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BC910" w14:textId="77777777" w:rsidR="00870A08" w:rsidRDefault="003A5418">
      <w:pPr>
        <w:ind w:firstLineChars="0" w:firstLine="0"/>
      </w:pPr>
      <w:bookmarkStart w:id="0" w:name="_Toc362452608"/>
      <w:bookmarkStart w:id="1" w:name="_Toc365711152"/>
      <w:bookmarkStart w:id="2" w:name="_Toc362426982"/>
      <w:bookmarkStart w:id="3" w:name="_Toc362848946"/>
      <w:r>
        <w:rPr>
          <w:rFonts w:hint="eastAsia"/>
        </w:rPr>
        <w:t>目</w:t>
      </w:r>
      <w:r>
        <w:rPr>
          <w:rFonts w:hint="eastAsia"/>
        </w:rPr>
        <w:t xml:space="preserve"> </w:t>
      </w:r>
      <w:r>
        <w:rPr>
          <w:rFonts w:hint="eastAsia"/>
        </w:rPr>
        <w:t>录</w:t>
      </w:r>
      <w:bookmarkEnd w:id="0"/>
      <w:bookmarkEnd w:id="1"/>
      <w:bookmarkEnd w:id="2"/>
      <w:bookmarkEnd w:id="3"/>
      <w:r>
        <w:fldChar w:fldCharType="begin"/>
      </w:r>
      <w:r>
        <w:instrText xml:space="preserve"> TOC \f \h \z \t "</w:instrText>
      </w:r>
      <w:r>
        <w:instrText>标题</w:instrText>
      </w:r>
      <w:r>
        <w:instrText>,2,</w:instrText>
      </w:r>
      <w:r>
        <w:instrText>样式</w:instrText>
      </w:r>
      <w:r>
        <w:instrText xml:space="preserve">1,1" </w:instrText>
      </w:r>
      <w:r>
        <w:fldChar w:fldCharType="separate"/>
      </w:r>
    </w:p>
    <w:p w14:paraId="42ED4A7F" w14:textId="77777777" w:rsidR="00870A08" w:rsidRDefault="00000000">
      <w:pPr>
        <w:pStyle w:val="TOC1"/>
        <w:tabs>
          <w:tab w:val="clear" w:pos="1075"/>
          <w:tab w:val="clear" w:pos="8296"/>
          <w:tab w:val="right" w:leader="dot" w:pos="8306"/>
        </w:tabs>
      </w:pPr>
      <w:hyperlink w:anchor="_Toc21531" w:history="1">
        <w:r w:rsidR="003A5418">
          <w:rPr>
            <w:szCs w:val="24"/>
          </w:rPr>
          <w:t>第一章</w:t>
        </w:r>
        <w:r w:rsidR="003A5418">
          <w:rPr>
            <w:szCs w:val="24"/>
          </w:rPr>
          <w:t xml:space="preserve"> </w:t>
        </w:r>
        <w:r w:rsidR="003A5418">
          <w:rPr>
            <w:rFonts w:hint="eastAsia"/>
          </w:rPr>
          <w:t>eNSP</w:t>
        </w:r>
        <w:r w:rsidR="003A5418">
          <w:rPr>
            <w:rFonts w:hint="eastAsia"/>
          </w:rPr>
          <w:t>及</w:t>
        </w:r>
        <w:r w:rsidR="003A5418">
          <w:rPr>
            <w:rFonts w:hint="eastAsia"/>
          </w:rPr>
          <w:t>VRP</w:t>
        </w:r>
        <w:r w:rsidR="003A5418">
          <w:rPr>
            <w:rFonts w:hint="eastAsia"/>
          </w:rPr>
          <w:t>基础操作</w:t>
        </w:r>
        <w:r w:rsidR="003A5418">
          <w:tab/>
        </w:r>
        <w:r w:rsidR="003A5418">
          <w:fldChar w:fldCharType="begin"/>
        </w:r>
        <w:r w:rsidR="003A5418">
          <w:instrText xml:space="preserve"> PAGEREF _Toc21531 </w:instrText>
        </w:r>
        <w:r w:rsidR="003A5418">
          <w:fldChar w:fldCharType="separate"/>
        </w:r>
        <w:r w:rsidR="003A5418">
          <w:t>1</w:t>
        </w:r>
        <w:r w:rsidR="003A5418">
          <w:fldChar w:fldCharType="end"/>
        </w:r>
      </w:hyperlink>
    </w:p>
    <w:p w14:paraId="244FC241" w14:textId="77777777" w:rsidR="00870A08" w:rsidRDefault="00000000">
      <w:pPr>
        <w:pStyle w:val="TOC2"/>
        <w:tabs>
          <w:tab w:val="clear" w:pos="8296"/>
          <w:tab w:val="right" w:leader="dot" w:pos="8306"/>
        </w:tabs>
      </w:pPr>
      <w:hyperlink w:anchor="_Toc24012" w:history="1">
        <w:r w:rsidR="003A5418">
          <w:rPr>
            <w:rFonts w:ascii="微软雅黑" w:hAnsi="微软雅黑" w:hint="eastAsia"/>
          </w:rPr>
          <w:t>1.1 认识</w:t>
        </w:r>
        <w:r w:rsidR="003A5418">
          <w:t>eNSP</w:t>
        </w:r>
        <w:r w:rsidR="003A5418">
          <w:tab/>
        </w:r>
        <w:r w:rsidR="003A5418">
          <w:fldChar w:fldCharType="begin"/>
        </w:r>
        <w:r w:rsidR="003A5418">
          <w:instrText xml:space="preserve"> PAGEREF _Toc24012 </w:instrText>
        </w:r>
        <w:r w:rsidR="003A5418">
          <w:fldChar w:fldCharType="separate"/>
        </w:r>
        <w:r w:rsidR="003A5418">
          <w:t>1</w:t>
        </w:r>
        <w:r w:rsidR="003A5418">
          <w:fldChar w:fldCharType="end"/>
        </w:r>
      </w:hyperlink>
    </w:p>
    <w:p w14:paraId="22DC0278" w14:textId="77777777" w:rsidR="00870A08" w:rsidRDefault="00000000">
      <w:pPr>
        <w:pStyle w:val="TOC2"/>
        <w:tabs>
          <w:tab w:val="clear" w:pos="8296"/>
          <w:tab w:val="right" w:leader="dot" w:pos="8306"/>
        </w:tabs>
      </w:pPr>
      <w:hyperlink w:anchor="_Toc3644" w:history="1">
        <w:r w:rsidR="003A5418">
          <w:rPr>
            <w:rFonts w:ascii="微软雅黑" w:hAnsi="微软雅黑" w:hint="eastAsia"/>
          </w:rPr>
          <w:t>1.2 熟悉</w:t>
        </w:r>
        <w:r w:rsidR="003A5418">
          <w:t>VRP</w:t>
        </w:r>
        <w:r w:rsidR="003A5418">
          <w:rPr>
            <w:rFonts w:ascii="微软雅黑" w:hAnsi="微软雅黑" w:hint="eastAsia"/>
          </w:rPr>
          <w:t>基本操作</w:t>
        </w:r>
        <w:r w:rsidR="003A5418">
          <w:tab/>
        </w:r>
        <w:r w:rsidR="003A5418">
          <w:fldChar w:fldCharType="begin"/>
        </w:r>
        <w:r w:rsidR="003A5418">
          <w:instrText xml:space="preserve"> PAGEREF _Toc3644 </w:instrText>
        </w:r>
        <w:r w:rsidR="003A5418">
          <w:fldChar w:fldCharType="separate"/>
        </w:r>
        <w:r w:rsidR="003A5418">
          <w:t>16</w:t>
        </w:r>
        <w:r w:rsidR="003A5418">
          <w:fldChar w:fldCharType="end"/>
        </w:r>
      </w:hyperlink>
    </w:p>
    <w:p w14:paraId="6D577AAD" w14:textId="77777777" w:rsidR="00870A08" w:rsidRDefault="00000000">
      <w:pPr>
        <w:pStyle w:val="TOC2"/>
        <w:tabs>
          <w:tab w:val="clear" w:pos="8296"/>
          <w:tab w:val="right" w:leader="dot" w:pos="8306"/>
        </w:tabs>
      </w:pPr>
      <w:hyperlink w:anchor="_Toc25305" w:history="1">
        <w:r w:rsidR="003A5418">
          <w:rPr>
            <w:rFonts w:ascii="微软雅黑" w:hAnsi="微软雅黑" w:hint="eastAsia"/>
          </w:rPr>
          <w:t>1.3</w:t>
        </w:r>
        <w:r w:rsidR="003A5418">
          <w:rPr>
            <w:rFonts w:hint="eastAsia"/>
          </w:rPr>
          <w:t xml:space="preserve"> </w:t>
        </w:r>
        <w:r w:rsidR="003A5418">
          <w:rPr>
            <w:rFonts w:hint="eastAsia"/>
          </w:rPr>
          <w:t>熟悉常用</w:t>
        </w:r>
        <w:r w:rsidR="003A5418">
          <w:t>的</w:t>
        </w:r>
        <w:r w:rsidR="003A5418">
          <w:t>IP</w:t>
        </w:r>
        <w:r w:rsidR="003A5418">
          <w:rPr>
            <w:rFonts w:hint="eastAsia"/>
          </w:rPr>
          <w:t>相关</w:t>
        </w:r>
        <w:r w:rsidR="003A5418">
          <w:t>命令</w:t>
        </w:r>
        <w:r w:rsidR="003A5418">
          <w:tab/>
        </w:r>
        <w:r w:rsidR="003A5418">
          <w:fldChar w:fldCharType="begin"/>
        </w:r>
        <w:r w:rsidR="003A5418">
          <w:instrText xml:space="preserve"> PAGEREF _Toc25305 </w:instrText>
        </w:r>
        <w:r w:rsidR="003A5418">
          <w:fldChar w:fldCharType="separate"/>
        </w:r>
        <w:r w:rsidR="003A5418">
          <w:t>22</w:t>
        </w:r>
        <w:r w:rsidR="003A5418">
          <w:fldChar w:fldCharType="end"/>
        </w:r>
      </w:hyperlink>
    </w:p>
    <w:p w14:paraId="500A2AD2" w14:textId="77777777" w:rsidR="00870A08" w:rsidRDefault="00000000">
      <w:pPr>
        <w:pStyle w:val="TOC2"/>
        <w:tabs>
          <w:tab w:val="clear" w:pos="8296"/>
          <w:tab w:val="right" w:leader="dot" w:pos="8306"/>
        </w:tabs>
      </w:pPr>
      <w:hyperlink w:anchor="_Toc2024" w:history="1">
        <w:r w:rsidR="003A5418">
          <w:rPr>
            <w:rFonts w:ascii="微软雅黑" w:hAnsi="微软雅黑" w:hint="eastAsia"/>
          </w:rPr>
          <w:t>1.4 配置通过</w:t>
        </w:r>
        <w:r w:rsidR="003A5418">
          <w:t>Telnet</w:t>
        </w:r>
        <w:r w:rsidR="003A5418">
          <w:rPr>
            <w:rFonts w:ascii="微软雅黑" w:hAnsi="微软雅黑" w:hint="eastAsia"/>
          </w:rPr>
          <w:t>登录系统</w:t>
        </w:r>
        <w:r w:rsidR="003A5418">
          <w:tab/>
        </w:r>
        <w:r w:rsidR="003A5418">
          <w:fldChar w:fldCharType="begin"/>
        </w:r>
        <w:r w:rsidR="003A5418">
          <w:instrText xml:space="preserve"> PAGEREF _Toc2024 </w:instrText>
        </w:r>
        <w:r w:rsidR="003A5418">
          <w:fldChar w:fldCharType="separate"/>
        </w:r>
        <w:r w:rsidR="003A5418">
          <w:t>32</w:t>
        </w:r>
        <w:r w:rsidR="003A5418">
          <w:fldChar w:fldCharType="end"/>
        </w:r>
      </w:hyperlink>
    </w:p>
    <w:p w14:paraId="31198A63" w14:textId="77777777" w:rsidR="00870A08" w:rsidRDefault="00000000">
      <w:pPr>
        <w:pStyle w:val="TOC2"/>
        <w:tabs>
          <w:tab w:val="clear" w:pos="8296"/>
          <w:tab w:val="right" w:leader="dot" w:pos="8306"/>
        </w:tabs>
      </w:pPr>
      <w:hyperlink w:anchor="_Toc29173" w:history="1">
        <w:r w:rsidR="003A5418">
          <w:rPr>
            <w:rFonts w:ascii="微软雅黑" w:hAnsi="微软雅黑" w:hint="eastAsia"/>
          </w:rPr>
          <w:t>1.5</w:t>
        </w:r>
        <w:r w:rsidR="003A5418">
          <w:rPr>
            <w:rFonts w:hint="eastAsia"/>
          </w:rPr>
          <w:t xml:space="preserve"> </w:t>
        </w:r>
        <w:r w:rsidR="003A5418">
          <w:rPr>
            <w:rFonts w:hint="eastAsia"/>
          </w:rPr>
          <w:t>配置通过</w:t>
        </w:r>
        <w:r w:rsidR="003A5418">
          <w:rPr>
            <w:rFonts w:hint="eastAsia"/>
          </w:rPr>
          <w:t>STelnet</w:t>
        </w:r>
        <w:r w:rsidR="003A5418">
          <w:rPr>
            <w:rFonts w:hint="eastAsia"/>
          </w:rPr>
          <w:t>登录系统</w:t>
        </w:r>
        <w:r w:rsidR="003A5418">
          <w:tab/>
        </w:r>
        <w:r w:rsidR="003A5418">
          <w:fldChar w:fldCharType="begin"/>
        </w:r>
        <w:r w:rsidR="003A5418">
          <w:instrText xml:space="preserve"> PAGEREF _Toc29173 </w:instrText>
        </w:r>
        <w:r w:rsidR="003A5418">
          <w:fldChar w:fldCharType="separate"/>
        </w:r>
        <w:r w:rsidR="003A5418">
          <w:t>37</w:t>
        </w:r>
        <w:r w:rsidR="003A5418">
          <w:fldChar w:fldCharType="end"/>
        </w:r>
      </w:hyperlink>
    </w:p>
    <w:p w14:paraId="3BDED879" w14:textId="77777777" w:rsidR="00870A08" w:rsidRDefault="00000000">
      <w:pPr>
        <w:pStyle w:val="TOC2"/>
        <w:tabs>
          <w:tab w:val="clear" w:pos="8296"/>
          <w:tab w:val="right" w:leader="dot" w:pos="8306"/>
        </w:tabs>
      </w:pPr>
      <w:hyperlink w:anchor="_Toc8787" w:history="1">
        <w:r w:rsidR="003A5418">
          <w:rPr>
            <w:rFonts w:ascii="微软雅黑" w:hAnsi="微软雅黑" w:hint="eastAsia"/>
          </w:rPr>
          <w:t>1.6</w:t>
        </w:r>
        <w:r w:rsidR="003A5418">
          <w:rPr>
            <w:rFonts w:hint="eastAsia"/>
          </w:rPr>
          <w:t xml:space="preserve"> </w:t>
        </w:r>
        <w:r w:rsidR="003A5418">
          <w:rPr>
            <w:rFonts w:hint="eastAsia"/>
          </w:rPr>
          <w:t>配置通过</w:t>
        </w:r>
        <w:r w:rsidR="003A5418">
          <w:rPr>
            <w:rFonts w:hint="eastAsia"/>
          </w:rPr>
          <w:t>FTP</w:t>
        </w:r>
        <w:r w:rsidR="003A5418">
          <w:rPr>
            <w:rFonts w:hint="eastAsia"/>
          </w:rPr>
          <w:t>进行文件操作</w:t>
        </w:r>
        <w:r w:rsidR="003A5418">
          <w:tab/>
        </w:r>
        <w:r w:rsidR="003A5418">
          <w:fldChar w:fldCharType="begin"/>
        </w:r>
        <w:r w:rsidR="003A5418">
          <w:instrText xml:space="preserve"> PAGEREF _Toc8787 </w:instrText>
        </w:r>
        <w:r w:rsidR="003A5418">
          <w:fldChar w:fldCharType="separate"/>
        </w:r>
        <w:r w:rsidR="003A5418">
          <w:t>44</w:t>
        </w:r>
        <w:r w:rsidR="003A5418">
          <w:fldChar w:fldCharType="end"/>
        </w:r>
      </w:hyperlink>
    </w:p>
    <w:p w14:paraId="6F2371FF" w14:textId="77777777" w:rsidR="00870A08" w:rsidRDefault="00000000">
      <w:pPr>
        <w:pStyle w:val="TOC1"/>
        <w:tabs>
          <w:tab w:val="clear" w:pos="1075"/>
          <w:tab w:val="clear" w:pos="8296"/>
          <w:tab w:val="right" w:leader="dot" w:pos="8306"/>
        </w:tabs>
      </w:pPr>
      <w:hyperlink w:anchor="_Toc5913" w:history="1">
        <w:r w:rsidR="003A5418">
          <w:t>第二章</w:t>
        </w:r>
        <w:r w:rsidR="003A5418">
          <w:t xml:space="preserve"> </w:t>
        </w:r>
        <w:r w:rsidR="003A5418">
          <w:rPr>
            <w:rFonts w:hint="eastAsia"/>
          </w:rPr>
          <w:t>交换机基础配置</w:t>
        </w:r>
        <w:r w:rsidR="003A5418">
          <w:tab/>
        </w:r>
        <w:r w:rsidR="003A5418">
          <w:fldChar w:fldCharType="begin"/>
        </w:r>
        <w:r w:rsidR="003A5418">
          <w:instrText xml:space="preserve"> PAGEREF _Toc5913 </w:instrText>
        </w:r>
        <w:r w:rsidR="003A5418">
          <w:fldChar w:fldCharType="separate"/>
        </w:r>
        <w:r w:rsidR="003A5418">
          <w:t>50</w:t>
        </w:r>
        <w:r w:rsidR="003A5418">
          <w:fldChar w:fldCharType="end"/>
        </w:r>
      </w:hyperlink>
    </w:p>
    <w:p w14:paraId="3DD92DE3" w14:textId="77777777" w:rsidR="00870A08" w:rsidRDefault="00000000">
      <w:pPr>
        <w:pStyle w:val="TOC2"/>
        <w:tabs>
          <w:tab w:val="clear" w:pos="8296"/>
          <w:tab w:val="right" w:leader="dot" w:pos="8306"/>
        </w:tabs>
      </w:pPr>
      <w:hyperlink w:anchor="_Toc29401" w:history="1">
        <w:r w:rsidR="003A5418">
          <w:rPr>
            <w:rFonts w:ascii="微软雅黑" w:hAnsi="微软雅黑" w:hint="eastAsia"/>
          </w:rPr>
          <w:t>2.1 交换机基础配置</w:t>
        </w:r>
        <w:r w:rsidR="003A5418">
          <w:tab/>
        </w:r>
        <w:r w:rsidR="003A5418">
          <w:fldChar w:fldCharType="begin"/>
        </w:r>
        <w:r w:rsidR="003A5418">
          <w:instrText xml:space="preserve"> PAGEREF _Toc29401 </w:instrText>
        </w:r>
        <w:r w:rsidR="003A5418">
          <w:fldChar w:fldCharType="separate"/>
        </w:r>
        <w:r w:rsidR="003A5418">
          <w:t>50</w:t>
        </w:r>
        <w:r w:rsidR="003A5418">
          <w:fldChar w:fldCharType="end"/>
        </w:r>
      </w:hyperlink>
    </w:p>
    <w:p w14:paraId="4FC226D2" w14:textId="77777777" w:rsidR="00870A08" w:rsidRDefault="00000000">
      <w:pPr>
        <w:pStyle w:val="TOC2"/>
        <w:tabs>
          <w:tab w:val="clear" w:pos="8296"/>
          <w:tab w:val="right" w:leader="dot" w:pos="8306"/>
        </w:tabs>
      </w:pPr>
      <w:hyperlink w:anchor="_Toc3665" w:history="1">
        <w:r w:rsidR="003A5418">
          <w:rPr>
            <w:rFonts w:ascii="微软雅黑" w:hAnsi="微软雅黑" w:hint="eastAsia"/>
          </w:rPr>
          <w:t>2.2</w:t>
        </w:r>
        <w:r w:rsidR="003A5418">
          <w:rPr>
            <w:rFonts w:hint="eastAsia"/>
          </w:rPr>
          <w:t xml:space="preserve"> </w:t>
        </w:r>
        <w:r w:rsidR="003A5418">
          <w:rPr>
            <w:rFonts w:hint="eastAsia"/>
          </w:rPr>
          <w:t>理解</w:t>
        </w:r>
        <w:r w:rsidR="003A5418">
          <w:t>ARP</w:t>
        </w:r>
        <w:r w:rsidR="003A5418">
          <w:t>及</w:t>
        </w:r>
        <w:r w:rsidR="003A5418">
          <w:t>Proxy ARP</w:t>
        </w:r>
        <w:r w:rsidR="003A5418">
          <w:tab/>
        </w:r>
        <w:r w:rsidR="003A5418">
          <w:fldChar w:fldCharType="begin"/>
        </w:r>
        <w:r w:rsidR="003A5418">
          <w:instrText xml:space="preserve"> PAGEREF _Toc3665 </w:instrText>
        </w:r>
        <w:r w:rsidR="003A5418">
          <w:fldChar w:fldCharType="separate"/>
        </w:r>
        <w:r w:rsidR="003A5418">
          <w:t>54</w:t>
        </w:r>
        <w:r w:rsidR="003A5418">
          <w:fldChar w:fldCharType="end"/>
        </w:r>
      </w:hyperlink>
    </w:p>
    <w:p w14:paraId="66581975" w14:textId="77777777" w:rsidR="00870A08" w:rsidRDefault="00000000">
      <w:pPr>
        <w:pStyle w:val="TOC1"/>
        <w:tabs>
          <w:tab w:val="clear" w:pos="1075"/>
          <w:tab w:val="clear" w:pos="8296"/>
          <w:tab w:val="right" w:leader="dot" w:pos="8306"/>
        </w:tabs>
      </w:pPr>
      <w:hyperlink w:anchor="_Toc22769" w:history="1">
        <w:r w:rsidR="003A5418">
          <w:t>第三章</w:t>
        </w:r>
        <w:r w:rsidR="003A5418">
          <w:t xml:space="preserve"> </w:t>
        </w:r>
        <w:r w:rsidR="003A5418">
          <w:rPr>
            <w:rFonts w:hint="eastAsia"/>
          </w:rPr>
          <w:t>VLAN</w:t>
        </w:r>
        <w:r w:rsidR="003A5418">
          <w:tab/>
        </w:r>
        <w:r w:rsidR="003A5418">
          <w:fldChar w:fldCharType="begin"/>
        </w:r>
        <w:r w:rsidR="003A5418">
          <w:instrText xml:space="preserve"> PAGEREF _Toc22769 </w:instrText>
        </w:r>
        <w:r w:rsidR="003A5418">
          <w:fldChar w:fldCharType="separate"/>
        </w:r>
        <w:r w:rsidR="003A5418">
          <w:t>64</w:t>
        </w:r>
        <w:r w:rsidR="003A5418">
          <w:fldChar w:fldCharType="end"/>
        </w:r>
      </w:hyperlink>
    </w:p>
    <w:p w14:paraId="5CD58F2B" w14:textId="77777777" w:rsidR="00870A08" w:rsidRDefault="00000000">
      <w:pPr>
        <w:pStyle w:val="TOC2"/>
        <w:tabs>
          <w:tab w:val="clear" w:pos="8296"/>
          <w:tab w:val="right" w:leader="dot" w:pos="8306"/>
        </w:tabs>
      </w:pPr>
      <w:hyperlink w:anchor="_Toc26222" w:history="1">
        <w:r w:rsidR="003A5418">
          <w:rPr>
            <w:rFonts w:ascii="微软雅黑" w:hAnsi="微软雅黑" w:hint="eastAsia"/>
          </w:rPr>
          <w:t>3.1</w:t>
        </w:r>
        <w:r w:rsidR="003A5418">
          <w:t xml:space="preserve"> VLAN</w:t>
        </w:r>
        <w:r w:rsidR="003A5418">
          <w:rPr>
            <w:rFonts w:hAnsi="微软雅黑"/>
          </w:rPr>
          <w:t>基础配置及</w:t>
        </w:r>
        <w:r w:rsidR="003A5418">
          <w:t>Access</w:t>
        </w:r>
        <w:r w:rsidR="003A5418">
          <w:rPr>
            <w:rFonts w:ascii="微软雅黑" w:hAnsi="微软雅黑" w:hint="eastAsia"/>
          </w:rPr>
          <w:t>接口</w:t>
        </w:r>
        <w:r w:rsidR="003A5418">
          <w:tab/>
        </w:r>
        <w:r w:rsidR="003A5418">
          <w:fldChar w:fldCharType="begin"/>
        </w:r>
        <w:r w:rsidR="003A5418">
          <w:instrText xml:space="preserve"> PAGEREF _Toc26222 </w:instrText>
        </w:r>
        <w:r w:rsidR="003A5418">
          <w:fldChar w:fldCharType="separate"/>
        </w:r>
        <w:r w:rsidR="003A5418">
          <w:t>64</w:t>
        </w:r>
        <w:r w:rsidR="003A5418">
          <w:fldChar w:fldCharType="end"/>
        </w:r>
      </w:hyperlink>
    </w:p>
    <w:p w14:paraId="07E25385" w14:textId="77777777" w:rsidR="00870A08" w:rsidRDefault="00000000">
      <w:pPr>
        <w:pStyle w:val="TOC2"/>
        <w:tabs>
          <w:tab w:val="clear" w:pos="8296"/>
          <w:tab w:val="right" w:leader="dot" w:pos="8306"/>
        </w:tabs>
      </w:pPr>
      <w:hyperlink w:anchor="_Toc26768" w:history="1">
        <w:r w:rsidR="003A5418">
          <w:rPr>
            <w:rFonts w:ascii="微软雅黑" w:hAnsi="微软雅黑" w:hint="eastAsia"/>
          </w:rPr>
          <w:t xml:space="preserve">3.2 </w:t>
        </w:r>
        <w:r w:rsidR="003A5418">
          <w:t>配置</w:t>
        </w:r>
        <w:r w:rsidR="003A5418">
          <w:t>Trunk</w:t>
        </w:r>
        <w:r w:rsidR="003A5418">
          <w:t>接口</w:t>
        </w:r>
        <w:r w:rsidR="003A5418">
          <w:tab/>
        </w:r>
        <w:r w:rsidR="003A5418">
          <w:fldChar w:fldCharType="begin"/>
        </w:r>
        <w:r w:rsidR="003A5418">
          <w:instrText xml:space="preserve"> PAGEREF _Toc26768 </w:instrText>
        </w:r>
        <w:r w:rsidR="003A5418">
          <w:fldChar w:fldCharType="separate"/>
        </w:r>
        <w:r w:rsidR="003A5418">
          <w:t>69</w:t>
        </w:r>
        <w:r w:rsidR="003A5418">
          <w:fldChar w:fldCharType="end"/>
        </w:r>
      </w:hyperlink>
    </w:p>
    <w:p w14:paraId="10AAC234" w14:textId="77777777" w:rsidR="00870A08" w:rsidRDefault="00000000">
      <w:pPr>
        <w:pStyle w:val="TOC2"/>
        <w:tabs>
          <w:tab w:val="clear" w:pos="8296"/>
          <w:tab w:val="right" w:leader="dot" w:pos="8306"/>
        </w:tabs>
      </w:pPr>
      <w:hyperlink w:anchor="_Toc19021" w:history="1">
        <w:r w:rsidR="003A5418">
          <w:rPr>
            <w:rFonts w:ascii="微软雅黑" w:hAnsi="微软雅黑" w:hint="eastAsia"/>
          </w:rPr>
          <w:t>3.3</w:t>
        </w:r>
        <w:r w:rsidR="003A5418">
          <w:rPr>
            <w:rFonts w:hint="eastAsia"/>
          </w:rPr>
          <w:t xml:space="preserve"> </w:t>
        </w:r>
        <w:r w:rsidR="003A5418">
          <w:rPr>
            <w:rFonts w:hint="eastAsia"/>
          </w:rPr>
          <w:t>理解</w:t>
        </w:r>
        <w:r w:rsidR="003A5418">
          <w:rPr>
            <w:rFonts w:hint="eastAsia"/>
          </w:rPr>
          <w:t>Hybrid</w:t>
        </w:r>
        <w:r w:rsidR="003A5418">
          <w:rPr>
            <w:rFonts w:hint="eastAsia"/>
          </w:rPr>
          <w:t>接口的应用</w:t>
        </w:r>
        <w:r w:rsidR="003A5418">
          <w:tab/>
        </w:r>
        <w:r w:rsidR="003A5418">
          <w:fldChar w:fldCharType="begin"/>
        </w:r>
        <w:r w:rsidR="003A5418">
          <w:instrText xml:space="preserve"> PAGEREF _Toc19021 </w:instrText>
        </w:r>
        <w:r w:rsidR="003A5418">
          <w:fldChar w:fldCharType="separate"/>
        </w:r>
        <w:r w:rsidR="003A5418">
          <w:t>75</w:t>
        </w:r>
        <w:r w:rsidR="003A5418">
          <w:fldChar w:fldCharType="end"/>
        </w:r>
      </w:hyperlink>
    </w:p>
    <w:p w14:paraId="01E8F0CD" w14:textId="77777777" w:rsidR="00870A08" w:rsidRDefault="00000000">
      <w:pPr>
        <w:pStyle w:val="TOC2"/>
        <w:tabs>
          <w:tab w:val="clear" w:pos="8296"/>
          <w:tab w:val="right" w:leader="dot" w:pos="8306"/>
        </w:tabs>
      </w:pPr>
      <w:hyperlink w:anchor="_Toc29912" w:history="1">
        <w:r w:rsidR="003A5418">
          <w:rPr>
            <w:rFonts w:ascii="微软雅黑" w:hAnsi="微软雅黑" w:hint="eastAsia"/>
          </w:rPr>
          <w:t>3.4 利用单臂路由实现</w:t>
        </w:r>
        <w:r w:rsidR="003A5418">
          <w:t>VLAN</w:t>
        </w:r>
        <w:r w:rsidR="003A5418">
          <w:rPr>
            <w:rFonts w:ascii="微软雅黑" w:hAnsi="微软雅黑" w:hint="eastAsia"/>
          </w:rPr>
          <w:t>间路由</w:t>
        </w:r>
        <w:r w:rsidR="003A5418">
          <w:tab/>
        </w:r>
        <w:r w:rsidR="003A5418">
          <w:fldChar w:fldCharType="begin"/>
        </w:r>
        <w:r w:rsidR="003A5418">
          <w:instrText xml:space="preserve"> PAGEREF _Toc29912 </w:instrText>
        </w:r>
        <w:r w:rsidR="003A5418">
          <w:fldChar w:fldCharType="separate"/>
        </w:r>
        <w:r w:rsidR="003A5418">
          <w:t>88</w:t>
        </w:r>
        <w:r w:rsidR="003A5418">
          <w:fldChar w:fldCharType="end"/>
        </w:r>
      </w:hyperlink>
    </w:p>
    <w:p w14:paraId="606AACE1" w14:textId="77777777" w:rsidR="00870A08" w:rsidRDefault="00000000">
      <w:pPr>
        <w:pStyle w:val="TOC2"/>
        <w:tabs>
          <w:tab w:val="clear" w:pos="8296"/>
          <w:tab w:val="right" w:leader="dot" w:pos="8306"/>
        </w:tabs>
      </w:pPr>
      <w:hyperlink w:anchor="_Toc11615" w:history="1">
        <w:r w:rsidR="003A5418">
          <w:rPr>
            <w:rFonts w:ascii="微软雅黑" w:hAnsi="微软雅黑" w:hint="eastAsia"/>
          </w:rPr>
          <w:t xml:space="preserve">3.5 </w:t>
        </w:r>
        <w:r w:rsidR="003A5418">
          <w:rPr>
            <w:rFonts w:hint="eastAsia"/>
          </w:rPr>
          <w:t>利用</w:t>
        </w:r>
        <w:r w:rsidR="003A5418">
          <w:t>三层交换机实现</w:t>
        </w:r>
        <w:r w:rsidR="003A5418">
          <w:rPr>
            <w:rFonts w:hint="eastAsia"/>
          </w:rPr>
          <w:t>VLAN</w:t>
        </w:r>
        <w:r w:rsidR="003A5418">
          <w:t>间</w:t>
        </w:r>
        <w:r w:rsidR="003A5418">
          <w:rPr>
            <w:rFonts w:hint="eastAsia"/>
          </w:rPr>
          <w:t>路由</w:t>
        </w:r>
        <w:r w:rsidR="003A5418">
          <w:tab/>
        </w:r>
        <w:r w:rsidR="003A5418">
          <w:fldChar w:fldCharType="begin"/>
        </w:r>
        <w:r w:rsidR="003A5418">
          <w:instrText xml:space="preserve"> PAGEREF _Toc11615 </w:instrText>
        </w:r>
        <w:r w:rsidR="003A5418">
          <w:fldChar w:fldCharType="separate"/>
        </w:r>
        <w:r w:rsidR="003A5418">
          <w:t>94</w:t>
        </w:r>
        <w:r w:rsidR="003A5418">
          <w:fldChar w:fldCharType="end"/>
        </w:r>
      </w:hyperlink>
    </w:p>
    <w:p w14:paraId="77772DB9" w14:textId="77777777" w:rsidR="00870A08" w:rsidRDefault="00000000">
      <w:pPr>
        <w:pStyle w:val="TOC1"/>
        <w:tabs>
          <w:tab w:val="clear" w:pos="1075"/>
          <w:tab w:val="clear" w:pos="8296"/>
          <w:tab w:val="right" w:leader="dot" w:pos="8306"/>
        </w:tabs>
      </w:pPr>
      <w:hyperlink w:anchor="_Toc9478" w:history="1">
        <w:r w:rsidR="003A5418">
          <w:t>第四章</w:t>
        </w:r>
        <w:r w:rsidR="003A5418">
          <w:t xml:space="preserve"> </w:t>
        </w:r>
        <w:r w:rsidR="003A5418">
          <w:rPr>
            <w:rFonts w:hint="eastAsia"/>
          </w:rPr>
          <w:t>生成树</w:t>
        </w:r>
        <w:r w:rsidR="003A5418">
          <w:tab/>
        </w:r>
        <w:r w:rsidR="003A5418">
          <w:fldChar w:fldCharType="begin"/>
        </w:r>
        <w:r w:rsidR="003A5418">
          <w:instrText xml:space="preserve"> PAGEREF _Toc9478 </w:instrText>
        </w:r>
        <w:r w:rsidR="003A5418">
          <w:fldChar w:fldCharType="separate"/>
        </w:r>
        <w:r w:rsidR="003A5418">
          <w:t>100</w:t>
        </w:r>
        <w:r w:rsidR="003A5418">
          <w:fldChar w:fldCharType="end"/>
        </w:r>
      </w:hyperlink>
    </w:p>
    <w:p w14:paraId="3221F7F6" w14:textId="77777777" w:rsidR="00870A08" w:rsidRDefault="00000000">
      <w:pPr>
        <w:pStyle w:val="TOC2"/>
        <w:tabs>
          <w:tab w:val="clear" w:pos="8296"/>
          <w:tab w:val="right" w:leader="dot" w:pos="8306"/>
        </w:tabs>
      </w:pPr>
      <w:hyperlink w:anchor="_Toc15692" w:history="1">
        <w:r w:rsidR="003A5418">
          <w:rPr>
            <w:rFonts w:ascii="微软雅黑" w:hAnsi="微软雅黑" w:hint="eastAsia"/>
          </w:rPr>
          <w:t xml:space="preserve">4.1 </w:t>
        </w:r>
        <w:r w:rsidR="003A5418">
          <w:t>STP</w:t>
        </w:r>
        <w:r w:rsidR="003A5418">
          <w:rPr>
            <w:rFonts w:ascii="微软雅黑" w:hAnsi="微软雅黑" w:hint="eastAsia"/>
          </w:rPr>
          <w:t>配置和选路规则</w:t>
        </w:r>
        <w:r w:rsidR="003A5418">
          <w:tab/>
        </w:r>
        <w:r w:rsidR="003A5418">
          <w:fldChar w:fldCharType="begin"/>
        </w:r>
        <w:r w:rsidR="003A5418">
          <w:instrText xml:space="preserve"> PAGEREF _Toc15692 </w:instrText>
        </w:r>
        <w:r w:rsidR="003A5418">
          <w:fldChar w:fldCharType="separate"/>
        </w:r>
        <w:r w:rsidR="003A5418">
          <w:t>100</w:t>
        </w:r>
        <w:r w:rsidR="003A5418">
          <w:fldChar w:fldCharType="end"/>
        </w:r>
      </w:hyperlink>
    </w:p>
    <w:p w14:paraId="5C32659E" w14:textId="77777777" w:rsidR="00870A08" w:rsidRDefault="00000000">
      <w:pPr>
        <w:pStyle w:val="TOC2"/>
        <w:tabs>
          <w:tab w:val="clear" w:pos="8296"/>
          <w:tab w:val="right" w:leader="dot" w:pos="8306"/>
        </w:tabs>
      </w:pPr>
      <w:hyperlink w:anchor="_Toc3576" w:history="1">
        <w:r w:rsidR="003A5418">
          <w:rPr>
            <w:rFonts w:ascii="微软雅黑" w:hAnsi="微软雅黑" w:hint="eastAsia"/>
          </w:rPr>
          <w:t>4.2 配置</w:t>
        </w:r>
        <w:r w:rsidR="003A5418">
          <w:t>STP</w:t>
        </w:r>
        <w:r w:rsidR="003A5418">
          <w:rPr>
            <w:rFonts w:ascii="微软雅黑" w:hAnsi="微软雅黑" w:hint="eastAsia"/>
          </w:rPr>
          <w:t>定时器</w:t>
        </w:r>
        <w:r w:rsidR="003A5418">
          <w:tab/>
        </w:r>
        <w:r w:rsidR="003A5418">
          <w:fldChar w:fldCharType="begin"/>
        </w:r>
        <w:r w:rsidR="003A5418">
          <w:instrText xml:space="preserve"> PAGEREF _Toc3576 </w:instrText>
        </w:r>
        <w:r w:rsidR="003A5418">
          <w:fldChar w:fldCharType="separate"/>
        </w:r>
        <w:r w:rsidR="003A5418">
          <w:t>109</w:t>
        </w:r>
        <w:r w:rsidR="003A5418">
          <w:fldChar w:fldCharType="end"/>
        </w:r>
      </w:hyperlink>
    </w:p>
    <w:p w14:paraId="147142A8" w14:textId="77777777" w:rsidR="00870A08" w:rsidRDefault="00000000">
      <w:pPr>
        <w:pStyle w:val="TOC2"/>
        <w:tabs>
          <w:tab w:val="clear" w:pos="8296"/>
          <w:tab w:val="right" w:leader="dot" w:pos="8306"/>
        </w:tabs>
      </w:pPr>
      <w:hyperlink w:anchor="_Toc18927" w:history="1">
        <w:r w:rsidR="003A5418">
          <w:rPr>
            <w:rFonts w:ascii="微软雅黑" w:hAnsi="微软雅黑" w:hint="eastAsia"/>
          </w:rPr>
          <w:t xml:space="preserve">4.3 </w:t>
        </w:r>
        <w:r w:rsidR="003A5418">
          <w:t>RSTP</w:t>
        </w:r>
        <w:r w:rsidR="003A5418">
          <w:rPr>
            <w:rFonts w:ascii="微软雅黑" w:hAnsi="微软雅黑" w:hint="eastAsia"/>
          </w:rPr>
          <w:t>基础配置</w:t>
        </w:r>
        <w:r w:rsidR="003A5418">
          <w:tab/>
        </w:r>
        <w:r w:rsidR="003A5418">
          <w:fldChar w:fldCharType="begin"/>
        </w:r>
        <w:r w:rsidR="003A5418">
          <w:instrText xml:space="preserve"> PAGEREF _Toc18927 </w:instrText>
        </w:r>
        <w:r w:rsidR="003A5418">
          <w:fldChar w:fldCharType="separate"/>
        </w:r>
        <w:r w:rsidR="003A5418">
          <w:t>117</w:t>
        </w:r>
        <w:r w:rsidR="003A5418">
          <w:fldChar w:fldCharType="end"/>
        </w:r>
      </w:hyperlink>
    </w:p>
    <w:p w14:paraId="5816DBDB" w14:textId="77777777" w:rsidR="00870A08" w:rsidRDefault="00000000">
      <w:pPr>
        <w:pStyle w:val="TOC2"/>
        <w:tabs>
          <w:tab w:val="clear" w:pos="8296"/>
          <w:tab w:val="right" w:leader="dot" w:pos="8306"/>
        </w:tabs>
      </w:pPr>
      <w:hyperlink w:anchor="_Toc23750" w:history="1">
        <w:r w:rsidR="003A5418">
          <w:rPr>
            <w:rFonts w:ascii="微软雅黑" w:hAnsi="微软雅黑" w:hint="eastAsia"/>
          </w:rPr>
          <w:t>4.4</w:t>
        </w:r>
        <w:r w:rsidR="003A5418">
          <w:rPr>
            <w:rFonts w:hint="eastAsia"/>
          </w:rPr>
          <w:t xml:space="preserve"> MSTP</w:t>
        </w:r>
        <w:r w:rsidR="003A5418">
          <w:rPr>
            <w:rFonts w:hint="eastAsia"/>
          </w:rPr>
          <w:t>基础配置</w:t>
        </w:r>
        <w:r w:rsidR="003A5418">
          <w:tab/>
        </w:r>
        <w:r w:rsidR="003A5418">
          <w:fldChar w:fldCharType="begin"/>
        </w:r>
        <w:r w:rsidR="003A5418">
          <w:instrText xml:space="preserve"> PAGEREF _Toc23750 </w:instrText>
        </w:r>
        <w:r w:rsidR="003A5418">
          <w:fldChar w:fldCharType="separate"/>
        </w:r>
        <w:r w:rsidR="003A5418">
          <w:t>127</w:t>
        </w:r>
        <w:r w:rsidR="003A5418">
          <w:fldChar w:fldCharType="end"/>
        </w:r>
      </w:hyperlink>
    </w:p>
    <w:p w14:paraId="7FFD3C91" w14:textId="77777777" w:rsidR="00870A08" w:rsidRDefault="00000000">
      <w:pPr>
        <w:pStyle w:val="TOC1"/>
        <w:tabs>
          <w:tab w:val="clear" w:pos="1075"/>
          <w:tab w:val="clear" w:pos="8296"/>
          <w:tab w:val="right" w:leader="dot" w:pos="8306"/>
        </w:tabs>
      </w:pPr>
      <w:hyperlink w:anchor="_Toc7681" w:history="1">
        <w:r w:rsidR="003A5418">
          <w:t>第五章</w:t>
        </w:r>
        <w:r w:rsidR="003A5418">
          <w:t xml:space="preserve"> </w:t>
        </w:r>
        <w:r w:rsidR="003A5418">
          <w:rPr>
            <w:rFonts w:hint="eastAsia"/>
          </w:rPr>
          <w:t>其他交换技术</w:t>
        </w:r>
        <w:r w:rsidR="003A5418">
          <w:tab/>
        </w:r>
        <w:r w:rsidR="003A5418">
          <w:fldChar w:fldCharType="begin"/>
        </w:r>
        <w:r w:rsidR="003A5418">
          <w:instrText xml:space="preserve"> PAGEREF _Toc7681 </w:instrText>
        </w:r>
        <w:r w:rsidR="003A5418">
          <w:fldChar w:fldCharType="separate"/>
        </w:r>
        <w:r w:rsidR="003A5418">
          <w:t>139</w:t>
        </w:r>
        <w:r w:rsidR="003A5418">
          <w:fldChar w:fldCharType="end"/>
        </w:r>
      </w:hyperlink>
    </w:p>
    <w:p w14:paraId="310988FA" w14:textId="77777777" w:rsidR="00870A08" w:rsidRDefault="00000000">
      <w:pPr>
        <w:pStyle w:val="TOC2"/>
        <w:tabs>
          <w:tab w:val="clear" w:pos="8296"/>
          <w:tab w:val="right" w:leader="dot" w:pos="8306"/>
        </w:tabs>
      </w:pPr>
      <w:hyperlink w:anchor="_Toc17216" w:history="1">
        <w:r w:rsidR="003A5418">
          <w:rPr>
            <w:rFonts w:ascii="微软雅黑" w:hAnsi="微软雅黑" w:hint="eastAsia"/>
          </w:rPr>
          <w:t xml:space="preserve">5.1 </w:t>
        </w:r>
        <w:r w:rsidR="003A5418">
          <w:t>GVRP</w:t>
        </w:r>
        <w:r w:rsidR="003A5418">
          <w:rPr>
            <w:rFonts w:ascii="微软雅黑" w:hAnsi="微软雅黑" w:hint="eastAsia"/>
          </w:rPr>
          <w:t>基础配置</w:t>
        </w:r>
        <w:r w:rsidR="003A5418">
          <w:tab/>
        </w:r>
        <w:r w:rsidR="003A5418">
          <w:fldChar w:fldCharType="begin"/>
        </w:r>
        <w:r w:rsidR="003A5418">
          <w:instrText xml:space="preserve"> PAGEREF _Toc17216 </w:instrText>
        </w:r>
        <w:r w:rsidR="003A5418">
          <w:fldChar w:fldCharType="separate"/>
        </w:r>
        <w:r w:rsidR="003A5418">
          <w:t>139</w:t>
        </w:r>
        <w:r w:rsidR="003A5418">
          <w:fldChar w:fldCharType="end"/>
        </w:r>
      </w:hyperlink>
    </w:p>
    <w:p w14:paraId="55D8B3DD" w14:textId="77777777" w:rsidR="00870A08" w:rsidRDefault="00000000">
      <w:pPr>
        <w:pStyle w:val="TOC2"/>
        <w:tabs>
          <w:tab w:val="clear" w:pos="8296"/>
          <w:tab w:val="right" w:leader="dot" w:pos="8306"/>
        </w:tabs>
      </w:pPr>
      <w:hyperlink w:anchor="_Toc22047" w:history="1">
        <w:r w:rsidR="003A5418">
          <w:rPr>
            <w:rFonts w:ascii="微软雅黑" w:hAnsi="微软雅黑" w:hint="eastAsia"/>
          </w:rPr>
          <w:t xml:space="preserve">5.2 </w:t>
        </w:r>
        <w:r w:rsidR="003A5418">
          <w:t>Smart-Link</w:t>
        </w:r>
        <w:r w:rsidR="003A5418">
          <w:rPr>
            <w:rFonts w:hAnsi="微软雅黑"/>
          </w:rPr>
          <w:t>与</w:t>
        </w:r>
        <w:r w:rsidR="003A5418">
          <w:t>Monitor-Link</w:t>
        </w:r>
        <w:r w:rsidR="003A5418">
          <w:tab/>
        </w:r>
        <w:r w:rsidR="003A5418">
          <w:fldChar w:fldCharType="begin"/>
        </w:r>
        <w:r w:rsidR="003A5418">
          <w:instrText xml:space="preserve"> PAGEREF _Toc22047 </w:instrText>
        </w:r>
        <w:r w:rsidR="003A5418">
          <w:fldChar w:fldCharType="separate"/>
        </w:r>
        <w:r w:rsidR="003A5418">
          <w:t>148</w:t>
        </w:r>
        <w:r w:rsidR="003A5418">
          <w:fldChar w:fldCharType="end"/>
        </w:r>
      </w:hyperlink>
    </w:p>
    <w:p w14:paraId="75790557" w14:textId="77777777" w:rsidR="00870A08" w:rsidRDefault="00000000">
      <w:pPr>
        <w:pStyle w:val="TOC2"/>
        <w:tabs>
          <w:tab w:val="clear" w:pos="8296"/>
          <w:tab w:val="right" w:leader="dot" w:pos="8306"/>
        </w:tabs>
      </w:pPr>
      <w:hyperlink w:anchor="_Toc7513" w:history="1">
        <w:r w:rsidR="003A5418">
          <w:rPr>
            <w:rFonts w:hint="eastAsia"/>
          </w:rPr>
          <w:t xml:space="preserve">5.3 </w:t>
        </w:r>
        <w:r w:rsidR="003A5418">
          <w:rPr>
            <w:rFonts w:hint="eastAsia"/>
          </w:rPr>
          <w:t>配置</w:t>
        </w:r>
        <w:r w:rsidR="003A5418">
          <w:rPr>
            <w:rFonts w:hint="eastAsia"/>
          </w:rPr>
          <w:t>Eth-Trunk</w:t>
        </w:r>
        <w:r w:rsidR="003A5418">
          <w:rPr>
            <w:rFonts w:hint="eastAsia"/>
          </w:rPr>
          <w:t>链路聚合</w:t>
        </w:r>
        <w:r w:rsidR="003A5418">
          <w:tab/>
        </w:r>
        <w:r w:rsidR="003A5418">
          <w:fldChar w:fldCharType="begin"/>
        </w:r>
        <w:r w:rsidR="003A5418">
          <w:instrText xml:space="preserve"> PAGEREF _Toc7513 </w:instrText>
        </w:r>
        <w:r w:rsidR="003A5418">
          <w:fldChar w:fldCharType="separate"/>
        </w:r>
        <w:r w:rsidR="003A5418">
          <w:t>154</w:t>
        </w:r>
        <w:r w:rsidR="003A5418">
          <w:fldChar w:fldCharType="end"/>
        </w:r>
      </w:hyperlink>
    </w:p>
    <w:p w14:paraId="3ECED590" w14:textId="77777777" w:rsidR="00870A08" w:rsidRDefault="00000000">
      <w:pPr>
        <w:pStyle w:val="TOC1"/>
        <w:tabs>
          <w:tab w:val="clear" w:pos="1075"/>
          <w:tab w:val="clear" w:pos="8296"/>
          <w:tab w:val="right" w:leader="dot" w:pos="8306"/>
        </w:tabs>
      </w:pPr>
      <w:hyperlink w:anchor="_Toc28955" w:history="1">
        <w:r w:rsidR="003A5418">
          <w:t>第六章</w:t>
        </w:r>
        <w:r w:rsidR="003A5418">
          <w:t xml:space="preserve"> </w:t>
        </w:r>
        <w:r w:rsidR="003A5418">
          <w:rPr>
            <w:rFonts w:hint="eastAsia"/>
          </w:rPr>
          <w:t>静态路由</w:t>
        </w:r>
        <w:r w:rsidR="003A5418">
          <w:tab/>
        </w:r>
        <w:r w:rsidR="003A5418">
          <w:fldChar w:fldCharType="begin"/>
        </w:r>
        <w:r w:rsidR="003A5418">
          <w:instrText xml:space="preserve"> PAGEREF _Toc28955 </w:instrText>
        </w:r>
        <w:r w:rsidR="003A5418">
          <w:fldChar w:fldCharType="separate"/>
        </w:r>
        <w:r w:rsidR="003A5418">
          <w:t>164</w:t>
        </w:r>
        <w:r w:rsidR="003A5418">
          <w:fldChar w:fldCharType="end"/>
        </w:r>
      </w:hyperlink>
    </w:p>
    <w:p w14:paraId="1FE3D200" w14:textId="77777777" w:rsidR="00870A08" w:rsidRDefault="00000000">
      <w:pPr>
        <w:pStyle w:val="TOC2"/>
        <w:tabs>
          <w:tab w:val="clear" w:pos="8296"/>
          <w:tab w:val="right" w:leader="dot" w:pos="8306"/>
        </w:tabs>
      </w:pPr>
      <w:hyperlink w:anchor="_Toc16053" w:history="1">
        <w:r w:rsidR="003A5418">
          <w:rPr>
            <w:rFonts w:ascii="微软雅黑" w:hAnsi="微软雅黑" w:hint="eastAsia"/>
          </w:rPr>
          <w:t>6.1</w:t>
        </w:r>
        <w:r w:rsidR="003A5418">
          <w:rPr>
            <w:rFonts w:hint="eastAsia"/>
          </w:rPr>
          <w:t xml:space="preserve"> </w:t>
        </w:r>
        <w:r w:rsidR="003A5418">
          <w:rPr>
            <w:rFonts w:hint="eastAsia"/>
          </w:rPr>
          <w:t>静态路由及默认路由基本配置</w:t>
        </w:r>
        <w:r w:rsidR="003A5418">
          <w:tab/>
        </w:r>
        <w:r w:rsidR="003A5418">
          <w:fldChar w:fldCharType="begin"/>
        </w:r>
        <w:r w:rsidR="003A5418">
          <w:instrText xml:space="preserve"> PAGEREF _Toc16053 </w:instrText>
        </w:r>
        <w:r w:rsidR="003A5418">
          <w:fldChar w:fldCharType="separate"/>
        </w:r>
        <w:r w:rsidR="003A5418">
          <w:t>164</w:t>
        </w:r>
        <w:r w:rsidR="003A5418">
          <w:fldChar w:fldCharType="end"/>
        </w:r>
      </w:hyperlink>
    </w:p>
    <w:p w14:paraId="01FC17EE" w14:textId="77777777" w:rsidR="00870A08" w:rsidRDefault="00000000">
      <w:pPr>
        <w:pStyle w:val="TOC2"/>
        <w:tabs>
          <w:tab w:val="clear" w:pos="8296"/>
          <w:tab w:val="right" w:leader="dot" w:pos="8306"/>
        </w:tabs>
      </w:pPr>
      <w:hyperlink w:anchor="_Toc27573" w:history="1">
        <w:r w:rsidR="003A5418">
          <w:rPr>
            <w:rFonts w:ascii="微软雅黑" w:hAnsi="微软雅黑" w:hint="eastAsia"/>
          </w:rPr>
          <w:t>6.2</w:t>
        </w:r>
        <w:r w:rsidR="003A5418">
          <w:rPr>
            <w:rFonts w:hint="eastAsia"/>
          </w:rPr>
          <w:t xml:space="preserve"> </w:t>
        </w:r>
        <w:r w:rsidR="003A5418">
          <w:rPr>
            <w:rFonts w:hint="eastAsia"/>
          </w:rPr>
          <w:t>浮动静态路由及负载均衡</w:t>
        </w:r>
        <w:r w:rsidR="003A5418">
          <w:tab/>
        </w:r>
        <w:r w:rsidR="003A5418">
          <w:fldChar w:fldCharType="begin"/>
        </w:r>
        <w:r w:rsidR="003A5418">
          <w:instrText xml:space="preserve"> PAGEREF _Toc27573 </w:instrText>
        </w:r>
        <w:r w:rsidR="003A5418">
          <w:fldChar w:fldCharType="separate"/>
        </w:r>
        <w:r w:rsidR="003A5418">
          <w:t>175</w:t>
        </w:r>
        <w:r w:rsidR="003A5418">
          <w:fldChar w:fldCharType="end"/>
        </w:r>
      </w:hyperlink>
    </w:p>
    <w:p w14:paraId="3F2EB557" w14:textId="77777777" w:rsidR="00870A08" w:rsidRDefault="00000000">
      <w:pPr>
        <w:pStyle w:val="TOC1"/>
        <w:tabs>
          <w:tab w:val="clear" w:pos="1075"/>
          <w:tab w:val="clear" w:pos="8296"/>
          <w:tab w:val="right" w:leader="dot" w:pos="8306"/>
        </w:tabs>
      </w:pPr>
      <w:hyperlink w:anchor="_Toc4609" w:history="1">
        <w:r w:rsidR="003A5418">
          <w:t>第七章</w:t>
        </w:r>
        <w:r w:rsidR="003A5418">
          <w:t xml:space="preserve"> </w:t>
        </w:r>
        <w:r w:rsidR="003A5418">
          <w:rPr>
            <w:rFonts w:hint="eastAsia"/>
          </w:rPr>
          <w:t>RIP</w:t>
        </w:r>
        <w:r w:rsidR="003A5418">
          <w:tab/>
        </w:r>
        <w:r w:rsidR="003A5418">
          <w:fldChar w:fldCharType="begin"/>
        </w:r>
        <w:r w:rsidR="003A5418">
          <w:instrText xml:space="preserve"> PAGEREF _Toc4609 </w:instrText>
        </w:r>
        <w:r w:rsidR="003A5418">
          <w:fldChar w:fldCharType="separate"/>
        </w:r>
        <w:r w:rsidR="003A5418">
          <w:t>185</w:t>
        </w:r>
        <w:r w:rsidR="003A5418">
          <w:fldChar w:fldCharType="end"/>
        </w:r>
      </w:hyperlink>
    </w:p>
    <w:p w14:paraId="7DEFA711" w14:textId="77777777" w:rsidR="00870A08" w:rsidRDefault="00000000">
      <w:pPr>
        <w:pStyle w:val="TOC2"/>
        <w:tabs>
          <w:tab w:val="clear" w:pos="8296"/>
          <w:tab w:val="right" w:leader="dot" w:pos="8306"/>
        </w:tabs>
      </w:pPr>
      <w:hyperlink w:anchor="_Toc2856" w:history="1">
        <w:r w:rsidR="003A5418">
          <w:rPr>
            <w:rFonts w:ascii="微软雅黑" w:hAnsi="微软雅黑" w:hint="eastAsia"/>
          </w:rPr>
          <w:t>7.1</w:t>
        </w:r>
        <w:r w:rsidR="003A5418">
          <w:rPr>
            <w:rFonts w:hint="eastAsia"/>
          </w:rPr>
          <w:t xml:space="preserve"> RIP</w:t>
        </w:r>
        <w:r w:rsidR="003A5418">
          <w:rPr>
            <w:rFonts w:hint="eastAsia"/>
          </w:rPr>
          <w:t>路由协议基本配置</w:t>
        </w:r>
        <w:r w:rsidR="003A5418">
          <w:tab/>
        </w:r>
        <w:r w:rsidR="003A5418">
          <w:fldChar w:fldCharType="begin"/>
        </w:r>
        <w:r w:rsidR="003A5418">
          <w:instrText xml:space="preserve"> PAGEREF _Toc2856 </w:instrText>
        </w:r>
        <w:r w:rsidR="003A5418">
          <w:fldChar w:fldCharType="separate"/>
        </w:r>
        <w:r w:rsidR="003A5418">
          <w:t>185</w:t>
        </w:r>
        <w:r w:rsidR="003A5418">
          <w:fldChar w:fldCharType="end"/>
        </w:r>
      </w:hyperlink>
    </w:p>
    <w:p w14:paraId="6DE92D8F" w14:textId="77777777" w:rsidR="00870A08" w:rsidRDefault="00000000">
      <w:pPr>
        <w:pStyle w:val="TOC2"/>
        <w:tabs>
          <w:tab w:val="clear" w:pos="8296"/>
          <w:tab w:val="right" w:leader="dot" w:pos="8306"/>
        </w:tabs>
      </w:pPr>
      <w:hyperlink w:anchor="_Toc16321" w:history="1">
        <w:r w:rsidR="003A5418">
          <w:rPr>
            <w:rFonts w:ascii="微软雅黑" w:hAnsi="微软雅黑" w:hint="eastAsia"/>
          </w:rPr>
          <w:t>7.2</w:t>
        </w:r>
        <w:r w:rsidR="003A5418">
          <w:rPr>
            <w:rFonts w:hint="eastAsia"/>
          </w:rPr>
          <w:t xml:space="preserve"> </w:t>
        </w:r>
        <w:r w:rsidR="003A5418">
          <w:rPr>
            <w:rFonts w:hint="eastAsia"/>
          </w:rPr>
          <w:t>配置</w:t>
        </w:r>
        <w:r w:rsidR="003A5418">
          <w:rPr>
            <w:rFonts w:hint="eastAsia"/>
          </w:rPr>
          <w:t>RIPv2</w:t>
        </w:r>
        <w:r w:rsidR="003A5418">
          <w:rPr>
            <w:rFonts w:hint="eastAsia"/>
          </w:rPr>
          <w:t>的认证</w:t>
        </w:r>
        <w:r w:rsidR="003A5418">
          <w:tab/>
        </w:r>
        <w:r w:rsidR="003A5418">
          <w:fldChar w:fldCharType="begin"/>
        </w:r>
        <w:r w:rsidR="003A5418">
          <w:instrText xml:space="preserve"> PAGEREF _Toc16321 </w:instrText>
        </w:r>
        <w:r w:rsidR="003A5418">
          <w:fldChar w:fldCharType="separate"/>
        </w:r>
        <w:r w:rsidR="003A5418">
          <w:t>190</w:t>
        </w:r>
        <w:r w:rsidR="003A5418">
          <w:fldChar w:fldCharType="end"/>
        </w:r>
      </w:hyperlink>
    </w:p>
    <w:p w14:paraId="2585C6DB" w14:textId="77777777" w:rsidR="00870A08" w:rsidRDefault="00000000">
      <w:pPr>
        <w:pStyle w:val="TOC2"/>
        <w:tabs>
          <w:tab w:val="clear" w:pos="8296"/>
          <w:tab w:val="right" w:leader="dot" w:pos="8306"/>
        </w:tabs>
      </w:pPr>
      <w:hyperlink w:anchor="_Toc21820" w:history="1">
        <w:r w:rsidR="003A5418">
          <w:rPr>
            <w:rFonts w:ascii="微软雅黑" w:hAnsi="微软雅黑" w:hint="eastAsia"/>
          </w:rPr>
          <w:t>7.3</w:t>
        </w:r>
        <w:r w:rsidR="003A5418">
          <w:rPr>
            <w:rFonts w:hint="eastAsia"/>
          </w:rPr>
          <w:t xml:space="preserve"> RIP</w:t>
        </w:r>
        <w:r w:rsidR="003A5418">
          <w:rPr>
            <w:rFonts w:hint="eastAsia"/>
          </w:rPr>
          <w:t>路由协议的汇总</w:t>
        </w:r>
        <w:r w:rsidR="003A5418">
          <w:tab/>
        </w:r>
        <w:r w:rsidR="003A5418">
          <w:fldChar w:fldCharType="begin"/>
        </w:r>
        <w:r w:rsidR="003A5418">
          <w:instrText xml:space="preserve"> PAGEREF _Toc21820 </w:instrText>
        </w:r>
        <w:r w:rsidR="003A5418">
          <w:fldChar w:fldCharType="separate"/>
        </w:r>
        <w:r w:rsidR="003A5418">
          <w:t>198</w:t>
        </w:r>
        <w:r w:rsidR="003A5418">
          <w:fldChar w:fldCharType="end"/>
        </w:r>
      </w:hyperlink>
    </w:p>
    <w:p w14:paraId="182A756F" w14:textId="77777777" w:rsidR="00870A08" w:rsidRDefault="00000000">
      <w:pPr>
        <w:pStyle w:val="TOC2"/>
        <w:tabs>
          <w:tab w:val="clear" w:pos="8296"/>
          <w:tab w:val="right" w:leader="dot" w:pos="8306"/>
        </w:tabs>
      </w:pPr>
      <w:hyperlink w:anchor="_Toc170" w:history="1">
        <w:r w:rsidR="003A5418">
          <w:rPr>
            <w:rFonts w:ascii="微软雅黑" w:hAnsi="微软雅黑" w:hint="eastAsia"/>
          </w:rPr>
          <w:t>7.4</w:t>
        </w:r>
        <w:r w:rsidR="003A5418">
          <w:rPr>
            <w:rFonts w:hint="eastAsia"/>
          </w:rPr>
          <w:t xml:space="preserve"> </w:t>
        </w:r>
        <w:r w:rsidR="003A5418">
          <w:rPr>
            <w:rFonts w:hint="eastAsia"/>
          </w:rPr>
          <w:t>配置</w:t>
        </w:r>
        <w:r w:rsidR="003A5418">
          <w:rPr>
            <w:rFonts w:hint="eastAsia"/>
          </w:rPr>
          <w:t>RIP</w:t>
        </w:r>
        <w:r w:rsidR="003A5418">
          <w:rPr>
            <w:rFonts w:hint="eastAsia"/>
          </w:rPr>
          <w:t>的版本兼容、定时器及协议优先级</w:t>
        </w:r>
        <w:r w:rsidR="003A5418">
          <w:tab/>
        </w:r>
        <w:r w:rsidR="003A5418">
          <w:fldChar w:fldCharType="begin"/>
        </w:r>
        <w:r w:rsidR="003A5418">
          <w:instrText xml:space="preserve"> PAGEREF _Toc170 </w:instrText>
        </w:r>
        <w:r w:rsidR="003A5418">
          <w:fldChar w:fldCharType="separate"/>
        </w:r>
        <w:r w:rsidR="003A5418">
          <w:t>205</w:t>
        </w:r>
        <w:r w:rsidR="003A5418">
          <w:fldChar w:fldCharType="end"/>
        </w:r>
      </w:hyperlink>
    </w:p>
    <w:p w14:paraId="2FE7EDCE" w14:textId="77777777" w:rsidR="00870A08" w:rsidRDefault="00000000">
      <w:pPr>
        <w:pStyle w:val="TOC2"/>
        <w:tabs>
          <w:tab w:val="clear" w:pos="8296"/>
          <w:tab w:val="right" w:leader="dot" w:pos="8306"/>
        </w:tabs>
      </w:pPr>
      <w:hyperlink w:anchor="_Toc27059" w:history="1">
        <w:r w:rsidR="003A5418">
          <w:rPr>
            <w:rFonts w:ascii="微软雅黑" w:hAnsi="微软雅黑" w:hint="eastAsia"/>
          </w:rPr>
          <w:t>7.5 配置</w:t>
        </w:r>
        <w:r w:rsidR="003A5418">
          <w:t>RIP</w:t>
        </w:r>
        <w:r w:rsidR="003A5418">
          <w:rPr>
            <w:rFonts w:ascii="微软雅黑" w:hAnsi="微软雅黑" w:hint="eastAsia"/>
          </w:rPr>
          <w:t>抑制接口及单播更新</w:t>
        </w:r>
        <w:r w:rsidR="003A5418">
          <w:tab/>
        </w:r>
        <w:r w:rsidR="003A5418">
          <w:fldChar w:fldCharType="begin"/>
        </w:r>
        <w:r w:rsidR="003A5418">
          <w:instrText xml:space="preserve"> PAGEREF _Toc27059 </w:instrText>
        </w:r>
        <w:r w:rsidR="003A5418">
          <w:fldChar w:fldCharType="separate"/>
        </w:r>
        <w:r w:rsidR="003A5418">
          <w:t>213</w:t>
        </w:r>
        <w:r w:rsidR="003A5418">
          <w:fldChar w:fldCharType="end"/>
        </w:r>
      </w:hyperlink>
    </w:p>
    <w:p w14:paraId="6F9AC070" w14:textId="77777777" w:rsidR="00870A08" w:rsidRDefault="00000000">
      <w:pPr>
        <w:pStyle w:val="TOC2"/>
        <w:tabs>
          <w:tab w:val="clear" w:pos="8296"/>
          <w:tab w:val="right" w:leader="dot" w:pos="8306"/>
        </w:tabs>
      </w:pPr>
      <w:hyperlink w:anchor="_Toc8141" w:history="1">
        <w:r w:rsidR="003A5418">
          <w:rPr>
            <w:rFonts w:ascii="微软雅黑" w:hAnsi="微软雅黑" w:hint="eastAsia"/>
          </w:rPr>
          <w:t>7.6</w:t>
        </w:r>
        <w:r w:rsidR="003A5418">
          <w:rPr>
            <w:rFonts w:hint="eastAsia"/>
          </w:rPr>
          <w:t xml:space="preserve"> RIP</w:t>
        </w:r>
        <w:r w:rsidR="003A5418">
          <w:rPr>
            <w:rFonts w:hint="eastAsia"/>
          </w:rPr>
          <w:t>与不连续子网</w:t>
        </w:r>
        <w:r w:rsidR="003A5418">
          <w:tab/>
        </w:r>
        <w:r w:rsidR="003A5418">
          <w:fldChar w:fldCharType="begin"/>
        </w:r>
        <w:r w:rsidR="003A5418">
          <w:instrText xml:space="preserve"> PAGEREF _Toc8141 </w:instrText>
        </w:r>
        <w:r w:rsidR="003A5418">
          <w:fldChar w:fldCharType="separate"/>
        </w:r>
        <w:r w:rsidR="003A5418">
          <w:t>221</w:t>
        </w:r>
        <w:r w:rsidR="003A5418">
          <w:fldChar w:fldCharType="end"/>
        </w:r>
      </w:hyperlink>
    </w:p>
    <w:p w14:paraId="1ED58944" w14:textId="77777777" w:rsidR="00870A08" w:rsidRDefault="00000000">
      <w:pPr>
        <w:pStyle w:val="TOC2"/>
        <w:tabs>
          <w:tab w:val="clear" w:pos="8296"/>
          <w:tab w:val="right" w:leader="dot" w:pos="8306"/>
        </w:tabs>
      </w:pPr>
      <w:hyperlink w:anchor="_Toc20556" w:history="1">
        <w:r w:rsidR="003A5418">
          <w:rPr>
            <w:rFonts w:ascii="微软雅黑" w:hAnsi="微软雅黑" w:hint="eastAsia"/>
          </w:rPr>
          <w:t xml:space="preserve">7.7 </w:t>
        </w:r>
        <w:r w:rsidR="003A5418">
          <w:t>RIP</w:t>
        </w:r>
        <w:r w:rsidR="003A5418">
          <w:rPr>
            <w:rFonts w:ascii="微软雅黑" w:hAnsi="微软雅黑" w:hint="eastAsia"/>
          </w:rPr>
          <w:t>的水平分割及触发更新</w:t>
        </w:r>
        <w:r w:rsidR="003A5418">
          <w:tab/>
        </w:r>
        <w:r w:rsidR="003A5418">
          <w:fldChar w:fldCharType="begin"/>
        </w:r>
        <w:r w:rsidR="003A5418">
          <w:instrText xml:space="preserve"> PAGEREF _Toc20556 </w:instrText>
        </w:r>
        <w:r w:rsidR="003A5418">
          <w:fldChar w:fldCharType="separate"/>
        </w:r>
        <w:r w:rsidR="003A5418">
          <w:t>232</w:t>
        </w:r>
        <w:r w:rsidR="003A5418">
          <w:fldChar w:fldCharType="end"/>
        </w:r>
      </w:hyperlink>
    </w:p>
    <w:p w14:paraId="00FFC3DC" w14:textId="77777777" w:rsidR="00870A08" w:rsidRDefault="00000000">
      <w:pPr>
        <w:pStyle w:val="TOC2"/>
        <w:tabs>
          <w:tab w:val="clear" w:pos="8296"/>
          <w:tab w:val="right" w:leader="dot" w:pos="8306"/>
        </w:tabs>
      </w:pPr>
      <w:hyperlink w:anchor="_Toc4893" w:history="1">
        <w:r w:rsidR="003A5418">
          <w:rPr>
            <w:rFonts w:ascii="微软雅黑" w:hAnsi="微软雅黑" w:hint="eastAsia"/>
          </w:rPr>
          <w:t>7.8 配置</w:t>
        </w:r>
        <w:r w:rsidR="003A5418">
          <w:t>RIP</w:t>
        </w:r>
        <w:r w:rsidR="003A5418">
          <w:rPr>
            <w:rFonts w:ascii="微软雅黑" w:hAnsi="微软雅黑" w:hint="eastAsia"/>
          </w:rPr>
          <w:t>路由附加度量值</w:t>
        </w:r>
        <w:r w:rsidR="003A5418">
          <w:tab/>
        </w:r>
        <w:r w:rsidR="003A5418">
          <w:fldChar w:fldCharType="begin"/>
        </w:r>
        <w:r w:rsidR="003A5418">
          <w:instrText xml:space="preserve"> PAGEREF _Toc4893 </w:instrText>
        </w:r>
        <w:r w:rsidR="003A5418">
          <w:fldChar w:fldCharType="separate"/>
        </w:r>
        <w:r w:rsidR="003A5418">
          <w:t>239</w:t>
        </w:r>
        <w:r w:rsidR="003A5418">
          <w:fldChar w:fldCharType="end"/>
        </w:r>
      </w:hyperlink>
    </w:p>
    <w:p w14:paraId="6F096D57" w14:textId="77777777" w:rsidR="00870A08" w:rsidRDefault="00000000">
      <w:pPr>
        <w:pStyle w:val="TOC2"/>
        <w:tabs>
          <w:tab w:val="clear" w:pos="8296"/>
          <w:tab w:val="right" w:leader="dot" w:pos="8306"/>
        </w:tabs>
      </w:pPr>
      <w:hyperlink w:anchor="_Toc10160" w:history="1">
        <w:r w:rsidR="003A5418">
          <w:rPr>
            <w:rFonts w:ascii="微软雅黑" w:hAnsi="微软雅黑" w:hint="eastAsia"/>
          </w:rPr>
          <w:t xml:space="preserve">7.9 </w:t>
        </w:r>
        <w:r w:rsidR="003A5418">
          <w:t>RIP</w:t>
        </w:r>
        <w:r w:rsidR="003A5418">
          <w:rPr>
            <w:rFonts w:ascii="微软雅黑" w:hAnsi="微软雅黑" w:hint="eastAsia"/>
          </w:rPr>
          <w:t>的故障处理</w:t>
        </w:r>
        <w:r w:rsidR="003A5418">
          <w:tab/>
        </w:r>
        <w:r w:rsidR="003A5418">
          <w:fldChar w:fldCharType="begin"/>
        </w:r>
        <w:r w:rsidR="003A5418">
          <w:instrText xml:space="preserve"> PAGEREF _Toc10160 </w:instrText>
        </w:r>
        <w:r w:rsidR="003A5418">
          <w:fldChar w:fldCharType="separate"/>
        </w:r>
        <w:r w:rsidR="003A5418">
          <w:t>245</w:t>
        </w:r>
        <w:r w:rsidR="003A5418">
          <w:fldChar w:fldCharType="end"/>
        </w:r>
      </w:hyperlink>
    </w:p>
    <w:p w14:paraId="57B49911" w14:textId="77777777" w:rsidR="00870A08" w:rsidRDefault="00000000">
      <w:pPr>
        <w:pStyle w:val="TOC2"/>
        <w:tabs>
          <w:tab w:val="clear" w:pos="8296"/>
          <w:tab w:val="right" w:leader="dot" w:pos="8306"/>
        </w:tabs>
      </w:pPr>
      <w:hyperlink w:anchor="_Toc1298" w:history="1">
        <w:r w:rsidR="003A5418">
          <w:rPr>
            <w:rFonts w:ascii="微软雅黑" w:hAnsi="微软雅黑" w:hint="eastAsia"/>
          </w:rPr>
          <w:t xml:space="preserve">7.10 </w:t>
        </w:r>
        <w:r w:rsidR="003A5418">
          <w:t>RIP</w:t>
        </w:r>
        <w:r w:rsidR="003A5418">
          <w:rPr>
            <w:rFonts w:ascii="微软雅黑" w:hAnsi="微软雅黑" w:hint="eastAsia"/>
          </w:rPr>
          <w:t>的路由引入</w:t>
        </w:r>
        <w:r w:rsidR="003A5418">
          <w:tab/>
        </w:r>
        <w:r w:rsidR="003A5418">
          <w:fldChar w:fldCharType="begin"/>
        </w:r>
        <w:r w:rsidR="003A5418">
          <w:instrText xml:space="preserve"> PAGEREF _Toc1298 </w:instrText>
        </w:r>
        <w:r w:rsidR="003A5418">
          <w:fldChar w:fldCharType="separate"/>
        </w:r>
        <w:r w:rsidR="003A5418">
          <w:t>260</w:t>
        </w:r>
        <w:r w:rsidR="003A5418">
          <w:fldChar w:fldCharType="end"/>
        </w:r>
      </w:hyperlink>
    </w:p>
    <w:p w14:paraId="46610D4C" w14:textId="77777777" w:rsidR="00870A08" w:rsidRDefault="00000000">
      <w:pPr>
        <w:pStyle w:val="TOC1"/>
        <w:tabs>
          <w:tab w:val="clear" w:pos="1075"/>
          <w:tab w:val="clear" w:pos="8296"/>
          <w:tab w:val="right" w:leader="dot" w:pos="8306"/>
        </w:tabs>
      </w:pPr>
      <w:hyperlink w:anchor="_Toc17675" w:history="1">
        <w:r w:rsidR="003A5418">
          <w:t>第八章</w:t>
        </w:r>
        <w:r w:rsidR="003A5418">
          <w:t xml:space="preserve"> </w:t>
        </w:r>
        <w:r w:rsidR="003A5418">
          <w:rPr>
            <w:rFonts w:hint="eastAsia"/>
          </w:rPr>
          <w:t>OSPF</w:t>
        </w:r>
        <w:r w:rsidR="003A5418">
          <w:tab/>
        </w:r>
        <w:r w:rsidR="003A5418">
          <w:fldChar w:fldCharType="begin"/>
        </w:r>
        <w:r w:rsidR="003A5418">
          <w:instrText xml:space="preserve"> PAGEREF _Toc17675 </w:instrText>
        </w:r>
        <w:r w:rsidR="003A5418">
          <w:fldChar w:fldCharType="separate"/>
        </w:r>
        <w:r w:rsidR="003A5418">
          <w:t>268</w:t>
        </w:r>
        <w:r w:rsidR="003A5418">
          <w:fldChar w:fldCharType="end"/>
        </w:r>
      </w:hyperlink>
    </w:p>
    <w:p w14:paraId="1447FA93" w14:textId="77777777" w:rsidR="00870A08" w:rsidRDefault="00000000">
      <w:pPr>
        <w:pStyle w:val="TOC2"/>
        <w:tabs>
          <w:tab w:val="clear" w:pos="8296"/>
          <w:tab w:val="right" w:leader="dot" w:pos="8306"/>
        </w:tabs>
      </w:pPr>
      <w:hyperlink w:anchor="_Toc16503" w:history="1">
        <w:r w:rsidR="003A5418">
          <w:rPr>
            <w:rFonts w:ascii="微软雅黑" w:hAnsi="微软雅黑" w:hint="eastAsia"/>
          </w:rPr>
          <w:t xml:space="preserve">8.1 </w:t>
        </w:r>
        <w:r w:rsidR="003A5418">
          <w:t>OSPF</w:t>
        </w:r>
        <w:r w:rsidR="003A5418">
          <w:rPr>
            <w:rFonts w:ascii="微软雅黑" w:hAnsi="微软雅黑" w:hint="eastAsia"/>
          </w:rPr>
          <w:t>单区域配置</w:t>
        </w:r>
        <w:r w:rsidR="003A5418">
          <w:tab/>
        </w:r>
        <w:r w:rsidR="003A5418">
          <w:fldChar w:fldCharType="begin"/>
        </w:r>
        <w:r w:rsidR="003A5418">
          <w:instrText xml:space="preserve"> PAGEREF _Toc16503 </w:instrText>
        </w:r>
        <w:r w:rsidR="003A5418">
          <w:fldChar w:fldCharType="separate"/>
        </w:r>
        <w:r w:rsidR="003A5418">
          <w:t>268</w:t>
        </w:r>
        <w:r w:rsidR="003A5418">
          <w:fldChar w:fldCharType="end"/>
        </w:r>
      </w:hyperlink>
    </w:p>
    <w:p w14:paraId="28648457" w14:textId="77777777" w:rsidR="00870A08" w:rsidRDefault="00000000">
      <w:pPr>
        <w:pStyle w:val="TOC2"/>
        <w:tabs>
          <w:tab w:val="clear" w:pos="8296"/>
          <w:tab w:val="right" w:leader="dot" w:pos="8306"/>
        </w:tabs>
      </w:pPr>
      <w:hyperlink w:anchor="_Toc4379" w:history="1">
        <w:r w:rsidR="003A5418">
          <w:rPr>
            <w:rFonts w:ascii="微软雅黑" w:hAnsi="微软雅黑" w:hint="eastAsia"/>
          </w:rPr>
          <w:t xml:space="preserve">8.2 </w:t>
        </w:r>
        <w:r w:rsidR="003A5418">
          <w:rPr>
            <w:rFonts w:hint="eastAsia"/>
          </w:rPr>
          <w:t>OSPF</w:t>
        </w:r>
        <w:r w:rsidR="003A5418">
          <w:rPr>
            <w:rFonts w:hint="eastAsia"/>
          </w:rPr>
          <w:t>多区域配置</w:t>
        </w:r>
        <w:r w:rsidR="003A5418">
          <w:tab/>
        </w:r>
        <w:r w:rsidR="003A5418">
          <w:fldChar w:fldCharType="begin"/>
        </w:r>
        <w:r w:rsidR="003A5418">
          <w:instrText xml:space="preserve"> PAGEREF _Toc4379 </w:instrText>
        </w:r>
        <w:r w:rsidR="003A5418">
          <w:fldChar w:fldCharType="separate"/>
        </w:r>
        <w:r w:rsidR="003A5418">
          <w:t>273</w:t>
        </w:r>
        <w:r w:rsidR="003A5418">
          <w:fldChar w:fldCharType="end"/>
        </w:r>
      </w:hyperlink>
    </w:p>
    <w:p w14:paraId="3335B428" w14:textId="77777777" w:rsidR="00870A08" w:rsidRDefault="00000000">
      <w:pPr>
        <w:pStyle w:val="TOC2"/>
        <w:tabs>
          <w:tab w:val="clear" w:pos="8296"/>
          <w:tab w:val="right" w:leader="dot" w:pos="8306"/>
        </w:tabs>
      </w:pPr>
      <w:hyperlink w:anchor="_Toc14251" w:history="1">
        <w:r w:rsidR="003A5418">
          <w:rPr>
            <w:rFonts w:ascii="微软雅黑" w:hAnsi="微软雅黑" w:hint="eastAsia"/>
          </w:rPr>
          <w:t>8.3</w:t>
        </w:r>
        <w:r w:rsidR="003A5418">
          <w:rPr>
            <w:rFonts w:hint="eastAsia"/>
          </w:rPr>
          <w:t xml:space="preserve"> </w:t>
        </w:r>
        <w:r w:rsidR="003A5418">
          <w:rPr>
            <w:rFonts w:hint="eastAsia"/>
          </w:rPr>
          <w:t>配置</w:t>
        </w:r>
        <w:r w:rsidR="003A5418">
          <w:rPr>
            <w:rFonts w:hint="eastAsia"/>
          </w:rPr>
          <w:t>OSPF</w:t>
        </w:r>
        <w:r w:rsidR="003A5418">
          <w:rPr>
            <w:rFonts w:hint="eastAsia"/>
          </w:rPr>
          <w:t>的</w:t>
        </w:r>
        <w:r w:rsidR="003A5418">
          <w:t>认证</w:t>
        </w:r>
        <w:r w:rsidR="003A5418">
          <w:tab/>
        </w:r>
        <w:r w:rsidR="003A5418">
          <w:fldChar w:fldCharType="begin"/>
        </w:r>
        <w:r w:rsidR="003A5418">
          <w:instrText xml:space="preserve"> PAGEREF _Toc14251 </w:instrText>
        </w:r>
        <w:r w:rsidR="003A5418">
          <w:fldChar w:fldCharType="separate"/>
        </w:r>
        <w:r w:rsidR="003A5418">
          <w:t>280</w:t>
        </w:r>
        <w:r w:rsidR="003A5418">
          <w:fldChar w:fldCharType="end"/>
        </w:r>
      </w:hyperlink>
    </w:p>
    <w:p w14:paraId="2E4D1F00" w14:textId="77777777" w:rsidR="00870A08" w:rsidRDefault="00000000">
      <w:pPr>
        <w:pStyle w:val="TOC2"/>
        <w:tabs>
          <w:tab w:val="clear" w:pos="8296"/>
          <w:tab w:val="right" w:leader="dot" w:pos="8306"/>
        </w:tabs>
      </w:pPr>
      <w:hyperlink w:anchor="_Toc5876" w:history="1">
        <w:r w:rsidR="003A5418">
          <w:rPr>
            <w:rFonts w:ascii="微软雅黑" w:hAnsi="微软雅黑" w:hint="eastAsia"/>
          </w:rPr>
          <w:t>8.4</w:t>
        </w:r>
        <w:r w:rsidR="003A5418">
          <w:rPr>
            <w:rFonts w:hint="eastAsia"/>
          </w:rPr>
          <w:t xml:space="preserve"> OSPF</w:t>
        </w:r>
        <w:r w:rsidR="003A5418">
          <w:rPr>
            <w:rFonts w:hint="eastAsia"/>
          </w:rPr>
          <w:t>被动</w:t>
        </w:r>
        <w:r w:rsidR="003A5418">
          <w:t>接口</w:t>
        </w:r>
        <w:r w:rsidR="003A5418">
          <w:rPr>
            <w:rFonts w:hint="eastAsia"/>
          </w:rPr>
          <w:t>配置</w:t>
        </w:r>
        <w:r w:rsidR="003A5418">
          <w:tab/>
        </w:r>
        <w:r w:rsidR="003A5418">
          <w:fldChar w:fldCharType="begin"/>
        </w:r>
        <w:r w:rsidR="003A5418">
          <w:instrText xml:space="preserve"> PAGEREF _Toc5876 </w:instrText>
        </w:r>
        <w:r w:rsidR="003A5418">
          <w:fldChar w:fldCharType="separate"/>
        </w:r>
        <w:r w:rsidR="003A5418">
          <w:t>287</w:t>
        </w:r>
        <w:r w:rsidR="003A5418">
          <w:fldChar w:fldCharType="end"/>
        </w:r>
      </w:hyperlink>
    </w:p>
    <w:p w14:paraId="5FAB0CE1" w14:textId="77777777" w:rsidR="00870A08" w:rsidRDefault="00000000">
      <w:pPr>
        <w:pStyle w:val="TOC2"/>
        <w:tabs>
          <w:tab w:val="clear" w:pos="8296"/>
          <w:tab w:val="right" w:leader="dot" w:pos="8306"/>
        </w:tabs>
      </w:pPr>
      <w:hyperlink w:anchor="_Toc27353" w:history="1">
        <w:r w:rsidR="003A5418">
          <w:rPr>
            <w:rFonts w:ascii="微软雅黑" w:hAnsi="微软雅黑" w:hint="eastAsia"/>
          </w:rPr>
          <w:t>8.5</w:t>
        </w:r>
        <w:r w:rsidR="003A5418">
          <w:rPr>
            <w:rFonts w:hint="eastAsia"/>
          </w:rPr>
          <w:t xml:space="preserve"> </w:t>
        </w:r>
        <w:r w:rsidR="003A5418">
          <w:rPr>
            <w:rFonts w:hint="eastAsia"/>
          </w:rPr>
          <w:t>理解</w:t>
        </w:r>
        <w:r w:rsidR="003A5418">
          <w:t>OSPF Router-ID</w:t>
        </w:r>
        <w:r w:rsidR="003A5418">
          <w:tab/>
        </w:r>
        <w:r w:rsidR="003A5418">
          <w:fldChar w:fldCharType="begin"/>
        </w:r>
        <w:r w:rsidR="003A5418">
          <w:instrText xml:space="preserve"> PAGEREF _Toc27353 </w:instrText>
        </w:r>
        <w:r w:rsidR="003A5418">
          <w:fldChar w:fldCharType="separate"/>
        </w:r>
        <w:r w:rsidR="003A5418">
          <w:t>293</w:t>
        </w:r>
        <w:r w:rsidR="003A5418">
          <w:fldChar w:fldCharType="end"/>
        </w:r>
      </w:hyperlink>
    </w:p>
    <w:p w14:paraId="4019F153" w14:textId="77777777" w:rsidR="00870A08" w:rsidRDefault="00000000">
      <w:pPr>
        <w:pStyle w:val="TOC2"/>
        <w:tabs>
          <w:tab w:val="clear" w:pos="8296"/>
          <w:tab w:val="right" w:leader="dot" w:pos="8306"/>
        </w:tabs>
      </w:pPr>
      <w:hyperlink w:anchor="_Toc6619" w:history="1">
        <w:r w:rsidR="003A5418">
          <w:rPr>
            <w:rFonts w:ascii="微软雅黑" w:hAnsi="微软雅黑" w:hint="eastAsia"/>
          </w:rPr>
          <w:t xml:space="preserve">8.6 </w:t>
        </w:r>
        <w:r w:rsidR="003A5418">
          <w:t>OSPF</w:t>
        </w:r>
        <w:r w:rsidR="003A5418">
          <w:t>的</w:t>
        </w:r>
        <w:r w:rsidR="003A5418">
          <w:t>DR</w:t>
        </w:r>
        <w:r w:rsidR="003A5418">
          <w:t>与</w:t>
        </w:r>
        <w:r w:rsidR="003A5418">
          <w:t>BDR</w:t>
        </w:r>
        <w:r w:rsidR="003A5418">
          <w:tab/>
        </w:r>
        <w:r w:rsidR="003A5418">
          <w:fldChar w:fldCharType="begin"/>
        </w:r>
        <w:r w:rsidR="003A5418">
          <w:instrText xml:space="preserve"> PAGEREF _Toc6619 </w:instrText>
        </w:r>
        <w:r w:rsidR="003A5418">
          <w:fldChar w:fldCharType="separate"/>
        </w:r>
        <w:r w:rsidR="003A5418">
          <w:t>300</w:t>
        </w:r>
        <w:r w:rsidR="003A5418">
          <w:fldChar w:fldCharType="end"/>
        </w:r>
      </w:hyperlink>
    </w:p>
    <w:p w14:paraId="3E4BD1F9" w14:textId="77777777" w:rsidR="00870A08" w:rsidRDefault="00000000">
      <w:pPr>
        <w:pStyle w:val="TOC2"/>
        <w:tabs>
          <w:tab w:val="clear" w:pos="8296"/>
          <w:tab w:val="right" w:leader="dot" w:pos="8306"/>
        </w:tabs>
      </w:pPr>
      <w:hyperlink w:anchor="_Toc19695" w:history="1">
        <w:r w:rsidR="003A5418">
          <w:rPr>
            <w:rFonts w:ascii="微软雅黑" w:hAnsi="微软雅黑" w:hint="eastAsia"/>
          </w:rPr>
          <w:t>8.7</w:t>
        </w:r>
        <w:r w:rsidR="003A5418">
          <w:rPr>
            <w:rFonts w:hint="eastAsia"/>
          </w:rPr>
          <w:t xml:space="preserve"> OSPF</w:t>
        </w:r>
        <w:r w:rsidR="003A5418">
          <w:rPr>
            <w:rFonts w:hint="eastAsia"/>
          </w:rPr>
          <w:t>开销值、协议优先级及计时器的修改</w:t>
        </w:r>
        <w:r w:rsidR="003A5418">
          <w:tab/>
        </w:r>
        <w:r w:rsidR="003A5418">
          <w:fldChar w:fldCharType="begin"/>
        </w:r>
        <w:r w:rsidR="003A5418">
          <w:instrText xml:space="preserve"> PAGEREF _Toc19695 </w:instrText>
        </w:r>
        <w:r w:rsidR="003A5418">
          <w:fldChar w:fldCharType="separate"/>
        </w:r>
        <w:r w:rsidR="003A5418">
          <w:t>308</w:t>
        </w:r>
        <w:r w:rsidR="003A5418">
          <w:fldChar w:fldCharType="end"/>
        </w:r>
      </w:hyperlink>
    </w:p>
    <w:p w14:paraId="7DC3089B" w14:textId="77777777" w:rsidR="00870A08" w:rsidRDefault="00000000">
      <w:pPr>
        <w:pStyle w:val="TOC2"/>
        <w:tabs>
          <w:tab w:val="clear" w:pos="8296"/>
          <w:tab w:val="right" w:leader="dot" w:pos="8306"/>
        </w:tabs>
      </w:pPr>
      <w:hyperlink w:anchor="_Toc29399" w:history="1">
        <w:r w:rsidR="003A5418">
          <w:rPr>
            <w:rFonts w:ascii="微软雅黑" w:hAnsi="微软雅黑" w:hint="eastAsia"/>
          </w:rPr>
          <w:t>8.</w:t>
        </w:r>
        <w:r w:rsidR="003A5418">
          <w:rPr>
            <w:rFonts w:ascii="微软雅黑" w:hAnsi="微软雅黑" w:hint="eastAsia"/>
            <w:highlight w:val="yellow"/>
          </w:rPr>
          <w:t>8 连接</w:t>
        </w:r>
        <w:r w:rsidR="003A5418">
          <w:rPr>
            <w:highlight w:val="yellow"/>
          </w:rPr>
          <w:t>RIP</w:t>
        </w:r>
        <w:r w:rsidR="003A5418">
          <w:rPr>
            <w:rFonts w:hAnsi="微软雅黑"/>
            <w:highlight w:val="yellow"/>
          </w:rPr>
          <w:t>与</w:t>
        </w:r>
        <w:r w:rsidR="003A5418">
          <w:rPr>
            <w:highlight w:val="yellow"/>
          </w:rPr>
          <w:t>OSPF</w:t>
        </w:r>
        <w:r w:rsidR="003A5418">
          <w:rPr>
            <w:rFonts w:ascii="微软雅黑" w:hAnsi="微软雅黑" w:hint="eastAsia"/>
            <w:highlight w:val="yellow"/>
          </w:rPr>
          <w:t>网络</w:t>
        </w:r>
        <w:r w:rsidR="003A5418">
          <w:tab/>
        </w:r>
        <w:r w:rsidR="003A5418">
          <w:fldChar w:fldCharType="begin"/>
        </w:r>
        <w:r w:rsidR="003A5418">
          <w:instrText xml:space="preserve"> PAGEREF _Toc29399 </w:instrText>
        </w:r>
        <w:r w:rsidR="003A5418">
          <w:fldChar w:fldCharType="separate"/>
        </w:r>
        <w:r w:rsidR="003A5418">
          <w:t>315</w:t>
        </w:r>
        <w:r w:rsidR="003A5418">
          <w:fldChar w:fldCharType="end"/>
        </w:r>
      </w:hyperlink>
    </w:p>
    <w:p w14:paraId="3E2E29A1" w14:textId="77777777" w:rsidR="00870A08" w:rsidRDefault="00000000">
      <w:pPr>
        <w:pStyle w:val="TOC2"/>
        <w:tabs>
          <w:tab w:val="clear" w:pos="8296"/>
          <w:tab w:val="right" w:leader="dot" w:pos="8306"/>
        </w:tabs>
      </w:pPr>
      <w:hyperlink w:anchor="_Toc1378" w:history="1">
        <w:r w:rsidR="003A5418">
          <w:rPr>
            <w:rFonts w:ascii="微软雅黑" w:hAnsi="微软雅黑" w:hint="eastAsia"/>
          </w:rPr>
          <w:t>8.9 使用</w:t>
        </w:r>
        <w:r w:rsidR="003A5418">
          <w:t>RIP</w:t>
        </w:r>
        <w:r w:rsidR="003A5418">
          <w:t>、</w:t>
        </w:r>
        <w:r w:rsidR="003A5418">
          <w:t>OSPF</w:t>
        </w:r>
        <w:r w:rsidR="003A5418">
          <w:rPr>
            <w:rFonts w:ascii="微软雅黑" w:hAnsi="微软雅黑" w:hint="eastAsia"/>
          </w:rPr>
          <w:t>发布默认路由</w:t>
        </w:r>
        <w:r w:rsidR="003A5418">
          <w:tab/>
        </w:r>
        <w:r w:rsidR="003A5418">
          <w:fldChar w:fldCharType="begin"/>
        </w:r>
        <w:r w:rsidR="003A5418">
          <w:instrText xml:space="preserve"> PAGEREF _Toc1378 </w:instrText>
        </w:r>
        <w:r w:rsidR="003A5418">
          <w:fldChar w:fldCharType="separate"/>
        </w:r>
        <w:r w:rsidR="003A5418">
          <w:t>320</w:t>
        </w:r>
        <w:r w:rsidR="003A5418">
          <w:fldChar w:fldCharType="end"/>
        </w:r>
      </w:hyperlink>
    </w:p>
    <w:p w14:paraId="0BFFE121" w14:textId="77777777" w:rsidR="00870A08" w:rsidRDefault="00000000">
      <w:pPr>
        <w:pStyle w:val="TOC1"/>
        <w:tabs>
          <w:tab w:val="clear" w:pos="1075"/>
          <w:tab w:val="clear" w:pos="8296"/>
          <w:tab w:val="right" w:leader="dot" w:pos="8306"/>
        </w:tabs>
      </w:pPr>
      <w:hyperlink w:anchor="_Toc15340" w:history="1">
        <w:r w:rsidR="003A5418">
          <w:t>第九章</w:t>
        </w:r>
        <w:r w:rsidR="003A5418">
          <w:t xml:space="preserve"> </w:t>
        </w:r>
        <w:r w:rsidR="003A5418">
          <w:rPr>
            <w:rFonts w:hint="eastAsia"/>
          </w:rPr>
          <w:t>VRRP</w:t>
        </w:r>
        <w:r w:rsidR="003A5418">
          <w:tab/>
        </w:r>
        <w:r w:rsidR="003A5418">
          <w:fldChar w:fldCharType="begin"/>
        </w:r>
        <w:r w:rsidR="003A5418">
          <w:instrText xml:space="preserve"> PAGEREF _Toc15340 </w:instrText>
        </w:r>
        <w:r w:rsidR="003A5418">
          <w:fldChar w:fldCharType="separate"/>
        </w:r>
        <w:r w:rsidR="003A5418">
          <w:t>327</w:t>
        </w:r>
        <w:r w:rsidR="003A5418">
          <w:fldChar w:fldCharType="end"/>
        </w:r>
      </w:hyperlink>
    </w:p>
    <w:p w14:paraId="726C6815" w14:textId="77777777" w:rsidR="00870A08" w:rsidRDefault="00000000">
      <w:pPr>
        <w:pStyle w:val="TOC2"/>
        <w:tabs>
          <w:tab w:val="clear" w:pos="8296"/>
          <w:tab w:val="right" w:leader="dot" w:pos="8306"/>
        </w:tabs>
      </w:pPr>
      <w:hyperlink w:anchor="_Toc7423" w:history="1">
        <w:r w:rsidR="003A5418">
          <w:rPr>
            <w:rFonts w:ascii="微软雅黑" w:hAnsi="微软雅黑" w:hint="eastAsia"/>
          </w:rPr>
          <w:t xml:space="preserve">9.1 </w:t>
        </w:r>
        <w:r w:rsidR="003A5418">
          <w:t>VRRP</w:t>
        </w:r>
        <w:r w:rsidR="003A5418">
          <w:rPr>
            <w:rFonts w:ascii="微软雅黑" w:hAnsi="微软雅黑" w:hint="eastAsia"/>
          </w:rPr>
          <w:t>基本配置</w:t>
        </w:r>
        <w:r w:rsidR="003A5418">
          <w:tab/>
        </w:r>
        <w:r w:rsidR="003A5418">
          <w:fldChar w:fldCharType="begin"/>
        </w:r>
        <w:r w:rsidR="003A5418">
          <w:instrText xml:space="preserve"> PAGEREF _Toc7423 </w:instrText>
        </w:r>
        <w:r w:rsidR="003A5418">
          <w:fldChar w:fldCharType="separate"/>
        </w:r>
        <w:r w:rsidR="003A5418">
          <w:t>327</w:t>
        </w:r>
        <w:r w:rsidR="003A5418">
          <w:fldChar w:fldCharType="end"/>
        </w:r>
      </w:hyperlink>
    </w:p>
    <w:p w14:paraId="43E1D734" w14:textId="77777777" w:rsidR="00870A08" w:rsidRDefault="00000000">
      <w:pPr>
        <w:pStyle w:val="TOC2"/>
        <w:tabs>
          <w:tab w:val="clear" w:pos="8296"/>
          <w:tab w:val="right" w:leader="dot" w:pos="8306"/>
        </w:tabs>
      </w:pPr>
      <w:hyperlink w:anchor="_Toc15905" w:history="1">
        <w:r w:rsidR="003A5418">
          <w:rPr>
            <w:rFonts w:ascii="微软雅黑" w:hAnsi="微软雅黑" w:hint="eastAsia"/>
          </w:rPr>
          <w:t>9.2 配置</w:t>
        </w:r>
        <w:r w:rsidR="003A5418">
          <w:t>VRRP</w:t>
        </w:r>
        <w:r w:rsidR="003A5418">
          <w:rPr>
            <w:rFonts w:ascii="微软雅黑" w:hAnsi="微软雅黑" w:hint="eastAsia"/>
          </w:rPr>
          <w:t>多备份组</w:t>
        </w:r>
        <w:r w:rsidR="003A5418">
          <w:tab/>
        </w:r>
        <w:r w:rsidR="003A5418">
          <w:fldChar w:fldCharType="begin"/>
        </w:r>
        <w:r w:rsidR="003A5418">
          <w:instrText xml:space="preserve"> PAGEREF _Toc15905 </w:instrText>
        </w:r>
        <w:r w:rsidR="003A5418">
          <w:fldChar w:fldCharType="separate"/>
        </w:r>
        <w:r w:rsidR="003A5418">
          <w:t>333</w:t>
        </w:r>
        <w:r w:rsidR="003A5418">
          <w:fldChar w:fldCharType="end"/>
        </w:r>
      </w:hyperlink>
    </w:p>
    <w:p w14:paraId="4A09BD2F" w14:textId="77777777" w:rsidR="00870A08" w:rsidRDefault="00000000">
      <w:pPr>
        <w:pStyle w:val="TOC2"/>
        <w:tabs>
          <w:tab w:val="clear" w:pos="8296"/>
          <w:tab w:val="right" w:leader="dot" w:pos="8306"/>
        </w:tabs>
      </w:pPr>
      <w:hyperlink w:anchor="_Toc22106" w:history="1">
        <w:r w:rsidR="003A5418">
          <w:rPr>
            <w:rFonts w:ascii="微软雅黑" w:hAnsi="微软雅黑" w:hint="eastAsia"/>
          </w:rPr>
          <w:t>9.3 配置</w:t>
        </w:r>
        <w:r w:rsidR="003A5418">
          <w:t>VRRP</w:t>
        </w:r>
        <w:r w:rsidR="003A5418">
          <w:rPr>
            <w:rFonts w:ascii="微软雅黑" w:hAnsi="微软雅黑" w:hint="eastAsia"/>
          </w:rPr>
          <w:t>的跟踪接口及认证</w:t>
        </w:r>
        <w:r w:rsidR="003A5418">
          <w:tab/>
        </w:r>
        <w:r w:rsidR="003A5418">
          <w:fldChar w:fldCharType="begin"/>
        </w:r>
        <w:r w:rsidR="003A5418">
          <w:instrText xml:space="preserve"> PAGEREF _Toc22106 </w:instrText>
        </w:r>
        <w:r w:rsidR="003A5418">
          <w:fldChar w:fldCharType="separate"/>
        </w:r>
        <w:r w:rsidR="003A5418">
          <w:t>339</w:t>
        </w:r>
        <w:r w:rsidR="003A5418">
          <w:fldChar w:fldCharType="end"/>
        </w:r>
      </w:hyperlink>
    </w:p>
    <w:p w14:paraId="72AB7F00" w14:textId="77777777" w:rsidR="00870A08" w:rsidRDefault="00000000">
      <w:pPr>
        <w:pStyle w:val="TOC1"/>
        <w:tabs>
          <w:tab w:val="clear" w:pos="1075"/>
          <w:tab w:val="clear" w:pos="8296"/>
          <w:tab w:val="right" w:leader="dot" w:pos="8306"/>
        </w:tabs>
      </w:pPr>
      <w:hyperlink w:anchor="_Toc189" w:history="1">
        <w:r w:rsidR="003A5418">
          <w:t>第十章</w:t>
        </w:r>
        <w:r w:rsidR="003A5418">
          <w:t xml:space="preserve"> </w:t>
        </w:r>
        <w:r w:rsidR="003A5418">
          <w:rPr>
            <w:rFonts w:hint="eastAsia"/>
            <w:highlight w:val="yellow"/>
          </w:rPr>
          <w:t>基础过滤工</w:t>
        </w:r>
        <w:r w:rsidR="003A5418">
          <w:rPr>
            <w:rFonts w:hint="eastAsia"/>
          </w:rPr>
          <w:t>具</w:t>
        </w:r>
        <w:r w:rsidR="003A5418">
          <w:tab/>
        </w:r>
        <w:r w:rsidR="003A5418">
          <w:fldChar w:fldCharType="begin"/>
        </w:r>
        <w:r w:rsidR="003A5418">
          <w:instrText xml:space="preserve"> PAGEREF _Toc189 </w:instrText>
        </w:r>
        <w:r w:rsidR="003A5418">
          <w:fldChar w:fldCharType="separate"/>
        </w:r>
        <w:r w:rsidR="003A5418">
          <w:t>343</w:t>
        </w:r>
        <w:r w:rsidR="003A5418">
          <w:fldChar w:fldCharType="end"/>
        </w:r>
      </w:hyperlink>
    </w:p>
    <w:p w14:paraId="3834156B" w14:textId="77777777" w:rsidR="00870A08" w:rsidRDefault="00000000">
      <w:pPr>
        <w:pStyle w:val="TOC2"/>
        <w:tabs>
          <w:tab w:val="clear" w:pos="8296"/>
          <w:tab w:val="right" w:leader="dot" w:pos="8306"/>
        </w:tabs>
      </w:pPr>
      <w:hyperlink w:anchor="_Toc13979" w:history="1">
        <w:r w:rsidR="003A5418">
          <w:rPr>
            <w:rFonts w:ascii="微软雅黑" w:hAnsi="微软雅黑" w:hint="eastAsia"/>
          </w:rPr>
          <w:t>10.1</w:t>
        </w:r>
        <w:r w:rsidR="003A5418">
          <w:rPr>
            <w:rFonts w:hint="eastAsia"/>
          </w:rPr>
          <w:t xml:space="preserve"> </w:t>
        </w:r>
        <w:r w:rsidR="003A5418">
          <w:rPr>
            <w:rFonts w:hint="eastAsia"/>
          </w:rPr>
          <w:t>配置基本的访问控制列表</w:t>
        </w:r>
        <w:r w:rsidR="003A5418">
          <w:tab/>
        </w:r>
        <w:r w:rsidR="003A5418">
          <w:fldChar w:fldCharType="begin"/>
        </w:r>
        <w:r w:rsidR="003A5418">
          <w:instrText xml:space="preserve"> PAGEREF _Toc13979 </w:instrText>
        </w:r>
        <w:r w:rsidR="003A5418">
          <w:fldChar w:fldCharType="separate"/>
        </w:r>
        <w:r w:rsidR="003A5418">
          <w:t>343</w:t>
        </w:r>
        <w:r w:rsidR="003A5418">
          <w:fldChar w:fldCharType="end"/>
        </w:r>
      </w:hyperlink>
    </w:p>
    <w:p w14:paraId="41266B6F" w14:textId="77777777" w:rsidR="00870A08" w:rsidRDefault="00000000">
      <w:pPr>
        <w:pStyle w:val="TOC2"/>
        <w:tabs>
          <w:tab w:val="clear" w:pos="8296"/>
          <w:tab w:val="right" w:leader="dot" w:pos="8306"/>
        </w:tabs>
      </w:pPr>
      <w:hyperlink w:anchor="_Toc2910" w:history="1">
        <w:r w:rsidR="003A5418">
          <w:rPr>
            <w:rFonts w:ascii="微软雅黑" w:hAnsi="微软雅黑" w:hint="eastAsia"/>
          </w:rPr>
          <w:t>10.2</w:t>
        </w:r>
        <w:r w:rsidR="003A5418">
          <w:rPr>
            <w:rFonts w:hint="eastAsia"/>
          </w:rPr>
          <w:t xml:space="preserve"> </w:t>
        </w:r>
        <w:r w:rsidR="003A5418">
          <w:rPr>
            <w:rFonts w:hint="eastAsia"/>
          </w:rPr>
          <w:t>配置高级的访问控制列表</w:t>
        </w:r>
        <w:r w:rsidR="003A5418">
          <w:tab/>
        </w:r>
        <w:r w:rsidR="003A5418">
          <w:fldChar w:fldCharType="begin"/>
        </w:r>
        <w:r w:rsidR="003A5418">
          <w:instrText xml:space="preserve"> PAGEREF _Toc2910 </w:instrText>
        </w:r>
        <w:r w:rsidR="003A5418">
          <w:fldChar w:fldCharType="separate"/>
        </w:r>
        <w:r w:rsidR="003A5418">
          <w:t>343</w:t>
        </w:r>
        <w:r w:rsidR="003A5418">
          <w:fldChar w:fldCharType="end"/>
        </w:r>
      </w:hyperlink>
    </w:p>
    <w:p w14:paraId="79F458B0" w14:textId="77777777" w:rsidR="00870A08" w:rsidRDefault="00000000">
      <w:pPr>
        <w:pStyle w:val="TOC2"/>
        <w:tabs>
          <w:tab w:val="clear" w:pos="8296"/>
          <w:tab w:val="right" w:leader="dot" w:pos="8306"/>
        </w:tabs>
      </w:pPr>
      <w:hyperlink w:anchor="_Toc10672" w:history="1">
        <w:r w:rsidR="003A5418">
          <w:rPr>
            <w:rFonts w:ascii="微软雅黑" w:hAnsi="微软雅黑" w:hint="eastAsia"/>
          </w:rPr>
          <w:t>10.3 配置前缀列表</w:t>
        </w:r>
        <w:r w:rsidR="003A5418">
          <w:tab/>
        </w:r>
        <w:r w:rsidR="003A5418">
          <w:fldChar w:fldCharType="begin"/>
        </w:r>
        <w:r w:rsidR="003A5418">
          <w:instrText xml:space="preserve"> PAGEREF _Toc10672 </w:instrText>
        </w:r>
        <w:r w:rsidR="003A5418">
          <w:fldChar w:fldCharType="separate"/>
        </w:r>
        <w:r w:rsidR="003A5418">
          <w:t>343</w:t>
        </w:r>
        <w:r w:rsidR="003A5418">
          <w:fldChar w:fldCharType="end"/>
        </w:r>
      </w:hyperlink>
    </w:p>
    <w:p w14:paraId="2DFB5033" w14:textId="77777777" w:rsidR="00870A08" w:rsidRDefault="00000000">
      <w:pPr>
        <w:pStyle w:val="TOC1"/>
        <w:tabs>
          <w:tab w:val="clear" w:pos="1075"/>
          <w:tab w:val="clear" w:pos="8296"/>
          <w:tab w:val="right" w:leader="dot" w:pos="8306"/>
        </w:tabs>
      </w:pPr>
      <w:hyperlink w:anchor="_Toc14807" w:history="1">
        <w:r w:rsidR="003A5418">
          <w:t>第十一章</w:t>
        </w:r>
        <w:r w:rsidR="003A5418">
          <w:t xml:space="preserve"> </w:t>
        </w:r>
        <w:r w:rsidR="003A5418">
          <w:rPr>
            <w:rFonts w:hint="eastAsia"/>
            <w:highlight w:val="yellow"/>
          </w:rPr>
          <w:t>广域网</w:t>
        </w:r>
        <w:r w:rsidR="003A5418">
          <w:tab/>
        </w:r>
        <w:r w:rsidR="003A5418">
          <w:fldChar w:fldCharType="begin"/>
        </w:r>
        <w:r w:rsidR="003A5418">
          <w:instrText xml:space="preserve"> PAGEREF _Toc14807 </w:instrText>
        </w:r>
        <w:r w:rsidR="003A5418">
          <w:fldChar w:fldCharType="separate"/>
        </w:r>
        <w:r w:rsidR="003A5418">
          <w:t>343</w:t>
        </w:r>
        <w:r w:rsidR="003A5418">
          <w:fldChar w:fldCharType="end"/>
        </w:r>
      </w:hyperlink>
    </w:p>
    <w:p w14:paraId="1D407C89" w14:textId="77777777" w:rsidR="00870A08" w:rsidRDefault="00000000">
      <w:pPr>
        <w:pStyle w:val="TOC2"/>
        <w:tabs>
          <w:tab w:val="clear" w:pos="8296"/>
          <w:tab w:val="right" w:leader="dot" w:pos="8306"/>
        </w:tabs>
      </w:pPr>
      <w:hyperlink w:anchor="_Toc17722" w:history="1">
        <w:r w:rsidR="003A5418">
          <w:rPr>
            <w:rFonts w:ascii="微软雅黑" w:hAnsi="微软雅黑" w:hint="eastAsia"/>
          </w:rPr>
          <w:t xml:space="preserve">11.1 </w:t>
        </w:r>
        <w:r w:rsidR="003A5418">
          <w:t>WAN</w:t>
        </w:r>
        <w:r w:rsidR="003A5418">
          <w:rPr>
            <w:rFonts w:ascii="微软雅黑" w:hAnsi="微软雅黑" w:hint="eastAsia"/>
          </w:rPr>
          <w:t>接入配置</w:t>
        </w:r>
        <w:r w:rsidR="003A5418">
          <w:tab/>
        </w:r>
        <w:r w:rsidR="003A5418">
          <w:fldChar w:fldCharType="begin"/>
        </w:r>
        <w:r w:rsidR="003A5418">
          <w:instrText xml:space="preserve"> PAGEREF _Toc17722 </w:instrText>
        </w:r>
        <w:r w:rsidR="003A5418">
          <w:fldChar w:fldCharType="separate"/>
        </w:r>
        <w:r w:rsidR="003A5418">
          <w:t>343</w:t>
        </w:r>
        <w:r w:rsidR="003A5418">
          <w:fldChar w:fldCharType="end"/>
        </w:r>
      </w:hyperlink>
    </w:p>
    <w:p w14:paraId="4DF65C99" w14:textId="77777777" w:rsidR="00870A08" w:rsidRDefault="00000000">
      <w:pPr>
        <w:pStyle w:val="TOC2"/>
        <w:tabs>
          <w:tab w:val="clear" w:pos="8296"/>
          <w:tab w:val="right" w:leader="dot" w:pos="8306"/>
        </w:tabs>
      </w:pPr>
      <w:hyperlink w:anchor="_Toc14332" w:history="1">
        <w:r w:rsidR="003A5418">
          <w:rPr>
            <w:rFonts w:ascii="微软雅黑" w:hAnsi="微软雅黑" w:hint="eastAsia"/>
          </w:rPr>
          <w:t>11</w:t>
        </w:r>
        <w:r w:rsidR="003A5418">
          <w:rPr>
            <w:rFonts w:ascii="微软雅黑" w:hAnsi="微软雅黑" w:hint="eastAsia"/>
            <w:highlight w:val="yellow"/>
          </w:rPr>
          <w:t>.2</w:t>
        </w:r>
        <w:r w:rsidR="003A5418">
          <w:rPr>
            <w:rFonts w:hint="eastAsia"/>
            <w:highlight w:val="yellow"/>
          </w:rPr>
          <w:t xml:space="preserve"> PPP</w:t>
        </w:r>
        <w:r w:rsidR="003A5418">
          <w:rPr>
            <w:rFonts w:hint="eastAsia"/>
            <w:highlight w:val="yellow"/>
          </w:rPr>
          <w:t>的认证</w:t>
        </w:r>
        <w:r w:rsidR="003A5418">
          <w:tab/>
        </w:r>
        <w:r w:rsidR="003A5418">
          <w:fldChar w:fldCharType="begin"/>
        </w:r>
        <w:r w:rsidR="003A5418">
          <w:instrText xml:space="preserve"> PAGEREF _Toc14332 </w:instrText>
        </w:r>
        <w:r w:rsidR="003A5418">
          <w:fldChar w:fldCharType="separate"/>
        </w:r>
        <w:r w:rsidR="003A5418">
          <w:t>343</w:t>
        </w:r>
        <w:r w:rsidR="003A5418">
          <w:fldChar w:fldCharType="end"/>
        </w:r>
      </w:hyperlink>
    </w:p>
    <w:p w14:paraId="7F4B48B2" w14:textId="77777777" w:rsidR="00870A08" w:rsidRDefault="00000000">
      <w:pPr>
        <w:pStyle w:val="TOC2"/>
        <w:tabs>
          <w:tab w:val="clear" w:pos="8296"/>
          <w:tab w:val="right" w:leader="dot" w:pos="8306"/>
        </w:tabs>
      </w:pPr>
      <w:hyperlink w:anchor="_Toc1959" w:history="1">
        <w:r w:rsidR="003A5418">
          <w:rPr>
            <w:rFonts w:ascii="微软雅黑" w:hAnsi="微软雅黑" w:hint="eastAsia"/>
          </w:rPr>
          <w:t>11.3 帧中继基本配置</w:t>
        </w:r>
        <w:r w:rsidR="003A5418">
          <w:tab/>
        </w:r>
        <w:r w:rsidR="003A5418">
          <w:fldChar w:fldCharType="begin"/>
        </w:r>
        <w:r w:rsidR="003A5418">
          <w:instrText xml:space="preserve"> PAGEREF _Toc1959 </w:instrText>
        </w:r>
        <w:r w:rsidR="003A5418">
          <w:fldChar w:fldCharType="separate"/>
        </w:r>
        <w:r w:rsidR="003A5418">
          <w:t>343</w:t>
        </w:r>
        <w:r w:rsidR="003A5418">
          <w:fldChar w:fldCharType="end"/>
        </w:r>
      </w:hyperlink>
    </w:p>
    <w:p w14:paraId="0630E32E" w14:textId="77777777" w:rsidR="00870A08" w:rsidRDefault="00000000">
      <w:pPr>
        <w:pStyle w:val="TOC2"/>
        <w:tabs>
          <w:tab w:val="clear" w:pos="8296"/>
          <w:tab w:val="right" w:leader="dot" w:pos="8306"/>
        </w:tabs>
      </w:pPr>
      <w:hyperlink w:anchor="_Toc11456" w:history="1">
        <w:r w:rsidR="003A5418">
          <w:rPr>
            <w:rFonts w:ascii="微软雅黑" w:hAnsi="微软雅黑" w:hint="eastAsia"/>
          </w:rPr>
          <w:t>11.4</w:t>
        </w:r>
        <w:r w:rsidR="003A5418">
          <w:rPr>
            <w:rFonts w:hint="eastAsia"/>
          </w:rPr>
          <w:t xml:space="preserve"> OSPF</w:t>
        </w:r>
        <w:r w:rsidR="003A5418">
          <w:rPr>
            <w:rFonts w:hint="eastAsia"/>
          </w:rPr>
          <w:t>在帧中继网络中的配置</w:t>
        </w:r>
        <w:r w:rsidR="003A5418">
          <w:tab/>
        </w:r>
        <w:r w:rsidR="003A5418">
          <w:fldChar w:fldCharType="begin"/>
        </w:r>
        <w:r w:rsidR="003A5418">
          <w:instrText xml:space="preserve"> PAGEREF _Toc11456 </w:instrText>
        </w:r>
        <w:r w:rsidR="003A5418">
          <w:fldChar w:fldCharType="separate"/>
        </w:r>
        <w:r w:rsidR="003A5418">
          <w:t>343</w:t>
        </w:r>
        <w:r w:rsidR="003A5418">
          <w:fldChar w:fldCharType="end"/>
        </w:r>
      </w:hyperlink>
    </w:p>
    <w:p w14:paraId="1C8821C5" w14:textId="77777777" w:rsidR="00870A08" w:rsidRDefault="00000000">
      <w:pPr>
        <w:pStyle w:val="TOC1"/>
        <w:tabs>
          <w:tab w:val="clear" w:pos="1075"/>
          <w:tab w:val="clear" w:pos="8296"/>
          <w:tab w:val="right" w:leader="dot" w:pos="8306"/>
        </w:tabs>
      </w:pPr>
      <w:hyperlink w:anchor="_Toc5970" w:history="1">
        <w:r w:rsidR="003A5418">
          <w:t>第十二章</w:t>
        </w:r>
        <w:r w:rsidR="003A5418">
          <w:t xml:space="preserve"> </w:t>
        </w:r>
        <w:r w:rsidR="003A5418">
          <w:rPr>
            <w:rFonts w:hint="eastAsia"/>
          </w:rPr>
          <w:t>DHCP</w:t>
        </w:r>
        <w:r w:rsidR="003A5418">
          <w:tab/>
        </w:r>
        <w:r w:rsidR="003A5418">
          <w:fldChar w:fldCharType="begin"/>
        </w:r>
        <w:r w:rsidR="003A5418">
          <w:instrText xml:space="preserve"> PAGEREF _Toc5970 </w:instrText>
        </w:r>
        <w:r w:rsidR="003A5418">
          <w:fldChar w:fldCharType="separate"/>
        </w:r>
        <w:r w:rsidR="003A5418">
          <w:t>343</w:t>
        </w:r>
        <w:r w:rsidR="003A5418">
          <w:fldChar w:fldCharType="end"/>
        </w:r>
      </w:hyperlink>
    </w:p>
    <w:p w14:paraId="2D84560A" w14:textId="77777777" w:rsidR="00870A08" w:rsidRDefault="00000000">
      <w:pPr>
        <w:pStyle w:val="TOC2"/>
        <w:tabs>
          <w:tab w:val="clear" w:pos="8296"/>
          <w:tab w:val="right" w:leader="dot" w:pos="8306"/>
        </w:tabs>
      </w:pPr>
      <w:hyperlink w:anchor="_Toc17356" w:history="1">
        <w:r w:rsidR="003A5418">
          <w:rPr>
            <w:rFonts w:ascii="微软雅黑" w:hAnsi="微软雅黑" w:hint="eastAsia"/>
          </w:rPr>
          <w:t>12.1</w:t>
        </w:r>
        <w:r w:rsidR="003A5418">
          <w:rPr>
            <w:rFonts w:hint="eastAsia"/>
          </w:rPr>
          <w:t xml:space="preserve"> </w:t>
        </w:r>
        <w:r w:rsidR="003A5418">
          <w:rPr>
            <w:rFonts w:hint="eastAsia"/>
          </w:rPr>
          <w:t>配置基于接口地址池的</w:t>
        </w:r>
        <w:r w:rsidR="003A5418">
          <w:rPr>
            <w:rFonts w:hint="eastAsia"/>
          </w:rPr>
          <w:t>DHCP</w:t>
        </w:r>
        <w:r w:rsidR="003A5418">
          <w:tab/>
        </w:r>
        <w:r w:rsidR="003A5418">
          <w:fldChar w:fldCharType="begin"/>
        </w:r>
        <w:r w:rsidR="003A5418">
          <w:instrText xml:space="preserve"> PAGEREF _Toc17356 </w:instrText>
        </w:r>
        <w:r w:rsidR="003A5418">
          <w:fldChar w:fldCharType="separate"/>
        </w:r>
        <w:r w:rsidR="003A5418">
          <w:t>343</w:t>
        </w:r>
        <w:r w:rsidR="003A5418">
          <w:fldChar w:fldCharType="end"/>
        </w:r>
      </w:hyperlink>
    </w:p>
    <w:p w14:paraId="48E57E72" w14:textId="77777777" w:rsidR="00870A08" w:rsidRDefault="00000000">
      <w:pPr>
        <w:pStyle w:val="TOC2"/>
        <w:tabs>
          <w:tab w:val="clear" w:pos="8296"/>
          <w:tab w:val="right" w:leader="dot" w:pos="8306"/>
        </w:tabs>
      </w:pPr>
      <w:hyperlink w:anchor="_Toc13855" w:history="1">
        <w:r w:rsidR="003A5418">
          <w:rPr>
            <w:rFonts w:ascii="微软雅黑" w:hAnsi="微软雅黑" w:hint="eastAsia"/>
          </w:rPr>
          <w:t>12.2</w:t>
        </w:r>
        <w:r w:rsidR="003A5418">
          <w:rPr>
            <w:rFonts w:hint="eastAsia"/>
          </w:rPr>
          <w:t xml:space="preserve"> </w:t>
        </w:r>
        <w:r w:rsidR="003A5418">
          <w:rPr>
            <w:rFonts w:hint="eastAsia"/>
          </w:rPr>
          <w:t>配置基于全局地址池的</w:t>
        </w:r>
        <w:r w:rsidR="003A5418">
          <w:rPr>
            <w:rFonts w:hint="eastAsia"/>
          </w:rPr>
          <w:t>DHCP</w:t>
        </w:r>
        <w:r w:rsidR="003A5418">
          <w:tab/>
        </w:r>
        <w:r w:rsidR="003A5418">
          <w:fldChar w:fldCharType="begin"/>
        </w:r>
        <w:r w:rsidR="003A5418">
          <w:instrText xml:space="preserve"> PAGEREF _Toc13855 </w:instrText>
        </w:r>
        <w:r w:rsidR="003A5418">
          <w:fldChar w:fldCharType="separate"/>
        </w:r>
        <w:r w:rsidR="003A5418">
          <w:t>343</w:t>
        </w:r>
        <w:r w:rsidR="003A5418">
          <w:fldChar w:fldCharType="end"/>
        </w:r>
      </w:hyperlink>
    </w:p>
    <w:p w14:paraId="2730B9D3" w14:textId="77777777" w:rsidR="00870A08" w:rsidRDefault="00000000">
      <w:pPr>
        <w:pStyle w:val="TOC2"/>
        <w:tabs>
          <w:tab w:val="clear" w:pos="8296"/>
          <w:tab w:val="right" w:leader="dot" w:pos="8306"/>
        </w:tabs>
      </w:pPr>
      <w:hyperlink w:anchor="_Toc25363" w:history="1">
        <w:r w:rsidR="003A5418">
          <w:rPr>
            <w:rFonts w:ascii="微软雅黑" w:hAnsi="微软雅黑" w:hint="eastAsia"/>
          </w:rPr>
          <w:t>12.3 配置DHCP中继</w:t>
        </w:r>
        <w:r w:rsidR="003A5418">
          <w:tab/>
        </w:r>
        <w:r w:rsidR="003A5418">
          <w:fldChar w:fldCharType="begin"/>
        </w:r>
        <w:r w:rsidR="003A5418">
          <w:instrText xml:space="preserve"> PAGEREF _Toc25363 </w:instrText>
        </w:r>
        <w:r w:rsidR="003A5418">
          <w:fldChar w:fldCharType="separate"/>
        </w:r>
        <w:r w:rsidR="003A5418">
          <w:t>343</w:t>
        </w:r>
        <w:r w:rsidR="003A5418">
          <w:fldChar w:fldCharType="end"/>
        </w:r>
      </w:hyperlink>
    </w:p>
    <w:p w14:paraId="1355A866" w14:textId="77777777" w:rsidR="00870A08" w:rsidRDefault="00000000">
      <w:pPr>
        <w:pStyle w:val="TOC1"/>
        <w:tabs>
          <w:tab w:val="clear" w:pos="1075"/>
          <w:tab w:val="clear" w:pos="8296"/>
          <w:tab w:val="right" w:leader="dot" w:pos="8306"/>
        </w:tabs>
      </w:pPr>
      <w:hyperlink w:anchor="_Toc20193" w:history="1">
        <w:r w:rsidR="003A5418">
          <w:t>第十三章</w:t>
        </w:r>
        <w:r w:rsidR="003A5418">
          <w:t xml:space="preserve"> </w:t>
        </w:r>
        <w:r w:rsidR="003A5418">
          <w:rPr>
            <w:rFonts w:hint="eastAsia"/>
          </w:rPr>
          <w:t>IPv6</w:t>
        </w:r>
        <w:r w:rsidR="003A5418">
          <w:tab/>
        </w:r>
        <w:r w:rsidR="003A5418">
          <w:fldChar w:fldCharType="begin"/>
        </w:r>
        <w:r w:rsidR="003A5418">
          <w:instrText xml:space="preserve"> PAGEREF _Toc20193 </w:instrText>
        </w:r>
        <w:r w:rsidR="003A5418">
          <w:fldChar w:fldCharType="separate"/>
        </w:r>
        <w:r w:rsidR="003A5418">
          <w:t>343</w:t>
        </w:r>
        <w:r w:rsidR="003A5418">
          <w:fldChar w:fldCharType="end"/>
        </w:r>
      </w:hyperlink>
    </w:p>
    <w:p w14:paraId="582A153D" w14:textId="77777777" w:rsidR="00870A08" w:rsidRDefault="00000000">
      <w:pPr>
        <w:pStyle w:val="TOC2"/>
        <w:tabs>
          <w:tab w:val="clear" w:pos="8296"/>
          <w:tab w:val="right" w:leader="dot" w:pos="8306"/>
        </w:tabs>
      </w:pPr>
      <w:hyperlink w:anchor="_Toc30763" w:history="1">
        <w:r w:rsidR="003A5418">
          <w:rPr>
            <w:rFonts w:ascii="微软雅黑" w:hAnsi="微软雅黑" w:hint="eastAsia"/>
          </w:rPr>
          <w:t xml:space="preserve">13.1 </w:t>
        </w:r>
        <w:r w:rsidR="003A5418">
          <w:t>I</w:t>
        </w:r>
        <w:r w:rsidR="003A5418">
          <w:rPr>
            <w:highlight w:val="yellow"/>
          </w:rPr>
          <w:t>Pv6</w:t>
        </w:r>
        <w:r w:rsidR="003A5418">
          <w:rPr>
            <w:rFonts w:ascii="微软雅黑" w:hAnsi="微软雅黑" w:hint="eastAsia"/>
            <w:highlight w:val="yellow"/>
          </w:rPr>
          <w:t>基础配置</w:t>
        </w:r>
        <w:r w:rsidR="003A5418">
          <w:tab/>
        </w:r>
        <w:r w:rsidR="003A5418">
          <w:fldChar w:fldCharType="begin"/>
        </w:r>
        <w:r w:rsidR="003A5418">
          <w:instrText xml:space="preserve"> PAGEREF _Toc30763 </w:instrText>
        </w:r>
        <w:r w:rsidR="003A5418">
          <w:fldChar w:fldCharType="separate"/>
        </w:r>
        <w:r w:rsidR="003A5418">
          <w:t>343</w:t>
        </w:r>
        <w:r w:rsidR="003A5418">
          <w:fldChar w:fldCharType="end"/>
        </w:r>
      </w:hyperlink>
    </w:p>
    <w:p w14:paraId="617DAA3D" w14:textId="77777777" w:rsidR="00870A08" w:rsidRDefault="00000000">
      <w:pPr>
        <w:pStyle w:val="TOC2"/>
        <w:tabs>
          <w:tab w:val="clear" w:pos="8296"/>
          <w:tab w:val="right" w:leader="dot" w:pos="8306"/>
        </w:tabs>
      </w:pPr>
      <w:hyperlink w:anchor="_Toc10272" w:history="1">
        <w:r w:rsidR="003A5418">
          <w:rPr>
            <w:rFonts w:ascii="微软雅黑" w:hAnsi="微软雅黑" w:hint="eastAsia"/>
          </w:rPr>
          <w:t xml:space="preserve">13.2 </w:t>
        </w:r>
        <w:r w:rsidR="003A5418">
          <w:t>RIPng</w:t>
        </w:r>
        <w:r w:rsidR="003A5418">
          <w:rPr>
            <w:rFonts w:ascii="微软雅黑" w:hAnsi="微软雅黑" w:hint="eastAsia"/>
          </w:rPr>
          <w:t>基础配置</w:t>
        </w:r>
        <w:r w:rsidR="003A5418">
          <w:tab/>
        </w:r>
        <w:r w:rsidR="003A5418">
          <w:fldChar w:fldCharType="begin"/>
        </w:r>
        <w:r w:rsidR="003A5418">
          <w:instrText xml:space="preserve"> PAGEREF _Toc10272 </w:instrText>
        </w:r>
        <w:r w:rsidR="003A5418">
          <w:fldChar w:fldCharType="separate"/>
        </w:r>
        <w:r w:rsidR="003A5418">
          <w:t>343</w:t>
        </w:r>
        <w:r w:rsidR="003A5418">
          <w:fldChar w:fldCharType="end"/>
        </w:r>
      </w:hyperlink>
    </w:p>
    <w:p w14:paraId="2CF8C146" w14:textId="77777777" w:rsidR="00870A08" w:rsidRDefault="00000000">
      <w:pPr>
        <w:pStyle w:val="TOC2"/>
        <w:tabs>
          <w:tab w:val="clear" w:pos="8296"/>
          <w:tab w:val="right" w:leader="dot" w:pos="8306"/>
        </w:tabs>
      </w:pPr>
      <w:hyperlink w:anchor="_Toc32498" w:history="1">
        <w:r w:rsidR="003A5418">
          <w:rPr>
            <w:rFonts w:ascii="微软雅黑" w:hAnsi="微软雅黑" w:hint="eastAsia"/>
          </w:rPr>
          <w:t xml:space="preserve">13.3 </w:t>
        </w:r>
        <w:r w:rsidR="003A5418">
          <w:t>OSPFv3</w:t>
        </w:r>
        <w:r w:rsidR="003A5418">
          <w:rPr>
            <w:rFonts w:ascii="微软雅黑" w:hAnsi="微软雅黑" w:hint="eastAsia"/>
          </w:rPr>
          <w:t>基础配置</w:t>
        </w:r>
        <w:r w:rsidR="003A5418">
          <w:tab/>
        </w:r>
        <w:r w:rsidR="003A5418">
          <w:fldChar w:fldCharType="begin"/>
        </w:r>
        <w:r w:rsidR="003A5418">
          <w:instrText xml:space="preserve"> PAGEREF _Toc32498 </w:instrText>
        </w:r>
        <w:r w:rsidR="003A5418">
          <w:fldChar w:fldCharType="separate"/>
        </w:r>
        <w:r w:rsidR="003A5418">
          <w:t>343</w:t>
        </w:r>
        <w:r w:rsidR="003A5418">
          <w:fldChar w:fldCharType="end"/>
        </w:r>
      </w:hyperlink>
    </w:p>
    <w:p w14:paraId="5E1B6F79" w14:textId="77777777" w:rsidR="00870A08" w:rsidRDefault="00000000">
      <w:pPr>
        <w:pStyle w:val="TOC1"/>
        <w:tabs>
          <w:tab w:val="clear" w:pos="1075"/>
          <w:tab w:val="clear" w:pos="8296"/>
          <w:tab w:val="right" w:leader="dot" w:pos="8306"/>
        </w:tabs>
      </w:pPr>
      <w:hyperlink w:anchor="_Toc18393" w:history="1">
        <w:r w:rsidR="003A5418">
          <w:t>第十四章</w:t>
        </w:r>
        <w:r w:rsidR="003A5418">
          <w:t xml:space="preserve"> </w:t>
        </w:r>
        <w:r w:rsidR="003A5418">
          <w:rPr>
            <w:rFonts w:hint="eastAsia"/>
            <w:highlight w:val="yellow"/>
          </w:rPr>
          <w:t>其他特性</w:t>
        </w:r>
        <w:r w:rsidR="003A5418">
          <w:tab/>
        </w:r>
        <w:r w:rsidR="003A5418">
          <w:fldChar w:fldCharType="begin"/>
        </w:r>
        <w:r w:rsidR="003A5418">
          <w:instrText xml:space="preserve"> PAGEREF _Toc18393 </w:instrText>
        </w:r>
        <w:r w:rsidR="003A5418">
          <w:fldChar w:fldCharType="separate"/>
        </w:r>
        <w:r w:rsidR="003A5418">
          <w:t>343</w:t>
        </w:r>
        <w:r w:rsidR="003A5418">
          <w:fldChar w:fldCharType="end"/>
        </w:r>
      </w:hyperlink>
    </w:p>
    <w:p w14:paraId="5D905503" w14:textId="77777777" w:rsidR="00870A08" w:rsidRDefault="00000000">
      <w:pPr>
        <w:pStyle w:val="TOC2"/>
        <w:tabs>
          <w:tab w:val="clear" w:pos="8296"/>
          <w:tab w:val="right" w:leader="dot" w:pos="8306"/>
        </w:tabs>
      </w:pPr>
      <w:hyperlink w:anchor="_Toc16578" w:history="1">
        <w:r w:rsidR="003A5418">
          <w:rPr>
            <w:rFonts w:ascii="微软雅黑" w:hAnsi="微软雅黑" w:hint="eastAsia"/>
          </w:rPr>
          <w:t xml:space="preserve">14.1 </w:t>
        </w:r>
        <w:r w:rsidR="003A5418">
          <w:rPr>
            <w:rFonts w:hint="eastAsia"/>
          </w:rPr>
          <w:t>实现</w:t>
        </w:r>
        <w:r w:rsidR="003A5418">
          <w:rPr>
            <w:rFonts w:hint="eastAsia"/>
          </w:rPr>
          <w:t>eNSP</w:t>
        </w:r>
        <w:r w:rsidR="003A5418">
          <w:rPr>
            <w:rFonts w:hint="eastAsia"/>
          </w:rPr>
          <w:t>与真实</w:t>
        </w:r>
        <w:r w:rsidR="003A5418">
          <w:rPr>
            <w:rFonts w:hint="eastAsia"/>
          </w:rPr>
          <w:t>PC</w:t>
        </w:r>
        <w:r w:rsidR="003A5418">
          <w:rPr>
            <w:rFonts w:hint="eastAsia"/>
          </w:rPr>
          <w:t>桥接</w:t>
        </w:r>
        <w:r w:rsidR="003A5418">
          <w:tab/>
        </w:r>
        <w:r w:rsidR="003A5418">
          <w:fldChar w:fldCharType="begin"/>
        </w:r>
        <w:r w:rsidR="003A5418">
          <w:instrText xml:space="preserve"> PAGEREF _Toc16578 </w:instrText>
        </w:r>
        <w:r w:rsidR="003A5418">
          <w:fldChar w:fldCharType="separate"/>
        </w:r>
        <w:r w:rsidR="003A5418">
          <w:t>343</w:t>
        </w:r>
        <w:r w:rsidR="003A5418">
          <w:fldChar w:fldCharType="end"/>
        </w:r>
      </w:hyperlink>
    </w:p>
    <w:p w14:paraId="051A4F0D" w14:textId="77777777" w:rsidR="00870A08" w:rsidRDefault="00000000">
      <w:pPr>
        <w:pStyle w:val="TOC2"/>
        <w:tabs>
          <w:tab w:val="clear" w:pos="8296"/>
          <w:tab w:val="right" w:leader="dot" w:pos="8306"/>
        </w:tabs>
      </w:pPr>
      <w:hyperlink w:anchor="_Toc26650" w:history="1">
        <w:r w:rsidR="003A5418">
          <w:rPr>
            <w:rFonts w:ascii="微软雅黑" w:hAnsi="微软雅黑" w:hint="eastAsia"/>
          </w:rPr>
          <w:t>14.2</w:t>
        </w:r>
        <w:r w:rsidR="003A5418">
          <w:rPr>
            <w:rFonts w:hint="eastAsia"/>
          </w:rPr>
          <w:t xml:space="preserve"> </w:t>
        </w:r>
        <w:r w:rsidR="003A5418">
          <w:rPr>
            <w:rFonts w:hint="eastAsia"/>
            <w:highlight w:val="yellow"/>
          </w:rPr>
          <w:t>SNMP</w:t>
        </w:r>
        <w:r w:rsidR="003A5418">
          <w:rPr>
            <w:rFonts w:hint="eastAsia"/>
            <w:highlight w:val="yellow"/>
          </w:rPr>
          <w:t>基础配置</w:t>
        </w:r>
        <w:r w:rsidR="003A5418">
          <w:tab/>
        </w:r>
        <w:r w:rsidR="003A5418">
          <w:fldChar w:fldCharType="begin"/>
        </w:r>
        <w:r w:rsidR="003A5418">
          <w:instrText xml:space="preserve"> PAGEREF _Toc26650 </w:instrText>
        </w:r>
        <w:r w:rsidR="003A5418">
          <w:fldChar w:fldCharType="separate"/>
        </w:r>
        <w:r w:rsidR="003A5418">
          <w:t>343</w:t>
        </w:r>
        <w:r w:rsidR="003A5418">
          <w:fldChar w:fldCharType="end"/>
        </w:r>
      </w:hyperlink>
    </w:p>
    <w:p w14:paraId="5D575BF8" w14:textId="77777777" w:rsidR="00870A08" w:rsidRDefault="00000000">
      <w:pPr>
        <w:pStyle w:val="TOC2"/>
        <w:tabs>
          <w:tab w:val="clear" w:pos="8296"/>
          <w:tab w:val="right" w:leader="dot" w:pos="8306"/>
        </w:tabs>
      </w:pPr>
      <w:hyperlink w:anchor="_Toc21765" w:history="1">
        <w:r w:rsidR="003A5418">
          <w:rPr>
            <w:rFonts w:ascii="微软雅黑" w:hAnsi="微软雅黑" w:hint="eastAsia"/>
          </w:rPr>
          <w:t xml:space="preserve">14.3 </w:t>
        </w:r>
        <w:r w:rsidR="003A5418">
          <w:rPr>
            <w:rFonts w:hint="eastAsia"/>
          </w:rPr>
          <w:t xml:space="preserve">GRE </w:t>
        </w:r>
        <w:r w:rsidR="003A5418">
          <w:rPr>
            <w:rFonts w:hint="eastAsia"/>
          </w:rPr>
          <w:t>协议基础配置</w:t>
        </w:r>
        <w:r w:rsidR="003A5418">
          <w:tab/>
        </w:r>
        <w:r w:rsidR="003A5418">
          <w:fldChar w:fldCharType="begin"/>
        </w:r>
        <w:r w:rsidR="003A5418">
          <w:instrText xml:space="preserve"> PAGEREF _Toc21765 </w:instrText>
        </w:r>
        <w:r w:rsidR="003A5418">
          <w:fldChar w:fldCharType="separate"/>
        </w:r>
        <w:r w:rsidR="003A5418">
          <w:t>343</w:t>
        </w:r>
        <w:r w:rsidR="003A5418">
          <w:fldChar w:fldCharType="end"/>
        </w:r>
      </w:hyperlink>
    </w:p>
    <w:p w14:paraId="7B702669" w14:textId="77777777" w:rsidR="00870A08" w:rsidRDefault="00000000">
      <w:pPr>
        <w:pStyle w:val="TOC2"/>
        <w:tabs>
          <w:tab w:val="clear" w:pos="8296"/>
          <w:tab w:val="right" w:leader="dot" w:pos="8306"/>
        </w:tabs>
      </w:pPr>
      <w:hyperlink w:anchor="_Toc23007" w:history="1">
        <w:r w:rsidR="003A5418">
          <w:rPr>
            <w:rFonts w:ascii="微软雅黑" w:hAnsi="微软雅黑" w:hint="eastAsia"/>
          </w:rPr>
          <w:t>14.</w:t>
        </w:r>
        <w:r w:rsidR="003A5418">
          <w:rPr>
            <w:rFonts w:ascii="微软雅黑" w:hAnsi="微软雅黑" w:hint="eastAsia"/>
            <w:highlight w:val="yellow"/>
          </w:rPr>
          <w:t>4</w:t>
        </w:r>
        <w:r w:rsidR="003A5418">
          <w:rPr>
            <w:rFonts w:hint="eastAsia"/>
            <w:highlight w:val="yellow"/>
          </w:rPr>
          <w:t xml:space="preserve"> </w:t>
        </w:r>
        <w:r w:rsidR="003A5418">
          <w:rPr>
            <w:rFonts w:hint="eastAsia"/>
            <w:highlight w:val="yellow"/>
          </w:rPr>
          <w:t>配置</w:t>
        </w:r>
        <w:r w:rsidR="003A5418">
          <w:rPr>
            <w:rFonts w:hint="eastAsia"/>
            <w:highlight w:val="yellow"/>
          </w:rPr>
          <w:t>NAT</w:t>
        </w:r>
        <w:r w:rsidR="003A5418">
          <w:tab/>
        </w:r>
        <w:r w:rsidR="003A5418">
          <w:fldChar w:fldCharType="begin"/>
        </w:r>
        <w:r w:rsidR="003A5418">
          <w:instrText xml:space="preserve"> PAGEREF _Toc23007 </w:instrText>
        </w:r>
        <w:r w:rsidR="003A5418">
          <w:fldChar w:fldCharType="separate"/>
        </w:r>
        <w:r w:rsidR="003A5418">
          <w:t>343</w:t>
        </w:r>
        <w:r w:rsidR="003A5418">
          <w:fldChar w:fldCharType="end"/>
        </w:r>
      </w:hyperlink>
    </w:p>
    <w:p w14:paraId="187E8AE0" w14:textId="77777777" w:rsidR="00870A08" w:rsidRDefault="00000000">
      <w:pPr>
        <w:pStyle w:val="TOC1"/>
        <w:tabs>
          <w:tab w:val="clear" w:pos="1075"/>
          <w:tab w:val="clear" w:pos="8296"/>
          <w:tab w:val="right" w:leader="dot" w:pos="8306"/>
        </w:tabs>
      </w:pPr>
      <w:hyperlink w:anchor="_Toc19254" w:history="1">
        <w:r w:rsidR="003A5418">
          <w:rPr>
            <w:rFonts w:hint="eastAsia"/>
          </w:rPr>
          <w:t>附录一：资源列表</w:t>
        </w:r>
        <w:r w:rsidR="003A5418">
          <w:tab/>
        </w:r>
        <w:r w:rsidR="003A5418">
          <w:fldChar w:fldCharType="begin"/>
        </w:r>
        <w:r w:rsidR="003A5418">
          <w:instrText xml:space="preserve"> PAGEREF _Toc19254 </w:instrText>
        </w:r>
        <w:r w:rsidR="003A5418">
          <w:fldChar w:fldCharType="separate"/>
        </w:r>
        <w:r w:rsidR="003A5418">
          <w:t>343</w:t>
        </w:r>
        <w:r w:rsidR="003A5418">
          <w:fldChar w:fldCharType="end"/>
        </w:r>
      </w:hyperlink>
    </w:p>
    <w:p w14:paraId="49A26940" w14:textId="77777777" w:rsidR="00870A08" w:rsidRDefault="003A5418">
      <w:pPr>
        <w:pStyle w:val="af2"/>
        <w:ind w:firstLineChars="0" w:firstLine="0"/>
        <w:sectPr w:rsidR="00870A08">
          <w:footerReference w:type="default" r:id="rId9"/>
          <w:pgSz w:w="11906" w:h="16838"/>
          <w:pgMar w:top="1312" w:right="1800" w:bottom="1440" w:left="1800" w:header="779" w:footer="992" w:gutter="0"/>
          <w:cols w:space="425"/>
          <w:docGrid w:type="lines" w:linePitch="312"/>
        </w:sectPr>
      </w:pPr>
      <w:r>
        <w:fldChar w:fldCharType="end"/>
      </w:r>
    </w:p>
    <w:p w14:paraId="76AC86BA" w14:textId="77777777" w:rsidR="00870A08" w:rsidRDefault="003A5418">
      <w:pPr>
        <w:pStyle w:val="1"/>
        <w:ind w:left="0"/>
        <w:rPr>
          <w:szCs w:val="24"/>
        </w:rPr>
      </w:pPr>
      <w:bookmarkStart w:id="4" w:name="_Toc21531"/>
      <w:proofErr w:type="spellStart"/>
      <w:r>
        <w:rPr>
          <w:rFonts w:hint="eastAsia"/>
        </w:rPr>
        <w:lastRenderedPageBreak/>
        <w:t>eNSP</w:t>
      </w:r>
      <w:proofErr w:type="spellEnd"/>
      <w:r>
        <w:rPr>
          <w:rFonts w:hint="eastAsia"/>
        </w:rPr>
        <w:t>及</w:t>
      </w:r>
      <w:r>
        <w:rPr>
          <w:rFonts w:hint="eastAsia"/>
        </w:rPr>
        <w:t>VRP</w:t>
      </w:r>
      <w:r>
        <w:rPr>
          <w:rFonts w:hint="eastAsia"/>
        </w:rPr>
        <w:t>基础操作</w:t>
      </w:r>
      <w:bookmarkEnd w:id="4"/>
    </w:p>
    <w:p w14:paraId="53B97C8A" w14:textId="77777777" w:rsidR="00870A08" w:rsidRDefault="003A5418">
      <w:pPr>
        <w:pStyle w:val="af2"/>
        <w:ind w:firstLineChars="0" w:firstLine="0"/>
        <w:rPr>
          <w:rFonts w:ascii="微软雅黑" w:hAnsi="微软雅黑"/>
        </w:rPr>
      </w:pPr>
      <w:bookmarkStart w:id="5" w:name="_Toc24012"/>
      <w:r>
        <w:rPr>
          <w:rFonts w:ascii="微软雅黑" w:hAnsi="微软雅黑" w:hint="eastAsia"/>
        </w:rPr>
        <w:t>1.1 认识</w:t>
      </w:r>
      <w:proofErr w:type="spellStart"/>
      <w:r>
        <w:rPr>
          <w:rFonts w:cstheme="minorHAnsi"/>
        </w:rPr>
        <w:t>eNSP</w:t>
      </w:r>
      <w:bookmarkEnd w:id="5"/>
      <w:proofErr w:type="spellEnd"/>
    </w:p>
    <w:p w14:paraId="0DEB946D" w14:textId="77777777" w:rsidR="00870A08" w:rsidRDefault="003A5418">
      <w:pPr>
        <w:pStyle w:val="10"/>
      </w:pPr>
      <w:r>
        <w:rPr>
          <w:rFonts w:hint="eastAsia"/>
        </w:rPr>
        <w:t>原理概述</w:t>
      </w:r>
    </w:p>
    <w:p w14:paraId="21A9C85B" w14:textId="77777777" w:rsidR="00870A08" w:rsidRDefault="003A5418">
      <w:pPr>
        <w:tabs>
          <w:tab w:val="left" w:pos="720"/>
        </w:tabs>
        <w:ind w:firstLine="420"/>
      </w:pPr>
      <w:bookmarkStart w:id="6" w:name="ref_[1]_10390939"/>
      <w:bookmarkEnd w:id="6"/>
      <w:proofErr w:type="spellStart"/>
      <w:r>
        <w:rPr>
          <w:rFonts w:hint="eastAsia"/>
        </w:rPr>
        <w:t>eNSP</w:t>
      </w:r>
      <w:proofErr w:type="spellEnd"/>
      <w:r>
        <w:t>(Enterprise Network Simulation Platform)</w:t>
      </w:r>
      <w:r>
        <w:t>是一款由华为提供的免费的、可扩展的、图形化操作的网络仿真工具平台，主要对企业网络路由器、交换机进行软件仿真，完美呈现真实设备实景，支持大型网络模拟，让广大用户有机会在没有真实设备的情况下能够模拟演练，学习网络技术</w:t>
      </w:r>
      <w:r>
        <w:rPr>
          <w:rFonts w:hint="eastAsia"/>
        </w:rPr>
        <w:t>。</w:t>
      </w:r>
    </w:p>
    <w:p w14:paraId="09780BBA" w14:textId="77777777" w:rsidR="00870A08" w:rsidRDefault="003A5418">
      <w:pPr>
        <w:tabs>
          <w:tab w:val="left" w:pos="720"/>
        </w:tabs>
        <w:ind w:firstLine="420"/>
      </w:pPr>
      <w:bookmarkStart w:id="7" w:name="sub10390939_2_1"/>
      <w:bookmarkStart w:id="8" w:name="2_1"/>
      <w:bookmarkEnd w:id="7"/>
      <w:bookmarkEnd w:id="8"/>
      <w:proofErr w:type="spellStart"/>
      <w:r>
        <w:rPr>
          <w:rFonts w:hint="eastAsia"/>
        </w:rPr>
        <w:t>eNSP</w:t>
      </w:r>
      <w:proofErr w:type="spellEnd"/>
      <w:r>
        <w:t>可模拟华为</w:t>
      </w:r>
      <w:r>
        <w:rPr>
          <w:rFonts w:hint="eastAsia"/>
        </w:rPr>
        <w:t>企业级</w:t>
      </w:r>
      <w:r>
        <w:t>路由器</w:t>
      </w:r>
      <w:r>
        <w:rPr>
          <w:rFonts w:hint="eastAsia"/>
        </w:rPr>
        <w:t>和</w:t>
      </w:r>
      <w:r>
        <w:t>交换机的大部分特性</w:t>
      </w:r>
      <w:r>
        <w:rPr>
          <w:rFonts w:hint="eastAsia"/>
        </w:rPr>
        <w:t>，</w:t>
      </w:r>
      <w:r>
        <w:t>可模拟</w:t>
      </w:r>
      <w:r>
        <w:t>PC</w:t>
      </w:r>
      <w:r>
        <w:t>终端、</w:t>
      </w:r>
      <w:r>
        <w:rPr>
          <w:rFonts w:hint="eastAsia"/>
        </w:rPr>
        <w:t>集线器</w:t>
      </w:r>
      <w:r>
        <w:t>、云、帧中继交换机等。</w:t>
      </w:r>
      <w:r>
        <w:rPr>
          <w:rFonts w:hint="eastAsia"/>
        </w:rPr>
        <w:t>通过</w:t>
      </w:r>
      <w:r>
        <w:t>仿真设备配置功能，</w:t>
      </w:r>
      <w:r>
        <w:rPr>
          <w:rFonts w:hint="eastAsia"/>
        </w:rPr>
        <w:t>用户可以</w:t>
      </w:r>
      <w:r>
        <w:t>快速学习华为命令行</w:t>
      </w:r>
      <w:r>
        <w:rPr>
          <w:rFonts w:hint="eastAsia"/>
        </w:rPr>
        <w:t>，</w:t>
      </w:r>
      <w:r>
        <w:t>可通过真实网卡实现与真实网络设备的对接</w:t>
      </w:r>
      <w:r>
        <w:rPr>
          <w:rFonts w:hint="eastAsia"/>
        </w:rPr>
        <w:t>，并且还可以</w:t>
      </w:r>
      <w:r>
        <w:t>模拟</w:t>
      </w:r>
      <w:proofErr w:type="gramStart"/>
      <w:r>
        <w:t>接口抓</w:t>
      </w:r>
      <w:proofErr w:type="gramEnd"/>
      <w:r>
        <w:t>包，直观</w:t>
      </w:r>
      <w:r>
        <w:rPr>
          <w:rFonts w:hint="eastAsia"/>
        </w:rPr>
        <w:t>感受各种</w:t>
      </w:r>
      <w:r>
        <w:t>协议</w:t>
      </w:r>
      <w:r>
        <w:rPr>
          <w:rFonts w:hint="eastAsia"/>
        </w:rPr>
        <w:t>的报文</w:t>
      </w:r>
      <w:r>
        <w:t>交互过程。</w:t>
      </w:r>
      <w:bookmarkStart w:id="9" w:name="sub10390939_2_2"/>
      <w:bookmarkStart w:id="10" w:name="2_2"/>
      <w:bookmarkEnd w:id="9"/>
      <w:bookmarkEnd w:id="10"/>
    </w:p>
    <w:p w14:paraId="5D6688AE" w14:textId="77777777" w:rsidR="00870A08" w:rsidRDefault="003A5418">
      <w:pPr>
        <w:tabs>
          <w:tab w:val="left" w:pos="720"/>
        </w:tabs>
        <w:ind w:firstLine="420"/>
      </w:pPr>
      <w:proofErr w:type="spellStart"/>
      <w:r>
        <w:rPr>
          <w:rFonts w:hint="eastAsia"/>
        </w:rPr>
        <w:t>eNSP</w:t>
      </w:r>
      <w:proofErr w:type="spellEnd"/>
      <w:r>
        <w:rPr>
          <w:rFonts w:hint="eastAsia"/>
        </w:rPr>
        <w:t>使用图形化操作界面，</w:t>
      </w:r>
      <w:r>
        <w:t>支持拓扑创建、修改、删除、保存等操作。支持设备拖拽、接口连线操作</w:t>
      </w:r>
      <w:r>
        <w:rPr>
          <w:rFonts w:hint="eastAsia"/>
        </w:rPr>
        <w:t>，</w:t>
      </w:r>
      <w:r>
        <w:t>通过不同颜色直观反映设备与接口的运行状态。</w:t>
      </w:r>
      <w:proofErr w:type="spellStart"/>
      <w:r>
        <w:rPr>
          <w:rFonts w:hint="eastAsia"/>
        </w:rPr>
        <w:t>eNSP</w:t>
      </w:r>
      <w:proofErr w:type="spellEnd"/>
      <w:r>
        <w:rPr>
          <w:rFonts w:hint="eastAsia"/>
        </w:rPr>
        <w:t>还</w:t>
      </w:r>
      <w:r>
        <w:t>预置</w:t>
      </w:r>
      <w:r>
        <w:rPr>
          <w:rFonts w:hint="eastAsia"/>
        </w:rPr>
        <w:t>了</w:t>
      </w:r>
      <w:r>
        <w:t>大量工程案例，可直接打开演练学习。</w:t>
      </w:r>
      <w:bookmarkStart w:id="11" w:name="sub10390939_2_3"/>
      <w:bookmarkStart w:id="12" w:name="2_3"/>
      <w:bookmarkEnd w:id="11"/>
      <w:bookmarkEnd w:id="12"/>
    </w:p>
    <w:p w14:paraId="41965832" w14:textId="77777777" w:rsidR="00870A08" w:rsidRDefault="003A5418">
      <w:pPr>
        <w:tabs>
          <w:tab w:val="left" w:pos="720"/>
        </w:tabs>
        <w:ind w:firstLine="420"/>
      </w:pPr>
      <w:proofErr w:type="spellStart"/>
      <w:r>
        <w:rPr>
          <w:rFonts w:hint="eastAsia"/>
        </w:rPr>
        <w:t>eNSP</w:t>
      </w:r>
      <w:proofErr w:type="spellEnd"/>
      <w:r>
        <w:t>支持单机版本和多机版本，</w:t>
      </w:r>
      <w:r>
        <w:rPr>
          <w:rFonts w:hint="eastAsia"/>
        </w:rPr>
        <w:t>单机部署指只在一台主机上完成组网，多机部署指</w:t>
      </w:r>
      <w:r>
        <w:rPr>
          <w:rFonts w:hint="eastAsia"/>
        </w:rPr>
        <w:t>Server</w:t>
      </w:r>
      <w:r>
        <w:rPr>
          <w:rFonts w:hint="eastAsia"/>
        </w:rPr>
        <w:t>端分布式部署在多台服务器上，</w:t>
      </w:r>
      <w:r>
        <w:t>多</w:t>
      </w:r>
      <w:proofErr w:type="gramStart"/>
      <w:r>
        <w:t>机组网</w:t>
      </w:r>
      <w:proofErr w:type="gramEnd"/>
      <w:r>
        <w:t>场景最大可模拟</w:t>
      </w:r>
      <w:r>
        <w:t>200</w:t>
      </w:r>
      <w:r>
        <w:t>台设备组网规模。</w:t>
      </w:r>
      <w:bookmarkStart w:id="13" w:name="2_4"/>
      <w:bookmarkStart w:id="14" w:name="sub10390939_2_4"/>
      <w:bookmarkEnd w:id="13"/>
      <w:bookmarkEnd w:id="14"/>
    </w:p>
    <w:p w14:paraId="3FC25FF7" w14:textId="77777777" w:rsidR="00870A08" w:rsidRDefault="003A5418">
      <w:pPr>
        <w:tabs>
          <w:tab w:val="left" w:pos="720"/>
        </w:tabs>
        <w:ind w:firstLine="420"/>
        <w:rPr>
          <w:ins w:id="15" w:author="8613058106752" w:date="2021-03-25T22:13:00Z"/>
        </w:rPr>
      </w:pPr>
      <w:r>
        <w:t>华为完全免费对外开放</w:t>
      </w:r>
      <w:proofErr w:type="spellStart"/>
      <w:r>
        <w:t>eNSP</w:t>
      </w:r>
      <w:proofErr w:type="spellEnd"/>
      <w:r>
        <w:t>，直接下载安装即可使用，无需申请</w:t>
      </w:r>
      <w:r>
        <w:t>license</w:t>
      </w:r>
      <w:r>
        <w:t>。初学者、专业人员、学生、讲师、技术人员均能</w:t>
      </w:r>
      <w:r>
        <w:rPr>
          <w:rFonts w:hint="eastAsia"/>
        </w:rPr>
        <w:t>免费</w:t>
      </w:r>
      <w:r>
        <w:t>使用。</w:t>
      </w:r>
    </w:p>
    <w:p w14:paraId="1EE84C7E" w14:textId="77777777" w:rsidR="00870A08" w:rsidRDefault="003A5418">
      <w:pPr>
        <w:pStyle w:val="10"/>
      </w:pPr>
      <w:r>
        <w:rPr>
          <w:rFonts w:hint="eastAsia"/>
        </w:rPr>
        <w:t>实验目的</w:t>
      </w:r>
    </w:p>
    <w:p w14:paraId="50CB355F" w14:textId="77777777" w:rsidR="00870A08" w:rsidRDefault="003A5418">
      <w:pPr>
        <w:pStyle w:val="12"/>
        <w:numPr>
          <w:ilvl w:val="1"/>
          <w:numId w:val="5"/>
        </w:numPr>
        <w:ind w:firstLineChars="0"/>
        <w:jc w:val="left"/>
      </w:pPr>
      <w:r>
        <w:rPr>
          <w:rFonts w:hint="eastAsia"/>
        </w:rPr>
        <w:t>认识</w:t>
      </w:r>
      <w:proofErr w:type="spellStart"/>
      <w:r>
        <w:rPr>
          <w:rFonts w:hint="eastAsia"/>
        </w:rPr>
        <w:t>eNSP</w:t>
      </w:r>
      <w:proofErr w:type="spellEnd"/>
    </w:p>
    <w:p w14:paraId="1ECB4ED0" w14:textId="77777777" w:rsidR="00870A08" w:rsidRDefault="003A5418">
      <w:pPr>
        <w:pStyle w:val="12"/>
        <w:numPr>
          <w:ilvl w:val="1"/>
          <w:numId w:val="5"/>
        </w:numPr>
        <w:ind w:firstLineChars="0"/>
        <w:jc w:val="left"/>
      </w:pPr>
      <w:r>
        <w:rPr>
          <w:rFonts w:hint="eastAsia"/>
        </w:rPr>
        <w:t>掌握</w:t>
      </w:r>
      <w:proofErr w:type="spellStart"/>
      <w:r>
        <w:rPr>
          <w:rFonts w:hint="eastAsia"/>
        </w:rPr>
        <w:t>eNSP</w:t>
      </w:r>
      <w:proofErr w:type="spellEnd"/>
      <w:r>
        <w:rPr>
          <w:rFonts w:hint="eastAsia"/>
        </w:rPr>
        <w:t>的安装方法</w:t>
      </w:r>
    </w:p>
    <w:p w14:paraId="789B381B" w14:textId="77777777" w:rsidR="00870A08" w:rsidRDefault="003A5418">
      <w:pPr>
        <w:pStyle w:val="12"/>
        <w:numPr>
          <w:ilvl w:val="1"/>
          <w:numId w:val="5"/>
        </w:numPr>
        <w:ind w:firstLineChars="0"/>
        <w:jc w:val="left"/>
      </w:pPr>
      <w:r>
        <w:rPr>
          <w:rFonts w:hint="eastAsia"/>
        </w:rPr>
        <w:t>了解</w:t>
      </w:r>
      <w:proofErr w:type="spellStart"/>
      <w:r>
        <w:rPr>
          <w:rFonts w:hint="eastAsia"/>
        </w:rPr>
        <w:t>eNSP</w:t>
      </w:r>
      <w:proofErr w:type="spellEnd"/>
      <w:r>
        <w:rPr>
          <w:rFonts w:hint="eastAsia"/>
        </w:rPr>
        <w:t>的各种功能</w:t>
      </w:r>
    </w:p>
    <w:p w14:paraId="75C46D00" w14:textId="77777777" w:rsidR="00870A08" w:rsidRDefault="003A5418">
      <w:pPr>
        <w:pStyle w:val="12"/>
        <w:numPr>
          <w:ilvl w:val="1"/>
          <w:numId w:val="5"/>
        </w:numPr>
        <w:ind w:firstLineChars="0"/>
        <w:jc w:val="left"/>
      </w:pPr>
      <w:r>
        <w:rPr>
          <w:rFonts w:hint="eastAsia"/>
        </w:rPr>
        <w:t>掌握使用</w:t>
      </w:r>
      <w:proofErr w:type="spellStart"/>
      <w:r>
        <w:rPr>
          <w:rFonts w:hint="eastAsia"/>
        </w:rPr>
        <w:t>eNSP</w:t>
      </w:r>
      <w:proofErr w:type="spellEnd"/>
      <w:r>
        <w:rPr>
          <w:rFonts w:hint="eastAsia"/>
        </w:rPr>
        <w:t>搭建网络拓扑并进行实验的操作方法</w:t>
      </w:r>
    </w:p>
    <w:p w14:paraId="0B968952" w14:textId="77777777" w:rsidR="00870A08" w:rsidRDefault="003A5418">
      <w:pPr>
        <w:pStyle w:val="10"/>
      </w:pPr>
      <w:r>
        <w:rPr>
          <w:rFonts w:hint="eastAsia"/>
        </w:rPr>
        <w:t>实验内容</w:t>
      </w:r>
    </w:p>
    <w:p w14:paraId="291ECD0E" w14:textId="77777777" w:rsidR="00870A08" w:rsidRDefault="003A5418">
      <w:pPr>
        <w:tabs>
          <w:tab w:val="left" w:pos="720"/>
        </w:tabs>
        <w:ind w:firstLine="420"/>
      </w:pPr>
      <w:r>
        <w:rPr>
          <w:rFonts w:hint="eastAsia"/>
        </w:rPr>
        <w:t>本实验将全方面介绍</w:t>
      </w:r>
      <w:proofErr w:type="spellStart"/>
      <w:r>
        <w:rPr>
          <w:rFonts w:hint="eastAsia"/>
        </w:rPr>
        <w:t>eNSP</w:t>
      </w:r>
      <w:proofErr w:type="spellEnd"/>
      <w:r>
        <w:rPr>
          <w:rFonts w:hint="eastAsia"/>
        </w:rPr>
        <w:t>，从安装</w:t>
      </w:r>
      <w:proofErr w:type="spellStart"/>
      <w:r>
        <w:rPr>
          <w:rFonts w:hint="eastAsia"/>
        </w:rPr>
        <w:t>eNSP</w:t>
      </w:r>
      <w:proofErr w:type="spellEnd"/>
      <w:r>
        <w:rPr>
          <w:rFonts w:hint="eastAsia"/>
        </w:rPr>
        <w:t>开始，全方位了解</w:t>
      </w:r>
      <w:proofErr w:type="spellStart"/>
      <w:r>
        <w:rPr>
          <w:rFonts w:hint="eastAsia"/>
        </w:rPr>
        <w:t>eNSP</w:t>
      </w:r>
      <w:proofErr w:type="spellEnd"/>
      <w:r>
        <w:rPr>
          <w:rFonts w:hint="eastAsia"/>
        </w:rPr>
        <w:t>的功能，包括熟悉</w:t>
      </w:r>
      <w:proofErr w:type="spellStart"/>
      <w:r>
        <w:rPr>
          <w:rFonts w:hint="eastAsia"/>
        </w:rPr>
        <w:lastRenderedPageBreak/>
        <w:t>eNSP</w:t>
      </w:r>
      <w:proofErr w:type="spellEnd"/>
      <w:r>
        <w:rPr>
          <w:rFonts w:hint="eastAsia"/>
        </w:rPr>
        <w:t>软件的主界面，掌握工具栏的使用方法，了解</w:t>
      </w:r>
      <w:proofErr w:type="spellStart"/>
      <w:r>
        <w:rPr>
          <w:rFonts w:hint="eastAsia"/>
        </w:rPr>
        <w:t>eNSP</w:t>
      </w:r>
      <w:proofErr w:type="spellEnd"/>
      <w:r>
        <w:rPr>
          <w:rFonts w:hint="eastAsia"/>
        </w:rPr>
        <w:t>所支持的网络设备以及如何灵活的使用这些设备搭建网络拓扑图，模拟现实组网。</w:t>
      </w:r>
    </w:p>
    <w:p w14:paraId="1DAD69C1" w14:textId="77777777" w:rsidR="00870A08" w:rsidRDefault="003A5418">
      <w:pPr>
        <w:pStyle w:val="10"/>
      </w:pPr>
      <w:r>
        <w:rPr>
          <w:rFonts w:hint="eastAsia"/>
        </w:rPr>
        <w:t>实验步骤</w:t>
      </w:r>
    </w:p>
    <w:p w14:paraId="20BED886" w14:textId="77777777" w:rsidR="00870A08" w:rsidRDefault="003A5418">
      <w:pPr>
        <w:pStyle w:val="2"/>
      </w:pPr>
      <w:r>
        <w:rPr>
          <w:rFonts w:hint="eastAsia"/>
        </w:rPr>
        <w:t>安装</w:t>
      </w:r>
      <w:proofErr w:type="spellStart"/>
      <w:r>
        <w:rPr>
          <w:rFonts w:hint="eastAsia"/>
        </w:rPr>
        <w:t>eNSP</w:t>
      </w:r>
      <w:proofErr w:type="spellEnd"/>
    </w:p>
    <w:p w14:paraId="54854420" w14:textId="77777777" w:rsidR="00870A08" w:rsidRDefault="003A5418">
      <w:pPr>
        <w:ind w:firstLine="420"/>
      </w:pPr>
      <w:r>
        <w:rPr>
          <w:rFonts w:hint="eastAsia"/>
        </w:rPr>
        <w:t>不管是学习网络知识还是用于复现</w:t>
      </w:r>
      <w:proofErr w:type="gramStart"/>
      <w:r>
        <w:rPr>
          <w:rFonts w:hint="eastAsia"/>
        </w:rPr>
        <w:t>现网问题</w:t>
      </w:r>
      <w:proofErr w:type="gramEnd"/>
      <w:r>
        <w:rPr>
          <w:rFonts w:hint="eastAsia"/>
        </w:rPr>
        <w:t>或项目交付前的预模拟等，都需要</w:t>
      </w:r>
      <w:proofErr w:type="gramStart"/>
      <w:r>
        <w:rPr>
          <w:rFonts w:hint="eastAsia"/>
        </w:rPr>
        <w:t>模拟组</w:t>
      </w:r>
      <w:proofErr w:type="gramEnd"/>
      <w:r>
        <w:rPr>
          <w:rFonts w:hint="eastAsia"/>
        </w:rPr>
        <w:t>网验证，但现实中往往缺少真实设备，而通过</w:t>
      </w:r>
      <w:proofErr w:type="spellStart"/>
      <w:r>
        <w:rPr>
          <w:rFonts w:hint="eastAsia"/>
        </w:rPr>
        <w:t>eNSP</w:t>
      </w:r>
      <w:proofErr w:type="spellEnd"/>
      <w:r>
        <w:rPr>
          <w:rFonts w:hint="eastAsia"/>
        </w:rPr>
        <w:t>可以很方便的组建虚拟网络，模拟现实网络环境进行实验。</w:t>
      </w:r>
    </w:p>
    <w:p w14:paraId="1793695A" w14:textId="77777777" w:rsidR="00870A08" w:rsidRDefault="003A5418">
      <w:pPr>
        <w:ind w:firstLine="420"/>
      </w:pPr>
      <w:r>
        <w:rPr>
          <w:rFonts w:hint="eastAsia"/>
        </w:rPr>
        <w:t>在华为官方网站</w:t>
      </w:r>
      <w:hyperlink r:id="rId10" w:history="1"/>
      <w:r>
        <w:rPr>
          <w:rFonts w:hint="eastAsia"/>
        </w:rPr>
        <w:t>可以下载到最新版本的</w:t>
      </w:r>
      <w:proofErr w:type="spellStart"/>
      <w:r>
        <w:rPr>
          <w:rFonts w:hint="eastAsia"/>
        </w:rPr>
        <w:t>eNSP</w:t>
      </w:r>
      <w:proofErr w:type="spellEnd"/>
      <w:r>
        <w:rPr>
          <w:rFonts w:hint="eastAsia"/>
        </w:rPr>
        <w:t>安装包，由于</w:t>
      </w:r>
      <w:proofErr w:type="spellStart"/>
      <w:r>
        <w:rPr>
          <w:rFonts w:hint="eastAsia"/>
        </w:rPr>
        <w:t>eNSP</w:t>
      </w:r>
      <w:proofErr w:type="spellEnd"/>
      <w:r>
        <w:rPr>
          <w:rFonts w:hint="eastAsia"/>
        </w:rPr>
        <w:t>上每台虚拟设备都要占用一定的内存资源，所以</w:t>
      </w:r>
      <w:proofErr w:type="spellStart"/>
      <w:r>
        <w:rPr>
          <w:rFonts w:hint="eastAsia"/>
        </w:rPr>
        <w:t>eNSP</w:t>
      </w:r>
      <w:proofErr w:type="spellEnd"/>
      <w:r>
        <w:rPr>
          <w:rFonts w:hint="eastAsia"/>
        </w:rPr>
        <w:t>对系统的最低配置要求为</w:t>
      </w:r>
      <w:r>
        <w:rPr>
          <w:rFonts w:hint="eastAsia"/>
        </w:rPr>
        <w:t>CPU</w:t>
      </w:r>
      <w:r>
        <w:rPr>
          <w:rFonts w:hint="eastAsia"/>
        </w:rPr>
        <w:t>双核</w:t>
      </w:r>
      <w:r>
        <w:rPr>
          <w:rFonts w:hint="eastAsia"/>
        </w:rPr>
        <w:t>2.0GHz</w:t>
      </w:r>
      <w:r>
        <w:rPr>
          <w:rFonts w:hint="eastAsia"/>
        </w:rPr>
        <w:t>或以上，内存</w:t>
      </w:r>
      <w:r>
        <w:rPr>
          <w:rFonts w:hint="eastAsia"/>
        </w:rPr>
        <w:t>2GB</w:t>
      </w:r>
      <w:r>
        <w:rPr>
          <w:rFonts w:hint="eastAsia"/>
        </w:rPr>
        <w:t>，空闲磁盘空间</w:t>
      </w:r>
      <w:r>
        <w:rPr>
          <w:rFonts w:hint="eastAsia"/>
        </w:rPr>
        <w:t>2GB</w:t>
      </w:r>
      <w:r>
        <w:rPr>
          <w:rFonts w:hint="eastAsia"/>
        </w:rPr>
        <w:t>，操作系统为</w:t>
      </w:r>
      <w:r>
        <w:rPr>
          <w:rFonts w:hint="eastAsia"/>
        </w:rPr>
        <w:t>Windows XP</w:t>
      </w:r>
      <w:r>
        <w:rPr>
          <w:rFonts w:hint="eastAsia"/>
        </w:rPr>
        <w:t>，</w:t>
      </w:r>
      <w:r>
        <w:rPr>
          <w:rFonts w:hint="eastAsia"/>
        </w:rPr>
        <w:t>Windows Server2003</w:t>
      </w:r>
      <w:r>
        <w:rPr>
          <w:rFonts w:hint="eastAsia"/>
        </w:rPr>
        <w:t>或</w:t>
      </w:r>
      <w:r>
        <w:rPr>
          <w:rFonts w:hint="eastAsia"/>
        </w:rPr>
        <w:t>Windows 7</w:t>
      </w:r>
      <w:r>
        <w:rPr>
          <w:rFonts w:hint="eastAsia"/>
        </w:rPr>
        <w:t>，在最低配置的系统环境下组网设备最大数量为</w:t>
      </w:r>
      <w:r>
        <w:rPr>
          <w:rFonts w:hint="eastAsia"/>
        </w:rPr>
        <w:t>10</w:t>
      </w:r>
      <w:r>
        <w:rPr>
          <w:rFonts w:hint="eastAsia"/>
        </w:rPr>
        <w:t>台。</w:t>
      </w:r>
    </w:p>
    <w:p w14:paraId="0D3D607D" w14:textId="77777777" w:rsidR="00870A08" w:rsidRDefault="003A5418">
      <w:pPr>
        <w:ind w:firstLine="420"/>
      </w:pPr>
      <w:r>
        <w:rPr>
          <w:rFonts w:hint="eastAsia"/>
        </w:rPr>
        <w:t>安装</w:t>
      </w:r>
      <w:proofErr w:type="spellStart"/>
      <w:r>
        <w:rPr>
          <w:rFonts w:hint="eastAsia"/>
        </w:rPr>
        <w:t>eNSP</w:t>
      </w:r>
      <w:proofErr w:type="spellEnd"/>
      <w:r>
        <w:rPr>
          <w:rFonts w:hint="eastAsia"/>
        </w:rPr>
        <w:t>前请先检查系统配置，确认满足最低配置后进行安装，安装步骤如下。</w:t>
      </w:r>
    </w:p>
    <w:p w14:paraId="06AB5722" w14:textId="77777777" w:rsidR="00870A08" w:rsidRDefault="003A5418">
      <w:pPr>
        <w:ind w:firstLine="420"/>
      </w:pPr>
      <w:r>
        <w:rPr>
          <w:rFonts w:hint="eastAsia"/>
        </w:rPr>
        <w:t>步骤</w:t>
      </w:r>
      <w:r>
        <w:rPr>
          <w:rFonts w:hint="eastAsia"/>
        </w:rPr>
        <w:t>1</w:t>
      </w:r>
      <w:r>
        <w:rPr>
          <w:rFonts w:hint="eastAsia"/>
        </w:rPr>
        <w:t>：双击安装程序文件，打开安装向导。</w:t>
      </w:r>
    </w:p>
    <w:p w14:paraId="763A5DE8" w14:textId="77777777" w:rsidR="00870A08" w:rsidRDefault="003A5418">
      <w:pPr>
        <w:ind w:firstLine="420"/>
      </w:pPr>
      <w:r>
        <w:rPr>
          <w:rFonts w:hint="eastAsia"/>
        </w:rPr>
        <w:t>步骤</w:t>
      </w:r>
      <w:r>
        <w:t>2</w:t>
      </w:r>
      <w:r>
        <w:rPr>
          <w:rFonts w:hint="eastAsia"/>
        </w:rPr>
        <w:t>：选择“中文（简体）”，并单击“确定”，进入欢迎界面。</w:t>
      </w:r>
    </w:p>
    <w:p w14:paraId="38319414" w14:textId="77777777" w:rsidR="00870A08" w:rsidRDefault="003A5418">
      <w:pPr>
        <w:pStyle w:val="aff6"/>
        <w:jc w:val="center"/>
      </w:pPr>
      <w:r>
        <w:rPr>
          <w:noProof/>
          <w:lang w:val="en-GB"/>
        </w:rPr>
        <w:drawing>
          <wp:inline distT="0" distB="0" distL="0" distR="0" wp14:anchorId="6A45CA7C" wp14:editId="1275E87E">
            <wp:extent cx="2886075" cy="1428750"/>
            <wp:effectExtent l="19050" t="0" r="9525" b="0"/>
            <wp:docPr id="61" name="图片 1" descr="C:\Documents and Settings\Administrator\桌面\eNSP实验图\安装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C:\Documents and Settings\Administrator\桌面\eNSP实验图\安装1.png"/>
                    <pic:cNvPicPr>
                      <a:picLocks noChangeAspect="1" noChangeArrowheads="1"/>
                    </pic:cNvPicPr>
                  </pic:nvPicPr>
                  <pic:blipFill>
                    <a:blip r:embed="rId11" cstate="print"/>
                    <a:srcRect/>
                    <a:stretch>
                      <a:fillRect/>
                    </a:stretch>
                  </pic:blipFill>
                  <pic:spPr>
                    <a:xfrm>
                      <a:off x="0" y="0"/>
                      <a:ext cx="2886075" cy="1428750"/>
                    </a:xfrm>
                    <a:prstGeom prst="rect">
                      <a:avLst/>
                    </a:prstGeom>
                    <a:noFill/>
                    <a:ln w="9525">
                      <a:noFill/>
                      <a:miter lim="800000"/>
                      <a:headEnd/>
                      <a:tailEnd/>
                    </a:ln>
                  </pic:spPr>
                </pic:pic>
              </a:graphicData>
            </a:graphic>
          </wp:inline>
        </w:drawing>
      </w:r>
    </w:p>
    <w:p w14:paraId="610A9469" w14:textId="77777777" w:rsidR="00870A08" w:rsidRDefault="003A5418">
      <w:pPr>
        <w:pStyle w:val="aff6"/>
        <w:jc w:val="center"/>
      </w:pPr>
      <w:r>
        <w:rPr>
          <w:rFonts w:hint="eastAsia"/>
        </w:rPr>
        <w:t>图</w:t>
      </w:r>
      <w:r>
        <w:rPr>
          <w:rFonts w:hint="eastAsia"/>
        </w:rPr>
        <w:t>1-1</w:t>
      </w:r>
    </w:p>
    <w:p w14:paraId="6DEC757B" w14:textId="77777777" w:rsidR="00870A08" w:rsidRDefault="00870A08">
      <w:pPr>
        <w:pStyle w:val="aff6"/>
        <w:jc w:val="center"/>
      </w:pPr>
    </w:p>
    <w:p w14:paraId="2363DAC2" w14:textId="77777777" w:rsidR="00870A08" w:rsidRDefault="003A5418">
      <w:pPr>
        <w:ind w:firstLine="420"/>
      </w:pPr>
      <w:r>
        <w:rPr>
          <w:rFonts w:hint="eastAsia"/>
        </w:rPr>
        <w:t>步骤</w:t>
      </w:r>
      <w:r>
        <w:t>3</w:t>
      </w:r>
      <w:r>
        <w:rPr>
          <w:rFonts w:hint="eastAsia"/>
        </w:rPr>
        <w:t>：单击“下一步（</w:t>
      </w:r>
      <w:r>
        <w:t>N</w:t>
      </w:r>
      <w:r>
        <w:rPr>
          <w:rFonts w:hint="eastAsia"/>
        </w:rPr>
        <w:t>）”。</w:t>
      </w:r>
    </w:p>
    <w:p w14:paraId="48CC0DAE" w14:textId="77777777" w:rsidR="00870A08" w:rsidRDefault="003A5418">
      <w:pPr>
        <w:pStyle w:val="aff6"/>
        <w:jc w:val="center"/>
      </w:pPr>
      <w:r>
        <w:rPr>
          <w:rFonts w:hint="eastAsia"/>
          <w:noProof/>
          <w:lang w:val="en-GB"/>
        </w:rPr>
        <w:lastRenderedPageBreak/>
        <w:drawing>
          <wp:inline distT="0" distB="0" distL="0" distR="0" wp14:anchorId="5064DD66" wp14:editId="488E71AA">
            <wp:extent cx="4791075" cy="3667125"/>
            <wp:effectExtent l="19050" t="0" r="9525" b="0"/>
            <wp:docPr id="507" name="图片 2" descr="C:\Documents and Settings\Administrator\桌面\eNSP实验图\安装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2" descr="C:\Documents and Settings\Administrator\桌面\eNSP实验图\安装2.png"/>
                    <pic:cNvPicPr>
                      <a:picLocks noChangeAspect="1" noChangeArrowheads="1"/>
                    </pic:cNvPicPr>
                  </pic:nvPicPr>
                  <pic:blipFill>
                    <a:blip r:embed="rId12" cstate="print"/>
                    <a:srcRect/>
                    <a:stretch>
                      <a:fillRect/>
                    </a:stretch>
                  </pic:blipFill>
                  <pic:spPr>
                    <a:xfrm>
                      <a:off x="0" y="0"/>
                      <a:ext cx="4791075" cy="3667125"/>
                    </a:xfrm>
                    <a:prstGeom prst="rect">
                      <a:avLst/>
                    </a:prstGeom>
                    <a:noFill/>
                    <a:ln w="9525">
                      <a:noFill/>
                      <a:miter lim="800000"/>
                      <a:headEnd/>
                      <a:tailEnd/>
                    </a:ln>
                  </pic:spPr>
                </pic:pic>
              </a:graphicData>
            </a:graphic>
          </wp:inline>
        </w:drawing>
      </w:r>
    </w:p>
    <w:p w14:paraId="5735B7CF" w14:textId="77777777" w:rsidR="00870A08" w:rsidRDefault="003A5418">
      <w:pPr>
        <w:pStyle w:val="aff6"/>
        <w:jc w:val="center"/>
      </w:pPr>
      <w:r>
        <w:rPr>
          <w:rFonts w:hint="eastAsia"/>
        </w:rPr>
        <w:t>图</w:t>
      </w:r>
      <w:r>
        <w:rPr>
          <w:rFonts w:hint="eastAsia"/>
        </w:rPr>
        <w:t>1-2</w:t>
      </w:r>
    </w:p>
    <w:p w14:paraId="42D953BF" w14:textId="77777777" w:rsidR="00870A08" w:rsidRDefault="00870A08">
      <w:pPr>
        <w:pStyle w:val="aff6"/>
      </w:pPr>
    </w:p>
    <w:p w14:paraId="266E8E2B" w14:textId="77777777" w:rsidR="00870A08" w:rsidRDefault="003A5418">
      <w:pPr>
        <w:ind w:firstLine="420"/>
      </w:pPr>
      <w:r>
        <w:rPr>
          <w:rFonts w:hint="eastAsia"/>
        </w:rPr>
        <w:t>步骤</w:t>
      </w:r>
      <w:r>
        <w:t>4</w:t>
      </w:r>
      <w:r>
        <w:rPr>
          <w:rFonts w:hint="eastAsia"/>
        </w:rPr>
        <w:t>：设置安装的目录（整个目录路径都不能包含非英文字符），单击“下一步（</w:t>
      </w:r>
      <w:r>
        <w:t>N</w:t>
      </w:r>
      <w:r>
        <w:rPr>
          <w:rFonts w:hint="eastAsia"/>
        </w:rPr>
        <w:t>）”。</w:t>
      </w:r>
    </w:p>
    <w:p w14:paraId="7A50E1E8" w14:textId="77777777" w:rsidR="00870A08" w:rsidRDefault="003A5418">
      <w:pPr>
        <w:pStyle w:val="aff6"/>
        <w:jc w:val="center"/>
      </w:pPr>
      <w:r>
        <w:rPr>
          <w:rFonts w:hint="eastAsia"/>
          <w:noProof/>
          <w:lang w:val="en-GB"/>
        </w:rPr>
        <w:drawing>
          <wp:inline distT="0" distB="0" distL="0" distR="0" wp14:anchorId="1BAB57E8" wp14:editId="17582E42">
            <wp:extent cx="4791075" cy="3667125"/>
            <wp:effectExtent l="19050" t="0" r="9525" b="0"/>
            <wp:docPr id="508" name="图片 3" descr="C:\Documents and Settings\Administrator\桌面\eNSP实验图\安装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3" descr="C:\Documents and Settings\Administrator\桌面\eNSP实验图\安装3.png"/>
                    <pic:cNvPicPr>
                      <a:picLocks noChangeAspect="1" noChangeArrowheads="1"/>
                    </pic:cNvPicPr>
                  </pic:nvPicPr>
                  <pic:blipFill>
                    <a:blip r:embed="rId13" cstate="print"/>
                    <a:srcRect/>
                    <a:stretch>
                      <a:fillRect/>
                    </a:stretch>
                  </pic:blipFill>
                  <pic:spPr>
                    <a:xfrm>
                      <a:off x="0" y="0"/>
                      <a:ext cx="4791075" cy="3667125"/>
                    </a:xfrm>
                    <a:prstGeom prst="rect">
                      <a:avLst/>
                    </a:prstGeom>
                    <a:noFill/>
                    <a:ln w="9525">
                      <a:noFill/>
                      <a:miter lim="800000"/>
                      <a:headEnd/>
                      <a:tailEnd/>
                    </a:ln>
                  </pic:spPr>
                </pic:pic>
              </a:graphicData>
            </a:graphic>
          </wp:inline>
        </w:drawing>
      </w:r>
    </w:p>
    <w:p w14:paraId="0BF77CC4" w14:textId="77777777" w:rsidR="00870A08" w:rsidRDefault="003A5418">
      <w:pPr>
        <w:pStyle w:val="aff6"/>
        <w:jc w:val="center"/>
      </w:pPr>
      <w:r>
        <w:rPr>
          <w:rFonts w:hint="eastAsia"/>
        </w:rPr>
        <w:lastRenderedPageBreak/>
        <w:t>图</w:t>
      </w:r>
      <w:r>
        <w:rPr>
          <w:rFonts w:hint="eastAsia"/>
        </w:rPr>
        <w:t>1-3</w:t>
      </w:r>
    </w:p>
    <w:p w14:paraId="307A2BDE" w14:textId="77777777" w:rsidR="00870A08" w:rsidRDefault="00870A08">
      <w:pPr>
        <w:pStyle w:val="aff6"/>
        <w:jc w:val="center"/>
      </w:pPr>
    </w:p>
    <w:p w14:paraId="59F1B41F" w14:textId="77777777" w:rsidR="00870A08" w:rsidRDefault="003A5418">
      <w:pPr>
        <w:ind w:firstLine="420"/>
      </w:pPr>
      <w:r>
        <w:rPr>
          <w:rFonts w:hint="eastAsia"/>
        </w:rPr>
        <w:t>步骤</w:t>
      </w:r>
      <w:r>
        <w:t>5</w:t>
      </w:r>
      <w:r>
        <w:rPr>
          <w:rFonts w:hint="eastAsia"/>
        </w:rPr>
        <w:t>：设置</w:t>
      </w:r>
      <w:proofErr w:type="spellStart"/>
      <w:r>
        <w:t>eNSP</w:t>
      </w:r>
      <w:proofErr w:type="spellEnd"/>
      <w:r>
        <w:rPr>
          <w:rFonts w:hint="eastAsia"/>
        </w:rPr>
        <w:t>程序快捷方式在开始菜单中显示的名称，单击“下一步（</w:t>
      </w:r>
      <w:r>
        <w:t>N</w:t>
      </w:r>
      <w:r>
        <w:rPr>
          <w:rFonts w:hint="eastAsia"/>
        </w:rPr>
        <w:t>）”。</w:t>
      </w:r>
    </w:p>
    <w:p w14:paraId="2897E640" w14:textId="77777777" w:rsidR="00870A08" w:rsidRDefault="003A5418">
      <w:pPr>
        <w:pStyle w:val="aff6"/>
        <w:jc w:val="center"/>
      </w:pPr>
      <w:r>
        <w:rPr>
          <w:rFonts w:hint="eastAsia"/>
          <w:noProof/>
          <w:lang w:val="en-GB"/>
        </w:rPr>
        <w:drawing>
          <wp:inline distT="0" distB="0" distL="0" distR="0" wp14:anchorId="2CF35EB0" wp14:editId="0F844F12">
            <wp:extent cx="4791075" cy="3667125"/>
            <wp:effectExtent l="19050" t="0" r="9525" b="0"/>
            <wp:docPr id="514" name="图片 4" descr="C:\Documents and Settings\Administrator\桌面\eNSP实验图\安装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 descr="C:\Documents and Settings\Administrator\桌面\eNSP实验图\安装4.png"/>
                    <pic:cNvPicPr>
                      <a:picLocks noChangeAspect="1" noChangeArrowheads="1"/>
                    </pic:cNvPicPr>
                  </pic:nvPicPr>
                  <pic:blipFill>
                    <a:blip r:embed="rId14" cstate="print"/>
                    <a:srcRect/>
                    <a:stretch>
                      <a:fillRect/>
                    </a:stretch>
                  </pic:blipFill>
                  <pic:spPr>
                    <a:xfrm>
                      <a:off x="0" y="0"/>
                      <a:ext cx="4791075" cy="3667125"/>
                    </a:xfrm>
                    <a:prstGeom prst="rect">
                      <a:avLst/>
                    </a:prstGeom>
                    <a:noFill/>
                    <a:ln w="9525">
                      <a:noFill/>
                      <a:miter lim="800000"/>
                      <a:headEnd/>
                      <a:tailEnd/>
                    </a:ln>
                  </pic:spPr>
                </pic:pic>
              </a:graphicData>
            </a:graphic>
          </wp:inline>
        </w:drawing>
      </w:r>
    </w:p>
    <w:p w14:paraId="6668E8AF" w14:textId="77777777" w:rsidR="00870A08" w:rsidRDefault="003A5418">
      <w:pPr>
        <w:pStyle w:val="aff6"/>
        <w:jc w:val="center"/>
      </w:pPr>
      <w:r>
        <w:rPr>
          <w:rFonts w:hint="eastAsia"/>
        </w:rPr>
        <w:t>图</w:t>
      </w:r>
      <w:r>
        <w:rPr>
          <w:rFonts w:hint="eastAsia"/>
        </w:rPr>
        <w:t>1-4</w:t>
      </w:r>
    </w:p>
    <w:p w14:paraId="61B36DB2" w14:textId="77777777" w:rsidR="00870A08" w:rsidRDefault="00870A08">
      <w:pPr>
        <w:pStyle w:val="aff6"/>
      </w:pPr>
    </w:p>
    <w:p w14:paraId="3B8423A0" w14:textId="77777777" w:rsidR="00870A08" w:rsidRDefault="003A5418">
      <w:pPr>
        <w:ind w:firstLine="420"/>
      </w:pPr>
      <w:r>
        <w:rPr>
          <w:rFonts w:hint="eastAsia"/>
        </w:rPr>
        <w:t>步骤</w:t>
      </w:r>
      <w:r>
        <w:t>6</w:t>
      </w:r>
      <w:r>
        <w:rPr>
          <w:rFonts w:hint="eastAsia"/>
        </w:rPr>
        <w:t>：选择是否要在桌面创建快捷方式，单击“下一步（</w:t>
      </w:r>
      <w:r>
        <w:t>N</w:t>
      </w:r>
      <w:r>
        <w:rPr>
          <w:rFonts w:hint="eastAsia"/>
        </w:rPr>
        <w:t>）”。</w:t>
      </w:r>
    </w:p>
    <w:p w14:paraId="5757826C" w14:textId="77777777" w:rsidR="00870A08" w:rsidRDefault="003A5418">
      <w:pPr>
        <w:pStyle w:val="aff6"/>
        <w:jc w:val="center"/>
      </w:pPr>
      <w:r>
        <w:rPr>
          <w:rFonts w:hint="eastAsia"/>
          <w:noProof/>
          <w:lang w:val="en-GB"/>
        </w:rPr>
        <w:lastRenderedPageBreak/>
        <w:drawing>
          <wp:inline distT="0" distB="0" distL="0" distR="0" wp14:anchorId="61DA23CE" wp14:editId="089C6D81">
            <wp:extent cx="4819650" cy="3667125"/>
            <wp:effectExtent l="19050" t="0" r="0" b="0"/>
            <wp:docPr id="501" name="图片 499" descr="C:\Documents and Settings\Administrator\桌面\eNSP实验图\5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99" descr="C:\Documents and Settings\Administrator\桌面\eNSP实验图\5灰.png"/>
                    <pic:cNvPicPr>
                      <a:picLocks noChangeAspect="1" noChangeArrowheads="1"/>
                    </pic:cNvPicPr>
                  </pic:nvPicPr>
                  <pic:blipFill>
                    <a:blip r:embed="rId15" cstate="print"/>
                    <a:srcRect/>
                    <a:stretch>
                      <a:fillRect/>
                    </a:stretch>
                  </pic:blipFill>
                  <pic:spPr>
                    <a:xfrm>
                      <a:off x="0" y="0"/>
                      <a:ext cx="4819650" cy="3667125"/>
                    </a:xfrm>
                    <a:prstGeom prst="rect">
                      <a:avLst/>
                    </a:prstGeom>
                    <a:noFill/>
                    <a:ln w="9525">
                      <a:noFill/>
                      <a:miter lim="800000"/>
                      <a:headEnd/>
                      <a:tailEnd/>
                    </a:ln>
                  </pic:spPr>
                </pic:pic>
              </a:graphicData>
            </a:graphic>
          </wp:inline>
        </w:drawing>
      </w:r>
    </w:p>
    <w:p w14:paraId="53334625" w14:textId="77777777" w:rsidR="00870A08" w:rsidRDefault="003A5418">
      <w:pPr>
        <w:pStyle w:val="aff6"/>
        <w:jc w:val="center"/>
      </w:pPr>
      <w:r>
        <w:rPr>
          <w:rFonts w:hint="eastAsia"/>
        </w:rPr>
        <w:t>图</w:t>
      </w:r>
      <w:r>
        <w:rPr>
          <w:rFonts w:hint="eastAsia"/>
        </w:rPr>
        <w:t>1-5</w:t>
      </w:r>
    </w:p>
    <w:p w14:paraId="7116DC45" w14:textId="77777777" w:rsidR="00870A08" w:rsidRDefault="00870A08">
      <w:pPr>
        <w:pStyle w:val="aff6"/>
        <w:jc w:val="center"/>
      </w:pPr>
    </w:p>
    <w:p w14:paraId="150D3350" w14:textId="77777777" w:rsidR="00870A08" w:rsidRDefault="003A5418">
      <w:pPr>
        <w:ind w:firstLine="420"/>
        <w:rPr>
          <w:rFonts w:ascii="宋体" w:eastAsia="宋体" w:cs="宋体"/>
          <w:kern w:val="0"/>
          <w:szCs w:val="21"/>
        </w:rPr>
      </w:pPr>
      <w:r>
        <w:rPr>
          <w:rFonts w:hint="eastAsia"/>
        </w:rPr>
        <w:t>步骤</w:t>
      </w:r>
      <w:r>
        <w:t>7</w:t>
      </w:r>
      <w:r>
        <w:rPr>
          <w:rFonts w:hint="eastAsia"/>
        </w:rPr>
        <w:t>：选择需安装的软件，注意首次安装请选择安装全部软件，单击“下一步（</w:t>
      </w:r>
      <w:r>
        <w:t>N</w:t>
      </w:r>
      <w:r>
        <w:rPr>
          <w:rFonts w:hint="eastAsia"/>
        </w:rPr>
        <w:t>）”。</w:t>
      </w:r>
    </w:p>
    <w:p w14:paraId="36763B6F" w14:textId="77777777" w:rsidR="00870A08" w:rsidRDefault="003A5418">
      <w:pPr>
        <w:pStyle w:val="aff6"/>
        <w:jc w:val="center"/>
      </w:pPr>
      <w:r>
        <w:rPr>
          <w:rFonts w:hint="eastAsia"/>
          <w:noProof/>
          <w:lang w:val="en-GB"/>
        </w:rPr>
        <w:drawing>
          <wp:inline distT="0" distB="0" distL="0" distR="0" wp14:anchorId="7421B544" wp14:editId="4C33F5E0">
            <wp:extent cx="4791075" cy="3667125"/>
            <wp:effectExtent l="19050" t="0" r="9525" b="0"/>
            <wp:docPr id="523" name="图片 6" descr="C:\Documents and Settings\Administrator\桌面\eNSP实验图\安装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6" descr="C:\Documents and Settings\Administrator\桌面\eNSP实验图\安装6.png"/>
                    <pic:cNvPicPr>
                      <a:picLocks noChangeAspect="1" noChangeArrowheads="1"/>
                    </pic:cNvPicPr>
                  </pic:nvPicPr>
                  <pic:blipFill>
                    <a:blip r:embed="rId16" cstate="print"/>
                    <a:srcRect/>
                    <a:stretch>
                      <a:fillRect/>
                    </a:stretch>
                  </pic:blipFill>
                  <pic:spPr>
                    <a:xfrm>
                      <a:off x="0" y="0"/>
                      <a:ext cx="4791075" cy="3667125"/>
                    </a:xfrm>
                    <a:prstGeom prst="rect">
                      <a:avLst/>
                    </a:prstGeom>
                    <a:noFill/>
                    <a:ln w="9525">
                      <a:noFill/>
                      <a:miter lim="800000"/>
                      <a:headEnd/>
                      <a:tailEnd/>
                    </a:ln>
                  </pic:spPr>
                </pic:pic>
              </a:graphicData>
            </a:graphic>
          </wp:inline>
        </w:drawing>
      </w:r>
    </w:p>
    <w:p w14:paraId="70D2F414" w14:textId="77777777" w:rsidR="00870A08" w:rsidRDefault="003A5418">
      <w:pPr>
        <w:pStyle w:val="aff6"/>
        <w:jc w:val="center"/>
      </w:pPr>
      <w:r>
        <w:rPr>
          <w:rFonts w:hint="eastAsia"/>
        </w:rPr>
        <w:lastRenderedPageBreak/>
        <w:t>图</w:t>
      </w:r>
      <w:r>
        <w:rPr>
          <w:rFonts w:hint="eastAsia"/>
        </w:rPr>
        <w:t>1-6</w:t>
      </w:r>
    </w:p>
    <w:p w14:paraId="67EA8C8A" w14:textId="77777777" w:rsidR="00870A08" w:rsidRDefault="00870A08">
      <w:pPr>
        <w:pStyle w:val="aff6"/>
      </w:pPr>
    </w:p>
    <w:p w14:paraId="2C1E6BEA" w14:textId="77777777" w:rsidR="00870A08" w:rsidRDefault="003A5418">
      <w:pPr>
        <w:ind w:firstLine="420"/>
      </w:pPr>
      <w:r>
        <w:rPr>
          <w:rFonts w:hint="eastAsia"/>
        </w:rPr>
        <w:t>步骤</w:t>
      </w:r>
      <w:r>
        <w:t>8</w:t>
      </w:r>
      <w:r>
        <w:rPr>
          <w:rFonts w:hint="eastAsia"/>
        </w:rPr>
        <w:t>：确认安装信息后，单击“安装（</w:t>
      </w:r>
      <w:r>
        <w:t>I</w:t>
      </w:r>
      <w:r>
        <w:rPr>
          <w:rFonts w:hint="eastAsia"/>
        </w:rPr>
        <w:t>）”开始安装。</w:t>
      </w:r>
    </w:p>
    <w:p w14:paraId="261ECB6C" w14:textId="77777777" w:rsidR="00870A08" w:rsidRDefault="003A5418">
      <w:pPr>
        <w:pStyle w:val="aff6"/>
        <w:jc w:val="center"/>
      </w:pPr>
      <w:r>
        <w:rPr>
          <w:rFonts w:hint="eastAsia"/>
          <w:noProof/>
          <w:lang w:val="en-GB"/>
        </w:rPr>
        <w:drawing>
          <wp:inline distT="0" distB="0" distL="0" distR="0" wp14:anchorId="006C7C1A" wp14:editId="5CE1B03C">
            <wp:extent cx="4791075" cy="3667125"/>
            <wp:effectExtent l="19050" t="0" r="9525" b="0"/>
            <wp:docPr id="525" name="图片 7" descr="C:\Documents and Settings\Administrator\桌面\eNSP实验图\安装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7" descr="C:\Documents and Settings\Administrator\桌面\eNSP实验图\安装7.png"/>
                    <pic:cNvPicPr>
                      <a:picLocks noChangeAspect="1" noChangeArrowheads="1"/>
                    </pic:cNvPicPr>
                  </pic:nvPicPr>
                  <pic:blipFill>
                    <a:blip r:embed="rId17" cstate="print"/>
                    <a:srcRect/>
                    <a:stretch>
                      <a:fillRect/>
                    </a:stretch>
                  </pic:blipFill>
                  <pic:spPr>
                    <a:xfrm>
                      <a:off x="0" y="0"/>
                      <a:ext cx="4791075" cy="3667125"/>
                    </a:xfrm>
                    <a:prstGeom prst="rect">
                      <a:avLst/>
                    </a:prstGeom>
                    <a:noFill/>
                    <a:ln w="9525">
                      <a:noFill/>
                      <a:miter lim="800000"/>
                      <a:headEnd/>
                      <a:tailEnd/>
                    </a:ln>
                  </pic:spPr>
                </pic:pic>
              </a:graphicData>
            </a:graphic>
          </wp:inline>
        </w:drawing>
      </w:r>
    </w:p>
    <w:p w14:paraId="066EB8CB" w14:textId="77777777" w:rsidR="00870A08" w:rsidRDefault="003A5418">
      <w:pPr>
        <w:pStyle w:val="aff6"/>
        <w:jc w:val="center"/>
      </w:pPr>
      <w:r>
        <w:rPr>
          <w:rFonts w:hint="eastAsia"/>
        </w:rPr>
        <w:t>图</w:t>
      </w:r>
      <w:r>
        <w:rPr>
          <w:rFonts w:hint="eastAsia"/>
        </w:rPr>
        <w:t>1-7</w:t>
      </w:r>
    </w:p>
    <w:p w14:paraId="60B3ECF4" w14:textId="77777777" w:rsidR="00870A08" w:rsidRDefault="00870A08">
      <w:pPr>
        <w:pStyle w:val="aff6"/>
      </w:pPr>
    </w:p>
    <w:p w14:paraId="71964918" w14:textId="77777777" w:rsidR="00870A08" w:rsidRDefault="003A5418">
      <w:pPr>
        <w:ind w:firstLine="420"/>
      </w:pPr>
      <w:r>
        <w:rPr>
          <w:rFonts w:hint="eastAsia"/>
        </w:rPr>
        <w:t>步骤</w:t>
      </w:r>
      <w:r>
        <w:t>9</w:t>
      </w:r>
      <w:r>
        <w:rPr>
          <w:rFonts w:hint="eastAsia"/>
        </w:rPr>
        <w:t>：安装完成后，若不希望立刻打开程序，可不选择“运行</w:t>
      </w:r>
      <w:r>
        <w:t xml:space="preserve"> </w:t>
      </w:r>
      <w:proofErr w:type="spellStart"/>
      <w:r>
        <w:t>eNSP</w:t>
      </w:r>
      <w:proofErr w:type="spellEnd"/>
      <w:r>
        <w:rPr>
          <w:rFonts w:hint="eastAsia"/>
        </w:rPr>
        <w:t>”。单击“完成（</w:t>
      </w:r>
      <w:r>
        <w:t>F</w:t>
      </w:r>
      <w:r>
        <w:rPr>
          <w:rFonts w:hint="eastAsia"/>
        </w:rPr>
        <w:t>）”结束安装。</w:t>
      </w:r>
    </w:p>
    <w:p w14:paraId="2D7F129C" w14:textId="77777777" w:rsidR="00870A08" w:rsidRDefault="003A5418">
      <w:pPr>
        <w:pStyle w:val="aff6"/>
        <w:jc w:val="center"/>
      </w:pPr>
      <w:r>
        <w:rPr>
          <w:rFonts w:hint="eastAsia"/>
          <w:noProof/>
          <w:lang w:val="en-GB"/>
        </w:rPr>
        <w:lastRenderedPageBreak/>
        <w:drawing>
          <wp:inline distT="0" distB="0" distL="0" distR="0" wp14:anchorId="5932CFE1" wp14:editId="0D5DC721">
            <wp:extent cx="4791075" cy="3667125"/>
            <wp:effectExtent l="19050" t="0" r="9525" b="0"/>
            <wp:docPr id="528" name="图片 8" descr="C:\Documents and Settings\Administrator\桌面\eNSP实验图\安装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8" descr="C:\Documents and Settings\Administrator\桌面\eNSP实验图\安装8.png"/>
                    <pic:cNvPicPr>
                      <a:picLocks noChangeAspect="1" noChangeArrowheads="1"/>
                    </pic:cNvPicPr>
                  </pic:nvPicPr>
                  <pic:blipFill>
                    <a:blip r:embed="rId18" cstate="print"/>
                    <a:srcRect/>
                    <a:stretch>
                      <a:fillRect/>
                    </a:stretch>
                  </pic:blipFill>
                  <pic:spPr>
                    <a:xfrm>
                      <a:off x="0" y="0"/>
                      <a:ext cx="4791075" cy="3667125"/>
                    </a:xfrm>
                    <a:prstGeom prst="rect">
                      <a:avLst/>
                    </a:prstGeom>
                    <a:noFill/>
                    <a:ln w="9525">
                      <a:noFill/>
                      <a:miter lim="800000"/>
                      <a:headEnd/>
                      <a:tailEnd/>
                    </a:ln>
                  </pic:spPr>
                </pic:pic>
              </a:graphicData>
            </a:graphic>
          </wp:inline>
        </w:drawing>
      </w:r>
    </w:p>
    <w:p w14:paraId="7EF9ABEE" w14:textId="77777777" w:rsidR="00870A08" w:rsidRDefault="003A5418">
      <w:pPr>
        <w:pStyle w:val="aff6"/>
        <w:jc w:val="center"/>
      </w:pPr>
      <w:r>
        <w:rPr>
          <w:rFonts w:hint="eastAsia"/>
        </w:rPr>
        <w:t>图</w:t>
      </w:r>
      <w:r>
        <w:rPr>
          <w:rFonts w:hint="eastAsia"/>
        </w:rPr>
        <w:t>1-8</w:t>
      </w:r>
    </w:p>
    <w:p w14:paraId="4B45D1AE" w14:textId="77777777" w:rsidR="00870A08" w:rsidRDefault="003A5418">
      <w:pPr>
        <w:pStyle w:val="2"/>
        <w:rPr>
          <w:rFonts w:ascii="微软雅黑" w:hAnsi="微软雅黑"/>
        </w:rPr>
      </w:pPr>
      <w:r>
        <w:rPr>
          <w:rFonts w:ascii="微软雅黑" w:hAnsi="微软雅黑" w:hint="eastAsia"/>
        </w:rPr>
        <w:t>熟悉</w:t>
      </w:r>
      <w:proofErr w:type="spellStart"/>
      <w:r>
        <w:rPr>
          <w:rFonts w:ascii="微软雅黑" w:hAnsi="微软雅黑" w:hint="eastAsia"/>
        </w:rPr>
        <w:t>eNSP</w:t>
      </w:r>
      <w:proofErr w:type="spellEnd"/>
      <w:r>
        <w:rPr>
          <w:rFonts w:ascii="微软雅黑" w:hAnsi="微软雅黑" w:hint="eastAsia"/>
        </w:rPr>
        <w:t>界面</w:t>
      </w:r>
    </w:p>
    <w:p w14:paraId="5089E2BE" w14:textId="77777777" w:rsidR="00870A08" w:rsidRDefault="003A5418">
      <w:pPr>
        <w:ind w:firstLine="420"/>
      </w:pPr>
      <w:r>
        <w:rPr>
          <w:rFonts w:hint="eastAsia"/>
        </w:rPr>
        <w:t>打开</w:t>
      </w:r>
      <w:proofErr w:type="spellStart"/>
      <w:r>
        <w:rPr>
          <w:rFonts w:hint="eastAsia"/>
        </w:rPr>
        <w:t>eNSP</w:t>
      </w:r>
      <w:proofErr w:type="spellEnd"/>
      <w:r>
        <w:rPr>
          <w:rFonts w:hint="eastAsia"/>
        </w:rPr>
        <w:t>模拟器，可以看到如下主界面（如图</w:t>
      </w:r>
      <w:r>
        <w:rPr>
          <w:rFonts w:hint="eastAsia"/>
        </w:rPr>
        <w:t>1-9</w:t>
      </w:r>
      <w:r>
        <w:rPr>
          <w:rFonts w:hint="eastAsia"/>
        </w:rPr>
        <w:t>）。</w:t>
      </w:r>
    </w:p>
    <w:p w14:paraId="54CC6764" w14:textId="77777777" w:rsidR="00870A08" w:rsidRDefault="003A5418">
      <w:pPr>
        <w:pStyle w:val="aff6"/>
        <w:jc w:val="center"/>
      </w:pPr>
      <w:r>
        <w:rPr>
          <w:rFonts w:hint="eastAsia"/>
          <w:noProof/>
          <w:lang w:val="en-GB"/>
        </w:rPr>
        <w:drawing>
          <wp:inline distT="0" distB="0" distL="0" distR="0" wp14:anchorId="61ACEF0A" wp14:editId="425B395C">
            <wp:extent cx="5267325" cy="3543300"/>
            <wp:effectExtent l="19050" t="0" r="9525" b="0"/>
            <wp:docPr id="504" name="图片 502" descr="C:\Documents and Settings\Administrator\桌面\eNSP实验图\eNSP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2" descr="C:\Documents and Settings\Administrator\桌面\eNSP实验图\eNSP界面.png"/>
                    <pic:cNvPicPr>
                      <a:picLocks noChangeAspect="1" noChangeArrowheads="1"/>
                    </pic:cNvPicPr>
                  </pic:nvPicPr>
                  <pic:blipFill>
                    <a:blip r:embed="rId19" cstate="print"/>
                    <a:srcRect/>
                    <a:stretch>
                      <a:fillRect/>
                    </a:stretch>
                  </pic:blipFill>
                  <pic:spPr>
                    <a:xfrm>
                      <a:off x="0" y="0"/>
                      <a:ext cx="5267325" cy="3543300"/>
                    </a:xfrm>
                    <a:prstGeom prst="rect">
                      <a:avLst/>
                    </a:prstGeom>
                    <a:noFill/>
                    <a:ln w="9525">
                      <a:noFill/>
                      <a:miter lim="800000"/>
                      <a:headEnd/>
                      <a:tailEnd/>
                    </a:ln>
                  </pic:spPr>
                </pic:pic>
              </a:graphicData>
            </a:graphic>
          </wp:inline>
        </w:drawing>
      </w:r>
    </w:p>
    <w:p w14:paraId="40A75566" w14:textId="77777777" w:rsidR="00870A08" w:rsidRDefault="003A5418">
      <w:pPr>
        <w:pStyle w:val="aff6"/>
        <w:jc w:val="center"/>
      </w:pPr>
      <w:r>
        <w:rPr>
          <w:rFonts w:hint="eastAsia"/>
        </w:rPr>
        <w:lastRenderedPageBreak/>
        <w:t>图</w:t>
      </w:r>
      <w:r>
        <w:rPr>
          <w:rFonts w:hint="eastAsia"/>
        </w:rPr>
        <w:t>1-9</w:t>
      </w:r>
    </w:p>
    <w:p w14:paraId="6E83FD5F" w14:textId="77777777" w:rsidR="00870A08" w:rsidRDefault="00870A08">
      <w:pPr>
        <w:pStyle w:val="aff6"/>
      </w:pPr>
    </w:p>
    <w:p w14:paraId="589C251D" w14:textId="77777777" w:rsidR="00870A08" w:rsidRDefault="003A5418">
      <w:pPr>
        <w:ind w:firstLine="420"/>
      </w:pPr>
      <w:r>
        <w:rPr>
          <w:rFonts w:hint="eastAsia"/>
        </w:rPr>
        <w:t>主界面分为五大区域。区域</w:t>
      </w:r>
      <w:r>
        <w:rPr>
          <w:rFonts w:hint="eastAsia"/>
        </w:rPr>
        <w:t>1</w:t>
      </w:r>
      <w:r>
        <w:rPr>
          <w:rFonts w:hint="eastAsia"/>
        </w:rPr>
        <w:t>是主菜单，</w:t>
      </w:r>
      <w:r>
        <w:t>提供</w:t>
      </w:r>
      <w:r>
        <w:rPr>
          <w:rFonts w:hint="eastAsia"/>
        </w:rPr>
        <w:t>“</w:t>
      </w:r>
      <w:r>
        <w:t>文件</w:t>
      </w:r>
      <w:r>
        <w:rPr>
          <w:rFonts w:hint="eastAsia"/>
        </w:rPr>
        <w:t>”</w:t>
      </w:r>
      <w:r>
        <w:t>、</w:t>
      </w:r>
      <w:r>
        <w:rPr>
          <w:rFonts w:hint="eastAsia"/>
        </w:rPr>
        <w:t>“</w:t>
      </w:r>
      <w:r>
        <w:t>编辑</w:t>
      </w:r>
      <w:r>
        <w:rPr>
          <w:rFonts w:hint="eastAsia"/>
        </w:rPr>
        <w:t>”</w:t>
      </w:r>
      <w:r>
        <w:t>、</w:t>
      </w:r>
      <w:r>
        <w:rPr>
          <w:rFonts w:hint="eastAsia"/>
        </w:rPr>
        <w:t>“</w:t>
      </w:r>
      <w:r>
        <w:t>视图</w:t>
      </w:r>
      <w:r>
        <w:rPr>
          <w:rFonts w:hint="eastAsia"/>
        </w:rPr>
        <w:t>”</w:t>
      </w:r>
      <w:r>
        <w:t>、</w:t>
      </w:r>
      <w:r>
        <w:rPr>
          <w:rFonts w:hint="eastAsia"/>
        </w:rPr>
        <w:t>“</w:t>
      </w:r>
      <w:r>
        <w:t>工具</w:t>
      </w:r>
      <w:r>
        <w:rPr>
          <w:rFonts w:hint="eastAsia"/>
        </w:rPr>
        <w:t>”</w:t>
      </w:r>
      <w:r>
        <w:t>、</w:t>
      </w:r>
      <w:r>
        <w:rPr>
          <w:rFonts w:hint="eastAsia"/>
        </w:rPr>
        <w:t>“</w:t>
      </w:r>
      <w:r>
        <w:t>帮助</w:t>
      </w:r>
      <w:r>
        <w:rPr>
          <w:rFonts w:hint="eastAsia"/>
        </w:rPr>
        <w:t>”</w:t>
      </w:r>
      <w:r>
        <w:t>菜单</w:t>
      </w:r>
      <w:bookmarkStart w:id="16" w:name="options"/>
      <w:bookmarkStart w:id="17" w:name="ensp_help_005__options"/>
      <w:bookmarkEnd w:id="16"/>
      <w:bookmarkEnd w:id="17"/>
      <w:r>
        <w:rPr>
          <w:rFonts w:hint="eastAsia"/>
        </w:rPr>
        <w:t>：</w:t>
      </w:r>
    </w:p>
    <w:p w14:paraId="7948B042" w14:textId="77777777" w:rsidR="00870A08" w:rsidRDefault="003A5418">
      <w:pPr>
        <w:ind w:firstLine="420"/>
      </w:pPr>
      <w:r>
        <w:rPr>
          <w:rFonts w:hint="eastAsia"/>
        </w:rPr>
        <w:t>文件菜单可进行</w:t>
      </w:r>
      <w:r>
        <w:rPr>
          <w:rFonts w:hint="eastAsia"/>
          <w:highlight w:val="yellow"/>
        </w:rPr>
        <w:t>拓扑</w:t>
      </w:r>
      <w:proofErr w:type="gramStart"/>
      <w:r>
        <w:rPr>
          <w:rFonts w:hint="eastAsia"/>
          <w:highlight w:val="yellow"/>
        </w:rPr>
        <w:t>图文件</w:t>
      </w:r>
      <w:proofErr w:type="gramEnd"/>
      <w:r>
        <w:rPr>
          <w:rFonts w:hint="eastAsia"/>
          <w:highlight w:val="yellow"/>
        </w:rPr>
        <w:t>的</w:t>
      </w:r>
      <w:r>
        <w:rPr>
          <w:rFonts w:hint="eastAsia"/>
        </w:rPr>
        <w:t>打开、新建、保存、打印等操作；</w:t>
      </w:r>
    </w:p>
    <w:p w14:paraId="749ED54D" w14:textId="77777777" w:rsidR="00870A08" w:rsidRDefault="003A5418">
      <w:pPr>
        <w:ind w:firstLine="420"/>
      </w:pPr>
      <w:r>
        <w:rPr>
          <w:rFonts w:hint="eastAsia"/>
        </w:rPr>
        <w:t>编辑菜单可进行撤销、恢复、复制、粘贴等操作；</w:t>
      </w:r>
    </w:p>
    <w:p w14:paraId="0C69D899" w14:textId="77777777" w:rsidR="00870A08" w:rsidRDefault="003A5418">
      <w:pPr>
        <w:ind w:firstLine="420"/>
      </w:pPr>
      <w:r>
        <w:rPr>
          <w:rFonts w:hint="eastAsia"/>
        </w:rPr>
        <w:t>视图菜单可对拓扑图进行缩放和控制左右侧工具栏区的显示；工具菜单可打开调色板工具添加图形，启动或停止设备，进行</w:t>
      </w:r>
      <w:proofErr w:type="gramStart"/>
      <w:r>
        <w:rPr>
          <w:rFonts w:hint="eastAsia"/>
        </w:rPr>
        <w:t>数据抓</w:t>
      </w:r>
      <w:proofErr w:type="gramEnd"/>
      <w:r>
        <w:rPr>
          <w:rFonts w:hint="eastAsia"/>
        </w:rPr>
        <w:t>包和各选项的设置；</w:t>
      </w:r>
    </w:p>
    <w:p w14:paraId="53A70F2B" w14:textId="77777777" w:rsidR="00870A08" w:rsidRDefault="003A5418">
      <w:pPr>
        <w:ind w:firstLine="420"/>
      </w:pPr>
      <w:r>
        <w:rPr>
          <w:rFonts w:hint="eastAsia"/>
        </w:rPr>
        <w:t>帮助菜单可查看帮助文档，检测是否有可用更新，查看软件版本和版权信息。</w:t>
      </w:r>
    </w:p>
    <w:p w14:paraId="4AFDB731" w14:textId="77777777" w:rsidR="00870A08" w:rsidRDefault="003A5418">
      <w:pPr>
        <w:tabs>
          <w:tab w:val="left" w:pos="720"/>
        </w:tabs>
        <w:ind w:firstLineChars="195" w:firstLine="409"/>
      </w:pPr>
      <w:r>
        <w:rPr>
          <w:rFonts w:hint="eastAsia"/>
        </w:rPr>
        <w:t>进入工具菜单，点击“选项”，在弹出界面中设置软件的参数，如下图所示。</w:t>
      </w:r>
    </w:p>
    <w:p w14:paraId="0269B316" w14:textId="77777777" w:rsidR="00870A08" w:rsidRDefault="003A5418">
      <w:pPr>
        <w:pStyle w:val="aff6"/>
        <w:jc w:val="center"/>
      </w:pPr>
      <w:r>
        <w:rPr>
          <w:rFonts w:hint="eastAsia"/>
          <w:noProof/>
          <w:lang w:val="en-GB"/>
        </w:rPr>
        <w:drawing>
          <wp:inline distT="0" distB="0" distL="0" distR="0" wp14:anchorId="40B45963" wp14:editId="61D5F212">
            <wp:extent cx="4533900" cy="4800600"/>
            <wp:effectExtent l="19050" t="0" r="0" b="0"/>
            <wp:docPr id="536" name="图片 9" descr="C:\Documents and Settings\Administrator\桌面\eNSP实验图\选项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9" descr="C:\Documents and Settings\Administrator\桌面\eNSP实验图\选项灰.png"/>
                    <pic:cNvPicPr>
                      <a:picLocks noChangeAspect="1" noChangeArrowheads="1"/>
                    </pic:cNvPicPr>
                  </pic:nvPicPr>
                  <pic:blipFill>
                    <a:blip r:embed="rId20" cstate="print"/>
                    <a:srcRect/>
                    <a:stretch>
                      <a:fillRect/>
                    </a:stretch>
                  </pic:blipFill>
                  <pic:spPr>
                    <a:xfrm>
                      <a:off x="0" y="0"/>
                      <a:ext cx="4533900" cy="4800600"/>
                    </a:xfrm>
                    <a:prstGeom prst="rect">
                      <a:avLst/>
                    </a:prstGeom>
                    <a:noFill/>
                    <a:ln w="9525">
                      <a:noFill/>
                      <a:miter lim="800000"/>
                      <a:headEnd/>
                      <a:tailEnd/>
                    </a:ln>
                  </pic:spPr>
                </pic:pic>
              </a:graphicData>
            </a:graphic>
          </wp:inline>
        </w:drawing>
      </w:r>
    </w:p>
    <w:p w14:paraId="2C081621" w14:textId="77777777" w:rsidR="00870A08" w:rsidRDefault="003A5418">
      <w:pPr>
        <w:pStyle w:val="aff6"/>
        <w:jc w:val="center"/>
      </w:pPr>
      <w:r>
        <w:rPr>
          <w:rFonts w:hint="eastAsia"/>
        </w:rPr>
        <w:t>图</w:t>
      </w:r>
      <w:r>
        <w:rPr>
          <w:rFonts w:hint="eastAsia"/>
        </w:rPr>
        <w:t>1-10</w:t>
      </w:r>
    </w:p>
    <w:p w14:paraId="4D45C03D" w14:textId="77777777" w:rsidR="00870A08" w:rsidRDefault="00870A08">
      <w:pPr>
        <w:pStyle w:val="aff6"/>
      </w:pPr>
    </w:p>
    <w:p w14:paraId="07ECC33F" w14:textId="77777777" w:rsidR="00870A08" w:rsidRDefault="003A5418">
      <w:pPr>
        <w:ind w:firstLine="420"/>
      </w:pPr>
      <w:r>
        <w:rPr>
          <w:rFonts w:hint="eastAsia"/>
        </w:rPr>
        <w:t>在“界面设置”页面可以设置拓扑中的元素显示效果，比如是否显示设备标签和型号、是否显示背景图。在“工作区域大小”中可设置工作区的宽度和长度。</w:t>
      </w:r>
    </w:p>
    <w:p w14:paraId="210B0E9F" w14:textId="77777777" w:rsidR="00870A08" w:rsidRDefault="003A5418">
      <w:pPr>
        <w:ind w:firstLine="420"/>
      </w:pPr>
      <w:r>
        <w:rPr>
          <w:rFonts w:hint="eastAsia"/>
        </w:rPr>
        <w:t>在“</w:t>
      </w:r>
      <w:r>
        <w:rPr>
          <w:rFonts w:hint="eastAsia"/>
        </w:rPr>
        <w:t xml:space="preserve">CLI </w:t>
      </w:r>
      <w:r>
        <w:rPr>
          <w:rFonts w:hint="eastAsia"/>
        </w:rPr>
        <w:t>设置”页面设置命令行中信息保存方式。当选中“记录日志”时，设置命令行的显示行数和保存位置。当命令行界面内容行数超过“显示行数”中的设置值时，系统将自动保存超过行数的内容到“保存路径”中指定的位置。</w:t>
      </w:r>
      <w:r>
        <w:rPr>
          <w:rFonts w:hint="eastAsia"/>
        </w:rPr>
        <w:t xml:space="preserve"> </w:t>
      </w:r>
    </w:p>
    <w:p w14:paraId="403CAF38" w14:textId="77777777" w:rsidR="00870A08" w:rsidRDefault="003A5418">
      <w:pPr>
        <w:ind w:firstLine="420"/>
      </w:pPr>
      <w:r>
        <w:rPr>
          <w:rFonts w:hint="eastAsia"/>
        </w:rPr>
        <w:t>在“字体设置”页面可以设置命令行界面和拓扑描述框的字体、字体颜色、背景色等参数。</w:t>
      </w:r>
      <w:r>
        <w:rPr>
          <w:rFonts w:hint="eastAsia"/>
        </w:rPr>
        <w:t xml:space="preserve"> </w:t>
      </w:r>
    </w:p>
    <w:p w14:paraId="731ADFCA" w14:textId="77777777" w:rsidR="00870A08" w:rsidRDefault="003A5418">
      <w:pPr>
        <w:ind w:firstLine="420"/>
      </w:pPr>
      <w:r>
        <w:rPr>
          <w:rFonts w:hint="eastAsia"/>
        </w:rPr>
        <w:t>在“服务器设置”页面可以设置服务器端参数，详细信息请参考</w:t>
      </w:r>
      <w:r w:rsidR="00000000">
        <w:fldChar w:fldCharType="begin"/>
      </w:r>
      <w:r w:rsidR="00000000">
        <w:instrText>HYPERLINK "mk:@MSITStore:D:\\eNSP\\eNSP\\help\\eNSP%20</w:instrText>
      </w:r>
      <w:r w:rsidR="00000000">
        <w:instrText>帮助</w:instrText>
      </w:r>
      <w:r w:rsidR="00000000">
        <w:instrText>.chm::/ensp/ensp_help_026.html"</w:instrText>
      </w:r>
      <w:r w:rsidR="00000000">
        <w:fldChar w:fldCharType="separate"/>
      </w:r>
      <w:r>
        <w:rPr>
          <w:rFonts w:hint="eastAsia"/>
        </w:rPr>
        <w:t>帮助</w:t>
      </w:r>
      <w:r w:rsidR="00000000">
        <w:fldChar w:fldCharType="end"/>
      </w:r>
      <w:r>
        <w:rPr>
          <w:rFonts w:hint="eastAsia"/>
        </w:rPr>
        <w:t>文档。</w:t>
      </w:r>
      <w:r>
        <w:rPr>
          <w:rFonts w:hint="eastAsia"/>
        </w:rPr>
        <w:t xml:space="preserve"> </w:t>
      </w:r>
    </w:p>
    <w:p w14:paraId="69085086" w14:textId="77777777" w:rsidR="00870A08" w:rsidRDefault="003A5418">
      <w:pPr>
        <w:ind w:firstLine="420"/>
      </w:pPr>
      <w:r>
        <w:rPr>
          <w:rFonts w:hint="eastAsia"/>
        </w:rPr>
        <w:t>在“工具设置”页面可以指定“引用工具”的具体路径。</w:t>
      </w:r>
    </w:p>
    <w:p w14:paraId="7F062687" w14:textId="77777777" w:rsidR="00870A08" w:rsidRDefault="003A5418">
      <w:pPr>
        <w:ind w:firstLine="420"/>
      </w:pPr>
      <w:r>
        <w:rPr>
          <w:rFonts w:hint="eastAsia"/>
        </w:rPr>
        <w:t>区域</w:t>
      </w:r>
      <w:r>
        <w:rPr>
          <w:rFonts w:hint="eastAsia"/>
        </w:rPr>
        <w:t>2</w:t>
      </w:r>
      <w:r>
        <w:rPr>
          <w:rFonts w:hint="eastAsia"/>
        </w:rPr>
        <w:t>是工具栏，</w:t>
      </w:r>
      <w:r>
        <w:t>提供常用的工具，如新建拓扑、打印等。</w:t>
      </w:r>
    </w:p>
    <w:tbl>
      <w:tblPr>
        <w:tblStyle w:val="af6"/>
        <w:tblW w:w="7762" w:type="dxa"/>
        <w:jc w:val="center"/>
        <w:tblLayout w:type="fixed"/>
        <w:tblLook w:val="04A0" w:firstRow="1" w:lastRow="0" w:firstColumn="1" w:lastColumn="0" w:noHBand="0" w:noVBand="1"/>
      </w:tblPr>
      <w:tblGrid>
        <w:gridCol w:w="969"/>
        <w:gridCol w:w="2589"/>
        <w:gridCol w:w="1361"/>
        <w:gridCol w:w="2843"/>
      </w:tblGrid>
      <w:tr w:rsidR="00870A08" w14:paraId="2587D22D" w14:textId="77777777">
        <w:trPr>
          <w:jc w:val="center"/>
        </w:trPr>
        <w:tc>
          <w:tcPr>
            <w:tcW w:w="969" w:type="dxa"/>
            <w:vAlign w:val="center"/>
          </w:tcPr>
          <w:p w14:paraId="2A0100EE" w14:textId="77777777" w:rsidR="00870A08" w:rsidRDefault="003A5418">
            <w:pPr>
              <w:spacing w:line="240" w:lineRule="auto"/>
              <w:ind w:firstLineChars="0" w:firstLine="0"/>
              <w:jc w:val="center"/>
              <w:rPr>
                <w:b/>
              </w:rPr>
            </w:pPr>
            <w:r>
              <w:rPr>
                <w:b/>
              </w:rPr>
              <w:t>工具</w:t>
            </w:r>
          </w:p>
        </w:tc>
        <w:tc>
          <w:tcPr>
            <w:tcW w:w="2589" w:type="dxa"/>
            <w:vAlign w:val="center"/>
          </w:tcPr>
          <w:p w14:paraId="038D75EB" w14:textId="77777777" w:rsidR="00870A08" w:rsidRDefault="003A5418">
            <w:pPr>
              <w:spacing w:line="240" w:lineRule="auto"/>
              <w:ind w:firstLineChars="0" w:firstLine="0"/>
              <w:jc w:val="center"/>
              <w:rPr>
                <w:b/>
              </w:rPr>
            </w:pPr>
            <w:r>
              <w:rPr>
                <w:b/>
              </w:rPr>
              <w:t>简要说明</w:t>
            </w:r>
          </w:p>
        </w:tc>
        <w:tc>
          <w:tcPr>
            <w:tcW w:w="1361" w:type="dxa"/>
            <w:vAlign w:val="center"/>
          </w:tcPr>
          <w:p w14:paraId="64F16879" w14:textId="77777777" w:rsidR="00870A08" w:rsidRDefault="003A5418">
            <w:pPr>
              <w:spacing w:line="240" w:lineRule="auto"/>
              <w:ind w:firstLineChars="0" w:firstLine="0"/>
              <w:jc w:val="center"/>
              <w:rPr>
                <w:b/>
              </w:rPr>
            </w:pPr>
            <w:r>
              <w:rPr>
                <w:b/>
              </w:rPr>
              <w:t>工具</w:t>
            </w:r>
          </w:p>
        </w:tc>
        <w:tc>
          <w:tcPr>
            <w:tcW w:w="2843" w:type="dxa"/>
            <w:vAlign w:val="center"/>
          </w:tcPr>
          <w:p w14:paraId="1C41DB53" w14:textId="77777777" w:rsidR="00870A08" w:rsidRDefault="003A5418">
            <w:pPr>
              <w:spacing w:line="240" w:lineRule="auto"/>
              <w:ind w:firstLineChars="0" w:firstLine="0"/>
              <w:jc w:val="center"/>
              <w:rPr>
                <w:b/>
              </w:rPr>
            </w:pPr>
            <w:r>
              <w:rPr>
                <w:b/>
              </w:rPr>
              <w:t>简要说明</w:t>
            </w:r>
          </w:p>
        </w:tc>
      </w:tr>
      <w:tr w:rsidR="00870A08" w14:paraId="1DC497AB" w14:textId="77777777">
        <w:trPr>
          <w:jc w:val="center"/>
        </w:trPr>
        <w:tc>
          <w:tcPr>
            <w:tcW w:w="969" w:type="dxa"/>
            <w:vAlign w:val="center"/>
          </w:tcPr>
          <w:p w14:paraId="6696C5B6" w14:textId="77777777" w:rsidR="00870A08" w:rsidRDefault="003A5418">
            <w:pPr>
              <w:spacing w:line="240" w:lineRule="auto"/>
              <w:ind w:firstLineChars="0" w:firstLine="0"/>
              <w:jc w:val="center"/>
            </w:pPr>
            <w:r>
              <w:rPr>
                <w:noProof/>
                <w:lang w:val="en-GB"/>
              </w:rPr>
              <w:drawing>
                <wp:inline distT="0" distB="0" distL="0" distR="0" wp14:anchorId="67B484D6" wp14:editId="1358FFF4">
                  <wp:extent cx="238125" cy="247650"/>
                  <wp:effectExtent l="19050" t="0" r="9525" b="0"/>
                  <wp:docPr id="461" name="图片 461" descr="C:\Documents and Settings\Administrator\桌面\eNSP实验图\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Documents and Settings\Administrator\桌面\eNSP实验图\11.png"/>
                          <pic:cNvPicPr>
                            <a:picLocks noChangeAspect="1" noChangeArrowheads="1"/>
                          </pic:cNvPicPr>
                        </pic:nvPicPr>
                        <pic:blipFill>
                          <a:blip r:embed="rId21" cstate="print">
                            <a:grayscl/>
                          </a:blip>
                          <a:srcRect/>
                          <a:stretch>
                            <a:fillRect/>
                          </a:stretch>
                        </pic:blipFill>
                        <pic:spPr>
                          <a:xfrm>
                            <a:off x="0" y="0"/>
                            <a:ext cx="238125" cy="247650"/>
                          </a:xfrm>
                          <a:prstGeom prst="rect">
                            <a:avLst/>
                          </a:prstGeom>
                          <a:noFill/>
                          <a:ln w="9525">
                            <a:noFill/>
                            <a:miter lim="800000"/>
                            <a:headEnd/>
                            <a:tailEnd/>
                          </a:ln>
                        </pic:spPr>
                      </pic:pic>
                    </a:graphicData>
                  </a:graphic>
                </wp:inline>
              </w:drawing>
            </w:r>
          </w:p>
        </w:tc>
        <w:tc>
          <w:tcPr>
            <w:tcW w:w="2589" w:type="dxa"/>
            <w:vAlign w:val="center"/>
          </w:tcPr>
          <w:p w14:paraId="412BCE41" w14:textId="77777777" w:rsidR="00870A08" w:rsidRDefault="003A5418">
            <w:pPr>
              <w:spacing w:line="240" w:lineRule="auto"/>
              <w:ind w:firstLineChars="0" w:firstLine="0"/>
              <w:jc w:val="center"/>
            </w:pPr>
            <w:r>
              <w:t>新建拓扑</w:t>
            </w:r>
          </w:p>
        </w:tc>
        <w:tc>
          <w:tcPr>
            <w:tcW w:w="1361" w:type="dxa"/>
            <w:vAlign w:val="center"/>
          </w:tcPr>
          <w:p w14:paraId="4894661C" w14:textId="77777777" w:rsidR="00870A08" w:rsidRDefault="003A5418">
            <w:pPr>
              <w:spacing w:line="240" w:lineRule="auto"/>
              <w:ind w:firstLineChars="0" w:firstLine="0"/>
              <w:jc w:val="center"/>
            </w:pPr>
            <w:r>
              <w:rPr>
                <w:noProof/>
                <w:lang w:val="en-GB"/>
              </w:rPr>
              <w:drawing>
                <wp:inline distT="0" distB="0" distL="0" distR="0" wp14:anchorId="585FF0EE" wp14:editId="73AACAA0">
                  <wp:extent cx="219075" cy="200025"/>
                  <wp:effectExtent l="19050" t="0" r="9525" b="0"/>
                  <wp:docPr id="475" name="图片 475" descr="C:\Documents and Settings\Administrator\桌面\eNSP实验图\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C:\Documents and Settings\Administrator\桌面\eNSP实验图\333.png"/>
                          <pic:cNvPicPr>
                            <a:picLocks noChangeAspect="1" noChangeArrowheads="1"/>
                          </pic:cNvPicPr>
                        </pic:nvPicPr>
                        <pic:blipFill>
                          <a:blip r:embed="rId22" cstate="print">
                            <a:grayscl/>
                          </a:blip>
                          <a:srcRect/>
                          <a:stretch>
                            <a:fillRect/>
                          </a:stretch>
                        </pic:blipFill>
                        <pic:spPr>
                          <a:xfrm>
                            <a:off x="0" y="0"/>
                            <a:ext cx="219075" cy="200025"/>
                          </a:xfrm>
                          <a:prstGeom prst="rect">
                            <a:avLst/>
                          </a:prstGeom>
                          <a:noFill/>
                          <a:ln w="9525">
                            <a:noFill/>
                            <a:miter lim="800000"/>
                            <a:headEnd/>
                            <a:tailEnd/>
                          </a:ln>
                        </pic:spPr>
                      </pic:pic>
                    </a:graphicData>
                  </a:graphic>
                </wp:inline>
              </w:drawing>
            </w:r>
          </w:p>
        </w:tc>
        <w:tc>
          <w:tcPr>
            <w:tcW w:w="2843" w:type="dxa"/>
            <w:vAlign w:val="center"/>
          </w:tcPr>
          <w:p w14:paraId="001E197E" w14:textId="77777777" w:rsidR="00870A08" w:rsidRDefault="003A5418">
            <w:pPr>
              <w:spacing w:line="240" w:lineRule="auto"/>
              <w:ind w:firstLineChars="0" w:firstLine="0"/>
              <w:jc w:val="center"/>
            </w:pPr>
            <w:r>
              <w:t>添加</w:t>
            </w:r>
            <w:r>
              <w:rPr>
                <w:rFonts w:hint="eastAsia"/>
              </w:rPr>
              <w:t>文本</w:t>
            </w:r>
          </w:p>
        </w:tc>
      </w:tr>
      <w:tr w:rsidR="00870A08" w14:paraId="271FE864" w14:textId="77777777">
        <w:trPr>
          <w:jc w:val="center"/>
        </w:trPr>
        <w:tc>
          <w:tcPr>
            <w:tcW w:w="969" w:type="dxa"/>
            <w:vAlign w:val="center"/>
          </w:tcPr>
          <w:p w14:paraId="19FB4B00" w14:textId="77777777" w:rsidR="00870A08" w:rsidRDefault="003A5418">
            <w:pPr>
              <w:spacing w:line="240" w:lineRule="auto"/>
              <w:ind w:firstLineChars="0" w:firstLine="0"/>
              <w:jc w:val="center"/>
            </w:pPr>
            <w:r>
              <w:rPr>
                <w:noProof/>
                <w:lang w:val="en-GB"/>
              </w:rPr>
              <w:drawing>
                <wp:inline distT="0" distB="0" distL="0" distR="0" wp14:anchorId="7A2C591A" wp14:editId="126339C0">
                  <wp:extent cx="247650" cy="228600"/>
                  <wp:effectExtent l="19050" t="0" r="0" b="0"/>
                  <wp:docPr id="463" name="图片 463" descr="C:\Documents and Settings\Administrator\桌面\eNSP实验图\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Documents and Settings\Administrator\桌面\eNSP实验图\22.png"/>
                          <pic:cNvPicPr>
                            <a:picLocks noChangeAspect="1" noChangeArrowheads="1"/>
                          </pic:cNvPicPr>
                        </pic:nvPicPr>
                        <pic:blipFill>
                          <a:blip r:embed="rId23" cstate="print">
                            <a:grayscl/>
                          </a:blip>
                          <a:srcRect/>
                          <a:stretch>
                            <a:fillRect/>
                          </a:stretch>
                        </pic:blipFill>
                        <pic:spPr>
                          <a:xfrm>
                            <a:off x="0" y="0"/>
                            <a:ext cx="247650" cy="228600"/>
                          </a:xfrm>
                          <a:prstGeom prst="rect">
                            <a:avLst/>
                          </a:prstGeom>
                          <a:noFill/>
                          <a:ln w="9525">
                            <a:noFill/>
                            <a:miter lim="800000"/>
                            <a:headEnd/>
                            <a:tailEnd/>
                          </a:ln>
                        </pic:spPr>
                      </pic:pic>
                    </a:graphicData>
                  </a:graphic>
                </wp:inline>
              </w:drawing>
            </w:r>
          </w:p>
        </w:tc>
        <w:tc>
          <w:tcPr>
            <w:tcW w:w="2589" w:type="dxa"/>
            <w:vAlign w:val="center"/>
          </w:tcPr>
          <w:p w14:paraId="5878F2A0" w14:textId="77777777" w:rsidR="00870A08" w:rsidRDefault="003A5418">
            <w:pPr>
              <w:spacing w:line="240" w:lineRule="auto"/>
              <w:ind w:firstLineChars="0" w:firstLine="0"/>
              <w:jc w:val="center"/>
            </w:pPr>
            <w:r>
              <w:t>打开拓扑</w:t>
            </w:r>
          </w:p>
        </w:tc>
        <w:tc>
          <w:tcPr>
            <w:tcW w:w="1361" w:type="dxa"/>
            <w:vAlign w:val="center"/>
          </w:tcPr>
          <w:p w14:paraId="3300C3BC" w14:textId="77777777" w:rsidR="00870A08" w:rsidRDefault="003A5418">
            <w:pPr>
              <w:spacing w:line="240" w:lineRule="auto"/>
              <w:ind w:firstLineChars="0" w:firstLine="0"/>
              <w:jc w:val="center"/>
            </w:pPr>
            <w:r>
              <w:rPr>
                <w:noProof/>
                <w:lang w:val="en-GB"/>
              </w:rPr>
              <w:drawing>
                <wp:inline distT="0" distB="0" distL="0" distR="0" wp14:anchorId="03AB459B" wp14:editId="5C9A1064">
                  <wp:extent cx="209550" cy="171450"/>
                  <wp:effectExtent l="19050" t="0" r="0" b="0"/>
                  <wp:docPr id="22" name="图片 476" descr="C:\Documents and Settings\Administrator\桌面\eNSP实验图\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76" descr="C:\Documents and Settings\Administrator\桌面\eNSP实验图\444.png"/>
                          <pic:cNvPicPr>
                            <a:picLocks noChangeAspect="1" noChangeArrowheads="1"/>
                          </pic:cNvPicPr>
                        </pic:nvPicPr>
                        <pic:blipFill>
                          <a:blip r:embed="rId24" cstate="print">
                            <a:grayscl/>
                          </a:blip>
                          <a:srcRect/>
                          <a:stretch>
                            <a:fillRect/>
                          </a:stretch>
                        </pic:blipFill>
                        <pic:spPr>
                          <a:xfrm>
                            <a:off x="0" y="0"/>
                            <a:ext cx="209550" cy="171450"/>
                          </a:xfrm>
                          <a:prstGeom prst="rect">
                            <a:avLst/>
                          </a:prstGeom>
                          <a:noFill/>
                          <a:ln w="9525">
                            <a:noFill/>
                            <a:miter lim="800000"/>
                            <a:headEnd/>
                            <a:tailEnd/>
                          </a:ln>
                        </pic:spPr>
                      </pic:pic>
                    </a:graphicData>
                  </a:graphic>
                </wp:inline>
              </w:drawing>
            </w:r>
          </w:p>
        </w:tc>
        <w:tc>
          <w:tcPr>
            <w:tcW w:w="2843" w:type="dxa"/>
            <w:vAlign w:val="center"/>
          </w:tcPr>
          <w:p w14:paraId="3F61D472" w14:textId="77777777" w:rsidR="00870A08" w:rsidRDefault="003A5418">
            <w:pPr>
              <w:spacing w:line="240" w:lineRule="auto"/>
              <w:ind w:firstLineChars="0" w:firstLine="0"/>
              <w:jc w:val="center"/>
            </w:pPr>
            <w:r>
              <w:rPr>
                <w:rFonts w:hint="eastAsia"/>
              </w:rPr>
              <w:t>调色板，可编辑添加各种图形</w:t>
            </w:r>
          </w:p>
        </w:tc>
      </w:tr>
      <w:tr w:rsidR="00870A08" w14:paraId="61D8DE9E" w14:textId="77777777">
        <w:trPr>
          <w:jc w:val="center"/>
        </w:trPr>
        <w:tc>
          <w:tcPr>
            <w:tcW w:w="969" w:type="dxa"/>
            <w:vAlign w:val="center"/>
          </w:tcPr>
          <w:p w14:paraId="0E23090A" w14:textId="77777777" w:rsidR="00870A08" w:rsidRDefault="003A5418">
            <w:pPr>
              <w:spacing w:line="240" w:lineRule="auto"/>
              <w:ind w:firstLineChars="0" w:firstLine="0"/>
              <w:jc w:val="center"/>
            </w:pPr>
            <w:r>
              <w:rPr>
                <w:noProof/>
                <w:lang w:val="en-GB"/>
              </w:rPr>
              <w:drawing>
                <wp:inline distT="0" distB="0" distL="0" distR="0" wp14:anchorId="1D73B84D" wp14:editId="7B7231FE">
                  <wp:extent cx="219075" cy="228600"/>
                  <wp:effectExtent l="19050" t="0" r="9525" b="0"/>
                  <wp:docPr id="464" name="图片 464" descr="C:\Documents and Settings\Administrator\桌面\eNSP实验图\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Documents and Settings\Administrator\桌面\eNSP实验图\33.png"/>
                          <pic:cNvPicPr>
                            <a:picLocks noChangeAspect="1" noChangeArrowheads="1"/>
                          </pic:cNvPicPr>
                        </pic:nvPicPr>
                        <pic:blipFill>
                          <a:blip r:embed="rId25" cstate="print">
                            <a:grayscl/>
                          </a:blip>
                          <a:srcRect/>
                          <a:stretch>
                            <a:fillRect/>
                          </a:stretch>
                        </pic:blipFill>
                        <pic:spPr>
                          <a:xfrm>
                            <a:off x="0" y="0"/>
                            <a:ext cx="219075" cy="228600"/>
                          </a:xfrm>
                          <a:prstGeom prst="rect">
                            <a:avLst/>
                          </a:prstGeom>
                          <a:noFill/>
                          <a:ln w="9525">
                            <a:noFill/>
                            <a:miter lim="800000"/>
                            <a:headEnd/>
                            <a:tailEnd/>
                          </a:ln>
                        </pic:spPr>
                      </pic:pic>
                    </a:graphicData>
                  </a:graphic>
                </wp:inline>
              </w:drawing>
            </w:r>
          </w:p>
        </w:tc>
        <w:tc>
          <w:tcPr>
            <w:tcW w:w="2589" w:type="dxa"/>
            <w:vAlign w:val="center"/>
          </w:tcPr>
          <w:p w14:paraId="711E8DC3" w14:textId="77777777" w:rsidR="00870A08" w:rsidRDefault="003A5418">
            <w:pPr>
              <w:spacing w:line="240" w:lineRule="auto"/>
              <w:ind w:firstLineChars="0" w:firstLine="0"/>
              <w:jc w:val="center"/>
            </w:pPr>
            <w:r>
              <w:t>保存拓扑</w:t>
            </w:r>
          </w:p>
        </w:tc>
        <w:tc>
          <w:tcPr>
            <w:tcW w:w="1361" w:type="dxa"/>
            <w:vAlign w:val="center"/>
          </w:tcPr>
          <w:p w14:paraId="3C315678" w14:textId="77777777" w:rsidR="00870A08" w:rsidRDefault="003A5418">
            <w:pPr>
              <w:spacing w:line="240" w:lineRule="auto"/>
              <w:ind w:firstLineChars="0" w:firstLine="0"/>
              <w:jc w:val="center"/>
            </w:pPr>
            <w:r>
              <w:rPr>
                <w:noProof/>
                <w:lang w:val="en-GB"/>
              </w:rPr>
              <w:drawing>
                <wp:inline distT="0" distB="0" distL="0" distR="0" wp14:anchorId="66F4DD2D" wp14:editId="5AD5E395">
                  <wp:extent cx="238125" cy="238125"/>
                  <wp:effectExtent l="19050" t="0" r="9525" b="0"/>
                  <wp:docPr id="477" name="图片 477" descr="C:\Documents and Settings\Administrator\桌面\eNSP实验图\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C:\Documents and Settings\Administrator\桌面\eNSP实验图\555.png"/>
                          <pic:cNvPicPr>
                            <a:picLocks noChangeAspect="1" noChangeArrowheads="1"/>
                          </pic:cNvPicPr>
                        </pic:nvPicPr>
                        <pic:blipFill>
                          <a:blip r:embed="rId26" cstate="print">
                            <a:grayscl/>
                          </a:blip>
                          <a:srcRect/>
                          <a:stretch>
                            <a:fillRect/>
                          </a:stretch>
                        </pic:blipFill>
                        <pic:spPr>
                          <a:xfrm>
                            <a:off x="0" y="0"/>
                            <a:ext cx="238125" cy="238125"/>
                          </a:xfrm>
                          <a:prstGeom prst="rect">
                            <a:avLst/>
                          </a:prstGeom>
                          <a:noFill/>
                          <a:ln w="9525">
                            <a:noFill/>
                            <a:miter lim="800000"/>
                            <a:headEnd/>
                            <a:tailEnd/>
                          </a:ln>
                        </pic:spPr>
                      </pic:pic>
                    </a:graphicData>
                  </a:graphic>
                </wp:inline>
              </w:drawing>
            </w:r>
          </w:p>
        </w:tc>
        <w:tc>
          <w:tcPr>
            <w:tcW w:w="2843" w:type="dxa"/>
            <w:vAlign w:val="center"/>
          </w:tcPr>
          <w:p w14:paraId="4BCF1156" w14:textId="77777777" w:rsidR="00870A08" w:rsidRDefault="003A5418">
            <w:pPr>
              <w:spacing w:line="240" w:lineRule="auto"/>
              <w:ind w:firstLineChars="0" w:firstLine="0"/>
              <w:jc w:val="center"/>
            </w:pPr>
            <w:r>
              <w:t>放大</w:t>
            </w:r>
          </w:p>
        </w:tc>
      </w:tr>
      <w:tr w:rsidR="00870A08" w14:paraId="693EF9A1" w14:textId="77777777">
        <w:trPr>
          <w:jc w:val="center"/>
        </w:trPr>
        <w:tc>
          <w:tcPr>
            <w:tcW w:w="969" w:type="dxa"/>
            <w:vAlign w:val="center"/>
          </w:tcPr>
          <w:p w14:paraId="57E12D16" w14:textId="77777777" w:rsidR="00870A08" w:rsidRDefault="003A5418">
            <w:pPr>
              <w:spacing w:line="240" w:lineRule="auto"/>
              <w:ind w:firstLineChars="0" w:firstLine="0"/>
              <w:jc w:val="center"/>
            </w:pPr>
            <w:r>
              <w:rPr>
                <w:noProof/>
                <w:lang w:val="en-GB"/>
              </w:rPr>
              <w:drawing>
                <wp:inline distT="0" distB="0" distL="0" distR="0" wp14:anchorId="5A88BBF8" wp14:editId="4AA00810">
                  <wp:extent cx="238125" cy="238125"/>
                  <wp:effectExtent l="19050" t="0" r="9525" b="0"/>
                  <wp:docPr id="466" name="图片 466" descr="C:\Documents and Settings\Administrator\桌面\eNSP实验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C:\Documents and Settings\Administrator\桌面\eNSP实验图\44.png"/>
                          <pic:cNvPicPr>
                            <a:picLocks noChangeAspect="1" noChangeArrowheads="1"/>
                          </pic:cNvPicPr>
                        </pic:nvPicPr>
                        <pic:blipFill>
                          <a:blip r:embed="rId27" cstate="print">
                            <a:grayscl/>
                          </a:blip>
                          <a:srcRect/>
                          <a:stretch>
                            <a:fillRect/>
                          </a:stretch>
                        </pic:blipFill>
                        <pic:spPr>
                          <a:xfrm>
                            <a:off x="0" y="0"/>
                            <a:ext cx="238125" cy="238125"/>
                          </a:xfrm>
                          <a:prstGeom prst="rect">
                            <a:avLst/>
                          </a:prstGeom>
                          <a:noFill/>
                          <a:ln w="9525">
                            <a:noFill/>
                            <a:miter lim="800000"/>
                            <a:headEnd/>
                            <a:tailEnd/>
                          </a:ln>
                        </pic:spPr>
                      </pic:pic>
                    </a:graphicData>
                  </a:graphic>
                </wp:inline>
              </w:drawing>
            </w:r>
          </w:p>
        </w:tc>
        <w:tc>
          <w:tcPr>
            <w:tcW w:w="2589" w:type="dxa"/>
            <w:vAlign w:val="center"/>
          </w:tcPr>
          <w:p w14:paraId="748B8F16" w14:textId="77777777" w:rsidR="00870A08" w:rsidRDefault="003A5418">
            <w:pPr>
              <w:spacing w:line="240" w:lineRule="auto"/>
              <w:ind w:firstLineChars="0" w:firstLine="0"/>
              <w:jc w:val="center"/>
            </w:pPr>
            <w:r>
              <w:t>另存为</w:t>
            </w:r>
          </w:p>
        </w:tc>
        <w:tc>
          <w:tcPr>
            <w:tcW w:w="1361" w:type="dxa"/>
            <w:vAlign w:val="center"/>
          </w:tcPr>
          <w:p w14:paraId="28FD46FD" w14:textId="77777777" w:rsidR="00870A08" w:rsidRDefault="003A5418">
            <w:pPr>
              <w:spacing w:line="240" w:lineRule="auto"/>
              <w:ind w:firstLineChars="0" w:firstLine="0"/>
              <w:jc w:val="center"/>
            </w:pPr>
            <w:r>
              <w:rPr>
                <w:noProof/>
                <w:lang w:val="en-GB"/>
              </w:rPr>
              <w:drawing>
                <wp:inline distT="0" distB="0" distL="0" distR="0" wp14:anchorId="78622806" wp14:editId="68A662B1">
                  <wp:extent cx="247650" cy="219075"/>
                  <wp:effectExtent l="19050" t="0" r="0" b="0"/>
                  <wp:docPr id="478" name="图片 478" descr="C:\Documents and Settings\Administrator\桌面\eNSP实验图\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C:\Documents and Settings\Administrator\桌面\eNSP实验图\666.png"/>
                          <pic:cNvPicPr>
                            <a:picLocks noChangeAspect="1" noChangeArrowheads="1"/>
                          </pic:cNvPicPr>
                        </pic:nvPicPr>
                        <pic:blipFill>
                          <a:blip r:embed="rId28" cstate="print">
                            <a:grayscl/>
                          </a:blip>
                          <a:srcRect/>
                          <a:stretch>
                            <a:fillRect/>
                          </a:stretch>
                        </pic:blipFill>
                        <pic:spPr>
                          <a:xfrm>
                            <a:off x="0" y="0"/>
                            <a:ext cx="247650" cy="219075"/>
                          </a:xfrm>
                          <a:prstGeom prst="rect">
                            <a:avLst/>
                          </a:prstGeom>
                          <a:noFill/>
                          <a:ln w="9525">
                            <a:noFill/>
                            <a:miter lim="800000"/>
                            <a:headEnd/>
                            <a:tailEnd/>
                          </a:ln>
                        </pic:spPr>
                      </pic:pic>
                    </a:graphicData>
                  </a:graphic>
                </wp:inline>
              </w:drawing>
            </w:r>
          </w:p>
        </w:tc>
        <w:tc>
          <w:tcPr>
            <w:tcW w:w="2843" w:type="dxa"/>
            <w:vAlign w:val="center"/>
          </w:tcPr>
          <w:p w14:paraId="17992577" w14:textId="77777777" w:rsidR="00870A08" w:rsidRDefault="003A5418">
            <w:pPr>
              <w:spacing w:line="240" w:lineRule="auto"/>
              <w:ind w:firstLineChars="0" w:firstLine="0"/>
              <w:jc w:val="center"/>
            </w:pPr>
            <w:r>
              <w:t>缩小</w:t>
            </w:r>
          </w:p>
        </w:tc>
      </w:tr>
      <w:tr w:rsidR="00870A08" w14:paraId="71A9CAA9" w14:textId="77777777">
        <w:trPr>
          <w:jc w:val="center"/>
        </w:trPr>
        <w:tc>
          <w:tcPr>
            <w:tcW w:w="969" w:type="dxa"/>
            <w:vAlign w:val="center"/>
          </w:tcPr>
          <w:p w14:paraId="2FFB868E" w14:textId="77777777" w:rsidR="00870A08" w:rsidRDefault="003A5418">
            <w:pPr>
              <w:spacing w:line="240" w:lineRule="auto"/>
              <w:ind w:firstLineChars="0" w:firstLine="0"/>
              <w:jc w:val="center"/>
            </w:pPr>
            <w:r>
              <w:rPr>
                <w:noProof/>
                <w:lang w:val="en-GB"/>
              </w:rPr>
              <w:drawing>
                <wp:inline distT="0" distB="0" distL="0" distR="0" wp14:anchorId="52250B86" wp14:editId="7237EABE">
                  <wp:extent cx="257175" cy="247650"/>
                  <wp:effectExtent l="19050" t="0" r="9525" b="0"/>
                  <wp:docPr id="467" name="图片 467" descr="C:\Documents and Settings\Administrator\桌面\eNSP实验图\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Documents and Settings\Administrator\桌面\eNSP实验图\55.png"/>
                          <pic:cNvPicPr>
                            <a:picLocks noChangeAspect="1" noChangeArrowheads="1"/>
                          </pic:cNvPicPr>
                        </pic:nvPicPr>
                        <pic:blipFill>
                          <a:blip r:embed="rId29" cstate="print">
                            <a:grayscl/>
                          </a:blip>
                          <a:srcRect/>
                          <a:stretch>
                            <a:fillRect/>
                          </a:stretch>
                        </pic:blipFill>
                        <pic:spPr>
                          <a:xfrm>
                            <a:off x="0" y="0"/>
                            <a:ext cx="257175" cy="247650"/>
                          </a:xfrm>
                          <a:prstGeom prst="rect">
                            <a:avLst/>
                          </a:prstGeom>
                          <a:noFill/>
                          <a:ln w="9525">
                            <a:noFill/>
                            <a:miter lim="800000"/>
                            <a:headEnd/>
                            <a:tailEnd/>
                          </a:ln>
                        </pic:spPr>
                      </pic:pic>
                    </a:graphicData>
                  </a:graphic>
                </wp:inline>
              </w:drawing>
            </w:r>
          </w:p>
        </w:tc>
        <w:tc>
          <w:tcPr>
            <w:tcW w:w="2589" w:type="dxa"/>
            <w:vAlign w:val="center"/>
          </w:tcPr>
          <w:p w14:paraId="5F65D318" w14:textId="77777777" w:rsidR="00870A08" w:rsidRDefault="003A5418">
            <w:pPr>
              <w:spacing w:line="240" w:lineRule="auto"/>
              <w:ind w:firstLineChars="0" w:firstLine="0"/>
              <w:jc w:val="center"/>
            </w:pPr>
            <w:r>
              <w:t>打印拓扑</w:t>
            </w:r>
          </w:p>
        </w:tc>
        <w:tc>
          <w:tcPr>
            <w:tcW w:w="1361" w:type="dxa"/>
            <w:vAlign w:val="center"/>
          </w:tcPr>
          <w:p w14:paraId="606033EE" w14:textId="77777777" w:rsidR="00870A08" w:rsidRDefault="003A5418">
            <w:pPr>
              <w:spacing w:line="240" w:lineRule="auto"/>
              <w:ind w:firstLineChars="0" w:firstLine="0"/>
              <w:jc w:val="center"/>
            </w:pPr>
            <w:r>
              <w:rPr>
                <w:noProof/>
                <w:lang w:val="en-GB"/>
              </w:rPr>
              <w:drawing>
                <wp:inline distT="0" distB="0" distL="0" distR="0" wp14:anchorId="66357DC5" wp14:editId="2D26ED6C">
                  <wp:extent cx="247650" cy="219075"/>
                  <wp:effectExtent l="19050" t="0" r="0" b="0"/>
                  <wp:docPr id="479" name="图片 479" descr="C:\Documents and Settings\Administrator\桌面\eNSP实验图\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C:\Documents and Settings\Administrator\桌面\eNSP实验图\777.png"/>
                          <pic:cNvPicPr>
                            <a:picLocks noChangeAspect="1" noChangeArrowheads="1"/>
                          </pic:cNvPicPr>
                        </pic:nvPicPr>
                        <pic:blipFill>
                          <a:blip r:embed="rId30" cstate="print">
                            <a:grayscl/>
                          </a:blip>
                          <a:srcRect/>
                          <a:stretch>
                            <a:fillRect/>
                          </a:stretch>
                        </pic:blipFill>
                        <pic:spPr>
                          <a:xfrm>
                            <a:off x="0" y="0"/>
                            <a:ext cx="247650" cy="219075"/>
                          </a:xfrm>
                          <a:prstGeom prst="rect">
                            <a:avLst/>
                          </a:prstGeom>
                          <a:noFill/>
                          <a:ln w="9525">
                            <a:noFill/>
                            <a:miter lim="800000"/>
                            <a:headEnd/>
                            <a:tailEnd/>
                          </a:ln>
                        </pic:spPr>
                      </pic:pic>
                    </a:graphicData>
                  </a:graphic>
                </wp:inline>
              </w:drawing>
            </w:r>
          </w:p>
        </w:tc>
        <w:tc>
          <w:tcPr>
            <w:tcW w:w="2843" w:type="dxa"/>
            <w:vAlign w:val="center"/>
          </w:tcPr>
          <w:p w14:paraId="65B52719" w14:textId="77777777" w:rsidR="00870A08" w:rsidRDefault="003A5418">
            <w:pPr>
              <w:spacing w:line="240" w:lineRule="auto"/>
              <w:ind w:firstLineChars="0" w:firstLine="0"/>
              <w:jc w:val="center"/>
            </w:pPr>
            <w:r>
              <w:t>恢复</w:t>
            </w:r>
            <w:proofErr w:type="gramStart"/>
            <w:r>
              <w:t>原大小</w:t>
            </w:r>
            <w:proofErr w:type="gramEnd"/>
          </w:p>
        </w:tc>
      </w:tr>
      <w:tr w:rsidR="00870A08" w14:paraId="4DC8EBCF" w14:textId="77777777">
        <w:trPr>
          <w:jc w:val="center"/>
        </w:trPr>
        <w:tc>
          <w:tcPr>
            <w:tcW w:w="969" w:type="dxa"/>
            <w:vAlign w:val="center"/>
          </w:tcPr>
          <w:p w14:paraId="19D0BAC5" w14:textId="77777777" w:rsidR="00870A08" w:rsidRDefault="003A5418">
            <w:pPr>
              <w:spacing w:line="240" w:lineRule="auto"/>
              <w:ind w:firstLineChars="0" w:firstLine="0"/>
              <w:jc w:val="center"/>
            </w:pPr>
            <w:r>
              <w:rPr>
                <w:noProof/>
                <w:lang w:val="en-GB"/>
              </w:rPr>
              <w:drawing>
                <wp:inline distT="0" distB="0" distL="0" distR="0" wp14:anchorId="496F0F91" wp14:editId="44B50485">
                  <wp:extent cx="180975" cy="200025"/>
                  <wp:effectExtent l="19050" t="0" r="9525" b="0"/>
                  <wp:docPr id="468" name="图片 468" descr="C:\Documents and Settings\Administrator\桌面\eNSP实验图\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C:\Documents and Settings\Administrator\桌面\eNSP实验图\66.png"/>
                          <pic:cNvPicPr>
                            <a:picLocks noChangeAspect="1" noChangeArrowheads="1"/>
                          </pic:cNvPicPr>
                        </pic:nvPicPr>
                        <pic:blipFill>
                          <a:blip r:embed="rId31" cstate="print">
                            <a:grayscl/>
                          </a:blip>
                          <a:srcRect/>
                          <a:stretch>
                            <a:fillRect/>
                          </a:stretch>
                        </pic:blipFill>
                        <pic:spPr>
                          <a:xfrm>
                            <a:off x="0" y="0"/>
                            <a:ext cx="180975" cy="200025"/>
                          </a:xfrm>
                          <a:prstGeom prst="rect">
                            <a:avLst/>
                          </a:prstGeom>
                          <a:noFill/>
                          <a:ln w="9525">
                            <a:noFill/>
                            <a:miter lim="800000"/>
                            <a:headEnd/>
                            <a:tailEnd/>
                          </a:ln>
                        </pic:spPr>
                      </pic:pic>
                    </a:graphicData>
                  </a:graphic>
                </wp:inline>
              </w:drawing>
            </w:r>
          </w:p>
        </w:tc>
        <w:tc>
          <w:tcPr>
            <w:tcW w:w="2589" w:type="dxa"/>
            <w:vAlign w:val="center"/>
          </w:tcPr>
          <w:p w14:paraId="7799D754" w14:textId="77777777" w:rsidR="00870A08" w:rsidRDefault="003A5418">
            <w:pPr>
              <w:spacing w:line="240" w:lineRule="auto"/>
              <w:ind w:firstLineChars="0" w:firstLine="0"/>
              <w:jc w:val="center"/>
            </w:pPr>
            <w:r>
              <w:t>撤销上次操作</w:t>
            </w:r>
          </w:p>
        </w:tc>
        <w:tc>
          <w:tcPr>
            <w:tcW w:w="1361" w:type="dxa"/>
            <w:vAlign w:val="center"/>
          </w:tcPr>
          <w:p w14:paraId="63E6A175" w14:textId="77777777" w:rsidR="00870A08" w:rsidRDefault="003A5418">
            <w:pPr>
              <w:spacing w:line="240" w:lineRule="auto"/>
              <w:ind w:firstLineChars="0" w:firstLine="0"/>
              <w:jc w:val="center"/>
            </w:pPr>
            <w:r>
              <w:rPr>
                <w:noProof/>
                <w:lang w:val="en-GB"/>
              </w:rPr>
              <w:drawing>
                <wp:inline distT="0" distB="0" distL="0" distR="0" wp14:anchorId="6F7B29CC" wp14:editId="62FF5BE3">
                  <wp:extent cx="209550" cy="180975"/>
                  <wp:effectExtent l="19050" t="0" r="0" b="0"/>
                  <wp:docPr id="480" name="图片 480" descr="C:\Documents and Settings\Administrator\桌面\eNSP实验图\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C:\Documents and Settings\Administrator\桌面\eNSP实验图\888.png"/>
                          <pic:cNvPicPr>
                            <a:picLocks noChangeAspect="1" noChangeArrowheads="1"/>
                          </pic:cNvPicPr>
                        </pic:nvPicPr>
                        <pic:blipFill>
                          <a:blip r:embed="rId32" cstate="print">
                            <a:grayscl/>
                          </a:blip>
                          <a:srcRect/>
                          <a:stretch>
                            <a:fillRect/>
                          </a:stretch>
                        </pic:blipFill>
                        <pic:spPr>
                          <a:xfrm>
                            <a:off x="0" y="0"/>
                            <a:ext cx="209550" cy="180975"/>
                          </a:xfrm>
                          <a:prstGeom prst="rect">
                            <a:avLst/>
                          </a:prstGeom>
                          <a:noFill/>
                          <a:ln w="9525">
                            <a:noFill/>
                            <a:miter lim="800000"/>
                            <a:headEnd/>
                            <a:tailEnd/>
                          </a:ln>
                        </pic:spPr>
                      </pic:pic>
                    </a:graphicData>
                  </a:graphic>
                </wp:inline>
              </w:drawing>
            </w:r>
          </w:p>
        </w:tc>
        <w:tc>
          <w:tcPr>
            <w:tcW w:w="2843" w:type="dxa"/>
            <w:vAlign w:val="center"/>
          </w:tcPr>
          <w:p w14:paraId="21CCEDBB" w14:textId="77777777" w:rsidR="00870A08" w:rsidRDefault="003A5418">
            <w:pPr>
              <w:spacing w:line="240" w:lineRule="auto"/>
              <w:ind w:firstLineChars="0" w:firstLine="0"/>
              <w:jc w:val="center"/>
            </w:pPr>
            <w:r>
              <w:t>启动设备</w:t>
            </w:r>
          </w:p>
        </w:tc>
      </w:tr>
      <w:tr w:rsidR="00870A08" w14:paraId="669475A5" w14:textId="77777777">
        <w:trPr>
          <w:jc w:val="center"/>
        </w:trPr>
        <w:tc>
          <w:tcPr>
            <w:tcW w:w="969" w:type="dxa"/>
            <w:vAlign w:val="center"/>
          </w:tcPr>
          <w:p w14:paraId="300B4BFA" w14:textId="77777777" w:rsidR="00870A08" w:rsidRDefault="003A5418">
            <w:pPr>
              <w:spacing w:line="240" w:lineRule="auto"/>
              <w:ind w:firstLineChars="0" w:firstLine="0"/>
              <w:jc w:val="center"/>
            </w:pPr>
            <w:r>
              <w:rPr>
                <w:noProof/>
                <w:lang w:val="en-GB"/>
              </w:rPr>
              <w:drawing>
                <wp:inline distT="0" distB="0" distL="0" distR="0" wp14:anchorId="7974F924" wp14:editId="1786C694">
                  <wp:extent cx="219075" cy="171450"/>
                  <wp:effectExtent l="19050" t="0" r="9525" b="0"/>
                  <wp:docPr id="469" name="图片 469" descr="C:\Documents and Settings\Administrator\桌面\eNSP实验图\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C:\Documents and Settings\Administrator\桌面\eNSP实验图\77.png"/>
                          <pic:cNvPicPr>
                            <a:picLocks noChangeAspect="1" noChangeArrowheads="1"/>
                          </pic:cNvPicPr>
                        </pic:nvPicPr>
                        <pic:blipFill>
                          <a:blip r:embed="rId33" cstate="print">
                            <a:grayscl/>
                          </a:blip>
                          <a:srcRect/>
                          <a:stretch>
                            <a:fillRect/>
                          </a:stretch>
                        </pic:blipFill>
                        <pic:spPr>
                          <a:xfrm>
                            <a:off x="0" y="0"/>
                            <a:ext cx="219075" cy="171450"/>
                          </a:xfrm>
                          <a:prstGeom prst="rect">
                            <a:avLst/>
                          </a:prstGeom>
                          <a:noFill/>
                          <a:ln w="9525">
                            <a:noFill/>
                            <a:miter lim="800000"/>
                            <a:headEnd/>
                            <a:tailEnd/>
                          </a:ln>
                        </pic:spPr>
                      </pic:pic>
                    </a:graphicData>
                  </a:graphic>
                </wp:inline>
              </w:drawing>
            </w:r>
          </w:p>
        </w:tc>
        <w:tc>
          <w:tcPr>
            <w:tcW w:w="2589" w:type="dxa"/>
            <w:vAlign w:val="center"/>
          </w:tcPr>
          <w:p w14:paraId="3C6E7F40" w14:textId="77777777" w:rsidR="00870A08" w:rsidRDefault="003A5418">
            <w:pPr>
              <w:spacing w:line="240" w:lineRule="auto"/>
              <w:ind w:firstLineChars="0" w:firstLine="0"/>
              <w:jc w:val="center"/>
            </w:pPr>
            <w:r>
              <w:t>重复上次操作</w:t>
            </w:r>
          </w:p>
        </w:tc>
        <w:tc>
          <w:tcPr>
            <w:tcW w:w="1361" w:type="dxa"/>
            <w:vAlign w:val="center"/>
          </w:tcPr>
          <w:p w14:paraId="76149463" w14:textId="77777777" w:rsidR="00870A08" w:rsidRDefault="003A5418">
            <w:pPr>
              <w:spacing w:line="240" w:lineRule="auto"/>
              <w:ind w:firstLineChars="0" w:firstLine="0"/>
              <w:jc w:val="center"/>
            </w:pPr>
            <w:r>
              <w:rPr>
                <w:noProof/>
                <w:lang w:val="en-GB"/>
              </w:rPr>
              <w:drawing>
                <wp:inline distT="0" distB="0" distL="0" distR="0" wp14:anchorId="287CCFD8" wp14:editId="573E4E29">
                  <wp:extent cx="161925" cy="161925"/>
                  <wp:effectExtent l="19050" t="0" r="9525" b="0"/>
                  <wp:docPr id="23" name="图片 481" descr="C:\Documents and Settings\Administrator\桌面\eNSP实验图\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81" descr="C:\Documents and Settings\Administrator\桌面\eNSP实验图\999.png"/>
                          <pic:cNvPicPr>
                            <a:picLocks noChangeAspect="1" noChangeArrowheads="1"/>
                          </pic:cNvPicPr>
                        </pic:nvPicPr>
                        <pic:blipFill>
                          <a:blip r:embed="rId34" cstate="print">
                            <a:grayscl/>
                          </a:blip>
                          <a:srcRect/>
                          <a:stretch>
                            <a:fillRect/>
                          </a:stretch>
                        </pic:blipFill>
                        <pic:spPr>
                          <a:xfrm>
                            <a:off x="0" y="0"/>
                            <a:ext cx="161925" cy="161925"/>
                          </a:xfrm>
                          <a:prstGeom prst="rect">
                            <a:avLst/>
                          </a:prstGeom>
                          <a:noFill/>
                          <a:ln w="9525">
                            <a:noFill/>
                            <a:miter lim="800000"/>
                            <a:headEnd/>
                            <a:tailEnd/>
                          </a:ln>
                        </pic:spPr>
                      </pic:pic>
                    </a:graphicData>
                  </a:graphic>
                </wp:inline>
              </w:drawing>
            </w:r>
          </w:p>
        </w:tc>
        <w:tc>
          <w:tcPr>
            <w:tcW w:w="2843" w:type="dxa"/>
            <w:vAlign w:val="center"/>
          </w:tcPr>
          <w:p w14:paraId="0E8D8783" w14:textId="77777777" w:rsidR="00870A08" w:rsidRDefault="003A5418">
            <w:pPr>
              <w:spacing w:line="240" w:lineRule="auto"/>
              <w:ind w:firstLineChars="0" w:firstLine="0"/>
              <w:jc w:val="center"/>
            </w:pPr>
            <w:r>
              <w:t>停止设备</w:t>
            </w:r>
          </w:p>
        </w:tc>
      </w:tr>
      <w:tr w:rsidR="00870A08" w14:paraId="5ADEA5DF" w14:textId="77777777">
        <w:trPr>
          <w:jc w:val="center"/>
        </w:trPr>
        <w:tc>
          <w:tcPr>
            <w:tcW w:w="969" w:type="dxa"/>
            <w:vAlign w:val="center"/>
          </w:tcPr>
          <w:p w14:paraId="6872189A" w14:textId="77777777" w:rsidR="00870A08" w:rsidRDefault="003A5418">
            <w:pPr>
              <w:spacing w:line="240" w:lineRule="auto"/>
              <w:ind w:firstLineChars="0" w:firstLine="0"/>
              <w:jc w:val="center"/>
            </w:pPr>
            <w:r>
              <w:rPr>
                <w:noProof/>
                <w:lang w:val="en-GB"/>
              </w:rPr>
              <w:drawing>
                <wp:inline distT="0" distB="0" distL="0" distR="0" wp14:anchorId="0C4959AF" wp14:editId="7502396E">
                  <wp:extent cx="200025" cy="228600"/>
                  <wp:effectExtent l="19050" t="0" r="9525" b="0"/>
                  <wp:docPr id="470" name="图片 470" descr="C:\Documents and Settings\Administrator\桌面\eNSP实验图\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C:\Documents and Settings\Administrator\桌面\eNSP实验图\88.png"/>
                          <pic:cNvPicPr>
                            <a:picLocks noChangeAspect="1" noChangeArrowheads="1"/>
                          </pic:cNvPicPr>
                        </pic:nvPicPr>
                        <pic:blipFill>
                          <a:blip r:embed="rId35" cstate="print">
                            <a:grayscl/>
                          </a:blip>
                          <a:srcRect/>
                          <a:stretch>
                            <a:fillRect/>
                          </a:stretch>
                        </pic:blipFill>
                        <pic:spPr>
                          <a:xfrm>
                            <a:off x="0" y="0"/>
                            <a:ext cx="200025" cy="228600"/>
                          </a:xfrm>
                          <a:prstGeom prst="rect">
                            <a:avLst/>
                          </a:prstGeom>
                          <a:noFill/>
                          <a:ln w="9525">
                            <a:noFill/>
                            <a:miter lim="800000"/>
                            <a:headEnd/>
                            <a:tailEnd/>
                          </a:ln>
                        </pic:spPr>
                      </pic:pic>
                    </a:graphicData>
                  </a:graphic>
                </wp:inline>
              </w:drawing>
            </w:r>
          </w:p>
        </w:tc>
        <w:tc>
          <w:tcPr>
            <w:tcW w:w="2589" w:type="dxa"/>
            <w:vAlign w:val="center"/>
          </w:tcPr>
          <w:p w14:paraId="7C26A7BB" w14:textId="77777777" w:rsidR="00870A08" w:rsidRDefault="003A5418">
            <w:pPr>
              <w:spacing w:line="240" w:lineRule="auto"/>
              <w:ind w:firstLineChars="0" w:firstLine="0"/>
              <w:jc w:val="center"/>
            </w:pPr>
            <w:r>
              <w:t>恢复鼠标</w:t>
            </w:r>
          </w:p>
        </w:tc>
        <w:tc>
          <w:tcPr>
            <w:tcW w:w="1361" w:type="dxa"/>
            <w:vAlign w:val="center"/>
          </w:tcPr>
          <w:p w14:paraId="71FD9E54" w14:textId="77777777" w:rsidR="00870A08" w:rsidRDefault="003A5418">
            <w:pPr>
              <w:spacing w:line="240" w:lineRule="auto"/>
              <w:ind w:firstLineChars="0" w:firstLine="0"/>
              <w:jc w:val="center"/>
            </w:pPr>
            <w:r>
              <w:rPr>
                <w:noProof/>
                <w:lang w:val="en-GB"/>
              </w:rPr>
              <w:drawing>
                <wp:inline distT="0" distB="0" distL="0" distR="0" wp14:anchorId="71622D44" wp14:editId="5E6F70BA">
                  <wp:extent cx="219075" cy="200025"/>
                  <wp:effectExtent l="19050" t="0" r="9525" b="0"/>
                  <wp:docPr id="482" name="图片 482" descr="C:\Documents and Settings\Administrator\桌面\eNSP实验图\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C:\Documents and Settings\Administrator\桌面\eNSP实验图\1111.png"/>
                          <pic:cNvPicPr>
                            <a:picLocks noChangeAspect="1" noChangeArrowheads="1"/>
                          </pic:cNvPicPr>
                        </pic:nvPicPr>
                        <pic:blipFill>
                          <a:blip r:embed="rId36" cstate="print">
                            <a:grayscl/>
                          </a:blip>
                          <a:srcRect/>
                          <a:stretch>
                            <a:fillRect/>
                          </a:stretch>
                        </pic:blipFill>
                        <pic:spPr>
                          <a:xfrm>
                            <a:off x="0" y="0"/>
                            <a:ext cx="219075" cy="200025"/>
                          </a:xfrm>
                          <a:prstGeom prst="rect">
                            <a:avLst/>
                          </a:prstGeom>
                          <a:noFill/>
                          <a:ln w="9525">
                            <a:noFill/>
                            <a:miter lim="800000"/>
                            <a:headEnd/>
                            <a:tailEnd/>
                          </a:ln>
                        </pic:spPr>
                      </pic:pic>
                    </a:graphicData>
                  </a:graphic>
                </wp:inline>
              </w:drawing>
            </w:r>
          </w:p>
        </w:tc>
        <w:tc>
          <w:tcPr>
            <w:tcW w:w="2843" w:type="dxa"/>
            <w:vAlign w:val="center"/>
          </w:tcPr>
          <w:p w14:paraId="29AFDDD9" w14:textId="77777777" w:rsidR="00870A08" w:rsidRDefault="003A5418">
            <w:pPr>
              <w:spacing w:line="240" w:lineRule="auto"/>
              <w:ind w:firstLineChars="0" w:firstLine="0"/>
              <w:jc w:val="center"/>
            </w:pPr>
            <w:r>
              <w:t>采集数据报文</w:t>
            </w:r>
          </w:p>
        </w:tc>
      </w:tr>
      <w:tr w:rsidR="00870A08" w14:paraId="59F1397C" w14:textId="77777777">
        <w:trPr>
          <w:jc w:val="center"/>
        </w:trPr>
        <w:tc>
          <w:tcPr>
            <w:tcW w:w="969" w:type="dxa"/>
            <w:vAlign w:val="center"/>
          </w:tcPr>
          <w:p w14:paraId="2A8E4643" w14:textId="77777777" w:rsidR="00870A08" w:rsidRDefault="003A5418">
            <w:pPr>
              <w:spacing w:line="240" w:lineRule="auto"/>
              <w:ind w:firstLineChars="0" w:firstLine="0"/>
              <w:jc w:val="center"/>
            </w:pPr>
            <w:r>
              <w:rPr>
                <w:noProof/>
                <w:lang w:val="en-GB"/>
              </w:rPr>
              <w:drawing>
                <wp:inline distT="0" distB="0" distL="0" distR="0" wp14:anchorId="7444867B" wp14:editId="03E800A4">
                  <wp:extent cx="228600" cy="228600"/>
                  <wp:effectExtent l="19050" t="0" r="0" b="0"/>
                  <wp:docPr id="472" name="图片 472" descr="C:\Documents and Settings\Administrator\桌面\eNSP实验图\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C:\Documents and Settings\Administrator\桌面\eNSP实验图\99.png"/>
                          <pic:cNvPicPr>
                            <a:picLocks noChangeAspect="1" noChangeArrowheads="1"/>
                          </pic:cNvPicPr>
                        </pic:nvPicPr>
                        <pic:blipFill>
                          <a:blip r:embed="rId37" cstate="print">
                            <a:grayscl/>
                          </a:blip>
                          <a:srcRect/>
                          <a:stretch>
                            <a:fillRect/>
                          </a:stretch>
                        </pic:blipFill>
                        <pic:spPr>
                          <a:xfrm>
                            <a:off x="0" y="0"/>
                            <a:ext cx="228600" cy="228600"/>
                          </a:xfrm>
                          <a:prstGeom prst="rect">
                            <a:avLst/>
                          </a:prstGeom>
                          <a:noFill/>
                          <a:ln w="9525">
                            <a:noFill/>
                            <a:miter lim="800000"/>
                            <a:headEnd/>
                            <a:tailEnd/>
                          </a:ln>
                        </pic:spPr>
                      </pic:pic>
                    </a:graphicData>
                  </a:graphic>
                </wp:inline>
              </w:drawing>
            </w:r>
          </w:p>
        </w:tc>
        <w:tc>
          <w:tcPr>
            <w:tcW w:w="2589" w:type="dxa"/>
            <w:vAlign w:val="center"/>
          </w:tcPr>
          <w:p w14:paraId="2F2A418C" w14:textId="77777777" w:rsidR="00870A08" w:rsidRDefault="003A5418">
            <w:pPr>
              <w:spacing w:line="240" w:lineRule="auto"/>
              <w:ind w:firstLineChars="0" w:firstLine="0"/>
              <w:jc w:val="center"/>
            </w:pPr>
            <w:r>
              <w:t>选定工作区，便于移动</w:t>
            </w:r>
          </w:p>
        </w:tc>
        <w:tc>
          <w:tcPr>
            <w:tcW w:w="1361" w:type="dxa"/>
            <w:vAlign w:val="center"/>
          </w:tcPr>
          <w:p w14:paraId="03215D19" w14:textId="77777777" w:rsidR="00870A08" w:rsidRDefault="003A5418">
            <w:pPr>
              <w:spacing w:line="240" w:lineRule="auto"/>
              <w:ind w:firstLineChars="0" w:firstLine="0"/>
              <w:jc w:val="center"/>
            </w:pPr>
            <w:r>
              <w:rPr>
                <w:noProof/>
                <w:lang w:val="en-GB"/>
              </w:rPr>
              <w:drawing>
                <wp:inline distT="0" distB="0" distL="0" distR="0" wp14:anchorId="766D530A" wp14:editId="5B17A110">
                  <wp:extent cx="180975" cy="228600"/>
                  <wp:effectExtent l="19050" t="0" r="9525" b="0"/>
                  <wp:docPr id="483" name="图片 483" descr="C:\Documents and Settings\Administrator\桌面\eNSP实验图\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C:\Documents and Settings\Administrator\桌面\eNSP实验图\2222.png"/>
                          <pic:cNvPicPr>
                            <a:picLocks noChangeAspect="1" noChangeArrowheads="1"/>
                          </pic:cNvPicPr>
                        </pic:nvPicPr>
                        <pic:blipFill>
                          <a:blip r:embed="rId38" cstate="print">
                            <a:grayscl/>
                          </a:blip>
                          <a:srcRect/>
                          <a:stretch>
                            <a:fillRect/>
                          </a:stretch>
                        </pic:blipFill>
                        <pic:spPr>
                          <a:xfrm>
                            <a:off x="0" y="0"/>
                            <a:ext cx="180975" cy="228600"/>
                          </a:xfrm>
                          <a:prstGeom prst="rect">
                            <a:avLst/>
                          </a:prstGeom>
                          <a:noFill/>
                          <a:ln w="9525">
                            <a:noFill/>
                            <a:miter lim="800000"/>
                            <a:headEnd/>
                            <a:tailEnd/>
                          </a:ln>
                        </pic:spPr>
                      </pic:pic>
                    </a:graphicData>
                  </a:graphic>
                </wp:inline>
              </w:drawing>
            </w:r>
          </w:p>
        </w:tc>
        <w:tc>
          <w:tcPr>
            <w:tcW w:w="2843" w:type="dxa"/>
            <w:vAlign w:val="center"/>
          </w:tcPr>
          <w:p w14:paraId="31FD3544" w14:textId="77777777" w:rsidR="00870A08" w:rsidRDefault="003A5418">
            <w:pPr>
              <w:spacing w:line="240" w:lineRule="auto"/>
              <w:ind w:firstLineChars="0" w:firstLine="0"/>
              <w:jc w:val="center"/>
            </w:pPr>
            <w:r>
              <w:t>显示</w:t>
            </w:r>
            <w:r>
              <w:t>/</w:t>
            </w:r>
            <w:r>
              <w:t>隐藏所有接口名称</w:t>
            </w:r>
          </w:p>
        </w:tc>
      </w:tr>
      <w:tr w:rsidR="00870A08" w14:paraId="43504285" w14:textId="77777777">
        <w:trPr>
          <w:jc w:val="center"/>
        </w:trPr>
        <w:tc>
          <w:tcPr>
            <w:tcW w:w="969" w:type="dxa"/>
            <w:vAlign w:val="center"/>
          </w:tcPr>
          <w:p w14:paraId="16373B57" w14:textId="77777777" w:rsidR="00870A08" w:rsidRDefault="003A5418">
            <w:pPr>
              <w:spacing w:line="240" w:lineRule="auto"/>
              <w:ind w:firstLineChars="0" w:firstLine="0"/>
              <w:jc w:val="center"/>
            </w:pPr>
            <w:r>
              <w:rPr>
                <w:noProof/>
                <w:lang w:val="en-GB"/>
              </w:rPr>
              <w:drawing>
                <wp:inline distT="0" distB="0" distL="0" distR="0" wp14:anchorId="348ADB86" wp14:editId="4E146F0F">
                  <wp:extent cx="219075" cy="190500"/>
                  <wp:effectExtent l="19050" t="0" r="9525" b="0"/>
                  <wp:docPr id="473" name="图片 473" descr="C:\Documents and Settings\Administrator\桌面\eNSP实验图\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C:\Documents and Settings\Administrator\桌面\eNSP实验图\111.png"/>
                          <pic:cNvPicPr>
                            <a:picLocks noChangeAspect="1" noChangeArrowheads="1"/>
                          </pic:cNvPicPr>
                        </pic:nvPicPr>
                        <pic:blipFill>
                          <a:blip r:embed="rId39" cstate="print">
                            <a:grayscl/>
                          </a:blip>
                          <a:srcRect/>
                          <a:stretch>
                            <a:fillRect/>
                          </a:stretch>
                        </pic:blipFill>
                        <pic:spPr>
                          <a:xfrm>
                            <a:off x="0" y="0"/>
                            <a:ext cx="219075" cy="190500"/>
                          </a:xfrm>
                          <a:prstGeom prst="rect">
                            <a:avLst/>
                          </a:prstGeom>
                          <a:noFill/>
                          <a:ln w="9525">
                            <a:noFill/>
                            <a:miter lim="800000"/>
                            <a:headEnd/>
                            <a:tailEnd/>
                          </a:ln>
                        </pic:spPr>
                      </pic:pic>
                    </a:graphicData>
                  </a:graphic>
                </wp:inline>
              </w:drawing>
            </w:r>
          </w:p>
        </w:tc>
        <w:tc>
          <w:tcPr>
            <w:tcW w:w="2589" w:type="dxa"/>
            <w:vAlign w:val="center"/>
          </w:tcPr>
          <w:p w14:paraId="5FEC44A8" w14:textId="77777777" w:rsidR="00870A08" w:rsidRDefault="003A5418">
            <w:pPr>
              <w:spacing w:line="240" w:lineRule="auto"/>
              <w:ind w:firstLineChars="0" w:firstLine="0"/>
              <w:jc w:val="center"/>
            </w:pPr>
            <w:r>
              <w:t>删除对象</w:t>
            </w:r>
          </w:p>
        </w:tc>
        <w:tc>
          <w:tcPr>
            <w:tcW w:w="1361" w:type="dxa"/>
            <w:vAlign w:val="center"/>
          </w:tcPr>
          <w:p w14:paraId="0612C8E3" w14:textId="77777777" w:rsidR="00870A08" w:rsidRDefault="003A5418">
            <w:pPr>
              <w:spacing w:line="240" w:lineRule="auto"/>
              <w:ind w:firstLineChars="0" w:firstLine="0"/>
              <w:jc w:val="center"/>
            </w:pPr>
            <w:r>
              <w:rPr>
                <w:noProof/>
                <w:lang w:val="en-GB"/>
              </w:rPr>
              <w:drawing>
                <wp:inline distT="0" distB="0" distL="0" distR="0" wp14:anchorId="00F561F4" wp14:editId="60BB7666">
                  <wp:extent cx="219075" cy="200025"/>
                  <wp:effectExtent l="19050" t="0" r="9525" b="0"/>
                  <wp:docPr id="484" name="图片 484" descr="C:\Documents and Settings\Administrator\桌面\eNSP实验图\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C:\Documents and Settings\Administrator\桌面\eNSP实验图\3333.png"/>
                          <pic:cNvPicPr>
                            <a:picLocks noChangeAspect="1" noChangeArrowheads="1"/>
                          </pic:cNvPicPr>
                        </pic:nvPicPr>
                        <pic:blipFill>
                          <a:blip r:embed="rId40" cstate="print">
                            <a:grayscl/>
                          </a:blip>
                          <a:srcRect/>
                          <a:stretch>
                            <a:fillRect/>
                          </a:stretch>
                        </pic:blipFill>
                        <pic:spPr>
                          <a:xfrm>
                            <a:off x="0" y="0"/>
                            <a:ext cx="219075" cy="200025"/>
                          </a:xfrm>
                          <a:prstGeom prst="rect">
                            <a:avLst/>
                          </a:prstGeom>
                          <a:noFill/>
                          <a:ln w="9525">
                            <a:noFill/>
                            <a:miter lim="800000"/>
                            <a:headEnd/>
                            <a:tailEnd/>
                          </a:ln>
                        </pic:spPr>
                      </pic:pic>
                    </a:graphicData>
                  </a:graphic>
                </wp:inline>
              </w:drawing>
            </w:r>
          </w:p>
        </w:tc>
        <w:tc>
          <w:tcPr>
            <w:tcW w:w="2843" w:type="dxa"/>
            <w:vAlign w:val="center"/>
          </w:tcPr>
          <w:p w14:paraId="19B15681" w14:textId="77777777" w:rsidR="00870A08" w:rsidRDefault="003A5418">
            <w:pPr>
              <w:spacing w:line="240" w:lineRule="auto"/>
              <w:ind w:firstLineChars="0" w:firstLine="0"/>
              <w:jc w:val="center"/>
            </w:pPr>
            <w:r>
              <w:t>显示网格</w:t>
            </w:r>
          </w:p>
        </w:tc>
      </w:tr>
      <w:tr w:rsidR="00870A08" w14:paraId="78A47719" w14:textId="77777777">
        <w:trPr>
          <w:jc w:val="center"/>
        </w:trPr>
        <w:tc>
          <w:tcPr>
            <w:tcW w:w="969" w:type="dxa"/>
            <w:vAlign w:val="center"/>
          </w:tcPr>
          <w:p w14:paraId="7914AFDF" w14:textId="77777777" w:rsidR="00870A08" w:rsidRDefault="003A5418">
            <w:pPr>
              <w:spacing w:line="240" w:lineRule="auto"/>
              <w:ind w:firstLineChars="0" w:firstLine="0"/>
              <w:jc w:val="center"/>
            </w:pPr>
            <w:r>
              <w:rPr>
                <w:noProof/>
                <w:lang w:val="en-GB"/>
              </w:rPr>
              <w:drawing>
                <wp:inline distT="0" distB="0" distL="0" distR="0" wp14:anchorId="12BA2011" wp14:editId="096CF888">
                  <wp:extent cx="228600" cy="219075"/>
                  <wp:effectExtent l="19050" t="0" r="0" b="0"/>
                  <wp:docPr id="474" name="图片 474" descr="C:\Documents and Settings\Administrator\桌面\eNSP实验图\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C:\Documents and Settings\Administrator\桌面\eNSP实验图\222.png"/>
                          <pic:cNvPicPr>
                            <a:picLocks noChangeAspect="1" noChangeArrowheads="1"/>
                          </pic:cNvPicPr>
                        </pic:nvPicPr>
                        <pic:blipFill>
                          <a:blip r:embed="rId41" cstate="print">
                            <a:grayscl/>
                          </a:blip>
                          <a:srcRect/>
                          <a:stretch>
                            <a:fillRect/>
                          </a:stretch>
                        </pic:blipFill>
                        <pic:spPr>
                          <a:xfrm>
                            <a:off x="0" y="0"/>
                            <a:ext cx="228600" cy="219075"/>
                          </a:xfrm>
                          <a:prstGeom prst="rect">
                            <a:avLst/>
                          </a:prstGeom>
                          <a:noFill/>
                          <a:ln w="9525">
                            <a:noFill/>
                            <a:miter lim="800000"/>
                            <a:headEnd/>
                            <a:tailEnd/>
                          </a:ln>
                        </pic:spPr>
                      </pic:pic>
                    </a:graphicData>
                  </a:graphic>
                </wp:inline>
              </w:drawing>
            </w:r>
          </w:p>
        </w:tc>
        <w:tc>
          <w:tcPr>
            <w:tcW w:w="2589" w:type="dxa"/>
            <w:vAlign w:val="center"/>
          </w:tcPr>
          <w:p w14:paraId="29ABE9C3" w14:textId="77777777" w:rsidR="00870A08" w:rsidRDefault="003A5418">
            <w:pPr>
              <w:spacing w:line="240" w:lineRule="auto"/>
              <w:ind w:firstLineChars="0" w:firstLine="0"/>
              <w:jc w:val="center"/>
            </w:pPr>
            <w:r>
              <w:t>删除所有连线</w:t>
            </w:r>
          </w:p>
        </w:tc>
        <w:tc>
          <w:tcPr>
            <w:tcW w:w="1361" w:type="dxa"/>
            <w:vAlign w:val="center"/>
          </w:tcPr>
          <w:p w14:paraId="4333991C" w14:textId="77777777" w:rsidR="00870A08" w:rsidRDefault="003A5418">
            <w:pPr>
              <w:spacing w:line="240" w:lineRule="auto"/>
              <w:ind w:firstLineChars="0" w:firstLine="0"/>
              <w:jc w:val="center"/>
            </w:pPr>
            <w:r>
              <w:rPr>
                <w:noProof/>
                <w:lang w:val="en-GB"/>
              </w:rPr>
              <w:drawing>
                <wp:inline distT="0" distB="0" distL="0" distR="0" wp14:anchorId="34873068" wp14:editId="4158C5B2">
                  <wp:extent cx="190500" cy="200025"/>
                  <wp:effectExtent l="19050" t="0" r="0" b="0"/>
                  <wp:docPr id="485" name="图片 485" descr="C:\Documents and Settings\Administrator\桌面\eNSP实验图\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C:\Documents and Settings\Administrator\桌面\eNSP实验图\4444.png"/>
                          <pic:cNvPicPr>
                            <a:picLocks noChangeAspect="1" noChangeArrowheads="1"/>
                          </pic:cNvPicPr>
                        </pic:nvPicPr>
                        <pic:blipFill>
                          <a:blip r:embed="rId42" cstate="print">
                            <a:grayscl/>
                          </a:blip>
                          <a:srcRect/>
                          <a:stretch>
                            <a:fillRect/>
                          </a:stretch>
                        </pic:blipFill>
                        <pic:spPr>
                          <a:xfrm>
                            <a:off x="0" y="0"/>
                            <a:ext cx="190500" cy="200025"/>
                          </a:xfrm>
                          <a:prstGeom prst="rect">
                            <a:avLst/>
                          </a:prstGeom>
                          <a:noFill/>
                          <a:ln w="9525">
                            <a:noFill/>
                            <a:miter lim="800000"/>
                            <a:headEnd/>
                            <a:tailEnd/>
                          </a:ln>
                        </pic:spPr>
                      </pic:pic>
                    </a:graphicData>
                  </a:graphic>
                </wp:inline>
              </w:drawing>
            </w:r>
          </w:p>
        </w:tc>
        <w:tc>
          <w:tcPr>
            <w:tcW w:w="2843" w:type="dxa"/>
            <w:vAlign w:val="center"/>
          </w:tcPr>
          <w:p w14:paraId="2D8594A6" w14:textId="77777777" w:rsidR="00870A08" w:rsidRDefault="003A5418">
            <w:pPr>
              <w:spacing w:line="240" w:lineRule="auto"/>
              <w:ind w:firstLineChars="0" w:firstLine="0"/>
              <w:jc w:val="center"/>
            </w:pPr>
            <w:r>
              <w:t>打开拓扑中所有路由器和交换机的命令行界面</w:t>
            </w:r>
          </w:p>
        </w:tc>
      </w:tr>
      <w:tr w:rsidR="00870A08" w14:paraId="66E1580D" w14:textId="77777777">
        <w:trPr>
          <w:jc w:val="center"/>
        </w:trPr>
        <w:tc>
          <w:tcPr>
            <w:tcW w:w="969" w:type="dxa"/>
            <w:vAlign w:val="center"/>
          </w:tcPr>
          <w:p w14:paraId="5879EF45" w14:textId="77777777" w:rsidR="00870A08" w:rsidRDefault="003A5418">
            <w:pPr>
              <w:spacing w:line="240" w:lineRule="auto"/>
              <w:ind w:firstLineChars="0" w:firstLine="0"/>
              <w:jc w:val="center"/>
            </w:pPr>
            <w:r>
              <w:rPr>
                <w:noProof/>
                <w:lang w:val="en-GB"/>
              </w:rPr>
              <w:drawing>
                <wp:inline distT="0" distB="0" distL="0" distR="0" wp14:anchorId="05A5152F" wp14:editId="292A658C">
                  <wp:extent cx="285750" cy="257175"/>
                  <wp:effectExtent l="19050" t="0" r="0" b="0"/>
                  <wp:docPr id="488" name="图片 487" descr="C:\Documents and Settings\Administrator\桌面\eNSP实验图\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7" descr="C:\Documents and Settings\Administrator\桌面\eNSP实验图\5555.png"/>
                          <pic:cNvPicPr>
                            <a:picLocks noChangeAspect="1" noChangeArrowheads="1"/>
                          </pic:cNvPicPr>
                        </pic:nvPicPr>
                        <pic:blipFill>
                          <a:blip r:embed="rId43" cstate="print">
                            <a:grayscl/>
                          </a:blip>
                          <a:srcRect/>
                          <a:stretch>
                            <a:fillRect/>
                          </a:stretch>
                        </pic:blipFill>
                        <pic:spPr>
                          <a:xfrm>
                            <a:off x="0" y="0"/>
                            <a:ext cx="285750" cy="257175"/>
                          </a:xfrm>
                          <a:prstGeom prst="rect">
                            <a:avLst/>
                          </a:prstGeom>
                          <a:noFill/>
                          <a:ln w="9525">
                            <a:noFill/>
                            <a:miter lim="800000"/>
                            <a:headEnd/>
                            <a:tailEnd/>
                          </a:ln>
                        </pic:spPr>
                      </pic:pic>
                    </a:graphicData>
                  </a:graphic>
                </wp:inline>
              </w:drawing>
            </w:r>
          </w:p>
        </w:tc>
        <w:tc>
          <w:tcPr>
            <w:tcW w:w="2589" w:type="dxa"/>
            <w:vAlign w:val="center"/>
          </w:tcPr>
          <w:p w14:paraId="58DD0733" w14:textId="77777777" w:rsidR="00870A08" w:rsidRDefault="003A5418">
            <w:pPr>
              <w:spacing w:line="240" w:lineRule="auto"/>
              <w:ind w:firstLineChars="0" w:firstLine="0"/>
              <w:jc w:val="center"/>
            </w:pPr>
            <w:r>
              <w:rPr>
                <w:rFonts w:hint="eastAsia"/>
              </w:rPr>
              <w:t>华为论坛链接</w:t>
            </w:r>
          </w:p>
        </w:tc>
        <w:tc>
          <w:tcPr>
            <w:tcW w:w="1361" w:type="dxa"/>
            <w:vAlign w:val="center"/>
          </w:tcPr>
          <w:p w14:paraId="326A2744" w14:textId="77777777" w:rsidR="00870A08" w:rsidRDefault="003A5418">
            <w:pPr>
              <w:spacing w:line="240" w:lineRule="auto"/>
              <w:ind w:firstLineChars="0" w:firstLine="0"/>
              <w:jc w:val="center"/>
            </w:pPr>
            <w:r>
              <w:rPr>
                <w:noProof/>
                <w:lang w:val="en-GB"/>
              </w:rPr>
              <w:drawing>
                <wp:inline distT="0" distB="0" distL="0" distR="0" wp14:anchorId="5A866B8C" wp14:editId="71D8C2D5">
                  <wp:extent cx="247650" cy="247650"/>
                  <wp:effectExtent l="19050" t="0" r="0" b="0"/>
                  <wp:docPr id="490" name="图片 488" descr="C:\Documents and Settings\Administrator\桌面\eNSP实验图\6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88" descr="C:\Documents and Settings\Administrator\桌面\eNSP实验图\6666.png"/>
                          <pic:cNvPicPr>
                            <a:picLocks noChangeAspect="1" noChangeArrowheads="1"/>
                          </pic:cNvPicPr>
                        </pic:nvPicPr>
                        <pic:blipFill>
                          <a:blip r:embed="rId44" cstate="print">
                            <a:grayscl/>
                          </a:blip>
                          <a:srcRect/>
                          <a:stretch>
                            <a:fillRect/>
                          </a:stretch>
                        </pic:blipFill>
                        <pic:spPr>
                          <a:xfrm>
                            <a:off x="0" y="0"/>
                            <a:ext cx="247650" cy="247650"/>
                          </a:xfrm>
                          <a:prstGeom prst="rect">
                            <a:avLst/>
                          </a:prstGeom>
                          <a:noFill/>
                          <a:ln w="9525">
                            <a:noFill/>
                            <a:miter lim="800000"/>
                            <a:headEnd/>
                            <a:tailEnd/>
                          </a:ln>
                        </pic:spPr>
                      </pic:pic>
                    </a:graphicData>
                  </a:graphic>
                </wp:inline>
              </w:drawing>
            </w:r>
          </w:p>
        </w:tc>
        <w:tc>
          <w:tcPr>
            <w:tcW w:w="2843" w:type="dxa"/>
            <w:vAlign w:val="center"/>
          </w:tcPr>
          <w:p w14:paraId="2D711939" w14:textId="77777777" w:rsidR="00870A08" w:rsidRDefault="003A5418">
            <w:pPr>
              <w:spacing w:line="240" w:lineRule="auto"/>
              <w:ind w:firstLineChars="0" w:firstLine="0"/>
              <w:jc w:val="center"/>
            </w:pPr>
            <w:r>
              <w:rPr>
                <w:rFonts w:hint="eastAsia"/>
              </w:rPr>
              <w:t>华为官网链接</w:t>
            </w:r>
          </w:p>
        </w:tc>
      </w:tr>
      <w:tr w:rsidR="00870A08" w14:paraId="4C852C29" w14:textId="77777777">
        <w:trPr>
          <w:jc w:val="center"/>
        </w:trPr>
        <w:tc>
          <w:tcPr>
            <w:tcW w:w="969" w:type="dxa"/>
            <w:vAlign w:val="center"/>
          </w:tcPr>
          <w:p w14:paraId="6DFBDB56" w14:textId="77777777" w:rsidR="00870A08" w:rsidRDefault="003A5418">
            <w:pPr>
              <w:spacing w:line="240" w:lineRule="auto"/>
              <w:ind w:firstLineChars="0" w:firstLine="0"/>
              <w:jc w:val="center"/>
            </w:pPr>
            <w:r>
              <w:rPr>
                <w:noProof/>
                <w:lang w:val="en-GB"/>
              </w:rPr>
              <w:drawing>
                <wp:inline distT="0" distB="0" distL="0" distR="0" wp14:anchorId="23B75194" wp14:editId="4AC15955">
                  <wp:extent cx="276225" cy="247650"/>
                  <wp:effectExtent l="19050" t="0" r="9525" b="0"/>
                  <wp:docPr id="491" name="图片 489" descr="C:\Documents and Settings\Administrator\桌面\eNSP实验图\7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89" descr="C:\Documents and Settings\Administrator\桌面\eNSP实验图\7777.png"/>
                          <pic:cNvPicPr>
                            <a:picLocks noChangeAspect="1" noChangeArrowheads="1"/>
                          </pic:cNvPicPr>
                        </pic:nvPicPr>
                        <pic:blipFill>
                          <a:blip r:embed="rId45" cstate="print">
                            <a:grayscl/>
                          </a:blip>
                          <a:srcRect/>
                          <a:stretch>
                            <a:fillRect/>
                          </a:stretch>
                        </pic:blipFill>
                        <pic:spPr>
                          <a:xfrm>
                            <a:off x="0" y="0"/>
                            <a:ext cx="276225" cy="247650"/>
                          </a:xfrm>
                          <a:prstGeom prst="rect">
                            <a:avLst/>
                          </a:prstGeom>
                          <a:noFill/>
                          <a:ln w="9525">
                            <a:noFill/>
                            <a:miter lim="800000"/>
                            <a:headEnd/>
                            <a:tailEnd/>
                          </a:ln>
                        </pic:spPr>
                      </pic:pic>
                    </a:graphicData>
                  </a:graphic>
                </wp:inline>
              </w:drawing>
            </w:r>
          </w:p>
        </w:tc>
        <w:tc>
          <w:tcPr>
            <w:tcW w:w="2589" w:type="dxa"/>
            <w:vAlign w:val="center"/>
          </w:tcPr>
          <w:p w14:paraId="721A72AB" w14:textId="77777777" w:rsidR="00870A08" w:rsidRDefault="003A5418">
            <w:pPr>
              <w:spacing w:line="240" w:lineRule="auto"/>
              <w:ind w:firstLineChars="0" w:firstLine="0"/>
              <w:jc w:val="center"/>
            </w:pPr>
            <w:r>
              <w:rPr>
                <w:rFonts w:hint="eastAsia"/>
              </w:rPr>
              <w:t>选项设置</w:t>
            </w:r>
          </w:p>
        </w:tc>
        <w:tc>
          <w:tcPr>
            <w:tcW w:w="1361" w:type="dxa"/>
            <w:vAlign w:val="center"/>
          </w:tcPr>
          <w:p w14:paraId="7BADF0D8" w14:textId="77777777" w:rsidR="00870A08" w:rsidRDefault="003A5418">
            <w:pPr>
              <w:spacing w:line="240" w:lineRule="auto"/>
              <w:ind w:firstLineChars="0" w:firstLine="0"/>
              <w:jc w:val="center"/>
            </w:pPr>
            <w:r>
              <w:rPr>
                <w:noProof/>
                <w:lang w:val="en-GB"/>
              </w:rPr>
              <w:drawing>
                <wp:inline distT="0" distB="0" distL="0" distR="0" wp14:anchorId="768CDF0D" wp14:editId="1555F960">
                  <wp:extent cx="247650" cy="200025"/>
                  <wp:effectExtent l="19050" t="0" r="0" b="0"/>
                  <wp:docPr id="492" name="图片 490" descr="C:\Documents and Settings\Administrator\桌面\eNSP实验图\8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0" descr="C:\Documents and Settings\Administrator\桌面\eNSP实验图\8888.png"/>
                          <pic:cNvPicPr>
                            <a:picLocks noChangeAspect="1" noChangeArrowheads="1"/>
                          </pic:cNvPicPr>
                        </pic:nvPicPr>
                        <pic:blipFill>
                          <a:blip r:embed="rId46" cstate="print">
                            <a:grayscl/>
                          </a:blip>
                          <a:srcRect/>
                          <a:stretch>
                            <a:fillRect/>
                          </a:stretch>
                        </pic:blipFill>
                        <pic:spPr>
                          <a:xfrm>
                            <a:off x="0" y="0"/>
                            <a:ext cx="247650" cy="200025"/>
                          </a:xfrm>
                          <a:prstGeom prst="rect">
                            <a:avLst/>
                          </a:prstGeom>
                          <a:noFill/>
                          <a:ln w="9525">
                            <a:noFill/>
                            <a:miter lim="800000"/>
                            <a:headEnd/>
                            <a:tailEnd/>
                          </a:ln>
                        </pic:spPr>
                      </pic:pic>
                    </a:graphicData>
                  </a:graphic>
                </wp:inline>
              </w:drawing>
            </w:r>
          </w:p>
        </w:tc>
        <w:tc>
          <w:tcPr>
            <w:tcW w:w="2843" w:type="dxa"/>
            <w:vAlign w:val="center"/>
          </w:tcPr>
          <w:p w14:paraId="5AFD8FDE" w14:textId="77777777" w:rsidR="00870A08" w:rsidRDefault="003A5418">
            <w:pPr>
              <w:spacing w:line="240" w:lineRule="auto"/>
              <w:ind w:firstLineChars="0" w:firstLine="0"/>
              <w:jc w:val="center"/>
            </w:pPr>
            <w:r>
              <w:rPr>
                <w:rFonts w:hint="eastAsia"/>
              </w:rPr>
              <w:t>帮助文档</w:t>
            </w:r>
          </w:p>
        </w:tc>
      </w:tr>
    </w:tbl>
    <w:p w14:paraId="2BFC0C0B" w14:textId="77777777" w:rsidR="00870A08" w:rsidRDefault="00870A08">
      <w:pPr>
        <w:ind w:firstLineChars="0" w:firstLine="0"/>
      </w:pPr>
    </w:p>
    <w:p w14:paraId="7F66D217" w14:textId="77777777" w:rsidR="00870A08" w:rsidRDefault="003A5418">
      <w:pPr>
        <w:ind w:firstLine="420"/>
      </w:pPr>
      <w:r>
        <w:rPr>
          <w:rFonts w:hint="eastAsia"/>
        </w:rPr>
        <w:t>在工具栏区域最右边有四个按钮，第一个是华为论坛的链接按钮，点击后可进入华为官方论坛，进行各种提问和参与讨论；第二个华为官网的链接按钮；第三个是设置按钮，可进行界面的设置，字体的设置等，与工具菜单中的选项一致；第四个是帮助文档按钮，详细介绍了当前版本的</w:t>
      </w:r>
      <w:proofErr w:type="spellStart"/>
      <w:r>
        <w:rPr>
          <w:rFonts w:hint="eastAsia"/>
        </w:rPr>
        <w:t>eNSP</w:t>
      </w:r>
      <w:proofErr w:type="spellEnd"/>
      <w:r>
        <w:rPr>
          <w:rFonts w:hint="eastAsia"/>
        </w:rPr>
        <w:t>支持的所有设备特性，各种功能介绍，如何配置服务器和客户端等。</w:t>
      </w:r>
    </w:p>
    <w:p w14:paraId="2696C33A" w14:textId="77777777" w:rsidR="00870A08" w:rsidRDefault="003A5418">
      <w:pPr>
        <w:ind w:firstLine="420"/>
      </w:pPr>
      <w:r>
        <w:rPr>
          <w:rFonts w:hint="eastAsia"/>
        </w:rPr>
        <w:t>区域</w:t>
      </w:r>
      <w:r>
        <w:rPr>
          <w:rFonts w:hint="eastAsia"/>
        </w:rPr>
        <w:t>3</w:t>
      </w:r>
      <w:r>
        <w:rPr>
          <w:rFonts w:hint="eastAsia"/>
        </w:rPr>
        <w:t>是网络设备区，</w:t>
      </w:r>
      <w:r>
        <w:t>提供设备和网线，</w:t>
      </w:r>
      <w:r>
        <w:rPr>
          <w:rFonts w:hint="eastAsia"/>
        </w:rPr>
        <w:t>每种设备都有不同型号，比如点击路由器图标，设备型号区将提供</w:t>
      </w:r>
      <w:r>
        <w:rPr>
          <w:rFonts w:hint="eastAsia"/>
        </w:rPr>
        <w:t>AR1220</w:t>
      </w:r>
      <w:r>
        <w:rPr>
          <w:rFonts w:hint="eastAsia"/>
        </w:rPr>
        <w:t>、</w:t>
      </w:r>
      <w:r>
        <w:rPr>
          <w:rFonts w:hint="eastAsia"/>
        </w:rPr>
        <w:t>AR2220</w:t>
      </w:r>
      <w:r>
        <w:rPr>
          <w:rFonts w:hint="eastAsia"/>
        </w:rPr>
        <w:t>等各种路由器，</w:t>
      </w:r>
      <w:r>
        <w:t>供选择到工作区</w:t>
      </w:r>
      <w:r>
        <w:rPr>
          <w:rFonts w:hint="eastAsia"/>
        </w:rPr>
        <w:t>。</w:t>
      </w:r>
    </w:p>
    <w:p w14:paraId="00CC601E" w14:textId="77777777" w:rsidR="00870A08" w:rsidRDefault="003A5418">
      <w:pPr>
        <w:pStyle w:val="aff6"/>
        <w:jc w:val="center"/>
      </w:pPr>
      <w:r>
        <w:rPr>
          <w:rFonts w:hint="eastAsia"/>
          <w:noProof/>
          <w:lang w:val="en-GB"/>
        </w:rPr>
        <w:drawing>
          <wp:inline distT="0" distB="0" distL="0" distR="0" wp14:anchorId="1E4C90E6" wp14:editId="7A5F83CB">
            <wp:extent cx="1828800" cy="3800475"/>
            <wp:effectExtent l="19050" t="0" r="0" b="0"/>
            <wp:docPr id="506" name="图片 504" descr="C:\Documents and Settings\Administrator\桌面\eNSP实验图\设备区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4" descr="C:\Documents and Settings\Administrator\桌面\eNSP实验图\设备区灰.png"/>
                    <pic:cNvPicPr>
                      <a:picLocks noChangeAspect="1" noChangeArrowheads="1"/>
                    </pic:cNvPicPr>
                  </pic:nvPicPr>
                  <pic:blipFill>
                    <a:blip r:embed="rId47" cstate="print"/>
                    <a:srcRect/>
                    <a:stretch>
                      <a:fillRect/>
                    </a:stretch>
                  </pic:blipFill>
                  <pic:spPr>
                    <a:xfrm>
                      <a:off x="0" y="0"/>
                      <a:ext cx="1828800" cy="3800475"/>
                    </a:xfrm>
                    <a:prstGeom prst="rect">
                      <a:avLst/>
                    </a:prstGeom>
                    <a:noFill/>
                    <a:ln w="9525">
                      <a:noFill/>
                      <a:miter lim="800000"/>
                      <a:headEnd/>
                      <a:tailEnd/>
                    </a:ln>
                  </pic:spPr>
                </pic:pic>
              </a:graphicData>
            </a:graphic>
          </wp:inline>
        </w:drawing>
      </w:r>
    </w:p>
    <w:p w14:paraId="3B8FFC6C" w14:textId="77777777" w:rsidR="00870A08" w:rsidRDefault="003A5418">
      <w:pPr>
        <w:pStyle w:val="aff6"/>
        <w:jc w:val="center"/>
      </w:pPr>
      <w:r>
        <w:rPr>
          <w:rFonts w:hint="eastAsia"/>
        </w:rPr>
        <w:t>图</w:t>
      </w:r>
      <w:r>
        <w:rPr>
          <w:rFonts w:hint="eastAsia"/>
        </w:rPr>
        <w:t>1-11</w:t>
      </w:r>
    </w:p>
    <w:p w14:paraId="1DD38471" w14:textId="77777777" w:rsidR="00870A08" w:rsidRDefault="00870A08">
      <w:pPr>
        <w:pStyle w:val="aff6"/>
      </w:pPr>
    </w:p>
    <w:p w14:paraId="568CB3BF" w14:textId="77777777" w:rsidR="00870A08" w:rsidRDefault="003A5418">
      <w:pPr>
        <w:ind w:firstLine="420"/>
      </w:pPr>
      <w:r>
        <w:rPr>
          <w:rFonts w:hint="eastAsia"/>
        </w:rPr>
        <w:t>区域</w:t>
      </w:r>
      <w:r>
        <w:rPr>
          <w:rFonts w:hint="eastAsia"/>
        </w:rPr>
        <w:t>4</w:t>
      </w:r>
      <w:r>
        <w:rPr>
          <w:rFonts w:hint="eastAsia"/>
        </w:rPr>
        <w:t>是工作区，</w:t>
      </w:r>
      <w:r>
        <w:t>在此区域</w:t>
      </w:r>
      <w:r>
        <w:rPr>
          <w:rFonts w:hint="eastAsia"/>
        </w:rPr>
        <w:t>可以灵活</w:t>
      </w:r>
      <w:r>
        <w:t>创建网络拓扑。</w:t>
      </w:r>
    </w:p>
    <w:p w14:paraId="6ED89846" w14:textId="77777777" w:rsidR="00870A08" w:rsidRDefault="003A5418">
      <w:pPr>
        <w:pStyle w:val="aff6"/>
        <w:jc w:val="center"/>
      </w:pPr>
      <w:r>
        <w:rPr>
          <w:noProof/>
          <w:lang w:val="en-GB"/>
        </w:rPr>
        <w:lastRenderedPageBreak/>
        <w:drawing>
          <wp:inline distT="0" distB="0" distL="0" distR="0" wp14:anchorId="3D500473" wp14:editId="41C77370">
            <wp:extent cx="3885565" cy="4853305"/>
            <wp:effectExtent l="19050" t="0" r="486" b="0"/>
            <wp:docPr id="16" name="图片 2" descr="C:\Documents and Settings\Administrator\桌面\eNSP实验图\设备区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C:\Documents and Settings\Administrator\桌面\eNSP实验图\设备区灰.png"/>
                    <pic:cNvPicPr>
                      <a:picLocks noChangeAspect="1" noChangeArrowheads="1"/>
                    </pic:cNvPicPr>
                  </pic:nvPicPr>
                  <pic:blipFill>
                    <a:blip r:embed="rId48" cstate="print"/>
                    <a:srcRect/>
                    <a:stretch>
                      <a:fillRect/>
                    </a:stretch>
                  </pic:blipFill>
                  <pic:spPr>
                    <a:xfrm>
                      <a:off x="0" y="0"/>
                      <a:ext cx="3885714" cy="4853334"/>
                    </a:xfrm>
                    <a:prstGeom prst="rect">
                      <a:avLst/>
                    </a:prstGeom>
                    <a:noFill/>
                    <a:ln w="9525">
                      <a:noFill/>
                      <a:miter lim="800000"/>
                      <a:headEnd/>
                      <a:tailEnd/>
                    </a:ln>
                  </pic:spPr>
                </pic:pic>
              </a:graphicData>
            </a:graphic>
          </wp:inline>
        </w:drawing>
      </w:r>
    </w:p>
    <w:p w14:paraId="0656B93B" w14:textId="77777777" w:rsidR="00870A08" w:rsidRDefault="003A5418">
      <w:pPr>
        <w:pStyle w:val="aff6"/>
        <w:jc w:val="center"/>
      </w:pPr>
      <w:r>
        <w:rPr>
          <w:rFonts w:hint="eastAsia"/>
        </w:rPr>
        <w:t>图</w:t>
      </w:r>
      <w:r>
        <w:rPr>
          <w:rFonts w:hint="eastAsia"/>
        </w:rPr>
        <w:t>1-12</w:t>
      </w:r>
    </w:p>
    <w:p w14:paraId="480CD364" w14:textId="77777777" w:rsidR="00870A08" w:rsidRDefault="00870A08">
      <w:pPr>
        <w:pStyle w:val="aff6"/>
      </w:pPr>
    </w:p>
    <w:p w14:paraId="2F167DB1" w14:textId="77777777" w:rsidR="00870A08" w:rsidRDefault="003A5418">
      <w:pPr>
        <w:ind w:firstLine="420"/>
      </w:pPr>
      <w:r>
        <w:rPr>
          <w:rFonts w:hint="eastAsia"/>
        </w:rPr>
        <w:t>区域</w:t>
      </w:r>
      <w:r>
        <w:rPr>
          <w:rFonts w:hint="eastAsia"/>
        </w:rPr>
        <w:t>5</w:t>
      </w:r>
      <w:r>
        <w:rPr>
          <w:rFonts w:hint="eastAsia"/>
        </w:rPr>
        <w:t>是设备接口区，</w:t>
      </w:r>
      <w:r>
        <w:t>显示拓扑中的设备和设备已连接的接口</w:t>
      </w:r>
      <w:r>
        <w:rPr>
          <w:rFonts w:hint="eastAsia"/>
        </w:rPr>
        <w:t>，可以通过观察指示灯了解接口运行状态。红色表示设备未启动或接口处于物理</w:t>
      </w:r>
      <w:r>
        <w:rPr>
          <w:rFonts w:hint="eastAsia"/>
        </w:rPr>
        <w:t>DOWN</w:t>
      </w:r>
      <w:r>
        <w:rPr>
          <w:rFonts w:hint="eastAsia"/>
        </w:rPr>
        <w:t>状态。绿色表示设备已启动或接口处于物理</w:t>
      </w:r>
      <w:r>
        <w:rPr>
          <w:rFonts w:hint="eastAsia"/>
        </w:rPr>
        <w:t>UP</w:t>
      </w:r>
      <w:r>
        <w:rPr>
          <w:rFonts w:hint="eastAsia"/>
        </w:rPr>
        <w:t>状态。蓝色表示接口正在采集报文。右键单击处于物理</w:t>
      </w:r>
      <w:r>
        <w:rPr>
          <w:rFonts w:hint="eastAsia"/>
        </w:rPr>
        <w:t>UP</w:t>
      </w:r>
      <w:r>
        <w:rPr>
          <w:rFonts w:hint="eastAsia"/>
        </w:rPr>
        <w:t>状态的接口名，可启动</w:t>
      </w:r>
      <w:r>
        <w:rPr>
          <w:rFonts w:hint="eastAsia"/>
        </w:rPr>
        <w:t>/</w:t>
      </w:r>
      <w:r>
        <w:rPr>
          <w:rFonts w:hint="eastAsia"/>
        </w:rPr>
        <w:t>停止接口报文采集。</w:t>
      </w:r>
    </w:p>
    <w:p w14:paraId="0CE0CB64" w14:textId="77777777" w:rsidR="00870A08" w:rsidRDefault="003A5418">
      <w:pPr>
        <w:pStyle w:val="aff6"/>
        <w:jc w:val="center"/>
      </w:pPr>
      <w:r>
        <w:rPr>
          <w:rFonts w:hint="eastAsia"/>
          <w:noProof/>
          <w:lang w:val="en-GB"/>
        </w:rPr>
        <w:lastRenderedPageBreak/>
        <w:drawing>
          <wp:inline distT="0" distB="0" distL="0" distR="0" wp14:anchorId="1BA46A5A" wp14:editId="0D90D04C">
            <wp:extent cx="2343150" cy="5886450"/>
            <wp:effectExtent l="19050" t="0" r="0" b="0"/>
            <wp:docPr id="509" name="图片 507" descr="C:\Documents and Settings\Administrator\桌面\eNSP实验图\接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7" descr="C:\Documents and Settings\Administrator\桌面\eNSP实验图\接口.png"/>
                    <pic:cNvPicPr>
                      <a:picLocks noChangeAspect="1" noChangeArrowheads="1"/>
                    </pic:cNvPicPr>
                  </pic:nvPicPr>
                  <pic:blipFill>
                    <a:blip r:embed="rId49" cstate="print"/>
                    <a:srcRect/>
                    <a:stretch>
                      <a:fillRect/>
                    </a:stretch>
                  </pic:blipFill>
                  <pic:spPr>
                    <a:xfrm>
                      <a:off x="0" y="0"/>
                      <a:ext cx="2343150" cy="5886450"/>
                    </a:xfrm>
                    <a:prstGeom prst="rect">
                      <a:avLst/>
                    </a:prstGeom>
                    <a:noFill/>
                    <a:ln w="9525">
                      <a:noFill/>
                      <a:miter lim="800000"/>
                      <a:headEnd/>
                      <a:tailEnd/>
                    </a:ln>
                  </pic:spPr>
                </pic:pic>
              </a:graphicData>
            </a:graphic>
          </wp:inline>
        </w:drawing>
      </w:r>
    </w:p>
    <w:p w14:paraId="26E777DF" w14:textId="77777777" w:rsidR="00870A08" w:rsidRDefault="003A5418">
      <w:pPr>
        <w:pStyle w:val="aff6"/>
        <w:jc w:val="center"/>
      </w:pPr>
      <w:r>
        <w:rPr>
          <w:rFonts w:hint="eastAsia"/>
        </w:rPr>
        <w:t>图</w:t>
      </w:r>
      <w:r>
        <w:rPr>
          <w:rFonts w:hint="eastAsia"/>
        </w:rPr>
        <w:t>1-13</w:t>
      </w:r>
    </w:p>
    <w:p w14:paraId="18EE76DD" w14:textId="77777777" w:rsidR="00870A08" w:rsidRDefault="003A5418">
      <w:pPr>
        <w:pStyle w:val="2"/>
        <w:rPr>
          <w:rFonts w:ascii="微软雅黑" w:hAnsi="微软雅黑"/>
        </w:rPr>
      </w:pPr>
      <w:r>
        <w:rPr>
          <w:rFonts w:ascii="微软雅黑" w:hAnsi="微软雅黑" w:hint="eastAsia"/>
        </w:rPr>
        <w:t>网络设备配置</w:t>
      </w:r>
    </w:p>
    <w:p w14:paraId="0F52AF64" w14:textId="77777777" w:rsidR="00870A08" w:rsidRDefault="003A5418">
      <w:pPr>
        <w:ind w:firstLine="420"/>
      </w:pPr>
      <w:r>
        <w:rPr>
          <w:rFonts w:hint="eastAsia"/>
        </w:rPr>
        <w:t>在</w:t>
      </w:r>
      <w:proofErr w:type="spellStart"/>
      <w:r>
        <w:rPr>
          <w:rFonts w:hint="eastAsia"/>
        </w:rPr>
        <w:t>eNSP</w:t>
      </w:r>
      <w:proofErr w:type="spellEnd"/>
      <w:r>
        <w:rPr>
          <w:rFonts w:hint="eastAsia"/>
        </w:rPr>
        <w:t>中，可以利用图形化界面灵活的搭建自己需要的拓扑组网图。</w:t>
      </w:r>
    </w:p>
    <w:p w14:paraId="721F3E28" w14:textId="77777777" w:rsidR="00870A08" w:rsidRDefault="003A5418">
      <w:pPr>
        <w:ind w:firstLine="420"/>
      </w:pPr>
      <w:r>
        <w:rPr>
          <w:rFonts w:hint="eastAsia"/>
        </w:rPr>
        <w:t>(</w:t>
      </w:r>
      <w:proofErr w:type="gramStart"/>
      <w:r>
        <w:rPr>
          <w:rFonts w:hint="eastAsia"/>
        </w:rPr>
        <w:t>一</w:t>
      </w:r>
      <w:proofErr w:type="gramEnd"/>
      <w:r>
        <w:rPr>
          <w:rFonts w:hint="eastAsia"/>
        </w:rPr>
        <w:t xml:space="preserve">) </w:t>
      </w:r>
      <w:r>
        <w:rPr>
          <w:rFonts w:hint="eastAsia"/>
        </w:rPr>
        <w:t>选择设备。主界面左侧为可供选择的网络设备区，将需要的设备直接拖至工作区。每台设备带有默认名称，通过单击可以对其进行修改。还可以使用</w:t>
      </w:r>
      <w:r>
        <w:rPr>
          <w:rFonts w:hint="eastAsia"/>
          <w:highlight w:val="yellow"/>
        </w:rPr>
        <w:t>工具栏中文本按钮和</w:t>
      </w:r>
      <w:r>
        <w:rPr>
          <w:rFonts w:hint="eastAsia"/>
        </w:rPr>
        <w:t>调色板按钮的在拓扑中任意位置添加描述或图形标识。</w:t>
      </w:r>
    </w:p>
    <w:p w14:paraId="33A07287" w14:textId="77777777" w:rsidR="00870A08" w:rsidRDefault="003A5418">
      <w:pPr>
        <w:pStyle w:val="aff6"/>
        <w:jc w:val="center"/>
      </w:pPr>
      <w:r>
        <w:rPr>
          <w:noProof/>
          <w:lang w:val="en-GB"/>
        </w:rPr>
        <w:lastRenderedPageBreak/>
        <w:drawing>
          <wp:inline distT="0" distB="0" distL="0" distR="0" wp14:anchorId="07939FAC" wp14:editId="45613578">
            <wp:extent cx="3419475" cy="3114675"/>
            <wp:effectExtent l="19050" t="0" r="9525" b="0"/>
            <wp:docPr id="46" name="图片 1" descr="C:\Documents and Settings\Administrator\桌面\eNSP实验图\搭建拓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C:\Documents and Settings\Administrator\桌面\eNSP实验图\搭建拓扑.png"/>
                    <pic:cNvPicPr>
                      <a:picLocks noChangeAspect="1" noChangeArrowheads="1"/>
                    </pic:cNvPicPr>
                  </pic:nvPicPr>
                  <pic:blipFill>
                    <a:blip r:embed="rId50" cstate="print"/>
                    <a:srcRect/>
                    <a:stretch>
                      <a:fillRect/>
                    </a:stretch>
                  </pic:blipFill>
                  <pic:spPr>
                    <a:xfrm>
                      <a:off x="0" y="0"/>
                      <a:ext cx="3419475" cy="3114675"/>
                    </a:xfrm>
                    <a:prstGeom prst="rect">
                      <a:avLst/>
                    </a:prstGeom>
                    <a:noFill/>
                    <a:ln w="9525">
                      <a:noFill/>
                      <a:miter lim="800000"/>
                      <a:headEnd/>
                      <a:tailEnd/>
                    </a:ln>
                  </pic:spPr>
                </pic:pic>
              </a:graphicData>
            </a:graphic>
          </wp:inline>
        </w:drawing>
      </w:r>
    </w:p>
    <w:p w14:paraId="2D567165" w14:textId="77777777" w:rsidR="00870A08" w:rsidRDefault="003A5418">
      <w:pPr>
        <w:pStyle w:val="aff6"/>
        <w:jc w:val="center"/>
      </w:pPr>
      <w:r>
        <w:rPr>
          <w:rFonts w:hint="eastAsia"/>
        </w:rPr>
        <w:t>图</w:t>
      </w:r>
      <w:r>
        <w:rPr>
          <w:rFonts w:hint="eastAsia"/>
        </w:rPr>
        <w:t>1-14</w:t>
      </w:r>
    </w:p>
    <w:p w14:paraId="68490D0D" w14:textId="77777777" w:rsidR="00870A08" w:rsidRDefault="00870A08">
      <w:pPr>
        <w:pStyle w:val="aff6"/>
        <w:jc w:val="center"/>
      </w:pPr>
    </w:p>
    <w:p w14:paraId="55869200" w14:textId="77777777" w:rsidR="00870A08" w:rsidRDefault="003A5418">
      <w:pPr>
        <w:ind w:firstLine="420"/>
      </w:pPr>
      <w:r>
        <w:rPr>
          <w:rFonts w:hint="eastAsia"/>
        </w:rPr>
        <w:t>(</w:t>
      </w:r>
      <w:r>
        <w:rPr>
          <w:rFonts w:hint="eastAsia"/>
        </w:rPr>
        <w:t>二</w:t>
      </w:r>
      <w:r>
        <w:rPr>
          <w:rFonts w:hint="eastAsia"/>
        </w:rPr>
        <w:t xml:space="preserve">) </w:t>
      </w:r>
      <w:r>
        <w:rPr>
          <w:rFonts w:hint="eastAsia"/>
        </w:rPr>
        <w:t>配置设备。右键单击拓扑中的设备图标，选择“设置”，进入设备接口配置界面。</w:t>
      </w:r>
    </w:p>
    <w:p w14:paraId="269BE185" w14:textId="77777777" w:rsidR="00870A08" w:rsidRDefault="003A5418">
      <w:pPr>
        <w:ind w:firstLine="420"/>
      </w:pPr>
      <w:r>
        <w:rPr>
          <w:rFonts w:hint="eastAsia"/>
        </w:rPr>
        <w:t>在“视图”选项卡中，可以查看到设备面板及可供使用的接口卡。如需为设备增加接口卡，可在“</w:t>
      </w:r>
      <w:proofErr w:type="spellStart"/>
      <w:r>
        <w:rPr>
          <w:rFonts w:hint="eastAsia"/>
        </w:rPr>
        <w:t>eNSP</w:t>
      </w:r>
      <w:proofErr w:type="spellEnd"/>
      <w:r>
        <w:rPr>
          <w:rFonts w:hint="eastAsia"/>
        </w:rPr>
        <w:t>支持的接口卡”区域选择合适的接口卡，直接拖至上方的设备面板上相应槽位即可。如需删除某个接口卡，直接将设备面板上的接口卡拖回“</w:t>
      </w:r>
      <w:proofErr w:type="spellStart"/>
      <w:r>
        <w:rPr>
          <w:rFonts w:hint="eastAsia"/>
        </w:rPr>
        <w:t>eNSP</w:t>
      </w:r>
      <w:proofErr w:type="spellEnd"/>
      <w:r>
        <w:rPr>
          <w:rFonts w:hint="eastAsia"/>
        </w:rPr>
        <w:t>支持的接口卡”区域即可。注意，只有在</w:t>
      </w:r>
      <w:r>
        <w:rPr>
          <w:rFonts w:hint="eastAsia"/>
          <w:highlight w:val="yellow"/>
        </w:rPr>
        <w:t>设备电源关闭</w:t>
      </w:r>
      <w:r>
        <w:rPr>
          <w:rFonts w:hint="eastAsia"/>
        </w:rPr>
        <w:t>的情况下才能进行增加或删除接口卡的操作。</w:t>
      </w:r>
    </w:p>
    <w:p w14:paraId="452764C9" w14:textId="77777777" w:rsidR="00870A08" w:rsidRDefault="003A5418">
      <w:pPr>
        <w:pStyle w:val="aff6"/>
        <w:jc w:val="center"/>
      </w:pPr>
      <w:r>
        <w:rPr>
          <w:rFonts w:hint="eastAsia"/>
          <w:noProof/>
          <w:lang w:val="en-GB"/>
        </w:rPr>
        <w:lastRenderedPageBreak/>
        <w:drawing>
          <wp:inline distT="0" distB="0" distL="0" distR="0" wp14:anchorId="3D4D07F9" wp14:editId="4F37AAF5">
            <wp:extent cx="5833745" cy="3514090"/>
            <wp:effectExtent l="19050" t="0" r="0" b="0"/>
            <wp:docPr id="510" name="图片 508" descr="C:\Documents and Settings\Administrator\桌面\eNSP实验图\板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08" descr="C:\Documents and Settings\Administrator\桌面\eNSP实验图\板卡.png"/>
                    <pic:cNvPicPr>
                      <a:picLocks noChangeAspect="1" noChangeArrowheads="1"/>
                    </pic:cNvPicPr>
                  </pic:nvPicPr>
                  <pic:blipFill>
                    <a:blip r:embed="rId51" cstate="print"/>
                    <a:srcRect/>
                    <a:stretch>
                      <a:fillRect/>
                    </a:stretch>
                  </pic:blipFill>
                  <pic:spPr>
                    <a:xfrm>
                      <a:off x="0" y="0"/>
                      <a:ext cx="5834286" cy="3514286"/>
                    </a:xfrm>
                    <a:prstGeom prst="rect">
                      <a:avLst/>
                    </a:prstGeom>
                    <a:noFill/>
                    <a:ln w="9525">
                      <a:noFill/>
                      <a:miter lim="800000"/>
                      <a:headEnd/>
                      <a:tailEnd/>
                    </a:ln>
                  </pic:spPr>
                </pic:pic>
              </a:graphicData>
            </a:graphic>
          </wp:inline>
        </w:drawing>
      </w:r>
    </w:p>
    <w:p w14:paraId="13525913" w14:textId="77777777" w:rsidR="00870A08" w:rsidRDefault="003A5418">
      <w:pPr>
        <w:pStyle w:val="aff6"/>
        <w:jc w:val="center"/>
      </w:pPr>
      <w:r>
        <w:rPr>
          <w:rFonts w:hint="eastAsia"/>
        </w:rPr>
        <w:t>图</w:t>
      </w:r>
      <w:r>
        <w:rPr>
          <w:rFonts w:hint="eastAsia"/>
        </w:rPr>
        <w:t>1-15</w:t>
      </w:r>
    </w:p>
    <w:p w14:paraId="592FF083" w14:textId="77777777" w:rsidR="00870A08" w:rsidRDefault="00870A08">
      <w:pPr>
        <w:pStyle w:val="aff6"/>
        <w:jc w:val="center"/>
      </w:pPr>
    </w:p>
    <w:p w14:paraId="1F2ABDCA" w14:textId="77777777" w:rsidR="00870A08" w:rsidRDefault="003A5418">
      <w:pPr>
        <w:ind w:firstLine="420"/>
      </w:pPr>
      <w:r>
        <w:rPr>
          <w:rFonts w:hint="eastAsia"/>
        </w:rPr>
        <w:t>在“配置”选项卡，可以设置设备的串口号，串口号范围在</w:t>
      </w:r>
      <w:r>
        <w:rPr>
          <w:rFonts w:hint="eastAsia"/>
        </w:rPr>
        <w:t>2000-65535</w:t>
      </w:r>
      <w:r>
        <w:rPr>
          <w:rFonts w:hint="eastAsia"/>
        </w:rPr>
        <w:t>之间，默认情况下从起始数字</w:t>
      </w:r>
      <w:r>
        <w:rPr>
          <w:rFonts w:hint="eastAsia"/>
        </w:rPr>
        <w:t>2000</w:t>
      </w:r>
      <w:r>
        <w:rPr>
          <w:rFonts w:hint="eastAsia"/>
        </w:rPr>
        <w:t>开始使用，可以自行更改串口号并点击“应用”生效。</w:t>
      </w:r>
    </w:p>
    <w:p w14:paraId="45BFACF3" w14:textId="77777777" w:rsidR="00870A08" w:rsidRDefault="003A5418">
      <w:pPr>
        <w:pStyle w:val="aff6"/>
        <w:jc w:val="center"/>
      </w:pPr>
      <w:r>
        <w:rPr>
          <w:rFonts w:hint="eastAsia"/>
          <w:noProof/>
          <w:lang w:val="en-GB"/>
        </w:rPr>
        <w:drawing>
          <wp:inline distT="0" distB="0" distL="0" distR="0" wp14:anchorId="25A64821" wp14:editId="7729ECA2">
            <wp:extent cx="5833745" cy="3514090"/>
            <wp:effectExtent l="19050" t="0" r="0" b="0"/>
            <wp:docPr id="511" name="图片 509" descr="C:\Documents and Settings\Administrator\桌面\eNSP实验图\串口号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09" descr="C:\Documents and Settings\Administrator\桌面\eNSP实验图\串口号配置.png"/>
                    <pic:cNvPicPr>
                      <a:picLocks noChangeAspect="1" noChangeArrowheads="1"/>
                    </pic:cNvPicPr>
                  </pic:nvPicPr>
                  <pic:blipFill>
                    <a:blip r:embed="rId52" cstate="print"/>
                    <a:srcRect/>
                    <a:stretch>
                      <a:fillRect/>
                    </a:stretch>
                  </pic:blipFill>
                  <pic:spPr>
                    <a:xfrm>
                      <a:off x="0" y="0"/>
                      <a:ext cx="5834286" cy="3514286"/>
                    </a:xfrm>
                    <a:prstGeom prst="rect">
                      <a:avLst/>
                    </a:prstGeom>
                    <a:noFill/>
                    <a:ln w="9525">
                      <a:noFill/>
                      <a:miter lim="800000"/>
                      <a:headEnd/>
                      <a:tailEnd/>
                    </a:ln>
                  </pic:spPr>
                </pic:pic>
              </a:graphicData>
            </a:graphic>
          </wp:inline>
        </w:drawing>
      </w:r>
    </w:p>
    <w:p w14:paraId="655AB374" w14:textId="77777777" w:rsidR="00870A08" w:rsidRDefault="003A5418">
      <w:pPr>
        <w:pStyle w:val="aff6"/>
        <w:jc w:val="center"/>
      </w:pPr>
      <w:r>
        <w:rPr>
          <w:rFonts w:hint="eastAsia"/>
        </w:rPr>
        <w:lastRenderedPageBreak/>
        <w:t>图</w:t>
      </w:r>
      <w:r>
        <w:rPr>
          <w:rFonts w:hint="eastAsia"/>
        </w:rPr>
        <w:t>1-16</w:t>
      </w:r>
    </w:p>
    <w:p w14:paraId="63A3466D" w14:textId="77777777" w:rsidR="00870A08" w:rsidRDefault="00870A08">
      <w:pPr>
        <w:pStyle w:val="aff6"/>
      </w:pPr>
    </w:p>
    <w:p w14:paraId="09D1A2E9" w14:textId="77777777" w:rsidR="00870A08" w:rsidRDefault="003A5418">
      <w:pPr>
        <w:ind w:firstLine="420"/>
      </w:pPr>
      <w:r>
        <w:rPr>
          <w:rFonts w:hint="eastAsia"/>
        </w:rPr>
        <w:t>右键点击</w:t>
      </w:r>
      <w:r>
        <w:rPr>
          <w:rFonts w:hint="eastAsia"/>
        </w:rPr>
        <w:t>PC</w:t>
      </w:r>
      <w:r>
        <w:rPr>
          <w:rFonts w:hint="eastAsia"/>
        </w:rPr>
        <w:t>，选择设置，在“基础配置”选项卡，配置设备的基础参数，如</w:t>
      </w:r>
      <w:r>
        <w:rPr>
          <w:rFonts w:hint="eastAsia"/>
        </w:rPr>
        <w:t>IP</w:t>
      </w:r>
      <w:r>
        <w:rPr>
          <w:rFonts w:hint="eastAsia"/>
        </w:rPr>
        <w:t>地址、子网掩码和</w:t>
      </w:r>
      <w:r>
        <w:rPr>
          <w:rFonts w:hint="eastAsia"/>
        </w:rPr>
        <w:t>MAC</w:t>
      </w:r>
      <w:r>
        <w:rPr>
          <w:rFonts w:hint="eastAsia"/>
        </w:rPr>
        <w:t>地址等。</w:t>
      </w:r>
    </w:p>
    <w:p w14:paraId="4A6379EB" w14:textId="77777777" w:rsidR="00870A08" w:rsidRDefault="003A5418">
      <w:pPr>
        <w:pStyle w:val="aff6"/>
        <w:jc w:val="center"/>
      </w:pPr>
      <w:r>
        <w:rPr>
          <w:noProof/>
          <w:lang w:val="en-GB"/>
        </w:rPr>
        <w:drawing>
          <wp:inline distT="0" distB="0" distL="0" distR="0" wp14:anchorId="1E67EA1B" wp14:editId="138CCCFA">
            <wp:extent cx="5276850" cy="3571875"/>
            <wp:effectExtent l="19050" t="0" r="0" b="0"/>
            <wp:docPr id="513" name="图片 511" descr="C:\Documents and Settings\Administrator\桌面\eNSP实验图\PC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1" descr="C:\Documents and Settings\Administrator\桌面\eNSP实验图\PC界面.png"/>
                    <pic:cNvPicPr>
                      <a:picLocks noChangeAspect="1" noChangeArrowheads="1"/>
                    </pic:cNvPicPr>
                  </pic:nvPicPr>
                  <pic:blipFill>
                    <a:blip r:embed="rId53" cstate="print"/>
                    <a:srcRect/>
                    <a:stretch>
                      <a:fillRect/>
                    </a:stretch>
                  </pic:blipFill>
                  <pic:spPr>
                    <a:xfrm>
                      <a:off x="0" y="0"/>
                      <a:ext cx="5276850" cy="3571875"/>
                    </a:xfrm>
                    <a:prstGeom prst="rect">
                      <a:avLst/>
                    </a:prstGeom>
                    <a:noFill/>
                    <a:ln w="9525">
                      <a:noFill/>
                      <a:miter lim="800000"/>
                      <a:headEnd/>
                      <a:tailEnd/>
                    </a:ln>
                  </pic:spPr>
                </pic:pic>
              </a:graphicData>
            </a:graphic>
          </wp:inline>
        </w:drawing>
      </w:r>
    </w:p>
    <w:p w14:paraId="65490BD4" w14:textId="77777777" w:rsidR="00870A08" w:rsidRDefault="003A5418">
      <w:pPr>
        <w:pStyle w:val="aff6"/>
        <w:jc w:val="center"/>
      </w:pPr>
      <w:r>
        <w:rPr>
          <w:rFonts w:hint="eastAsia"/>
        </w:rPr>
        <w:t>图</w:t>
      </w:r>
      <w:r>
        <w:rPr>
          <w:rFonts w:hint="eastAsia"/>
        </w:rPr>
        <w:t>1-17</w:t>
      </w:r>
    </w:p>
    <w:p w14:paraId="3E57AD97" w14:textId="77777777" w:rsidR="00870A08" w:rsidRDefault="00870A08">
      <w:pPr>
        <w:pStyle w:val="aff6"/>
      </w:pPr>
    </w:p>
    <w:p w14:paraId="44AB5112" w14:textId="77777777" w:rsidR="00870A08" w:rsidRDefault="003A5418">
      <w:pPr>
        <w:ind w:firstLine="420"/>
      </w:pPr>
      <w:r>
        <w:rPr>
          <w:rFonts w:hint="eastAsia"/>
        </w:rPr>
        <w:t>在“命令行”选项卡下可以输入</w:t>
      </w:r>
      <w:r>
        <w:rPr>
          <w:rFonts w:hint="eastAsia"/>
          <w:b/>
        </w:rPr>
        <w:t>ping</w:t>
      </w:r>
      <w:r>
        <w:rPr>
          <w:rFonts w:hint="eastAsia"/>
        </w:rPr>
        <w:t>命令，测试连通性。</w:t>
      </w:r>
    </w:p>
    <w:p w14:paraId="7B5209DC" w14:textId="77777777" w:rsidR="00870A08" w:rsidRDefault="003A5418">
      <w:pPr>
        <w:pStyle w:val="aff6"/>
        <w:jc w:val="center"/>
      </w:pPr>
      <w:r>
        <w:rPr>
          <w:rFonts w:hint="eastAsia"/>
          <w:noProof/>
          <w:lang w:val="en-GB"/>
        </w:rPr>
        <w:lastRenderedPageBreak/>
        <w:drawing>
          <wp:inline distT="0" distB="0" distL="0" distR="0" wp14:anchorId="1BA04B05" wp14:editId="6F6ABB22">
            <wp:extent cx="5267325" cy="3467100"/>
            <wp:effectExtent l="19050" t="0" r="9525" b="0"/>
            <wp:docPr id="2" name="图片 1" descr="C:\Documents and Settings\Administrator\桌面\eNSP实验图\PC命令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C:\Documents and Settings\Administrator\桌面\eNSP实验图\PC命令行.png"/>
                    <pic:cNvPicPr>
                      <a:picLocks noChangeAspect="1" noChangeArrowheads="1"/>
                    </pic:cNvPicPr>
                  </pic:nvPicPr>
                  <pic:blipFill>
                    <a:blip r:embed="rId54" cstate="print"/>
                    <a:srcRect/>
                    <a:stretch>
                      <a:fillRect/>
                    </a:stretch>
                  </pic:blipFill>
                  <pic:spPr>
                    <a:xfrm>
                      <a:off x="0" y="0"/>
                      <a:ext cx="5267325" cy="3467100"/>
                    </a:xfrm>
                    <a:prstGeom prst="rect">
                      <a:avLst/>
                    </a:prstGeom>
                    <a:noFill/>
                    <a:ln w="9525">
                      <a:noFill/>
                      <a:miter lim="800000"/>
                      <a:headEnd/>
                      <a:tailEnd/>
                    </a:ln>
                  </pic:spPr>
                </pic:pic>
              </a:graphicData>
            </a:graphic>
          </wp:inline>
        </w:drawing>
      </w:r>
    </w:p>
    <w:p w14:paraId="15513376" w14:textId="77777777" w:rsidR="00870A08" w:rsidRDefault="003A5418">
      <w:pPr>
        <w:pStyle w:val="aff6"/>
        <w:jc w:val="center"/>
      </w:pPr>
      <w:r>
        <w:rPr>
          <w:rFonts w:hint="eastAsia"/>
        </w:rPr>
        <w:t>图</w:t>
      </w:r>
      <w:r>
        <w:rPr>
          <w:rFonts w:hint="eastAsia"/>
        </w:rPr>
        <w:t>1-18</w:t>
      </w:r>
    </w:p>
    <w:p w14:paraId="672FF721" w14:textId="77777777" w:rsidR="00870A08" w:rsidRDefault="00870A08">
      <w:pPr>
        <w:pStyle w:val="aff6"/>
      </w:pPr>
    </w:p>
    <w:p w14:paraId="36288ED8" w14:textId="77777777" w:rsidR="00870A08" w:rsidRDefault="003A5418">
      <w:pPr>
        <w:ind w:firstLine="420"/>
      </w:pPr>
      <w:r>
        <w:rPr>
          <w:rFonts w:hint="eastAsia"/>
        </w:rPr>
        <w:t>(</w:t>
      </w:r>
      <w:r>
        <w:rPr>
          <w:rFonts w:hint="eastAsia"/>
        </w:rPr>
        <w:t>三</w:t>
      </w:r>
      <w:r>
        <w:rPr>
          <w:rFonts w:hint="eastAsia"/>
        </w:rPr>
        <w:t xml:space="preserve">) </w:t>
      </w:r>
      <w:r>
        <w:rPr>
          <w:rFonts w:hint="eastAsia"/>
        </w:rPr>
        <w:t>设备连接。根据设备接口的不同可以灵活选择线缆的类型。当线缆仅一端连接了设备，而此时希望取消连接，在工作区右</w:t>
      </w:r>
      <w:proofErr w:type="gramStart"/>
      <w:r>
        <w:rPr>
          <w:rFonts w:hint="eastAsia"/>
        </w:rPr>
        <w:t>击或者</w:t>
      </w:r>
      <w:proofErr w:type="gramEnd"/>
      <w:r>
        <w:rPr>
          <w:rFonts w:hint="eastAsia"/>
        </w:rPr>
        <w:t>按</w:t>
      </w:r>
      <w:r>
        <w:rPr>
          <w:rStyle w:val="uicontrol"/>
          <w:rFonts w:hint="eastAsia"/>
        </w:rPr>
        <w:t>“</w:t>
      </w:r>
      <w:r>
        <w:rPr>
          <w:rStyle w:val="uicontrol"/>
          <w:rFonts w:hint="eastAsia"/>
        </w:rPr>
        <w:t>Esc</w:t>
      </w:r>
      <w:r>
        <w:rPr>
          <w:rStyle w:val="uicontrol"/>
          <w:rFonts w:hint="eastAsia"/>
        </w:rPr>
        <w:t>”</w:t>
      </w:r>
      <w:r>
        <w:rPr>
          <w:rFonts w:hint="eastAsia"/>
        </w:rPr>
        <w:t>键即可。选择“</w:t>
      </w:r>
      <w:r>
        <w:rPr>
          <w:rFonts w:hint="eastAsia"/>
        </w:rPr>
        <w:t>Auto</w:t>
      </w:r>
      <w:r>
        <w:rPr>
          <w:rFonts w:hint="eastAsia"/>
        </w:rPr>
        <w:t>”可以自动识别接口</w:t>
      </w:r>
      <w:proofErr w:type="gramStart"/>
      <w:r>
        <w:rPr>
          <w:rFonts w:hint="eastAsia"/>
        </w:rPr>
        <w:t>卡选择</w:t>
      </w:r>
      <w:proofErr w:type="gramEnd"/>
      <w:r>
        <w:rPr>
          <w:rFonts w:hint="eastAsia"/>
        </w:rPr>
        <w:t>相应线缆。常见的如</w:t>
      </w:r>
      <w:proofErr w:type="gramStart"/>
      <w:r>
        <w:rPr>
          <w:rFonts w:hint="eastAsia"/>
        </w:rPr>
        <w:t>“</w:t>
      </w:r>
      <w:proofErr w:type="gramEnd"/>
      <w:r>
        <w:rPr>
          <w:rFonts w:hint="eastAsia"/>
        </w:rPr>
        <w:t>Copper</w:t>
      </w:r>
      <w:r>
        <w:rPr>
          <w:rFonts w:hint="eastAsia"/>
        </w:rPr>
        <w:t>“为双绞线，”</w:t>
      </w:r>
      <w:r>
        <w:rPr>
          <w:rFonts w:hint="eastAsia"/>
        </w:rPr>
        <w:t>Serial</w:t>
      </w:r>
      <w:r>
        <w:rPr>
          <w:rFonts w:hint="eastAsia"/>
        </w:rPr>
        <w:t>“为串口线。</w:t>
      </w:r>
    </w:p>
    <w:p w14:paraId="4CFCD6D9" w14:textId="77777777" w:rsidR="00870A08" w:rsidRDefault="003A5418">
      <w:pPr>
        <w:pStyle w:val="aff6"/>
        <w:jc w:val="center"/>
      </w:pPr>
      <w:r>
        <w:rPr>
          <w:rFonts w:hint="eastAsia"/>
          <w:noProof/>
          <w:lang w:val="en-GB"/>
        </w:rPr>
        <w:drawing>
          <wp:inline distT="0" distB="0" distL="0" distR="0" wp14:anchorId="6C99E9A8" wp14:editId="67A5B7DB">
            <wp:extent cx="1466850" cy="2238375"/>
            <wp:effectExtent l="19050" t="0" r="0" b="0"/>
            <wp:docPr id="47" name="图片 4" descr="C:\Documents and Settings\Administrator\桌面\eNSP实验图\线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descr="C:\Documents and Settings\Administrator\桌面\eNSP实验图\线缆.png"/>
                    <pic:cNvPicPr>
                      <a:picLocks noChangeAspect="1" noChangeArrowheads="1"/>
                    </pic:cNvPicPr>
                  </pic:nvPicPr>
                  <pic:blipFill>
                    <a:blip r:embed="rId55" cstate="print"/>
                    <a:srcRect/>
                    <a:stretch>
                      <a:fillRect/>
                    </a:stretch>
                  </pic:blipFill>
                  <pic:spPr>
                    <a:xfrm>
                      <a:off x="0" y="0"/>
                      <a:ext cx="1466850" cy="2238375"/>
                    </a:xfrm>
                    <a:prstGeom prst="rect">
                      <a:avLst/>
                    </a:prstGeom>
                    <a:noFill/>
                    <a:ln w="9525">
                      <a:noFill/>
                      <a:miter lim="800000"/>
                      <a:headEnd/>
                      <a:tailEnd/>
                    </a:ln>
                  </pic:spPr>
                </pic:pic>
              </a:graphicData>
            </a:graphic>
          </wp:inline>
        </w:drawing>
      </w:r>
    </w:p>
    <w:p w14:paraId="1ACB2FA1" w14:textId="77777777" w:rsidR="00870A08" w:rsidRDefault="003A5418">
      <w:pPr>
        <w:pStyle w:val="aff6"/>
        <w:jc w:val="center"/>
      </w:pPr>
      <w:r>
        <w:rPr>
          <w:rFonts w:hint="eastAsia"/>
        </w:rPr>
        <w:t>图</w:t>
      </w:r>
      <w:r>
        <w:rPr>
          <w:rFonts w:hint="eastAsia"/>
        </w:rPr>
        <w:t>1-19</w:t>
      </w:r>
    </w:p>
    <w:p w14:paraId="7FEF036F" w14:textId="77777777" w:rsidR="00870A08" w:rsidRDefault="00870A08">
      <w:pPr>
        <w:pStyle w:val="aff6"/>
      </w:pPr>
    </w:p>
    <w:p w14:paraId="0F63B243" w14:textId="77777777" w:rsidR="00870A08" w:rsidRDefault="003A5418">
      <w:pPr>
        <w:ind w:firstLine="420"/>
      </w:pPr>
      <w:r>
        <w:rPr>
          <w:rFonts w:hint="eastAsia"/>
        </w:rPr>
        <w:t>(</w:t>
      </w:r>
      <w:r>
        <w:rPr>
          <w:rFonts w:hint="eastAsia"/>
        </w:rPr>
        <w:t>四</w:t>
      </w:r>
      <w:r>
        <w:rPr>
          <w:rFonts w:hint="eastAsia"/>
        </w:rPr>
        <w:t xml:space="preserve">) </w:t>
      </w:r>
      <w:r>
        <w:rPr>
          <w:rFonts w:hint="eastAsia"/>
        </w:rPr>
        <w:t>配置导入。在设备未启动的状态下，右键单击设备，并选择“导入设备配置”，可</w:t>
      </w:r>
      <w:r>
        <w:rPr>
          <w:rFonts w:hint="eastAsia"/>
        </w:rPr>
        <w:lastRenderedPageBreak/>
        <w:t>以选择设备配置文件（</w:t>
      </w:r>
      <w:r>
        <w:rPr>
          <w:rFonts w:hint="eastAsia"/>
        </w:rPr>
        <w:t>.</w:t>
      </w:r>
      <w:proofErr w:type="spellStart"/>
      <w:r>
        <w:rPr>
          <w:rFonts w:hint="eastAsia"/>
        </w:rPr>
        <w:t>cfg</w:t>
      </w:r>
      <w:proofErr w:type="spellEnd"/>
      <w:r>
        <w:rPr>
          <w:rFonts w:hint="eastAsia"/>
        </w:rPr>
        <w:t>或者</w:t>
      </w:r>
      <w:r>
        <w:rPr>
          <w:rFonts w:hint="eastAsia"/>
        </w:rPr>
        <w:t>.zip</w:t>
      </w:r>
      <w:r>
        <w:rPr>
          <w:rFonts w:hint="eastAsia"/>
        </w:rPr>
        <w:t>格式）并导入到设备中。</w:t>
      </w:r>
    </w:p>
    <w:p w14:paraId="7EBA6E68" w14:textId="77777777" w:rsidR="00870A08" w:rsidRDefault="003A5418">
      <w:pPr>
        <w:pStyle w:val="aff6"/>
        <w:jc w:val="center"/>
      </w:pPr>
      <w:r>
        <w:rPr>
          <w:rFonts w:hint="eastAsia"/>
          <w:noProof/>
          <w:lang w:val="en-GB"/>
        </w:rPr>
        <w:drawing>
          <wp:inline distT="0" distB="0" distL="0" distR="0" wp14:anchorId="5B8B4711" wp14:editId="09323058">
            <wp:extent cx="1752600" cy="2486025"/>
            <wp:effectExtent l="19050" t="0" r="0" b="0"/>
            <wp:docPr id="522" name="图片 522" descr="C:\Documents and Settings\Administrator\桌面\eNSP实验图\导入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C:\Documents and Settings\Administrator\桌面\eNSP实验图\导入配置.png"/>
                    <pic:cNvPicPr>
                      <a:picLocks noChangeAspect="1" noChangeArrowheads="1"/>
                    </pic:cNvPicPr>
                  </pic:nvPicPr>
                  <pic:blipFill>
                    <a:blip r:embed="rId56" cstate="print"/>
                    <a:srcRect/>
                    <a:stretch>
                      <a:fillRect/>
                    </a:stretch>
                  </pic:blipFill>
                  <pic:spPr>
                    <a:xfrm>
                      <a:off x="0" y="0"/>
                      <a:ext cx="1752600" cy="2486025"/>
                    </a:xfrm>
                    <a:prstGeom prst="rect">
                      <a:avLst/>
                    </a:prstGeom>
                    <a:noFill/>
                    <a:ln w="9525">
                      <a:noFill/>
                      <a:miter lim="800000"/>
                      <a:headEnd/>
                      <a:tailEnd/>
                    </a:ln>
                  </pic:spPr>
                </pic:pic>
              </a:graphicData>
            </a:graphic>
          </wp:inline>
        </w:drawing>
      </w:r>
    </w:p>
    <w:p w14:paraId="512A8337" w14:textId="77777777" w:rsidR="00870A08" w:rsidRDefault="003A5418">
      <w:pPr>
        <w:pStyle w:val="aff6"/>
        <w:jc w:val="center"/>
      </w:pPr>
      <w:r>
        <w:rPr>
          <w:rFonts w:hint="eastAsia"/>
        </w:rPr>
        <w:t>图</w:t>
      </w:r>
      <w:r>
        <w:rPr>
          <w:rFonts w:hint="eastAsia"/>
        </w:rPr>
        <w:t>1-20</w:t>
      </w:r>
    </w:p>
    <w:p w14:paraId="66F8C37F" w14:textId="77777777" w:rsidR="00870A08" w:rsidRDefault="00870A08">
      <w:pPr>
        <w:pStyle w:val="aff6"/>
      </w:pPr>
    </w:p>
    <w:p w14:paraId="7070DC44" w14:textId="77777777" w:rsidR="00870A08" w:rsidRDefault="003A5418">
      <w:pPr>
        <w:ind w:firstLine="420"/>
      </w:pPr>
      <w:r>
        <w:rPr>
          <w:rFonts w:hint="eastAsia"/>
        </w:rPr>
        <w:t>(</w:t>
      </w:r>
      <w:r>
        <w:rPr>
          <w:rFonts w:hint="eastAsia"/>
        </w:rPr>
        <w:t>五</w:t>
      </w:r>
      <w:r>
        <w:rPr>
          <w:rFonts w:hint="eastAsia"/>
        </w:rPr>
        <w:t xml:space="preserve">) </w:t>
      </w:r>
      <w:r>
        <w:rPr>
          <w:rFonts w:hint="eastAsia"/>
        </w:rPr>
        <w:t>设备启动。选中需要启动的设备后，可以通过点击工具栏中的启动设备按钮或者右键单击设备选择“启动”来启动设备。启动后，双击设备图标，通过的弹出</w:t>
      </w:r>
      <w:r>
        <w:rPr>
          <w:rFonts w:hint="eastAsia"/>
        </w:rPr>
        <w:t>CLI</w:t>
      </w:r>
      <w:r>
        <w:rPr>
          <w:rFonts w:hint="eastAsia"/>
        </w:rPr>
        <w:t>命令行界面进行配置。</w:t>
      </w:r>
    </w:p>
    <w:p w14:paraId="34BF0395" w14:textId="77777777" w:rsidR="00870A08" w:rsidRDefault="003A5418">
      <w:pPr>
        <w:ind w:firstLine="420"/>
      </w:pPr>
      <w:r>
        <w:rPr>
          <w:rFonts w:hint="eastAsia"/>
        </w:rPr>
        <w:t>(</w:t>
      </w:r>
      <w:r>
        <w:rPr>
          <w:rFonts w:hint="eastAsia"/>
        </w:rPr>
        <w:t>六</w:t>
      </w:r>
      <w:r>
        <w:rPr>
          <w:rFonts w:hint="eastAsia"/>
        </w:rPr>
        <w:t xml:space="preserve">) </w:t>
      </w:r>
      <w:r>
        <w:rPr>
          <w:rFonts w:hint="eastAsia"/>
        </w:rPr>
        <w:t>设备和拓扑保存。完成配置后可以点击</w:t>
      </w:r>
      <w:r>
        <w:rPr>
          <w:rFonts w:hint="eastAsia"/>
          <w:highlight w:val="yellow"/>
        </w:rPr>
        <w:t>工具栏中的保存键保存拓扑图</w:t>
      </w:r>
      <w:r>
        <w:rPr>
          <w:rFonts w:hint="eastAsia"/>
        </w:rPr>
        <w:t>，并导出设备的配置文件。右键单击设备，并选择“导出设备配置”，输入设备配置文件的文件名，并将设备配置信息导出为</w:t>
      </w:r>
      <w:r>
        <w:rPr>
          <w:rFonts w:hint="eastAsia"/>
        </w:rPr>
        <w:t>.</w:t>
      </w:r>
      <w:proofErr w:type="spellStart"/>
      <w:r>
        <w:rPr>
          <w:rFonts w:hint="eastAsia"/>
        </w:rPr>
        <w:t>cfg</w:t>
      </w:r>
      <w:proofErr w:type="spellEnd"/>
      <w:r>
        <w:rPr>
          <w:rFonts w:hint="eastAsia"/>
        </w:rPr>
        <w:t>文件。</w:t>
      </w:r>
    </w:p>
    <w:p w14:paraId="1EF92DBE" w14:textId="77777777" w:rsidR="00870A08" w:rsidRDefault="003A5418">
      <w:pPr>
        <w:pStyle w:val="aff6"/>
        <w:jc w:val="center"/>
      </w:pPr>
      <w:r>
        <w:rPr>
          <w:rFonts w:hint="eastAsia"/>
          <w:noProof/>
          <w:lang w:val="en-GB"/>
        </w:rPr>
        <w:drawing>
          <wp:inline distT="0" distB="0" distL="0" distR="0" wp14:anchorId="65755949" wp14:editId="61EF43FF">
            <wp:extent cx="2000250" cy="2505075"/>
            <wp:effectExtent l="19050" t="0" r="0" b="0"/>
            <wp:docPr id="524" name="图片 524" descr="C:\Documents and Settings\Administrator\桌面\eNSP实验图\导出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C:\Documents and Settings\Administrator\桌面\eNSP实验图\导出配置.png"/>
                    <pic:cNvPicPr>
                      <a:picLocks noChangeAspect="1" noChangeArrowheads="1"/>
                    </pic:cNvPicPr>
                  </pic:nvPicPr>
                  <pic:blipFill>
                    <a:blip r:embed="rId57" cstate="print"/>
                    <a:srcRect/>
                    <a:stretch>
                      <a:fillRect/>
                    </a:stretch>
                  </pic:blipFill>
                  <pic:spPr>
                    <a:xfrm>
                      <a:off x="0" y="0"/>
                      <a:ext cx="2000250" cy="2505075"/>
                    </a:xfrm>
                    <a:prstGeom prst="rect">
                      <a:avLst/>
                    </a:prstGeom>
                    <a:noFill/>
                    <a:ln w="9525">
                      <a:noFill/>
                      <a:miter lim="800000"/>
                      <a:headEnd/>
                      <a:tailEnd/>
                    </a:ln>
                  </pic:spPr>
                </pic:pic>
              </a:graphicData>
            </a:graphic>
          </wp:inline>
        </w:drawing>
      </w:r>
    </w:p>
    <w:p w14:paraId="585C97DB" w14:textId="77777777" w:rsidR="00870A08" w:rsidRDefault="003A5418">
      <w:pPr>
        <w:pStyle w:val="aff6"/>
        <w:jc w:val="center"/>
      </w:pPr>
      <w:r>
        <w:rPr>
          <w:rFonts w:hint="eastAsia"/>
        </w:rPr>
        <w:t>图</w:t>
      </w:r>
      <w:r>
        <w:rPr>
          <w:rFonts w:hint="eastAsia"/>
        </w:rPr>
        <w:t>1-21</w:t>
      </w:r>
    </w:p>
    <w:p w14:paraId="733A917C" w14:textId="77777777" w:rsidR="00870A08" w:rsidRDefault="003A5418">
      <w:pPr>
        <w:pStyle w:val="2"/>
        <w:rPr>
          <w:rFonts w:ascii="微软雅黑" w:hAnsi="微软雅黑"/>
        </w:rPr>
      </w:pPr>
      <w:r>
        <w:rPr>
          <w:rFonts w:ascii="微软雅黑" w:hAnsi="微软雅黑" w:hint="eastAsia"/>
        </w:rPr>
        <w:lastRenderedPageBreak/>
        <w:t>扩展功能介绍</w:t>
      </w:r>
    </w:p>
    <w:p w14:paraId="28EC3597" w14:textId="77777777" w:rsidR="00870A08" w:rsidRDefault="003A5418">
      <w:pPr>
        <w:ind w:firstLine="420"/>
      </w:pPr>
      <w:r>
        <w:rPr>
          <w:rFonts w:hint="eastAsia"/>
        </w:rPr>
        <w:t>(</w:t>
      </w:r>
      <w:proofErr w:type="gramStart"/>
      <w:r>
        <w:rPr>
          <w:rFonts w:hint="eastAsia"/>
        </w:rPr>
        <w:t>一</w:t>
      </w:r>
      <w:proofErr w:type="gramEnd"/>
      <w:r>
        <w:rPr>
          <w:rFonts w:hint="eastAsia"/>
        </w:rPr>
        <w:t xml:space="preserve">) </w:t>
      </w:r>
      <w:r>
        <w:rPr>
          <w:rFonts w:hint="eastAsia"/>
        </w:rPr>
        <w:t>样例加载。在工具栏中点击“打开”键，可弹出</w:t>
      </w:r>
      <w:proofErr w:type="spellStart"/>
      <w:r>
        <w:rPr>
          <w:rFonts w:hint="eastAsia"/>
        </w:rPr>
        <w:t>eNSP</w:t>
      </w:r>
      <w:proofErr w:type="spellEnd"/>
      <w:r>
        <w:rPr>
          <w:rFonts w:hint="eastAsia"/>
        </w:rPr>
        <w:t>附带的实验样例，样例都是验证各种网络协议特性的典型实验案例。打开样例可以看到清晰的拓扑组网图如下。</w:t>
      </w:r>
    </w:p>
    <w:p w14:paraId="08D098EE" w14:textId="77777777" w:rsidR="00870A08" w:rsidRDefault="003A5418">
      <w:pPr>
        <w:pStyle w:val="aff6"/>
        <w:jc w:val="center"/>
      </w:pPr>
      <w:r>
        <w:rPr>
          <w:rFonts w:hint="eastAsia"/>
          <w:noProof/>
          <w:lang w:val="en-GB"/>
        </w:rPr>
        <w:drawing>
          <wp:inline distT="0" distB="0" distL="0" distR="0" wp14:anchorId="33107EDB" wp14:editId="1ADF5CA5">
            <wp:extent cx="5267325" cy="3552825"/>
            <wp:effectExtent l="19050" t="0" r="9525" b="0"/>
            <wp:docPr id="27" name="图片 5" descr="C:\Documents and Settings\Administrator\桌面\eNSP实验图\样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descr="C:\Documents and Settings\Administrator\桌面\eNSP实验图\样例.png"/>
                    <pic:cNvPicPr>
                      <a:picLocks noChangeAspect="1" noChangeArrowheads="1"/>
                    </pic:cNvPicPr>
                  </pic:nvPicPr>
                  <pic:blipFill>
                    <a:blip r:embed="rId58" cstate="print"/>
                    <a:srcRect/>
                    <a:stretch>
                      <a:fillRect/>
                    </a:stretch>
                  </pic:blipFill>
                  <pic:spPr>
                    <a:xfrm>
                      <a:off x="0" y="0"/>
                      <a:ext cx="5267325" cy="3552825"/>
                    </a:xfrm>
                    <a:prstGeom prst="rect">
                      <a:avLst/>
                    </a:prstGeom>
                    <a:noFill/>
                    <a:ln w="9525">
                      <a:noFill/>
                      <a:miter lim="800000"/>
                      <a:headEnd/>
                      <a:tailEnd/>
                    </a:ln>
                  </pic:spPr>
                </pic:pic>
              </a:graphicData>
            </a:graphic>
          </wp:inline>
        </w:drawing>
      </w:r>
    </w:p>
    <w:p w14:paraId="4587A958" w14:textId="77777777" w:rsidR="00870A08" w:rsidRDefault="003A5418">
      <w:pPr>
        <w:pStyle w:val="aff6"/>
        <w:jc w:val="center"/>
      </w:pPr>
      <w:r>
        <w:rPr>
          <w:rFonts w:hint="eastAsia"/>
        </w:rPr>
        <w:t>图</w:t>
      </w:r>
      <w:r>
        <w:rPr>
          <w:rFonts w:hint="eastAsia"/>
        </w:rPr>
        <w:t>1-22</w:t>
      </w:r>
    </w:p>
    <w:p w14:paraId="0078685E" w14:textId="77777777" w:rsidR="00870A08" w:rsidRDefault="00870A08">
      <w:pPr>
        <w:pStyle w:val="aff6"/>
      </w:pPr>
    </w:p>
    <w:p w14:paraId="264897FF" w14:textId="77777777" w:rsidR="00870A08" w:rsidRDefault="003A5418">
      <w:pPr>
        <w:ind w:firstLine="420"/>
      </w:pPr>
      <w:r>
        <w:rPr>
          <w:rFonts w:hint="eastAsia"/>
        </w:rPr>
        <w:t>每个样例都包括了具体的实验配置，就像是一个配置好的真实的网络环境，当运行拓扑图中所有设备后，设备会自动加载配置，用户可以在这套模拟环境中学习和验证理论知识。</w:t>
      </w:r>
    </w:p>
    <w:p w14:paraId="49FBCDCE" w14:textId="77777777" w:rsidR="00870A08" w:rsidRDefault="003A5418">
      <w:pPr>
        <w:ind w:firstLine="420"/>
      </w:pPr>
      <w:r>
        <w:rPr>
          <w:rFonts w:hint="eastAsia"/>
        </w:rPr>
        <w:t>(</w:t>
      </w:r>
      <w:r>
        <w:rPr>
          <w:rFonts w:hint="eastAsia"/>
        </w:rPr>
        <w:t>二</w:t>
      </w:r>
      <w:r>
        <w:rPr>
          <w:rFonts w:hint="eastAsia"/>
        </w:rPr>
        <w:t xml:space="preserve">) </w:t>
      </w:r>
      <w:proofErr w:type="gramStart"/>
      <w:r>
        <w:rPr>
          <w:rFonts w:hint="eastAsia"/>
        </w:rPr>
        <w:t>数据抓</w:t>
      </w:r>
      <w:proofErr w:type="gramEnd"/>
      <w:r>
        <w:rPr>
          <w:rFonts w:hint="eastAsia"/>
        </w:rPr>
        <w:t>包。在设备运行时，右键点击设备接口处，可选择</w:t>
      </w:r>
      <w:proofErr w:type="gramStart"/>
      <w:r>
        <w:rPr>
          <w:rFonts w:hint="eastAsia"/>
        </w:rPr>
        <w:t>数据抓</w:t>
      </w:r>
      <w:proofErr w:type="gramEnd"/>
      <w:r>
        <w:rPr>
          <w:rFonts w:hint="eastAsia"/>
        </w:rPr>
        <w:t>包，通过抓包可直观感受到数据包的流动，更深刻的理解网络协议的原理，抓</w:t>
      </w:r>
      <w:proofErr w:type="gramStart"/>
      <w:r>
        <w:rPr>
          <w:rFonts w:hint="eastAsia"/>
        </w:rPr>
        <w:t>包相关</w:t>
      </w:r>
      <w:proofErr w:type="gramEnd"/>
      <w:r>
        <w:rPr>
          <w:rFonts w:hint="eastAsia"/>
        </w:rPr>
        <w:t>操作在后续实验中详细介绍。</w:t>
      </w:r>
    </w:p>
    <w:p w14:paraId="5C1337B5" w14:textId="77777777" w:rsidR="00870A08" w:rsidRDefault="003A5418">
      <w:pPr>
        <w:ind w:firstLine="420"/>
      </w:pPr>
      <w:r>
        <w:rPr>
          <w:rFonts w:hint="eastAsia"/>
        </w:rPr>
        <w:t>(</w:t>
      </w:r>
      <w:r>
        <w:rPr>
          <w:rFonts w:hint="eastAsia"/>
        </w:rPr>
        <w:t>三</w:t>
      </w:r>
      <w:r>
        <w:rPr>
          <w:rFonts w:hint="eastAsia"/>
        </w:rPr>
        <w:t xml:space="preserve">) </w:t>
      </w:r>
      <w:r>
        <w:rPr>
          <w:rFonts w:hint="eastAsia"/>
        </w:rPr>
        <w:t>支持与真实</w:t>
      </w:r>
      <w:r>
        <w:rPr>
          <w:rFonts w:hint="eastAsia"/>
        </w:rPr>
        <w:t>PC</w:t>
      </w:r>
      <w:r>
        <w:rPr>
          <w:rFonts w:hint="eastAsia"/>
        </w:rPr>
        <w:t>进行桥接。通过虚拟设备接口与真实网卡的绑定，实现虚拟设备与真实设备的对接，后续将有专门实验介绍，或者参看帮助文档。</w:t>
      </w:r>
    </w:p>
    <w:p w14:paraId="684CF112" w14:textId="77777777" w:rsidR="00870A08" w:rsidRDefault="003A5418">
      <w:pPr>
        <w:ind w:firstLine="420"/>
      </w:pPr>
      <w:r>
        <w:rPr>
          <w:rFonts w:hint="eastAsia"/>
        </w:rPr>
        <w:t>(</w:t>
      </w:r>
      <w:r>
        <w:rPr>
          <w:rFonts w:hint="eastAsia"/>
        </w:rPr>
        <w:t>四</w:t>
      </w:r>
      <w:r>
        <w:rPr>
          <w:rFonts w:hint="eastAsia"/>
        </w:rPr>
        <w:t xml:space="preserve">) </w:t>
      </w:r>
      <w:r>
        <w:rPr>
          <w:rFonts w:hint="eastAsia"/>
        </w:rPr>
        <w:t>支持使用第三方软件登录</w:t>
      </w:r>
      <w:proofErr w:type="spellStart"/>
      <w:r>
        <w:rPr>
          <w:rFonts w:hint="eastAsia"/>
        </w:rPr>
        <w:t>eNSP</w:t>
      </w:r>
      <w:proofErr w:type="spellEnd"/>
      <w:r>
        <w:rPr>
          <w:rFonts w:hint="eastAsia"/>
        </w:rPr>
        <w:t>模拟设备。在</w:t>
      </w:r>
      <w:proofErr w:type="spellStart"/>
      <w:r>
        <w:rPr>
          <w:rFonts w:hint="eastAsia"/>
        </w:rPr>
        <w:t>eNSP</w:t>
      </w:r>
      <w:proofErr w:type="spellEnd"/>
      <w:r>
        <w:rPr>
          <w:rFonts w:hint="eastAsia"/>
        </w:rPr>
        <w:t>软件的接口视图中，设备名称后面将显示一个串口号。</w:t>
      </w:r>
    </w:p>
    <w:p w14:paraId="6AC922F7" w14:textId="77777777" w:rsidR="00870A08" w:rsidRDefault="003A5418">
      <w:pPr>
        <w:pStyle w:val="aff6"/>
        <w:jc w:val="center"/>
      </w:pPr>
      <w:r>
        <w:rPr>
          <w:rFonts w:hint="eastAsia"/>
          <w:noProof/>
          <w:lang w:val="en-GB"/>
        </w:rPr>
        <w:drawing>
          <wp:inline distT="0" distB="0" distL="0" distR="0" wp14:anchorId="05F1EB8E" wp14:editId="2CE6503F">
            <wp:extent cx="2343150" cy="552450"/>
            <wp:effectExtent l="19050" t="0" r="0" b="0"/>
            <wp:docPr id="526" name="图片 526" descr="C:\Documents and Settings\Administrator\桌面\eNSP实验图\端口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C:\Documents and Settings\Administrator\桌面\eNSP实验图\端口号.png"/>
                    <pic:cNvPicPr>
                      <a:picLocks noChangeAspect="1" noChangeArrowheads="1"/>
                    </pic:cNvPicPr>
                  </pic:nvPicPr>
                  <pic:blipFill>
                    <a:blip r:embed="rId59" cstate="print"/>
                    <a:srcRect/>
                    <a:stretch>
                      <a:fillRect/>
                    </a:stretch>
                  </pic:blipFill>
                  <pic:spPr>
                    <a:xfrm>
                      <a:off x="0" y="0"/>
                      <a:ext cx="2343150" cy="552450"/>
                    </a:xfrm>
                    <a:prstGeom prst="rect">
                      <a:avLst/>
                    </a:prstGeom>
                    <a:noFill/>
                    <a:ln w="9525">
                      <a:noFill/>
                      <a:miter lim="800000"/>
                      <a:headEnd/>
                      <a:tailEnd/>
                    </a:ln>
                  </pic:spPr>
                </pic:pic>
              </a:graphicData>
            </a:graphic>
          </wp:inline>
        </w:drawing>
      </w:r>
    </w:p>
    <w:p w14:paraId="414F5F5B" w14:textId="77777777" w:rsidR="00870A08" w:rsidRDefault="003A5418">
      <w:pPr>
        <w:pStyle w:val="aff6"/>
        <w:jc w:val="center"/>
      </w:pPr>
      <w:r>
        <w:rPr>
          <w:rFonts w:hint="eastAsia"/>
        </w:rPr>
        <w:lastRenderedPageBreak/>
        <w:t>图</w:t>
      </w:r>
      <w:r>
        <w:rPr>
          <w:rFonts w:hint="eastAsia"/>
        </w:rPr>
        <w:t>1-23</w:t>
      </w:r>
    </w:p>
    <w:p w14:paraId="1D0A0931" w14:textId="77777777" w:rsidR="00870A08" w:rsidRDefault="00870A08">
      <w:pPr>
        <w:pStyle w:val="aff6"/>
      </w:pPr>
    </w:p>
    <w:p w14:paraId="250F5C31" w14:textId="77777777" w:rsidR="00870A08" w:rsidRDefault="003A5418">
      <w:pPr>
        <w:ind w:firstLine="420"/>
      </w:pPr>
      <w:r>
        <w:rPr>
          <w:rFonts w:hint="eastAsia"/>
        </w:rPr>
        <w:t>该端口号即使用第三方工具时需要设置的串口号。</w:t>
      </w:r>
    </w:p>
    <w:p w14:paraId="595090E7" w14:textId="77777777" w:rsidR="00870A08" w:rsidRDefault="003A5418">
      <w:pPr>
        <w:pStyle w:val="af2"/>
        <w:ind w:firstLineChars="0" w:firstLine="0"/>
        <w:rPr>
          <w:rFonts w:ascii="微软雅黑" w:hAnsi="微软雅黑"/>
        </w:rPr>
      </w:pPr>
      <w:bookmarkStart w:id="18" w:name="_Toc3644"/>
      <w:r>
        <w:rPr>
          <w:rFonts w:ascii="微软雅黑" w:hAnsi="微软雅黑" w:hint="eastAsia"/>
        </w:rPr>
        <w:t>1.2 熟悉</w:t>
      </w:r>
      <w:r>
        <w:rPr>
          <w:rFonts w:cstheme="minorHAnsi"/>
        </w:rPr>
        <w:t>VRP</w:t>
      </w:r>
      <w:r>
        <w:rPr>
          <w:rFonts w:ascii="微软雅黑" w:hAnsi="微软雅黑" w:hint="eastAsia"/>
        </w:rPr>
        <w:t>基本操作</w:t>
      </w:r>
      <w:bookmarkEnd w:id="18"/>
    </w:p>
    <w:p w14:paraId="02D3C43D" w14:textId="77777777" w:rsidR="00870A08" w:rsidRDefault="003A5418">
      <w:pPr>
        <w:pStyle w:val="10"/>
      </w:pPr>
      <w:r>
        <w:rPr>
          <w:rFonts w:hint="eastAsia"/>
        </w:rPr>
        <w:t>原理概述</w:t>
      </w:r>
    </w:p>
    <w:p w14:paraId="111C153B" w14:textId="77777777" w:rsidR="00870A08" w:rsidRDefault="003A5418">
      <w:pPr>
        <w:tabs>
          <w:tab w:val="left" w:pos="720"/>
        </w:tabs>
        <w:ind w:firstLine="420"/>
      </w:pPr>
      <w:r>
        <w:t>VRP</w:t>
      </w:r>
      <w:r>
        <w:t>（</w:t>
      </w:r>
      <w:r>
        <w:t>Versatile Routing Platform</w:t>
      </w:r>
      <w:r>
        <w:t>，通用路由平台）是华为公司数据通信产品的通用网络操作系统平台</w:t>
      </w:r>
      <w:r>
        <w:rPr>
          <w:rFonts w:hint="eastAsia"/>
        </w:rPr>
        <w:t>，</w:t>
      </w:r>
      <w:r>
        <w:t>拥有一致的网络界面、用户界面和管理界面</w:t>
      </w:r>
      <w:r>
        <w:rPr>
          <w:rFonts w:hint="eastAsia"/>
        </w:rPr>
        <w:t>。在</w:t>
      </w:r>
      <w:r>
        <w:rPr>
          <w:rFonts w:hint="eastAsia"/>
        </w:rPr>
        <w:t>VRP</w:t>
      </w:r>
      <w:r>
        <w:rPr>
          <w:rFonts w:hint="eastAsia"/>
        </w:rPr>
        <w:t>操作系统中用户通过命令行对设备下发各种命令来实现对设备的配置与日常维护操作。</w:t>
      </w:r>
    </w:p>
    <w:p w14:paraId="7D672D55" w14:textId="77777777" w:rsidR="00870A08" w:rsidRDefault="003A5418">
      <w:pPr>
        <w:tabs>
          <w:tab w:val="left" w:pos="720"/>
        </w:tabs>
        <w:ind w:firstLine="420"/>
      </w:pPr>
      <w:r>
        <w:rPr>
          <w:rFonts w:hint="eastAsia"/>
        </w:rPr>
        <w:t>用户登录到路由器后出现命令行提示符后，即进入命令行接口</w:t>
      </w:r>
      <w:r>
        <w:rPr>
          <w:rFonts w:hint="eastAsia"/>
        </w:rPr>
        <w:t>CLI</w:t>
      </w:r>
      <w:r>
        <w:rPr>
          <w:rFonts w:hint="eastAsia"/>
        </w:rPr>
        <w:t>（</w:t>
      </w:r>
      <w:r>
        <w:rPr>
          <w:rFonts w:hint="eastAsia"/>
        </w:rPr>
        <w:t>Command Line Interface</w:t>
      </w:r>
      <w:r>
        <w:rPr>
          <w:rFonts w:hint="eastAsia"/>
        </w:rPr>
        <w:t>），命令行接口是用户与路由器进行交互的常用工具。</w:t>
      </w:r>
    </w:p>
    <w:p w14:paraId="7A430FDC" w14:textId="77777777" w:rsidR="00870A08" w:rsidRDefault="003A5418">
      <w:pPr>
        <w:tabs>
          <w:tab w:val="left" w:pos="720"/>
        </w:tabs>
        <w:ind w:firstLine="420"/>
      </w:pPr>
      <w:r>
        <w:rPr>
          <w:rFonts w:hint="eastAsia"/>
        </w:rPr>
        <w:t>当用户输入命令时，如果不记得此命令的关键字或参数，可以使用命令行的帮助获取全部或部分关键字和参数的提示。用户也可以通过使用系统快捷键完成对应命令的输入，简化操作。在首次登录设备时，用户可根据需要，完成设备的基本配置，如设备名称的修改，时钟的配置以及标题文本的设置。</w:t>
      </w:r>
    </w:p>
    <w:p w14:paraId="79C46008" w14:textId="77777777" w:rsidR="00870A08" w:rsidRDefault="003A5418">
      <w:pPr>
        <w:pStyle w:val="10"/>
      </w:pPr>
      <w:r>
        <w:rPr>
          <w:rFonts w:hint="eastAsia"/>
        </w:rPr>
        <w:t>实验目的</w:t>
      </w:r>
    </w:p>
    <w:p w14:paraId="7DA50F82" w14:textId="77777777" w:rsidR="00870A08" w:rsidRDefault="003A5418">
      <w:pPr>
        <w:pStyle w:val="12"/>
        <w:numPr>
          <w:ilvl w:val="1"/>
          <w:numId w:val="5"/>
        </w:numPr>
        <w:ind w:firstLineChars="0"/>
        <w:jc w:val="left"/>
      </w:pPr>
      <w:r>
        <w:rPr>
          <w:rFonts w:hint="eastAsia"/>
        </w:rPr>
        <w:t>熟悉</w:t>
      </w:r>
      <w:r>
        <w:rPr>
          <w:rFonts w:hint="eastAsia"/>
        </w:rPr>
        <w:t>VRP</w:t>
      </w:r>
      <w:r>
        <w:rPr>
          <w:rFonts w:hint="eastAsia"/>
        </w:rPr>
        <w:t>的基本操作</w:t>
      </w:r>
    </w:p>
    <w:p w14:paraId="4050F120" w14:textId="77777777" w:rsidR="00870A08" w:rsidRDefault="003A5418">
      <w:pPr>
        <w:pStyle w:val="12"/>
        <w:numPr>
          <w:ilvl w:val="1"/>
          <w:numId w:val="5"/>
        </w:numPr>
        <w:ind w:firstLineChars="0"/>
        <w:jc w:val="left"/>
      </w:pPr>
      <w:r>
        <w:rPr>
          <w:rFonts w:hint="eastAsia"/>
        </w:rPr>
        <w:t>掌握命令行视图的切换</w:t>
      </w:r>
    </w:p>
    <w:p w14:paraId="7C3F3F0C" w14:textId="77777777" w:rsidR="00870A08" w:rsidRDefault="003A5418">
      <w:pPr>
        <w:pStyle w:val="12"/>
        <w:numPr>
          <w:ilvl w:val="1"/>
          <w:numId w:val="5"/>
        </w:numPr>
        <w:ind w:firstLineChars="0"/>
        <w:jc w:val="left"/>
      </w:pPr>
      <w:r>
        <w:rPr>
          <w:rFonts w:hint="eastAsia"/>
        </w:rPr>
        <w:t>掌握命令行帮助和快捷键的使用</w:t>
      </w:r>
    </w:p>
    <w:p w14:paraId="2162BB2E" w14:textId="77777777" w:rsidR="00870A08" w:rsidRDefault="003A5418">
      <w:pPr>
        <w:pStyle w:val="12"/>
        <w:numPr>
          <w:ilvl w:val="1"/>
          <w:numId w:val="5"/>
        </w:numPr>
        <w:ind w:firstLineChars="0"/>
        <w:jc w:val="left"/>
      </w:pPr>
      <w:r>
        <w:rPr>
          <w:rFonts w:hint="eastAsia"/>
        </w:rPr>
        <w:t>掌握修改设备名称和设置时钟的方法</w:t>
      </w:r>
    </w:p>
    <w:p w14:paraId="63B38516" w14:textId="77777777" w:rsidR="00870A08" w:rsidRDefault="003A5418">
      <w:pPr>
        <w:pStyle w:val="12"/>
        <w:numPr>
          <w:ilvl w:val="1"/>
          <w:numId w:val="5"/>
        </w:numPr>
        <w:ind w:firstLineChars="0"/>
        <w:jc w:val="left"/>
      </w:pPr>
      <w:r>
        <w:rPr>
          <w:rFonts w:hint="eastAsia"/>
        </w:rPr>
        <w:t>掌握设置标题信息的方法</w:t>
      </w:r>
    </w:p>
    <w:p w14:paraId="790591BA" w14:textId="77777777" w:rsidR="00870A08" w:rsidRDefault="003A5418">
      <w:pPr>
        <w:pStyle w:val="12"/>
        <w:numPr>
          <w:ilvl w:val="1"/>
          <w:numId w:val="5"/>
        </w:numPr>
        <w:ind w:firstLineChars="0"/>
        <w:jc w:val="left"/>
      </w:pPr>
      <w:r>
        <w:rPr>
          <w:rFonts w:hint="eastAsia"/>
        </w:rPr>
        <w:t>掌握查看路由器基本信息的方法</w:t>
      </w:r>
    </w:p>
    <w:p w14:paraId="65B48C9F" w14:textId="77777777" w:rsidR="00870A08" w:rsidRDefault="003A5418">
      <w:pPr>
        <w:pStyle w:val="10"/>
      </w:pPr>
      <w:r>
        <w:rPr>
          <w:rFonts w:hint="eastAsia"/>
        </w:rPr>
        <w:t>实验内容</w:t>
      </w:r>
    </w:p>
    <w:p w14:paraId="5A8399EF" w14:textId="77777777" w:rsidR="00870A08" w:rsidRDefault="003A5418">
      <w:pPr>
        <w:tabs>
          <w:tab w:val="left" w:pos="720"/>
        </w:tabs>
        <w:ind w:firstLine="420"/>
      </w:pPr>
      <w:r>
        <w:rPr>
          <w:rFonts w:hint="eastAsia"/>
        </w:rPr>
        <w:t>本实验模拟用户首次使用</w:t>
      </w:r>
      <w:r>
        <w:rPr>
          <w:rFonts w:hint="eastAsia"/>
        </w:rPr>
        <w:t>VRP</w:t>
      </w:r>
      <w:r>
        <w:rPr>
          <w:rFonts w:hint="eastAsia"/>
        </w:rPr>
        <w:t>操作系统，在登录路由器后使用命令行来配置设备，熟悉命令行视图的切换，命令行帮助和快捷键的使用，并完成设备的基本配置，包括修改路由器名称，配置路由器时钟，设置标题文本以及使用命令行查看路由器基本信息等。</w:t>
      </w:r>
    </w:p>
    <w:p w14:paraId="05B54E6E" w14:textId="77777777" w:rsidR="00870A08" w:rsidRDefault="003A5418">
      <w:pPr>
        <w:pStyle w:val="10"/>
      </w:pPr>
      <w:r>
        <w:rPr>
          <w:rFonts w:hint="eastAsia"/>
        </w:rPr>
        <w:lastRenderedPageBreak/>
        <w:t>实验拓扑</w:t>
      </w:r>
    </w:p>
    <w:p w14:paraId="178E74F5" w14:textId="77777777" w:rsidR="00870A08" w:rsidRDefault="003A5418">
      <w:pPr>
        <w:pStyle w:val="aff6"/>
        <w:jc w:val="center"/>
      </w:pPr>
      <w:r>
        <w:rPr>
          <w:noProof/>
          <w:lang w:val="en-GB"/>
        </w:rPr>
        <w:drawing>
          <wp:inline distT="0" distB="0" distL="0" distR="0" wp14:anchorId="1AA15A6E" wp14:editId="3B16E3C3">
            <wp:extent cx="2057400" cy="866775"/>
            <wp:effectExtent l="19050" t="0" r="0" b="0"/>
            <wp:docPr id="4" name="图片 3"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捕获.PNG"/>
                    <pic:cNvPicPr>
                      <a:picLocks noChangeAspect="1"/>
                    </pic:cNvPicPr>
                  </pic:nvPicPr>
                  <pic:blipFill>
                    <a:blip r:embed="rId60" cstate="print">
                      <a:grayscl/>
                    </a:blip>
                    <a:stretch>
                      <a:fillRect/>
                    </a:stretch>
                  </pic:blipFill>
                  <pic:spPr>
                    <a:xfrm>
                      <a:off x="0" y="0"/>
                      <a:ext cx="2057687" cy="866896"/>
                    </a:xfrm>
                    <a:prstGeom prst="rect">
                      <a:avLst/>
                    </a:prstGeom>
                  </pic:spPr>
                </pic:pic>
              </a:graphicData>
            </a:graphic>
          </wp:inline>
        </w:drawing>
      </w:r>
    </w:p>
    <w:p w14:paraId="4F2987CF" w14:textId="77777777" w:rsidR="00870A08" w:rsidRDefault="003A5418">
      <w:pPr>
        <w:pStyle w:val="aff6"/>
        <w:jc w:val="center"/>
      </w:pPr>
      <w:r>
        <w:rPr>
          <w:rFonts w:hint="eastAsia"/>
        </w:rPr>
        <w:t>图</w:t>
      </w:r>
      <w:r>
        <w:rPr>
          <w:rFonts w:hint="eastAsia"/>
        </w:rPr>
        <w:t xml:space="preserve">1-24 </w:t>
      </w:r>
      <w:r>
        <w:rPr>
          <w:rFonts w:hint="eastAsia"/>
        </w:rPr>
        <w:t>熟悉</w:t>
      </w:r>
      <w:r>
        <w:rPr>
          <w:rFonts w:hint="eastAsia"/>
        </w:rPr>
        <w:t>VRP</w:t>
      </w:r>
      <w:r>
        <w:rPr>
          <w:rFonts w:hint="eastAsia"/>
        </w:rPr>
        <w:t>基本操作拓扑图</w:t>
      </w:r>
    </w:p>
    <w:p w14:paraId="074C01DF" w14:textId="77777777" w:rsidR="00870A08" w:rsidRDefault="003A5418">
      <w:pPr>
        <w:pStyle w:val="10"/>
      </w:pPr>
      <w:r>
        <w:rPr>
          <w:rFonts w:hint="eastAsia"/>
        </w:rPr>
        <w:t>实验步骤</w:t>
      </w:r>
    </w:p>
    <w:p w14:paraId="09F06A2F" w14:textId="77777777" w:rsidR="00870A08" w:rsidRDefault="003A5418">
      <w:pPr>
        <w:pStyle w:val="2"/>
        <w:numPr>
          <w:ilvl w:val="0"/>
          <w:numId w:val="6"/>
        </w:numPr>
        <w:ind w:left="426" w:hanging="426"/>
      </w:pPr>
      <w:r>
        <w:rPr>
          <w:rFonts w:hint="eastAsia"/>
        </w:rPr>
        <w:t>命令视图切换</w:t>
      </w:r>
    </w:p>
    <w:p w14:paraId="672639F4" w14:textId="77777777" w:rsidR="00870A08" w:rsidRDefault="003A5418">
      <w:pPr>
        <w:ind w:firstLine="420"/>
      </w:pPr>
      <w:r>
        <w:rPr>
          <w:rFonts w:hint="eastAsia"/>
        </w:rPr>
        <w:t>启动设备，登录设备成功后，即进入用户视图。</w:t>
      </w:r>
    </w:p>
    <w:p w14:paraId="408A3E47" w14:textId="77777777" w:rsidR="00870A08" w:rsidRDefault="003A5418">
      <w:pPr>
        <w:pStyle w:val="aff6"/>
        <w:jc w:val="center"/>
      </w:pPr>
      <w:r>
        <w:rPr>
          <w:noProof/>
          <w:lang w:val="en-GB"/>
        </w:rPr>
        <w:drawing>
          <wp:inline distT="0" distB="0" distL="0" distR="0" wp14:anchorId="782C7359" wp14:editId="5C52106C">
            <wp:extent cx="5149850" cy="4190365"/>
            <wp:effectExtent l="19050" t="0" r="0" b="0"/>
            <wp:docPr id="28" name="图片 6" descr="C:\Documents and Settings\Administrator\桌面\eNSP实验图\修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descr="C:\Documents and Settings\Administrator\桌面\eNSP实验图\修改1.png"/>
                    <pic:cNvPicPr>
                      <a:picLocks noChangeAspect="1" noChangeArrowheads="1"/>
                    </pic:cNvPicPr>
                  </pic:nvPicPr>
                  <pic:blipFill>
                    <a:blip r:embed="rId61" cstate="print">
                      <a:grayscl/>
                    </a:blip>
                    <a:srcRect/>
                    <a:stretch>
                      <a:fillRect/>
                    </a:stretch>
                  </pic:blipFill>
                  <pic:spPr>
                    <a:xfrm>
                      <a:off x="0" y="0"/>
                      <a:ext cx="5150477" cy="4190477"/>
                    </a:xfrm>
                    <a:prstGeom prst="rect">
                      <a:avLst/>
                    </a:prstGeom>
                    <a:noFill/>
                    <a:ln w="9525">
                      <a:noFill/>
                      <a:miter lim="800000"/>
                      <a:headEnd/>
                      <a:tailEnd/>
                    </a:ln>
                  </pic:spPr>
                </pic:pic>
              </a:graphicData>
            </a:graphic>
          </wp:inline>
        </w:drawing>
      </w:r>
    </w:p>
    <w:p w14:paraId="1283EE35" w14:textId="77777777" w:rsidR="00870A08" w:rsidRDefault="003A5418">
      <w:pPr>
        <w:pStyle w:val="aff6"/>
        <w:jc w:val="center"/>
      </w:pPr>
      <w:r>
        <w:rPr>
          <w:rFonts w:hint="eastAsia"/>
        </w:rPr>
        <w:t>图</w:t>
      </w:r>
      <w:r>
        <w:rPr>
          <w:rFonts w:hint="eastAsia"/>
        </w:rPr>
        <w:t>1-25</w:t>
      </w:r>
    </w:p>
    <w:p w14:paraId="6A561482" w14:textId="77777777" w:rsidR="00870A08" w:rsidRDefault="00870A08">
      <w:pPr>
        <w:ind w:firstLineChars="0" w:firstLine="0"/>
      </w:pPr>
    </w:p>
    <w:p w14:paraId="035DB458" w14:textId="77777777" w:rsidR="00870A08" w:rsidRDefault="003A5418">
      <w:pPr>
        <w:ind w:firstLine="420"/>
      </w:pPr>
      <w:r>
        <w:rPr>
          <w:rFonts w:hint="eastAsia"/>
        </w:rPr>
        <w:lastRenderedPageBreak/>
        <w:t>用户视图下只能使用参观和监控级命令，如使用</w:t>
      </w:r>
      <w:r>
        <w:rPr>
          <w:rFonts w:hint="eastAsia"/>
          <w:b/>
        </w:rPr>
        <w:t>display version</w:t>
      </w:r>
      <w:r>
        <w:rPr>
          <w:rFonts w:hint="eastAsia"/>
        </w:rPr>
        <w:t>命令显示系统软件版本及硬件等信息。</w:t>
      </w:r>
    </w:p>
    <w:p w14:paraId="3CDC43C6" w14:textId="77777777" w:rsidR="00870A08" w:rsidRDefault="003A5418">
      <w:pPr>
        <w:pStyle w:val="aff6"/>
      </w:pPr>
      <w:r>
        <w:t xml:space="preserve">&lt;Huawei&gt;display version </w:t>
      </w:r>
    </w:p>
    <w:p w14:paraId="6920D86C" w14:textId="77777777" w:rsidR="00870A08" w:rsidRDefault="003A5418">
      <w:pPr>
        <w:pStyle w:val="aff6"/>
      </w:pPr>
      <w:r>
        <w:t>Huawei Versatile Routing Platform Software</w:t>
      </w:r>
    </w:p>
    <w:p w14:paraId="2C1B8ABE" w14:textId="77777777" w:rsidR="00870A08" w:rsidRDefault="003A5418">
      <w:pPr>
        <w:pStyle w:val="aff6"/>
      </w:pPr>
      <w:r>
        <w:t xml:space="preserve">VRP (R) software, </w:t>
      </w:r>
      <w:r>
        <w:rPr>
          <w:shd w:val="pct10" w:color="auto" w:fill="FFFFFF"/>
        </w:rPr>
        <w:t>Version 5.</w:t>
      </w:r>
      <w:r>
        <w:rPr>
          <w:rFonts w:hint="eastAsia"/>
          <w:shd w:val="pct10" w:color="auto" w:fill="FFFFFF"/>
        </w:rPr>
        <w:t>13</w:t>
      </w:r>
      <w:r>
        <w:rPr>
          <w:shd w:val="pct10" w:color="auto" w:fill="FFFFFF"/>
        </w:rPr>
        <w:t>0</w:t>
      </w:r>
      <w:r>
        <w:t xml:space="preserve"> (AR2200 V200R001C01SPC300)</w:t>
      </w:r>
    </w:p>
    <w:p w14:paraId="37A656E4" w14:textId="77777777" w:rsidR="00870A08" w:rsidRDefault="003A5418">
      <w:pPr>
        <w:pStyle w:val="aff6"/>
      </w:pPr>
      <w:r>
        <w:t>Copyright (C) 2011 HUAWEI TECH CO., LTD</w:t>
      </w:r>
    </w:p>
    <w:p w14:paraId="036047B1" w14:textId="77777777" w:rsidR="00870A08" w:rsidRDefault="003A5418">
      <w:pPr>
        <w:pStyle w:val="aff6"/>
      </w:pPr>
      <w:r>
        <w:t xml:space="preserve">Huawei </w:t>
      </w:r>
      <w:r>
        <w:rPr>
          <w:shd w:val="pct10" w:color="auto" w:fill="FFFFFF"/>
        </w:rPr>
        <w:t>AR2220</w:t>
      </w:r>
      <w:r>
        <w:t xml:space="preserve"> Router </w:t>
      </w:r>
      <w:r>
        <w:rPr>
          <w:shd w:val="pct10" w:color="auto" w:fill="FFFFFF"/>
        </w:rPr>
        <w:t xml:space="preserve">uptime is </w:t>
      </w:r>
      <w:proofErr w:type="gramStart"/>
      <w:r>
        <w:rPr>
          <w:shd w:val="pct10" w:color="auto" w:fill="FFFFFF"/>
        </w:rPr>
        <w:t>0 week</w:t>
      </w:r>
      <w:proofErr w:type="gramEnd"/>
      <w:r>
        <w:rPr>
          <w:shd w:val="pct10" w:color="auto" w:fill="FFFFFF"/>
        </w:rPr>
        <w:t>, 0 day, 0 hour, 2 minutes</w:t>
      </w:r>
    </w:p>
    <w:p w14:paraId="1FAB0321" w14:textId="77777777" w:rsidR="00870A08" w:rsidRDefault="003A5418">
      <w:pPr>
        <w:pStyle w:val="aff6"/>
      </w:pPr>
      <w:r>
        <w:t xml:space="preserve">BKP 0 version information: </w:t>
      </w:r>
    </w:p>
    <w:p w14:paraId="7EA3DACE" w14:textId="77777777" w:rsidR="00870A08" w:rsidRDefault="003A5418">
      <w:pPr>
        <w:pStyle w:val="aff6"/>
      </w:pPr>
      <w:r>
        <w:rPr>
          <w:rFonts w:hint="eastAsia"/>
        </w:rPr>
        <w:t>……</w:t>
      </w:r>
      <w:r>
        <w:t>output omit……</w:t>
      </w:r>
    </w:p>
    <w:p w14:paraId="6F0E1E86" w14:textId="77777777" w:rsidR="00870A08" w:rsidRDefault="00870A08">
      <w:pPr>
        <w:ind w:firstLineChars="0" w:firstLine="0"/>
      </w:pPr>
    </w:p>
    <w:p w14:paraId="0BB5E71B" w14:textId="77777777" w:rsidR="00870A08" w:rsidRDefault="003A5418">
      <w:pPr>
        <w:ind w:firstLine="420"/>
      </w:pPr>
      <w:bookmarkStart w:id="19" w:name="OLE_LINK20"/>
      <w:bookmarkStart w:id="20" w:name="OLE_LINK19"/>
      <w:r>
        <w:rPr>
          <w:rFonts w:hint="eastAsia"/>
        </w:rPr>
        <w:t>可以观察到</w:t>
      </w:r>
      <w:r>
        <w:rPr>
          <w:rFonts w:hint="eastAsia"/>
        </w:rPr>
        <w:t>VRP</w:t>
      </w:r>
      <w:r>
        <w:rPr>
          <w:rFonts w:hint="eastAsia"/>
        </w:rPr>
        <w:t>操作系统的版本，设备的型号，启动时间等信息</w:t>
      </w:r>
      <w:bookmarkEnd w:id="19"/>
      <w:bookmarkEnd w:id="20"/>
      <w:r>
        <w:rPr>
          <w:rFonts w:hint="eastAsia"/>
        </w:rPr>
        <w:t>。</w:t>
      </w:r>
    </w:p>
    <w:p w14:paraId="5C6FA3FD" w14:textId="77777777" w:rsidR="00870A08" w:rsidRDefault="003A5418">
      <w:pPr>
        <w:ind w:firstLine="420"/>
      </w:pPr>
      <w:r>
        <w:rPr>
          <w:rFonts w:hint="eastAsia"/>
        </w:rPr>
        <w:t>在用户视图下使用</w:t>
      </w:r>
      <w:r>
        <w:rPr>
          <w:rFonts w:hint="eastAsia"/>
          <w:b/>
        </w:rPr>
        <w:t>s</w:t>
      </w:r>
      <w:r>
        <w:rPr>
          <w:b/>
        </w:rPr>
        <w:t>ystem-view</w:t>
      </w:r>
      <w:r>
        <w:rPr>
          <w:rFonts w:hint="eastAsia"/>
        </w:rPr>
        <w:t>命令可以切换到系统视图。在系统视图下可以配置接口、协议等。从系统视图使用</w:t>
      </w:r>
      <w:r>
        <w:rPr>
          <w:rFonts w:hint="eastAsia"/>
          <w:b/>
        </w:rPr>
        <w:t>quit</w:t>
      </w:r>
      <w:r>
        <w:rPr>
          <w:rFonts w:hint="eastAsia"/>
        </w:rPr>
        <w:t>命令可以切换到用户视图。</w:t>
      </w:r>
    </w:p>
    <w:p w14:paraId="41F30F0E" w14:textId="77777777" w:rsidR="00870A08" w:rsidRDefault="003A5418">
      <w:pPr>
        <w:pStyle w:val="aff6"/>
      </w:pPr>
      <w:r>
        <w:t xml:space="preserve">&lt;Huawei&gt;system-view </w:t>
      </w:r>
    </w:p>
    <w:p w14:paraId="24956660" w14:textId="77777777" w:rsidR="00870A08" w:rsidRDefault="003A5418">
      <w:pPr>
        <w:pStyle w:val="aff6"/>
      </w:pPr>
      <w:r>
        <w:t xml:space="preserve">Enter system view, return user view with </w:t>
      </w:r>
      <w:proofErr w:type="spellStart"/>
      <w:r>
        <w:t>Ctrl+Z</w:t>
      </w:r>
      <w:proofErr w:type="spellEnd"/>
      <w:r>
        <w:t>.</w:t>
      </w:r>
    </w:p>
    <w:p w14:paraId="128545FF" w14:textId="77777777" w:rsidR="00870A08" w:rsidRDefault="003A5418">
      <w:pPr>
        <w:pStyle w:val="aff6"/>
      </w:pPr>
      <w:r>
        <w:t>[Huawei]quit</w:t>
      </w:r>
    </w:p>
    <w:p w14:paraId="1DDB084D" w14:textId="77777777" w:rsidR="00870A08" w:rsidRDefault="003A5418">
      <w:pPr>
        <w:pStyle w:val="aff6"/>
      </w:pPr>
      <w:r>
        <w:t>&lt;Huawei&gt;</w:t>
      </w:r>
    </w:p>
    <w:p w14:paraId="76DA4271" w14:textId="77777777" w:rsidR="00870A08" w:rsidRDefault="00870A08">
      <w:pPr>
        <w:ind w:firstLineChars="0" w:firstLine="0"/>
      </w:pPr>
    </w:p>
    <w:p w14:paraId="2E33EC67" w14:textId="77777777" w:rsidR="00870A08" w:rsidRDefault="003A5418">
      <w:pPr>
        <w:ind w:firstLine="420"/>
      </w:pPr>
      <w:r>
        <w:rPr>
          <w:rFonts w:hint="eastAsia"/>
        </w:rPr>
        <w:t>在系统视图下使用相应命令进入其他视图，如使用</w:t>
      </w:r>
      <w:r>
        <w:rPr>
          <w:rFonts w:hint="eastAsia"/>
          <w:b/>
        </w:rPr>
        <w:t>interface</w:t>
      </w:r>
      <w:r>
        <w:rPr>
          <w:rFonts w:hint="eastAsia"/>
        </w:rPr>
        <w:t>命令进入接口视图，在接口视图下可以使用</w:t>
      </w:r>
      <w:proofErr w:type="spellStart"/>
      <w:r>
        <w:rPr>
          <w:rFonts w:hint="eastAsia"/>
          <w:b/>
        </w:rPr>
        <w:t>ip</w:t>
      </w:r>
      <w:proofErr w:type="spellEnd"/>
      <w:r>
        <w:rPr>
          <w:rFonts w:hint="eastAsia"/>
          <w:b/>
        </w:rPr>
        <w:t xml:space="preserve"> address</w:t>
      </w:r>
      <w:r>
        <w:rPr>
          <w:rFonts w:hint="eastAsia"/>
        </w:rPr>
        <w:t>命令配置接口</w:t>
      </w:r>
      <w:r>
        <w:rPr>
          <w:rFonts w:hint="eastAsia"/>
        </w:rPr>
        <w:t>IP</w:t>
      </w:r>
      <w:r>
        <w:rPr>
          <w:rFonts w:hint="eastAsia"/>
        </w:rPr>
        <w:t>地址，子网掩码。为路由器的</w:t>
      </w:r>
      <w:r>
        <w:rPr>
          <w:rFonts w:hint="eastAsia"/>
        </w:rPr>
        <w:t>GE0/0/0</w:t>
      </w:r>
      <w:r>
        <w:rPr>
          <w:rFonts w:hint="eastAsia"/>
        </w:rPr>
        <w:t>接口配置</w:t>
      </w:r>
      <w:r>
        <w:rPr>
          <w:rFonts w:hint="eastAsia"/>
        </w:rPr>
        <w:t>IP</w:t>
      </w:r>
      <w:r>
        <w:rPr>
          <w:rFonts w:hint="eastAsia"/>
        </w:rPr>
        <w:t>地址，配置</w:t>
      </w:r>
      <w:r>
        <w:rPr>
          <w:rFonts w:hint="eastAsia"/>
        </w:rPr>
        <w:t>IP</w:t>
      </w:r>
      <w:r>
        <w:rPr>
          <w:rFonts w:hint="eastAsia"/>
        </w:rPr>
        <w:t>地址时可以使用子网掩码长度，也可以使用完整的子网掩码，如掩码为</w:t>
      </w:r>
      <w:r>
        <w:rPr>
          <w:rFonts w:hint="eastAsia"/>
        </w:rPr>
        <w:t>255.255.255.0</w:t>
      </w:r>
      <w:r>
        <w:rPr>
          <w:rFonts w:hint="eastAsia"/>
        </w:rPr>
        <w:t>，也可以使用</w:t>
      </w:r>
      <w:r>
        <w:rPr>
          <w:rFonts w:hint="eastAsia"/>
        </w:rPr>
        <w:t>24</w:t>
      </w:r>
      <w:r>
        <w:rPr>
          <w:rFonts w:hint="eastAsia"/>
        </w:rPr>
        <w:t>替代，上述配置以</w:t>
      </w:r>
      <w:r>
        <w:rPr>
          <w:rFonts w:hint="eastAsia"/>
        </w:rPr>
        <w:t>24</w:t>
      </w:r>
      <w:r>
        <w:rPr>
          <w:rFonts w:hint="eastAsia"/>
        </w:rPr>
        <w:t>替代。</w:t>
      </w:r>
    </w:p>
    <w:p w14:paraId="1900EEEE" w14:textId="77777777" w:rsidR="00870A08" w:rsidRDefault="003A5418">
      <w:pPr>
        <w:pStyle w:val="aff6"/>
      </w:pPr>
      <w:r>
        <w:t xml:space="preserve">&lt;Huawei&gt;system-view </w:t>
      </w:r>
    </w:p>
    <w:p w14:paraId="53DAED30" w14:textId="77777777" w:rsidR="00870A08" w:rsidRDefault="003A5418">
      <w:pPr>
        <w:pStyle w:val="aff6"/>
      </w:pPr>
      <w:r>
        <w:t xml:space="preserve">Enter system view, return user view with </w:t>
      </w:r>
      <w:proofErr w:type="spellStart"/>
      <w:r>
        <w:t>Ctrl+Z</w:t>
      </w:r>
      <w:proofErr w:type="spellEnd"/>
    </w:p>
    <w:p w14:paraId="10CA2448" w14:textId="77777777" w:rsidR="00870A08" w:rsidRDefault="003A5418">
      <w:pPr>
        <w:pStyle w:val="aff6"/>
      </w:pPr>
      <w:r>
        <w:t xml:space="preserve">[Huawei]interface </w:t>
      </w:r>
      <w:proofErr w:type="spellStart"/>
      <w:r>
        <w:t>GigabitEthernet</w:t>
      </w:r>
      <w:proofErr w:type="spellEnd"/>
      <w:r>
        <w:t xml:space="preserve"> 0/0/0</w:t>
      </w:r>
    </w:p>
    <w:p w14:paraId="35DE8977" w14:textId="77777777" w:rsidR="00870A08" w:rsidRDefault="003A5418">
      <w:pPr>
        <w:pStyle w:val="aff6"/>
      </w:pPr>
      <w:r>
        <w:t>[Huawei-GigabitEthernet0/0/</w:t>
      </w:r>
      <w:proofErr w:type="gramStart"/>
      <w:r>
        <w:t>0]</w:t>
      </w:r>
      <w:proofErr w:type="spellStart"/>
      <w:r>
        <w:t>ip</w:t>
      </w:r>
      <w:proofErr w:type="spellEnd"/>
      <w:proofErr w:type="gramEnd"/>
      <w:r>
        <w:t xml:space="preserve"> address 10.1.1.1 24</w:t>
      </w:r>
    </w:p>
    <w:p w14:paraId="354C739F" w14:textId="77777777" w:rsidR="00870A08" w:rsidRDefault="00870A08">
      <w:pPr>
        <w:ind w:firstLineChars="0" w:firstLine="0"/>
      </w:pPr>
    </w:p>
    <w:p w14:paraId="50FC68FC" w14:textId="77777777" w:rsidR="00870A08" w:rsidRDefault="003A5418">
      <w:pPr>
        <w:ind w:firstLine="420"/>
      </w:pPr>
      <w:r>
        <w:rPr>
          <w:rFonts w:hint="eastAsia"/>
        </w:rPr>
        <w:t>配置完成后，可以使用命令</w:t>
      </w:r>
      <w:r>
        <w:rPr>
          <w:b/>
        </w:rPr>
        <w:t>return</w:t>
      </w:r>
      <w:r>
        <w:rPr>
          <w:rFonts w:hint="eastAsia"/>
        </w:rPr>
        <w:t>直接退回到用户视图。</w:t>
      </w:r>
    </w:p>
    <w:p w14:paraId="7E547DA9" w14:textId="77777777" w:rsidR="00870A08" w:rsidRDefault="003A5418">
      <w:pPr>
        <w:pStyle w:val="aff6"/>
      </w:pPr>
      <w:r>
        <w:t>[Huawei-GigabitEthernet0/0/</w:t>
      </w:r>
      <w:proofErr w:type="gramStart"/>
      <w:r>
        <w:t>0]return</w:t>
      </w:r>
      <w:proofErr w:type="gramEnd"/>
      <w:r>
        <w:t xml:space="preserve"> </w:t>
      </w:r>
    </w:p>
    <w:p w14:paraId="0A65AEBD" w14:textId="77777777" w:rsidR="00870A08" w:rsidRDefault="003A5418">
      <w:pPr>
        <w:pStyle w:val="aff6"/>
      </w:pPr>
      <w:r>
        <w:lastRenderedPageBreak/>
        <w:t>&lt;Huawei&gt;</w:t>
      </w:r>
    </w:p>
    <w:p w14:paraId="79ED4353" w14:textId="77777777" w:rsidR="00870A08" w:rsidRDefault="00870A08">
      <w:pPr>
        <w:ind w:firstLineChars="0" w:firstLine="0"/>
      </w:pPr>
    </w:p>
    <w:p w14:paraId="1E3CCFF9" w14:textId="77777777" w:rsidR="00870A08" w:rsidRDefault="003A5418">
      <w:pPr>
        <w:ind w:firstLine="420"/>
      </w:pPr>
      <w:r>
        <w:rPr>
          <w:rFonts w:hint="eastAsia"/>
        </w:rPr>
        <w:t>命令</w:t>
      </w:r>
      <w:r>
        <w:rPr>
          <w:rFonts w:hint="eastAsia"/>
          <w:b/>
        </w:rPr>
        <w:t>return</w:t>
      </w:r>
      <w:r>
        <w:rPr>
          <w:rFonts w:hint="eastAsia"/>
        </w:rPr>
        <w:t>可以使用户从任意非用户视图退回到用户视图，命令</w:t>
      </w:r>
      <w:r>
        <w:rPr>
          <w:rFonts w:hint="eastAsia"/>
          <w:b/>
        </w:rPr>
        <w:t>return</w:t>
      </w:r>
      <w:r>
        <w:rPr>
          <w:rFonts w:hint="eastAsia"/>
        </w:rPr>
        <w:t>的功能也可以用组合键</w:t>
      </w:r>
      <w:r>
        <w:rPr>
          <w:rFonts w:hint="eastAsia"/>
        </w:rPr>
        <w:t>&lt;</w:t>
      </w:r>
      <w:proofErr w:type="spellStart"/>
      <w:r>
        <w:rPr>
          <w:rFonts w:hint="eastAsia"/>
          <w:b/>
        </w:rPr>
        <w:t>Ctrl+Z</w:t>
      </w:r>
      <w:proofErr w:type="spellEnd"/>
      <w:r>
        <w:rPr>
          <w:rFonts w:hint="eastAsia"/>
        </w:rPr>
        <w:t>&gt;</w:t>
      </w:r>
      <w:r>
        <w:rPr>
          <w:rFonts w:hint="eastAsia"/>
        </w:rPr>
        <w:t>完成。</w:t>
      </w:r>
    </w:p>
    <w:p w14:paraId="1E035103" w14:textId="77777777" w:rsidR="00870A08" w:rsidRDefault="003A5418">
      <w:pPr>
        <w:pStyle w:val="2"/>
        <w:numPr>
          <w:ilvl w:val="0"/>
          <w:numId w:val="6"/>
        </w:numPr>
        <w:ind w:left="426" w:hanging="426"/>
        <w:rPr>
          <w:rFonts w:ascii="微软雅黑" w:hAnsi="微软雅黑"/>
        </w:rPr>
      </w:pPr>
      <w:r>
        <w:rPr>
          <w:rFonts w:ascii="微软雅黑" w:hAnsi="微软雅黑" w:hint="eastAsia"/>
        </w:rPr>
        <w:t>命令行帮助</w:t>
      </w:r>
    </w:p>
    <w:p w14:paraId="0047937F" w14:textId="77777777" w:rsidR="00870A08" w:rsidRDefault="003A5418">
      <w:pPr>
        <w:ind w:firstLine="420"/>
      </w:pPr>
      <w:r>
        <w:rPr>
          <w:rFonts w:hint="eastAsia"/>
        </w:rPr>
        <w:t>如果用户忘记命令的参数或关键字，可使用命令行在线帮助。命令行在线帮助分为</w:t>
      </w:r>
      <w:proofErr w:type="gramStart"/>
      <w:r>
        <w:rPr>
          <w:rFonts w:hint="eastAsia"/>
        </w:rPr>
        <w:t>完全帮助</w:t>
      </w:r>
      <w:proofErr w:type="gramEnd"/>
      <w:r>
        <w:rPr>
          <w:rFonts w:hint="eastAsia"/>
        </w:rPr>
        <w:t>和部分帮助。</w:t>
      </w:r>
    </w:p>
    <w:p w14:paraId="54F2137A" w14:textId="77777777" w:rsidR="00870A08" w:rsidRDefault="003A5418">
      <w:pPr>
        <w:ind w:firstLine="420"/>
      </w:pPr>
      <w:r>
        <w:rPr>
          <w:rFonts w:hint="eastAsia"/>
        </w:rPr>
        <w:t>(</w:t>
      </w:r>
      <w:proofErr w:type="gramStart"/>
      <w:r>
        <w:rPr>
          <w:rFonts w:hint="eastAsia"/>
        </w:rPr>
        <w:t>一</w:t>
      </w:r>
      <w:proofErr w:type="gramEnd"/>
      <w:r>
        <w:rPr>
          <w:rFonts w:hint="eastAsia"/>
        </w:rPr>
        <w:t xml:space="preserve">) </w:t>
      </w:r>
      <w:r>
        <w:rPr>
          <w:rFonts w:hint="eastAsia"/>
        </w:rPr>
        <w:t>完全帮助，为在任</w:t>
      </w:r>
      <w:proofErr w:type="gramStart"/>
      <w:r>
        <w:rPr>
          <w:rFonts w:hint="eastAsia"/>
        </w:rPr>
        <w:t>一</w:t>
      </w:r>
      <w:proofErr w:type="gramEnd"/>
      <w:r>
        <w:rPr>
          <w:rFonts w:hint="eastAsia"/>
        </w:rPr>
        <w:t>命令视图下，键入“？”获取该命令视图下所有的命令及其简单描述。</w:t>
      </w:r>
    </w:p>
    <w:p w14:paraId="65E20CD5" w14:textId="77777777" w:rsidR="00870A08" w:rsidRDefault="003A5418">
      <w:pPr>
        <w:ind w:firstLine="420"/>
      </w:pPr>
      <w:r>
        <w:rPr>
          <w:rFonts w:hint="eastAsia"/>
        </w:rPr>
        <w:t>如在系统视图下，键入“？”获取该命令视图下所有的命令及其简单描述。</w:t>
      </w:r>
    </w:p>
    <w:p w14:paraId="2C13239E" w14:textId="77777777" w:rsidR="00870A08" w:rsidRDefault="003A5418">
      <w:pPr>
        <w:pStyle w:val="aff6"/>
      </w:pPr>
      <w:r>
        <w:t>[Huawei]?</w:t>
      </w:r>
    </w:p>
    <w:p w14:paraId="754A2EE0" w14:textId="77777777" w:rsidR="00870A08" w:rsidRDefault="003A5418">
      <w:pPr>
        <w:pStyle w:val="aff6"/>
      </w:pPr>
      <w:r>
        <w:t>System view commands:</w:t>
      </w:r>
    </w:p>
    <w:p w14:paraId="39F53658" w14:textId="77777777" w:rsidR="00870A08" w:rsidRDefault="003A5418">
      <w:pPr>
        <w:pStyle w:val="aff6"/>
      </w:pPr>
      <w:r>
        <w:t xml:space="preserve">  </w:t>
      </w:r>
      <w:proofErr w:type="spellStart"/>
      <w:r>
        <w:t>aaa</w:t>
      </w:r>
      <w:proofErr w:type="spellEnd"/>
      <w:r>
        <w:t xml:space="preserve">                          &lt;Group&gt; </w:t>
      </w:r>
      <w:proofErr w:type="spellStart"/>
      <w:r>
        <w:t>aaa</w:t>
      </w:r>
      <w:proofErr w:type="spellEnd"/>
      <w:r>
        <w:t xml:space="preserve"> command group</w:t>
      </w:r>
    </w:p>
    <w:p w14:paraId="0F32A843" w14:textId="77777777" w:rsidR="00870A08" w:rsidRDefault="003A5418">
      <w:pPr>
        <w:pStyle w:val="aff6"/>
      </w:pPr>
      <w:r>
        <w:t xml:space="preserve">  </w:t>
      </w:r>
      <w:proofErr w:type="spellStart"/>
      <w:r>
        <w:t>aaa</w:t>
      </w:r>
      <w:proofErr w:type="spellEnd"/>
      <w:r>
        <w:t>-</w:t>
      </w:r>
      <w:proofErr w:type="spellStart"/>
      <w:r>
        <w:t>authen</w:t>
      </w:r>
      <w:proofErr w:type="spellEnd"/>
      <w:r>
        <w:t>-bypass            Set remote authentication bypass</w:t>
      </w:r>
    </w:p>
    <w:p w14:paraId="256DC119" w14:textId="77777777" w:rsidR="00870A08" w:rsidRDefault="003A5418">
      <w:pPr>
        <w:pStyle w:val="aff6"/>
      </w:pPr>
      <w:r>
        <w:t xml:space="preserve">  </w:t>
      </w:r>
      <w:proofErr w:type="spellStart"/>
      <w:r>
        <w:t>aaa</w:t>
      </w:r>
      <w:proofErr w:type="spellEnd"/>
      <w:r>
        <w:t>-author-bypass            Set remote authorization bypass</w:t>
      </w:r>
    </w:p>
    <w:p w14:paraId="7E959CBE" w14:textId="77777777" w:rsidR="00870A08" w:rsidRDefault="003A5418">
      <w:pPr>
        <w:pStyle w:val="aff6"/>
      </w:pPr>
      <w:r>
        <w:t xml:space="preserve">  </w:t>
      </w:r>
      <w:proofErr w:type="spellStart"/>
      <w:r>
        <w:t>aaa</w:t>
      </w:r>
      <w:proofErr w:type="spellEnd"/>
      <w:r>
        <w:t>-author-</w:t>
      </w:r>
      <w:proofErr w:type="spellStart"/>
      <w:r>
        <w:t>cmd</w:t>
      </w:r>
      <w:proofErr w:type="spellEnd"/>
      <w:r>
        <w:t>-bypass       Set remote command authorization bypass</w:t>
      </w:r>
    </w:p>
    <w:p w14:paraId="4CAB1BDC" w14:textId="77777777" w:rsidR="00870A08" w:rsidRDefault="003A5418">
      <w:pPr>
        <w:pStyle w:val="aff6"/>
      </w:pPr>
      <w:r>
        <w:t xml:space="preserve">  access-user            </w:t>
      </w:r>
      <w:r>
        <w:rPr>
          <w:rFonts w:hint="eastAsia"/>
        </w:rPr>
        <w:t xml:space="preserve">   </w:t>
      </w:r>
      <w:r>
        <w:t xml:space="preserve">    User access</w:t>
      </w:r>
    </w:p>
    <w:p w14:paraId="5B58A40E" w14:textId="77777777" w:rsidR="00870A08" w:rsidRDefault="003A5418">
      <w:pPr>
        <w:pStyle w:val="aff6"/>
      </w:pPr>
      <w:r>
        <w:t xml:space="preserve">  </w:t>
      </w:r>
      <w:proofErr w:type="spellStart"/>
      <w:r>
        <w:t>acl</w:t>
      </w:r>
      <w:proofErr w:type="spellEnd"/>
      <w:r>
        <w:t xml:space="preserve">                     </w:t>
      </w:r>
      <w:r>
        <w:rPr>
          <w:rFonts w:hint="eastAsia"/>
        </w:rPr>
        <w:t xml:space="preserve">   </w:t>
      </w:r>
      <w:r>
        <w:t xml:space="preserve">    Specify ACL configuration information</w:t>
      </w:r>
    </w:p>
    <w:p w14:paraId="729AA4D2" w14:textId="77777777" w:rsidR="00870A08" w:rsidRDefault="003A5418">
      <w:pPr>
        <w:pStyle w:val="aff6"/>
      </w:pPr>
      <w:r>
        <w:t xml:space="preserve">  alarm                    </w:t>
      </w:r>
      <w:r>
        <w:rPr>
          <w:rFonts w:hint="eastAsia"/>
        </w:rPr>
        <w:t xml:space="preserve">  </w:t>
      </w:r>
      <w:r>
        <w:t xml:space="preserve">    </w:t>
      </w:r>
      <w:proofErr w:type="spellStart"/>
      <w:r>
        <w:t>Alarm</w:t>
      </w:r>
      <w:proofErr w:type="spellEnd"/>
    </w:p>
    <w:p w14:paraId="31B1F02B" w14:textId="77777777" w:rsidR="00870A08" w:rsidRDefault="003A5418">
      <w:pPr>
        <w:ind w:firstLineChars="0" w:firstLine="0"/>
      </w:pPr>
      <w:r>
        <w:rPr>
          <w:rFonts w:hint="eastAsia"/>
        </w:rPr>
        <w:t>……</w:t>
      </w:r>
    </w:p>
    <w:p w14:paraId="12578069" w14:textId="77777777" w:rsidR="00870A08" w:rsidRDefault="00870A08">
      <w:pPr>
        <w:ind w:firstLineChars="0" w:firstLine="0"/>
      </w:pPr>
    </w:p>
    <w:p w14:paraId="41E5E701" w14:textId="77777777" w:rsidR="00870A08" w:rsidRDefault="003A5418">
      <w:pPr>
        <w:ind w:firstLine="420"/>
      </w:pPr>
      <w:r>
        <w:rPr>
          <w:rFonts w:hint="eastAsia"/>
        </w:rPr>
        <w:t>也可以键入</w:t>
      </w:r>
      <w:proofErr w:type="gramStart"/>
      <w:r>
        <w:rPr>
          <w:rFonts w:hint="eastAsia"/>
        </w:rPr>
        <w:t>一</w:t>
      </w:r>
      <w:proofErr w:type="gramEnd"/>
      <w:r>
        <w:rPr>
          <w:rFonts w:hint="eastAsia"/>
        </w:rPr>
        <w:t>命令，后接以空格分隔的“？”，列出全部关键字或参数及其简单描述。</w:t>
      </w:r>
    </w:p>
    <w:p w14:paraId="2BDBE74F" w14:textId="77777777" w:rsidR="00870A08" w:rsidRDefault="003A5418">
      <w:pPr>
        <w:ind w:firstLine="420"/>
      </w:pPr>
      <w:r>
        <w:rPr>
          <w:rFonts w:hint="eastAsia"/>
        </w:rPr>
        <w:t>如在系统视图下，列出</w:t>
      </w:r>
      <w:r>
        <w:rPr>
          <w:rFonts w:hint="eastAsia"/>
          <w:b/>
        </w:rPr>
        <w:t>interface</w:t>
      </w:r>
      <w:r>
        <w:rPr>
          <w:rFonts w:hint="eastAsia"/>
        </w:rPr>
        <w:t>命令参数及其简单描述。</w:t>
      </w:r>
    </w:p>
    <w:p w14:paraId="2E45824A" w14:textId="77777777" w:rsidR="00870A08" w:rsidRDefault="003A5418">
      <w:pPr>
        <w:pStyle w:val="aff6"/>
      </w:pPr>
      <w:r>
        <w:t>[Huawei]</w:t>
      </w:r>
      <w:proofErr w:type="gramStart"/>
      <w:r>
        <w:t>interface ?</w:t>
      </w:r>
      <w:proofErr w:type="gramEnd"/>
    </w:p>
    <w:p w14:paraId="3BA41A63" w14:textId="77777777" w:rsidR="00870A08" w:rsidRDefault="003A5418">
      <w:pPr>
        <w:pStyle w:val="aff6"/>
      </w:pPr>
      <w:r>
        <w:t xml:space="preserve">  Bridge-if       </w:t>
      </w:r>
      <w:r>
        <w:rPr>
          <w:rFonts w:hint="eastAsia"/>
        </w:rPr>
        <w:t xml:space="preserve">  </w:t>
      </w:r>
      <w:r>
        <w:t xml:space="preserve">  </w:t>
      </w:r>
      <w:proofErr w:type="spellStart"/>
      <w:r>
        <w:t>Bridge-if</w:t>
      </w:r>
      <w:proofErr w:type="spellEnd"/>
      <w:r>
        <w:t xml:space="preserve"> </w:t>
      </w:r>
      <w:proofErr w:type="spellStart"/>
      <w:r>
        <w:t>interfac</w:t>
      </w:r>
      <w:proofErr w:type="spellEnd"/>
      <w:r>
        <w:rPr>
          <w:rFonts w:hint="eastAsia"/>
        </w:rPr>
        <w:t>。</w:t>
      </w:r>
    </w:p>
    <w:p w14:paraId="21952913" w14:textId="77777777" w:rsidR="00870A08" w:rsidRDefault="003A5418">
      <w:pPr>
        <w:pStyle w:val="aff6"/>
      </w:pPr>
      <w:r>
        <w:t xml:space="preserve">  Cellular        </w:t>
      </w:r>
      <w:r>
        <w:rPr>
          <w:rFonts w:hint="eastAsia"/>
        </w:rPr>
        <w:t xml:space="preserve">  </w:t>
      </w:r>
      <w:r>
        <w:t xml:space="preserve">  </w:t>
      </w:r>
      <w:proofErr w:type="spellStart"/>
      <w:r>
        <w:t>Cellular</w:t>
      </w:r>
      <w:proofErr w:type="spellEnd"/>
      <w:r>
        <w:t xml:space="preserve"> interface</w:t>
      </w:r>
    </w:p>
    <w:p w14:paraId="725580F6" w14:textId="77777777" w:rsidR="00870A08" w:rsidRDefault="003A5418">
      <w:pPr>
        <w:pStyle w:val="aff6"/>
      </w:pPr>
      <w:r>
        <w:t xml:space="preserve">  Dialer          </w:t>
      </w:r>
      <w:r>
        <w:rPr>
          <w:rFonts w:hint="eastAsia"/>
        </w:rPr>
        <w:t xml:space="preserve"> </w:t>
      </w:r>
      <w:r>
        <w:t xml:space="preserve">  </w:t>
      </w:r>
      <w:r>
        <w:rPr>
          <w:rFonts w:hint="eastAsia"/>
        </w:rPr>
        <w:t xml:space="preserve"> </w:t>
      </w:r>
      <w:proofErr w:type="spellStart"/>
      <w:r>
        <w:t>Dialer</w:t>
      </w:r>
      <w:proofErr w:type="spellEnd"/>
      <w:r>
        <w:t xml:space="preserve"> interface</w:t>
      </w:r>
    </w:p>
    <w:p w14:paraId="55414D02" w14:textId="77777777" w:rsidR="00870A08" w:rsidRDefault="003A5418">
      <w:pPr>
        <w:pStyle w:val="aff6"/>
      </w:pPr>
      <w:r>
        <w:lastRenderedPageBreak/>
        <w:t xml:space="preserve">  Eth-Trunk        </w:t>
      </w:r>
      <w:r>
        <w:rPr>
          <w:rFonts w:hint="eastAsia"/>
        </w:rPr>
        <w:t xml:space="preserve"> </w:t>
      </w:r>
      <w:r>
        <w:t xml:space="preserve"> Ethernet-Trunk interface</w:t>
      </w:r>
    </w:p>
    <w:p w14:paraId="45343871" w14:textId="77777777" w:rsidR="00870A08" w:rsidRDefault="003A5418">
      <w:pPr>
        <w:pStyle w:val="aff6"/>
      </w:pPr>
      <w:r>
        <w:t xml:space="preserve">  </w:t>
      </w:r>
      <w:proofErr w:type="spellStart"/>
      <w:r>
        <w:t>GigabitEthernet</w:t>
      </w:r>
      <w:proofErr w:type="spellEnd"/>
      <w:r>
        <w:t xml:space="preserve">   </w:t>
      </w:r>
      <w:proofErr w:type="spellStart"/>
      <w:r>
        <w:t>GigabitEthernet</w:t>
      </w:r>
      <w:proofErr w:type="spellEnd"/>
      <w:r>
        <w:t xml:space="preserve"> interface</w:t>
      </w:r>
    </w:p>
    <w:p w14:paraId="7F662468" w14:textId="77777777" w:rsidR="00870A08" w:rsidRDefault="003A5418">
      <w:pPr>
        <w:ind w:firstLineChars="0" w:firstLine="0"/>
      </w:pPr>
      <w:r>
        <w:rPr>
          <w:rFonts w:hint="eastAsia"/>
        </w:rPr>
        <w:t>……</w:t>
      </w:r>
    </w:p>
    <w:p w14:paraId="0C8FB66D" w14:textId="77777777" w:rsidR="00870A08" w:rsidRDefault="00870A08">
      <w:pPr>
        <w:ind w:firstLineChars="0" w:firstLine="0"/>
      </w:pPr>
    </w:p>
    <w:p w14:paraId="005624D4" w14:textId="77777777" w:rsidR="00870A08" w:rsidRDefault="003A5418">
      <w:pPr>
        <w:ind w:firstLine="420"/>
      </w:pPr>
      <w:r>
        <w:rPr>
          <w:rFonts w:hint="eastAsia"/>
        </w:rPr>
        <w:t>(</w:t>
      </w:r>
      <w:r>
        <w:rPr>
          <w:rFonts w:hint="eastAsia"/>
        </w:rPr>
        <w:t>二</w:t>
      </w:r>
      <w:r>
        <w:rPr>
          <w:rFonts w:hint="eastAsia"/>
        </w:rPr>
        <w:t xml:space="preserve">) </w:t>
      </w:r>
      <w:r>
        <w:rPr>
          <w:rFonts w:hint="eastAsia"/>
        </w:rPr>
        <w:t>部分帮助，为键入</w:t>
      </w:r>
      <w:proofErr w:type="gramStart"/>
      <w:r>
        <w:rPr>
          <w:rFonts w:hint="eastAsia"/>
        </w:rPr>
        <w:t>一</w:t>
      </w:r>
      <w:proofErr w:type="gramEnd"/>
      <w:r>
        <w:rPr>
          <w:rFonts w:hint="eastAsia"/>
        </w:rPr>
        <w:t>字符串，其后紧接“？”，列出以该</w:t>
      </w:r>
      <w:bookmarkStart w:id="21" w:name="OLE_LINK8"/>
      <w:bookmarkStart w:id="22" w:name="OLE_LINK9"/>
      <w:r>
        <w:rPr>
          <w:rFonts w:hint="eastAsia"/>
        </w:rPr>
        <w:t>字符串开头的所有关键字</w:t>
      </w:r>
      <w:bookmarkEnd w:id="21"/>
      <w:bookmarkEnd w:id="22"/>
      <w:r>
        <w:rPr>
          <w:rFonts w:hint="eastAsia"/>
        </w:rPr>
        <w:t>。</w:t>
      </w:r>
    </w:p>
    <w:p w14:paraId="03CF9975" w14:textId="77777777" w:rsidR="00870A08" w:rsidRDefault="003A5418">
      <w:pPr>
        <w:ind w:firstLine="420"/>
      </w:pPr>
      <w:r>
        <w:rPr>
          <w:rFonts w:hint="eastAsia"/>
        </w:rPr>
        <w:t>如在系统视图下列出以“</w:t>
      </w:r>
      <w:proofErr w:type="spellStart"/>
      <w:r>
        <w:rPr>
          <w:rFonts w:hint="eastAsia"/>
        </w:rPr>
        <w:t>rou</w:t>
      </w:r>
      <w:proofErr w:type="spellEnd"/>
      <w:r>
        <w:rPr>
          <w:rFonts w:hint="eastAsia"/>
        </w:rPr>
        <w:t>”</w:t>
      </w:r>
      <w:r>
        <w:rPr>
          <w:rFonts w:hint="eastAsia"/>
        </w:rPr>
        <w:t xml:space="preserve"> </w:t>
      </w:r>
      <w:r>
        <w:rPr>
          <w:rFonts w:hint="eastAsia"/>
        </w:rPr>
        <w:t>字符串开头的所有命令及其简单描述。</w:t>
      </w:r>
    </w:p>
    <w:p w14:paraId="4E3ED913" w14:textId="77777777" w:rsidR="00870A08" w:rsidRDefault="003A5418">
      <w:pPr>
        <w:pStyle w:val="aff6"/>
      </w:pPr>
      <w:r>
        <w:t>[Huawei]</w:t>
      </w:r>
      <w:proofErr w:type="spellStart"/>
      <w:r>
        <w:t>rou</w:t>
      </w:r>
      <w:proofErr w:type="spellEnd"/>
      <w:r>
        <w:t>?</w:t>
      </w:r>
    </w:p>
    <w:p w14:paraId="5C1A7F42" w14:textId="77777777" w:rsidR="00870A08" w:rsidRDefault="003A5418">
      <w:pPr>
        <w:pStyle w:val="aff6"/>
      </w:pPr>
      <w:r>
        <w:t xml:space="preserve">  route              </w:t>
      </w:r>
      <w:r>
        <w:rPr>
          <w:rFonts w:hint="eastAsia"/>
        </w:rPr>
        <w:t xml:space="preserve">  </w:t>
      </w:r>
      <w:r>
        <w:t xml:space="preserve"> </w:t>
      </w:r>
      <w:r>
        <w:rPr>
          <w:rFonts w:hint="eastAsia"/>
        </w:rPr>
        <w:t xml:space="preserve"> </w:t>
      </w:r>
      <w:r>
        <w:t xml:space="preserve"> Routing Module</w:t>
      </w:r>
    </w:p>
    <w:p w14:paraId="7F90FA5D" w14:textId="77777777" w:rsidR="00870A08" w:rsidRDefault="003A5418">
      <w:pPr>
        <w:pStyle w:val="aff6"/>
      </w:pPr>
      <w:r>
        <w:t xml:space="preserve">  route-policy        </w:t>
      </w:r>
      <w:r>
        <w:rPr>
          <w:rFonts w:hint="eastAsia"/>
        </w:rPr>
        <w:t xml:space="preserve">  </w:t>
      </w:r>
      <w:r>
        <w:t xml:space="preserve"> </w:t>
      </w:r>
      <w:proofErr w:type="spellStart"/>
      <w:r>
        <w:t>Route-policy</w:t>
      </w:r>
      <w:proofErr w:type="spellEnd"/>
    </w:p>
    <w:p w14:paraId="77E1B77F" w14:textId="77777777" w:rsidR="00870A08" w:rsidRDefault="003A5418">
      <w:pPr>
        <w:pStyle w:val="aff6"/>
      </w:pPr>
      <w:r>
        <w:t xml:space="preserve">  route-policy-</w:t>
      </w:r>
      <w:proofErr w:type="gramStart"/>
      <w:r>
        <w:t>change  Specify</w:t>
      </w:r>
      <w:proofErr w:type="gramEnd"/>
      <w:r>
        <w:t xml:space="preserve"> route policy change parameter</w:t>
      </w:r>
    </w:p>
    <w:p w14:paraId="29496AC4" w14:textId="77777777" w:rsidR="00870A08" w:rsidRDefault="003A5418">
      <w:pPr>
        <w:pStyle w:val="aff6"/>
      </w:pPr>
      <w:r>
        <w:t xml:space="preserve">  router               </w:t>
      </w:r>
      <w:r>
        <w:rPr>
          <w:rFonts w:hint="eastAsia"/>
        </w:rPr>
        <w:t xml:space="preserve">   </w:t>
      </w:r>
      <w:r>
        <w:t>Configure router information</w:t>
      </w:r>
    </w:p>
    <w:p w14:paraId="00919CC6" w14:textId="77777777" w:rsidR="00870A08" w:rsidRDefault="003A5418">
      <w:pPr>
        <w:pStyle w:val="2"/>
        <w:numPr>
          <w:ilvl w:val="0"/>
          <w:numId w:val="6"/>
        </w:numPr>
        <w:ind w:left="426" w:hanging="426"/>
        <w:rPr>
          <w:rFonts w:ascii="微软雅黑" w:hAnsi="微软雅黑"/>
        </w:rPr>
      </w:pPr>
      <w:r>
        <w:rPr>
          <w:rFonts w:ascii="微软雅黑" w:hAnsi="微软雅黑" w:hint="eastAsia"/>
        </w:rPr>
        <w:t>快捷键使用</w:t>
      </w:r>
    </w:p>
    <w:p w14:paraId="6D381AEA" w14:textId="77777777" w:rsidR="00870A08" w:rsidRDefault="003A5418">
      <w:pPr>
        <w:ind w:firstLine="420"/>
      </w:pPr>
      <w:r>
        <w:rPr>
          <w:rFonts w:hint="eastAsia"/>
        </w:rPr>
        <w:t>命令行接口提供了基本的命令编辑功能，支持多行编辑，每条命令的最大长度为</w:t>
      </w:r>
      <w:r>
        <w:t>256</w:t>
      </w:r>
      <w:r>
        <w:rPr>
          <w:rFonts w:hint="eastAsia"/>
        </w:rPr>
        <w:t>个字符。各功能键详细描述如下所示：</w:t>
      </w:r>
    </w:p>
    <w:p w14:paraId="1C6D6BB0" w14:textId="77777777" w:rsidR="00870A08" w:rsidRDefault="003A5418">
      <w:pPr>
        <w:ind w:firstLine="420"/>
      </w:pPr>
      <w:r>
        <w:rPr>
          <w:rFonts w:hint="eastAsia"/>
        </w:rPr>
        <w:t>退格键</w:t>
      </w:r>
      <w:proofErr w:type="spellStart"/>
      <w:r>
        <w:t>BackSpace</w:t>
      </w:r>
      <w:proofErr w:type="spellEnd"/>
      <w:r>
        <w:rPr>
          <w:rFonts w:hint="eastAsia"/>
        </w:rPr>
        <w:t>表示删除光标位置的前一个字符；</w:t>
      </w:r>
    </w:p>
    <w:p w14:paraId="2CC8F483" w14:textId="77777777" w:rsidR="00870A08" w:rsidRDefault="003A5418">
      <w:pPr>
        <w:ind w:firstLine="420"/>
      </w:pPr>
      <w:r>
        <w:rPr>
          <w:rFonts w:hint="eastAsia"/>
        </w:rPr>
        <w:t>左光标键←或</w:t>
      </w:r>
      <w:r>
        <w:t>&lt;</w:t>
      </w:r>
      <w:proofErr w:type="spellStart"/>
      <w:r>
        <w:t>Ctrl+B</w:t>
      </w:r>
      <w:proofErr w:type="spellEnd"/>
      <w:r>
        <w:t>&gt;</w:t>
      </w:r>
      <w:r>
        <w:tab/>
      </w:r>
      <w:r>
        <w:rPr>
          <w:rFonts w:hint="eastAsia"/>
        </w:rPr>
        <w:t>表示光标向左移动一个字符位置；</w:t>
      </w:r>
    </w:p>
    <w:p w14:paraId="34591A8F" w14:textId="77777777" w:rsidR="00870A08" w:rsidRDefault="003A5418">
      <w:pPr>
        <w:ind w:firstLine="420"/>
      </w:pPr>
      <w:r>
        <w:rPr>
          <w:rFonts w:hint="eastAsia"/>
        </w:rPr>
        <w:t>右光标键→或</w:t>
      </w:r>
      <w:r>
        <w:t>&lt;</w:t>
      </w:r>
      <w:proofErr w:type="spellStart"/>
      <w:r>
        <w:t>Ctrl+F</w:t>
      </w:r>
      <w:proofErr w:type="spellEnd"/>
      <w:r>
        <w:t>&gt;</w:t>
      </w:r>
      <w:r>
        <w:rPr>
          <w:rFonts w:hint="eastAsia"/>
        </w:rPr>
        <w:t>表示光标向右移动一个字符位置；</w:t>
      </w:r>
    </w:p>
    <w:p w14:paraId="595CB90A" w14:textId="77777777" w:rsidR="00870A08" w:rsidRDefault="003A5418">
      <w:pPr>
        <w:ind w:firstLine="420"/>
      </w:pPr>
      <w:r>
        <w:rPr>
          <w:rFonts w:hint="eastAsia"/>
        </w:rPr>
        <w:t>删除键</w:t>
      </w:r>
      <w:r>
        <w:t>Delete</w:t>
      </w:r>
      <w:r>
        <w:tab/>
      </w:r>
      <w:r>
        <w:rPr>
          <w:rFonts w:hint="eastAsia"/>
        </w:rPr>
        <w:t>表示删除光标位置字符；</w:t>
      </w:r>
    </w:p>
    <w:p w14:paraId="55338D59" w14:textId="77777777" w:rsidR="00870A08" w:rsidRDefault="003A5418">
      <w:pPr>
        <w:ind w:firstLine="420"/>
      </w:pPr>
      <w:r>
        <w:rPr>
          <w:rFonts w:hint="eastAsia"/>
        </w:rPr>
        <w:t>上下光标键↑↓表示显示历史命令；</w:t>
      </w:r>
    </w:p>
    <w:p w14:paraId="35C26B92" w14:textId="77777777" w:rsidR="00870A08" w:rsidRDefault="003A5418">
      <w:pPr>
        <w:ind w:firstLine="420"/>
      </w:pPr>
      <w:r>
        <w:rPr>
          <w:rFonts w:hint="eastAsia"/>
        </w:rPr>
        <w:t>当用户输入不完整的关键字后按下</w:t>
      </w:r>
      <w:r>
        <w:t>Tab</w:t>
      </w:r>
      <w:r>
        <w:rPr>
          <w:rFonts w:hint="eastAsia"/>
        </w:rPr>
        <w:t>键，系统自动执行部分帮助，将命令补全。比如键入“</w:t>
      </w:r>
      <w:r>
        <w:rPr>
          <w:rFonts w:hint="eastAsia"/>
        </w:rPr>
        <w:t>dis</w:t>
      </w:r>
      <w:r>
        <w:rPr>
          <w:rFonts w:hint="eastAsia"/>
        </w:rPr>
        <w:t>”后，按键盘“</w:t>
      </w:r>
      <w:r>
        <w:rPr>
          <w:rFonts w:hint="eastAsia"/>
        </w:rPr>
        <w:t>Tab</w:t>
      </w:r>
      <w:r>
        <w:rPr>
          <w:rFonts w:hint="eastAsia"/>
        </w:rPr>
        <w:t>”键可以将命令补全为“</w:t>
      </w:r>
      <w:r>
        <w:rPr>
          <w:rFonts w:hint="eastAsia"/>
        </w:rPr>
        <w:t>display</w:t>
      </w:r>
      <w:r>
        <w:rPr>
          <w:rFonts w:hint="eastAsia"/>
        </w:rPr>
        <w:t>”。</w:t>
      </w:r>
    </w:p>
    <w:p w14:paraId="7EA58A84" w14:textId="77777777" w:rsidR="00870A08" w:rsidRDefault="003A5418">
      <w:pPr>
        <w:pStyle w:val="aff6"/>
      </w:pPr>
      <w:r>
        <w:t>&lt;R1&gt;dis</w:t>
      </w:r>
    </w:p>
    <w:p w14:paraId="2FBFD8EC" w14:textId="77777777" w:rsidR="00870A08" w:rsidRDefault="003A5418">
      <w:pPr>
        <w:pStyle w:val="aff6"/>
      </w:pPr>
      <w:r>
        <w:t>&lt;R1&gt;display</w:t>
      </w:r>
    </w:p>
    <w:p w14:paraId="6DF1B005" w14:textId="77777777" w:rsidR="00870A08" w:rsidRDefault="00870A08">
      <w:pPr>
        <w:ind w:firstLineChars="0" w:firstLine="0"/>
      </w:pPr>
    </w:p>
    <w:p w14:paraId="6BFAAB4C" w14:textId="77777777" w:rsidR="00870A08" w:rsidRDefault="003A5418">
      <w:pPr>
        <w:ind w:firstLine="420"/>
      </w:pPr>
      <w:r>
        <w:rPr>
          <w:rFonts w:hint="eastAsia"/>
        </w:rPr>
        <w:t>可以通过</w:t>
      </w:r>
      <w:r>
        <w:rPr>
          <w:rStyle w:val="cmdname"/>
          <w:rFonts w:hint="eastAsia"/>
          <w:b/>
          <w:bCs/>
          <w:color w:val="000000"/>
          <w:sz w:val="20"/>
          <w:szCs w:val="20"/>
        </w:rPr>
        <w:t>display hotkey</w:t>
      </w:r>
      <w:r>
        <w:rPr>
          <w:rFonts w:hint="eastAsia"/>
        </w:rPr>
        <w:t>命令用来查看已定义、未定义和系统保留的快捷键的情况。</w:t>
      </w:r>
    </w:p>
    <w:p w14:paraId="0A8A69A4" w14:textId="77777777" w:rsidR="00870A08" w:rsidRDefault="003A5418">
      <w:pPr>
        <w:pStyle w:val="2"/>
        <w:numPr>
          <w:ilvl w:val="0"/>
          <w:numId w:val="6"/>
        </w:numPr>
        <w:ind w:left="426" w:hanging="426"/>
        <w:rPr>
          <w:rFonts w:ascii="微软雅黑" w:hAnsi="微软雅黑"/>
        </w:rPr>
      </w:pPr>
      <w:r>
        <w:rPr>
          <w:rFonts w:ascii="微软雅黑" w:hAnsi="微软雅黑" w:hint="eastAsia"/>
        </w:rPr>
        <w:lastRenderedPageBreak/>
        <w:t>修改路由器名称</w:t>
      </w:r>
    </w:p>
    <w:p w14:paraId="7B0362C2" w14:textId="77777777" w:rsidR="00870A08" w:rsidRDefault="003A5418">
      <w:pPr>
        <w:tabs>
          <w:tab w:val="left" w:pos="720"/>
        </w:tabs>
        <w:ind w:firstLine="420"/>
      </w:pPr>
      <w:r>
        <w:rPr>
          <w:rFonts w:hint="eastAsia"/>
        </w:rPr>
        <w:t>当网络上有多个设备需要管理时，用户可以为每个设备设置特定的名称，以便于管理和识别。</w:t>
      </w:r>
    </w:p>
    <w:p w14:paraId="4BF0B6CB" w14:textId="77777777" w:rsidR="00870A08" w:rsidRDefault="003A5418">
      <w:pPr>
        <w:tabs>
          <w:tab w:val="left" w:pos="720"/>
        </w:tabs>
        <w:ind w:firstLine="420"/>
      </w:pPr>
      <w:bookmarkStart w:id="23" w:name="OLE_LINK24"/>
      <w:bookmarkStart w:id="24" w:name="OLE_LINK23"/>
      <w:r>
        <w:rPr>
          <w:rFonts w:hint="eastAsia"/>
        </w:rPr>
        <w:t>在系统视图下</w:t>
      </w:r>
      <w:bookmarkEnd w:id="23"/>
      <w:bookmarkEnd w:id="24"/>
      <w:r>
        <w:rPr>
          <w:rFonts w:hint="eastAsia"/>
        </w:rPr>
        <w:t>，使用命令</w:t>
      </w:r>
      <w:proofErr w:type="spellStart"/>
      <w:r>
        <w:rPr>
          <w:rFonts w:hint="eastAsia"/>
          <w:b/>
        </w:rPr>
        <w:t>sysname</w:t>
      </w:r>
      <w:proofErr w:type="spellEnd"/>
      <w:r>
        <w:rPr>
          <w:rFonts w:hint="eastAsia"/>
        </w:rPr>
        <w:t>修改当前路由器名称。如更改当前路由器的系统名称为</w:t>
      </w:r>
      <w:r>
        <w:rPr>
          <w:rFonts w:hint="eastAsia"/>
        </w:rPr>
        <w:t>R1</w:t>
      </w:r>
      <w:r>
        <w:rPr>
          <w:rFonts w:hint="eastAsia"/>
        </w:rPr>
        <w:t>。</w:t>
      </w:r>
    </w:p>
    <w:p w14:paraId="6CA16F92" w14:textId="77777777" w:rsidR="00870A08" w:rsidRDefault="003A5418">
      <w:pPr>
        <w:pStyle w:val="aff6"/>
      </w:pPr>
      <w:r>
        <w:t>[Huawei]</w:t>
      </w:r>
      <w:proofErr w:type="spellStart"/>
      <w:r>
        <w:t>sysname</w:t>
      </w:r>
      <w:proofErr w:type="spellEnd"/>
      <w:r>
        <w:t xml:space="preserve"> R1 </w:t>
      </w:r>
    </w:p>
    <w:p w14:paraId="08422E7A" w14:textId="77777777" w:rsidR="00870A08" w:rsidRDefault="003A5418">
      <w:pPr>
        <w:pStyle w:val="aff6"/>
      </w:pPr>
      <w:r>
        <w:t>[R1]</w:t>
      </w:r>
    </w:p>
    <w:p w14:paraId="6DFDAA4D" w14:textId="77777777" w:rsidR="00870A08" w:rsidRDefault="003A5418">
      <w:pPr>
        <w:pStyle w:val="2"/>
        <w:numPr>
          <w:ilvl w:val="0"/>
          <w:numId w:val="6"/>
        </w:numPr>
        <w:ind w:left="426" w:hanging="426"/>
        <w:rPr>
          <w:rFonts w:ascii="微软雅黑" w:hAnsi="微软雅黑"/>
        </w:rPr>
      </w:pPr>
      <w:r>
        <w:rPr>
          <w:rFonts w:ascii="微软雅黑" w:hAnsi="微软雅黑" w:hint="eastAsia"/>
        </w:rPr>
        <w:t>设置路由器时钟</w:t>
      </w:r>
    </w:p>
    <w:p w14:paraId="377B3DB7" w14:textId="77777777" w:rsidR="00870A08" w:rsidRDefault="003A5418">
      <w:pPr>
        <w:tabs>
          <w:tab w:val="left" w:pos="720"/>
        </w:tabs>
        <w:ind w:firstLine="420"/>
      </w:pPr>
      <w:r>
        <w:rPr>
          <w:rFonts w:hint="eastAsia"/>
        </w:rPr>
        <w:t>为了保证网络中的设备有准确的时钟信号，用户需要准确设置设备的系统时钟。</w:t>
      </w:r>
    </w:p>
    <w:p w14:paraId="0DFB6522" w14:textId="77777777" w:rsidR="00870A08" w:rsidRDefault="003A5418">
      <w:pPr>
        <w:tabs>
          <w:tab w:val="left" w:pos="720"/>
        </w:tabs>
        <w:ind w:firstLine="420"/>
      </w:pPr>
      <w:r>
        <w:rPr>
          <w:rFonts w:hint="eastAsia"/>
        </w:rPr>
        <w:t>使用命令</w:t>
      </w:r>
      <w:r w:rsidR="00000000">
        <w:fldChar w:fldCharType="begin"/>
      </w:r>
      <w:r w:rsidR="00000000">
        <w:instrText>HYPERLINK "http://localhost:7890/pages/30002176/02/30002176/02/resources/ar/clock_datetime.html"</w:instrText>
      </w:r>
      <w:r w:rsidR="00000000">
        <w:fldChar w:fldCharType="separate"/>
      </w:r>
      <w:r>
        <w:rPr>
          <w:rFonts w:hint="eastAsia"/>
          <w:b/>
        </w:rPr>
        <w:t>clock datetime</w:t>
      </w:r>
      <w:r w:rsidR="00000000">
        <w:rPr>
          <w:b/>
        </w:rPr>
        <w:fldChar w:fldCharType="end"/>
      </w:r>
      <w:r>
        <w:rPr>
          <w:rFonts w:hint="eastAsia"/>
        </w:rPr>
        <w:t>，设置当前时间和日期，使用命令</w:t>
      </w:r>
      <w:r w:rsidR="00000000">
        <w:fldChar w:fldCharType="begin"/>
      </w:r>
      <w:r w:rsidR="00000000">
        <w:instrText>HYPERLINK "http://localhost:7890/pages/30002176/02/30002176/02/resources/ar/clock_timezone.html"</w:instrText>
      </w:r>
      <w:r w:rsidR="00000000">
        <w:fldChar w:fldCharType="separate"/>
      </w:r>
      <w:r>
        <w:rPr>
          <w:rFonts w:hint="eastAsia"/>
          <w:b/>
        </w:rPr>
        <w:t>clock timezone</w:t>
      </w:r>
      <w:r w:rsidR="00000000">
        <w:rPr>
          <w:b/>
        </w:rPr>
        <w:fldChar w:fldCharType="end"/>
      </w:r>
      <w:r>
        <w:rPr>
          <w:rFonts w:hint="eastAsia"/>
        </w:rPr>
        <w:t>，设置所在的时区。</w:t>
      </w:r>
    </w:p>
    <w:p w14:paraId="0063800E" w14:textId="77777777" w:rsidR="00870A08" w:rsidRDefault="003A5418">
      <w:pPr>
        <w:tabs>
          <w:tab w:val="left" w:pos="720"/>
        </w:tabs>
        <w:ind w:firstLine="420"/>
      </w:pPr>
      <w:bookmarkStart w:id="25" w:name="OLE_LINK13"/>
      <w:bookmarkStart w:id="26" w:name="OLE_LINK12"/>
      <w:r>
        <w:rPr>
          <w:rFonts w:hint="eastAsia"/>
        </w:rPr>
        <w:t>在用户视图下</w:t>
      </w:r>
      <w:bookmarkEnd w:id="25"/>
      <w:bookmarkEnd w:id="26"/>
      <w:r>
        <w:rPr>
          <w:rFonts w:hint="eastAsia"/>
        </w:rPr>
        <w:t>使用</w:t>
      </w:r>
      <w:r>
        <w:rPr>
          <w:rFonts w:hint="eastAsia"/>
          <w:b/>
        </w:rPr>
        <w:t>clock datetime</w:t>
      </w:r>
      <w:r>
        <w:rPr>
          <w:rFonts w:hint="eastAsia"/>
        </w:rPr>
        <w:t>命令修改系统日期和时间为</w:t>
      </w:r>
      <w:r>
        <w:rPr>
          <w:rFonts w:hint="eastAsia"/>
        </w:rPr>
        <w:t>2011</w:t>
      </w:r>
      <w:r>
        <w:rPr>
          <w:rFonts w:hint="eastAsia"/>
        </w:rPr>
        <w:t>年</w:t>
      </w:r>
      <w:r>
        <w:rPr>
          <w:rFonts w:hint="eastAsia"/>
        </w:rPr>
        <w:t>9</w:t>
      </w:r>
      <w:r>
        <w:rPr>
          <w:rFonts w:hint="eastAsia"/>
        </w:rPr>
        <w:t>月</w:t>
      </w:r>
      <w:r>
        <w:rPr>
          <w:rFonts w:hint="eastAsia"/>
        </w:rPr>
        <w:t>15</w:t>
      </w:r>
      <w:r>
        <w:rPr>
          <w:rFonts w:hint="eastAsia"/>
        </w:rPr>
        <w:t>日</w:t>
      </w:r>
      <w:r>
        <w:rPr>
          <w:rFonts w:hint="eastAsia"/>
        </w:rPr>
        <w:t>12</w:t>
      </w:r>
      <w:r>
        <w:rPr>
          <w:rFonts w:hint="eastAsia"/>
        </w:rPr>
        <w:t>时。</w:t>
      </w:r>
    </w:p>
    <w:p w14:paraId="04343D21" w14:textId="77777777" w:rsidR="00870A08" w:rsidRDefault="003A5418">
      <w:pPr>
        <w:pStyle w:val="aff6"/>
      </w:pPr>
      <w:r>
        <w:t>&lt;</w:t>
      </w:r>
      <w:r>
        <w:rPr>
          <w:rFonts w:hint="eastAsia"/>
        </w:rPr>
        <w:t>R1</w:t>
      </w:r>
      <w:r>
        <w:t>&gt;clock datetime 12:00:00 2011-09-15</w:t>
      </w:r>
    </w:p>
    <w:p w14:paraId="6319DCA0" w14:textId="77777777" w:rsidR="00870A08" w:rsidRDefault="00870A08">
      <w:pPr>
        <w:ind w:firstLineChars="0" w:firstLine="0"/>
      </w:pPr>
    </w:p>
    <w:p w14:paraId="7231D2D4" w14:textId="77777777" w:rsidR="00870A08" w:rsidRDefault="003A5418">
      <w:pPr>
        <w:ind w:firstLine="420"/>
      </w:pPr>
      <w:r>
        <w:rPr>
          <w:rFonts w:hint="eastAsia"/>
        </w:rPr>
        <w:t>在用户视图下使用命令</w:t>
      </w:r>
      <w:r>
        <w:rPr>
          <w:rFonts w:hint="eastAsia"/>
          <w:b/>
        </w:rPr>
        <w:t xml:space="preserve">clock </w:t>
      </w:r>
      <w:proofErr w:type="spellStart"/>
      <w:r>
        <w:rPr>
          <w:rFonts w:hint="eastAsia"/>
          <w:b/>
        </w:rPr>
        <w:t>timezone</w:t>
      </w:r>
      <w:proofErr w:type="spellEnd"/>
      <w:r>
        <w:rPr>
          <w:rFonts w:hint="eastAsia"/>
        </w:rPr>
        <w:t>，设置所在的时区为北京。</w:t>
      </w:r>
    </w:p>
    <w:p w14:paraId="7C720DDE" w14:textId="77777777" w:rsidR="00870A08" w:rsidRDefault="003A5418">
      <w:pPr>
        <w:pStyle w:val="aff6"/>
      </w:pPr>
      <w:r>
        <w:t>&lt;</w:t>
      </w:r>
      <w:r>
        <w:rPr>
          <w:rFonts w:hint="eastAsia"/>
        </w:rPr>
        <w:t>R1</w:t>
      </w:r>
      <w:bookmarkStart w:id="27" w:name="OLE_LINK15"/>
      <w:bookmarkStart w:id="28" w:name="OLE_LINK14"/>
      <w:bookmarkStart w:id="29" w:name="OLE_LINK16"/>
      <w:r>
        <w:t xml:space="preserve">&gt;clock </w:t>
      </w:r>
      <w:proofErr w:type="spellStart"/>
      <w:r>
        <w:t>timezone</w:t>
      </w:r>
      <w:proofErr w:type="spellEnd"/>
      <w:r>
        <w:t xml:space="preserve"> BJ add 08:00:00</w:t>
      </w:r>
      <w:bookmarkEnd w:id="27"/>
      <w:bookmarkEnd w:id="28"/>
      <w:bookmarkEnd w:id="29"/>
    </w:p>
    <w:p w14:paraId="3E8AEB6B" w14:textId="77777777" w:rsidR="00870A08" w:rsidRDefault="00870A08">
      <w:pPr>
        <w:ind w:firstLineChars="0" w:firstLine="0"/>
      </w:pPr>
    </w:p>
    <w:p w14:paraId="727645C1" w14:textId="77777777" w:rsidR="00870A08" w:rsidRDefault="003A5418">
      <w:pPr>
        <w:ind w:firstLine="420"/>
      </w:pPr>
      <w:r>
        <w:rPr>
          <w:rFonts w:hint="eastAsia"/>
        </w:rPr>
        <w:t>注意，系统默认是伦敦时间，北京处于</w:t>
      </w:r>
      <w:r>
        <w:rPr>
          <w:rFonts w:hint="eastAsia"/>
        </w:rPr>
        <w:t>+8</w:t>
      </w:r>
      <w:r>
        <w:rPr>
          <w:rFonts w:hint="eastAsia"/>
        </w:rPr>
        <w:t>时区，时间偏移量增加了</w:t>
      </w:r>
      <w:r>
        <w:rPr>
          <w:rFonts w:hint="eastAsia"/>
        </w:rPr>
        <w:t>8</w:t>
      </w:r>
      <w:r>
        <w:rPr>
          <w:rFonts w:hint="eastAsia"/>
        </w:rPr>
        <w:t>，在配置时，需要加上偏移量</w:t>
      </w:r>
      <w:r>
        <w:rPr>
          <w:rFonts w:hint="eastAsia"/>
        </w:rPr>
        <w:t>8</w:t>
      </w:r>
      <w:r>
        <w:rPr>
          <w:rFonts w:hint="eastAsia"/>
        </w:rPr>
        <w:t>，才能得到预期的北京时区。</w:t>
      </w:r>
    </w:p>
    <w:p w14:paraId="3E5EEDCE" w14:textId="77777777" w:rsidR="00870A08" w:rsidRDefault="003A5418">
      <w:pPr>
        <w:pStyle w:val="2"/>
        <w:numPr>
          <w:ilvl w:val="0"/>
          <w:numId w:val="6"/>
        </w:numPr>
        <w:ind w:left="426" w:hanging="426"/>
        <w:rPr>
          <w:rFonts w:ascii="微软雅黑" w:hAnsi="微软雅黑"/>
        </w:rPr>
      </w:pPr>
      <w:r>
        <w:rPr>
          <w:rFonts w:ascii="微软雅黑" w:hAnsi="微软雅黑" w:hint="eastAsia"/>
        </w:rPr>
        <w:t>设置标题信息</w:t>
      </w:r>
    </w:p>
    <w:p w14:paraId="5AD5D8DE" w14:textId="77777777" w:rsidR="00870A08" w:rsidRDefault="003A5418">
      <w:pPr>
        <w:tabs>
          <w:tab w:val="left" w:pos="720"/>
        </w:tabs>
        <w:ind w:firstLine="420"/>
      </w:pPr>
      <w:r>
        <w:rPr>
          <w:rFonts w:hint="eastAsia"/>
        </w:rPr>
        <w:t>如果需要对登录路由器的用户提供警示或说明信息，可以设置登录时或登录成功后的标题信息。</w:t>
      </w:r>
    </w:p>
    <w:p w14:paraId="58ED9F1A" w14:textId="77777777" w:rsidR="00870A08" w:rsidRDefault="003A5418">
      <w:pPr>
        <w:tabs>
          <w:tab w:val="left" w:pos="720"/>
        </w:tabs>
        <w:ind w:firstLine="420"/>
      </w:pPr>
      <w:r>
        <w:rPr>
          <w:rFonts w:hint="eastAsia"/>
        </w:rPr>
        <w:t>使用命令</w:t>
      </w:r>
      <w:hyperlink r:id="rId62" w:history="1">
        <w:r>
          <w:rPr>
            <w:rFonts w:hint="eastAsia"/>
            <w:b/>
          </w:rPr>
          <w:t>header</w:t>
        </w:r>
      </w:hyperlink>
      <w:r>
        <w:rPr>
          <w:rFonts w:hint="eastAsia"/>
          <w:b/>
        </w:rPr>
        <w:t xml:space="preserve"> login</w:t>
      </w:r>
      <w:r>
        <w:rPr>
          <w:rFonts w:hint="eastAsia"/>
        </w:rPr>
        <w:t>，设置登录时的标题文本为</w:t>
      </w:r>
      <w:r>
        <w:t>hello</w:t>
      </w:r>
      <w:r>
        <w:rPr>
          <w:rFonts w:hint="eastAsia"/>
        </w:rPr>
        <w:t>。使用命令</w:t>
      </w:r>
      <w:r w:rsidR="00000000">
        <w:fldChar w:fldCharType="begin"/>
      </w:r>
      <w:r w:rsidR="00000000">
        <w:instrText>HYPERLINK "http://localhost:7890/pages/30002176/02/30002176/02/resources/ar/header.html"</w:instrText>
      </w:r>
      <w:r w:rsidR="00000000">
        <w:fldChar w:fldCharType="separate"/>
      </w:r>
      <w:r>
        <w:rPr>
          <w:rFonts w:hint="eastAsia"/>
          <w:b/>
        </w:rPr>
        <w:t>header</w:t>
      </w:r>
      <w:r w:rsidR="00000000">
        <w:rPr>
          <w:b/>
        </w:rPr>
        <w:fldChar w:fldCharType="end"/>
      </w:r>
      <w:r>
        <w:rPr>
          <w:rFonts w:hint="eastAsia"/>
          <w:b/>
        </w:rPr>
        <w:t xml:space="preserve"> </w:t>
      </w:r>
      <w:bookmarkStart w:id="30" w:name="OLE_LINK25"/>
      <w:bookmarkStart w:id="31" w:name="OLE_LINK26"/>
      <w:r>
        <w:rPr>
          <w:rFonts w:hint="eastAsia"/>
          <w:b/>
        </w:rPr>
        <w:t>shell</w:t>
      </w:r>
      <w:bookmarkEnd w:id="30"/>
      <w:bookmarkEnd w:id="31"/>
      <w:r>
        <w:rPr>
          <w:rFonts w:hint="eastAsia"/>
        </w:rPr>
        <w:t>，设置登录成功后的标题文本信息为“</w:t>
      </w:r>
      <w:r>
        <w:t>Welcome to Huawei certification lab</w:t>
      </w:r>
      <w:r>
        <w:rPr>
          <w:rFonts w:hint="eastAsia"/>
        </w:rPr>
        <w:t>”。</w:t>
      </w:r>
    </w:p>
    <w:p w14:paraId="2EFD9C36" w14:textId="77777777" w:rsidR="00870A08" w:rsidRDefault="003A5418">
      <w:pPr>
        <w:pStyle w:val="aff6"/>
      </w:pPr>
      <w:r>
        <w:t>[R</w:t>
      </w:r>
      <w:proofErr w:type="gramStart"/>
      <w:r>
        <w:t>1]</w:t>
      </w:r>
      <w:bookmarkStart w:id="32" w:name="OLE_LINK27"/>
      <w:r>
        <w:t>header</w:t>
      </w:r>
      <w:proofErr w:type="gramEnd"/>
      <w:r>
        <w:t xml:space="preserve"> login information "hello"</w:t>
      </w:r>
      <w:bookmarkEnd w:id="32"/>
    </w:p>
    <w:p w14:paraId="525E8F72" w14:textId="77777777" w:rsidR="00870A08" w:rsidRDefault="003A5418">
      <w:pPr>
        <w:pStyle w:val="aff6"/>
      </w:pPr>
      <w:r>
        <w:t>[R</w:t>
      </w:r>
      <w:proofErr w:type="gramStart"/>
      <w:r>
        <w:t>1]header</w:t>
      </w:r>
      <w:proofErr w:type="gramEnd"/>
      <w:r>
        <w:t xml:space="preserve"> shell information "Welcome to Huawei certification lab"</w:t>
      </w:r>
    </w:p>
    <w:p w14:paraId="10B1DB5D" w14:textId="77777777" w:rsidR="00870A08" w:rsidRDefault="00870A08">
      <w:pPr>
        <w:ind w:firstLineChars="0" w:firstLine="0"/>
      </w:pPr>
    </w:p>
    <w:p w14:paraId="12393530" w14:textId="77777777" w:rsidR="00870A08" w:rsidRDefault="003A5418">
      <w:pPr>
        <w:ind w:firstLine="420"/>
      </w:pPr>
      <w:r>
        <w:rPr>
          <w:rFonts w:hint="eastAsia"/>
        </w:rPr>
        <w:t>其中</w:t>
      </w:r>
      <w:r>
        <w:rPr>
          <w:rFonts w:hint="eastAsia"/>
        </w:rPr>
        <w:t>login</w:t>
      </w:r>
      <w:r>
        <w:rPr>
          <w:rFonts w:hint="eastAsia"/>
        </w:rPr>
        <w:t>参数为当用户在登录路由器认证过程中，激活终端连接时显示的标题信息，是用户在连接到路由器并进行登录验证以及开始配置时，系统所显示的一段提示信息，当需要为用户登录提供明确的提示信息时，可以使用此配置。</w:t>
      </w:r>
      <w:r>
        <w:t>S</w:t>
      </w:r>
      <w:r>
        <w:rPr>
          <w:rFonts w:hint="eastAsia"/>
        </w:rPr>
        <w:t>hell</w:t>
      </w:r>
      <w:r>
        <w:rPr>
          <w:rFonts w:hint="eastAsia"/>
        </w:rPr>
        <w:t>参数为当用户成功登录到路由器上，已经建立了会话时显示的标题信息。</w:t>
      </w:r>
    </w:p>
    <w:p w14:paraId="37BA20F8" w14:textId="77777777" w:rsidR="00870A08" w:rsidRDefault="003A5418">
      <w:pPr>
        <w:ind w:firstLine="420"/>
      </w:pPr>
      <w:r>
        <w:rPr>
          <w:rFonts w:hint="eastAsia"/>
        </w:rPr>
        <w:t>配置完成后，尝试退出路由器命令行界面重新登录。</w:t>
      </w:r>
    </w:p>
    <w:p w14:paraId="7A8F9C36" w14:textId="77777777" w:rsidR="00870A08" w:rsidRDefault="003A5418">
      <w:pPr>
        <w:pStyle w:val="aff6"/>
      </w:pPr>
      <w:r>
        <w:t>[R</w:t>
      </w:r>
      <w:proofErr w:type="gramStart"/>
      <w:r>
        <w:t>1]quit</w:t>
      </w:r>
      <w:proofErr w:type="gramEnd"/>
    </w:p>
    <w:p w14:paraId="7268C6D0" w14:textId="77777777" w:rsidR="00870A08" w:rsidRDefault="003A5418">
      <w:pPr>
        <w:pStyle w:val="aff6"/>
      </w:pPr>
      <w:r>
        <w:t>&lt;R1&gt;quit</w:t>
      </w:r>
    </w:p>
    <w:p w14:paraId="38A01BDD" w14:textId="77777777" w:rsidR="00870A08" w:rsidRDefault="00870A08">
      <w:pPr>
        <w:pStyle w:val="aff6"/>
      </w:pPr>
    </w:p>
    <w:p w14:paraId="7159C253" w14:textId="77777777" w:rsidR="00870A08" w:rsidRDefault="003A5418">
      <w:pPr>
        <w:pStyle w:val="aff6"/>
      </w:pPr>
      <w:r>
        <w:t xml:space="preserve">  Configuration console exit, please retry to log on</w:t>
      </w:r>
    </w:p>
    <w:p w14:paraId="1B80F094" w14:textId="77777777" w:rsidR="00870A08" w:rsidRDefault="003A5418">
      <w:pPr>
        <w:pStyle w:val="aff6"/>
      </w:pPr>
      <w:r>
        <w:t>Password:</w:t>
      </w:r>
    </w:p>
    <w:p w14:paraId="3C9A0C26" w14:textId="77777777" w:rsidR="00870A08" w:rsidRDefault="003A5418">
      <w:pPr>
        <w:pStyle w:val="aff6"/>
      </w:pPr>
      <w:r>
        <w:rPr>
          <w:shd w:val="pct10" w:color="auto" w:fill="FFFFFF"/>
        </w:rPr>
        <w:t>Welcome to Huawei certification lab</w:t>
      </w:r>
    </w:p>
    <w:p w14:paraId="7CD0D1FC" w14:textId="77777777" w:rsidR="00870A08" w:rsidRDefault="003A5418">
      <w:pPr>
        <w:pStyle w:val="aff6"/>
      </w:pPr>
      <w:r>
        <w:t>&lt;R1&gt;</w:t>
      </w:r>
    </w:p>
    <w:p w14:paraId="7214BBFC" w14:textId="77777777" w:rsidR="00870A08" w:rsidRDefault="00870A08">
      <w:pPr>
        <w:ind w:firstLineChars="0" w:firstLine="0"/>
      </w:pPr>
    </w:p>
    <w:p w14:paraId="207CB41A" w14:textId="77777777" w:rsidR="00870A08" w:rsidRDefault="003A5418">
      <w:pPr>
        <w:ind w:firstLine="420"/>
      </w:pPr>
      <w:r>
        <w:rPr>
          <w:rFonts w:hint="eastAsia"/>
        </w:rPr>
        <w:t>可以观察到欢迎信息。</w:t>
      </w:r>
    </w:p>
    <w:p w14:paraId="6B15FF2B" w14:textId="77777777" w:rsidR="00870A08" w:rsidRDefault="003A5418">
      <w:pPr>
        <w:ind w:firstLine="420"/>
      </w:pPr>
      <w:r>
        <w:rPr>
          <w:rFonts w:hint="eastAsia"/>
        </w:rPr>
        <w:t>注意，通常情况下，登陆标语信息用于警告非法登陆或者说明信息。</w:t>
      </w:r>
    </w:p>
    <w:p w14:paraId="45EAF787" w14:textId="77777777" w:rsidR="00870A08" w:rsidRDefault="003A5418">
      <w:pPr>
        <w:pStyle w:val="2"/>
        <w:numPr>
          <w:ilvl w:val="0"/>
          <w:numId w:val="6"/>
        </w:numPr>
        <w:ind w:left="426" w:hanging="426"/>
        <w:rPr>
          <w:rFonts w:ascii="微软雅黑" w:hAnsi="微软雅黑"/>
        </w:rPr>
      </w:pPr>
      <w:r>
        <w:rPr>
          <w:rFonts w:ascii="微软雅黑" w:hAnsi="微软雅黑" w:hint="eastAsia"/>
        </w:rPr>
        <w:t>查看路由器基本信息</w:t>
      </w:r>
    </w:p>
    <w:p w14:paraId="6226C6E4" w14:textId="77777777" w:rsidR="00870A08" w:rsidRDefault="003A5418">
      <w:pPr>
        <w:ind w:firstLine="420"/>
      </w:pPr>
      <w:r>
        <w:rPr>
          <w:rFonts w:hint="eastAsia"/>
        </w:rPr>
        <w:t>使用相应命令查看路由器基本信息或运行状态。</w:t>
      </w:r>
    </w:p>
    <w:p w14:paraId="04A8F24C" w14:textId="77777777" w:rsidR="00870A08" w:rsidRDefault="003A5418">
      <w:pPr>
        <w:ind w:firstLine="420"/>
      </w:pPr>
      <w:r>
        <w:rPr>
          <w:rFonts w:hint="eastAsia"/>
        </w:rPr>
        <w:t>使用命令</w:t>
      </w:r>
      <w:r>
        <w:rPr>
          <w:rFonts w:hint="eastAsia"/>
          <w:b/>
        </w:rPr>
        <w:t>display version</w:t>
      </w:r>
      <w:r>
        <w:rPr>
          <w:rFonts w:hint="eastAsia"/>
        </w:rPr>
        <w:t>查看路由器信息。</w:t>
      </w:r>
    </w:p>
    <w:p w14:paraId="6063FC70" w14:textId="77777777" w:rsidR="00870A08" w:rsidRDefault="003A5418">
      <w:pPr>
        <w:pStyle w:val="aff6"/>
      </w:pPr>
      <w:r>
        <w:t xml:space="preserve">&lt;R1&gt;display version </w:t>
      </w:r>
    </w:p>
    <w:p w14:paraId="76D842AE" w14:textId="77777777" w:rsidR="00870A08" w:rsidRDefault="003A5418">
      <w:pPr>
        <w:pStyle w:val="aff6"/>
      </w:pPr>
      <w:r>
        <w:t>Huawei Versatile Routing Platform Software</w:t>
      </w:r>
    </w:p>
    <w:p w14:paraId="6182FFED" w14:textId="77777777" w:rsidR="00870A08" w:rsidRDefault="003A5418">
      <w:pPr>
        <w:pStyle w:val="aff6"/>
      </w:pPr>
      <w:r>
        <w:t xml:space="preserve">VRP (R) software, </w:t>
      </w:r>
      <w:r>
        <w:rPr>
          <w:shd w:val="pct10" w:color="auto" w:fill="FFFFFF"/>
        </w:rPr>
        <w:t>Version 5.130</w:t>
      </w:r>
      <w:r>
        <w:t xml:space="preserve"> (AR2200 V200R003C00)</w:t>
      </w:r>
    </w:p>
    <w:p w14:paraId="79A10488" w14:textId="77777777" w:rsidR="00870A08" w:rsidRDefault="003A5418">
      <w:pPr>
        <w:pStyle w:val="aff6"/>
      </w:pPr>
      <w:r>
        <w:t>Copyright (C) 2011-2012 HUAWEI TECH CO., LTD</w:t>
      </w:r>
    </w:p>
    <w:p w14:paraId="3137C2A7" w14:textId="77777777" w:rsidR="00870A08" w:rsidRDefault="003A5418">
      <w:pPr>
        <w:pStyle w:val="aff6"/>
      </w:pPr>
      <w:r>
        <w:t xml:space="preserve">Huawei </w:t>
      </w:r>
      <w:r>
        <w:rPr>
          <w:shd w:val="pct10" w:color="auto" w:fill="FFFFFF"/>
        </w:rPr>
        <w:t>AR2220</w:t>
      </w:r>
      <w:r>
        <w:t xml:space="preserve"> Router </w:t>
      </w:r>
      <w:r>
        <w:rPr>
          <w:shd w:val="pct10" w:color="auto" w:fill="FFFFFF"/>
        </w:rPr>
        <w:t xml:space="preserve">uptime is </w:t>
      </w:r>
      <w:proofErr w:type="gramStart"/>
      <w:r>
        <w:rPr>
          <w:shd w:val="pct10" w:color="auto" w:fill="FFFFFF"/>
        </w:rPr>
        <w:t>0 week</w:t>
      </w:r>
      <w:proofErr w:type="gramEnd"/>
      <w:r>
        <w:rPr>
          <w:shd w:val="pct10" w:color="auto" w:fill="FFFFFF"/>
        </w:rPr>
        <w:t>, 0 day, 0 hour, 17 minutes</w:t>
      </w:r>
    </w:p>
    <w:p w14:paraId="43335437" w14:textId="77777777" w:rsidR="00870A08" w:rsidRDefault="003A5418">
      <w:pPr>
        <w:pStyle w:val="aff6"/>
      </w:pPr>
      <w:r>
        <w:t xml:space="preserve">BKP 0 version information: </w:t>
      </w:r>
    </w:p>
    <w:p w14:paraId="233289C4" w14:textId="77777777" w:rsidR="00870A08" w:rsidRDefault="003A5418">
      <w:pPr>
        <w:ind w:firstLineChars="0" w:firstLine="0"/>
      </w:pPr>
      <w:r>
        <w:rPr>
          <w:rFonts w:hint="eastAsia"/>
        </w:rPr>
        <w:t>……</w:t>
      </w:r>
    </w:p>
    <w:p w14:paraId="64DBD820" w14:textId="77777777" w:rsidR="00870A08" w:rsidRDefault="00870A08">
      <w:pPr>
        <w:ind w:firstLineChars="0" w:firstLine="0"/>
      </w:pPr>
    </w:p>
    <w:p w14:paraId="60FF3F1B" w14:textId="77777777" w:rsidR="00870A08" w:rsidRDefault="003A5418">
      <w:pPr>
        <w:ind w:firstLine="420"/>
      </w:pPr>
      <w:r>
        <w:rPr>
          <w:rFonts w:hint="eastAsia"/>
        </w:rPr>
        <w:lastRenderedPageBreak/>
        <w:t>可以观察到</w:t>
      </w:r>
      <w:r>
        <w:rPr>
          <w:rFonts w:hint="eastAsia"/>
        </w:rPr>
        <w:t>VRP</w:t>
      </w:r>
      <w:r>
        <w:rPr>
          <w:rFonts w:hint="eastAsia"/>
        </w:rPr>
        <w:t>操作系统的版本，设备的型号，启动时间等信息。</w:t>
      </w:r>
    </w:p>
    <w:p w14:paraId="3B24D5D6" w14:textId="77777777" w:rsidR="00870A08" w:rsidRDefault="003A5418">
      <w:pPr>
        <w:ind w:firstLine="420"/>
      </w:pPr>
      <w:r>
        <w:rPr>
          <w:rFonts w:hint="eastAsia"/>
        </w:rPr>
        <w:t>使用</w:t>
      </w:r>
      <w:r>
        <w:rPr>
          <w:b/>
        </w:rPr>
        <w:t>display current-configuration</w:t>
      </w:r>
      <w:r>
        <w:rPr>
          <w:rFonts w:hint="eastAsia"/>
        </w:rPr>
        <w:t>命令查看路由器当前配置。</w:t>
      </w:r>
    </w:p>
    <w:p w14:paraId="0F2C4338" w14:textId="77777777" w:rsidR="00870A08" w:rsidRDefault="003A5418">
      <w:pPr>
        <w:pStyle w:val="aff6"/>
      </w:pPr>
      <w:r>
        <w:t>&lt;R1&gt;</w:t>
      </w:r>
      <w:bookmarkStart w:id="33" w:name="OLE_LINK21"/>
      <w:bookmarkStart w:id="34" w:name="OLE_LINK22"/>
      <w:r>
        <w:t>display current-configuration</w:t>
      </w:r>
      <w:bookmarkEnd w:id="33"/>
      <w:bookmarkEnd w:id="34"/>
      <w:r>
        <w:t xml:space="preserve"> </w:t>
      </w:r>
    </w:p>
    <w:p w14:paraId="301B71F8" w14:textId="77777777" w:rsidR="00870A08" w:rsidRDefault="003A5418">
      <w:pPr>
        <w:pStyle w:val="aff6"/>
      </w:pPr>
      <w:r>
        <w:t>[V200R003C00]</w:t>
      </w:r>
    </w:p>
    <w:p w14:paraId="27EFFA88" w14:textId="77777777" w:rsidR="00870A08" w:rsidRDefault="003A5418">
      <w:pPr>
        <w:pStyle w:val="aff6"/>
      </w:pPr>
      <w:r>
        <w:t>#</w:t>
      </w:r>
    </w:p>
    <w:p w14:paraId="3C6AF92A" w14:textId="77777777" w:rsidR="00870A08" w:rsidRDefault="003A5418">
      <w:pPr>
        <w:pStyle w:val="aff6"/>
      </w:pPr>
      <w:r>
        <w:rPr>
          <w:shd w:val="pct10" w:color="auto" w:fill="FFFFFF"/>
        </w:rPr>
        <w:t xml:space="preserve"> </w:t>
      </w:r>
      <w:proofErr w:type="spellStart"/>
      <w:r>
        <w:rPr>
          <w:shd w:val="pct10" w:color="auto" w:fill="FFFFFF"/>
        </w:rPr>
        <w:t>sysname</w:t>
      </w:r>
      <w:proofErr w:type="spellEnd"/>
      <w:r>
        <w:rPr>
          <w:shd w:val="pct10" w:color="auto" w:fill="FFFFFF"/>
        </w:rPr>
        <w:t xml:space="preserve"> R1</w:t>
      </w:r>
    </w:p>
    <w:p w14:paraId="6EE59E37" w14:textId="77777777" w:rsidR="00870A08" w:rsidRDefault="003A5418">
      <w:pPr>
        <w:pStyle w:val="aff6"/>
        <w:rPr>
          <w:shd w:val="pct10" w:color="auto" w:fill="FFFFFF"/>
        </w:rPr>
      </w:pPr>
      <w:r>
        <w:rPr>
          <w:shd w:val="pct10" w:color="auto" w:fill="FFFFFF"/>
        </w:rPr>
        <w:t xml:space="preserve"> header shell information "Welcome to Huawei certification lab"</w:t>
      </w:r>
    </w:p>
    <w:p w14:paraId="79F39BA3" w14:textId="77777777" w:rsidR="00870A08" w:rsidRDefault="003A5418">
      <w:pPr>
        <w:pStyle w:val="aff6"/>
      </w:pPr>
      <w:r>
        <w:rPr>
          <w:shd w:val="pct10" w:color="auto" w:fill="FFFFFF"/>
        </w:rPr>
        <w:t xml:space="preserve"> header login information "hello"</w:t>
      </w:r>
    </w:p>
    <w:p w14:paraId="11A6BF91" w14:textId="77777777" w:rsidR="00870A08" w:rsidRDefault="003A5418">
      <w:pPr>
        <w:pStyle w:val="aff6"/>
      </w:pPr>
      <w:r>
        <w:t>#</w:t>
      </w:r>
    </w:p>
    <w:p w14:paraId="450FE130" w14:textId="77777777" w:rsidR="00870A08" w:rsidRDefault="003A5418">
      <w:pPr>
        <w:pStyle w:val="aff6"/>
      </w:pPr>
      <w:r>
        <w:t xml:space="preserve"> </w:t>
      </w:r>
      <w:proofErr w:type="spellStart"/>
      <w:r>
        <w:t>snmp</w:t>
      </w:r>
      <w:proofErr w:type="spellEnd"/>
      <w:r>
        <w:t>-agent local-</w:t>
      </w:r>
      <w:proofErr w:type="spellStart"/>
      <w:r>
        <w:t>engineid</w:t>
      </w:r>
      <w:proofErr w:type="spellEnd"/>
      <w:r>
        <w:t xml:space="preserve"> 800007DB03000000000000</w:t>
      </w:r>
    </w:p>
    <w:p w14:paraId="0D3EBB2B" w14:textId="77777777" w:rsidR="00870A08" w:rsidRDefault="003A5418">
      <w:pPr>
        <w:pStyle w:val="aff6"/>
      </w:pPr>
      <w:r>
        <w:t xml:space="preserve"> </w:t>
      </w:r>
      <w:proofErr w:type="spellStart"/>
      <w:r>
        <w:t>snmp</w:t>
      </w:r>
      <w:proofErr w:type="spellEnd"/>
      <w:r>
        <w:t xml:space="preserve">-agent </w:t>
      </w:r>
    </w:p>
    <w:p w14:paraId="3A9F1419" w14:textId="77777777" w:rsidR="00870A08" w:rsidRDefault="003A5418">
      <w:pPr>
        <w:pStyle w:val="aff6"/>
      </w:pPr>
      <w:r>
        <w:t>#</w:t>
      </w:r>
    </w:p>
    <w:p w14:paraId="03D2D4C2" w14:textId="77777777" w:rsidR="00870A08" w:rsidRDefault="003A5418">
      <w:pPr>
        <w:pStyle w:val="aff6"/>
      </w:pPr>
      <w:r>
        <w:t xml:space="preserve"> </w:t>
      </w:r>
      <w:r>
        <w:rPr>
          <w:shd w:val="pct10" w:color="auto" w:fill="FFFFFF"/>
        </w:rPr>
        <w:t xml:space="preserve">clock </w:t>
      </w:r>
      <w:proofErr w:type="spellStart"/>
      <w:r>
        <w:rPr>
          <w:shd w:val="pct10" w:color="auto" w:fill="FFFFFF"/>
        </w:rPr>
        <w:t>timezone</w:t>
      </w:r>
      <w:proofErr w:type="spellEnd"/>
      <w:r>
        <w:rPr>
          <w:shd w:val="pct10" w:color="auto" w:fill="FFFFFF"/>
        </w:rPr>
        <w:t xml:space="preserve"> BJ add 08:00:00</w:t>
      </w:r>
    </w:p>
    <w:p w14:paraId="4A38C981" w14:textId="77777777" w:rsidR="00870A08" w:rsidRDefault="003A5418">
      <w:pPr>
        <w:pStyle w:val="aff6"/>
      </w:pPr>
      <w:r>
        <w:t xml:space="preserve"> clock daylight-saving-time Day Light Saving Time repeating 12:32 9-1 12:32 11-23 00:00 2005 2005 </w:t>
      </w:r>
    </w:p>
    <w:p w14:paraId="7F972816" w14:textId="77777777" w:rsidR="00870A08" w:rsidRDefault="003A5418">
      <w:pPr>
        <w:pStyle w:val="aff6"/>
      </w:pPr>
      <w:r>
        <w:t>#</w:t>
      </w:r>
    </w:p>
    <w:p w14:paraId="64E9C61B" w14:textId="77777777" w:rsidR="00870A08" w:rsidRDefault="003A5418">
      <w:pPr>
        <w:pStyle w:val="aff6"/>
      </w:pPr>
      <w:r>
        <w:rPr>
          <w:rFonts w:hint="eastAsia"/>
        </w:rPr>
        <w:t>……</w:t>
      </w:r>
    </w:p>
    <w:p w14:paraId="7761EC39" w14:textId="77777777" w:rsidR="00870A08" w:rsidRDefault="003A5418">
      <w:pPr>
        <w:pStyle w:val="aff6"/>
      </w:pPr>
      <w:r>
        <w:t>#</w:t>
      </w:r>
    </w:p>
    <w:p w14:paraId="02B02E90" w14:textId="77777777" w:rsidR="00870A08" w:rsidRDefault="003A5418">
      <w:pPr>
        <w:pStyle w:val="aff6"/>
      </w:pPr>
      <w:r>
        <w:t>Return</w:t>
      </w:r>
    </w:p>
    <w:p w14:paraId="3BF6F47F" w14:textId="77777777" w:rsidR="00870A08" w:rsidRDefault="00870A08">
      <w:pPr>
        <w:ind w:firstLineChars="0" w:firstLine="0"/>
      </w:pPr>
    </w:p>
    <w:p w14:paraId="0C0E9019" w14:textId="77777777" w:rsidR="00870A08" w:rsidRDefault="003A5418">
      <w:pPr>
        <w:ind w:firstLine="420"/>
      </w:pPr>
      <w:r>
        <w:rPr>
          <w:rFonts w:hint="eastAsia"/>
        </w:rPr>
        <w:t>可以观察到所有路由器的已配置信息。</w:t>
      </w:r>
    </w:p>
    <w:p w14:paraId="25BABF0A" w14:textId="77777777" w:rsidR="00870A08" w:rsidRDefault="003A5418">
      <w:pPr>
        <w:ind w:firstLine="420"/>
      </w:pPr>
      <w:r>
        <w:rPr>
          <w:rFonts w:hint="eastAsia"/>
        </w:rPr>
        <w:t>使用</w:t>
      </w:r>
      <w:r>
        <w:rPr>
          <w:b/>
        </w:rPr>
        <w:t>display interface</w:t>
      </w:r>
      <w:r>
        <w:t xml:space="preserve"> </w:t>
      </w:r>
      <w:proofErr w:type="spellStart"/>
      <w:r>
        <w:rPr>
          <w:b/>
        </w:rPr>
        <w:t>GigabitEthernet</w:t>
      </w:r>
      <w:proofErr w:type="spellEnd"/>
      <w:r>
        <w:rPr>
          <w:b/>
        </w:rPr>
        <w:t xml:space="preserve"> 0/0/0</w:t>
      </w:r>
      <w:r>
        <w:rPr>
          <w:rFonts w:hint="eastAsia"/>
        </w:rPr>
        <w:t>命令查看路由器</w:t>
      </w:r>
      <w:r>
        <w:rPr>
          <w:rFonts w:hint="eastAsia"/>
        </w:rPr>
        <w:t xml:space="preserve">GE </w:t>
      </w:r>
      <w:r>
        <w:t>0/0/0</w:t>
      </w:r>
      <w:r>
        <w:rPr>
          <w:rFonts w:hint="eastAsia"/>
        </w:rPr>
        <w:t>接口的状态信息。</w:t>
      </w:r>
    </w:p>
    <w:p w14:paraId="083F9FB4" w14:textId="77777777" w:rsidR="00870A08" w:rsidRDefault="003A5418">
      <w:pPr>
        <w:pStyle w:val="aff6"/>
      </w:pPr>
      <w:r>
        <w:t>[R</w:t>
      </w:r>
      <w:proofErr w:type="gramStart"/>
      <w:r>
        <w:t>1]display</w:t>
      </w:r>
      <w:proofErr w:type="gramEnd"/>
      <w:r>
        <w:t xml:space="preserve"> interface </w:t>
      </w:r>
      <w:proofErr w:type="spellStart"/>
      <w:r>
        <w:t>GigabitEthernet</w:t>
      </w:r>
      <w:proofErr w:type="spellEnd"/>
      <w:r>
        <w:t xml:space="preserve"> 0/0/0</w:t>
      </w:r>
    </w:p>
    <w:p w14:paraId="0BDE714B" w14:textId="77777777" w:rsidR="00870A08" w:rsidRDefault="003A5418">
      <w:pPr>
        <w:pStyle w:val="aff6"/>
      </w:pPr>
      <w:r>
        <w:rPr>
          <w:shd w:val="pct10" w:color="auto" w:fill="FFFFFF"/>
        </w:rPr>
        <w:t xml:space="preserve">GigabitEthernet0/0/0 current </w:t>
      </w:r>
      <w:proofErr w:type="gramStart"/>
      <w:r>
        <w:rPr>
          <w:shd w:val="pct10" w:color="auto" w:fill="FFFFFF"/>
        </w:rPr>
        <w:t>state :</w:t>
      </w:r>
      <w:proofErr w:type="gramEnd"/>
      <w:r>
        <w:rPr>
          <w:shd w:val="pct10" w:color="auto" w:fill="FFFFFF"/>
        </w:rPr>
        <w:t xml:space="preserve"> DOWN</w:t>
      </w:r>
    </w:p>
    <w:p w14:paraId="6FAD06DC" w14:textId="77777777" w:rsidR="00870A08" w:rsidRDefault="003A5418">
      <w:pPr>
        <w:pStyle w:val="aff6"/>
      </w:pPr>
      <w:r>
        <w:rPr>
          <w:shd w:val="pct10" w:color="auto" w:fill="FFFFFF"/>
        </w:rPr>
        <w:t xml:space="preserve">Line protocol current </w:t>
      </w:r>
      <w:proofErr w:type="gramStart"/>
      <w:r>
        <w:rPr>
          <w:shd w:val="pct10" w:color="auto" w:fill="FFFFFF"/>
        </w:rPr>
        <w:t>state :</w:t>
      </w:r>
      <w:proofErr w:type="gramEnd"/>
      <w:r>
        <w:rPr>
          <w:shd w:val="pct10" w:color="auto" w:fill="FFFFFF"/>
        </w:rPr>
        <w:t xml:space="preserve"> DOWN</w:t>
      </w:r>
    </w:p>
    <w:p w14:paraId="5BED241A" w14:textId="77777777" w:rsidR="00870A08" w:rsidRDefault="003A5418">
      <w:pPr>
        <w:pStyle w:val="aff6"/>
      </w:pPr>
      <w:proofErr w:type="spellStart"/>
      <w:proofErr w:type="gramStart"/>
      <w:r>
        <w:t>Description:HUAWEI</w:t>
      </w:r>
      <w:proofErr w:type="spellEnd"/>
      <w:proofErr w:type="gramEnd"/>
      <w:r>
        <w:t>, AR Series, GigabitEthernet0/0/0 Interface</w:t>
      </w:r>
    </w:p>
    <w:p w14:paraId="338ECECA" w14:textId="77777777" w:rsidR="00870A08" w:rsidRDefault="003A5418">
      <w:pPr>
        <w:pStyle w:val="aff6"/>
      </w:pPr>
      <w:r>
        <w:t xml:space="preserve">Route </w:t>
      </w:r>
      <w:proofErr w:type="spellStart"/>
      <w:proofErr w:type="gramStart"/>
      <w:r>
        <w:t>Port,The</w:t>
      </w:r>
      <w:proofErr w:type="spellEnd"/>
      <w:proofErr w:type="gramEnd"/>
      <w:r>
        <w:t xml:space="preserve"> Maximum Transmit Unit is 1500</w:t>
      </w:r>
    </w:p>
    <w:p w14:paraId="089FF0F4" w14:textId="77777777" w:rsidR="00870A08" w:rsidRDefault="003A5418">
      <w:pPr>
        <w:pStyle w:val="aff6"/>
      </w:pPr>
      <w:r>
        <w:rPr>
          <w:shd w:val="pct10" w:color="auto" w:fill="FFFFFF"/>
        </w:rPr>
        <w:t>Internet Address is 10.1.1.1/24</w:t>
      </w:r>
    </w:p>
    <w:p w14:paraId="7AEB84BF" w14:textId="77777777" w:rsidR="00870A08" w:rsidRDefault="003A5418">
      <w:pPr>
        <w:pStyle w:val="aff6"/>
      </w:pPr>
      <w:r>
        <w:lastRenderedPageBreak/>
        <w:t>IP Sending Frames' Format is PKTFMT_ETHNT_2, Hardware address is 00e0-fc03-3a27</w:t>
      </w:r>
    </w:p>
    <w:p w14:paraId="385097DC" w14:textId="77777777" w:rsidR="00870A08" w:rsidRDefault="003A5418">
      <w:pPr>
        <w:pStyle w:val="aff6"/>
      </w:pPr>
      <w:r>
        <w:rPr>
          <w:rFonts w:hint="eastAsia"/>
        </w:rPr>
        <w:t>……</w:t>
      </w:r>
    </w:p>
    <w:p w14:paraId="06DEB229" w14:textId="77777777" w:rsidR="00870A08" w:rsidRDefault="00870A08">
      <w:pPr>
        <w:pStyle w:val="aff6"/>
      </w:pPr>
    </w:p>
    <w:p w14:paraId="28657D34" w14:textId="77777777" w:rsidR="00870A08" w:rsidRDefault="003A5418">
      <w:pPr>
        <w:ind w:firstLine="420"/>
      </w:pPr>
      <w:r>
        <w:rPr>
          <w:rFonts w:hint="eastAsia"/>
        </w:rPr>
        <w:t>可以观察到该接口的物理状态、接口</w:t>
      </w:r>
      <w:r>
        <w:rPr>
          <w:rFonts w:hint="eastAsia"/>
        </w:rPr>
        <w:t>IP</w:t>
      </w:r>
      <w:r>
        <w:rPr>
          <w:rFonts w:hint="eastAsia"/>
        </w:rPr>
        <w:t>地址以及其它的统计信息。</w:t>
      </w:r>
    </w:p>
    <w:p w14:paraId="5880F11B" w14:textId="77777777" w:rsidR="00870A08" w:rsidRDefault="003A5418">
      <w:pPr>
        <w:pStyle w:val="af2"/>
        <w:tabs>
          <w:tab w:val="left" w:pos="4962"/>
        </w:tabs>
        <w:ind w:firstLineChars="0" w:firstLine="0"/>
      </w:pPr>
      <w:bookmarkStart w:id="35" w:name="_Toc25305"/>
      <w:r>
        <w:rPr>
          <w:rFonts w:ascii="微软雅黑" w:hAnsi="微软雅黑" w:hint="eastAsia"/>
        </w:rPr>
        <w:t>1.3</w:t>
      </w:r>
      <w:r>
        <w:rPr>
          <w:rFonts w:hint="eastAsia"/>
        </w:rPr>
        <w:t xml:space="preserve"> </w:t>
      </w:r>
      <w:r>
        <w:rPr>
          <w:rFonts w:hint="eastAsia"/>
        </w:rPr>
        <w:t>熟悉常用</w:t>
      </w:r>
      <w:r>
        <w:t>的</w:t>
      </w:r>
      <w:r>
        <w:t>IP</w:t>
      </w:r>
      <w:r>
        <w:rPr>
          <w:rFonts w:hint="eastAsia"/>
        </w:rPr>
        <w:t>相关</w:t>
      </w:r>
      <w:r>
        <w:t>命令</w:t>
      </w:r>
      <w:bookmarkEnd w:id="35"/>
    </w:p>
    <w:p w14:paraId="65AE8202" w14:textId="77777777" w:rsidR="00870A08" w:rsidRDefault="003A5418">
      <w:pPr>
        <w:pStyle w:val="10"/>
      </w:pPr>
      <w:r>
        <w:rPr>
          <w:rFonts w:hint="eastAsia"/>
        </w:rPr>
        <w:t>原理概述</w:t>
      </w:r>
    </w:p>
    <w:p w14:paraId="72BE6176" w14:textId="77777777" w:rsidR="00870A08" w:rsidRDefault="003A5418">
      <w:pPr>
        <w:pStyle w:val="13"/>
        <w:ind w:firstLine="420"/>
      </w:pPr>
      <w:r>
        <w:rPr>
          <w:rFonts w:hint="eastAsia"/>
        </w:rPr>
        <w:t>华为</w:t>
      </w:r>
      <w:r>
        <w:t>设备支持多种配置方式，</w:t>
      </w:r>
      <w:r>
        <w:rPr>
          <w:rFonts w:hint="eastAsia"/>
        </w:rPr>
        <w:t>包括</w:t>
      </w:r>
      <w:r>
        <w:t>web</w:t>
      </w:r>
      <w:r>
        <w:t>界面管理等。但是</w:t>
      </w:r>
      <w:r>
        <w:rPr>
          <w:rFonts w:hint="eastAsia"/>
        </w:rPr>
        <w:t>作为一名</w:t>
      </w:r>
      <w:r>
        <w:t>网络</w:t>
      </w:r>
      <w:r>
        <w:rPr>
          <w:rFonts w:hint="eastAsia"/>
        </w:rPr>
        <w:t>工程师，</w:t>
      </w:r>
      <w:r>
        <w:t>必须熟悉使用命令行的方式</w:t>
      </w:r>
      <w:r>
        <w:rPr>
          <w:rFonts w:hint="eastAsia"/>
        </w:rPr>
        <w:t>进行</w:t>
      </w:r>
      <w:r>
        <w:t>设备管理。</w:t>
      </w:r>
      <w:r>
        <w:rPr>
          <w:rFonts w:hint="eastAsia"/>
        </w:rPr>
        <w:t>在</w:t>
      </w:r>
      <w:r>
        <w:t>工作中，</w:t>
      </w:r>
      <w:r>
        <w:rPr>
          <w:rFonts w:hint="eastAsia"/>
        </w:rPr>
        <w:t>对</w:t>
      </w:r>
      <w:r>
        <w:t>路由器</w:t>
      </w:r>
      <w:r>
        <w:rPr>
          <w:rFonts w:hint="eastAsia"/>
        </w:rPr>
        <w:t>和交换机</w:t>
      </w:r>
      <w:r>
        <w:t>最常用的</w:t>
      </w:r>
      <w:r>
        <w:rPr>
          <w:rFonts w:hint="eastAsia"/>
        </w:rPr>
        <w:t>就是</w:t>
      </w:r>
      <w:r>
        <w:rPr>
          <w:rFonts w:hint="eastAsia"/>
        </w:rPr>
        <w:t>IP</w:t>
      </w:r>
      <w:r>
        <w:rPr>
          <w:rFonts w:hint="eastAsia"/>
        </w:rPr>
        <w:t>相关命令</w:t>
      </w:r>
      <w:r>
        <w:t>，如配置主机名，</w:t>
      </w:r>
      <w:r>
        <w:rPr>
          <w:rFonts w:hint="eastAsia"/>
        </w:rPr>
        <w:t>IP</w:t>
      </w:r>
      <w:r>
        <w:rPr>
          <w:rFonts w:hint="eastAsia"/>
        </w:rPr>
        <w:t>地址</w:t>
      </w:r>
      <w:r>
        <w:t>，测试</w:t>
      </w:r>
      <w:r>
        <w:rPr>
          <w:rFonts w:hint="eastAsia"/>
        </w:rPr>
        <w:t>IP</w:t>
      </w:r>
      <w:r>
        <w:rPr>
          <w:rFonts w:hint="eastAsia"/>
        </w:rPr>
        <w:t>数据包</w:t>
      </w:r>
      <w:r>
        <w:t>连通性</w:t>
      </w:r>
      <w:r>
        <w:rPr>
          <w:rFonts w:hint="eastAsia"/>
        </w:rPr>
        <w:t>等</w:t>
      </w:r>
      <w:r>
        <w:t>。这些</w:t>
      </w:r>
      <w:r>
        <w:rPr>
          <w:rFonts w:hint="eastAsia"/>
        </w:rPr>
        <w:t>命令</w:t>
      </w:r>
      <w:r>
        <w:t>是</w:t>
      </w:r>
      <w:r>
        <w:rPr>
          <w:rFonts w:hint="eastAsia"/>
        </w:rPr>
        <w:t>基本的</w:t>
      </w:r>
      <w:r>
        <w:t>配置</w:t>
      </w:r>
      <w:r>
        <w:rPr>
          <w:rFonts w:hint="eastAsia"/>
        </w:rPr>
        <w:t>和</w:t>
      </w:r>
      <w:r>
        <w:t>测试命令。</w:t>
      </w:r>
    </w:p>
    <w:p w14:paraId="0CADEACD" w14:textId="77777777" w:rsidR="00870A08" w:rsidRDefault="003A5418">
      <w:pPr>
        <w:pStyle w:val="10"/>
      </w:pPr>
      <w:r>
        <w:rPr>
          <w:rFonts w:hint="eastAsia"/>
        </w:rPr>
        <w:t>实验目的</w:t>
      </w:r>
    </w:p>
    <w:p w14:paraId="07156290" w14:textId="77777777" w:rsidR="00870A08" w:rsidRDefault="003A5418">
      <w:pPr>
        <w:pStyle w:val="12"/>
        <w:numPr>
          <w:ilvl w:val="1"/>
          <w:numId w:val="5"/>
        </w:numPr>
        <w:ind w:firstLineChars="0"/>
        <w:jc w:val="left"/>
      </w:pPr>
      <w:r>
        <w:rPr>
          <w:rFonts w:hint="eastAsia"/>
        </w:rPr>
        <w:t>掌握路由器命名</w:t>
      </w:r>
      <w:r>
        <w:t>的方法</w:t>
      </w:r>
    </w:p>
    <w:p w14:paraId="5A72E89B" w14:textId="77777777" w:rsidR="00870A08" w:rsidRDefault="003A5418">
      <w:pPr>
        <w:pStyle w:val="12"/>
        <w:numPr>
          <w:ilvl w:val="1"/>
          <w:numId w:val="5"/>
        </w:numPr>
        <w:ind w:firstLineChars="0"/>
        <w:jc w:val="left"/>
      </w:pPr>
      <w:r>
        <w:rPr>
          <w:rFonts w:hint="eastAsia"/>
        </w:rPr>
        <w:t>掌握配置</w:t>
      </w:r>
      <w:r>
        <w:t>路由器</w:t>
      </w:r>
      <w:r>
        <w:rPr>
          <w:rFonts w:hint="eastAsia"/>
        </w:rPr>
        <w:t>IP</w:t>
      </w:r>
      <w:r>
        <w:rPr>
          <w:rFonts w:hint="eastAsia"/>
        </w:rPr>
        <w:t>地址</w:t>
      </w:r>
      <w:r>
        <w:t>方法</w:t>
      </w:r>
    </w:p>
    <w:p w14:paraId="0552684A" w14:textId="77777777" w:rsidR="00870A08" w:rsidRDefault="003A5418">
      <w:pPr>
        <w:pStyle w:val="12"/>
        <w:numPr>
          <w:ilvl w:val="1"/>
          <w:numId w:val="5"/>
        </w:numPr>
        <w:ind w:firstLineChars="0"/>
        <w:jc w:val="left"/>
      </w:pPr>
      <w:r>
        <w:rPr>
          <w:rFonts w:hint="eastAsia"/>
        </w:rPr>
        <w:t>掌握</w:t>
      </w:r>
      <w:r>
        <w:t>测试</w:t>
      </w:r>
      <w:r>
        <w:rPr>
          <w:rFonts w:hint="eastAsia"/>
        </w:rPr>
        <w:t>IP</w:t>
      </w:r>
      <w:r>
        <w:rPr>
          <w:rFonts w:hint="eastAsia"/>
        </w:rPr>
        <w:t>地址</w:t>
      </w:r>
      <w:r>
        <w:t>连通性的方法</w:t>
      </w:r>
    </w:p>
    <w:p w14:paraId="45779A87" w14:textId="77777777" w:rsidR="00870A08" w:rsidRDefault="003A5418">
      <w:pPr>
        <w:pStyle w:val="12"/>
        <w:numPr>
          <w:ilvl w:val="1"/>
          <w:numId w:val="5"/>
        </w:numPr>
        <w:ind w:firstLineChars="0"/>
        <w:jc w:val="left"/>
      </w:pPr>
      <w:r>
        <w:rPr>
          <w:rFonts w:hint="eastAsia"/>
        </w:rPr>
        <w:t>掌握查看设备</w:t>
      </w:r>
      <w:r>
        <w:t>配置的方法</w:t>
      </w:r>
    </w:p>
    <w:p w14:paraId="186FF700" w14:textId="77777777" w:rsidR="00870A08" w:rsidRDefault="003A5418">
      <w:pPr>
        <w:pStyle w:val="12"/>
        <w:numPr>
          <w:ilvl w:val="1"/>
          <w:numId w:val="5"/>
        </w:numPr>
        <w:ind w:firstLineChars="0"/>
        <w:jc w:val="left"/>
      </w:pPr>
      <w:proofErr w:type="gramStart"/>
      <w:r>
        <w:rPr>
          <w:rFonts w:hint="eastAsia"/>
        </w:rPr>
        <w:t>掌握</w:t>
      </w:r>
      <w:r>
        <w:t>抓</w:t>
      </w:r>
      <w:proofErr w:type="gramEnd"/>
      <w:r>
        <w:t>包的方法</w:t>
      </w:r>
    </w:p>
    <w:p w14:paraId="1A637931" w14:textId="77777777" w:rsidR="00870A08" w:rsidRDefault="003A5418">
      <w:pPr>
        <w:pStyle w:val="10"/>
      </w:pPr>
      <w:r>
        <w:rPr>
          <w:rFonts w:hint="eastAsia"/>
        </w:rPr>
        <w:t>实验内容</w:t>
      </w:r>
    </w:p>
    <w:p w14:paraId="752D1D7F" w14:textId="77777777" w:rsidR="00870A08" w:rsidRDefault="003A5418">
      <w:pPr>
        <w:ind w:firstLine="420"/>
        <w:jc w:val="left"/>
      </w:pPr>
      <w:r>
        <w:rPr>
          <w:rFonts w:hint="eastAsia"/>
        </w:rPr>
        <w:t>本实验模拟简单的企业网络场景，某公司购买了新的路由器和交换机。交换机</w:t>
      </w:r>
      <w:r>
        <w:t>S1</w:t>
      </w:r>
      <w:r>
        <w:rPr>
          <w:rFonts w:hint="eastAsia"/>
        </w:rPr>
        <w:t>连接客服部</w:t>
      </w:r>
      <w:r>
        <w:rPr>
          <w:rFonts w:hint="eastAsia"/>
        </w:rPr>
        <w:t>PC-1</w:t>
      </w:r>
      <w:r>
        <w:rPr>
          <w:rFonts w:hint="eastAsia"/>
        </w:rPr>
        <w:t>，</w:t>
      </w:r>
      <w:r>
        <w:t>S2</w:t>
      </w:r>
      <w:r>
        <w:rPr>
          <w:rFonts w:hint="eastAsia"/>
        </w:rPr>
        <w:t>连接市场部</w:t>
      </w:r>
      <w:r>
        <w:rPr>
          <w:rFonts w:hint="eastAsia"/>
        </w:rPr>
        <w:t>PC-2</w:t>
      </w:r>
      <w:r>
        <w:rPr>
          <w:rFonts w:hint="eastAsia"/>
        </w:rPr>
        <w:t>，</w:t>
      </w:r>
      <w:r>
        <w:t>路由器</w:t>
      </w:r>
      <w:r>
        <w:t>R1</w:t>
      </w:r>
      <w:r>
        <w:rPr>
          <w:rFonts w:hint="eastAsia"/>
        </w:rPr>
        <w:t>连接</w:t>
      </w:r>
      <w:r>
        <w:rPr>
          <w:rFonts w:hint="eastAsia"/>
        </w:rPr>
        <w:t>S1</w:t>
      </w:r>
      <w:r>
        <w:rPr>
          <w:rFonts w:hint="eastAsia"/>
        </w:rPr>
        <w:t>和</w:t>
      </w:r>
      <w:r>
        <w:rPr>
          <w:rFonts w:hint="eastAsia"/>
        </w:rPr>
        <w:t>S2</w:t>
      </w:r>
      <w:proofErr w:type="gramStart"/>
      <w:r>
        <w:t>两</w:t>
      </w:r>
      <w:proofErr w:type="gramEnd"/>
      <w:r>
        <w:t>台交换机。</w:t>
      </w:r>
      <w:r>
        <w:rPr>
          <w:rFonts w:hint="eastAsia"/>
        </w:rPr>
        <w:t>网络管理员需要首先熟悉设备的使用，包括基础的</w:t>
      </w:r>
      <w:r>
        <w:rPr>
          <w:rFonts w:hint="eastAsia"/>
        </w:rPr>
        <w:t>IP</w:t>
      </w:r>
      <w:r>
        <w:rPr>
          <w:rFonts w:hint="eastAsia"/>
        </w:rPr>
        <w:t>配置和查看命令。</w:t>
      </w:r>
    </w:p>
    <w:p w14:paraId="5ED18307" w14:textId="77777777" w:rsidR="00870A08" w:rsidRDefault="003A5418">
      <w:pPr>
        <w:pStyle w:val="10"/>
      </w:pPr>
      <w:r>
        <w:rPr>
          <w:rFonts w:hint="eastAsia"/>
        </w:rPr>
        <w:lastRenderedPageBreak/>
        <w:t>实验拓扑</w:t>
      </w:r>
    </w:p>
    <w:p w14:paraId="269C80FB" w14:textId="77777777" w:rsidR="00870A08" w:rsidRDefault="003A5418">
      <w:pPr>
        <w:pStyle w:val="aff6"/>
        <w:jc w:val="center"/>
      </w:pPr>
      <w:r>
        <w:rPr>
          <w:noProof/>
          <w:lang w:val="en-GB"/>
        </w:rPr>
        <w:drawing>
          <wp:inline distT="0" distB="0" distL="0" distR="0" wp14:anchorId="534CD913" wp14:editId="46307F93">
            <wp:extent cx="5029835" cy="3019425"/>
            <wp:effectExtent l="19050" t="0" r="0" b="0"/>
            <wp:docPr id="49" name="图片 48"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descr="捕获.PNG"/>
                    <pic:cNvPicPr>
                      <a:picLocks noChangeAspect="1"/>
                    </pic:cNvPicPr>
                  </pic:nvPicPr>
                  <pic:blipFill>
                    <a:blip r:embed="rId63" cstate="print">
                      <a:grayscl/>
                    </a:blip>
                    <a:stretch>
                      <a:fillRect/>
                    </a:stretch>
                  </pic:blipFill>
                  <pic:spPr>
                    <a:xfrm>
                      <a:off x="0" y="0"/>
                      <a:ext cx="5029902" cy="3019847"/>
                    </a:xfrm>
                    <a:prstGeom prst="rect">
                      <a:avLst/>
                    </a:prstGeom>
                  </pic:spPr>
                </pic:pic>
              </a:graphicData>
            </a:graphic>
          </wp:inline>
        </w:drawing>
      </w:r>
    </w:p>
    <w:p w14:paraId="5D0CE410" w14:textId="77777777" w:rsidR="00870A08" w:rsidRDefault="003A5418">
      <w:pPr>
        <w:pStyle w:val="aff6"/>
        <w:jc w:val="center"/>
      </w:pPr>
      <w:r>
        <w:rPr>
          <w:rFonts w:hint="eastAsia"/>
        </w:rPr>
        <w:t>图</w:t>
      </w:r>
      <w:r>
        <w:rPr>
          <w:rFonts w:hint="eastAsia"/>
        </w:rPr>
        <w:t xml:space="preserve">1-26 </w:t>
      </w:r>
      <w:r>
        <w:rPr>
          <w:rFonts w:hint="eastAsia"/>
        </w:rPr>
        <w:t>熟悉常用的</w:t>
      </w:r>
      <w:r>
        <w:rPr>
          <w:rFonts w:hint="eastAsia"/>
        </w:rPr>
        <w:t>IP</w:t>
      </w:r>
      <w:r>
        <w:rPr>
          <w:rFonts w:hint="eastAsia"/>
        </w:rPr>
        <w:t>相关命令拓扑图</w:t>
      </w:r>
    </w:p>
    <w:p w14:paraId="52963392" w14:textId="77777777" w:rsidR="00870A08" w:rsidRDefault="003A5418">
      <w:pPr>
        <w:pStyle w:val="10"/>
      </w:pPr>
      <w:r>
        <w:rPr>
          <w:rFonts w:hint="eastAsia"/>
        </w:rPr>
        <w:t>实验编址表</w:t>
      </w:r>
    </w:p>
    <w:tbl>
      <w:tblPr>
        <w:tblStyle w:val="af6"/>
        <w:tblW w:w="8672" w:type="dxa"/>
        <w:jc w:val="center"/>
        <w:tblLayout w:type="fixed"/>
        <w:tblLook w:val="04A0" w:firstRow="1" w:lastRow="0" w:firstColumn="1" w:lastColumn="0" w:noHBand="0" w:noVBand="1"/>
      </w:tblPr>
      <w:tblGrid>
        <w:gridCol w:w="1622"/>
        <w:gridCol w:w="1736"/>
        <w:gridCol w:w="1915"/>
        <w:gridCol w:w="1915"/>
        <w:gridCol w:w="1484"/>
      </w:tblGrid>
      <w:tr w:rsidR="00870A08" w14:paraId="46BD655A" w14:textId="77777777">
        <w:trPr>
          <w:trHeight w:val="473"/>
          <w:jc w:val="center"/>
        </w:trPr>
        <w:tc>
          <w:tcPr>
            <w:tcW w:w="1622" w:type="dxa"/>
            <w:vAlign w:val="center"/>
          </w:tcPr>
          <w:p w14:paraId="6745483F" w14:textId="77777777" w:rsidR="00870A08" w:rsidRDefault="003A5418">
            <w:pPr>
              <w:spacing w:line="240" w:lineRule="auto"/>
              <w:ind w:firstLineChars="0" w:firstLine="0"/>
              <w:jc w:val="center"/>
            </w:pPr>
            <w:r>
              <w:rPr>
                <w:rFonts w:hint="eastAsia"/>
              </w:rPr>
              <w:t>设备</w:t>
            </w:r>
          </w:p>
        </w:tc>
        <w:tc>
          <w:tcPr>
            <w:tcW w:w="1736" w:type="dxa"/>
            <w:vAlign w:val="center"/>
          </w:tcPr>
          <w:p w14:paraId="67F17B6A" w14:textId="77777777" w:rsidR="00870A08" w:rsidRDefault="003A5418">
            <w:pPr>
              <w:spacing w:line="240" w:lineRule="auto"/>
              <w:ind w:firstLineChars="0" w:firstLine="0"/>
              <w:jc w:val="center"/>
            </w:pPr>
            <w:r>
              <w:rPr>
                <w:rFonts w:hint="eastAsia"/>
              </w:rPr>
              <w:t>接口</w:t>
            </w:r>
          </w:p>
        </w:tc>
        <w:tc>
          <w:tcPr>
            <w:tcW w:w="1915" w:type="dxa"/>
            <w:vAlign w:val="center"/>
          </w:tcPr>
          <w:p w14:paraId="36188C3E" w14:textId="77777777" w:rsidR="00870A08" w:rsidRDefault="003A5418">
            <w:pPr>
              <w:spacing w:line="240" w:lineRule="auto"/>
              <w:ind w:firstLineChars="0" w:firstLine="0"/>
              <w:jc w:val="center"/>
            </w:pPr>
            <w:r>
              <w:rPr>
                <w:rFonts w:hint="eastAsia"/>
              </w:rPr>
              <w:t>IP</w:t>
            </w:r>
            <w:r>
              <w:rPr>
                <w:rFonts w:hint="eastAsia"/>
              </w:rPr>
              <w:t>地址</w:t>
            </w:r>
          </w:p>
        </w:tc>
        <w:tc>
          <w:tcPr>
            <w:tcW w:w="1915" w:type="dxa"/>
            <w:vAlign w:val="center"/>
          </w:tcPr>
          <w:p w14:paraId="66C8EE3A" w14:textId="77777777" w:rsidR="00870A08" w:rsidRDefault="003A5418">
            <w:pPr>
              <w:spacing w:line="240" w:lineRule="auto"/>
              <w:ind w:firstLineChars="0" w:firstLine="0"/>
              <w:jc w:val="center"/>
            </w:pPr>
            <w:r>
              <w:rPr>
                <w:rFonts w:hint="eastAsia"/>
              </w:rPr>
              <w:t>子网掩码</w:t>
            </w:r>
          </w:p>
        </w:tc>
        <w:tc>
          <w:tcPr>
            <w:tcW w:w="1484" w:type="dxa"/>
            <w:vAlign w:val="center"/>
          </w:tcPr>
          <w:p w14:paraId="456820C1" w14:textId="77777777" w:rsidR="00870A08" w:rsidRDefault="003A5418">
            <w:pPr>
              <w:spacing w:line="240" w:lineRule="auto"/>
              <w:ind w:firstLineChars="0" w:firstLine="0"/>
              <w:jc w:val="center"/>
            </w:pPr>
            <w:r>
              <w:rPr>
                <w:rFonts w:hint="eastAsia"/>
              </w:rPr>
              <w:t>默认网关</w:t>
            </w:r>
          </w:p>
        </w:tc>
      </w:tr>
      <w:tr w:rsidR="00870A08" w14:paraId="09928C1F" w14:textId="77777777">
        <w:trPr>
          <w:trHeight w:val="256"/>
          <w:jc w:val="center"/>
        </w:trPr>
        <w:tc>
          <w:tcPr>
            <w:tcW w:w="1622" w:type="dxa"/>
            <w:vAlign w:val="center"/>
          </w:tcPr>
          <w:p w14:paraId="6AE61458" w14:textId="77777777" w:rsidR="00870A08" w:rsidRDefault="003A5418">
            <w:pPr>
              <w:spacing w:line="240" w:lineRule="auto"/>
              <w:ind w:firstLineChars="0" w:firstLine="0"/>
              <w:jc w:val="center"/>
            </w:pPr>
            <w:r>
              <w:rPr>
                <w:rFonts w:hint="eastAsia"/>
              </w:rPr>
              <w:t>PC-1</w:t>
            </w:r>
          </w:p>
        </w:tc>
        <w:tc>
          <w:tcPr>
            <w:tcW w:w="1736" w:type="dxa"/>
            <w:vAlign w:val="center"/>
          </w:tcPr>
          <w:p w14:paraId="17A76E54" w14:textId="77777777" w:rsidR="00870A08" w:rsidRDefault="003A5418">
            <w:pPr>
              <w:spacing w:line="240" w:lineRule="auto"/>
              <w:ind w:firstLineChars="0" w:firstLine="0"/>
              <w:jc w:val="center"/>
            </w:pPr>
            <w:r>
              <w:rPr>
                <w:rFonts w:hint="eastAsia"/>
              </w:rPr>
              <w:t>Ethernet 0/0/1</w:t>
            </w:r>
          </w:p>
        </w:tc>
        <w:tc>
          <w:tcPr>
            <w:tcW w:w="1915" w:type="dxa"/>
            <w:vAlign w:val="center"/>
          </w:tcPr>
          <w:p w14:paraId="0D4057D2" w14:textId="77777777" w:rsidR="00870A08" w:rsidRDefault="003A5418">
            <w:pPr>
              <w:spacing w:line="240" w:lineRule="auto"/>
              <w:ind w:firstLineChars="0" w:firstLine="0"/>
              <w:jc w:val="center"/>
            </w:pPr>
            <w:r>
              <w:rPr>
                <w:rFonts w:hint="eastAsia"/>
              </w:rPr>
              <w:t>10.0.</w:t>
            </w:r>
            <w:r>
              <w:t>1.1</w:t>
            </w:r>
          </w:p>
        </w:tc>
        <w:tc>
          <w:tcPr>
            <w:tcW w:w="1915" w:type="dxa"/>
            <w:vAlign w:val="center"/>
          </w:tcPr>
          <w:p w14:paraId="7875DBD1" w14:textId="77777777" w:rsidR="00870A08" w:rsidRDefault="003A5418">
            <w:pPr>
              <w:spacing w:line="240" w:lineRule="auto"/>
              <w:ind w:firstLineChars="0" w:firstLine="0"/>
              <w:jc w:val="center"/>
            </w:pPr>
            <w:r>
              <w:rPr>
                <w:rFonts w:hint="eastAsia"/>
              </w:rPr>
              <w:t>255.255.255.0</w:t>
            </w:r>
          </w:p>
        </w:tc>
        <w:tc>
          <w:tcPr>
            <w:tcW w:w="1484" w:type="dxa"/>
          </w:tcPr>
          <w:p w14:paraId="5C7EDA88" w14:textId="77777777" w:rsidR="00870A08" w:rsidRDefault="003A5418">
            <w:pPr>
              <w:spacing w:line="240" w:lineRule="auto"/>
              <w:ind w:firstLineChars="0" w:firstLine="0"/>
              <w:jc w:val="center"/>
            </w:pPr>
            <w:r>
              <w:rPr>
                <w:rFonts w:hint="eastAsia"/>
              </w:rPr>
              <w:t>10.0.</w:t>
            </w:r>
            <w:r>
              <w:t>1.254</w:t>
            </w:r>
          </w:p>
        </w:tc>
      </w:tr>
      <w:tr w:rsidR="00870A08" w14:paraId="1F032309" w14:textId="77777777">
        <w:trPr>
          <w:trHeight w:val="262"/>
          <w:jc w:val="center"/>
        </w:trPr>
        <w:tc>
          <w:tcPr>
            <w:tcW w:w="1622" w:type="dxa"/>
            <w:vAlign w:val="center"/>
          </w:tcPr>
          <w:p w14:paraId="56162646" w14:textId="77777777" w:rsidR="00870A08" w:rsidRDefault="003A5418">
            <w:pPr>
              <w:spacing w:line="240" w:lineRule="auto"/>
              <w:ind w:firstLineChars="0" w:firstLine="0"/>
              <w:jc w:val="center"/>
            </w:pPr>
            <w:r>
              <w:rPr>
                <w:rFonts w:hint="eastAsia"/>
              </w:rPr>
              <w:t>PC-2</w:t>
            </w:r>
          </w:p>
        </w:tc>
        <w:tc>
          <w:tcPr>
            <w:tcW w:w="1736" w:type="dxa"/>
            <w:vAlign w:val="center"/>
          </w:tcPr>
          <w:p w14:paraId="2AC7414B" w14:textId="77777777" w:rsidR="00870A08" w:rsidRDefault="003A5418">
            <w:pPr>
              <w:spacing w:line="240" w:lineRule="auto"/>
              <w:ind w:firstLineChars="0" w:firstLine="0"/>
              <w:jc w:val="center"/>
            </w:pPr>
            <w:r>
              <w:rPr>
                <w:rFonts w:hint="eastAsia"/>
              </w:rPr>
              <w:t>Ethernet 0/0/1</w:t>
            </w:r>
          </w:p>
        </w:tc>
        <w:tc>
          <w:tcPr>
            <w:tcW w:w="1915" w:type="dxa"/>
            <w:vAlign w:val="center"/>
          </w:tcPr>
          <w:p w14:paraId="3920A95F" w14:textId="77777777" w:rsidR="00870A08" w:rsidRDefault="003A5418">
            <w:pPr>
              <w:spacing w:line="240" w:lineRule="auto"/>
              <w:ind w:firstLineChars="0" w:firstLine="0"/>
              <w:jc w:val="center"/>
            </w:pPr>
            <w:r>
              <w:t>10.0.2.1</w:t>
            </w:r>
          </w:p>
        </w:tc>
        <w:tc>
          <w:tcPr>
            <w:tcW w:w="1915" w:type="dxa"/>
            <w:vAlign w:val="center"/>
          </w:tcPr>
          <w:p w14:paraId="350E7429" w14:textId="77777777" w:rsidR="00870A08" w:rsidRDefault="003A5418">
            <w:pPr>
              <w:spacing w:line="240" w:lineRule="auto"/>
              <w:ind w:firstLineChars="0" w:firstLine="0"/>
              <w:jc w:val="center"/>
            </w:pPr>
            <w:r>
              <w:rPr>
                <w:rFonts w:hint="eastAsia"/>
              </w:rPr>
              <w:t>255.255.255.0</w:t>
            </w:r>
          </w:p>
        </w:tc>
        <w:tc>
          <w:tcPr>
            <w:tcW w:w="1484" w:type="dxa"/>
            <w:vAlign w:val="center"/>
          </w:tcPr>
          <w:p w14:paraId="068B09C9" w14:textId="77777777" w:rsidR="00870A08" w:rsidRDefault="003A5418">
            <w:pPr>
              <w:spacing w:line="240" w:lineRule="auto"/>
              <w:ind w:firstLineChars="0" w:firstLine="0"/>
              <w:jc w:val="center"/>
            </w:pPr>
            <w:r>
              <w:rPr>
                <w:rFonts w:hint="eastAsia"/>
              </w:rPr>
              <w:t>10.0.</w:t>
            </w:r>
            <w:r>
              <w:t>2.254</w:t>
            </w:r>
          </w:p>
        </w:tc>
      </w:tr>
      <w:tr w:rsidR="00870A08" w14:paraId="29AE1B70" w14:textId="77777777">
        <w:trPr>
          <w:trHeight w:val="237"/>
          <w:jc w:val="center"/>
        </w:trPr>
        <w:tc>
          <w:tcPr>
            <w:tcW w:w="1622" w:type="dxa"/>
            <w:vMerge w:val="restart"/>
            <w:vAlign w:val="center"/>
          </w:tcPr>
          <w:p w14:paraId="5663E0E4" w14:textId="77777777" w:rsidR="00870A08" w:rsidRDefault="003A5418">
            <w:pPr>
              <w:spacing w:line="240" w:lineRule="auto"/>
              <w:ind w:firstLineChars="0" w:firstLine="0"/>
              <w:jc w:val="center"/>
            </w:pPr>
            <w:r>
              <w:t>R1</w:t>
            </w:r>
            <w:r>
              <w:rPr>
                <w:rFonts w:hint="eastAsia"/>
              </w:rPr>
              <w:t>(AR2220)</w:t>
            </w:r>
          </w:p>
        </w:tc>
        <w:tc>
          <w:tcPr>
            <w:tcW w:w="1736" w:type="dxa"/>
            <w:vAlign w:val="center"/>
          </w:tcPr>
          <w:p w14:paraId="50B775C0" w14:textId="77777777" w:rsidR="00870A08" w:rsidRDefault="003A5418">
            <w:pPr>
              <w:spacing w:line="240" w:lineRule="auto"/>
              <w:ind w:firstLineChars="0" w:firstLine="0"/>
              <w:jc w:val="center"/>
            </w:pPr>
            <w:r>
              <w:t>G</w:t>
            </w:r>
            <w:r>
              <w:rPr>
                <w:rFonts w:hint="eastAsia"/>
              </w:rPr>
              <w:t>E 0/0/0</w:t>
            </w:r>
          </w:p>
        </w:tc>
        <w:tc>
          <w:tcPr>
            <w:tcW w:w="1915" w:type="dxa"/>
            <w:vAlign w:val="center"/>
          </w:tcPr>
          <w:p w14:paraId="292D284F" w14:textId="77777777" w:rsidR="00870A08" w:rsidRDefault="003A5418">
            <w:pPr>
              <w:spacing w:line="240" w:lineRule="auto"/>
              <w:ind w:firstLineChars="0" w:firstLine="0"/>
              <w:jc w:val="center"/>
            </w:pPr>
            <w:r>
              <w:rPr>
                <w:rFonts w:hint="eastAsia"/>
              </w:rPr>
              <w:t>10.</w:t>
            </w:r>
            <w:r>
              <w:t>0.1.254</w:t>
            </w:r>
          </w:p>
        </w:tc>
        <w:tc>
          <w:tcPr>
            <w:tcW w:w="1915" w:type="dxa"/>
            <w:vAlign w:val="center"/>
          </w:tcPr>
          <w:p w14:paraId="44702535" w14:textId="77777777" w:rsidR="00870A08" w:rsidRDefault="003A5418">
            <w:pPr>
              <w:spacing w:line="240" w:lineRule="auto"/>
              <w:ind w:firstLineChars="0" w:firstLine="0"/>
              <w:jc w:val="center"/>
            </w:pPr>
            <w:r>
              <w:rPr>
                <w:rFonts w:hint="eastAsia"/>
              </w:rPr>
              <w:t>255.255.255.0</w:t>
            </w:r>
          </w:p>
        </w:tc>
        <w:tc>
          <w:tcPr>
            <w:tcW w:w="1484" w:type="dxa"/>
          </w:tcPr>
          <w:p w14:paraId="1D50392C" w14:textId="77777777" w:rsidR="00870A08" w:rsidRDefault="003A5418">
            <w:pPr>
              <w:spacing w:line="240" w:lineRule="auto"/>
              <w:ind w:firstLineChars="0" w:firstLine="0"/>
              <w:jc w:val="center"/>
            </w:pPr>
            <w:bookmarkStart w:id="36" w:name="OLE_LINK3"/>
            <w:r>
              <w:rPr>
                <w:rFonts w:hint="eastAsia"/>
              </w:rPr>
              <w:t>N/A</w:t>
            </w:r>
            <w:bookmarkEnd w:id="36"/>
          </w:p>
        </w:tc>
      </w:tr>
      <w:tr w:rsidR="00870A08" w14:paraId="78AD2B5F" w14:textId="77777777">
        <w:trPr>
          <w:trHeight w:val="182"/>
          <w:jc w:val="center"/>
        </w:trPr>
        <w:tc>
          <w:tcPr>
            <w:tcW w:w="1622" w:type="dxa"/>
            <w:vMerge/>
            <w:vAlign w:val="center"/>
          </w:tcPr>
          <w:p w14:paraId="175F51FC" w14:textId="77777777" w:rsidR="00870A08" w:rsidRDefault="00870A08">
            <w:pPr>
              <w:spacing w:line="240" w:lineRule="auto"/>
              <w:ind w:firstLine="420"/>
              <w:jc w:val="center"/>
            </w:pPr>
          </w:p>
        </w:tc>
        <w:tc>
          <w:tcPr>
            <w:tcW w:w="1736" w:type="dxa"/>
            <w:vAlign w:val="center"/>
          </w:tcPr>
          <w:p w14:paraId="3ED8F029" w14:textId="77777777" w:rsidR="00870A08" w:rsidRDefault="003A5418">
            <w:pPr>
              <w:spacing w:line="240" w:lineRule="auto"/>
              <w:ind w:firstLineChars="0" w:firstLine="0"/>
              <w:jc w:val="center"/>
            </w:pPr>
            <w:r>
              <w:t>G</w:t>
            </w:r>
            <w:r>
              <w:rPr>
                <w:rFonts w:hint="eastAsia"/>
              </w:rPr>
              <w:t>E 0/0/1</w:t>
            </w:r>
          </w:p>
        </w:tc>
        <w:tc>
          <w:tcPr>
            <w:tcW w:w="1915" w:type="dxa"/>
            <w:vAlign w:val="center"/>
          </w:tcPr>
          <w:p w14:paraId="238236E7" w14:textId="77777777" w:rsidR="00870A08" w:rsidRDefault="003A5418">
            <w:pPr>
              <w:spacing w:line="240" w:lineRule="auto"/>
              <w:ind w:firstLineChars="0" w:firstLine="0"/>
              <w:jc w:val="center"/>
            </w:pPr>
            <w:r>
              <w:rPr>
                <w:rFonts w:hint="eastAsia"/>
              </w:rPr>
              <w:t>10.0.</w:t>
            </w:r>
            <w:r>
              <w:t>2.254</w:t>
            </w:r>
          </w:p>
        </w:tc>
        <w:tc>
          <w:tcPr>
            <w:tcW w:w="1915" w:type="dxa"/>
            <w:vAlign w:val="center"/>
          </w:tcPr>
          <w:p w14:paraId="558105DF" w14:textId="77777777" w:rsidR="00870A08" w:rsidRDefault="003A5418">
            <w:pPr>
              <w:spacing w:line="240" w:lineRule="auto"/>
              <w:ind w:firstLineChars="0" w:firstLine="0"/>
              <w:jc w:val="center"/>
            </w:pPr>
            <w:r>
              <w:rPr>
                <w:rFonts w:hint="eastAsia"/>
              </w:rPr>
              <w:t>255.255.255.0</w:t>
            </w:r>
          </w:p>
        </w:tc>
        <w:tc>
          <w:tcPr>
            <w:tcW w:w="1484" w:type="dxa"/>
          </w:tcPr>
          <w:p w14:paraId="51CB2091" w14:textId="77777777" w:rsidR="00870A08" w:rsidRDefault="003A5418">
            <w:pPr>
              <w:spacing w:line="240" w:lineRule="auto"/>
              <w:ind w:firstLineChars="0" w:firstLine="0"/>
              <w:jc w:val="center"/>
            </w:pPr>
            <w:r>
              <w:rPr>
                <w:rFonts w:hint="eastAsia"/>
              </w:rPr>
              <w:t>N/A</w:t>
            </w:r>
          </w:p>
        </w:tc>
      </w:tr>
    </w:tbl>
    <w:p w14:paraId="2665CD68" w14:textId="77777777" w:rsidR="00870A08" w:rsidRDefault="003A5418">
      <w:pPr>
        <w:pStyle w:val="10"/>
      </w:pPr>
      <w:r>
        <w:rPr>
          <w:rFonts w:hint="eastAsia"/>
        </w:rPr>
        <w:t>实验步骤</w:t>
      </w:r>
    </w:p>
    <w:p w14:paraId="2A85C5DB" w14:textId="77777777" w:rsidR="00870A08" w:rsidRDefault="003A5418">
      <w:pPr>
        <w:pStyle w:val="2"/>
        <w:numPr>
          <w:ilvl w:val="0"/>
          <w:numId w:val="7"/>
        </w:numPr>
      </w:pPr>
      <w:r>
        <w:rPr>
          <w:rFonts w:hint="eastAsia"/>
        </w:rPr>
        <w:t>基本配置</w:t>
      </w:r>
    </w:p>
    <w:p w14:paraId="69042970" w14:textId="77777777" w:rsidR="00870A08" w:rsidRDefault="003A5418">
      <w:pPr>
        <w:pStyle w:val="12"/>
        <w:ind w:left="420" w:firstLineChars="0" w:firstLine="0"/>
        <w:jc w:val="left"/>
      </w:pPr>
      <w:r>
        <w:rPr>
          <w:rFonts w:ascii="微软雅黑" w:hAnsi="微软雅黑" w:hint="eastAsia"/>
        </w:rPr>
        <w:t>根据实验编址表，使用</w:t>
      </w:r>
      <w:r>
        <w:rPr>
          <w:rFonts w:ascii="微软雅黑" w:hAnsi="微软雅黑"/>
        </w:rPr>
        <w:t>图形化界面</w:t>
      </w:r>
      <w:r>
        <w:rPr>
          <w:rFonts w:ascii="微软雅黑" w:hAnsi="微软雅黑" w:hint="eastAsia"/>
        </w:rPr>
        <w:t>配置</w:t>
      </w:r>
      <w:r>
        <w:rPr>
          <w:rFonts w:hint="eastAsia"/>
        </w:rPr>
        <w:t>PC</w:t>
      </w:r>
      <w:r>
        <w:rPr>
          <w:rFonts w:hint="eastAsia"/>
        </w:rPr>
        <w:t>的</w:t>
      </w:r>
      <w:r>
        <w:rPr>
          <w:rFonts w:hint="eastAsia"/>
        </w:rPr>
        <w:t>IP</w:t>
      </w:r>
      <w:r>
        <w:rPr>
          <w:rFonts w:hint="eastAsia"/>
        </w:rPr>
        <w:t>地址，</w:t>
      </w:r>
      <w:r>
        <w:t>以</w:t>
      </w:r>
      <w:r>
        <w:rPr>
          <w:rFonts w:hint="eastAsia"/>
        </w:rPr>
        <w:t>客服部</w:t>
      </w:r>
      <w:r>
        <w:rPr>
          <w:rFonts w:hint="eastAsia"/>
        </w:rPr>
        <w:t>PC-1</w:t>
      </w:r>
      <w:r>
        <w:rPr>
          <w:rFonts w:ascii="微软雅黑" w:hAnsi="微软雅黑" w:hint="eastAsia"/>
        </w:rPr>
        <w:t>为例，</w:t>
      </w:r>
      <w:r>
        <w:rPr>
          <w:rFonts w:ascii="微软雅黑" w:hAnsi="微软雅黑"/>
        </w:rPr>
        <w:t>如下图</w:t>
      </w:r>
      <w:r>
        <w:rPr>
          <w:rFonts w:hint="eastAsia"/>
        </w:rPr>
        <w:t>。</w:t>
      </w:r>
    </w:p>
    <w:p w14:paraId="5FB6A772" w14:textId="77777777" w:rsidR="00870A08" w:rsidRDefault="003A5418">
      <w:pPr>
        <w:pStyle w:val="aff6"/>
        <w:jc w:val="center"/>
      </w:pPr>
      <w:r>
        <w:rPr>
          <w:noProof/>
          <w:lang w:val="en-GB"/>
        </w:rPr>
        <w:lastRenderedPageBreak/>
        <w:drawing>
          <wp:inline distT="0" distB="0" distL="0" distR="0" wp14:anchorId="4D9B03CB" wp14:editId="4EED50F8">
            <wp:extent cx="3888105" cy="265303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4" cstate="print"/>
                    <a:stretch>
                      <a:fillRect/>
                    </a:stretch>
                  </pic:blipFill>
                  <pic:spPr>
                    <a:xfrm>
                      <a:off x="0" y="0"/>
                      <a:ext cx="3897241" cy="2659470"/>
                    </a:xfrm>
                    <a:prstGeom prst="rect">
                      <a:avLst/>
                    </a:prstGeom>
                  </pic:spPr>
                </pic:pic>
              </a:graphicData>
            </a:graphic>
          </wp:inline>
        </w:drawing>
      </w:r>
    </w:p>
    <w:p w14:paraId="7D42A09E" w14:textId="77777777" w:rsidR="00870A08" w:rsidRDefault="003A5418">
      <w:pPr>
        <w:pStyle w:val="aff6"/>
        <w:jc w:val="center"/>
      </w:pPr>
      <w:r>
        <w:rPr>
          <w:rFonts w:hint="eastAsia"/>
        </w:rPr>
        <w:t>图</w:t>
      </w:r>
      <w:r>
        <w:rPr>
          <w:rFonts w:hint="eastAsia"/>
        </w:rPr>
        <w:t>1-27</w:t>
      </w:r>
    </w:p>
    <w:p w14:paraId="0018D64C" w14:textId="77777777" w:rsidR="00870A08" w:rsidRDefault="00870A08">
      <w:pPr>
        <w:ind w:firstLine="420"/>
      </w:pPr>
    </w:p>
    <w:p w14:paraId="53E1CFB0" w14:textId="77777777" w:rsidR="00870A08" w:rsidRDefault="003A5418">
      <w:pPr>
        <w:ind w:firstLine="420"/>
      </w:pPr>
      <w:r>
        <w:rPr>
          <w:rFonts w:hint="eastAsia"/>
        </w:rPr>
        <w:t>PC-1</w:t>
      </w:r>
      <w:r>
        <w:rPr>
          <w:rFonts w:hint="eastAsia"/>
        </w:rPr>
        <w:t>设置完成</w:t>
      </w:r>
      <w:r>
        <w:t>后，继续设置</w:t>
      </w:r>
      <w:r>
        <w:rPr>
          <w:rFonts w:hint="eastAsia"/>
        </w:rPr>
        <w:t>市场部</w:t>
      </w:r>
      <w:r>
        <w:rPr>
          <w:rFonts w:hint="eastAsia"/>
        </w:rPr>
        <w:t>PC-2</w:t>
      </w:r>
      <w:r>
        <w:rPr>
          <w:rFonts w:hint="eastAsia"/>
        </w:rPr>
        <w:t>。</w:t>
      </w:r>
    </w:p>
    <w:p w14:paraId="18E987FB" w14:textId="77777777" w:rsidR="00870A08" w:rsidRDefault="003A5418">
      <w:pPr>
        <w:pStyle w:val="aff6"/>
        <w:jc w:val="center"/>
      </w:pPr>
      <w:r>
        <w:rPr>
          <w:noProof/>
          <w:lang w:val="en-GB"/>
        </w:rPr>
        <w:drawing>
          <wp:inline distT="0" distB="0" distL="0" distR="0" wp14:anchorId="01482C37" wp14:editId="48D4DF98">
            <wp:extent cx="3874770" cy="264414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5" cstate="print"/>
                    <a:stretch>
                      <a:fillRect/>
                    </a:stretch>
                  </pic:blipFill>
                  <pic:spPr>
                    <a:xfrm>
                      <a:off x="0" y="0"/>
                      <a:ext cx="3915924" cy="2672219"/>
                    </a:xfrm>
                    <a:prstGeom prst="rect">
                      <a:avLst/>
                    </a:prstGeom>
                  </pic:spPr>
                </pic:pic>
              </a:graphicData>
            </a:graphic>
          </wp:inline>
        </w:drawing>
      </w:r>
    </w:p>
    <w:p w14:paraId="52125EA8" w14:textId="77777777" w:rsidR="00870A08" w:rsidRDefault="003A5418">
      <w:pPr>
        <w:pStyle w:val="aff6"/>
        <w:jc w:val="center"/>
      </w:pPr>
      <w:r>
        <w:rPr>
          <w:rFonts w:hint="eastAsia"/>
        </w:rPr>
        <w:t>图</w:t>
      </w:r>
      <w:r>
        <w:rPr>
          <w:rFonts w:hint="eastAsia"/>
        </w:rPr>
        <w:t>1-28</w:t>
      </w:r>
    </w:p>
    <w:p w14:paraId="25C62EE5" w14:textId="77777777" w:rsidR="00870A08" w:rsidRDefault="00870A08">
      <w:pPr>
        <w:ind w:firstLine="420"/>
      </w:pPr>
    </w:p>
    <w:p w14:paraId="3F01D531" w14:textId="77777777" w:rsidR="00870A08" w:rsidRDefault="003A5418">
      <w:pPr>
        <w:ind w:firstLine="420"/>
        <w:jc w:val="left"/>
      </w:pPr>
      <w:r>
        <w:rPr>
          <w:rFonts w:hint="eastAsia"/>
        </w:rPr>
        <w:t>配置</w:t>
      </w:r>
      <w:r>
        <w:t>路由器</w:t>
      </w:r>
      <w:r>
        <w:rPr>
          <w:rFonts w:hint="eastAsia"/>
        </w:rPr>
        <w:t>的</w:t>
      </w:r>
      <w:r>
        <w:t>主机名</w:t>
      </w:r>
      <w:r>
        <w:rPr>
          <w:rFonts w:hint="eastAsia"/>
        </w:rPr>
        <w:t>，打开</w:t>
      </w:r>
      <w:r>
        <w:rPr>
          <w:rFonts w:hint="eastAsia"/>
        </w:rPr>
        <w:t>R1</w:t>
      </w:r>
      <w:r>
        <w:rPr>
          <w:rFonts w:hint="eastAsia"/>
        </w:rPr>
        <w:t>的</w:t>
      </w:r>
      <w:r>
        <w:t>命令行界面</w:t>
      </w:r>
      <w:r>
        <w:rPr>
          <w:rFonts w:hint="eastAsia"/>
        </w:rPr>
        <w:t>，即进入用户视图，在用户视图下，用户可以完成查看运行状态和统计信息等功能。此时屏幕上显示如下。</w:t>
      </w:r>
    </w:p>
    <w:p w14:paraId="445C9603" w14:textId="77777777" w:rsidR="00870A08" w:rsidRDefault="003A5418">
      <w:pPr>
        <w:pStyle w:val="aff6"/>
      </w:pPr>
      <w:r>
        <w:t xml:space="preserve">&lt;Huawei&gt; </w:t>
      </w:r>
    </w:p>
    <w:p w14:paraId="2EF3C96F" w14:textId="77777777" w:rsidR="00870A08" w:rsidRDefault="00870A08">
      <w:pPr>
        <w:ind w:firstLine="420"/>
        <w:jc w:val="left"/>
      </w:pPr>
    </w:p>
    <w:p w14:paraId="598360B8" w14:textId="77777777" w:rsidR="00870A08" w:rsidRDefault="003A5418">
      <w:pPr>
        <w:ind w:firstLine="420"/>
        <w:jc w:val="left"/>
      </w:pPr>
      <w:r>
        <w:rPr>
          <w:rFonts w:hint="eastAsia"/>
        </w:rPr>
        <w:t>路由器主机</w:t>
      </w:r>
      <w:r>
        <w:t>名为默认的主机名</w:t>
      </w:r>
      <w:r>
        <w:rPr>
          <w:rFonts w:hint="eastAsia"/>
        </w:rPr>
        <w:t>H</w:t>
      </w:r>
      <w:r>
        <w:t>uawei</w:t>
      </w:r>
      <w:r>
        <w:rPr>
          <w:rFonts w:hint="eastAsia"/>
        </w:rPr>
        <w:t>。</w:t>
      </w:r>
      <w:r>
        <w:t>要更改主机名，必须进入系统视图模式，</w:t>
      </w:r>
      <w:r>
        <w:rPr>
          <w:rFonts w:hint="eastAsia"/>
        </w:rPr>
        <w:t>在系</w:t>
      </w:r>
      <w:r>
        <w:rPr>
          <w:rFonts w:hint="eastAsia"/>
        </w:rPr>
        <w:lastRenderedPageBreak/>
        <w:t>统视图下，用户可以配置系统参数以及通过该视图进入其他的功能配置视图。</w:t>
      </w:r>
      <w:r>
        <w:rPr>
          <w:rFonts w:ascii="微软雅黑" w:hAnsi="微软雅黑"/>
        </w:rPr>
        <w:t>使</w:t>
      </w:r>
      <w:r>
        <w:rPr>
          <w:rFonts w:ascii="微软雅黑" w:hAnsi="微软雅黑" w:hint="eastAsia"/>
        </w:rPr>
        <w:t>用</w:t>
      </w:r>
      <w:r>
        <w:rPr>
          <w:rStyle w:val="Char"/>
          <w:rFonts w:ascii="Times New Roman" w:hAnsi="Times New Roman" w:cs="Times New Roman"/>
          <w:b/>
          <w:sz w:val="21"/>
        </w:rPr>
        <w:t>system-view</w:t>
      </w:r>
      <w:r>
        <w:rPr>
          <w:rFonts w:ascii="微软雅黑" w:hAnsi="微软雅黑" w:hint="eastAsia"/>
        </w:rPr>
        <w:t>命令，进入系统视图。</w:t>
      </w:r>
    </w:p>
    <w:p w14:paraId="202251EE" w14:textId="77777777" w:rsidR="00870A08" w:rsidRDefault="003A5418">
      <w:pPr>
        <w:pStyle w:val="aff6"/>
      </w:pPr>
      <w:r>
        <w:t>&lt;Huawei&gt;system-view</w:t>
      </w:r>
    </w:p>
    <w:p w14:paraId="5FADDE31" w14:textId="77777777" w:rsidR="00870A08" w:rsidRDefault="003A5418">
      <w:pPr>
        <w:pStyle w:val="aff6"/>
      </w:pPr>
      <w:r>
        <w:t>[Huawei]</w:t>
      </w:r>
    </w:p>
    <w:p w14:paraId="2C31E9A0" w14:textId="77777777" w:rsidR="00870A08" w:rsidRDefault="00870A08">
      <w:pPr>
        <w:ind w:firstLine="360"/>
        <w:jc w:val="left"/>
        <w:rPr>
          <w:rFonts w:ascii="Courier New" w:eastAsia="宋体" w:hAnsi="Courier New" w:cs="Courier New"/>
          <w:kern w:val="0"/>
          <w:sz w:val="18"/>
          <w:szCs w:val="18"/>
        </w:rPr>
      </w:pPr>
    </w:p>
    <w:p w14:paraId="11DC6137" w14:textId="77777777" w:rsidR="00870A08" w:rsidRDefault="003A5418">
      <w:pPr>
        <w:ind w:firstLine="420"/>
      </w:pPr>
      <w:r>
        <w:rPr>
          <w:rFonts w:hint="eastAsia"/>
        </w:rPr>
        <w:t>这时图标由</w:t>
      </w:r>
      <w:r>
        <w:t>&lt;Huawei&gt;</w:t>
      </w:r>
      <w:r>
        <w:rPr>
          <w:rFonts w:hint="eastAsia"/>
        </w:rPr>
        <w:t>变成</w:t>
      </w:r>
      <w:r>
        <w:t>了</w:t>
      </w:r>
      <w:r>
        <w:t>[Huawei]</w:t>
      </w:r>
      <w:r>
        <w:rPr>
          <w:rFonts w:hint="eastAsia"/>
        </w:rPr>
        <w:t>，表示</w:t>
      </w:r>
      <w:r>
        <w:t>进入了系统视图模式</w:t>
      </w:r>
      <w:r>
        <w:rPr>
          <w:rFonts w:hint="eastAsia"/>
        </w:rPr>
        <w:t>。</w:t>
      </w:r>
    </w:p>
    <w:p w14:paraId="4E8A3666" w14:textId="77777777" w:rsidR="00870A08" w:rsidRDefault="003A5418">
      <w:pPr>
        <w:ind w:firstLine="420"/>
      </w:pPr>
      <w:r>
        <w:rPr>
          <w:rFonts w:hint="eastAsia"/>
        </w:rPr>
        <w:t>在系统视图下，使用</w:t>
      </w:r>
      <w:proofErr w:type="spellStart"/>
      <w:r>
        <w:rPr>
          <w:b/>
        </w:rPr>
        <w:t>sysname</w:t>
      </w:r>
      <w:proofErr w:type="spellEnd"/>
      <w:r>
        <w:rPr>
          <w:rFonts w:hint="eastAsia"/>
        </w:rPr>
        <w:t>命令</w:t>
      </w:r>
      <w:r>
        <w:t>修改设备主机名为</w:t>
      </w:r>
      <w:r>
        <w:t>R1</w:t>
      </w:r>
      <w:r>
        <w:rPr>
          <w:rFonts w:hint="eastAsia"/>
        </w:rPr>
        <w:t>。</w:t>
      </w:r>
    </w:p>
    <w:p w14:paraId="2755C278" w14:textId="77777777" w:rsidR="00870A08" w:rsidRDefault="003A5418">
      <w:pPr>
        <w:pStyle w:val="aff6"/>
      </w:pPr>
      <w:r>
        <w:t>[Huawei]</w:t>
      </w:r>
      <w:proofErr w:type="spellStart"/>
      <w:r>
        <w:t>sysname</w:t>
      </w:r>
      <w:proofErr w:type="spellEnd"/>
      <w:r>
        <w:t xml:space="preserve"> R1</w:t>
      </w:r>
    </w:p>
    <w:p w14:paraId="20124026" w14:textId="77777777" w:rsidR="00870A08" w:rsidRDefault="00870A08">
      <w:pPr>
        <w:pStyle w:val="aff6"/>
      </w:pPr>
    </w:p>
    <w:p w14:paraId="7733C160" w14:textId="77777777" w:rsidR="00870A08" w:rsidRDefault="003A5418">
      <w:pPr>
        <w:ind w:firstLine="420"/>
        <w:jc w:val="left"/>
      </w:pPr>
      <w:r>
        <w:rPr>
          <w:rFonts w:hint="eastAsia"/>
        </w:rPr>
        <w:t>可以观察到，主机名</w:t>
      </w:r>
      <w:r>
        <w:t>由原来的</w:t>
      </w:r>
      <w:r>
        <w:t>[Huawei]</w:t>
      </w:r>
      <w:r>
        <w:rPr>
          <w:rFonts w:hint="eastAsia"/>
        </w:rPr>
        <w:t>变成</w:t>
      </w:r>
      <w:r>
        <w:t>了</w:t>
      </w:r>
      <w:r>
        <w:t>[R1]</w:t>
      </w:r>
      <w:r>
        <w:rPr>
          <w:rFonts w:hint="eastAsia"/>
        </w:rPr>
        <w:t>，表示</w:t>
      </w:r>
      <w:r>
        <w:t>主机名修改成功。使用命令</w:t>
      </w:r>
      <w:r>
        <w:rPr>
          <w:rFonts w:hint="eastAsia"/>
          <w:b/>
        </w:rPr>
        <w:t>quit</w:t>
      </w:r>
      <w:r>
        <w:rPr>
          <w:rFonts w:hint="eastAsia"/>
        </w:rPr>
        <w:t>可以退出</w:t>
      </w:r>
      <w:r>
        <w:t>当前模式。</w:t>
      </w:r>
    </w:p>
    <w:p w14:paraId="178E7C55" w14:textId="77777777" w:rsidR="00870A08" w:rsidRDefault="003A5418">
      <w:pPr>
        <w:pStyle w:val="aff6"/>
      </w:pPr>
      <w:r>
        <w:t>[R</w:t>
      </w:r>
      <w:proofErr w:type="gramStart"/>
      <w:r>
        <w:t>1]quit</w:t>
      </w:r>
      <w:proofErr w:type="gramEnd"/>
    </w:p>
    <w:p w14:paraId="5044977A" w14:textId="77777777" w:rsidR="00870A08" w:rsidRDefault="00870A08">
      <w:pPr>
        <w:pStyle w:val="aff6"/>
      </w:pPr>
    </w:p>
    <w:p w14:paraId="727411E9" w14:textId="77777777" w:rsidR="00870A08" w:rsidRDefault="003A5418">
      <w:pPr>
        <w:ind w:firstLine="420"/>
        <w:rPr>
          <w:highlight w:val="yellow"/>
        </w:rPr>
      </w:pPr>
      <w:r>
        <w:rPr>
          <w:rFonts w:hint="eastAsia"/>
        </w:rPr>
        <w:t>输入</w:t>
      </w:r>
      <w:r>
        <w:rPr>
          <w:rFonts w:hint="eastAsia"/>
          <w:b/>
        </w:rPr>
        <w:t>quit</w:t>
      </w:r>
      <w:r>
        <w:rPr>
          <w:rFonts w:hint="eastAsia"/>
        </w:rPr>
        <w:t>命令后，可以观察到</w:t>
      </w:r>
      <w:r>
        <w:t>[R1]</w:t>
      </w:r>
      <w:r>
        <w:rPr>
          <w:rFonts w:hint="eastAsia"/>
        </w:rPr>
        <w:t>标志</w:t>
      </w:r>
      <w:r>
        <w:t>已经变成</w:t>
      </w:r>
      <w:r>
        <w:t>&lt;R1&gt;</w:t>
      </w:r>
      <w:r>
        <w:rPr>
          <w:rFonts w:hint="eastAsia"/>
        </w:rPr>
        <w:t>，表明</w:t>
      </w:r>
      <w:r>
        <w:t>已经成功退到用户</w:t>
      </w:r>
      <w:r>
        <w:rPr>
          <w:rFonts w:hint="eastAsia"/>
        </w:rPr>
        <w:t>视图</w:t>
      </w:r>
      <w:r>
        <w:t>。</w:t>
      </w:r>
      <w:r>
        <w:rPr>
          <w:rFonts w:hint="eastAsia"/>
          <w:highlight w:val="yellow"/>
        </w:rPr>
        <w:t>在</w:t>
      </w:r>
      <w:r>
        <w:rPr>
          <w:highlight w:val="yellow"/>
        </w:rPr>
        <w:t>用户</w:t>
      </w:r>
      <w:r>
        <w:rPr>
          <w:rFonts w:hint="eastAsia"/>
          <w:highlight w:val="yellow"/>
        </w:rPr>
        <w:t>视图</w:t>
      </w:r>
      <w:r>
        <w:rPr>
          <w:highlight w:val="yellow"/>
        </w:rPr>
        <w:t>下可以使用</w:t>
      </w:r>
      <w:r>
        <w:rPr>
          <w:rFonts w:hint="eastAsia"/>
          <w:b/>
          <w:highlight w:val="yellow"/>
        </w:rPr>
        <w:t>s</w:t>
      </w:r>
      <w:r>
        <w:rPr>
          <w:b/>
          <w:highlight w:val="yellow"/>
        </w:rPr>
        <w:t>ave</w:t>
      </w:r>
      <w:r>
        <w:rPr>
          <w:highlight w:val="yellow"/>
        </w:rPr>
        <w:t>命令保存</w:t>
      </w:r>
      <w:r>
        <w:rPr>
          <w:rFonts w:hint="eastAsia"/>
          <w:highlight w:val="yellow"/>
        </w:rPr>
        <w:t>当前</w:t>
      </w:r>
      <w:r>
        <w:rPr>
          <w:highlight w:val="yellow"/>
        </w:rPr>
        <w:t>配置。</w:t>
      </w:r>
    </w:p>
    <w:p w14:paraId="69E01BBE" w14:textId="77777777" w:rsidR="00870A08" w:rsidRDefault="003A5418">
      <w:pPr>
        <w:pStyle w:val="aff6"/>
      </w:pPr>
      <w:r>
        <w:rPr>
          <w:highlight w:val="yellow"/>
        </w:rPr>
        <w:t>&lt;R1&gt;save</w:t>
      </w:r>
    </w:p>
    <w:p w14:paraId="55952ADA" w14:textId="77777777" w:rsidR="00870A08" w:rsidRDefault="00870A08">
      <w:pPr>
        <w:pStyle w:val="aff6"/>
      </w:pPr>
    </w:p>
    <w:p w14:paraId="5699DD70" w14:textId="77777777" w:rsidR="00870A08" w:rsidRDefault="003A5418">
      <w:pPr>
        <w:ind w:firstLine="420"/>
        <w:jc w:val="left"/>
      </w:pPr>
      <w:r>
        <w:rPr>
          <w:rFonts w:hint="eastAsia"/>
        </w:rPr>
        <w:t>这</w:t>
      </w:r>
      <w:r>
        <w:t>时会提示是否</w:t>
      </w:r>
      <w:r>
        <w:rPr>
          <w:rFonts w:hint="eastAsia"/>
        </w:rPr>
        <w:t>继续</w:t>
      </w:r>
      <w:r>
        <w:t>保存，</w:t>
      </w:r>
      <w:r>
        <w:rPr>
          <w:rFonts w:hint="eastAsia"/>
        </w:rPr>
        <w:t>输入</w:t>
      </w:r>
      <w:r>
        <w:rPr>
          <w:rFonts w:hint="eastAsia"/>
          <w:b/>
        </w:rPr>
        <w:t>y</w:t>
      </w:r>
      <w:r>
        <w:rPr>
          <w:rFonts w:hint="eastAsia"/>
        </w:rPr>
        <w:t>确认</w:t>
      </w:r>
      <w:r>
        <w:t>保存动作。</w:t>
      </w:r>
    </w:p>
    <w:p w14:paraId="67D0EF45" w14:textId="77777777" w:rsidR="00870A08" w:rsidRDefault="003A5418">
      <w:pPr>
        <w:pStyle w:val="aff6"/>
      </w:pPr>
      <w:r>
        <w:t xml:space="preserve">&lt;R1&gt;save </w:t>
      </w:r>
    </w:p>
    <w:p w14:paraId="5578253F" w14:textId="77777777" w:rsidR="00870A08" w:rsidRDefault="003A5418">
      <w:pPr>
        <w:pStyle w:val="aff6"/>
      </w:pPr>
      <w:r>
        <w:t xml:space="preserve">  The current configuration will be written to the device. </w:t>
      </w:r>
    </w:p>
    <w:p w14:paraId="7D39D366" w14:textId="77777777" w:rsidR="00870A08" w:rsidRDefault="003A5418">
      <w:pPr>
        <w:pStyle w:val="aff6"/>
        <w:rPr>
          <w:shd w:val="pct10" w:color="auto" w:fill="FFFFFF"/>
        </w:rPr>
      </w:pPr>
      <w:r>
        <w:t xml:space="preserve">  </w:t>
      </w:r>
      <w:r>
        <w:rPr>
          <w:shd w:val="pct10" w:color="auto" w:fill="FFFFFF"/>
        </w:rPr>
        <w:t>Are you sure to continue? (y/</w:t>
      </w:r>
      <w:proofErr w:type="gramStart"/>
      <w:r>
        <w:rPr>
          <w:shd w:val="pct10" w:color="auto" w:fill="FFFFFF"/>
        </w:rPr>
        <w:t>n)[</w:t>
      </w:r>
      <w:proofErr w:type="gramEnd"/>
      <w:r>
        <w:rPr>
          <w:shd w:val="pct10" w:color="auto" w:fill="FFFFFF"/>
        </w:rPr>
        <w:t>n]:y</w:t>
      </w:r>
    </w:p>
    <w:p w14:paraId="2E6FF760" w14:textId="77777777" w:rsidR="00870A08" w:rsidRDefault="003A5418">
      <w:pPr>
        <w:pStyle w:val="aff6"/>
      </w:pPr>
      <w:r>
        <w:t xml:space="preserve">  It will take several minutes to save configuration file, please wait........</w:t>
      </w:r>
    </w:p>
    <w:p w14:paraId="1871F984" w14:textId="77777777" w:rsidR="00870A08" w:rsidRDefault="003A5418">
      <w:pPr>
        <w:pStyle w:val="aff6"/>
      </w:pPr>
      <w:r>
        <w:t xml:space="preserve">  </w:t>
      </w:r>
      <w:r>
        <w:rPr>
          <w:shd w:val="pct10" w:color="auto" w:fill="FFFFFF"/>
        </w:rPr>
        <w:t>Configuration file had been saved successfully</w:t>
      </w:r>
    </w:p>
    <w:p w14:paraId="677DF60C" w14:textId="77777777" w:rsidR="00870A08" w:rsidRDefault="003A5418">
      <w:pPr>
        <w:pStyle w:val="aff6"/>
      </w:pPr>
      <w:r>
        <w:t xml:space="preserve">  Note: The configuration file will take effect after being activated</w:t>
      </w:r>
    </w:p>
    <w:p w14:paraId="665513EE" w14:textId="77777777" w:rsidR="00870A08" w:rsidRDefault="00870A08">
      <w:pPr>
        <w:pStyle w:val="aff6"/>
      </w:pPr>
    </w:p>
    <w:p w14:paraId="68EA8F0A" w14:textId="77777777" w:rsidR="00870A08" w:rsidRDefault="003A5418">
      <w:pPr>
        <w:ind w:firstLine="420"/>
      </w:pPr>
      <w:r>
        <w:rPr>
          <w:rFonts w:hint="eastAsia"/>
        </w:rPr>
        <w:t>出现</w:t>
      </w:r>
      <w:r>
        <w:t>以</w:t>
      </w:r>
      <w:r>
        <w:rPr>
          <w:rFonts w:hint="eastAsia"/>
        </w:rPr>
        <w:t>上</w:t>
      </w:r>
      <w:r>
        <w:t>信息</w:t>
      </w:r>
      <w:r>
        <w:rPr>
          <w:rFonts w:hint="eastAsia"/>
        </w:rPr>
        <w:t>表示</w:t>
      </w:r>
      <w:r>
        <w:t>保存成功</w:t>
      </w:r>
      <w:r>
        <w:rPr>
          <w:rFonts w:hint="eastAsia"/>
        </w:rPr>
        <w:t>。</w:t>
      </w:r>
    </w:p>
    <w:p w14:paraId="097E5CF6" w14:textId="77777777" w:rsidR="00870A08" w:rsidRDefault="003A5418">
      <w:pPr>
        <w:pStyle w:val="2"/>
        <w:numPr>
          <w:ilvl w:val="0"/>
          <w:numId w:val="7"/>
        </w:numPr>
      </w:pPr>
      <w:r>
        <w:rPr>
          <w:rFonts w:hint="eastAsia"/>
        </w:rPr>
        <w:lastRenderedPageBreak/>
        <w:t>配置路由器</w:t>
      </w:r>
      <w:r>
        <w:t>接口</w:t>
      </w:r>
      <w:r>
        <w:rPr>
          <w:rFonts w:hint="eastAsia"/>
        </w:rPr>
        <w:t>IP</w:t>
      </w:r>
      <w:r>
        <w:rPr>
          <w:rFonts w:hint="eastAsia"/>
        </w:rPr>
        <w:t>地址</w:t>
      </w:r>
    </w:p>
    <w:p w14:paraId="4FC0F32D" w14:textId="77777777" w:rsidR="00870A08" w:rsidRDefault="003A5418">
      <w:pPr>
        <w:ind w:firstLine="420"/>
      </w:pPr>
      <w:bookmarkStart w:id="37" w:name="OLE_LINK10"/>
      <w:r>
        <w:rPr>
          <w:rFonts w:hint="eastAsia"/>
        </w:rPr>
        <w:t>在系统视图下进入接口视图，在该视图下可以配置接口相关的物理属性、链路层特性及</w:t>
      </w:r>
      <w:r>
        <w:rPr>
          <w:rFonts w:hint="eastAsia"/>
        </w:rPr>
        <w:t>IP</w:t>
      </w:r>
      <w:r>
        <w:rPr>
          <w:rFonts w:hint="eastAsia"/>
        </w:rPr>
        <w:t>地址等重要参数。使用</w:t>
      </w:r>
      <w:r>
        <w:rPr>
          <w:b/>
        </w:rPr>
        <w:t xml:space="preserve">interface </w:t>
      </w:r>
      <w:r>
        <w:rPr>
          <w:rFonts w:hint="eastAsia"/>
        </w:rPr>
        <w:t>命令进入路由器相应的</w:t>
      </w:r>
      <w:r>
        <w:t>接口</w:t>
      </w:r>
      <w:r>
        <w:rPr>
          <w:rFonts w:hint="eastAsia"/>
        </w:rPr>
        <w:t>视图</w:t>
      </w:r>
      <w:r>
        <w:rPr>
          <w:rFonts w:hint="eastAsia"/>
        </w:rPr>
        <w:t>GE 0/0/0</w:t>
      </w:r>
      <w:r>
        <w:t xml:space="preserve"> </w:t>
      </w:r>
      <w:r>
        <w:rPr>
          <w:rFonts w:hint="eastAsia"/>
        </w:rPr>
        <w:t>。</w:t>
      </w:r>
    </w:p>
    <w:bookmarkEnd w:id="37"/>
    <w:p w14:paraId="383DECD3"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0/0/0</w:t>
      </w:r>
    </w:p>
    <w:p w14:paraId="3AB32E93" w14:textId="77777777" w:rsidR="00870A08" w:rsidRDefault="00870A08">
      <w:pPr>
        <w:pStyle w:val="aff6"/>
      </w:pPr>
    </w:p>
    <w:p w14:paraId="070E81AA" w14:textId="77777777" w:rsidR="00870A08" w:rsidRDefault="003A5418">
      <w:pPr>
        <w:tabs>
          <w:tab w:val="left" w:pos="426"/>
        </w:tabs>
        <w:ind w:firstLine="420"/>
      </w:pPr>
      <w:r>
        <w:rPr>
          <w:rFonts w:hint="eastAsia"/>
        </w:rPr>
        <w:t>在路由器的接口视图下配置路由器</w:t>
      </w:r>
      <w:r>
        <w:t>接口</w:t>
      </w:r>
      <w:r>
        <w:rPr>
          <w:rFonts w:hint="eastAsia"/>
        </w:rPr>
        <w:t>IP</w:t>
      </w:r>
      <w:r>
        <w:rPr>
          <w:rFonts w:hint="eastAsia"/>
        </w:rPr>
        <w:t>地址和掩码。注意，华为设备上的物理接口默认都处于开启状态。</w:t>
      </w:r>
    </w:p>
    <w:p w14:paraId="52911C71" w14:textId="77777777" w:rsidR="00870A08" w:rsidRDefault="003A5418">
      <w:pPr>
        <w:pStyle w:val="aff6"/>
      </w:pPr>
      <w:r>
        <w:t>[R1-GigabitEthernet0/0/</w:t>
      </w:r>
      <w:proofErr w:type="gramStart"/>
      <w:r>
        <w:t>0]</w:t>
      </w:r>
      <w:proofErr w:type="spellStart"/>
      <w:r>
        <w:t>ip</w:t>
      </w:r>
      <w:proofErr w:type="spellEnd"/>
      <w:proofErr w:type="gramEnd"/>
      <w:r>
        <w:t xml:space="preserve"> address 10.0.1.254 </w:t>
      </w:r>
      <w:r>
        <w:rPr>
          <w:rFonts w:hint="eastAsia"/>
        </w:rPr>
        <w:t>255.255.255.0</w:t>
      </w:r>
    </w:p>
    <w:p w14:paraId="23FCF20B" w14:textId="77777777" w:rsidR="00870A08" w:rsidRDefault="00870A08">
      <w:pPr>
        <w:ind w:firstLine="420"/>
      </w:pPr>
    </w:p>
    <w:p w14:paraId="39DE656A" w14:textId="77777777" w:rsidR="00870A08" w:rsidRDefault="003A5418">
      <w:pPr>
        <w:ind w:firstLine="420"/>
      </w:pPr>
      <w:r>
        <w:rPr>
          <w:rFonts w:hint="eastAsia"/>
        </w:rPr>
        <w:t>配置</w:t>
      </w:r>
      <w:r>
        <w:t>完成后，使用</w:t>
      </w:r>
      <w:r>
        <w:rPr>
          <w:b/>
        </w:rPr>
        <w:t xml:space="preserve">display </w:t>
      </w:r>
      <w:proofErr w:type="spellStart"/>
      <w:r>
        <w:rPr>
          <w:b/>
        </w:rPr>
        <w:t>ip</w:t>
      </w:r>
      <w:proofErr w:type="spellEnd"/>
      <w:r>
        <w:rPr>
          <w:b/>
        </w:rPr>
        <w:t xml:space="preserve"> interface brief</w:t>
      </w:r>
      <w:r>
        <w:t>命令查看接口</w:t>
      </w:r>
      <w:r>
        <w:rPr>
          <w:rFonts w:hint="eastAsia"/>
        </w:rPr>
        <w:t>与</w:t>
      </w:r>
      <w:r>
        <w:rPr>
          <w:rFonts w:hint="eastAsia"/>
        </w:rPr>
        <w:t>IP</w:t>
      </w:r>
      <w:r>
        <w:rPr>
          <w:rFonts w:hint="eastAsia"/>
        </w:rPr>
        <w:t>相关摘要信息。</w:t>
      </w:r>
    </w:p>
    <w:p w14:paraId="23E5700C" w14:textId="77777777" w:rsidR="00870A08" w:rsidRDefault="003A5418">
      <w:pPr>
        <w:pStyle w:val="aff6"/>
      </w:pPr>
      <w:r>
        <w:t>[R1-GigabitEthernet0/0/</w:t>
      </w:r>
      <w:proofErr w:type="gramStart"/>
      <w:r>
        <w:t>0]display</w:t>
      </w:r>
      <w:proofErr w:type="gramEnd"/>
      <w:r>
        <w:t xml:space="preserve"> </w:t>
      </w:r>
      <w:proofErr w:type="spellStart"/>
      <w:r>
        <w:t>ip</w:t>
      </w:r>
      <w:proofErr w:type="spellEnd"/>
      <w:r>
        <w:t xml:space="preserve"> interface brief </w:t>
      </w:r>
    </w:p>
    <w:p w14:paraId="34083C59" w14:textId="77777777" w:rsidR="00870A08" w:rsidRDefault="003A5418">
      <w:pPr>
        <w:pStyle w:val="aff6"/>
      </w:pPr>
      <w:r>
        <w:t>*</w:t>
      </w:r>
      <w:proofErr w:type="gramStart"/>
      <w:r>
        <w:t>down</w:t>
      </w:r>
      <w:proofErr w:type="gramEnd"/>
      <w:r>
        <w:t>: administratively down</w:t>
      </w:r>
    </w:p>
    <w:p w14:paraId="3B0000D1" w14:textId="77777777" w:rsidR="00870A08" w:rsidRDefault="003A5418">
      <w:pPr>
        <w:pStyle w:val="aff6"/>
      </w:pPr>
      <w:r>
        <w:t>^down: standby</w:t>
      </w:r>
    </w:p>
    <w:p w14:paraId="0A2C2DA4" w14:textId="77777777" w:rsidR="00870A08" w:rsidRDefault="003A5418">
      <w:pPr>
        <w:pStyle w:val="aff6"/>
      </w:pPr>
      <w:r>
        <w:t>(l): loopback</w:t>
      </w:r>
    </w:p>
    <w:p w14:paraId="5BDFACA4" w14:textId="77777777" w:rsidR="00870A08" w:rsidRDefault="003A5418">
      <w:pPr>
        <w:pStyle w:val="aff6"/>
      </w:pPr>
      <w:r>
        <w:t>(s): spoofing</w:t>
      </w:r>
    </w:p>
    <w:p w14:paraId="2EEEF508" w14:textId="77777777" w:rsidR="00870A08" w:rsidRDefault="003A5418">
      <w:pPr>
        <w:pStyle w:val="aff6"/>
      </w:pPr>
      <w:r>
        <w:t xml:space="preserve">The number of </w:t>
      </w:r>
      <w:proofErr w:type="gramStart"/>
      <w:r>
        <w:t>interface</w:t>
      </w:r>
      <w:proofErr w:type="gramEnd"/>
      <w:r>
        <w:t xml:space="preserve"> that is UP in Physical is 3</w:t>
      </w:r>
    </w:p>
    <w:p w14:paraId="203B0B80" w14:textId="77777777" w:rsidR="00870A08" w:rsidRDefault="003A5418">
      <w:pPr>
        <w:pStyle w:val="aff6"/>
      </w:pPr>
      <w:r>
        <w:t xml:space="preserve">The number of </w:t>
      </w:r>
      <w:proofErr w:type="gramStart"/>
      <w:r>
        <w:t>interface</w:t>
      </w:r>
      <w:proofErr w:type="gramEnd"/>
      <w:r>
        <w:t xml:space="preserve"> that is DOWN in Physical is 1</w:t>
      </w:r>
    </w:p>
    <w:p w14:paraId="1434EDF1" w14:textId="77777777" w:rsidR="00870A08" w:rsidRDefault="003A5418">
      <w:pPr>
        <w:pStyle w:val="aff6"/>
      </w:pPr>
      <w:r>
        <w:t xml:space="preserve">The number of </w:t>
      </w:r>
      <w:proofErr w:type="gramStart"/>
      <w:r>
        <w:t>interface</w:t>
      </w:r>
      <w:proofErr w:type="gramEnd"/>
      <w:r>
        <w:t xml:space="preserve"> that is UP in Protocol is 2</w:t>
      </w:r>
    </w:p>
    <w:p w14:paraId="4D98F21E" w14:textId="77777777" w:rsidR="00870A08" w:rsidRDefault="003A5418">
      <w:pPr>
        <w:pStyle w:val="aff6"/>
      </w:pPr>
      <w:r>
        <w:t xml:space="preserve">The number of </w:t>
      </w:r>
      <w:proofErr w:type="gramStart"/>
      <w:r>
        <w:t>interface</w:t>
      </w:r>
      <w:proofErr w:type="gramEnd"/>
      <w:r>
        <w:t xml:space="preserve"> that is DOWN in Protocol is 2</w:t>
      </w:r>
    </w:p>
    <w:p w14:paraId="7F8D523E" w14:textId="77777777" w:rsidR="00870A08" w:rsidRDefault="003A5418">
      <w:pPr>
        <w:pStyle w:val="aff6"/>
      </w:pPr>
      <w:r>
        <w:t xml:space="preserve">Interface                         IP Address/Mask      Physical   Protocol  </w:t>
      </w:r>
    </w:p>
    <w:p w14:paraId="6B99238F" w14:textId="77777777" w:rsidR="00870A08" w:rsidRDefault="003A5418">
      <w:pPr>
        <w:pStyle w:val="aff6"/>
      </w:pPr>
      <w:r>
        <w:rPr>
          <w:shd w:val="pct10" w:color="auto" w:fill="FFFFFF"/>
        </w:rPr>
        <w:t xml:space="preserve">GigabitEthernet0/0/0              10.0.1.254/24        up         </w:t>
      </w:r>
      <w:proofErr w:type="spellStart"/>
      <w:r>
        <w:rPr>
          <w:shd w:val="pct10" w:color="auto" w:fill="FFFFFF"/>
        </w:rPr>
        <w:t>up</w:t>
      </w:r>
      <w:proofErr w:type="spellEnd"/>
      <w:r>
        <w:rPr>
          <w:shd w:val="pct10" w:color="auto" w:fill="FFFFFF"/>
        </w:rPr>
        <w:t xml:space="preserve">       </w:t>
      </w:r>
      <w:r>
        <w:t xml:space="preserve"> </w:t>
      </w:r>
    </w:p>
    <w:p w14:paraId="6CF61BB5" w14:textId="77777777" w:rsidR="00870A08" w:rsidRDefault="003A5418">
      <w:pPr>
        <w:pStyle w:val="aff6"/>
      </w:pPr>
      <w:r>
        <w:t xml:space="preserve">GigabitEthernet0/0/1              unassigned            up         down      </w:t>
      </w:r>
    </w:p>
    <w:p w14:paraId="3891EB36" w14:textId="77777777" w:rsidR="00870A08" w:rsidRDefault="003A5418">
      <w:pPr>
        <w:pStyle w:val="aff6"/>
      </w:pPr>
      <w:r>
        <w:t xml:space="preserve">GigabitEthernet0/0/2              unassigned            down       </w:t>
      </w:r>
      <w:proofErr w:type="spellStart"/>
      <w:r>
        <w:t>down</w:t>
      </w:r>
      <w:proofErr w:type="spellEnd"/>
      <w:r>
        <w:t xml:space="preserve">      </w:t>
      </w:r>
    </w:p>
    <w:p w14:paraId="50F94537" w14:textId="77777777" w:rsidR="00870A08" w:rsidRDefault="003A5418">
      <w:pPr>
        <w:pStyle w:val="aff6"/>
      </w:pPr>
      <w:r>
        <w:t xml:space="preserve">NULL0                                unassigned            up         up(s)  </w:t>
      </w:r>
    </w:p>
    <w:p w14:paraId="05E13D94" w14:textId="77777777" w:rsidR="00870A08" w:rsidRDefault="00870A08">
      <w:pPr>
        <w:pStyle w:val="aff6"/>
      </w:pPr>
    </w:p>
    <w:p w14:paraId="2D040E24" w14:textId="77777777" w:rsidR="00870A08" w:rsidRDefault="003A5418">
      <w:pPr>
        <w:ind w:firstLine="420"/>
      </w:pPr>
      <w:r>
        <w:rPr>
          <w:rFonts w:hint="eastAsia"/>
        </w:rPr>
        <w:t>可以观察到，</w:t>
      </w:r>
      <w:r>
        <w:t>路由器接口</w:t>
      </w:r>
      <w:r>
        <w:rPr>
          <w:rFonts w:hint="eastAsia"/>
        </w:rPr>
        <w:t>GE 0/0/0</w:t>
      </w:r>
      <w:r>
        <w:t>的</w:t>
      </w:r>
      <w:r>
        <w:rPr>
          <w:rFonts w:hint="eastAsia"/>
        </w:rPr>
        <w:t>IP</w:t>
      </w:r>
      <w:r>
        <w:rPr>
          <w:rFonts w:hint="eastAsia"/>
        </w:rPr>
        <w:t>地址</w:t>
      </w:r>
      <w:r>
        <w:t>已经</w:t>
      </w:r>
      <w:r>
        <w:rPr>
          <w:rFonts w:hint="eastAsia"/>
        </w:rPr>
        <w:t>配置完成，“</w:t>
      </w:r>
      <w:r>
        <w:rPr>
          <w:rFonts w:hint="eastAsia"/>
        </w:rPr>
        <w:t>Physical</w:t>
      </w:r>
      <w:r>
        <w:rPr>
          <w:rFonts w:hint="eastAsia"/>
        </w:rPr>
        <w:t>”为</w:t>
      </w:r>
      <w:r>
        <w:rPr>
          <w:rFonts w:hint="eastAsia"/>
        </w:rPr>
        <w:t>UP</w:t>
      </w:r>
      <w:r>
        <w:rPr>
          <w:rFonts w:hint="eastAsia"/>
        </w:rPr>
        <w:t>，即接口的物理状态处于正常启动的状态，“</w:t>
      </w:r>
      <w:r>
        <w:rPr>
          <w:rFonts w:hint="eastAsia"/>
        </w:rPr>
        <w:t>Protocol</w:t>
      </w:r>
      <w:r>
        <w:rPr>
          <w:rFonts w:hint="eastAsia"/>
        </w:rPr>
        <w:t>”为</w:t>
      </w:r>
      <w:r>
        <w:rPr>
          <w:rFonts w:hint="eastAsia"/>
        </w:rPr>
        <w:t>UP</w:t>
      </w:r>
      <w:r>
        <w:rPr>
          <w:rFonts w:hint="eastAsia"/>
        </w:rPr>
        <w:t>，即接口的链路协议状态处于正常启</w:t>
      </w:r>
      <w:r>
        <w:rPr>
          <w:rFonts w:hint="eastAsia"/>
        </w:rPr>
        <w:lastRenderedPageBreak/>
        <w:t>动的状态。</w:t>
      </w:r>
    </w:p>
    <w:p w14:paraId="0F9F3779" w14:textId="77777777" w:rsidR="00870A08" w:rsidRDefault="003A5418">
      <w:pPr>
        <w:ind w:firstLine="420"/>
      </w:pPr>
      <w:r>
        <w:rPr>
          <w:rFonts w:hint="eastAsia"/>
        </w:rPr>
        <w:t>同理</w:t>
      </w:r>
      <w:r>
        <w:t>配置</w:t>
      </w:r>
      <w:r>
        <w:rPr>
          <w:rFonts w:hint="eastAsia"/>
        </w:rPr>
        <w:t>路由器</w:t>
      </w:r>
      <w:r>
        <w:rPr>
          <w:rFonts w:hint="eastAsia"/>
        </w:rPr>
        <w:t>GE 0/0/1</w:t>
      </w:r>
      <w:r>
        <w:rPr>
          <w:rFonts w:hint="eastAsia"/>
        </w:rPr>
        <w:t>的</w:t>
      </w:r>
      <w:r>
        <w:rPr>
          <w:rFonts w:hint="eastAsia"/>
        </w:rPr>
        <w:t>IP</w:t>
      </w:r>
      <w:r>
        <w:rPr>
          <w:rFonts w:hint="eastAsia"/>
        </w:rPr>
        <w:t>地址。如果在配置过程中对命令非常熟悉，可以使用简写的方式配置。</w:t>
      </w:r>
    </w:p>
    <w:p w14:paraId="6A1FDFDE" w14:textId="77777777" w:rsidR="00870A08" w:rsidRDefault="003A5418">
      <w:pPr>
        <w:pStyle w:val="aff6"/>
      </w:pPr>
      <w:r>
        <w:t>&lt;R1&gt;system-view</w:t>
      </w:r>
    </w:p>
    <w:p w14:paraId="63DC295A" w14:textId="77777777" w:rsidR="00870A08" w:rsidRDefault="003A5418">
      <w:pPr>
        <w:pStyle w:val="aff6"/>
      </w:pPr>
      <w:r>
        <w:t>[R1]int g0/0/1</w:t>
      </w:r>
    </w:p>
    <w:p w14:paraId="102B5C82" w14:textId="77777777" w:rsidR="00870A08" w:rsidRDefault="003A5418">
      <w:pPr>
        <w:pStyle w:val="aff6"/>
      </w:pPr>
      <w:r>
        <w:t>[R1-GigabitEthernet0/0/</w:t>
      </w:r>
      <w:proofErr w:type="gramStart"/>
      <w:r>
        <w:t>1]</w:t>
      </w:r>
      <w:proofErr w:type="spellStart"/>
      <w:r>
        <w:t>ip</w:t>
      </w:r>
      <w:proofErr w:type="spellEnd"/>
      <w:proofErr w:type="gramEnd"/>
      <w:r>
        <w:t xml:space="preserve"> add 10.0.2.254 24</w:t>
      </w:r>
    </w:p>
    <w:p w14:paraId="6A888F89" w14:textId="77777777" w:rsidR="00870A08" w:rsidRDefault="00870A08">
      <w:pPr>
        <w:ind w:firstLine="420"/>
      </w:pPr>
    </w:p>
    <w:p w14:paraId="13F77056" w14:textId="77777777" w:rsidR="00870A08" w:rsidRDefault="003A5418">
      <w:pPr>
        <w:ind w:firstLine="420"/>
      </w:pPr>
      <w:r>
        <w:rPr>
          <w:rFonts w:hint="eastAsia"/>
        </w:rPr>
        <w:t>注意，即便是简写，也要保证所输入的命令关键字是唯一的，否则不会成功。</w:t>
      </w:r>
    </w:p>
    <w:p w14:paraId="169D467F" w14:textId="77777777" w:rsidR="00870A08" w:rsidRDefault="003A5418">
      <w:pPr>
        <w:ind w:firstLine="420"/>
      </w:pPr>
      <w:r>
        <w:rPr>
          <w:rFonts w:hint="eastAsia"/>
        </w:rPr>
        <w:t>如果忘记命令，可以输入“？”查看相关命令。如果输入命令首部部分，可以使用</w:t>
      </w:r>
      <w:r>
        <w:rPr>
          <w:rFonts w:hint="eastAsia"/>
        </w:rPr>
        <w:t>TAB</w:t>
      </w:r>
      <w:r>
        <w:rPr>
          <w:rFonts w:hint="eastAsia"/>
        </w:rPr>
        <w:t>键选择性补齐命令。</w:t>
      </w:r>
    </w:p>
    <w:p w14:paraId="2AA632E8" w14:textId="77777777" w:rsidR="00870A08" w:rsidRDefault="003A5418">
      <w:pPr>
        <w:pStyle w:val="aff6"/>
      </w:pPr>
      <w:r>
        <w:t>[Huawei]inter?</w:t>
      </w:r>
    </w:p>
    <w:p w14:paraId="44FBADAC" w14:textId="77777777" w:rsidR="00870A08" w:rsidRDefault="003A5418">
      <w:pPr>
        <w:pStyle w:val="aff6"/>
      </w:pPr>
      <w:r>
        <w:t xml:space="preserve">  </w:t>
      </w:r>
      <w:proofErr w:type="gramStart"/>
      <w:r>
        <w:t>interface  Specify</w:t>
      </w:r>
      <w:proofErr w:type="gramEnd"/>
      <w:r>
        <w:t xml:space="preserve"> the interface configuration view</w:t>
      </w:r>
    </w:p>
    <w:p w14:paraId="06426C97" w14:textId="77777777" w:rsidR="00870A08" w:rsidRDefault="003A5418">
      <w:pPr>
        <w:pStyle w:val="aff6"/>
      </w:pPr>
      <w:r>
        <w:t>[Huawei]inter</w:t>
      </w:r>
    </w:p>
    <w:p w14:paraId="3D4C8CCF" w14:textId="77777777" w:rsidR="00870A08" w:rsidRDefault="003A5418">
      <w:pPr>
        <w:pStyle w:val="aff6"/>
      </w:pPr>
      <w:r>
        <w:t>[Huawei]interface</w:t>
      </w:r>
    </w:p>
    <w:p w14:paraId="3CC2C4A1" w14:textId="77777777" w:rsidR="00870A08" w:rsidRDefault="00870A08">
      <w:pPr>
        <w:pStyle w:val="aff6"/>
      </w:pPr>
    </w:p>
    <w:p w14:paraId="16FE2FC1" w14:textId="77777777" w:rsidR="00870A08" w:rsidRDefault="003A5418">
      <w:pPr>
        <w:ind w:firstLine="420"/>
      </w:pPr>
      <w:r>
        <w:rPr>
          <w:rFonts w:hint="eastAsia"/>
        </w:rPr>
        <w:t>配置</w:t>
      </w:r>
      <w:r>
        <w:t>完成后，再次确认</w:t>
      </w:r>
      <w:r>
        <w:rPr>
          <w:rFonts w:hint="eastAsia"/>
        </w:rPr>
        <w:t>接口与</w:t>
      </w:r>
      <w:r>
        <w:rPr>
          <w:rFonts w:hint="eastAsia"/>
        </w:rPr>
        <w:t>IP</w:t>
      </w:r>
      <w:r>
        <w:rPr>
          <w:rFonts w:hint="eastAsia"/>
        </w:rPr>
        <w:t>相关摘要信息。</w:t>
      </w:r>
    </w:p>
    <w:p w14:paraId="307ABBBB" w14:textId="77777777" w:rsidR="00870A08" w:rsidRDefault="003A5418">
      <w:pPr>
        <w:pStyle w:val="aff6"/>
      </w:pPr>
      <w:r>
        <w:t xml:space="preserve">&lt;R1&gt;display </w:t>
      </w:r>
      <w:proofErr w:type="spellStart"/>
      <w:r>
        <w:t>ip</w:t>
      </w:r>
      <w:proofErr w:type="spellEnd"/>
      <w:r>
        <w:t xml:space="preserve"> interface brief </w:t>
      </w:r>
    </w:p>
    <w:p w14:paraId="6F80CCBF" w14:textId="77777777" w:rsidR="00870A08" w:rsidRDefault="003A5418">
      <w:pPr>
        <w:pStyle w:val="aff6"/>
      </w:pPr>
      <w:r>
        <w:t>*</w:t>
      </w:r>
      <w:proofErr w:type="gramStart"/>
      <w:r>
        <w:t>down</w:t>
      </w:r>
      <w:proofErr w:type="gramEnd"/>
      <w:r>
        <w:t>: administratively down</w:t>
      </w:r>
    </w:p>
    <w:p w14:paraId="3B3BB718" w14:textId="77777777" w:rsidR="00870A08" w:rsidRDefault="003A5418">
      <w:pPr>
        <w:pStyle w:val="aff6"/>
      </w:pPr>
      <w:r>
        <w:t>^down: standby</w:t>
      </w:r>
    </w:p>
    <w:p w14:paraId="7CEBE95C" w14:textId="77777777" w:rsidR="00870A08" w:rsidRDefault="003A5418">
      <w:pPr>
        <w:pStyle w:val="aff6"/>
      </w:pPr>
      <w:r>
        <w:t>(l): loopback</w:t>
      </w:r>
    </w:p>
    <w:p w14:paraId="01645FDE" w14:textId="77777777" w:rsidR="00870A08" w:rsidRDefault="003A5418">
      <w:pPr>
        <w:pStyle w:val="aff6"/>
      </w:pPr>
      <w:r>
        <w:t>(s): spoofing</w:t>
      </w:r>
    </w:p>
    <w:p w14:paraId="02BE7B6E" w14:textId="77777777" w:rsidR="00870A08" w:rsidRDefault="003A5418">
      <w:pPr>
        <w:pStyle w:val="aff6"/>
      </w:pPr>
      <w:r>
        <w:t xml:space="preserve">The number of </w:t>
      </w:r>
      <w:proofErr w:type="gramStart"/>
      <w:r>
        <w:t>interface</w:t>
      </w:r>
      <w:proofErr w:type="gramEnd"/>
      <w:r>
        <w:t xml:space="preserve"> that is UP in Physical is 3</w:t>
      </w:r>
    </w:p>
    <w:p w14:paraId="6091CBC7" w14:textId="77777777" w:rsidR="00870A08" w:rsidRDefault="003A5418">
      <w:pPr>
        <w:pStyle w:val="aff6"/>
      </w:pPr>
      <w:r>
        <w:t xml:space="preserve">The number of </w:t>
      </w:r>
      <w:proofErr w:type="gramStart"/>
      <w:r>
        <w:t>interface</w:t>
      </w:r>
      <w:proofErr w:type="gramEnd"/>
      <w:r>
        <w:t xml:space="preserve"> that is DOWN in Physical is 1</w:t>
      </w:r>
    </w:p>
    <w:p w14:paraId="54438C0F" w14:textId="77777777" w:rsidR="00870A08" w:rsidRDefault="003A5418">
      <w:pPr>
        <w:pStyle w:val="aff6"/>
      </w:pPr>
      <w:r>
        <w:t xml:space="preserve">The number of </w:t>
      </w:r>
      <w:proofErr w:type="gramStart"/>
      <w:r>
        <w:t>interface</w:t>
      </w:r>
      <w:proofErr w:type="gramEnd"/>
      <w:r>
        <w:t xml:space="preserve"> that is UP in Protocol is 3</w:t>
      </w:r>
    </w:p>
    <w:p w14:paraId="3E610938" w14:textId="77777777" w:rsidR="00870A08" w:rsidRDefault="003A5418">
      <w:pPr>
        <w:pStyle w:val="aff6"/>
      </w:pPr>
      <w:r>
        <w:t xml:space="preserve">The number of </w:t>
      </w:r>
      <w:proofErr w:type="gramStart"/>
      <w:r>
        <w:t>interface</w:t>
      </w:r>
      <w:proofErr w:type="gramEnd"/>
      <w:r>
        <w:t xml:space="preserve"> that is DOWN in Protocol is 1</w:t>
      </w:r>
    </w:p>
    <w:p w14:paraId="2BAB8728" w14:textId="77777777" w:rsidR="00870A08" w:rsidRDefault="003A5418">
      <w:pPr>
        <w:pStyle w:val="aff6"/>
      </w:pPr>
      <w:r>
        <w:t xml:space="preserve">Interface                         IP Address/Mask      Physical   Protocol  </w:t>
      </w:r>
    </w:p>
    <w:p w14:paraId="6E6CCCE4" w14:textId="77777777" w:rsidR="00870A08" w:rsidRDefault="003A5418">
      <w:pPr>
        <w:pStyle w:val="aff6"/>
      </w:pPr>
      <w:r>
        <w:rPr>
          <w:shd w:val="pct10" w:color="auto" w:fill="FFFFFF"/>
        </w:rPr>
        <w:t xml:space="preserve">GigabitEthernet0/0/0              10.0.1.254/24        up         </w:t>
      </w:r>
      <w:proofErr w:type="spellStart"/>
      <w:r>
        <w:rPr>
          <w:shd w:val="pct10" w:color="auto" w:fill="FFFFFF"/>
        </w:rPr>
        <w:t>up</w:t>
      </w:r>
      <w:proofErr w:type="spellEnd"/>
      <w:r>
        <w:rPr>
          <w:shd w:val="pct10" w:color="auto" w:fill="FFFFFF"/>
        </w:rPr>
        <w:t xml:space="preserve"> </w:t>
      </w:r>
      <w:r>
        <w:t xml:space="preserve">       </w:t>
      </w:r>
    </w:p>
    <w:p w14:paraId="5EFD2BFB" w14:textId="77777777" w:rsidR="00870A08" w:rsidRDefault="003A5418">
      <w:pPr>
        <w:pStyle w:val="aff6"/>
      </w:pPr>
      <w:r>
        <w:rPr>
          <w:shd w:val="pct10" w:color="auto" w:fill="FFFFFF"/>
        </w:rPr>
        <w:t xml:space="preserve">GigabitEthernet0/0/1              10.0.2.254/24        up         </w:t>
      </w:r>
      <w:proofErr w:type="spellStart"/>
      <w:r>
        <w:rPr>
          <w:shd w:val="pct10" w:color="auto" w:fill="FFFFFF"/>
        </w:rPr>
        <w:t>up</w:t>
      </w:r>
      <w:proofErr w:type="spellEnd"/>
      <w:r>
        <w:rPr>
          <w:shd w:val="pct10" w:color="auto" w:fill="FFFFFF"/>
        </w:rPr>
        <w:t xml:space="preserve"> </w:t>
      </w:r>
      <w:r>
        <w:t xml:space="preserve">       </w:t>
      </w:r>
    </w:p>
    <w:p w14:paraId="318D1E6A" w14:textId="77777777" w:rsidR="00870A08" w:rsidRDefault="003A5418">
      <w:pPr>
        <w:pStyle w:val="aff6"/>
      </w:pPr>
      <w:r>
        <w:lastRenderedPageBreak/>
        <w:t xml:space="preserve">GigabitEthernet0/0/2              unassigned           down       </w:t>
      </w:r>
      <w:proofErr w:type="spellStart"/>
      <w:r>
        <w:t>down</w:t>
      </w:r>
      <w:proofErr w:type="spellEnd"/>
      <w:r>
        <w:t xml:space="preserve">      </w:t>
      </w:r>
    </w:p>
    <w:p w14:paraId="0DD4A75F" w14:textId="77777777" w:rsidR="00870A08" w:rsidRDefault="003A5418">
      <w:pPr>
        <w:pStyle w:val="aff6"/>
      </w:pPr>
      <w:r>
        <w:t>NULL0                                unassigned           up         up(s)</w:t>
      </w:r>
    </w:p>
    <w:p w14:paraId="32259957" w14:textId="77777777" w:rsidR="00870A08" w:rsidRDefault="00870A08">
      <w:pPr>
        <w:ind w:firstLine="420"/>
      </w:pPr>
    </w:p>
    <w:p w14:paraId="6778706D" w14:textId="77777777" w:rsidR="00870A08" w:rsidRDefault="003A5418">
      <w:pPr>
        <w:ind w:firstLine="420"/>
      </w:pPr>
      <w:r>
        <w:rPr>
          <w:rFonts w:hint="eastAsia"/>
        </w:rPr>
        <w:t>可以观察到，路由器的</w:t>
      </w:r>
      <w:r>
        <w:rPr>
          <w:rFonts w:hint="eastAsia"/>
        </w:rPr>
        <w:t>GE 0/0/0</w:t>
      </w:r>
      <w:r>
        <w:rPr>
          <w:rFonts w:hint="eastAsia"/>
        </w:rPr>
        <w:t>与</w:t>
      </w:r>
      <w:r>
        <w:rPr>
          <w:rFonts w:hint="eastAsia"/>
        </w:rPr>
        <w:t>GE 0/0/1</w:t>
      </w:r>
      <w:r>
        <w:rPr>
          <w:rFonts w:hint="eastAsia"/>
        </w:rPr>
        <w:t>的接口</w:t>
      </w:r>
      <w:r>
        <w:rPr>
          <w:rFonts w:hint="eastAsia"/>
        </w:rPr>
        <w:t>IP</w:t>
      </w:r>
      <w:r>
        <w:rPr>
          <w:rFonts w:hint="eastAsia"/>
        </w:rPr>
        <w:t>地址已经配置完成。物理接口工作正常，“</w:t>
      </w:r>
      <w:r>
        <w:rPr>
          <w:rFonts w:hint="eastAsia"/>
        </w:rPr>
        <w:t>Physical</w:t>
      </w:r>
      <w:r>
        <w:rPr>
          <w:rFonts w:hint="eastAsia"/>
        </w:rPr>
        <w:t>”为</w:t>
      </w:r>
      <w:r>
        <w:rPr>
          <w:rFonts w:hint="eastAsia"/>
        </w:rPr>
        <w:t>UP</w:t>
      </w:r>
      <w:r>
        <w:rPr>
          <w:rFonts w:hint="eastAsia"/>
        </w:rPr>
        <w:t>，即接口的物理状态处于正常启动的状态，“</w:t>
      </w:r>
      <w:r>
        <w:rPr>
          <w:rFonts w:hint="eastAsia"/>
        </w:rPr>
        <w:t>Protocol</w:t>
      </w:r>
      <w:r>
        <w:rPr>
          <w:rFonts w:hint="eastAsia"/>
        </w:rPr>
        <w:t>”为</w:t>
      </w:r>
      <w:r>
        <w:rPr>
          <w:rFonts w:hint="eastAsia"/>
        </w:rPr>
        <w:t>UP</w:t>
      </w:r>
      <w:r>
        <w:rPr>
          <w:rFonts w:hint="eastAsia"/>
        </w:rPr>
        <w:t>，即接口的链路协议状态处于正常启动的状态。</w:t>
      </w:r>
    </w:p>
    <w:p w14:paraId="127DECED" w14:textId="77777777" w:rsidR="00870A08" w:rsidRDefault="003A5418">
      <w:pPr>
        <w:pStyle w:val="2"/>
        <w:numPr>
          <w:ilvl w:val="0"/>
          <w:numId w:val="7"/>
        </w:numPr>
      </w:pPr>
      <w:r>
        <w:rPr>
          <w:rFonts w:hint="eastAsia"/>
        </w:rPr>
        <w:t>查看路由器配置信息</w:t>
      </w:r>
    </w:p>
    <w:p w14:paraId="03F70616" w14:textId="77777777" w:rsidR="00870A08" w:rsidRDefault="003A5418">
      <w:pPr>
        <w:ind w:firstLine="420"/>
        <w:rPr>
          <w:kern w:val="0"/>
        </w:rPr>
      </w:pPr>
      <w:bookmarkStart w:id="38" w:name="OLE_LINK5"/>
      <w:r>
        <w:rPr>
          <w:rFonts w:hint="eastAsia"/>
          <w:kern w:val="0"/>
        </w:rPr>
        <w:t>经过</w:t>
      </w:r>
      <w:r>
        <w:rPr>
          <w:rFonts w:hint="eastAsia"/>
          <w:kern w:val="0"/>
          <w:lang w:val="zh-CN"/>
        </w:rPr>
        <w:t>以上步骤的配置</w:t>
      </w:r>
      <w:r>
        <w:rPr>
          <w:rFonts w:hint="eastAsia"/>
          <w:kern w:val="0"/>
        </w:rPr>
        <w:t>，</w:t>
      </w:r>
      <w:r>
        <w:rPr>
          <w:rFonts w:hint="eastAsia"/>
          <w:kern w:val="0"/>
          <w:lang w:val="zh-CN"/>
        </w:rPr>
        <w:t>路由器接口</w:t>
      </w:r>
      <w:r>
        <w:rPr>
          <w:kern w:val="0"/>
          <w:lang w:val="zh-CN"/>
        </w:rPr>
        <w:t>的</w:t>
      </w:r>
      <w:r>
        <w:rPr>
          <w:rFonts w:hint="eastAsia"/>
          <w:kern w:val="0"/>
        </w:rPr>
        <w:t>IP</w:t>
      </w:r>
      <w:r>
        <w:rPr>
          <w:rFonts w:hint="eastAsia"/>
          <w:kern w:val="0"/>
          <w:lang w:val="zh-CN"/>
        </w:rPr>
        <w:t>地址</w:t>
      </w:r>
      <w:r>
        <w:rPr>
          <w:kern w:val="0"/>
          <w:lang w:val="zh-CN"/>
        </w:rPr>
        <w:t>已经配置</w:t>
      </w:r>
      <w:r>
        <w:rPr>
          <w:rFonts w:hint="eastAsia"/>
          <w:kern w:val="0"/>
          <w:lang w:val="zh-CN"/>
        </w:rPr>
        <w:t>完成</w:t>
      </w:r>
      <w:r>
        <w:rPr>
          <w:rFonts w:hint="eastAsia"/>
          <w:kern w:val="0"/>
        </w:rPr>
        <w:t>，</w:t>
      </w:r>
      <w:r>
        <w:rPr>
          <w:kern w:val="0"/>
          <w:lang w:val="zh-CN"/>
        </w:rPr>
        <w:t>可以使用命令</w:t>
      </w:r>
      <w:bookmarkStart w:id="39" w:name="OLE_LINK1"/>
      <w:bookmarkStart w:id="40" w:name="OLE_LINK2"/>
      <w:r>
        <w:rPr>
          <w:b/>
          <w:kern w:val="0"/>
        </w:rPr>
        <w:t xml:space="preserve">display </w:t>
      </w:r>
      <w:proofErr w:type="spellStart"/>
      <w:r>
        <w:rPr>
          <w:b/>
          <w:kern w:val="0"/>
        </w:rPr>
        <w:t>ip</w:t>
      </w:r>
      <w:proofErr w:type="spellEnd"/>
      <w:r>
        <w:rPr>
          <w:b/>
          <w:kern w:val="0"/>
        </w:rPr>
        <w:t xml:space="preserve"> routing-tabl</w:t>
      </w:r>
      <w:bookmarkEnd w:id="39"/>
      <w:bookmarkEnd w:id="40"/>
      <w:r>
        <w:rPr>
          <w:b/>
          <w:kern w:val="0"/>
        </w:rPr>
        <w:t>e</w:t>
      </w:r>
      <w:r>
        <w:rPr>
          <w:rFonts w:hint="eastAsia"/>
          <w:kern w:val="0"/>
        </w:rPr>
        <w:t>查看</w:t>
      </w:r>
      <w:r>
        <w:rPr>
          <w:rFonts w:hint="eastAsia"/>
          <w:kern w:val="0"/>
        </w:rPr>
        <w:t>IPv4</w:t>
      </w:r>
      <w:r>
        <w:rPr>
          <w:rFonts w:hint="eastAsia"/>
          <w:kern w:val="0"/>
        </w:rPr>
        <w:t>路由表的信息。</w:t>
      </w:r>
    </w:p>
    <w:bookmarkEnd w:id="38"/>
    <w:p w14:paraId="36B12022" w14:textId="77777777" w:rsidR="00870A08" w:rsidRDefault="003A5418">
      <w:pPr>
        <w:pStyle w:val="aff6"/>
      </w:pPr>
      <w:r>
        <w:t xml:space="preserve">&lt;R1&gt;display </w:t>
      </w:r>
      <w:proofErr w:type="spellStart"/>
      <w:r>
        <w:t>ip</w:t>
      </w:r>
      <w:proofErr w:type="spellEnd"/>
      <w:r>
        <w:t xml:space="preserve"> routing-table </w:t>
      </w:r>
    </w:p>
    <w:p w14:paraId="442A7D49" w14:textId="77777777" w:rsidR="00870A08" w:rsidRDefault="003A5418">
      <w:pPr>
        <w:pStyle w:val="aff6"/>
      </w:pPr>
      <w:r>
        <w:rPr>
          <w:shd w:val="pct10" w:color="auto" w:fill="FFFFFF"/>
        </w:rPr>
        <w:t>Route Flags</w:t>
      </w:r>
      <w:r>
        <w:t>: R - relay, D - download to fib</w:t>
      </w:r>
    </w:p>
    <w:p w14:paraId="2D15378E" w14:textId="77777777" w:rsidR="00870A08" w:rsidRDefault="003A5418">
      <w:pPr>
        <w:pStyle w:val="aff6"/>
      </w:pPr>
      <w:r>
        <w:t>----------------------------------------------------------------------------</w:t>
      </w:r>
    </w:p>
    <w:p w14:paraId="22011ADB" w14:textId="77777777" w:rsidR="00870A08" w:rsidRDefault="003A5418">
      <w:pPr>
        <w:pStyle w:val="aff6"/>
      </w:pPr>
      <w:r>
        <w:rPr>
          <w:shd w:val="pct10" w:color="auto" w:fill="FFFFFF"/>
        </w:rPr>
        <w:t>Routing Tables: Public</w:t>
      </w:r>
    </w:p>
    <w:p w14:paraId="1F6FF5FD" w14:textId="77777777" w:rsidR="00870A08" w:rsidRDefault="003A5418">
      <w:pPr>
        <w:pStyle w:val="aff6"/>
      </w:pPr>
      <w:proofErr w:type="gramStart"/>
      <w:r>
        <w:rPr>
          <w:shd w:val="pct10" w:color="auto" w:fill="FFFFFF"/>
        </w:rPr>
        <w:t>Destinations :</w:t>
      </w:r>
      <w:proofErr w:type="gramEnd"/>
      <w:r>
        <w:rPr>
          <w:shd w:val="pct10" w:color="auto" w:fill="FFFFFF"/>
        </w:rPr>
        <w:t xml:space="preserve"> 10</w:t>
      </w:r>
      <w:r>
        <w:t xml:space="preserve">      </w:t>
      </w:r>
      <w:r>
        <w:rPr>
          <w:shd w:val="pct10" w:color="auto" w:fill="FFFFFF"/>
        </w:rPr>
        <w:t xml:space="preserve"> Routes : 10</w:t>
      </w:r>
      <w:r>
        <w:t xml:space="preserve">       </w:t>
      </w:r>
    </w:p>
    <w:p w14:paraId="253CA7C1" w14:textId="77777777" w:rsidR="00870A08" w:rsidRDefault="003A5418">
      <w:pPr>
        <w:pStyle w:val="aff6"/>
      </w:pPr>
      <w:r>
        <w:rPr>
          <w:shd w:val="pct10" w:color="auto" w:fill="FFFFFF"/>
        </w:rPr>
        <w:t>Destination/Mask</w:t>
      </w:r>
      <w:r>
        <w:t xml:space="preserve">    </w:t>
      </w:r>
      <w:r>
        <w:rPr>
          <w:shd w:val="pct10" w:color="auto" w:fill="FFFFFF"/>
        </w:rPr>
        <w:t>Proto</w:t>
      </w:r>
      <w:r>
        <w:t xml:space="preserve">   </w:t>
      </w:r>
      <w:proofErr w:type="gramStart"/>
      <w:r>
        <w:rPr>
          <w:shd w:val="pct10" w:color="auto" w:fill="FFFFFF"/>
        </w:rPr>
        <w:t>Pre</w:t>
      </w:r>
      <w:r>
        <w:t xml:space="preserve">  </w:t>
      </w:r>
      <w:r>
        <w:rPr>
          <w:shd w:val="pct10" w:color="auto" w:fill="FFFFFF"/>
        </w:rPr>
        <w:t>Cost</w:t>
      </w:r>
      <w:proofErr w:type="gramEnd"/>
      <w:r>
        <w:t xml:space="preserve">      </w:t>
      </w:r>
      <w:r>
        <w:rPr>
          <w:shd w:val="pct10" w:color="auto" w:fill="FFFFFF"/>
        </w:rPr>
        <w:t>Flags</w:t>
      </w:r>
      <w:r>
        <w:t xml:space="preserve"> </w:t>
      </w:r>
      <w:proofErr w:type="spellStart"/>
      <w:r>
        <w:rPr>
          <w:shd w:val="pct10" w:color="auto" w:fill="FFFFFF"/>
        </w:rPr>
        <w:t>NextHop</w:t>
      </w:r>
      <w:proofErr w:type="spellEnd"/>
      <w:r>
        <w:t xml:space="preserve">         </w:t>
      </w:r>
      <w:r>
        <w:rPr>
          <w:shd w:val="pct10" w:color="auto" w:fill="FFFFFF"/>
        </w:rPr>
        <w:t>Interface</w:t>
      </w:r>
    </w:p>
    <w:p w14:paraId="22FC5D79" w14:textId="77777777" w:rsidR="00870A08" w:rsidRDefault="003A5418">
      <w:pPr>
        <w:pStyle w:val="aff6"/>
      </w:pPr>
      <w:r>
        <w:rPr>
          <w:shd w:val="pct10" w:color="auto" w:fill="FFFFFF"/>
        </w:rPr>
        <w:t xml:space="preserve">10.0.1.0/24          </w:t>
      </w:r>
      <w:proofErr w:type="gramStart"/>
      <w:r>
        <w:rPr>
          <w:shd w:val="pct10" w:color="auto" w:fill="FFFFFF"/>
        </w:rPr>
        <w:t>Direct  0</w:t>
      </w:r>
      <w:proofErr w:type="gramEnd"/>
      <w:r>
        <w:rPr>
          <w:shd w:val="pct10" w:color="auto" w:fill="FFFFFF"/>
        </w:rPr>
        <w:t xml:space="preserve">    0           D   10.0.1.254  GigabitEthernet0/0/0</w:t>
      </w:r>
    </w:p>
    <w:p w14:paraId="469AB3F0" w14:textId="77777777" w:rsidR="00870A08" w:rsidRDefault="003A5418">
      <w:pPr>
        <w:pStyle w:val="aff6"/>
      </w:pPr>
      <w:r>
        <w:t xml:space="preserve">10.0.1.254/32        </w:t>
      </w:r>
      <w:proofErr w:type="gramStart"/>
      <w:r>
        <w:t>Direct  0</w:t>
      </w:r>
      <w:proofErr w:type="gramEnd"/>
      <w:r>
        <w:t xml:space="preserve">    0           D   127.0.0.1   GigabitEthernet0/0/0</w:t>
      </w:r>
    </w:p>
    <w:p w14:paraId="37F5D4E1" w14:textId="77777777" w:rsidR="00870A08" w:rsidRDefault="003A5418">
      <w:pPr>
        <w:pStyle w:val="aff6"/>
      </w:pPr>
      <w:r>
        <w:t xml:space="preserve">10.0.1.255/32        </w:t>
      </w:r>
      <w:proofErr w:type="gramStart"/>
      <w:r>
        <w:t>Direct  0</w:t>
      </w:r>
      <w:proofErr w:type="gramEnd"/>
      <w:r>
        <w:t xml:space="preserve">    0           D   127.0.0.1   GigabitEthernet0/0/0</w:t>
      </w:r>
    </w:p>
    <w:p w14:paraId="6CF49BA5" w14:textId="77777777" w:rsidR="00870A08" w:rsidRDefault="003A5418">
      <w:pPr>
        <w:pStyle w:val="aff6"/>
      </w:pPr>
      <w:r>
        <w:rPr>
          <w:shd w:val="pct10" w:color="auto" w:fill="FFFFFF"/>
        </w:rPr>
        <w:t xml:space="preserve">10.0.2.0/24          </w:t>
      </w:r>
      <w:proofErr w:type="gramStart"/>
      <w:r>
        <w:rPr>
          <w:shd w:val="pct10" w:color="auto" w:fill="FFFFFF"/>
        </w:rPr>
        <w:t>Direct  0</w:t>
      </w:r>
      <w:proofErr w:type="gramEnd"/>
      <w:r>
        <w:rPr>
          <w:shd w:val="pct10" w:color="auto" w:fill="FFFFFF"/>
        </w:rPr>
        <w:t xml:space="preserve">    0           D   10.0.2.254  GigabitEthernet0/0/1</w:t>
      </w:r>
    </w:p>
    <w:p w14:paraId="7F03F5F5" w14:textId="77777777" w:rsidR="00870A08" w:rsidRDefault="003A5418">
      <w:pPr>
        <w:pStyle w:val="aff6"/>
      </w:pPr>
      <w:r>
        <w:t xml:space="preserve">10.0.2.254/32        </w:t>
      </w:r>
      <w:proofErr w:type="gramStart"/>
      <w:r>
        <w:t>Direct  0</w:t>
      </w:r>
      <w:proofErr w:type="gramEnd"/>
      <w:r>
        <w:t xml:space="preserve">    0           D   127.0.0.1   GigabitEthernet0/0/1</w:t>
      </w:r>
    </w:p>
    <w:p w14:paraId="55FFC34B" w14:textId="77777777" w:rsidR="00870A08" w:rsidRDefault="003A5418">
      <w:pPr>
        <w:pStyle w:val="aff6"/>
      </w:pPr>
      <w:r>
        <w:t xml:space="preserve">10.0.2.255/32        </w:t>
      </w:r>
      <w:proofErr w:type="gramStart"/>
      <w:r>
        <w:t>Direct  0</w:t>
      </w:r>
      <w:proofErr w:type="gramEnd"/>
      <w:r>
        <w:t xml:space="preserve">    0           D   127.0.0.1   GigabitEthernet0/0/1</w:t>
      </w:r>
    </w:p>
    <w:p w14:paraId="4FF407DC" w14:textId="77777777" w:rsidR="00870A08" w:rsidRDefault="003A5418">
      <w:pPr>
        <w:pStyle w:val="aff6"/>
      </w:pPr>
      <w:r>
        <w:t xml:space="preserve">127.0.0.0/8          </w:t>
      </w:r>
      <w:proofErr w:type="gramStart"/>
      <w:r>
        <w:t>Direct  0</w:t>
      </w:r>
      <w:proofErr w:type="gramEnd"/>
      <w:r>
        <w:t xml:space="preserve">    0           D   127.0.0.1       InLoopBack0</w:t>
      </w:r>
    </w:p>
    <w:p w14:paraId="5FDE672D" w14:textId="77777777" w:rsidR="00870A08" w:rsidRDefault="003A5418">
      <w:pPr>
        <w:pStyle w:val="aff6"/>
      </w:pPr>
      <w:r>
        <w:t xml:space="preserve">127.0.0.1/32         </w:t>
      </w:r>
      <w:proofErr w:type="gramStart"/>
      <w:r>
        <w:t>Direct  0</w:t>
      </w:r>
      <w:proofErr w:type="gramEnd"/>
      <w:r>
        <w:t xml:space="preserve">    0           D   127.0.0.1       InLoopBack0</w:t>
      </w:r>
    </w:p>
    <w:p w14:paraId="72290488" w14:textId="77777777" w:rsidR="00870A08" w:rsidRDefault="003A5418">
      <w:pPr>
        <w:pStyle w:val="aff6"/>
      </w:pPr>
      <w:r>
        <w:t>127.255.255.255/</w:t>
      </w:r>
      <w:proofErr w:type="gramStart"/>
      <w:r>
        <w:t>32  Direct</w:t>
      </w:r>
      <w:proofErr w:type="gramEnd"/>
      <w:r>
        <w:t xml:space="preserve">  0    0           D   127.0.0.1       InLoopBack0</w:t>
      </w:r>
    </w:p>
    <w:p w14:paraId="2A9FD7C8" w14:textId="77777777" w:rsidR="00870A08" w:rsidRDefault="003A5418">
      <w:pPr>
        <w:pStyle w:val="aff6"/>
      </w:pPr>
      <w:r>
        <w:t>255.255.255.255/</w:t>
      </w:r>
      <w:proofErr w:type="gramStart"/>
      <w:r>
        <w:t>32  Direct</w:t>
      </w:r>
      <w:proofErr w:type="gramEnd"/>
      <w:r>
        <w:t xml:space="preserve">  0    0           D   127.0.0.1       InLoopBack0</w:t>
      </w:r>
    </w:p>
    <w:p w14:paraId="5125EF98" w14:textId="77777777" w:rsidR="00870A08" w:rsidRDefault="00870A08">
      <w:pPr>
        <w:pStyle w:val="aff6"/>
      </w:pPr>
    </w:p>
    <w:p w14:paraId="37656F30" w14:textId="77777777" w:rsidR="00870A08" w:rsidRDefault="003A5418">
      <w:pPr>
        <w:ind w:firstLine="420"/>
        <w:rPr>
          <w:kern w:val="0"/>
        </w:rPr>
      </w:pPr>
      <w:r>
        <w:rPr>
          <w:rFonts w:hint="eastAsia"/>
          <w:kern w:val="0"/>
        </w:rPr>
        <w:t>可以观察</w:t>
      </w:r>
      <w:r>
        <w:rPr>
          <w:kern w:val="0"/>
        </w:rPr>
        <w:t>到，路由器</w:t>
      </w:r>
      <w:r>
        <w:rPr>
          <w:rFonts w:hint="eastAsia"/>
          <w:kern w:val="0"/>
        </w:rPr>
        <w:t>R1</w:t>
      </w:r>
      <w:r>
        <w:rPr>
          <w:rFonts w:hint="eastAsia"/>
          <w:kern w:val="0"/>
        </w:rPr>
        <w:t>在</w:t>
      </w:r>
      <w:r>
        <w:rPr>
          <w:rFonts w:hint="eastAsia"/>
          <w:kern w:val="0"/>
        </w:rPr>
        <w:t>GE 0/0/0</w:t>
      </w:r>
      <w:r>
        <w:rPr>
          <w:rFonts w:hint="eastAsia"/>
          <w:kern w:val="0"/>
        </w:rPr>
        <w:t>接口</w:t>
      </w:r>
      <w:r>
        <w:rPr>
          <w:kern w:val="0"/>
        </w:rPr>
        <w:t>上直连了一个</w:t>
      </w:r>
      <w:r>
        <w:rPr>
          <w:rFonts w:hint="eastAsia"/>
          <w:kern w:val="0"/>
        </w:rPr>
        <w:t>10</w:t>
      </w:r>
      <w:r>
        <w:rPr>
          <w:kern w:val="0"/>
        </w:rPr>
        <w:t>.0.1.0</w:t>
      </w:r>
      <w:r>
        <w:rPr>
          <w:rFonts w:hint="eastAsia"/>
          <w:kern w:val="0"/>
        </w:rPr>
        <w:t>/24</w:t>
      </w:r>
      <w:r>
        <w:rPr>
          <w:rFonts w:hint="eastAsia"/>
          <w:kern w:val="0"/>
        </w:rPr>
        <w:t>的网段，</w:t>
      </w:r>
      <w:r>
        <w:rPr>
          <w:kern w:val="0"/>
        </w:rPr>
        <w:t>在</w:t>
      </w:r>
      <w:r>
        <w:rPr>
          <w:rFonts w:hint="eastAsia"/>
          <w:kern w:val="0"/>
        </w:rPr>
        <w:t>G0/0/1</w:t>
      </w:r>
      <w:r>
        <w:rPr>
          <w:rFonts w:hint="eastAsia"/>
          <w:kern w:val="0"/>
        </w:rPr>
        <w:t>接</w:t>
      </w:r>
      <w:r>
        <w:rPr>
          <w:rFonts w:hint="eastAsia"/>
          <w:kern w:val="0"/>
        </w:rPr>
        <w:lastRenderedPageBreak/>
        <w:t>口</w:t>
      </w:r>
      <w:r>
        <w:rPr>
          <w:kern w:val="0"/>
        </w:rPr>
        <w:t>上直连了一个</w:t>
      </w:r>
      <w:r>
        <w:rPr>
          <w:rFonts w:hint="eastAsia"/>
          <w:kern w:val="0"/>
        </w:rPr>
        <w:t>10</w:t>
      </w:r>
      <w:r>
        <w:rPr>
          <w:kern w:val="0"/>
        </w:rPr>
        <w:t>.0.2.0</w:t>
      </w:r>
      <w:r>
        <w:rPr>
          <w:rFonts w:hint="eastAsia"/>
          <w:kern w:val="0"/>
        </w:rPr>
        <w:t>/24</w:t>
      </w:r>
      <w:r>
        <w:rPr>
          <w:rFonts w:hint="eastAsia"/>
          <w:kern w:val="0"/>
        </w:rPr>
        <w:t>的</w:t>
      </w:r>
      <w:r>
        <w:rPr>
          <w:kern w:val="0"/>
        </w:rPr>
        <w:t>网段</w:t>
      </w:r>
      <w:r>
        <w:rPr>
          <w:rFonts w:hint="eastAsia"/>
          <w:kern w:val="0"/>
        </w:rPr>
        <w:t>。</w:t>
      </w:r>
    </w:p>
    <w:p w14:paraId="49675D87" w14:textId="77777777" w:rsidR="00870A08" w:rsidRDefault="003A5418">
      <w:pPr>
        <w:ind w:firstLine="420"/>
        <w:rPr>
          <w:kern w:val="0"/>
        </w:rPr>
      </w:pPr>
      <w:r>
        <w:rPr>
          <w:rFonts w:hint="eastAsia"/>
          <w:kern w:val="0"/>
        </w:rPr>
        <w:t>其中“</w:t>
      </w:r>
      <w:r>
        <w:rPr>
          <w:kern w:val="0"/>
        </w:rPr>
        <w:t>Route Flags</w:t>
      </w:r>
      <w:r>
        <w:rPr>
          <w:rFonts w:hint="eastAsia"/>
          <w:kern w:val="0"/>
        </w:rPr>
        <w:t>”为路由标记，</w:t>
      </w:r>
      <w:r>
        <w:rPr>
          <w:rFonts w:hint="eastAsia"/>
          <w:kern w:val="0"/>
          <w:highlight w:val="yellow"/>
        </w:rPr>
        <w:t>“</w:t>
      </w:r>
      <w:r>
        <w:rPr>
          <w:rFonts w:hint="eastAsia"/>
          <w:kern w:val="0"/>
          <w:highlight w:val="yellow"/>
        </w:rPr>
        <w:t>R</w:t>
      </w:r>
      <w:r>
        <w:rPr>
          <w:rFonts w:hint="eastAsia"/>
          <w:kern w:val="0"/>
          <w:highlight w:val="yellow"/>
        </w:rPr>
        <w:t>”表示该路由是迭代路由</w:t>
      </w:r>
      <w:r>
        <w:rPr>
          <w:rFonts w:hint="eastAsia"/>
          <w:kern w:val="0"/>
        </w:rPr>
        <w:t>，“</w:t>
      </w:r>
      <w:r>
        <w:rPr>
          <w:rFonts w:hint="eastAsia"/>
          <w:kern w:val="0"/>
          <w:highlight w:val="yellow"/>
        </w:rPr>
        <w:t>D</w:t>
      </w:r>
      <w:r>
        <w:rPr>
          <w:rFonts w:hint="eastAsia"/>
          <w:kern w:val="0"/>
          <w:highlight w:val="yellow"/>
        </w:rPr>
        <w:t>”表示该路由下发到</w:t>
      </w:r>
      <w:r>
        <w:rPr>
          <w:rFonts w:hint="eastAsia"/>
          <w:kern w:val="0"/>
          <w:highlight w:val="yellow"/>
        </w:rPr>
        <w:t>FIB</w:t>
      </w:r>
      <w:r>
        <w:rPr>
          <w:rFonts w:hint="eastAsia"/>
          <w:kern w:val="0"/>
        </w:rPr>
        <w:t>表。“</w:t>
      </w:r>
      <w:r>
        <w:rPr>
          <w:rFonts w:hint="eastAsia"/>
          <w:kern w:val="0"/>
        </w:rPr>
        <w:t>Routing Tables</w:t>
      </w:r>
      <w:r>
        <w:rPr>
          <w:rFonts w:hint="eastAsia"/>
          <w:kern w:val="0"/>
        </w:rPr>
        <w:t>：</w:t>
      </w:r>
      <w:r>
        <w:rPr>
          <w:rFonts w:hint="eastAsia"/>
          <w:kern w:val="0"/>
        </w:rPr>
        <w:t>Public</w:t>
      </w:r>
      <w:r>
        <w:rPr>
          <w:rFonts w:hint="eastAsia"/>
          <w:kern w:val="0"/>
        </w:rPr>
        <w:t>”表示此路由表是</w:t>
      </w:r>
      <w:r>
        <w:rPr>
          <w:rFonts w:hint="eastAsia"/>
          <w:kern w:val="0"/>
          <w:highlight w:val="yellow"/>
        </w:rPr>
        <w:t>公网路由表</w:t>
      </w:r>
      <w:r>
        <w:rPr>
          <w:rFonts w:hint="eastAsia"/>
          <w:kern w:val="0"/>
        </w:rPr>
        <w:t>，如果是私网路由表，则</w:t>
      </w:r>
      <w:proofErr w:type="gramStart"/>
      <w:r>
        <w:rPr>
          <w:rFonts w:hint="eastAsia"/>
          <w:kern w:val="0"/>
        </w:rPr>
        <w:t>显示私网的</w:t>
      </w:r>
      <w:proofErr w:type="gramEnd"/>
      <w:r>
        <w:rPr>
          <w:rFonts w:hint="eastAsia"/>
          <w:kern w:val="0"/>
        </w:rPr>
        <w:t>名称，如</w:t>
      </w:r>
      <w:r>
        <w:rPr>
          <w:rFonts w:hint="eastAsia"/>
          <w:kern w:val="0"/>
        </w:rPr>
        <w:t>Routing Tables: ABC</w:t>
      </w:r>
      <w:r>
        <w:rPr>
          <w:rFonts w:hint="eastAsia"/>
          <w:kern w:val="0"/>
        </w:rPr>
        <w:t>。“</w:t>
      </w:r>
      <w:r>
        <w:rPr>
          <w:kern w:val="0"/>
        </w:rPr>
        <w:t>Destinations</w:t>
      </w:r>
      <w:r>
        <w:rPr>
          <w:rFonts w:hint="eastAsia"/>
          <w:kern w:val="0"/>
        </w:rPr>
        <w:t>”表示显示目的网络</w:t>
      </w:r>
      <w:r>
        <w:rPr>
          <w:rFonts w:hint="eastAsia"/>
          <w:kern w:val="0"/>
        </w:rPr>
        <w:t>/</w:t>
      </w:r>
      <w:r>
        <w:rPr>
          <w:rFonts w:hint="eastAsia"/>
          <w:kern w:val="0"/>
        </w:rPr>
        <w:t>主机的总数。“</w:t>
      </w:r>
      <w:r>
        <w:rPr>
          <w:kern w:val="0"/>
        </w:rPr>
        <w:t>Routes</w:t>
      </w:r>
      <w:r>
        <w:rPr>
          <w:rFonts w:hint="eastAsia"/>
          <w:kern w:val="0"/>
        </w:rPr>
        <w:t>”表示显示路由的总数。“</w:t>
      </w:r>
      <w:r>
        <w:rPr>
          <w:kern w:val="0"/>
        </w:rPr>
        <w:t>Destination/Mask</w:t>
      </w:r>
      <w:r>
        <w:rPr>
          <w:rFonts w:hint="eastAsia"/>
          <w:kern w:val="0"/>
        </w:rPr>
        <w:t>”表示显示目的网络</w:t>
      </w:r>
      <w:r>
        <w:rPr>
          <w:rFonts w:hint="eastAsia"/>
          <w:kern w:val="0"/>
        </w:rPr>
        <w:t>/</w:t>
      </w:r>
      <w:r>
        <w:rPr>
          <w:rFonts w:hint="eastAsia"/>
          <w:kern w:val="0"/>
        </w:rPr>
        <w:t>主机的地址和掩码长度。</w:t>
      </w:r>
      <w:r>
        <w:rPr>
          <w:rFonts w:hint="eastAsia"/>
        </w:rPr>
        <w:t>“</w:t>
      </w:r>
      <w:r>
        <w:t>Proto</w:t>
      </w:r>
      <w:r>
        <w:rPr>
          <w:rFonts w:hint="eastAsia"/>
        </w:rPr>
        <w:t>”表示接收此路由的路由协议</w:t>
      </w:r>
      <w:r>
        <w:rPr>
          <w:rFonts w:hint="eastAsia"/>
          <w:kern w:val="0"/>
        </w:rPr>
        <w:t>，</w:t>
      </w:r>
      <w:r>
        <w:rPr>
          <w:rFonts w:hint="eastAsia"/>
        </w:rPr>
        <w:t>“</w:t>
      </w:r>
      <w:r>
        <w:rPr>
          <w:rFonts w:hint="eastAsia"/>
        </w:rPr>
        <w:t>Direct</w:t>
      </w:r>
      <w:r>
        <w:rPr>
          <w:rFonts w:hint="eastAsia"/>
        </w:rPr>
        <w:t>”表示直连路由。“</w:t>
      </w:r>
      <w:r>
        <w:t>Pre</w:t>
      </w:r>
      <w:r>
        <w:rPr>
          <w:rFonts w:hint="eastAsia"/>
        </w:rPr>
        <w:t>”表示此路由的优先级。“</w:t>
      </w:r>
      <w:r>
        <w:t>Cost</w:t>
      </w:r>
      <w:r>
        <w:rPr>
          <w:rFonts w:hint="eastAsia"/>
        </w:rPr>
        <w:t>”表示此路由的路由开销值。</w:t>
      </w:r>
    </w:p>
    <w:p w14:paraId="1D7BDCC3" w14:textId="77777777" w:rsidR="00870A08" w:rsidRDefault="003A5418">
      <w:pPr>
        <w:ind w:firstLine="420"/>
      </w:pPr>
      <w:r>
        <w:rPr>
          <w:rFonts w:hint="eastAsia"/>
        </w:rPr>
        <w:t>“</w:t>
      </w:r>
      <w:r>
        <w:rPr>
          <w:rFonts w:hint="eastAsia"/>
        </w:rPr>
        <w:t>N</w:t>
      </w:r>
      <w:r>
        <w:t>ext</w:t>
      </w:r>
      <w:r>
        <w:rPr>
          <w:rFonts w:hint="eastAsia"/>
        </w:rPr>
        <w:t xml:space="preserve"> </w:t>
      </w:r>
      <w:r>
        <w:t>Hop</w:t>
      </w:r>
      <w:r>
        <w:rPr>
          <w:rFonts w:hint="eastAsia"/>
        </w:rPr>
        <w:t>”表示此路由的下一跳地址。“</w:t>
      </w:r>
      <w:r>
        <w:t>Interface</w:t>
      </w:r>
      <w:r>
        <w:rPr>
          <w:rFonts w:hint="eastAsia"/>
        </w:rPr>
        <w:t>”表示此路由下一跳的出接口。</w:t>
      </w:r>
    </w:p>
    <w:p w14:paraId="33D0DAB7" w14:textId="77777777" w:rsidR="00870A08" w:rsidRDefault="003A5418">
      <w:pPr>
        <w:ind w:firstLine="420"/>
        <w:rPr>
          <w:kern w:val="0"/>
        </w:rPr>
      </w:pPr>
      <w:r>
        <w:rPr>
          <w:rFonts w:hint="eastAsia"/>
          <w:kern w:val="0"/>
        </w:rPr>
        <w:t>使用</w:t>
      </w:r>
      <w:r>
        <w:rPr>
          <w:rFonts w:hint="eastAsia"/>
          <w:b/>
          <w:kern w:val="0"/>
        </w:rPr>
        <w:t>P</w:t>
      </w:r>
      <w:r>
        <w:rPr>
          <w:b/>
          <w:kern w:val="0"/>
        </w:rPr>
        <w:t>ing</w:t>
      </w:r>
      <w:r>
        <w:rPr>
          <w:rFonts w:hint="eastAsia"/>
          <w:kern w:val="0"/>
        </w:rPr>
        <w:t>命令</w:t>
      </w:r>
      <w:r>
        <w:rPr>
          <w:kern w:val="0"/>
        </w:rPr>
        <w:t>测试路由器</w:t>
      </w:r>
      <w:r>
        <w:rPr>
          <w:rFonts w:hint="eastAsia"/>
          <w:kern w:val="0"/>
        </w:rPr>
        <w:t>R1</w:t>
      </w:r>
      <w:r>
        <w:rPr>
          <w:rFonts w:hint="eastAsia"/>
          <w:kern w:val="0"/>
        </w:rPr>
        <w:t>与</w:t>
      </w:r>
      <w:r>
        <w:rPr>
          <w:rFonts w:hint="eastAsia"/>
          <w:kern w:val="0"/>
        </w:rPr>
        <w:t>PC</w:t>
      </w:r>
      <w:r>
        <w:rPr>
          <w:rFonts w:hint="eastAsia"/>
          <w:kern w:val="0"/>
        </w:rPr>
        <w:t>间的</w:t>
      </w:r>
      <w:r>
        <w:rPr>
          <w:kern w:val="0"/>
        </w:rPr>
        <w:t>连通性，以测试</w:t>
      </w:r>
      <w:r>
        <w:rPr>
          <w:rFonts w:hint="eastAsia"/>
          <w:kern w:val="0"/>
        </w:rPr>
        <w:t>去往</w:t>
      </w:r>
      <w:r>
        <w:rPr>
          <w:rFonts w:hint="eastAsia"/>
          <w:kern w:val="0"/>
        </w:rPr>
        <w:t>PC-1</w:t>
      </w:r>
      <w:r>
        <w:rPr>
          <w:rFonts w:hint="eastAsia"/>
          <w:kern w:val="0"/>
        </w:rPr>
        <w:t>的</w:t>
      </w:r>
      <w:r>
        <w:rPr>
          <w:kern w:val="0"/>
        </w:rPr>
        <w:t>连通性为例</w:t>
      </w:r>
      <w:r>
        <w:rPr>
          <w:rFonts w:hint="eastAsia"/>
          <w:kern w:val="0"/>
        </w:rPr>
        <w:t>。</w:t>
      </w:r>
    </w:p>
    <w:p w14:paraId="6E6368F5" w14:textId="77777777" w:rsidR="00870A08" w:rsidRDefault="003A5418">
      <w:pPr>
        <w:pStyle w:val="aff6"/>
      </w:pPr>
      <w:r>
        <w:t>&lt;R1&gt;ping 10.0.1.1</w:t>
      </w:r>
    </w:p>
    <w:p w14:paraId="76BE6DF8" w14:textId="77777777" w:rsidR="00870A08" w:rsidRDefault="003A5418">
      <w:pPr>
        <w:pStyle w:val="aff6"/>
      </w:pPr>
      <w:r>
        <w:t xml:space="preserve">  PING 10.0.1.1: </w:t>
      </w:r>
      <w:proofErr w:type="gramStart"/>
      <w:r>
        <w:t>56  data</w:t>
      </w:r>
      <w:proofErr w:type="gramEnd"/>
      <w:r>
        <w:t xml:space="preserve"> bytes, press CTRL_C to break</w:t>
      </w:r>
    </w:p>
    <w:p w14:paraId="028DC3C0" w14:textId="77777777" w:rsidR="00870A08" w:rsidRDefault="003A5418">
      <w:pPr>
        <w:pStyle w:val="aff6"/>
      </w:pPr>
      <w:r>
        <w:t xml:space="preserve">    Reply from 10.0.1.1: bytes=56 Sequence=1 </w:t>
      </w:r>
      <w:proofErr w:type="spellStart"/>
      <w:r>
        <w:t>ttl</w:t>
      </w:r>
      <w:proofErr w:type="spellEnd"/>
      <w:r>
        <w:t xml:space="preserve">=128 time=200 </w:t>
      </w:r>
      <w:proofErr w:type="spellStart"/>
      <w:r>
        <w:t>ms</w:t>
      </w:r>
      <w:proofErr w:type="spellEnd"/>
    </w:p>
    <w:p w14:paraId="139B4B95" w14:textId="77777777" w:rsidR="00870A08" w:rsidRDefault="003A5418">
      <w:pPr>
        <w:pStyle w:val="aff6"/>
      </w:pPr>
      <w:r>
        <w:t xml:space="preserve">    Reply from 10.0.1.1: bytes=56 Sequence=2 </w:t>
      </w:r>
      <w:proofErr w:type="spellStart"/>
      <w:r>
        <w:t>ttl</w:t>
      </w:r>
      <w:proofErr w:type="spellEnd"/>
      <w:r>
        <w:t xml:space="preserve">=128 time=70 </w:t>
      </w:r>
      <w:proofErr w:type="spellStart"/>
      <w:r>
        <w:t>ms</w:t>
      </w:r>
      <w:proofErr w:type="spellEnd"/>
    </w:p>
    <w:p w14:paraId="47AF5AC3" w14:textId="77777777" w:rsidR="00870A08" w:rsidRDefault="003A5418">
      <w:pPr>
        <w:pStyle w:val="aff6"/>
      </w:pPr>
      <w:r>
        <w:t xml:space="preserve">    Reply from 10.0.1.1: bytes=56 Sequence=3 </w:t>
      </w:r>
      <w:proofErr w:type="spellStart"/>
      <w:r>
        <w:t>ttl</w:t>
      </w:r>
      <w:proofErr w:type="spellEnd"/>
      <w:r>
        <w:t xml:space="preserve">=128 time=40 </w:t>
      </w:r>
      <w:proofErr w:type="spellStart"/>
      <w:r>
        <w:t>ms</w:t>
      </w:r>
      <w:proofErr w:type="spellEnd"/>
    </w:p>
    <w:p w14:paraId="2D39CE32" w14:textId="77777777" w:rsidR="00870A08" w:rsidRDefault="003A5418">
      <w:pPr>
        <w:pStyle w:val="aff6"/>
      </w:pPr>
      <w:r>
        <w:t xml:space="preserve">    Reply from 10.0.1.1: bytes=56 Sequence=4 </w:t>
      </w:r>
      <w:proofErr w:type="spellStart"/>
      <w:r>
        <w:t>ttl</w:t>
      </w:r>
      <w:proofErr w:type="spellEnd"/>
      <w:r>
        <w:t xml:space="preserve">=128 time=1 </w:t>
      </w:r>
      <w:proofErr w:type="spellStart"/>
      <w:r>
        <w:t>ms</w:t>
      </w:r>
      <w:proofErr w:type="spellEnd"/>
    </w:p>
    <w:p w14:paraId="1DA82876" w14:textId="77777777" w:rsidR="00870A08" w:rsidRDefault="003A5418">
      <w:pPr>
        <w:pStyle w:val="aff6"/>
      </w:pPr>
      <w:r>
        <w:t xml:space="preserve">    Reply from 10.0.1.1: bytes=56 Sequence=5 </w:t>
      </w:r>
      <w:proofErr w:type="spellStart"/>
      <w:r>
        <w:t>ttl</w:t>
      </w:r>
      <w:proofErr w:type="spellEnd"/>
      <w:r>
        <w:t xml:space="preserve">=128 time=10 </w:t>
      </w:r>
      <w:proofErr w:type="spellStart"/>
      <w:r>
        <w:t>ms</w:t>
      </w:r>
      <w:proofErr w:type="spellEnd"/>
    </w:p>
    <w:p w14:paraId="5724F79B" w14:textId="77777777" w:rsidR="00870A08" w:rsidRDefault="003A5418">
      <w:pPr>
        <w:pStyle w:val="aff6"/>
      </w:pPr>
      <w:r>
        <w:t xml:space="preserve">  --- 10.0.1.1 ping statistics ---</w:t>
      </w:r>
    </w:p>
    <w:p w14:paraId="403BCCC0" w14:textId="77777777" w:rsidR="00870A08" w:rsidRDefault="003A5418">
      <w:pPr>
        <w:pStyle w:val="aff6"/>
      </w:pPr>
      <w:r>
        <w:t xml:space="preserve">    5 packet(s) transmitted</w:t>
      </w:r>
    </w:p>
    <w:p w14:paraId="512ABA9D" w14:textId="77777777" w:rsidR="00870A08" w:rsidRDefault="003A5418">
      <w:pPr>
        <w:pStyle w:val="aff6"/>
      </w:pPr>
      <w:r>
        <w:t xml:space="preserve">    5 packet(s) received</w:t>
      </w:r>
    </w:p>
    <w:p w14:paraId="6F460335" w14:textId="77777777" w:rsidR="00870A08" w:rsidRDefault="003A5418">
      <w:pPr>
        <w:pStyle w:val="aff6"/>
      </w:pPr>
      <w:r>
        <w:t xml:space="preserve">    0.00% packet loss</w:t>
      </w:r>
    </w:p>
    <w:p w14:paraId="6BF5F0DA" w14:textId="77777777" w:rsidR="00870A08" w:rsidRDefault="003A5418">
      <w:pPr>
        <w:pStyle w:val="aff6"/>
      </w:pPr>
      <w:r>
        <w:t xml:space="preserve">    round-trip min/avg/max = 1/64/200 </w:t>
      </w:r>
      <w:proofErr w:type="spellStart"/>
      <w:r>
        <w:t>ms</w:t>
      </w:r>
      <w:proofErr w:type="spellEnd"/>
    </w:p>
    <w:p w14:paraId="5525CAEA" w14:textId="77777777" w:rsidR="00870A08" w:rsidRDefault="00870A08">
      <w:pPr>
        <w:pStyle w:val="aff6"/>
      </w:pPr>
    </w:p>
    <w:p w14:paraId="25E64641" w14:textId="77777777" w:rsidR="00870A08" w:rsidRDefault="003A5418">
      <w:pPr>
        <w:ind w:firstLine="420"/>
        <w:rPr>
          <w:kern w:val="0"/>
        </w:rPr>
      </w:pPr>
      <w:r>
        <w:rPr>
          <w:rFonts w:hint="eastAsia"/>
          <w:kern w:val="0"/>
        </w:rPr>
        <w:t>显示</w:t>
      </w:r>
      <w:r>
        <w:rPr>
          <w:kern w:val="0"/>
        </w:rPr>
        <w:t>为上述结果</w:t>
      </w:r>
      <w:r>
        <w:rPr>
          <w:rFonts w:hint="eastAsia"/>
          <w:kern w:val="0"/>
        </w:rPr>
        <w:t>，则</w:t>
      </w:r>
      <w:r>
        <w:rPr>
          <w:kern w:val="0"/>
        </w:rPr>
        <w:t>表</w:t>
      </w:r>
      <w:r>
        <w:rPr>
          <w:rFonts w:hint="eastAsia"/>
          <w:kern w:val="0"/>
        </w:rPr>
        <w:t>明测试连通性</w:t>
      </w:r>
      <w:r>
        <w:rPr>
          <w:kern w:val="0"/>
        </w:rPr>
        <w:t>正常。</w:t>
      </w:r>
    </w:p>
    <w:p w14:paraId="0E21FDE3" w14:textId="77777777" w:rsidR="00870A08" w:rsidRDefault="003A5418">
      <w:pPr>
        <w:pStyle w:val="aff6"/>
      </w:pPr>
      <w:bookmarkStart w:id="41" w:name="OLE_LINK6"/>
      <w:r>
        <w:t>&lt;R1&gt;ping 10.0.1.1</w:t>
      </w:r>
    </w:p>
    <w:p w14:paraId="4915B1E0" w14:textId="77777777" w:rsidR="00870A08" w:rsidRDefault="003A5418">
      <w:pPr>
        <w:pStyle w:val="aff6"/>
      </w:pPr>
      <w:r>
        <w:t xml:space="preserve">  PING 10.0.1.1: </w:t>
      </w:r>
      <w:proofErr w:type="gramStart"/>
      <w:r>
        <w:t>56  data</w:t>
      </w:r>
      <w:proofErr w:type="gramEnd"/>
      <w:r>
        <w:t xml:space="preserve"> bytes, press CTRL_C to break</w:t>
      </w:r>
    </w:p>
    <w:p w14:paraId="6055B1FE" w14:textId="77777777" w:rsidR="00870A08" w:rsidRDefault="003A5418">
      <w:pPr>
        <w:pStyle w:val="aff6"/>
      </w:pPr>
      <w:r>
        <w:t xml:space="preserve">    Request time out</w:t>
      </w:r>
    </w:p>
    <w:p w14:paraId="529A5263" w14:textId="77777777" w:rsidR="00870A08" w:rsidRDefault="003A5418">
      <w:pPr>
        <w:pStyle w:val="aff6"/>
      </w:pPr>
      <w:r>
        <w:t xml:space="preserve">    Request time out</w:t>
      </w:r>
    </w:p>
    <w:p w14:paraId="05577623" w14:textId="77777777" w:rsidR="00870A08" w:rsidRDefault="003A5418">
      <w:pPr>
        <w:pStyle w:val="aff6"/>
      </w:pPr>
      <w:r>
        <w:t xml:space="preserve">    Request time out</w:t>
      </w:r>
    </w:p>
    <w:p w14:paraId="075BCBD9" w14:textId="77777777" w:rsidR="00870A08" w:rsidRDefault="003A5418">
      <w:pPr>
        <w:pStyle w:val="aff6"/>
      </w:pPr>
      <w:r>
        <w:lastRenderedPageBreak/>
        <w:t xml:space="preserve">    Request time out</w:t>
      </w:r>
    </w:p>
    <w:p w14:paraId="67A800F9" w14:textId="77777777" w:rsidR="00870A08" w:rsidRDefault="003A5418">
      <w:pPr>
        <w:pStyle w:val="aff6"/>
      </w:pPr>
      <w:r>
        <w:t xml:space="preserve">    Request time out</w:t>
      </w:r>
    </w:p>
    <w:p w14:paraId="333A32B0" w14:textId="77777777" w:rsidR="00870A08" w:rsidRDefault="003A5418">
      <w:pPr>
        <w:pStyle w:val="aff6"/>
      </w:pPr>
      <w:r>
        <w:t xml:space="preserve">  --- 10.0.1.1 ping statistics ---</w:t>
      </w:r>
    </w:p>
    <w:p w14:paraId="5AB768CC" w14:textId="77777777" w:rsidR="00870A08" w:rsidRDefault="003A5418">
      <w:pPr>
        <w:pStyle w:val="aff6"/>
      </w:pPr>
      <w:r>
        <w:t xml:space="preserve">    5 packet(s) transmitted</w:t>
      </w:r>
    </w:p>
    <w:p w14:paraId="493C324D" w14:textId="77777777" w:rsidR="00870A08" w:rsidRDefault="003A5418">
      <w:pPr>
        <w:pStyle w:val="aff6"/>
      </w:pPr>
      <w:r>
        <w:t xml:space="preserve">    0 packet(s) received</w:t>
      </w:r>
    </w:p>
    <w:p w14:paraId="256285CC" w14:textId="77777777" w:rsidR="00870A08" w:rsidRDefault="003A5418">
      <w:pPr>
        <w:pStyle w:val="aff6"/>
        <w:ind w:firstLineChars="200" w:firstLine="360"/>
      </w:pPr>
      <w:r>
        <w:t>100.00% packet loss</w:t>
      </w:r>
    </w:p>
    <w:bookmarkEnd w:id="41"/>
    <w:p w14:paraId="4FB3A412" w14:textId="77777777" w:rsidR="00870A08" w:rsidRDefault="00870A08">
      <w:pPr>
        <w:ind w:firstLine="420"/>
        <w:rPr>
          <w:kern w:val="0"/>
        </w:rPr>
      </w:pPr>
    </w:p>
    <w:p w14:paraId="39AA32E3" w14:textId="77777777" w:rsidR="00870A08" w:rsidRDefault="003A5418">
      <w:pPr>
        <w:ind w:firstLine="420"/>
        <w:rPr>
          <w:kern w:val="0"/>
        </w:rPr>
      </w:pPr>
      <w:r>
        <w:rPr>
          <w:rFonts w:hint="eastAsia"/>
          <w:kern w:val="0"/>
        </w:rPr>
        <w:t>显示为上述结果，则表示连通性测试失败，即</w:t>
      </w:r>
      <w:r>
        <w:rPr>
          <w:rFonts w:hint="eastAsia"/>
          <w:kern w:val="0"/>
        </w:rPr>
        <w:t>R1</w:t>
      </w:r>
      <w:r>
        <w:rPr>
          <w:rFonts w:hint="eastAsia"/>
          <w:kern w:val="0"/>
        </w:rPr>
        <w:t>与</w:t>
      </w:r>
      <w:r>
        <w:rPr>
          <w:rFonts w:hint="eastAsia"/>
          <w:kern w:val="0"/>
        </w:rPr>
        <w:t>PC-1</w:t>
      </w:r>
      <w:r>
        <w:rPr>
          <w:rFonts w:hint="eastAsia"/>
          <w:kern w:val="0"/>
        </w:rPr>
        <w:t>连通性异常。</w:t>
      </w:r>
    </w:p>
    <w:p w14:paraId="516EFAF7" w14:textId="77777777" w:rsidR="00870A08" w:rsidRDefault="003A5418">
      <w:pPr>
        <w:ind w:firstLine="420"/>
        <w:rPr>
          <w:kern w:val="0"/>
        </w:rPr>
      </w:pPr>
      <w:r>
        <w:rPr>
          <w:rFonts w:hint="eastAsia"/>
          <w:kern w:val="0"/>
        </w:rPr>
        <w:t>直连</w:t>
      </w:r>
      <w:r>
        <w:rPr>
          <w:kern w:val="0"/>
        </w:rPr>
        <w:t>网段连通性测试完毕后，测试非直连设备的连通性，即</w:t>
      </w:r>
      <w:r>
        <w:rPr>
          <w:rFonts w:hint="eastAsia"/>
          <w:kern w:val="0"/>
        </w:rPr>
        <w:t>PC-1</w:t>
      </w:r>
      <w:r>
        <w:rPr>
          <w:rFonts w:hint="eastAsia"/>
          <w:kern w:val="0"/>
        </w:rPr>
        <w:t>与</w:t>
      </w:r>
      <w:r>
        <w:rPr>
          <w:rFonts w:hint="eastAsia"/>
          <w:kern w:val="0"/>
        </w:rPr>
        <w:t>PC-2</w:t>
      </w:r>
      <w:r>
        <w:rPr>
          <w:rFonts w:hint="eastAsia"/>
          <w:kern w:val="0"/>
        </w:rPr>
        <w:t>的</w:t>
      </w:r>
      <w:r>
        <w:rPr>
          <w:kern w:val="0"/>
        </w:rPr>
        <w:t>连通性</w:t>
      </w:r>
      <w:r>
        <w:rPr>
          <w:rFonts w:hint="eastAsia"/>
          <w:kern w:val="0"/>
        </w:rPr>
        <w:t>。双击</w:t>
      </w:r>
      <w:r>
        <w:rPr>
          <w:kern w:val="0"/>
        </w:rPr>
        <w:t>点</w:t>
      </w:r>
      <w:proofErr w:type="gramStart"/>
      <w:r>
        <w:rPr>
          <w:rFonts w:hint="eastAsia"/>
          <w:kern w:val="0"/>
        </w:rPr>
        <w:t>开</w:t>
      </w:r>
      <w:r>
        <w:rPr>
          <w:kern w:val="0"/>
        </w:rPr>
        <w:t>设备</w:t>
      </w:r>
      <w:proofErr w:type="gramEnd"/>
      <w:r>
        <w:rPr>
          <w:kern w:val="0"/>
        </w:rPr>
        <w:t>配置</w:t>
      </w:r>
      <w:r>
        <w:rPr>
          <w:rFonts w:hint="eastAsia"/>
          <w:kern w:val="0"/>
        </w:rPr>
        <w:t>界面</w:t>
      </w:r>
      <w:r>
        <w:rPr>
          <w:kern w:val="0"/>
        </w:rPr>
        <w:t>，选择</w:t>
      </w:r>
      <w:r>
        <w:rPr>
          <w:rFonts w:hint="eastAsia"/>
          <w:kern w:val="0"/>
        </w:rPr>
        <w:t>命令行，此</w:t>
      </w:r>
      <w:r>
        <w:rPr>
          <w:kern w:val="0"/>
        </w:rPr>
        <w:t>命令行如同</w:t>
      </w:r>
      <w:r>
        <w:rPr>
          <w:rFonts w:hint="eastAsia"/>
          <w:kern w:val="0"/>
        </w:rPr>
        <w:t>PC</w:t>
      </w:r>
      <w:r>
        <w:rPr>
          <w:rFonts w:hint="eastAsia"/>
          <w:kern w:val="0"/>
        </w:rPr>
        <w:t>的</w:t>
      </w:r>
      <w:r>
        <w:rPr>
          <w:rFonts w:hint="eastAsia"/>
          <w:kern w:val="0"/>
        </w:rPr>
        <w:t>DOS</w:t>
      </w:r>
      <w:r>
        <w:rPr>
          <w:rFonts w:hint="eastAsia"/>
          <w:kern w:val="0"/>
        </w:rPr>
        <w:t>窗口</w:t>
      </w:r>
      <w:r>
        <w:rPr>
          <w:kern w:val="0"/>
        </w:rPr>
        <w:t>一样，可执行基本命令</w:t>
      </w:r>
      <w:r>
        <w:rPr>
          <w:rFonts w:hint="eastAsia"/>
          <w:kern w:val="0"/>
        </w:rPr>
        <w:t>，</w:t>
      </w:r>
      <w:r>
        <w:rPr>
          <w:kern w:val="0"/>
        </w:rPr>
        <w:t>如下图</w:t>
      </w:r>
      <w:r>
        <w:rPr>
          <w:rFonts w:hint="eastAsia"/>
          <w:kern w:val="0"/>
        </w:rPr>
        <w:t>。</w:t>
      </w:r>
    </w:p>
    <w:p w14:paraId="299EC108" w14:textId="77777777" w:rsidR="00870A08" w:rsidRDefault="003A5418">
      <w:pPr>
        <w:pStyle w:val="aff6"/>
        <w:jc w:val="center"/>
      </w:pPr>
      <w:r>
        <w:rPr>
          <w:noProof/>
          <w:lang w:val="en-GB"/>
        </w:rPr>
        <w:drawing>
          <wp:inline distT="0" distB="0" distL="0" distR="0" wp14:anchorId="2992AB1B" wp14:editId="7ABAE46D">
            <wp:extent cx="5274310" cy="3569970"/>
            <wp:effectExtent l="19050" t="0" r="2540" b="0"/>
            <wp:docPr id="29" name="图片 7" descr="C:\Documents and Settings\Administrator\桌面\eNSP实验图\修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descr="C:\Documents and Settings\Administrator\桌面\eNSP实验图\修改2.png"/>
                    <pic:cNvPicPr>
                      <a:picLocks noChangeAspect="1" noChangeArrowheads="1"/>
                    </pic:cNvPicPr>
                  </pic:nvPicPr>
                  <pic:blipFill>
                    <a:blip r:embed="rId66" cstate="print">
                      <a:grayscl/>
                    </a:blip>
                    <a:srcRect/>
                    <a:stretch>
                      <a:fillRect/>
                    </a:stretch>
                  </pic:blipFill>
                  <pic:spPr>
                    <a:xfrm>
                      <a:off x="0" y="0"/>
                      <a:ext cx="5274310" cy="3570156"/>
                    </a:xfrm>
                    <a:prstGeom prst="rect">
                      <a:avLst/>
                    </a:prstGeom>
                    <a:noFill/>
                    <a:ln w="9525">
                      <a:noFill/>
                      <a:miter lim="800000"/>
                      <a:headEnd/>
                      <a:tailEnd/>
                    </a:ln>
                  </pic:spPr>
                </pic:pic>
              </a:graphicData>
            </a:graphic>
          </wp:inline>
        </w:drawing>
      </w:r>
    </w:p>
    <w:p w14:paraId="4A600794" w14:textId="77777777" w:rsidR="00870A08" w:rsidRDefault="003A5418">
      <w:pPr>
        <w:pStyle w:val="aff6"/>
        <w:jc w:val="center"/>
      </w:pPr>
      <w:r>
        <w:rPr>
          <w:rFonts w:hint="eastAsia"/>
        </w:rPr>
        <w:t>图</w:t>
      </w:r>
      <w:r>
        <w:rPr>
          <w:rFonts w:hint="eastAsia"/>
        </w:rPr>
        <w:t>1-29</w:t>
      </w:r>
    </w:p>
    <w:p w14:paraId="610F9108" w14:textId="77777777" w:rsidR="00870A08" w:rsidRDefault="00870A08">
      <w:pPr>
        <w:ind w:firstLine="420"/>
        <w:rPr>
          <w:kern w:val="0"/>
        </w:rPr>
      </w:pPr>
    </w:p>
    <w:p w14:paraId="2D3BB8B3" w14:textId="77777777" w:rsidR="00870A08" w:rsidRDefault="003A5418">
      <w:pPr>
        <w:ind w:firstLine="420"/>
        <w:rPr>
          <w:kern w:val="0"/>
        </w:rPr>
      </w:pPr>
      <w:r>
        <w:rPr>
          <w:rFonts w:hint="eastAsia"/>
          <w:kern w:val="0"/>
        </w:rPr>
        <w:t>测试</w:t>
      </w:r>
      <w:r>
        <w:rPr>
          <w:rFonts w:hint="eastAsia"/>
          <w:kern w:val="0"/>
        </w:rPr>
        <w:t>PC-1</w:t>
      </w:r>
      <w:r>
        <w:rPr>
          <w:rFonts w:hint="eastAsia"/>
          <w:kern w:val="0"/>
        </w:rPr>
        <w:t>到</w:t>
      </w:r>
      <w:r>
        <w:rPr>
          <w:rFonts w:hint="eastAsia"/>
          <w:kern w:val="0"/>
        </w:rPr>
        <w:t>PC-2</w:t>
      </w:r>
      <w:r>
        <w:rPr>
          <w:rFonts w:hint="eastAsia"/>
          <w:kern w:val="0"/>
        </w:rPr>
        <w:t>间的连</w:t>
      </w:r>
      <w:r>
        <w:rPr>
          <w:kern w:val="0"/>
        </w:rPr>
        <w:t>通</w:t>
      </w:r>
      <w:r>
        <w:rPr>
          <w:rFonts w:hint="eastAsia"/>
          <w:kern w:val="0"/>
        </w:rPr>
        <w:t>性。</w:t>
      </w:r>
    </w:p>
    <w:p w14:paraId="672967DE" w14:textId="77777777" w:rsidR="00870A08" w:rsidRDefault="003A5418">
      <w:pPr>
        <w:pStyle w:val="aff6"/>
      </w:pPr>
      <w:r>
        <w:t>PC&gt;ping 10.0.2.1</w:t>
      </w:r>
    </w:p>
    <w:p w14:paraId="3A829C5F" w14:textId="77777777" w:rsidR="00870A08" w:rsidRDefault="003A5418">
      <w:pPr>
        <w:pStyle w:val="aff6"/>
      </w:pPr>
      <w:r>
        <w:t xml:space="preserve">Ping 10.0.2.1: 32 data bytes, Press </w:t>
      </w:r>
      <w:proofErr w:type="spellStart"/>
      <w:r>
        <w:t>Ctrl_C</w:t>
      </w:r>
      <w:proofErr w:type="spellEnd"/>
      <w:r>
        <w:t xml:space="preserve"> to break</w:t>
      </w:r>
    </w:p>
    <w:p w14:paraId="3FB5B17E" w14:textId="77777777" w:rsidR="00870A08" w:rsidRDefault="003A5418">
      <w:pPr>
        <w:pStyle w:val="aff6"/>
      </w:pPr>
      <w:r>
        <w:lastRenderedPageBreak/>
        <w:t xml:space="preserve">From 10.0.2.1: bytes=32 seq=1 </w:t>
      </w:r>
      <w:proofErr w:type="spellStart"/>
      <w:r>
        <w:t>ttl</w:t>
      </w:r>
      <w:proofErr w:type="spellEnd"/>
      <w:r>
        <w:t xml:space="preserve">=127 time=47 </w:t>
      </w:r>
      <w:proofErr w:type="spellStart"/>
      <w:r>
        <w:t>ms</w:t>
      </w:r>
      <w:proofErr w:type="spellEnd"/>
    </w:p>
    <w:p w14:paraId="38670577" w14:textId="77777777" w:rsidR="00870A08" w:rsidRDefault="003A5418">
      <w:pPr>
        <w:pStyle w:val="aff6"/>
      </w:pPr>
      <w:r>
        <w:t xml:space="preserve">From 10.0.2.1: bytes=32 seq=2 </w:t>
      </w:r>
      <w:proofErr w:type="spellStart"/>
      <w:r>
        <w:t>ttl</w:t>
      </w:r>
      <w:proofErr w:type="spellEnd"/>
      <w:r>
        <w:t xml:space="preserve">=127 time=47 </w:t>
      </w:r>
      <w:proofErr w:type="spellStart"/>
      <w:r>
        <w:t>ms</w:t>
      </w:r>
      <w:proofErr w:type="spellEnd"/>
    </w:p>
    <w:p w14:paraId="63498623" w14:textId="77777777" w:rsidR="00870A08" w:rsidRDefault="003A5418">
      <w:pPr>
        <w:pStyle w:val="aff6"/>
      </w:pPr>
      <w:r>
        <w:t xml:space="preserve">From 10.0.2.1: bytes=32 seq=3 </w:t>
      </w:r>
      <w:proofErr w:type="spellStart"/>
      <w:r>
        <w:t>ttl</w:t>
      </w:r>
      <w:proofErr w:type="spellEnd"/>
      <w:r>
        <w:t xml:space="preserve">=127 time=47 </w:t>
      </w:r>
      <w:proofErr w:type="spellStart"/>
      <w:r>
        <w:t>ms</w:t>
      </w:r>
      <w:proofErr w:type="spellEnd"/>
    </w:p>
    <w:p w14:paraId="16ABD9BD" w14:textId="77777777" w:rsidR="00870A08" w:rsidRDefault="003A5418">
      <w:pPr>
        <w:pStyle w:val="aff6"/>
      </w:pPr>
      <w:r>
        <w:t xml:space="preserve">From 10.0.2.1: bytes=32 seq=4 </w:t>
      </w:r>
      <w:proofErr w:type="spellStart"/>
      <w:r>
        <w:t>ttl</w:t>
      </w:r>
      <w:proofErr w:type="spellEnd"/>
      <w:r>
        <w:t xml:space="preserve">=127 time=62 </w:t>
      </w:r>
      <w:proofErr w:type="spellStart"/>
      <w:r>
        <w:t>ms</w:t>
      </w:r>
      <w:proofErr w:type="spellEnd"/>
    </w:p>
    <w:p w14:paraId="59CCE626" w14:textId="77777777" w:rsidR="00870A08" w:rsidRDefault="003A5418">
      <w:pPr>
        <w:pStyle w:val="aff6"/>
      </w:pPr>
      <w:r>
        <w:t xml:space="preserve">From 10.0.2.1: bytes=32 seq=5 </w:t>
      </w:r>
      <w:proofErr w:type="spellStart"/>
      <w:r>
        <w:t>ttl</w:t>
      </w:r>
      <w:proofErr w:type="spellEnd"/>
      <w:r>
        <w:t xml:space="preserve">=127 time=32 </w:t>
      </w:r>
      <w:proofErr w:type="spellStart"/>
      <w:r>
        <w:t>ms</w:t>
      </w:r>
      <w:proofErr w:type="spellEnd"/>
    </w:p>
    <w:p w14:paraId="24A62C61" w14:textId="77777777" w:rsidR="00870A08" w:rsidRDefault="003A5418">
      <w:pPr>
        <w:pStyle w:val="aff6"/>
      </w:pPr>
      <w:r>
        <w:t>--- 10.0.2.1 ping statistics ---</w:t>
      </w:r>
    </w:p>
    <w:p w14:paraId="16014049" w14:textId="77777777" w:rsidR="00870A08" w:rsidRDefault="003A5418">
      <w:pPr>
        <w:pStyle w:val="aff6"/>
      </w:pPr>
      <w:r>
        <w:t xml:space="preserve">  5 packet(s) transmitted</w:t>
      </w:r>
    </w:p>
    <w:p w14:paraId="490BE917" w14:textId="77777777" w:rsidR="00870A08" w:rsidRDefault="003A5418">
      <w:pPr>
        <w:pStyle w:val="aff6"/>
      </w:pPr>
      <w:r>
        <w:t xml:space="preserve">  5 packet(s) received</w:t>
      </w:r>
    </w:p>
    <w:p w14:paraId="68F9F683" w14:textId="77777777" w:rsidR="00870A08" w:rsidRDefault="003A5418">
      <w:pPr>
        <w:pStyle w:val="aff6"/>
      </w:pPr>
      <w:r>
        <w:t xml:space="preserve">  0.00% packet loss</w:t>
      </w:r>
    </w:p>
    <w:p w14:paraId="5872F3A7" w14:textId="77777777" w:rsidR="00870A08" w:rsidRDefault="003A5418">
      <w:pPr>
        <w:pStyle w:val="aff6"/>
      </w:pPr>
      <w:r>
        <w:t xml:space="preserve">  round-trip min/avg/max = 32/47/62 </w:t>
      </w:r>
      <w:proofErr w:type="spellStart"/>
      <w:r>
        <w:t>ms</w:t>
      </w:r>
      <w:proofErr w:type="spellEnd"/>
    </w:p>
    <w:p w14:paraId="4CFA355E" w14:textId="77777777" w:rsidR="00870A08" w:rsidRDefault="00870A08">
      <w:pPr>
        <w:pStyle w:val="aff6"/>
      </w:pPr>
    </w:p>
    <w:p w14:paraId="35DE3FF9" w14:textId="77777777" w:rsidR="00870A08" w:rsidRDefault="003A5418">
      <w:pPr>
        <w:ind w:firstLine="420"/>
      </w:pPr>
      <w:r>
        <w:rPr>
          <w:rFonts w:hint="eastAsia"/>
        </w:rPr>
        <w:t>可以观察到</w:t>
      </w:r>
      <w:r>
        <w:rPr>
          <w:rFonts w:hint="eastAsia"/>
        </w:rPr>
        <w:t>PC-1</w:t>
      </w:r>
      <w:r>
        <w:rPr>
          <w:rFonts w:hint="eastAsia"/>
        </w:rPr>
        <w:t>与</w:t>
      </w:r>
      <w:r>
        <w:rPr>
          <w:rFonts w:hint="eastAsia"/>
        </w:rPr>
        <w:t>PC-2</w:t>
      </w:r>
      <w:r>
        <w:rPr>
          <w:rFonts w:hint="eastAsia"/>
        </w:rPr>
        <w:t>之间能正常通信。</w:t>
      </w:r>
    </w:p>
    <w:p w14:paraId="2A4911B8" w14:textId="77777777" w:rsidR="00870A08" w:rsidRDefault="003A5418">
      <w:pPr>
        <w:pStyle w:val="2"/>
        <w:numPr>
          <w:ilvl w:val="0"/>
          <w:numId w:val="7"/>
        </w:numPr>
      </w:pPr>
      <w:proofErr w:type="gramStart"/>
      <w:r>
        <w:rPr>
          <w:rFonts w:hint="eastAsia"/>
        </w:rPr>
        <w:t>使用抓</w:t>
      </w:r>
      <w:proofErr w:type="gramEnd"/>
      <w:r>
        <w:rPr>
          <w:rFonts w:hint="eastAsia"/>
        </w:rPr>
        <w:t>包工具</w:t>
      </w:r>
    </w:p>
    <w:p w14:paraId="503986A6" w14:textId="77777777" w:rsidR="00870A08" w:rsidRDefault="003A5418">
      <w:pPr>
        <w:ind w:firstLine="420"/>
        <w:rPr>
          <w:kern w:val="0"/>
        </w:rPr>
      </w:pPr>
      <w:r>
        <w:rPr>
          <w:rFonts w:hint="eastAsia"/>
        </w:rPr>
        <w:t>以抓取</w:t>
      </w:r>
      <w:r>
        <w:rPr>
          <w:rFonts w:hint="eastAsia"/>
        </w:rPr>
        <w:t>R1</w:t>
      </w:r>
      <w:r>
        <w:rPr>
          <w:rFonts w:hint="eastAsia"/>
        </w:rPr>
        <w:t>上</w:t>
      </w:r>
      <w:r>
        <w:rPr>
          <w:rFonts w:hint="eastAsia"/>
        </w:rPr>
        <w:t>GE 0/0/</w:t>
      </w:r>
      <w:r>
        <w:t>0</w:t>
      </w:r>
      <w:r>
        <w:rPr>
          <w:rFonts w:hint="eastAsia"/>
        </w:rPr>
        <w:t>接口的数据包为例</w:t>
      </w:r>
      <w:r>
        <w:t>，</w:t>
      </w:r>
      <w:r>
        <w:rPr>
          <w:rFonts w:hint="eastAsia"/>
        </w:rPr>
        <w:t>在</w:t>
      </w:r>
      <w:r>
        <w:rPr>
          <w:rFonts w:hint="eastAsia"/>
        </w:rPr>
        <w:t>R1</w:t>
      </w:r>
      <w:r>
        <w:rPr>
          <w:rFonts w:hint="eastAsia"/>
        </w:rPr>
        <w:t>与</w:t>
      </w:r>
      <w:r>
        <w:rPr>
          <w:rFonts w:hint="eastAsia"/>
        </w:rPr>
        <w:t>S1</w:t>
      </w:r>
      <w:r>
        <w:rPr>
          <w:rFonts w:hint="eastAsia"/>
        </w:rPr>
        <w:t>的直连链路上，将鼠标移动到接口</w:t>
      </w:r>
      <w:r>
        <w:t>G</w:t>
      </w:r>
      <w:r>
        <w:rPr>
          <w:rFonts w:hint="eastAsia"/>
        </w:rPr>
        <w:t xml:space="preserve">E </w:t>
      </w:r>
      <w:r>
        <w:t>0/0/0</w:t>
      </w:r>
      <w:r>
        <w:rPr>
          <w:rFonts w:hint="eastAsia"/>
        </w:rPr>
        <w:t>上，点击鼠标右键选择</w:t>
      </w:r>
      <w:r>
        <w:t>开始抓包</w:t>
      </w:r>
      <w:r>
        <w:rPr>
          <w:kern w:val="0"/>
        </w:rPr>
        <w:t>。</w:t>
      </w:r>
    </w:p>
    <w:p w14:paraId="49EF8118" w14:textId="77777777" w:rsidR="00870A08" w:rsidRDefault="003A5418">
      <w:pPr>
        <w:pStyle w:val="aff6"/>
        <w:jc w:val="center"/>
      </w:pPr>
      <w:r>
        <w:rPr>
          <w:noProof/>
          <w:lang w:val="en-GB"/>
        </w:rPr>
        <w:drawing>
          <wp:inline distT="0" distB="0" distL="0" distR="0" wp14:anchorId="6EDA1D96" wp14:editId="40ADE43A">
            <wp:extent cx="5200650" cy="14693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7" cstate="print">
                      <a:grayscl/>
                      <a:extLst>
                        <a:ext uri="{28A0092B-C50C-407E-A947-70E740481C1C}">
                          <a14:useLocalDpi xmlns:a14="http://schemas.microsoft.com/office/drawing/2010/main" val="0"/>
                        </a:ext>
                      </a:extLst>
                    </a:blip>
                    <a:srcRect/>
                    <a:stretch>
                      <a:fillRect/>
                    </a:stretch>
                  </pic:blipFill>
                  <pic:spPr>
                    <a:xfrm>
                      <a:off x="0" y="0"/>
                      <a:ext cx="5200650" cy="1469390"/>
                    </a:xfrm>
                    <a:prstGeom prst="rect">
                      <a:avLst/>
                    </a:prstGeom>
                    <a:noFill/>
                  </pic:spPr>
                </pic:pic>
              </a:graphicData>
            </a:graphic>
          </wp:inline>
        </w:drawing>
      </w:r>
    </w:p>
    <w:p w14:paraId="04385A0D" w14:textId="77777777" w:rsidR="00870A08" w:rsidRDefault="003A5418">
      <w:pPr>
        <w:pStyle w:val="aff6"/>
        <w:jc w:val="center"/>
      </w:pPr>
      <w:r>
        <w:rPr>
          <w:rFonts w:hint="eastAsia"/>
        </w:rPr>
        <w:t>图</w:t>
      </w:r>
      <w:r>
        <w:rPr>
          <w:rFonts w:hint="eastAsia"/>
        </w:rPr>
        <w:t>1-30</w:t>
      </w:r>
    </w:p>
    <w:p w14:paraId="00E36085" w14:textId="77777777" w:rsidR="00870A08" w:rsidRDefault="00870A08">
      <w:pPr>
        <w:ind w:firstLine="420"/>
      </w:pPr>
    </w:p>
    <w:p w14:paraId="2DFA7FD8" w14:textId="77777777" w:rsidR="00870A08" w:rsidRDefault="003A5418">
      <w:pPr>
        <w:ind w:firstLine="420"/>
        <w:rPr>
          <w:kern w:val="0"/>
        </w:rPr>
      </w:pPr>
      <w:r>
        <w:rPr>
          <w:rFonts w:hint="eastAsia"/>
          <w:kern w:val="0"/>
        </w:rPr>
        <w:t>这时会</w:t>
      </w:r>
      <w:r>
        <w:rPr>
          <w:kern w:val="0"/>
        </w:rPr>
        <w:t>显示出</w:t>
      </w:r>
      <w:r>
        <w:rPr>
          <w:rFonts w:hint="eastAsia"/>
          <w:kern w:val="0"/>
        </w:rPr>
        <w:t>解包</w:t>
      </w:r>
      <w:r>
        <w:rPr>
          <w:kern w:val="0"/>
        </w:rPr>
        <w:t>的结果，如</w:t>
      </w:r>
      <w:r>
        <w:rPr>
          <w:rFonts w:hint="eastAsia"/>
          <w:kern w:val="0"/>
        </w:rPr>
        <w:t>下</w:t>
      </w:r>
      <w:r>
        <w:rPr>
          <w:kern w:val="0"/>
        </w:rPr>
        <w:t>图</w:t>
      </w:r>
      <w:r>
        <w:rPr>
          <w:rFonts w:hint="eastAsia"/>
          <w:kern w:val="0"/>
        </w:rPr>
        <w:t>。</w:t>
      </w:r>
    </w:p>
    <w:p w14:paraId="7E075DC7" w14:textId="77777777" w:rsidR="00870A08" w:rsidRDefault="003A5418">
      <w:pPr>
        <w:pStyle w:val="aff6"/>
        <w:jc w:val="center"/>
      </w:pPr>
      <w:r>
        <w:rPr>
          <w:noProof/>
          <w:lang w:val="en-GB"/>
        </w:rPr>
        <w:lastRenderedPageBreak/>
        <w:drawing>
          <wp:inline distT="0" distB="0" distL="0" distR="0" wp14:anchorId="6A194BBA" wp14:editId="677B036C">
            <wp:extent cx="5274310" cy="2091055"/>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68" cstate="print">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274310" cy="2091055"/>
                    </a:xfrm>
                    <a:prstGeom prst="rect">
                      <a:avLst/>
                    </a:prstGeom>
                  </pic:spPr>
                </pic:pic>
              </a:graphicData>
            </a:graphic>
          </wp:inline>
        </w:drawing>
      </w:r>
    </w:p>
    <w:p w14:paraId="7BA59E9A" w14:textId="77777777" w:rsidR="00870A08" w:rsidRDefault="003A5418">
      <w:pPr>
        <w:pStyle w:val="aff6"/>
        <w:jc w:val="center"/>
      </w:pPr>
      <w:r>
        <w:rPr>
          <w:rFonts w:hint="eastAsia"/>
        </w:rPr>
        <w:t>图</w:t>
      </w:r>
      <w:r>
        <w:rPr>
          <w:rFonts w:hint="eastAsia"/>
        </w:rPr>
        <w:t>1-31</w:t>
      </w:r>
    </w:p>
    <w:p w14:paraId="1BC2738E" w14:textId="77777777" w:rsidR="00870A08" w:rsidRDefault="00870A08">
      <w:pPr>
        <w:ind w:firstLine="420"/>
        <w:rPr>
          <w:kern w:val="0"/>
        </w:rPr>
      </w:pPr>
    </w:p>
    <w:p w14:paraId="0DD7E0EF" w14:textId="77777777" w:rsidR="00870A08" w:rsidRDefault="003A5418">
      <w:pPr>
        <w:ind w:firstLine="420"/>
        <w:rPr>
          <w:kern w:val="0"/>
        </w:rPr>
      </w:pPr>
      <w:r>
        <w:rPr>
          <w:kern w:val="0"/>
        </w:rPr>
        <w:t>双击</w:t>
      </w:r>
      <w:r>
        <w:rPr>
          <w:rFonts w:hint="eastAsia"/>
          <w:kern w:val="0"/>
        </w:rPr>
        <w:t>数据包</w:t>
      </w:r>
      <w:r>
        <w:rPr>
          <w:kern w:val="0"/>
        </w:rPr>
        <w:t>可查看详细</w:t>
      </w:r>
      <w:r>
        <w:rPr>
          <w:rFonts w:hint="eastAsia"/>
          <w:kern w:val="0"/>
        </w:rPr>
        <w:t>的</w:t>
      </w:r>
      <w:r>
        <w:rPr>
          <w:kern w:val="0"/>
        </w:rPr>
        <w:t>数据包内容</w:t>
      </w:r>
      <w:r>
        <w:rPr>
          <w:rFonts w:hint="eastAsia"/>
          <w:kern w:val="0"/>
        </w:rPr>
        <w:t>。</w:t>
      </w:r>
    </w:p>
    <w:p w14:paraId="2DDCFC34" w14:textId="77777777" w:rsidR="00870A08" w:rsidRDefault="003A5418">
      <w:pPr>
        <w:pStyle w:val="aff6"/>
        <w:jc w:val="center"/>
      </w:pPr>
      <w:r>
        <w:rPr>
          <w:noProof/>
          <w:lang w:val="en-GB"/>
        </w:rPr>
        <w:drawing>
          <wp:inline distT="0" distB="0" distL="0" distR="0" wp14:anchorId="753F32CD" wp14:editId="148CEA3F">
            <wp:extent cx="5274310" cy="3072765"/>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70" cstate="print">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5274310" cy="3072765"/>
                    </a:xfrm>
                    <a:prstGeom prst="rect">
                      <a:avLst/>
                    </a:prstGeom>
                  </pic:spPr>
                </pic:pic>
              </a:graphicData>
            </a:graphic>
          </wp:inline>
        </w:drawing>
      </w:r>
    </w:p>
    <w:p w14:paraId="11C42665" w14:textId="77777777" w:rsidR="00870A08" w:rsidRDefault="003A5418">
      <w:pPr>
        <w:pStyle w:val="aff6"/>
        <w:jc w:val="center"/>
      </w:pPr>
      <w:r>
        <w:rPr>
          <w:rFonts w:hint="eastAsia"/>
        </w:rPr>
        <w:t>图</w:t>
      </w:r>
      <w:r>
        <w:rPr>
          <w:rFonts w:hint="eastAsia"/>
        </w:rPr>
        <w:t>1-32</w:t>
      </w:r>
    </w:p>
    <w:p w14:paraId="2D019974" w14:textId="77777777" w:rsidR="00870A08" w:rsidRDefault="00870A08">
      <w:pPr>
        <w:ind w:firstLine="420"/>
        <w:rPr>
          <w:kern w:val="0"/>
        </w:rPr>
      </w:pPr>
    </w:p>
    <w:p w14:paraId="3168C9CA" w14:textId="77777777" w:rsidR="00870A08" w:rsidRDefault="003A5418">
      <w:pPr>
        <w:ind w:firstLine="420"/>
        <w:rPr>
          <w:kern w:val="0"/>
        </w:rPr>
      </w:pPr>
      <w:r>
        <w:rPr>
          <w:rFonts w:hint="eastAsia"/>
          <w:kern w:val="0"/>
        </w:rPr>
        <w:t>如果不需要</w:t>
      </w:r>
      <w:r>
        <w:rPr>
          <w:kern w:val="0"/>
        </w:rPr>
        <w:t>继续抓包，可点击</w:t>
      </w:r>
      <w:proofErr w:type="gramStart"/>
      <w:r>
        <w:rPr>
          <w:kern w:val="0"/>
        </w:rPr>
        <w:t>停止</w:t>
      </w:r>
      <w:r>
        <w:rPr>
          <w:rFonts w:hint="eastAsia"/>
          <w:kern w:val="0"/>
        </w:rPr>
        <w:t>抓</w:t>
      </w:r>
      <w:proofErr w:type="gramEnd"/>
      <w:r>
        <w:rPr>
          <w:rFonts w:hint="eastAsia"/>
          <w:kern w:val="0"/>
        </w:rPr>
        <w:t>包。</w:t>
      </w:r>
    </w:p>
    <w:p w14:paraId="1C120B46" w14:textId="77777777" w:rsidR="00870A08" w:rsidRDefault="003A5418">
      <w:pPr>
        <w:ind w:firstLine="420"/>
      </w:pPr>
      <w:r>
        <w:rPr>
          <w:rFonts w:hint="eastAsia"/>
        </w:rPr>
        <w:t>还可以采取另一种方式来抓包，效果一样。</w:t>
      </w:r>
    </w:p>
    <w:p w14:paraId="7B473B71" w14:textId="77777777" w:rsidR="00870A08" w:rsidRDefault="003A5418">
      <w:pPr>
        <w:ind w:firstLine="420"/>
      </w:pPr>
      <w:r>
        <w:rPr>
          <w:rFonts w:hint="eastAsia"/>
        </w:rPr>
        <w:t>点击</w:t>
      </w:r>
      <w:r>
        <w:t>上方快捷方式中的抓包按钮，这时会出现当前可抓取的接口列表</w:t>
      </w:r>
      <w:r>
        <w:rPr>
          <w:rFonts w:hint="eastAsia"/>
        </w:rPr>
        <w:t>。</w:t>
      </w:r>
    </w:p>
    <w:p w14:paraId="76C05509" w14:textId="77777777" w:rsidR="00870A08" w:rsidRDefault="003A5418">
      <w:pPr>
        <w:pStyle w:val="aff6"/>
        <w:jc w:val="center"/>
      </w:pPr>
      <w:r>
        <w:rPr>
          <w:noProof/>
          <w:lang w:val="en-GB"/>
        </w:rPr>
        <w:lastRenderedPageBreak/>
        <w:drawing>
          <wp:inline distT="0" distB="0" distL="0" distR="0" wp14:anchorId="7D032B74" wp14:editId="7DA706A9">
            <wp:extent cx="2495550" cy="628650"/>
            <wp:effectExtent l="0" t="0" r="0" b="0"/>
            <wp:docPr id="11" name="图片 10" descr="C:\Users\Administrator\AppData\Roaming\Tencent\Users\250780224\QQ\WinTemp\RichOle\KPAB~068O(R77ZM%1V4V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C:\Users\Administrator\AppData\Roaming\Tencent\Users\250780224\QQ\WinTemp\RichOle\KPAB~068O(R77ZM%1V4VY%6.jpg"/>
                    <pic:cNvPicPr>
                      <a:picLocks noChangeAspect="1" noChangeArrowheads="1"/>
                    </pic:cNvPicPr>
                  </pic:nvPicPr>
                  <pic:blipFill>
                    <a:blip r:embed="rId72" cstate="print">
                      <a:grayscl/>
                      <a:extLst>
                        <a:ext uri="{28A0092B-C50C-407E-A947-70E740481C1C}">
                          <a14:useLocalDpi xmlns:a14="http://schemas.microsoft.com/office/drawing/2010/main" val="0"/>
                        </a:ext>
                      </a:extLst>
                    </a:blip>
                    <a:srcRect/>
                    <a:stretch>
                      <a:fillRect/>
                    </a:stretch>
                  </pic:blipFill>
                  <pic:spPr>
                    <a:xfrm>
                      <a:off x="0" y="0"/>
                      <a:ext cx="2495550" cy="628650"/>
                    </a:xfrm>
                    <a:prstGeom prst="rect">
                      <a:avLst/>
                    </a:prstGeom>
                    <a:noFill/>
                    <a:ln>
                      <a:noFill/>
                    </a:ln>
                  </pic:spPr>
                </pic:pic>
              </a:graphicData>
            </a:graphic>
          </wp:inline>
        </w:drawing>
      </w:r>
    </w:p>
    <w:p w14:paraId="4B8B2531" w14:textId="77777777" w:rsidR="00870A08" w:rsidRDefault="003A5418">
      <w:pPr>
        <w:pStyle w:val="aff6"/>
        <w:jc w:val="center"/>
      </w:pPr>
      <w:r>
        <w:rPr>
          <w:rFonts w:hint="eastAsia"/>
        </w:rPr>
        <w:t>图</w:t>
      </w:r>
      <w:r>
        <w:rPr>
          <w:rFonts w:hint="eastAsia"/>
        </w:rPr>
        <w:t>1-33</w:t>
      </w:r>
    </w:p>
    <w:p w14:paraId="341EAA6F" w14:textId="77777777" w:rsidR="00870A08" w:rsidRDefault="00870A08">
      <w:pPr>
        <w:ind w:firstLine="420"/>
        <w:rPr>
          <w:kern w:val="0"/>
        </w:rPr>
      </w:pPr>
    </w:p>
    <w:p w14:paraId="177D31CE" w14:textId="77777777" w:rsidR="00870A08" w:rsidRDefault="003A5418">
      <w:pPr>
        <w:ind w:firstLine="420"/>
        <w:rPr>
          <w:kern w:val="0"/>
        </w:rPr>
      </w:pPr>
      <w:r>
        <w:rPr>
          <w:rFonts w:hint="eastAsia"/>
        </w:rPr>
        <w:t>以抓取</w:t>
      </w:r>
      <w:r>
        <w:rPr>
          <w:rFonts w:hint="eastAsia"/>
        </w:rPr>
        <w:t>R1</w:t>
      </w:r>
      <w:r>
        <w:rPr>
          <w:rFonts w:hint="eastAsia"/>
        </w:rPr>
        <w:t>上</w:t>
      </w:r>
      <w:r>
        <w:rPr>
          <w:rFonts w:hint="eastAsia"/>
        </w:rPr>
        <w:t>GE 0/0/</w:t>
      </w:r>
      <w:r>
        <w:t>0</w:t>
      </w:r>
      <w:r>
        <w:rPr>
          <w:rFonts w:hint="eastAsia"/>
        </w:rPr>
        <w:t>接口的数据包为例</w:t>
      </w:r>
      <w:r>
        <w:t>，</w:t>
      </w:r>
      <w:r>
        <w:rPr>
          <w:rFonts w:hint="eastAsia"/>
        </w:rPr>
        <w:t>点击</w:t>
      </w:r>
      <w:r>
        <w:t>接口后</w:t>
      </w:r>
      <w:r>
        <w:rPr>
          <w:rFonts w:hint="eastAsia"/>
        </w:rPr>
        <w:t>选择</w:t>
      </w:r>
      <w:r>
        <w:t>开始抓包</w:t>
      </w:r>
      <w:r>
        <w:rPr>
          <w:kern w:val="0"/>
        </w:rPr>
        <w:t>。</w:t>
      </w:r>
    </w:p>
    <w:p w14:paraId="38EC5845" w14:textId="77777777" w:rsidR="00870A08" w:rsidRDefault="003A5418">
      <w:pPr>
        <w:pStyle w:val="aff6"/>
        <w:jc w:val="center"/>
      </w:pPr>
      <w:r>
        <w:rPr>
          <w:noProof/>
          <w:lang w:val="en-GB"/>
        </w:rPr>
        <w:drawing>
          <wp:inline distT="0" distB="0" distL="0" distR="0" wp14:anchorId="0BB7759D" wp14:editId="1827B106">
            <wp:extent cx="4752975" cy="45148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3" cstate="print">
                      <a:grayscl/>
                    </a:blip>
                    <a:stretch>
                      <a:fillRect/>
                    </a:stretch>
                  </pic:blipFill>
                  <pic:spPr>
                    <a:xfrm>
                      <a:off x="0" y="0"/>
                      <a:ext cx="4752975" cy="4514850"/>
                    </a:xfrm>
                    <a:prstGeom prst="rect">
                      <a:avLst/>
                    </a:prstGeom>
                  </pic:spPr>
                </pic:pic>
              </a:graphicData>
            </a:graphic>
          </wp:inline>
        </w:drawing>
      </w:r>
    </w:p>
    <w:p w14:paraId="5E031DE4" w14:textId="77777777" w:rsidR="00870A08" w:rsidRDefault="003A5418">
      <w:pPr>
        <w:pStyle w:val="aff6"/>
        <w:jc w:val="center"/>
      </w:pPr>
      <w:r>
        <w:rPr>
          <w:rFonts w:hint="eastAsia"/>
        </w:rPr>
        <w:t>图</w:t>
      </w:r>
      <w:r>
        <w:rPr>
          <w:rFonts w:hint="eastAsia"/>
        </w:rPr>
        <w:t>1-34</w:t>
      </w:r>
    </w:p>
    <w:p w14:paraId="389E90F7" w14:textId="77777777" w:rsidR="00870A08" w:rsidRDefault="00870A08">
      <w:pPr>
        <w:ind w:firstLine="420"/>
      </w:pPr>
    </w:p>
    <w:p w14:paraId="362C251B" w14:textId="77777777" w:rsidR="00870A08" w:rsidRDefault="003A5418">
      <w:pPr>
        <w:ind w:firstLine="420"/>
        <w:rPr>
          <w:kern w:val="0"/>
        </w:rPr>
      </w:pPr>
      <w:r>
        <w:rPr>
          <w:rFonts w:hint="eastAsia"/>
          <w:kern w:val="0"/>
        </w:rPr>
        <w:t>这时会</w:t>
      </w:r>
      <w:r>
        <w:rPr>
          <w:kern w:val="0"/>
        </w:rPr>
        <w:t>显示出</w:t>
      </w:r>
      <w:r>
        <w:rPr>
          <w:rFonts w:hint="eastAsia"/>
          <w:kern w:val="0"/>
        </w:rPr>
        <w:t>解包</w:t>
      </w:r>
      <w:r>
        <w:rPr>
          <w:kern w:val="0"/>
        </w:rPr>
        <w:t>的结果，如</w:t>
      </w:r>
      <w:r>
        <w:rPr>
          <w:rFonts w:hint="eastAsia"/>
          <w:kern w:val="0"/>
        </w:rPr>
        <w:t>下</w:t>
      </w:r>
      <w:r>
        <w:rPr>
          <w:kern w:val="0"/>
        </w:rPr>
        <w:t>图</w:t>
      </w:r>
      <w:r>
        <w:rPr>
          <w:rFonts w:hint="eastAsia"/>
          <w:kern w:val="0"/>
        </w:rPr>
        <w:t>。</w:t>
      </w:r>
    </w:p>
    <w:p w14:paraId="56983A53" w14:textId="77777777" w:rsidR="00870A08" w:rsidRDefault="003A5418">
      <w:pPr>
        <w:pStyle w:val="aff6"/>
        <w:jc w:val="center"/>
      </w:pPr>
      <w:r>
        <w:rPr>
          <w:noProof/>
          <w:lang w:val="en-GB"/>
        </w:rPr>
        <w:lastRenderedPageBreak/>
        <w:drawing>
          <wp:inline distT="0" distB="0" distL="0" distR="0" wp14:anchorId="45BEF45E" wp14:editId="49B19509">
            <wp:extent cx="5274310" cy="2091055"/>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68" cstate="print"/>
                    <a:stretch>
                      <a:fillRect/>
                    </a:stretch>
                  </pic:blipFill>
                  <pic:spPr>
                    <a:xfrm>
                      <a:off x="0" y="0"/>
                      <a:ext cx="5274310" cy="2091055"/>
                    </a:xfrm>
                    <a:prstGeom prst="rect">
                      <a:avLst/>
                    </a:prstGeom>
                  </pic:spPr>
                </pic:pic>
              </a:graphicData>
            </a:graphic>
          </wp:inline>
        </w:drawing>
      </w:r>
    </w:p>
    <w:p w14:paraId="290260DD" w14:textId="77777777" w:rsidR="00870A08" w:rsidRDefault="003A5418">
      <w:pPr>
        <w:pStyle w:val="aff6"/>
        <w:jc w:val="center"/>
      </w:pPr>
      <w:r>
        <w:rPr>
          <w:rFonts w:hint="eastAsia"/>
        </w:rPr>
        <w:t>图</w:t>
      </w:r>
      <w:r>
        <w:rPr>
          <w:rFonts w:hint="eastAsia"/>
        </w:rPr>
        <w:t>1-35</w:t>
      </w:r>
    </w:p>
    <w:p w14:paraId="5B4AC88A" w14:textId="77777777" w:rsidR="00870A08" w:rsidRDefault="00870A08">
      <w:pPr>
        <w:ind w:firstLine="420"/>
        <w:rPr>
          <w:kern w:val="0"/>
        </w:rPr>
      </w:pPr>
    </w:p>
    <w:p w14:paraId="5EFC3032" w14:textId="77777777" w:rsidR="00870A08" w:rsidRDefault="003A5418">
      <w:pPr>
        <w:ind w:firstLine="420"/>
        <w:rPr>
          <w:kern w:val="0"/>
        </w:rPr>
      </w:pPr>
      <w:r>
        <w:rPr>
          <w:kern w:val="0"/>
        </w:rPr>
        <w:t>双击</w:t>
      </w:r>
      <w:r>
        <w:rPr>
          <w:rFonts w:hint="eastAsia"/>
          <w:kern w:val="0"/>
        </w:rPr>
        <w:t>数据包</w:t>
      </w:r>
      <w:r>
        <w:rPr>
          <w:kern w:val="0"/>
        </w:rPr>
        <w:t>可查看详细</w:t>
      </w:r>
      <w:r>
        <w:rPr>
          <w:rFonts w:hint="eastAsia"/>
          <w:kern w:val="0"/>
        </w:rPr>
        <w:t>的</w:t>
      </w:r>
      <w:r>
        <w:rPr>
          <w:kern w:val="0"/>
        </w:rPr>
        <w:t>数据包内容</w:t>
      </w:r>
      <w:r>
        <w:rPr>
          <w:rFonts w:hint="eastAsia"/>
          <w:kern w:val="0"/>
        </w:rPr>
        <w:t>。</w:t>
      </w:r>
    </w:p>
    <w:p w14:paraId="0BD1D4BF" w14:textId="77777777" w:rsidR="00870A08" w:rsidRDefault="003A5418">
      <w:pPr>
        <w:pStyle w:val="aff6"/>
        <w:jc w:val="center"/>
      </w:pPr>
      <w:r>
        <w:rPr>
          <w:noProof/>
          <w:lang w:val="en-GB"/>
        </w:rPr>
        <w:drawing>
          <wp:inline distT="0" distB="0" distL="0" distR="0" wp14:anchorId="3CAF60C6" wp14:editId="2F2051FD">
            <wp:extent cx="5274310" cy="3072765"/>
            <wp:effectExtent l="0" t="0" r="0"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70" cstate="print"/>
                    <a:stretch>
                      <a:fillRect/>
                    </a:stretch>
                  </pic:blipFill>
                  <pic:spPr>
                    <a:xfrm>
                      <a:off x="0" y="0"/>
                      <a:ext cx="5274310" cy="3072765"/>
                    </a:xfrm>
                    <a:prstGeom prst="rect">
                      <a:avLst/>
                    </a:prstGeom>
                  </pic:spPr>
                </pic:pic>
              </a:graphicData>
            </a:graphic>
          </wp:inline>
        </w:drawing>
      </w:r>
    </w:p>
    <w:p w14:paraId="0BDB4A0E" w14:textId="77777777" w:rsidR="00870A08" w:rsidRDefault="003A5418">
      <w:pPr>
        <w:pStyle w:val="aff6"/>
        <w:jc w:val="center"/>
      </w:pPr>
      <w:r>
        <w:rPr>
          <w:rFonts w:hint="eastAsia"/>
        </w:rPr>
        <w:t>图</w:t>
      </w:r>
      <w:r>
        <w:rPr>
          <w:rFonts w:hint="eastAsia"/>
        </w:rPr>
        <w:t>1-36</w:t>
      </w:r>
    </w:p>
    <w:p w14:paraId="76B4A412" w14:textId="77777777" w:rsidR="00870A08" w:rsidRDefault="00870A08">
      <w:pPr>
        <w:ind w:firstLine="420"/>
        <w:rPr>
          <w:kern w:val="0"/>
        </w:rPr>
      </w:pPr>
    </w:p>
    <w:p w14:paraId="0B072E18" w14:textId="77777777" w:rsidR="00870A08" w:rsidRDefault="003A5418">
      <w:pPr>
        <w:ind w:firstLine="420"/>
        <w:rPr>
          <w:kern w:val="0"/>
        </w:rPr>
      </w:pPr>
      <w:r>
        <w:rPr>
          <w:rFonts w:hint="eastAsia"/>
          <w:kern w:val="0"/>
        </w:rPr>
        <w:t>如果不需要</w:t>
      </w:r>
      <w:r>
        <w:rPr>
          <w:kern w:val="0"/>
        </w:rPr>
        <w:t>继续抓包，可点击</w:t>
      </w:r>
      <w:r>
        <w:rPr>
          <w:rFonts w:hint="eastAsia"/>
          <w:kern w:val="0"/>
        </w:rPr>
        <w:t>“停</w:t>
      </w:r>
      <w:r>
        <w:rPr>
          <w:kern w:val="0"/>
        </w:rPr>
        <w:t>止</w:t>
      </w:r>
      <w:r>
        <w:rPr>
          <w:rFonts w:hint="eastAsia"/>
          <w:kern w:val="0"/>
        </w:rPr>
        <w:t>抓包”。</w:t>
      </w:r>
    </w:p>
    <w:p w14:paraId="2D800365" w14:textId="77777777" w:rsidR="00870A08" w:rsidRDefault="003A5418">
      <w:pPr>
        <w:pStyle w:val="10"/>
      </w:pPr>
      <w:r>
        <w:rPr>
          <w:rFonts w:hint="eastAsia"/>
        </w:rPr>
        <w:t>思考</w:t>
      </w:r>
    </w:p>
    <w:p w14:paraId="230F07C5" w14:textId="77777777" w:rsidR="00870A08" w:rsidRDefault="003A5418">
      <w:pPr>
        <w:ind w:firstLine="420"/>
      </w:pPr>
      <w:r>
        <w:rPr>
          <w:rFonts w:hint="eastAsia"/>
        </w:rPr>
        <w:t>管理员要经常在路由器上使用命令“</w:t>
      </w:r>
      <w:r>
        <w:rPr>
          <w:rFonts w:hint="eastAsia"/>
        </w:rPr>
        <w:t xml:space="preserve">display </w:t>
      </w:r>
      <w:proofErr w:type="spellStart"/>
      <w:r>
        <w:rPr>
          <w:rFonts w:hint="eastAsia"/>
        </w:rPr>
        <w:t>ip</w:t>
      </w:r>
      <w:proofErr w:type="spellEnd"/>
      <w:r>
        <w:rPr>
          <w:rFonts w:hint="eastAsia"/>
        </w:rPr>
        <w:t xml:space="preserve"> interface brief</w:t>
      </w:r>
      <w:r>
        <w:rPr>
          <w:rFonts w:hint="eastAsia"/>
        </w:rPr>
        <w:t>”查看接口状态，但该命令完整输入则较长，思考如何使用最简化且准确的方式输入这条命令？</w:t>
      </w:r>
    </w:p>
    <w:p w14:paraId="12A9CE63" w14:textId="77777777" w:rsidR="00870A08" w:rsidRDefault="003A5418">
      <w:pPr>
        <w:pStyle w:val="af2"/>
        <w:ind w:firstLineChars="0" w:firstLine="0"/>
        <w:rPr>
          <w:rFonts w:ascii="微软雅黑" w:hAnsi="微软雅黑"/>
        </w:rPr>
      </w:pPr>
      <w:bookmarkStart w:id="42" w:name="_Toc2024"/>
      <w:r>
        <w:rPr>
          <w:rFonts w:ascii="微软雅黑" w:hAnsi="微软雅黑" w:hint="eastAsia"/>
        </w:rPr>
        <w:lastRenderedPageBreak/>
        <w:t>1.4 配置通过</w:t>
      </w:r>
      <w:r>
        <w:t>Telnet</w:t>
      </w:r>
      <w:r>
        <w:rPr>
          <w:rFonts w:ascii="微软雅黑" w:hAnsi="微软雅黑" w:hint="eastAsia"/>
        </w:rPr>
        <w:t>登录系统</w:t>
      </w:r>
      <w:bookmarkEnd w:id="42"/>
    </w:p>
    <w:p w14:paraId="175F59D3" w14:textId="77777777" w:rsidR="00870A08" w:rsidRDefault="003A5418">
      <w:pPr>
        <w:pStyle w:val="10"/>
      </w:pPr>
      <w:r>
        <w:rPr>
          <w:rFonts w:hint="eastAsia"/>
        </w:rPr>
        <w:t>原理概述</w:t>
      </w:r>
    </w:p>
    <w:p w14:paraId="4005AD6C" w14:textId="77777777" w:rsidR="00870A08" w:rsidRDefault="003A5418">
      <w:pPr>
        <w:tabs>
          <w:tab w:val="left" w:pos="720"/>
        </w:tabs>
        <w:ind w:firstLine="420"/>
      </w:pPr>
      <w:r>
        <w:rPr>
          <w:rFonts w:hint="eastAsia"/>
        </w:rPr>
        <w:t>Telnet</w:t>
      </w:r>
      <w:r>
        <w:rPr>
          <w:rFonts w:hint="eastAsia"/>
        </w:rPr>
        <w:t>（</w:t>
      </w:r>
      <w:r>
        <w:rPr>
          <w:rFonts w:hint="eastAsia"/>
        </w:rPr>
        <w:t>Telecommunication Network Protocol</w:t>
      </w:r>
      <w:r>
        <w:rPr>
          <w:rFonts w:hint="eastAsia"/>
        </w:rPr>
        <w:t>）起源于</w:t>
      </w:r>
      <w:r>
        <w:rPr>
          <w:rFonts w:hint="eastAsia"/>
        </w:rPr>
        <w:t>ARPANET</w:t>
      </w:r>
      <w:r>
        <w:rPr>
          <w:rFonts w:hint="eastAsia"/>
        </w:rPr>
        <w:t>，是一种最早的</w:t>
      </w:r>
      <w:r>
        <w:rPr>
          <w:rFonts w:hint="eastAsia"/>
        </w:rPr>
        <w:t>Internet</w:t>
      </w:r>
      <w:r>
        <w:rPr>
          <w:rFonts w:hint="eastAsia"/>
        </w:rPr>
        <w:t>应用，</w:t>
      </w:r>
      <w:r>
        <w:rPr>
          <w:rFonts w:hint="eastAsia"/>
        </w:rPr>
        <w:t>Telnet</w:t>
      </w:r>
      <w:r>
        <w:rPr>
          <w:rFonts w:hint="eastAsia"/>
        </w:rPr>
        <w:t>提供了一种通过终端远程登录到服务器的方式，呈现一个交互式操作界面。用户可以先登录到一台主机或设备，再通过</w:t>
      </w:r>
      <w:r>
        <w:rPr>
          <w:rFonts w:hint="eastAsia"/>
        </w:rPr>
        <w:t>Telnet</w:t>
      </w:r>
      <w:r>
        <w:rPr>
          <w:rFonts w:hint="eastAsia"/>
        </w:rPr>
        <w:t>的方式远程登录到网络上的其他主机或设备上去，然后便可对该设备进行配置和管理，而不需要为每一台设备都直接连接一个管理终端。</w:t>
      </w:r>
    </w:p>
    <w:p w14:paraId="34DAE3CC" w14:textId="77777777" w:rsidR="00870A08" w:rsidRDefault="003A5418">
      <w:pPr>
        <w:tabs>
          <w:tab w:val="left" w:pos="720"/>
        </w:tabs>
        <w:ind w:firstLine="420"/>
      </w:pPr>
      <w:r>
        <w:rPr>
          <w:rFonts w:hint="eastAsia"/>
        </w:rPr>
        <w:t>Telnet</w:t>
      </w:r>
      <w:r>
        <w:rPr>
          <w:rFonts w:hint="eastAsia"/>
        </w:rPr>
        <w:t>通常用在远程登录应用中，以便对本地或远端运行的网络设备进行配置、监控和维护。如网络中有多台设备需要配置和管理，用户无需为每一台设备都连接一个用户终端进行本地配置，可以通过</w:t>
      </w:r>
      <w:r>
        <w:rPr>
          <w:rFonts w:hint="eastAsia"/>
        </w:rPr>
        <w:t>Telnet</w:t>
      </w:r>
      <w:r>
        <w:rPr>
          <w:rFonts w:hint="eastAsia"/>
        </w:rPr>
        <w:t>方式在一台设备上对多台设备进行管理或配置。如果网络中需要管理或配置的设备不在本地时，也可以通过</w:t>
      </w:r>
      <w:r>
        <w:rPr>
          <w:rFonts w:hint="eastAsia"/>
        </w:rPr>
        <w:t>Telnet</w:t>
      </w:r>
      <w:r>
        <w:rPr>
          <w:rFonts w:hint="eastAsia"/>
        </w:rPr>
        <w:t>方式实现对网络中设备的远程维护，极大地提高了用户操作的灵活性。</w:t>
      </w:r>
    </w:p>
    <w:p w14:paraId="4C61E199" w14:textId="77777777" w:rsidR="00870A08" w:rsidRDefault="003A5418">
      <w:pPr>
        <w:pStyle w:val="10"/>
      </w:pPr>
      <w:r>
        <w:rPr>
          <w:rFonts w:hint="eastAsia"/>
        </w:rPr>
        <w:t>实验目的</w:t>
      </w:r>
    </w:p>
    <w:p w14:paraId="62189846" w14:textId="77777777" w:rsidR="00870A08" w:rsidRDefault="003A5418">
      <w:pPr>
        <w:pStyle w:val="12"/>
        <w:numPr>
          <w:ilvl w:val="1"/>
          <w:numId w:val="5"/>
        </w:numPr>
        <w:ind w:firstLineChars="0"/>
        <w:jc w:val="left"/>
      </w:pPr>
      <w:r>
        <w:rPr>
          <w:rFonts w:hint="eastAsia"/>
        </w:rPr>
        <w:t>理解</w:t>
      </w:r>
      <w:r>
        <w:rPr>
          <w:rFonts w:hint="eastAsia"/>
        </w:rPr>
        <w:t>Telnet</w:t>
      </w:r>
      <w:r>
        <w:rPr>
          <w:rFonts w:hint="eastAsia"/>
        </w:rPr>
        <w:t>的应用场景</w:t>
      </w:r>
    </w:p>
    <w:p w14:paraId="6496B2A2" w14:textId="77777777" w:rsidR="00870A08" w:rsidRDefault="003A5418">
      <w:pPr>
        <w:pStyle w:val="12"/>
        <w:numPr>
          <w:ilvl w:val="1"/>
          <w:numId w:val="5"/>
        </w:numPr>
        <w:ind w:firstLineChars="0"/>
        <w:jc w:val="left"/>
      </w:pPr>
      <w:r>
        <w:rPr>
          <w:rFonts w:hint="eastAsia"/>
        </w:rPr>
        <w:t>掌握</w:t>
      </w:r>
      <w:r>
        <w:rPr>
          <w:rFonts w:hint="eastAsia"/>
        </w:rPr>
        <w:t>Telnet</w:t>
      </w:r>
      <w:r>
        <w:rPr>
          <w:rFonts w:hint="eastAsia"/>
        </w:rPr>
        <w:t>的基本配置</w:t>
      </w:r>
    </w:p>
    <w:p w14:paraId="044FDEB3" w14:textId="77777777" w:rsidR="00870A08" w:rsidRDefault="003A5418">
      <w:pPr>
        <w:pStyle w:val="12"/>
        <w:numPr>
          <w:ilvl w:val="1"/>
          <w:numId w:val="5"/>
        </w:numPr>
        <w:ind w:firstLineChars="0"/>
        <w:jc w:val="left"/>
      </w:pPr>
      <w:r>
        <w:rPr>
          <w:rFonts w:hint="eastAsia"/>
        </w:rPr>
        <w:t>掌握</w:t>
      </w:r>
      <w:r>
        <w:rPr>
          <w:rFonts w:hint="eastAsia"/>
        </w:rPr>
        <w:t>Telnet</w:t>
      </w:r>
      <w:r>
        <w:rPr>
          <w:rFonts w:hint="eastAsia"/>
        </w:rPr>
        <w:t>密码验证的配置</w:t>
      </w:r>
    </w:p>
    <w:p w14:paraId="071F3772" w14:textId="77777777" w:rsidR="00870A08" w:rsidRDefault="003A5418">
      <w:pPr>
        <w:pStyle w:val="12"/>
        <w:numPr>
          <w:ilvl w:val="1"/>
          <w:numId w:val="5"/>
        </w:numPr>
        <w:ind w:firstLineChars="0"/>
        <w:jc w:val="left"/>
      </w:pPr>
      <w:r>
        <w:rPr>
          <w:rFonts w:hint="eastAsia"/>
        </w:rPr>
        <w:t>掌握</w:t>
      </w:r>
      <w:r>
        <w:rPr>
          <w:rFonts w:hint="eastAsia"/>
        </w:rPr>
        <w:t>Telnet</w:t>
      </w:r>
      <w:r>
        <w:rPr>
          <w:rFonts w:hint="eastAsia"/>
        </w:rPr>
        <w:t>用户级别的修改方法</w:t>
      </w:r>
    </w:p>
    <w:p w14:paraId="539ECFA7" w14:textId="77777777" w:rsidR="00870A08" w:rsidRDefault="003A5418">
      <w:pPr>
        <w:pStyle w:val="10"/>
      </w:pPr>
      <w:r>
        <w:rPr>
          <w:rFonts w:hint="eastAsia"/>
        </w:rPr>
        <w:t>实验内容</w:t>
      </w:r>
    </w:p>
    <w:p w14:paraId="0E911F33" w14:textId="77777777" w:rsidR="00870A08" w:rsidRDefault="003A5418">
      <w:pPr>
        <w:tabs>
          <w:tab w:val="left" w:pos="720"/>
        </w:tabs>
        <w:ind w:firstLine="420"/>
      </w:pPr>
      <w:r>
        <w:rPr>
          <w:rFonts w:hint="eastAsia"/>
        </w:rPr>
        <w:t>本实验模拟公司网络场景，路由器</w:t>
      </w:r>
      <w:r>
        <w:rPr>
          <w:rFonts w:hint="eastAsia"/>
        </w:rPr>
        <w:t>R1</w:t>
      </w:r>
      <w:r>
        <w:rPr>
          <w:rFonts w:hint="eastAsia"/>
        </w:rPr>
        <w:t>是公司机房的一台设备，公司员工的办公区与机房不在同一个楼层，路由器</w:t>
      </w:r>
      <w:r>
        <w:rPr>
          <w:rFonts w:hint="eastAsia"/>
        </w:rPr>
        <w:t>R2</w:t>
      </w:r>
      <w:r>
        <w:rPr>
          <w:rFonts w:hint="eastAsia"/>
        </w:rPr>
        <w:t>和</w:t>
      </w:r>
      <w:r>
        <w:rPr>
          <w:rFonts w:hint="eastAsia"/>
        </w:rPr>
        <w:t>R3</w:t>
      </w:r>
      <w:r>
        <w:rPr>
          <w:rFonts w:hint="eastAsia"/>
        </w:rPr>
        <w:t>模拟员工主机，通过交换机</w:t>
      </w:r>
      <w:r>
        <w:rPr>
          <w:rFonts w:hint="eastAsia"/>
        </w:rPr>
        <w:t>S1</w:t>
      </w:r>
      <w:r>
        <w:rPr>
          <w:rFonts w:hint="eastAsia"/>
        </w:rPr>
        <w:t>与机房设备相连。为了方便用户的管理，现需要在路由器</w:t>
      </w:r>
      <w:r>
        <w:rPr>
          <w:rFonts w:hint="eastAsia"/>
        </w:rPr>
        <w:t>R1</w:t>
      </w:r>
      <w:r>
        <w:rPr>
          <w:rFonts w:hint="eastAsia"/>
        </w:rPr>
        <w:t>上配置</w:t>
      </w:r>
      <w:r>
        <w:rPr>
          <w:rFonts w:hint="eastAsia"/>
        </w:rPr>
        <w:t>Telnet</w:t>
      </w:r>
      <w:r>
        <w:rPr>
          <w:rFonts w:hint="eastAsia"/>
        </w:rPr>
        <w:t>使用户能在办公区远程管理机房设备。为了提高安全性，</w:t>
      </w:r>
      <w:r>
        <w:rPr>
          <w:rFonts w:hint="eastAsia"/>
        </w:rPr>
        <w:t>Telnet</w:t>
      </w:r>
      <w:r>
        <w:rPr>
          <w:rFonts w:hint="eastAsia"/>
        </w:rPr>
        <w:t>时需要使用密码认证，只有网络管理员能对设备进行配置和管理，普通用户仅能监控设备。</w:t>
      </w:r>
    </w:p>
    <w:p w14:paraId="70669FB9" w14:textId="77777777" w:rsidR="00870A08" w:rsidRDefault="003A5418">
      <w:pPr>
        <w:pStyle w:val="10"/>
      </w:pPr>
      <w:r>
        <w:rPr>
          <w:rFonts w:hint="eastAsia"/>
        </w:rPr>
        <w:lastRenderedPageBreak/>
        <w:t>实验拓扑</w:t>
      </w:r>
    </w:p>
    <w:p w14:paraId="2C0A5EE4" w14:textId="77777777" w:rsidR="00870A08" w:rsidRDefault="003A5418">
      <w:pPr>
        <w:ind w:firstLineChars="0" w:firstLine="0"/>
        <w:jc w:val="center"/>
      </w:pPr>
      <w:r>
        <w:rPr>
          <w:noProof/>
          <w:lang w:val="en-GB"/>
        </w:rPr>
        <w:drawing>
          <wp:inline distT="0" distB="0" distL="0" distR="0" wp14:anchorId="05F62A62" wp14:editId="4FC4B26A">
            <wp:extent cx="4610735" cy="3076575"/>
            <wp:effectExtent l="19050" t="0" r="0" b="0"/>
            <wp:docPr id="50" name="图片 49"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descr="捕获.PNG"/>
                    <pic:cNvPicPr>
                      <a:picLocks noChangeAspect="1"/>
                    </pic:cNvPicPr>
                  </pic:nvPicPr>
                  <pic:blipFill>
                    <a:blip r:embed="rId74" cstate="print">
                      <a:grayscl/>
                    </a:blip>
                    <a:stretch>
                      <a:fillRect/>
                    </a:stretch>
                  </pic:blipFill>
                  <pic:spPr>
                    <a:xfrm>
                      <a:off x="0" y="0"/>
                      <a:ext cx="4610744" cy="3077005"/>
                    </a:xfrm>
                    <a:prstGeom prst="rect">
                      <a:avLst/>
                    </a:prstGeom>
                  </pic:spPr>
                </pic:pic>
              </a:graphicData>
            </a:graphic>
          </wp:inline>
        </w:drawing>
      </w:r>
    </w:p>
    <w:p w14:paraId="24E70CD9" w14:textId="77777777" w:rsidR="00870A08" w:rsidRDefault="003A5418">
      <w:pPr>
        <w:pStyle w:val="aff6"/>
        <w:jc w:val="center"/>
      </w:pPr>
      <w:r>
        <w:rPr>
          <w:rFonts w:hint="eastAsia"/>
        </w:rPr>
        <w:t>图</w:t>
      </w:r>
      <w:r>
        <w:rPr>
          <w:rFonts w:hint="eastAsia"/>
        </w:rPr>
        <w:t>1-37</w:t>
      </w:r>
      <w:r>
        <w:rPr>
          <w:rFonts w:hint="eastAsia"/>
        </w:rPr>
        <w:t>配置通过</w:t>
      </w:r>
      <w:r>
        <w:rPr>
          <w:rFonts w:hint="eastAsia"/>
        </w:rPr>
        <w:t>Telnet</w:t>
      </w:r>
      <w:r>
        <w:rPr>
          <w:rFonts w:hint="eastAsia"/>
        </w:rPr>
        <w:t>登录系统拓扑图</w:t>
      </w:r>
    </w:p>
    <w:p w14:paraId="4EE4A744"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3D329B0A" w14:textId="77777777">
        <w:trPr>
          <w:trHeight w:val="471"/>
          <w:jc w:val="center"/>
        </w:trPr>
        <w:tc>
          <w:tcPr>
            <w:tcW w:w="1594" w:type="dxa"/>
            <w:vAlign w:val="center"/>
          </w:tcPr>
          <w:p w14:paraId="34F1ABA7" w14:textId="77777777" w:rsidR="00870A08" w:rsidRDefault="003A5418">
            <w:pPr>
              <w:spacing w:line="240" w:lineRule="auto"/>
              <w:ind w:firstLineChars="0" w:firstLine="0"/>
              <w:jc w:val="center"/>
            </w:pPr>
            <w:r>
              <w:rPr>
                <w:rFonts w:hint="eastAsia"/>
              </w:rPr>
              <w:t>设备</w:t>
            </w:r>
          </w:p>
        </w:tc>
        <w:tc>
          <w:tcPr>
            <w:tcW w:w="1706" w:type="dxa"/>
            <w:vAlign w:val="center"/>
          </w:tcPr>
          <w:p w14:paraId="3652F83D" w14:textId="77777777" w:rsidR="00870A08" w:rsidRDefault="003A5418">
            <w:pPr>
              <w:spacing w:line="240" w:lineRule="auto"/>
              <w:ind w:firstLineChars="0" w:firstLine="0"/>
              <w:jc w:val="center"/>
            </w:pPr>
            <w:r>
              <w:rPr>
                <w:rFonts w:hint="eastAsia"/>
              </w:rPr>
              <w:t>接口</w:t>
            </w:r>
          </w:p>
        </w:tc>
        <w:tc>
          <w:tcPr>
            <w:tcW w:w="1882" w:type="dxa"/>
            <w:vAlign w:val="center"/>
          </w:tcPr>
          <w:p w14:paraId="280A1C72"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26F2048D" w14:textId="77777777" w:rsidR="00870A08" w:rsidRDefault="003A5418">
            <w:pPr>
              <w:spacing w:line="240" w:lineRule="auto"/>
              <w:ind w:firstLineChars="0" w:firstLine="0"/>
              <w:jc w:val="center"/>
            </w:pPr>
            <w:r>
              <w:rPr>
                <w:rFonts w:hint="eastAsia"/>
              </w:rPr>
              <w:t>子网掩码</w:t>
            </w:r>
          </w:p>
        </w:tc>
        <w:tc>
          <w:tcPr>
            <w:tcW w:w="1458" w:type="dxa"/>
            <w:vAlign w:val="center"/>
          </w:tcPr>
          <w:p w14:paraId="2DA56579" w14:textId="77777777" w:rsidR="00870A08" w:rsidRDefault="003A5418">
            <w:pPr>
              <w:spacing w:line="240" w:lineRule="auto"/>
              <w:ind w:firstLineChars="0" w:firstLine="0"/>
              <w:jc w:val="center"/>
            </w:pPr>
            <w:r>
              <w:rPr>
                <w:rFonts w:hint="eastAsia"/>
              </w:rPr>
              <w:t>默认网关</w:t>
            </w:r>
          </w:p>
        </w:tc>
      </w:tr>
      <w:tr w:rsidR="00870A08" w14:paraId="35F1C3A3" w14:textId="77777777">
        <w:trPr>
          <w:jc w:val="center"/>
        </w:trPr>
        <w:tc>
          <w:tcPr>
            <w:tcW w:w="1594" w:type="dxa"/>
            <w:vAlign w:val="center"/>
          </w:tcPr>
          <w:p w14:paraId="59729E6E" w14:textId="77777777" w:rsidR="00870A08" w:rsidRDefault="003A5418">
            <w:pPr>
              <w:spacing w:line="240" w:lineRule="auto"/>
              <w:ind w:firstLineChars="0" w:firstLine="0"/>
              <w:jc w:val="center"/>
            </w:pPr>
            <w:r>
              <w:rPr>
                <w:rFonts w:hint="eastAsia"/>
              </w:rPr>
              <w:t>R1(AR2220)</w:t>
            </w:r>
          </w:p>
        </w:tc>
        <w:tc>
          <w:tcPr>
            <w:tcW w:w="1706" w:type="dxa"/>
            <w:vAlign w:val="center"/>
          </w:tcPr>
          <w:p w14:paraId="1D34CCF6" w14:textId="77777777" w:rsidR="00870A08" w:rsidRDefault="003A5418">
            <w:pPr>
              <w:spacing w:line="240" w:lineRule="auto"/>
              <w:ind w:firstLineChars="0" w:firstLine="0"/>
              <w:jc w:val="center"/>
            </w:pPr>
            <w:r>
              <w:rPr>
                <w:rFonts w:hint="eastAsia"/>
              </w:rPr>
              <w:t>GE 0/0/0</w:t>
            </w:r>
          </w:p>
        </w:tc>
        <w:tc>
          <w:tcPr>
            <w:tcW w:w="1882" w:type="dxa"/>
            <w:vAlign w:val="center"/>
          </w:tcPr>
          <w:p w14:paraId="0DA7BB88" w14:textId="77777777" w:rsidR="00870A08" w:rsidRDefault="003A5418">
            <w:pPr>
              <w:spacing w:line="240" w:lineRule="auto"/>
              <w:ind w:firstLineChars="0" w:firstLine="0"/>
              <w:jc w:val="center"/>
            </w:pPr>
            <w:r>
              <w:rPr>
                <w:rFonts w:hint="eastAsia"/>
              </w:rPr>
              <w:t>10.1.1.254</w:t>
            </w:r>
          </w:p>
        </w:tc>
        <w:tc>
          <w:tcPr>
            <w:tcW w:w="1882" w:type="dxa"/>
            <w:vAlign w:val="center"/>
          </w:tcPr>
          <w:p w14:paraId="76D212CA" w14:textId="77777777" w:rsidR="00870A08" w:rsidRDefault="003A5418">
            <w:pPr>
              <w:spacing w:line="240" w:lineRule="auto"/>
              <w:ind w:firstLineChars="0" w:firstLine="0"/>
              <w:jc w:val="center"/>
            </w:pPr>
            <w:r>
              <w:rPr>
                <w:rFonts w:hint="eastAsia"/>
              </w:rPr>
              <w:t>255.255.255.0</w:t>
            </w:r>
          </w:p>
        </w:tc>
        <w:tc>
          <w:tcPr>
            <w:tcW w:w="1458" w:type="dxa"/>
            <w:vAlign w:val="center"/>
          </w:tcPr>
          <w:p w14:paraId="7427CD09" w14:textId="77777777" w:rsidR="00870A08" w:rsidRDefault="003A5418">
            <w:pPr>
              <w:spacing w:line="240" w:lineRule="auto"/>
              <w:ind w:firstLineChars="0" w:firstLine="0"/>
              <w:jc w:val="center"/>
            </w:pPr>
            <w:r>
              <w:rPr>
                <w:rFonts w:hint="eastAsia"/>
              </w:rPr>
              <w:t>N/A</w:t>
            </w:r>
          </w:p>
        </w:tc>
      </w:tr>
      <w:tr w:rsidR="00870A08" w14:paraId="46A98A63" w14:textId="77777777">
        <w:trPr>
          <w:jc w:val="center"/>
        </w:trPr>
        <w:tc>
          <w:tcPr>
            <w:tcW w:w="1594" w:type="dxa"/>
            <w:vAlign w:val="center"/>
          </w:tcPr>
          <w:p w14:paraId="16EB1750" w14:textId="77777777" w:rsidR="00870A08" w:rsidRDefault="003A5418">
            <w:pPr>
              <w:spacing w:line="240" w:lineRule="auto"/>
              <w:ind w:firstLineChars="0" w:firstLine="0"/>
              <w:jc w:val="center"/>
            </w:pPr>
            <w:r>
              <w:rPr>
                <w:rFonts w:hint="eastAsia"/>
              </w:rPr>
              <w:t>R2(AR2220)</w:t>
            </w:r>
          </w:p>
        </w:tc>
        <w:tc>
          <w:tcPr>
            <w:tcW w:w="1706" w:type="dxa"/>
            <w:vAlign w:val="center"/>
          </w:tcPr>
          <w:p w14:paraId="53EA1C65" w14:textId="77777777" w:rsidR="00870A08" w:rsidRDefault="003A5418">
            <w:pPr>
              <w:spacing w:line="240" w:lineRule="auto"/>
              <w:ind w:firstLineChars="0" w:firstLine="0"/>
              <w:jc w:val="center"/>
            </w:pPr>
            <w:r>
              <w:rPr>
                <w:rFonts w:hint="eastAsia"/>
              </w:rPr>
              <w:t>GE 0/0/0</w:t>
            </w:r>
          </w:p>
        </w:tc>
        <w:tc>
          <w:tcPr>
            <w:tcW w:w="1882" w:type="dxa"/>
            <w:vAlign w:val="center"/>
          </w:tcPr>
          <w:p w14:paraId="575041B5" w14:textId="77777777" w:rsidR="00870A08" w:rsidRDefault="003A5418">
            <w:pPr>
              <w:spacing w:line="240" w:lineRule="auto"/>
              <w:ind w:firstLineChars="0" w:firstLine="0"/>
              <w:jc w:val="center"/>
            </w:pPr>
            <w:r>
              <w:rPr>
                <w:rFonts w:hint="eastAsia"/>
              </w:rPr>
              <w:t>10.1.1.1</w:t>
            </w:r>
          </w:p>
        </w:tc>
        <w:tc>
          <w:tcPr>
            <w:tcW w:w="1882" w:type="dxa"/>
            <w:vAlign w:val="center"/>
          </w:tcPr>
          <w:p w14:paraId="3CF58FA0" w14:textId="77777777" w:rsidR="00870A08" w:rsidRDefault="003A5418">
            <w:pPr>
              <w:spacing w:line="240" w:lineRule="auto"/>
              <w:ind w:firstLineChars="0" w:firstLine="0"/>
              <w:jc w:val="center"/>
            </w:pPr>
            <w:r>
              <w:rPr>
                <w:rFonts w:hint="eastAsia"/>
              </w:rPr>
              <w:t>255.255.255.0</w:t>
            </w:r>
          </w:p>
        </w:tc>
        <w:tc>
          <w:tcPr>
            <w:tcW w:w="1458" w:type="dxa"/>
            <w:vAlign w:val="center"/>
          </w:tcPr>
          <w:p w14:paraId="3393C2EB" w14:textId="77777777" w:rsidR="00870A08" w:rsidRDefault="003A5418">
            <w:pPr>
              <w:spacing w:line="240" w:lineRule="auto"/>
              <w:ind w:firstLineChars="0" w:firstLine="0"/>
              <w:jc w:val="center"/>
              <w:rPr>
                <w:highlight w:val="yellow"/>
              </w:rPr>
            </w:pPr>
            <w:r>
              <w:rPr>
                <w:rFonts w:hint="eastAsia"/>
                <w:highlight w:val="yellow"/>
              </w:rPr>
              <w:t>10.1.1.254</w:t>
            </w:r>
          </w:p>
        </w:tc>
      </w:tr>
      <w:tr w:rsidR="00870A08" w14:paraId="6B3FDF39" w14:textId="77777777">
        <w:trPr>
          <w:jc w:val="center"/>
        </w:trPr>
        <w:tc>
          <w:tcPr>
            <w:tcW w:w="1594" w:type="dxa"/>
            <w:vAlign w:val="center"/>
          </w:tcPr>
          <w:p w14:paraId="712EC9B5" w14:textId="77777777" w:rsidR="00870A08" w:rsidRDefault="003A5418">
            <w:pPr>
              <w:spacing w:line="240" w:lineRule="auto"/>
              <w:ind w:firstLineChars="0" w:firstLine="0"/>
              <w:jc w:val="center"/>
            </w:pPr>
            <w:r>
              <w:t>R</w:t>
            </w:r>
            <w:r>
              <w:rPr>
                <w:rFonts w:hint="eastAsia"/>
              </w:rPr>
              <w:t>3(AR2220)</w:t>
            </w:r>
          </w:p>
        </w:tc>
        <w:tc>
          <w:tcPr>
            <w:tcW w:w="1706" w:type="dxa"/>
            <w:vAlign w:val="center"/>
          </w:tcPr>
          <w:p w14:paraId="2AFD2B7A" w14:textId="77777777" w:rsidR="00870A08" w:rsidRDefault="003A5418">
            <w:pPr>
              <w:spacing w:line="240" w:lineRule="auto"/>
              <w:ind w:firstLineChars="0" w:firstLine="0"/>
              <w:jc w:val="center"/>
            </w:pPr>
            <w:r>
              <w:rPr>
                <w:rFonts w:hint="eastAsia"/>
              </w:rPr>
              <w:t>GE 0/0/0</w:t>
            </w:r>
          </w:p>
        </w:tc>
        <w:tc>
          <w:tcPr>
            <w:tcW w:w="1882" w:type="dxa"/>
            <w:vAlign w:val="center"/>
          </w:tcPr>
          <w:p w14:paraId="4D79B193" w14:textId="77777777" w:rsidR="00870A08" w:rsidRDefault="003A5418">
            <w:pPr>
              <w:spacing w:line="240" w:lineRule="auto"/>
              <w:ind w:firstLineChars="0" w:firstLine="0"/>
              <w:jc w:val="center"/>
            </w:pPr>
            <w:r>
              <w:rPr>
                <w:rFonts w:hint="eastAsia"/>
              </w:rPr>
              <w:t>10.1.1.2</w:t>
            </w:r>
          </w:p>
        </w:tc>
        <w:tc>
          <w:tcPr>
            <w:tcW w:w="1882" w:type="dxa"/>
            <w:vAlign w:val="center"/>
          </w:tcPr>
          <w:p w14:paraId="509E2E77" w14:textId="77777777" w:rsidR="00870A08" w:rsidRDefault="003A5418">
            <w:pPr>
              <w:spacing w:line="240" w:lineRule="auto"/>
              <w:ind w:firstLineChars="0" w:firstLine="0"/>
              <w:jc w:val="center"/>
            </w:pPr>
            <w:r>
              <w:rPr>
                <w:rFonts w:hint="eastAsia"/>
              </w:rPr>
              <w:t>255.255.255.0</w:t>
            </w:r>
          </w:p>
        </w:tc>
        <w:tc>
          <w:tcPr>
            <w:tcW w:w="1458" w:type="dxa"/>
            <w:vAlign w:val="center"/>
          </w:tcPr>
          <w:p w14:paraId="5F6971CE" w14:textId="77777777" w:rsidR="00870A08" w:rsidRDefault="003A5418">
            <w:pPr>
              <w:spacing w:line="240" w:lineRule="auto"/>
              <w:ind w:firstLineChars="0" w:firstLine="0"/>
              <w:jc w:val="center"/>
              <w:rPr>
                <w:highlight w:val="yellow"/>
              </w:rPr>
            </w:pPr>
            <w:r>
              <w:rPr>
                <w:rFonts w:hint="eastAsia"/>
                <w:highlight w:val="yellow"/>
              </w:rPr>
              <w:t>10.1.1.254</w:t>
            </w:r>
          </w:p>
        </w:tc>
      </w:tr>
    </w:tbl>
    <w:p w14:paraId="0C63836C" w14:textId="77777777" w:rsidR="00870A08" w:rsidRDefault="003A5418">
      <w:pPr>
        <w:pStyle w:val="10"/>
      </w:pPr>
      <w:r>
        <w:rPr>
          <w:rFonts w:hint="eastAsia"/>
        </w:rPr>
        <w:t>实验步骤</w:t>
      </w:r>
    </w:p>
    <w:p w14:paraId="60B5877F" w14:textId="77777777" w:rsidR="00870A08" w:rsidRDefault="003A5418">
      <w:pPr>
        <w:pStyle w:val="2"/>
        <w:numPr>
          <w:ilvl w:val="0"/>
          <w:numId w:val="8"/>
        </w:numPr>
        <w:ind w:left="426" w:hanging="426"/>
      </w:pPr>
      <w:r>
        <w:rPr>
          <w:rFonts w:hint="eastAsia"/>
        </w:rPr>
        <w:t>基本配置</w:t>
      </w:r>
    </w:p>
    <w:p w14:paraId="2F1BF4FF" w14:textId="77777777" w:rsidR="00870A08" w:rsidRDefault="003A5418">
      <w:pPr>
        <w:pStyle w:val="12"/>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5E9296A7" w14:textId="77777777" w:rsidR="00870A08" w:rsidRDefault="003A5418">
      <w:pPr>
        <w:pStyle w:val="12"/>
        <w:jc w:val="left"/>
      </w:pPr>
      <w:r>
        <w:rPr>
          <w:rFonts w:hint="eastAsia"/>
        </w:rPr>
        <w:t>这里以用户主机和默认网关间的连通性为例。</w:t>
      </w:r>
    </w:p>
    <w:p w14:paraId="38AA7177" w14:textId="77777777" w:rsidR="00870A08" w:rsidRDefault="003A5418">
      <w:pPr>
        <w:pStyle w:val="aff6"/>
      </w:pPr>
      <w:r>
        <w:rPr>
          <w:rFonts w:hint="eastAsia"/>
        </w:rPr>
        <w:t>R2</w:t>
      </w:r>
      <w:r>
        <w:t>&gt;ping 10.1.1.254</w:t>
      </w:r>
    </w:p>
    <w:p w14:paraId="7DCFB22D" w14:textId="77777777" w:rsidR="00870A08" w:rsidRDefault="003A5418">
      <w:pPr>
        <w:pStyle w:val="aff6"/>
      </w:pPr>
      <w:r>
        <w:t xml:space="preserve">Ping 10.1.1.254: 32 data bytes, Press </w:t>
      </w:r>
      <w:proofErr w:type="spellStart"/>
      <w:r>
        <w:t>Ctrl_C</w:t>
      </w:r>
      <w:proofErr w:type="spellEnd"/>
      <w:r>
        <w:t xml:space="preserve"> to break</w:t>
      </w:r>
    </w:p>
    <w:p w14:paraId="23F36149" w14:textId="77777777" w:rsidR="00870A08" w:rsidRDefault="003A5418">
      <w:pPr>
        <w:pStyle w:val="aff6"/>
      </w:pPr>
      <w:r>
        <w:lastRenderedPageBreak/>
        <w:t xml:space="preserve">From 10.1.1.254: bytes=32 seq=1 </w:t>
      </w:r>
      <w:proofErr w:type="spellStart"/>
      <w:r>
        <w:t>ttl</w:t>
      </w:r>
      <w:proofErr w:type="spellEnd"/>
      <w:r>
        <w:t xml:space="preserve">=255 time=47 </w:t>
      </w:r>
      <w:proofErr w:type="spellStart"/>
      <w:r>
        <w:t>ms</w:t>
      </w:r>
      <w:proofErr w:type="spellEnd"/>
    </w:p>
    <w:p w14:paraId="4AE7E797" w14:textId="77777777" w:rsidR="00870A08" w:rsidRDefault="003A5418">
      <w:pPr>
        <w:pStyle w:val="aff6"/>
      </w:pPr>
      <w:r>
        <w:t xml:space="preserve">From 10.1.1.254: bytes=32 seq=2 </w:t>
      </w:r>
      <w:proofErr w:type="spellStart"/>
      <w:r>
        <w:t>ttl</w:t>
      </w:r>
      <w:proofErr w:type="spellEnd"/>
      <w:r>
        <w:t xml:space="preserve">=255 time=32 </w:t>
      </w:r>
      <w:proofErr w:type="spellStart"/>
      <w:r>
        <w:t>ms</w:t>
      </w:r>
      <w:proofErr w:type="spellEnd"/>
    </w:p>
    <w:p w14:paraId="3DAC5CEE" w14:textId="77777777" w:rsidR="00870A08" w:rsidRDefault="003A5418">
      <w:pPr>
        <w:pStyle w:val="aff6"/>
      </w:pPr>
      <w:r>
        <w:t xml:space="preserve">From 10.1.1.254: bytes=32 seq=3 </w:t>
      </w:r>
      <w:proofErr w:type="spellStart"/>
      <w:r>
        <w:t>ttl</w:t>
      </w:r>
      <w:proofErr w:type="spellEnd"/>
      <w:r>
        <w:t xml:space="preserve">=255 time=47 </w:t>
      </w:r>
      <w:proofErr w:type="spellStart"/>
      <w:r>
        <w:t>ms</w:t>
      </w:r>
      <w:proofErr w:type="spellEnd"/>
    </w:p>
    <w:p w14:paraId="1875DE78" w14:textId="77777777" w:rsidR="00870A08" w:rsidRDefault="003A5418">
      <w:pPr>
        <w:pStyle w:val="aff6"/>
      </w:pPr>
      <w:r>
        <w:t xml:space="preserve">From 10.1.1.254: bytes=32 seq=4 </w:t>
      </w:r>
      <w:proofErr w:type="spellStart"/>
      <w:r>
        <w:t>ttl</w:t>
      </w:r>
      <w:proofErr w:type="spellEnd"/>
      <w:r>
        <w:t xml:space="preserve">=255 time=31 </w:t>
      </w:r>
      <w:proofErr w:type="spellStart"/>
      <w:r>
        <w:t>ms</w:t>
      </w:r>
      <w:proofErr w:type="spellEnd"/>
    </w:p>
    <w:p w14:paraId="7CE46A6C" w14:textId="77777777" w:rsidR="00870A08" w:rsidRDefault="003A5418">
      <w:pPr>
        <w:pStyle w:val="aff6"/>
      </w:pPr>
      <w:r>
        <w:t xml:space="preserve">From 10.1.1.254: bytes=32 seq=5 </w:t>
      </w:r>
      <w:proofErr w:type="spellStart"/>
      <w:r>
        <w:t>ttl</w:t>
      </w:r>
      <w:proofErr w:type="spellEnd"/>
      <w:r>
        <w:t xml:space="preserve">=255 time=31 </w:t>
      </w:r>
      <w:proofErr w:type="spellStart"/>
      <w:r>
        <w:t>ms</w:t>
      </w:r>
      <w:proofErr w:type="spellEnd"/>
    </w:p>
    <w:p w14:paraId="61D3A05A" w14:textId="77777777" w:rsidR="00870A08" w:rsidRDefault="003A5418">
      <w:pPr>
        <w:pStyle w:val="aff6"/>
      </w:pPr>
      <w:r>
        <w:t>--- 10.0.12.2 ping statistics ---</w:t>
      </w:r>
    </w:p>
    <w:p w14:paraId="0EBB84ED" w14:textId="77777777" w:rsidR="00870A08" w:rsidRDefault="003A5418">
      <w:pPr>
        <w:pStyle w:val="aff6"/>
      </w:pPr>
      <w:r>
        <w:t xml:space="preserve">    5 packet(s) transmitted</w:t>
      </w:r>
    </w:p>
    <w:p w14:paraId="4AE71E9C" w14:textId="77777777" w:rsidR="00870A08" w:rsidRDefault="003A5418">
      <w:pPr>
        <w:pStyle w:val="aff6"/>
      </w:pPr>
      <w:r>
        <w:t xml:space="preserve">    5 packet(s) received</w:t>
      </w:r>
    </w:p>
    <w:p w14:paraId="1F8E2E73" w14:textId="77777777" w:rsidR="00870A08" w:rsidRDefault="003A5418">
      <w:pPr>
        <w:pStyle w:val="aff6"/>
      </w:pPr>
      <w:r>
        <w:t xml:space="preserve">    0.00% packet loss</w:t>
      </w:r>
    </w:p>
    <w:p w14:paraId="2C98BB35" w14:textId="77777777" w:rsidR="00870A08" w:rsidRDefault="003A5418">
      <w:pPr>
        <w:pStyle w:val="aff6"/>
      </w:pPr>
      <w:r>
        <w:t xml:space="preserve">round-trip min/avg/max = 30/68/120 </w:t>
      </w:r>
      <w:proofErr w:type="spellStart"/>
      <w:r>
        <w:t>ms</w:t>
      </w:r>
      <w:proofErr w:type="spellEnd"/>
    </w:p>
    <w:p w14:paraId="7A52BA64" w14:textId="77777777" w:rsidR="00870A08" w:rsidRDefault="003A5418">
      <w:pPr>
        <w:pStyle w:val="2"/>
        <w:numPr>
          <w:ilvl w:val="0"/>
          <w:numId w:val="8"/>
        </w:numPr>
        <w:ind w:left="426" w:hanging="426"/>
        <w:rPr>
          <w:rFonts w:ascii="微软雅黑" w:hAnsi="微软雅黑"/>
        </w:rPr>
      </w:pPr>
      <w:r>
        <w:rPr>
          <w:rFonts w:ascii="微软雅黑" w:hAnsi="微软雅黑" w:hint="eastAsia"/>
        </w:rPr>
        <w:t>配置Telnet的密码验证</w:t>
      </w:r>
    </w:p>
    <w:p w14:paraId="52C57BDF" w14:textId="77777777" w:rsidR="00870A08" w:rsidRDefault="003A5418">
      <w:pPr>
        <w:ind w:firstLine="420"/>
      </w:pPr>
      <w:r>
        <w:rPr>
          <w:rFonts w:hint="eastAsia"/>
        </w:rPr>
        <w:t>为了方便公司员工对机房设备进行远程管理和维护，需要在路由器上配置</w:t>
      </w:r>
      <w:r>
        <w:rPr>
          <w:rFonts w:hint="eastAsia"/>
        </w:rPr>
        <w:t>Telnet</w:t>
      </w:r>
      <w:r>
        <w:rPr>
          <w:rFonts w:hint="eastAsia"/>
        </w:rPr>
        <w:t>功能。为了提高网络安全性，用户在</w:t>
      </w:r>
      <w:r>
        <w:rPr>
          <w:rFonts w:hint="eastAsia"/>
        </w:rPr>
        <w:t>Telnet</w:t>
      </w:r>
      <w:r>
        <w:rPr>
          <w:rFonts w:hint="eastAsia"/>
        </w:rPr>
        <w:t>时使用密码认证，只有通过认证的用户才有权限登录设备。</w:t>
      </w:r>
    </w:p>
    <w:p w14:paraId="7D2E096D" w14:textId="77777777" w:rsidR="00870A08" w:rsidRDefault="003A5418">
      <w:pPr>
        <w:ind w:firstLine="420"/>
      </w:pPr>
      <w:r>
        <w:rPr>
          <w:rFonts w:hint="eastAsia"/>
        </w:rPr>
        <w:t>在</w:t>
      </w:r>
      <w:r>
        <w:rPr>
          <w:rFonts w:hint="eastAsia"/>
        </w:rPr>
        <w:t>R1</w:t>
      </w:r>
      <w:r>
        <w:rPr>
          <w:rFonts w:hint="eastAsia"/>
        </w:rPr>
        <w:t>上配置</w:t>
      </w:r>
      <w:r>
        <w:rPr>
          <w:rFonts w:hint="eastAsia"/>
        </w:rPr>
        <w:t>Telnet</w:t>
      </w:r>
      <w:r>
        <w:rPr>
          <w:rFonts w:hint="eastAsia"/>
        </w:rPr>
        <w:t>验证方式为密码验证方式，密码为</w:t>
      </w:r>
      <w:proofErr w:type="spellStart"/>
      <w:r>
        <w:rPr>
          <w:rFonts w:hint="eastAsia"/>
        </w:rPr>
        <w:t>huawei</w:t>
      </w:r>
      <w:proofErr w:type="spellEnd"/>
      <w:r>
        <w:rPr>
          <w:rFonts w:hint="eastAsia"/>
        </w:rPr>
        <w:t>。并设置验证密码以密文方式存储，在配置文件中以加密的方式显示密码，能够使密码不容易被泄露。</w:t>
      </w:r>
    </w:p>
    <w:p w14:paraId="6A2C9E9E" w14:textId="77777777" w:rsidR="00870A08" w:rsidRDefault="003A5418">
      <w:pPr>
        <w:pStyle w:val="aff6"/>
      </w:pPr>
      <w:r>
        <w:rPr>
          <w:noProof/>
          <w:lang w:val="en-GB"/>
        </w:rPr>
        <mc:AlternateContent>
          <mc:Choice Requires="wps">
            <w:drawing>
              <wp:anchor distT="0" distB="0" distL="114300" distR="114300" simplePos="0" relativeHeight="251691008" behindDoc="0" locked="0" layoutInCell="1" allowOverlap="1" wp14:anchorId="47FD6AEB" wp14:editId="5FFB8E1D">
                <wp:simplePos x="0" y="0"/>
                <wp:positionH relativeFrom="column">
                  <wp:posOffset>2011680</wp:posOffset>
                </wp:positionH>
                <wp:positionV relativeFrom="paragraph">
                  <wp:posOffset>98425</wp:posOffset>
                </wp:positionV>
                <wp:extent cx="635" cy="635"/>
                <wp:effectExtent l="38100" t="38100" r="38100" b="38100"/>
                <wp:wrapNone/>
                <wp:docPr id="535" name="墨迹 535"/>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xmlns:wpsCustomData="http://www.wps.cn/officeDocument/2013/wpsCustomData">
            <w:pict>
              <v:shape id="_x0000_s1026" o:spid="_x0000_s1026" o:spt="75" style="position:absolute;left:0pt;margin-left:158.4pt;margin-top:7.75pt;height:0.05pt;width:0.05pt;z-index:251691008;mso-width-relative:page;mso-height-relative:page;" coordsize="21600,21600" o:gfxdata="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">
                <v:imagedata r:id="rId80" o:title=""/>
                <o:lock v:ext="edit"/>
              </v:shape>
            </w:pict>
          </mc:Fallback>
        </mc:AlternateContent>
      </w:r>
      <w:r>
        <w:rPr>
          <w:noProof/>
          <w:lang w:val="en-GB"/>
        </w:rPr>
        <mc:AlternateContent>
          <mc:Choice Requires="wps">
            <w:drawing>
              <wp:anchor distT="0" distB="0" distL="114300" distR="114300" simplePos="0" relativeHeight="251689984" behindDoc="0" locked="0" layoutInCell="1" allowOverlap="1" wp14:anchorId="5087D915" wp14:editId="069FDFB6">
                <wp:simplePos x="0" y="0"/>
                <wp:positionH relativeFrom="column">
                  <wp:posOffset>1944370</wp:posOffset>
                </wp:positionH>
                <wp:positionV relativeFrom="paragraph">
                  <wp:posOffset>161925</wp:posOffset>
                </wp:positionV>
                <wp:extent cx="8890" cy="6985"/>
                <wp:effectExtent l="38100" t="38100" r="29845" b="31750"/>
                <wp:wrapNone/>
                <wp:docPr id="533" name="墨迹 533"/>
                <wp:cNvGraphicFramePr/>
                <a:graphic xmlns:a="http://schemas.openxmlformats.org/drawingml/2006/main">
                  <a:graphicData uri="http://schemas.microsoft.com/office/word/2010/wordprocessingInk">
                    <w14:contentPart bwMode="auto" r:id="rId81">
                      <w14:nvContentPartPr>
                        <w14:cNvContentPartPr/>
                      </w14:nvContentPartPr>
                      <w14:xfrm>
                        <a:off x="0" y="0"/>
                        <a:ext cx="8640" cy="6840"/>
                      </w14:xfrm>
                    </w14:contentPart>
                  </a:graphicData>
                </a:graphic>
              </wp:anchor>
            </w:drawing>
          </mc:Choice>
          <mc:Fallback xmlns:wpsCustomData="http://www.wps.cn/officeDocument/2013/wpsCustomData">
            <w:pict>
              <v:shape id="_x0000_s1026" o:spid="_x0000_s1026" o:spt="75" style="position:absolute;left:0pt;margin-left:153.1pt;margin-top:12.75pt;height:0.55pt;width:0.7pt;z-index:251689984;mso-width-relative:page;mso-height-relative:page;" coordsize="21600,21600" o:gfxdata="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B69GxX2AAAAAkBAAAPAAAAAAAAAAEAIAAAACIA&#10;AABkcnMvZG93bnJldi54bWxQSwECFAAUAAAACACHTuJAUoy9jJMBAAAzAwAADgAAAAAAAAABACAA&#10;AAAnAQAAZHJzL2Uyb0RvYy54bWxQSwECFAAKAAAAAACHTuJAAAAAAAAAAAAAAAAACAAAAAAAAAAA&#10;ABAAAADmAgAAZHJzL2luay9QSwECFAAUAAAACACHTuJALrZ+ZA4CAAAEBQAAEAAAAAAAAAABACAA&#10;AAAMAwAAZHJzL2luay9pbmsxLnhtbFBLBQYAAAAACgAKAEwCAACzCAAAAAA=&#10;">
                <v:imagedata r:id="rId82" o:title=""/>
                <o:lock v:ext="edit"/>
              </v:shape>
            </w:pict>
          </mc:Fallback>
        </mc:AlternateContent>
      </w:r>
      <w:r>
        <w:rPr>
          <w:noProof/>
          <w:lang w:val="en-GB"/>
        </w:rPr>
        <mc:AlternateContent>
          <mc:Choice Requires="wps">
            <w:drawing>
              <wp:anchor distT="0" distB="0" distL="114300" distR="114300" simplePos="0" relativeHeight="251688960" behindDoc="0" locked="0" layoutInCell="1" allowOverlap="1" wp14:anchorId="3E55FDDE" wp14:editId="03F902B2">
                <wp:simplePos x="0" y="0"/>
                <wp:positionH relativeFrom="column">
                  <wp:posOffset>1958975</wp:posOffset>
                </wp:positionH>
                <wp:positionV relativeFrom="paragraph">
                  <wp:posOffset>152400</wp:posOffset>
                </wp:positionV>
                <wp:extent cx="3810" cy="3810"/>
                <wp:effectExtent l="38100" t="38100" r="34290" b="34925"/>
                <wp:wrapNone/>
                <wp:docPr id="532" name="墨迹 532"/>
                <wp:cNvGraphicFramePr/>
                <a:graphic xmlns:a="http://schemas.openxmlformats.org/drawingml/2006/main">
                  <a:graphicData uri="http://schemas.microsoft.com/office/word/2010/wordprocessingInk">
                    <w14:contentPart bwMode="auto" r:id="rId83">
                      <w14:nvContentPartPr>
                        <w14:cNvContentPartPr/>
                      </w14:nvContentPartPr>
                      <w14:xfrm>
                        <a:off x="0" y="0"/>
                        <a:ext cx="3960" cy="3600"/>
                      </w14:xfrm>
                    </w14:contentPart>
                  </a:graphicData>
                </a:graphic>
              </wp:anchor>
            </w:drawing>
          </mc:Choice>
          <mc:Fallback xmlns:wpsCustomData="http://www.wps.cn/officeDocument/2013/wpsCustomData">
            <w:pict>
              <v:shape id="_x0000_s1026" o:spid="_x0000_s1026" o:spt="75" style="position:absolute;left:0pt;margin-left:154.25pt;margin-top:12pt;height:0.3pt;width:0.3pt;z-index:251688960;mso-width-relative:page;mso-height-relative:page;" coordsize="21600,21600" o:gfxdata="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">
                <v:imagedata r:id="rId84" o:title=""/>
                <o:lock v:ext="edit"/>
              </v:shape>
            </w:pict>
          </mc:Fallback>
        </mc:AlternateContent>
      </w:r>
      <w:r>
        <w:t xml:space="preserve">[R1]user-interface </w:t>
      </w:r>
      <w:proofErr w:type="spellStart"/>
      <w:r>
        <w:t>vty</w:t>
      </w:r>
      <w:proofErr w:type="spellEnd"/>
      <w:r>
        <w:t xml:space="preserve"> 0 4  </w:t>
      </w:r>
      <w:r>
        <w:rPr>
          <w:rFonts w:hint="eastAsia"/>
          <w:highlight w:val="yellow"/>
        </w:rPr>
        <w:t>//</w:t>
      </w:r>
      <w:r>
        <w:rPr>
          <w:rFonts w:hint="eastAsia"/>
          <w:highlight w:val="yellow"/>
        </w:rPr>
        <w:t>使用</w:t>
      </w:r>
      <w:r>
        <w:rPr>
          <w:rFonts w:hint="eastAsia"/>
          <w:highlight w:val="yellow"/>
        </w:rPr>
        <w:t>Telnet</w:t>
      </w:r>
      <w:r>
        <w:rPr>
          <w:rFonts w:hint="eastAsia"/>
          <w:highlight w:val="yellow"/>
        </w:rPr>
        <w:t>登录的用户数</w:t>
      </w:r>
    </w:p>
    <w:p w14:paraId="4CCE15B3" w14:textId="77777777" w:rsidR="00870A08" w:rsidRDefault="003A5418">
      <w:pPr>
        <w:pStyle w:val="aff6"/>
      </w:pPr>
      <w:r>
        <w:t>[</w:t>
      </w:r>
      <w:r>
        <w:rPr>
          <w:rFonts w:hint="eastAsia"/>
        </w:rPr>
        <w:t>R</w:t>
      </w:r>
      <w:r>
        <w:t>1-ui-vty0-</w:t>
      </w:r>
      <w:proofErr w:type="gramStart"/>
      <w:r>
        <w:t>4]authentication</w:t>
      </w:r>
      <w:proofErr w:type="gramEnd"/>
      <w:r>
        <w:t>-mode password</w:t>
      </w:r>
    </w:p>
    <w:p w14:paraId="19234900" w14:textId="77777777" w:rsidR="00870A08" w:rsidRDefault="003A5418">
      <w:pPr>
        <w:pStyle w:val="aff6"/>
      </w:pPr>
      <w:r>
        <w:t>Please configure the login password (maximum length 16</w:t>
      </w:r>
      <w:proofErr w:type="gramStart"/>
      <w:r>
        <w:t>):</w:t>
      </w:r>
      <w:proofErr w:type="spellStart"/>
      <w:r>
        <w:t>huawei</w:t>
      </w:r>
      <w:proofErr w:type="spellEnd"/>
      <w:proofErr w:type="gramEnd"/>
    </w:p>
    <w:p w14:paraId="79B437B9" w14:textId="77777777" w:rsidR="00870A08" w:rsidRDefault="00870A08">
      <w:pPr>
        <w:pStyle w:val="aff6"/>
      </w:pPr>
    </w:p>
    <w:p w14:paraId="11CAB34A" w14:textId="77777777" w:rsidR="00870A08" w:rsidRDefault="003A5418">
      <w:pPr>
        <w:ind w:firstLine="420"/>
      </w:pPr>
      <w:r>
        <w:rPr>
          <w:rFonts w:hint="eastAsia"/>
        </w:rPr>
        <w:t>在用户设备</w:t>
      </w:r>
      <w:r>
        <w:rPr>
          <w:rFonts w:hint="eastAsia"/>
        </w:rPr>
        <w:t>R2</w:t>
      </w:r>
      <w:r>
        <w:rPr>
          <w:rFonts w:hint="eastAsia"/>
        </w:rPr>
        <w:t>和</w:t>
      </w:r>
      <w:r>
        <w:rPr>
          <w:rFonts w:hint="eastAsia"/>
        </w:rPr>
        <w:t>R3</w:t>
      </w:r>
      <w:r>
        <w:rPr>
          <w:rFonts w:hint="eastAsia"/>
        </w:rPr>
        <w:t>上使用</w:t>
      </w:r>
      <w:r>
        <w:rPr>
          <w:rFonts w:hint="eastAsia"/>
        </w:rPr>
        <w:t>Telnet</w:t>
      </w:r>
      <w:r>
        <w:rPr>
          <w:rFonts w:hint="eastAsia"/>
        </w:rPr>
        <w:t>连接</w:t>
      </w:r>
      <w:r>
        <w:rPr>
          <w:rFonts w:hint="eastAsia"/>
        </w:rPr>
        <w:t>R1</w:t>
      </w:r>
      <w:r>
        <w:rPr>
          <w:rFonts w:hint="eastAsia"/>
        </w:rPr>
        <w:t>。</w:t>
      </w:r>
    </w:p>
    <w:p w14:paraId="284CD3C2" w14:textId="77777777" w:rsidR="00870A08" w:rsidRDefault="003A5418">
      <w:pPr>
        <w:pStyle w:val="aff6"/>
      </w:pPr>
      <w:r>
        <w:t>&lt;</w:t>
      </w:r>
      <w:r>
        <w:rPr>
          <w:highlight w:val="yellow"/>
        </w:rPr>
        <w:t>PC-1</w:t>
      </w:r>
      <w:r>
        <w:t xml:space="preserve">&gt;telnet 10.1.1.254   </w:t>
      </w:r>
      <w:r>
        <w:rPr>
          <w:highlight w:val="yellow"/>
        </w:rPr>
        <w:t>//R2</w:t>
      </w:r>
    </w:p>
    <w:p w14:paraId="266483F5" w14:textId="77777777" w:rsidR="00870A08" w:rsidRDefault="003A5418">
      <w:pPr>
        <w:pStyle w:val="aff6"/>
      </w:pPr>
      <w:r>
        <w:t>Trying 10.1.1.254 ...</w:t>
      </w:r>
    </w:p>
    <w:p w14:paraId="7927169B" w14:textId="77777777" w:rsidR="00870A08" w:rsidRDefault="003A5418">
      <w:pPr>
        <w:pStyle w:val="aff6"/>
      </w:pPr>
      <w:r>
        <w:t xml:space="preserve">Press CTRL+K to </w:t>
      </w:r>
      <w:proofErr w:type="spellStart"/>
      <w:r>
        <w:t>abor</w:t>
      </w:r>
      <w:proofErr w:type="spellEnd"/>
    </w:p>
    <w:p w14:paraId="6B9B38E2" w14:textId="77777777" w:rsidR="00870A08" w:rsidRDefault="003A5418">
      <w:pPr>
        <w:pStyle w:val="aff6"/>
      </w:pPr>
      <w:r>
        <w:t>Connected to 10.1.1.254 ...</w:t>
      </w:r>
    </w:p>
    <w:p w14:paraId="3CE22A9E" w14:textId="77777777" w:rsidR="00870A08" w:rsidRDefault="003A5418">
      <w:pPr>
        <w:pStyle w:val="aff6"/>
      </w:pPr>
      <w:r>
        <w:t>Login authentication</w:t>
      </w:r>
    </w:p>
    <w:p w14:paraId="4B89B442" w14:textId="77777777" w:rsidR="00870A08" w:rsidRDefault="003A5418">
      <w:pPr>
        <w:pStyle w:val="aff6"/>
      </w:pPr>
      <w:r>
        <w:t>Password:</w:t>
      </w:r>
    </w:p>
    <w:p w14:paraId="7CD51F0A" w14:textId="77777777" w:rsidR="00870A08" w:rsidRDefault="003A5418">
      <w:pPr>
        <w:pStyle w:val="aff6"/>
      </w:pPr>
      <w:r>
        <w:lastRenderedPageBreak/>
        <w:t>Info: The max number of VTY users is 10, and the number</w:t>
      </w:r>
    </w:p>
    <w:p w14:paraId="1714C563" w14:textId="77777777" w:rsidR="00870A08" w:rsidRDefault="003A5418">
      <w:pPr>
        <w:pStyle w:val="aff6"/>
      </w:pPr>
      <w:r>
        <w:t xml:space="preserve">      of current VTY users on line is 1.</w:t>
      </w:r>
    </w:p>
    <w:p w14:paraId="12E51918" w14:textId="77777777" w:rsidR="00870A08" w:rsidRDefault="003A5418">
      <w:pPr>
        <w:pStyle w:val="aff6"/>
      </w:pPr>
      <w:r>
        <w:t xml:space="preserve">      The current login time is 2013-06-25 13:56:34.</w:t>
      </w:r>
    </w:p>
    <w:p w14:paraId="7A00750C" w14:textId="77777777" w:rsidR="00870A08" w:rsidRDefault="003A5418">
      <w:pPr>
        <w:pStyle w:val="aff6"/>
      </w:pPr>
      <w:r>
        <w:t>&lt;R1&gt;</w:t>
      </w:r>
    </w:p>
    <w:p w14:paraId="7E974A90" w14:textId="77777777" w:rsidR="00870A08" w:rsidRDefault="00870A08">
      <w:pPr>
        <w:pStyle w:val="aff6"/>
      </w:pPr>
    </w:p>
    <w:p w14:paraId="0D14643C" w14:textId="77777777" w:rsidR="00870A08" w:rsidRDefault="003A5418">
      <w:pPr>
        <w:pStyle w:val="aff6"/>
      </w:pPr>
      <w:r>
        <w:t>&lt;R3&gt;telnet 10.1.1.254</w:t>
      </w:r>
    </w:p>
    <w:p w14:paraId="62561741" w14:textId="77777777" w:rsidR="00870A08" w:rsidRDefault="003A5418">
      <w:pPr>
        <w:pStyle w:val="aff6"/>
      </w:pPr>
      <w:r>
        <w:t>Trying 10.1.1.254 ...</w:t>
      </w:r>
    </w:p>
    <w:p w14:paraId="1BC70111" w14:textId="77777777" w:rsidR="00870A08" w:rsidRDefault="003A5418">
      <w:pPr>
        <w:pStyle w:val="aff6"/>
      </w:pPr>
      <w:r>
        <w:t>Press CTRL+K to abort</w:t>
      </w:r>
    </w:p>
    <w:p w14:paraId="3C80A498" w14:textId="77777777" w:rsidR="00870A08" w:rsidRDefault="003A5418">
      <w:pPr>
        <w:pStyle w:val="aff6"/>
      </w:pPr>
      <w:r>
        <w:t>Connected to 10.1.1.254 ...</w:t>
      </w:r>
    </w:p>
    <w:p w14:paraId="2E3736A2" w14:textId="77777777" w:rsidR="00870A08" w:rsidRDefault="003A5418">
      <w:pPr>
        <w:pStyle w:val="aff6"/>
      </w:pPr>
      <w:r>
        <w:t>Login authentication</w:t>
      </w:r>
    </w:p>
    <w:p w14:paraId="1737AF68" w14:textId="77777777" w:rsidR="00870A08" w:rsidRDefault="003A5418">
      <w:pPr>
        <w:pStyle w:val="aff6"/>
      </w:pPr>
      <w:r>
        <w:t>Password:</w:t>
      </w:r>
    </w:p>
    <w:p w14:paraId="4E50F85B" w14:textId="77777777" w:rsidR="00870A08" w:rsidRDefault="003A5418">
      <w:pPr>
        <w:pStyle w:val="aff6"/>
      </w:pPr>
      <w:r>
        <w:t>Info: The max number of VTY users is 10, and the number</w:t>
      </w:r>
    </w:p>
    <w:p w14:paraId="13549127" w14:textId="77777777" w:rsidR="00870A08" w:rsidRDefault="003A5418">
      <w:pPr>
        <w:pStyle w:val="aff6"/>
      </w:pPr>
      <w:r>
        <w:t xml:space="preserve">      of current VTY users on line is 1.</w:t>
      </w:r>
    </w:p>
    <w:p w14:paraId="2E5153B2" w14:textId="77777777" w:rsidR="00870A08" w:rsidRDefault="003A5418">
      <w:pPr>
        <w:pStyle w:val="aff6"/>
      </w:pPr>
      <w:r>
        <w:t xml:space="preserve">      The current login time is 2013-06-25 19:08:01.</w:t>
      </w:r>
    </w:p>
    <w:p w14:paraId="010494EE" w14:textId="77777777" w:rsidR="00870A08" w:rsidRDefault="003A5418">
      <w:pPr>
        <w:pStyle w:val="aff6"/>
      </w:pPr>
      <w:r>
        <w:t>&lt;R1&gt;</w:t>
      </w:r>
    </w:p>
    <w:p w14:paraId="27D229F5" w14:textId="77777777" w:rsidR="00870A08" w:rsidRDefault="00870A08">
      <w:pPr>
        <w:pStyle w:val="aff6"/>
      </w:pPr>
    </w:p>
    <w:p w14:paraId="44A05806" w14:textId="77777777" w:rsidR="00870A08" w:rsidRDefault="003A5418">
      <w:pPr>
        <w:ind w:firstLine="420"/>
      </w:pPr>
      <w:r>
        <w:rPr>
          <w:rFonts w:hint="eastAsia"/>
        </w:rPr>
        <w:t>可以观察到此时</w:t>
      </w:r>
      <w:r>
        <w:rPr>
          <w:rFonts w:hint="eastAsia"/>
        </w:rPr>
        <w:t>R2</w:t>
      </w:r>
      <w:r>
        <w:rPr>
          <w:rFonts w:hint="eastAsia"/>
        </w:rPr>
        <w:t>和</w:t>
      </w:r>
      <w:r>
        <w:rPr>
          <w:rFonts w:hint="eastAsia"/>
        </w:rPr>
        <w:t>R3</w:t>
      </w:r>
      <w:r>
        <w:rPr>
          <w:rFonts w:hint="eastAsia"/>
        </w:rPr>
        <w:t>在连接</w:t>
      </w:r>
      <w:r>
        <w:rPr>
          <w:rFonts w:hint="eastAsia"/>
        </w:rPr>
        <w:t>R1</w:t>
      </w:r>
      <w:r>
        <w:rPr>
          <w:rFonts w:hint="eastAsia"/>
        </w:rPr>
        <w:t>过程中，要求输入认证密码，当输入正确的密码后才能进入</w:t>
      </w:r>
      <w:r>
        <w:rPr>
          <w:rFonts w:hint="eastAsia"/>
        </w:rPr>
        <w:t>R1</w:t>
      </w:r>
      <w:r>
        <w:rPr>
          <w:rFonts w:hint="eastAsia"/>
        </w:rPr>
        <w:t>的用户界面。</w:t>
      </w:r>
    </w:p>
    <w:p w14:paraId="565DB01D" w14:textId="77777777" w:rsidR="00870A08" w:rsidRDefault="003A5418">
      <w:pPr>
        <w:ind w:firstLine="420"/>
      </w:pPr>
      <w:r>
        <w:rPr>
          <w:rFonts w:hint="eastAsia"/>
        </w:rPr>
        <w:t>登录成功后，可以继续使用命令</w:t>
      </w:r>
      <w:r>
        <w:rPr>
          <w:rFonts w:hint="eastAsia"/>
          <w:b/>
        </w:rPr>
        <w:t>display users</w:t>
      </w:r>
      <w:r>
        <w:rPr>
          <w:rFonts w:hint="eastAsia"/>
        </w:rPr>
        <w:t>查看已经登录的用户信息。</w:t>
      </w:r>
    </w:p>
    <w:p w14:paraId="633A2718" w14:textId="77777777" w:rsidR="00870A08" w:rsidRDefault="003A5418">
      <w:pPr>
        <w:pStyle w:val="aff6"/>
      </w:pPr>
      <w:r>
        <w:t>[R</w:t>
      </w:r>
      <w:proofErr w:type="gramStart"/>
      <w:r>
        <w:t>1]display</w:t>
      </w:r>
      <w:proofErr w:type="gramEnd"/>
      <w:r>
        <w:t xml:space="preserve"> users </w:t>
      </w:r>
    </w:p>
    <w:p w14:paraId="48FAA666" w14:textId="77777777" w:rsidR="00870A08" w:rsidRDefault="003A5418">
      <w:pPr>
        <w:pStyle w:val="aff6"/>
      </w:pPr>
      <w:r>
        <w:t xml:space="preserve">  User-</w:t>
      </w:r>
      <w:proofErr w:type="spellStart"/>
      <w:r>
        <w:t>Intf</w:t>
      </w:r>
      <w:proofErr w:type="spellEnd"/>
      <w:r>
        <w:t xml:space="preserve">    Delay    Type   Network Address     </w:t>
      </w:r>
      <w:proofErr w:type="spellStart"/>
      <w:r>
        <w:t>AuthenStatus</w:t>
      </w:r>
      <w:proofErr w:type="spellEnd"/>
      <w:r>
        <w:t xml:space="preserve">    </w:t>
      </w:r>
      <w:proofErr w:type="spellStart"/>
      <w:r>
        <w:t>AuthorcmdFlag</w:t>
      </w:r>
      <w:proofErr w:type="spellEnd"/>
    </w:p>
    <w:p w14:paraId="52CE795C" w14:textId="77777777" w:rsidR="00870A08" w:rsidRDefault="003A5418">
      <w:pPr>
        <w:pStyle w:val="aff6"/>
      </w:pPr>
      <w:r>
        <w:t xml:space="preserve">+ 0   CON 0   00:00:00        no        </w:t>
      </w:r>
      <w:proofErr w:type="gramStart"/>
      <w:r>
        <w:t>Username :</w:t>
      </w:r>
      <w:proofErr w:type="gramEnd"/>
      <w:r>
        <w:t xml:space="preserve"> Unspecified</w:t>
      </w:r>
    </w:p>
    <w:p w14:paraId="5612A440" w14:textId="77777777" w:rsidR="00870A08" w:rsidRDefault="003A5418">
      <w:pPr>
        <w:pStyle w:val="aff6"/>
      </w:pPr>
      <w:r>
        <w:t xml:space="preserve"> </w:t>
      </w:r>
      <w:r>
        <w:rPr>
          <w:shd w:val="pct10" w:color="auto" w:fill="FFFFFF"/>
        </w:rPr>
        <w:t xml:space="preserve"> </w:t>
      </w:r>
      <w:proofErr w:type="gramStart"/>
      <w:r>
        <w:rPr>
          <w:shd w:val="pct10" w:color="auto" w:fill="FFFFFF"/>
        </w:rPr>
        <w:t>34  VTY</w:t>
      </w:r>
      <w:proofErr w:type="gramEnd"/>
      <w:r>
        <w:rPr>
          <w:shd w:val="pct10" w:color="auto" w:fill="FFFFFF"/>
        </w:rPr>
        <w:t xml:space="preserve"> 0   00:01:26  TEL    10.1.1.2                  pass           no        U</w:t>
      </w:r>
    </w:p>
    <w:p w14:paraId="2433FF52" w14:textId="77777777" w:rsidR="00870A08" w:rsidRDefault="003A5418">
      <w:pPr>
        <w:pStyle w:val="aff6"/>
      </w:pPr>
      <w:proofErr w:type="spellStart"/>
      <w:proofErr w:type="gramStart"/>
      <w:r>
        <w:t>sername</w:t>
      </w:r>
      <w:proofErr w:type="spellEnd"/>
      <w:r>
        <w:t xml:space="preserve"> :</w:t>
      </w:r>
      <w:proofErr w:type="gramEnd"/>
      <w:r>
        <w:t xml:space="preserve"> Unspecified</w:t>
      </w:r>
    </w:p>
    <w:p w14:paraId="79D6BEFB" w14:textId="77777777" w:rsidR="00870A08" w:rsidRDefault="003A5418">
      <w:pPr>
        <w:pStyle w:val="aff6"/>
      </w:pPr>
      <w:r>
        <w:t xml:space="preserve">  </w:t>
      </w:r>
      <w:proofErr w:type="gramStart"/>
      <w:r>
        <w:rPr>
          <w:shd w:val="pct10" w:color="auto" w:fill="FFFFFF"/>
        </w:rPr>
        <w:t>35  VTY</w:t>
      </w:r>
      <w:proofErr w:type="gramEnd"/>
      <w:r>
        <w:rPr>
          <w:shd w:val="pct10" w:color="auto" w:fill="FFFFFF"/>
        </w:rPr>
        <w:t xml:space="preserve"> 1   00:00:30  TEL    10.1.1.1                  pass           no        U</w:t>
      </w:r>
    </w:p>
    <w:p w14:paraId="3E69AD5A" w14:textId="77777777" w:rsidR="00870A08" w:rsidRDefault="003A5418">
      <w:pPr>
        <w:pStyle w:val="aff6"/>
      </w:pPr>
      <w:proofErr w:type="spellStart"/>
      <w:proofErr w:type="gramStart"/>
      <w:r>
        <w:t>sername</w:t>
      </w:r>
      <w:proofErr w:type="spellEnd"/>
      <w:r>
        <w:t xml:space="preserve"> :</w:t>
      </w:r>
      <w:proofErr w:type="gramEnd"/>
      <w:r>
        <w:t xml:space="preserve"> Unspecified</w:t>
      </w:r>
    </w:p>
    <w:p w14:paraId="772C2D6F" w14:textId="77777777" w:rsidR="00870A08" w:rsidRDefault="003A5418">
      <w:pPr>
        <w:pStyle w:val="2"/>
        <w:numPr>
          <w:ilvl w:val="0"/>
          <w:numId w:val="8"/>
        </w:numPr>
        <w:ind w:left="426" w:hanging="426"/>
        <w:rPr>
          <w:rFonts w:ascii="微软雅黑" w:hAnsi="微软雅黑"/>
        </w:rPr>
      </w:pPr>
      <w:r>
        <w:rPr>
          <w:rFonts w:ascii="微软雅黑" w:hAnsi="微软雅黑" w:hint="eastAsia"/>
        </w:rPr>
        <w:lastRenderedPageBreak/>
        <w:t>配置Telnet区分不同用户的权限</w:t>
      </w:r>
    </w:p>
    <w:p w14:paraId="74D7F00F" w14:textId="77777777" w:rsidR="00870A08" w:rsidRDefault="003A5418">
      <w:pPr>
        <w:ind w:firstLine="420"/>
      </w:pPr>
      <w:r>
        <w:rPr>
          <w:rFonts w:hint="eastAsia"/>
        </w:rPr>
        <w:t>为了进一步保证网络的安全性及稳定性，避免员工错误更改设备的配置，公司要求普通员工只能拥有设备的监控权限，只有网络管理员拥有设备的配置和管理权限。默认情况下，</w:t>
      </w:r>
      <w:r>
        <w:rPr>
          <w:rFonts w:hint="eastAsia"/>
        </w:rPr>
        <w:t>VTY</w:t>
      </w:r>
      <w:r>
        <w:rPr>
          <w:rFonts w:hint="eastAsia"/>
        </w:rPr>
        <w:t>用户界面的用户级别为</w:t>
      </w:r>
      <w:r>
        <w:rPr>
          <w:rFonts w:hint="eastAsia"/>
        </w:rPr>
        <w:t>0</w:t>
      </w:r>
      <w:r>
        <w:rPr>
          <w:rFonts w:hint="eastAsia"/>
        </w:rPr>
        <w:t>（参观级），只能使用</w:t>
      </w:r>
      <w:r>
        <w:rPr>
          <w:rFonts w:hint="eastAsia"/>
          <w:b/>
        </w:rPr>
        <w:t>ping</w:t>
      </w:r>
      <w:r>
        <w:rPr>
          <w:rFonts w:hint="eastAsia"/>
        </w:rPr>
        <w:t>、</w:t>
      </w:r>
      <w:proofErr w:type="spellStart"/>
      <w:r>
        <w:rPr>
          <w:rFonts w:hint="eastAsia"/>
          <w:b/>
        </w:rPr>
        <w:t>tracert</w:t>
      </w:r>
      <w:proofErr w:type="spellEnd"/>
      <w:r>
        <w:rPr>
          <w:rFonts w:hint="eastAsia"/>
        </w:rPr>
        <w:t>等这些网络诊断命令。</w:t>
      </w:r>
    </w:p>
    <w:p w14:paraId="1B216FA7" w14:textId="77777777" w:rsidR="00870A08" w:rsidRDefault="003A5418">
      <w:pPr>
        <w:ind w:firstLine="420"/>
      </w:pPr>
      <w:r>
        <w:rPr>
          <w:rFonts w:hint="eastAsia"/>
        </w:rPr>
        <w:t>在</w:t>
      </w:r>
      <w:r>
        <w:rPr>
          <w:rFonts w:hint="eastAsia"/>
        </w:rPr>
        <w:t>R1</w:t>
      </w:r>
      <w:r>
        <w:rPr>
          <w:rFonts w:hint="eastAsia"/>
        </w:rPr>
        <w:t>上配置</w:t>
      </w:r>
      <w:r>
        <w:rPr>
          <w:rFonts w:hint="eastAsia"/>
        </w:rPr>
        <w:t>Telnet</w:t>
      </w:r>
      <w:r>
        <w:rPr>
          <w:rFonts w:hint="eastAsia"/>
        </w:rPr>
        <w:t>的用户级别为</w:t>
      </w:r>
      <w:r>
        <w:rPr>
          <w:rFonts w:hint="eastAsia"/>
        </w:rPr>
        <w:t>1</w:t>
      </w:r>
      <w:r>
        <w:rPr>
          <w:rFonts w:hint="eastAsia"/>
        </w:rPr>
        <w:t>（监控级）。普通员工仅使用密码登录设备，只能使用</w:t>
      </w:r>
      <w:r>
        <w:rPr>
          <w:rFonts w:hint="eastAsia"/>
          <w:b/>
        </w:rPr>
        <w:t>display</w:t>
      </w:r>
      <w:r>
        <w:rPr>
          <w:rFonts w:hint="eastAsia"/>
        </w:rPr>
        <w:t>等命令监控设备。</w:t>
      </w:r>
    </w:p>
    <w:p w14:paraId="6CC52B6A" w14:textId="77777777" w:rsidR="00870A08" w:rsidRDefault="003A5418">
      <w:pPr>
        <w:pStyle w:val="aff6"/>
      </w:pPr>
      <w:r>
        <w:t xml:space="preserve">[R1]user-interface </w:t>
      </w:r>
      <w:proofErr w:type="spellStart"/>
      <w:r>
        <w:t>vty</w:t>
      </w:r>
      <w:proofErr w:type="spellEnd"/>
      <w:r>
        <w:t xml:space="preserve"> 0 4</w:t>
      </w:r>
    </w:p>
    <w:p w14:paraId="631F61DD" w14:textId="77777777" w:rsidR="00870A08" w:rsidRDefault="003A5418">
      <w:pPr>
        <w:pStyle w:val="aff6"/>
      </w:pPr>
      <w:r>
        <w:t>[R1-ui-vty0-</w:t>
      </w:r>
      <w:proofErr w:type="gramStart"/>
      <w:r>
        <w:t>4]authentication</w:t>
      </w:r>
      <w:proofErr w:type="gramEnd"/>
      <w:r>
        <w:t xml:space="preserve">-mode </w:t>
      </w:r>
      <w:r>
        <w:rPr>
          <w:rFonts w:hint="eastAsia"/>
        </w:rPr>
        <w:t>password</w:t>
      </w:r>
    </w:p>
    <w:p w14:paraId="45FA4BE7" w14:textId="77777777" w:rsidR="00870A08" w:rsidRDefault="003A5418">
      <w:pPr>
        <w:pStyle w:val="aff6"/>
      </w:pPr>
      <w:r>
        <w:t>[R1-ui-vty0-</w:t>
      </w:r>
      <w:proofErr w:type="gramStart"/>
      <w:r>
        <w:t>4]</w:t>
      </w:r>
      <w:r>
        <w:rPr>
          <w:rFonts w:hint="eastAsia"/>
        </w:rPr>
        <w:t>set</w:t>
      </w:r>
      <w:proofErr w:type="gramEnd"/>
      <w:r>
        <w:rPr>
          <w:rFonts w:hint="eastAsia"/>
        </w:rPr>
        <w:t xml:space="preserve"> authentication password cipher </w:t>
      </w:r>
      <w:proofErr w:type="spellStart"/>
      <w:r>
        <w:rPr>
          <w:rFonts w:hint="eastAsia"/>
        </w:rPr>
        <w:t>huawei</w:t>
      </w:r>
      <w:proofErr w:type="spellEnd"/>
    </w:p>
    <w:p w14:paraId="2E3EB6FC" w14:textId="77777777" w:rsidR="00870A08" w:rsidRDefault="003A5418">
      <w:pPr>
        <w:pStyle w:val="aff6"/>
      </w:pPr>
      <w:r>
        <w:t>[R1-ui-vty0-4]user privilege level 1</w:t>
      </w:r>
    </w:p>
    <w:p w14:paraId="36FEA1C3" w14:textId="77777777" w:rsidR="00870A08" w:rsidRDefault="00870A08">
      <w:pPr>
        <w:pStyle w:val="aff6"/>
      </w:pPr>
    </w:p>
    <w:p w14:paraId="619082DD" w14:textId="77777777" w:rsidR="00870A08" w:rsidRDefault="003A5418">
      <w:pPr>
        <w:ind w:firstLine="420"/>
      </w:pPr>
      <w:r>
        <w:rPr>
          <w:rFonts w:hint="eastAsia"/>
        </w:rPr>
        <w:t>配置完成后，将</w:t>
      </w:r>
      <w:r>
        <w:rPr>
          <w:rFonts w:hint="eastAsia"/>
        </w:rPr>
        <w:t>R2</w:t>
      </w:r>
      <w:r>
        <w:rPr>
          <w:rFonts w:hint="eastAsia"/>
        </w:rPr>
        <w:t>模拟成普通用户设备，测试到</w:t>
      </w:r>
      <w:r>
        <w:rPr>
          <w:rFonts w:hint="eastAsia"/>
        </w:rPr>
        <w:t>R1</w:t>
      </w:r>
      <w:r>
        <w:rPr>
          <w:rFonts w:hint="eastAsia"/>
        </w:rPr>
        <w:t>的</w:t>
      </w:r>
      <w:r>
        <w:rPr>
          <w:rFonts w:hint="eastAsia"/>
        </w:rPr>
        <w:t>Telnet</w:t>
      </w:r>
      <w:r>
        <w:rPr>
          <w:rFonts w:hint="eastAsia"/>
        </w:rPr>
        <w:t>连接。</w:t>
      </w:r>
    </w:p>
    <w:p w14:paraId="7FF94DFE" w14:textId="77777777" w:rsidR="00870A08" w:rsidRDefault="003A5418">
      <w:pPr>
        <w:pStyle w:val="aff6"/>
      </w:pPr>
      <w:r>
        <w:t>&lt;</w:t>
      </w:r>
      <w:r>
        <w:rPr>
          <w:rFonts w:hint="eastAsia"/>
        </w:rPr>
        <w:t>R2</w:t>
      </w:r>
      <w:r>
        <w:t>&gt;telnet 10.1.1.254</w:t>
      </w:r>
    </w:p>
    <w:p w14:paraId="1A321731" w14:textId="77777777" w:rsidR="00870A08" w:rsidRDefault="003A5418">
      <w:pPr>
        <w:pStyle w:val="aff6"/>
      </w:pPr>
      <w:r>
        <w:t>Trying 10.1.1.254 ...</w:t>
      </w:r>
    </w:p>
    <w:p w14:paraId="0EB0677B" w14:textId="77777777" w:rsidR="00870A08" w:rsidRDefault="003A5418">
      <w:pPr>
        <w:pStyle w:val="aff6"/>
      </w:pPr>
      <w:r>
        <w:t>Press CTRL+K to abort</w:t>
      </w:r>
    </w:p>
    <w:p w14:paraId="207E8166" w14:textId="77777777" w:rsidR="00870A08" w:rsidRDefault="003A5418">
      <w:pPr>
        <w:pStyle w:val="aff6"/>
      </w:pPr>
      <w:r>
        <w:t>Connected to 10.1.1.254 ...</w:t>
      </w:r>
    </w:p>
    <w:p w14:paraId="3036E3DF" w14:textId="77777777" w:rsidR="00870A08" w:rsidRDefault="003A5418">
      <w:pPr>
        <w:pStyle w:val="aff6"/>
      </w:pPr>
      <w:r>
        <w:t>Login authentication</w:t>
      </w:r>
    </w:p>
    <w:p w14:paraId="44D0B63B" w14:textId="77777777" w:rsidR="00870A08" w:rsidRDefault="003A5418">
      <w:pPr>
        <w:pStyle w:val="aff6"/>
      </w:pPr>
      <w:r>
        <w:t>Password:</w:t>
      </w:r>
    </w:p>
    <w:p w14:paraId="15EBD592" w14:textId="77777777" w:rsidR="00870A08" w:rsidRDefault="003A5418">
      <w:pPr>
        <w:pStyle w:val="aff6"/>
      </w:pPr>
      <w:r>
        <w:t>&lt;R1&gt;</w:t>
      </w:r>
    </w:p>
    <w:p w14:paraId="136CF73E" w14:textId="77777777" w:rsidR="00870A08" w:rsidRDefault="003A5418">
      <w:pPr>
        <w:pStyle w:val="aff6"/>
      </w:pPr>
      <w:r>
        <w:t>&lt;</w:t>
      </w:r>
      <w:r>
        <w:rPr>
          <w:rFonts w:hint="eastAsia"/>
        </w:rPr>
        <w:t>R</w:t>
      </w:r>
      <w:r>
        <w:t>1&gt;system-vie</w:t>
      </w:r>
      <w:r>
        <w:rPr>
          <w:rFonts w:hint="eastAsia"/>
        </w:rPr>
        <w:t>w</w:t>
      </w:r>
    </w:p>
    <w:p w14:paraId="5655B7A6" w14:textId="77777777" w:rsidR="00870A08" w:rsidRDefault="003A5418">
      <w:pPr>
        <w:pStyle w:val="aff6"/>
      </w:pPr>
      <w:r>
        <w:t xml:space="preserve">    ^</w:t>
      </w:r>
    </w:p>
    <w:p w14:paraId="31734900" w14:textId="77777777" w:rsidR="00870A08" w:rsidRDefault="003A5418">
      <w:pPr>
        <w:pStyle w:val="aff6"/>
      </w:pPr>
      <w:r>
        <w:t>Error: Unrecognized command found at '^' position.</w:t>
      </w:r>
    </w:p>
    <w:p w14:paraId="2EC45BD8" w14:textId="77777777" w:rsidR="00870A08" w:rsidRDefault="00870A08">
      <w:pPr>
        <w:ind w:firstLineChars="0" w:firstLine="0"/>
      </w:pPr>
    </w:p>
    <w:p w14:paraId="3E0434F3" w14:textId="77777777" w:rsidR="00870A08" w:rsidRDefault="003A5418">
      <w:pPr>
        <w:ind w:firstLine="420"/>
      </w:pPr>
      <w:r>
        <w:rPr>
          <w:rFonts w:hint="eastAsia"/>
        </w:rPr>
        <w:t>可以观察到，此时输入正确的密码后即可进入</w:t>
      </w:r>
      <w:r>
        <w:rPr>
          <w:rFonts w:hint="eastAsia"/>
        </w:rPr>
        <w:t>R1</w:t>
      </w:r>
      <w:r>
        <w:rPr>
          <w:rFonts w:hint="eastAsia"/>
        </w:rPr>
        <w:t>的用户视图，但是试图进入</w:t>
      </w:r>
      <w:r>
        <w:rPr>
          <w:rFonts w:hint="eastAsia"/>
        </w:rPr>
        <w:t>R1</w:t>
      </w:r>
      <w:r>
        <w:rPr>
          <w:rFonts w:hint="eastAsia"/>
        </w:rPr>
        <w:t>的系统视图的时候被拒绝了，这是因为用户级别不够，所以无法执行更高一级的命令。</w:t>
      </w:r>
    </w:p>
    <w:p w14:paraId="4270330E" w14:textId="77777777" w:rsidR="00870A08" w:rsidRDefault="003A5418">
      <w:pPr>
        <w:ind w:firstLine="420"/>
      </w:pPr>
      <w:r>
        <w:rPr>
          <w:rFonts w:hint="eastAsia"/>
        </w:rPr>
        <w:t>管理员使用自己单独的用户名和密码登录设备，拥有设备的配置和管理权限。这里要将</w:t>
      </w:r>
      <w:r>
        <w:rPr>
          <w:rFonts w:hint="eastAsia"/>
        </w:rPr>
        <w:t>VTY</w:t>
      </w:r>
      <w:r>
        <w:rPr>
          <w:rFonts w:hint="eastAsia"/>
        </w:rPr>
        <w:t>用户界面的认证模式修改成</w:t>
      </w:r>
      <w:r>
        <w:rPr>
          <w:rFonts w:hint="eastAsia"/>
        </w:rPr>
        <w:t>AAA</w:t>
      </w:r>
      <w:r>
        <w:rPr>
          <w:rFonts w:hint="eastAsia"/>
        </w:rPr>
        <w:t>认证，这样才能使用本地的用户名和密码进行认证，默认情况下设备的</w:t>
      </w:r>
      <w:r>
        <w:rPr>
          <w:rFonts w:hint="eastAsia"/>
        </w:rPr>
        <w:t>AAA</w:t>
      </w:r>
      <w:r>
        <w:rPr>
          <w:rFonts w:hint="eastAsia"/>
        </w:rPr>
        <w:t>认证功能是开启的，所以只需要为管理员在本地配置相应的用户名</w:t>
      </w:r>
      <w:r>
        <w:rPr>
          <w:rFonts w:hint="eastAsia"/>
        </w:rPr>
        <w:lastRenderedPageBreak/>
        <w:t>和密码即可。为管理员创建用户名为</w:t>
      </w:r>
      <w:r>
        <w:rPr>
          <w:rFonts w:hint="eastAsia"/>
        </w:rPr>
        <w:t>admin</w:t>
      </w:r>
      <w:r>
        <w:rPr>
          <w:rFonts w:hint="eastAsia"/>
        </w:rPr>
        <w:t>，密码为</w:t>
      </w:r>
      <w:r>
        <w:rPr>
          <w:rFonts w:hint="eastAsia"/>
        </w:rPr>
        <w:t>hello</w:t>
      </w:r>
      <w:r>
        <w:rPr>
          <w:rFonts w:hint="eastAsia"/>
        </w:rPr>
        <w:t>的本地用户，用户级别为</w:t>
      </w:r>
      <w:r>
        <w:rPr>
          <w:rFonts w:hint="eastAsia"/>
        </w:rPr>
        <w:t>3</w:t>
      </w:r>
      <w:r>
        <w:rPr>
          <w:rFonts w:hint="eastAsia"/>
        </w:rPr>
        <w:t>（管理级）。</w:t>
      </w:r>
    </w:p>
    <w:p w14:paraId="656385B0" w14:textId="77777777" w:rsidR="00870A08" w:rsidRDefault="003A5418">
      <w:pPr>
        <w:ind w:firstLine="420"/>
      </w:pPr>
      <w:r>
        <w:rPr>
          <w:rFonts w:hint="eastAsia"/>
        </w:rPr>
        <w:t>进入</w:t>
      </w:r>
      <w:r>
        <w:rPr>
          <w:rFonts w:hint="eastAsia"/>
        </w:rPr>
        <w:t>AAA</w:t>
      </w:r>
      <w:r>
        <w:rPr>
          <w:rFonts w:hint="eastAsia"/>
        </w:rPr>
        <w:t>视图下配置本地用户名</w:t>
      </w:r>
      <w:r>
        <w:rPr>
          <w:rFonts w:hint="eastAsia"/>
        </w:rPr>
        <w:t>admin</w:t>
      </w:r>
      <w:r>
        <w:rPr>
          <w:rFonts w:hint="eastAsia"/>
        </w:rPr>
        <w:t>和密文密码</w:t>
      </w:r>
      <w:r>
        <w:rPr>
          <w:rFonts w:hint="eastAsia"/>
        </w:rPr>
        <w:t>hello</w:t>
      </w:r>
      <w:r>
        <w:rPr>
          <w:rFonts w:hint="eastAsia"/>
        </w:rPr>
        <w:t>，并且将该用户的用户级别修改为</w:t>
      </w:r>
      <w:r>
        <w:rPr>
          <w:rFonts w:hint="eastAsia"/>
        </w:rPr>
        <w:t>3</w:t>
      </w:r>
      <w:r>
        <w:rPr>
          <w:rFonts w:hint="eastAsia"/>
        </w:rPr>
        <w:t>。</w:t>
      </w:r>
    </w:p>
    <w:p w14:paraId="360C9677" w14:textId="77777777" w:rsidR="00870A08" w:rsidRDefault="003A5418">
      <w:pPr>
        <w:pStyle w:val="aff6"/>
      </w:pPr>
      <w:r>
        <w:t>[R1]</w:t>
      </w:r>
      <w:proofErr w:type="spellStart"/>
      <w:r>
        <w:rPr>
          <w:rFonts w:hint="eastAsia"/>
        </w:rPr>
        <w:t>aaa</w:t>
      </w:r>
      <w:proofErr w:type="spellEnd"/>
    </w:p>
    <w:p w14:paraId="1BF531CB" w14:textId="77777777" w:rsidR="00870A08" w:rsidRDefault="003A5418">
      <w:pPr>
        <w:pStyle w:val="aff6"/>
      </w:pPr>
      <w:r>
        <w:t>[R1-</w:t>
      </w:r>
      <w:proofErr w:type="gramStart"/>
      <w:r>
        <w:t>aaa]local</w:t>
      </w:r>
      <w:proofErr w:type="gramEnd"/>
      <w:r>
        <w:t>-user admin password cipher hello privilege level 3</w:t>
      </w:r>
    </w:p>
    <w:p w14:paraId="2883F511" w14:textId="77777777" w:rsidR="00870A08" w:rsidRDefault="00870A08">
      <w:pPr>
        <w:pStyle w:val="aff6"/>
      </w:pPr>
    </w:p>
    <w:p w14:paraId="695D491E" w14:textId="77777777" w:rsidR="00870A08" w:rsidRDefault="003A5418">
      <w:pPr>
        <w:ind w:firstLine="420"/>
      </w:pPr>
      <w:r>
        <w:rPr>
          <w:rFonts w:hint="eastAsia"/>
        </w:rPr>
        <w:t>配置该用户的接入类型为</w:t>
      </w:r>
      <w:r>
        <w:rPr>
          <w:rFonts w:hint="eastAsia"/>
        </w:rPr>
        <w:t>Telnet</w:t>
      </w:r>
      <w:r>
        <w:rPr>
          <w:rFonts w:hint="eastAsia"/>
        </w:rPr>
        <w:t>。</w:t>
      </w:r>
    </w:p>
    <w:p w14:paraId="3ACAE9BA" w14:textId="77777777" w:rsidR="00870A08" w:rsidRDefault="003A5418">
      <w:pPr>
        <w:pStyle w:val="aff6"/>
      </w:pPr>
      <w:r>
        <w:t>[R1-</w:t>
      </w:r>
      <w:proofErr w:type="gramStart"/>
      <w:r>
        <w:t>aaa]local</w:t>
      </w:r>
      <w:proofErr w:type="gramEnd"/>
      <w:r>
        <w:t>-user admin service-type telnet</w:t>
      </w:r>
    </w:p>
    <w:p w14:paraId="157558A5" w14:textId="77777777" w:rsidR="00870A08" w:rsidRDefault="00870A08">
      <w:pPr>
        <w:pStyle w:val="aff6"/>
      </w:pPr>
    </w:p>
    <w:p w14:paraId="51D65DC6" w14:textId="77777777" w:rsidR="00870A08" w:rsidRDefault="003A5418">
      <w:pPr>
        <w:ind w:firstLine="420"/>
      </w:pPr>
      <w:r>
        <w:rPr>
          <w:rFonts w:hint="eastAsia"/>
        </w:rPr>
        <w:t>接下来进入</w:t>
      </w:r>
      <w:r>
        <w:rPr>
          <w:rFonts w:hint="eastAsia"/>
        </w:rPr>
        <w:t>VTY</w:t>
      </w:r>
      <w:r>
        <w:rPr>
          <w:rFonts w:hint="eastAsia"/>
        </w:rPr>
        <w:t>用户界面视图下，将认证模式改成</w:t>
      </w:r>
      <w:r>
        <w:rPr>
          <w:rFonts w:hint="eastAsia"/>
        </w:rPr>
        <w:t>AAA</w:t>
      </w:r>
      <w:r>
        <w:rPr>
          <w:rFonts w:hint="eastAsia"/>
        </w:rPr>
        <w:t>。</w:t>
      </w:r>
    </w:p>
    <w:p w14:paraId="27D858BC" w14:textId="77777777" w:rsidR="00870A08" w:rsidRDefault="003A5418">
      <w:pPr>
        <w:pStyle w:val="aff6"/>
      </w:pPr>
      <w:r>
        <w:t xml:space="preserve">[R1]user-interface </w:t>
      </w:r>
      <w:proofErr w:type="spellStart"/>
      <w:r>
        <w:t>vty</w:t>
      </w:r>
      <w:proofErr w:type="spellEnd"/>
      <w:r>
        <w:t xml:space="preserve"> 0 4</w:t>
      </w:r>
    </w:p>
    <w:p w14:paraId="31D0FC0A" w14:textId="77777777" w:rsidR="00870A08" w:rsidRDefault="003A5418">
      <w:pPr>
        <w:pStyle w:val="aff6"/>
      </w:pPr>
      <w:r>
        <w:t>[R1-ui-vty0-</w:t>
      </w:r>
      <w:proofErr w:type="gramStart"/>
      <w:r>
        <w:t>4]authentication</w:t>
      </w:r>
      <w:proofErr w:type="gramEnd"/>
      <w:r>
        <w:t xml:space="preserve">-mode </w:t>
      </w:r>
      <w:proofErr w:type="spellStart"/>
      <w:r>
        <w:t>aaa</w:t>
      </w:r>
      <w:proofErr w:type="spellEnd"/>
    </w:p>
    <w:p w14:paraId="3961DA02" w14:textId="77777777" w:rsidR="00870A08" w:rsidRDefault="00870A08">
      <w:pPr>
        <w:pStyle w:val="aff6"/>
      </w:pPr>
    </w:p>
    <w:p w14:paraId="79F5586A" w14:textId="77777777" w:rsidR="00870A08" w:rsidRDefault="003A5418">
      <w:pPr>
        <w:ind w:firstLine="420"/>
      </w:pPr>
      <w:r>
        <w:rPr>
          <w:rFonts w:hint="eastAsia"/>
        </w:rPr>
        <w:t>将</w:t>
      </w:r>
      <w:r>
        <w:rPr>
          <w:rFonts w:hint="eastAsia"/>
        </w:rPr>
        <w:t>R3</w:t>
      </w:r>
      <w:r>
        <w:rPr>
          <w:rFonts w:hint="eastAsia"/>
        </w:rPr>
        <w:t>模拟成管理员用户设备，测试到</w:t>
      </w:r>
      <w:r>
        <w:rPr>
          <w:rFonts w:hint="eastAsia"/>
        </w:rPr>
        <w:t>R1</w:t>
      </w:r>
      <w:r>
        <w:rPr>
          <w:rFonts w:hint="eastAsia"/>
        </w:rPr>
        <w:t>的</w:t>
      </w:r>
      <w:r>
        <w:rPr>
          <w:rFonts w:hint="eastAsia"/>
        </w:rPr>
        <w:t>Telnet</w:t>
      </w:r>
      <w:r>
        <w:rPr>
          <w:rFonts w:hint="eastAsia"/>
        </w:rPr>
        <w:t>连接。</w:t>
      </w:r>
    </w:p>
    <w:p w14:paraId="544DC49B" w14:textId="77777777" w:rsidR="00870A08" w:rsidRDefault="003A5418">
      <w:pPr>
        <w:pStyle w:val="aff6"/>
      </w:pPr>
      <w:r>
        <w:t>&lt;</w:t>
      </w:r>
      <w:r>
        <w:rPr>
          <w:rFonts w:hint="eastAsia"/>
        </w:rPr>
        <w:t>R3</w:t>
      </w:r>
      <w:r>
        <w:t>&gt;telnet 10.1.1.254</w:t>
      </w:r>
    </w:p>
    <w:p w14:paraId="467C4FF1" w14:textId="77777777" w:rsidR="00870A08" w:rsidRDefault="003A5418">
      <w:pPr>
        <w:pStyle w:val="aff6"/>
      </w:pPr>
      <w:r>
        <w:t>Trying 10.1.1.254 ...</w:t>
      </w:r>
    </w:p>
    <w:p w14:paraId="2A139E07" w14:textId="77777777" w:rsidR="00870A08" w:rsidRDefault="003A5418">
      <w:pPr>
        <w:pStyle w:val="aff6"/>
      </w:pPr>
      <w:r>
        <w:t>Press CTRL+K to abort</w:t>
      </w:r>
    </w:p>
    <w:p w14:paraId="4DA24557" w14:textId="77777777" w:rsidR="00870A08" w:rsidRDefault="003A5418">
      <w:pPr>
        <w:pStyle w:val="aff6"/>
      </w:pPr>
      <w:r>
        <w:t>Connected to 10.1.1.254 ...</w:t>
      </w:r>
    </w:p>
    <w:p w14:paraId="654AE96E" w14:textId="77777777" w:rsidR="00870A08" w:rsidRDefault="003A5418">
      <w:pPr>
        <w:pStyle w:val="aff6"/>
      </w:pPr>
      <w:r>
        <w:t>Login authentication</w:t>
      </w:r>
    </w:p>
    <w:p w14:paraId="05E9FE1A" w14:textId="77777777" w:rsidR="00870A08" w:rsidRDefault="003A5418">
      <w:pPr>
        <w:pStyle w:val="aff6"/>
      </w:pPr>
      <w:proofErr w:type="spellStart"/>
      <w:proofErr w:type="gramStart"/>
      <w:r>
        <w:t>Username:admin</w:t>
      </w:r>
      <w:proofErr w:type="spellEnd"/>
      <w:proofErr w:type="gramEnd"/>
    </w:p>
    <w:p w14:paraId="7CC5D673" w14:textId="77777777" w:rsidR="00870A08" w:rsidRDefault="003A5418">
      <w:pPr>
        <w:pStyle w:val="aff6"/>
      </w:pPr>
      <w:r>
        <w:t>Password:</w:t>
      </w:r>
    </w:p>
    <w:p w14:paraId="4CC10405" w14:textId="77777777" w:rsidR="00870A08" w:rsidRDefault="003A5418">
      <w:pPr>
        <w:pStyle w:val="aff6"/>
      </w:pPr>
      <w:r>
        <w:t>Info: The max number of VTY users is 10, and the number</w:t>
      </w:r>
    </w:p>
    <w:p w14:paraId="23C4129A" w14:textId="77777777" w:rsidR="00870A08" w:rsidRDefault="003A5418">
      <w:pPr>
        <w:pStyle w:val="aff6"/>
      </w:pPr>
      <w:r>
        <w:t xml:space="preserve">      of current VTY users on line is 1.</w:t>
      </w:r>
    </w:p>
    <w:p w14:paraId="340A6F2B" w14:textId="77777777" w:rsidR="00870A08" w:rsidRDefault="003A5418">
      <w:pPr>
        <w:pStyle w:val="aff6"/>
      </w:pPr>
      <w:r>
        <w:t xml:space="preserve">      The current login time is 2013-06-24 12:28:38.</w:t>
      </w:r>
    </w:p>
    <w:p w14:paraId="0F579A91" w14:textId="77777777" w:rsidR="00870A08" w:rsidRDefault="003A5418">
      <w:pPr>
        <w:pStyle w:val="aff6"/>
      </w:pPr>
      <w:r>
        <w:t>&lt;R1&gt;</w:t>
      </w:r>
    </w:p>
    <w:p w14:paraId="2ED16D44" w14:textId="77777777" w:rsidR="00870A08" w:rsidRDefault="003A5418">
      <w:pPr>
        <w:pStyle w:val="aff6"/>
      </w:pPr>
      <w:r>
        <w:t>&lt;R1&gt;sys</w:t>
      </w:r>
      <w:r>
        <w:rPr>
          <w:rFonts w:hint="eastAsia"/>
        </w:rPr>
        <w:t>tem-view</w:t>
      </w:r>
    </w:p>
    <w:p w14:paraId="33599335" w14:textId="77777777" w:rsidR="00870A08" w:rsidRDefault="003A5418">
      <w:pPr>
        <w:pStyle w:val="aff6"/>
      </w:pPr>
      <w:r>
        <w:t xml:space="preserve">Enter system view, return user view with </w:t>
      </w:r>
      <w:proofErr w:type="spellStart"/>
      <w:r>
        <w:t>Ctrl+Z</w:t>
      </w:r>
      <w:proofErr w:type="spellEnd"/>
      <w:r>
        <w:t>.</w:t>
      </w:r>
    </w:p>
    <w:p w14:paraId="0E71395D" w14:textId="77777777" w:rsidR="00870A08" w:rsidRDefault="003A5418">
      <w:pPr>
        <w:pStyle w:val="aff6"/>
      </w:pPr>
      <w:r>
        <w:lastRenderedPageBreak/>
        <w:t>[R1]</w:t>
      </w:r>
    </w:p>
    <w:p w14:paraId="28B267D9" w14:textId="77777777" w:rsidR="00870A08" w:rsidRDefault="00870A08">
      <w:pPr>
        <w:ind w:firstLineChars="0" w:firstLine="0"/>
      </w:pPr>
    </w:p>
    <w:p w14:paraId="5F46B91C" w14:textId="77777777" w:rsidR="00870A08" w:rsidRDefault="003A5418">
      <w:pPr>
        <w:ind w:firstLine="420"/>
      </w:pPr>
      <w:r>
        <w:rPr>
          <w:rFonts w:hint="eastAsia"/>
        </w:rPr>
        <w:t>可以观察到，此时在连接</w:t>
      </w:r>
      <w:r>
        <w:rPr>
          <w:rFonts w:hint="eastAsia"/>
        </w:rPr>
        <w:t>R1</w:t>
      </w:r>
      <w:r>
        <w:rPr>
          <w:rFonts w:hint="eastAsia"/>
        </w:rPr>
        <w:t>时需要同时输入用户名和密码进入认证。输入正确的用户名和密码后即可进入</w:t>
      </w:r>
      <w:r>
        <w:rPr>
          <w:rFonts w:hint="eastAsia"/>
        </w:rPr>
        <w:t>R1</w:t>
      </w:r>
      <w:r>
        <w:rPr>
          <w:rFonts w:hint="eastAsia"/>
        </w:rPr>
        <w:t>的用户视图下，且可以使用命令</w:t>
      </w:r>
      <w:r>
        <w:rPr>
          <w:rFonts w:hint="eastAsia"/>
          <w:b/>
        </w:rPr>
        <w:t>system-view</w:t>
      </w:r>
      <w:r>
        <w:rPr>
          <w:rFonts w:hint="eastAsia"/>
        </w:rPr>
        <w:t>进入到</w:t>
      </w:r>
      <w:r>
        <w:rPr>
          <w:rFonts w:hint="eastAsia"/>
        </w:rPr>
        <w:t>R1</w:t>
      </w:r>
      <w:r>
        <w:rPr>
          <w:rFonts w:hint="eastAsia"/>
        </w:rPr>
        <w:t>的系统视图下，从而可以对</w:t>
      </w:r>
      <w:r>
        <w:rPr>
          <w:rFonts w:hint="eastAsia"/>
        </w:rPr>
        <w:t>R1</w:t>
      </w:r>
      <w:r>
        <w:rPr>
          <w:rFonts w:hint="eastAsia"/>
        </w:rPr>
        <w:t>进行所有相关的配置和管理操作。</w:t>
      </w:r>
    </w:p>
    <w:p w14:paraId="373859BD" w14:textId="77777777" w:rsidR="00870A08" w:rsidRDefault="003A5418">
      <w:pPr>
        <w:pStyle w:val="10"/>
      </w:pPr>
      <w:r>
        <w:rPr>
          <w:rFonts w:hint="eastAsia"/>
        </w:rPr>
        <w:t>思考</w:t>
      </w:r>
    </w:p>
    <w:p w14:paraId="07D77717" w14:textId="77777777" w:rsidR="00870A08" w:rsidRDefault="003A5418">
      <w:pPr>
        <w:ind w:firstLine="420"/>
      </w:pPr>
      <w:r>
        <w:rPr>
          <w:rFonts w:hint="eastAsia"/>
        </w:rPr>
        <w:t>Telnet</w:t>
      </w:r>
      <w:r>
        <w:rPr>
          <w:rFonts w:hint="eastAsia"/>
        </w:rPr>
        <w:t>是基于</w:t>
      </w:r>
      <w:r>
        <w:rPr>
          <w:rFonts w:hint="eastAsia"/>
        </w:rPr>
        <w:t>TCP</w:t>
      </w:r>
      <w:r>
        <w:rPr>
          <w:rFonts w:hint="eastAsia"/>
        </w:rPr>
        <w:t>协议还是</w:t>
      </w:r>
      <w:r>
        <w:rPr>
          <w:rFonts w:hint="eastAsia"/>
        </w:rPr>
        <w:t>UDP</w:t>
      </w:r>
      <w:r>
        <w:rPr>
          <w:rFonts w:hint="eastAsia"/>
        </w:rPr>
        <w:t>协议的应用？为什么？</w:t>
      </w:r>
    </w:p>
    <w:p w14:paraId="70004F25" w14:textId="77777777" w:rsidR="00870A08" w:rsidRDefault="003A5418">
      <w:pPr>
        <w:ind w:firstLine="420"/>
      </w:pPr>
      <w:r>
        <w:rPr>
          <w:rFonts w:hint="eastAsia"/>
        </w:rPr>
        <w:t>Telnet</w:t>
      </w:r>
      <w:r>
        <w:rPr>
          <w:rFonts w:hint="eastAsia"/>
        </w:rPr>
        <w:t>应用安全吗？为什么？</w:t>
      </w:r>
    </w:p>
    <w:p w14:paraId="56E93B92" w14:textId="77777777" w:rsidR="00870A08" w:rsidRDefault="003A5418">
      <w:pPr>
        <w:pStyle w:val="af2"/>
        <w:ind w:firstLineChars="0" w:firstLine="0"/>
      </w:pPr>
      <w:bookmarkStart w:id="43" w:name="_Toc29173"/>
      <w:r>
        <w:rPr>
          <w:rFonts w:ascii="微软雅黑" w:hAnsi="微软雅黑" w:hint="eastAsia"/>
        </w:rPr>
        <w:t>1.5</w:t>
      </w:r>
      <w:r>
        <w:rPr>
          <w:rFonts w:hint="eastAsia"/>
        </w:rPr>
        <w:t xml:space="preserve"> </w:t>
      </w:r>
      <w:r>
        <w:rPr>
          <w:rFonts w:hint="eastAsia"/>
        </w:rPr>
        <w:t>配置通过</w:t>
      </w:r>
      <w:proofErr w:type="spellStart"/>
      <w:r>
        <w:rPr>
          <w:rFonts w:hint="eastAsia"/>
        </w:rPr>
        <w:t>STelnet</w:t>
      </w:r>
      <w:proofErr w:type="spellEnd"/>
      <w:r>
        <w:rPr>
          <w:rFonts w:hint="eastAsia"/>
        </w:rPr>
        <w:t>登录系统</w:t>
      </w:r>
      <w:bookmarkEnd w:id="43"/>
    </w:p>
    <w:p w14:paraId="4C9F3711" w14:textId="77777777" w:rsidR="00870A08" w:rsidRDefault="003A5418">
      <w:pPr>
        <w:pStyle w:val="10"/>
      </w:pPr>
      <w:r>
        <w:rPr>
          <w:rFonts w:hint="eastAsia"/>
        </w:rPr>
        <w:t>原理概述</w:t>
      </w:r>
    </w:p>
    <w:p w14:paraId="131057A7" w14:textId="77777777" w:rsidR="00870A08" w:rsidRDefault="003A5418">
      <w:pPr>
        <w:ind w:firstLine="420"/>
      </w:pPr>
      <w:r>
        <w:rPr>
          <w:rFonts w:hint="eastAsia"/>
        </w:rPr>
        <w:t>由于</w:t>
      </w:r>
      <w:r>
        <w:rPr>
          <w:rFonts w:hint="eastAsia"/>
        </w:rPr>
        <w:t>Telnet</w:t>
      </w:r>
      <w:r>
        <w:rPr>
          <w:rFonts w:hint="eastAsia"/>
        </w:rPr>
        <w:t>缺少安全的认证方式，而且传输过程采用</w:t>
      </w:r>
      <w:r>
        <w:rPr>
          <w:rFonts w:hint="eastAsia"/>
        </w:rPr>
        <w:t>TCP</w:t>
      </w:r>
      <w:r>
        <w:rPr>
          <w:rFonts w:hint="eastAsia"/>
        </w:rPr>
        <w:t>进行明文传输，存在很大的安全隐患，单纯提供</w:t>
      </w:r>
      <w:r>
        <w:rPr>
          <w:rFonts w:hint="eastAsia"/>
        </w:rPr>
        <w:t>Telnet</w:t>
      </w:r>
      <w:r>
        <w:rPr>
          <w:rFonts w:hint="eastAsia"/>
        </w:rPr>
        <w:t>服务容易招致主机</w:t>
      </w:r>
      <w:r>
        <w:rPr>
          <w:rFonts w:hint="eastAsia"/>
        </w:rPr>
        <w:t>IP</w:t>
      </w:r>
      <w:r>
        <w:rPr>
          <w:rFonts w:hint="eastAsia"/>
        </w:rPr>
        <w:t>地址欺骗、路由欺骗等恶意攻击。传统的</w:t>
      </w:r>
      <w:r>
        <w:rPr>
          <w:rFonts w:hint="eastAsia"/>
        </w:rPr>
        <w:t>Telnet</w:t>
      </w:r>
      <w:r>
        <w:rPr>
          <w:rFonts w:hint="eastAsia"/>
        </w:rPr>
        <w:t>和</w:t>
      </w:r>
      <w:r>
        <w:rPr>
          <w:rFonts w:hint="eastAsia"/>
        </w:rPr>
        <w:t>FTP</w:t>
      </w:r>
      <w:r>
        <w:rPr>
          <w:rFonts w:hint="eastAsia"/>
        </w:rPr>
        <w:t>等通过明文传送密码和数据的方式，已经慢慢不被接受。</w:t>
      </w:r>
    </w:p>
    <w:p w14:paraId="74FF584A" w14:textId="77777777" w:rsidR="00870A08" w:rsidRDefault="003A5418">
      <w:pPr>
        <w:ind w:firstLine="420"/>
      </w:pPr>
      <w:r>
        <w:rPr>
          <w:rFonts w:hint="eastAsia"/>
        </w:rPr>
        <w:t>SSH</w:t>
      </w:r>
      <w:r>
        <w:rPr>
          <w:rFonts w:hint="eastAsia"/>
        </w:rPr>
        <w:t>（</w:t>
      </w:r>
      <w:r>
        <w:rPr>
          <w:rFonts w:hint="eastAsia"/>
        </w:rPr>
        <w:t>Secure Shell</w:t>
      </w:r>
      <w:r>
        <w:rPr>
          <w:rFonts w:hint="eastAsia"/>
        </w:rPr>
        <w:t>）是一个网络安全协议，通过对网络数据的加密，使其能够在一个不安全的网络环境中，提供安全的远程登录和其他安全网络服务。</w:t>
      </w:r>
      <w:r>
        <w:rPr>
          <w:rFonts w:hint="eastAsia"/>
        </w:rPr>
        <w:t>SSH</w:t>
      </w:r>
      <w:r>
        <w:rPr>
          <w:rFonts w:hint="eastAsia"/>
        </w:rPr>
        <w:t>（</w:t>
      </w:r>
      <w:r>
        <w:rPr>
          <w:rFonts w:hint="eastAsia"/>
        </w:rPr>
        <w:t>Secure Shell</w:t>
      </w:r>
      <w:r>
        <w:rPr>
          <w:rFonts w:hint="eastAsia"/>
        </w:rPr>
        <w:t>）特性可以提供安全的信息保障和强大的认证功能，以保护路由器不受诸如</w:t>
      </w:r>
      <w:r>
        <w:rPr>
          <w:rFonts w:hint="eastAsia"/>
        </w:rPr>
        <w:t>IP</w:t>
      </w:r>
      <w:r>
        <w:rPr>
          <w:rFonts w:hint="eastAsia"/>
        </w:rPr>
        <w:t>地址欺诈、明文密码截取等攻击。由于</w:t>
      </w:r>
      <w:r>
        <w:rPr>
          <w:rFonts w:hint="eastAsia"/>
        </w:rPr>
        <w:t>SSH</w:t>
      </w:r>
      <w:r>
        <w:rPr>
          <w:rFonts w:hint="eastAsia"/>
        </w:rPr>
        <w:t>数据加密传输，认证机制更加安全，</w:t>
      </w:r>
      <w:r>
        <w:rPr>
          <w:rFonts w:hint="eastAsia"/>
        </w:rPr>
        <w:t>SSH</w:t>
      </w:r>
      <w:r>
        <w:rPr>
          <w:rFonts w:hint="eastAsia"/>
        </w:rPr>
        <w:t>已经越来越被广泛使用，成为了当前重要的网络协议之一。</w:t>
      </w:r>
    </w:p>
    <w:p w14:paraId="02EAF8B0" w14:textId="77777777" w:rsidR="00870A08" w:rsidRDefault="003A5418">
      <w:pPr>
        <w:ind w:firstLine="420"/>
      </w:pPr>
      <w:r>
        <w:rPr>
          <w:rFonts w:hint="eastAsia"/>
        </w:rPr>
        <w:t>SSH</w:t>
      </w:r>
      <w:r>
        <w:rPr>
          <w:rFonts w:hint="eastAsia"/>
        </w:rPr>
        <w:t>基于</w:t>
      </w:r>
      <w:r>
        <w:rPr>
          <w:rFonts w:hint="eastAsia"/>
        </w:rPr>
        <w:t>TCP</w:t>
      </w:r>
      <w:r>
        <w:rPr>
          <w:rFonts w:hint="eastAsia"/>
        </w:rPr>
        <w:t>协议</w:t>
      </w:r>
      <w:r>
        <w:rPr>
          <w:rFonts w:hint="eastAsia"/>
        </w:rPr>
        <w:t>22</w:t>
      </w:r>
      <w:r>
        <w:rPr>
          <w:rFonts w:hint="eastAsia"/>
        </w:rPr>
        <w:t>端口传输数据，支持</w:t>
      </w:r>
      <w:r>
        <w:rPr>
          <w:rFonts w:hint="eastAsia"/>
        </w:rPr>
        <w:t>Password</w:t>
      </w:r>
      <w:r>
        <w:rPr>
          <w:rFonts w:hint="eastAsia"/>
        </w:rPr>
        <w:t>认证。客户端向服务器发出</w:t>
      </w:r>
      <w:r>
        <w:rPr>
          <w:rFonts w:hint="eastAsia"/>
        </w:rPr>
        <w:t>password</w:t>
      </w:r>
      <w:r>
        <w:rPr>
          <w:rFonts w:hint="eastAsia"/>
        </w:rPr>
        <w:t>认证请求，将用户名和密码加密后发送给服务器；服务器将该信息解密后得到用户名和密码的明文，与设备上保存的用户名和密码进行比较，并返回认证成功或失败的消息。</w:t>
      </w:r>
    </w:p>
    <w:p w14:paraId="0B531756" w14:textId="77777777" w:rsidR="00870A08" w:rsidRDefault="003A5418">
      <w:pPr>
        <w:ind w:firstLine="420"/>
      </w:pPr>
      <w:proofErr w:type="spellStart"/>
      <w:r>
        <w:rPr>
          <w:rFonts w:hint="eastAsia"/>
        </w:rPr>
        <w:t>STelnet</w:t>
      </w:r>
      <w:proofErr w:type="spellEnd"/>
      <w:r>
        <w:rPr>
          <w:rFonts w:hint="eastAsia"/>
        </w:rPr>
        <w:t>是</w:t>
      </w:r>
      <w:r>
        <w:rPr>
          <w:rFonts w:hint="eastAsia"/>
        </w:rPr>
        <w:t>Secure Telnet</w:t>
      </w:r>
      <w:r>
        <w:rPr>
          <w:rFonts w:hint="eastAsia"/>
        </w:rPr>
        <w:t>的简称，在一个传统不安全的网络环境中，服务器通过对客户端的认证及双向的数据加密，为网络终端访问提供了安全的</w:t>
      </w:r>
      <w:r>
        <w:rPr>
          <w:rFonts w:hint="eastAsia"/>
        </w:rPr>
        <w:t>Telnet</w:t>
      </w:r>
      <w:r>
        <w:rPr>
          <w:rFonts w:hint="eastAsia"/>
        </w:rPr>
        <w:t>服务。</w:t>
      </w:r>
    </w:p>
    <w:p w14:paraId="0DB2F5D8" w14:textId="77777777" w:rsidR="00870A08" w:rsidRDefault="003A5418">
      <w:pPr>
        <w:ind w:firstLine="420"/>
      </w:pPr>
      <w:r>
        <w:rPr>
          <w:rFonts w:hint="eastAsia"/>
        </w:rPr>
        <w:t>SFTP</w:t>
      </w:r>
      <w:r>
        <w:rPr>
          <w:rFonts w:hint="eastAsia"/>
        </w:rPr>
        <w:t>是</w:t>
      </w:r>
      <w:r>
        <w:rPr>
          <w:rFonts w:hint="eastAsia"/>
        </w:rPr>
        <w:t>SSH File Transfer Protocol</w:t>
      </w:r>
      <w:r>
        <w:rPr>
          <w:rFonts w:hint="eastAsia"/>
          <w:sz w:val="20"/>
          <w:szCs w:val="20"/>
        </w:rPr>
        <w:t>的简称，</w:t>
      </w:r>
      <w:r>
        <w:rPr>
          <w:rFonts w:hint="eastAsia"/>
        </w:rPr>
        <w:t>在一个传统不安全的网络环境中，服务器通过对客户端的认证及双向的数据加密，为网络文件传输提供了安全的服务。</w:t>
      </w:r>
    </w:p>
    <w:p w14:paraId="258E2166" w14:textId="77777777" w:rsidR="00870A08" w:rsidRDefault="003A5418">
      <w:pPr>
        <w:pStyle w:val="10"/>
      </w:pPr>
      <w:r>
        <w:rPr>
          <w:rFonts w:hint="eastAsia"/>
        </w:rPr>
        <w:lastRenderedPageBreak/>
        <w:t>实验目的</w:t>
      </w:r>
    </w:p>
    <w:p w14:paraId="58A40AA6" w14:textId="77777777" w:rsidR="00870A08" w:rsidRDefault="003A5418">
      <w:pPr>
        <w:pStyle w:val="12"/>
        <w:numPr>
          <w:ilvl w:val="1"/>
          <w:numId w:val="5"/>
        </w:numPr>
        <w:ind w:firstLineChars="0"/>
        <w:jc w:val="left"/>
      </w:pPr>
      <w:r>
        <w:rPr>
          <w:rFonts w:hint="eastAsia"/>
        </w:rPr>
        <w:t>理解</w:t>
      </w:r>
      <w:r>
        <w:rPr>
          <w:rFonts w:hint="eastAsia"/>
        </w:rPr>
        <w:t>SSH</w:t>
      </w:r>
      <w:r>
        <w:rPr>
          <w:rFonts w:hint="eastAsia"/>
        </w:rPr>
        <w:t>的应用场景</w:t>
      </w:r>
    </w:p>
    <w:p w14:paraId="28397A87" w14:textId="77777777" w:rsidR="00870A08" w:rsidRDefault="003A5418">
      <w:pPr>
        <w:pStyle w:val="12"/>
        <w:numPr>
          <w:ilvl w:val="1"/>
          <w:numId w:val="5"/>
        </w:numPr>
        <w:ind w:firstLineChars="0"/>
        <w:jc w:val="left"/>
      </w:pPr>
      <w:r>
        <w:rPr>
          <w:rFonts w:hint="eastAsia"/>
        </w:rPr>
        <w:t>理解</w:t>
      </w:r>
      <w:r>
        <w:rPr>
          <w:rFonts w:hint="eastAsia"/>
        </w:rPr>
        <w:t>SSH</w:t>
      </w:r>
      <w:r>
        <w:rPr>
          <w:rFonts w:hint="eastAsia"/>
        </w:rPr>
        <w:t>协议的原理</w:t>
      </w:r>
    </w:p>
    <w:p w14:paraId="401E64B6" w14:textId="77777777" w:rsidR="00870A08" w:rsidRDefault="003A5418">
      <w:pPr>
        <w:pStyle w:val="12"/>
        <w:numPr>
          <w:ilvl w:val="1"/>
          <w:numId w:val="5"/>
        </w:numPr>
        <w:ind w:firstLineChars="0"/>
        <w:jc w:val="left"/>
      </w:pPr>
      <w:r>
        <w:rPr>
          <w:rFonts w:hint="eastAsia"/>
        </w:rPr>
        <w:t>掌握配置</w:t>
      </w:r>
      <w:r>
        <w:rPr>
          <w:rFonts w:hint="eastAsia"/>
        </w:rPr>
        <w:t xml:space="preserve">SSH </w:t>
      </w:r>
      <w:r>
        <w:rPr>
          <w:rFonts w:hint="eastAsia"/>
          <w:color w:val="000000"/>
        </w:rPr>
        <w:t>Password</w:t>
      </w:r>
      <w:r>
        <w:rPr>
          <w:rFonts w:hint="eastAsia"/>
          <w:color w:val="000000"/>
        </w:rPr>
        <w:t>认证的方法</w:t>
      </w:r>
    </w:p>
    <w:p w14:paraId="690A6186" w14:textId="77777777" w:rsidR="00870A08" w:rsidRDefault="003A5418">
      <w:pPr>
        <w:pStyle w:val="12"/>
        <w:numPr>
          <w:ilvl w:val="1"/>
          <w:numId w:val="5"/>
        </w:numPr>
        <w:ind w:firstLineChars="0"/>
        <w:jc w:val="left"/>
      </w:pPr>
      <w:r>
        <w:rPr>
          <w:rFonts w:hint="eastAsia"/>
          <w:color w:val="000000"/>
        </w:rPr>
        <w:t>掌握</w:t>
      </w:r>
      <w:r>
        <w:rPr>
          <w:rFonts w:hint="eastAsia"/>
          <w:color w:val="000000"/>
        </w:rPr>
        <w:t>SFTP</w:t>
      </w:r>
      <w:r>
        <w:rPr>
          <w:rFonts w:hint="eastAsia"/>
          <w:color w:val="000000"/>
        </w:rPr>
        <w:t>的配置</w:t>
      </w:r>
    </w:p>
    <w:p w14:paraId="4E4C2F7D" w14:textId="77777777" w:rsidR="00870A08" w:rsidRDefault="003A5418">
      <w:pPr>
        <w:pStyle w:val="10"/>
      </w:pPr>
      <w:r>
        <w:rPr>
          <w:rFonts w:hint="eastAsia"/>
        </w:rPr>
        <w:t>实验内容</w:t>
      </w:r>
    </w:p>
    <w:p w14:paraId="5BC6B822" w14:textId="77777777" w:rsidR="00870A08" w:rsidRDefault="003A5418">
      <w:pPr>
        <w:ind w:firstLine="420"/>
        <w:jc w:val="left"/>
      </w:pPr>
      <w:r>
        <w:rPr>
          <w:rFonts w:hint="eastAsia"/>
        </w:rPr>
        <w:t>在本实验中，使用路由器</w:t>
      </w:r>
      <w:r>
        <w:rPr>
          <w:rFonts w:hint="eastAsia"/>
        </w:rPr>
        <w:t>R1</w:t>
      </w:r>
      <w:r>
        <w:rPr>
          <w:rFonts w:hint="eastAsia"/>
        </w:rPr>
        <w:t>模拟</w:t>
      </w:r>
      <w:r>
        <w:rPr>
          <w:rFonts w:hint="eastAsia"/>
        </w:rPr>
        <w:t>PC</w:t>
      </w:r>
      <w:r>
        <w:rPr>
          <w:rFonts w:hint="eastAsia"/>
        </w:rPr>
        <w:t>，作为</w:t>
      </w:r>
      <w:r>
        <w:rPr>
          <w:rFonts w:hint="eastAsia"/>
        </w:rPr>
        <w:t>SSH</w:t>
      </w:r>
      <w:r>
        <w:rPr>
          <w:rFonts w:hint="eastAsia"/>
        </w:rPr>
        <w:t>的</w:t>
      </w:r>
      <w:r>
        <w:rPr>
          <w:rFonts w:hint="eastAsia"/>
        </w:rPr>
        <w:t>Client</w:t>
      </w:r>
      <w:r>
        <w:rPr>
          <w:rFonts w:hint="eastAsia"/>
        </w:rPr>
        <w:t>，路由器</w:t>
      </w:r>
      <w:r>
        <w:rPr>
          <w:rFonts w:hint="eastAsia"/>
        </w:rPr>
        <w:t>R2</w:t>
      </w:r>
      <w:r>
        <w:rPr>
          <w:rFonts w:hint="eastAsia"/>
        </w:rPr>
        <w:t>作为</w:t>
      </w:r>
      <w:r>
        <w:rPr>
          <w:rFonts w:hint="eastAsia"/>
        </w:rPr>
        <w:t>SSH</w:t>
      </w:r>
      <w:r>
        <w:rPr>
          <w:rFonts w:hint="eastAsia"/>
        </w:rPr>
        <w:t>的</w:t>
      </w:r>
      <w:r>
        <w:rPr>
          <w:rFonts w:hint="eastAsia"/>
        </w:rPr>
        <w:t>Server</w:t>
      </w:r>
      <w:r>
        <w:rPr>
          <w:rFonts w:hint="eastAsia"/>
        </w:rPr>
        <w:t>，模拟远程客户端</w:t>
      </w:r>
      <w:r>
        <w:rPr>
          <w:rFonts w:hint="eastAsia"/>
        </w:rPr>
        <w:t>R1</w:t>
      </w:r>
      <w:r>
        <w:rPr>
          <w:rFonts w:hint="eastAsia"/>
        </w:rPr>
        <w:t>通过</w:t>
      </w:r>
      <w:r>
        <w:rPr>
          <w:rFonts w:hint="eastAsia"/>
        </w:rPr>
        <w:t>SSH</w:t>
      </w:r>
      <w:r>
        <w:rPr>
          <w:rFonts w:hint="eastAsia"/>
        </w:rPr>
        <w:t>协议远程登录到路由器</w:t>
      </w:r>
      <w:r>
        <w:rPr>
          <w:rFonts w:hint="eastAsia"/>
        </w:rPr>
        <w:t>R2</w:t>
      </w:r>
      <w:r>
        <w:rPr>
          <w:rFonts w:hint="eastAsia"/>
        </w:rPr>
        <w:t>上进行各种配置。本实验将通过</w:t>
      </w:r>
      <w:r>
        <w:rPr>
          <w:rFonts w:hint="eastAsia"/>
          <w:color w:val="000000"/>
        </w:rPr>
        <w:t>Password</w:t>
      </w:r>
      <w:r>
        <w:rPr>
          <w:rFonts w:hint="eastAsia"/>
          <w:color w:val="000000"/>
        </w:rPr>
        <w:t>认证方式来实现。</w:t>
      </w:r>
    </w:p>
    <w:p w14:paraId="7192D581" w14:textId="77777777" w:rsidR="00870A08" w:rsidRDefault="003A5418">
      <w:pPr>
        <w:pStyle w:val="10"/>
      </w:pPr>
      <w:r>
        <w:rPr>
          <w:rFonts w:hint="eastAsia"/>
        </w:rPr>
        <w:t>实验逻辑拓扑</w:t>
      </w:r>
    </w:p>
    <w:p w14:paraId="291597F2" w14:textId="77777777" w:rsidR="00870A08" w:rsidRDefault="003A5418">
      <w:pPr>
        <w:ind w:firstLine="420"/>
        <w:jc w:val="center"/>
      </w:pPr>
      <w:r>
        <w:rPr>
          <w:noProof/>
          <w:lang w:val="en-GB"/>
        </w:rPr>
        <w:drawing>
          <wp:inline distT="0" distB="0" distL="0" distR="0" wp14:anchorId="02E9205D" wp14:editId="448B3E04">
            <wp:extent cx="4095750" cy="1562100"/>
            <wp:effectExtent l="19050" t="0" r="0" b="0"/>
            <wp:docPr id="17" name="图片 2"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捕获.PNG"/>
                    <pic:cNvPicPr>
                      <a:picLocks noChangeAspect="1"/>
                    </pic:cNvPicPr>
                  </pic:nvPicPr>
                  <pic:blipFill>
                    <a:blip r:embed="rId85" cstate="print">
                      <a:grayscl/>
                    </a:blip>
                    <a:stretch>
                      <a:fillRect/>
                    </a:stretch>
                  </pic:blipFill>
                  <pic:spPr>
                    <a:xfrm>
                      <a:off x="0" y="0"/>
                      <a:ext cx="4096322" cy="1562318"/>
                    </a:xfrm>
                    <a:prstGeom prst="rect">
                      <a:avLst/>
                    </a:prstGeom>
                  </pic:spPr>
                </pic:pic>
              </a:graphicData>
            </a:graphic>
          </wp:inline>
        </w:drawing>
      </w:r>
    </w:p>
    <w:p w14:paraId="3C72EFE9" w14:textId="77777777" w:rsidR="00870A08" w:rsidRDefault="003A5418">
      <w:pPr>
        <w:pStyle w:val="aff6"/>
        <w:jc w:val="center"/>
      </w:pPr>
      <w:r>
        <w:rPr>
          <w:rFonts w:hint="eastAsia"/>
        </w:rPr>
        <w:t>图</w:t>
      </w:r>
      <w:r>
        <w:rPr>
          <w:rFonts w:hint="eastAsia"/>
        </w:rPr>
        <w:t xml:space="preserve">1-38 </w:t>
      </w:r>
      <w:r>
        <w:rPr>
          <w:rFonts w:hint="eastAsia"/>
        </w:rPr>
        <w:t>配置通过</w:t>
      </w:r>
      <w:proofErr w:type="spellStart"/>
      <w:r>
        <w:rPr>
          <w:rFonts w:hint="eastAsia"/>
        </w:rPr>
        <w:t>STelnet</w:t>
      </w:r>
      <w:proofErr w:type="spellEnd"/>
      <w:r>
        <w:rPr>
          <w:rFonts w:hint="eastAsia"/>
        </w:rPr>
        <w:t>登录系统拓扑图</w:t>
      </w:r>
    </w:p>
    <w:p w14:paraId="206AA50C"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679"/>
        <w:gridCol w:w="1656"/>
        <w:gridCol w:w="1635"/>
        <w:gridCol w:w="1951"/>
        <w:gridCol w:w="1601"/>
      </w:tblGrid>
      <w:tr w:rsidR="00870A08" w14:paraId="7A686F62" w14:textId="77777777">
        <w:trPr>
          <w:trHeight w:val="471"/>
          <w:jc w:val="center"/>
        </w:trPr>
        <w:tc>
          <w:tcPr>
            <w:tcW w:w="1679" w:type="dxa"/>
            <w:tcBorders>
              <w:top w:val="single" w:sz="4" w:space="0" w:color="auto"/>
              <w:left w:val="single" w:sz="4" w:space="0" w:color="auto"/>
              <w:bottom w:val="single" w:sz="4" w:space="0" w:color="auto"/>
              <w:right w:val="single" w:sz="4" w:space="0" w:color="auto"/>
            </w:tcBorders>
            <w:vAlign w:val="center"/>
          </w:tcPr>
          <w:p w14:paraId="364A8A50" w14:textId="77777777" w:rsidR="00870A08" w:rsidRDefault="003A5418">
            <w:pPr>
              <w:spacing w:line="240" w:lineRule="auto"/>
              <w:ind w:firstLineChars="0" w:firstLine="0"/>
              <w:jc w:val="center"/>
            </w:pPr>
            <w:r>
              <w:rPr>
                <w:rFonts w:hint="eastAsia"/>
              </w:rPr>
              <w:t>设备</w:t>
            </w:r>
          </w:p>
        </w:tc>
        <w:tc>
          <w:tcPr>
            <w:tcW w:w="1656" w:type="dxa"/>
            <w:tcBorders>
              <w:top w:val="single" w:sz="4" w:space="0" w:color="auto"/>
              <w:left w:val="single" w:sz="4" w:space="0" w:color="auto"/>
              <w:bottom w:val="single" w:sz="4" w:space="0" w:color="auto"/>
              <w:right w:val="single" w:sz="4" w:space="0" w:color="auto"/>
            </w:tcBorders>
            <w:vAlign w:val="center"/>
          </w:tcPr>
          <w:p w14:paraId="64A8E771" w14:textId="77777777" w:rsidR="00870A08" w:rsidRDefault="003A5418">
            <w:pPr>
              <w:spacing w:line="240" w:lineRule="auto"/>
              <w:ind w:firstLineChars="0" w:firstLine="0"/>
              <w:jc w:val="center"/>
            </w:pPr>
            <w:r>
              <w:rPr>
                <w:rFonts w:hint="eastAsia"/>
              </w:rPr>
              <w:t>接口</w:t>
            </w:r>
          </w:p>
        </w:tc>
        <w:tc>
          <w:tcPr>
            <w:tcW w:w="1635" w:type="dxa"/>
            <w:tcBorders>
              <w:top w:val="single" w:sz="4" w:space="0" w:color="auto"/>
              <w:left w:val="single" w:sz="4" w:space="0" w:color="auto"/>
              <w:bottom w:val="single" w:sz="4" w:space="0" w:color="auto"/>
              <w:right w:val="single" w:sz="4" w:space="0" w:color="auto"/>
            </w:tcBorders>
            <w:vAlign w:val="center"/>
          </w:tcPr>
          <w:p w14:paraId="3EC3C5B9" w14:textId="77777777" w:rsidR="00870A08" w:rsidRDefault="003A5418">
            <w:pPr>
              <w:spacing w:line="240" w:lineRule="auto"/>
              <w:ind w:firstLineChars="0" w:firstLine="0"/>
              <w:jc w:val="center"/>
            </w:pPr>
            <w:r>
              <w:t>IP</w:t>
            </w:r>
            <w:r>
              <w:rPr>
                <w:rFonts w:hint="eastAsia"/>
              </w:rPr>
              <w:t>地址</w:t>
            </w:r>
          </w:p>
        </w:tc>
        <w:tc>
          <w:tcPr>
            <w:tcW w:w="1951" w:type="dxa"/>
            <w:tcBorders>
              <w:top w:val="single" w:sz="4" w:space="0" w:color="auto"/>
              <w:left w:val="single" w:sz="4" w:space="0" w:color="auto"/>
              <w:bottom w:val="single" w:sz="4" w:space="0" w:color="auto"/>
              <w:right w:val="single" w:sz="4" w:space="0" w:color="auto"/>
            </w:tcBorders>
            <w:vAlign w:val="center"/>
          </w:tcPr>
          <w:p w14:paraId="778524B8" w14:textId="77777777" w:rsidR="00870A08" w:rsidRDefault="003A5418">
            <w:pPr>
              <w:spacing w:line="240" w:lineRule="auto"/>
              <w:ind w:firstLineChars="0" w:firstLine="0"/>
              <w:jc w:val="center"/>
            </w:pPr>
            <w:r>
              <w:rPr>
                <w:rFonts w:hint="eastAsia"/>
              </w:rPr>
              <w:t>子网掩码</w:t>
            </w:r>
          </w:p>
        </w:tc>
        <w:tc>
          <w:tcPr>
            <w:tcW w:w="1601" w:type="dxa"/>
            <w:tcBorders>
              <w:top w:val="single" w:sz="4" w:space="0" w:color="auto"/>
              <w:left w:val="single" w:sz="4" w:space="0" w:color="auto"/>
              <w:bottom w:val="single" w:sz="4" w:space="0" w:color="auto"/>
              <w:right w:val="single" w:sz="4" w:space="0" w:color="auto"/>
            </w:tcBorders>
            <w:vAlign w:val="center"/>
          </w:tcPr>
          <w:p w14:paraId="49DE90DE" w14:textId="77777777" w:rsidR="00870A08" w:rsidRDefault="003A5418">
            <w:pPr>
              <w:spacing w:line="240" w:lineRule="auto"/>
              <w:ind w:firstLineChars="0" w:firstLine="0"/>
              <w:jc w:val="center"/>
            </w:pPr>
            <w:r>
              <w:rPr>
                <w:rFonts w:hint="eastAsia"/>
              </w:rPr>
              <w:t>默认网关</w:t>
            </w:r>
          </w:p>
        </w:tc>
      </w:tr>
      <w:tr w:rsidR="00870A08" w14:paraId="4EF7130B" w14:textId="77777777">
        <w:trPr>
          <w:jc w:val="center"/>
        </w:trPr>
        <w:tc>
          <w:tcPr>
            <w:tcW w:w="1679" w:type="dxa"/>
            <w:tcBorders>
              <w:top w:val="single" w:sz="4" w:space="0" w:color="auto"/>
              <w:left w:val="single" w:sz="4" w:space="0" w:color="auto"/>
              <w:bottom w:val="single" w:sz="4" w:space="0" w:color="auto"/>
              <w:right w:val="single" w:sz="4" w:space="0" w:color="auto"/>
            </w:tcBorders>
            <w:vAlign w:val="center"/>
          </w:tcPr>
          <w:p w14:paraId="13860188" w14:textId="77777777" w:rsidR="00870A08" w:rsidRDefault="003A5418">
            <w:pPr>
              <w:spacing w:line="240" w:lineRule="auto"/>
              <w:ind w:firstLineChars="0" w:firstLine="0"/>
              <w:jc w:val="center"/>
            </w:pPr>
            <w:r>
              <w:t>R1</w:t>
            </w:r>
            <w:r>
              <w:rPr>
                <w:rFonts w:hint="eastAsia"/>
              </w:rPr>
              <w:t>(AR2220)</w:t>
            </w:r>
          </w:p>
        </w:tc>
        <w:tc>
          <w:tcPr>
            <w:tcW w:w="1656" w:type="dxa"/>
            <w:tcBorders>
              <w:top w:val="single" w:sz="4" w:space="0" w:color="auto"/>
              <w:left w:val="single" w:sz="4" w:space="0" w:color="auto"/>
              <w:bottom w:val="single" w:sz="4" w:space="0" w:color="auto"/>
              <w:right w:val="single" w:sz="4" w:space="0" w:color="auto"/>
            </w:tcBorders>
            <w:vAlign w:val="center"/>
          </w:tcPr>
          <w:p w14:paraId="16F58CDC" w14:textId="77777777" w:rsidR="00870A08" w:rsidRDefault="003A5418">
            <w:pPr>
              <w:spacing w:line="240" w:lineRule="auto"/>
              <w:ind w:firstLineChars="0" w:firstLine="0"/>
              <w:jc w:val="center"/>
            </w:pPr>
            <w:r>
              <w:rPr>
                <w:rFonts w:hint="eastAsia"/>
              </w:rPr>
              <w:t>GE</w:t>
            </w:r>
            <w:r>
              <w:t xml:space="preserve"> 0/0/0</w:t>
            </w:r>
          </w:p>
        </w:tc>
        <w:tc>
          <w:tcPr>
            <w:tcW w:w="1635" w:type="dxa"/>
            <w:tcBorders>
              <w:top w:val="single" w:sz="4" w:space="0" w:color="auto"/>
              <w:left w:val="single" w:sz="4" w:space="0" w:color="auto"/>
              <w:bottom w:val="single" w:sz="4" w:space="0" w:color="auto"/>
              <w:right w:val="single" w:sz="4" w:space="0" w:color="auto"/>
            </w:tcBorders>
            <w:vAlign w:val="center"/>
          </w:tcPr>
          <w:p w14:paraId="65298E37" w14:textId="77777777" w:rsidR="00870A08" w:rsidRDefault="003A5418">
            <w:pPr>
              <w:spacing w:line="240" w:lineRule="auto"/>
              <w:ind w:firstLineChars="0" w:firstLine="0"/>
              <w:jc w:val="center"/>
            </w:pPr>
            <w:r>
              <w:t>1</w:t>
            </w:r>
            <w:r>
              <w:rPr>
                <w:rFonts w:hint="eastAsia"/>
              </w:rPr>
              <w:t>0.1.1.1</w:t>
            </w:r>
          </w:p>
        </w:tc>
        <w:tc>
          <w:tcPr>
            <w:tcW w:w="1951" w:type="dxa"/>
            <w:tcBorders>
              <w:top w:val="single" w:sz="4" w:space="0" w:color="auto"/>
              <w:left w:val="single" w:sz="4" w:space="0" w:color="auto"/>
              <w:bottom w:val="single" w:sz="4" w:space="0" w:color="auto"/>
              <w:right w:val="single" w:sz="4" w:space="0" w:color="auto"/>
            </w:tcBorders>
            <w:vAlign w:val="center"/>
          </w:tcPr>
          <w:p w14:paraId="0641B9F6" w14:textId="77777777" w:rsidR="00870A08" w:rsidRDefault="003A5418">
            <w:pPr>
              <w:spacing w:line="240" w:lineRule="auto"/>
              <w:ind w:firstLineChars="0" w:firstLine="0"/>
              <w:jc w:val="center"/>
            </w:pPr>
            <w:r>
              <w:t>255.255.255.0</w:t>
            </w:r>
          </w:p>
        </w:tc>
        <w:tc>
          <w:tcPr>
            <w:tcW w:w="1601" w:type="dxa"/>
            <w:tcBorders>
              <w:top w:val="single" w:sz="4" w:space="0" w:color="auto"/>
              <w:left w:val="single" w:sz="4" w:space="0" w:color="auto"/>
              <w:bottom w:val="single" w:sz="4" w:space="0" w:color="auto"/>
              <w:right w:val="single" w:sz="4" w:space="0" w:color="auto"/>
            </w:tcBorders>
            <w:vAlign w:val="center"/>
          </w:tcPr>
          <w:p w14:paraId="2287CE03" w14:textId="77777777" w:rsidR="00870A08" w:rsidRDefault="003A5418">
            <w:pPr>
              <w:spacing w:line="240" w:lineRule="auto"/>
              <w:ind w:firstLineChars="0" w:firstLine="0"/>
              <w:jc w:val="center"/>
            </w:pPr>
            <w:r>
              <w:rPr>
                <w:rFonts w:hint="eastAsia"/>
              </w:rPr>
              <w:t>N/A</w:t>
            </w:r>
          </w:p>
        </w:tc>
      </w:tr>
      <w:tr w:rsidR="00870A08" w14:paraId="121A00F3" w14:textId="77777777">
        <w:trPr>
          <w:jc w:val="center"/>
        </w:trPr>
        <w:tc>
          <w:tcPr>
            <w:tcW w:w="1679" w:type="dxa"/>
            <w:tcBorders>
              <w:top w:val="single" w:sz="4" w:space="0" w:color="auto"/>
              <w:left w:val="single" w:sz="4" w:space="0" w:color="auto"/>
              <w:bottom w:val="single" w:sz="4" w:space="0" w:color="auto"/>
              <w:right w:val="single" w:sz="4" w:space="0" w:color="auto"/>
            </w:tcBorders>
            <w:vAlign w:val="center"/>
          </w:tcPr>
          <w:p w14:paraId="77A2718C" w14:textId="77777777" w:rsidR="00870A08" w:rsidRDefault="003A5418">
            <w:pPr>
              <w:spacing w:line="240" w:lineRule="auto"/>
              <w:ind w:firstLineChars="0" w:firstLine="0"/>
              <w:jc w:val="center"/>
            </w:pPr>
            <w:r>
              <w:t>R2</w:t>
            </w:r>
            <w:r>
              <w:rPr>
                <w:rFonts w:hint="eastAsia"/>
              </w:rPr>
              <w:t>(AR2220)</w:t>
            </w:r>
          </w:p>
        </w:tc>
        <w:tc>
          <w:tcPr>
            <w:tcW w:w="1656" w:type="dxa"/>
            <w:tcBorders>
              <w:top w:val="single" w:sz="4" w:space="0" w:color="auto"/>
              <w:left w:val="single" w:sz="4" w:space="0" w:color="auto"/>
              <w:bottom w:val="single" w:sz="4" w:space="0" w:color="auto"/>
              <w:right w:val="single" w:sz="4" w:space="0" w:color="auto"/>
            </w:tcBorders>
            <w:vAlign w:val="center"/>
          </w:tcPr>
          <w:p w14:paraId="2DEAFEEC" w14:textId="77777777" w:rsidR="00870A08" w:rsidRDefault="003A5418">
            <w:pPr>
              <w:spacing w:line="240" w:lineRule="auto"/>
              <w:ind w:firstLineChars="0" w:firstLine="0"/>
              <w:jc w:val="center"/>
            </w:pPr>
            <w:r>
              <w:rPr>
                <w:rFonts w:hint="eastAsia"/>
              </w:rPr>
              <w:t xml:space="preserve">GE </w:t>
            </w:r>
            <w:r>
              <w:t>0/0/0</w:t>
            </w:r>
          </w:p>
        </w:tc>
        <w:tc>
          <w:tcPr>
            <w:tcW w:w="1635" w:type="dxa"/>
            <w:tcBorders>
              <w:top w:val="single" w:sz="4" w:space="0" w:color="auto"/>
              <w:left w:val="single" w:sz="4" w:space="0" w:color="auto"/>
              <w:bottom w:val="single" w:sz="4" w:space="0" w:color="auto"/>
              <w:right w:val="single" w:sz="4" w:space="0" w:color="auto"/>
            </w:tcBorders>
            <w:vAlign w:val="center"/>
          </w:tcPr>
          <w:p w14:paraId="2B426F57" w14:textId="77777777" w:rsidR="00870A08" w:rsidRDefault="003A5418">
            <w:pPr>
              <w:spacing w:line="240" w:lineRule="auto"/>
              <w:ind w:firstLineChars="0" w:firstLine="0"/>
              <w:jc w:val="center"/>
            </w:pPr>
            <w:r>
              <w:t>10.</w:t>
            </w:r>
            <w:r>
              <w:rPr>
                <w:rFonts w:hint="eastAsia"/>
              </w:rPr>
              <w:t>1</w:t>
            </w:r>
            <w:r>
              <w:t>.1.2</w:t>
            </w:r>
          </w:p>
        </w:tc>
        <w:tc>
          <w:tcPr>
            <w:tcW w:w="1951" w:type="dxa"/>
            <w:tcBorders>
              <w:top w:val="single" w:sz="4" w:space="0" w:color="auto"/>
              <w:left w:val="single" w:sz="4" w:space="0" w:color="auto"/>
              <w:bottom w:val="single" w:sz="4" w:space="0" w:color="auto"/>
              <w:right w:val="single" w:sz="4" w:space="0" w:color="auto"/>
            </w:tcBorders>
            <w:vAlign w:val="center"/>
          </w:tcPr>
          <w:p w14:paraId="2EB61AA6" w14:textId="77777777" w:rsidR="00870A08" w:rsidRDefault="003A5418">
            <w:pPr>
              <w:spacing w:line="240" w:lineRule="auto"/>
              <w:ind w:firstLineChars="0" w:firstLine="0"/>
              <w:jc w:val="center"/>
            </w:pPr>
            <w:r>
              <w:t>255.255.255.0</w:t>
            </w:r>
          </w:p>
        </w:tc>
        <w:tc>
          <w:tcPr>
            <w:tcW w:w="1601" w:type="dxa"/>
            <w:tcBorders>
              <w:top w:val="single" w:sz="4" w:space="0" w:color="auto"/>
              <w:left w:val="single" w:sz="4" w:space="0" w:color="auto"/>
              <w:bottom w:val="single" w:sz="4" w:space="0" w:color="auto"/>
              <w:right w:val="single" w:sz="4" w:space="0" w:color="auto"/>
            </w:tcBorders>
            <w:vAlign w:val="center"/>
          </w:tcPr>
          <w:p w14:paraId="1B291512" w14:textId="77777777" w:rsidR="00870A08" w:rsidRDefault="003A5418">
            <w:pPr>
              <w:spacing w:line="240" w:lineRule="auto"/>
              <w:ind w:firstLineChars="0" w:firstLine="0"/>
              <w:jc w:val="center"/>
            </w:pPr>
            <w:r>
              <w:rPr>
                <w:rFonts w:hint="eastAsia"/>
              </w:rPr>
              <w:t>N/A</w:t>
            </w:r>
          </w:p>
        </w:tc>
      </w:tr>
    </w:tbl>
    <w:p w14:paraId="0AA3209B" w14:textId="77777777" w:rsidR="00870A08" w:rsidRDefault="003A5418">
      <w:pPr>
        <w:pStyle w:val="10"/>
      </w:pPr>
      <w:r>
        <w:rPr>
          <w:rFonts w:hint="eastAsia"/>
        </w:rPr>
        <w:lastRenderedPageBreak/>
        <w:t>实验步骤</w:t>
      </w:r>
    </w:p>
    <w:p w14:paraId="2F2681DF" w14:textId="77777777" w:rsidR="00870A08" w:rsidRDefault="003A5418">
      <w:pPr>
        <w:pStyle w:val="2"/>
        <w:numPr>
          <w:ilvl w:val="0"/>
          <w:numId w:val="9"/>
        </w:numPr>
        <w:ind w:left="426" w:hanging="426"/>
      </w:pPr>
      <w:r>
        <w:rPr>
          <w:rFonts w:hint="eastAsia"/>
        </w:rPr>
        <w:t>基本配置</w:t>
      </w:r>
    </w:p>
    <w:p w14:paraId="73511E40" w14:textId="77777777" w:rsidR="00870A08" w:rsidRDefault="003A5418">
      <w:pPr>
        <w:ind w:firstLine="420"/>
        <w:jc w:val="left"/>
      </w:pPr>
      <w:r>
        <w:rPr>
          <w:rFonts w:hint="eastAsia"/>
        </w:rPr>
        <w:t>由于</w:t>
      </w:r>
      <w:proofErr w:type="spellStart"/>
      <w:r>
        <w:rPr>
          <w:rFonts w:hint="eastAsia"/>
        </w:rPr>
        <w:t>eNSP</w:t>
      </w:r>
      <w:proofErr w:type="spellEnd"/>
      <w:r>
        <w:rPr>
          <w:rFonts w:hint="eastAsia"/>
        </w:rPr>
        <w:t>模拟软件自带</w:t>
      </w:r>
      <w:r>
        <w:rPr>
          <w:rFonts w:hint="eastAsia"/>
        </w:rPr>
        <w:t>PC</w:t>
      </w:r>
      <w:r>
        <w:rPr>
          <w:rFonts w:hint="eastAsia"/>
        </w:rPr>
        <w:t>没有</w:t>
      </w:r>
      <w:r>
        <w:rPr>
          <w:rFonts w:hint="eastAsia"/>
        </w:rPr>
        <w:t>SSH</w:t>
      </w:r>
      <w:r>
        <w:rPr>
          <w:rFonts w:hint="eastAsia"/>
        </w:rPr>
        <w:t>客户端，本实验采用</w:t>
      </w:r>
      <w:r>
        <w:rPr>
          <w:rFonts w:hint="eastAsia"/>
        </w:rPr>
        <w:t>2</w:t>
      </w:r>
      <w:r>
        <w:rPr>
          <w:rFonts w:hint="eastAsia"/>
        </w:rPr>
        <w:t>台路由器模拟实验，路由器</w:t>
      </w:r>
      <w:r>
        <w:rPr>
          <w:rFonts w:hint="eastAsia"/>
        </w:rPr>
        <w:t>R1</w:t>
      </w:r>
      <w:r>
        <w:rPr>
          <w:rFonts w:hint="eastAsia"/>
        </w:rPr>
        <w:t>作为</w:t>
      </w:r>
      <w:r>
        <w:rPr>
          <w:rFonts w:hint="eastAsia"/>
        </w:rPr>
        <w:t>SSH</w:t>
      </w:r>
      <w:r>
        <w:rPr>
          <w:rFonts w:hint="eastAsia"/>
        </w:rPr>
        <w:t>的</w:t>
      </w:r>
      <w:r>
        <w:rPr>
          <w:rFonts w:hint="eastAsia"/>
        </w:rPr>
        <w:t>Client</w:t>
      </w:r>
      <w:r>
        <w:rPr>
          <w:rFonts w:hint="eastAsia"/>
        </w:rPr>
        <w:t>，路由器</w:t>
      </w:r>
      <w:r>
        <w:rPr>
          <w:rFonts w:hint="eastAsia"/>
        </w:rPr>
        <w:t>R2</w:t>
      </w:r>
      <w:r>
        <w:rPr>
          <w:rFonts w:hint="eastAsia"/>
        </w:rPr>
        <w:t>作为</w:t>
      </w:r>
      <w:r>
        <w:rPr>
          <w:rFonts w:hint="eastAsia"/>
        </w:rPr>
        <w:t>SSH</w:t>
      </w:r>
      <w:r>
        <w:rPr>
          <w:rFonts w:hint="eastAsia"/>
        </w:rPr>
        <w:t>的</w:t>
      </w:r>
      <w:r>
        <w:rPr>
          <w:rFonts w:hint="eastAsia"/>
        </w:rPr>
        <w:t>Server</w:t>
      </w:r>
      <w:r>
        <w:rPr>
          <w:rFonts w:hint="eastAsia"/>
        </w:rPr>
        <w:t>。</w:t>
      </w:r>
    </w:p>
    <w:p w14:paraId="0A028014" w14:textId="77777777" w:rsidR="00870A08" w:rsidRDefault="003A5418">
      <w:pPr>
        <w:ind w:firstLine="420"/>
        <w:jc w:val="left"/>
      </w:pPr>
      <w:r>
        <w:rPr>
          <w:rFonts w:hint="eastAsia"/>
        </w:rPr>
        <w:t>根据实验编址表进行相应的基本配置，并使用</w:t>
      </w:r>
      <w:r>
        <w:rPr>
          <w:rFonts w:hint="eastAsia"/>
          <w:b/>
        </w:rPr>
        <w:t>ping</w:t>
      </w:r>
      <w:r>
        <w:rPr>
          <w:rFonts w:hint="eastAsia"/>
        </w:rPr>
        <w:t>命令检测各直连链路的连通性。</w:t>
      </w:r>
    </w:p>
    <w:p w14:paraId="1CF83870" w14:textId="77777777" w:rsidR="00870A08" w:rsidRDefault="003A5418">
      <w:pPr>
        <w:pStyle w:val="aff6"/>
      </w:pPr>
      <w:r>
        <w:t xml:space="preserve"> [</w:t>
      </w:r>
      <w:r>
        <w:rPr>
          <w:rFonts w:hint="eastAsia"/>
        </w:rPr>
        <w:t>R</w:t>
      </w:r>
      <w:proofErr w:type="gramStart"/>
      <w:r>
        <w:rPr>
          <w:rFonts w:hint="eastAsia"/>
        </w:rPr>
        <w:t>2</w:t>
      </w:r>
      <w:r>
        <w:t>]ping</w:t>
      </w:r>
      <w:proofErr w:type="gramEnd"/>
      <w:r>
        <w:t xml:space="preserve"> 10.1.1.1</w:t>
      </w:r>
    </w:p>
    <w:p w14:paraId="7999EADD" w14:textId="77777777" w:rsidR="00870A08" w:rsidRDefault="003A5418">
      <w:pPr>
        <w:pStyle w:val="aff6"/>
      </w:pPr>
      <w:r>
        <w:t xml:space="preserve">  PING 10.1.1.1: </w:t>
      </w:r>
      <w:proofErr w:type="gramStart"/>
      <w:r>
        <w:t>56  data</w:t>
      </w:r>
      <w:proofErr w:type="gramEnd"/>
      <w:r>
        <w:t xml:space="preserve"> bytes, press CTRL_C to break</w:t>
      </w:r>
    </w:p>
    <w:p w14:paraId="20D419BF" w14:textId="77777777" w:rsidR="00870A08" w:rsidRDefault="003A5418">
      <w:pPr>
        <w:pStyle w:val="aff6"/>
      </w:pPr>
      <w:r>
        <w:t xml:space="preserve">    Reply from 10.1.1.1: bytes=56 Sequence=1 </w:t>
      </w:r>
      <w:proofErr w:type="spellStart"/>
      <w:r>
        <w:t>ttl</w:t>
      </w:r>
      <w:proofErr w:type="spellEnd"/>
      <w:r>
        <w:t xml:space="preserve">=64 time=30 </w:t>
      </w:r>
      <w:proofErr w:type="spellStart"/>
      <w:r>
        <w:t>ms</w:t>
      </w:r>
      <w:proofErr w:type="spellEnd"/>
    </w:p>
    <w:p w14:paraId="03EC78CD" w14:textId="77777777" w:rsidR="00870A08" w:rsidRDefault="003A5418">
      <w:pPr>
        <w:pStyle w:val="aff6"/>
      </w:pPr>
      <w:r>
        <w:t xml:space="preserve">    Reply from 10.1.1.1: bytes=56 Sequence=2 </w:t>
      </w:r>
      <w:proofErr w:type="spellStart"/>
      <w:r>
        <w:t>ttl</w:t>
      </w:r>
      <w:proofErr w:type="spellEnd"/>
      <w:r>
        <w:t xml:space="preserve">=64 time=30 </w:t>
      </w:r>
      <w:proofErr w:type="spellStart"/>
      <w:r>
        <w:t>ms</w:t>
      </w:r>
      <w:proofErr w:type="spellEnd"/>
    </w:p>
    <w:p w14:paraId="21E2FDBB" w14:textId="77777777" w:rsidR="00870A08" w:rsidRDefault="003A5418">
      <w:pPr>
        <w:pStyle w:val="aff6"/>
      </w:pPr>
      <w:r>
        <w:t xml:space="preserve">    Reply from 10.1.1.1: bytes=56 Sequence=3 </w:t>
      </w:r>
      <w:proofErr w:type="spellStart"/>
      <w:r>
        <w:t>ttl</w:t>
      </w:r>
      <w:proofErr w:type="spellEnd"/>
      <w:r>
        <w:t xml:space="preserve">=64 time=30 </w:t>
      </w:r>
      <w:proofErr w:type="spellStart"/>
      <w:r>
        <w:t>ms</w:t>
      </w:r>
      <w:proofErr w:type="spellEnd"/>
    </w:p>
    <w:p w14:paraId="1C2CBDB0" w14:textId="77777777" w:rsidR="00870A08" w:rsidRDefault="003A5418">
      <w:pPr>
        <w:pStyle w:val="aff6"/>
      </w:pPr>
      <w:r>
        <w:t xml:space="preserve">    Reply from 10.1.1.1: bytes=56 Sequence=4 </w:t>
      </w:r>
      <w:proofErr w:type="spellStart"/>
      <w:r>
        <w:t>ttl</w:t>
      </w:r>
      <w:proofErr w:type="spellEnd"/>
      <w:r>
        <w:t xml:space="preserve">=64 time=10 </w:t>
      </w:r>
      <w:proofErr w:type="spellStart"/>
      <w:r>
        <w:t>ms</w:t>
      </w:r>
      <w:proofErr w:type="spellEnd"/>
    </w:p>
    <w:p w14:paraId="7B75B8BD" w14:textId="77777777" w:rsidR="00870A08" w:rsidRDefault="003A5418">
      <w:pPr>
        <w:pStyle w:val="aff6"/>
      </w:pPr>
      <w:r>
        <w:t xml:space="preserve">    Reply from 10.1.1.1: bytes=56 Sequence=5 </w:t>
      </w:r>
      <w:proofErr w:type="spellStart"/>
      <w:r>
        <w:t>ttl</w:t>
      </w:r>
      <w:proofErr w:type="spellEnd"/>
      <w:r>
        <w:t xml:space="preserve">=64 time=20 </w:t>
      </w:r>
      <w:proofErr w:type="spellStart"/>
      <w:r>
        <w:t>ms</w:t>
      </w:r>
      <w:proofErr w:type="spellEnd"/>
    </w:p>
    <w:p w14:paraId="6E3D2684" w14:textId="77777777" w:rsidR="00870A08" w:rsidRDefault="003A5418">
      <w:pPr>
        <w:pStyle w:val="aff6"/>
      </w:pPr>
      <w:r>
        <w:t xml:space="preserve">  --- 10.1.1.1 ping statistics ---</w:t>
      </w:r>
    </w:p>
    <w:p w14:paraId="3AFB7989" w14:textId="77777777" w:rsidR="00870A08" w:rsidRDefault="003A5418">
      <w:pPr>
        <w:pStyle w:val="aff6"/>
      </w:pPr>
      <w:r>
        <w:t xml:space="preserve">    5 packet(s) transmitted</w:t>
      </w:r>
    </w:p>
    <w:p w14:paraId="5C723FAE" w14:textId="77777777" w:rsidR="00870A08" w:rsidRDefault="003A5418">
      <w:pPr>
        <w:pStyle w:val="aff6"/>
      </w:pPr>
      <w:r>
        <w:t xml:space="preserve">    5 packet(s) received</w:t>
      </w:r>
    </w:p>
    <w:p w14:paraId="2601D7EB" w14:textId="77777777" w:rsidR="00870A08" w:rsidRDefault="003A5418">
      <w:pPr>
        <w:pStyle w:val="aff6"/>
      </w:pPr>
      <w:r>
        <w:t xml:space="preserve">    0.00% packet loss</w:t>
      </w:r>
    </w:p>
    <w:p w14:paraId="2FC526D1" w14:textId="77777777" w:rsidR="00870A08" w:rsidRDefault="003A5418">
      <w:pPr>
        <w:pStyle w:val="aff6"/>
      </w:pPr>
      <w:r>
        <w:t xml:space="preserve">    round-trip min/avg/max = 10/24/30 </w:t>
      </w:r>
      <w:proofErr w:type="spellStart"/>
      <w:r>
        <w:t>ms</w:t>
      </w:r>
      <w:proofErr w:type="spellEnd"/>
    </w:p>
    <w:p w14:paraId="396EEE9A" w14:textId="77777777" w:rsidR="00870A08" w:rsidRDefault="003A5418">
      <w:pPr>
        <w:pStyle w:val="2"/>
        <w:numPr>
          <w:ilvl w:val="0"/>
          <w:numId w:val="9"/>
        </w:numPr>
        <w:ind w:left="426" w:hanging="426"/>
      </w:pPr>
      <w:r>
        <w:rPr>
          <w:rFonts w:hint="eastAsia"/>
        </w:rPr>
        <w:t>配置</w:t>
      </w:r>
      <w:r>
        <w:rPr>
          <w:rFonts w:hint="eastAsia"/>
        </w:rPr>
        <w:t>SSH Server</w:t>
      </w:r>
    </w:p>
    <w:p w14:paraId="6FC45924" w14:textId="77777777" w:rsidR="00870A08" w:rsidRDefault="003A5418">
      <w:pPr>
        <w:ind w:firstLine="420"/>
      </w:pPr>
      <w:bookmarkStart w:id="44" w:name="OLE_LINK7"/>
      <w:r>
        <w:rPr>
          <w:rFonts w:hint="eastAsia"/>
        </w:rPr>
        <w:t>相对于</w:t>
      </w:r>
      <w:r>
        <w:rPr>
          <w:rFonts w:hint="eastAsia"/>
        </w:rPr>
        <w:t>Telnet</w:t>
      </w:r>
      <w:r>
        <w:rPr>
          <w:rFonts w:hint="eastAsia"/>
        </w:rPr>
        <w:t>协议，</w:t>
      </w:r>
      <w:r>
        <w:rPr>
          <w:rFonts w:hint="eastAsia"/>
        </w:rPr>
        <w:t>SSH</w:t>
      </w:r>
      <w:r>
        <w:rPr>
          <w:rFonts w:hint="eastAsia"/>
        </w:rPr>
        <w:t>协议支持对报文加密传输，而非明文传送。因此，在跨越互联网的远程登录管理中，建议使用</w:t>
      </w:r>
      <w:r>
        <w:rPr>
          <w:rFonts w:hint="eastAsia"/>
        </w:rPr>
        <w:t>SSH</w:t>
      </w:r>
      <w:r>
        <w:rPr>
          <w:rFonts w:hint="eastAsia"/>
        </w:rPr>
        <w:t>协议。</w:t>
      </w:r>
    </w:p>
    <w:p w14:paraId="5A9CBA0E" w14:textId="77777777" w:rsidR="00870A08" w:rsidRDefault="003A5418">
      <w:pPr>
        <w:ind w:firstLine="420"/>
      </w:pPr>
      <w:r>
        <w:rPr>
          <w:rFonts w:hint="eastAsia"/>
        </w:rPr>
        <w:t>生成本地</w:t>
      </w:r>
      <w:r>
        <w:rPr>
          <w:rFonts w:hint="eastAsia"/>
        </w:rPr>
        <w:t>RSA</w:t>
      </w:r>
      <w:r>
        <w:rPr>
          <w:rFonts w:hint="eastAsia"/>
        </w:rPr>
        <w:t>密钥对是完成</w:t>
      </w:r>
      <w:r>
        <w:rPr>
          <w:rFonts w:hint="eastAsia"/>
        </w:rPr>
        <w:t>SSH</w:t>
      </w:r>
      <w:r>
        <w:rPr>
          <w:rFonts w:hint="eastAsia"/>
        </w:rPr>
        <w:t>登录配置的首要操作。</w:t>
      </w:r>
      <w:r>
        <w:rPr>
          <w:rFonts w:hint="eastAsia"/>
        </w:rPr>
        <w:t>SSH</w:t>
      </w:r>
      <w:r>
        <w:rPr>
          <w:rFonts w:hint="eastAsia"/>
        </w:rPr>
        <w:t>用户使用</w:t>
      </w:r>
      <w:r>
        <w:rPr>
          <w:rFonts w:hint="eastAsia"/>
        </w:rPr>
        <w:t>Password</w:t>
      </w:r>
      <w:r>
        <w:rPr>
          <w:rFonts w:hint="eastAsia"/>
        </w:rPr>
        <w:t>方式验证，需要在</w:t>
      </w:r>
      <w:r>
        <w:rPr>
          <w:rFonts w:hint="eastAsia"/>
        </w:rPr>
        <w:t>SSH</w:t>
      </w:r>
      <w:r>
        <w:rPr>
          <w:rFonts w:hint="eastAsia"/>
        </w:rPr>
        <w:t>服务器端生成本地</w:t>
      </w:r>
      <w:r>
        <w:rPr>
          <w:rFonts w:hint="eastAsia"/>
        </w:rPr>
        <w:t>RSA</w:t>
      </w:r>
      <w:r>
        <w:rPr>
          <w:rFonts w:hint="eastAsia"/>
        </w:rPr>
        <w:t>密钥。</w:t>
      </w:r>
    </w:p>
    <w:p w14:paraId="499A8E37" w14:textId="77777777" w:rsidR="00870A08" w:rsidRDefault="003A5418">
      <w:pPr>
        <w:ind w:firstLine="420"/>
      </w:pPr>
      <w:r>
        <w:rPr>
          <w:rFonts w:hint="eastAsia"/>
        </w:rPr>
        <w:t>在</w:t>
      </w:r>
      <w:r>
        <w:rPr>
          <w:rFonts w:hint="eastAsia"/>
        </w:rPr>
        <w:t>R2</w:t>
      </w:r>
      <w:r>
        <w:rPr>
          <w:rFonts w:hint="eastAsia"/>
        </w:rPr>
        <w:t>上使用命令</w:t>
      </w:r>
      <w:proofErr w:type="spellStart"/>
      <w:r>
        <w:rPr>
          <w:rFonts w:hint="eastAsia"/>
          <w:b/>
        </w:rPr>
        <w:t>rsa</w:t>
      </w:r>
      <w:proofErr w:type="spellEnd"/>
      <w:r>
        <w:rPr>
          <w:rFonts w:hint="eastAsia"/>
          <w:b/>
        </w:rPr>
        <w:t xml:space="preserve"> local-key-pair </w:t>
      </w:r>
      <w:proofErr w:type="spellStart"/>
      <w:r>
        <w:rPr>
          <w:rFonts w:hint="eastAsia"/>
          <w:b/>
        </w:rPr>
        <w:t>creat</w:t>
      </w:r>
      <w:proofErr w:type="spellEnd"/>
      <w:r>
        <w:rPr>
          <w:rFonts w:hint="eastAsia"/>
        </w:rPr>
        <w:t>来生成本地</w:t>
      </w:r>
      <w:r>
        <w:rPr>
          <w:rFonts w:hint="eastAsia"/>
        </w:rPr>
        <w:t>RSA</w:t>
      </w:r>
      <w:r>
        <w:rPr>
          <w:rFonts w:hint="eastAsia"/>
        </w:rPr>
        <w:t>主机密钥对。</w:t>
      </w:r>
    </w:p>
    <w:p w14:paraId="494EB9BC" w14:textId="77777777" w:rsidR="00870A08" w:rsidRDefault="003A5418">
      <w:pPr>
        <w:pStyle w:val="aff6"/>
      </w:pPr>
      <w:r>
        <w:t>[R</w:t>
      </w:r>
      <w:proofErr w:type="gramStart"/>
      <w:r>
        <w:t>2]</w:t>
      </w:r>
      <w:proofErr w:type="spellStart"/>
      <w:r>
        <w:t>rsa</w:t>
      </w:r>
      <w:proofErr w:type="spellEnd"/>
      <w:proofErr w:type="gramEnd"/>
      <w:r>
        <w:t xml:space="preserve"> local-key-pair create </w:t>
      </w:r>
    </w:p>
    <w:p w14:paraId="6C382E65" w14:textId="77777777" w:rsidR="00870A08" w:rsidRDefault="003A5418">
      <w:pPr>
        <w:pStyle w:val="aff6"/>
      </w:pPr>
      <w:r>
        <w:t>The key name will be: R2_Host</w:t>
      </w:r>
    </w:p>
    <w:p w14:paraId="4258D55F" w14:textId="77777777" w:rsidR="00870A08" w:rsidRDefault="003A5418">
      <w:pPr>
        <w:pStyle w:val="aff6"/>
      </w:pPr>
      <w:r>
        <w:lastRenderedPageBreak/>
        <w:t xml:space="preserve">The range of public key size is (512 ~ 2048). </w:t>
      </w:r>
    </w:p>
    <w:p w14:paraId="64FE80F1" w14:textId="77777777" w:rsidR="00870A08" w:rsidRDefault="003A5418">
      <w:pPr>
        <w:pStyle w:val="aff6"/>
      </w:pPr>
      <w:r>
        <w:t xml:space="preserve">NOTES: If the key modulus is greater than 512, </w:t>
      </w:r>
    </w:p>
    <w:p w14:paraId="12A578D1" w14:textId="77777777" w:rsidR="00870A08" w:rsidRDefault="003A5418">
      <w:pPr>
        <w:pStyle w:val="aff6"/>
      </w:pPr>
      <w:r>
        <w:t xml:space="preserve">       it will take a few minutes.</w:t>
      </w:r>
    </w:p>
    <w:p w14:paraId="7118A68A" w14:textId="77777777" w:rsidR="00870A08" w:rsidRDefault="003A5418">
      <w:pPr>
        <w:pStyle w:val="aff6"/>
      </w:pPr>
      <w:r>
        <w:t xml:space="preserve">Input the bits in the </w:t>
      </w:r>
      <w:proofErr w:type="gramStart"/>
      <w:r>
        <w:t>modulus[</w:t>
      </w:r>
      <w:proofErr w:type="gramEnd"/>
      <w:r>
        <w:t>default = 512]:</w:t>
      </w:r>
    </w:p>
    <w:p w14:paraId="59B9FA50" w14:textId="77777777" w:rsidR="00870A08" w:rsidRDefault="003A5418">
      <w:pPr>
        <w:pStyle w:val="aff6"/>
      </w:pPr>
      <w:r>
        <w:t>Generating keys...</w:t>
      </w:r>
    </w:p>
    <w:p w14:paraId="4EC4A468" w14:textId="77777777" w:rsidR="00870A08" w:rsidRDefault="003A5418">
      <w:pPr>
        <w:pStyle w:val="aff6"/>
      </w:pPr>
      <w:r>
        <w:t>....................++++++++++++</w:t>
      </w:r>
    </w:p>
    <w:p w14:paraId="68E3FF59" w14:textId="77777777" w:rsidR="00870A08" w:rsidRDefault="003A5418">
      <w:pPr>
        <w:pStyle w:val="aff6"/>
      </w:pPr>
      <w:r>
        <w:t>.................++++++++++++</w:t>
      </w:r>
    </w:p>
    <w:p w14:paraId="0DC7E3CF" w14:textId="77777777" w:rsidR="00870A08" w:rsidRDefault="003A5418">
      <w:pPr>
        <w:pStyle w:val="aff6"/>
      </w:pPr>
      <w:r>
        <w:t>.++++++++</w:t>
      </w:r>
    </w:p>
    <w:p w14:paraId="487B33F2" w14:textId="77777777" w:rsidR="00870A08" w:rsidRDefault="003A5418">
      <w:pPr>
        <w:pStyle w:val="aff6"/>
      </w:pPr>
      <w:r>
        <w:t>.................++++++++</w:t>
      </w:r>
    </w:p>
    <w:p w14:paraId="3984AA26" w14:textId="77777777" w:rsidR="00870A08" w:rsidRDefault="00870A08">
      <w:pPr>
        <w:ind w:firstLine="420"/>
        <w:jc w:val="left"/>
      </w:pPr>
    </w:p>
    <w:p w14:paraId="3180487A" w14:textId="77777777" w:rsidR="00870A08" w:rsidRDefault="003A5418">
      <w:pPr>
        <w:ind w:firstLine="420"/>
      </w:pPr>
      <w:r>
        <w:rPr>
          <w:rFonts w:hint="eastAsia"/>
        </w:rPr>
        <w:t>配置完成后，使用命令</w:t>
      </w:r>
      <w:r>
        <w:rPr>
          <w:rFonts w:hint="eastAsia"/>
          <w:b/>
        </w:rPr>
        <w:t xml:space="preserve">display </w:t>
      </w:r>
      <w:proofErr w:type="spellStart"/>
      <w:r>
        <w:rPr>
          <w:rFonts w:hint="eastAsia"/>
          <w:b/>
        </w:rPr>
        <w:t>rsa</w:t>
      </w:r>
      <w:proofErr w:type="spellEnd"/>
      <w:r>
        <w:rPr>
          <w:rFonts w:hint="eastAsia"/>
          <w:b/>
        </w:rPr>
        <w:t xml:space="preserve"> local-key public</w:t>
      </w:r>
      <w:r>
        <w:rPr>
          <w:rFonts w:hint="eastAsia"/>
        </w:rPr>
        <w:t>查看本地密钥对中的公</w:t>
      </w:r>
      <w:proofErr w:type="gramStart"/>
      <w:r>
        <w:rPr>
          <w:rFonts w:hint="eastAsia"/>
        </w:rPr>
        <w:t>钥</w:t>
      </w:r>
      <w:proofErr w:type="gramEnd"/>
      <w:r>
        <w:rPr>
          <w:rFonts w:hint="eastAsia"/>
        </w:rPr>
        <w:t>部分信息。</w:t>
      </w:r>
    </w:p>
    <w:p w14:paraId="21692D8A" w14:textId="77777777" w:rsidR="00870A08" w:rsidRDefault="003A5418">
      <w:pPr>
        <w:pStyle w:val="aff6"/>
      </w:pPr>
      <w:r>
        <w:t>[</w:t>
      </w:r>
      <w:r>
        <w:rPr>
          <w:rFonts w:hint="eastAsia"/>
        </w:rPr>
        <w:t>R</w:t>
      </w:r>
      <w:proofErr w:type="gramStart"/>
      <w:r>
        <w:t>2]display</w:t>
      </w:r>
      <w:proofErr w:type="gramEnd"/>
      <w:r>
        <w:t xml:space="preserve"> </w:t>
      </w:r>
      <w:proofErr w:type="spellStart"/>
      <w:r>
        <w:t>rsa</w:t>
      </w:r>
      <w:proofErr w:type="spellEnd"/>
      <w:r>
        <w:t xml:space="preserve"> local-key-pair public </w:t>
      </w:r>
    </w:p>
    <w:p w14:paraId="5B04C9F8" w14:textId="77777777" w:rsidR="00870A08" w:rsidRDefault="003A5418">
      <w:pPr>
        <w:pStyle w:val="aff6"/>
      </w:pPr>
      <w:r>
        <w:t>=====================================================</w:t>
      </w:r>
    </w:p>
    <w:p w14:paraId="61C509D5" w14:textId="77777777" w:rsidR="00870A08" w:rsidRDefault="003A5418">
      <w:pPr>
        <w:pStyle w:val="aff6"/>
        <w:rPr>
          <w:shd w:val="pct10" w:color="auto" w:fill="FFFFFF"/>
        </w:rPr>
      </w:pPr>
      <w:r>
        <w:rPr>
          <w:shd w:val="pct10" w:color="auto" w:fill="FFFFFF"/>
        </w:rPr>
        <w:t>Time of Key pair created: 2013-06-24 12:33:22-05:13</w:t>
      </w:r>
    </w:p>
    <w:p w14:paraId="5F1708F1" w14:textId="77777777" w:rsidR="00870A08" w:rsidRDefault="003A5418">
      <w:pPr>
        <w:pStyle w:val="aff6"/>
        <w:rPr>
          <w:shd w:val="pct10" w:color="auto" w:fill="FFFFFF"/>
        </w:rPr>
      </w:pPr>
      <w:r>
        <w:rPr>
          <w:shd w:val="pct10" w:color="auto" w:fill="FFFFFF"/>
        </w:rPr>
        <w:t xml:space="preserve">Key name: </w:t>
      </w:r>
      <w:r>
        <w:rPr>
          <w:rFonts w:hint="eastAsia"/>
          <w:shd w:val="pct10" w:color="auto" w:fill="FFFFFF"/>
        </w:rPr>
        <w:t>R2_</w:t>
      </w:r>
      <w:r>
        <w:rPr>
          <w:shd w:val="pct10" w:color="auto" w:fill="FFFFFF"/>
        </w:rPr>
        <w:t>Host</w:t>
      </w:r>
    </w:p>
    <w:p w14:paraId="11BEFA38" w14:textId="77777777" w:rsidR="00870A08" w:rsidRDefault="003A5418">
      <w:pPr>
        <w:pStyle w:val="aff6"/>
      </w:pPr>
      <w:r>
        <w:rPr>
          <w:shd w:val="pct10" w:color="auto" w:fill="FFFFFF"/>
        </w:rPr>
        <w:t>Key type: RSA encryption Key</w:t>
      </w:r>
    </w:p>
    <w:p w14:paraId="6691E2B3" w14:textId="77777777" w:rsidR="00870A08" w:rsidRDefault="003A5418">
      <w:pPr>
        <w:pStyle w:val="aff6"/>
      </w:pPr>
      <w:r>
        <w:t>=====================================================</w:t>
      </w:r>
    </w:p>
    <w:p w14:paraId="05B2DB40" w14:textId="77777777" w:rsidR="00870A08" w:rsidRDefault="003A5418">
      <w:pPr>
        <w:pStyle w:val="aff6"/>
      </w:pPr>
      <w:r>
        <w:t>Key code:</w:t>
      </w:r>
    </w:p>
    <w:p w14:paraId="3991E125" w14:textId="77777777" w:rsidR="00870A08" w:rsidRDefault="003A5418">
      <w:pPr>
        <w:pStyle w:val="aff6"/>
      </w:pPr>
      <w:r>
        <w:t>3047</w:t>
      </w:r>
    </w:p>
    <w:p w14:paraId="2C771971" w14:textId="77777777" w:rsidR="00870A08" w:rsidRDefault="003A5418">
      <w:pPr>
        <w:pStyle w:val="aff6"/>
      </w:pPr>
      <w:r>
        <w:t xml:space="preserve">  0240</w:t>
      </w:r>
    </w:p>
    <w:p w14:paraId="7017C516" w14:textId="77777777" w:rsidR="00870A08" w:rsidRDefault="003A5418">
      <w:pPr>
        <w:pStyle w:val="aff6"/>
      </w:pPr>
      <w:r>
        <w:t xml:space="preserve">    B7C2165E 055CE5B2 ACB91781 18996572 05AF6068</w:t>
      </w:r>
    </w:p>
    <w:p w14:paraId="5AF0D04E" w14:textId="77777777" w:rsidR="00870A08" w:rsidRDefault="003A5418">
      <w:pPr>
        <w:pStyle w:val="aff6"/>
      </w:pPr>
      <w:r>
        <w:t xml:space="preserve">    F6B71A08 729D0494 84AD336D EAB8727C 2A8D4FB9</w:t>
      </w:r>
    </w:p>
    <w:p w14:paraId="63742F27" w14:textId="77777777" w:rsidR="00870A08" w:rsidRDefault="003A5418">
      <w:pPr>
        <w:pStyle w:val="aff6"/>
      </w:pPr>
      <w:r>
        <w:t xml:space="preserve">    DC0E2AE8 FAD182F6 37BF685B 7D730889 173FA1CE</w:t>
      </w:r>
    </w:p>
    <w:p w14:paraId="7B41DDCE" w14:textId="77777777" w:rsidR="00870A08" w:rsidRDefault="003A5418">
      <w:pPr>
        <w:pStyle w:val="aff6"/>
      </w:pPr>
      <w:r>
        <w:t xml:space="preserve">    9621BF67 </w:t>
      </w:r>
    </w:p>
    <w:p w14:paraId="28E72498" w14:textId="77777777" w:rsidR="00870A08" w:rsidRDefault="003A5418">
      <w:pPr>
        <w:pStyle w:val="aff6"/>
      </w:pPr>
      <w:r>
        <w:t xml:space="preserve">  0203</w:t>
      </w:r>
    </w:p>
    <w:p w14:paraId="46739F54" w14:textId="77777777" w:rsidR="00870A08" w:rsidRDefault="003A5418">
      <w:pPr>
        <w:pStyle w:val="aff6"/>
      </w:pPr>
      <w:r>
        <w:t xml:space="preserve">    010001</w:t>
      </w:r>
    </w:p>
    <w:p w14:paraId="5CB437A0" w14:textId="77777777" w:rsidR="00870A08" w:rsidRDefault="003A5418">
      <w:pPr>
        <w:pStyle w:val="aff6"/>
      </w:pPr>
      <w:r>
        <w:t>=====================================================</w:t>
      </w:r>
    </w:p>
    <w:p w14:paraId="08C6D45D" w14:textId="77777777" w:rsidR="00870A08" w:rsidRDefault="003A5418">
      <w:pPr>
        <w:pStyle w:val="aff6"/>
      </w:pPr>
      <w:r>
        <w:rPr>
          <w:shd w:val="pct10" w:color="auto" w:fill="FFFFFF"/>
        </w:rPr>
        <w:t>Time of Key pair created: 2013-06-24 12:33:27-05:13</w:t>
      </w:r>
    </w:p>
    <w:p w14:paraId="4ECDA217" w14:textId="77777777" w:rsidR="00870A08" w:rsidRDefault="003A5418">
      <w:pPr>
        <w:pStyle w:val="aff6"/>
      </w:pPr>
      <w:r>
        <w:rPr>
          <w:shd w:val="pct10" w:color="auto" w:fill="FFFFFF"/>
        </w:rPr>
        <w:lastRenderedPageBreak/>
        <w:t>Key name: Server</w:t>
      </w:r>
    </w:p>
    <w:p w14:paraId="41D02FEF" w14:textId="77777777" w:rsidR="00870A08" w:rsidRDefault="003A5418">
      <w:pPr>
        <w:pStyle w:val="aff6"/>
      </w:pPr>
      <w:r>
        <w:rPr>
          <w:shd w:val="pct10" w:color="auto" w:fill="FFFFFF"/>
        </w:rPr>
        <w:t>Key type: RSA encryption Key</w:t>
      </w:r>
    </w:p>
    <w:p w14:paraId="6ACBCD05" w14:textId="77777777" w:rsidR="00870A08" w:rsidRDefault="003A5418">
      <w:pPr>
        <w:pStyle w:val="aff6"/>
      </w:pPr>
      <w:r>
        <w:t>=====================================================</w:t>
      </w:r>
    </w:p>
    <w:p w14:paraId="278539EB" w14:textId="77777777" w:rsidR="00870A08" w:rsidRDefault="003A5418">
      <w:pPr>
        <w:pStyle w:val="aff6"/>
      </w:pPr>
      <w:r>
        <w:t>Key code:</w:t>
      </w:r>
    </w:p>
    <w:p w14:paraId="3D0BC503" w14:textId="77777777" w:rsidR="00870A08" w:rsidRDefault="003A5418">
      <w:pPr>
        <w:pStyle w:val="aff6"/>
      </w:pPr>
      <w:r>
        <w:t>3067</w:t>
      </w:r>
    </w:p>
    <w:p w14:paraId="0791D95D" w14:textId="77777777" w:rsidR="00870A08" w:rsidRDefault="003A5418">
      <w:pPr>
        <w:pStyle w:val="aff6"/>
      </w:pPr>
      <w:r>
        <w:t xml:space="preserve">  0260</w:t>
      </w:r>
    </w:p>
    <w:p w14:paraId="014C6D07" w14:textId="77777777" w:rsidR="00870A08" w:rsidRDefault="003A5418">
      <w:pPr>
        <w:pStyle w:val="aff6"/>
      </w:pPr>
      <w:r>
        <w:t xml:space="preserve">    CEFA28DF E88B986F 8785B54E 035C0C4D 4671B975</w:t>
      </w:r>
    </w:p>
    <w:p w14:paraId="6BFF4769" w14:textId="77777777" w:rsidR="00870A08" w:rsidRDefault="003A5418">
      <w:pPr>
        <w:pStyle w:val="aff6"/>
      </w:pPr>
      <w:r>
        <w:t xml:space="preserve">    C71871E3 6F069F1C C1D7ACA2 DE279ED9 368EC812</w:t>
      </w:r>
    </w:p>
    <w:p w14:paraId="3B6364E2" w14:textId="77777777" w:rsidR="00870A08" w:rsidRDefault="003A5418">
      <w:pPr>
        <w:pStyle w:val="aff6"/>
      </w:pPr>
      <w:r>
        <w:t xml:space="preserve">    33E162D8 D03776C1 7757F05D A6D5F12E C5BBD88A</w:t>
      </w:r>
    </w:p>
    <w:p w14:paraId="6F21FA1B" w14:textId="77777777" w:rsidR="00870A08" w:rsidRDefault="003A5418">
      <w:pPr>
        <w:pStyle w:val="aff6"/>
      </w:pPr>
      <w:r>
        <w:t xml:space="preserve">    40EDD70F 071E2E99 B5D7330C 26E3D393 BDDB3B98</w:t>
      </w:r>
    </w:p>
    <w:p w14:paraId="0584CD02" w14:textId="77777777" w:rsidR="00870A08" w:rsidRDefault="003A5418">
      <w:pPr>
        <w:pStyle w:val="aff6"/>
      </w:pPr>
      <w:r>
        <w:t xml:space="preserve">    14E3086C 292F697D A973DC38 63C3570D </w:t>
      </w:r>
    </w:p>
    <w:p w14:paraId="52B9681E" w14:textId="77777777" w:rsidR="00870A08" w:rsidRDefault="003A5418">
      <w:pPr>
        <w:pStyle w:val="aff6"/>
      </w:pPr>
      <w:r>
        <w:t xml:space="preserve">  0203</w:t>
      </w:r>
    </w:p>
    <w:p w14:paraId="2DDC2F0D" w14:textId="77777777" w:rsidR="00870A08" w:rsidRDefault="003A5418">
      <w:pPr>
        <w:pStyle w:val="aff6"/>
        <w:ind w:firstLine="360"/>
      </w:pPr>
      <w:r>
        <w:t>010001</w:t>
      </w:r>
    </w:p>
    <w:p w14:paraId="7305CBA1" w14:textId="77777777" w:rsidR="00870A08" w:rsidRDefault="00870A08">
      <w:pPr>
        <w:ind w:firstLine="420"/>
        <w:jc w:val="left"/>
      </w:pPr>
    </w:p>
    <w:p w14:paraId="4061CB63" w14:textId="77777777" w:rsidR="00870A08" w:rsidRDefault="003A5418">
      <w:pPr>
        <w:ind w:firstLine="420"/>
      </w:pPr>
      <w:r>
        <w:rPr>
          <w:rFonts w:hint="eastAsia"/>
        </w:rPr>
        <w:t>可以观察到，此时已经生成了本地</w:t>
      </w:r>
      <w:r>
        <w:rPr>
          <w:rFonts w:hint="eastAsia"/>
        </w:rPr>
        <w:t>RSA</w:t>
      </w:r>
      <w:r>
        <w:rPr>
          <w:rFonts w:hint="eastAsia"/>
        </w:rPr>
        <w:t>主机密钥对。</w:t>
      </w:r>
      <w:proofErr w:type="gramStart"/>
      <w:r>
        <w:rPr>
          <w:rFonts w:hint="eastAsia"/>
        </w:rPr>
        <w:t>“</w:t>
      </w:r>
      <w:proofErr w:type="gramEnd"/>
      <w:r>
        <w:rPr>
          <w:rFonts w:hint="eastAsia"/>
        </w:rPr>
        <w:t>Time of Key pair created</w:t>
      </w:r>
      <w:proofErr w:type="gramStart"/>
      <w:r>
        <w:rPr>
          <w:rFonts w:hint="eastAsia"/>
        </w:rPr>
        <w:t>“</w:t>
      </w:r>
      <w:proofErr w:type="gramEnd"/>
      <w:r>
        <w:rPr>
          <w:rFonts w:hint="eastAsia"/>
        </w:rPr>
        <w:t>描述公</w:t>
      </w:r>
      <w:proofErr w:type="gramStart"/>
      <w:r>
        <w:rPr>
          <w:rFonts w:hint="eastAsia"/>
        </w:rPr>
        <w:t>钥</w:t>
      </w:r>
      <w:proofErr w:type="gramEnd"/>
      <w:r>
        <w:rPr>
          <w:rFonts w:hint="eastAsia"/>
        </w:rPr>
        <w:t>生成的时间，“</w:t>
      </w:r>
      <w:r>
        <w:rPr>
          <w:rFonts w:hint="eastAsia"/>
        </w:rPr>
        <w:t>Key name</w:t>
      </w:r>
      <w:r>
        <w:rPr>
          <w:rFonts w:hint="eastAsia"/>
        </w:rPr>
        <w:t>”描述公</w:t>
      </w:r>
      <w:proofErr w:type="gramStart"/>
      <w:r>
        <w:rPr>
          <w:rFonts w:hint="eastAsia"/>
        </w:rPr>
        <w:t>钥</w:t>
      </w:r>
      <w:proofErr w:type="gramEnd"/>
      <w:r>
        <w:rPr>
          <w:rFonts w:hint="eastAsia"/>
        </w:rPr>
        <w:t>的名称，“</w:t>
      </w:r>
      <w:r>
        <w:rPr>
          <w:rFonts w:hint="eastAsia"/>
        </w:rPr>
        <w:t>Key type</w:t>
      </w:r>
      <w:r>
        <w:rPr>
          <w:rFonts w:hint="eastAsia"/>
        </w:rPr>
        <w:t>”描述公</w:t>
      </w:r>
      <w:proofErr w:type="gramStart"/>
      <w:r>
        <w:rPr>
          <w:rFonts w:hint="eastAsia"/>
        </w:rPr>
        <w:t>钥</w:t>
      </w:r>
      <w:proofErr w:type="gramEnd"/>
      <w:r>
        <w:rPr>
          <w:rFonts w:hint="eastAsia"/>
        </w:rPr>
        <w:t>的类型。</w:t>
      </w:r>
    </w:p>
    <w:p w14:paraId="02C45E06" w14:textId="77777777" w:rsidR="00870A08" w:rsidRDefault="003A5418">
      <w:pPr>
        <w:ind w:firstLine="420"/>
        <w:jc w:val="left"/>
      </w:pPr>
      <w:r>
        <w:rPr>
          <w:rFonts w:hint="eastAsia"/>
        </w:rPr>
        <w:t>在</w:t>
      </w:r>
      <w:r>
        <w:rPr>
          <w:rFonts w:hint="eastAsia"/>
        </w:rPr>
        <w:t>R2</w:t>
      </w:r>
      <w:r>
        <w:rPr>
          <w:rFonts w:hint="eastAsia"/>
        </w:rPr>
        <w:t>上配置</w:t>
      </w:r>
      <w:r>
        <w:rPr>
          <w:rFonts w:hint="eastAsia"/>
        </w:rPr>
        <w:t>VTY</w:t>
      </w:r>
      <w:r>
        <w:rPr>
          <w:rFonts w:hint="eastAsia"/>
        </w:rPr>
        <w:t>用户界面，设置用户的验证方式为</w:t>
      </w:r>
      <w:r>
        <w:rPr>
          <w:rFonts w:hint="eastAsia"/>
        </w:rPr>
        <w:t>AAA</w:t>
      </w:r>
      <w:r>
        <w:rPr>
          <w:rFonts w:hint="eastAsia"/>
        </w:rPr>
        <w:t>授权验证方式。</w:t>
      </w:r>
    </w:p>
    <w:p w14:paraId="4257C37A" w14:textId="77777777" w:rsidR="00870A08" w:rsidRDefault="003A5418">
      <w:pPr>
        <w:pStyle w:val="aff6"/>
      </w:pPr>
      <w:r>
        <w:t xml:space="preserve">[R2]user-interface </w:t>
      </w:r>
      <w:proofErr w:type="spellStart"/>
      <w:r>
        <w:t>vty</w:t>
      </w:r>
      <w:proofErr w:type="spellEnd"/>
      <w:r>
        <w:t xml:space="preserve"> 0 4</w:t>
      </w:r>
    </w:p>
    <w:p w14:paraId="3BF2FB1C" w14:textId="77777777" w:rsidR="00870A08" w:rsidRDefault="003A5418">
      <w:pPr>
        <w:pStyle w:val="aff6"/>
      </w:pPr>
      <w:r>
        <w:t>[R2-ui-vty0-</w:t>
      </w:r>
      <w:proofErr w:type="gramStart"/>
      <w:r>
        <w:t>4]authentication</w:t>
      </w:r>
      <w:proofErr w:type="gramEnd"/>
      <w:r>
        <w:t xml:space="preserve">-mode </w:t>
      </w:r>
      <w:proofErr w:type="spellStart"/>
      <w:r>
        <w:t>aaa</w:t>
      </w:r>
      <w:proofErr w:type="spellEnd"/>
    </w:p>
    <w:p w14:paraId="73983F34" w14:textId="77777777" w:rsidR="00870A08" w:rsidRDefault="00870A08">
      <w:pPr>
        <w:pStyle w:val="aff6"/>
      </w:pPr>
    </w:p>
    <w:p w14:paraId="32BDAC85" w14:textId="77777777" w:rsidR="00870A08" w:rsidRDefault="003A5418">
      <w:pPr>
        <w:ind w:firstLine="420"/>
      </w:pPr>
      <w:r>
        <w:rPr>
          <w:rFonts w:hint="eastAsia"/>
        </w:rPr>
        <w:t>指定</w:t>
      </w:r>
      <w:r>
        <w:rPr>
          <w:rFonts w:hint="eastAsia"/>
        </w:rPr>
        <w:t>VTY</w:t>
      </w:r>
      <w:r>
        <w:rPr>
          <w:rFonts w:hint="eastAsia"/>
        </w:rPr>
        <w:t>类型用户界面只支持</w:t>
      </w:r>
      <w:r>
        <w:rPr>
          <w:rFonts w:hint="eastAsia"/>
        </w:rPr>
        <w:t>SSH</w:t>
      </w:r>
      <w:r>
        <w:rPr>
          <w:rFonts w:hint="eastAsia"/>
        </w:rPr>
        <w:t>协议，设备将自动禁止</w:t>
      </w:r>
      <w:r>
        <w:rPr>
          <w:rFonts w:hint="eastAsia"/>
        </w:rPr>
        <w:t>Telnet</w:t>
      </w:r>
      <w:r>
        <w:rPr>
          <w:rFonts w:hint="eastAsia"/>
        </w:rPr>
        <w:t>功能。</w:t>
      </w:r>
    </w:p>
    <w:p w14:paraId="31904342" w14:textId="77777777" w:rsidR="00870A08" w:rsidRDefault="003A5418">
      <w:pPr>
        <w:pStyle w:val="aff6"/>
      </w:pPr>
      <w:r>
        <w:t>[R2-ui-vty0-</w:t>
      </w:r>
      <w:proofErr w:type="gramStart"/>
      <w:r>
        <w:t>4]protocol</w:t>
      </w:r>
      <w:proofErr w:type="gramEnd"/>
      <w:r>
        <w:t xml:space="preserve"> inbound </w:t>
      </w:r>
      <w:proofErr w:type="spellStart"/>
      <w:r>
        <w:t>ssh</w:t>
      </w:r>
      <w:proofErr w:type="spellEnd"/>
    </w:p>
    <w:p w14:paraId="067105C2" w14:textId="77777777" w:rsidR="00870A08" w:rsidRDefault="003A5418">
      <w:pPr>
        <w:pStyle w:val="aff6"/>
      </w:pPr>
      <w:r>
        <w:t>[R2-ui-vty0-</w:t>
      </w:r>
      <w:proofErr w:type="gramStart"/>
      <w:r>
        <w:t>4]quit</w:t>
      </w:r>
      <w:proofErr w:type="gramEnd"/>
    </w:p>
    <w:p w14:paraId="38F6A198" w14:textId="77777777" w:rsidR="00870A08" w:rsidRDefault="00870A08">
      <w:pPr>
        <w:pStyle w:val="aff6"/>
      </w:pPr>
    </w:p>
    <w:p w14:paraId="68A20DF2" w14:textId="77777777" w:rsidR="00870A08" w:rsidRDefault="003A5418">
      <w:pPr>
        <w:ind w:firstLine="420"/>
      </w:pPr>
      <w:r>
        <w:rPr>
          <w:rFonts w:hint="eastAsia"/>
        </w:rPr>
        <w:t>使用</w:t>
      </w:r>
      <w:r>
        <w:rPr>
          <w:rFonts w:hint="eastAsia"/>
          <w:b/>
        </w:rPr>
        <w:t>local-user</w:t>
      </w:r>
      <w:r>
        <w:rPr>
          <w:rFonts w:hint="eastAsia"/>
        </w:rPr>
        <w:t>命令创建本地用户和用户口令，并以密文方式显示用户口令，指定用户名为</w:t>
      </w:r>
      <w:r>
        <w:rPr>
          <w:rFonts w:hint="eastAsia"/>
        </w:rPr>
        <w:t>huawei1</w:t>
      </w:r>
      <w:r>
        <w:rPr>
          <w:rFonts w:hint="eastAsia"/>
        </w:rPr>
        <w:t>，密码为</w:t>
      </w:r>
      <w:r>
        <w:rPr>
          <w:rFonts w:hint="eastAsia"/>
        </w:rPr>
        <w:t>huawei1</w:t>
      </w:r>
      <w:r>
        <w:rPr>
          <w:rFonts w:hint="eastAsia"/>
        </w:rPr>
        <w:t>。</w:t>
      </w:r>
    </w:p>
    <w:p w14:paraId="2BFDF2ED" w14:textId="77777777" w:rsidR="00870A08" w:rsidRDefault="003A5418">
      <w:pPr>
        <w:pStyle w:val="aff6"/>
      </w:pPr>
      <w:r>
        <w:t>[R2]</w:t>
      </w:r>
      <w:proofErr w:type="spellStart"/>
      <w:r>
        <w:t>aaa</w:t>
      </w:r>
      <w:proofErr w:type="spellEnd"/>
    </w:p>
    <w:p w14:paraId="485D4B29" w14:textId="77777777" w:rsidR="00870A08" w:rsidRDefault="003A5418">
      <w:pPr>
        <w:pStyle w:val="aff6"/>
      </w:pPr>
      <w:r>
        <w:t>[R2-</w:t>
      </w:r>
      <w:proofErr w:type="gramStart"/>
      <w:r>
        <w:t>aaa]local</w:t>
      </w:r>
      <w:proofErr w:type="gramEnd"/>
      <w:r>
        <w:t>-user huawei1 password cipher huawei</w:t>
      </w:r>
      <w:r>
        <w:rPr>
          <w:rFonts w:hint="eastAsia"/>
        </w:rPr>
        <w:t>1</w:t>
      </w:r>
    </w:p>
    <w:p w14:paraId="3E192E4C" w14:textId="77777777" w:rsidR="00870A08" w:rsidRDefault="003A5418">
      <w:pPr>
        <w:pStyle w:val="aff6"/>
      </w:pPr>
      <w:r>
        <w:lastRenderedPageBreak/>
        <w:t>Info: Add a new user.</w:t>
      </w:r>
    </w:p>
    <w:p w14:paraId="6712019C" w14:textId="77777777" w:rsidR="00870A08" w:rsidRDefault="00870A08">
      <w:pPr>
        <w:pStyle w:val="aff6"/>
      </w:pPr>
    </w:p>
    <w:p w14:paraId="38D49C02" w14:textId="77777777" w:rsidR="00870A08" w:rsidRDefault="003A5418">
      <w:pPr>
        <w:ind w:firstLine="420"/>
      </w:pPr>
      <w:r>
        <w:rPr>
          <w:rFonts w:hint="eastAsia"/>
        </w:rPr>
        <w:t>配置本地用户的接入类型为</w:t>
      </w:r>
      <w:r>
        <w:rPr>
          <w:rFonts w:hint="eastAsia"/>
        </w:rPr>
        <w:t>SSH</w:t>
      </w:r>
      <w:r>
        <w:rPr>
          <w:rFonts w:hint="eastAsia"/>
        </w:rPr>
        <w:t>。</w:t>
      </w:r>
    </w:p>
    <w:p w14:paraId="4F71C680" w14:textId="77777777" w:rsidR="00870A08" w:rsidRDefault="003A5418">
      <w:pPr>
        <w:pStyle w:val="aff6"/>
      </w:pPr>
      <w:r>
        <w:t>[R2-</w:t>
      </w:r>
      <w:proofErr w:type="gramStart"/>
      <w:r>
        <w:t>aaa]local</w:t>
      </w:r>
      <w:proofErr w:type="gramEnd"/>
      <w:r>
        <w:t xml:space="preserve">-user huawei1 service-type </w:t>
      </w:r>
      <w:proofErr w:type="spellStart"/>
      <w:r>
        <w:t>ssh</w:t>
      </w:r>
      <w:proofErr w:type="spellEnd"/>
    </w:p>
    <w:p w14:paraId="5AD90B2B" w14:textId="77777777" w:rsidR="00870A08" w:rsidRDefault="00870A08">
      <w:pPr>
        <w:pStyle w:val="aff6"/>
      </w:pPr>
    </w:p>
    <w:p w14:paraId="538E5553" w14:textId="77777777" w:rsidR="00870A08" w:rsidRDefault="003A5418">
      <w:pPr>
        <w:ind w:firstLine="420"/>
      </w:pPr>
      <w:bookmarkStart w:id="45" w:name="OLE_LINK54"/>
      <w:r>
        <w:rPr>
          <w:rFonts w:hint="eastAsia"/>
        </w:rPr>
        <w:t>使用</w:t>
      </w:r>
      <w:proofErr w:type="spellStart"/>
      <w:r>
        <w:rPr>
          <w:rFonts w:hint="eastAsia"/>
          <w:b/>
        </w:rPr>
        <w:t>ssh</w:t>
      </w:r>
      <w:proofErr w:type="spellEnd"/>
      <w:r>
        <w:rPr>
          <w:rFonts w:hint="eastAsia"/>
          <w:b/>
        </w:rPr>
        <w:t xml:space="preserve"> user</w:t>
      </w:r>
      <w:r>
        <w:rPr>
          <w:rFonts w:hint="eastAsia"/>
        </w:rPr>
        <w:t>命令新建</w:t>
      </w:r>
      <w:r>
        <w:rPr>
          <w:rFonts w:hint="eastAsia"/>
        </w:rPr>
        <w:t>SSH</w:t>
      </w:r>
      <w:r>
        <w:rPr>
          <w:rFonts w:hint="eastAsia"/>
        </w:rPr>
        <w:t>用户，用户名为</w:t>
      </w:r>
      <w:r>
        <w:rPr>
          <w:rFonts w:hint="eastAsia"/>
        </w:rPr>
        <w:t>huawei1</w:t>
      </w:r>
      <w:r>
        <w:rPr>
          <w:rFonts w:hint="eastAsia"/>
        </w:rPr>
        <w:t>，指定</w:t>
      </w:r>
      <w:r>
        <w:rPr>
          <w:rFonts w:hint="eastAsia"/>
        </w:rPr>
        <w:t>SSH</w:t>
      </w:r>
      <w:r>
        <w:rPr>
          <w:rFonts w:hint="eastAsia"/>
        </w:rPr>
        <w:t>用户的认证方式为</w:t>
      </w:r>
      <w:r>
        <w:rPr>
          <w:rFonts w:hint="eastAsia"/>
        </w:rPr>
        <w:t>Password</w:t>
      </w:r>
      <w:r>
        <w:rPr>
          <w:rFonts w:hint="eastAsia"/>
        </w:rPr>
        <w:t>，即密码认证方式。</w:t>
      </w:r>
    </w:p>
    <w:p w14:paraId="166C2FCA" w14:textId="77777777" w:rsidR="00870A08" w:rsidRDefault="003A5418">
      <w:pPr>
        <w:pStyle w:val="aff6"/>
      </w:pPr>
      <w:r>
        <w:t>[R2]</w:t>
      </w:r>
      <w:proofErr w:type="spellStart"/>
      <w:r>
        <w:t>ssh</w:t>
      </w:r>
      <w:proofErr w:type="spellEnd"/>
      <w:r>
        <w:t xml:space="preserve"> user huawei1 authentication-type password</w:t>
      </w:r>
      <w:bookmarkEnd w:id="45"/>
    </w:p>
    <w:p w14:paraId="4F721BAB" w14:textId="77777777" w:rsidR="00870A08" w:rsidRDefault="00870A08">
      <w:pPr>
        <w:pStyle w:val="aff6"/>
      </w:pPr>
    </w:p>
    <w:p w14:paraId="679C4D4E" w14:textId="77777777" w:rsidR="00870A08" w:rsidRDefault="003A5418">
      <w:pPr>
        <w:ind w:firstLine="420"/>
      </w:pPr>
      <w:proofErr w:type="gramStart"/>
      <w:r>
        <w:rPr>
          <w:rFonts w:hint="eastAsia"/>
        </w:rPr>
        <w:t>此处还</w:t>
      </w:r>
      <w:proofErr w:type="gramEnd"/>
      <w:r>
        <w:rPr>
          <w:rFonts w:hint="eastAsia"/>
        </w:rPr>
        <w:t>可以继续使用命令</w:t>
      </w:r>
      <w:r>
        <w:rPr>
          <w:b/>
        </w:rPr>
        <w:t xml:space="preserve">local-user huawei1 privilege level </w:t>
      </w:r>
      <w:r>
        <w:rPr>
          <w:rFonts w:hint="eastAsia"/>
        </w:rPr>
        <w:t>配置本地用户的优先级。取值范围为</w:t>
      </w:r>
      <w:r>
        <w:rPr>
          <w:rFonts w:hint="eastAsia"/>
        </w:rPr>
        <w:t>0-15</w:t>
      </w:r>
      <w:r>
        <w:rPr>
          <w:rFonts w:hint="eastAsia"/>
        </w:rPr>
        <w:t>，取值越大，代表用户的优先级越高。不同级别的用户登录后，只能使用等于或低于自身级别的命令，缺省值为</w:t>
      </w:r>
      <w:r>
        <w:rPr>
          <w:rFonts w:hint="eastAsia"/>
        </w:rPr>
        <w:t>3</w:t>
      </w:r>
      <w:r>
        <w:rPr>
          <w:rFonts w:hint="eastAsia"/>
        </w:rPr>
        <w:t>，代表管理级。</w:t>
      </w:r>
    </w:p>
    <w:p w14:paraId="724E8F89" w14:textId="77777777" w:rsidR="00870A08" w:rsidRDefault="003A5418">
      <w:pPr>
        <w:ind w:firstLine="420"/>
      </w:pPr>
      <w:r>
        <w:rPr>
          <w:rFonts w:hint="eastAsia"/>
        </w:rPr>
        <w:t>缺省情况下，设备的</w:t>
      </w:r>
      <w:r>
        <w:rPr>
          <w:rFonts w:hint="eastAsia"/>
        </w:rPr>
        <w:t>SSH</w:t>
      </w:r>
      <w:r>
        <w:rPr>
          <w:rFonts w:hint="eastAsia"/>
        </w:rPr>
        <w:t>服务器功能为关闭状态，只有开启了此功能后，客户端才能以</w:t>
      </w:r>
      <w:r>
        <w:rPr>
          <w:rFonts w:hint="eastAsia"/>
        </w:rPr>
        <w:t>SSH</w:t>
      </w:r>
      <w:r>
        <w:rPr>
          <w:rFonts w:hint="eastAsia"/>
        </w:rPr>
        <w:t>方式与设备建立连接。在</w:t>
      </w:r>
      <w:r>
        <w:rPr>
          <w:rFonts w:hint="eastAsia"/>
        </w:rPr>
        <w:t>R2</w:t>
      </w:r>
      <w:r>
        <w:rPr>
          <w:rFonts w:hint="eastAsia"/>
        </w:rPr>
        <w:t>上开启设备的</w:t>
      </w:r>
      <w:r>
        <w:rPr>
          <w:rFonts w:hint="eastAsia"/>
        </w:rPr>
        <w:t>SSH</w:t>
      </w:r>
      <w:r>
        <w:rPr>
          <w:rFonts w:hint="eastAsia"/>
        </w:rPr>
        <w:t>功能。</w:t>
      </w:r>
    </w:p>
    <w:p w14:paraId="4AE571AE" w14:textId="77777777" w:rsidR="00870A08" w:rsidRDefault="003A5418">
      <w:pPr>
        <w:pStyle w:val="aff6"/>
      </w:pPr>
      <w:r>
        <w:t>[R</w:t>
      </w:r>
      <w:proofErr w:type="gramStart"/>
      <w:r>
        <w:t>2]</w:t>
      </w:r>
      <w:proofErr w:type="spellStart"/>
      <w:r>
        <w:t>stelnet</w:t>
      </w:r>
      <w:proofErr w:type="spellEnd"/>
      <w:proofErr w:type="gramEnd"/>
      <w:r>
        <w:t xml:space="preserve"> server enable </w:t>
      </w:r>
    </w:p>
    <w:p w14:paraId="5F47043D" w14:textId="77777777" w:rsidR="00870A08" w:rsidRDefault="003A5418">
      <w:pPr>
        <w:pStyle w:val="aff6"/>
      </w:pPr>
      <w:r>
        <w:t xml:space="preserve">Info: Succeeded in starting the </w:t>
      </w:r>
      <w:proofErr w:type="spellStart"/>
      <w:r>
        <w:t>Stelnet</w:t>
      </w:r>
      <w:proofErr w:type="spellEnd"/>
      <w:r>
        <w:t xml:space="preserve"> server.</w:t>
      </w:r>
    </w:p>
    <w:p w14:paraId="427A84CE" w14:textId="77777777" w:rsidR="00870A08" w:rsidRDefault="00870A08">
      <w:pPr>
        <w:ind w:firstLine="420"/>
        <w:jc w:val="left"/>
      </w:pPr>
    </w:p>
    <w:p w14:paraId="7145BB35" w14:textId="77777777" w:rsidR="00870A08" w:rsidRDefault="003A5418">
      <w:pPr>
        <w:ind w:firstLine="420"/>
        <w:jc w:val="left"/>
      </w:pPr>
      <w:r>
        <w:rPr>
          <w:rFonts w:hint="eastAsia"/>
        </w:rPr>
        <w:t>配置完成后，使用</w:t>
      </w:r>
      <w:r>
        <w:rPr>
          <w:rFonts w:hint="eastAsia"/>
          <w:b/>
        </w:rPr>
        <w:t xml:space="preserve">display </w:t>
      </w:r>
      <w:proofErr w:type="spellStart"/>
      <w:r>
        <w:rPr>
          <w:rFonts w:hint="eastAsia"/>
          <w:b/>
        </w:rPr>
        <w:t>ssh</w:t>
      </w:r>
      <w:proofErr w:type="spellEnd"/>
      <w:r>
        <w:rPr>
          <w:rFonts w:hint="eastAsia"/>
          <w:b/>
        </w:rPr>
        <w:t xml:space="preserve"> user-information huawei1</w:t>
      </w:r>
      <w:r>
        <w:rPr>
          <w:rFonts w:hint="eastAsia"/>
        </w:rPr>
        <w:t>命令在</w:t>
      </w:r>
      <w:r>
        <w:rPr>
          <w:rFonts w:hint="eastAsia"/>
        </w:rPr>
        <w:t>SSH</w:t>
      </w:r>
      <w:r>
        <w:rPr>
          <w:rFonts w:hint="eastAsia"/>
        </w:rPr>
        <w:t>服务器端查看</w:t>
      </w:r>
      <w:r>
        <w:rPr>
          <w:rFonts w:hint="eastAsia"/>
        </w:rPr>
        <w:t>SSH</w:t>
      </w:r>
      <w:r>
        <w:rPr>
          <w:rFonts w:hint="eastAsia"/>
        </w:rPr>
        <w:t>用户的配置信息。如果不在命令末尾指定</w:t>
      </w:r>
      <w:r>
        <w:rPr>
          <w:rFonts w:hint="eastAsia"/>
        </w:rPr>
        <w:t>SSH</w:t>
      </w:r>
      <w:r>
        <w:rPr>
          <w:rFonts w:hint="eastAsia"/>
        </w:rPr>
        <w:t>用户，则可以查看</w:t>
      </w:r>
      <w:r>
        <w:rPr>
          <w:rFonts w:hint="eastAsia"/>
        </w:rPr>
        <w:t>SSH</w:t>
      </w:r>
      <w:r>
        <w:rPr>
          <w:rFonts w:hint="eastAsia"/>
        </w:rPr>
        <w:t>服务器</w:t>
      </w:r>
      <w:proofErr w:type="gramStart"/>
      <w:r>
        <w:rPr>
          <w:rFonts w:hint="eastAsia"/>
        </w:rPr>
        <w:t>端所有</w:t>
      </w:r>
      <w:proofErr w:type="gramEnd"/>
      <w:r>
        <w:rPr>
          <w:rFonts w:hint="eastAsia"/>
        </w:rPr>
        <w:t>的</w:t>
      </w:r>
      <w:r>
        <w:rPr>
          <w:rFonts w:hint="eastAsia"/>
        </w:rPr>
        <w:t>SSH</w:t>
      </w:r>
      <w:r>
        <w:rPr>
          <w:rFonts w:hint="eastAsia"/>
        </w:rPr>
        <w:t>用户配置信息。</w:t>
      </w:r>
    </w:p>
    <w:p w14:paraId="1B2BE16F" w14:textId="77777777" w:rsidR="00870A08" w:rsidRDefault="003A5418">
      <w:pPr>
        <w:pStyle w:val="aff6"/>
      </w:pPr>
      <w:r>
        <w:t>[R</w:t>
      </w:r>
      <w:proofErr w:type="gramStart"/>
      <w:r>
        <w:t>2]display</w:t>
      </w:r>
      <w:proofErr w:type="gramEnd"/>
      <w:r>
        <w:t xml:space="preserve"> </w:t>
      </w:r>
      <w:proofErr w:type="spellStart"/>
      <w:r>
        <w:t>ssh</w:t>
      </w:r>
      <w:proofErr w:type="spellEnd"/>
      <w:r>
        <w:t xml:space="preserve"> user-information huawei1</w:t>
      </w:r>
    </w:p>
    <w:p w14:paraId="7D74187E" w14:textId="77777777" w:rsidR="00870A08" w:rsidRDefault="003A5418">
      <w:pPr>
        <w:pStyle w:val="aff6"/>
      </w:pPr>
      <w:r>
        <w:t xml:space="preserve"> ----------------------------------------------------------------------------</w:t>
      </w:r>
    </w:p>
    <w:p w14:paraId="69DC8A50" w14:textId="77777777" w:rsidR="00870A08" w:rsidRDefault="003A5418">
      <w:pPr>
        <w:pStyle w:val="aff6"/>
      </w:pPr>
      <w:r>
        <w:t xml:space="preserve"> Username         Auth-type          User-public-key-name</w:t>
      </w:r>
    </w:p>
    <w:p w14:paraId="4CB318AC" w14:textId="77777777" w:rsidR="00870A08" w:rsidRDefault="003A5418">
      <w:pPr>
        <w:pStyle w:val="aff6"/>
      </w:pPr>
      <w:r>
        <w:t xml:space="preserve"> ----------------------------------------------------------------------------</w:t>
      </w:r>
    </w:p>
    <w:p w14:paraId="0DC650C2" w14:textId="77777777" w:rsidR="00870A08" w:rsidRDefault="003A5418">
      <w:pPr>
        <w:pStyle w:val="aff6"/>
      </w:pPr>
      <w:r>
        <w:t xml:space="preserve"> </w:t>
      </w:r>
      <w:r>
        <w:rPr>
          <w:shd w:val="pct10" w:color="auto" w:fill="FFFFFF"/>
        </w:rPr>
        <w:t xml:space="preserve">huawei1          password           null </w:t>
      </w:r>
      <w:r>
        <w:t xml:space="preserve">                          </w:t>
      </w:r>
    </w:p>
    <w:p w14:paraId="0C14E6E4" w14:textId="77777777" w:rsidR="00870A08" w:rsidRDefault="003A5418">
      <w:pPr>
        <w:pStyle w:val="aff6"/>
      </w:pPr>
      <w:r>
        <w:t xml:space="preserve"> ----------------------------------------------------------------------------</w:t>
      </w:r>
    </w:p>
    <w:p w14:paraId="18EA6616" w14:textId="77777777" w:rsidR="00870A08" w:rsidRDefault="00870A08">
      <w:pPr>
        <w:ind w:firstLine="420"/>
        <w:jc w:val="left"/>
      </w:pPr>
    </w:p>
    <w:p w14:paraId="735B28BD" w14:textId="77777777" w:rsidR="00870A08" w:rsidRDefault="003A5418">
      <w:pPr>
        <w:ind w:firstLine="420"/>
      </w:pPr>
      <w:r>
        <w:rPr>
          <w:rFonts w:hint="eastAsia"/>
        </w:rPr>
        <w:t>可以观察到所配置的</w:t>
      </w:r>
      <w:r>
        <w:rPr>
          <w:rFonts w:hint="eastAsia"/>
        </w:rPr>
        <w:t>SSH</w:t>
      </w:r>
      <w:r>
        <w:rPr>
          <w:rFonts w:hint="eastAsia"/>
        </w:rPr>
        <w:t>用户名，认证方式。</w:t>
      </w:r>
    </w:p>
    <w:p w14:paraId="0B36D732" w14:textId="77777777" w:rsidR="00870A08" w:rsidRDefault="003A5418">
      <w:pPr>
        <w:ind w:firstLine="420"/>
        <w:jc w:val="left"/>
      </w:pPr>
      <w:r>
        <w:rPr>
          <w:rFonts w:hint="eastAsia"/>
        </w:rPr>
        <w:lastRenderedPageBreak/>
        <w:t>运行命令</w:t>
      </w:r>
      <w:r>
        <w:rPr>
          <w:rFonts w:hint="eastAsia"/>
          <w:b/>
        </w:rPr>
        <w:t xml:space="preserve">display </w:t>
      </w:r>
      <w:proofErr w:type="spellStart"/>
      <w:r>
        <w:rPr>
          <w:rFonts w:hint="eastAsia"/>
          <w:b/>
        </w:rPr>
        <w:t>ssh</w:t>
      </w:r>
      <w:proofErr w:type="spellEnd"/>
      <w:r>
        <w:rPr>
          <w:rFonts w:hint="eastAsia"/>
          <w:b/>
        </w:rPr>
        <w:t xml:space="preserve"> server status</w:t>
      </w:r>
      <w:r>
        <w:rPr>
          <w:rFonts w:hint="eastAsia"/>
        </w:rPr>
        <w:t>，可以查看</w:t>
      </w:r>
      <w:r>
        <w:rPr>
          <w:rFonts w:hint="eastAsia"/>
        </w:rPr>
        <w:t>SSH</w:t>
      </w:r>
      <w:r>
        <w:rPr>
          <w:rFonts w:hint="eastAsia"/>
        </w:rPr>
        <w:t>服务器全局配置信息。</w:t>
      </w:r>
    </w:p>
    <w:p w14:paraId="51EA4871" w14:textId="77777777" w:rsidR="00870A08" w:rsidRDefault="003A5418">
      <w:pPr>
        <w:pStyle w:val="aff6"/>
      </w:pPr>
      <w:r>
        <w:t>[R</w:t>
      </w:r>
      <w:proofErr w:type="gramStart"/>
      <w:r>
        <w:t>2]display</w:t>
      </w:r>
      <w:proofErr w:type="gramEnd"/>
      <w:r>
        <w:t xml:space="preserve"> </w:t>
      </w:r>
      <w:proofErr w:type="spellStart"/>
      <w:r>
        <w:t>ssh</w:t>
      </w:r>
      <w:proofErr w:type="spellEnd"/>
      <w:r>
        <w:t xml:space="preserve"> server status </w:t>
      </w:r>
    </w:p>
    <w:p w14:paraId="23EA087F" w14:textId="77777777" w:rsidR="00870A08" w:rsidRDefault="003A5418">
      <w:pPr>
        <w:pStyle w:val="aff6"/>
      </w:pPr>
      <w:r>
        <w:t xml:space="preserve"> SSH version                       </w:t>
      </w:r>
      <w:r>
        <w:rPr>
          <w:rFonts w:hint="eastAsia"/>
        </w:rPr>
        <w:t xml:space="preserve">    </w:t>
      </w:r>
      <w:r>
        <w:t xml:space="preserve">  :1.99  </w:t>
      </w:r>
    </w:p>
    <w:p w14:paraId="6454A3C3" w14:textId="77777777" w:rsidR="00870A08" w:rsidRDefault="003A5418">
      <w:pPr>
        <w:pStyle w:val="aff6"/>
      </w:pPr>
      <w:r>
        <w:t xml:space="preserve"> SSH connection timeout            </w:t>
      </w:r>
      <w:r>
        <w:rPr>
          <w:rFonts w:hint="eastAsia"/>
        </w:rPr>
        <w:t xml:space="preserve">  </w:t>
      </w:r>
      <w:r>
        <w:t xml:space="preserve">  :60 seconds</w:t>
      </w:r>
    </w:p>
    <w:p w14:paraId="1E1B4F73" w14:textId="77777777" w:rsidR="00870A08" w:rsidRDefault="003A5418">
      <w:pPr>
        <w:pStyle w:val="aff6"/>
      </w:pPr>
      <w:r>
        <w:t xml:space="preserve"> SSH server key generating </w:t>
      </w:r>
      <w:proofErr w:type="gramStart"/>
      <w:r>
        <w:t>interval  :</w:t>
      </w:r>
      <w:proofErr w:type="gramEnd"/>
      <w:r>
        <w:t>0 hours</w:t>
      </w:r>
    </w:p>
    <w:p w14:paraId="18C3BFED" w14:textId="77777777" w:rsidR="00870A08" w:rsidRDefault="003A5418">
      <w:pPr>
        <w:pStyle w:val="aff6"/>
      </w:pPr>
      <w:r>
        <w:t xml:space="preserve"> SSH Authentication retries      </w:t>
      </w:r>
      <w:r>
        <w:rPr>
          <w:rFonts w:hint="eastAsia"/>
        </w:rPr>
        <w:t xml:space="preserve">  </w:t>
      </w:r>
      <w:r>
        <w:t xml:space="preserve">    :3 times</w:t>
      </w:r>
    </w:p>
    <w:p w14:paraId="28A6B613" w14:textId="77777777" w:rsidR="00870A08" w:rsidRDefault="003A5418">
      <w:pPr>
        <w:pStyle w:val="aff6"/>
      </w:pPr>
      <w:r>
        <w:t xml:space="preserve"> SFTP Server                        </w:t>
      </w:r>
      <w:r>
        <w:rPr>
          <w:rFonts w:hint="eastAsia"/>
        </w:rPr>
        <w:t xml:space="preserve">    </w:t>
      </w:r>
      <w:proofErr w:type="gramStart"/>
      <w:r>
        <w:rPr>
          <w:rFonts w:hint="eastAsia"/>
        </w:rPr>
        <w:t xml:space="preserve"> </w:t>
      </w:r>
      <w:r>
        <w:t xml:space="preserve"> :Disable</w:t>
      </w:r>
      <w:proofErr w:type="gramEnd"/>
    </w:p>
    <w:p w14:paraId="1EA3BB9D" w14:textId="77777777" w:rsidR="00870A08" w:rsidRDefault="003A5418">
      <w:pPr>
        <w:pStyle w:val="aff6"/>
        <w:rPr>
          <w:shd w:val="pct10" w:color="auto" w:fill="FFFFFF"/>
          <w:lang w:val="zh-CN"/>
        </w:rPr>
      </w:pPr>
      <w:r>
        <w:rPr>
          <w:shd w:val="pct10" w:color="auto" w:fill="FFFFFF"/>
        </w:rPr>
        <w:t xml:space="preserve"> </w:t>
      </w:r>
      <w:r>
        <w:rPr>
          <w:shd w:val="pct10" w:color="auto" w:fill="FFFFFF"/>
          <w:lang w:val="zh-CN"/>
        </w:rPr>
        <w:t xml:space="preserve">Stelnet server                  </w:t>
      </w:r>
      <w:r>
        <w:rPr>
          <w:rFonts w:hint="eastAsia"/>
          <w:shd w:val="pct10" w:color="auto" w:fill="FFFFFF"/>
          <w:lang w:val="zh-CN"/>
        </w:rPr>
        <w:t xml:space="preserve">    </w:t>
      </w:r>
      <w:r>
        <w:rPr>
          <w:shd w:val="pct10" w:color="auto" w:fill="FFFFFF"/>
          <w:lang w:val="zh-CN"/>
        </w:rPr>
        <w:t xml:space="preserve">    :Enable</w:t>
      </w:r>
    </w:p>
    <w:p w14:paraId="0A613F2B" w14:textId="77777777" w:rsidR="00870A08" w:rsidRDefault="00870A08">
      <w:pPr>
        <w:ind w:firstLine="420"/>
      </w:pPr>
    </w:p>
    <w:p w14:paraId="4FC112E3" w14:textId="77777777" w:rsidR="00870A08" w:rsidRDefault="003A5418">
      <w:pPr>
        <w:ind w:firstLine="420"/>
      </w:pPr>
      <w:r>
        <w:rPr>
          <w:rFonts w:hint="eastAsia"/>
        </w:rPr>
        <w:t>可以观察到，此时</w:t>
      </w:r>
      <w:r>
        <w:rPr>
          <w:rFonts w:hint="eastAsia"/>
        </w:rPr>
        <w:t>R2</w:t>
      </w:r>
      <w:r>
        <w:rPr>
          <w:rFonts w:hint="eastAsia"/>
        </w:rPr>
        <w:t>上</w:t>
      </w:r>
      <w:proofErr w:type="spellStart"/>
      <w:r>
        <w:rPr>
          <w:rFonts w:hint="eastAsia"/>
        </w:rPr>
        <w:t>Stelnet</w:t>
      </w:r>
      <w:proofErr w:type="spellEnd"/>
      <w:r>
        <w:rPr>
          <w:rFonts w:hint="eastAsia"/>
        </w:rPr>
        <w:t xml:space="preserve"> Server</w:t>
      </w:r>
      <w:r>
        <w:rPr>
          <w:rFonts w:hint="eastAsia"/>
        </w:rPr>
        <w:t>服务器状态为启用状态。</w:t>
      </w:r>
    </w:p>
    <w:p w14:paraId="3CFE6622" w14:textId="77777777" w:rsidR="00870A08" w:rsidRDefault="003A5418">
      <w:pPr>
        <w:pStyle w:val="2"/>
        <w:numPr>
          <w:ilvl w:val="0"/>
          <w:numId w:val="9"/>
        </w:numPr>
        <w:ind w:left="426" w:hanging="426"/>
      </w:pPr>
      <w:r>
        <w:rPr>
          <w:rFonts w:hint="eastAsia"/>
        </w:rPr>
        <w:t>配置</w:t>
      </w:r>
      <w:r>
        <w:rPr>
          <w:rFonts w:hint="eastAsia"/>
        </w:rPr>
        <w:t>SSH Client</w:t>
      </w:r>
    </w:p>
    <w:p w14:paraId="06A0EDC3" w14:textId="77777777" w:rsidR="00870A08" w:rsidRDefault="003A5418">
      <w:pPr>
        <w:ind w:firstLine="420"/>
      </w:pPr>
      <w:r>
        <w:rPr>
          <w:rFonts w:hint="eastAsia"/>
        </w:rPr>
        <w:t>当</w:t>
      </w:r>
      <w:r>
        <w:rPr>
          <w:rFonts w:hint="eastAsia"/>
        </w:rPr>
        <w:t>SSH</w:t>
      </w:r>
      <w:r>
        <w:rPr>
          <w:rFonts w:hint="eastAsia"/>
        </w:rPr>
        <w:t>客户端第一次登录</w:t>
      </w:r>
      <w:r>
        <w:rPr>
          <w:rFonts w:hint="eastAsia"/>
        </w:rPr>
        <w:t>SSH</w:t>
      </w:r>
      <w:r>
        <w:rPr>
          <w:rFonts w:hint="eastAsia"/>
        </w:rPr>
        <w:t>服务器时，客户端还没有保存</w:t>
      </w:r>
      <w:r>
        <w:rPr>
          <w:rFonts w:hint="eastAsia"/>
        </w:rPr>
        <w:t>SSH</w:t>
      </w:r>
      <w:r>
        <w:rPr>
          <w:rFonts w:hint="eastAsia"/>
        </w:rPr>
        <w:t>服务器的</w:t>
      </w:r>
      <w:r>
        <w:rPr>
          <w:rFonts w:hint="eastAsia"/>
        </w:rPr>
        <w:t>RSA</w:t>
      </w:r>
      <w:r>
        <w:rPr>
          <w:rFonts w:hint="eastAsia"/>
        </w:rPr>
        <w:t>公</w:t>
      </w:r>
      <w:proofErr w:type="gramStart"/>
      <w:r>
        <w:rPr>
          <w:rFonts w:hint="eastAsia"/>
        </w:rPr>
        <w:t>钥</w:t>
      </w:r>
      <w:proofErr w:type="gramEnd"/>
      <w:r>
        <w:rPr>
          <w:rFonts w:hint="eastAsia"/>
        </w:rPr>
        <w:t>，会对服务器的</w:t>
      </w:r>
      <w:r>
        <w:rPr>
          <w:rFonts w:hint="eastAsia"/>
        </w:rPr>
        <w:t>RSA</w:t>
      </w:r>
      <w:r>
        <w:rPr>
          <w:rFonts w:hint="eastAsia"/>
        </w:rPr>
        <w:t>有效性公</w:t>
      </w:r>
      <w:proofErr w:type="gramStart"/>
      <w:r>
        <w:rPr>
          <w:rFonts w:hint="eastAsia"/>
        </w:rPr>
        <w:t>钥</w:t>
      </w:r>
      <w:proofErr w:type="gramEnd"/>
      <w:r>
        <w:rPr>
          <w:rFonts w:hint="eastAsia"/>
        </w:rPr>
        <w:t>检查失败，从而导致登录服务器失败。因此当客户端</w:t>
      </w:r>
      <w:r>
        <w:rPr>
          <w:rFonts w:hint="eastAsia"/>
        </w:rPr>
        <w:t>R1</w:t>
      </w:r>
      <w:r>
        <w:rPr>
          <w:rFonts w:hint="eastAsia"/>
        </w:rPr>
        <w:t>首次登录时，需开启</w:t>
      </w:r>
      <w:r>
        <w:rPr>
          <w:rFonts w:hint="eastAsia"/>
        </w:rPr>
        <w:t>SSH</w:t>
      </w:r>
      <w:r>
        <w:rPr>
          <w:rFonts w:hint="eastAsia"/>
        </w:rPr>
        <w:t>客户端首次认证功能，不对</w:t>
      </w:r>
      <w:r>
        <w:rPr>
          <w:rFonts w:hint="eastAsia"/>
        </w:rPr>
        <w:t>SSH</w:t>
      </w:r>
      <w:r>
        <w:rPr>
          <w:rFonts w:hint="eastAsia"/>
        </w:rPr>
        <w:t>服务器的</w:t>
      </w:r>
      <w:r>
        <w:rPr>
          <w:rFonts w:hint="eastAsia"/>
        </w:rPr>
        <w:t>RSA</w:t>
      </w:r>
      <w:r>
        <w:rPr>
          <w:rFonts w:hint="eastAsia"/>
        </w:rPr>
        <w:t>公</w:t>
      </w:r>
      <w:proofErr w:type="gramStart"/>
      <w:r>
        <w:rPr>
          <w:rFonts w:hint="eastAsia"/>
        </w:rPr>
        <w:t>钥</w:t>
      </w:r>
      <w:proofErr w:type="gramEnd"/>
      <w:r>
        <w:rPr>
          <w:rFonts w:hint="eastAsia"/>
        </w:rPr>
        <w:t>进行有效性检查。</w:t>
      </w:r>
    </w:p>
    <w:p w14:paraId="66CE0949" w14:textId="77777777" w:rsidR="00870A08" w:rsidRDefault="003A5418">
      <w:pPr>
        <w:pStyle w:val="aff6"/>
      </w:pPr>
      <w:r>
        <w:t>[R</w:t>
      </w:r>
      <w:r>
        <w:rPr>
          <w:rFonts w:hint="eastAsia"/>
        </w:rPr>
        <w:t>1</w:t>
      </w:r>
      <w:r>
        <w:t>]</w:t>
      </w:r>
      <w:proofErr w:type="spellStart"/>
      <w:r>
        <w:t>ssh</w:t>
      </w:r>
      <w:proofErr w:type="spellEnd"/>
      <w:r>
        <w:t xml:space="preserve"> client first-time enable</w:t>
      </w:r>
    </w:p>
    <w:p w14:paraId="09471F3F" w14:textId="77777777" w:rsidR="00870A08" w:rsidRDefault="00870A08">
      <w:pPr>
        <w:pStyle w:val="aff6"/>
      </w:pPr>
    </w:p>
    <w:p w14:paraId="088672AE" w14:textId="77777777" w:rsidR="00870A08" w:rsidRDefault="003A5418">
      <w:pPr>
        <w:ind w:firstLine="420"/>
      </w:pPr>
      <w:r>
        <w:rPr>
          <w:rFonts w:hint="eastAsia"/>
        </w:rPr>
        <w:t>在</w:t>
      </w:r>
      <w:r>
        <w:rPr>
          <w:rFonts w:hint="eastAsia"/>
        </w:rPr>
        <w:t>SSH</w:t>
      </w:r>
      <w:r>
        <w:rPr>
          <w:rFonts w:hint="eastAsia"/>
        </w:rPr>
        <w:t>客户端</w:t>
      </w:r>
      <w:r>
        <w:rPr>
          <w:rFonts w:hint="eastAsia"/>
        </w:rPr>
        <w:t>R1</w:t>
      </w:r>
      <w:r>
        <w:rPr>
          <w:rFonts w:hint="eastAsia"/>
        </w:rPr>
        <w:t>上</w:t>
      </w:r>
      <w:bookmarkStart w:id="46" w:name="OLE_LINK55"/>
      <w:r>
        <w:rPr>
          <w:rFonts w:hint="eastAsia"/>
        </w:rPr>
        <w:t>使用命令</w:t>
      </w:r>
      <w:proofErr w:type="spellStart"/>
      <w:r>
        <w:rPr>
          <w:rFonts w:hint="eastAsia"/>
          <w:b/>
        </w:rPr>
        <w:t>stelne</w:t>
      </w:r>
      <w:r>
        <w:rPr>
          <w:rFonts w:hint="eastAsia"/>
        </w:rPr>
        <w:t>t</w:t>
      </w:r>
      <w:proofErr w:type="spellEnd"/>
      <w:r>
        <w:rPr>
          <w:rFonts w:hint="eastAsia"/>
        </w:rPr>
        <w:t>连接</w:t>
      </w:r>
      <w:r>
        <w:rPr>
          <w:rFonts w:hint="eastAsia"/>
        </w:rPr>
        <w:t>SSH</w:t>
      </w:r>
      <w:r>
        <w:rPr>
          <w:rFonts w:hint="eastAsia"/>
        </w:rPr>
        <w:t>服务器。</w:t>
      </w:r>
      <w:bookmarkEnd w:id="46"/>
    </w:p>
    <w:p w14:paraId="28EA38EE" w14:textId="77777777" w:rsidR="00870A08" w:rsidRDefault="003A5418">
      <w:pPr>
        <w:pStyle w:val="aff6"/>
      </w:pPr>
      <w:r>
        <w:t>[R</w:t>
      </w:r>
      <w:proofErr w:type="gramStart"/>
      <w:r>
        <w:t>1]</w:t>
      </w:r>
      <w:proofErr w:type="spellStart"/>
      <w:r>
        <w:t>stelnet</w:t>
      </w:r>
      <w:proofErr w:type="spellEnd"/>
      <w:proofErr w:type="gramEnd"/>
      <w:r>
        <w:t xml:space="preserve"> 10.1.1.2</w:t>
      </w:r>
    </w:p>
    <w:p w14:paraId="3C96D362" w14:textId="77777777" w:rsidR="00870A08" w:rsidRDefault="00870A08">
      <w:pPr>
        <w:pStyle w:val="aff6"/>
      </w:pPr>
    </w:p>
    <w:p w14:paraId="0138370A" w14:textId="77777777" w:rsidR="00870A08" w:rsidRDefault="003A5418">
      <w:pPr>
        <w:ind w:firstLine="420"/>
      </w:pPr>
      <w:r>
        <w:rPr>
          <w:rFonts w:hint="eastAsia"/>
        </w:rPr>
        <w:t>登录成功后，输入用户名</w:t>
      </w:r>
      <w:r>
        <w:rPr>
          <w:rFonts w:hint="eastAsia"/>
        </w:rPr>
        <w:t>huawei1</w:t>
      </w:r>
      <w:r>
        <w:rPr>
          <w:rFonts w:hint="eastAsia"/>
        </w:rPr>
        <w:t>。</w:t>
      </w:r>
    </w:p>
    <w:p w14:paraId="64A42557" w14:textId="77777777" w:rsidR="00870A08" w:rsidRDefault="003A5418">
      <w:pPr>
        <w:pStyle w:val="aff6"/>
      </w:pPr>
      <w:r>
        <w:t xml:space="preserve">Please input the </w:t>
      </w:r>
      <w:proofErr w:type="gramStart"/>
      <w:r>
        <w:t>username:huawei</w:t>
      </w:r>
      <w:proofErr w:type="gramEnd"/>
      <w:r>
        <w:t>1</w:t>
      </w:r>
    </w:p>
    <w:p w14:paraId="083968FB" w14:textId="77777777" w:rsidR="00870A08" w:rsidRDefault="003A5418">
      <w:pPr>
        <w:pStyle w:val="aff6"/>
      </w:pPr>
      <w:r>
        <w:t>Trying 10.1.1.2 ...</w:t>
      </w:r>
    </w:p>
    <w:p w14:paraId="1D7D131E" w14:textId="77777777" w:rsidR="00870A08" w:rsidRDefault="003A5418">
      <w:pPr>
        <w:pStyle w:val="aff6"/>
      </w:pPr>
      <w:r>
        <w:t>Press CTRL+K to abort</w:t>
      </w:r>
    </w:p>
    <w:p w14:paraId="625326A2" w14:textId="77777777" w:rsidR="00870A08" w:rsidRDefault="003A5418">
      <w:pPr>
        <w:pStyle w:val="aff6"/>
      </w:pPr>
      <w:r>
        <w:t>Connected to 10.1.1.2 ...</w:t>
      </w:r>
    </w:p>
    <w:p w14:paraId="2AFE12A8" w14:textId="77777777" w:rsidR="00870A08" w:rsidRDefault="00870A08">
      <w:pPr>
        <w:ind w:firstLine="420"/>
      </w:pPr>
    </w:p>
    <w:p w14:paraId="701E8FE5" w14:textId="77777777" w:rsidR="00870A08" w:rsidRDefault="003A5418">
      <w:pPr>
        <w:pStyle w:val="aff6"/>
      </w:pPr>
      <w:r>
        <w:rPr>
          <w:shd w:val="pct10" w:color="auto" w:fill="FFFFFF"/>
        </w:rPr>
        <w:t>The server is not authenticated. Continue to access it? (y/</w:t>
      </w:r>
      <w:proofErr w:type="gramStart"/>
      <w:r>
        <w:rPr>
          <w:shd w:val="pct10" w:color="auto" w:fill="FFFFFF"/>
        </w:rPr>
        <w:t>n)[</w:t>
      </w:r>
      <w:proofErr w:type="gramEnd"/>
      <w:r>
        <w:rPr>
          <w:shd w:val="pct10" w:color="auto" w:fill="FFFFFF"/>
        </w:rPr>
        <w:t>n]:y</w:t>
      </w:r>
    </w:p>
    <w:p w14:paraId="5F832E5D" w14:textId="77777777" w:rsidR="00870A08" w:rsidRDefault="003A5418">
      <w:pPr>
        <w:pStyle w:val="aff6"/>
      </w:pPr>
      <w:r>
        <w:lastRenderedPageBreak/>
        <w:t>Jun 24 2013 13:14:46-05:13 R1 %%01SSH/4/CONTINUE_KEYEXCHANGE(l)[0</w:t>
      </w:r>
      <w:proofErr w:type="gramStart"/>
      <w:r>
        <w:t>]:The</w:t>
      </w:r>
      <w:proofErr w:type="gramEnd"/>
      <w:r>
        <w:t xml:space="preserve"> server had not been authenticated in the process of exchanging keys. When deciding whether to continue, the user chose Y. </w:t>
      </w:r>
    </w:p>
    <w:p w14:paraId="46968E76" w14:textId="77777777" w:rsidR="00870A08" w:rsidRDefault="003A5418">
      <w:pPr>
        <w:pStyle w:val="aff6"/>
      </w:pPr>
      <w:r>
        <w:t>[R1]</w:t>
      </w:r>
    </w:p>
    <w:p w14:paraId="18E41531" w14:textId="77777777" w:rsidR="00870A08" w:rsidRDefault="003A5418">
      <w:pPr>
        <w:pStyle w:val="aff6"/>
      </w:pPr>
      <w:r>
        <w:rPr>
          <w:shd w:val="pct10" w:color="auto" w:fill="FFFFFF"/>
        </w:rPr>
        <w:t>Save the server's public key? (y/</w:t>
      </w:r>
      <w:proofErr w:type="gramStart"/>
      <w:r>
        <w:rPr>
          <w:shd w:val="pct10" w:color="auto" w:fill="FFFFFF"/>
        </w:rPr>
        <w:t>n)[</w:t>
      </w:r>
      <w:proofErr w:type="gramEnd"/>
      <w:r>
        <w:rPr>
          <w:shd w:val="pct10" w:color="auto" w:fill="FFFFFF"/>
        </w:rPr>
        <w:t>n]:y</w:t>
      </w:r>
    </w:p>
    <w:p w14:paraId="010DC7DB" w14:textId="77777777" w:rsidR="00870A08" w:rsidRDefault="003A5418">
      <w:pPr>
        <w:pStyle w:val="aff6"/>
      </w:pPr>
      <w:r>
        <w:t>Jun 24 2013 1The server's public key will be saved with the name 10.1.1.2. Please wait...</w:t>
      </w:r>
    </w:p>
    <w:p w14:paraId="08B8C1E0" w14:textId="77777777" w:rsidR="00870A08" w:rsidRDefault="003A5418">
      <w:pPr>
        <w:pStyle w:val="aff6"/>
      </w:pPr>
      <w:r>
        <w:t>3:14:50-05:13 R1 %%01SSH/4/SAVE_PUBLICKEY(l)[1</w:t>
      </w:r>
      <w:proofErr w:type="gramStart"/>
      <w:r>
        <w:t>]:When</w:t>
      </w:r>
      <w:proofErr w:type="gramEnd"/>
      <w:r>
        <w:t xml:space="preserve"> deciding whether to save the server's public key 10.1.1.2, the user chose Y. </w:t>
      </w:r>
    </w:p>
    <w:p w14:paraId="32F27363" w14:textId="77777777" w:rsidR="00870A08" w:rsidRDefault="00870A08">
      <w:pPr>
        <w:pStyle w:val="aff6"/>
      </w:pPr>
    </w:p>
    <w:p w14:paraId="1A41671C" w14:textId="77777777" w:rsidR="00870A08" w:rsidRDefault="003A5418">
      <w:pPr>
        <w:ind w:firstLine="420"/>
      </w:pPr>
      <w:r>
        <w:rPr>
          <w:rFonts w:hint="eastAsia"/>
        </w:rPr>
        <w:t>第一次登录时，由于开启了</w:t>
      </w:r>
      <w:r>
        <w:rPr>
          <w:rFonts w:hint="eastAsia"/>
        </w:rPr>
        <w:t>SSH</w:t>
      </w:r>
      <w:r>
        <w:rPr>
          <w:rFonts w:hint="eastAsia"/>
        </w:rPr>
        <w:t>客户端首次认证功能，在</w:t>
      </w:r>
      <w:proofErr w:type="spellStart"/>
      <w:r>
        <w:rPr>
          <w:rFonts w:hint="eastAsia"/>
        </w:rPr>
        <w:t>STelnet</w:t>
      </w:r>
      <w:proofErr w:type="spellEnd"/>
      <w:r>
        <w:rPr>
          <w:rFonts w:hint="eastAsia"/>
        </w:rPr>
        <w:t>客户端第一次登录</w:t>
      </w:r>
      <w:r>
        <w:rPr>
          <w:rFonts w:hint="eastAsia"/>
        </w:rPr>
        <w:t>SSH</w:t>
      </w:r>
      <w:r>
        <w:rPr>
          <w:rFonts w:hint="eastAsia"/>
        </w:rPr>
        <w:t>服务器时，不对</w:t>
      </w:r>
      <w:r>
        <w:rPr>
          <w:rFonts w:hint="eastAsia"/>
        </w:rPr>
        <w:t>SSH</w:t>
      </w:r>
      <w:r>
        <w:rPr>
          <w:rFonts w:hint="eastAsia"/>
        </w:rPr>
        <w:t>服务器的</w:t>
      </w:r>
      <w:r>
        <w:rPr>
          <w:rFonts w:hint="eastAsia"/>
        </w:rPr>
        <w:t>RSA</w:t>
      </w:r>
      <w:r>
        <w:rPr>
          <w:rFonts w:hint="eastAsia"/>
        </w:rPr>
        <w:t>公</w:t>
      </w:r>
      <w:proofErr w:type="gramStart"/>
      <w:r>
        <w:rPr>
          <w:rFonts w:hint="eastAsia"/>
        </w:rPr>
        <w:t>钥</w:t>
      </w:r>
      <w:proofErr w:type="gramEnd"/>
      <w:r>
        <w:rPr>
          <w:rFonts w:hint="eastAsia"/>
        </w:rPr>
        <w:t>进行有效性检查。登录后，系统将自动分配并保存</w:t>
      </w:r>
      <w:r>
        <w:rPr>
          <w:rFonts w:hint="eastAsia"/>
        </w:rPr>
        <w:t>RSA</w:t>
      </w:r>
      <w:r>
        <w:rPr>
          <w:rFonts w:hint="eastAsia"/>
        </w:rPr>
        <w:t>公</w:t>
      </w:r>
      <w:proofErr w:type="gramStart"/>
      <w:r>
        <w:rPr>
          <w:rFonts w:hint="eastAsia"/>
        </w:rPr>
        <w:t>钥</w:t>
      </w:r>
      <w:proofErr w:type="gramEnd"/>
      <w:r>
        <w:rPr>
          <w:rFonts w:hint="eastAsia"/>
        </w:rPr>
        <w:t>，为下次登录时认证。</w:t>
      </w:r>
    </w:p>
    <w:p w14:paraId="5A1D599A" w14:textId="77777777" w:rsidR="00870A08" w:rsidRDefault="003A5418">
      <w:pPr>
        <w:ind w:firstLine="420"/>
      </w:pPr>
      <w:r>
        <w:rPr>
          <w:rFonts w:hint="eastAsia"/>
          <w:lang w:val="zh-CN"/>
        </w:rPr>
        <w:t>输入用户</w:t>
      </w:r>
      <w:r>
        <w:rPr>
          <w:rFonts w:hint="eastAsia"/>
        </w:rPr>
        <w:t>huawei1</w:t>
      </w:r>
      <w:r>
        <w:rPr>
          <w:rFonts w:hint="eastAsia"/>
          <w:lang w:val="zh-CN"/>
        </w:rPr>
        <w:t>的密码</w:t>
      </w:r>
      <w:r>
        <w:rPr>
          <w:rFonts w:hint="eastAsia"/>
        </w:rPr>
        <w:t>huawei1</w:t>
      </w:r>
      <w:r>
        <w:rPr>
          <w:rFonts w:hint="eastAsia"/>
          <w:lang w:val="zh-CN"/>
        </w:rPr>
        <w:t>。</w:t>
      </w:r>
    </w:p>
    <w:p w14:paraId="33034286" w14:textId="77777777" w:rsidR="00870A08" w:rsidRDefault="003A5418">
      <w:pPr>
        <w:pStyle w:val="aff6"/>
      </w:pPr>
      <w:r>
        <w:t>Enter password:</w:t>
      </w:r>
    </w:p>
    <w:p w14:paraId="1F1BDB1C" w14:textId="77777777" w:rsidR="00870A08" w:rsidRDefault="003A5418">
      <w:pPr>
        <w:pStyle w:val="aff6"/>
      </w:pPr>
      <w:r>
        <w:t xml:space="preserve">----------------------------------------------------------------------------  </w:t>
      </w:r>
    </w:p>
    <w:p w14:paraId="0AB17F24" w14:textId="77777777" w:rsidR="00870A08" w:rsidRDefault="003A5418">
      <w:pPr>
        <w:pStyle w:val="aff6"/>
      </w:pPr>
      <w:r>
        <w:t xml:space="preserve">  User last login information:       ---------------------------------------------------------------------------</w:t>
      </w:r>
    </w:p>
    <w:p w14:paraId="566743DF" w14:textId="77777777" w:rsidR="00870A08" w:rsidRDefault="003A5418">
      <w:pPr>
        <w:pStyle w:val="aff6"/>
      </w:pPr>
      <w:r>
        <w:t xml:space="preserve">  Access Type: SSH      </w:t>
      </w:r>
    </w:p>
    <w:p w14:paraId="52A399E7" w14:textId="77777777" w:rsidR="00870A08" w:rsidRDefault="003A5418">
      <w:pPr>
        <w:pStyle w:val="aff6"/>
      </w:pPr>
      <w:r>
        <w:t xml:space="preserve">  IP-</w:t>
      </w:r>
      <w:proofErr w:type="gramStart"/>
      <w:r>
        <w:t>Address :</w:t>
      </w:r>
      <w:proofErr w:type="gramEnd"/>
      <w:r>
        <w:t xml:space="preserve"> 10.1.1.1 </w:t>
      </w:r>
      <w:proofErr w:type="spellStart"/>
      <w:r>
        <w:t>ssh</w:t>
      </w:r>
      <w:proofErr w:type="spellEnd"/>
      <w:r>
        <w:t xml:space="preserve">     </w:t>
      </w:r>
    </w:p>
    <w:p w14:paraId="69540F3A" w14:textId="77777777" w:rsidR="00870A08" w:rsidRDefault="003A5418">
      <w:pPr>
        <w:pStyle w:val="aff6"/>
      </w:pPr>
      <w:r>
        <w:t xml:space="preserve">  Time     </w:t>
      </w:r>
      <w:proofErr w:type="gramStart"/>
      <w:r>
        <w:t xml:space="preserve">  :</w:t>
      </w:r>
      <w:proofErr w:type="gramEnd"/>
      <w:r>
        <w:t xml:space="preserve"> 2013-06-24 13:52:54-05:13       ---------------------------------------------------------------------------</w:t>
      </w:r>
    </w:p>
    <w:p w14:paraId="58D91BE1" w14:textId="77777777" w:rsidR="00870A08" w:rsidRDefault="003A5418">
      <w:pPr>
        <w:pStyle w:val="aff6"/>
        <w:rPr>
          <w:shd w:val="pct10" w:color="auto" w:fill="FFFFFF"/>
        </w:rPr>
      </w:pPr>
      <w:r>
        <w:rPr>
          <w:shd w:val="pct10" w:color="auto" w:fill="FFFFFF"/>
        </w:rPr>
        <w:t>&lt;R2&gt;</w:t>
      </w:r>
    </w:p>
    <w:p w14:paraId="1C0F7197" w14:textId="77777777" w:rsidR="00870A08" w:rsidRDefault="00870A08">
      <w:pPr>
        <w:pStyle w:val="aff6"/>
        <w:rPr>
          <w:shd w:val="pct10" w:color="auto" w:fill="FFFFFF"/>
        </w:rPr>
      </w:pPr>
    </w:p>
    <w:p w14:paraId="17856215" w14:textId="77777777" w:rsidR="00870A08" w:rsidRDefault="003A5418">
      <w:pPr>
        <w:ind w:firstLine="420"/>
      </w:pPr>
      <w:r>
        <w:rPr>
          <w:rFonts w:hint="eastAsia"/>
        </w:rPr>
        <w:t>输入密码后，远程登录</w:t>
      </w:r>
      <w:r>
        <w:rPr>
          <w:rFonts w:hint="eastAsia"/>
        </w:rPr>
        <w:t>R2</w:t>
      </w:r>
      <w:r>
        <w:rPr>
          <w:rFonts w:hint="eastAsia"/>
        </w:rPr>
        <w:t>成功，使用命令</w:t>
      </w:r>
      <w:r>
        <w:rPr>
          <w:rFonts w:hint="eastAsia"/>
          <w:b/>
        </w:rPr>
        <w:t xml:space="preserve">display </w:t>
      </w:r>
      <w:proofErr w:type="spellStart"/>
      <w:r>
        <w:rPr>
          <w:rFonts w:hint="eastAsia"/>
          <w:b/>
        </w:rPr>
        <w:t>ssh</w:t>
      </w:r>
      <w:proofErr w:type="spellEnd"/>
      <w:r>
        <w:rPr>
          <w:rFonts w:hint="eastAsia"/>
          <w:b/>
        </w:rPr>
        <w:t xml:space="preserve"> server session</w:t>
      </w:r>
      <w:r>
        <w:rPr>
          <w:rFonts w:hint="eastAsia"/>
        </w:rPr>
        <w:t>查看</w:t>
      </w:r>
      <w:r>
        <w:rPr>
          <w:rFonts w:hint="eastAsia"/>
        </w:rPr>
        <w:t>SSH</w:t>
      </w:r>
      <w:r>
        <w:rPr>
          <w:rFonts w:hint="eastAsia"/>
        </w:rPr>
        <w:t>服务器端的当前会话连接信息。</w:t>
      </w:r>
    </w:p>
    <w:p w14:paraId="73108A41" w14:textId="77777777" w:rsidR="00870A08" w:rsidRDefault="003A5418">
      <w:pPr>
        <w:pStyle w:val="aff6"/>
      </w:pPr>
      <w:r>
        <w:t>[R</w:t>
      </w:r>
      <w:proofErr w:type="gramStart"/>
      <w:r>
        <w:t>2]display</w:t>
      </w:r>
      <w:proofErr w:type="gramEnd"/>
      <w:r>
        <w:t xml:space="preserve"> </w:t>
      </w:r>
      <w:proofErr w:type="spellStart"/>
      <w:r>
        <w:t>ssh</w:t>
      </w:r>
      <w:proofErr w:type="spellEnd"/>
      <w:r>
        <w:t xml:space="preserve"> server session </w:t>
      </w:r>
    </w:p>
    <w:p w14:paraId="5C94DC84" w14:textId="77777777" w:rsidR="00870A08" w:rsidRDefault="003A5418">
      <w:pPr>
        <w:pStyle w:val="aff6"/>
      </w:pPr>
      <w:r>
        <w:t xml:space="preserve"> --------------------------------------------------------------------</w:t>
      </w:r>
    </w:p>
    <w:p w14:paraId="55DCAC5D" w14:textId="77777777" w:rsidR="00870A08" w:rsidRDefault="003A5418">
      <w:pPr>
        <w:pStyle w:val="aff6"/>
      </w:pPr>
      <w:r>
        <w:t xml:space="preserve"> Conn   Ver   </w:t>
      </w:r>
      <w:proofErr w:type="spellStart"/>
      <w:r>
        <w:t>Encry</w:t>
      </w:r>
      <w:proofErr w:type="spellEnd"/>
      <w:r>
        <w:t xml:space="preserve">     </w:t>
      </w:r>
      <w:proofErr w:type="gramStart"/>
      <w:r>
        <w:t>State  Auth</w:t>
      </w:r>
      <w:proofErr w:type="gramEnd"/>
      <w:r>
        <w:t>-type        Username</w:t>
      </w:r>
    </w:p>
    <w:p w14:paraId="0DCD41A8" w14:textId="77777777" w:rsidR="00870A08" w:rsidRDefault="003A5418">
      <w:pPr>
        <w:pStyle w:val="aff6"/>
      </w:pPr>
      <w:r>
        <w:t xml:space="preserve"> --------------------------------------------------------------------</w:t>
      </w:r>
    </w:p>
    <w:p w14:paraId="165C83A7" w14:textId="77777777" w:rsidR="00870A08" w:rsidRDefault="003A5418">
      <w:pPr>
        <w:pStyle w:val="aff6"/>
      </w:pPr>
      <w:r>
        <w:lastRenderedPageBreak/>
        <w:t xml:space="preserve"> </w:t>
      </w:r>
      <w:r>
        <w:rPr>
          <w:shd w:val="pct10" w:color="auto" w:fill="FFFFFF"/>
        </w:rPr>
        <w:t xml:space="preserve">VTY </w:t>
      </w:r>
      <w:proofErr w:type="gramStart"/>
      <w:r>
        <w:rPr>
          <w:shd w:val="pct10" w:color="auto" w:fill="FFFFFF"/>
        </w:rPr>
        <w:t>0  2.0</w:t>
      </w:r>
      <w:proofErr w:type="gramEnd"/>
      <w:r>
        <w:rPr>
          <w:shd w:val="pct10" w:color="auto" w:fill="FFFFFF"/>
        </w:rPr>
        <w:t xml:space="preserve">   AES       run    password         huawei1</w:t>
      </w:r>
      <w:r>
        <w:t xml:space="preserve">                         </w:t>
      </w:r>
    </w:p>
    <w:p w14:paraId="76336B4A" w14:textId="77777777" w:rsidR="00870A08" w:rsidRDefault="003A5418">
      <w:pPr>
        <w:pStyle w:val="aff6"/>
      </w:pPr>
      <w:r>
        <w:t xml:space="preserve"> --------------------------------------------------------------------</w:t>
      </w:r>
    </w:p>
    <w:p w14:paraId="2DA7FCFB" w14:textId="77777777" w:rsidR="00870A08" w:rsidRDefault="00870A08">
      <w:pPr>
        <w:pStyle w:val="aff6"/>
      </w:pPr>
    </w:p>
    <w:p w14:paraId="20A0EFD8" w14:textId="77777777" w:rsidR="00870A08" w:rsidRDefault="003A5418">
      <w:pPr>
        <w:ind w:firstLine="420"/>
        <w:rPr>
          <w:lang w:val="zh-CN"/>
        </w:rPr>
      </w:pPr>
      <w:r>
        <w:rPr>
          <w:rFonts w:hint="eastAsia"/>
          <w:lang w:val="zh-CN"/>
        </w:rPr>
        <w:t>可以观察到，用户</w:t>
      </w:r>
      <w:r>
        <w:rPr>
          <w:rFonts w:hint="eastAsia"/>
          <w:lang w:val="zh-CN"/>
        </w:rPr>
        <w:t>huawei1</w:t>
      </w:r>
      <w:r>
        <w:rPr>
          <w:rFonts w:hint="eastAsia"/>
          <w:lang w:val="zh-CN"/>
        </w:rPr>
        <w:t>已经成功通过</w:t>
      </w:r>
      <w:r>
        <w:rPr>
          <w:rFonts w:hint="eastAsia"/>
          <w:lang w:val="zh-CN"/>
        </w:rPr>
        <w:t>VTY</w:t>
      </w:r>
      <w:r>
        <w:rPr>
          <w:rFonts w:hint="eastAsia"/>
          <w:lang w:val="zh-CN"/>
        </w:rPr>
        <w:t>线路</w:t>
      </w:r>
      <w:r>
        <w:rPr>
          <w:rFonts w:hint="eastAsia"/>
          <w:lang w:val="zh-CN"/>
        </w:rPr>
        <w:t>0</w:t>
      </w:r>
      <w:r>
        <w:rPr>
          <w:rFonts w:hint="eastAsia"/>
          <w:lang w:val="zh-CN"/>
        </w:rPr>
        <w:t>远程登录上来，</w:t>
      </w:r>
      <w:r>
        <w:rPr>
          <w:rFonts w:hint="eastAsia"/>
          <w:color w:val="000000"/>
          <w:sz w:val="20"/>
          <w:szCs w:val="20"/>
        </w:rPr>
        <w:t>客户端已经成功连接到</w:t>
      </w:r>
      <w:r>
        <w:rPr>
          <w:rFonts w:hint="eastAsia"/>
          <w:color w:val="000000"/>
          <w:sz w:val="20"/>
          <w:szCs w:val="20"/>
        </w:rPr>
        <w:t>SSH</w:t>
      </w:r>
      <w:r>
        <w:rPr>
          <w:rFonts w:hint="eastAsia"/>
          <w:color w:val="000000"/>
          <w:sz w:val="20"/>
          <w:szCs w:val="20"/>
        </w:rPr>
        <w:t>服务器，</w:t>
      </w:r>
      <w:r>
        <w:rPr>
          <w:rFonts w:hint="eastAsia"/>
          <w:lang w:val="zh-CN"/>
        </w:rPr>
        <w:t>可以进行各种配置。如果要退出登录，使用</w:t>
      </w:r>
      <w:r>
        <w:rPr>
          <w:rFonts w:hint="eastAsia"/>
          <w:b/>
          <w:lang w:val="zh-CN"/>
        </w:rPr>
        <w:t>quit</w:t>
      </w:r>
      <w:r>
        <w:rPr>
          <w:rFonts w:hint="eastAsia"/>
          <w:lang w:val="zh-CN"/>
        </w:rPr>
        <w:t>命令即可。</w:t>
      </w:r>
    </w:p>
    <w:p w14:paraId="591DEFF5" w14:textId="77777777" w:rsidR="00870A08" w:rsidRDefault="003A5418">
      <w:pPr>
        <w:pStyle w:val="2"/>
        <w:numPr>
          <w:ilvl w:val="0"/>
          <w:numId w:val="9"/>
        </w:numPr>
        <w:ind w:left="426" w:hanging="426"/>
      </w:pPr>
      <w:r>
        <w:rPr>
          <w:rFonts w:hint="eastAsia"/>
        </w:rPr>
        <w:t>配置</w:t>
      </w:r>
      <w:r>
        <w:rPr>
          <w:rFonts w:hint="eastAsia"/>
        </w:rPr>
        <w:t>SFTP Server</w:t>
      </w:r>
      <w:r>
        <w:rPr>
          <w:rFonts w:hint="eastAsia"/>
        </w:rPr>
        <w:t>与</w:t>
      </w:r>
      <w:r>
        <w:rPr>
          <w:rFonts w:hint="eastAsia"/>
        </w:rPr>
        <w:t>Client</w:t>
      </w:r>
    </w:p>
    <w:p w14:paraId="6C8B7693" w14:textId="77777777" w:rsidR="00870A08" w:rsidRDefault="003A5418">
      <w:pPr>
        <w:ind w:firstLine="420"/>
        <w:rPr>
          <w:lang w:val="zh-CN"/>
        </w:rPr>
      </w:pPr>
      <w:r>
        <w:rPr>
          <w:rFonts w:hint="eastAsia"/>
          <w:lang w:val="zh-CN"/>
        </w:rPr>
        <w:t>在</w:t>
      </w:r>
      <w:r>
        <w:rPr>
          <w:rFonts w:hint="eastAsia"/>
          <w:lang w:val="zh-CN"/>
        </w:rPr>
        <w:t>R2</w:t>
      </w:r>
      <w:r>
        <w:rPr>
          <w:rFonts w:hint="eastAsia"/>
          <w:lang w:val="zh-CN"/>
        </w:rPr>
        <w:t>上进入</w:t>
      </w:r>
      <w:r>
        <w:rPr>
          <w:rFonts w:hint="eastAsia"/>
          <w:lang w:val="zh-CN"/>
        </w:rPr>
        <w:t>AAA</w:t>
      </w:r>
      <w:r>
        <w:rPr>
          <w:rFonts w:hint="eastAsia"/>
          <w:lang w:val="zh-CN"/>
        </w:rPr>
        <w:t>视图，创建一个名称为</w:t>
      </w:r>
      <w:r>
        <w:rPr>
          <w:rFonts w:hint="eastAsia"/>
          <w:lang w:val="zh-CN"/>
        </w:rPr>
        <w:t>huawei2</w:t>
      </w:r>
      <w:r>
        <w:rPr>
          <w:rFonts w:hint="eastAsia"/>
          <w:lang w:val="zh-CN"/>
        </w:rPr>
        <w:t>的用户，并配置密码为</w:t>
      </w:r>
      <w:r>
        <w:rPr>
          <w:rFonts w:hint="eastAsia"/>
          <w:lang w:val="zh-CN"/>
        </w:rPr>
        <w:t>huawei2</w:t>
      </w:r>
      <w:r>
        <w:rPr>
          <w:rFonts w:hint="eastAsia"/>
          <w:lang w:val="zh-CN"/>
        </w:rPr>
        <w:t>，以密文方式显示。</w:t>
      </w:r>
    </w:p>
    <w:p w14:paraId="3D50C6CF" w14:textId="77777777" w:rsidR="00870A08" w:rsidRDefault="003A5418">
      <w:pPr>
        <w:pStyle w:val="aff6"/>
      </w:pPr>
      <w:r>
        <w:t>[R2]</w:t>
      </w:r>
      <w:proofErr w:type="spellStart"/>
      <w:r>
        <w:t>aaa</w:t>
      </w:r>
      <w:proofErr w:type="spellEnd"/>
    </w:p>
    <w:p w14:paraId="5EE7D222" w14:textId="77777777" w:rsidR="00870A08" w:rsidRDefault="003A5418">
      <w:pPr>
        <w:pStyle w:val="aff6"/>
      </w:pPr>
      <w:r>
        <w:t>[R2-</w:t>
      </w:r>
      <w:proofErr w:type="gramStart"/>
      <w:r>
        <w:t>aaa]local</w:t>
      </w:r>
      <w:proofErr w:type="gramEnd"/>
      <w:r>
        <w:t>-user huawei2 password cipher huawei2</w:t>
      </w:r>
    </w:p>
    <w:p w14:paraId="7E754182" w14:textId="77777777" w:rsidR="00870A08" w:rsidRDefault="00870A08">
      <w:pPr>
        <w:pStyle w:val="aff6"/>
      </w:pPr>
    </w:p>
    <w:p w14:paraId="735F0C4A" w14:textId="77777777" w:rsidR="00870A08" w:rsidRDefault="003A5418">
      <w:pPr>
        <w:ind w:firstLine="420"/>
      </w:pPr>
      <w:r>
        <w:rPr>
          <w:rFonts w:hint="eastAsia"/>
        </w:rPr>
        <w:t>配置本地用户的接入类型为</w:t>
      </w:r>
      <w:r>
        <w:rPr>
          <w:rFonts w:hint="eastAsia"/>
        </w:rPr>
        <w:t>SSH</w:t>
      </w:r>
      <w:r>
        <w:rPr>
          <w:rFonts w:hint="eastAsia"/>
        </w:rPr>
        <w:t>。</w:t>
      </w:r>
    </w:p>
    <w:p w14:paraId="20675AA9" w14:textId="77777777" w:rsidR="00870A08" w:rsidRDefault="003A5418">
      <w:pPr>
        <w:pStyle w:val="aff6"/>
      </w:pPr>
      <w:r>
        <w:t>[R2-</w:t>
      </w:r>
      <w:proofErr w:type="gramStart"/>
      <w:r>
        <w:t>aaa]local</w:t>
      </w:r>
      <w:proofErr w:type="gramEnd"/>
      <w:r>
        <w:t>-user huawei</w:t>
      </w:r>
      <w:r>
        <w:rPr>
          <w:rFonts w:hint="eastAsia"/>
        </w:rPr>
        <w:t>2</w:t>
      </w:r>
      <w:r>
        <w:t xml:space="preserve"> service-type </w:t>
      </w:r>
      <w:proofErr w:type="spellStart"/>
      <w:r>
        <w:t>ssh</w:t>
      </w:r>
      <w:proofErr w:type="spellEnd"/>
    </w:p>
    <w:p w14:paraId="380DCEE6" w14:textId="77777777" w:rsidR="00870A08" w:rsidRDefault="00870A08">
      <w:pPr>
        <w:pStyle w:val="aff6"/>
      </w:pPr>
    </w:p>
    <w:p w14:paraId="04C72EAA" w14:textId="77777777" w:rsidR="00870A08" w:rsidRDefault="003A5418">
      <w:pPr>
        <w:ind w:firstLine="420"/>
      </w:pPr>
      <w:r>
        <w:rPr>
          <w:rFonts w:hint="eastAsia"/>
        </w:rPr>
        <w:t>配置本地用户的优先级，不同级别的用户登录后，只能使用等于或低于自身级别的命令。取值范围为</w:t>
      </w:r>
      <w:r>
        <w:rPr>
          <w:rFonts w:hint="eastAsia"/>
        </w:rPr>
        <w:t>0~15</w:t>
      </w:r>
      <w:r>
        <w:rPr>
          <w:rFonts w:hint="eastAsia"/>
        </w:rPr>
        <w:t>，取值越大，用户的优先级越高。</w:t>
      </w:r>
    </w:p>
    <w:p w14:paraId="6855F2D1" w14:textId="77777777" w:rsidR="00870A08" w:rsidRDefault="003A5418">
      <w:pPr>
        <w:pStyle w:val="aff6"/>
      </w:pPr>
      <w:r>
        <w:t>[R2-</w:t>
      </w:r>
      <w:proofErr w:type="gramStart"/>
      <w:r>
        <w:t>aaa]local</w:t>
      </w:r>
      <w:proofErr w:type="gramEnd"/>
      <w:r>
        <w:t>-user huawei2 privilege level 3</w:t>
      </w:r>
    </w:p>
    <w:p w14:paraId="44512B92" w14:textId="77777777" w:rsidR="00870A08" w:rsidRDefault="00870A08">
      <w:pPr>
        <w:ind w:firstLine="420"/>
      </w:pPr>
    </w:p>
    <w:p w14:paraId="79014C3D" w14:textId="77777777" w:rsidR="00870A08" w:rsidRDefault="003A5418">
      <w:pPr>
        <w:ind w:firstLine="420"/>
      </w:pPr>
      <w:r>
        <w:rPr>
          <w:rFonts w:hint="eastAsia"/>
        </w:rPr>
        <w:t>指定</w:t>
      </w:r>
      <w:r>
        <w:rPr>
          <w:rFonts w:hint="eastAsia"/>
        </w:rPr>
        <w:t>FTP</w:t>
      </w:r>
      <w:r>
        <w:rPr>
          <w:rFonts w:hint="eastAsia"/>
        </w:rPr>
        <w:t>用户的可访问目录。缺省为空，如果</w:t>
      </w:r>
      <w:proofErr w:type="gramStart"/>
      <w:r>
        <w:rPr>
          <w:rFonts w:hint="eastAsia"/>
        </w:rPr>
        <w:t>不</w:t>
      </w:r>
      <w:proofErr w:type="gramEnd"/>
      <w:r>
        <w:rPr>
          <w:rFonts w:hint="eastAsia"/>
        </w:rPr>
        <w:t>配置，</w:t>
      </w:r>
      <w:r>
        <w:rPr>
          <w:rFonts w:hint="eastAsia"/>
        </w:rPr>
        <w:t>FTP</w:t>
      </w:r>
      <w:r>
        <w:rPr>
          <w:rFonts w:hint="eastAsia"/>
        </w:rPr>
        <w:t>用户将无法登录。</w:t>
      </w:r>
    </w:p>
    <w:p w14:paraId="41D6B5F3" w14:textId="77777777" w:rsidR="00870A08" w:rsidRDefault="003A5418">
      <w:pPr>
        <w:pStyle w:val="aff6"/>
      </w:pPr>
      <w:r>
        <w:t>[R2-</w:t>
      </w:r>
      <w:proofErr w:type="gramStart"/>
      <w:r>
        <w:t>aaa]local</w:t>
      </w:r>
      <w:proofErr w:type="gramEnd"/>
      <w:r>
        <w:t>-user huawei2 ftp-directory flash:</w:t>
      </w:r>
    </w:p>
    <w:p w14:paraId="650EF36E" w14:textId="77777777" w:rsidR="00870A08" w:rsidRDefault="00870A08">
      <w:pPr>
        <w:ind w:firstLine="420"/>
      </w:pPr>
    </w:p>
    <w:p w14:paraId="099DC018" w14:textId="77777777" w:rsidR="00870A08" w:rsidRDefault="003A5418">
      <w:pPr>
        <w:ind w:firstLine="420"/>
      </w:pPr>
      <w:r>
        <w:rPr>
          <w:rFonts w:hint="eastAsia"/>
        </w:rPr>
        <w:t>使用</w:t>
      </w:r>
      <w:proofErr w:type="spellStart"/>
      <w:r>
        <w:rPr>
          <w:rFonts w:hint="eastAsia"/>
          <w:b/>
        </w:rPr>
        <w:t>ssh</w:t>
      </w:r>
      <w:proofErr w:type="spellEnd"/>
      <w:r>
        <w:rPr>
          <w:rFonts w:hint="eastAsia"/>
          <w:b/>
        </w:rPr>
        <w:t xml:space="preserve"> user</w:t>
      </w:r>
      <w:r>
        <w:rPr>
          <w:rFonts w:hint="eastAsia"/>
        </w:rPr>
        <w:t>命令新建</w:t>
      </w:r>
      <w:r>
        <w:rPr>
          <w:rFonts w:hint="eastAsia"/>
        </w:rPr>
        <w:t>SSH</w:t>
      </w:r>
      <w:r>
        <w:rPr>
          <w:rFonts w:hint="eastAsia"/>
        </w:rPr>
        <w:t>用户，用户名为</w:t>
      </w:r>
      <w:r>
        <w:rPr>
          <w:rFonts w:hint="eastAsia"/>
        </w:rPr>
        <w:t>huawei2</w:t>
      </w:r>
      <w:r>
        <w:rPr>
          <w:rFonts w:hint="eastAsia"/>
        </w:rPr>
        <w:t>，指定</w:t>
      </w:r>
      <w:r>
        <w:rPr>
          <w:rFonts w:hint="eastAsia"/>
        </w:rPr>
        <w:t>SSH</w:t>
      </w:r>
      <w:r>
        <w:rPr>
          <w:rFonts w:hint="eastAsia"/>
        </w:rPr>
        <w:t>用户的认证方式为</w:t>
      </w:r>
      <w:r>
        <w:rPr>
          <w:rFonts w:hint="eastAsia"/>
        </w:rPr>
        <w:t>Password</w:t>
      </w:r>
      <w:r>
        <w:rPr>
          <w:rFonts w:hint="eastAsia"/>
        </w:rPr>
        <w:t>，即密码认证方式。</w:t>
      </w:r>
    </w:p>
    <w:p w14:paraId="03DF193C" w14:textId="77777777" w:rsidR="00870A08" w:rsidRDefault="003A5418">
      <w:pPr>
        <w:pStyle w:val="aff6"/>
      </w:pPr>
      <w:r>
        <w:t>[R2]</w:t>
      </w:r>
      <w:proofErr w:type="spellStart"/>
      <w:r>
        <w:t>ssh</w:t>
      </w:r>
      <w:proofErr w:type="spellEnd"/>
      <w:r>
        <w:t xml:space="preserve"> user huawei</w:t>
      </w:r>
      <w:r>
        <w:rPr>
          <w:rFonts w:hint="eastAsia"/>
        </w:rPr>
        <w:t>2</w:t>
      </w:r>
      <w:r>
        <w:t xml:space="preserve"> authentication-type password</w:t>
      </w:r>
    </w:p>
    <w:p w14:paraId="20D7D556" w14:textId="77777777" w:rsidR="00870A08" w:rsidRDefault="00870A08">
      <w:pPr>
        <w:pStyle w:val="aff6"/>
      </w:pPr>
    </w:p>
    <w:p w14:paraId="1320031C" w14:textId="77777777" w:rsidR="00870A08" w:rsidRDefault="003A5418">
      <w:pPr>
        <w:ind w:firstLine="420"/>
      </w:pPr>
      <w:r>
        <w:rPr>
          <w:rFonts w:hint="eastAsia"/>
        </w:rPr>
        <w:t>使用</w:t>
      </w:r>
      <w:r>
        <w:rPr>
          <w:rFonts w:hint="eastAsia"/>
          <w:b/>
        </w:rPr>
        <w:t xml:space="preserve">sftp server </w:t>
      </w:r>
      <w:proofErr w:type="spellStart"/>
      <w:r>
        <w:rPr>
          <w:rFonts w:hint="eastAsia"/>
          <w:b/>
        </w:rPr>
        <w:t>enabe</w:t>
      </w:r>
      <w:proofErr w:type="spellEnd"/>
      <w:r>
        <w:rPr>
          <w:rFonts w:hint="eastAsia"/>
        </w:rPr>
        <w:t>命令开启</w:t>
      </w:r>
      <w:r>
        <w:rPr>
          <w:rFonts w:hint="eastAsia"/>
        </w:rPr>
        <w:t>SFTP</w:t>
      </w:r>
      <w:r>
        <w:rPr>
          <w:rFonts w:hint="eastAsia"/>
        </w:rPr>
        <w:t>服务器功能。</w:t>
      </w:r>
    </w:p>
    <w:p w14:paraId="4E240BDC" w14:textId="77777777" w:rsidR="00870A08" w:rsidRDefault="003A5418">
      <w:pPr>
        <w:pStyle w:val="aff6"/>
      </w:pPr>
      <w:r>
        <w:t>[R</w:t>
      </w:r>
      <w:proofErr w:type="gramStart"/>
      <w:r>
        <w:t>2]sftp</w:t>
      </w:r>
      <w:proofErr w:type="gramEnd"/>
      <w:r>
        <w:t xml:space="preserve"> server enable</w:t>
      </w:r>
    </w:p>
    <w:p w14:paraId="57E7C3B9" w14:textId="77777777" w:rsidR="00870A08" w:rsidRDefault="00870A08">
      <w:pPr>
        <w:pStyle w:val="aff6"/>
      </w:pPr>
    </w:p>
    <w:p w14:paraId="714C7103" w14:textId="77777777" w:rsidR="00870A08" w:rsidRDefault="003A5418">
      <w:pPr>
        <w:ind w:firstLine="420"/>
      </w:pPr>
      <w:r>
        <w:rPr>
          <w:rFonts w:hint="eastAsia"/>
          <w:lang w:val="zh-CN"/>
        </w:rPr>
        <w:t>配置完成后</w:t>
      </w:r>
      <w:r>
        <w:rPr>
          <w:rFonts w:hint="eastAsia"/>
        </w:rPr>
        <w:t>，</w:t>
      </w:r>
      <w:r>
        <w:rPr>
          <w:rFonts w:hint="eastAsia"/>
          <w:lang w:val="zh-CN"/>
        </w:rPr>
        <w:t>查看</w:t>
      </w:r>
      <w:r>
        <w:rPr>
          <w:rFonts w:hint="eastAsia"/>
        </w:rPr>
        <w:t>SSH</w:t>
      </w:r>
      <w:r>
        <w:rPr>
          <w:rFonts w:hint="eastAsia"/>
          <w:lang w:val="zh-CN"/>
        </w:rPr>
        <w:t>服务器的配置信息。</w:t>
      </w:r>
    </w:p>
    <w:p w14:paraId="1C987402" w14:textId="77777777" w:rsidR="00870A08" w:rsidRDefault="003A5418">
      <w:pPr>
        <w:pStyle w:val="aff6"/>
      </w:pPr>
      <w:r>
        <w:t>[R</w:t>
      </w:r>
      <w:proofErr w:type="gramStart"/>
      <w:r>
        <w:t>2]display</w:t>
      </w:r>
      <w:proofErr w:type="gramEnd"/>
      <w:r>
        <w:t xml:space="preserve"> </w:t>
      </w:r>
      <w:proofErr w:type="spellStart"/>
      <w:r>
        <w:t>ssh</w:t>
      </w:r>
      <w:proofErr w:type="spellEnd"/>
      <w:r>
        <w:t xml:space="preserve"> server status </w:t>
      </w:r>
    </w:p>
    <w:p w14:paraId="1FA72434" w14:textId="77777777" w:rsidR="00870A08" w:rsidRDefault="003A5418">
      <w:pPr>
        <w:pStyle w:val="aff6"/>
      </w:pPr>
      <w:r>
        <w:t xml:space="preserve"> SSH version                         :1.99  </w:t>
      </w:r>
    </w:p>
    <w:p w14:paraId="6A24B08F" w14:textId="77777777" w:rsidR="00870A08" w:rsidRDefault="003A5418">
      <w:pPr>
        <w:pStyle w:val="aff6"/>
      </w:pPr>
      <w:r>
        <w:t xml:space="preserve"> SSH connection timeout              :60 seconds</w:t>
      </w:r>
    </w:p>
    <w:p w14:paraId="1C965DB4" w14:textId="77777777" w:rsidR="00870A08" w:rsidRDefault="003A5418">
      <w:pPr>
        <w:pStyle w:val="aff6"/>
      </w:pPr>
      <w:r>
        <w:t xml:space="preserve"> SSH server key generating </w:t>
      </w:r>
      <w:proofErr w:type="gramStart"/>
      <w:r>
        <w:t>interval  :</w:t>
      </w:r>
      <w:proofErr w:type="gramEnd"/>
      <w:r>
        <w:t>0 hours</w:t>
      </w:r>
    </w:p>
    <w:p w14:paraId="4F95909D" w14:textId="77777777" w:rsidR="00870A08" w:rsidRDefault="003A5418">
      <w:pPr>
        <w:pStyle w:val="aff6"/>
      </w:pPr>
      <w:r>
        <w:t xml:space="preserve"> SSH Authentication retries          :3 times</w:t>
      </w:r>
    </w:p>
    <w:p w14:paraId="37D9C927" w14:textId="77777777" w:rsidR="00870A08" w:rsidRDefault="003A5418">
      <w:pPr>
        <w:pStyle w:val="aff6"/>
      </w:pPr>
      <w:r>
        <w:t xml:space="preserve"> </w:t>
      </w:r>
      <w:r>
        <w:rPr>
          <w:shd w:val="pct10" w:color="auto" w:fill="FFFFFF"/>
        </w:rPr>
        <w:t xml:space="preserve">SFTP Server                       </w:t>
      </w:r>
      <w:proofErr w:type="gramStart"/>
      <w:r>
        <w:rPr>
          <w:shd w:val="pct10" w:color="auto" w:fill="FFFFFF"/>
        </w:rPr>
        <w:t xml:space="preserve">  :Enable</w:t>
      </w:r>
      <w:proofErr w:type="gramEnd"/>
    </w:p>
    <w:p w14:paraId="3906A925" w14:textId="77777777" w:rsidR="00870A08" w:rsidRDefault="003A5418">
      <w:pPr>
        <w:pStyle w:val="aff6"/>
      </w:pPr>
      <w:r>
        <w:t xml:space="preserve"> </w:t>
      </w:r>
      <w:proofErr w:type="spellStart"/>
      <w:r>
        <w:t>Stelnet</w:t>
      </w:r>
      <w:proofErr w:type="spellEnd"/>
      <w:r>
        <w:t xml:space="preserve"> server                    </w:t>
      </w:r>
      <w:proofErr w:type="gramStart"/>
      <w:r>
        <w:t xml:space="preserve">  :Enable</w:t>
      </w:r>
      <w:proofErr w:type="gramEnd"/>
    </w:p>
    <w:p w14:paraId="4F93D153" w14:textId="77777777" w:rsidR="00870A08" w:rsidRDefault="00870A08">
      <w:pPr>
        <w:ind w:firstLine="420"/>
      </w:pPr>
    </w:p>
    <w:p w14:paraId="74D231AB" w14:textId="77777777" w:rsidR="00870A08" w:rsidRDefault="003A5418">
      <w:pPr>
        <w:ind w:firstLine="420"/>
      </w:pPr>
      <w:r>
        <w:rPr>
          <w:rFonts w:hint="eastAsia"/>
        </w:rPr>
        <w:t>可以观察到，此时</w:t>
      </w:r>
      <w:r>
        <w:rPr>
          <w:rFonts w:hint="eastAsia"/>
        </w:rPr>
        <w:t>SFTP</w:t>
      </w:r>
      <w:r>
        <w:rPr>
          <w:rFonts w:hint="eastAsia"/>
        </w:rPr>
        <w:t>服务已经开启。</w:t>
      </w:r>
    </w:p>
    <w:p w14:paraId="3EC86921" w14:textId="77777777" w:rsidR="00870A08" w:rsidRDefault="003A5418">
      <w:pPr>
        <w:ind w:firstLine="420"/>
      </w:pPr>
      <w:r>
        <w:rPr>
          <w:rFonts w:hint="eastAsia"/>
        </w:rPr>
        <w:t>在</w:t>
      </w:r>
      <w:r>
        <w:rPr>
          <w:rFonts w:hint="eastAsia"/>
        </w:rPr>
        <w:t>R1</w:t>
      </w:r>
      <w:r>
        <w:rPr>
          <w:rFonts w:hint="eastAsia"/>
        </w:rPr>
        <w:t>上使用命令</w:t>
      </w:r>
      <w:r>
        <w:rPr>
          <w:rFonts w:hint="eastAsia"/>
          <w:b/>
        </w:rPr>
        <w:t>sftp</w:t>
      </w:r>
      <w:r>
        <w:rPr>
          <w:rFonts w:hint="eastAsia"/>
        </w:rPr>
        <w:t>连接</w:t>
      </w:r>
      <w:r>
        <w:rPr>
          <w:rFonts w:hint="eastAsia"/>
        </w:rPr>
        <w:t>SSH</w:t>
      </w:r>
      <w:r>
        <w:rPr>
          <w:rFonts w:hint="eastAsia"/>
        </w:rPr>
        <w:t>服务器，并输入用户名</w:t>
      </w:r>
      <w:r>
        <w:rPr>
          <w:rFonts w:hint="eastAsia"/>
        </w:rPr>
        <w:t>hauwei2</w:t>
      </w:r>
      <w:r>
        <w:rPr>
          <w:rFonts w:hint="eastAsia"/>
        </w:rPr>
        <w:t>和口令</w:t>
      </w:r>
      <w:r>
        <w:rPr>
          <w:rFonts w:hint="eastAsia"/>
        </w:rPr>
        <w:t>huawei2</w:t>
      </w:r>
      <w:r>
        <w:rPr>
          <w:rFonts w:hint="eastAsia"/>
        </w:rPr>
        <w:t>。</w:t>
      </w:r>
    </w:p>
    <w:p w14:paraId="2975E225" w14:textId="77777777" w:rsidR="00870A08" w:rsidRDefault="003A5418">
      <w:pPr>
        <w:pStyle w:val="aff6"/>
      </w:pPr>
      <w:r>
        <w:t>[R</w:t>
      </w:r>
      <w:proofErr w:type="gramStart"/>
      <w:r>
        <w:t>1]sftp</w:t>
      </w:r>
      <w:proofErr w:type="gramEnd"/>
      <w:r>
        <w:t xml:space="preserve"> 10.1.1.2</w:t>
      </w:r>
    </w:p>
    <w:p w14:paraId="2A716009" w14:textId="77777777" w:rsidR="00870A08" w:rsidRDefault="003A5418">
      <w:pPr>
        <w:pStyle w:val="aff6"/>
        <w:rPr>
          <w:shd w:val="pct10" w:color="auto" w:fill="FFFFFF"/>
        </w:rPr>
      </w:pPr>
      <w:r>
        <w:rPr>
          <w:shd w:val="pct10" w:color="auto" w:fill="FFFFFF"/>
        </w:rPr>
        <w:t xml:space="preserve">Please input the </w:t>
      </w:r>
      <w:proofErr w:type="gramStart"/>
      <w:r>
        <w:rPr>
          <w:shd w:val="pct10" w:color="auto" w:fill="FFFFFF"/>
        </w:rPr>
        <w:t>username:huawei</w:t>
      </w:r>
      <w:proofErr w:type="gramEnd"/>
      <w:r>
        <w:rPr>
          <w:shd w:val="pct10" w:color="auto" w:fill="FFFFFF"/>
        </w:rPr>
        <w:t>2</w:t>
      </w:r>
    </w:p>
    <w:p w14:paraId="5A7E14C1" w14:textId="77777777" w:rsidR="00870A08" w:rsidRDefault="003A5418">
      <w:pPr>
        <w:pStyle w:val="aff6"/>
      </w:pPr>
      <w:r>
        <w:t>Trying 10.1.1.2 ...</w:t>
      </w:r>
    </w:p>
    <w:p w14:paraId="31EF2800" w14:textId="77777777" w:rsidR="00870A08" w:rsidRDefault="003A5418">
      <w:pPr>
        <w:pStyle w:val="aff6"/>
      </w:pPr>
      <w:r>
        <w:t>Press CTRL+K to abort</w:t>
      </w:r>
    </w:p>
    <w:p w14:paraId="3EDE5374" w14:textId="77777777" w:rsidR="00870A08" w:rsidRDefault="003A5418">
      <w:pPr>
        <w:pStyle w:val="aff6"/>
        <w:rPr>
          <w:shd w:val="pct10" w:color="auto" w:fill="FFFFFF"/>
        </w:rPr>
      </w:pPr>
      <w:r>
        <w:rPr>
          <w:shd w:val="pct10" w:color="auto" w:fill="FFFFFF"/>
        </w:rPr>
        <w:t>Enter password:</w:t>
      </w:r>
    </w:p>
    <w:p w14:paraId="72345F9B" w14:textId="77777777" w:rsidR="00870A08" w:rsidRDefault="003A5418">
      <w:pPr>
        <w:pStyle w:val="aff6"/>
        <w:rPr>
          <w:shd w:val="pct10" w:color="auto" w:fill="FFFFFF"/>
        </w:rPr>
      </w:pPr>
      <w:r>
        <w:rPr>
          <w:shd w:val="pct10" w:color="auto" w:fill="FFFFFF"/>
        </w:rPr>
        <w:t>sftp-client&gt;</w:t>
      </w:r>
    </w:p>
    <w:p w14:paraId="5E44AEAC" w14:textId="77777777" w:rsidR="00870A08" w:rsidRDefault="00870A08">
      <w:pPr>
        <w:pStyle w:val="aff6"/>
      </w:pPr>
    </w:p>
    <w:p w14:paraId="0BEDF5F2" w14:textId="77777777" w:rsidR="00870A08" w:rsidRDefault="003A5418">
      <w:pPr>
        <w:ind w:firstLine="420"/>
      </w:pPr>
      <w:r>
        <w:rPr>
          <w:rFonts w:hint="eastAsia"/>
        </w:rPr>
        <w:t>可以观察到已经成功登录。</w:t>
      </w:r>
    </w:p>
    <w:p w14:paraId="43010940" w14:textId="77777777" w:rsidR="00870A08" w:rsidRDefault="003A5418">
      <w:pPr>
        <w:ind w:firstLine="420"/>
      </w:pPr>
      <w:r>
        <w:rPr>
          <w:rFonts w:hint="eastAsia"/>
        </w:rPr>
        <w:t>在</w:t>
      </w:r>
      <w:r>
        <w:rPr>
          <w:rFonts w:hint="eastAsia"/>
        </w:rPr>
        <w:t>R2</w:t>
      </w:r>
      <w:r>
        <w:rPr>
          <w:rFonts w:hint="eastAsia"/>
        </w:rPr>
        <w:t>上查看</w:t>
      </w:r>
      <w:r>
        <w:rPr>
          <w:rFonts w:hint="eastAsia"/>
        </w:rPr>
        <w:t>SSH</w:t>
      </w:r>
      <w:r>
        <w:rPr>
          <w:rFonts w:hint="eastAsia"/>
        </w:rPr>
        <w:t>会话连接信息。</w:t>
      </w:r>
    </w:p>
    <w:p w14:paraId="19CCA8E8" w14:textId="77777777" w:rsidR="00870A08" w:rsidRDefault="003A5418">
      <w:pPr>
        <w:pStyle w:val="aff6"/>
      </w:pPr>
      <w:r>
        <w:t>[R</w:t>
      </w:r>
      <w:proofErr w:type="gramStart"/>
      <w:r>
        <w:t>2]display</w:t>
      </w:r>
      <w:proofErr w:type="gramEnd"/>
      <w:r>
        <w:t xml:space="preserve"> </w:t>
      </w:r>
      <w:proofErr w:type="spellStart"/>
      <w:r>
        <w:t>ssh</w:t>
      </w:r>
      <w:proofErr w:type="spellEnd"/>
      <w:r>
        <w:t xml:space="preserve"> server session </w:t>
      </w:r>
    </w:p>
    <w:p w14:paraId="5B7878CA" w14:textId="77777777" w:rsidR="00870A08" w:rsidRDefault="003A5418">
      <w:pPr>
        <w:pStyle w:val="aff6"/>
      </w:pPr>
      <w:r>
        <w:t xml:space="preserve"> --------------------------------------------------------------------</w:t>
      </w:r>
    </w:p>
    <w:p w14:paraId="37BEB32D" w14:textId="77777777" w:rsidR="00870A08" w:rsidRDefault="003A5418">
      <w:pPr>
        <w:pStyle w:val="aff6"/>
      </w:pPr>
      <w:r>
        <w:t xml:space="preserve"> Conn   Ver   </w:t>
      </w:r>
      <w:proofErr w:type="spellStart"/>
      <w:r>
        <w:t>Encry</w:t>
      </w:r>
      <w:proofErr w:type="spellEnd"/>
      <w:r>
        <w:t xml:space="preserve">     </w:t>
      </w:r>
      <w:proofErr w:type="gramStart"/>
      <w:r>
        <w:t>State  Auth</w:t>
      </w:r>
      <w:proofErr w:type="gramEnd"/>
      <w:r>
        <w:t>-type        Username</w:t>
      </w:r>
    </w:p>
    <w:p w14:paraId="29EC9E5D" w14:textId="77777777" w:rsidR="00870A08" w:rsidRDefault="003A5418">
      <w:pPr>
        <w:pStyle w:val="aff6"/>
      </w:pPr>
      <w:r>
        <w:t xml:space="preserve"> --------------------------------------------------------------------</w:t>
      </w:r>
    </w:p>
    <w:p w14:paraId="75842787" w14:textId="77777777" w:rsidR="00870A08" w:rsidRDefault="003A5418">
      <w:pPr>
        <w:pStyle w:val="aff6"/>
      </w:pPr>
      <w:r>
        <w:t xml:space="preserve"> </w:t>
      </w:r>
      <w:r>
        <w:rPr>
          <w:shd w:val="pct10" w:color="auto" w:fill="FFFFFF"/>
        </w:rPr>
        <w:t xml:space="preserve">VTY </w:t>
      </w:r>
      <w:proofErr w:type="gramStart"/>
      <w:r>
        <w:rPr>
          <w:shd w:val="pct10" w:color="auto" w:fill="FFFFFF"/>
        </w:rPr>
        <w:t>0  2.0</w:t>
      </w:r>
      <w:proofErr w:type="gramEnd"/>
      <w:r>
        <w:rPr>
          <w:shd w:val="pct10" w:color="auto" w:fill="FFFFFF"/>
        </w:rPr>
        <w:t xml:space="preserve">   AES       run    password         huawei2 </w:t>
      </w:r>
      <w:r>
        <w:t xml:space="preserve">                        </w:t>
      </w:r>
    </w:p>
    <w:p w14:paraId="69ED6CC3" w14:textId="77777777" w:rsidR="00870A08" w:rsidRDefault="003A5418">
      <w:pPr>
        <w:pStyle w:val="aff6"/>
      </w:pPr>
      <w:r>
        <w:t xml:space="preserve"> --------------------------------------------------------------------</w:t>
      </w:r>
    </w:p>
    <w:p w14:paraId="54726575" w14:textId="77777777" w:rsidR="00870A08" w:rsidRDefault="00870A08">
      <w:pPr>
        <w:pStyle w:val="aff6"/>
      </w:pPr>
    </w:p>
    <w:p w14:paraId="43AB1391" w14:textId="77777777" w:rsidR="00870A08" w:rsidRDefault="003A5418">
      <w:pPr>
        <w:ind w:firstLine="420"/>
      </w:pPr>
      <w:r>
        <w:rPr>
          <w:rFonts w:hint="eastAsia"/>
          <w:lang w:val="zh-CN"/>
        </w:rPr>
        <w:t>可以观察到，用户</w:t>
      </w:r>
      <w:r>
        <w:rPr>
          <w:rFonts w:hint="eastAsia"/>
          <w:lang w:val="zh-CN"/>
        </w:rPr>
        <w:t>huawei2</w:t>
      </w:r>
      <w:r>
        <w:rPr>
          <w:rFonts w:hint="eastAsia"/>
          <w:lang w:val="zh-CN"/>
        </w:rPr>
        <w:t>已经成功通过</w:t>
      </w:r>
      <w:r>
        <w:rPr>
          <w:rFonts w:hint="eastAsia"/>
          <w:lang w:val="zh-CN"/>
        </w:rPr>
        <w:t>VTY</w:t>
      </w:r>
      <w:r>
        <w:rPr>
          <w:rFonts w:hint="eastAsia"/>
          <w:lang w:val="zh-CN"/>
        </w:rPr>
        <w:t>线路</w:t>
      </w:r>
      <w:r>
        <w:rPr>
          <w:rFonts w:hint="eastAsia"/>
          <w:lang w:val="zh-CN"/>
        </w:rPr>
        <w:t>0</w:t>
      </w:r>
      <w:r>
        <w:rPr>
          <w:rFonts w:hint="eastAsia"/>
          <w:lang w:val="zh-CN"/>
        </w:rPr>
        <w:t>远程登录上来，</w:t>
      </w:r>
      <w:r>
        <w:rPr>
          <w:rFonts w:hint="eastAsia"/>
          <w:color w:val="000000"/>
          <w:sz w:val="20"/>
          <w:szCs w:val="20"/>
        </w:rPr>
        <w:t>客户端已经成功连接到</w:t>
      </w:r>
      <w:r>
        <w:rPr>
          <w:rFonts w:hint="eastAsia"/>
          <w:color w:val="000000"/>
          <w:sz w:val="20"/>
          <w:szCs w:val="20"/>
        </w:rPr>
        <w:t>SSH</w:t>
      </w:r>
      <w:r>
        <w:rPr>
          <w:rFonts w:hint="eastAsia"/>
          <w:color w:val="000000"/>
          <w:sz w:val="20"/>
          <w:szCs w:val="20"/>
        </w:rPr>
        <w:t>服务器，</w:t>
      </w:r>
      <w:r>
        <w:rPr>
          <w:rFonts w:hint="eastAsia"/>
          <w:lang w:val="zh-CN"/>
        </w:rPr>
        <w:t>可以进行各种配置。如果要退出登录，使用</w:t>
      </w:r>
      <w:r>
        <w:rPr>
          <w:rFonts w:hint="eastAsia"/>
          <w:b/>
          <w:lang w:val="zh-CN"/>
        </w:rPr>
        <w:t>quit</w:t>
      </w:r>
      <w:r>
        <w:rPr>
          <w:rFonts w:hint="eastAsia"/>
          <w:lang w:val="zh-CN"/>
        </w:rPr>
        <w:t>命令即可。</w:t>
      </w:r>
    </w:p>
    <w:bookmarkEnd w:id="44"/>
    <w:p w14:paraId="151A8841" w14:textId="77777777" w:rsidR="00870A08" w:rsidRDefault="003A5418">
      <w:pPr>
        <w:pStyle w:val="10"/>
      </w:pPr>
      <w:r>
        <w:rPr>
          <w:rFonts w:hint="eastAsia"/>
        </w:rPr>
        <w:t>思考</w:t>
      </w:r>
    </w:p>
    <w:p w14:paraId="35E9F2A4" w14:textId="77777777" w:rsidR="00870A08" w:rsidRDefault="003A5418">
      <w:pPr>
        <w:ind w:firstLine="420"/>
      </w:pPr>
      <w:r>
        <w:rPr>
          <w:rFonts w:hint="eastAsia"/>
        </w:rPr>
        <w:t>开启</w:t>
      </w:r>
      <w:r>
        <w:rPr>
          <w:rFonts w:hint="eastAsia"/>
        </w:rPr>
        <w:t>SSH</w:t>
      </w:r>
      <w:r>
        <w:rPr>
          <w:rFonts w:hint="eastAsia"/>
        </w:rPr>
        <w:t>客户端首次认证功能有什么缺陷？如果不开启此功能如何成功在客户端远程登录？</w:t>
      </w:r>
    </w:p>
    <w:p w14:paraId="6B0E4CED" w14:textId="77777777" w:rsidR="00870A08" w:rsidRDefault="003A5418">
      <w:pPr>
        <w:pStyle w:val="af2"/>
        <w:ind w:firstLineChars="0" w:firstLine="0"/>
      </w:pPr>
      <w:bookmarkStart w:id="47" w:name="_Toc8787"/>
      <w:r>
        <w:rPr>
          <w:rFonts w:ascii="微软雅黑" w:hAnsi="微软雅黑" w:hint="eastAsia"/>
        </w:rPr>
        <w:t>1.6</w:t>
      </w:r>
      <w:r>
        <w:rPr>
          <w:rFonts w:hint="eastAsia"/>
        </w:rPr>
        <w:t xml:space="preserve"> </w:t>
      </w:r>
      <w:r>
        <w:rPr>
          <w:rFonts w:hint="eastAsia"/>
        </w:rPr>
        <w:t>配置通过</w:t>
      </w:r>
      <w:r>
        <w:rPr>
          <w:rFonts w:hint="eastAsia"/>
        </w:rPr>
        <w:t>FTP</w:t>
      </w:r>
      <w:r>
        <w:rPr>
          <w:rFonts w:hint="eastAsia"/>
        </w:rPr>
        <w:t>进行文件操作</w:t>
      </w:r>
      <w:bookmarkEnd w:id="47"/>
    </w:p>
    <w:p w14:paraId="1EAA07A7" w14:textId="77777777" w:rsidR="00870A08" w:rsidRDefault="003A5418">
      <w:pPr>
        <w:pStyle w:val="10"/>
      </w:pPr>
      <w:r>
        <w:rPr>
          <w:rFonts w:hint="eastAsia"/>
        </w:rPr>
        <w:t>原理概述</w:t>
      </w:r>
    </w:p>
    <w:p w14:paraId="7BF44657" w14:textId="77777777" w:rsidR="00870A08" w:rsidRDefault="003A5418">
      <w:pPr>
        <w:ind w:firstLine="420"/>
        <w:jc w:val="left"/>
      </w:pPr>
      <w:r>
        <w:rPr>
          <w:rFonts w:hint="eastAsia"/>
        </w:rPr>
        <w:t>FTP</w:t>
      </w:r>
      <w:r>
        <w:rPr>
          <w:rFonts w:hint="eastAsia"/>
        </w:rPr>
        <w:t>（</w:t>
      </w:r>
      <w:r>
        <w:rPr>
          <w:rFonts w:hint="eastAsia"/>
        </w:rPr>
        <w:t>File Transfer Protocol</w:t>
      </w:r>
      <w:r>
        <w:rPr>
          <w:rFonts w:hint="eastAsia"/>
        </w:rPr>
        <w:t>）</w:t>
      </w:r>
      <w:r>
        <w:t>是在</w:t>
      </w:r>
      <w:r>
        <w:t>TCP/IP</w:t>
      </w:r>
      <w:r>
        <w:t>网络和</w:t>
      </w:r>
      <w:r>
        <w:t>INTERNET</w:t>
      </w:r>
      <w:r>
        <w:t>上最早使用的协议之一，</w:t>
      </w:r>
      <w:r>
        <w:rPr>
          <w:rFonts w:hint="eastAsia"/>
        </w:rPr>
        <w:t>在</w:t>
      </w:r>
      <w:r>
        <w:rPr>
          <w:rFonts w:hint="eastAsia"/>
        </w:rPr>
        <w:t>TCP/IP</w:t>
      </w:r>
      <w:r>
        <w:rPr>
          <w:rFonts w:hint="eastAsia"/>
        </w:rPr>
        <w:t>协议族中属于应用层协议，是文件传输的</w:t>
      </w:r>
      <w:r>
        <w:rPr>
          <w:rFonts w:hint="eastAsia"/>
        </w:rPr>
        <w:t>Internet</w:t>
      </w:r>
      <w:r>
        <w:rPr>
          <w:rFonts w:hint="eastAsia"/>
        </w:rPr>
        <w:t>标准</w:t>
      </w:r>
      <w:r>
        <w:t>。</w:t>
      </w:r>
      <w:r>
        <w:rPr>
          <w:rFonts w:hint="eastAsia"/>
        </w:rPr>
        <w:t>主要功能是向用户提供本地和远程主机之间的文件传输，尤其在进行版本升级、日志下载和配置保存等业务操作时。</w:t>
      </w:r>
      <w:r>
        <w:t xml:space="preserve"> </w:t>
      </w:r>
    </w:p>
    <w:p w14:paraId="653B6C0B" w14:textId="77777777" w:rsidR="00870A08" w:rsidRDefault="003A5418">
      <w:pPr>
        <w:ind w:firstLine="420"/>
        <w:jc w:val="left"/>
      </w:pPr>
      <w:r>
        <w:rPr>
          <w:rFonts w:hint="eastAsia"/>
        </w:rPr>
        <w:t>FTP</w:t>
      </w:r>
      <w:r>
        <w:rPr>
          <w:rFonts w:hint="eastAsia"/>
        </w:rPr>
        <w:t>采用</w:t>
      </w:r>
      <w:r>
        <w:rPr>
          <w:rFonts w:hint="eastAsia"/>
        </w:rPr>
        <w:t>C/S</w:t>
      </w:r>
      <w:r>
        <w:rPr>
          <w:rFonts w:hint="eastAsia"/>
        </w:rPr>
        <w:t>（</w:t>
      </w:r>
      <w:r>
        <w:rPr>
          <w:rFonts w:hint="eastAsia"/>
        </w:rPr>
        <w:t>Client/Server</w:t>
      </w:r>
      <w:r>
        <w:rPr>
          <w:rFonts w:hint="eastAsia"/>
        </w:rPr>
        <w:t>）结构。</w:t>
      </w:r>
      <w:r>
        <w:rPr>
          <w:rFonts w:hint="eastAsia"/>
        </w:rPr>
        <w:t>FTP Server</w:t>
      </w:r>
      <w:r>
        <w:rPr>
          <w:rFonts w:hint="eastAsia"/>
        </w:rPr>
        <w:t>能够提供远程客户端访问和操作的功能，用户可以通过主机或者其他设备上的</w:t>
      </w:r>
      <w:r>
        <w:rPr>
          <w:rFonts w:hint="eastAsia"/>
        </w:rPr>
        <w:t>FTP</w:t>
      </w:r>
      <w:r>
        <w:rPr>
          <w:rFonts w:hint="eastAsia"/>
        </w:rPr>
        <w:t>客户端程序登录到服务器上，进行文件的上传、下载和目录访问等操作。</w:t>
      </w:r>
    </w:p>
    <w:p w14:paraId="33ACC653" w14:textId="77777777" w:rsidR="00870A08" w:rsidRDefault="003A5418">
      <w:pPr>
        <w:pStyle w:val="10"/>
      </w:pPr>
      <w:r>
        <w:rPr>
          <w:rFonts w:hint="eastAsia"/>
        </w:rPr>
        <w:t>实验目的</w:t>
      </w:r>
    </w:p>
    <w:p w14:paraId="06414050" w14:textId="77777777" w:rsidR="00870A08" w:rsidRDefault="003A5418">
      <w:pPr>
        <w:pStyle w:val="12"/>
        <w:numPr>
          <w:ilvl w:val="1"/>
          <w:numId w:val="5"/>
        </w:numPr>
        <w:ind w:firstLineChars="0"/>
        <w:jc w:val="left"/>
      </w:pPr>
      <w:r>
        <w:rPr>
          <w:rFonts w:hint="eastAsia"/>
        </w:rPr>
        <w:t>理解</w:t>
      </w:r>
      <w:r>
        <w:rPr>
          <w:rFonts w:hint="eastAsia"/>
        </w:rPr>
        <w:t>FTP</w:t>
      </w:r>
      <w:r>
        <w:rPr>
          <w:rFonts w:hint="eastAsia"/>
        </w:rPr>
        <w:t>的应用场景</w:t>
      </w:r>
    </w:p>
    <w:p w14:paraId="104CEE98" w14:textId="77777777" w:rsidR="00870A08" w:rsidRDefault="003A5418">
      <w:pPr>
        <w:pStyle w:val="12"/>
        <w:numPr>
          <w:ilvl w:val="1"/>
          <w:numId w:val="5"/>
        </w:numPr>
        <w:ind w:firstLineChars="0"/>
        <w:jc w:val="left"/>
      </w:pPr>
      <w:r>
        <w:rPr>
          <w:rFonts w:hint="eastAsia"/>
        </w:rPr>
        <w:t>掌握操作</w:t>
      </w:r>
      <w:r>
        <w:rPr>
          <w:rFonts w:hint="eastAsia"/>
        </w:rPr>
        <w:t>FTP</w:t>
      </w:r>
      <w:r>
        <w:rPr>
          <w:rFonts w:hint="eastAsia"/>
        </w:rPr>
        <w:t>服务器的常见</w:t>
      </w:r>
      <w:r>
        <w:t>命令</w:t>
      </w:r>
    </w:p>
    <w:p w14:paraId="7269F32A" w14:textId="77777777" w:rsidR="00870A08" w:rsidRDefault="003A5418">
      <w:pPr>
        <w:pStyle w:val="12"/>
        <w:numPr>
          <w:ilvl w:val="1"/>
          <w:numId w:val="5"/>
        </w:numPr>
        <w:ind w:firstLineChars="0"/>
        <w:jc w:val="left"/>
      </w:pPr>
      <w:r>
        <w:rPr>
          <w:rFonts w:hint="eastAsia"/>
        </w:rPr>
        <w:t>掌握保存</w:t>
      </w:r>
      <w:r>
        <w:t>文件到</w:t>
      </w:r>
      <w:r>
        <w:rPr>
          <w:rFonts w:hint="eastAsia"/>
        </w:rPr>
        <w:t>FTP</w:t>
      </w:r>
      <w:r>
        <w:rPr>
          <w:rFonts w:hint="eastAsia"/>
        </w:rPr>
        <w:t>的</w:t>
      </w:r>
      <w:r>
        <w:t>方法</w:t>
      </w:r>
    </w:p>
    <w:p w14:paraId="65A28A11" w14:textId="77777777" w:rsidR="00870A08" w:rsidRDefault="003A5418">
      <w:pPr>
        <w:pStyle w:val="12"/>
        <w:numPr>
          <w:ilvl w:val="1"/>
          <w:numId w:val="5"/>
        </w:numPr>
        <w:ind w:firstLineChars="0"/>
        <w:jc w:val="left"/>
      </w:pPr>
      <w:r>
        <w:rPr>
          <w:rFonts w:hint="eastAsia"/>
        </w:rPr>
        <w:t>掌握获取</w:t>
      </w:r>
      <w:r>
        <w:rPr>
          <w:rFonts w:hint="eastAsia"/>
        </w:rPr>
        <w:t>FTP</w:t>
      </w:r>
      <w:r>
        <w:rPr>
          <w:rFonts w:hint="eastAsia"/>
        </w:rPr>
        <w:t>服务器文件到</w:t>
      </w:r>
      <w:r>
        <w:t>本地的方法</w:t>
      </w:r>
    </w:p>
    <w:p w14:paraId="2797991A" w14:textId="77777777" w:rsidR="00870A08" w:rsidRDefault="003A5418">
      <w:pPr>
        <w:pStyle w:val="12"/>
        <w:numPr>
          <w:ilvl w:val="1"/>
          <w:numId w:val="5"/>
        </w:numPr>
        <w:ind w:firstLineChars="0"/>
        <w:jc w:val="left"/>
      </w:pPr>
      <w:r>
        <w:rPr>
          <w:rFonts w:hint="eastAsia"/>
        </w:rPr>
        <w:t>掌握配置路由器为</w:t>
      </w:r>
      <w:r>
        <w:rPr>
          <w:rFonts w:hint="eastAsia"/>
        </w:rPr>
        <w:t>FTP</w:t>
      </w:r>
      <w:r>
        <w:rPr>
          <w:rFonts w:hint="eastAsia"/>
        </w:rPr>
        <w:t>服务器</w:t>
      </w:r>
      <w:r>
        <w:t>的方法</w:t>
      </w:r>
    </w:p>
    <w:p w14:paraId="7DD935A3" w14:textId="77777777" w:rsidR="00870A08" w:rsidRDefault="003A5418">
      <w:pPr>
        <w:pStyle w:val="10"/>
      </w:pPr>
      <w:r>
        <w:rPr>
          <w:rFonts w:hint="eastAsia"/>
        </w:rPr>
        <w:t>实验内容</w:t>
      </w:r>
    </w:p>
    <w:p w14:paraId="10EB9B17" w14:textId="77777777" w:rsidR="00870A08" w:rsidRDefault="003A5418">
      <w:pPr>
        <w:ind w:firstLine="420"/>
        <w:jc w:val="left"/>
      </w:pPr>
      <w:r>
        <w:rPr>
          <w:rFonts w:hint="eastAsia"/>
        </w:rPr>
        <w:t>本实验</w:t>
      </w:r>
      <w:r>
        <w:t>模拟企业网络</w:t>
      </w:r>
      <w:r>
        <w:rPr>
          <w:rFonts w:hint="eastAsia"/>
        </w:rPr>
        <w:t>，</w:t>
      </w:r>
      <w:r>
        <w:rPr>
          <w:rFonts w:hint="eastAsia"/>
          <w:highlight w:val="yellow"/>
        </w:rPr>
        <w:t>PC-1</w:t>
      </w:r>
      <w:r>
        <w:rPr>
          <w:rFonts w:hint="eastAsia"/>
          <w:highlight w:val="yellow"/>
        </w:rPr>
        <w:t>为</w:t>
      </w:r>
      <w:r>
        <w:rPr>
          <w:rFonts w:hint="eastAsia"/>
          <w:highlight w:val="yellow"/>
        </w:rPr>
        <w:t>FTP</w:t>
      </w:r>
      <w:r>
        <w:rPr>
          <w:highlight w:val="yellow"/>
        </w:rPr>
        <w:t>客户端设备</w:t>
      </w:r>
      <w:r>
        <w:rPr>
          <w:rFonts w:hint="eastAsia"/>
          <w:highlight w:val="yellow"/>
        </w:rPr>
        <w:t>，</w:t>
      </w:r>
      <w:r>
        <w:rPr>
          <w:rFonts w:hint="eastAsia"/>
        </w:rPr>
        <w:t>需要</w:t>
      </w:r>
      <w:r>
        <w:t>访问</w:t>
      </w:r>
      <w:r>
        <w:rPr>
          <w:rFonts w:hint="eastAsia"/>
        </w:rPr>
        <w:t>FTP S</w:t>
      </w:r>
      <w:r>
        <w:t>erver</w:t>
      </w:r>
      <w:r>
        <w:rPr>
          <w:rFonts w:hint="eastAsia"/>
        </w:rPr>
        <w:t>，从服务器上下载或上传文件。</w:t>
      </w:r>
      <w:r>
        <w:t>处于</w:t>
      </w:r>
      <w:r>
        <w:rPr>
          <w:rFonts w:hint="eastAsia"/>
        </w:rPr>
        <w:t>安全</w:t>
      </w:r>
      <w:r>
        <w:t>角度考虑</w:t>
      </w:r>
      <w:r>
        <w:rPr>
          <w:rFonts w:hint="eastAsia"/>
        </w:rPr>
        <w:t>，</w:t>
      </w:r>
      <w:r>
        <w:t>防止服务器被</w:t>
      </w:r>
      <w:r>
        <w:rPr>
          <w:rFonts w:hint="eastAsia"/>
        </w:rPr>
        <w:t>病毒文件感染，不能允许客户端</w:t>
      </w:r>
      <w:r>
        <w:t>直接</w:t>
      </w:r>
      <w:r>
        <w:rPr>
          <w:rFonts w:hint="eastAsia"/>
        </w:rPr>
        <w:t>上</w:t>
      </w:r>
      <w:r>
        <w:rPr>
          <w:rFonts w:hint="eastAsia"/>
        </w:rPr>
        <w:lastRenderedPageBreak/>
        <w:t>传文件到</w:t>
      </w:r>
      <w:r>
        <w:rPr>
          <w:rFonts w:hint="eastAsia"/>
        </w:rPr>
        <w:t>S</w:t>
      </w:r>
      <w:r>
        <w:t>erver</w:t>
      </w:r>
      <w:r>
        <w:rPr>
          <w:rFonts w:hint="eastAsia"/>
        </w:rPr>
        <w:t>。网络管理员在</w:t>
      </w:r>
      <w:r>
        <w:rPr>
          <w:rFonts w:hint="eastAsia"/>
        </w:rPr>
        <w:t>R1</w:t>
      </w:r>
      <w:r>
        <w:rPr>
          <w:rFonts w:hint="eastAsia"/>
        </w:rPr>
        <w:t>上做了限制使员工不能上传文件到</w:t>
      </w:r>
      <w:r>
        <w:rPr>
          <w:rFonts w:hint="eastAsia"/>
        </w:rPr>
        <w:t>Server</w:t>
      </w:r>
      <w:r>
        <w:rPr>
          <w:rFonts w:hint="eastAsia"/>
        </w:rPr>
        <w:t>，但是可以从</w:t>
      </w:r>
      <w:r>
        <w:rPr>
          <w:rFonts w:hint="eastAsia"/>
        </w:rPr>
        <w:t>Server</w:t>
      </w:r>
      <w:r>
        <w:rPr>
          <w:rFonts w:hint="eastAsia"/>
        </w:rPr>
        <w:t>下载文件。</w:t>
      </w:r>
      <w:r>
        <w:rPr>
          <w:rFonts w:hint="eastAsia"/>
        </w:rPr>
        <w:t>R1</w:t>
      </w:r>
      <w:r>
        <w:rPr>
          <w:rFonts w:hint="eastAsia"/>
        </w:rPr>
        <w:t>也需要作为客户端从</w:t>
      </w:r>
      <w:r>
        <w:rPr>
          <w:rFonts w:hint="eastAsia"/>
        </w:rPr>
        <w:t>Server</w:t>
      </w:r>
      <w:r>
        <w:rPr>
          <w:rFonts w:hint="eastAsia"/>
        </w:rPr>
        <w:t>下载更新文件，同时配置</w:t>
      </w:r>
      <w:r>
        <w:rPr>
          <w:rFonts w:hint="eastAsia"/>
        </w:rPr>
        <w:t>R1</w:t>
      </w:r>
      <w:r>
        <w:rPr>
          <w:rFonts w:hint="eastAsia"/>
        </w:rPr>
        <w:t>作为</w:t>
      </w:r>
      <w:r>
        <w:rPr>
          <w:rFonts w:hint="eastAsia"/>
        </w:rPr>
        <w:t>FTP</w:t>
      </w:r>
      <w:r>
        <w:rPr>
          <w:rFonts w:hint="eastAsia"/>
        </w:rPr>
        <w:t>服务器，员工可上传文件到</w:t>
      </w:r>
      <w:r>
        <w:rPr>
          <w:rFonts w:hint="eastAsia"/>
        </w:rPr>
        <w:t>R1</w:t>
      </w:r>
      <w:r>
        <w:rPr>
          <w:rFonts w:hint="eastAsia"/>
        </w:rPr>
        <w:t>上，经过管理员的检测后由</w:t>
      </w:r>
      <w:r>
        <w:rPr>
          <w:rFonts w:hint="eastAsia"/>
        </w:rPr>
        <w:t>R1</w:t>
      </w:r>
      <w:r>
        <w:rPr>
          <w:rFonts w:hint="eastAsia"/>
        </w:rPr>
        <w:t>再上传到</w:t>
      </w:r>
      <w:r>
        <w:rPr>
          <w:rFonts w:hint="eastAsia"/>
        </w:rPr>
        <w:t>FTP Server</w:t>
      </w:r>
      <w:r>
        <w:t>。</w:t>
      </w:r>
    </w:p>
    <w:p w14:paraId="39A971FC" w14:textId="77777777" w:rsidR="00870A08" w:rsidRDefault="003A5418">
      <w:pPr>
        <w:pStyle w:val="10"/>
      </w:pPr>
      <w:r>
        <w:rPr>
          <w:rFonts w:hint="eastAsia"/>
        </w:rPr>
        <w:t>实验拓扑</w:t>
      </w:r>
    </w:p>
    <w:p w14:paraId="3486A5F7" w14:textId="77777777" w:rsidR="00870A08" w:rsidRDefault="003A5418">
      <w:pPr>
        <w:pStyle w:val="aff6"/>
        <w:jc w:val="center"/>
      </w:pPr>
      <w:r>
        <w:rPr>
          <w:noProof/>
          <w:lang w:val="en-GB"/>
        </w:rPr>
        <w:drawing>
          <wp:inline distT="0" distB="0" distL="0" distR="0" wp14:anchorId="2CD6FC11" wp14:editId="4E90F623">
            <wp:extent cx="4048125" cy="2857500"/>
            <wp:effectExtent l="19050" t="0" r="8960" b="0"/>
            <wp:docPr id="18" name="图片 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捕获.PNG"/>
                    <pic:cNvPicPr>
                      <a:picLocks noChangeAspect="1"/>
                    </pic:cNvPicPr>
                  </pic:nvPicPr>
                  <pic:blipFill>
                    <a:blip r:embed="rId86" cstate="print">
                      <a:grayscl/>
                    </a:blip>
                    <a:stretch>
                      <a:fillRect/>
                    </a:stretch>
                  </pic:blipFill>
                  <pic:spPr>
                    <a:xfrm>
                      <a:off x="0" y="0"/>
                      <a:ext cx="4048690" cy="2857899"/>
                    </a:xfrm>
                    <a:prstGeom prst="rect">
                      <a:avLst/>
                    </a:prstGeom>
                  </pic:spPr>
                </pic:pic>
              </a:graphicData>
            </a:graphic>
          </wp:inline>
        </w:drawing>
      </w:r>
    </w:p>
    <w:p w14:paraId="2C99D145" w14:textId="77777777" w:rsidR="00870A08" w:rsidRDefault="003A5418">
      <w:pPr>
        <w:pStyle w:val="aff6"/>
        <w:jc w:val="center"/>
      </w:pPr>
      <w:r>
        <w:rPr>
          <w:rFonts w:hint="eastAsia"/>
        </w:rPr>
        <w:t>图</w:t>
      </w:r>
      <w:r>
        <w:rPr>
          <w:rFonts w:hint="eastAsia"/>
        </w:rPr>
        <w:t xml:space="preserve">1-39 </w:t>
      </w:r>
      <w:r>
        <w:rPr>
          <w:rFonts w:hint="eastAsia"/>
        </w:rPr>
        <w:t>配置通过</w:t>
      </w:r>
      <w:r>
        <w:rPr>
          <w:rFonts w:hint="eastAsia"/>
        </w:rPr>
        <w:t>FTP</w:t>
      </w:r>
      <w:r>
        <w:rPr>
          <w:rFonts w:hint="eastAsia"/>
        </w:rPr>
        <w:t>进行文件操作拓扑图</w:t>
      </w:r>
    </w:p>
    <w:p w14:paraId="23FE040F" w14:textId="77777777" w:rsidR="00870A08" w:rsidRDefault="003A5418">
      <w:pPr>
        <w:pStyle w:val="10"/>
      </w:pPr>
      <w:r>
        <w:rPr>
          <w:rFonts w:hint="eastAsia"/>
        </w:rPr>
        <w:t>实验编址表</w:t>
      </w:r>
    </w:p>
    <w:tbl>
      <w:tblPr>
        <w:tblStyle w:val="af6"/>
        <w:tblW w:w="9093" w:type="dxa"/>
        <w:tblLayout w:type="fixed"/>
        <w:tblLook w:val="04A0" w:firstRow="1" w:lastRow="0" w:firstColumn="1" w:lastColumn="0" w:noHBand="0" w:noVBand="1"/>
      </w:tblPr>
      <w:tblGrid>
        <w:gridCol w:w="1471"/>
        <w:gridCol w:w="1706"/>
        <w:gridCol w:w="1882"/>
        <w:gridCol w:w="1882"/>
        <w:gridCol w:w="2152"/>
      </w:tblGrid>
      <w:tr w:rsidR="00870A08" w14:paraId="20C7E882" w14:textId="77777777">
        <w:trPr>
          <w:trHeight w:val="424"/>
        </w:trPr>
        <w:tc>
          <w:tcPr>
            <w:tcW w:w="1471" w:type="dxa"/>
            <w:vAlign w:val="center"/>
          </w:tcPr>
          <w:p w14:paraId="62EE6B92" w14:textId="77777777" w:rsidR="00870A08" w:rsidRDefault="003A5418">
            <w:pPr>
              <w:spacing w:line="240" w:lineRule="auto"/>
              <w:ind w:firstLine="420"/>
            </w:pPr>
            <w:r>
              <w:rPr>
                <w:rFonts w:hint="eastAsia"/>
              </w:rPr>
              <w:t>设备</w:t>
            </w:r>
          </w:p>
        </w:tc>
        <w:tc>
          <w:tcPr>
            <w:tcW w:w="1706" w:type="dxa"/>
            <w:vAlign w:val="center"/>
          </w:tcPr>
          <w:p w14:paraId="6FA19BC0" w14:textId="77777777" w:rsidR="00870A08" w:rsidRDefault="003A5418">
            <w:pPr>
              <w:spacing w:line="240" w:lineRule="auto"/>
              <w:ind w:firstLineChars="250" w:firstLine="525"/>
            </w:pPr>
            <w:r>
              <w:rPr>
                <w:rFonts w:hint="eastAsia"/>
              </w:rPr>
              <w:t>接口</w:t>
            </w:r>
          </w:p>
        </w:tc>
        <w:tc>
          <w:tcPr>
            <w:tcW w:w="1882" w:type="dxa"/>
            <w:vAlign w:val="center"/>
          </w:tcPr>
          <w:p w14:paraId="25E0FB2E"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4310D2E0" w14:textId="77777777" w:rsidR="00870A08" w:rsidRDefault="003A5418">
            <w:pPr>
              <w:spacing w:line="240" w:lineRule="auto"/>
              <w:ind w:firstLineChars="0" w:firstLine="0"/>
              <w:jc w:val="center"/>
            </w:pPr>
            <w:r>
              <w:rPr>
                <w:rFonts w:hint="eastAsia"/>
              </w:rPr>
              <w:t>子网掩码</w:t>
            </w:r>
          </w:p>
        </w:tc>
        <w:tc>
          <w:tcPr>
            <w:tcW w:w="2152" w:type="dxa"/>
            <w:vAlign w:val="center"/>
          </w:tcPr>
          <w:p w14:paraId="7776B9EE" w14:textId="77777777" w:rsidR="00870A08" w:rsidRDefault="003A5418">
            <w:pPr>
              <w:spacing w:line="240" w:lineRule="auto"/>
              <w:ind w:firstLineChars="0" w:firstLine="0"/>
              <w:jc w:val="center"/>
            </w:pPr>
            <w:r>
              <w:rPr>
                <w:rFonts w:hint="eastAsia"/>
              </w:rPr>
              <w:t>默认网关</w:t>
            </w:r>
          </w:p>
        </w:tc>
      </w:tr>
      <w:tr w:rsidR="00870A08" w14:paraId="745AD4FA" w14:textId="77777777">
        <w:tc>
          <w:tcPr>
            <w:tcW w:w="1471" w:type="dxa"/>
            <w:vAlign w:val="center"/>
          </w:tcPr>
          <w:p w14:paraId="302F7F3F" w14:textId="77777777" w:rsidR="00870A08" w:rsidRDefault="003A5418">
            <w:pPr>
              <w:spacing w:line="240" w:lineRule="auto"/>
              <w:ind w:firstLine="420"/>
            </w:pPr>
            <w:r>
              <w:rPr>
                <w:rFonts w:hint="eastAsia"/>
              </w:rPr>
              <w:t>PC</w:t>
            </w:r>
            <w:r>
              <w:t>-1</w:t>
            </w:r>
          </w:p>
        </w:tc>
        <w:tc>
          <w:tcPr>
            <w:tcW w:w="1706" w:type="dxa"/>
            <w:vAlign w:val="center"/>
          </w:tcPr>
          <w:p w14:paraId="29315A52" w14:textId="77777777" w:rsidR="00870A08" w:rsidRDefault="003A5418">
            <w:pPr>
              <w:spacing w:line="240" w:lineRule="auto"/>
              <w:ind w:firstLineChars="50" w:firstLine="105"/>
            </w:pPr>
            <w:r>
              <w:rPr>
                <w:rFonts w:hint="eastAsia"/>
              </w:rPr>
              <w:t>Ethernet 0/0/1</w:t>
            </w:r>
          </w:p>
        </w:tc>
        <w:tc>
          <w:tcPr>
            <w:tcW w:w="1882" w:type="dxa"/>
            <w:vAlign w:val="center"/>
          </w:tcPr>
          <w:p w14:paraId="6562CBBC" w14:textId="77777777" w:rsidR="00870A08" w:rsidRDefault="003A5418">
            <w:pPr>
              <w:spacing w:line="240" w:lineRule="auto"/>
              <w:ind w:firstLineChars="0" w:firstLine="0"/>
              <w:jc w:val="center"/>
            </w:pPr>
            <w:r>
              <w:rPr>
                <w:rFonts w:hint="eastAsia"/>
              </w:rPr>
              <w:t>10.0.</w:t>
            </w:r>
            <w:r>
              <w:t>1.1</w:t>
            </w:r>
          </w:p>
        </w:tc>
        <w:tc>
          <w:tcPr>
            <w:tcW w:w="1882" w:type="dxa"/>
            <w:vAlign w:val="center"/>
          </w:tcPr>
          <w:p w14:paraId="1A2EE43C" w14:textId="77777777" w:rsidR="00870A08" w:rsidRDefault="003A5418">
            <w:pPr>
              <w:spacing w:line="240" w:lineRule="auto"/>
              <w:ind w:firstLineChars="0" w:firstLine="0"/>
              <w:jc w:val="center"/>
            </w:pPr>
            <w:r>
              <w:rPr>
                <w:rFonts w:hint="eastAsia"/>
              </w:rPr>
              <w:t>255.255.255.0</w:t>
            </w:r>
          </w:p>
        </w:tc>
        <w:tc>
          <w:tcPr>
            <w:tcW w:w="2152" w:type="dxa"/>
            <w:vAlign w:val="center"/>
          </w:tcPr>
          <w:p w14:paraId="13F68BB8" w14:textId="77777777" w:rsidR="00870A08" w:rsidRDefault="003A5418">
            <w:pPr>
              <w:spacing w:line="240" w:lineRule="auto"/>
              <w:ind w:firstLineChars="0" w:firstLine="0"/>
              <w:jc w:val="center"/>
            </w:pPr>
            <w:r>
              <w:rPr>
                <w:rFonts w:hint="eastAsia"/>
              </w:rPr>
              <w:t>10.0.</w:t>
            </w:r>
            <w:r>
              <w:t>1.254</w:t>
            </w:r>
          </w:p>
        </w:tc>
      </w:tr>
      <w:tr w:rsidR="00870A08" w14:paraId="272EA4E8" w14:textId="77777777">
        <w:tc>
          <w:tcPr>
            <w:tcW w:w="1471" w:type="dxa"/>
            <w:vAlign w:val="center"/>
          </w:tcPr>
          <w:p w14:paraId="5BA9716E" w14:textId="77777777" w:rsidR="00870A08" w:rsidRDefault="003A5418">
            <w:pPr>
              <w:spacing w:line="240" w:lineRule="auto"/>
              <w:ind w:firstLineChars="50" w:firstLine="105"/>
            </w:pPr>
            <w:r>
              <w:rPr>
                <w:rFonts w:hint="eastAsia"/>
              </w:rPr>
              <w:t>F</w:t>
            </w:r>
            <w:r>
              <w:t>TP Server</w:t>
            </w:r>
          </w:p>
        </w:tc>
        <w:tc>
          <w:tcPr>
            <w:tcW w:w="1706" w:type="dxa"/>
            <w:vAlign w:val="center"/>
          </w:tcPr>
          <w:p w14:paraId="0E71777C" w14:textId="77777777" w:rsidR="00870A08" w:rsidRDefault="003A5418">
            <w:pPr>
              <w:spacing w:line="240" w:lineRule="auto"/>
              <w:ind w:firstLineChars="50" w:firstLine="105"/>
            </w:pPr>
            <w:r>
              <w:rPr>
                <w:rFonts w:hint="eastAsia"/>
              </w:rPr>
              <w:t>Ethernet 0/0/1</w:t>
            </w:r>
          </w:p>
        </w:tc>
        <w:tc>
          <w:tcPr>
            <w:tcW w:w="1882" w:type="dxa"/>
            <w:vAlign w:val="center"/>
          </w:tcPr>
          <w:p w14:paraId="32018074" w14:textId="77777777" w:rsidR="00870A08" w:rsidRDefault="003A5418">
            <w:pPr>
              <w:spacing w:line="240" w:lineRule="auto"/>
              <w:ind w:firstLineChars="0" w:firstLine="0"/>
              <w:jc w:val="center"/>
            </w:pPr>
            <w:r>
              <w:t>10.0.2.1</w:t>
            </w:r>
          </w:p>
        </w:tc>
        <w:tc>
          <w:tcPr>
            <w:tcW w:w="1882" w:type="dxa"/>
            <w:vAlign w:val="center"/>
          </w:tcPr>
          <w:p w14:paraId="7EA9A2A6" w14:textId="77777777" w:rsidR="00870A08" w:rsidRDefault="003A5418">
            <w:pPr>
              <w:spacing w:line="240" w:lineRule="auto"/>
              <w:ind w:firstLineChars="0" w:firstLine="0"/>
              <w:jc w:val="center"/>
            </w:pPr>
            <w:r>
              <w:rPr>
                <w:rFonts w:hint="eastAsia"/>
              </w:rPr>
              <w:t>255.255.255.0</w:t>
            </w:r>
          </w:p>
        </w:tc>
        <w:tc>
          <w:tcPr>
            <w:tcW w:w="2152" w:type="dxa"/>
            <w:vAlign w:val="center"/>
          </w:tcPr>
          <w:p w14:paraId="4CD1C991" w14:textId="77777777" w:rsidR="00870A08" w:rsidRDefault="003A5418">
            <w:pPr>
              <w:spacing w:line="240" w:lineRule="auto"/>
              <w:ind w:firstLineChars="0" w:firstLine="0"/>
              <w:jc w:val="center"/>
            </w:pPr>
            <w:r>
              <w:rPr>
                <w:rFonts w:hint="eastAsia"/>
              </w:rPr>
              <w:t>10.0.</w:t>
            </w:r>
            <w:r>
              <w:t>2.254</w:t>
            </w:r>
          </w:p>
        </w:tc>
      </w:tr>
      <w:tr w:rsidR="00870A08" w14:paraId="62015D9D" w14:textId="77777777">
        <w:trPr>
          <w:trHeight w:val="181"/>
        </w:trPr>
        <w:tc>
          <w:tcPr>
            <w:tcW w:w="1471" w:type="dxa"/>
            <w:vMerge w:val="restart"/>
            <w:vAlign w:val="center"/>
          </w:tcPr>
          <w:p w14:paraId="43791AF8" w14:textId="77777777" w:rsidR="00870A08" w:rsidRDefault="003A5418">
            <w:pPr>
              <w:spacing w:line="240" w:lineRule="auto"/>
              <w:ind w:firstLineChars="0" w:firstLine="0"/>
              <w:jc w:val="center"/>
            </w:pPr>
            <w:r>
              <w:t>R1</w:t>
            </w:r>
            <w:r>
              <w:rPr>
                <w:rFonts w:hint="eastAsia"/>
              </w:rPr>
              <w:t>(AR2220)</w:t>
            </w:r>
          </w:p>
        </w:tc>
        <w:tc>
          <w:tcPr>
            <w:tcW w:w="1706" w:type="dxa"/>
            <w:vAlign w:val="center"/>
          </w:tcPr>
          <w:p w14:paraId="180C68E6"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2F20FA00" w14:textId="77777777" w:rsidR="00870A08" w:rsidRDefault="003A5418">
            <w:pPr>
              <w:spacing w:line="240" w:lineRule="auto"/>
              <w:ind w:firstLineChars="0" w:firstLine="0"/>
              <w:jc w:val="center"/>
            </w:pPr>
            <w:r>
              <w:rPr>
                <w:rFonts w:hint="eastAsia"/>
              </w:rPr>
              <w:t>10.</w:t>
            </w:r>
            <w:r>
              <w:t>0.1.254</w:t>
            </w:r>
          </w:p>
        </w:tc>
        <w:tc>
          <w:tcPr>
            <w:tcW w:w="1882" w:type="dxa"/>
            <w:vAlign w:val="center"/>
          </w:tcPr>
          <w:p w14:paraId="1F239F8E" w14:textId="77777777" w:rsidR="00870A08" w:rsidRDefault="003A5418">
            <w:pPr>
              <w:spacing w:line="240" w:lineRule="auto"/>
              <w:ind w:firstLineChars="0" w:firstLine="0"/>
              <w:jc w:val="center"/>
            </w:pPr>
            <w:r>
              <w:rPr>
                <w:rFonts w:hint="eastAsia"/>
              </w:rPr>
              <w:t>255.255.255.0</w:t>
            </w:r>
          </w:p>
        </w:tc>
        <w:tc>
          <w:tcPr>
            <w:tcW w:w="2152" w:type="dxa"/>
            <w:vAlign w:val="center"/>
          </w:tcPr>
          <w:p w14:paraId="34ACBDFD" w14:textId="77777777" w:rsidR="00870A08" w:rsidRDefault="003A5418">
            <w:pPr>
              <w:spacing w:line="240" w:lineRule="auto"/>
              <w:ind w:firstLineChars="0" w:firstLine="0"/>
              <w:jc w:val="center"/>
            </w:pPr>
            <w:r>
              <w:rPr>
                <w:rFonts w:hint="eastAsia"/>
              </w:rPr>
              <w:t>N/A</w:t>
            </w:r>
          </w:p>
        </w:tc>
      </w:tr>
      <w:tr w:rsidR="00870A08" w14:paraId="47B307CC" w14:textId="77777777">
        <w:trPr>
          <w:trHeight w:val="181"/>
        </w:trPr>
        <w:tc>
          <w:tcPr>
            <w:tcW w:w="1471" w:type="dxa"/>
            <w:vMerge/>
            <w:vAlign w:val="center"/>
          </w:tcPr>
          <w:p w14:paraId="69712D8B" w14:textId="77777777" w:rsidR="00870A08" w:rsidRDefault="00870A08">
            <w:pPr>
              <w:spacing w:line="240" w:lineRule="auto"/>
              <w:ind w:firstLine="420"/>
              <w:jc w:val="center"/>
            </w:pPr>
          </w:p>
        </w:tc>
        <w:tc>
          <w:tcPr>
            <w:tcW w:w="1706" w:type="dxa"/>
            <w:vAlign w:val="center"/>
          </w:tcPr>
          <w:p w14:paraId="35ED21B6"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65331264" w14:textId="77777777" w:rsidR="00870A08" w:rsidRDefault="003A5418">
            <w:pPr>
              <w:spacing w:line="240" w:lineRule="auto"/>
              <w:ind w:firstLineChars="0" w:firstLine="0"/>
              <w:jc w:val="center"/>
            </w:pPr>
            <w:r>
              <w:rPr>
                <w:rFonts w:hint="eastAsia"/>
              </w:rPr>
              <w:t>10.0.</w:t>
            </w:r>
            <w:r>
              <w:t>2.254</w:t>
            </w:r>
          </w:p>
        </w:tc>
        <w:tc>
          <w:tcPr>
            <w:tcW w:w="1882" w:type="dxa"/>
            <w:vAlign w:val="center"/>
          </w:tcPr>
          <w:p w14:paraId="735566E8" w14:textId="77777777" w:rsidR="00870A08" w:rsidRDefault="003A5418">
            <w:pPr>
              <w:spacing w:line="240" w:lineRule="auto"/>
              <w:ind w:firstLineChars="0" w:firstLine="0"/>
              <w:jc w:val="center"/>
            </w:pPr>
            <w:r>
              <w:rPr>
                <w:rFonts w:hint="eastAsia"/>
              </w:rPr>
              <w:t>255.255.255.0</w:t>
            </w:r>
          </w:p>
        </w:tc>
        <w:tc>
          <w:tcPr>
            <w:tcW w:w="2152" w:type="dxa"/>
            <w:vAlign w:val="center"/>
          </w:tcPr>
          <w:p w14:paraId="2E59D7A8" w14:textId="77777777" w:rsidR="00870A08" w:rsidRDefault="003A5418">
            <w:pPr>
              <w:spacing w:line="240" w:lineRule="auto"/>
              <w:ind w:firstLineChars="0" w:firstLine="0"/>
              <w:jc w:val="center"/>
            </w:pPr>
            <w:r>
              <w:rPr>
                <w:rFonts w:hint="eastAsia"/>
              </w:rPr>
              <w:t>N/A</w:t>
            </w:r>
          </w:p>
        </w:tc>
      </w:tr>
    </w:tbl>
    <w:p w14:paraId="3A3EE6B1" w14:textId="77777777" w:rsidR="00870A08" w:rsidRDefault="003A5418">
      <w:pPr>
        <w:pStyle w:val="10"/>
      </w:pPr>
      <w:r>
        <w:rPr>
          <w:rFonts w:hint="eastAsia"/>
        </w:rPr>
        <w:t>实验步骤</w:t>
      </w:r>
    </w:p>
    <w:p w14:paraId="1A24D604" w14:textId="77777777" w:rsidR="00870A08" w:rsidRDefault="003A5418">
      <w:pPr>
        <w:pStyle w:val="2"/>
        <w:numPr>
          <w:ilvl w:val="0"/>
          <w:numId w:val="10"/>
        </w:numPr>
        <w:ind w:left="426" w:hanging="426"/>
      </w:pPr>
      <w:r>
        <w:rPr>
          <w:rFonts w:hint="eastAsia"/>
        </w:rPr>
        <w:t>基本配置</w:t>
      </w:r>
    </w:p>
    <w:p w14:paraId="12331665" w14:textId="77777777" w:rsidR="00870A08" w:rsidRDefault="003A5418">
      <w:pPr>
        <w:pStyle w:val="12"/>
        <w:ind w:left="420" w:firstLineChars="0" w:firstLine="0"/>
        <w:jc w:val="left"/>
      </w:pPr>
      <w:r>
        <w:rPr>
          <w:rFonts w:hint="eastAsia"/>
        </w:rPr>
        <w:t>根据实验编址表进行相应的基本配置，并使用</w:t>
      </w:r>
      <w:r>
        <w:rPr>
          <w:rFonts w:hint="eastAsia"/>
          <w:b/>
        </w:rPr>
        <w:t>ping</w:t>
      </w:r>
      <w:r>
        <w:rPr>
          <w:rFonts w:hint="eastAsia"/>
        </w:rPr>
        <w:t>命令检测各直连链路的连通性。</w:t>
      </w:r>
    </w:p>
    <w:p w14:paraId="4CEEEA58" w14:textId="77777777" w:rsidR="00870A08" w:rsidRDefault="003A5418">
      <w:pPr>
        <w:pStyle w:val="aff6"/>
      </w:pPr>
      <w:r>
        <w:t>&lt;R1&gt;ping 10.0.1.1</w:t>
      </w:r>
    </w:p>
    <w:p w14:paraId="04A12104" w14:textId="77777777" w:rsidR="00870A08" w:rsidRDefault="003A5418">
      <w:pPr>
        <w:pStyle w:val="aff6"/>
      </w:pPr>
      <w:r>
        <w:lastRenderedPageBreak/>
        <w:t xml:space="preserve">PING 10.0.1.1: </w:t>
      </w:r>
      <w:proofErr w:type="gramStart"/>
      <w:r>
        <w:t>56  data</w:t>
      </w:r>
      <w:proofErr w:type="gramEnd"/>
      <w:r>
        <w:t xml:space="preserve"> bytes, press CTRL_C to break</w:t>
      </w:r>
    </w:p>
    <w:p w14:paraId="347C5146" w14:textId="77777777" w:rsidR="00870A08" w:rsidRDefault="003A5418">
      <w:pPr>
        <w:pStyle w:val="aff6"/>
      </w:pPr>
      <w:r>
        <w:t xml:space="preserve">Reply from 10.0.1.1: bytes=56 Sequence=1 </w:t>
      </w:r>
      <w:proofErr w:type="spellStart"/>
      <w:r>
        <w:t>ttl</w:t>
      </w:r>
      <w:proofErr w:type="spellEnd"/>
      <w:r>
        <w:t xml:space="preserve">=255 time=40 </w:t>
      </w:r>
      <w:proofErr w:type="spellStart"/>
      <w:r>
        <w:t>ms</w:t>
      </w:r>
      <w:proofErr w:type="spellEnd"/>
    </w:p>
    <w:p w14:paraId="2046B476" w14:textId="77777777" w:rsidR="00870A08" w:rsidRDefault="003A5418">
      <w:pPr>
        <w:pStyle w:val="aff6"/>
      </w:pPr>
      <w:r>
        <w:t xml:space="preserve">Reply from 10.0.1.1: bytes=56 Sequence=2 </w:t>
      </w:r>
      <w:proofErr w:type="spellStart"/>
      <w:r>
        <w:t>ttl</w:t>
      </w:r>
      <w:proofErr w:type="spellEnd"/>
      <w:r>
        <w:t xml:space="preserve">=255 time=10 </w:t>
      </w:r>
      <w:proofErr w:type="spellStart"/>
      <w:r>
        <w:t>ms</w:t>
      </w:r>
      <w:proofErr w:type="spellEnd"/>
    </w:p>
    <w:p w14:paraId="5385D806" w14:textId="77777777" w:rsidR="00870A08" w:rsidRDefault="003A5418">
      <w:pPr>
        <w:pStyle w:val="aff6"/>
      </w:pPr>
      <w:r>
        <w:t xml:space="preserve">Reply from 10.0.1.1: bytes=56 Sequence=3 </w:t>
      </w:r>
      <w:proofErr w:type="spellStart"/>
      <w:r>
        <w:t>ttl</w:t>
      </w:r>
      <w:proofErr w:type="spellEnd"/>
      <w:r>
        <w:t xml:space="preserve">=255 time=10 </w:t>
      </w:r>
      <w:proofErr w:type="spellStart"/>
      <w:r>
        <w:t>ms</w:t>
      </w:r>
      <w:proofErr w:type="spellEnd"/>
    </w:p>
    <w:p w14:paraId="50BD511E" w14:textId="77777777" w:rsidR="00870A08" w:rsidRDefault="003A5418">
      <w:pPr>
        <w:pStyle w:val="aff6"/>
      </w:pPr>
      <w:r>
        <w:t xml:space="preserve">Reply from 10.0.1.1: bytes=56 Sequence=4 </w:t>
      </w:r>
      <w:proofErr w:type="spellStart"/>
      <w:r>
        <w:t>ttl</w:t>
      </w:r>
      <w:proofErr w:type="spellEnd"/>
      <w:r>
        <w:t xml:space="preserve">=255 time=1 </w:t>
      </w:r>
      <w:proofErr w:type="spellStart"/>
      <w:r>
        <w:t>ms</w:t>
      </w:r>
      <w:proofErr w:type="spellEnd"/>
    </w:p>
    <w:p w14:paraId="09DDDE2B" w14:textId="77777777" w:rsidR="00870A08" w:rsidRDefault="003A5418">
      <w:pPr>
        <w:pStyle w:val="aff6"/>
      </w:pPr>
      <w:r>
        <w:t xml:space="preserve">Reply from 10.0.1.1: bytes=56 Sequence=5 </w:t>
      </w:r>
      <w:proofErr w:type="spellStart"/>
      <w:r>
        <w:t>ttl</w:t>
      </w:r>
      <w:proofErr w:type="spellEnd"/>
      <w:r>
        <w:t xml:space="preserve">=255 time=20 </w:t>
      </w:r>
      <w:proofErr w:type="spellStart"/>
      <w:r>
        <w:t>ms</w:t>
      </w:r>
      <w:proofErr w:type="spellEnd"/>
    </w:p>
    <w:p w14:paraId="1FA0CB2D" w14:textId="77777777" w:rsidR="00870A08" w:rsidRDefault="003A5418">
      <w:pPr>
        <w:pStyle w:val="aff6"/>
      </w:pPr>
      <w:r>
        <w:t>--- 10.0.1.1 ping statistics ---</w:t>
      </w:r>
    </w:p>
    <w:p w14:paraId="769F2F9F" w14:textId="77777777" w:rsidR="00870A08" w:rsidRDefault="003A5418">
      <w:pPr>
        <w:pStyle w:val="aff6"/>
      </w:pPr>
      <w:r>
        <w:t>5 packet(s) transmitted</w:t>
      </w:r>
    </w:p>
    <w:p w14:paraId="53F2E264" w14:textId="77777777" w:rsidR="00870A08" w:rsidRDefault="003A5418">
      <w:pPr>
        <w:pStyle w:val="aff6"/>
      </w:pPr>
      <w:r>
        <w:t>5 packet(s) received</w:t>
      </w:r>
    </w:p>
    <w:p w14:paraId="27E40B71" w14:textId="77777777" w:rsidR="00870A08" w:rsidRDefault="003A5418">
      <w:pPr>
        <w:pStyle w:val="aff6"/>
      </w:pPr>
      <w:r>
        <w:t>0.00% packet loss</w:t>
      </w:r>
    </w:p>
    <w:p w14:paraId="7297C437" w14:textId="77777777" w:rsidR="00870A08" w:rsidRDefault="003A5418">
      <w:pPr>
        <w:pStyle w:val="aff6"/>
      </w:pPr>
      <w:r>
        <w:t xml:space="preserve">round-trip min/avg/max = 1/16/40 </w:t>
      </w:r>
      <w:proofErr w:type="spellStart"/>
      <w:r>
        <w:t>ms</w:t>
      </w:r>
      <w:proofErr w:type="spellEnd"/>
    </w:p>
    <w:p w14:paraId="434F6DD6" w14:textId="77777777" w:rsidR="00870A08" w:rsidRDefault="00870A08">
      <w:pPr>
        <w:pStyle w:val="aff6"/>
      </w:pPr>
    </w:p>
    <w:p w14:paraId="59358E52" w14:textId="77777777" w:rsidR="00870A08" w:rsidRDefault="003A5418">
      <w:pPr>
        <w:ind w:firstLine="420"/>
        <w:jc w:val="left"/>
      </w:pPr>
      <w:r>
        <w:rPr>
          <w:rFonts w:hint="eastAsia"/>
        </w:rPr>
        <w:t>其余直连网段的连通性测试省略。</w:t>
      </w:r>
    </w:p>
    <w:p w14:paraId="76A1C8FC" w14:textId="77777777" w:rsidR="00870A08" w:rsidRDefault="003A5418">
      <w:pPr>
        <w:pStyle w:val="2"/>
        <w:numPr>
          <w:ilvl w:val="0"/>
          <w:numId w:val="10"/>
        </w:numPr>
        <w:ind w:left="426" w:hanging="426"/>
      </w:pPr>
      <w:r>
        <w:rPr>
          <w:rFonts w:hint="eastAsia"/>
        </w:rPr>
        <w:t>配置路由器为</w:t>
      </w:r>
      <w:r>
        <w:rPr>
          <w:rFonts w:hint="eastAsia"/>
        </w:rPr>
        <w:t>FTP Client</w:t>
      </w:r>
    </w:p>
    <w:p w14:paraId="37A86CA6" w14:textId="77777777" w:rsidR="00870A08" w:rsidRDefault="003A5418">
      <w:pPr>
        <w:ind w:firstLine="420"/>
      </w:pPr>
      <w:r>
        <w:rPr>
          <w:rFonts w:hint="eastAsia"/>
        </w:rPr>
        <w:t>首先</w:t>
      </w:r>
      <w:r>
        <w:t>，在本地电脑上</w:t>
      </w:r>
      <w:r>
        <w:rPr>
          <w:rFonts w:hint="eastAsia"/>
        </w:rPr>
        <w:t>创建</w:t>
      </w:r>
      <w:r>
        <w:t>一个文件夹</w:t>
      </w:r>
      <w:bookmarkStart w:id="48" w:name="OLE_LINK57"/>
      <w:r>
        <w:rPr>
          <w:rFonts w:hint="eastAsia"/>
        </w:rPr>
        <w:t>FTP-Huawei</w:t>
      </w:r>
      <w:bookmarkEnd w:id="48"/>
      <w:r>
        <w:t>作为</w:t>
      </w:r>
      <w:r>
        <w:rPr>
          <w:rFonts w:hint="eastAsia"/>
        </w:rPr>
        <w:t>FTP</w:t>
      </w:r>
      <w:r>
        <w:rPr>
          <w:rFonts w:hint="eastAsia"/>
        </w:rPr>
        <w:t>服务器</w:t>
      </w:r>
      <w:r>
        <w:t>的文件夹</w:t>
      </w:r>
      <w:r>
        <w:rPr>
          <w:rFonts w:hint="eastAsia"/>
        </w:rPr>
        <w:t>，在该文件夹下再创建子文件夹</w:t>
      </w:r>
      <w:r>
        <w:rPr>
          <w:rFonts w:hint="eastAsia"/>
        </w:rPr>
        <w:t>Config</w:t>
      </w:r>
      <w:r>
        <w:rPr>
          <w:rFonts w:hint="eastAsia"/>
        </w:rPr>
        <w:t>，并创建测试文件</w:t>
      </w:r>
      <w:r>
        <w:rPr>
          <w:rFonts w:hint="eastAsia"/>
        </w:rPr>
        <w:t>test.txt</w:t>
      </w:r>
      <w:r>
        <w:t>。</w:t>
      </w:r>
      <w:r>
        <w:rPr>
          <w:rFonts w:hint="eastAsia"/>
        </w:rPr>
        <w:t>如图</w:t>
      </w:r>
      <w:r>
        <w:t>所示：</w:t>
      </w:r>
    </w:p>
    <w:p w14:paraId="535CF4F2" w14:textId="77777777" w:rsidR="00870A08" w:rsidRDefault="003A5418">
      <w:pPr>
        <w:pStyle w:val="aff6"/>
        <w:jc w:val="center"/>
        <w:rPr>
          <w:b/>
          <w:sz w:val="24"/>
        </w:rPr>
      </w:pPr>
      <w:r>
        <w:rPr>
          <w:b/>
          <w:noProof/>
          <w:sz w:val="24"/>
          <w:lang w:val="en-GB"/>
        </w:rPr>
        <w:drawing>
          <wp:inline distT="0" distB="0" distL="0" distR="0" wp14:anchorId="2A3F6E04" wp14:editId="5E6C4600">
            <wp:extent cx="1114425" cy="1152525"/>
            <wp:effectExtent l="19050" t="0" r="9525" b="0"/>
            <wp:docPr id="51" name="图片 8" descr="C:\Documents and Settings\Administrator\桌面\eNSP实验图\FTP-Huaw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C:\Documents and Settings\Administrator\桌面\eNSP实验图\FTP-Huawei.png"/>
                    <pic:cNvPicPr>
                      <a:picLocks noChangeAspect="1" noChangeArrowheads="1"/>
                    </pic:cNvPicPr>
                  </pic:nvPicPr>
                  <pic:blipFill>
                    <a:blip r:embed="rId87" cstate="print"/>
                    <a:srcRect/>
                    <a:stretch>
                      <a:fillRect/>
                    </a:stretch>
                  </pic:blipFill>
                  <pic:spPr>
                    <a:xfrm>
                      <a:off x="0" y="0"/>
                      <a:ext cx="1114425" cy="1152525"/>
                    </a:xfrm>
                    <a:prstGeom prst="rect">
                      <a:avLst/>
                    </a:prstGeom>
                    <a:noFill/>
                    <a:ln w="9525">
                      <a:noFill/>
                      <a:miter lim="800000"/>
                      <a:headEnd/>
                      <a:tailEnd/>
                    </a:ln>
                  </pic:spPr>
                </pic:pic>
              </a:graphicData>
            </a:graphic>
          </wp:inline>
        </w:drawing>
      </w:r>
    </w:p>
    <w:p w14:paraId="302DBD2F" w14:textId="77777777" w:rsidR="00870A08" w:rsidRDefault="003A5418">
      <w:pPr>
        <w:pStyle w:val="aff6"/>
        <w:jc w:val="center"/>
      </w:pPr>
      <w:r>
        <w:rPr>
          <w:rFonts w:hint="eastAsia"/>
        </w:rPr>
        <w:t>图</w:t>
      </w:r>
      <w:r>
        <w:rPr>
          <w:rFonts w:hint="eastAsia"/>
        </w:rPr>
        <w:t>1-40</w:t>
      </w:r>
    </w:p>
    <w:p w14:paraId="65BF82AC" w14:textId="77777777" w:rsidR="00870A08" w:rsidRDefault="00870A08">
      <w:pPr>
        <w:pStyle w:val="aff6"/>
        <w:rPr>
          <w:b/>
          <w:sz w:val="24"/>
        </w:rPr>
      </w:pPr>
    </w:p>
    <w:p w14:paraId="7F04EF13" w14:textId="77777777" w:rsidR="00870A08" w:rsidRDefault="003A5418">
      <w:pPr>
        <w:ind w:firstLine="420"/>
      </w:pPr>
      <w:r>
        <w:rPr>
          <w:rFonts w:hint="eastAsia"/>
        </w:rPr>
        <w:t>创建</w:t>
      </w:r>
      <w:r>
        <w:t>完成后，设置</w:t>
      </w:r>
      <w:r>
        <w:rPr>
          <w:rFonts w:hint="eastAsia"/>
        </w:rPr>
        <w:t>FTP</w:t>
      </w:r>
      <w:r>
        <w:rPr>
          <w:rFonts w:hint="eastAsia"/>
        </w:rPr>
        <w:t>服务器</w:t>
      </w:r>
      <w:r>
        <w:t>的文件夹为刚才的</w:t>
      </w:r>
      <w:r>
        <w:rPr>
          <w:rFonts w:hint="eastAsia"/>
        </w:rPr>
        <w:t>主</w:t>
      </w:r>
      <w:r>
        <w:t>文件夹目录</w:t>
      </w:r>
      <w:r>
        <w:rPr>
          <w:rFonts w:hint="eastAsia"/>
        </w:rPr>
        <w:t>。</w:t>
      </w:r>
    </w:p>
    <w:p w14:paraId="7B54AFFF" w14:textId="77777777" w:rsidR="00870A08" w:rsidRDefault="003A5418">
      <w:pPr>
        <w:pStyle w:val="aff6"/>
        <w:jc w:val="center"/>
      </w:pPr>
      <w:r>
        <w:rPr>
          <w:noProof/>
          <w:lang w:val="en-GB"/>
        </w:rPr>
        <w:lastRenderedPageBreak/>
        <w:drawing>
          <wp:inline distT="0" distB="0" distL="0" distR="0" wp14:anchorId="7AC650D4" wp14:editId="2517C543">
            <wp:extent cx="5274310" cy="3664585"/>
            <wp:effectExtent l="19050" t="0" r="2540" b="0"/>
            <wp:docPr id="534" name="图片 533"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3" descr="捕获.PNG"/>
                    <pic:cNvPicPr>
                      <a:picLocks noChangeAspect="1"/>
                    </pic:cNvPicPr>
                  </pic:nvPicPr>
                  <pic:blipFill>
                    <a:blip r:embed="rId88" cstate="print">
                      <a:grayscl/>
                    </a:blip>
                    <a:stretch>
                      <a:fillRect/>
                    </a:stretch>
                  </pic:blipFill>
                  <pic:spPr>
                    <a:xfrm>
                      <a:off x="0" y="0"/>
                      <a:ext cx="5274310" cy="3664585"/>
                    </a:xfrm>
                    <a:prstGeom prst="rect">
                      <a:avLst/>
                    </a:prstGeom>
                  </pic:spPr>
                </pic:pic>
              </a:graphicData>
            </a:graphic>
          </wp:inline>
        </w:drawing>
      </w:r>
    </w:p>
    <w:p w14:paraId="7AF0D2D4" w14:textId="77777777" w:rsidR="00870A08" w:rsidRDefault="003A5418">
      <w:pPr>
        <w:pStyle w:val="aff6"/>
        <w:jc w:val="center"/>
      </w:pPr>
      <w:r>
        <w:rPr>
          <w:rFonts w:hint="eastAsia"/>
        </w:rPr>
        <w:t>图</w:t>
      </w:r>
      <w:r>
        <w:rPr>
          <w:rFonts w:hint="eastAsia"/>
        </w:rPr>
        <w:t>1-41</w:t>
      </w:r>
    </w:p>
    <w:p w14:paraId="03D4FF56" w14:textId="77777777" w:rsidR="00870A08" w:rsidRDefault="00870A08">
      <w:pPr>
        <w:pStyle w:val="aff6"/>
      </w:pPr>
    </w:p>
    <w:p w14:paraId="1D544483" w14:textId="77777777" w:rsidR="00870A08" w:rsidRDefault="003A5418">
      <w:pPr>
        <w:ind w:firstLine="420"/>
      </w:pPr>
      <w:r>
        <w:rPr>
          <w:rFonts w:hint="eastAsia"/>
        </w:rPr>
        <w:t>设置完成之后，启动</w:t>
      </w:r>
      <w:r>
        <w:rPr>
          <w:rFonts w:hint="eastAsia"/>
        </w:rPr>
        <w:t xml:space="preserve">FTP </w:t>
      </w:r>
      <w:r>
        <w:t>Server</w:t>
      </w:r>
      <w:r>
        <w:rPr>
          <w:rFonts w:hint="eastAsia"/>
        </w:rPr>
        <w:t>。在</w:t>
      </w:r>
      <w:r>
        <w:rPr>
          <w:rFonts w:hint="eastAsia"/>
        </w:rPr>
        <w:t>R1</w:t>
      </w:r>
      <w:r>
        <w:rPr>
          <w:rFonts w:hint="eastAsia"/>
        </w:rPr>
        <w:t>上使用命令</w:t>
      </w:r>
      <w:r>
        <w:rPr>
          <w:rFonts w:hint="eastAsia"/>
          <w:b/>
        </w:rPr>
        <w:t>ftp</w:t>
      </w:r>
      <w:r>
        <w:rPr>
          <w:rFonts w:hint="eastAsia"/>
        </w:rPr>
        <w:t>连接</w:t>
      </w:r>
      <w:r>
        <w:rPr>
          <w:rFonts w:hint="eastAsia"/>
        </w:rPr>
        <w:t>FTP</w:t>
      </w:r>
      <w:r>
        <w:rPr>
          <w:rFonts w:hint="eastAsia"/>
        </w:rPr>
        <w:t>服务器</w:t>
      </w:r>
      <w:r>
        <w:t>。</w:t>
      </w:r>
      <w:r>
        <w:rPr>
          <w:rFonts w:hint="eastAsia"/>
        </w:rPr>
        <w:t>登录时默认需要输入用户名和密码，由于服务器上没有设置用户名和密码，每次在</w:t>
      </w:r>
      <w:r>
        <w:rPr>
          <w:rFonts w:hint="eastAsia"/>
        </w:rPr>
        <w:t>R1</w:t>
      </w:r>
      <w:r>
        <w:rPr>
          <w:rFonts w:hint="eastAsia"/>
        </w:rPr>
        <w:t>上输入时等同于创建该用户名和密码，本次使用用户名</w:t>
      </w:r>
      <w:r>
        <w:rPr>
          <w:rFonts w:hint="eastAsia"/>
        </w:rPr>
        <w:t>10.0.2.1</w:t>
      </w:r>
      <w:r>
        <w:rPr>
          <w:rFonts w:hint="eastAsia"/>
        </w:rPr>
        <w:t>，密码</w:t>
      </w:r>
      <w:proofErr w:type="spellStart"/>
      <w:r>
        <w:rPr>
          <w:rFonts w:hint="eastAsia"/>
        </w:rPr>
        <w:t>huawei</w:t>
      </w:r>
      <w:proofErr w:type="spellEnd"/>
      <w:r>
        <w:rPr>
          <w:rFonts w:hint="eastAsia"/>
        </w:rPr>
        <w:t>。</w:t>
      </w:r>
    </w:p>
    <w:p w14:paraId="44D506E5" w14:textId="77777777" w:rsidR="00870A08" w:rsidRDefault="003A5418">
      <w:pPr>
        <w:pStyle w:val="aff6"/>
      </w:pPr>
      <w:r>
        <w:t>&lt;R1&gt;ftp 10.0.2.1</w:t>
      </w:r>
    </w:p>
    <w:p w14:paraId="3B764699" w14:textId="77777777" w:rsidR="00870A08" w:rsidRDefault="003A5418">
      <w:pPr>
        <w:pStyle w:val="aff6"/>
      </w:pPr>
      <w:r>
        <w:t>Trying 10.0.2.1 ...</w:t>
      </w:r>
    </w:p>
    <w:p w14:paraId="437F3964" w14:textId="77777777" w:rsidR="00870A08" w:rsidRDefault="003A5418">
      <w:pPr>
        <w:pStyle w:val="aff6"/>
      </w:pPr>
      <w:r>
        <w:t>Press CTRL+K to abort</w:t>
      </w:r>
    </w:p>
    <w:p w14:paraId="02C99B0E" w14:textId="77777777" w:rsidR="00870A08" w:rsidRDefault="003A5418">
      <w:pPr>
        <w:pStyle w:val="aff6"/>
      </w:pPr>
      <w:r>
        <w:t>Connected to 10.0.2.1.</w:t>
      </w:r>
    </w:p>
    <w:p w14:paraId="0B4E26E1" w14:textId="77777777" w:rsidR="00870A08" w:rsidRDefault="003A5418">
      <w:pPr>
        <w:pStyle w:val="aff6"/>
      </w:pPr>
      <w:r>
        <w:t xml:space="preserve">220 </w:t>
      </w:r>
      <w:proofErr w:type="spellStart"/>
      <w:r>
        <w:t>FtpServerTry</w:t>
      </w:r>
      <w:proofErr w:type="spellEnd"/>
      <w:r>
        <w:t xml:space="preserve"> </w:t>
      </w:r>
      <w:proofErr w:type="spellStart"/>
      <w:r>
        <w:t>FtpD</w:t>
      </w:r>
      <w:proofErr w:type="spellEnd"/>
      <w:r>
        <w:t xml:space="preserve"> for free </w:t>
      </w:r>
    </w:p>
    <w:p w14:paraId="50364175" w14:textId="77777777" w:rsidR="00870A08" w:rsidRDefault="003A5418">
      <w:pPr>
        <w:pStyle w:val="aff6"/>
      </w:pPr>
      <w:r>
        <w:t>User(10.0.2.1:(none)):10.0.2.1</w:t>
      </w:r>
    </w:p>
    <w:p w14:paraId="4C7A0D6B" w14:textId="77777777" w:rsidR="00870A08" w:rsidRDefault="003A5418">
      <w:pPr>
        <w:pStyle w:val="aff6"/>
      </w:pPr>
      <w:r>
        <w:t xml:space="preserve">331 Password required for </w:t>
      </w:r>
      <w:proofErr w:type="gramStart"/>
      <w:r>
        <w:t>10.0.2.1 .</w:t>
      </w:r>
      <w:proofErr w:type="gramEnd"/>
    </w:p>
    <w:p w14:paraId="0161B052" w14:textId="77777777" w:rsidR="00870A08" w:rsidRDefault="003A5418">
      <w:pPr>
        <w:pStyle w:val="aff6"/>
      </w:pPr>
      <w:r>
        <w:t>Enter password:</w:t>
      </w:r>
    </w:p>
    <w:p w14:paraId="1BB5E33A" w14:textId="77777777" w:rsidR="00870A08" w:rsidRDefault="003A5418">
      <w:pPr>
        <w:pStyle w:val="aff6"/>
      </w:pPr>
      <w:r>
        <w:t xml:space="preserve">230 User 10.0.2.1 logged </w:t>
      </w:r>
      <w:proofErr w:type="gramStart"/>
      <w:r>
        <w:t>in ,</w:t>
      </w:r>
      <w:proofErr w:type="gramEnd"/>
      <w:r>
        <w:t xml:space="preserve"> proceed</w:t>
      </w:r>
    </w:p>
    <w:p w14:paraId="2BDAECB5" w14:textId="77777777" w:rsidR="00870A08" w:rsidRDefault="003A5418">
      <w:pPr>
        <w:pStyle w:val="aff6"/>
      </w:pPr>
      <w:r>
        <w:t>[R1-ftp]</w:t>
      </w:r>
    </w:p>
    <w:p w14:paraId="08B7A96C" w14:textId="77777777" w:rsidR="00870A08" w:rsidRDefault="00870A08">
      <w:pPr>
        <w:pStyle w:val="aff6"/>
      </w:pPr>
    </w:p>
    <w:p w14:paraId="08EB3EE9" w14:textId="77777777" w:rsidR="00870A08" w:rsidRDefault="003A5418">
      <w:pPr>
        <w:ind w:firstLine="420"/>
      </w:pPr>
      <w:r>
        <w:rPr>
          <w:rFonts w:hint="eastAsia"/>
        </w:rPr>
        <w:lastRenderedPageBreak/>
        <w:t>可以观察到，路由器</w:t>
      </w:r>
      <w:r>
        <w:t>进入</w:t>
      </w:r>
      <w:r>
        <w:rPr>
          <w:rFonts w:hint="eastAsia"/>
        </w:rPr>
        <w:t>FTP</w:t>
      </w:r>
      <w:r>
        <w:rPr>
          <w:rFonts w:hint="eastAsia"/>
        </w:rPr>
        <w:t>配置视图</w:t>
      </w:r>
      <w:r>
        <w:t>。</w:t>
      </w:r>
    </w:p>
    <w:p w14:paraId="43D921FC" w14:textId="77777777" w:rsidR="00870A08" w:rsidRDefault="003A5418">
      <w:pPr>
        <w:ind w:firstLine="420"/>
      </w:pPr>
      <w:r>
        <w:rPr>
          <w:rFonts w:hint="eastAsia"/>
        </w:rPr>
        <w:t>使用</w:t>
      </w:r>
      <w:r>
        <w:t>命令</w:t>
      </w:r>
      <w:r>
        <w:rPr>
          <w:b/>
        </w:rPr>
        <w:t>ls</w:t>
      </w:r>
      <w:r>
        <w:t>查看</w:t>
      </w:r>
      <w:r>
        <w:rPr>
          <w:rFonts w:hint="eastAsia"/>
        </w:rPr>
        <w:t>FTP</w:t>
      </w:r>
      <w:r>
        <w:rPr>
          <w:rFonts w:hint="eastAsia"/>
        </w:rPr>
        <w:t>服务器</w:t>
      </w:r>
      <w:r>
        <w:t>文件夹状态。</w:t>
      </w:r>
    </w:p>
    <w:p w14:paraId="7BF99E9E" w14:textId="77777777" w:rsidR="00870A08" w:rsidRDefault="003A5418">
      <w:pPr>
        <w:pStyle w:val="aff6"/>
      </w:pPr>
      <w:r>
        <w:t>[R1-ftp]ls</w:t>
      </w:r>
    </w:p>
    <w:p w14:paraId="3247024B" w14:textId="77777777" w:rsidR="00870A08" w:rsidRDefault="003A5418">
      <w:pPr>
        <w:pStyle w:val="aff6"/>
      </w:pPr>
      <w:r>
        <w:t>200 Port command okay.</w:t>
      </w:r>
    </w:p>
    <w:p w14:paraId="692FCA7D" w14:textId="77777777" w:rsidR="00870A08" w:rsidRDefault="003A5418">
      <w:pPr>
        <w:pStyle w:val="aff6"/>
      </w:pPr>
      <w:r>
        <w:t>150 Opening ASCII NO-PRINT mode data connection for ls -l.</w:t>
      </w:r>
    </w:p>
    <w:p w14:paraId="6978160B" w14:textId="77777777" w:rsidR="00870A08" w:rsidRDefault="003A5418">
      <w:pPr>
        <w:pStyle w:val="aff6"/>
        <w:rPr>
          <w:shd w:val="pct10" w:color="auto" w:fill="FFFFFF"/>
        </w:rPr>
      </w:pPr>
      <w:r>
        <w:rPr>
          <w:rFonts w:hint="eastAsia"/>
          <w:shd w:val="pct10" w:color="auto" w:fill="FFFFFF"/>
        </w:rPr>
        <w:t>Config</w:t>
      </w:r>
    </w:p>
    <w:p w14:paraId="3EF28EC5" w14:textId="77777777" w:rsidR="00870A08" w:rsidRDefault="003A5418">
      <w:pPr>
        <w:pStyle w:val="aff6"/>
      </w:pPr>
      <w:r>
        <w:t>226 Transfer finished successfully. Data connection closed.</w:t>
      </w:r>
    </w:p>
    <w:p w14:paraId="7A5BEF2F" w14:textId="77777777" w:rsidR="00870A08" w:rsidRDefault="003A5418">
      <w:pPr>
        <w:pStyle w:val="aff6"/>
      </w:pPr>
      <w:r>
        <w:t>FTP: 12 byte(s) received in 0.180 second(s) 66.66byte(s)/sec.</w:t>
      </w:r>
    </w:p>
    <w:p w14:paraId="33F3D330" w14:textId="77777777" w:rsidR="00870A08" w:rsidRDefault="00870A08">
      <w:pPr>
        <w:pStyle w:val="aff6"/>
      </w:pPr>
    </w:p>
    <w:p w14:paraId="2BF9AEAE" w14:textId="77777777" w:rsidR="00870A08" w:rsidRDefault="003A5418">
      <w:pPr>
        <w:ind w:firstLine="420"/>
      </w:pPr>
      <w:r>
        <w:rPr>
          <w:rFonts w:hint="eastAsia"/>
        </w:rPr>
        <w:t>可以观察到，目前有文件夹</w:t>
      </w:r>
      <w:r>
        <w:rPr>
          <w:rFonts w:hint="eastAsia"/>
        </w:rPr>
        <w:t>Config</w:t>
      </w:r>
      <w:r>
        <w:rPr>
          <w:rFonts w:hint="eastAsia"/>
        </w:rPr>
        <w:t>。</w:t>
      </w:r>
    </w:p>
    <w:p w14:paraId="24AF25AD" w14:textId="77777777" w:rsidR="00870A08" w:rsidRDefault="003A5418">
      <w:pPr>
        <w:ind w:firstLine="420"/>
      </w:pPr>
      <w:r>
        <w:rPr>
          <w:rFonts w:hint="eastAsia"/>
        </w:rPr>
        <w:t>使用命令</w:t>
      </w:r>
      <w:r>
        <w:rPr>
          <w:rFonts w:hint="eastAsia"/>
          <w:b/>
        </w:rPr>
        <w:t>cd</w:t>
      </w:r>
      <w:r>
        <w:t>进入文件夹</w:t>
      </w:r>
      <w:r>
        <w:rPr>
          <w:rFonts w:hint="eastAsia"/>
        </w:rPr>
        <w:t>。</w:t>
      </w:r>
    </w:p>
    <w:p w14:paraId="6E4516DE" w14:textId="77777777" w:rsidR="00870A08" w:rsidRDefault="003A5418">
      <w:pPr>
        <w:pStyle w:val="aff6"/>
      </w:pPr>
      <w:r>
        <w:t xml:space="preserve">[R1-ftp]cd </w:t>
      </w:r>
      <w:r>
        <w:rPr>
          <w:rFonts w:hint="eastAsia"/>
        </w:rPr>
        <w:t>Config</w:t>
      </w:r>
    </w:p>
    <w:p w14:paraId="6B8B2540" w14:textId="77777777" w:rsidR="00870A08" w:rsidRDefault="003A5418">
      <w:pPr>
        <w:pStyle w:val="aff6"/>
      </w:pPr>
      <w:r>
        <w:t>250 "/config" is current directory.</w:t>
      </w:r>
    </w:p>
    <w:p w14:paraId="542109F3" w14:textId="77777777" w:rsidR="00870A08" w:rsidRDefault="00870A08">
      <w:pPr>
        <w:ind w:firstLineChars="0" w:firstLine="0"/>
      </w:pPr>
    </w:p>
    <w:p w14:paraId="1287994E" w14:textId="77777777" w:rsidR="00870A08" w:rsidRDefault="003A5418">
      <w:pPr>
        <w:ind w:firstLine="420"/>
      </w:pPr>
      <w:r>
        <w:rPr>
          <w:rFonts w:hint="eastAsia"/>
        </w:rPr>
        <w:t>可以观察到，目前已进入该文件夹。</w:t>
      </w:r>
    </w:p>
    <w:p w14:paraId="7710F9A2" w14:textId="77777777" w:rsidR="00870A08" w:rsidRDefault="003A5418">
      <w:pPr>
        <w:ind w:firstLine="420"/>
      </w:pPr>
      <w:r>
        <w:rPr>
          <w:rFonts w:hint="eastAsia"/>
        </w:rPr>
        <w:t>使用命令</w:t>
      </w:r>
      <w:proofErr w:type="spellStart"/>
      <w:r>
        <w:rPr>
          <w:rFonts w:hint="eastAsia"/>
          <w:b/>
        </w:rPr>
        <w:t>dir</w:t>
      </w:r>
      <w:proofErr w:type="spellEnd"/>
      <w:r>
        <w:rPr>
          <w:rFonts w:hint="eastAsia"/>
        </w:rPr>
        <w:t>查看</w:t>
      </w:r>
      <w:r>
        <w:t>详细</w:t>
      </w:r>
      <w:r>
        <w:rPr>
          <w:rFonts w:hint="eastAsia"/>
        </w:rPr>
        <w:t>的</w:t>
      </w:r>
      <w:r>
        <w:t>文件属性</w:t>
      </w:r>
      <w:r>
        <w:rPr>
          <w:rFonts w:hint="eastAsia"/>
        </w:rPr>
        <w:t>。</w:t>
      </w:r>
    </w:p>
    <w:p w14:paraId="6145B3CF" w14:textId="77777777" w:rsidR="00870A08" w:rsidRDefault="003A5418">
      <w:pPr>
        <w:pStyle w:val="aff6"/>
      </w:pPr>
      <w:r>
        <w:t>[R1-</w:t>
      </w:r>
      <w:proofErr w:type="gramStart"/>
      <w:r>
        <w:t>ftp]</w:t>
      </w:r>
      <w:proofErr w:type="spellStart"/>
      <w:r>
        <w:t>dir</w:t>
      </w:r>
      <w:proofErr w:type="spellEnd"/>
      <w:proofErr w:type="gramEnd"/>
    </w:p>
    <w:p w14:paraId="4A10050F" w14:textId="77777777" w:rsidR="00870A08" w:rsidRDefault="003A5418">
      <w:pPr>
        <w:pStyle w:val="aff6"/>
      </w:pPr>
      <w:r>
        <w:t>200 Port command okay.</w:t>
      </w:r>
    </w:p>
    <w:p w14:paraId="639EE9C3" w14:textId="77777777" w:rsidR="00870A08" w:rsidRDefault="003A5418">
      <w:pPr>
        <w:pStyle w:val="aff6"/>
      </w:pPr>
      <w:r>
        <w:t>150 Opening ASCII NO-PRINT mode data connection for ls -l.</w:t>
      </w:r>
    </w:p>
    <w:p w14:paraId="627ACB75" w14:textId="77777777" w:rsidR="00870A08" w:rsidRDefault="003A5418">
      <w:pPr>
        <w:pStyle w:val="aff6"/>
      </w:pPr>
      <w:proofErr w:type="spellStart"/>
      <w:proofErr w:type="gramStart"/>
      <w:r>
        <w:t>drwxrwxrwx</w:t>
      </w:r>
      <w:proofErr w:type="spellEnd"/>
      <w:r>
        <w:t xml:space="preserve">  1</w:t>
      </w:r>
      <w:proofErr w:type="gramEnd"/>
      <w:r>
        <w:t xml:space="preserve"> 10.0.2.1  </w:t>
      </w:r>
      <w:proofErr w:type="spellStart"/>
      <w:r>
        <w:t>nogroup</w:t>
      </w:r>
      <w:proofErr w:type="spellEnd"/>
      <w:r>
        <w:t xml:space="preserve">            </w:t>
      </w:r>
      <w:r>
        <w:rPr>
          <w:shd w:val="pct10" w:color="auto" w:fill="FFFFFF"/>
        </w:rPr>
        <w:t xml:space="preserve"> 3 Aug 21  2013 test.txt</w:t>
      </w:r>
    </w:p>
    <w:p w14:paraId="1BDC3DBE" w14:textId="77777777" w:rsidR="00870A08" w:rsidRDefault="003A5418">
      <w:pPr>
        <w:pStyle w:val="aff6"/>
      </w:pPr>
      <w:r>
        <w:t>226 Transfer finished successfully. Data connection closed.</w:t>
      </w:r>
    </w:p>
    <w:p w14:paraId="6B396DA0" w14:textId="77777777" w:rsidR="00870A08" w:rsidRDefault="003A5418">
      <w:pPr>
        <w:pStyle w:val="aff6"/>
      </w:pPr>
      <w:r>
        <w:t>FTP: 66 byte(s) received in 0.050 second(s) 1.32Kbyte(s)/sec.</w:t>
      </w:r>
    </w:p>
    <w:p w14:paraId="152F7788" w14:textId="77777777" w:rsidR="00870A08" w:rsidRDefault="00870A08">
      <w:pPr>
        <w:pStyle w:val="aff6"/>
      </w:pPr>
    </w:p>
    <w:p w14:paraId="59095F2B" w14:textId="77777777" w:rsidR="00870A08" w:rsidRDefault="003A5418">
      <w:pPr>
        <w:ind w:firstLine="420"/>
      </w:pPr>
      <w:r>
        <w:rPr>
          <w:rFonts w:hint="eastAsia"/>
        </w:rPr>
        <w:t>使用</w:t>
      </w:r>
      <w:r>
        <w:rPr>
          <w:b/>
        </w:rPr>
        <w:t>get</w:t>
      </w:r>
      <w:r>
        <w:t>命令下载</w:t>
      </w:r>
      <w:r>
        <w:t>test</w:t>
      </w:r>
      <w:r>
        <w:rPr>
          <w:rFonts w:hint="eastAsia"/>
        </w:rPr>
        <w:t>到</w:t>
      </w:r>
      <w:r>
        <w:t>本地路由器</w:t>
      </w:r>
      <w:r>
        <w:rPr>
          <w:rFonts w:hint="eastAsia"/>
        </w:rPr>
        <w:t>。</w:t>
      </w:r>
    </w:p>
    <w:p w14:paraId="5794C864" w14:textId="77777777" w:rsidR="00870A08" w:rsidRDefault="003A5418">
      <w:pPr>
        <w:pStyle w:val="aff6"/>
      </w:pPr>
      <w:r>
        <w:t>[R1-</w:t>
      </w:r>
      <w:proofErr w:type="gramStart"/>
      <w:r>
        <w:t>ftp]get</w:t>
      </w:r>
      <w:proofErr w:type="gramEnd"/>
      <w:r>
        <w:t xml:space="preserve"> test.txt </w:t>
      </w:r>
    </w:p>
    <w:p w14:paraId="01D88105" w14:textId="77777777" w:rsidR="00870A08" w:rsidRDefault="003A5418">
      <w:pPr>
        <w:pStyle w:val="aff6"/>
      </w:pPr>
      <w:r>
        <w:t>200 Port command okay.</w:t>
      </w:r>
    </w:p>
    <w:p w14:paraId="69DA4460" w14:textId="77777777" w:rsidR="00870A08" w:rsidRDefault="003A5418">
      <w:pPr>
        <w:pStyle w:val="aff6"/>
      </w:pPr>
      <w:r>
        <w:t>150 Sending test.txt (3 bytes). Mode STREAM Type BINARY</w:t>
      </w:r>
    </w:p>
    <w:p w14:paraId="757E137B" w14:textId="77777777" w:rsidR="00870A08" w:rsidRDefault="003A5418">
      <w:pPr>
        <w:pStyle w:val="aff6"/>
      </w:pPr>
      <w:r>
        <w:lastRenderedPageBreak/>
        <w:t xml:space="preserve">226 </w:t>
      </w:r>
      <w:r>
        <w:rPr>
          <w:shd w:val="pct10" w:color="auto" w:fill="FFFFFF"/>
        </w:rPr>
        <w:t>Transfer finished successfully</w:t>
      </w:r>
      <w:r>
        <w:t>. Data connection closed.</w:t>
      </w:r>
    </w:p>
    <w:p w14:paraId="00BE4927" w14:textId="77777777" w:rsidR="00870A08" w:rsidRDefault="003A5418">
      <w:pPr>
        <w:pStyle w:val="aff6"/>
      </w:pPr>
      <w:r>
        <w:t>FTP: 3 byte(s) received in 17.450 second(s) .17byte(s)/sec</w:t>
      </w:r>
    </w:p>
    <w:p w14:paraId="1F090D33" w14:textId="77777777" w:rsidR="00870A08" w:rsidRDefault="00870A08">
      <w:pPr>
        <w:pStyle w:val="aff6"/>
      </w:pPr>
    </w:p>
    <w:p w14:paraId="394C2190" w14:textId="77777777" w:rsidR="00870A08" w:rsidRDefault="003A5418">
      <w:pPr>
        <w:ind w:firstLine="420"/>
      </w:pPr>
      <w:r>
        <w:rPr>
          <w:rFonts w:hint="eastAsia"/>
        </w:rPr>
        <w:t>可以观察到，下载文件成功。</w:t>
      </w:r>
    </w:p>
    <w:p w14:paraId="38B073F5" w14:textId="77777777" w:rsidR="00870A08" w:rsidRDefault="003A5418">
      <w:pPr>
        <w:ind w:firstLine="420"/>
      </w:pPr>
      <w:r>
        <w:rPr>
          <w:rFonts w:hint="eastAsia"/>
        </w:rPr>
        <w:t>使用</w:t>
      </w:r>
      <w:r>
        <w:rPr>
          <w:rFonts w:hint="eastAsia"/>
          <w:b/>
        </w:rPr>
        <w:t>put</w:t>
      </w:r>
      <w:r>
        <w:t>命令</w:t>
      </w:r>
      <w:r>
        <w:rPr>
          <w:rFonts w:hint="eastAsia"/>
        </w:rPr>
        <w:t>上传</w:t>
      </w:r>
      <w:r>
        <w:t>test</w:t>
      </w:r>
      <w:r>
        <w:rPr>
          <w:rFonts w:hint="eastAsia"/>
        </w:rPr>
        <w:t>到</w:t>
      </w:r>
      <w:r>
        <w:rPr>
          <w:rFonts w:hint="eastAsia"/>
        </w:rPr>
        <w:t>FTP</w:t>
      </w:r>
      <w:r>
        <w:rPr>
          <w:rFonts w:hint="eastAsia"/>
        </w:rPr>
        <w:t>服务器</w:t>
      </w:r>
      <w:r>
        <w:t>，命名为</w:t>
      </w:r>
      <w:r>
        <w:t>new.txt</w:t>
      </w:r>
      <w:r>
        <w:rPr>
          <w:rFonts w:hint="eastAsia"/>
        </w:rPr>
        <w:t>。</w:t>
      </w:r>
    </w:p>
    <w:p w14:paraId="645D49AE" w14:textId="77777777" w:rsidR="00870A08" w:rsidRDefault="003A5418">
      <w:pPr>
        <w:pStyle w:val="aff6"/>
      </w:pPr>
      <w:r>
        <w:t>[R1-</w:t>
      </w:r>
      <w:proofErr w:type="gramStart"/>
      <w:r>
        <w:t>ftp]put</w:t>
      </w:r>
      <w:proofErr w:type="gramEnd"/>
      <w:r>
        <w:t xml:space="preserve"> test.txt new.txt</w:t>
      </w:r>
    </w:p>
    <w:p w14:paraId="69E08395" w14:textId="77777777" w:rsidR="00870A08" w:rsidRDefault="003A5418">
      <w:pPr>
        <w:pStyle w:val="aff6"/>
      </w:pPr>
      <w:r>
        <w:t>200 Port command okay.</w:t>
      </w:r>
    </w:p>
    <w:p w14:paraId="6524D021" w14:textId="77777777" w:rsidR="00870A08" w:rsidRDefault="003A5418">
      <w:pPr>
        <w:pStyle w:val="aff6"/>
      </w:pPr>
      <w:r>
        <w:t>150 Opening BINARY data connection for new.txt</w:t>
      </w:r>
    </w:p>
    <w:p w14:paraId="50517C7F" w14:textId="77777777" w:rsidR="00870A08" w:rsidRDefault="003A5418">
      <w:pPr>
        <w:pStyle w:val="aff6"/>
      </w:pPr>
      <w:r>
        <w:t xml:space="preserve">226 </w:t>
      </w:r>
      <w:r>
        <w:rPr>
          <w:shd w:val="pct10" w:color="auto" w:fill="FFFFFF"/>
        </w:rPr>
        <w:t>Transfer finished successfully</w:t>
      </w:r>
      <w:r>
        <w:t>. Data connection closed.</w:t>
      </w:r>
    </w:p>
    <w:p w14:paraId="6121ED4D" w14:textId="77777777" w:rsidR="00870A08" w:rsidRDefault="003A5418">
      <w:pPr>
        <w:pStyle w:val="aff6"/>
      </w:pPr>
      <w:r>
        <w:t>FTP: 3 byte(s) sent in 0.070 second(s) 42.85byte(s)/sec.</w:t>
      </w:r>
    </w:p>
    <w:p w14:paraId="6D9982A7" w14:textId="77777777" w:rsidR="00870A08" w:rsidRDefault="00870A08">
      <w:pPr>
        <w:ind w:firstLineChars="0" w:firstLine="0"/>
      </w:pPr>
    </w:p>
    <w:p w14:paraId="35363F26" w14:textId="77777777" w:rsidR="00870A08" w:rsidRDefault="003A5418">
      <w:pPr>
        <w:ind w:firstLine="420"/>
      </w:pPr>
      <w:r>
        <w:rPr>
          <w:rFonts w:hint="eastAsia"/>
        </w:rPr>
        <w:t>可以观察到，上传</w:t>
      </w:r>
      <w:r>
        <w:t>文件</w:t>
      </w:r>
      <w:r>
        <w:rPr>
          <w:rFonts w:hint="eastAsia"/>
        </w:rPr>
        <w:t>成功。</w:t>
      </w:r>
    </w:p>
    <w:p w14:paraId="7D215FA8" w14:textId="77777777" w:rsidR="00870A08" w:rsidRDefault="003A5418">
      <w:pPr>
        <w:pStyle w:val="2"/>
        <w:numPr>
          <w:ilvl w:val="0"/>
          <w:numId w:val="10"/>
        </w:numPr>
        <w:ind w:left="426" w:hanging="426"/>
      </w:pPr>
      <w:r>
        <w:rPr>
          <w:rFonts w:hint="eastAsia"/>
        </w:rPr>
        <w:t>配置路由器</w:t>
      </w:r>
      <w:r>
        <w:t>为</w:t>
      </w:r>
      <w:r>
        <w:rPr>
          <w:rFonts w:hint="eastAsia"/>
        </w:rPr>
        <w:t>FTP Server</w:t>
      </w:r>
    </w:p>
    <w:p w14:paraId="045F9B7B" w14:textId="77777777" w:rsidR="00870A08" w:rsidRDefault="003A5418">
      <w:pPr>
        <w:ind w:firstLine="420"/>
        <w:rPr>
          <w:kern w:val="0"/>
        </w:rPr>
      </w:pPr>
      <w:r>
        <w:rPr>
          <w:rFonts w:hint="eastAsia"/>
          <w:kern w:val="0"/>
        </w:rPr>
        <w:t>在上面的</w:t>
      </w:r>
      <w:r>
        <w:rPr>
          <w:rFonts w:hint="eastAsia"/>
          <w:kern w:val="0"/>
          <w:lang w:val="zh-CN"/>
        </w:rPr>
        <w:t>步骤中</w:t>
      </w:r>
      <w:r>
        <w:rPr>
          <w:rFonts w:hint="eastAsia"/>
          <w:kern w:val="0"/>
        </w:rPr>
        <w:t>，</w:t>
      </w:r>
      <w:r>
        <w:rPr>
          <w:rFonts w:hint="eastAsia"/>
          <w:kern w:val="0"/>
          <w:lang w:val="zh-CN"/>
        </w:rPr>
        <w:t>路由器作为</w:t>
      </w:r>
      <w:r>
        <w:rPr>
          <w:rFonts w:hint="eastAsia"/>
          <w:kern w:val="0"/>
        </w:rPr>
        <w:t>FTP Client</w:t>
      </w:r>
      <w:r>
        <w:rPr>
          <w:rFonts w:hint="eastAsia"/>
          <w:kern w:val="0"/>
          <w:lang w:val="zh-CN"/>
        </w:rPr>
        <w:t>已经成功从</w:t>
      </w:r>
      <w:r>
        <w:rPr>
          <w:rFonts w:hint="eastAsia"/>
          <w:kern w:val="0"/>
        </w:rPr>
        <w:t>FTP Server</w:t>
      </w:r>
      <w:r>
        <w:rPr>
          <w:rFonts w:hint="eastAsia"/>
          <w:kern w:val="0"/>
          <w:lang w:val="zh-CN"/>
        </w:rPr>
        <w:t>上获取和上传了文件。</w:t>
      </w:r>
    </w:p>
    <w:p w14:paraId="62DC8371" w14:textId="77777777" w:rsidR="00870A08" w:rsidRDefault="003A5418">
      <w:pPr>
        <w:ind w:firstLine="420"/>
        <w:rPr>
          <w:kern w:val="0"/>
          <w:lang w:val="zh-CN"/>
        </w:rPr>
      </w:pPr>
      <w:r>
        <w:rPr>
          <w:rFonts w:hint="eastAsia"/>
          <w:kern w:val="0"/>
          <w:lang w:val="zh-CN"/>
        </w:rPr>
        <w:t>现在将</w:t>
      </w:r>
      <w:r>
        <w:rPr>
          <w:kern w:val="0"/>
          <w:lang w:val="zh-CN"/>
        </w:rPr>
        <w:t>路由器配置为</w:t>
      </w:r>
      <w:r>
        <w:rPr>
          <w:rFonts w:hint="eastAsia"/>
          <w:kern w:val="0"/>
          <w:lang w:val="zh-CN"/>
        </w:rPr>
        <w:t>FTP</w:t>
      </w:r>
      <w:r>
        <w:rPr>
          <w:rFonts w:hint="eastAsia"/>
          <w:kern w:val="0"/>
          <w:lang w:val="zh-CN"/>
        </w:rPr>
        <w:t>服务器</w:t>
      </w:r>
      <w:r>
        <w:rPr>
          <w:kern w:val="0"/>
          <w:lang w:val="zh-CN"/>
        </w:rPr>
        <w:t>，可以使得路由器下</w:t>
      </w:r>
      <w:r>
        <w:rPr>
          <w:rFonts w:hint="eastAsia"/>
          <w:kern w:val="0"/>
          <w:lang w:val="zh-CN"/>
        </w:rPr>
        <w:t>行</w:t>
      </w:r>
      <w:r>
        <w:rPr>
          <w:kern w:val="0"/>
          <w:lang w:val="zh-CN"/>
        </w:rPr>
        <w:t>的客户端</w:t>
      </w:r>
      <w:r>
        <w:rPr>
          <w:rFonts w:hint="eastAsia"/>
          <w:kern w:val="0"/>
          <w:lang w:val="zh-CN"/>
        </w:rPr>
        <w:t>能够上传</w:t>
      </w:r>
      <w:r>
        <w:rPr>
          <w:kern w:val="0"/>
          <w:lang w:val="zh-CN"/>
        </w:rPr>
        <w:t>文件</w:t>
      </w:r>
      <w:r>
        <w:rPr>
          <w:rFonts w:hint="eastAsia"/>
          <w:kern w:val="0"/>
          <w:lang w:val="zh-CN"/>
        </w:rPr>
        <w:t>到路由器上，并可直接从</w:t>
      </w:r>
      <w:r>
        <w:rPr>
          <w:rFonts w:hint="eastAsia"/>
          <w:kern w:val="0"/>
          <w:lang w:val="zh-CN"/>
        </w:rPr>
        <w:t>Server</w:t>
      </w:r>
      <w:r>
        <w:rPr>
          <w:rFonts w:hint="eastAsia"/>
          <w:kern w:val="0"/>
          <w:lang w:val="zh-CN"/>
        </w:rPr>
        <w:t>上获取文件。</w:t>
      </w:r>
    </w:p>
    <w:p w14:paraId="40AB6403" w14:textId="77777777" w:rsidR="00870A08" w:rsidRDefault="003A5418">
      <w:pPr>
        <w:ind w:firstLine="420"/>
        <w:rPr>
          <w:kern w:val="0"/>
          <w:lang w:val="zh-CN"/>
        </w:rPr>
      </w:pPr>
      <w:r>
        <w:rPr>
          <w:rFonts w:hint="eastAsia"/>
          <w:kern w:val="0"/>
          <w:lang w:val="zh-CN"/>
        </w:rPr>
        <w:t>打开</w:t>
      </w:r>
      <w:r>
        <w:rPr>
          <w:kern w:val="0"/>
          <w:lang w:val="zh-CN"/>
        </w:rPr>
        <w:t>路由器</w:t>
      </w:r>
      <w:r>
        <w:rPr>
          <w:rFonts w:hint="eastAsia"/>
          <w:kern w:val="0"/>
          <w:lang w:val="zh-CN"/>
        </w:rPr>
        <w:t>R1</w:t>
      </w:r>
      <w:r>
        <w:rPr>
          <w:rFonts w:hint="eastAsia"/>
          <w:kern w:val="0"/>
          <w:lang w:val="zh-CN"/>
        </w:rPr>
        <w:t>的</w:t>
      </w:r>
      <w:r>
        <w:rPr>
          <w:rFonts w:hint="eastAsia"/>
          <w:kern w:val="0"/>
          <w:lang w:val="zh-CN"/>
        </w:rPr>
        <w:t>FTP</w:t>
      </w:r>
      <w:r>
        <w:rPr>
          <w:rFonts w:hint="eastAsia"/>
          <w:kern w:val="0"/>
          <w:lang w:val="zh-CN"/>
        </w:rPr>
        <w:t>服务器</w:t>
      </w:r>
      <w:r>
        <w:rPr>
          <w:kern w:val="0"/>
          <w:lang w:val="zh-CN"/>
        </w:rPr>
        <w:t>功能。</w:t>
      </w:r>
    </w:p>
    <w:p w14:paraId="0A289864" w14:textId="77777777" w:rsidR="00870A08" w:rsidRDefault="003A5418">
      <w:pPr>
        <w:pStyle w:val="aff6"/>
      </w:pPr>
      <w:r>
        <w:t xml:space="preserve">&lt;R1&gt;system-view  </w:t>
      </w:r>
    </w:p>
    <w:p w14:paraId="526AEAE0" w14:textId="77777777" w:rsidR="00870A08" w:rsidRDefault="003A5418">
      <w:pPr>
        <w:pStyle w:val="aff6"/>
      </w:pPr>
      <w:r>
        <w:t>[R</w:t>
      </w:r>
      <w:proofErr w:type="gramStart"/>
      <w:r>
        <w:t>1]ftp</w:t>
      </w:r>
      <w:proofErr w:type="gramEnd"/>
      <w:r>
        <w:t xml:space="preserve"> server enable </w:t>
      </w:r>
    </w:p>
    <w:p w14:paraId="6AC17634" w14:textId="77777777" w:rsidR="00870A08" w:rsidRDefault="00870A08">
      <w:pPr>
        <w:pStyle w:val="aff6"/>
      </w:pPr>
    </w:p>
    <w:p w14:paraId="1AE09923" w14:textId="77777777" w:rsidR="00870A08" w:rsidRDefault="003A5418">
      <w:pPr>
        <w:ind w:firstLine="420"/>
        <w:rPr>
          <w:kern w:val="0"/>
        </w:rPr>
      </w:pPr>
      <w:r>
        <w:rPr>
          <w:rFonts w:hint="eastAsia"/>
          <w:kern w:val="0"/>
        </w:rPr>
        <w:t>设置</w:t>
      </w:r>
      <w:r>
        <w:rPr>
          <w:rFonts w:hint="eastAsia"/>
          <w:kern w:val="0"/>
        </w:rPr>
        <w:t>FTP</w:t>
      </w:r>
      <w:r>
        <w:rPr>
          <w:rFonts w:hint="eastAsia"/>
          <w:kern w:val="0"/>
        </w:rPr>
        <w:t>登录</w:t>
      </w:r>
      <w:r>
        <w:rPr>
          <w:kern w:val="0"/>
        </w:rPr>
        <w:t>的用户名</w:t>
      </w:r>
      <w:r>
        <w:rPr>
          <w:rFonts w:hint="eastAsia"/>
          <w:kern w:val="0"/>
        </w:rPr>
        <w:t>为</w:t>
      </w:r>
      <w:r>
        <w:rPr>
          <w:kern w:val="0"/>
        </w:rPr>
        <w:t>ftp</w:t>
      </w:r>
      <w:r>
        <w:rPr>
          <w:rFonts w:hint="eastAsia"/>
          <w:kern w:val="0"/>
        </w:rPr>
        <w:t>，</w:t>
      </w:r>
      <w:r>
        <w:rPr>
          <w:kern w:val="0"/>
        </w:rPr>
        <w:t>密码</w:t>
      </w:r>
      <w:r>
        <w:rPr>
          <w:rFonts w:hint="eastAsia"/>
          <w:kern w:val="0"/>
        </w:rPr>
        <w:t>为</w:t>
      </w:r>
      <w:proofErr w:type="spellStart"/>
      <w:r>
        <w:rPr>
          <w:rFonts w:hint="eastAsia"/>
          <w:kern w:val="0"/>
        </w:rPr>
        <w:t>huawei</w:t>
      </w:r>
      <w:proofErr w:type="spellEnd"/>
      <w:r>
        <w:rPr>
          <w:rFonts w:hint="eastAsia"/>
          <w:kern w:val="0"/>
        </w:rPr>
        <w:t>，设置</w:t>
      </w:r>
      <w:r>
        <w:rPr>
          <w:kern w:val="0"/>
        </w:rPr>
        <w:t>文件夹目录</w:t>
      </w:r>
      <w:r>
        <w:rPr>
          <w:kern w:val="0"/>
        </w:rPr>
        <w:t>flash</w:t>
      </w:r>
      <w:r>
        <w:rPr>
          <w:kern w:val="0"/>
        </w:rPr>
        <w:t>：</w:t>
      </w:r>
      <w:r>
        <w:rPr>
          <w:rFonts w:hint="eastAsia"/>
          <w:kern w:val="0"/>
        </w:rPr>
        <w:t>。配置</w:t>
      </w:r>
      <w:r>
        <w:rPr>
          <w:rFonts w:hint="eastAsia"/>
          <w:kern w:val="0"/>
        </w:rPr>
        <w:t>FTP</w:t>
      </w:r>
      <w:r>
        <w:rPr>
          <w:rFonts w:hint="eastAsia"/>
          <w:kern w:val="0"/>
        </w:rPr>
        <w:t>用户可访问的目录为</w:t>
      </w:r>
      <w:proofErr w:type="spellStart"/>
      <w:r>
        <w:rPr>
          <w:rFonts w:hint="eastAsia"/>
          <w:kern w:val="0"/>
        </w:rPr>
        <w:t>fash</w:t>
      </w:r>
      <w:proofErr w:type="spellEnd"/>
      <w:r>
        <w:rPr>
          <w:rFonts w:hint="eastAsia"/>
          <w:kern w:val="0"/>
        </w:rPr>
        <w:t>：，用户优先级为</w:t>
      </w:r>
      <w:r>
        <w:rPr>
          <w:rFonts w:hint="eastAsia"/>
          <w:kern w:val="0"/>
        </w:rPr>
        <w:t>15</w:t>
      </w:r>
      <w:r>
        <w:rPr>
          <w:rFonts w:hint="eastAsia"/>
          <w:kern w:val="0"/>
        </w:rPr>
        <w:t>，服务类型为</w:t>
      </w:r>
      <w:r>
        <w:rPr>
          <w:rFonts w:hint="eastAsia"/>
          <w:kern w:val="0"/>
        </w:rPr>
        <w:t>ftp</w:t>
      </w:r>
      <w:r>
        <w:rPr>
          <w:rFonts w:hint="eastAsia"/>
          <w:kern w:val="0"/>
        </w:rPr>
        <w:t>。</w:t>
      </w:r>
    </w:p>
    <w:p w14:paraId="355F8AF0" w14:textId="77777777" w:rsidR="00870A08" w:rsidRDefault="003A5418">
      <w:pPr>
        <w:pStyle w:val="aff6"/>
      </w:pPr>
      <w:r>
        <w:t>[R1]</w:t>
      </w:r>
      <w:proofErr w:type="spellStart"/>
      <w:r>
        <w:t>aaa</w:t>
      </w:r>
      <w:proofErr w:type="spellEnd"/>
    </w:p>
    <w:p w14:paraId="2D61EE02" w14:textId="1737F1AA" w:rsidR="00870A08" w:rsidRDefault="003A5418">
      <w:pPr>
        <w:pStyle w:val="aff6"/>
      </w:pPr>
      <w:r>
        <w:t>[R1-</w:t>
      </w:r>
      <w:proofErr w:type="gramStart"/>
      <w:r>
        <w:t>aaa]local</w:t>
      </w:r>
      <w:proofErr w:type="gramEnd"/>
      <w:r>
        <w:t xml:space="preserve">-user ftp password cipher </w:t>
      </w:r>
      <w:proofErr w:type="spellStart"/>
      <w:r>
        <w:rPr>
          <w:rFonts w:hint="eastAsia"/>
        </w:rPr>
        <w:t>h</w:t>
      </w:r>
      <w:r w:rsidR="00344353">
        <w:t>u</w:t>
      </w:r>
      <w:r>
        <w:t>awei</w:t>
      </w:r>
      <w:proofErr w:type="spellEnd"/>
    </w:p>
    <w:p w14:paraId="20F48DE2" w14:textId="77777777" w:rsidR="00870A08" w:rsidRDefault="003A5418">
      <w:pPr>
        <w:pStyle w:val="aff6"/>
      </w:pPr>
      <w:r>
        <w:t>[R1-</w:t>
      </w:r>
      <w:proofErr w:type="gramStart"/>
      <w:r>
        <w:t>aaa]local</w:t>
      </w:r>
      <w:proofErr w:type="gramEnd"/>
      <w:r>
        <w:t>-user ftp ftp-directory flash:</w:t>
      </w:r>
    </w:p>
    <w:p w14:paraId="60F3D1B2" w14:textId="77777777" w:rsidR="00870A08" w:rsidRDefault="003A5418">
      <w:pPr>
        <w:pStyle w:val="aff6"/>
      </w:pPr>
      <w:r>
        <w:t>[R1-</w:t>
      </w:r>
      <w:proofErr w:type="gramStart"/>
      <w:r>
        <w:t>aaa]local</w:t>
      </w:r>
      <w:proofErr w:type="gramEnd"/>
      <w:r>
        <w:t>-user ftp service-type ftp</w:t>
      </w:r>
    </w:p>
    <w:p w14:paraId="04C07528" w14:textId="77777777" w:rsidR="00870A08" w:rsidRDefault="003A5418">
      <w:pPr>
        <w:pStyle w:val="aff6"/>
      </w:pPr>
      <w:r>
        <w:t>[R1-</w:t>
      </w:r>
      <w:proofErr w:type="gramStart"/>
      <w:r>
        <w:t>aaa]local</w:t>
      </w:r>
      <w:proofErr w:type="gramEnd"/>
      <w:r>
        <w:t>-user ftp privilege level 15</w:t>
      </w:r>
    </w:p>
    <w:p w14:paraId="665B2AB0" w14:textId="77777777" w:rsidR="00870A08" w:rsidRDefault="00870A08">
      <w:pPr>
        <w:ind w:firstLineChars="0" w:firstLine="0"/>
        <w:rPr>
          <w:kern w:val="0"/>
        </w:rPr>
      </w:pPr>
    </w:p>
    <w:p w14:paraId="528193C1" w14:textId="77777777" w:rsidR="00870A08" w:rsidRDefault="003A5418">
      <w:pPr>
        <w:ind w:firstLine="420"/>
        <w:rPr>
          <w:kern w:val="0"/>
        </w:rPr>
      </w:pPr>
      <w:r>
        <w:rPr>
          <w:rFonts w:hint="eastAsia"/>
          <w:kern w:val="0"/>
        </w:rPr>
        <w:t>配置完成</w:t>
      </w:r>
      <w:r>
        <w:rPr>
          <w:kern w:val="0"/>
        </w:rPr>
        <w:t>后，</w:t>
      </w:r>
      <w:r>
        <w:rPr>
          <w:rFonts w:hint="eastAsia"/>
          <w:kern w:val="0"/>
        </w:rPr>
        <w:t>在本地创建测试文件</w:t>
      </w:r>
      <w:r>
        <w:rPr>
          <w:rFonts w:hint="eastAsia"/>
          <w:kern w:val="0"/>
        </w:rPr>
        <w:t>test-user.txt</w:t>
      </w:r>
      <w:r>
        <w:rPr>
          <w:rFonts w:hint="eastAsia"/>
          <w:kern w:val="0"/>
        </w:rPr>
        <w:t>，并设置客户端信息如下图。配置服务器地址为</w:t>
      </w:r>
      <w:r>
        <w:rPr>
          <w:rFonts w:hint="eastAsia"/>
          <w:kern w:val="0"/>
        </w:rPr>
        <w:t>10.0.1.254</w:t>
      </w:r>
      <w:r>
        <w:rPr>
          <w:rFonts w:hint="eastAsia"/>
          <w:kern w:val="0"/>
        </w:rPr>
        <w:t>，用户名为</w:t>
      </w:r>
      <w:r>
        <w:rPr>
          <w:rFonts w:hint="eastAsia"/>
          <w:kern w:val="0"/>
        </w:rPr>
        <w:t>ftp</w:t>
      </w:r>
      <w:r>
        <w:rPr>
          <w:rFonts w:hint="eastAsia"/>
          <w:kern w:val="0"/>
        </w:rPr>
        <w:t>，密码为</w:t>
      </w:r>
      <w:proofErr w:type="spellStart"/>
      <w:r>
        <w:rPr>
          <w:rFonts w:hint="eastAsia"/>
          <w:kern w:val="0"/>
        </w:rPr>
        <w:t>huawei</w:t>
      </w:r>
      <w:proofErr w:type="spellEnd"/>
      <w:r>
        <w:rPr>
          <w:rFonts w:hint="eastAsia"/>
          <w:kern w:val="0"/>
        </w:rPr>
        <w:t>，然后点击“登录”按钮。</w:t>
      </w:r>
    </w:p>
    <w:p w14:paraId="500E2994" w14:textId="77777777" w:rsidR="00870A08" w:rsidRDefault="003A5418">
      <w:pPr>
        <w:pStyle w:val="aff6"/>
        <w:jc w:val="center"/>
      </w:pPr>
      <w:r>
        <w:rPr>
          <w:noProof/>
          <w:lang w:val="en-GB"/>
        </w:rPr>
        <w:drawing>
          <wp:inline distT="0" distB="0" distL="0" distR="0" wp14:anchorId="1BF752B7" wp14:editId="7A2CF2DF">
            <wp:extent cx="5274310" cy="3672840"/>
            <wp:effectExtent l="19050" t="0" r="2540" b="0"/>
            <wp:docPr id="24" name="图片 23"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捕获.PNG"/>
                    <pic:cNvPicPr>
                      <a:picLocks noChangeAspect="1"/>
                    </pic:cNvPicPr>
                  </pic:nvPicPr>
                  <pic:blipFill>
                    <a:blip r:embed="rId89" cstate="print">
                      <a:grayscl/>
                    </a:blip>
                    <a:stretch>
                      <a:fillRect/>
                    </a:stretch>
                  </pic:blipFill>
                  <pic:spPr>
                    <a:xfrm>
                      <a:off x="0" y="0"/>
                      <a:ext cx="5274310" cy="3672840"/>
                    </a:xfrm>
                    <a:prstGeom prst="rect">
                      <a:avLst/>
                    </a:prstGeom>
                  </pic:spPr>
                </pic:pic>
              </a:graphicData>
            </a:graphic>
          </wp:inline>
        </w:drawing>
      </w:r>
    </w:p>
    <w:p w14:paraId="4A5E0422" w14:textId="77777777" w:rsidR="00870A08" w:rsidRDefault="003A5418">
      <w:pPr>
        <w:pStyle w:val="aff6"/>
        <w:jc w:val="center"/>
      </w:pPr>
      <w:r>
        <w:rPr>
          <w:rFonts w:hint="eastAsia"/>
        </w:rPr>
        <w:t>图</w:t>
      </w:r>
      <w:r>
        <w:rPr>
          <w:rFonts w:hint="eastAsia"/>
        </w:rPr>
        <w:t>1-42</w:t>
      </w:r>
    </w:p>
    <w:p w14:paraId="13D15F60" w14:textId="77777777" w:rsidR="00870A08" w:rsidRDefault="00870A08">
      <w:pPr>
        <w:ind w:firstLineChars="0" w:firstLine="0"/>
        <w:rPr>
          <w:kern w:val="0"/>
        </w:rPr>
      </w:pPr>
    </w:p>
    <w:p w14:paraId="6244A33D" w14:textId="77777777" w:rsidR="00870A08" w:rsidRDefault="003A5418">
      <w:pPr>
        <w:ind w:firstLine="420"/>
        <w:rPr>
          <w:kern w:val="0"/>
        </w:rPr>
      </w:pPr>
      <w:r>
        <w:rPr>
          <w:rFonts w:hint="eastAsia"/>
          <w:kern w:val="0"/>
        </w:rPr>
        <w:t>登录</w:t>
      </w:r>
      <w:r>
        <w:rPr>
          <w:kern w:val="0"/>
        </w:rPr>
        <w:t>成功</w:t>
      </w:r>
      <w:r>
        <w:rPr>
          <w:rFonts w:hint="eastAsia"/>
          <w:kern w:val="0"/>
        </w:rPr>
        <w:t>后</w:t>
      </w:r>
      <w:r>
        <w:rPr>
          <w:kern w:val="0"/>
        </w:rPr>
        <w:t>，可</w:t>
      </w:r>
      <w:r>
        <w:rPr>
          <w:rFonts w:hint="eastAsia"/>
          <w:kern w:val="0"/>
        </w:rPr>
        <w:t>选择</w:t>
      </w:r>
      <w:r>
        <w:rPr>
          <w:kern w:val="0"/>
        </w:rPr>
        <w:t>文件</w:t>
      </w:r>
      <w:r>
        <w:rPr>
          <w:rFonts w:hint="eastAsia"/>
          <w:kern w:val="0"/>
        </w:rPr>
        <w:t>test-user</w:t>
      </w:r>
      <w:r>
        <w:rPr>
          <w:rFonts w:hint="eastAsia"/>
          <w:kern w:val="0"/>
        </w:rPr>
        <w:t>，并点击向右箭头传送</w:t>
      </w:r>
      <w:r>
        <w:rPr>
          <w:kern w:val="0"/>
        </w:rPr>
        <w:t>至</w:t>
      </w:r>
      <w:r>
        <w:rPr>
          <w:rFonts w:hint="eastAsia"/>
          <w:kern w:val="0"/>
        </w:rPr>
        <w:t>FTP</w:t>
      </w:r>
      <w:r>
        <w:rPr>
          <w:rFonts w:hint="eastAsia"/>
          <w:kern w:val="0"/>
        </w:rPr>
        <w:t>服务器，可观察到上传文件成功。</w:t>
      </w:r>
    </w:p>
    <w:p w14:paraId="7E37524B" w14:textId="77777777" w:rsidR="00870A08" w:rsidRDefault="003A5418">
      <w:pPr>
        <w:ind w:firstLine="420"/>
        <w:rPr>
          <w:kern w:val="0"/>
        </w:rPr>
      </w:pPr>
      <w:r>
        <w:rPr>
          <w:rFonts w:hint="eastAsia"/>
          <w:kern w:val="0"/>
        </w:rPr>
        <w:t>在</w:t>
      </w:r>
      <w:r>
        <w:rPr>
          <w:rFonts w:hint="eastAsia"/>
          <w:kern w:val="0"/>
        </w:rPr>
        <w:t>R1</w:t>
      </w:r>
      <w:r>
        <w:rPr>
          <w:rFonts w:hint="eastAsia"/>
          <w:kern w:val="0"/>
        </w:rPr>
        <w:t>上查看目录下的文件。</w:t>
      </w:r>
    </w:p>
    <w:p w14:paraId="2B5D001B" w14:textId="77777777" w:rsidR="00870A08" w:rsidRDefault="003A5418">
      <w:pPr>
        <w:pStyle w:val="aff6"/>
      </w:pPr>
      <w:r>
        <w:t>[R</w:t>
      </w:r>
      <w:proofErr w:type="gramStart"/>
      <w:r>
        <w:t>1]</w:t>
      </w:r>
      <w:proofErr w:type="spellStart"/>
      <w:r>
        <w:t>dir</w:t>
      </w:r>
      <w:proofErr w:type="spellEnd"/>
      <w:proofErr w:type="gramEnd"/>
      <w:r>
        <w:t xml:space="preserve"> </w:t>
      </w:r>
    </w:p>
    <w:p w14:paraId="29D9E533" w14:textId="77777777" w:rsidR="00870A08" w:rsidRDefault="003A5418">
      <w:pPr>
        <w:pStyle w:val="aff6"/>
      </w:pPr>
      <w:r>
        <w:t>Directory of flash:/</w:t>
      </w:r>
    </w:p>
    <w:p w14:paraId="273AA3C1" w14:textId="77777777" w:rsidR="00870A08" w:rsidRDefault="003A5418">
      <w:pPr>
        <w:pStyle w:val="aff6"/>
      </w:pPr>
      <w:r>
        <w:t xml:space="preserve">  </w:t>
      </w:r>
      <w:proofErr w:type="spellStart"/>
      <w:proofErr w:type="gramStart"/>
      <w:r>
        <w:t>Idx</w:t>
      </w:r>
      <w:proofErr w:type="spellEnd"/>
      <w:r>
        <w:t xml:space="preserve">  </w:t>
      </w:r>
      <w:proofErr w:type="spellStart"/>
      <w:r>
        <w:t>Attr</w:t>
      </w:r>
      <w:proofErr w:type="spellEnd"/>
      <w:proofErr w:type="gramEnd"/>
      <w:r>
        <w:t xml:space="preserve">     Size(Byte)  Date        Time(LMT)  </w:t>
      </w:r>
      <w:proofErr w:type="spellStart"/>
      <w:r>
        <w:t>FileName</w:t>
      </w:r>
      <w:proofErr w:type="spellEnd"/>
      <w:r>
        <w:t xml:space="preserve"> </w:t>
      </w:r>
    </w:p>
    <w:p w14:paraId="0FA8EEDE" w14:textId="77777777" w:rsidR="00870A08" w:rsidRDefault="003A5418">
      <w:pPr>
        <w:pStyle w:val="aff6"/>
      </w:pPr>
      <w:r>
        <w:rPr>
          <w:rFonts w:hint="eastAsia"/>
        </w:rPr>
        <w:t>……</w:t>
      </w:r>
    </w:p>
    <w:p w14:paraId="5EE086A0" w14:textId="77777777" w:rsidR="00870A08" w:rsidRDefault="003A5418">
      <w:pPr>
        <w:pStyle w:val="aff6"/>
      </w:pPr>
      <w:r>
        <w:t xml:space="preserve">    </w:t>
      </w:r>
      <w:proofErr w:type="gramStart"/>
      <w:r>
        <w:rPr>
          <w:shd w:val="pct10" w:color="auto" w:fill="FFFFFF"/>
        </w:rPr>
        <w:t>3  -</w:t>
      </w:r>
      <w:proofErr w:type="spellStart"/>
      <w:proofErr w:type="gramEnd"/>
      <w:r>
        <w:rPr>
          <w:shd w:val="pct10" w:color="auto" w:fill="FFFFFF"/>
        </w:rPr>
        <w:t>rw</w:t>
      </w:r>
      <w:proofErr w:type="spellEnd"/>
      <w:r>
        <w:rPr>
          <w:shd w:val="pct10" w:color="auto" w:fill="FFFFFF"/>
        </w:rPr>
        <w:t>-              0  Sep 09 2013 03:32:58   test-user.txt</w:t>
      </w:r>
    </w:p>
    <w:p w14:paraId="66998901" w14:textId="77777777" w:rsidR="00870A08" w:rsidRDefault="003A5418">
      <w:pPr>
        <w:pStyle w:val="aff6"/>
      </w:pPr>
      <w:r>
        <w:t xml:space="preserve">    </w:t>
      </w:r>
      <w:proofErr w:type="gramStart"/>
      <w:r>
        <w:t>4  -</w:t>
      </w:r>
      <w:proofErr w:type="spellStart"/>
      <w:proofErr w:type="gramEnd"/>
      <w:r>
        <w:t>rw</w:t>
      </w:r>
      <w:proofErr w:type="spellEnd"/>
      <w:r>
        <w:t>-              0  Sep 09 2013 03:25:47   test.txt</w:t>
      </w:r>
    </w:p>
    <w:p w14:paraId="2B29E63F" w14:textId="77777777" w:rsidR="00870A08" w:rsidRDefault="003A5418">
      <w:pPr>
        <w:pStyle w:val="aff6"/>
      </w:pPr>
      <w:r>
        <w:t>980,052 KB total (700,320 KB free)</w:t>
      </w:r>
    </w:p>
    <w:p w14:paraId="0172D489" w14:textId="77777777" w:rsidR="00870A08" w:rsidRDefault="00870A08">
      <w:pPr>
        <w:pStyle w:val="aff6"/>
      </w:pPr>
    </w:p>
    <w:p w14:paraId="2D50307C" w14:textId="77777777" w:rsidR="00870A08" w:rsidRDefault="003A5418">
      <w:pPr>
        <w:ind w:firstLine="420"/>
        <w:rPr>
          <w:kern w:val="0"/>
        </w:rPr>
      </w:pPr>
      <w:r>
        <w:rPr>
          <w:rFonts w:hint="eastAsia"/>
          <w:kern w:val="0"/>
        </w:rPr>
        <w:lastRenderedPageBreak/>
        <w:t>可以观察到，已经将相应文件成功上传至</w:t>
      </w:r>
      <w:r>
        <w:rPr>
          <w:rFonts w:hint="eastAsia"/>
          <w:kern w:val="0"/>
        </w:rPr>
        <w:t>FTP</w:t>
      </w:r>
      <w:r>
        <w:rPr>
          <w:rFonts w:hint="eastAsia"/>
          <w:kern w:val="0"/>
        </w:rPr>
        <w:t>服务器</w:t>
      </w:r>
      <w:r>
        <w:rPr>
          <w:rFonts w:hint="eastAsia"/>
          <w:kern w:val="0"/>
        </w:rPr>
        <w:t>R1</w:t>
      </w:r>
      <w:r>
        <w:rPr>
          <w:rFonts w:hint="eastAsia"/>
          <w:kern w:val="0"/>
        </w:rPr>
        <w:t>。</w:t>
      </w:r>
    </w:p>
    <w:p w14:paraId="7860DF09" w14:textId="77777777" w:rsidR="00870A08" w:rsidRDefault="003A5418">
      <w:pPr>
        <w:pStyle w:val="10"/>
      </w:pPr>
      <w:r>
        <w:rPr>
          <w:rFonts w:hint="eastAsia"/>
        </w:rPr>
        <w:t>思考</w:t>
      </w:r>
    </w:p>
    <w:p w14:paraId="37594761" w14:textId="77777777" w:rsidR="00870A08" w:rsidRDefault="003A5418">
      <w:pPr>
        <w:ind w:firstLine="420"/>
      </w:pPr>
      <w:r>
        <w:rPr>
          <w:rFonts w:hint="eastAsia"/>
        </w:rPr>
        <w:t>缺省情况下，</w:t>
      </w:r>
      <w:r>
        <w:rPr>
          <w:rFonts w:hint="eastAsia"/>
        </w:rPr>
        <w:t>FTP</w:t>
      </w:r>
      <w:r>
        <w:rPr>
          <w:rFonts w:hint="eastAsia"/>
        </w:rPr>
        <w:t>服务器端监听端口号是</w:t>
      </w:r>
      <w:r>
        <w:rPr>
          <w:rFonts w:hint="eastAsia"/>
        </w:rPr>
        <w:t>21</w:t>
      </w:r>
      <w:r>
        <w:rPr>
          <w:rFonts w:hint="eastAsia"/>
        </w:rPr>
        <w:t>，能否在路由器上</w:t>
      </w:r>
      <w:proofErr w:type="gramStart"/>
      <w:r>
        <w:rPr>
          <w:rFonts w:hint="eastAsia"/>
        </w:rPr>
        <w:t>变更此</w:t>
      </w:r>
      <w:proofErr w:type="gramEnd"/>
      <w:r>
        <w:rPr>
          <w:rFonts w:hint="eastAsia"/>
        </w:rPr>
        <w:t>端口号，有什么好处</w:t>
      </w:r>
    </w:p>
    <w:p w14:paraId="77143412" w14:textId="77777777" w:rsidR="00870A08" w:rsidRDefault="003A5418">
      <w:pPr>
        <w:widowControl/>
        <w:adjustRightInd/>
        <w:snapToGrid/>
        <w:ind w:firstLineChars="0" w:firstLine="0"/>
        <w:jc w:val="left"/>
      </w:pPr>
      <w:r>
        <w:br w:type="page"/>
      </w:r>
    </w:p>
    <w:p w14:paraId="5D1E7C97" w14:textId="77777777" w:rsidR="00870A08" w:rsidRDefault="003A5418">
      <w:pPr>
        <w:pStyle w:val="1"/>
        <w:ind w:left="0"/>
      </w:pPr>
      <w:bookmarkStart w:id="49" w:name="_Toc5913"/>
      <w:r>
        <w:rPr>
          <w:rFonts w:hint="eastAsia"/>
        </w:rPr>
        <w:lastRenderedPageBreak/>
        <w:t>交换机基础配置</w:t>
      </w:r>
      <w:bookmarkEnd w:id="49"/>
    </w:p>
    <w:p w14:paraId="759E95FA" w14:textId="77777777" w:rsidR="00870A08" w:rsidRDefault="003A5418">
      <w:pPr>
        <w:pStyle w:val="af2"/>
        <w:ind w:firstLineChars="0" w:firstLine="0"/>
        <w:rPr>
          <w:rFonts w:ascii="微软雅黑" w:hAnsi="微软雅黑"/>
        </w:rPr>
      </w:pPr>
      <w:bookmarkStart w:id="50" w:name="_Toc29401"/>
      <w:r>
        <w:rPr>
          <w:rFonts w:ascii="微软雅黑" w:hAnsi="微软雅黑" w:hint="eastAsia"/>
        </w:rPr>
        <w:t>2.1 交换机基础配置</w:t>
      </w:r>
      <w:bookmarkEnd w:id="50"/>
    </w:p>
    <w:p w14:paraId="5FEC91F4" w14:textId="77777777" w:rsidR="00870A08" w:rsidRDefault="003A5418">
      <w:pPr>
        <w:pStyle w:val="10"/>
      </w:pPr>
      <w:r>
        <w:rPr>
          <w:rFonts w:hint="eastAsia"/>
        </w:rPr>
        <w:t>原理概述</w:t>
      </w:r>
    </w:p>
    <w:p w14:paraId="11A81A7B" w14:textId="77777777" w:rsidR="00870A08" w:rsidRDefault="003A5418">
      <w:pPr>
        <w:tabs>
          <w:tab w:val="left" w:pos="720"/>
        </w:tabs>
        <w:ind w:firstLine="420"/>
      </w:pPr>
      <w:r>
        <w:rPr>
          <w:rFonts w:hint="eastAsia"/>
        </w:rPr>
        <w:t>交换机之间通过以太网电接口对接时需要协商一些接口参数，比如速率、双工模式等。</w:t>
      </w:r>
      <w:r>
        <w:t>交换机的全双工是指交换机在发送数据的同时也能够接收数据，两者同</w:t>
      </w:r>
      <w:r>
        <w:rPr>
          <w:rFonts w:hint="eastAsia"/>
        </w:rPr>
        <w:t>时</w:t>
      </w:r>
      <w:r>
        <w:t>进行。</w:t>
      </w:r>
      <w:r>
        <w:rPr>
          <w:rFonts w:hint="eastAsia"/>
        </w:rPr>
        <w:t>就如</w:t>
      </w:r>
      <w:r>
        <w:t>平时打电话一样，说话的同时也能够听到对方的声音</w:t>
      </w:r>
      <w:r>
        <w:rPr>
          <w:rFonts w:hint="eastAsia"/>
        </w:rPr>
        <w:t>。而半双工指在同一时刻只能发送或只能接收数据，就像一条比较窄的路，</w:t>
      </w:r>
      <w:r>
        <w:t>只能先过一边的车，然后再过另一边的车</w:t>
      </w:r>
      <w:r>
        <w:rPr>
          <w:rFonts w:hint="eastAsia"/>
        </w:rPr>
        <w:t>，若两边一起过的话就会撞车。如果交换机两端接口协商模式不一致，会导致出现报文交互异常。</w:t>
      </w:r>
    </w:p>
    <w:p w14:paraId="790C962E" w14:textId="77777777" w:rsidR="00870A08" w:rsidRDefault="003A5418">
      <w:pPr>
        <w:tabs>
          <w:tab w:val="left" w:pos="720"/>
        </w:tabs>
        <w:ind w:firstLine="420"/>
      </w:pPr>
      <w:r>
        <w:rPr>
          <w:rFonts w:hint="eastAsia"/>
        </w:rPr>
        <w:t>接口速率指交换机接口每秒钟传输数据的多少，在交换机上可根据需要调整以太网接口速率。缺省情况下，当以太网接口工作在非自协商模式时，它的速率为接口支持的最大速率。</w:t>
      </w:r>
    </w:p>
    <w:p w14:paraId="72EA5712" w14:textId="77777777" w:rsidR="00870A08" w:rsidRDefault="003A5418">
      <w:pPr>
        <w:pStyle w:val="10"/>
      </w:pPr>
      <w:r>
        <w:rPr>
          <w:rFonts w:hint="eastAsia"/>
        </w:rPr>
        <w:t>实验目的</w:t>
      </w:r>
    </w:p>
    <w:p w14:paraId="231B5131" w14:textId="77777777" w:rsidR="00870A08" w:rsidRDefault="003A5418">
      <w:pPr>
        <w:pStyle w:val="12"/>
        <w:numPr>
          <w:ilvl w:val="1"/>
          <w:numId w:val="5"/>
        </w:numPr>
        <w:ind w:firstLineChars="0"/>
        <w:jc w:val="left"/>
      </w:pPr>
      <w:r>
        <w:rPr>
          <w:rFonts w:hint="eastAsia"/>
        </w:rPr>
        <w:t>理解双工模式和接口速率</w:t>
      </w:r>
    </w:p>
    <w:p w14:paraId="6A067DD2" w14:textId="77777777" w:rsidR="00870A08" w:rsidRDefault="003A5418">
      <w:pPr>
        <w:pStyle w:val="12"/>
        <w:numPr>
          <w:ilvl w:val="1"/>
          <w:numId w:val="5"/>
        </w:numPr>
        <w:ind w:firstLineChars="0"/>
        <w:jc w:val="left"/>
      </w:pPr>
      <w:r>
        <w:rPr>
          <w:rFonts w:hint="eastAsia"/>
        </w:rPr>
        <w:t>掌握更改双工模式的配置</w:t>
      </w:r>
    </w:p>
    <w:p w14:paraId="1615C3E6" w14:textId="77777777" w:rsidR="00870A08" w:rsidRDefault="003A5418">
      <w:pPr>
        <w:pStyle w:val="12"/>
        <w:numPr>
          <w:ilvl w:val="1"/>
          <w:numId w:val="5"/>
        </w:numPr>
        <w:ind w:firstLineChars="0"/>
        <w:jc w:val="left"/>
      </w:pPr>
      <w:r>
        <w:rPr>
          <w:rFonts w:hint="eastAsia"/>
        </w:rPr>
        <w:t>掌握更改接口速率的配置</w:t>
      </w:r>
    </w:p>
    <w:p w14:paraId="5C090387" w14:textId="77777777" w:rsidR="00870A08" w:rsidRDefault="003A5418">
      <w:pPr>
        <w:pStyle w:val="10"/>
      </w:pPr>
      <w:r>
        <w:rPr>
          <w:rFonts w:hint="eastAsia"/>
        </w:rPr>
        <w:t>实验内容</w:t>
      </w:r>
    </w:p>
    <w:p w14:paraId="60D93BFD" w14:textId="77777777" w:rsidR="00870A08" w:rsidRDefault="003A5418">
      <w:pPr>
        <w:tabs>
          <w:tab w:val="left" w:pos="720"/>
        </w:tabs>
        <w:ind w:firstLine="420"/>
      </w:pPr>
      <w:r>
        <w:rPr>
          <w:rFonts w:hint="eastAsia"/>
        </w:rPr>
        <w:t>某公司刚成立，新组建网络，购置了三台交换机。其中</w:t>
      </w:r>
      <w:r>
        <w:rPr>
          <w:rFonts w:hint="eastAsia"/>
        </w:rPr>
        <w:t>S1</w:t>
      </w:r>
      <w:r>
        <w:rPr>
          <w:rFonts w:hint="eastAsia"/>
        </w:rPr>
        <w:t>和</w:t>
      </w:r>
      <w:r>
        <w:rPr>
          <w:rFonts w:hint="eastAsia"/>
        </w:rPr>
        <w:t>S2</w:t>
      </w:r>
      <w:r>
        <w:rPr>
          <w:rFonts w:hint="eastAsia"/>
        </w:rPr>
        <w:t>为接入层交换机，</w:t>
      </w:r>
      <w:r>
        <w:rPr>
          <w:rFonts w:hint="eastAsia"/>
        </w:rPr>
        <w:t>S3</w:t>
      </w:r>
      <w:r>
        <w:rPr>
          <w:rFonts w:hint="eastAsia"/>
        </w:rPr>
        <w:t>为汇聚层交换机。现在网络管理员需要对三台新交换机进行基本配置，保证交换机间的接口使用全双工模式，并根据需要配置接口速率。</w:t>
      </w:r>
    </w:p>
    <w:p w14:paraId="08DF52F9" w14:textId="77777777" w:rsidR="00870A08" w:rsidRDefault="003A5418">
      <w:pPr>
        <w:pStyle w:val="10"/>
      </w:pPr>
      <w:r>
        <w:rPr>
          <w:rFonts w:hint="eastAsia"/>
        </w:rPr>
        <w:lastRenderedPageBreak/>
        <w:t>实验拓扑</w:t>
      </w:r>
    </w:p>
    <w:p w14:paraId="7A7EC9CF" w14:textId="77777777" w:rsidR="00870A08" w:rsidRDefault="003A5418">
      <w:pPr>
        <w:ind w:firstLineChars="0" w:firstLine="0"/>
        <w:jc w:val="center"/>
      </w:pPr>
      <w:r>
        <w:rPr>
          <w:noProof/>
          <w:lang w:val="en-GB"/>
        </w:rPr>
        <w:drawing>
          <wp:inline distT="0" distB="0" distL="0" distR="0" wp14:anchorId="296E3E4A" wp14:editId="0558584E">
            <wp:extent cx="4133850" cy="3409950"/>
            <wp:effectExtent l="19050" t="0" r="0" b="0"/>
            <wp:docPr id="505" name="图片 2" descr="C:\Documents and Settings\Administrator\桌面\eNSP实验图\交换机基本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2" descr="C:\Documents and Settings\Administrator\桌面\eNSP实验图\交换机基本配置.png"/>
                    <pic:cNvPicPr>
                      <a:picLocks noChangeAspect="1" noChangeArrowheads="1"/>
                    </pic:cNvPicPr>
                  </pic:nvPicPr>
                  <pic:blipFill>
                    <a:blip r:embed="rId90" cstate="print"/>
                    <a:srcRect/>
                    <a:stretch>
                      <a:fillRect/>
                    </a:stretch>
                  </pic:blipFill>
                  <pic:spPr>
                    <a:xfrm>
                      <a:off x="0" y="0"/>
                      <a:ext cx="4133850" cy="3409950"/>
                    </a:xfrm>
                    <a:prstGeom prst="rect">
                      <a:avLst/>
                    </a:prstGeom>
                    <a:noFill/>
                    <a:ln w="9525">
                      <a:noFill/>
                      <a:miter lim="800000"/>
                      <a:headEnd/>
                      <a:tailEnd/>
                    </a:ln>
                  </pic:spPr>
                </pic:pic>
              </a:graphicData>
            </a:graphic>
          </wp:inline>
        </w:drawing>
      </w:r>
    </w:p>
    <w:p w14:paraId="6D11029B" w14:textId="77777777" w:rsidR="00870A08" w:rsidRDefault="003A5418">
      <w:pPr>
        <w:pStyle w:val="aff6"/>
        <w:jc w:val="center"/>
      </w:pPr>
      <w:r>
        <w:rPr>
          <w:rFonts w:hint="eastAsia"/>
        </w:rPr>
        <w:t>图</w:t>
      </w:r>
      <w:r>
        <w:rPr>
          <w:rFonts w:hint="eastAsia"/>
        </w:rPr>
        <w:t>2-1</w:t>
      </w:r>
      <w:r>
        <w:rPr>
          <w:rFonts w:hint="eastAsia"/>
        </w:rPr>
        <w:t>交换机基础配置拓扑图</w:t>
      </w:r>
    </w:p>
    <w:p w14:paraId="409DF09D"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062893EB" w14:textId="77777777">
        <w:trPr>
          <w:trHeight w:val="471"/>
          <w:jc w:val="center"/>
        </w:trPr>
        <w:tc>
          <w:tcPr>
            <w:tcW w:w="1594" w:type="dxa"/>
            <w:vAlign w:val="center"/>
          </w:tcPr>
          <w:p w14:paraId="06249E11" w14:textId="77777777" w:rsidR="00870A08" w:rsidRDefault="003A5418">
            <w:pPr>
              <w:spacing w:line="240" w:lineRule="auto"/>
              <w:ind w:firstLineChars="0" w:firstLine="0"/>
              <w:jc w:val="center"/>
            </w:pPr>
            <w:r>
              <w:rPr>
                <w:rFonts w:hint="eastAsia"/>
              </w:rPr>
              <w:t>设备</w:t>
            </w:r>
          </w:p>
        </w:tc>
        <w:tc>
          <w:tcPr>
            <w:tcW w:w="1706" w:type="dxa"/>
            <w:vAlign w:val="center"/>
          </w:tcPr>
          <w:p w14:paraId="45D09C49" w14:textId="77777777" w:rsidR="00870A08" w:rsidRDefault="003A5418">
            <w:pPr>
              <w:spacing w:line="240" w:lineRule="auto"/>
              <w:ind w:firstLineChars="0" w:firstLine="0"/>
              <w:jc w:val="center"/>
            </w:pPr>
            <w:r>
              <w:rPr>
                <w:rFonts w:hint="eastAsia"/>
              </w:rPr>
              <w:t>接口</w:t>
            </w:r>
          </w:p>
        </w:tc>
        <w:tc>
          <w:tcPr>
            <w:tcW w:w="1882" w:type="dxa"/>
            <w:vAlign w:val="center"/>
          </w:tcPr>
          <w:p w14:paraId="6F087981"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332A33AA" w14:textId="77777777" w:rsidR="00870A08" w:rsidRDefault="003A5418">
            <w:pPr>
              <w:spacing w:line="240" w:lineRule="auto"/>
              <w:ind w:firstLineChars="0" w:firstLine="0"/>
              <w:jc w:val="center"/>
            </w:pPr>
            <w:r>
              <w:rPr>
                <w:rFonts w:hint="eastAsia"/>
              </w:rPr>
              <w:t>子网掩码</w:t>
            </w:r>
          </w:p>
        </w:tc>
        <w:tc>
          <w:tcPr>
            <w:tcW w:w="1458" w:type="dxa"/>
            <w:vAlign w:val="center"/>
          </w:tcPr>
          <w:p w14:paraId="750CC683" w14:textId="77777777" w:rsidR="00870A08" w:rsidRDefault="003A5418">
            <w:pPr>
              <w:spacing w:line="240" w:lineRule="auto"/>
              <w:ind w:firstLineChars="0" w:firstLine="0"/>
              <w:jc w:val="center"/>
            </w:pPr>
            <w:r>
              <w:rPr>
                <w:rFonts w:hint="eastAsia"/>
              </w:rPr>
              <w:t>默认网关</w:t>
            </w:r>
          </w:p>
        </w:tc>
      </w:tr>
      <w:tr w:rsidR="00870A08" w14:paraId="3556D161" w14:textId="77777777">
        <w:trPr>
          <w:jc w:val="center"/>
        </w:trPr>
        <w:tc>
          <w:tcPr>
            <w:tcW w:w="1594" w:type="dxa"/>
            <w:vAlign w:val="center"/>
          </w:tcPr>
          <w:p w14:paraId="5DBF4974" w14:textId="77777777" w:rsidR="00870A08" w:rsidRDefault="003A5418">
            <w:pPr>
              <w:spacing w:line="240" w:lineRule="auto"/>
              <w:ind w:firstLineChars="0" w:firstLine="0"/>
              <w:jc w:val="center"/>
            </w:pPr>
            <w:r>
              <w:rPr>
                <w:rFonts w:hint="eastAsia"/>
              </w:rPr>
              <w:t>PC-1</w:t>
            </w:r>
          </w:p>
        </w:tc>
        <w:tc>
          <w:tcPr>
            <w:tcW w:w="1706" w:type="dxa"/>
            <w:vAlign w:val="center"/>
          </w:tcPr>
          <w:p w14:paraId="0E71D1FE" w14:textId="77777777" w:rsidR="00870A08" w:rsidRDefault="003A5418">
            <w:pPr>
              <w:spacing w:line="240" w:lineRule="auto"/>
              <w:ind w:firstLineChars="0" w:firstLine="0"/>
              <w:jc w:val="center"/>
            </w:pPr>
            <w:r>
              <w:rPr>
                <w:rFonts w:hint="eastAsia"/>
              </w:rPr>
              <w:t>Ethernet 0/0/1</w:t>
            </w:r>
          </w:p>
        </w:tc>
        <w:tc>
          <w:tcPr>
            <w:tcW w:w="1882" w:type="dxa"/>
            <w:vAlign w:val="center"/>
          </w:tcPr>
          <w:p w14:paraId="3F91B180" w14:textId="77777777" w:rsidR="00870A08" w:rsidRDefault="003A5418">
            <w:pPr>
              <w:spacing w:line="240" w:lineRule="auto"/>
              <w:ind w:firstLineChars="0" w:firstLine="0"/>
              <w:jc w:val="center"/>
            </w:pPr>
            <w:r>
              <w:rPr>
                <w:rFonts w:hint="eastAsia"/>
              </w:rPr>
              <w:t>10.1.1.1</w:t>
            </w:r>
          </w:p>
        </w:tc>
        <w:tc>
          <w:tcPr>
            <w:tcW w:w="1882" w:type="dxa"/>
            <w:vAlign w:val="center"/>
          </w:tcPr>
          <w:p w14:paraId="53534621" w14:textId="77777777" w:rsidR="00870A08" w:rsidRDefault="003A5418">
            <w:pPr>
              <w:spacing w:line="240" w:lineRule="auto"/>
              <w:ind w:firstLineChars="0" w:firstLine="0"/>
              <w:jc w:val="center"/>
            </w:pPr>
            <w:r>
              <w:rPr>
                <w:rFonts w:hint="eastAsia"/>
              </w:rPr>
              <w:t>255.255.255.0</w:t>
            </w:r>
          </w:p>
        </w:tc>
        <w:tc>
          <w:tcPr>
            <w:tcW w:w="1458" w:type="dxa"/>
            <w:vAlign w:val="center"/>
          </w:tcPr>
          <w:p w14:paraId="3CB63688" w14:textId="77777777" w:rsidR="00870A08" w:rsidRDefault="003A5418">
            <w:pPr>
              <w:spacing w:line="240" w:lineRule="auto"/>
              <w:ind w:firstLineChars="0" w:firstLine="0"/>
              <w:jc w:val="center"/>
            </w:pPr>
            <w:r>
              <w:rPr>
                <w:rFonts w:hint="eastAsia"/>
              </w:rPr>
              <w:t>N/A</w:t>
            </w:r>
          </w:p>
        </w:tc>
      </w:tr>
      <w:tr w:rsidR="00870A08" w14:paraId="76500911" w14:textId="77777777">
        <w:trPr>
          <w:jc w:val="center"/>
        </w:trPr>
        <w:tc>
          <w:tcPr>
            <w:tcW w:w="1594" w:type="dxa"/>
            <w:vAlign w:val="center"/>
          </w:tcPr>
          <w:p w14:paraId="5EAB4523" w14:textId="77777777" w:rsidR="00870A08" w:rsidRDefault="003A5418">
            <w:pPr>
              <w:spacing w:line="240" w:lineRule="auto"/>
              <w:ind w:firstLineChars="0" w:firstLine="0"/>
              <w:jc w:val="center"/>
            </w:pPr>
            <w:r>
              <w:rPr>
                <w:rFonts w:hint="eastAsia"/>
              </w:rPr>
              <w:t>PC-2</w:t>
            </w:r>
          </w:p>
        </w:tc>
        <w:tc>
          <w:tcPr>
            <w:tcW w:w="1706" w:type="dxa"/>
            <w:vAlign w:val="center"/>
          </w:tcPr>
          <w:p w14:paraId="6B8833D1" w14:textId="77777777" w:rsidR="00870A08" w:rsidRDefault="003A5418">
            <w:pPr>
              <w:spacing w:line="240" w:lineRule="auto"/>
              <w:ind w:firstLineChars="0" w:firstLine="0"/>
              <w:jc w:val="center"/>
            </w:pPr>
            <w:r>
              <w:rPr>
                <w:rFonts w:hint="eastAsia"/>
              </w:rPr>
              <w:t>Ethernet 0/0/1</w:t>
            </w:r>
          </w:p>
        </w:tc>
        <w:tc>
          <w:tcPr>
            <w:tcW w:w="1882" w:type="dxa"/>
            <w:vAlign w:val="center"/>
          </w:tcPr>
          <w:p w14:paraId="6338CC8A" w14:textId="77777777" w:rsidR="00870A08" w:rsidRDefault="003A5418">
            <w:pPr>
              <w:spacing w:line="240" w:lineRule="auto"/>
              <w:ind w:firstLineChars="0" w:firstLine="0"/>
              <w:jc w:val="center"/>
            </w:pPr>
            <w:r>
              <w:rPr>
                <w:rFonts w:hint="eastAsia"/>
              </w:rPr>
              <w:t>10.1.1.2</w:t>
            </w:r>
          </w:p>
        </w:tc>
        <w:tc>
          <w:tcPr>
            <w:tcW w:w="1882" w:type="dxa"/>
            <w:vAlign w:val="center"/>
          </w:tcPr>
          <w:p w14:paraId="150BAE77" w14:textId="77777777" w:rsidR="00870A08" w:rsidRDefault="003A5418">
            <w:pPr>
              <w:spacing w:line="240" w:lineRule="auto"/>
              <w:ind w:firstLineChars="0" w:firstLine="0"/>
              <w:jc w:val="center"/>
            </w:pPr>
            <w:r>
              <w:rPr>
                <w:rFonts w:hint="eastAsia"/>
              </w:rPr>
              <w:t>255.255.255.0</w:t>
            </w:r>
          </w:p>
        </w:tc>
        <w:tc>
          <w:tcPr>
            <w:tcW w:w="1458" w:type="dxa"/>
            <w:vAlign w:val="center"/>
          </w:tcPr>
          <w:p w14:paraId="7C30C705" w14:textId="77777777" w:rsidR="00870A08" w:rsidRDefault="003A5418">
            <w:pPr>
              <w:spacing w:line="240" w:lineRule="auto"/>
              <w:ind w:firstLineChars="0" w:firstLine="0"/>
              <w:jc w:val="center"/>
            </w:pPr>
            <w:r>
              <w:rPr>
                <w:rFonts w:hint="eastAsia"/>
              </w:rPr>
              <w:t>N/A</w:t>
            </w:r>
          </w:p>
        </w:tc>
      </w:tr>
    </w:tbl>
    <w:p w14:paraId="7778D3EC" w14:textId="77777777" w:rsidR="00870A08" w:rsidRDefault="003A5418">
      <w:pPr>
        <w:pStyle w:val="10"/>
      </w:pPr>
      <w:r>
        <w:rPr>
          <w:rFonts w:hint="eastAsia"/>
        </w:rPr>
        <w:t>实验步骤</w:t>
      </w:r>
    </w:p>
    <w:p w14:paraId="71670396" w14:textId="77777777" w:rsidR="00870A08" w:rsidRDefault="003A5418">
      <w:pPr>
        <w:pStyle w:val="2"/>
        <w:numPr>
          <w:ilvl w:val="0"/>
          <w:numId w:val="11"/>
        </w:numPr>
      </w:pPr>
      <w:r>
        <w:rPr>
          <w:rFonts w:hint="eastAsia"/>
        </w:rPr>
        <w:t>基本配置</w:t>
      </w:r>
    </w:p>
    <w:p w14:paraId="18017F44" w14:textId="77777777" w:rsidR="00870A08" w:rsidRDefault="003A5418">
      <w:pPr>
        <w:ind w:firstLine="420"/>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0C7C0B3A" w14:textId="77777777" w:rsidR="00870A08" w:rsidRDefault="003A5418">
      <w:pPr>
        <w:pStyle w:val="aff6"/>
      </w:pPr>
      <w:r>
        <w:t>PC&gt;ping 10.1.1.2</w:t>
      </w:r>
    </w:p>
    <w:p w14:paraId="0DC77A67" w14:textId="77777777" w:rsidR="00870A08" w:rsidRDefault="003A5418">
      <w:pPr>
        <w:pStyle w:val="aff6"/>
      </w:pPr>
      <w:r>
        <w:t xml:space="preserve">Ping 10.1.1.2: 32 data bytes, Press </w:t>
      </w:r>
      <w:proofErr w:type="spellStart"/>
      <w:r>
        <w:t>Ctrl_C</w:t>
      </w:r>
      <w:proofErr w:type="spellEnd"/>
      <w:r>
        <w:t xml:space="preserve"> to break</w:t>
      </w:r>
    </w:p>
    <w:p w14:paraId="38AF7C16" w14:textId="77777777" w:rsidR="00870A08" w:rsidRDefault="003A5418">
      <w:pPr>
        <w:pStyle w:val="aff6"/>
      </w:pPr>
      <w:r>
        <w:t xml:space="preserve">From 10.1.1.2: bytes=32 seq=1 </w:t>
      </w:r>
      <w:proofErr w:type="spellStart"/>
      <w:r>
        <w:t>ttl</w:t>
      </w:r>
      <w:proofErr w:type="spellEnd"/>
      <w:r>
        <w:t xml:space="preserve">=128 time=62 </w:t>
      </w:r>
      <w:proofErr w:type="spellStart"/>
      <w:r>
        <w:t>ms</w:t>
      </w:r>
      <w:proofErr w:type="spellEnd"/>
    </w:p>
    <w:p w14:paraId="3F383A73" w14:textId="77777777" w:rsidR="00870A08" w:rsidRDefault="003A5418">
      <w:pPr>
        <w:pStyle w:val="aff6"/>
      </w:pPr>
      <w:r>
        <w:lastRenderedPageBreak/>
        <w:t xml:space="preserve">From 10.1.1.2: bytes=32 seq=2 </w:t>
      </w:r>
      <w:proofErr w:type="spellStart"/>
      <w:r>
        <w:t>ttl</w:t>
      </w:r>
      <w:proofErr w:type="spellEnd"/>
      <w:r>
        <w:t xml:space="preserve">=128 time=63 </w:t>
      </w:r>
      <w:proofErr w:type="spellStart"/>
      <w:r>
        <w:t>ms</w:t>
      </w:r>
      <w:proofErr w:type="spellEnd"/>
    </w:p>
    <w:p w14:paraId="6B271B2D" w14:textId="77777777" w:rsidR="00870A08" w:rsidRDefault="003A5418">
      <w:pPr>
        <w:pStyle w:val="aff6"/>
      </w:pPr>
      <w:r>
        <w:t xml:space="preserve">From 10.1.1.2: bytes=32 seq=3 </w:t>
      </w:r>
      <w:proofErr w:type="spellStart"/>
      <w:r>
        <w:t>ttl</w:t>
      </w:r>
      <w:proofErr w:type="spellEnd"/>
      <w:r>
        <w:t xml:space="preserve">=128 time=31 </w:t>
      </w:r>
      <w:proofErr w:type="spellStart"/>
      <w:r>
        <w:t>ms</w:t>
      </w:r>
      <w:proofErr w:type="spellEnd"/>
    </w:p>
    <w:p w14:paraId="564A7F8A" w14:textId="77777777" w:rsidR="00870A08" w:rsidRDefault="003A5418">
      <w:pPr>
        <w:pStyle w:val="aff6"/>
      </w:pPr>
      <w:r>
        <w:t xml:space="preserve">From 10.1.1.2: bytes=32 seq=4 </w:t>
      </w:r>
      <w:proofErr w:type="spellStart"/>
      <w:r>
        <w:t>ttl</w:t>
      </w:r>
      <w:proofErr w:type="spellEnd"/>
      <w:r>
        <w:t xml:space="preserve">=128 time=47 </w:t>
      </w:r>
      <w:proofErr w:type="spellStart"/>
      <w:r>
        <w:t>ms</w:t>
      </w:r>
      <w:proofErr w:type="spellEnd"/>
    </w:p>
    <w:p w14:paraId="030BA415" w14:textId="77777777" w:rsidR="00870A08" w:rsidRDefault="003A5418">
      <w:pPr>
        <w:pStyle w:val="aff6"/>
      </w:pPr>
      <w:r>
        <w:t xml:space="preserve">From 10.1.1.2: bytes=32 seq=5 </w:t>
      </w:r>
      <w:proofErr w:type="spellStart"/>
      <w:r>
        <w:t>ttl</w:t>
      </w:r>
      <w:proofErr w:type="spellEnd"/>
      <w:r>
        <w:t xml:space="preserve">=128 time=78 </w:t>
      </w:r>
      <w:proofErr w:type="spellStart"/>
      <w:r>
        <w:t>ms</w:t>
      </w:r>
      <w:proofErr w:type="spellEnd"/>
    </w:p>
    <w:p w14:paraId="70A27006" w14:textId="77777777" w:rsidR="00870A08" w:rsidRDefault="003A5418">
      <w:pPr>
        <w:pStyle w:val="aff6"/>
      </w:pPr>
      <w:r>
        <w:t>--- 10.1.1.2 ping statistics ---</w:t>
      </w:r>
    </w:p>
    <w:p w14:paraId="22B09171" w14:textId="77777777" w:rsidR="00870A08" w:rsidRDefault="003A5418">
      <w:pPr>
        <w:pStyle w:val="aff6"/>
      </w:pPr>
      <w:r>
        <w:t xml:space="preserve">  5 packet(s) transmitted</w:t>
      </w:r>
    </w:p>
    <w:p w14:paraId="6AC85ECF" w14:textId="77777777" w:rsidR="00870A08" w:rsidRDefault="003A5418">
      <w:pPr>
        <w:pStyle w:val="aff6"/>
      </w:pPr>
      <w:r>
        <w:t xml:space="preserve">  5 packet(s) received</w:t>
      </w:r>
    </w:p>
    <w:p w14:paraId="23EA2556" w14:textId="77777777" w:rsidR="00870A08" w:rsidRDefault="003A5418">
      <w:pPr>
        <w:pStyle w:val="aff6"/>
      </w:pPr>
      <w:r>
        <w:t xml:space="preserve">  0.00% packet loss</w:t>
      </w:r>
    </w:p>
    <w:p w14:paraId="68A70AB7" w14:textId="77777777" w:rsidR="00870A08" w:rsidRDefault="003A5418">
      <w:pPr>
        <w:pStyle w:val="aff6"/>
      </w:pPr>
      <w:r>
        <w:t xml:space="preserve">  round-trip min/avg/max = 31/56/78 </w:t>
      </w:r>
      <w:proofErr w:type="spellStart"/>
      <w:r>
        <w:t>ms</w:t>
      </w:r>
      <w:proofErr w:type="spellEnd"/>
    </w:p>
    <w:p w14:paraId="6B52EA57" w14:textId="77777777" w:rsidR="00870A08" w:rsidRDefault="00870A08">
      <w:pPr>
        <w:pStyle w:val="aff6"/>
      </w:pPr>
    </w:p>
    <w:p w14:paraId="66F4FFF8" w14:textId="77777777" w:rsidR="00870A08" w:rsidRDefault="003A5418">
      <w:pPr>
        <w:ind w:firstLine="420"/>
      </w:pPr>
      <w:r>
        <w:rPr>
          <w:rFonts w:hint="eastAsia"/>
        </w:rPr>
        <w:t>现在</w:t>
      </w:r>
      <w:r>
        <w:rPr>
          <w:rFonts w:hint="eastAsia"/>
        </w:rPr>
        <w:t>PC-1</w:t>
      </w:r>
      <w:r>
        <w:rPr>
          <w:rFonts w:hint="eastAsia"/>
        </w:rPr>
        <w:t>和</w:t>
      </w:r>
      <w:r>
        <w:rPr>
          <w:rFonts w:hint="eastAsia"/>
        </w:rPr>
        <w:t>PC-2</w:t>
      </w:r>
      <w:r>
        <w:rPr>
          <w:rFonts w:hint="eastAsia"/>
        </w:rPr>
        <w:t>能够正常通讯。</w:t>
      </w:r>
    </w:p>
    <w:p w14:paraId="600CAA61" w14:textId="77777777" w:rsidR="00870A08" w:rsidRDefault="003A5418">
      <w:pPr>
        <w:pStyle w:val="2"/>
        <w:rPr>
          <w:rFonts w:ascii="微软雅黑" w:hAnsi="微软雅黑"/>
        </w:rPr>
      </w:pPr>
      <w:r>
        <w:rPr>
          <w:rFonts w:ascii="微软雅黑" w:hAnsi="微软雅黑" w:hint="eastAsia"/>
        </w:rPr>
        <w:t>配置交换机双工模式</w:t>
      </w:r>
    </w:p>
    <w:p w14:paraId="60F12A8C" w14:textId="77777777" w:rsidR="00870A08" w:rsidRDefault="003A5418">
      <w:pPr>
        <w:ind w:firstLine="420"/>
      </w:pPr>
      <w:r>
        <w:rPr>
          <w:rFonts w:hint="eastAsia"/>
        </w:rPr>
        <w:t>配置接口的双工模式可在自协商或者非自协商模式下进行。</w:t>
      </w:r>
    </w:p>
    <w:p w14:paraId="1EFA1880" w14:textId="77777777" w:rsidR="00870A08" w:rsidRDefault="003A5418">
      <w:pPr>
        <w:ind w:firstLine="420"/>
      </w:pPr>
      <w:r>
        <w:rPr>
          <w:rFonts w:hint="eastAsia"/>
        </w:rPr>
        <w:t>在自协商模式下，接口的双工模式是和对端接口协商得到的，但协商得到的双工模式可能与实际要求不符。可通过配置双工模式的取值范围来控制协商的结果。例如互连的两个设备对应的接口都支持全</w:t>
      </w:r>
      <w:r>
        <w:rPr>
          <w:rFonts w:hint="eastAsia"/>
        </w:rPr>
        <w:t>/</w:t>
      </w:r>
      <w:r>
        <w:rPr>
          <w:rFonts w:hint="eastAsia"/>
        </w:rPr>
        <w:t>半双工，经自协商后工作在半双工模式，与实际要求的全双工模式不符，这时就可以执行命令</w:t>
      </w:r>
      <w:r>
        <w:rPr>
          <w:rFonts w:hint="eastAsia"/>
          <w:b/>
        </w:rPr>
        <w:t>auto duplex full</w:t>
      </w:r>
      <w:r>
        <w:rPr>
          <w:rFonts w:hint="eastAsia"/>
        </w:rPr>
        <w:t>使得接口的可协商双工模式为全双工模式。缺省情况下，以太网接口自协商双工模式范围为接口所支持的双工模式。</w:t>
      </w:r>
    </w:p>
    <w:p w14:paraId="7B8A9F98" w14:textId="77777777" w:rsidR="00870A08" w:rsidRDefault="003A5418">
      <w:pPr>
        <w:ind w:firstLine="420"/>
      </w:pPr>
      <w:r>
        <w:rPr>
          <w:rFonts w:hint="eastAsia"/>
        </w:rPr>
        <w:t>在非自协商模式下，可以根据实际需求手动配置接口的双工模式。</w:t>
      </w:r>
    </w:p>
    <w:p w14:paraId="101973CC" w14:textId="77777777" w:rsidR="00870A08" w:rsidRDefault="003A5418">
      <w:pPr>
        <w:ind w:firstLine="420"/>
      </w:pPr>
      <w:r>
        <w:rPr>
          <w:rFonts w:hint="eastAsia"/>
        </w:rPr>
        <w:t>在</w:t>
      </w:r>
      <w:r>
        <w:rPr>
          <w:rFonts w:hint="eastAsia"/>
        </w:rPr>
        <w:t>S1</w:t>
      </w:r>
      <w:r>
        <w:rPr>
          <w:rFonts w:hint="eastAsia"/>
        </w:rPr>
        <w:t>，</w:t>
      </w:r>
      <w:r>
        <w:rPr>
          <w:rFonts w:hint="eastAsia"/>
        </w:rPr>
        <w:t>S2</w:t>
      </w:r>
      <w:r>
        <w:rPr>
          <w:rFonts w:hint="eastAsia"/>
        </w:rPr>
        <w:t>，</w:t>
      </w:r>
      <w:r>
        <w:rPr>
          <w:rFonts w:hint="eastAsia"/>
        </w:rPr>
        <w:t>S3</w:t>
      </w:r>
      <w:r>
        <w:rPr>
          <w:rFonts w:hint="eastAsia"/>
        </w:rPr>
        <w:t>三台交换机接口下先通过</w:t>
      </w:r>
      <w:r>
        <w:rPr>
          <w:b/>
        </w:rPr>
        <w:t>undo negotiation au</w:t>
      </w:r>
      <w:r>
        <w:rPr>
          <w:rFonts w:hint="eastAsia"/>
          <w:b/>
        </w:rPr>
        <w:t>to</w:t>
      </w:r>
      <w:r>
        <w:rPr>
          <w:rFonts w:hint="eastAsia"/>
          <w:lang w:val="zh-CN"/>
        </w:rPr>
        <w:t>命令</w:t>
      </w:r>
      <w:r>
        <w:rPr>
          <w:rFonts w:hint="eastAsia"/>
        </w:rPr>
        <w:t>关掉自协商功能，再手工指定双工模式为全双工。</w:t>
      </w:r>
    </w:p>
    <w:p w14:paraId="3B7C0A0A" w14:textId="77777777" w:rsidR="00870A08" w:rsidRDefault="003A5418">
      <w:pPr>
        <w:ind w:firstLineChars="0" w:firstLine="0"/>
      </w:pPr>
      <w:r>
        <w:rPr>
          <w:rFonts w:hint="eastAsia"/>
        </w:rPr>
        <w:t>查看接口的基本状态信息</w:t>
      </w:r>
    </w:p>
    <w:p w14:paraId="2099EC90" w14:textId="77777777" w:rsidR="00870A08" w:rsidRDefault="003A5418">
      <w:pPr>
        <w:pStyle w:val="aff6"/>
      </w:pPr>
      <w:r>
        <w:t>[S</w:t>
      </w:r>
      <w:proofErr w:type="gramStart"/>
      <w:r>
        <w:t>1]display</w:t>
      </w:r>
      <w:proofErr w:type="gramEnd"/>
      <w:r>
        <w:t xml:space="preserve"> interface </w:t>
      </w:r>
      <w:proofErr w:type="spellStart"/>
      <w:r>
        <w:t>GigabitEthernet</w:t>
      </w:r>
      <w:proofErr w:type="spellEnd"/>
      <w:r>
        <w:t xml:space="preserve"> 0/0/1</w:t>
      </w:r>
    </w:p>
    <w:p w14:paraId="4C151C5D" w14:textId="77777777" w:rsidR="00870A08" w:rsidRDefault="003A5418">
      <w:pPr>
        <w:pStyle w:val="aff6"/>
      </w:pPr>
      <w:r>
        <w:t xml:space="preserve">GigabitEthernet0/0/1 current </w:t>
      </w:r>
      <w:proofErr w:type="gramStart"/>
      <w:r>
        <w:t>state :</w:t>
      </w:r>
      <w:proofErr w:type="gramEnd"/>
      <w:r>
        <w:t xml:space="preserve"> UP</w:t>
      </w:r>
    </w:p>
    <w:p w14:paraId="60EE03A2" w14:textId="77777777" w:rsidR="00870A08" w:rsidRDefault="003A5418">
      <w:pPr>
        <w:pStyle w:val="aff6"/>
      </w:pPr>
      <w:r>
        <w:t xml:space="preserve">Line protocol current </w:t>
      </w:r>
      <w:proofErr w:type="gramStart"/>
      <w:r>
        <w:t>state :</w:t>
      </w:r>
      <w:proofErr w:type="gramEnd"/>
      <w:r>
        <w:t xml:space="preserve"> UP</w:t>
      </w:r>
    </w:p>
    <w:p w14:paraId="260E549D" w14:textId="77777777" w:rsidR="00870A08" w:rsidRDefault="003A5418">
      <w:pPr>
        <w:pStyle w:val="aff6"/>
      </w:pPr>
      <w:r>
        <w:t>Description:</w:t>
      </w:r>
    </w:p>
    <w:p w14:paraId="0ED0E10E" w14:textId="77777777" w:rsidR="00870A08" w:rsidRDefault="003A5418">
      <w:pPr>
        <w:pStyle w:val="aff6"/>
      </w:pPr>
      <w:r>
        <w:t xml:space="preserve">Switch Port, </w:t>
      </w:r>
      <w:proofErr w:type="gramStart"/>
      <w:r>
        <w:t>PVID :</w:t>
      </w:r>
      <w:proofErr w:type="gramEnd"/>
      <w:r>
        <w:t xml:space="preserve">    1, TPID : 8100(Hex), The Maximum Frame Length is 9216</w:t>
      </w:r>
    </w:p>
    <w:p w14:paraId="7E569DA4" w14:textId="77777777" w:rsidR="00870A08" w:rsidRDefault="003A5418">
      <w:pPr>
        <w:pStyle w:val="aff6"/>
      </w:pPr>
      <w:r>
        <w:lastRenderedPageBreak/>
        <w:t>IP Sending Frames' Format is PKTFMT_ETHNT_2, Hardware address is 4c1f-cc74-5560</w:t>
      </w:r>
    </w:p>
    <w:p w14:paraId="5BEA8853" w14:textId="77777777" w:rsidR="00870A08" w:rsidRDefault="003A5418">
      <w:pPr>
        <w:pStyle w:val="aff6"/>
      </w:pPr>
      <w:r>
        <w:t xml:space="preserve">Last physical up time </w:t>
      </w:r>
      <w:proofErr w:type="gramStart"/>
      <w:r>
        <w:t xml:space="preserve">  :</w:t>
      </w:r>
      <w:proofErr w:type="gramEnd"/>
      <w:r>
        <w:t xml:space="preserve"> 2019-10-07 22:25:52 UTC-08:00</w:t>
      </w:r>
    </w:p>
    <w:p w14:paraId="4F7CB9C9" w14:textId="77777777" w:rsidR="00870A08" w:rsidRDefault="003A5418">
      <w:pPr>
        <w:pStyle w:val="aff6"/>
      </w:pPr>
      <w:r>
        <w:t xml:space="preserve">Last physical down </w:t>
      </w:r>
      <w:proofErr w:type="gramStart"/>
      <w:r>
        <w:t>time :</w:t>
      </w:r>
      <w:proofErr w:type="gramEnd"/>
      <w:r>
        <w:t xml:space="preserve"> 2019-10-07 22:25:51 UTC-08:00</w:t>
      </w:r>
    </w:p>
    <w:p w14:paraId="7EF0217E" w14:textId="77777777" w:rsidR="00870A08" w:rsidRDefault="003A5418">
      <w:pPr>
        <w:pStyle w:val="aff6"/>
      </w:pPr>
      <w:r>
        <w:t>Current system time: 2019-10-07 22:56:47-08:00</w:t>
      </w:r>
    </w:p>
    <w:p w14:paraId="5D41D7EE" w14:textId="77777777" w:rsidR="00870A08" w:rsidRDefault="003A5418">
      <w:pPr>
        <w:pStyle w:val="aff6"/>
      </w:pPr>
      <w:r>
        <w:t>Hardware address is 4c1f-cc74-5560</w:t>
      </w:r>
    </w:p>
    <w:p w14:paraId="4205BAB9" w14:textId="77777777" w:rsidR="00870A08" w:rsidRDefault="003A5418">
      <w:pPr>
        <w:pStyle w:val="aff6"/>
        <w:rPr>
          <w:color w:val="FF0000"/>
        </w:rPr>
      </w:pPr>
      <w:proofErr w:type="gramStart"/>
      <w:r>
        <w:rPr>
          <w:color w:val="FF0000"/>
        </w:rPr>
        <w:t>Speed :</w:t>
      </w:r>
      <w:proofErr w:type="gramEnd"/>
      <w:r>
        <w:rPr>
          <w:color w:val="FF0000"/>
        </w:rPr>
        <w:t xml:space="preserve"> 1000, Loopback: NONE</w:t>
      </w:r>
    </w:p>
    <w:p w14:paraId="70D92F4F" w14:textId="77777777" w:rsidR="00870A08" w:rsidRDefault="003A5418">
      <w:pPr>
        <w:pStyle w:val="aff6"/>
        <w:rPr>
          <w:color w:val="FF0000"/>
        </w:rPr>
      </w:pPr>
      <w:r>
        <w:rPr>
          <w:color w:val="FF0000"/>
        </w:rPr>
        <w:t xml:space="preserve">Duplex: FULL, Negotiation: ENABLE   </w:t>
      </w:r>
      <w:r>
        <w:rPr>
          <w:rFonts w:hint="eastAsia"/>
          <w:color w:val="FF0000"/>
          <w:highlight w:val="yellow"/>
        </w:rPr>
        <w:t>//</w:t>
      </w:r>
      <w:r>
        <w:rPr>
          <w:rFonts w:hint="eastAsia"/>
          <w:color w:val="FF0000"/>
          <w:highlight w:val="yellow"/>
        </w:rPr>
        <w:t>模拟器看不到交换机接口速率，路由器可以</w:t>
      </w:r>
    </w:p>
    <w:p w14:paraId="56F8DD50" w14:textId="77777777" w:rsidR="00870A08" w:rsidRDefault="003A5418">
      <w:pPr>
        <w:pStyle w:val="aff6"/>
      </w:pPr>
      <w:r>
        <w:t xml:space="preserve">    Last 300 seconds input rate 0 bytes/sec, 0 packets/sec</w:t>
      </w:r>
    </w:p>
    <w:p w14:paraId="244F2A65" w14:textId="77777777" w:rsidR="00870A08" w:rsidRDefault="003A5418">
      <w:pPr>
        <w:pStyle w:val="aff6"/>
      </w:pPr>
      <w:r>
        <w:t xml:space="preserve">    Last 300 seconds output rate 0 bytes/sec, 0 packets/sec</w:t>
      </w:r>
    </w:p>
    <w:p w14:paraId="0C1A207D" w14:textId="77777777" w:rsidR="00870A08" w:rsidRDefault="003A5418">
      <w:pPr>
        <w:pStyle w:val="aff6"/>
      </w:pPr>
      <w:r>
        <w:t xml:space="preserve">    Input: 100033 bytes, 843 packets</w:t>
      </w:r>
    </w:p>
    <w:p w14:paraId="615D0CF0" w14:textId="77777777" w:rsidR="00870A08" w:rsidRDefault="003A5418">
      <w:pPr>
        <w:pStyle w:val="aff6"/>
      </w:pPr>
      <w:r>
        <w:t xml:space="preserve">    Output: 906 bytes, 10 packets</w:t>
      </w:r>
    </w:p>
    <w:p w14:paraId="49C62F80" w14:textId="77777777" w:rsidR="00870A08" w:rsidRDefault="003A5418">
      <w:pPr>
        <w:pStyle w:val="aff6"/>
      </w:pPr>
      <w:r>
        <w:t xml:space="preserve">    Input:</w:t>
      </w:r>
    </w:p>
    <w:p w14:paraId="531912F2" w14:textId="77777777" w:rsidR="00870A08" w:rsidRDefault="003A5418">
      <w:pPr>
        <w:pStyle w:val="aff6"/>
      </w:pPr>
      <w:r>
        <w:t xml:space="preserve">      Unicast: 6 packets, Multicast: 837 packets</w:t>
      </w:r>
    </w:p>
    <w:p w14:paraId="03F8B8C4" w14:textId="77777777" w:rsidR="00870A08" w:rsidRDefault="003A5418">
      <w:pPr>
        <w:pStyle w:val="aff6"/>
      </w:pPr>
      <w:r>
        <w:t xml:space="preserve">      Broadcast: 0 packets</w:t>
      </w:r>
    </w:p>
    <w:p w14:paraId="77D4EB6D" w14:textId="77777777" w:rsidR="00870A08" w:rsidRDefault="003A5418">
      <w:pPr>
        <w:pStyle w:val="aff6"/>
      </w:pPr>
      <w:r>
        <w:t xml:space="preserve">    Output:</w:t>
      </w:r>
    </w:p>
    <w:p w14:paraId="3E58A597" w14:textId="77777777" w:rsidR="00870A08" w:rsidRDefault="003A5418">
      <w:pPr>
        <w:pStyle w:val="aff6"/>
      </w:pPr>
      <w:r>
        <w:t xml:space="preserve">      Unicast: 5 packets, Multicast: 5 packets</w:t>
      </w:r>
    </w:p>
    <w:p w14:paraId="69D56865" w14:textId="77777777" w:rsidR="00870A08" w:rsidRDefault="003A5418">
      <w:pPr>
        <w:pStyle w:val="aff6"/>
      </w:pPr>
      <w:r>
        <w:t xml:space="preserve">      Broadcast: 0 packets</w:t>
      </w:r>
    </w:p>
    <w:p w14:paraId="3B12E307" w14:textId="77777777" w:rsidR="00870A08" w:rsidRDefault="003A5418">
      <w:pPr>
        <w:pStyle w:val="aff6"/>
      </w:pPr>
      <w:r>
        <w:t xml:space="preserve">    Input bandwidth </w:t>
      </w:r>
      <w:proofErr w:type="gramStart"/>
      <w:r>
        <w:t>utilization  :</w:t>
      </w:r>
      <w:proofErr w:type="gramEnd"/>
      <w:r>
        <w:t xml:space="preserve">    0%</w:t>
      </w:r>
    </w:p>
    <w:p w14:paraId="5E9C5271" w14:textId="77777777" w:rsidR="00870A08" w:rsidRDefault="003A5418">
      <w:pPr>
        <w:pStyle w:val="aff6"/>
      </w:pPr>
      <w:r>
        <w:t xml:space="preserve">    Output bandwidth </w:t>
      </w:r>
      <w:proofErr w:type="gramStart"/>
      <w:r>
        <w:t>utilization :</w:t>
      </w:r>
      <w:proofErr w:type="gramEnd"/>
      <w:r>
        <w:t xml:space="preserve">    0%</w:t>
      </w:r>
    </w:p>
    <w:p w14:paraId="2E139D28" w14:textId="77777777" w:rsidR="00870A08" w:rsidRDefault="00870A08">
      <w:pPr>
        <w:pStyle w:val="aff6"/>
      </w:pPr>
    </w:p>
    <w:p w14:paraId="4180D4C8" w14:textId="77777777" w:rsidR="00870A08" w:rsidRDefault="003A5418">
      <w:pPr>
        <w:pStyle w:val="aff6"/>
      </w:pPr>
      <w:r>
        <w:t>[</w:t>
      </w:r>
      <w:r>
        <w:rPr>
          <w:rFonts w:hint="eastAsia"/>
        </w:rPr>
        <w:t>S</w:t>
      </w:r>
      <w:proofErr w:type="gramStart"/>
      <w:r>
        <w:t>1]interface</w:t>
      </w:r>
      <w:proofErr w:type="gramEnd"/>
      <w:r>
        <w:t xml:space="preserve"> </w:t>
      </w:r>
      <w:proofErr w:type="spellStart"/>
      <w:r>
        <w:t>GigabitEthernet</w:t>
      </w:r>
      <w:proofErr w:type="spellEnd"/>
      <w:r>
        <w:t xml:space="preserve"> 0/0/1</w:t>
      </w:r>
    </w:p>
    <w:p w14:paraId="066FE0EA" w14:textId="77777777" w:rsidR="00870A08" w:rsidRDefault="003A5418">
      <w:pPr>
        <w:pStyle w:val="aff6"/>
      </w:pPr>
      <w:r>
        <w:t>[</w:t>
      </w:r>
      <w:r>
        <w:rPr>
          <w:rFonts w:hint="eastAsia"/>
        </w:rPr>
        <w:t>S</w:t>
      </w:r>
      <w:r>
        <w:t>1-GigabitEthernet0/0/</w:t>
      </w:r>
      <w:proofErr w:type="gramStart"/>
      <w:r>
        <w:t>1]undo</w:t>
      </w:r>
      <w:proofErr w:type="gramEnd"/>
      <w:r>
        <w:t xml:space="preserve"> negotiation auto</w:t>
      </w:r>
    </w:p>
    <w:p w14:paraId="0D1425D6" w14:textId="77777777" w:rsidR="00870A08" w:rsidRDefault="003A5418">
      <w:pPr>
        <w:pStyle w:val="aff6"/>
      </w:pPr>
      <w:r>
        <w:t>[</w:t>
      </w:r>
      <w:r>
        <w:rPr>
          <w:rFonts w:hint="eastAsia"/>
        </w:rPr>
        <w:t>S</w:t>
      </w:r>
      <w:r>
        <w:t>1-GigabitEthernet0/0/</w:t>
      </w:r>
      <w:proofErr w:type="gramStart"/>
      <w:r>
        <w:t>1]duplex</w:t>
      </w:r>
      <w:proofErr w:type="gramEnd"/>
      <w:r>
        <w:t xml:space="preserve"> full</w:t>
      </w:r>
    </w:p>
    <w:p w14:paraId="58FC3864" w14:textId="77777777" w:rsidR="00870A08" w:rsidRDefault="00870A08">
      <w:pPr>
        <w:pStyle w:val="aff6"/>
      </w:pPr>
    </w:p>
    <w:p w14:paraId="5F0C3043" w14:textId="77777777" w:rsidR="00870A08" w:rsidRDefault="003A5418">
      <w:pPr>
        <w:pStyle w:val="aff6"/>
      </w:pPr>
      <w:r>
        <w:t>[</w:t>
      </w:r>
      <w:r>
        <w:rPr>
          <w:rFonts w:hint="eastAsia"/>
        </w:rPr>
        <w:t>S</w:t>
      </w:r>
      <w:proofErr w:type="gramStart"/>
      <w:r>
        <w:t>2]interface</w:t>
      </w:r>
      <w:proofErr w:type="gramEnd"/>
      <w:r>
        <w:t xml:space="preserve"> </w:t>
      </w:r>
      <w:proofErr w:type="spellStart"/>
      <w:r>
        <w:t>GigabitEthernet</w:t>
      </w:r>
      <w:proofErr w:type="spellEnd"/>
      <w:r>
        <w:t xml:space="preserve"> 0/0/2</w:t>
      </w:r>
    </w:p>
    <w:p w14:paraId="71A475AB" w14:textId="77777777" w:rsidR="00870A08" w:rsidRDefault="003A5418">
      <w:pPr>
        <w:pStyle w:val="aff6"/>
      </w:pPr>
      <w:r>
        <w:t>[</w:t>
      </w:r>
      <w:r>
        <w:rPr>
          <w:rFonts w:hint="eastAsia"/>
        </w:rPr>
        <w:t>S</w:t>
      </w:r>
      <w:r>
        <w:t>2-GigabitEthernet0/0/</w:t>
      </w:r>
      <w:proofErr w:type="gramStart"/>
      <w:r>
        <w:t>2]undo</w:t>
      </w:r>
      <w:proofErr w:type="gramEnd"/>
      <w:r>
        <w:t xml:space="preserve"> negotiation auto</w:t>
      </w:r>
    </w:p>
    <w:p w14:paraId="4D432093" w14:textId="77777777" w:rsidR="00870A08" w:rsidRDefault="003A5418">
      <w:pPr>
        <w:pStyle w:val="aff6"/>
      </w:pPr>
      <w:r>
        <w:t>[</w:t>
      </w:r>
      <w:r>
        <w:rPr>
          <w:rFonts w:hint="eastAsia"/>
        </w:rPr>
        <w:t>S</w:t>
      </w:r>
      <w:r>
        <w:t>2-GigabitEthernet0/0/</w:t>
      </w:r>
      <w:proofErr w:type="gramStart"/>
      <w:r>
        <w:t>2]duplex</w:t>
      </w:r>
      <w:proofErr w:type="gramEnd"/>
      <w:r>
        <w:t xml:space="preserve"> full</w:t>
      </w:r>
    </w:p>
    <w:p w14:paraId="23458032" w14:textId="77777777" w:rsidR="00870A08" w:rsidRDefault="00870A08">
      <w:pPr>
        <w:ind w:firstLineChars="0" w:firstLine="0"/>
      </w:pPr>
    </w:p>
    <w:p w14:paraId="3C53BB02" w14:textId="77777777" w:rsidR="00870A08" w:rsidRDefault="003A5418">
      <w:pPr>
        <w:pStyle w:val="aff6"/>
      </w:pPr>
      <w:r>
        <w:t>[</w:t>
      </w:r>
      <w:r>
        <w:rPr>
          <w:rFonts w:hint="eastAsia"/>
        </w:rPr>
        <w:t>S</w:t>
      </w:r>
      <w:proofErr w:type="gramStart"/>
      <w:r>
        <w:t>3]interface</w:t>
      </w:r>
      <w:proofErr w:type="gramEnd"/>
      <w:r>
        <w:t xml:space="preserve"> </w:t>
      </w:r>
      <w:proofErr w:type="spellStart"/>
      <w:r>
        <w:t>GigabitEthernet</w:t>
      </w:r>
      <w:proofErr w:type="spellEnd"/>
      <w:r>
        <w:t xml:space="preserve"> 0/0/1</w:t>
      </w:r>
    </w:p>
    <w:p w14:paraId="733A0215" w14:textId="77777777" w:rsidR="00870A08" w:rsidRDefault="003A5418">
      <w:pPr>
        <w:pStyle w:val="aff6"/>
      </w:pPr>
      <w:r>
        <w:t>[</w:t>
      </w:r>
      <w:r>
        <w:rPr>
          <w:rFonts w:hint="eastAsia"/>
        </w:rPr>
        <w:t>S</w:t>
      </w:r>
      <w:r>
        <w:t>3-GigabitEthernet0/0/</w:t>
      </w:r>
      <w:proofErr w:type="gramStart"/>
      <w:r>
        <w:t>1]undo</w:t>
      </w:r>
      <w:proofErr w:type="gramEnd"/>
      <w:r>
        <w:t xml:space="preserve"> negotiation auto</w:t>
      </w:r>
    </w:p>
    <w:p w14:paraId="136ECEFA" w14:textId="77777777" w:rsidR="00870A08" w:rsidRDefault="003A5418">
      <w:pPr>
        <w:pStyle w:val="aff6"/>
      </w:pPr>
      <w:r>
        <w:t>[</w:t>
      </w:r>
      <w:r>
        <w:rPr>
          <w:rFonts w:hint="eastAsia"/>
        </w:rPr>
        <w:t>S</w:t>
      </w:r>
      <w:r>
        <w:t>3</w:t>
      </w:r>
      <w:bookmarkStart w:id="51" w:name="OLE_LINK56"/>
      <w:r>
        <w:t>-GigabitEthernet0/0/</w:t>
      </w:r>
      <w:proofErr w:type="gramStart"/>
      <w:r>
        <w:t>1</w:t>
      </w:r>
      <w:bookmarkEnd w:id="51"/>
      <w:r>
        <w:t>]duplex</w:t>
      </w:r>
      <w:proofErr w:type="gramEnd"/>
      <w:r>
        <w:t xml:space="preserve"> full</w:t>
      </w:r>
    </w:p>
    <w:p w14:paraId="1D06FD4D" w14:textId="77777777" w:rsidR="00870A08" w:rsidRDefault="003A5418">
      <w:pPr>
        <w:pStyle w:val="aff6"/>
      </w:pPr>
      <w:r>
        <w:t>[</w:t>
      </w:r>
      <w:r>
        <w:rPr>
          <w:rFonts w:hint="eastAsia"/>
        </w:rPr>
        <w:t>S</w:t>
      </w:r>
      <w:r>
        <w:t>3-GigabitEthernet0/0/</w:t>
      </w:r>
      <w:proofErr w:type="gramStart"/>
      <w:r>
        <w:t>1]interface</w:t>
      </w:r>
      <w:proofErr w:type="gramEnd"/>
      <w:r>
        <w:t xml:space="preserve"> </w:t>
      </w:r>
      <w:proofErr w:type="spellStart"/>
      <w:r>
        <w:t>GigabitEthernet</w:t>
      </w:r>
      <w:proofErr w:type="spellEnd"/>
      <w:r>
        <w:t xml:space="preserve"> 0/0/2</w:t>
      </w:r>
    </w:p>
    <w:p w14:paraId="30303A75" w14:textId="77777777" w:rsidR="00870A08" w:rsidRDefault="003A5418">
      <w:pPr>
        <w:pStyle w:val="aff6"/>
      </w:pPr>
      <w:r>
        <w:t>[</w:t>
      </w:r>
      <w:r>
        <w:rPr>
          <w:rFonts w:hint="eastAsia"/>
        </w:rPr>
        <w:t>S</w:t>
      </w:r>
      <w:r>
        <w:t>3-GigabitEthernet0/0/</w:t>
      </w:r>
      <w:proofErr w:type="gramStart"/>
      <w:r>
        <w:t>2]undo</w:t>
      </w:r>
      <w:proofErr w:type="gramEnd"/>
      <w:r>
        <w:t xml:space="preserve"> negotiation auto</w:t>
      </w:r>
    </w:p>
    <w:p w14:paraId="453F58EB" w14:textId="77777777" w:rsidR="00870A08" w:rsidRDefault="003A5418">
      <w:pPr>
        <w:pStyle w:val="aff6"/>
      </w:pPr>
      <w:r>
        <w:t>[</w:t>
      </w:r>
      <w:r>
        <w:rPr>
          <w:rFonts w:hint="eastAsia"/>
        </w:rPr>
        <w:t>S</w:t>
      </w:r>
      <w:r>
        <w:t>3-GigabitEthernet0/0/</w:t>
      </w:r>
      <w:proofErr w:type="gramStart"/>
      <w:r>
        <w:t>2]duplex</w:t>
      </w:r>
      <w:proofErr w:type="gramEnd"/>
      <w:r>
        <w:t xml:space="preserve"> full</w:t>
      </w:r>
    </w:p>
    <w:p w14:paraId="2A4314FA" w14:textId="77777777" w:rsidR="00870A08" w:rsidRDefault="003A5418">
      <w:pPr>
        <w:pStyle w:val="2"/>
        <w:rPr>
          <w:rFonts w:ascii="微软雅黑" w:hAnsi="微软雅黑"/>
        </w:rPr>
      </w:pPr>
      <w:r>
        <w:rPr>
          <w:rFonts w:ascii="微软雅黑" w:hAnsi="微软雅黑" w:hint="eastAsia"/>
        </w:rPr>
        <w:t>配置接口速率</w:t>
      </w:r>
    </w:p>
    <w:p w14:paraId="6A8879FC" w14:textId="77777777" w:rsidR="00870A08" w:rsidRDefault="003A5418">
      <w:pPr>
        <w:ind w:firstLine="420"/>
      </w:pPr>
      <w:r>
        <w:rPr>
          <w:rFonts w:hint="eastAsia"/>
        </w:rPr>
        <w:t>在自协商模式下，以太网接口的速率是和对端接口协商得到的。如果协商的速率与实际要求不符，可通过配置速率的取值范围来控制协商的结果。例如互连的两个设备对应的接口经自协商后的速率为</w:t>
      </w:r>
      <w:r>
        <w:rPr>
          <w:rFonts w:hint="eastAsia"/>
        </w:rPr>
        <w:t>10Mbit/s</w:t>
      </w:r>
      <w:r>
        <w:rPr>
          <w:rFonts w:hint="eastAsia"/>
        </w:rPr>
        <w:t>，与实际要求的</w:t>
      </w:r>
      <w:r>
        <w:rPr>
          <w:rFonts w:hint="eastAsia"/>
        </w:rPr>
        <w:t>100Mbit/s</w:t>
      </w:r>
      <w:r>
        <w:rPr>
          <w:rFonts w:hint="eastAsia"/>
        </w:rPr>
        <w:t>不符，可通过执行命令</w:t>
      </w:r>
      <w:r>
        <w:rPr>
          <w:rFonts w:hint="eastAsia"/>
          <w:b/>
        </w:rPr>
        <w:t>auto speed 100</w:t>
      </w:r>
      <w:r>
        <w:rPr>
          <w:rFonts w:hint="eastAsia"/>
        </w:rPr>
        <w:t>配置使得接口可协商的速率为</w:t>
      </w:r>
      <w:r>
        <w:rPr>
          <w:rFonts w:hint="eastAsia"/>
        </w:rPr>
        <w:t>100Mbit/s</w:t>
      </w:r>
      <w:r>
        <w:rPr>
          <w:rFonts w:hint="eastAsia"/>
        </w:rPr>
        <w:t>。缺省情况下，以太网接口自协商速率范围为接口支持的所有速率。在非自协商模式下，需手动配置接口速率，避免发生无法正常通讯的情况。</w:t>
      </w:r>
    </w:p>
    <w:p w14:paraId="10BC971C" w14:textId="77777777" w:rsidR="00870A08" w:rsidRDefault="003A5418">
      <w:pPr>
        <w:ind w:firstLine="420"/>
      </w:pPr>
      <w:r>
        <w:rPr>
          <w:rFonts w:hint="eastAsia"/>
        </w:rPr>
        <w:t>在非自协商模式时，缺省情况下，以太网接口的速率为接口支持的最大速率。</w:t>
      </w:r>
    </w:p>
    <w:p w14:paraId="2DFDC97E" w14:textId="77777777" w:rsidR="00870A08" w:rsidRDefault="003A5418">
      <w:pPr>
        <w:ind w:firstLine="420"/>
      </w:pPr>
      <w:r>
        <w:rPr>
          <w:rFonts w:hint="eastAsia"/>
        </w:rPr>
        <w:t>根据网络需要调整接口速率。由于网络用户较少，配置</w:t>
      </w:r>
      <w:r>
        <w:rPr>
          <w:rFonts w:hint="eastAsia"/>
        </w:rPr>
        <w:t>GE</w:t>
      </w:r>
      <w:r>
        <w:rPr>
          <w:rFonts w:hint="eastAsia"/>
        </w:rPr>
        <w:t>接口速率为</w:t>
      </w:r>
      <w:r>
        <w:rPr>
          <w:rFonts w:hint="eastAsia"/>
        </w:rPr>
        <w:t>100Mbit/s</w:t>
      </w:r>
      <w:r>
        <w:rPr>
          <w:rFonts w:hint="eastAsia"/>
        </w:rPr>
        <w:t>，</w:t>
      </w:r>
      <w:r>
        <w:rPr>
          <w:rFonts w:hint="eastAsia"/>
        </w:rPr>
        <w:t>Ethernet</w:t>
      </w:r>
      <w:r>
        <w:rPr>
          <w:rFonts w:hint="eastAsia"/>
        </w:rPr>
        <w:t>接口配置速率为</w:t>
      </w:r>
      <w:r>
        <w:rPr>
          <w:rFonts w:hint="eastAsia"/>
        </w:rPr>
        <w:t>10Mbit/s</w:t>
      </w:r>
      <w:r>
        <w:rPr>
          <w:rFonts w:hint="eastAsia"/>
        </w:rPr>
        <w:t>。</w:t>
      </w:r>
    </w:p>
    <w:p w14:paraId="7C27A2B6" w14:textId="77777777" w:rsidR="00870A08" w:rsidRDefault="003A5418">
      <w:pPr>
        <w:ind w:firstLine="420"/>
      </w:pPr>
      <w:r>
        <w:rPr>
          <w:rFonts w:hint="eastAsia"/>
        </w:rPr>
        <w:t>在三台交换机接口下配置速率。首先</w:t>
      </w:r>
      <w:r>
        <w:rPr>
          <w:rFonts w:hint="eastAsia"/>
          <w:lang w:val="zh-CN"/>
        </w:rPr>
        <w:t>关闭接口自协商模式，并</w:t>
      </w:r>
      <w:r>
        <w:rPr>
          <w:rFonts w:hint="eastAsia"/>
        </w:rPr>
        <w:t>配置以太网接口的速率。</w:t>
      </w:r>
    </w:p>
    <w:p w14:paraId="179A2C50" w14:textId="77777777" w:rsidR="00870A08" w:rsidRDefault="003A5418">
      <w:pPr>
        <w:pStyle w:val="aff6"/>
      </w:pPr>
      <w:r>
        <w:t>[</w:t>
      </w:r>
      <w:r>
        <w:rPr>
          <w:rFonts w:hint="eastAsia"/>
        </w:rPr>
        <w:t>S</w:t>
      </w:r>
      <w:proofErr w:type="gramStart"/>
      <w:r>
        <w:t>1]inter</w:t>
      </w:r>
      <w:proofErr w:type="gramEnd"/>
      <w:r>
        <w:t xml:space="preserve"> Ethernet 0/0/1</w:t>
      </w:r>
    </w:p>
    <w:p w14:paraId="10A2A6D9" w14:textId="77777777" w:rsidR="00870A08" w:rsidRDefault="003A5418">
      <w:pPr>
        <w:pStyle w:val="aff6"/>
      </w:pPr>
      <w:r>
        <w:t>[</w:t>
      </w:r>
      <w:r>
        <w:rPr>
          <w:rFonts w:hint="eastAsia"/>
        </w:rPr>
        <w:t>S</w:t>
      </w:r>
      <w:r>
        <w:t>1-Ethernet0/0/</w:t>
      </w:r>
      <w:proofErr w:type="gramStart"/>
      <w:r>
        <w:t>1]undo</w:t>
      </w:r>
      <w:proofErr w:type="gramEnd"/>
      <w:r>
        <w:t xml:space="preserve"> negotiation auto</w:t>
      </w:r>
    </w:p>
    <w:p w14:paraId="4AE785A2" w14:textId="77777777" w:rsidR="00870A08" w:rsidRDefault="003A5418">
      <w:pPr>
        <w:pStyle w:val="aff6"/>
      </w:pPr>
      <w:r>
        <w:t>[</w:t>
      </w:r>
      <w:r>
        <w:rPr>
          <w:rFonts w:hint="eastAsia"/>
        </w:rPr>
        <w:t>S1</w:t>
      </w:r>
      <w:r>
        <w:t>-Ethernet0/0/</w:t>
      </w:r>
      <w:proofErr w:type="gramStart"/>
      <w:r>
        <w:t>1]speed</w:t>
      </w:r>
      <w:proofErr w:type="gramEnd"/>
      <w:r>
        <w:t xml:space="preserve"> 10</w:t>
      </w:r>
    </w:p>
    <w:p w14:paraId="2EFE7789" w14:textId="77777777" w:rsidR="00870A08" w:rsidRDefault="00870A08">
      <w:pPr>
        <w:pStyle w:val="aff6"/>
      </w:pPr>
    </w:p>
    <w:p w14:paraId="733C9AE2" w14:textId="77777777" w:rsidR="00870A08" w:rsidRDefault="003A5418">
      <w:pPr>
        <w:ind w:firstLine="420"/>
      </w:pPr>
      <w:r>
        <w:rPr>
          <w:rFonts w:hint="eastAsia"/>
        </w:rPr>
        <w:t>用同样的方法配置另外两台设备接口的速率。</w:t>
      </w:r>
    </w:p>
    <w:p w14:paraId="770EC151" w14:textId="77777777" w:rsidR="00870A08" w:rsidRDefault="003A5418">
      <w:pPr>
        <w:pStyle w:val="aff6"/>
      </w:pPr>
      <w:r>
        <w:t>[</w:t>
      </w:r>
      <w:r>
        <w:rPr>
          <w:rFonts w:hint="eastAsia"/>
        </w:rPr>
        <w:t>S</w:t>
      </w:r>
      <w:proofErr w:type="gramStart"/>
      <w:r>
        <w:t>2]interface</w:t>
      </w:r>
      <w:proofErr w:type="gramEnd"/>
      <w:r>
        <w:t xml:space="preserve"> ethernet</w:t>
      </w:r>
      <w:r>
        <w:rPr>
          <w:rFonts w:hint="eastAsia"/>
        </w:rPr>
        <w:t xml:space="preserve"> </w:t>
      </w:r>
      <w:r>
        <w:t>0/0/1</w:t>
      </w:r>
    </w:p>
    <w:p w14:paraId="0C1B2BF4" w14:textId="77777777" w:rsidR="00870A08" w:rsidRDefault="003A5418">
      <w:pPr>
        <w:pStyle w:val="aff6"/>
      </w:pPr>
      <w:bookmarkStart w:id="52" w:name="OLE_LINK33"/>
      <w:r>
        <w:t>[</w:t>
      </w:r>
      <w:r>
        <w:rPr>
          <w:rFonts w:hint="eastAsia"/>
        </w:rPr>
        <w:t>S2</w:t>
      </w:r>
      <w:r>
        <w:t>-Ethernet0/0/</w:t>
      </w:r>
      <w:proofErr w:type="gramStart"/>
      <w:r>
        <w:t>1]undo</w:t>
      </w:r>
      <w:proofErr w:type="gramEnd"/>
      <w:r>
        <w:t xml:space="preserve"> negotiation auto</w:t>
      </w:r>
    </w:p>
    <w:bookmarkEnd w:id="52"/>
    <w:p w14:paraId="0971D5EF" w14:textId="77777777" w:rsidR="00870A08" w:rsidRDefault="003A5418">
      <w:pPr>
        <w:pStyle w:val="aff6"/>
      </w:pPr>
      <w:r>
        <w:t>[</w:t>
      </w:r>
      <w:r>
        <w:rPr>
          <w:rFonts w:hint="eastAsia"/>
        </w:rPr>
        <w:t>S</w:t>
      </w:r>
      <w:r>
        <w:t>2-Ethernet0/0/</w:t>
      </w:r>
      <w:proofErr w:type="gramStart"/>
      <w:r>
        <w:t>1]speed</w:t>
      </w:r>
      <w:proofErr w:type="gramEnd"/>
      <w:r>
        <w:t xml:space="preserve"> 10</w:t>
      </w:r>
    </w:p>
    <w:p w14:paraId="6F28DE54" w14:textId="77777777" w:rsidR="00870A08" w:rsidRDefault="003A5418">
      <w:pPr>
        <w:pStyle w:val="aff6"/>
      </w:pPr>
      <w:r>
        <w:t>[</w:t>
      </w:r>
      <w:r>
        <w:rPr>
          <w:rFonts w:hint="eastAsia"/>
        </w:rPr>
        <w:t>S</w:t>
      </w:r>
      <w:r>
        <w:t>2-Ethernet0/0/</w:t>
      </w:r>
      <w:proofErr w:type="gramStart"/>
      <w:r>
        <w:t>1]interface</w:t>
      </w:r>
      <w:proofErr w:type="gramEnd"/>
      <w:r>
        <w:t xml:space="preserve"> </w:t>
      </w:r>
      <w:proofErr w:type="spellStart"/>
      <w:r>
        <w:t>GigabitEthernet</w:t>
      </w:r>
      <w:proofErr w:type="spellEnd"/>
      <w:r>
        <w:t xml:space="preserve"> 0/0/2</w:t>
      </w:r>
    </w:p>
    <w:p w14:paraId="0DE638AD" w14:textId="77777777" w:rsidR="00870A08" w:rsidRDefault="003A5418">
      <w:pPr>
        <w:pStyle w:val="aff6"/>
      </w:pPr>
      <w:r>
        <w:t>[</w:t>
      </w:r>
      <w:r>
        <w:rPr>
          <w:rFonts w:hint="eastAsia"/>
        </w:rPr>
        <w:t>S</w:t>
      </w:r>
      <w:r>
        <w:t>2-GigabitEthernet0/0/</w:t>
      </w:r>
      <w:proofErr w:type="gramStart"/>
      <w:r>
        <w:t>2]undo</w:t>
      </w:r>
      <w:proofErr w:type="gramEnd"/>
      <w:r>
        <w:t xml:space="preserve"> negotiation auto</w:t>
      </w:r>
    </w:p>
    <w:p w14:paraId="5418F793" w14:textId="77777777" w:rsidR="00870A08" w:rsidRDefault="003A5418">
      <w:pPr>
        <w:pStyle w:val="aff6"/>
      </w:pPr>
      <w:r>
        <w:lastRenderedPageBreak/>
        <w:t>[</w:t>
      </w:r>
      <w:r>
        <w:rPr>
          <w:rFonts w:hint="eastAsia"/>
        </w:rPr>
        <w:t>S</w:t>
      </w:r>
      <w:r>
        <w:t>2-GigabitEthernet0/0/</w:t>
      </w:r>
      <w:proofErr w:type="gramStart"/>
      <w:r>
        <w:t>2]speed</w:t>
      </w:r>
      <w:proofErr w:type="gramEnd"/>
      <w:r>
        <w:t xml:space="preserve"> 100</w:t>
      </w:r>
    </w:p>
    <w:p w14:paraId="5CDE9B1E" w14:textId="77777777" w:rsidR="00870A08" w:rsidRDefault="00870A08">
      <w:pPr>
        <w:pStyle w:val="aff6"/>
      </w:pPr>
    </w:p>
    <w:p w14:paraId="62F1AA22" w14:textId="77777777" w:rsidR="00870A08" w:rsidRDefault="003A5418">
      <w:pPr>
        <w:pStyle w:val="aff6"/>
      </w:pPr>
      <w:r>
        <w:t>[</w:t>
      </w:r>
      <w:r>
        <w:rPr>
          <w:rFonts w:hint="eastAsia"/>
        </w:rPr>
        <w:t>S</w:t>
      </w:r>
      <w:proofErr w:type="gramStart"/>
      <w:r>
        <w:t>3]interface</w:t>
      </w:r>
      <w:proofErr w:type="gramEnd"/>
      <w:r>
        <w:t xml:space="preserve"> </w:t>
      </w:r>
      <w:proofErr w:type="spellStart"/>
      <w:r>
        <w:t>GigabitEthernet</w:t>
      </w:r>
      <w:proofErr w:type="spellEnd"/>
      <w:r>
        <w:t xml:space="preserve"> 0/0/1</w:t>
      </w:r>
    </w:p>
    <w:p w14:paraId="6C18CB31" w14:textId="77777777" w:rsidR="00870A08" w:rsidRDefault="003A5418">
      <w:pPr>
        <w:pStyle w:val="aff6"/>
      </w:pPr>
      <w:r>
        <w:t>[</w:t>
      </w:r>
      <w:r>
        <w:rPr>
          <w:rFonts w:hint="eastAsia"/>
        </w:rPr>
        <w:t>S3</w:t>
      </w:r>
      <w:r>
        <w:t>-GigabitEthernet0/0/</w:t>
      </w:r>
      <w:proofErr w:type="gramStart"/>
      <w:r>
        <w:t>1]undo</w:t>
      </w:r>
      <w:proofErr w:type="gramEnd"/>
      <w:r>
        <w:t xml:space="preserve"> negotiation auto</w:t>
      </w:r>
    </w:p>
    <w:p w14:paraId="0E3805C6" w14:textId="77777777" w:rsidR="00870A08" w:rsidRDefault="003A5418">
      <w:pPr>
        <w:pStyle w:val="aff6"/>
      </w:pPr>
      <w:r>
        <w:t>[</w:t>
      </w:r>
      <w:r>
        <w:rPr>
          <w:rFonts w:hint="eastAsia"/>
        </w:rPr>
        <w:t>S</w:t>
      </w:r>
      <w:r>
        <w:t>3-</w:t>
      </w:r>
      <w:bookmarkStart w:id="53" w:name="OLE_LINK34"/>
      <w:bookmarkStart w:id="54" w:name="OLE_LINK35"/>
      <w:r>
        <w:t>GigabitEthernet</w:t>
      </w:r>
      <w:bookmarkEnd w:id="53"/>
      <w:bookmarkEnd w:id="54"/>
      <w:r>
        <w:t>0/0/</w:t>
      </w:r>
      <w:proofErr w:type="gramStart"/>
      <w:r>
        <w:t>1]speed</w:t>
      </w:r>
      <w:proofErr w:type="gramEnd"/>
      <w:r>
        <w:t xml:space="preserve"> 100</w:t>
      </w:r>
    </w:p>
    <w:p w14:paraId="164230DC" w14:textId="77777777" w:rsidR="00870A08" w:rsidRDefault="003A5418">
      <w:pPr>
        <w:pStyle w:val="aff6"/>
      </w:pPr>
      <w:r>
        <w:t>[</w:t>
      </w:r>
      <w:r>
        <w:rPr>
          <w:rFonts w:hint="eastAsia"/>
        </w:rPr>
        <w:t>S</w:t>
      </w:r>
      <w:r>
        <w:t>3-GigabitEthernet0/0/</w:t>
      </w:r>
      <w:proofErr w:type="gramStart"/>
      <w:r>
        <w:t>1]interface</w:t>
      </w:r>
      <w:proofErr w:type="gramEnd"/>
      <w:r>
        <w:t xml:space="preserve"> </w:t>
      </w:r>
      <w:proofErr w:type="spellStart"/>
      <w:r>
        <w:t>GigabitEthernet</w:t>
      </w:r>
      <w:proofErr w:type="spellEnd"/>
      <w:r>
        <w:t xml:space="preserve"> 0/0/2</w:t>
      </w:r>
    </w:p>
    <w:p w14:paraId="045916AE" w14:textId="77777777" w:rsidR="00870A08" w:rsidRDefault="003A5418">
      <w:pPr>
        <w:pStyle w:val="aff6"/>
      </w:pPr>
      <w:r>
        <w:t>[</w:t>
      </w:r>
      <w:r>
        <w:rPr>
          <w:rFonts w:hint="eastAsia"/>
        </w:rPr>
        <w:t>S3</w:t>
      </w:r>
      <w:r>
        <w:t>-GigabitEthernet0/0/</w:t>
      </w:r>
      <w:proofErr w:type="gramStart"/>
      <w:r>
        <w:rPr>
          <w:rFonts w:hint="eastAsia"/>
        </w:rPr>
        <w:t>2</w:t>
      </w:r>
      <w:r>
        <w:t>]undo</w:t>
      </w:r>
      <w:proofErr w:type="gramEnd"/>
      <w:r>
        <w:t xml:space="preserve"> negotiation auto</w:t>
      </w:r>
    </w:p>
    <w:p w14:paraId="68C7D1DF" w14:textId="77777777" w:rsidR="00870A08" w:rsidRDefault="003A5418">
      <w:pPr>
        <w:pStyle w:val="aff6"/>
      </w:pPr>
      <w:r>
        <w:t>[</w:t>
      </w:r>
      <w:r>
        <w:rPr>
          <w:rFonts w:hint="eastAsia"/>
        </w:rPr>
        <w:t>S</w:t>
      </w:r>
      <w:r>
        <w:t>3-GigabitEthernet0/0/</w:t>
      </w:r>
      <w:proofErr w:type="gramStart"/>
      <w:r>
        <w:t>2]speed</w:t>
      </w:r>
      <w:proofErr w:type="gramEnd"/>
      <w:r>
        <w:t xml:space="preserve"> 100</w:t>
      </w:r>
    </w:p>
    <w:p w14:paraId="54CB4ED9" w14:textId="77777777" w:rsidR="00870A08" w:rsidRDefault="003A5418">
      <w:pPr>
        <w:pStyle w:val="10"/>
      </w:pPr>
      <w:r>
        <w:rPr>
          <w:rFonts w:hint="eastAsia"/>
        </w:rPr>
        <w:t>思考</w:t>
      </w:r>
    </w:p>
    <w:p w14:paraId="169CB7D2" w14:textId="77777777" w:rsidR="00870A08" w:rsidRDefault="003A5418">
      <w:pPr>
        <w:ind w:firstLine="420"/>
      </w:pPr>
      <w:r>
        <w:rPr>
          <w:rFonts w:hint="eastAsia"/>
        </w:rPr>
        <w:t>在实际操作中，通常使用自动协商模式还是手动配置模式？为什么？</w:t>
      </w:r>
    </w:p>
    <w:p w14:paraId="1544B6BA" w14:textId="77777777" w:rsidR="00870A08" w:rsidRDefault="003A5418">
      <w:pPr>
        <w:pStyle w:val="af2"/>
        <w:ind w:firstLineChars="0" w:firstLine="0"/>
      </w:pPr>
      <w:bookmarkStart w:id="55" w:name="_Toc3665"/>
      <w:r>
        <w:rPr>
          <w:rFonts w:ascii="微软雅黑" w:hAnsi="微软雅黑" w:hint="eastAsia"/>
        </w:rPr>
        <w:t>2.2</w:t>
      </w:r>
      <w:r>
        <w:rPr>
          <w:rFonts w:hint="eastAsia"/>
        </w:rPr>
        <w:t xml:space="preserve"> </w:t>
      </w:r>
      <w:r>
        <w:rPr>
          <w:rFonts w:hint="eastAsia"/>
        </w:rPr>
        <w:t>理解</w:t>
      </w:r>
      <w:r>
        <w:t>ARP</w:t>
      </w:r>
      <w:r>
        <w:t>及</w:t>
      </w:r>
      <w:r>
        <w:t>Proxy ARP</w:t>
      </w:r>
      <w:bookmarkEnd w:id="55"/>
    </w:p>
    <w:p w14:paraId="0822C355" w14:textId="77777777" w:rsidR="00870A08" w:rsidRDefault="003A5418">
      <w:pPr>
        <w:pStyle w:val="10"/>
      </w:pPr>
      <w:r>
        <w:rPr>
          <w:rFonts w:hint="eastAsia"/>
        </w:rPr>
        <w:t>原理概述</w:t>
      </w:r>
    </w:p>
    <w:p w14:paraId="38AC4B7A" w14:textId="77777777" w:rsidR="00870A08" w:rsidRDefault="003A5418">
      <w:pPr>
        <w:pStyle w:val="13"/>
        <w:ind w:firstLine="420"/>
        <w:jc w:val="both"/>
      </w:pPr>
      <w:r>
        <w:rPr>
          <w:rFonts w:hint="eastAsia"/>
        </w:rPr>
        <w:t>ARP</w:t>
      </w:r>
      <w:r>
        <w:rPr>
          <w:rFonts w:hint="eastAsia"/>
        </w:rPr>
        <w:t>（</w:t>
      </w:r>
      <w:r>
        <w:rPr>
          <w:rFonts w:hint="eastAsia"/>
        </w:rPr>
        <w:t>Address Resolution Protocol</w:t>
      </w:r>
      <w:r>
        <w:rPr>
          <w:rFonts w:hint="eastAsia"/>
        </w:rPr>
        <w:t>）是用来将</w:t>
      </w:r>
      <w:r>
        <w:rPr>
          <w:rFonts w:hint="eastAsia"/>
        </w:rPr>
        <w:t>IP</w:t>
      </w:r>
      <w:r>
        <w:rPr>
          <w:rFonts w:hint="eastAsia"/>
        </w:rPr>
        <w:t>地址解析为</w:t>
      </w:r>
      <w:r>
        <w:rPr>
          <w:rFonts w:hint="eastAsia"/>
        </w:rPr>
        <w:t>MAC</w:t>
      </w:r>
      <w:r>
        <w:rPr>
          <w:rFonts w:hint="eastAsia"/>
        </w:rPr>
        <w:t>地址的协议。</w:t>
      </w:r>
      <w:r>
        <w:rPr>
          <w:rFonts w:hint="eastAsia"/>
        </w:rPr>
        <w:t>ARP</w:t>
      </w:r>
      <w:r>
        <w:rPr>
          <w:rFonts w:hint="eastAsia"/>
        </w:rPr>
        <w:t>表项可以分为</w:t>
      </w:r>
      <w:r w:rsidRPr="0047483B">
        <w:rPr>
          <w:rFonts w:hint="eastAsia"/>
          <w:highlight w:val="yellow"/>
          <w:rPrChange w:id="56" w:author="8613058106752" w:date="2021-03-11T21:00:00Z">
            <w:rPr>
              <w:rFonts w:hint="eastAsia"/>
            </w:rPr>
          </w:rPrChange>
        </w:rPr>
        <w:t>动态和静态两种</w:t>
      </w:r>
      <w:r>
        <w:rPr>
          <w:rFonts w:hint="eastAsia"/>
        </w:rPr>
        <w:t>类型。动态</w:t>
      </w:r>
      <w:r>
        <w:rPr>
          <w:rFonts w:hint="eastAsia"/>
        </w:rPr>
        <w:t>ARP</w:t>
      </w:r>
      <w:r>
        <w:rPr>
          <w:rFonts w:hint="eastAsia"/>
        </w:rPr>
        <w:t>是利用</w:t>
      </w:r>
      <w:r>
        <w:rPr>
          <w:rFonts w:hint="eastAsia"/>
        </w:rPr>
        <w:t>ARP</w:t>
      </w:r>
      <w:r>
        <w:rPr>
          <w:rFonts w:hint="eastAsia"/>
        </w:rPr>
        <w:t>广播报文，动态执行并自动进行</w:t>
      </w:r>
      <w:r>
        <w:rPr>
          <w:rFonts w:hint="eastAsia"/>
        </w:rPr>
        <w:t>IP</w:t>
      </w:r>
      <w:r>
        <w:rPr>
          <w:rFonts w:hint="eastAsia"/>
        </w:rPr>
        <w:t>地址到以太网</w:t>
      </w:r>
      <w:r>
        <w:rPr>
          <w:rFonts w:hint="eastAsia"/>
        </w:rPr>
        <w:t>MAC</w:t>
      </w:r>
      <w:r>
        <w:rPr>
          <w:rFonts w:hint="eastAsia"/>
        </w:rPr>
        <w:t>地址的解析，无需网络管理员手工处理。</w:t>
      </w:r>
      <w:r w:rsidRPr="0047483B">
        <w:rPr>
          <w:rFonts w:hint="eastAsia"/>
          <w:highlight w:val="yellow"/>
          <w:rPrChange w:id="57" w:author="8613058106752" w:date="2021-03-11T21:00:00Z">
            <w:rPr>
              <w:rFonts w:hint="eastAsia"/>
            </w:rPr>
          </w:rPrChange>
        </w:rPr>
        <w:t>静态</w:t>
      </w:r>
      <w:r w:rsidRPr="0047483B">
        <w:rPr>
          <w:highlight w:val="yellow"/>
          <w:rPrChange w:id="58" w:author="8613058106752" w:date="2021-03-11T21:00:00Z">
            <w:rPr/>
          </w:rPrChange>
        </w:rPr>
        <w:t>ARP</w:t>
      </w:r>
      <w:r w:rsidRPr="0047483B">
        <w:rPr>
          <w:rFonts w:hint="eastAsia"/>
          <w:highlight w:val="yellow"/>
          <w:rPrChange w:id="59" w:author="8613058106752" w:date="2021-03-11T21:00:00Z">
            <w:rPr>
              <w:rFonts w:hint="eastAsia"/>
            </w:rPr>
          </w:rPrChange>
        </w:rPr>
        <w:t>，建立</w:t>
      </w:r>
      <w:r w:rsidRPr="0047483B">
        <w:rPr>
          <w:highlight w:val="yellow"/>
          <w:rPrChange w:id="60" w:author="8613058106752" w:date="2021-03-11T21:00:00Z">
            <w:rPr/>
          </w:rPrChange>
        </w:rPr>
        <w:t>IP</w:t>
      </w:r>
      <w:r w:rsidRPr="0047483B">
        <w:rPr>
          <w:rFonts w:hint="eastAsia"/>
          <w:highlight w:val="yellow"/>
          <w:rPrChange w:id="61" w:author="8613058106752" w:date="2021-03-11T21:00:00Z">
            <w:rPr>
              <w:rFonts w:hint="eastAsia"/>
            </w:rPr>
          </w:rPrChange>
        </w:rPr>
        <w:t>地址和</w:t>
      </w:r>
      <w:r w:rsidRPr="0047483B">
        <w:rPr>
          <w:highlight w:val="yellow"/>
          <w:rPrChange w:id="62" w:author="8613058106752" w:date="2021-03-11T21:00:00Z">
            <w:rPr/>
          </w:rPrChange>
        </w:rPr>
        <w:t>MAC</w:t>
      </w:r>
      <w:r w:rsidRPr="0047483B">
        <w:rPr>
          <w:rFonts w:hint="eastAsia"/>
          <w:highlight w:val="yellow"/>
          <w:rPrChange w:id="63" w:author="8613058106752" w:date="2021-03-11T21:00:00Z">
            <w:rPr>
              <w:rFonts w:hint="eastAsia"/>
            </w:rPr>
          </w:rPrChange>
        </w:rPr>
        <w:t>地址之间固定的映射</w:t>
      </w:r>
      <w:r>
        <w:rPr>
          <w:rFonts w:hint="eastAsia"/>
        </w:rPr>
        <w:t>关系，在主机和路由器上不能动态调整此映射关系，需要网络管理员手工添加。设备上有一个</w:t>
      </w:r>
      <w:r>
        <w:rPr>
          <w:rFonts w:hint="eastAsia"/>
        </w:rPr>
        <w:t>ARP</w:t>
      </w:r>
      <w:r>
        <w:rPr>
          <w:rFonts w:hint="eastAsia"/>
        </w:rPr>
        <w:t>高速缓存（</w:t>
      </w:r>
      <w:r>
        <w:rPr>
          <w:rFonts w:hint="eastAsia"/>
        </w:rPr>
        <w:t>ARP cache</w:t>
      </w:r>
      <w:r>
        <w:rPr>
          <w:rFonts w:hint="eastAsia"/>
        </w:rPr>
        <w:t>），用来存放</w:t>
      </w:r>
      <w:r>
        <w:rPr>
          <w:rFonts w:hint="eastAsia"/>
        </w:rPr>
        <w:t>IP</w:t>
      </w:r>
      <w:r>
        <w:rPr>
          <w:rFonts w:hint="eastAsia"/>
        </w:rPr>
        <w:t>地址到</w:t>
      </w:r>
      <w:r>
        <w:rPr>
          <w:rFonts w:hint="eastAsia"/>
        </w:rPr>
        <w:t>MAC</w:t>
      </w:r>
      <w:r>
        <w:rPr>
          <w:rFonts w:hint="eastAsia"/>
        </w:rPr>
        <w:t>地址的映射表，利用</w:t>
      </w:r>
      <w:r>
        <w:rPr>
          <w:rFonts w:hint="eastAsia"/>
        </w:rPr>
        <w:t>ARP</w:t>
      </w:r>
      <w:r>
        <w:rPr>
          <w:rFonts w:hint="eastAsia"/>
        </w:rPr>
        <w:t>请求和应答报文来缓存映射表，以便能正确的把三层数据包封装成二层数据正，达到快速封装数据帧，正确转发数据的目的。另外</w:t>
      </w:r>
      <w:r>
        <w:rPr>
          <w:rFonts w:hint="eastAsia"/>
        </w:rPr>
        <w:t>ARP</w:t>
      </w:r>
      <w:r>
        <w:rPr>
          <w:rFonts w:hint="eastAsia"/>
        </w:rPr>
        <w:t>还有扩展应用功能，比如</w:t>
      </w:r>
      <w:r>
        <w:rPr>
          <w:rFonts w:hint="eastAsia"/>
        </w:rPr>
        <w:t>Proxy ARP</w:t>
      </w:r>
      <w:r>
        <w:rPr>
          <w:rFonts w:hint="eastAsia"/>
        </w:rPr>
        <w:t>功能。</w:t>
      </w:r>
    </w:p>
    <w:p w14:paraId="44D8589E" w14:textId="77777777" w:rsidR="00870A08" w:rsidRDefault="003A5418">
      <w:pPr>
        <w:pStyle w:val="13"/>
        <w:ind w:firstLine="420"/>
        <w:jc w:val="both"/>
      </w:pPr>
      <w:commentRangeStart w:id="64"/>
      <w:r>
        <w:rPr>
          <w:rFonts w:hint="eastAsia"/>
          <w:highlight w:val="yellow"/>
        </w:rPr>
        <w:t>Proxy ARP</w:t>
      </w:r>
      <w:r>
        <w:rPr>
          <w:rFonts w:hint="eastAsia"/>
        </w:rPr>
        <w:t>，即代理</w:t>
      </w:r>
      <w:r>
        <w:rPr>
          <w:rFonts w:hint="eastAsia"/>
        </w:rPr>
        <w:t>ARP</w:t>
      </w:r>
      <w:r>
        <w:rPr>
          <w:rFonts w:hint="eastAsia"/>
        </w:rPr>
        <w:t>，当主</w:t>
      </w:r>
      <w:r>
        <w:rPr>
          <w:rFonts w:hint="eastAsia"/>
          <w:highlight w:val="yellow"/>
        </w:rPr>
        <w:t>机上没有配置缺省网关地址（</w:t>
      </w:r>
      <w:commentRangeEnd w:id="64"/>
      <w:r w:rsidR="00FC4FBC">
        <w:rPr>
          <w:rStyle w:val="afa"/>
        </w:rPr>
        <w:commentReference w:id="64"/>
      </w:r>
      <w:r>
        <w:rPr>
          <w:rFonts w:hint="eastAsia"/>
          <w:highlight w:val="yellow"/>
        </w:rPr>
        <w:t>即不知道如何到达本地网络的网关设备</w:t>
      </w:r>
      <w:r>
        <w:rPr>
          <w:rFonts w:hint="eastAsia"/>
        </w:rPr>
        <w:t>），可以发送一个广播</w:t>
      </w:r>
      <w:r>
        <w:rPr>
          <w:rFonts w:hint="eastAsia"/>
        </w:rPr>
        <w:t>ARP</w:t>
      </w:r>
      <w:r>
        <w:rPr>
          <w:rFonts w:hint="eastAsia"/>
        </w:rPr>
        <w:t>请求（请求目的主机的</w:t>
      </w:r>
      <w:r>
        <w:rPr>
          <w:rFonts w:hint="eastAsia"/>
        </w:rPr>
        <w:t>MAC</w:t>
      </w:r>
      <w:r>
        <w:rPr>
          <w:rFonts w:hint="eastAsia"/>
        </w:rPr>
        <w:t>地址），</w:t>
      </w:r>
      <w:r>
        <w:rPr>
          <w:rFonts w:hint="eastAsia"/>
          <w:highlight w:val="yellow"/>
        </w:rPr>
        <w:t>使能</w:t>
      </w:r>
      <w:r>
        <w:rPr>
          <w:rFonts w:hint="eastAsia"/>
          <w:highlight w:val="yellow"/>
        </w:rPr>
        <w:t>Proxy ARP</w:t>
      </w:r>
      <w:r>
        <w:rPr>
          <w:rFonts w:hint="eastAsia"/>
          <w:highlight w:val="yellow"/>
        </w:rPr>
        <w:t>功能的路由器</w:t>
      </w:r>
      <w:r>
        <w:rPr>
          <w:rFonts w:hint="eastAsia"/>
        </w:rPr>
        <w:t>收到这样的请求后，在确认请求地址可达后，会使用自身的</w:t>
      </w:r>
      <w:r w:rsidRPr="0047483B">
        <w:rPr>
          <w:highlight w:val="yellow"/>
          <w:rPrChange w:id="65" w:author="8613058106752" w:date="2021-03-11T21:01:00Z">
            <w:rPr/>
          </w:rPrChange>
        </w:rPr>
        <w:t>MAC</w:t>
      </w:r>
      <w:r w:rsidRPr="0047483B">
        <w:rPr>
          <w:rFonts w:hint="eastAsia"/>
          <w:highlight w:val="yellow"/>
          <w:rPrChange w:id="66" w:author="8613058106752" w:date="2021-03-11T21:01:00Z">
            <w:rPr>
              <w:rFonts w:hint="eastAsia"/>
            </w:rPr>
          </w:rPrChange>
        </w:rPr>
        <w:t>地址作为该</w:t>
      </w:r>
      <w:r w:rsidRPr="0047483B">
        <w:rPr>
          <w:highlight w:val="yellow"/>
          <w:rPrChange w:id="67" w:author="8613058106752" w:date="2021-03-11T21:01:00Z">
            <w:rPr/>
          </w:rPrChange>
        </w:rPr>
        <w:t>ARP</w:t>
      </w:r>
      <w:r w:rsidRPr="0047483B">
        <w:rPr>
          <w:rFonts w:hint="eastAsia"/>
          <w:highlight w:val="yellow"/>
          <w:rPrChange w:id="68" w:author="8613058106752" w:date="2021-03-11T21:01:00Z">
            <w:rPr>
              <w:rFonts w:hint="eastAsia"/>
            </w:rPr>
          </w:rPrChange>
        </w:rPr>
        <w:t>请求的回应</w:t>
      </w:r>
      <w:r>
        <w:rPr>
          <w:rFonts w:hint="eastAsia"/>
        </w:rPr>
        <w:t>，使得</w:t>
      </w:r>
      <w:r w:rsidRPr="00FC4FBC">
        <w:rPr>
          <w:rFonts w:hint="eastAsia"/>
        </w:rPr>
        <w:t>处于不同物理网络的同一网段的主机之间可以正常的相互通信</w:t>
      </w:r>
      <w:r>
        <w:rPr>
          <w:rFonts w:hint="eastAsia"/>
        </w:rPr>
        <w:t>。</w:t>
      </w:r>
    </w:p>
    <w:p w14:paraId="3ACC824F" w14:textId="77777777" w:rsidR="00870A08" w:rsidRDefault="003A5418">
      <w:pPr>
        <w:pStyle w:val="10"/>
      </w:pPr>
      <w:r>
        <w:rPr>
          <w:rFonts w:hint="eastAsia"/>
        </w:rPr>
        <w:t>实验目的</w:t>
      </w:r>
    </w:p>
    <w:p w14:paraId="52AFF387" w14:textId="77777777" w:rsidR="00870A08" w:rsidRDefault="003A5418">
      <w:pPr>
        <w:pStyle w:val="12"/>
        <w:numPr>
          <w:ilvl w:val="1"/>
          <w:numId w:val="5"/>
        </w:numPr>
        <w:ind w:firstLineChars="0"/>
        <w:jc w:val="left"/>
      </w:pPr>
      <w:r>
        <w:rPr>
          <w:rFonts w:hint="eastAsia"/>
        </w:rPr>
        <w:t>理解</w:t>
      </w:r>
      <w:r>
        <w:rPr>
          <w:rFonts w:hint="eastAsia"/>
        </w:rPr>
        <w:t>ARP</w:t>
      </w:r>
      <w:r>
        <w:rPr>
          <w:rFonts w:hint="eastAsia"/>
        </w:rPr>
        <w:t>工作原理</w:t>
      </w:r>
    </w:p>
    <w:p w14:paraId="431E7249" w14:textId="77777777" w:rsidR="00870A08" w:rsidRDefault="003A5418">
      <w:pPr>
        <w:pStyle w:val="12"/>
        <w:numPr>
          <w:ilvl w:val="1"/>
          <w:numId w:val="5"/>
        </w:numPr>
        <w:ind w:firstLineChars="0"/>
        <w:jc w:val="left"/>
      </w:pPr>
      <w:r>
        <w:rPr>
          <w:rFonts w:hint="eastAsia"/>
        </w:rPr>
        <w:lastRenderedPageBreak/>
        <w:t>掌握配置静态</w:t>
      </w:r>
      <w:r>
        <w:rPr>
          <w:rFonts w:hint="eastAsia"/>
        </w:rPr>
        <w:t xml:space="preserve"> ARP</w:t>
      </w:r>
      <w:r>
        <w:rPr>
          <w:rFonts w:hint="eastAsia"/>
        </w:rPr>
        <w:t>的方法</w:t>
      </w:r>
    </w:p>
    <w:p w14:paraId="0213381C" w14:textId="77777777" w:rsidR="00870A08" w:rsidRDefault="003A5418">
      <w:pPr>
        <w:pStyle w:val="12"/>
        <w:numPr>
          <w:ilvl w:val="1"/>
          <w:numId w:val="5"/>
        </w:numPr>
        <w:ind w:firstLineChars="0"/>
        <w:jc w:val="left"/>
      </w:pPr>
      <w:r>
        <w:rPr>
          <w:rFonts w:hint="eastAsia"/>
        </w:rPr>
        <w:t>理解</w:t>
      </w:r>
      <w:r>
        <w:rPr>
          <w:rFonts w:hint="eastAsia"/>
        </w:rPr>
        <w:t>Proxy ARP</w:t>
      </w:r>
      <w:r>
        <w:rPr>
          <w:rFonts w:hint="eastAsia"/>
        </w:rPr>
        <w:t>的工作原理</w:t>
      </w:r>
    </w:p>
    <w:p w14:paraId="365C38A1" w14:textId="77777777" w:rsidR="00870A08" w:rsidRDefault="003A5418">
      <w:pPr>
        <w:pStyle w:val="12"/>
        <w:numPr>
          <w:ilvl w:val="1"/>
          <w:numId w:val="5"/>
        </w:numPr>
        <w:ind w:firstLineChars="0"/>
        <w:jc w:val="left"/>
      </w:pPr>
      <w:r>
        <w:rPr>
          <w:rFonts w:hint="eastAsia"/>
        </w:rPr>
        <w:t>掌握</w:t>
      </w:r>
      <w:r>
        <w:rPr>
          <w:rFonts w:hint="eastAsia"/>
        </w:rPr>
        <w:t>Proxy ARP</w:t>
      </w:r>
      <w:r>
        <w:rPr>
          <w:rFonts w:hint="eastAsia"/>
        </w:rPr>
        <w:t>的配置</w:t>
      </w:r>
    </w:p>
    <w:p w14:paraId="0AF543A6" w14:textId="77777777" w:rsidR="00870A08" w:rsidRDefault="003A5418">
      <w:pPr>
        <w:pStyle w:val="12"/>
        <w:numPr>
          <w:ilvl w:val="1"/>
          <w:numId w:val="5"/>
        </w:numPr>
        <w:ind w:firstLineChars="0"/>
        <w:jc w:val="left"/>
      </w:pPr>
      <w:r>
        <w:rPr>
          <w:rFonts w:hint="eastAsia"/>
        </w:rPr>
        <w:t>理解主机之间的通信过程</w:t>
      </w:r>
    </w:p>
    <w:p w14:paraId="7E30E289" w14:textId="77777777" w:rsidR="00870A08" w:rsidRDefault="003A5418">
      <w:pPr>
        <w:pStyle w:val="10"/>
      </w:pPr>
      <w:r>
        <w:rPr>
          <w:rFonts w:hint="eastAsia"/>
        </w:rPr>
        <w:t>实验内容</w:t>
      </w:r>
    </w:p>
    <w:p w14:paraId="346F9A8E" w14:textId="77777777" w:rsidR="00870A08" w:rsidRDefault="003A5418">
      <w:pPr>
        <w:tabs>
          <w:tab w:val="left" w:pos="720"/>
        </w:tabs>
        <w:ind w:firstLine="420"/>
      </w:pPr>
      <w:r>
        <w:rPr>
          <w:rFonts w:hint="eastAsia"/>
        </w:rPr>
        <w:t>本实验模拟公司网络场景，路由器</w:t>
      </w:r>
      <w:r>
        <w:rPr>
          <w:rFonts w:hint="eastAsia"/>
        </w:rPr>
        <w:t>R1</w:t>
      </w:r>
      <w:r>
        <w:rPr>
          <w:rFonts w:hint="eastAsia"/>
        </w:rPr>
        <w:t>是公司的出口网关，连接到外网。公司内所有员工使用</w:t>
      </w:r>
      <w:r>
        <w:rPr>
          <w:rFonts w:hint="eastAsia"/>
        </w:rPr>
        <w:t>10.1.0.0/16</w:t>
      </w:r>
      <w:r>
        <w:rPr>
          <w:rFonts w:hint="eastAsia"/>
        </w:rPr>
        <w:t>网段，通过交换机连接到网关路由器上。网络管理员通过配置静态</w:t>
      </w:r>
      <w:r>
        <w:rPr>
          <w:rFonts w:hint="eastAsia"/>
        </w:rPr>
        <w:t>ARP</w:t>
      </w:r>
      <w:r>
        <w:rPr>
          <w:rFonts w:hint="eastAsia"/>
          <w:highlight w:val="yellow"/>
        </w:rPr>
        <w:t>防止</w:t>
      </w:r>
      <w:r>
        <w:rPr>
          <w:rFonts w:hint="eastAsia"/>
          <w:highlight w:val="yellow"/>
        </w:rPr>
        <w:t>ARP</w:t>
      </w:r>
      <w:r>
        <w:rPr>
          <w:rFonts w:hint="eastAsia"/>
          <w:highlight w:val="yellow"/>
        </w:rPr>
        <w:t>欺骗攻击，保证通信安全</w:t>
      </w:r>
      <w:r>
        <w:rPr>
          <w:rFonts w:hint="eastAsia"/>
        </w:rPr>
        <w:t>。又由于公司内所有主机都没有配置网关，而又分属于不同广播域，造成无正常通信，网络管理员需要通过在</w:t>
      </w:r>
      <w:r>
        <w:rPr>
          <w:rFonts w:hint="eastAsia"/>
          <w:highlight w:val="yellow"/>
        </w:rPr>
        <w:t>路由器上配置</w:t>
      </w:r>
      <w:r>
        <w:rPr>
          <w:rFonts w:hint="eastAsia"/>
          <w:highlight w:val="yellow"/>
        </w:rPr>
        <w:t>ARP</w:t>
      </w:r>
      <w:r>
        <w:rPr>
          <w:rFonts w:hint="eastAsia"/>
          <w:highlight w:val="yellow"/>
        </w:rPr>
        <w:t>代理功能</w:t>
      </w:r>
      <w:r>
        <w:rPr>
          <w:rFonts w:hint="eastAsia"/>
        </w:rPr>
        <w:t>，实现网络内所有主机的通信。</w:t>
      </w:r>
    </w:p>
    <w:p w14:paraId="38890BEF" w14:textId="77777777" w:rsidR="00870A08" w:rsidRDefault="003A5418">
      <w:pPr>
        <w:pStyle w:val="10"/>
      </w:pPr>
      <w:r>
        <w:rPr>
          <w:rFonts w:hint="eastAsia"/>
        </w:rPr>
        <w:t>实验拓扑</w:t>
      </w:r>
    </w:p>
    <w:p w14:paraId="7C9B9B33" w14:textId="77777777" w:rsidR="00870A08" w:rsidRDefault="003A5418">
      <w:pPr>
        <w:ind w:firstLineChars="0" w:firstLine="0"/>
        <w:jc w:val="center"/>
      </w:pPr>
      <w:r>
        <w:rPr>
          <w:noProof/>
          <w:lang w:val="en-GB"/>
        </w:rPr>
        <w:drawing>
          <wp:inline distT="0" distB="0" distL="0" distR="0" wp14:anchorId="29405D63" wp14:editId="254B6985">
            <wp:extent cx="4371975" cy="3019425"/>
            <wp:effectExtent l="19050" t="0" r="9525" b="0"/>
            <wp:docPr id="521" name="图片 1" descr="C:\Documents and Settings\Administrator\桌面\eNSP实验图\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 descr="C:\Documents and Settings\Administrator\桌面\eNSP实验图\arp.png"/>
                    <pic:cNvPicPr>
                      <a:picLocks noChangeAspect="1" noChangeArrowheads="1"/>
                    </pic:cNvPicPr>
                  </pic:nvPicPr>
                  <pic:blipFill>
                    <a:blip r:embed="rId94" cstate="print"/>
                    <a:srcRect/>
                    <a:stretch>
                      <a:fillRect/>
                    </a:stretch>
                  </pic:blipFill>
                  <pic:spPr>
                    <a:xfrm>
                      <a:off x="0" y="0"/>
                      <a:ext cx="4371975" cy="3019425"/>
                    </a:xfrm>
                    <a:prstGeom prst="rect">
                      <a:avLst/>
                    </a:prstGeom>
                    <a:noFill/>
                    <a:ln w="9525">
                      <a:noFill/>
                      <a:miter lim="800000"/>
                      <a:headEnd/>
                      <a:tailEnd/>
                    </a:ln>
                  </pic:spPr>
                </pic:pic>
              </a:graphicData>
            </a:graphic>
          </wp:inline>
        </w:drawing>
      </w:r>
    </w:p>
    <w:p w14:paraId="789DE963" w14:textId="77777777" w:rsidR="00870A08" w:rsidRDefault="003A5418">
      <w:pPr>
        <w:pStyle w:val="aff6"/>
        <w:jc w:val="center"/>
      </w:pPr>
      <w:r>
        <w:rPr>
          <w:rFonts w:hint="eastAsia"/>
        </w:rPr>
        <w:t>图</w:t>
      </w:r>
      <w:r>
        <w:rPr>
          <w:rFonts w:hint="eastAsia"/>
        </w:rPr>
        <w:t>2-2</w:t>
      </w:r>
      <w:r>
        <w:rPr>
          <w:rFonts w:hint="eastAsia"/>
        </w:rPr>
        <w:t>理解</w:t>
      </w:r>
      <w:r>
        <w:rPr>
          <w:rFonts w:hint="eastAsia"/>
        </w:rPr>
        <w:t>ARP</w:t>
      </w:r>
      <w:r>
        <w:rPr>
          <w:rFonts w:hint="eastAsia"/>
        </w:rPr>
        <w:t>及</w:t>
      </w:r>
      <w:r>
        <w:rPr>
          <w:rFonts w:hint="eastAsia"/>
        </w:rPr>
        <w:t>ARP proxy</w:t>
      </w:r>
      <w:r>
        <w:rPr>
          <w:rFonts w:hint="eastAsia"/>
        </w:rPr>
        <w:t>拓扑图</w:t>
      </w:r>
    </w:p>
    <w:p w14:paraId="5D0F7087"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1AA3AC6C" w14:textId="77777777">
        <w:trPr>
          <w:trHeight w:val="471"/>
          <w:jc w:val="center"/>
        </w:trPr>
        <w:tc>
          <w:tcPr>
            <w:tcW w:w="1594" w:type="dxa"/>
            <w:vAlign w:val="center"/>
          </w:tcPr>
          <w:p w14:paraId="345CC4BC" w14:textId="77777777" w:rsidR="00870A08" w:rsidRDefault="003A5418">
            <w:pPr>
              <w:spacing w:line="240" w:lineRule="auto"/>
              <w:ind w:firstLineChars="0" w:firstLine="0"/>
              <w:jc w:val="center"/>
            </w:pPr>
            <w:r>
              <w:rPr>
                <w:rFonts w:hint="eastAsia"/>
              </w:rPr>
              <w:t>设备</w:t>
            </w:r>
          </w:p>
        </w:tc>
        <w:tc>
          <w:tcPr>
            <w:tcW w:w="1706" w:type="dxa"/>
            <w:vAlign w:val="center"/>
          </w:tcPr>
          <w:p w14:paraId="65F42408" w14:textId="77777777" w:rsidR="00870A08" w:rsidRDefault="003A5418">
            <w:pPr>
              <w:spacing w:line="240" w:lineRule="auto"/>
              <w:ind w:firstLineChars="0" w:firstLine="0"/>
              <w:jc w:val="center"/>
            </w:pPr>
            <w:r>
              <w:rPr>
                <w:rFonts w:hint="eastAsia"/>
              </w:rPr>
              <w:t>接口</w:t>
            </w:r>
          </w:p>
        </w:tc>
        <w:tc>
          <w:tcPr>
            <w:tcW w:w="1882" w:type="dxa"/>
            <w:vAlign w:val="center"/>
          </w:tcPr>
          <w:p w14:paraId="62172889"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2D7B039C" w14:textId="77777777" w:rsidR="00870A08" w:rsidRDefault="003A5418">
            <w:pPr>
              <w:spacing w:line="240" w:lineRule="auto"/>
              <w:ind w:firstLineChars="0" w:firstLine="0"/>
              <w:jc w:val="center"/>
            </w:pPr>
            <w:r>
              <w:rPr>
                <w:rFonts w:hint="eastAsia"/>
              </w:rPr>
              <w:t>子网掩码</w:t>
            </w:r>
          </w:p>
        </w:tc>
        <w:tc>
          <w:tcPr>
            <w:tcW w:w="1458" w:type="dxa"/>
            <w:vAlign w:val="center"/>
          </w:tcPr>
          <w:p w14:paraId="63464A77" w14:textId="77777777" w:rsidR="00870A08" w:rsidRDefault="003A5418">
            <w:pPr>
              <w:spacing w:line="240" w:lineRule="auto"/>
              <w:ind w:firstLineChars="0" w:firstLine="0"/>
              <w:jc w:val="center"/>
            </w:pPr>
            <w:r>
              <w:rPr>
                <w:rFonts w:hint="eastAsia"/>
              </w:rPr>
              <w:t>默认网关</w:t>
            </w:r>
          </w:p>
        </w:tc>
      </w:tr>
      <w:tr w:rsidR="00870A08" w14:paraId="5E9ACB74" w14:textId="77777777">
        <w:trPr>
          <w:jc w:val="center"/>
        </w:trPr>
        <w:tc>
          <w:tcPr>
            <w:tcW w:w="1594" w:type="dxa"/>
            <w:vMerge w:val="restart"/>
            <w:vAlign w:val="center"/>
          </w:tcPr>
          <w:p w14:paraId="141A6203" w14:textId="77777777" w:rsidR="00870A08" w:rsidRDefault="003A5418">
            <w:pPr>
              <w:spacing w:line="240" w:lineRule="auto"/>
              <w:ind w:firstLineChars="0" w:firstLine="0"/>
              <w:jc w:val="center"/>
            </w:pPr>
            <w:r>
              <w:rPr>
                <w:rFonts w:hint="eastAsia"/>
              </w:rPr>
              <w:t>R1(AR2220)</w:t>
            </w:r>
          </w:p>
        </w:tc>
        <w:tc>
          <w:tcPr>
            <w:tcW w:w="1706" w:type="dxa"/>
            <w:vAlign w:val="center"/>
          </w:tcPr>
          <w:p w14:paraId="532EB819" w14:textId="77777777" w:rsidR="00870A08" w:rsidRDefault="003A5418">
            <w:pPr>
              <w:spacing w:line="240" w:lineRule="auto"/>
              <w:ind w:firstLineChars="0" w:firstLine="0"/>
              <w:jc w:val="center"/>
            </w:pPr>
            <w:r>
              <w:rPr>
                <w:rFonts w:hint="eastAsia"/>
              </w:rPr>
              <w:t>GE 0/0/1</w:t>
            </w:r>
          </w:p>
        </w:tc>
        <w:tc>
          <w:tcPr>
            <w:tcW w:w="1882" w:type="dxa"/>
            <w:vAlign w:val="center"/>
          </w:tcPr>
          <w:p w14:paraId="42597AF6" w14:textId="77777777" w:rsidR="00870A08" w:rsidRDefault="003A5418">
            <w:pPr>
              <w:spacing w:line="240" w:lineRule="auto"/>
              <w:ind w:firstLineChars="0" w:firstLine="0"/>
              <w:jc w:val="center"/>
            </w:pPr>
            <w:r>
              <w:rPr>
                <w:rFonts w:hint="eastAsia"/>
              </w:rPr>
              <w:t>10.1.1.254</w:t>
            </w:r>
          </w:p>
        </w:tc>
        <w:tc>
          <w:tcPr>
            <w:tcW w:w="1882" w:type="dxa"/>
            <w:vAlign w:val="center"/>
          </w:tcPr>
          <w:p w14:paraId="7DCF0E13" w14:textId="77777777" w:rsidR="00870A08" w:rsidRDefault="003A5418">
            <w:pPr>
              <w:spacing w:line="240" w:lineRule="auto"/>
              <w:ind w:firstLineChars="0" w:firstLine="0"/>
              <w:jc w:val="center"/>
            </w:pPr>
            <w:r>
              <w:rPr>
                <w:rFonts w:hint="eastAsia"/>
              </w:rPr>
              <w:t>255.255.255.0</w:t>
            </w:r>
          </w:p>
        </w:tc>
        <w:tc>
          <w:tcPr>
            <w:tcW w:w="1458" w:type="dxa"/>
            <w:vAlign w:val="center"/>
          </w:tcPr>
          <w:p w14:paraId="0B5BDF86" w14:textId="77777777" w:rsidR="00870A08" w:rsidRDefault="003A5418">
            <w:pPr>
              <w:spacing w:line="240" w:lineRule="auto"/>
              <w:ind w:firstLineChars="0" w:firstLine="0"/>
              <w:jc w:val="center"/>
            </w:pPr>
            <w:r>
              <w:rPr>
                <w:rFonts w:hint="eastAsia"/>
              </w:rPr>
              <w:t>N/A</w:t>
            </w:r>
          </w:p>
        </w:tc>
      </w:tr>
      <w:tr w:rsidR="00870A08" w14:paraId="77B1F9CE" w14:textId="77777777">
        <w:trPr>
          <w:jc w:val="center"/>
        </w:trPr>
        <w:tc>
          <w:tcPr>
            <w:tcW w:w="1594" w:type="dxa"/>
            <w:vMerge/>
            <w:vAlign w:val="center"/>
          </w:tcPr>
          <w:p w14:paraId="737C0EAF" w14:textId="77777777" w:rsidR="00870A08" w:rsidRDefault="00870A08">
            <w:pPr>
              <w:ind w:firstLineChars="0" w:firstLine="0"/>
              <w:jc w:val="center"/>
            </w:pPr>
          </w:p>
        </w:tc>
        <w:tc>
          <w:tcPr>
            <w:tcW w:w="1706" w:type="dxa"/>
            <w:vAlign w:val="center"/>
          </w:tcPr>
          <w:p w14:paraId="794C3ED7" w14:textId="77777777" w:rsidR="00870A08" w:rsidRDefault="003A5418">
            <w:pPr>
              <w:spacing w:line="240" w:lineRule="auto"/>
              <w:ind w:firstLineChars="0" w:firstLine="0"/>
              <w:jc w:val="center"/>
            </w:pPr>
            <w:r>
              <w:rPr>
                <w:rFonts w:hint="eastAsia"/>
              </w:rPr>
              <w:t>GE 0/0/2</w:t>
            </w:r>
          </w:p>
        </w:tc>
        <w:tc>
          <w:tcPr>
            <w:tcW w:w="1882" w:type="dxa"/>
            <w:vAlign w:val="center"/>
          </w:tcPr>
          <w:p w14:paraId="7D13B444" w14:textId="77777777" w:rsidR="00870A08" w:rsidRDefault="003A5418">
            <w:pPr>
              <w:spacing w:line="240" w:lineRule="auto"/>
              <w:ind w:firstLineChars="0" w:firstLine="0"/>
              <w:jc w:val="center"/>
            </w:pPr>
            <w:r>
              <w:rPr>
                <w:rFonts w:hint="eastAsia"/>
              </w:rPr>
              <w:t>10.1.2.254</w:t>
            </w:r>
          </w:p>
        </w:tc>
        <w:tc>
          <w:tcPr>
            <w:tcW w:w="1882" w:type="dxa"/>
            <w:vAlign w:val="center"/>
          </w:tcPr>
          <w:p w14:paraId="77F77FC6" w14:textId="77777777" w:rsidR="00870A08" w:rsidRDefault="003A5418">
            <w:pPr>
              <w:spacing w:line="240" w:lineRule="auto"/>
              <w:ind w:firstLineChars="0" w:firstLine="0"/>
              <w:jc w:val="center"/>
            </w:pPr>
            <w:r>
              <w:rPr>
                <w:rFonts w:hint="eastAsia"/>
              </w:rPr>
              <w:t>255.255.255.0</w:t>
            </w:r>
          </w:p>
        </w:tc>
        <w:tc>
          <w:tcPr>
            <w:tcW w:w="1458" w:type="dxa"/>
            <w:vAlign w:val="center"/>
          </w:tcPr>
          <w:p w14:paraId="6CEDBE7F" w14:textId="77777777" w:rsidR="00870A08" w:rsidRDefault="003A5418">
            <w:pPr>
              <w:spacing w:line="240" w:lineRule="auto"/>
              <w:ind w:firstLineChars="0" w:firstLine="0"/>
              <w:jc w:val="center"/>
            </w:pPr>
            <w:r>
              <w:rPr>
                <w:rFonts w:hint="eastAsia"/>
              </w:rPr>
              <w:t>N/A</w:t>
            </w:r>
          </w:p>
        </w:tc>
      </w:tr>
      <w:tr w:rsidR="00870A08" w14:paraId="20528B35" w14:textId="77777777">
        <w:trPr>
          <w:jc w:val="center"/>
        </w:trPr>
        <w:tc>
          <w:tcPr>
            <w:tcW w:w="1594" w:type="dxa"/>
            <w:vAlign w:val="center"/>
          </w:tcPr>
          <w:p w14:paraId="01C954CB" w14:textId="77777777" w:rsidR="00870A08" w:rsidRDefault="003A5418">
            <w:pPr>
              <w:spacing w:line="240" w:lineRule="auto"/>
              <w:ind w:firstLineChars="0" w:firstLine="0"/>
              <w:jc w:val="center"/>
            </w:pPr>
            <w:r>
              <w:rPr>
                <w:rFonts w:hint="eastAsia"/>
              </w:rPr>
              <w:t>PC-1</w:t>
            </w:r>
          </w:p>
        </w:tc>
        <w:tc>
          <w:tcPr>
            <w:tcW w:w="1706" w:type="dxa"/>
            <w:vAlign w:val="center"/>
          </w:tcPr>
          <w:p w14:paraId="23C69417" w14:textId="77777777" w:rsidR="00870A08" w:rsidRDefault="003A5418">
            <w:pPr>
              <w:spacing w:line="240" w:lineRule="auto"/>
              <w:ind w:firstLineChars="0" w:firstLine="0"/>
              <w:jc w:val="center"/>
            </w:pPr>
            <w:r>
              <w:rPr>
                <w:rFonts w:hint="eastAsia"/>
              </w:rPr>
              <w:t>Ethernet 0/0/1</w:t>
            </w:r>
          </w:p>
        </w:tc>
        <w:tc>
          <w:tcPr>
            <w:tcW w:w="1882" w:type="dxa"/>
            <w:vAlign w:val="center"/>
          </w:tcPr>
          <w:p w14:paraId="142BED82" w14:textId="77777777" w:rsidR="00870A08" w:rsidRDefault="003A5418">
            <w:pPr>
              <w:spacing w:line="240" w:lineRule="auto"/>
              <w:ind w:firstLineChars="0" w:firstLine="0"/>
              <w:jc w:val="center"/>
            </w:pPr>
            <w:r>
              <w:rPr>
                <w:rFonts w:hint="eastAsia"/>
              </w:rPr>
              <w:t>10.1.1.1</w:t>
            </w:r>
          </w:p>
        </w:tc>
        <w:tc>
          <w:tcPr>
            <w:tcW w:w="1882" w:type="dxa"/>
            <w:vAlign w:val="center"/>
          </w:tcPr>
          <w:p w14:paraId="744352B7" w14:textId="77777777" w:rsidR="00870A08" w:rsidRDefault="003A5418">
            <w:pPr>
              <w:spacing w:line="240" w:lineRule="auto"/>
              <w:ind w:firstLineChars="0" w:firstLine="0"/>
              <w:jc w:val="center"/>
            </w:pPr>
            <w:r>
              <w:rPr>
                <w:rFonts w:hint="eastAsia"/>
              </w:rPr>
              <w:t>255.255.0.0</w:t>
            </w:r>
          </w:p>
        </w:tc>
        <w:tc>
          <w:tcPr>
            <w:tcW w:w="1458" w:type="dxa"/>
            <w:vAlign w:val="center"/>
          </w:tcPr>
          <w:p w14:paraId="55C9230D" w14:textId="77777777" w:rsidR="00870A08" w:rsidRDefault="003A5418">
            <w:pPr>
              <w:spacing w:line="240" w:lineRule="auto"/>
              <w:ind w:firstLineChars="0" w:firstLine="0"/>
              <w:jc w:val="center"/>
            </w:pPr>
            <w:r>
              <w:rPr>
                <w:rFonts w:hint="eastAsia"/>
              </w:rPr>
              <w:t>N/A</w:t>
            </w:r>
          </w:p>
        </w:tc>
      </w:tr>
      <w:tr w:rsidR="00870A08" w14:paraId="02DE50F0" w14:textId="77777777">
        <w:trPr>
          <w:jc w:val="center"/>
        </w:trPr>
        <w:tc>
          <w:tcPr>
            <w:tcW w:w="1594" w:type="dxa"/>
            <w:vAlign w:val="center"/>
          </w:tcPr>
          <w:p w14:paraId="19B32FCC" w14:textId="77777777" w:rsidR="00870A08" w:rsidRDefault="003A5418">
            <w:pPr>
              <w:spacing w:line="240" w:lineRule="auto"/>
              <w:ind w:firstLineChars="0" w:firstLine="0"/>
              <w:jc w:val="center"/>
            </w:pPr>
            <w:r>
              <w:rPr>
                <w:rFonts w:hint="eastAsia"/>
              </w:rPr>
              <w:t>PC-2</w:t>
            </w:r>
          </w:p>
        </w:tc>
        <w:tc>
          <w:tcPr>
            <w:tcW w:w="1706" w:type="dxa"/>
            <w:vAlign w:val="center"/>
          </w:tcPr>
          <w:p w14:paraId="0A3D59CA" w14:textId="77777777" w:rsidR="00870A08" w:rsidRDefault="003A5418">
            <w:pPr>
              <w:spacing w:line="240" w:lineRule="auto"/>
              <w:ind w:firstLineChars="0" w:firstLine="0"/>
              <w:jc w:val="center"/>
            </w:pPr>
            <w:r>
              <w:rPr>
                <w:rFonts w:hint="eastAsia"/>
              </w:rPr>
              <w:t>Ethernet 0/0/1</w:t>
            </w:r>
          </w:p>
        </w:tc>
        <w:tc>
          <w:tcPr>
            <w:tcW w:w="1882" w:type="dxa"/>
            <w:vAlign w:val="center"/>
          </w:tcPr>
          <w:p w14:paraId="6EAA4218" w14:textId="77777777" w:rsidR="00870A08" w:rsidRDefault="003A5418">
            <w:pPr>
              <w:spacing w:line="240" w:lineRule="auto"/>
              <w:ind w:firstLineChars="0" w:firstLine="0"/>
              <w:jc w:val="center"/>
            </w:pPr>
            <w:r>
              <w:rPr>
                <w:rFonts w:hint="eastAsia"/>
              </w:rPr>
              <w:t>10.1.1.2</w:t>
            </w:r>
          </w:p>
        </w:tc>
        <w:tc>
          <w:tcPr>
            <w:tcW w:w="1882" w:type="dxa"/>
            <w:vAlign w:val="center"/>
          </w:tcPr>
          <w:p w14:paraId="14B676E7" w14:textId="77777777" w:rsidR="00870A08" w:rsidRDefault="003A5418">
            <w:pPr>
              <w:spacing w:line="240" w:lineRule="auto"/>
              <w:ind w:firstLineChars="0" w:firstLine="0"/>
              <w:jc w:val="center"/>
            </w:pPr>
            <w:r>
              <w:rPr>
                <w:rFonts w:hint="eastAsia"/>
              </w:rPr>
              <w:t>255.255.0.0</w:t>
            </w:r>
          </w:p>
        </w:tc>
        <w:tc>
          <w:tcPr>
            <w:tcW w:w="1458" w:type="dxa"/>
            <w:vAlign w:val="center"/>
          </w:tcPr>
          <w:p w14:paraId="36FC29DA" w14:textId="77777777" w:rsidR="00870A08" w:rsidRDefault="003A5418">
            <w:pPr>
              <w:spacing w:line="240" w:lineRule="auto"/>
              <w:ind w:firstLineChars="0" w:firstLine="0"/>
              <w:jc w:val="center"/>
            </w:pPr>
            <w:r>
              <w:rPr>
                <w:rFonts w:hint="eastAsia"/>
              </w:rPr>
              <w:t>N/A</w:t>
            </w:r>
          </w:p>
        </w:tc>
      </w:tr>
      <w:tr w:rsidR="00870A08" w14:paraId="50BC6DA1" w14:textId="77777777">
        <w:trPr>
          <w:jc w:val="center"/>
        </w:trPr>
        <w:tc>
          <w:tcPr>
            <w:tcW w:w="1594" w:type="dxa"/>
            <w:vAlign w:val="center"/>
          </w:tcPr>
          <w:p w14:paraId="25D3B844" w14:textId="77777777" w:rsidR="00870A08" w:rsidRDefault="003A5418">
            <w:pPr>
              <w:spacing w:line="240" w:lineRule="auto"/>
              <w:ind w:firstLineChars="0" w:firstLine="0"/>
              <w:jc w:val="center"/>
            </w:pPr>
            <w:r>
              <w:rPr>
                <w:rFonts w:hint="eastAsia"/>
              </w:rPr>
              <w:t>PC-3</w:t>
            </w:r>
          </w:p>
        </w:tc>
        <w:tc>
          <w:tcPr>
            <w:tcW w:w="1706" w:type="dxa"/>
            <w:vAlign w:val="center"/>
          </w:tcPr>
          <w:p w14:paraId="4650E192" w14:textId="77777777" w:rsidR="00870A08" w:rsidRDefault="003A5418">
            <w:pPr>
              <w:spacing w:line="240" w:lineRule="auto"/>
              <w:ind w:firstLineChars="0" w:firstLine="0"/>
              <w:jc w:val="center"/>
            </w:pPr>
            <w:r>
              <w:rPr>
                <w:rFonts w:hint="eastAsia"/>
              </w:rPr>
              <w:t>Ethernet 0/0/1</w:t>
            </w:r>
          </w:p>
        </w:tc>
        <w:tc>
          <w:tcPr>
            <w:tcW w:w="1882" w:type="dxa"/>
            <w:vAlign w:val="center"/>
          </w:tcPr>
          <w:p w14:paraId="27EA78DB" w14:textId="77777777" w:rsidR="00870A08" w:rsidRDefault="003A5418">
            <w:pPr>
              <w:spacing w:line="240" w:lineRule="auto"/>
              <w:ind w:firstLineChars="0" w:firstLine="0"/>
              <w:jc w:val="center"/>
            </w:pPr>
            <w:r>
              <w:rPr>
                <w:rFonts w:hint="eastAsia"/>
              </w:rPr>
              <w:t>10.1.2.3</w:t>
            </w:r>
          </w:p>
        </w:tc>
        <w:tc>
          <w:tcPr>
            <w:tcW w:w="1882" w:type="dxa"/>
            <w:vAlign w:val="center"/>
          </w:tcPr>
          <w:p w14:paraId="692B22BA" w14:textId="77777777" w:rsidR="00870A08" w:rsidRDefault="003A5418">
            <w:pPr>
              <w:spacing w:line="240" w:lineRule="auto"/>
              <w:ind w:firstLineChars="0" w:firstLine="0"/>
              <w:jc w:val="center"/>
            </w:pPr>
            <w:r>
              <w:rPr>
                <w:rFonts w:hint="eastAsia"/>
              </w:rPr>
              <w:t>255.255.0.0</w:t>
            </w:r>
          </w:p>
        </w:tc>
        <w:tc>
          <w:tcPr>
            <w:tcW w:w="1458" w:type="dxa"/>
            <w:vAlign w:val="center"/>
          </w:tcPr>
          <w:p w14:paraId="36E02A1D" w14:textId="77777777" w:rsidR="00870A08" w:rsidRDefault="003A5418">
            <w:pPr>
              <w:spacing w:line="240" w:lineRule="auto"/>
              <w:ind w:firstLineChars="0" w:firstLine="0"/>
              <w:jc w:val="center"/>
            </w:pPr>
            <w:r>
              <w:rPr>
                <w:rFonts w:hint="eastAsia"/>
              </w:rPr>
              <w:t>N/A</w:t>
            </w:r>
          </w:p>
        </w:tc>
      </w:tr>
    </w:tbl>
    <w:p w14:paraId="67C6A42F" w14:textId="77777777" w:rsidR="00870A08" w:rsidRDefault="003A5418">
      <w:pPr>
        <w:pStyle w:val="10"/>
        <w:ind w:firstLineChars="50" w:firstLine="140"/>
      </w:pPr>
      <w:r>
        <w:rPr>
          <w:rFonts w:hint="eastAsia"/>
        </w:rPr>
        <w:t>实验步骤</w:t>
      </w:r>
    </w:p>
    <w:p w14:paraId="4A959217" w14:textId="77777777" w:rsidR="00870A08" w:rsidRDefault="003A5418">
      <w:pPr>
        <w:pStyle w:val="2"/>
        <w:numPr>
          <w:ilvl w:val="0"/>
          <w:numId w:val="12"/>
        </w:numPr>
      </w:pPr>
      <w:r>
        <w:rPr>
          <w:rFonts w:hint="eastAsia"/>
        </w:rPr>
        <w:t>基本配置</w:t>
      </w:r>
    </w:p>
    <w:p w14:paraId="67124F39" w14:textId="77777777" w:rsidR="00870A08" w:rsidRDefault="003A5418">
      <w:pPr>
        <w:pStyle w:val="12"/>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447639DD" w14:textId="77777777" w:rsidR="00870A08" w:rsidRDefault="003A5418">
      <w:pPr>
        <w:pStyle w:val="aff6"/>
        <w:jc w:val="center"/>
      </w:pPr>
      <w:r>
        <w:rPr>
          <w:noProof/>
          <w:lang w:val="en-GB"/>
        </w:rPr>
        <w:drawing>
          <wp:inline distT="0" distB="0" distL="0" distR="0" wp14:anchorId="591BE2E4" wp14:editId="1DDC1AEC">
            <wp:extent cx="5274310" cy="3613785"/>
            <wp:effectExtent l="19050" t="0" r="2540" b="0"/>
            <wp:docPr id="3" name="图片 2" descr="2.2 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2.2 PC-1.PNG"/>
                    <pic:cNvPicPr>
                      <a:picLocks noChangeAspect="1"/>
                    </pic:cNvPicPr>
                  </pic:nvPicPr>
                  <pic:blipFill>
                    <a:blip r:embed="rId95" cstate="print">
                      <a:grayscl/>
                    </a:blip>
                    <a:stretch>
                      <a:fillRect/>
                    </a:stretch>
                  </pic:blipFill>
                  <pic:spPr>
                    <a:xfrm>
                      <a:off x="0" y="0"/>
                      <a:ext cx="5274310" cy="3613785"/>
                    </a:xfrm>
                    <a:prstGeom prst="rect">
                      <a:avLst/>
                    </a:prstGeom>
                  </pic:spPr>
                </pic:pic>
              </a:graphicData>
            </a:graphic>
          </wp:inline>
        </w:drawing>
      </w:r>
    </w:p>
    <w:p w14:paraId="0696AC4E" w14:textId="77777777" w:rsidR="00870A08" w:rsidRDefault="003A5418">
      <w:pPr>
        <w:pStyle w:val="aff6"/>
        <w:jc w:val="center"/>
      </w:pPr>
      <w:r>
        <w:rPr>
          <w:rFonts w:hint="eastAsia"/>
        </w:rPr>
        <w:t>图</w:t>
      </w:r>
      <w:r>
        <w:rPr>
          <w:rFonts w:hint="eastAsia"/>
        </w:rPr>
        <w:t>2-3</w:t>
      </w:r>
    </w:p>
    <w:p w14:paraId="5D5CD7B8" w14:textId="77777777" w:rsidR="00870A08" w:rsidRDefault="00870A08">
      <w:pPr>
        <w:ind w:firstLineChars="0" w:firstLine="0"/>
        <w:jc w:val="left"/>
      </w:pPr>
    </w:p>
    <w:p w14:paraId="4DCC8E33" w14:textId="77777777" w:rsidR="00870A08" w:rsidRDefault="003A5418">
      <w:pPr>
        <w:ind w:firstLineChars="0" w:firstLine="420"/>
        <w:jc w:val="left"/>
      </w:pPr>
      <w:r>
        <w:rPr>
          <w:rFonts w:hint="eastAsia"/>
        </w:rPr>
        <w:t>根据实验编制表配置</w:t>
      </w:r>
      <w:r>
        <w:rPr>
          <w:rFonts w:hint="eastAsia"/>
        </w:rPr>
        <w:t>PC</w:t>
      </w:r>
      <w:r>
        <w:rPr>
          <w:rFonts w:hint="eastAsia"/>
        </w:rPr>
        <w:t>主机的</w:t>
      </w:r>
      <w:r>
        <w:rPr>
          <w:rFonts w:hint="eastAsia"/>
        </w:rPr>
        <w:t>IP</w:t>
      </w:r>
      <w:r>
        <w:rPr>
          <w:rFonts w:hint="eastAsia"/>
        </w:rPr>
        <w:t>地址及对应的掩码，掩码长度是</w:t>
      </w:r>
      <w:r>
        <w:rPr>
          <w:rFonts w:hint="eastAsia"/>
        </w:rPr>
        <w:t>16</w:t>
      </w:r>
      <w:r>
        <w:rPr>
          <w:rFonts w:hint="eastAsia"/>
        </w:rPr>
        <w:t>。配置完成后，在命令行下使用</w:t>
      </w:r>
      <w:r>
        <w:rPr>
          <w:rFonts w:hint="eastAsia"/>
        </w:rPr>
        <w:t xml:space="preserve"> </w:t>
      </w:r>
      <w:proofErr w:type="spellStart"/>
      <w:r>
        <w:rPr>
          <w:rFonts w:hint="eastAsia"/>
          <w:b/>
        </w:rPr>
        <w:t>arp</w:t>
      </w:r>
      <w:proofErr w:type="spellEnd"/>
      <w:r>
        <w:rPr>
          <w:rFonts w:hint="eastAsia"/>
          <w:b/>
        </w:rPr>
        <w:t xml:space="preserve"> </w:t>
      </w:r>
      <w:r>
        <w:rPr>
          <w:b/>
        </w:rPr>
        <w:t>–</w:t>
      </w:r>
      <w:r>
        <w:rPr>
          <w:rFonts w:hint="eastAsia"/>
          <w:b/>
        </w:rPr>
        <w:t>a</w:t>
      </w:r>
      <w:r>
        <w:rPr>
          <w:rFonts w:hint="eastAsia"/>
        </w:rPr>
        <w:t xml:space="preserve"> </w:t>
      </w:r>
      <w:r>
        <w:rPr>
          <w:rFonts w:hint="eastAsia"/>
        </w:rPr>
        <w:t>查看主机的</w:t>
      </w:r>
      <w:r>
        <w:rPr>
          <w:rFonts w:hint="eastAsia"/>
        </w:rPr>
        <w:t>ARP</w:t>
      </w:r>
      <w:r>
        <w:rPr>
          <w:rFonts w:hint="eastAsia"/>
        </w:rPr>
        <w:t>表。</w:t>
      </w:r>
    </w:p>
    <w:p w14:paraId="3B782AFF" w14:textId="77777777" w:rsidR="00870A08" w:rsidRDefault="003A5418">
      <w:pPr>
        <w:pStyle w:val="aff6"/>
      </w:pPr>
      <w:r>
        <w:t>PC&gt;</w:t>
      </w:r>
      <w:proofErr w:type="spellStart"/>
      <w:r>
        <w:t>arp</w:t>
      </w:r>
      <w:proofErr w:type="spellEnd"/>
      <w:r>
        <w:t xml:space="preserve"> -a</w:t>
      </w:r>
    </w:p>
    <w:p w14:paraId="0C1644C4" w14:textId="77777777" w:rsidR="00870A08" w:rsidRDefault="003A5418">
      <w:pPr>
        <w:pStyle w:val="aff6"/>
      </w:pPr>
      <w:r>
        <w:rPr>
          <w:shd w:val="pct10" w:color="auto" w:fill="FFFFFF"/>
        </w:rPr>
        <w:t>Internet Address    Physical Address    Type</w:t>
      </w:r>
    </w:p>
    <w:p w14:paraId="4D58DBA9" w14:textId="77777777" w:rsidR="00870A08" w:rsidRDefault="003A5418">
      <w:pPr>
        <w:pStyle w:val="aff6"/>
      </w:pPr>
      <w:r>
        <w:lastRenderedPageBreak/>
        <w:t>PC&gt;</w:t>
      </w:r>
    </w:p>
    <w:p w14:paraId="64EFAEAB" w14:textId="77777777" w:rsidR="00870A08" w:rsidRDefault="00870A08">
      <w:pPr>
        <w:ind w:firstLineChars="0" w:firstLine="0"/>
        <w:jc w:val="left"/>
      </w:pPr>
    </w:p>
    <w:p w14:paraId="5A0CD2E0" w14:textId="77777777" w:rsidR="00870A08" w:rsidRDefault="003A5418">
      <w:pPr>
        <w:ind w:firstLineChars="0" w:firstLine="420"/>
        <w:jc w:val="left"/>
      </w:pPr>
      <w:r>
        <w:rPr>
          <w:rFonts w:hint="eastAsia"/>
        </w:rPr>
        <w:t>查看到</w:t>
      </w:r>
      <w:r>
        <w:rPr>
          <w:rFonts w:hint="eastAsia"/>
        </w:rPr>
        <w:t>ARP</w:t>
      </w:r>
      <w:r>
        <w:rPr>
          <w:rFonts w:hint="eastAsia"/>
        </w:rPr>
        <w:t>表项为空，没有任何条目在里面。</w:t>
      </w:r>
    </w:p>
    <w:p w14:paraId="3902C5C6" w14:textId="77777777" w:rsidR="00870A08" w:rsidRDefault="003A5418">
      <w:pPr>
        <w:ind w:firstLineChars="0" w:firstLine="420"/>
        <w:jc w:val="left"/>
      </w:pPr>
      <w:r>
        <w:rPr>
          <w:rFonts w:hint="eastAsia"/>
        </w:rPr>
        <w:t>根据实验编制表配置路由器</w:t>
      </w:r>
      <w:r>
        <w:rPr>
          <w:rFonts w:hint="eastAsia"/>
        </w:rPr>
        <w:t>R1</w:t>
      </w:r>
      <w:r>
        <w:rPr>
          <w:rFonts w:hint="eastAsia"/>
        </w:rPr>
        <w:t>的接口</w:t>
      </w:r>
      <w:r>
        <w:rPr>
          <w:rFonts w:hint="eastAsia"/>
        </w:rPr>
        <w:t>IP</w:t>
      </w:r>
      <w:r>
        <w:rPr>
          <w:rFonts w:hint="eastAsia"/>
        </w:rPr>
        <w:t>地址，掩码长度为</w:t>
      </w:r>
      <w:r>
        <w:rPr>
          <w:rFonts w:hint="eastAsia"/>
        </w:rPr>
        <w:t>24</w:t>
      </w:r>
      <w:r>
        <w:rPr>
          <w:rFonts w:hint="eastAsia"/>
        </w:rPr>
        <w:t>。</w:t>
      </w:r>
    </w:p>
    <w:p w14:paraId="3A6A1412" w14:textId="77777777" w:rsidR="00870A08" w:rsidRDefault="003A5418">
      <w:pPr>
        <w:pStyle w:val="aff6"/>
      </w:pPr>
      <w:r>
        <w:t>[R</w:t>
      </w:r>
      <w:proofErr w:type="gramStart"/>
      <w:r>
        <w:t>1]int</w:t>
      </w:r>
      <w:r>
        <w:rPr>
          <w:rFonts w:hint="eastAsia"/>
        </w:rPr>
        <w:t>erface</w:t>
      </w:r>
      <w:proofErr w:type="gramEnd"/>
      <w:r>
        <w:t xml:space="preserve"> GigabitEthernet0/0/1</w:t>
      </w:r>
    </w:p>
    <w:p w14:paraId="1290D9E6" w14:textId="77777777" w:rsidR="00870A08" w:rsidRDefault="003A5418">
      <w:pPr>
        <w:pStyle w:val="aff6"/>
      </w:pPr>
      <w:r>
        <w:t>[R1-GigabitEthernet0/0/</w:t>
      </w:r>
      <w:proofErr w:type="gramStart"/>
      <w:r>
        <w:t>1]</w:t>
      </w:r>
      <w:proofErr w:type="spellStart"/>
      <w:r>
        <w:t>ip</w:t>
      </w:r>
      <w:proofErr w:type="spellEnd"/>
      <w:proofErr w:type="gramEnd"/>
      <w:r>
        <w:t xml:space="preserve"> address 10.1.1.254 255.255.255.0</w:t>
      </w:r>
    </w:p>
    <w:p w14:paraId="5A03FA7C" w14:textId="77777777" w:rsidR="00870A08" w:rsidRDefault="003A5418">
      <w:pPr>
        <w:pStyle w:val="aff6"/>
      </w:pPr>
      <w:r>
        <w:t>[R1-GigabitEthernet0/0/</w:t>
      </w:r>
      <w:proofErr w:type="gramStart"/>
      <w:r>
        <w:t>1]int</w:t>
      </w:r>
      <w:r>
        <w:rPr>
          <w:rFonts w:hint="eastAsia"/>
        </w:rPr>
        <w:t>erface</w:t>
      </w:r>
      <w:proofErr w:type="gramEnd"/>
      <w:r>
        <w:t xml:space="preserve"> GigabitEthernet0/0/2</w:t>
      </w:r>
    </w:p>
    <w:p w14:paraId="65AD4E25" w14:textId="77777777" w:rsidR="00870A08" w:rsidRDefault="003A5418">
      <w:pPr>
        <w:pStyle w:val="aff6"/>
      </w:pPr>
      <w:r>
        <w:t>[R1-GigabitEthernet0/0/</w:t>
      </w:r>
      <w:proofErr w:type="gramStart"/>
      <w:r>
        <w:t>2]</w:t>
      </w:r>
      <w:proofErr w:type="spellStart"/>
      <w:r>
        <w:t>ip</w:t>
      </w:r>
      <w:proofErr w:type="spellEnd"/>
      <w:proofErr w:type="gramEnd"/>
      <w:r>
        <w:t xml:space="preserve"> address 10.1.2.254 255.255.255.0</w:t>
      </w:r>
    </w:p>
    <w:p w14:paraId="449BDF3F" w14:textId="77777777" w:rsidR="00870A08" w:rsidRDefault="00870A08">
      <w:pPr>
        <w:ind w:firstLineChars="0" w:firstLine="0"/>
      </w:pPr>
    </w:p>
    <w:p w14:paraId="2AD04CC1" w14:textId="77777777" w:rsidR="00870A08" w:rsidRDefault="003A5418">
      <w:pPr>
        <w:ind w:firstLine="420"/>
      </w:pPr>
      <w:r>
        <w:rPr>
          <w:rFonts w:hint="eastAsia"/>
        </w:rPr>
        <w:t>配置完成后，使用</w:t>
      </w:r>
      <w:r>
        <w:rPr>
          <w:rFonts w:hint="eastAsia"/>
          <w:b/>
        </w:rPr>
        <w:t xml:space="preserve">display </w:t>
      </w:r>
      <w:proofErr w:type="spellStart"/>
      <w:r>
        <w:rPr>
          <w:rFonts w:hint="eastAsia"/>
          <w:b/>
        </w:rPr>
        <w:t>arp</w:t>
      </w:r>
      <w:proofErr w:type="spellEnd"/>
      <w:r>
        <w:rPr>
          <w:rFonts w:hint="eastAsia"/>
          <w:b/>
        </w:rPr>
        <w:t xml:space="preserve"> all</w:t>
      </w:r>
      <w:r>
        <w:rPr>
          <w:rFonts w:hint="eastAsia"/>
        </w:rPr>
        <w:t>命令查看</w:t>
      </w:r>
      <w:r>
        <w:rPr>
          <w:rFonts w:hint="eastAsia"/>
        </w:rPr>
        <w:t>R1</w:t>
      </w:r>
      <w:r>
        <w:rPr>
          <w:rFonts w:hint="eastAsia"/>
        </w:rPr>
        <w:t>的</w:t>
      </w:r>
      <w:r>
        <w:rPr>
          <w:rFonts w:hint="eastAsia"/>
        </w:rPr>
        <w:t>ARP</w:t>
      </w:r>
      <w:r>
        <w:rPr>
          <w:rFonts w:hint="eastAsia"/>
        </w:rPr>
        <w:t>表。</w:t>
      </w:r>
    </w:p>
    <w:p w14:paraId="141D4BED" w14:textId="77777777" w:rsidR="00870A08" w:rsidRDefault="003A5418">
      <w:pPr>
        <w:pStyle w:val="aff6"/>
      </w:pPr>
      <w:r>
        <w:t>[R</w:t>
      </w:r>
      <w:proofErr w:type="gramStart"/>
      <w:r>
        <w:t>1]display</w:t>
      </w:r>
      <w:proofErr w:type="gramEnd"/>
      <w:r>
        <w:t xml:space="preserve"> </w:t>
      </w:r>
      <w:proofErr w:type="spellStart"/>
      <w:r>
        <w:t>arp</w:t>
      </w:r>
      <w:proofErr w:type="spellEnd"/>
      <w:r>
        <w:t xml:space="preserve"> all </w:t>
      </w:r>
    </w:p>
    <w:p w14:paraId="42F68556" w14:textId="77777777" w:rsidR="00870A08" w:rsidRDefault="003A5418">
      <w:pPr>
        <w:pStyle w:val="aff6"/>
      </w:pPr>
      <w:r>
        <w:t xml:space="preserve">IP ADDRESS      MAC ADDRESS     </w:t>
      </w:r>
      <w:bookmarkStart w:id="69" w:name="OLE_LINK58"/>
      <w:bookmarkStart w:id="70" w:name="OLE_LINK59"/>
      <w:r>
        <w:t xml:space="preserve">EXPIRE(M) TYPE        </w:t>
      </w:r>
      <w:bookmarkEnd w:id="69"/>
      <w:bookmarkEnd w:id="70"/>
      <w:r>
        <w:t xml:space="preserve">INTERFACE   VPN-INSTANCE </w:t>
      </w:r>
    </w:p>
    <w:p w14:paraId="0665FD9A" w14:textId="77777777" w:rsidR="00870A08" w:rsidRDefault="003A5418">
      <w:pPr>
        <w:pStyle w:val="aff6"/>
      </w:pPr>
      <w:r>
        <w:t xml:space="preserve">VLAN/CEVLAN PVC                      </w:t>
      </w:r>
    </w:p>
    <w:p w14:paraId="11BEA9C1" w14:textId="77777777" w:rsidR="00870A08" w:rsidRDefault="003A5418">
      <w:pPr>
        <w:pStyle w:val="aff6"/>
      </w:pPr>
      <w:r>
        <w:t>---------------------------------------------------------------------------</w:t>
      </w:r>
    </w:p>
    <w:p w14:paraId="5A831C6A" w14:textId="77777777" w:rsidR="00870A08" w:rsidRDefault="003A5418">
      <w:pPr>
        <w:pStyle w:val="aff6"/>
        <w:rPr>
          <w:shd w:val="pct10" w:color="auto" w:fill="FFFFFF"/>
        </w:rPr>
      </w:pPr>
      <w:r>
        <w:rPr>
          <w:shd w:val="pct10" w:color="auto" w:fill="FFFFFF"/>
        </w:rPr>
        <w:t>10.1.1.254      5489-985c-8442            I -         GE0/0/1</w:t>
      </w:r>
    </w:p>
    <w:p w14:paraId="72E5FD66" w14:textId="77777777" w:rsidR="00870A08" w:rsidRDefault="003A5418">
      <w:pPr>
        <w:pStyle w:val="aff6"/>
        <w:rPr>
          <w:shd w:val="pct10" w:color="auto" w:fill="FFFFFF"/>
        </w:rPr>
      </w:pPr>
      <w:r>
        <w:rPr>
          <w:shd w:val="pct10" w:color="auto" w:fill="FFFFFF"/>
        </w:rPr>
        <w:t>10.1.2.254      5489-985c-8542            I -         GE0/0/2</w:t>
      </w:r>
    </w:p>
    <w:p w14:paraId="7C372BA9" w14:textId="77777777" w:rsidR="00870A08" w:rsidRDefault="003A5418">
      <w:pPr>
        <w:pStyle w:val="aff6"/>
      </w:pPr>
      <w:r>
        <w:t>----------------------------------------------------------------------------</w:t>
      </w:r>
    </w:p>
    <w:p w14:paraId="6B92EB1A" w14:textId="77777777" w:rsidR="00870A08" w:rsidRDefault="003A5418">
      <w:pPr>
        <w:pStyle w:val="aff6"/>
      </w:pPr>
      <w:r>
        <w:t xml:space="preserve">Total:2         Dynamic:0       Static:0     Interface:2    </w:t>
      </w:r>
    </w:p>
    <w:p w14:paraId="7E523642" w14:textId="77777777" w:rsidR="00870A08" w:rsidRDefault="00870A08">
      <w:pPr>
        <w:pStyle w:val="aff6"/>
      </w:pPr>
    </w:p>
    <w:p w14:paraId="32F87EE2" w14:textId="77777777" w:rsidR="00870A08" w:rsidRDefault="003A5418">
      <w:pPr>
        <w:ind w:firstLine="420"/>
      </w:pPr>
      <w:r>
        <w:rPr>
          <w:rFonts w:hint="eastAsia"/>
        </w:rPr>
        <w:t>ARP</w:t>
      </w:r>
      <w:r>
        <w:rPr>
          <w:rFonts w:hint="eastAsia"/>
        </w:rPr>
        <w:t>表中仅含有</w:t>
      </w:r>
      <w:r>
        <w:rPr>
          <w:rFonts w:hint="eastAsia"/>
        </w:rPr>
        <w:t>R1</w:t>
      </w:r>
      <w:r>
        <w:rPr>
          <w:rFonts w:hint="eastAsia"/>
        </w:rPr>
        <w:t>的两个接口</w:t>
      </w:r>
      <w:r>
        <w:rPr>
          <w:rFonts w:hint="eastAsia"/>
        </w:rPr>
        <w:t>IP</w:t>
      </w:r>
      <w:r>
        <w:rPr>
          <w:rFonts w:hint="eastAsia"/>
        </w:rPr>
        <w:t>地址及与其对应的</w:t>
      </w:r>
      <w:r>
        <w:rPr>
          <w:rFonts w:hint="eastAsia"/>
        </w:rPr>
        <w:t>MAC</w:t>
      </w:r>
      <w:r>
        <w:rPr>
          <w:rFonts w:hint="eastAsia"/>
        </w:rPr>
        <w:t>地址的</w:t>
      </w:r>
      <w:r>
        <w:rPr>
          <w:rFonts w:hint="eastAsia"/>
        </w:rPr>
        <w:t>ARP</w:t>
      </w:r>
      <w:r>
        <w:rPr>
          <w:rFonts w:hint="eastAsia"/>
        </w:rPr>
        <w:t>表项，没有其它条目。</w:t>
      </w:r>
    </w:p>
    <w:p w14:paraId="02287627" w14:textId="282732EF" w:rsidR="00870A08" w:rsidRDefault="003A5418">
      <w:pPr>
        <w:ind w:firstLine="420"/>
      </w:pPr>
      <w:r>
        <w:rPr>
          <w:rFonts w:hint="eastAsia"/>
        </w:rPr>
        <w:t>在</w:t>
      </w:r>
      <w:r>
        <w:rPr>
          <w:rFonts w:hint="eastAsia"/>
        </w:rPr>
        <w:t>PC-1</w:t>
      </w:r>
      <w:r>
        <w:rPr>
          <w:rFonts w:hint="eastAsia"/>
        </w:rPr>
        <w:t>上使用</w:t>
      </w:r>
      <w:r>
        <w:rPr>
          <w:rFonts w:hint="eastAsia"/>
          <w:b/>
        </w:rPr>
        <w:t>ping</w:t>
      </w:r>
      <w:r>
        <w:rPr>
          <w:rFonts w:hint="eastAsia"/>
        </w:rPr>
        <w:t>命令测试到网关</w:t>
      </w:r>
      <w:r>
        <w:rPr>
          <w:rFonts w:hint="eastAsia"/>
        </w:rPr>
        <w:t>R1</w:t>
      </w:r>
      <w:r>
        <w:rPr>
          <w:rFonts w:hint="eastAsia"/>
        </w:rPr>
        <w:t>和</w:t>
      </w:r>
      <w:r>
        <w:rPr>
          <w:rFonts w:hint="eastAsia"/>
        </w:rPr>
        <w:t>PC-</w:t>
      </w:r>
      <w:r w:rsidR="0043710A">
        <w:t>2</w:t>
      </w:r>
      <w:r>
        <w:rPr>
          <w:rFonts w:hint="eastAsia"/>
        </w:rPr>
        <w:t>的连通性。</w:t>
      </w:r>
    </w:p>
    <w:p w14:paraId="654965AC" w14:textId="77777777" w:rsidR="00870A08" w:rsidRDefault="003A5418">
      <w:pPr>
        <w:pStyle w:val="aff6"/>
      </w:pPr>
      <w:r>
        <w:t>PC&gt;ping 10.1.1.254</w:t>
      </w:r>
    </w:p>
    <w:p w14:paraId="4BCE5778" w14:textId="77777777" w:rsidR="00870A08" w:rsidRDefault="003A5418">
      <w:pPr>
        <w:pStyle w:val="aff6"/>
      </w:pPr>
      <w:r>
        <w:t xml:space="preserve">Ping 10.1.1.254: 32 data bytes, Press </w:t>
      </w:r>
      <w:proofErr w:type="spellStart"/>
      <w:r>
        <w:t>Ctrl_C</w:t>
      </w:r>
      <w:proofErr w:type="spellEnd"/>
      <w:r>
        <w:t xml:space="preserve"> to break</w:t>
      </w:r>
    </w:p>
    <w:p w14:paraId="45FE7B39" w14:textId="77777777" w:rsidR="00870A08" w:rsidRDefault="003A5418">
      <w:pPr>
        <w:pStyle w:val="aff6"/>
      </w:pPr>
      <w:r>
        <w:t xml:space="preserve">From 10.1.1.254: bytes=32 seq=1 </w:t>
      </w:r>
      <w:proofErr w:type="spellStart"/>
      <w:r>
        <w:t>ttl</w:t>
      </w:r>
      <w:proofErr w:type="spellEnd"/>
      <w:r>
        <w:t xml:space="preserve">=255 time=47 </w:t>
      </w:r>
      <w:proofErr w:type="spellStart"/>
      <w:r>
        <w:t>ms</w:t>
      </w:r>
      <w:proofErr w:type="spellEnd"/>
    </w:p>
    <w:p w14:paraId="4ECA115F" w14:textId="77777777" w:rsidR="00870A08" w:rsidRDefault="003A5418">
      <w:pPr>
        <w:pStyle w:val="aff6"/>
      </w:pPr>
      <w:r>
        <w:t xml:space="preserve">From 10.1.1.254: bytes=32 seq=2 </w:t>
      </w:r>
      <w:proofErr w:type="spellStart"/>
      <w:r>
        <w:t>ttl</w:t>
      </w:r>
      <w:proofErr w:type="spellEnd"/>
      <w:r>
        <w:t xml:space="preserve">=255 time=47 </w:t>
      </w:r>
      <w:proofErr w:type="spellStart"/>
      <w:r>
        <w:t>ms</w:t>
      </w:r>
      <w:proofErr w:type="spellEnd"/>
    </w:p>
    <w:p w14:paraId="39095748" w14:textId="77777777" w:rsidR="00870A08" w:rsidRDefault="003A5418">
      <w:pPr>
        <w:pStyle w:val="aff6"/>
      </w:pPr>
      <w:r>
        <w:t xml:space="preserve">From 10.1.1.254: bytes=32 seq=3 </w:t>
      </w:r>
      <w:proofErr w:type="spellStart"/>
      <w:r>
        <w:t>ttl</w:t>
      </w:r>
      <w:proofErr w:type="spellEnd"/>
      <w:r>
        <w:t xml:space="preserve">=255 time=31 </w:t>
      </w:r>
      <w:proofErr w:type="spellStart"/>
      <w:r>
        <w:t>ms</w:t>
      </w:r>
      <w:proofErr w:type="spellEnd"/>
    </w:p>
    <w:p w14:paraId="366642F8" w14:textId="77777777" w:rsidR="00870A08" w:rsidRDefault="003A5418">
      <w:pPr>
        <w:pStyle w:val="aff6"/>
      </w:pPr>
      <w:r>
        <w:t xml:space="preserve">From 10.1.1.254: bytes=32 seq=4 </w:t>
      </w:r>
      <w:proofErr w:type="spellStart"/>
      <w:r>
        <w:t>ttl</w:t>
      </w:r>
      <w:proofErr w:type="spellEnd"/>
      <w:r>
        <w:t xml:space="preserve">=255 time=31 </w:t>
      </w:r>
      <w:proofErr w:type="spellStart"/>
      <w:r>
        <w:t>ms</w:t>
      </w:r>
      <w:proofErr w:type="spellEnd"/>
    </w:p>
    <w:p w14:paraId="0C23E775" w14:textId="77777777" w:rsidR="00870A08" w:rsidRDefault="003A5418">
      <w:pPr>
        <w:pStyle w:val="aff6"/>
      </w:pPr>
      <w:r>
        <w:lastRenderedPageBreak/>
        <w:t xml:space="preserve">From 10.1.1.254: bytes=32 seq=5 </w:t>
      </w:r>
      <w:proofErr w:type="spellStart"/>
      <w:r>
        <w:t>ttl</w:t>
      </w:r>
      <w:proofErr w:type="spellEnd"/>
      <w:r>
        <w:t xml:space="preserve">=255 time=15 </w:t>
      </w:r>
      <w:proofErr w:type="spellStart"/>
      <w:r>
        <w:t>ms</w:t>
      </w:r>
      <w:proofErr w:type="spellEnd"/>
    </w:p>
    <w:p w14:paraId="5873324B" w14:textId="77777777" w:rsidR="00870A08" w:rsidRDefault="003A5418">
      <w:pPr>
        <w:pStyle w:val="aff6"/>
      </w:pPr>
      <w:r>
        <w:t>--- 10.1.1.254 ping statistics ---</w:t>
      </w:r>
    </w:p>
    <w:p w14:paraId="565D4954" w14:textId="77777777" w:rsidR="00870A08" w:rsidRDefault="003A5418">
      <w:pPr>
        <w:pStyle w:val="aff6"/>
      </w:pPr>
      <w:r>
        <w:t xml:space="preserve">  5 packet(s) transmitted</w:t>
      </w:r>
    </w:p>
    <w:p w14:paraId="53D2EC70" w14:textId="77777777" w:rsidR="00870A08" w:rsidRDefault="003A5418">
      <w:pPr>
        <w:pStyle w:val="aff6"/>
      </w:pPr>
      <w:r>
        <w:t xml:space="preserve">  5 packet(s) received</w:t>
      </w:r>
    </w:p>
    <w:p w14:paraId="5DC5651E" w14:textId="77777777" w:rsidR="00870A08" w:rsidRDefault="003A5418">
      <w:pPr>
        <w:pStyle w:val="aff6"/>
      </w:pPr>
      <w:r>
        <w:t xml:space="preserve">  0.00% packet loss</w:t>
      </w:r>
    </w:p>
    <w:p w14:paraId="78C52755" w14:textId="77777777" w:rsidR="00870A08" w:rsidRDefault="003A5418">
      <w:pPr>
        <w:pStyle w:val="aff6"/>
      </w:pPr>
      <w:r>
        <w:t xml:space="preserve">  round-trip min/avg/max = 15/34/47 </w:t>
      </w:r>
      <w:proofErr w:type="spellStart"/>
      <w:r>
        <w:t>ms</w:t>
      </w:r>
      <w:proofErr w:type="spellEnd"/>
    </w:p>
    <w:p w14:paraId="3E82D640" w14:textId="77777777" w:rsidR="00870A08" w:rsidRDefault="00870A08">
      <w:pPr>
        <w:pStyle w:val="aff6"/>
      </w:pPr>
    </w:p>
    <w:p w14:paraId="3C621E28" w14:textId="77777777" w:rsidR="00870A08" w:rsidRDefault="003A5418">
      <w:pPr>
        <w:pStyle w:val="aff6"/>
      </w:pPr>
      <w:r>
        <w:t>PC&gt;ping 10.1.1.2</w:t>
      </w:r>
    </w:p>
    <w:p w14:paraId="1B2BB442" w14:textId="77777777" w:rsidR="00870A08" w:rsidRDefault="003A5418">
      <w:pPr>
        <w:pStyle w:val="aff6"/>
      </w:pPr>
      <w:r>
        <w:t xml:space="preserve">Ping 10.1.1.2: 32 data bytes, Press </w:t>
      </w:r>
      <w:proofErr w:type="spellStart"/>
      <w:r>
        <w:t>Ctrl_C</w:t>
      </w:r>
      <w:proofErr w:type="spellEnd"/>
      <w:r>
        <w:t xml:space="preserve"> to break</w:t>
      </w:r>
    </w:p>
    <w:p w14:paraId="76AF05A4" w14:textId="77777777" w:rsidR="00870A08" w:rsidRDefault="003A5418">
      <w:pPr>
        <w:pStyle w:val="aff6"/>
      </w:pPr>
      <w:r>
        <w:t xml:space="preserve">From 10.1.1.2: bytes=32 seq=1 </w:t>
      </w:r>
      <w:proofErr w:type="spellStart"/>
      <w:r>
        <w:t>ttl</w:t>
      </w:r>
      <w:proofErr w:type="spellEnd"/>
      <w:r>
        <w:t xml:space="preserve">=128 time=16 </w:t>
      </w:r>
      <w:proofErr w:type="spellStart"/>
      <w:r>
        <w:t>ms</w:t>
      </w:r>
      <w:proofErr w:type="spellEnd"/>
    </w:p>
    <w:p w14:paraId="3378513A" w14:textId="77777777" w:rsidR="00870A08" w:rsidRDefault="003A5418">
      <w:pPr>
        <w:pStyle w:val="aff6"/>
      </w:pPr>
      <w:r>
        <w:t xml:space="preserve">From 10.1.1.2: bytes=32 seq=2 </w:t>
      </w:r>
      <w:proofErr w:type="spellStart"/>
      <w:r>
        <w:t>ttl</w:t>
      </w:r>
      <w:proofErr w:type="spellEnd"/>
      <w:r>
        <w:t xml:space="preserve">=128 time&lt;1 </w:t>
      </w:r>
      <w:proofErr w:type="spellStart"/>
      <w:r>
        <w:t>ms</w:t>
      </w:r>
      <w:proofErr w:type="spellEnd"/>
    </w:p>
    <w:p w14:paraId="29D0E03C" w14:textId="77777777" w:rsidR="00870A08" w:rsidRDefault="003A5418">
      <w:pPr>
        <w:pStyle w:val="aff6"/>
      </w:pPr>
      <w:r>
        <w:t xml:space="preserve">From 10.1.1.2: bytes=32 seq=3 </w:t>
      </w:r>
      <w:proofErr w:type="spellStart"/>
      <w:r>
        <w:t>ttl</w:t>
      </w:r>
      <w:proofErr w:type="spellEnd"/>
      <w:r>
        <w:t xml:space="preserve">=128 time=16 </w:t>
      </w:r>
      <w:proofErr w:type="spellStart"/>
      <w:r>
        <w:t>ms</w:t>
      </w:r>
      <w:proofErr w:type="spellEnd"/>
    </w:p>
    <w:p w14:paraId="4D37202F" w14:textId="77777777" w:rsidR="00870A08" w:rsidRDefault="003A5418">
      <w:pPr>
        <w:pStyle w:val="aff6"/>
      </w:pPr>
      <w:r>
        <w:t xml:space="preserve">From 10.1.1.2: bytes=32 seq=4 </w:t>
      </w:r>
      <w:proofErr w:type="spellStart"/>
      <w:r>
        <w:t>ttl</w:t>
      </w:r>
      <w:proofErr w:type="spellEnd"/>
      <w:r>
        <w:t xml:space="preserve">=128 time=16 </w:t>
      </w:r>
      <w:proofErr w:type="spellStart"/>
      <w:r>
        <w:t>ms</w:t>
      </w:r>
      <w:proofErr w:type="spellEnd"/>
    </w:p>
    <w:p w14:paraId="56DA825D" w14:textId="77777777" w:rsidR="00870A08" w:rsidRDefault="003A5418">
      <w:pPr>
        <w:pStyle w:val="aff6"/>
      </w:pPr>
      <w:r>
        <w:t xml:space="preserve">From 10.1.1.2: bytes=32 seq=5 </w:t>
      </w:r>
      <w:proofErr w:type="spellStart"/>
      <w:r>
        <w:t>ttl</w:t>
      </w:r>
      <w:proofErr w:type="spellEnd"/>
      <w:r>
        <w:t xml:space="preserve">=128 time=16 </w:t>
      </w:r>
      <w:proofErr w:type="spellStart"/>
      <w:r>
        <w:t>ms</w:t>
      </w:r>
      <w:proofErr w:type="spellEnd"/>
    </w:p>
    <w:p w14:paraId="17C81B14" w14:textId="77777777" w:rsidR="00870A08" w:rsidRDefault="003A5418">
      <w:pPr>
        <w:pStyle w:val="aff6"/>
      </w:pPr>
      <w:r>
        <w:t>--- 10.1.1.2 ping statistics ---</w:t>
      </w:r>
    </w:p>
    <w:p w14:paraId="72C39A51" w14:textId="77777777" w:rsidR="00870A08" w:rsidRDefault="003A5418">
      <w:pPr>
        <w:pStyle w:val="aff6"/>
      </w:pPr>
      <w:r>
        <w:t xml:space="preserve">  5 packet(s) transmitted</w:t>
      </w:r>
    </w:p>
    <w:p w14:paraId="5503FD47" w14:textId="77777777" w:rsidR="00870A08" w:rsidRDefault="003A5418">
      <w:pPr>
        <w:pStyle w:val="aff6"/>
      </w:pPr>
      <w:r>
        <w:t xml:space="preserve">  5 packet(s) received</w:t>
      </w:r>
    </w:p>
    <w:p w14:paraId="15185D58" w14:textId="77777777" w:rsidR="00870A08" w:rsidRDefault="003A5418">
      <w:pPr>
        <w:pStyle w:val="aff6"/>
      </w:pPr>
      <w:r>
        <w:t xml:space="preserve">  0.00% packet loss</w:t>
      </w:r>
    </w:p>
    <w:p w14:paraId="62C1B68F" w14:textId="77777777" w:rsidR="00870A08" w:rsidRDefault="003A5418">
      <w:pPr>
        <w:pStyle w:val="aff6"/>
      </w:pPr>
      <w:r>
        <w:t xml:space="preserve">  round-trip min/avg/max = 0/12/16 </w:t>
      </w:r>
      <w:proofErr w:type="spellStart"/>
      <w:r>
        <w:t>ms</w:t>
      </w:r>
      <w:proofErr w:type="spellEnd"/>
    </w:p>
    <w:p w14:paraId="3C8571A1" w14:textId="77777777" w:rsidR="00870A08" w:rsidRDefault="00870A08">
      <w:pPr>
        <w:pStyle w:val="aff6"/>
      </w:pPr>
    </w:p>
    <w:p w14:paraId="6664F39F" w14:textId="77777777" w:rsidR="00870A08" w:rsidRDefault="003A5418">
      <w:pPr>
        <w:ind w:firstLine="420"/>
      </w:pPr>
      <w:r>
        <w:rPr>
          <w:rFonts w:hint="eastAsia"/>
        </w:rPr>
        <w:t>在</w:t>
      </w:r>
      <w:r>
        <w:rPr>
          <w:rFonts w:hint="eastAsia"/>
        </w:rPr>
        <w:t>PC-3</w:t>
      </w:r>
      <w:r>
        <w:rPr>
          <w:rFonts w:hint="eastAsia"/>
        </w:rPr>
        <w:t>上，使用</w:t>
      </w:r>
      <w:r>
        <w:rPr>
          <w:rFonts w:hint="eastAsia"/>
          <w:b/>
        </w:rPr>
        <w:t>ping</w:t>
      </w:r>
      <w:r>
        <w:rPr>
          <w:rFonts w:hint="eastAsia"/>
        </w:rPr>
        <w:t>命令测试到网关</w:t>
      </w:r>
      <w:r>
        <w:rPr>
          <w:rFonts w:hint="eastAsia"/>
        </w:rPr>
        <w:t>R1</w:t>
      </w:r>
      <w:r>
        <w:rPr>
          <w:rFonts w:hint="eastAsia"/>
        </w:rPr>
        <w:t>的连通性。</w:t>
      </w:r>
    </w:p>
    <w:p w14:paraId="49E2F533" w14:textId="77777777" w:rsidR="00870A08" w:rsidRDefault="003A5418">
      <w:pPr>
        <w:pStyle w:val="aff6"/>
      </w:pPr>
      <w:r>
        <w:t>PC&gt;ping 10.1.2.254</w:t>
      </w:r>
    </w:p>
    <w:p w14:paraId="22E58896" w14:textId="77777777" w:rsidR="00870A08" w:rsidRDefault="003A5418">
      <w:pPr>
        <w:pStyle w:val="aff6"/>
      </w:pPr>
      <w:r>
        <w:t xml:space="preserve">Ping 10.1.2.254: 32 data bytes, Press </w:t>
      </w:r>
      <w:proofErr w:type="spellStart"/>
      <w:r>
        <w:t>Ctrl_C</w:t>
      </w:r>
      <w:proofErr w:type="spellEnd"/>
      <w:r>
        <w:t xml:space="preserve"> to break</w:t>
      </w:r>
    </w:p>
    <w:p w14:paraId="5AB59AE9" w14:textId="77777777" w:rsidR="00870A08" w:rsidRDefault="003A5418">
      <w:pPr>
        <w:pStyle w:val="aff6"/>
      </w:pPr>
      <w:r>
        <w:t xml:space="preserve">From 10.1.2.254: bytes=32 seq=1 </w:t>
      </w:r>
      <w:proofErr w:type="spellStart"/>
      <w:r>
        <w:t>ttl</w:t>
      </w:r>
      <w:proofErr w:type="spellEnd"/>
      <w:r>
        <w:t xml:space="preserve">=255 time=47 </w:t>
      </w:r>
      <w:proofErr w:type="spellStart"/>
      <w:r>
        <w:t>ms</w:t>
      </w:r>
      <w:proofErr w:type="spellEnd"/>
    </w:p>
    <w:p w14:paraId="0404D43C" w14:textId="77777777" w:rsidR="00870A08" w:rsidRDefault="003A5418">
      <w:pPr>
        <w:pStyle w:val="aff6"/>
      </w:pPr>
      <w:r>
        <w:t xml:space="preserve">From 10.1.2.254: bytes=32 seq=2 </w:t>
      </w:r>
      <w:proofErr w:type="spellStart"/>
      <w:r>
        <w:t>ttl</w:t>
      </w:r>
      <w:proofErr w:type="spellEnd"/>
      <w:r>
        <w:t xml:space="preserve">=255 time=46 </w:t>
      </w:r>
      <w:proofErr w:type="spellStart"/>
      <w:r>
        <w:t>ms</w:t>
      </w:r>
      <w:proofErr w:type="spellEnd"/>
    </w:p>
    <w:p w14:paraId="484EB160" w14:textId="77777777" w:rsidR="00870A08" w:rsidRDefault="003A5418">
      <w:pPr>
        <w:pStyle w:val="aff6"/>
      </w:pPr>
      <w:r>
        <w:t xml:space="preserve">From 10.1.2.254: bytes=32 seq=3 </w:t>
      </w:r>
      <w:proofErr w:type="spellStart"/>
      <w:r>
        <w:t>ttl</w:t>
      </w:r>
      <w:proofErr w:type="spellEnd"/>
      <w:r>
        <w:t xml:space="preserve">=255 time=31 </w:t>
      </w:r>
      <w:proofErr w:type="spellStart"/>
      <w:r>
        <w:t>ms</w:t>
      </w:r>
      <w:proofErr w:type="spellEnd"/>
    </w:p>
    <w:p w14:paraId="0DF796D4" w14:textId="77777777" w:rsidR="00870A08" w:rsidRDefault="003A5418">
      <w:pPr>
        <w:pStyle w:val="aff6"/>
      </w:pPr>
      <w:r>
        <w:t xml:space="preserve">From 10.1.2.254: bytes=32 seq=4 </w:t>
      </w:r>
      <w:proofErr w:type="spellStart"/>
      <w:r>
        <w:t>ttl</w:t>
      </w:r>
      <w:proofErr w:type="spellEnd"/>
      <w:r>
        <w:t xml:space="preserve">=255 time=16 </w:t>
      </w:r>
      <w:proofErr w:type="spellStart"/>
      <w:r>
        <w:t>ms</w:t>
      </w:r>
      <w:proofErr w:type="spellEnd"/>
    </w:p>
    <w:p w14:paraId="6E620C85" w14:textId="77777777" w:rsidR="00870A08" w:rsidRDefault="003A5418">
      <w:pPr>
        <w:pStyle w:val="aff6"/>
      </w:pPr>
      <w:r>
        <w:lastRenderedPageBreak/>
        <w:t xml:space="preserve">From 10.1.2.254: bytes=32 seq=5 </w:t>
      </w:r>
      <w:proofErr w:type="spellStart"/>
      <w:r>
        <w:t>ttl</w:t>
      </w:r>
      <w:proofErr w:type="spellEnd"/>
      <w:r>
        <w:t xml:space="preserve">=255 time=15 </w:t>
      </w:r>
      <w:proofErr w:type="spellStart"/>
      <w:r>
        <w:t>ms</w:t>
      </w:r>
      <w:proofErr w:type="spellEnd"/>
    </w:p>
    <w:p w14:paraId="42872B6C" w14:textId="77777777" w:rsidR="00870A08" w:rsidRDefault="003A5418">
      <w:pPr>
        <w:pStyle w:val="aff6"/>
      </w:pPr>
      <w:r>
        <w:t>--- 10.1.2.254 ping statistics ---</w:t>
      </w:r>
    </w:p>
    <w:p w14:paraId="5699B7A8" w14:textId="77777777" w:rsidR="00870A08" w:rsidRDefault="003A5418">
      <w:pPr>
        <w:pStyle w:val="aff6"/>
      </w:pPr>
      <w:r>
        <w:t xml:space="preserve">  5 packet(s) transmitted</w:t>
      </w:r>
    </w:p>
    <w:p w14:paraId="622797AC" w14:textId="77777777" w:rsidR="00870A08" w:rsidRDefault="003A5418">
      <w:pPr>
        <w:pStyle w:val="aff6"/>
      </w:pPr>
      <w:r>
        <w:t xml:space="preserve">  5 packet(s) received</w:t>
      </w:r>
    </w:p>
    <w:p w14:paraId="23F2940D" w14:textId="77777777" w:rsidR="00870A08" w:rsidRDefault="003A5418">
      <w:pPr>
        <w:pStyle w:val="aff6"/>
      </w:pPr>
      <w:r>
        <w:t xml:space="preserve">  0.00% packet loss</w:t>
      </w:r>
    </w:p>
    <w:p w14:paraId="2C268626" w14:textId="77777777" w:rsidR="00870A08" w:rsidRDefault="003A5418">
      <w:pPr>
        <w:pStyle w:val="aff6"/>
      </w:pPr>
      <w:r>
        <w:t xml:space="preserve">  round-trip min/avg/max = 15/31/47 </w:t>
      </w:r>
      <w:proofErr w:type="spellStart"/>
      <w:r>
        <w:t>ms</w:t>
      </w:r>
      <w:proofErr w:type="spellEnd"/>
    </w:p>
    <w:p w14:paraId="5CF527F6" w14:textId="77777777" w:rsidR="00870A08" w:rsidRDefault="00870A08">
      <w:pPr>
        <w:pStyle w:val="aff6"/>
      </w:pPr>
    </w:p>
    <w:p w14:paraId="440ADF22" w14:textId="77777777" w:rsidR="00870A08" w:rsidRDefault="003A5418">
      <w:pPr>
        <w:ind w:firstLine="420"/>
      </w:pPr>
      <w:r>
        <w:rPr>
          <w:rFonts w:hint="eastAsia"/>
        </w:rPr>
        <w:t>可以观察到，直连网络连通性正常。</w:t>
      </w:r>
    </w:p>
    <w:p w14:paraId="701F023A" w14:textId="77777777" w:rsidR="00870A08" w:rsidRDefault="003A5418">
      <w:pPr>
        <w:ind w:firstLineChars="0" w:firstLine="420"/>
      </w:pPr>
      <w:r>
        <w:rPr>
          <w:rFonts w:hint="eastAsia"/>
        </w:rPr>
        <w:t>当主机和网关之间有数据访问时，如果</w:t>
      </w:r>
      <w:r>
        <w:rPr>
          <w:rFonts w:hint="eastAsia"/>
        </w:rPr>
        <w:t>ARP</w:t>
      </w:r>
      <w:r>
        <w:rPr>
          <w:rFonts w:hint="eastAsia"/>
        </w:rPr>
        <w:t>表中没有目标</w:t>
      </w:r>
      <w:r>
        <w:rPr>
          <w:rFonts w:hint="eastAsia"/>
        </w:rPr>
        <w:t>IP</w:t>
      </w:r>
      <w:r>
        <w:rPr>
          <w:rFonts w:hint="eastAsia"/>
        </w:rPr>
        <w:t>地址与目标</w:t>
      </w:r>
      <w:r>
        <w:rPr>
          <w:rFonts w:hint="eastAsia"/>
        </w:rPr>
        <w:t>MAC</w:t>
      </w:r>
      <w:r>
        <w:rPr>
          <w:rFonts w:hint="eastAsia"/>
        </w:rPr>
        <w:t>地址的对应表项，</w:t>
      </w:r>
      <w:r>
        <w:rPr>
          <w:rFonts w:hint="eastAsia"/>
        </w:rPr>
        <w:t>ARP</w:t>
      </w:r>
      <w:r>
        <w:rPr>
          <w:rFonts w:hint="eastAsia"/>
        </w:rPr>
        <w:t>协议会被触发，向直连网段发送</w:t>
      </w:r>
      <w:r>
        <w:rPr>
          <w:rFonts w:hint="eastAsia"/>
        </w:rPr>
        <w:t>ARP</w:t>
      </w:r>
      <w:r>
        <w:rPr>
          <w:rFonts w:hint="eastAsia"/>
        </w:rPr>
        <w:t>广播请求包，请求目标</w:t>
      </w:r>
      <w:r>
        <w:rPr>
          <w:rFonts w:hint="eastAsia"/>
        </w:rPr>
        <w:t>IP</w:t>
      </w:r>
      <w:r>
        <w:rPr>
          <w:rFonts w:hint="eastAsia"/>
        </w:rPr>
        <w:t>地址所对应的</w:t>
      </w:r>
      <w:r>
        <w:rPr>
          <w:rFonts w:hint="eastAsia"/>
        </w:rPr>
        <w:t>MAC</w:t>
      </w:r>
      <w:r>
        <w:rPr>
          <w:rFonts w:hint="eastAsia"/>
        </w:rPr>
        <w:t>地址。下图是</w:t>
      </w:r>
      <w:r>
        <w:rPr>
          <w:rFonts w:hint="eastAsia"/>
        </w:rPr>
        <w:t>PC-1</w:t>
      </w:r>
      <w:r>
        <w:rPr>
          <w:rFonts w:hint="eastAsia"/>
        </w:rPr>
        <w:t>发送的</w:t>
      </w:r>
      <w:r>
        <w:rPr>
          <w:rFonts w:hint="eastAsia"/>
        </w:rPr>
        <w:t>ARP</w:t>
      </w:r>
      <w:r>
        <w:rPr>
          <w:rFonts w:hint="eastAsia"/>
        </w:rPr>
        <w:t>广播请求，请求目标</w:t>
      </w:r>
      <w:r>
        <w:rPr>
          <w:rFonts w:hint="eastAsia"/>
        </w:rPr>
        <w:t>IP 10.1.1.254</w:t>
      </w:r>
      <w:r>
        <w:rPr>
          <w:rFonts w:hint="eastAsia"/>
        </w:rPr>
        <w:t>的</w:t>
      </w:r>
      <w:r>
        <w:rPr>
          <w:rFonts w:hint="eastAsia"/>
        </w:rPr>
        <w:t>MAC</w:t>
      </w:r>
      <w:r>
        <w:rPr>
          <w:rFonts w:hint="eastAsia"/>
        </w:rPr>
        <w:t>地址。</w:t>
      </w:r>
    </w:p>
    <w:p w14:paraId="70A553F8" w14:textId="77777777" w:rsidR="00870A08" w:rsidRDefault="003A5418">
      <w:pPr>
        <w:ind w:firstLineChars="0" w:firstLine="0"/>
      </w:pPr>
      <w:r>
        <w:rPr>
          <w:rFonts w:hint="eastAsia"/>
          <w:noProof/>
          <w:lang w:val="en-GB"/>
        </w:rPr>
        <w:drawing>
          <wp:inline distT="0" distB="0" distL="0" distR="0" wp14:anchorId="20019E43" wp14:editId="79213199">
            <wp:extent cx="5267325" cy="1362075"/>
            <wp:effectExtent l="0" t="0" r="0" b="0"/>
            <wp:docPr id="5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67325" cy="1362075"/>
                    </a:xfrm>
                    <a:prstGeom prst="rect">
                      <a:avLst/>
                    </a:prstGeom>
                    <a:noFill/>
                    <a:ln>
                      <a:noFill/>
                    </a:ln>
                  </pic:spPr>
                </pic:pic>
              </a:graphicData>
            </a:graphic>
          </wp:inline>
        </w:drawing>
      </w:r>
    </w:p>
    <w:p w14:paraId="11933653" w14:textId="77777777" w:rsidR="00870A08" w:rsidRDefault="003A5418">
      <w:pPr>
        <w:pStyle w:val="aff6"/>
        <w:jc w:val="center"/>
      </w:pPr>
      <w:r>
        <w:rPr>
          <w:rFonts w:hint="eastAsia"/>
        </w:rPr>
        <w:t>图</w:t>
      </w:r>
      <w:r>
        <w:rPr>
          <w:rFonts w:hint="eastAsia"/>
        </w:rPr>
        <w:t>2-4</w:t>
      </w:r>
    </w:p>
    <w:p w14:paraId="5797D0EA" w14:textId="77777777" w:rsidR="00870A08" w:rsidRDefault="00870A08">
      <w:pPr>
        <w:ind w:firstLineChars="0" w:firstLine="0"/>
      </w:pPr>
    </w:p>
    <w:p w14:paraId="763674C6" w14:textId="77777777" w:rsidR="00870A08" w:rsidRDefault="003A5418">
      <w:pPr>
        <w:ind w:firstLineChars="0" w:firstLine="420"/>
      </w:pPr>
      <w:r>
        <w:rPr>
          <w:rFonts w:hint="eastAsia"/>
        </w:rPr>
        <w:t>网关收到广播请求后，回应单播的</w:t>
      </w:r>
      <w:r>
        <w:rPr>
          <w:rFonts w:hint="eastAsia"/>
        </w:rPr>
        <w:t>ARP</w:t>
      </w:r>
      <w:r>
        <w:rPr>
          <w:rFonts w:hint="eastAsia"/>
        </w:rPr>
        <w:t>响应，里面含有自身</w:t>
      </w:r>
      <w:r>
        <w:rPr>
          <w:rFonts w:hint="eastAsia"/>
        </w:rPr>
        <w:t>IP</w:t>
      </w:r>
      <w:r>
        <w:rPr>
          <w:rFonts w:hint="eastAsia"/>
        </w:rPr>
        <w:t>地址与</w:t>
      </w:r>
      <w:r>
        <w:rPr>
          <w:rFonts w:hint="eastAsia"/>
        </w:rPr>
        <w:t>MAC</w:t>
      </w:r>
      <w:r>
        <w:rPr>
          <w:rFonts w:hint="eastAsia"/>
        </w:rPr>
        <w:t>地址的对应关系，如下图所示。</w:t>
      </w:r>
      <w:r>
        <w:rPr>
          <w:rFonts w:hint="eastAsia"/>
        </w:rPr>
        <w:t>S</w:t>
      </w:r>
      <w:r>
        <w:t xml:space="preserve">RC-source </w:t>
      </w:r>
      <w:proofErr w:type="spellStart"/>
      <w:proofErr w:type="gramStart"/>
      <w:r>
        <w:t>DST:destination</w:t>
      </w:r>
      <w:proofErr w:type="spellEnd"/>
      <w:proofErr w:type="gramEnd"/>
    </w:p>
    <w:p w14:paraId="222AD2FB" w14:textId="77777777" w:rsidR="00870A08" w:rsidRDefault="003A5418">
      <w:pPr>
        <w:ind w:firstLineChars="0" w:firstLine="0"/>
      </w:pPr>
      <w:r>
        <w:rPr>
          <w:rFonts w:hint="eastAsia"/>
          <w:noProof/>
          <w:lang w:val="en-GB"/>
        </w:rPr>
        <w:drawing>
          <wp:inline distT="0" distB="0" distL="0" distR="0" wp14:anchorId="0978C2CE" wp14:editId="78D61500">
            <wp:extent cx="5267325" cy="1390650"/>
            <wp:effectExtent l="0" t="0" r="0" b="0"/>
            <wp:docPr id="5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267325" cy="1390650"/>
                    </a:xfrm>
                    <a:prstGeom prst="rect">
                      <a:avLst/>
                    </a:prstGeom>
                    <a:noFill/>
                    <a:ln>
                      <a:noFill/>
                    </a:ln>
                  </pic:spPr>
                </pic:pic>
              </a:graphicData>
            </a:graphic>
          </wp:inline>
        </w:drawing>
      </w:r>
    </w:p>
    <w:p w14:paraId="5FECB52F" w14:textId="77777777" w:rsidR="00870A08" w:rsidRDefault="003A5418">
      <w:pPr>
        <w:pStyle w:val="aff6"/>
        <w:jc w:val="center"/>
      </w:pPr>
      <w:r>
        <w:rPr>
          <w:rFonts w:hint="eastAsia"/>
        </w:rPr>
        <w:t>图</w:t>
      </w:r>
      <w:r>
        <w:rPr>
          <w:rFonts w:hint="eastAsia"/>
        </w:rPr>
        <w:t>2-5</w:t>
      </w:r>
    </w:p>
    <w:p w14:paraId="16EFA94A" w14:textId="77777777" w:rsidR="00870A08" w:rsidRDefault="00870A08">
      <w:pPr>
        <w:ind w:firstLineChars="0" w:firstLine="0"/>
      </w:pPr>
    </w:p>
    <w:p w14:paraId="033E2DDD" w14:textId="77777777" w:rsidR="00870A08" w:rsidRDefault="003A5418">
      <w:pPr>
        <w:ind w:firstLineChars="0" w:firstLine="420"/>
      </w:pPr>
      <w:r>
        <w:rPr>
          <w:rFonts w:hint="eastAsia"/>
        </w:rPr>
        <w:t>PC</w:t>
      </w:r>
      <w:r>
        <w:rPr>
          <w:rFonts w:hint="eastAsia"/>
        </w:rPr>
        <w:t>和</w:t>
      </w:r>
      <w:r>
        <w:rPr>
          <w:rFonts w:hint="eastAsia"/>
        </w:rPr>
        <w:t>R1</w:t>
      </w:r>
      <w:r>
        <w:rPr>
          <w:rFonts w:hint="eastAsia"/>
        </w:rPr>
        <w:t>都会从这一对消息中知道对方的</w:t>
      </w:r>
      <w:r>
        <w:rPr>
          <w:rFonts w:hint="eastAsia"/>
        </w:rPr>
        <w:t>IP</w:t>
      </w:r>
      <w:r>
        <w:rPr>
          <w:rFonts w:hint="eastAsia"/>
        </w:rPr>
        <w:t>地址与</w:t>
      </w:r>
      <w:r>
        <w:rPr>
          <w:rFonts w:hint="eastAsia"/>
        </w:rPr>
        <w:t>MAC</w:t>
      </w:r>
      <w:r>
        <w:rPr>
          <w:rFonts w:hint="eastAsia"/>
        </w:rPr>
        <w:t>地址的对应关系，并将它写到各自的</w:t>
      </w:r>
      <w:r>
        <w:rPr>
          <w:rFonts w:hint="eastAsia"/>
        </w:rPr>
        <w:t>ARP</w:t>
      </w:r>
      <w:r>
        <w:rPr>
          <w:rFonts w:hint="eastAsia"/>
        </w:rPr>
        <w:t>表中。在</w:t>
      </w:r>
      <w:r>
        <w:rPr>
          <w:rFonts w:hint="eastAsia"/>
        </w:rPr>
        <w:t>PC-1</w:t>
      </w:r>
      <w:r>
        <w:rPr>
          <w:rFonts w:hint="eastAsia"/>
        </w:rPr>
        <w:t>上</w:t>
      </w:r>
      <w:r>
        <w:rPr>
          <w:rFonts w:hint="eastAsia"/>
          <w:b/>
        </w:rPr>
        <w:t>ping</w:t>
      </w:r>
      <w:r>
        <w:rPr>
          <w:rFonts w:hint="eastAsia"/>
        </w:rPr>
        <w:t>网关</w:t>
      </w:r>
      <w:r>
        <w:rPr>
          <w:rFonts w:hint="eastAsia"/>
        </w:rPr>
        <w:t>10.1.1.254</w:t>
      </w:r>
      <w:r>
        <w:rPr>
          <w:rFonts w:hint="eastAsia"/>
        </w:rPr>
        <w:t>后，在</w:t>
      </w:r>
      <w:r>
        <w:rPr>
          <w:rFonts w:hint="eastAsia"/>
        </w:rPr>
        <w:t>PC</w:t>
      </w:r>
      <w:r>
        <w:rPr>
          <w:rFonts w:hint="eastAsia"/>
        </w:rPr>
        <w:t>上使用</w:t>
      </w:r>
      <w:proofErr w:type="spellStart"/>
      <w:r>
        <w:rPr>
          <w:rFonts w:hint="eastAsia"/>
          <w:b/>
        </w:rPr>
        <w:t>arp</w:t>
      </w:r>
      <w:proofErr w:type="spellEnd"/>
      <w:r>
        <w:rPr>
          <w:rFonts w:hint="eastAsia"/>
          <w:b/>
        </w:rPr>
        <w:t xml:space="preserve"> </w:t>
      </w:r>
      <w:r>
        <w:rPr>
          <w:b/>
        </w:rPr>
        <w:t>–</w:t>
      </w:r>
      <w:r>
        <w:rPr>
          <w:rFonts w:hint="eastAsia"/>
          <w:b/>
        </w:rPr>
        <w:t>a</w:t>
      </w:r>
      <w:r>
        <w:rPr>
          <w:rFonts w:hint="eastAsia"/>
        </w:rPr>
        <w:t>命令查看。，</w:t>
      </w:r>
      <w:r>
        <w:rPr>
          <w:rFonts w:hint="eastAsia"/>
        </w:rPr>
        <w:lastRenderedPageBreak/>
        <w:t>在</w:t>
      </w:r>
      <w:r>
        <w:rPr>
          <w:rFonts w:hint="eastAsia"/>
        </w:rPr>
        <w:t>R1</w:t>
      </w:r>
      <w:r>
        <w:rPr>
          <w:rFonts w:hint="eastAsia"/>
        </w:rPr>
        <w:t>上使用命令</w:t>
      </w:r>
      <w:r>
        <w:rPr>
          <w:rFonts w:hint="eastAsia"/>
          <w:b/>
        </w:rPr>
        <w:t xml:space="preserve">display </w:t>
      </w:r>
      <w:proofErr w:type="spellStart"/>
      <w:r>
        <w:rPr>
          <w:rFonts w:hint="eastAsia"/>
          <w:b/>
        </w:rPr>
        <w:t>arp</w:t>
      </w:r>
      <w:proofErr w:type="spellEnd"/>
      <w:r>
        <w:rPr>
          <w:rFonts w:hint="eastAsia"/>
          <w:b/>
        </w:rPr>
        <w:t xml:space="preserve"> all</w:t>
      </w:r>
      <w:r>
        <w:rPr>
          <w:rFonts w:hint="eastAsia"/>
        </w:rPr>
        <w:t>去查看。</w:t>
      </w:r>
    </w:p>
    <w:p w14:paraId="037230AF" w14:textId="77777777" w:rsidR="00870A08" w:rsidRDefault="003A5418">
      <w:pPr>
        <w:pStyle w:val="aff6"/>
      </w:pPr>
      <w:r>
        <w:t>PC&gt;</w:t>
      </w:r>
      <w:proofErr w:type="spellStart"/>
      <w:r>
        <w:t>arp</w:t>
      </w:r>
      <w:proofErr w:type="spellEnd"/>
      <w:r>
        <w:t xml:space="preserve"> -a</w:t>
      </w:r>
    </w:p>
    <w:p w14:paraId="4EC2624C" w14:textId="77777777" w:rsidR="00870A08" w:rsidRDefault="003A5418">
      <w:pPr>
        <w:pStyle w:val="aff6"/>
      </w:pPr>
      <w:r>
        <w:t>Internet Address    Physical Address    Type</w:t>
      </w:r>
    </w:p>
    <w:p w14:paraId="1241DB57" w14:textId="77777777" w:rsidR="00870A08" w:rsidRDefault="003A5418">
      <w:pPr>
        <w:pStyle w:val="aff6"/>
      </w:pPr>
      <w:r>
        <w:rPr>
          <w:shd w:val="pct10" w:color="auto" w:fill="FFFFFF"/>
        </w:rPr>
        <w:t>10.1.1.254          54-89-98-5C-84-42   dynamic</w:t>
      </w:r>
      <w:r>
        <w:rPr>
          <w:rFonts w:hint="eastAsia"/>
          <w:shd w:val="pct10" w:color="auto" w:fill="FFFFFF"/>
        </w:rPr>
        <w:t xml:space="preserve">              </w:t>
      </w:r>
    </w:p>
    <w:p w14:paraId="038845B7" w14:textId="77777777" w:rsidR="00870A08" w:rsidRDefault="00870A08">
      <w:pPr>
        <w:pStyle w:val="aff6"/>
      </w:pPr>
    </w:p>
    <w:p w14:paraId="1DE73E4C" w14:textId="77777777" w:rsidR="00870A08" w:rsidRDefault="003A5418">
      <w:pPr>
        <w:pStyle w:val="aff6"/>
      </w:pPr>
      <w:r>
        <w:t xml:space="preserve">&lt;R1&gt;display </w:t>
      </w:r>
      <w:proofErr w:type="spellStart"/>
      <w:r>
        <w:t>arp</w:t>
      </w:r>
      <w:proofErr w:type="spellEnd"/>
      <w:r>
        <w:t xml:space="preserve"> all</w:t>
      </w:r>
    </w:p>
    <w:p w14:paraId="4B4DA1A8" w14:textId="77777777" w:rsidR="00870A08" w:rsidRDefault="003A5418">
      <w:pPr>
        <w:pStyle w:val="aff6"/>
      </w:pPr>
      <w:r>
        <w:t xml:space="preserve">IP ADDRESS      MAC ADDRESS     EXPIRE(M) TYPE        INTERFACE   VPN-INSTANCE </w:t>
      </w:r>
    </w:p>
    <w:p w14:paraId="7C3F7EC6" w14:textId="77777777" w:rsidR="00870A08" w:rsidRDefault="003A5418">
      <w:pPr>
        <w:pStyle w:val="aff6"/>
      </w:pPr>
      <w:r>
        <w:t xml:space="preserve">VLAN/CEVLAN PVC                      </w:t>
      </w:r>
    </w:p>
    <w:p w14:paraId="2AEF5C7B" w14:textId="77777777" w:rsidR="00870A08" w:rsidRDefault="003A5418">
      <w:pPr>
        <w:pStyle w:val="aff6"/>
      </w:pPr>
      <w:r>
        <w:t>----------------------------------------------------------------------------</w:t>
      </w:r>
    </w:p>
    <w:p w14:paraId="3BBB998D" w14:textId="77777777" w:rsidR="00870A08" w:rsidRDefault="003A5418">
      <w:pPr>
        <w:pStyle w:val="aff6"/>
      </w:pPr>
      <w:r>
        <w:t>10.1.1.254      5489-985c-8442            I -         GE0/0/1</w:t>
      </w:r>
    </w:p>
    <w:p w14:paraId="26FE78E9" w14:textId="77777777" w:rsidR="00870A08" w:rsidRDefault="003A5418">
      <w:pPr>
        <w:pStyle w:val="aff6"/>
        <w:rPr>
          <w:shd w:val="pct10" w:color="auto" w:fill="FFFFFF"/>
        </w:rPr>
      </w:pPr>
      <w:r>
        <w:rPr>
          <w:shd w:val="pct10" w:color="auto" w:fill="FFFFFF"/>
        </w:rPr>
        <w:t>10.1.1.1        5489-98cf-</w:t>
      </w:r>
      <w:proofErr w:type="gramStart"/>
      <w:r>
        <w:rPr>
          <w:shd w:val="pct10" w:color="auto" w:fill="FFFFFF"/>
        </w:rPr>
        <w:t>1852  20</w:t>
      </w:r>
      <w:proofErr w:type="gramEnd"/>
      <w:r>
        <w:rPr>
          <w:shd w:val="pct10" w:color="auto" w:fill="FFFFFF"/>
        </w:rPr>
        <w:t xml:space="preserve">        D-0         GE0/0/1</w:t>
      </w:r>
    </w:p>
    <w:p w14:paraId="0B714F73" w14:textId="77777777" w:rsidR="00870A08" w:rsidRDefault="003A5418">
      <w:pPr>
        <w:pStyle w:val="aff6"/>
      </w:pPr>
      <w:r>
        <w:t>10.1.2.254      5489-985c-8542            I -         GE0/0/2</w:t>
      </w:r>
    </w:p>
    <w:p w14:paraId="1501A939" w14:textId="77777777" w:rsidR="00870A08" w:rsidRDefault="003A5418">
      <w:pPr>
        <w:pStyle w:val="aff6"/>
      </w:pPr>
      <w:r>
        <w:t>----------------------------------------------------------------------------</w:t>
      </w:r>
    </w:p>
    <w:p w14:paraId="7BC5BD41" w14:textId="77777777" w:rsidR="00870A08" w:rsidRDefault="003A5418">
      <w:pPr>
        <w:pStyle w:val="aff6"/>
      </w:pPr>
      <w:r>
        <w:t>Total:</w:t>
      </w:r>
      <w:r>
        <w:rPr>
          <w:rFonts w:hint="eastAsia"/>
        </w:rPr>
        <w:t xml:space="preserve">3  </w:t>
      </w:r>
      <w:r>
        <w:t xml:space="preserve">        Dynamic:</w:t>
      </w:r>
      <w:r>
        <w:rPr>
          <w:rFonts w:hint="eastAsia"/>
        </w:rPr>
        <w:t>1</w:t>
      </w:r>
      <w:r>
        <w:t xml:space="preserve">       Static:0     Interface:2    </w:t>
      </w:r>
    </w:p>
    <w:p w14:paraId="6BFA66BD" w14:textId="77777777" w:rsidR="00870A08" w:rsidRDefault="00870A08">
      <w:pPr>
        <w:ind w:firstLineChars="0" w:firstLine="0"/>
      </w:pPr>
    </w:p>
    <w:p w14:paraId="004451E2" w14:textId="77777777" w:rsidR="00870A08" w:rsidRDefault="003A5418">
      <w:pPr>
        <w:ind w:firstLineChars="0" w:firstLine="420"/>
      </w:pPr>
      <w:r>
        <w:rPr>
          <w:rFonts w:hint="eastAsia"/>
        </w:rPr>
        <w:t>可以观察到，在</w:t>
      </w:r>
      <w:r>
        <w:rPr>
          <w:rFonts w:hint="eastAsia"/>
        </w:rPr>
        <w:t>PC-1</w:t>
      </w:r>
      <w:r>
        <w:rPr>
          <w:rFonts w:hint="eastAsia"/>
        </w:rPr>
        <w:t>上生成了网关</w:t>
      </w:r>
      <w:r>
        <w:rPr>
          <w:rFonts w:hint="eastAsia"/>
        </w:rPr>
        <w:t>IP</w:t>
      </w:r>
      <w:r>
        <w:rPr>
          <w:rFonts w:hint="eastAsia"/>
        </w:rPr>
        <w:t>地址</w:t>
      </w:r>
      <w:r>
        <w:rPr>
          <w:rFonts w:hint="eastAsia"/>
        </w:rPr>
        <w:t>10.1.1.254</w:t>
      </w:r>
      <w:r>
        <w:rPr>
          <w:rFonts w:hint="eastAsia"/>
        </w:rPr>
        <w:t>和与其对应的</w:t>
      </w:r>
      <w:r>
        <w:rPr>
          <w:rFonts w:hint="eastAsia"/>
        </w:rPr>
        <w:t>MAC</w:t>
      </w:r>
      <w:r>
        <w:rPr>
          <w:rFonts w:hint="eastAsia"/>
        </w:rPr>
        <w:t>地址的</w:t>
      </w:r>
      <w:r>
        <w:rPr>
          <w:rFonts w:hint="eastAsia"/>
        </w:rPr>
        <w:t>ARP</w:t>
      </w:r>
      <w:r>
        <w:rPr>
          <w:rFonts w:hint="eastAsia"/>
        </w:rPr>
        <w:t>表项，在</w:t>
      </w:r>
      <w:r>
        <w:rPr>
          <w:rFonts w:hint="eastAsia"/>
        </w:rPr>
        <w:t>R1</w:t>
      </w:r>
      <w:r>
        <w:rPr>
          <w:rFonts w:hint="eastAsia"/>
        </w:rPr>
        <w:t>上生成</w:t>
      </w:r>
      <w:r>
        <w:rPr>
          <w:rFonts w:hint="eastAsia"/>
        </w:rPr>
        <w:t>PC-1</w:t>
      </w:r>
      <w:r>
        <w:rPr>
          <w:rFonts w:hint="eastAsia"/>
        </w:rPr>
        <w:t>的</w:t>
      </w:r>
      <w:r>
        <w:rPr>
          <w:rFonts w:hint="eastAsia"/>
        </w:rPr>
        <w:t>IP</w:t>
      </w:r>
      <w:r>
        <w:rPr>
          <w:rFonts w:hint="eastAsia"/>
        </w:rPr>
        <w:t>地址</w:t>
      </w:r>
      <w:r>
        <w:rPr>
          <w:rFonts w:hint="eastAsia"/>
        </w:rPr>
        <w:t>10.1.1.1</w:t>
      </w:r>
      <w:r>
        <w:rPr>
          <w:rFonts w:hint="eastAsia"/>
        </w:rPr>
        <w:t>和与其对应的</w:t>
      </w:r>
      <w:r>
        <w:rPr>
          <w:rFonts w:hint="eastAsia"/>
        </w:rPr>
        <w:t>MAC</w:t>
      </w:r>
      <w:r>
        <w:rPr>
          <w:rFonts w:hint="eastAsia"/>
        </w:rPr>
        <w:t>地址的</w:t>
      </w:r>
      <w:r>
        <w:rPr>
          <w:rFonts w:hint="eastAsia"/>
        </w:rPr>
        <w:t>ARP</w:t>
      </w:r>
      <w:r>
        <w:rPr>
          <w:rFonts w:hint="eastAsia"/>
        </w:rPr>
        <w:t>表项。上述出现在</w:t>
      </w:r>
      <w:r>
        <w:rPr>
          <w:rFonts w:hint="eastAsia"/>
        </w:rPr>
        <w:t>PC</w:t>
      </w:r>
      <w:r>
        <w:rPr>
          <w:rFonts w:hint="eastAsia"/>
        </w:rPr>
        <w:t>机和</w:t>
      </w:r>
      <w:r>
        <w:rPr>
          <w:rFonts w:hint="eastAsia"/>
        </w:rPr>
        <w:t>R1</w:t>
      </w:r>
      <w:r>
        <w:rPr>
          <w:rFonts w:hint="eastAsia"/>
        </w:rPr>
        <w:t>里面的条目都是动态生成的。如果一段时间</w:t>
      </w:r>
      <w:r>
        <w:rPr>
          <w:rFonts w:hint="eastAsia"/>
          <w:highlight w:val="yellow"/>
        </w:rPr>
        <w:t>之后没有更新，便会从上述</w:t>
      </w:r>
      <w:r>
        <w:rPr>
          <w:rFonts w:hint="eastAsia"/>
          <w:highlight w:val="yellow"/>
        </w:rPr>
        <w:t>ARP</w:t>
      </w:r>
      <w:r>
        <w:rPr>
          <w:rFonts w:hint="eastAsia"/>
          <w:highlight w:val="yellow"/>
        </w:rPr>
        <w:t>表中删除。</w:t>
      </w:r>
    </w:p>
    <w:p w14:paraId="5805E9E5" w14:textId="77777777" w:rsidR="00870A08" w:rsidRDefault="003A5418">
      <w:pPr>
        <w:pStyle w:val="2"/>
        <w:rPr>
          <w:rFonts w:ascii="微软雅黑" w:hAnsi="微软雅黑"/>
        </w:rPr>
      </w:pPr>
      <w:r>
        <w:rPr>
          <w:rFonts w:ascii="微软雅黑" w:hAnsi="微软雅黑" w:hint="eastAsia"/>
        </w:rPr>
        <w:t>配置静态ARP</w:t>
      </w:r>
    </w:p>
    <w:p w14:paraId="75EAE921" w14:textId="77777777" w:rsidR="00870A08" w:rsidRDefault="003A5418">
      <w:pPr>
        <w:ind w:firstLineChars="0" w:firstLine="0"/>
      </w:pPr>
      <w:r>
        <w:rPr>
          <w:rFonts w:hint="eastAsia"/>
        </w:rPr>
        <w:tab/>
      </w:r>
      <w:r>
        <w:rPr>
          <w:rFonts w:hint="eastAsia"/>
        </w:rPr>
        <w:t>上述</w:t>
      </w:r>
      <w:r>
        <w:rPr>
          <w:rFonts w:hint="eastAsia"/>
        </w:rPr>
        <w:t>ARP</w:t>
      </w:r>
      <w:r>
        <w:rPr>
          <w:rFonts w:hint="eastAsia"/>
        </w:rPr>
        <w:t>协议的工作行为往往被攻击者利用，发送伪造的</w:t>
      </w:r>
      <w:r>
        <w:rPr>
          <w:rFonts w:hint="eastAsia"/>
        </w:rPr>
        <w:t>ARP</w:t>
      </w:r>
      <w:r>
        <w:rPr>
          <w:rFonts w:hint="eastAsia"/>
        </w:rPr>
        <w:t>报文，而且报文里面所通告的</w:t>
      </w:r>
      <w:r>
        <w:rPr>
          <w:rFonts w:hint="eastAsia"/>
        </w:rPr>
        <w:t>IP</w:t>
      </w:r>
      <w:r>
        <w:rPr>
          <w:rFonts w:hint="eastAsia"/>
        </w:rPr>
        <w:t>地址和</w:t>
      </w:r>
      <w:r>
        <w:rPr>
          <w:rFonts w:hint="eastAsia"/>
        </w:rPr>
        <w:t>MAC</w:t>
      </w:r>
      <w:r>
        <w:rPr>
          <w:rFonts w:hint="eastAsia"/>
        </w:rPr>
        <w:t>地址的映射是错误的，主机或网关会把错误的映射更新到</w:t>
      </w:r>
      <w:proofErr w:type="gramStart"/>
      <w:r>
        <w:rPr>
          <w:rFonts w:hint="eastAsia"/>
        </w:rPr>
        <w:t>到</w:t>
      </w:r>
      <w:proofErr w:type="gramEnd"/>
      <w:r>
        <w:rPr>
          <w:rFonts w:hint="eastAsia"/>
        </w:rPr>
        <w:t>ARP</w:t>
      </w:r>
      <w:r>
        <w:rPr>
          <w:rFonts w:hint="eastAsia"/>
        </w:rPr>
        <w:t>表里中。当主机要发送数据到指定的目标</w:t>
      </w:r>
      <w:r>
        <w:rPr>
          <w:rFonts w:hint="eastAsia"/>
        </w:rPr>
        <w:t>IP</w:t>
      </w:r>
      <w:r>
        <w:rPr>
          <w:rFonts w:hint="eastAsia"/>
        </w:rPr>
        <w:t>地址时，从</w:t>
      </w:r>
      <w:r>
        <w:rPr>
          <w:rFonts w:hint="eastAsia"/>
        </w:rPr>
        <w:t>ARP</w:t>
      </w:r>
      <w:r>
        <w:rPr>
          <w:rFonts w:hint="eastAsia"/>
        </w:rPr>
        <w:t>表里得到了不正确的硬件</w:t>
      </w:r>
      <w:r>
        <w:rPr>
          <w:rFonts w:hint="eastAsia"/>
        </w:rPr>
        <w:t>MAC</w:t>
      </w:r>
      <w:r>
        <w:rPr>
          <w:rFonts w:hint="eastAsia"/>
        </w:rPr>
        <w:t>地址，并用之封装数据帧，导致数据帧无法正确发送。</w:t>
      </w:r>
    </w:p>
    <w:p w14:paraId="4FFE97A4" w14:textId="77777777" w:rsidR="00870A08" w:rsidRDefault="003A5418">
      <w:pPr>
        <w:ind w:firstLineChars="0" w:firstLine="420"/>
      </w:pPr>
      <w:r>
        <w:rPr>
          <w:rFonts w:hint="eastAsia"/>
        </w:rPr>
        <w:t>目前，由于公司内主机感染了这种</w:t>
      </w:r>
      <w:r>
        <w:rPr>
          <w:rFonts w:hint="eastAsia"/>
        </w:rPr>
        <w:t>ARP</w:t>
      </w:r>
      <w:r>
        <w:rPr>
          <w:rFonts w:hint="eastAsia"/>
        </w:rPr>
        <w:t>病毒，所以主机对网关</w:t>
      </w:r>
      <w:r>
        <w:rPr>
          <w:rFonts w:hint="eastAsia"/>
        </w:rPr>
        <w:t>R1</w:t>
      </w:r>
      <w:r>
        <w:rPr>
          <w:rFonts w:hint="eastAsia"/>
        </w:rPr>
        <w:t>进行</w:t>
      </w:r>
      <w:r>
        <w:rPr>
          <w:rFonts w:hint="eastAsia"/>
        </w:rPr>
        <w:t>ARP</w:t>
      </w:r>
      <w:r>
        <w:rPr>
          <w:rFonts w:hint="eastAsia"/>
        </w:rPr>
        <w:t>攻击，向网关</w:t>
      </w:r>
      <w:r>
        <w:rPr>
          <w:rFonts w:hint="eastAsia"/>
        </w:rPr>
        <w:t>R1</w:t>
      </w:r>
      <w:r>
        <w:rPr>
          <w:rFonts w:hint="eastAsia"/>
        </w:rPr>
        <w:t>通告</w:t>
      </w:r>
      <w:proofErr w:type="gramStart"/>
      <w:r>
        <w:rPr>
          <w:rFonts w:hint="eastAsia"/>
        </w:rPr>
        <w:t>含错误</w:t>
      </w:r>
      <w:proofErr w:type="gramEnd"/>
      <w:r>
        <w:rPr>
          <w:rFonts w:hint="eastAsia"/>
        </w:rPr>
        <w:t>映射的</w:t>
      </w:r>
      <w:r>
        <w:rPr>
          <w:rFonts w:hint="eastAsia"/>
        </w:rPr>
        <w:t>ARP</w:t>
      </w:r>
      <w:r>
        <w:rPr>
          <w:rFonts w:hint="eastAsia"/>
        </w:rPr>
        <w:t>通告，导致网关路由器上使用不正确的动态</w:t>
      </w:r>
      <w:r>
        <w:rPr>
          <w:rFonts w:hint="eastAsia"/>
        </w:rPr>
        <w:t>ARP</w:t>
      </w:r>
      <w:r>
        <w:rPr>
          <w:rFonts w:hint="eastAsia"/>
        </w:rPr>
        <w:t>映射条目，造成其他主机无法与网关正常通信。</w:t>
      </w:r>
    </w:p>
    <w:p w14:paraId="750C43C5" w14:textId="77777777" w:rsidR="00870A08" w:rsidRDefault="003A5418">
      <w:pPr>
        <w:ind w:firstLineChars="0" w:firstLine="420"/>
      </w:pPr>
      <w:r>
        <w:rPr>
          <w:rFonts w:hint="eastAsia"/>
        </w:rPr>
        <w:t>模拟</w:t>
      </w:r>
      <w:r>
        <w:rPr>
          <w:rFonts w:hint="eastAsia"/>
        </w:rPr>
        <w:t>ARP</w:t>
      </w:r>
      <w:r>
        <w:rPr>
          <w:rFonts w:hint="eastAsia"/>
        </w:rPr>
        <w:t>攻击发生时，网络的通讯受到了影响。在网关</w:t>
      </w:r>
      <w:r>
        <w:rPr>
          <w:rFonts w:hint="eastAsia"/>
        </w:rPr>
        <w:t>R1</w:t>
      </w:r>
      <w:r>
        <w:rPr>
          <w:rFonts w:hint="eastAsia"/>
        </w:rPr>
        <w:t>上，使用命令</w:t>
      </w:r>
      <w:proofErr w:type="spellStart"/>
      <w:r>
        <w:rPr>
          <w:b/>
        </w:rPr>
        <w:t>arp</w:t>
      </w:r>
      <w:proofErr w:type="spellEnd"/>
      <w:r>
        <w:rPr>
          <w:b/>
        </w:rPr>
        <w:t xml:space="preserve"> static </w:t>
      </w:r>
      <w:r>
        <w:rPr>
          <w:b/>
        </w:rPr>
        <w:lastRenderedPageBreak/>
        <w:t xml:space="preserve">10.1.1.1 </w:t>
      </w:r>
      <w:r>
        <w:rPr>
          <w:rFonts w:hint="eastAsia"/>
          <w:b/>
        </w:rPr>
        <w:t>1111</w:t>
      </w:r>
      <w:r>
        <w:rPr>
          <w:b/>
        </w:rPr>
        <w:t>-1111-1111</w:t>
      </w:r>
      <w:r>
        <w:rPr>
          <w:rFonts w:hint="eastAsia"/>
        </w:rPr>
        <w:t>在路由器上静态添加一条关于</w:t>
      </w:r>
      <w:r>
        <w:rPr>
          <w:rFonts w:hint="eastAsia"/>
        </w:rPr>
        <w:t>PC-1</w:t>
      </w:r>
      <w:r>
        <w:rPr>
          <w:rFonts w:hint="eastAsia"/>
        </w:rPr>
        <w:t>的错误的</w:t>
      </w:r>
      <w:r>
        <w:rPr>
          <w:rFonts w:hint="eastAsia"/>
        </w:rPr>
        <w:t>ARP</w:t>
      </w:r>
      <w:r>
        <w:rPr>
          <w:rFonts w:hint="eastAsia"/>
        </w:rPr>
        <w:t>映射，</w:t>
      </w:r>
      <w:proofErr w:type="gramStart"/>
      <w:r>
        <w:rPr>
          <w:rFonts w:hint="eastAsia"/>
        </w:rPr>
        <w:t>假定此</w:t>
      </w:r>
      <w:proofErr w:type="gramEnd"/>
      <w:r>
        <w:rPr>
          <w:rFonts w:hint="eastAsia"/>
        </w:rPr>
        <w:t>映射条目是通过一个</w:t>
      </w:r>
      <w:r>
        <w:rPr>
          <w:rFonts w:hint="eastAsia"/>
          <w:highlight w:val="yellow"/>
        </w:rPr>
        <w:t>ARP</w:t>
      </w:r>
      <w:r>
        <w:rPr>
          <w:rFonts w:hint="eastAsia"/>
          <w:highlight w:val="yellow"/>
        </w:rPr>
        <w:t>攻击报文所获得到的</w:t>
      </w:r>
      <w:r>
        <w:rPr>
          <w:rFonts w:hint="eastAsia"/>
        </w:rPr>
        <w:t>（静态的条目优于动态的条目），所以错误的映射将出现在</w:t>
      </w:r>
      <w:r>
        <w:rPr>
          <w:rFonts w:hint="eastAsia"/>
        </w:rPr>
        <w:t>ARP</w:t>
      </w:r>
      <w:r>
        <w:rPr>
          <w:rFonts w:hint="eastAsia"/>
        </w:rPr>
        <w:t>表中。</w:t>
      </w:r>
    </w:p>
    <w:p w14:paraId="7290CA8F" w14:textId="77777777" w:rsidR="00870A08" w:rsidRDefault="003A5418">
      <w:pPr>
        <w:pStyle w:val="aff6"/>
      </w:pPr>
      <w:r>
        <w:t>[R</w:t>
      </w:r>
      <w:proofErr w:type="gramStart"/>
      <w:r>
        <w:t>1]</w:t>
      </w:r>
      <w:proofErr w:type="spellStart"/>
      <w:r>
        <w:t>arp</w:t>
      </w:r>
      <w:proofErr w:type="spellEnd"/>
      <w:proofErr w:type="gramEnd"/>
      <w:r>
        <w:t xml:space="preserve"> static 10.1.1.1 1111-1111-1111</w:t>
      </w:r>
    </w:p>
    <w:p w14:paraId="37B7C2AA" w14:textId="77777777" w:rsidR="00870A08" w:rsidRDefault="00870A08">
      <w:pPr>
        <w:pStyle w:val="aff6"/>
      </w:pPr>
    </w:p>
    <w:p w14:paraId="1FB3D132" w14:textId="77777777" w:rsidR="00870A08" w:rsidRDefault="003A5418">
      <w:pPr>
        <w:ind w:firstLine="420"/>
      </w:pPr>
      <w:r>
        <w:rPr>
          <w:rFonts w:hint="eastAsia"/>
        </w:rPr>
        <w:t>使用命令</w:t>
      </w:r>
      <w:r>
        <w:rPr>
          <w:rFonts w:hint="eastAsia"/>
          <w:b/>
        </w:rPr>
        <w:t xml:space="preserve">display </w:t>
      </w:r>
      <w:proofErr w:type="spellStart"/>
      <w:r>
        <w:rPr>
          <w:rFonts w:hint="eastAsia"/>
          <w:b/>
        </w:rPr>
        <w:t>arp</w:t>
      </w:r>
      <w:proofErr w:type="spellEnd"/>
      <w:r>
        <w:rPr>
          <w:rFonts w:hint="eastAsia"/>
          <w:b/>
        </w:rPr>
        <w:t xml:space="preserve"> all</w:t>
      </w:r>
      <w:r>
        <w:rPr>
          <w:rFonts w:hint="eastAsia"/>
        </w:rPr>
        <w:t>查看</w:t>
      </w:r>
      <w:r>
        <w:rPr>
          <w:rFonts w:hint="eastAsia"/>
        </w:rPr>
        <w:t>ARP</w:t>
      </w:r>
      <w:r>
        <w:rPr>
          <w:rFonts w:hint="eastAsia"/>
        </w:rPr>
        <w:t>表，并使用</w:t>
      </w:r>
      <w:r>
        <w:rPr>
          <w:rFonts w:hint="eastAsia"/>
          <w:b/>
        </w:rPr>
        <w:t>ping</w:t>
      </w:r>
      <w:r>
        <w:rPr>
          <w:rFonts w:hint="eastAsia"/>
        </w:rPr>
        <w:t>测试</w:t>
      </w:r>
      <w:r>
        <w:rPr>
          <w:rFonts w:hint="eastAsia"/>
        </w:rPr>
        <w:t>PC-1</w:t>
      </w:r>
      <w:r>
        <w:rPr>
          <w:rFonts w:hint="eastAsia"/>
        </w:rPr>
        <w:t>和网关间的连通性。</w:t>
      </w:r>
    </w:p>
    <w:p w14:paraId="506D320C" w14:textId="77777777" w:rsidR="00870A08" w:rsidRDefault="003A5418">
      <w:pPr>
        <w:pStyle w:val="aff6"/>
      </w:pPr>
      <w:r>
        <w:t>[R</w:t>
      </w:r>
      <w:proofErr w:type="gramStart"/>
      <w:r>
        <w:t>1]dis</w:t>
      </w:r>
      <w:r>
        <w:rPr>
          <w:rFonts w:hint="eastAsia"/>
        </w:rPr>
        <w:t>play</w:t>
      </w:r>
      <w:proofErr w:type="gramEnd"/>
      <w:r>
        <w:t xml:space="preserve"> </w:t>
      </w:r>
      <w:proofErr w:type="spellStart"/>
      <w:r>
        <w:t>arp</w:t>
      </w:r>
      <w:proofErr w:type="spellEnd"/>
      <w:r>
        <w:t xml:space="preserve"> all </w:t>
      </w:r>
    </w:p>
    <w:p w14:paraId="0825C9C2" w14:textId="77777777" w:rsidR="00870A08" w:rsidRDefault="003A5418">
      <w:pPr>
        <w:pStyle w:val="aff6"/>
      </w:pPr>
      <w:r>
        <w:t xml:space="preserve">IP ADDRESS      MAC ADDRESS     EXPIRE(M) TYPE        INTERFACE   VPN-INSTANCE </w:t>
      </w:r>
    </w:p>
    <w:p w14:paraId="2CB9D153" w14:textId="77777777" w:rsidR="00870A08" w:rsidRDefault="003A5418">
      <w:pPr>
        <w:pStyle w:val="aff6"/>
      </w:pPr>
      <w:r>
        <w:t xml:space="preserve">VLAN/CEVLAN PVC                      </w:t>
      </w:r>
    </w:p>
    <w:p w14:paraId="6FA01951" w14:textId="77777777" w:rsidR="00870A08" w:rsidRDefault="003A5418">
      <w:pPr>
        <w:pStyle w:val="aff6"/>
      </w:pPr>
      <w:r>
        <w:t>---------------------------------------------------------------------------</w:t>
      </w:r>
    </w:p>
    <w:p w14:paraId="6BF83328" w14:textId="77777777" w:rsidR="00870A08" w:rsidRDefault="003A5418">
      <w:pPr>
        <w:pStyle w:val="aff6"/>
      </w:pPr>
      <w:r>
        <w:t>10.1.1.254      5489-985c-8442            I -         GE0/0/1</w:t>
      </w:r>
    </w:p>
    <w:p w14:paraId="2BCF73C1" w14:textId="77777777" w:rsidR="00870A08" w:rsidRDefault="003A5418">
      <w:pPr>
        <w:pStyle w:val="aff6"/>
      </w:pPr>
      <w:r>
        <w:t>10.1.2.254      5489-985c-8542            I -         GE0/0/2</w:t>
      </w:r>
    </w:p>
    <w:p w14:paraId="50986E15" w14:textId="77777777" w:rsidR="00870A08" w:rsidRDefault="003A5418">
      <w:pPr>
        <w:pStyle w:val="aff6"/>
        <w:rPr>
          <w:shd w:val="pct10" w:color="auto" w:fill="FFFFFF"/>
        </w:rPr>
      </w:pPr>
      <w:r>
        <w:rPr>
          <w:shd w:val="pct10" w:color="auto" w:fill="FFFFFF"/>
        </w:rPr>
        <w:t>10.1.1.1        1111-1111-1111            S--</w:t>
      </w:r>
      <w:r>
        <w:rPr>
          <w:rFonts w:hint="eastAsia"/>
          <w:shd w:val="pct10" w:color="auto" w:fill="FFFFFF"/>
        </w:rPr>
        <w:t xml:space="preserve">                       </w:t>
      </w:r>
    </w:p>
    <w:p w14:paraId="02C3F399" w14:textId="77777777" w:rsidR="00870A08" w:rsidRDefault="003A5418">
      <w:pPr>
        <w:pStyle w:val="aff6"/>
      </w:pPr>
      <w:r>
        <w:t>---------------------------------------------------------------------------</w:t>
      </w:r>
    </w:p>
    <w:p w14:paraId="3264F180" w14:textId="77777777" w:rsidR="00870A08" w:rsidRDefault="003A5418">
      <w:pPr>
        <w:pStyle w:val="aff6"/>
      </w:pPr>
      <w:r>
        <w:t>Total:</w:t>
      </w:r>
      <w:r>
        <w:rPr>
          <w:rFonts w:hint="eastAsia"/>
        </w:rPr>
        <w:t>3</w:t>
      </w:r>
      <w:r>
        <w:t xml:space="preserve">         Dynamic:</w:t>
      </w:r>
      <w:r>
        <w:rPr>
          <w:rFonts w:hint="eastAsia"/>
        </w:rPr>
        <w:t>0</w:t>
      </w:r>
      <w:r>
        <w:t xml:space="preserve">       Static:1     Interface:2    </w:t>
      </w:r>
    </w:p>
    <w:p w14:paraId="659188D4" w14:textId="77777777" w:rsidR="00870A08" w:rsidRDefault="00870A08">
      <w:pPr>
        <w:pStyle w:val="aff6"/>
      </w:pPr>
    </w:p>
    <w:p w14:paraId="1B3B08E1" w14:textId="77777777" w:rsidR="00870A08" w:rsidRDefault="003A5418">
      <w:pPr>
        <w:pStyle w:val="aff6"/>
      </w:pPr>
      <w:r>
        <w:t>[R</w:t>
      </w:r>
      <w:proofErr w:type="gramStart"/>
      <w:r>
        <w:t>1]ping</w:t>
      </w:r>
      <w:proofErr w:type="gramEnd"/>
      <w:r>
        <w:t xml:space="preserve"> 10.1.1.1</w:t>
      </w:r>
    </w:p>
    <w:p w14:paraId="42D06DBD" w14:textId="77777777" w:rsidR="00870A08" w:rsidRDefault="003A5418">
      <w:pPr>
        <w:pStyle w:val="aff6"/>
      </w:pPr>
      <w:r>
        <w:t xml:space="preserve">  PING 10.1.1.1: </w:t>
      </w:r>
      <w:proofErr w:type="gramStart"/>
      <w:r>
        <w:t>56  data</w:t>
      </w:r>
      <w:proofErr w:type="gramEnd"/>
      <w:r>
        <w:t xml:space="preserve"> bytes, press CTRL_C to break</w:t>
      </w:r>
    </w:p>
    <w:p w14:paraId="510EC8DF" w14:textId="77777777" w:rsidR="00870A08" w:rsidRDefault="003A5418">
      <w:pPr>
        <w:pStyle w:val="aff6"/>
      </w:pPr>
      <w:r>
        <w:t xml:space="preserve">    Request time out</w:t>
      </w:r>
    </w:p>
    <w:p w14:paraId="3F3CEB5A" w14:textId="77777777" w:rsidR="00870A08" w:rsidRDefault="003A5418">
      <w:pPr>
        <w:pStyle w:val="aff6"/>
      </w:pPr>
      <w:r>
        <w:t xml:space="preserve">    Request time out</w:t>
      </w:r>
    </w:p>
    <w:p w14:paraId="1F1DBB75" w14:textId="77777777" w:rsidR="00870A08" w:rsidRDefault="003A5418">
      <w:pPr>
        <w:pStyle w:val="aff6"/>
      </w:pPr>
      <w:r>
        <w:t xml:space="preserve">    Request time out</w:t>
      </w:r>
    </w:p>
    <w:p w14:paraId="52AD3039" w14:textId="77777777" w:rsidR="00870A08" w:rsidRDefault="003A5418">
      <w:pPr>
        <w:pStyle w:val="aff6"/>
      </w:pPr>
      <w:r>
        <w:t xml:space="preserve">    Request time out</w:t>
      </w:r>
    </w:p>
    <w:p w14:paraId="591FE7CD" w14:textId="77777777" w:rsidR="00870A08" w:rsidRDefault="003A5418">
      <w:pPr>
        <w:pStyle w:val="aff6"/>
      </w:pPr>
      <w:r>
        <w:t xml:space="preserve">    Request time out</w:t>
      </w:r>
    </w:p>
    <w:p w14:paraId="380C8F4C" w14:textId="77777777" w:rsidR="00870A08" w:rsidRDefault="003A5418">
      <w:pPr>
        <w:pStyle w:val="aff6"/>
      </w:pPr>
      <w:r>
        <w:rPr>
          <w:rFonts w:hint="eastAsia"/>
        </w:rPr>
        <w:t>……</w:t>
      </w:r>
    </w:p>
    <w:p w14:paraId="54E218B2" w14:textId="77777777" w:rsidR="00870A08" w:rsidRDefault="00870A08">
      <w:pPr>
        <w:pStyle w:val="aff6"/>
      </w:pPr>
    </w:p>
    <w:p w14:paraId="00DA4673" w14:textId="77777777" w:rsidR="00870A08" w:rsidRDefault="003A5418">
      <w:pPr>
        <w:pStyle w:val="aff6"/>
      </w:pPr>
      <w:r>
        <w:t>PC&gt;ping 10.1.1.254</w:t>
      </w:r>
    </w:p>
    <w:p w14:paraId="50CD5ED3" w14:textId="77777777" w:rsidR="00870A08" w:rsidRDefault="003A5418">
      <w:pPr>
        <w:pStyle w:val="aff6"/>
      </w:pPr>
      <w:r>
        <w:t xml:space="preserve">Ping 10.1.1.254: 32 data bytes, Press </w:t>
      </w:r>
      <w:proofErr w:type="spellStart"/>
      <w:r>
        <w:t>Ctrl_C</w:t>
      </w:r>
      <w:proofErr w:type="spellEnd"/>
      <w:r>
        <w:t xml:space="preserve"> to break</w:t>
      </w:r>
    </w:p>
    <w:p w14:paraId="71BBB591" w14:textId="77777777" w:rsidR="00870A08" w:rsidRDefault="003A5418">
      <w:pPr>
        <w:pStyle w:val="aff6"/>
      </w:pPr>
      <w:r>
        <w:t>Request timeout!</w:t>
      </w:r>
    </w:p>
    <w:p w14:paraId="49317D14" w14:textId="77777777" w:rsidR="00870A08" w:rsidRDefault="003A5418">
      <w:pPr>
        <w:pStyle w:val="aff6"/>
      </w:pPr>
      <w:r>
        <w:lastRenderedPageBreak/>
        <w:t>Request timeout!</w:t>
      </w:r>
    </w:p>
    <w:p w14:paraId="0A98366B" w14:textId="77777777" w:rsidR="00870A08" w:rsidRDefault="003A5418">
      <w:pPr>
        <w:pStyle w:val="aff6"/>
      </w:pPr>
      <w:r>
        <w:t>Request timeout!</w:t>
      </w:r>
    </w:p>
    <w:p w14:paraId="0C6C6BA9" w14:textId="77777777" w:rsidR="00870A08" w:rsidRDefault="003A5418">
      <w:pPr>
        <w:pStyle w:val="aff6"/>
      </w:pPr>
      <w:r>
        <w:t>Request timeout!</w:t>
      </w:r>
    </w:p>
    <w:p w14:paraId="366ADC21" w14:textId="77777777" w:rsidR="00870A08" w:rsidRDefault="003A5418">
      <w:pPr>
        <w:pStyle w:val="aff6"/>
      </w:pPr>
      <w:r>
        <w:t>Request timeout!</w:t>
      </w:r>
    </w:p>
    <w:p w14:paraId="3C8BBE7F" w14:textId="77777777" w:rsidR="00870A08" w:rsidRDefault="003A5418">
      <w:pPr>
        <w:ind w:firstLineChars="0" w:firstLine="0"/>
      </w:pPr>
      <w:r>
        <w:rPr>
          <w:rFonts w:hint="eastAsia"/>
        </w:rPr>
        <w:t>……</w:t>
      </w:r>
    </w:p>
    <w:p w14:paraId="5817E62D" w14:textId="77777777" w:rsidR="00870A08" w:rsidRDefault="00870A08">
      <w:pPr>
        <w:ind w:firstLineChars="0" w:firstLine="0"/>
      </w:pPr>
    </w:p>
    <w:p w14:paraId="27E63699" w14:textId="77777777" w:rsidR="00870A08" w:rsidRDefault="003A5418">
      <w:pPr>
        <w:ind w:firstLine="420"/>
      </w:pPr>
      <w:r>
        <w:rPr>
          <w:rFonts w:hint="eastAsia"/>
        </w:rPr>
        <w:t>可以观察到，在</w:t>
      </w:r>
      <w:r>
        <w:rPr>
          <w:rFonts w:hint="eastAsia"/>
        </w:rPr>
        <w:t>PC-1</w:t>
      </w:r>
      <w:r>
        <w:rPr>
          <w:rFonts w:hint="eastAsia"/>
        </w:rPr>
        <w:t>与网关间无法通信，因为在路由器</w:t>
      </w:r>
      <w:r>
        <w:rPr>
          <w:rFonts w:hint="eastAsia"/>
        </w:rPr>
        <w:t>R1</w:t>
      </w:r>
      <w:r>
        <w:rPr>
          <w:rFonts w:hint="eastAsia"/>
        </w:rPr>
        <w:t>上</w:t>
      </w:r>
      <w:r>
        <w:rPr>
          <w:rFonts w:hint="eastAsia"/>
        </w:rPr>
        <w:t>ARP</w:t>
      </w:r>
      <w:r>
        <w:rPr>
          <w:rFonts w:hint="eastAsia"/>
        </w:rPr>
        <w:t>的映射错误，导致路由器无法正确的发送数据包给</w:t>
      </w:r>
      <w:r>
        <w:rPr>
          <w:rFonts w:hint="eastAsia"/>
        </w:rPr>
        <w:t>PC-1</w:t>
      </w:r>
      <w:r>
        <w:rPr>
          <w:rFonts w:hint="eastAsia"/>
        </w:rPr>
        <w:t>。在</w:t>
      </w:r>
      <w:r>
        <w:rPr>
          <w:rFonts w:hint="eastAsia"/>
        </w:rPr>
        <w:t>R1</w:t>
      </w:r>
      <w:r>
        <w:rPr>
          <w:rFonts w:hint="eastAsia"/>
        </w:rPr>
        <w:t>的</w:t>
      </w:r>
      <w:r>
        <w:rPr>
          <w:rFonts w:hint="eastAsia"/>
        </w:rPr>
        <w:t>GE 0/0/1</w:t>
      </w:r>
      <w:proofErr w:type="gramStart"/>
      <w:r>
        <w:rPr>
          <w:rFonts w:hint="eastAsia"/>
        </w:rPr>
        <w:t>接口抓</w:t>
      </w:r>
      <w:proofErr w:type="gramEnd"/>
      <w:r>
        <w:rPr>
          <w:rFonts w:hint="eastAsia"/>
        </w:rPr>
        <w:t>包观察。</w:t>
      </w:r>
    </w:p>
    <w:p w14:paraId="45C954C9" w14:textId="77777777" w:rsidR="00870A08" w:rsidRDefault="003A5418">
      <w:pPr>
        <w:pStyle w:val="aff6"/>
        <w:jc w:val="center"/>
      </w:pPr>
      <w:r>
        <w:rPr>
          <w:noProof/>
          <w:lang w:val="en-GB"/>
        </w:rPr>
        <w:drawing>
          <wp:inline distT="0" distB="0" distL="0" distR="0" wp14:anchorId="47F09BBB" wp14:editId="74934326">
            <wp:extent cx="5274310" cy="1360805"/>
            <wp:effectExtent l="19050" t="0" r="2540" b="0"/>
            <wp:docPr id="540" name="图片 3" descr="C:\Documents and Settings\Administrator\桌面\eNSP实验图\ARP抓包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3" descr="C:\Documents and Settings\Administrator\桌面\eNSP实验图\ARP抓包修改.png"/>
                    <pic:cNvPicPr>
                      <a:picLocks noChangeAspect="1" noChangeArrowheads="1"/>
                    </pic:cNvPicPr>
                  </pic:nvPicPr>
                  <pic:blipFill>
                    <a:blip r:embed="rId98" cstate="print"/>
                    <a:srcRect/>
                    <a:stretch>
                      <a:fillRect/>
                    </a:stretch>
                  </pic:blipFill>
                  <pic:spPr>
                    <a:xfrm>
                      <a:off x="0" y="0"/>
                      <a:ext cx="5274310" cy="1361419"/>
                    </a:xfrm>
                    <a:prstGeom prst="rect">
                      <a:avLst/>
                    </a:prstGeom>
                    <a:noFill/>
                    <a:ln w="9525">
                      <a:noFill/>
                      <a:miter lim="800000"/>
                      <a:headEnd/>
                      <a:tailEnd/>
                    </a:ln>
                  </pic:spPr>
                </pic:pic>
              </a:graphicData>
            </a:graphic>
          </wp:inline>
        </w:drawing>
      </w:r>
    </w:p>
    <w:p w14:paraId="57C68E9E" w14:textId="77777777" w:rsidR="00870A08" w:rsidRDefault="003A5418">
      <w:pPr>
        <w:pStyle w:val="aff6"/>
        <w:jc w:val="center"/>
      </w:pPr>
      <w:r>
        <w:rPr>
          <w:rFonts w:hint="eastAsia"/>
        </w:rPr>
        <w:t>图</w:t>
      </w:r>
      <w:r>
        <w:rPr>
          <w:rFonts w:hint="eastAsia"/>
        </w:rPr>
        <w:t>2-6</w:t>
      </w:r>
    </w:p>
    <w:p w14:paraId="775A16F1" w14:textId="77777777" w:rsidR="00870A08" w:rsidRDefault="00870A08">
      <w:pPr>
        <w:ind w:firstLine="420"/>
      </w:pPr>
    </w:p>
    <w:p w14:paraId="562F09B2" w14:textId="77777777" w:rsidR="00870A08" w:rsidRDefault="003A5418">
      <w:pPr>
        <w:ind w:firstLine="420"/>
      </w:pPr>
      <w:r>
        <w:rPr>
          <w:rFonts w:hint="eastAsia"/>
        </w:rPr>
        <w:t>可以观察到，由于配置了静态</w:t>
      </w:r>
      <w:r>
        <w:rPr>
          <w:rFonts w:hint="eastAsia"/>
        </w:rPr>
        <w:t>ARP</w:t>
      </w:r>
      <w:r>
        <w:rPr>
          <w:rFonts w:hint="eastAsia"/>
        </w:rPr>
        <w:t>，</w:t>
      </w:r>
      <w:r>
        <w:rPr>
          <w:rFonts w:hint="eastAsia"/>
        </w:rPr>
        <w:t>R1</w:t>
      </w:r>
      <w:r>
        <w:rPr>
          <w:rFonts w:hint="eastAsia"/>
        </w:rPr>
        <w:t>发往</w:t>
      </w:r>
      <w:r>
        <w:rPr>
          <w:rFonts w:hint="eastAsia"/>
        </w:rPr>
        <w:t>PC-1</w:t>
      </w:r>
      <w:r>
        <w:rPr>
          <w:rFonts w:hint="eastAsia"/>
        </w:rPr>
        <w:t>的</w:t>
      </w:r>
      <w:r>
        <w:rPr>
          <w:rFonts w:hint="eastAsia"/>
        </w:rPr>
        <w:t>ping</w:t>
      </w:r>
      <w:r>
        <w:rPr>
          <w:rFonts w:hint="eastAsia"/>
        </w:rPr>
        <w:t>包的二层头部，目的</w:t>
      </w:r>
      <w:r>
        <w:rPr>
          <w:rFonts w:hint="eastAsia"/>
        </w:rPr>
        <w:t>MAC</w:t>
      </w:r>
      <w:r>
        <w:rPr>
          <w:rFonts w:hint="eastAsia"/>
        </w:rPr>
        <w:t>地址被错误的封装为</w:t>
      </w:r>
      <w:r>
        <w:rPr>
          <w:rFonts w:hint="eastAsia"/>
        </w:rPr>
        <w:t>1111-1111-1111</w:t>
      </w:r>
      <w:r>
        <w:rPr>
          <w:rFonts w:hint="eastAsia"/>
        </w:rPr>
        <w:t>。</w:t>
      </w:r>
    </w:p>
    <w:p w14:paraId="6593CC1A" w14:textId="77777777" w:rsidR="00870A08" w:rsidRDefault="003A5418">
      <w:pPr>
        <w:ind w:firstLine="420"/>
      </w:pPr>
      <w:r>
        <w:rPr>
          <w:rFonts w:hint="eastAsia"/>
        </w:rPr>
        <w:t>应对</w:t>
      </w:r>
      <w:r>
        <w:rPr>
          <w:rFonts w:hint="eastAsia"/>
        </w:rPr>
        <w:t>ARP</w:t>
      </w:r>
      <w:r>
        <w:rPr>
          <w:rFonts w:hint="eastAsia"/>
        </w:rPr>
        <w:t>欺骗攻击，防止其感染路由器的</w:t>
      </w:r>
      <w:r>
        <w:rPr>
          <w:rFonts w:hint="eastAsia"/>
        </w:rPr>
        <w:t>ARP</w:t>
      </w:r>
      <w:r>
        <w:rPr>
          <w:rFonts w:hint="eastAsia"/>
        </w:rPr>
        <w:t>表，可以通过配置静态</w:t>
      </w:r>
      <w:r>
        <w:rPr>
          <w:rFonts w:hint="eastAsia"/>
        </w:rPr>
        <w:t>ARP</w:t>
      </w:r>
      <w:r>
        <w:rPr>
          <w:rFonts w:hint="eastAsia"/>
        </w:rPr>
        <w:t>表项来防止。如果</w:t>
      </w:r>
      <w:r>
        <w:rPr>
          <w:rFonts w:hint="eastAsia"/>
        </w:rPr>
        <w:t>IP</w:t>
      </w:r>
      <w:r>
        <w:rPr>
          <w:rFonts w:hint="eastAsia"/>
        </w:rPr>
        <w:t>地址和一个</w:t>
      </w:r>
      <w:r>
        <w:rPr>
          <w:rFonts w:hint="eastAsia"/>
        </w:rPr>
        <w:t>MAC</w:t>
      </w:r>
      <w:r>
        <w:rPr>
          <w:rFonts w:hint="eastAsia"/>
        </w:rPr>
        <w:t>地址的静态映射已经出现在</w:t>
      </w:r>
      <w:r>
        <w:rPr>
          <w:rFonts w:hint="eastAsia"/>
        </w:rPr>
        <w:t>ARP</w:t>
      </w:r>
      <w:r>
        <w:rPr>
          <w:rFonts w:hint="eastAsia"/>
        </w:rPr>
        <w:t>表中，通过动态</w:t>
      </w:r>
      <w:r>
        <w:rPr>
          <w:rFonts w:hint="eastAsia"/>
        </w:rPr>
        <w:t>ARP</w:t>
      </w:r>
      <w:r>
        <w:rPr>
          <w:rFonts w:hint="eastAsia"/>
        </w:rPr>
        <w:t>方式学来的映射则无法进入</w:t>
      </w:r>
      <w:r>
        <w:rPr>
          <w:rFonts w:hint="eastAsia"/>
        </w:rPr>
        <w:t>ARP</w:t>
      </w:r>
      <w:r>
        <w:rPr>
          <w:rFonts w:hint="eastAsia"/>
        </w:rPr>
        <w:t>表。所以针对公司网络的现状，网络管理员在</w:t>
      </w:r>
      <w:r>
        <w:rPr>
          <w:rFonts w:hint="eastAsia"/>
        </w:rPr>
        <w:t>R1</w:t>
      </w:r>
      <w:r>
        <w:rPr>
          <w:rFonts w:hint="eastAsia"/>
        </w:rPr>
        <w:t>上手工配置三条关于</w:t>
      </w:r>
      <w:r>
        <w:rPr>
          <w:rFonts w:hint="eastAsia"/>
        </w:rPr>
        <w:t>PC-1</w:t>
      </w:r>
      <w:r>
        <w:rPr>
          <w:rFonts w:hint="eastAsia"/>
        </w:rPr>
        <w:t>、</w:t>
      </w:r>
      <w:r>
        <w:rPr>
          <w:rFonts w:hint="eastAsia"/>
        </w:rPr>
        <w:t>PC-2</w:t>
      </w:r>
      <w:r>
        <w:rPr>
          <w:rFonts w:hint="eastAsia"/>
        </w:rPr>
        <w:t>和</w:t>
      </w:r>
      <w:r>
        <w:rPr>
          <w:rFonts w:hint="eastAsia"/>
        </w:rPr>
        <w:t>PC-3</w:t>
      </w:r>
      <w:r>
        <w:rPr>
          <w:rFonts w:hint="eastAsia"/>
        </w:rPr>
        <w:t>的正确</w:t>
      </w:r>
      <w:r>
        <w:rPr>
          <w:rFonts w:hint="eastAsia"/>
        </w:rPr>
        <w:t>ARP</w:t>
      </w:r>
      <w:r>
        <w:rPr>
          <w:rFonts w:hint="eastAsia"/>
        </w:rPr>
        <w:t>映射，使用命令</w:t>
      </w:r>
      <w:proofErr w:type="spellStart"/>
      <w:r>
        <w:rPr>
          <w:rFonts w:hint="eastAsia"/>
          <w:b/>
        </w:rPr>
        <w:t>arp</w:t>
      </w:r>
      <w:proofErr w:type="spellEnd"/>
      <w:r>
        <w:rPr>
          <w:rFonts w:hint="eastAsia"/>
          <w:b/>
        </w:rPr>
        <w:t xml:space="preserve"> static</w:t>
      </w:r>
      <w:r>
        <w:rPr>
          <w:rFonts w:hint="eastAsia"/>
        </w:rPr>
        <w:t>，配置如下。</w:t>
      </w:r>
    </w:p>
    <w:p w14:paraId="7209E47F" w14:textId="77777777" w:rsidR="00870A08" w:rsidRDefault="003A5418">
      <w:pPr>
        <w:pStyle w:val="aff6"/>
      </w:pPr>
      <w:r>
        <w:t>[R</w:t>
      </w:r>
      <w:proofErr w:type="gramStart"/>
      <w:r>
        <w:t>1]undo</w:t>
      </w:r>
      <w:proofErr w:type="gramEnd"/>
      <w:r>
        <w:t xml:space="preserve"> </w:t>
      </w:r>
      <w:proofErr w:type="spellStart"/>
      <w:r>
        <w:t>arp</w:t>
      </w:r>
      <w:proofErr w:type="spellEnd"/>
      <w:r>
        <w:t xml:space="preserve"> </w:t>
      </w:r>
      <w:bookmarkStart w:id="71" w:name="OLE_LINK60"/>
      <w:bookmarkStart w:id="72" w:name="OLE_LINK61"/>
      <w:r>
        <w:t>static 10.1.1.1 1111-1111-1111</w:t>
      </w:r>
      <w:bookmarkEnd w:id="71"/>
      <w:bookmarkEnd w:id="72"/>
    </w:p>
    <w:p w14:paraId="008FE14A" w14:textId="77777777" w:rsidR="00870A08" w:rsidRDefault="003A5418">
      <w:pPr>
        <w:pStyle w:val="aff6"/>
      </w:pPr>
      <w:r>
        <w:t>[R</w:t>
      </w:r>
      <w:proofErr w:type="gramStart"/>
      <w:r>
        <w:t>1]</w:t>
      </w:r>
      <w:proofErr w:type="spellStart"/>
      <w:r>
        <w:t>arp</w:t>
      </w:r>
      <w:proofErr w:type="spellEnd"/>
      <w:proofErr w:type="gramEnd"/>
      <w:r>
        <w:t xml:space="preserve"> static 10.1.1.1 </w:t>
      </w:r>
      <w:r w:rsidRPr="00EB2D26">
        <w:rPr>
          <w:highlight w:val="yellow"/>
          <w:rPrChange w:id="73" w:author="8613058106752" w:date="2021-03-19T00:38:00Z">
            <w:rPr/>
          </w:rPrChange>
        </w:rPr>
        <w:t>5489-98cf-1852</w:t>
      </w:r>
      <w:r>
        <w:t xml:space="preserve"> </w:t>
      </w:r>
    </w:p>
    <w:p w14:paraId="2AC27ED1" w14:textId="77777777" w:rsidR="00870A08" w:rsidRDefault="003A5418">
      <w:pPr>
        <w:pStyle w:val="aff6"/>
      </w:pPr>
      <w:r>
        <w:t>[R</w:t>
      </w:r>
      <w:proofErr w:type="gramStart"/>
      <w:r>
        <w:t>1]</w:t>
      </w:r>
      <w:proofErr w:type="spellStart"/>
      <w:r>
        <w:t>arp</w:t>
      </w:r>
      <w:proofErr w:type="spellEnd"/>
      <w:proofErr w:type="gramEnd"/>
      <w:r>
        <w:t xml:space="preserve"> static 10.1.1.2 5489-98cf-4f63</w:t>
      </w:r>
    </w:p>
    <w:p w14:paraId="0287F4D8" w14:textId="77777777" w:rsidR="00870A08" w:rsidRDefault="003A5418">
      <w:pPr>
        <w:pStyle w:val="aff6"/>
      </w:pPr>
      <w:r>
        <w:t>[R</w:t>
      </w:r>
      <w:proofErr w:type="gramStart"/>
      <w:r>
        <w:t>1]</w:t>
      </w:r>
      <w:proofErr w:type="spellStart"/>
      <w:r>
        <w:t>arp</w:t>
      </w:r>
      <w:proofErr w:type="spellEnd"/>
      <w:proofErr w:type="gramEnd"/>
      <w:r>
        <w:t xml:space="preserve"> static 10.1.2.3 5489-98cf-5404</w:t>
      </w:r>
    </w:p>
    <w:p w14:paraId="34C8A413" w14:textId="77777777" w:rsidR="00870A08" w:rsidRDefault="003A5418">
      <w:pPr>
        <w:pStyle w:val="aff6"/>
      </w:pPr>
      <w:r>
        <w:t>[R</w:t>
      </w:r>
      <w:proofErr w:type="gramStart"/>
      <w:r>
        <w:t>1]dis</w:t>
      </w:r>
      <w:r>
        <w:rPr>
          <w:rFonts w:hint="eastAsia"/>
        </w:rPr>
        <w:t>play</w:t>
      </w:r>
      <w:proofErr w:type="gramEnd"/>
      <w:r>
        <w:t xml:space="preserve"> </w:t>
      </w:r>
      <w:proofErr w:type="spellStart"/>
      <w:r>
        <w:t>arp</w:t>
      </w:r>
      <w:proofErr w:type="spellEnd"/>
      <w:r>
        <w:t xml:space="preserve"> all </w:t>
      </w:r>
    </w:p>
    <w:p w14:paraId="104B4570" w14:textId="77777777" w:rsidR="00870A08" w:rsidRDefault="003A5418">
      <w:pPr>
        <w:pStyle w:val="aff6"/>
      </w:pPr>
      <w:r>
        <w:t xml:space="preserve">IP ADDRESS      MAC ADDRESS     EXPIRE(M) TYPE        INTERFACE   VPN-INSTANCE </w:t>
      </w:r>
    </w:p>
    <w:p w14:paraId="32B381F6" w14:textId="77777777" w:rsidR="00870A08" w:rsidRDefault="003A5418">
      <w:pPr>
        <w:pStyle w:val="aff6"/>
      </w:pPr>
      <w:r>
        <w:t xml:space="preserve">VLAN/CEVLAN PVC                      </w:t>
      </w:r>
    </w:p>
    <w:p w14:paraId="2B8D9944" w14:textId="77777777" w:rsidR="00870A08" w:rsidRDefault="003A5418">
      <w:pPr>
        <w:pStyle w:val="aff6"/>
      </w:pPr>
      <w:r>
        <w:t>----------------------------------------------------------------------------</w:t>
      </w:r>
    </w:p>
    <w:p w14:paraId="723D8E32" w14:textId="77777777" w:rsidR="00870A08" w:rsidRDefault="003A5418">
      <w:pPr>
        <w:pStyle w:val="aff6"/>
      </w:pPr>
      <w:r>
        <w:lastRenderedPageBreak/>
        <w:t>10.1.1.254      5489-985c-8442            I -         GE0/0/1</w:t>
      </w:r>
    </w:p>
    <w:p w14:paraId="3E84F71B" w14:textId="77777777" w:rsidR="00870A08" w:rsidRDefault="003A5418">
      <w:pPr>
        <w:pStyle w:val="aff6"/>
      </w:pPr>
      <w:r>
        <w:t>10.1.2.254      5489-985c-8542            I -         GE0/0/2</w:t>
      </w:r>
    </w:p>
    <w:p w14:paraId="0E08AE70" w14:textId="77777777" w:rsidR="00870A08" w:rsidRDefault="003A5418">
      <w:pPr>
        <w:pStyle w:val="aff6"/>
        <w:rPr>
          <w:shd w:val="pct10" w:color="auto" w:fill="FFFFFF"/>
        </w:rPr>
      </w:pPr>
      <w:r>
        <w:rPr>
          <w:shd w:val="pct10" w:color="auto" w:fill="FFFFFF"/>
        </w:rPr>
        <w:t>10.1.1.1        5489-98cf-1852            S--</w:t>
      </w:r>
      <w:r>
        <w:rPr>
          <w:rFonts w:hint="eastAsia"/>
          <w:shd w:val="pct10" w:color="auto" w:fill="FFFFFF"/>
        </w:rPr>
        <w:t xml:space="preserve">                   </w:t>
      </w:r>
    </w:p>
    <w:p w14:paraId="7E18BA2D" w14:textId="77777777" w:rsidR="00870A08" w:rsidRDefault="003A5418">
      <w:pPr>
        <w:pStyle w:val="aff6"/>
      </w:pPr>
      <w:r>
        <w:rPr>
          <w:shd w:val="pct10" w:color="auto" w:fill="FFFFFF"/>
        </w:rPr>
        <w:t>10.1.1.2        5489-98cf-4f63            S--</w:t>
      </w:r>
      <w:r>
        <w:rPr>
          <w:rFonts w:hint="eastAsia"/>
          <w:shd w:val="pct10" w:color="auto" w:fill="FFFFFF"/>
        </w:rPr>
        <w:t xml:space="preserve">                   </w:t>
      </w:r>
    </w:p>
    <w:p w14:paraId="15AB5918" w14:textId="77777777" w:rsidR="00870A08" w:rsidRDefault="003A5418">
      <w:pPr>
        <w:pStyle w:val="aff6"/>
      </w:pPr>
      <w:r>
        <w:rPr>
          <w:shd w:val="pct10" w:color="auto" w:fill="FFFFFF"/>
        </w:rPr>
        <w:t>10.1.2.3        5489-98cf-5404            S--</w:t>
      </w:r>
      <w:r>
        <w:rPr>
          <w:rFonts w:hint="eastAsia"/>
          <w:shd w:val="pct10" w:color="auto" w:fill="FFFFFF"/>
        </w:rPr>
        <w:t xml:space="preserve">                   </w:t>
      </w:r>
    </w:p>
    <w:p w14:paraId="6985B439" w14:textId="77777777" w:rsidR="00870A08" w:rsidRDefault="003A5418">
      <w:pPr>
        <w:pStyle w:val="aff6"/>
      </w:pPr>
      <w:r>
        <w:t>----------------------------------------------------------------------------</w:t>
      </w:r>
    </w:p>
    <w:p w14:paraId="495FEBFD" w14:textId="77777777" w:rsidR="00870A08" w:rsidRDefault="003A5418">
      <w:pPr>
        <w:pStyle w:val="aff6"/>
      </w:pPr>
      <w:r>
        <w:t xml:space="preserve">Total:5         Dynamic:0       Static:3     Interface:2    </w:t>
      </w:r>
    </w:p>
    <w:p w14:paraId="7FED175B" w14:textId="77777777" w:rsidR="00870A08" w:rsidRDefault="00870A08">
      <w:pPr>
        <w:ind w:firstLineChars="0" w:firstLine="0"/>
      </w:pPr>
    </w:p>
    <w:p w14:paraId="45A60514" w14:textId="77777777" w:rsidR="00870A08" w:rsidRDefault="003A5418">
      <w:pPr>
        <w:ind w:firstLineChars="0" w:firstLine="420"/>
      </w:pPr>
      <w:r>
        <w:rPr>
          <w:rFonts w:hint="eastAsia"/>
        </w:rPr>
        <w:t>配置完成后，在</w:t>
      </w:r>
      <w:r>
        <w:rPr>
          <w:rFonts w:hint="eastAsia"/>
        </w:rPr>
        <w:t>PC-1</w:t>
      </w:r>
      <w:r>
        <w:rPr>
          <w:rFonts w:hint="eastAsia"/>
        </w:rPr>
        <w:t>上测试。</w:t>
      </w:r>
    </w:p>
    <w:p w14:paraId="0D1DB665" w14:textId="77777777" w:rsidR="00870A08" w:rsidRDefault="003A5418">
      <w:pPr>
        <w:pStyle w:val="aff6"/>
      </w:pPr>
      <w:r>
        <w:t>PC&gt;ping 10.1.1.254</w:t>
      </w:r>
    </w:p>
    <w:p w14:paraId="47EB0A45" w14:textId="77777777" w:rsidR="00870A08" w:rsidRDefault="003A5418">
      <w:pPr>
        <w:pStyle w:val="aff6"/>
      </w:pPr>
      <w:r>
        <w:t xml:space="preserve">Ping 10.1.1.254: 32 data bytes, Press </w:t>
      </w:r>
      <w:proofErr w:type="spellStart"/>
      <w:r>
        <w:t>Ctrl_C</w:t>
      </w:r>
      <w:proofErr w:type="spellEnd"/>
      <w:r>
        <w:t xml:space="preserve"> to break</w:t>
      </w:r>
    </w:p>
    <w:p w14:paraId="1EF5E125" w14:textId="77777777" w:rsidR="00870A08" w:rsidRDefault="003A5418">
      <w:pPr>
        <w:pStyle w:val="aff6"/>
      </w:pPr>
      <w:r>
        <w:t xml:space="preserve">From 10.1.1.254: bytes=32 seq=1 </w:t>
      </w:r>
      <w:proofErr w:type="spellStart"/>
      <w:r>
        <w:t>ttl</w:t>
      </w:r>
      <w:proofErr w:type="spellEnd"/>
      <w:r>
        <w:t xml:space="preserve">=255 time=31 </w:t>
      </w:r>
      <w:proofErr w:type="spellStart"/>
      <w:r>
        <w:t>ms</w:t>
      </w:r>
      <w:proofErr w:type="spellEnd"/>
    </w:p>
    <w:p w14:paraId="59CB0761" w14:textId="77777777" w:rsidR="00870A08" w:rsidRDefault="003A5418">
      <w:pPr>
        <w:pStyle w:val="aff6"/>
      </w:pPr>
      <w:r>
        <w:t xml:space="preserve">From 10.1.1.254: bytes=32 seq=2 </w:t>
      </w:r>
      <w:proofErr w:type="spellStart"/>
      <w:r>
        <w:t>ttl</w:t>
      </w:r>
      <w:proofErr w:type="spellEnd"/>
      <w:r>
        <w:t xml:space="preserve">=255 time=31 </w:t>
      </w:r>
      <w:proofErr w:type="spellStart"/>
      <w:r>
        <w:t>ms</w:t>
      </w:r>
      <w:proofErr w:type="spellEnd"/>
    </w:p>
    <w:p w14:paraId="5CE70441" w14:textId="77777777" w:rsidR="00870A08" w:rsidRDefault="003A5418">
      <w:pPr>
        <w:pStyle w:val="aff6"/>
      </w:pPr>
      <w:r>
        <w:t xml:space="preserve">From 10.1.1.254: bytes=32 seq=3 </w:t>
      </w:r>
      <w:proofErr w:type="spellStart"/>
      <w:r>
        <w:t>ttl</w:t>
      </w:r>
      <w:proofErr w:type="spellEnd"/>
      <w:r>
        <w:t xml:space="preserve">=255 time=31 </w:t>
      </w:r>
      <w:proofErr w:type="spellStart"/>
      <w:r>
        <w:t>ms</w:t>
      </w:r>
      <w:proofErr w:type="spellEnd"/>
    </w:p>
    <w:p w14:paraId="259B20A9" w14:textId="77777777" w:rsidR="00870A08" w:rsidRDefault="003A5418">
      <w:pPr>
        <w:pStyle w:val="aff6"/>
      </w:pPr>
      <w:r>
        <w:t xml:space="preserve">From 10.1.1.254: bytes=32 seq=4 </w:t>
      </w:r>
      <w:proofErr w:type="spellStart"/>
      <w:r>
        <w:t>ttl</w:t>
      </w:r>
      <w:proofErr w:type="spellEnd"/>
      <w:r>
        <w:t xml:space="preserve">=255 time=16 </w:t>
      </w:r>
      <w:proofErr w:type="spellStart"/>
      <w:r>
        <w:t>ms</w:t>
      </w:r>
      <w:proofErr w:type="spellEnd"/>
    </w:p>
    <w:p w14:paraId="4B40AE36" w14:textId="77777777" w:rsidR="00870A08" w:rsidRDefault="003A5418">
      <w:pPr>
        <w:pStyle w:val="aff6"/>
      </w:pPr>
      <w:r>
        <w:t xml:space="preserve">From 10.1.1.254: bytes=32 seq=5 </w:t>
      </w:r>
      <w:proofErr w:type="spellStart"/>
      <w:r>
        <w:t>ttl</w:t>
      </w:r>
      <w:proofErr w:type="spellEnd"/>
      <w:r>
        <w:t xml:space="preserve">=255 time=16 </w:t>
      </w:r>
      <w:proofErr w:type="spellStart"/>
      <w:r>
        <w:t>ms</w:t>
      </w:r>
      <w:proofErr w:type="spellEnd"/>
    </w:p>
    <w:p w14:paraId="0B683E03" w14:textId="77777777" w:rsidR="00870A08" w:rsidRDefault="003A5418">
      <w:pPr>
        <w:pStyle w:val="aff6"/>
      </w:pPr>
      <w:r>
        <w:t>--- 10.1.1.254 ping statistics ---</w:t>
      </w:r>
    </w:p>
    <w:p w14:paraId="391FBE40" w14:textId="77777777" w:rsidR="00870A08" w:rsidRDefault="003A5418">
      <w:pPr>
        <w:pStyle w:val="aff6"/>
      </w:pPr>
      <w:r>
        <w:t xml:space="preserve">  5 packet(s) transmitted</w:t>
      </w:r>
    </w:p>
    <w:p w14:paraId="11D269D4" w14:textId="77777777" w:rsidR="00870A08" w:rsidRDefault="003A5418">
      <w:pPr>
        <w:pStyle w:val="aff6"/>
      </w:pPr>
      <w:r>
        <w:t xml:space="preserve">  5 packet(s) received</w:t>
      </w:r>
    </w:p>
    <w:p w14:paraId="5032B5EB" w14:textId="77777777" w:rsidR="00870A08" w:rsidRDefault="003A5418">
      <w:pPr>
        <w:pStyle w:val="aff6"/>
      </w:pPr>
      <w:r>
        <w:t xml:space="preserve">  0.00% packet loss</w:t>
      </w:r>
    </w:p>
    <w:p w14:paraId="4479D249" w14:textId="77777777" w:rsidR="00870A08" w:rsidRDefault="003A5418">
      <w:pPr>
        <w:pStyle w:val="aff6"/>
      </w:pPr>
      <w:r>
        <w:t xml:space="preserve">  round-trip min/avg/max = 16/25/31 </w:t>
      </w:r>
      <w:proofErr w:type="spellStart"/>
      <w:r>
        <w:t>ms</w:t>
      </w:r>
      <w:proofErr w:type="spellEnd"/>
    </w:p>
    <w:p w14:paraId="1085132A" w14:textId="77777777" w:rsidR="00870A08" w:rsidRDefault="00870A08">
      <w:pPr>
        <w:pStyle w:val="aff6"/>
      </w:pPr>
    </w:p>
    <w:p w14:paraId="5C3CE129" w14:textId="77777777" w:rsidR="00870A08" w:rsidRDefault="003A5418">
      <w:pPr>
        <w:ind w:firstLine="420"/>
      </w:pPr>
      <w:r>
        <w:rPr>
          <w:rFonts w:hint="eastAsia"/>
        </w:rPr>
        <w:t>可以观察到，配置后连通性恢复正常。</w:t>
      </w:r>
    </w:p>
    <w:p w14:paraId="2696D6DC" w14:textId="77777777" w:rsidR="00870A08" w:rsidRDefault="003A5418">
      <w:pPr>
        <w:ind w:firstLine="420"/>
      </w:pPr>
      <w:r>
        <w:rPr>
          <w:rFonts w:hint="eastAsia"/>
        </w:rPr>
        <w:t>公司网络中出现</w:t>
      </w:r>
      <w:r>
        <w:rPr>
          <w:rFonts w:hint="eastAsia"/>
        </w:rPr>
        <w:t>ARP</w:t>
      </w:r>
      <w:r>
        <w:rPr>
          <w:rFonts w:hint="eastAsia"/>
        </w:rPr>
        <w:t>攻击比较常见。防御的办法之一是在</w:t>
      </w:r>
      <w:r>
        <w:rPr>
          <w:rFonts w:hint="eastAsia"/>
        </w:rPr>
        <w:t>ARP</w:t>
      </w:r>
      <w:r>
        <w:rPr>
          <w:rFonts w:hint="eastAsia"/>
        </w:rPr>
        <w:t>表里手工添加</w:t>
      </w:r>
      <w:r>
        <w:rPr>
          <w:rFonts w:hint="eastAsia"/>
        </w:rPr>
        <w:t>ARP</w:t>
      </w:r>
      <w:r>
        <w:rPr>
          <w:rFonts w:hint="eastAsia"/>
        </w:rPr>
        <w:t>映射，此种方法的优点是简单易作。不足之处是网络中每个网络设备都有</w:t>
      </w:r>
      <w:r>
        <w:rPr>
          <w:rFonts w:hint="eastAsia"/>
        </w:rPr>
        <w:t>ARP</w:t>
      </w:r>
      <w:r>
        <w:rPr>
          <w:rFonts w:hint="eastAsia"/>
        </w:rPr>
        <w:t>表，要全方位保护网络就要在尽可能多的三层设备上把全网的</w:t>
      </w:r>
      <w:r>
        <w:rPr>
          <w:rFonts w:hint="eastAsia"/>
        </w:rPr>
        <w:t>ARP</w:t>
      </w:r>
      <w:r>
        <w:rPr>
          <w:rFonts w:hint="eastAsia"/>
        </w:rPr>
        <w:t>映射手工写入到</w:t>
      </w:r>
      <w:r>
        <w:rPr>
          <w:rFonts w:hint="eastAsia"/>
        </w:rPr>
        <w:t>ARP</w:t>
      </w:r>
      <w:r>
        <w:rPr>
          <w:rFonts w:hint="eastAsia"/>
        </w:rPr>
        <w:t>表里，工作量过大，如果更换</w:t>
      </w:r>
      <w:r>
        <w:rPr>
          <w:rFonts w:hint="eastAsia"/>
        </w:rPr>
        <w:t>IP</w:t>
      </w:r>
      <w:r>
        <w:rPr>
          <w:rFonts w:hint="eastAsia"/>
        </w:rPr>
        <w:t>或</w:t>
      </w:r>
      <w:r>
        <w:rPr>
          <w:rFonts w:hint="eastAsia"/>
        </w:rPr>
        <w:t>MAC</w:t>
      </w:r>
      <w:r>
        <w:rPr>
          <w:rFonts w:hint="eastAsia"/>
        </w:rPr>
        <w:t>后，还需要手工更新</w:t>
      </w:r>
      <w:r>
        <w:rPr>
          <w:rFonts w:hint="eastAsia"/>
        </w:rPr>
        <w:t>ARP</w:t>
      </w:r>
      <w:r>
        <w:rPr>
          <w:rFonts w:hint="eastAsia"/>
        </w:rPr>
        <w:t>映射，远没有动态</w:t>
      </w:r>
      <w:r>
        <w:rPr>
          <w:rFonts w:hint="eastAsia"/>
        </w:rPr>
        <w:t>ARP</w:t>
      </w:r>
      <w:r>
        <w:rPr>
          <w:rFonts w:hint="eastAsia"/>
        </w:rPr>
        <w:t>协议维护</w:t>
      </w:r>
      <w:r>
        <w:rPr>
          <w:rFonts w:hint="eastAsia"/>
        </w:rPr>
        <w:t>ARP</w:t>
      </w:r>
      <w:r>
        <w:rPr>
          <w:rFonts w:hint="eastAsia"/>
        </w:rPr>
        <w:t>表方便。但如果公司网络规模不大或者网络设备不多的情况下，静态</w:t>
      </w:r>
      <w:r>
        <w:rPr>
          <w:rFonts w:hint="eastAsia"/>
        </w:rPr>
        <w:t>ARP</w:t>
      </w:r>
      <w:r>
        <w:rPr>
          <w:rFonts w:hint="eastAsia"/>
        </w:rPr>
        <w:t>方案还是具有一</w:t>
      </w:r>
      <w:r>
        <w:rPr>
          <w:rFonts w:hint="eastAsia"/>
        </w:rPr>
        <w:lastRenderedPageBreak/>
        <w:t>定优势的。</w:t>
      </w:r>
    </w:p>
    <w:p w14:paraId="03BD7E28" w14:textId="77777777" w:rsidR="00870A08" w:rsidRDefault="003A5418">
      <w:pPr>
        <w:pStyle w:val="2"/>
        <w:rPr>
          <w:rFonts w:ascii="微软雅黑" w:hAnsi="微软雅黑"/>
        </w:rPr>
      </w:pPr>
      <w:r>
        <w:rPr>
          <w:rFonts w:ascii="微软雅黑" w:hAnsi="微软雅黑" w:hint="eastAsia"/>
        </w:rPr>
        <w:t>配置Proxy ARP</w:t>
      </w:r>
    </w:p>
    <w:p w14:paraId="179D7BE8" w14:textId="77777777" w:rsidR="00870A08" w:rsidRDefault="003A5418">
      <w:pPr>
        <w:ind w:firstLine="420"/>
      </w:pPr>
      <w:r>
        <w:rPr>
          <w:rFonts w:hint="eastAsia"/>
        </w:rPr>
        <w:t>目前公司的网络被路由器</w:t>
      </w:r>
      <w:r>
        <w:rPr>
          <w:rFonts w:hint="eastAsia"/>
        </w:rPr>
        <w:t>R1</w:t>
      </w:r>
      <w:r>
        <w:rPr>
          <w:rFonts w:hint="eastAsia"/>
        </w:rPr>
        <w:t>分割为两个独立的广播域，每个路由器接口对应一个</w:t>
      </w:r>
      <w:r>
        <w:rPr>
          <w:rFonts w:hint="eastAsia"/>
        </w:rPr>
        <w:t>IP</w:t>
      </w:r>
      <w:r>
        <w:rPr>
          <w:rFonts w:hint="eastAsia"/>
        </w:rPr>
        <w:t>网络，分别是</w:t>
      </w:r>
      <w:r>
        <w:rPr>
          <w:rFonts w:hint="eastAsia"/>
        </w:rPr>
        <w:t>10.1.1.0/24</w:t>
      </w:r>
      <w:r>
        <w:rPr>
          <w:rFonts w:hint="eastAsia"/>
        </w:rPr>
        <w:t>和</w:t>
      </w:r>
      <w:r>
        <w:rPr>
          <w:rFonts w:hint="eastAsia"/>
        </w:rPr>
        <w:t>10.1.2.0/24</w:t>
      </w:r>
      <w:r>
        <w:rPr>
          <w:rFonts w:hint="eastAsia"/>
        </w:rPr>
        <w:t>，查看</w:t>
      </w:r>
      <w:r>
        <w:rPr>
          <w:rFonts w:hint="eastAsia"/>
        </w:rPr>
        <w:t>R1</w:t>
      </w:r>
      <w:r>
        <w:rPr>
          <w:rFonts w:hint="eastAsia"/>
        </w:rPr>
        <w:t>的路由表。</w:t>
      </w:r>
    </w:p>
    <w:p w14:paraId="0FA72FAD"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1BDCC2C3" w14:textId="77777777" w:rsidR="00870A08" w:rsidRDefault="003A5418">
      <w:pPr>
        <w:pStyle w:val="aff6"/>
      </w:pPr>
      <w:r>
        <w:t>Route Flags: R - relay, D - download to fib</w:t>
      </w:r>
    </w:p>
    <w:p w14:paraId="7F286E2E" w14:textId="77777777" w:rsidR="00870A08" w:rsidRDefault="003A5418">
      <w:pPr>
        <w:pStyle w:val="aff6"/>
      </w:pPr>
      <w:r>
        <w:t>----------------------------------------------------------------------------</w:t>
      </w:r>
    </w:p>
    <w:p w14:paraId="4D17D585" w14:textId="77777777" w:rsidR="00870A08" w:rsidRDefault="003A5418">
      <w:pPr>
        <w:pStyle w:val="aff6"/>
      </w:pPr>
      <w:r>
        <w:t>Routing Tables: Public</w:t>
      </w:r>
    </w:p>
    <w:p w14:paraId="26671E11" w14:textId="77777777" w:rsidR="00870A08" w:rsidRDefault="003A5418">
      <w:pPr>
        <w:pStyle w:val="aff6"/>
      </w:pPr>
      <w:r>
        <w:t xml:space="preserve">         </w:t>
      </w:r>
      <w:proofErr w:type="gramStart"/>
      <w:r>
        <w:t>Destinations :</w:t>
      </w:r>
      <w:proofErr w:type="gramEnd"/>
      <w:r>
        <w:t xml:space="preserve"> 6        Routes : 6        </w:t>
      </w:r>
    </w:p>
    <w:p w14:paraId="5CF94858" w14:textId="77777777" w:rsidR="00870A08" w:rsidRDefault="003A5418">
      <w:pPr>
        <w:pStyle w:val="aff6"/>
      </w:pPr>
      <w:r>
        <w:t xml:space="preserve">Destination/Mask    Proto   </w:t>
      </w:r>
      <w:proofErr w:type="gramStart"/>
      <w:r>
        <w:t>Pre  Cos</w:t>
      </w:r>
      <w:proofErr w:type="gramEnd"/>
      <w:r>
        <w:t xml:space="preserve">   Flags </w:t>
      </w:r>
      <w:proofErr w:type="spellStart"/>
      <w:r>
        <w:t>NextHop</w:t>
      </w:r>
      <w:proofErr w:type="spellEnd"/>
      <w:r>
        <w:t xml:space="preserve">         Interface</w:t>
      </w:r>
    </w:p>
    <w:p w14:paraId="62592D76" w14:textId="77777777" w:rsidR="00870A08" w:rsidRDefault="003A5418">
      <w:pPr>
        <w:pStyle w:val="aff6"/>
        <w:rPr>
          <w:shd w:val="pct10" w:color="auto" w:fill="FFFFFF"/>
        </w:rPr>
      </w:pPr>
      <w:r>
        <w:rPr>
          <w:shd w:val="pct10" w:color="auto" w:fill="FFFFFF"/>
        </w:rPr>
        <w:t xml:space="preserve">       10.1.1.0/</w:t>
      </w:r>
      <w:proofErr w:type="gramStart"/>
      <w:r>
        <w:rPr>
          <w:shd w:val="pct10" w:color="auto" w:fill="FFFFFF"/>
        </w:rPr>
        <w:t>24  Direct</w:t>
      </w:r>
      <w:proofErr w:type="gramEnd"/>
      <w:r>
        <w:rPr>
          <w:shd w:val="pct10" w:color="auto" w:fill="FFFFFF"/>
        </w:rPr>
        <w:t xml:space="preserve">  0    0        D   10.1.1.254      GigabitEthernet0/0/1</w:t>
      </w:r>
    </w:p>
    <w:p w14:paraId="1231EB60" w14:textId="77777777" w:rsidR="00870A08" w:rsidRDefault="003A5418">
      <w:pPr>
        <w:pStyle w:val="aff6"/>
      </w:pPr>
      <w:r>
        <w:t xml:space="preserve">     10.1.1.254/</w:t>
      </w:r>
      <w:proofErr w:type="gramStart"/>
      <w:r>
        <w:t>32  Direct</w:t>
      </w:r>
      <w:proofErr w:type="gramEnd"/>
      <w:r>
        <w:t xml:space="preserve">  0    0       D   127.0.0.1       GigabitEthernet0/0/1</w:t>
      </w:r>
    </w:p>
    <w:p w14:paraId="201F7DBF" w14:textId="77777777" w:rsidR="00870A08" w:rsidRDefault="003A5418">
      <w:pPr>
        <w:pStyle w:val="aff6"/>
        <w:rPr>
          <w:shd w:val="pct10" w:color="auto" w:fill="FFFFFF"/>
        </w:rPr>
      </w:pPr>
      <w:r>
        <w:rPr>
          <w:shd w:val="pct10" w:color="auto" w:fill="FFFFFF"/>
        </w:rPr>
        <w:t xml:space="preserve">       10.1.2.0/</w:t>
      </w:r>
      <w:proofErr w:type="gramStart"/>
      <w:r>
        <w:rPr>
          <w:shd w:val="pct10" w:color="auto" w:fill="FFFFFF"/>
        </w:rPr>
        <w:t>24  Direct</w:t>
      </w:r>
      <w:proofErr w:type="gramEnd"/>
      <w:r>
        <w:rPr>
          <w:shd w:val="pct10" w:color="auto" w:fill="FFFFFF"/>
        </w:rPr>
        <w:t xml:space="preserve">  0    0        D   10.1.2.254      GigabitEthernet0/0/2</w:t>
      </w:r>
    </w:p>
    <w:p w14:paraId="7327C0E1" w14:textId="77777777" w:rsidR="00870A08" w:rsidRDefault="003A5418">
      <w:pPr>
        <w:pStyle w:val="aff6"/>
      </w:pPr>
      <w:r>
        <w:t xml:space="preserve">     10.1.2.254/</w:t>
      </w:r>
      <w:proofErr w:type="gramStart"/>
      <w:r>
        <w:t>32  Direct</w:t>
      </w:r>
      <w:proofErr w:type="gramEnd"/>
      <w:r>
        <w:t xml:space="preserve">  0    0        D   127.0.0.1       GigabitEthernet0/0/2</w:t>
      </w:r>
    </w:p>
    <w:p w14:paraId="571F764B" w14:textId="77777777" w:rsidR="00870A08" w:rsidRDefault="003A5418">
      <w:pPr>
        <w:pStyle w:val="aff6"/>
      </w:pPr>
      <w:r>
        <w:t xml:space="preserve">      127.0.0.0/8   </w:t>
      </w:r>
      <w:proofErr w:type="gramStart"/>
      <w:r>
        <w:t>Direct  0</w:t>
      </w:r>
      <w:proofErr w:type="gramEnd"/>
      <w:r>
        <w:t xml:space="preserve">    0        D   127.0.0.1       InLoopBack0</w:t>
      </w:r>
    </w:p>
    <w:p w14:paraId="6D09ED24" w14:textId="77777777" w:rsidR="00870A08" w:rsidRDefault="003A5418">
      <w:pPr>
        <w:pStyle w:val="aff6"/>
      </w:pPr>
      <w:r>
        <w:t xml:space="preserve">      127.0.0.1/</w:t>
      </w:r>
      <w:proofErr w:type="gramStart"/>
      <w:r>
        <w:t>32  Direct</w:t>
      </w:r>
      <w:proofErr w:type="gramEnd"/>
      <w:r>
        <w:t xml:space="preserve">  0    0        D   127.0.0.1       InLoopBack0</w:t>
      </w:r>
    </w:p>
    <w:p w14:paraId="30DB6C60" w14:textId="77777777" w:rsidR="00870A08" w:rsidRDefault="00870A08">
      <w:pPr>
        <w:ind w:firstLineChars="0" w:firstLine="0"/>
      </w:pPr>
    </w:p>
    <w:p w14:paraId="6CD960BC" w14:textId="77777777" w:rsidR="00870A08" w:rsidRDefault="003A5418">
      <w:pPr>
        <w:ind w:firstLineChars="0" w:firstLine="420"/>
      </w:pPr>
      <w:r>
        <w:rPr>
          <w:rFonts w:hint="eastAsia"/>
        </w:rPr>
        <w:t>在加入路由器之后，如果要主机在不改动原有配置的情况下，仍可正常的通讯，需要配置</w:t>
      </w:r>
      <w:r>
        <w:rPr>
          <w:rFonts w:hint="eastAsia"/>
        </w:rPr>
        <w:t>ARP</w:t>
      </w:r>
      <w:r>
        <w:rPr>
          <w:rFonts w:hint="eastAsia"/>
        </w:rPr>
        <w:t>代理功能。默认</w:t>
      </w:r>
      <w:r>
        <w:rPr>
          <w:rFonts w:hint="eastAsia"/>
          <w:highlight w:val="yellow"/>
        </w:rPr>
        <w:t>下，在路由器上</w:t>
      </w:r>
      <w:r>
        <w:rPr>
          <w:rFonts w:hint="eastAsia"/>
          <w:highlight w:val="yellow"/>
        </w:rPr>
        <w:t>ARP</w:t>
      </w:r>
      <w:r>
        <w:rPr>
          <w:rFonts w:hint="eastAsia"/>
          <w:highlight w:val="yellow"/>
        </w:rPr>
        <w:t>代理功能是关闭的</w:t>
      </w:r>
      <w:r>
        <w:rPr>
          <w:rFonts w:hint="eastAsia"/>
        </w:rPr>
        <w:t>。</w:t>
      </w:r>
    </w:p>
    <w:p w14:paraId="6A60FF89" w14:textId="77777777" w:rsidR="00870A08" w:rsidRDefault="003A5418">
      <w:pPr>
        <w:ind w:firstLineChars="0" w:firstLine="420"/>
      </w:pPr>
      <w:r>
        <w:rPr>
          <w:rFonts w:hint="eastAsia"/>
        </w:rPr>
        <w:t>如果</w:t>
      </w:r>
      <w:r>
        <w:rPr>
          <w:rFonts w:hint="eastAsia"/>
        </w:rPr>
        <w:t>R1</w:t>
      </w:r>
      <w:r>
        <w:rPr>
          <w:rFonts w:hint="eastAsia"/>
        </w:rPr>
        <w:t>保持</w:t>
      </w:r>
      <w:r>
        <w:rPr>
          <w:rFonts w:hint="eastAsia"/>
        </w:rPr>
        <w:t>ARP</w:t>
      </w:r>
      <w:r>
        <w:rPr>
          <w:rFonts w:hint="eastAsia"/>
        </w:rPr>
        <w:t>关闭的情况，</w:t>
      </w:r>
      <w:r>
        <w:rPr>
          <w:rFonts w:hint="eastAsia"/>
        </w:rPr>
        <w:t>PC-2</w:t>
      </w:r>
      <w:r>
        <w:rPr>
          <w:rFonts w:hint="eastAsia"/>
        </w:rPr>
        <w:t>和</w:t>
      </w:r>
      <w:r>
        <w:rPr>
          <w:rFonts w:hint="eastAsia"/>
        </w:rPr>
        <w:t>PC-3</w:t>
      </w:r>
      <w:r>
        <w:rPr>
          <w:rFonts w:hint="eastAsia"/>
        </w:rPr>
        <w:t>间不能互相通讯。在</w:t>
      </w:r>
      <w:r>
        <w:rPr>
          <w:rFonts w:hint="eastAsia"/>
        </w:rPr>
        <w:t>PC-2</w:t>
      </w:r>
      <w:r>
        <w:rPr>
          <w:rFonts w:hint="eastAsia"/>
        </w:rPr>
        <w:t>上，使用</w:t>
      </w:r>
      <w:r>
        <w:rPr>
          <w:rFonts w:hint="eastAsia"/>
          <w:b/>
        </w:rPr>
        <w:t>ping</w:t>
      </w:r>
      <w:r>
        <w:rPr>
          <w:rFonts w:hint="eastAsia"/>
        </w:rPr>
        <w:t>访问</w:t>
      </w:r>
      <w:r>
        <w:rPr>
          <w:rFonts w:hint="eastAsia"/>
        </w:rPr>
        <w:t>10.1.2.3</w:t>
      </w:r>
      <w:r>
        <w:rPr>
          <w:rFonts w:hint="eastAsia"/>
        </w:rPr>
        <w:t>，并在</w:t>
      </w:r>
      <w:r>
        <w:rPr>
          <w:rFonts w:hint="eastAsia"/>
        </w:rPr>
        <w:t>PC-2</w:t>
      </w:r>
      <w:r>
        <w:rPr>
          <w:rFonts w:hint="eastAsia"/>
        </w:rPr>
        <w:t>的</w:t>
      </w:r>
      <w:r>
        <w:rPr>
          <w:rFonts w:hint="eastAsia"/>
        </w:rPr>
        <w:t>E 0/0/1</w:t>
      </w:r>
      <w:r>
        <w:rPr>
          <w:rFonts w:hint="eastAsia"/>
        </w:rPr>
        <w:t>接口上抓包来观察。</w:t>
      </w:r>
      <w:r>
        <w:rPr>
          <w:rFonts w:hint="eastAsia"/>
        </w:rPr>
        <w:t xml:space="preserve"> </w:t>
      </w:r>
    </w:p>
    <w:p w14:paraId="263812B2" w14:textId="77777777" w:rsidR="00870A08" w:rsidRDefault="003A5418">
      <w:pPr>
        <w:pStyle w:val="aff6"/>
      </w:pPr>
      <w:r>
        <w:t>PC&gt;ping 10.1.2.3</w:t>
      </w:r>
    </w:p>
    <w:p w14:paraId="50320E08" w14:textId="77777777" w:rsidR="00870A08" w:rsidRDefault="003A5418">
      <w:pPr>
        <w:pStyle w:val="aff6"/>
      </w:pPr>
      <w:r>
        <w:t xml:space="preserve">Ping 10.1.2.3: 32 data bytes, Press </w:t>
      </w:r>
      <w:proofErr w:type="spellStart"/>
      <w:r>
        <w:t>Ctrl_C</w:t>
      </w:r>
      <w:proofErr w:type="spellEnd"/>
      <w:r>
        <w:t xml:space="preserve"> to break</w:t>
      </w:r>
    </w:p>
    <w:p w14:paraId="2B511ACE" w14:textId="77777777" w:rsidR="00870A08" w:rsidRDefault="003A5418">
      <w:pPr>
        <w:pStyle w:val="aff6"/>
      </w:pPr>
      <w:r>
        <w:t>From 10.1.1.</w:t>
      </w:r>
      <w:r>
        <w:rPr>
          <w:rFonts w:hint="eastAsia"/>
        </w:rPr>
        <w:t>2</w:t>
      </w:r>
      <w:r>
        <w:t>: Destination host unreachable</w:t>
      </w:r>
    </w:p>
    <w:p w14:paraId="617E18C4" w14:textId="77777777" w:rsidR="00870A08" w:rsidRDefault="003A5418">
      <w:pPr>
        <w:pStyle w:val="aff6"/>
      </w:pPr>
      <w:r>
        <w:t>From 10.1.1.</w:t>
      </w:r>
      <w:r>
        <w:rPr>
          <w:rFonts w:hint="eastAsia"/>
        </w:rPr>
        <w:t>2</w:t>
      </w:r>
      <w:r>
        <w:t>: Destination host unreachable</w:t>
      </w:r>
    </w:p>
    <w:p w14:paraId="3D88FF6E" w14:textId="77777777" w:rsidR="00870A08" w:rsidRDefault="003A5418">
      <w:pPr>
        <w:pStyle w:val="aff6"/>
      </w:pPr>
      <w:r>
        <w:t>From 10.1.1.</w:t>
      </w:r>
      <w:r>
        <w:rPr>
          <w:rFonts w:hint="eastAsia"/>
        </w:rPr>
        <w:t>2</w:t>
      </w:r>
      <w:r>
        <w:t>: Destination host unreachable</w:t>
      </w:r>
    </w:p>
    <w:p w14:paraId="4BBBEBD6" w14:textId="77777777" w:rsidR="00870A08" w:rsidRDefault="003A5418">
      <w:pPr>
        <w:pStyle w:val="aff6"/>
      </w:pPr>
      <w:r>
        <w:t>From 10.1.1.</w:t>
      </w:r>
      <w:r>
        <w:rPr>
          <w:rFonts w:hint="eastAsia"/>
        </w:rPr>
        <w:t>2</w:t>
      </w:r>
      <w:r>
        <w:t>: Destination host unreachable</w:t>
      </w:r>
    </w:p>
    <w:p w14:paraId="03535886" w14:textId="77777777" w:rsidR="00870A08" w:rsidRDefault="003A5418">
      <w:pPr>
        <w:pStyle w:val="aff6"/>
      </w:pPr>
      <w:r>
        <w:lastRenderedPageBreak/>
        <w:t>From 10.1.1.</w:t>
      </w:r>
      <w:r>
        <w:rPr>
          <w:rFonts w:hint="eastAsia"/>
        </w:rPr>
        <w:t>2</w:t>
      </w:r>
      <w:r>
        <w:t>: Destination host unreachable</w:t>
      </w:r>
    </w:p>
    <w:p w14:paraId="2F77AFBF" w14:textId="77777777" w:rsidR="00870A08" w:rsidRDefault="003A5418">
      <w:pPr>
        <w:pStyle w:val="aff6"/>
      </w:pPr>
      <w:r>
        <w:rPr>
          <w:rFonts w:hint="eastAsia"/>
        </w:rPr>
        <w:t>……</w:t>
      </w:r>
    </w:p>
    <w:p w14:paraId="1D9E0C88" w14:textId="77777777" w:rsidR="00870A08" w:rsidRDefault="00870A08">
      <w:pPr>
        <w:pStyle w:val="aff6"/>
      </w:pPr>
    </w:p>
    <w:p w14:paraId="5353753A" w14:textId="77777777" w:rsidR="00870A08" w:rsidRDefault="003A5418">
      <w:pPr>
        <w:ind w:firstLineChars="0" w:firstLine="0"/>
      </w:pPr>
      <w:r>
        <w:rPr>
          <w:rFonts w:hint="eastAsia"/>
          <w:noProof/>
          <w:lang w:val="en-GB"/>
        </w:rPr>
        <w:drawing>
          <wp:inline distT="0" distB="0" distL="0" distR="0" wp14:anchorId="5084106D" wp14:editId="7576F6BE">
            <wp:extent cx="5276850" cy="428625"/>
            <wp:effectExtent l="0" t="0" r="0" b="0"/>
            <wp:docPr id="5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4"/>
                    <pic:cNvPicPr>
                      <a:picLocks noChangeAspect="1" noChangeArrowheads="1"/>
                    </pic:cNvPicPr>
                  </pic:nvPicPr>
                  <pic:blipFill>
                    <a:blip r:embed="rId99" cstate="print">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276850" cy="428625"/>
                    </a:xfrm>
                    <a:prstGeom prst="rect">
                      <a:avLst/>
                    </a:prstGeom>
                    <a:noFill/>
                    <a:ln>
                      <a:noFill/>
                    </a:ln>
                  </pic:spPr>
                </pic:pic>
              </a:graphicData>
            </a:graphic>
          </wp:inline>
        </w:drawing>
      </w:r>
    </w:p>
    <w:p w14:paraId="43C51846" w14:textId="77777777" w:rsidR="00870A08" w:rsidRDefault="00870A08">
      <w:pPr>
        <w:ind w:firstLineChars="0" w:firstLine="0"/>
      </w:pPr>
    </w:p>
    <w:p w14:paraId="7B4105F9" w14:textId="77777777" w:rsidR="00870A08" w:rsidRDefault="003A5418">
      <w:pPr>
        <w:pStyle w:val="aff6"/>
        <w:jc w:val="center"/>
      </w:pPr>
      <w:r>
        <w:rPr>
          <w:rFonts w:hint="eastAsia"/>
        </w:rPr>
        <w:t>图</w:t>
      </w:r>
      <w:r>
        <w:rPr>
          <w:rFonts w:hint="eastAsia"/>
        </w:rPr>
        <w:t>2-7</w:t>
      </w:r>
    </w:p>
    <w:p w14:paraId="088F2BC7" w14:textId="77777777" w:rsidR="00870A08" w:rsidRDefault="00870A08">
      <w:pPr>
        <w:pStyle w:val="aff6"/>
      </w:pPr>
    </w:p>
    <w:p w14:paraId="778F30C1" w14:textId="77777777" w:rsidR="00870A08" w:rsidRDefault="003A5418">
      <w:pPr>
        <w:ind w:firstLine="420"/>
      </w:pPr>
      <w:r>
        <w:rPr>
          <w:rFonts w:hint="eastAsia"/>
        </w:rPr>
        <w:t>可以观察到，</w:t>
      </w:r>
      <w:r>
        <w:rPr>
          <w:rFonts w:hint="eastAsia"/>
        </w:rPr>
        <w:t>PC-2</w:t>
      </w:r>
      <w:r>
        <w:rPr>
          <w:rFonts w:hint="eastAsia"/>
        </w:rPr>
        <w:t>发出了</w:t>
      </w:r>
      <w:r>
        <w:rPr>
          <w:rFonts w:hint="eastAsia"/>
        </w:rPr>
        <w:t>ARP</w:t>
      </w:r>
      <w:r>
        <w:rPr>
          <w:rFonts w:hint="eastAsia"/>
        </w:rPr>
        <w:t>广播，却一直没有收到</w:t>
      </w:r>
      <w:r>
        <w:rPr>
          <w:rFonts w:hint="eastAsia"/>
        </w:rPr>
        <w:t>ARP</w:t>
      </w:r>
      <w:r>
        <w:rPr>
          <w:rFonts w:hint="eastAsia"/>
        </w:rPr>
        <w:t>响应。原因是</w:t>
      </w:r>
      <w:r>
        <w:rPr>
          <w:rFonts w:hint="eastAsia"/>
        </w:rPr>
        <w:t>PC-2</w:t>
      </w:r>
      <w:r>
        <w:rPr>
          <w:rFonts w:hint="eastAsia"/>
        </w:rPr>
        <w:t>和</w:t>
      </w:r>
      <w:r>
        <w:rPr>
          <w:rFonts w:hint="eastAsia"/>
        </w:rPr>
        <w:t>PC-3</w:t>
      </w:r>
      <w:r>
        <w:rPr>
          <w:rFonts w:hint="eastAsia"/>
        </w:rPr>
        <w:t>分处在两个广播域内，</w:t>
      </w:r>
      <w:r>
        <w:rPr>
          <w:rFonts w:hint="eastAsia"/>
        </w:rPr>
        <w:t>PC-2</w:t>
      </w:r>
      <w:r>
        <w:rPr>
          <w:rFonts w:hint="eastAsia"/>
        </w:rPr>
        <w:t>发的</w:t>
      </w:r>
      <w:r>
        <w:rPr>
          <w:rFonts w:hint="eastAsia"/>
        </w:rPr>
        <w:t>ARP</w:t>
      </w:r>
      <w:r>
        <w:rPr>
          <w:rFonts w:hint="eastAsia"/>
        </w:rPr>
        <w:t>请求无法跨越中间的路由器，所以</w:t>
      </w:r>
      <w:r>
        <w:rPr>
          <w:rFonts w:hint="eastAsia"/>
        </w:rPr>
        <w:t>PC-3</w:t>
      </w:r>
      <w:r>
        <w:rPr>
          <w:rFonts w:hint="eastAsia"/>
        </w:rPr>
        <w:t>收不到</w:t>
      </w:r>
      <w:r>
        <w:rPr>
          <w:rFonts w:hint="eastAsia"/>
        </w:rPr>
        <w:t>PC-2</w:t>
      </w:r>
      <w:r>
        <w:rPr>
          <w:rFonts w:hint="eastAsia"/>
        </w:rPr>
        <w:t>的</w:t>
      </w:r>
      <w:r>
        <w:rPr>
          <w:rFonts w:hint="eastAsia"/>
        </w:rPr>
        <w:t>ARP</w:t>
      </w:r>
      <w:r>
        <w:rPr>
          <w:rFonts w:hint="eastAsia"/>
        </w:rPr>
        <w:t>请求，也无法知晓目标主机</w:t>
      </w:r>
      <w:r>
        <w:rPr>
          <w:rFonts w:hint="eastAsia"/>
        </w:rPr>
        <w:t>PC-3</w:t>
      </w:r>
      <w:r>
        <w:rPr>
          <w:rFonts w:hint="eastAsia"/>
        </w:rPr>
        <w:t>的硬件</w:t>
      </w:r>
      <w:r>
        <w:rPr>
          <w:rFonts w:hint="eastAsia"/>
        </w:rPr>
        <w:t>MAC</w:t>
      </w:r>
      <w:r>
        <w:rPr>
          <w:rFonts w:hint="eastAsia"/>
        </w:rPr>
        <w:t>地址而导致数据封装失败。</w:t>
      </w:r>
    </w:p>
    <w:p w14:paraId="4B4E568C" w14:textId="77777777" w:rsidR="00870A08" w:rsidRDefault="003A5418">
      <w:pPr>
        <w:ind w:firstLineChars="0" w:firstLine="420"/>
      </w:pPr>
      <w:r>
        <w:rPr>
          <w:rFonts w:hint="eastAsia"/>
        </w:rPr>
        <w:t>但</w:t>
      </w:r>
      <w:r>
        <w:rPr>
          <w:rFonts w:hint="eastAsia"/>
        </w:rPr>
        <w:t>R1</w:t>
      </w:r>
      <w:r>
        <w:rPr>
          <w:rFonts w:hint="eastAsia"/>
        </w:rPr>
        <w:t>如果开启</w:t>
      </w:r>
      <w:r>
        <w:rPr>
          <w:rFonts w:hint="eastAsia"/>
        </w:rPr>
        <w:t>ARP</w:t>
      </w:r>
      <w:r>
        <w:rPr>
          <w:rFonts w:hint="eastAsia"/>
        </w:rPr>
        <w:t>代理之后，看是否能够解决这个问题。配置</w:t>
      </w:r>
      <w:proofErr w:type="spellStart"/>
      <w:r>
        <w:rPr>
          <w:rFonts w:hint="eastAsia"/>
          <w:b/>
        </w:rPr>
        <w:t>arp</w:t>
      </w:r>
      <w:proofErr w:type="spellEnd"/>
      <w:r>
        <w:rPr>
          <w:rFonts w:hint="eastAsia"/>
          <w:b/>
        </w:rPr>
        <w:t>-proxy enable</w:t>
      </w:r>
      <w:r>
        <w:rPr>
          <w:rFonts w:hint="eastAsia"/>
        </w:rPr>
        <w:t>命令在</w:t>
      </w:r>
      <w:r>
        <w:rPr>
          <w:rFonts w:hint="eastAsia"/>
          <w:highlight w:val="yellow"/>
        </w:rPr>
        <w:t>路由器的接口上来开启</w:t>
      </w:r>
      <w:r>
        <w:rPr>
          <w:highlight w:val="yellow"/>
        </w:rPr>
        <w:t>A</w:t>
      </w:r>
      <w:r>
        <w:rPr>
          <w:rFonts w:hint="eastAsia"/>
          <w:highlight w:val="yellow"/>
        </w:rPr>
        <w:t>RP</w:t>
      </w:r>
      <w:r>
        <w:rPr>
          <w:rFonts w:hint="eastAsia"/>
          <w:highlight w:val="yellow"/>
        </w:rPr>
        <w:t>代理功能</w:t>
      </w:r>
      <w:r>
        <w:rPr>
          <w:rFonts w:hint="eastAsia"/>
        </w:rPr>
        <w:t>。</w:t>
      </w:r>
    </w:p>
    <w:p w14:paraId="175B0B35" w14:textId="77777777" w:rsidR="00870A08" w:rsidRDefault="003A5418">
      <w:pPr>
        <w:pStyle w:val="aff6"/>
      </w:pPr>
      <w:r>
        <w:t>[R</w:t>
      </w:r>
      <w:proofErr w:type="gramStart"/>
      <w:r>
        <w:t>1]int</w:t>
      </w:r>
      <w:r>
        <w:rPr>
          <w:rFonts w:hint="eastAsia"/>
        </w:rPr>
        <w:t>erface</w:t>
      </w:r>
      <w:proofErr w:type="gramEnd"/>
      <w:r>
        <w:t xml:space="preserve"> </w:t>
      </w:r>
      <w:proofErr w:type="spellStart"/>
      <w:r>
        <w:t>GigabitEthernet</w:t>
      </w:r>
      <w:proofErr w:type="spellEnd"/>
      <w:r>
        <w:t xml:space="preserve"> 0/0/1</w:t>
      </w:r>
      <w:r>
        <w:tab/>
      </w:r>
    </w:p>
    <w:p w14:paraId="1AC9BBA2" w14:textId="77777777" w:rsidR="00870A08" w:rsidRDefault="003A5418">
      <w:pPr>
        <w:pStyle w:val="aff6"/>
      </w:pPr>
      <w:r>
        <w:t>[R1-GigabitEthernet0/0/</w:t>
      </w:r>
      <w:proofErr w:type="gramStart"/>
      <w:r>
        <w:t>1]</w:t>
      </w:r>
      <w:proofErr w:type="spellStart"/>
      <w:r>
        <w:t>arp</w:t>
      </w:r>
      <w:proofErr w:type="spellEnd"/>
      <w:proofErr w:type="gramEnd"/>
      <w:r>
        <w:t xml:space="preserve">-proxy enable </w:t>
      </w:r>
    </w:p>
    <w:p w14:paraId="4830055A" w14:textId="77777777" w:rsidR="00870A08" w:rsidRDefault="00870A08">
      <w:pPr>
        <w:ind w:firstLineChars="0" w:firstLine="0"/>
      </w:pPr>
    </w:p>
    <w:p w14:paraId="754A1CD1" w14:textId="77777777" w:rsidR="00870A08" w:rsidRDefault="003A5418">
      <w:pPr>
        <w:ind w:firstLine="420"/>
      </w:pPr>
      <w:r>
        <w:rPr>
          <w:rFonts w:hint="eastAsia"/>
        </w:rPr>
        <w:t>启用</w:t>
      </w:r>
      <w:r>
        <w:rPr>
          <w:rFonts w:hint="eastAsia"/>
        </w:rPr>
        <w:t>ARP</w:t>
      </w:r>
      <w:r>
        <w:rPr>
          <w:rFonts w:hint="eastAsia"/>
        </w:rPr>
        <w:t>代理之后，同样的测试，在</w:t>
      </w:r>
      <w:r>
        <w:rPr>
          <w:rFonts w:hint="eastAsia"/>
        </w:rPr>
        <w:t>PC-2</w:t>
      </w:r>
      <w:r>
        <w:rPr>
          <w:rFonts w:hint="eastAsia"/>
        </w:rPr>
        <w:t>上访问</w:t>
      </w:r>
      <w:r>
        <w:rPr>
          <w:rFonts w:hint="eastAsia"/>
        </w:rPr>
        <w:t>PC-3</w:t>
      </w:r>
      <w:r>
        <w:rPr>
          <w:rFonts w:hint="eastAsia"/>
        </w:rPr>
        <w:t>，并在</w:t>
      </w:r>
      <w:r>
        <w:rPr>
          <w:rFonts w:hint="eastAsia"/>
        </w:rPr>
        <w:t>PC-2</w:t>
      </w:r>
      <w:r>
        <w:rPr>
          <w:rFonts w:hint="eastAsia"/>
        </w:rPr>
        <w:t>的</w:t>
      </w:r>
      <w:r>
        <w:rPr>
          <w:rFonts w:hint="eastAsia"/>
        </w:rPr>
        <w:t>E0/0/1</w:t>
      </w:r>
      <w:proofErr w:type="gramStart"/>
      <w:r>
        <w:rPr>
          <w:rFonts w:hint="eastAsia"/>
        </w:rPr>
        <w:t>接口抓</w:t>
      </w:r>
      <w:proofErr w:type="gramEnd"/>
      <w:r>
        <w:rPr>
          <w:rFonts w:hint="eastAsia"/>
        </w:rPr>
        <w:t>包观察。</w:t>
      </w:r>
    </w:p>
    <w:p w14:paraId="374076F0" w14:textId="77777777" w:rsidR="00870A08" w:rsidRDefault="003A5418">
      <w:pPr>
        <w:pStyle w:val="aff6"/>
      </w:pPr>
      <w:r>
        <w:rPr>
          <w:rFonts w:hint="eastAsia"/>
          <w:noProof/>
          <w:lang w:val="en-GB"/>
        </w:rPr>
        <w:drawing>
          <wp:inline distT="0" distB="0" distL="0" distR="0" wp14:anchorId="6FE4CC5C" wp14:editId="3780D0A5">
            <wp:extent cx="5267325" cy="1752600"/>
            <wp:effectExtent l="0" t="0" r="0" b="0"/>
            <wp:docPr id="5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13"/>
                    <pic:cNvPicPr>
                      <a:picLocks noChangeAspect="1" noChangeArrowheads="1"/>
                    </pic:cNvPicPr>
                  </pic:nvPicPr>
                  <pic:blipFill>
                    <a:blip r:embed="rId100" cstate="print">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267325" cy="1752600"/>
                    </a:xfrm>
                    <a:prstGeom prst="rect">
                      <a:avLst/>
                    </a:prstGeom>
                    <a:noFill/>
                    <a:ln>
                      <a:noFill/>
                    </a:ln>
                  </pic:spPr>
                </pic:pic>
              </a:graphicData>
            </a:graphic>
          </wp:inline>
        </w:drawing>
      </w:r>
    </w:p>
    <w:p w14:paraId="3F1F9627" w14:textId="77777777" w:rsidR="00870A08" w:rsidRDefault="003A5418">
      <w:pPr>
        <w:pStyle w:val="aff6"/>
        <w:jc w:val="center"/>
      </w:pPr>
      <w:r>
        <w:rPr>
          <w:rFonts w:hint="eastAsia"/>
        </w:rPr>
        <w:t>图</w:t>
      </w:r>
      <w:r>
        <w:rPr>
          <w:rFonts w:hint="eastAsia"/>
        </w:rPr>
        <w:t>2-8</w:t>
      </w:r>
    </w:p>
    <w:p w14:paraId="39D01C27" w14:textId="77777777" w:rsidR="00870A08" w:rsidRDefault="00870A08">
      <w:pPr>
        <w:pStyle w:val="aff6"/>
      </w:pPr>
    </w:p>
    <w:p w14:paraId="7FD4D0AB" w14:textId="77777777" w:rsidR="00870A08" w:rsidRDefault="003A5418">
      <w:pPr>
        <w:ind w:firstLine="420"/>
      </w:pPr>
      <w:r>
        <w:rPr>
          <w:rFonts w:hint="eastAsia"/>
        </w:rPr>
        <w:t>可以观察到，</w:t>
      </w:r>
      <w:r>
        <w:rPr>
          <w:rFonts w:hint="eastAsia"/>
        </w:rPr>
        <w:t>PC-2</w:t>
      </w:r>
      <w:r>
        <w:rPr>
          <w:rFonts w:hint="eastAsia"/>
        </w:rPr>
        <w:t>发出了</w:t>
      </w:r>
      <w:r>
        <w:rPr>
          <w:rFonts w:hint="eastAsia"/>
        </w:rPr>
        <w:t>ARP</w:t>
      </w:r>
      <w:r>
        <w:rPr>
          <w:rFonts w:hint="eastAsia"/>
        </w:rPr>
        <w:t>请求并收到了</w:t>
      </w:r>
      <w:r>
        <w:rPr>
          <w:rFonts w:hint="eastAsia"/>
        </w:rPr>
        <w:t>ARP</w:t>
      </w:r>
      <w:r>
        <w:rPr>
          <w:rFonts w:hint="eastAsia"/>
        </w:rPr>
        <w:t>响应，但响应中</w:t>
      </w:r>
      <w:r>
        <w:rPr>
          <w:rFonts w:hint="eastAsia"/>
        </w:rPr>
        <w:t>10.1.2.3</w:t>
      </w:r>
      <w:r>
        <w:rPr>
          <w:rFonts w:hint="eastAsia"/>
        </w:rPr>
        <w:t>所对应的硬件</w:t>
      </w:r>
      <w:r>
        <w:rPr>
          <w:rFonts w:hint="eastAsia"/>
        </w:rPr>
        <w:t>MAC</w:t>
      </w:r>
      <w:r>
        <w:rPr>
          <w:rFonts w:hint="eastAsia"/>
        </w:rPr>
        <w:t>地址并非是</w:t>
      </w:r>
      <w:r>
        <w:rPr>
          <w:rFonts w:hint="eastAsia"/>
        </w:rPr>
        <w:t>PC-3</w:t>
      </w:r>
      <w:r>
        <w:rPr>
          <w:rFonts w:hint="eastAsia"/>
        </w:rPr>
        <w:t>的</w:t>
      </w:r>
      <w:r>
        <w:rPr>
          <w:rFonts w:hint="eastAsia"/>
        </w:rPr>
        <w:t>MAC</w:t>
      </w:r>
      <w:r>
        <w:rPr>
          <w:rFonts w:hint="eastAsia"/>
        </w:rPr>
        <w:t>地址，而是网关</w:t>
      </w:r>
      <w:r>
        <w:rPr>
          <w:rFonts w:hint="eastAsia"/>
        </w:rPr>
        <w:t xml:space="preserve">R1 </w:t>
      </w:r>
      <w:r>
        <w:rPr>
          <w:rFonts w:hint="eastAsia"/>
        </w:rPr>
        <w:t>的</w:t>
      </w:r>
      <w:r>
        <w:t>G</w:t>
      </w:r>
      <w:r>
        <w:rPr>
          <w:rFonts w:hint="eastAsia"/>
        </w:rPr>
        <w:t xml:space="preserve">E </w:t>
      </w:r>
      <w:r>
        <w:t>0/0/1</w:t>
      </w:r>
      <w:r>
        <w:rPr>
          <w:rFonts w:hint="eastAsia"/>
        </w:rPr>
        <w:t>接口</w:t>
      </w:r>
      <w:r>
        <w:rPr>
          <w:rFonts w:hint="eastAsia"/>
        </w:rPr>
        <w:t>MAC</w:t>
      </w:r>
      <w:r>
        <w:rPr>
          <w:rFonts w:hint="eastAsia"/>
        </w:rPr>
        <w:t>地址。</w:t>
      </w:r>
    </w:p>
    <w:p w14:paraId="22561B6C" w14:textId="77777777" w:rsidR="00870A08" w:rsidRDefault="003A5418">
      <w:pPr>
        <w:ind w:firstLine="420"/>
      </w:pPr>
      <w:r>
        <w:rPr>
          <w:rFonts w:hint="eastAsia"/>
        </w:rPr>
        <w:t>在</w:t>
      </w:r>
      <w:r>
        <w:rPr>
          <w:rFonts w:hint="eastAsia"/>
        </w:rPr>
        <w:t>PC-2</w:t>
      </w:r>
      <w:r>
        <w:rPr>
          <w:rFonts w:hint="eastAsia"/>
        </w:rPr>
        <w:t>上查看</w:t>
      </w:r>
      <w:r>
        <w:rPr>
          <w:rFonts w:hint="eastAsia"/>
        </w:rPr>
        <w:t>ARP</w:t>
      </w:r>
      <w:r>
        <w:rPr>
          <w:rFonts w:hint="eastAsia"/>
        </w:rPr>
        <w:t>表。</w:t>
      </w:r>
    </w:p>
    <w:p w14:paraId="5C66B5E8" w14:textId="77777777" w:rsidR="00870A08" w:rsidRDefault="003A5418">
      <w:pPr>
        <w:pStyle w:val="aff6"/>
      </w:pPr>
      <w:r>
        <w:lastRenderedPageBreak/>
        <w:t>PC&gt;</w:t>
      </w:r>
      <w:proofErr w:type="spellStart"/>
      <w:r>
        <w:t>arp</w:t>
      </w:r>
      <w:proofErr w:type="spellEnd"/>
      <w:r>
        <w:t xml:space="preserve"> -a</w:t>
      </w:r>
    </w:p>
    <w:p w14:paraId="6B5D5D8B" w14:textId="77777777" w:rsidR="00870A08" w:rsidRDefault="003A5418">
      <w:pPr>
        <w:pStyle w:val="aff6"/>
      </w:pPr>
      <w:r>
        <w:t>Internet Address    Physical Address    Type</w:t>
      </w:r>
    </w:p>
    <w:p w14:paraId="77DA9CA5" w14:textId="77777777" w:rsidR="00870A08" w:rsidRDefault="003A5418">
      <w:pPr>
        <w:pStyle w:val="aff6"/>
        <w:rPr>
          <w:shd w:val="pct10" w:color="auto" w:fill="FFFFFF"/>
        </w:rPr>
      </w:pPr>
      <w:r>
        <w:rPr>
          <w:shd w:val="pct10" w:color="auto" w:fill="FFFFFF"/>
        </w:rPr>
        <w:t>10.1.2.3            54-89-98-5C-84-42   dynamic</w:t>
      </w:r>
      <w:r>
        <w:rPr>
          <w:rFonts w:hint="eastAsia"/>
          <w:shd w:val="pct10" w:color="auto" w:fill="FFFFFF"/>
        </w:rPr>
        <w:t xml:space="preserve">        </w:t>
      </w:r>
    </w:p>
    <w:p w14:paraId="18B86F96" w14:textId="77777777" w:rsidR="00870A08" w:rsidRDefault="00870A08">
      <w:pPr>
        <w:pStyle w:val="aff6"/>
      </w:pPr>
    </w:p>
    <w:p w14:paraId="769D9AE4" w14:textId="77777777" w:rsidR="00870A08" w:rsidRDefault="003A5418">
      <w:pPr>
        <w:ind w:firstLine="420"/>
      </w:pPr>
      <w:r>
        <w:rPr>
          <w:rFonts w:hint="eastAsia"/>
        </w:rPr>
        <w:t>可以观察到，</w:t>
      </w:r>
      <w:r>
        <w:rPr>
          <w:rFonts w:hint="eastAsia"/>
        </w:rPr>
        <w:t>10.1.2.3</w:t>
      </w:r>
      <w:r>
        <w:rPr>
          <w:rFonts w:hint="eastAsia"/>
        </w:rPr>
        <w:t>所对应的</w:t>
      </w:r>
      <w:proofErr w:type="gramStart"/>
      <w:r>
        <w:rPr>
          <w:rFonts w:hint="eastAsia"/>
        </w:rPr>
        <w:t>的</w:t>
      </w:r>
      <w:proofErr w:type="gramEnd"/>
      <w:r>
        <w:rPr>
          <w:rFonts w:hint="eastAsia"/>
        </w:rPr>
        <w:t>MAC</w:t>
      </w:r>
      <w:r>
        <w:rPr>
          <w:rFonts w:hint="eastAsia"/>
        </w:rPr>
        <w:t>是</w:t>
      </w:r>
      <w:r>
        <w:rPr>
          <w:rFonts w:hint="eastAsia"/>
        </w:rPr>
        <w:t xml:space="preserve">R1 </w:t>
      </w:r>
      <w:r>
        <w:t>G</w:t>
      </w:r>
      <w:r>
        <w:rPr>
          <w:rFonts w:hint="eastAsia"/>
        </w:rPr>
        <w:t>E 0/0/1</w:t>
      </w:r>
      <w:r>
        <w:rPr>
          <w:rFonts w:hint="eastAsia"/>
        </w:rPr>
        <w:t>接口的</w:t>
      </w:r>
      <w:r>
        <w:rPr>
          <w:rFonts w:hint="eastAsia"/>
        </w:rPr>
        <w:t>MAC</w:t>
      </w:r>
      <w:r>
        <w:rPr>
          <w:rFonts w:hint="eastAsia"/>
        </w:rPr>
        <w:t>地址，而不是真实</w:t>
      </w:r>
      <w:r>
        <w:rPr>
          <w:rFonts w:hint="eastAsia"/>
        </w:rPr>
        <w:t>PC-3</w:t>
      </w:r>
      <w:r>
        <w:rPr>
          <w:rFonts w:hint="eastAsia"/>
        </w:rPr>
        <w:t>的</w:t>
      </w:r>
      <w:r>
        <w:rPr>
          <w:rFonts w:hint="eastAsia"/>
        </w:rPr>
        <w:t>MAC</w:t>
      </w:r>
      <w:r>
        <w:rPr>
          <w:rFonts w:hint="eastAsia"/>
        </w:rPr>
        <w:t>地址。</w:t>
      </w:r>
    </w:p>
    <w:p w14:paraId="174C0F06" w14:textId="77777777" w:rsidR="00870A08" w:rsidRDefault="003A5418">
      <w:pPr>
        <w:ind w:firstLine="420"/>
      </w:pPr>
      <w:r>
        <w:rPr>
          <w:rFonts w:hint="eastAsia"/>
        </w:rPr>
        <w:t>开启</w:t>
      </w:r>
      <w:r>
        <w:rPr>
          <w:rFonts w:hint="eastAsia"/>
        </w:rPr>
        <w:t>ARP</w:t>
      </w:r>
      <w:r>
        <w:rPr>
          <w:rFonts w:hint="eastAsia"/>
        </w:rPr>
        <w:t>代理后，</w:t>
      </w:r>
      <w:r>
        <w:rPr>
          <w:rFonts w:hint="eastAsia"/>
        </w:rPr>
        <w:t>PC-2</w:t>
      </w:r>
      <w:r>
        <w:rPr>
          <w:rFonts w:hint="eastAsia"/>
        </w:rPr>
        <w:t>访问</w:t>
      </w:r>
      <w:r>
        <w:rPr>
          <w:rFonts w:hint="eastAsia"/>
        </w:rPr>
        <w:t>PC-3</w:t>
      </w:r>
      <w:r>
        <w:rPr>
          <w:rFonts w:hint="eastAsia"/>
        </w:rPr>
        <w:t>的工作过程如下。</w:t>
      </w:r>
    </w:p>
    <w:p w14:paraId="5BE905C3" w14:textId="77777777" w:rsidR="00870A08" w:rsidRDefault="003A5418">
      <w:pPr>
        <w:ind w:firstLine="420"/>
      </w:pPr>
      <w:r>
        <w:rPr>
          <w:rFonts w:hint="eastAsia"/>
          <w:highlight w:val="yellow"/>
        </w:rPr>
        <w:t>R1</w:t>
      </w:r>
      <w:r>
        <w:rPr>
          <w:rFonts w:hint="eastAsia"/>
          <w:highlight w:val="yellow"/>
        </w:rPr>
        <w:t>的接口</w:t>
      </w:r>
      <w:r>
        <w:rPr>
          <w:rFonts w:hint="eastAsia"/>
          <w:highlight w:val="yellow"/>
        </w:rPr>
        <w:t>GE 0/0/1</w:t>
      </w:r>
      <w:r>
        <w:rPr>
          <w:rFonts w:hint="eastAsia"/>
          <w:highlight w:val="yellow"/>
        </w:rPr>
        <w:t>开启了</w:t>
      </w:r>
      <w:r>
        <w:rPr>
          <w:rFonts w:hint="eastAsia"/>
          <w:highlight w:val="yellow"/>
        </w:rPr>
        <w:t>ARP</w:t>
      </w:r>
      <w:r>
        <w:rPr>
          <w:rFonts w:hint="eastAsia"/>
        </w:rPr>
        <w:t xml:space="preserve"> </w:t>
      </w:r>
      <w:r>
        <w:rPr>
          <w:rFonts w:hint="eastAsia"/>
        </w:rPr>
        <w:t>代理后，收到</w:t>
      </w:r>
      <w:r>
        <w:rPr>
          <w:rFonts w:hint="eastAsia"/>
        </w:rPr>
        <w:t>PC-2</w:t>
      </w:r>
      <w:r>
        <w:rPr>
          <w:rFonts w:hint="eastAsia"/>
        </w:rPr>
        <w:t>的</w:t>
      </w:r>
      <w:r>
        <w:rPr>
          <w:rFonts w:hint="eastAsia"/>
        </w:rPr>
        <w:t>ARP</w:t>
      </w:r>
      <w:r>
        <w:rPr>
          <w:rFonts w:hint="eastAsia"/>
        </w:rPr>
        <w:t>广播请求报文后，</w:t>
      </w:r>
      <w:r>
        <w:rPr>
          <w:rFonts w:hint="eastAsia"/>
        </w:rPr>
        <w:t>R1</w:t>
      </w:r>
      <w:r>
        <w:rPr>
          <w:rFonts w:hint="eastAsia"/>
        </w:rPr>
        <w:t>根据</w:t>
      </w:r>
      <w:r>
        <w:rPr>
          <w:rFonts w:hint="eastAsia"/>
        </w:rPr>
        <w:t>ARP</w:t>
      </w:r>
      <w:r>
        <w:rPr>
          <w:rFonts w:hint="eastAsia"/>
        </w:rPr>
        <w:t>请求中的目标</w:t>
      </w:r>
      <w:r>
        <w:rPr>
          <w:rFonts w:hint="eastAsia"/>
        </w:rPr>
        <w:t>IP</w:t>
      </w:r>
      <w:r>
        <w:rPr>
          <w:rFonts w:hint="eastAsia"/>
        </w:rPr>
        <w:t>地址</w:t>
      </w:r>
      <w:r>
        <w:rPr>
          <w:rFonts w:hint="eastAsia"/>
        </w:rPr>
        <w:t xml:space="preserve"> 10.1.2.3</w:t>
      </w:r>
      <w:r>
        <w:rPr>
          <w:rFonts w:hint="eastAsia"/>
          <w:highlight w:val="yellow"/>
        </w:rPr>
        <w:t>查看自身的路由表中是否有对应的目标网络</w:t>
      </w:r>
      <w:r>
        <w:rPr>
          <w:rFonts w:hint="eastAsia"/>
        </w:rPr>
        <w:t>，</w:t>
      </w:r>
      <w:r>
        <w:rPr>
          <w:rFonts w:hint="eastAsia"/>
        </w:rPr>
        <w:t>R1</w:t>
      </w:r>
      <w:r>
        <w:rPr>
          <w:rFonts w:hint="eastAsia"/>
        </w:rPr>
        <w:t>的</w:t>
      </w:r>
      <w:r>
        <w:rPr>
          <w:rFonts w:hint="eastAsia"/>
        </w:rPr>
        <w:t xml:space="preserve">GE </w:t>
      </w:r>
      <w:r>
        <w:t>0/0</w:t>
      </w:r>
      <w:r>
        <w:rPr>
          <w:rFonts w:hint="eastAsia"/>
        </w:rPr>
        <w:t>/2</w:t>
      </w:r>
      <w:r>
        <w:rPr>
          <w:rFonts w:hint="eastAsia"/>
        </w:rPr>
        <w:t>接口就是</w:t>
      </w:r>
      <w:r>
        <w:rPr>
          <w:rFonts w:hint="eastAsia"/>
        </w:rPr>
        <w:t>10.1.2.0/24</w:t>
      </w:r>
      <w:r>
        <w:rPr>
          <w:rFonts w:hint="eastAsia"/>
        </w:rPr>
        <w:t>网络，所以，</w:t>
      </w:r>
      <w:r>
        <w:rPr>
          <w:rFonts w:hint="eastAsia"/>
        </w:rPr>
        <w:t>R1</w:t>
      </w:r>
      <w:r>
        <w:rPr>
          <w:rFonts w:hint="eastAsia"/>
        </w:rPr>
        <w:t>直接把自身的</w:t>
      </w:r>
      <w:r>
        <w:rPr>
          <w:highlight w:val="yellow"/>
        </w:rPr>
        <w:t>G</w:t>
      </w:r>
      <w:r>
        <w:rPr>
          <w:rFonts w:hint="eastAsia"/>
          <w:highlight w:val="yellow"/>
        </w:rPr>
        <w:t>E 0/0/1</w:t>
      </w:r>
      <w:r>
        <w:rPr>
          <w:rFonts w:hint="eastAsia"/>
          <w:highlight w:val="yellow"/>
        </w:rPr>
        <w:t>接口的</w:t>
      </w:r>
      <w:r>
        <w:rPr>
          <w:rFonts w:hint="eastAsia"/>
          <w:highlight w:val="yellow"/>
        </w:rPr>
        <w:t>MAC</w:t>
      </w:r>
      <w:r>
        <w:rPr>
          <w:rFonts w:hint="eastAsia"/>
          <w:highlight w:val="yellow"/>
        </w:rPr>
        <w:t>地址</w:t>
      </w:r>
      <w:r>
        <w:rPr>
          <w:rFonts w:hint="eastAsia"/>
        </w:rPr>
        <w:t>通过</w:t>
      </w:r>
      <w:r>
        <w:rPr>
          <w:rFonts w:hint="eastAsia"/>
        </w:rPr>
        <w:t>ARP</w:t>
      </w:r>
      <w:r>
        <w:rPr>
          <w:rFonts w:hint="eastAsia"/>
        </w:rPr>
        <w:t>响应返回给</w:t>
      </w:r>
      <w:r>
        <w:rPr>
          <w:rFonts w:hint="eastAsia"/>
        </w:rPr>
        <w:t>PC-2</w:t>
      </w:r>
      <w:r>
        <w:rPr>
          <w:rFonts w:hint="eastAsia"/>
        </w:rPr>
        <w:t>，</w:t>
      </w:r>
      <w:r>
        <w:rPr>
          <w:rFonts w:hint="eastAsia"/>
        </w:rPr>
        <w:t>PC-2</w:t>
      </w:r>
      <w:r>
        <w:rPr>
          <w:rFonts w:hint="eastAsia"/>
        </w:rPr>
        <w:t>接收到此</w:t>
      </w:r>
      <w:r>
        <w:rPr>
          <w:rFonts w:hint="eastAsia"/>
        </w:rPr>
        <w:t>ARP</w:t>
      </w:r>
      <w:r>
        <w:rPr>
          <w:rFonts w:hint="eastAsia"/>
        </w:rPr>
        <w:t>响应后使用该</w:t>
      </w:r>
      <w:r>
        <w:rPr>
          <w:rFonts w:hint="eastAsia"/>
        </w:rPr>
        <w:t>MAC</w:t>
      </w:r>
      <w:r>
        <w:rPr>
          <w:rFonts w:hint="eastAsia"/>
        </w:rPr>
        <w:t>作为目标硬件地址发送报文</w:t>
      </w:r>
      <w:r>
        <w:rPr>
          <w:rFonts w:hint="eastAsia"/>
          <w:highlight w:val="yellow"/>
        </w:rPr>
        <w:t>给</w:t>
      </w:r>
      <w:r>
        <w:rPr>
          <w:rFonts w:hint="eastAsia"/>
          <w:highlight w:val="yellow"/>
        </w:rPr>
        <w:t>R1</w:t>
      </w:r>
      <w:r>
        <w:rPr>
          <w:rFonts w:hint="eastAsia"/>
          <w:highlight w:val="yellow"/>
        </w:rPr>
        <w:t>，</w:t>
      </w:r>
      <w:r>
        <w:rPr>
          <w:rFonts w:hint="eastAsia"/>
          <w:highlight w:val="yellow"/>
        </w:rPr>
        <w:t>R1</w:t>
      </w:r>
      <w:r>
        <w:rPr>
          <w:rFonts w:hint="eastAsia"/>
          <w:highlight w:val="yellow"/>
        </w:rPr>
        <w:t>收到后再把报文转发给</w:t>
      </w:r>
      <w:r>
        <w:rPr>
          <w:rFonts w:hint="eastAsia"/>
          <w:highlight w:val="yellow"/>
        </w:rPr>
        <w:t>PC-3</w:t>
      </w:r>
      <w:r>
        <w:rPr>
          <w:rFonts w:hint="eastAsia"/>
          <w:highlight w:val="yellow"/>
        </w:rPr>
        <w:t>。</w:t>
      </w:r>
    </w:p>
    <w:p w14:paraId="158EE69B" w14:textId="77777777" w:rsidR="00870A08" w:rsidRDefault="003A5418">
      <w:pPr>
        <w:ind w:firstLine="420"/>
      </w:pPr>
      <w:r>
        <w:rPr>
          <w:rFonts w:hint="eastAsia"/>
        </w:rPr>
        <w:t>同理，</w:t>
      </w:r>
      <w:r>
        <w:rPr>
          <w:rFonts w:hint="eastAsia"/>
        </w:rPr>
        <w:t>PC-3</w:t>
      </w:r>
      <w:r>
        <w:rPr>
          <w:rFonts w:hint="eastAsia"/>
        </w:rPr>
        <w:t>要能访问</w:t>
      </w:r>
      <w:r>
        <w:rPr>
          <w:rFonts w:hint="eastAsia"/>
        </w:rPr>
        <w:t>R1</w:t>
      </w:r>
      <w:r>
        <w:rPr>
          <w:rFonts w:hint="eastAsia"/>
        </w:rPr>
        <w:t>连接的其他广播域的</w:t>
      </w:r>
      <w:r>
        <w:rPr>
          <w:rFonts w:hint="eastAsia"/>
        </w:rPr>
        <w:t>PC</w:t>
      </w:r>
      <w:r>
        <w:rPr>
          <w:rFonts w:hint="eastAsia"/>
        </w:rPr>
        <w:t>，也需要在</w:t>
      </w:r>
      <w:r>
        <w:rPr>
          <w:rFonts w:hint="eastAsia"/>
        </w:rPr>
        <w:t>R1</w:t>
      </w:r>
      <w:r>
        <w:rPr>
          <w:rFonts w:hint="eastAsia"/>
        </w:rPr>
        <w:t>的</w:t>
      </w:r>
      <w:r>
        <w:t>G</w:t>
      </w:r>
      <w:r>
        <w:rPr>
          <w:rFonts w:hint="eastAsia"/>
        </w:rPr>
        <w:t xml:space="preserve">E </w:t>
      </w:r>
      <w:r>
        <w:t>0/0/</w:t>
      </w:r>
      <w:r>
        <w:rPr>
          <w:rFonts w:hint="eastAsia"/>
        </w:rPr>
        <w:t>2</w:t>
      </w:r>
      <w:r>
        <w:rPr>
          <w:rFonts w:hint="eastAsia"/>
        </w:rPr>
        <w:t>接口上开启</w:t>
      </w:r>
      <w:r>
        <w:rPr>
          <w:rFonts w:hint="eastAsia"/>
        </w:rPr>
        <w:t xml:space="preserve">ARP </w:t>
      </w:r>
      <w:r>
        <w:rPr>
          <w:rFonts w:hint="eastAsia"/>
        </w:rPr>
        <w:t>代理功能。</w:t>
      </w:r>
    </w:p>
    <w:p w14:paraId="263176D7" w14:textId="77777777" w:rsidR="00870A08" w:rsidRDefault="003A5418">
      <w:pPr>
        <w:pStyle w:val="aff6"/>
      </w:pPr>
      <w:r>
        <w:t>[R1] int</w:t>
      </w:r>
      <w:r>
        <w:rPr>
          <w:rFonts w:hint="eastAsia"/>
        </w:rPr>
        <w:t>erface</w:t>
      </w:r>
      <w:r>
        <w:t xml:space="preserve"> </w:t>
      </w:r>
      <w:proofErr w:type="spellStart"/>
      <w:r>
        <w:t>GigabitEthernet</w:t>
      </w:r>
      <w:proofErr w:type="spellEnd"/>
      <w:r>
        <w:t xml:space="preserve"> 0/0/2</w:t>
      </w:r>
    </w:p>
    <w:p w14:paraId="52A8E83A" w14:textId="77777777" w:rsidR="00870A08" w:rsidRDefault="003A5418">
      <w:pPr>
        <w:pStyle w:val="aff6"/>
      </w:pPr>
      <w:r>
        <w:t>[R1-GigabitEthernet0/0/</w:t>
      </w:r>
      <w:proofErr w:type="gramStart"/>
      <w:r>
        <w:t>2]</w:t>
      </w:r>
      <w:proofErr w:type="spellStart"/>
      <w:r>
        <w:t>arp</w:t>
      </w:r>
      <w:proofErr w:type="spellEnd"/>
      <w:proofErr w:type="gramEnd"/>
      <w:r>
        <w:t>-proxy enable</w:t>
      </w:r>
    </w:p>
    <w:p w14:paraId="34E1D5E8" w14:textId="77777777" w:rsidR="00870A08" w:rsidRDefault="00870A08">
      <w:pPr>
        <w:ind w:firstLineChars="0" w:firstLine="0"/>
      </w:pPr>
    </w:p>
    <w:p w14:paraId="56D80124" w14:textId="77777777" w:rsidR="00870A08" w:rsidRDefault="003A5418">
      <w:pPr>
        <w:ind w:firstLine="420"/>
      </w:pPr>
      <w:r>
        <w:rPr>
          <w:rFonts w:hint="eastAsia"/>
        </w:rPr>
        <w:t>配置完成后，测试</w:t>
      </w:r>
      <w:r>
        <w:rPr>
          <w:rFonts w:hint="eastAsia"/>
        </w:rPr>
        <w:t>PC-2</w:t>
      </w:r>
      <w:r>
        <w:rPr>
          <w:rFonts w:hint="eastAsia"/>
        </w:rPr>
        <w:t>与</w:t>
      </w:r>
      <w:r>
        <w:rPr>
          <w:rFonts w:hint="eastAsia"/>
        </w:rPr>
        <w:t>PC-3</w:t>
      </w:r>
      <w:r>
        <w:rPr>
          <w:rFonts w:hint="eastAsia"/>
        </w:rPr>
        <w:t>间的连通性。</w:t>
      </w:r>
    </w:p>
    <w:p w14:paraId="37B0B671" w14:textId="77777777" w:rsidR="00870A08" w:rsidRDefault="003A5418">
      <w:pPr>
        <w:pStyle w:val="aff6"/>
      </w:pPr>
      <w:r>
        <w:t>PC&gt;ping 10.1.2.3</w:t>
      </w:r>
    </w:p>
    <w:p w14:paraId="1153EA44" w14:textId="77777777" w:rsidR="00870A08" w:rsidRDefault="003A5418">
      <w:pPr>
        <w:pStyle w:val="aff6"/>
      </w:pPr>
      <w:r>
        <w:t xml:space="preserve">Ping 10.1.2.3: 32 data bytes, Press </w:t>
      </w:r>
      <w:proofErr w:type="spellStart"/>
      <w:r>
        <w:t>Ctrl_C</w:t>
      </w:r>
      <w:proofErr w:type="spellEnd"/>
      <w:r>
        <w:t xml:space="preserve"> to break</w:t>
      </w:r>
    </w:p>
    <w:p w14:paraId="5B4EE4AE" w14:textId="77777777" w:rsidR="00870A08" w:rsidRDefault="003A5418">
      <w:pPr>
        <w:pStyle w:val="aff6"/>
      </w:pPr>
      <w:r>
        <w:t xml:space="preserve">From 10.1.2.3: bytes=32 seq=1 </w:t>
      </w:r>
      <w:proofErr w:type="spellStart"/>
      <w:r>
        <w:t>ttl</w:t>
      </w:r>
      <w:proofErr w:type="spellEnd"/>
      <w:r>
        <w:t xml:space="preserve">=127 time=47 </w:t>
      </w:r>
      <w:proofErr w:type="spellStart"/>
      <w:r>
        <w:t>ms</w:t>
      </w:r>
      <w:proofErr w:type="spellEnd"/>
    </w:p>
    <w:p w14:paraId="7CA7C6F7" w14:textId="77777777" w:rsidR="00870A08" w:rsidRDefault="003A5418">
      <w:pPr>
        <w:pStyle w:val="aff6"/>
      </w:pPr>
      <w:r>
        <w:t xml:space="preserve">From 10.1.2.3: bytes=32 seq=2 </w:t>
      </w:r>
      <w:proofErr w:type="spellStart"/>
      <w:r>
        <w:t>ttl</w:t>
      </w:r>
      <w:proofErr w:type="spellEnd"/>
      <w:r>
        <w:t xml:space="preserve">=127 time=63 </w:t>
      </w:r>
      <w:proofErr w:type="spellStart"/>
      <w:r>
        <w:t>ms</w:t>
      </w:r>
      <w:proofErr w:type="spellEnd"/>
    </w:p>
    <w:p w14:paraId="4B88F72D" w14:textId="77777777" w:rsidR="00870A08" w:rsidRDefault="003A5418">
      <w:pPr>
        <w:pStyle w:val="aff6"/>
      </w:pPr>
      <w:r>
        <w:t xml:space="preserve">From 10.1.2.3: bytes=32 seq=3 </w:t>
      </w:r>
      <w:proofErr w:type="spellStart"/>
      <w:r>
        <w:t>ttl</w:t>
      </w:r>
      <w:proofErr w:type="spellEnd"/>
      <w:r>
        <w:t xml:space="preserve">=127 time=47 </w:t>
      </w:r>
      <w:proofErr w:type="spellStart"/>
      <w:r>
        <w:t>ms</w:t>
      </w:r>
      <w:proofErr w:type="spellEnd"/>
    </w:p>
    <w:p w14:paraId="607F6684" w14:textId="77777777" w:rsidR="00870A08" w:rsidRDefault="003A5418">
      <w:pPr>
        <w:pStyle w:val="aff6"/>
      </w:pPr>
      <w:r>
        <w:t xml:space="preserve">From 10.1.2.3: bytes=32 seq=4 </w:t>
      </w:r>
      <w:proofErr w:type="spellStart"/>
      <w:r>
        <w:t>ttl</w:t>
      </w:r>
      <w:proofErr w:type="spellEnd"/>
      <w:r>
        <w:t xml:space="preserve">=127 time=62 </w:t>
      </w:r>
      <w:proofErr w:type="spellStart"/>
      <w:r>
        <w:t>ms</w:t>
      </w:r>
      <w:proofErr w:type="spellEnd"/>
    </w:p>
    <w:p w14:paraId="128CC8BF" w14:textId="77777777" w:rsidR="00870A08" w:rsidRDefault="003A5418">
      <w:pPr>
        <w:pStyle w:val="aff6"/>
      </w:pPr>
      <w:r>
        <w:t xml:space="preserve">From 10.1.2.3: bytes=32 seq=5 </w:t>
      </w:r>
      <w:proofErr w:type="spellStart"/>
      <w:r>
        <w:t>ttl</w:t>
      </w:r>
      <w:proofErr w:type="spellEnd"/>
      <w:r>
        <w:t xml:space="preserve">=127 time=62 </w:t>
      </w:r>
      <w:proofErr w:type="spellStart"/>
      <w:r>
        <w:t>ms</w:t>
      </w:r>
      <w:proofErr w:type="spellEnd"/>
    </w:p>
    <w:p w14:paraId="3DFE055A" w14:textId="77777777" w:rsidR="00870A08" w:rsidRDefault="003A5418">
      <w:pPr>
        <w:pStyle w:val="aff6"/>
      </w:pPr>
      <w:r>
        <w:t>--- 10.1.2.3 ping statistics ---</w:t>
      </w:r>
    </w:p>
    <w:p w14:paraId="55202FDA" w14:textId="77777777" w:rsidR="00870A08" w:rsidRDefault="003A5418">
      <w:pPr>
        <w:pStyle w:val="aff6"/>
      </w:pPr>
      <w:r>
        <w:t xml:space="preserve">  5 packet(s) transmitted</w:t>
      </w:r>
    </w:p>
    <w:p w14:paraId="4ED89616" w14:textId="77777777" w:rsidR="00870A08" w:rsidRDefault="003A5418">
      <w:pPr>
        <w:pStyle w:val="aff6"/>
      </w:pPr>
      <w:r>
        <w:t xml:space="preserve">  5 packet(s) received</w:t>
      </w:r>
    </w:p>
    <w:p w14:paraId="6602A64D" w14:textId="77777777" w:rsidR="00870A08" w:rsidRDefault="003A5418">
      <w:pPr>
        <w:pStyle w:val="aff6"/>
      </w:pPr>
      <w:r>
        <w:t xml:space="preserve">  0.00% packet loss</w:t>
      </w:r>
    </w:p>
    <w:p w14:paraId="0EB2CFC9" w14:textId="77777777" w:rsidR="00870A08" w:rsidRDefault="003A5418">
      <w:pPr>
        <w:pStyle w:val="aff6"/>
      </w:pPr>
      <w:r>
        <w:lastRenderedPageBreak/>
        <w:t xml:space="preserve">  round-trip min/avg/max = 47/56/63 </w:t>
      </w:r>
      <w:proofErr w:type="spellStart"/>
      <w:r>
        <w:t>ms</w:t>
      </w:r>
      <w:proofErr w:type="spellEnd"/>
    </w:p>
    <w:p w14:paraId="7CDA1680" w14:textId="77777777" w:rsidR="00870A08" w:rsidRDefault="00870A08">
      <w:pPr>
        <w:pStyle w:val="aff6"/>
      </w:pPr>
    </w:p>
    <w:p w14:paraId="559E2D73" w14:textId="77777777" w:rsidR="00870A08" w:rsidRDefault="003A5418">
      <w:pPr>
        <w:ind w:firstLine="420"/>
      </w:pPr>
      <w:r>
        <w:rPr>
          <w:rFonts w:hint="eastAsia"/>
        </w:rPr>
        <w:t>可以观察到，通信正常。</w:t>
      </w:r>
    </w:p>
    <w:p w14:paraId="304285D8" w14:textId="77777777" w:rsidR="00870A08" w:rsidRDefault="003A5418">
      <w:pPr>
        <w:ind w:firstLine="420"/>
      </w:pPr>
      <w:r>
        <w:rPr>
          <w:rFonts w:hint="eastAsia"/>
        </w:rPr>
        <w:t>如果</w:t>
      </w:r>
      <w:r>
        <w:rPr>
          <w:rFonts w:hint="eastAsia"/>
        </w:rPr>
        <w:t>IP</w:t>
      </w:r>
      <w:r>
        <w:rPr>
          <w:rFonts w:hint="eastAsia"/>
        </w:rPr>
        <w:t>网络过大，广播对网络的影响也相应增大。在不改变网络主机配置的情况下，由管理员在网络中透明的插入一台路由器，靠路由器分割出多个广播域，降低了广播对网络的影响。尽管在当前的</w:t>
      </w:r>
      <w:r>
        <w:rPr>
          <w:rFonts w:hint="eastAsia"/>
        </w:rPr>
        <w:t>IP</w:t>
      </w:r>
      <w:r>
        <w:rPr>
          <w:rFonts w:hint="eastAsia"/>
        </w:rPr>
        <w:t>网络中，此种做法并不多见，但使用</w:t>
      </w:r>
      <w:r>
        <w:rPr>
          <w:rFonts w:hint="eastAsia"/>
          <w:highlight w:val="yellow"/>
        </w:rPr>
        <w:t>ARP</w:t>
      </w:r>
      <w:r>
        <w:rPr>
          <w:rFonts w:hint="eastAsia"/>
          <w:highlight w:val="yellow"/>
        </w:rPr>
        <w:t>代理的优点在于它不改变网络配置的情况下，透明的分割广播域</w:t>
      </w:r>
      <w:r>
        <w:rPr>
          <w:rFonts w:hint="eastAsia"/>
        </w:rPr>
        <w:t>。而缺点是主机间的通讯会因为引入额外的路由器而延迟增大，并存</w:t>
      </w:r>
      <w:proofErr w:type="gramStart"/>
      <w:r>
        <w:rPr>
          <w:rFonts w:hint="eastAsia"/>
        </w:rPr>
        <w:t>在着</w:t>
      </w:r>
      <w:proofErr w:type="gramEnd"/>
      <w:r>
        <w:rPr>
          <w:rFonts w:hint="eastAsia"/>
        </w:rPr>
        <w:t>瓶颈问题，所以一般只作为临时解决方案使用。</w:t>
      </w:r>
      <w:r>
        <w:t xml:space="preserve"> </w:t>
      </w:r>
    </w:p>
    <w:p w14:paraId="03158CFC" w14:textId="77777777" w:rsidR="00870A08" w:rsidRDefault="003A5418">
      <w:pPr>
        <w:pStyle w:val="10"/>
      </w:pPr>
      <w:r>
        <w:rPr>
          <w:rFonts w:hint="eastAsia"/>
        </w:rPr>
        <w:t>思考</w:t>
      </w:r>
    </w:p>
    <w:p w14:paraId="6CCE4708" w14:textId="77777777" w:rsidR="00870A08" w:rsidRDefault="003A5418">
      <w:pPr>
        <w:ind w:firstLine="420"/>
        <w:sectPr w:rsidR="00870A08">
          <w:pgSz w:w="11906" w:h="16838"/>
          <w:pgMar w:top="1312" w:right="1800" w:bottom="1440" w:left="1800" w:header="779" w:footer="992" w:gutter="0"/>
          <w:pgNumType w:start="1"/>
          <w:cols w:space="425"/>
          <w:docGrid w:type="lines" w:linePitch="312"/>
        </w:sectPr>
      </w:pPr>
      <w:r>
        <w:rPr>
          <w:rFonts w:hint="eastAsia"/>
        </w:rPr>
        <w:t>在</w:t>
      </w:r>
      <w:r>
        <w:rPr>
          <w:rFonts w:hint="eastAsia"/>
        </w:rPr>
        <w:t>ARP</w:t>
      </w:r>
      <w:r>
        <w:rPr>
          <w:rFonts w:hint="eastAsia"/>
        </w:rPr>
        <w:t>代理开启的情况下，如果在</w:t>
      </w:r>
      <w:r>
        <w:rPr>
          <w:rFonts w:hint="eastAsia"/>
        </w:rPr>
        <w:t>PC-2</w:t>
      </w:r>
      <w:r>
        <w:rPr>
          <w:rFonts w:hint="eastAsia"/>
        </w:rPr>
        <w:t>上，</w:t>
      </w:r>
      <w:r>
        <w:rPr>
          <w:rFonts w:hint="eastAsia"/>
          <w:b/>
        </w:rPr>
        <w:t>ping 10.1.2.4</w:t>
      </w:r>
      <w:r>
        <w:rPr>
          <w:rFonts w:hint="eastAsia"/>
        </w:rPr>
        <w:t>（</w:t>
      </w:r>
      <w:r>
        <w:rPr>
          <w:rFonts w:hint="eastAsia"/>
        </w:rPr>
        <w:t>10.1.2.4</w:t>
      </w:r>
      <w:r>
        <w:rPr>
          <w:rFonts w:hint="eastAsia"/>
        </w:rPr>
        <w:t>主机不存在），</w:t>
      </w:r>
      <w:proofErr w:type="spellStart"/>
      <w:r>
        <w:rPr>
          <w:rFonts w:hint="eastAsia"/>
        </w:rPr>
        <w:t>icmp</w:t>
      </w:r>
      <w:proofErr w:type="spellEnd"/>
      <w:r>
        <w:rPr>
          <w:rFonts w:hint="eastAsia"/>
        </w:rPr>
        <w:t xml:space="preserve"> echo</w:t>
      </w:r>
      <w:r>
        <w:rPr>
          <w:rFonts w:hint="eastAsia"/>
        </w:rPr>
        <w:t>报文是在</w:t>
      </w:r>
      <w:r>
        <w:rPr>
          <w:rFonts w:hint="eastAsia"/>
        </w:rPr>
        <w:t>PC-2</w:t>
      </w:r>
      <w:r>
        <w:rPr>
          <w:rFonts w:hint="eastAsia"/>
        </w:rPr>
        <w:t>还是</w:t>
      </w:r>
      <w:r>
        <w:rPr>
          <w:rFonts w:hint="eastAsia"/>
        </w:rPr>
        <w:t>R1</w:t>
      </w:r>
      <w:r>
        <w:rPr>
          <w:rFonts w:hint="eastAsia"/>
        </w:rPr>
        <w:t>路由器丢掉的？为什么？</w:t>
      </w:r>
    </w:p>
    <w:p w14:paraId="4087F38C" w14:textId="77777777" w:rsidR="00870A08" w:rsidRDefault="003A5418">
      <w:pPr>
        <w:pStyle w:val="1"/>
        <w:ind w:leftChars="-392" w:left="1" w:hangingChars="229" w:hanging="824"/>
      </w:pPr>
      <w:bookmarkStart w:id="74" w:name="_Toc22769"/>
      <w:r>
        <w:rPr>
          <w:rFonts w:hint="eastAsia"/>
        </w:rPr>
        <w:lastRenderedPageBreak/>
        <w:t>VLAN</w:t>
      </w:r>
      <w:bookmarkEnd w:id="74"/>
    </w:p>
    <w:p w14:paraId="3A971328" w14:textId="77777777" w:rsidR="00870A08" w:rsidRDefault="003A5418">
      <w:pPr>
        <w:pStyle w:val="af2"/>
        <w:ind w:firstLineChars="0" w:firstLine="0"/>
        <w:rPr>
          <w:rFonts w:ascii="微软雅黑" w:hAnsi="微软雅黑"/>
        </w:rPr>
      </w:pPr>
      <w:bookmarkStart w:id="75" w:name="_Toc26222"/>
      <w:r>
        <w:rPr>
          <w:rFonts w:ascii="微软雅黑" w:hAnsi="微软雅黑" w:hint="eastAsia"/>
        </w:rPr>
        <w:t>3.1</w:t>
      </w:r>
      <w:r>
        <w:t xml:space="preserve"> VLAN</w:t>
      </w:r>
      <w:r>
        <w:rPr>
          <w:rFonts w:hAnsi="微软雅黑"/>
        </w:rPr>
        <w:t>基础配置及</w:t>
      </w:r>
      <w:r>
        <w:t>Access</w:t>
      </w:r>
      <w:r>
        <w:rPr>
          <w:rFonts w:ascii="微软雅黑" w:hAnsi="微软雅黑" w:hint="eastAsia"/>
        </w:rPr>
        <w:t>接口</w:t>
      </w:r>
      <w:bookmarkEnd w:id="75"/>
    </w:p>
    <w:p w14:paraId="50C6C271" w14:textId="77777777" w:rsidR="00870A08" w:rsidRDefault="003A5418">
      <w:pPr>
        <w:pStyle w:val="10"/>
      </w:pPr>
      <w:r>
        <w:rPr>
          <w:rFonts w:hint="eastAsia"/>
        </w:rPr>
        <w:t>原理概述</w:t>
      </w:r>
    </w:p>
    <w:p w14:paraId="741E4BE1" w14:textId="77777777" w:rsidR="00870A08" w:rsidRDefault="003A5418">
      <w:pPr>
        <w:ind w:firstLine="420"/>
      </w:pPr>
      <w:r>
        <w:rPr>
          <w:rFonts w:hint="eastAsia"/>
        </w:rPr>
        <w:t>早期的局域网技术是基于总线型结构的，总线型拓扑结构是由一根单电缆连接着所有主机，这种局域网技术存在着冲突域问题，即所有用户都在一个冲突域中，那么同一时间内只有一台主机能发送消息，从任意设备发出的消息都会被其他所有主机接收到，用户可能收到大量不需要的报文，而且所有主机共享一条传输通道，任意主机之间都可以直接互相访问，无法控制信息的安全。</w:t>
      </w:r>
    </w:p>
    <w:p w14:paraId="4951E6FB" w14:textId="77777777" w:rsidR="00870A08" w:rsidRDefault="003A5418">
      <w:pPr>
        <w:ind w:firstLine="420"/>
      </w:pPr>
      <w:r>
        <w:rPr>
          <w:rFonts w:hint="eastAsia"/>
        </w:rPr>
        <w:t>为了避免冲突域，同时扩展传统局域网，以接入更多计算机，可以采用在局域网中使用二层交换机，交换机能有效隔离冲突域，但是由于所有计算机仍处于同一个广播域，任意设备都能接收到所有报文，不但降低了网络的效率，而且还降低了安全性，即广播域和信息安全问题依旧存在。为了能减少广播，提高局域网安全性，人们使用虚拟局域网即</w:t>
      </w:r>
      <w:r>
        <w:rPr>
          <w:rFonts w:hint="eastAsia"/>
        </w:rPr>
        <w:t>VLAN</w:t>
      </w:r>
      <w:r>
        <w:rPr>
          <w:rFonts w:hint="eastAsia"/>
        </w:rPr>
        <w:t>技术把一个物理的</w:t>
      </w:r>
      <w:r>
        <w:rPr>
          <w:rFonts w:hint="eastAsia"/>
        </w:rPr>
        <w:t>LAN</w:t>
      </w:r>
      <w:r>
        <w:rPr>
          <w:rFonts w:hint="eastAsia"/>
        </w:rPr>
        <w:t>在逻辑上划分成多个广播域。</w:t>
      </w:r>
      <w:r>
        <w:rPr>
          <w:rFonts w:hint="eastAsia"/>
        </w:rPr>
        <w:t>VLAN</w:t>
      </w:r>
      <w:r>
        <w:rPr>
          <w:rFonts w:hint="eastAsia"/>
        </w:rPr>
        <w:t>内的主机间可以直接通信，而</w:t>
      </w:r>
      <w:r>
        <w:rPr>
          <w:rFonts w:hint="eastAsia"/>
        </w:rPr>
        <w:t>VLAN</w:t>
      </w:r>
      <w:r>
        <w:rPr>
          <w:rFonts w:hint="eastAsia"/>
        </w:rPr>
        <w:t>间不能直接互通。这样，广播报文被限制在一个</w:t>
      </w:r>
      <w:r>
        <w:rPr>
          <w:rFonts w:hint="eastAsia"/>
        </w:rPr>
        <w:t>VLAN</w:t>
      </w:r>
      <w:r>
        <w:rPr>
          <w:rFonts w:hint="eastAsia"/>
        </w:rPr>
        <w:t>内，同时也提高了网络安全性。不同的</w:t>
      </w:r>
      <w:r>
        <w:rPr>
          <w:rFonts w:hint="eastAsia"/>
        </w:rPr>
        <w:t>VLAN</w:t>
      </w:r>
      <w:r>
        <w:rPr>
          <w:rFonts w:hint="eastAsia"/>
        </w:rPr>
        <w:t>使用不同的</w:t>
      </w:r>
      <w:r>
        <w:rPr>
          <w:rFonts w:hint="eastAsia"/>
        </w:rPr>
        <w:t>VLAN ID</w:t>
      </w:r>
      <w:r>
        <w:rPr>
          <w:rFonts w:hint="eastAsia"/>
        </w:rPr>
        <w:t>区分，</w:t>
      </w:r>
      <w:r>
        <w:rPr>
          <w:rFonts w:hint="eastAsia"/>
        </w:rPr>
        <w:t>VLAN ID</w:t>
      </w:r>
      <w:r>
        <w:rPr>
          <w:rFonts w:hint="eastAsia"/>
        </w:rPr>
        <w:t>的</w:t>
      </w:r>
      <w:r>
        <w:rPr>
          <w:rFonts w:hint="eastAsia"/>
          <w:highlight w:val="yellow"/>
        </w:rPr>
        <w:t>范围是</w:t>
      </w:r>
      <w:r>
        <w:rPr>
          <w:rFonts w:hint="eastAsia"/>
          <w:highlight w:val="yellow"/>
        </w:rPr>
        <w:t>0</w:t>
      </w:r>
      <w:r>
        <w:rPr>
          <w:rFonts w:hint="eastAsia"/>
          <w:highlight w:val="yellow"/>
        </w:rPr>
        <w:t>－</w:t>
      </w:r>
      <w:r>
        <w:rPr>
          <w:rFonts w:hint="eastAsia"/>
          <w:highlight w:val="yellow"/>
        </w:rPr>
        <w:t>4095</w:t>
      </w:r>
      <w:r>
        <w:rPr>
          <w:rFonts w:hint="eastAsia"/>
          <w:highlight w:val="yellow"/>
        </w:rPr>
        <w:t>，</w:t>
      </w:r>
      <w:r>
        <w:rPr>
          <w:rFonts w:hint="eastAsia"/>
        </w:rPr>
        <w:t>可配置的值为</w:t>
      </w:r>
      <w:r>
        <w:rPr>
          <w:rFonts w:hint="eastAsia"/>
        </w:rPr>
        <w:t>1</w:t>
      </w:r>
      <w:r>
        <w:rPr>
          <w:rFonts w:hint="eastAsia"/>
        </w:rPr>
        <w:t>－</w:t>
      </w:r>
      <w:r>
        <w:rPr>
          <w:rFonts w:hint="eastAsia"/>
        </w:rPr>
        <w:t>4094</w:t>
      </w:r>
      <w:r>
        <w:rPr>
          <w:rFonts w:hint="eastAsia"/>
        </w:rPr>
        <w:t>，</w:t>
      </w:r>
      <w:r>
        <w:rPr>
          <w:rFonts w:hint="eastAsia"/>
        </w:rPr>
        <w:t>0</w:t>
      </w:r>
      <w:r>
        <w:rPr>
          <w:rFonts w:hint="eastAsia"/>
        </w:rPr>
        <w:t>和</w:t>
      </w:r>
      <w:r>
        <w:rPr>
          <w:rFonts w:hint="eastAsia"/>
        </w:rPr>
        <w:t>4095</w:t>
      </w:r>
      <w:r>
        <w:rPr>
          <w:rFonts w:hint="eastAsia"/>
        </w:rPr>
        <w:t>为保留值。</w:t>
      </w:r>
    </w:p>
    <w:p w14:paraId="661708EB" w14:textId="77777777" w:rsidR="00870A08" w:rsidRDefault="003A5418">
      <w:pPr>
        <w:ind w:firstLine="420"/>
      </w:pPr>
      <w:r>
        <w:rPr>
          <w:rFonts w:hint="eastAsia"/>
        </w:rPr>
        <w:t>Access</w:t>
      </w:r>
      <w:r>
        <w:rPr>
          <w:rFonts w:hint="eastAsia"/>
        </w:rPr>
        <w:t>接口是交换机上用来连接用户主机的接口。当</w:t>
      </w:r>
      <w:r>
        <w:rPr>
          <w:rFonts w:hint="eastAsia"/>
        </w:rPr>
        <w:t>Access</w:t>
      </w:r>
      <w:r>
        <w:rPr>
          <w:rFonts w:hint="eastAsia"/>
        </w:rPr>
        <w:t>接口从主机收到一个不带</w:t>
      </w:r>
      <w:r>
        <w:rPr>
          <w:rFonts w:hint="eastAsia"/>
        </w:rPr>
        <w:t>VLAN</w:t>
      </w:r>
      <w:r>
        <w:rPr>
          <w:rFonts w:hint="eastAsia"/>
        </w:rPr>
        <w:t>标签的数据帧时，会给该数据帧加上与</w:t>
      </w:r>
      <w:r>
        <w:rPr>
          <w:rFonts w:hint="eastAsia"/>
        </w:rPr>
        <w:t>PVID</w:t>
      </w:r>
      <w:r>
        <w:rPr>
          <w:rFonts w:hint="eastAsia"/>
        </w:rPr>
        <w:t>一致的</w:t>
      </w:r>
      <w:r>
        <w:rPr>
          <w:rFonts w:hint="eastAsia"/>
        </w:rPr>
        <w:t xml:space="preserve">VLAN </w:t>
      </w:r>
      <w:r>
        <w:rPr>
          <w:rFonts w:hint="eastAsia"/>
        </w:rPr>
        <w:t>标签（</w:t>
      </w:r>
      <w:r>
        <w:rPr>
          <w:rFonts w:hint="eastAsia"/>
        </w:rPr>
        <w:t>PVID</w:t>
      </w:r>
      <w:r>
        <w:rPr>
          <w:rFonts w:hint="eastAsia"/>
        </w:rPr>
        <w:t>可手工配置，默认是</w:t>
      </w:r>
      <w:r>
        <w:rPr>
          <w:rFonts w:hint="eastAsia"/>
        </w:rPr>
        <w:t>1</w:t>
      </w:r>
      <w:r>
        <w:rPr>
          <w:rFonts w:hint="eastAsia"/>
        </w:rPr>
        <w:t>，即所有交换机上的接口默认都属于</w:t>
      </w:r>
      <w:r>
        <w:rPr>
          <w:rFonts w:hint="eastAsia"/>
        </w:rPr>
        <w:t>VLAN 1</w:t>
      </w:r>
      <w:r>
        <w:rPr>
          <w:rFonts w:hint="eastAsia"/>
        </w:rPr>
        <w:t>）。当</w:t>
      </w:r>
      <w:r>
        <w:rPr>
          <w:rFonts w:hint="eastAsia"/>
        </w:rPr>
        <w:t>Access</w:t>
      </w:r>
      <w:r>
        <w:rPr>
          <w:rFonts w:hint="eastAsia"/>
        </w:rPr>
        <w:t>接口要发送一个带</w:t>
      </w:r>
      <w:r>
        <w:rPr>
          <w:rFonts w:hint="eastAsia"/>
        </w:rPr>
        <w:t>VLAN</w:t>
      </w:r>
      <w:r>
        <w:rPr>
          <w:rFonts w:hint="eastAsia"/>
        </w:rPr>
        <w:t>标签的数据帧给主机时，首先检查该数据帧的</w:t>
      </w:r>
      <w:r>
        <w:rPr>
          <w:rFonts w:hint="eastAsia"/>
        </w:rPr>
        <w:t>VLAN ID</w:t>
      </w:r>
      <w:r>
        <w:rPr>
          <w:rFonts w:hint="eastAsia"/>
        </w:rPr>
        <w:t>是否与自己的</w:t>
      </w:r>
      <w:r>
        <w:rPr>
          <w:rFonts w:hint="eastAsia"/>
        </w:rPr>
        <w:t>PVID</w:t>
      </w:r>
      <w:r>
        <w:rPr>
          <w:rFonts w:hint="eastAsia"/>
        </w:rPr>
        <w:t>相同，若相同，则去掉</w:t>
      </w:r>
      <w:r>
        <w:rPr>
          <w:rFonts w:hint="eastAsia"/>
        </w:rPr>
        <w:t>VLAN</w:t>
      </w:r>
      <w:r>
        <w:rPr>
          <w:rFonts w:hint="eastAsia"/>
        </w:rPr>
        <w:t>标签后发送该数据帧给主机；若不相同，直接丢弃该数据帧。</w:t>
      </w:r>
    </w:p>
    <w:p w14:paraId="1CBE0221" w14:textId="77777777" w:rsidR="00870A08" w:rsidRDefault="003A5418">
      <w:pPr>
        <w:pStyle w:val="10"/>
      </w:pPr>
      <w:r>
        <w:rPr>
          <w:rFonts w:hint="eastAsia"/>
        </w:rPr>
        <w:t>实验目的</w:t>
      </w:r>
    </w:p>
    <w:p w14:paraId="40646EE6" w14:textId="77777777" w:rsidR="00870A08" w:rsidRDefault="003A5418">
      <w:pPr>
        <w:pStyle w:val="12"/>
        <w:numPr>
          <w:ilvl w:val="1"/>
          <w:numId w:val="5"/>
        </w:numPr>
        <w:ind w:firstLineChars="0"/>
        <w:jc w:val="left"/>
      </w:pPr>
      <w:r>
        <w:rPr>
          <w:rFonts w:hint="eastAsia"/>
        </w:rPr>
        <w:t>理解</w:t>
      </w:r>
      <w:r>
        <w:rPr>
          <w:rFonts w:hint="eastAsia"/>
        </w:rPr>
        <w:t>VLAN</w:t>
      </w:r>
      <w:r>
        <w:rPr>
          <w:rFonts w:hint="eastAsia"/>
        </w:rPr>
        <w:t>的应用场景</w:t>
      </w:r>
    </w:p>
    <w:p w14:paraId="67FF4F42" w14:textId="77777777" w:rsidR="00870A08" w:rsidRDefault="003A5418">
      <w:pPr>
        <w:pStyle w:val="12"/>
        <w:numPr>
          <w:ilvl w:val="1"/>
          <w:numId w:val="5"/>
        </w:numPr>
        <w:ind w:firstLineChars="0"/>
        <w:jc w:val="left"/>
      </w:pPr>
      <w:r>
        <w:rPr>
          <w:rFonts w:hint="eastAsia"/>
        </w:rPr>
        <w:t>掌握</w:t>
      </w:r>
      <w:r>
        <w:rPr>
          <w:rFonts w:hint="eastAsia"/>
        </w:rPr>
        <w:t>VLAN</w:t>
      </w:r>
      <w:r>
        <w:rPr>
          <w:rFonts w:hint="eastAsia"/>
        </w:rPr>
        <w:t>的基本配置</w:t>
      </w:r>
    </w:p>
    <w:p w14:paraId="489091C9" w14:textId="77777777" w:rsidR="00870A08" w:rsidRDefault="003A5418">
      <w:pPr>
        <w:pStyle w:val="12"/>
        <w:numPr>
          <w:ilvl w:val="1"/>
          <w:numId w:val="5"/>
        </w:numPr>
        <w:ind w:firstLineChars="0"/>
        <w:jc w:val="left"/>
      </w:pPr>
      <w:r>
        <w:rPr>
          <w:rFonts w:hint="eastAsia"/>
        </w:rPr>
        <w:t>掌握</w:t>
      </w:r>
      <w:r>
        <w:rPr>
          <w:rFonts w:hint="eastAsia"/>
        </w:rPr>
        <w:t>Access</w:t>
      </w:r>
      <w:r>
        <w:rPr>
          <w:rFonts w:hint="eastAsia"/>
        </w:rPr>
        <w:t>接口的配置方法</w:t>
      </w:r>
    </w:p>
    <w:p w14:paraId="6D359AB1" w14:textId="77777777" w:rsidR="00870A08" w:rsidRDefault="003A5418">
      <w:pPr>
        <w:pStyle w:val="12"/>
        <w:numPr>
          <w:ilvl w:val="1"/>
          <w:numId w:val="5"/>
        </w:numPr>
        <w:ind w:firstLineChars="0"/>
        <w:jc w:val="left"/>
      </w:pPr>
      <w:r>
        <w:rPr>
          <w:rFonts w:hint="eastAsia"/>
        </w:rPr>
        <w:t>掌握</w:t>
      </w:r>
      <w:r>
        <w:rPr>
          <w:rFonts w:hint="eastAsia"/>
        </w:rPr>
        <w:t>Access</w:t>
      </w:r>
      <w:r>
        <w:rPr>
          <w:rFonts w:hint="eastAsia"/>
        </w:rPr>
        <w:t>接口加入相应</w:t>
      </w:r>
      <w:r>
        <w:rPr>
          <w:rFonts w:hint="eastAsia"/>
        </w:rPr>
        <w:t>VLAN</w:t>
      </w:r>
      <w:r>
        <w:rPr>
          <w:rFonts w:hint="eastAsia"/>
        </w:rPr>
        <w:t>的方法</w:t>
      </w:r>
    </w:p>
    <w:p w14:paraId="3C7C6DDD" w14:textId="77777777" w:rsidR="00870A08" w:rsidRDefault="003A5418">
      <w:pPr>
        <w:pStyle w:val="10"/>
      </w:pPr>
      <w:r>
        <w:rPr>
          <w:rFonts w:hint="eastAsia"/>
        </w:rPr>
        <w:lastRenderedPageBreak/>
        <w:t>实验内容</w:t>
      </w:r>
    </w:p>
    <w:p w14:paraId="0C8F90FA" w14:textId="77777777" w:rsidR="00870A08" w:rsidRDefault="003A5418">
      <w:pPr>
        <w:ind w:firstLine="420"/>
      </w:pPr>
      <w:r>
        <w:rPr>
          <w:rFonts w:hint="eastAsia"/>
        </w:rPr>
        <w:t>本实验模拟企业网络场景，公司内网是一个大的局域网，二层交换机</w:t>
      </w:r>
      <w:r>
        <w:rPr>
          <w:rFonts w:hint="eastAsia"/>
        </w:rPr>
        <w:t>S1</w:t>
      </w:r>
      <w:r>
        <w:rPr>
          <w:rFonts w:hint="eastAsia"/>
        </w:rPr>
        <w:t>放置在一楼，在一楼办公的部门有</w:t>
      </w:r>
      <w:r>
        <w:rPr>
          <w:rFonts w:hint="eastAsia"/>
        </w:rPr>
        <w:t>IT</w:t>
      </w:r>
      <w:r>
        <w:rPr>
          <w:rFonts w:hint="eastAsia"/>
        </w:rPr>
        <w:t>部和人事部，二层交换机</w:t>
      </w:r>
      <w:r>
        <w:rPr>
          <w:rFonts w:hint="eastAsia"/>
        </w:rPr>
        <w:t>S2</w:t>
      </w:r>
      <w:r>
        <w:rPr>
          <w:rFonts w:hint="eastAsia"/>
        </w:rPr>
        <w:t>放置在二楼，在二楼办公的部门有市场部和研发部。由于交换机组成的是一个广播网，交换机连接的所有主机都能互相通信，而公司策略是需要不同部门之间的主机不能互相通信，同一部门内的主机才可以互相访问。因此需要在交换机上划分不同的</w:t>
      </w:r>
      <w:r>
        <w:rPr>
          <w:rFonts w:hint="eastAsia"/>
        </w:rPr>
        <w:t>VLAN</w:t>
      </w:r>
      <w:r>
        <w:rPr>
          <w:rFonts w:hint="eastAsia"/>
        </w:rPr>
        <w:t>，并将连接主机的交换机接口配置成</w:t>
      </w:r>
      <w:r>
        <w:rPr>
          <w:rFonts w:hint="eastAsia"/>
        </w:rPr>
        <w:t>Access</w:t>
      </w:r>
      <w:r>
        <w:rPr>
          <w:rFonts w:hint="eastAsia"/>
        </w:rPr>
        <w:t>接口划分到相应</w:t>
      </w:r>
      <w:r>
        <w:rPr>
          <w:rFonts w:hint="eastAsia"/>
        </w:rPr>
        <w:t>VLAN</w:t>
      </w:r>
      <w:r>
        <w:rPr>
          <w:rFonts w:hint="eastAsia"/>
        </w:rPr>
        <w:t>内，实现公司不同部门之间不能互访的策略。</w:t>
      </w:r>
    </w:p>
    <w:p w14:paraId="7AB98A8D" w14:textId="77777777" w:rsidR="00870A08" w:rsidRDefault="003A5418">
      <w:pPr>
        <w:pStyle w:val="10"/>
      </w:pPr>
      <w:r>
        <w:rPr>
          <w:rFonts w:hint="eastAsia"/>
        </w:rPr>
        <w:t>实验拓扑</w:t>
      </w:r>
    </w:p>
    <w:p w14:paraId="3B054B38" w14:textId="77777777" w:rsidR="00870A08" w:rsidRDefault="003A5418">
      <w:pPr>
        <w:pStyle w:val="aff6"/>
        <w:jc w:val="center"/>
      </w:pPr>
      <w:r>
        <w:rPr>
          <w:noProof/>
          <w:lang w:val="en-GB"/>
        </w:rPr>
        <w:drawing>
          <wp:inline distT="0" distB="0" distL="0" distR="0" wp14:anchorId="63D12115" wp14:editId="68EF05FB">
            <wp:extent cx="5715635" cy="2447925"/>
            <wp:effectExtent l="19050" t="0" r="0" b="0"/>
            <wp:docPr id="546" name="图片 594"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94" descr="捕获.PNG"/>
                    <pic:cNvPicPr>
                      <a:picLocks noChangeAspect="1"/>
                    </pic:cNvPicPr>
                  </pic:nvPicPr>
                  <pic:blipFill>
                    <a:blip r:embed="rId101" cstate="print">
                      <a:grayscl/>
                    </a:blip>
                    <a:stretch>
                      <a:fillRect/>
                    </a:stretch>
                  </pic:blipFill>
                  <pic:spPr>
                    <a:xfrm>
                      <a:off x="0" y="0"/>
                      <a:ext cx="5715798" cy="2448267"/>
                    </a:xfrm>
                    <a:prstGeom prst="rect">
                      <a:avLst/>
                    </a:prstGeom>
                  </pic:spPr>
                </pic:pic>
              </a:graphicData>
            </a:graphic>
          </wp:inline>
        </w:drawing>
      </w:r>
    </w:p>
    <w:p w14:paraId="552370E5" w14:textId="77777777" w:rsidR="00870A08" w:rsidRDefault="003A5418">
      <w:pPr>
        <w:pStyle w:val="aff6"/>
        <w:jc w:val="center"/>
      </w:pPr>
      <w:r>
        <w:rPr>
          <w:rFonts w:hint="eastAsia"/>
        </w:rPr>
        <w:t>图</w:t>
      </w:r>
      <w:r>
        <w:rPr>
          <w:rFonts w:hint="eastAsia"/>
        </w:rPr>
        <w:t>3-1 VLAN</w:t>
      </w:r>
      <w:r>
        <w:rPr>
          <w:rFonts w:hint="eastAsia"/>
        </w:rPr>
        <w:t>基础配置及</w:t>
      </w:r>
      <w:r>
        <w:rPr>
          <w:rFonts w:hint="eastAsia"/>
        </w:rPr>
        <w:t>Access</w:t>
      </w:r>
      <w:r>
        <w:rPr>
          <w:rFonts w:hint="eastAsia"/>
        </w:rPr>
        <w:t>接口拓扑图</w:t>
      </w:r>
    </w:p>
    <w:p w14:paraId="4BAEDAF5"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403695C3" w14:textId="77777777">
        <w:trPr>
          <w:trHeight w:val="471"/>
          <w:jc w:val="center"/>
        </w:trPr>
        <w:tc>
          <w:tcPr>
            <w:tcW w:w="1594" w:type="dxa"/>
            <w:vAlign w:val="center"/>
          </w:tcPr>
          <w:p w14:paraId="0E12B3B6" w14:textId="77777777" w:rsidR="00870A08" w:rsidRDefault="003A5418">
            <w:pPr>
              <w:spacing w:line="240" w:lineRule="auto"/>
              <w:ind w:firstLineChars="0" w:firstLine="0"/>
              <w:jc w:val="center"/>
            </w:pPr>
            <w:r>
              <w:rPr>
                <w:rFonts w:hint="eastAsia"/>
              </w:rPr>
              <w:t>设备</w:t>
            </w:r>
          </w:p>
        </w:tc>
        <w:tc>
          <w:tcPr>
            <w:tcW w:w="1706" w:type="dxa"/>
            <w:vAlign w:val="center"/>
          </w:tcPr>
          <w:p w14:paraId="7E850443" w14:textId="77777777" w:rsidR="00870A08" w:rsidRDefault="003A5418">
            <w:pPr>
              <w:spacing w:line="240" w:lineRule="auto"/>
              <w:ind w:firstLineChars="0" w:firstLine="0"/>
              <w:jc w:val="center"/>
            </w:pPr>
            <w:r>
              <w:rPr>
                <w:rFonts w:hint="eastAsia"/>
              </w:rPr>
              <w:t>接口</w:t>
            </w:r>
          </w:p>
        </w:tc>
        <w:tc>
          <w:tcPr>
            <w:tcW w:w="1882" w:type="dxa"/>
            <w:vAlign w:val="center"/>
          </w:tcPr>
          <w:p w14:paraId="5001728E"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629480EF" w14:textId="77777777" w:rsidR="00870A08" w:rsidRDefault="003A5418">
            <w:pPr>
              <w:spacing w:line="240" w:lineRule="auto"/>
              <w:ind w:firstLineChars="0" w:firstLine="0"/>
              <w:jc w:val="center"/>
            </w:pPr>
            <w:r>
              <w:rPr>
                <w:rFonts w:hint="eastAsia"/>
              </w:rPr>
              <w:t>子网掩码</w:t>
            </w:r>
          </w:p>
        </w:tc>
        <w:tc>
          <w:tcPr>
            <w:tcW w:w="1458" w:type="dxa"/>
            <w:vAlign w:val="center"/>
          </w:tcPr>
          <w:p w14:paraId="7623385F" w14:textId="77777777" w:rsidR="00870A08" w:rsidRDefault="003A5418">
            <w:pPr>
              <w:spacing w:line="240" w:lineRule="auto"/>
              <w:ind w:firstLineChars="0" w:firstLine="0"/>
              <w:jc w:val="center"/>
            </w:pPr>
            <w:r>
              <w:rPr>
                <w:rFonts w:hint="eastAsia"/>
              </w:rPr>
              <w:t>默认网关</w:t>
            </w:r>
          </w:p>
        </w:tc>
      </w:tr>
      <w:tr w:rsidR="00870A08" w14:paraId="649DC300" w14:textId="77777777">
        <w:trPr>
          <w:jc w:val="center"/>
        </w:trPr>
        <w:tc>
          <w:tcPr>
            <w:tcW w:w="1594" w:type="dxa"/>
            <w:vAlign w:val="center"/>
          </w:tcPr>
          <w:p w14:paraId="091C406C" w14:textId="77777777" w:rsidR="00870A08" w:rsidRDefault="003A5418">
            <w:pPr>
              <w:spacing w:line="240" w:lineRule="auto"/>
              <w:ind w:firstLineChars="0" w:firstLine="0"/>
              <w:jc w:val="center"/>
            </w:pPr>
            <w:r>
              <w:rPr>
                <w:rFonts w:hint="eastAsia"/>
              </w:rPr>
              <w:t>PC-1</w:t>
            </w:r>
          </w:p>
        </w:tc>
        <w:tc>
          <w:tcPr>
            <w:tcW w:w="1706" w:type="dxa"/>
            <w:vAlign w:val="center"/>
          </w:tcPr>
          <w:p w14:paraId="1BE015E6" w14:textId="77777777" w:rsidR="00870A08" w:rsidRDefault="003A5418">
            <w:pPr>
              <w:spacing w:line="240" w:lineRule="auto"/>
              <w:ind w:firstLineChars="0" w:firstLine="0"/>
              <w:jc w:val="center"/>
            </w:pPr>
            <w:r>
              <w:rPr>
                <w:rFonts w:hint="eastAsia"/>
              </w:rPr>
              <w:t>Ethernet 0/0/1</w:t>
            </w:r>
          </w:p>
        </w:tc>
        <w:tc>
          <w:tcPr>
            <w:tcW w:w="1882" w:type="dxa"/>
            <w:vAlign w:val="center"/>
          </w:tcPr>
          <w:p w14:paraId="7EB4E7E6" w14:textId="77777777" w:rsidR="00870A08" w:rsidRDefault="003A5418">
            <w:pPr>
              <w:spacing w:line="240" w:lineRule="auto"/>
              <w:ind w:firstLineChars="0" w:firstLine="0"/>
              <w:jc w:val="center"/>
            </w:pPr>
            <w:r>
              <w:rPr>
                <w:rFonts w:hint="eastAsia"/>
              </w:rPr>
              <w:t>10.1.1.1</w:t>
            </w:r>
          </w:p>
        </w:tc>
        <w:tc>
          <w:tcPr>
            <w:tcW w:w="1882" w:type="dxa"/>
            <w:vAlign w:val="center"/>
          </w:tcPr>
          <w:p w14:paraId="7D317077" w14:textId="77777777" w:rsidR="00870A08" w:rsidRDefault="003A5418">
            <w:pPr>
              <w:spacing w:line="240" w:lineRule="auto"/>
              <w:ind w:firstLineChars="0" w:firstLine="0"/>
              <w:jc w:val="center"/>
            </w:pPr>
            <w:r>
              <w:rPr>
                <w:rFonts w:hint="eastAsia"/>
              </w:rPr>
              <w:t>255.255.255.0</w:t>
            </w:r>
          </w:p>
        </w:tc>
        <w:tc>
          <w:tcPr>
            <w:tcW w:w="1458" w:type="dxa"/>
            <w:vAlign w:val="center"/>
          </w:tcPr>
          <w:p w14:paraId="6CB486A1" w14:textId="77777777" w:rsidR="00870A08" w:rsidRDefault="003A5418">
            <w:pPr>
              <w:spacing w:line="240" w:lineRule="auto"/>
              <w:ind w:firstLineChars="0" w:firstLine="0"/>
              <w:jc w:val="center"/>
            </w:pPr>
            <w:r>
              <w:rPr>
                <w:rFonts w:hint="eastAsia"/>
              </w:rPr>
              <w:t>N/A</w:t>
            </w:r>
          </w:p>
        </w:tc>
      </w:tr>
      <w:tr w:rsidR="00870A08" w14:paraId="6CE23257" w14:textId="77777777">
        <w:trPr>
          <w:jc w:val="center"/>
        </w:trPr>
        <w:tc>
          <w:tcPr>
            <w:tcW w:w="1594" w:type="dxa"/>
            <w:vAlign w:val="center"/>
          </w:tcPr>
          <w:p w14:paraId="134EC23A" w14:textId="77777777" w:rsidR="00870A08" w:rsidRDefault="003A5418">
            <w:pPr>
              <w:spacing w:line="240" w:lineRule="auto"/>
              <w:ind w:firstLineChars="0" w:firstLine="0"/>
              <w:jc w:val="center"/>
            </w:pPr>
            <w:r>
              <w:rPr>
                <w:rFonts w:hint="eastAsia"/>
              </w:rPr>
              <w:t>PC-2</w:t>
            </w:r>
          </w:p>
        </w:tc>
        <w:tc>
          <w:tcPr>
            <w:tcW w:w="1706" w:type="dxa"/>
            <w:vAlign w:val="center"/>
          </w:tcPr>
          <w:p w14:paraId="4F7DDBC6" w14:textId="77777777" w:rsidR="00870A08" w:rsidRDefault="003A5418">
            <w:pPr>
              <w:spacing w:line="240" w:lineRule="auto"/>
              <w:ind w:firstLineChars="0" w:firstLine="0"/>
              <w:jc w:val="center"/>
            </w:pPr>
            <w:r>
              <w:rPr>
                <w:rFonts w:hint="eastAsia"/>
              </w:rPr>
              <w:t>Ethernet 0/0/1</w:t>
            </w:r>
          </w:p>
        </w:tc>
        <w:tc>
          <w:tcPr>
            <w:tcW w:w="1882" w:type="dxa"/>
            <w:vAlign w:val="center"/>
          </w:tcPr>
          <w:p w14:paraId="2A651751" w14:textId="77777777" w:rsidR="00870A08" w:rsidRDefault="003A5418">
            <w:pPr>
              <w:spacing w:line="240" w:lineRule="auto"/>
              <w:ind w:firstLineChars="0" w:firstLine="0"/>
              <w:jc w:val="center"/>
            </w:pPr>
            <w:r>
              <w:rPr>
                <w:rFonts w:hint="eastAsia"/>
              </w:rPr>
              <w:t>10.1.1.2</w:t>
            </w:r>
          </w:p>
        </w:tc>
        <w:tc>
          <w:tcPr>
            <w:tcW w:w="1882" w:type="dxa"/>
            <w:vAlign w:val="center"/>
          </w:tcPr>
          <w:p w14:paraId="033C56D8" w14:textId="77777777" w:rsidR="00870A08" w:rsidRDefault="003A5418">
            <w:pPr>
              <w:spacing w:line="240" w:lineRule="auto"/>
              <w:ind w:firstLineChars="0" w:firstLine="0"/>
              <w:jc w:val="center"/>
            </w:pPr>
            <w:r>
              <w:rPr>
                <w:rFonts w:hint="eastAsia"/>
              </w:rPr>
              <w:t>255.255.255.0</w:t>
            </w:r>
          </w:p>
        </w:tc>
        <w:tc>
          <w:tcPr>
            <w:tcW w:w="1458" w:type="dxa"/>
            <w:vAlign w:val="center"/>
          </w:tcPr>
          <w:p w14:paraId="3CDC5CD5" w14:textId="77777777" w:rsidR="00870A08" w:rsidRDefault="003A5418">
            <w:pPr>
              <w:spacing w:line="240" w:lineRule="auto"/>
              <w:ind w:firstLineChars="0" w:firstLine="0"/>
              <w:jc w:val="center"/>
            </w:pPr>
            <w:r>
              <w:rPr>
                <w:rFonts w:hint="eastAsia"/>
              </w:rPr>
              <w:t>N/A</w:t>
            </w:r>
          </w:p>
        </w:tc>
      </w:tr>
      <w:tr w:rsidR="00870A08" w14:paraId="50D8D54F" w14:textId="77777777">
        <w:trPr>
          <w:jc w:val="center"/>
        </w:trPr>
        <w:tc>
          <w:tcPr>
            <w:tcW w:w="1594" w:type="dxa"/>
            <w:vAlign w:val="center"/>
          </w:tcPr>
          <w:p w14:paraId="3CB23814" w14:textId="77777777" w:rsidR="00870A08" w:rsidRDefault="003A5418">
            <w:pPr>
              <w:spacing w:line="240" w:lineRule="auto"/>
              <w:ind w:firstLineChars="0" w:firstLine="0"/>
              <w:jc w:val="center"/>
            </w:pPr>
            <w:r>
              <w:rPr>
                <w:rFonts w:hint="eastAsia"/>
              </w:rPr>
              <w:t>PC-3</w:t>
            </w:r>
          </w:p>
        </w:tc>
        <w:tc>
          <w:tcPr>
            <w:tcW w:w="1706" w:type="dxa"/>
            <w:vAlign w:val="center"/>
          </w:tcPr>
          <w:p w14:paraId="1C1E3681" w14:textId="77777777" w:rsidR="00870A08" w:rsidRDefault="003A5418">
            <w:pPr>
              <w:spacing w:line="240" w:lineRule="auto"/>
              <w:ind w:firstLineChars="0" w:firstLine="0"/>
              <w:jc w:val="center"/>
            </w:pPr>
            <w:r>
              <w:rPr>
                <w:rFonts w:hint="eastAsia"/>
              </w:rPr>
              <w:t>Ethernet 0/0/1</w:t>
            </w:r>
          </w:p>
        </w:tc>
        <w:tc>
          <w:tcPr>
            <w:tcW w:w="1882" w:type="dxa"/>
            <w:vAlign w:val="center"/>
          </w:tcPr>
          <w:p w14:paraId="4E1DA12B" w14:textId="77777777" w:rsidR="00870A08" w:rsidRDefault="003A5418">
            <w:pPr>
              <w:spacing w:line="240" w:lineRule="auto"/>
              <w:ind w:firstLineChars="0" w:firstLine="0"/>
              <w:jc w:val="center"/>
            </w:pPr>
            <w:r>
              <w:rPr>
                <w:rFonts w:hint="eastAsia"/>
              </w:rPr>
              <w:t>10.1.1.3</w:t>
            </w:r>
          </w:p>
        </w:tc>
        <w:tc>
          <w:tcPr>
            <w:tcW w:w="1882" w:type="dxa"/>
            <w:vAlign w:val="center"/>
          </w:tcPr>
          <w:p w14:paraId="61BCD233" w14:textId="77777777" w:rsidR="00870A08" w:rsidRDefault="003A5418">
            <w:pPr>
              <w:spacing w:line="240" w:lineRule="auto"/>
              <w:ind w:firstLineChars="0" w:firstLine="0"/>
              <w:jc w:val="center"/>
            </w:pPr>
            <w:r>
              <w:rPr>
                <w:rFonts w:hint="eastAsia"/>
              </w:rPr>
              <w:t>255.255.255.0</w:t>
            </w:r>
          </w:p>
        </w:tc>
        <w:tc>
          <w:tcPr>
            <w:tcW w:w="1458" w:type="dxa"/>
            <w:vAlign w:val="center"/>
          </w:tcPr>
          <w:p w14:paraId="23D8D7BB" w14:textId="77777777" w:rsidR="00870A08" w:rsidRDefault="003A5418">
            <w:pPr>
              <w:spacing w:line="240" w:lineRule="auto"/>
              <w:ind w:firstLineChars="0" w:firstLine="0"/>
              <w:jc w:val="center"/>
            </w:pPr>
            <w:r>
              <w:rPr>
                <w:rFonts w:hint="eastAsia"/>
              </w:rPr>
              <w:t>N/A</w:t>
            </w:r>
          </w:p>
        </w:tc>
      </w:tr>
      <w:tr w:rsidR="00870A08" w14:paraId="091DF83A" w14:textId="77777777">
        <w:trPr>
          <w:jc w:val="center"/>
        </w:trPr>
        <w:tc>
          <w:tcPr>
            <w:tcW w:w="1594" w:type="dxa"/>
            <w:vAlign w:val="center"/>
          </w:tcPr>
          <w:p w14:paraId="297C1044" w14:textId="77777777" w:rsidR="00870A08" w:rsidRDefault="003A5418">
            <w:pPr>
              <w:spacing w:line="240" w:lineRule="auto"/>
              <w:ind w:firstLineChars="0" w:firstLine="0"/>
              <w:jc w:val="center"/>
            </w:pPr>
            <w:r>
              <w:rPr>
                <w:rFonts w:hint="eastAsia"/>
              </w:rPr>
              <w:t>PC-4</w:t>
            </w:r>
          </w:p>
        </w:tc>
        <w:tc>
          <w:tcPr>
            <w:tcW w:w="1706" w:type="dxa"/>
            <w:vAlign w:val="center"/>
          </w:tcPr>
          <w:p w14:paraId="1788CF02" w14:textId="77777777" w:rsidR="00870A08" w:rsidRDefault="003A5418">
            <w:pPr>
              <w:spacing w:line="240" w:lineRule="auto"/>
              <w:ind w:firstLineChars="0" w:firstLine="0"/>
              <w:jc w:val="center"/>
            </w:pPr>
            <w:r>
              <w:rPr>
                <w:rFonts w:hint="eastAsia"/>
              </w:rPr>
              <w:t>Ethernet 0/0/1</w:t>
            </w:r>
          </w:p>
        </w:tc>
        <w:tc>
          <w:tcPr>
            <w:tcW w:w="1882" w:type="dxa"/>
            <w:vAlign w:val="center"/>
          </w:tcPr>
          <w:p w14:paraId="767A2C15" w14:textId="77777777" w:rsidR="00870A08" w:rsidRDefault="003A5418">
            <w:pPr>
              <w:spacing w:line="240" w:lineRule="auto"/>
              <w:ind w:firstLineChars="0" w:firstLine="0"/>
              <w:jc w:val="center"/>
            </w:pPr>
            <w:r>
              <w:rPr>
                <w:rFonts w:hint="eastAsia"/>
              </w:rPr>
              <w:t>10.1.1.4</w:t>
            </w:r>
          </w:p>
        </w:tc>
        <w:tc>
          <w:tcPr>
            <w:tcW w:w="1882" w:type="dxa"/>
            <w:vAlign w:val="center"/>
          </w:tcPr>
          <w:p w14:paraId="47FA0FD9" w14:textId="77777777" w:rsidR="00870A08" w:rsidRDefault="003A5418">
            <w:pPr>
              <w:spacing w:line="240" w:lineRule="auto"/>
              <w:ind w:firstLineChars="0" w:firstLine="0"/>
              <w:jc w:val="center"/>
            </w:pPr>
            <w:r>
              <w:rPr>
                <w:rFonts w:hint="eastAsia"/>
              </w:rPr>
              <w:t>255.255.255.0</w:t>
            </w:r>
          </w:p>
        </w:tc>
        <w:tc>
          <w:tcPr>
            <w:tcW w:w="1458" w:type="dxa"/>
            <w:vAlign w:val="center"/>
          </w:tcPr>
          <w:p w14:paraId="5F3ED92A" w14:textId="77777777" w:rsidR="00870A08" w:rsidRDefault="003A5418">
            <w:pPr>
              <w:spacing w:line="240" w:lineRule="auto"/>
              <w:ind w:firstLineChars="0" w:firstLine="0"/>
              <w:jc w:val="center"/>
            </w:pPr>
            <w:r>
              <w:rPr>
                <w:rFonts w:hint="eastAsia"/>
              </w:rPr>
              <w:t>N/A</w:t>
            </w:r>
          </w:p>
        </w:tc>
      </w:tr>
      <w:tr w:rsidR="00870A08" w14:paraId="2F344A97" w14:textId="77777777">
        <w:trPr>
          <w:jc w:val="center"/>
        </w:trPr>
        <w:tc>
          <w:tcPr>
            <w:tcW w:w="1594" w:type="dxa"/>
            <w:vAlign w:val="center"/>
          </w:tcPr>
          <w:p w14:paraId="5DC885FC" w14:textId="77777777" w:rsidR="00870A08" w:rsidRDefault="003A5418">
            <w:pPr>
              <w:spacing w:line="240" w:lineRule="auto"/>
              <w:ind w:firstLineChars="0" w:firstLine="0"/>
              <w:jc w:val="center"/>
            </w:pPr>
            <w:r>
              <w:rPr>
                <w:rFonts w:hint="eastAsia"/>
              </w:rPr>
              <w:t>PC-5</w:t>
            </w:r>
          </w:p>
        </w:tc>
        <w:tc>
          <w:tcPr>
            <w:tcW w:w="1706" w:type="dxa"/>
            <w:vAlign w:val="center"/>
          </w:tcPr>
          <w:p w14:paraId="70C9083C" w14:textId="77777777" w:rsidR="00870A08" w:rsidRDefault="003A5418">
            <w:pPr>
              <w:spacing w:line="240" w:lineRule="auto"/>
              <w:ind w:firstLineChars="0" w:firstLine="0"/>
              <w:jc w:val="center"/>
            </w:pPr>
            <w:r>
              <w:rPr>
                <w:rFonts w:hint="eastAsia"/>
              </w:rPr>
              <w:t>Ethernet 0/0/1</w:t>
            </w:r>
          </w:p>
        </w:tc>
        <w:tc>
          <w:tcPr>
            <w:tcW w:w="1882" w:type="dxa"/>
            <w:vAlign w:val="center"/>
          </w:tcPr>
          <w:p w14:paraId="6B4DD104" w14:textId="77777777" w:rsidR="00870A08" w:rsidRDefault="003A5418">
            <w:pPr>
              <w:spacing w:line="240" w:lineRule="auto"/>
              <w:ind w:firstLineChars="0" w:firstLine="0"/>
              <w:jc w:val="center"/>
            </w:pPr>
            <w:r>
              <w:rPr>
                <w:rFonts w:hint="eastAsia"/>
              </w:rPr>
              <w:t>10.1.1.5</w:t>
            </w:r>
          </w:p>
        </w:tc>
        <w:tc>
          <w:tcPr>
            <w:tcW w:w="1882" w:type="dxa"/>
            <w:vAlign w:val="center"/>
          </w:tcPr>
          <w:p w14:paraId="235883F6" w14:textId="77777777" w:rsidR="00870A08" w:rsidRDefault="003A5418">
            <w:pPr>
              <w:spacing w:line="240" w:lineRule="auto"/>
              <w:ind w:firstLineChars="0" w:firstLine="0"/>
              <w:jc w:val="center"/>
            </w:pPr>
            <w:r>
              <w:rPr>
                <w:rFonts w:hint="eastAsia"/>
              </w:rPr>
              <w:t>255.255.255.0</w:t>
            </w:r>
          </w:p>
        </w:tc>
        <w:tc>
          <w:tcPr>
            <w:tcW w:w="1458" w:type="dxa"/>
            <w:vAlign w:val="center"/>
          </w:tcPr>
          <w:p w14:paraId="15CB3170" w14:textId="77777777" w:rsidR="00870A08" w:rsidRDefault="003A5418">
            <w:pPr>
              <w:spacing w:line="240" w:lineRule="auto"/>
              <w:ind w:firstLineChars="0" w:firstLine="0"/>
              <w:jc w:val="center"/>
            </w:pPr>
            <w:r>
              <w:rPr>
                <w:rFonts w:hint="eastAsia"/>
              </w:rPr>
              <w:t>N/A</w:t>
            </w:r>
          </w:p>
        </w:tc>
      </w:tr>
    </w:tbl>
    <w:p w14:paraId="041E3F7A" w14:textId="77777777" w:rsidR="00870A08" w:rsidRDefault="003A5418">
      <w:pPr>
        <w:pStyle w:val="10"/>
      </w:pPr>
      <w:r>
        <w:rPr>
          <w:rFonts w:hint="eastAsia"/>
        </w:rPr>
        <w:lastRenderedPageBreak/>
        <w:t>实验步骤</w:t>
      </w:r>
    </w:p>
    <w:p w14:paraId="1775DCC7" w14:textId="77777777" w:rsidR="00870A08" w:rsidRDefault="003A5418">
      <w:pPr>
        <w:pStyle w:val="2"/>
        <w:numPr>
          <w:ilvl w:val="0"/>
          <w:numId w:val="13"/>
        </w:numPr>
      </w:pPr>
      <w:r>
        <w:rPr>
          <w:rFonts w:hint="eastAsia"/>
        </w:rPr>
        <w:t>基本配置</w:t>
      </w:r>
    </w:p>
    <w:p w14:paraId="1FA36D46" w14:textId="77777777" w:rsidR="00870A08" w:rsidRDefault="003A5418">
      <w:pPr>
        <w:ind w:firstLineChars="0" w:firstLine="420"/>
        <w:jc w:val="left"/>
      </w:pPr>
      <w:r>
        <w:rPr>
          <w:rFonts w:hint="eastAsia"/>
        </w:rPr>
        <w:t>根据实验编址表进行相应的基本</w:t>
      </w:r>
      <w:r>
        <w:rPr>
          <w:rFonts w:hint="eastAsia"/>
        </w:rPr>
        <w:t>IP</w:t>
      </w:r>
      <w:r>
        <w:rPr>
          <w:rFonts w:hint="eastAsia"/>
        </w:rPr>
        <w:t>地址配置，在此步骤中不要为交换机创建任何的</w:t>
      </w:r>
      <w:r>
        <w:rPr>
          <w:rFonts w:hint="eastAsia"/>
        </w:rPr>
        <w:t>VLAN</w:t>
      </w:r>
      <w:r>
        <w:rPr>
          <w:rFonts w:hint="eastAsia"/>
        </w:rPr>
        <w:t>。</w:t>
      </w:r>
    </w:p>
    <w:p w14:paraId="5BA3EBFF" w14:textId="77777777" w:rsidR="00870A08" w:rsidRDefault="003A5418">
      <w:pPr>
        <w:pStyle w:val="12"/>
        <w:ind w:left="420" w:firstLineChars="0" w:firstLine="0"/>
        <w:jc w:val="left"/>
      </w:pPr>
      <w:r>
        <w:rPr>
          <w:rFonts w:hint="eastAsia"/>
        </w:rPr>
        <w:t>并使用</w:t>
      </w:r>
      <w:r>
        <w:rPr>
          <w:rFonts w:hint="eastAsia"/>
          <w:b/>
        </w:rPr>
        <w:t>ping</w:t>
      </w:r>
      <w:r>
        <w:rPr>
          <w:rFonts w:hint="eastAsia"/>
        </w:rPr>
        <w:t>命令检测各直连链路的连通性。所有的</w:t>
      </w:r>
      <w:r>
        <w:rPr>
          <w:rFonts w:hint="eastAsia"/>
        </w:rPr>
        <w:t>PC</w:t>
      </w:r>
      <w:r>
        <w:rPr>
          <w:rFonts w:hint="eastAsia"/>
        </w:rPr>
        <w:t>都能相互通信。</w:t>
      </w:r>
    </w:p>
    <w:p w14:paraId="3AA1801C" w14:textId="77777777" w:rsidR="00870A08" w:rsidRDefault="003A5418">
      <w:pPr>
        <w:pStyle w:val="aff6"/>
      </w:pPr>
      <w:r>
        <w:t>[</w:t>
      </w:r>
      <w:r>
        <w:rPr>
          <w:rFonts w:hint="eastAsia"/>
        </w:rPr>
        <w:t>PC</w:t>
      </w:r>
      <w:r>
        <w:t>]</w:t>
      </w:r>
      <w:r>
        <w:rPr>
          <w:highlight w:val="yellow"/>
        </w:rPr>
        <w:t>ping -c 1</w:t>
      </w:r>
      <w:r>
        <w:t xml:space="preserve"> 10.</w:t>
      </w:r>
      <w:r>
        <w:rPr>
          <w:rFonts w:hint="eastAsia"/>
        </w:rPr>
        <w:t>1</w:t>
      </w:r>
      <w:r>
        <w:t>.1.2</w:t>
      </w:r>
    </w:p>
    <w:p w14:paraId="60BC9048" w14:textId="77777777" w:rsidR="00870A08" w:rsidRDefault="003A5418">
      <w:pPr>
        <w:pStyle w:val="aff6"/>
      </w:pPr>
      <w:r>
        <w:t xml:space="preserve">  PING 10.</w:t>
      </w:r>
      <w:r>
        <w:rPr>
          <w:rFonts w:hint="eastAsia"/>
        </w:rPr>
        <w:t>1</w:t>
      </w:r>
      <w:r>
        <w:t>.1.</w:t>
      </w:r>
      <w:r>
        <w:rPr>
          <w:rFonts w:hint="eastAsia"/>
        </w:rPr>
        <w:t>2</w:t>
      </w:r>
      <w:r>
        <w:t xml:space="preserve">: </w:t>
      </w:r>
      <w:proofErr w:type="gramStart"/>
      <w:r>
        <w:t>56  data</w:t>
      </w:r>
      <w:proofErr w:type="gramEnd"/>
      <w:r>
        <w:t xml:space="preserve"> bytes, press CTRL_C to break</w:t>
      </w:r>
    </w:p>
    <w:p w14:paraId="3CF7F964" w14:textId="77777777" w:rsidR="00870A08" w:rsidRDefault="003A5418">
      <w:pPr>
        <w:pStyle w:val="aff6"/>
      </w:pPr>
      <w:r>
        <w:t xml:space="preserve">    Reply from 10.</w:t>
      </w:r>
      <w:r>
        <w:rPr>
          <w:rFonts w:hint="eastAsia"/>
        </w:rPr>
        <w:t>1</w:t>
      </w:r>
      <w:r>
        <w:t>.1.</w:t>
      </w:r>
      <w:r>
        <w:rPr>
          <w:rFonts w:hint="eastAsia"/>
        </w:rPr>
        <w:t>2</w:t>
      </w:r>
      <w:r>
        <w:t xml:space="preserve">: bytes=56 Sequence=1 </w:t>
      </w:r>
      <w:proofErr w:type="spellStart"/>
      <w:r>
        <w:t>ttl</w:t>
      </w:r>
      <w:proofErr w:type="spellEnd"/>
      <w:r>
        <w:t xml:space="preserve">=255 time=50 </w:t>
      </w:r>
      <w:proofErr w:type="spellStart"/>
      <w:r>
        <w:t>ms</w:t>
      </w:r>
      <w:proofErr w:type="spellEnd"/>
    </w:p>
    <w:p w14:paraId="10274600" w14:textId="77777777" w:rsidR="00870A08" w:rsidRDefault="003A5418">
      <w:pPr>
        <w:pStyle w:val="aff6"/>
      </w:pPr>
      <w:r>
        <w:t xml:space="preserve">  --- 10.</w:t>
      </w:r>
      <w:r>
        <w:rPr>
          <w:rFonts w:hint="eastAsia"/>
        </w:rPr>
        <w:t>1</w:t>
      </w:r>
      <w:r>
        <w:t>.1.2 ping statistics ---</w:t>
      </w:r>
    </w:p>
    <w:p w14:paraId="4DB52B37" w14:textId="77777777" w:rsidR="00870A08" w:rsidRDefault="003A5418">
      <w:pPr>
        <w:pStyle w:val="aff6"/>
      </w:pPr>
      <w:r>
        <w:t xml:space="preserve">    1 packet(s) transmitted</w:t>
      </w:r>
    </w:p>
    <w:p w14:paraId="3A47C62E" w14:textId="77777777" w:rsidR="00870A08" w:rsidRDefault="003A5418">
      <w:pPr>
        <w:pStyle w:val="aff6"/>
      </w:pPr>
      <w:r>
        <w:t xml:space="preserve">    1 packet(s) received</w:t>
      </w:r>
    </w:p>
    <w:p w14:paraId="6E8AAD72" w14:textId="77777777" w:rsidR="00870A08" w:rsidRDefault="003A5418">
      <w:pPr>
        <w:pStyle w:val="aff6"/>
      </w:pPr>
      <w:r>
        <w:t xml:space="preserve">    0.00% packet loss</w:t>
      </w:r>
    </w:p>
    <w:p w14:paraId="592CED57" w14:textId="77777777" w:rsidR="00870A08" w:rsidRDefault="003A5418">
      <w:pPr>
        <w:pStyle w:val="aff6"/>
      </w:pPr>
      <w:r>
        <w:t xml:space="preserve">round-trip min/avg/max = 50/50/50 </w:t>
      </w:r>
      <w:proofErr w:type="spellStart"/>
      <w:r>
        <w:t>ms</w:t>
      </w:r>
      <w:proofErr w:type="spellEnd"/>
    </w:p>
    <w:p w14:paraId="2B9A176C" w14:textId="77777777" w:rsidR="00870A08" w:rsidRDefault="00870A08">
      <w:pPr>
        <w:pStyle w:val="aff6"/>
      </w:pPr>
    </w:p>
    <w:p w14:paraId="51814487" w14:textId="77777777" w:rsidR="00870A08" w:rsidRDefault="003A5418">
      <w:pPr>
        <w:ind w:firstLineChars="0"/>
        <w:jc w:val="left"/>
      </w:pPr>
      <w:r>
        <w:rPr>
          <w:rFonts w:hint="eastAsia"/>
        </w:rPr>
        <w:t>其他主机间互相通信测试和上述相同，略过。</w:t>
      </w:r>
    </w:p>
    <w:p w14:paraId="672ED505" w14:textId="77777777" w:rsidR="00870A08" w:rsidRDefault="003A5418">
      <w:pPr>
        <w:pStyle w:val="2"/>
        <w:rPr>
          <w:rFonts w:ascii="微软雅黑" w:hAnsi="微软雅黑"/>
        </w:rPr>
      </w:pPr>
      <w:r>
        <w:rPr>
          <w:rFonts w:ascii="微软雅黑" w:hAnsi="微软雅黑" w:hint="eastAsia"/>
        </w:rPr>
        <w:t>创建VLAN</w:t>
      </w:r>
    </w:p>
    <w:p w14:paraId="0AAF02D4" w14:textId="77777777" w:rsidR="00870A08" w:rsidRDefault="003A5418">
      <w:pPr>
        <w:ind w:firstLine="420"/>
      </w:pPr>
      <w:r>
        <w:rPr>
          <w:rFonts w:hint="eastAsia"/>
        </w:rPr>
        <w:t>除默认</w:t>
      </w:r>
      <w:r>
        <w:rPr>
          <w:rFonts w:hint="eastAsia"/>
        </w:rPr>
        <w:t>VLAN 1</w:t>
      </w:r>
      <w:r>
        <w:rPr>
          <w:rFonts w:hint="eastAsia"/>
        </w:rPr>
        <w:t>外，其余</w:t>
      </w:r>
      <w:r>
        <w:rPr>
          <w:rFonts w:hint="eastAsia"/>
        </w:rPr>
        <w:t>VLAN</w:t>
      </w:r>
      <w:r>
        <w:rPr>
          <w:rFonts w:hint="eastAsia"/>
        </w:rPr>
        <w:t>需要通过命令来手工创建。创建</w:t>
      </w:r>
      <w:r>
        <w:rPr>
          <w:rFonts w:hint="eastAsia"/>
        </w:rPr>
        <w:t>VLAN</w:t>
      </w:r>
      <w:r>
        <w:rPr>
          <w:rFonts w:hint="eastAsia"/>
        </w:rPr>
        <w:t>有两种方式，一种是使用命令</w:t>
      </w:r>
      <w:proofErr w:type="spellStart"/>
      <w:r>
        <w:rPr>
          <w:b/>
        </w:rPr>
        <w:t>vlan</w:t>
      </w:r>
      <w:proofErr w:type="spellEnd"/>
      <w:r>
        <w:rPr>
          <w:rFonts w:hint="eastAsia"/>
        </w:rPr>
        <w:t>一次创建单个</w:t>
      </w:r>
      <w:r>
        <w:rPr>
          <w:rFonts w:hint="eastAsia"/>
        </w:rPr>
        <w:t>VLAN</w:t>
      </w:r>
      <w:r>
        <w:rPr>
          <w:rFonts w:hint="eastAsia"/>
          <w:b/>
        </w:rPr>
        <w:t>，</w:t>
      </w:r>
      <w:r>
        <w:rPr>
          <w:rFonts w:hint="eastAsia"/>
        </w:rPr>
        <w:t>另一种方式是使用命令</w:t>
      </w:r>
      <w:proofErr w:type="spellStart"/>
      <w:r>
        <w:rPr>
          <w:b/>
        </w:rPr>
        <w:t>vlan</w:t>
      </w:r>
      <w:proofErr w:type="spellEnd"/>
      <w:r>
        <w:rPr>
          <w:b/>
        </w:rPr>
        <w:t xml:space="preserve"> batch</w:t>
      </w:r>
      <w:r>
        <w:rPr>
          <w:rFonts w:hint="eastAsia"/>
        </w:rPr>
        <w:t>一次创建多个</w:t>
      </w:r>
      <w:r>
        <w:rPr>
          <w:rFonts w:hint="eastAsia"/>
        </w:rPr>
        <w:t>VLAN</w:t>
      </w:r>
      <w:r>
        <w:rPr>
          <w:rFonts w:hint="eastAsia"/>
        </w:rPr>
        <w:t>。</w:t>
      </w:r>
    </w:p>
    <w:p w14:paraId="770C229B" w14:textId="77777777" w:rsidR="00870A08" w:rsidRDefault="003A5418">
      <w:pPr>
        <w:ind w:firstLine="420"/>
      </w:pPr>
      <w:r>
        <w:rPr>
          <w:rFonts w:hint="eastAsia"/>
        </w:rPr>
        <w:t>在</w:t>
      </w:r>
      <w:r>
        <w:rPr>
          <w:rFonts w:hint="eastAsia"/>
        </w:rPr>
        <w:t>S1</w:t>
      </w:r>
      <w:r>
        <w:rPr>
          <w:rFonts w:hint="eastAsia"/>
        </w:rPr>
        <w:t>上使用两条命令分别创建</w:t>
      </w:r>
      <w:r>
        <w:rPr>
          <w:rFonts w:hint="eastAsia"/>
        </w:rPr>
        <w:t>VLAN 10</w:t>
      </w:r>
      <w:r>
        <w:rPr>
          <w:rFonts w:hint="eastAsia"/>
        </w:rPr>
        <w:t>和</w:t>
      </w:r>
      <w:r>
        <w:rPr>
          <w:rFonts w:hint="eastAsia"/>
        </w:rPr>
        <w:t>VLAN 20</w:t>
      </w:r>
      <w:r>
        <w:rPr>
          <w:rFonts w:hint="eastAsia"/>
        </w:rPr>
        <w:t>。</w:t>
      </w:r>
    </w:p>
    <w:p w14:paraId="279878DD" w14:textId="77777777" w:rsidR="00870A08" w:rsidRDefault="003A5418">
      <w:pPr>
        <w:pStyle w:val="aff6"/>
      </w:pPr>
      <w:r>
        <w:t>[</w:t>
      </w:r>
      <w:r>
        <w:rPr>
          <w:rFonts w:hint="eastAsia"/>
        </w:rPr>
        <w:t>S</w:t>
      </w:r>
      <w:proofErr w:type="gramStart"/>
      <w:r>
        <w:rPr>
          <w:rFonts w:hint="eastAsia"/>
        </w:rPr>
        <w:t>1</w:t>
      </w:r>
      <w:r>
        <w:t>]</w:t>
      </w:r>
      <w:proofErr w:type="spellStart"/>
      <w:r>
        <w:t>vlan</w:t>
      </w:r>
      <w:proofErr w:type="spellEnd"/>
      <w:proofErr w:type="gramEnd"/>
      <w:r>
        <w:t xml:space="preserve"> 10</w:t>
      </w:r>
    </w:p>
    <w:p w14:paraId="1F618723" w14:textId="77777777" w:rsidR="00870A08" w:rsidRDefault="003A5418">
      <w:pPr>
        <w:pStyle w:val="aff6"/>
      </w:pPr>
      <w:r>
        <w:t>[</w:t>
      </w:r>
      <w:r>
        <w:rPr>
          <w:rFonts w:hint="eastAsia"/>
        </w:rPr>
        <w:t>S1-</w:t>
      </w:r>
      <w:r>
        <w:t>vlan</w:t>
      </w:r>
      <w:proofErr w:type="gramStart"/>
      <w:r>
        <w:t>10]</w:t>
      </w:r>
      <w:proofErr w:type="spellStart"/>
      <w:r>
        <w:t>vlan</w:t>
      </w:r>
      <w:proofErr w:type="spellEnd"/>
      <w:proofErr w:type="gramEnd"/>
      <w:r>
        <w:t xml:space="preserve"> </w:t>
      </w:r>
      <w:r>
        <w:rPr>
          <w:rFonts w:hint="eastAsia"/>
        </w:rPr>
        <w:t>2</w:t>
      </w:r>
      <w:r>
        <w:t>0</w:t>
      </w:r>
    </w:p>
    <w:p w14:paraId="7B89FCD0" w14:textId="77777777" w:rsidR="00870A08" w:rsidRDefault="00870A08">
      <w:pPr>
        <w:pStyle w:val="aff6"/>
      </w:pPr>
    </w:p>
    <w:p w14:paraId="77B4B31E" w14:textId="77777777" w:rsidR="00870A08" w:rsidRDefault="003A5418">
      <w:pPr>
        <w:ind w:firstLine="420"/>
      </w:pPr>
      <w:r>
        <w:rPr>
          <w:rFonts w:hint="eastAsia"/>
        </w:rPr>
        <w:t>在</w:t>
      </w:r>
      <w:r>
        <w:rPr>
          <w:rFonts w:hint="eastAsia"/>
        </w:rPr>
        <w:t>S2</w:t>
      </w:r>
      <w:r>
        <w:rPr>
          <w:rFonts w:hint="eastAsia"/>
        </w:rPr>
        <w:t>上使用一条命令</w:t>
      </w:r>
      <w:proofErr w:type="spellStart"/>
      <w:r>
        <w:rPr>
          <w:rFonts w:hint="eastAsia"/>
          <w:b/>
        </w:rPr>
        <w:t>vlan</w:t>
      </w:r>
      <w:proofErr w:type="spellEnd"/>
      <w:r>
        <w:rPr>
          <w:rFonts w:hint="eastAsia"/>
          <w:b/>
        </w:rPr>
        <w:t xml:space="preserve"> bath</w:t>
      </w:r>
      <w:r>
        <w:rPr>
          <w:rFonts w:hint="eastAsia"/>
        </w:rPr>
        <w:t>创建</w:t>
      </w:r>
      <w:r>
        <w:rPr>
          <w:rFonts w:hint="eastAsia"/>
        </w:rPr>
        <w:t>VLAN 30</w:t>
      </w:r>
      <w:r>
        <w:rPr>
          <w:rFonts w:hint="eastAsia"/>
        </w:rPr>
        <w:t>和</w:t>
      </w:r>
      <w:r>
        <w:rPr>
          <w:rFonts w:hint="eastAsia"/>
        </w:rPr>
        <w:t>VLAN 40</w:t>
      </w:r>
      <w:r>
        <w:rPr>
          <w:rFonts w:hint="eastAsia"/>
        </w:rPr>
        <w:t>。</w:t>
      </w:r>
    </w:p>
    <w:p w14:paraId="6A4873F7" w14:textId="77777777" w:rsidR="00870A08" w:rsidRDefault="003A5418">
      <w:pPr>
        <w:pStyle w:val="aff6"/>
      </w:pPr>
      <w:r>
        <w:t>[S</w:t>
      </w:r>
      <w:proofErr w:type="gramStart"/>
      <w:r>
        <w:rPr>
          <w:rFonts w:hint="eastAsia"/>
        </w:rPr>
        <w:t>2</w:t>
      </w:r>
      <w:r>
        <w:t>]</w:t>
      </w:r>
      <w:proofErr w:type="spellStart"/>
      <w:r>
        <w:t>vlan</w:t>
      </w:r>
      <w:proofErr w:type="spellEnd"/>
      <w:proofErr w:type="gramEnd"/>
      <w:r>
        <w:t xml:space="preserve"> batch 30 40</w:t>
      </w:r>
    </w:p>
    <w:p w14:paraId="7895C47C" w14:textId="77777777" w:rsidR="00870A08" w:rsidRDefault="00870A08">
      <w:pPr>
        <w:pStyle w:val="aff6"/>
      </w:pPr>
    </w:p>
    <w:p w14:paraId="249FCF9F" w14:textId="77777777" w:rsidR="00870A08" w:rsidRDefault="003A5418">
      <w:pPr>
        <w:ind w:firstLine="420"/>
      </w:pPr>
      <w:r>
        <w:rPr>
          <w:rFonts w:hint="eastAsia"/>
        </w:rPr>
        <w:t>配置完成后，在</w:t>
      </w:r>
      <w:r>
        <w:rPr>
          <w:rFonts w:hint="eastAsia"/>
        </w:rPr>
        <w:t>S1</w:t>
      </w:r>
      <w:r>
        <w:rPr>
          <w:rFonts w:hint="eastAsia"/>
        </w:rPr>
        <w:t>和</w:t>
      </w:r>
      <w:r>
        <w:rPr>
          <w:rFonts w:hint="eastAsia"/>
        </w:rPr>
        <w:t>S2</w:t>
      </w:r>
      <w:r>
        <w:rPr>
          <w:rFonts w:hint="eastAsia"/>
        </w:rPr>
        <w:t>上使用</w:t>
      </w:r>
      <w:r>
        <w:rPr>
          <w:rFonts w:hint="eastAsia"/>
          <w:b/>
        </w:rPr>
        <w:t xml:space="preserve">display </w:t>
      </w:r>
      <w:proofErr w:type="spellStart"/>
      <w:r>
        <w:rPr>
          <w:rFonts w:hint="eastAsia"/>
          <w:b/>
        </w:rPr>
        <w:t>vlan</w:t>
      </w:r>
      <w:proofErr w:type="spellEnd"/>
      <w:r>
        <w:rPr>
          <w:rFonts w:hint="eastAsia"/>
        </w:rPr>
        <w:t>命令查看</w:t>
      </w:r>
      <w:r>
        <w:rPr>
          <w:rFonts w:hint="eastAsia"/>
        </w:rPr>
        <w:t>VLAN</w:t>
      </w:r>
      <w:r>
        <w:rPr>
          <w:rFonts w:hint="eastAsia"/>
        </w:rPr>
        <w:t>的相关信息。</w:t>
      </w:r>
      <w:r>
        <w:t xml:space="preserve"> </w:t>
      </w:r>
    </w:p>
    <w:p w14:paraId="21ECC2EE" w14:textId="77777777" w:rsidR="00870A08" w:rsidRDefault="003A5418">
      <w:pPr>
        <w:pStyle w:val="aff6"/>
      </w:pPr>
      <w:r>
        <w:t>[S</w:t>
      </w:r>
      <w:proofErr w:type="gramStart"/>
      <w:r>
        <w:t>1]display</w:t>
      </w:r>
      <w:proofErr w:type="gramEnd"/>
      <w:r>
        <w:t xml:space="preserve"> </w:t>
      </w:r>
      <w:proofErr w:type="spellStart"/>
      <w:r>
        <w:t>vlan</w:t>
      </w:r>
      <w:proofErr w:type="spellEnd"/>
      <w:r>
        <w:t xml:space="preserve"> </w:t>
      </w:r>
    </w:p>
    <w:p w14:paraId="12FEF8D5"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5A9CCB16" w14:textId="77777777" w:rsidR="00870A08" w:rsidRDefault="003A5418">
      <w:pPr>
        <w:pStyle w:val="aff6"/>
      </w:pPr>
      <w:r>
        <w:t>----------------------------------------------------------------------------</w:t>
      </w:r>
    </w:p>
    <w:p w14:paraId="4C27DE50" w14:textId="77777777" w:rsidR="00870A08" w:rsidRDefault="003A5418">
      <w:pPr>
        <w:pStyle w:val="aff6"/>
      </w:pPr>
      <w:r>
        <w:t xml:space="preserve">U: </w:t>
      </w:r>
      <w:proofErr w:type="gramStart"/>
      <w:r>
        <w:t xml:space="preserve">Up;   </w:t>
      </w:r>
      <w:proofErr w:type="gramEnd"/>
      <w:r>
        <w:t xml:space="preserve">      D: Down;         TG: Tagged;         UT: Untagged;</w:t>
      </w:r>
    </w:p>
    <w:p w14:paraId="30887C4E"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7F157C9F"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765ADA1E" w14:textId="77777777" w:rsidR="00870A08" w:rsidRDefault="003A5418">
      <w:pPr>
        <w:pStyle w:val="aff6"/>
      </w:pPr>
      <w:r>
        <w:t>----------------------------------------------------------------------------</w:t>
      </w:r>
    </w:p>
    <w:p w14:paraId="166EA291" w14:textId="77777777" w:rsidR="00870A08" w:rsidRDefault="003A5418">
      <w:pPr>
        <w:pStyle w:val="aff6"/>
      </w:pPr>
      <w:proofErr w:type="gramStart"/>
      <w:r>
        <w:t>VID  Type</w:t>
      </w:r>
      <w:proofErr w:type="gramEnd"/>
      <w:r>
        <w:t xml:space="preserve">    Ports                </w:t>
      </w:r>
    </w:p>
    <w:p w14:paraId="2D5F5D48" w14:textId="77777777" w:rsidR="00870A08" w:rsidRDefault="003A5418">
      <w:pPr>
        <w:pStyle w:val="aff6"/>
      </w:pPr>
      <w:r>
        <w:t>----------------------------------------------------------------------------</w:t>
      </w:r>
    </w:p>
    <w:p w14:paraId="3E8A6D5F" w14:textId="77777777" w:rsidR="00870A08" w:rsidRDefault="003A5418">
      <w:pPr>
        <w:pStyle w:val="aff6"/>
      </w:pPr>
      <w:r>
        <w:t xml:space="preserve">1    </w:t>
      </w:r>
      <w:proofErr w:type="gramStart"/>
      <w:r>
        <w:t>common  UT</w:t>
      </w:r>
      <w:proofErr w:type="gramEnd"/>
      <w:r>
        <w:t xml:space="preserve">:Eth0/0/1(D)     Eth0/0/2(D)     Eth0/0/3(D)     Eth0/0/4(D)     </w:t>
      </w:r>
    </w:p>
    <w:p w14:paraId="5F92A3A9" w14:textId="77777777" w:rsidR="00870A08" w:rsidRDefault="003A5418">
      <w:pPr>
        <w:pStyle w:val="aff6"/>
      </w:pPr>
      <w:r>
        <w:t xml:space="preserve">                Eth0/0/5(D)     Eth0/0/6(D)     Eth0/0/7(D)     Eth0/0/8(D)     </w:t>
      </w:r>
    </w:p>
    <w:p w14:paraId="179D758B" w14:textId="77777777" w:rsidR="00870A08" w:rsidRDefault="003A5418">
      <w:pPr>
        <w:pStyle w:val="aff6"/>
      </w:pPr>
      <w:r>
        <w:t xml:space="preserve">                Eth0/0/9(D)     Eth0/0/10(D)    Eth0/0/11(D)    Eth0/0/12(D)    </w:t>
      </w:r>
    </w:p>
    <w:p w14:paraId="0EB32599" w14:textId="77777777" w:rsidR="00870A08" w:rsidRDefault="003A5418">
      <w:pPr>
        <w:pStyle w:val="aff6"/>
      </w:pPr>
      <w:r>
        <w:t xml:space="preserve">                Eth0/0/13(D)    Eth0/0/14(D)    Eth0/0/15(D)    Eth0/0/16(D)    </w:t>
      </w:r>
    </w:p>
    <w:p w14:paraId="09B618BB" w14:textId="77777777" w:rsidR="00870A08" w:rsidRDefault="003A5418">
      <w:pPr>
        <w:pStyle w:val="aff6"/>
      </w:pPr>
      <w:r>
        <w:t xml:space="preserve">                Eth0/0/17(D)    Eth0/0/18(D)    Eth0/0/19(D)    Eth0/0/20(D)    </w:t>
      </w:r>
    </w:p>
    <w:p w14:paraId="29DF6F9D" w14:textId="77777777" w:rsidR="00870A08" w:rsidRDefault="003A5418">
      <w:pPr>
        <w:pStyle w:val="aff6"/>
      </w:pPr>
      <w:r>
        <w:t xml:space="preserve">                Eth0/0/21(D)    Eth0/0/22(D)    GE0/0/1(D)      GE0/0/2(D)      </w:t>
      </w:r>
    </w:p>
    <w:p w14:paraId="7BC99DEB" w14:textId="77777777" w:rsidR="00870A08" w:rsidRDefault="003A5418">
      <w:pPr>
        <w:pStyle w:val="aff6"/>
        <w:rPr>
          <w:shd w:val="pct10" w:color="auto" w:fill="FFFFFF"/>
        </w:rPr>
      </w:pPr>
      <w:r>
        <w:rPr>
          <w:shd w:val="pct10" w:color="auto" w:fill="FFFFFF"/>
        </w:rPr>
        <w:t xml:space="preserve">10   common  </w:t>
      </w:r>
    </w:p>
    <w:p w14:paraId="00BC2FF2" w14:textId="77777777" w:rsidR="00870A08" w:rsidRDefault="003A5418">
      <w:pPr>
        <w:pStyle w:val="aff6"/>
        <w:rPr>
          <w:shd w:val="pct10" w:color="auto" w:fill="FFFFFF"/>
        </w:rPr>
      </w:pPr>
      <w:r>
        <w:rPr>
          <w:shd w:val="pct10" w:color="auto" w:fill="FFFFFF"/>
        </w:rPr>
        <w:t xml:space="preserve">20   common  </w:t>
      </w:r>
    </w:p>
    <w:p w14:paraId="4E87F5DC" w14:textId="77777777" w:rsidR="00870A08" w:rsidRDefault="00870A08">
      <w:pPr>
        <w:pStyle w:val="aff6"/>
      </w:pPr>
    </w:p>
    <w:p w14:paraId="50EFD370" w14:textId="77777777" w:rsidR="00870A08" w:rsidRDefault="003A5418">
      <w:pPr>
        <w:pStyle w:val="aff6"/>
      </w:pPr>
      <w:r>
        <w:t>[S</w:t>
      </w:r>
      <w:proofErr w:type="gramStart"/>
      <w:r>
        <w:rPr>
          <w:rFonts w:hint="eastAsia"/>
        </w:rPr>
        <w:t>2</w:t>
      </w:r>
      <w:r>
        <w:t>]display</w:t>
      </w:r>
      <w:proofErr w:type="gramEnd"/>
      <w:r>
        <w:t xml:space="preserve"> </w:t>
      </w:r>
      <w:proofErr w:type="spellStart"/>
      <w:r>
        <w:t>vlan</w:t>
      </w:r>
      <w:proofErr w:type="spellEnd"/>
      <w:r>
        <w:t xml:space="preserve"> </w:t>
      </w:r>
    </w:p>
    <w:p w14:paraId="1B8F3ED0"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61698435" w14:textId="77777777" w:rsidR="00870A08" w:rsidRDefault="003A5418">
      <w:pPr>
        <w:pStyle w:val="aff6"/>
      </w:pPr>
      <w:r>
        <w:t>----------------------------------------------------------------------------</w:t>
      </w:r>
    </w:p>
    <w:p w14:paraId="2801CC82" w14:textId="77777777" w:rsidR="00870A08" w:rsidRDefault="003A5418">
      <w:pPr>
        <w:pStyle w:val="aff6"/>
      </w:pPr>
      <w:r>
        <w:t xml:space="preserve">U: </w:t>
      </w:r>
      <w:proofErr w:type="gramStart"/>
      <w:r>
        <w:t xml:space="preserve">Up;   </w:t>
      </w:r>
      <w:proofErr w:type="gramEnd"/>
      <w:r>
        <w:t xml:space="preserve">      D: Down;         TG: Tagged;         UT: Untagged;</w:t>
      </w:r>
    </w:p>
    <w:p w14:paraId="680F563D"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2F6C5926"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6AA4CB5D" w14:textId="77777777" w:rsidR="00870A08" w:rsidRDefault="003A5418">
      <w:pPr>
        <w:pStyle w:val="aff6"/>
      </w:pPr>
      <w:r>
        <w:t>----------------------------------------------------------------------------</w:t>
      </w:r>
    </w:p>
    <w:p w14:paraId="4F1A9057" w14:textId="77777777" w:rsidR="00870A08" w:rsidRDefault="003A5418">
      <w:pPr>
        <w:pStyle w:val="aff6"/>
      </w:pPr>
      <w:proofErr w:type="gramStart"/>
      <w:r>
        <w:lastRenderedPageBreak/>
        <w:t>VID  Type</w:t>
      </w:r>
      <w:proofErr w:type="gramEnd"/>
      <w:r>
        <w:t xml:space="preserve">    Ports                </w:t>
      </w:r>
    </w:p>
    <w:p w14:paraId="4920467A" w14:textId="77777777" w:rsidR="00870A08" w:rsidRDefault="003A5418">
      <w:pPr>
        <w:pStyle w:val="aff6"/>
      </w:pPr>
      <w:r>
        <w:t>----------------------------------------------------------------------------</w:t>
      </w:r>
    </w:p>
    <w:p w14:paraId="763C8D3C" w14:textId="77777777" w:rsidR="00870A08" w:rsidRDefault="003A5418">
      <w:pPr>
        <w:pStyle w:val="aff6"/>
      </w:pPr>
      <w:r>
        <w:t xml:space="preserve">1    </w:t>
      </w:r>
      <w:proofErr w:type="gramStart"/>
      <w:r>
        <w:t>common  UT</w:t>
      </w:r>
      <w:proofErr w:type="gramEnd"/>
      <w:r>
        <w:t xml:space="preserve">:Eth0/0/1(D)     Eth0/0/2(D)     Eth0/0/3(D)     Eth0/0/4(D)     </w:t>
      </w:r>
    </w:p>
    <w:p w14:paraId="0C032B9D" w14:textId="77777777" w:rsidR="00870A08" w:rsidRDefault="003A5418">
      <w:pPr>
        <w:pStyle w:val="aff6"/>
      </w:pPr>
      <w:r>
        <w:t xml:space="preserve">                Eth0/0/5(D)     Eth0/0/6(D)     Eth0/0/7(D)     Eth0/0/8(D)     </w:t>
      </w:r>
    </w:p>
    <w:p w14:paraId="70ACE067" w14:textId="77777777" w:rsidR="00870A08" w:rsidRDefault="003A5418">
      <w:pPr>
        <w:pStyle w:val="aff6"/>
      </w:pPr>
      <w:r>
        <w:t xml:space="preserve">                Eth0/0/9(D)     Eth0/0/10(D)    Eth0/0/11(D)    Eth0/0/12(D)    </w:t>
      </w:r>
    </w:p>
    <w:p w14:paraId="3329BC5D" w14:textId="77777777" w:rsidR="00870A08" w:rsidRDefault="003A5418">
      <w:pPr>
        <w:pStyle w:val="aff6"/>
      </w:pPr>
      <w:r>
        <w:t xml:space="preserve">                Eth0/0/13(D)    Eth0/0/14(D)    Eth0/0/15(D)    Eth0/0/16(D)    </w:t>
      </w:r>
    </w:p>
    <w:p w14:paraId="632C19D1" w14:textId="77777777" w:rsidR="00870A08" w:rsidRDefault="003A5418">
      <w:pPr>
        <w:pStyle w:val="aff6"/>
      </w:pPr>
      <w:r>
        <w:t xml:space="preserve">                Eth0/0/17(D)    Eth0/0/18(D)    Eth0/0/19(D)    Eth0/0/20(D)    </w:t>
      </w:r>
    </w:p>
    <w:p w14:paraId="2DE7658E" w14:textId="77777777" w:rsidR="00870A08" w:rsidRDefault="003A5418">
      <w:pPr>
        <w:pStyle w:val="aff6"/>
      </w:pPr>
      <w:r>
        <w:t xml:space="preserve">                Eth0/0/21(D)    Eth0/0/22(D)    GE0/0/1(D)      GE0/0/2(D)      </w:t>
      </w:r>
    </w:p>
    <w:p w14:paraId="212FD161" w14:textId="77777777" w:rsidR="00870A08" w:rsidRDefault="003A5418">
      <w:pPr>
        <w:pStyle w:val="aff6"/>
        <w:rPr>
          <w:shd w:val="pct10" w:color="auto" w:fill="FFFFFF"/>
        </w:rPr>
      </w:pPr>
      <w:r>
        <w:rPr>
          <w:rFonts w:hint="eastAsia"/>
          <w:shd w:val="pct10" w:color="auto" w:fill="FFFFFF"/>
        </w:rPr>
        <w:t>3</w:t>
      </w:r>
      <w:r>
        <w:rPr>
          <w:shd w:val="pct10" w:color="auto" w:fill="FFFFFF"/>
        </w:rPr>
        <w:t xml:space="preserve">0   common  </w:t>
      </w:r>
    </w:p>
    <w:p w14:paraId="42803315" w14:textId="77777777" w:rsidR="00870A08" w:rsidRDefault="003A5418">
      <w:pPr>
        <w:pStyle w:val="aff6"/>
        <w:rPr>
          <w:shd w:val="pct10" w:color="auto" w:fill="FFFFFF"/>
        </w:rPr>
      </w:pPr>
      <w:r>
        <w:rPr>
          <w:rFonts w:hint="eastAsia"/>
          <w:shd w:val="pct10" w:color="auto" w:fill="FFFFFF"/>
        </w:rPr>
        <w:t>4</w:t>
      </w:r>
      <w:r>
        <w:rPr>
          <w:shd w:val="pct10" w:color="auto" w:fill="FFFFFF"/>
        </w:rPr>
        <w:t xml:space="preserve">0   common  </w:t>
      </w:r>
    </w:p>
    <w:p w14:paraId="4B3472FC" w14:textId="77777777" w:rsidR="00870A08" w:rsidRDefault="00870A08">
      <w:pPr>
        <w:pStyle w:val="aff6"/>
        <w:rPr>
          <w:shd w:val="pct10" w:color="auto" w:fill="FFFFFF"/>
        </w:rPr>
      </w:pPr>
    </w:p>
    <w:p w14:paraId="362C1CE4" w14:textId="77777777" w:rsidR="00870A08" w:rsidRDefault="003A5418">
      <w:pPr>
        <w:ind w:firstLine="420"/>
        <w:rPr>
          <w:shd w:val="pct10" w:color="auto" w:fill="FFFFFF"/>
        </w:rPr>
      </w:pPr>
      <w:r>
        <w:rPr>
          <w:rFonts w:hint="eastAsia"/>
        </w:rPr>
        <w:t>可以观察到，</w:t>
      </w:r>
      <w:r>
        <w:rPr>
          <w:rFonts w:hint="eastAsia"/>
        </w:rPr>
        <w:t>S1</w:t>
      </w:r>
      <w:r>
        <w:rPr>
          <w:rFonts w:hint="eastAsia"/>
        </w:rPr>
        <w:t>和</w:t>
      </w:r>
      <w:r>
        <w:rPr>
          <w:rFonts w:hint="eastAsia"/>
        </w:rPr>
        <w:t>S2</w:t>
      </w:r>
      <w:r>
        <w:rPr>
          <w:rFonts w:hint="eastAsia"/>
        </w:rPr>
        <w:t>都已经成功创建了相应</w:t>
      </w:r>
      <w:r>
        <w:rPr>
          <w:rFonts w:hint="eastAsia"/>
        </w:rPr>
        <w:t>VLAN</w:t>
      </w:r>
      <w:r>
        <w:rPr>
          <w:rFonts w:hint="eastAsia"/>
        </w:rPr>
        <w:t>，但目前没有任何接口加入所创建的</w:t>
      </w:r>
      <w:r>
        <w:rPr>
          <w:rFonts w:hint="eastAsia"/>
        </w:rPr>
        <w:t>VLAN 10</w:t>
      </w:r>
      <w:r>
        <w:rPr>
          <w:rFonts w:hint="eastAsia"/>
        </w:rPr>
        <w:t>与</w:t>
      </w:r>
      <w:r>
        <w:rPr>
          <w:rFonts w:hint="eastAsia"/>
        </w:rPr>
        <w:t>20</w:t>
      </w:r>
      <w:r>
        <w:rPr>
          <w:rFonts w:hint="eastAsia"/>
        </w:rPr>
        <w:t>中，默认情况下交换机上所有接口都属于</w:t>
      </w:r>
      <w:r>
        <w:rPr>
          <w:rFonts w:hint="eastAsia"/>
        </w:rPr>
        <w:t>VLAN 1</w:t>
      </w:r>
      <w:r>
        <w:rPr>
          <w:rFonts w:hint="eastAsia"/>
        </w:rPr>
        <w:t>。</w:t>
      </w:r>
    </w:p>
    <w:p w14:paraId="555D2D85" w14:textId="77777777" w:rsidR="00870A08" w:rsidRDefault="003A5418">
      <w:pPr>
        <w:pStyle w:val="2"/>
        <w:rPr>
          <w:rFonts w:ascii="微软雅黑" w:hAnsi="微软雅黑"/>
        </w:rPr>
      </w:pPr>
      <w:r>
        <w:rPr>
          <w:rFonts w:ascii="微软雅黑" w:hAnsi="微软雅黑" w:hint="eastAsia"/>
        </w:rPr>
        <w:t>配置Access接口</w:t>
      </w:r>
    </w:p>
    <w:p w14:paraId="72A82739" w14:textId="77777777" w:rsidR="00870A08" w:rsidRDefault="003A5418">
      <w:pPr>
        <w:ind w:firstLine="420"/>
      </w:pPr>
      <w:r>
        <w:rPr>
          <w:rFonts w:hint="eastAsia"/>
        </w:rPr>
        <w:t>按照拓扑，使用命令</w:t>
      </w:r>
      <w:r>
        <w:rPr>
          <w:rFonts w:hint="eastAsia"/>
          <w:b/>
        </w:rPr>
        <w:t>port link-type access</w:t>
      </w:r>
      <w:r>
        <w:rPr>
          <w:rFonts w:hint="eastAsia"/>
        </w:rPr>
        <w:t>配置所有</w:t>
      </w:r>
      <w:r>
        <w:rPr>
          <w:rFonts w:hint="eastAsia"/>
        </w:rPr>
        <w:t>S1</w:t>
      </w:r>
      <w:r>
        <w:rPr>
          <w:rFonts w:hint="eastAsia"/>
        </w:rPr>
        <w:t>和</w:t>
      </w:r>
      <w:r>
        <w:rPr>
          <w:rFonts w:hint="eastAsia"/>
        </w:rPr>
        <w:t>S2</w:t>
      </w:r>
      <w:r>
        <w:rPr>
          <w:rFonts w:hint="eastAsia"/>
        </w:rPr>
        <w:t>交换机上连接</w:t>
      </w:r>
      <w:r>
        <w:rPr>
          <w:rFonts w:hint="eastAsia"/>
        </w:rPr>
        <w:t>PC</w:t>
      </w:r>
      <w:r>
        <w:rPr>
          <w:rFonts w:hint="eastAsia"/>
        </w:rPr>
        <w:t>的接口类型为</w:t>
      </w:r>
      <w:r>
        <w:rPr>
          <w:rFonts w:hint="eastAsia"/>
        </w:rPr>
        <w:t>Access</w:t>
      </w:r>
      <w:r>
        <w:rPr>
          <w:rFonts w:hint="eastAsia"/>
        </w:rPr>
        <w:t>类型接口，并使用命令</w:t>
      </w:r>
      <w:r>
        <w:rPr>
          <w:rFonts w:hint="eastAsia"/>
          <w:b/>
        </w:rPr>
        <w:t xml:space="preserve">port default </w:t>
      </w:r>
      <w:proofErr w:type="spellStart"/>
      <w:r>
        <w:rPr>
          <w:rFonts w:hint="eastAsia"/>
          <w:b/>
        </w:rPr>
        <w:t>vlan</w:t>
      </w:r>
      <w:proofErr w:type="spellEnd"/>
      <w:r>
        <w:rPr>
          <w:rFonts w:hint="eastAsia"/>
        </w:rPr>
        <w:t>配置接口的缺省</w:t>
      </w:r>
      <w:r>
        <w:rPr>
          <w:rFonts w:hint="eastAsia"/>
        </w:rPr>
        <w:t>VLAN</w:t>
      </w:r>
      <w:r>
        <w:rPr>
          <w:rFonts w:hint="eastAsia"/>
        </w:rPr>
        <w:t>并同时加入相应</w:t>
      </w:r>
      <w:r>
        <w:rPr>
          <w:rFonts w:hint="eastAsia"/>
        </w:rPr>
        <w:t>VLAN</w:t>
      </w:r>
      <w:r>
        <w:rPr>
          <w:rFonts w:hint="eastAsia"/>
        </w:rPr>
        <w:t>中。缺省情况下，所有接口的缺省</w:t>
      </w:r>
      <w:r>
        <w:rPr>
          <w:rFonts w:hint="eastAsia"/>
        </w:rPr>
        <w:t>VLAN ID</w:t>
      </w:r>
      <w:r>
        <w:rPr>
          <w:rFonts w:hint="eastAsia"/>
        </w:rPr>
        <w:t>为</w:t>
      </w:r>
      <w:r>
        <w:rPr>
          <w:rFonts w:hint="eastAsia"/>
        </w:rPr>
        <w:t>1</w:t>
      </w:r>
      <w:r>
        <w:rPr>
          <w:rFonts w:hint="eastAsia"/>
        </w:rPr>
        <w:t>。</w:t>
      </w:r>
    </w:p>
    <w:p w14:paraId="37F5A2BB" w14:textId="77777777" w:rsidR="00870A08" w:rsidRDefault="003A5418">
      <w:pPr>
        <w:pStyle w:val="aff6"/>
      </w:pPr>
      <w:r>
        <w:t>[S</w:t>
      </w:r>
      <w:proofErr w:type="gramStart"/>
      <w:r>
        <w:t>1]interface</w:t>
      </w:r>
      <w:proofErr w:type="gramEnd"/>
      <w:r>
        <w:t xml:space="preserve"> e</w:t>
      </w:r>
      <w:r>
        <w:rPr>
          <w:rFonts w:hint="eastAsia"/>
        </w:rPr>
        <w:t>thernet</w:t>
      </w:r>
      <w:r>
        <w:t>0/0/1</w:t>
      </w:r>
    </w:p>
    <w:p w14:paraId="65709E7F" w14:textId="77777777" w:rsidR="00870A08" w:rsidRDefault="003A5418">
      <w:pPr>
        <w:pStyle w:val="aff6"/>
      </w:pPr>
      <w:r>
        <w:t>[S1-Ethernet0/0/</w:t>
      </w:r>
      <w:proofErr w:type="gramStart"/>
      <w:r>
        <w:t>1]port</w:t>
      </w:r>
      <w:proofErr w:type="gramEnd"/>
      <w:r>
        <w:t xml:space="preserve"> link-type  access </w:t>
      </w:r>
    </w:p>
    <w:p w14:paraId="2C7D61AD" w14:textId="77777777" w:rsidR="00870A08" w:rsidRDefault="003A5418">
      <w:pPr>
        <w:pStyle w:val="aff6"/>
      </w:pPr>
      <w:r>
        <w:t>[S1-Ethernet0/0/</w:t>
      </w:r>
      <w:proofErr w:type="gramStart"/>
      <w:r>
        <w:t>1]port</w:t>
      </w:r>
      <w:proofErr w:type="gramEnd"/>
      <w:r>
        <w:t xml:space="preserve"> default </w:t>
      </w:r>
      <w:proofErr w:type="spellStart"/>
      <w:r>
        <w:t>vlan</w:t>
      </w:r>
      <w:proofErr w:type="spellEnd"/>
      <w:r>
        <w:t xml:space="preserve"> 10</w:t>
      </w:r>
    </w:p>
    <w:p w14:paraId="61190722" w14:textId="77777777" w:rsidR="00870A08" w:rsidRDefault="003A5418">
      <w:pPr>
        <w:pStyle w:val="aff6"/>
      </w:pPr>
      <w:r>
        <w:t>[S1-Ethernet0/0/</w:t>
      </w:r>
      <w:proofErr w:type="gramStart"/>
      <w:r>
        <w:t>1]interface</w:t>
      </w:r>
      <w:proofErr w:type="gramEnd"/>
      <w:r>
        <w:t xml:space="preserve"> e</w:t>
      </w:r>
      <w:r>
        <w:rPr>
          <w:rFonts w:hint="eastAsia"/>
        </w:rPr>
        <w:t>thernet</w:t>
      </w:r>
      <w:r>
        <w:t>0/0/</w:t>
      </w:r>
      <w:r>
        <w:rPr>
          <w:rFonts w:hint="eastAsia"/>
        </w:rPr>
        <w:t>2</w:t>
      </w:r>
    </w:p>
    <w:p w14:paraId="183382AA" w14:textId="77777777" w:rsidR="00870A08" w:rsidRDefault="003A5418">
      <w:pPr>
        <w:pStyle w:val="aff6"/>
      </w:pPr>
      <w:r>
        <w:t>[S1-</w:t>
      </w:r>
      <w:r>
        <w:rPr>
          <w:highlight w:val="yellow"/>
        </w:rPr>
        <w:t>Ethernet0/0/</w:t>
      </w:r>
      <w:proofErr w:type="gramStart"/>
      <w:r>
        <w:rPr>
          <w:highlight w:val="yellow"/>
        </w:rPr>
        <w:t>1</w:t>
      </w:r>
      <w:r>
        <w:t>]port</w:t>
      </w:r>
      <w:proofErr w:type="gramEnd"/>
      <w:r>
        <w:t xml:space="preserve"> link-type  access </w:t>
      </w:r>
    </w:p>
    <w:p w14:paraId="0B286909" w14:textId="77777777" w:rsidR="00870A08" w:rsidRDefault="003A5418">
      <w:pPr>
        <w:pStyle w:val="aff6"/>
      </w:pPr>
      <w:r>
        <w:t>[S1-</w:t>
      </w:r>
      <w:r>
        <w:rPr>
          <w:highlight w:val="yellow"/>
        </w:rPr>
        <w:t>Ethernet0/0/</w:t>
      </w:r>
      <w:proofErr w:type="gramStart"/>
      <w:r>
        <w:rPr>
          <w:highlight w:val="yellow"/>
        </w:rPr>
        <w:t>1]</w:t>
      </w:r>
      <w:r>
        <w:t>port</w:t>
      </w:r>
      <w:proofErr w:type="gramEnd"/>
      <w:r>
        <w:t xml:space="preserve"> default </w:t>
      </w:r>
      <w:proofErr w:type="spellStart"/>
      <w:r>
        <w:t>vlan</w:t>
      </w:r>
      <w:proofErr w:type="spellEnd"/>
      <w:r>
        <w:t xml:space="preserve"> 10</w:t>
      </w:r>
    </w:p>
    <w:p w14:paraId="2852375E" w14:textId="77777777" w:rsidR="00870A08" w:rsidRDefault="003A5418">
      <w:pPr>
        <w:pStyle w:val="aff6"/>
      </w:pPr>
      <w:r>
        <w:t>[S1-</w:t>
      </w:r>
      <w:r>
        <w:rPr>
          <w:highlight w:val="yellow"/>
        </w:rPr>
        <w:t>Ethernet0/0/</w:t>
      </w:r>
      <w:proofErr w:type="gramStart"/>
      <w:r>
        <w:rPr>
          <w:highlight w:val="yellow"/>
        </w:rPr>
        <w:t>1</w:t>
      </w:r>
      <w:r>
        <w:t>]interface</w:t>
      </w:r>
      <w:proofErr w:type="gramEnd"/>
      <w:r>
        <w:t xml:space="preserve"> e</w:t>
      </w:r>
      <w:r>
        <w:rPr>
          <w:rFonts w:hint="eastAsia"/>
        </w:rPr>
        <w:t>thernet</w:t>
      </w:r>
      <w:r>
        <w:t>0/0/</w:t>
      </w:r>
      <w:r>
        <w:rPr>
          <w:rFonts w:hint="eastAsia"/>
        </w:rPr>
        <w:t>3</w:t>
      </w:r>
    </w:p>
    <w:p w14:paraId="7522D45B" w14:textId="77777777" w:rsidR="00870A08" w:rsidRDefault="003A5418">
      <w:pPr>
        <w:pStyle w:val="aff6"/>
      </w:pPr>
      <w:r>
        <w:t>[S1-</w:t>
      </w:r>
      <w:r>
        <w:rPr>
          <w:highlight w:val="yellow"/>
        </w:rPr>
        <w:t>Ethernet0/0/</w:t>
      </w:r>
      <w:proofErr w:type="gramStart"/>
      <w:r>
        <w:rPr>
          <w:highlight w:val="yellow"/>
        </w:rPr>
        <w:t>1</w:t>
      </w:r>
      <w:r>
        <w:t>]port</w:t>
      </w:r>
      <w:proofErr w:type="gramEnd"/>
      <w:r>
        <w:t xml:space="preserve"> link-type  access </w:t>
      </w:r>
    </w:p>
    <w:p w14:paraId="5439A4A3" w14:textId="77777777" w:rsidR="00870A08" w:rsidRDefault="003A5418">
      <w:pPr>
        <w:pStyle w:val="aff6"/>
      </w:pPr>
      <w:r>
        <w:t>[S1-</w:t>
      </w:r>
      <w:r>
        <w:rPr>
          <w:highlight w:val="yellow"/>
        </w:rPr>
        <w:t>Ethernet0/0/</w:t>
      </w:r>
      <w:proofErr w:type="gramStart"/>
      <w:r>
        <w:rPr>
          <w:highlight w:val="yellow"/>
        </w:rPr>
        <w:t>1</w:t>
      </w:r>
      <w:r>
        <w:t>]port</w:t>
      </w:r>
      <w:proofErr w:type="gramEnd"/>
      <w:r>
        <w:t xml:space="preserve"> default </w:t>
      </w:r>
      <w:proofErr w:type="spellStart"/>
      <w:r>
        <w:t>vlan</w:t>
      </w:r>
      <w:proofErr w:type="spellEnd"/>
      <w:r>
        <w:t xml:space="preserve"> </w:t>
      </w:r>
      <w:r>
        <w:rPr>
          <w:rFonts w:hint="eastAsia"/>
        </w:rPr>
        <w:t>2</w:t>
      </w:r>
      <w:r>
        <w:t>0</w:t>
      </w:r>
    </w:p>
    <w:p w14:paraId="426DEB8A" w14:textId="77777777" w:rsidR="00870A08" w:rsidRDefault="00870A08">
      <w:pPr>
        <w:pStyle w:val="aff6"/>
      </w:pPr>
    </w:p>
    <w:p w14:paraId="0DF1DD4F" w14:textId="77777777" w:rsidR="00870A08" w:rsidRDefault="00870A08">
      <w:pPr>
        <w:pStyle w:val="aff6"/>
      </w:pPr>
    </w:p>
    <w:p w14:paraId="12C3E0D1" w14:textId="77777777" w:rsidR="00870A08" w:rsidRDefault="003A5418">
      <w:pPr>
        <w:pStyle w:val="aff6"/>
      </w:pPr>
      <w:r>
        <w:t>[S</w:t>
      </w:r>
      <w:proofErr w:type="gramStart"/>
      <w:r>
        <w:rPr>
          <w:rFonts w:hint="eastAsia"/>
        </w:rPr>
        <w:t>2</w:t>
      </w:r>
      <w:r>
        <w:t>]interface</w:t>
      </w:r>
      <w:proofErr w:type="gramEnd"/>
      <w:r>
        <w:t xml:space="preserve"> e</w:t>
      </w:r>
      <w:r>
        <w:rPr>
          <w:rFonts w:hint="eastAsia"/>
        </w:rPr>
        <w:t>thernet</w:t>
      </w:r>
      <w:r>
        <w:t>0/0/1</w:t>
      </w:r>
    </w:p>
    <w:p w14:paraId="7F945F7B" w14:textId="77777777" w:rsidR="00870A08" w:rsidRDefault="003A5418">
      <w:pPr>
        <w:pStyle w:val="aff6"/>
      </w:pPr>
      <w:r>
        <w:t>[S</w:t>
      </w:r>
      <w:r>
        <w:rPr>
          <w:rFonts w:hint="eastAsia"/>
        </w:rPr>
        <w:t>2</w:t>
      </w:r>
      <w:r>
        <w:t>-Ethernet0/0/</w:t>
      </w:r>
      <w:proofErr w:type="gramStart"/>
      <w:r>
        <w:t>1]port</w:t>
      </w:r>
      <w:proofErr w:type="gramEnd"/>
      <w:r>
        <w:t xml:space="preserve"> link-type  access </w:t>
      </w:r>
    </w:p>
    <w:p w14:paraId="7A1FDC4E" w14:textId="77777777" w:rsidR="00870A08" w:rsidRDefault="003A5418">
      <w:pPr>
        <w:pStyle w:val="aff6"/>
      </w:pPr>
      <w:r>
        <w:t>[S</w:t>
      </w:r>
      <w:r>
        <w:rPr>
          <w:rFonts w:hint="eastAsia"/>
        </w:rPr>
        <w:t>2</w:t>
      </w:r>
      <w:r>
        <w:t>-Ethernet0/0/</w:t>
      </w:r>
      <w:proofErr w:type="gramStart"/>
      <w:r>
        <w:t>1]port</w:t>
      </w:r>
      <w:proofErr w:type="gramEnd"/>
      <w:r>
        <w:t xml:space="preserve"> default </w:t>
      </w:r>
      <w:proofErr w:type="spellStart"/>
      <w:r>
        <w:t>vlan</w:t>
      </w:r>
      <w:proofErr w:type="spellEnd"/>
      <w:r>
        <w:t xml:space="preserve"> </w:t>
      </w:r>
      <w:r>
        <w:rPr>
          <w:rFonts w:hint="eastAsia"/>
        </w:rPr>
        <w:t>3</w:t>
      </w:r>
      <w:r>
        <w:t>0</w:t>
      </w:r>
    </w:p>
    <w:p w14:paraId="33538875" w14:textId="77777777" w:rsidR="00870A08" w:rsidRDefault="003A5418">
      <w:pPr>
        <w:pStyle w:val="aff6"/>
      </w:pPr>
      <w:r>
        <w:t>[S</w:t>
      </w:r>
      <w:r>
        <w:rPr>
          <w:rFonts w:hint="eastAsia"/>
        </w:rPr>
        <w:t>2</w:t>
      </w:r>
      <w:r>
        <w:t>-Ethernet0/0/</w:t>
      </w:r>
      <w:proofErr w:type="gramStart"/>
      <w:r>
        <w:t>1]interface</w:t>
      </w:r>
      <w:proofErr w:type="gramEnd"/>
      <w:r>
        <w:t xml:space="preserve"> e</w:t>
      </w:r>
      <w:r>
        <w:rPr>
          <w:rFonts w:hint="eastAsia"/>
        </w:rPr>
        <w:t>thernet</w:t>
      </w:r>
      <w:r>
        <w:t>0/0/</w:t>
      </w:r>
      <w:r>
        <w:rPr>
          <w:rFonts w:hint="eastAsia"/>
        </w:rPr>
        <w:t>2</w:t>
      </w:r>
    </w:p>
    <w:p w14:paraId="26A6CE8A" w14:textId="77777777" w:rsidR="00870A08" w:rsidRDefault="003A5418">
      <w:pPr>
        <w:pStyle w:val="aff6"/>
      </w:pPr>
      <w:r>
        <w:t>[S</w:t>
      </w:r>
      <w:r>
        <w:rPr>
          <w:rFonts w:hint="eastAsia"/>
        </w:rPr>
        <w:t>2</w:t>
      </w:r>
      <w:r>
        <w:t>-Ethernet0/0/</w:t>
      </w:r>
      <w:proofErr w:type="gramStart"/>
      <w:r>
        <w:t>1]port</w:t>
      </w:r>
      <w:proofErr w:type="gramEnd"/>
      <w:r>
        <w:t xml:space="preserve"> link-type  access </w:t>
      </w:r>
    </w:p>
    <w:p w14:paraId="684E5C65" w14:textId="77777777" w:rsidR="00870A08" w:rsidRDefault="003A5418">
      <w:pPr>
        <w:pStyle w:val="aff6"/>
      </w:pPr>
      <w:r>
        <w:t>[S</w:t>
      </w:r>
      <w:r>
        <w:rPr>
          <w:rFonts w:hint="eastAsia"/>
        </w:rPr>
        <w:t>2</w:t>
      </w:r>
      <w:r>
        <w:t>-Ethernet0/0/</w:t>
      </w:r>
      <w:proofErr w:type="gramStart"/>
      <w:r>
        <w:t>1]port</w:t>
      </w:r>
      <w:proofErr w:type="gramEnd"/>
      <w:r>
        <w:t xml:space="preserve"> default </w:t>
      </w:r>
      <w:proofErr w:type="spellStart"/>
      <w:r>
        <w:t>vlan</w:t>
      </w:r>
      <w:proofErr w:type="spellEnd"/>
      <w:r>
        <w:t xml:space="preserve"> </w:t>
      </w:r>
      <w:r>
        <w:rPr>
          <w:rFonts w:hint="eastAsia"/>
        </w:rPr>
        <w:t>4</w:t>
      </w:r>
      <w:r>
        <w:t>0</w:t>
      </w:r>
    </w:p>
    <w:p w14:paraId="213B8DD9" w14:textId="77777777" w:rsidR="00870A08" w:rsidRDefault="00870A08">
      <w:pPr>
        <w:pStyle w:val="aff6"/>
      </w:pPr>
    </w:p>
    <w:p w14:paraId="04BD7AAE" w14:textId="77777777" w:rsidR="00870A08" w:rsidRDefault="003A5418">
      <w:pPr>
        <w:ind w:firstLine="420"/>
      </w:pPr>
      <w:r>
        <w:rPr>
          <w:rFonts w:hint="eastAsia"/>
        </w:rPr>
        <w:t>配置完成后，查看</w:t>
      </w:r>
      <w:r>
        <w:rPr>
          <w:rFonts w:hint="eastAsia"/>
        </w:rPr>
        <w:t>S1</w:t>
      </w:r>
      <w:r>
        <w:rPr>
          <w:rFonts w:hint="eastAsia"/>
        </w:rPr>
        <w:t>与</w:t>
      </w:r>
      <w:r>
        <w:rPr>
          <w:rFonts w:hint="eastAsia"/>
        </w:rPr>
        <w:t>S2</w:t>
      </w:r>
      <w:r>
        <w:rPr>
          <w:rFonts w:hint="eastAsia"/>
        </w:rPr>
        <w:t>上的</w:t>
      </w:r>
      <w:r>
        <w:rPr>
          <w:rFonts w:hint="eastAsia"/>
        </w:rPr>
        <w:t>VLAN</w:t>
      </w:r>
      <w:r>
        <w:rPr>
          <w:rFonts w:hint="eastAsia"/>
        </w:rPr>
        <w:t>信息。</w:t>
      </w:r>
    </w:p>
    <w:p w14:paraId="74180534" w14:textId="77777777" w:rsidR="00870A08" w:rsidRDefault="003A5418">
      <w:pPr>
        <w:pStyle w:val="aff6"/>
      </w:pPr>
      <w:r>
        <w:t>[S</w:t>
      </w:r>
      <w:proofErr w:type="gramStart"/>
      <w:r>
        <w:t>1]display</w:t>
      </w:r>
      <w:proofErr w:type="gramEnd"/>
      <w:r>
        <w:t xml:space="preserve"> </w:t>
      </w:r>
      <w:proofErr w:type="spellStart"/>
      <w:r>
        <w:t>vlan</w:t>
      </w:r>
      <w:proofErr w:type="spellEnd"/>
    </w:p>
    <w:p w14:paraId="588C8B3C"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w:t>
      </w:r>
      <w:r>
        <w:rPr>
          <w:rFonts w:hint="eastAsia"/>
        </w:rPr>
        <w:t>3</w:t>
      </w:r>
    </w:p>
    <w:p w14:paraId="22C653A4" w14:textId="77777777" w:rsidR="00870A08" w:rsidRDefault="003A5418">
      <w:pPr>
        <w:pStyle w:val="aff6"/>
      </w:pPr>
      <w:r>
        <w:t>----------------------------------------------------------------------------</w:t>
      </w:r>
    </w:p>
    <w:p w14:paraId="2D838210" w14:textId="77777777" w:rsidR="00870A08" w:rsidRDefault="003A5418">
      <w:pPr>
        <w:pStyle w:val="aff6"/>
      </w:pPr>
      <w:r>
        <w:t xml:space="preserve">U: </w:t>
      </w:r>
      <w:proofErr w:type="gramStart"/>
      <w:r>
        <w:t xml:space="preserve">Up;   </w:t>
      </w:r>
      <w:proofErr w:type="gramEnd"/>
      <w:r>
        <w:t xml:space="preserve">      D: Down;         TG: Tagged;         UT: Untagged;</w:t>
      </w:r>
    </w:p>
    <w:p w14:paraId="29215E3B"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0028BCAD"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35DAF803" w14:textId="77777777" w:rsidR="00870A08" w:rsidRDefault="003A5418">
      <w:pPr>
        <w:pStyle w:val="aff6"/>
      </w:pPr>
      <w:r>
        <w:t>----------------------------------------------------------------------------</w:t>
      </w:r>
    </w:p>
    <w:p w14:paraId="2C6969A7" w14:textId="77777777" w:rsidR="00870A08" w:rsidRDefault="003A5418">
      <w:pPr>
        <w:pStyle w:val="aff6"/>
      </w:pPr>
      <w:proofErr w:type="gramStart"/>
      <w:r>
        <w:t>VID  Type</w:t>
      </w:r>
      <w:proofErr w:type="gramEnd"/>
      <w:r>
        <w:t xml:space="preserve">    Ports                </w:t>
      </w:r>
    </w:p>
    <w:p w14:paraId="6306F65F" w14:textId="77777777" w:rsidR="00870A08" w:rsidRDefault="003A5418">
      <w:pPr>
        <w:pStyle w:val="aff6"/>
      </w:pPr>
      <w:r>
        <w:t xml:space="preserve">1    </w:t>
      </w:r>
      <w:proofErr w:type="gramStart"/>
      <w:r>
        <w:t>common  UT</w:t>
      </w:r>
      <w:proofErr w:type="gramEnd"/>
      <w:r>
        <w:t xml:space="preserve">:Eth0/0/4(D)     Eth0/0/5(D)     Eth0/0/6(D)     Eth0/0/7(D)     </w:t>
      </w:r>
    </w:p>
    <w:p w14:paraId="1D267806" w14:textId="77777777" w:rsidR="00870A08" w:rsidRDefault="003A5418">
      <w:pPr>
        <w:pStyle w:val="aff6"/>
      </w:pPr>
      <w:r>
        <w:t xml:space="preserve">                Eth0/0/8(D)     Eth0/0/9(D)     Eth0/0/10(D)    Eth0/0/11(D)    </w:t>
      </w:r>
    </w:p>
    <w:p w14:paraId="67D74C07" w14:textId="77777777" w:rsidR="00870A08" w:rsidRDefault="003A5418">
      <w:pPr>
        <w:pStyle w:val="aff6"/>
      </w:pPr>
      <w:r>
        <w:t xml:space="preserve">                Eth0/0/12(D)    Eth0/0/13(D)    Eth0/0/14(D)    Eth0/0/15(D)    </w:t>
      </w:r>
    </w:p>
    <w:p w14:paraId="498C9E2E" w14:textId="77777777" w:rsidR="00870A08" w:rsidRDefault="003A5418">
      <w:pPr>
        <w:pStyle w:val="aff6"/>
      </w:pPr>
      <w:r>
        <w:t xml:space="preserve">                Eth0/0/16(D)    Eth0/0/17(D)    Eth0/0/18(D)    Eth0/0/19(D)    </w:t>
      </w:r>
    </w:p>
    <w:p w14:paraId="329D2B4B" w14:textId="77777777" w:rsidR="00870A08" w:rsidRDefault="003A5418">
      <w:pPr>
        <w:pStyle w:val="aff6"/>
      </w:pPr>
      <w:r>
        <w:t xml:space="preserve">                Eth0/0/20(D)    Eth0/0/21(D)    Eth0/0/22(D)    GE0/0/1(D)      </w:t>
      </w:r>
    </w:p>
    <w:p w14:paraId="5292BB41" w14:textId="77777777" w:rsidR="00870A08" w:rsidRDefault="003A5418">
      <w:pPr>
        <w:pStyle w:val="aff6"/>
      </w:pPr>
      <w:r>
        <w:t xml:space="preserve">                GE0/0/2(D)            </w:t>
      </w:r>
    </w:p>
    <w:p w14:paraId="622692BD" w14:textId="77777777" w:rsidR="00870A08" w:rsidRDefault="003A5418">
      <w:pPr>
        <w:pStyle w:val="aff6"/>
        <w:rPr>
          <w:shd w:val="pct10" w:color="auto" w:fill="FFFFFF"/>
        </w:rPr>
      </w:pPr>
      <w:r>
        <w:rPr>
          <w:shd w:val="pct10" w:color="auto" w:fill="FFFFFF"/>
        </w:rPr>
        <w:t xml:space="preserve">10   </w:t>
      </w:r>
      <w:proofErr w:type="gramStart"/>
      <w:r>
        <w:rPr>
          <w:shd w:val="pct10" w:color="auto" w:fill="FFFFFF"/>
        </w:rPr>
        <w:t>common  UT</w:t>
      </w:r>
      <w:proofErr w:type="gramEnd"/>
      <w:r>
        <w:rPr>
          <w:shd w:val="pct10" w:color="auto" w:fill="FFFFFF"/>
        </w:rPr>
        <w:t>:Eth0/0/1(D)     Eth0/0/2(D)</w:t>
      </w:r>
    </w:p>
    <w:p w14:paraId="7CD84C9A" w14:textId="77777777" w:rsidR="00870A08" w:rsidRDefault="003A5418">
      <w:pPr>
        <w:pStyle w:val="aff6"/>
        <w:rPr>
          <w:shd w:val="pct10" w:color="auto" w:fill="FFFFFF"/>
        </w:rPr>
      </w:pPr>
      <w:r>
        <w:rPr>
          <w:shd w:val="pct10" w:color="auto" w:fill="FFFFFF"/>
        </w:rPr>
        <w:t xml:space="preserve">20   </w:t>
      </w:r>
      <w:proofErr w:type="gramStart"/>
      <w:r>
        <w:rPr>
          <w:shd w:val="pct10" w:color="auto" w:fill="FFFFFF"/>
        </w:rPr>
        <w:t>common  UT</w:t>
      </w:r>
      <w:proofErr w:type="gramEnd"/>
      <w:r>
        <w:rPr>
          <w:shd w:val="pct10" w:color="auto" w:fill="FFFFFF"/>
        </w:rPr>
        <w:t>:Eth0/0/3(D)</w:t>
      </w:r>
    </w:p>
    <w:p w14:paraId="10FF9806" w14:textId="77777777" w:rsidR="00870A08" w:rsidRDefault="00870A08">
      <w:pPr>
        <w:ind w:firstLineChars="0" w:firstLine="0"/>
      </w:pPr>
    </w:p>
    <w:p w14:paraId="3877DD32" w14:textId="77777777" w:rsidR="00870A08" w:rsidRDefault="003A5418">
      <w:pPr>
        <w:pStyle w:val="aff6"/>
      </w:pPr>
      <w:r>
        <w:t>[S</w:t>
      </w:r>
      <w:proofErr w:type="gramStart"/>
      <w:r>
        <w:rPr>
          <w:rFonts w:hint="eastAsia"/>
        </w:rPr>
        <w:t>2</w:t>
      </w:r>
      <w:r>
        <w:t>]display</w:t>
      </w:r>
      <w:proofErr w:type="gramEnd"/>
      <w:r>
        <w:t xml:space="preserve"> </w:t>
      </w:r>
      <w:proofErr w:type="spellStart"/>
      <w:r>
        <w:t>vlan</w:t>
      </w:r>
      <w:proofErr w:type="spellEnd"/>
    </w:p>
    <w:p w14:paraId="696D97C9"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w:t>
      </w:r>
      <w:r>
        <w:rPr>
          <w:rFonts w:hint="eastAsia"/>
        </w:rPr>
        <w:t>3</w:t>
      </w:r>
    </w:p>
    <w:p w14:paraId="2C64E4F2" w14:textId="77777777" w:rsidR="00870A08" w:rsidRDefault="003A5418">
      <w:pPr>
        <w:pStyle w:val="aff6"/>
      </w:pPr>
      <w:r>
        <w:lastRenderedPageBreak/>
        <w:t>----------------------------------------------------------------------------</w:t>
      </w:r>
    </w:p>
    <w:p w14:paraId="35AFD31C" w14:textId="77777777" w:rsidR="00870A08" w:rsidRDefault="003A5418">
      <w:pPr>
        <w:pStyle w:val="aff6"/>
      </w:pPr>
      <w:r>
        <w:t xml:space="preserve">U: </w:t>
      </w:r>
      <w:proofErr w:type="gramStart"/>
      <w:r>
        <w:t xml:space="preserve">Up;   </w:t>
      </w:r>
      <w:proofErr w:type="gramEnd"/>
      <w:r>
        <w:t xml:space="preserve">      D: Down;         TG: Tagged;         UT: Untagged;</w:t>
      </w:r>
    </w:p>
    <w:p w14:paraId="35429FAE"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57F4AD20"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60A29970" w14:textId="77777777" w:rsidR="00870A08" w:rsidRDefault="003A5418">
      <w:pPr>
        <w:pStyle w:val="aff6"/>
      </w:pPr>
      <w:r>
        <w:t>----------------------------------------------------------------------------</w:t>
      </w:r>
    </w:p>
    <w:p w14:paraId="58E53E58" w14:textId="77777777" w:rsidR="00870A08" w:rsidRDefault="003A5418">
      <w:pPr>
        <w:pStyle w:val="aff6"/>
      </w:pPr>
      <w:proofErr w:type="gramStart"/>
      <w:r>
        <w:t>VID  Type</w:t>
      </w:r>
      <w:proofErr w:type="gramEnd"/>
      <w:r>
        <w:t xml:space="preserve">    Ports                </w:t>
      </w:r>
    </w:p>
    <w:p w14:paraId="6D959BF2" w14:textId="77777777" w:rsidR="00870A08" w:rsidRDefault="003A5418">
      <w:pPr>
        <w:pStyle w:val="aff6"/>
      </w:pPr>
      <w:r>
        <w:t>----------------------------------------------------------------------------</w:t>
      </w:r>
    </w:p>
    <w:p w14:paraId="1F8C74EC" w14:textId="77777777" w:rsidR="00870A08" w:rsidRDefault="003A5418">
      <w:pPr>
        <w:pStyle w:val="aff6"/>
        <w:ind w:left="1440" w:hangingChars="800" w:hanging="1440"/>
      </w:pPr>
      <w:r>
        <w:t>1    common  UT: Eth0/0/3(D)</w:t>
      </w:r>
      <w:r>
        <w:rPr>
          <w:rFonts w:hint="eastAsia"/>
        </w:rPr>
        <w:t xml:space="preserve"> </w:t>
      </w:r>
      <w:r>
        <w:t xml:space="preserve">Eth0/0/4(D)     Eth0/0/5(D)     Eth0/0/6(D)     Eth0/0/7(D)     Eth0/0/8(D)     Eth0/0/9(D)     Eth0/0/10(D)    Eth0/0/11(D)    Eth0/0/12(D)    Eth0/0/13(D)    Eth0/0/14(D)    Eth0/0/15(D)    Eth0/0/16(D)    Eth0/0/17(D)    Eth0/0/18(D)    Eth0/0/19(D)    Eth0/0/20(D)    Eth0/0/21(D)    Eth0/0/22(D)    GE0/0/1(D)      GE0/0/2(D)            </w:t>
      </w:r>
    </w:p>
    <w:p w14:paraId="6A6E4BB0" w14:textId="77777777" w:rsidR="00870A08" w:rsidRDefault="003A5418">
      <w:pPr>
        <w:pStyle w:val="aff6"/>
        <w:rPr>
          <w:shd w:val="pct10" w:color="auto" w:fill="FFFFFF"/>
        </w:rPr>
      </w:pPr>
      <w:r>
        <w:rPr>
          <w:rFonts w:hint="eastAsia"/>
          <w:shd w:val="pct10" w:color="auto" w:fill="FFFFFF"/>
        </w:rPr>
        <w:t>3</w:t>
      </w:r>
      <w:r>
        <w:rPr>
          <w:shd w:val="pct10" w:color="auto" w:fill="FFFFFF"/>
        </w:rPr>
        <w:t xml:space="preserve">0   </w:t>
      </w:r>
      <w:proofErr w:type="gramStart"/>
      <w:r>
        <w:rPr>
          <w:shd w:val="pct10" w:color="auto" w:fill="FFFFFF"/>
        </w:rPr>
        <w:t>common  UT</w:t>
      </w:r>
      <w:proofErr w:type="gramEnd"/>
      <w:r>
        <w:rPr>
          <w:shd w:val="pct10" w:color="auto" w:fill="FFFFFF"/>
        </w:rPr>
        <w:t>:Eth0/0/1(D)</w:t>
      </w:r>
    </w:p>
    <w:p w14:paraId="245A837E" w14:textId="77777777" w:rsidR="00870A08" w:rsidRDefault="003A5418">
      <w:pPr>
        <w:pStyle w:val="aff6"/>
        <w:rPr>
          <w:shd w:val="pct10" w:color="auto" w:fill="FFFFFF"/>
        </w:rPr>
      </w:pPr>
      <w:r>
        <w:rPr>
          <w:rFonts w:hint="eastAsia"/>
          <w:shd w:val="pct10" w:color="auto" w:fill="FFFFFF"/>
        </w:rPr>
        <w:t>4</w:t>
      </w:r>
      <w:r>
        <w:rPr>
          <w:shd w:val="pct10" w:color="auto" w:fill="FFFFFF"/>
        </w:rPr>
        <w:t xml:space="preserve">0   </w:t>
      </w:r>
      <w:proofErr w:type="gramStart"/>
      <w:r>
        <w:rPr>
          <w:shd w:val="pct10" w:color="auto" w:fill="FFFFFF"/>
        </w:rPr>
        <w:t>common  UT</w:t>
      </w:r>
      <w:proofErr w:type="gramEnd"/>
      <w:r>
        <w:rPr>
          <w:shd w:val="pct10" w:color="auto" w:fill="FFFFFF"/>
        </w:rPr>
        <w:t>:Eth0/0/</w:t>
      </w:r>
      <w:r>
        <w:rPr>
          <w:rFonts w:hint="eastAsia"/>
          <w:shd w:val="pct10" w:color="auto" w:fill="FFFFFF"/>
        </w:rPr>
        <w:t>2</w:t>
      </w:r>
      <w:r>
        <w:rPr>
          <w:shd w:val="pct10" w:color="auto" w:fill="FFFFFF"/>
        </w:rPr>
        <w:t>(D)</w:t>
      </w:r>
    </w:p>
    <w:p w14:paraId="3F734979" w14:textId="77777777" w:rsidR="00870A08" w:rsidRDefault="00870A08">
      <w:pPr>
        <w:pStyle w:val="aff6"/>
      </w:pPr>
    </w:p>
    <w:p w14:paraId="44D6727C" w14:textId="77777777" w:rsidR="00870A08" w:rsidRDefault="003A5418">
      <w:pPr>
        <w:ind w:firstLine="420"/>
      </w:pPr>
      <w:r>
        <w:rPr>
          <w:rFonts w:hint="eastAsia"/>
        </w:rPr>
        <w:t>可以观察到，目前两台交换机上连接</w:t>
      </w:r>
      <w:r>
        <w:rPr>
          <w:rFonts w:hint="eastAsia"/>
        </w:rPr>
        <w:t>PC</w:t>
      </w:r>
      <w:r>
        <w:rPr>
          <w:rFonts w:hint="eastAsia"/>
        </w:rPr>
        <w:t>的接口都已经加入到相应所属部门的</w:t>
      </w:r>
      <w:r>
        <w:rPr>
          <w:rFonts w:hint="eastAsia"/>
        </w:rPr>
        <w:t>VLAN</w:t>
      </w:r>
      <w:r>
        <w:rPr>
          <w:rFonts w:hint="eastAsia"/>
        </w:rPr>
        <w:t>当中。</w:t>
      </w:r>
    </w:p>
    <w:p w14:paraId="71F2DC7B" w14:textId="77777777" w:rsidR="00870A08" w:rsidRDefault="003A5418">
      <w:pPr>
        <w:pStyle w:val="2"/>
        <w:rPr>
          <w:rFonts w:ascii="微软雅黑" w:hAnsi="微软雅黑"/>
        </w:rPr>
      </w:pPr>
      <w:r>
        <w:rPr>
          <w:rFonts w:ascii="微软雅黑" w:hAnsi="微软雅黑" w:hint="eastAsia"/>
        </w:rPr>
        <w:t>检查配置结果</w:t>
      </w:r>
    </w:p>
    <w:p w14:paraId="0D0147EF" w14:textId="77777777" w:rsidR="00870A08" w:rsidRDefault="003A5418">
      <w:pPr>
        <w:ind w:firstLine="420"/>
      </w:pPr>
      <w:r>
        <w:rPr>
          <w:rFonts w:hint="eastAsia"/>
        </w:rPr>
        <w:t>在交换机上将不同接口加入各自不同的</w:t>
      </w:r>
      <w:r>
        <w:rPr>
          <w:rFonts w:hint="eastAsia"/>
        </w:rPr>
        <w:t>VLAN</w:t>
      </w:r>
      <w:r>
        <w:rPr>
          <w:rFonts w:hint="eastAsia"/>
        </w:rPr>
        <w:t>中后，属于相同</w:t>
      </w:r>
      <w:r>
        <w:rPr>
          <w:rFonts w:hint="eastAsia"/>
        </w:rPr>
        <w:t>VLAN</w:t>
      </w:r>
      <w:r>
        <w:rPr>
          <w:rFonts w:hint="eastAsia"/>
        </w:rPr>
        <w:t>的接口处于同一个广播域，相互之间可以直接通信。属于不同</w:t>
      </w:r>
      <w:r>
        <w:rPr>
          <w:rFonts w:hint="eastAsia"/>
        </w:rPr>
        <w:t>VLAN</w:t>
      </w:r>
      <w:r>
        <w:rPr>
          <w:rFonts w:hint="eastAsia"/>
        </w:rPr>
        <w:t>的接口是处于不同的广播域，相互之间不能直接通信。</w:t>
      </w:r>
    </w:p>
    <w:p w14:paraId="05314903" w14:textId="77777777" w:rsidR="00870A08" w:rsidRDefault="003A5418">
      <w:pPr>
        <w:ind w:firstLine="420"/>
      </w:pPr>
      <w:r>
        <w:rPr>
          <w:rFonts w:hint="eastAsia"/>
        </w:rPr>
        <w:t>在本实验环境中，只有同属于</w:t>
      </w:r>
      <w:r>
        <w:rPr>
          <w:rFonts w:hint="eastAsia"/>
        </w:rPr>
        <w:t>IT</w:t>
      </w:r>
      <w:r>
        <w:rPr>
          <w:rFonts w:hint="eastAsia"/>
        </w:rPr>
        <w:t>部门</w:t>
      </w:r>
      <w:r>
        <w:rPr>
          <w:rFonts w:hint="eastAsia"/>
        </w:rPr>
        <w:t>VLAN10</w:t>
      </w:r>
      <w:r>
        <w:rPr>
          <w:rFonts w:hint="eastAsia"/>
        </w:rPr>
        <w:t>的两台主机</w:t>
      </w:r>
      <w:r>
        <w:rPr>
          <w:rFonts w:hint="eastAsia"/>
        </w:rPr>
        <w:t>PC-1</w:t>
      </w:r>
      <w:r>
        <w:rPr>
          <w:rFonts w:hint="eastAsia"/>
        </w:rPr>
        <w:t>和</w:t>
      </w:r>
      <w:r>
        <w:rPr>
          <w:rFonts w:hint="eastAsia"/>
        </w:rPr>
        <w:t>PC-2</w:t>
      </w:r>
      <w:r>
        <w:rPr>
          <w:rFonts w:hint="eastAsia"/>
        </w:rPr>
        <w:t>之间可以互相通信。其他不同部门间的</w:t>
      </w:r>
      <w:r>
        <w:rPr>
          <w:rFonts w:hint="eastAsia"/>
        </w:rPr>
        <w:t>PC</w:t>
      </w:r>
      <w:r>
        <w:rPr>
          <w:rFonts w:hint="eastAsia"/>
        </w:rPr>
        <w:t>之间将无法通信。</w:t>
      </w:r>
    </w:p>
    <w:p w14:paraId="4ECA9982" w14:textId="77777777" w:rsidR="00870A08" w:rsidRDefault="003A5418">
      <w:pPr>
        <w:ind w:firstLine="420"/>
      </w:pPr>
      <w:r>
        <w:rPr>
          <w:rFonts w:hint="eastAsia"/>
        </w:rPr>
        <w:t>在</w:t>
      </w:r>
      <w:r>
        <w:rPr>
          <w:rFonts w:hint="eastAsia"/>
        </w:rPr>
        <w:t>IT</w:t>
      </w:r>
      <w:r>
        <w:rPr>
          <w:rFonts w:hint="eastAsia"/>
        </w:rPr>
        <w:t>部门的终端</w:t>
      </w:r>
      <w:r>
        <w:rPr>
          <w:rFonts w:hint="eastAsia"/>
        </w:rPr>
        <w:t>PC-1</w:t>
      </w:r>
      <w:r>
        <w:rPr>
          <w:rFonts w:hint="eastAsia"/>
        </w:rPr>
        <w:t>上分别测试与同部门的终端</w:t>
      </w:r>
      <w:r>
        <w:rPr>
          <w:rFonts w:hint="eastAsia"/>
        </w:rPr>
        <w:t>PC-2</w:t>
      </w:r>
      <w:r>
        <w:rPr>
          <w:rFonts w:hint="eastAsia"/>
        </w:rPr>
        <w:t>，</w:t>
      </w:r>
      <w:r>
        <w:rPr>
          <w:rFonts w:hint="eastAsia"/>
        </w:rPr>
        <w:t>HR</w:t>
      </w:r>
      <w:r>
        <w:rPr>
          <w:rFonts w:hint="eastAsia"/>
        </w:rPr>
        <w:t>部门的</w:t>
      </w:r>
      <w:r>
        <w:rPr>
          <w:rFonts w:hint="eastAsia"/>
        </w:rPr>
        <w:t>PC-3</w:t>
      </w:r>
      <w:r>
        <w:rPr>
          <w:rFonts w:hint="eastAsia"/>
        </w:rPr>
        <w:t>间的连通性。</w:t>
      </w:r>
    </w:p>
    <w:p w14:paraId="4D6FEA84" w14:textId="77777777" w:rsidR="00870A08" w:rsidRDefault="003A5418">
      <w:pPr>
        <w:pStyle w:val="aff6"/>
      </w:pPr>
      <w:r>
        <w:rPr>
          <w:rFonts w:hint="eastAsia"/>
        </w:rPr>
        <w:t>PC&gt;</w:t>
      </w:r>
      <w:r>
        <w:t>ping -c 1 10.</w:t>
      </w:r>
      <w:r>
        <w:rPr>
          <w:rFonts w:hint="eastAsia"/>
        </w:rPr>
        <w:t>1</w:t>
      </w:r>
      <w:r>
        <w:t>.1.2</w:t>
      </w:r>
    </w:p>
    <w:p w14:paraId="59849F12" w14:textId="77777777" w:rsidR="00870A08" w:rsidRDefault="003A5418">
      <w:pPr>
        <w:pStyle w:val="aff6"/>
      </w:pPr>
      <w:r>
        <w:t xml:space="preserve">  PING 10.</w:t>
      </w:r>
      <w:r>
        <w:rPr>
          <w:rFonts w:hint="eastAsia"/>
        </w:rPr>
        <w:t>0</w:t>
      </w:r>
      <w:r>
        <w:t xml:space="preserve">.1.2: </w:t>
      </w:r>
      <w:proofErr w:type="gramStart"/>
      <w:r>
        <w:t>56  data</w:t>
      </w:r>
      <w:proofErr w:type="gramEnd"/>
      <w:r>
        <w:t xml:space="preserve"> bytes, press CTRL_C to break</w:t>
      </w:r>
    </w:p>
    <w:p w14:paraId="4FD75C91" w14:textId="77777777" w:rsidR="00870A08" w:rsidRDefault="003A5418">
      <w:pPr>
        <w:pStyle w:val="aff6"/>
      </w:pPr>
      <w:r>
        <w:t xml:space="preserve">   </w:t>
      </w:r>
      <w:r>
        <w:rPr>
          <w:shd w:val="pct10" w:color="auto" w:fill="FFFFFF"/>
        </w:rPr>
        <w:t xml:space="preserve"> Reply from 10.</w:t>
      </w:r>
      <w:r>
        <w:rPr>
          <w:rFonts w:hint="eastAsia"/>
          <w:shd w:val="pct10" w:color="auto" w:fill="FFFFFF"/>
        </w:rPr>
        <w:t>1</w:t>
      </w:r>
      <w:r>
        <w:rPr>
          <w:shd w:val="pct10" w:color="auto" w:fill="FFFFFF"/>
        </w:rPr>
        <w:t xml:space="preserve">.1.2: bytes=56 Sequence=1 </w:t>
      </w:r>
      <w:proofErr w:type="spellStart"/>
      <w:r>
        <w:rPr>
          <w:shd w:val="pct10" w:color="auto" w:fill="FFFFFF"/>
        </w:rPr>
        <w:t>ttl</w:t>
      </w:r>
      <w:proofErr w:type="spellEnd"/>
      <w:r>
        <w:rPr>
          <w:shd w:val="pct10" w:color="auto" w:fill="FFFFFF"/>
        </w:rPr>
        <w:t xml:space="preserve">=255 time=50 </w:t>
      </w:r>
      <w:proofErr w:type="spellStart"/>
      <w:r>
        <w:rPr>
          <w:shd w:val="pct10" w:color="auto" w:fill="FFFFFF"/>
        </w:rPr>
        <w:t>ms</w:t>
      </w:r>
      <w:proofErr w:type="spellEnd"/>
    </w:p>
    <w:p w14:paraId="1406F727" w14:textId="77777777" w:rsidR="00870A08" w:rsidRDefault="003A5418">
      <w:pPr>
        <w:pStyle w:val="aff6"/>
      </w:pPr>
      <w:r>
        <w:t xml:space="preserve">  --- 10.</w:t>
      </w:r>
      <w:r>
        <w:rPr>
          <w:rFonts w:hint="eastAsia"/>
        </w:rPr>
        <w:t>1.1</w:t>
      </w:r>
      <w:r>
        <w:t>.2 ping statistics ---</w:t>
      </w:r>
    </w:p>
    <w:p w14:paraId="6A4449CA" w14:textId="77777777" w:rsidR="00870A08" w:rsidRDefault="003A5418">
      <w:pPr>
        <w:pStyle w:val="aff6"/>
      </w:pPr>
      <w:r>
        <w:lastRenderedPageBreak/>
        <w:t xml:space="preserve">    1 packet(s) transmitted</w:t>
      </w:r>
    </w:p>
    <w:p w14:paraId="58CFB42E" w14:textId="77777777" w:rsidR="00870A08" w:rsidRDefault="003A5418">
      <w:pPr>
        <w:pStyle w:val="aff6"/>
      </w:pPr>
      <w:r>
        <w:t xml:space="preserve">    1 packet(s) received</w:t>
      </w:r>
    </w:p>
    <w:p w14:paraId="334034D5" w14:textId="77777777" w:rsidR="00870A08" w:rsidRDefault="003A5418">
      <w:pPr>
        <w:pStyle w:val="aff6"/>
      </w:pPr>
      <w:r>
        <w:t xml:space="preserve">    0.00% packet loss</w:t>
      </w:r>
    </w:p>
    <w:p w14:paraId="4137AD57" w14:textId="77777777" w:rsidR="00870A08" w:rsidRDefault="003A5418">
      <w:pPr>
        <w:pStyle w:val="aff6"/>
      </w:pPr>
      <w:r>
        <w:t xml:space="preserve">round-trip min/avg/max = 50/50/50 </w:t>
      </w:r>
      <w:proofErr w:type="spellStart"/>
      <w:r>
        <w:t>ms</w:t>
      </w:r>
      <w:proofErr w:type="spellEnd"/>
    </w:p>
    <w:p w14:paraId="1001B3E8" w14:textId="77777777" w:rsidR="00870A08" w:rsidRDefault="00870A08">
      <w:pPr>
        <w:pStyle w:val="aff6"/>
      </w:pPr>
    </w:p>
    <w:p w14:paraId="2C5F81D5" w14:textId="77777777" w:rsidR="00870A08" w:rsidRDefault="003A5418">
      <w:pPr>
        <w:pStyle w:val="aff6"/>
      </w:pPr>
      <w:r>
        <w:rPr>
          <w:rFonts w:hint="eastAsia"/>
        </w:rPr>
        <w:t>PC&gt;</w:t>
      </w:r>
      <w:r w:rsidRPr="00606D75">
        <w:rPr>
          <w:highlight w:val="yellow"/>
        </w:rPr>
        <w:t>ping 1 1</w:t>
      </w:r>
      <w:r>
        <w:t>0.</w:t>
      </w:r>
      <w:r>
        <w:rPr>
          <w:rFonts w:hint="eastAsia"/>
        </w:rPr>
        <w:t>1</w:t>
      </w:r>
      <w:r>
        <w:t>.1.2</w:t>
      </w:r>
    </w:p>
    <w:p w14:paraId="670484D8" w14:textId="77777777" w:rsidR="00870A08" w:rsidRDefault="003A5418">
      <w:pPr>
        <w:pStyle w:val="aff6"/>
      </w:pPr>
      <w:r>
        <w:t>From 0.0.0.0: Destination host unreachable</w:t>
      </w:r>
    </w:p>
    <w:p w14:paraId="336942B6" w14:textId="77777777" w:rsidR="00870A08" w:rsidRDefault="003A5418">
      <w:pPr>
        <w:pStyle w:val="aff6"/>
      </w:pPr>
      <w:r>
        <w:t>From 0.0.0.0: Destination host unreachable</w:t>
      </w:r>
    </w:p>
    <w:p w14:paraId="68311DB3" w14:textId="77777777" w:rsidR="00870A08" w:rsidRDefault="003A5418">
      <w:pPr>
        <w:pStyle w:val="aff6"/>
      </w:pPr>
      <w:r>
        <w:t>From 0.0.0.0: Destination host unreachable</w:t>
      </w:r>
    </w:p>
    <w:p w14:paraId="3F4D5736" w14:textId="77777777" w:rsidR="00870A08" w:rsidRDefault="003A5418">
      <w:pPr>
        <w:pStyle w:val="aff6"/>
      </w:pPr>
      <w:r>
        <w:t>From 0.0.0.0: Destination host unreachable</w:t>
      </w:r>
    </w:p>
    <w:p w14:paraId="15177DC6" w14:textId="77777777" w:rsidR="00870A08" w:rsidRDefault="003A5418">
      <w:pPr>
        <w:pStyle w:val="aff6"/>
      </w:pPr>
      <w:r>
        <w:t>From 0.0.0.0: Destination host unreachable</w:t>
      </w:r>
    </w:p>
    <w:p w14:paraId="4140CF86" w14:textId="77777777" w:rsidR="00870A08" w:rsidRDefault="003A5418">
      <w:pPr>
        <w:pStyle w:val="aff6"/>
      </w:pPr>
      <w:r>
        <w:rPr>
          <w:rFonts w:hint="eastAsia"/>
        </w:rPr>
        <w:t>……</w:t>
      </w:r>
    </w:p>
    <w:p w14:paraId="6E66232A" w14:textId="77777777" w:rsidR="00870A08" w:rsidRDefault="00870A08">
      <w:pPr>
        <w:pStyle w:val="aff6"/>
      </w:pPr>
    </w:p>
    <w:p w14:paraId="5F5FFA24" w14:textId="77777777" w:rsidR="00870A08" w:rsidRDefault="003A5418">
      <w:pPr>
        <w:ind w:firstLine="420"/>
        <w:jc w:val="left"/>
      </w:pPr>
      <w:r>
        <w:rPr>
          <w:rFonts w:hint="eastAsia"/>
        </w:rPr>
        <w:t>可以观察到，相同</w:t>
      </w:r>
      <w:r>
        <w:rPr>
          <w:rFonts w:hint="eastAsia"/>
        </w:rPr>
        <w:t>VLAN</w:t>
      </w:r>
      <w:r>
        <w:rPr>
          <w:rFonts w:hint="eastAsia"/>
        </w:rPr>
        <w:t>内的</w:t>
      </w:r>
      <w:r>
        <w:rPr>
          <w:rFonts w:hint="eastAsia"/>
        </w:rPr>
        <w:t>PC</w:t>
      </w:r>
      <w:r>
        <w:rPr>
          <w:rFonts w:hint="eastAsia"/>
        </w:rPr>
        <w:t>可以互相通信，不同</w:t>
      </w:r>
      <w:r>
        <w:rPr>
          <w:rFonts w:hint="eastAsia"/>
        </w:rPr>
        <w:t>VLAN</w:t>
      </w:r>
      <w:r>
        <w:rPr>
          <w:rFonts w:hint="eastAsia"/>
        </w:rPr>
        <w:t>内的</w:t>
      </w:r>
      <w:r>
        <w:rPr>
          <w:rFonts w:hint="eastAsia"/>
        </w:rPr>
        <w:t>PC</w:t>
      </w:r>
      <w:r>
        <w:rPr>
          <w:rFonts w:hint="eastAsia"/>
        </w:rPr>
        <w:t>间无法通信。</w:t>
      </w:r>
      <w:r>
        <w:t xml:space="preserve"> </w:t>
      </w:r>
    </w:p>
    <w:p w14:paraId="000C28E6" w14:textId="77777777" w:rsidR="00870A08" w:rsidRDefault="003A5418">
      <w:pPr>
        <w:pStyle w:val="10"/>
      </w:pPr>
      <w:r>
        <w:rPr>
          <w:rFonts w:hint="eastAsia"/>
        </w:rPr>
        <w:t>思考</w:t>
      </w:r>
    </w:p>
    <w:p w14:paraId="6D89AFA8" w14:textId="77777777" w:rsidR="00870A08" w:rsidRDefault="003A5418">
      <w:pPr>
        <w:ind w:firstLine="420"/>
      </w:pPr>
      <w:r>
        <w:rPr>
          <w:rFonts w:hint="eastAsia"/>
        </w:rPr>
        <w:t>在本实验中，如果将</w:t>
      </w:r>
      <w:r>
        <w:rPr>
          <w:rFonts w:hint="eastAsia"/>
        </w:rPr>
        <w:t>S2</w:t>
      </w:r>
      <w:r>
        <w:rPr>
          <w:rFonts w:hint="eastAsia"/>
        </w:rPr>
        <w:t>的接口</w:t>
      </w:r>
      <w:r>
        <w:rPr>
          <w:rFonts w:hint="eastAsia"/>
        </w:rPr>
        <w:t>E 0/0/5</w:t>
      </w:r>
      <w:r>
        <w:rPr>
          <w:rFonts w:hint="eastAsia"/>
        </w:rPr>
        <w:t>配置为</w:t>
      </w:r>
      <w:r>
        <w:rPr>
          <w:rFonts w:hint="eastAsia"/>
        </w:rPr>
        <w:t>Access</w:t>
      </w:r>
      <w:r>
        <w:rPr>
          <w:rFonts w:hint="eastAsia"/>
        </w:rPr>
        <w:t>类型接口，并划入</w:t>
      </w:r>
      <w:r>
        <w:rPr>
          <w:rFonts w:hint="eastAsia"/>
        </w:rPr>
        <w:t>VLAN 30</w:t>
      </w:r>
      <w:r>
        <w:rPr>
          <w:rFonts w:hint="eastAsia"/>
        </w:rPr>
        <w:t>中，此时</w:t>
      </w:r>
      <w:r>
        <w:rPr>
          <w:rFonts w:hint="eastAsia"/>
        </w:rPr>
        <w:t>PC-1</w:t>
      </w:r>
      <w:r>
        <w:rPr>
          <w:rFonts w:hint="eastAsia"/>
        </w:rPr>
        <w:t>能否</w:t>
      </w:r>
      <w:r>
        <w:rPr>
          <w:rFonts w:hint="eastAsia"/>
        </w:rPr>
        <w:t>ping</w:t>
      </w:r>
      <w:r>
        <w:rPr>
          <w:rFonts w:hint="eastAsia"/>
        </w:rPr>
        <w:t>通</w:t>
      </w:r>
      <w:r>
        <w:rPr>
          <w:rFonts w:hint="eastAsia"/>
        </w:rPr>
        <w:t>PC-4</w:t>
      </w:r>
      <w:r>
        <w:rPr>
          <w:rFonts w:hint="eastAsia"/>
        </w:rPr>
        <w:t>？</w:t>
      </w:r>
      <w:r>
        <w:rPr>
          <w:rFonts w:hint="eastAsia"/>
        </w:rPr>
        <w:t>PC-1</w:t>
      </w:r>
      <w:r>
        <w:rPr>
          <w:rFonts w:hint="eastAsia"/>
        </w:rPr>
        <w:t>能否</w:t>
      </w:r>
      <w:r>
        <w:rPr>
          <w:rFonts w:hint="eastAsia"/>
        </w:rPr>
        <w:t>ping</w:t>
      </w:r>
      <w:r>
        <w:rPr>
          <w:rFonts w:hint="eastAsia"/>
        </w:rPr>
        <w:t>通</w:t>
      </w:r>
      <w:r>
        <w:rPr>
          <w:rFonts w:hint="eastAsia"/>
        </w:rPr>
        <w:t>PC-5</w:t>
      </w:r>
      <w:r>
        <w:rPr>
          <w:rFonts w:hint="eastAsia"/>
        </w:rPr>
        <w:t>？为什么？，</w:t>
      </w:r>
    </w:p>
    <w:p w14:paraId="5624B166" w14:textId="77777777" w:rsidR="00870A08" w:rsidRDefault="003A5418">
      <w:pPr>
        <w:pStyle w:val="af2"/>
        <w:ind w:firstLineChars="0" w:firstLine="0"/>
        <w:rPr>
          <w:rFonts w:ascii="微软雅黑" w:hAnsi="微软雅黑"/>
        </w:rPr>
      </w:pPr>
      <w:bookmarkStart w:id="76" w:name="_Toc26768"/>
      <w:r>
        <w:rPr>
          <w:rFonts w:ascii="微软雅黑" w:hAnsi="微软雅黑" w:hint="eastAsia"/>
        </w:rPr>
        <w:t xml:space="preserve">3.2 </w:t>
      </w:r>
      <w:r>
        <w:rPr>
          <w:rFonts w:cstheme="minorHAnsi"/>
        </w:rPr>
        <w:t>配置</w:t>
      </w:r>
      <w:r>
        <w:rPr>
          <w:rFonts w:cstheme="minorHAnsi"/>
        </w:rPr>
        <w:t>Trunk</w:t>
      </w:r>
      <w:r>
        <w:rPr>
          <w:rFonts w:cstheme="minorHAnsi"/>
        </w:rPr>
        <w:t>接口</w:t>
      </w:r>
      <w:bookmarkEnd w:id="76"/>
    </w:p>
    <w:p w14:paraId="58B676C9" w14:textId="77777777" w:rsidR="00870A08" w:rsidRDefault="003A5418">
      <w:pPr>
        <w:pStyle w:val="10"/>
      </w:pPr>
      <w:r>
        <w:rPr>
          <w:rFonts w:hint="eastAsia"/>
        </w:rPr>
        <w:t>原理概述</w:t>
      </w:r>
    </w:p>
    <w:p w14:paraId="6AF7E9F7" w14:textId="77777777" w:rsidR="00870A08" w:rsidRDefault="003A5418">
      <w:pPr>
        <w:tabs>
          <w:tab w:val="left" w:pos="720"/>
        </w:tabs>
        <w:ind w:firstLine="420"/>
      </w:pPr>
      <w:r>
        <w:rPr>
          <w:rFonts w:hint="eastAsia"/>
        </w:rPr>
        <w:t>在以太网中，通过划分</w:t>
      </w:r>
      <w:r>
        <w:rPr>
          <w:rFonts w:hint="eastAsia"/>
        </w:rPr>
        <w:t>VLAN</w:t>
      </w:r>
      <w:r>
        <w:rPr>
          <w:rFonts w:hint="eastAsia"/>
        </w:rPr>
        <w:t>来隔离广播域和增强网络通讯的安全性。以太网通常由多台交换机组成，为了使</w:t>
      </w:r>
      <w:r>
        <w:rPr>
          <w:rFonts w:hint="eastAsia"/>
        </w:rPr>
        <w:t>VLAN</w:t>
      </w:r>
      <w:r>
        <w:rPr>
          <w:rFonts w:hint="eastAsia"/>
        </w:rPr>
        <w:t>的数据帧跨越多台交换机传递，交换机之间互连的链路需要配置为干道链路（</w:t>
      </w:r>
      <w:r>
        <w:rPr>
          <w:rFonts w:hint="eastAsia"/>
        </w:rPr>
        <w:t>Trunk Link</w:t>
      </w:r>
      <w:r>
        <w:rPr>
          <w:rFonts w:hint="eastAsia"/>
        </w:rPr>
        <w:t>）。和接入链路不同，干道链路是用来在不同的设备之间（如交换机和路由器之间、交换机和交换机之间）承载多个不同</w:t>
      </w:r>
      <w:r>
        <w:rPr>
          <w:rFonts w:hint="eastAsia"/>
        </w:rPr>
        <w:t>VLAN</w:t>
      </w:r>
      <w:r>
        <w:rPr>
          <w:rFonts w:hint="eastAsia"/>
        </w:rPr>
        <w:t>数据的，干道链路是不属于任何一个具体的</w:t>
      </w:r>
      <w:r>
        <w:rPr>
          <w:rFonts w:hint="eastAsia"/>
        </w:rPr>
        <w:t>VLAN</w:t>
      </w:r>
      <w:r>
        <w:rPr>
          <w:rFonts w:hint="eastAsia"/>
        </w:rPr>
        <w:t>的，干道链路可以承载所有的</w:t>
      </w:r>
      <w:r>
        <w:rPr>
          <w:rFonts w:hint="eastAsia"/>
        </w:rPr>
        <w:t>VLAN</w:t>
      </w:r>
      <w:r>
        <w:rPr>
          <w:rFonts w:hint="eastAsia"/>
        </w:rPr>
        <w:t>数据，也可以配置为只能传输指定</w:t>
      </w:r>
      <w:r>
        <w:rPr>
          <w:rFonts w:hint="eastAsia"/>
        </w:rPr>
        <w:t>VLAN</w:t>
      </w:r>
      <w:r>
        <w:rPr>
          <w:rFonts w:hint="eastAsia"/>
        </w:rPr>
        <w:t>的数据。</w:t>
      </w:r>
      <w:r>
        <w:rPr>
          <w:rFonts w:hint="eastAsia"/>
        </w:rPr>
        <w:t xml:space="preserve"> </w:t>
      </w:r>
    </w:p>
    <w:p w14:paraId="43D7869E" w14:textId="77777777" w:rsidR="00870A08" w:rsidRDefault="003A5418">
      <w:pPr>
        <w:tabs>
          <w:tab w:val="left" w:pos="720"/>
        </w:tabs>
        <w:ind w:firstLine="420"/>
      </w:pPr>
      <w:r>
        <w:rPr>
          <w:rFonts w:hint="eastAsia"/>
        </w:rPr>
        <w:t>Trunk</w:t>
      </w:r>
      <w:r>
        <w:rPr>
          <w:rFonts w:hint="eastAsia"/>
        </w:rPr>
        <w:t>端口一般用于交换机之间连接的端口，</w:t>
      </w:r>
      <w:r>
        <w:rPr>
          <w:rFonts w:hint="eastAsia"/>
        </w:rPr>
        <w:t>T</w:t>
      </w:r>
      <w:r>
        <w:t>runk</w:t>
      </w:r>
      <w:r>
        <w:rPr>
          <w:rFonts w:hint="eastAsia"/>
        </w:rPr>
        <w:t>端口可以属于多个</w:t>
      </w:r>
      <w:r>
        <w:t>VLAN</w:t>
      </w:r>
      <w:r>
        <w:rPr>
          <w:rFonts w:hint="eastAsia"/>
        </w:rPr>
        <w:t>，可以接</w:t>
      </w:r>
      <w:r>
        <w:rPr>
          <w:rFonts w:hint="eastAsia"/>
        </w:rPr>
        <w:lastRenderedPageBreak/>
        <w:t>收和发送多个</w:t>
      </w:r>
      <w:r>
        <w:t>VLAN</w:t>
      </w:r>
      <w:r>
        <w:rPr>
          <w:rFonts w:hint="eastAsia"/>
        </w:rPr>
        <w:t>的报文。</w:t>
      </w:r>
    </w:p>
    <w:p w14:paraId="3E5425CD" w14:textId="77777777" w:rsidR="00870A08" w:rsidRDefault="003A5418">
      <w:pPr>
        <w:tabs>
          <w:tab w:val="left" w:pos="720"/>
        </w:tabs>
        <w:ind w:firstLine="420"/>
      </w:pPr>
      <w:r>
        <w:rPr>
          <w:rFonts w:hint="eastAsia"/>
        </w:rPr>
        <w:t>当</w:t>
      </w:r>
      <w:r>
        <w:rPr>
          <w:rFonts w:hint="eastAsia"/>
        </w:rPr>
        <w:t>Trunk</w:t>
      </w:r>
      <w:r>
        <w:rPr>
          <w:rFonts w:hint="eastAsia"/>
        </w:rPr>
        <w:t>端口收到数据帧时，如果</w:t>
      </w:r>
      <w:proofErr w:type="gramStart"/>
      <w:r>
        <w:rPr>
          <w:rFonts w:hint="eastAsia"/>
        </w:rPr>
        <w:t>该帧不</w:t>
      </w:r>
      <w:proofErr w:type="gramEnd"/>
      <w:r>
        <w:rPr>
          <w:rFonts w:hint="eastAsia"/>
        </w:rPr>
        <w:t>包含</w:t>
      </w:r>
      <w:r>
        <w:rPr>
          <w:rFonts w:hint="eastAsia"/>
        </w:rPr>
        <w:t>802.1Q</w:t>
      </w:r>
      <w:r>
        <w:rPr>
          <w:rFonts w:hint="eastAsia"/>
        </w:rPr>
        <w:t>的</w:t>
      </w:r>
      <w:r>
        <w:rPr>
          <w:rFonts w:hint="eastAsia"/>
        </w:rPr>
        <w:t>VLAN</w:t>
      </w:r>
      <w:r>
        <w:rPr>
          <w:rFonts w:hint="eastAsia"/>
        </w:rPr>
        <w:t>标签，将打上该</w:t>
      </w:r>
      <w:r>
        <w:rPr>
          <w:rFonts w:hint="eastAsia"/>
        </w:rPr>
        <w:t>Trunk</w:t>
      </w:r>
      <w:r>
        <w:rPr>
          <w:rFonts w:hint="eastAsia"/>
        </w:rPr>
        <w:t>端口的</w:t>
      </w:r>
      <w:r>
        <w:rPr>
          <w:rFonts w:hint="eastAsia"/>
        </w:rPr>
        <w:t>PVID</w:t>
      </w:r>
      <w:r>
        <w:rPr>
          <w:rFonts w:hint="eastAsia"/>
        </w:rPr>
        <w:t>；</w:t>
      </w:r>
      <w:proofErr w:type="gramStart"/>
      <w:r>
        <w:rPr>
          <w:rFonts w:hint="eastAsia"/>
        </w:rPr>
        <w:t>如果该帧包含</w:t>
      </w:r>
      <w:proofErr w:type="gramEnd"/>
      <w:r>
        <w:rPr>
          <w:rFonts w:hint="eastAsia"/>
        </w:rPr>
        <w:t>802.1Q</w:t>
      </w:r>
      <w:r>
        <w:rPr>
          <w:rFonts w:hint="eastAsia"/>
        </w:rPr>
        <w:t>的</w:t>
      </w:r>
      <w:r>
        <w:rPr>
          <w:rFonts w:hint="eastAsia"/>
        </w:rPr>
        <w:t>VLAN</w:t>
      </w:r>
      <w:r>
        <w:rPr>
          <w:rFonts w:hint="eastAsia"/>
        </w:rPr>
        <w:t>标签，则不改变。</w:t>
      </w:r>
    </w:p>
    <w:p w14:paraId="3D3B1179" w14:textId="77777777" w:rsidR="00870A08" w:rsidRDefault="003A5418">
      <w:pPr>
        <w:tabs>
          <w:tab w:val="left" w:pos="720"/>
        </w:tabs>
        <w:ind w:firstLine="420"/>
      </w:pPr>
      <w:r>
        <w:rPr>
          <w:rFonts w:hint="eastAsia"/>
        </w:rPr>
        <w:t>当</w:t>
      </w:r>
      <w:r>
        <w:rPr>
          <w:rFonts w:hint="eastAsia"/>
        </w:rPr>
        <w:t>Trunk</w:t>
      </w:r>
      <w:r>
        <w:rPr>
          <w:rFonts w:hint="eastAsia"/>
        </w:rPr>
        <w:t>端口发送数据帧时，当该所发送帧的</w:t>
      </w:r>
      <w:r>
        <w:rPr>
          <w:rFonts w:hint="eastAsia"/>
        </w:rPr>
        <w:t>VLAN ID</w:t>
      </w:r>
      <w:r>
        <w:rPr>
          <w:rFonts w:hint="eastAsia"/>
        </w:rPr>
        <w:t>与端口的</w:t>
      </w:r>
      <w:r>
        <w:rPr>
          <w:rFonts w:hint="eastAsia"/>
        </w:rPr>
        <w:t>PVID</w:t>
      </w:r>
      <w:r>
        <w:rPr>
          <w:rFonts w:hint="eastAsia"/>
        </w:rPr>
        <w:t>不同时，检查是否允许该</w:t>
      </w:r>
      <w:r>
        <w:rPr>
          <w:rFonts w:hint="eastAsia"/>
        </w:rPr>
        <w:t>VLAN</w:t>
      </w:r>
      <w:r>
        <w:rPr>
          <w:rFonts w:hint="eastAsia"/>
        </w:rPr>
        <w:t>通过，</w:t>
      </w:r>
      <w:proofErr w:type="gramStart"/>
      <w:r>
        <w:rPr>
          <w:rFonts w:hint="eastAsia"/>
        </w:rPr>
        <w:t>若允许</w:t>
      </w:r>
      <w:proofErr w:type="gramEnd"/>
      <w:r>
        <w:rPr>
          <w:rFonts w:hint="eastAsia"/>
        </w:rPr>
        <w:t>的话直接透传，不允许就直接丢弃；</w:t>
      </w:r>
      <w:proofErr w:type="gramStart"/>
      <w:r>
        <w:rPr>
          <w:rFonts w:hint="eastAsia"/>
        </w:rPr>
        <w:t>当该帧</w:t>
      </w:r>
      <w:r>
        <w:rPr>
          <w:rFonts w:hint="eastAsia"/>
          <w:highlight w:val="yellow"/>
        </w:rPr>
        <w:t>的</w:t>
      </w:r>
      <w:proofErr w:type="gramEnd"/>
      <w:r>
        <w:rPr>
          <w:rFonts w:hint="eastAsia"/>
          <w:highlight w:val="yellow"/>
        </w:rPr>
        <w:t>VLAN ID</w:t>
      </w:r>
      <w:r>
        <w:rPr>
          <w:rFonts w:hint="eastAsia"/>
          <w:highlight w:val="yellow"/>
        </w:rPr>
        <w:t>与端口的</w:t>
      </w:r>
      <w:r>
        <w:rPr>
          <w:rFonts w:hint="eastAsia"/>
          <w:highlight w:val="yellow"/>
        </w:rPr>
        <w:t>PVID</w:t>
      </w:r>
      <w:r>
        <w:rPr>
          <w:rFonts w:hint="eastAsia"/>
          <w:highlight w:val="yellow"/>
        </w:rPr>
        <w:t>相同时，则剥离</w:t>
      </w:r>
      <w:r>
        <w:rPr>
          <w:rFonts w:hint="eastAsia"/>
          <w:highlight w:val="yellow"/>
        </w:rPr>
        <w:t>VLAN</w:t>
      </w:r>
      <w:r>
        <w:rPr>
          <w:rFonts w:hint="eastAsia"/>
          <w:highlight w:val="yellow"/>
        </w:rPr>
        <w:t>标签后转发</w:t>
      </w:r>
      <w:r>
        <w:rPr>
          <w:rFonts w:hint="eastAsia"/>
        </w:rPr>
        <w:t>。</w:t>
      </w:r>
    </w:p>
    <w:p w14:paraId="1E1A2D4B" w14:textId="77777777" w:rsidR="00870A08" w:rsidRDefault="003A5418">
      <w:pPr>
        <w:pStyle w:val="10"/>
      </w:pPr>
      <w:r>
        <w:rPr>
          <w:rFonts w:hint="eastAsia"/>
        </w:rPr>
        <w:t>实验目的</w:t>
      </w:r>
    </w:p>
    <w:p w14:paraId="6D486405" w14:textId="77777777" w:rsidR="00870A08" w:rsidRDefault="003A5418">
      <w:pPr>
        <w:pStyle w:val="12"/>
        <w:numPr>
          <w:ilvl w:val="1"/>
          <w:numId w:val="5"/>
        </w:numPr>
        <w:ind w:firstLineChars="0"/>
        <w:jc w:val="left"/>
      </w:pPr>
      <w:r>
        <w:rPr>
          <w:rFonts w:hint="eastAsia"/>
        </w:rPr>
        <w:t>理解干道链路的应用场景</w:t>
      </w:r>
    </w:p>
    <w:p w14:paraId="0D32027D" w14:textId="77777777" w:rsidR="00870A08" w:rsidRDefault="003A5418">
      <w:pPr>
        <w:pStyle w:val="12"/>
        <w:numPr>
          <w:ilvl w:val="1"/>
          <w:numId w:val="5"/>
        </w:numPr>
        <w:ind w:firstLineChars="0"/>
        <w:jc w:val="left"/>
      </w:pPr>
      <w:r>
        <w:rPr>
          <w:rFonts w:hint="eastAsia"/>
        </w:rPr>
        <w:t>掌握</w:t>
      </w:r>
      <w:r>
        <w:rPr>
          <w:rFonts w:hint="eastAsia"/>
        </w:rPr>
        <w:t>Trunk</w:t>
      </w:r>
      <w:r>
        <w:rPr>
          <w:rFonts w:hint="eastAsia"/>
        </w:rPr>
        <w:t>端口的配置</w:t>
      </w:r>
    </w:p>
    <w:p w14:paraId="529633D3" w14:textId="77777777" w:rsidR="00870A08" w:rsidRDefault="003A5418">
      <w:pPr>
        <w:pStyle w:val="12"/>
        <w:numPr>
          <w:ilvl w:val="1"/>
          <w:numId w:val="5"/>
        </w:numPr>
        <w:ind w:firstLineChars="0"/>
        <w:jc w:val="left"/>
      </w:pPr>
      <w:r>
        <w:rPr>
          <w:rFonts w:hint="eastAsia"/>
        </w:rPr>
        <w:t>掌握</w:t>
      </w:r>
      <w:r>
        <w:rPr>
          <w:rFonts w:hint="eastAsia"/>
        </w:rPr>
        <w:t>Trunk</w:t>
      </w:r>
      <w:r>
        <w:rPr>
          <w:rFonts w:hint="eastAsia"/>
        </w:rPr>
        <w:t>端口允许所有</w:t>
      </w:r>
      <w:r>
        <w:rPr>
          <w:rFonts w:hint="eastAsia"/>
        </w:rPr>
        <w:t>VLAN</w:t>
      </w:r>
      <w:r>
        <w:rPr>
          <w:rFonts w:hint="eastAsia"/>
        </w:rPr>
        <w:t>通过的配置方法</w:t>
      </w:r>
    </w:p>
    <w:p w14:paraId="674F0B41" w14:textId="77777777" w:rsidR="00870A08" w:rsidRDefault="003A5418">
      <w:pPr>
        <w:pStyle w:val="12"/>
        <w:numPr>
          <w:ilvl w:val="1"/>
          <w:numId w:val="5"/>
        </w:numPr>
        <w:ind w:firstLineChars="0"/>
        <w:jc w:val="left"/>
      </w:pPr>
      <w:r>
        <w:rPr>
          <w:rFonts w:hint="eastAsia"/>
        </w:rPr>
        <w:t>掌握</w:t>
      </w:r>
      <w:r>
        <w:rPr>
          <w:rFonts w:hint="eastAsia"/>
        </w:rPr>
        <w:t>Trunk</w:t>
      </w:r>
      <w:r>
        <w:rPr>
          <w:rFonts w:hint="eastAsia"/>
        </w:rPr>
        <w:t>端口允许特定</w:t>
      </w:r>
      <w:r>
        <w:rPr>
          <w:rFonts w:hint="eastAsia"/>
        </w:rPr>
        <w:t>VLAN</w:t>
      </w:r>
      <w:r>
        <w:rPr>
          <w:rFonts w:hint="eastAsia"/>
        </w:rPr>
        <w:t>通过的配置方法</w:t>
      </w:r>
    </w:p>
    <w:p w14:paraId="5E6FA224" w14:textId="77777777" w:rsidR="00870A08" w:rsidRDefault="003A5418">
      <w:pPr>
        <w:pStyle w:val="10"/>
      </w:pPr>
      <w:r>
        <w:rPr>
          <w:rFonts w:hint="eastAsia"/>
        </w:rPr>
        <w:t>实验内容</w:t>
      </w:r>
    </w:p>
    <w:p w14:paraId="7BAC1DA2" w14:textId="77777777" w:rsidR="00870A08" w:rsidRDefault="003A5418">
      <w:pPr>
        <w:tabs>
          <w:tab w:val="left" w:pos="720"/>
        </w:tabs>
        <w:ind w:firstLine="420"/>
      </w:pPr>
      <w:r>
        <w:rPr>
          <w:rFonts w:hint="eastAsia"/>
        </w:rPr>
        <w:t>本实验模拟某公司网络场景，公司规模较大，员工</w:t>
      </w:r>
      <w:r>
        <w:rPr>
          <w:rFonts w:hint="eastAsia"/>
        </w:rPr>
        <w:t>200</w:t>
      </w:r>
      <w:r>
        <w:rPr>
          <w:rFonts w:hint="eastAsia"/>
        </w:rPr>
        <w:t>余名，内部网络是一个大的局域网。公司放置了多台接入交换机（如</w:t>
      </w:r>
      <w:r>
        <w:rPr>
          <w:rFonts w:hint="eastAsia"/>
        </w:rPr>
        <w:t>S1</w:t>
      </w:r>
      <w:r>
        <w:rPr>
          <w:rFonts w:hint="eastAsia"/>
        </w:rPr>
        <w:t>和</w:t>
      </w:r>
      <w:r>
        <w:rPr>
          <w:rFonts w:hint="eastAsia"/>
        </w:rPr>
        <w:t>S2</w:t>
      </w:r>
      <w:r>
        <w:rPr>
          <w:rFonts w:hint="eastAsia"/>
        </w:rPr>
        <w:t>）负责员工的网络接入。接入交换机之间通过汇聚交换机</w:t>
      </w:r>
      <w:r>
        <w:rPr>
          <w:rFonts w:hint="eastAsia"/>
        </w:rPr>
        <w:t>S3</w:t>
      </w:r>
      <w:r>
        <w:rPr>
          <w:rFonts w:hint="eastAsia"/>
        </w:rPr>
        <w:t>相连。公司通过划分</w:t>
      </w:r>
      <w:r>
        <w:rPr>
          <w:rFonts w:hint="eastAsia"/>
        </w:rPr>
        <w:t>VLAN</w:t>
      </w:r>
      <w:r>
        <w:rPr>
          <w:rFonts w:hint="eastAsia"/>
        </w:rPr>
        <w:t>来隔离广播域，由于员工较多，相同部门的员工通过不同交换机接入。为了保证在不同交换机下相同部门的员工能互相通信，需要配置交换机之间链路为干道模式，实现相同</w:t>
      </w:r>
      <w:r>
        <w:rPr>
          <w:rFonts w:hint="eastAsia"/>
        </w:rPr>
        <w:t>VLAN</w:t>
      </w:r>
      <w:r>
        <w:rPr>
          <w:rFonts w:hint="eastAsia"/>
        </w:rPr>
        <w:t>跨交换机通信。</w:t>
      </w:r>
    </w:p>
    <w:p w14:paraId="14F9D8E6" w14:textId="77777777" w:rsidR="00870A08" w:rsidRDefault="003A5418">
      <w:pPr>
        <w:pStyle w:val="10"/>
      </w:pPr>
      <w:r>
        <w:rPr>
          <w:rFonts w:hint="eastAsia"/>
        </w:rPr>
        <w:lastRenderedPageBreak/>
        <w:t>实验拓扑</w:t>
      </w:r>
    </w:p>
    <w:p w14:paraId="5002AB92" w14:textId="77777777" w:rsidR="00870A08" w:rsidRDefault="003A5418">
      <w:pPr>
        <w:pStyle w:val="aff6"/>
        <w:jc w:val="center"/>
      </w:pPr>
      <w:r>
        <w:rPr>
          <w:noProof/>
          <w:lang w:val="en-GB"/>
        </w:rPr>
        <w:drawing>
          <wp:inline distT="0" distB="0" distL="0" distR="0" wp14:anchorId="34C568D8" wp14:editId="1453E736">
            <wp:extent cx="5306060" cy="2581275"/>
            <wp:effectExtent l="19050" t="0" r="8784" b="0"/>
            <wp:docPr id="8" name="图片 7"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捕获.PNG"/>
                    <pic:cNvPicPr>
                      <a:picLocks noChangeAspect="1"/>
                    </pic:cNvPicPr>
                  </pic:nvPicPr>
                  <pic:blipFill>
                    <a:blip r:embed="rId102" cstate="print">
                      <a:grayscl/>
                    </a:blip>
                    <a:stretch>
                      <a:fillRect/>
                    </a:stretch>
                  </pic:blipFill>
                  <pic:spPr>
                    <a:xfrm>
                      <a:off x="0" y="0"/>
                      <a:ext cx="5306166" cy="2581635"/>
                    </a:xfrm>
                    <a:prstGeom prst="rect">
                      <a:avLst/>
                    </a:prstGeom>
                  </pic:spPr>
                </pic:pic>
              </a:graphicData>
            </a:graphic>
          </wp:inline>
        </w:drawing>
      </w:r>
    </w:p>
    <w:p w14:paraId="117CECD7" w14:textId="77777777" w:rsidR="00870A08" w:rsidRDefault="003A5418">
      <w:pPr>
        <w:pStyle w:val="aff6"/>
        <w:jc w:val="center"/>
      </w:pPr>
      <w:r>
        <w:rPr>
          <w:rFonts w:hint="eastAsia"/>
        </w:rPr>
        <w:t>图</w:t>
      </w:r>
      <w:r>
        <w:rPr>
          <w:rFonts w:hint="eastAsia"/>
        </w:rPr>
        <w:t xml:space="preserve">3-2 </w:t>
      </w:r>
      <w:r>
        <w:rPr>
          <w:rFonts w:hint="eastAsia"/>
        </w:rPr>
        <w:t>跨交换机实现</w:t>
      </w:r>
      <w:r>
        <w:rPr>
          <w:rFonts w:hint="eastAsia"/>
        </w:rPr>
        <w:t>VLAN</w:t>
      </w:r>
      <w:r>
        <w:rPr>
          <w:rFonts w:hint="eastAsia"/>
        </w:rPr>
        <w:t>间通信拓扑图</w:t>
      </w:r>
    </w:p>
    <w:p w14:paraId="00969DB2"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32AEC857" w14:textId="77777777">
        <w:trPr>
          <w:trHeight w:val="471"/>
          <w:jc w:val="center"/>
        </w:trPr>
        <w:tc>
          <w:tcPr>
            <w:tcW w:w="1594" w:type="dxa"/>
            <w:vAlign w:val="center"/>
          </w:tcPr>
          <w:p w14:paraId="2D2C61E0" w14:textId="77777777" w:rsidR="00870A08" w:rsidRDefault="003A5418">
            <w:pPr>
              <w:spacing w:line="240" w:lineRule="auto"/>
              <w:ind w:firstLineChars="0" w:firstLine="0"/>
              <w:jc w:val="center"/>
            </w:pPr>
            <w:r>
              <w:rPr>
                <w:rFonts w:hint="eastAsia"/>
              </w:rPr>
              <w:t>设备</w:t>
            </w:r>
          </w:p>
        </w:tc>
        <w:tc>
          <w:tcPr>
            <w:tcW w:w="1706" w:type="dxa"/>
            <w:vAlign w:val="center"/>
          </w:tcPr>
          <w:p w14:paraId="1AB3884C" w14:textId="77777777" w:rsidR="00870A08" w:rsidRDefault="003A5418">
            <w:pPr>
              <w:spacing w:line="240" w:lineRule="auto"/>
              <w:ind w:firstLineChars="0" w:firstLine="0"/>
              <w:jc w:val="center"/>
            </w:pPr>
            <w:r>
              <w:rPr>
                <w:rFonts w:hint="eastAsia"/>
              </w:rPr>
              <w:t>接口</w:t>
            </w:r>
          </w:p>
        </w:tc>
        <w:tc>
          <w:tcPr>
            <w:tcW w:w="1882" w:type="dxa"/>
            <w:vAlign w:val="center"/>
          </w:tcPr>
          <w:p w14:paraId="74809A3E"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04AA41CA" w14:textId="77777777" w:rsidR="00870A08" w:rsidRDefault="003A5418">
            <w:pPr>
              <w:spacing w:line="240" w:lineRule="auto"/>
              <w:ind w:firstLineChars="0" w:firstLine="0"/>
              <w:jc w:val="center"/>
            </w:pPr>
            <w:r>
              <w:rPr>
                <w:rFonts w:hint="eastAsia"/>
              </w:rPr>
              <w:t>子网掩码</w:t>
            </w:r>
          </w:p>
        </w:tc>
        <w:tc>
          <w:tcPr>
            <w:tcW w:w="1458" w:type="dxa"/>
            <w:vAlign w:val="center"/>
          </w:tcPr>
          <w:p w14:paraId="12AA84A1" w14:textId="77777777" w:rsidR="00870A08" w:rsidRDefault="003A5418">
            <w:pPr>
              <w:spacing w:line="240" w:lineRule="auto"/>
              <w:ind w:firstLineChars="0" w:firstLine="0"/>
              <w:jc w:val="center"/>
            </w:pPr>
            <w:r>
              <w:rPr>
                <w:rFonts w:hint="eastAsia"/>
              </w:rPr>
              <w:t>默认网关</w:t>
            </w:r>
          </w:p>
        </w:tc>
      </w:tr>
      <w:tr w:rsidR="00870A08" w14:paraId="46B0A08B" w14:textId="77777777">
        <w:trPr>
          <w:jc w:val="center"/>
        </w:trPr>
        <w:tc>
          <w:tcPr>
            <w:tcW w:w="1594" w:type="dxa"/>
            <w:vAlign w:val="center"/>
          </w:tcPr>
          <w:p w14:paraId="76487FC1" w14:textId="77777777" w:rsidR="00870A08" w:rsidRDefault="003A5418">
            <w:pPr>
              <w:spacing w:line="240" w:lineRule="auto"/>
              <w:ind w:firstLineChars="0" w:firstLine="0"/>
              <w:jc w:val="center"/>
            </w:pPr>
            <w:r>
              <w:rPr>
                <w:rFonts w:hint="eastAsia"/>
              </w:rPr>
              <w:t>PC-1</w:t>
            </w:r>
          </w:p>
        </w:tc>
        <w:tc>
          <w:tcPr>
            <w:tcW w:w="1706" w:type="dxa"/>
            <w:vAlign w:val="center"/>
          </w:tcPr>
          <w:p w14:paraId="5659FA42" w14:textId="77777777" w:rsidR="00870A08" w:rsidRDefault="003A5418">
            <w:pPr>
              <w:spacing w:line="240" w:lineRule="auto"/>
              <w:ind w:firstLineChars="0" w:firstLine="0"/>
              <w:jc w:val="center"/>
            </w:pPr>
            <w:r>
              <w:rPr>
                <w:rFonts w:hint="eastAsia"/>
              </w:rPr>
              <w:t>Ethernet0/0/1</w:t>
            </w:r>
          </w:p>
        </w:tc>
        <w:tc>
          <w:tcPr>
            <w:tcW w:w="1882" w:type="dxa"/>
            <w:vAlign w:val="center"/>
          </w:tcPr>
          <w:p w14:paraId="54E2AC96" w14:textId="77777777" w:rsidR="00870A08" w:rsidRDefault="003A5418">
            <w:pPr>
              <w:spacing w:line="240" w:lineRule="auto"/>
              <w:ind w:firstLineChars="0" w:firstLine="0"/>
              <w:jc w:val="center"/>
            </w:pPr>
            <w:r>
              <w:rPr>
                <w:rFonts w:hint="eastAsia"/>
              </w:rPr>
              <w:t>10.1.1.1</w:t>
            </w:r>
          </w:p>
        </w:tc>
        <w:tc>
          <w:tcPr>
            <w:tcW w:w="1882" w:type="dxa"/>
            <w:vAlign w:val="center"/>
          </w:tcPr>
          <w:p w14:paraId="1703E4F0" w14:textId="77777777" w:rsidR="00870A08" w:rsidRDefault="003A5418">
            <w:pPr>
              <w:spacing w:line="240" w:lineRule="auto"/>
              <w:ind w:firstLineChars="0" w:firstLine="0"/>
              <w:jc w:val="center"/>
            </w:pPr>
            <w:r>
              <w:rPr>
                <w:rFonts w:hint="eastAsia"/>
              </w:rPr>
              <w:t>255.255.255.0</w:t>
            </w:r>
          </w:p>
        </w:tc>
        <w:tc>
          <w:tcPr>
            <w:tcW w:w="1458" w:type="dxa"/>
            <w:vAlign w:val="center"/>
          </w:tcPr>
          <w:p w14:paraId="0B729AFD" w14:textId="77777777" w:rsidR="00870A08" w:rsidRDefault="003A5418">
            <w:pPr>
              <w:spacing w:line="240" w:lineRule="auto"/>
              <w:ind w:firstLineChars="0" w:firstLine="0"/>
              <w:jc w:val="center"/>
            </w:pPr>
            <w:r>
              <w:rPr>
                <w:rFonts w:hint="eastAsia"/>
              </w:rPr>
              <w:t>N/A</w:t>
            </w:r>
          </w:p>
        </w:tc>
      </w:tr>
      <w:tr w:rsidR="00870A08" w14:paraId="6BA8856D" w14:textId="77777777">
        <w:trPr>
          <w:jc w:val="center"/>
        </w:trPr>
        <w:tc>
          <w:tcPr>
            <w:tcW w:w="1594" w:type="dxa"/>
            <w:vAlign w:val="center"/>
          </w:tcPr>
          <w:p w14:paraId="010BDD06" w14:textId="77777777" w:rsidR="00870A08" w:rsidRDefault="003A5418">
            <w:pPr>
              <w:spacing w:line="240" w:lineRule="auto"/>
              <w:ind w:firstLineChars="0" w:firstLine="0"/>
              <w:jc w:val="center"/>
            </w:pPr>
            <w:r>
              <w:rPr>
                <w:rFonts w:hint="eastAsia"/>
              </w:rPr>
              <w:t>PC-2</w:t>
            </w:r>
          </w:p>
        </w:tc>
        <w:tc>
          <w:tcPr>
            <w:tcW w:w="1706" w:type="dxa"/>
            <w:vAlign w:val="center"/>
          </w:tcPr>
          <w:p w14:paraId="3F2AF191" w14:textId="77777777" w:rsidR="00870A08" w:rsidRDefault="003A5418">
            <w:pPr>
              <w:spacing w:line="240" w:lineRule="auto"/>
              <w:ind w:firstLineChars="0" w:firstLine="0"/>
              <w:jc w:val="center"/>
            </w:pPr>
            <w:r>
              <w:rPr>
                <w:rFonts w:hint="eastAsia"/>
              </w:rPr>
              <w:t>Ethernet0/0/1</w:t>
            </w:r>
          </w:p>
        </w:tc>
        <w:tc>
          <w:tcPr>
            <w:tcW w:w="1882" w:type="dxa"/>
            <w:vAlign w:val="center"/>
          </w:tcPr>
          <w:p w14:paraId="6D821EF7" w14:textId="77777777" w:rsidR="00870A08" w:rsidRDefault="003A5418">
            <w:pPr>
              <w:spacing w:line="240" w:lineRule="auto"/>
              <w:ind w:firstLineChars="0" w:firstLine="0"/>
              <w:jc w:val="center"/>
            </w:pPr>
            <w:r>
              <w:rPr>
                <w:rFonts w:hint="eastAsia"/>
              </w:rPr>
              <w:t>10.1.1.2</w:t>
            </w:r>
          </w:p>
        </w:tc>
        <w:tc>
          <w:tcPr>
            <w:tcW w:w="1882" w:type="dxa"/>
            <w:vAlign w:val="center"/>
          </w:tcPr>
          <w:p w14:paraId="33EAE67D" w14:textId="77777777" w:rsidR="00870A08" w:rsidRDefault="003A5418">
            <w:pPr>
              <w:spacing w:line="240" w:lineRule="auto"/>
              <w:ind w:firstLineChars="0" w:firstLine="0"/>
              <w:jc w:val="center"/>
            </w:pPr>
            <w:r>
              <w:rPr>
                <w:rFonts w:hint="eastAsia"/>
              </w:rPr>
              <w:t>255.255.255.0</w:t>
            </w:r>
          </w:p>
        </w:tc>
        <w:tc>
          <w:tcPr>
            <w:tcW w:w="1458" w:type="dxa"/>
            <w:vAlign w:val="center"/>
          </w:tcPr>
          <w:p w14:paraId="55990D85" w14:textId="77777777" w:rsidR="00870A08" w:rsidRDefault="003A5418">
            <w:pPr>
              <w:spacing w:line="240" w:lineRule="auto"/>
              <w:ind w:firstLineChars="0" w:firstLine="0"/>
              <w:jc w:val="center"/>
            </w:pPr>
            <w:r>
              <w:rPr>
                <w:rFonts w:hint="eastAsia"/>
              </w:rPr>
              <w:t>N/A</w:t>
            </w:r>
          </w:p>
        </w:tc>
      </w:tr>
      <w:tr w:rsidR="00870A08" w14:paraId="5CCC991B" w14:textId="77777777">
        <w:trPr>
          <w:jc w:val="center"/>
        </w:trPr>
        <w:tc>
          <w:tcPr>
            <w:tcW w:w="1594" w:type="dxa"/>
            <w:vAlign w:val="center"/>
          </w:tcPr>
          <w:p w14:paraId="3B1385D5" w14:textId="77777777" w:rsidR="00870A08" w:rsidRDefault="003A5418">
            <w:pPr>
              <w:spacing w:line="240" w:lineRule="auto"/>
              <w:ind w:firstLineChars="0" w:firstLine="0"/>
              <w:jc w:val="center"/>
            </w:pPr>
            <w:r>
              <w:rPr>
                <w:rFonts w:hint="eastAsia"/>
              </w:rPr>
              <w:t>PC-3</w:t>
            </w:r>
          </w:p>
        </w:tc>
        <w:tc>
          <w:tcPr>
            <w:tcW w:w="1706" w:type="dxa"/>
            <w:vAlign w:val="center"/>
          </w:tcPr>
          <w:p w14:paraId="7702111F" w14:textId="77777777" w:rsidR="00870A08" w:rsidRDefault="003A5418">
            <w:pPr>
              <w:spacing w:line="240" w:lineRule="auto"/>
              <w:ind w:firstLineChars="0" w:firstLine="0"/>
              <w:jc w:val="center"/>
            </w:pPr>
            <w:r>
              <w:rPr>
                <w:rFonts w:hint="eastAsia"/>
              </w:rPr>
              <w:t>Ethernet0/0/1</w:t>
            </w:r>
          </w:p>
        </w:tc>
        <w:tc>
          <w:tcPr>
            <w:tcW w:w="1882" w:type="dxa"/>
            <w:vAlign w:val="center"/>
          </w:tcPr>
          <w:p w14:paraId="2557BCD0" w14:textId="77777777" w:rsidR="00870A08" w:rsidRDefault="003A5418">
            <w:pPr>
              <w:spacing w:line="240" w:lineRule="auto"/>
              <w:ind w:firstLineChars="0" w:firstLine="0"/>
              <w:jc w:val="center"/>
            </w:pPr>
            <w:r>
              <w:rPr>
                <w:rFonts w:hint="eastAsia"/>
              </w:rPr>
              <w:t>10.1.1.3</w:t>
            </w:r>
          </w:p>
        </w:tc>
        <w:tc>
          <w:tcPr>
            <w:tcW w:w="1882" w:type="dxa"/>
            <w:vAlign w:val="center"/>
          </w:tcPr>
          <w:p w14:paraId="31F3366E" w14:textId="77777777" w:rsidR="00870A08" w:rsidRDefault="003A5418">
            <w:pPr>
              <w:spacing w:line="240" w:lineRule="auto"/>
              <w:ind w:firstLineChars="0" w:firstLine="0"/>
              <w:jc w:val="center"/>
            </w:pPr>
            <w:r>
              <w:rPr>
                <w:rFonts w:hint="eastAsia"/>
              </w:rPr>
              <w:t>255.255.255.0</w:t>
            </w:r>
          </w:p>
        </w:tc>
        <w:tc>
          <w:tcPr>
            <w:tcW w:w="1458" w:type="dxa"/>
            <w:vAlign w:val="center"/>
          </w:tcPr>
          <w:p w14:paraId="5A7BDCA5" w14:textId="77777777" w:rsidR="00870A08" w:rsidRDefault="003A5418">
            <w:pPr>
              <w:spacing w:line="240" w:lineRule="auto"/>
              <w:ind w:firstLineChars="0" w:firstLine="0"/>
              <w:jc w:val="center"/>
            </w:pPr>
            <w:r>
              <w:rPr>
                <w:rFonts w:hint="eastAsia"/>
              </w:rPr>
              <w:t>N/A</w:t>
            </w:r>
          </w:p>
        </w:tc>
      </w:tr>
      <w:tr w:rsidR="00870A08" w14:paraId="27EE96DB" w14:textId="77777777">
        <w:trPr>
          <w:jc w:val="center"/>
        </w:trPr>
        <w:tc>
          <w:tcPr>
            <w:tcW w:w="1594" w:type="dxa"/>
            <w:vAlign w:val="center"/>
          </w:tcPr>
          <w:p w14:paraId="301A819E" w14:textId="77777777" w:rsidR="00870A08" w:rsidRDefault="003A5418">
            <w:pPr>
              <w:spacing w:line="240" w:lineRule="auto"/>
              <w:ind w:firstLineChars="0" w:firstLine="0"/>
              <w:jc w:val="center"/>
            </w:pPr>
            <w:r>
              <w:rPr>
                <w:rFonts w:hint="eastAsia"/>
              </w:rPr>
              <w:t>PC-4</w:t>
            </w:r>
          </w:p>
        </w:tc>
        <w:tc>
          <w:tcPr>
            <w:tcW w:w="1706" w:type="dxa"/>
            <w:vAlign w:val="center"/>
          </w:tcPr>
          <w:p w14:paraId="03EB57F4" w14:textId="77777777" w:rsidR="00870A08" w:rsidRDefault="003A5418">
            <w:pPr>
              <w:spacing w:line="240" w:lineRule="auto"/>
              <w:ind w:firstLineChars="0" w:firstLine="0"/>
              <w:jc w:val="center"/>
            </w:pPr>
            <w:r>
              <w:rPr>
                <w:rFonts w:hint="eastAsia"/>
              </w:rPr>
              <w:t>Ethernet0/0/1</w:t>
            </w:r>
          </w:p>
        </w:tc>
        <w:tc>
          <w:tcPr>
            <w:tcW w:w="1882" w:type="dxa"/>
            <w:vAlign w:val="center"/>
          </w:tcPr>
          <w:p w14:paraId="7699DF0A" w14:textId="77777777" w:rsidR="00870A08" w:rsidRDefault="003A5418">
            <w:pPr>
              <w:spacing w:line="240" w:lineRule="auto"/>
              <w:ind w:firstLineChars="0" w:firstLine="0"/>
              <w:jc w:val="center"/>
            </w:pPr>
            <w:r>
              <w:rPr>
                <w:rFonts w:hint="eastAsia"/>
              </w:rPr>
              <w:t>10.1.1.4</w:t>
            </w:r>
          </w:p>
        </w:tc>
        <w:tc>
          <w:tcPr>
            <w:tcW w:w="1882" w:type="dxa"/>
            <w:vAlign w:val="center"/>
          </w:tcPr>
          <w:p w14:paraId="080E73B4" w14:textId="77777777" w:rsidR="00870A08" w:rsidRDefault="003A5418">
            <w:pPr>
              <w:spacing w:line="240" w:lineRule="auto"/>
              <w:ind w:firstLineChars="0" w:firstLine="0"/>
              <w:jc w:val="center"/>
            </w:pPr>
            <w:r>
              <w:rPr>
                <w:rFonts w:hint="eastAsia"/>
              </w:rPr>
              <w:t>255.255.255.0</w:t>
            </w:r>
          </w:p>
        </w:tc>
        <w:tc>
          <w:tcPr>
            <w:tcW w:w="1458" w:type="dxa"/>
            <w:vAlign w:val="center"/>
          </w:tcPr>
          <w:p w14:paraId="2D79779D" w14:textId="77777777" w:rsidR="00870A08" w:rsidRDefault="003A5418">
            <w:pPr>
              <w:spacing w:line="240" w:lineRule="auto"/>
              <w:ind w:firstLineChars="0" w:firstLine="0"/>
              <w:jc w:val="center"/>
            </w:pPr>
            <w:r>
              <w:rPr>
                <w:rFonts w:hint="eastAsia"/>
              </w:rPr>
              <w:t>N/A</w:t>
            </w:r>
          </w:p>
        </w:tc>
      </w:tr>
    </w:tbl>
    <w:p w14:paraId="071E1AB7" w14:textId="77777777" w:rsidR="00870A08" w:rsidRDefault="003A5418">
      <w:pPr>
        <w:pStyle w:val="10"/>
      </w:pPr>
      <w:r>
        <w:rPr>
          <w:rFonts w:hint="eastAsia"/>
        </w:rPr>
        <w:t>实验步骤</w:t>
      </w:r>
    </w:p>
    <w:p w14:paraId="28F39913" w14:textId="77777777" w:rsidR="00870A08" w:rsidRDefault="003A5418">
      <w:pPr>
        <w:pStyle w:val="2"/>
        <w:numPr>
          <w:ilvl w:val="0"/>
          <w:numId w:val="14"/>
        </w:numPr>
      </w:pPr>
      <w:r>
        <w:rPr>
          <w:rFonts w:hint="eastAsia"/>
        </w:rPr>
        <w:t>基本配置</w:t>
      </w:r>
    </w:p>
    <w:p w14:paraId="24444964" w14:textId="77777777" w:rsidR="00870A08" w:rsidRDefault="003A5418">
      <w:pPr>
        <w:pStyle w:val="12"/>
        <w:ind w:firstLineChars="202" w:firstLine="424"/>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命令检测各直连链路的连通性。在没有完成划分</w:t>
      </w:r>
      <w:r>
        <w:rPr>
          <w:rFonts w:hint="eastAsia"/>
        </w:rPr>
        <w:t>VLAN</w:t>
      </w:r>
      <w:r>
        <w:rPr>
          <w:rFonts w:hint="eastAsia"/>
        </w:rPr>
        <w:t>之前各</w:t>
      </w:r>
      <w:r>
        <w:rPr>
          <w:rFonts w:hint="eastAsia"/>
        </w:rPr>
        <w:t>PC</w:t>
      </w:r>
      <w:r>
        <w:rPr>
          <w:rFonts w:hint="eastAsia"/>
        </w:rPr>
        <w:t>之间都能互通（属于默认</w:t>
      </w:r>
      <w:r>
        <w:rPr>
          <w:rFonts w:hint="eastAsia"/>
        </w:rPr>
        <w:t>VLAN 1</w:t>
      </w:r>
      <w:r>
        <w:rPr>
          <w:rFonts w:hint="eastAsia"/>
        </w:rPr>
        <w:t>）。</w:t>
      </w:r>
    </w:p>
    <w:p w14:paraId="6AC052D9" w14:textId="77777777" w:rsidR="00870A08" w:rsidRDefault="003A5418">
      <w:pPr>
        <w:pStyle w:val="12"/>
        <w:ind w:left="420" w:firstLineChars="0" w:firstLine="0"/>
        <w:jc w:val="left"/>
      </w:pPr>
      <w:r>
        <w:rPr>
          <w:rFonts w:hint="eastAsia"/>
        </w:rPr>
        <w:t>这里以</w:t>
      </w:r>
      <w:r>
        <w:rPr>
          <w:rFonts w:hint="eastAsia"/>
        </w:rPr>
        <w:t>PC-1</w:t>
      </w:r>
      <w:r>
        <w:rPr>
          <w:rFonts w:hint="eastAsia"/>
        </w:rPr>
        <w:t>与</w:t>
      </w:r>
      <w:r>
        <w:rPr>
          <w:rFonts w:hint="eastAsia"/>
        </w:rPr>
        <w:t>PC-3</w:t>
      </w:r>
      <w:r>
        <w:rPr>
          <w:rFonts w:hint="eastAsia"/>
        </w:rPr>
        <w:t>的</w:t>
      </w:r>
      <w:r>
        <w:rPr>
          <w:rFonts w:hint="eastAsia"/>
        </w:rPr>
        <w:t>ping</w:t>
      </w:r>
      <w:r>
        <w:rPr>
          <w:rFonts w:hint="eastAsia"/>
        </w:rPr>
        <w:t>测试为例，其余省略。</w:t>
      </w:r>
    </w:p>
    <w:p w14:paraId="6F3740A5" w14:textId="77777777" w:rsidR="00870A08" w:rsidRDefault="003A5418">
      <w:pPr>
        <w:pStyle w:val="aff6"/>
      </w:pPr>
      <w:r>
        <w:t>PC&gt;ping 10.1.1.3</w:t>
      </w:r>
    </w:p>
    <w:p w14:paraId="35B7F6C6" w14:textId="77777777" w:rsidR="00870A08" w:rsidRDefault="003A5418">
      <w:pPr>
        <w:pStyle w:val="aff6"/>
      </w:pPr>
      <w:r>
        <w:t xml:space="preserve">Ping 10.1.1.3: 32 data bytes, Press </w:t>
      </w:r>
      <w:proofErr w:type="spellStart"/>
      <w:r>
        <w:t>Ctrl_C</w:t>
      </w:r>
      <w:proofErr w:type="spellEnd"/>
      <w:r>
        <w:t xml:space="preserve"> to break</w:t>
      </w:r>
    </w:p>
    <w:p w14:paraId="6D82D515" w14:textId="77777777" w:rsidR="00870A08" w:rsidRDefault="003A5418">
      <w:pPr>
        <w:pStyle w:val="aff6"/>
      </w:pPr>
      <w:r>
        <w:lastRenderedPageBreak/>
        <w:t xml:space="preserve">From 10.1.1.3: bytes=32 seq=1 </w:t>
      </w:r>
      <w:proofErr w:type="spellStart"/>
      <w:r>
        <w:t>ttl</w:t>
      </w:r>
      <w:proofErr w:type="spellEnd"/>
      <w:r>
        <w:t xml:space="preserve">=128 time=62 </w:t>
      </w:r>
      <w:proofErr w:type="spellStart"/>
      <w:r>
        <w:t>ms</w:t>
      </w:r>
      <w:proofErr w:type="spellEnd"/>
    </w:p>
    <w:p w14:paraId="4F356796" w14:textId="77777777" w:rsidR="00870A08" w:rsidRDefault="003A5418">
      <w:pPr>
        <w:pStyle w:val="aff6"/>
      </w:pPr>
      <w:r>
        <w:t xml:space="preserve">From 10.1.1.3: bytes=32 seq=2 </w:t>
      </w:r>
      <w:proofErr w:type="spellStart"/>
      <w:r>
        <w:t>ttl</w:t>
      </w:r>
      <w:proofErr w:type="spellEnd"/>
      <w:r>
        <w:t xml:space="preserve">=128 time=62 </w:t>
      </w:r>
      <w:proofErr w:type="spellStart"/>
      <w:r>
        <w:t>ms</w:t>
      </w:r>
      <w:proofErr w:type="spellEnd"/>
    </w:p>
    <w:p w14:paraId="4ED3C121" w14:textId="77777777" w:rsidR="00870A08" w:rsidRDefault="003A5418">
      <w:pPr>
        <w:pStyle w:val="aff6"/>
      </w:pPr>
      <w:r>
        <w:t xml:space="preserve">From 10.1.1.3: bytes=32 seq=3 </w:t>
      </w:r>
      <w:proofErr w:type="spellStart"/>
      <w:r>
        <w:t>ttl</w:t>
      </w:r>
      <w:proofErr w:type="spellEnd"/>
      <w:r>
        <w:t xml:space="preserve">=128 time=62 </w:t>
      </w:r>
      <w:proofErr w:type="spellStart"/>
      <w:r>
        <w:t>ms</w:t>
      </w:r>
      <w:proofErr w:type="spellEnd"/>
    </w:p>
    <w:p w14:paraId="2CA4EE73" w14:textId="77777777" w:rsidR="00870A08" w:rsidRDefault="003A5418">
      <w:pPr>
        <w:pStyle w:val="aff6"/>
      </w:pPr>
      <w:r>
        <w:t xml:space="preserve">From 10.1.1.3: bytes=32 seq=4 </w:t>
      </w:r>
      <w:proofErr w:type="spellStart"/>
      <w:r>
        <w:t>ttl</w:t>
      </w:r>
      <w:proofErr w:type="spellEnd"/>
      <w:r>
        <w:t xml:space="preserve">=128 time=78 </w:t>
      </w:r>
      <w:proofErr w:type="spellStart"/>
      <w:r>
        <w:t>ms</w:t>
      </w:r>
      <w:proofErr w:type="spellEnd"/>
    </w:p>
    <w:p w14:paraId="4E5C74FD" w14:textId="77777777" w:rsidR="00870A08" w:rsidRDefault="003A5418">
      <w:pPr>
        <w:pStyle w:val="aff6"/>
      </w:pPr>
      <w:r>
        <w:t xml:space="preserve">From 10.1.1.3: bytes=32 seq=5 </w:t>
      </w:r>
      <w:proofErr w:type="spellStart"/>
      <w:r>
        <w:t>ttl</w:t>
      </w:r>
      <w:proofErr w:type="spellEnd"/>
      <w:r>
        <w:t xml:space="preserve">=128 time=78 </w:t>
      </w:r>
      <w:proofErr w:type="spellStart"/>
      <w:r>
        <w:t>ms</w:t>
      </w:r>
      <w:proofErr w:type="spellEnd"/>
    </w:p>
    <w:p w14:paraId="4C00E520" w14:textId="77777777" w:rsidR="00870A08" w:rsidRDefault="003A5418">
      <w:pPr>
        <w:pStyle w:val="aff6"/>
      </w:pPr>
      <w:r>
        <w:t>--- 10.0.12.2 ping statistics ---</w:t>
      </w:r>
    </w:p>
    <w:p w14:paraId="5962E6F2" w14:textId="77777777" w:rsidR="00870A08" w:rsidRDefault="003A5418">
      <w:pPr>
        <w:pStyle w:val="aff6"/>
      </w:pPr>
      <w:r>
        <w:t xml:space="preserve">    5 packet(s) transmitted</w:t>
      </w:r>
    </w:p>
    <w:p w14:paraId="4242C873" w14:textId="77777777" w:rsidR="00870A08" w:rsidRDefault="003A5418">
      <w:pPr>
        <w:pStyle w:val="aff6"/>
      </w:pPr>
      <w:r>
        <w:t xml:space="preserve">    5 packet(s) received</w:t>
      </w:r>
    </w:p>
    <w:p w14:paraId="1710CB42" w14:textId="77777777" w:rsidR="00870A08" w:rsidRDefault="003A5418">
      <w:pPr>
        <w:pStyle w:val="aff6"/>
      </w:pPr>
      <w:r>
        <w:t xml:space="preserve">    0.00% packet loss</w:t>
      </w:r>
    </w:p>
    <w:p w14:paraId="7A525088" w14:textId="77777777" w:rsidR="00870A08" w:rsidRDefault="003A5418">
      <w:pPr>
        <w:pStyle w:val="aff6"/>
      </w:pPr>
      <w:r>
        <w:t xml:space="preserve">round-trip min/avg/max = 30/68/120 </w:t>
      </w:r>
      <w:proofErr w:type="spellStart"/>
      <w:r>
        <w:t>ms</w:t>
      </w:r>
      <w:proofErr w:type="spellEnd"/>
    </w:p>
    <w:p w14:paraId="42E85C08" w14:textId="77777777" w:rsidR="00870A08" w:rsidRDefault="003A5418">
      <w:pPr>
        <w:pStyle w:val="2"/>
        <w:rPr>
          <w:rFonts w:ascii="微软雅黑" w:hAnsi="微软雅黑"/>
        </w:rPr>
      </w:pPr>
      <w:r>
        <w:rPr>
          <w:rFonts w:ascii="微软雅黑" w:hAnsi="微软雅黑" w:hint="eastAsia"/>
        </w:rPr>
        <w:t>创建VLAN，配置Access接口</w:t>
      </w:r>
    </w:p>
    <w:p w14:paraId="671F64AA" w14:textId="77777777" w:rsidR="00870A08" w:rsidRDefault="003A5418">
      <w:pPr>
        <w:ind w:firstLine="420"/>
      </w:pPr>
      <w:r>
        <w:rPr>
          <w:rFonts w:hint="eastAsia"/>
        </w:rPr>
        <w:t>公司内网需要通过</w:t>
      </w:r>
      <w:r>
        <w:rPr>
          <w:rFonts w:hint="eastAsia"/>
        </w:rPr>
        <w:t>VLAN</w:t>
      </w:r>
      <w:r>
        <w:rPr>
          <w:rFonts w:hint="eastAsia"/>
        </w:rPr>
        <w:t>的划分来隔离不同的部门。需要在三台交换机</w:t>
      </w:r>
      <w:r>
        <w:rPr>
          <w:rFonts w:hint="eastAsia"/>
        </w:rPr>
        <w:t>S1</w:t>
      </w:r>
      <w:r>
        <w:rPr>
          <w:rFonts w:hint="eastAsia"/>
        </w:rPr>
        <w:t>，</w:t>
      </w:r>
      <w:r>
        <w:rPr>
          <w:rFonts w:hint="eastAsia"/>
        </w:rPr>
        <w:t>S2</w:t>
      </w:r>
      <w:r>
        <w:rPr>
          <w:rFonts w:hint="eastAsia"/>
        </w:rPr>
        <w:t>，</w:t>
      </w:r>
      <w:r>
        <w:rPr>
          <w:rFonts w:hint="eastAsia"/>
        </w:rPr>
        <w:t>S3</w:t>
      </w:r>
      <w:r>
        <w:rPr>
          <w:rFonts w:hint="eastAsia"/>
        </w:rPr>
        <w:t>上都分别创建</w:t>
      </w:r>
      <w:r>
        <w:rPr>
          <w:rFonts w:hint="eastAsia"/>
        </w:rPr>
        <w:t>VLAN 10</w:t>
      </w:r>
      <w:r>
        <w:rPr>
          <w:rFonts w:hint="eastAsia"/>
        </w:rPr>
        <w:t>和</w:t>
      </w:r>
      <w:r>
        <w:rPr>
          <w:rFonts w:hint="eastAsia"/>
        </w:rPr>
        <w:t>VLAN 20</w:t>
      </w:r>
      <w:r>
        <w:rPr>
          <w:rFonts w:hint="eastAsia"/>
        </w:rPr>
        <w:t>，研发部员工属于</w:t>
      </w:r>
      <w:r>
        <w:rPr>
          <w:rFonts w:hint="eastAsia"/>
        </w:rPr>
        <w:t>VLAN 10</w:t>
      </w:r>
      <w:r>
        <w:rPr>
          <w:rFonts w:hint="eastAsia"/>
        </w:rPr>
        <w:t>，市场部员工属于</w:t>
      </w:r>
      <w:r>
        <w:rPr>
          <w:rFonts w:hint="eastAsia"/>
        </w:rPr>
        <w:t>VLAN 20</w:t>
      </w:r>
      <w:r>
        <w:rPr>
          <w:rFonts w:hint="eastAsia"/>
        </w:rPr>
        <w:t>。</w:t>
      </w:r>
    </w:p>
    <w:p w14:paraId="3A65ABB8" w14:textId="77777777" w:rsidR="00870A08" w:rsidRDefault="003A5418">
      <w:pPr>
        <w:pStyle w:val="aff6"/>
      </w:pPr>
      <w:r>
        <w:t>[S</w:t>
      </w:r>
      <w:proofErr w:type="gramStart"/>
      <w:r>
        <w:rPr>
          <w:rFonts w:hint="eastAsia"/>
        </w:rPr>
        <w:t>1</w:t>
      </w:r>
      <w:r>
        <w:t>]</w:t>
      </w:r>
      <w:proofErr w:type="spellStart"/>
      <w:r>
        <w:t>vlan</w:t>
      </w:r>
      <w:proofErr w:type="spellEnd"/>
      <w:proofErr w:type="gramEnd"/>
      <w:r>
        <w:t xml:space="preserve"> 10</w:t>
      </w:r>
    </w:p>
    <w:p w14:paraId="69798324" w14:textId="77777777" w:rsidR="00870A08" w:rsidRDefault="003A5418">
      <w:pPr>
        <w:pStyle w:val="aff6"/>
      </w:pPr>
      <w:r>
        <w:t>[S</w:t>
      </w:r>
      <w:r>
        <w:rPr>
          <w:rFonts w:hint="eastAsia"/>
        </w:rPr>
        <w:t>1</w:t>
      </w:r>
      <w:r>
        <w:t>-vlan</w:t>
      </w:r>
      <w:proofErr w:type="gramStart"/>
      <w:r>
        <w:t>10]description</w:t>
      </w:r>
      <w:proofErr w:type="gramEnd"/>
      <w:r>
        <w:t xml:space="preserve"> R$D</w:t>
      </w:r>
    </w:p>
    <w:p w14:paraId="75A8D8FC" w14:textId="77777777" w:rsidR="00870A08" w:rsidRDefault="003A5418">
      <w:pPr>
        <w:pStyle w:val="aff6"/>
      </w:pPr>
      <w:r>
        <w:t>[S</w:t>
      </w:r>
      <w:r>
        <w:rPr>
          <w:rFonts w:hint="eastAsia"/>
        </w:rPr>
        <w:t>1</w:t>
      </w:r>
      <w:r>
        <w:t>-vlan</w:t>
      </w:r>
      <w:proofErr w:type="gramStart"/>
      <w:r>
        <w:t>10]</w:t>
      </w:r>
      <w:proofErr w:type="spellStart"/>
      <w:r>
        <w:t>vlan</w:t>
      </w:r>
      <w:proofErr w:type="spellEnd"/>
      <w:proofErr w:type="gramEnd"/>
      <w:r>
        <w:t xml:space="preserve"> 20</w:t>
      </w:r>
    </w:p>
    <w:p w14:paraId="699944BD" w14:textId="77777777" w:rsidR="00870A08" w:rsidRDefault="003A5418">
      <w:pPr>
        <w:pStyle w:val="aff6"/>
      </w:pPr>
      <w:r>
        <w:t>[S</w:t>
      </w:r>
      <w:r>
        <w:rPr>
          <w:rFonts w:hint="eastAsia"/>
        </w:rPr>
        <w:t>1</w:t>
      </w:r>
      <w:r>
        <w:t>-vlan</w:t>
      </w:r>
      <w:proofErr w:type="gramStart"/>
      <w:r>
        <w:t>20]description</w:t>
      </w:r>
      <w:proofErr w:type="gramEnd"/>
      <w:r>
        <w:t xml:space="preserve"> Market</w:t>
      </w:r>
    </w:p>
    <w:p w14:paraId="37EEF6FA" w14:textId="77777777" w:rsidR="00870A08" w:rsidRDefault="00870A08">
      <w:pPr>
        <w:pStyle w:val="aff6"/>
      </w:pPr>
    </w:p>
    <w:p w14:paraId="6585B95F" w14:textId="77777777" w:rsidR="00870A08" w:rsidRDefault="003A5418">
      <w:pPr>
        <w:pStyle w:val="aff6"/>
      </w:pPr>
      <w:r>
        <w:t>[S</w:t>
      </w:r>
      <w:proofErr w:type="gramStart"/>
      <w:r>
        <w:rPr>
          <w:rFonts w:hint="eastAsia"/>
        </w:rPr>
        <w:t>2</w:t>
      </w:r>
      <w:r>
        <w:t>]</w:t>
      </w:r>
      <w:proofErr w:type="spellStart"/>
      <w:r>
        <w:t>vlan</w:t>
      </w:r>
      <w:proofErr w:type="spellEnd"/>
      <w:proofErr w:type="gramEnd"/>
      <w:r>
        <w:t xml:space="preserve"> 10</w:t>
      </w:r>
    </w:p>
    <w:p w14:paraId="56256892" w14:textId="77777777" w:rsidR="00870A08" w:rsidRDefault="003A5418">
      <w:pPr>
        <w:pStyle w:val="aff6"/>
      </w:pPr>
      <w:r>
        <w:t>[</w:t>
      </w:r>
      <w:r>
        <w:rPr>
          <w:rFonts w:hint="eastAsia"/>
        </w:rPr>
        <w:t>S2</w:t>
      </w:r>
      <w:r>
        <w:t>-vlan</w:t>
      </w:r>
      <w:proofErr w:type="gramStart"/>
      <w:r>
        <w:t>10]description</w:t>
      </w:r>
      <w:proofErr w:type="gramEnd"/>
      <w:r>
        <w:t xml:space="preserve"> R$D</w:t>
      </w:r>
    </w:p>
    <w:p w14:paraId="74299AED" w14:textId="77777777" w:rsidR="00870A08" w:rsidRDefault="003A5418">
      <w:pPr>
        <w:pStyle w:val="aff6"/>
      </w:pPr>
      <w:r>
        <w:t>[S</w:t>
      </w:r>
      <w:r>
        <w:rPr>
          <w:rFonts w:hint="eastAsia"/>
        </w:rPr>
        <w:t>2</w:t>
      </w:r>
      <w:r>
        <w:t>-vlan</w:t>
      </w:r>
      <w:proofErr w:type="gramStart"/>
      <w:r>
        <w:t>10]</w:t>
      </w:r>
      <w:proofErr w:type="spellStart"/>
      <w:r>
        <w:t>vlan</w:t>
      </w:r>
      <w:proofErr w:type="spellEnd"/>
      <w:proofErr w:type="gramEnd"/>
      <w:r>
        <w:t xml:space="preserve"> 20</w:t>
      </w:r>
    </w:p>
    <w:p w14:paraId="7B2979E5" w14:textId="77777777" w:rsidR="00870A08" w:rsidRDefault="003A5418">
      <w:pPr>
        <w:pStyle w:val="aff6"/>
      </w:pPr>
      <w:r>
        <w:t>[S</w:t>
      </w:r>
      <w:r>
        <w:rPr>
          <w:rFonts w:hint="eastAsia"/>
        </w:rPr>
        <w:t>2</w:t>
      </w:r>
      <w:r>
        <w:t>-vlan</w:t>
      </w:r>
      <w:proofErr w:type="gramStart"/>
      <w:r>
        <w:t>20]description</w:t>
      </w:r>
      <w:proofErr w:type="gramEnd"/>
      <w:r>
        <w:t xml:space="preserve"> Market</w:t>
      </w:r>
    </w:p>
    <w:p w14:paraId="01363384" w14:textId="77777777" w:rsidR="00870A08" w:rsidRDefault="00870A08">
      <w:pPr>
        <w:ind w:firstLineChars="0" w:firstLine="0"/>
      </w:pPr>
    </w:p>
    <w:p w14:paraId="17630308" w14:textId="77777777" w:rsidR="00870A08" w:rsidRDefault="003A5418">
      <w:pPr>
        <w:pStyle w:val="aff6"/>
      </w:pPr>
      <w:r>
        <w:t>[S</w:t>
      </w:r>
      <w:proofErr w:type="gramStart"/>
      <w:r>
        <w:t>3]</w:t>
      </w:r>
      <w:proofErr w:type="spellStart"/>
      <w:r>
        <w:t>vlan</w:t>
      </w:r>
      <w:proofErr w:type="spellEnd"/>
      <w:proofErr w:type="gramEnd"/>
      <w:r>
        <w:t xml:space="preserve"> 10</w:t>
      </w:r>
    </w:p>
    <w:p w14:paraId="4C780699" w14:textId="77777777" w:rsidR="00870A08" w:rsidRDefault="003A5418">
      <w:pPr>
        <w:pStyle w:val="aff6"/>
      </w:pPr>
      <w:r>
        <w:t>[S3-vlan</w:t>
      </w:r>
      <w:proofErr w:type="gramStart"/>
      <w:r>
        <w:t>10]description</w:t>
      </w:r>
      <w:proofErr w:type="gramEnd"/>
      <w:r>
        <w:t xml:space="preserve"> R$D</w:t>
      </w:r>
    </w:p>
    <w:p w14:paraId="33A205DE" w14:textId="77777777" w:rsidR="00870A08" w:rsidRDefault="003A5418">
      <w:pPr>
        <w:pStyle w:val="aff6"/>
      </w:pPr>
      <w:r>
        <w:t>[S3-vlan</w:t>
      </w:r>
      <w:proofErr w:type="gramStart"/>
      <w:r>
        <w:t>10]</w:t>
      </w:r>
      <w:proofErr w:type="spellStart"/>
      <w:r>
        <w:t>vlan</w:t>
      </w:r>
      <w:proofErr w:type="spellEnd"/>
      <w:proofErr w:type="gramEnd"/>
      <w:r>
        <w:t xml:space="preserve"> 20</w:t>
      </w:r>
    </w:p>
    <w:p w14:paraId="69C7F58E" w14:textId="77777777" w:rsidR="00870A08" w:rsidRDefault="003A5418">
      <w:pPr>
        <w:pStyle w:val="aff6"/>
      </w:pPr>
      <w:r>
        <w:t>[S3-vlan</w:t>
      </w:r>
      <w:proofErr w:type="gramStart"/>
      <w:r>
        <w:t>20]description</w:t>
      </w:r>
      <w:proofErr w:type="gramEnd"/>
      <w:r>
        <w:t xml:space="preserve"> Market</w:t>
      </w:r>
    </w:p>
    <w:p w14:paraId="3724359C" w14:textId="77777777" w:rsidR="00870A08" w:rsidRDefault="00870A08">
      <w:pPr>
        <w:pStyle w:val="aff6"/>
      </w:pPr>
    </w:p>
    <w:p w14:paraId="0329602B" w14:textId="77777777" w:rsidR="00870A08" w:rsidRDefault="003A5418">
      <w:pPr>
        <w:ind w:firstLine="420"/>
      </w:pPr>
      <w:r>
        <w:rPr>
          <w:rFonts w:hint="eastAsia"/>
        </w:rPr>
        <w:t>配置完成后，使用命令</w:t>
      </w:r>
      <w:r>
        <w:rPr>
          <w:rFonts w:hint="eastAsia"/>
          <w:b/>
        </w:rPr>
        <w:t xml:space="preserve">display </w:t>
      </w:r>
      <w:proofErr w:type="spellStart"/>
      <w:r>
        <w:rPr>
          <w:rFonts w:hint="eastAsia"/>
          <w:b/>
        </w:rPr>
        <w:t>vlan</w:t>
      </w:r>
      <w:proofErr w:type="spellEnd"/>
      <w:r>
        <w:rPr>
          <w:rFonts w:hint="eastAsia"/>
        </w:rPr>
        <w:t>查看所配置的</w:t>
      </w:r>
      <w:r>
        <w:rPr>
          <w:rFonts w:hint="eastAsia"/>
        </w:rPr>
        <w:t>VLAN</w:t>
      </w:r>
      <w:r>
        <w:rPr>
          <w:rFonts w:hint="eastAsia"/>
        </w:rPr>
        <w:t>信息，以</w:t>
      </w:r>
      <w:r>
        <w:rPr>
          <w:rFonts w:hint="eastAsia"/>
        </w:rPr>
        <w:t>S3</w:t>
      </w:r>
      <w:r>
        <w:rPr>
          <w:rFonts w:hint="eastAsia"/>
        </w:rPr>
        <w:t>为例。</w:t>
      </w:r>
    </w:p>
    <w:p w14:paraId="655AF177" w14:textId="77777777" w:rsidR="00870A08" w:rsidRDefault="003A5418">
      <w:pPr>
        <w:pStyle w:val="aff6"/>
      </w:pPr>
      <w:r>
        <w:t xml:space="preserve">&lt;S3&gt;display </w:t>
      </w:r>
      <w:proofErr w:type="spellStart"/>
      <w:r>
        <w:t>vlan</w:t>
      </w:r>
      <w:proofErr w:type="spellEnd"/>
      <w:r>
        <w:t xml:space="preserve"> </w:t>
      </w:r>
    </w:p>
    <w:p w14:paraId="6CEE43A3"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0BA5BA28" w14:textId="77777777" w:rsidR="00870A08" w:rsidRDefault="003A5418">
      <w:pPr>
        <w:pStyle w:val="aff6"/>
      </w:pPr>
      <w:r>
        <w:t>----------------------------------------------------------------------------</w:t>
      </w:r>
    </w:p>
    <w:p w14:paraId="6FE34068" w14:textId="77777777" w:rsidR="00870A08" w:rsidRDefault="003A5418">
      <w:pPr>
        <w:pStyle w:val="aff6"/>
      </w:pPr>
      <w:r>
        <w:t xml:space="preserve">U: </w:t>
      </w:r>
      <w:proofErr w:type="gramStart"/>
      <w:r>
        <w:t xml:space="preserve">Up;   </w:t>
      </w:r>
      <w:proofErr w:type="gramEnd"/>
      <w:r>
        <w:t xml:space="preserve">      D: Down;         TG: Tagged;         UT: Untagged;</w:t>
      </w:r>
    </w:p>
    <w:p w14:paraId="7C2AD89A"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12C491D8"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1A1BD5BA" w14:textId="77777777" w:rsidR="00870A08" w:rsidRDefault="003A5418">
      <w:pPr>
        <w:pStyle w:val="aff6"/>
      </w:pPr>
      <w:r>
        <w:t>----------------------------------------------------------------------------</w:t>
      </w:r>
    </w:p>
    <w:p w14:paraId="38E2F446" w14:textId="77777777" w:rsidR="00870A08" w:rsidRDefault="003A5418">
      <w:pPr>
        <w:pStyle w:val="aff6"/>
      </w:pPr>
      <w:proofErr w:type="gramStart"/>
      <w:r>
        <w:t>VID  Type</w:t>
      </w:r>
      <w:proofErr w:type="gramEnd"/>
      <w:r>
        <w:t xml:space="preserve">    Ports                </w:t>
      </w:r>
    </w:p>
    <w:p w14:paraId="75C1E1A4" w14:textId="77777777" w:rsidR="00870A08" w:rsidRDefault="003A5418">
      <w:pPr>
        <w:pStyle w:val="aff6"/>
      </w:pPr>
      <w:r>
        <w:t>----------------------------------------------------------------------------</w:t>
      </w:r>
    </w:p>
    <w:p w14:paraId="29FA43F8" w14:textId="77777777" w:rsidR="00870A08" w:rsidRDefault="003A5418">
      <w:pPr>
        <w:pStyle w:val="aff6"/>
      </w:pPr>
      <w:r>
        <w:t xml:space="preserve">1    </w:t>
      </w:r>
      <w:proofErr w:type="gramStart"/>
      <w:r>
        <w:t>common  UT</w:t>
      </w:r>
      <w:proofErr w:type="gramEnd"/>
      <w:r>
        <w:t xml:space="preserve">:GE0/0/1(U)      GE0/0/2(U)      GE0/0/3(D)      GE0/0/4(D)      </w:t>
      </w:r>
    </w:p>
    <w:p w14:paraId="010E5072" w14:textId="77777777" w:rsidR="00870A08" w:rsidRDefault="003A5418">
      <w:pPr>
        <w:pStyle w:val="aff6"/>
      </w:pPr>
      <w:r>
        <w:t xml:space="preserve">                GE0/0/5(D)      GE0/0/6(D)      GE0/0/7(D)      GE0/0/8(D)      </w:t>
      </w:r>
    </w:p>
    <w:p w14:paraId="1D30E69B" w14:textId="77777777" w:rsidR="00870A08" w:rsidRDefault="003A5418">
      <w:pPr>
        <w:pStyle w:val="aff6"/>
      </w:pPr>
      <w:r>
        <w:t xml:space="preserve">                GE0/0/9(D)      GE0/0/10(D)     GE0/0/11(D)     GE0/0/12(D)     </w:t>
      </w:r>
    </w:p>
    <w:p w14:paraId="780B7CD5" w14:textId="77777777" w:rsidR="00870A08" w:rsidRDefault="003A5418">
      <w:pPr>
        <w:pStyle w:val="aff6"/>
      </w:pPr>
      <w:r>
        <w:t xml:space="preserve">                GE0/0/13(D)     GE0/0/14(D)     GE0/0/15(D)     GE0/0/16(D)     </w:t>
      </w:r>
    </w:p>
    <w:p w14:paraId="6BC0E961" w14:textId="77777777" w:rsidR="00870A08" w:rsidRDefault="003A5418">
      <w:pPr>
        <w:pStyle w:val="aff6"/>
      </w:pPr>
      <w:r>
        <w:t xml:space="preserve">                GE0/0/17(D)     GE0/0/18(D)     GE0/0/19(D)     GE0/0/20(D)     </w:t>
      </w:r>
    </w:p>
    <w:p w14:paraId="62C62958" w14:textId="77777777" w:rsidR="00870A08" w:rsidRDefault="003A5418">
      <w:pPr>
        <w:pStyle w:val="aff6"/>
      </w:pPr>
      <w:r>
        <w:t xml:space="preserve">                GE0/0/21(D)     GE0/0/22(D)     GE0/0/23(D)     GE0/0/24(D)     </w:t>
      </w:r>
    </w:p>
    <w:p w14:paraId="672CFF97" w14:textId="77777777" w:rsidR="00870A08" w:rsidRDefault="003A5418">
      <w:pPr>
        <w:pStyle w:val="aff6"/>
      </w:pPr>
      <w:r>
        <w:t xml:space="preserve">10   common  </w:t>
      </w:r>
    </w:p>
    <w:p w14:paraId="44562FE7" w14:textId="77777777" w:rsidR="00870A08" w:rsidRDefault="003A5418">
      <w:pPr>
        <w:pStyle w:val="aff6"/>
      </w:pPr>
      <w:r>
        <w:t xml:space="preserve">20   common  </w:t>
      </w:r>
    </w:p>
    <w:p w14:paraId="397887E9" w14:textId="77777777" w:rsidR="00870A08" w:rsidRDefault="003A5418">
      <w:pPr>
        <w:pStyle w:val="aff6"/>
      </w:pPr>
      <w:proofErr w:type="gramStart"/>
      <w:r>
        <w:t>VID  Status</w:t>
      </w:r>
      <w:proofErr w:type="gramEnd"/>
      <w:r>
        <w:t xml:space="preserve">  Property      MAC-LRN Statistics Description      </w:t>
      </w:r>
    </w:p>
    <w:p w14:paraId="6002CB10" w14:textId="77777777" w:rsidR="00870A08" w:rsidRDefault="003A5418">
      <w:pPr>
        <w:pStyle w:val="aff6"/>
      </w:pPr>
      <w:r>
        <w:t>----------------------------------------------------------------------------</w:t>
      </w:r>
    </w:p>
    <w:p w14:paraId="66350159" w14:textId="77777777" w:rsidR="00870A08" w:rsidRDefault="003A5418">
      <w:pPr>
        <w:pStyle w:val="aff6"/>
      </w:pPr>
      <w:r>
        <w:t xml:space="preserve">1    </w:t>
      </w:r>
      <w:proofErr w:type="gramStart"/>
      <w:r>
        <w:t>enable  default</w:t>
      </w:r>
      <w:proofErr w:type="gramEnd"/>
      <w:r>
        <w:t xml:space="preserve">       enable  disable    VLAN 0001                         </w:t>
      </w:r>
    </w:p>
    <w:p w14:paraId="1A8199B0" w14:textId="77777777" w:rsidR="00870A08" w:rsidRDefault="003A5418">
      <w:pPr>
        <w:pStyle w:val="aff6"/>
      </w:pPr>
      <w:r>
        <w:rPr>
          <w:shd w:val="pct10" w:color="auto" w:fill="FFFFFF"/>
        </w:rPr>
        <w:t xml:space="preserve">10   </w:t>
      </w:r>
      <w:proofErr w:type="gramStart"/>
      <w:r>
        <w:rPr>
          <w:shd w:val="pct10" w:color="auto" w:fill="FFFFFF"/>
        </w:rPr>
        <w:t>enable  default</w:t>
      </w:r>
      <w:proofErr w:type="gramEnd"/>
      <w:r>
        <w:rPr>
          <w:shd w:val="pct10" w:color="auto" w:fill="FFFFFF"/>
        </w:rPr>
        <w:t xml:space="preserve">       enable  disable    R$D</w:t>
      </w:r>
      <w:r>
        <w:t xml:space="preserve">                               </w:t>
      </w:r>
    </w:p>
    <w:p w14:paraId="78F1AD0E" w14:textId="77777777" w:rsidR="00870A08" w:rsidRDefault="003A5418">
      <w:pPr>
        <w:pStyle w:val="aff6"/>
      </w:pPr>
      <w:r>
        <w:rPr>
          <w:shd w:val="pct10" w:color="auto" w:fill="FFFFFF"/>
        </w:rPr>
        <w:t xml:space="preserve">20   </w:t>
      </w:r>
      <w:proofErr w:type="gramStart"/>
      <w:r>
        <w:rPr>
          <w:shd w:val="pct10" w:color="auto" w:fill="FFFFFF"/>
        </w:rPr>
        <w:t>enable  default</w:t>
      </w:r>
      <w:proofErr w:type="gramEnd"/>
      <w:r>
        <w:rPr>
          <w:shd w:val="pct10" w:color="auto" w:fill="FFFFFF"/>
        </w:rPr>
        <w:t xml:space="preserve">       enable  disable    Market</w:t>
      </w:r>
    </w:p>
    <w:p w14:paraId="6A88F429" w14:textId="77777777" w:rsidR="00870A08" w:rsidRDefault="00870A08">
      <w:pPr>
        <w:pStyle w:val="aff6"/>
      </w:pPr>
    </w:p>
    <w:p w14:paraId="230BAF53" w14:textId="77777777" w:rsidR="00870A08" w:rsidRDefault="003A5418">
      <w:pPr>
        <w:ind w:firstLine="420"/>
      </w:pPr>
      <w:r>
        <w:rPr>
          <w:rFonts w:hint="eastAsia"/>
        </w:rPr>
        <w:t>可以观察到相关的</w:t>
      </w:r>
      <w:r>
        <w:rPr>
          <w:rFonts w:hint="eastAsia"/>
        </w:rPr>
        <w:t>VLAN</w:t>
      </w:r>
      <w:r>
        <w:rPr>
          <w:rFonts w:hint="eastAsia"/>
        </w:rPr>
        <w:t>都已经配置好。也可以使用命令</w:t>
      </w:r>
      <w:r>
        <w:rPr>
          <w:rFonts w:hint="eastAsia"/>
          <w:b/>
        </w:rPr>
        <w:t xml:space="preserve">display </w:t>
      </w:r>
      <w:proofErr w:type="spellStart"/>
      <w:r>
        <w:rPr>
          <w:rFonts w:hint="eastAsia"/>
          <w:b/>
        </w:rPr>
        <w:t>vlan</w:t>
      </w:r>
      <w:proofErr w:type="spellEnd"/>
      <w:r>
        <w:rPr>
          <w:rFonts w:hint="eastAsia"/>
          <w:b/>
        </w:rPr>
        <w:t xml:space="preserve"> summary</w:t>
      </w:r>
      <w:r>
        <w:rPr>
          <w:rFonts w:hint="eastAsia"/>
        </w:rPr>
        <w:t>查看所配置</w:t>
      </w:r>
      <w:r>
        <w:rPr>
          <w:rFonts w:hint="eastAsia"/>
        </w:rPr>
        <w:t>VLAN</w:t>
      </w:r>
      <w:r>
        <w:rPr>
          <w:rFonts w:hint="eastAsia"/>
        </w:rPr>
        <w:t>的简要信息。</w:t>
      </w:r>
    </w:p>
    <w:p w14:paraId="1251C23F" w14:textId="77777777" w:rsidR="00870A08" w:rsidRDefault="003A5418">
      <w:pPr>
        <w:pStyle w:val="aff6"/>
      </w:pPr>
      <w:r>
        <w:t xml:space="preserve">&lt;S3&gt;display </w:t>
      </w:r>
      <w:proofErr w:type="spellStart"/>
      <w:r>
        <w:t>vlan</w:t>
      </w:r>
      <w:proofErr w:type="spellEnd"/>
      <w:r>
        <w:t xml:space="preserve"> summary </w:t>
      </w:r>
    </w:p>
    <w:p w14:paraId="65959C1D" w14:textId="77777777" w:rsidR="00870A08" w:rsidRDefault="003A5418">
      <w:pPr>
        <w:pStyle w:val="aff6"/>
        <w:rPr>
          <w:shd w:val="pct10" w:color="auto" w:fill="FFFFFF"/>
        </w:rPr>
      </w:pPr>
      <w:r>
        <w:rPr>
          <w:shd w:val="pct10" w:color="auto" w:fill="FFFFFF"/>
        </w:rPr>
        <w:lastRenderedPageBreak/>
        <w:t xml:space="preserve">static </w:t>
      </w:r>
      <w:proofErr w:type="spellStart"/>
      <w:r>
        <w:rPr>
          <w:shd w:val="pct10" w:color="auto" w:fill="FFFFFF"/>
        </w:rPr>
        <w:t>vlan</w:t>
      </w:r>
      <w:proofErr w:type="spellEnd"/>
      <w:r>
        <w:rPr>
          <w:shd w:val="pct10" w:color="auto" w:fill="FFFFFF"/>
        </w:rPr>
        <w:t>:</w:t>
      </w:r>
    </w:p>
    <w:p w14:paraId="3792EB56" w14:textId="77777777" w:rsidR="00870A08" w:rsidRDefault="003A5418">
      <w:pPr>
        <w:pStyle w:val="aff6"/>
        <w:rPr>
          <w:shd w:val="pct10" w:color="auto" w:fill="FFFFFF"/>
        </w:rPr>
      </w:pPr>
      <w:r>
        <w:rPr>
          <w:shd w:val="pct10" w:color="auto" w:fill="FFFFFF"/>
        </w:rPr>
        <w:t xml:space="preserve">Total 3 static </w:t>
      </w:r>
      <w:proofErr w:type="spellStart"/>
      <w:r>
        <w:rPr>
          <w:shd w:val="pct10" w:color="auto" w:fill="FFFFFF"/>
        </w:rPr>
        <w:t>vlan</w:t>
      </w:r>
      <w:proofErr w:type="spellEnd"/>
      <w:r>
        <w:rPr>
          <w:shd w:val="pct10" w:color="auto" w:fill="FFFFFF"/>
        </w:rPr>
        <w:t>.</w:t>
      </w:r>
    </w:p>
    <w:p w14:paraId="1A5B242D" w14:textId="77777777" w:rsidR="00870A08" w:rsidRDefault="003A5418">
      <w:pPr>
        <w:pStyle w:val="aff6"/>
      </w:pPr>
      <w:r>
        <w:rPr>
          <w:shd w:val="pct10" w:color="auto" w:fill="FFFFFF"/>
        </w:rPr>
        <w:t xml:space="preserve">  1 10 20</w:t>
      </w:r>
      <w:r>
        <w:t xml:space="preserve"> </w:t>
      </w:r>
    </w:p>
    <w:p w14:paraId="35879556" w14:textId="77777777" w:rsidR="00870A08" w:rsidRDefault="003A5418">
      <w:pPr>
        <w:pStyle w:val="aff6"/>
      </w:pPr>
      <w:r>
        <w:t xml:space="preserve">dynamic </w:t>
      </w:r>
      <w:proofErr w:type="spellStart"/>
      <w:r>
        <w:t>vlan</w:t>
      </w:r>
      <w:proofErr w:type="spellEnd"/>
      <w:r>
        <w:t>:</w:t>
      </w:r>
    </w:p>
    <w:p w14:paraId="2D78C68E" w14:textId="77777777" w:rsidR="00870A08" w:rsidRDefault="003A5418">
      <w:pPr>
        <w:pStyle w:val="aff6"/>
      </w:pPr>
      <w:r>
        <w:t xml:space="preserve">Total 0 dynamic </w:t>
      </w:r>
      <w:proofErr w:type="spellStart"/>
      <w:r>
        <w:t>vlan</w:t>
      </w:r>
      <w:proofErr w:type="spellEnd"/>
      <w:r>
        <w:t>.</w:t>
      </w:r>
    </w:p>
    <w:p w14:paraId="0D6605EA" w14:textId="77777777" w:rsidR="00870A08" w:rsidRDefault="003A5418">
      <w:pPr>
        <w:pStyle w:val="aff6"/>
      </w:pPr>
      <w:r>
        <w:t xml:space="preserve">reserved </w:t>
      </w:r>
      <w:proofErr w:type="spellStart"/>
      <w:r>
        <w:t>vlan</w:t>
      </w:r>
      <w:proofErr w:type="spellEnd"/>
      <w:r>
        <w:t>:</w:t>
      </w:r>
    </w:p>
    <w:p w14:paraId="1DFD8AB2" w14:textId="77777777" w:rsidR="00870A08" w:rsidRDefault="003A5418">
      <w:pPr>
        <w:pStyle w:val="aff6"/>
      </w:pPr>
      <w:r>
        <w:t xml:space="preserve">Total 0 reserved </w:t>
      </w:r>
      <w:proofErr w:type="spellStart"/>
      <w:r>
        <w:t>vlan</w:t>
      </w:r>
      <w:proofErr w:type="spellEnd"/>
      <w:r>
        <w:t>.</w:t>
      </w:r>
    </w:p>
    <w:p w14:paraId="22BE9A58" w14:textId="77777777" w:rsidR="00870A08" w:rsidRDefault="00870A08">
      <w:pPr>
        <w:pStyle w:val="aff6"/>
      </w:pPr>
    </w:p>
    <w:p w14:paraId="0533E6FB" w14:textId="77777777" w:rsidR="00870A08" w:rsidRDefault="003A5418">
      <w:pPr>
        <w:ind w:firstLine="420"/>
      </w:pPr>
      <w:r>
        <w:rPr>
          <w:rFonts w:hint="eastAsia"/>
        </w:rPr>
        <w:t>在</w:t>
      </w:r>
      <w:r>
        <w:rPr>
          <w:rFonts w:hint="eastAsia"/>
        </w:rPr>
        <w:t>S1</w:t>
      </w:r>
      <w:r>
        <w:rPr>
          <w:rFonts w:hint="eastAsia"/>
        </w:rPr>
        <w:t>上配置</w:t>
      </w:r>
      <w:r>
        <w:rPr>
          <w:rFonts w:hint="eastAsia"/>
        </w:rPr>
        <w:t>E 0/0/2</w:t>
      </w:r>
      <w:r>
        <w:rPr>
          <w:rFonts w:hint="eastAsia"/>
        </w:rPr>
        <w:t>和</w:t>
      </w:r>
      <w:r>
        <w:rPr>
          <w:rFonts w:hint="eastAsia"/>
        </w:rPr>
        <w:t>E 0/0/3</w:t>
      </w:r>
      <w:r>
        <w:rPr>
          <w:rFonts w:hint="eastAsia"/>
        </w:rPr>
        <w:t>为</w:t>
      </w:r>
      <w:r>
        <w:rPr>
          <w:rFonts w:hint="eastAsia"/>
        </w:rPr>
        <w:t>Access</w:t>
      </w:r>
      <w:r>
        <w:rPr>
          <w:rFonts w:hint="eastAsia"/>
        </w:rPr>
        <w:t>接口，并划分到相应的</w:t>
      </w:r>
      <w:r>
        <w:rPr>
          <w:rFonts w:hint="eastAsia"/>
        </w:rPr>
        <w:t>VLAN 10</w:t>
      </w:r>
      <w:r>
        <w:rPr>
          <w:rFonts w:hint="eastAsia"/>
        </w:rPr>
        <w:t>内。</w:t>
      </w:r>
    </w:p>
    <w:p w14:paraId="3330E9D3" w14:textId="77777777" w:rsidR="00870A08" w:rsidRDefault="003A5418">
      <w:pPr>
        <w:pStyle w:val="aff6"/>
      </w:pPr>
      <w:r>
        <w:t>[S</w:t>
      </w:r>
      <w:proofErr w:type="gramStart"/>
      <w:r>
        <w:t>1]interface</w:t>
      </w:r>
      <w:proofErr w:type="gramEnd"/>
      <w:r>
        <w:t xml:space="preserve"> Ethernet0/0/2</w:t>
      </w:r>
    </w:p>
    <w:p w14:paraId="768717CB" w14:textId="77777777" w:rsidR="00870A08" w:rsidRDefault="003A5418">
      <w:pPr>
        <w:pStyle w:val="aff6"/>
      </w:pPr>
      <w:r>
        <w:t>[S1-Ethernet0/0/</w:t>
      </w:r>
      <w:proofErr w:type="gramStart"/>
      <w:r>
        <w:t>2]port</w:t>
      </w:r>
      <w:proofErr w:type="gramEnd"/>
      <w:r>
        <w:t xml:space="preserve"> link-type access</w:t>
      </w:r>
    </w:p>
    <w:p w14:paraId="37A8C646" w14:textId="77777777" w:rsidR="00870A08" w:rsidRDefault="003A5418">
      <w:pPr>
        <w:pStyle w:val="aff6"/>
      </w:pPr>
      <w:r>
        <w:t>[S1-Ethernet0/0/</w:t>
      </w:r>
      <w:proofErr w:type="gramStart"/>
      <w:r>
        <w:t>2]port</w:t>
      </w:r>
      <w:proofErr w:type="gramEnd"/>
      <w:r>
        <w:t xml:space="preserve"> default </w:t>
      </w:r>
      <w:proofErr w:type="spellStart"/>
      <w:r>
        <w:t>vlan</w:t>
      </w:r>
      <w:proofErr w:type="spellEnd"/>
      <w:r>
        <w:t xml:space="preserve"> 10</w:t>
      </w:r>
    </w:p>
    <w:p w14:paraId="60CB4B43" w14:textId="77777777" w:rsidR="00870A08" w:rsidRDefault="00870A08">
      <w:pPr>
        <w:pStyle w:val="aff6"/>
      </w:pPr>
    </w:p>
    <w:p w14:paraId="72132F64" w14:textId="77777777" w:rsidR="00870A08" w:rsidRDefault="003A5418">
      <w:pPr>
        <w:pStyle w:val="aff6"/>
      </w:pPr>
      <w:r>
        <w:t>[S</w:t>
      </w:r>
      <w:proofErr w:type="gramStart"/>
      <w:r>
        <w:t>1]interface</w:t>
      </w:r>
      <w:proofErr w:type="gramEnd"/>
      <w:r>
        <w:t xml:space="preserve"> Ethernet0/0/3</w:t>
      </w:r>
    </w:p>
    <w:p w14:paraId="650DF84D" w14:textId="77777777" w:rsidR="00870A08" w:rsidRDefault="003A5418">
      <w:pPr>
        <w:pStyle w:val="aff6"/>
      </w:pPr>
      <w:r>
        <w:t>[S1-Ethernet0/0/</w:t>
      </w:r>
      <w:proofErr w:type="gramStart"/>
      <w:r>
        <w:t>3]port</w:t>
      </w:r>
      <w:proofErr w:type="gramEnd"/>
      <w:r>
        <w:t xml:space="preserve"> link-type access</w:t>
      </w:r>
    </w:p>
    <w:p w14:paraId="63FB8E3E" w14:textId="3874F9D8" w:rsidR="00870A08" w:rsidRDefault="003A5418">
      <w:pPr>
        <w:pStyle w:val="aff6"/>
      </w:pPr>
      <w:r>
        <w:t xml:space="preserve">[S1-Ethernet0/0/3]port default </w:t>
      </w:r>
      <w:proofErr w:type="spellStart"/>
      <w:r>
        <w:t>vlan</w:t>
      </w:r>
      <w:proofErr w:type="spellEnd"/>
      <w:r>
        <w:t xml:space="preserve"> 20</w:t>
      </w:r>
      <w:r w:rsidR="00700AAF">
        <w:t xml:space="preserve">    </w:t>
      </w:r>
      <w:r w:rsidR="00700AAF" w:rsidRPr="00700AAF">
        <w:rPr>
          <w:rFonts w:hint="eastAsia"/>
          <w:highlight w:val="yellow"/>
        </w:rPr>
        <w:t>直接输入正确</w:t>
      </w:r>
      <w:proofErr w:type="spellStart"/>
      <w:r w:rsidR="00700AAF" w:rsidRPr="00700AAF">
        <w:rPr>
          <w:rFonts w:hint="eastAsia"/>
          <w:highlight w:val="yellow"/>
        </w:rPr>
        <w:t>vlan</w:t>
      </w:r>
      <w:proofErr w:type="spellEnd"/>
      <w:r w:rsidR="00700AAF" w:rsidRPr="00700AAF">
        <w:rPr>
          <w:rFonts w:hint="eastAsia"/>
          <w:highlight w:val="yellow"/>
        </w:rPr>
        <w:t>更正</w:t>
      </w:r>
      <w:r w:rsidR="00700AAF">
        <w:rPr>
          <w:rFonts w:hint="eastAsia"/>
          <w:highlight w:val="yellow"/>
        </w:rPr>
        <w:t>，无需</w:t>
      </w:r>
      <w:r w:rsidR="00700AAF">
        <w:rPr>
          <w:rFonts w:hint="eastAsia"/>
          <w:highlight w:val="yellow"/>
        </w:rPr>
        <w:t>undo</w:t>
      </w:r>
    </w:p>
    <w:p w14:paraId="448CCC6C" w14:textId="77777777" w:rsidR="00870A08" w:rsidRDefault="00870A08">
      <w:pPr>
        <w:pStyle w:val="aff6"/>
      </w:pPr>
    </w:p>
    <w:p w14:paraId="688B144A" w14:textId="77777777" w:rsidR="00870A08" w:rsidRDefault="003A5418">
      <w:pPr>
        <w:ind w:firstLine="420"/>
      </w:pPr>
      <w:r>
        <w:rPr>
          <w:rFonts w:hint="eastAsia"/>
        </w:rPr>
        <w:t>在</w:t>
      </w:r>
      <w:r>
        <w:rPr>
          <w:rFonts w:hint="eastAsia"/>
        </w:rPr>
        <w:t>S2</w:t>
      </w:r>
      <w:r>
        <w:rPr>
          <w:rFonts w:hint="eastAsia"/>
        </w:rPr>
        <w:t>上配置</w:t>
      </w:r>
      <w:r>
        <w:rPr>
          <w:rFonts w:hint="eastAsia"/>
        </w:rPr>
        <w:t>E 0/0/3</w:t>
      </w:r>
      <w:r>
        <w:rPr>
          <w:rFonts w:hint="eastAsia"/>
        </w:rPr>
        <w:t>和</w:t>
      </w:r>
      <w:r>
        <w:rPr>
          <w:rFonts w:hint="eastAsia"/>
        </w:rPr>
        <w:t>E 0/0/4</w:t>
      </w:r>
      <w:r>
        <w:rPr>
          <w:rFonts w:hint="eastAsia"/>
        </w:rPr>
        <w:t>为</w:t>
      </w:r>
      <w:r>
        <w:rPr>
          <w:rFonts w:hint="eastAsia"/>
        </w:rPr>
        <w:t>Access</w:t>
      </w:r>
      <w:r>
        <w:rPr>
          <w:rFonts w:hint="eastAsia"/>
        </w:rPr>
        <w:t>接口，并划分到相应的</w:t>
      </w:r>
      <w:r>
        <w:rPr>
          <w:rFonts w:hint="eastAsia"/>
        </w:rPr>
        <w:t>VLAN</w:t>
      </w:r>
      <w:r>
        <w:rPr>
          <w:rFonts w:hint="eastAsia"/>
        </w:rPr>
        <w:t>。</w:t>
      </w:r>
    </w:p>
    <w:p w14:paraId="3A96388B" w14:textId="77777777" w:rsidR="00870A08" w:rsidRDefault="003A5418">
      <w:pPr>
        <w:pStyle w:val="aff6"/>
      </w:pPr>
      <w:r>
        <w:t>[S</w:t>
      </w:r>
      <w:proofErr w:type="gramStart"/>
      <w:r>
        <w:t>2]interface</w:t>
      </w:r>
      <w:proofErr w:type="gramEnd"/>
      <w:r>
        <w:t xml:space="preserve"> Ethernet0/0/3</w:t>
      </w:r>
    </w:p>
    <w:p w14:paraId="30040849" w14:textId="77777777" w:rsidR="00870A08" w:rsidRDefault="003A5418">
      <w:pPr>
        <w:pStyle w:val="aff6"/>
      </w:pPr>
      <w:r>
        <w:t>[S2-Ethernet0/0/</w:t>
      </w:r>
      <w:proofErr w:type="gramStart"/>
      <w:r>
        <w:t>3]port</w:t>
      </w:r>
      <w:proofErr w:type="gramEnd"/>
      <w:r>
        <w:t xml:space="preserve"> link-type access</w:t>
      </w:r>
    </w:p>
    <w:p w14:paraId="25BE9F8E" w14:textId="77777777" w:rsidR="00870A08" w:rsidRDefault="003A5418">
      <w:pPr>
        <w:pStyle w:val="aff6"/>
      </w:pPr>
      <w:r>
        <w:t>[S2-Ethernet0/0/</w:t>
      </w:r>
      <w:proofErr w:type="gramStart"/>
      <w:r>
        <w:t>3]port</w:t>
      </w:r>
      <w:proofErr w:type="gramEnd"/>
      <w:r>
        <w:t xml:space="preserve"> default </w:t>
      </w:r>
      <w:proofErr w:type="spellStart"/>
      <w:r>
        <w:t>vlan</w:t>
      </w:r>
      <w:proofErr w:type="spellEnd"/>
      <w:r>
        <w:t xml:space="preserve"> 10</w:t>
      </w:r>
    </w:p>
    <w:p w14:paraId="1CFBC58F" w14:textId="77777777" w:rsidR="00870A08" w:rsidRDefault="00870A08">
      <w:pPr>
        <w:pStyle w:val="aff6"/>
      </w:pPr>
    </w:p>
    <w:p w14:paraId="01D6B08E" w14:textId="77777777" w:rsidR="00870A08" w:rsidRDefault="003A5418">
      <w:pPr>
        <w:pStyle w:val="aff6"/>
      </w:pPr>
      <w:r>
        <w:t>[S</w:t>
      </w:r>
      <w:proofErr w:type="gramStart"/>
      <w:r>
        <w:t>2]interface</w:t>
      </w:r>
      <w:proofErr w:type="gramEnd"/>
      <w:r>
        <w:t xml:space="preserve"> Ethernet0/0/4</w:t>
      </w:r>
    </w:p>
    <w:p w14:paraId="243FF481" w14:textId="77777777" w:rsidR="00870A08" w:rsidRDefault="003A5418">
      <w:pPr>
        <w:pStyle w:val="aff6"/>
      </w:pPr>
      <w:r>
        <w:t>[S2-Ethernet0/0/</w:t>
      </w:r>
      <w:proofErr w:type="gramStart"/>
      <w:r>
        <w:t>4]port</w:t>
      </w:r>
      <w:proofErr w:type="gramEnd"/>
      <w:r>
        <w:t xml:space="preserve"> link-type access</w:t>
      </w:r>
    </w:p>
    <w:p w14:paraId="4493C631" w14:textId="77777777" w:rsidR="00870A08" w:rsidRDefault="003A5418">
      <w:pPr>
        <w:pStyle w:val="aff6"/>
      </w:pPr>
      <w:r>
        <w:t>[S2-Ethernet0/0/</w:t>
      </w:r>
      <w:proofErr w:type="gramStart"/>
      <w:r>
        <w:t>4]port</w:t>
      </w:r>
      <w:proofErr w:type="gramEnd"/>
      <w:r>
        <w:t xml:space="preserve"> default </w:t>
      </w:r>
      <w:proofErr w:type="spellStart"/>
      <w:r>
        <w:t>vlan</w:t>
      </w:r>
      <w:proofErr w:type="spellEnd"/>
      <w:r>
        <w:t xml:space="preserve"> 20</w:t>
      </w:r>
    </w:p>
    <w:p w14:paraId="742721A9" w14:textId="77777777" w:rsidR="00870A08" w:rsidRDefault="00870A08">
      <w:pPr>
        <w:pStyle w:val="aff6"/>
      </w:pPr>
    </w:p>
    <w:p w14:paraId="1C4344C3" w14:textId="77777777" w:rsidR="00870A08" w:rsidRDefault="003A5418">
      <w:pPr>
        <w:ind w:firstLine="420"/>
      </w:pPr>
      <w:r>
        <w:rPr>
          <w:rFonts w:hint="eastAsia"/>
        </w:rPr>
        <w:t>配置完成后，使用命令</w:t>
      </w:r>
      <w:r>
        <w:rPr>
          <w:rFonts w:hint="eastAsia"/>
          <w:b/>
        </w:rPr>
        <w:t xml:space="preserve">display port </w:t>
      </w:r>
      <w:proofErr w:type="spellStart"/>
      <w:r>
        <w:rPr>
          <w:rFonts w:hint="eastAsia"/>
          <w:b/>
        </w:rPr>
        <w:t>vlan</w:t>
      </w:r>
      <w:proofErr w:type="spellEnd"/>
      <w:r>
        <w:rPr>
          <w:rFonts w:hint="eastAsia"/>
        </w:rPr>
        <w:t xml:space="preserve"> </w:t>
      </w:r>
      <w:r>
        <w:rPr>
          <w:rFonts w:hint="eastAsia"/>
        </w:rPr>
        <w:t>检查</w:t>
      </w:r>
      <w:r>
        <w:rPr>
          <w:rFonts w:hint="eastAsia"/>
        </w:rPr>
        <w:t>VLAN</w:t>
      </w:r>
      <w:r>
        <w:rPr>
          <w:rFonts w:hint="eastAsia"/>
        </w:rPr>
        <w:t>和接口配置情况。</w:t>
      </w:r>
    </w:p>
    <w:p w14:paraId="5BB1A3C3" w14:textId="77777777" w:rsidR="00870A08" w:rsidRDefault="003A5418">
      <w:pPr>
        <w:pStyle w:val="aff6"/>
      </w:pPr>
      <w:r>
        <w:lastRenderedPageBreak/>
        <w:t>[S</w:t>
      </w:r>
      <w:proofErr w:type="gramStart"/>
      <w:r>
        <w:t>1]display</w:t>
      </w:r>
      <w:proofErr w:type="gramEnd"/>
      <w:r>
        <w:t xml:space="preserve"> port </w:t>
      </w:r>
      <w:proofErr w:type="spellStart"/>
      <w:r>
        <w:t>vlan</w:t>
      </w:r>
      <w:proofErr w:type="spellEnd"/>
      <w:r>
        <w:t xml:space="preserve"> </w:t>
      </w:r>
    </w:p>
    <w:p w14:paraId="48E44F26" w14:textId="77777777" w:rsidR="00870A08" w:rsidRDefault="003A5418">
      <w:pPr>
        <w:pStyle w:val="aff6"/>
      </w:pPr>
      <w:r>
        <w:t xml:space="preserve">Port                    Link Type    </w:t>
      </w:r>
      <w:proofErr w:type="gramStart"/>
      <w:r>
        <w:t>PVID  Trunk</w:t>
      </w:r>
      <w:proofErr w:type="gramEnd"/>
      <w:r>
        <w:t xml:space="preserve"> VLAN List</w:t>
      </w:r>
    </w:p>
    <w:p w14:paraId="79BD4070" w14:textId="77777777" w:rsidR="00870A08" w:rsidRDefault="003A5418">
      <w:pPr>
        <w:pStyle w:val="aff6"/>
      </w:pPr>
      <w:r>
        <w:t>---------------------------------------------------------------------------</w:t>
      </w:r>
    </w:p>
    <w:p w14:paraId="6C5E0E82" w14:textId="77777777" w:rsidR="00870A08" w:rsidRDefault="003A5418">
      <w:pPr>
        <w:pStyle w:val="aff6"/>
      </w:pPr>
      <w:r>
        <w:t xml:space="preserve">Ethernet0/0/1           hybrid       1     -                                   </w:t>
      </w:r>
    </w:p>
    <w:p w14:paraId="6F5F7AF3" w14:textId="77777777" w:rsidR="00870A08" w:rsidRDefault="003A5418">
      <w:pPr>
        <w:pStyle w:val="aff6"/>
      </w:pPr>
      <w:r>
        <w:rPr>
          <w:shd w:val="pct10" w:color="auto" w:fill="FFFFFF"/>
        </w:rPr>
        <w:t>Ethernet0/0/2           access       10</w:t>
      </w:r>
      <w:r>
        <w:t xml:space="preserve">    -                                   </w:t>
      </w:r>
    </w:p>
    <w:p w14:paraId="3CFCA182" w14:textId="77777777" w:rsidR="00870A08" w:rsidRDefault="003A5418">
      <w:pPr>
        <w:pStyle w:val="aff6"/>
      </w:pPr>
      <w:r>
        <w:rPr>
          <w:shd w:val="pct10" w:color="auto" w:fill="FFFFFF"/>
        </w:rPr>
        <w:t>Ethernet0/0/3           access       20</w:t>
      </w:r>
      <w:r>
        <w:t xml:space="preserve">    -                           </w:t>
      </w:r>
    </w:p>
    <w:p w14:paraId="42CCBAFD" w14:textId="77777777" w:rsidR="00870A08" w:rsidRDefault="00870A08">
      <w:pPr>
        <w:ind w:firstLineChars="0" w:firstLine="0"/>
      </w:pPr>
    </w:p>
    <w:p w14:paraId="432E4FAE" w14:textId="77777777" w:rsidR="00870A08" w:rsidRDefault="003A5418">
      <w:pPr>
        <w:pStyle w:val="aff6"/>
      </w:pPr>
      <w:r>
        <w:t>[S</w:t>
      </w:r>
      <w:proofErr w:type="gramStart"/>
      <w:r>
        <w:t>2]display</w:t>
      </w:r>
      <w:proofErr w:type="gramEnd"/>
      <w:r>
        <w:t xml:space="preserve"> port </w:t>
      </w:r>
      <w:proofErr w:type="spellStart"/>
      <w:r>
        <w:t>vlan</w:t>
      </w:r>
      <w:proofErr w:type="spellEnd"/>
    </w:p>
    <w:p w14:paraId="62B3A2E5" w14:textId="77777777" w:rsidR="00870A08" w:rsidRDefault="003A5418">
      <w:pPr>
        <w:pStyle w:val="aff6"/>
      </w:pPr>
      <w:r>
        <w:t xml:space="preserve">Port                    Link Type    </w:t>
      </w:r>
      <w:proofErr w:type="gramStart"/>
      <w:r>
        <w:t>PVID  Trunk</w:t>
      </w:r>
      <w:proofErr w:type="gramEnd"/>
      <w:r>
        <w:t xml:space="preserve"> VLAN List</w:t>
      </w:r>
    </w:p>
    <w:p w14:paraId="207D1F7B" w14:textId="77777777" w:rsidR="00870A08" w:rsidRDefault="003A5418">
      <w:pPr>
        <w:pStyle w:val="aff6"/>
      </w:pPr>
      <w:r>
        <w:t>----------------------------------------------------------------------------</w:t>
      </w:r>
    </w:p>
    <w:p w14:paraId="7B2D87EC" w14:textId="77777777" w:rsidR="00870A08" w:rsidRDefault="003A5418">
      <w:pPr>
        <w:pStyle w:val="aff6"/>
      </w:pPr>
      <w:r>
        <w:t xml:space="preserve">Ethernet0/0/1           hybrid       1     -                                   </w:t>
      </w:r>
    </w:p>
    <w:p w14:paraId="1CC46B90" w14:textId="77777777" w:rsidR="00870A08" w:rsidRDefault="003A5418">
      <w:pPr>
        <w:pStyle w:val="aff6"/>
      </w:pPr>
      <w:r>
        <w:t xml:space="preserve">Ethernet0/0/2           hybrid       1     -                                   </w:t>
      </w:r>
    </w:p>
    <w:p w14:paraId="365F2C7C" w14:textId="77777777" w:rsidR="00870A08" w:rsidRDefault="003A5418">
      <w:pPr>
        <w:pStyle w:val="aff6"/>
      </w:pPr>
      <w:r>
        <w:rPr>
          <w:shd w:val="pct10" w:color="auto" w:fill="FFFFFF"/>
        </w:rPr>
        <w:t>Ethernet0/0/3           access       10</w:t>
      </w:r>
      <w:r>
        <w:t xml:space="preserve">    -                                   </w:t>
      </w:r>
    </w:p>
    <w:p w14:paraId="7C3A5B39" w14:textId="77777777" w:rsidR="00870A08" w:rsidRDefault="003A5418">
      <w:pPr>
        <w:pStyle w:val="aff6"/>
      </w:pPr>
      <w:r>
        <w:rPr>
          <w:shd w:val="pct10" w:color="auto" w:fill="FFFFFF"/>
        </w:rPr>
        <w:t>Ethernet0/0/4           access       20</w:t>
      </w:r>
      <w:r>
        <w:t xml:space="preserve">    -                </w:t>
      </w:r>
    </w:p>
    <w:p w14:paraId="65CA932A" w14:textId="77777777" w:rsidR="00870A08" w:rsidRDefault="00870A08">
      <w:pPr>
        <w:pStyle w:val="aff6"/>
      </w:pPr>
    </w:p>
    <w:p w14:paraId="277C9D08" w14:textId="77777777" w:rsidR="00870A08" w:rsidRDefault="003A5418">
      <w:pPr>
        <w:ind w:firstLine="420"/>
      </w:pPr>
      <w:r>
        <w:rPr>
          <w:rFonts w:hint="eastAsia"/>
        </w:rPr>
        <w:t>可以观察到</w:t>
      </w:r>
      <w:r>
        <w:rPr>
          <w:rFonts w:hint="eastAsia"/>
        </w:rPr>
        <w:t>PC</w:t>
      </w:r>
      <w:r>
        <w:rPr>
          <w:rFonts w:hint="eastAsia"/>
        </w:rPr>
        <w:t>机所连接的交换机接口都已经被配置成</w:t>
      </w:r>
      <w:r>
        <w:rPr>
          <w:rFonts w:hint="eastAsia"/>
        </w:rPr>
        <w:t>Access</w:t>
      </w:r>
      <w:r>
        <w:rPr>
          <w:rFonts w:hint="eastAsia"/>
        </w:rPr>
        <w:t>模式，并且已经加入到了正确的</w:t>
      </w:r>
      <w:r>
        <w:rPr>
          <w:rFonts w:hint="eastAsia"/>
        </w:rPr>
        <w:t>VLAN</w:t>
      </w:r>
      <w:r>
        <w:rPr>
          <w:rFonts w:hint="eastAsia"/>
        </w:rPr>
        <w:t>中。</w:t>
      </w:r>
    </w:p>
    <w:p w14:paraId="72A10F86" w14:textId="77777777" w:rsidR="00870A08" w:rsidRDefault="003A5418">
      <w:pPr>
        <w:pStyle w:val="2"/>
        <w:rPr>
          <w:rFonts w:ascii="微软雅黑" w:hAnsi="微软雅黑"/>
        </w:rPr>
      </w:pPr>
      <w:r>
        <w:rPr>
          <w:rFonts w:ascii="微软雅黑" w:hAnsi="微软雅黑" w:hint="eastAsia"/>
        </w:rPr>
        <w:t>配置Trunk接口</w:t>
      </w:r>
    </w:p>
    <w:p w14:paraId="27DD7CCB" w14:textId="77777777" w:rsidR="00870A08" w:rsidRDefault="003A5418">
      <w:pPr>
        <w:ind w:firstLine="420"/>
      </w:pPr>
      <w:r>
        <w:rPr>
          <w:rFonts w:hint="eastAsia"/>
        </w:rPr>
        <w:t>在上个步骤中已经将</w:t>
      </w:r>
      <w:r>
        <w:rPr>
          <w:rFonts w:hint="eastAsia"/>
        </w:rPr>
        <w:t>PC</w:t>
      </w:r>
      <w:r>
        <w:rPr>
          <w:rFonts w:hint="eastAsia"/>
        </w:rPr>
        <w:t>机所连入的交换机接口划入到了相应的部门</w:t>
      </w:r>
      <w:r>
        <w:rPr>
          <w:rFonts w:hint="eastAsia"/>
        </w:rPr>
        <w:t>VLAN</w:t>
      </w:r>
      <w:r>
        <w:rPr>
          <w:rFonts w:hint="eastAsia"/>
        </w:rPr>
        <w:t>，现在测试相同部门中的</w:t>
      </w:r>
      <w:r>
        <w:rPr>
          <w:rFonts w:hint="eastAsia"/>
        </w:rPr>
        <w:t>PC</w:t>
      </w:r>
      <w:r>
        <w:rPr>
          <w:rFonts w:hint="eastAsia"/>
        </w:rPr>
        <w:t>是否能够通信。</w:t>
      </w:r>
    </w:p>
    <w:p w14:paraId="77094DFC" w14:textId="77777777" w:rsidR="00870A08" w:rsidRDefault="003A5418">
      <w:pPr>
        <w:ind w:firstLine="420"/>
      </w:pPr>
      <w:r>
        <w:rPr>
          <w:rFonts w:hint="eastAsia"/>
        </w:rPr>
        <w:t>测试</w:t>
      </w:r>
      <w:r>
        <w:rPr>
          <w:rFonts w:hint="eastAsia"/>
        </w:rPr>
        <w:t>PC-1</w:t>
      </w:r>
      <w:r>
        <w:rPr>
          <w:rFonts w:hint="eastAsia"/>
        </w:rPr>
        <w:t>与</w:t>
      </w:r>
      <w:r>
        <w:rPr>
          <w:rFonts w:hint="eastAsia"/>
        </w:rPr>
        <w:t>PC-3</w:t>
      </w:r>
      <w:r>
        <w:rPr>
          <w:rFonts w:hint="eastAsia"/>
        </w:rPr>
        <w:t>之间的连通性。</w:t>
      </w:r>
    </w:p>
    <w:p w14:paraId="3B01BF5F" w14:textId="77777777" w:rsidR="00870A08" w:rsidRDefault="003A5418">
      <w:pPr>
        <w:pStyle w:val="aff6"/>
      </w:pPr>
      <w:r>
        <w:t>PC&gt;ping 10.1.1.3</w:t>
      </w:r>
    </w:p>
    <w:p w14:paraId="4D177F0B" w14:textId="77777777" w:rsidR="00870A08" w:rsidRDefault="003A5418">
      <w:pPr>
        <w:pStyle w:val="aff6"/>
      </w:pPr>
      <w:r>
        <w:t xml:space="preserve">Ping 10.1.1.3: 32 data bytes, Press </w:t>
      </w:r>
      <w:proofErr w:type="spellStart"/>
      <w:r>
        <w:t>Ctrl_C</w:t>
      </w:r>
      <w:proofErr w:type="spellEnd"/>
      <w:r>
        <w:t xml:space="preserve"> to break</w:t>
      </w:r>
    </w:p>
    <w:p w14:paraId="1971B98B" w14:textId="77777777" w:rsidR="00870A08" w:rsidRDefault="003A5418">
      <w:pPr>
        <w:pStyle w:val="aff6"/>
      </w:pPr>
      <w:r>
        <w:t>From 10.1.1.1: Destination host unreachable</w:t>
      </w:r>
    </w:p>
    <w:p w14:paraId="3AE7B63B" w14:textId="77777777" w:rsidR="00870A08" w:rsidRDefault="003A5418">
      <w:pPr>
        <w:pStyle w:val="aff6"/>
      </w:pPr>
      <w:r>
        <w:t>From 10.1.1.1: Destination host unreachable</w:t>
      </w:r>
    </w:p>
    <w:p w14:paraId="6646B9C4" w14:textId="77777777" w:rsidR="00870A08" w:rsidRDefault="003A5418">
      <w:pPr>
        <w:pStyle w:val="aff6"/>
      </w:pPr>
      <w:r>
        <w:t>From 10.1.1.1: Destination host unreachable</w:t>
      </w:r>
    </w:p>
    <w:p w14:paraId="42518738" w14:textId="77777777" w:rsidR="00870A08" w:rsidRDefault="003A5418">
      <w:pPr>
        <w:pStyle w:val="aff6"/>
      </w:pPr>
      <w:r>
        <w:t>From 10.1.1.1: Destination host unreachable</w:t>
      </w:r>
    </w:p>
    <w:p w14:paraId="4CBD4237" w14:textId="77777777" w:rsidR="00870A08" w:rsidRDefault="003A5418">
      <w:pPr>
        <w:pStyle w:val="aff6"/>
      </w:pPr>
      <w:r>
        <w:lastRenderedPageBreak/>
        <w:t>From 10.1.1.1: Destination host unreachable</w:t>
      </w:r>
    </w:p>
    <w:p w14:paraId="13A20DC7" w14:textId="77777777" w:rsidR="00870A08" w:rsidRDefault="003A5418">
      <w:pPr>
        <w:pStyle w:val="aff6"/>
      </w:pPr>
      <w:r>
        <w:rPr>
          <w:rFonts w:hint="eastAsia"/>
        </w:rPr>
        <w:t>……</w:t>
      </w:r>
    </w:p>
    <w:p w14:paraId="4AF73DF2" w14:textId="77777777" w:rsidR="00870A08" w:rsidRDefault="00870A08">
      <w:pPr>
        <w:ind w:firstLineChars="0" w:firstLine="0"/>
      </w:pPr>
    </w:p>
    <w:p w14:paraId="0A103EAA" w14:textId="77777777" w:rsidR="00870A08" w:rsidRDefault="003A5418">
      <w:pPr>
        <w:ind w:firstLine="420"/>
      </w:pPr>
      <w:r>
        <w:rPr>
          <w:rFonts w:hint="eastAsia"/>
        </w:rPr>
        <w:t>测试</w:t>
      </w:r>
      <w:r>
        <w:rPr>
          <w:rFonts w:hint="eastAsia"/>
        </w:rPr>
        <w:t>PC-2</w:t>
      </w:r>
      <w:r>
        <w:rPr>
          <w:rFonts w:hint="eastAsia"/>
        </w:rPr>
        <w:t>与</w:t>
      </w:r>
      <w:r>
        <w:rPr>
          <w:rFonts w:hint="eastAsia"/>
        </w:rPr>
        <w:t>PC-4</w:t>
      </w:r>
      <w:r>
        <w:rPr>
          <w:rFonts w:hint="eastAsia"/>
        </w:rPr>
        <w:t>之间的连通性。</w:t>
      </w:r>
    </w:p>
    <w:p w14:paraId="2C40B9C1" w14:textId="77777777" w:rsidR="00870A08" w:rsidRDefault="003A5418">
      <w:pPr>
        <w:pStyle w:val="aff6"/>
      </w:pPr>
      <w:r>
        <w:t>PC&gt;ping 10.1.1.4</w:t>
      </w:r>
    </w:p>
    <w:p w14:paraId="4A22EB38" w14:textId="77777777" w:rsidR="00870A08" w:rsidRDefault="003A5418">
      <w:pPr>
        <w:pStyle w:val="aff6"/>
      </w:pPr>
      <w:r>
        <w:t xml:space="preserve">Ping 10.1.1.4: 32 data bytes, Press </w:t>
      </w:r>
      <w:proofErr w:type="spellStart"/>
      <w:r>
        <w:t>Ctrl_C</w:t>
      </w:r>
      <w:proofErr w:type="spellEnd"/>
      <w:r>
        <w:t xml:space="preserve"> to break</w:t>
      </w:r>
    </w:p>
    <w:p w14:paraId="38A68F79" w14:textId="77777777" w:rsidR="00870A08" w:rsidRDefault="003A5418">
      <w:pPr>
        <w:pStyle w:val="aff6"/>
      </w:pPr>
      <w:r>
        <w:t>From 10.1.1.2: Destination host unreachable</w:t>
      </w:r>
    </w:p>
    <w:p w14:paraId="68DADD69" w14:textId="77777777" w:rsidR="00870A08" w:rsidRDefault="003A5418">
      <w:pPr>
        <w:pStyle w:val="aff6"/>
      </w:pPr>
      <w:r>
        <w:t>From 10.1.1.2: Destination host unreachable</w:t>
      </w:r>
    </w:p>
    <w:p w14:paraId="2F6CF7C9" w14:textId="77777777" w:rsidR="00870A08" w:rsidRDefault="003A5418">
      <w:pPr>
        <w:pStyle w:val="aff6"/>
      </w:pPr>
      <w:r>
        <w:t>From 10.1.1.2: Destination host unreachable</w:t>
      </w:r>
    </w:p>
    <w:p w14:paraId="026AB06A" w14:textId="77777777" w:rsidR="00870A08" w:rsidRDefault="003A5418">
      <w:pPr>
        <w:pStyle w:val="aff6"/>
      </w:pPr>
      <w:r>
        <w:t>From 10.1.1.2: Destination host unreachable</w:t>
      </w:r>
    </w:p>
    <w:p w14:paraId="51FE968B" w14:textId="77777777" w:rsidR="00870A08" w:rsidRDefault="003A5418">
      <w:pPr>
        <w:pStyle w:val="aff6"/>
      </w:pPr>
      <w:r>
        <w:t>From 10.1.1.2: Destination host unreachable</w:t>
      </w:r>
    </w:p>
    <w:p w14:paraId="2EE229A4" w14:textId="77777777" w:rsidR="00870A08" w:rsidRDefault="003A5418">
      <w:pPr>
        <w:pStyle w:val="aff6"/>
      </w:pPr>
      <w:r>
        <w:rPr>
          <w:rFonts w:hint="eastAsia"/>
        </w:rPr>
        <w:t>……</w:t>
      </w:r>
    </w:p>
    <w:p w14:paraId="35644C93" w14:textId="77777777" w:rsidR="00870A08" w:rsidRDefault="00870A08">
      <w:pPr>
        <w:pStyle w:val="aff6"/>
      </w:pPr>
    </w:p>
    <w:p w14:paraId="63DA6EA1" w14:textId="77777777" w:rsidR="00870A08" w:rsidRDefault="003A5418">
      <w:pPr>
        <w:ind w:firstLine="420"/>
      </w:pPr>
      <w:r>
        <w:rPr>
          <w:rFonts w:hint="eastAsia"/>
        </w:rPr>
        <w:t>可以观察到此时同部门的</w:t>
      </w:r>
      <w:r>
        <w:rPr>
          <w:rFonts w:hint="eastAsia"/>
        </w:rPr>
        <w:t>PC</w:t>
      </w:r>
      <w:r>
        <w:rPr>
          <w:rFonts w:hint="eastAsia"/>
        </w:rPr>
        <w:t>机间不能通信。</w:t>
      </w:r>
    </w:p>
    <w:p w14:paraId="4DD2FE6A" w14:textId="77777777" w:rsidR="00870A08" w:rsidRDefault="003A5418">
      <w:pPr>
        <w:ind w:firstLine="420"/>
      </w:pPr>
      <w:r>
        <w:rPr>
          <w:rFonts w:hint="eastAsia"/>
        </w:rPr>
        <w:t>目前</w:t>
      </w:r>
      <w:proofErr w:type="gramStart"/>
      <w:r>
        <w:rPr>
          <w:rFonts w:hint="eastAsia"/>
        </w:rPr>
        <w:t>在该跨交换机</w:t>
      </w:r>
      <w:proofErr w:type="gramEnd"/>
      <w:r>
        <w:rPr>
          <w:rFonts w:hint="eastAsia"/>
        </w:rPr>
        <w:t>实现不同</w:t>
      </w:r>
      <w:r>
        <w:rPr>
          <w:rFonts w:hint="eastAsia"/>
        </w:rPr>
        <w:t>VLAN</w:t>
      </w:r>
      <w:r>
        <w:rPr>
          <w:rFonts w:hint="eastAsia"/>
        </w:rPr>
        <w:t>通信的二层组网拓扑中，虽然与</w:t>
      </w:r>
      <w:r>
        <w:rPr>
          <w:rFonts w:hint="eastAsia"/>
        </w:rPr>
        <w:t>PC</w:t>
      </w:r>
      <w:r>
        <w:rPr>
          <w:rFonts w:hint="eastAsia"/>
        </w:rPr>
        <w:t>端相连的交换机接口上创建并划分了</w:t>
      </w:r>
      <w:r>
        <w:rPr>
          <w:rFonts w:hint="eastAsia"/>
        </w:rPr>
        <w:t>VLAN</w:t>
      </w:r>
      <w:r>
        <w:rPr>
          <w:rFonts w:hint="eastAsia"/>
        </w:rPr>
        <w:t>信息，但是在交换机与交换机之间相连的接口上并没有相应的</w:t>
      </w:r>
      <w:r>
        <w:rPr>
          <w:rFonts w:hint="eastAsia"/>
        </w:rPr>
        <w:t>VLAN</w:t>
      </w:r>
      <w:r>
        <w:rPr>
          <w:rFonts w:hint="eastAsia"/>
        </w:rPr>
        <w:t>信息，不能够识别和发送跨越交换机的</w:t>
      </w:r>
      <w:r>
        <w:rPr>
          <w:rFonts w:hint="eastAsia"/>
        </w:rPr>
        <w:t>VLAN</w:t>
      </w:r>
      <w:r>
        <w:rPr>
          <w:rFonts w:hint="eastAsia"/>
        </w:rPr>
        <w:t>报文，此时</w:t>
      </w:r>
      <w:r>
        <w:rPr>
          <w:rFonts w:hint="eastAsia"/>
        </w:rPr>
        <w:t>VLAN</w:t>
      </w:r>
      <w:r>
        <w:rPr>
          <w:rFonts w:hint="eastAsia"/>
        </w:rPr>
        <w:t>只具有在每台交换机上的本地意义，无法实现相同</w:t>
      </w:r>
      <w:r>
        <w:rPr>
          <w:rFonts w:hint="eastAsia"/>
        </w:rPr>
        <w:t>VLAN</w:t>
      </w:r>
      <w:r>
        <w:rPr>
          <w:rFonts w:hint="eastAsia"/>
        </w:rPr>
        <w:t>的跨交换机通信。</w:t>
      </w:r>
    </w:p>
    <w:p w14:paraId="3276FFE0" w14:textId="77777777" w:rsidR="00870A08" w:rsidRDefault="003A5418">
      <w:pPr>
        <w:ind w:firstLine="420"/>
      </w:pPr>
      <w:r>
        <w:rPr>
          <w:rFonts w:hint="eastAsia"/>
        </w:rPr>
        <w:t>为了使得交换机间能够识别和发送跨越交换机的</w:t>
      </w:r>
      <w:r>
        <w:rPr>
          <w:rFonts w:hint="eastAsia"/>
        </w:rPr>
        <w:t>VLAN</w:t>
      </w:r>
      <w:r>
        <w:rPr>
          <w:rFonts w:hint="eastAsia"/>
        </w:rPr>
        <w:t>报文，需要用到</w:t>
      </w:r>
      <w:r>
        <w:rPr>
          <w:rFonts w:hint="eastAsia"/>
        </w:rPr>
        <w:t>Trunk</w:t>
      </w:r>
      <w:r>
        <w:rPr>
          <w:rFonts w:hint="eastAsia"/>
        </w:rPr>
        <w:t>技术，将交换机间相连的接口配置成为</w:t>
      </w:r>
      <w:r>
        <w:rPr>
          <w:rFonts w:hint="eastAsia"/>
        </w:rPr>
        <w:t>Trunk</w:t>
      </w:r>
      <w:r>
        <w:rPr>
          <w:rFonts w:hint="eastAsia"/>
        </w:rPr>
        <w:t>接口。</w:t>
      </w:r>
      <w:r>
        <w:rPr>
          <w:rFonts w:hint="eastAsia"/>
        </w:rPr>
        <w:t>Trunk</w:t>
      </w:r>
      <w:r>
        <w:rPr>
          <w:rFonts w:hint="eastAsia"/>
        </w:rPr>
        <w:t>接口是交换机上用来与其他交换机连接的接口，能实现同时传递多个</w:t>
      </w:r>
      <w:r>
        <w:rPr>
          <w:rFonts w:hint="eastAsia"/>
        </w:rPr>
        <w:t>VLAN</w:t>
      </w:r>
      <w:r>
        <w:rPr>
          <w:rFonts w:hint="eastAsia"/>
        </w:rPr>
        <w:t>的流量。在配置的时候要明确配置被允许通过的</w:t>
      </w:r>
      <w:r>
        <w:rPr>
          <w:rFonts w:hint="eastAsia"/>
        </w:rPr>
        <w:t>VLAN</w:t>
      </w:r>
      <w:r>
        <w:rPr>
          <w:rFonts w:hint="eastAsia"/>
        </w:rPr>
        <w:t>，实现对</w:t>
      </w:r>
      <w:r>
        <w:rPr>
          <w:rFonts w:hint="eastAsia"/>
        </w:rPr>
        <w:t>VLAN</w:t>
      </w:r>
      <w:r>
        <w:rPr>
          <w:rFonts w:hint="eastAsia"/>
        </w:rPr>
        <w:t>流量传输的控制。</w:t>
      </w:r>
    </w:p>
    <w:p w14:paraId="1A430646" w14:textId="77777777" w:rsidR="00870A08" w:rsidRDefault="003A5418">
      <w:pPr>
        <w:ind w:firstLine="420"/>
      </w:pPr>
      <w:r>
        <w:rPr>
          <w:rFonts w:hint="eastAsia"/>
        </w:rPr>
        <w:t>在</w:t>
      </w:r>
      <w:r>
        <w:rPr>
          <w:rFonts w:hint="eastAsia"/>
        </w:rPr>
        <w:t>S1</w:t>
      </w:r>
      <w:r>
        <w:rPr>
          <w:rFonts w:hint="eastAsia"/>
        </w:rPr>
        <w:t>上配置</w:t>
      </w:r>
      <w:r>
        <w:rPr>
          <w:rFonts w:hint="eastAsia"/>
        </w:rPr>
        <w:t>E 0/0/1</w:t>
      </w:r>
      <w:r>
        <w:rPr>
          <w:rFonts w:hint="eastAsia"/>
        </w:rPr>
        <w:t>为</w:t>
      </w:r>
      <w:r>
        <w:rPr>
          <w:rFonts w:hint="eastAsia"/>
        </w:rPr>
        <w:t>Trunk</w:t>
      </w:r>
      <w:r>
        <w:rPr>
          <w:rFonts w:hint="eastAsia"/>
        </w:rPr>
        <w:t>接口，允许</w:t>
      </w:r>
      <w:r>
        <w:rPr>
          <w:rFonts w:hint="eastAsia"/>
        </w:rPr>
        <w:t>VLAN 10</w:t>
      </w:r>
      <w:r>
        <w:rPr>
          <w:rFonts w:hint="eastAsia"/>
        </w:rPr>
        <w:t>和</w:t>
      </w:r>
      <w:r>
        <w:rPr>
          <w:rFonts w:hint="eastAsia"/>
        </w:rPr>
        <w:t>VLAN 20</w:t>
      </w:r>
      <w:r>
        <w:rPr>
          <w:rFonts w:hint="eastAsia"/>
        </w:rPr>
        <w:t>通过。</w:t>
      </w:r>
    </w:p>
    <w:p w14:paraId="1854735D" w14:textId="77777777" w:rsidR="00870A08" w:rsidRDefault="003A5418">
      <w:pPr>
        <w:pStyle w:val="aff6"/>
      </w:pPr>
      <w:r>
        <w:t>[S</w:t>
      </w:r>
      <w:proofErr w:type="gramStart"/>
      <w:r>
        <w:t>1]interface</w:t>
      </w:r>
      <w:proofErr w:type="gramEnd"/>
      <w:r>
        <w:t xml:space="preserve"> Ethernet0/0/1</w:t>
      </w:r>
    </w:p>
    <w:p w14:paraId="7ADA78A5" w14:textId="77777777" w:rsidR="00870A08" w:rsidRDefault="003A5418">
      <w:pPr>
        <w:pStyle w:val="aff6"/>
      </w:pPr>
      <w:r>
        <w:t>[S1-Ethernet0/0/</w:t>
      </w:r>
      <w:proofErr w:type="gramStart"/>
      <w:r>
        <w:t>1]port</w:t>
      </w:r>
      <w:proofErr w:type="gramEnd"/>
      <w:r>
        <w:t xml:space="preserve"> link-type trunk</w:t>
      </w:r>
    </w:p>
    <w:p w14:paraId="2A53452F" w14:textId="77777777" w:rsidR="00870A08" w:rsidRDefault="003A5418">
      <w:pPr>
        <w:pStyle w:val="aff6"/>
      </w:pPr>
      <w:r>
        <w:t>[S1-Ethernet0/0/</w:t>
      </w:r>
      <w:proofErr w:type="gramStart"/>
      <w:r>
        <w:t>1]port</w:t>
      </w:r>
      <w:proofErr w:type="gramEnd"/>
      <w:r>
        <w:t xml:space="preserve"> trunk allow-pass </w:t>
      </w:r>
      <w:proofErr w:type="spellStart"/>
      <w:r>
        <w:t>vlan</w:t>
      </w:r>
      <w:proofErr w:type="spellEnd"/>
      <w:r>
        <w:t xml:space="preserve"> 10 20</w:t>
      </w:r>
    </w:p>
    <w:p w14:paraId="5791DDA3" w14:textId="77777777" w:rsidR="00870A08" w:rsidRDefault="00870A08">
      <w:pPr>
        <w:ind w:firstLine="420"/>
      </w:pPr>
    </w:p>
    <w:p w14:paraId="11F08D96" w14:textId="77777777" w:rsidR="00870A08" w:rsidRDefault="003A5418">
      <w:pPr>
        <w:ind w:firstLine="420"/>
      </w:pPr>
      <w:r>
        <w:rPr>
          <w:rFonts w:hint="eastAsia"/>
        </w:rPr>
        <w:t>在</w:t>
      </w:r>
      <w:r>
        <w:rPr>
          <w:rFonts w:hint="eastAsia"/>
        </w:rPr>
        <w:t>S2</w:t>
      </w:r>
      <w:r>
        <w:rPr>
          <w:rFonts w:hint="eastAsia"/>
        </w:rPr>
        <w:t>上配置</w:t>
      </w:r>
      <w:r>
        <w:rPr>
          <w:rFonts w:hint="eastAsia"/>
        </w:rPr>
        <w:t>E 0/0/2</w:t>
      </w:r>
      <w:r>
        <w:rPr>
          <w:rFonts w:hint="eastAsia"/>
        </w:rPr>
        <w:t>为</w:t>
      </w:r>
      <w:r>
        <w:rPr>
          <w:rFonts w:hint="eastAsia"/>
        </w:rPr>
        <w:t>Trunk</w:t>
      </w:r>
      <w:r>
        <w:rPr>
          <w:rFonts w:hint="eastAsia"/>
        </w:rPr>
        <w:t>接口，允许</w:t>
      </w:r>
      <w:r>
        <w:rPr>
          <w:rFonts w:hint="eastAsia"/>
        </w:rPr>
        <w:t>VLAN 10</w:t>
      </w:r>
      <w:r>
        <w:rPr>
          <w:rFonts w:hint="eastAsia"/>
        </w:rPr>
        <w:t>和</w:t>
      </w:r>
      <w:r>
        <w:rPr>
          <w:rFonts w:hint="eastAsia"/>
        </w:rPr>
        <w:t>VLAN 20</w:t>
      </w:r>
      <w:r>
        <w:rPr>
          <w:rFonts w:hint="eastAsia"/>
        </w:rPr>
        <w:t>通过。</w:t>
      </w:r>
    </w:p>
    <w:p w14:paraId="54745F06" w14:textId="77777777" w:rsidR="00870A08" w:rsidRDefault="003A5418">
      <w:pPr>
        <w:pStyle w:val="aff6"/>
      </w:pPr>
      <w:r>
        <w:t>[S</w:t>
      </w:r>
      <w:proofErr w:type="gramStart"/>
      <w:r>
        <w:t>2]interface</w:t>
      </w:r>
      <w:proofErr w:type="gramEnd"/>
      <w:r>
        <w:t xml:space="preserve"> Ethernet0/0/2</w:t>
      </w:r>
    </w:p>
    <w:p w14:paraId="0F6E577A" w14:textId="77777777" w:rsidR="00870A08" w:rsidRDefault="003A5418">
      <w:pPr>
        <w:pStyle w:val="aff6"/>
      </w:pPr>
      <w:r>
        <w:lastRenderedPageBreak/>
        <w:t>[S2-Ethernet0/0/</w:t>
      </w:r>
      <w:proofErr w:type="gramStart"/>
      <w:r>
        <w:t>2]port</w:t>
      </w:r>
      <w:proofErr w:type="gramEnd"/>
      <w:r>
        <w:t xml:space="preserve"> link-type trunk</w:t>
      </w:r>
    </w:p>
    <w:p w14:paraId="171EA52F" w14:textId="77777777" w:rsidR="00870A08" w:rsidRDefault="003A5418">
      <w:pPr>
        <w:pStyle w:val="aff6"/>
      </w:pPr>
      <w:r>
        <w:t>[S2-Ethernet0/0/</w:t>
      </w:r>
      <w:proofErr w:type="gramStart"/>
      <w:r>
        <w:t>2]port</w:t>
      </w:r>
      <w:proofErr w:type="gramEnd"/>
      <w:r>
        <w:t xml:space="preserve"> trunk allow-pass </w:t>
      </w:r>
      <w:proofErr w:type="spellStart"/>
      <w:r>
        <w:t>vlan</w:t>
      </w:r>
      <w:proofErr w:type="spellEnd"/>
      <w:r>
        <w:t xml:space="preserve"> 10 20</w:t>
      </w:r>
    </w:p>
    <w:p w14:paraId="0DB3C8F4" w14:textId="77777777" w:rsidR="00870A08" w:rsidRDefault="00870A08">
      <w:pPr>
        <w:pStyle w:val="aff6"/>
      </w:pPr>
    </w:p>
    <w:p w14:paraId="4530FA0E" w14:textId="77777777" w:rsidR="00870A08" w:rsidRDefault="003A5418">
      <w:pPr>
        <w:ind w:firstLine="420"/>
      </w:pPr>
      <w:r>
        <w:rPr>
          <w:rFonts w:hint="eastAsia"/>
        </w:rPr>
        <w:t>在</w:t>
      </w:r>
      <w:r>
        <w:rPr>
          <w:rFonts w:hint="eastAsia"/>
        </w:rPr>
        <w:t>S3</w:t>
      </w:r>
      <w:r>
        <w:rPr>
          <w:rFonts w:hint="eastAsia"/>
        </w:rPr>
        <w:t>上配置</w:t>
      </w:r>
      <w:r>
        <w:rPr>
          <w:rFonts w:hint="eastAsia"/>
        </w:rPr>
        <w:t>GE 0/0/1</w:t>
      </w:r>
      <w:r>
        <w:rPr>
          <w:rFonts w:hint="eastAsia"/>
        </w:rPr>
        <w:t>和</w:t>
      </w:r>
      <w:r>
        <w:rPr>
          <w:rFonts w:hint="eastAsia"/>
        </w:rPr>
        <w:t>GE 0/0/2</w:t>
      </w:r>
      <w:r>
        <w:rPr>
          <w:rFonts w:hint="eastAsia"/>
        </w:rPr>
        <w:t>为</w:t>
      </w:r>
      <w:r>
        <w:rPr>
          <w:rFonts w:hint="eastAsia"/>
        </w:rPr>
        <w:t>Trunk</w:t>
      </w:r>
      <w:r>
        <w:rPr>
          <w:rFonts w:hint="eastAsia"/>
        </w:rPr>
        <w:t>接口，允许所有</w:t>
      </w:r>
      <w:r>
        <w:rPr>
          <w:rFonts w:hint="eastAsia"/>
        </w:rPr>
        <w:t>VLAN</w:t>
      </w:r>
      <w:r>
        <w:rPr>
          <w:rFonts w:hint="eastAsia"/>
        </w:rPr>
        <w:t>通过。</w:t>
      </w:r>
    </w:p>
    <w:p w14:paraId="02F5B485" w14:textId="77777777" w:rsidR="00870A08" w:rsidRDefault="003A5418">
      <w:pPr>
        <w:pStyle w:val="aff6"/>
      </w:pPr>
      <w:r>
        <w:t>[S</w:t>
      </w:r>
      <w:proofErr w:type="gramStart"/>
      <w:r>
        <w:t>3]interface</w:t>
      </w:r>
      <w:proofErr w:type="gramEnd"/>
      <w:r>
        <w:t xml:space="preserve"> </w:t>
      </w:r>
      <w:proofErr w:type="spellStart"/>
      <w:r>
        <w:t>GigabitEthernet</w:t>
      </w:r>
      <w:proofErr w:type="spellEnd"/>
      <w:r>
        <w:t xml:space="preserve"> 0/0/1</w:t>
      </w:r>
    </w:p>
    <w:p w14:paraId="271B0618" w14:textId="77777777" w:rsidR="00870A08" w:rsidRDefault="003A5418">
      <w:pPr>
        <w:pStyle w:val="aff6"/>
      </w:pPr>
      <w:r>
        <w:t>[S3-GigabitEthernet0/0/</w:t>
      </w:r>
      <w:proofErr w:type="gramStart"/>
      <w:r>
        <w:t>1]port</w:t>
      </w:r>
      <w:proofErr w:type="gramEnd"/>
      <w:r>
        <w:t xml:space="preserve"> link-type trunk</w:t>
      </w:r>
    </w:p>
    <w:p w14:paraId="52C58DE7" w14:textId="77777777" w:rsidR="00870A08" w:rsidRDefault="003A5418">
      <w:pPr>
        <w:pStyle w:val="aff6"/>
      </w:pPr>
      <w:r>
        <w:t>[S3-GigabitEthernet0/0/</w:t>
      </w:r>
      <w:proofErr w:type="gramStart"/>
      <w:r>
        <w:t>1]port</w:t>
      </w:r>
      <w:proofErr w:type="gramEnd"/>
      <w:r>
        <w:t xml:space="preserve"> trunk allow-pass </w:t>
      </w:r>
      <w:proofErr w:type="spellStart"/>
      <w:r>
        <w:t>vlan</w:t>
      </w:r>
      <w:proofErr w:type="spellEnd"/>
      <w:r>
        <w:t xml:space="preserve"> all</w:t>
      </w:r>
    </w:p>
    <w:p w14:paraId="7FE1B6D3" w14:textId="77777777" w:rsidR="00870A08" w:rsidRDefault="00870A08">
      <w:pPr>
        <w:pStyle w:val="aff6"/>
      </w:pPr>
    </w:p>
    <w:p w14:paraId="112FA9AD" w14:textId="77777777" w:rsidR="00870A08" w:rsidRDefault="003A5418">
      <w:pPr>
        <w:pStyle w:val="aff6"/>
      </w:pPr>
      <w:r>
        <w:t>[S</w:t>
      </w:r>
      <w:proofErr w:type="gramStart"/>
      <w:r>
        <w:t>3]interface</w:t>
      </w:r>
      <w:proofErr w:type="gramEnd"/>
      <w:r>
        <w:t xml:space="preserve"> </w:t>
      </w:r>
      <w:proofErr w:type="spellStart"/>
      <w:r>
        <w:t>GigabitEthernet</w:t>
      </w:r>
      <w:proofErr w:type="spellEnd"/>
      <w:r>
        <w:t xml:space="preserve"> 0/0/2</w:t>
      </w:r>
    </w:p>
    <w:p w14:paraId="6C8D1069" w14:textId="77777777" w:rsidR="00870A08" w:rsidRDefault="003A5418">
      <w:pPr>
        <w:pStyle w:val="aff6"/>
      </w:pPr>
      <w:r>
        <w:t>[S3-GigabitEthernet0/0/</w:t>
      </w:r>
      <w:proofErr w:type="gramStart"/>
      <w:r>
        <w:t>2]port</w:t>
      </w:r>
      <w:proofErr w:type="gramEnd"/>
      <w:r>
        <w:t xml:space="preserve"> link-type trunk</w:t>
      </w:r>
    </w:p>
    <w:p w14:paraId="7ABB7FAE" w14:textId="77777777" w:rsidR="00870A08" w:rsidRDefault="003A5418">
      <w:pPr>
        <w:pStyle w:val="aff6"/>
      </w:pPr>
      <w:r>
        <w:t>[S3-GigabitEthernet0/0/</w:t>
      </w:r>
      <w:proofErr w:type="gramStart"/>
      <w:r>
        <w:t>2]port</w:t>
      </w:r>
      <w:proofErr w:type="gramEnd"/>
      <w:r>
        <w:t xml:space="preserve"> trunk allow-pass </w:t>
      </w:r>
      <w:proofErr w:type="spellStart"/>
      <w:r>
        <w:t>vlan</w:t>
      </w:r>
      <w:proofErr w:type="spellEnd"/>
      <w:r>
        <w:t xml:space="preserve"> all</w:t>
      </w:r>
    </w:p>
    <w:p w14:paraId="061E3A03" w14:textId="77777777" w:rsidR="00870A08" w:rsidRDefault="00870A08">
      <w:pPr>
        <w:pStyle w:val="aff6"/>
      </w:pPr>
    </w:p>
    <w:p w14:paraId="50A44C0C" w14:textId="77777777" w:rsidR="00870A08" w:rsidRDefault="00870A08">
      <w:pPr>
        <w:pStyle w:val="aff6"/>
      </w:pPr>
    </w:p>
    <w:p w14:paraId="4A0642B9" w14:textId="77777777" w:rsidR="00870A08" w:rsidRDefault="003A5418">
      <w:pPr>
        <w:ind w:firstLine="420"/>
      </w:pPr>
      <w:r>
        <w:rPr>
          <w:rFonts w:hint="eastAsia"/>
        </w:rPr>
        <w:t>配置完成后可以使用命令</w:t>
      </w:r>
      <w:r>
        <w:rPr>
          <w:rFonts w:hint="eastAsia"/>
          <w:b/>
        </w:rPr>
        <w:t xml:space="preserve">display port </w:t>
      </w:r>
      <w:proofErr w:type="spellStart"/>
      <w:r>
        <w:rPr>
          <w:rFonts w:hint="eastAsia"/>
          <w:b/>
        </w:rPr>
        <w:t>vlan</w:t>
      </w:r>
      <w:proofErr w:type="spellEnd"/>
      <w:r>
        <w:rPr>
          <w:rFonts w:hint="eastAsia"/>
        </w:rPr>
        <w:t>来检查</w:t>
      </w:r>
      <w:r>
        <w:rPr>
          <w:rFonts w:hint="eastAsia"/>
        </w:rPr>
        <w:t>trunk</w:t>
      </w:r>
      <w:r>
        <w:rPr>
          <w:rFonts w:hint="eastAsia"/>
        </w:rPr>
        <w:t>的配置情况，这里以</w:t>
      </w:r>
      <w:r>
        <w:rPr>
          <w:rFonts w:hint="eastAsia"/>
        </w:rPr>
        <w:t>S3</w:t>
      </w:r>
      <w:r>
        <w:rPr>
          <w:rFonts w:hint="eastAsia"/>
        </w:rPr>
        <w:t>为例。</w:t>
      </w:r>
    </w:p>
    <w:p w14:paraId="6D3A8F4B" w14:textId="77777777" w:rsidR="00870A08" w:rsidRDefault="003A5418">
      <w:pPr>
        <w:pStyle w:val="aff6"/>
      </w:pPr>
      <w:r>
        <w:t>[S</w:t>
      </w:r>
      <w:proofErr w:type="gramStart"/>
      <w:r>
        <w:t>3]display</w:t>
      </w:r>
      <w:proofErr w:type="gramEnd"/>
      <w:r>
        <w:t xml:space="preserve"> port </w:t>
      </w:r>
      <w:proofErr w:type="spellStart"/>
      <w:r>
        <w:t>vlan</w:t>
      </w:r>
      <w:proofErr w:type="spellEnd"/>
      <w:r>
        <w:t xml:space="preserve"> </w:t>
      </w:r>
    </w:p>
    <w:p w14:paraId="7A981326" w14:textId="77777777" w:rsidR="00870A08" w:rsidRDefault="003A5418">
      <w:pPr>
        <w:pStyle w:val="aff6"/>
      </w:pPr>
      <w:r>
        <w:t xml:space="preserve">Port                    Link Type    </w:t>
      </w:r>
      <w:proofErr w:type="gramStart"/>
      <w:r>
        <w:t>PVID  Trunk</w:t>
      </w:r>
      <w:proofErr w:type="gramEnd"/>
      <w:r>
        <w:t xml:space="preserve"> VLAN List</w:t>
      </w:r>
    </w:p>
    <w:p w14:paraId="37239004" w14:textId="77777777" w:rsidR="00870A08" w:rsidRDefault="003A5418">
      <w:pPr>
        <w:pStyle w:val="aff6"/>
      </w:pPr>
      <w:r>
        <w:t>----------------------------------------------------------------------------</w:t>
      </w:r>
    </w:p>
    <w:p w14:paraId="6A58C2FD" w14:textId="77777777" w:rsidR="00870A08" w:rsidRDefault="003A5418">
      <w:pPr>
        <w:pStyle w:val="aff6"/>
      </w:pPr>
      <w:r>
        <w:rPr>
          <w:shd w:val="pct10" w:color="auto" w:fill="FFFFFF"/>
        </w:rPr>
        <w:t>GigabitEthernet0/0/1    trunk        1     1-4094</w:t>
      </w:r>
    </w:p>
    <w:p w14:paraId="6A3D666F" w14:textId="77777777" w:rsidR="00870A08" w:rsidRDefault="003A5418">
      <w:pPr>
        <w:pStyle w:val="aff6"/>
      </w:pPr>
      <w:r>
        <w:rPr>
          <w:shd w:val="pct10" w:color="auto" w:fill="FFFFFF"/>
        </w:rPr>
        <w:t>GigabitEthernet0/0/2    trunk        1     1-4094</w:t>
      </w:r>
    </w:p>
    <w:p w14:paraId="508F9A32" w14:textId="77777777" w:rsidR="00870A08" w:rsidRDefault="00870A08">
      <w:pPr>
        <w:pStyle w:val="aff6"/>
      </w:pPr>
    </w:p>
    <w:p w14:paraId="301B6341" w14:textId="77777777" w:rsidR="00870A08" w:rsidRDefault="003A5418">
      <w:pPr>
        <w:ind w:firstLine="420"/>
      </w:pPr>
      <w:r>
        <w:rPr>
          <w:rFonts w:hint="eastAsia"/>
        </w:rPr>
        <w:t>可以观察到</w:t>
      </w:r>
      <w:r>
        <w:rPr>
          <w:rFonts w:hint="eastAsia"/>
        </w:rPr>
        <w:t>S3</w:t>
      </w:r>
      <w:r>
        <w:rPr>
          <w:rFonts w:hint="eastAsia"/>
        </w:rPr>
        <w:t>的</w:t>
      </w:r>
      <w:r>
        <w:t>G</w:t>
      </w:r>
      <w:r>
        <w:rPr>
          <w:rFonts w:hint="eastAsia"/>
        </w:rPr>
        <w:t xml:space="preserve">E </w:t>
      </w:r>
      <w:r>
        <w:t>0/0/1</w:t>
      </w:r>
      <w:r>
        <w:rPr>
          <w:rFonts w:hint="eastAsia"/>
        </w:rPr>
        <w:t>和</w:t>
      </w:r>
      <w:r>
        <w:t>GE</w:t>
      </w:r>
      <w:r>
        <w:rPr>
          <w:rFonts w:hint="eastAsia"/>
        </w:rPr>
        <w:t xml:space="preserve"> </w:t>
      </w:r>
      <w:r>
        <w:t>0/0/2</w:t>
      </w:r>
      <w:r>
        <w:rPr>
          <w:rFonts w:hint="eastAsia"/>
        </w:rPr>
        <w:t>已被成功配置为</w:t>
      </w:r>
      <w:r>
        <w:rPr>
          <w:rFonts w:hint="eastAsia"/>
        </w:rPr>
        <w:t>Trunk</w:t>
      </w:r>
      <w:r>
        <w:rPr>
          <w:rFonts w:hint="eastAsia"/>
        </w:rPr>
        <w:t>接口，并且允许所有</w:t>
      </w:r>
      <w:r>
        <w:rPr>
          <w:rFonts w:hint="eastAsia"/>
        </w:rPr>
        <w:t>VLAN</w:t>
      </w:r>
      <w:r>
        <w:rPr>
          <w:rFonts w:hint="eastAsia"/>
        </w:rPr>
        <w:t>流量通过（</w:t>
      </w:r>
      <w:r>
        <w:rPr>
          <w:rFonts w:hint="eastAsia"/>
        </w:rPr>
        <w:t>VLAN 1-4094</w:t>
      </w:r>
      <w:r>
        <w:rPr>
          <w:rFonts w:hint="eastAsia"/>
        </w:rPr>
        <w:t>）。</w:t>
      </w:r>
    </w:p>
    <w:p w14:paraId="25BB8E74" w14:textId="77777777" w:rsidR="00870A08" w:rsidRDefault="003A5418">
      <w:pPr>
        <w:ind w:firstLine="420"/>
      </w:pPr>
      <w:r>
        <w:rPr>
          <w:rFonts w:hint="eastAsia"/>
        </w:rPr>
        <w:t>再次验证不同交换机上的相同部门的</w:t>
      </w:r>
      <w:r>
        <w:rPr>
          <w:rFonts w:hint="eastAsia"/>
        </w:rPr>
        <w:t>PC</w:t>
      </w:r>
      <w:r>
        <w:rPr>
          <w:rFonts w:hint="eastAsia"/>
        </w:rPr>
        <w:t>间的连通性。</w:t>
      </w:r>
    </w:p>
    <w:p w14:paraId="2754C9D0" w14:textId="77777777" w:rsidR="00870A08" w:rsidRDefault="003A5418">
      <w:pPr>
        <w:ind w:firstLine="420"/>
      </w:pPr>
      <w:r>
        <w:rPr>
          <w:rFonts w:hint="eastAsia"/>
        </w:rPr>
        <w:t>测试</w:t>
      </w:r>
      <w:r>
        <w:rPr>
          <w:rFonts w:hint="eastAsia"/>
        </w:rPr>
        <w:t>PC-1</w:t>
      </w:r>
      <w:r>
        <w:rPr>
          <w:rFonts w:hint="eastAsia"/>
        </w:rPr>
        <w:t>与</w:t>
      </w:r>
      <w:r>
        <w:rPr>
          <w:rFonts w:hint="eastAsia"/>
        </w:rPr>
        <w:t>PC-3</w:t>
      </w:r>
      <w:r>
        <w:rPr>
          <w:rFonts w:hint="eastAsia"/>
        </w:rPr>
        <w:t>之间的连通性。</w:t>
      </w:r>
    </w:p>
    <w:p w14:paraId="7ACF09F3" w14:textId="77777777" w:rsidR="00870A08" w:rsidRDefault="003A5418">
      <w:pPr>
        <w:pStyle w:val="aff6"/>
      </w:pPr>
      <w:r>
        <w:t>PC&gt;ping 10.1.1.3</w:t>
      </w:r>
    </w:p>
    <w:p w14:paraId="73BDA3DD" w14:textId="77777777" w:rsidR="00870A08" w:rsidRDefault="003A5418">
      <w:pPr>
        <w:pStyle w:val="aff6"/>
      </w:pPr>
      <w:r>
        <w:t xml:space="preserve">Ping 10.1.1.3: 32 data bytes, Press </w:t>
      </w:r>
      <w:proofErr w:type="spellStart"/>
      <w:r>
        <w:t>Ctrl_C</w:t>
      </w:r>
      <w:proofErr w:type="spellEnd"/>
      <w:r>
        <w:t xml:space="preserve"> to break</w:t>
      </w:r>
    </w:p>
    <w:p w14:paraId="4D444767" w14:textId="77777777" w:rsidR="00870A08" w:rsidRDefault="003A5418">
      <w:pPr>
        <w:pStyle w:val="aff6"/>
      </w:pPr>
      <w:r>
        <w:t xml:space="preserve">From 10.1.1.3: bytes=32 seq=1 </w:t>
      </w:r>
      <w:proofErr w:type="spellStart"/>
      <w:r>
        <w:t>ttl</w:t>
      </w:r>
      <w:proofErr w:type="spellEnd"/>
      <w:r>
        <w:t xml:space="preserve">=128 time=46 </w:t>
      </w:r>
      <w:proofErr w:type="spellStart"/>
      <w:r>
        <w:t>ms</w:t>
      </w:r>
      <w:proofErr w:type="spellEnd"/>
    </w:p>
    <w:p w14:paraId="4F740678" w14:textId="77777777" w:rsidR="00870A08" w:rsidRDefault="003A5418">
      <w:pPr>
        <w:pStyle w:val="aff6"/>
      </w:pPr>
      <w:r>
        <w:lastRenderedPageBreak/>
        <w:t xml:space="preserve">From 10.1.1.3: bytes=32 seq=2 </w:t>
      </w:r>
      <w:proofErr w:type="spellStart"/>
      <w:r>
        <w:t>ttl</w:t>
      </w:r>
      <w:proofErr w:type="spellEnd"/>
      <w:r>
        <w:t xml:space="preserve">=128 time=78 </w:t>
      </w:r>
      <w:proofErr w:type="spellStart"/>
      <w:r>
        <w:t>ms</w:t>
      </w:r>
      <w:proofErr w:type="spellEnd"/>
    </w:p>
    <w:p w14:paraId="31291172" w14:textId="77777777" w:rsidR="00870A08" w:rsidRDefault="003A5418">
      <w:pPr>
        <w:pStyle w:val="aff6"/>
      </w:pPr>
      <w:r>
        <w:t xml:space="preserve">From 10.1.1.3: bytes=32 seq=3 </w:t>
      </w:r>
      <w:proofErr w:type="spellStart"/>
      <w:r>
        <w:t>ttl</w:t>
      </w:r>
      <w:proofErr w:type="spellEnd"/>
      <w:r>
        <w:t xml:space="preserve">=128 time=78 </w:t>
      </w:r>
      <w:proofErr w:type="spellStart"/>
      <w:r>
        <w:t>ms</w:t>
      </w:r>
      <w:proofErr w:type="spellEnd"/>
    </w:p>
    <w:p w14:paraId="0F8F12D1" w14:textId="77777777" w:rsidR="00870A08" w:rsidRDefault="003A5418">
      <w:pPr>
        <w:pStyle w:val="aff6"/>
      </w:pPr>
      <w:r>
        <w:t xml:space="preserve">From 10.1.1.3: bytes=32 seq=4 </w:t>
      </w:r>
      <w:proofErr w:type="spellStart"/>
      <w:r>
        <w:t>ttl</w:t>
      </w:r>
      <w:proofErr w:type="spellEnd"/>
      <w:r>
        <w:t xml:space="preserve">=128 time=46 </w:t>
      </w:r>
      <w:proofErr w:type="spellStart"/>
      <w:r>
        <w:t>ms</w:t>
      </w:r>
      <w:proofErr w:type="spellEnd"/>
    </w:p>
    <w:p w14:paraId="7ED18B94" w14:textId="77777777" w:rsidR="00870A08" w:rsidRDefault="003A5418">
      <w:pPr>
        <w:pStyle w:val="aff6"/>
      </w:pPr>
      <w:r>
        <w:t xml:space="preserve">From 10.1.1.3: bytes=32 seq=5 </w:t>
      </w:r>
      <w:proofErr w:type="spellStart"/>
      <w:r>
        <w:t>ttl</w:t>
      </w:r>
      <w:proofErr w:type="spellEnd"/>
      <w:r>
        <w:t xml:space="preserve">=128 time=47 </w:t>
      </w:r>
      <w:proofErr w:type="spellStart"/>
      <w:r>
        <w:t>ms</w:t>
      </w:r>
      <w:proofErr w:type="spellEnd"/>
    </w:p>
    <w:p w14:paraId="47E49AAF" w14:textId="77777777" w:rsidR="00870A08" w:rsidRDefault="003A5418">
      <w:pPr>
        <w:pStyle w:val="aff6"/>
      </w:pPr>
      <w:r>
        <w:t>-- 10.0.12.2 ping statistics ---</w:t>
      </w:r>
    </w:p>
    <w:p w14:paraId="280F1766" w14:textId="77777777" w:rsidR="00870A08" w:rsidRDefault="003A5418">
      <w:pPr>
        <w:pStyle w:val="aff6"/>
      </w:pPr>
      <w:r>
        <w:t xml:space="preserve">    5 packet(s) transmitted</w:t>
      </w:r>
    </w:p>
    <w:p w14:paraId="66016624" w14:textId="77777777" w:rsidR="00870A08" w:rsidRDefault="003A5418">
      <w:pPr>
        <w:pStyle w:val="aff6"/>
      </w:pPr>
      <w:r>
        <w:t xml:space="preserve">    5 packet(s) received</w:t>
      </w:r>
    </w:p>
    <w:p w14:paraId="5EB854DC" w14:textId="77777777" w:rsidR="00870A08" w:rsidRDefault="003A5418">
      <w:pPr>
        <w:pStyle w:val="aff6"/>
      </w:pPr>
      <w:r>
        <w:t xml:space="preserve">    0.00% packet loss</w:t>
      </w:r>
    </w:p>
    <w:p w14:paraId="609C5755" w14:textId="77777777" w:rsidR="00870A08" w:rsidRDefault="003A5418">
      <w:pPr>
        <w:pStyle w:val="aff6"/>
      </w:pPr>
      <w:r>
        <w:t xml:space="preserve">round-trip min/avg/max = 30/68/120 </w:t>
      </w:r>
      <w:proofErr w:type="spellStart"/>
      <w:r>
        <w:t>ms</w:t>
      </w:r>
      <w:proofErr w:type="spellEnd"/>
    </w:p>
    <w:p w14:paraId="68CF48CB" w14:textId="77777777" w:rsidR="00870A08" w:rsidRDefault="00870A08">
      <w:pPr>
        <w:pStyle w:val="aff6"/>
      </w:pPr>
    </w:p>
    <w:p w14:paraId="732889AE" w14:textId="77777777" w:rsidR="00870A08" w:rsidRDefault="003A5418">
      <w:pPr>
        <w:ind w:firstLine="420"/>
      </w:pPr>
      <w:r>
        <w:rPr>
          <w:rFonts w:hint="eastAsia"/>
        </w:rPr>
        <w:t>测试</w:t>
      </w:r>
      <w:r>
        <w:rPr>
          <w:rFonts w:hint="eastAsia"/>
        </w:rPr>
        <w:t>PC-2</w:t>
      </w:r>
      <w:r>
        <w:rPr>
          <w:rFonts w:hint="eastAsia"/>
        </w:rPr>
        <w:t>与</w:t>
      </w:r>
      <w:r>
        <w:rPr>
          <w:rFonts w:hint="eastAsia"/>
        </w:rPr>
        <w:t>PC-4</w:t>
      </w:r>
      <w:r>
        <w:rPr>
          <w:rFonts w:hint="eastAsia"/>
        </w:rPr>
        <w:t>之间的连通性。</w:t>
      </w:r>
    </w:p>
    <w:p w14:paraId="7536D4AA" w14:textId="77777777" w:rsidR="00870A08" w:rsidRDefault="003A5418">
      <w:pPr>
        <w:pStyle w:val="aff6"/>
      </w:pPr>
      <w:r>
        <w:t>PC&gt;ping 10.1.1.4</w:t>
      </w:r>
    </w:p>
    <w:p w14:paraId="538972B8" w14:textId="77777777" w:rsidR="00870A08" w:rsidRDefault="003A5418">
      <w:pPr>
        <w:pStyle w:val="aff6"/>
      </w:pPr>
      <w:r>
        <w:t xml:space="preserve">Ping 10.1.1.4: 32 data bytes, Press </w:t>
      </w:r>
      <w:proofErr w:type="spellStart"/>
      <w:r>
        <w:t>Ctrl_C</w:t>
      </w:r>
      <w:proofErr w:type="spellEnd"/>
      <w:r>
        <w:t xml:space="preserve"> to break</w:t>
      </w:r>
    </w:p>
    <w:p w14:paraId="5B02EB83" w14:textId="77777777" w:rsidR="00870A08" w:rsidRDefault="003A5418">
      <w:pPr>
        <w:pStyle w:val="aff6"/>
      </w:pPr>
      <w:r>
        <w:t xml:space="preserve">From 10.1.1.4: bytes=32 seq=1 </w:t>
      </w:r>
      <w:proofErr w:type="spellStart"/>
      <w:r>
        <w:t>ttl</w:t>
      </w:r>
      <w:proofErr w:type="spellEnd"/>
      <w:r>
        <w:t xml:space="preserve">=128 time=46 </w:t>
      </w:r>
      <w:proofErr w:type="spellStart"/>
      <w:r>
        <w:t>ms</w:t>
      </w:r>
      <w:proofErr w:type="spellEnd"/>
    </w:p>
    <w:p w14:paraId="1A11E54C" w14:textId="77777777" w:rsidR="00870A08" w:rsidRDefault="003A5418">
      <w:pPr>
        <w:pStyle w:val="aff6"/>
      </w:pPr>
      <w:r>
        <w:t xml:space="preserve">From 10.1.1.4: bytes=32 seq=2 </w:t>
      </w:r>
      <w:proofErr w:type="spellStart"/>
      <w:r>
        <w:t>ttl</w:t>
      </w:r>
      <w:proofErr w:type="spellEnd"/>
      <w:r>
        <w:t xml:space="preserve">=128 time=47 </w:t>
      </w:r>
      <w:proofErr w:type="spellStart"/>
      <w:r>
        <w:t>ms</w:t>
      </w:r>
      <w:proofErr w:type="spellEnd"/>
    </w:p>
    <w:p w14:paraId="3B964CE2" w14:textId="77777777" w:rsidR="00870A08" w:rsidRDefault="003A5418">
      <w:pPr>
        <w:pStyle w:val="aff6"/>
      </w:pPr>
      <w:r>
        <w:t xml:space="preserve">From 10.1.1.4: bytes=32 seq=3 </w:t>
      </w:r>
      <w:proofErr w:type="spellStart"/>
      <w:r>
        <w:t>ttl</w:t>
      </w:r>
      <w:proofErr w:type="spellEnd"/>
      <w:r>
        <w:t xml:space="preserve">=128 time=46 </w:t>
      </w:r>
      <w:proofErr w:type="spellStart"/>
      <w:r>
        <w:t>ms</w:t>
      </w:r>
      <w:proofErr w:type="spellEnd"/>
    </w:p>
    <w:p w14:paraId="10103D64" w14:textId="77777777" w:rsidR="00870A08" w:rsidRDefault="003A5418">
      <w:pPr>
        <w:pStyle w:val="aff6"/>
      </w:pPr>
      <w:r>
        <w:t xml:space="preserve">From 10.1.1.4: bytes=32 seq=4 </w:t>
      </w:r>
      <w:proofErr w:type="spellStart"/>
      <w:r>
        <w:t>ttl</w:t>
      </w:r>
      <w:proofErr w:type="spellEnd"/>
      <w:r>
        <w:t xml:space="preserve">=128 time=78 </w:t>
      </w:r>
      <w:proofErr w:type="spellStart"/>
      <w:r>
        <w:t>ms</w:t>
      </w:r>
      <w:proofErr w:type="spellEnd"/>
    </w:p>
    <w:p w14:paraId="5A0FDD26" w14:textId="77777777" w:rsidR="00870A08" w:rsidRDefault="003A5418">
      <w:pPr>
        <w:pStyle w:val="aff6"/>
      </w:pPr>
      <w:r>
        <w:t xml:space="preserve">From 10.1.1.4: bytes=32 seq=5 </w:t>
      </w:r>
      <w:proofErr w:type="spellStart"/>
      <w:r>
        <w:t>ttl</w:t>
      </w:r>
      <w:proofErr w:type="spellEnd"/>
      <w:r>
        <w:t xml:space="preserve">=128 time=63 </w:t>
      </w:r>
      <w:proofErr w:type="spellStart"/>
      <w:r>
        <w:t>ms</w:t>
      </w:r>
      <w:proofErr w:type="spellEnd"/>
    </w:p>
    <w:p w14:paraId="2DA3E102" w14:textId="77777777" w:rsidR="00870A08" w:rsidRDefault="003A5418">
      <w:pPr>
        <w:pStyle w:val="aff6"/>
      </w:pPr>
      <w:r>
        <w:t>-- 10.0.12.2 ping statistics ---</w:t>
      </w:r>
    </w:p>
    <w:p w14:paraId="02FBDA47" w14:textId="77777777" w:rsidR="00870A08" w:rsidRDefault="003A5418">
      <w:pPr>
        <w:pStyle w:val="aff6"/>
      </w:pPr>
      <w:r>
        <w:t xml:space="preserve">    5 packet(s) transmitted</w:t>
      </w:r>
    </w:p>
    <w:p w14:paraId="12F19363" w14:textId="77777777" w:rsidR="00870A08" w:rsidRDefault="003A5418">
      <w:pPr>
        <w:pStyle w:val="aff6"/>
      </w:pPr>
      <w:r>
        <w:t xml:space="preserve">    5 packet(s) received</w:t>
      </w:r>
    </w:p>
    <w:p w14:paraId="58AFFC48" w14:textId="77777777" w:rsidR="00870A08" w:rsidRDefault="003A5418">
      <w:pPr>
        <w:pStyle w:val="aff6"/>
      </w:pPr>
      <w:r>
        <w:t xml:space="preserve">    0.00% packet loss</w:t>
      </w:r>
    </w:p>
    <w:p w14:paraId="726E334A" w14:textId="77777777" w:rsidR="00870A08" w:rsidRDefault="003A5418">
      <w:pPr>
        <w:pStyle w:val="aff6"/>
      </w:pPr>
      <w:r>
        <w:t xml:space="preserve">round-trip min/avg/max = 30/68/120 </w:t>
      </w:r>
      <w:proofErr w:type="spellStart"/>
      <w:r>
        <w:t>ms</w:t>
      </w:r>
      <w:proofErr w:type="spellEnd"/>
    </w:p>
    <w:p w14:paraId="08B2959F" w14:textId="77777777" w:rsidR="00870A08" w:rsidRDefault="00870A08">
      <w:pPr>
        <w:pStyle w:val="aff6"/>
      </w:pPr>
    </w:p>
    <w:p w14:paraId="4622B26D" w14:textId="77777777" w:rsidR="00870A08" w:rsidRDefault="003A5418">
      <w:pPr>
        <w:ind w:firstLine="420"/>
      </w:pPr>
      <w:r>
        <w:rPr>
          <w:rFonts w:hint="eastAsia"/>
        </w:rPr>
        <w:t>可以观察到此时同部门中的</w:t>
      </w:r>
      <w:r>
        <w:rPr>
          <w:rFonts w:hint="eastAsia"/>
        </w:rPr>
        <w:t>PC</w:t>
      </w:r>
      <w:r>
        <w:rPr>
          <w:rFonts w:hint="eastAsia"/>
        </w:rPr>
        <w:t>机已经能成功通信。</w:t>
      </w:r>
    </w:p>
    <w:p w14:paraId="3C23EC3F" w14:textId="77777777" w:rsidR="00870A08" w:rsidRDefault="003A5418">
      <w:pPr>
        <w:pStyle w:val="10"/>
      </w:pPr>
      <w:r>
        <w:rPr>
          <w:rFonts w:hint="eastAsia"/>
        </w:rPr>
        <w:lastRenderedPageBreak/>
        <w:t>思考</w:t>
      </w:r>
    </w:p>
    <w:p w14:paraId="492AEEE6" w14:textId="77777777" w:rsidR="00870A08" w:rsidRDefault="003A5418">
      <w:pPr>
        <w:ind w:firstLine="420"/>
      </w:pPr>
      <w:r>
        <w:rPr>
          <w:rFonts w:hint="eastAsia"/>
        </w:rPr>
        <w:t>连接</w:t>
      </w:r>
      <w:r>
        <w:rPr>
          <w:rFonts w:hint="eastAsia"/>
        </w:rPr>
        <w:t>PC</w:t>
      </w:r>
      <w:r>
        <w:rPr>
          <w:rFonts w:hint="eastAsia"/>
        </w:rPr>
        <w:t>机的交换机接口也可以配置成</w:t>
      </w:r>
      <w:r>
        <w:rPr>
          <w:rFonts w:hint="eastAsia"/>
        </w:rPr>
        <w:t>Trunk</w:t>
      </w:r>
      <w:r>
        <w:rPr>
          <w:rFonts w:hint="eastAsia"/>
        </w:rPr>
        <w:t>接口吗？为什么？</w:t>
      </w:r>
    </w:p>
    <w:p w14:paraId="0F1BC85F" w14:textId="77777777" w:rsidR="00870A08" w:rsidRDefault="003A5418">
      <w:pPr>
        <w:pStyle w:val="af2"/>
        <w:ind w:firstLineChars="0" w:firstLine="0"/>
      </w:pPr>
      <w:bookmarkStart w:id="77" w:name="_Toc19021"/>
      <w:r>
        <w:rPr>
          <w:rFonts w:ascii="微软雅黑" w:hAnsi="微软雅黑" w:hint="eastAsia"/>
        </w:rPr>
        <w:t>3.3</w:t>
      </w:r>
      <w:r>
        <w:rPr>
          <w:rFonts w:hint="eastAsia"/>
        </w:rPr>
        <w:t xml:space="preserve"> </w:t>
      </w:r>
      <w:r>
        <w:rPr>
          <w:rFonts w:hint="eastAsia"/>
        </w:rPr>
        <w:t>理解</w:t>
      </w:r>
      <w:r>
        <w:rPr>
          <w:rFonts w:hint="eastAsia"/>
        </w:rPr>
        <w:t>Hybrid</w:t>
      </w:r>
      <w:r>
        <w:rPr>
          <w:rFonts w:hint="eastAsia"/>
        </w:rPr>
        <w:t>接口的应用</w:t>
      </w:r>
      <w:bookmarkEnd w:id="77"/>
    </w:p>
    <w:p w14:paraId="37E29DAF" w14:textId="77777777" w:rsidR="00870A08" w:rsidRDefault="003A5418">
      <w:pPr>
        <w:pStyle w:val="10"/>
        <w:jc w:val="left"/>
        <w:rPr>
          <w:rFonts w:ascii="Times New Roman" w:hAnsi="Times New Roman"/>
        </w:rPr>
      </w:pPr>
      <w:r>
        <w:rPr>
          <w:rFonts w:ascii="Times New Roman" w:hAnsi="Times New Roman"/>
        </w:rPr>
        <w:t>原理概述</w:t>
      </w:r>
    </w:p>
    <w:p w14:paraId="0BC80CC2" w14:textId="77777777" w:rsidR="00870A08" w:rsidRDefault="003A5418">
      <w:pPr>
        <w:pStyle w:val="13"/>
        <w:ind w:firstLine="420"/>
      </w:pPr>
      <w:r>
        <w:rPr>
          <w:rFonts w:hint="eastAsia"/>
        </w:rPr>
        <w:t>Hybrid</w:t>
      </w:r>
      <w:r>
        <w:rPr>
          <w:rFonts w:hint="eastAsia"/>
        </w:rPr>
        <w:t>接口既可以</w:t>
      </w:r>
      <w:r>
        <w:rPr>
          <w:rFonts w:hint="eastAsia"/>
          <w:highlight w:val="yellow"/>
        </w:rPr>
        <w:t>连接普通终端的接入链路又可以连接交换机间的干道链路</w:t>
      </w:r>
      <w:r>
        <w:rPr>
          <w:rFonts w:hint="eastAsia"/>
        </w:rPr>
        <w:t>。</w:t>
      </w:r>
      <w:r>
        <w:rPr>
          <w:rFonts w:hint="eastAsia"/>
        </w:rPr>
        <w:t>Hybrid</w:t>
      </w:r>
      <w:r>
        <w:rPr>
          <w:rFonts w:hint="eastAsia"/>
        </w:rPr>
        <w:t>接口允许多个</w:t>
      </w:r>
      <w:r>
        <w:rPr>
          <w:rFonts w:hint="eastAsia"/>
        </w:rPr>
        <w:t>VLAN</w:t>
      </w:r>
      <w:r>
        <w:rPr>
          <w:rFonts w:hint="eastAsia"/>
        </w:rPr>
        <w:t>的帧通过，并可以在出接口方向将某些</w:t>
      </w:r>
      <w:r>
        <w:rPr>
          <w:rFonts w:hint="eastAsia"/>
        </w:rPr>
        <w:t>VLAN</w:t>
      </w:r>
      <w:r>
        <w:rPr>
          <w:rFonts w:hint="eastAsia"/>
        </w:rPr>
        <w:t>帧的标签剥掉。</w:t>
      </w:r>
    </w:p>
    <w:p w14:paraId="149E1B36" w14:textId="77777777" w:rsidR="00870A08" w:rsidRDefault="003A5418">
      <w:pPr>
        <w:pStyle w:val="13"/>
        <w:ind w:firstLine="420"/>
      </w:pPr>
      <w:r>
        <w:rPr>
          <w:rFonts w:hint="eastAsia"/>
        </w:rPr>
        <w:t>Hybrid</w:t>
      </w:r>
      <w:r>
        <w:rPr>
          <w:rFonts w:hint="eastAsia"/>
        </w:rPr>
        <w:t>接口处理</w:t>
      </w:r>
      <w:r>
        <w:rPr>
          <w:rFonts w:hint="eastAsia"/>
        </w:rPr>
        <w:t>VLAN</w:t>
      </w:r>
      <w:r>
        <w:rPr>
          <w:rFonts w:hint="eastAsia"/>
        </w:rPr>
        <w:t>帧的过程如下：</w:t>
      </w:r>
    </w:p>
    <w:p w14:paraId="1086AAF4" w14:textId="77777777" w:rsidR="00870A08" w:rsidRDefault="003A5418">
      <w:pPr>
        <w:pStyle w:val="13"/>
        <w:ind w:firstLine="420"/>
      </w:pPr>
      <w:r>
        <w:rPr>
          <w:rFonts w:hint="eastAsia"/>
        </w:rPr>
        <w:t>收到一个二层帧，判断是否有</w:t>
      </w:r>
      <w:r>
        <w:rPr>
          <w:rFonts w:hint="eastAsia"/>
        </w:rPr>
        <w:t>VLAN</w:t>
      </w:r>
      <w:r>
        <w:rPr>
          <w:rFonts w:hint="eastAsia"/>
        </w:rPr>
        <w:t>标签。没有标签，则标记上</w:t>
      </w:r>
      <w:r>
        <w:t>Hybrid</w:t>
      </w:r>
      <w:r>
        <w:rPr>
          <w:rFonts w:hint="eastAsia"/>
        </w:rPr>
        <w:t>接口的</w:t>
      </w:r>
      <w:r>
        <w:t>PVID</w:t>
      </w:r>
      <w:r>
        <w:rPr>
          <w:rFonts w:hint="eastAsia"/>
        </w:rPr>
        <w:t>，进行下一步处理。有标签，判断该</w:t>
      </w:r>
      <w:r>
        <w:t>Hybrid</w:t>
      </w:r>
      <w:r>
        <w:rPr>
          <w:rFonts w:hint="eastAsia"/>
        </w:rPr>
        <w:t>接口是否允许该</w:t>
      </w:r>
      <w:r>
        <w:t>VLAN</w:t>
      </w:r>
      <w:r>
        <w:rPr>
          <w:rFonts w:hint="eastAsia"/>
        </w:rPr>
        <w:t>的帧进入，允许则进行下一步处理，否则丢弃；</w:t>
      </w:r>
      <w:r>
        <w:t xml:space="preserve"> </w:t>
      </w:r>
    </w:p>
    <w:p w14:paraId="19591F4C" w14:textId="77777777" w:rsidR="00870A08" w:rsidRDefault="003A5418">
      <w:pPr>
        <w:pStyle w:val="13"/>
        <w:ind w:firstLine="420"/>
      </w:pPr>
      <w:r>
        <w:rPr>
          <w:rFonts w:hint="eastAsia"/>
        </w:rPr>
        <w:t>当数据帧从</w:t>
      </w:r>
      <w:r>
        <w:t>Hybrid</w:t>
      </w:r>
      <w:r>
        <w:rPr>
          <w:rFonts w:hint="eastAsia"/>
          <w:highlight w:val="yellow"/>
        </w:rPr>
        <w:t>接口发出时，</w:t>
      </w:r>
      <w:r>
        <w:rPr>
          <w:rFonts w:hint="eastAsia"/>
        </w:rPr>
        <w:t>交换机</w:t>
      </w:r>
      <w:r>
        <w:rPr>
          <w:rFonts w:hint="eastAsia"/>
          <w:highlight w:val="yellow"/>
        </w:rPr>
        <w:t>判断</w:t>
      </w:r>
      <w:r>
        <w:t>VLAN</w:t>
      </w:r>
      <w:r>
        <w:rPr>
          <w:rFonts w:hint="eastAsia"/>
        </w:rPr>
        <w:t>在本接口的属性是</w:t>
      </w:r>
      <w:r>
        <w:rPr>
          <w:highlight w:val="yellow"/>
        </w:rPr>
        <w:t>Untag</w:t>
      </w:r>
      <w:r>
        <w:rPr>
          <w:rFonts w:hint="eastAsia"/>
          <w:highlight w:val="yellow"/>
        </w:rPr>
        <w:t>ged</w:t>
      </w:r>
      <w:r>
        <w:rPr>
          <w:rFonts w:hint="eastAsia"/>
          <w:highlight w:val="yellow"/>
        </w:rPr>
        <w:t>还</w:t>
      </w:r>
      <w:r>
        <w:rPr>
          <w:rFonts w:hint="eastAsia"/>
        </w:rPr>
        <w:t>是</w:t>
      </w:r>
      <w:r>
        <w:rPr>
          <w:rFonts w:hint="eastAsia"/>
          <w:highlight w:val="yellow"/>
        </w:rPr>
        <w:t>Tagged</w:t>
      </w:r>
      <w:r>
        <w:rPr>
          <w:rFonts w:hint="eastAsia"/>
        </w:rPr>
        <w:t>。如果是</w:t>
      </w:r>
      <w:r>
        <w:rPr>
          <w:rFonts w:hint="eastAsia"/>
        </w:rPr>
        <w:t>Untagged</w:t>
      </w:r>
      <w:r>
        <w:rPr>
          <w:rFonts w:hint="eastAsia"/>
        </w:rPr>
        <w:t>，先剥离帧的</w:t>
      </w:r>
      <w:r>
        <w:rPr>
          <w:rFonts w:hint="eastAsia"/>
        </w:rPr>
        <w:t xml:space="preserve">VLAN </w:t>
      </w:r>
      <w:r>
        <w:rPr>
          <w:rFonts w:hint="eastAsia"/>
        </w:rPr>
        <w:t>标签，再发送；如果是</w:t>
      </w:r>
      <w:r>
        <w:rPr>
          <w:rFonts w:hint="eastAsia"/>
        </w:rPr>
        <w:t>Tagged</w:t>
      </w:r>
      <w:r>
        <w:rPr>
          <w:rFonts w:hint="eastAsia"/>
        </w:rPr>
        <w:t>，则直接发送帧。</w:t>
      </w:r>
    </w:p>
    <w:p w14:paraId="0B12531F" w14:textId="77777777" w:rsidR="00870A08" w:rsidRDefault="003A5418">
      <w:pPr>
        <w:pStyle w:val="13"/>
        <w:ind w:firstLine="420"/>
      </w:pPr>
      <w:r>
        <w:rPr>
          <w:rFonts w:hint="eastAsia"/>
        </w:rPr>
        <w:t>通过配置</w:t>
      </w:r>
      <w:proofErr w:type="spellStart"/>
      <w:r>
        <w:rPr>
          <w:rFonts w:hint="eastAsia"/>
        </w:rPr>
        <w:t>Hybird</w:t>
      </w:r>
      <w:proofErr w:type="spellEnd"/>
      <w:r>
        <w:rPr>
          <w:rFonts w:hint="eastAsia"/>
        </w:rPr>
        <w:t>接口，能够实现对</w:t>
      </w:r>
      <w:r>
        <w:rPr>
          <w:rFonts w:hint="eastAsia"/>
        </w:rPr>
        <w:t>VLAN</w:t>
      </w:r>
      <w:r>
        <w:rPr>
          <w:rFonts w:hint="eastAsia"/>
        </w:rPr>
        <w:t>标签的灵活控制，既能够实现</w:t>
      </w:r>
      <w:r>
        <w:rPr>
          <w:rFonts w:hint="eastAsia"/>
        </w:rPr>
        <w:t>Access</w:t>
      </w:r>
      <w:r>
        <w:rPr>
          <w:rFonts w:hint="eastAsia"/>
        </w:rPr>
        <w:t>接口的功能，又能够实现</w:t>
      </w:r>
      <w:r>
        <w:rPr>
          <w:rFonts w:hint="eastAsia"/>
        </w:rPr>
        <w:t>Trunk</w:t>
      </w:r>
      <w:r>
        <w:rPr>
          <w:rFonts w:hint="eastAsia"/>
        </w:rPr>
        <w:t>接口的功能。</w:t>
      </w:r>
    </w:p>
    <w:p w14:paraId="590B7BB1" w14:textId="77777777" w:rsidR="00870A08" w:rsidRDefault="003A5418">
      <w:pPr>
        <w:pStyle w:val="10"/>
        <w:jc w:val="left"/>
        <w:rPr>
          <w:rFonts w:ascii="Times New Roman" w:hAnsi="Times New Roman"/>
        </w:rPr>
      </w:pPr>
      <w:r>
        <w:rPr>
          <w:rFonts w:ascii="Times New Roman" w:hAnsi="Times New Roman"/>
        </w:rPr>
        <w:t>实验目的</w:t>
      </w:r>
    </w:p>
    <w:p w14:paraId="28950E51" w14:textId="77777777" w:rsidR="00870A08" w:rsidRDefault="003A5418">
      <w:pPr>
        <w:pStyle w:val="12"/>
        <w:numPr>
          <w:ilvl w:val="1"/>
          <w:numId w:val="5"/>
        </w:numPr>
        <w:ind w:firstLineChars="0"/>
        <w:jc w:val="left"/>
      </w:pPr>
      <w:r>
        <w:t>掌握</w:t>
      </w:r>
      <w:r>
        <w:rPr>
          <w:rFonts w:hint="eastAsia"/>
        </w:rPr>
        <w:t>配置</w:t>
      </w:r>
      <w:r>
        <w:rPr>
          <w:rFonts w:hint="eastAsia"/>
        </w:rPr>
        <w:t>Hybrid</w:t>
      </w:r>
      <w:r>
        <w:rPr>
          <w:rFonts w:hint="eastAsia"/>
        </w:rPr>
        <w:t>接口的方法</w:t>
      </w:r>
    </w:p>
    <w:p w14:paraId="79530B2B" w14:textId="77777777" w:rsidR="00870A08" w:rsidRDefault="003A5418">
      <w:pPr>
        <w:pStyle w:val="13"/>
        <w:numPr>
          <w:ilvl w:val="0"/>
          <w:numId w:val="15"/>
        </w:numPr>
        <w:ind w:firstLineChars="0"/>
      </w:pPr>
      <w:r>
        <w:rPr>
          <w:rFonts w:hint="eastAsia"/>
        </w:rPr>
        <w:t>理解</w:t>
      </w:r>
      <w:r>
        <w:rPr>
          <w:rFonts w:hint="eastAsia"/>
        </w:rPr>
        <w:t>Hybrid</w:t>
      </w:r>
      <w:r>
        <w:rPr>
          <w:rFonts w:hint="eastAsia"/>
        </w:rPr>
        <w:t>接口处理</w:t>
      </w:r>
      <w:r>
        <w:rPr>
          <w:rFonts w:hint="eastAsia"/>
        </w:rPr>
        <w:t>Untagged</w:t>
      </w:r>
      <w:r>
        <w:rPr>
          <w:rFonts w:hint="eastAsia"/>
        </w:rPr>
        <w:t>数据帧过程</w:t>
      </w:r>
    </w:p>
    <w:p w14:paraId="01E07759" w14:textId="77777777" w:rsidR="00870A08" w:rsidRDefault="003A5418">
      <w:pPr>
        <w:pStyle w:val="13"/>
        <w:numPr>
          <w:ilvl w:val="0"/>
          <w:numId w:val="15"/>
        </w:numPr>
        <w:ind w:firstLineChars="0"/>
      </w:pPr>
      <w:r>
        <w:rPr>
          <w:rFonts w:hint="eastAsia"/>
        </w:rPr>
        <w:t>理解</w:t>
      </w:r>
      <w:r>
        <w:rPr>
          <w:rFonts w:hint="eastAsia"/>
        </w:rPr>
        <w:t>Hybrid</w:t>
      </w:r>
      <w:r>
        <w:rPr>
          <w:rFonts w:hint="eastAsia"/>
        </w:rPr>
        <w:t>接口处理</w:t>
      </w:r>
      <w:r>
        <w:rPr>
          <w:rFonts w:hint="eastAsia"/>
        </w:rPr>
        <w:t>Tagged</w:t>
      </w:r>
      <w:r>
        <w:rPr>
          <w:rFonts w:hint="eastAsia"/>
        </w:rPr>
        <w:t>数据帧过程</w:t>
      </w:r>
    </w:p>
    <w:p w14:paraId="1B4F353A" w14:textId="77777777" w:rsidR="00870A08" w:rsidRDefault="003A5418">
      <w:pPr>
        <w:pStyle w:val="13"/>
        <w:numPr>
          <w:ilvl w:val="0"/>
          <w:numId w:val="15"/>
        </w:numPr>
        <w:ind w:firstLineChars="0"/>
      </w:pPr>
      <w:r>
        <w:rPr>
          <w:rFonts w:hint="eastAsia"/>
        </w:rPr>
        <w:t>理解</w:t>
      </w:r>
      <w:r>
        <w:rPr>
          <w:rFonts w:hint="eastAsia"/>
        </w:rPr>
        <w:t>Hybrid</w:t>
      </w:r>
      <w:r>
        <w:rPr>
          <w:rFonts w:hint="eastAsia"/>
        </w:rPr>
        <w:t>接口的应用场景</w:t>
      </w:r>
    </w:p>
    <w:p w14:paraId="48B9A5C6" w14:textId="77777777" w:rsidR="00870A08" w:rsidRDefault="003A5418">
      <w:pPr>
        <w:pStyle w:val="10"/>
        <w:rPr>
          <w:rFonts w:ascii="Times New Roman" w:hAnsi="Times New Roman"/>
        </w:rPr>
      </w:pPr>
      <w:r>
        <w:rPr>
          <w:rFonts w:ascii="Times New Roman" w:hAnsi="Times New Roman"/>
        </w:rPr>
        <w:t>实验内容</w:t>
      </w:r>
    </w:p>
    <w:p w14:paraId="15197426" w14:textId="77777777" w:rsidR="00870A08" w:rsidRDefault="003A5418">
      <w:pPr>
        <w:ind w:firstLine="420"/>
      </w:pPr>
      <w:r>
        <w:rPr>
          <w:rFonts w:hint="eastAsia"/>
        </w:rPr>
        <w:t>某企业二层网络使用两台</w:t>
      </w:r>
      <w:r>
        <w:rPr>
          <w:rFonts w:hint="eastAsia"/>
        </w:rPr>
        <w:t>S3700</w:t>
      </w:r>
      <w:r>
        <w:rPr>
          <w:rFonts w:hint="eastAsia"/>
        </w:rPr>
        <w:t>交换机</w:t>
      </w:r>
      <w:r>
        <w:rPr>
          <w:rFonts w:hint="eastAsia"/>
        </w:rPr>
        <w:t>S1</w:t>
      </w:r>
      <w:r>
        <w:rPr>
          <w:rFonts w:hint="eastAsia"/>
        </w:rPr>
        <w:t>和</w:t>
      </w:r>
      <w:r>
        <w:rPr>
          <w:rFonts w:hint="eastAsia"/>
        </w:rPr>
        <w:t>S2</w:t>
      </w:r>
      <w:r>
        <w:rPr>
          <w:rFonts w:hint="eastAsia"/>
        </w:rPr>
        <w:t>，且两台设备在不同的楼层。网络管理</w:t>
      </w:r>
      <w:proofErr w:type="gramStart"/>
      <w:r>
        <w:rPr>
          <w:rFonts w:hint="eastAsia"/>
        </w:rPr>
        <w:t>员规划</w:t>
      </w:r>
      <w:proofErr w:type="gramEnd"/>
      <w:r>
        <w:rPr>
          <w:rFonts w:hint="eastAsia"/>
        </w:rPr>
        <w:t>了三个不同</w:t>
      </w:r>
      <w:r>
        <w:rPr>
          <w:rFonts w:hint="eastAsia"/>
        </w:rPr>
        <w:t>VLAN</w:t>
      </w:r>
      <w:r>
        <w:rPr>
          <w:rFonts w:hint="eastAsia"/>
        </w:rPr>
        <w:t>，</w:t>
      </w:r>
      <w:r>
        <w:rPr>
          <w:rFonts w:hint="eastAsia"/>
        </w:rPr>
        <w:t>HR</w:t>
      </w:r>
      <w:r>
        <w:rPr>
          <w:rFonts w:hint="eastAsia"/>
        </w:rPr>
        <w:t>部门使用</w:t>
      </w:r>
      <w:r>
        <w:rPr>
          <w:rFonts w:hint="eastAsia"/>
        </w:rPr>
        <w:t>VLAN 10</w:t>
      </w:r>
      <w:r>
        <w:rPr>
          <w:rFonts w:hint="eastAsia"/>
        </w:rPr>
        <w:t>，市场部门使用</w:t>
      </w:r>
      <w:r>
        <w:rPr>
          <w:rFonts w:hint="eastAsia"/>
        </w:rPr>
        <w:t>VLAN 20</w:t>
      </w:r>
      <w:r>
        <w:rPr>
          <w:rFonts w:hint="eastAsia"/>
        </w:rPr>
        <w:t>，</w:t>
      </w:r>
      <w:r>
        <w:rPr>
          <w:rFonts w:hint="eastAsia"/>
        </w:rPr>
        <w:t>IT</w:t>
      </w:r>
      <w:r>
        <w:rPr>
          <w:rFonts w:hint="eastAsia"/>
        </w:rPr>
        <w:t>部门使用</w:t>
      </w:r>
      <w:r>
        <w:rPr>
          <w:rFonts w:hint="eastAsia"/>
        </w:rPr>
        <w:t>VLAN 30</w:t>
      </w:r>
      <w:r>
        <w:rPr>
          <w:rFonts w:hint="eastAsia"/>
        </w:rPr>
        <w:t>。现在需要处于</w:t>
      </w:r>
      <w:proofErr w:type="gramStart"/>
      <w:r>
        <w:rPr>
          <w:rFonts w:hint="eastAsia"/>
        </w:rPr>
        <w:t>不</w:t>
      </w:r>
      <w:proofErr w:type="gramEnd"/>
      <w:r>
        <w:rPr>
          <w:rFonts w:hint="eastAsia"/>
        </w:rPr>
        <w:t>同楼层的</w:t>
      </w:r>
      <w:r>
        <w:rPr>
          <w:rFonts w:hint="eastAsia"/>
        </w:rPr>
        <w:t>HR</w:t>
      </w:r>
      <w:r>
        <w:rPr>
          <w:rFonts w:hint="eastAsia"/>
        </w:rPr>
        <w:t>部门和市场部门的员工能够实现各自部门内部通</w:t>
      </w:r>
      <w:r>
        <w:rPr>
          <w:rFonts w:hint="eastAsia"/>
        </w:rPr>
        <w:lastRenderedPageBreak/>
        <w:t>信，而两部门之间不允许互相通信，且</w:t>
      </w:r>
      <w:r>
        <w:rPr>
          <w:rFonts w:hint="eastAsia"/>
        </w:rPr>
        <w:t>IT</w:t>
      </w:r>
      <w:r>
        <w:rPr>
          <w:rFonts w:hint="eastAsia"/>
        </w:rPr>
        <w:t>部门可以访问任意部门，可以通过配置</w:t>
      </w:r>
      <w:proofErr w:type="spellStart"/>
      <w:r>
        <w:rPr>
          <w:rFonts w:hint="eastAsia"/>
        </w:rPr>
        <w:t>Hybird</w:t>
      </w:r>
      <w:proofErr w:type="spellEnd"/>
      <w:r>
        <w:rPr>
          <w:rFonts w:hint="eastAsia"/>
        </w:rPr>
        <w:t>接口来实现较复杂的</w:t>
      </w:r>
      <w:r>
        <w:rPr>
          <w:rFonts w:hint="eastAsia"/>
        </w:rPr>
        <w:t>VLAN</w:t>
      </w:r>
      <w:r>
        <w:rPr>
          <w:rFonts w:hint="eastAsia"/>
        </w:rPr>
        <w:t>控制。</w:t>
      </w:r>
    </w:p>
    <w:p w14:paraId="0C8999C5" w14:textId="77777777" w:rsidR="00870A08" w:rsidRDefault="003A5418">
      <w:pPr>
        <w:pStyle w:val="10"/>
        <w:rPr>
          <w:rFonts w:ascii="Times New Roman" w:hAnsi="Times New Roman"/>
        </w:rPr>
      </w:pPr>
      <w:r>
        <w:rPr>
          <w:rFonts w:ascii="Times New Roman" w:hAnsi="Times New Roman"/>
        </w:rPr>
        <w:t>实验拓扑</w:t>
      </w:r>
    </w:p>
    <w:p w14:paraId="15DCC461" w14:textId="77777777" w:rsidR="00870A08" w:rsidRDefault="003A5418">
      <w:pPr>
        <w:ind w:firstLine="420"/>
      </w:pPr>
      <w:r>
        <w:rPr>
          <w:noProof/>
          <w:lang w:val="en-GB"/>
        </w:rPr>
        <w:drawing>
          <wp:inline distT="0" distB="0" distL="0" distR="0" wp14:anchorId="71D9B3B1" wp14:editId="47CF8C87">
            <wp:extent cx="4772660" cy="5134610"/>
            <wp:effectExtent l="19050" t="0" r="8859" b="0"/>
            <wp:docPr id="556" name="图片 596"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96" descr="捕获.PNG"/>
                    <pic:cNvPicPr>
                      <a:picLocks noChangeAspect="1"/>
                    </pic:cNvPicPr>
                  </pic:nvPicPr>
                  <pic:blipFill>
                    <a:blip r:embed="rId103" cstate="print">
                      <a:grayscl/>
                    </a:blip>
                    <a:stretch>
                      <a:fillRect/>
                    </a:stretch>
                  </pic:blipFill>
                  <pic:spPr>
                    <a:xfrm>
                      <a:off x="0" y="0"/>
                      <a:ext cx="4772691" cy="5134692"/>
                    </a:xfrm>
                    <a:prstGeom prst="rect">
                      <a:avLst/>
                    </a:prstGeom>
                  </pic:spPr>
                </pic:pic>
              </a:graphicData>
            </a:graphic>
          </wp:inline>
        </w:drawing>
      </w:r>
    </w:p>
    <w:p w14:paraId="51667E5A" w14:textId="77777777" w:rsidR="00870A08" w:rsidRDefault="003A5418">
      <w:pPr>
        <w:pStyle w:val="aff6"/>
        <w:jc w:val="center"/>
      </w:pPr>
      <w:r>
        <w:rPr>
          <w:rFonts w:hint="eastAsia"/>
        </w:rPr>
        <w:t>图</w:t>
      </w:r>
      <w:r>
        <w:rPr>
          <w:rFonts w:hint="eastAsia"/>
        </w:rPr>
        <w:t>3-3</w:t>
      </w:r>
      <w:r>
        <w:rPr>
          <w:rFonts w:hint="eastAsia"/>
        </w:rPr>
        <w:t>理解</w:t>
      </w:r>
      <w:proofErr w:type="spellStart"/>
      <w:r>
        <w:rPr>
          <w:rFonts w:hint="eastAsia"/>
        </w:rPr>
        <w:t>Hybird</w:t>
      </w:r>
      <w:proofErr w:type="spellEnd"/>
      <w:r>
        <w:rPr>
          <w:rFonts w:hint="eastAsia"/>
        </w:rPr>
        <w:t>接口的应用拓扑图</w:t>
      </w:r>
    </w:p>
    <w:p w14:paraId="640A169D" w14:textId="77777777" w:rsidR="00870A08" w:rsidRDefault="003A5418">
      <w:pPr>
        <w:pStyle w:val="10"/>
        <w:jc w:val="left"/>
        <w:rPr>
          <w:rFonts w:ascii="Times New Roman" w:hAnsi="Times New Roman"/>
        </w:rPr>
      </w:pPr>
      <w:r>
        <w:rPr>
          <w:rFonts w:ascii="Times New Roman" w:hAnsi="Times New Roman"/>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325D75D5" w14:textId="77777777">
        <w:trPr>
          <w:trHeight w:val="471"/>
          <w:jc w:val="center"/>
        </w:trPr>
        <w:tc>
          <w:tcPr>
            <w:tcW w:w="1594" w:type="dxa"/>
            <w:vAlign w:val="center"/>
          </w:tcPr>
          <w:p w14:paraId="72126FA8" w14:textId="77777777" w:rsidR="00870A08" w:rsidRDefault="003A5418">
            <w:pPr>
              <w:spacing w:line="240" w:lineRule="auto"/>
              <w:ind w:firstLineChars="0" w:firstLine="0"/>
              <w:jc w:val="center"/>
            </w:pPr>
            <w:r>
              <w:rPr>
                <w:rFonts w:hint="eastAsia"/>
              </w:rPr>
              <w:t>设备</w:t>
            </w:r>
          </w:p>
        </w:tc>
        <w:tc>
          <w:tcPr>
            <w:tcW w:w="1706" w:type="dxa"/>
            <w:vAlign w:val="center"/>
          </w:tcPr>
          <w:p w14:paraId="48526C14" w14:textId="77777777" w:rsidR="00870A08" w:rsidRDefault="003A5418">
            <w:pPr>
              <w:spacing w:line="240" w:lineRule="auto"/>
              <w:ind w:firstLineChars="0" w:firstLine="0"/>
              <w:jc w:val="center"/>
            </w:pPr>
            <w:r>
              <w:rPr>
                <w:rFonts w:hint="eastAsia"/>
              </w:rPr>
              <w:t>接口</w:t>
            </w:r>
          </w:p>
        </w:tc>
        <w:tc>
          <w:tcPr>
            <w:tcW w:w="1882" w:type="dxa"/>
            <w:vAlign w:val="center"/>
          </w:tcPr>
          <w:p w14:paraId="1D091269"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00140324" w14:textId="77777777" w:rsidR="00870A08" w:rsidRDefault="003A5418">
            <w:pPr>
              <w:spacing w:line="240" w:lineRule="auto"/>
              <w:ind w:firstLineChars="0" w:firstLine="0"/>
              <w:jc w:val="center"/>
            </w:pPr>
            <w:r>
              <w:rPr>
                <w:rFonts w:hint="eastAsia"/>
              </w:rPr>
              <w:t>子网掩码</w:t>
            </w:r>
          </w:p>
        </w:tc>
        <w:tc>
          <w:tcPr>
            <w:tcW w:w="1458" w:type="dxa"/>
            <w:vAlign w:val="center"/>
          </w:tcPr>
          <w:p w14:paraId="1AC92A03" w14:textId="77777777" w:rsidR="00870A08" w:rsidRDefault="003A5418">
            <w:pPr>
              <w:spacing w:line="240" w:lineRule="auto"/>
              <w:ind w:firstLineChars="0" w:firstLine="0"/>
              <w:jc w:val="center"/>
            </w:pPr>
            <w:r>
              <w:rPr>
                <w:rFonts w:hint="eastAsia"/>
              </w:rPr>
              <w:t>默认网关</w:t>
            </w:r>
          </w:p>
        </w:tc>
      </w:tr>
      <w:tr w:rsidR="00870A08" w14:paraId="5B92C47A" w14:textId="77777777">
        <w:trPr>
          <w:jc w:val="center"/>
        </w:trPr>
        <w:tc>
          <w:tcPr>
            <w:tcW w:w="1594" w:type="dxa"/>
            <w:vAlign w:val="center"/>
          </w:tcPr>
          <w:p w14:paraId="467E2B18" w14:textId="77777777" w:rsidR="00870A08" w:rsidRDefault="003A5418">
            <w:pPr>
              <w:spacing w:line="240" w:lineRule="auto"/>
              <w:ind w:firstLineChars="0" w:firstLine="0"/>
              <w:jc w:val="center"/>
            </w:pPr>
            <w:r>
              <w:rPr>
                <w:rFonts w:hint="eastAsia"/>
              </w:rPr>
              <w:t>PC-1</w:t>
            </w:r>
          </w:p>
        </w:tc>
        <w:tc>
          <w:tcPr>
            <w:tcW w:w="1706" w:type="dxa"/>
            <w:vAlign w:val="center"/>
          </w:tcPr>
          <w:p w14:paraId="714812D4" w14:textId="77777777" w:rsidR="00870A08" w:rsidRDefault="003A5418">
            <w:pPr>
              <w:spacing w:line="240" w:lineRule="auto"/>
              <w:ind w:firstLineChars="0" w:firstLine="0"/>
              <w:jc w:val="center"/>
            </w:pPr>
            <w:r>
              <w:rPr>
                <w:rFonts w:hint="eastAsia"/>
              </w:rPr>
              <w:t>Ethernet 0/0/1</w:t>
            </w:r>
          </w:p>
        </w:tc>
        <w:tc>
          <w:tcPr>
            <w:tcW w:w="1882" w:type="dxa"/>
            <w:vAlign w:val="center"/>
          </w:tcPr>
          <w:p w14:paraId="75074A6B" w14:textId="77777777" w:rsidR="00870A08" w:rsidRDefault="003A5418">
            <w:pPr>
              <w:spacing w:line="240" w:lineRule="auto"/>
              <w:ind w:firstLineChars="0" w:firstLine="0"/>
              <w:jc w:val="center"/>
            </w:pPr>
            <w:r>
              <w:rPr>
                <w:rFonts w:hint="eastAsia"/>
              </w:rPr>
              <w:t>192.168.1.1</w:t>
            </w:r>
          </w:p>
        </w:tc>
        <w:tc>
          <w:tcPr>
            <w:tcW w:w="1882" w:type="dxa"/>
            <w:vAlign w:val="center"/>
          </w:tcPr>
          <w:p w14:paraId="33BEF15E" w14:textId="77777777" w:rsidR="00870A08" w:rsidRDefault="003A5418">
            <w:pPr>
              <w:spacing w:line="240" w:lineRule="auto"/>
              <w:ind w:firstLineChars="0" w:firstLine="0"/>
              <w:jc w:val="center"/>
            </w:pPr>
            <w:r>
              <w:rPr>
                <w:rFonts w:hint="eastAsia"/>
              </w:rPr>
              <w:t>255.255.255.0</w:t>
            </w:r>
          </w:p>
        </w:tc>
        <w:tc>
          <w:tcPr>
            <w:tcW w:w="1458" w:type="dxa"/>
            <w:vAlign w:val="center"/>
          </w:tcPr>
          <w:p w14:paraId="3F3E7EC9" w14:textId="77777777" w:rsidR="00870A08" w:rsidRDefault="003A5418">
            <w:pPr>
              <w:spacing w:line="240" w:lineRule="auto"/>
              <w:ind w:firstLineChars="0" w:firstLine="0"/>
              <w:jc w:val="center"/>
            </w:pPr>
            <w:r>
              <w:rPr>
                <w:rFonts w:hint="eastAsia"/>
              </w:rPr>
              <w:t>N/A</w:t>
            </w:r>
          </w:p>
        </w:tc>
      </w:tr>
      <w:tr w:rsidR="00870A08" w14:paraId="5F9AB750" w14:textId="77777777">
        <w:trPr>
          <w:jc w:val="center"/>
        </w:trPr>
        <w:tc>
          <w:tcPr>
            <w:tcW w:w="1594" w:type="dxa"/>
            <w:vAlign w:val="center"/>
          </w:tcPr>
          <w:p w14:paraId="288865E5" w14:textId="77777777" w:rsidR="00870A08" w:rsidRDefault="003A5418">
            <w:pPr>
              <w:spacing w:line="240" w:lineRule="auto"/>
              <w:ind w:firstLineChars="0" w:firstLine="0"/>
              <w:jc w:val="center"/>
            </w:pPr>
            <w:r>
              <w:rPr>
                <w:rFonts w:hint="eastAsia"/>
              </w:rPr>
              <w:t>PC-2</w:t>
            </w:r>
          </w:p>
        </w:tc>
        <w:tc>
          <w:tcPr>
            <w:tcW w:w="1706" w:type="dxa"/>
            <w:vAlign w:val="center"/>
          </w:tcPr>
          <w:p w14:paraId="13B9D969" w14:textId="77777777" w:rsidR="00870A08" w:rsidRDefault="003A5418">
            <w:pPr>
              <w:spacing w:line="240" w:lineRule="auto"/>
              <w:ind w:firstLineChars="0" w:firstLine="0"/>
              <w:jc w:val="center"/>
            </w:pPr>
            <w:r>
              <w:rPr>
                <w:rFonts w:hint="eastAsia"/>
              </w:rPr>
              <w:t>Ethernet 0/0/1</w:t>
            </w:r>
          </w:p>
        </w:tc>
        <w:tc>
          <w:tcPr>
            <w:tcW w:w="1882" w:type="dxa"/>
            <w:vAlign w:val="center"/>
          </w:tcPr>
          <w:p w14:paraId="5BD6551A" w14:textId="77777777" w:rsidR="00870A08" w:rsidRDefault="003A5418">
            <w:pPr>
              <w:spacing w:line="240" w:lineRule="auto"/>
              <w:ind w:firstLineChars="0" w:firstLine="0"/>
              <w:jc w:val="center"/>
            </w:pPr>
            <w:r>
              <w:rPr>
                <w:rFonts w:hint="eastAsia"/>
              </w:rPr>
              <w:t>192.168.1.2</w:t>
            </w:r>
          </w:p>
        </w:tc>
        <w:tc>
          <w:tcPr>
            <w:tcW w:w="1882" w:type="dxa"/>
            <w:vAlign w:val="center"/>
          </w:tcPr>
          <w:p w14:paraId="488BBCFB" w14:textId="77777777" w:rsidR="00870A08" w:rsidRDefault="003A5418">
            <w:pPr>
              <w:spacing w:line="240" w:lineRule="auto"/>
              <w:ind w:firstLineChars="0" w:firstLine="0"/>
              <w:jc w:val="center"/>
            </w:pPr>
            <w:r>
              <w:rPr>
                <w:rFonts w:hint="eastAsia"/>
              </w:rPr>
              <w:t>255.255.255.0</w:t>
            </w:r>
          </w:p>
        </w:tc>
        <w:tc>
          <w:tcPr>
            <w:tcW w:w="1458" w:type="dxa"/>
            <w:vAlign w:val="center"/>
          </w:tcPr>
          <w:p w14:paraId="33DDD0A9" w14:textId="77777777" w:rsidR="00870A08" w:rsidRDefault="003A5418">
            <w:pPr>
              <w:spacing w:line="240" w:lineRule="auto"/>
              <w:ind w:firstLineChars="0" w:firstLine="0"/>
              <w:jc w:val="center"/>
            </w:pPr>
            <w:r>
              <w:rPr>
                <w:rFonts w:hint="eastAsia"/>
              </w:rPr>
              <w:t>N/A</w:t>
            </w:r>
          </w:p>
        </w:tc>
      </w:tr>
      <w:tr w:rsidR="00870A08" w14:paraId="4EBB60CB" w14:textId="77777777">
        <w:trPr>
          <w:trHeight w:val="165"/>
          <w:jc w:val="center"/>
        </w:trPr>
        <w:tc>
          <w:tcPr>
            <w:tcW w:w="1594" w:type="dxa"/>
            <w:vAlign w:val="center"/>
          </w:tcPr>
          <w:p w14:paraId="4D7762AF" w14:textId="77777777" w:rsidR="00870A08" w:rsidRDefault="003A5418">
            <w:pPr>
              <w:spacing w:line="240" w:lineRule="auto"/>
              <w:ind w:firstLineChars="0" w:firstLine="0"/>
              <w:jc w:val="center"/>
            </w:pPr>
            <w:r>
              <w:rPr>
                <w:rFonts w:hint="eastAsia"/>
              </w:rPr>
              <w:t>PC-3</w:t>
            </w:r>
          </w:p>
        </w:tc>
        <w:tc>
          <w:tcPr>
            <w:tcW w:w="1706" w:type="dxa"/>
            <w:vAlign w:val="center"/>
          </w:tcPr>
          <w:p w14:paraId="7811BF9E" w14:textId="77777777" w:rsidR="00870A08" w:rsidRDefault="003A5418">
            <w:pPr>
              <w:spacing w:line="240" w:lineRule="auto"/>
              <w:ind w:firstLineChars="0" w:firstLine="0"/>
              <w:jc w:val="center"/>
            </w:pPr>
            <w:r>
              <w:rPr>
                <w:rFonts w:hint="eastAsia"/>
              </w:rPr>
              <w:t>Ethernet 0/0/1</w:t>
            </w:r>
          </w:p>
        </w:tc>
        <w:tc>
          <w:tcPr>
            <w:tcW w:w="1882" w:type="dxa"/>
            <w:vAlign w:val="center"/>
          </w:tcPr>
          <w:p w14:paraId="5BF10DC1" w14:textId="77777777" w:rsidR="00870A08" w:rsidRDefault="003A5418">
            <w:pPr>
              <w:spacing w:line="240" w:lineRule="auto"/>
              <w:ind w:firstLineChars="0" w:firstLine="0"/>
              <w:jc w:val="center"/>
            </w:pPr>
            <w:r>
              <w:rPr>
                <w:rFonts w:hint="eastAsia"/>
              </w:rPr>
              <w:t>192.168.1.3</w:t>
            </w:r>
          </w:p>
        </w:tc>
        <w:tc>
          <w:tcPr>
            <w:tcW w:w="1882" w:type="dxa"/>
            <w:vAlign w:val="center"/>
          </w:tcPr>
          <w:p w14:paraId="49A97A9B" w14:textId="77777777" w:rsidR="00870A08" w:rsidRDefault="003A5418">
            <w:pPr>
              <w:spacing w:line="240" w:lineRule="auto"/>
              <w:ind w:firstLineChars="0" w:firstLine="0"/>
              <w:jc w:val="center"/>
            </w:pPr>
            <w:r>
              <w:rPr>
                <w:rFonts w:hint="eastAsia"/>
              </w:rPr>
              <w:t>255.255.255.0</w:t>
            </w:r>
          </w:p>
        </w:tc>
        <w:tc>
          <w:tcPr>
            <w:tcW w:w="1458" w:type="dxa"/>
            <w:vAlign w:val="center"/>
          </w:tcPr>
          <w:p w14:paraId="05D16FD1" w14:textId="77777777" w:rsidR="00870A08" w:rsidRDefault="003A5418">
            <w:pPr>
              <w:spacing w:line="240" w:lineRule="auto"/>
              <w:ind w:firstLineChars="0" w:firstLine="0"/>
              <w:jc w:val="center"/>
            </w:pPr>
            <w:r>
              <w:rPr>
                <w:rFonts w:hint="eastAsia"/>
              </w:rPr>
              <w:t>N/A</w:t>
            </w:r>
          </w:p>
        </w:tc>
      </w:tr>
      <w:tr w:rsidR="00870A08" w14:paraId="6E896B9A" w14:textId="77777777">
        <w:trPr>
          <w:jc w:val="center"/>
        </w:trPr>
        <w:tc>
          <w:tcPr>
            <w:tcW w:w="1594" w:type="dxa"/>
            <w:vAlign w:val="center"/>
          </w:tcPr>
          <w:p w14:paraId="057D2A9C" w14:textId="77777777" w:rsidR="00870A08" w:rsidRDefault="003A5418">
            <w:pPr>
              <w:spacing w:line="240" w:lineRule="auto"/>
              <w:ind w:firstLineChars="0" w:firstLine="0"/>
              <w:jc w:val="center"/>
            </w:pPr>
            <w:r>
              <w:rPr>
                <w:rFonts w:hint="eastAsia"/>
              </w:rPr>
              <w:lastRenderedPageBreak/>
              <w:t>PC-4</w:t>
            </w:r>
          </w:p>
        </w:tc>
        <w:tc>
          <w:tcPr>
            <w:tcW w:w="1706" w:type="dxa"/>
            <w:vAlign w:val="center"/>
          </w:tcPr>
          <w:p w14:paraId="2DD85480" w14:textId="77777777" w:rsidR="00870A08" w:rsidRDefault="003A5418">
            <w:pPr>
              <w:spacing w:line="240" w:lineRule="auto"/>
              <w:ind w:firstLineChars="0" w:firstLine="0"/>
              <w:jc w:val="center"/>
            </w:pPr>
            <w:r>
              <w:rPr>
                <w:rFonts w:hint="eastAsia"/>
              </w:rPr>
              <w:t>Ethernet 0/0/1</w:t>
            </w:r>
          </w:p>
        </w:tc>
        <w:tc>
          <w:tcPr>
            <w:tcW w:w="1882" w:type="dxa"/>
            <w:vAlign w:val="center"/>
          </w:tcPr>
          <w:p w14:paraId="5F2E8452" w14:textId="77777777" w:rsidR="00870A08" w:rsidRDefault="003A5418">
            <w:pPr>
              <w:spacing w:line="240" w:lineRule="auto"/>
              <w:ind w:firstLineChars="0" w:firstLine="0"/>
              <w:jc w:val="center"/>
            </w:pPr>
            <w:r>
              <w:rPr>
                <w:rFonts w:hint="eastAsia"/>
              </w:rPr>
              <w:t>192.168.1.4</w:t>
            </w:r>
          </w:p>
        </w:tc>
        <w:tc>
          <w:tcPr>
            <w:tcW w:w="1882" w:type="dxa"/>
            <w:vAlign w:val="center"/>
          </w:tcPr>
          <w:p w14:paraId="1697251E" w14:textId="77777777" w:rsidR="00870A08" w:rsidRDefault="003A5418">
            <w:pPr>
              <w:spacing w:line="240" w:lineRule="auto"/>
              <w:ind w:firstLineChars="0" w:firstLine="0"/>
              <w:jc w:val="center"/>
            </w:pPr>
            <w:r>
              <w:rPr>
                <w:rFonts w:hint="eastAsia"/>
              </w:rPr>
              <w:t>255.255.255.0</w:t>
            </w:r>
          </w:p>
        </w:tc>
        <w:tc>
          <w:tcPr>
            <w:tcW w:w="1458" w:type="dxa"/>
            <w:vAlign w:val="center"/>
          </w:tcPr>
          <w:p w14:paraId="3F77B5E2" w14:textId="77777777" w:rsidR="00870A08" w:rsidRDefault="003A5418">
            <w:pPr>
              <w:spacing w:line="240" w:lineRule="auto"/>
              <w:ind w:firstLineChars="0" w:firstLine="0"/>
              <w:jc w:val="center"/>
            </w:pPr>
            <w:r>
              <w:rPr>
                <w:rFonts w:hint="eastAsia"/>
              </w:rPr>
              <w:t>N/A</w:t>
            </w:r>
          </w:p>
        </w:tc>
      </w:tr>
      <w:tr w:rsidR="00870A08" w14:paraId="764B0C49" w14:textId="77777777">
        <w:trPr>
          <w:trHeight w:val="70"/>
          <w:jc w:val="center"/>
        </w:trPr>
        <w:tc>
          <w:tcPr>
            <w:tcW w:w="1594" w:type="dxa"/>
            <w:vAlign w:val="center"/>
          </w:tcPr>
          <w:p w14:paraId="28F1DE3F" w14:textId="77777777" w:rsidR="00870A08" w:rsidRDefault="003A5418">
            <w:pPr>
              <w:spacing w:line="240" w:lineRule="auto"/>
              <w:ind w:firstLineChars="0" w:firstLine="0"/>
              <w:jc w:val="center"/>
            </w:pPr>
            <w:r>
              <w:rPr>
                <w:rFonts w:hint="eastAsia"/>
              </w:rPr>
              <w:t>PC-5</w:t>
            </w:r>
          </w:p>
        </w:tc>
        <w:tc>
          <w:tcPr>
            <w:tcW w:w="1706" w:type="dxa"/>
            <w:vAlign w:val="center"/>
          </w:tcPr>
          <w:p w14:paraId="61E7CE8F" w14:textId="77777777" w:rsidR="00870A08" w:rsidRDefault="003A5418">
            <w:pPr>
              <w:spacing w:line="240" w:lineRule="auto"/>
              <w:ind w:firstLineChars="0" w:firstLine="0"/>
              <w:jc w:val="center"/>
            </w:pPr>
            <w:r>
              <w:rPr>
                <w:rFonts w:hint="eastAsia"/>
              </w:rPr>
              <w:t>Ethernet 0/0/1</w:t>
            </w:r>
          </w:p>
        </w:tc>
        <w:tc>
          <w:tcPr>
            <w:tcW w:w="1882" w:type="dxa"/>
            <w:vAlign w:val="center"/>
          </w:tcPr>
          <w:p w14:paraId="14EC1C38" w14:textId="77777777" w:rsidR="00870A08" w:rsidRDefault="003A5418">
            <w:pPr>
              <w:spacing w:line="240" w:lineRule="auto"/>
              <w:ind w:firstLineChars="0" w:firstLine="0"/>
              <w:jc w:val="center"/>
            </w:pPr>
            <w:r>
              <w:rPr>
                <w:rFonts w:hint="eastAsia"/>
              </w:rPr>
              <w:t>192.168.1.100</w:t>
            </w:r>
          </w:p>
        </w:tc>
        <w:tc>
          <w:tcPr>
            <w:tcW w:w="1882" w:type="dxa"/>
            <w:vAlign w:val="center"/>
          </w:tcPr>
          <w:p w14:paraId="410342C5" w14:textId="77777777" w:rsidR="00870A08" w:rsidRDefault="003A5418">
            <w:pPr>
              <w:spacing w:line="240" w:lineRule="auto"/>
              <w:ind w:firstLineChars="0" w:firstLine="0"/>
              <w:jc w:val="center"/>
            </w:pPr>
            <w:r>
              <w:rPr>
                <w:rFonts w:hint="eastAsia"/>
              </w:rPr>
              <w:t>255.255.255.0</w:t>
            </w:r>
          </w:p>
        </w:tc>
        <w:tc>
          <w:tcPr>
            <w:tcW w:w="1458" w:type="dxa"/>
            <w:vAlign w:val="center"/>
          </w:tcPr>
          <w:p w14:paraId="352562C6" w14:textId="77777777" w:rsidR="00870A08" w:rsidRDefault="003A5418">
            <w:pPr>
              <w:spacing w:line="240" w:lineRule="auto"/>
              <w:ind w:firstLineChars="0" w:firstLine="0"/>
              <w:jc w:val="center"/>
            </w:pPr>
            <w:r>
              <w:rPr>
                <w:rFonts w:hint="eastAsia"/>
              </w:rPr>
              <w:t>N/A</w:t>
            </w:r>
          </w:p>
        </w:tc>
      </w:tr>
    </w:tbl>
    <w:p w14:paraId="38233BDD" w14:textId="77777777" w:rsidR="00870A08" w:rsidRDefault="003A5418">
      <w:pPr>
        <w:pStyle w:val="10"/>
        <w:jc w:val="left"/>
        <w:rPr>
          <w:rFonts w:ascii="Times New Roman" w:hAnsi="Times New Roman"/>
        </w:rPr>
      </w:pPr>
      <w:r>
        <w:rPr>
          <w:rFonts w:ascii="Times New Roman" w:hAnsi="Times New Roman"/>
        </w:rPr>
        <w:t>实验步骤</w:t>
      </w:r>
    </w:p>
    <w:p w14:paraId="3ABC6421" w14:textId="77777777" w:rsidR="00870A08" w:rsidRDefault="003A5418">
      <w:pPr>
        <w:pStyle w:val="2"/>
        <w:numPr>
          <w:ilvl w:val="0"/>
          <w:numId w:val="16"/>
        </w:numPr>
      </w:pPr>
      <w:r>
        <w:rPr>
          <w:rFonts w:hint="eastAsia"/>
        </w:rPr>
        <w:t>基本配置</w:t>
      </w:r>
    </w:p>
    <w:p w14:paraId="685A0D78" w14:textId="77777777" w:rsidR="00870A08" w:rsidRDefault="003A5418">
      <w:pPr>
        <w:ind w:firstLineChars="202" w:firstLine="424"/>
      </w:pPr>
      <w:r>
        <w:rPr>
          <w:rFonts w:hint="eastAsia"/>
        </w:rPr>
        <w:t>按照实验编址表为</w:t>
      </w:r>
      <w:r>
        <w:rPr>
          <w:rFonts w:hint="eastAsia"/>
        </w:rPr>
        <w:t>PC</w:t>
      </w:r>
      <w:r>
        <w:rPr>
          <w:rFonts w:hint="eastAsia"/>
        </w:rPr>
        <w:t>机配置</w:t>
      </w:r>
      <w:r>
        <w:rPr>
          <w:rFonts w:hint="eastAsia"/>
        </w:rPr>
        <w:t>IP</w:t>
      </w:r>
      <w:r>
        <w:rPr>
          <w:rFonts w:hint="eastAsia"/>
        </w:rPr>
        <w:t>地址，如下的配置过程适用于所有终端。</w:t>
      </w:r>
    </w:p>
    <w:p w14:paraId="61C3995F" w14:textId="77777777" w:rsidR="00870A08" w:rsidRDefault="003A5418">
      <w:pPr>
        <w:pStyle w:val="aff6"/>
        <w:jc w:val="center"/>
      </w:pPr>
      <w:r>
        <w:rPr>
          <w:rFonts w:hint="eastAsia"/>
          <w:noProof/>
          <w:lang w:val="en-GB"/>
        </w:rPr>
        <w:drawing>
          <wp:inline distT="0" distB="0" distL="0" distR="0" wp14:anchorId="004F015F" wp14:editId="71F44352">
            <wp:extent cx="5057775" cy="3417570"/>
            <wp:effectExtent l="0" t="0" r="0" b="0"/>
            <wp:docPr id="5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2"/>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057775" cy="3417914"/>
                    </a:xfrm>
                    <a:prstGeom prst="rect">
                      <a:avLst/>
                    </a:prstGeom>
                    <a:noFill/>
                    <a:ln>
                      <a:noFill/>
                    </a:ln>
                  </pic:spPr>
                </pic:pic>
              </a:graphicData>
            </a:graphic>
          </wp:inline>
        </w:drawing>
      </w:r>
    </w:p>
    <w:p w14:paraId="27DFB71E" w14:textId="77777777" w:rsidR="00870A08" w:rsidRDefault="003A5418">
      <w:pPr>
        <w:pStyle w:val="aff6"/>
        <w:jc w:val="center"/>
      </w:pPr>
      <w:r>
        <w:rPr>
          <w:rFonts w:hint="eastAsia"/>
        </w:rPr>
        <w:t>图</w:t>
      </w:r>
      <w:r>
        <w:rPr>
          <w:rFonts w:hint="eastAsia"/>
        </w:rPr>
        <w:t>3-4</w:t>
      </w:r>
    </w:p>
    <w:p w14:paraId="4C80B910" w14:textId="77777777" w:rsidR="00870A08" w:rsidRDefault="00870A08">
      <w:pPr>
        <w:ind w:firstLine="420"/>
      </w:pPr>
    </w:p>
    <w:p w14:paraId="01487960" w14:textId="77777777" w:rsidR="00870A08" w:rsidRDefault="003A5418">
      <w:pPr>
        <w:ind w:firstLine="420"/>
      </w:pPr>
      <w:r>
        <w:rPr>
          <w:rFonts w:hint="eastAsia"/>
        </w:rPr>
        <w:t>完成配置后，测试主机之间的连通性。</w:t>
      </w:r>
    </w:p>
    <w:p w14:paraId="54651431" w14:textId="77777777" w:rsidR="00870A08" w:rsidRDefault="003A5418">
      <w:pPr>
        <w:ind w:firstLine="420"/>
      </w:pPr>
      <w:r>
        <w:rPr>
          <w:rFonts w:hint="eastAsia"/>
        </w:rPr>
        <w:t>在</w:t>
      </w:r>
      <w:r>
        <w:rPr>
          <w:rFonts w:hint="eastAsia"/>
        </w:rPr>
        <w:t>PC-1</w:t>
      </w:r>
      <w:r>
        <w:rPr>
          <w:rFonts w:hint="eastAsia"/>
        </w:rPr>
        <w:t>上，使用</w:t>
      </w:r>
      <w:r>
        <w:rPr>
          <w:rFonts w:hint="eastAsia"/>
          <w:b/>
        </w:rPr>
        <w:t>ping</w:t>
      </w:r>
      <w:r>
        <w:rPr>
          <w:rFonts w:hint="eastAsia"/>
        </w:rPr>
        <w:t>命令。</w:t>
      </w:r>
    </w:p>
    <w:p w14:paraId="44C47E1C" w14:textId="77777777" w:rsidR="00870A08" w:rsidRDefault="003A5418">
      <w:pPr>
        <w:pStyle w:val="aff6"/>
      </w:pPr>
      <w:r>
        <w:t>PC&gt;ping 192.168.1.2</w:t>
      </w:r>
    </w:p>
    <w:p w14:paraId="4126C31A" w14:textId="77777777" w:rsidR="00870A08" w:rsidRDefault="003A5418">
      <w:pPr>
        <w:pStyle w:val="aff6"/>
      </w:pPr>
      <w:r>
        <w:t xml:space="preserve">Ping 192.168.1.2: 32 data bytes, Press </w:t>
      </w:r>
      <w:proofErr w:type="spellStart"/>
      <w:r>
        <w:t>Ctrl_C</w:t>
      </w:r>
      <w:proofErr w:type="spellEnd"/>
      <w:r>
        <w:t xml:space="preserve"> to break</w:t>
      </w:r>
    </w:p>
    <w:p w14:paraId="07178880" w14:textId="77777777" w:rsidR="00870A08" w:rsidRDefault="003A5418">
      <w:pPr>
        <w:pStyle w:val="aff6"/>
      </w:pPr>
      <w:r>
        <w:t xml:space="preserve">From 192.168.1.2: bytes=32 seq=1 </w:t>
      </w:r>
      <w:proofErr w:type="spellStart"/>
      <w:r>
        <w:t>ttl</w:t>
      </w:r>
      <w:proofErr w:type="spellEnd"/>
      <w:r>
        <w:t xml:space="preserve">=128 time=15 </w:t>
      </w:r>
      <w:proofErr w:type="spellStart"/>
      <w:r>
        <w:t>ms</w:t>
      </w:r>
      <w:proofErr w:type="spellEnd"/>
    </w:p>
    <w:p w14:paraId="2CDC57FD" w14:textId="77777777" w:rsidR="00870A08" w:rsidRDefault="003A5418">
      <w:pPr>
        <w:pStyle w:val="aff6"/>
      </w:pPr>
      <w:r>
        <w:t xml:space="preserve">From 192.168.1.2: bytes=32 seq=2 </w:t>
      </w:r>
      <w:proofErr w:type="spellStart"/>
      <w:r>
        <w:t>ttl</w:t>
      </w:r>
      <w:proofErr w:type="spellEnd"/>
      <w:r>
        <w:t xml:space="preserve">=128 time&lt;1 </w:t>
      </w:r>
      <w:proofErr w:type="spellStart"/>
      <w:r>
        <w:t>ms</w:t>
      </w:r>
      <w:proofErr w:type="spellEnd"/>
    </w:p>
    <w:p w14:paraId="1C285550" w14:textId="77777777" w:rsidR="00870A08" w:rsidRDefault="003A5418">
      <w:pPr>
        <w:pStyle w:val="aff6"/>
      </w:pPr>
      <w:r>
        <w:t xml:space="preserve">From 192.168.1.2: bytes=32 seq=3 </w:t>
      </w:r>
      <w:proofErr w:type="spellStart"/>
      <w:r>
        <w:t>ttl</w:t>
      </w:r>
      <w:proofErr w:type="spellEnd"/>
      <w:r>
        <w:t xml:space="preserve">=128 time&lt;1 </w:t>
      </w:r>
      <w:proofErr w:type="spellStart"/>
      <w:r>
        <w:t>ms</w:t>
      </w:r>
      <w:proofErr w:type="spellEnd"/>
    </w:p>
    <w:p w14:paraId="525D8DB7" w14:textId="77777777" w:rsidR="00870A08" w:rsidRDefault="003A5418">
      <w:pPr>
        <w:pStyle w:val="aff6"/>
      </w:pPr>
      <w:r>
        <w:lastRenderedPageBreak/>
        <w:t xml:space="preserve">From 192.168.1.2: bytes=32 seq=4 </w:t>
      </w:r>
      <w:proofErr w:type="spellStart"/>
      <w:r>
        <w:t>ttl</w:t>
      </w:r>
      <w:proofErr w:type="spellEnd"/>
      <w:r>
        <w:t xml:space="preserve">=128 time=15 </w:t>
      </w:r>
      <w:proofErr w:type="spellStart"/>
      <w:r>
        <w:t>ms</w:t>
      </w:r>
      <w:proofErr w:type="spellEnd"/>
    </w:p>
    <w:p w14:paraId="6A129366" w14:textId="77777777" w:rsidR="00870A08" w:rsidRDefault="003A5418">
      <w:pPr>
        <w:pStyle w:val="aff6"/>
      </w:pPr>
      <w:r>
        <w:t xml:space="preserve">From 192.168.1.2: bytes=32 seq=5 </w:t>
      </w:r>
      <w:proofErr w:type="spellStart"/>
      <w:r>
        <w:t>ttl</w:t>
      </w:r>
      <w:proofErr w:type="spellEnd"/>
      <w:r>
        <w:t xml:space="preserve">=128 time&lt;1 </w:t>
      </w:r>
      <w:proofErr w:type="spellStart"/>
      <w:r>
        <w:t>ms</w:t>
      </w:r>
      <w:proofErr w:type="spellEnd"/>
    </w:p>
    <w:p w14:paraId="65AD9BCD" w14:textId="77777777" w:rsidR="00870A08" w:rsidRDefault="003A5418">
      <w:pPr>
        <w:pStyle w:val="aff6"/>
      </w:pPr>
      <w:r>
        <w:t>--- 192.168.1.2 ping statistics ---</w:t>
      </w:r>
    </w:p>
    <w:p w14:paraId="503EE8F4" w14:textId="77777777" w:rsidR="00870A08" w:rsidRDefault="003A5418">
      <w:pPr>
        <w:pStyle w:val="aff6"/>
      </w:pPr>
      <w:r>
        <w:t xml:space="preserve">  5 packet(s) transmitted</w:t>
      </w:r>
    </w:p>
    <w:p w14:paraId="187BBE8C" w14:textId="77777777" w:rsidR="00870A08" w:rsidRDefault="003A5418">
      <w:pPr>
        <w:pStyle w:val="aff6"/>
      </w:pPr>
      <w:r>
        <w:t xml:space="preserve">  5 packet(s) received</w:t>
      </w:r>
    </w:p>
    <w:p w14:paraId="5E49B588" w14:textId="77777777" w:rsidR="00870A08" w:rsidRDefault="003A5418">
      <w:pPr>
        <w:pStyle w:val="aff6"/>
      </w:pPr>
      <w:r>
        <w:t xml:space="preserve">  0.00% packet loss</w:t>
      </w:r>
    </w:p>
    <w:p w14:paraId="4CC616D8" w14:textId="77777777" w:rsidR="00870A08" w:rsidRDefault="003A5418">
      <w:pPr>
        <w:pStyle w:val="aff6"/>
      </w:pPr>
      <w:r>
        <w:t xml:space="preserve">  round-trip min/avg/max = 0/6/15 </w:t>
      </w:r>
      <w:proofErr w:type="spellStart"/>
      <w:r>
        <w:t>ms</w:t>
      </w:r>
      <w:proofErr w:type="spellEnd"/>
    </w:p>
    <w:p w14:paraId="666740A5" w14:textId="77777777" w:rsidR="00870A08" w:rsidRDefault="00870A08">
      <w:pPr>
        <w:pStyle w:val="aff6"/>
      </w:pPr>
    </w:p>
    <w:p w14:paraId="2227F487" w14:textId="77777777" w:rsidR="00870A08" w:rsidRDefault="003A5418">
      <w:pPr>
        <w:ind w:firstLine="420"/>
      </w:pPr>
      <w:r>
        <w:rPr>
          <w:rFonts w:hint="eastAsia"/>
        </w:rPr>
        <w:t>可以观察到，此时</w:t>
      </w:r>
      <w:r>
        <w:rPr>
          <w:rFonts w:hint="eastAsia"/>
        </w:rPr>
        <w:t>PC-1</w:t>
      </w:r>
      <w:r>
        <w:rPr>
          <w:rFonts w:hint="eastAsia"/>
        </w:rPr>
        <w:t>访问其他主机通信正常，其他主机上测试过程省略。</w:t>
      </w:r>
    </w:p>
    <w:p w14:paraId="71DC98CF" w14:textId="77777777" w:rsidR="00870A08" w:rsidRDefault="003A5418">
      <w:pPr>
        <w:ind w:firstLine="420"/>
      </w:pPr>
      <w:r>
        <w:rPr>
          <w:rFonts w:hint="eastAsia"/>
        </w:rPr>
        <w:t>在没有定义</w:t>
      </w:r>
      <w:r>
        <w:rPr>
          <w:rFonts w:hint="eastAsia"/>
        </w:rPr>
        <w:t>VLAN</w:t>
      </w:r>
      <w:r>
        <w:rPr>
          <w:rFonts w:hint="eastAsia"/>
        </w:rPr>
        <w:t>及接口类型之前，交换机上所有接口，默认的情况下，都是</w:t>
      </w:r>
      <w:r>
        <w:rPr>
          <w:rFonts w:hint="eastAsia"/>
        </w:rPr>
        <w:t>Hybrid</w:t>
      </w:r>
      <w:r>
        <w:rPr>
          <w:rFonts w:hint="eastAsia"/>
        </w:rPr>
        <w:t>类型，接口的</w:t>
      </w:r>
      <w:r>
        <w:rPr>
          <w:rFonts w:hint="eastAsia"/>
        </w:rPr>
        <w:t>PVID</w:t>
      </w:r>
      <w:r>
        <w:rPr>
          <w:rFonts w:hint="eastAsia"/>
        </w:rPr>
        <w:t>是</w:t>
      </w:r>
      <w:r>
        <w:rPr>
          <w:rFonts w:hint="eastAsia"/>
        </w:rPr>
        <w:t>VLAN 1</w:t>
      </w:r>
      <w:r>
        <w:rPr>
          <w:rFonts w:hint="eastAsia"/>
        </w:rPr>
        <w:t>，即所有接口收到没有标签的二层数据帧，都被转发到</w:t>
      </w:r>
      <w:r>
        <w:rPr>
          <w:rFonts w:hint="eastAsia"/>
        </w:rPr>
        <w:t>VLAN 1</w:t>
      </w:r>
      <w:r>
        <w:rPr>
          <w:rFonts w:hint="eastAsia"/>
        </w:rPr>
        <w:t>中，并继续以</w:t>
      </w:r>
      <w:r>
        <w:rPr>
          <w:rFonts w:hint="eastAsia"/>
        </w:rPr>
        <w:t>Untagged</w:t>
      </w:r>
      <w:r>
        <w:rPr>
          <w:rFonts w:hint="eastAsia"/>
        </w:rPr>
        <w:t>的</w:t>
      </w:r>
      <w:proofErr w:type="gramStart"/>
      <w:r>
        <w:rPr>
          <w:rFonts w:hint="eastAsia"/>
        </w:rPr>
        <w:t>方式把帧发送</w:t>
      </w:r>
      <w:proofErr w:type="gramEnd"/>
      <w:r>
        <w:rPr>
          <w:rFonts w:hint="eastAsia"/>
        </w:rPr>
        <w:t>至同为</w:t>
      </w:r>
      <w:r>
        <w:rPr>
          <w:rFonts w:hint="eastAsia"/>
        </w:rPr>
        <w:t>VLAN 1</w:t>
      </w:r>
      <w:r>
        <w:rPr>
          <w:rFonts w:hint="eastAsia"/>
        </w:rPr>
        <w:t>的其它接口。所以，即使未做任何配置，主机之间默认仍然可以互相通信。</w:t>
      </w:r>
    </w:p>
    <w:p w14:paraId="36DF3F20" w14:textId="77777777" w:rsidR="00870A08" w:rsidRDefault="003A5418">
      <w:pPr>
        <w:ind w:firstLine="420"/>
      </w:pPr>
      <w:r>
        <w:rPr>
          <w:rFonts w:hint="eastAsia"/>
        </w:rPr>
        <w:t>在</w:t>
      </w:r>
      <w:r>
        <w:rPr>
          <w:rFonts w:hint="eastAsia"/>
        </w:rPr>
        <w:t>S1</w:t>
      </w:r>
      <w:r>
        <w:rPr>
          <w:rFonts w:hint="eastAsia"/>
        </w:rPr>
        <w:t>上使用命令</w:t>
      </w:r>
      <w:r>
        <w:rPr>
          <w:rFonts w:hint="eastAsia"/>
          <w:b/>
        </w:rPr>
        <w:t xml:space="preserve">display port </w:t>
      </w:r>
      <w:proofErr w:type="spellStart"/>
      <w:r>
        <w:rPr>
          <w:rFonts w:hint="eastAsia"/>
          <w:b/>
        </w:rPr>
        <w:t>vlan</w:t>
      </w:r>
      <w:proofErr w:type="spellEnd"/>
      <w:r>
        <w:rPr>
          <w:rFonts w:hint="eastAsia"/>
        </w:rPr>
        <w:t>查看接口的默认类型。</w:t>
      </w:r>
    </w:p>
    <w:p w14:paraId="2D858744" w14:textId="77777777" w:rsidR="00870A08" w:rsidRDefault="003A5418">
      <w:pPr>
        <w:pStyle w:val="aff6"/>
        <w:rPr>
          <w:rFonts w:eastAsiaTheme="minorEastAsia"/>
        </w:rPr>
      </w:pPr>
      <w:r>
        <w:rPr>
          <w:rFonts w:eastAsiaTheme="minorEastAsia"/>
        </w:rPr>
        <w:t xml:space="preserve">&lt;S1&gt;display port </w:t>
      </w:r>
      <w:proofErr w:type="spellStart"/>
      <w:r>
        <w:rPr>
          <w:rFonts w:eastAsiaTheme="minorEastAsia"/>
        </w:rPr>
        <w:t>vlan</w:t>
      </w:r>
      <w:proofErr w:type="spellEnd"/>
      <w:r>
        <w:rPr>
          <w:rFonts w:eastAsiaTheme="minorEastAsia"/>
        </w:rPr>
        <w:t xml:space="preserve"> </w:t>
      </w:r>
    </w:p>
    <w:p w14:paraId="76A310F8" w14:textId="77777777" w:rsidR="00870A08" w:rsidRDefault="003A5418">
      <w:pPr>
        <w:pStyle w:val="aff6"/>
        <w:rPr>
          <w:rFonts w:eastAsiaTheme="minorEastAsia"/>
        </w:rPr>
      </w:pPr>
      <w:r>
        <w:rPr>
          <w:rFonts w:eastAsiaTheme="minorEastAsia"/>
        </w:rPr>
        <w:t xml:space="preserve">Port                    Link Type    </w:t>
      </w:r>
      <w:proofErr w:type="gramStart"/>
      <w:r>
        <w:rPr>
          <w:rFonts w:eastAsiaTheme="minorEastAsia"/>
        </w:rPr>
        <w:t>PVID  Trunk</w:t>
      </w:r>
      <w:proofErr w:type="gramEnd"/>
      <w:r>
        <w:rPr>
          <w:rFonts w:eastAsiaTheme="minorEastAsia"/>
        </w:rPr>
        <w:t xml:space="preserve"> VLAN List</w:t>
      </w:r>
    </w:p>
    <w:p w14:paraId="68CEEF0E" w14:textId="77777777" w:rsidR="00870A08" w:rsidRDefault="003A5418">
      <w:pPr>
        <w:pStyle w:val="aff6"/>
        <w:rPr>
          <w:rFonts w:eastAsiaTheme="minorEastAsia"/>
        </w:rPr>
      </w:pPr>
      <w:r>
        <w:rPr>
          <w:rFonts w:eastAsiaTheme="minorEastAsia"/>
        </w:rPr>
        <w:t>----------------------------------------------------------------------------</w:t>
      </w:r>
    </w:p>
    <w:p w14:paraId="65B5DAC1" w14:textId="77777777" w:rsidR="00870A08" w:rsidRDefault="003A5418">
      <w:pPr>
        <w:pStyle w:val="aff6"/>
        <w:rPr>
          <w:rFonts w:eastAsiaTheme="minorEastAsia"/>
        </w:rPr>
      </w:pPr>
      <w:r>
        <w:rPr>
          <w:rFonts w:eastAsiaTheme="minorEastAsia"/>
        </w:rPr>
        <w:t xml:space="preserve">Ethernet0/0/1           hybrid       1     -                                   </w:t>
      </w:r>
    </w:p>
    <w:p w14:paraId="0C9602D2" w14:textId="77777777" w:rsidR="00870A08" w:rsidRDefault="003A5418">
      <w:pPr>
        <w:pStyle w:val="aff6"/>
        <w:rPr>
          <w:rFonts w:eastAsiaTheme="minorEastAsia"/>
        </w:rPr>
      </w:pPr>
      <w:r>
        <w:rPr>
          <w:rFonts w:eastAsiaTheme="minorEastAsia"/>
        </w:rPr>
        <w:t xml:space="preserve">Ethernet0/0/2           hybrid       1     -                                   </w:t>
      </w:r>
    </w:p>
    <w:p w14:paraId="71F6EA8F" w14:textId="77777777" w:rsidR="00870A08" w:rsidRDefault="003A5418">
      <w:pPr>
        <w:pStyle w:val="aff6"/>
        <w:rPr>
          <w:rFonts w:eastAsiaTheme="minorEastAsia"/>
        </w:rPr>
      </w:pPr>
      <w:r>
        <w:rPr>
          <w:rFonts w:eastAsiaTheme="minorEastAsia"/>
        </w:rPr>
        <w:t xml:space="preserve">Ethernet0/0/3           hybrid       1     -                                   </w:t>
      </w:r>
    </w:p>
    <w:p w14:paraId="2891599A" w14:textId="77777777" w:rsidR="00870A08" w:rsidRDefault="003A5418">
      <w:pPr>
        <w:pStyle w:val="aff6"/>
        <w:rPr>
          <w:rFonts w:eastAsiaTheme="minorEastAsia"/>
        </w:rPr>
      </w:pPr>
      <w:r>
        <w:rPr>
          <w:rFonts w:eastAsiaTheme="minorEastAsia"/>
        </w:rPr>
        <w:t xml:space="preserve">Ethernet0/0/4           hybrid       1     -                                   </w:t>
      </w:r>
    </w:p>
    <w:p w14:paraId="6B2720EA" w14:textId="77777777" w:rsidR="00870A08" w:rsidRDefault="003A5418">
      <w:pPr>
        <w:pStyle w:val="aff6"/>
        <w:rPr>
          <w:rFonts w:eastAsiaTheme="minorEastAsia"/>
        </w:rPr>
      </w:pPr>
      <w:r>
        <w:rPr>
          <w:rFonts w:eastAsiaTheme="minorEastAsia"/>
        </w:rPr>
        <w:t xml:space="preserve">Ethernet0/0/5           hybrid       1     -                                   </w:t>
      </w:r>
    </w:p>
    <w:p w14:paraId="5726A525" w14:textId="77777777" w:rsidR="00870A08" w:rsidRDefault="003A5418">
      <w:pPr>
        <w:pStyle w:val="aff6"/>
        <w:rPr>
          <w:rFonts w:eastAsiaTheme="minorEastAsia"/>
        </w:rPr>
      </w:pPr>
      <w:r>
        <w:rPr>
          <w:rFonts w:eastAsiaTheme="minorEastAsia"/>
        </w:rPr>
        <w:t xml:space="preserve">Ethernet0/0/6           hybrid       1     -                                   </w:t>
      </w:r>
    </w:p>
    <w:p w14:paraId="009A6B44" w14:textId="77777777" w:rsidR="00870A08" w:rsidRDefault="003A5418">
      <w:pPr>
        <w:ind w:firstLineChars="0" w:firstLine="0"/>
      </w:pPr>
      <w:r>
        <w:rPr>
          <w:rFonts w:hint="eastAsia"/>
        </w:rPr>
        <w:t>……</w:t>
      </w:r>
    </w:p>
    <w:p w14:paraId="3F11B59E" w14:textId="77777777" w:rsidR="00870A08" w:rsidRDefault="00870A08">
      <w:pPr>
        <w:ind w:firstLineChars="0" w:firstLine="0"/>
      </w:pPr>
    </w:p>
    <w:p w14:paraId="257144CB" w14:textId="77777777" w:rsidR="00870A08" w:rsidRDefault="003A5418">
      <w:pPr>
        <w:ind w:firstLine="420"/>
      </w:pPr>
      <w:r>
        <w:rPr>
          <w:rFonts w:hint="eastAsia"/>
        </w:rPr>
        <w:t>可以观察到，接口默认是</w:t>
      </w:r>
      <w:r>
        <w:rPr>
          <w:rFonts w:hint="eastAsia"/>
        </w:rPr>
        <w:t>Hybrid</w:t>
      </w:r>
      <w:r>
        <w:rPr>
          <w:rFonts w:hint="eastAsia"/>
        </w:rPr>
        <w:t>类型，接口</w:t>
      </w:r>
      <w:r>
        <w:rPr>
          <w:rFonts w:hint="eastAsia"/>
        </w:rPr>
        <w:t>PVID</w:t>
      </w:r>
      <w:r>
        <w:rPr>
          <w:rFonts w:hint="eastAsia"/>
        </w:rPr>
        <w:t>是</w:t>
      </w:r>
      <w:r>
        <w:rPr>
          <w:rFonts w:hint="eastAsia"/>
        </w:rPr>
        <w:t>VLAN 1</w:t>
      </w:r>
      <w:r>
        <w:rPr>
          <w:rFonts w:hint="eastAsia"/>
        </w:rPr>
        <w:t>，其他接口也一样。</w:t>
      </w:r>
    </w:p>
    <w:p w14:paraId="0568EF40" w14:textId="77777777" w:rsidR="00870A08" w:rsidRDefault="003A5418">
      <w:pPr>
        <w:ind w:firstLine="420"/>
      </w:pPr>
      <w:r>
        <w:rPr>
          <w:rFonts w:hint="eastAsia"/>
        </w:rPr>
        <w:t>在交换机上使用命令</w:t>
      </w:r>
      <w:r>
        <w:rPr>
          <w:rFonts w:hint="eastAsia"/>
          <w:b/>
        </w:rPr>
        <w:t xml:space="preserve">display </w:t>
      </w:r>
      <w:proofErr w:type="spellStart"/>
      <w:r>
        <w:rPr>
          <w:rFonts w:hint="eastAsia"/>
          <w:b/>
        </w:rPr>
        <w:t>vlan</w:t>
      </w:r>
      <w:proofErr w:type="spellEnd"/>
      <w:r>
        <w:rPr>
          <w:rFonts w:hint="eastAsia"/>
        </w:rPr>
        <w:t xml:space="preserve"> </w:t>
      </w:r>
      <w:r>
        <w:rPr>
          <w:rFonts w:hint="eastAsia"/>
        </w:rPr>
        <w:t>查看接口和所属</w:t>
      </w:r>
      <w:r>
        <w:rPr>
          <w:rFonts w:hint="eastAsia"/>
        </w:rPr>
        <w:t>VLAN</w:t>
      </w:r>
      <w:r>
        <w:rPr>
          <w:rFonts w:hint="eastAsia"/>
        </w:rPr>
        <w:t>的对应关系。</w:t>
      </w:r>
    </w:p>
    <w:p w14:paraId="25AF1303" w14:textId="77777777" w:rsidR="00870A08" w:rsidRDefault="003A5418">
      <w:pPr>
        <w:pStyle w:val="aff6"/>
        <w:rPr>
          <w:rFonts w:eastAsiaTheme="minorEastAsia"/>
        </w:rPr>
      </w:pPr>
      <w:r>
        <w:rPr>
          <w:rFonts w:eastAsiaTheme="minorEastAsia"/>
        </w:rPr>
        <w:t>[S</w:t>
      </w:r>
      <w:proofErr w:type="gramStart"/>
      <w:r>
        <w:rPr>
          <w:rFonts w:eastAsiaTheme="minorEastAsia"/>
        </w:rPr>
        <w:t>1]dis</w:t>
      </w:r>
      <w:r>
        <w:rPr>
          <w:rFonts w:eastAsiaTheme="minorEastAsia" w:hint="eastAsia"/>
        </w:rPr>
        <w:t>play</w:t>
      </w:r>
      <w:proofErr w:type="gramEnd"/>
      <w:r>
        <w:rPr>
          <w:rFonts w:eastAsiaTheme="minorEastAsia"/>
        </w:rPr>
        <w:t xml:space="preserve"> </w:t>
      </w:r>
      <w:proofErr w:type="spellStart"/>
      <w:r>
        <w:rPr>
          <w:rFonts w:eastAsiaTheme="minorEastAsia"/>
        </w:rPr>
        <w:t>vlan</w:t>
      </w:r>
      <w:proofErr w:type="spellEnd"/>
    </w:p>
    <w:p w14:paraId="48792CBC" w14:textId="77777777" w:rsidR="00870A08" w:rsidRDefault="003A5418">
      <w:pPr>
        <w:pStyle w:val="aff6"/>
        <w:rPr>
          <w:rFonts w:eastAsiaTheme="minorEastAsia"/>
        </w:rPr>
      </w:pPr>
      <w:r>
        <w:rPr>
          <w:rFonts w:eastAsiaTheme="minorEastAsia"/>
        </w:rPr>
        <w:lastRenderedPageBreak/>
        <w:t xml:space="preserve">The total number of </w:t>
      </w:r>
      <w:proofErr w:type="spellStart"/>
      <w:r>
        <w:rPr>
          <w:rFonts w:eastAsiaTheme="minorEastAsia"/>
        </w:rPr>
        <w:t>vlans</w:t>
      </w:r>
      <w:proofErr w:type="spellEnd"/>
      <w:r>
        <w:rPr>
          <w:rFonts w:eastAsiaTheme="minorEastAsia"/>
        </w:rPr>
        <w:t xml:space="preserve"> </w:t>
      </w:r>
      <w:proofErr w:type="gramStart"/>
      <w:r>
        <w:rPr>
          <w:rFonts w:eastAsiaTheme="minorEastAsia"/>
        </w:rPr>
        <w:t>is :</w:t>
      </w:r>
      <w:proofErr w:type="gramEnd"/>
      <w:r>
        <w:rPr>
          <w:rFonts w:eastAsiaTheme="minorEastAsia"/>
        </w:rPr>
        <w:t xml:space="preserve"> 1</w:t>
      </w:r>
    </w:p>
    <w:p w14:paraId="6BB60F8C" w14:textId="77777777" w:rsidR="00870A08" w:rsidRDefault="003A5418">
      <w:pPr>
        <w:pStyle w:val="aff6"/>
        <w:rPr>
          <w:rFonts w:eastAsiaTheme="minorEastAsia"/>
        </w:rPr>
      </w:pPr>
      <w:r>
        <w:rPr>
          <w:rFonts w:eastAsiaTheme="minorEastAsia"/>
        </w:rPr>
        <w:t>----------------------------------------------------------------------------</w:t>
      </w:r>
    </w:p>
    <w:p w14:paraId="427F533D" w14:textId="77777777" w:rsidR="00870A08" w:rsidRDefault="003A5418">
      <w:pPr>
        <w:pStyle w:val="aff6"/>
        <w:rPr>
          <w:rFonts w:eastAsiaTheme="minorEastAsia"/>
        </w:rPr>
      </w:pPr>
      <w:r>
        <w:rPr>
          <w:rFonts w:eastAsiaTheme="minorEastAsia"/>
        </w:rPr>
        <w:t xml:space="preserve">U: </w:t>
      </w:r>
      <w:proofErr w:type="gramStart"/>
      <w:r>
        <w:rPr>
          <w:rFonts w:eastAsiaTheme="minorEastAsia"/>
        </w:rPr>
        <w:t xml:space="preserve">Up;   </w:t>
      </w:r>
      <w:proofErr w:type="gramEnd"/>
      <w:r>
        <w:rPr>
          <w:rFonts w:eastAsiaTheme="minorEastAsia"/>
        </w:rPr>
        <w:t xml:space="preserve">      D: Down;         TG: Tagged;         UT: Untagged;</w:t>
      </w:r>
    </w:p>
    <w:p w14:paraId="29A91BDC" w14:textId="77777777" w:rsidR="00870A08" w:rsidRDefault="003A5418">
      <w:pPr>
        <w:pStyle w:val="aff6"/>
        <w:rPr>
          <w:rFonts w:eastAsiaTheme="minorEastAsia"/>
        </w:rPr>
      </w:pPr>
      <w:r>
        <w:rPr>
          <w:rFonts w:eastAsiaTheme="minorEastAsia"/>
        </w:rPr>
        <w:t xml:space="preserve">MP: </w:t>
      </w:r>
      <w:proofErr w:type="spellStart"/>
      <w:r>
        <w:rPr>
          <w:rFonts w:eastAsiaTheme="minorEastAsia"/>
        </w:rPr>
        <w:t>Vlan</w:t>
      </w:r>
      <w:proofErr w:type="spellEnd"/>
      <w:r>
        <w:rPr>
          <w:rFonts w:eastAsiaTheme="minorEastAsia"/>
        </w:rPr>
        <w:t>-</w:t>
      </w:r>
      <w:proofErr w:type="gramStart"/>
      <w:r>
        <w:rPr>
          <w:rFonts w:eastAsiaTheme="minorEastAsia"/>
        </w:rPr>
        <w:t xml:space="preserve">mapping;   </w:t>
      </w:r>
      <w:proofErr w:type="gramEnd"/>
      <w:r>
        <w:rPr>
          <w:rFonts w:eastAsiaTheme="minorEastAsia"/>
        </w:rPr>
        <w:t xml:space="preserve">            ST: </w:t>
      </w:r>
      <w:proofErr w:type="spellStart"/>
      <w:r>
        <w:rPr>
          <w:rFonts w:eastAsiaTheme="minorEastAsia"/>
        </w:rPr>
        <w:t>Vlan</w:t>
      </w:r>
      <w:proofErr w:type="spellEnd"/>
      <w:r>
        <w:rPr>
          <w:rFonts w:eastAsiaTheme="minorEastAsia"/>
        </w:rPr>
        <w:t>-stacking;</w:t>
      </w:r>
    </w:p>
    <w:p w14:paraId="579E9273" w14:textId="77777777" w:rsidR="00870A08" w:rsidRDefault="003A5418">
      <w:pPr>
        <w:pStyle w:val="aff6"/>
        <w:rPr>
          <w:rFonts w:eastAsiaTheme="minorEastAsia"/>
        </w:rPr>
      </w:pPr>
      <w:r>
        <w:rPr>
          <w:rFonts w:eastAsiaTheme="minorEastAsia"/>
        </w:rPr>
        <w:t xml:space="preserve">#: </w:t>
      </w:r>
      <w:proofErr w:type="spellStart"/>
      <w:r>
        <w:rPr>
          <w:rFonts w:eastAsiaTheme="minorEastAsia"/>
        </w:rPr>
        <w:t>ProtocolTransparent-</w:t>
      </w:r>
      <w:proofErr w:type="gramStart"/>
      <w:r>
        <w:rPr>
          <w:rFonts w:eastAsiaTheme="minorEastAsia"/>
        </w:rPr>
        <w:t>vlan</w:t>
      </w:r>
      <w:proofErr w:type="spellEnd"/>
      <w:r>
        <w:rPr>
          <w:rFonts w:eastAsiaTheme="minorEastAsia"/>
        </w:rPr>
        <w:t xml:space="preserve">;   </w:t>
      </w:r>
      <w:proofErr w:type="gramEnd"/>
      <w:r>
        <w:rPr>
          <w:rFonts w:eastAsiaTheme="minorEastAsia"/>
        </w:rPr>
        <w:t xml:space="preserve"> *: Management-</w:t>
      </w:r>
      <w:proofErr w:type="spellStart"/>
      <w:r>
        <w:rPr>
          <w:rFonts w:eastAsiaTheme="minorEastAsia"/>
        </w:rPr>
        <w:t>vlan</w:t>
      </w:r>
      <w:proofErr w:type="spellEnd"/>
      <w:r>
        <w:rPr>
          <w:rFonts w:eastAsiaTheme="minorEastAsia"/>
        </w:rPr>
        <w:t>;</w:t>
      </w:r>
    </w:p>
    <w:p w14:paraId="79652336" w14:textId="77777777" w:rsidR="00870A08" w:rsidRDefault="003A5418">
      <w:pPr>
        <w:pStyle w:val="aff6"/>
        <w:rPr>
          <w:rFonts w:eastAsiaTheme="minorEastAsia"/>
        </w:rPr>
      </w:pPr>
      <w:r>
        <w:rPr>
          <w:rFonts w:eastAsiaTheme="minorEastAsia"/>
        </w:rPr>
        <w:t>----------------------------------------------------------------------------</w:t>
      </w:r>
    </w:p>
    <w:p w14:paraId="3804BBDD" w14:textId="77777777" w:rsidR="00870A08" w:rsidRDefault="003A5418">
      <w:pPr>
        <w:pStyle w:val="aff6"/>
        <w:rPr>
          <w:rFonts w:eastAsiaTheme="minorEastAsia"/>
        </w:rPr>
      </w:pPr>
      <w:proofErr w:type="gramStart"/>
      <w:r>
        <w:rPr>
          <w:rFonts w:eastAsiaTheme="minorEastAsia"/>
        </w:rPr>
        <w:t>VID  Type</w:t>
      </w:r>
      <w:proofErr w:type="gramEnd"/>
      <w:r>
        <w:rPr>
          <w:rFonts w:eastAsiaTheme="minorEastAsia"/>
        </w:rPr>
        <w:t xml:space="preserve">    Ports                </w:t>
      </w:r>
    </w:p>
    <w:p w14:paraId="28A7E0D5" w14:textId="77777777" w:rsidR="00870A08" w:rsidRDefault="003A5418">
      <w:pPr>
        <w:pStyle w:val="aff6"/>
        <w:rPr>
          <w:rFonts w:eastAsiaTheme="minorEastAsia"/>
        </w:rPr>
      </w:pPr>
      <w:r>
        <w:rPr>
          <w:rFonts w:eastAsiaTheme="minorEastAsia"/>
        </w:rPr>
        <w:t>----------------------------------------------------------------------------</w:t>
      </w:r>
    </w:p>
    <w:p w14:paraId="4B691329" w14:textId="77777777" w:rsidR="00870A08" w:rsidRDefault="003A5418">
      <w:pPr>
        <w:pStyle w:val="aff6"/>
        <w:rPr>
          <w:rFonts w:eastAsiaTheme="minorEastAsia"/>
        </w:rPr>
      </w:pPr>
      <w:r>
        <w:rPr>
          <w:rFonts w:eastAsiaTheme="minorEastAsia"/>
          <w:shd w:val="pct10" w:color="auto" w:fill="FFFFFF"/>
        </w:rPr>
        <w:t xml:space="preserve">1    </w:t>
      </w:r>
      <w:proofErr w:type="gramStart"/>
      <w:r>
        <w:rPr>
          <w:rFonts w:eastAsiaTheme="minorEastAsia"/>
          <w:shd w:val="pct10" w:color="auto" w:fill="FFFFFF"/>
        </w:rPr>
        <w:t>common  UT</w:t>
      </w:r>
      <w:proofErr w:type="gramEnd"/>
      <w:r>
        <w:rPr>
          <w:rFonts w:eastAsiaTheme="minorEastAsia"/>
          <w:shd w:val="pct10" w:color="auto" w:fill="FFFFFF"/>
        </w:rPr>
        <w:t xml:space="preserve">:Eth0/0/1(U)     Eth0/0/2(U)     Eth0/0/3(U)     Eth0/0/4(U) </w:t>
      </w:r>
      <w:r>
        <w:rPr>
          <w:rFonts w:eastAsiaTheme="minorEastAsia"/>
        </w:rPr>
        <w:t xml:space="preserve">    </w:t>
      </w:r>
    </w:p>
    <w:p w14:paraId="1910E630" w14:textId="77777777" w:rsidR="00870A08" w:rsidRDefault="003A5418">
      <w:pPr>
        <w:pStyle w:val="aff6"/>
        <w:rPr>
          <w:rFonts w:eastAsiaTheme="minorEastAsia"/>
        </w:rPr>
      </w:pPr>
      <w:r>
        <w:rPr>
          <w:rFonts w:eastAsiaTheme="minorEastAsia"/>
        </w:rPr>
        <w:t xml:space="preserve">                Eth0/0/5(D)     Eth0/0/6(D)     Eth0/0/7(D)     Eth0/0/8(D)     </w:t>
      </w:r>
    </w:p>
    <w:p w14:paraId="385B6E32" w14:textId="77777777" w:rsidR="00870A08" w:rsidRDefault="003A5418">
      <w:pPr>
        <w:pStyle w:val="aff6"/>
        <w:rPr>
          <w:rFonts w:eastAsiaTheme="minorEastAsia"/>
        </w:rPr>
      </w:pPr>
      <w:r>
        <w:rPr>
          <w:rFonts w:eastAsiaTheme="minorEastAsia"/>
        </w:rPr>
        <w:t xml:space="preserve">                Eth0/0/9(D)     Eth0/0/10(D)    Eth0/0/11(D)    Eth0/0/12(D)    </w:t>
      </w:r>
    </w:p>
    <w:p w14:paraId="269F34D4" w14:textId="77777777" w:rsidR="00870A08" w:rsidRDefault="003A5418">
      <w:pPr>
        <w:pStyle w:val="aff6"/>
        <w:rPr>
          <w:rFonts w:eastAsiaTheme="minorEastAsia"/>
        </w:rPr>
      </w:pPr>
      <w:r>
        <w:rPr>
          <w:rFonts w:eastAsiaTheme="minorEastAsia"/>
        </w:rPr>
        <w:t xml:space="preserve">                Eth0/0/13(D)    Eth0/0/14(D)    Eth0/0/15(D)    Eth0/0/16(D)    </w:t>
      </w:r>
    </w:p>
    <w:p w14:paraId="44BA797D" w14:textId="77777777" w:rsidR="00870A08" w:rsidRDefault="003A5418">
      <w:pPr>
        <w:pStyle w:val="aff6"/>
        <w:rPr>
          <w:rFonts w:eastAsiaTheme="minorEastAsia"/>
        </w:rPr>
      </w:pPr>
      <w:r>
        <w:rPr>
          <w:rFonts w:eastAsiaTheme="minorEastAsia"/>
        </w:rPr>
        <w:t xml:space="preserve">                Eth0/0/17(D)    Eth0/0/18(D)    Eth0/0/19(D)    Eth0/0/20(D)    </w:t>
      </w:r>
    </w:p>
    <w:p w14:paraId="40D38D65" w14:textId="77777777" w:rsidR="00870A08" w:rsidRDefault="003A5418">
      <w:pPr>
        <w:pStyle w:val="aff6"/>
        <w:rPr>
          <w:rFonts w:eastAsiaTheme="minorEastAsia"/>
        </w:rPr>
      </w:pPr>
      <w:r>
        <w:rPr>
          <w:rFonts w:eastAsiaTheme="minorEastAsia"/>
        </w:rPr>
        <w:t xml:space="preserve">                Eth0/0/21(D)    Eth0/0/22(D)    GE0/0/1(D)      GE0/0/2(D)      </w:t>
      </w:r>
    </w:p>
    <w:p w14:paraId="0EE4457E" w14:textId="77777777" w:rsidR="00870A08" w:rsidRDefault="00870A08">
      <w:pPr>
        <w:pStyle w:val="aff6"/>
        <w:rPr>
          <w:rFonts w:eastAsiaTheme="minorEastAsia"/>
        </w:rPr>
      </w:pPr>
    </w:p>
    <w:p w14:paraId="664AB888" w14:textId="77777777" w:rsidR="00870A08" w:rsidRDefault="003A5418">
      <w:pPr>
        <w:pStyle w:val="aff6"/>
        <w:rPr>
          <w:rFonts w:eastAsiaTheme="minorEastAsia"/>
        </w:rPr>
      </w:pPr>
      <w:proofErr w:type="gramStart"/>
      <w:r>
        <w:rPr>
          <w:rFonts w:eastAsiaTheme="minorEastAsia"/>
        </w:rPr>
        <w:t>VID  Status</w:t>
      </w:r>
      <w:proofErr w:type="gramEnd"/>
      <w:r>
        <w:rPr>
          <w:rFonts w:eastAsiaTheme="minorEastAsia"/>
        </w:rPr>
        <w:t xml:space="preserve">  Property      MAC-LRN Statistics Description      </w:t>
      </w:r>
    </w:p>
    <w:p w14:paraId="5B96175D" w14:textId="77777777" w:rsidR="00870A08" w:rsidRDefault="003A5418">
      <w:pPr>
        <w:pStyle w:val="aff6"/>
        <w:rPr>
          <w:rFonts w:eastAsiaTheme="minorEastAsia"/>
        </w:rPr>
      </w:pPr>
      <w:r>
        <w:rPr>
          <w:rFonts w:eastAsiaTheme="minorEastAsia"/>
        </w:rPr>
        <w:t>----------------------------------------------------------------------------</w:t>
      </w:r>
    </w:p>
    <w:p w14:paraId="280B4273" w14:textId="77777777" w:rsidR="00870A08" w:rsidRDefault="003A5418">
      <w:pPr>
        <w:pStyle w:val="aff6"/>
        <w:rPr>
          <w:rFonts w:eastAsiaTheme="minorEastAsia"/>
        </w:rPr>
      </w:pPr>
      <w:r>
        <w:rPr>
          <w:rFonts w:eastAsiaTheme="minorEastAsia"/>
        </w:rPr>
        <w:t xml:space="preserve">1    </w:t>
      </w:r>
      <w:proofErr w:type="gramStart"/>
      <w:r>
        <w:rPr>
          <w:rFonts w:eastAsiaTheme="minorEastAsia"/>
        </w:rPr>
        <w:t>enable  default</w:t>
      </w:r>
      <w:proofErr w:type="gramEnd"/>
      <w:r>
        <w:rPr>
          <w:rFonts w:eastAsiaTheme="minorEastAsia"/>
        </w:rPr>
        <w:t xml:space="preserve">       enable  disable    VLAN 0001 </w:t>
      </w:r>
    </w:p>
    <w:p w14:paraId="5300EC53" w14:textId="77777777" w:rsidR="00870A08" w:rsidRDefault="00870A08">
      <w:pPr>
        <w:pStyle w:val="aff6"/>
        <w:rPr>
          <w:rFonts w:eastAsiaTheme="minorEastAsia"/>
        </w:rPr>
      </w:pPr>
    </w:p>
    <w:p w14:paraId="65770EFB" w14:textId="77777777" w:rsidR="00870A08" w:rsidRDefault="003A5418">
      <w:pPr>
        <w:ind w:firstLine="420"/>
      </w:pPr>
      <w:r>
        <w:rPr>
          <w:rFonts w:hint="eastAsia"/>
        </w:rPr>
        <w:t>可以观察到，所有接口都默认属于</w:t>
      </w:r>
      <w:r>
        <w:rPr>
          <w:rFonts w:hint="eastAsia"/>
        </w:rPr>
        <w:t>VLAN 1</w:t>
      </w:r>
      <w:r>
        <w:rPr>
          <w:rFonts w:hint="eastAsia"/>
        </w:rPr>
        <w:t>，其他交换机也都一样，因此</w:t>
      </w:r>
      <w:r>
        <w:rPr>
          <w:rFonts w:hint="eastAsia"/>
        </w:rPr>
        <w:t>VLAN 1</w:t>
      </w:r>
      <w:r>
        <w:rPr>
          <w:rFonts w:hint="eastAsia"/>
        </w:rPr>
        <w:t>内所有的主机都可以直接访问。</w:t>
      </w:r>
    </w:p>
    <w:p w14:paraId="2386A36E" w14:textId="77777777" w:rsidR="00870A08" w:rsidRDefault="003A5418">
      <w:pPr>
        <w:pStyle w:val="2"/>
        <w:rPr>
          <w:rFonts w:ascii="Times New Roman" w:hAnsi="Times New Roman"/>
        </w:rPr>
      </w:pPr>
      <w:r>
        <w:rPr>
          <w:rFonts w:ascii="Times New Roman" w:hAnsi="Times New Roman" w:hint="eastAsia"/>
        </w:rPr>
        <w:t>实现组内通信，组间隔离</w:t>
      </w:r>
    </w:p>
    <w:p w14:paraId="7F386A2E" w14:textId="77777777" w:rsidR="00870A08" w:rsidRDefault="003A5418">
      <w:pPr>
        <w:ind w:firstLine="420"/>
      </w:pPr>
      <w:r>
        <w:rPr>
          <w:rFonts w:hint="eastAsia"/>
        </w:rPr>
        <w:t>交换机接口的类型可以是</w:t>
      </w:r>
      <w:r>
        <w:rPr>
          <w:rFonts w:hint="eastAsia"/>
        </w:rPr>
        <w:t>Access</w:t>
      </w:r>
      <w:r>
        <w:rPr>
          <w:rFonts w:hint="eastAsia"/>
        </w:rPr>
        <w:t>类型，</w:t>
      </w:r>
      <w:r>
        <w:rPr>
          <w:rFonts w:hint="eastAsia"/>
        </w:rPr>
        <w:t>Trunk</w:t>
      </w:r>
      <w:r>
        <w:rPr>
          <w:rFonts w:hint="eastAsia"/>
        </w:rPr>
        <w:t>类型和</w:t>
      </w:r>
      <w:r>
        <w:rPr>
          <w:rFonts w:hint="eastAsia"/>
        </w:rPr>
        <w:t>Hybrid</w:t>
      </w:r>
      <w:r>
        <w:rPr>
          <w:rFonts w:hint="eastAsia"/>
        </w:rPr>
        <w:t>类型。</w:t>
      </w:r>
      <w:r>
        <w:rPr>
          <w:rFonts w:hint="eastAsia"/>
        </w:rPr>
        <w:t>Access</w:t>
      </w:r>
      <w:r>
        <w:rPr>
          <w:rFonts w:hint="eastAsia"/>
        </w:rPr>
        <w:t>类型的接口仅属于一个</w:t>
      </w:r>
      <w:r>
        <w:rPr>
          <w:rFonts w:hint="eastAsia"/>
        </w:rPr>
        <w:t>VLAN</w:t>
      </w:r>
      <w:r>
        <w:rPr>
          <w:rFonts w:hint="eastAsia"/>
        </w:rPr>
        <w:t>，只能接收、转发相应</w:t>
      </w:r>
      <w:r>
        <w:rPr>
          <w:rFonts w:hint="eastAsia"/>
        </w:rPr>
        <w:t>VLAN</w:t>
      </w:r>
      <w:r>
        <w:rPr>
          <w:rFonts w:hint="eastAsia"/>
        </w:rPr>
        <w:t>的帧。而</w:t>
      </w:r>
      <w:r>
        <w:rPr>
          <w:rFonts w:hint="eastAsia"/>
        </w:rPr>
        <w:t>Trunk</w:t>
      </w:r>
      <w:r>
        <w:rPr>
          <w:rFonts w:hint="eastAsia"/>
        </w:rPr>
        <w:t>类型接口则默认属于所有</w:t>
      </w:r>
      <w:r>
        <w:rPr>
          <w:rFonts w:hint="eastAsia"/>
        </w:rPr>
        <w:t>VLAN</w:t>
      </w:r>
      <w:r>
        <w:rPr>
          <w:rFonts w:hint="eastAsia"/>
        </w:rPr>
        <w:t>，任何</w:t>
      </w:r>
      <w:r>
        <w:rPr>
          <w:rFonts w:hint="eastAsia"/>
        </w:rPr>
        <w:t>Tagged</w:t>
      </w:r>
      <w:proofErr w:type="gramStart"/>
      <w:r>
        <w:rPr>
          <w:rFonts w:hint="eastAsia"/>
        </w:rPr>
        <w:t>帧</w:t>
      </w:r>
      <w:proofErr w:type="gramEnd"/>
      <w:r>
        <w:rPr>
          <w:rFonts w:hint="eastAsia"/>
        </w:rPr>
        <w:t>都能经过</w:t>
      </w:r>
      <w:r>
        <w:rPr>
          <w:rFonts w:hint="eastAsia"/>
        </w:rPr>
        <w:t>Trunk</w:t>
      </w:r>
      <w:r>
        <w:rPr>
          <w:rFonts w:hint="eastAsia"/>
        </w:rPr>
        <w:t>接收和转发。</w:t>
      </w:r>
      <w:r>
        <w:rPr>
          <w:rFonts w:hint="eastAsia"/>
          <w:highlight w:val="yellow"/>
        </w:rPr>
        <w:t>Hybrid</w:t>
      </w:r>
      <w:r>
        <w:rPr>
          <w:rFonts w:hint="eastAsia"/>
          <w:highlight w:val="yellow"/>
        </w:rPr>
        <w:t>类型接口则介于二者之间，可自主定义端口上能接收和转发哪些</w:t>
      </w:r>
      <w:r>
        <w:rPr>
          <w:rFonts w:hint="eastAsia"/>
          <w:highlight w:val="yellow"/>
        </w:rPr>
        <w:t>VLAN Tag</w:t>
      </w:r>
      <w:r>
        <w:rPr>
          <w:rFonts w:hint="eastAsia"/>
          <w:highlight w:val="yellow"/>
        </w:rPr>
        <w:t>的帧，并可决定</w:t>
      </w:r>
      <w:r>
        <w:rPr>
          <w:rFonts w:hint="eastAsia"/>
          <w:highlight w:val="yellow"/>
        </w:rPr>
        <w:t>VLAN Tag</w:t>
      </w:r>
      <w:r>
        <w:rPr>
          <w:rFonts w:hint="eastAsia"/>
          <w:highlight w:val="yellow"/>
        </w:rPr>
        <w:t>是否继续携带或者剥离。</w:t>
      </w:r>
      <w:r>
        <w:rPr>
          <w:rFonts w:hint="eastAsia"/>
        </w:rPr>
        <w:t>Access</w:t>
      </w:r>
      <w:r>
        <w:rPr>
          <w:rFonts w:hint="eastAsia"/>
        </w:rPr>
        <w:t>和</w:t>
      </w:r>
      <w:r>
        <w:rPr>
          <w:rFonts w:hint="eastAsia"/>
        </w:rPr>
        <w:t>Trunk</w:t>
      </w:r>
      <w:r>
        <w:rPr>
          <w:rFonts w:hint="eastAsia"/>
        </w:rPr>
        <w:t>类型接口是</w:t>
      </w:r>
      <w:r>
        <w:rPr>
          <w:rFonts w:hint="eastAsia"/>
        </w:rPr>
        <w:t>Hybrid</w:t>
      </w:r>
      <w:r>
        <w:rPr>
          <w:rFonts w:hint="eastAsia"/>
        </w:rPr>
        <w:t>类型接口的两个特例，一个仅支持一个</w:t>
      </w:r>
      <w:r>
        <w:rPr>
          <w:rFonts w:hint="eastAsia"/>
        </w:rPr>
        <w:t>VLAN</w:t>
      </w:r>
      <w:r>
        <w:rPr>
          <w:rFonts w:hint="eastAsia"/>
        </w:rPr>
        <w:t>的传递，一个默认支持所有</w:t>
      </w:r>
      <w:r>
        <w:rPr>
          <w:rFonts w:hint="eastAsia"/>
        </w:rPr>
        <w:t>VLAN</w:t>
      </w:r>
      <w:r>
        <w:rPr>
          <w:rFonts w:hint="eastAsia"/>
        </w:rPr>
        <w:t>的传递，</w:t>
      </w:r>
      <w:r>
        <w:rPr>
          <w:rFonts w:hint="eastAsia"/>
        </w:rPr>
        <w:t>Access</w:t>
      </w:r>
      <w:r>
        <w:rPr>
          <w:rFonts w:hint="eastAsia"/>
        </w:rPr>
        <w:t>类型和</w:t>
      </w:r>
      <w:r>
        <w:rPr>
          <w:rFonts w:hint="eastAsia"/>
        </w:rPr>
        <w:t>Trunk</w:t>
      </w:r>
      <w:r>
        <w:rPr>
          <w:rFonts w:hint="eastAsia"/>
        </w:rPr>
        <w:t>类型的接口能做到的，</w:t>
      </w:r>
      <w:r>
        <w:rPr>
          <w:rFonts w:hint="eastAsia"/>
        </w:rPr>
        <w:t>Hybrid</w:t>
      </w:r>
      <w:r>
        <w:rPr>
          <w:rFonts w:hint="eastAsia"/>
        </w:rPr>
        <w:lastRenderedPageBreak/>
        <w:t>接口也能做到。</w:t>
      </w:r>
    </w:p>
    <w:p w14:paraId="324E61E5" w14:textId="77777777" w:rsidR="00870A08" w:rsidRDefault="003A5418">
      <w:pPr>
        <w:ind w:firstLine="420"/>
      </w:pPr>
      <w:r>
        <w:rPr>
          <w:rFonts w:hint="eastAsia"/>
        </w:rPr>
        <w:t>目前要求实现</w:t>
      </w:r>
      <w:r>
        <w:rPr>
          <w:rFonts w:hint="eastAsia"/>
        </w:rPr>
        <w:t>HR</w:t>
      </w:r>
      <w:r>
        <w:rPr>
          <w:rFonts w:hint="eastAsia"/>
        </w:rPr>
        <w:t>部门和市场部门内的员工终端可以进行部门内部通信，即</w:t>
      </w:r>
      <w:r>
        <w:rPr>
          <w:rFonts w:hint="eastAsia"/>
        </w:rPr>
        <w:t>VLAN 10</w:t>
      </w:r>
      <w:r>
        <w:rPr>
          <w:rFonts w:hint="eastAsia"/>
        </w:rPr>
        <w:t>内</w:t>
      </w:r>
      <w:r>
        <w:rPr>
          <w:rFonts w:hint="eastAsia"/>
        </w:rPr>
        <w:t>PC-2</w:t>
      </w:r>
      <w:r>
        <w:rPr>
          <w:rFonts w:hint="eastAsia"/>
        </w:rPr>
        <w:t>和</w:t>
      </w:r>
      <w:r>
        <w:rPr>
          <w:rFonts w:hint="eastAsia"/>
        </w:rPr>
        <w:t>PC-4</w:t>
      </w:r>
      <w:r>
        <w:rPr>
          <w:rFonts w:hint="eastAsia"/>
        </w:rPr>
        <w:t>之间可以自由访问，</w:t>
      </w:r>
      <w:r>
        <w:rPr>
          <w:rFonts w:hint="eastAsia"/>
        </w:rPr>
        <w:t>VLAN 20</w:t>
      </w:r>
      <w:r>
        <w:rPr>
          <w:rFonts w:hint="eastAsia"/>
        </w:rPr>
        <w:t>内</w:t>
      </w:r>
      <w:r>
        <w:rPr>
          <w:rFonts w:hint="eastAsia"/>
        </w:rPr>
        <w:t>PC-1</w:t>
      </w:r>
      <w:r>
        <w:rPr>
          <w:rFonts w:hint="eastAsia"/>
        </w:rPr>
        <w:t>和</w:t>
      </w:r>
      <w:r>
        <w:rPr>
          <w:rFonts w:hint="eastAsia"/>
        </w:rPr>
        <w:t>PC-3</w:t>
      </w:r>
      <w:r>
        <w:rPr>
          <w:rFonts w:hint="eastAsia"/>
        </w:rPr>
        <w:t>之间可以自由访问，而两个部门间的员工不能互相访问，即</w:t>
      </w:r>
      <w:r>
        <w:rPr>
          <w:rFonts w:hint="eastAsia"/>
        </w:rPr>
        <w:t>VLAN 10</w:t>
      </w:r>
      <w:r>
        <w:rPr>
          <w:rFonts w:hint="eastAsia"/>
        </w:rPr>
        <w:t>和</w:t>
      </w:r>
      <w:r>
        <w:rPr>
          <w:rFonts w:hint="eastAsia"/>
        </w:rPr>
        <w:t>VLAN 20</w:t>
      </w:r>
      <w:r>
        <w:rPr>
          <w:rFonts w:hint="eastAsia"/>
        </w:rPr>
        <w:t>之间不能互相访问。要实现此需求，可以使用</w:t>
      </w:r>
      <w:r>
        <w:rPr>
          <w:rFonts w:hint="eastAsia"/>
        </w:rPr>
        <w:t>Access</w:t>
      </w:r>
      <w:r>
        <w:rPr>
          <w:rFonts w:hint="eastAsia"/>
        </w:rPr>
        <w:t>和</w:t>
      </w:r>
      <w:r>
        <w:rPr>
          <w:rFonts w:hint="eastAsia"/>
        </w:rPr>
        <w:t>Trunk</w:t>
      </w:r>
      <w:r>
        <w:rPr>
          <w:rFonts w:hint="eastAsia"/>
        </w:rPr>
        <w:t>的配置方法达到要求，也可以仅使用</w:t>
      </w:r>
      <w:r>
        <w:rPr>
          <w:rFonts w:hint="eastAsia"/>
        </w:rPr>
        <w:t>Hybrid</w:t>
      </w:r>
      <w:r>
        <w:rPr>
          <w:rFonts w:hint="eastAsia"/>
        </w:rPr>
        <w:t>的配置方法实现同样的要求。</w:t>
      </w:r>
    </w:p>
    <w:p w14:paraId="040E5959" w14:textId="77777777" w:rsidR="00870A08" w:rsidRDefault="003A5418">
      <w:pPr>
        <w:ind w:firstLine="420"/>
      </w:pPr>
      <w:r>
        <w:rPr>
          <w:rFonts w:hint="eastAsia"/>
        </w:rPr>
        <w:t>使用</w:t>
      </w:r>
      <w:r>
        <w:rPr>
          <w:rFonts w:hint="eastAsia"/>
        </w:rPr>
        <w:t>Trunk</w:t>
      </w:r>
      <w:r>
        <w:rPr>
          <w:rFonts w:hint="eastAsia"/>
        </w:rPr>
        <w:t>和</w:t>
      </w:r>
      <w:r>
        <w:rPr>
          <w:rFonts w:hint="eastAsia"/>
        </w:rPr>
        <w:t>Access</w:t>
      </w:r>
      <w:r>
        <w:rPr>
          <w:rFonts w:hint="eastAsia"/>
        </w:rPr>
        <w:t>类型接口的配置过程如下。</w:t>
      </w:r>
    </w:p>
    <w:p w14:paraId="358665ED" w14:textId="77777777" w:rsidR="00870A08" w:rsidRDefault="003A5418">
      <w:pPr>
        <w:ind w:firstLine="420"/>
      </w:pPr>
      <w:r>
        <w:rPr>
          <w:rFonts w:hint="eastAsia"/>
        </w:rPr>
        <w:t>将</w:t>
      </w:r>
      <w:r>
        <w:rPr>
          <w:rFonts w:hint="eastAsia"/>
        </w:rPr>
        <w:t>S1</w:t>
      </w:r>
      <w:r>
        <w:rPr>
          <w:rFonts w:hint="eastAsia"/>
        </w:rPr>
        <w:t>上的</w:t>
      </w:r>
      <w:r>
        <w:rPr>
          <w:rFonts w:hint="eastAsia"/>
        </w:rPr>
        <w:t>E 0/0/2</w:t>
      </w:r>
      <w:r>
        <w:rPr>
          <w:rFonts w:hint="eastAsia"/>
        </w:rPr>
        <w:t>和</w:t>
      </w:r>
      <w:r>
        <w:rPr>
          <w:rFonts w:hint="eastAsia"/>
        </w:rPr>
        <w:t>S2</w:t>
      </w:r>
      <w:r>
        <w:rPr>
          <w:rFonts w:hint="eastAsia"/>
        </w:rPr>
        <w:t>上的</w:t>
      </w:r>
      <w:r>
        <w:rPr>
          <w:rFonts w:hint="eastAsia"/>
        </w:rPr>
        <w:t>E 0/0/2</w:t>
      </w:r>
      <w:r>
        <w:rPr>
          <w:rFonts w:hint="eastAsia"/>
        </w:rPr>
        <w:t>配置为</w:t>
      </w:r>
      <w:r>
        <w:rPr>
          <w:rFonts w:hint="eastAsia"/>
        </w:rPr>
        <w:t>Access</w:t>
      </w:r>
      <w:r>
        <w:rPr>
          <w:rFonts w:hint="eastAsia"/>
        </w:rPr>
        <w:t>类型，并将相应的接口加入到</w:t>
      </w:r>
      <w:r>
        <w:rPr>
          <w:rFonts w:hint="eastAsia"/>
        </w:rPr>
        <w:t>VLAN 20</w:t>
      </w:r>
      <w:r>
        <w:rPr>
          <w:rFonts w:hint="eastAsia"/>
        </w:rPr>
        <w:t>。同理，将</w:t>
      </w:r>
      <w:r>
        <w:rPr>
          <w:rFonts w:hint="eastAsia"/>
        </w:rPr>
        <w:t>S1</w:t>
      </w:r>
      <w:r>
        <w:rPr>
          <w:rFonts w:hint="eastAsia"/>
        </w:rPr>
        <w:t>上的</w:t>
      </w:r>
      <w:r>
        <w:rPr>
          <w:rFonts w:hint="eastAsia"/>
        </w:rPr>
        <w:t xml:space="preserve"> E 0/0/3</w:t>
      </w:r>
      <w:r>
        <w:rPr>
          <w:rFonts w:hint="eastAsia"/>
        </w:rPr>
        <w:t>和</w:t>
      </w:r>
      <w:r>
        <w:rPr>
          <w:rFonts w:hint="eastAsia"/>
        </w:rPr>
        <w:t>S2</w:t>
      </w:r>
      <w:r>
        <w:rPr>
          <w:rFonts w:hint="eastAsia"/>
        </w:rPr>
        <w:t>上的</w:t>
      </w:r>
      <w:r>
        <w:rPr>
          <w:rFonts w:hint="eastAsia"/>
        </w:rPr>
        <w:t>E 0/0/3</w:t>
      </w:r>
      <w:r>
        <w:rPr>
          <w:rFonts w:hint="eastAsia"/>
        </w:rPr>
        <w:t>也配置为</w:t>
      </w:r>
      <w:r>
        <w:rPr>
          <w:rFonts w:hint="eastAsia"/>
        </w:rPr>
        <w:t>Access</w:t>
      </w:r>
      <w:r>
        <w:rPr>
          <w:rFonts w:hint="eastAsia"/>
        </w:rPr>
        <w:t>类型接口，并加入到</w:t>
      </w:r>
      <w:r>
        <w:rPr>
          <w:rFonts w:hint="eastAsia"/>
        </w:rPr>
        <w:t>VLAN 10</w:t>
      </w:r>
      <w:r>
        <w:rPr>
          <w:rFonts w:hint="eastAsia"/>
        </w:rPr>
        <w:t>。而交换机之间的互连链路的两个</w:t>
      </w:r>
      <w:r>
        <w:rPr>
          <w:rFonts w:hint="eastAsia"/>
        </w:rPr>
        <w:t>E 0/0/1</w:t>
      </w:r>
      <w:r>
        <w:rPr>
          <w:rFonts w:hint="eastAsia"/>
        </w:rPr>
        <w:t>接口则配置为</w:t>
      </w:r>
      <w:r>
        <w:rPr>
          <w:rFonts w:hint="eastAsia"/>
        </w:rPr>
        <w:t>Trunk</w:t>
      </w:r>
      <w:r>
        <w:rPr>
          <w:rFonts w:hint="eastAsia"/>
        </w:rPr>
        <w:t>类型。</w:t>
      </w:r>
    </w:p>
    <w:p w14:paraId="00011097" w14:textId="77777777" w:rsidR="00870A08" w:rsidRDefault="003A5418">
      <w:pPr>
        <w:pStyle w:val="aff6"/>
        <w:rPr>
          <w:rFonts w:eastAsiaTheme="minorEastAsia"/>
        </w:rPr>
      </w:pPr>
      <w:r>
        <w:t>[S</w:t>
      </w:r>
      <w:proofErr w:type="gramStart"/>
      <w:r>
        <w:t>1]</w:t>
      </w:r>
      <w:proofErr w:type="spellStart"/>
      <w:r>
        <w:t>vlan</w:t>
      </w:r>
      <w:proofErr w:type="spellEnd"/>
      <w:proofErr w:type="gramEnd"/>
      <w:r>
        <w:t xml:space="preserve"> 10</w:t>
      </w:r>
    </w:p>
    <w:p w14:paraId="43E61C04" w14:textId="77777777" w:rsidR="00870A08" w:rsidRDefault="003A5418">
      <w:pPr>
        <w:pStyle w:val="aff6"/>
        <w:rPr>
          <w:rFonts w:eastAsiaTheme="minorEastAsia"/>
        </w:rPr>
      </w:pPr>
      <w:r>
        <w:t>[S1-vlan</w:t>
      </w:r>
      <w:proofErr w:type="gramStart"/>
      <w:r>
        <w:t>10]</w:t>
      </w:r>
      <w:proofErr w:type="spellStart"/>
      <w:r>
        <w:rPr>
          <w:rFonts w:eastAsiaTheme="minorEastAsia" w:hint="eastAsia"/>
        </w:rPr>
        <w:t>vlan</w:t>
      </w:r>
      <w:proofErr w:type="spellEnd"/>
      <w:proofErr w:type="gramEnd"/>
      <w:r>
        <w:rPr>
          <w:rFonts w:eastAsiaTheme="minorEastAsia" w:hint="eastAsia"/>
        </w:rPr>
        <w:t xml:space="preserve"> 20</w:t>
      </w:r>
    </w:p>
    <w:p w14:paraId="6DCD90E8" w14:textId="77777777" w:rsidR="00870A08" w:rsidRDefault="003A5418">
      <w:pPr>
        <w:pStyle w:val="aff6"/>
        <w:rPr>
          <w:rFonts w:eastAsiaTheme="minorEastAsia"/>
        </w:rPr>
      </w:pPr>
      <w:r>
        <w:t>[S1-vlan</w:t>
      </w:r>
      <w:proofErr w:type="gramStart"/>
      <w:r>
        <w:rPr>
          <w:rFonts w:eastAsiaTheme="minorEastAsia" w:hint="eastAsia"/>
        </w:rPr>
        <w:t>2</w:t>
      </w:r>
      <w:r>
        <w:t>0]int</w:t>
      </w:r>
      <w:r>
        <w:rPr>
          <w:rFonts w:eastAsiaTheme="minorEastAsia" w:hint="eastAsia"/>
        </w:rPr>
        <w:t>erface</w:t>
      </w:r>
      <w:proofErr w:type="gramEnd"/>
      <w:r>
        <w:t xml:space="preserve"> </w:t>
      </w:r>
      <w:r>
        <w:rPr>
          <w:rFonts w:eastAsiaTheme="minorEastAsia" w:hint="eastAsia"/>
        </w:rPr>
        <w:t>Ethernet</w:t>
      </w:r>
      <w:r>
        <w:t>0/0/</w:t>
      </w:r>
      <w:r>
        <w:rPr>
          <w:rFonts w:eastAsiaTheme="minorEastAsia" w:hint="eastAsia"/>
        </w:rPr>
        <w:t>3</w:t>
      </w:r>
    </w:p>
    <w:p w14:paraId="023CF89D" w14:textId="77777777" w:rsidR="00870A08" w:rsidRDefault="003A5418">
      <w:pPr>
        <w:pStyle w:val="aff6"/>
        <w:rPr>
          <w:rFonts w:eastAsiaTheme="minorEastAsia"/>
        </w:rPr>
      </w:pPr>
      <w:r>
        <w:t>[S1-Ethernet0/0/</w:t>
      </w:r>
      <w:proofErr w:type="gramStart"/>
      <w:r>
        <w:rPr>
          <w:rFonts w:eastAsiaTheme="minorEastAsia" w:hint="eastAsia"/>
        </w:rPr>
        <w:t>3</w:t>
      </w:r>
      <w:r>
        <w:t>]</w:t>
      </w:r>
      <w:r>
        <w:rPr>
          <w:rFonts w:eastAsiaTheme="minorEastAsia" w:hint="eastAsia"/>
        </w:rPr>
        <w:t>port</w:t>
      </w:r>
      <w:proofErr w:type="gramEnd"/>
      <w:r>
        <w:rPr>
          <w:rFonts w:eastAsiaTheme="minorEastAsia" w:hint="eastAsia"/>
        </w:rPr>
        <w:t xml:space="preserve"> link-type access</w:t>
      </w:r>
    </w:p>
    <w:p w14:paraId="781A5AE6" w14:textId="77777777" w:rsidR="00870A08" w:rsidRDefault="003A5418">
      <w:pPr>
        <w:pStyle w:val="aff6"/>
        <w:rPr>
          <w:rFonts w:eastAsiaTheme="minorEastAsia"/>
        </w:rPr>
      </w:pPr>
      <w:r>
        <w:t>[S1-Ethernet0/0/</w:t>
      </w:r>
      <w:proofErr w:type="gramStart"/>
      <w:r>
        <w:rPr>
          <w:rFonts w:eastAsiaTheme="minorEastAsia" w:hint="eastAsia"/>
        </w:rPr>
        <w:t>3</w:t>
      </w:r>
      <w:r>
        <w:t>]port</w:t>
      </w:r>
      <w:proofErr w:type="gramEnd"/>
      <w:r>
        <w:t xml:space="preserve"> default </w:t>
      </w:r>
      <w:proofErr w:type="spellStart"/>
      <w:r>
        <w:t>vlan</w:t>
      </w:r>
      <w:proofErr w:type="spellEnd"/>
      <w:r>
        <w:t xml:space="preserve"> </w:t>
      </w:r>
      <w:r>
        <w:rPr>
          <w:rFonts w:eastAsiaTheme="minorEastAsia" w:hint="eastAsia"/>
        </w:rPr>
        <w:t>1</w:t>
      </w:r>
      <w:r>
        <w:t>0</w:t>
      </w:r>
    </w:p>
    <w:p w14:paraId="261E2EC8" w14:textId="77777777" w:rsidR="00870A08" w:rsidRDefault="003A5418">
      <w:pPr>
        <w:pStyle w:val="aff6"/>
      </w:pPr>
      <w:r>
        <w:t>[S1-Ethernet0/0/</w:t>
      </w:r>
      <w:proofErr w:type="gramStart"/>
      <w:r>
        <w:rPr>
          <w:rFonts w:eastAsiaTheme="minorEastAsia" w:hint="eastAsia"/>
        </w:rPr>
        <w:t>3</w:t>
      </w:r>
      <w:r>
        <w:t>]int</w:t>
      </w:r>
      <w:r>
        <w:rPr>
          <w:rFonts w:eastAsiaTheme="minorEastAsia" w:hint="eastAsia"/>
        </w:rPr>
        <w:t>erface</w:t>
      </w:r>
      <w:proofErr w:type="gramEnd"/>
      <w:r>
        <w:t xml:space="preserve"> e</w:t>
      </w:r>
      <w:r>
        <w:rPr>
          <w:rFonts w:eastAsiaTheme="minorEastAsia" w:hint="eastAsia"/>
        </w:rPr>
        <w:t>thernet</w:t>
      </w:r>
      <w:r>
        <w:t>0/0/2</w:t>
      </w:r>
    </w:p>
    <w:p w14:paraId="6EF5778F" w14:textId="77777777" w:rsidR="00870A08" w:rsidRDefault="003A5418">
      <w:pPr>
        <w:pStyle w:val="aff6"/>
      </w:pPr>
      <w:r>
        <w:t>[S1-Ethernet0/0/</w:t>
      </w:r>
      <w:proofErr w:type="gramStart"/>
      <w:r>
        <w:t>2]port</w:t>
      </w:r>
      <w:proofErr w:type="gramEnd"/>
      <w:r>
        <w:t xml:space="preserve"> link-type access</w:t>
      </w:r>
      <w:r>
        <w:tab/>
      </w:r>
    </w:p>
    <w:p w14:paraId="59F89F09" w14:textId="77777777" w:rsidR="00870A08" w:rsidRDefault="003A5418">
      <w:pPr>
        <w:pStyle w:val="aff6"/>
        <w:rPr>
          <w:rFonts w:eastAsiaTheme="minorEastAsia"/>
        </w:rPr>
      </w:pPr>
      <w:r>
        <w:t>[S1-Ethernet0/0/</w:t>
      </w:r>
      <w:proofErr w:type="gramStart"/>
      <w:r>
        <w:t>2]port</w:t>
      </w:r>
      <w:proofErr w:type="gramEnd"/>
      <w:r>
        <w:t xml:space="preserve"> default </w:t>
      </w:r>
      <w:proofErr w:type="spellStart"/>
      <w:r>
        <w:t>vlan</w:t>
      </w:r>
      <w:proofErr w:type="spellEnd"/>
      <w:r>
        <w:t xml:space="preserve"> 20</w:t>
      </w:r>
    </w:p>
    <w:p w14:paraId="31FA004D" w14:textId="77777777" w:rsidR="00870A08" w:rsidRDefault="003A5418">
      <w:pPr>
        <w:pStyle w:val="aff6"/>
        <w:rPr>
          <w:rFonts w:eastAsiaTheme="minorEastAsia"/>
        </w:rPr>
      </w:pPr>
      <w:r>
        <w:t>[S1-Ethernet0/0/</w:t>
      </w:r>
      <w:proofErr w:type="gramStart"/>
      <w:r>
        <w:rPr>
          <w:rFonts w:eastAsiaTheme="minorEastAsia" w:hint="eastAsia"/>
        </w:rPr>
        <w:t>2]interface</w:t>
      </w:r>
      <w:proofErr w:type="gramEnd"/>
      <w:r>
        <w:rPr>
          <w:rFonts w:eastAsiaTheme="minorEastAsia" w:hint="eastAsia"/>
        </w:rPr>
        <w:t xml:space="preserve"> </w:t>
      </w:r>
      <w:r>
        <w:t>Ethernet0/0/1</w:t>
      </w:r>
    </w:p>
    <w:p w14:paraId="5EEA5041" w14:textId="77777777" w:rsidR="00870A08" w:rsidRDefault="003A5418">
      <w:pPr>
        <w:pStyle w:val="aff6"/>
        <w:rPr>
          <w:rFonts w:eastAsiaTheme="minorEastAsia"/>
        </w:rPr>
      </w:pPr>
      <w:r>
        <w:t>[S1-Ethernet0/0/</w:t>
      </w:r>
      <w:proofErr w:type="gramStart"/>
      <w:r>
        <w:rPr>
          <w:rFonts w:eastAsiaTheme="minorEastAsia" w:hint="eastAsia"/>
        </w:rPr>
        <w:t>1</w:t>
      </w:r>
      <w:r>
        <w:t>]port</w:t>
      </w:r>
      <w:proofErr w:type="gramEnd"/>
      <w:r>
        <w:t xml:space="preserve"> </w:t>
      </w:r>
      <w:r>
        <w:rPr>
          <w:rFonts w:eastAsiaTheme="minorEastAsia" w:hint="eastAsia"/>
        </w:rPr>
        <w:t>link-type trunk</w:t>
      </w:r>
    </w:p>
    <w:p w14:paraId="5E15B5FD" w14:textId="77777777" w:rsidR="00870A08" w:rsidRDefault="003A5418">
      <w:pPr>
        <w:pStyle w:val="aff6"/>
        <w:rPr>
          <w:rFonts w:eastAsiaTheme="minorEastAsia"/>
        </w:rPr>
      </w:pPr>
      <w:bookmarkStart w:id="78" w:name="OLE_LINK36"/>
      <w:r>
        <w:t>[S1-Ethernet0/0/</w:t>
      </w:r>
      <w:proofErr w:type="gramStart"/>
      <w:r>
        <w:rPr>
          <w:rFonts w:eastAsiaTheme="minorEastAsia" w:hint="eastAsia"/>
        </w:rPr>
        <w:t>1</w:t>
      </w:r>
      <w:r>
        <w:t>]port</w:t>
      </w:r>
      <w:proofErr w:type="gramEnd"/>
      <w:r>
        <w:rPr>
          <w:rFonts w:hint="eastAsia"/>
        </w:rPr>
        <w:t xml:space="preserve"> </w:t>
      </w:r>
      <w:r>
        <w:rPr>
          <w:rFonts w:eastAsiaTheme="minorEastAsia" w:hint="eastAsia"/>
        </w:rPr>
        <w:t xml:space="preserve">trunk allow-pass </w:t>
      </w:r>
      <w:proofErr w:type="spellStart"/>
      <w:r>
        <w:rPr>
          <w:rFonts w:eastAsiaTheme="minorEastAsia" w:hint="eastAsia"/>
        </w:rPr>
        <w:t>vlan</w:t>
      </w:r>
      <w:proofErr w:type="spellEnd"/>
      <w:r>
        <w:rPr>
          <w:rFonts w:eastAsiaTheme="minorEastAsia" w:hint="eastAsia"/>
        </w:rPr>
        <w:t xml:space="preserve"> all</w:t>
      </w:r>
    </w:p>
    <w:bookmarkEnd w:id="78"/>
    <w:p w14:paraId="01F385BA" w14:textId="77777777" w:rsidR="00870A08" w:rsidRDefault="00870A08">
      <w:pPr>
        <w:pStyle w:val="aff6"/>
        <w:rPr>
          <w:rFonts w:eastAsiaTheme="minorEastAsia"/>
        </w:rPr>
      </w:pPr>
    </w:p>
    <w:p w14:paraId="765DE9BD" w14:textId="77777777" w:rsidR="00870A08" w:rsidRDefault="003A5418">
      <w:pPr>
        <w:pStyle w:val="aff6"/>
        <w:rPr>
          <w:rFonts w:eastAsiaTheme="minorEastAsia"/>
        </w:rPr>
      </w:pPr>
      <w:r>
        <w:t>[S</w:t>
      </w:r>
      <w:proofErr w:type="gramStart"/>
      <w:r>
        <w:rPr>
          <w:rFonts w:eastAsiaTheme="minorEastAsia" w:hint="eastAsia"/>
        </w:rPr>
        <w:t>2</w:t>
      </w:r>
      <w:r>
        <w:t>]</w:t>
      </w:r>
      <w:proofErr w:type="spellStart"/>
      <w:r>
        <w:rPr>
          <w:rFonts w:eastAsiaTheme="minorEastAsia" w:hint="eastAsia"/>
        </w:rPr>
        <w:t>vlan</w:t>
      </w:r>
      <w:proofErr w:type="spellEnd"/>
      <w:proofErr w:type="gramEnd"/>
      <w:r>
        <w:rPr>
          <w:rFonts w:eastAsiaTheme="minorEastAsia" w:hint="eastAsia"/>
        </w:rPr>
        <w:t xml:space="preserve"> 10</w:t>
      </w:r>
    </w:p>
    <w:p w14:paraId="0BDCE835" w14:textId="77777777" w:rsidR="00870A08" w:rsidRDefault="003A5418">
      <w:pPr>
        <w:pStyle w:val="aff6"/>
        <w:rPr>
          <w:rFonts w:eastAsiaTheme="minorEastAsia"/>
        </w:rPr>
      </w:pPr>
      <w:r>
        <w:t>[</w:t>
      </w:r>
      <w:r>
        <w:rPr>
          <w:rFonts w:eastAsiaTheme="minorEastAsia" w:hint="eastAsia"/>
        </w:rPr>
        <w:t>S2</w:t>
      </w:r>
      <w:r>
        <w:t>-vlan</w:t>
      </w:r>
      <w:proofErr w:type="gramStart"/>
      <w:r>
        <w:t>10]</w:t>
      </w:r>
      <w:proofErr w:type="spellStart"/>
      <w:r>
        <w:rPr>
          <w:rFonts w:eastAsiaTheme="minorEastAsia" w:hint="eastAsia"/>
        </w:rPr>
        <w:t>vlan</w:t>
      </w:r>
      <w:proofErr w:type="spellEnd"/>
      <w:proofErr w:type="gramEnd"/>
      <w:r>
        <w:rPr>
          <w:rFonts w:eastAsiaTheme="minorEastAsia" w:hint="eastAsia"/>
        </w:rPr>
        <w:t xml:space="preserve"> 20</w:t>
      </w:r>
    </w:p>
    <w:p w14:paraId="34C4FD11" w14:textId="77777777" w:rsidR="00870A08" w:rsidRDefault="003A5418">
      <w:pPr>
        <w:pStyle w:val="aff6"/>
      </w:pPr>
      <w:r>
        <w:t>[S</w:t>
      </w:r>
      <w:r>
        <w:rPr>
          <w:rFonts w:eastAsiaTheme="minorEastAsia" w:hint="eastAsia"/>
        </w:rPr>
        <w:t>2</w:t>
      </w:r>
      <w:r>
        <w:t>-vlan</w:t>
      </w:r>
      <w:proofErr w:type="gramStart"/>
      <w:r>
        <w:t>10]int</w:t>
      </w:r>
      <w:r>
        <w:rPr>
          <w:rFonts w:eastAsiaTheme="minorEastAsia" w:hint="eastAsia"/>
        </w:rPr>
        <w:t>erface</w:t>
      </w:r>
      <w:proofErr w:type="gramEnd"/>
      <w:r>
        <w:t xml:space="preserve"> </w:t>
      </w:r>
      <w:r>
        <w:rPr>
          <w:rFonts w:eastAsiaTheme="minorEastAsia" w:hint="eastAsia"/>
        </w:rPr>
        <w:t>Ethernet</w:t>
      </w:r>
      <w:r>
        <w:t>0/0/3</w:t>
      </w:r>
    </w:p>
    <w:p w14:paraId="042D376B" w14:textId="77777777" w:rsidR="00870A08" w:rsidRDefault="003A5418">
      <w:pPr>
        <w:pStyle w:val="aff6"/>
      </w:pPr>
      <w:r>
        <w:t>[S</w:t>
      </w:r>
      <w:r>
        <w:rPr>
          <w:rFonts w:eastAsiaTheme="minorEastAsia" w:hint="eastAsia"/>
        </w:rPr>
        <w:t>2</w:t>
      </w:r>
      <w:r>
        <w:t>-Ethernet0/0/</w:t>
      </w:r>
      <w:proofErr w:type="gramStart"/>
      <w:r>
        <w:t>3]port</w:t>
      </w:r>
      <w:proofErr w:type="gramEnd"/>
      <w:r>
        <w:t xml:space="preserve"> link-type access </w:t>
      </w:r>
    </w:p>
    <w:p w14:paraId="55B3A6DD" w14:textId="77777777" w:rsidR="00870A08" w:rsidRDefault="003A5418">
      <w:pPr>
        <w:pStyle w:val="aff6"/>
        <w:rPr>
          <w:rFonts w:eastAsiaTheme="minorEastAsia"/>
        </w:rPr>
      </w:pPr>
      <w:r>
        <w:t>[S</w:t>
      </w:r>
      <w:r>
        <w:rPr>
          <w:rFonts w:eastAsiaTheme="minorEastAsia" w:hint="eastAsia"/>
        </w:rPr>
        <w:t>2</w:t>
      </w:r>
      <w:r>
        <w:t>-Ethernet0/0/</w:t>
      </w:r>
      <w:proofErr w:type="gramStart"/>
      <w:r>
        <w:t>3]port</w:t>
      </w:r>
      <w:proofErr w:type="gramEnd"/>
      <w:r>
        <w:t xml:space="preserve"> default </w:t>
      </w:r>
      <w:proofErr w:type="spellStart"/>
      <w:r>
        <w:t>vlan</w:t>
      </w:r>
      <w:proofErr w:type="spellEnd"/>
      <w:r>
        <w:t xml:space="preserve"> </w:t>
      </w:r>
      <w:r>
        <w:rPr>
          <w:rFonts w:eastAsiaTheme="minorEastAsia" w:hint="eastAsia"/>
        </w:rPr>
        <w:t>10</w:t>
      </w:r>
    </w:p>
    <w:p w14:paraId="68153F74" w14:textId="77777777" w:rsidR="00870A08" w:rsidRDefault="003A5418">
      <w:pPr>
        <w:pStyle w:val="aff6"/>
      </w:pPr>
      <w:r>
        <w:t>[S2-Ethernet0/0/</w:t>
      </w:r>
      <w:proofErr w:type="gramStart"/>
      <w:r>
        <w:t>3</w:t>
      </w:r>
      <w:r>
        <w:rPr>
          <w:rFonts w:eastAsiaTheme="minorEastAsia" w:hint="eastAsia"/>
        </w:rPr>
        <w:t>]</w:t>
      </w:r>
      <w:r>
        <w:t>int</w:t>
      </w:r>
      <w:r>
        <w:rPr>
          <w:rFonts w:eastAsiaTheme="minorEastAsia" w:hint="eastAsia"/>
        </w:rPr>
        <w:t>erface</w:t>
      </w:r>
      <w:proofErr w:type="gramEnd"/>
      <w:r>
        <w:t xml:space="preserve"> e</w:t>
      </w:r>
      <w:r>
        <w:rPr>
          <w:rFonts w:eastAsiaTheme="minorEastAsia" w:hint="eastAsia"/>
        </w:rPr>
        <w:t>thernet</w:t>
      </w:r>
      <w:r>
        <w:t>0/0/2</w:t>
      </w:r>
    </w:p>
    <w:p w14:paraId="123036CF" w14:textId="77777777" w:rsidR="00870A08" w:rsidRDefault="003A5418">
      <w:pPr>
        <w:pStyle w:val="aff6"/>
        <w:rPr>
          <w:rFonts w:eastAsiaTheme="minorEastAsia"/>
        </w:rPr>
      </w:pPr>
      <w:r>
        <w:lastRenderedPageBreak/>
        <w:t>[S2-Ethernet0/0/</w:t>
      </w:r>
      <w:proofErr w:type="gramStart"/>
      <w:r>
        <w:t>2]port</w:t>
      </w:r>
      <w:proofErr w:type="gramEnd"/>
      <w:r>
        <w:t xml:space="preserve"> link-type access</w:t>
      </w:r>
    </w:p>
    <w:p w14:paraId="5EB36BBA" w14:textId="77777777" w:rsidR="00870A08" w:rsidRDefault="003A5418">
      <w:pPr>
        <w:pStyle w:val="aff6"/>
      </w:pPr>
      <w:r>
        <w:t>[S2-Ethernet0/0/</w:t>
      </w:r>
      <w:proofErr w:type="gramStart"/>
      <w:r>
        <w:t>2]port</w:t>
      </w:r>
      <w:proofErr w:type="gramEnd"/>
      <w:r>
        <w:t xml:space="preserve"> default </w:t>
      </w:r>
      <w:proofErr w:type="spellStart"/>
      <w:r>
        <w:t>vlan</w:t>
      </w:r>
      <w:proofErr w:type="spellEnd"/>
      <w:r>
        <w:t xml:space="preserve"> 20</w:t>
      </w:r>
    </w:p>
    <w:p w14:paraId="2438B82E" w14:textId="77777777" w:rsidR="00870A08" w:rsidRDefault="003A5418">
      <w:pPr>
        <w:pStyle w:val="aff6"/>
      </w:pPr>
      <w:r>
        <w:t>[S2-Ethernet0/0/</w:t>
      </w:r>
      <w:proofErr w:type="gramStart"/>
      <w:r>
        <w:t>2]int</w:t>
      </w:r>
      <w:r>
        <w:rPr>
          <w:rFonts w:eastAsiaTheme="minorEastAsia" w:hint="eastAsia"/>
        </w:rPr>
        <w:t>erface</w:t>
      </w:r>
      <w:proofErr w:type="gramEnd"/>
      <w:r>
        <w:t xml:space="preserve"> e</w:t>
      </w:r>
      <w:r>
        <w:rPr>
          <w:rFonts w:eastAsiaTheme="minorEastAsia" w:hint="eastAsia"/>
        </w:rPr>
        <w:t>thernet</w:t>
      </w:r>
      <w:r>
        <w:t>0/0/1</w:t>
      </w:r>
    </w:p>
    <w:p w14:paraId="2EFE8EFC" w14:textId="77777777" w:rsidR="00870A08" w:rsidRDefault="003A5418">
      <w:pPr>
        <w:pStyle w:val="aff6"/>
        <w:rPr>
          <w:rFonts w:eastAsiaTheme="minorEastAsia"/>
        </w:rPr>
      </w:pPr>
      <w:r>
        <w:t>[S2-Ethernet0/0/</w:t>
      </w:r>
      <w:proofErr w:type="gramStart"/>
      <w:r>
        <w:t>1]port</w:t>
      </w:r>
      <w:proofErr w:type="gramEnd"/>
      <w:r>
        <w:t xml:space="preserve"> link-type </w:t>
      </w:r>
      <w:r>
        <w:rPr>
          <w:rFonts w:eastAsiaTheme="minorEastAsia" w:hint="eastAsia"/>
        </w:rPr>
        <w:t>trunk</w:t>
      </w:r>
    </w:p>
    <w:p w14:paraId="76C01DF4" w14:textId="77777777" w:rsidR="00870A08" w:rsidRDefault="003A5418">
      <w:pPr>
        <w:pStyle w:val="aff6"/>
        <w:rPr>
          <w:rFonts w:eastAsiaTheme="minorEastAsia"/>
        </w:rPr>
      </w:pPr>
      <w:r>
        <w:t>[S</w:t>
      </w:r>
      <w:r>
        <w:rPr>
          <w:rFonts w:hint="eastAsia"/>
        </w:rPr>
        <w:t>2</w:t>
      </w:r>
      <w:r>
        <w:t>-Ethernet0/0/</w:t>
      </w:r>
      <w:proofErr w:type="gramStart"/>
      <w:r>
        <w:rPr>
          <w:rFonts w:eastAsiaTheme="minorEastAsia" w:hint="eastAsia"/>
        </w:rPr>
        <w:t>1</w:t>
      </w:r>
      <w:r>
        <w:t>]port</w:t>
      </w:r>
      <w:proofErr w:type="gramEnd"/>
      <w:r>
        <w:rPr>
          <w:rFonts w:hint="eastAsia"/>
        </w:rPr>
        <w:t xml:space="preserve"> </w:t>
      </w:r>
      <w:r>
        <w:rPr>
          <w:rFonts w:eastAsiaTheme="minorEastAsia" w:hint="eastAsia"/>
        </w:rPr>
        <w:t xml:space="preserve">trunk allow-pass </w:t>
      </w:r>
      <w:proofErr w:type="spellStart"/>
      <w:r>
        <w:rPr>
          <w:rFonts w:eastAsiaTheme="minorEastAsia" w:hint="eastAsia"/>
        </w:rPr>
        <w:t>vlan</w:t>
      </w:r>
      <w:proofErr w:type="spellEnd"/>
      <w:r>
        <w:rPr>
          <w:rFonts w:eastAsiaTheme="minorEastAsia" w:hint="eastAsia"/>
        </w:rPr>
        <w:t xml:space="preserve"> all</w:t>
      </w:r>
    </w:p>
    <w:p w14:paraId="434A13A0" w14:textId="77777777" w:rsidR="00870A08" w:rsidRDefault="00870A08">
      <w:pPr>
        <w:pStyle w:val="aff6"/>
        <w:rPr>
          <w:rFonts w:eastAsiaTheme="minorEastAsia"/>
        </w:rPr>
      </w:pPr>
    </w:p>
    <w:p w14:paraId="0BDFAFE1" w14:textId="77777777" w:rsidR="00870A08" w:rsidRDefault="003A5418">
      <w:pPr>
        <w:ind w:firstLine="420"/>
      </w:pPr>
      <w:r>
        <w:rPr>
          <w:rFonts w:hint="eastAsia"/>
        </w:rPr>
        <w:t>配置完成后，查看接口和</w:t>
      </w:r>
      <w:r>
        <w:rPr>
          <w:rFonts w:hint="eastAsia"/>
        </w:rPr>
        <w:t>VLAN</w:t>
      </w:r>
      <w:r>
        <w:rPr>
          <w:rFonts w:hint="eastAsia"/>
        </w:rPr>
        <w:t>的对应关系。</w:t>
      </w:r>
    </w:p>
    <w:p w14:paraId="1F6AFA8B" w14:textId="77777777" w:rsidR="00870A08" w:rsidRDefault="003A5418">
      <w:pPr>
        <w:pStyle w:val="aff6"/>
      </w:pPr>
      <w:r>
        <w:t>[</w:t>
      </w:r>
      <w:r>
        <w:rPr>
          <w:rFonts w:eastAsiaTheme="minorEastAsia" w:hint="eastAsia"/>
        </w:rPr>
        <w:t>S</w:t>
      </w:r>
      <w:proofErr w:type="gramStart"/>
      <w:r>
        <w:t>1]dis</w:t>
      </w:r>
      <w:r>
        <w:rPr>
          <w:rFonts w:eastAsiaTheme="minorEastAsia" w:hint="eastAsia"/>
        </w:rPr>
        <w:t>play</w:t>
      </w:r>
      <w:proofErr w:type="gramEnd"/>
      <w:r>
        <w:t xml:space="preserve"> </w:t>
      </w:r>
      <w:proofErr w:type="spellStart"/>
      <w:r>
        <w:t>vlan</w:t>
      </w:r>
      <w:proofErr w:type="spellEnd"/>
    </w:p>
    <w:p w14:paraId="661A7BFD"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21137C6B" w14:textId="77777777" w:rsidR="00870A08" w:rsidRDefault="003A5418">
      <w:pPr>
        <w:pStyle w:val="aff6"/>
      </w:pPr>
      <w:r>
        <w:t>----------------------------------------------------------------------------</w:t>
      </w:r>
    </w:p>
    <w:p w14:paraId="0398D0BE" w14:textId="77777777" w:rsidR="00870A08" w:rsidRDefault="003A5418">
      <w:pPr>
        <w:pStyle w:val="aff6"/>
      </w:pPr>
      <w:r>
        <w:t xml:space="preserve">U: </w:t>
      </w:r>
      <w:proofErr w:type="gramStart"/>
      <w:r>
        <w:t xml:space="preserve">Up;   </w:t>
      </w:r>
      <w:proofErr w:type="gramEnd"/>
      <w:r>
        <w:t xml:space="preserve">      D: Down;         TG: Tagged;         UT: Untagged;</w:t>
      </w:r>
    </w:p>
    <w:p w14:paraId="188CC186"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6AE8E381"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036CC40D" w14:textId="77777777" w:rsidR="00870A08" w:rsidRDefault="003A5418">
      <w:pPr>
        <w:pStyle w:val="aff6"/>
      </w:pPr>
      <w:r>
        <w:t>----------------------------------------------------------------------------</w:t>
      </w:r>
    </w:p>
    <w:p w14:paraId="7EA9E7AF" w14:textId="77777777" w:rsidR="00870A08" w:rsidRDefault="003A5418">
      <w:pPr>
        <w:pStyle w:val="aff6"/>
      </w:pPr>
      <w:proofErr w:type="gramStart"/>
      <w:r>
        <w:t>VID  Type</w:t>
      </w:r>
      <w:proofErr w:type="gramEnd"/>
      <w:r>
        <w:t xml:space="preserve">    Ports                </w:t>
      </w:r>
    </w:p>
    <w:p w14:paraId="572A10EB" w14:textId="77777777" w:rsidR="00870A08" w:rsidRDefault="003A5418">
      <w:pPr>
        <w:pStyle w:val="aff6"/>
      </w:pPr>
      <w:r>
        <w:t>----------------------------------------------------------------------------</w:t>
      </w:r>
    </w:p>
    <w:p w14:paraId="03D7FA64" w14:textId="77777777" w:rsidR="00870A08" w:rsidRDefault="003A5418">
      <w:pPr>
        <w:pStyle w:val="aff6"/>
      </w:pPr>
      <w:r>
        <w:t xml:space="preserve">1    </w:t>
      </w:r>
      <w:proofErr w:type="gramStart"/>
      <w:r>
        <w:t>common  UT</w:t>
      </w:r>
      <w:proofErr w:type="gramEnd"/>
      <w:r>
        <w:t xml:space="preserve">:Eth0/0/1(U)     Eth0/0/4(U)     Eth0/0/5(D)     Eth0/0/6(D)     </w:t>
      </w:r>
    </w:p>
    <w:p w14:paraId="0FAD7AD7" w14:textId="77777777" w:rsidR="00870A08" w:rsidRDefault="003A5418">
      <w:pPr>
        <w:pStyle w:val="aff6"/>
      </w:pPr>
      <w:r>
        <w:t xml:space="preserve">                Eth0/0/7(D)     Eth0/0/8(D)     Eth0/0/9(D)     Eth0/0/10(D)    </w:t>
      </w:r>
    </w:p>
    <w:p w14:paraId="0D4E398A" w14:textId="77777777" w:rsidR="00870A08" w:rsidRDefault="003A5418">
      <w:pPr>
        <w:pStyle w:val="aff6"/>
      </w:pPr>
      <w:r>
        <w:t xml:space="preserve">                Eth0/0/11(D)    Eth0/0/12(D)    Eth0/0/13(D)    Eth0/0/14(D)    </w:t>
      </w:r>
    </w:p>
    <w:p w14:paraId="0D0215CA" w14:textId="77777777" w:rsidR="00870A08" w:rsidRDefault="003A5418">
      <w:pPr>
        <w:pStyle w:val="aff6"/>
      </w:pPr>
      <w:r>
        <w:t xml:space="preserve">                Eth0/0/15(D)    Eth0/0/16(D)    Eth0/0/17(D)    Eth0/0/18(D)    </w:t>
      </w:r>
    </w:p>
    <w:p w14:paraId="240A91C5" w14:textId="77777777" w:rsidR="00870A08" w:rsidRDefault="003A5418">
      <w:pPr>
        <w:pStyle w:val="aff6"/>
      </w:pPr>
      <w:r>
        <w:t xml:space="preserve">                Eth0/0/19(D)    Eth0/0/20(D)    Eth0/0/21(D)    Eth0/0/22(D)    </w:t>
      </w:r>
    </w:p>
    <w:p w14:paraId="4486EC90" w14:textId="77777777" w:rsidR="00870A08" w:rsidRDefault="003A5418">
      <w:pPr>
        <w:pStyle w:val="aff6"/>
      </w:pPr>
      <w:r>
        <w:t xml:space="preserve">                GE0/0/1(D)      GE0/0/2(D)                                      </w:t>
      </w:r>
    </w:p>
    <w:p w14:paraId="072E1A6C" w14:textId="77777777" w:rsidR="00870A08" w:rsidRDefault="003A5418">
      <w:pPr>
        <w:pStyle w:val="aff6"/>
      </w:pPr>
      <w:r>
        <w:rPr>
          <w:shd w:val="pct10" w:color="auto" w:fill="FFFFFF"/>
        </w:rPr>
        <w:t xml:space="preserve">10   </w:t>
      </w:r>
      <w:proofErr w:type="gramStart"/>
      <w:r>
        <w:rPr>
          <w:shd w:val="pct10" w:color="auto" w:fill="FFFFFF"/>
        </w:rPr>
        <w:t>common  UT</w:t>
      </w:r>
      <w:proofErr w:type="gramEnd"/>
      <w:r>
        <w:rPr>
          <w:shd w:val="pct10" w:color="auto" w:fill="FFFFFF"/>
        </w:rPr>
        <w:t xml:space="preserve">:Eth0/0/3(U) </w:t>
      </w:r>
      <w:r>
        <w:t xml:space="preserve">          </w:t>
      </w:r>
    </w:p>
    <w:p w14:paraId="0EB84700" w14:textId="77777777" w:rsidR="00870A08" w:rsidRDefault="003A5418">
      <w:pPr>
        <w:pStyle w:val="aff6"/>
      </w:pPr>
      <w:r>
        <w:rPr>
          <w:shd w:val="pct10" w:color="auto" w:fill="FFFFFF"/>
        </w:rPr>
        <w:t xml:space="preserve">20   </w:t>
      </w:r>
      <w:proofErr w:type="gramStart"/>
      <w:r>
        <w:rPr>
          <w:shd w:val="pct10" w:color="auto" w:fill="FFFFFF"/>
        </w:rPr>
        <w:t>common  UT</w:t>
      </w:r>
      <w:proofErr w:type="gramEnd"/>
      <w:r>
        <w:rPr>
          <w:shd w:val="pct10" w:color="auto" w:fill="FFFFFF"/>
        </w:rPr>
        <w:t xml:space="preserve">:Eth0/0/2(U) </w:t>
      </w:r>
      <w:r>
        <w:t xml:space="preserve">          </w:t>
      </w:r>
    </w:p>
    <w:p w14:paraId="4E889375" w14:textId="77777777" w:rsidR="00870A08" w:rsidRDefault="003A5418">
      <w:pPr>
        <w:pStyle w:val="aff6"/>
      </w:pPr>
      <w:proofErr w:type="gramStart"/>
      <w:r>
        <w:t>VID  Status</w:t>
      </w:r>
      <w:proofErr w:type="gramEnd"/>
      <w:r>
        <w:t xml:space="preserve">  Property      MAC-LRN Statistics Description      </w:t>
      </w:r>
    </w:p>
    <w:p w14:paraId="688DBBC7" w14:textId="77777777" w:rsidR="00870A08" w:rsidRDefault="003A5418">
      <w:pPr>
        <w:pStyle w:val="aff6"/>
      </w:pPr>
      <w:r>
        <w:t>----------------------------------------------------------------------------</w:t>
      </w:r>
    </w:p>
    <w:p w14:paraId="2069BE0D" w14:textId="77777777" w:rsidR="00870A08" w:rsidRDefault="003A5418">
      <w:pPr>
        <w:pStyle w:val="aff6"/>
      </w:pPr>
      <w:r>
        <w:t xml:space="preserve">1    </w:t>
      </w:r>
      <w:proofErr w:type="gramStart"/>
      <w:r>
        <w:t>enable  default</w:t>
      </w:r>
      <w:proofErr w:type="gramEnd"/>
      <w:r>
        <w:t xml:space="preserve">       enable  disable    VLAN 0001                         </w:t>
      </w:r>
    </w:p>
    <w:p w14:paraId="13ACBCC3" w14:textId="77777777" w:rsidR="00870A08" w:rsidRDefault="003A5418">
      <w:pPr>
        <w:pStyle w:val="aff6"/>
      </w:pPr>
      <w:r>
        <w:lastRenderedPageBreak/>
        <w:t xml:space="preserve">10   </w:t>
      </w:r>
      <w:proofErr w:type="gramStart"/>
      <w:r>
        <w:t>enable  default</w:t>
      </w:r>
      <w:proofErr w:type="gramEnd"/>
      <w:r>
        <w:t xml:space="preserve">       enable  disable    VLAN 0010                         </w:t>
      </w:r>
    </w:p>
    <w:p w14:paraId="64D2359E" w14:textId="77777777" w:rsidR="00870A08" w:rsidRDefault="003A5418">
      <w:pPr>
        <w:pStyle w:val="aff6"/>
        <w:rPr>
          <w:rFonts w:eastAsiaTheme="minorEastAsia"/>
        </w:rPr>
      </w:pPr>
      <w:r>
        <w:t xml:space="preserve">20   </w:t>
      </w:r>
      <w:proofErr w:type="gramStart"/>
      <w:r>
        <w:t>enable  default</w:t>
      </w:r>
      <w:proofErr w:type="gramEnd"/>
      <w:r>
        <w:t xml:space="preserve">       enable  disable    VLAN 0020   </w:t>
      </w:r>
      <w:r>
        <w:rPr>
          <w:rFonts w:eastAsiaTheme="minorEastAsia" w:hint="eastAsia"/>
        </w:rPr>
        <w:t xml:space="preserve">      </w:t>
      </w:r>
    </w:p>
    <w:p w14:paraId="6F5FD1C0" w14:textId="77777777" w:rsidR="00870A08" w:rsidRDefault="00870A08">
      <w:pPr>
        <w:pStyle w:val="aff6"/>
        <w:rPr>
          <w:rFonts w:eastAsiaTheme="minorEastAsia"/>
        </w:rPr>
      </w:pPr>
    </w:p>
    <w:p w14:paraId="49FEAD68" w14:textId="77777777" w:rsidR="00870A08" w:rsidRDefault="003A5418">
      <w:pPr>
        <w:pStyle w:val="aff6"/>
      </w:pPr>
      <w:r>
        <w:t>[</w:t>
      </w:r>
      <w:r>
        <w:rPr>
          <w:rFonts w:eastAsiaTheme="minorEastAsia" w:hint="eastAsia"/>
        </w:rPr>
        <w:t>S</w:t>
      </w:r>
      <w:proofErr w:type="gramStart"/>
      <w:r>
        <w:rPr>
          <w:rFonts w:eastAsiaTheme="minorEastAsia" w:hint="eastAsia"/>
        </w:rPr>
        <w:t>2</w:t>
      </w:r>
      <w:r>
        <w:t>]dis</w:t>
      </w:r>
      <w:r>
        <w:rPr>
          <w:rFonts w:eastAsiaTheme="minorEastAsia" w:hint="eastAsia"/>
        </w:rPr>
        <w:t>play</w:t>
      </w:r>
      <w:proofErr w:type="gramEnd"/>
      <w:r>
        <w:t xml:space="preserve"> </w:t>
      </w:r>
      <w:proofErr w:type="spellStart"/>
      <w:r>
        <w:t>vlan</w:t>
      </w:r>
      <w:proofErr w:type="spellEnd"/>
    </w:p>
    <w:p w14:paraId="4A4F55F5"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60A17669" w14:textId="77777777" w:rsidR="00870A08" w:rsidRDefault="003A5418">
      <w:pPr>
        <w:pStyle w:val="aff6"/>
      </w:pPr>
      <w:r>
        <w:t>----------------------------------------------------------------------------</w:t>
      </w:r>
    </w:p>
    <w:p w14:paraId="2D489541" w14:textId="77777777" w:rsidR="00870A08" w:rsidRDefault="003A5418">
      <w:pPr>
        <w:pStyle w:val="aff6"/>
      </w:pPr>
      <w:r>
        <w:t xml:space="preserve">U: </w:t>
      </w:r>
      <w:proofErr w:type="gramStart"/>
      <w:r>
        <w:t xml:space="preserve">Up;   </w:t>
      </w:r>
      <w:proofErr w:type="gramEnd"/>
      <w:r>
        <w:t xml:space="preserve">      D: Down;         TG: Tagged;         UT: Untagged;</w:t>
      </w:r>
    </w:p>
    <w:p w14:paraId="5492A2CC"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187C5131"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7443798C" w14:textId="77777777" w:rsidR="00870A08" w:rsidRDefault="003A5418">
      <w:pPr>
        <w:pStyle w:val="aff6"/>
      </w:pPr>
      <w:r>
        <w:t>----------------------------------------------------------------------------</w:t>
      </w:r>
    </w:p>
    <w:p w14:paraId="5B9AEB44" w14:textId="77777777" w:rsidR="00870A08" w:rsidRDefault="003A5418">
      <w:pPr>
        <w:pStyle w:val="aff6"/>
      </w:pPr>
      <w:proofErr w:type="gramStart"/>
      <w:r>
        <w:t>VID  Type</w:t>
      </w:r>
      <w:proofErr w:type="gramEnd"/>
      <w:r>
        <w:t xml:space="preserve">    Ports                </w:t>
      </w:r>
    </w:p>
    <w:p w14:paraId="61406FD6" w14:textId="77777777" w:rsidR="00870A08" w:rsidRDefault="003A5418">
      <w:pPr>
        <w:pStyle w:val="aff6"/>
      </w:pPr>
      <w:r>
        <w:t>----------------------------------------------------------------------------</w:t>
      </w:r>
    </w:p>
    <w:p w14:paraId="000F404F" w14:textId="77777777" w:rsidR="00870A08" w:rsidRDefault="003A5418">
      <w:pPr>
        <w:pStyle w:val="aff6"/>
      </w:pPr>
      <w:r>
        <w:t xml:space="preserve">1    </w:t>
      </w:r>
      <w:proofErr w:type="gramStart"/>
      <w:r>
        <w:t>common  UT</w:t>
      </w:r>
      <w:proofErr w:type="gramEnd"/>
      <w:r>
        <w:t>:Eth0/0/1(U)     Eth0/0/4(</w:t>
      </w:r>
      <w:r>
        <w:rPr>
          <w:rFonts w:eastAsiaTheme="minorEastAsia" w:hint="eastAsia"/>
        </w:rPr>
        <w:t>D</w:t>
      </w:r>
      <w:r>
        <w:t xml:space="preserve">)     Eth0/0/5(D)     Eth0/0/6(D)     </w:t>
      </w:r>
    </w:p>
    <w:p w14:paraId="6422C8D3" w14:textId="77777777" w:rsidR="00870A08" w:rsidRDefault="003A5418">
      <w:pPr>
        <w:pStyle w:val="aff6"/>
      </w:pPr>
      <w:r>
        <w:t xml:space="preserve">                Eth0/0/7(D)     Eth0/0/8(D)     Eth0/0/9(D)     Eth0/0/10(D)    </w:t>
      </w:r>
    </w:p>
    <w:p w14:paraId="257F345A" w14:textId="77777777" w:rsidR="00870A08" w:rsidRDefault="003A5418">
      <w:pPr>
        <w:pStyle w:val="aff6"/>
      </w:pPr>
      <w:r>
        <w:t xml:space="preserve">                Eth0/0/11(D)    Eth0/0/12(D)    Eth0/0/13(D)    Eth0/0/14(D)    </w:t>
      </w:r>
    </w:p>
    <w:p w14:paraId="1C081ED0" w14:textId="77777777" w:rsidR="00870A08" w:rsidRDefault="003A5418">
      <w:pPr>
        <w:pStyle w:val="aff6"/>
      </w:pPr>
      <w:r>
        <w:t xml:space="preserve">                Eth0/0/15(D)    Eth0/0/16(D)    Eth0/0/17(D)    Eth0/0/18(D)    </w:t>
      </w:r>
    </w:p>
    <w:p w14:paraId="7E92DB4A" w14:textId="77777777" w:rsidR="00870A08" w:rsidRDefault="003A5418">
      <w:pPr>
        <w:pStyle w:val="aff6"/>
      </w:pPr>
      <w:r>
        <w:t xml:space="preserve">                Eth0/0/19(D)    Eth0/0/20(D)    Eth0/0/21(D)    Eth0/0/22(D)    </w:t>
      </w:r>
    </w:p>
    <w:p w14:paraId="62F39BE5" w14:textId="77777777" w:rsidR="00870A08" w:rsidRDefault="003A5418">
      <w:pPr>
        <w:pStyle w:val="aff6"/>
      </w:pPr>
      <w:r>
        <w:t xml:space="preserve">                GE0/0/1(D)      GE0/0/2(D)                                      </w:t>
      </w:r>
    </w:p>
    <w:p w14:paraId="36B07D54" w14:textId="77777777" w:rsidR="00870A08" w:rsidRDefault="003A5418">
      <w:pPr>
        <w:pStyle w:val="aff6"/>
        <w:rPr>
          <w:shd w:val="pct10" w:color="auto" w:fill="FFFFFF"/>
        </w:rPr>
      </w:pPr>
      <w:r>
        <w:rPr>
          <w:shd w:val="pct10" w:color="auto" w:fill="FFFFFF"/>
        </w:rPr>
        <w:t xml:space="preserve">10   </w:t>
      </w:r>
      <w:proofErr w:type="gramStart"/>
      <w:r>
        <w:rPr>
          <w:shd w:val="pct10" w:color="auto" w:fill="FFFFFF"/>
        </w:rPr>
        <w:t>common  UT</w:t>
      </w:r>
      <w:proofErr w:type="gramEnd"/>
      <w:r>
        <w:rPr>
          <w:shd w:val="pct10" w:color="auto" w:fill="FFFFFF"/>
        </w:rPr>
        <w:t xml:space="preserve">:Eth0/0/3(U) </w:t>
      </w:r>
      <w:r>
        <w:t xml:space="preserve">          </w:t>
      </w:r>
    </w:p>
    <w:p w14:paraId="2BC4D0E4" w14:textId="77777777" w:rsidR="00870A08" w:rsidRDefault="003A5418">
      <w:pPr>
        <w:pStyle w:val="aff6"/>
      </w:pPr>
      <w:r>
        <w:rPr>
          <w:shd w:val="pct10" w:color="auto" w:fill="FFFFFF"/>
        </w:rPr>
        <w:t xml:space="preserve">20   </w:t>
      </w:r>
      <w:proofErr w:type="gramStart"/>
      <w:r>
        <w:rPr>
          <w:shd w:val="pct10" w:color="auto" w:fill="FFFFFF"/>
        </w:rPr>
        <w:t>common  UT</w:t>
      </w:r>
      <w:proofErr w:type="gramEnd"/>
      <w:r>
        <w:rPr>
          <w:shd w:val="pct10" w:color="auto" w:fill="FFFFFF"/>
        </w:rPr>
        <w:t xml:space="preserve">:Eth0/0/2(U) </w:t>
      </w:r>
      <w:r>
        <w:t xml:space="preserve">          </w:t>
      </w:r>
    </w:p>
    <w:p w14:paraId="388E7858" w14:textId="77777777" w:rsidR="00870A08" w:rsidRDefault="003A5418">
      <w:pPr>
        <w:pStyle w:val="aff6"/>
      </w:pPr>
      <w:proofErr w:type="gramStart"/>
      <w:r>
        <w:t>VID  Status</w:t>
      </w:r>
      <w:proofErr w:type="gramEnd"/>
      <w:r>
        <w:t xml:space="preserve">  Property      MAC-LRN Statistics Description      </w:t>
      </w:r>
    </w:p>
    <w:p w14:paraId="4CABA6AD" w14:textId="77777777" w:rsidR="00870A08" w:rsidRDefault="003A5418">
      <w:pPr>
        <w:pStyle w:val="aff6"/>
      </w:pPr>
      <w:r>
        <w:t>----------------------------------------------------------------------------</w:t>
      </w:r>
    </w:p>
    <w:p w14:paraId="70262B76" w14:textId="77777777" w:rsidR="00870A08" w:rsidRDefault="003A5418">
      <w:pPr>
        <w:pStyle w:val="aff6"/>
      </w:pPr>
      <w:r>
        <w:t xml:space="preserve">1    </w:t>
      </w:r>
      <w:proofErr w:type="gramStart"/>
      <w:r>
        <w:t>enable  default</w:t>
      </w:r>
      <w:proofErr w:type="gramEnd"/>
      <w:r>
        <w:t xml:space="preserve">       enable  disable    VLAN 0001                         </w:t>
      </w:r>
    </w:p>
    <w:p w14:paraId="035E4E4C" w14:textId="77777777" w:rsidR="00870A08" w:rsidRDefault="003A5418">
      <w:pPr>
        <w:pStyle w:val="aff6"/>
      </w:pPr>
      <w:r>
        <w:t xml:space="preserve">10   </w:t>
      </w:r>
      <w:proofErr w:type="gramStart"/>
      <w:r>
        <w:t>enable  default</w:t>
      </w:r>
      <w:proofErr w:type="gramEnd"/>
      <w:r>
        <w:t xml:space="preserve">       enable  disable    VLAN 0010                         </w:t>
      </w:r>
    </w:p>
    <w:p w14:paraId="53EE79F9" w14:textId="77777777" w:rsidR="00870A08" w:rsidRDefault="003A5418">
      <w:pPr>
        <w:pStyle w:val="aff6"/>
        <w:rPr>
          <w:rFonts w:eastAsiaTheme="minorEastAsia"/>
        </w:rPr>
      </w:pPr>
      <w:r>
        <w:t xml:space="preserve">20   </w:t>
      </w:r>
      <w:proofErr w:type="gramStart"/>
      <w:r>
        <w:t>enable  default</w:t>
      </w:r>
      <w:proofErr w:type="gramEnd"/>
      <w:r>
        <w:t xml:space="preserve">       enable  disable    VLAN 0020</w:t>
      </w:r>
    </w:p>
    <w:p w14:paraId="7ECA206B" w14:textId="77777777" w:rsidR="00870A08" w:rsidRDefault="00870A08">
      <w:pPr>
        <w:pStyle w:val="aff6"/>
        <w:rPr>
          <w:rFonts w:eastAsiaTheme="minorEastAsia"/>
        </w:rPr>
      </w:pPr>
    </w:p>
    <w:p w14:paraId="2B4A9658" w14:textId="77777777" w:rsidR="00870A08" w:rsidRDefault="003A5418">
      <w:pPr>
        <w:ind w:firstLine="420"/>
      </w:pPr>
      <w:r>
        <w:rPr>
          <w:rFonts w:hint="eastAsia"/>
        </w:rPr>
        <w:t>可以观察到，配置已经生效。</w:t>
      </w:r>
    </w:p>
    <w:p w14:paraId="67766FFA" w14:textId="77777777" w:rsidR="00870A08" w:rsidRDefault="003A5418">
      <w:pPr>
        <w:ind w:firstLine="420"/>
      </w:pPr>
      <w:r>
        <w:rPr>
          <w:rFonts w:hint="eastAsia"/>
        </w:rPr>
        <w:lastRenderedPageBreak/>
        <w:t>在</w:t>
      </w:r>
      <w:r>
        <w:rPr>
          <w:rFonts w:hint="eastAsia"/>
        </w:rPr>
        <w:t>PC-1</w:t>
      </w:r>
      <w:r>
        <w:rPr>
          <w:rFonts w:hint="eastAsia"/>
        </w:rPr>
        <w:t>上测试与同</w:t>
      </w:r>
      <w:r>
        <w:rPr>
          <w:rFonts w:hint="eastAsia"/>
        </w:rPr>
        <w:t>VLAN 20</w:t>
      </w:r>
      <w:r>
        <w:rPr>
          <w:rFonts w:hint="eastAsia"/>
        </w:rPr>
        <w:t>的</w:t>
      </w:r>
      <w:r>
        <w:rPr>
          <w:rFonts w:hint="eastAsia"/>
        </w:rPr>
        <w:t>PC-3</w:t>
      </w:r>
      <w:r>
        <w:rPr>
          <w:rFonts w:hint="eastAsia"/>
        </w:rPr>
        <w:t>的连通性，及与</w:t>
      </w:r>
      <w:r>
        <w:rPr>
          <w:rFonts w:hint="eastAsia"/>
        </w:rPr>
        <w:t>VLAN 10</w:t>
      </w:r>
      <w:r>
        <w:rPr>
          <w:rFonts w:hint="eastAsia"/>
        </w:rPr>
        <w:t>内终端的连通性。</w:t>
      </w:r>
    </w:p>
    <w:p w14:paraId="45B2CAFF" w14:textId="77777777" w:rsidR="00870A08" w:rsidRDefault="003A5418">
      <w:pPr>
        <w:pStyle w:val="aff6"/>
        <w:rPr>
          <w:rFonts w:eastAsiaTheme="minorEastAsia"/>
        </w:rPr>
      </w:pPr>
      <w:r>
        <w:t>PC&gt; ping 192.168.1.3</w:t>
      </w:r>
    </w:p>
    <w:p w14:paraId="7722782B" w14:textId="77777777" w:rsidR="00870A08" w:rsidRDefault="003A5418">
      <w:pPr>
        <w:pStyle w:val="aff6"/>
      </w:pPr>
      <w:r>
        <w:t xml:space="preserve">Ping 192.168.1.3: 32 data bytes, Press </w:t>
      </w:r>
      <w:proofErr w:type="spellStart"/>
      <w:r>
        <w:t>Ctrl_C</w:t>
      </w:r>
      <w:proofErr w:type="spellEnd"/>
      <w:r>
        <w:t xml:space="preserve"> to break</w:t>
      </w:r>
    </w:p>
    <w:p w14:paraId="0068FA2B" w14:textId="77777777" w:rsidR="00870A08" w:rsidRDefault="003A5418">
      <w:pPr>
        <w:pStyle w:val="aff6"/>
      </w:pPr>
      <w:r>
        <w:t xml:space="preserve">From 192.168.1.3: bytes=32 seq=1 </w:t>
      </w:r>
      <w:proofErr w:type="spellStart"/>
      <w:r>
        <w:t>ttl</w:t>
      </w:r>
      <w:proofErr w:type="spellEnd"/>
      <w:r>
        <w:t xml:space="preserve">=128 time=47 </w:t>
      </w:r>
      <w:proofErr w:type="spellStart"/>
      <w:r>
        <w:t>ms</w:t>
      </w:r>
      <w:proofErr w:type="spellEnd"/>
    </w:p>
    <w:p w14:paraId="5651F081" w14:textId="77777777" w:rsidR="00870A08" w:rsidRDefault="003A5418">
      <w:pPr>
        <w:pStyle w:val="aff6"/>
      </w:pPr>
      <w:r>
        <w:t xml:space="preserve">From 192.168.1.3: bytes=32 seq=2 </w:t>
      </w:r>
      <w:proofErr w:type="spellStart"/>
      <w:r>
        <w:t>ttl</w:t>
      </w:r>
      <w:proofErr w:type="spellEnd"/>
      <w:r>
        <w:t xml:space="preserve">=128 time=31 </w:t>
      </w:r>
      <w:proofErr w:type="spellStart"/>
      <w:r>
        <w:t>ms</w:t>
      </w:r>
      <w:proofErr w:type="spellEnd"/>
    </w:p>
    <w:p w14:paraId="20845723" w14:textId="77777777" w:rsidR="00870A08" w:rsidRDefault="003A5418">
      <w:pPr>
        <w:pStyle w:val="aff6"/>
      </w:pPr>
      <w:r>
        <w:t xml:space="preserve">From 192.168.1.3: bytes=32 seq=3 </w:t>
      </w:r>
      <w:proofErr w:type="spellStart"/>
      <w:r>
        <w:t>ttl</w:t>
      </w:r>
      <w:proofErr w:type="spellEnd"/>
      <w:r>
        <w:t xml:space="preserve">=128 time=46 </w:t>
      </w:r>
      <w:proofErr w:type="spellStart"/>
      <w:r>
        <w:t>ms</w:t>
      </w:r>
      <w:proofErr w:type="spellEnd"/>
    </w:p>
    <w:p w14:paraId="100FAC84" w14:textId="77777777" w:rsidR="00870A08" w:rsidRDefault="003A5418">
      <w:pPr>
        <w:pStyle w:val="aff6"/>
      </w:pPr>
      <w:r>
        <w:t xml:space="preserve">From 192.168.1.3: bytes=32 seq=4 </w:t>
      </w:r>
      <w:proofErr w:type="spellStart"/>
      <w:r>
        <w:t>ttl</w:t>
      </w:r>
      <w:proofErr w:type="spellEnd"/>
      <w:r>
        <w:t xml:space="preserve">=128 time=31 </w:t>
      </w:r>
      <w:proofErr w:type="spellStart"/>
      <w:r>
        <w:t>ms</w:t>
      </w:r>
      <w:proofErr w:type="spellEnd"/>
    </w:p>
    <w:p w14:paraId="4459EC6A" w14:textId="77777777" w:rsidR="00870A08" w:rsidRDefault="003A5418">
      <w:pPr>
        <w:pStyle w:val="aff6"/>
        <w:rPr>
          <w:rFonts w:eastAsiaTheme="minorEastAsia"/>
        </w:rPr>
      </w:pPr>
      <w:r>
        <w:t xml:space="preserve">From 192.168.1.3: bytes=32 seq=5 </w:t>
      </w:r>
      <w:proofErr w:type="spellStart"/>
      <w:r>
        <w:t>ttl</w:t>
      </w:r>
      <w:proofErr w:type="spellEnd"/>
      <w:r>
        <w:t xml:space="preserve">=128 time=31 </w:t>
      </w:r>
      <w:proofErr w:type="spellStart"/>
      <w:r>
        <w:t>ms</w:t>
      </w:r>
      <w:proofErr w:type="spellEnd"/>
    </w:p>
    <w:p w14:paraId="48CF7BA5" w14:textId="77777777" w:rsidR="00870A08" w:rsidRDefault="003A5418">
      <w:pPr>
        <w:pStyle w:val="aff6"/>
      </w:pPr>
      <w:r>
        <w:t>--- 192.168.1.3 ping statistics ---</w:t>
      </w:r>
    </w:p>
    <w:p w14:paraId="5AC73A50" w14:textId="77777777" w:rsidR="00870A08" w:rsidRDefault="003A5418">
      <w:pPr>
        <w:pStyle w:val="aff6"/>
      </w:pPr>
      <w:r>
        <w:t xml:space="preserve">  5 packet(s) transmitted</w:t>
      </w:r>
    </w:p>
    <w:p w14:paraId="2814F2F2" w14:textId="77777777" w:rsidR="00870A08" w:rsidRDefault="003A5418">
      <w:pPr>
        <w:pStyle w:val="aff6"/>
      </w:pPr>
      <w:r>
        <w:t xml:space="preserve">  5 packet(s) received</w:t>
      </w:r>
    </w:p>
    <w:p w14:paraId="46B8E643" w14:textId="77777777" w:rsidR="00870A08" w:rsidRDefault="003A5418">
      <w:pPr>
        <w:pStyle w:val="aff6"/>
      </w:pPr>
      <w:r>
        <w:t xml:space="preserve">  0.00% packet loss</w:t>
      </w:r>
    </w:p>
    <w:p w14:paraId="3E666298" w14:textId="77777777" w:rsidR="00870A08" w:rsidRDefault="003A5418">
      <w:pPr>
        <w:pStyle w:val="aff6"/>
      </w:pPr>
      <w:r>
        <w:t xml:space="preserve">  round-trip min/avg/max = 31/37/47 </w:t>
      </w:r>
      <w:proofErr w:type="spellStart"/>
      <w:r>
        <w:t>ms</w:t>
      </w:r>
      <w:proofErr w:type="spellEnd"/>
    </w:p>
    <w:p w14:paraId="78E13B48" w14:textId="77777777" w:rsidR="00870A08" w:rsidRDefault="00870A08">
      <w:pPr>
        <w:pStyle w:val="aff6"/>
      </w:pPr>
    </w:p>
    <w:p w14:paraId="73AC1FBB" w14:textId="77777777" w:rsidR="00870A08" w:rsidRDefault="003A5418">
      <w:pPr>
        <w:pStyle w:val="aff6"/>
        <w:rPr>
          <w:rFonts w:eastAsiaTheme="minorEastAsia"/>
        </w:rPr>
      </w:pPr>
      <w:r>
        <w:t>PC&gt; ping 192.168.1.4</w:t>
      </w:r>
    </w:p>
    <w:p w14:paraId="2D4A3C66" w14:textId="77777777" w:rsidR="00870A08" w:rsidRDefault="003A5418">
      <w:pPr>
        <w:pStyle w:val="aff6"/>
      </w:pPr>
      <w:r>
        <w:t xml:space="preserve">Ping 192.168.1.4: 32 data bytes, Press </w:t>
      </w:r>
      <w:proofErr w:type="spellStart"/>
      <w:r>
        <w:t>Ctrl_C</w:t>
      </w:r>
      <w:proofErr w:type="spellEnd"/>
      <w:r>
        <w:t xml:space="preserve"> to break</w:t>
      </w:r>
    </w:p>
    <w:p w14:paraId="13FBEB73" w14:textId="77777777" w:rsidR="00870A08" w:rsidRDefault="003A5418">
      <w:pPr>
        <w:pStyle w:val="aff6"/>
      </w:pPr>
      <w:r>
        <w:t>From 192.168.1.1: Destination host unreachable</w:t>
      </w:r>
    </w:p>
    <w:p w14:paraId="42845ED0" w14:textId="77777777" w:rsidR="00870A08" w:rsidRDefault="003A5418">
      <w:pPr>
        <w:pStyle w:val="aff6"/>
      </w:pPr>
      <w:r>
        <w:t>From 192.168.1.1: Destination host unreachable</w:t>
      </w:r>
    </w:p>
    <w:p w14:paraId="6B3628B4" w14:textId="77777777" w:rsidR="00870A08" w:rsidRDefault="003A5418">
      <w:pPr>
        <w:pStyle w:val="aff6"/>
      </w:pPr>
      <w:r>
        <w:t>From 192.168.1.1: Destination host unreachable</w:t>
      </w:r>
    </w:p>
    <w:p w14:paraId="17C464C0" w14:textId="77777777" w:rsidR="00870A08" w:rsidRDefault="003A5418">
      <w:pPr>
        <w:pStyle w:val="aff6"/>
      </w:pPr>
      <w:r>
        <w:t>From 192.168.1.1: Destination host unreachable</w:t>
      </w:r>
    </w:p>
    <w:p w14:paraId="6459C7D4" w14:textId="77777777" w:rsidR="00870A08" w:rsidRDefault="003A5418">
      <w:pPr>
        <w:pStyle w:val="aff6"/>
      </w:pPr>
      <w:r>
        <w:t>From 192.168.1.1: Destination host unreachable</w:t>
      </w:r>
    </w:p>
    <w:p w14:paraId="6354050D" w14:textId="77777777" w:rsidR="00870A08" w:rsidRDefault="003A5418">
      <w:pPr>
        <w:pStyle w:val="aff6"/>
        <w:rPr>
          <w:rFonts w:eastAsiaTheme="minorEastAsia"/>
        </w:rPr>
      </w:pPr>
      <w:r>
        <w:rPr>
          <w:rFonts w:hint="eastAsia"/>
        </w:rPr>
        <w:t>……</w:t>
      </w:r>
    </w:p>
    <w:p w14:paraId="2952B949" w14:textId="77777777" w:rsidR="00870A08" w:rsidRDefault="00870A08">
      <w:pPr>
        <w:ind w:firstLine="420"/>
      </w:pPr>
    </w:p>
    <w:p w14:paraId="659AFF22" w14:textId="77777777" w:rsidR="00870A08" w:rsidRDefault="003A5418">
      <w:pPr>
        <w:ind w:firstLine="420"/>
      </w:pPr>
      <w:r>
        <w:rPr>
          <w:rFonts w:hint="eastAsia"/>
        </w:rPr>
        <w:t>可以观察到，在单台</w:t>
      </w:r>
      <w:proofErr w:type="gramStart"/>
      <w:r>
        <w:rPr>
          <w:rFonts w:hint="eastAsia"/>
        </w:rPr>
        <w:t>交换机及跨交换机</w:t>
      </w:r>
      <w:proofErr w:type="gramEnd"/>
      <w:r>
        <w:rPr>
          <w:rFonts w:hint="eastAsia"/>
        </w:rPr>
        <w:t>间的访问控制使用</w:t>
      </w:r>
      <w:r>
        <w:rPr>
          <w:rFonts w:hint="eastAsia"/>
        </w:rPr>
        <w:t>Trunk</w:t>
      </w:r>
      <w:r>
        <w:rPr>
          <w:rFonts w:hint="eastAsia"/>
        </w:rPr>
        <w:t>和</w:t>
      </w:r>
      <w:r>
        <w:rPr>
          <w:rFonts w:hint="eastAsia"/>
        </w:rPr>
        <w:t>Access</w:t>
      </w:r>
      <w:r>
        <w:rPr>
          <w:rFonts w:hint="eastAsia"/>
        </w:rPr>
        <w:t>类型接口实现了需求，但同样的需求使用</w:t>
      </w:r>
      <w:r>
        <w:rPr>
          <w:rFonts w:hint="eastAsia"/>
        </w:rPr>
        <w:t>Hybrid</w:t>
      </w:r>
      <w:r>
        <w:rPr>
          <w:rFonts w:hint="eastAsia"/>
        </w:rPr>
        <w:t>实现会更灵活。</w:t>
      </w:r>
    </w:p>
    <w:p w14:paraId="063A9E7C" w14:textId="77777777" w:rsidR="00870A08" w:rsidRDefault="003A5418">
      <w:pPr>
        <w:ind w:firstLine="420"/>
      </w:pPr>
      <w:r>
        <w:rPr>
          <w:rFonts w:hint="eastAsia"/>
        </w:rPr>
        <w:t>S1</w:t>
      </w:r>
      <w:r>
        <w:rPr>
          <w:rFonts w:hint="eastAsia"/>
        </w:rPr>
        <w:t>的</w:t>
      </w:r>
      <w:r>
        <w:rPr>
          <w:rFonts w:hint="eastAsia"/>
        </w:rPr>
        <w:t>E 0/0/2</w:t>
      </w:r>
      <w:r>
        <w:rPr>
          <w:rFonts w:hint="eastAsia"/>
        </w:rPr>
        <w:t>接口连接</w:t>
      </w:r>
      <w:r>
        <w:rPr>
          <w:rFonts w:hint="eastAsia"/>
        </w:rPr>
        <w:t>PC-1</w:t>
      </w:r>
      <w:r>
        <w:rPr>
          <w:rFonts w:hint="eastAsia"/>
        </w:rPr>
        <w:t>主机，该接口收到的</w:t>
      </w:r>
      <w:r>
        <w:rPr>
          <w:rFonts w:hint="eastAsia"/>
        </w:rPr>
        <w:t>PC-1</w:t>
      </w:r>
      <w:r>
        <w:rPr>
          <w:rFonts w:hint="eastAsia"/>
        </w:rPr>
        <w:t>发送的</w:t>
      </w:r>
      <w:r>
        <w:rPr>
          <w:rFonts w:hint="eastAsia"/>
        </w:rPr>
        <w:t>Untagged</w:t>
      </w:r>
      <w:proofErr w:type="gramStart"/>
      <w:r>
        <w:rPr>
          <w:rFonts w:hint="eastAsia"/>
        </w:rPr>
        <w:t>的帧会被</w:t>
      </w:r>
      <w:proofErr w:type="gramEnd"/>
      <w:r>
        <w:rPr>
          <w:rFonts w:hint="eastAsia"/>
        </w:rPr>
        <w:t>交换机转发到</w:t>
      </w:r>
      <w:r>
        <w:rPr>
          <w:rFonts w:hint="eastAsia"/>
        </w:rPr>
        <w:t>VLAN 20</w:t>
      </w:r>
      <w:r>
        <w:rPr>
          <w:rFonts w:hint="eastAsia"/>
        </w:rPr>
        <w:t>。同样，交换机从其他接口收到</w:t>
      </w:r>
      <w:r>
        <w:rPr>
          <w:rFonts w:hint="eastAsia"/>
        </w:rPr>
        <w:t>VLAN 20</w:t>
      </w:r>
      <w:r>
        <w:rPr>
          <w:rFonts w:hint="eastAsia"/>
        </w:rPr>
        <w:t>的发往</w:t>
      </w:r>
      <w:r>
        <w:rPr>
          <w:rFonts w:hint="eastAsia"/>
        </w:rPr>
        <w:t>PC-1</w:t>
      </w:r>
      <w:r>
        <w:rPr>
          <w:rFonts w:hint="eastAsia"/>
        </w:rPr>
        <w:t>的帧也会以</w:t>
      </w:r>
      <w:r>
        <w:rPr>
          <w:rFonts w:hint="eastAsia"/>
        </w:rPr>
        <w:t>Untagged</w:t>
      </w:r>
      <w:r>
        <w:rPr>
          <w:rFonts w:hint="eastAsia"/>
        </w:rPr>
        <w:t>的方式从</w:t>
      </w:r>
      <w:r>
        <w:rPr>
          <w:rFonts w:hint="eastAsia"/>
        </w:rPr>
        <w:t>E 0/0/2</w:t>
      </w:r>
      <w:r>
        <w:rPr>
          <w:rFonts w:hint="eastAsia"/>
        </w:rPr>
        <w:t>接口发送。</w:t>
      </w:r>
      <w:r>
        <w:rPr>
          <w:rFonts w:hint="eastAsia"/>
        </w:rPr>
        <w:t>S1</w:t>
      </w:r>
      <w:r>
        <w:rPr>
          <w:rFonts w:hint="eastAsia"/>
        </w:rPr>
        <w:t>的</w:t>
      </w:r>
      <w:r>
        <w:rPr>
          <w:rFonts w:hint="eastAsia"/>
        </w:rPr>
        <w:t>E 0/0/3</w:t>
      </w:r>
      <w:r>
        <w:rPr>
          <w:rFonts w:hint="eastAsia"/>
        </w:rPr>
        <w:t>接口连接</w:t>
      </w:r>
      <w:r>
        <w:rPr>
          <w:rFonts w:hint="eastAsia"/>
        </w:rPr>
        <w:t>PC-2</w:t>
      </w:r>
      <w:r>
        <w:rPr>
          <w:rFonts w:hint="eastAsia"/>
        </w:rPr>
        <w:t>主机，该接口收到</w:t>
      </w:r>
      <w:r>
        <w:rPr>
          <w:rFonts w:hint="eastAsia"/>
        </w:rPr>
        <w:t>Untagged</w:t>
      </w:r>
      <w:proofErr w:type="gramStart"/>
      <w:r>
        <w:rPr>
          <w:rFonts w:hint="eastAsia"/>
        </w:rPr>
        <w:lastRenderedPageBreak/>
        <w:t>的帧会被</w:t>
      </w:r>
      <w:proofErr w:type="gramEnd"/>
      <w:r>
        <w:rPr>
          <w:rFonts w:hint="eastAsia"/>
        </w:rPr>
        <w:t>转发到</w:t>
      </w:r>
      <w:r>
        <w:rPr>
          <w:rFonts w:hint="eastAsia"/>
        </w:rPr>
        <w:t>VLAN 10</w:t>
      </w:r>
      <w:r>
        <w:rPr>
          <w:rFonts w:hint="eastAsia"/>
        </w:rPr>
        <w:t>。如果交换机收到的</w:t>
      </w:r>
      <w:r>
        <w:rPr>
          <w:rFonts w:hint="eastAsia"/>
        </w:rPr>
        <w:t>VLAN 10</w:t>
      </w:r>
      <w:r>
        <w:rPr>
          <w:rFonts w:hint="eastAsia"/>
        </w:rPr>
        <w:t>的发往</w:t>
      </w:r>
      <w:r>
        <w:rPr>
          <w:rFonts w:hint="eastAsia"/>
        </w:rPr>
        <w:t>PC-2</w:t>
      </w:r>
      <w:r>
        <w:rPr>
          <w:rFonts w:hint="eastAsia"/>
        </w:rPr>
        <w:t>的帧也会以</w:t>
      </w:r>
      <w:r>
        <w:rPr>
          <w:rFonts w:hint="eastAsia"/>
        </w:rPr>
        <w:t>Untagged</w:t>
      </w:r>
      <w:r>
        <w:rPr>
          <w:rFonts w:hint="eastAsia"/>
        </w:rPr>
        <w:t>的方式从接口</w:t>
      </w:r>
      <w:r>
        <w:rPr>
          <w:rFonts w:hint="eastAsia"/>
        </w:rPr>
        <w:t>E 0/0/3</w:t>
      </w:r>
      <w:r>
        <w:rPr>
          <w:rFonts w:hint="eastAsia"/>
        </w:rPr>
        <w:t>发送。</w:t>
      </w:r>
      <w:r>
        <w:rPr>
          <w:rFonts w:hint="eastAsia"/>
        </w:rPr>
        <w:t>VLAN 10</w:t>
      </w:r>
      <w:r>
        <w:rPr>
          <w:rFonts w:hint="eastAsia"/>
        </w:rPr>
        <w:t>和</w:t>
      </w:r>
      <w:r>
        <w:rPr>
          <w:rFonts w:hint="eastAsia"/>
        </w:rPr>
        <w:t>VLAN 20</w:t>
      </w:r>
      <w:r>
        <w:rPr>
          <w:rFonts w:hint="eastAsia"/>
        </w:rPr>
        <w:t>的帧也要经过交换机间链路发送至邻居交换机</w:t>
      </w:r>
      <w:r>
        <w:rPr>
          <w:rFonts w:hint="eastAsia"/>
        </w:rPr>
        <w:t>S2</w:t>
      </w:r>
      <w:r>
        <w:rPr>
          <w:rFonts w:hint="eastAsia"/>
        </w:rPr>
        <w:t>。反之，</w:t>
      </w:r>
      <w:r>
        <w:rPr>
          <w:rFonts w:hint="eastAsia"/>
        </w:rPr>
        <w:t>S1</w:t>
      </w:r>
      <w:r>
        <w:rPr>
          <w:rFonts w:hint="eastAsia"/>
        </w:rPr>
        <w:t>收到来自邻居交换机</w:t>
      </w:r>
      <w:r>
        <w:rPr>
          <w:rFonts w:hint="eastAsia"/>
        </w:rPr>
        <w:t>S2</w:t>
      </w:r>
      <w:r>
        <w:rPr>
          <w:rFonts w:hint="eastAsia"/>
        </w:rPr>
        <w:t>的</w:t>
      </w:r>
      <w:r>
        <w:rPr>
          <w:rFonts w:hint="eastAsia"/>
        </w:rPr>
        <w:t>Tagged</w:t>
      </w:r>
      <w:r>
        <w:rPr>
          <w:rFonts w:hint="eastAsia"/>
        </w:rPr>
        <w:t>的帧后，也会根据</w:t>
      </w:r>
      <w:r>
        <w:rPr>
          <w:rFonts w:hint="eastAsia"/>
        </w:rPr>
        <w:t>VLAN Tag</w:t>
      </w:r>
      <w:r>
        <w:rPr>
          <w:rFonts w:hint="eastAsia"/>
        </w:rPr>
        <w:t>转发到相应的</w:t>
      </w:r>
      <w:r>
        <w:rPr>
          <w:rFonts w:hint="eastAsia"/>
        </w:rPr>
        <w:t>VLAN</w:t>
      </w:r>
      <w:r>
        <w:rPr>
          <w:rFonts w:hint="eastAsia"/>
        </w:rPr>
        <w:t>。</w:t>
      </w:r>
    </w:p>
    <w:p w14:paraId="11DEBA70" w14:textId="77777777" w:rsidR="00870A08" w:rsidRDefault="003A5418">
      <w:pPr>
        <w:ind w:firstLine="420"/>
      </w:pPr>
      <w:r>
        <w:t xml:space="preserve"> </w:t>
      </w:r>
      <w:r>
        <w:rPr>
          <w:rFonts w:hint="eastAsia"/>
        </w:rPr>
        <w:t>在</w:t>
      </w:r>
      <w:r>
        <w:rPr>
          <w:rFonts w:hint="eastAsia"/>
        </w:rPr>
        <w:t>S1</w:t>
      </w:r>
      <w:r>
        <w:rPr>
          <w:rFonts w:hint="eastAsia"/>
        </w:rPr>
        <w:t>的</w:t>
      </w:r>
      <w:r>
        <w:rPr>
          <w:rFonts w:hint="eastAsia"/>
        </w:rPr>
        <w:t>E 0/0/2</w:t>
      </w:r>
      <w:r>
        <w:rPr>
          <w:rFonts w:hint="eastAsia"/>
        </w:rPr>
        <w:t>接口上使用</w:t>
      </w:r>
      <w:r>
        <w:rPr>
          <w:b/>
        </w:rPr>
        <w:t xml:space="preserve">undo port default </w:t>
      </w:r>
      <w:proofErr w:type="spellStart"/>
      <w:r>
        <w:rPr>
          <w:b/>
        </w:rPr>
        <w:t>vlan</w:t>
      </w:r>
      <w:proofErr w:type="spellEnd"/>
      <w:r>
        <w:rPr>
          <w:rFonts w:hint="eastAsia"/>
        </w:rPr>
        <w:t>命令用来恢复接口默认</w:t>
      </w:r>
      <w:r>
        <w:rPr>
          <w:rFonts w:hint="eastAsia"/>
        </w:rPr>
        <w:t>VLAN</w:t>
      </w:r>
      <w:r>
        <w:rPr>
          <w:rFonts w:hint="eastAsia"/>
        </w:rPr>
        <w:t>。</w:t>
      </w:r>
    </w:p>
    <w:p w14:paraId="28A327CA" w14:textId="77777777" w:rsidR="00870A08" w:rsidRDefault="003A5418">
      <w:pPr>
        <w:pStyle w:val="aff6"/>
      </w:pPr>
      <w:r>
        <w:t>[S</w:t>
      </w:r>
      <w:proofErr w:type="gramStart"/>
      <w:r>
        <w:t>1]int</w:t>
      </w:r>
      <w:r>
        <w:rPr>
          <w:rFonts w:eastAsiaTheme="minorEastAsia" w:hint="eastAsia"/>
        </w:rPr>
        <w:t>erface</w:t>
      </w:r>
      <w:proofErr w:type="gramEnd"/>
      <w:r>
        <w:t xml:space="preserve"> e</w:t>
      </w:r>
      <w:r>
        <w:rPr>
          <w:rFonts w:eastAsiaTheme="minorEastAsia" w:hint="eastAsia"/>
        </w:rPr>
        <w:t>thernet</w:t>
      </w:r>
      <w:r>
        <w:t>0/0/2</w:t>
      </w:r>
    </w:p>
    <w:p w14:paraId="163A46B4" w14:textId="77777777" w:rsidR="00870A08" w:rsidRDefault="003A5418">
      <w:pPr>
        <w:pStyle w:val="aff6"/>
        <w:rPr>
          <w:rFonts w:eastAsiaTheme="minorEastAsia"/>
        </w:rPr>
      </w:pPr>
      <w:r>
        <w:t>[S1-Ethernet0/0/</w:t>
      </w:r>
      <w:proofErr w:type="gramStart"/>
      <w:r>
        <w:t>2]undo</w:t>
      </w:r>
      <w:proofErr w:type="gramEnd"/>
      <w:r>
        <w:t xml:space="preserve"> port default </w:t>
      </w:r>
      <w:proofErr w:type="spellStart"/>
      <w:r>
        <w:t>vla</w:t>
      </w:r>
      <w:r>
        <w:rPr>
          <w:rFonts w:eastAsiaTheme="minorEastAsia" w:hint="eastAsia"/>
        </w:rPr>
        <w:t>n</w:t>
      </w:r>
      <w:proofErr w:type="spellEnd"/>
    </w:p>
    <w:p w14:paraId="54B72475" w14:textId="77777777" w:rsidR="00870A08" w:rsidRDefault="00870A08">
      <w:pPr>
        <w:pStyle w:val="aff6"/>
        <w:rPr>
          <w:rFonts w:eastAsiaTheme="minorEastAsia"/>
        </w:rPr>
      </w:pPr>
    </w:p>
    <w:p w14:paraId="10FE77C5" w14:textId="77777777" w:rsidR="00870A08" w:rsidRDefault="003A5418">
      <w:pPr>
        <w:ind w:firstLine="420"/>
      </w:pPr>
      <w:r>
        <w:rPr>
          <w:rFonts w:hint="eastAsia"/>
        </w:rPr>
        <w:t>配置</w:t>
      </w:r>
      <w:r>
        <w:rPr>
          <w:rFonts w:hint="eastAsia"/>
          <w:b/>
        </w:rPr>
        <w:t xml:space="preserve">port link-type hybrid </w:t>
      </w:r>
      <w:r>
        <w:rPr>
          <w:rFonts w:hint="eastAsia"/>
        </w:rPr>
        <w:t>命令修改接口类型为默认的</w:t>
      </w:r>
      <w:proofErr w:type="spellStart"/>
      <w:r>
        <w:rPr>
          <w:rFonts w:hint="eastAsia"/>
        </w:rPr>
        <w:t>Hybird</w:t>
      </w:r>
      <w:proofErr w:type="spellEnd"/>
      <w:r>
        <w:rPr>
          <w:rFonts w:hint="eastAsia"/>
        </w:rPr>
        <w:t>类型。</w:t>
      </w:r>
    </w:p>
    <w:p w14:paraId="0D457D30" w14:textId="77777777" w:rsidR="00870A08" w:rsidRDefault="003A5418">
      <w:pPr>
        <w:pStyle w:val="aff6"/>
        <w:rPr>
          <w:rFonts w:eastAsiaTheme="minorEastAsia"/>
        </w:rPr>
      </w:pPr>
      <w:r>
        <w:t>[S1-Ethernet0/0/</w:t>
      </w:r>
      <w:proofErr w:type="gramStart"/>
      <w:r>
        <w:t>2]port</w:t>
      </w:r>
      <w:proofErr w:type="gramEnd"/>
      <w:r>
        <w:t xml:space="preserve"> link-type hybrid </w:t>
      </w:r>
    </w:p>
    <w:p w14:paraId="3DE04BE4" w14:textId="77777777" w:rsidR="00870A08" w:rsidRDefault="00870A08">
      <w:pPr>
        <w:pStyle w:val="aff6"/>
        <w:rPr>
          <w:rFonts w:eastAsiaTheme="minorEastAsia"/>
        </w:rPr>
      </w:pPr>
    </w:p>
    <w:p w14:paraId="60CC3F2B" w14:textId="77777777" w:rsidR="00870A08" w:rsidRDefault="003A5418">
      <w:pPr>
        <w:ind w:firstLine="420"/>
      </w:pPr>
      <w:r>
        <w:rPr>
          <w:rFonts w:hint="eastAsia"/>
        </w:rPr>
        <w:t>配置</w:t>
      </w:r>
      <w:r>
        <w:rPr>
          <w:rFonts w:hint="eastAsia"/>
          <w:b/>
        </w:rPr>
        <w:t xml:space="preserve">port hybrid untagged </w:t>
      </w:r>
      <w:proofErr w:type="spellStart"/>
      <w:r>
        <w:rPr>
          <w:rFonts w:hint="eastAsia"/>
          <w:b/>
        </w:rPr>
        <w:t>vlan</w:t>
      </w:r>
      <w:proofErr w:type="spellEnd"/>
      <w:r>
        <w:rPr>
          <w:rFonts w:hint="eastAsia"/>
          <w:b/>
        </w:rPr>
        <w:t xml:space="preserve"> 20</w:t>
      </w:r>
      <w:r>
        <w:rPr>
          <w:rFonts w:hint="eastAsia"/>
        </w:rPr>
        <w:t>命令使得交换机在该接口转发</w:t>
      </w:r>
      <w:r>
        <w:rPr>
          <w:rFonts w:hint="eastAsia"/>
        </w:rPr>
        <w:t>VLAN 20</w:t>
      </w:r>
      <w:r>
        <w:rPr>
          <w:rFonts w:hint="eastAsia"/>
        </w:rPr>
        <w:t>的帧时，</w:t>
      </w:r>
      <w:r>
        <w:rPr>
          <w:rFonts w:hint="eastAsia"/>
          <w:highlight w:val="yellow"/>
        </w:rPr>
        <w:t>剥离</w:t>
      </w:r>
      <w:proofErr w:type="gramStart"/>
      <w:r>
        <w:rPr>
          <w:rFonts w:hint="eastAsia"/>
          <w:highlight w:val="yellow"/>
        </w:rPr>
        <w:t>掉相应</w:t>
      </w:r>
      <w:proofErr w:type="gramEnd"/>
      <w:r>
        <w:rPr>
          <w:rFonts w:hint="eastAsia"/>
          <w:highlight w:val="yellow"/>
        </w:rPr>
        <w:t>的</w:t>
      </w:r>
      <w:r>
        <w:rPr>
          <w:rFonts w:hint="eastAsia"/>
          <w:highlight w:val="yellow"/>
        </w:rPr>
        <w:t>VLAN Tag 20</w:t>
      </w:r>
      <w:r>
        <w:rPr>
          <w:rFonts w:hint="eastAsia"/>
          <w:highlight w:val="yellow"/>
        </w:rPr>
        <w:t>，以</w:t>
      </w:r>
      <w:r>
        <w:rPr>
          <w:rFonts w:hint="eastAsia"/>
          <w:highlight w:val="yellow"/>
        </w:rPr>
        <w:t>Untagged</w:t>
      </w:r>
      <w:r>
        <w:rPr>
          <w:rFonts w:hint="eastAsia"/>
          <w:highlight w:val="yellow"/>
        </w:rPr>
        <w:t>的方式发送给</w:t>
      </w:r>
      <w:r>
        <w:rPr>
          <w:rFonts w:hint="eastAsia"/>
          <w:highlight w:val="yellow"/>
        </w:rPr>
        <w:t>PC</w:t>
      </w:r>
      <w:r>
        <w:rPr>
          <w:rFonts w:hint="eastAsia"/>
          <w:highlight w:val="yellow"/>
        </w:rPr>
        <w:t>。</w:t>
      </w:r>
    </w:p>
    <w:p w14:paraId="16A0508E" w14:textId="77777777" w:rsidR="00870A08" w:rsidRDefault="003A5418">
      <w:pPr>
        <w:pStyle w:val="aff6"/>
        <w:rPr>
          <w:rFonts w:eastAsiaTheme="minorEastAsia"/>
        </w:rPr>
      </w:pPr>
      <w:r>
        <w:t>[S1-Ethernet0/0/</w:t>
      </w:r>
      <w:proofErr w:type="gramStart"/>
      <w:r>
        <w:t>2]port</w:t>
      </w:r>
      <w:proofErr w:type="gramEnd"/>
      <w:r>
        <w:t xml:space="preserve"> hybrid untagged </w:t>
      </w:r>
      <w:proofErr w:type="spellStart"/>
      <w:r>
        <w:t>vlan</w:t>
      </w:r>
      <w:proofErr w:type="spellEnd"/>
      <w:r>
        <w:t xml:space="preserve"> 20</w:t>
      </w:r>
    </w:p>
    <w:p w14:paraId="1F3F1BB3" w14:textId="77777777" w:rsidR="00870A08" w:rsidRDefault="00870A08">
      <w:pPr>
        <w:pStyle w:val="aff6"/>
        <w:rPr>
          <w:rFonts w:eastAsiaTheme="minorEastAsia"/>
        </w:rPr>
      </w:pPr>
    </w:p>
    <w:p w14:paraId="531659C6" w14:textId="77777777" w:rsidR="00870A08" w:rsidRDefault="003A5418">
      <w:pPr>
        <w:ind w:firstLine="420"/>
      </w:pPr>
      <w:r>
        <w:rPr>
          <w:rFonts w:hint="eastAsia"/>
        </w:rPr>
        <w:t>配置</w:t>
      </w:r>
      <w:r>
        <w:rPr>
          <w:rFonts w:hint="eastAsia"/>
          <w:b/>
        </w:rPr>
        <w:t xml:space="preserve">port hybrid </w:t>
      </w:r>
      <w:proofErr w:type="spellStart"/>
      <w:r>
        <w:rPr>
          <w:rFonts w:hint="eastAsia"/>
          <w:b/>
        </w:rPr>
        <w:t>pvid</w:t>
      </w:r>
      <w:proofErr w:type="spellEnd"/>
      <w:r>
        <w:rPr>
          <w:rFonts w:hint="eastAsia"/>
          <w:b/>
        </w:rPr>
        <w:t xml:space="preserve"> </w:t>
      </w:r>
      <w:proofErr w:type="spellStart"/>
      <w:r>
        <w:rPr>
          <w:rFonts w:hint="eastAsia"/>
          <w:b/>
        </w:rPr>
        <w:t>vlan</w:t>
      </w:r>
      <w:proofErr w:type="spellEnd"/>
      <w:r>
        <w:rPr>
          <w:rFonts w:hint="eastAsia"/>
          <w:b/>
        </w:rPr>
        <w:t xml:space="preserve"> 20</w:t>
      </w:r>
      <w:r>
        <w:rPr>
          <w:rFonts w:hint="eastAsia"/>
        </w:rPr>
        <w:t>命令设置</w:t>
      </w:r>
      <w:proofErr w:type="spellStart"/>
      <w:r>
        <w:rPr>
          <w:rFonts w:hint="eastAsia"/>
        </w:rPr>
        <w:t>Hybird</w:t>
      </w:r>
      <w:proofErr w:type="spellEnd"/>
      <w:r>
        <w:rPr>
          <w:rFonts w:hint="eastAsia"/>
        </w:rPr>
        <w:t>类型接口的缺省</w:t>
      </w:r>
      <w:r>
        <w:rPr>
          <w:rFonts w:hint="eastAsia"/>
        </w:rPr>
        <w:t>VLAN ID</w:t>
      </w:r>
      <w:r>
        <w:rPr>
          <w:rFonts w:hint="eastAsia"/>
        </w:rPr>
        <w:t>，即使得该端口上接收到</w:t>
      </w:r>
      <w:r>
        <w:rPr>
          <w:rFonts w:hint="eastAsia"/>
        </w:rPr>
        <w:t>PC</w:t>
      </w:r>
      <w:r>
        <w:rPr>
          <w:rFonts w:hint="eastAsia"/>
        </w:rPr>
        <w:t>发来的未带</w:t>
      </w:r>
      <w:r>
        <w:rPr>
          <w:rFonts w:hint="eastAsia"/>
        </w:rPr>
        <w:t>VLAN Tag</w:t>
      </w:r>
      <w:r>
        <w:rPr>
          <w:rFonts w:hint="eastAsia"/>
        </w:rPr>
        <w:t>的帧时，加上</w:t>
      </w:r>
      <w:r>
        <w:rPr>
          <w:rFonts w:hint="eastAsia"/>
        </w:rPr>
        <w:t>VLAN Tag 20</w:t>
      </w:r>
      <w:r>
        <w:rPr>
          <w:rFonts w:hint="eastAsia"/>
        </w:rPr>
        <w:t>，并转发到</w:t>
      </w:r>
      <w:r>
        <w:rPr>
          <w:rFonts w:hint="eastAsia"/>
        </w:rPr>
        <w:t>VLAN 20</w:t>
      </w:r>
      <w:r>
        <w:rPr>
          <w:rFonts w:hint="eastAsia"/>
        </w:rPr>
        <w:t>。</w:t>
      </w:r>
    </w:p>
    <w:p w14:paraId="1B7EE02B" w14:textId="77777777" w:rsidR="00870A08" w:rsidRDefault="003A5418">
      <w:pPr>
        <w:pStyle w:val="aff6"/>
      </w:pPr>
      <w:r>
        <w:t>[S</w:t>
      </w:r>
      <w:r>
        <w:rPr>
          <w:rFonts w:eastAsiaTheme="minorEastAsia" w:hint="eastAsia"/>
        </w:rPr>
        <w:t>1</w:t>
      </w:r>
      <w:r>
        <w:t>-Ethernet0/0/</w:t>
      </w:r>
      <w:proofErr w:type="gramStart"/>
      <w:r>
        <w:t>2]port</w:t>
      </w:r>
      <w:proofErr w:type="gramEnd"/>
      <w:r>
        <w:t xml:space="preserve"> hybrid </w:t>
      </w:r>
      <w:proofErr w:type="spellStart"/>
      <w:r>
        <w:t>pvid</w:t>
      </w:r>
      <w:proofErr w:type="spellEnd"/>
      <w:r>
        <w:t xml:space="preserve"> </w:t>
      </w:r>
      <w:proofErr w:type="spellStart"/>
      <w:r>
        <w:t>vlan</w:t>
      </w:r>
      <w:proofErr w:type="spellEnd"/>
      <w:r>
        <w:t xml:space="preserve"> </w:t>
      </w:r>
      <w:r>
        <w:rPr>
          <w:rFonts w:hint="eastAsia"/>
        </w:rPr>
        <w:t>2</w:t>
      </w:r>
      <w:r>
        <w:t>0</w:t>
      </w:r>
    </w:p>
    <w:p w14:paraId="6D6A7FED" w14:textId="77777777" w:rsidR="00870A08" w:rsidRDefault="00870A08">
      <w:pPr>
        <w:ind w:firstLine="420"/>
      </w:pPr>
    </w:p>
    <w:p w14:paraId="29BA8AAE" w14:textId="77777777" w:rsidR="00870A08" w:rsidRDefault="003A5418">
      <w:pPr>
        <w:ind w:firstLine="420"/>
      </w:pPr>
      <w:r>
        <w:rPr>
          <w:rFonts w:hint="eastAsia"/>
        </w:rPr>
        <w:t>同样在连接另一台终端的</w:t>
      </w:r>
      <w:r>
        <w:rPr>
          <w:rFonts w:hint="eastAsia"/>
        </w:rPr>
        <w:t>E0/0/3</w:t>
      </w:r>
      <w:r>
        <w:rPr>
          <w:rFonts w:hint="eastAsia"/>
        </w:rPr>
        <w:t>接口做同样配置。</w:t>
      </w:r>
    </w:p>
    <w:p w14:paraId="7466F81E" w14:textId="77777777" w:rsidR="00870A08" w:rsidRDefault="003A5418">
      <w:pPr>
        <w:pStyle w:val="aff6"/>
      </w:pPr>
      <w:r>
        <w:rPr>
          <w:color w:val="FF0000"/>
          <w:highlight w:val="yellow"/>
        </w:rPr>
        <w:t>[S</w:t>
      </w:r>
      <w:proofErr w:type="gramStart"/>
      <w:r>
        <w:rPr>
          <w:color w:val="FF0000"/>
        </w:rPr>
        <w:t>1</w:t>
      </w:r>
      <w:r>
        <w:t>]int</w:t>
      </w:r>
      <w:r>
        <w:rPr>
          <w:rFonts w:eastAsiaTheme="minorEastAsia" w:hint="eastAsia"/>
        </w:rPr>
        <w:t>erface</w:t>
      </w:r>
      <w:proofErr w:type="gramEnd"/>
      <w:r>
        <w:t xml:space="preserve"> e</w:t>
      </w:r>
      <w:r>
        <w:rPr>
          <w:rFonts w:eastAsiaTheme="minorEastAsia" w:hint="eastAsia"/>
        </w:rPr>
        <w:t>thernet</w:t>
      </w:r>
      <w:r>
        <w:t>0/0/3</w:t>
      </w:r>
    </w:p>
    <w:p w14:paraId="2D499EF8" w14:textId="77777777" w:rsidR="00870A08" w:rsidRDefault="003A5418">
      <w:pPr>
        <w:pStyle w:val="aff6"/>
      </w:pPr>
      <w:r>
        <w:t>[S1-Ethernet0/0/</w:t>
      </w:r>
      <w:proofErr w:type="gramStart"/>
      <w:r>
        <w:t>3]undo</w:t>
      </w:r>
      <w:proofErr w:type="gramEnd"/>
      <w:r>
        <w:t xml:space="preserve"> port default </w:t>
      </w:r>
      <w:proofErr w:type="spellStart"/>
      <w:r>
        <w:t>vlan</w:t>
      </w:r>
      <w:proofErr w:type="spellEnd"/>
      <w:r>
        <w:tab/>
      </w:r>
    </w:p>
    <w:p w14:paraId="7C646489" w14:textId="77777777" w:rsidR="00870A08" w:rsidRDefault="003A5418">
      <w:pPr>
        <w:pStyle w:val="aff6"/>
      </w:pPr>
      <w:r>
        <w:t>[S1-Ethernet0/0/</w:t>
      </w:r>
      <w:proofErr w:type="gramStart"/>
      <w:r>
        <w:t>3]port</w:t>
      </w:r>
      <w:proofErr w:type="gramEnd"/>
      <w:r>
        <w:t xml:space="preserve"> link-type hybrid </w:t>
      </w:r>
    </w:p>
    <w:p w14:paraId="3271D0CF" w14:textId="77777777" w:rsidR="00870A08" w:rsidRDefault="003A5418">
      <w:pPr>
        <w:pStyle w:val="aff6"/>
        <w:rPr>
          <w:rFonts w:eastAsiaTheme="minorEastAsia"/>
        </w:rPr>
      </w:pPr>
      <w:r>
        <w:t>[S1-Ethernet0/0/</w:t>
      </w:r>
      <w:proofErr w:type="gramStart"/>
      <w:r>
        <w:t>3]port</w:t>
      </w:r>
      <w:proofErr w:type="gramEnd"/>
      <w:r>
        <w:t xml:space="preserve"> hybrid untagged </w:t>
      </w:r>
      <w:proofErr w:type="spellStart"/>
      <w:r>
        <w:t>vlan</w:t>
      </w:r>
      <w:proofErr w:type="spellEnd"/>
      <w:r>
        <w:t xml:space="preserve"> 10</w:t>
      </w:r>
    </w:p>
    <w:p w14:paraId="5364648C" w14:textId="77777777" w:rsidR="00870A08" w:rsidRDefault="003A5418">
      <w:pPr>
        <w:pStyle w:val="aff6"/>
      </w:pPr>
      <w:r>
        <w:t>[S</w:t>
      </w:r>
      <w:r>
        <w:rPr>
          <w:rFonts w:eastAsiaTheme="minorEastAsia" w:hint="eastAsia"/>
        </w:rPr>
        <w:t>1</w:t>
      </w:r>
      <w:r>
        <w:t>-Ethernet0/0/</w:t>
      </w:r>
      <w:proofErr w:type="gramStart"/>
      <w:r>
        <w:rPr>
          <w:rFonts w:eastAsiaTheme="minorEastAsia" w:hint="eastAsia"/>
        </w:rPr>
        <w:t>3</w:t>
      </w:r>
      <w:r>
        <w:t>]port</w:t>
      </w:r>
      <w:proofErr w:type="gramEnd"/>
      <w:r>
        <w:t xml:space="preserve"> hybrid </w:t>
      </w:r>
      <w:proofErr w:type="spellStart"/>
      <w:r>
        <w:t>pvid</w:t>
      </w:r>
      <w:proofErr w:type="spellEnd"/>
      <w:r>
        <w:t xml:space="preserve"> </w:t>
      </w:r>
      <w:proofErr w:type="spellStart"/>
      <w:r>
        <w:t>vlan</w:t>
      </w:r>
      <w:proofErr w:type="spellEnd"/>
      <w:r>
        <w:t xml:space="preserve"> </w:t>
      </w:r>
      <w:r>
        <w:rPr>
          <w:rFonts w:hint="eastAsia"/>
        </w:rPr>
        <w:t>1</w:t>
      </w:r>
      <w:r>
        <w:t>0</w:t>
      </w:r>
    </w:p>
    <w:p w14:paraId="4D723669" w14:textId="77777777" w:rsidR="00870A08" w:rsidRDefault="00870A08">
      <w:pPr>
        <w:pStyle w:val="aff6"/>
      </w:pPr>
    </w:p>
    <w:p w14:paraId="319E3509" w14:textId="77777777" w:rsidR="00870A08" w:rsidRDefault="003A5418">
      <w:pPr>
        <w:ind w:firstLine="420"/>
      </w:pPr>
      <w:r>
        <w:rPr>
          <w:rFonts w:hint="eastAsia"/>
        </w:rPr>
        <w:t>在连接交换机</w:t>
      </w:r>
      <w:r>
        <w:rPr>
          <w:rFonts w:hint="eastAsia"/>
        </w:rPr>
        <w:t>S2</w:t>
      </w:r>
      <w:r>
        <w:rPr>
          <w:rFonts w:hint="eastAsia"/>
        </w:rPr>
        <w:t>的</w:t>
      </w:r>
      <w:r>
        <w:rPr>
          <w:rFonts w:hint="eastAsia"/>
        </w:rPr>
        <w:t>E 0/0/1</w:t>
      </w:r>
      <w:r>
        <w:rPr>
          <w:rFonts w:hint="eastAsia"/>
        </w:rPr>
        <w:t>接口上修改端口类型为默认的</w:t>
      </w:r>
      <w:proofErr w:type="spellStart"/>
      <w:r>
        <w:rPr>
          <w:rFonts w:hint="eastAsia"/>
        </w:rPr>
        <w:t>Hybird</w:t>
      </w:r>
      <w:proofErr w:type="spellEnd"/>
      <w:r>
        <w:rPr>
          <w:rFonts w:hint="eastAsia"/>
        </w:rPr>
        <w:t>类型。并使用</w:t>
      </w:r>
      <w:r>
        <w:rPr>
          <w:b/>
        </w:rPr>
        <w:t xml:space="preserve">port hybrid tagged </w:t>
      </w:r>
      <w:proofErr w:type="spellStart"/>
      <w:r>
        <w:rPr>
          <w:b/>
        </w:rPr>
        <w:t>vlan</w:t>
      </w:r>
      <w:proofErr w:type="spellEnd"/>
      <w:r>
        <w:rPr>
          <w:b/>
        </w:rPr>
        <w:t xml:space="preserve"> 10 20</w:t>
      </w:r>
      <w:r>
        <w:rPr>
          <w:rFonts w:hint="eastAsia"/>
        </w:rPr>
        <w:t>命令设置该链路仅接收带有</w:t>
      </w:r>
      <w:r>
        <w:rPr>
          <w:rFonts w:hint="eastAsia"/>
        </w:rPr>
        <w:t>VLAN Tag 10</w:t>
      </w:r>
      <w:r>
        <w:rPr>
          <w:rFonts w:hint="eastAsia"/>
        </w:rPr>
        <w:t>和</w:t>
      </w:r>
      <w:r>
        <w:rPr>
          <w:rFonts w:hint="eastAsia"/>
        </w:rPr>
        <w:t>20</w:t>
      </w:r>
      <w:r>
        <w:rPr>
          <w:rFonts w:hint="eastAsia"/>
        </w:rPr>
        <w:t>的帧，而交换机也</w:t>
      </w:r>
      <w:r>
        <w:rPr>
          <w:rFonts w:hint="eastAsia"/>
        </w:rPr>
        <w:lastRenderedPageBreak/>
        <w:t>仅转发</w:t>
      </w:r>
      <w:r>
        <w:rPr>
          <w:rFonts w:hint="eastAsia"/>
        </w:rPr>
        <w:t>VLAN 10</w:t>
      </w:r>
      <w:r>
        <w:rPr>
          <w:rFonts w:hint="eastAsia"/>
        </w:rPr>
        <w:t>和</w:t>
      </w:r>
      <w:r>
        <w:rPr>
          <w:rFonts w:hint="eastAsia"/>
        </w:rPr>
        <w:t>VLAN 20</w:t>
      </w:r>
      <w:proofErr w:type="gramStart"/>
      <w:r>
        <w:rPr>
          <w:rFonts w:hint="eastAsia"/>
        </w:rPr>
        <w:t>的帧到该</w:t>
      </w:r>
      <w:proofErr w:type="gramEnd"/>
      <w:r>
        <w:rPr>
          <w:rFonts w:hint="eastAsia"/>
        </w:rPr>
        <w:t>链路，一般该命令配置在交换机互连的链路接口之上。</w:t>
      </w:r>
    </w:p>
    <w:p w14:paraId="1D655A69" w14:textId="77777777" w:rsidR="00870A08" w:rsidRDefault="003A5418">
      <w:pPr>
        <w:pStyle w:val="aff6"/>
      </w:pPr>
      <w:r>
        <w:t>[S</w:t>
      </w:r>
      <w:proofErr w:type="gramStart"/>
      <w:r>
        <w:t>1]int</w:t>
      </w:r>
      <w:r>
        <w:rPr>
          <w:rFonts w:eastAsiaTheme="minorEastAsia" w:hint="eastAsia"/>
        </w:rPr>
        <w:t>erface</w:t>
      </w:r>
      <w:proofErr w:type="gramEnd"/>
      <w:r>
        <w:t xml:space="preserve"> e</w:t>
      </w:r>
      <w:r>
        <w:rPr>
          <w:rFonts w:eastAsiaTheme="minorEastAsia" w:hint="eastAsia"/>
        </w:rPr>
        <w:t>thernet</w:t>
      </w:r>
      <w:r>
        <w:t>0/0/1</w:t>
      </w:r>
      <w:r>
        <w:tab/>
        <w:t xml:space="preserve">             // </w:t>
      </w:r>
      <w:r>
        <w:rPr>
          <w:highlight w:val="yellow"/>
        </w:rPr>
        <w:t xml:space="preserve">undo port trunk allow-pass </w:t>
      </w:r>
      <w:proofErr w:type="spellStart"/>
      <w:r>
        <w:rPr>
          <w:highlight w:val="yellow"/>
        </w:rPr>
        <w:t>vlan</w:t>
      </w:r>
      <w:proofErr w:type="spellEnd"/>
      <w:r>
        <w:rPr>
          <w:highlight w:val="yellow"/>
        </w:rPr>
        <w:t xml:space="preserve"> all</w:t>
      </w:r>
    </w:p>
    <w:p w14:paraId="544A3434" w14:textId="77777777" w:rsidR="00870A08" w:rsidRDefault="003A5418">
      <w:pPr>
        <w:pStyle w:val="aff6"/>
        <w:rPr>
          <w:rFonts w:eastAsiaTheme="minorEastAsia"/>
        </w:rPr>
      </w:pPr>
      <w:r>
        <w:t>[S</w:t>
      </w:r>
      <w:r>
        <w:rPr>
          <w:rFonts w:hint="eastAsia"/>
        </w:rPr>
        <w:t>1</w:t>
      </w:r>
      <w:r>
        <w:t>-Ethernet0/0/</w:t>
      </w:r>
      <w:proofErr w:type="gramStart"/>
      <w:r>
        <w:rPr>
          <w:rFonts w:eastAsiaTheme="minorEastAsia" w:hint="eastAsia"/>
        </w:rPr>
        <w:t>1</w:t>
      </w:r>
      <w:r>
        <w:t>]port</w:t>
      </w:r>
      <w:proofErr w:type="gramEnd"/>
      <w:r>
        <w:rPr>
          <w:rFonts w:hint="eastAsia"/>
        </w:rPr>
        <w:t xml:space="preserve"> </w:t>
      </w:r>
      <w:r>
        <w:rPr>
          <w:rFonts w:eastAsiaTheme="minorEastAsia" w:hint="eastAsia"/>
        </w:rPr>
        <w:t xml:space="preserve">trunk allow-pass </w:t>
      </w:r>
      <w:proofErr w:type="spellStart"/>
      <w:r>
        <w:rPr>
          <w:rFonts w:eastAsiaTheme="minorEastAsia" w:hint="eastAsia"/>
        </w:rPr>
        <w:t>vlan</w:t>
      </w:r>
      <w:proofErr w:type="spellEnd"/>
      <w:r>
        <w:rPr>
          <w:rFonts w:eastAsiaTheme="minorEastAsia" w:hint="eastAsia"/>
        </w:rPr>
        <w:t xml:space="preserve"> 1</w:t>
      </w:r>
    </w:p>
    <w:p w14:paraId="3DC1825C" w14:textId="77777777" w:rsidR="00870A08" w:rsidRDefault="003A5418">
      <w:pPr>
        <w:pStyle w:val="aff6"/>
        <w:rPr>
          <w:rFonts w:eastAsiaTheme="minorEastAsia"/>
        </w:rPr>
      </w:pPr>
      <w:bookmarkStart w:id="79" w:name="OLE_LINK37"/>
      <w:r>
        <w:t>[S1-Ethernet0/0/</w:t>
      </w:r>
      <w:proofErr w:type="gramStart"/>
      <w:r>
        <w:t>1]port</w:t>
      </w:r>
      <w:proofErr w:type="gramEnd"/>
      <w:r>
        <w:t xml:space="preserve"> link-type hybrid</w:t>
      </w:r>
    </w:p>
    <w:bookmarkEnd w:id="79"/>
    <w:p w14:paraId="43B2EA99" w14:textId="77777777" w:rsidR="00870A08" w:rsidRDefault="003A5418">
      <w:pPr>
        <w:pStyle w:val="aff6"/>
      </w:pPr>
      <w:r>
        <w:t>[S1-Ethernet0/0/</w:t>
      </w:r>
      <w:proofErr w:type="gramStart"/>
      <w:r>
        <w:t>1]port</w:t>
      </w:r>
      <w:proofErr w:type="gramEnd"/>
      <w:r>
        <w:t xml:space="preserve"> hybrid tagged </w:t>
      </w:r>
      <w:proofErr w:type="spellStart"/>
      <w:r>
        <w:t>vlan</w:t>
      </w:r>
      <w:proofErr w:type="spellEnd"/>
      <w:r>
        <w:t xml:space="preserve"> 10 20</w:t>
      </w:r>
    </w:p>
    <w:p w14:paraId="41DECDFE" w14:textId="77777777" w:rsidR="00870A08" w:rsidRDefault="00870A08">
      <w:pPr>
        <w:ind w:firstLineChars="0" w:firstLine="0"/>
      </w:pPr>
    </w:p>
    <w:p w14:paraId="1B915E05" w14:textId="77777777" w:rsidR="00870A08" w:rsidRDefault="003A5418">
      <w:pPr>
        <w:ind w:firstLine="420"/>
      </w:pPr>
      <w:r>
        <w:rPr>
          <w:rFonts w:hint="eastAsia"/>
        </w:rPr>
        <w:t>S2</w:t>
      </w:r>
      <w:r>
        <w:rPr>
          <w:rFonts w:hint="eastAsia"/>
        </w:rPr>
        <w:t>交换机将在</w:t>
      </w:r>
      <w:r>
        <w:rPr>
          <w:rFonts w:hint="eastAsia"/>
        </w:rPr>
        <w:t>E 0/0/1</w:t>
      </w:r>
      <w:r>
        <w:rPr>
          <w:rFonts w:hint="eastAsia"/>
        </w:rPr>
        <w:t>接口接收到的</w:t>
      </w:r>
      <w:r>
        <w:rPr>
          <w:rFonts w:hint="eastAsia"/>
        </w:rPr>
        <w:t>Tagged</w:t>
      </w:r>
      <w:r>
        <w:rPr>
          <w:rFonts w:hint="eastAsia"/>
        </w:rPr>
        <w:t>帧，根据</w:t>
      </w:r>
      <w:r>
        <w:rPr>
          <w:rFonts w:hint="eastAsia"/>
        </w:rPr>
        <w:t>VLAN Tag</w:t>
      </w:r>
      <w:r>
        <w:rPr>
          <w:rFonts w:hint="eastAsia"/>
        </w:rPr>
        <w:t>标识，向接口</w:t>
      </w:r>
      <w:r>
        <w:rPr>
          <w:rFonts w:hint="eastAsia"/>
        </w:rPr>
        <w:t>E 0/0/2</w:t>
      </w:r>
      <w:r>
        <w:rPr>
          <w:rFonts w:hint="eastAsia"/>
        </w:rPr>
        <w:t>转发</w:t>
      </w:r>
      <w:r>
        <w:rPr>
          <w:rFonts w:hint="eastAsia"/>
        </w:rPr>
        <w:t>VLAN 20</w:t>
      </w:r>
      <w:r>
        <w:rPr>
          <w:rFonts w:hint="eastAsia"/>
        </w:rPr>
        <w:t>的帧，向接口</w:t>
      </w:r>
      <w:r>
        <w:rPr>
          <w:rFonts w:hint="eastAsia"/>
        </w:rPr>
        <w:t>E 0/0/3</w:t>
      </w:r>
      <w:r>
        <w:rPr>
          <w:rFonts w:hint="eastAsia"/>
        </w:rPr>
        <w:t>转发</w:t>
      </w:r>
      <w:r>
        <w:rPr>
          <w:rFonts w:hint="eastAsia"/>
        </w:rPr>
        <w:t>VLAN 30</w:t>
      </w:r>
      <w:r>
        <w:rPr>
          <w:rFonts w:hint="eastAsia"/>
        </w:rPr>
        <w:t>的帧。反之，接口</w:t>
      </w:r>
      <w:r>
        <w:rPr>
          <w:rFonts w:hint="eastAsia"/>
        </w:rPr>
        <w:t>E 0/0/2</w:t>
      </w:r>
      <w:r>
        <w:rPr>
          <w:rFonts w:hint="eastAsia"/>
        </w:rPr>
        <w:t>接收到</w:t>
      </w:r>
      <w:r>
        <w:rPr>
          <w:rFonts w:hint="eastAsia"/>
        </w:rPr>
        <w:t>PC</w:t>
      </w:r>
      <w:r>
        <w:rPr>
          <w:rFonts w:hint="eastAsia"/>
        </w:rPr>
        <w:t>发送的未带</w:t>
      </w:r>
      <w:r>
        <w:rPr>
          <w:rFonts w:hint="eastAsia"/>
        </w:rPr>
        <w:t>Tag</w:t>
      </w:r>
      <w:r>
        <w:rPr>
          <w:rFonts w:hint="eastAsia"/>
        </w:rPr>
        <w:t>的帧转发到</w:t>
      </w:r>
      <w:r>
        <w:rPr>
          <w:rFonts w:hint="eastAsia"/>
        </w:rPr>
        <w:t>VLAN 20</w:t>
      </w:r>
      <w:r>
        <w:rPr>
          <w:rFonts w:hint="eastAsia"/>
        </w:rPr>
        <w:t>，端口</w:t>
      </w:r>
      <w:r>
        <w:rPr>
          <w:rFonts w:hint="eastAsia"/>
        </w:rPr>
        <w:t>E 0/0/3</w:t>
      </w:r>
      <w:r>
        <w:rPr>
          <w:rFonts w:hint="eastAsia"/>
        </w:rPr>
        <w:t>接收的到未带</w:t>
      </w:r>
      <w:r>
        <w:rPr>
          <w:rFonts w:hint="eastAsia"/>
        </w:rPr>
        <w:t>Tag</w:t>
      </w:r>
      <w:proofErr w:type="gramStart"/>
      <w:r>
        <w:rPr>
          <w:rFonts w:hint="eastAsia"/>
        </w:rPr>
        <w:t>的帧会被</w:t>
      </w:r>
      <w:proofErr w:type="gramEnd"/>
      <w:r>
        <w:rPr>
          <w:rFonts w:hint="eastAsia"/>
        </w:rPr>
        <w:t>转发到</w:t>
      </w:r>
      <w:r>
        <w:rPr>
          <w:rFonts w:hint="eastAsia"/>
        </w:rPr>
        <w:t>VLAN 10</w:t>
      </w:r>
      <w:r>
        <w:rPr>
          <w:rFonts w:hint="eastAsia"/>
        </w:rPr>
        <w:t>，并且这些的帧发送到邻居交换机</w:t>
      </w:r>
      <w:r>
        <w:rPr>
          <w:rFonts w:hint="eastAsia"/>
        </w:rPr>
        <w:t>S1</w:t>
      </w:r>
      <w:r>
        <w:rPr>
          <w:rFonts w:hint="eastAsia"/>
        </w:rPr>
        <w:t>时，会保留原有</w:t>
      </w:r>
      <w:r>
        <w:rPr>
          <w:rFonts w:hint="eastAsia"/>
        </w:rPr>
        <w:t>Tag</w:t>
      </w:r>
      <w:r>
        <w:rPr>
          <w:rFonts w:hint="eastAsia"/>
        </w:rPr>
        <w:t>。</w:t>
      </w:r>
    </w:p>
    <w:p w14:paraId="32D0AA01" w14:textId="77777777" w:rsidR="00870A08" w:rsidRDefault="003A5418">
      <w:pPr>
        <w:ind w:firstLine="420"/>
      </w:pPr>
      <w:r>
        <w:rPr>
          <w:rFonts w:hint="eastAsia"/>
        </w:rPr>
        <w:t>S2</w:t>
      </w:r>
      <w:r>
        <w:rPr>
          <w:rFonts w:hint="eastAsia"/>
        </w:rPr>
        <w:t>上的配置如下，和</w:t>
      </w:r>
      <w:r>
        <w:rPr>
          <w:rFonts w:hint="eastAsia"/>
        </w:rPr>
        <w:t>S1</w:t>
      </w:r>
      <w:r>
        <w:rPr>
          <w:rFonts w:hint="eastAsia"/>
        </w:rPr>
        <w:t>类似，不再解释。</w:t>
      </w:r>
    </w:p>
    <w:p w14:paraId="0A16A715" w14:textId="77777777" w:rsidR="00870A08" w:rsidRDefault="003A5418">
      <w:pPr>
        <w:pStyle w:val="aff6"/>
      </w:pPr>
      <w:r>
        <w:t>[S</w:t>
      </w:r>
      <w:proofErr w:type="gramStart"/>
      <w:r>
        <w:t>2]int</w:t>
      </w:r>
      <w:r>
        <w:rPr>
          <w:rFonts w:eastAsiaTheme="minorEastAsia" w:hint="eastAsia"/>
        </w:rPr>
        <w:t>erface</w:t>
      </w:r>
      <w:proofErr w:type="gramEnd"/>
      <w:r>
        <w:t xml:space="preserve"> e</w:t>
      </w:r>
      <w:r>
        <w:rPr>
          <w:rFonts w:eastAsiaTheme="minorEastAsia" w:hint="eastAsia"/>
        </w:rPr>
        <w:t>thernet</w:t>
      </w:r>
      <w:r>
        <w:t>0/0/2</w:t>
      </w:r>
    </w:p>
    <w:p w14:paraId="22148561" w14:textId="77777777" w:rsidR="00870A08" w:rsidRDefault="003A5418">
      <w:pPr>
        <w:pStyle w:val="aff6"/>
      </w:pPr>
      <w:r>
        <w:t>[S2-Ethernet0/0/</w:t>
      </w:r>
      <w:proofErr w:type="gramStart"/>
      <w:r>
        <w:t>2]undo</w:t>
      </w:r>
      <w:proofErr w:type="gramEnd"/>
      <w:r>
        <w:t xml:space="preserve"> port default </w:t>
      </w:r>
      <w:proofErr w:type="spellStart"/>
      <w:r>
        <w:t>vlan</w:t>
      </w:r>
      <w:proofErr w:type="spellEnd"/>
      <w:r>
        <w:tab/>
      </w:r>
    </w:p>
    <w:p w14:paraId="084DAF49" w14:textId="77777777" w:rsidR="00870A08" w:rsidRDefault="003A5418">
      <w:pPr>
        <w:pStyle w:val="aff6"/>
      </w:pPr>
      <w:r>
        <w:t>[S2-Ethernet0/0/</w:t>
      </w:r>
      <w:proofErr w:type="gramStart"/>
      <w:r>
        <w:t>2]port</w:t>
      </w:r>
      <w:proofErr w:type="gramEnd"/>
      <w:r>
        <w:t xml:space="preserve"> link-type hybrid </w:t>
      </w:r>
      <w:r>
        <w:tab/>
      </w:r>
    </w:p>
    <w:p w14:paraId="274A3D37" w14:textId="77777777" w:rsidR="00870A08" w:rsidRDefault="003A5418">
      <w:pPr>
        <w:pStyle w:val="aff6"/>
        <w:rPr>
          <w:rFonts w:eastAsiaTheme="minorEastAsia"/>
        </w:rPr>
      </w:pPr>
      <w:r>
        <w:t>[S2-Ethernet0/0/</w:t>
      </w:r>
      <w:proofErr w:type="gramStart"/>
      <w:r>
        <w:t>2]port</w:t>
      </w:r>
      <w:proofErr w:type="gramEnd"/>
      <w:r>
        <w:t xml:space="preserve"> hybrid untagged </w:t>
      </w:r>
      <w:proofErr w:type="spellStart"/>
      <w:r>
        <w:t>vlan</w:t>
      </w:r>
      <w:proofErr w:type="spellEnd"/>
      <w:r>
        <w:t xml:space="preserve"> 20</w:t>
      </w:r>
    </w:p>
    <w:p w14:paraId="661B3B93" w14:textId="77777777" w:rsidR="00870A08" w:rsidRDefault="003A5418">
      <w:pPr>
        <w:pStyle w:val="aff6"/>
      </w:pPr>
      <w:r>
        <w:t>[S2-Ethernet0/0/</w:t>
      </w:r>
      <w:proofErr w:type="gramStart"/>
      <w:r>
        <w:t>2]port</w:t>
      </w:r>
      <w:proofErr w:type="gramEnd"/>
      <w:r>
        <w:t xml:space="preserve"> hybrid </w:t>
      </w:r>
      <w:proofErr w:type="spellStart"/>
      <w:r>
        <w:t>pvid</w:t>
      </w:r>
      <w:proofErr w:type="spellEnd"/>
      <w:r>
        <w:t xml:space="preserve"> </w:t>
      </w:r>
      <w:proofErr w:type="spellStart"/>
      <w:r>
        <w:t>vlan</w:t>
      </w:r>
      <w:proofErr w:type="spellEnd"/>
      <w:r>
        <w:t xml:space="preserve"> </w:t>
      </w:r>
      <w:r>
        <w:rPr>
          <w:rFonts w:hint="eastAsia"/>
        </w:rPr>
        <w:t>2</w:t>
      </w:r>
      <w:r>
        <w:t>0</w:t>
      </w:r>
    </w:p>
    <w:p w14:paraId="3DC95304" w14:textId="77777777" w:rsidR="00870A08" w:rsidRDefault="003A5418">
      <w:pPr>
        <w:pStyle w:val="aff6"/>
      </w:pPr>
      <w:r>
        <w:t>[S2-Ethernet0/0/</w:t>
      </w:r>
      <w:proofErr w:type="gramStart"/>
      <w:r>
        <w:t>2]int</w:t>
      </w:r>
      <w:r>
        <w:rPr>
          <w:rFonts w:eastAsiaTheme="minorEastAsia" w:hint="eastAsia"/>
        </w:rPr>
        <w:t>erface</w:t>
      </w:r>
      <w:proofErr w:type="gramEnd"/>
      <w:r>
        <w:t xml:space="preserve"> e</w:t>
      </w:r>
      <w:r>
        <w:rPr>
          <w:rFonts w:eastAsiaTheme="minorEastAsia" w:hint="eastAsia"/>
        </w:rPr>
        <w:t>thernet</w:t>
      </w:r>
      <w:r>
        <w:t>0/0/3</w:t>
      </w:r>
    </w:p>
    <w:p w14:paraId="6F828768" w14:textId="77777777" w:rsidR="00870A08" w:rsidRDefault="003A5418">
      <w:pPr>
        <w:pStyle w:val="aff6"/>
      </w:pPr>
      <w:r>
        <w:t>[S2-Ethernet0/0/</w:t>
      </w:r>
      <w:proofErr w:type="gramStart"/>
      <w:r>
        <w:t>3]undo</w:t>
      </w:r>
      <w:proofErr w:type="gramEnd"/>
      <w:r>
        <w:t xml:space="preserve"> port default </w:t>
      </w:r>
      <w:proofErr w:type="spellStart"/>
      <w:r>
        <w:t>vlan</w:t>
      </w:r>
      <w:proofErr w:type="spellEnd"/>
    </w:p>
    <w:p w14:paraId="7D91A181" w14:textId="77777777" w:rsidR="00870A08" w:rsidRDefault="003A5418">
      <w:pPr>
        <w:pStyle w:val="aff6"/>
      </w:pPr>
      <w:r>
        <w:t>[S2-Ethernet0/0/</w:t>
      </w:r>
      <w:proofErr w:type="gramStart"/>
      <w:r>
        <w:t>3]port</w:t>
      </w:r>
      <w:proofErr w:type="gramEnd"/>
      <w:r>
        <w:t xml:space="preserve"> link-type hybrid</w:t>
      </w:r>
    </w:p>
    <w:p w14:paraId="56EDD476" w14:textId="77777777" w:rsidR="00870A08" w:rsidRDefault="003A5418">
      <w:pPr>
        <w:pStyle w:val="aff6"/>
        <w:rPr>
          <w:rFonts w:eastAsiaTheme="minorEastAsia"/>
        </w:rPr>
      </w:pPr>
      <w:r>
        <w:t>[S2-Ethernet0/0/</w:t>
      </w:r>
      <w:proofErr w:type="gramStart"/>
      <w:r>
        <w:t>3]</w:t>
      </w:r>
      <w:r>
        <w:rPr>
          <w:color w:val="FF0000"/>
        </w:rPr>
        <w:t>port</w:t>
      </w:r>
      <w:proofErr w:type="gramEnd"/>
      <w:r>
        <w:rPr>
          <w:color w:val="FF0000"/>
        </w:rPr>
        <w:t xml:space="preserve"> hybrid untagged </w:t>
      </w:r>
      <w:proofErr w:type="spellStart"/>
      <w:r>
        <w:rPr>
          <w:color w:val="FF0000"/>
        </w:rPr>
        <w:t>vlan</w:t>
      </w:r>
      <w:proofErr w:type="spellEnd"/>
      <w:r>
        <w:rPr>
          <w:color w:val="FF0000"/>
        </w:rPr>
        <w:t xml:space="preserve"> </w:t>
      </w:r>
      <w:r>
        <w:rPr>
          <w:rFonts w:eastAsiaTheme="minorEastAsia" w:hint="eastAsia"/>
          <w:color w:val="FF0000"/>
        </w:rPr>
        <w:t>1</w:t>
      </w:r>
      <w:r>
        <w:rPr>
          <w:color w:val="FF0000"/>
        </w:rPr>
        <w:t>0</w:t>
      </w:r>
    </w:p>
    <w:p w14:paraId="7CFCA3C8" w14:textId="77777777" w:rsidR="00870A08" w:rsidRDefault="003A5418">
      <w:pPr>
        <w:pStyle w:val="aff6"/>
      </w:pPr>
      <w:r>
        <w:t>[S2-Ethernet0/0/</w:t>
      </w:r>
      <w:proofErr w:type="gramStart"/>
      <w:r>
        <w:rPr>
          <w:rFonts w:eastAsiaTheme="minorEastAsia" w:hint="eastAsia"/>
        </w:rPr>
        <w:t>3</w:t>
      </w:r>
      <w:r>
        <w:t>]</w:t>
      </w:r>
      <w:r>
        <w:rPr>
          <w:color w:val="FF0000"/>
        </w:rPr>
        <w:t>port</w:t>
      </w:r>
      <w:proofErr w:type="gramEnd"/>
      <w:r>
        <w:rPr>
          <w:color w:val="FF0000"/>
        </w:rPr>
        <w:t xml:space="preserve"> hybrid </w:t>
      </w:r>
      <w:proofErr w:type="spellStart"/>
      <w:r>
        <w:rPr>
          <w:color w:val="FF0000"/>
        </w:rPr>
        <w:t>pvid</w:t>
      </w:r>
      <w:proofErr w:type="spellEnd"/>
      <w:r>
        <w:rPr>
          <w:color w:val="FF0000"/>
        </w:rPr>
        <w:t xml:space="preserve"> </w:t>
      </w:r>
      <w:proofErr w:type="spellStart"/>
      <w:r>
        <w:rPr>
          <w:color w:val="FF0000"/>
        </w:rPr>
        <w:t>vlan</w:t>
      </w:r>
      <w:proofErr w:type="spellEnd"/>
      <w:r>
        <w:rPr>
          <w:color w:val="FF0000"/>
        </w:rPr>
        <w:t xml:space="preserve"> </w:t>
      </w:r>
      <w:r>
        <w:rPr>
          <w:rFonts w:hint="eastAsia"/>
          <w:color w:val="FF0000"/>
        </w:rPr>
        <w:t>1</w:t>
      </w:r>
      <w:r>
        <w:rPr>
          <w:color w:val="FF0000"/>
        </w:rPr>
        <w:t>0</w:t>
      </w:r>
    </w:p>
    <w:p w14:paraId="03242599" w14:textId="77777777" w:rsidR="00870A08" w:rsidRDefault="003A5418">
      <w:pPr>
        <w:pStyle w:val="aff6"/>
      </w:pPr>
      <w:r>
        <w:t>[S</w:t>
      </w:r>
      <w:r>
        <w:rPr>
          <w:rFonts w:eastAsiaTheme="minorEastAsia" w:hint="eastAsia"/>
        </w:rPr>
        <w:t>2</w:t>
      </w:r>
      <w:r>
        <w:t>-Ethernet0/0/</w:t>
      </w:r>
      <w:proofErr w:type="gramStart"/>
      <w:r>
        <w:rPr>
          <w:rFonts w:eastAsiaTheme="minorEastAsia" w:hint="eastAsia"/>
        </w:rPr>
        <w:t>3</w:t>
      </w:r>
      <w:r>
        <w:t>]int</w:t>
      </w:r>
      <w:r>
        <w:rPr>
          <w:rFonts w:eastAsiaTheme="minorEastAsia" w:hint="eastAsia"/>
        </w:rPr>
        <w:t>erface</w:t>
      </w:r>
      <w:proofErr w:type="gramEnd"/>
      <w:r>
        <w:t xml:space="preserve"> e</w:t>
      </w:r>
      <w:r>
        <w:rPr>
          <w:rFonts w:eastAsiaTheme="minorEastAsia" w:hint="eastAsia"/>
        </w:rPr>
        <w:t>thernet</w:t>
      </w:r>
      <w:r>
        <w:t xml:space="preserve"> 0/0/1</w:t>
      </w:r>
      <w:r>
        <w:tab/>
      </w:r>
    </w:p>
    <w:p w14:paraId="1CC30E77" w14:textId="77777777" w:rsidR="00870A08" w:rsidRDefault="003A5418">
      <w:pPr>
        <w:pStyle w:val="aff6"/>
        <w:rPr>
          <w:rFonts w:eastAsiaTheme="minorEastAsia"/>
        </w:rPr>
      </w:pPr>
      <w:r>
        <w:t>[S</w:t>
      </w:r>
      <w:r>
        <w:rPr>
          <w:rFonts w:hint="eastAsia"/>
        </w:rPr>
        <w:t>2</w:t>
      </w:r>
      <w:r>
        <w:t>-Ethernet0/0/</w:t>
      </w:r>
      <w:proofErr w:type="gramStart"/>
      <w:r>
        <w:rPr>
          <w:rFonts w:eastAsiaTheme="minorEastAsia" w:hint="eastAsia"/>
        </w:rPr>
        <w:t>1</w:t>
      </w:r>
      <w:r>
        <w:t>]port</w:t>
      </w:r>
      <w:proofErr w:type="gramEnd"/>
      <w:r>
        <w:rPr>
          <w:rFonts w:hint="eastAsia"/>
        </w:rPr>
        <w:t xml:space="preserve"> </w:t>
      </w:r>
      <w:r>
        <w:rPr>
          <w:rFonts w:eastAsiaTheme="minorEastAsia" w:hint="eastAsia"/>
        </w:rPr>
        <w:t xml:space="preserve">trunk allow-pass </w:t>
      </w:r>
      <w:proofErr w:type="spellStart"/>
      <w:r>
        <w:rPr>
          <w:rFonts w:eastAsiaTheme="minorEastAsia" w:hint="eastAsia"/>
        </w:rPr>
        <w:t>vlan</w:t>
      </w:r>
      <w:proofErr w:type="spellEnd"/>
      <w:r>
        <w:rPr>
          <w:rFonts w:eastAsiaTheme="minorEastAsia" w:hint="eastAsia"/>
        </w:rPr>
        <w:t xml:space="preserve"> 1</w:t>
      </w:r>
    </w:p>
    <w:p w14:paraId="020EA156" w14:textId="77777777" w:rsidR="00870A08" w:rsidRDefault="003A5418">
      <w:pPr>
        <w:pStyle w:val="aff6"/>
        <w:rPr>
          <w:rFonts w:eastAsiaTheme="minorEastAsia"/>
        </w:rPr>
      </w:pPr>
      <w:r>
        <w:t>[S</w:t>
      </w:r>
      <w:r>
        <w:rPr>
          <w:rFonts w:hint="eastAsia"/>
        </w:rPr>
        <w:t>2</w:t>
      </w:r>
      <w:r>
        <w:t>-Ethernet0/0/</w:t>
      </w:r>
      <w:proofErr w:type="gramStart"/>
      <w:r>
        <w:t>1]port</w:t>
      </w:r>
      <w:proofErr w:type="gramEnd"/>
      <w:r>
        <w:t xml:space="preserve"> link-type hybrid</w:t>
      </w:r>
    </w:p>
    <w:p w14:paraId="065009E8" w14:textId="77777777" w:rsidR="00870A08" w:rsidRDefault="003A5418">
      <w:pPr>
        <w:pStyle w:val="aff6"/>
        <w:rPr>
          <w:rFonts w:eastAsiaTheme="minorEastAsia"/>
        </w:rPr>
      </w:pPr>
      <w:r>
        <w:t>[S</w:t>
      </w:r>
      <w:r>
        <w:rPr>
          <w:rFonts w:eastAsiaTheme="minorEastAsia" w:hint="eastAsia"/>
        </w:rPr>
        <w:t>2</w:t>
      </w:r>
      <w:r>
        <w:t>-Ethernet0/0/</w:t>
      </w:r>
      <w:proofErr w:type="gramStart"/>
      <w:r>
        <w:t>1]</w:t>
      </w:r>
      <w:r>
        <w:rPr>
          <w:color w:val="FF0000"/>
        </w:rPr>
        <w:t>port</w:t>
      </w:r>
      <w:proofErr w:type="gramEnd"/>
      <w:r>
        <w:rPr>
          <w:color w:val="FF0000"/>
        </w:rPr>
        <w:t xml:space="preserve"> hybrid tagged </w:t>
      </w:r>
      <w:proofErr w:type="spellStart"/>
      <w:r>
        <w:rPr>
          <w:color w:val="FF0000"/>
        </w:rPr>
        <w:t>vlan</w:t>
      </w:r>
      <w:proofErr w:type="spellEnd"/>
      <w:r>
        <w:rPr>
          <w:color w:val="FF0000"/>
        </w:rPr>
        <w:t xml:space="preserve"> 10 20</w:t>
      </w:r>
    </w:p>
    <w:p w14:paraId="4798BC76" w14:textId="77777777" w:rsidR="00870A08" w:rsidRDefault="00870A08">
      <w:pPr>
        <w:ind w:firstLine="420"/>
      </w:pPr>
    </w:p>
    <w:p w14:paraId="4982C7A9" w14:textId="77777777" w:rsidR="00870A08" w:rsidRDefault="003A5418">
      <w:pPr>
        <w:ind w:firstLine="420"/>
      </w:pPr>
      <w:r>
        <w:rPr>
          <w:rFonts w:hint="eastAsia"/>
        </w:rPr>
        <w:t>配置完成后，使用</w:t>
      </w:r>
      <w:r>
        <w:rPr>
          <w:rFonts w:hint="eastAsia"/>
          <w:b/>
        </w:rPr>
        <w:t xml:space="preserve">display </w:t>
      </w:r>
      <w:proofErr w:type="spellStart"/>
      <w:r>
        <w:rPr>
          <w:rFonts w:hint="eastAsia"/>
          <w:b/>
        </w:rPr>
        <w:t>vlan</w:t>
      </w:r>
      <w:proofErr w:type="spellEnd"/>
      <w:r>
        <w:rPr>
          <w:rFonts w:hint="eastAsia"/>
        </w:rPr>
        <w:t>命令查看使用</w:t>
      </w:r>
      <w:r>
        <w:rPr>
          <w:rFonts w:hint="eastAsia"/>
        </w:rPr>
        <w:t>Hybrid</w:t>
      </w:r>
      <w:r>
        <w:rPr>
          <w:rFonts w:hint="eastAsia"/>
        </w:rPr>
        <w:t>配置下接口和</w:t>
      </w:r>
      <w:r>
        <w:rPr>
          <w:rFonts w:hint="eastAsia"/>
        </w:rPr>
        <w:t>VLAN</w:t>
      </w:r>
      <w:r>
        <w:rPr>
          <w:rFonts w:hint="eastAsia"/>
        </w:rPr>
        <w:t>的对应关系。</w:t>
      </w:r>
    </w:p>
    <w:p w14:paraId="39326FEB" w14:textId="77777777" w:rsidR="00870A08" w:rsidRDefault="003A5418">
      <w:pPr>
        <w:pStyle w:val="aff6"/>
      </w:pPr>
      <w:r>
        <w:lastRenderedPageBreak/>
        <w:t>[S</w:t>
      </w:r>
      <w:proofErr w:type="gramStart"/>
      <w:r>
        <w:t>1]dis</w:t>
      </w:r>
      <w:r>
        <w:rPr>
          <w:rFonts w:eastAsiaTheme="minorEastAsia" w:hint="eastAsia"/>
        </w:rPr>
        <w:t>play</w:t>
      </w:r>
      <w:proofErr w:type="gramEnd"/>
      <w:r>
        <w:t xml:space="preserve"> </w:t>
      </w:r>
      <w:proofErr w:type="spellStart"/>
      <w:r>
        <w:t>vlan</w:t>
      </w:r>
      <w:proofErr w:type="spellEnd"/>
    </w:p>
    <w:p w14:paraId="5EFC55D3" w14:textId="77777777" w:rsidR="00870A08" w:rsidRDefault="003A5418">
      <w:pPr>
        <w:pStyle w:val="aff6"/>
        <w:rPr>
          <w:rFonts w:eastAsiaTheme="minorEastAsia"/>
        </w:rPr>
      </w:pPr>
      <w:r>
        <w:t xml:space="preserve">The total number of </w:t>
      </w:r>
      <w:proofErr w:type="spellStart"/>
      <w:r>
        <w:t>vlans</w:t>
      </w:r>
      <w:proofErr w:type="spellEnd"/>
      <w:r>
        <w:t xml:space="preserve"> </w:t>
      </w:r>
      <w:proofErr w:type="gramStart"/>
      <w:r>
        <w:t>is :</w:t>
      </w:r>
      <w:proofErr w:type="gramEnd"/>
      <w:r>
        <w:t xml:space="preserve"> </w:t>
      </w:r>
      <w:r>
        <w:rPr>
          <w:rFonts w:eastAsiaTheme="minorEastAsia" w:hint="eastAsia"/>
        </w:rPr>
        <w:t>3</w:t>
      </w:r>
    </w:p>
    <w:p w14:paraId="1175561F" w14:textId="77777777" w:rsidR="00870A08" w:rsidRDefault="003A5418">
      <w:pPr>
        <w:pStyle w:val="aff6"/>
        <w:rPr>
          <w:rFonts w:eastAsiaTheme="minorEastAsia"/>
        </w:rPr>
      </w:pPr>
      <w:r>
        <w:t>----------------------------------------------------------------------------</w:t>
      </w:r>
    </w:p>
    <w:p w14:paraId="5D75AE43" w14:textId="77777777" w:rsidR="00870A08" w:rsidRDefault="003A5418">
      <w:pPr>
        <w:pStyle w:val="aff6"/>
      </w:pPr>
      <w:r>
        <w:t xml:space="preserve">U: </w:t>
      </w:r>
      <w:proofErr w:type="gramStart"/>
      <w:r>
        <w:t xml:space="preserve">Up;   </w:t>
      </w:r>
      <w:proofErr w:type="gramEnd"/>
      <w:r>
        <w:t xml:space="preserve">      D: Down;         TG: Tagged;         UT: Untagged;</w:t>
      </w:r>
    </w:p>
    <w:p w14:paraId="06AB39BA"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71D251EF"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2C9E34F6" w14:textId="77777777" w:rsidR="00870A08" w:rsidRDefault="003A5418">
      <w:pPr>
        <w:pStyle w:val="aff6"/>
        <w:rPr>
          <w:rFonts w:eastAsiaTheme="minorEastAsia"/>
        </w:rPr>
      </w:pPr>
      <w:r>
        <w:t>----------------------------------------------------------------------------</w:t>
      </w:r>
    </w:p>
    <w:p w14:paraId="4C629403" w14:textId="77777777" w:rsidR="00870A08" w:rsidRDefault="003A5418">
      <w:pPr>
        <w:pStyle w:val="aff6"/>
      </w:pPr>
      <w:proofErr w:type="gramStart"/>
      <w:r>
        <w:t>VID  Type</w:t>
      </w:r>
      <w:proofErr w:type="gramEnd"/>
      <w:r>
        <w:t xml:space="preserve">    Ports                </w:t>
      </w:r>
    </w:p>
    <w:p w14:paraId="7CD51E56" w14:textId="77777777" w:rsidR="00870A08" w:rsidRDefault="003A5418">
      <w:pPr>
        <w:pStyle w:val="aff6"/>
      </w:pPr>
      <w:r>
        <w:t>----------------------------------------------------------------------------</w:t>
      </w:r>
    </w:p>
    <w:p w14:paraId="16F9D4FC" w14:textId="77777777" w:rsidR="00870A08" w:rsidRDefault="003A5418">
      <w:pPr>
        <w:pStyle w:val="aff6"/>
      </w:pPr>
      <w:r>
        <w:t xml:space="preserve">1    </w:t>
      </w:r>
      <w:proofErr w:type="gramStart"/>
      <w:r>
        <w:t>common  UT</w:t>
      </w:r>
      <w:proofErr w:type="gramEnd"/>
      <w:r>
        <w:t xml:space="preserve">:Eth0/0/1(U)     Eth0/0/2(U)     Eth0/0/3(U)     Eth0/0/4(U)     </w:t>
      </w:r>
    </w:p>
    <w:p w14:paraId="096C9840" w14:textId="77777777" w:rsidR="00870A08" w:rsidRDefault="003A5418">
      <w:pPr>
        <w:pStyle w:val="aff6"/>
      </w:pPr>
      <w:r>
        <w:t xml:space="preserve">                Eth0/0/5(D)     Eth0/0/6(D)     Eth0/0/7(D)     Eth0/0/8(D)     </w:t>
      </w:r>
    </w:p>
    <w:p w14:paraId="2619746B" w14:textId="77777777" w:rsidR="00870A08" w:rsidRDefault="003A5418">
      <w:pPr>
        <w:pStyle w:val="aff6"/>
      </w:pPr>
      <w:r>
        <w:t xml:space="preserve">                Eth0/0/9(D)     Eth0/0/10(D)    Eth0/0/11(D)    Eth0/0/12(D)    </w:t>
      </w:r>
    </w:p>
    <w:p w14:paraId="3993E3F2" w14:textId="77777777" w:rsidR="00870A08" w:rsidRDefault="003A5418">
      <w:pPr>
        <w:pStyle w:val="aff6"/>
      </w:pPr>
      <w:r>
        <w:t xml:space="preserve">                Eth0/0/13(D)    Eth0/0/14(D)    Eth0/0/15(D)    Eth0/0/16(D)    </w:t>
      </w:r>
    </w:p>
    <w:p w14:paraId="799C81CB" w14:textId="77777777" w:rsidR="00870A08" w:rsidRDefault="003A5418">
      <w:pPr>
        <w:pStyle w:val="aff6"/>
      </w:pPr>
      <w:r>
        <w:t xml:space="preserve">                Eth0/0/17(D)    Eth0/0/18(D)    Eth0/0/19(D)    Eth0/0/20(D)    </w:t>
      </w:r>
    </w:p>
    <w:p w14:paraId="042C4282" w14:textId="77777777" w:rsidR="00870A08" w:rsidRDefault="003A5418">
      <w:pPr>
        <w:pStyle w:val="aff6"/>
      </w:pPr>
      <w:r>
        <w:t xml:space="preserve">                Eth0/0/21(D)    Eth0/0/22(D)    GE0/0/1(D)      GE0/0/2(D)      </w:t>
      </w:r>
    </w:p>
    <w:p w14:paraId="31002F26" w14:textId="77777777" w:rsidR="00870A08" w:rsidRDefault="003A5418">
      <w:pPr>
        <w:pStyle w:val="aff6"/>
      </w:pPr>
      <w:r>
        <w:rPr>
          <w:shd w:val="pct10" w:color="auto" w:fill="FFFFFF"/>
        </w:rPr>
        <w:t xml:space="preserve">10   </w:t>
      </w:r>
      <w:proofErr w:type="gramStart"/>
      <w:r>
        <w:rPr>
          <w:shd w:val="pct10" w:color="auto" w:fill="FFFFFF"/>
        </w:rPr>
        <w:t>common  UT</w:t>
      </w:r>
      <w:proofErr w:type="gramEnd"/>
      <w:r>
        <w:rPr>
          <w:shd w:val="pct10" w:color="auto" w:fill="FFFFFF"/>
        </w:rPr>
        <w:t xml:space="preserve">:Eth0/0/3(U) </w:t>
      </w:r>
      <w:r>
        <w:t xml:space="preserve">          </w:t>
      </w:r>
    </w:p>
    <w:p w14:paraId="6F1D87F0" w14:textId="77777777" w:rsidR="00870A08" w:rsidRDefault="003A5418">
      <w:pPr>
        <w:pStyle w:val="aff6"/>
      </w:pPr>
      <w:r>
        <w:rPr>
          <w:shd w:val="pct10" w:color="auto" w:fill="FFFFFF"/>
        </w:rPr>
        <w:t xml:space="preserve">             </w:t>
      </w:r>
      <w:proofErr w:type="gramStart"/>
      <w:r>
        <w:rPr>
          <w:shd w:val="pct10" w:color="auto" w:fill="FFFFFF"/>
        </w:rPr>
        <w:t>TG:Eth</w:t>
      </w:r>
      <w:proofErr w:type="gramEnd"/>
      <w:r>
        <w:rPr>
          <w:shd w:val="pct10" w:color="auto" w:fill="FFFFFF"/>
        </w:rPr>
        <w:t xml:space="preserve">0/0/1(U) </w:t>
      </w:r>
      <w:r>
        <w:t xml:space="preserve">          </w:t>
      </w:r>
    </w:p>
    <w:p w14:paraId="5AF4F8CC" w14:textId="77777777" w:rsidR="00870A08" w:rsidRDefault="003A5418">
      <w:pPr>
        <w:pStyle w:val="aff6"/>
      </w:pPr>
      <w:r>
        <w:rPr>
          <w:shd w:val="pct10" w:color="auto" w:fill="FFFFFF"/>
        </w:rPr>
        <w:t xml:space="preserve">20   </w:t>
      </w:r>
      <w:proofErr w:type="gramStart"/>
      <w:r>
        <w:rPr>
          <w:shd w:val="pct10" w:color="auto" w:fill="FFFFFF"/>
        </w:rPr>
        <w:t>common  UT</w:t>
      </w:r>
      <w:proofErr w:type="gramEnd"/>
      <w:r>
        <w:rPr>
          <w:shd w:val="pct10" w:color="auto" w:fill="FFFFFF"/>
        </w:rPr>
        <w:t xml:space="preserve">:Eth0/0/2(U) </w:t>
      </w:r>
      <w:r>
        <w:t xml:space="preserve">          </w:t>
      </w:r>
    </w:p>
    <w:p w14:paraId="02F998A2" w14:textId="77777777" w:rsidR="00870A08" w:rsidRDefault="003A5418">
      <w:pPr>
        <w:pStyle w:val="aff6"/>
      </w:pPr>
      <w:r>
        <w:rPr>
          <w:shd w:val="pct10" w:color="auto" w:fill="FFFFFF"/>
        </w:rPr>
        <w:t xml:space="preserve">             </w:t>
      </w:r>
      <w:proofErr w:type="gramStart"/>
      <w:r>
        <w:rPr>
          <w:shd w:val="pct10" w:color="auto" w:fill="FFFFFF"/>
        </w:rPr>
        <w:t>TG:Eth</w:t>
      </w:r>
      <w:proofErr w:type="gramEnd"/>
      <w:r>
        <w:rPr>
          <w:shd w:val="pct10" w:color="auto" w:fill="FFFFFF"/>
        </w:rPr>
        <w:t xml:space="preserve">0/0/1(U) </w:t>
      </w:r>
      <w:r>
        <w:t xml:space="preserve">                     </w:t>
      </w:r>
    </w:p>
    <w:p w14:paraId="3C612F41" w14:textId="77777777" w:rsidR="00870A08" w:rsidRDefault="003A5418">
      <w:pPr>
        <w:pStyle w:val="aff6"/>
      </w:pPr>
      <w:proofErr w:type="gramStart"/>
      <w:r>
        <w:t>VID  Status</w:t>
      </w:r>
      <w:proofErr w:type="gramEnd"/>
      <w:r>
        <w:t xml:space="preserve">  Property      MAC-LRN Statistics Description      </w:t>
      </w:r>
    </w:p>
    <w:p w14:paraId="775EB77D" w14:textId="77777777" w:rsidR="00870A08" w:rsidRDefault="003A5418">
      <w:pPr>
        <w:pStyle w:val="aff6"/>
        <w:rPr>
          <w:rFonts w:eastAsiaTheme="minorEastAsia"/>
        </w:rPr>
      </w:pPr>
      <w:r>
        <w:t>----------------------------------------------------------------------------</w:t>
      </w:r>
    </w:p>
    <w:p w14:paraId="07B23651" w14:textId="77777777" w:rsidR="00870A08" w:rsidRDefault="003A5418">
      <w:pPr>
        <w:pStyle w:val="aff6"/>
      </w:pPr>
      <w:r>
        <w:t xml:space="preserve">1    </w:t>
      </w:r>
      <w:proofErr w:type="gramStart"/>
      <w:r>
        <w:t>enable  default</w:t>
      </w:r>
      <w:proofErr w:type="gramEnd"/>
      <w:r>
        <w:t xml:space="preserve">       enable  disable    VLAN 0001                         </w:t>
      </w:r>
    </w:p>
    <w:p w14:paraId="5ADA774C" w14:textId="77777777" w:rsidR="00870A08" w:rsidRDefault="003A5418">
      <w:pPr>
        <w:pStyle w:val="aff6"/>
      </w:pPr>
      <w:r>
        <w:rPr>
          <w:shd w:val="pct10" w:color="auto" w:fill="FFFFFF"/>
        </w:rPr>
        <w:t xml:space="preserve">10   </w:t>
      </w:r>
      <w:proofErr w:type="gramStart"/>
      <w:r>
        <w:rPr>
          <w:shd w:val="pct10" w:color="auto" w:fill="FFFFFF"/>
        </w:rPr>
        <w:t>enable  default</w:t>
      </w:r>
      <w:proofErr w:type="gramEnd"/>
      <w:r>
        <w:rPr>
          <w:shd w:val="pct10" w:color="auto" w:fill="FFFFFF"/>
        </w:rPr>
        <w:t xml:space="preserve">       enable  disable    VLAN 0010</w:t>
      </w:r>
      <w:r>
        <w:t xml:space="preserve">                         </w:t>
      </w:r>
    </w:p>
    <w:p w14:paraId="0A1F8F74" w14:textId="77777777" w:rsidR="00870A08" w:rsidRDefault="003A5418">
      <w:pPr>
        <w:pStyle w:val="aff6"/>
      </w:pPr>
      <w:r>
        <w:rPr>
          <w:shd w:val="pct10" w:color="auto" w:fill="FFFFFF"/>
        </w:rPr>
        <w:t xml:space="preserve">20   </w:t>
      </w:r>
      <w:proofErr w:type="gramStart"/>
      <w:r>
        <w:rPr>
          <w:shd w:val="pct10" w:color="auto" w:fill="FFFFFF"/>
        </w:rPr>
        <w:t>enable  default</w:t>
      </w:r>
      <w:proofErr w:type="gramEnd"/>
      <w:r>
        <w:rPr>
          <w:shd w:val="pct10" w:color="auto" w:fill="FFFFFF"/>
        </w:rPr>
        <w:t xml:space="preserve">       enable  disable    VLAN 0020</w:t>
      </w:r>
      <w:r>
        <w:t xml:space="preserve">                         </w:t>
      </w:r>
    </w:p>
    <w:p w14:paraId="77CF1DBE" w14:textId="77777777" w:rsidR="00870A08" w:rsidRDefault="00870A08">
      <w:pPr>
        <w:pStyle w:val="aff6"/>
        <w:rPr>
          <w:rFonts w:eastAsiaTheme="minorEastAsia"/>
        </w:rPr>
      </w:pPr>
    </w:p>
    <w:p w14:paraId="5FB50299" w14:textId="77777777" w:rsidR="00870A08" w:rsidRDefault="003A5418">
      <w:pPr>
        <w:pStyle w:val="aff6"/>
      </w:pPr>
      <w:r>
        <w:t>[S</w:t>
      </w:r>
      <w:proofErr w:type="gramStart"/>
      <w:r>
        <w:t>2]display</w:t>
      </w:r>
      <w:proofErr w:type="gramEnd"/>
      <w:r>
        <w:t xml:space="preserve"> </w:t>
      </w:r>
      <w:proofErr w:type="spellStart"/>
      <w:r>
        <w:t>vlan</w:t>
      </w:r>
      <w:proofErr w:type="spellEnd"/>
      <w:r>
        <w:t xml:space="preserve"> </w:t>
      </w:r>
    </w:p>
    <w:p w14:paraId="3E319C19" w14:textId="77777777" w:rsidR="00870A08" w:rsidRDefault="003A5418">
      <w:pPr>
        <w:pStyle w:val="aff6"/>
        <w:rPr>
          <w:rFonts w:eastAsiaTheme="minorEastAsia"/>
        </w:rPr>
      </w:pPr>
      <w:r>
        <w:t xml:space="preserve">The total number of </w:t>
      </w:r>
      <w:proofErr w:type="spellStart"/>
      <w:r>
        <w:t>vlans</w:t>
      </w:r>
      <w:proofErr w:type="spellEnd"/>
      <w:r>
        <w:t xml:space="preserve"> </w:t>
      </w:r>
      <w:proofErr w:type="gramStart"/>
      <w:r>
        <w:t>is :</w:t>
      </w:r>
      <w:proofErr w:type="gramEnd"/>
      <w:r>
        <w:t xml:space="preserve"> </w:t>
      </w:r>
      <w:r>
        <w:rPr>
          <w:rFonts w:eastAsiaTheme="minorEastAsia" w:hint="eastAsia"/>
        </w:rPr>
        <w:t>3</w:t>
      </w:r>
    </w:p>
    <w:p w14:paraId="103E2FDF" w14:textId="77777777" w:rsidR="00870A08" w:rsidRDefault="003A5418">
      <w:pPr>
        <w:pStyle w:val="aff6"/>
        <w:rPr>
          <w:rFonts w:eastAsiaTheme="minorEastAsia"/>
        </w:rPr>
      </w:pPr>
      <w:r>
        <w:t>----------------------------------------------------------------------------</w:t>
      </w:r>
    </w:p>
    <w:p w14:paraId="3CBF27BF" w14:textId="77777777" w:rsidR="00870A08" w:rsidRDefault="003A5418">
      <w:pPr>
        <w:pStyle w:val="aff6"/>
      </w:pPr>
      <w:r>
        <w:lastRenderedPageBreak/>
        <w:t xml:space="preserve">U: </w:t>
      </w:r>
      <w:proofErr w:type="gramStart"/>
      <w:r>
        <w:t xml:space="preserve">Up;   </w:t>
      </w:r>
      <w:proofErr w:type="gramEnd"/>
      <w:r>
        <w:t xml:space="preserve">      D: Down;         TG: Tagged;         UT: Untagged;</w:t>
      </w:r>
    </w:p>
    <w:p w14:paraId="0C64AAE6"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0CFCEB3C"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5DD920AE" w14:textId="77777777" w:rsidR="00870A08" w:rsidRDefault="003A5418">
      <w:pPr>
        <w:pStyle w:val="aff6"/>
        <w:rPr>
          <w:rFonts w:eastAsiaTheme="minorEastAsia"/>
        </w:rPr>
      </w:pPr>
      <w:r>
        <w:t>----------------------------------------------------------------------------</w:t>
      </w:r>
    </w:p>
    <w:p w14:paraId="6DC7A2C7" w14:textId="77777777" w:rsidR="00870A08" w:rsidRDefault="003A5418">
      <w:pPr>
        <w:pStyle w:val="aff6"/>
      </w:pPr>
      <w:proofErr w:type="gramStart"/>
      <w:r>
        <w:t>VID  Type</w:t>
      </w:r>
      <w:proofErr w:type="gramEnd"/>
      <w:r>
        <w:t xml:space="preserve">    Ports                </w:t>
      </w:r>
    </w:p>
    <w:p w14:paraId="1EBC97E4" w14:textId="77777777" w:rsidR="00870A08" w:rsidRDefault="003A5418">
      <w:pPr>
        <w:pStyle w:val="aff6"/>
        <w:rPr>
          <w:rFonts w:eastAsiaTheme="minorEastAsia"/>
        </w:rPr>
      </w:pPr>
      <w:r>
        <w:t>----------------------------------------------------------------------------</w:t>
      </w:r>
    </w:p>
    <w:p w14:paraId="441BD960" w14:textId="77777777" w:rsidR="00870A08" w:rsidRDefault="003A5418">
      <w:pPr>
        <w:pStyle w:val="aff6"/>
      </w:pPr>
      <w:r>
        <w:t xml:space="preserve">1    </w:t>
      </w:r>
      <w:proofErr w:type="gramStart"/>
      <w:r>
        <w:t>common  UT</w:t>
      </w:r>
      <w:proofErr w:type="gramEnd"/>
      <w:r>
        <w:t xml:space="preserve">:Eth0/0/1(U)     Eth0/0/2(U)     Eth0/0/3(U)     Eth0/0/4(D)     </w:t>
      </w:r>
    </w:p>
    <w:p w14:paraId="7B6EFFA7" w14:textId="77777777" w:rsidR="00870A08" w:rsidRDefault="003A5418">
      <w:pPr>
        <w:pStyle w:val="aff6"/>
      </w:pPr>
      <w:r>
        <w:t xml:space="preserve">                Eth0/0/5(D)     Eth0/0/6(D)     Eth0/0/7(D)     Eth0/0/8(D)     </w:t>
      </w:r>
    </w:p>
    <w:p w14:paraId="6C52AA51" w14:textId="77777777" w:rsidR="00870A08" w:rsidRDefault="003A5418">
      <w:pPr>
        <w:pStyle w:val="aff6"/>
      </w:pPr>
      <w:r>
        <w:t xml:space="preserve">                Eth0/0/9(D)     Eth0/0/10(D)    Eth0/0/11(D)    Eth0/0/12(D)    </w:t>
      </w:r>
    </w:p>
    <w:p w14:paraId="3A5CE0FC" w14:textId="77777777" w:rsidR="00870A08" w:rsidRDefault="003A5418">
      <w:pPr>
        <w:pStyle w:val="aff6"/>
      </w:pPr>
      <w:r>
        <w:t xml:space="preserve">                Eth0/0/13(D)    Eth0/0/14(D)    Eth0/0/15(D)    Eth0/0/16(D)    </w:t>
      </w:r>
    </w:p>
    <w:p w14:paraId="182FEB42" w14:textId="77777777" w:rsidR="00870A08" w:rsidRDefault="003A5418">
      <w:pPr>
        <w:pStyle w:val="aff6"/>
      </w:pPr>
      <w:r>
        <w:t xml:space="preserve">                Eth0/0/17(D)    Eth0/0/18(D)    Eth0/0/19(D)    Eth0/0/20(D)    </w:t>
      </w:r>
    </w:p>
    <w:p w14:paraId="0160EFF0" w14:textId="77777777" w:rsidR="00870A08" w:rsidRDefault="003A5418">
      <w:pPr>
        <w:pStyle w:val="aff6"/>
      </w:pPr>
      <w:r>
        <w:t xml:space="preserve">                Eth0/0/21(D)    Eth0/0/22(D)    GE0/0/1(D)      GE0/0/2(D)      </w:t>
      </w:r>
    </w:p>
    <w:p w14:paraId="7EE17D0F" w14:textId="77777777" w:rsidR="00870A08" w:rsidRDefault="003A5418">
      <w:pPr>
        <w:pStyle w:val="aff6"/>
      </w:pPr>
      <w:r>
        <w:rPr>
          <w:shd w:val="pct10" w:color="auto" w:fill="FFFFFF"/>
        </w:rPr>
        <w:t xml:space="preserve">10   </w:t>
      </w:r>
      <w:proofErr w:type="gramStart"/>
      <w:r>
        <w:rPr>
          <w:shd w:val="pct10" w:color="auto" w:fill="FFFFFF"/>
        </w:rPr>
        <w:t>common  UT</w:t>
      </w:r>
      <w:proofErr w:type="gramEnd"/>
      <w:r>
        <w:rPr>
          <w:shd w:val="pct10" w:color="auto" w:fill="FFFFFF"/>
        </w:rPr>
        <w:t xml:space="preserve">:Eth0/0/3(U) </w:t>
      </w:r>
      <w:r>
        <w:t xml:space="preserve">          </w:t>
      </w:r>
    </w:p>
    <w:p w14:paraId="2B87B578" w14:textId="77777777" w:rsidR="00870A08" w:rsidRDefault="003A5418">
      <w:pPr>
        <w:pStyle w:val="aff6"/>
      </w:pPr>
      <w:r>
        <w:rPr>
          <w:shd w:val="pct10" w:color="auto" w:fill="FFFFFF"/>
        </w:rPr>
        <w:t xml:space="preserve">             </w:t>
      </w:r>
      <w:proofErr w:type="gramStart"/>
      <w:r>
        <w:rPr>
          <w:shd w:val="pct10" w:color="auto" w:fill="FFFFFF"/>
        </w:rPr>
        <w:t>TG:Eth</w:t>
      </w:r>
      <w:proofErr w:type="gramEnd"/>
      <w:r>
        <w:rPr>
          <w:shd w:val="pct10" w:color="auto" w:fill="FFFFFF"/>
        </w:rPr>
        <w:t xml:space="preserve">0/0/1(U) </w:t>
      </w:r>
      <w:r>
        <w:t xml:space="preserve">          </w:t>
      </w:r>
    </w:p>
    <w:p w14:paraId="104975C4" w14:textId="77777777" w:rsidR="00870A08" w:rsidRDefault="003A5418">
      <w:pPr>
        <w:pStyle w:val="aff6"/>
      </w:pPr>
      <w:r>
        <w:rPr>
          <w:shd w:val="pct10" w:color="auto" w:fill="FFFFFF"/>
        </w:rPr>
        <w:t xml:space="preserve">20   </w:t>
      </w:r>
      <w:proofErr w:type="gramStart"/>
      <w:r>
        <w:rPr>
          <w:shd w:val="pct10" w:color="auto" w:fill="FFFFFF"/>
        </w:rPr>
        <w:t>common  UT</w:t>
      </w:r>
      <w:proofErr w:type="gramEnd"/>
      <w:r>
        <w:rPr>
          <w:shd w:val="pct10" w:color="auto" w:fill="FFFFFF"/>
        </w:rPr>
        <w:t xml:space="preserve">:Eth0/0/2(U) </w:t>
      </w:r>
      <w:r>
        <w:t xml:space="preserve">          </w:t>
      </w:r>
    </w:p>
    <w:p w14:paraId="6D37AA61" w14:textId="77777777" w:rsidR="00870A08" w:rsidRDefault="003A5418">
      <w:pPr>
        <w:pStyle w:val="aff6"/>
      </w:pPr>
      <w:r>
        <w:rPr>
          <w:shd w:val="pct10" w:color="auto" w:fill="FFFFFF"/>
        </w:rPr>
        <w:t xml:space="preserve">             </w:t>
      </w:r>
      <w:proofErr w:type="gramStart"/>
      <w:r>
        <w:rPr>
          <w:shd w:val="pct10" w:color="auto" w:fill="FFFFFF"/>
        </w:rPr>
        <w:t>TG:Eth</w:t>
      </w:r>
      <w:proofErr w:type="gramEnd"/>
      <w:r>
        <w:rPr>
          <w:shd w:val="pct10" w:color="auto" w:fill="FFFFFF"/>
        </w:rPr>
        <w:t xml:space="preserve">0/0/1(U) </w:t>
      </w:r>
      <w:r>
        <w:t xml:space="preserve">                    </w:t>
      </w:r>
    </w:p>
    <w:p w14:paraId="0B9044B3" w14:textId="77777777" w:rsidR="00870A08" w:rsidRDefault="003A5418">
      <w:pPr>
        <w:pStyle w:val="aff6"/>
      </w:pPr>
      <w:proofErr w:type="gramStart"/>
      <w:r>
        <w:t>VID  Status</w:t>
      </w:r>
      <w:proofErr w:type="gramEnd"/>
      <w:r>
        <w:t xml:space="preserve">  Property      MAC-LRN Statistics Description      </w:t>
      </w:r>
    </w:p>
    <w:p w14:paraId="38A84B70" w14:textId="77777777" w:rsidR="00870A08" w:rsidRDefault="003A5418">
      <w:pPr>
        <w:pStyle w:val="aff6"/>
        <w:rPr>
          <w:rFonts w:eastAsiaTheme="minorEastAsia"/>
        </w:rPr>
      </w:pPr>
      <w:r>
        <w:t>----------------------------------------------------------------------------</w:t>
      </w:r>
    </w:p>
    <w:p w14:paraId="2B62DB4F" w14:textId="77777777" w:rsidR="00870A08" w:rsidRDefault="003A5418">
      <w:pPr>
        <w:pStyle w:val="aff6"/>
      </w:pPr>
      <w:r>
        <w:t xml:space="preserve">1    </w:t>
      </w:r>
      <w:proofErr w:type="gramStart"/>
      <w:r>
        <w:t>enable  default</w:t>
      </w:r>
      <w:proofErr w:type="gramEnd"/>
      <w:r>
        <w:t xml:space="preserve">       enable  disable    VLAN 0001                         </w:t>
      </w:r>
    </w:p>
    <w:p w14:paraId="0A843474" w14:textId="77777777" w:rsidR="00870A08" w:rsidRDefault="003A5418">
      <w:pPr>
        <w:pStyle w:val="aff6"/>
      </w:pPr>
      <w:r>
        <w:rPr>
          <w:shd w:val="pct10" w:color="auto" w:fill="FFFFFF"/>
        </w:rPr>
        <w:t xml:space="preserve">10   </w:t>
      </w:r>
      <w:proofErr w:type="gramStart"/>
      <w:r>
        <w:rPr>
          <w:shd w:val="pct10" w:color="auto" w:fill="FFFFFF"/>
        </w:rPr>
        <w:t>enable  default</w:t>
      </w:r>
      <w:proofErr w:type="gramEnd"/>
      <w:r>
        <w:rPr>
          <w:shd w:val="pct10" w:color="auto" w:fill="FFFFFF"/>
        </w:rPr>
        <w:t xml:space="preserve">       enable  disable    VLAN 0010 </w:t>
      </w:r>
      <w:r>
        <w:t xml:space="preserve">                        </w:t>
      </w:r>
    </w:p>
    <w:p w14:paraId="0CDCF5F3" w14:textId="77777777" w:rsidR="00870A08" w:rsidRDefault="003A5418">
      <w:pPr>
        <w:pStyle w:val="aff6"/>
        <w:rPr>
          <w:rFonts w:eastAsiaTheme="minorEastAsia"/>
        </w:rPr>
      </w:pPr>
      <w:r>
        <w:rPr>
          <w:shd w:val="pct10" w:color="auto" w:fill="FFFFFF"/>
        </w:rPr>
        <w:t xml:space="preserve">20   </w:t>
      </w:r>
      <w:proofErr w:type="gramStart"/>
      <w:r>
        <w:rPr>
          <w:shd w:val="pct10" w:color="auto" w:fill="FFFFFF"/>
        </w:rPr>
        <w:t>enable  default</w:t>
      </w:r>
      <w:proofErr w:type="gramEnd"/>
      <w:r>
        <w:rPr>
          <w:shd w:val="pct10" w:color="auto" w:fill="FFFFFF"/>
        </w:rPr>
        <w:t xml:space="preserve">       enable  disable    VLAN 0020 </w:t>
      </w:r>
      <w:r>
        <w:t xml:space="preserve">                                              </w:t>
      </w:r>
    </w:p>
    <w:p w14:paraId="13D41A69" w14:textId="77777777" w:rsidR="00870A08" w:rsidRDefault="00870A08">
      <w:pPr>
        <w:pStyle w:val="aff6"/>
        <w:rPr>
          <w:rFonts w:eastAsiaTheme="minorEastAsia"/>
        </w:rPr>
      </w:pPr>
    </w:p>
    <w:p w14:paraId="4B05EB49" w14:textId="77777777" w:rsidR="00870A08" w:rsidRDefault="003A5418">
      <w:pPr>
        <w:ind w:firstLine="420"/>
      </w:pPr>
      <w:r>
        <w:rPr>
          <w:rFonts w:hint="eastAsia"/>
        </w:rPr>
        <w:t>可以观察到，同样的需求，</w:t>
      </w:r>
      <w:r>
        <w:rPr>
          <w:rFonts w:hint="eastAsia"/>
        </w:rPr>
        <w:t>Hybrid</w:t>
      </w:r>
      <w:r>
        <w:rPr>
          <w:rFonts w:hint="eastAsia"/>
        </w:rPr>
        <w:t>和</w:t>
      </w:r>
      <w:r>
        <w:rPr>
          <w:rFonts w:hint="eastAsia"/>
        </w:rPr>
        <w:t>Access/Trunk</w:t>
      </w:r>
      <w:r>
        <w:rPr>
          <w:rFonts w:hint="eastAsia"/>
        </w:rPr>
        <w:t>都能实现，测试省略。但</w:t>
      </w:r>
      <w:r>
        <w:rPr>
          <w:rFonts w:hint="eastAsia"/>
        </w:rPr>
        <w:t>Hybrid</w:t>
      </w:r>
      <w:r>
        <w:rPr>
          <w:rFonts w:hint="eastAsia"/>
        </w:rPr>
        <w:t>的灵活性及解决复杂需求的能力是</w:t>
      </w:r>
      <w:r>
        <w:rPr>
          <w:rFonts w:hint="eastAsia"/>
        </w:rPr>
        <w:t>Access/Trunk</w:t>
      </w:r>
      <w:r>
        <w:rPr>
          <w:rFonts w:hint="eastAsia"/>
        </w:rPr>
        <w:t>做不到的。</w:t>
      </w:r>
    </w:p>
    <w:p w14:paraId="3D2031C0" w14:textId="77777777" w:rsidR="00870A08" w:rsidRDefault="003A5418">
      <w:pPr>
        <w:pStyle w:val="2"/>
        <w:rPr>
          <w:rFonts w:ascii="Times New Roman" w:hAnsi="Times New Roman"/>
        </w:rPr>
      </w:pPr>
      <w:r>
        <w:rPr>
          <w:rFonts w:ascii="Times New Roman" w:hAnsi="Times New Roman" w:hint="eastAsia"/>
        </w:rPr>
        <w:t>实现网管员对所有网络的访问</w:t>
      </w:r>
    </w:p>
    <w:p w14:paraId="1721719D" w14:textId="77777777" w:rsidR="00870A08" w:rsidRDefault="003A5418">
      <w:pPr>
        <w:ind w:firstLine="420"/>
      </w:pPr>
      <w:r>
        <w:rPr>
          <w:rFonts w:hint="eastAsia"/>
        </w:rPr>
        <w:t>在实现各部门内部终端可以互相访问，不同部门间的终端隔离访问后，要求网络管理员使用终端</w:t>
      </w:r>
      <w:r>
        <w:rPr>
          <w:rFonts w:hint="eastAsia"/>
        </w:rPr>
        <w:t>PC-5</w:t>
      </w:r>
      <w:r>
        <w:rPr>
          <w:rFonts w:hint="eastAsia"/>
        </w:rPr>
        <w:t>所在的</w:t>
      </w:r>
      <w:r>
        <w:rPr>
          <w:rFonts w:hint="eastAsia"/>
        </w:rPr>
        <w:t>IT</w:t>
      </w:r>
      <w:r>
        <w:rPr>
          <w:rFonts w:hint="eastAsia"/>
        </w:rPr>
        <w:t>部门能够实现对所有部门的访问。</w:t>
      </w:r>
    </w:p>
    <w:p w14:paraId="791045DC" w14:textId="77777777" w:rsidR="00870A08" w:rsidRDefault="003A5418">
      <w:pPr>
        <w:ind w:firstLine="420"/>
      </w:pPr>
      <w:r>
        <w:rPr>
          <w:rFonts w:hint="eastAsia"/>
        </w:rPr>
        <w:lastRenderedPageBreak/>
        <w:t>即要求实现</w:t>
      </w:r>
      <w:r>
        <w:rPr>
          <w:rFonts w:hint="eastAsia"/>
        </w:rPr>
        <w:t>VLAN 30</w:t>
      </w:r>
      <w:r>
        <w:rPr>
          <w:rFonts w:hint="eastAsia"/>
        </w:rPr>
        <w:t>访问</w:t>
      </w:r>
      <w:r>
        <w:rPr>
          <w:rFonts w:hint="eastAsia"/>
        </w:rPr>
        <w:t>VLAN 10</w:t>
      </w:r>
      <w:r>
        <w:rPr>
          <w:rFonts w:hint="eastAsia"/>
        </w:rPr>
        <w:t>和</w:t>
      </w:r>
      <w:r>
        <w:rPr>
          <w:rFonts w:hint="eastAsia"/>
        </w:rPr>
        <w:t>VLAN 20</w:t>
      </w:r>
      <w:r>
        <w:rPr>
          <w:rFonts w:hint="eastAsia"/>
        </w:rPr>
        <w:t>，</w:t>
      </w:r>
      <w:r>
        <w:rPr>
          <w:rFonts w:hint="eastAsia"/>
        </w:rPr>
        <w:t>VLAN 10</w:t>
      </w:r>
      <w:r>
        <w:rPr>
          <w:rFonts w:hint="eastAsia"/>
        </w:rPr>
        <w:t>和</w:t>
      </w:r>
      <w:r>
        <w:rPr>
          <w:rFonts w:hint="eastAsia"/>
        </w:rPr>
        <w:t>VLAN 20</w:t>
      </w:r>
      <w:r>
        <w:rPr>
          <w:rFonts w:hint="eastAsia"/>
        </w:rPr>
        <w:t>之间仍然不允许互相访问。</w:t>
      </w:r>
      <w:r>
        <w:rPr>
          <w:rFonts w:hint="eastAsia"/>
        </w:rPr>
        <w:t>VLAN 30</w:t>
      </w:r>
      <w:r>
        <w:rPr>
          <w:rFonts w:hint="eastAsia"/>
        </w:rPr>
        <w:t>的终端要能访问</w:t>
      </w:r>
      <w:r>
        <w:rPr>
          <w:rFonts w:hint="eastAsia"/>
        </w:rPr>
        <w:t>VLAN 10</w:t>
      </w:r>
      <w:r>
        <w:rPr>
          <w:rFonts w:hint="eastAsia"/>
        </w:rPr>
        <w:t>的终端，如果</w:t>
      </w:r>
      <w:r>
        <w:rPr>
          <w:rFonts w:hint="eastAsia"/>
        </w:rPr>
        <w:t>S1</w:t>
      </w:r>
      <w:r>
        <w:rPr>
          <w:rFonts w:hint="eastAsia"/>
        </w:rPr>
        <w:t>的</w:t>
      </w:r>
      <w:r>
        <w:rPr>
          <w:rFonts w:hint="eastAsia"/>
        </w:rPr>
        <w:t>E0/0/2</w:t>
      </w:r>
      <w:r>
        <w:rPr>
          <w:rFonts w:hint="eastAsia"/>
        </w:rPr>
        <w:t>接口仍是</w:t>
      </w:r>
      <w:r>
        <w:rPr>
          <w:rFonts w:hint="eastAsia"/>
        </w:rPr>
        <w:t>Access</w:t>
      </w:r>
      <w:r>
        <w:rPr>
          <w:rFonts w:hint="eastAsia"/>
        </w:rPr>
        <w:t>类型且属于</w:t>
      </w:r>
      <w:r>
        <w:rPr>
          <w:rFonts w:hint="eastAsia"/>
        </w:rPr>
        <w:t>VLAN 10</w:t>
      </w:r>
      <w:r>
        <w:rPr>
          <w:rFonts w:hint="eastAsia"/>
        </w:rPr>
        <w:t>，是不能被其它</w:t>
      </w:r>
      <w:r>
        <w:rPr>
          <w:rFonts w:hint="eastAsia"/>
        </w:rPr>
        <w:t>VLAN</w:t>
      </w:r>
      <w:r>
        <w:rPr>
          <w:rFonts w:hint="eastAsia"/>
        </w:rPr>
        <w:t>访问的。需要修改接口的配置，</w:t>
      </w:r>
      <w:r>
        <w:rPr>
          <w:rFonts w:hint="eastAsia"/>
          <w:highlight w:val="yellow"/>
        </w:rPr>
        <w:t>使其既能被</w:t>
      </w:r>
      <w:r>
        <w:rPr>
          <w:rFonts w:hint="eastAsia"/>
          <w:highlight w:val="yellow"/>
        </w:rPr>
        <w:t>VLAN 10</w:t>
      </w:r>
      <w:r>
        <w:rPr>
          <w:rFonts w:hint="eastAsia"/>
          <w:highlight w:val="yellow"/>
        </w:rPr>
        <w:t>访问，又能被</w:t>
      </w:r>
      <w:r>
        <w:rPr>
          <w:rFonts w:hint="eastAsia"/>
          <w:highlight w:val="yellow"/>
        </w:rPr>
        <w:t>VLAN 30</w:t>
      </w:r>
      <w:r>
        <w:rPr>
          <w:rFonts w:hint="eastAsia"/>
          <w:highlight w:val="yellow"/>
        </w:rPr>
        <w:t>访问，则此接口同时要属于多个</w:t>
      </w:r>
      <w:r>
        <w:rPr>
          <w:rFonts w:hint="eastAsia"/>
          <w:highlight w:val="yellow"/>
        </w:rPr>
        <w:t>VLAN</w:t>
      </w:r>
      <w:r>
        <w:rPr>
          <w:rFonts w:hint="eastAsia"/>
          <w:highlight w:val="yellow"/>
        </w:rPr>
        <w:t>，且端口所连设备是</w:t>
      </w:r>
      <w:r>
        <w:rPr>
          <w:rFonts w:hint="eastAsia"/>
          <w:highlight w:val="yellow"/>
        </w:rPr>
        <w:t>PC</w:t>
      </w:r>
      <w:r>
        <w:rPr>
          <w:rFonts w:hint="eastAsia"/>
          <w:highlight w:val="yellow"/>
        </w:rPr>
        <w:t>，不能识别带</w:t>
      </w:r>
      <w:r>
        <w:rPr>
          <w:rFonts w:hint="eastAsia"/>
          <w:highlight w:val="yellow"/>
        </w:rPr>
        <w:t>VLAN Tag</w:t>
      </w:r>
      <w:r>
        <w:rPr>
          <w:rFonts w:hint="eastAsia"/>
          <w:highlight w:val="yellow"/>
        </w:rPr>
        <w:t>的帧，故此时只能使用</w:t>
      </w:r>
      <w:r>
        <w:rPr>
          <w:rFonts w:hint="eastAsia"/>
          <w:highlight w:val="yellow"/>
        </w:rPr>
        <w:t>Hybrid</w:t>
      </w:r>
      <w:r>
        <w:rPr>
          <w:rFonts w:hint="eastAsia"/>
          <w:highlight w:val="yellow"/>
        </w:rPr>
        <w:t>类型接口。</w:t>
      </w:r>
      <w:r>
        <w:rPr>
          <w:rFonts w:hint="eastAsia"/>
        </w:rPr>
        <w:t>Hybrid</w:t>
      </w:r>
      <w:r>
        <w:rPr>
          <w:rFonts w:hint="eastAsia"/>
        </w:rPr>
        <w:t>端口既能被加入多个</w:t>
      </w:r>
      <w:r>
        <w:rPr>
          <w:rFonts w:hint="eastAsia"/>
        </w:rPr>
        <w:t>VLAN</w:t>
      </w:r>
      <w:r>
        <w:rPr>
          <w:rFonts w:hint="eastAsia"/>
        </w:rPr>
        <w:t>中，又能够将其余</w:t>
      </w:r>
      <w:r>
        <w:rPr>
          <w:rFonts w:hint="eastAsia"/>
        </w:rPr>
        <w:t>VLAN</w:t>
      </w:r>
      <w:r>
        <w:rPr>
          <w:rFonts w:hint="eastAsia"/>
        </w:rPr>
        <w:t>的帧转发到此接口时，剥离</w:t>
      </w:r>
      <w:proofErr w:type="gramStart"/>
      <w:r>
        <w:rPr>
          <w:rFonts w:hint="eastAsia"/>
        </w:rPr>
        <w:t>掉相应</w:t>
      </w:r>
      <w:proofErr w:type="gramEnd"/>
      <w:r>
        <w:rPr>
          <w:rFonts w:hint="eastAsia"/>
        </w:rPr>
        <w:t>的</w:t>
      </w:r>
      <w:r>
        <w:rPr>
          <w:rFonts w:hint="eastAsia"/>
        </w:rPr>
        <w:t>VLAN Tag</w:t>
      </w:r>
      <w:r>
        <w:rPr>
          <w:rFonts w:hint="eastAsia"/>
        </w:rPr>
        <w:t>。</w:t>
      </w:r>
    </w:p>
    <w:p w14:paraId="0055011C" w14:textId="77777777" w:rsidR="00870A08" w:rsidRDefault="003A5418">
      <w:pPr>
        <w:ind w:firstLine="420"/>
      </w:pPr>
      <w:r>
        <w:rPr>
          <w:rFonts w:hint="eastAsia"/>
        </w:rPr>
        <w:t>配置</w:t>
      </w:r>
      <w:r>
        <w:rPr>
          <w:rFonts w:hint="eastAsia"/>
        </w:rPr>
        <w:t>S1</w:t>
      </w:r>
      <w:r>
        <w:rPr>
          <w:rFonts w:hint="eastAsia"/>
        </w:rPr>
        <w:t>交换机，</w:t>
      </w:r>
      <w:r>
        <w:rPr>
          <w:rFonts w:hint="eastAsia"/>
        </w:rPr>
        <w:t>E 0/0/4</w:t>
      </w:r>
      <w:r>
        <w:rPr>
          <w:rFonts w:hint="eastAsia"/>
        </w:rPr>
        <w:t>接口是网络管理员的</w:t>
      </w:r>
      <w:r>
        <w:rPr>
          <w:rFonts w:hint="eastAsia"/>
        </w:rPr>
        <w:t>PC</w:t>
      </w:r>
      <w:r>
        <w:rPr>
          <w:rFonts w:hint="eastAsia"/>
        </w:rPr>
        <w:t>终端，属于</w:t>
      </w:r>
      <w:r>
        <w:rPr>
          <w:rFonts w:hint="eastAsia"/>
        </w:rPr>
        <w:t>VLAN 30</w:t>
      </w:r>
      <w:r>
        <w:rPr>
          <w:rFonts w:hint="eastAsia"/>
        </w:rPr>
        <w:t>，该接口收到的</w:t>
      </w:r>
      <w:r>
        <w:rPr>
          <w:rFonts w:hint="eastAsia"/>
        </w:rPr>
        <w:t>PC</w:t>
      </w:r>
      <w:r>
        <w:rPr>
          <w:rFonts w:hint="eastAsia"/>
        </w:rPr>
        <w:t>发送的</w:t>
      </w:r>
      <w:r>
        <w:rPr>
          <w:rFonts w:hint="eastAsia"/>
        </w:rPr>
        <w:t>Untagged</w:t>
      </w:r>
      <w:proofErr w:type="gramStart"/>
      <w:r>
        <w:rPr>
          <w:rFonts w:hint="eastAsia"/>
        </w:rPr>
        <w:t>帧要能够</w:t>
      </w:r>
      <w:proofErr w:type="gramEnd"/>
      <w:r>
        <w:rPr>
          <w:rFonts w:hint="eastAsia"/>
        </w:rPr>
        <w:t>发送至</w:t>
      </w:r>
      <w:r>
        <w:rPr>
          <w:rFonts w:hint="eastAsia"/>
        </w:rPr>
        <w:t>VLAN 30</w:t>
      </w:r>
      <w:r>
        <w:rPr>
          <w:rFonts w:hint="eastAsia"/>
        </w:rPr>
        <w:t>中，配置</w:t>
      </w:r>
      <w:r>
        <w:rPr>
          <w:b/>
        </w:rPr>
        <w:t xml:space="preserve">port hybrid </w:t>
      </w:r>
      <w:proofErr w:type="spellStart"/>
      <w:r>
        <w:rPr>
          <w:b/>
        </w:rPr>
        <w:t>pvid</w:t>
      </w:r>
      <w:proofErr w:type="spellEnd"/>
      <w:r>
        <w:rPr>
          <w:b/>
        </w:rPr>
        <w:t xml:space="preserve"> </w:t>
      </w:r>
      <w:proofErr w:type="spellStart"/>
      <w:r>
        <w:rPr>
          <w:b/>
        </w:rPr>
        <w:t>vlan</w:t>
      </w:r>
      <w:proofErr w:type="spellEnd"/>
      <w:r>
        <w:rPr>
          <w:b/>
        </w:rPr>
        <w:t xml:space="preserve"> </w:t>
      </w:r>
      <w:r>
        <w:rPr>
          <w:rFonts w:hint="eastAsia"/>
          <w:b/>
        </w:rPr>
        <w:t>3</w:t>
      </w:r>
      <w:r>
        <w:rPr>
          <w:b/>
        </w:rPr>
        <w:t>0</w:t>
      </w:r>
      <w:r>
        <w:rPr>
          <w:rFonts w:hint="eastAsia"/>
        </w:rPr>
        <w:t>命令设置</w:t>
      </w:r>
      <w:r>
        <w:rPr>
          <w:rFonts w:hint="eastAsia"/>
        </w:rPr>
        <w:t>Untagged</w:t>
      </w:r>
      <w:proofErr w:type="gramStart"/>
      <w:r>
        <w:rPr>
          <w:rFonts w:hint="eastAsia"/>
        </w:rPr>
        <w:t>帧</w:t>
      </w:r>
      <w:proofErr w:type="gramEnd"/>
      <w:r>
        <w:rPr>
          <w:rFonts w:hint="eastAsia"/>
        </w:rPr>
        <w:t>加入至</w:t>
      </w:r>
      <w:r>
        <w:rPr>
          <w:rFonts w:hint="eastAsia"/>
        </w:rPr>
        <w:t>VLAN 30</w:t>
      </w:r>
      <w:r>
        <w:rPr>
          <w:rFonts w:hint="eastAsia"/>
        </w:rPr>
        <w:t>。</w:t>
      </w:r>
    </w:p>
    <w:p w14:paraId="58185022" w14:textId="77777777" w:rsidR="00870A08" w:rsidRDefault="003A5418">
      <w:pPr>
        <w:pStyle w:val="aff6"/>
        <w:rPr>
          <w:rFonts w:eastAsiaTheme="minorEastAsia"/>
        </w:rPr>
      </w:pPr>
      <w:r>
        <w:t>[S</w:t>
      </w:r>
      <w:proofErr w:type="gramStart"/>
      <w:r>
        <w:t>1]</w:t>
      </w:r>
      <w:proofErr w:type="spellStart"/>
      <w:r>
        <w:rPr>
          <w:rFonts w:eastAsiaTheme="minorEastAsia" w:hint="eastAsia"/>
        </w:rPr>
        <w:t>vlan</w:t>
      </w:r>
      <w:proofErr w:type="spellEnd"/>
      <w:proofErr w:type="gramEnd"/>
      <w:r>
        <w:rPr>
          <w:rFonts w:eastAsiaTheme="minorEastAsia" w:hint="eastAsia"/>
        </w:rPr>
        <w:t xml:space="preserve"> 30</w:t>
      </w:r>
    </w:p>
    <w:p w14:paraId="37C714B3" w14:textId="77777777" w:rsidR="00870A08" w:rsidRDefault="003A5418">
      <w:pPr>
        <w:pStyle w:val="aff6"/>
      </w:pPr>
      <w:r>
        <w:t>[S1</w:t>
      </w:r>
      <w:r>
        <w:rPr>
          <w:rFonts w:eastAsiaTheme="minorEastAsia" w:hint="eastAsia"/>
        </w:rPr>
        <w:t>-vlan</w:t>
      </w:r>
      <w:proofErr w:type="gramStart"/>
      <w:r>
        <w:rPr>
          <w:rFonts w:eastAsiaTheme="minorEastAsia" w:hint="eastAsia"/>
        </w:rPr>
        <w:t>30</w:t>
      </w:r>
      <w:r>
        <w:t>]int</w:t>
      </w:r>
      <w:r>
        <w:rPr>
          <w:rFonts w:eastAsiaTheme="minorEastAsia" w:hint="eastAsia"/>
        </w:rPr>
        <w:t>erface</w:t>
      </w:r>
      <w:proofErr w:type="gramEnd"/>
      <w:r>
        <w:t xml:space="preserve"> Ethernet 0/0/4</w:t>
      </w:r>
    </w:p>
    <w:p w14:paraId="6B71F1EA" w14:textId="77777777" w:rsidR="00870A08" w:rsidRDefault="003A5418">
      <w:pPr>
        <w:pStyle w:val="aff6"/>
      </w:pPr>
      <w:r>
        <w:t>[S</w:t>
      </w:r>
      <w:r>
        <w:rPr>
          <w:rFonts w:eastAsiaTheme="minorEastAsia" w:hint="eastAsia"/>
        </w:rPr>
        <w:t>1</w:t>
      </w:r>
      <w:r>
        <w:t>-Ethernet0/0/</w:t>
      </w:r>
      <w:proofErr w:type="gramStart"/>
      <w:r>
        <w:rPr>
          <w:rFonts w:eastAsiaTheme="minorEastAsia" w:hint="eastAsia"/>
        </w:rPr>
        <w:t>4</w:t>
      </w:r>
      <w:r>
        <w:t>]port</w:t>
      </w:r>
      <w:proofErr w:type="gramEnd"/>
      <w:r>
        <w:t xml:space="preserve"> hybrid </w:t>
      </w:r>
      <w:proofErr w:type="spellStart"/>
      <w:r>
        <w:t>pvid</w:t>
      </w:r>
      <w:proofErr w:type="spellEnd"/>
      <w:r>
        <w:t xml:space="preserve"> </w:t>
      </w:r>
      <w:proofErr w:type="spellStart"/>
      <w:r>
        <w:t>vlan</w:t>
      </w:r>
      <w:proofErr w:type="spellEnd"/>
      <w:r>
        <w:t xml:space="preserve"> </w:t>
      </w:r>
      <w:r>
        <w:rPr>
          <w:rFonts w:hint="eastAsia"/>
        </w:rPr>
        <w:t>3</w:t>
      </w:r>
      <w:r>
        <w:t>0</w:t>
      </w:r>
    </w:p>
    <w:p w14:paraId="0D5A8483" w14:textId="77777777" w:rsidR="00870A08" w:rsidRDefault="00870A08">
      <w:pPr>
        <w:ind w:firstLine="420"/>
      </w:pPr>
    </w:p>
    <w:p w14:paraId="649A5BA5" w14:textId="77777777" w:rsidR="00870A08" w:rsidRDefault="003A5418">
      <w:pPr>
        <w:ind w:firstLine="420"/>
      </w:pPr>
      <w:r>
        <w:rPr>
          <w:rFonts w:hint="eastAsia"/>
        </w:rPr>
        <w:t>因为在华为交换上，默认所有接口都为</w:t>
      </w:r>
      <w:proofErr w:type="spellStart"/>
      <w:r>
        <w:rPr>
          <w:rFonts w:hint="eastAsia"/>
        </w:rPr>
        <w:t>Hybird</w:t>
      </w:r>
      <w:proofErr w:type="spellEnd"/>
      <w:r>
        <w:rPr>
          <w:rFonts w:hint="eastAsia"/>
        </w:rPr>
        <w:t>类型接口，所以在该接口下不需要配置修改该接口为</w:t>
      </w:r>
      <w:proofErr w:type="spellStart"/>
      <w:r>
        <w:rPr>
          <w:rFonts w:hint="eastAsia"/>
        </w:rPr>
        <w:t>Hybird</w:t>
      </w:r>
      <w:proofErr w:type="spellEnd"/>
      <w:r>
        <w:rPr>
          <w:rFonts w:hint="eastAsia"/>
        </w:rPr>
        <w:t>类型。</w:t>
      </w:r>
      <w:r>
        <w:t xml:space="preserve"> </w:t>
      </w:r>
    </w:p>
    <w:p w14:paraId="10BAC2C7" w14:textId="77777777" w:rsidR="00870A08" w:rsidRDefault="003A5418">
      <w:pPr>
        <w:ind w:firstLine="420"/>
      </w:pPr>
      <w:r>
        <w:rPr>
          <w:rFonts w:hint="eastAsia"/>
        </w:rPr>
        <w:t>S1</w:t>
      </w:r>
      <w:r>
        <w:rPr>
          <w:rFonts w:hint="eastAsia"/>
        </w:rPr>
        <w:t>交换机收到</w:t>
      </w:r>
      <w:r>
        <w:rPr>
          <w:rFonts w:hint="eastAsia"/>
        </w:rPr>
        <w:t>VLAN 10</w:t>
      </w:r>
      <w:r>
        <w:rPr>
          <w:rFonts w:hint="eastAsia"/>
        </w:rPr>
        <w:t>，</w:t>
      </w:r>
      <w:r>
        <w:rPr>
          <w:rFonts w:hint="eastAsia"/>
        </w:rPr>
        <w:t>VLAN 20</w:t>
      </w:r>
      <w:r>
        <w:rPr>
          <w:rFonts w:hint="eastAsia"/>
        </w:rPr>
        <w:t>和</w:t>
      </w:r>
      <w:r>
        <w:rPr>
          <w:rFonts w:hint="eastAsia"/>
        </w:rPr>
        <w:t>VLAN 30</w:t>
      </w:r>
      <w:r>
        <w:rPr>
          <w:rFonts w:hint="eastAsia"/>
        </w:rPr>
        <w:t>的帧也要能够从该接口发送至</w:t>
      </w:r>
      <w:r>
        <w:rPr>
          <w:rFonts w:hint="eastAsia"/>
        </w:rPr>
        <w:t>PC</w:t>
      </w:r>
      <w:r>
        <w:rPr>
          <w:rFonts w:hint="eastAsia"/>
        </w:rPr>
        <w:t>，配置</w:t>
      </w:r>
      <w:r>
        <w:rPr>
          <w:b/>
        </w:rPr>
        <w:t xml:space="preserve">port hybrid untagged </w:t>
      </w:r>
      <w:proofErr w:type="spellStart"/>
      <w:r>
        <w:rPr>
          <w:b/>
        </w:rPr>
        <w:t>vlan</w:t>
      </w:r>
      <w:proofErr w:type="spellEnd"/>
      <w:r>
        <w:rPr>
          <w:b/>
        </w:rPr>
        <w:t xml:space="preserve"> 10 20 30</w:t>
      </w:r>
      <w:r>
        <w:rPr>
          <w:rFonts w:hint="eastAsia"/>
          <w:highlight w:val="yellow"/>
        </w:rPr>
        <w:t>命令使得上述三个</w:t>
      </w:r>
      <w:r>
        <w:rPr>
          <w:rFonts w:hint="eastAsia"/>
          <w:highlight w:val="yellow"/>
        </w:rPr>
        <w:t>VLAN</w:t>
      </w:r>
      <w:proofErr w:type="gramStart"/>
      <w:r>
        <w:rPr>
          <w:rFonts w:hint="eastAsia"/>
          <w:highlight w:val="yellow"/>
        </w:rPr>
        <w:t>的帧会以</w:t>
      </w:r>
      <w:proofErr w:type="gramEnd"/>
      <w:r>
        <w:rPr>
          <w:rFonts w:hint="eastAsia"/>
          <w:highlight w:val="yellow"/>
        </w:rPr>
        <w:t>Untagged</w:t>
      </w:r>
      <w:r>
        <w:rPr>
          <w:rFonts w:hint="eastAsia"/>
          <w:highlight w:val="yellow"/>
        </w:rPr>
        <w:t>的方式从该接口发送出去。</w:t>
      </w:r>
    </w:p>
    <w:p w14:paraId="67CF0D1B" w14:textId="77777777" w:rsidR="00870A08" w:rsidRDefault="003A5418">
      <w:pPr>
        <w:pStyle w:val="aff6"/>
        <w:rPr>
          <w:rFonts w:eastAsiaTheme="minorEastAsia"/>
        </w:rPr>
      </w:pPr>
      <w:r>
        <w:t>[S1-Ethernet0/0/</w:t>
      </w:r>
      <w:proofErr w:type="gramStart"/>
      <w:r>
        <w:t>4]</w:t>
      </w:r>
      <w:r>
        <w:rPr>
          <w:highlight w:val="yellow"/>
        </w:rPr>
        <w:t>port</w:t>
      </w:r>
      <w:proofErr w:type="gramEnd"/>
      <w:r>
        <w:rPr>
          <w:highlight w:val="yellow"/>
        </w:rPr>
        <w:t xml:space="preserve"> hybrid untagged </w:t>
      </w:r>
      <w:proofErr w:type="spellStart"/>
      <w:r>
        <w:rPr>
          <w:highlight w:val="yellow"/>
        </w:rPr>
        <w:t>vlan</w:t>
      </w:r>
      <w:proofErr w:type="spellEnd"/>
      <w:r>
        <w:rPr>
          <w:highlight w:val="yellow"/>
        </w:rPr>
        <w:t xml:space="preserve"> 10 20 30</w:t>
      </w:r>
    </w:p>
    <w:p w14:paraId="0D36A339" w14:textId="77777777" w:rsidR="00870A08" w:rsidRDefault="00870A08">
      <w:pPr>
        <w:pStyle w:val="aff6"/>
        <w:rPr>
          <w:rFonts w:eastAsiaTheme="minorEastAsia"/>
        </w:rPr>
      </w:pPr>
    </w:p>
    <w:p w14:paraId="04207017" w14:textId="77777777" w:rsidR="00870A08" w:rsidRDefault="003A5418">
      <w:pPr>
        <w:ind w:firstLine="420"/>
      </w:pPr>
      <w:r>
        <w:rPr>
          <w:rFonts w:hint="eastAsia"/>
        </w:rPr>
        <w:t>同理，端口</w:t>
      </w:r>
      <w:r>
        <w:rPr>
          <w:rFonts w:hint="eastAsia"/>
        </w:rPr>
        <w:t>E 0/0/2</w:t>
      </w:r>
      <w:r>
        <w:rPr>
          <w:rFonts w:hint="eastAsia"/>
        </w:rPr>
        <w:t>接</w:t>
      </w:r>
      <w:r>
        <w:rPr>
          <w:rFonts w:hint="eastAsia"/>
        </w:rPr>
        <w:t>PC-1</w:t>
      </w:r>
      <w:r>
        <w:rPr>
          <w:rFonts w:hint="eastAsia"/>
        </w:rPr>
        <w:t>，接口收到</w:t>
      </w:r>
      <w:r>
        <w:rPr>
          <w:rFonts w:hint="eastAsia"/>
        </w:rPr>
        <w:t>PC</w:t>
      </w:r>
      <w:r>
        <w:rPr>
          <w:rFonts w:hint="eastAsia"/>
        </w:rPr>
        <w:t>机的</w:t>
      </w:r>
      <w:r>
        <w:rPr>
          <w:rFonts w:hint="eastAsia"/>
        </w:rPr>
        <w:t>Untagged</w:t>
      </w:r>
      <w:proofErr w:type="gramStart"/>
      <w:r>
        <w:rPr>
          <w:rFonts w:hint="eastAsia"/>
        </w:rPr>
        <w:t>帧</w:t>
      </w:r>
      <w:proofErr w:type="gramEnd"/>
      <w:r>
        <w:rPr>
          <w:rFonts w:hint="eastAsia"/>
        </w:rPr>
        <w:t>需要发送至</w:t>
      </w:r>
      <w:r>
        <w:rPr>
          <w:rFonts w:hint="eastAsia"/>
        </w:rPr>
        <w:t>VLAN 20</w:t>
      </w:r>
      <w:r>
        <w:rPr>
          <w:rFonts w:hint="eastAsia"/>
        </w:rPr>
        <w:t>，使用命令</w:t>
      </w:r>
      <w:r>
        <w:rPr>
          <w:b/>
        </w:rPr>
        <w:t xml:space="preserve">port hybrid </w:t>
      </w:r>
      <w:proofErr w:type="spellStart"/>
      <w:r>
        <w:rPr>
          <w:b/>
        </w:rPr>
        <w:t>pvid</w:t>
      </w:r>
      <w:proofErr w:type="spellEnd"/>
      <w:r>
        <w:rPr>
          <w:b/>
        </w:rPr>
        <w:t xml:space="preserve"> </w:t>
      </w:r>
      <w:proofErr w:type="spellStart"/>
      <w:r>
        <w:rPr>
          <w:b/>
        </w:rPr>
        <w:t>vlan</w:t>
      </w:r>
      <w:proofErr w:type="spellEnd"/>
      <w:r>
        <w:rPr>
          <w:b/>
        </w:rPr>
        <w:t xml:space="preserve"> </w:t>
      </w:r>
      <w:r>
        <w:rPr>
          <w:rFonts w:hint="eastAsia"/>
          <w:b/>
        </w:rPr>
        <w:t>2</w:t>
      </w:r>
      <w:r>
        <w:rPr>
          <w:b/>
        </w:rPr>
        <w:t>0</w:t>
      </w:r>
      <w:r>
        <w:rPr>
          <w:rFonts w:hint="eastAsia"/>
        </w:rPr>
        <w:t>。</w:t>
      </w:r>
      <w:r>
        <w:rPr>
          <w:rFonts w:hint="eastAsia"/>
        </w:rPr>
        <w:t>E 0/0/2</w:t>
      </w:r>
      <w:r>
        <w:rPr>
          <w:rFonts w:hint="eastAsia"/>
        </w:rPr>
        <w:t>接口同时也要能够被</w:t>
      </w:r>
      <w:r>
        <w:rPr>
          <w:rFonts w:hint="eastAsia"/>
        </w:rPr>
        <w:t>VLAN 30</w:t>
      </w:r>
      <w:r>
        <w:rPr>
          <w:rFonts w:hint="eastAsia"/>
        </w:rPr>
        <w:t>和</w:t>
      </w:r>
      <w:r>
        <w:rPr>
          <w:rFonts w:hint="eastAsia"/>
        </w:rPr>
        <w:t>VLAN 20</w:t>
      </w:r>
      <w:r>
        <w:rPr>
          <w:rFonts w:hint="eastAsia"/>
        </w:rPr>
        <w:t>的主机访问，即</w:t>
      </w:r>
      <w:r>
        <w:rPr>
          <w:rFonts w:hint="eastAsia"/>
        </w:rPr>
        <w:t>VLAN 20</w:t>
      </w:r>
      <w:r>
        <w:rPr>
          <w:rFonts w:hint="eastAsia"/>
        </w:rPr>
        <w:t>和</w:t>
      </w:r>
      <w:r>
        <w:rPr>
          <w:rFonts w:hint="eastAsia"/>
        </w:rPr>
        <w:t>30</w:t>
      </w:r>
      <w:r>
        <w:rPr>
          <w:rFonts w:hint="eastAsia"/>
        </w:rPr>
        <w:t>的</w:t>
      </w:r>
      <w:proofErr w:type="gramStart"/>
      <w:r>
        <w:rPr>
          <w:rFonts w:hint="eastAsia"/>
        </w:rPr>
        <w:t>帧能够</w:t>
      </w:r>
      <w:proofErr w:type="gramEnd"/>
      <w:r>
        <w:rPr>
          <w:rFonts w:hint="eastAsia"/>
        </w:rPr>
        <w:t>从该接口发送出去，并以</w:t>
      </w:r>
      <w:r>
        <w:rPr>
          <w:rFonts w:hint="eastAsia"/>
        </w:rPr>
        <w:t>Untagged</w:t>
      </w:r>
      <w:r>
        <w:rPr>
          <w:rFonts w:hint="eastAsia"/>
        </w:rPr>
        <w:t>的方式发送至</w:t>
      </w:r>
      <w:r>
        <w:rPr>
          <w:rFonts w:hint="eastAsia"/>
        </w:rPr>
        <w:t>PC-1</w:t>
      </w:r>
      <w:r>
        <w:rPr>
          <w:rFonts w:hint="eastAsia"/>
        </w:rPr>
        <w:t>。</w:t>
      </w:r>
    </w:p>
    <w:p w14:paraId="6B78E68A" w14:textId="77777777" w:rsidR="00870A08" w:rsidRDefault="003A5418">
      <w:pPr>
        <w:pStyle w:val="aff6"/>
      </w:pPr>
      <w:r>
        <w:t>[S</w:t>
      </w:r>
      <w:proofErr w:type="gramStart"/>
      <w:r>
        <w:t>1]int</w:t>
      </w:r>
      <w:r>
        <w:rPr>
          <w:rFonts w:eastAsiaTheme="minorEastAsia" w:hint="eastAsia"/>
        </w:rPr>
        <w:t>erface</w:t>
      </w:r>
      <w:proofErr w:type="gramEnd"/>
      <w:r>
        <w:t xml:space="preserve"> e</w:t>
      </w:r>
      <w:r>
        <w:rPr>
          <w:rFonts w:eastAsiaTheme="minorEastAsia" w:hint="eastAsia"/>
        </w:rPr>
        <w:t>thernet</w:t>
      </w:r>
      <w:r>
        <w:t>0/0/2</w:t>
      </w:r>
    </w:p>
    <w:p w14:paraId="18312137" w14:textId="77777777" w:rsidR="00870A08" w:rsidRDefault="003A5418">
      <w:pPr>
        <w:pStyle w:val="aff6"/>
        <w:rPr>
          <w:rFonts w:eastAsiaTheme="minorEastAsia"/>
        </w:rPr>
      </w:pPr>
      <w:r>
        <w:t>[S1-Ethernet0/0/</w:t>
      </w:r>
      <w:proofErr w:type="gramStart"/>
      <w:r>
        <w:t>2]port</w:t>
      </w:r>
      <w:proofErr w:type="gramEnd"/>
      <w:r>
        <w:t xml:space="preserve"> hybrid untagged </w:t>
      </w:r>
      <w:proofErr w:type="spellStart"/>
      <w:r>
        <w:t>vlan</w:t>
      </w:r>
      <w:proofErr w:type="spellEnd"/>
      <w:r>
        <w:t xml:space="preserve"> 20 30</w:t>
      </w:r>
    </w:p>
    <w:p w14:paraId="2FD3EFCE" w14:textId="77777777" w:rsidR="00870A08" w:rsidRDefault="00870A08">
      <w:pPr>
        <w:pStyle w:val="aff6"/>
      </w:pPr>
    </w:p>
    <w:p w14:paraId="70A38DD8" w14:textId="77777777" w:rsidR="00870A08" w:rsidRDefault="003A5418">
      <w:pPr>
        <w:ind w:firstLine="420"/>
      </w:pPr>
      <w:r>
        <w:rPr>
          <w:rFonts w:hint="eastAsia"/>
        </w:rPr>
        <w:t>接口</w:t>
      </w:r>
      <w:r>
        <w:rPr>
          <w:rFonts w:hint="eastAsia"/>
        </w:rPr>
        <w:t>E0/0/3</w:t>
      </w:r>
      <w:r>
        <w:rPr>
          <w:rFonts w:hint="eastAsia"/>
        </w:rPr>
        <w:t>收到</w:t>
      </w:r>
      <w:r>
        <w:rPr>
          <w:rFonts w:hint="eastAsia"/>
        </w:rPr>
        <w:t>Untagged</w:t>
      </w:r>
      <w:proofErr w:type="gramStart"/>
      <w:r>
        <w:rPr>
          <w:rFonts w:hint="eastAsia"/>
        </w:rPr>
        <w:t>的帧需发送</w:t>
      </w:r>
      <w:proofErr w:type="gramEnd"/>
      <w:r>
        <w:rPr>
          <w:rFonts w:hint="eastAsia"/>
        </w:rPr>
        <w:t>至</w:t>
      </w:r>
      <w:r>
        <w:rPr>
          <w:rFonts w:hint="eastAsia"/>
        </w:rPr>
        <w:t>VLAN 10</w:t>
      </w:r>
      <w:r>
        <w:rPr>
          <w:rFonts w:hint="eastAsia"/>
        </w:rPr>
        <w:t>，同时</w:t>
      </w:r>
      <w:r>
        <w:rPr>
          <w:rFonts w:hint="eastAsia"/>
        </w:rPr>
        <w:t>VLAN 10</w:t>
      </w:r>
      <w:r>
        <w:rPr>
          <w:rFonts w:hint="eastAsia"/>
        </w:rPr>
        <w:t>和</w:t>
      </w:r>
      <w:r>
        <w:rPr>
          <w:rFonts w:hint="eastAsia"/>
        </w:rPr>
        <w:t>30</w:t>
      </w:r>
      <w:proofErr w:type="gramStart"/>
      <w:r>
        <w:rPr>
          <w:rFonts w:hint="eastAsia"/>
        </w:rPr>
        <w:t>的帧要能</w:t>
      </w:r>
      <w:proofErr w:type="gramEnd"/>
      <w:r>
        <w:rPr>
          <w:rFonts w:hint="eastAsia"/>
        </w:rPr>
        <w:t>从该接口发送出去。</w:t>
      </w:r>
    </w:p>
    <w:p w14:paraId="4D8599C5" w14:textId="77777777" w:rsidR="00870A08" w:rsidRDefault="003A5418">
      <w:pPr>
        <w:pStyle w:val="aff6"/>
      </w:pPr>
      <w:r>
        <w:t>[S</w:t>
      </w:r>
      <w:proofErr w:type="gramStart"/>
      <w:r>
        <w:t>1]int</w:t>
      </w:r>
      <w:r>
        <w:rPr>
          <w:rFonts w:eastAsiaTheme="minorEastAsia" w:hint="eastAsia"/>
        </w:rPr>
        <w:t>erface</w:t>
      </w:r>
      <w:proofErr w:type="gramEnd"/>
      <w:r>
        <w:t xml:space="preserve"> e</w:t>
      </w:r>
      <w:r>
        <w:rPr>
          <w:rFonts w:eastAsiaTheme="minorEastAsia" w:hint="eastAsia"/>
        </w:rPr>
        <w:t>thernet</w:t>
      </w:r>
      <w:r>
        <w:t>0/0/3</w:t>
      </w:r>
    </w:p>
    <w:p w14:paraId="1968EF9D" w14:textId="77777777" w:rsidR="00870A08" w:rsidRDefault="003A5418">
      <w:pPr>
        <w:pStyle w:val="aff6"/>
      </w:pPr>
      <w:r>
        <w:lastRenderedPageBreak/>
        <w:t>[S1-Ethernet0/0/</w:t>
      </w:r>
      <w:proofErr w:type="gramStart"/>
      <w:r>
        <w:t>3]port</w:t>
      </w:r>
      <w:proofErr w:type="gramEnd"/>
      <w:r>
        <w:t xml:space="preserve"> hybrid untagged </w:t>
      </w:r>
      <w:proofErr w:type="spellStart"/>
      <w:r>
        <w:t>vlan</w:t>
      </w:r>
      <w:proofErr w:type="spellEnd"/>
      <w:r>
        <w:t xml:space="preserve"> 10 30</w:t>
      </w:r>
    </w:p>
    <w:p w14:paraId="69BD13BA" w14:textId="77777777" w:rsidR="00870A08" w:rsidRDefault="00870A08">
      <w:pPr>
        <w:pStyle w:val="aff6"/>
      </w:pPr>
    </w:p>
    <w:p w14:paraId="15AAC188" w14:textId="77777777" w:rsidR="00870A08" w:rsidRDefault="003A5418">
      <w:pPr>
        <w:ind w:firstLine="420"/>
      </w:pPr>
      <w:r>
        <w:rPr>
          <w:rFonts w:hint="eastAsia"/>
        </w:rPr>
        <w:t>VLAN10</w:t>
      </w:r>
      <w:r>
        <w:rPr>
          <w:rFonts w:hint="eastAsia"/>
        </w:rPr>
        <w:t>、</w:t>
      </w:r>
      <w:r>
        <w:rPr>
          <w:rFonts w:hint="eastAsia"/>
        </w:rPr>
        <w:t>20</w:t>
      </w:r>
      <w:r>
        <w:rPr>
          <w:rFonts w:hint="eastAsia"/>
        </w:rPr>
        <w:t>和</w:t>
      </w:r>
      <w:r>
        <w:rPr>
          <w:rFonts w:hint="eastAsia"/>
        </w:rPr>
        <w:t>30</w:t>
      </w:r>
      <w:proofErr w:type="gramStart"/>
      <w:r>
        <w:rPr>
          <w:rFonts w:hint="eastAsia"/>
        </w:rPr>
        <w:t>的帧要能够</w:t>
      </w:r>
      <w:proofErr w:type="gramEnd"/>
      <w:r>
        <w:rPr>
          <w:rFonts w:hint="eastAsia"/>
        </w:rPr>
        <w:t>发送至邻居交换机</w:t>
      </w:r>
      <w:r>
        <w:rPr>
          <w:rFonts w:hint="eastAsia"/>
        </w:rPr>
        <w:t>S2</w:t>
      </w:r>
      <w:r>
        <w:rPr>
          <w:rFonts w:hint="eastAsia"/>
        </w:rPr>
        <w:t>，且要保留有原有的</w:t>
      </w:r>
      <w:r>
        <w:rPr>
          <w:rFonts w:hint="eastAsia"/>
        </w:rPr>
        <w:t>VLAN Tag</w:t>
      </w:r>
      <w:r>
        <w:rPr>
          <w:rFonts w:hint="eastAsia"/>
        </w:rPr>
        <w:t>，便于邻居交换机</w:t>
      </w:r>
      <w:r>
        <w:rPr>
          <w:rFonts w:hint="eastAsia"/>
        </w:rPr>
        <w:t>S2</w:t>
      </w:r>
      <w:r>
        <w:rPr>
          <w:rFonts w:hint="eastAsia"/>
        </w:rPr>
        <w:t>根据</w:t>
      </w:r>
      <w:r>
        <w:rPr>
          <w:rFonts w:hint="eastAsia"/>
        </w:rPr>
        <w:t>VLAN Tag</w:t>
      </w:r>
      <w:r>
        <w:rPr>
          <w:rFonts w:hint="eastAsia"/>
        </w:rPr>
        <w:t>继续转发到相应的</w:t>
      </w:r>
      <w:r>
        <w:rPr>
          <w:rFonts w:hint="eastAsia"/>
        </w:rPr>
        <w:t>VLAN</w:t>
      </w:r>
      <w:r>
        <w:rPr>
          <w:rFonts w:hint="eastAsia"/>
        </w:rPr>
        <w:t>。同样，邻居交换机</w:t>
      </w:r>
      <w:r>
        <w:rPr>
          <w:rFonts w:hint="eastAsia"/>
        </w:rPr>
        <w:t>S2</w:t>
      </w:r>
      <w:r>
        <w:rPr>
          <w:rFonts w:hint="eastAsia"/>
        </w:rPr>
        <w:t>发送过来的帧也会带有相应的</w:t>
      </w:r>
      <w:r>
        <w:rPr>
          <w:rFonts w:hint="eastAsia"/>
        </w:rPr>
        <w:t>VLAN Tag</w:t>
      </w:r>
      <w:r>
        <w:rPr>
          <w:rFonts w:hint="eastAsia"/>
        </w:rPr>
        <w:t>，所以</w:t>
      </w:r>
      <w:r>
        <w:rPr>
          <w:rFonts w:hint="eastAsia"/>
        </w:rPr>
        <w:t>S1</w:t>
      </w:r>
      <w:r>
        <w:rPr>
          <w:rFonts w:hint="eastAsia"/>
        </w:rPr>
        <w:t>与</w:t>
      </w:r>
      <w:r>
        <w:rPr>
          <w:rFonts w:hint="eastAsia"/>
        </w:rPr>
        <w:t>S2</w:t>
      </w:r>
      <w:r>
        <w:rPr>
          <w:rFonts w:hint="eastAsia"/>
        </w:rPr>
        <w:t>间互连的接口</w:t>
      </w:r>
      <w:r>
        <w:rPr>
          <w:rFonts w:hint="eastAsia"/>
        </w:rPr>
        <w:t>E 0/0/1</w:t>
      </w:r>
      <w:r>
        <w:rPr>
          <w:rFonts w:hint="eastAsia"/>
        </w:rPr>
        <w:t>配置如下。</w:t>
      </w:r>
    </w:p>
    <w:p w14:paraId="52CF34A7" w14:textId="77777777" w:rsidR="00870A08" w:rsidRDefault="003A5418">
      <w:pPr>
        <w:pStyle w:val="aff6"/>
      </w:pPr>
      <w:r>
        <w:t>[S</w:t>
      </w:r>
      <w:proofErr w:type="gramStart"/>
      <w:r>
        <w:t>1]int</w:t>
      </w:r>
      <w:r>
        <w:rPr>
          <w:rFonts w:eastAsiaTheme="minorEastAsia" w:hint="eastAsia"/>
        </w:rPr>
        <w:t>erface</w:t>
      </w:r>
      <w:proofErr w:type="gramEnd"/>
      <w:r>
        <w:t xml:space="preserve"> e</w:t>
      </w:r>
      <w:r>
        <w:rPr>
          <w:rFonts w:eastAsiaTheme="minorEastAsia" w:hint="eastAsia"/>
        </w:rPr>
        <w:t>thernet</w:t>
      </w:r>
      <w:r>
        <w:t xml:space="preserve"> 0/0/1</w:t>
      </w:r>
      <w:r>
        <w:tab/>
      </w:r>
    </w:p>
    <w:p w14:paraId="7223D7FC" w14:textId="77777777" w:rsidR="00870A08" w:rsidRDefault="003A5418">
      <w:pPr>
        <w:pStyle w:val="aff6"/>
        <w:rPr>
          <w:rFonts w:eastAsiaTheme="minorEastAsia"/>
        </w:rPr>
      </w:pPr>
      <w:r>
        <w:t>[S1-Ethernet0/0/</w:t>
      </w:r>
      <w:proofErr w:type="gramStart"/>
      <w:r>
        <w:t>1]port</w:t>
      </w:r>
      <w:proofErr w:type="gramEnd"/>
      <w:r>
        <w:t xml:space="preserve"> hybrid tagged </w:t>
      </w:r>
      <w:proofErr w:type="spellStart"/>
      <w:r>
        <w:t>vlan</w:t>
      </w:r>
      <w:proofErr w:type="spellEnd"/>
      <w:r>
        <w:t xml:space="preserve"> 10 20 30</w:t>
      </w:r>
    </w:p>
    <w:p w14:paraId="6421DF46" w14:textId="77777777" w:rsidR="00870A08" w:rsidRDefault="00870A08">
      <w:pPr>
        <w:pStyle w:val="aff6"/>
        <w:rPr>
          <w:rFonts w:eastAsiaTheme="minorEastAsia"/>
        </w:rPr>
      </w:pPr>
    </w:p>
    <w:p w14:paraId="027F5CAC" w14:textId="77777777" w:rsidR="00870A08" w:rsidRDefault="003A5418">
      <w:pPr>
        <w:pStyle w:val="aff6"/>
      </w:pPr>
      <w:r>
        <w:t>[S</w:t>
      </w:r>
      <w:proofErr w:type="gramStart"/>
      <w:r>
        <w:rPr>
          <w:rFonts w:eastAsiaTheme="minorEastAsia" w:hint="eastAsia"/>
        </w:rPr>
        <w:t>2</w:t>
      </w:r>
      <w:r>
        <w:t>]int</w:t>
      </w:r>
      <w:r>
        <w:rPr>
          <w:rFonts w:eastAsiaTheme="minorEastAsia" w:hint="eastAsia"/>
        </w:rPr>
        <w:t>erface</w:t>
      </w:r>
      <w:proofErr w:type="gramEnd"/>
      <w:r>
        <w:t xml:space="preserve"> e</w:t>
      </w:r>
      <w:r>
        <w:rPr>
          <w:rFonts w:eastAsiaTheme="minorEastAsia" w:hint="eastAsia"/>
        </w:rPr>
        <w:t>thernet</w:t>
      </w:r>
      <w:r>
        <w:t xml:space="preserve"> 0/0/1</w:t>
      </w:r>
      <w:r>
        <w:tab/>
      </w:r>
    </w:p>
    <w:p w14:paraId="6B12D699" w14:textId="77777777" w:rsidR="00870A08" w:rsidRDefault="003A5418">
      <w:pPr>
        <w:pStyle w:val="aff6"/>
        <w:rPr>
          <w:rFonts w:eastAsiaTheme="minorEastAsia"/>
        </w:rPr>
      </w:pPr>
      <w:r>
        <w:t>[S</w:t>
      </w:r>
      <w:r>
        <w:rPr>
          <w:rFonts w:eastAsiaTheme="minorEastAsia" w:hint="eastAsia"/>
        </w:rPr>
        <w:t>2</w:t>
      </w:r>
      <w:r>
        <w:t>-Ethernet0/0/</w:t>
      </w:r>
      <w:proofErr w:type="gramStart"/>
      <w:r>
        <w:t>1]port</w:t>
      </w:r>
      <w:proofErr w:type="gramEnd"/>
      <w:r>
        <w:t xml:space="preserve"> hybrid tagged </w:t>
      </w:r>
      <w:proofErr w:type="spellStart"/>
      <w:r>
        <w:t>vlan</w:t>
      </w:r>
      <w:proofErr w:type="spellEnd"/>
      <w:r>
        <w:t xml:space="preserve"> 10 20 30</w:t>
      </w:r>
    </w:p>
    <w:p w14:paraId="4CBF9A8D" w14:textId="77777777" w:rsidR="00870A08" w:rsidRDefault="00870A08">
      <w:pPr>
        <w:ind w:firstLine="420"/>
      </w:pPr>
    </w:p>
    <w:p w14:paraId="6D990470" w14:textId="77777777" w:rsidR="00870A08" w:rsidRDefault="003A5418">
      <w:pPr>
        <w:ind w:firstLine="420"/>
      </w:pPr>
      <w:r>
        <w:rPr>
          <w:rFonts w:hint="eastAsia"/>
        </w:rPr>
        <w:t>同理在</w:t>
      </w:r>
      <w:r>
        <w:rPr>
          <w:rFonts w:hint="eastAsia"/>
        </w:rPr>
        <w:t>S2</w:t>
      </w:r>
      <w:r>
        <w:rPr>
          <w:rFonts w:hint="eastAsia"/>
        </w:rPr>
        <w:t>交换机上，</w:t>
      </w:r>
      <w:r>
        <w:rPr>
          <w:rFonts w:hint="eastAsia"/>
        </w:rPr>
        <w:t>E 0/0/1</w:t>
      </w:r>
      <w:r>
        <w:rPr>
          <w:rFonts w:hint="eastAsia"/>
        </w:rPr>
        <w:t>接口收到的带有相应</w:t>
      </w:r>
      <w:r>
        <w:rPr>
          <w:rFonts w:hint="eastAsia"/>
        </w:rPr>
        <w:t>VLAN Tag</w:t>
      </w:r>
      <w:r>
        <w:rPr>
          <w:rFonts w:hint="eastAsia"/>
        </w:rPr>
        <w:t>标记的帧，如果是</w:t>
      </w:r>
      <w:r>
        <w:rPr>
          <w:rFonts w:hint="eastAsia"/>
        </w:rPr>
        <w:t>VLAN 10</w:t>
      </w:r>
      <w:proofErr w:type="gramStart"/>
      <w:r>
        <w:rPr>
          <w:rFonts w:hint="eastAsia"/>
        </w:rPr>
        <w:t>的帧要能</w:t>
      </w:r>
      <w:proofErr w:type="gramEnd"/>
      <w:r>
        <w:rPr>
          <w:rFonts w:hint="eastAsia"/>
        </w:rPr>
        <w:t>发送至接口</w:t>
      </w:r>
      <w:r>
        <w:rPr>
          <w:rFonts w:hint="eastAsia"/>
        </w:rPr>
        <w:t>E 0/0/3</w:t>
      </w:r>
      <w:r>
        <w:rPr>
          <w:rFonts w:hint="eastAsia"/>
        </w:rPr>
        <w:t>，如果是</w:t>
      </w:r>
      <w:r>
        <w:rPr>
          <w:rFonts w:hint="eastAsia"/>
        </w:rPr>
        <w:t>VLAN 20</w:t>
      </w:r>
      <w:proofErr w:type="gramStart"/>
      <w:r>
        <w:rPr>
          <w:rFonts w:hint="eastAsia"/>
        </w:rPr>
        <w:t>的帧要能</w:t>
      </w:r>
      <w:proofErr w:type="gramEnd"/>
      <w:r>
        <w:rPr>
          <w:rFonts w:hint="eastAsia"/>
        </w:rPr>
        <w:t>发送至</w:t>
      </w:r>
      <w:r>
        <w:rPr>
          <w:rFonts w:hint="eastAsia"/>
        </w:rPr>
        <w:t>E 0/0/2</w:t>
      </w:r>
      <w:r>
        <w:rPr>
          <w:rFonts w:hint="eastAsia"/>
        </w:rPr>
        <w:t>。而如果是</w:t>
      </w:r>
      <w:r>
        <w:rPr>
          <w:rFonts w:hint="eastAsia"/>
        </w:rPr>
        <w:t>VLAN 30</w:t>
      </w:r>
      <w:proofErr w:type="gramStart"/>
      <w:r>
        <w:rPr>
          <w:rFonts w:hint="eastAsia"/>
        </w:rPr>
        <w:t>的帧要能</w:t>
      </w:r>
      <w:proofErr w:type="gramEnd"/>
      <w:r>
        <w:rPr>
          <w:rFonts w:hint="eastAsia"/>
        </w:rPr>
        <w:t>发送至接口</w:t>
      </w:r>
      <w:r>
        <w:rPr>
          <w:rFonts w:hint="eastAsia"/>
        </w:rPr>
        <w:t>E 0/0/2</w:t>
      </w:r>
      <w:r>
        <w:rPr>
          <w:rFonts w:hint="eastAsia"/>
        </w:rPr>
        <w:t>和</w:t>
      </w:r>
      <w:r>
        <w:rPr>
          <w:rFonts w:hint="eastAsia"/>
        </w:rPr>
        <w:t>E 0/0/3</w:t>
      </w:r>
      <w:r>
        <w:rPr>
          <w:rFonts w:hint="eastAsia"/>
        </w:rPr>
        <w:t>。</w:t>
      </w:r>
      <w:r>
        <w:rPr>
          <w:rFonts w:hint="eastAsia"/>
        </w:rPr>
        <w:t>VLAN10</w:t>
      </w:r>
      <w:r>
        <w:rPr>
          <w:rFonts w:hint="eastAsia"/>
        </w:rPr>
        <w:t>，</w:t>
      </w:r>
      <w:r>
        <w:rPr>
          <w:rFonts w:hint="eastAsia"/>
        </w:rPr>
        <w:t>20</w:t>
      </w:r>
      <w:r>
        <w:rPr>
          <w:rFonts w:hint="eastAsia"/>
        </w:rPr>
        <w:t>和</w:t>
      </w:r>
      <w:r>
        <w:rPr>
          <w:rFonts w:hint="eastAsia"/>
        </w:rPr>
        <w:t>30</w:t>
      </w:r>
      <w:r>
        <w:rPr>
          <w:rFonts w:hint="eastAsia"/>
        </w:rPr>
        <w:t>的</w:t>
      </w:r>
      <w:proofErr w:type="gramStart"/>
      <w:r>
        <w:rPr>
          <w:rFonts w:hint="eastAsia"/>
        </w:rPr>
        <w:t>帧都是</w:t>
      </w:r>
      <w:proofErr w:type="gramEnd"/>
      <w:r>
        <w:rPr>
          <w:rFonts w:hint="eastAsia"/>
        </w:rPr>
        <w:t>以</w:t>
      </w:r>
      <w:r>
        <w:rPr>
          <w:rFonts w:hint="eastAsia"/>
        </w:rPr>
        <w:t>Untagged</w:t>
      </w:r>
      <w:r>
        <w:rPr>
          <w:rFonts w:hint="eastAsia"/>
        </w:rPr>
        <w:t>的方式发送至接口</w:t>
      </w:r>
      <w:r>
        <w:rPr>
          <w:rFonts w:hint="eastAsia"/>
        </w:rPr>
        <w:t>E 0/0/2</w:t>
      </w:r>
      <w:r>
        <w:rPr>
          <w:rFonts w:hint="eastAsia"/>
        </w:rPr>
        <w:t>或</w:t>
      </w:r>
      <w:r>
        <w:rPr>
          <w:rFonts w:hint="eastAsia"/>
        </w:rPr>
        <w:t>E 0/0/3</w:t>
      </w:r>
      <w:r>
        <w:rPr>
          <w:rFonts w:hint="eastAsia"/>
        </w:rPr>
        <w:t>。反之，如果</w:t>
      </w:r>
      <w:r>
        <w:rPr>
          <w:rFonts w:hint="eastAsia"/>
        </w:rPr>
        <w:t>PC-3</w:t>
      </w:r>
      <w:r>
        <w:rPr>
          <w:rFonts w:hint="eastAsia"/>
        </w:rPr>
        <w:t>发出的</w:t>
      </w:r>
      <w:r>
        <w:rPr>
          <w:rFonts w:hint="eastAsia"/>
        </w:rPr>
        <w:t>Untagged</w:t>
      </w:r>
      <w:r>
        <w:rPr>
          <w:rFonts w:hint="eastAsia"/>
        </w:rPr>
        <w:t>的帧发送至接口</w:t>
      </w:r>
      <w:r>
        <w:rPr>
          <w:rFonts w:hint="eastAsia"/>
        </w:rPr>
        <w:t>E 0/0/2</w:t>
      </w:r>
      <w:r>
        <w:rPr>
          <w:rFonts w:hint="eastAsia"/>
        </w:rPr>
        <w:t>时会进入到</w:t>
      </w:r>
      <w:r>
        <w:rPr>
          <w:rFonts w:hint="eastAsia"/>
        </w:rPr>
        <w:t>Hybrid</w:t>
      </w:r>
      <w:r>
        <w:rPr>
          <w:rFonts w:hint="eastAsia"/>
        </w:rPr>
        <w:t>接口</w:t>
      </w:r>
      <w:r>
        <w:rPr>
          <w:rFonts w:hint="eastAsia"/>
        </w:rPr>
        <w:t>PVID</w:t>
      </w:r>
      <w:r>
        <w:rPr>
          <w:rFonts w:hint="eastAsia"/>
        </w:rPr>
        <w:t>所指明的</w:t>
      </w:r>
      <w:r>
        <w:rPr>
          <w:rFonts w:hint="eastAsia"/>
        </w:rPr>
        <w:t>VLAN 20</w:t>
      </w:r>
      <w:r>
        <w:rPr>
          <w:rFonts w:hint="eastAsia"/>
        </w:rPr>
        <w:t>中，</w:t>
      </w:r>
      <w:r>
        <w:rPr>
          <w:rFonts w:hint="eastAsia"/>
        </w:rPr>
        <w:t>PC-4</w:t>
      </w:r>
      <w:r>
        <w:rPr>
          <w:rFonts w:hint="eastAsia"/>
        </w:rPr>
        <w:t>发出的</w:t>
      </w:r>
      <w:r>
        <w:rPr>
          <w:rFonts w:hint="eastAsia"/>
        </w:rPr>
        <w:t>Untagged</w:t>
      </w:r>
      <w:r>
        <w:rPr>
          <w:rFonts w:hint="eastAsia"/>
        </w:rPr>
        <w:t>的帧发送至接口</w:t>
      </w:r>
      <w:r>
        <w:rPr>
          <w:rFonts w:hint="eastAsia"/>
        </w:rPr>
        <w:t>E 0/0/3</w:t>
      </w:r>
      <w:r>
        <w:rPr>
          <w:rFonts w:hint="eastAsia"/>
        </w:rPr>
        <w:t>时会进入到</w:t>
      </w:r>
      <w:r>
        <w:rPr>
          <w:rFonts w:hint="eastAsia"/>
        </w:rPr>
        <w:t>Hybrid</w:t>
      </w:r>
      <w:r>
        <w:rPr>
          <w:rFonts w:hint="eastAsia"/>
        </w:rPr>
        <w:t>接口</w:t>
      </w:r>
      <w:r>
        <w:rPr>
          <w:rFonts w:hint="eastAsia"/>
        </w:rPr>
        <w:t>PVID</w:t>
      </w:r>
      <w:r>
        <w:rPr>
          <w:rFonts w:hint="eastAsia"/>
        </w:rPr>
        <w:t>所指明的</w:t>
      </w:r>
      <w:r>
        <w:rPr>
          <w:rFonts w:hint="eastAsia"/>
        </w:rPr>
        <w:t>VLAN 10</w:t>
      </w:r>
      <w:r>
        <w:rPr>
          <w:rFonts w:hint="eastAsia"/>
        </w:rPr>
        <w:t>中，具体配置过程如下。</w:t>
      </w:r>
    </w:p>
    <w:p w14:paraId="224C2823" w14:textId="77777777" w:rsidR="00870A08" w:rsidRDefault="003A5418">
      <w:pPr>
        <w:pStyle w:val="aff6"/>
        <w:rPr>
          <w:rFonts w:eastAsiaTheme="minorEastAsia"/>
        </w:rPr>
      </w:pPr>
      <w:r>
        <w:t>[S</w:t>
      </w:r>
      <w:proofErr w:type="gramStart"/>
      <w:r>
        <w:t>2]int</w:t>
      </w:r>
      <w:r>
        <w:rPr>
          <w:rFonts w:eastAsiaTheme="minorEastAsia" w:hint="eastAsia"/>
        </w:rPr>
        <w:t>erface</w:t>
      </w:r>
      <w:proofErr w:type="gramEnd"/>
      <w:r>
        <w:t xml:space="preserve"> e</w:t>
      </w:r>
      <w:r>
        <w:rPr>
          <w:rFonts w:eastAsiaTheme="minorEastAsia" w:hint="eastAsia"/>
        </w:rPr>
        <w:t>rhernet</w:t>
      </w:r>
      <w:r>
        <w:t>0/0/2</w:t>
      </w:r>
    </w:p>
    <w:p w14:paraId="5EAC8C79" w14:textId="77777777" w:rsidR="00870A08" w:rsidRDefault="003A5418">
      <w:pPr>
        <w:pStyle w:val="aff6"/>
        <w:rPr>
          <w:rFonts w:eastAsiaTheme="minorEastAsia"/>
        </w:rPr>
      </w:pPr>
      <w:r>
        <w:t>[S2-Ethernet0/0/</w:t>
      </w:r>
      <w:proofErr w:type="gramStart"/>
      <w:r>
        <w:t>2]port</w:t>
      </w:r>
      <w:proofErr w:type="gramEnd"/>
      <w:r>
        <w:t xml:space="preserve"> hybrid untagged </w:t>
      </w:r>
      <w:proofErr w:type="spellStart"/>
      <w:r>
        <w:t>vlan</w:t>
      </w:r>
      <w:proofErr w:type="spellEnd"/>
      <w:r>
        <w:t xml:space="preserve"> 20 </w:t>
      </w:r>
      <w:r>
        <w:rPr>
          <w:rFonts w:eastAsiaTheme="minorEastAsia" w:hint="eastAsia"/>
        </w:rPr>
        <w:t>30</w:t>
      </w:r>
    </w:p>
    <w:p w14:paraId="1C95DBEB" w14:textId="77777777" w:rsidR="00870A08" w:rsidRDefault="003A5418">
      <w:pPr>
        <w:pStyle w:val="aff6"/>
      </w:pPr>
      <w:r>
        <w:t>[S2-Ethernet0/0/</w:t>
      </w:r>
      <w:proofErr w:type="gramStart"/>
      <w:r>
        <w:t>2]int</w:t>
      </w:r>
      <w:r>
        <w:rPr>
          <w:rFonts w:eastAsiaTheme="minorEastAsia" w:hint="eastAsia"/>
        </w:rPr>
        <w:t>erface</w:t>
      </w:r>
      <w:proofErr w:type="gramEnd"/>
      <w:r>
        <w:t xml:space="preserve"> </w:t>
      </w:r>
      <w:proofErr w:type="spellStart"/>
      <w:r>
        <w:t>e</w:t>
      </w:r>
      <w:r>
        <w:rPr>
          <w:rFonts w:eastAsiaTheme="minorEastAsia" w:hint="eastAsia"/>
        </w:rPr>
        <w:t>rhernet</w:t>
      </w:r>
      <w:proofErr w:type="spellEnd"/>
      <w:r>
        <w:t xml:space="preserve"> 0/0/3</w:t>
      </w:r>
    </w:p>
    <w:p w14:paraId="3C2297AB" w14:textId="77777777" w:rsidR="00870A08" w:rsidRDefault="003A5418">
      <w:pPr>
        <w:pStyle w:val="aff6"/>
        <w:rPr>
          <w:rFonts w:eastAsiaTheme="minorEastAsia"/>
        </w:rPr>
      </w:pPr>
      <w:r>
        <w:t>[S2-Ethernet0/0/</w:t>
      </w:r>
      <w:proofErr w:type="gramStart"/>
      <w:r>
        <w:t>3]port</w:t>
      </w:r>
      <w:proofErr w:type="gramEnd"/>
      <w:r>
        <w:t xml:space="preserve"> hybrid untagged </w:t>
      </w:r>
      <w:proofErr w:type="spellStart"/>
      <w:r>
        <w:t>vlan</w:t>
      </w:r>
      <w:proofErr w:type="spellEnd"/>
      <w:r>
        <w:t xml:space="preserve"> </w:t>
      </w:r>
      <w:r>
        <w:rPr>
          <w:rFonts w:eastAsiaTheme="minorEastAsia" w:hint="eastAsia"/>
        </w:rPr>
        <w:t>1</w:t>
      </w:r>
      <w:r>
        <w:t>0 3</w:t>
      </w:r>
      <w:r>
        <w:rPr>
          <w:rFonts w:eastAsiaTheme="minorEastAsia" w:hint="eastAsia"/>
        </w:rPr>
        <w:t>0</w:t>
      </w:r>
    </w:p>
    <w:p w14:paraId="16215809" w14:textId="77777777" w:rsidR="00870A08" w:rsidRDefault="00870A08">
      <w:pPr>
        <w:ind w:firstLineChars="0" w:firstLine="0"/>
      </w:pPr>
    </w:p>
    <w:p w14:paraId="183B0DBD" w14:textId="77777777" w:rsidR="00870A08" w:rsidRDefault="003A5418">
      <w:pPr>
        <w:ind w:firstLine="420"/>
      </w:pPr>
      <w:r>
        <w:rPr>
          <w:rFonts w:hint="eastAsia"/>
        </w:rPr>
        <w:t>S1</w:t>
      </w:r>
      <w:r>
        <w:rPr>
          <w:rFonts w:hint="eastAsia"/>
        </w:rPr>
        <w:t>和</w:t>
      </w:r>
      <w:r>
        <w:rPr>
          <w:rFonts w:hint="eastAsia"/>
        </w:rPr>
        <w:t>S2</w:t>
      </w:r>
      <w:r>
        <w:rPr>
          <w:rFonts w:hint="eastAsia"/>
        </w:rPr>
        <w:t>上全部配置完成后，使用</w:t>
      </w:r>
      <w:r>
        <w:rPr>
          <w:rFonts w:hint="eastAsia"/>
          <w:b/>
        </w:rPr>
        <w:t>ping</w:t>
      </w:r>
      <w:r>
        <w:rPr>
          <w:rFonts w:hint="eastAsia"/>
        </w:rPr>
        <w:t>在</w:t>
      </w:r>
      <w:r>
        <w:rPr>
          <w:rFonts w:hint="eastAsia"/>
        </w:rPr>
        <w:t>IT</w:t>
      </w:r>
      <w:r>
        <w:rPr>
          <w:rFonts w:hint="eastAsia"/>
        </w:rPr>
        <w:t>部门的网络管理员的</w:t>
      </w:r>
      <w:r>
        <w:rPr>
          <w:rFonts w:hint="eastAsia"/>
        </w:rPr>
        <w:t>PC-5</w:t>
      </w:r>
      <w:r>
        <w:rPr>
          <w:rFonts w:hint="eastAsia"/>
        </w:rPr>
        <w:t>上测试与不同部门内的各台主机间的连通性，以</w:t>
      </w:r>
      <w:r>
        <w:rPr>
          <w:rFonts w:hint="eastAsia"/>
        </w:rPr>
        <w:t>PC-1</w:t>
      </w:r>
      <w:r>
        <w:rPr>
          <w:rFonts w:hint="eastAsia"/>
        </w:rPr>
        <w:t>为例。</w:t>
      </w:r>
    </w:p>
    <w:p w14:paraId="2C8AD58A" w14:textId="77777777" w:rsidR="00870A08" w:rsidRDefault="003A5418">
      <w:pPr>
        <w:pStyle w:val="aff6"/>
      </w:pPr>
      <w:r>
        <w:t>PC&gt;ping 192.168.1.1</w:t>
      </w:r>
    </w:p>
    <w:p w14:paraId="652EECB7" w14:textId="77777777" w:rsidR="00870A08" w:rsidRDefault="003A5418">
      <w:pPr>
        <w:pStyle w:val="aff6"/>
      </w:pPr>
      <w:r>
        <w:t xml:space="preserve">Ping 192.168.1.1: 32 data bytes, Press </w:t>
      </w:r>
      <w:proofErr w:type="spellStart"/>
      <w:r>
        <w:t>Ctrl_C</w:t>
      </w:r>
      <w:proofErr w:type="spellEnd"/>
      <w:r>
        <w:t xml:space="preserve"> to break</w:t>
      </w:r>
    </w:p>
    <w:p w14:paraId="543C23A9" w14:textId="77777777" w:rsidR="00870A08" w:rsidRDefault="003A5418">
      <w:pPr>
        <w:pStyle w:val="aff6"/>
      </w:pPr>
      <w:r>
        <w:t xml:space="preserve">From 192.168.1.1: bytes=32 seq=1 </w:t>
      </w:r>
      <w:proofErr w:type="spellStart"/>
      <w:r>
        <w:t>ttl</w:t>
      </w:r>
      <w:proofErr w:type="spellEnd"/>
      <w:r>
        <w:t xml:space="preserve">=128 time=15 </w:t>
      </w:r>
      <w:proofErr w:type="spellStart"/>
      <w:r>
        <w:t>ms</w:t>
      </w:r>
      <w:proofErr w:type="spellEnd"/>
    </w:p>
    <w:p w14:paraId="2230FBEA" w14:textId="77777777" w:rsidR="00870A08" w:rsidRDefault="003A5418">
      <w:pPr>
        <w:pStyle w:val="aff6"/>
      </w:pPr>
      <w:r>
        <w:t xml:space="preserve">From 192.168.1.1: bytes=32 seq=2 </w:t>
      </w:r>
      <w:proofErr w:type="spellStart"/>
      <w:r>
        <w:t>ttl</w:t>
      </w:r>
      <w:proofErr w:type="spellEnd"/>
      <w:r>
        <w:t xml:space="preserve">=128 time&lt;1 </w:t>
      </w:r>
      <w:proofErr w:type="spellStart"/>
      <w:r>
        <w:t>ms</w:t>
      </w:r>
      <w:proofErr w:type="spellEnd"/>
    </w:p>
    <w:p w14:paraId="4C3CFA9A" w14:textId="77777777" w:rsidR="00870A08" w:rsidRDefault="003A5418">
      <w:pPr>
        <w:pStyle w:val="aff6"/>
      </w:pPr>
      <w:r>
        <w:t xml:space="preserve">From 192.168.1.1: bytes=32 seq=3 </w:t>
      </w:r>
      <w:proofErr w:type="spellStart"/>
      <w:r>
        <w:t>ttl</w:t>
      </w:r>
      <w:proofErr w:type="spellEnd"/>
      <w:r>
        <w:t xml:space="preserve">=128 time&lt;1 </w:t>
      </w:r>
      <w:proofErr w:type="spellStart"/>
      <w:r>
        <w:t>ms</w:t>
      </w:r>
      <w:proofErr w:type="spellEnd"/>
    </w:p>
    <w:p w14:paraId="5A66C16E" w14:textId="77777777" w:rsidR="00870A08" w:rsidRDefault="003A5418">
      <w:pPr>
        <w:pStyle w:val="aff6"/>
      </w:pPr>
      <w:r>
        <w:lastRenderedPageBreak/>
        <w:t xml:space="preserve">From 192.168.1.1: bytes=32 seq=4 </w:t>
      </w:r>
      <w:proofErr w:type="spellStart"/>
      <w:r>
        <w:t>ttl</w:t>
      </w:r>
      <w:proofErr w:type="spellEnd"/>
      <w:r>
        <w:t xml:space="preserve">=128 time=15 </w:t>
      </w:r>
      <w:proofErr w:type="spellStart"/>
      <w:r>
        <w:t>ms</w:t>
      </w:r>
      <w:proofErr w:type="spellEnd"/>
    </w:p>
    <w:p w14:paraId="331790D9" w14:textId="77777777" w:rsidR="00870A08" w:rsidRDefault="003A5418">
      <w:pPr>
        <w:pStyle w:val="aff6"/>
      </w:pPr>
      <w:r>
        <w:t xml:space="preserve">From 192.168.1.1: bytes=32 seq=5 </w:t>
      </w:r>
      <w:proofErr w:type="spellStart"/>
      <w:r>
        <w:t>ttl</w:t>
      </w:r>
      <w:proofErr w:type="spellEnd"/>
      <w:r>
        <w:t xml:space="preserve">=128 time=15 </w:t>
      </w:r>
      <w:proofErr w:type="spellStart"/>
      <w:r>
        <w:t>ms</w:t>
      </w:r>
      <w:proofErr w:type="spellEnd"/>
    </w:p>
    <w:p w14:paraId="2A1CA049" w14:textId="77777777" w:rsidR="00870A08" w:rsidRDefault="003A5418">
      <w:pPr>
        <w:pStyle w:val="aff6"/>
      </w:pPr>
      <w:r>
        <w:t>--- 192.168.1.1 ping statistics ---</w:t>
      </w:r>
    </w:p>
    <w:p w14:paraId="273DE6FD" w14:textId="77777777" w:rsidR="00870A08" w:rsidRDefault="003A5418">
      <w:pPr>
        <w:pStyle w:val="aff6"/>
      </w:pPr>
      <w:r>
        <w:t xml:space="preserve">  5 packet(s) transmitted</w:t>
      </w:r>
    </w:p>
    <w:p w14:paraId="0CD342EB" w14:textId="77777777" w:rsidR="00870A08" w:rsidRDefault="003A5418">
      <w:pPr>
        <w:pStyle w:val="aff6"/>
      </w:pPr>
      <w:r>
        <w:t xml:space="preserve">  5 packet(s) received</w:t>
      </w:r>
    </w:p>
    <w:p w14:paraId="1FBADE08" w14:textId="77777777" w:rsidR="00870A08" w:rsidRDefault="003A5418">
      <w:pPr>
        <w:pStyle w:val="aff6"/>
      </w:pPr>
      <w:r>
        <w:t xml:space="preserve">  0.00% packet loss</w:t>
      </w:r>
    </w:p>
    <w:p w14:paraId="5EE49645" w14:textId="77777777" w:rsidR="00870A08" w:rsidRDefault="003A5418">
      <w:pPr>
        <w:pStyle w:val="aff6"/>
      </w:pPr>
      <w:r>
        <w:t xml:space="preserve">  round-trip min/avg/max = 0/9/15 </w:t>
      </w:r>
      <w:proofErr w:type="spellStart"/>
      <w:r>
        <w:t>ms</w:t>
      </w:r>
      <w:proofErr w:type="spellEnd"/>
    </w:p>
    <w:p w14:paraId="0265CC35" w14:textId="77777777" w:rsidR="00870A08" w:rsidRDefault="00870A08">
      <w:pPr>
        <w:ind w:firstLineChars="0" w:firstLine="0"/>
      </w:pPr>
    </w:p>
    <w:p w14:paraId="1657B964" w14:textId="77777777" w:rsidR="00870A08" w:rsidRDefault="003A5418">
      <w:pPr>
        <w:ind w:firstLine="420"/>
      </w:pPr>
      <w:r>
        <w:rPr>
          <w:rFonts w:hint="eastAsia"/>
        </w:rPr>
        <w:t>可以观察到，</w:t>
      </w:r>
      <w:r>
        <w:rPr>
          <w:rFonts w:hint="eastAsia"/>
        </w:rPr>
        <w:t>PC-5</w:t>
      </w:r>
      <w:r>
        <w:rPr>
          <w:rFonts w:hint="eastAsia"/>
        </w:rPr>
        <w:t>所属网络管理</w:t>
      </w:r>
      <w:proofErr w:type="gramStart"/>
      <w:r>
        <w:rPr>
          <w:rFonts w:hint="eastAsia"/>
        </w:rPr>
        <w:t>员所在</w:t>
      </w:r>
      <w:proofErr w:type="gramEnd"/>
      <w:r>
        <w:rPr>
          <w:rFonts w:hint="eastAsia"/>
        </w:rPr>
        <w:t>的</w:t>
      </w:r>
      <w:r>
        <w:rPr>
          <w:rFonts w:hint="eastAsia"/>
        </w:rPr>
        <w:t>VLAN 30</w:t>
      </w:r>
      <w:r>
        <w:rPr>
          <w:rFonts w:hint="eastAsia"/>
        </w:rPr>
        <w:t>，能够</w:t>
      </w:r>
      <w:proofErr w:type="gramStart"/>
      <w:r>
        <w:rPr>
          <w:rFonts w:hint="eastAsia"/>
        </w:rPr>
        <w:t>正常访问</w:t>
      </w:r>
      <w:proofErr w:type="gramEnd"/>
      <w:r>
        <w:rPr>
          <w:rFonts w:hint="eastAsia"/>
        </w:rPr>
        <w:t>到所有其它部门的所有终端。</w:t>
      </w:r>
    </w:p>
    <w:p w14:paraId="3E6FE448" w14:textId="77777777" w:rsidR="00870A08" w:rsidRDefault="003A5418">
      <w:pPr>
        <w:ind w:firstLine="420"/>
      </w:pPr>
      <w:r>
        <w:rPr>
          <w:rFonts w:hint="eastAsia"/>
        </w:rPr>
        <w:t>同理，选择市场部门所在</w:t>
      </w:r>
      <w:r>
        <w:rPr>
          <w:rFonts w:hint="eastAsia"/>
        </w:rPr>
        <w:t>VLAN 20</w:t>
      </w:r>
      <w:r>
        <w:rPr>
          <w:rFonts w:hint="eastAsia"/>
        </w:rPr>
        <w:t>内的主机</w:t>
      </w:r>
      <w:r>
        <w:rPr>
          <w:rFonts w:hint="eastAsia"/>
        </w:rPr>
        <w:t>PC-1</w:t>
      </w:r>
      <w:r>
        <w:rPr>
          <w:rFonts w:hint="eastAsia"/>
        </w:rPr>
        <w:t>，测试其访问与其它主机间的连通性。</w:t>
      </w:r>
    </w:p>
    <w:p w14:paraId="65957C6A" w14:textId="77777777" w:rsidR="00870A08" w:rsidRDefault="003A5418">
      <w:pPr>
        <w:ind w:firstLine="420"/>
      </w:pPr>
      <w:r>
        <w:rPr>
          <w:rFonts w:hint="eastAsia"/>
        </w:rPr>
        <w:t>测试</w:t>
      </w:r>
      <w:r>
        <w:rPr>
          <w:rFonts w:hint="eastAsia"/>
        </w:rPr>
        <w:t>PC-1</w:t>
      </w:r>
      <w:r>
        <w:rPr>
          <w:rFonts w:hint="eastAsia"/>
        </w:rPr>
        <w:t>与本部门内的主机</w:t>
      </w:r>
      <w:r>
        <w:rPr>
          <w:rFonts w:hint="eastAsia"/>
        </w:rPr>
        <w:t>PC-3</w:t>
      </w:r>
      <w:r>
        <w:rPr>
          <w:rFonts w:hint="eastAsia"/>
        </w:rPr>
        <w:t>间的连通性。</w:t>
      </w:r>
    </w:p>
    <w:p w14:paraId="32D2DBAE" w14:textId="77777777" w:rsidR="00870A08" w:rsidRDefault="003A5418">
      <w:pPr>
        <w:pStyle w:val="aff6"/>
      </w:pPr>
      <w:r>
        <w:t>PC&gt;ping 192.168.1.3</w:t>
      </w:r>
    </w:p>
    <w:p w14:paraId="5E426EA3" w14:textId="77777777" w:rsidR="00870A08" w:rsidRDefault="003A5418">
      <w:pPr>
        <w:pStyle w:val="aff6"/>
      </w:pPr>
      <w:r>
        <w:t xml:space="preserve">Ping 192.168.1.3: 32 data bytes, Press </w:t>
      </w:r>
      <w:proofErr w:type="spellStart"/>
      <w:r>
        <w:t>Ctrl_C</w:t>
      </w:r>
      <w:proofErr w:type="spellEnd"/>
      <w:r>
        <w:t xml:space="preserve"> to break</w:t>
      </w:r>
    </w:p>
    <w:p w14:paraId="359B478B" w14:textId="77777777" w:rsidR="00870A08" w:rsidRDefault="003A5418">
      <w:pPr>
        <w:pStyle w:val="aff6"/>
      </w:pPr>
      <w:r>
        <w:t xml:space="preserve">From 192.168.1.3: bytes=32 seq=1 </w:t>
      </w:r>
      <w:proofErr w:type="spellStart"/>
      <w:r>
        <w:t>ttl</w:t>
      </w:r>
      <w:proofErr w:type="spellEnd"/>
      <w:r>
        <w:t xml:space="preserve">=128 time=31 </w:t>
      </w:r>
      <w:proofErr w:type="spellStart"/>
      <w:r>
        <w:t>ms</w:t>
      </w:r>
      <w:proofErr w:type="spellEnd"/>
    </w:p>
    <w:p w14:paraId="211481A8" w14:textId="77777777" w:rsidR="00870A08" w:rsidRDefault="003A5418">
      <w:pPr>
        <w:pStyle w:val="aff6"/>
      </w:pPr>
      <w:r>
        <w:t xml:space="preserve">From 192.168.1.3: bytes=32 seq=2 </w:t>
      </w:r>
      <w:proofErr w:type="spellStart"/>
      <w:r>
        <w:t>ttl</w:t>
      </w:r>
      <w:proofErr w:type="spellEnd"/>
      <w:r>
        <w:t xml:space="preserve">=128 time=62 </w:t>
      </w:r>
      <w:proofErr w:type="spellStart"/>
      <w:r>
        <w:t>ms</w:t>
      </w:r>
      <w:proofErr w:type="spellEnd"/>
    </w:p>
    <w:p w14:paraId="2ABEBB8F" w14:textId="77777777" w:rsidR="00870A08" w:rsidRDefault="003A5418">
      <w:pPr>
        <w:pStyle w:val="aff6"/>
      </w:pPr>
      <w:r>
        <w:t xml:space="preserve">From 192.168.1.3: bytes=32 seq=3 </w:t>
      </w:r>
      <w:proofErr w:type="spellStart"/>
      <w:r>
        <w:t>ttl</w:t>
      </w:r>
      <w:proofErr w:type="spellEnd"/>
      <w:r>
        <w:t xml:space="preserve">=128 time=46 </w:t>
      </w:r>
      <w:proofErr w:type="spellStart"/>
      <w:r>
        <w:t>ms</w:t>
      </w:r>
      <w:proofErr w:type="spellEnd"/>
    </w:p>
    <w:p w14:paraId="722E3942" w14:textId="77777777" w:rsidR="00870A08" w:rsidRDefault="003A5418">
      <w:pPr>
        <w:pStyle w:val="aff6"/>
      </w:pPr>
      <w:r>
        <w:t xml:space="preserve">From 192.168.1.3: bytes=32 seq=4 </w:t>
      </w:r>
      <w:proofErr w:type="spellStart"/>
      <w:r>
        <w:t>ttl</w:t>
      </w:r>
      <w:proofErr w:type="spellEnd"/>
      <w:r>
        <w:t xml:space="preserve">=128 time=31 </w:t>
      </w:r>
      <w:proofErr w:type="spellStart"/>
      <w:r>
        <w:t>ms</w:t>
      </w:r>
      <w:proofErr w:type="spellEnd"/>
    </w:p>
    <w:p w14:paraId="725790C9" w14:textId="77777777" w:rsidR="00870A08" w:rsidRDefault="003A5418">
      <w:pPr>
        <w:pStyle w:val="aff6"/>
      </w:pPr>
      <w:r>
        <w:t xml:space="preserve">From 192.168.1.3: bytes=32 seq=5 </w:t>
      </w:r>
      <w:proofErr w:type="spellStart"/>
      <w:r>
        <w:t>ttl</w:t>
      </w:r>
      <w:proofErr w:type="spellEnd"/>
      <w:r>
        <w:t xml:space="preserve">=128 time=47 </w:t>
      </w:r>
      <w:proofErr w:type="spellStart"/>
      <w:r>
        <w:t>ms</w:t>
      </w:r>
      <w:proofErr w:type="spellEnd"/>
    </w:p>
    <w:p w14:paraId="245A59F2" w14:textId="77777777" w:rsidR="00870A08" w:rsidRDefault="003A5418">
      <w:pPr>
        <w:pStyle w:val="aff6"/>
      </w:pPr>
      <w:r>
        <w:t>--- 192.168.1.3 ping statistics ---</w:t>
      </w:r>
    </w:p>
    <w:p w14:paraId="3939542F" w14:textId="77777777" w:rsidR="00870A08" w:rsidRDefault="003A5418">
      <w:pPr>
        <w:pStyle w:val="aff6"/>
      </w:pPr>
      <w:r>
        <w:t xml:space="preserve">  5 packet(s) transmitted</w:t>
      </w:r>
    </w:p>
    <w:p w14:paraId="675F5C8C" w14:textId="77777777" w:rsidR="00870A08" w:rsidRDefault="003A5418">
      <w:pPr>
        <w:pStyle w:val="aff6"/>
      </w:pPr>
      <w:r>
        <w:t xml:space="preserve">  5 packet(s) received</w:t>
      </w:r>
    </w:p>
    <w:p w14:paraId="506E6005" w14:textId="77777777" w:rsidR="00870A08" w:rsidRDefault="003A5418">
      <w:pPr>
        <w:pStyle w:val="aff6"/>
      </w:pPr>
      <w:r>
        <w:t xml:space="preserve">  0.00% packet loss</w:t>
      </w:r>
    </w:p>
    <w:p w14:paraId="35666EA4" w14:textId="77777777" w:rsidR="00870A08" w:rsidRDefault="003A5418">
      <w:pPr>
        <w:pStyle w:val="aff6"/>
      </w:pPr>
      <w:r>
        <w:t xml:space="preserve">  round-trip min/avg/max = 31/43/62 </w:t>
      </w:r>
      <w:proofErr w:type="spellStart"/>
      <w:r>
        <w:t>ms</w:t>
      </w:r>
      <w:proofErr w:type="spellEnd"/>
    </w:p>
    <w:p w14:paraId="35AF66B7" w14:textId="77777777" w:rsidR="00870A08" w:rsidRDefault="00870A08">
      <w:pPr>
        <w:pStyle w:val="aff6"/>
        <w:rPr>
          <w:rFonts w:eastAsiaTheme="minorEastAsia"/>
        </w:rPr>
      </w:pPr>
    </w:p>
    <w:p w14:paraId="25044BDB" w14:textId="77777777" w:rsidR="00870A08" w:rsidRDefault="003A5418">
      <w:pPr>
        <w:ind w:firstLine="420"/>
      </w:pPr>
      <w:r>
        <w:rPr>
          <w:rFonts w:hint="eastAsia"/>
        </w:rPr>
        <w:t>可以正常通信。</w:t>
      </w:r>
    </w:p>
    <w:p w14:paraId="30DECE13" w14:textId="77777777" w:rsidR="00870A08" w:rsidRDefault="003A5418">
      <w:pPr>
        <w:ind w:firstLine="420"/>
        <w:rPr>
          <w:rFonts w:eastAsiaTheme="minorEastAsia"/>
        </w:rPr>
      </w:pPr>
      <w:r>
        <w:rPr>
          <w:rFonts w:hint="eastAsia"/>
        </w:rPr>
        <w:t>测试</w:t>
      </w:r>
      <w:r>
        <w:rPr>
          <w:rFonts w:hint="eastAsia"/>
        </w:rPr>
        <w:t>PC-1</w:t>
      </w:r>
      <w:r>
        <w:rPr>
          <w:rFonts w:hint="eastAsia"/>
        </w:rPr>
        <w:t>与外部门的主机</w:t>
      </w:r>
      <w:r>
        <w:rPr>
          <w:rFonts w:hint="eastAsia"/>
        </w:rPr>
        <w:t>PC-2</w:t>
      </w:r>
      <w:r>
        <w:rPr>
          <w:rFonts w:hint="eastAsia"/>
        </w:rPr>
        <w:t>和</w:t>
      </w:r>
      <w:r>
        <w:rPr>
          <w:rFonts w:hint="eastAsia"/>
        </w:rPr>
        <w:t>PC-4</w:t>
      </w:r>
      <w:r>
        <w:rPr>
          <w:rFonts w:hint="eastAsia"/>
        </w:rPr>
        <w:t>间的连通性。</w:t>
      </w:r>
    </w:p>
    <w:p w14:paraId="6E948D9C" w14:textId="77777777" w:rsidR="00870A08" w:rsidRDefault="003A5418">
      <w:pPr>
        <w:pStyle w:val="aff6"/>
      </w:pPr>
      <w:r>
        <w:lastRenderedPageBreak/>
        <w:t>PC&gt;ping 192.168.1.2</w:t>
      </w:r>
    </w:p>
    <w:p w14:paraId="54098A4A" w14:textId="77777777" w:rsidR="00870A08" w:rsidRDefault="003A5418">
      <w:pPr>
        <w:pStyle w:val="aff6"/>
      </w:pPr>
      <w:r>
        <w:t xml:space="preserve">Ping 192.168.1.2: 32 data bytes, Press </w:t>
      </w:r>
      <w:proofErr w:type="spellStart"/>
      <w:r>
        <w:t>Ctrl_C</w:t>
      </w:r>
      <w:proofErr w:type="spellEnd"/>
      <w:r>
        <w:t xml:space="preserve"> to break</w:t>
      </w:r>
    </w:p>
    <w:p w14:paraId="0D0B1306" w14:textId="77777777" w:rsidR="00870A08" w:rsidRDefault="003A5418">
      <w:pPr>
        <w:pStyle w:val="aff6"/>
      </w:pPr>
      <w:r>
        <w:t>From 192.168.1.1: Destination host unreachable</w:t>
      </w:r>
    </w:p>
    <w:p w14:paraId="7CE5945C" w14:textId="77777777" w:rsidR="00870A08" w:rsidRDefault="003A5418">
      <w:pPr>
        <w:pStyle w:val="aff6"/>
      </w:pPr>
      <w:r>
        <w:t>From 192.168.1.1: Destination host unreachable</w:t>
      </w:r>
    </w:p>
    <w:p w14:paraId="0E797CB2" w14:textId="77777777" w:rsidR="00870A08" w:rsidRDefault="003A5418">
      <w:pPr>
        <w:pStyle w:val="aff6"/>
      </w:pPr>
      <w:r>
        <w:t>From 192.168.1.1: Destination host unreachable</w:t>
      </w:r>
    </w:p>
    <w:p w14:paraId="65B16219" w14:textId="77777777" w:rsidR="00870A08" w:rsidRDefault="003A5418">
      <w:pPr>
        <w:pStyle w:val="aff6"/>
      </w:pPr>
      <w:r>
        <w:t>From 192.168.1.1: Destination host unreachable</w:t>
      </w:r>
    </w:p>
    <w:p w14:paraId="610D4414" w14:textId="77777777" w:rsidR="00870A08" w:rsidRDefault="003A5418">
      <w:pPr>
        <w:pStyle w:val="aff6"/>
      </w:pPr>
      <w:r>
        <w:t>From 192.168.1.1: Destination host unreachable</w:t>
      </w:r>
    </w:p>
    <w:p w14:paraId="54F99BCA" w14:textId="77777777" w:rsidR="00870A08" w:rsidRDefault="003A5418">
      <w:pPr>
        <w:pStyle w:val="aff6"/>
      </w:pPr>
      <w:r>
        <w:rPr>
          <w:rFonts w:hint="eastAsia"/>
        </w:rPr>
        <w:t>……</w:t>
      </w:r>
    </w:p>
    <w:p w14:paraId="06DA7D23" w14:textId="77777777" w:rsidR="00870A08" w:rsidRDefault="00870A08">
      <w:pPr>
        <w:pStyle w:val="aff6"/>
        <w:rPr>
          <w:rFonts w:eastAsiaTheme="minorEastAsia"/>
        </w:rPr>
      </w:pPr>
    </w:p>
    <w:p w14:paraId="06FF58A6" w14:textId="77777777" w:rsidR="00870A08" w:rsidRDefault="003A5418">
      <w:pPr>
        <w:pStyle w:val="aff6"/>
      </w:pPr>
      <w:r>
        <w:t>PC&gt;ping 192.168.1.4</w:t>
      </w:r>
    </w:p>
    <w:p w14:paraId="0CF87CE0" w14:textId="77777777" w:rsidR="00870A08" w:rsidRDefault="003A5418">
      <w:pPr>
        <w:pStyle w:val="aff6"/>
      </w:pPr>
      <w:r>
        <w:t xml:space="preserve">Ping 192.168.1.4: 32 data bytes, Press </w:t>
      </w:r>
      <w:proofErr w:type="spellStart"/>
      <w:r>
        <w:t>Ctrl_C</w:t>
      </w:r>
      <w:proofErr w:type="spellEnd"/>
      <w:r>
        <w:t xml:space="preserve"> to break</w:t>
      </w:r>
    </w:p>
    <w:p w14:paraId="33DB4311" w14:textId="77777777" w:rsidR="00870A08" w:rsidRDefault="003A5418">
      <w:pPr>
        <w:pStyle w:val="aff6"/>
      </w:pPr>
      <w:r>
        <w:t>From 192.168.1.1: Destination host unreachable</w:t>
      </w:r>
    </w:p>
    <w:p w14:paraId="7DA8A4A9" w14:textId="77777777" w:rsidR="00870A08" w:rsidRDefault="003A5418">
      <w:pPr>
        <w:pStyle w:val="aff6"/>
      </w:pPr>
      <w:r>
        <w:t>From 192.168.1.1: Destination host unreachable</w:t>
      </w:r>
    </w:p>
    <w:p w14:paraId="49C1DE28" w14:textId="77777777" w:rsidR="00870A08" w:rsidRDefault="003A5418">
      <w:pPr>
        <w:pStyle w:val="aff6"/>
      </w:pPr>
      <w:r>
        <w:t>From 192.168.1.1: Destination host unreachable</w:t>
      </w:r>
    </w:p>
    <w:p w14:paraId="2D747AA0" w14:textId="77777777" w:rsidR="00870A08" w:rsidRDefault="003A5418">
      <w:pPr>
        <w:pStyle w:val="aff6"/>
      </w:pPr>
      <w:r>
        <w:t>From 192.168.1.1: Destination host unreachable</w:t>
      </w:r>
    </w:p>
    <w:p w14:paraId="68911AA6" w14:textId="77777777" w:rsidR="00870A08" w:rsidRDefault="003A5418">
      <w:pPr>
        <w:pStyle w:val="aff6"/>
      </w:pPr>
      <w:r>
        <w:t>From 192.168.1.1: Destination host unreachable</w:t>
      </w:r>
    </w:p>
    <w:p w14:paraId="21B839EF" w14:textId="77777777" w:rsidR="00870A08" w:rsidRDefault="003A5418">
      <w:pPr>
        <w:pStyle w:val="aff6"/>
      </w:pPr>
      <w:r>
        <w:rPr>
          <w:rFonts w:hint="eastAsia"/>
        </w:rPr>
        <w:t>……</w:t>
      </w:r>
    </w:p>
    <w:p w14:paraId="33934152" w14:textId="77777777" w:rsidR="00870A08" w:rsidRDefault="00870A08">
      <w:pPr>
        <w:pStyle w:val="aff6"/>
        <w:rPr>
          <w:rFonts w:eastAsiaTheme="minorEastAsia"/>
        </w:rPr>
      </w:pPr>
    </w:p>
    <w:p w14:paraId="333DA2CF" w14:textId="77777777" w:rsidR="00870A08" w:rsidRDefault="003A5418">
      <w:pPr>
        <w:ind w:firstLine="420"/>
      </w:pPr>
      <w:r>
        <w:rPr>
          <w:rFonts w:hint="eastAsia"/>
        </w:rPr>
        <w:t>不能正常通信，实现了设计要求。</w:t>
      </w:r>
    </w:p>
    <w:p w14:paraId="5E9BA5A1" w14:textId="77777777" w:rsidR="00870A08" w:rsidRDefault="003A5418">
      <w:pPr>
        <w:ind w:firstLine="420"/>
        <w:rPr>
          <w:rFonts w:eastAsiaTheme="minorEastAsia"/>
        </w:rPr>
      </w:pPr>
      <w:r>
        <w:rPr>
          <w:rFonts w:hint="eastAsia"/>
        </w:rPr>
        <w:t>测试</w:t>
      </w:r>
      <w:r>
        <w:rPr>
          <w:rFonts w:hint="eastAsia"/>
        </w:rPr>
        <w:t>PC-1</w:t>
      </w:r>
      <w:r>
        <w:rPr>
          <w:rFonts w:hint="eastAsia"/>
        </w:rPr>
        <w:t>与</w:t>
      </w:r>
      <w:r>
        <w:rPr>
          <w:rFonts w:hint="eastAsia"/>
        </w:rPr>
        <w:t>IT</w:t>
      </w:r>
      <w:r>
        <w:rPr>
          <w:rFonts w:hint="eastAsia"/>
        </w:rPr>
        <w:t>部门网络管理员主机</w:t>
      </w:r>
      <w:r>
        <w:rPr>
          <w:rFonts w:hint="eastAsia"/>
        </w:rPr>
        <w:t>PC-5</w:t>
      </w:r>
      <w:r>
        <w:rPr>
          <w:rFonts w:hint="eastAsia"/>
        </w:rPr>
        <w:t>间的连通性。</w:t>
      </w:r>
    </w:p>
    <w:p w14:paraId="142E07CE" w14:textId="77777777" w:rsidR="00870A08" w:rsidRDefault="003A5418">
      <w:pPr>
        <w:pStyle w:val="aff6"/>
      </w:pPr>
      <w:r>
        <w:t>PC&gt;ping 192.168.1.100</w:t>
      </w:r>
    </w:p>
    <w:p w14:paraId="44EE160B" w14:textId="77777777" w:rsidR="00870A08" w:rsidRDefault="003A5418">
      <w:pPr>
        <w:pStyle w:val="aff6"/>
      </w:pPr>
      <w:r>
        <w:t xml:space="preserve">Ping 192.168.1.100: 32 data bytes, Press </w:t>
      </w:r>
      <w:proofErr w:type="spellStart"/>
      <w:r>
        <w:t>Ctrl_C</w:t>
      </w:r>
      <w:proofErr w:type="spellEnd"/>
      <w:r>
        <w:t xml:space="preserve"> to break</w:t>
      </w:r>
    </w:p>
    <w:p w14:paraId="7CD08447" w14:textId="77777777" w:rsidR="00870A08" w:rsidRDefault="003A5418">
      <w:pPr>
        <w:pStyle w:val="aff6"/>
      </w:pPr>
      <w:r>
        <w:t xml:space="preserve">From 192.168.1.100: bytes=32 seq=1 </w:t>
      </w:r>
      <w:proofErr w:type="spellStart"/>
      <w:r>
        <w:t>ttl</w:t>
      </w:r>
      <w:proofErr w:type="spellEnd"/>
      <w:r>
        <w:t xml:space="preserve">=128 time&lt;1 </w:t>
      </w:r>
      <w:proofErr w:type="spellStart"/>
      <w:r>
        <w:t>ms</w:t>
      </w:r>
      <w:proofErr w:type="spellEnd"/>
    </w:p>
    <w:p w14:paraId="666F814A" w14:textId="77777777" w:rsidR="00870A08" w:rsidRDefault="003A5418">
      <w:pPr>
        <w:pStyle w:val="aff6"/>
      </w:pPr>
      <w:r>
        <w:t xml:space="preserve">From 192.168.1.100: bytes=32 seq=2 </w:t>
      </w:r>
      <w:proofErr w:type="spellStart"/>
      <w:r>
        <w:t>ttl</w:t>
      </w:r>
      <w:proofErr w:type="spellEnd"/>
      <w:r>
        <w:t xml:space="preserve">=128 time=16 </w:t>
      </w:r>
      <w:proofErr w:type="spellStart"/>
      <w:r>
        <w:t>ms</w:t>
      </w:r>
      <w:proofErr w:type="spellEnd"/>
    </w:p>
    <w:p w14:paraId="5EBFEA7E" w14:textId="77777777" w:rsidR="00870A08" w:rsidRDefault="003A5418">
      <w:pPr>
        <w:pStyle w:val="aff6"/>
      </w:pPr>
      <w:r>
        <w:t xml:space="preserve">From 192.168.1.100: bytes=32 seq=3 </w:t>
      </w:r>
      <w:proofErr w:type="spellStart"/>
      <w:r>
        <w:t>ttl</w:t>
      </w:r>
      <w:proofErr w:type="spellEnd"/>
      <w:r>
        <w:t xml:space="preserve">=128 time&lt;1 </w:t>
      </w:r>
      <w:proofErr w:type="spellStart"/>
      <w:r>
        <w:t>ms</w:t>
      </w:r>
      <w:proofErr w:type="spellEnd"/>
    </w:p>
    <w:p w14:paraId="0393D239" w14:textId="77777777" w:rsidR="00870A08" w:rsidRDefault="003A5418">
      <w:pPr>
        <w:pStyle w:val="aff6"/>
      </w:pPr>
      <w:r>
        <w:t xml:space="preserve">From 192.168.1.100: bytes=32 seq=4 </w:t>
      </w:r>
      <w:proofErr w:type="spellStart"/>
      <w:r>
        <w:t>ttl</w:t>
      </w:r>
      <w:proofErr w:type="spellEnd"/>
      <w:r>
        <w:t xml:space="preserve">=128 time&lt;1 </w:t>
      </w:r>
      <w:proofErr w:type="spellStart"/>
      <w:r>
        <w:t>ms</w:t>
      </w:r>
      <w:proofErr w:type="spellEnd"/>
    </w:p>
    <w:p w14:paraId="58F47E24" w14:textId="77777777" w:rsidR="00870A08" w:rsidRDefault="003A5418">
      <w:pPr>
        <w:pStyle w:val="aff6"/>
      </w:pPr>
      <w:r>
        <w:t xml:space="preserve">From 192.168.1.100: bytes=32 seq=5 </w:t>
      </w:r>
      <w:proofErr w:type="spellStart"/>
      <w:r>
        <w:t>ttl</w:t>
      </w:r>
      <w:proofErr w:type="spellEnd"/>
      <w:r>
        <w:t xml:space="preserve">=128 time&lt;1 </w:t>
      </w:r>
      <w:proofErr w:type="spellStart"/>
      <w:r>
        <w:t>ms</w:t>
      </w:r>
      <w:proofErr w:type="spellEnd"/>
    </w:p>
    <w:p w14:paraId="36981614" w14:textId="77777777" w:rsidR="00870A08" w:rsidRDefault="003A5418">
      <w:pPr>
        <w:pStyle w:val="aff6"/>
      </w:pPr>
      <w:r>
        <w:lastRenderedPageBreak/>
        <w:t>--- 192.168.1.100 ping statistics ---</w:t>
      </w:r>
    </w:p>
    <w:p w14:paraId="0393BF6E" w14:textId="77777777" w:rsidR="00870A08" w:rsidRDefault="003A5418">
      <w:pPr>
        <w:pStyle w:val="aff6"/>
      </w:pPr>
      <w:r>
        <w:t xml:space="preserve">  5 packet(s) transmitted</w:t>
      </w:r>
    </w:p>
    <w:p w14:paraId="5623A159" w14:textId="77777777" w:rsidR="00870A08" w:rsidRDefault="003A5418">
      <w:pPr>
        <w:pStyle w:val="aff6"/>
      </w:pPr>
      <w:r>
        <w:t xml:space="preserve">  5 packet(s) received</w:t>
      </w:r>
    </w:p>
    <w:p w14:paraId="2FF1AAA0" w14:textId="77777777" w:rsidR="00870A08" w:rsidRDefault="003A5418">
      <w:pPr>
        <w:pStyle w:val="aff6"/>
      </w:pPr>
      <w:r>
        <w:t xml:space="preserve">  0.00% packet loss</w:t>
      </w:r>
    </w:p>
    <w:p w14:paraId="652B870D" w14:textId="77777777" w:rsidR="00870A08" w:rsidRDefault="003A5418">
      <w:pPr>
        <w:pStyle w:val="aff6"/>
      </w:pPr>
      <w:r>
        <w:t xml:space="preserve">  round-trip min/avg/max = 0/3/16 </w:t>
      </w:r>
      <w:proofErr w:type="spellStart"/>
      <w:r>
        <w:t>ms</w:t>
      </w:r>
      <w:proofErr w:type="spellEnd"/>
    </w:p>
    <w:p w14:paraId="51E8F023" w14:textId="77777777" w:rsidR="00870A08" w:rsidRDefault="00870A08">
      <w:pPr>
        <w:pStyle w:val="aff6"/>
        <w:rPr>
          <w:rFonts w:eastAsiaTheme="minorEastAsia"/>
        </w:rPr>
      </w:pPr>
    </w:p>
    <w:p w14:paraId="70515690" w14:textId="77777777" w:rsidR="00870A08" w:rsidRDefault="003A5418">
      <w:pPr>
        <w:ind w:firstLine="420"/>
      </w:pPr>
      <w:r>
        <w:rPr>
          <w:rFonts w:hint="eastAsia"/>
        </w:rPr>
        <w:t>可以正常通信。</w:t>
      </w:r>
    </w:p>
    <w:p w14:paraId="7B72C912" w14:textId="77777777" w:rsidR="00870A08" w:rsidRDefault="003A5418">
      <w:pPr>
        <w:ind w:firstLine="420"/>
      </w:pPr>
      <w:r>
        <w:rPr>
          <w:rFonts w:hint="eastAsia"/>
        </w:rPr>
        <w:t>在交换机上可以定义多个</w:t>
      </w:r>
      <w:r>
        <w:rPr>
          <w:rFonts w:hint="eastAsia"/>
        </w:rPr>
        <w:t>VLAN</w:t>
      </w:r>
      <w:r>
        <w:rPr>
          <w:rFonts w:hint="eastAsia"/>
        </w:rPr>
        <w:t>，每个</w:t>
      </w:r>
      <w:r>
        <w:rPr>
          <w:rFonts w:hint="eastAsia"/>
        </w:rPr>
        <w:t>VLAN</w:t>
      </w:r>
      <w:r>
        <w:rPr>
          <w:rFonts w:hint="eastAsia"/>
        </w:rPr>
        <w:t>都可以</w:t>
      </w:r>
      <w:proofErr w:type="gramStart"/>
      <w:r>
        <w:rPr>
          <w:rFonts w:hint="eastAsia"/>
        </w:rPr>
        <w:t>看做</w:t>
      </w:r>
      <w:proofErr w:type="gramEnd"/>
      <w:r>
        <w:rPr>
          <w:rFonts w:hint="eastAsia"/>
        </w:rPr>
        <w:t>是一个广播域，通常情况下每个</w:t>
      </w:r>
      <w:r>
        <w:rPr>
          <w:rFonts w:hint="eastAsia"/>
        </w:rPr>
        <w:t>VLAN</w:t>
      </w:r>
      <w:r>
        <w:rPr>
          <w:rFonts w:hint="eastAsia"/>
        </w:rPr>
        <w:t>都会分配一个独立的</w:t>
      </w:r>
      <w:r>
        <w:rPr>
          <w:rFonts w:hint="eastAsia"/>
        </w:rPr>
        <w:t>IP</w:t>
      </w:r>
      <w:r>
        <w:rPr>
          <w:rFonts w:hint="eastAsia"/>
        </w:rPr>
        <w:t>网络，根据需要把相应主机所在的接口划入到指定的</w:t>
      </w:r>
      <w:r>
        <w:rPr>
          <w:rFonts w:hint="eastAsia"/>
        </w:rPr>
        <w:t>VLAN</w:t>
      </w:r>
      <w:r>
        <w:rPr>
          <w:rFonts w:hint="eastAsia"/>
        </w:rPr>
        <w:t>中，并配置相应的网络</w:t>
      </w:r>
      <w:r>
        <w:rPr>
          <w:rFonts w:hint="eastAsia"/>
        </w:rPr>
        <w:t>IP</w:t>
      </w:r>
      <w:r>
        <w:rPr>
          <w:rFonts w:hint="eastAsia"/>
        </w:rPr>
        <w:t>地址，并通过</w:t>
      </w:r>
      <w:r>
        <w:rPr>
          <w:rFonts w:hint="eastAsia"/>
        </w:rPr>
        <w:t>VLAN</w:t>
      </w:r>
      <w:r>
        <w:rPr>
          <w:rFonts w:hint="eastAsia"/>
        </w:rPr>
        <w:t>间路由来实现</w:t>
      </w:r>
      <w:r>
        <w:rPr>
          <w:rFonts w:hint="eastAsia"/>
        </w:rPr>
        <w:t>VLAN</w:t>
      </w:r>
      <w:r>
        <w:rPr>
          <w:rFonts w:hint="eastAsia"/>
        </w:rPr>
        <w:t>间的互相访问，这是较为常用的方法。但是相比于基于端口的</w:t>
      </w:r>
      <w:r>
        <w:rPr>
          <w:rFonts w:hint="eastAsia"/>
        </w:rPr>
        <w:t>Hybrid</w:t>
      </w:r>
      <w:r>
        <w:rPr>
          <w:rFonts w:hint="eastAsia"/>
        </w:rPr>
        <w:t>配置，三层路由方式则不够灵活，原因在于</w:t>
      </w:r>
      <w:r>
        <w:rPr>
          <w:rFonts w:hint="eastAsia"/>
        </w:rPr>
        <w:t>VLAN</w:t>
      </w:r>
      <w:r>
        <w:rPr>
          <w:rFonts w:hint="eastAsia"/>
        </w:rPr>
        <w:t>之间的访问控制要借助于</w:t>
      </w:r>
      <w:r>
        <w:rPr>
          <w:rFonts w:hint="eastAsia"/>
        </w:rPr>
        <w:t>VLAN</w:t>
      </w:r>
      <w:r>
        <w:rPr>
          <w:rFonts w:hint="eastAsia"/>
        </w:rPr>
        <w:t>间的路由设备来实现。而控制</w:t>
      </w:r>
      <w:r>
        <w:rPr>
          <w:rFonts w:hint="eastAsia"/>
        </w:rPr>
        <w:t>VLAN</w:t>
      </w:r>
      <w:r>
        <w:rPr>
          <w:rFonts w:hint="eastAsia"/>
        </w:rPr>
        <w:t>访问使用</w:t>
      </w:r>
      <w:r>
        <w:rPr>
          <w:rFonts w:hint="eastAsia"/>
        </w:rPr>
        <w:t>Hybrid</w:t>
      </w:r>
      <w:r>
        <w:rPr>
          <w:rFonts w:hint="eastAsia"/>
        </w:rPr>
        <w:t>接口则极大的简化了配置的复杂性，它仅需在</w:t>
      </w:r>
      <w:r>
        <w:rPr>
          <w:rFonts w:hint="eastAsia"/>
          <w:highlight w:val="yellow"/>
        </w:rPr>
        <w:t>端口上自主定义基于</w:t>
      </w:r>
      <w:r>
        <w:rPr>
          <w:rFonts w:hint="eastAsia"/>
          <w:highlight w:val="yellow"/>
        </w:rPr>
        <w:t>VLAN Tag</w:t>
      </w:r>
      <w:r>
        <w:rPr>
          <w:rFonts w:hint="eastAsia"/>
          <w:highlight w:val="yellow"/>
        </w:rPr>
        <w:t>的过滤规则，来决定指定的</w:t>
      </w:r>
      <w:r>
        <w:rPr>
          <w:rFonts w:hint="eastAsia"/>
          <w:highlight w:val="yellow"/>
        </w:rPr>
        <w:t>VLAN</w:t>
      </w:r>
      <w:r>
        <w:rPr>
          <w:rFonts w:hint="eastAsia"/>
          <w:highlight w:val="yellow"/>
        </w:rPr>
        <w:t>的二层</w:t>
      </w:r>
      <w:proofErr w:type="gramStart"/>
      <w:r>
        <w:rPr>
          <w:rFonts w:hint="eastAsia"/>
          <w:highlight w:val="yellow"/>
        </w:rPr>
        <w:t>帧</w:t>
      </w:r>
      <w:proofErr w:type="gramEnd"/>
      <w:r>
        <w:rPr>
          <w:rFonts w:hint="eastAsia"/>
          <w:highlight w:val="yellow"/>
        </w:rPr>
        <w:t>是否允许发送，</w:t>
      </w:r>
      <w:r>
        <w:rPr>
          <w:rFonts w:hint="eastAsia"/>
        </w:rPr>
        <w:t>它是通过二层来实现</w:t>
      </w:r>
      <w:r>
        <w:rPr>
          <w:rFonts w:hint="eastAsia"/>
        </w:rPr>
        <w:t>VLAN</w:t>
      </w:r>
      <w:r>
        <w:rPr>
          <w:rFonts w:hint="eastAsia"/>
        </w:rPr>
        <w:t>间的访问控制，既不需要每个</w:t>
      </w:r>
      <w:r>
        <w:rPr>
          <w:rFonts w:hint="eastAsia"/>
        </w:rPr>
        <w:t>VLAN</w:t>
      </w:r>
      <w:r>
        <w:rPr>
          <w:rFonts w:hint="eastAsia"/>
        </w:rPr>
        <w:t>定义单独的</w:t>
      </w:r>
      <w:r>
        <w:rPr>
          <w:rFonts w:hint="eastAsia"/>
        </w:rPr>
        <w:t>IP</w:t>
      </w:r>
      <w:r>
        <w:rPr>
          <w:rFonts w:hint="eastAsia"/>
        </w:rPr>
        <w:t>网段，更不需要在</w:t>
      </w:r>
      <w:r>
        <w:rPr>
          <w:rFonts w:hint="eastAsia"/>
        </w:rPr>
        <w:t>VLAN</w:t>
      </w:r>
      <w:r>
        <w:rPr>
          <w:rFonts w:hint="eastAsia"/>
        </w:rPr>
        <w:t>间引入路由设备，配置更为灵活方便。</w:t>
      </w:r>
    </w:p>
    <w:p w14:paraId="7D98B3FE" w14:textId="77777777" w:rsidR="00870A08" w:rsidRDefault="003A5418">
      <w:pPr>
        <w:pStyle w:val="10"/>
        <w:jc w:val="left"/>
        <w:rPr>
          <w:rFonts w:ascii="Times New Roman" w:hAnsi="Times New Roman"/>
        </w:rPr>
      </w:pPr>
      <w:r>
        <w:rPr>
          <w:rFonts w:ascii="Times New Roman" w:hAnsi="Times New Roman"/>
        </w:rPr>
        <w:t>思考</w:t>
      </w:r>
    </w:p>
    <w:p w14:paraId="663E0C3C" w14:textId="77777777" w:rsidR="00870A08" w:rsidRDefault="003A5418">
      <w:pPr>
        <w:ind w:firstLine="420"/>
      </w:pPr>
      <w:r>
        <w:rPr>
          <w:rFonts w:hint="eastAsia"/>
        </w:rPr>
        <w:t>在本实验中，如果将</w:t>
      </w:r>
      <w:r>
        <w:rPr>
          <w:rFonts w:hint="eastAsia"/>
        </w:rPr>
        <w:t>PC-5</w:t>
      </w:r>
      <w:r>
        <w:rPr>
          <w:rFonts w:hint="eastAsia"/>
        </w:rPr>
        <w:t>所连交换机的接口</w:t>
      </w:r>
      <w:r>
        <w:rPr>
          <w:rFonts w:hint="eastAsia"/>
        </w:rPr>
        <w:t>E 0/0/4</w:t>
      </w:r>
      <w:r>
        <w:rPr>
          <w:rFonts w:hint="eastAsia"/>
        </w:rPr>
        <w:t>下的</w:t>
      </w:r>
      <w:r>
        <w:rPr>
          <w:rFonts w:hint="eastAsia"/>
          <w:b/>
        </w:rPr>
        <w:t xml:space="preserve">port hybrid </w:t>
      </w:r>
      <w:proofErr w:type="spellStart"/>
      <w:r>
        <w:rPr>
          <w:rFonts w:hint="eastAsia"/>
          <w:b/>
        </w:rPr>
        <w:t>pvid</w:t>
      </w:r>
      <w:proofErr w:type="spellEnd"/>
      <w:r>
        <w:rPr>
          <w:rFonts w:hint="eastAsia"/>
          <w:b/>
        </w:rPr>
        <w:t xml:space="preserve"> 30</w:t>
      </w:r>
      <w:r>
        <w:rPr>
          <w:rFonts w:hint="eastAsia"/>
        </w:rPr>
        <w:t>命令删除，</w:t>
      </w:r>
      <w:r>
        <w:rPr>
          <w:rFonts w:hint="eastAsia"/>
        </w:rPr>
        <w:t>PC-4</w:t>
      </w:r>
      <w:r>
        <w:rPr>
          <w:rFonts w:hint="eastAsia"/>
        </w:rPr>
        <w:t>所连的端口</w:t>
      </w:r>
      <w:r>
        <w:rPr>
          <w:rFonts w:hint="eastAsia"/>
        </w:rPr>
        <w:t>E 0/0/3</w:t>
      </w:r>
      <w:r>
        <w:rPr>
          <w:rFonts w:hint="eastAsia"/>
        </w:rPr>
        <w:t>下</w:t>
      </w:r>
      <w:r>
        <w:rPr>
          <w:rFonts w:hint="eastAsia"/>
          <w:b/>
        </w:rPr>
        <w:t xml:space="preserve">port hybrid </w:t>
      </w:r>
      <w:proofErr w:type="spellStart"/>
      <w:r>
        <w:rPr>
          <w:rFonts w:hint="eastAsia"/>
          <w:b/>
        </w:rPr>
        <w:t>pvid</w:t>
      </w:r>
      <w:proofErr w:type="spellEnd"/>
      <w:r>
        <w:rPr>
          <w:rFonts w:hint="eastAsia"/>
          <w:b/>
        </w:rPr>
        <w:t xml:space="preserve"> 10</w:t>
      </w:r>
      <w:r>
        <w:rPr>
          <w:rFonts w:hint="eastAsia"/>
        </w:rPr>
        <w:t>命令删除，其它端口配置则保持不变。此时在</w:t>
      </w:r>
      <w:r>
        <w:rPr>
          <w:rFonts w:hint="eastAsia"/>
        </w:rPr>
        <w:t>PC-5</w:t>
      </w:r>
      <w:r>
        <w:rPr>
          <w:rFonts w:hint="eastAsia"/>
        </w:rPr>
        <w:t>与</w:t>
      </w:r>
      <w:r>
        <w:rPr>
          <w:rFonts w:hint="eastAsia"/>
        </w:rPr>
        <w:t>PC-4</w:t>
      </w:r>
      <w:r>
        <w:rPr>
          <w:rFonts w:hint="eastAsia"/>
        </w:rPr>
        <w:t>间的连通性是否正常？</w:t>
      </w:r>
      <w:r>
        <w:rPr>
          <w:rFonts w:hint="eastAsia"/>
          <w:highlight w:val="yellow"/>
        </w:rPr>
        <w:t>报文经过</w:t>
      </w:r>
      <w:r>
        <w:rPr>
          <w:rFonts w:hint="eastAsia"/>
          <w:highlight w:val="yellow"/>
        </w:rPr>
        <w:t>S1</w:t>
      </w:r>
      <w:r>
        <w:rPr>
          <w:rFonts w:hint="eastAsia"/>
          <w:highlight w:val="yellow"/>
        </w:rPr>
        <w:t>和</w:t>
      </w:r>
      <w:r>
        <w:rPr>
          <w:rFonts w:hint="eastAsia"/>
          <w:highlight w:val="yellow"/>
        </w:rPr>
        <w:t>S2</w:t>
      </w:r>
      <w:r>
        <w:rPr>
          <w:rFonts w:hint="eastAsia"/>
          <w:highlight w:val="yellow"/>
        </w:rPr>
        <w:t>间端口时使用的</w:t>
      </w:r>
      <w:r>
        <w:rPr>
          <w:rFonts w:hint="eastAsia"/>
          <w:highlight w:val="yellow"/>
        </w:rPr>
        <w:t>VLAN Tag</w:t>
      </w:r>
      <w:r>
        <w:rPr>
          <w:rFonts w:hint="eastAsia"/>
          <w:highlight w:val="yellow"/>
        </w:rPr>
        <w:t>是哪个？为什么？</w:t>
      </w:r>
    </w:p>
    <w:p w14:paraId="75684877" w14:textId="77777777" w:rsidR="00870A08" w:rsidRDefault="003A5418">
      <w:pPr>
        <w:pStyle w:val="af2"/>
        <w:ind w:firstLineChars="0" w:firstLine="0"/>
        <w:rPr>
          <w:rFonts w:ascii="微软雅黑" w:hAnsi="微软雅黑"/>
        </w:rPr>
      </w:pPr>
      <w:bookmarkStart w:id="80" w:name="_Toc29912"/>
      <w:r>
        <w:rPr>
          <w:rFonts w:ascii="微软雅黑" w:hAnsi="微软雅黑" w:hint="eastAsia"/>
        </w:rPr>
        <w:t>3.4 利用单臂路由实现</w:t>
      </w:r>
      <w:r>
        <w:t>VLAN</w:t>
      </w:r>
      <w:r>
        <w:rPr>
          <w:rFonts w:ascii="微软雅黑" w:hAnsi="微软雅黑" w:hint="eastAsia"/>
        </w:rPr>
        <w:t>间路由</w:t>
      </w:r>
      <w:bookmarkEnd w:id="80"/>
    </w:p>
    <w:p w14:paraId="3CB0E1EF" w14:textId="77777777" w:rsidR="00870A08" w:rsidRDefault="003A5418">
      <w:pPr>
        <w:pStyle w:val="10"/>
      </w:pPr>
      <w:r>
        <w:rPr>
          <w:rFonts w:hint="eastAsia"/>
        </w:rPr>
        <w:t>原理概述</w:t>
      </w:r>
    </w:p>
    <w:p w14:paraId="68D86C75" w14:textId="77777777" w:rsidR="00870A08" w:rsidRDefault="003A5418">
      <w:pPr>
        <w:tabs>
          <w:tab w:val="left" w:pos="720"/>
        </w:tabs>
        <w:ind w:firstLine="420"/>
      </w:pPr>
      <w:r>
        <w:rPr>
          <w:rFonts w:hint="eastAsia"/>
        </w:rPr>
        <w:t>以太网中，通常会使用</w:t>
      </w:r>
      <w:r>
        <w:rPr>
          <w:rFonts w:hint="eastAsia"/>
        </w:rPr>
        <w:t>VLAN</w:t>
      </w:r>
      <w:r>
        <w:rPr>
          <w:rFonts w:hint="eastAsia"/>
        </w:rPr>
        <w:t>技术隔离二层</w:t>
      </w:r>
      <w:proofErr w:type="gramStart"/>
      <w:r>
        <w:rPr>
          <w:rFonts w:hint="eastAsia"/>
        </w:rPr>
        <w:t>广播域来减少</w:t>
      </w:r>
      <w:proofErr w:type="gramEnd"/>
      <w:r>
        <w:rPr>
          <w:rFonts w:hint="eastAsia"/>
        </w:rPr>
        <w:t>广播的影响，并增强网络安全性和网络的可管理性，但同时也严格的隔离了不同</w:t>
      </w:r>
      <w:r>
        <w:rPr>
          <w:rFonts w:hint="eastAsia"/>
        </w:rPr>
        <w:t>VLAN</w:t>
      </w:r>
      <w:r>
        <w:rPr>
          <w:rFonts w:hint="eastAsia"/>
        </w:rPr>
        <w:t>之间的任何二层流量，分属于不同</w:t>
      </w:r>
      <w:r>
        <w:rPr>
          <w:rFonts w:hint="eastAsia"/>
        </w:rPr>
        <w:t>VLAN</w:t>
      </w:r>
      <w:r>
        <w:rPr>
          <w:rFonts w:hint="eastAsia"/>
        </w:rPr>
        <w:t>的用户不能直接互相通信。在现实中，经常会出现某些用户需要跨越</w:t>
      </w:r>
      <w:r>
        <w:rPr>
          <w:rFonts w:hint="eastAsia"/>
        </w:rPr>
        <w:t>VLAN</w:t>
      </w:r>
      <w:r>
        <w:rPr>
          <w:rFonts w:hint="eastAsia"/>
        </w:rPr>
        <w:t>实现通信的情况，单臂路由技术就是解决</w:t>
      </w:r>
      <w:r>
        <w:rPr>
          <w:rFonts w:hint="eastAsia"/>
        </w:rPr>
        <w:t>VLAN</w:t>
      </w:r>
      <w:r>
        <w:rPr>
          <w:rFonts w:hint="eastAsia"/>
        </w:rPr>
        <w:t>间通信的一种方法。</w:t>
      </w:r>
    </w:p>
    <w:p w14:paraId="51C5AE27" w14:textId="77777777" w:rsidR="00870A08" w:rsidRDefault="003A5418">
      <w:pPr>
        <w:tabs>
          <w:tab w:val="left" w:pos="720"/>
        </w:tabs>
        <w:ind w:firstLine="420"/>
      </w:pPr>
      <w:r>
        <w:rPr>
          <w:rFonts w:hint="eastAsia"/>
        </w:rPr>
        <w:t>单臂路由的原理是通过一台路由器，使</w:t>
      </w:r>
      <w:r>
        <w:rPr>
          <w:rFonts w:hint="eastAsia"/>
        </w:rPr>
        <w:t>VLAN</w:t>
      </w:r>
      <w:r>
        <w:rPr>
          <w:rFonts w:hint="eastAsia"/>
        </w:rPr>
        <w:t>间互通数据通过路由器进行三层转发。</w:t>
      </w:r>
      <w:r>
        <w:rPr>
          <w:rFonts w:hint="eastAsia"/>
        </w:rPr>
        <w:lastRenderedPageBreak/>
        <w:t>如果在路由器上为</w:t>
      </w:r>
      <w:r>
        <w:rPr>
          <w:rFonts w:hint="eastAsia"/>
          <w:highlight w:val="yellow"/>
        </w:rPr>
        <w:t>每个</w:t>
      </w:r>
      <w:r>
        <w:rPr>
          <w:rFonts w:hint="eastAsia"/>
          <w:highlight w:val="yellow"/>
        </w:rPr>
        <w:t>VLAN</w:t>
      </w:r>
      <w:r>
        <w:rPr>
          <w:rFonts w:hint="eastAsia"/>
          <w:highlight w:val="yellow"/>
        </w:rPr>
        <w:t>分配一个单独的路由器物理接口</w:t>
      </w:r>
      <w:r>
        <w:rPr>
          <w:rFonts w:hint="eastAsia"/>
        </w:rPr>
        <w:t>，随着</w:t>
      </w:r>
      <w:r>
        <w:rPr>
          <w:rFonts w:hint="eastAsia"/>
        </w:rPr>
        <w:t>VLAN</w:t>
      </w:r>
      <w:r>
        <w:rPr>
          <w:rFonts w:hint="eastAsia"/>
        </w:rPr>
        <w:t>数量的增加，必然需要更多的接口，而路由器能提供的接口数量比较有限，所以在路由器的</w:t>
      </w:r>
      <w:r>
        <w:rPr>
          <w:rFonts w:hint="eastAsia"/>
          <w:highlight w:val="yellow"/>
        </w:rPr>
        <w:t>一个物理接口上通过配置子接口（即逻辑接口）的方式来实现以一当多的功能</w:t>
      </w:r>
      <w:r>
        <w:rPr>
          <w:rFonts w:hint="eastAsia"/>
        </w:rPr>
        <w:t>，将是一种非常好的方式，路由器同一</w:t>
      </w:r>
      <w:r>
        <w:rPr>
          <w:rFonts w:hint="eastAsia"/>
          <w:highlight w:val="yellow"/>
        </w:rPr>
        <w:t>物理接口的不同的子接口作为不同</w:t>
      </w:r>
      <w:r>
        <w:rPr>
          <w:rFonts w:hint="eastAsia"/>
          <w:highlight w:val="yellow"/>
        </w:rPr>
        <w:t>VLAN</w:t>
      </w:r>
      <w:r>
        <w:rPr>
          <w:rFonts w:hint="eastAsia"/>
          <w:highlight w:val="yellow"/>
        </w:rPr>
        <w:t>的缺省网关</w:t>
      </w:r>
      <w:r>
        <w:rPr>
          <w:rFonts w:hint="eastAsia"/>
        </w:rPr>
        <w:t>，当不同</w:t>
      </w:r>
      <w:r>
        <w:rPr>
          <w:rFonts w:hint="eastAsia"/>
        </w:rPr>
        <w:t>VLAN</w:t>
      </w:r>
      <w:r>
        <w:rPr>
          <w:rFonts w:hint="eastAsia"/>
        </w:rPr>
        <w:t>间的用户主机需要通信时，只需将数据包发送给网关，网关处理后再发送</w:t>
      </w:r>
      <w:proofErr w:type="gramStart"/>
      <w:r>
        <w:rPr>
          <w:rFonts w:hint="eastAsia"/>
        </w:rPr>
        <w:t>至目的</w:t>
      </w:r>
      <w:proofErr w:type="gramEnd"/>
      <w:r>
        <w:rPr>
          <w:rFonts w:hint="eastAsia"/>
        </w:rPr>
        <w:t>主机所在</w:t>
      </w:r>
      <w:r>
        <w:rPr>
          <w:rFonts w:hint="eastAsia"/>
        </w:rPr>
        <w:t>VLAN</w:t>
      </w:r>
      <w:r>
        <w:rPr>
          <w:rFonts w:hint="eastAsia"/>
        </w:rPr>
        <w:t>，从而实现</w:t>
      </w:r>
      <w:r>
        <w:rPr>
          <w:rFonts w:hint="eastAsia"/>
        </w:rPr>
        <w:t>VLAN</w:t>
      </w:r>
      <w:r>
        <w:rPr>
          <w:rFonts w:hint="eastAsia"/>
        </w:rPr>
        <w:t>间通信。</w:t>
      </w:r>
      <w:r>
        <w:t>由于从拓扑结构图上看，在交换机与路由器之间，数据</w:t>
      </w:r>
      <w:r>
        <w:rPr>
          <w:rFonts w:hint="eastAsia"/>
        </w:rPr>
        <w:t>仅通过一条物理链路传输</w:t>
      </w:r>
      <w:r>
        <w:t>，</w:t>
      </w:r>
      <w:proofErr w:type="gramStart"/>
      <w:r>
        <w:t>故形象</w:t>
      </w:r>
      <w:proofErr w:type="gramEnd"/>
      <w:r>
        <w:t>的称之为</w:t>
      </w:r>
      <w:r>
        <w:rPr>
          <w:rFonts w:hint="eastAsia"/>
        </w:rPr>
        <w:t>“</w:t>
      </w:r>
      <w:r>
        <w:t>单臂路由</w:t>
      </w:r>
      <w:r>
        <w:rPr>
          <w:rFonts w:hint="eastAsia"/>
        </w:rPr>
        <w:t>”。</w:t>
      </w:r>
    </w:p>
    <w:p w14:paraId="27B6EC5B" w14:textId="77777777" w:rsidR="00870A08" w:rsidRDefault="003A5418">
      <w:pPr>
        <w:pStyle w:val="10"/>
      </w:pPr>
      <w:r>
        <w:rPr>
          <w:rFonts w:hint="eastAsia"/>
        </w:rPr>
        <w:t>实验目的</w:t>
      </w:r>
    </w:p>
    <w:p w14:paraId="2F961EE6" w14:textId="77777777" w:rsidR="00870A08" w:rsidRDefault="003A5418">
      <w:pPr>
        <w:pStyle w:val="12"/>
        <w:numPr>
          <w:ilvl w:val="1"/>
          <w:numId w:val="5"/>
        </w:numPr>
        <w:ind w:firstLineChars="0"/>
        <w:jc w:val="left"/>
      </w:pPr>
      <w:r>
        <w:rPr>
          <w:rFonts w:hint="eastAsia"/>
        </w:rPr>
        <w:t>理解单臂路由的应用场景</w:t>
      </w:r>
    </w:p>
    <w:p w14:paraId="2D2C2E1B" w14:textId="77777777" w:rsidR="00870A08" w:rsidRDefault="003A5418">
      <w:pPr>
        <w:pStyle w:val="12"/>
        <w:numPr>
          <w:ilvl w:val="1"/>
          <w:numId w:val="5"/>
        </w:numPr>
        <w:ind w:firstLineChars="0"/>
        <w:jc w:val="left"/>
      </w:pPr>
      <w:r>
        <w:rPr>
          <w:rFonts w:hint="eastAsia"/>
        </w:rPr>
        <w:t>掌握路由器子接口的配置方法</w:t>
      </w:r>
    </w:p>
    <w:p w14:paraId="12F17F67" w14:textId="77777777" w:rsidR="00870A08" w:rsidRDefault="003A5418">
      <w:pPr>
        <w:pStyle w:val="12"/>
        <w:numPr>
          <w:ilvl w:val="1"/>
          <w:numId w:val="5"/>
        </w:numPr>
        <w:ind w:firstLineChars="0"/>
        <w:jc w:val="left"/>
      </w:pPr>
      <w:r>
        <w:rPr>
          <w:rFonts w:hint="eastAsia"/>
        </w:rPr>
        <w:t>掌握子接口封装</w:t>
      </w:r>
      <w:r>
        <w:rPr>
          <w:rFonts w:hint="eastAsia"/>
        </w:rPr>
        <w:t>VLAN</w:t>
      </w:r>
      <w:r>
        <w:rPr>
          <w:rFonts w:hint="eastAsia"/>
        </w:rPr>
        <w:t>的配置方法</w:t>
      </w:r>
    </w:p>
    <w:p w14:paraId="55B151BB" w14:textId="77777777" w:rsidR="00870A08" w:rsidRDefault="003A5418">
      <w:pPr>
        <w:pStyle w:val="12"/>
        <w:numPr>
          <w:ilvl w:val="1"/>
          <w:numId w:val="5"/>
        </w:numPr>
        <w:ind w:firstLineChars="0"/>
        <w:jc w:val="left"/>
      </w:pPr>
      <w:r>
        <w:rPr>
          <w:rFonts w:hint="eastAsia"/>
        </w:rPr>
        <w:t>理解单臂路由的工作原理</w:t>
      </w:r>
    </w:p>
    <w:p w14:paraId="0E995F6F" w14:textId="77777777" w:rsidR="00870A08" w:rsidRDefault="003A5418">
      <w:pPr>
        <w:pStyle w:val="10"/>
      </w:pPr>
      <w:r>
        <w:rPr>
          <w:rFonts w:hint="eastAsia"/>
        </w:rPr>
        <w:t>实验内容</w:t>
      </w:r>
    </w:p>
    <w:p w14:paraId="2CEED967" w14:textId="77777777" w:rsidR="00870A08" w:rsidRDefault="003A5418">
      <w:pPr>
        <w:tabs>
          <w:tab w:val="left" w:pos="720"/>
        </w:tabs>
        <w:ind w:firstLine="420"/>
      </w:pPr>
      <w:r>
        <w:rPr>
          <w:rFonts w:hint="eastAsia"/>
        </w:rPr>
        <w:t>本实验模拟公司网络场景，路由器</w:t>
      </w:r>
      <w:r>
        <w:rPr>
          <w:rFonts w:hint="eastAsia"/>
        </w:rPr>
        <w:t>R1</w:t>
      </w:r>
      <w:r>
        <w:rPr>
          <w:rFonts w:hint="eastAsia"/>
        </w:rPr>
        <w:t>是公司的出口网关，员工</w:t>
      </w:r>
      <w:r>
        <w:rPr>
          <w:rFonts w:hint="eastAsia"/>
        </w:rPr>
        <w:t>PC</w:t>
      </w:r>
      <w:r>
        <w:rPr>
          <w:rFonts w:hint="eastAsia"/>
        </w:rPr>
        <w:t>通过接入层交换机（如</w:t>
      </w:r>
      <w:r>
        <w:rPr>
          <w:rFonts w:hint="eastAsia"/>
        </w:rPr>
        <w:t>S2</w:t>
      </w:r>
      <w:r>
        <w:rPr>
          <w:rFonts w:hint="eastAsia"/>
        </w:rPr>
        <w:t>和</w:t>
      </w:r>
      <w:r>
        <w:rPr>
          <w:rFonts w:hint="eastAsia"/>
        </w:rPr>
        <w:t>S3</w:t>
      </w:r>
      <w:r>
        <w:rPr>
          <w:rFonts w:hint="eastAsia"/>
        </w:rPr>
        <w:t>）接入公司网络，接入层交换机又通过汇聚交换机</w:t>
      </w:r>
      <w:r>
        <w:rPr>
          <w:rFonts w:hint="eastAsia"/>
        </w:rPr>
        <w:t>S1</w:t>
      </w:r>
      <w:r>
        <w:rPr>
          <w:rFonts w:hint="eastAsia"/>
        </w:rPr>
        <w:t>与路由器</w:t>
      </w:r>
      <w:r>
        <w:rPr>
          <w:rFonts w:hint="eastAsia"/>
        </w:rPr>
        <w:t>R1</w:t>
      </w:r>
      <w:r>
        <w:rPr>
          <w:rFonts w:hint="eastAsia"/>
        </w:rPr>
        <w:t>相连。公司内部网络通过划分不同的</w:t>
      </w:r>
      <w:r>
        <w:rPr>
          <w:rFonts w:hint="eastAsia"/>
        </w:rPr>
        <w:t>VLAN</w:t>
      </w:r>
      <w:r>
        <w:rPr>
          <w:rFonts w:hint="eastAsia"/>
        </w:rPr>
        <w:t>隔离了不同部门之间的二层通信，保证各部门间的信息安全，但是由于业务需要，经理、市场部和人事部之间需要能实现跨</w:t>
      </w:r>
      <w:r>
        <w:rPr>
          <w:rFonts w:hint="eastAsia"/>
        </w:rPr>
        <w:t>VLAN</w:t>
      </w:r>
      <w:r>
        <w:rPr>
          <w:rFonts w:hint="eastAsia"/>
        </w:rPr>
        <w:t>通信，网络管理员决定借助路由器的三层功能，通过配置单臂路由实现三个部门之间跨</w:t>
      </w:r>
      <w:r>
        <w:rPr>
          <w:rFonts w:hint="eastAsia"/>
        </w:rPr>
        <w:t>VLAN</w:t>
      </w:r>
      <w:r>
        <w:rPr>
          <w:rFonts w:hint="eastAsia"/>
        </w:rPr>
        <w:t>通信的需求。</w:t>
      </w:r>
    </w:p>
    <w:p w14:paraId="6217011C" w14:textId="77777777" w:rsidR="00870A08" w:rsidRDefault="003A5418">
      <w:pPr>
        <w:pStyle w:val="10"/>
      </w:pPr>
      <w:r>
        <w:rPr>
          <w:rFonts w:hint="eastAsia"/>
        </w:rPr>
        <w:lastRenderedPageBreak/>
        <w:t>实验拓扑</w:t>
      </w:r>
    </w:p>
    <w:p w14:paraId="27926DF5" w14:textId="77777777" w:rsidR="00870A08" w:rsidRDefault="003A5418">
      <w:pPr>
        <w:ind w:firstLineChars="0" w:firstLine="0"/>
        <w:jc w:val="center"/>
      </w:pPr>
      <w:r>
        <w:rPr>
          <w:noProof/>
          <w:lang w:val="en-GB"/>
        </w:rPr>
        <w:drawing>
          <wp:inline distT="0" distB="0" distL="0" distR="0" wp14:anchorId="42C78844" wp14:editId="7BC37B15">
            <wp:extent cx="4686300" cy="3248025"/>
            <wp:effectExtent l="19050" t="0" r="0" b="0"/>
            <wp:docPr id="559" name="图片 1" descr="C:\Documents and Settings\Administrator\桌面\eNSP实验图\单臂路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 descr="C:\Documents and Settings\Administrator\桌面\eNSP实验图\单臂路由.png"/>
                    <pic:cNvPicPr>
                      <a:picLocks noChangeAspect="1" noChangeArrowheads="1"/>
                    </pic:cNvPicPr>
                  </pic:nvPicPr>
                  <pic:blipFill>
                    <a:blip r:embed="rId106" cstate="print"/>
                    <a:srcRect/>
                    <a:stretch>
                      <a:fillRect/>
                    </a:stretch>
                  </pic:blipFill>
                  <pic:spPr>
                    <a:xfrm>
                      <a:off x="0" y="0"/>
                      <a:ext cx="4686300" cy="3248025"/>
                    </a:xfrm>
                    <a:prstGeom prst="rect">
                      <a:avLst/>
                    </a:prstGeom>
                    <a:noFill/>
                    <a:ln w="9525">
                      <a:noFill/>
                      <a:miter lim="800000"/>
                      <a:headEnd/>
                      <a:tailEnd/>
                    </a:ln>
                  </pic:spPr>
                </pic:pic>
              </a:graphicData>
            </a:graphic>
          </wp:inline>
        </w:drawing>
      </w:r>
    </w:p>
    <w:p w14:paraId="3791213A" w14:textId="77777777" w:rsidR="00870A08" w:rsidRDefault="003A5418">
      <w:pPr>
        <w:pStyle w:val="aff6"/>
        <w:jc w:val="center"/>
      </w:pPr>
      <w:r>
        <w:rPr>
          <w:rFonts w:hint="eastAsia"/>
        </w:rPr>
        <w:t>图</w:t>
      </w:r>
      <w:r>
        <w:rPr>
          <w:rFonts w:hint="eastAsia"/>
        </w:rPr>
        <w:t>3-5</w:t>
      </w:r>
      <w:r>
        <w:rPr>
          <w:rFonts w:hint="eastAsia"/>
        </w:rPr>
        <w:t>利用单臂路由实现</w:t>
      </w:r>
      <w:proofErr w:type="spellStart"/>
      <w:r>
        <w:rPr>
          <w:rFonts w:hint="eastAsia"/>
        </w:rPr>
        <w:t>Vlan</w:t>
      </w:r>
      <w:proofErr w:type="spellEnd"/>
      <w:r>
        <w:rPr>
          <w:rFonts w:hint="eastAsia"/>
        </w:rPr>
        <w:t>间路由拓扑图</w:t>
      </w:r>
    </w:p>
    <w:p w14:paraId="55B48403"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00B795F9" w14:textId="77777777">
        <w:trPr>
          <w:trHeight w:val="471"/>
          <w:jc w:val="center"/>
        </w:trPr>
        <w:tc>
          <w:tcPr>
            <w:tcW w:w="1594" w:type="dxa"/>
            <w:vAlign w:val="center"/>
          </w:tcPr>
          <w:p w14:paraId="09394E0C" w14:textId="77777777" w:rsidR="00870A08" w:rsidRDefault="003A5418">
            <w:pPr>
              <w:spacing w:line="240" w:lineRule="auto"/>
              <w:ind w:firstLineChars="0" w:firstLine="0"/>
              <w:jc w:val="center"/>
            </w:pPr>
            <w:r>
              <w:rPr>
                <w:rFonts w:hint="eastAsia"/>
              </w:rPr>
              <w:t>设备</w:t>
            </w:r>
          </w:p>
        </w:tc>
        <w:tc>
          <w:tcPr>
            <w:tcW w:w="1706" w:type="dxa"/>
            <w:vAlign w:val="center"/>
          </w:tcPr>
          <w:p w14:paraId="7673C57F" w14:textId="77777777" w:rsidR="00870A08" w:rsidRDefault="003A5418">
            <w:pPr>
              <w:spacing w:line="240" w:lineRule="auto"/>
              <w:ind w:firstLineChars="0" w:firstLine="0"/>
              <w:jc w:val="center"/>
            </w:pPr>
            <w:r>
              <w:rPr>
                <w:rFonts w:hint="eastAsia"/>
              </w:rPr>
              <w:t>接口</w:t>
            </w:r>
          </w:p>
        </w:tc>
        <w:tc>
          <w:tcPr>
            <w:tcW w:w="1882" w:type="dxa"/>
            <w:vAlign w:val="center"/>
          </w:tcPr>
          <w:p w14:paraId="526CA09B"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2C5A43BC" w14:textId="77777777" w:rsidR="00870A08" w:rsidRDefault="003A5418">
            <w:pPr>
              <w:spacing w:line="240" w:lineRule="auto"/>
              <w:ind w:firstLineChars="0" w:firstLine="0"/>
              <w:jc w:val="center"/>
            </w:pPr>
            <w:r>
              <w:rPr>
                <w:rFonts w:hint="eastAsia"/>
              </w:rPr>
              <w:t>子网掩码</w:t>
            </w:r>
          </w:p>
        </w:tc>
        <w:tc>
          <w:tcPr>
            <w:tcW w:w="1458" w:type="dxa"/>
            <w:vAlign w:val="center"/>
          </w:tcPr>
          <w:p w14:paraId="1DE54C94" w14:textId="77777777" w:rsidR="00870A08" w:rsidRDefault="003A5418">
            <w:pPr>
              <w:spacing w:line="240" w:lineRule="auto"/>
              <w:ind w:firstLineChars="0" w:firstLine="0"/>
              <w:jc w:val="center"/>
            </w:pPr>
            <w:r>
              <w:rPr>
                <w:rFonts w:hint="eastAsia"/>
              </w:rPr>
              <w:t>默认网关</w:t>
            </w:r>
          </w:p>
        </w:tc>
      </w:tr>
      <w:tr w:rsidR="00870A08" w14:paraId="2FB86D66" w14:textId="77777777">
        <w:trPr>
          <w:jc w:val="center"/>
        </w:trPr>
        <w:tc>
          <w:tcPr>
            <w:tcW w:w="1594" w:type="dxa"/>
            <w:vMerge w:val="restart"/>
            <w:vAlign w:val="center"/>
          </w:tcPr>
          <w:p w14:paraId="1E011A85" w14:textId="77777777" w:rsidR="00870A08" w:rsidRDefault="003A5418">
            <w:pPr>
              <w:spacing w:line="240" w:lineRule="auto"/>
              <w:ind w:firstLineChars="0" w:firstLine="0"/>
              <w:jc w:val="center"/>
            </w:pPr>
            <w:r>
              <w:rPr>
                <w:rFonts w:hint="eastAsia"/>
              </w:rPr>
              <w:t>R1(AR2220)</w:t>
            </w:r>
          </w:p>
        </w:tc>
        <w:tc>
          <w:tcPr>
            <w:tcW w:w="1706" w:type="dxa"/>
            <w:vAlign w:val="center"/>
          </w:tcPr>
          <w:p w14:paraId="2B63287A" w14:textId="77777777" w:rsidR="00870A08" w:rsidRDefault="003A5418">
            <w:pPr>
              <w:spacing w:line="240" w:lineRule="auto"/>
              <w:ind w:firstLineChars="0" w:firstLine="0"/>
              <w:jc w:val="center"/>
            </w:pPr>
            <w:r>
              <w:rPr>
                <w:rFonts w:hint="eastAsia"/>
              </w:rPr>
              <w:t>GE 0/0/1.1</w:t>
            </w:r>
          </w:p>
        </w:tc>
        <w:tc>
          <w:tcPr>
            <w:tcW w:w="1882" w:type="dxa"/>
            <w:vAlign w:val="center"/>
          </w:tcPr>
          <w:p w14:paraId="16148C3A" w14:textId="77777777" w:rsidR="00870A08" w:rsidRDefault="003A5418">
            <w:pPr>
              <w:spacing w:line="240" w:lineRule="auto"/>
              <w:ind w:firstLineChars="0" w:firstLine="0"/>
              <w:jc w:val="center"/>
            </w:pPr>
            <w:r>
              <w:rPr>
                <w:rFonts w:hint="eastAsia"/>
              </w:rPr>
              <w:t>10.1.1.254</w:t>
            </w:r>
          </w:p>
        </w:tc>
        <w:tc>
          <w:tcPr>
            <w:tcW w:w="1882" w:type="dxa"/>
            <w:vAlign w:val="center"/>
          </w:tcPr>
          <w:p w14:paraId="2D545C3C" w14:textId="77777777" w:rsidR="00870A08" w:rsidRDefault="003A5418">
            <w:pPr>
              <w:spacing w:line="240" w:lineRule="auto"/>
              <w:ind w:firstLineChars="0" w:firstLine="0"/>
              <w:jc w:val="center"/>
            </w:pPr>
            <w:r>
              <w:rPr>
                <w:rFonts w:hint="eastAsia"/>
              </w:rPr>
              <w:t>255.255.255.0</w:t>
            </w:r>
          </w:p>
        </w:tc>
        <w:tc>
          <w:tcPr>
            <w:tcW w:w="1458" w:type="dxa"/>
            <w:vAlign w:val="center"/>
          </w:tcPr>
          <w:p w14:paraId="18632CC0" w14:textId="77777777" w:rsidR="00870A08" w:rsidRDefault="003A5418">
            <w:pPr>
              <w:spacing w:line="240" w:lineRule="auto"/>
              <w:ind w:firstLineChars="0" w:firstLine="0"/>
              <w:jc w:val="center"/>
            </w:pPr>
            <w:r>
              <w:rPr>
                <w:rFonts w:hint="eastAsia"/>
              </w:rPr>
              <w:t>N/A</w:t>
            </w:r>
          </w:p>
        </w:tc>
      </w:tr>
      <w:tr w:rsidR="00870A08" w14:paraId="56E552DF" w14:textId="77777777">
        <w:trPr>
          <w:jc w:val="center"/>
        </w:trPr>
        <w:tc>
          <w:tcPr>
            <w:tcW w:w="1594" w:type="dxa"/>
            <w:vMerge/>
            <w:vAlign w:val="center"/>
          </w:tcPr>
          <w:p w14:paraId="5149A142" w14:textId="77777777" w:rsidR="00870A08" w:rsidRDefault="00870A08">
            <w:pPr>
              <w:ind w:firstLineChars="0" w:firstLine="0"/>
              <w:jc w:val="center"/>
            </w:pPr>
          </w:p>
        </w:tc>
        <w:tc>
          <w:tcPr>
            <w:tcW w:w="1706" w:type="dxa"/>
            <w:vAlign w:val="center"/>
          </w:tcPr>
          <w:p w14:paraId="10BC2FD8" w14:textId="77777777" w:rsidR="00870A08" w:rsidRDefault="003A5418">
            <w:pPr>
              <w:spacing w:line="240" w:lineRule="auto"/>
              <w:ind w:firstLineChars="0" w:firstLine="0"/>
              <w:jc w:val="center"/>
            </w:pPr>
            <w:r>
              <w:rPr>
                <w:rFonts w:hint="eastAsia"/>
              </w:rPr>
              <w:t>GE 0/0/1.2</w:t>
            </w:r>
          </w:p>
        </w:tc>
        <w:tc>
          <w:tcPr>
            <w:tcW w:w="1882" w:type="dxa"/>
            <w:vAlign w:val="center"/>
          </w:tcPr>
          <w:p w14:paraId="1E841895" w14:textId="77777777" w:rsidR="00870A08" w:rsidRDefault="003A5418">
            <w:pPr>
              <w:spacing w:line="240" w:lineRule="auto"/>
              <w:ind w:firstLineChars="0" w:firstLine="0"/>
              <w:jc w:val="center"/>
            </w:pPr>
            <w:r>
              <w:rPr>
                <w:rFonts w:hint="eastAsia"/>
              </w:rPr>
              <w:t>20.1.1.254</w:t>
            </w:r>
          </w:p>
        </w:tc>
        <w:tc>
          <w:tcPr>
            <w:tcW w:w="1882" w:type="dxa"/>
            <w:vAlign w:val="center"/>
          </w:tcPr>
          <w:p w14:paraId="4CAFDEED" w14:textId="77777777" w:rsidR="00870A08" w:rsidRDefault="003A5418">
            <w:pPr>
              <w:spacing w:line="240" w:lineRule="auto"/>
              <w:ind w:firstLineChars="0" w:firstLine="0"/>
              <w:jc w:val="center"/>
            </w:pPr>
            <w:r>
              <w:rPr>
                <w:rFonts w:hint="eastAsia"/>
              </w:rPr>
              <w:t>255.255.255.0</w:t>
            </w:r>
          </w:p>
        </w:tc>
        <w:tc>
          <w:tcPr>
            <w:tcW w:w="1458" w:type="dxa"/>
            <w:vAlign w:val="center"/>
          </w:tcPr>
          <w:p w14:paraId="1207F8ED" w14:textId="77777777" w:rsidR="00870A08" w:rsidRDefault="003A5418">
            <w:pPr>
              <w:spacing w:line="240" w:lineRule="auto"/>
              <w:ind w:firstLineChars="0" w:firstLine="0"/>
              <w:jc w:val="center"/>
            </w:pPr>
            <w:r>
              <w:rPr>
                <w:rFonts w:hint="eastAsia"/>
              </w:rPr>
              <w:t>N/A</w:t>
            </w:r>
          </w:p>
        </w:tc>
      </w:tr>
      <w:tr w:rsidR="00870A08" w14:paraId="1BCF448D" w14:textId="77777777">
        <w:trPr>
          <w:jc w:val="center"/>
        </w:trPr>
        <w:tc>
          <w:tcPr>
            <w:tcW w:w="1594" w:type="dxa"/>
            <w:vMerge/>
            <w:vAlign w:val="center"/>
          </w:tcPr>
          <w:p w14:paraId="36A90662" w14:textId="77777777" w:rsidR="00870A08" w:rsidRDefault="00870A08">
            <w:pPr>
              <w:ind w:firstLineChars="0" w:firstLine="0"/>
              <w:jc w:val="center"/>
            </w:pPr>
          </w:p>
        </w:tc>
        <w:tc>
          <w:tcPr>
            <w:tcW w:w="1706" w:type="dxa"/>
            <w:vAlign w:val="center"/>
          </w:tcPr>
          <w:p w14:paraId="0D66C17C" w14:textId="77777777" w:rsidR="00870A08" w:rsidRDefault="003A5418">
            <w:pPr>
              <w:spacing w:line="240" w:lineRule="auto"/>
              <w:ind w:firstLineChars="0" w:firstLine="0"/>
              <w:jc w:val="center"/>
            </w:pPr>
            <w:r>
              <w:rPr>
                <w:rFonts w:hint="eastAsia"/>
              </w:rPr>
              <w:t>GE 0/0/1.3</w:t>
            </w:r>
          </w:p>
        </w:tc>
        <w:tc>
          <w:tcPr>
            <w:tcW w:w="1882" w:type="dxa"/>
            <w:vAlign w:val="center"/>
          </w:tcPr>
          <w:p w14:paraId="3A196A65" w14:textId="77777777" w:rsidR="00870A08" w:rsidRDefault="003A5418">
            <w:pPr>
              <w:spacing w:line="240" w:lineRule="auto"/>
              <w:ind w:firstLineChars="0" w:firstLine="0"/>
              <w:jc w:val="center"/>
            </w:pPr>
            <w:r>
              <w:rPr>
                <w:rFonts w:hint="eastAsia"/>
              </w:rPr>
              <w:t>30.1.1.254</w:t>
            </w:r>
          </w:p>
        </w:tc>
        <w:tc>
          <w:tcPr>
            <w:tcW w:w="1882" w:type="dxa"/>
            <w:vAlign w:val="center"/>
          </w:tcPr>
          <w:p w14:paraId="7C136EF1" w14:textId="77777777" w:rsidR="00870A08" w:rsidRDefault="003A5418">
            <w:pPr>
              <w:spacing w:line="240" w:lineRule="auto"/>
              <w:ind w:firstLineChars="0" w:firstLine="0"/>
              <w:jc w:val="center"/>
            </w:pPr>
            <w:r>
              <w:rPr>
                <w:rFonts w:hint="eastAsia"/>
              </w:rPr>
              <w:t>255.255.255.0</w:t>
            </w:r>
          </w:p>
        </w:tc>
        <w:tc>
          <w:tcPr>
            <w:tcW w:w="1458" w:type="dxa"/>
            <w:vAlign w:val="center"/>
          </w:tcPr>
          <w:p w14:paraId="109413FB" w14:textId="77777777" w:rsidR="00870A08" w:rsidRDefault="003A5418">
            <w:pPr>
              <w:spacing w:line="240" w:lineRule="auto"/>
              <w:ind w:firstLineChars="0" w:firstLine="0"/>
              <w:jc w:val="center"/>
            </w:pPr>
            <w:r>
              <w:rPr>
                <w:rFonts w:hint="eastAsia"/>
              </w:rPr>
              <w:t>N/A</w:t>
            </w:r>
          </w:p>
        </w:tc>
      </w:tr>
      <w:tr w:rsidR="00870A08" w14:paraId="0C533286" w14:textId="77777777">
        <w:trPr>
          <w:jc w:val="center"/>
        </w:trPr>
        <w:tc>
          <w:tcPr>
            <w:tcW w:w="1594" w:type="dxa"/>
            <w:vAlign w:val="center"/>
          </w:tcPr>
          <w:p w14:paraId="798589D2" w14:textId="77777777" w:rsidR="00870A08" w:rsidRDefault="003A5418">
            <w:pPr>
              <w:spacing w:line="240" w:lineRule="auto"/>
              <w:ind w:firstLineChars="0" w:firstLine="0"/>
              <w:jc w:val="center"/>
            </w:pPr>
            <w:r>
              <w:rPr>
                <w:rFonts w:hint="eastAsia"/>
              </w:rPr>
              <w:t>PC-1</w:t>
            </w:r>
          </w:p>
        </w:tc>
        <w:tc>
          <w:tcPr>
            <w:tcW w:w="1706" w:type="dxa"/>
            <w:vAlign w:val="center"/>
          </w:tcPr>
          <w:p w14:paraId="13052AC3" w14:textId="77777777" w:rsidR="00870A08" w:rsidRDefault="003A5418">
            <w:pPr>
              <w:spacing w:line="240" w:lineRule="auto"/>
              <w:ind w:firstLineChars="0" w:firstLine="0"/>
              <w:jc w:val="center"/>
            </w:pPr>
            <w:r>
              <w:rPr>
                <w:rFonts w:hint="eastAsia"/>
              </w:rPr>
              <w:t>Ethernet 0/0/1</w:t>
            </w:r>
          </w:p>
        </w:tc>
        <w:tc>
          <w:tcPr>
            <w:tcW w:w="1882" w:type="dxa"/>
            <w:vAlign w:val="center"/>
          </w:tcPr>
          <w:p w14:paraId="48463CDA" w14:textId="77777777" w:rsidR="00870A08" w:rsidRDefault="003A5418">
            <w:pPr>
              <w:spacing w:line="240" w:lineRule="auto"/>
              <w:ind w:firstLineChars="0" w:firstLine="0"/>
              <w:jc w:val="center"/>
            </w:pPr>
            <w:r>
              <w:rPr>
                <w:rFonts w:hint="eastAsia"/>
              </w:rPr>
              <w:t>10.1.1.1</w:t>
            </w:r>
          </w:p>
        </w:tc>
        <w:tc>
          <w:tcPr>
            <w:tcW w:w="1882" w:type="dxa"/>
            <w:vAlign w:val="center"/>
          </w:tcPr>
          <w:p w14:paraId="49995202" w14:textId="77777777" w:rsidR="00870A08" w:rsidRDefault="003A5418">
            <w:pPr>
              <w:spacing w:line="240" w:lineRule="auto"/>
              <w:ind w:firstLineChars="0" w:firstLine="0"/>
              <w:jc w:val="center"/>
            </w:pPr>
            <w:r>
              <w:rPr>
                <w:rFonts w:hint="eastAsia"/>
              </w:rPr>
              <w:t>255.255.255.0</w:t>
            </w:r>
          </w:p>
        </w:tc>
        <w:tc>
          <w:tcPr>
            <w:tcW w:w="1458" w:type="dxa"/>
            <w:vAlign w:val="center"/>
          </w:tcPr>
          <w:p w14:paraId="19EBF643" w14:textId="77777777" w:rsidR="00870A08" w:rsidRDefault="003A5418">
            <w:pPr>
              <w:spacing w:line="240" w:lineRule="auto"/>
              <w:ind w:firstLineChars="0" w:firstLine="0"/>
              <w:jc w:val="center"/>
            </w:pPr>
            <w:r>
              <w:rPr>
                <w:rFonts w:hint="eastAsia"/>
              </w:rPr>
              <w:t>10.1.1.254</w:t>
            </w:r>
          </w:p>
        </w:tc>
      </w:tr>
      <w:tr w:rsidR="00870A08" w14:paraId="13AEFE89" w14:textId="77777777">
        <w:trPr>
          <w:jc w:val="center"/>
        </w:trPr>
        <w:tc>
          <w:tcPr>
            <w:tcW w:w="1594" w:type="dxa"/>
            <w:vAlign w:val="center"/>
          </w:tcPr>
          <w:p w14:paraId="6EC5EB69" w14:textId="77777777" w:rsidR="00870A08" w:rsidRDefault="003A5418">
            <w:pPr>
              <w:spacing w:line="240" w:lineRule="auto"/>
              <w:ind w:firstLineChars="0" w:firstLine="0"/>
              <w:jc w:val="center"/>
            </w:pPr>
            <w:r>
              <w:rPr>
                <w:rFonts w:hint="eastAsia"/>
              </w:rPr>
              <w:t>PC-2</w:t>
            </w:r>
          </w:p>
        </w:tc>
        <w:tc>
          <w:tcPr>
            <w:tcW w:w="1706" w:type="dxa"/>
            <w:vAlign w:val="center"/>
          </w:tcPr>
          <w:p w14:paraId="39E505D8" w14:textId="77777777" w:rsidR="00870A08" w:rsidRDefault="003A5418">
            <w:pPr>
              <w:spacing w:line="240" w:lineRule="auto"/>
              <w:ind w:firstLineChars="0" w:firstLine="0"/>
              <w:jc w:val="center"/>
            </w:pPr>
            <w:r>
              <w:rPr>
                <w:rFonts w:hint="eastAsia"/>
              </w:rPr>
              <w:t>Ethernet 0/0/1</w:t>
            </w:r>
          </w:p>
        </w:tc>
        <w:tc>
          <w:tcPr>
            <w:tcW w:w="1882" w:type="dxa"/>
            <w:vAlign w:val="center"/>
          </w:tcPr>
          <w:p w14:paraId="221DFC1F" w14:textId="77777777" w:rsidR="00870A08" w:rsidRDefault="003A5418">
            <w:pPr>
              <w:spacing w:line="240" w:lineRule="auto"/>
              <w:ind w:firstLineChars="0" w:firstLine="0"/>
              <w:jc w:val="center"/>
            </w:pPr>
            <w:r>
              <w:rPr>
                <w:rFonts w:hint="eastAsia"/>
              </w:rPr>
              <w:t>20.1.1.1</w:t>
            </w:r>
          </w:p>
        </w:tc>
        <w:tc>
          <w:tcPr>
            <w:tcW w:w="1882" w:type="dxa"/>
            <w:vAlign w:val="center"/>
          </w:tcPr>
          <w:p w14:paraId="735E0421" w14:textId="77777777" w:rsidR="00870A08" w:rsidRDefault="003A5418">
            <w:pPr>
              <w:spacing w:line="240" w:lineRule="auto"/>
              <w:ind w:firstLineChars="0" w:firstLine="0"/>
              <w:jc w:val="center"/>
            </w:pPr>
            <w:r>
              <w:rPr>
                <w:rFonts w:hint="eastAsia"/>
              </w:rPr>
              <w:t>255.255.255.0</w:t>
            </w:r>
          </w:p>
        </w:tc>
        <w:tc>
          <w:tcPr>
            <w:tcW w:w="1458" w:type="dxa"/>
            <w:vAlign w:val="center"/>
          </w:tcPr>
          <w:p w14:paraId="78D16224" w14:textId="77777777" w:rsidR="00870A08" w:rsidRDefault="003A5418">
            <w:pPr>
              <w:spacing w:line="240" w:lineRule="auto"/>
              <w:ind w:firstLineChars="0" w:firstLine="0"/>
              <w:jc w:val="center"/>
            </w:pPr>
            <w:r>
              <w:rPr>
                <w:rFonts w:hint="eastAsia"/>
              </w:rPr>
              <w:t>20.1.1.254</w:t>
            </w:r>
          </w:p>
        </w:tc>
      </w:tr>
      <w:tr w:rsidR="00870A08" w14:paraId="415337A4" w14:textId="77777777">
        <w:trPr>
          <w:jc w:val="center"/>
        </w:trPr>
        <w:tc>
          <w:tcPr>
            <w:tcW w:w="1594" w:type="dxa"/>
            <w:vAlign w:val="center"/>
          </w:tcPr>
          <w:p w14:paraId="3B678032" w14:textId="77777777" w:rsidR="00870A08" w:rsidRDefault="003A5418">
            <w:pPr>
              <w:spacing w:line="240" w:lineRule="auto"/>
              <w:ind w:firstLineChars="0" w:firstLine="0"/>
              <w:jc w:val="center"/>
            </w:pPr>
            <w:r>
              <w:rPr>
                <w:rFonts w:hint="eastAsia"/>
              </w:rPr>
              <w:t>PC-3</w:t>
            </w:r>
          </w:p>
        </w:tc>
        <w:tc>
          <w:tcPr>
            <w:tcW w:w="1706" w:type="dxa"/>
            <w:vAlign w:val="center"/>
          </w:tcPr>
          <w:p w14:paraId="0CADE15F" w14:textId="77777777" w:rsidR="00870A08" w:rsidRDefault="003A5418">
            <w:pPr>
              <w:spacing w:line="240" w:lineRule="auto"/>
              <w:ind w:firstLineChars="0" w:firstLine="0"/>
              <w:jc w:val="center"/>
            </w:pPr>
            <w:r>
              <w:rPr>
                <w:rFonts w:hint="eastAsia"/>
              </w:rPr>
              <w:t>Ethernet 0/0/1</w:t>
            </w:r>
          </w:p>
        </w:tc>
        <w:tc>
          <w:tcPr>
            <w:tcW w:w="1882" w:type="dxa"/>
            <w:vAlign w:val="center"/>
          </w:tcPr>
          <w:p w14:paraId="05ABBFE0" w14:textId="77777777" w:rsidR="00870A08" w:rsidRDefault="003A5418">
            <w:pPr>
              <w:spacing w:line="240" w:lineRule="auto"/>
              <w:ind w:firstLineChars="0" w:firstLine="0"/>
              <w:jc w:val="center"/>
            </w:pPr>
            <w:r>
              <w:rPr>
                <w:rFonts w:hint="eastAsia"/>
              </w:rPr>
              <w:t>30.1.1.1</w:t>
            </w:r>
          </w:p>
        </w:tc>
        <w:tc>
          <w:tcPr>
            <w:tcW w:w="1882" w:type="dxa"/>
            <w:vAlign w:val="center"/>
          </w:tcPr>
          <w:p w14:paraId="28EC96FE" w14:textId="77777777" w:rsidR="00870A08" w:rsidRDefault="003A5418">
            <w:pPr>
              <w:spacing w:line="240" w:lineRule="auto"/>
              <w:ind w:firstLineChars="0" w:firstLine="0"/>
              <w:jc w:val="center"/>
            </w:pPr>
            <w:r>
              <w:rPr>
                <w:rFonts w:hint="eastAsia"/>
              </w:rPr>
              <w:t>255.255.255.0</w:t>
            </w:r>
          </w:p>
        </w:tc>
        <w:tc>
          <w:tcPr>
            <w:tcW w:w="1458" w:type="dxa"/>
            <w:vAlign w:val="center"/>
          </w:tcPr>
          <w:p w14:paraId="176964F8" w14:textId="77777777" w:rsidR="00870A08" w:rsidRDefault="003A5418">
            <w:pPr>
              <w:spacing w:line="240" w:lineRule="auto"/>
              <w:ind w:firstLineChars="0" w:firstLine="0"/>
              <w:jc w:val="center"/>
            </w:pPr>
            <w:r>
              <w:rPr>
                <w:rFonts w:hint="eastAsia"/>
              </w:rPr>
              <w:t>30.1.1.254</w:t>
            </w:r>
          </w:p>
        </w:tc>
      </w:tr>
    </w:tbl>
    <w:p w14:paraId="308A553D" w14:textId="77777777" w:rsidR="00870A08" w:rsidRDefault="003A5418">
      <w:pPr>
        <w:pStyle w:val="10"/>
      </w:pPr>
      <w:r>
        <w:rPr>
          <w:rFonts w:hint="eastAsia"/>
        </w:rPr>
        <w:t>实验步骤</w:t>
      </w:r>
    </w:p>
    <w:p w14:paraId="45F4C3A6" w14:textId="77777777" w:rsidR="00870A08" w:rsidRDefault="003A5418">
      <w:pPr>
        <w:pStyle w:val="2"/>
        <w:numPr>
          <w:ilvl w:val="0"/>
          <w:numId w:val="17"/>
        </w:numPr>
      </w:pPr>
      <w:r>
        <w:rPr>
          <w:rFonts w:hint="eastAsia"/>
        </w:rPr>
        <w:t>创建</w:t>
      </w:r>
      <w:r>
        <w:rPr>
          <w:rFonts w:hint="eastAsia"/>
        </w:rPr>
        <w:t>VLAN</w:t>
      </w:r>
      <w:r>
        <w:rPr>
          <w:rFonts w:hint="eastAsia"/>
        </w:rPr>
        <w:t>并配置</w:t>
      </w:r>
      <w:r>
        <w:rPr>
          <w:rFonts w:hint="eastAsia"/>
        </w:rPr>
        <w:t>Access</w:t>
      </w:r>
      <w:r>
        <w:rPr>
          <w:rFonts w:hint="eastAsia"/>
        </w:rPr>
        <w:t>、</w:t>
      </w:r>
      <w:r>
        <w:rPr>
          <w:rFonts w:hint="eastAsia"/>
        </w:rPr>
        <w:t>Trunk</w:t>
      </w:r>
      <w:r>
        <w:rPr>
          <w:rFonts w:hint="eastAsia"/>
        </w:rPr>
        <w:t>接口</w:t>
      </w:r>
    </w:p>
    <w:p w14:paraId="5A02A3E0" w14:textId="77777777" w:rsidR="00870A08" w:rsidRDefault="003A5418">
      <w:pPr>
        <w:ind w:firstLine="420"/>
      </w:pPr>
      <w:r>
        <w:rPr>
          <w:rFonts w:hint="eastAsia"/>
        </w:rPr>
        <w:t>公司为保证隔离不同部门间的二层通信，保障各部门的信息安全，规划不同部门的终端属于不同的</w:t>
      </w:r>
      <w:r>
        <w:rPr>
          <w:rFonts w:hint="eastAsia"/>
        </w:rPr>
        <w:t>VLAN</w:t>
      </w:r>
      <w:r>
        <w:rPr>
          <w:rFonts w:hint="eastAsia"/>
        </w:rPr>
        <w:t>。并为</w:t>
      </w:r>
      <w:r>
        <w:rPr>
          <w:rFonts w:hint="eastAsia"/>
        </w:rPr>
        <w:t xml:space="preserve"> PC</w:t>
      </w:r>
      <w:r>
        <w:rPr>
          <w:rFonts w:hint="eastAsia"/>
        </w:rPr>
        <w:t>配置相应</w:t>
      </w:r>
      <w:r>
        <w:rPr>
          <w:rFonts w:hint="eastAsia"/>
        </w:rPr>
        <w:t>IP</w:t>
      </w:r>
      <w:r>
        <w:rPr>
          <w:rFonts w:hint="eastAsia"/>
        </w:rPr>
        <w:t>地址。</w:t>
      </w:r>
    </w:p>
    <w:p w14:paraId="3255A9C8" w14:textId="77777777" w:rsidR="00870A08" w:rsidRDefault="003A5418">
      <w:pPr>
        <w:ind w:firstLine="420"/>
      </w:pPr>
      <w:r>
        <w:rPr>
          <w:rFonts w:hint="eastAsia"/>
        </w:rPr>
        <w:lastRenderedPageBreak/>
        <w:t>在</w:t>
      </w:r>
      <w:r>
        <w:rPr>
          <w:rFonts w:hint="eastAsia"/>
        </w:rPr>
        <w:t>S2</w:t>
      </w:r>
      <w:r>
        <w:rPr>
          <w:rFonts w:hint="eastAsia"/>
        </w:rPr>
        <w:t>上创建</w:t>
      </w:r>
      <w:r>
        <w:rPr>
          <w:rFonts w:hint="eastAsia"/>
        </w:rPr>
        <w:t>VLAN 10</w:t>
      </w:r>
      <w:r>
        <w:rPr>
          <w:rFonts w:hint="eastAsia"/>
        </w:rPr>
        <w:t>和</w:t>
      </w:r>
      <w:r>
        <w:rPr>
          <w:rFonts w:hint="eastAsia"/>
        </w:rPr>
        <w:t>VLAN 20</w:t>
      </w:r>
      <w:r>
        <w:rPr>
          <w:rFonts w:hint="eastAsia"/>
        </w:rPr>
        <w:t>，把连接</w:t>
      </w:r>
      <w:r>
        <w:rPr>
          <w:rFonts w:hint="eastAsia"/>
        </w:rPr>
        <w:t>PC-1</w:t>
      </w:r>
      <w:r>
        <w:rPr>
          <w:rFonts w:hint="eastAsia"/>
        </w:rPr>
        <w:t>的</w:t>
      </w:r>
      <w:r>
        <w:rPr>
          <w:rFonts w:hint="eastAsia"/>
        </w:rPr>
        <w:t>E 0/0/1</w:t>
      </w:r>
      <w:r>
        <w:rPr>
          <w:rFonts w:hint="eastAsia"/>
        </w:rPr>
        <w:t>和连接</w:t>
      </w:r>
      <w:r>
        <w:rPr>
          <w:rFonts w:hint="eastAsia"/>
        </w:rPr>
        <w:t>PC-2</w:t>
      </w:r>
      <w:r>
        <w:rPr>
          <w:rFonts w:hint="eastAsia"/>
        </w:rPr>
        <w:t>的</w:t>
      </w:r>
      <w:r>
        <w:rPr>
          <w:rFonts w:hint="eastAsia"/>
        </w:rPr>
        <w:t>E 0/0/2</w:t>
      </w:r>
      <w:r>
        <w:rPr>
          <w:rFonts w:hint="eastAsia"/>
        </w:rPr>
        <w:t>接口配置为</w:t>
      </w:r>
      <w:r>
        <w:rPr>
          <w:rFonts w:hint="eastAsia"/>
        </w:rPr>
        <w:t>Access</w:t>
      </w:r>
      <w:r>
        <w:rPr>
          <w:rFonts w:hint="eastAsia"/>
        </w:rPr>
        <w:t>类型接口，并分别划分到相应的</w:t>
      </w:r>
      <w:r>
        <w:rPr>
          <w:rFonts w:hint="eastAsia"/>
        </w:rPr>
        <w:t>VLAN</w:t>
      </w:r>
      <w:r>
        <w:rPr>
          <w:rFonts w:hint="eastAsia"/>
        </w:rPr>
        <w:t>中。</w:t>
      </w:r>
    </w:p>
    <w:p w14:paraId="1B5F3C98" w14:textId="77777777" w:rsidR="00870A08" w:rsidRDefault="003A5418">
      <w:pPr>
        <w:pStyle w:val="aff6"/>
      </w:pPr>
      <w:r>
        <w:t>[S</w:t>
      </w:r>
      <w:proofErr w:type="gramStart"/>
      <w:r>
        <w:t>2]</w:t>
      </w:r>
      <w:proofErr w:type="spellStart"/>
      <w:r>
        <w:t>vlan</w:t>
      </w:r>
      <w:proofErr w:type="spellEnd"/>
      <w:proofErr w:type="gramEnd"/>
      <w:r>
        <w:t xml:space="preserve"> 10</w:t>
      </w:r>
    </w:p>
    <w:p w14:paraId="2FA44C04" w14:textId="77777777" w:rsidR="00870A08" w:rsidRDefault="003A5418">
      <w:pPr>
        <w:pStyle w:val="aff6"/>
      </w:pPr>
      <w:r>
        <w:t>[S2-vlan</w:t>
      </w:r>
      <w:proofErr w:type="gramStart"/>
      <w:r>
        <w:t>10]description</w:t>
      </w:r>
      <w:proofErr w:type="gramEnd"/>
      <w:r>
        <w:t xml:space="preserve"> HR</w:t>
      </w:r>
    </w:p>
    <w:p w14:paraId="4D050327" w14:textId="77777777" w:rsidR="00870A08" w:rsidRDefault="003A5418">
      <w:pPr>
        <w:pStyle w:val="aff6"/>
      </w:pPr>
      <w:r>
        <w:t>[S2-vlan</w:t>
      </w:r>
      <w:proofErr w:type="gramStart"/>
      <w:r>
        <w:t>10]</w:t>
      </w:r>
      <w:proofErr w:type="spellStart"/>
      <w:r>
        <w:t>vlan</w:t>
      </w:r>
      <w:proofErr w:type="spellEnd"/>
      <w:proofErr w:type="gramEnd"/>
      <w:r>
        <w:t xml:space="preserve"> 20</w:t>
      </w:r>
    </w:p>
    <w:p w14:paraId="5456D6DE" w14:textId="77777777" w:rsidR="00870A08" w:rsidRDefault="003A5418">
      <w:pPr>
        <w:pStyle w:val="aff6"/>
      </w:pPr>
      <w:r>
        <w:t>[S2-vlan</w:t>
      </w:r>
      <w:proofErr w:type="gramStart"/>
      <w:r>
        <w:t>20]description</w:t>
      </w:r>
      <w:proofErr w:type="gramEnd"/>
      <w:r>
        <w:t xml:space="preserve"> Market</w:t>
      </w:r>
    </w:p>
    <w:p w14:paraId="227DEB7A" w14:textId="77777777" w:rsidR="00870A08" w:rsidRDefault="003A5418">
      <w:pPr>
        <w:pStyle w:val="aff6"/>
      </w:pPr>
      <w:r>
        <w:t>[S2-vlan</w:t>
      </w:r>
      <w:proofErr w:type="gramStart"/>
      <w:r>
        <w:t>20]interface</w:t>
      </w:r>
      <w:proofErr w:type="gramEnd"/>
      <w:r>
        <w:t xml:space="preserve"> Ethernet 0/0/1</w:t>
      </w:r>
    </w:p>
    <w:p w14:paraId="53BF5F37" w14:textId="77777777" w:rsidR="00870A08" w:rsidRDefault="003A5418">
      <w:pPr>
        <w:pStyle w:val="aff6"/>
      </w:pPr>
      <w:r>
        <w:t>[S2-Ethernet0/0/</w:t>
      </w:r>
      <w:proofErr w:type="gramStart"/>
      <w:r>
        <w:t>1]port</w:t>
      </w:r>
      <w:proofErr w:type="gramEnd"/>
      <w:r>
        <w:t xml:space="preserve"> link-type access </w:t>
      </w:r>
    </w:p>
    <w:p w14:paraId="6FB4AE26" w14:textId="77777777" w:rsidR="00870A08" w:rsidRDefault="003A5418">
      <w:pPr>
        <w:pStyle w:val="aff6"/>
      </w:pPr>
      <w:r>
        <w:t>[S2-Ethernet0/0/</w:t>
      </w:r>
      <w:proofErr w:type="gramStart"/>
      <w:r>
        <w:t>1]port</w:t>
      </w:r>
      <w:proofErr w:type="gramEnd"/>
      <w:r>
        <w:t xml:space="preserve"> default </w:t>
      </w:r>
      <w:proofErr w:type="spellStart"/>
      <w:r>
        <w:t>vlan</w:t>
      </w:r>
      <w:proofErr w:type="spellEnd"/>
      <w:r>
        <w:t xml:space="preserve"> 10</w:t>
      </w:r>
    </w:p>
    <w:p w14:paraId="0189DA99" w14:textId="77777777" w:rsidR="00870A08" w:rsidRDefault="003A5418">
      <w:pPr>
        <w:pStyle w:val="aff6"/>
      </w:pPr>
      <w:r>
        <w:t>[S2-Ethernet0/0/</w:t>
      </w:r>
      <w:proofErr w:type="gramStart"/>
      <w:r>
        <w:t>1]interface</w:t>
      </w:r>
      <w:proofErr w:type="gramEnd"/>
      <w:r>
        <w:t xml:space="preserve"> Ethernet 0/0/</w:t>
      </w:r>
      <w:r>
        <w:rPr>
          <w:rFonts w:hint="eastAsia"/>
        </w:rPr>
        <w:t>2</w:t>
      </w:r>
    </w:p>
    <w:p w14:paraId="2093DD8D" w14:textId="77777777" w:rsidR="00870A08" w:rsidRDefault="003A5418">
      <w:pPr>
        <w:pStyle w:val="aff6"/>
      </w:pPr>
      <w:r>
        <w:t>[S2-Ethernet0/0/</w:t>
      </w:r>
      <w:proofErr w:type="gramStart"/>
      <w:r>
        <w:rPr>
          <w:rFonts w:hint="eastAsia"/>
        </w:rPr>
        <w:t>2</w:t>
      </w:r>
      <w:r>
        <w:t>]port</w:t>
      </w:r>
      <w:proofErr w:type="gramEnd"/>
      <w:r>
        <w:t xml:space="preserve"> link-type access </w:t>
      </w:r>
    </w:p>
    <w:p w14:paraId="63A72604" w14:textId="77777777" w:rsidR="00870A08" w:rsidRDefault="003A5418">
      <w:pPr>
        <w:pStyle w:val="aff6"/>
      </w:pPr>
      <w:r>
        <w:t>[S2-Ethernet0/0/</w:t>
      </w:r>
      <w:proofErr w:type="gramStart"/>
      <w:r>
        <w:rPr>
          <w:rFonts w:hint="eastAsia"/>
        </w:rPr>
        <w:t>2</w:t>
      </w:r>
      <w:r>
        <w:t>]port</w:t>
      </w:r>
      <w:proofErr w:type="gramEnd"/>
      <w:r>
        <w:t xml:space="preserve"> default </w:t>
      </w:r>
      <w:proofErr w:type="spellStart"/>
      <w:r>
        <w:t>vlan</w:t>
      </w:r>
      <w:proofErr w:type="spellEnd"/>
      <w:r>
        <w:t xml:space="preserve"> </w:t>
      </w:r>
      <w:r>
        <w:rPr>
          <w:rFonts w:hint="eastAsia"/>
        </w:rPr>
        <w:t>2</w:t>
      </w:r>
      <w:r>
        <w:t>0</w:t>
      </w:r>
    </w:p>
    <w:p w14:paraId="1E6A4AD9" w14:textId="77777777" w:rsidR="00870A08" w:rsidRDefault="00870A08">
      <w:pPr>
        <w:ind w:firstLineChars="0" w:firstLine="0"/>
      </w:pPr>
    </w:p>
    <w:p w14:paraId="6EC62B77" w14:textId="77777777" w:rsidR="00870A08" w:rsidRDefault="003A5418">
      <w:pPr>
        <w:ind w:firstLine="420"/>
      </w:pPr>
      <w:r>
        <w:rPr>
          <w:rFonts w:hint="eastAsia"/>
        </w:rPr>
        <w:t>在</w:t>
      </w:r>
      <w:r>
        <w:rPr>
          <w:rFonts w:hint="eastAsia"/>
        </w:rPr>
        <w:t>S3</w:t>
      </w:r>
      <w:r>
        <w:rPr>
          <w:rFonts w:hint="eastAsia"/>
        </w:rPr>
        <w:t>上创建</w:t>
      </w:r>
      <w:r>
        <w:rPr>
          <w:rFonts w:hint="eastAsia"/>
        </w:rPr>
        <w:t>VLAN 30</w:t>
      </w:r>
      <w:r>
        <w:rPr>
          <w:rFonts w:hint="eastAsia"/>
        </w:rPr>
        <w:t>，把连接</w:t>
      </w:r>
      <w:r>
        <w:rPr>
          <w:rFonts w:hint="eastAsia"/>
        </w:rPr>
        <w:t>PC-3</w:t>
      </w:r>
      <w:r>
        <w:rPr>
          <w:rFonts w:hint="eastAsia"/>
        </w:rPr>
        <w:t>的</w:t>
      </w:r>
      <w:r>
        <w:rPr>
          <w:rFonts w:hint="eastAsia"/>
        </w:rPr>
        <w:t>E 0/0/1</w:t>
      </w:r>
      <w:r>
        <w:rPr>
          <w:rFonts w:hint="eastAsia"/>
        </w:rPr>
        <w:t>接口配置为</w:t>
      </w:r>
      <w:r>
        <w:rPr>
          <w:rFonts w:hint="eastAsia"/>
        </w:rPr>
        <w:t>Access</w:t>
      </w:r>
      <w:r>
        <w:rPr>
          <w:rFonts w:hint="eastAsia"/>
        </w:rPr>
        <w:t>类型接口，并划分到</w:t>
      </w:r>
      <w:r>
        <w:rPr>
          <w:rFonts w:hint="eastAsia"/>
        </w:rPr>
        <w:t>VLAN 30</w:t>
      </w:r>
      <w:r>
        <w:rPr>
          <w:rFonts w:hint="eastAsia"/>
        </w:rPr>
        <w:t>。</w:t>
      </w:r>
    </w:p>
    <w:p w14:paraId="437E5CC1" w14:textId="77777777" w:rsidR="00870A08" w:rsidRDefault="003A5418">
      <w:pPr>
        <w:pStyle w:val="aff6"/>
      </w:pPr>
      <w:r>
        <w:t>[S</w:t>
      </w:r>
      <w:proofErr w:type="gramStart"/>
      <w:r>
        <w:t>3]</w:t>
      </w:r>
      <w:proofErr w:type="spellStart"/>
      <w:r>
        <w:t>vlan</w:t>
      </w:r>
      <w:proofErr w:type="spellEnd"/>
      <w:proofErr w:type="gramEnd"/>
      <w:r>
        <w:t xml:space="preserve"> 30</w:t>
      </w:r>
    </w:p>
    <w:p w14:paraId="61B940F0" w14:textId="77777777" w:rsidR="00870A08" w:rsidRDefault="003A5418">
      <w:pPr>
        <w:pStyle w:val="aff6"/>
      </w:pPr>
      <w:r>
        <w:t>[S3-vlan</w:t>
      </w:r>
      <w:proofErr w:type="gramStart"/>
      <w:r>
        <w:t>30]description</w:t>
      </w:r>
      <w:proofErr w:type="gramEnd"/>
      <w:r>
        <w:t xml:space="preserve"> Manager</w:t>
      </w:r>
    </w:p>
    <w:p w14:paraId="1AFD1573" w14:textId="77777777" w:rsidR="00870A08" w:rsidRDefault="003A5418">
      <w:pPr>
        <w:pStyle w:val="aff6"/>
      </w:pPr>
      <w:r>
        <w:t>[S</w:t>
      </w:r>
      <w:r>
        <w:rPr>
          <w:rFonts w:hint="eastAsia"/>
        </w:rPr>
        <w:t>3</w:t>
      </w:r>
      <w:r>
        <w:t>-vlan</w:t>
      </w:r>
      <w:proofErr w:type="gramStart"/>
      <w:r>
        <w:t>30]interface</w:t>
      </w:r>
      <w:proofErr w:type="gramEnd"/>
      <w:r>
        <w:t xml:space="preserve"> Ethernet 0/0/1</w:t>
      </w:r>
    </w:p>
    <w:p w14:paraId="7A2CA395" w14:textId="77777777" w:rsidR="00870A08" w:rsidRDefault="003A5418">
      <w:pPr>
        <w:pStyle w:val="aff6"/>
      </w:pPr>
      <w:r>
        <w:t>[S</w:t>
      </w:r>
      <w:r>
        <w:rPr>
          <w:rFonts w:hint="eastAsia"/>
        </w:rPr>
        <w:t>3</w:t>
      </w:r>
      <w:r>
        <w:t>-Ethernet0/0/</w:t>
      </w:r>
      <w:proofErr w:type="gramStart"/>
      <w:r>
        <w:t>1]port</w:t>
      </w:r>
      <w:proofErr w:type="gramEnd"/>
      <w:r>
        <w:t xml:space="preserve"> link-type access </w:t>
      </w:r>
    </w:p>
    <w:p w14:paraId="1D8C7DEC" w14:textId="77777777" w:rsidR="00870A08" w:rsidRDefault="003A5418">
      <w:pPr>
        <w:pStyle w:val="aff6"/>
      </w:pPr>
      <w:r>
        <w:t>[S</w:t>
      </w:r>
      <w:r>
        <w:rPr>
          <w:rFonts w:hint="eastAsia"/>
        </w:rPr>
        <w:t>3</w:t>
      </w:r>
      <w:r>
        <w:t>-Ethernet0/0/</w:t>
      </w:r>
      <w:proofErr w:type="gramStart"/>
      <w:r>
        <w:t>1]port</w:t>
      </w:r>
      <w:proofErr w:type="gramEnd"/>
      <w:r>
        <w:t xml:space="preserve"> default </w:t>
      </w:r>
      <w:proofErr w:type="spellStart"/>
      <w:r>
        <w:t>vlan</w:t>
      </w:r>
      <w:proofErr w:type="spellEnd"/>
      <w:r>
        <w:t xml:space="preserve"> </w:t>
      </w:r>
      <w:r>
        <w:rPr>
          <w:rFonts w:hint="eastAsia"/>
        </w:rPr>
        <w:t>3</w:t>
      </w:r>
      <w:r>
        <w:t>0</w:t>
      </w:r>
    </w:p>
    <w:p w14:paraId="31C784B4" w14:textId="77777777" w:rsidR="00870A08" w:rsidRDefault="00870A08">
      <w:pPr>
        <w:ind w:firstLine="420"/>
      </w:pPr>
    </w:p>
    <w:p w14:paraId="4E3AA92F" w14:textId="77777777" w:rsidR="00870A08" w:rsidRDefault="003A5418">
      <w:pPr>
        <w:ind w:firstLine="420"/>
      </w:pPr>
      <w:r>
        <w:rPr>
          <w:rFonts w:hint="eastAsia"/>
        </w:rPr>
        <w:t>交换机之间或交换机和路由器之间相连的接口需要传递多个</w:t>
      </w:r>
      <w:r>
        <w:rPr>
          <w:rFonts w:hint="eastAsia"/>
        </w:rPr>
        <w:t>VLAN</w:t>
      </w:r>
      <w:r>
        <w:rPr>
          <w:rFonts w:hint="eastAsia"/>
        </w:rPr>
        <w:t>信息，需要配置成为</w:t>
      </w:r>
      <w:r>
        <w:rPr>
          <w:rFonts w:hint="eastAsia"/>
        </w:rPr>
        <w:t>Trunk</w:t>
      </w:r>
      <w:r>
        <w:rPr>
          <w:rFonts w:hint="eastAsia"/>
        </w:rPr>
        <w:t>接口。</w:t>
      </w:r>
    </w:p>
    <w:p w14:paraId="3B7947F7" w14:textId="77777777" w:rsidR="00870A08" w:rsidRDefault="003A5418">
      <w:pPr>
        <w:ind w:firstLine="420"/>
      </w:pPr>
      <w:r>
        <w:rPr>
          <w:rFonts w:hint="eastAsia"/>
        </w:rPr>
        <w:t>将</w:t>
      </w:r>
      <w:r>
        <w:rPr>
          <w:rFonts w:hint="eastAsia"/>
        </w:rPr>
        <w:t>S2</w:t>
      </w:r>
      <w:r>
        <w:rPr>
          <w:rFonts w:hint="eastAsia"/>
        </w:rPr>
        <w:t>和</w:t>
      </w:r>
      <w:r>
        <w:rPr>
          <w:rFonts w:hint="eastAsia"/>
        </w:rPr>
        <w:t>S3</w:t>
      </w:r>
      <w:r>
        <w:rPr>
          <w:rFonts w:hint="eastAsia"/>
        </w:rPr>
        <w:t>的</w:t>
      </w:r>
      <w:r>
        <w:rPr>
          <w:rFonts w:hint="eastAsia"/>
        </w:rPr>
        <w:t>GE 0/0/2</w:t>
      </w:r>
      <w:r>
        <w:rPr>
          <w:rFonts w:hint="eastAsia"/>
        </w:rPr>
        <w:t>接口配置成为</w:t>
      </w:r>
      <w:r>
        <w:rPr>
          <w:rFonts w:hint="eastAsia"/>
        </w:rPr>
        <w:t>Trunk</w:t>
      </w:r>
      <w:r>
        <w:rPr>
          <w:rFonts w:hint="eastAsia"/>
        </w:rPr>
        <w:t>类型接口，并允许所有</w:t>
      </w:r>
      <w:r>
        <w:rPr>
          <w:rFonts w:hint="eastAsia"/>
        </w:rPr>
        <w:t>VLAN</w:t>
      </w:r>
      <w:r>
        <w:rPr>
          <w:rFonts w:hint="eastAsia"/>
        </w:rPr>
        <w:t>通过。</w:t>
      </w:r>
    </w:p>
    <w:p w14:paraId="36CAAB0B" w14:textId="77777777" w:rsidR="00870A08" w:rsidRDefault="003A5418">
      <w:pPr>
        <w:pStyle w:val="aff6"/>
      </w:pPr>
      <w:r>
        <w:t>[S</w:t>
      </w:r>
      <w:proofErr w:type="gramStart"/>
      <w:r>
        <w:rPr>
          <w:rFonts w:hint="eastAsia"/>
        </w:rPr>
        <w:t>2</w:t>
      </w:r>
      <w:r>
        <w:t>]interface</w:t>
      </w:r>
      <w:proofErr w:type="gramEnd"/>
      <w:r>
        <w:t xml:space="preserve"> </w:t>
      </w:r>
      <w:proofErr w:type="spellStart"/>
      <w:r>
        <w:t>GigabitEthernet</w:t>
      </w:r>
      <w:proofErr w:type="spellEnd"/>
      <w:r>
        <w:t xml:space="preserve"> 0/0/2</w:t>
      </w:r>
    </w:p>
    <w:p w14:paraId="18109672" w14:textId="77777777" w:rsidR="00870A08" w:rsidRDefault="003A5418">
      <w:pPr>
        <w:pStyle w:val="aff6"/>
      </w:pPr>
      <w:r>
        <w:t>[S</w:t>
      </w:r>
      <w:r>
        <w:rPr>
          <w:rFonts w:hint="eastAsia"/>
        </w:rPr>
        <w:t>2</w:t>
      </w:r>
      <w:r>
        <w:t>-GigabitEthernet0/0/</w:t>
      </w:r>
      <w:proofErr w:type="gramStart"/>
      <w:r>
        <w:t>2]port</w:t>
      </w:r>
      <w:proofErr w:type="gramEnd"/>
      <w:r>
        <w:t xml:space="preserve"> link-type trunk</w:t>
      </w:r>
    </w:p>
    <w:p w14:paraId="4F6857E6" w14:textId="77777777" w:rsidR="00870A08" w:rsidRDefault="003A5418">
      <w:pPr>
        <w:pStyle w:val="aff6"/>
      </w:pPr>
      <w:r>
        <w:t>[S</w:t>
      </w:r>
      <w:r>
        <w:rPr>
          <w:rFonts w:hint="eastAsia"/>
        </w:rPr>
        <w:t>2</w:t>
      </w:r>
      <w:r>
        <w:t>-GigabitEthernet0/0/</w:t>
      </w:r>
      <w:proofErr w:type="gramStart"/>
      <w:r>
        <w:t>2]port</w:t>
      </w:r>
      <w:proofErr w:type="gramEnd"/>
      <w:r>
        <w:t xml:space="preserve"> trunk allow-pass </w:t>
      </w:r>
      <w:proofErr w:type="spellStart"/>
      <w:r>
        <w:t>vlan</w:t>
      </w:r>
      <w:proofErr w:type="spellEnd"/>
      <w:r>
        <w:t xml:space="preserve"> all</w:t>
      </w:r>
    </w:p>
    <w:p w14:paraId="7100ED24" w14:textId="77777777" w:rsidR="00870A08" w:rsidRDefault="00870A08">
      <w:pPr>
        <w:pStyle w:val="aff6"/>
      </w:pPr>
    </w:p>
    <w:p w14:paraId="4B966F12" w14:textId="77777777" w:rsidR="00870A08" w:rsidRDefault="003A5418">
      <w:pPr>
        <w:pStyle w:val="aff6"/>
      </w:pPr>
      <w:r>
        <w:lastRenderedPageBreak/>
        <w:t>[S</w:t>
      </w:r>
      <w:proofErr w:type="gramStart"/>
      <w:r>
        <w:rPr>
          <w:rFonts w:hint="eastAsia"/>
        </w:rPr>
        <w:t>3</w:t>
      </w:r>
      <w:r>
        <w:t>]interface</w:t>
      </w:r>
      <w:proofErr w:type="gramEnd"/>
      <w:r>
        <w:t xml:space="preserve"> </w:t>
      </w:r>
      <w:proofErr w:type="spellStart"/>
      <w:r>
        <w:t>GigabitEthernet</w:t>
      </w:r>
      <w:proofErr w:type="spellEnd"/>
      <w:r>
        <w:t xml:space="preserve"> 0/0/2</w:t>
      </w:r>
    </w:p>
    <w:p w14:paraId="652FDC14" w14:textId="77777777" w:rsidR="00870A08" w:rsidRDefault="003A5418">
      <w:pPr>
        <w:pStyle w:val="aff6"/>
      </w:pPr>
      <w:r>
        <w:t>[S3-GigabitEthernet0/0/</w:t>
      </w:r>
      <w:proofErr w:type="gramStart"/>
      <w:r>
        <w:t>2]port</w:t>
      </w:r>
      <w:proofErr w:type="gramEnd"/>
      <w:r>
        <w:t xml:space="preserve"> link-type trunk</w:t>
      </w:r>
    </w:p>
    <w:p w14:paraId="781AE399" w14:textId="77777777" w:rsidR="00870A08" w:rsidRDefault="003A5418">
      <w:pPr>
        <w:pStyle w:val="aff6"/>
      </w:pPr>
      <w:r>
        <w:t>[S</w:t>
      </w:r>
      <w:r>
        <w:rPr>
          <w:rFonts w:hint="eastAsia"/>
        </w:rPr>
        <w:t>3</w:t>
      </w:r>
      <w:r>
        <w:t>-GigabitEthernet0/0/</w:t>
      </w:r>
      <w:proofErr w:type="gramStart"/>
      <w:r>
        <w:t>2]port</w:t>
      </w:r>
      <w:proofErr w:type="gramEnd"/>
      <w:r>
        <w:t xml:space="preserve"> trunk allow-pass </w:t>
      </w:r>
      <w:proofErr w:type="spellStart"/>
      <w:r>
        <w:t>vlan</w:t>
      </w:r>
      <w:proofErr w:type="spellEnd"/>
      <w:r>
        <w:t xml:space="preserve"> all</w:t>
      </w:r>
    </w:p>
    <w:p w14:paraId="3A9A59D8" w14:textId="77777777" w:rsidR="00870A08" w:rsidRDefault="00870A08">
      <w:pPr>
        <w:ind w:firstLineChars="0" w:firstLine="0"/>
      </w:pPr>
    </w:p>
    <w:p w14:paraId="4E7597A6" w14:textId="77777777" w:rsidR="00870A08" w:rsidRDefault="003A5418">
      <w:pPr>
        <w:ind w:firstLine="420"/>
      </w:pPr>
      <w:r>
        <w:rPr>
          <w:rFonts w:hint="eastAsia"/>
        </w:rPr>
        <w:t>在</w:t>
      </w:r>
      <w:r>
        <w:rPr>
          <w:rFonts w:hint="eastAsia"/>
        </w:rPr>
        <w:t>S1</w:t>
      </w:r>
      <w:r>
        <w:rPr>
          <w:rFonts w:hint="eastAsia"/>
        </w:rPr>
        <w:t>上创建</w:t>
      </w:r>
      <w:r>
        <w:rPr>
          <w:rFonts w:hint="eastAsia"/>
        </w:rPr>
        <w:t>VLAN 10</w:t>
      </w:r>
      <w:r>
        <w:rPr>
          <w:rFonts w:hint="eastAsia"/>
        </w:rPr>
        <w:t>、</w:t>
      </w:r>
      <w:r>
        <w:rPr>
          <w:rFonts w:hint="eastAsia"/>
        </w:rPr>
        <w:t>VLAN 20</w:t>
      </w:r>
      <w:r>
        <w:rPr>
          <w:rFonts w:hint="eastAsia"/>
        </w:rPr>
        <w:t>和</w:t>
      </w:r>
      <w:r>
        <w:rPr>
          <w:rFonts w:hint="eastAsia"/>
        </w:rPr>
        <w:t>VLAN 30</w:t>
      </w:r>
      <w:r>
        <w:rPr>
          <w:rFonts w:hint="eastAsia"/>
        </w:rPr>
        <w:t>，并配置</w:t>
      </w:r>
      <w:r>
        <w:rPr>
          <w:rFonts w:hint="eastAsia"/>
          <w:highlight w:val="yellow"/>
        </w:rPr>
        <w:t>交换机和路由器相连的接口为</w:t>
      </w:r>
      <w:r>
        <w:rPr>
          <w:rFonts w:hint="eastAsia"/>
          <w:highlight w:val="yellow"/>
        </w:rPr>
        <w:t>Trunk</w:t>
      </w:r>
      <w:r>
        <w:rPr>
          <w:rFonts w:hint="eastAsia"/>
        </w:rPr>
        <w:t>，允许所有</w:t>
      </w:r>
      <w:r>
        <w:rPr>
          <w:rFonts w:hint="eastAsia"/>
        </w:rPr>
        <w:t>VLAN</w:t>
      </w:r>
      <w:r>
        <w:rPr>
          <w:rFonts w:hint="eastAsia"/>
        </w:rPr>
        <w:t>通过。</w:t>
      </w:r>
    </w:p>
    <w:p w14:paraId="10478F87" w14:textId="77777777" w:rsidR="00870A08" w:rsidRDefault="003A5418">
      <w:pPr>
        <w:pStyle w:val="aff6"/>
      </w:pPr>
      <w:r>
        <w:t>[S</w:t>
      </w:r>
      <w:proofErr w:type="gramStart"/>
      <w:r>
        <w:t>1]</w:t>
      </w:r>
      <w:proofErr w:type="spellStart"/>
      <w:r>
        <w:t>vlan</w:t>
      </w:r>
      <w:proofErr w:type="spellEnd"/>
      <w:proofErr w:type="gramEnd"/>
      <w:r>
        <w:t xml:space="preserve"> </w:t>
      </w:r>
      <w:r>
        <w:rPr>
          <w:rFonts w:hint="eastAsia"/>
        </w:rPr>
        <w:t>1</w:t>
      </w:r>
      <w:r>
        <w:t>0</w:t>
      </w:r>
    </w:p>
    <w:p w14:paraId="2459E7D1" w14:textId="77777777" w:rsidR="00870A08" w:rsidRDefault="003A5418">
      <w:pPr>
        <w:pStyle w:val="aff6"/>
      </w:pPr>
      <w:r>
        <w:t>[S1</w:t>
      </w:r>
      <w:r>
        <w:rPr>
          <w:rFonts w:hint="eastAsia"/>
        </w:rPr>
        <w:t>-</w:t>
      </w:r>
      <w:r>
        <w:t>vlan</w:t>
      </w:r>
      <w:proofErr w:type="gramStart"/>
      <w:r>
        <w:rPr>
          <w:rFonts w:hint="eastAsia"/>
        </w:rPr>
        <w:t>1</w:t>
      </w:r>
      <w:r>
        <w:t>0]</w:t>
      </w:r>
      <w:proofErr w:type="spellStart"/>
      <w:r>
        <w:t>vlan</w:t>
      </w:r>
      <w:proofErr w:type="spellEnd"/>
      <w:proofErr w:type="gramEnd"/>
      <w:r>
        <w:t xml:space="preserve"> 20</w:t>
      </w:r>
    </w:p>
    <w:p w14:paraId="281EF220" w14:textId="77777777" w:rsidR="00870A08" w:rsidRDefault="003A5418">
      <w:pPr>
        <w:pStyle w:val="aff6"/>
      </w:pPr>
      <w:r>
        <w:t>[S1</w:t>
      </w:r>
      <w:r>
        <w:rPr>
          <w:rFonts w:hint="eastAsia"/>
        </w:rPr>
        <w:t>-</w:t>
      </w:r>
      <w:r>
        <w:t>vlan</w:t>
      </w:r>
      <w:proofErr w:type="gramStart"/>
      <w:r>
        <w:rPr>
          <w:rFonts w:hint="eastAsia"/>
        </w:rPr>
        <w:t>2</w:t>
      </w:r>
      <w:r>
        <w:t>0]</w:t>
      </w:r>
      <w:proofErr w:type="spellStart"/>
      <w:r>
        <w:t>vlan</w:t>
      </w:r>
      <w:proofErr w:type="spellEnd"/>
      <w:proofErr w:type="gramEnd"/>
      <w:r>
        <w:t xml:space="preserve"> 30</w:t>
      </w:r>
    </w:p>
    <w:p w14:paraId="463B8E1E" w14:textId="77777777" w:rsidR="00870A08" w:rsidRDefault="003A5418">
      <w:pPr>
        <w:pStyle w:val="aff6"/>
      </w:pPr>
      <w:r>
        <w:t>[S1</w:t>
      </w:r>
      <w:r>
        <w:rPr>
          <w:rFonts w:hint="eastAsia"/>
        </w:rPr>
        <w:t>-</w:t>
      </w:r>
      <w:r>
        <w:t>vlan</w:t>
      </w:r>
      <w:proofErr w:type="gramStart"/>
      <w:r>
        <w:rPr>
          <w:rFonts w:hint="eastAsia"/>
        </w:rPr>
        <w:t>3</w:t>
      </w:r>
      <w:r>
        <w:t>0]interface</w:t>
      </w:r>
      <w:proofErr w:type="gramEnd"/>
      <w:r>
        <w:t xml:space="preserve"> </w:t>
      </w:r>
      <w:proofErr w:type="spellStart"/>
      <w:r>
        <w:t>GigabitEthernet</w:t>
      </w:r>
      <w:proofErr w:type="spellEnd"/>
      <w:r>
        <w:t xml:space="preserve"> 0/0/2</w:t>
      </w:r>
    </w:p>
    <w:p w14:paraId="75C7DC3A" w14:textId="77777777" w:rsidR="00870A08" w:rsidRDefault="003A5418">
      <w:pPr>
        <w:pStyle w:val="aff6"/>
      </w:pPr>
      <w:r>
        <w:t>[S</w:t>
      </w:r>
      <w:r>
        <w:rPr>
          <w:rFonts w:hint="eastAsia"/>
        </w:rPr>
        <w:t>1</w:t>
      </w:r>
      <w:r>
        <w:t>-GigabitEthernet0/0/</w:t>
      </w:r>
      <w:proofErr w:type="gramStart"/>
      <w:r>
        <w:t>2]port</w:t>
      </w:r>
      <w:proofErr w:type="gramEnd"/>
      <w:r>
        <w:t xml:space="preserve"> link-type trunk</w:t>
      </w:r>
    </w:p>
    <w:p w14:paraId="0F589A47" w14:textId="77777777" w:rsidR="00870A08" w:rsidRDefault="003A5418">
      <w:pPr>
        <w:pStyle w:val="aff6"/>
      </w:pPr>
      <w:r>
        <w:t>[S</w:t>
      </w:r>
      <w:r>
        <w:rPr>
          <w:rFonts w:hint="eastAsia"/>
        </w:rPr>
        <w:t>1</w:t>
      </w:r>
      <w:r>
        <w:t xml:space="preserve">-GigabitEthernet0/0/2] port trunk allow-pass </w:t>
      </w:r>
      <w:proofErr w:type="spellStart"/>
      <w:r>
        <w:t>vlan</w:t>
      </w:r>
      <w:proofErr w:type="spellEnd"/>
      <w:r>
        <w:t xml:space="preserve"> all</w:t>
      </w:r>
    </w:p>
    <w:p w14:paraId="55235D59" w14:textId="77777777" w:rsidR="00870A08" w:rsidRDefault="003A5418">
      <w:pPr>
        <w:pStyle w:val="aff6"/>
      </w:pPr>
      <w:r>
        <w:t>[S</w:t>
      </w:r>
      <w:r>
        <w:rPr>
          <w:rFonts w:hint="eastAsia"/>
        </w:rPr>
        <w:t>1</w:t>
      </w:r>
      <w:r>
        <w:t>-GigabitEthernet0/0/</w:t>
      </w:r>
      <w:proofErr w:type="gramStart"/>
      <w:r>
        <w:t>2]interface</w:t>
      </w:r>
      <w:proofErr w:type="gramEnd"/>
      <w:r>
        <w:t xml:space="preserve"> </w:t>
      </w:r>
      <w:proofErr w:type="spellStart"/>
      <w:r>
        <w:t>GigabitEthernet</w:t>
      </w:r>
      <w:proofErr w:type="spellEnd"/>
      <w:r>
        <w:t xml:space="preserve"> 0/0/</w:t>
      </w:r>
      <w:r>
        <w:rPr>
          <w:rFonts w:hint="eastAsia"/>
        </w:rPr>
        <w:t>3</w:t>
      </w:r>
    </w:p>
    <w:p w14:paraId="48C10B14" w14:textId="77777777" w:rsidR="00870A08" w:rsidRDefault="003A5418">
      <w:pPr>
        <w:pStyle w:val="aff6"/>
      </w:pPr>
      <w:r>
        <w:t>[S</w:t>
      </w:r>
      <w:r>
        <w:rPr>
          <w:rFonts w:hint="eastAsia"/>
        </w:rPr>
        <w:t>1</w:t>
      </w:r>
      <w:r>
        <w:t>-GigabitEthernet0/0/</w:t>
      </w:r>
      <w:proofErr w:type="gramStart"/>
      <w:r>
        <w:rPr>
          <w:rFonts w:hint="eastAsia"/>
        </w:rPr>
        <w:t>3</w:t>
      </w:r>
      <w:r>
        <w:t>]port</w:t>
      </w:r>
      <w:proofErr w:type="gramEnd"/>
      <w:r>
        <w:t xml:space="preserve"> link-type trunk</w:t>
      </w:r>
    </w:p>
    <w:p w14:paraId="30D2DFC0" w14:textId="77777777" w:rsidR="00870A08" w:rsidRDefault="003A5418">
      <w:pPr>
        <w:pStyle w:val="aff6"/>
      </w:pPr>
      <w:r>
        <w:t>[S</w:t>
      </w:r>
      <w:r>
        <w:rPr>
          <w:rFonts w:hint="eastAsia"/>
        </w:rPr>
        <w:t>1</w:t>
      </w:r>
      <w:r>
        <w:t>-GigabitEthernet0/0/</w:t>
      </w:r>
      <w:r>
        <w:rPr>
          <w:rFonts w:hint="eastAsia"/>
        </w:rPr>
        <w:t>3</w:t>
      </w:r>
      <w:r>
        <w:t xml:space="preserve">] port trunk allow-pass </w:t>
      </w:r>
      <w:proofErr w:type="spellStart"/>
      <w:r>
        <w:t>vlan</w:t>
      </w:r>
      <w:proofErr w:type="spellEnd"/>
      <w:r>
        <w:t xml:space="preserve"> all</w:t>
      </w:r>
    </w:p>
    <w:p w14:paraId="24DE884B" w14:textId="77777777" w:rsidR="00870A08" w:rsidRDefault="003A5418">
      <w:pPr>
        <w:pStyle w:val="aff6"/>
      </w:pPr>
      <w:r>
        <w:t>[S</w:t>
      </w:r>
      <w:r>
        <w:rPr>
          <w:rFonts w:hint="eastAsia"/>
        </w:rPr>
        <w:t>1</w:t>
      </w:r>
      <w:r>
        <w:t>-GigabitEthernet0/0/</w:t>
      </w:r>
      <w:proofErr w:type="gramStart"/>
      <w:r>
        <w:rPr>
          <w:rFonts w:hint="eastAsia"/>
        </w:rPr>
        <w:t>3</w:t>
      </w:r>
      <w:r>
        <w:t>]interface</w:t>
      </w:r>
      <w:proofErr w:type="gramEnd"/>
      <w:r>
        <w:t xml:space="preserve"> </w:t>
      </w:r>
      <w:proofErr w:type="spellStart"/>
      <w:r>
        <w:t>GigabitEthernet</w:t>
      </w:r>
      <w:proofErr w:type="spellEnd"/>
      <w:r>
        <w:t xml:space="preserve"> 0/0/</w:t>
      </w:r>
      <w:r>
        <w:rPr>
          <w:rFonts w:hint="eastAsia"/>
        </w:rPr>
        <w:t>1</w:t>
      </w:r>
    </w:p>
    <w:p w14:paraId="081F59ED" w14:textId="77777777" w:rsidR="00870A08" w:rsidRDefault="003A5418">
      <w:pPr>
        <w:pStyle w:val="aff6"/>
      </w:pPr>
      <w:r>
        <w:t>[S</w:t>
      </w:r>
      <w:r>
        <w:rPr>
          <w:rFonts w:hint="eastAsia"/>
        </w:rPr>
        <w:t>1</w:t>
      </w:r>
      <w:r>
        <w:t>-GigabitEthernet0/0/</w:t>
      </w:r>
      <w:proofErr w:type="gramStart"/>
      <w:r>
        <w:rPr>
          <w:rFonts w:hint="eastAsia"/>
        </w:rPr>
        <w:t>1</w:t>
      </w:r>
      <w:r>
        <w:t>]port</w:t>
      </w:r>
      <w:proofErr w:type="gramEnd"/>
      <w:r>
        <w:t xml:space="preserve"> link-type trunk</w:t>
      </w:r>
    </w:p>
    <w:p w14:paraId="35C980D0" w14:textId="77777777" w:rsidR="00870A08" w:rsidRDefault="003A5418">
      <w:pPr>
        <w:pStyle w:val="aff6"/>
      </w:pPr>
      <w:r>
        <w:t>[S</w:t>
      </w:r>
      <w:r>
        <w:rPr>
          <w:rFonts w:hint="eastAsia"/>
        </w:rPr>
        <w:t>1</w:t>
      </w:r>
      <w:r>
        <w:t>-GigabitEthernet0/0/</w:t>
      </w:r>
      <w:r>
        <w:rPr>
          <w:rFonts w:hint="eastAsia"/>
        </w:rPr>
        <w:t>1</w:t>
      </w:r>
      <w:r>
        <w:t xml:space="preserve">] port trunk allow-pass </w:t>
      </w:r>
      <w:proofErr w:type="spellStart"/>
      <w:r>
        <w:t>vlan</w:t>
      </w:r>
      <w:proofErr w:type="spellEnd"/>
      <w:r>
        <w:t xml:space="preserve"> all</w:t>
      </w:r>
    </w:p>
    <w:p w14:paraId="0E5F6962" w14:textId="77777777" w:rsidR="00870A08" w:rsidRDefault="003A5418">
      <w:pPr>
        <w:pStyle w:val="2"/>
        <w:rPr>
          <w:rFonts w:ascii="微软雅黑" w:hAnsi="微软雅黑"/>
        </w:rPr>
      </w:pPr>
      <w:r>
        <w:rPr>
          <w:rFonts w:ascii="微软雅黑" w:hAnsi="微软雅黑" w:hint="eastAsia"/>
        </w:rPr>
        <w:t>配置路由器子接口和IP地址</w:t>
      </w:r>
    </w:p>
    <w:p w14:paraId="7D5A8274" w14:textId="77777777" w:rsidR="00870A08" w:rsidRDefault="003A5418">
      <w:pPr>
        <w:ind w:firstLine="420"/>
      </w:pPr>
      <w:r>
        <w:rPr>
          <w:rFonts w:hint="eastAsia"/>
        </w:rPr>
        <w:t>由于路由器</w:t>
      </w:r>
      <w:r>
        <w:rPr>
          <w:rFonts w:hint="eastAsia"/>
        </w:rPr>
        <w:t>R1</w:t>
      </w:r>
      <w:r>
        <w:rPr>
          <w:rFonts w:hint="eastAsia"/>
        </w:rPr>
        <w:t>只有一个实际的物理接口与交换机</w:t>
      </w:r>
      <w:r>
        <w:rPr>
          <w:rFonts w:hint="eastAsia"/>
        </w:rPr>
        <w:t>S1</w:t>
      </w:r>
      <w:r>
        <w:rPr>
          <w:rFonts w:hint="eastAsia"/>
        </w:rPr>
        <w:t>相连，可以在路由器上配置不同的逻辑子接口</w:t>
      </w:r>
      <w:proofErr w:type="gramStart"/>
      <w:r>
        <w:rPr>
          <w:rFonts w:hint="eastAsia"/>
        </w:rPr>
        <w:t>来作</w:t>
      </w:r>
      <w:proofErr w:type="gramEnd"/>
      <w:r>
        <w:rPr>
          <w:rFonts w:hint="eastAsia"/>
        </w:rPr>
        <w:t>为不同</w:t>
      </w:r>
      <w:r>
        <w:rPr>
          <w:rFonts w:hint="eastAsia"/>
        </w:rPr>
        <w:t>VLAN</w:t>
      </w:r>
      <w:r>
        <w:rPr>
          <w:rFonts w:hint="eastAsia"/>
        </w:rPr>
        <w:t>的网关，从而达到节省路由器接口的目的。</w:t>
      </w:r>
    </w:p>
    <w:p w14:paraId="144BA2A4" w14:textId="77777777" w:rsidR="00870A08" w:rsidRDefault="003A5418">
      <w:pPr>
        <w:ind w:firstLine="420"/>
      </w:pPr>
      <w:r>
        <w:rPr>
          <w:rFonts w:hint="eastAsia"/>
        </w:rPr>
        <w:t>在</w:t>
      </w:r>
      <w:r>
        <w:rPr>
          <w:rFonts w:hint="eastAsia"/>
        </w:rPr>
        <w:t>R1</w:t>
      </w:r>
      <w:r>
        <w:rPr>
          <w:rFonts w:hint="eastAsia"/>
        </w:rPr>
        <w:t>上创建子接口</w:t>
      </w:r>
      <w:r>
        <w:rPr>
          <w:rFonts w:hint="eastAsia"/>
        </w:rPr>
        <w:t>GE 0/0/1.1</w:t>
      </w:r>
      <w:r>
        <w:rPr>
          <w:rFonts w:hint="eastAsia"/>
        </w:rPr>
        <w:t>，配置</w:t>
      </w:r>
      <w:r>
        <w:rPr>
          <w:rFonts w:hint="eastAsia"/>
        </w:rPr>
        <w:t>IP</w:t>
      </w:r>
      <w:r>
        <w:rPr>
          <w:rFonts w:hint="eastAsia"/>
        </w:rPr>
        <w:t>地址</w:t>
      </w:r>
      <w:r>
        <w:rPr>
          <w:rFonts w:hint="eastAsia"/>
        </w:rPr>
        <w:t>10.1.1.254/24</w:t>
      </w:r>
      <w:r>
        <w:rPr>
          <w:rFonts w:hint="eastAsia"/>
        </w:rPr>
        <w:t>，作为人事部网关地址。</w:t>
      </w:r>
    </w:p>
    <w:p w14:paraId="34AB22DA"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0/0/1.1</w:t>
      </w:r>
    </w:p>
    <w:p w14:paraId="2464E4A8" w14:textId="77777777" w:rsidR="00870A08" w:rsidRDefault="003A5418">
      <w:pPr>
        <w:pStyle w:val="aff6"/>
      </w:pPr>
      <w:r>
        <w:t>[R1-GigabitEthernet0/0/1.</w:t>
      </w:r>
      <w:proofErr w:type="gramStart"/>
      <w:r>
        <w:t>1]</w:t>
      </w:r>
      <w:proofErr w:type="spellStart"/>
      <w:r>
        <w:t>ip</w:t>
      </w:r>
      <w:proofErr w:type="spellEnd"/>
      <w:proofErr w:type="gramEnd"/>
      <w:r>
        <w:t xml:space="preserve"> add</w:t>
      </w:r>
      <w:r>
        <w:rPr>
          <w:rFonts w:hint="eastAsia"/>
        </w:rPr>
        <w:t>ress</w:t>
      </w:r>
      <w:r>
        <w:t xml:space="preserve"> 10.1.1.254 24</w:t>
      </w:r>
    </w:p>
    <w:p w14:paraId="4DA4C43E" w14:textId="77777777" w:rsidR="00870A08" w:rsidRDefault="00870A08">
      <w:pPr>
        <w:pStyle w:val="aff6"/>
      </w:pPr>
    </w:p>
    <w:p w14:paraId="450955BD" w14:textId="77777777" w:rsidR="00870A08" w:rsidRDefault="003A5418">
      <w:pPr>
        <w:ind w:firstLine="420"/>
      </w:pPr>
      <w:r>
        <w:rPr>
          <w:rFonts w:hint="eastAsia"/>
        </w:rPr>
        <w:t>在</w:t>
      </w:r>
      <w:r>
        <w:rPr>
          <w:rFonts w:hint="eastAsia"/>
        </w:rPr>
        <w:t>R1</w:t>
      </w:r>
      <w:r>
        <w:rPr>
          <w:rFonts w:hint="eastAsia"/>
        </w:rPr>
        <w:t>上创建子接口</w:t>
      </w:r>
      <w:r>
        <w:rPr>
          <w:rFonts w:hint="eastAsia"/>
        </w:rPr>
        <w:t>GE 0/0/1.2</w:t>
      </w:r>
      <w:r>
        <w:rPr>
          <w:rFonts w:hint="eastAsia"/>
        </w:rPr>
        <w:t>，配置</w:t>
      </w:r>
      <w:r>
        <w:rPr>
          <w:rFonts w:hint="eastAsia"/>
        </w:rPr>
        <w:t>IP</w:t>
      </w:r>
      <w:r>
        <w:rPr>
          <w:rFonts w:hint="eastAsia"/>
        </w:rPr>
        <w:t>地址</w:t>
      </w:r>
      <w:r>
        <w:rPr>
          <w:rFonts w:hint="eastAsia"/>
        </w:rPr>
        <w:t>20.1.1.254/24</w:t>
      </w:r>
      <w:r>
        <w:rPr>
          <w:rFonts w:hint="eastAsia"/>
        </w:rPr>
        <w:t>，作为市场部网关地址。</w:t>
      </w:r>
    </w:p>
    <w:p w14:paraId="122B1DFD"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0/0/1.2</w:t>
      </w:r>
    </w:p>
    <w:p w14:paraId="1B2A1CB9" w14:textId="77777777" w:rsidR="00870A08" w:rsidRDefault="003A5418">
      <w:pPr>
        <w:pStyle w:val="aff6"/>
      </w:pPr>
      <w:r>
        <w:lastRenderedPageBreak/>
        <w:t>[R1-GigabitEthernet0/0/1.</w:t>
      </w:r>
      <w:proofErr w:type="gramStart"/>
      <w:r>
        <w:t>2]</w:t>
      </w:r>
      <w:proofErr w:type="spellStart"/>
      <w:r>
        <w:t>ip</w:t>
      </w:r>
      <w:proofErr w:type="spellEnd"/>
      <w:proofErr w:type="gramEnd"/>
      <w:r>
        <w:t xml:space="preserve"> add</w:t>
      </w:r>
      <w:r>
        <w:rPr>
          <w:rFonts w:hint="eastAsia"/>
        </w:rPr>
        <w:t>ress</w:t>
      </w:r>
      <w:r>
        <w:t xml:space="preserve"> 20.1.1.254 24</w:t>
      </w:r>
    </w:p>
    <w:p w14:paraId="399CA652" w14:textId="77777777" w:rsidR="00870A08" w:rsidRDefault="00870A08">
      <w:pPr>
        <w:pStyle w:val="aff6"/>
      </w:pPr>
    </w:p>
    <w:p w14:paraId="49A56BB5" w14:textId="77777777" w:rsidR="00870A08" w:rsidRDefault="003A5418">
      <w:pPr>
        <w:ind w:firstLine="420"/>
      </w:pPr>
      <w:r>
        <w:rPr>
          <w:rFonts w:hint="eastAsia"/>
        </w:rPr>
        <w:t>在</w:t>
      </w:r>
      <w:r>
        <w:rPr>
          <w:rFonts w:hint="eastAsia"/>
        </w:rPr>
        <w:t>R1</w:t>
      </w:r>
      <w:r>
        <w:rPr>
          <w:rFonts w:hint="eastAsia"/>
        </w:rPr>
        <w:t>上创建子接口</w:t>
      </w:r>
      <w:r>
        <w:rPr>
          <w:rFonts w:hint="eastAsia"/>
        </w:rPr>
        <w:t>GE 0/0/1.3</w:t>
      </w:r>
      <w:r>
        <w:rPr>
          <w:rFonts w:hint="eastAsia"/>
        </w:rPr>
        <w:t>，配置</w:t>
      </w:r>
      <w:r>
        <w:rPr>
          <w:rFonts w:hint="eastAsia"/>
        </w:rPr>
        <w:t>IP</w:t>
      </w:r>
      <w:r>
        <w:rPr>
          <w:rFonts w:hint="eastAsia"/>
        </w:rPr>
        <w:t>地址</w:t>
      </w:r>
      <w:r>
        <w:rPr>
          <w:rFonts w:hint="eastAsia"/>
        </w:rPr>
        <w:t>30.1.1.254/24</w:t>
      </w:r>
      <w:r>
        <w:rPr>
          <w:rFonts w:hint="eastAsia"/>
        </w:rPr>
        <w:t>，作为经理的网关地址。</w:t>
      </w:r>
    </w:p>
    <w:p w14:paraId="6A21E960" w14:textId="77777777" w:rsidR="00870A08" w:rsidRDefault="003A5418">
      <w:pPr>
        <w:pStyle w:val="aff6"/>
      </w:pPr>
      <w:r>
        <w:t>[R</w:t>
      </w:r>
      <w:proofErr w:type="gramStart"/>
      <w:r>
        <w:t>1]interface</w:t>
      </w:r>
      <w:proofErr w:type="gramEnd"/>
      <w:r>
        <w:t xml:space="preserve"> </w:t>
      </w:r>
      <w:bookmarkStart w:id="81" w:name="OLE_LINK38"/>
      <w:bookmarkStart w:id="82" w:name="OLE_LINK39"/>
      <w:proofErr w:type="spellStart"/>
      <w:r>
        <w:t>GigabitEthernet</w:t>
      </w:r>
      <w:proofErr w:type="spellEnd"/>
      <w:r>
        <w:t xml:space="preserve"> </w:t>
      </w:r>
      <w:bookmarkEnd w:id="81"/>
      <w:bookmarkEnd w:id="82"/>
      <w:r>
        <w:t>0/0/1.3</w:t>
      </w:r>
    </w:p>
    <w:p w14:paraId="3202F3EC" w14:textId="77777777" w:rsidR="00870A08" w:rsidRDefault="003A5418">
      <w:pPr>
        <w:pStyle w:val="aff6"/>
      </w:pPr>
      <w:r>
        <w:t>[R1-GigabitEthernet0/0/1.</w:t>
      </w:r>
      <w:proofErr w:type="gramStart"/>
      <w:r>
        <w:t>3]</w:t>
      </w:r>
      <w:proofErr w:type="spellStart"/>
      <w:r>
        <w:t>ip</w:t>
      </w:r>
      <w:proofErr w:type="spellEnd"/>
      <w:proofErr w:type="gramEnd"/>
      <w:r>
        <w:t xml:space="preserve"> add</w:t>
      </w:r>
      <w:r>
        <w:rPr>
          <w:rFonts w:hint="eastAsia"/>
        </w:rPr>
        <w:t>ress</w:t>
      </w:r>
      <w:r>
        <w:t xml:space="preserve"> 30.1.1.254 24</w:t>
      </w:r>
    </w:p>
    <w:p w14:paraId="36547BBA" w14:textId="77777777" w:rsidR="00870A08" w:rsidRDefault="00870A08">
      <w:pPr>
        <w:pStyle w:val="aff6"/>
      </w:pPr>
    </w:p>
    <w:p w14:paraId="621B63FD" w14:textId="77777777" w:rsidR="00870A08" w:rsidRDefault="003A5418">
      <w:pPr>
        <w:ind w:firstLine="420"/>
      </w:pPr>
      <w:r>
        <w:rPr>
          <w:rFonts w:hint="eastAsia"/>
        </w:rPr>
        <w:t>在</w:t>
      </w:r>
      <w:r>
        <w:rPr>
          <w:rFonts w:hint="eastAsia"/>
        </w:rPr>
        <w:t>PC-1</w:t>
      </w:r>
      <w:r>
        <w:rPr>
          <w:rFonts w:hint="eastAsia"/>
        </w:rPr>
        <w:t>，</w:t>
      </w:r>
      <w:r>
        <w:rPr>
          <w:rFonts w:hint="eastAsia"/>
        </w:rPr>
        <w:t>PC-2</w:t>
      </w:r>
      <w:r>
        <w:rPr>
          <w:rFonts w:hint="eastAsia"/>
        </w:rPr>
        <w:t>和</w:t>
      </w:r>
      <w:r>
        <w:rPr>
          <w:rFonts w:hint="eastAsia"/>
        </w:rPr>
        <w:t>PC-3</w:t>
      </w:r>
      <w:r>
        <w:rPr>
          <w:rFonts w:hint="eastAsia"/>
        </w:rPr>
        <w:t>上配置</w:t>
      </w:r>
      <w:r>
        <w:rPr>
          <w:rFonts w:hint="eastAsia"/>
        </w:rPr>
        <w:t>IP</w:t>
      </w:r>
      <w:r>
        <w:rPr>
          <w:rFonts w:hint="eastAsia"/>
        </w:rPr>
        <w:t>和相应的网关地址后，在</w:t>
      </w:r>
      <w:r>
        <w:rPr>
          <w:rFonts w:hint="eastAsia"/>
        </w:rPr>
        <w:t>PC-1</w:t>
      </w:r>
      <w:r>
        <w:rPr>
          <w:rFonts w:hint="eastAsia"/>
        </w:rPr>
        <w:t>上测试与</w:t>
      </w:r>
      <w:r>
        <w:rPr>
          <w:rFonts w:hint="eastAsia"/>
        </w:rPr>
        <w:t>PC-2</w:t>
      </w:r>
      <w:r>
        <w:rPr>
          <w:rFonts w:hint="eastAsia"/>
        </w:rPr>
        <w:t>和</w:t>
      </w:r>
      <w:r>
        <w:rPr>
          <w:rFonts w:hint="eastAsia"/>
        </w:rPr>
        <w:t>PC-3</w:t>
      </w:r>
      <w:r>
        <w:rPr>
          <w:rFonts w:hint="eastAsia"/>
        </w:rPr>
        <w:t>间的连通性。</w:t>
      </w:r>
    </w:p>
    <w:p w14:paraId="4FD7BD72" w14:textId="77777777" w:rsidR="00870A08" w:rsidRDefault="003A5418">
      <w:pPr>
        <w:pStyle w:val="aff6"/>
      </w:pPr>
      <w:r>
        <w:t>PC&gt;ping 20.1.1.1</w:t>
      </w:r>
    </w:p>
    <w:p w14:paraId="228BA4C5" w14:textId="77777777" w:rsidR="00870A08" w:rsidRDefault="003A5418">
      <w:pPr>
        <w:pStyle w:val="aff6"/>
      </w:pPr>
      <w:r>
        <w:t xml:space="preserve">Ping 20.1.1.1: 32 data bytes, Press </w:t>
      </w:r>
      <w:proofErr w:type="spellStart"/>
      <w:r>
        <w:t>Ctrl_C</w:t>
      </w:r>
      <w:proofErr w:type="spellEnd"/>
      <w:r>
        <w:t xml:space="preserve"> to break</w:t>
      </w:r>
    </w:p>
    <w:p w14:paraId="623CD1B0" w14:textId="77777777" w:rsidR="00870A08" w:rsidRDefault="003A5418">
      <w:pPr>
        <w:pStyle w:val="aff6"/>
      </w:pPr>
      <w:r>
        <w:t>From 10.1.1.1: Destination host unreachable</w:t>
      </w:r>
    </w:p>
    <w:p w14:paraId="524528A6" w14:textId="77777777" w:rsidR="00870A08" w:rsidRDefault="003A5418">
      <w:pPr>
        <w:pStyle w:val="aff6"/>
      </w:pPr>
      <w:r>
        <w:t>From 10.1.1.1: Destination host unreachable</w:t>
      </w:r>
    </w:p>
    <w:p w14:paraId="42354EBB" w14:textId="77777777" w:rsidR="00870A08" w:rsidRDefault="003A5418">
      <w:pPr>
        <w:pStyle w:val="aff6"/>
      </w:pPr>
      <w:r>
        <w:t>From 10.1.1.1: Destination host unreachable</w:t>
      </w:r>
    </w:p>
    <w:p w14:paraId="121A4164" w14:textId="77777777" w:rsidR="00870A08" w:rsidRDefault="003A5418">
      <w:pPr>
        <w:pStyle w:val="aff6"/>
      </w:pPr>
      <w:r>
        <w:t>From 10.1.1.1: Destination host unreachable</w:t>
      </w:r>
    </w:p>
    <w:p w14:paraId="144B4A8F" w14:textId="77777777" w:rsidR="00870A08" w:rsidRDefault="003A5418">
      <w:pPr>
        <w:pStyle w:val="aff6"/>
      </w:pPr>
      <w:r>
        <w:t>From 10.1.1.1: Destination host unreachable</w:t>
      </w:r>
    </w:p>
    <w:p w14:paraId="27781064" w14:textId="77777777" w:rsidR="00870A08" w:rsidRDefault="003A5418">
      <w:pPr>
        <w:pStyle w:val="aff6"/>
      </w:pPr>
      <w:r>
        <w:rPr>
          <w:rFonts w:hint="eastAsia"/>
        </w:rPr>
        <w:t>……</w:t>
      </w:r>
    </w:p>
    <w:p w14:paraId="441987E5" w14:textId="77777777" w:rsidR="00870A08" w:rsidRDefault="00870A08">
      <w:pPr>
        <w:pStyle w:val="aff6"/>
      </w:pPr>
    </w:p>
    <w:p w14:paraId="227F458B" w14:textId="77777777" w:rsidR="00870A08" w:rsidRDefault="003A5418">
      <w:pPr>
        <w:pStyle w:val="aff6"/>
      </w:pPr>
      <w:r>
        <w:t>PC&gt;ping 30.1.1.1</w:t>
      </w:r>
    </w:p>
    <w:p w14:paraId="079BA7D0" w14:textId="77777777" w:rsidR="00870A08" w:rsidRDefault="003A5418">
      <w:pPr>
        <w:pStyle w:val="aff6"/>
      </w:pPr>
      <w:r>
        <w:t xml:space="preserve">Ping 30.1.1.1: 32 data bytes, Press </w:t>
      </w:r>
      <w:proofErr w:type="spellStart"/>
      <w:r>
        <w:t>Ctrl_C</w:t>
      </w:r>
      <w:proofErr w:type="spellEnd"/>
      <w:r>
        <w:t xml:space="preserve"> to break</w:t>
      </w:r>
    </w:p>
    <w:p w14:paraId="79818085" w14:textId="77777777" w:rsidR="00870A08" w:rsidRDefault="003A5418">
      <w:pPr>
        <w:pStyle w:val="aff6"/>
      </w:pPr>
      <w:r>
        <w:t>From 10.1.1.1: Destination host unreachable</w:t>
      </w:r>
    </w:p>
    <w:p w14:paraId="782C63BA" w14:textId="77777777" w:rsidR="00870A08" w:rsidRDefault="003A5418">
      <w:pPr>
        <w:pStyle w:val="aff6"/>
      </w:pPr>
      <w:r>
        <w:t>From 10.1.1.1: Destination host unreachable</w:t>
      </w:r>
    </w:p>
    <w:p w14:paraId="59FAC8AF" w14:textId="77777777" w:rsidR="00870A08" w:rsidRDefault="003A5418">
      <w:pPr>
        <w:pStyle w:val="aff6"/>
      </w:pPr>
      <w:r>
        <w:t>From 10.1.1.1: Destination host unreachable</w:t>
      </w:r>
    </w:p>
    <w:p w14:paraId="04F1D3FE" w14:textId="77777777" w:rsidR="00870A08" w:rsidRDefault="003A5418">
      <w:pPr>
        <w:pStyle w:val="aff6"/>
      </w:pPr>
      <w:r>
        <w:t>From 10.1.1.1: Destination host unreachable</w:t>
      </w:r>
    </w:p>
    <w:p w14:paraId="4C5E78C3" w14:textId="77777777" w:rsidR="00870A08" w:rsidRDefault="003A5418">
      <w:pPr>
        <w:pStyle w:val="aff6"/>
      </w:pPr>
      <w:r>
        <w:t>From 10.1.1.1: Destination host unreachable</w:t>
      </w:r>
    </w:p>
    <w:p w14:paraId="5F4BA13C" w14:textId="77777777" w:rsidR="00870A08" w:rsidRDefault="003A5418">
      <w:pPr>
        <w:pStyle w:val="aff6"/>
      </w:pPr>
      <w:r>
        <w:rPr>
          <w:rFonts w:hint="eastAsia"/>
        </w:rPr>
        <w:t>……</w:t>
      </w:r>
    </w:p>
    <w:p w14:paraId="7375772D" w14:textId="77777777" w:rsidR="00870A08" w:rsidRDefault="00870A08">
      <w:pPr>
        <w:pStyle w:val="aff6"/>
      </w:pPr>
    </w:p>
    <w:p w14:paraId="7C69E744" w14:textId="77777777" w:rsidR="00870A08" w:rsidRDefault="003A5418">
      <w:pPr>
        <w:ind w:firstLine="420"/>
      </w:pPr>
      <w:r>
        <w:rPr>
          <w:rFonts w:hint="eastAsia"/>
        </w:rPr>
        <w:t>可以观察到，通信仍然无法建立。</w:t>
      </w:r>
    </w:p>
    <w:p w14:paraId="05DA0787" w14:textId="77777777" w:rsidR="00870A08" w:rsidRDefault="003A5418">
      <w:pPr>
        <w:pStyle w:val="2"/>
        <w:rPr>
          <w:rFonts w:ascii="微软雅黑" w:hAnsi="微软雅黑"/>
        </w:rPr>
      </w:pPr>
      <w:r>
        <w:rPr>
          <w:rFonts w:ascii="微软雅黑" w:hAnsi="微软雅黑" w:hint="eastAsia"/>
        </w:rPr>
        <w:lastRenderedPageBreak/>
        <w:t>配置路由器子接口封装VLAN</w:t>
      </w:r>
    </w:p>
    <w:p w14:paraId="185F8835" w14:textId="77777777" w:rsidR="00870A08" w:rsidRDefault="003A5418">
      <w:pPr>
        <w:ind w:firstLine="420"/>
      </w:pPr>
      <w:r>
        <w:rPr>
          <w:rFonts w:hint="eastAsia"/>
        </w:rPr>
        <w:t>虽然目前已经创建了不同的子接口，并配置了相关</w:t>
      </w:r>
      <w:r>
        <w:rPr>
          <w:rFonts w:hint="eastAsia"/>
        </w:rPr>
        <w:t>IP</w:t>
      </w:r>
      <w:r>
        <w:rPr>
          <w:rFonts w:hint="eastAsia"/>
        </w:rPr>
        <w:t>地址，但是仍然无法通信。是由于处于不同</w:t>
      </w:r>
      <w:r>
        <w:rPr>
          <w:rFonts w:hint="eastAsia"/>
        </w:rPr>
        <w:t>VLAN</w:t>
      </w:r>
      <w:r>
        <w:rPr>
          <w:rFonts w:hint="eastAsia"/>
        </w:rPr>
        <w:t>下，不同网段的</w:t>
      </w:r>
      <w:r>
        <w:rPr>
          <w:rFonts w:hint="eastAsia"/>
        </w:rPr>
        <w:t>PC</w:t>
      </w:r>
      <w:r>
        <w:rPr>
          <w:rFonts w:hint="eastAsia"/>
        </w:rPr>
        <w:t>间要实现互相通信，数据包必须通过路由器进行中转。由</w:t>
      </w:r>
      <w:r>
        <w:rPr>
          <w:rFonts w:hint="eastAsia"/>
        </w:rPr>
        <w:t>S1</w:t>
      </w:r>
      <w:r>
        <w:rPr>
          <w:rFonts w:hint="eastAsia"/>
        </w:rPr>
        <w:t>发送到</w:t>
      </w:r>
      <w:r>
        <w:rPr>
          <w:rFonts w:hint="eastAsia"/>
        </w:rPr>
        <w:t>R1</w:t>
      </w:r>
      <w:r>
        <w:rPr>
          <w:rFonts w:hint="eastAsia"/>
        </w:rPr>
        <w:t>的数据都加上了</w:t>
      </w:r>
      <w:r>
        <w:rPr>
          <w:rFonts w:hint="eastAsia"/>
        </w:rPr>
        <w:t>VLAN</w:t>
      </w:r>
      <w:r>
        <w:rPr>
          <w:rFonts w:hint="eastAsia"/>
        </w:rPr>
        <w:t>标签，而</w:t>
      </w:r>
      <w:r>
        <w:rPr>
          <w:rFonts w:hint="eastAsia"/>
          <w:highlight w:val="yellow"/>
        </w:rPr>
        <w:t>路由器作为三层设备，默认无法处理带了</w:t>
      </w:r>
      <w:r>
        <w:rPr>
          <w:rFonts w:hint="eastAsia"/>
          <w:highlight w:val="yellow"/>
        </w:rPr>
        <w:t>VLAN</w:t>
      </w:r>
      <w:r>
        <w:rPr>
          <w:rFonts w:hint="eastAsia"/>
          <w:highlight w:val="yellow"/>
        </w:rPr>
        <w:t>标签的数据包</w:t>
      </w:r>
      <w:r>
        <w:rPr>
          <w:rFonts w:hint="eastAsia"/>
        </w:rPr>
        <w:t>。因此需要在路由器上的子接口下配置对应</w:t>
      </w:r>
      <w:r>
        <w:rPr>
          <w:rFonts w:hint="eastAsia"/>
        </w:rPr>
        <w:t>VLAN</w:t>
      </w:r>
      <w:r>
        <w:rPr>
          <w:rFonts w:hint="eastAsia"/>
        </w:rPr>
        <w:t>的封装，使路由器能够识别和处理</w:t>
      </w:r>
      <w:r>
        <w:rPr>
          <w:rFonts w:hint="eastAsia"/>
        </w:rPr>
        <w:t>VLAN</w:t>
      </w:r>
      <w:r>
        <w:rPr>
          <w:rFonts w:hint="eastAsia"/>
        </w:rPr>
        <w:t>标签，包括剥离和封装</w:t>
      </w:r>
      <w:r>
        <w:rPr>
          <w:rFonts w:hint="eastAsia"/>
        </w:rPr>
        <w:t>VLAN</w:t>
      </w:r>
      <w:r>
        <w:rPr>
          <w:rFonts w:hint="eastAsia"/>
        </w:rPr>
        <w:t>标签。</w:t>
      </w:r>
    </w:p>
    <w:p w14:paraId="23F91BA4" w14:textId="77777777" w:rsidR="00870A08" w:rsidRDefault="003A5418">
      <w:pPr>
        <w:ind w:firstLine="420"/>
      </w:pPr>
      <w:r>
        <w:rPr>
          <w:rFonts w:hint="eastAsia"/>
        </w:rPr>
        <w:t>在</w:t>
      </w:r>
      <w:r>
        <w:rPr>
          <w:rFonts w:hint="eastAsia"/>
        </w:rPr>
        <w:t>R1</w:t>
      </w:r>
      <w:r>
        <w:rPr>
          <w:rFonts w:hint="eastAsia"/>
        </w:rPr>
        <w:t>的子接口</w:t>
      </w:r>
      <w:r>
        <w:rPr>
          <w:rFonts w:hint="eastAsia"/>
        </w:rPr>
        <w:t>GE 0/0/1.1</w:t>
      </w:r>
      <w:r>
        <w:rPr>
          <w:rFonts w:hint="eastAsia"/>
        </w:rPr>
        <w:t>上封装</w:t>
      </w:r>
      <w:r>
        <w:rPr>
          <w:rFonts w:hint="eastAsia"/>
        </w:rPr>
        <w:t>VLAN 10</w:t>
      </w:r>
      <w:r>
        <w:rPr>
          <w:rFonts w:hint="eastAsia"/>
        </w:rPr>
        <w:t>，在子接口</w:t>
      </w:r>
      <w:r>
        <w:rPr>
          <w:rFonts w:hint="eastAsia"/>
        </w:rPr>
        <w:t>GE 0/0/1.2</w:t>
      </w:r>
      <w:r>
        <w:rPr>
          <w:rFonts w:hint="eastAsia"/>
        </w:rPr>
        <w:t>上封装</w:t>
      </w:r>
      <w:r>
        <w:rPr>
          <w:rFonts w:hint="eastAsia"/>
        </w:rPr>
        <w:t>VLAN 20</w:t>
      </w:r>
      <w:r>
        <w:rPr>
          <w:rFonts w:hint="eastAsia"/>
        </w:rPr>
        <w:t>，在子接口</w:t>
      </w:r>
      <w:r>
        <w:rPr>
          <w:rFonts w:hint="eastAsia"/>
        </w:rPr>
        <w:t>GE 0/0/1.3</w:t>
      </w:r>
      <w:r>
        <w:rPr>
          <w:rFonts w:hint="eastAsia"/>
        </w:rPr>
        <w:t>上封装</w:t>
      </w:r>
      <w:r>
        <w:rPr>
          <w:rFonts w:hint="eastAsia"/>
        </w:rPr>
        <w:t>VLAN 30</w:t>
      </w:r>
      <w:r>
        <w:rPr>
          <w:rFonts w:hint="eastAsia"/>
        </w:rPr>
        <w:t>。并开启</w:t>
      </w:r>
      <w:r>
        <w:rPr>
          <w:rFonts w:hint="eastAsia"/>
          <w:highlight w:val="yellow"/>
        </w:rPr>
        <w:t>子接口的</w:t>
      </w:r>
      <w:r>
        <w:rPr>
          <w:rFonts w:hint="eastAsia"/>
          <w:highlight w:val="yellow"/>
        </w:rPr>
        <w:t>ARP</w:t>
      </w:r>
      <w:r>
        <w:rPr>
          <w:rFonts w:hint="eastAsia"/>
          <w:highlight w:val="yellow"/>
        </w:rPr>
        <w:t>广播功能</w:t>
      </w:r>
      <w:r>
        <w:rPr>
          <w:rFonts w:hint="eastAsia"/>
        </w:rPr>
        <w:t>。</w:t>
      </w:r>
    </w:p>
    <w:p w14:paraId="26A639DF" w14:textId="77777777" w:rsidR="00870A08" w:rsidRDefault="003A5418">
      <w:pPr>
        <w:ind w:firstLine="420"/>
      </w:pPr>
      <w:r>
        <w:rPr>
          <w:rFonts w:hint="eastAsia"/>
          <w:bCs/>
        </w:rPr>
        <w:t>使用</w:t>
      </w:r>
      <w:r>
        <w:rPr>
          <w:b/>
          <w:highlight w:val="yellow"/>
        </w:rPr>
        <w:t>dot1q termination vid(802.1Q)</w:t>
      </w:r>
      <w:r>
        <w:rPr>
          <w:rFonts w:hint="eastAsia"/>
        </w:rPr>
        <w:t>命令配置子接口对一层</w:t>
      </w:r>
      <w:r>
        <w:rPr>
          <w:rFonts w:hint="eastAsia"/>
        </w:rPr>
        <w:t>tag</w:t>
      </w:r>
      <w:r>
        <w:rPr>
          <w:rFonts w:hint="eastAsia"/>
        </w:rPr>
        <w:t>报文的终结功能。即配置该命令后，路由器子接口在接收带有</w:t>
      </w:r>
      <w:r>
        <w:rPr>
          <w:rFonts w:hint="eastAsia"/>
        </w:rPr>
        <w:t>VLAN tag</w:t>
      </w:r>
      <w:r>
        <w:rPr>
          <w:rFonts w:hint="eastAsia"/>
        </w:rPr>
        <w:t>的报文时，将剥掉</w:t>
      </w:r>
      <w:r>
        <w:rPr>
          <w:rFonts w:hint="eastAsia"/>
        </w:rPr>
        <w:t>tag</w:t>
      </w:r>
      <w:r>
        <w:rPr>
          <w:rFonts w:hint="eastAsia"/>
        </w:rPr>
        <w:t>进行三层转发，在发送报文时，会将与该子接口对应</w:t>
      </w:r>
      <w:r>
        <w:rPr>
          <w:rFonts w:hint="eastAsia"/>
        </w:rPr>
        <w:t>VLAN</w:t>
      </w:r>
      <w:r>
        <w:rPr>
          <w:rFonts w:hint="eastAsia"/>
        </w:rPr>
        <w:t>的</w:t>
      </w:r>
      <w:r>
        <w:rPr>
          <w:rFonts w:hint="eastAsia"/>
        </w:rPr>
        <w:t>VLAN tag</w:t>
      </w:r>
      <w:r>
        <w:rPr>
          <w:rFonts w:hint="eastAsia"/>
        </w:rPr>
        <w:t>添加到报文中。</w:t>
      </w:r>
    </w:p>
    <w:p w14:paraId="5206EAF0" w14:textId="77777777" w:rsidR="00870A08" w:rsidRDefault="003A5418">
      <w:pPr>
        <w:pStyle w:val="aff6"/>
      </w:pPr>
      <w:r>
        <w:t>[R1-GigabitEthernet0/0/</w:t>
      </w:r>
      <w:r>
        <w:rPr>
          <w:rFonts w:hint="eastAsia"/>
        </w:rPr>
        <w:t>1.1</w:t>
      </w:r>
      <w:r>
        <w:t>]</w:t>
      </w:r>
      <w:r>
        <w:rPr>
          <w:color w:val="FF0000"/>
        </w:rPr>
        <w:t>dot1q termination vid 10</w:t>
      </w:r>
    </w:p>
    <w:p w14:paraId="6E6FEB9A" w14:textId="77777777" w:rsidR="00870A08" w:rsidRDefault="00870A08">
      <w:pPr>
        <w:pStyle w:val="aff6"/>
      </w:pPr>
    </w:p>
    <w:p w14:paraId="56AE5ACB" w14:textId="1BDF4718" w:rsidR="00870A08" w:rsidRDefault="003A5418">
      <w:pPr>
        <w:ind w:firstLine="420"/>
      </w:pPr>
      <w:r>
        <w:rPr>
          <w:rFonts w:hint="eastAsia"/>
        </w:rPr>
        <w:t>使用</w:t>
      </w:r>
      <w:proofErr w:type="spellStart"/>
      <w:r>
        <w:rPr>
          <w:rFonts w:hint="eastAsia"/>
          <w:b/>
        </w:rPr>
        <w:t>arp</w:t>
      </w:r>
      <w:proofErr w:type="spellEnd"/>
      <w:r>
        <w:rPr>
          <w:rFonts w:hint="eastAsia"/>
          <w:b/>
        </w:rPr>
        <w:t xml:space="preserve"> broadcast enable</w:t>
      </w:r>
      <w:r>
        <w:rPr>
          <w:rFonts w:hint="eastAsia"/>
        </w:rPr>
        <w:t>命令开启子接口的</w:t>
      </w:r>
      <w:r>
        <w:rPr>
          <w:rFonts w:hint="eastAsia"/>
        </w:rPr>
        <w:t>ARP</w:t>
      </w:r>
      <w:r>
        <w:rPr>
          <w:rFonts w:hint="eastAsia"/>
        </w:rPr>
        <w:t>广播功能。如果</w:t>
      </w:r>
      <w:proofErr w:type="gramStart"/>
      <w:r>
        <w:rPr>
          <w:rFonts w:hint="eastAsia"/>
          <w:highlight w:val="yellow"/>
        </w:rPr>
        <w:t>不</w:t>
      </w:r>
      <w:proofErr w:type="gramEnd"/>
      <w:r>
        <w:rPr>
          <w:rFonts w:hint="eastAsia"/>
          <w:highlight w:val="yellow"/>
        </w:rPr>
        <w:t>配置命令，将会导致该子接口不发送携带有</w:t>
      </w:r>
      <w:r>
        <w:rPr>
          <w:rFonts w:hint="eastAsia"/>
          <w:highlight w:val="yellow"/>
        </w:rPr>
        <w:t>VLAN tag</w:t>
      </w:r>
      <w:r>
        <w:rPr>
          <w:rFonts w:hint="eastAsia"/>
          <w:highlight w:val="yellow"/>
        </w:rPr>
        <w:t>的报文</w:t>
      </w:r>
      <w:r w:rsidR="001D2A43">
        <w:rPr>
          <w:rFonts w:hint="eastAsia"/>
        </w:rPr>
        <w:t>(</w:t>
      </w:r>
      <w:r w:rsidR="001D2A43" w:rsidRPr="001D2A43">
        <w:rPr>
          <w:rFonts w:hint="eastAsia"/>
        </w:rPr>
        <w:t>如果没有配置该命令，接口不会主动发送</w:t>
      </w:r>
      <w:r w:rsidR="001D2A43" w:rsidRPr="001D2A43">
        <w:rPr>
          <w:rFonts w:hint="eastAsia"/>
        </w:rPr>
        <w:t>ARP</w:t>
      </w:r>
      <w:r w:rsidR="001D2A43" w:rsidRPr="001D2A43">
        <w:rPr>
          <w:rFonts w:hint="eastAsia"/>
        </w:rPr>
        <w:t>请求报文，导致无法主动学习</w:t>
      </w:r>
      <w:r w:rsidR="001D2A43" w:rsidRPr="001D2A43">
        <w:rPr>
          <w:rFonts w:hint="eastAsia"/>
        </w:rPr>
        <w:t>ARP</w:t>
      </w:r>
      <w:r w:rsidR="001D2A43" w:rsidRPr="001D2A43">
        <w:rPr>
          <w:rFonts w:hint="eastAsia"/>
        </w:rPr>
        <w:t>，获得</w:t>
      </w:r>
      <w:r w:rsidR="001D2A43" w:rsidRPr="001D2A43">
        <w:rPr>
          <w:rFonts w:hint="eastAsia"/>
        </w:rPr>
        <w:t>ARP</w:t>
      </w:r>
      <w:r w:rsidR="001D2A43" w:rsidRPr="001D2A43">
        <w:rPr>
          <w:rFonts w:hint="eastAsia"/>
        </w:rPr>
        <w:t>表项。</w:t>
      </w:r>
      <w:proofErr w:type="spellStart"/>
      <w:r w:rsidR="001D2A43" w:rsidRPr="001D2A43">
        <w:rPr>
          <w:rFonts w:hint="eastAsia"/>
          <w:b/>
          <w:bCs/>
        </w:rPr>
        <w:t>arp</w:t>
      </w:r>
      <w:proofErr w:type="spellEnd"/>
      <w:r w:rsidR="001D2A43" w:rsidRPr="001D2A43">
        <w:rPr>
          <w:rFonts w:hint="eastAsia"/>
          <w:b/>
          <w:bCs/>
        </w:rPr>
        <w:t xml:space="preserve"> broadcast enable</w:t>
      </w:r>
      <w:r w:rsidR="001D2A43" w:rsidRPr="001D2A43">
        <w:rPr>
          <w:rFonts w:hint="eastAsia"/>
        </w:rPr>
        <w:t>命令在</w:t>
      </w:r>
      <w:r w:rsidR="001D2A43" w:rsidRPr="001D2A43">
        <w:rPr>
          <w:rFonts w:hint="eastAsia"/>
        </w:rPr>
        <w:t>V200R003C00</w:t>
      </w:r>
      <w:proofErr w:type="gramStart"/>
      <w:r w:rsidR="001D2A43" w:rsidRPr="001D2A43">
        <w:rPr>
          <w:rFonts w:hint="eastAsia"/>
        </w:rPr>
        <w:t>及之前</w:t>
      </w:r>
      <w:proofErr w:type="gramEnd"/>
      <w:r w:rsidR="001D2A43" w:rsidRPr="001D2A43">
        <w:rPr>
          <w:rFonts w:hint="eastAsia"/>
        </w:rPr>
        <w:t>版本缺省处于未使能状态，在</w:t>
      </w:r>
      <w:r w:rsidR="001D2A43" w:rsidRPr="001D2A43">
        <w:rPr>
          <w:rFonts w:hint="eastAsia"/>
        </w:rPr>
        <w:t>V200R003C01</w:t>
      </w:r>
      <w:r w:rsidR="001D2A43" w:rsidRPr="001D2A43">
        <w:rPr>
          <w:rFonts w:hint="eastAsia"/>
        </w:rPr>
        <w:t>版本之后缺省处于使能状态。</w:t>
      </w:r>
      <w:r w:rsidR="001D2A43">
        <w:rPr>
          <w:rFonts w:hint="eastAsia"/>
        </w:rPr>
        <w:t>)</w:t>
      </w:r>
      <w:r>
        <w:rPr>
          <w:rFonts w:hint="eastAsia"/>
        </w:rPr>
        <w:t>。</w:t>
      </w:r>
    </w:p>
    <w:p w14:paraId="79DE14A7" w14:textId="77777777" w:rsidR="00870A08" w:rsidRDefault="003A5418">
      <w:pPr>
        <w:pStyle w:val="aff6"/>
      </w:pPr>
      <w:r>
        <w:t>[R1-GigabitEthernet0/0/</w:t>
      </w:r>
      <w:r>
        <w:rPr>
          <w:rFonts w:hint="eastAsia"/>
        </w:rPr>
        <w:t>1.</w:t>
      </w:r>
      <w:proofErr w:type="gramStart"/>
      <w:r>
        <w:rPr>
          <w:rFonts w:hint="eastAsia"/>
        </w:rPr>
        <w:t>1</w:t>
      </w:r>
      <w:r>
        <w:t>]</w:t>
      </w:r>
      <w:proofErr w:type="spellStart"/>
      <w:r>
        <w:t>arp</w:t>
      </w:r>
      <w:proofErr w:type="spellEnd"/>
      <w:proofErr w:type="gramEnd"/>
      <w:r>
        <w:t xml:space="preserve"> broadcast enable</w:t>
      </w:r>
    </w:p>
    <w:p w14:paraId="57CB54FC" w14:textId="77777777" w:rsidR="00870A08" w:rsidRDefault="00870A08">
      <w:pPr>
        <w:pStyle w:val="aff6"/>
      </w:pPr>
    </w:p>
    <w:p w14:paraId="2E882D60" w14:textId="77777777" w:rsidR="00870A08" w:rsidRDefault="003A5418">
      <w:pPr>
        <w:ind w:firstLine="420"/>
      </w:pPr>
      <w:r>
        <w:rPr>
          <w:rFonts w:hint="eastAsia"/>
        </w:rPr>
        <w:t>同理配置</w:t>
      </w:r>
      <w:r>
        <w:rPr>
          <w:rFonts w:hint="eastAsia"/>
        </w:rPr>
        <w:t>R1</w:t>
      </w:r>
      <w:r>
        <w:rPr>
          <w:rFonts w:hint="eastAsia"/>
        </w:rPr>
        <w:t>的子接口</w:t>
      </w:r>
      <w:r>
        <w:rPr>
          <w:rFonts w:hint="eastAsia"/>
        </w:rPr>
        <w:t>GE 0/0/1.2</w:t>
      </w:r>
      <w:r>
        <w:rPr>
          <w:rFonts w:hint="eastAsia"/>
        </w:rPr>
        <w:t>和</w:t>
      </w:r>
      <w:r>
        <w:rPr>
          <w:rFonts w:hint="eastAsia"/>
        </w:rPr>
        <w:t>GE 0/0/1/.3</w:t>
      </w:r>
      <w:r>
        <w:rPr>
          <w:rFonts w:hint="eastAsia"/>
        </w:rPr>
        <w:t>。</w:t>
      </w:r>
    </w:p>
    <w:p w14:paraId="39418FF2" w14:textId="77777777" w:rsidR="00870A08" w:rsidRDefault="003A5418">
      <w:pPr>
        <w:pStyle w:val="aff6"/>
      </w:pPr>
      <w:r>
        <w:t>[R</w:t>
      </w:r>
      <w:proofErr w:type="gramStart"/>
      <w:r>
        <w:t>1]interface</w:t>
      </w:r>
      <w:proofErr w:type="gramEnd"/>
      <w:r>
        <w:t xml:space="preserve"> GigabitEthernet0/0/</w:t>
      </w:r>
      <w:r>
        <w:rPr>
          <w:rFonts w:hint="eastAsia"/>
        </w:rPr>
        <w:t>1.2</w:t>
      </w:r>
    </w:p>
    <w:p w14:paraId="233C091D" w14:textId="77777777" w:rsidR="00870A08" w:rsidRDefault="003A5418">
      <w:pPr>
        <w:pStyle w:val="aff6"/>
      </w:pPr>
      <w:r>
        <w:t>[R1-GigabitEthernet0/0/</w:t>
      </w:r>
      <w:r>
        <w:rPr>
          <w:rFonts w:hint="eastAsia"/>
        </w:rPr>
        <w:t>1.2</w:t>
      </w:r>
      <w:r>
        <w:t xml:space="preserve">]dot1q termination vid </w:t>
      </w:r>
      <w:r>
        <w:rPr>
          <w:rFonts w:hint="eastAsia"/>
        </w:rPr>
        <w:t>2</w:t>
      </w:r>
      <w:r>
        <w:t>0</w:t>
      </w:r>
    </w:p>
    <w:p w14:paraId="51365AFA" w14:textId="77777777" w:rsidR="00870A08" w:rsidRDefault="003A5418">
      <w:pPr>
        <w:pStyle w:val="aff6"/>
      </w:pPr>
      <w:r>
        <w:t>[R1-GigabitEthernet0/0/</w:t>
      </w:r>
      <w:r>
        <w:rPr>
          <w:rFonts w:hint="eastAsia"/>
        </w:rPr>
        <w:t>1.</w:t>
      </w:r>
      <w:proofErr w:type="gramStart"/>
      <w:r>
        <w:rPr>
          <w:rFonts w:hint="eastAsia"/>
        </w:rPr>
        <w:t>2</w:t>
      </w:r>
      <w:r>
        <w:t>]</w:t>
      </w:r>
      <w:proofErr w:type="spellStart"/>
      <w:r>
        <w:t>arp</w:t>
      </w:r>
      <w:proofErr w:type="spellEnd"/>
      <w:proofErr w:type="gramEnd"/>
      <w:r>
        <w:t xml:space="preserve"> broadcast enable</w:t>
      </w:r>
    </w:p>
    <w:p w14:paraId="2D4D0090" w14:textId="77777777" w:rsidR="00870A08" w:rsidRDefault="003A5418">
      <w:pPr>
        <w:pStyle w:val="aff6"/>
      </w:pPr>
      <w:r>
        <w:t>[R1-GigabitEthernet0/0/</w:t>
      </w:r>
      <w:r>
        <w:rPr>
          <w:rFonts w:hint="eastAsia"/>
        </w:rPr>
        <w:t>1.</w:t>
      </w:r>
      <w:proofErr w:type="gramStart"/>
      <w:r>
        <w:rPr>
          <w:rFonts w:hint="eastAsia"/>
        </w:rPr>
        <w:t>2</w:t>
      </w:r>
      <w:r>
        <w:t>]interface</w:t>
      </w:r>
      <w:proofErr w:type="gramEnd"/>
      <w:r>
        <w:t xml:space="preserve"> Ethernet0/0/</w:t>
      </w:r>
      <w:r>
        <w:rPr>
          <w:rFonts w:hint="eastAsia"/>
        </w:rPr>
        <w:t>1.3</w:t>
      </w:r>
    </w:p>
    <w:p w14:paraId="7E1B62AF" w14:textId="77777777" w:rsidR="00870A08" w:rsidRDefault="003A5418">
      <w:pPr>
        <w:pStyle w:val="aff6"/>
      </w:pPr>
      <w:r>
        <w:t>[R1-GigabitEthernet0/0/</w:t>
      </w:r>
      <w:r>
        <w:rPr>
          <w:rFonts w:hint="eastAsia"/>
        </w:rPr>
        <w:t>1.3</w:t>
      </w:r>
      <w:r>
        <w:t xml:space="preserve">]dot1q termination vid </w:t>
      </w:r>
      <w:r>
        <w:rPr>
          <w:rFonts w:hint="eastAsia"/>
        </w:rPr>
        <w:t>3</w:t>
      </w:r>
      <w:r>
        <w:t>0</w:t>
      </w:r>
    </w:p>
    <w:p w14:paraId="7BA5D3A0" w14:textId="77777777" w:rsidR="00870A08" w:rsidRDefault="003A5418">
      <w:pPr>
        <w:pStyle w:val="aff6"/>
      </w:pPr>
      <w:r>
        <w:t>[R1-GigabitEthernet0/0/</w:t>
      </w:r>
      <w:r>
        <w:rPr>
          <w:rFonts w:hint="eastAsia"/>
        </w:rPr>
        <w:t>1.</w:t>
      </w:r>
      <w:proofErr w:type="gramStart"/>
      <w:r>
        <w:rPr>
          <w:rFonts w:hint="eastAsia"/>
        </w:rPr>
        <w:t>3</w:t>
      </w:r>
      <w:r>
        <w:t>]</w:t>
      </w:r>
      <w:proofErr w:type="spellStart"/>
      <w:r>
        <w:t>arp</w:t>
      </w:r>
      <w:proofErr w:type="spellEnd"/>
      <w:proofErr w:type="gramEnd"/>
      <w:r>
        <w:t xml:space="preserve"> broadcast enable</w:t>
      </w:r>
    </w:p>
    <w:p w14:paraId="23B48B4D" w14:textId="77777777" w:rsidR="00870A08" w:rsidRDefault="00870A08">
      <w:pPr>
        <w:pStyle w:val="aff6"/>
      </w:pPr>
    </w:p>
    <w:p w14:paraId="6050CB48" w14:textId="77777777" w:rsidR="00870A08" w:rsidRDefault="003A5418">
      <w:pPr>
        <w:ind w:firstLine="420"/>
      </w:pPr>
      <w:r>
        <w:rPr>
          <w:rFonts w:hint="eastAsia"/>
        </w:rPr>
        <w:t>配置完成后，在路由器</w:t>
      </w:r>
      <w:r>
        <w:rPr>
          <w:rFonts w:hint="eastAsia"/>
        </w:rPr>
        <w:t>R1</w:t>
      </w:r>
      <w:r>
        <w:rPr>
          <w:rFonts w:hint="eastAsia"/>
        </w:rPr>
        <w:t>上查看接口状态。</w:t>
      </w:r>
    </w:p>
    <w:p w14:paraId="16937FD8" w14:textId="77777777" w:rsidR="00870A08" w:rsidRDefault="003A5418">
      <w:pPr>
        <w:pStyle w:val="aff6"/>
      </w:pPr>
      <w:r>
        <w:lastRenderedPageBreak/>
        <w:t>[R</w:t>
      </w:r>
      <w:proofErr w:type="gramStart"/>
      <w:r>
        <w:t>1]display</w:t>
      </w:r>
      <w:proofErr w:type="gramEnd"/>
      <w:r>
        <w:t xml:space="preserve"> </w:t>
      </w:r>
      <w:proofErr w:type="spellStart"/>
      <w:r>
        <w:t>ip</w:t>
      </w:r>
      <w:proofErr w:type="spellEnd"/>
      <w:r>
        <w:t xml:space="preserve"> inter</w:t>
      </w:r>
      <w:r>
        <w:rPr>
          <w:rFonts w:hint="eastAsia"/>
        </w:rPr>
        <w:t>face</w:t>
      </w:r>
      <w:r>
        <w:t xml:space="preserve"> br</w:t>
      </w:r>
      <w:r>
        <w:rPr>
          <w:rFonts w:hint="eastAsia"/>
        </w:rPr>
        <w:t>ief</w:t>
      </w:r>
    </w:p>
    <w:p w14:paraId="339C5085" w14:textId="77777777" w:rsidR="00870A08" w:rsidRDefault="003A5418">
      <w:pPr>
        <w:pStyle w:val="aff6"/>
      </w:pPr>
      <w:r>
        <w:t>*</w:t>
      </w:r>
      <w:proofErr w:type="gramStart"/>
      <w:r>
        <w:t>down</w:t>
      </w:r>
      <w:proofErr w:type="gramEnd"/>
      <w:r>
        <w:t>: administratively down</w:t>
      </w:r>
    </w:p>
    <w:p w14:paraId="0EC9C9FF" w14:textId="77777777" w:rsidR="00870A08" w:rsidRDefault="003A5418">
      <w:pPr>
        <w:pStyle w:val="aff6"/>
      </w:pPr>
      <w:r>
        <w:rPr>
          <w:rFonts w:hint="eastAsia"/>
        </w:rPr>
        <w:t>……</w:t>
      </w:r>
    </w:p>
    <w:p w14:paraId="6E5700A5" w14:textId="77777777" w:rsidR="00870A08" w:rsidRDefault="003A5418">
      <w:pPr>
        <w:pStyle w:val="aff6"/>
      </w:pPr>
      <w:r>
        <w:t xml:space="preserve">Interface                         IP Address/Mask      Physical   Protocol  </w:t>
      </w:r>
    </w:p>
    <w:p w14:paraId="1AC09EF3" w14:textId="77777777" w:rsidR="00870A08" w:rsidRDefault="003A5418">
      <w:pPr>
        <w:pStyle w:val="aff6"/>
      </w:pPr>
      <w:r>
        <w:t xml:space="preserve">GigabitEthernet0/0/0              unassigned           down       </w:t>
      </w:r>
      <w:proofErr w:type="spellStart"/>
      <w:r>
        <w:t>down</w:t>
      </w:r>
      <w:proofErr w:type="spellEnd"/>
      <w:r>
        <w:t xml:space="preserve">      </w:t>
      </w:r>
    </w:p>
    <w:p w14:paraId="6A9E7E0E" w14:textId="77777777" w:rsidR="00870A08" w:rsidRDefault="003A5418">
      <w:pPr>
        <w:pStyle w:val="aff6"/>
      </w:pPr>
      <w:r>
        <w:t xml:space="preserve">GigabitEthernet0/0/1              unassigned           up         down      </w:t>
      </w:r>
    </w:p>
    <w:p w14:paraId="5D56DE9D" w14:textId="77777777" w:rsidR="00870A08" w:rsidRDefault="003A5418">
      <w:pPr>
        <w:pStyle w:val="aff6"/>
        <w:rPr>
          <w:shd w:val="pct10" w:color="auto" w:fill="FFFFFF"/>
        </w:rPr>
      </w:pPr>
      <w:r>
        <w:rPr>
          <w:shd w:val="pct10" w:color="auto" w:fill="FFFFFF"/>
        </w:rPr>
        <w:t xml:space="preserve">GigabitEthernet0/0/1.1            10.1.1.254/24        up         </w:t>
      </w:r>
      <w:proofErr w:type="spellStart"/>
      <w:r>
        <w:rPr>
          <w:shd w:val="pct10" w:color="auto" w:fill="FFFFFF"/>
        </w:rPr>
        <w:t>up</w:t>
      </w:r>
      <w:proofErr w:type="spellEnd"/>
      <w:r>
        <w:rPr>
          <w:shd w:val="pct10" w:color="auto" w:fill="FFFFFF"/>
        </w:rPr>
        <w:t xml:space="preserve">        </w:t>
      </w:r>
    </w:p>
    <w:p w14:paraId="68A70CB7" w14:textId="77777777" w:rsidR="00870A08" w:rsidRDefault="003A5418">
      <w:pPr>
        <w:pStyle w:val="aff6"/>
        <w:rPr>
          <w:shd w:val="pct10" w:color="auto" w:fill="FFFFFF"/>
        </w:rPr>
      </w:pPr>
      <w:r>
        <w:rPr>
          <w:shd w:val="pct10" w:color="auto" w:fill="FFFFFF"/>
        </w:rPr>
        <w:t xml:space="preserve">GigabitEthernet0/0/1.2            20.1.1.254/24        up         </w:t>
      </w:r>
      <w:proofErr w:type="spellStart"/>
      <w:r>
        <w:rPr>
          <w:shd w:val="pct10" w:color="auto" w:fill="FFFFFF"/>
        </w:rPr>
        <w:t>up</w:t>
      </w:r>
      <w:proofErr w:type="spellEnd"/>
      <w:r>
        <w:rPr>
          <w:shd w:val="pct10" w:color="auto" w:fill="FFFFFF"/>
        </w:rPr>
        <w:t xml:space="preserve">        </w:t>
      </w:r>
    </w:p>
    <w:p w14:paraId="6B9FC6F5" w14:textId="77777777" w:rsidR="00870A08" w:rsidRDefault="003A5418">
      <w:pPr>
        <w:pStyle w:val="aff6"/>
        <w:rPr>
          <w:shd w:val="pct10" w:color="auto" w:fill="FFFFFF"/>
        </w:rPr>
      </w:pPr>
      <w:r>
        <w:rPr>
          <w:shd w:val="pct10" w:color="auto" w:fill="FFFFFF"/>
        </w:rPr>
        <w:t xml:space="preserve">GigabitEthernet0/0/1.3            30.1.1.254/24        up         </w:t>
      </w:r>
      <w:proofErr w:type="spellStart"/>
      <w:r>
        <w:rPr>
          <w:shd w:val="pct10" w:color="auto" w:fill="FFFFFF"/>
        </w:rPr>
        <w:t>up</w:t>
      </w:r>
      <w:proofErr w:type="spellEnd"/>
      <w:r>
        <w:rPr>
          <w:shd w:val="pct10" w:color="auto" w:fill="FFFFFF"/>
        </w:rPr>
        <w:t xml:space="preserve">        </w:t>
      </w:r>
    </w:p>
    <w:p w14:paraId="6BA09638" w14:textId="77777777" w:rsidR="00870A08" w:rsidRDefault="003A5418">
      <w:pPr>
        <w:pStyle w:val="aff6"/>
      </w:pPr>
      <w:r>
        <w:t xml:space="preserve">NULL0                          </w:t>
      </w:r>
      <w:r>
        <w:rPr>
          <w:rFonts w:hint="eastAsia"/>
        </w:rPr>
        <w:t xml:space="preserve">    </w:t>
      </w:r>
      <w:r>
        <w:t xml:space="preserve">   unassigned           up         up(s)</w:t>
      </w:r>
    </w:p>
    <w:p w14:paraId="0AAFCDDF" w14:textId="77777777" w:rsidR="00870A08" w:rsidRDefault="00870A08">
      <w:pPr>
        <w:pStyle w:val="aff6"/>
      </w:pPr>
    </w:p>
    <w:p w14:paraId="15798A4E" w14:textId="77777777" w:rsidR="00870A08" w:rsidRDefault="003A5418">
      <w:pPr>
        <w:ind w:firstLine="420"/>
      </w:pPr>
      <w:r>
        <w:rPr>
          <w:rFonts w:hint="eastAsia"/>
        </w:rPr>
        <w:t>可以观察到，三个子接口的物理状态和协议状态都正常。</w:t>
      </w:r>
    </w:p>
    <w:p w14:paraId="72BB7ED7" w14:textId="77777777" w:rsidR="00870A08" w:rsidRDefault="003A5418">
      <w:pPr>
        <w:ind w:firstLine="420"/>
      </w:pPr>
      <w:r>
        <w:rPr>
          <w:rFonts w:hint="eastAsia"/>
        </w:rPr>
        <w:t>查看路由器</w:t>
      </w:r>
      <w:r>
        <w:rPr>
          <w:rFonts w:hint="eastAsia"/>
        </w:rPr>
        <w:t>R1</w:t>
      </w:r>
      <w:r>
        <w:rPr>
          <w:rFonts w:hint="eastAsia"/>
        </w:rPr>
        <w:t>的路由表。</w:t>
      </w:r>
    </w:p>
    <w:p w14:paraId="1DFDFA44"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3376B56E" w14:textId="77777777" w:rsidR="00870A08" w:rsidRDefault="003A5418">
      <w:pPr>
        <w:pStyle w:val="aff6"/>
      </w:pPr>
      <w:r>
        <w:t>Route Flags: R - relay, D - download to fib</w:t>
      </w:r>
    </w:p>
    <w:p w14:paraId="6C1B15AC" w14:textId="77777777" w:rsidR="00870A08" w:rsidRDefault="003A5418">
      <w:pPr>
        <w:pStyle w:val="aff6"/>
      </w:pPr>
      <w:r>
        <w:t>----------------------------------------------------------------------------</w:t>
      </w:r>
    </w:p>
    <w:p w14:paraId="661B6A15" w14:textId="77777777" w:rsidR="00870A08" w:rsidRDefault="003A5418">
      <w:pPr>
        <w:pStyle w:val="aff6"/>
      </w:pPr>
      <w:r>
        <w:t>Routing Tables: Public</w:t>
      </w:r>
    </w:p>
    <w:p w14:paraId="44C1988C" w14:textId="77777777" w:rsidR="00870A08" w:rsidRDefault="003A5418">
      <w:pPr>
        <w:pStyle w:val="aff6"/>
      </w:pPr>
      <w:r>
        <w:t xml:space="preserve">         </w:t>
      </w:r>
      <w:proofErr w:type="gramStart"/>
      <w:r>
        <w:t>Destinations :</w:t>
      </w:r>
      <w:proofErr w:type="gramEnd"/>
      <w:r>
        <w:t xml:space="preserve"> 13       Routes : 13       </w:t>
      </w:r>
    </w:p>
    <w:p w14:paraId="5206026F"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B98326B" w14:textId="77777777" w:rsidR="00870A08" w:rsidRDefault="003A5418">
      <w:pPr>
        <w:pStyle w:val="aff6"/>
        <w:rPr>
          <w:shd w:val="pct10" w:color="auto" w:fill="FFFFFF"/>
        </w:rPr>
      </w:pPr>
      <w:r>
        <w:rPr>
          <w:shd w:val="pct10" w:color="auto" w:fill="FFFFFF"/>
        </w:rPr>
        <w:t>10.1.1.0/</w:t>
      </w:r>
      <w:proofErr w:type="gramStart"/>
      <w:r>
        <w:rPr>
          <w:shd w:val="pct10" w:color="auto" w:fill="FFFFFF"/>
        </w:rPr>
        <w:t>24  Direct</w:t>
      </w:r>
      <w:proofErr w:type="gramEnd"/>
      <w:r>
        <w:rPr>
          <w:shd w:val="pct10" w:color="auto" w:fill="FFFFFF"/>
        </w:rPr>
        <w:t xml:space="preserve">  0    0           D   10.1.1.254      GigabitEthernet0/0/1.1</w:t>
      </w:r>
    </w:p>
    <w:p w14:paraId="28D30166" w14:textId="77777777" w:rsidR="00870A08" w:rsidRDefault="003A5418">
      <w:pPr>
        <w:pStyle w:val="aff6"/>
      </w:pPr>
      <w:r>
        <w:rPr>
          <w:rFonts w:hint="eastAsia"/>
        </w:rPr>
        <w:t>1</w:t>
      </w:r>
      <w:r>
        <w:t>0.1.1.254/</w:t>
      </w:r>
      <w:proofErr w:type="gramStart"/>
      <w:r>
        <w:t>32  Direct</w:t>
      </w:r>
      <w:proofErr w:type="gramEnd"/>
      <w:r>
        <w:t xml:space="preserve">  0    0        </w:t>
      </w:r>
      <w:r>
        <w:rPr>
          <w:rFonts w:hint="eastAsia"/>
        </w:rPr>
        <w:t xml:space="preserve"> </w:t>
      </w:r>
      <w:r>
        <w:t>D   127.0.0.1       GigabitEthernet0/0/1.1</w:t>
      </w:r>
    </w:p>
    <w:p w14:paraId="41E96751" w14:textId="77777777" w:rsidR="00870A08" w:rsidRDefault="003A5418">
      <w:pPr>
        <w:pStyle w:val="aff6"/>
      </w:pPr>
      <w:r>
        <w:t>10.1.1.255/</w:t>
      </w:r>
      <w:proofErr w:type="gramStart"/>
      <w:r>
        <w:t>32  Direct</w:t>
      </w:r>
      <w:proofErr w:type="gramEnd"/>
      <w:r>
        <w:t xml:space="preserve">  0    0         D   127.0.0.1       GigabitEthernet0/0/1.1</w:t>
      </w:r>
    </w:p>
    <w:p w14:paraId="322D7049" w14:textId="77777777" w:rsidR="00870A08" w:rsidRDefault="003A5418">
      <w:pPr>
        <w:pStyle w:val="aff6"/>
        <w:rPr>
          <w:shd w:val="pct10" w:color="auto" w:fill="FFFFFF"/>
        </w:rPr>
      </w:pPr>
      <w:r>
        <w:rPr>
          <w:shd w:val="pct10" w:color="auto" w:fill="FFFFFF"/>
        </w:rPr>
        <w:t xml:space="preserve"> 20.1.1.0/</w:t>
      </w:r>
      <w:proofErr w:type="gramStart"/>
      <w:r>
        <w:rPr>
          <w:shd w:val="pct10" w:color="auto" w:fill="FFFFFF"/>
        </w:rPr>
        <w:t>24  Direct</w:t>
      </w:r>
      <w:proofErr w:type="gramEnd"/>
      <w:r>
        <w:rPr>
          <w:shd w:val="pct10" w:color="auto" w:fill="FFFFFF"/>
        </w:rPr>
        <w:t xml:space="preserve">  0    0           D   20.1.1.254      GigabitEthernet0/0/1.2</w:t>
      </w:r>
    </w:p>
    <w:p w14:paraId="14395C8A" w14:textId="77777777" w:rsidR="00870A08" w:rsidRDefault="003A5418">
      <w:pPr>
        <w:pStyle w:val="aff6"/>
      </w:pPr>
      <w:r>
        <w:t xml:space="preserve"> 20.1.1.254/</w:t>
      </w:r>
      <w:proofErr w:type="gramStart"/>
      <w:r>
        <w:t>32  Direct</w:t>
      </w:r>
      <w:proofErr w:type="gramEnd"/>
      <w:r>
        <w:t xml:space="preserve">  0    0       </w:t>
      </w:r>
      <w:r>
        <w:rPr>
          <w:rFonts w:hint="eastAsia"/>
        </w:rPr>
        <w:t xml:space="preserve"> </w:t>
      </w:r>
      <w:r>
        <w:t xml:space="preserve"> D   127.0.0.1       GigabitEthernet0/0/1.2</w:t>
      </w:r>
    </w:p>
    <w:p w14:paraId="779FE090" w14:textId="77777777" w:rsidR="00870A08" w:rsidRDefault="003A5418">
      <w:pPr>
        <w:pStyle w:val="aff6"/>
      </w:pPr>
      <w:r>
        <w:t xml:space="preserve"> 20.1.1.255/</w:t>
      </w:r>
      <w:proofErr w:type="gramStart"/>
      <w:r>
        <w:t>32  Direct</w:t>
      </w:r>
      <w:proofErr w:type="gramEnd"/>
      <w:r>
        <w:t xml:space="preserve">  0    0         D   127.0.0.1       GigabitEthernet0/0/1.2</w:t>
      </w:r>
    </w:p>
    <w:p w14:paraId="4B76EAA0" w14:textId="77777777" w:rsidR="00870A08" w:rsidRDefault="003A5418">
      <w:pPr>
        <w:pStyle w:val="aff6"/>
        <w:rPr>
          <w:shd w:val="pct10" w:color="auto" w:fill="FFFFFF"/>
        </w:rPr>
      </w:pPr>
      <w:r>
        <w:rPr>
          <w:shd w:val="pct10" w:color="auto" w:fill="FFFFFF"/>
        </w:rPr>
        <w:t xml:space="preserve"> 30.1.1.0/</w:t>
      </w:r>
      <w:proofErr w:type="gramStart"/>
      <w:r>
        <w:rPr>
          <w:shd w:val="pct10" w:color="auto" w:fill="FFFFFF"/>
        </w:rPr>
        <w:t>24  Direct</w:t>
      </w:r>
      <w:proofErr w:type="gramEnd"/>
      <w:r>
        <w:rPr>
          <w:shd w:val="pct10" w:color="auto" w:fill="FFFFFF"/>
        </w:rPr>
        <w:t xml:space="preserve">  0    0         </w:t>
      </w:r>
      <w:r>
        <w:rPr>
          <w:rFonts w:hint="eastAsia"/>
          <w:shd w:val="pct10" w:color="auto" w:fill="FFFFFF"/>
        </w:rPr>
        <w:t xml:space="preserve">  </w:t>
      </w:r>
      <w:r>
        <w:rPr>
          <w:shd w:val="pct10" w:color="auto" w:fill="FFFFFF"/>
        </w:rPr>
        <w:t>D   30.1.1.254      GigabitEthernet0/0/1.3</w:t>
      </w:r>
    </w:p>
    <w:p w14:paraId="2C13CEC6" w14:textId="77777777" w:rsidR="00870A08" w:rsidRDefault="003A5418">
      <w:pPr>
        <w:pStyle w:val="aff6"/>
      </w:pPr>
      <w:r>
        <w:t xml:space="preserve"> 30.1.1.254/</w:t>
      </w:r>
      <w:proofErr w:type="gramStart"/>
      <w:r>
        <w:t>32  Direct</w:t>
      </w:r>
      <w:proofErr w:type="gramEnd"/>
      <w:r>
        <w:t xml:space="preserve">  0    0         D   127.0.0.1       GigabitEthernet0/0/1.3</w:t>
      </w:r>
    </w:p>
    <w:p w14:paraId="0EF042D2" w14:textId="77777777" w:rsidR="00870A08" w:rsidRDefault="003A5418">
      <w:pPr>
        <w:pStyle w:val="aff6"/>
      </w:pPr>
      <w:r>
        <w:lastRenderedPageBreak/>
        <w:t xml:space="preserve"> 30.1.1.255/</w:t>
      </w:r>
      <w:proofErr w:type="gramStart"/>
      <w:r>
        <w:t>32  Direct</w:t>
      </w:r>
      <w:proofErr w:type="gramEnd"/>
      <w:r>
        <w:t xml:space="preserve">  0    0         D   127.0.0.1       GigabitEthernet0/0/1.3</w:t>
      </w:r>
    </w:p>
    <w:p w14:paraId="3240314E" w14:textId="77777777" w:rsidR="00870A08" w:rsidRDefault="003A5418">
      <w:pPr>
        <w:pStyle w:val="aff6"/>
      </w:pPr>
      <w:r>
        <w:t xml:space="preserve"> 127.0.0.0/8   </w:t>
      </w:r>
      <w:proofErr w:type="gramStart"/>
      <w:r>
        <w:t>Direct  0</w:t>
      </w:r>
      <w:proofErr w:type="gramEnd"/>
      <w:r>
        <w:t xml:space="preserve">    0           D   127.0.0.1       InLoopBack0</w:t>
      </w:r>
    </w:p>
    <w:p w14:paraId="63B04DF5" w14:textId="77777777" w:rsidR="00870A08" w:rsidRDefault="003A5418">
      <w:pPr>
        <w:pStyle w:val="aff6"/>
      </w:pPr>
      <w:r>
        <w:t xml:space="preserve"> 127.0.0.1/</w:t>
      </w:r>
      <w:proofErr w:type="gramStart"/>
      <w:r>
        <w:t>32  Direct</w:t>
      </w:r>
      <w:proofErr w:type="gramEnd"/>
      <w:r>
        <w:t xml:space="preserve">  0    0           D   127.0.0.1       InLoopBack0</w:t>
      </w:r>
    </w:p>
    <w:p w14:paraId="7DAB9AEC" w14:textId="77777777" w:rsidR="00870A08" w:rsidRDefault="003A5418">
      <w:pPr>
        <w:pStyle w:val="aff6"/>
      </w:pPr>
      <w:r>
        <w:t>127.255.255.255/</w:t>
      </w:r>
      <w:proofErr w:type="gramStart"/>
      <w:r>
        <w:t>32  Direct</w:t>
      </w:r>
      <w:proofErr w:type="gramEnd"/>
      <w:r>
        <w:t xml:space="preserve">  0    0     D   127.0.0.1       InLoopBack0</w:t>
      </w:r>
    </w:p>
    <w:p w14:paraId="3B6357A8" w14:textId="77777777" w:rsidR="00870A08" w:rsidRDefault="003A5418">
      <w:pPr>
        <w:pStyle w:val="aff6"/>
      </w:pPr>
      <w:r>
        <w:t>255.255.255.255/</w:t>
      </w:r>
      <w:proofErr w:type="gramStart"/>
      <w:r>
        <w:t>32  Direct</w:t>
      </w:r>
      <w:proofErr w:type="gramEnd"/>
      <w:r>
        <w:t xml:space="preserve">  0    0     D   127.0.0.1       InLoopBack0</w:t>
      </w:r>
    </w:p>
    <w:p w14:paraId="6D268EB0" w14:textId="77777777" w:rsidR="00870A08" w:rsidRDefault="00870A08">
      <w:pPr>
        <w:pStyle w:val="aff6"/>
      </w:pPr>
    </w:p>
    <w:p w14:paraId="7B3CDACA" w14:textId="77777777" w:rsidR="00870A08" w:rsidRDefault="003A5418">
      <w:pPr>
        <w:ind w:firstLine="420"/>
      </w:pPr>
      <w:r>
        <w:rPr>
          <w:rFonts w:hint="eastAsia"/>
          <w:lang w:val="zh-CN"/>
        </w:rPr>
        <w:t>可以观察到</w:t>
      </w:r>
      <w:r>
        <w:rPr>
          <w:rFonts w:hint="eastAsia"/>
        </w:rPr>
        <w:t>，</w:t>
      </w:r>
      <w:r>
        <w:rPr>
          <w:rFonts w:hint="eastAsia"/>
          <w:lang w:val="zh-CN"/>
        </w:rPr>
        <w:t>路由表中已经有了</w:t>
      </w:r>
      <w:r>
        <w:rPr>
          <w:rFonts w:hint="eastAsia"/>
        </w:rPr>
        <w:t>10.1.1.0/24</w:t>
      </w:r>
      <w:r>
        <w:rPr>
          <w:rFonts w:hint="eastAsia"/>
          <w:lang w:val="zh-CN"/>
        </w:rPr>
        <w:t>、</w:t>
      </w:r>
      <w:r>
        <w:rPr>
          <w:rFonts w:hint="eastAsia"/>
        </w:rPr>
        <w:t>20.1.1.0/24</w:t>
      </w:r>
      <w:r>
        <w:rPr>
          <w:rFonts w:hint="eastAsia"/>
          <w:lang w:val="zh-CN"/>
        </w:rPr>
        <w:t>、</w:t>
      </w:r>
      <w:r>
        <w:rPr>
          <w:rFonts w:hint="eastAsia"/>
        </w:rPr>
        <w:t>30.1.1.0/24</w:t>
      </w:r>
      <w:r>
        <w:rPr>
          <w:rFonts w:hint="eastAsia"/>
          <w:lang w:val="zh-CN"/>
        </w:rPr>
        <w:t>的路由条目</w:t>
      </w:r>
      <w:r>
        <w:rPr>
          <w:rFonts w:hint="eastAsia"/>
        </w:rPr>
        <w:t>，</w:t>
      </w:r>
      <w:r>
        <w:rPr>
          <w:rFonts w:hint="eastAsia"/>
          <w:lang w:val="zh-CN"/>
        </w:rPr>
        <w:t>并且都是路由器</w:t>
      </w:r>
      <w:r>
        <w:rPr>
          <w:rFonts w:hint="eastAsia"/>
        </w:rPr>
        <w:t>R1</w:t>
      </w:r>
      <w:r>
        <w:rPr>
          <w:rFonts w:hint="eastAsia"/>
          <w:lang w:val="zh-CN"/>
        </w:rPr>
        <w:t>的直连路由</w:t>
      </w:r>
      <w:r>
        <w:rPr>
          <w:rFonts w:hint="eastAsia"/>
        </w:rPr>
        <w:t>，</w:t>
      </w:r>
      <w:r>
        <w:rPr>
          <w:rFonts w:hint="eastAsia"/>
          <w:lang w:val="zh-CN"/>
        </w:rPr>
        <w:t>类似于路由器上的直连物理接口。</w:t>
      </w:r>
    </w:p>
    <w:p w14:paraId="68A2641A" w14:textId="77777777" w:rsidR="00870A08" w:rsidRDefault="003A5418">
      <w:pPr>
        <w:ind w:firstLine="420"/>
      </w:pPr>
      <w:r>
        <w:rPr>
          <w:rFonts w:hint="eastAsia"/>
        </w:rPr>
        <w:t>在</w:t>
      </w:r>
      <w:r>
        <w:rPr>
          <w:rFonts w:hint="eastAsia"/>
        </w:rPr>
        <w:t>PC-1</w:t>
      </w:r>
      <w:r>
        <w:rPr>
          <w:rFonts w:hint="eastAsia"/>
        </w:rPr>
        <w:t>上分别测试与网关地址</w:t>
      </w:r>
      <w:r>
        <w:rPr>
          <w:rFonts w:hint="eastAsia"/>
        </w:rPr>
        <w:t>10.1.1.254</w:t>
      </w:r>
      <w:r>
        <w:rPr>
          <w:rFonts w:hint="eastAsia"/>
        </w:rPr>
        <w:t>和</w:t>
      </w:r>
      <w:r>
        <w:rPr>
          <w:rFonts w:hint="eastAsia"/>
        </w:rPr>
        <w:t>PC-2</w:t>
      </w:r>
      <w:r>
        <w:rPr>
          <w:rFonts w:hint="eastAsia"/>
        </w:rPr>
        <w:t>间的连通性。</w:t>
      </w:r>
    </w:p>
    <w:p w14:paraId="38E728DD" w14:textId="77777777" w:rsidR="00870A08" w:rsidRDefault="003A5418">
      <w:pPr>
        <w:pStyle w:val="aff6"/>
      </w:pPr>
      <w:r>
        <w:t xml:space="preserve">PC&gt;ping </w:t>
      </w:r>
      <w:r>
        <w:rPr>
          <w:rFonts w:hint="eastAsia"/>
        </w:rPr>
        <w:t>10.1</w:t>
      </w:r>
      <w:r>
        <w:t>.1.254</w:t>
      </w:r>
    </w:p>
    <w:p w14:paraId="171783F3" w14:textId="77777777" w:rsidR="00870A08" w:rsidRDefault="003A5418">
      <w:pPr>
        <w:pStyle w:val="aff6"/>
      </w:pPr>
      <w:r>
        <w:t xml:space="preserve">Ping 192.168.1.254: 32 data bytes, Press </w:t>
      </w:r>
      <w:proofErr w:type="spellStart"/>
      <w:r>
        <w:t>Ctrl_C</w:t>
      </w:r>
      <w:proofErr w:type="spellEnd"/>
      <w:r>
        <w:t xml:space="preserve"> to break</w:t>
      </w:r>
    </w:p>
    <w:p w14:paraId="7C2DB6B3" w14:textId="77777777" w:rsidR="00870A08" w:rsidRDefault="003A5418">
      <w:pPr>
        <w:pStyle w:val="aff6"/>
      </w:pPr>
      <w:r>
        <w:t xml:space="preserve">From 192.168.1.254: bytes=32 seq=1 </w:t>
      </w:r>
      <w:proofErr w:type="spellStart"/>
      <w:r>
        <w:t>ttl</w:t>
      </w:r>
      <w:proofErr w:type="spellEnd"/>
      <w:r>
        <w:t xml:space="preserve">=255 time=47 </w:t>
      </w:r>
      <w:proofErr w:type="spellStart"/>
      <w:r>
        <w:t>ms</w:t>
      </w:r>
      <w:proofErr w:type="spellEnd"/>
    </w:p>
    <w:p w14:paraId="00C6DE6D" w14:textId="77777777" w:rsidR="00870A08" w:rsidRDefault="003A5418">
      <w:pPr>
        <w:pStyle w:val="aff6"/>
      </w:pPr>
      <w:r>
        <w:t xml:space="preserve">From 192.168.1.254: bytes=32 seq=2 </w:t>
      </w:r>
      <w:proofErr w:type="spellStart"/>
      <w:r>
        <w:t>ttl</w:t>
      </w:r>
      <w:proofErr w:type="spellEnd"/>
      <w:r>
        <w:t xml:space="preserve">=255 time=47 </w:t>
      </w:r>
      <w:proofErr w:type="spellStart"/>
      <w:r>
        <w:t>ms</w:t>
      </w:r>
      <w:proofErr w:type="spellEnd"/>
    </w:p>
    <w:p w14:paraId="684FB690" w14:textId="77777777" w:rsidR="00870A08" w:rsidRDefault="003A5418">
      <w:pPr>
        <w:pStyle w:val="aff6"/>
      </w:pPr>
      <w:r>
        <w:t xml:space="preserve">From 192.168.1.254: bytes=32 seq=3 </w:t>
      </w:r>
      <w:proofErr w:type="spellStart"/>
      <w:r>
        <w:t>ttl</w:t>
      </w:r>
      <w:proofErr w:type="spellEnd"/>
      <w:r>
        <w:t xml:space="preserve">=255 time=47 </w:t>
      </w:r>
      <w:proofErr w:type="spellStart"/>
      <w:r>
        <w:t>ms</w:t>
      </w:r>
      <w:proofErr w:type="spellEnd"/>
    </w:p>
    <w:p w14:paraId="551BB0A4" w14:textId="77777777" w:rsidR="00870A08" w:rsidRDefault="003A5418">
      <w:pPr>
        <w:pStyle w:val="aff6"/>
      </w:pPr>
      <w:r>
        <w:t xml:space="preserve">From 192.168.1.254: bytes=32 seq=4 </w:t>
      </w:r>
      <w:proofErr w:type="spellStart"/>
      <w:r>
        <w:t>ttl</w:t>
      </w:r>
      <w:proofErr w:type="spellEnd"/>
      <w:r>
        <w:t xml:space="preserve">=255 time=16 </w:t>
      </w:r>
      <w:proofErr w:type="spellStart"/>
      <w:r>
        <w:t>ms</w:t>
      </w:r>
      <w:proofErr w:type="spellEnd"/>
    </w:p>
    <w:p w14:paraId="22547253" w14:textId="77777777" w:rsidR="00870A08" w:rsidRDefault="003A5418">
      <w:pPr>
        <w:pStyle w:val="aff6"/>
      </w:pPr>
      <w:r>
        <w:t xml:space="preserve">From 192.168.1.254: bytes=32 seq=5 </w:t>
      </w:r>
      <w:proofErr w:type="spellStart"/>
      <w:r>
        <w:t>ttl</w:t>
      </w:r>
      <w:proofErr w:type="spellEnd"/>
      <w:r>
        <w:t xml:space="preserve">=255 time=16 </w:t>
      </w:r>
      <w:proofErr w:type="spellStart"/>
      <w:r>
        <w:t>ms</w:t>
      </w:r>
      <w:proofErr w:type="spellEnd"/>
    </w:p>
    <w:p w14:paraId="1CB29F77" w14:textId="77777777" w:rsidR="00870A08" w:rsidRDefault="003A5418">
      <w:pPr>
        <w:pStyle w:val="aff6"/>
      </w:pPr>
      <w:r>
        <w:t>--- 192.168.1.254 ping statistics ---</w:t>
      </w:r>
    </w:p>
    <w:p w14:paraId="0B9C4C62" w14:textId="77777777" w:rsidR="00870A08" w:rsidRDefault="003A5418">
      <w:pPr>
        <w:pStyle w:val="aff6"/>
      </w:pPr>
      <w:r>
        <w:t xml:space="preserve">  5 packet(s) transmitted</w:t>
      </w:r>
    </w:p>
    <w:p w14:paraId="062B0F44" w14:textId="77777777" w:rsidR="00870A08" w:rsidRDefault="003A5418">
      <w:pPr>
        <w:pStyle w:val="aff6"/>
      </w:pPr>
      <w:r>
        <w:t xml:space="preserve">  5 packet(s) received</w:t>
      </w:r>
    </w:p>
    <w:p w14:paraId="3CF55801" w14:textId="77777777" w:rsidR="00870A08" w:rsidRDefault="003A5418">
      <w:pPr>
        <w:pStyle w:val="aff6"/>
      </w:pPr>
      <w:r>
        <w:t xml:space="preserve">  0.00% packet loss</w:t>
      </w:r>
    </w:p>
    <w:p w14:paraId="2B3DEFF6" w14:textId="77777777" w:rsidR="00870A08" w:rsidRDefault="003A5418">
      <w:pPr>
        <w:pStyle w:val="aff6"/>
      </w:pPr>
      <w:r>
        <w:t xml:space="preserve">  round-trip min/avg/max = 16/34/47 </w:t>
      </w:r>
      <w:proofErr w:type="spellStart"/>
      <w:r>
        <w:t>ms</w:t>
      </w:r>
      <w:proofErr w:type="spellEnd"/>
    </w:p>
    <w:p w14:paraId="022B82CB" w14:textId="77777777" w:rsidR="00870A08" w:rsidRDefault="00870A08">
      <w:pPr>
        <w:pStyle w:val="aff6"/>
      </w:pPr>
    </w:p>
    <w:p w14:paraId="5A4551BA" w14:textId="77777777" w:rsidR="00870A08" w:rsidRDefault="003A5418">
      <w:pPr>
        <w:pStyle w:val="aff6"/>
      </w:pPr>
      <w:r>
        <w:t xml:space="preserve">PC&gt;ping </w:t>
      </w:r>
      <w:r>
        <w:rPr>
          <w:rFonts w:hint="eastAsia"/>
        </w:rPr>
        <w:t>20.1.1.1</w:t>
      </w:r>
    </w:p>
    <w:p w14:paraId="305D3E51" w14:textId="77777777" w:rsidR="00870A08" w:rsidRDefault="003A5418">
      <w:pPr>
        <w:pStyle w:val="aff6"/>
      </w:pPr>
      <w:r>
        <w:t xml:space="preserve">Ping 192.168.1.254: 32 data bytes, Press </w:t>
      </w:r>
      <w:proofErr w:type="spellStart"/>
      <w:r>
        <w:t>Ctrl_C</w:t>
      </w:r>
      <w:proofErr w:type="spellEnd"/>
      <w:r>
        <w:t xml:space="preserve"> to break</w:t>
      </w:r>
    </w:p>
    <w:p w14:paraId="042C6992" w14:textId="77777777" w:rsidR="00870A08" w:rsidRDefault="003A5418">
      <w:pPr>
        <w:pStyle w:val="aff6"/>
      </w:pPr>
      <w:r>
        <w:t xml:space="preserve">From 192.168.1.254: bytes=32 seq=1 </w:t>
      </w:r>
      <w:proofErr w:type="spellStart"/>
      <w:r>
        <w:t>ttl</w:t>
      </w:r>
      <w:proofErr w:type="spellEnd"/>
      <w:r>
        <w:t xml:space="preserve">=255 time=47 </w:t>
      </w:r>
      <w:proofErr w:type="spellStart"/>
      <w:r>
        <w:t>ms</w:t>
      </w:r>
      <w:proofErr w:type="spellEnd"/>
    </w:p>
    <w:p w14:paraId="36DAA5BC" w14:textId="77777777" w:rsidR="00870A08" w:rsidRDefault="003A5418">
      <w:pPr>
        <w:pStyle w:val="aff6"/>
      </w:pPr>
      <w:r>
        <w:t xml:space="preserve">From 192.168.1.254: bytes=32 seq=2 </w:t>
      </w:r>
      <w:proofErr w:type="spellStart"/>
      <w:r>
        <w:t>ttl</w:t>
      </w:r>
      <w:proofErr w:type="spellEnd"/>
      <w:r>
        <w:t xml:space="preserve">=255 time=47 </w:t>
      </w:r>
      <w:proofErr w:type="spellStart"/>
      <w:r>
        <w:t>ms</w:t>
      </w:r>
      <w:proofErr w:type="spellEnd"/>
    </w:p>
    <w:p w14:paraId="7D14F0C3" w14:textId="77777777" w:rsidR="00870A08" w:rsidRDefault="003A5418">
      <w:pPr>
        <w:pStyle w:val="aff6"/>
      </w:pPr>
      <w:r>
        <w:t xml:space="preserve">From 192.168.1.254: bytes=32 seq=3 </w:t>
      </w:r>
      <w:proofErr w:type="spellStart"/>
      <w:r>
        <w:t>ttl</w:t>
      </w:r>
      <w:proofErr w:type="spellEnd"/>
      <w:r>
        <w:t xml:space="preserve">=255 time=47 </w:t>
      </w:r>
      <w:proofErr w:type="spellStart"/>
      <w:r>
        <w:t>ms</w:t>
      </w:r>
      <w:proofErr w:type="spellEnd"/>
    </w:p>
    <w:p w14:paraId="27657662" w14:textId="77777777" w:rsidR="00870A08" w:rsidRDefault="003A5418">
      <w:pPr>
        <w:pStyle w:val="aff6"/>
      </w:pPr>
      <w:r>
        <w:t xml:space="preserve">From 192.168.1.254: bytes=32 seq=4 </w:t>
      </w:r>
      <w:proofErr w:type="spellStart"/>
      <w:r>
        <w:t>ttl</w:t>
      </w:r>
      <w:proofErr w:type="spellEnd"/>
      <w:r>
        <w:t xml:space="preserve">=255 time=16 </w:t>
      </w:r>
      <w:proofErr w:type="spellStart"/>
      <w:r>
        <w:t>ms</w:t>
      </w:r>
      <w:proofErr w:type="spellEnd"/>
    </w:p>
    <w:p w14:paraId="7A7B45B8" w14:textId="77777777" w:rsidR="00870A08" w:rsidRDefault="003A5418">
      <w:pPr>
        <w:pStyle w:val="aff6"/>
      </w:pPr>
      <w:r>
        <w:lastRenderedPageBreak/>
        <w:t xml:space="preserve">From 192.168.1.254: bytes=32 seq=5 </w:t>
      </w:r>
      <w:proofErr w:type="spellStart"/>
      <w:r>
        <w:t>ttl</w:t>
      </w:r>
      <w:proofErr w:type="spellEnd"/>
      <w:r>
        <w:t xml:space="preserve">=255 time=16 </w:t>
      </w:r>
      <w:proofErr w:type="spellStart"/>
      <w:r>
        <w:t>ms</w:t>
      </w:r>
      <w:proofErr w:type="spellEnd"/>
    </w:p>
    <w:p w14:paraId="662EA5EB" w14:textId="77777777" w:rsidR="00870A08" w:rsidRDefault="003A5418">
      <w:pPr>
        <w:pStyle w:val="aff6"/>
      </w:pPr>
      <w:r>
        <w:t>--- 192.168.1.254 ping statistics ---</w:t>
      </w:r>
    </w:p>
    <w:p w14:paraId="26A00ECD" w14:textId="77777777" w:rsidR="00870A08" w:rsidRDefault="003A5418">
      <w:pPr>
        <w:pStyle w:val="aff6"/>
      </w:pPr>
      <w:r>
        <w:t xml:space="preserve">  5 packet(s) transmitted</w:t>
      </w:r>
    </w:p>
    <w:p w14:paraId="65648D8F" w14:textId="77777777" w:rsidR="00870A08" w:rsidRDefault="003A5418">
      <w:pPr>
        <w:pStyle w:val="aff6"/>
      </w:pPr>
      <w:r>
        <w:t xml:space="preserve">  5 packet(s) received</w:t>
      </w:r>
    </w:p>
    <w:p w14:paraId="5D97A4E7" w14:textId="77777777" w:rsidR="00870A08" w:rsidRDefault="003A5418">
      <w:pPr>
        <w:pStyle w:val="aff6"/>
      </w:pPr>
      <w:r>
        <w:t xml:space="preserve">  0.00% packet loss</w:t>
      </w:r>
    </w:p>
    <w:p w14:paraId="1D9E18B9" w14:textId="77777777" w:rsidR="00870A08" w:rsidRDefault="003A5418">
      <w:pPr>
        <w:pStyle w:val="aff6"/>
      </w:pPr>
      <w:r>
        <w:t xml:space="preserve">  round-trip min/avg/max = 16/34/47 </w:t>
      </w:r>
      <w:proofErr w:type="spellStart"/>
      <w:r>
        <w:t>ms</w:t>
      </w:r>
      <w:proofErr w:type="spellEnd"/>
    </w:p>
    <w:p w14:paraId="55272CC6" w14:textId="77777777" w:rsidR="00870A08" w:rsidRDefault="00870A08">
      <w:pPr>
        <w:ind w:firstLineChars="0" w:firstLine="0"/>
      </w:pPr>
    </w:p>
    <w:p w14:paraId="5AED9147" w14:textId="77777777" w:rsidR="00870A08" w:rsidRDefault="003A5418">
      <w:pPr>
        <w:ind w:firstLine="420"/>
      </w:pPr>
      <w:r>
        <w:rPr>
          <w:rFonts w:hint="eastAsia"/>
        </w:rPr>
        <w:t>可以观察到，通信正常。在</w:t>
      </w:r>
      <w:r>
        <w:rPr>
          <w:rFonts w:hint="eastAsia"/>
        </w:rPr>
        <w:t>PC-1</w:t>
      </w:r>
      <w:r>
        <w:rPr>
          <w:rFonts w:hint="eastAsia"/>
        </w:rPr>
        <w:t>上</w:t>
      </w:r>
      <w:proofErr w:type="spellStart"/>
      <w:r>
        <w:rPr>
          <w:rFonts w:hint="eastAsia"/>
          <w:highlight w:val="yellow"/>
        </w:rPr>
        <w:t>Tracert</w:t>
      </w:r>
      <w:proofErr w:type="spellEnd"/>
      <w:r>
        <w:rPr>
          <w:rFonts w:hint="eastAsia"/>
        </w:rPr>
        <w:t xml:space="preserve">  PC-2</w:t>
      </w:r>
      <w:r>
        <w:rPr>
          <w:rFonts w:hint="eastAsia"/>
        </w:rPr>
        <w:t>。</w:t>
      </w:r>
    </w:p>
    <w:p w14:paraId="66EB3977" w14:textId="77777777" w:rsidR="00870A08" w:rsidRDefault="003A5418">
      <w:pPr>
        <w:pStyle w:val="aff6"/>
      </w:pPr>
      <w:r>
        <w:t>PC&gt;</w:t>
      </w:r>
      <w:proofErr w:type="spellStart"/>
      <w:r>
        <w:t>tracert</w:t>
      </w:r>
      <w:proofErr w:type="spellEnd"/>
      <w:r>
        <w:t xml:space="preserve"> 20.1.1.1</w:t>
      </w:r>
    </w:p>
    <w:p w14:paraId="690880EA" w14:textId="77777777" w:rsidR="00870A08" w:rsidRDefault="003A5418">
      <w:pPr>
        <w:pStyle w:val="aff6"/>
      </w:pPr>
      <w:r>
        <w:t>traceroute to 20.1.1.1, 8 hops max</w:t>
      </w:r>
    </w:p>
    <w:p w14:paraId="0646866D" w14:textId="77777777" w:rsidR="00870A08" w:rsidRDefault="003A5418">
      <w:pPr>
        <w:pStyle w:val="aff6"/>
      </w:pPr>
      <w:r>
        <w:t xml:space="preserve">(ICMP), press </w:t>
      </w:r>
      <w:proofErr w:type="spellStart"/>
      <w:r>
        <w:t>Ctrl+C</w:t>
      </w:r>
      <w:proofErr w:type="spellEnd"/>
      <w:r>
        <w:t xml:space="preserve"> to stop</w:t>
      </w:r>
    </w:p>
    <w:p w14:paraId="5A9FA8E9" w14:textId="77777777" w:rsidR="00870A08" w:rsidRDefault="003A5418">
      <w:pPr>
        <w:pStyle w:val="aff6"/>
      </w:pPr>
      <w:r>
        <w:t xml:space="preserve"> </w:t>
      </w:r>
      <w:proofErr w:type="gramStart"/>
      <w:r>
        <w:t>1  10.1.1.254</w:t>
      </w:r>
      <w:proofErr w:type="gramEnd"/>
      <w:r>
        <w:t xml:space="preserve">   62 </w:t>
      </w:r>
      <w:proofErr w:type="spellStart"/>
      <w:r>
        <w:t>ms</w:t>
      </w:r>
      <w:proofErr w:type="spellEnd"/>
      <w:r>
        <w:t xml:space="preserve">  47 </w:t>
      </w:r>
      <w:proofErr w:type="spellStart"/>
      <w:r>
        <w:t>ms</w:t>
      </w:r>
      <w:proofErr w:type="spellEnd"/>
      <w:r>
        <w:t xml:space="preserve">  31 </w:t>
      </w:r>
      <w:proofErr w:type="spellStart"/>
      <w:r>
        <w:t>ms</w:t>
      </w:r>
      <w:proofErr w:type="spellEnd"/>
    </w:p>
    <w:p w14:paraId="3A1FDE04" w14:textId="77777777" w:rsidR="00870A08" w:rsidRDefault="003A5418">
      <w:pPr>
        <w:pStyle w:val="aff6"/>
        <w:ind w:firstLineChars="50" w:firstLine="90"/>
      </w:pPr>
      <w:proofErr w:type="gramStart"/>
      <w:r>
        <w:t>2  20.1.1.1</w:t>
      </w:r>
      <w:proofErr w:type="gramEnd"/>
      <w:r>
        <w:t xml:space="preserve">   125 </w:t>
      </w:r>
      <w:proofErr w:type="spellStart"/>
      <w:r>
        <w:t>ms</w:t>
      </w:r>
      <w:proofErr w:type="spellEnd"/>
      <w:r>
        <w:t xml:space="preserve">  94 </w:t>
      </w:r>
      <w:proofErr w:type="spellStart"/>
      <w:r>
        <w:t>ms</w:t>
      </w:r>
      <w:proofErr w:type="spellEnd"/>
      <w:r>
        <w:t xml:space="preserve">  94 </w:t>
      </w:r>
      <w:proofErr w:type="spellStart"/>
      <w:r>
        <w:t>ms</w:t>
      </w:r>
      <w:proofErr w:type="spellEnd"/>
    </w:p>
    <w:p w14:paraId="73952474" w14:textId="77777777" w:rsidR="00870A08" w:rsidRDefault="00870A08">
      <w:pPr>
        <w:ind w:firstLineChars="95" w:firstLine="199"/>
      </w:pPr>
    </w:p>
    <w:p w14:paraId="3BA470A6" w14:textId="77777777" w:rsidR="00870A08" w:rsidRDefault="003A5418">
      <w:pPr>
        <w:ind w:firstLine="420"/>
      </w:pPr>
      <w:r>
        <w:rPr>
          <w:rFonts w:hint="eastAsia"/>
        </w:rPr>
        <w:t>可以观察到</w:t>
      </w:r>
      <w:r>
        <w:rPr>
          <w:rFonts w:hint="eastAsia"/>
        </w:rPr>
        <w:t>PC-1</w:t>
      </w:r>
      <w:r>
        <w:rPr>
          <w:rFonts w:hint="eastAsia"/>
        </w:rPr>
        <w:t>先把</w:t>
      </w:r>
      <w:r>
        <w:rPr>
          <w:rFonts w:hint="eastAsia"/>
        </w:rPr>
        <w:t>ping</w:t>
      </w:r>
      <w:r>
        <w:rPr>
          <w:rFonts w:hint="eastAsia"/>
        </w:rPr>
        <w:t>包发送给自身的网关</w:t>
      </w:r>
      <w:r>
        <w:rPr>
          <w:rFonts w:hint="eastAsia"/>
        </w:rPr>
        <w:t>10.1.1.254</w:t>
      </w:r>
      <w:r>
        <w:rPr>
          <w:rFonts w:hint="eastAsia"/>
        </w:rPr>
        <w:t>，然后再由网关发送到</w:t>
      </w:r>
      <w:r>
        <w:rPr>
          <w:rFonts w:hint="eastAsia"/>
        </w:rPr>
        <w:t>PC-2</w:t>
      </w:r>
      <w:r>
        <w:rPr>
          <w:rFonts w:hint="eastAsia"/>
        </w:rPr>
        <w:t>。</w:t>
      </w:r>
    </w:p>
    <w:p w14:paraId="2E82698C" w14:textId="77777777" w:rsidR="00870A08" w:rsidRDefault="003A5418">
      <w:pPr>
        <w:ind w:firstLine="420"/>
      </w:pPr>
      <w:r>
        <w:rPr>
          <w:rFonts w:hint="eastAsia"/>
        </w:rPr>
        <w:t>现以</w:t>
      </w:r>
      <w:r>
        <w:rPr>
          <w:rFonts w:hint="eastAsia"/>
        </w:rPr>
        <w:t>PC-1 ping PC-2</w:t>
      </w:r>
      <w:r>
        <w:rPr>
          <w:rFonts w:hint="eastAsia"/>
        </w:rPr>
        <w:t>为例，分析单臂路由的整个运作过程。</w:t>
      </w:r>
    </w:p>
    <w:p w14:paraId="5C17E025" w14:textId="77777777" w:rsidR="00870A08" w:rsidRDefault="003A5418">
      <w:pPr>
        <w:ind w:firstLine="420"/>
      </w:pPr>
      <w:r>
        <w:rPr>
          <w:rFonts w:hint="eastAsia"/>
        </w:rPr>
        <w:t>两台</w:t>
      </w:r>
      <w:r>
        <w:rPr>
          <w:rFonts w:hint="eastAsia"/>
        </w:rPr>
        <w:t>PC</w:t>
      </w:r>
      <w:r>
        <w:rPr>
          <w:rFonts w:hint="eastAsia"/>
        </w:rPr>
        <w:t>由于处于不同的网络中，这时</w:t>
      </w:r>
      <w:r>
        <w:rPr>
          <w:rFonts w:hint="eastAsia"/>
        </w:rPr>
        <w:t>PC-1</w:t>
      </w:r>
      <w:r>
        <w:rPr>
          <w:rFonts w:hint="eastAsia"/>
        </w:rPr>
        <w:t>会将数据包发往自己的网关，即路由器</w:t>
      </w:r>
      <w:r>
        <w:rPr>
          <w:rFonts w:hint="eastAsia"/>
        </w:rPr>
        <w:t>R1</w:t>
      </w:r>
      <w:r>
        <w:rPr>
          <w:rFonts w:hint="eastAsia"/>
        </w:rPr>
        <w:t>的子接口</w:t>
      </w:r>
      <w:r>
        <w:rPr>
          <w:rFonts w:hint="eastAsia"/>
        </w:rPr>
        <w:t>GE 0/0/1.1</w:t>
      </w:r>
      <w:r>
        <w:rPr>
          <w:rFonts w:hint="eastAsia"/>
        </w:rPr>
        <w:t>的地址</w:t>
      </w:r>
      <w:r>
        <w:rPr>
          <w:rFonts w:hint="eastAsia"/>
        </w:rPr>
        <w:t>10.1.1.254</w:t>
      </w:r>
      <w:r>
        <w:rPr>
          <w:rFonts w:hint="eastAsia"/>
        </w:rPr>
        <w:t>。</w:t>
      </w:r>
    </w:p>
    <w:p w14:paraId="1AFEE5CD" w14:textId="77777777" w:rsidR="00870A08" w:rsidRDefault="003A5418">
      <w:pPr>
        <w:ind w:firstLine="420"/>
      </w:pPr>
      <w:r>
        <w:rPr>
          <w:rFonts w:hint="eastAsia"/>
        </w:rPr>
        <w:t>数据包到达路由器</w:t>
      </w:r>
      <w:r>
        <w:rPr>
          <w:rFonts w:hint="eastAsia"/>
        </w:rPr>
        <w:t>R1</w:t>
      </w:r>
      <w:r>
        <w:rPr>
          <w:rFonts w:hint="eastAsia"/>
        </w:rPr>
        <w:t>后，由于路由器的子</w:t>
      </w:r>
      <w:r>
        <w:rPr>
          <w:rFonts w:hint="eastAsia"/>
          <w:highlight w:val="yellow"/>
        </w:rPr>
        <w:t>接口</w:t>
      </w:r>
      <w:r>
        <w:rPr>
          <w:rFonts w:hint="eastAsia"/>
          <w:highlight w:val="yellow"/>
        </w:rPr>
        <w:t>GE 0/0/1.1</w:t>
      </w:r>
      <w:r>
        <w:rPr>
          <w:rFonts w:hint="eastAsia"/>
          <w:highlight w:val="yellow"/>
        </w:rPr>
        <w:t>已经配置了</w:t>
      </w:r>
      <w:r>
        <w:rPr>
          <w:rFonts w:hint="eastAsia"/>
          <w:highlight w:val="yellow"/>
        </w:rPr>
        <w:t>VLAN</w:t>
      </w:r>
      <w:r>
        <w:rPr>
          <w:rFonts w:hint="eastAsia"/>
          <w:highlight w:val="yellow"/>
        </w:rPr>
        <w:t>封装，</w:t>
      </w:r>
      <w:r>
        <w:rPr>
          <w:rFonts w:hint="eastAsia"/>
        </w:rPr>
        <w:t>当接收到</w:t>
      </w:r>
      <w:r>
        <w:rPr>
          <w:rFonts w:hint="eastAsia"/>
        </w:rPr>
        <w:t>PC-1</w:t>
      </w:r>
      <w:r>
        <w:rPr>
          <w:rFonts w:hint="eastAsia"/>
        </w:rPr>
        <w:t>发送的</w:t>
      </w:r>
      <w:r>
        <w:rPr>
          <w:rFonts w:hint="eastAsia"/>
        </w:rPr>
        <w:t>VLAN 10</w:t>
      </w:r>
      <w:r>
        <w:rPr>
          <w:rFonts w:hint="eastAsia"/>
        </w:rPr>
        <w:t>的数据帧时，发现数据帧的</w:t>
      </w:r>
      <w:r>
        <w:rPr>
          <w:rFonts w:hint="eastAsia"/>
        </w:rPr>
        <w:t>VLAN ID</w:t>
      </w:r>
      <w:r>
        <w:rPr>
          <w:rFonts w:hint="eastAsia"/>
        </w:rPr>
        <w:t>跟自身</w:t>
      </w:r>
      <w:r>
        <w:rPr>
          <w:rFonts w:hint="eastAsia"/>
        </w:rPr>
        <w:t>GE 0/0/1/1</w:t>
      </w:r>
      <w:r>
        <w:rPr>
          <w:rFonts w:hint="eastAsia"/>
        </w:rPr>
        <w:t>接口配置的</w:t>
      </w:r>
      <w:r>
        <w:rPr>
          <w:rFonts w:hint="eastAsia"/>
        </w:rPr>
        <w:t>VLAN ID</w:t>
      </w:r>
      <w:r>
        <w:rPr>
          <w:rFonts w:hint="eastAsia"/>
        </w:rPr>
        <w:t>一样，便会</w:t>
      </w:r>
      <w:r>
        <w:rPr>
          <w:rFonts w:hint="eastAsia"/>
          <w:highlight w:val="yellow"/>
        </w:rPr>
        <w:t>剥离掉数据帧的</w:t>
      </w:r>
      <w:r>
        <w:rPr>
          <w:rFonts w:hint="eastAsia"/>
          <w:highlight w:val="yellow"/>
        </w:rPr>
        <w:t xml:space="preserve">VLAN </w:t>
      </w:r>
      <w:r>
        <w:rPr>
          <w:rFonts w:hint="eastAsia"/>
          <w:highlight w:val="yellow"/>
        </w:rPr>
        <w:t>标签后</w:t>
      </w:r>
      <w:proofErr w:type="gramStart"/>
      <w:r>
        <w:rPr>
          <w:rFonts w:hint="eastAsia"/>
          <w:highlight w:val="yellow"/>
        </w:rPr>
        <w:t>后</w:t>
      </w:r>
      <w:proofErr w:type="gramEnd"/>
      <w:r>
        <w:rPr>
          <w:rFonts w:hint="eastAsia"/>
          <w:highlight w:val="yellow"/>
        </w:rPr>
        <w:t>通过三层路由</w:t>
      </w:r>
      <w:r>
        <w:rPr>
          <w:rFonts w:hint="eastAsia"/>
        </w:rPr>
        <w:t>转发。</w:t>
      </w:r>
    </w:p>
    <w:p w14:paraId="3FC2B4B3" w14:textId="77777777" w:rsidR="00870A08" w:rsidRDefault="003A5418">
      <w:pPr>
        <w:ind w:firstLine="420"/>
      </w:pPr>
      <w:r>
        <w:rPr>
          <w:rFonts w:hint="eastAsia"/>
        </w:rPr>
        <w:t>通过查找路由表后，发现数据包中的目的地址</w:t>
      </w:r>
      <w:r>
        <w:rPr>
          <w:rFonts w:hint="eastAsia"/>
        </w:rPr>
        <w:t>20.1.1.1</w:t>
      </w:r>
      <w:r>
        <w:rPr>
          <w:rFonts w:hint="eastAsia"/>
        </w:rPr>
        <w:t>所属的</w:t>
      </w:r>
      <w:r>
        <w:rPr>
          <w:rFonts w:hint="eastAsia"/>
        </w:rPr>
        <w:t>20.1.1.0/24</w:t>
      </w:r>
      <w:r>
        <w:rPr>
          <w:rFonts w:hint="eastAsia"/>
        </w:rPr>
        <w:t>网段的路由条目，已经是路由器</w:t>
      </w:r>
      <w:r>
        <w:rPr>
          <w:rFonts w:hint="eastAsia"/>
        </w:rPr>
        <w:t>R1</w:t>
      </w:r>
      <w:r>
        <w:rPr>
          <w:rFonts w:hint="eastAsia"/>
        </w:rPr>
        <w:t>上的直连路由，且出接口为</w:t>
      </w:r>
      <w:r>
        <w:rPr>
          <w:rFonts w:hint="eastAsia"/>
        </w:rPr>
        <w:t>GE 0/0/1.2</w:t>
      </w:r>
      <w:r>
        <w:rPr>
          <w:rFonts w:hint="eastAsia"/>
        </w:rPr>
        <w:t>，便将该数据包发送至</w:t>
      </w:r>
      <w:r>
        <w:rPr>
          <w:rFonts w:hint="eastAsia"/>
        </w:rPr>
        <w:t>GE 0/0/1.2</w:t>
      </w:r>
      <w:r>
        <w:rPr>
          <w:rFonts w:hint="eastAsia"/>
        </w:rPr>
        <w:t>接口。</w:t>
      </w:r>
    </w:p>
    <w:p w14:paraId="2B9B1EF4" w14:textId="77777777" w:rsidR="00870A08" w:rsidRDefault="003A5418">
      <w:pPr>
        <w:ind w:firstLine="420"/>
      </w:pPr>
      <w:r>
        <w:rPr>
          <w:rFonts w:hint="eastAsia"/>
        </w:rPr>
        <w:t>当</w:t>
      </w:r>
      <w:r>
        <w:rPr>
          <w:rFonts w:hint="eastAsia"/>
        </w:rPr>
        <w:t>GE 0/0/1.2</w:t>
      </w:r>
      <w:r>
        <w:rPr>
          <w:rFonts w:hint="eastAsia"/>
        </w:rPr>
        <w:t>接口接收到一个没有带</w:t>
      </w:r>
      <w:r>
        <w:rPr>
          <w:rFonts w:hint="eastAsia"/>
        </w:rPr>
        <w:t>VLAN</w:t>
      </w:r>
      <w:r>
        <w:rPr>
          <w:rFonts w:hint="eastAsia"/>
        </w:rPr>
        <w:t>标签的数据帧时，便会</w:t>
      </w:r>
      <w:r>
        <w:rPr>
          <w:rFonts w:hint="eastAsia"/>
          <w:highlight w:val="yellow"/>
        </w:rPr>
        <w:t>加上自身接口所配置的</w:t>
      </w:r>
      <w:r>
        <w:rPr>
          <w:rFonts w:hint="eastAsia"/>
          <w:highlight w:val="yellow"/>
        </w:rPr>
        <w:t>VLAN ID 20</w:t>
      </w:r>
      <w:r>
        <w:rPr>
          <w:rFonts w:hint="eastAsia"/>
        </w:rPr>
        <w:t>后再进行转发，然后通过交换机将数据帧顺利转发给</w:t>
      </w:r>
      <w:r>
        <w:rPr>
          <w:rFonts w:hint="eastAsia"/>
        </w:rPr>
        <w:t>PC-2</w:t>
      </w:r>
      <w:r>
        <w:rPr>
          <w:rFonts w:hint="eastAsia"/>
        </w:rPr>
        <w:t>。</w:t>
      </w:r>
    </w:p>
    <w:p w14:paraId="78FF4E01" w14:textId="77777777" w:rsidR="00870A08" w:rsidRDefault="003A5418">
      <w:pPr>
        <w:ind w:firstLine="420"/>
      </w:pPr>
      <w:r>
        <w:rPr>
          <w:rFonts w:hint="eastAsia"/>
        </w:rPr>
        <w:t>以上便是通过配置单臂路由实现不同</w:t>
      </w:r>
      <w:r>
        <w:rPr>
          <w:rFonts w:hint="eastAsia"/>
        </w:rPr>
        <w:t>VLAN</w:t>
      </w:r>
      <w:r>
        <w:rPr>
          <w:rFonts w:hint="eastAsia"/>
        </w:rPr>
        <w:t>间的路由的整个过程。</w:t>
      </w:r>
    </w:p>
    <w:p w14:paraId="7560749F" w14:textId="77777777" w:rsidR="00870A08" w:rsidRDefault="003A5418">
      <w:pPr>
        <w:pStyle w:val="10"/>
      </w:pPr>
      <w:r>
        <w:rPr>
          <w:rFonts w:hint="eastAsia"/>
        </w:rPr>
        <w:lastRenderedPageBreak/>
        <w:t>思考</w:t>
      </w:r>
    </w:p>
    <w:p w14:paraId="1066E622" w14:textId="77777777" w:rsidR="00870A08" w:rsidRDefault="003A5418">
      <w:pPr>
        <w:ind w:firstLine="420"/>
      </w:pPr>
      <w:r>
        <w:t>VLAN</w:t>
      </w:r>
      <w:r>
        <w:rPr>
          <w:rFonts w:hint="eastAsia"/>
        </w:rPr>
        <w:t>间的通信可以利用单臂路由的方式实现，那么利用单臂路由实现数据转发会存在哪些潜在问题？该如何解决？</w:t>
      </w:r>
    </w:p>
    <w:p w14:paraId="56976F41" w14:textId="77777777" w:rsidR="00870A08" w:rsidRDefault="003A5418">
      <w:pPr>
        <w:pStyle w:val="af2"/>
        <w:ind w:firstLineChars="0" w:firstLine="0"/>
      </w:pPr>
      <w:bookmarkStart w:id="83" w:name="_Toc11615"/>
      <w:r>
        <w:rPr>
          <w:rFonts w:ascii="微软雅黑" w:hAnsi="微软雅黑" w:hint="eastAsia"/>
        </w:rPr>
        <w:t xml:space="preserve">3.5 </w:t>
      </w:r>
      <w:r>
        <w:rPr>
          <w:rFonts w:hint="eastAsia"/>
        </w:rPr>
        <w:t>利用</w:t>
      </w:r>
      <w:r>
        <w:t>三层交换机实现</w:t>
      </w:r>
      <w:r>
        <w:rPr>
          <w:rFonts w:hint="eastAsia"/>
        </w:rPr>
        <w:t>VLAN</w:t>
      </w:r>
      <w:r>
        <w:t>间</w:t>
      </w:r>
      <w:r>
        <w:rPr>
          <w:rFonts w:hint="eastAsia"/>
        </w:rPr>
        <w:t>路由</w:t>
      </w:r>
      <w:bookmarkEnd w:id="83"/>
    </w:p>
    <w:p w14:paraId="0A9406B4" w14:textId="77777777" w:rsidR="00870A08" w:rsidRDefault="003A5418">
      <w:pPr>
        <w:pStyle w:val="10"/>
      </w:pPr>
      <w:r>
        <w:rPr>
          <w:rFonts w:hint="eastAsia"/>
        </w:rPr>
        <w:t>原理概述</w:t>
      </w:r>
    </w:p>
    <w:p w14:paraId="6BD1E50E" w14:textId="77777777" w:rsidR="00870A08" w:rsidRDefault="003A5418">
      <w:pPr>
        <w:pStyle w:val="13"/>
        <w:ind w:firstLine="420"/>
      </w:pPr>
      <w:r>
        <w:rPr>
          <w:rFonts w:hint="eastAsia"/>
        </w:rPr>
        <w:t>VLAN</w:t>
      </w:r>
      <w:r>
        <w:rPr>
          <w:rFonts w:hint="eastAsia"/>
        </w:rPr>
        <w:t>将一个物理的</w:t>
      </w:r>
      <w:r>
        <w:rPr>
          <w:rFonts w:hint="eastAsia"/>
        </w:rPr>
        <w:t>LAN</w:t>
      </w:r>
      <w:r>
        <w:rPr>
          <w:rFonts w:hint="eastAsia"/>
        </w:rPr>
        <w:t>在逻辑上划分成多个广播域。</w:t>
      </w:r>
      <w:r>
        <w:rPr>
          <w:rFonts w:hint="eastAsia"/>
        </w:rPr>
        <w:t>VLAN</w:t>
      </w:r>
      <w:r>
        <w:rPr>
          <w:rFonts w:hint="eastAsia"/>
        </w:rPr>
        <w:t>内的主机间可以直接通信，而</w:t>
      </w:r>
      <w:r>
        <w:rPr>
          <w:rFonts w:hint="eastAsia"/>
        </w:rPr>
        <w:t>VLAN</w:t>
      </w:r>
      <w:r>
        <w:rPr>
          <w:rFonts w:hint="eastAsia"/>
        </w:rPr>
        <w:t>间不能直接互通。</w:t>
      </w:r>
    </w:p>
    <w:p w14:paraId="6E4D36BB" w14:textId="77777777" w:rsidR="00870A08" w:rsidRDefault="003A5418">
      <w:pPr>
        <w:pStyle w:val="13"/>
        <w:ind w:firstLine="420"/>
      </w:pPr>
      <w:r>
        <w:rPr>
          <w:rFonts w:hint="eastAsia"/>
        </w:rPr>
        <w:t>在</w:t>
      </w:r>
      <w:r>
        <w:t>现实</w:t>
      </w:r>
      <w:r>
        <w:rPr>
          <w:rFonts w:hint="eastAsia"/>
        </w:rPr>
        <w:t>网络</w:t>
      </w:r>
      <w:r>
        <w:t>中，经常</w:t>
      </w:r>
      <w:r>
        <w:rPr>
          <w:rFonts w:hint="eastAsia"/>
        </w:rPr>
        <w:t>会</w:t>
      </w:r>
      <w:r>
        <w:t>遇到需要跨</w:t>
      </w:r>
      <w:r>
        <w:t>VLAN</w:t>
      </w:r>
      <w:r>
        <w:rPr>
          <w:rFonts w:hint="eastAsia"/>
        </w:rPr>
        <w:t>相互</w:t>
      </w:r>
      <w:r>
        <w:t>访问</w:t>
      </w:r>
      <w:r>
        <w:rPr>
          <w:rFonts w:hint="eastAsia"/>
        </w:rPr>
        <w:t>的情况，</w:t>
      </w:r>
      <w:r>
        <w:t>工程师</w:t>
      </w:r>
      <w:r>
        <w:rPr>
          <w:rFonts w:hint="eastAsia"/>
        </w:rPr>
        <w:t>通常</w:t>
      </w:r>
      <w:r>
        <w:t>会选择</w:t>
      </w:r>
      <w:r>
        <w:rPr>
          <w:rFonts w:hint="eastAsia"/>
        </w:rPr>
        <w:t>一些</w:t>
      </w:r>
      <w:r>
        <w:t>方法来实现不同</w:t>
      </w:r>
      <w:r>
        <w:t>VLAN</w:t>
      </w:r>
      <w:r>
        <w:t>间</w:t>
      </w:r>
      <w:r>
        <w:rPr>
          <w:rFonts w:hint="eastAsia"/>
        </w:rPr>
        <w:t>主机</w:t>
      </w:r>
      <w:r>
        <w:t>的相互访问</w:t>
      </w:r>
      <w:r>
        <w:rPr>
          <w:rFonts w:hint="eastAsia"/>
        </w:rPr>
        <w:t>，</w:t>
      </w:r>
      <w:r>
        <w:t>例如单臂路由</w:t>
      </w:r>
      <w:r>
        <w:rPr>
          <w:rFonts w:hint="eastAsia"/>
        </w:rPr>
        <w:t>。</w:t>
      </w:r>
      <w:r>
        <w:t>但是</w:t>
      </w:r>
      <w:r>
        <w:rPr>
          <w:rFonts w:hint="eastAsia"/>
        </w:rPr>
        <w:t>单臂路由技术</w:t>
      </w:r>
      <w:r>
        <w:t>中</w:t>
      </w:r>
      <w:r>
        <w:rPr>
          <w:rFonts w:hint="eastAsia"/>
        </w:rPr>
        <w:t>由于存在一些局限性，比如带宽、转发效率等，使得</w:t>
      </w:r>
      <w:r>
        <w:t>这项技术</w:t>
      </w:r>
      <w:r>
        <w:rPr>
          <w:rFonts w:hint="eastAsia"/>
        </w:rPr>
        <w:t>应用较少。</w:t>
      </w:r>
    </w:p>
    <w:p w14:paraId="23398C76" w14:textId="77777777" w:rsidR="00870A08" w:rsidRDefault="003A5418">
      <w:pPr>
        <w:pStyle w:val="13"/>
        <w:ind w:firstLine="420"/>
      </w:pPr>
      <w:r>
        <w:rPr>
          <w:rFonts w:hint="eastAsia"/>
        </w:rPr>
        <w:t>三层</w:t>
      </w:r>
      <w:r>
        <w:t>交换机在原有二</w:t>
      </w:r>
      <w:r>
        <w:rPr>
          <w:rFonts w:hint="eastAsia"/>
        </w:rPr>
        <w:t>层</w:t>
      </w:r>
      <w:r>
        <w:t>交换机的基础</w:t>
      </w:r>
      <w:r>
        <w:rPr>
          <w:rFonts w:hint="eastAsia"/>
        </w:rPr>
        <w:t>之上</w:t>
      </w:r>
      <w:r>
        <w:t>增加了路由</w:t>
      </w:r>
      <w:r>
        <w:rPr>
          <w:rFonts w:hint="eastAsia"/>
        </w:rPr>
        <w:t>功能</w:t>
      </w:r>
      <w:r>
        <w:t>，</w:t>
      </w:r>
      <w:r>
        <w:rPr>
          <w:rFonts w:hint="eastAsia"/>
        </w:rPr>
        <w:t>同时</w:t>
      </w:r>
      <w:r>
        <w:t>由于数据没有像单臂路由那样经过</w:t>
      </w:r>
      <w:r>
        <w:rPr>
          <w:highlight w:val="yellow"/>
        </w:rPr>
        <w:t>物理线路进行路由</w:t>
      </w:r>
      <w:r>
        <w:rPr>
          <w:rFonts w:hint="eastAsia"/>
          <w:highlight w:val="yellow"/>
        </w:rPr>
        <w:t>，</w:t>
      </w:r>
      <w:r>
        <w:rPr>
          <w:highlight w:val="yellow"/>
        </w:rPr>
        <w:t>很好的解决了带宽瓶颈</w:t>
      </w:r>
      <w:r>
        <w:t>的问题</w:t>
      </w:r>
      <w:r>
        <w:rPr>
          <w:rFonts w:hint="eastAsia"/>
        </w:rPr>
        <w:t>，</w:t>
      </w:r>
      <w:r>
        <w:t>为网络设计提供了一个</w:t>
      </w:r>
      <w:r>
        <w:rPr>
          <w:rFonts w:hint="eastAsia"/>
        </w:rPr>
        <w:t>灵活</w:t>
      </w:r>
      <w:r>
        <w:t>的解决方案。</w:t>
      </w:r>
    </w:p>
    <w:p w14:paraId="71CE4D53" w14:textId="77777777" w:rsidR="00870A08" w:rsidRDefault="003A5418">
      <w:pPr>
        <w:pStyle w:val="10"/>
      </w:pPr>
      <w:r>
        <w:rPr>
          <w:rFonts w:hint="eastAsia"/>
        </w:rPr>
        <w:t>实验目的</w:t>
      </w:r>
    </w:p>
    <w:p w14:paraId="12796DC7" w14:textId="77777777" w:rsidR="00870A08" w:rsidRDefault="003A5418">
      <w:pPr>
        <w:pStyle w:val="12"/>
        <w:numPr>
          <w:ilvl w:val="1"/>
          <w:numId w:val="5"/>
        </w:numPr>
        <w:ind w:firstLineChars="0"/>
        <w:jc w:val="left"/>
      </w:pPr>
      <w:r>
        <w:rPr>
          <w:rFonts w:hint="eastAsia"/>
        </w:rPr>
        <w:t>掌握配置</w:t>
      </w:r>
      <w:r>
        <w:rPr>
          <w:rFonts w:hint="eastAsia"/>
        </w:rPr>
        <w:t>VLANIF</w:t>
      </w:r>
      <w:r>
        <w:rPr>
          <w:rFonts w:hint="eastAsia"/>
        </w:rPr>
        <w:t>接口的方法</w:t>
      </w:r>
    </w:p>
    <w:p w14:paraId="57753240" w14:textId="77777777" w:rsidR="00870A08" w:rsidRDefault="003A5418">
      <w:pPr>
        <w:pStyle w:val="12"/>
        <w:numPr>
          <w:ilvl w:val="1"/>
          <w:numId w:val="5"/>
        </w:numPr>
        <w:ind w:firstLineChars="0"/>
        <w:jc w:val="left"/>
      </w:pPr>
      <w:r>
        <w:rPr>
          <w:rFonts w:hint="eastAsia"/>
        </w:rPr>
        <w:t>理解数据包跨</w:t>
      </w:r>
      <w:r>
        <w:rPr>
          <w:rFonts w:hint="eastAsia"/>
        </w:rPr>
        <w:t>VLAN</w:t>
      </w:r>
      <w:r>
        <w:rPr>
          <w:rFonts w:hint="eastAsia"/>
        </w:rPr>
        <w:t>路由的原理</w:t>
      </w:r>
    </w:p>
    <w:p w14:paraId="46159B9D" w14:textId="77777777" w:rsidR="00870A08" w:rsidRDefault="003A5418">
      <w:pPr>
        <w:pStyle w:val="12"/>
        <w:numPr>
          <w:ilvl w:val="1"/>
          <w:numId w:val="5"/>
        </w:numPr>
        <w:ind w:firstLineChars="0"/>
        <w:jc w:val="left"/>
      </w:pPr>
      <w:r>
        <w:rPr>
          <w:rFonts w:hint="eastAsia"/>
        </w:rPr>
        <w:t>掌握测试多层交换网络连通性</w:t>
      </w:r>
      <w:r>
        <w:t>的方法</w:t>
      </w:r>
    </w:p>
    <w:p w14:paraId="45FFB21F" w14:textId="77777777" w:rsidR="00870A08" w:rsidRDefault="003A5418">
      <w:pPr>
        <w:pStyle w:val="10"/>
      </w:pPr>
      <w:r>
        <w:rPr>
          <w:rFonts w:hint="eastAsia"/>
        </w:rPr>
        <w:t>实验内容</w:t>
      </w:r>
    </w:p>
    <w:p w14:paraId="7D61322A" w14:textId="77777777" w:rsidR="00870A08" w:rsidRDefault="003A5418">
      <w:pPr>
        <w:ind w:firstLine="420"/>
        <w:jc w:val="left"/>
      </w:pPr>
      <w:r>
        <w:rPr>
          <w:rFonts w:hint="eastAsia"/>
        </w:rPr>
        <w:t>本实验模拟企业网络场景，公司有两个部门销售部和</w:t>
      </w:r>
      <w:proofErr w:type="gramStart"/>
      <w:r>
        <w:rPr>
          <w:rFonts w:hint="eastAsia"/>
        </w:rPr>
        <w:t>客服</w:t>
      </w:r>
      <w:proofErr w:type="gramEnd"/>
      <w:r>
        <w:rPr>
          <w:rFonts w:hint="eastAsia"/>
        </w:rPr>
        <w:t>部，分别规划使用</w:t>
      </w:r>
      <w:r>
        <w:rPr>
          <w:rFonts w:hint="eastAsia"/>
        </w:rPr>
        <w:t>VLAN 10</w:t>
      </w:r>
      <w:r>
        <w:rPr>
          <w:rFonts w:hint="eastAsia"/>
        </w:rPr>
        <w:t>和</w:t>
      </w:r>
      <w:r>
        <w:rPr>
          <w:rFonts w:hint="eastAsia"/>
        </w:rPr>
        <w:t>VLAN 20</w:t>
      </w:r>
      <w:r>
        <w:rPr>
          <w:rFonts w:hint="eastAsia"/>
        </w:rPr>
        <w:t>。其中销售部下有两台终端</w:t>
      </w:r>
      <w:r>
        <w:rPr>
          <w:rFonts w:hint="eastAsia"/>
        </w:rPr>
        <w:t>PC-1</w:t>
      </w:r>
      <w:r>
        <w:rPr>
          <w:rFonts w:hint="eastAsia"/>
        </w:rPr>
        <w:t>和</w:t>
      </w:r>
      <w:r>
        <w:rPr>
          <w:rFonts w:hint="eastAsia"/>
        </w:rPr>
        <w:t>PC-2</w:t>
      </w:r>
      <w:r>
        <w:rPr>
          <w:rFonts w:hint="eastAsia"/>
        </w:rPr>
        <w:t>，客服部下有一台终端</w:t>
      </w:r>
      <w:r>
        <w:rPr>
          <w:rFonts w:hint="eastAsia"/>
        </w:rPr>
        <w:t>PC-3</w:t>
      </w:r>
      <w:r>
        <w:rPr>
          <w:rFonts w:hint="eastAsia"/>
        </w:rPr>
        <w:t>。所有终端就都通过核心三层交换机</w:t>
      </w:r>
      <w:r>
        <w:rPr>
          <w:rFonts w:hint="eastAsia"/>
        </w:rPr>
        <w:t>S1</w:t>
      </w:r>
      <w:r>
        <w:rPr>
          <w:rFonts w:hint="eastAsia"/>
        </w:rPr>
        <w:t>相连。现需要该公司所有三台主机都能实现互相访问，网络管理员将通过配置三层交换机来实现。</w:t>
      </w:r>
    </w:p>
    <w:p w14:paraId="14CE6C79" w14:textId="77777777" w:rsidR="00870A08" w:rsidRDefault="003A5418">
      <w:pPr>
        <w:pStyle w:val="10"/>
      </w:pPr>
      <w:r>
        <w:rPr>
          <w:rFonts w:hint="eastAsia"/>
        </w:rPr>
        <w:lastRenderedPageBreak/>
        <w:t>实验拓扑</w:t>
      </w:r>
    </w:p>
    <w:p w14:paraId="4E241122" w14:textId="77777777" w:rsidR="00870A08" w:rsidRDefault="003A5418">
      <w:pPr>
        <w:pStyle w:val="aff6"/>
        <w:jc w:val="center"/>
      </w:pPr>
      <w:r>
        <w:rPr>
          <w:noProof/>
          <w:lang w:val="en-GB"/>
        </w:rPr>
        <w:drawing>
          <wp:inline distT="0" distB="0" distL="0" distR="0" wp14:anchorId="1555C16D" wp14:editId="15EA428D">
            <wp:extent cx="4114800" cy="3343275"/>
            <wp:effectExtent l="19050" t="0" r="0" b="0"/>
            <wp:docPr id="563" name="图片 597"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97" descr="捕获.PNG"/>
                    <pic:cNvPicPr>
                      <a:picLocks noChangeAspect="1"/>
                    </pic:cNvPicPr>
                  </pic:nvPicPr>
                  <pic:blipFill>
                    <a:blip r:embed="rId107" cstate="print">
                      <a:grayscl/>
                    </a:blip>
                    <a:stretch>
                      <a:fillRect/>
                    </a:stretch>
                  </pic:blipFill>
                  <pic:spPr>
                    <a:xfrm>
                      <a:off x="0" y="0"/>
                      <a:ext cx="4115375" cy="3343742"/>
                    </a:xfrm>
                    <a:prstGeom prst="rect">
                      <a:avLst/>
                    </a:prstGeom>
                  </pic:spPr>
                </pic:pic>
              </a:graphicData>
            </a:graphic>
          </wp:inline>
        </w:drawing>
      </w:r>
    </w:p>
    <w:p w14:paraId="58B22183" w14:textId="77777777" w:rsidR="00870A08" w:rsidRDefault="003A5418">
      <w:pPr>
        <w:pStyle w:val="aff6"/>
        <w:jc w:val="center"/>
      </w:pPr>
      <w:r>
        <w:rPr>
          <w:rFonts w:hint="eastAsia"/>
        </w:rPr>
        <w:t>图</w:t>
      </w:r>
      <w:r>
        <w:rPr>
          <w:rFonts w:hint="eastAsia"/>
        </w:rPr>
        <w:t xml:space="preserve">3-6 </w:t>
      </w:r>
      <w:r>
        <w:rPr>
          <w:rFonts w:hint="eastAsia"/>
        </w:rPr>
        <w:t>利用三层交换机实现</w:t>
      </w:r>
      <w:proofErr w:type="spellStart"/>
      <w:r>
        <w:rPr>
          <w:rFonts w:hint="eastAsia"/>
        </w:rPr>
        <w:t>Vlan</w:t>
      </w:r>
      <w:proofErr w:type="spellEnd"/>
      <w:r>
        <w:rPr>
          <w:rFonts w:hint="eastAsia"/>
        </w:rPr>
        <w:t>间路由拓扑图</w:t>
      </w:r>
    </w:p>
    <w:p w14:paraId="44BC8877" w14:textId="77777777" w:rsidR="00870A08" w:rsidRDefault="003A5418">
      <w:pPr>
        <w:pStyle w:val="10"/>
      </w:pPr>
      <w:r>
        <w:rPr>
          <w:rFonts w:hint="eastAsia"/>
        </w:rPr>
        <w:t>实验编址表</w:t>
      </w:r>
    </w:p>
    <w:tbl>
      <w:tblPr>
        <w:tblW w:w="8556" w:type="dxa"/>
        <w:tblInd w:w="-34" w:type="dxa"/>
        <w:tblLayout w:type="fixed"/>
        <w:tblLook w:val="04A0" w:firstRow="1" w:lastRow="0" w:firstColumn="1" w:lastColumn="0" w:noHBand="0" w:noVBand="1"/>
      </w:tblPr>
      <w:tblGrid>
        <w:gridCol w:w="1702"/>
        <w:gridCol w:w="1733"/>
        <w:gridCol w:w="1706"/>
        <w:gridCol w:w="1691"/>
        <w:gridCol w:w="1724"/>
      </w:tblGrid>
      <w:tr w:rsidR="00870A08" w14:paraId="2092CC0B" w14:textId="77777777">
        <w:trPr>
          <w:trHeight w:val="473"/>
        </w:trPr>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0FCC09F6" w14:textId="77777777" w:rsidR="00870A08" w:rsidRDefault="003A5418">
            <w:pPr>
              <w:ind w:firstLineChars="0" w:firstLine="0"/>
              <w:jc w:val="center"/>
              <w:rPr>
                <w:kern w:val="0"/>
              </w:rPr>
            </w:pPr>
            <w:r>
              <w:rPr>
                <w:rFonts w:hint="eastAsia"/>
                <w:kern w:val="0"/>
              </w:rPr>
              <w:t>设备</w:t>
            </w:r>
          </w:p>
        </w:tc>
        <w:tc>
          <w:tcPr>
            <w:tcW w:w="1733" w:type="dxa"/>
            <w:tcBorders>
              <w:top w:val="single" w:sz="4" w:space="0" w:color="auto"/>
              <w:left w:val="nil"/>
              <w:bottom w:val="single" w:sz="4" w:space="0" w:color="auto"/>
              <w:right w:val="single" w:sz="4" w:space="0" w:color="auto"/>
            </w:tcBorders>
            <w:shd w:val="clear" w:color="auto" w:fill="auto"/>
            <w:vAlign w:val="center"/>
          </w:tcPr>
          <w:p w14:paraId="21A6D5D8" w14:textId="77777777" w:rsidR="00870A08" w:rsidRDefault="003A5418">
            <w:pPr>
              <w:ind w:firstLineChars="0" w:firstLine="0"/>
              <w:jc w:val="center"/>
              <w:rPr>
                <w:kern w:val="0"/>
              </w:rPr>
            </w:pPr>
            <w:r>
              <w:rPr>
                <w:rFonts w:hint="eastAsia"/>
                <w:kern w:val="0"/>
              </w:rPr>
              <w:t>接口</w:t>
            </w:r>
          </w:p>
        </w:tc>
        <w:tc>
          <w:tcPr>
            <w:tcW w:w="1706" w:type="dxa"/>
            <w:tcBorders>
              <w:top w:val="single" w:sz="4" w:space="0" w:color="auto"/>
              <w:left w:val="nil"/>
              <w:bottom w:val="single" w:sz="4" w:space="0" w:color="auto"/>
              <w:right w:val="single" w:sz="4" w:space="0" w:color="auto"/>
            </w:tcBorders>
            <w:shd w:val="clear" w:color="auto" w:fill="auto"/>
            <w:vAlign w:val="center"/>
          </w:tcPr>
          <w:p w14:paraId="18669125" w14:textId="77777777" w:rsidR="00870A08" w:rsidRDefault="003A5418">
            <w:pPr>
              <w:ind w:firstLineChars="0" w:firstLine="0"/>
              <w:jc w:val="center"/>
              <w:rPr>
                <w:kern w:val="0"/>
              </w:rPr>
            </w:pPr>
            <w:r>
              <w:rPr>
                <w:rFonts w:hint="eastAsia"/>
                <w:kern w:val="0"/>
              </w:rPr>
              <w:t>IP</w:t>
            </w:r>
            <w:r>
              <w:rPr>
                <w:rFonts w:hint="eastAsia"/>
                <w:kern w:val="0"/>
              </w:rPr>
              <w:t>地址</w:t>
            </w:r>
          </w:p>
        </w:tc>
        <w:tc>
          <w:tcPr>
            <w:tcW w:w="1691" w:type="dxa"/>
            <w:tcBorders>
              <w:top w:val="single" w:sz="4" w:space="0" w:color="auto"/>
              <w:left w:val="nil"/>
              <w:bottom w:val="single" w:sz="4" w:space="0" w:color="auto"/>
              <w:right w:val="single" w:sz="4" w:space="0" w:color="auto"/>
            </w:tcBorders>
            <w:shd w:val="clear" w:color="auto" w:fill="auto"/>
            <w:vAlign w:val="center"/>
          </w:tcPr>
          <w:p w14:paraId="31DAEB78" w14:textId="77777777" w:rsidR="00870A08" w:rsidRDefault="003A5418">
            <w:pPr>
              <w:ind w:firstLineChars="0" w:firstLine="0"/>
              <w:jc w:val="center"/>
              <w:rPr>
                <w:kern w:val="0"/>
              </w:rPr>
            </w:pPr>
            <w:r>
              <w:rPr>
                <w:rFonts w:hint="eastAsia"/>
                <w:kern w:val="0"/>
              </w:rPr>
              <w:t>子网掩码</w:t>
            </w:r>
          </w:p>
        </w:tc>
        <w:tc>
          <w:tcPr>
            <w:tcW w:w="1724" w:type="dxa"/>
            <w:tcBorders>
              <w:top w:val="single" w:sz="4" w:space="0" w:color="auto"/>
              <w:left w:val="nil"/>
              <w:bottom w:val="single" w:sz="4" w:space="0" w:color="auto"/>
              <w:right w:val="single" w:sz="4" w:space="0" w:color="auto"/>
            </w:tcBorders>
            <w:shd w:val="clear" w:color="auto" w:fill="auto"/>
            <w:vAlign w:val="center"/>
          </w:tcPr>
          <w:p w14:paraId="368828D2" w14:textId="77777777" w:rsidR="00870A08" w:rsidRDefault="003A5418">
            <w:pPr>
              <w:ind w:firstLineChars="0" w:firstLine="0"/>
              <w:jc w:val="center"/>
              <w:rPr>
                <w:kern w:val="0"/>
              </w:rPr>
            </w:pPr>
            <w:r>
              <w:rPr>
                <w:rFonts w:hint="eastAsia"/>
                <w:kern w:val="0"/>
              </w:rPr>
              <w:t>网关</w:t>
            </w:r>
          </w:p>
        </w:tc>
      </w:tr>
      <w:tr w:rsidR="00870A08" w14:paraId="674D086E" w14:textId="77777777">
        <w:trPr>
          <w:trHeight w:val="156"/>
        </w:trPr>
        <w:tc>
          <w:tcPr>
            <w:tcW w:w="1702" w:type="dxa"/>
            <w:tcBorders>
              <w:top w:val="nil"/>
              <w:left w:val="single" w:sz="4" w:space="0" w:color="auto"/>
              <w:bottom w:val="single" w:sz="4" w:space="0" w:color="auto"/>
              <w:right w:val="single" w:sz="4" w:space="0" w:color="auto"/>
            </w:tcBorders>
            <w:shd w:val="clear" w:color="auto" w:fill="auto"/>
            <w:vAlign w:val="center"/>
          </w:tcPr>
          <w:p w14:paraId="3AAA8DF9" w14:textId="77777777" w:rsidR="00870A08" w:rsidRDefault="003A5418">
            <w:pPr>
              <w:ind w:firstLineChars="0" w:firstLine="0"/>
              <w:jc w:val="center"/>
              <w:rPr>
                <w:kern w:val="0"/>
              </w:rPr>
            </w:pPr>
            <w:r>
              <w:rPr>
                <w:rFonts w:hint="eastAsia"/>
                <w:kern w:val="0"/>
              </w:rPr>
              <w:t>PC-1</w:t>
            </w:r>
          </w:p>
        </w:tc>
        <w:tc>
          <w:tcPr>
            <w:tcW w:w="1733" w:type="dxa"/>
            <w:tcBorders>
              <w:top w:val="nil"/>
              <w:left w:val="nil"/>
              <w:bottom w:val="single" w:sz="4" w:space="0" w:color="auto"/>
              <w:right w:val="single" w:sz="4" w:space="0" w:color="auto"/>
            </w:tcBorders>
            <w:shd w:val="clear" w:color="auto" w:fill="auto"/>
            <w:vAlign w:val="center"/>
          </w:tcPr>
          <w:p w14:paraId="3C156A57" w14:textId="77777777" w:rsidR="00870A08" w:rsidRDefault="003A5418">
            <w:pPr>
              <w:ind w:firstLineChars="0" w:firstLine="0"/>
              <w:jc w:val="center"/>
              <w:rPr>
                <w:kern w:val="0"/>
              </w:rPr>
            </w:pPr>
            <w:r>
              <w:rPr>
                <w:rFonts w:hint="eastAsia"/>
                <w:kern w:val="0"/>
              </w:rPr>
              <w:t>Ethernet 0/0/1</w:t>
            </w:r>
          </w:p>
        </w:tc>
        <w:tc>
          <w:tcPr>
            <w:tcW w:w="1706" w:type="dxa"/>
            <w:tcBorders>
              <w:top w:val="nil"/>
              <w:left w:val="nil"/>
              <w:bottom w:val="single" w:sz="4" w:space="0" w:color="auto"/>
              <w:right w:val="single" w:sz="4" w:space="0" w:color="auto"/>
            </w:tcBorders>
            <w:shd w:val="clear" w:color="auto" w:fill="auto"/>
            <w:vAlign w:val="center"/>
          </w:tcPr>
          <w:p w14:paraId="1C9D6021" w14:textId="77777777" w:rsidR="00870A08" w:rsidRDefault="003A5418">
            <w:pPr>
              <w:ind w:firstLineChars="0" w:firstLine="0"/>
              <w:jc w:val="center"/>
              <w:rPr>
                <w:kern w:val="0"/>
              </w:rPr>
            </w:pPr>
            <w:r>
              <w:rPr>
                <w:rFonts w:hint="eastAsia"/>
                <w:kern w:val="0"/>
              </w:rPr>
              <w:t>192.168.1.1</w:t>
            </w:r>
          </w:p>
        </w:tc>
        <w:tc>
          <w:tcPr>
            <w:tcW w:w="1691" w:type="dxa"/>
            <w:tcBorders>
              <w:top w:val="nil"/>
              <w:left w:val="nil"/>
              <w:bottom w:val="single" w:sz="4" w:space="0" w:color="auto"/>
              <w:right w:val="single" w:sz="4" w:space="0" w:color="auto"/>
            </w:tcBorders>
            <w:shd w:val="clear" w:color="auto" w:fill="auto"/>
            <w:vAlign w:val="center"/>
          </w:tcPr>
          <w:p w14:paraId="5C7D8144" w14:textId="77777777" w:rsidR="00870A08" w:rsidRDefault="003A5418">
            <w:pPr>
              <w:ind w:firstLineChars="0" w:firstLine="0"/>
              <w:jc w:val="center"/>
              <w:rPr>
                <w:kern w:val="0"/>
              </w:rPr>
            </w:pPr>
            <w:r>
              <w:rPr>
                <w:rFonts w:hint="eastAsia"/>
                <w:kern w:val="0"/>
              </w:rPr>
              <w:t>255.255.255.0</w:t>
            </w:r>
          </w:p>
        </w:tc>
        <w:tc>
          <w:tcPr>
            <w:tcW w:w="1724" w:type="dxa"/>
            <w:tcBorders>
              <w:top w:val="nil"/>
              <w:left w:val="nil"/>
              <w:bottom w:val="single" w:sz="4" w:space="0" w:color="auto"/>
              <w:right w:val="single" w:sz="4" w:space="0" w:color="auto"/>
            </w:tcBorders>
            <w:shd w:val="clear" w:color="auto" w:fill="auto"/>
            <w:vAlign w:val="center"/>
          </w:tcPr>
          <w:p w14:paraId="55D4FF25" w14:textId="77777777" w:rsidR="00870A08" w:rsidRDefault="003A5418">
            <w:pPr>
              <w:ind w:firstLineChars="0" w:firstLine="0"/>
              <w:jc w:val="center"/>
              <w:rPr>
                <w:kern w:val="0"/>
              </w:rPr>
            </w:pPr>
            <w:r>
              <w:rPr>
                <w:rFonts w:hint="eastAsia"/>
                <w:kern w:val="0"/>
              </w:rPr>
              <w:t>192.168.1.254</w:t>
            </w:r>
          </w:p>
        </w:tc>
      </w:tr>
      <w:tr w:rsidR="00870A08" w14:paraId="7CA4D795" w14:textId="77777777">
        <w:trPr>
          <w:trHeight w:val="346"/>
        </w:trPr>
        <w:tc>
          <w:tcPr>
            <w:tcW w:w="1702" w:type="dxa"/>
            <w:tcBorders>
              <w:top w:val="nil"/>
              <w:left w:val="single" w:sz="4" w:space="0" w:color="auto"/>
              <w:bottom w:val="single" w:sz="4" w:space="0" w:color="auto"/>
              <w:right w:val="single" w:sz="4" w:space="0" w:color="auto"/>
            </w:tcBorders>
            <w:shd w:val="clear" w:color="auto" w:fill="auto"/>
            <w:vAlign w:val="center"/>
          </w:tcPr>
          <w:p w14:paraId="11494393" w14:textId="77777777" w:rsidR="00870A08" w:rsidRDefault="003A5418">
            <w:pPr>
              <w:ind w:firstLineChars="0" w:firstLine="0"/>
              <w:jc w:val="center"/>
              <w:rPr>
                <w:kern w:val="0"/>
              </w:rPr>
            </w:pPr>
            <w:r>
              <w:rPr>
                <w:rFonts w:hint="eastAsia"/>
                <w:kern w:val="0"/>
              </w:rPr>
              <w:t>PC-2</w:t>
            </w:r>
          </w:p>
        </w:tc>
        <w:tc>
          <w:tcPr>
            <w:tcW w:w="1733" w:type="dxa"/>
            <w:tcBorders>
              <w:top w:val="nil"/>
              <w:left w:val="nil"/>
              <w:bottom w:val="single" w:sz="4" w:space="0" w:color="auto"/>
              <w:right w:val="single" w:sz="4" w:space="0" w:color="auto"/>
            </w:tcBorders>
            <w:shd w:val="clear" w:color="auto" w:fill="auto"/>
            <w:vAlign w:val="center"/>
          </w:tcPr>
          <w:p w14:paraId="42B20930" w14:textId="77777777" w:rsidR="00870A08" w:rsidRDefault="003A5418">
            <w:pPr>
              <w:ind w:firstLineChars="0" w:firstLine="0"/>
              <w:jc w:val="center"/>
              <w:rPr>
                <w:kern w:val="0"/>
              </w:rPr>
            </w:pPr>
            <w:r>
              <w:rPr>
                <w:rFonts w:hint="eastAsia"/>
                <w:kern w:val="0"/>
              </w:rPr>
              <w:t>Ethernet 0/0/1</w:t>
            </w:r>
          </w:p>
        </w:tc>
        <w:tc>
          <w:tcPr>
            <w:tcW w:w="1706" w:type="dxa"/>
            <w:tcBorders>
              <w:top w:val="nil"/>
              <w:left w:val="nil"/>
              <w:bottom w:val="single" w:sz="4" w:space="0" w:color="auto"/>
              <w:right w:val="single" w:sz="4" w:space="0" w:color="auto"/>
            </w:tcBorders>
            <w:shd w:val="clear" w:color="auto" w:fill="auto"/>
            <w:vAlign w:val="center"/>
          </w:tcPr>
          <w:p w14:paraId="43174569" w14:textId="77777777" w:rsidR="00870A08" w:rsidRDefault="003A5418">
            <w:pPr>
              <w:ind w:firstLineChars="0" w:firstLine="0"/>
              <w:jc w:val="center"/>
              <w:rPr>
                <w:kern w:val="0"/>
              </w:rPr>
            </w:pPr>
            <w:r>
              <w:rPr>
                <w:rFonts w:hint="eastAsia"/>
                <w:kern w:val="0"/>
              </w:rPr>
              <w:t>192.168.1.2</w:t>
            </w:r>
          </w:p>
        </w:tc>
        <w:tc>
          <w:tcPr>
            <w:tcW w:w="1691" w:type="dxa"/>
            <w:tcBorders>
              <w:top w:val="nil"/>
              <w:left w:val="nil"/>
              <w:bottom w:val="single" w:sz="4" w:space="0" w:color="auto"/>
              <w:right w:val="single" w:sz="4" w:space="0" w:color="auto"/>
            </w:tcBorders>
            <w:shd w:val="clear" w:color="auto" w:fill="auto"/>
            <w:vAlign w:val="center"/>
          </w:tcPr>
          <w:p w14:paraId="6ECEB837" w14:textId="77777777" w:rsidR="00870A08" w:rsidRDefault="003A5418">
            <w:pPr>
              <w:ind w:firstLineChars="0" w:firstLine="0"/>
              <w:jc w:val="center"/>
              <w:rPr>
                <w:kern w:val="0"/>
              </w:rPr>
            </w:pPr>
            <w:r>
              <w:rPr>
                <w:rFonts w:hint="eastAsia"/>
                <w:kern w:val="0"/>
              </w:rPr>
              <w:t>255.255.255.0</w:t>
            </w:r>
          </w:p>
        </w:tc>
        <w:tc>
          <w:tcPr>
            <w:tcW w:w="1724" w:type="dxa"/>
            <w:tcBorders>
              <w:top w:val="nil"/>
              <w:left w:val="nil"/>
              <w:bottom w:val="single" w:sz="4" w:space="0" w:color="auto"/>
              <w:right w:val="single" w:sz="4" w:space="0" w:color="auto"/>
            </w:tcBorders>
            <w:shd w:val="clear" w:color="auto" w:fill="auto"/>
            <w:vAlign w:val="center"/>
          </w:tcPr>
          <w:p w14:paraId="0B7E057A" w14:textId="77777777" w:rsidR="00870A08" w:rsidRDefault="003A5418">
            <w:pPr>
              <w:ind w:firstLineChars="0" w:firstLine="0"/>
              <w:jc w:val="center"/>
              <w:rPr>
                <w:kern w:val="0"/>
              </w:rPr>
            </w:pPr>
            <w:r>
              <w:rPr>
                <w:rFonts w:hint="eastAsia"/>
                <w:kern w:val="0"/>
              </w:rPr>
              <w:t>192.168.1.254</w:t>
            </w:r>
          </w:p>
        </w:tc>
      </w:tr>
      <w:tr w:rsidR="00870A08" w14:paraId="7D3A8D25" w14:textId="77777777">
        <w:trPr>
          <w:trHeight w:val="251"/>
        </w:trPr>
        <w:tc>
          <w:tcPr>
            <w:tcW w:w="1702" w:type="dxa"/>
            <w:tcBorders>
              <w:top w:val="nil"/>
              <w:left w:val="single" w:sz="4" w:space="0" w:color="auto"/>
              <w:bottom w:val="single" w:sz="4" w:space="0" w:color="auto"/>
              <w:right w:val="single" w:sz="4" w:space="0" w:color="auto"/>
            </w:tcBorders>
            <w:shd w:val="clear" w:color="auto" w:fill="auto"/>
            <w:vAlign w:val="center"/>
          </w:tcPr>
          <w:p w14:paraId="5AEF6D28" w14:textId="77777777" w:rsidR="00870A08" w:rsidRDefault="003A5418">
            <w:pPr>
              <w:ind w:firstLineChars="0" w:firstLine="0"/>
              <w:jc w:val="center"/>
              <w:rPr>
                <w:kern w:val="0"/>
              </w:rPr>
            </w:pPr>
            <w:r>
              <w:rPr>
                <w:rFonts w:hint="eastAsia"/>
                <w:kern w:val="0"/>
              </w:rPr>
              <w:t>PC-3</w:t>
            </w:r>
          </w:p>
        </w:tc>
        <w:tc>
          <w:tcPr>
            <w:tcW w:w="1733" w:type="dxa"/>
            <w:tcBorders>
              <w:top w:val="nil"/>
              <w:left w:val="nil"/>
              <w:bottom w:val="single" w:sz="4" w:space="0" w:color="auto"/>
              <w:right w:val="single" w:sz="4" w:space="0" w:color="auto"/>
            </w:tcBorders>
            <w:shd w:val="clear" w:color="auto" w:fill="auto"/>
            <w:vAlign w:val="center"/>
          </w:tcPr>
          <w:p w14:paraId="2E3B8574" w14:textId="77777777" w:rsidR="00870A08" w:rsidRDefault="003A5418">
            <w:pPr>
              <w:ind w:firstLineChars="0" w:firstLine="0"/>
              <w:jc w:val="center"/>
              <w:rPr>
                <w:kern w:val="0"/>
              </w:rPr>
            </w:pPr>
            <w:r>
              <w:rPr>
                <w:rFonts w:hint="eastAsia"/>
                <w:kern w:val="0"/>
              </w:rPr>
              <w:t>Ethernet 0/0/1</w:t>
            </w:r>
          </w:p>
        </w:tc>
        <w:tc>
          <w:tcPr>
            <w:tcW w:w="1706" w:type="dxa"/>
            <w:tcBorders>
              <w:top w:val="nil"/>
              <w:left w:val="nil"/>
              <w:bottom w:val="single" w:sz="4" w:space="0" w:color="auto"/>
              <w:right w:val="single" w:sz="4" w:space="0" w:color="auto"/>
            </w:tcBorders>
            <w:shd w:val="clear" w:color="auto" w:fill="auto"/>
            <w:vAlign w:val="center"/>
          </w:tcPr>
          <w:p w14:paraId="3C7B7886" w14:textId="77777777" w:rsidR="00870A08" w:rsidRDefault="003A5418">
            <w:pPr>
              <w:ind w:firstLineChars="0" w:firstLine="0"/>
              <w:jc w:val="center"/>
              <w:rPr>
                <w:kern w:val="0"/>
              </w:rPr>
            </w:pPr>
            <w:r>
              <w:rPr>
                <w:rFonts w:hint="eastAsia"/>
                <w:kern w:val="0"/>
              </w:rPr>
              <w:t>192.168.2.1</w:t>
            </w:r>
          </w:p>
        </w:tc>
        <w:tc>
          <w:tcPr>
            <w:tcW w:w="1691" w:type="dxa"/>
            <w:tcBorders>
              <w:top w:val="nil"/>
              <w:left w:val="nil"/>
              <w:bottom w:val="single" w:sz="4" w:space="0" w:color="auto"/>
              <w:right w:val="single" w:sz="4" w:space="0" w:color="auto"/>
            </w:tcBorders>
            <w:shd w:val="clear" w:color="auto" w:fill="auto"/>
            <w:vAlign w:val="center"/>
          </w:tcPr>
          <w:p w14:paraId="67CB8E29" w14:textId="77777777" w:rsidR="00870A08" w:rsidRDefault="003A5418">
            <w:pPr>
              <w:ind w:firstLineChars="0" w:firstLine="0"/>
              <w:jc w:val="center"/>
              <w:rPr>
                <w:kern w:val="0"/>
              </w:rPr>
            </w:pPr>
            <w:r>
              <w:rPr>
                <w:rFonts w:hint="eastAsia"/>
                <w:kern w:val="0"/>
              </w:rPr>
              <w:t>255.255.255.0</w:t>
            </w:r>
          </w:p>
        </w:tc>
        <w:tc>
          <w:tcPr>
            <w:tcW w:w="1724" w:type="dxa"/>
            <w:tcBorders>
              <w:top w:val="nil"/>
              <w:left w:val="nil"/>
              <w:bottom w:val="single" w:sz="4" w:space="0" w:color="auto"/>
              <w:right w:val="single" w:sz="4" w:space="0" w:color="auto"/>
            </w:tcBorders>
            <w:shd w:val="clear" w:color="auto" w:fill="auto"/>
            <w:vAlign w:val="center"/>
          </w:tcPr>
          <w:p w14:paraId="0719A0CD" w14:textId="77777777" w:rsidR="00870A08" w:rsidRDefault="003A5418">
            <w:pPr>
              <w:ind w:firstLineChars="0" w:firstLine="0"/>
              <w:jc w:val="center"/>
              <w:rPr>
                <w:kern w:val="0"/>
              </w:rPr>
            </w:pPr>
            <w:r>
              <w:rPr>
                <w:rFonts w:hint="eastAsia"/>
                <w:kern w:val="0"/>
              </w:rPr>
              <w:t>192.168.</w:t>
            </w:r>
            <w:r>
              <w:rPr>
                <w:kern w:val="0"/>
                <w:highlight w:val="yellow"/>
              </w:rPr>
              <w:t>2</w:t>
            </w:r>
            <w:r>
              <w:rPr>
                <w:rFonts w:hint="eastAsia"/>
                <w:kern w:val="0"/>
              </w:rPr>
              <w:t>.254</w:t>
            </w:r>
          </w:p>
        </w:tc>
      </w:tr>
      <w:tr w:rsidR="00870A08" w14:paraId="6C9C87E9" w14:textId="77777777">
        <w:trPr>
          <w:trHeight w:val="220"/>
        </w:trPr>
        <w:tc>
          <w:tcPr>
            <w:tcW w:w="1702" w:type="dxa"/>
            <w:vMerge w:val="restart"/>
            <w:tcBorders>
              <w:top w:val="nil"/>
              <w:left w:val="single" w:sz="4" w:space="0" w:color="auto"/>
              <w:bottom w:val="single" w:sz="4" w:space="0" w:color="auto"/>
              <w:right w:val="single" w:sz="4" w:space="0" w:color="auto"/>
            </w:tcBorders>
            <w:shd w:val="clear" w:color="auto" w:fill="auto"/>
            <w:vAlign w:val="center"/>
          </w:tcPr>
          <w:p w14:paraId="4A45B8E1" w14:textId="77777777" w:rsidR="00870A08" w:rsidRDefault="003A5418">
            <w:pPr>
              <w:ind w:firstLineChars="0" w:firstLine="0"/>
              <w:jc w:val="center"/>
              <w:rPr>
                <w:kern w:val="0"/>
              </w:rPr>
            </w:pPr>
            <w:r>
              <w:rPr>
                <w:rFonts w:hint="eastAsia"/>
                <w:kern w:val="0"/>
              </w:rPr>
              <w:t>S1(S5700)</w:t>
            </w:r>
          </w:p>
        </w:tc>
        <w:tc>
          <w:tcPr>
            <w:tcW w:w="1733" w:type="dxa"/>
            <w:tcBorders>
              <w:top w:val="nil"/>
              <w:left w:val="nil"/>
              <w:bottom w:val="single" w:sz="4" w:space="0" w:color="auto"/>
              <w:right w:val="single" w:sz="4" w:space="0" w:color="auto"/>
            </w:tcBorders>
            <w:shd w:val="clear" w:color="auto" w:fill="auto"/>
            <w:vAlign w:val="center"/>
          </w:tcPr>
          <w:p w14:paraId="6FD27411" w14:textId="77777777" w:rsidR="00870A08" w:rsidRDefault="003A5418">
            <w:pPr>
              <w:ind w:firstLineChars="0" w:firstLine="0"/>
              <w:jc w:val="center"/>
              <w:rPr>
                <w:kern w:val="0"/>
              </w:rPr>
            </w:pPr>
            <w:r>
              <w:rPr>
                <w:rFonts w:hint="eastAsia"/>
                <w:kern w:val="0"/>
              </w:rPr>
              <w:t>VLANIF 10</w:t>
            </w:r>
          </w:p>
        </w:tc>
        <w:tc>
          <w:tcPr>
            <w:tcW w:w="1706" w:type="dxa"/>
            <w:tcBorders>
              <w:top w:val="nil"/>
              <w:left w:val="nil"/>
              <w:bottom w:val="single" w:sz="4" w:space="0" w:color="auto"/>
              <w:right w:val="single" w:sz="4" w:space="0" w:color="auto"/>
            </w:tcBorders>
            <w:shd w:val="clear" w:color="auto" w:fill="auto"/>
            <w:vAlign w:val="center"/>
          </w:tcPr>
          <w:p w14:paraId="77BB9254" w14:textId="77777777" w:rsidR="00870A08" w:rsidRDefault="003A5418">
            <w:pPr>
              <w:ind w:firstLineChars="0" w:firstLine="0"/>
              <w:jc w:val="center"/>
              <w:rPr>
                <w:kern w:val="0"/>
              </w:rPr>
            </w:pPr>
            <w:r>
              <w:rPr>
                <w:rFonts w:hint="eastAsia"/>
                <w:kern w:val="0"/>
              </w:rPr>
              <w:t>192.168.1.254</w:t>
            </w:r>
          </w:p>
        </w:tc>
        <w:tc>
          <w:tcPr>
            <w:tcW w:w="1691" w:type="dxa"/>
            <w:tcBorders>
              <w:top w:val="nil"/>
              <w:left w:val="nil"/>
              <w:bottom w:val="single" w:sz="4" w:space="0" w:color="auto"/>
              <w:right w:val="single" w:sz="4" w:space="0" w:color="auto"/>
            </w:tcBorders>
            <w:shd w:val="clear" w:color="auto" w:fill="auto"/>
            <w:vAlign w:val="center"/>
          </w:tcPr>
          <w:p w14:paraId="71E99EEB" w14:textId="77777777" w:rsidR="00870A08" w:rsidRDefault="003A5418">
            <w:pPr>
              <w:ind w:firstLineChars="0" w:firstLine="0"/>
              <w:jc w:val="center"/>
              <w:rPr>
                <w:kern w:val="0"/>
              </w:rPr>
            </w:pPr>
            <w:r>
              <w:rPr>
                <w:rFonts w:hint="eastAsia"/>
                <w:kern w:val="0"/>
              </w:rPr>
              <w:t>255.255.255.0</w:t>
            </w:r>
          </w:p>
        </w:tc>
        <w:tc>
          <w:tcPr>
            <w:tcW w:w="1724" w:type="dxa"/>
            <w:tcBorders>
              <w:top w:val="nil"/>
              <w:left w:val="nil"/>
              <w:bottom w:val="single" w:sz="4" w:space="0" w:color="auto"/>
              <w:right w:val="single" w:sz="4" w:space="0" w:color="auto"/>
            </w:tcBorders>
            <w:shd w:val="clear" w:color="auto" w:fill="auto"/>
            <w:vAlign w:val="center"/>
          </w:tcPr>
          <w:p w14:paraId="2A8287B2" w14:textId="77777777" w:rsidR="00870A08" w:rsidRDefault="003A5418">
            <w:pPr>
              <w:ind w:firstLineChars="0" w:firstLine="0"/>
              <w:jc w:val="center"/>
              <w:rPr>
                <w:kern w:val="0"/>
              </w:rPr>
            </w:pPr>
            <w:r>
              <w:rPr>
                <w:rFonts w:hint="eastAsia"/>
                <w:kern w:val="0"/>
              </w:rPr>
              <w:t>N/A</w:t>
            </w:r>
          </w:p>
        </w:tc>
      </w:tr>
      <w:tr w:rsidR="00870A08" w14:paraId="643CA8CF" w14:textId="77777777">
        <w:trPr>
          <w:trHeight w:val="252"/>
        </w:trPr>
        <w:tc>
          <w:tcPr>
            <w:tcW w:w="1702" w:type="dxa"/>
            <w:vMerge/>
            <w:tcBorders>
              <w:top w:val="nil"/>
              <w:left w:val="single" w:sz="4" w:space="0" w:color="auto"/>
              <w:bottom w:val="single" w:sz="4" w:space="0" w:color="auto"/>
              <w:right w:val="single" w:sz="4" w:space="0" w:color="auto"/>
            </w:tcBorders>
            <w:vAlign w:val="center"/>
          </w:tcPr>
          <w:p w14:paraId="4C16E417" w14:textId="77777777" w:rsidR="00870A08" w:rsidRDefault="00870A08">
            <w:pPr>
              <w:ind w:firstLine="420"/>
              <w:jc w:val="center"/>
              <w:rPr>
                <w:kern w:val="0"/>
              </w:rPr>
            </w:pPr>
          </w:p>
        </w:tc>
        <w:tc>
          <w:tcPr>
            <w:tcW w:w="1733" w:type="dxa"/>
            <w:tcBorders>
              <w:top w:val="nil"/>
              <w:left w:val="nil"/>
              <w:bottom w:val="single" w:sz="4" w:space="0" w:color="auto"/>
              <w:right w:val="single" w:sz="4" w:space="0" w:color="auto"/>
            </w:tcBorders>
            <w:shd w:val="clear" w:color="auto" w:fill="auto"/>
            <w:vAlign w:val="center"/>
          </w:tcPr>
          <w:p w14:paraId="2539164E" w14:textId="77777777" w:rsidR="00870A08" w:rsidRDefault="003A5418">
            <w:pPr>
              <w:ind w:firstLineChars="0" w:firstLine="0"/>
              <w:jc w:val="center"/>
              <w:rPr>
                <w:kern w:val="0"/>
              </w:rPr>
            </w:pPr>
            <w:r>
              <w:rPr>
                <w:rFonts w:hint="eastAsia"/>
                <w:kern w:val="0"/>
              </w:rPr>
              <w:t>VLANIF 20</w:t>
            </w:r>
          </w:p>
        </w:tc>
        <w:tc>
          <w:tcPr>
            <w:tcW w:w="1706" w:type="dxa"/>
            <w:tcBorders>
              <w:top w:val="nil"/>
              <w:left w:val="nil"/>
              <w:bottom w:val="single" w:sz="4" w:space="0" w:color="auto"/>
              <w:right w:val="single" w:sz="4" w:space="0" w:color="auto"/>
            </w:tcBorders>
            <w:shd w:val="clear" w:color="auto" w:fill="auto"/>
            <w:vAlign w:val="center"/>
          </w:tcPr>
          <w:p w14:paraId="1A1980E9" w14:textId="77777777" w:rsidR="00870A08" w:rsidRDefault="003A5418">
            <w:pPr>
              <w:ind w:firstLineChars="0" w:firstLine="0"/>
              <w:jc w:val="center"/>
              <w:rPr>
                <w:kern w:val="0"/>
              </w:rPr>
            </w:pPr>
            <w:r>
              <w:rPr>
                <w:rFonts w:hint="eastAsia"/>
                <w:kern w:val="0"/>
              </w:rPr>
              <w:t>192.168.2.254</w:t>
            </w:r>
          </w:p>
        </w:tc>
        <w:tc>
          <w:tcPr>
            <w:tcW w:w="1691" w:type="dxa"/>
            <w:tcBorders>
              <w:top w:val="nil"/>
              <w:left w:val="nil"/>
              <w:bottom w:val="single" w:sz="4" w:space="0" w:color="auto"/>
              <w:right w:val="single" w:sz="4" w:space="0" w:color="auto"/>
            </w:tcBorders>
            <w:shd w:val="clear" w:color="auto" w:fill="auto"/>
            <w:vAlign w:val="center"/>
          </w:tcPr>
          <w:p w14:paraId="5F732490" w14:textId="77777777" w:rsidR="00870A08" w:rsidRDefault="003A5418">
            <w:pPr>
              <w:ind w:firstLineChars="0" w:firstLine="0"/>
              <w:jc w:val="center"/>
              <w:rPr>
                <w:kern w:val="0"/>
              </w:rPr>
            </w:pPr>
            <w:r>
              <w:rPr>
                <w:rFonts w:hint="eastAsia"/>
                <w:kern w:val="0"/>
              </w:rPr>
              <w:t>255.255.255.0</w:t>
            </w:r>
          </w:p>
        </w:tc>
        <w:tc>
          <w:tcPr>
            <w:tcW w:w="1724" w:type="dxa"/>
            <w:tcBorders>
              <w:top w:val="nil"/>
              <w:left w:val="nil"/>
              <w:bottom w:val="single" w:sz="4" w:space="0" w:color="auto"/>
              <w:right w:val="single" w:sz="4" w:space="0" w:color="auto"/>
            </w:tcBorders>
            <w:shd w:val="clear" w:color="auto" w:fill="auto"/>
            <w:vAlign w:val="center"/>
          </w:tcPr>
          <w:p w14:paraId="5F4E91CF" w14:textId="77777777" w:rsidR="00870A08" w:rsidRDefault="003A5418">
            <w:pPr>
              <w:ind w:firstLineChars="0" w:firstLine="0"/>
              <w:jc w:val="center"/>
              <w:rPr>
                <w:kern w:val="0"/>
              </w:rPr>
            </w:pPr>
            <w:r>
              <w:rPr>
                <w:rFonts w:hint="eastAsia"/>
                <w:kern w:val="0"/>
              </w:rPr>
              <w:t>N/A</w:t>
            </w:r>
          </w:p>
        </w:tc>
      </w:tr>
    </w:tbl>
    <w:p w14:paraId="0624FBA6" w14:textId="77777777" w:rsidR="00870A08" w:rsidRDefault="003A5418">
      <w:pPr>
        <w:pStyle w:val="10"/>
      </w:pPr>
      <w:r>
        <w:rPr>
          <w:rFonts w:hint="eastAsia"/>
        </w:rPr>
        <w:t>实验步骤</w:t>
      </w:r>
    </w:p>
    <w:p w14:paraId="53D6B8BD" w14:textId="77777777" w:rsidR="00870A08" w:rsidRDefault="003A5418">
      <w:pPr>
        <w:pStyle w:val="2"/>
        <w:numPr>
          <w:ilvl w:val="0"/>
          <w:numId w:val="18"/>
        </w:numPr>
      </w:pPr>
      <w:r>
        <w:rPr>
          <w:rFonts w:hint="eastAsia"/>
        </w:rPr>
        <w:t>基本配置</w:t>
      </w:r>
    </w:p>
    <w:p w14:paraId="6F7A15A8" w14:textId="77777777" w:rsidR="00870A08" w:rsidRDefault="003A5418">
      <w:pPr>
        <w:ind w:firstLine="420"/>
        <w:jc w:val="left"/>
      </w:pPr>
      <w:r>
        <w:rPr>
          <w:rFonts w:hint="eastAsia"/>
        </w:rPr>
        <w:t>根据实验编址表在</w:t>
      </w:r>
      <w:r>
        <w:rPr>
          <w:rFonts w:hint="eastAsia"/>
          <w:highlight w:val="yellow"/>
        </w:rPr>
        <w:t>PC</w:t>
      </w:r>
      <w:r>
        <w:rPr>
          <w:rFonts w:hint="eastAsia"/>
          <w:highlight w:val="yellow"/>
        </w:rPr>
        <w:t>上进行相应的基本</w:t>
      </w:r>
      <w:r>
        <w:rPr>
          <w:rFonts w:hint="eastAsia"/>
          <w:highlight w:val="yellow"/>
        </w:rPr>
        <w:t>IP</w:t>
      </w:r>
      <w:r>
        <w:rPr>
          <w:rFonts w:hint="eastAsia"/>
          <w:highlight w:val="yellow"/>
        </w:rPr>
        <w:t>地址配置，三层</w:t>
      </w:r>
      <w:r>
        <w:rPr>
          <w:highlight w:val="yellow"/>
        </w:rPr>
        <w:t>交换机</w:t>
      </w:r>
      <w:r>
        <w:rPr>
          <w:rFonts w:hint="eastAsia"/>
          <w:highlight w:val="yellow"/>
        </w:rPr>
        <w:t>S1</w:t>
      </w:r>
      <w:r>
        <w:rPr>
          <w:rFonts w:hint="eastAsia"/>
          <w:highlight w:val="yellow"/>
        </w:rPr>
        <w:t>上暂先不做</w:t>
      </w:r>
      <w:r>
        <w:rPr>
          <w:highlight w:val="yellow"/>
        </w:rPr>
        <w:t>配置</w:t>
      </w:r>
      <w:r>
        <w:rPr>
          <w:rFonts w:hint="eastAsia"/>
        </w:rPr>
        <w:t>。</w:t>
      </w:r>
    </w:p>
    <w:p w14:paraId="399DB68F" w14:textId="77777777" w:rsidR="00870A08" w:rsidRDefault="003A5418">
      <w:pPr>
        <w:ind w:firstLine="420"/>
        <w:jc w:val="left"/>
      </w:pPr>
      <w:r>
        <w:rPr>
          <w:rFonts w:hint="eastAsia"/>
        </w:rPr>
        <w:lastRenderedPageBreak/>
        <w:t>配置完成后，测试销售部两台终端</w:t>
      </w:r>
      <w:r>
        <w:rPr>
          <w:rFonts w:hint="eastAsia"/>
        </w:rPr>
        <w:t>PC-1</w:t>
      </w:r>
      <w:r>
        <w:rPr>
          <w:rFonts w:hint="eastAsia"/>
        </w:rPr>
        <w:t>与</w:t>
      </w:r>
      <w:r>
        <w:rPr>
          <w:rFonts w:hint="eastAsia"/>
        </w:rPr>
        <w:t>PC-2</w:t>
      </w:r>
      <w:r>
        <w:rPr>
          <w:rFonts w:hint="eastAsia"/>
        </w:rPr>
        <w:t>间的连通性。</w:t>
      </w:r>
    </w:p>
    <w:p w14:paraId="72714E68" w14:textId="77777777" w:rsidR="00870A08" w:rsidRDefault="003A5418">
      <w:pPr>
        <w:pStyle w:val="aff6"/>
      </w:pPr>
      <w:r>
        <w:t>PC&gt;ping 192.168.1.1</w:t>
      </w:r>
    </w:p>
    <w:p w14:paraId="7FD9F067" w14:textId="77777777" w:rsidR="00870A08" w:rsidRDefault="003A5418">
      <w:pPr>
        <w:pStyle w:val="aff6"/>
      </w:pPr>
      <w:r>
        <w:t xml:space="preserve">Ping 192.168.1.1: 32 data bytes, Press </w:t>
      </w:r>
      <w:proofErr w:type="spellStart"/>
      <w:r>
        <w:t>Ctrl_C</w:t>
      </w:r>
      <w:proofErr w:type="spellEnd"/>
      <w:r>
        <w:t xml:space="preserve"> to break</w:t>
      </w:r>
    </w:p>
    <w:p w14:paraId="66E88CBC" w14:textId="77777777" w:rsidR="00870A08" w:rsidRDefault="003A5418">
      <w:pPr>
        <w:pStyle w:val="aff6"/>
      </w:pPr>
      <w:r>
        <w:t xml:space="preserve">From 192.168.1.1: bytes=32 seq=1 </w:t>
      </w:r>
      <w:proofErr w:type="spellStart"/>
      <w:r>
        <w:t>ttl</w:t>
      </w:r>
      <w:proofErr w:type="spellEnd"/>
      <w:r>
        <w:t xml:space="preserve">=128 time=31 </w:t>
      </w:r>
      <w:proofErr w:type="spellStart"/>
      <w:r>
        <w:t>ms</w:t>
      </w:r>
      <w:proofErr w:type="spellEnd"/>
    </w:p>
    <w:p w14:paraId="026C091A" w14:textId="77777777" w:rsidR="00870A08" w:rsidRDefault="003A5418">
      <w:pPr>
        <w:pStyle w:val="aff6"/>
      </w:pPr>
      <w:r>
        <w:t xml:space="preserve">From 192.168.1.1: bytes=32 seq=2 </w:t>
      </w:r>
      <w:proofErr w:type="spellStart"/>
      <w:r>
        <w:t>ttl</w:t>
      </w:r>
      <w:proofErr w:type="spellEnd"/>
      <w:r>
        <w:t xml:space="preserve">=128 time=15 </w:t>
      </w:r>
      <w:proofErr w:type="spellStart"/>
      <w:r>
        <w:t>ms</w:t>
      </w:r>
      <w:proofErr w:type="spellEnd"/>
    </w:p>
    <w:p w14:paraId="05A5E724" w14:textId="77777777" w:rsidR="00870A08" w:rsidRDefault="003A5418">
      <w:pPr>
        <w:pStyle w:val="aff6"/>
      </w:pPr>
      <w:r>
        <w:t xml:space="preserve">From 192.168.1.1: bytes=32 seq=3 </w:t>
      </w:r>
      <w:proofErr w:type="spellStart"/>
      <w:r>
        <w:t>ttl</w:t>
      </w:r>
      <w:proofErr w:type="spellEnd"/>
      <w:r>
        <w:t xml:space="preserve">=128 time&lt;1 </w:t>
      </w:r>
      <w:proofErr w:type="spellStart"/>
      <w:r>
        <w:t>ms</w:t>
      </w:r>
      <w:proofErr w:type="spellEnd"/>
    </w:p>
    <w:p w14:paraId="48A10880" w14:textId="77777777" w:rsidR="00870A08" w:rsidRDefault="003A5418">
      <w:pPr>
        <w:pStyle w:val="aff6"/>
      </w:pPr>
      <w:r>
        <w:t xml:space="preserve">From 192.168.1.1: bytes=32 seq=4 </w:t>
      </w:r>
      <w:proofErr w:type="spellStart"/>
      <w:r>
        <w:t>ttl</w:t>
      </w:r>
      <w:proofErr w:type="spellEnd"/>
      <w:r>
        <w:t xml:space="preserve">=128 time&lt;1 </w:t>
      </w:r>
      <w:proofErr w:type="spellStart"/>
      <w:r>
        <w:t>ms</w:t>
      </w:r>
      <w:proofErr w:type="spellEnd"/>
    </w:p>
    <w:p w14:paraId="64CFFEB7" w14:textId="77777777" w:rsidR="00870A08" w:rsidRDefault="003A5418">
      <w:pPr>
        <w:pStyle w:val="aff6"/>
      </w:pPr>
      <w:r>
        <w:t xml:space="preserve">From 192.168.1.1: bytes=32 seq=5 </w:t>
      </w:r>
      <w:proofErr w:type="spellStart"/>
      <w:r>
        <w:t>ttl</w:t>
      </w:r>
      <w:proofErr w:type="spellEnd"/>
      <w:r>
        <w:t xml:space="preserve">=128 time&lt;1 </w:t>
      </w:r>
      <w:proofErr w:type="spellStart"/>
      <w:r>
        <w:t>ms</w:t>
      </w:r>
      <w:proofErr w:type="spellEnd"/>
    </w:p>
    <w:p w14:paraId="1A6B9670" w14:textId="77777777" w:rsidR="00870A08" w:rsidRDefault="003A5418">
      <w:pPr>
        <w:pStyle w:val="aff6"/>
      </w:pPr>
      <w:r>
        <w:t>--- 192.168.1.100 ping statistics ---</w:t>
      </w:r>
    </w:p>
    <w:p w14:paraId="2C770601" w14:textId="77777777" w:rsidR="00870A08" w:rsidRDefault="003A5418">
      <w:pPr>
        <w:pStyle w:val="aff6"/>
      </w:pPr>
      <w:r>
        <w:t xml:space="preserve">  5 packet(s) transmitted</w:t>
      </w:r>
    </w:p>
    <w:p w14:paraId="6D2E1A7E" w14:textId="77777777" w:rsidR="00870A08" w:rsidRDefault="003A5418">
      <w:pPr>
        <w:pStyle w:val="aff6"/>
      </w:pPr>
      <w:r>
        <w:t xml:space="preserve">  5 packet(s) received</w:t>
      </w:r>
    </w:p>
    <w:p w14:paraId="1CBB5494" w14:textId="77777777" w:rsidR="00870A08" w:rsidRDefault="003A5418">
      <w:pPr>
        <w:pStyle w:val="aff6"/>
      </w:pPr>
      <w:r>
        <w:t xml:space="preserve">  0.00% packet loss</w:t>
      </w:r>
    </w:p>
    <w:p w14:paraId="59A86E88" w14:textId="77777777" w:rsidR="00870A08" w:rsidRDefault="003A5418">
      <w:pPr>
        <w:pStyle w:val="aff6"/>
      </w:pPr>
      <w:r>
        <w:t xml:space="preserve">  round-trip min/avg/max = 0/9/31 </w:t>
      </w:r>
      <w:proofErr w:type="spellStart"/>
      <w:r>
        <w:t>ms</w:t>
      </w:r>
      <w:proofErr w:type="spellEnd"/>
      <w:r>
        <w:t xml:space="preserve"> </w:t>
      </w:r>
    </w:p>
    <w:p w14:paraId="2DA53D29" w14:textId="77777777" w:rsidR="00870A08" w:rsidRDefault="00870A08">
      <w:pPr>
        <w:ind w:firstLine="420"/>
        <w:jc w:val="left"/>
      </w:pPr>
    </w:p>
    <w:p w14:paraId="37281AFF" w14:textId="77777777" w:rsidR="00870A08" w:rsidRDefault="003A5418">
      <w:pPr>
        <w:ind w:firstLine="420"/>
        <w:jc w:val="left"/>
      </w:pPr>
      <w:r>
        <w:rPr>
          <w:rFonts w:hint="eastAsia"/>
        </w:rPr>
        <w:t>可以观察到，通信正常。</w:t>
      </w:r>
    </w:p>
    <w:p w14:paraId="18A07EF5" w14:textId="77777777" w:rsidR="00870A08" w:rsidRDefault="003A5418">
      <w:pPr>
        <w:ind w:firstLine="420"/>
        <w:jc w:val="left"/>
      </w:pPr>
      <w:r>
        <w:rPr>
          <w:rFonts w:hint="eastAsia"/>
        </w:rPr>
        <w:t>测试销售部</w:t>
      </w:r>
      <w:r>
        <w:rPr>
          <w:rFonts w:hint="eastAsia"/>
        </w:rPr>
        <w:t>PC-1</w:t>
      </w:r>
      <w:r>
        <w:rPr>
          <w:rFonts w:hint="eastAsia"/>
        </w:rPr>
        <w:t>与客服部</w:t>
      </w:r>
      <w:r>
        <w:rPr>
          <w:rFonts w:hint="eastAsia"/>
        </w:rPr>
        <w:t>PC-3</w:t>
      </w:r>
      <w:r>
        <w:rPr>
          <w:rFonts w:hint="eastAsia"/>
        </w:rPr>
        <w:t>间的连通性。</w:t>
      </w:r>
    </w:p>
    <w:p w14:paraId="60333A12" w14:textId="77777777" w:rsidR="00870A08" w:rsidRDefault="003A5418">
      <w:pPr>
        <w:pStyle w:val="aff6"/>
      </w:pPr>
      <w:r>
        <w:t>PC&gt;ping 192.168.2.1</w:t>
      </w:r>
    </w:p>
    <w:p w14:paraId="28479FCE" w14:textId="77777777" w:rsidR="00870A08" w:rsidRDefault="003A5418">
      <w:pPr>
        <w:pStyle w:val="aff6"/>
      </w:pPr>
      <w:r>
        <w:t xml:space="preserve">Ping 192.168.2.1: 32 data bytes, Press </w:t>
      </w:r>
      <w:proofErr w:type="spellStart"/>
      <w:r>
        <w:t>Ctrl_C</w:t>
      </w:r>
      <w:proofErr w:type="spellEnd"/>
      <w:r>
        <w:t xml:space="preserve"> to break</w:t>
      </w:r>
    </w:p>
    <w:p w14:paraId="5ECA5E74" w14:textId="77777777" w:rsidR="00870A08" w:rsidRDefault="003A5418">
      <w:pPr>
        <w:pStyle w:val="aff6"/>
      </w:pPr>
      <w:r>
        <w:t>From 192.168.1.1: Destination host unreachable</w:t>
      </w:r>
    </w:p>
    <w:p w14:paraId="14965FF6" w14:textId="77777777" w:rsidR="00870A08" w:rsidRDefault="003A5418">
      <w:pPr>
        <w:pStyle w:val="aff6"/>
      </w:pPr>
      <w:r>
        <w:t>From 192.168.1.1: Destination host unreachable</w:t>
      </w:r>
    </w:p>
    <w:p w14:paraId="67EC0F58" w14:textId="77777777" w:rsidR="00870A08" w:rsidRDefault="003A5418">
      <w:pPr>
        <w:pStyle w:val="aff6"/>
      </w:pPr>
      <w:r>
        <w:t>From 192.168.1.1: Destination host unreachable</w:t>
      </w:r>
    </w:p>
    <w:p w14:paraId="66159EE6" w14:textId="77777777" w:rsidR="00870A08" w:rsidRDefault="003A5418">
      <w:pPr>
        <w:pStyle w:val="aff6"/>
      </w:pPr>
      <w:r>
        <w:t>From 192.168.1.1: Destination host unreachable</w:t>
      </w:r>
    </w:p>
    <w:p w14:paraId="667DC807" w14:textId="77777777" w:rsidR="00870A08" w:rsidRDefault="003A5418">
      <w:pPr>
        <w:pStyle w:val="aff6"/>
      </w:pPr>
      <w:r>
        <w:t>From 192.168.1.1: Destination host unreachable</w:t>
      </w:r>
    </w:p>
    <w:p w14:paraId="026F92A8" w14:textId="77777777" w:rsidR="00870A08" w:rsidRDefault="003A5418">
      <w:pPr>
        <w:pStyle w:val="aff6"/>
      </w:pPr>
      <w:r>
        <w:rPr>
          <w:rFonts w:hint="eastAsia"/>
        </w:rPr>
        <w:t>……</w:t>
      </w:r>
    </w:p>
    <w:p w14:paraId="0D59EFE8" w14:textId="77777777" w:rsidR="00870A08" w:rsidRDefault="00870A08">
      <w:pPr>
        <w:ind w:firstLine="420"/>
        <w:jc w:val="left"/>
      </w:pPr>
    </w:p>
    <w:p w14:paraId="4E554597" w14:textId="77777777" w:rsidR="00870A08" w:rsidRDefault="003A5418">
      <w:pPr>
        <w:ind w:firstLine="420"/>
        <w:jc w:val="left"/>
      </w:pPr>
      <w:r>
        <w:rPr>
          <w:rFonts w:hint="eastAsia"/>
        </w:rPr>
        <w:t>PC-1</w:t>
      </w:r>
      <w:r>
        <w:rPr>
          <w:rFonts w:hint="eastAsia"/>
        </w:rPr>
        <w:t>与</w:t>
      </w:r>
      <w:r>
        <w:rPr>
          <w:rFonts w:hint="eastAsia"/>
        </w:rPr>
        <w:t>PC-3</w:t>
      </w:r>
      <w:r>
        <w:rPr>
          <w:rFonts w:hint="eastAsia"/>
        </w:rPr>
        <w:t>间无法正常通信，简要分析</w:t>
      </w:r>
      <w:r>
        <w:t>主机</w:t>
      </w:r>
      <w:r>
        <w:rPr>
          <w:rFonts w:hint="eastAsia"/>
        </w:rPr>
        <w:t>PC-1</w:t>
      </w:r>
      <w:r>
        <w:rPr>
          <w:rFonts w:hint="eastAsia"/>
        </w:rPr>
        <w:t>发出</w:t>
      </w:r>
      <w:r>
        <w:t>数据包</w:t>
      </w:r>
      <w:r>
        <w:rPr>
          <w:rFonts w:hint="eastAsia"/>
        </w:rPr>
        <w:t>，直至反馈目的</w:t>
      </w:r>
      <w:r>
        <w:t>无法到达的整个过程</w:t>
      </w:r>
      <w:r>
        <w:rPr>
          <w:rFonts w:hint="eastAsia"/>
        </w:rPr>
        <w:t>。</w:t>
      </w:r>
    </w:p>
    <w:p w14:paraId="385B8613" w14:textId="77777777" w:rsidR="00870A08" w:rsidRDefault="003A5418">
      <w:pPr>
        <w:ind w:firstLine="420"/>
        <w:jc w:val="left"/>
      </w:pPr>
      <w:r>
        <w:rPr>
          <w:rFonts w:hint="eastAsia"/>
        </w:rPr>
        <w:t>主机发出数据包前，将会查</w:t>
      </w:r>
      <w:r>
        <w:t>看数据包</w:t>
      </w:r>
      <w:r>
        <w:rPr>
          <w:rFonts w:hint="eastAsia"/>
        </w:rPr>
        <w:t>中的</w:t>
      </w:r>
      <w:r>
        <w:t>目的</w:t>
      </w:r>
      <w:r>
        <w:rPr>
          <w:rFonts w:hint="eastAsia"/>
        </w:rPr>
        <w:t>IP</w:t>
      </w:r>
      <w:r>
        <w:t>地址，如果</w:t>
      </w:r>
      <w:r>
        <w:rPr>
          <w:highlight w:val="yellow"/>
        </w:rPr>
        <w:t>目的</w:t>
      </w:r>
      <w:r>
        <w:rPr>
          <w:rFonts w:hint="eastAsia"/>
          <w:highlight w:val="yellow"/>
        </w:rPr>
        <w:t>IP</w:t>
      </w:r>
      <w:r>
        <w:rPr>
          <w:rFonts w:hint="eastAsia"/>
          <w:highlight w:val="yellow"/>
        </w:rPr>
        <w:t>地址</w:t>
      </w:r>
      <w:r>
        <w:rPr>
          <w:highlight w:val="yellow"/>
        </w:rPr>
        <w:t>和本机</w:t>
      </w:r>
      <w:r>
        <w:rPr>
          <w:rFonts w:hint="eastAsia"/>
          <w:highlight w:val="yellow"/>
        </w:rPr>
        <w:t>IP</w:t>
      </w:r>
      <w:r>
        <w:rPr>
          <w:highlight w:val="yellow"/>
        </w:rPr>
        <w:t>地</w:t>
      </w:r>
      <w:r>
        <w:rPr>
          <w:highlight w:val="yellow"/>
        </w:rPr>
        <w:lastRenderedPageBreak/>
        <w:t>址在同一个网段上，主机</w:t>
      </w:r>
      <w:r>
        <w:rPr>
          <w:rFonts w:hint="eastAsia"/>
          <w:highlight w:val="yellow"/>
        </w:rPr>
        <w:t>会</w:t>
      </w:r>
      <w:r>
        <w:rPr>
          <w:highlight w:val="yellow"/>
        </w:rPr>
        <w:t>直接发出一个</w:t>
      </w:r>
      <w:r>
        <w:rPr>
          <w:highlight w:val="yellow"/>
        </w:rPr>
        <w:t>ARP</w:t>
      </w:r>
      <w:r>
        <w:rPr>
          <w:rFonts w:hint="eastAsia"/>
          <w:highlight w:val="yellow"/>
        </w:rPr>
        <w:t>请求</w:t>
      </w:r>
      <w:r>
        <w:rPr>
          <w:highlight w:val="yellow"/>
        </w:rPr>
        <w:t>数据包来请求对方主机的</w:t>
      </w:r>
      <w:r>
        <w:rPr>
          <w:rFonts w:hint="eastAsia"/>
          <w:highlight w:val="yellow"/>
        </w:rPr>
        <w:t>MAC</w:t>
      </w:r>
      <w:r>
        <w:rPr>
          <w:rFonts w:hint="eastAsia"/>
          <w:highlight w:val="yellow"/>
        </w:rPr>
        <w:t>地址</w:t>
      </w:r>
      <w:r>
        <w:rPr>
          <w:rFonts w:hint="eastAsia"/>
        </w:rPr>
        <w:t>，</w:t>
      </w:r>
      <w:r>
        <w:t>封装数据包，继而发</w:t>
      </w:r>
      <w:r>
        <w:rPr>
          <w:rFonts w:hint="eastAsia"/>
        </w:rPr>
        <w:t>送该</w:t>
      </w:r>
      <w:r>
        <w:t>数据包。</w:t>
      </w:r>
      <w:r>
        <w:rPr>
          <w:rFonts w:hint="eastAsia"/>
        </w:rPr>
        <w:t>但</w:t>
      </w:r>
      <w:r>
        <w:t>如果</w:t>
      </w:r>
      <w:r>
        <w:rPr>
          <w:rFonts w:hint="eastAsia"/>
        </w:rPr>
        <w:t>目的</w:t>
      </w:r>
      <w:r>
        <w:rPr>
          <w:rFonts w:hint="eastAsia"/>
        </w:rPr>
        <w:t>IP</w:t>
      </w:r>
      <w:r>
        <w:rPr>
          <w:rFonts w:hint="eastAsia"/>
        </w:rPr>
        <w:t>地址与</w:t>
      </w:r>
      <w:r>
        <w:t>本机</w:t>
      </w:r>
      <w:r>
        <w:rPr>
          <w:rFonts w:hint="eastAsia"/>
        </w:rPr>
        <w:t>IP</w:t>
      </w:r>
      <w:r>
        <w:t>地址</w:t>
      </w:r>
      <w:r>
        <w:rPr>
          <w:highlight w:val="yellow"/>
        </w:rPr>
        <w:t>不在同一个网段</w:t>
      </w:r>
      <w:r>
        <w:rPr>
          <w:rFonts w:hint="eastAsia"/>
          <w:highlight w:val="yellow"/>
        </w:rPr>
        <w:t>，</w:t>
      </w:r>
      <w:r>
        <w:rPr>
          <w:highlight w:val="yellow"/>
        </w:rPr>
        <w:t>那么主机</w:t>
      </w:r>
      <w:r>
        <w:rPr>
          <w:rFonts w:hint="eastAsia"/>
          <w:highlight w:val="yellow"/>
        </w:rPr>
        <w:t>也会</w:t>
      </w:r>
      <w:r>
        <w:rPr>
          <w:highlight w:val="yellow"/>
        </w:rPr>
        <w:t>发出一个</w:t>
      </w:r>
      <w:r>
        <w:rPr>
          <w:rFonts w:hint="eastAsia"/>
          <w:highlight w:val="yellow"/>
        </w:rPr>
        <w:t>ARP</w:t>
      </w:r>
      <w:r>
        <w:rPr>
          <w:rFonts w:hint="eastAsia"/>
          <w:highlight w:val="yellow"/>
        </w:rPr>
        <w:t>数据包请求</w:t>
      </w:r>
      <w:r>
        <w:rPr>
          <w:highlight w:val="yellow"/>
        </w:rPr>
        <w:t>网关的</w:t>
      </w:r>
      <w:r>
        <w:rPr>
          <w:rFonts w:hint="eastAsia"/>
          <w:highlight w:val="yellow"/>
        </w:rPr>
        <w:t>MAC</w:t>
      </w:r>
      <w:r>
        <w:rPr>
          <w:rFonts w:hint="eastAsia"/>
          <w:highlight w:val="yellow"/>
        </w:rPr>
        <w:t>地址</w:t>
      </w:r>
      <w:r>
        <w:rPr>
          <w:rFonts w:hint="eastAsia"/>
        </w:rPr>
        <w:t>，收到网关</w:t>
      </w:r>
      <w:r>
        <w:rPr>
          <w:rFonts w:hint="eastAsia"/>
        </w:rPr>
        <w:t>ARP</w:t>
      </w:r>
      <w:r>
        <w:rPr>
          <w:rFonts w:hint="eastAsia"/>
        </w:rPr>
        <w:t>回复后，</w:t>
      </w:r>
      <w:r>
        <w:t>继而封装数据包后发</w:t>
      </w:r>
      <w:r>
        <w:rPr>
          <w:rFonts w:hint="eastAsia"/>
        </w:rPr>
        <w:t>送</w:t>
      </w:r>
      <w:r>
        <w:t>。</w:t>
      </w:r>
    </w:p>
    <w:p w14:paraId="2A336709" w14:textId="77777777" w:rsidR="00870A08" w:rsidRDefault="003A5418">
      <w:pPr>
        <w:ind w:firstLine="420"/>
        <w:jc w:val="left"/>
      </w:pPr>
      <w:r>
        <w:rPr>
          <w:rFonts w:hint="eastAsia"/>
        </w:rPr>
        <w:t>所以</w:t>
      </w:r>
      <w:r>
        <w:t>，销售部主</w:t>
      </w:r>
      <w:r>
        <w:rPr>
          <w:rFonts w:hint="eastAsia"/>
        </w:rPr>
        <w:t>机</w:t>
      </w:r>
      <w:r>
        <w:rPr>
          <w:rFonts w:hint="eastAsia"/>
        </w:rPr>
        <w:t>PC-1</w:t>
      </w:r>
      <w:r>
        <w:rPr>
          <w:rFonts w:hint="eastAsia"/>
        </w:rPr>
        <w:t>在</w:t>
      </w:r>
      <w:r>
        <w:t>访问</w:t>
      </w:r>
      <w:r>
        <w:rPr>
          <w:rFonts w:hint="eastAsia"/>
        </w:rPr>
        <w:t>192.168.2.1</w:t>
      </w:r>
      <w:r>
        <w:rPr>
          <w:rFonts w:hint="eastAsia"/>
        </w:rPr>
        <w:t>这个</w:t>
      </w:r>
      <w:r>
        <w:rPr>
          <w:rFonts w:hint="eastAsia"/>
        </w:rPr>
        <w:t>IP</w:t>
      </w:r>
      <w:r>
        <w:rPr>
          <w:rFonts w:hint="eastAsia"/>
        </w:rPr>
        <w:t>地址</w:t>
      </w:r>
      <w:r>
        <w:t>时发现这个目的</w:t>
      </w:r>
      <w:r>
        <w:rPr>
          <w:rFonts w:hint="eastAsia"/>
        </w:rPr>
        <w:t>IP</w:t>
      </w:r>
      <w:r>
        <w:t>地址</w:t>
      </w:r>
      <w:r>
        <w:rPr>
          <w:rFonts w:hint="eastAsia"/>
        </w:rPr>
        <w:t>与</w:t>
      </w:r>
      <w:r>
        <w:t>本机</w:t>
      </w:r>
      <w:r>
        <w:rPr>
          <w:rFonts w:hint="eastAsia"/>
        </w:rPr>
        <w:t>IP</w:t>
      </w:r>
      <w:r>
        <w:t>地址不在</w:t>
      </w:r>
      <w:r>
        <w:rPr>
          <w:rFonts w:hint="eastAsia"/>
        </w:rPr>
        <w:t>同</w:t>
      </w:r>
      <w:r>
        <w:t>一个</w:t>
      </w:r>
      <w:r>
        <w:rPr>
          <w:rFonts w:hint="eastAsia"/>
        </w:rPr>
        <w:t>IP</w:t>
      </w:r>
      <w:r>
        <w:rPr>
          <w:rFonts w:hint="eastAsia"/>
        </w:rPr>
        <w:t>地址</w:t>
      </w:r>
      <w:r>
        <w:t>段上，</w:t>
      </w:r>
      <w:r>
        <w:rPr>
          <w:rFonts w:hint="eastAsia"/>
        </w:rPr>
        <w:t>PC-1</w:t>
      </w:r>
      <w:r>
        <w:rPr>
          <w:rFonts w:hint="eastAsia"/>
        </w:rPr>
        <w:t>便会</w:t>
      </w:r>
      <w:r>
        <w:t>发出</w:t>
      </w:r>
      <w:r>
        <w:rPr>
          <w:rFonts w:hint="eastAsia"/>
        </w:rPr>
        <w:t>ARP</w:t>
      </w:r>
      <w:r>
        <w:rPr>
          <w:rFonts w:hint="eastAsia"/>
        </w:rPr>
        <w:t>数据包</w:t>
      </w:r>
      <w:r>
        <w:t>请求网关</w:t>
      </w:r>
      <w:r>
        <w:rPr>
          <w:rFonts w:hint="eastAsia"/>
        </w:rPr>
        <w:t>192.168.1.254</w:t>
      </w:r>
      <w:r>
        <w:t>的</w:t>
      </w:r>
      <w:r>
        <w:rPr>
          <w:rFonts w:hint="eastAsia"/>
        </w:rPr>
        <w:t>MAC</w:t>
      </w:r>
      <w:r>
        <w:rPr>
          <w:rFonts w:hint="eastAsia"/>
        </w:rPr>
        <w:t>地址。</w:t>
      </w:r>
      <w:r>
        <w:t>但</w:t>
      </w:r>
      <w:r>
        <w:rPr>
          <w:rFonts w:hint="eastAsia"/>
        </w:rPr>
        <w:t>由于</w:t>
      </w:r>
      <w:r>
        <w:t>交换机没有做任何</w:t>
      </w:r>
      <w:r>
        <w:rPr>
          <w:rFonts w:hint="eastAsia"/>
        </w:rPr>
        <w:t>IP</w:t>
      </w:r>
      <w:r>
        <w:t>配置，</w:t>
      </w:r>
      <w:r>
        <w:rPr>
          <w:rFonts w:hint="eastAsia"/>
        </w:rPr>
        <w:t>因此</w:t>
      </w:r>
      <w:r>
        <w:t>没</w:t>
      </w:r>
      <w:r>
        <w:rPr>
          <w:rFonts w:hint="eastAsia"/>
        </w:rPr>
        <w:t>有设备应答该</w:t>
      </w:r>
      <w:r>
        <w:rPr>
          <w:rFonts w:hint="eastAsia"/>
        </w:rPr>
        <w:t>ARP</w:t>
      </w:r>
      <w:r>
        <w:rPr>
          <w:rFonts w:hint="eastAsia"/>
        </w:rPr>
        <w:t>请求。导致销售部</w:t>
      </w:r>
      <w:r>
        <w:t>主机</w:t>
      </w:r>
      <w:r>
        <w:rPr>
          <w:rFonts w:hint="eastAsia"/>
        </w:rPr>
        <w:t>PC-1</w:t>
      </w:r>
      <w:r>
        <w:rPr>
          <w:rFonts w:hint="eastAsia"/>
        </w:rPr>
        <w:t>无法正常</w:t>
      </w:r>
      <w:r>
        <w:t>封装数据包</w:t>
      </w:r>
      <w:r>
        <w:rPr>
          <w:rFonts w:hint="eastAsia"/>
        </w:rPr>
        <w:t>，</w:t>
      </w:r>
      <w:r>
        <w:t>无法</w:t>
      </w:r>
      <w:r>
        <w:rPr>
          <w:rFonts w:hint="eastAsia"/>
        </w:rPr>
        <w:t>与客服部</w:t>
      </w:r>
      <w:r>
        <w:rPr>
          <w:rFonts w:hint="eastAsia"/>
        </w:rPr>
        <w:t>PC-3</w:t>
      </w:r>
      <w:r>
        <w:rPr>
          <w:rFonts w:hint="eastAsia"/>
        </w:rPr>
        <w:t>正常</w:t>
      </w:r>
      <w:r>
        <w:t>通信。</w:t>
      </w:r>
    </w:p>
    <w:p w14:paraId="11049FD6" w14:textId="77777777" w:rsidR="00870A08" w:rsidRDefault="003A5418">
      <w:pPr>
        <w:pStyle w:val="2"/>
      </w:pPr>
      <w:r>
        <w:rPr>
          <w:rFonts w:hint="eastAsia"/>
        </w:rPr>
        <w:t>配置三层</w:t>
      </w:r>
      <w:r>
        <w:t>交换机</w:t>
      </w:r>
      <w:r>
        <w:rPr>
          <w:rFonts w:hint="eastAsia"/>
        </w:rPr>
        <w:t>实现</w:t>
      </w:r>
      <w:r>
        <w:rPr>
          <w:rFonts w:hint="eastAsia"/>
        </w:rPr>
        <w:t>VLAN</w:t>
      </w:r>
      <w:r>
        <w:rPr>
          <w:rFonts w:hint="eastAsia"/>
        </w:rPr>
        <w:t>间通信</w:t>
      </w:r>
    </w:p>
    <w:p w14:paraId="797486DE" w14:textId="77777777" w:rsidR="00870A08" w:rsidRDefault="003A5418">
      <w:pPr>
        <w:ind w:firstLine="420"/>
      </w:pPr>
      <w:r>
        <w:t>通过在交换机上设置不</w:t>
      </w:r>
      <w:r>
        <w:rPr>
          <w:rFonts w:hint="eastAsia"/>
        </w:rPr>
        <w:t>同</w:t>
      </w:r>
      <w:r>
        <w:t>的</w:t>
      </w:r>
      <w:r>
        <w:t>VLAN</w:t>
      </w:r>
      <w:r>
        <w:t>使得</w:t>
      </w:r>
      <w:r>
        <w:rPr>
          <w:rFonts w:hint="eastAsia"/>
        </w:rPr>
        <w:t>主机</w:t>
      </w:r>
      <w:r>
        <w:t>实现</w:t>
      </w:r>
      <w:r>
        <w:rPr>
          <w:rFonts w:hint="eastAsia"/>
        </w:rPr>
        <w:t>相互</w:t>
      </w:r>
      <w:r>
        <w:t>隔离。在三层交换机</w:t>
      </w:r>
      <w:r>
        <w:rPr>
          <w:rFonts w:hint="eastAsia"/>
        </w:rPr>
        <w:t>S1</w:t>
      </w:r>
      <w:r>
        <w:t>上创建两个</w:t>
      </w:r>
      <w:r>
        <w:t>VLAN</w:t>
      </w:r>
      <w:r>
        <w:rPr>
          <w:rFonts w:hint="eastAsia"/>
        </w:rPr>
        <w:t>，</w:t>
      </w:r>
      <w:r>
        <w:t xml:space="preserve">VLAN 10 </w:t>
      </w:r>
      <w:r>
        <w:rPr>
          <w:rFonts w:hint="eastAsia"/>
        </w:rPr>
        <w:t>和</w:t>
      </w:r>
      <w:r>
        <w:t>VLAN 20</w:t>
      </w:r>
      <w:r>
        <w:rPr>
          <w:rFonts w:hint="eastAsia"/>
        </w:rPr>
        <w:t>，</w:t>
      </w:r>
      <w:r>
        <w:t>把销售</w:t>
      </w:r>
      <w:r>
        <w:rPr>
          <w:rFonts w:hint="eastAsia"/>
        </w:rPr>
        <w:t>部</w:t>
      </w:r>
      <w:r>
        <w:t>的主机全部划入</w:t>
      </w:r>
      <w:r>
        <w:t>VLAN 10</w:t>
      </w:r>
      <w:r>
        <w:rPr>
          <w:rFonts w:hint="eastAsia"/>
        </w:rPr>
        <w:t>中</w:t>
      </w:r>
      <w:r>
        <w:t>，客服部的主机划入</w:t>
      </w:r>
      <w:r>
        <w:t>VLAN 20</w:t>
      </w:r>
      <w:r>
        <w:rPr>
          <w:rFonts w:hint="eastAsia"/>
        </w:rPr>
        <w:t>中</w:t>
      </w:r>
      <w:r>
        <w:t>。</w:t>
      </w:r>
    </w:p>
    <w:p w14:paraId="0666E059" w14:textId="77777777" w:rsidR="00870A08" w:rsidRDefault="003A5418">
      <w:pPr>
        <w:pStyle w:val="aff6"/>
      </w:pPr>
      <w:r>
        <w:t>[S</w:t>
      </w:r>
      <w:proofErr w:type="gramStart"/>
      <w:r>
        <w:t>1]</w:t>
      </w:r>
      <w:proofErr w:type="spellStart"/>
      <w:r>
        <w:rPr>
          <w:rFonts w:hint="eastAsia"/>
        </w:rPr>
        <w:t>vlan</w:t>
      </w:r>
      <w:proofErr w:type="spellEnd"/>
      <w:proofErr w:type="gramEnd"/>
      <w:r>
        <w:t xml:space="preserve"> 10</w:t>
      </w:r>
    </w:p>
    <w:p w14:paraId="33B966D0" w14:textId="77777777" w:rsidR="00870A08" w:rsidRDefault="003A5418">
      <w:pPr>
        <w:pStyle w:val="aff6"/>
      </w:pPr>
      <w:r>
        <w:t>[S1</w:t>
      </w:r>
      <w:r>
        <w:rPr>
          <w:rFonts w:hint="eastAsia"/>
        </w:rPr>
        <w:t>-vlan</w:t>
      </w:r>
      <w:proofErr w:type="gramStart"/>
      <w:r>
        <w:rPr>
          <w:rFonts w:hint="eastAsia"/>
        </w:rPr>
        <w:t>10</w:t>
      </w:r>
      <w:r>
        <w:t>]</w:t>
      </w:r>
      <w:proofErr w:type="spellStart"/>
      <w:r>
        <w:rPr>
          <w:rFonts w:hint="eastAsia"/>
        </w:rPr>
        <w:t>vlan</w:t>
      </w:r>
      <w:proofErr w:type="spellEnd"/>
      <w:proofErr w:type="gramEnd"/>
      <w:r>
        <w:t xml:space="preserve"> 20</w:t>
      </w:r>
    </w:p>
    <w:p w14:paraId="6AAA010B" w14:textId="77777777" w:rsidR="00870A08" w:rsidRDefault="003A5418">
      <w:pPr>
        <w:pStyle w:val="aff6"/>
      </w:pPr>
      <w:r>
        <w:t>[S1</w:t>
      </w:r>
      <w:r>
        <w:rPr>
          <w:rFonts w:hint="eastAsia"/>
        </w:rPr>
        <w:t>-vlan</w:t>
      </w:r>
      <w:proofErr w:type="gramStart"/>
      <w:r>
        <w:rPr>
          <w:rFonts w:hint="eastAsia"/>
        </w:rPr>
        <w:t>10</w:t>
      </w:r>
      <w:r>
        <w:t>]interface</w:t>
      </w:r>
      <w:proofErr w:type="gramEnd"/>
      <w:r>
        <w:t xml:space="preserve"> GigabitEthernet0/0/1</w:t>
      </w:r>
    </w:p>
    <w:p w14:paraId="16F6E7C7" w14:textId="77777777" w:rsidR="00870A08" w:rsidRDefault="003A5418">
      <w:pPr>
        <w:pStyle w:val="aff6"/>
      </w:pPr>
      <w:r>
        <w:t>[S1-GigabitEthernet0/0/</w:t>
      </w:r>
      <w:proofErr w:type="gramStart"/>
      <w:r>
        <w:t>1]</w:t>
      </w:r>
      <w:r>
        <w:rPr>
          <w:highlight w:val="yellow"/>
        </w:rPr>
        <w:t>port</w:t>
      </w:r>
      <w:proofErr w:type="gramEnd"/>
      <w:r>
        <w:rPr>
          <w:highlight w:val="yellow"/>
        </w:rPr>
        <w:t xml:space="preserve"> link-type access</w:t>
      </w:r>
    </w:p>
    <w:p w14:paraId="19267C89" w14:textId="77777777" w:rsidR="00870A08" w:rsidRDefault="003A5418">
      <w:pPr>
        <w:pStyle w:val="aff6"/>
      </w:pPr>
      <w:r>
        <w:t>[S1-GigabitEthernet0/0/</w:t>
      </w:r>
      <w:proofErr w:type="gramStart"/>
      <w:r>
        <w:t>1]</w:t>
      </w:r>
      <w:r>
        <w:rPr>
          <w:highlight w:val="yellow"/>
        </w:rPr>
        <w:t>port</w:t>
      </w:r>
      <w:proofErr w:type="gramEnd"/>
      <w:r>
        <w:rPr>
          <w:highlight w:val="yellow"/>
        </w:rPr>
        <w:t xml:space="preserve"> default VLAN 10</w:t>
      </w:r>
    </w:p>
    <w:p w14:paraId="748452EE" w14:textId="77777777" w:rsidR="00870A08" w:rsidRDefault="003A5418">
      <w:pPr>
        <w:pStyle w:val="aff6"/>
      </w:pPr>
      <w:r>
        <w:t>[S1-GigabitEthernet0/0/</w:t>
      </w:r>
      <w:proofErr w:type="gramStart"/>
      <w:r>
        <w:t>1]interface</w:t>
      </w:r>
      <w:proofErr w:type="gramEnd"/>
      <w:r>
        <w:t xml:space="preserve"> GigabitEthernet0/0/</w:t>
      </w:r>
      <w:r>
        <w:rPr>
          <w:rFonts w:hint="eastAsia"/>
        </w:rPr>
        <w:t>2</w:t>
      </w:r>
    </w:p>
    <w:p w14:paraId="136E7963" w14:textId="77777777" w:rsidR="00870A08" w:rsidRDefault="003A5418">
      <w:pPr>
        <w:pStyle w:val="aff6"/>
      </w:pPr>
      <w:r>
        <w:t>[S1-GigabitEthernet0/0/</w:t>
      </w:r>
      <w:proofErr w:type="gramStart"/>
      <w:r>
        <w:t>2]port</w:t>
      </w:r>
      <w:proofErr w:type="gramEnd"/>
      <w:r>
        <w:t xml:space="preserve"> link-type access</w:t>
      </w:r>
    </w:p>
    <w:p w14:paraId="1033876F" w14:textId="77777777" w:rsidR="00870A08" w:rsidRDefault="003A5418">
      <w:pPr>
        <w:pStyle w:val="aff6"/>
      </w:pPr>
      <w:r>
        <w:t>[S1-GigabitEthernet0/0/</w:t>
      </w:r>
      <w:proofErr w:type="gramStart"/>
      <w:r>
        <w:t>2]port</w:t>
      </w:r>
      <w:proofErr w:type="gramEnd"/>
      <w:r>
        <w:t xml:space="preserve"> default VLAN 10</w:t>
      </w:r>
    </w:p>
    <w:p w14:paraId="23DF7735" w14:textId="77777777" w:rsidR="00870A08" w:rsidRDefault="003A5418">
      <w:pPr>
        <w:pStyle w:val="aff6"/>
      </w:pPr>
      <w:r>
        <w:t>[S1-GigabitEthernet0/0/</w:t>
      </w:r>
      <w:proofErr w:type="gramStart"/>
      <w:r>
        <w:t>2]interface</w:t>
      </w:r>
      <w:proofErr w:type="gramEnd"/>
      <w:r>
        <w:t xml:space="preserve"> GigabitEthernet0/0/</w:t>
      </w:r>
      <w:r>
        <w:rPr>
          <w:rFonts w:hint="eastAsia"/>
        </w:rPr>
        <w:t>3</w:t>
      </w:r>
    </w:p>
    <w:p w14:paraId="4EECE37A" w14:textId="77777777" w:rsidR="00870A08" w:rsidRDefault="003A5418">
      <w:pPr>
        <w:pStyle w:val="aff6"/>
      </w:pPr>
      <w:r>
        <w:t>[S1-GigabitEthernet0/0/</w:t>
      </w:r>
      <w:proofErr w:type="gramStart"/>
      <w:r>
        <w:t>3]port</w:t>
      </w:r>
      <w:proofErr w:type="gramEnd"/>
      <w:r>
        <w:t xml:space="preserve"> link-type access</w:t>
      </w:r>
    </w:p>
    <w:p w14:paraId="70DF9423" w14:textId="77777777" w:rsidR="00870A08" w:rsidRDefault="003A5418">
      <w:pPr>
        <w:pStyle w:val="aff6"/>
      </w:pPr>
      <w:r>
        <w:t>[S1-GigabitEthernet0/0/</w:t>
      </w:r>
      <w:proofErr w:type="gramStart"/>
      <w:r>
        <w:t>3]port</w:t>
      </w:r>
      <w:proofErr w:type="gramEnd"/>
      <w:r>
        <w:t xml:space="preserve"> default VLAN 20</w:t>
      </w:r>
    </w:p>
    <w:p w14:paraId="4C42F43B" w14:textId="77777777" w:rsidR="00870A08" w:rsidRDefault="00870A08">
      <w:pPr>
        <w:ind w:firstLineChars="0" w:firstLine="0"/>
        <w:rPr>
          <w:kern w:val="0"/>
        </w:rPr>
      </w:pPr>
    </w:p>
    <w:p w14:paraId="3FA05C77" w14:textId="77777777" w:rsidR="00870A08" w:rsidRDefault="003A5418">
      <w:pPr>
        <w:ind w:firstLine="420"/>
        <w:rPr>
          <w:kern w:val="0"/>
          <w:lang w:val="zh-CN"/>
        </w:rPr>
      </w:pPr>
      <w:r>
        <w:rPr>
          <w:rFonts w:hint="eastAsia"/>
          <w:kern w:val="0"/>
          <w:lang w:val="zh-CN"/>
        </w:rPr>
        <w:t>现在需要</w:t>
      </w:r>
      <w:r>
        <w:rPr>
          <w:kern w:val="0"/>
          <w:lang w:val="zh-CN"/>
        </w:rPr>
        <w:t>通过</w:t>
      </w:r>
      <w:r>
        <w:rPr>
          <w:rFonts w:hint="eastAsia"/>
          <w:kern w:val="0"/>
          <w:lang w:val="zh-CN"/>
        </w:rPr>
        <w:t>VLAN</w:t>
      </w:r>
      <w:r>
        <w:rPr>
          <w:rFonts w:hint="eastAsia"/>
          <w:kern w:val="0"/>
          <w:lang w:val="zh-CN"/>
        </w:rPr>
        <w:t>间</w:t>
      </w:r>
      <w:r>
        <w:rPr>
          <w:kern w:val="0"/>
          <w:lang w:val="zh-CN"/>
        </w:rPr>
        <w:t>路由</w:t>
      </w:r>
      <w:r>
        <w:rPr>
          <w:rFonts w:hint="eastAsia"/>
          <w:kern w:val="0"/>
          <w:lang w:val="zh-CN"/>
        </w:rPr>
        <w:t>来</w:t>
      </w:r>
      <w:r>
        <w:rPr>
          <w:kern w:val="0"/>
          <w:lang w:val="zh-CN"/>
        </w:rPr>
        <w:t>实现</w:t>
      </w:r>
      <w:r>
        <w:rPr>
          <w:rFonts w:hint="eastAsia"/>
          <w:kern w:val="0"/>
          <w:lang w:val="zh-CN"/>
        </w:rPr>
        <w:t>通信。在三层交换机上配置</w:t>
      </w:r>
      <w:r>
        <w:rPr>
          <w:rFonts w:hint="eastAsia"/>
          <w:kern w:val="0"/>
          <w:lang w:val="zh-CN"/>
        </w:rPr>
        <w:t>VLANIF</w:t>
      </w:r>
      <w:r>
        <w:rPr>
          <w:rFonts w:hint="eastAsia"/>
          <w:kern w:val="0"/>
          <w:lang w:val="zh-CN"/>
        </w:rPr>
        <w:t>接口，</w:t>
      </w:r>
      <w:r>
        <w:rPr>
          <w:rFonts w:hint="eastAsia"/>
          <w:kern w:val="0"/>
          <w:highlight w:val="yellow"/>
          <w:lang w:val="zh-CN"/>
        </w:rPr>
        <w:t>VLANIF</w:t>
      </w:r>
      <w:r>
        <w:rPr>
          <w:rFonts w:hint="eastAsia"/>
          <w:kern w:val="0"/>
          <w:highlight w:val="yellow"/>
          <w:lang w:val="zh-CN"/>
        </w:rPr>
        <w:t>接口是基于网络层的接口，可以配置</w:t>
      </w:r>
      <w:r>
        <w:rPr>
          <w:rFonts w:hint="eastAsia"/>
          <w:kern w:val="0"/>
          <w:highlight w:val="yellow"/>
          <w:lang w:val="zh-CN"/>
        </w:rPr>
        <w:t>IP</w:t>
      </w:r>
      <w:r>
        <w:rPr>
          <w:rFonts w:hint="eastAsia"/>
          <w:kern w:val="0"/>
          <w:highlight w:val="yellow"/>
          <w:lang w:val="zh-CN"/>
        </w:rPr>
        <w:t>地址</w:t>
      </w:r>
      <w:r>
        <w:rPr>
          <w:rFonts w:hint="eastAsia"/>
          <w:kern w:val="0"/>
          <w:lang w:val="zh-CN"/>
        </w:rPr>
        <w:t>。借助</w:t>
      </w:r>
      <w:r>
        <w:rPr>
          <w:rFonts w:hint="eastAsia"/>
          <w:kern w:val="0"/>
          <w:lang w:val="zh-CN"/>
        </w:rPr>
        <w:t>VLANIF</w:t>
      </w:r>
      <w:r>
        <w:rPr>
          <w:rFonts w:hint="eastAsia"/>
          <w:kern w:val="0"/>
          <w:lang w:val="zh-CN"/>
        </w:rPr>
        <w:t>接口，三层交换机就能实现路由转发功能。</w:t>
      </w:r>
    </w:p>
    <w:p w14:paraId="060823B1" w14:textId="77777777" w:rsidR="00870A08" w:rsidRDefault="003A5418">
      <w:pPr>
        <w:ind w:firstLine="420"/>
        <w:rPr>
          <w:kern w:val="0"/>
          <w:lang w:val="zh-CN"/>
        </w:rPr>
      </w:pPr>
      <w:r>
        <w:rPr>
          <w:rFonts w:hint="eastAsia"/>
          <w:kern w:val="0"/>
          <w:lang w:val="zh-CN"/>
        </w:rPr>
        <w:t>在</w:t>
      </w:r>
      <w:r>
        <w:rPr>
          <w:rFonts w:hint="eastAsia"/>
          <w:kern w:val="0"/>
          <w:lang w:val="zh-CN"/>
        </w:rPr>
        <w:t>S1</w:t>
      </w:r>
      <w:r>
        <w:rPr>
          <w:rFonts w:hint="eastAsia"/>
          <w:kern w:val="0"/>
          <w:lang w:val="zh-CN"/>
        </w:rPr>
        <w:t>上使用命令</w:t>
      </w:r>
      <w:r>
        <w:rPr>
          <w:rFonts w:hint="eastAsia"/>
          <w:kern w:val="0"/>
          <w:lang w:val="zh-CN"/>
        </w:rPr>
        <w:t>interface vlanif</w:t>
      </w:r>
      <w:r>
        <w:rPr>
          <w:rFonts w:hint="eastAsia"/>
          <w:kern w:val="0"/>
          <w:lang w:val="zh-CN"/>
        </w:rPr>
        <w:t>命令创建</w:t>
      </w:r>
      <w:r>
        <w:rPr>
          <w:rFonts w:hint="eastAsia"/>
          <w:kern w:val="0"/>
          <w:lang w:val="zh-CN"/>
        </w:rPr>
        <w:t>VLANIF</w:t>
      </w:r>
      <w:r>
        <w:rPr>
          <w:rFonts w:hint="eastAsia"/>
          <w:kern w:val="0"/>
          <w:lang w:val="zh-CN"/>
        </w:rPr>
        <w:t>接口，指定</w:t>
      </w:r>
      <w:r>
        <w:rPr>
          <w:rFonts w:hint="eastAsia"/>
          <w:kern w:val="0"/>
          <w:lang w:val="zh-CN"/>
        </w:rPr>
        <w:t>VLANIF</w:t>
      </w:r>
      <w:r>
        <w:rPr>
          <w:rFonts w:hint="eastAsia"/>
          <w:kern w:val="0"/>
          <w:lang w:val="zh-CN"/>
        </w:rPr>
        <w:t>接口所对应的</w:t>
      </w:r>
      <w:r>
        <w:rPr>
          <w:rFonts w:hint="eastAsia"/>
          <w:kern w:val="0"/>
          <w:lang w:val="zh-CN"/>
        </w:rPr>
        <w:t>VLAN ID</w:t>
      </w:r>
      <w:r>
        <w:rPr>
          <w:rFonts w:hint="eastAsia"/>
          <w:kern w:val="0"/>
          <w:lang w:val="zh-CN"/>
        </w:rPr>
        <w:t>为</w:t>
      </w:r>
      <w:r>
        <w:rPr>
          <w:rFonts w:hint="eastAsia"/>
          <w:kern w:val="0"/>
          <w:lang w:val="zh-CN"/>
        </w:rPr>
        <w:t>10</w:t>
      </w:r>
      <w:r>
        <w:rPr>
          <w:rFonts w:hint="eastAsia"/>
          <w:kern w:val="0"/>
          <w:lang w:val="zh-CN"/>
        </w:rPr>
        <w:t>，并进入</w:t>
      </w:r>
      <w:r>
        <w:rPr>
          <w:rFonts w:hint="eastAsia"/>
          <w:kern w:val="0"/>
          <w:lang w:val="zh-CN"/>
        </w:rPr>
        <w:t>VLANIF</w:t>
      </w:r>
      <w:r>
        <w:rPr>
          <w:rFonts w:hint="eastAsia"/>
          <w:kern w:val="0"/>
          <w:lang w:val="zh-CN"/>
        </w:rPr>
        <w:t>接口视图，在接口视图下配置</w:t>
      </w:r>
      <w:r>
        <w:rPr>
          <w:rFonts w:hint="eastAsia"/>
          <w:kern w:val="0"/>
          <w:lang w:val="zh-CN"/>
        </w:rPr>
        <w:t>IP</w:t>
      </w:r>
      <w:r>
        <w:rPr>
          <w:rFonts w:hint="eastAsia"/>
          <w:kern w:val="0"/>
          <w:lang w:val="zh-CN"/>
        </w:rPr>
        <w:t>地址</w:t>
      </w:r>
      <w:r>
        <w:rPr>
          <w:rFonts w:hint="eastAsia"/>
          <w:kern w:val="0"/>
          <w:lang w:val="zh-CN"/>
        </w:rPr>
        <w:t>192.168.1.254/24</w:t>
      </w:r>
      <w:r>
        <w:rPr>
          <w:rFonts w:hint="eastAsia"/>
          <w:kern w:val="0"/>
          <w:lang w:val="zh-CN"/>
        </w:rPr>
        <w:t>。</w:t>
      </w:r>
      <w:r>
        <w:rPr>
          <w:rFonts w:hint="eastAsia"/>
          <w:kern w:val="0"/>
          <w:lang w:val="zh-CN"/>
        </w:rPr>
        <w:lastRenderedPageBreak/>
        <w:t>再创建对应</w:t>
      </w:r>
      <w:r>
        <w:rPr>
          <w:rFonts w:hint="eastAsia"/>
          <w:kern w:val="0"/>
          <w:lang w:val="zh-CN"/>
        </w:rPr>
        <w:t>VLAN20</w:t>
      </w:r>
      <w:r>
        <w:rPr>
          <w:rFonts w:hint="eastAsia"/>
          <w:kern w:val="0"/>
          <w:lang w:val="zh-CN"/>
        </w:rPr>
        <w:t>的</w:t>
      </w:r>
      <w:r>
        <w:rPr>
          <w:rFonts w:hint="eastAsia"/>
          <w:kern w:val="0"/>
          <w:lang w:val="zh-CN"/>
        </w:rPr>
        <w:t>VLANIF</w:t>
      </w:r>
      <w:r>
        <w:rPr>
          <w:rFonts w:hint="eastAsia"/>
          <w:kern w:val="0"/>
          <w:lang w:val="zh-CN"/>
        </w:rPr>
        <w:t>接口，地址配置为</w:t>
      </w:r>
      <w:r>
        <w:rPr>
          <w:rFonts w:hint="eastAsia"/>
          <w:kern w:val="0"/>
          <w:lang w:val="zh-CN"/>
        </w:rPr>
        <w:t>192.168.2.254/24</w:t>
      </w:r>
      <w:r>
        <w:rPr>
          <w:rFonts w:hint="eastAsia"/>
          <w:kern w:val="0"/>
          <w:lang w:val="zh-CN"/>
        </w:rPr>
        <w:t>。</w:t>
      </w:r>
    </w:p>
    <w:p w14:paraId="014DE458" w14:textId="77777777" w:rsidR="00870A08" w:rsidRDefault="003A5418">
      <w:pPr>
        <w:pStyle w:val="aff6"/>
      </w:pPr>
      <w:r>
        <w:t>[S</w:t>
      </w:r>
      <w:proofErr w:type="gramStart"/>
      <w:r>
        <w:t>1]interface</w:t>
      </w:r>
      <w:proofErr w:type="gramEnd"/>
      <w:r>
        <w:t xml:space="preserve"> </w:t>
      </w:r>
      <w:proofErr w:type="spellStart"/>
      <w:r>
        <w:t>VLANif</w:t>
      </w:r>
      <w:proofErr w:type="spellEnd"/>
      <w:r>
        <w:t xml:space="preserve"> 10</w:t>
      </w:r>
    </w:p>
    <w:p w14:paraId="243DA96F" w14:textId="77777777" w:rsidR="00870A08" w:rsidRDefault="003A5418">
      <w:pPr>
        <w:widowControl/>
        <w:adjustRightInd/>
        <w:snapToGrid/>
        <w:ind w:firstLineChars="0" w:firstLine="0"/>
        <w:jc w:val="left"/>
        <w:rPr>
          <w:rFonts w:ascii="Courier New" w:eastAsia="宋体" w:hAnsi="Courier New" w:cs="Courier New"/>
          <w:kern w:val="0"/>
          <w:sz w:val="18"/>
          <w:szCs w:val="18"/>
        </w:rPr>
      </w:pPr>
      <w:r>
        <w:rPr>
          <w:rFonts w:ascii="Courier New" w:eastAsia="宋体" w:hAnsi="Courier New" w:cs="Courier New"/>
          <w:kern w:val="0"/>
          <w:sz w:val="18"/>
          <w:szCs w:val="18"/>
        </w:rPr>
        <w:t>[S1-VLANif</w:t>
      </w:r>
      <w:proofErr w:type="gramStart"/>
      <w:r>
        <w:rPr>
          <w:rFonts w:ascii="Courier New" w:eastAsia="宋体" w:hAnsi="Courier New" w:cs="Courier New"/>
          <w:kern w:val="0"/>
          <w:sz w:val="18"/>
          <w:szCs w:val="18"/>
        </w:rPr>
        <w:t>10]</w:t>
      </w:r>
      <w:proofErr w:type="spellStart"/>
      <w:r>
        <w:rPr>
          <w:rFonts w:ascii="Courier New" w:eastAsia="宋体" w:hAnsi="Courier New" w:cs="Courier New"/>
          <w:kern w:val="0"/>
          <w:sz w:val="18"/>
          <w:szCs w:val="18"/>
        </w:rPr>
        <w:t>ip</w:t>
      </w:r>
      <w:proofErr w:type="spellEnd"/>
      <w:proofErr w:type="gramEnd"/>
      <w:r>
        <w:rPr>
          <w:rFonts w:ascii="Courier New" w:eastAsia="宋体" w:hAnsi="Courier New" w:cs="Courier New" w:hint="eastAsia"/>
          <w:kern w:val="0"/>
          <w:sz w:val="18"/>
          <w:szCs w:val="18"/>
        </w:rPr>
        <w:t xml:space="preserve"> address 192.168.1.254 24</w:t>
      </w:r>
    </w:p>
    <w:p w14:paraId="6C99DA45" w14:textId="77777777" w:rsidR="00870A08" w:rsidRDefault="003A5418">
      <w:pPr>
        <w:pStyle w:val="aff6"/>
      </w:pPr>
      <w:r>
        <w:t>[S1-VLANif</w:t>
      </w:r>
      <w:proofErr w:type="gramStart"/>
      <w:r>
        <w:t>10]interface</w:t>
      </w:r>
      <w:proofErr w:type="gramEnd"/>
      <w:r>
        <w:t xml:space="preserve"> </w:t>
      </w:r>
      <w:proofErr w:type="spellStart"/>
      <w:r>
        <w:t>VLANif</w:t>
      </w:r>
      <w:proofErr w:type="spellEnd"/>
      <w:r>
        <w:t xml:space="preserve"> 20</w:t>
      </w:r>
    </w:p>
    <w:p w14:paraId="65577154" w14:textId="77777777" w:rsidR="00870A08" w:rsidRDefault="003A5418">
      <w:pPr>
        <w:widowControl/>
        <w:adjustRightInd/>
        <w:snapToGrid/>
        <w:ind w:firstLineChars="0" w:firstLine="0"/>
        <w:jc w:val="left"/>
        <w:rPr>
          <w:rFonts w:ascii="Courier New" w:eastAsia="宋体" w:hAnsi="Courier New" w:cs="Courier New"/>
          <w:kern w:val="0"/>
          <w:sz w:val="18"/>
          <w:szCs w:val="18"/>
        </w:rPr>
      </w:pPr>
      <w:r>
        <w:rPr>
          <w:rFonts w:ascii="Courier New" w:eastAsia="宋体" w:hAnsi="Courier New" w:cs="Courier New"/>
          <w:kern w:val="0"/>
          <w:sz w:val="18"/>
          <w:szCs w:val="18"/>
        </w:rPr>
        <w:t>[S1-VLANif</w:t>
      </w:r>
      <w:proofErr w:type="gramStart"/>
      <w:r>
        <w:rPr>
          <w:rFonts w:ascii="Courier New" w:eastAsia="宋体" w:hAnsi="Courier New" w:cs="Courier New"/>
          <w:kern w:val="0"/>
          <w:sz w:val="18"/>
          <w:szCs w:val="18"/>
        </w:rPr>
        <w:t>20]</w:t>
      </w:r>
      <w:proofErr w:type="spellStart"/>
      <w:r>
        <w:rPr>
          <w:rFonts w:ascii="Courier New" w:eastAsia="宋体" w:hAnsi="Courier New" w:cs="Courier New"/>
          <w:kern w:val="0"/>
          <w:sz w:val="18"/>
          <w:szCs w:val="18"/>
        </w:rPr>
        <w:t>ip</w:t>
      </w:r>
      <w:proofErr w:type="spellEnd"/>
      <w:proofErr w:type="gramEnd"/>
      <w:r>
        <w:rPr>
          <w:rFonts w:ascii="Courier New" w:eastAsia="宋体" w:hAnsi="Courier New" w:cs="Courier New" w:hint="eastAsia"/>
          <w:kern w:val="0"/>
          <w:sz w:val="18"/>
          <w:szCs w:val="18"/>
        </w:rPr>
        <w:t xml:space="preserve"> address 192.168.</w:t>
      </w:r>
      <w:r>
        <w:rPr>
          <w:rFonts w:ascii="Courier New" w:eastAsia="宋体" w:hAnsi="Courier New" w:cs="Courier New"/>
          <w:kern w:val="0"/>
          <w:sz w:val="18"/>
          <w:szCs w:val="18"/>
        </w:rPr>
        <w:t>2</w:t>
      </w:r>
      <w:r>
        <w:rPr>
          <w:rFonts w:ascii="Courier New" w:eastAsia="宋体" w:hAnsi="Courier New" w:cs="Courier New" w:hint="eastAsia"/>
          <w:kern w:val="0"/>
          <w:sz w:val="18"/>
          <w:szCs w:val="18"/>
        </w:rPr>
        <w:t>.254 24</w:t>
      </w:r>
    </w:p>
    <w:p w14:paraId="66A38718" w14:textId="77777777" w:rsidR="00870A08" w:rsidRDefault="00870A08">
      <w:pPr>
        <w:widowControl/>
        <w:adjustRightInd/>
        <w:snapToGrid/>
        <w:ind w:firstLine="360"/>
        <w:jc w:val="left"/>
        <w:rPr>
          <w:rFonts w:ascii="Courier New" w:eastAsia="宋体" w:hAnsi="Courier New" w:cs="Courier New"/>
          <w:kern w:val="0"/>
          <w:sz w:val="18"/>
          <w:szCs w:val="18"/>
        </w:rPr>
      </w:pPr>
    </w:p>
    <w:p w14:paraId="2A828CEB" w14:textId="77777777" w:rsidR="00870A08" w:rsidRDefault="003A5418">
      <w:pPr>
        <w:ind w:firstLine="420"/>
        <w:rPr>
          <w:kern w:val="0"/>
        </w:rPr>
      </w:pPr>
      <w:r>
        <w:rPr>
          <w:rFonts w:hint="eastAsia"/>
          <w:kern w:val="0"/>
          <w:lang w:val="zh-CN"/>
        </w:rPr>
        <w:t>配置完成后，</w:t>
      </w:r>
      <w:r>
        <w:rPr>
          <w:kern w:val="0"/>
          <w:lang w:val="zh-CN"/>
        </w:rPr>
        <w:t>查看接口</w:t>
      </w:r>
      <w:r>
        <w:rPr>
          <w:rFonts w:hint="eastAsia"/>
          <w:kern w:val="0"/>
          <w:lang w:val="zh-CN"/>
        </w:rPr>
        <w:t>状态。</w:t>
      </w:r>
    </w:p>
    <w:p w14:paraId="6D64EE1B" w14:textId="77777777" w:rsidR="00870A08" w:rsidRDefault="003A5418">
      <w:pPr>
        <w:pStyle w:val="aff6"/>
      </w:pPr>
      <w:r>
        <w:t>[S</w:t>
      </w:r>
      <w:proofErr w:type="gramStart"/>
      <w:r>
        <w:t>1]dis</w:t>
      </w:r>
      <w:r>
        <w:rPr>
          <w:rFonts w:hint="eastAsia"/>
        </w:rPr>
        <w:t>play</w:t>
      </w:r>
      <w:proofErr w:type="gramEnd"/>
      <w:r>
        <w:t xml:space="preserve"> </w:t>
      </w:r>
      <w:proofErr w:type="spellStart"/>
      <w:r>
        <w:t>ip</w:t>
      </w:r>
      <w:proofErr w:type="spellEnd"/>
      <w:r>
        <w:t xml:space="preserve"> int</w:t>
      </w:r>
      <w:r>
        <w:rPr>
          <w:rFonts w:hint="eastAsia"/>
        </w:rPr>
        <w:t>erface</w:t>
      </w:r>
      <w:r>
        <w:t xml:space="preserve"> brief </w:t>
      </w:r>
    </w:p>
    <w:p w14:paraId="540F80BC" w14:textId="77777777" w:rsidR="00870A08" w:rsidRDefault="003A5418">
      <w:pPr>
        <w:pStyle w:val="aff6"/>
      </w:pPr>
      <w:r>
        <w:t>*</w:t>
      </w:r>
      <w:proofErr w:type="gramStart"/>
      <w:r>
        <w:t>down</w:t>
      </w:r>
      <w:proofErr w:type="gramEnd"/>
      <w:r>
        <w:t>: administratively down</w:t>
      </w:r>
    </w:p>
    <w:p w14:paraId="71CAA11B" w14:textId="77777777" w:rsidR="00870A08" w:rsidRDefault="003A5418">
      <w:pPr>
        <w:pStyle w:val="aff6"/>
      </w:pPr>
      <w:r>
        <w:rPr>
          <w:rFonts w:hint="eastAsia"/>
        </w:rPr>
        <w:t>……</w:t>
      </w:r>
    </w:p>
    <w:p w14:paraId="05938FD5" w14:textId="77777777" w:rsidR="00870A08" w:rsidRDefault="003A5418">
      <w:pPr>
        <w:pStyle w:val="aff6"/>
      </w:pPr>
      <w:r>
        <w:t xml:space="preserve">Interface                         IP Address/Mask      Physical   Protocol  </w:t>
      </w:r>
    </w:p>
    <w:p w14:paraId="09019E26" w14:textId="77777777" w:rsidR="00870A08" w:rsidRDefault="003A5418">
      <w:pPr>
        <w:pStyle w:val="aff6"/>
      </w:pPr>
      <w:r>
        <w:t xml:space="preserve">MEth0/0/1                         unassigned           down       </w:t>
      </w:r>
      <w:proofErr w:type="spellStart"/>
      <w:r>
        <w:t>down</w:t>
      </w:r>
      <w:proofErr w:type="spellEnd"/>
      <w:r>
        <w:t xml:space="preserve">      </w:t>
      </w:r>
    </w:p>
    <w:p w14:paraId="1E1CBB06" w14:textId="77777777" w:rsidR="00870A08" w:rsidRDefault="003A5418">
      <w:pPr>
        <w:pStyle w:val="aff6"/>
      </w:pPr>
      <w:r>
        <w:t xml:space="preserve">NULL0                        </w:t>
      </w:r>
      <w:r>
        <w:rPr>
          <w:rFonts w:hint="eastAsia"/>
        </w:rPr>
        <w:t xml:space="preserve">   </w:t>
      </w:r>
      <w:r>
        <w:t xml:space="preserve"> </w:t>
      </w:r>
      <w:r>
        <w:rPr>
          <w:rFonts w:hint="eastAsia"/>
        </w:rPr>
        <w:t xml:space="preserve"> </w:t>
      </w:r>
      <w:r>
        <w:t xml:space="preserve"> unassigned           up         up(s)     </w:t>
      </w:r>
    </w:p>
    <w:p w14:paraId="4F3F96E4" w14:textId="77777777" w:rsidR="00870A08" w:rsidRDefault="003A5418">
      <w:pPr>
        <w:pStyle w:val="aff6"/>
      </w:pPr>
      <w:r>
        <w:t xml:space="preserve">VLANif1                     </w:t>
      </w:r>
      <w:r>
        <w:rPr>
          <w:rFonts w:hint="eastAsia"/>
        </w:rPr>
        <w:t xml:space="preserve">   </w:t>
      </w:r>
      <w:r>
        <w:t xml:space="preserve">    unassigned           down       </w:t>
      </w:r>
      <w:proofErr w:type="spellStart"/>
      <w:r>
        <w:t>down</w:t>
      </w:r>
      <w:proofErr w:type="spellEnd"/>
      <w:r>
        <w:t xml:space="preserve">      </w:t>
      </w:r>
    </w:p>
    <w:p w14:paraId="558C8E21" w14:textId="77777777" w:rsidR="00870A08" w:rsidRDefault="003A5418">
      <w:pPr>
        <w:pStyle w:val="aff6"/>
      </w:pPr>
      <w:r>
        <w:rPr>
          <w:shd w:val="pct10" w:color="auto" w:fill="FFFFFF"/>
        </w:rPr>
        <w:t xml:space="preserve">VLANif10                          192.168.1.254/24     up         </w:t>
      </w:r>
      <w:proofErr w:type="spellStart"/>
      <w:r>
        <w:rPr>
          <w:shd w:val="pct10" w:color="auto" w:fill="FFFFFF"/>
        </w:rPr>
        <w:t>up</w:t>
      </w:r>
      <w:proofErr w:type="spellEnd"/>
      <w:r>
        <w:t xml:space="preserve">        </w:t>
      </w:r>
    </w:p>
    <w:p w14:paraId="0C357802" w14:textId="77777777" w:rsidR="00870A08" w:rsidRDefault="003A5418">
      <w:pPr>
        <w:pStyle w:val="aff6"/>
      </w:pPr>
      <w:r>
        <w:rPr>
          <w:shd w:val="pct10" w:color="auto" w:fill="FFFFFF"/>
        </w:rPr>
        <w:t xml:space="preserve">VLANif20                          192.168.2.254/24     up         </w:t>
      </w:r>
      <w:proofErr w:type="spellStart"/>
      <w:r>
        <w:rPr>
          <w:shd w:val="pct10" w:color="auto" w:fill="FFFFFF"/>
        </w:rPr>
        <w:t>up</w:t>
      </w:r>
      <w:proofErr w:type="spellEnd"/>
    </w:p>
    <w:p w14:paraId="7A49AD67" w14:textId="77777777" w:rsidR="00870A08" w:rsidRDefault="00870A08">
      <w:pPr>
        <w:pStyle w:val="aff6"/>
      </w:pPr>
    </w:p>
    <w:p w14:paraId="778E4FF6" w14:textId="77777777" w:rsidR="00870A08" w:rsidRDefault="003A5418">
      <w:pPr>
        <w:ind w:firstLine="420"/>
      </w:pPr>
      <w:r>
        <w:rPr>
          <w:rFonts w:hint="eastAsia"/>
        </w:rPr>
        <w:t>可以观察到，</w:t>
      </w:r>
      <w:r>
        <w:rPr>
          <w:rFonts w:hint="eastAsia"/>
        </w:rPr>
        <w:t>2</w:t>
      </w:r>
      <w:r>
        <w:rPr>
          <w:rFonts w:hint="eastAsia"/>
        </w:rPr>
        <w:t>个</w:t>
      </w:r>
      <w:r>
        <w:rPr>
          <w:rFonts w:hint="eastAsia"/>
        </w:rPr>
        <w:t>VLANIF</w:t>
      </w:r>
      <w:r>
        <w:rPr>
          <w:rFonts w:hint="eastAsia"/>
        </w:rPr>
        <w:t>接口已经生效。再次</w:t>
      </w:r>
      <w:r>
        <w:t>测试</w:t>
      </w:r>
      <w:r>
        <w:rPr>
          <w:rFonts w:hint="eastAsia"/>
        </w:rPr>
        <w:t>PC-1</w:t>
      </w:r>
      <w:r>
        <w:rPr>
          <w:rFonts w:hint="eastAsia"/>
        </w:rPr>
        <w:t>与</w:t>
      </w:r>
      <w:r>
        <w:rPr>
          <w:rFonts w:hint="eastAsia"/>
        </w:rPr>
        <w:t>PC-3</w:t>
      </w:r>
      <w:r>
        <w:rPr>
          <w:rFonts w:hint="eastAsia"/>
        </w:rPr>
        <w:t>间的</w:t>
      </w:r>
      <w:r>
        <w:t>连通性</w:t>
      </w:r>
      <w:r>
        <w:rPr>
          <w:rFonts w:hint="eastAsia"/>
        </w:rPr>
        <w:t>。</w:t>
      </w:r>
    </w:p>
    <w:p w14:paraId="299E80D6" w14:textId="77777777" w:rsidR="00870A08" w:rsidRDefault="003A5418">
      <w:pPr>
        <w:pStyle w:val="aff6"/>
        <w:rPr>
          <w:rStyle w:val="af7"/>
          <w:b w:val="0"/>
          <w:bCs w:val="0"/>
        </w:rPr>
      </w:pPr>
      <w:r>
        <w:rPr>
          <w:rStyle w:val="af7"/>
          <w:b w:val="0"/>
          <w:bCs w:val="0"/>
        </w:rPr>
        <w:t>PC&gt;ping 192.168.2.1</w:t>
      </w:r>
    </w:p>
    <w:p w14:paraId="40C15DF2" w14:textId="77777777" w:rsidR="00870A08" w:rsidRDefault="003A5418">
      <w:pPr>
        <w:pStyle w:val="aff6"/>
        <w:rPr>
          <w:rStyle w:val="af7"/>
          <w:b w:val="0"/>
          <w:bCs w:val="0"/>
        </w:rPr>
      </w:pPr>
      <w:r>
        <w:rPr>
          <w:rStyle w:val="af7"/>
          <w:b w:val="0"/>
          <w:bCs w:val="0"/>
        </w:rPr>
        <w:t xml:space="preserve">Ping 192.168.2.1: 32 data bytes, Press </w:t>
      </w:r>
      <w:proofErr w:type="spellStart"/>
      <w:r>
        <w:rPr>
          <w:rStyle w:val="af7"/>
          <w:b w:val="0"/>
          <w:bCs w:val="0"/>
        </w:rPr>
        <w:t>Ctrl_C</w:t>
      </w:r>
      <w:proofErr w:type="spellEnd"/>
      <w:r>
        <w:rPr>
          <w:rStyle w:val="af7"/>
          <w:b w:val="0"/>
          <w:bCs w:val="0"/>
        </w:rPr>
        <w:t xml:space="preserve"> to break</w:t>
      </w:r>
    </w:p>
    <w:p w14:paraId="553DDC56" w14:textId="77777777" w:rsidR="00870A08" w:rsidRDefault="003A5418">
      <w:pPr>
        <w:pStyle w:val="aff6"/>
        <w:rPr>
          <w:rStyle w:val="af7"/>
          <w:b w:val="0"/>
          <w:bCs w:val="0"/>
        </w:rPr>
      </w:pPr>
      <w:r>
        <w:rPr>
          <w:rStyle w:val="af7"/>
          <w:b w:val="0"/>
          <w:bCs w:val="0"/>
        </w:rPr>
        <w:t xml:space="preserve">From 192.168.2.1: bytes=32 seq=1 </w:t>
      </w:r>
      <w:proofErr w:type="spellStart"/>
      <w:r>
        <w:rPr>
          <w:rStyle w:val="af7"/>
          <w:b w:val="0"/>
          <w:bCs w:val="0"/>
        </w:rPr>
        <w:t>ttl</w:t>
      </w:r>
      <w:proofErr w:type="spellEnd"/>
      <w:r>
        <w:rPr>
          <w:rStyle w:val="af7"/>
          <w:b w:val="0"/>
          <w:bCs w:val="0"/>
        </w:rPr>
        <w:t xml:space="preserve">=127 time=-61765 </w:t>
      </w:r>
      <w:proofErr w:type="spellStart"/>
      <w:r>
        <w:rPr>
          <w:rStyle w:val="af7"/>
          <w:b w:val="0"/>
          <w:bCs w:val="0"/>
        </w:rPr>
        <w:t>ms</w:t>
      </w:r>
      <w:proofErr w:type="spellEnd"/>
    </w:p>
    <w:p w14:paraId="413ABDC3" w14:textId="77777777" w:rsidR="00870A08" w:rsidRDefault="003A5418">
      <w:pPr>
        <w:pStyle w:val="aff6"/>
        <w:rPr>
          <w:rStyle w:val="af7"/>
          <w:b w:val="0"/>
          <w:bCs w:val="0"/>
        </w:rPr>
      </w:pPr>
      <w:r>
        <w:rPr>
          <w:rStyle w:val="af7"/>
          <w:b w:val="0"/>
          <w:bCs w:val="0"/>
        </w:rPr>
        <w:t xml:space="preserve">From 192.168.2.1: bytes=32 seq=2 </w:t>
      </w:r>
      <w:proofErr w:type="spellStart"/>
      <w:r>
        <w:rPr>
          <w:rStyle w:val="af7"/>
          <w:b w:val="0"/>
          <w:bCs w:val="0"/>
        </w:rPr>
        <w:t>ttl</w:t>
      </w:r>
      <w:proofErr w:type="spellEnd"/>
      <w:r>
        <w:rPr>
          <w:rStyle w:val="af7"/>
          <w:b w:val="0"/>
          <w:bCs w:val="0"/>
        </w:rPr>
        <w:t xml:space="preserve">=127 time=-61781 </w:t>
      </w:r>
      <w:proofErr w:type="spellStart"/>
      <w:r>
        <w:rPr>
          <w:rStyle w:val="af7"/>
          <w:b w:val="0"/>
          <w:bCs w:val="0"/>
        </w:rPr>
        <w:t>ms</w:t>
      </w:r>
      <w:proofErr w:type="spellEnd"/>
    </w:p>
    <w:p w14:paraId="058EB89C" w14:textId="77777777" w:rsidR="00870A08" w:rsidRDefault="003A5418">
      <w:pPr>
        <w:pStyle w:val="aff6"/>
        <w:rPr>
          <w:rStyle w:val="af7"/>
          <w:b w:val="0"/>
          <w:bCs w:val="0"/>
        </w:rPr>
      </w:pPr>
      <w:r>
        <w:rPr>
          <w:rStyle w:val="af7"/>
          <w:b w:val="0"/>
          <w:bCs w:val="0"/>
        </w:rPr>
        <w:t xml:space="preserve">From 192.168.2.1: bytes=32 seq=3 </w:t>
      </w:r>
      <w:proofErr w:type="spellStart"/>
      <w:r>
        <w:rPr>
          <w:rStyle w:val="af7"/>
          <w:b w:val="0"/>
          <w:bCs w:val="0"/>
        </w:rPr>
        <w:t>ttl</w:t>
      </w:r>
      <w:proofErr w:type="spellEnd"/>
      <w:r>
        <w:rPr>
          <w:rStyle w:val="af7"/>
          <w:b w:val="0"/>
          <w:bCs w:val="0"/>
        </w:rPr>
        <w:t xml:space="preserve">=127 time=-61766 </w:t>
      </w:r>
      <w:proofErr w:type="spellStart"/>
      <w:r>
        <w:rPr>
          <w:rStyle w:val="af7"/>
          <w:b w:val="0"/>
          <w:bCs w:val="0"/>
        </w:rPr>
        <w:t>ms</w:t>
      </w:r>
      <w:proofErr w:type="spellEnd"/>
    </w:p>
    <w:p w14:paraId="4F4CF92F" w14:textId="77777777" w:rsidR="00870A08" w:rsidRDefault="003A5418">
      <w:pPr>
        <w:pStyle w:val="aff6"/>
        <w:rPr>
          <w:rStyle w:val="af7"/>
          <w:b w:val="0"/>
          <w:bCs w:val="0"/>
        </w:rPr>
      </w:pPr>
      <w:r>
        <w:rPr>
          <w:rStyle w:val="af7"/>
          <w:b w:val="0"/>
          <w:bCs w:val="0"/>
        </w:rPr>
        <w:t xml:space="preserve">From 192.168.2.1: bytes=32 seq=4 </w:t>
      </w:r>
      <w:proofErr w:type="spellStart"/>
      <w:r>
        <w:rPr>
          <w:rStyle w:val="af7"/>
          <w:b w:val="0"/>
          <w:bCs w:val="0"/>
        </w:rPr>
        <w:t>ttl</w:t>
      </w:r>
      <w:proofErr w:type="spellEnd"/>
      <w:r>
        <w:rPr>
          <w:rStyle w:val="af7"/>
          <w:b w:val="0"/>
          <w:bCs w:val="0"/>
        </w:rPr>
        <w:t xml:space="preserve">=127 time=-61766 </w:t>
      </w:r>
      <w:proofErr w:type="spellStart"/>
      <w:r>
        <w:rPr>
          <w:rStyle w:val="af7"/>
          <w:b w:val="0"/>
          <w:bCs w:val="0"/>
        </w:rPr>
        <w:t>ms</w:t>
      </w:r>
      <w:proofErr w:type="spellEnd"/>
    </w:p>
    <w:p w14:paraId="570068F9" w14:textId="77777777" w:rsidR="00870A08" w:rsidRDefault="003A5418">
      <w:pPr>
        <w:pStyle w:val="aff6"/>
        <w:rPr>
          <w:rStyle w:val="af7"/>
          <w:b w:val="0"/>
          <w:bCs w:val="0"/>
        </w:rPr>
      </w:pPr>
      <w:r>
        <w:rPr>
          <w:rStyle w:val="af7"/>
          <w:b w:val="0"/>
          <w:bCs w:val="0"/>
        </w:rPr>
        <w:t xml:space="preserve">From 192.168.2.1: bytes=32 seq=5 </w:t>
      </w:r>
      <w:proofErr w:type="spellStart"/>
      <w:r>
        <w:rPr>
          <w:rStyle w:val="af7"/>
          <w:b w:val="0"/>
          <w:bCs w:val="0"/>
        </w:rPr>
        <w:t>ttl</w:t>
      </w:r>
      <w:proofErr w:type="spellEnd"/>
      <w:r>
        <w:rPr>
          <w:rStyle w:val="af7"/>
          <w:b w:val="0"/>
          <w:bCs w:val="0"/>
        </w:rPr>
        <w:t xml:space="preserve">=127 time=-61781 </w:t>
      </w:r>
      <w:proofErr w:type="spellStart"/>
      <w:r>
        <w:rPr>
          <w:rStyle w:val="af7"/>
          <w:b w:val="0"/>
          <w:bCs w:val="0"/>
        </w:rPr>
        <w:t>ms</w:t>
      </w:r>
      <w:proofErr w:type="spellEnd"/>
    </w:p>
    <w:p w14:paraId="45C7FDAF" w14:textId="77777777" w:rsidR="00870A08" w:rsidRDefault="003A5418">
      <w:pPr>
        <w:pStyle w:val="aff6"/>
        <w:rPr>
          <w:rStyle w:val="af7"/>
          <w:b w:val="0"/>
          <w:bCs w:val="0"/>
        </w:rPr>
      </w:pPr>
      <w:r>
        <w:rPr>
          <w:rStyle w:val="af7"/>
          <w:b w:val="0"/>
          <w:bCs w:val="0"/>
        </w:rPr>
        <w:t>--- 192.168.2.1 ping statistics ---</w:t>
      </w:r>
    </w:p>
    <w:p w14:paraId="245C0BA0" w14:textId="77777777" w:rsidR="00870A08" w:rsidRDefault="003A5418">
      <w:pPr>
        <w:pStyle w:val="aff6"/>
        <w:rPr>
          <w:rStyle w:val="af7"/>
          <w:b w:val="0"/>
          <w:bCs w:val="0"/>
        </w:rPr>
      </w:pPr>
      <w:r>
        <w:rPr>
          <w:rStyle w:val="af7"/>
          <w:b w:val="0"/>
          <w:bCs w:val="0"/>
        </w:rPr>
        <w:t xml:space="preserve">  5 packet(s) transmitted</w:t>
      </w:r>
    </w:p>
    <w:p w14:paraId="7A36C5EC" w14:textId="77777777" w:rsidR="00870A08" w:rsidRDefault="003A5418">
      <w:pPr>
        <w:pStyle w:val="aff6"/>
        <w:rPr>
          <w:rStyle w:val="af7"/>
          <w:b w:val="0"/>
          <w:bCs w:val="0"/>
        </w:rPr>
      </w:pPr>
      <w:r>
        <w:rPr>
          <w:rStyle w:val="af7"/>
          <w:b w:val="0"/>
          <w:bCs w:val="0"/>
        </w:rPr>
        <w:lastRenderedPageBreak/>
        <w:t xml:space="preserve">  5 packet(s) received</w:t>
      </w:r>
    </w:p>
    <w:p w14:paraId="2253F5E8" w14:textId="77777777" w:rsidR="00870A08" w:rsidRDefault="003A5418">
      <w:pPr>
        <w:pStyle w:val="aff6"/>
        <w:rPr>
          <w:rStyle w:val="af7"/>
          <w:b w:val="0"/>
          <w:bCs w:val="0"/>
        </w:rPr>
      </w:pPr>
      <w:r>
        <w:rPr>
          <w:rStyle w:val="af7"/>
          <w:b w:val="0"/>
          <w:bCs w:val="0"/>
        </w:rPr>
        <w:t xml:space="preserve">  0.00% packet loss</w:t>
      </w:r>
    </w:p>
    <w:p w14:paraId="0A0D92D6" w14:textId="77777777" w:rsidR="00870A08" w:rsidRDefault="003A5418">
      <w:pPr>
        <w:pStyle w:val="aff6"/>
        <w:rPr>
          <w:rStyle w:val="af7"/>
          <w:b w:val="0"/>
          <w:bCs w:val="0"/>
        </w:rPr>
      </w:pPr>
      <w:r>
        <w:rPr>
          <w:rStyle w:val="af7"/>
          <w:b w:val="0"/>
          <w:bCs w:val="0"/>
        </w:rPr>
        <w:t xml:space="preserve">  round-trip min/avg/max = -61781/858931687/-61765 </w:t>
      </w:r>
      <w:proofErr w:type="spellStart"/>
      <w:r>
        <w:rPr>
          <w:rStyle w:val="af7"/>
          <w:b w:val="0"/>
          <w:bCs w:val="0"/>
        </w:rPr>
        <w:t>ms</w:t>
      </w:r>
      <w:proofErr w:type="spellEnd"/>
    </w:p>
    <w:p w14:paraId="45C6CF25" w14:textId="77777777" w:rsidR="00870A08" w:rsidRDefault="00870A08">
      <w:pPr>
        <w:pStyle w:val="aff6"/>
      </w:pPr>
    </w:p>
    <w:p w14:paraId="77058924" w14:textId="77777777" w:rsidR="00870A08" w:rsidRDefault="003A5418">
      <w:pPr>
        <w:ind w:firstLine="420"/>
        <w:rPr>
          <w:kern w:val="0"/>
        </w:rPr>
      </w:pPr>
      <w:r>
        <w:rPr>
          <w:rFonts w:hint="eastAsia"/>
          <w:kern w:val="0"/>
        </w:rPr>
        <w:t>通信正常，实现了销售部终端与客服</w:t>
      </w:r>
      <w:r>
        <w:rPr>
          <w:kern w:val="0"/>
        </w:rPr>
        <w:t>部</w:t>
      </w:r>
      <w:r>
        <w:rPr>
          <w:rFonts w:hint="eastAsia"/>
          <w:kern w:val="0"/>
        </w:rPr>
        <w:t>终端间的通信，</w:t>
      </w:r>
      <w:r>
        <w:rPr>
          <w:rFonts w:hint="eastAsia"/>
          <w:kern w:val="0"/>
        </w:rPr>
        <w:t>PC-2</w:t>
      </w:r>
      <w:r>
        <w:rPr>
          <w:rFonts w:hint="eastAsia"/>
          <w:kern w:val="0"/>
        </w:rPr>
        <w:t>上的测试省略。</w:t>
      </w:r>
    </w:p>
    <w:p w14:paraId="2A6B2DF4" w14:textId="77777777" w:rsidR="00870A08" w:rsidRDefault="003A5418">
      <w:pPr>
        <w:ind w:firstLine="420"/>
        <w:rPr>
          <w:kern w:val="0"/>
        </w:rPr>
      </w:pPr>
      <w:r>
        <w:rPr>
          <w:rFonts w:hint="eastAsia"/>
          <w:kern w:val="0"/>
        </w:rPr>
        <w:t>在</w:t>
      </w:r>
      <w:r>
        <w:rPr>
          <w:rFonts w:hint="eastAsia"/>
          <w:kern w:val="0"/>
        </w:rPr>
        <w:t>PC-1</w:t>
      </w:r>
      <w:r>
        <w:rPr>
          <w:rFonts w:hint="eastAsia"/>
          <w:kern w:val="0"/>
        </w:rPr>
        <w:t>上查看</w:t>
      </w:r>
      <w:r>
        <w:rPr>
          <w:rFonts w:hint="eastAsia"/>
          <w:kern w:val="0"/>
        </w:rPr>
        <w:t>ARP</w:t>
      </w:r>
      <w:r>
        <w:rPr>
          <w:rFonts w:hint="eastAsia"/>
          <w:kern w:val="0"/>
        </w:rPr>
        <w:t>信息。</w:t>
      </w:r>
    </w:p>
    <w:p w14:paraId="6CCEB77D" w14:textId="77777777" w:rsidR="00870A08" w:rsidRDefault="003A5418">
      <w:pPr>
        <w:pStyle w:val="aff6"/>
      </w:pPr>
      <w:r>
        <w:rPr>
          <w:rFonts w:hint="eastAsia"/>
        </w:rPr>
        <w:t>PC&gt;</w:t>
      </w:r>
      <w:proofErr w:type="spellStart"/>
      <w:r>
        <w:rPr>
          <w:rFonts w:hint="eastAsia"/>
        </w:rPr>
        <w:t>arp</w:t>
      </w:r>
      <w:proofErr w:type="spellEnd"/>
      <w:r>
        <w:rPr>
          <w:rFonts w:hint="eastAsia"/>
        </w:rPr>
        <w:t xml:space="preserve"> -a</w:t>
      </w:r>
    </w:p>
    <w:p w14:paraId="51622C0C" w14:textId="77777777" w:rsidR="00870A08" w:rsidRDefault="003A5418">
      <w:pPr>
        <w:pStyle w:val="aff6"/>
      </w:pPr>
      <w:r>
        <w:rPr>
          <w:rFonts w:hint="eastAsia"/>
        </w:rPr>
        <w:t>Internet Address</w:t>
      </w:r>
      <w:r>
        <w:rPr>
          <w:rFonts w:hint="eastAsia"/>
        </w:rPr>
        <w:tab/>
      </w:r>
      <w:r>
        <w:rPr>
          <w:rFonts w:hint="eastAsia"/>
        </w:rPr>
        <w:tab/>
        <w:t>Physical Address</w:t>
      </w:r>
      <w:r>
        <w:rPr>
          <w:rFonts w:hint="eastAsia"/>
        </w:rPr>
        <w:tab/>
      </w:r>
      <w:r>
        <w:rPr>
          <w:rFonts w:hint="eastAsia"/>
        </w:rPr>
        <w:tab/>
        <w:t>Type</w:t>
      </w:r>
    </w:p>
    <w:p w14:paraId="3E40A918" w14:textId="77777777" w:rsidR="00870A08" w:rsidRDefault="003A5418">
      <w:pPr>
        <w:pStyle w:val="aff6"/>
      </w:pPr>
      <w:r>
        <w:rPr>
          <w:rFonts w:hint="eastAsia"/>
          <w:shd w:val="pct10" w:color="auto" w:fill="FFFFFF"/>
        </w:rPr>
        <w:t xml:space="preserve">192.168.1.254           </w:t>
      </w:r>
      <w:r>
        <w:rPr>
          <w:rFonts w:hint="eastAsia"/>
          <w:shd w:val="pct10" w:color="auto" w:fill="FFFFFF"/>
        </w:rPr>
        <w:tab/>
        <w:t xml:space="preserve">4C-1F-CC-63-AB-09    </w:t>
      </w:r>
      <w:r>
        <w:rPr>
          <w:rFonts w:hint="eastAsia"/>
          <w:shd w:val="pct10" w:color="auto" w:fill="FFFFFF"/>
        </w:rPr>
        <w:tab/>
        <w:t>dynamic</w:t>
      </w:r>
    </w:p>
    <w:p w14:paraId="51A3C44D" w14:textId="77777777" w:rsidR="00870A08" w:rsidRDefault="00870A08">
      <w:pPr>
        <w:widowControl/>
        <w:adjustRightInd/>
        <w:snapToGrid/>
        <w:ind w:firstLine="360"/>
        <w:jc w:val="left"/>
        <w:rPr>
          <w:rFonts w:ascii="Courier New" w:eastAsia="宋体" w:hAnsi="Courier New" w:cs="Courier New"/>
          <w:kern w:val="0"/>
          <w:sz w:val="18"/>
          <w:szCs w:val="18"/>
        </w:rPr>
      </w:pPr>
    </w:p>
    <w:p w14:paraId="12AE9BDC" w14:textId="77777777" w:rsidR="00870A08" w:rsidRDefault="003A5418">
      <w:pPr>
        <w:ind w:firstLine="420"/>
        <w:rPr>
          <w:kern w:val="0"/>
        </w:rPr>
      </w:pPr>
      <w:r>
        <w:rPr>
          <w:rFonts w:hint="eastAsia"/>
          <w:kern w:val="0"/>
        </w:rPr>
        <w:t>可以观察到，目前</w:t>
      </w:r>
      <w:r>
        <w:rPr>
          <w:rFonts w:hint="eastAsia"/>
          <w:kern w:val="0"/>
        </w:rPr>
        <w:t>PC</w:t>
      </w:r>
      <w:r>
        <w:rPr>
          <w:rFonts w:hint="eastAsia"/>
          <w:kern w:val="0"/>
        </w:rPr>
        <w:t>上</w:t>
      </w:r>
      <w:r>
        <w:rPr>
          <w:rFonts w:hint="eastAsia"/>
          <w:kern w:val="0"/>
        </w:rPr>
        <w:t>ARP</w:t>
      </w:r>
      <w:r>
        <w:rPr>
          <w:rFonts w:hint="eastAsia"/>
          <w:kern w:val="0"/>
        </w:rPr>
        <w:t>解析到的地址只有交换机的</w:t>
      </w:r>
      <w:r>
        <w:rPr>
          <w:rFonts w:hint="eastAsia"/>
          <w:kern w:val="0"/>
        </w:rPr>
        <w:t>VLANIF 10</w:t>
      </w:r>
      <w:r>
        <w:rPr>
          <w:rFonts w:hint="eastAsia"/>
          <w:kern w:val="0"/>
        </w:rPr>
        <w:t>的地址，而没有对端的地址，</w:t>
      </w:r>
      <w:r>
        <w:rPr>
          <w:rFonts w:hint="eastAsia"/>
          <w:kern w:val="0"/>
        </w:rPr>
        <w:t>PC-1</w:t>
      </w:r>
      <w:r>
        <w:rPr>
          <w:rFonts w:hint="eastAsia"/>
          <w:kern w:val="0"/>
        </w:rPr>
        <w:t>先将数据包发送至网关，即对应的</w:t>
      </w:r>
      <w:r>
        <w:rPr>
          <w:rFonts w:hint="eastAsia"/>
          <w:kern w:val="0"/>
        </w:rPr>
        <w:t>VLANIF 10</w:t>
      </w:r>
      <w:r>
        <w:rPr>
          <w:rFonts w:hint="eastAsia"/>
          <w:kern w:val="0"/>
        </w:rPr>
        <w:t>接口，再由网关转发到对端。</w:t>
      </w:r>
    </w:p>
    <w:p w14:paraId="4F9E1140" w14:textId="77777777" w:rsidR="00870A08" w:rsidRDefault="003A5418">
      <w:pPr>
        <w:pStyle w:val="10"/>
      </w:pPr>
      <w:r>
        <w:rPr>
          <w:rFonts w:hint="eastAsia"/>
        </w:rPr>
        <w:t>思考</w:t>
      </w:r>
    </w:p>
    <w:p w14:paraId="7E08A547" w14:textId="77777777" w:rsidR="00870A08" w:rsidRDefault="003A5418">
      <w:pPr>
        <w:ind w:firstLine="420"/>
        <w:rPr>
          <w:kern w:val="0"/>
        </w:rPr>
        <w:sectPr w:rsidR="00870A08">
          <w:pgSz w:w="11906" w:h="16838"/>
          <w:pgMar w:top="1312" w:right="1800" w:bottom="1440" w:left="1800" w:header="779" w:footer="992" w:gutter="0"/>
          <w:cols w:space="425"/>
          <w:docGrid w:type="lines" w:linePitch="312"/>
        </w:sectPr>
      </w:pPr>
      <w:r>
        <w:rPr>
          <w:rFonts w:hint="eastAsia"/>
          <w:kern w:val="0"/>
        </w:rPr>
        <w:t>试问三层交换机与路由器实现三层功能的方式是否相同？为什么？</w:t>
      </w:r>
    </w:p>
    <w:p w14:paraId="2CB99D9D" w14:textId="77777777" w:rsidR="00870A08" w:rsidRDefault="003A5418">
      <w:pPr>
        <w:pStyle w:val="1"/>
        <w:ind w:left="0"/>
      </w:pPr>
      <w:bookmarkStart w:id="84" w:name="_Toc9478"/>
      <w:r>
        <w:rPr>
          <w:rFonts w:hint="eastAsia"/>
        </w:rPr>
        <w:lastRenderedPageBreak/>
        <w:t>生成树</w:t>
      </w:r>
      <w:bookmarkEnd w:id="84"/>
    </w:p>
    <w:p w14:paraId="68CD6D24" w14:textId="77777777" w:rsidR="00266A5E" w:rsidRDefault="00266A5E">
      <w:pPr>
        <w:pStyle w:val="af2"/>
        <w:ind w:firstLineChars="0" w:firstLine="0"/>
        <w:rPr>
          <w:rFonts w:ascii="微软雅黑" w:hAnsi="微软雅黑"/>
        </w:rPr>
      </w:pPr>
      <w:bookmarkStart w:id="85" w:name="_Toc15692"/>
    </w:p>
    <w:p w14:paraId="11599701" w14:textId="77777777" w:rsidR="00266A5E" w:rsidRDefault="00266A5E">
      <w:pPr>
        <w:pStyle w:val="af2"/>
        <w:ind w:firstLineChars="0" w:firstLine="0"/>
        <w:rPr>
          <w:rFonts w:ascii="微软雅黑" w:hAnsi="微软雅黑"/>
        </w:rPr>
      </w:pPr>
    </w:p>
    <w:p w14:paraId="07249760" w14:textId="77777777" w:rsidR="00266A5E" w:rsidRDefault="00266A5E">
      <w:pPr>
        <w:pStyle w:val="af2"/>
        <w:ind w:firstLineChars="0" w:firstLine="0"/>
        <w:rPr>
          <w:rFonts w:ascii="微软雅黑" w:hAnsi="微软雅黑"/>
        </w:rPr>
      </w:pPr>
    </w:p>
    <w:p w14:paraId="67E05D95" w14:textId="12A96216" w:rsidR="00870A08" w:rsidRDefault="003A5418">
      <w:pPr>
        <w:pStyle w:val="af2"/>
        <w:ind w:firstLineChars="0" w:firstLine="0"/>
        <w:rPr>
          <w:rFonts w:ascii="微软雅黑" w:hAnsi="微软雅黑"/>
        </w:rPr>
      </w:pPr>
      <w:r>
        <w:rPr>
          <w:rFonts w:ascii="微软雅黑" w:hAnsi="微软雅黑" w:hint="eastAsia"/>
        </w:rPr>
        <w:t xml:space="preserve">4.1 </w:t>
      </w:r>
      <w:r>
        <w:t>STP</w:t>
      </w:r>
      <w:r>
        <w:rPr>
          <w:rFonts w:ascii="微软雅黑" w:hAnsi="微软雅黑" w:hint="eastAsia"/>
        </w:rPr>
        <w:t>配置和选路规则</w:t>
      </w:r>
      <w:bookmarkEnd w:id="85"/>
    </w:p>
    <w:p w14:paraId="25731D42" w14:textId="77777777" w:rsidR="00870A08" w:rsidRDefault="003A5418">
      <w:pPr>
        <w:pStyle w:val="10"/>
      </w:pPr>
      <w:r>
        <w:rPr>
          <w:rFonts w:hint="eastAsia"/>
        </w:rPr>
        <w:t>原理概述</w:t>
      </w:r>
    </w:p>
    <w:p w14:paraId="4C3637AE" w14:textId="77777777" w:rsidR="00870A08" w:rsidRDefault="003A5418">
      <w:pPr>
        <w:tabs>
          <w:tab w:val="left" w:pos="720"/>
        </w:tabs>
        <w:ind w:firstLine="420"/>
      </w:pPr>
      <w:r>
        <w:rPr>
          <w:rFonts w:hint="eastAsia"/>
        </w:rPr>
        <w:t>STP</w:t>
      </w:r>
      <w:r>
        <w:rPr>
          <w:rFonts w:hint="eastAsia"/>
        </w:rPr>
        <w:t>是用来避免数据链路层出现逻辑环路的协议。使用</w:t>
      </w:r>
      <w:r>
        <w:rPr>
          <w:rFonts w:hint="eastAsia"/>
        </w:rPr>
        <w:t>BPDU</w:t>
      </w:r>
      <w:r>
        <w:rPr>
          <w:rFonts w:hint="eastAsia"/>
        </w:rPr>
        <w:t>传递网络信息计算出一根无环的树状网络结构，并阻塞特定端口。在网络出现故障的时候，</w:t>
      </w:r>
      <w:r>
        <w:rPr>
          <w:rFonts w:hint="eastAsia"/>
        </w:rPr>
        <w:t>STP</w:t>
      </w:r>
      <w:r>
        <w:rPr>
          <w:rFonts w:hint="eastAsia"/>
        </w:rPr>
        <w:t>能快速发现链路故障，并尽快的找出另外一条路径用来进行数据传输。</w:t>
      </w:r>
    </w:p>
    <w:p w14:paraId="5702EBB8" w14:textId="77777777" w:rsidR="00870A08" w:rsidRDefault="003A5418">
      <w:pPr>
        <w:tabs>
          <w:tab w:val="left" w:pos="720"/>
        </w:tabs>
        <w:ind w:firstLine="420"/>
      </w:pPr>
      <w:r>
        <w:rPr>
          <w:rFonts w:hint="eastAsia"/>
        </w:rPr>
        <w:t>交换机上运行的</w:t>
      </w:r>
      <w:r>
        <w:rPr>
          <w:rFonts w:hint="eastAsia"/>
        </w:rPr>
        <w:t>STP</w:t>
      </w:r>
      <w:r>
        <w:rPr>
          <w:rFonts w:hint="eastAsia"/>
        </w:rPr>
        <w:t>通过</w:t>
      </w:r>
      <w:r>
        <w:rPr>
          <w:rFonts w:hint="eastAsia"/>
        </w:rPr>
        <w:t>BPDU</w:t>
      </w:r>
      <w:r>
        <w:rPr>
          <w:rFonts w:hint="eastAsia"/>
        </w:rPr>
        <w:t>信息的交互，选举根交换机，然后</w:t>
      </w:r>
      <w:proofErr w:type="gramStart"/>
      <w:r>
        <w:rPr>
          <w:rFonts w:hint="eastAsia"/>
        </w:rPr>
        <w:t>每台非根交换机</w:t>
      </w:r>
      <w:proofErr w:type="gramEnd"/>
      <w:r>
        <w:rPr>
          <w:rFonts w:hint="eastAsia"/>
        </w:rPr>
        <w:t>选择用来与根交换机通信的根端口，之后每个网</w:t>
      </w:r>
      <w:proofErr w:type="gramStart"/>
      <w:r>
        <w:rPr>
          <w:rFonts w:hint="eastAsia"/>
        </w:rPr>
        <w:t>段选择</w:t>
      </w:r>
      <w:proofErr w:type="gramEnd"/>
      <w:r>
        <w:rPr>
          <w:rFonts w:hint="eastAsia"/>
        </w:rPr>
        <w:t>用来转发</w:t>
      </w:r>
      <w:proofErr w:type="gramStart"/>
      <w:r>
        <w:rPr>
          <w:rFonts w:hint="eastAsia"/>
        </w:rPr>
        <w:t>数据至根交换机</w:t>
      </w:r>
      <w:proofErr w:type="gramEnd"/>
      <w:r>
        <w:rPr>
          <w:rFonts w:hint="eastAsia"/>
        </w:rPr>
        <w:t>的指定端口，最后剩余端口则被阻塞。</w:t>
      </w:r>
    </w:p>
    <w:p w14:paraId="2619E60F" w14:textId="77777777" w:rsidR="00870A08" w:rsidRDefault="003A5418">
      <w:pPr>
        <w:tabs>
          <w:tab w:val="left" w:pos="720"/>
        </w:tabs>
        <w:ind w:firstLine="420"/>
      </w:pPr>
      <w:r>
        <w:rPr>
          <w:rFonts w:hint="eastAsia"/>
        </w:rPr>
        <w:t>在</w:t>
      </w:r>
      <w:r>
        <w:rPr>
          <w:rFonts w:hint="eastAsia"/>
        </w:rPr>
        <w:t>STP</w:t>
      </w:r>
      <w:r>
        <w:rPr>
          <w:rFonts w:hint="eastAsia"/>
        </w:rPr>
        <w:t>工作过程中，根交换机的选举，根端口、指定端口的选举都非常重要。华为</w:t>
      </w:r>
      <w:r>
        <w:rPr>
          <w:rFonts w:hint="eastAsia"/>
        </w:rPr>
        <w:t>VRP</w:t>
      </w:r>
      <w:r>
        <w:rPr>
          <w:rFonts w:hint="eastAsia"/>
        </w:rPr>
        <w:t>提供了各种命令，用来调整</w:t>
      </w:r>
      <w:r>
        <w:rPr>
          <w:rFonts w:hint="eastAsia"/>
        </w:rPr>
        <w:t>STP</w:t>
      </w:r>
      <w:r>
        <w:rPr>
          <w:rFonts w:hint="eastAsia"/>
        </w:rPr>
        <w:t>的参数，用以优化网络。例如，交换机优先级、端口优先级、端口代价值等等。</w:t>
      </w:r>
    </w:p>
    <w:p w14:paraId="4A9B9CB9" w14:textId="77777777" w:rsidR="00870A08" w:rsidRDefault="003A5418">
      <w:pPr>
        <w:pStyle w:val="10"/>
      </w:pPr>
      <w:r>
        <w:rPr>
          <w:rFonts w:hint="eastAsia"/>
        </w:rPr>
        <w:t>实验目的</w:t>
      </w:r>
    </w:p>
    <w:p w14:paraId="4ED845CA" w14:textId="77777777" w:rsidR="00870A08" w:rsidRDefault="003A5418">
      <w:pPr>
        <w:pStyle w:val="12"/>
        <w:numPr>
          <w:ilvl w:val="1"/>
          <w:numId w:val="5"/>
        </w:numPr>
        <w:ind w:firstLineChars="0"/>
        <w:jc w:val="left"/>
      </w:pPr>
      <w:r>
        <w:rPr>
          <w:rFonts w:hint="eastAsia"/>
        </w:rPr>
        <w:t>理解</w:t>
      </w:r>
      <w:r>
        <w:rPr>
          <w:rFonts w:hint="eastAsia"/>
        </w:rPr>
        <w:t>STP</w:t>
      </w:r>
      <w:r>
        <w:rPr>
          <w:rFonts w:hint="eastAsia"/>
        </w:rPr>
        <w:t>的选举过程</w:t>
      </w:r>
    </w:p>
    <w:p w14:paraId="59FA3564" w14:textId="77777777" w:rsidR="00870A08" w:rsidRDefault="003A5418">
      <w:pPr>
        <w:pStyle w:val="12"/>
        <w:numPr>
          <w:ilvl w:val="1"/>
          <w:numId w:val="5"/>
        </w:numPr>
        <w:ind w:firstLineChars="0"/>
        <w:jc w:val="left"/>
      </w:pPr>
      <w:r>
        <w:rPr>
          <w:rFonts w:hint="eastAsia"/>
        </w:rPr>
        <w:t>掌握修改交换机优先级的方法</w:t>
      </w:r>
    </w:p>
    <w:p w14:paraId="6EDF2374" w14:textId="77777777" w:rsidR="00870A08" w:rsidRDefault="003A5418">
      <w:pPr>
        <w:pStyle w:val="12"/>
        <w:numPr>
          <w:ilvl w:val="1"/>
          <w:numId w:val="5"/>
        </w:numPr>
        <w:ind w:firstLineChars="0"/>
        <w:jc w:val="left"/>
      </w:pPr>
      <w:r>
        <w:rPr>
          <w:rFonts w:hint="eastAsia"/>
        </w:rPr>
        <w:t>掌握修改端口开销值的方法</w:t>
      </w:r>
    </w:p>
    <w:p w14:paraId="01600916" w14:textId="77777777" w:rsidR="00870A08" w:rsidRDefault="003A5418">
      <w:pPr>
        <w:pStyle w:val="10"/>
      </w:pPr>
      <w:r>
        <w:rPr>
          <w:rFonts w:hint="eastAsia"/>
        </w:rPr>
        <w:t>实验内容</w:t>
      </w:r>
    </w:p>
    <w:p w14:paraId="5C4952DA" w14:textId="77777777" w:rsidR="00870A08" w:rsidRDefault="003A5418">
      <w:pPr>
        <w:ind w:firstLine="420"/>
      </w:pPr>
      <w:r>
        <w:rPr>
          <w:rFonts w:hint="eastAsia"/>
        </w:rPr>
        <w:t>公司购置了</w:t>
      </w:r>
      <w:r>
        <w:rPr>
          <w:rFonts w:hint="eastAsia"/>
        </w:rPr>
        <w:t>4</w:t>
      </w:r>
      <w:r>
        <w:rPr>
          <w:rFonts w:hint="eastAsia"/>
        </w:rPr>
        <w:t>台交换机，组建网络。考虑到网络的可靠性，将四台交换机如拓扑图搭建。由于默认情况下，交换机之间运行</w:t>
      </w:r>
      <w:r>
        <w:rPr>
          <w:rFonts w:hint="eastAsia"/>
        </w:rPr>
        <w:t>STP</w:t>
      </w:r>
      <w:r>
        <w:rPr>
          <w:rFonts w:hint="eastAsia"/>
        </w:rPr>
        <w:t>后，根交换机、根端口、指定端口的选择将基于交换</w:t>
      </w:r>
      <w:r>
        <w:rPr>
          <w:rFonts w:hint="eastAsia"/>
        </w:rPr>
        <w:lastRenderedPageBreak/>
        <w:t>机的</w:t>
      </w:r>
      <w:r>
        <w:rPr>
          <w:rFonts w:hint="eastAsia"/>
        </w:rPr>
        <w:t>MAC</w:t>
      </w:r>
      <w:r>
        <w:rPr>
          <w:rFonts w:hint="eastAsia"/>
        </w:rPr>
        <w:t>地址的大小，带来了不确定性，极可能由此产生隐患。</w:t>
      </w:r>
    </w:p>
    <w:p w14:paraId="03FC6871" w14:textId="77777777" w:rsidR="00870A08" w:rsidRDefault="003A5418">
      <w:pPr>
        <w:ind w:firstLine="420"/>
      </w:pPr>
      <w:r>
        <w:rPr>
          <w:rFonts w:hint="eastAsia"/>
        </w:rPr>
        <w:t>公司网络规划，需要</w:t>
      </w:r>
      <w:r>
        <w:rPr>
          <w:rFonts w:hint="eastAsia"/>
        </w:rPr>
        <w:t>S1</w:t>
      </w:r>
      <w:r>
        <w:rPr>
          <w:rFonts w:hint="eastAsia"/>
        </w:rPr>
        <w:t>作为主根交换机，</w:t>
      </w:r>
      <w:r>
        <w:rPr>
          <w:rFonts w:hint="eastAsia"/>
        </w:rPr>
        <w:t>S2</w:t>
      </w:r>
      <w:r>
        <w:rPr>
          <w:rFonts w:hint="eastAsia"/>
        </w:rPr>
        <w:t>作为</w:t>
      </w:r>
      <w:r>
        <w:rPr>
          <w:rFonts w:hint="eastAsia"/>
        </w:rPr>
        <w:t>S1</w:t>
      </w:r>
      <w:r>
        <w:rPr>
          <w:rFonts w:hint="eastAsia"/>
        </w:rPr>
        <w:t>的备份根交换机。同时对于</w:t>
      </w:r>
      <w:r>
        <w:rPr>
          <w:rFonts w:hint="eastAsia"/>
        </w:rPr>
        <w:t>S4</w:t>
      </w:r>
      <w:r>
        <w:rPr>
          <w:rFonts w:hint="eastAsia"/>
        </w:rPr>
        <w:t>交换机，</w:t>
      </w:r>
      <w:r>
        <w:rPr>
          <w:rFonts w:hint="eastAsia"/>
        </w:rPr>
        <w:t xml:space="preserve"> E 0/0/1</w:t>
      </w:r>
      <w:r>
        <w:rPr>
          <w:rFonts w:hint="eastAsia"/>
        </w:rPr>
        <w:t>接口应该作为根端口。对于</w:t>
      </w:r>
      <w:r>
        <w:rPr>
          <w:rFonts w:hint="eastAsia"/>
        </w:rPr>
        <w:t>S2</w:t>
      </w:r>
      <w:r>
        <w:rPr>
          <w:rFonts w:hint="eastAsia"/>
        </w:rPr>
        <w:t>和</w:t>
      </w:r>
      <w:r>
        <w:rPr>
          <w:rFonts w:hint="eastAsia"/>
        </w:rPr>
        <w:t>S3</w:t>
      </w:r>
      <w:r>
        <w:rPr>
          <w:rFonts w:hint="eastAsia"/>
        </w:rPr>
        <w:t>之间的链路，应该保证</w:t>
      </w:r>
      <w:r>
        <w:rPr>
          <w:rFonts w:hint="eastAsia"/>
        </w:rPr>
        <w:t>S2</w:t>
      </w:r>
      <w:r>
        <w:rPr>
          <w:rFonts w:hint="eastAsia"/>
        </w:rPr>
        <w:t>的</w:t>
      </w:r>
      <w:r>
        <w:rPr>
          <w:rFonts w:hint="eastAsia"/>
        </w:rPr>
        <w:t>E 0/0/3</w:t>
      </w:r>
      <w:r>
        <w:rPr>
          <w:rFonts w:hint="eastAsia"/>
        </w:rPr>
        <w:t>接口作为指定端口。同时在交换机</w:t>
      </w:r>
      <w:r>
        <w:rPr>
          <w:rFonts w:hint="eastAsia"/>
        </w:rPr>
        <w:t>S3</w:t>
      </w:r>
      <w:r>
        <w:rPr>
          <w:rFonts w:hint="eastAsia"/>
        </w:rPr>
        <w:t>上，存在两个接口</w:t>
      </w:r>
      <w:r>
        <w:rPr>
          <w:rFonts w:hint="eastAsia"/>
        </w:rPr>
        <w:t>E 0/0/10</w:t>
      </w:r>
      <w:r>
        <w:rPr>
          <w:rFonts w:hint="eastAsia"/>
        </w:rPr>
        <w:t>－</w:t>
      </w:r>
      <w:r>
        <w:rPr>
          <w:rFonts w:hint="eastAsia"/>
        </w:rPr>
        <w:t>11</w:t>
      </w:r>
      <w:r>
        <w:rPr>
          <w:rFonts w:hint="eastAsia"/>
        </w:rPr>
        <w:t>连接到测试</w:t>
      </w:r>
      <w:r>
        <w:rPr>
          <w:rFonts w:hint="eastAsia"/>
        </w:rPr>
        <w:t>PC</w:t>
      </w:r>
      <w:r>
        <w:rPr>
          <w:rFonts w:hint="eastAsia"/>
        </w:rPr>
        <w:t>，测试</w:t>
      </w:r>
      <w:r>
        <w:rPr>
          <w:rFonts w:hint="eastAsia"/>
        </w:rPr>
        <w:t>PC</w:t>
      </w:r>
      <w:r>
        <w:rPr>
          <w:rFonts w:hint="eastAsia"/>
        </w:rPr>
        <w:t>经常上下线网络，需要将交换机</w:t>
      </w:r>
      <w:r>
        <w:rPr>
          <w:rFonts w:hint="eastAsia"/>
        </w:rPr>
        <w:t>S3</w:t>
      </w:r>
      <w:r>
        <w:rPr>
          <w:rFonts w:hint="eastAsia"/>
        </w:rPr>
        <w:t>与之相连的对应端口定义为边缘端口，避免测试电脑上下线对网络产生的影响。</w:t>
      </w:r>
    </w:p>
    <w:p w14:paraId="053F5D91" w14:textId="77777777" w:rsidR="00870A08" w:rsidRDefault="003A5418">
      <w:pPr>
        <w:pStyle w:val="10"/>
      </w:pPr>
      <w:r>
        <w:rPr>
          <w:rFonts w:hint="eastAsia"/>
        </w:rPr>
        <w:t>实验拓扑</w:t>
      </w:r>
    </w:p>
    <w:p w14:paraId="6AF54516" w14:textId="77777777" w:rsidR="00870A08" w:rsidRDefault="003A5418">
      <w:pPr>
        <w:pStyle w:val="aff6"/>
        <w:jc w:val="center"/>
      </w:pPr>
      <w:r>
        <w:rPr>
          <w:noProof/>
          <w:lang w:val="en-GB"/>
        </w:rPr>
        <w:drawing>
          <wp:inline distT="0" distB="0" distL="0" distR="0" wp14:anchorId="5707C76E" wp14:editId="607AA73E">
            <wp:extent cx="4915535" cy="4495800"/>
            <wp:effectExtent l="19050" t="0" r="0" b="0"/>
            <wp:docPr id="568" name="图片 2"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 descr="捕获.PNG"/>
                    <pic:cNvPicPr>
                      <a:picLocks noChangeAspect="1"/>
                    </pic:cNvPicPr>
                  </pic:nvPicPr>
                  <pic:blipFill>
                    <a:blip r:embed="rId108" cstate="print">
                      <a:grayscl/>
                    </a:blip>
                    <a:stretch>
                      <a:fillRect/>
                    </a:stretch>
                  </pic:blipFill>
                  <pic:spPr>
                    <a:xfrm>
                      <a:off x="0" y="0"/>
                      <a:ext cx="4915586" cy="4496428"/>
                    </a:xfrm>
                    <a:prstGeom prst="rect">
                      <a:avLst/>
                    </a:prstGeom>
                  </pic:spPr>
                </pic:pic>
              </a:graphicData>
            </a:graphic>
          </wp:inline>
        </w:drawing>
      </w:r>
    </w:p>
    <w:p w14:paraId="5E684CC9" w14:textId="77777777" w:rsidR="00870A08" w:rsidRDefault="003A5418">
      <w:pPr>
        <w:pStyle w:val="aff6"/>
        <w:jc w:val="center"/>
      </w:pPr>
      <w:r>
        <w:rPr>
          <w:rFonts w:hint="eastAsia"/>
        </w:rPr>
        <w:t>图</w:t>
      </w:r>
      <w:r>
        <w:rPr>
          <w:rFonts w:hint="eastAsia"/>
        </w:rPr>
        <w:t>4-1 STP</w:t>
      </w:r>
      <w:r>
        <w:rPr>
          <w:rFonts w:hint="eastAsia"/>
        </w:rPr>
        <w:t>配置及选举规则拓扑图</w:t>
      </w:r>
    </w:p>
    <w:p w14:paraId="62569528" w14:textId="77777777" w:rsidR="00870A08" w:rsidRDefault="003A5418">
      <w:pPr>
        <w:pStyle w:val="10"/>
      </w:pPr>
      <w:r>
        <w:rPr>
          <w:rFonts w:hint="eastAsia"/>
        </w:rPr>
        <w:t>MAC</w:t>
      </w:r>
      <w:r>
        <w:rPr>
          <w:rFonts w:hint="eastAsia"/>
        </w:rPr>
        <w:t>地址表</w:t>
      </w:r>
    </w:p>
    <w:tbl>
      <w:tblPr>
        <w:tblStyle w:val="af6"/>
        <w:tblW w:w="3300" w:type="dxa"/>
        <w:jc w:val="center"/>
        <w:tblLayout w:type="fixed"/>
        <w:tblLook w:val="04A0" w:firstRow="1" w:lastRow="0" w:firstColumn="1" w:lastColumn="0" w:noHBand="0" w:noVBand="1"/>
      </w:tblPr>
      <w:tblGrid>
        <w:gridCol w:w="1594"/>
        <w:gridCol w:w="1706"/>
      </w:tblGrid>
      <w:tr w:rsidR="00870A08" w14:paraId="74AF44B5" w14:textId="77777777">
        <w:trPr>
          <w:trHeight w:val="311"/>
          <w:jc w:val="center"/>
        </w:trPr>
        <w:tc>
          <w:tcPr>
            <w:tcW w:w="1594" w:type="dxa"/>
            <w:vAlign w:val="center"/>
          </w:tcPr>
          <w:p w14:paraId="2EA50D14" w14:textId="77777777" w:rsidR="00870A08" w:rsidRDefault="003A5418">
            <w:pPr>
              <w:spacing w:line="240" w:lineRule="auto"/>
              <w:ind w:firstLineChars="0" w:firstLine="0"/>
              <w:jc w:val="center"/>
            </w:pPr>
            <w:r>
              <w:rPr>
                <w:rFonts w:hint="eastAsia"/>
              </w:rPr>
              <w:t>设备</w:t>
            </w:r>
          </w:p>
        </w:tc>
        <w:tc>
          <w:tcPr>
            <w:tcW w:w="1706" w:type="dxa"/>
            <w:vAlign w:val="center"/>
          </w:tcPr>
          <w:p w14:paraId="0CF3812D" w14:textId="77777777" w:rsidR="00870A08" w:rsidRDefault="003A5418">
            <w:pPr>
              <w:spacing w:line="240" w:lineRule="auto"/>
              <w:ind w:firstLineChars="0" w:firstLine="0"/>
              <w:jc w:val="center"/>
            </w:pPr>
            <w:r>
              <w:rPr>
                <w:rFonts w:hint="eastAsia"/>
              </w:rPr>
              <w:t>全局</w:t>
            </w:r>
            <w:r>
              <w:rPr>
                <w:rFonts w:hint="eastAsia"/>
              </w:rPr>
              <w:t>MAC</w:t>
            </w:r>
            <w:r>
              <w:rPr>
                <w:rFonts w:hint="eastAsia"/>
              </w:rPr>
              <w:t>地址</w:t>
            </w:r>
          </w:p>
        </w:tc>
      </w:tr>
      <w:tr w:rsidR="00870A08" w14:paraId="31DC3239" w14:textId="77777777">
        <w:trPr>
          <w:jc w:val="center"/>
        </w:trPr>
        <w:tc>
          <w:tcPr>
            <w:tcW w:w="1594" w:type="dxa"/>
            <w:vAlign w:val="center"/>
          </w:tcPr>
          <w:p w14:paraId="02EBB7CA" w14:textId="77777777" w:rsidR="00870A08" w:rsidRDefault="003A5418">
            <w:pPr>
              <w:spacing w:line="240" w:lineRule="auto"/>
              <w:ind w:firstLineChars="0" w:firstLine="0"/>
              <w:jc w:val="center"/>
            </w:pPr>
            <w:r>
              <w:rPr>
                <w:rFonts w:hint="eastAsia"/>
              </w:rPr>
              <w:t>S1(S3700)</w:t>
            </w:r>
          </w:p>
        </w:tc>
        <w:tc>
          <w:tcPr>
            <w:tcW w:w="1706" w:type="dxa"/>
            <w:vAlign w:val="center"/>
          </w:tcPr>
          <w:p w14:paraId="27F66061" w14:textId="77777777" w:rsidR="00870A08" w:rsidRDefault="003A5418">
            <w:pPr>
              <w:spacing w:line="240" w:lineRule="auto"/>
              <w:ind w:firstLineChars="0" w:firstLine="0"/>
              <w:jc w:val="center"/>
            </w:pPr>
            <w:r>
              <w:t>4c1f-cceb-beac</w:t>
            </w:r>
          </w:p>
        </w:tc>
      </w:tr>
      <w:tr w:rsidR="00870A08" w14:paraId="75BCA9CD" w14:textId="77777777">
        <w:trPr>
          <w:jc w:val="center"/>
        </w:trPr>
        <w:tc>
          <w:tcPr>
            <w:tcW w:w="1594" w:type="dxa"/>
            <w:vAlign w:val="center"/>
          </w:tcPr>
          <w:p w14:paraId="677F7C09" w14:textId="77777777" w:rsidR="00870A08" w:rsidRDefault="003A5418">
            <w:pPr>
              <w:spacing w:line="240" w:lineRule="auto"/>
              <w:ind w:firstLineChars="0" w:firstLine="0"/>
              <w:jc w:val="center"/>
            </w:pPr>
            <w:r>
              <w:rPr>
                <w:rFonts w:hint="eastAsia"/>
              </w:rPr>
              <w:lastRenderedPageBreak/>
              <w:t>S2(S3700)</w:t>
            </w:r>
          </w:p>
        </w:tc>
        <w:tc>
          <w:tcPr>
            <w:tcW w:w="1706" w:type="dxa"/>
            <w:vAlign w:val="center"/>
          </w:tcPr>
          <w:p w14:paraId="20C6627A" w14:textId="77777777" w:rsidR="00870A08" w:rsidRDefault="003A5418">
            <w:pPr>
              <w:spacing w:line="240" w:lineRule="auto"/>
              <w:ind w:firstLineChars="0" w:firstLine="0"/>
              <w:jc w:val="center"/>
            </w:pPr>
            <w:r>
              <w:t>4c1f-ccbf-cbb5</w:t>
            </w:r>
          </w:p>
        </w:tc>
      </w:tr>
      <w:tr w:rsidR="00870A08" w14:paraId="6FA20E97" w14:textId="77777777">
        <w:trPr>
          <w:jc w:val="center"/>
        </w:trPr>
        <w:tc>
          <w:tcPr>
            <w:tcW w:w="1594" w:type="dxa"/>
            <w:vAlign w:val="center"/>
          </w:tcPr>
          <w:p w14:paraId="61CB0240" w14:textId="77777777" w:rsidR="00870A08" w:rsidRDefault="003A5418">
            <w:pPr>
              <w:spacing w:line="240" w:lineRule="auto"/>
              <w:ind w:firstLineChars="0" w:firstLine="0"/>
              <w:jc w:val="center"/>
            </w:pPr>
            <w:r>
              <w:rPr>
                <w:rFonts w:hint="eastAsia"/>
              </w:rPr>
              <w:t>S3(S3700)</w:t>
            </w:r>
          </w:p>
        </w:tc>
        <w:tc>
          <w:tcPr>
            <w:tcW w:w="1706" w:type="dxa"/>
            <w:vAlign w:val="center"/>
          </w:tcPr>
          <w:p w14:paraId="442236EE" w14:textId="77777777" w:rsidR="00870A08" w:rsidRDefault="003A5418">
            <w:pPr>
              <w:spacing w:line="240" w:lineRule="auto"/>
              <w:ind w:firstLineChars="0" w:firstLine="0"/>
              <w:jc w:val="center"/>
            </w:pPr>
            <w:r>
              <w:t>4c1f-cc</w:t>
            </w:r>
            <w:r>
              <w:rPr>
                <w:rFonts w:hint="eastAsia"/>
              </w:rPr>
              <w:t>1</w:t>
            </w:r>
            <w:r>
              <w:t>0-58df</w:t>
            </w:r>
          </w:p>
        </w:tc>
      </w:tr>
      <w:tr w:rsidR="00870A08" w14:paraId="2D3789A6" w14:textId="77777777">
        <w:trPr>
          <w:jc w:val="center"/>
        </w:trPr>
        <w:tc>
          <w:tcPr>
            <w:tcW w:w="1594" w:type="dxa"/>
            <w:vAlign w:val="center"/>
          </w:tcPr>
          <w:p w14:paraId="3716B7A8" w14:textId="77777777" w:rsidR="00870A08" w:rsidRDefault="003A5418">
            <w:pPr>
              <w:spacing w:line="240" w:lineRule="auto"/>
              <w:ind w:firstLineChars="0" w:firstLine="0"/>
              <w:jc w:val="center"/>
            </w:pPr>
            <w:r>
              <w:rPr>
                <w:rFonts w:hint="eastAsia"/>
              </w:rPr>
              <w:t>S4(S3700)</w:t>
            </w:r>
          </w:p>
        </w:tc>
        <w:tc>
          <w:tcPr>
            <w:tcW w:w="1706" w:type="dxa"/>
            <w:vAlign w:val="center"/>
          </w:tcPr>
          <w:p w14:paraId="7D908B28" w14:textId="77777777" w:rsidR="00870A08" w:rsidRDefault="003A5418">
            <w:pPr>
              <w:spacing w:line="240" w:lineRule="auto"/>
              <w:ind w:firstLineChars="0" w:firstLine="0"/>
              <w:jc w:val="center"/>
            </w:pPr>
            <w:r>
              <w:t>4c1f-ccac-3733</w:t>
            </w:r>
          </w:p>
        </w:tc>
      </w:tr>
    </w:tbl>
    <w:p w14:paraId="46A8728E" w14:textId="77777777" w:rsidR="00870A08" w:rsidRDefault="003A5418">
      <w:pPr>
        <w:pStyle w:val="10"/>
      </w:pPr>
      <w:r>
        <w:rPr>
          <w:rFonts w:hint="eastAsia"/>
        </w:rPr>
        <w:t>实验步骤</w:t>
      </w:r>
    </w:p>
    <w:p w14:paraId="473F95D7" w14:textId="77777777" w:rsidR="00870A08" w:rsidRDefault="003A5418">
      <w:pPr>
        <w:pStyle w:val="2"/>
        <w:numPr>
          <w:ilvl w:val="0"/>
          <w:numId w:val="19"/>
        </w:numPr>
      </w:pPr>
      <w:r>
        <w:rPr>
          <w:rFonts w:hint="eastAsia"/>
        </w:rPr>
        <w:t>基本配置</w:t>
      </w:r>
    </w:p>
    <w:p w14:paraId="6D64344A" w14:textId="77777777" w:rsidR="00870A08" w:rsidRDefault="003A5418">
      <w:pPr>
        <w:pStyle w:val="12"/>
        <w:ind w:firstLineChars="202" w:firstLine="424"/>
        <w:jc w:val="left"/>
      </w:pPr>
      <w:r>
        <w:rPr>
          <w:rFonts w:hint="eastAsia"/>
        </w:rPr>
        <w:t>根据实验拓扑图，在交换机上启用</w:t>
      </w:r>
      <w:r>
        <w:rPr>
          <w:rFonts w:hint="eastAsia"/>
        </w:rPr>
        <w:t>STP(</w:t>
      </w:r>
      <w:r>
        <w:rPr>
          <w:rFonts w:hint="eastAsia"/>
        </w:rPr>
        <w:t>华为交换机默认启用</w:t>
      </w:r>
      <w:r>
        <w:rPr>
          <w:rFonts w:hint="eastAsia"/>
        </w:rPr>
        <w:t>MSTP)</w:t>
      </w:r>
      <w:r>
        <w:rPr>
          <w:rFonts w:hint="eastAsia"/>
        </w:rPr>
        <w:t>，将交换机的</w:t>
      </w:r>
      <w:r>
        <w:rPr>
          <w:rFonts w:hint="eastAsia"/>
        </w:rPr>
        <w:t>STP</w:t>
      </w:r>
      <w:r>
        <w:rPr>
          <w:rFonts w:hint="eastAsia"/>
        </w:rPr>
        <w:t>模式更改为普通生成树</w:t>
      </w:r>
      <w:r>
        <w:rPr>
          <w:rFonts w:hint="eastAsia"/>
        </w:rPr>
        <w:t>STP</w:t>
      </w:r>
      <w:r>
        <w:rPr>
          <w:rFonts w:hint="eastAsia"/>
        </w:rPr>
        <w:t>。</w:t>
      </w:r>
    </w:p>
    <w:p w14:paraId="3836FD42" w14:textId="77777777" w:rsidR="00870A08" w:rsidRDefault="003A5418">
      <w:pPr>
        <w:pStyle w:val="aff6"/>
      </w:pPr>
      <w:r>
        <w:t>[S1]</w:t>
      </w:r>
      <w:proofErr w:type="spellStart"/>
      <w:r>
        <w:t>stp</w:t>
      </w:r>
      <w:proofErr w:type="spellEnd"/>
      <w:r>
        <w:t xml:space="preserve"> enable</w:t>
      </w:r>
    </w:p>
    <w:p w14:paraId="309EA8EA" w14:textId="77777777" w:rsidR="00870A08" w:rsidRDefault="003A5418">
      <w:pPr>
        <w:pStyle w:val="aff6"/>
      </w:pPr>
      <w:r>
        <w:t>[S</w:t>
      </w:r>
      <w:r>
        <w:rPr>
          <w:rFonts w:hint="eastAsia"/>
        </w:rPr>
        <w:t>1</w:t>
      </w:r>
      <w:r>
        <w:t>]</w:t>
      </w:r>
      <w:proofErr w:type="spellStart"/>
      <w:r>
        <w:t>stp</w:t>
      </w:r>
      <w:proofErr w:type="spellEnd"/>
      <w:r>
        <w:t xml:space="preserve"> mode </w:t>
      </w:r>
      <w:proofErr w:type="spellStart"/>
      <w:r>
        <w:t>stp</w:t>
      </w:r>
      <w:proofErr w:type="spellEnd"/>
    </w:p>
    <w:p w14:paraId="51C2EDFA" w14:textId="77777777" w:rsidR="00870A08" w:rsidRDefault="00870A08">
      <w:pPr>
        <w:pStyle w:val="aff6"/>
      </w:pPr>
    </w:p>
    <w:p w14:paraId="3E3068E9" w14:textId="77777777" w:rsidR="00870A08" w:rsidRDefault="003A5418">
      <w:pPr>
        <w:pStyle w:val="aff6"/>
      </w:pPr>
      <w:r>
        <w:t>[S</w:t>
      </w:r>
      <w:r>
        <w:rPr>
          <w:rFonts w:hint="eastAsia"/>
        </w:rPr>
        <w:t>2</w:t>
      </w:r>
      <w:r>
        <w:t>]</w:t>
      </w:r>
      <w:proofErr w:type="spellStart"/>
      <w:r>
        <w:t>stp</w:t>
      </w:r>
      <w:proofErr w:type="spellEnd"/>
      <w:r>
        <w:t xml:space="preserve"> enable</w:t>
      </w:r>
    </w:p>
    <w:p w14:paraId="62358B5C" w14:textId="77777777" w:rsidR="00870A08" w:rsidRDefault="003A5418">
      <w:pPr>
        <w:pStyle w:val="aff6"/>
      </w:pPr>
      <w:r>
        <w:t>[S</w:t>
      </w:r>
      <w:r>
        <w:rPr>
          <w:rFonts w:hint="eastAsia"/>
        </w:rPr>
        <w:t>2</w:t>
      </w:r>
      <w:r>
        <w:t>]</w:t>
      </w:r>
      <w:proofErr w:type="spellStart"/>
      <w:r>
        <w:t>stp</w:t>
      </w:r>
      <w:proofErr w:type="spellEnd"/>
      <w:r>
        <w:t xml:space="preserve"> mode </w:t>
      </w:r>
      <w:proofErr w:type="spellStart"/>
      <w:r>
        <w:t>stp</w:t>
      </w:r>
      <w:proofErr w:type="spellEnd"/>
    </w:p>
    <w:p w14:paraId="3B3024A9" w14:textId="77777777" w:rsidR="00870A08" w:rsidRDefault="00870A08">
      <w:pPr>
        <w:pStyle w:val="aff6"/>
      </w:pPr>
    </w:p>
    <w:p w14:paraId="40FB31E0" w14:textId="77777777" w:rsidR="00870A08" w:rsidRDefault="003A5418">
      <w:pPr>
        <w:pStyle w:val="aff6"/>
      </w:pPr>
      <w:r>
        <w:t>[S</w:t>
      </w:r>
      <w:r>
        <w:rPr>
          <w:rFonts w:hint="eastAsia"/>
        </w:rPr>
        <w:t>3</w:t>
      </w:r>
      <w:r>
        <w:t>]</w:t>
      </w:r>
      <w:proofErr w:type="spellStart"/>
      <w:r>
        <w:t>stp</w:t>
      </w:r>
      <w:proofErr w:type="spellEnd"/>
      <w:r>
        <w:t xml:space="preserve"> enable</w:t>
      </w:r>
    </w:p>
    <w:p w14:paraId="7FB526FA" w14:textId="77777777" w:rsidR="00870A08" w:rsidRDefault="003A5418">
      <w:pPr>
        <w:pStyle w:val="aff6"/>
      </w:pPr>
      <w:r>
        <w:t>[S</w:t>
      </w:r>
      <w:r>
        <w:rPr>
          <w:rFonts w:hint="eastAsia"/>
        </w:rPr>
        <w:t>3</w:t>
      </w:r>
      <w:r>
        <w:t>]</w:t>
      </w:r>
      <w:proofErr w:type="spellStart"/>
      <w:r>
        <w:t>stp</w:t>
      </w:r>
      <w:proofErr w:type="spellEnd"/>
      <w:r>
        <w:t xml:space="preserve"> mode </w:t>
      </w:r>
      <w:proofErr w:type="spellStart"/>
      <w:r>
        <w:t>stp</w:t>
      </w:r>
      <w:proofErr w:type="spellEnd"/>
    </w:p>
    <w:p w14:paraId="63A54565" w14:textId="77777777" w:rsidR="00870A08" w:rsidRDefault="00870A08">
      <w:pPr>
        <w:pStyle w:val="aff6"/>
      </w:pPr>
    </w:p>
    <w:p w14:paraId="56642834" w14:textId="77777777" w:rsidR="00870A08" w:rsidRDefault="003A5418">
      <w:pPr>
        <w:pStyle w:val="aff6"/>
      </w:pPr>
      <w:r>
        <w:t>[S</w:t>
      </w:r>
      <w:r>
        <w:rPr>
          <w:rFonts w:hint="eastAsia"/>
        </w:rPr>
        <w:t>4</w:t>
      </w:r>
      <w:r>
        <w:t>]</w:t>
      </w:r>
      <w:proofErr w:type="spellStart"/>
      <w:r>
        <w:t>stp</w:t>
      </w:r>
      <w:proofErr w:type="spellEnd"/>
      <w:r>
        <w:t xml:space="preserve"> enable</w:t>
      </w:r>
    </w:p>
    <w:p w14:paraId="5B673E09" w14:textId="77777777" w:rsidR="00870A08" w:rsidRDefault="003A5418">
      <w:pPr>
        <w:pStyle w:val="aff6"/>
      </w:pPr>
      <w:r>
        <w:t>[S</w:t>
      </w:r>
      <w:r>
        <w:rPr>
          <w:rFonts w:hint="eastAsia"/>
        </w:rPr>
        <w:t>4</w:t>
      </w:r>
      <w:r>
        <w:t>]</w:t>
      </w:r>
      <w:proofErr w:type="spellStart"/>
      <w:r>
        <w:t>stp</w:t>
      </w:r>
      <w:proofErr w:type="spellEnd"/>
      <w:r>
        <w:t xml:space="preserve"> mode </w:t>
      </w:r>
      <w:proofErr w:type="spellStart"/>
      <w:r>
        <w:t>stp</w:t>
      </w:r>
      <w:proofErr w:type="spellEnd"/>
    </w:p>
    <w:p w14:paraId="22C3D5BC"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4DEB4771" w14:textId="5AA20717" w:rsidR="00870A08" w:rsidRDefault="003A5418">
      <w:pPr>
        <w:ind w:firstLineChars="202" w:firstLine="424"/>
      </w:pPr>
      <w:r>
        <w:rPr>
          <w:rFonts w:hint="eastAsia"/>
        </w:rPr>
        <w:t>配置完成后，缺省情况下需要等待</w:t>
      </w:r>
      <w:r>
        <w:rPr>
          <w:rFonts w:hint="eastAsia"/>
        </w:rPr>
        <w:t>30s</w:t>
      </w:r>
      <w:r>
        <w:rPr>
          <w:rFonts w:hint="eastAsia"/>
        </w:rPr>
        <w:t>生成树重新计算时间（</w:t>
      </w:r>
      <w:r>
        <w:rPr>
          <w:rFonts w:hint="eastAsia"/>
        </w:rPr>
        <w:t>15s</w:t>
      </w:r>
      <w:r>
        <w:t xml:space="preserve"> Forward Delay</w:t>
      </w:r>
      <w:r>
        <w:rPr>
          <w:rFonts w:hint="eastAsia"/>
        </w:rPr>
        <w:t>加</w:t>
      </w:r>
      <w:r>
        <w:t>15</w:t>
      </w:r>
      <w:r>
        <w:rPr>
          <w:rFonts w:hint="eastAsia"/>
        </w:rPr>
        <w:t>s</w:t>
      </w:r>
      <w:r>
        <w:t xml:space="preserve"> Learning</w:t>
      </w:r>
      <w:r>
        <w:rPr>
          <w:rFonts w:hint="eastAsia"/>
        </w:rPr>
        <w:t>状态时间），使用命令</w:t>
      </w:r>
      <w:r>
        <w:rPr>
          <w:rFonts w:hint="eastAsia"/>
          <w:b/>
        </w:rPr>
        <w:t xml:space="preserve">display </w:t>
      </w:r>
      <w:proofErr w:type="spellStart"/>
      <w:r>
        <w:rPr>
          <w:rFonts w:hint="eastAsia"/>
          <w:b/>
        </w:rPr>
        <w:t>stp</w:t>
      </w:r>
      <w:proofErr w:type="spellEnd"/>
      <w:r>
        <w:rPr>
          <w:rFonts w:hint="eastAsia"/>
        </w:rPr>
        <w:t xml:space="preserve"> </w:t>
      </w:r>
      <w:r>
        <w:rPr>
          <w:rFonts w:hint="eastAsia"/>
        </w:rPr>
        <w:t>查看</w:t>
      </w:r>
      <w:r>
        <w:rPr>
          <w:rFonts w:hint="eastAsia"/>
        </w:rPr>
        <w:t>S1</w:t>
      </w:r>
      <w:r>
        <w:rPr>
          <w:rFonts w:hint="eastAsia"/>
        </w:rPr>
        <w:t>的生成树状态。</w:t>
      </w:r>
      <w:r>
        <w:rPr>
          <w:rFonts w:ascii="Courier New" w:eastAsia="宋体" w:hAnsi="Courier New" w:cs="Courier New"/>
          <w:kern w:val="0"/>
          <w:sz w:val="18"/>
          <w:szCs w:val="18"/>
        </w:rPr>
        <w:t xml:space="preserve"> </w:t>
      </w:r>
      <w:r w:rsidR="003E1D24" w:rsidRPr="003E1D24">
        <w:rPr>
          <w:rFonts w:hint="eastAsia"/>
          <w:b/>
          <w:bCs/>
          <w:highlight w:val="yellow"/>
        </w:rPr>
        <w:t>CIST</w:t>
      </w:r>
      <w:r w:rsidR="003E1D24" w:rsidRPr="003E1D24">
        <w:rPr>
          <w:rFonts w:hint="eastAsia"/>
          <w:b/>
          <w:bCs/>
          <w:highlight w:val="yellow"/>
        </w:rPr>
        <w:t>（</w:t>
      </w:r>
      <w:proofErr w:type="spellStart"/>
      <w:r w:rsidR="003E1D24" w:rsidRPr="003E1D24">
        <w:rPr>
          <w:rFonts w:hint="eastAsia"/>
          <w:b/>
          <w:bCs/>
          <w:highlight w:val="yellow"/>
        </w:rPr>
        <w:t>Commonand</w:t>
      </w:r>
      <w:proofErr w:type="spellEnd"/>
      <w:r w:rsidR="003E1D24" w:rsidRPr="003E1D24">
        <w:rPr>
          <w:rFonts w:hint="eastAsia"/>
          <w:b/>
          <w:bCs/>
          <w:highlight w:val="yellow"/>
        </w:rPr>
        <w:t xml:space="preserve"> Internal Spanning Tree</w:t>
      </w:r>
      <w:r w:rsidR="003E1D24" w:rsidRPr="003E1D24">
        <w:rPr>
          <w:rFonts w:hint="eastAsia"/>
          <w:b/>
          <w:bCs/>
          <w:highlight w:val="yellow"/>
        </w:rPr>
        <w:t>）</w:t>
      </w:r>
    </w:p>
    <w:p w14:paraId="56209217" w14:textId="77777777" w:rsidR="00870A08" w:rsidRDefault="003A5418">
      <w:pPr>
        <w:pStyle w:val="aff6"/>
      </w:pPr>
      <w:r>
        <w:t>[S</w:t>
      </w:r>
      <w:proofErr w:type="gramStart"/>
      <w:r>
        <w:t>1]display</w:t>
      </w:r>
      <w:proofErr w:type="gramEnd"/>
      <w:r>
        <w:t xml:space="preserve"> </w:t>
      </w:r>
      <w:proofErr w:type="spellStart"/>
      <w:r>
        <w:t>stp</w:t>
      </w:r>
      <w:proofErr w:type="spellEnd"/>
      <w:r>
        <w:t xml:space="preserve"> </w:t>
      </w:r>
    </w:p>
    <w:p w14:paraId="3A91669B" w14:textId="77777777" w:rsidR="00870A08" w:rsidRDefault="003A5418">
      <w:pPr>
        <w:pStyle w:val="aff6"/>
      </w:pPr>
      <w:r>
        <w:t xml:space="preserve">-------[CIST Global </w:t>
      </w:r>
      <w:proofErr w:type="gramStart"/>
      <w:r>
        <w:t>Info][</w:t>
      </w:r>
      <w:proofErr w:type="gramEnd"/>
      <w:r>
        <w:t>Mode STP]-------</w:t>
      </w:r>
    </w:p>
    <w:p w14:paraId="771A1183" w14:textId="77777777" w:rsidR="00870A08" w:rsidRDefault="003A5418">
      <w:pPr>
        <w:pStyle w:val="aff6"/>
      </w:pPr>
      <w:r>
        <w:t>CIST Bridge         :32768.4c1f-cceb-beac</w:t>
      </w:r>
    </w:p>
    <w:p w14:paraId="3E1EBA30" w14:textId="77777777" w:rsidR="00870A08" w:rsidRDefault="003A5418">
      <w:pPr>
        <w:pStyle w:val="aff6"/>
      </w:pPr>
      <w:r>
        <w:rPr>
          <w:rFonts w:hint="eastAsia"/>
        </w:rPr>
        <w:t>……</w:t>
      </w:r>
    </w:p>
    <w:p w14:paraId="3BD996FC" w14:textId="77777777" w:rsidR="00870A08" w:rsidRDefault="003A5418">
      <w:pPr>
        <w:pStyle w:val="aff6"/>
      </w:pPr>
      <w:r>
        <w:t xml:space="preserve">Last TC occurred  </w:t>
      </w:r>
      <w:proofErr w:type="gramStart"/>
      <w:r>
        <w:t xml:space="preserve">  :Ethernet</w:t>
      </w:r>
      <w:proofErr w:type="gramEnd"/>
      <w:r>
        <w:t>0/0/1</w:t>
      </w:r>
    </w:p>
    <w:p w14:paraId="25820955" w14:textId="77777777" w:rsidR="00870A08" w:rsidRDefault="003A5418">
      <w:pPr>
        <w:pStyle w:val="aff6"/>
        <w:rPr>
          <w:shd w:val="pct10" w:color="auto" w:fill="FFFFFF"/>
        </w:rPr>
      </w:pPr>
      <w:r>
        <w:rPr>
          <w:shd w:val="pct10" w:color="auto" w:fill="FFFFFF"/>
        </w:rPr>
        <w:lastRenderedPageBreak/>
        <w:t>----[Port1(Ethernet0/0/1</w:t>
      </w:r>
      <w:proofErr w:type="gramStart"/>
      <w:r>
        <w:rPr>
          <w:shd w:val="pct10" w:color="auto" w:fill="FFFFFF"/>
        </w:rPr>
        <w:t>)][</w:t>
      </w:r>
      <w:proofErr w:type="gramEnd"/>
      <w:r>
        <w:rPr>
          <w:shd w:val="pct10" w:color="auto" w:fill="FFFFFF"/>
        </w:rPr>
        <w:t>FORWARDING]----</w:t>
      </w:r>
    </w:p>
    <w:p w14:paraId="08ACB5CF" w14:textId="77777777" w:rsidR="00870A08" w:rsidRDefault="003A5418">
      <w:pPr>
        <w:pStyle w:val="aff6"/>
      </w:pPr>
      <w:r>
        <w:t xml:space="preserve"> Port Protocol     </w:t>
      </w:r>
      <w:proofErr w:type="gramStart"/>
      <w:r>
        <w:t xml:space="preserve">  :Enabled</w:t>
      </w:r>
      <w:proofErr w:type="gramEnd"/>
    </w:p>
    <w:p w14:paraId="64C774F4" w14:textId="77777777" w:rsidR="00870A08" w:rsidRDefault="003A5418">
      <w:pPr>
        <w:pStyle w:val="aff6"/>
        <w:rPr>
          <w:shd w:val="pct10" w:color="auto" w:fill="FFFFFF"/>
        </w:rPr>
      </w:pPr>
      <w:r>
        <w:rPr>
          <w:shd w:val="pct10" w:color="auto" w:fill="FFFFFF"/>
        </w:rPr>
        <w:t xml:space="preserve"> Port Role         </w:t>
      </w:r>
      <w:proofErr w:type="gramStart"/>
      <w:r>
        <w:rPr>
          <w:shd w:val="pct10" w:color="auto" w:fill="FFFFFF"/>
        </w:rPr>
        <w:t xml:space="preserve">  :Root</w:t>
      </w:r>
      <w:proofErr w:type="gramEnd"/>
      <w:r>
        <w:rPr>
          <w:shd w:val="pct10" w:color="auto" w:fill="FFFFFF"/>
        </w:rPr>
        <w:t xml:space="preserve"> Port</w:t>
      </w:r>
    </w:p>
    <w:p w14:paraId="52DE9BAB" w14:textId="77777777" w:rsidR="00870A08" w:rsidRDefault="003A5418">
      <w:pPr>
        <w:pStyle w:val="aff6"/>
      </w:pPr>
      <w:r>
        <w:t xml:space="preserve"> Port Priority       :128</w:t>
      </w:r>
    </w:p>
    <w:p w14:paraId="4106BF98" w14:textId="77777777" w:rsidR="00870A08" w:rsidRDefault="003A5418">
      <w:pPr>
        <w:pStyle w:val="aff6"/>
      </w:pPr>
      <w:r>
        <w:t xml:space="preserve"> Port </w:t>
      </w:r>
      <w:proofErr w:type="gramStart"/>
      <w:r>
        <w:t>Cost(</w:t>
      </w:r>
      <w:proofErr w:type="gramEnd"/>
      <w:r>
        <w:t>Dot1T )   :Config=auto / Active=1</w:t>
      </w:r>
    </w:p>
    <w:p w14:paraId="3AF10735" w14:textId="77777777" w:rsidR="00870A08" w:rsidRDefault="003A5418">
      <w:pPr>
        <w:pStyle w:val="aff6"/>
      </w:pPr>
      <w:r>
        <w:t xml:space="preserve"> Designated Bridge/Port   :32768.4c1f-ccbf-cbb5 / 128.1</w:t>
      </w:r>
    </w:p>
    <w:p w14:paraId="4BAE3FB0" w14:textId="77777777" w:rsidR="00870A08" w:rsidRDefault="003A5418">
      <w:pPr>
        <w:pStyle w:val="aff6"/>
      </w:pPr>
      <w:r>
        <w:rPr>
          <w:rFonts w:hint="eastAsia"/>
        </w:rPr>
        <w:t>……</w:t>
      </w:r>
    </w:p>
    <w:p w14:paraId="76CE2F0E" w14:textId="77777777" w:rsidR="00870A08" w:rsidRDefault="003A5418">
      <w:pPr>
        <w:pStyle w:val="aff6"/>
      </w:pPr>
      <w:r>
        <w:t xml:space="preserve">BPDU Received       :50             </w:t>
      </w:r>
    </w:p>
    <w:p w14:paraId="5EF03068" w14:textId="77777777" w:rsidR="00870A08" w:rsidRDefault="003A5418">
      <w:pPr>
        <w:pStyle w:val="aff6"/>
      </w:pPr>
      <w:r>
        <w:t xml:space="preserve">          TCN: 0, Config: 50, RST: 0, MST: 0</w:t>
      </w:r>
    </w:p>
    <w:p w14:paraId="3F7DFD98" w14:textId="77777777" w:rsidR="00870A08" w:rsidRDefault="003A5418">
      <w:pPr>
        <w:pStyle w:val="aff6"/>
      </w:pPr>
      <w:r>
        <w:rPr>
          <w:shd w:val="pct10" w:color="auto" w:fill="FFFFFF"/>
        </w:rPr>
        <w:t>----[Port2(Ethernet0/0/2</w:t>
      </w:r>
      <w:proofErr w:type="gramStart"/>
      <w:r>
        <w:rPr>
          <w:shd w:val="pct10" w:color="auto" w:fill="FFFFFF"/>
        </w:rPr>
        <w:t>)][</w:t>
      </w:r>
      <w:proofErr w:type="gramEnd"/>
      <w:r>
        <w:rPr>
          <w:shd w:val="pct10" w:color="auto" w:fill="FFFFFF"/>
        </w:rPr>
        <w:t>DISCARDING]----</w:t>
      </w:r>
    </w:p>
    <w:p w14:paraId="5F7674B4" w14:textId="77777777" w:rsidR="00870A08" w:rsidRDefault="003A5418">
      <w:pPr>
        <w:pStyle w:val="aff6"/>
      </w:pPr>
      <w:r>
        <w:t xml:space="preserve"> Port Protocol     </w:t>
      </w:r>
      <w:proofErr w:type="gramStart"/>
      <w:r>
        <w:t xml:space="preserve">  :Enabled</w:t>
      </w:r>
      <w:proofErr w:type="gramEnd"/>
    </w:p>
    <w:p w14:paraId="5E67F7FA" w14:textId="77777777" w:rsidR="00870A08" w:rsidRDefault="003A5418">
      <w:pPr>
        <w:pStyle w:val="aff6"/>
        <w:rPr>
          <w:shd w:val="pct10" w:color="auto" w:fill="FFFFFF"/>
        </w:rPr>
      </w:pPr>
      <w:r>
        <w:rPr>
          <w:shd w:val="pct10" w:color="auto" w:fill="FFFFFF"/>
        </w:rPr>
        <w:t xml:space="preserve"> Port Role         </w:t>
      </w:r>
      <w:proofErr w:type="gramStart"/>
      <w:r>
        <w:rPr>
          <w:shd w:val="pct10" w:color="auto" w:fill="FFFFFF"/>
        </w:rPr>
        <w:t xml:space="preserve">  :Alternate</w:t>
      </w:r>
      <w:proofErr w:type="gramEnd"/>
      <w:r>
        <w:rPr>
          <w:shd w:val="pct10" w:color="auto" w:fill="FFFFFF"/>
        </w:rPr>
        <w:t xml:space="preserve"> Port</w:t>
      </w:r>
    </w:p>
    <w:p w14:paraId="55A122D0" w14:textId="77777777" w:rsidR="00870A08" w:rsidRDefault="003A5418">
      <w:pPr>
        <w:pStyle w:val="aff6"/>
      </w:pPr>
      <w:r>
        <w:t xml:space="preserve"> Port Priority       :128</w:t>
      </w:r>
    </w:p>
    <w:p w14:paraId="21C15C1B" w14:textId="77777777" w:rsidR="00870A08" w:rsidRDefault="003A5418">
      <w:pPr>
        <w:pStyle w:val="aff6"/>
      </w:pPr>
      <w:r>
        <w:t xml:space="preserve"> Port </w:t>
      </w:r>
      <w:proofErr w:type="gramStart"/>
      <w:r>
        <w:t>Cost(</w:t>
      </w:r>
      <w:proofErr w:type="gramEnd"/>
      <w:r>
        <w:t>Dot1T )   :Config=auto / Active=1</w:t>
      </w:r>
    </w:p>
    <w:p w14:paraId="11F749C9" w14:textId="77777777" w:rsidR="00870A08" w:rsidRDefault="003A5418">
      <w:pPr>
        <w:pStyle w:val="aff6"/>
      </w:pPr>
      <w:r>
        <w:t xml:space="preserve"> Designated Bridge/Port   :32768.4c1f-cceb-658f / 128.2</w:t>
      </w:r>
    </w:p>
    <w:p w14:paraId="56D64C8E" w14:textId="77777777" w:rsidR="00870A08" w:rsidRDefault="003A5418">
      <w:pPr>
        <w:ind w:firstLineChars="0" w:firstLine="0"/>
      </w:pPr>
      <w:r>
        <w:rPr>
          <w:rFonts w:hint="eastAsia"/>
        </w:rPr>
        <w:t>……</w:t>
      </w:r>
    </w:p>
    <w:p w14:paraId="7643C7B0" w14:textId="77777777" w:rsidR="00870A08" w:rsidRDefault="00870A08">
      <w:pPr>
        <w:ind w:firstLineChars="0" w:firstLine="0"/>
      </w:pPr>
    </w:p>
    <w:p w14:paraId="21509E8E" w14:textId="77777777" w:rsidR="00870A08" w:rsidRDefault="003A5418">
      <w:pPr>
        <w:ind w:firstLine="420"/>
      </w:pPr>
      <w:r>
        <w:rPr>
          <w:rFonts w:hint="eastAsia"/>
        </w:rPr>
        <w:t>可以观察到</w:t>
      </w:r>
      <w:r>
        <w:rPr>
          <w:rFonts w:hint="eastAsia"/>
        </w:rPr>
        <w:t>S1</w:t>
      </w:r>
      <w:r>
        <w:rPr>
          <w:rFonts w:hint="eastAsia"/>
        </w:rPr>
        <w:t>的</w:t>
      </w:r>
      <w:r>
        <w:rPr>
          <w:rFonts w:hint="eastAsia"/>
        </w:rPr>
        <w:t>E 0/0/1</w:t>
      </w:r>
      <w:r>
        <w:rPr>
          <w:rFonts w:hint="eastAsia"/>
        </w:rPr>
        <w:t>端口为转发状态、端口角色为根端口，</w:t>
      </w:r>
      <w:r>
        <w:rPr>
          <w:rFonts w:hint="eastAsia"/>
        </w:rPr>
        <w:t>E 0/0/2</w:t>
      </w:r>
      <w:r>
        <w:rPr>
          <w:rFonts w:hint="eastAsia"/>
        </w:rPr>
        <w:t>端口为丢弃状态，端口角色</w:t>
      </w:r>
      <w:r>
        <w:rPr>
          <w:szCs w:val="21"/>
        </w:rPr>
        <w:t>Alternate</w:t>
      </w:r>
      <w:r>
        <w:rPr>
          <w:rFonts w:hint="eastAsia"/>
          <w:szCs w:val="21"/>
        </w:rPr>
        <w:t>，即替代</w:t>
      </w:r>
      <w:r>
        <w:rPr>
          <w:rStyle w:val="hzh"/>
          <w:rFonts w:hint="eastAsia"/>
          <w:szCs w:val="21"/>
        </w:rPr>
        <w:t>端口</w:t>
      </w:r>
      <w:r>
        <w:rPr>
          <w:rFonts w:hint="eastAsia"/>
        </w:rPr>
        <w:t>。</w:t>
      </w:r>
    </w:p>
    <w:p w14:paraId="2CDF6B8E" w14:textId="77777777" w:rsidR="00870A08" w:rsidRDefault="003A5418">
      <w:pPr>
        <w:ind w:firstLineChars="202" w:firstLine="424"/>
      </w:pPr>
      <w:r>
        <w:rPr>
          <w:rFonts w:hint="eastAsia"/>
        </w:rPr>
        <w:t>还可以使用命令</w:t>
      </w:r>
      <w:r>
        <w:rPr>
          <w:rFonts w:hint="eastAsia"/>
        </w:rPr>
        <w:t xml:space="preserve">display </w:t>
      </w:r>
      <w:proofErr w:type="spellStart"/>
      <w:r>
        <w:rPr>
          <w:rFonts w:hint="eastAsia"/>
        </w:rPr>
        <w:t>stp</w:t>
      </w:r>
      <w:proofErr w:type="spellEnd"/>
      <w:r>
        <w:rPr>
          <w:rFonts w:hint="eastAsia"/>
        </w:rPr>
        <w:t xml:space="preserve"> brief</w:t>
      </w:r>
      <w:r>
        <w:rPr>
          <w:rFonts w:hint="eastAsia"/>
        </w:rPr>
        <w:t>在</w:t>
      </w:r>
      <w:r>
        <w:rPr>
          <w:rFonts w:hint="eastAsia"/>
        </w:rPr>
        <w:t>S2</w:t>
      </w:r>
      <w:r>
        <w:rPr>
          <w:rFonts w:hint="eastAsia"/>
        </w:rPr>
        <w:t>，</w:t>
      </w:r>
      <w:r>
        <w:rPr>
          <w:rFonts w:hint="eastAsia"/>
        </w:rPr>
        <w:t>S3</w:t>
      </w:r>
      <w:r>
        <w:rPr>
          <w:rFonts w:hint="eastAsia"/>
        </w:rPr>
        <w:t>，</w:t>
      </w:r>
      <w:r>
        <w:rPr>
          <w:rFonts w:hint="eastAsia"/>
        </w:rPr>
        <w:t>S4</w:t>
      </w:r>
      <w:r>
        <w:rPr>
          <w:rFonts w:hint="eastAsia"/>
        </w:rPr>
        <w:t>上仅查看摘要信息。</w:t>
      </w:r>
    </w:p>
    <w:p w14:paraId="122DE262" w14:textId="77777777" w:rsidR="00870A08" w:rsidRDefault="003A5418">
      <w:pPr>
        <w:pStyle w:val="aff6"/>
      </w:pPr>
      <w:r>
        <w:t>[S</w:t>
      </w:r>
      <w:proofErr w:type="gramStart"/>
      <w:r>
        <w:t>2]display</w:t>
      </w:r>
      <w:proofErr w:type="gramEnd"/>
      <w:r>
        <w:t xml:space="preserve"> </w:t>
      </w:r>
      <w:proofErr w:type="spellStart"/>
      <w:r>
        <w:t>stp</w:t>
      </w:r>
      <w:proofErr w:type="spellEnd"/>
      <w:r>
        <w:t xml:space="preserve"> brief </w:t>
      </w:r>
    </w:p>
    <w:p w14:paraId="05527B22" w14:textId="77777777" w:rsidR="00870A08" w:rsidRDefault="003A5418">
      <w:pPr>
        <w:pStyle w:val="aff6"/>
      </w:pPr>
      <w:r>
        <w:t xml:space="preserve"> </w:t>
      </w:r>
      <w:proofErr w:type="gramStart"/>
      <w:r>
        <w:t>MSTID  Port</w:t>
      </w:r>
      <w:proofErr w:type="gramEnd"/>
      <w:r>
        <w:t xml:space="preserve">                        Role  STP State     Protection</w:t>
      </w:r>
    </w:p>
    <w:p w14:paraId="484A7D4D" w14:textId="77777777" w:rsidR="00870A08" w:rsidRDefault="003A5418">
      <w:pPr>
        <w:pStyle w:val="aff6"/>
      </w:pPr>
      <w:r>
        <w:t xml:space="preserve">   </w:t>
      </w:r>
      <w:r>
        <w:rPr>
          <w:shd w:val="pct10" w:color="auto" w:fill="FFFFFF"/>
        </w:rPr>
        <w:t xml:space="preserve">0    Ethernet0/0/1               </w:t>
      </w:r>
      <w:proofErr w:type="gramStart"/>
      <w:r>
        <w:rPr>
          <w:shd w:val="pct10" w:color="auto" w:fill="FFFFFF"/>
        </w:rPr>
        <w:t>DESI  FORWARDING</w:t>
      </w:r>
      <w:proofErr w:type="gramEnd"/>
      <w:r>
        <w:rPr>
          <w:shd w:val="pct10" w:color="auto" w:fill="FFFFFF"/>
        </w:rPr>
        <w:t xml:space="preserve">      NONE</w:t>
      </w:r>
    </w:p>
    <w:p w14:paraId="6CB5C46B" w14:textId="77777777" w:rsidR="00870A08" w:rsidRDefault="003A5418">
      <w:pPr>
        <w:pStyle w:val="aff6"/>
      </w:pPr>
      <w:r>
        <w:t xml:space="preserve">   </w:t>
      </w:r>
      <w:r>
        <w:rPr>
          <w:shd w:val="pct10" w:color="auto" w:fill="FFFFFF"/>
        </w:rPr>
        <w:t xml:space="preserve">0    Ethernet0/0/2               </w:t>
      </w:r>
      <w:proofErr w:type="gramStart"/>
      <w:r>
        <w:rPr>
          <w:shd w:val="pct10" w:color="auto" w:fill="FFFFFF"/>
        </w:rPr>
        <w:t>ROOT  FORWARDING</w:t>
      </w:r>
      <w:proofErr w:type="gramEnd"/>
      <w:r>
        <w:rPr>
          <w:shd w:val="pct10" w:color="auto" w:fill="FFFFFF"/>
        </w:rPr>
        <w:t xml:space="preserve">      NONE</w:t>
      </w:r>
    </w:p>
    <w:p w14:paraId="143D27B9" w14:textId="77777777" w:rsidR="00870A08" w:rsidRDefault="003A5418">
      <w:pPr>
        <w:pStyle w:val="aff6"/>
      </w:pPr>
      <w:r>
        <w:t xml:space="preserve">   </w:t>
      </w:r>
      <w:r>
        <w:rPr>
          <w:shd w:val="pct10" w:color="auto" w:fill="FFFFFF"/>
        </w:rPr>
        <w:t xml:space="preserve">0    Ethernet0/0/3               </w:t>
      </w:r>
      <w:proofErr w:type="gramStart"/>
      <w:r>
        <w:rPr>
          <w:shd w:val="pct10" w:color="auto" w:fill="FFFFFF"/>
        </w:rPr>
        <w:t>DESI  FORWARDING</w:t>
      </w:r>
      <w:proofErr w:type="gramEnd"/>
      <w:r>
        <w:rPr>
          <w:shd w:val="pct10" w:color="auto" w:fill="FFFFFF"/>
        </w:rPr>
        <w:t xml:space="preserve">      NONE</w:t>
      </w:r>
    </w:p>
    <w:p w14:paraId="09299896"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1BCF64B2" w14:textId="77777777" w:rsidR="00870A08" w:rsidRDefault="003A5418">
      <w:pPr>
        <w:ind w:firstLine="420"/>
        <w:rPr>
          <w:rFonts w:ascii="Courier New" w:eastAsia="宋体" w:hAnsi="Courier New" w:cs="Courier New"/>
          <w:kern w:val="0"/>
          <w:sz w:val="18"/>
          <w:szCs w:val="18"/>
        </w:rPr>
      </w:pPr>
      <w:r>
        <w:rPr>
          <w:rFonts w:hint="eastAsia"/>
        </w:rPr>
        <w:t>在交换机</w:t>
      </w:r>
      <w:r>
        <w:rPr>
          <w:rFonts w:hint="eastAsia"/>
        </w:rPr>
        <w:t>S2</w:t>
      </w:r>
      <w:r>
        <w:rPr>
          <w:rFonts w:hint="eastAsia"/>
        </w:rPr>
        <w:t>上面所有的端口为转发状态，观察到</w:t>
      </w:r>
      <w:r>
        <w:rPr>
          <w:rFonts w:hint="eastAsia"/>
        </w:rPr>
        <w:t>E0/0/1</w:t>
      </w:r>
      <w:r>
        <w:rPr>
          <w:rFonts w:hint="eastAsia"/>
        </w:rPr>
        <w:t>和</w:t>
      </w:r>
      <w:r>
        <w:rPr>
          <w:rFonts w:hint="eastAsia"/>
        </w:rPr>
        <w:t>E0/0/3</w:t>
      </w:r>
      <w:r>
        <w:rPr>
          <w:rFonts w:hint="eastAsia"/>
        </w:rPr>
        <w:t>端口角色为指定端口，</w:t>
      </w:r>
      <w:r>
        <w:rPr>
          <w:rFonts w:hint="eastAsia"/>
        </w:rPr>
        <w:t>E0/0/2</w:t>
      </w:r>
      <w:r>
        <w:rPr>
          <w:rFonts w:hint="eastAsia"/>
        </w:rPr>
        <w:t>为根端口。</w:t>
      </w:r>
    </w:p>
    <w:p w14:paraId="7E56CEF6" w14:textId="77777777" w:rsidR="00870A08" w:rsidRDefault="003A5418">
      <w:pPr>
        <w:pStyle w:val="aff6"/>
      </w:pPr>
      <w:r>
        <w:lastRenderedPageBreak/>
        <w:t>[S</w:t>
      </w:r>
      <w:proofErr w:type="gramStart"/>
      <w:r>
        <w:t>3]display</w:t>
      </w:r>
      <w:proofErr w:type="gramEnd"/>
      <w:r>
        <w:t xml:space="preserve"> </w:t>
      </w:r>
      <w:proofErr w:type="spellStart"/>
      <w:r>
        <w:t>stp</w:t>
      </w:r>
      <w:proofErr w:type="spellEnd"/>
      <w:r>
        <w:t xml:space="preserve"> brief </w:t>
      </w:r>
    </w:p>
    <w:p w14:paraId="634EAC73" w14:textId="77777777" w:rsidR="00870A08" w:rsidRDefault="003A5418">
      <w:pPr>
        <w:pStyle w:val="aff6"/>
      </w:pPr>
      <w:r>
        <w:t xml:space="preserve"> </w:t>
      </w:r>
      <w:proofErr w:type="gramStart"/>
      <w:r>
        <w:t>MSTID  Port</w:t>
      </w:r>
      <w:proofErr w:type="gramEnd"/>
      <w:r>
        <w:t xml:space="preserve">                        Role  STP State     Protection</w:t>
      </w:r>
    </w:p>
    <w:p w14:paraId="5C3AA5FF" w14:textId="77777777" w:rsidR="00870A08" w:rsidRDefault="003A5418">
      <w:pPr>
        <w:pStyle w:val="aff6"/>
      </w:pPr>
      <w:r>
        <w:t xml:space="preserve">   0    Ethernet0/0/1               </w:t>
      </w:r>
      <w:proofErr w:type="gramStart"/>
      <w:r>
        <w:t>ROOT  FORWARDING</w:t>
      </w:r>
      <w:proofErr w:type="gramEnd"/>
      <w:r>
        <w:t xml:space="preserve">      NONE</w:t>
      </w:r>
    </w:p>
    <w:p w14:paraId="50FF08E5" w14:textId="77777777" w:rsidR="00870A08" w:rsidRDefault="003A5418">
      <w:pPr>
        <w:pStyle w:val="aff6"/>
      </w:pPr>
      <w:r>
        <w:t xml:space="preserve">   0    Ethernet0/0/2               </w:t>
      </w:r>
      <w:proofErr w:type="gramStart"/>
      <w:r>
        <w:t>DESI  FORWARDING</w:t>
      </w:r>
      <w:proofErr w:type="gramEnd"/>
      <w:r>
        <w:t xml:space="preserve">      NONE</w:t>
      </w:r>
    </w:p>
    <w:p w14:paraId="63050A30" w14:textId="77777777" w:rsidR="00870A08" w:rsidRDefault="003A5418">
      <w:pPr>
        <w:pStyle w:val="aff6"/>
        <w:rPr>
          <w:shd w:val="pct10" w:color="auto" w:fill="FFFFFF"/>
        </w:rPr>
      </w:pPr>
      <w:r>
        <w:t xml:space="preserve">   </w:t>
      </w:r>
      <w:r>
        <w:rPr>
          <w:shd w:val="pct10" w:color="auto" w:fill="FFFFFF"/>
        </w:rPr>
        <w:t xml:space="preserve">0    Ethernet0/0/3               </w:t>
      </w:r>
      <w:proofErr w:type="gramStart"/>
      <w:r>
        <w:rPr>
          <w:shd w:val="pct10" w:color="auto" w:fill="FFFFFF"/>
        </w:rPr>
        <w:t>ALTE  DISCARDING</w:t>
      </w:r>
      <w:proofErr w:type="gramEnd"/>
      <w:r>
        <w:rPr>
          <w:shd w:val="pct10" w:color="auto" w:fill="FFFFFF"/>
        </w:rPr>
        <w:t xml:space="preserve">      NONE</w:t>
      </w:r>
    </w:p>
    <w:p w14:paraId="5364BAD6" w14:textId="77777777" w:rsidR="00870A08" w:rsidRDefault="003A5418">
      <w:pPr>
        <w:pStyle w:val="aff6"/>
      </w:pPr>
      <w:r>
        <w:rPr>
          <w:rFonts w:hint="eastAsia"/>
        </w:rPr>
        <w:t>……</w:t>
      </w:r>
    </w:p>
    <w:p w14:paraId="5A60970E"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468FE2D4" w14:textId="77777777" w:rsidR="00870A08" w:rsidRDefault="003A5418">
      <w:pPr>
        <w:pStyle w:val="14"/>
        <w:ind w:firstLineChars="236" w:firstLine="496"/>
      </w:pPr>
      <w:r>
        <w:rPr>
          <w:rFonts w:hint="eastAsia"/>
        </w:rPr>
        <w:t>在交换机</w:t>
      </w:r>
      <w:r>
        <w:rPr>
          <w:rFonts w:hint="eastAsia"/>
        </w:rPr>
        <w:t>S3</w:t>
      </w:r>
      <w:r>
        <w:rPr>
          <w:rFonts w:hint="eastAsia"/>
        </w:rPr>
        <w:t>上</w:t>
      </w:r>
      <w:r>
        <w:rPr>
          <w:rFonts w:hint="eastAsia"/>
        </w:rPr>
        <w:t>E 0/0/3</w:t>
      </w:r>
      <w:r>
        <w:rPr>
          <w:rFonts w:ascii="微软雅黑" w:hAnsi="微软雅黑" w:hint="eastAsia"/>
          <w:kern w:val="0"/>
          <w:szCs w:val="21"/>
        </w:rPr>
        <w:t>端口角色</w:t>
      </w:r>
      <w:r>
        <w:rPr>
          <w:rFonts w:hint="eastAsia"/>
        </w:rPr>
        <w:t>为</w:t>
      </w:r>
      <w:r>
        <w:rPr>
          <w:rFonts w:eastAsia="宋体"/>
          <w:kern w:val="0"/>
          <w:szCs w:val="21"/>
        </w:rPr>
        <w:t>Alternate</w:t>
      </w:r>
      <w:r>
        <w:rPr>
          <w:rFonts w:ascii="微软雅黑" w:hAnsi="微软雅黑" w:hint="eastAsia"/>
          <w:kern w:val="0"/>
          <w:szCs w:val="21"/>
        </w:rPr>
        <w:t>端口，且状态为丢弃状态，该端口将不会转发数据流量。</w:t>
      </w:r>
    </w:p>
    <w:p w14:paraId="18FDCAB1" w14:textId="77777777" w:rsidR="00870A08" w:rsidRDefault="003A5418">
      <w:pPr>
        <w:pStyle w:val="aff6"/>
      </w:pPr>
      <w:r>
        <w:t>[S</w:t>
      </w:r>
      <w:proofErr w:type="gramStart"/>
      <w:r>
        <w:t>4]display</w:t>
      </w:r>
      <w:proofErr w:type="gramEnd"/>
      <w:r>
        <w:t xml:space="preserve"> </w:t>
      </w:r>
      <w:proofErr w:type="spellStart"/>
      <w:r>
        <w:t>stp</w:t>
      </w:r>
      <w:proofErr w:type="spellEnd"/>
      <w:r>
        <w:t xml:space="preserve"> brief </w:t>
      </w:r>
    </w:p>
    <w:p w14:paraId="5B559C73" w14:textId="77777777" w:rsidR="00870A08" w:rsidRDefault="003A5418">
      <w:pPr>
        <w:pStyle w:val="aff6"/>
      </w:pPr>
      <w:r>
        <w:t xml:space="preserve"> </w:t>
      </w:r>
      <w:proofErr w:type="gramStart"/>
      <w:r>
        <w:t>MSTID  Port</w:t>
      </w:r>
      <w:proofErr w:type="gramEnd"/>
      <w:r>
        <w:t xml:space="preserve">                        Role  STP State     Protection</w:t>
      </w:r>
    </w:p>
    <w:p w14:paraId="7E5FD1CC" w14:textId="77777777" w:rsidR="00870A08" w:rsidRDefault="003A5418">
      <w:pPr>
        <w:pStyle w:val="aff6"/>
      </w:pPr>
      <w:r>
        <w:t xml:space="preserve">   </w:t>
      </w:r>
      <w:r>
        <w:rPr>
          <w:shd w:val="pct10" w:color="auto" w:fill="FFFFFF"/>
        </w:rPr>
        <w:t xml:space="preserve">0    Ethernet0/0/1               </w:t>
      </w:r>
      <w:proofErr w:type="gramStart"/>
      <w:r>
        <w:rPr>
          <w:shd w:val="pct10" w:color="auto" w:fill="FFFFFF"/>
        </w:rPr>
        <w:t>DESI  FORWARDING</w:t>
      </w:r>
      <w:proofErr w:type="gramEnd"/>
      <w:r>
        <w:rPr>
          <w:shd w:val="pct10" w:color="auto" w:fill="FFFFFF"/>
        </w:rPr>
        <w:t xml:space="preserve">      NONE</w:t>
      </w:r>
    </w:p>
    <w:p w14:paraId="3D008023" w14:textId="77777777" w:rsidR="00870A08" w:rsidRDefault="003A5418">
      <w:pPr>
        <w:pStyle w:val="aff6"/>
      </w:pPr>
      <w:r>
        <w:t xml:space="preserve">   </w:t>
      </w:r>
      <w:r>
        <w:rPr>
          <w:shd w:val="pct10" w:color="auto" w:fill="FFFFFF"/>
        </w:rPr>
        <w:t xml:space="preserve">0    Ethernet0/0/2               </w:t>
      </w:r>
      <w:proofErr w:type="gramStart"/>
      <w:r>
        <w:rPr>
          <w:shd w:val="pct10" w:color="auto" w:fill="FFFFFF"/>
        </w:rPr>
        <w:t>DESI  FORWARDING</w:t>
      </w:r>
      <w:proofErr w:type="gramEnd"/>
      <w:r>
        <w:rPr>
          <w:shd w:val="pct10" w:color="auto" w:fill="FFFFFF"/>
        </w:rPr>
        <w:t xml:space="preserve">      NONE</w:t>
      </w:r>
    </w:p>
    <w:p w14:paraId="57409076"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62F2DF39" w14:textId="77777777" w:rsidR="00870A08" w:rsidRDefault="003A5418">
      <w:pPr>
        <w:ind w:firstLine="420"/>
        <w:rPr>
          <w:rFonts w:ascii="Courier New" w:eastAsia="宋体" w:hAnsi="Courier New" w:cs="Courier New"/>
          <w:kern w:val="0"/>
          <w:sz w:val="18"/>
          <w:szCs w:val="18"/>
        </w:rPr>
      </w:pPr>
      <w:r>
        <w:rPr>
          <w:rFonts w:hint="eastAsia"/>
        </w:rPr>
        <w:t>在交换机</w:t>
      </w:r>
      <w:r>
        <w:rPr>
          <w:rFonts w:hint="eastAsia"/>
        </w:rPr>
        <w:t>S4</w:t>
      </w:r>
      <w:r>
        <w:rPr>
          <w:rFonts w:hint="eastAsia"/>
        </w:rPr>
        <w:t>上所有的端口角色都为指定端口，且端口状态都为转发。</w:t>
      </w:r>
    </w:p>
    <w:p w14:paraId="1A6A7E2D" w14:textId="77777777" w:rsidR="00870A08" w:rsidRDefault="003A5418">
      <w:pPr>
        <w:ind w:firstLineChars="202" w:firstLine="364"/>
      </w:pPr>
      <w:r>
        <w:rPr>
          <w:rFonts w:ascii="Courier New" w:eastAsia="宋体" w:hAnsi="Courier New" w:cs="Courier New" w:hint="eastAsia"/>
          <w:kern w:val="0"/>
          <w:sz w:val="18"/>
          <w:szCs w:val="18"/>
        </w:rPr>
        <w:t xml:space="preserve"> </w:t>
      </w:r>
      <w:r>
        <w:rPr>
          <w:rFonts w:hint="eastAsia"/>
        </w:rPr>
        <w:t>可以初步判断四台交换机中</w:t>
      </w:r>
      <w:r>
        <w:rPr>
          <w:rFonts w:hint="eastAsia"/>
        </w:rPr>
        <w:t>S4</w:t>
      </w:r>
      <w:r>
        <w:rPr>
          <w:rFonts w:hint="eastAsia"/>
        </w:rPr>
        <w:t>为根交换机，因为该交换机所有端口都为指定端口。通过命令</w:t>
      </w:r>
      <w:r>
        <w:rPr>
          <w:rFonts w:hint="eastAsia"/>
        </w:rPr>
        <w:t xml:space="preserve"> </w:t>
      </w:r>
      <w:r>
        <w:rPr>
          <w:rFonts w:hint="eastAsia"/>
          <w:b/>
        </w:rPr>
        <w:t xml:space="preserve">display </w:t>
      </w:r>
      <w:proofErr w:type="spellStart"/>
      <w:r>
        <w:rPr>
          <w:rFonts w:hint="eastAsia"/>
          <w:b/>
        </w:rPr>
        <w:t>stp</w:t>
      </w:r>
      <w:proofErr w:type="spellEnd"/>
      <w:r>
        <w:rPr>
          <w:rFonts w:hint="eastAsia"/>
        </w:rPr>
        <w:t xml:space="preserve"> </w:t>
      </w:r>
      <w:r>
        <w:rPr>
          <w:rFonts w:hint="eastAsia"/>
        </w:rPr>
        <w:t>查看生成树详细信息。</w:t>
      </w:r>
    </w:p>
    <w:p w14:paraId="0277507B" w14:textId="77777777" w:rsidR="00870A08" w:rsidRDefault="003A5418">
      <w:pPr>
        <w:pStyle w:val="aff6"/>
      </w:pPr>
      <w:r>
        <w:t>[S</w:t>
      </w:r>
      <w:proofErr w:type="gramStart"/>
      <w:r>
        <w:t>4]display</w:t>
      </w:r>
      <w:proofErr w:type="gramEnd"/>
      <w:r>
        <w:t xml:space="preserve"> </w:t>
      </w:r>
      <w:proofErr w:type="spellStart"/>
      <w:r>
        <w:t>stp</w:t>
      </w:r>
      <w:proofErr w:type="spellEnd"/>
    </w:p>
    <w:p w14:paraId="365720C7" w14:textId="77777777" w:rsidR="00870A08" w:rsidRDefault="003A5418">
      <w:pPr>
        <w:pStyle w:val="aff6"/>
      </w:pPr>
      <w:r>
        <w:t xml:space="preserve">-------[CIST Global </w:t>
      </w:r>
      <w:proofErr w:type="gramStart"/>
      <w:r>
        <w:t>Info][</w:t>
      </w:r>
      <w:proofErr w:type="gramEnd"/>
      <w:r>
        <w:t>Mode STP]-------</w:t>
      </w:r>
    </w:p>
    <w:p w14:paraId="47913E92" w14:textId="77777777" w:rsidR="00870A08" w:rsidRDefault="003A5418">
      <w:pPr>
        <w:pStyle w:val="aff6"/>
        <w:rPr>
          <w:shd w:val="pct10" w:color="auto" w:fill="FFFFFF"/>
        </w:rPr>
      </w:pPr>
      <w:r>
        <w:rPr>
          <w:shd w:val="pct10" w:color="auto" w:fill="FFFFFF"/>
        </w:rPr>
        <w:t>CIST Bridge         :32768.4c1f-ccac-3733</w:t>
      </w:r>
    </w:p>
    <w:p w14:paraId="2A1A5470"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4F2607A8"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01009000" w14:textId="77777777" w:rsidR="00870A08" w:rsidRDefault="003A5418">
      <w:pPr>
        <w:pStyle w:val="aff6"/>
        <w:rPr>
          <w:shd w:val="pct10" w:color="auto" w:fill="FFFFFF"/>
        </w:rPr>
      </w:pPr>
      <w:r>
        <w:rPr>
          <w:shd w:val="pct10" w:color="auto" w:fill="FFFFFF"/>
        </w:rPr>
        <w:t>CIST Root/ERPC      :32768.4c1f-ccac-3733 / 0</w:t>
      </w:r>
    </w:p>
    <w:p w14:paraId="0DA10CEC" w14:textId="77777777" w:rsidR="00870A08" w:rsidRDefault="003A5418">
      <w:pPr>
        <w:pStyle w:val="aff6"/>
      </w:pPr>
      <w:r>
        <w:t xml:space="preserve">CIST </w:t>
      </w:r>
      <w:proofErr w:type="spellStart"/>
      <w:r>
        <w:t>RegRoot</w:t>
      </w:r>
      <w:proofErr w:type="spellEnd"/>
      <w:r>
        <w:t>/IRPC   :32768.4c1f-ccac-3733 / 0</w:t>
      </w:r>
    </w:p>
    <w:p w14:paraId="767960B2" w14:textId="77777777" w:rsidR="00870A08" w:rsidRDefault="003A5418">
      <w:pPr>
        <w:autoSpaceDE w:val="0"/>
        <w:autoSpaceDN w:val="0"/>
        <w:snapToGrid/>
        <w:ind w:firstLineChars="0" w:firstLine="0"/>
        <w:jc w:val="left"/>
        <w:rPr>
          <w:rFonts w:ascii="Courier New" w:eastAsia="宋体" w:hAnsi="Courier New" w:cs="Courier New"/>
          <w:kern w:val="0"/>
          <w:sz w:val="18"/>
          <w:szCs w:val="18"/>
        </w:rPr>
      </w:pPr>
      <w:r>
        <w:rPr>
          <w:rFonts w:ascii="Courier New" w:eastAsia="宋体" w:hAnsi="Courier New" w:cs="Courier New" w:hint="eastAsia"/>
          <w:kern w:val="0"/>
          <w:sz w:val="18"/>
          <w:szCs w:val="18"/>
        </w:rPr>
        <w:t>……</w:t>
      </w:r>
    </w:p>
    <w:p w14:paraId="297F8364"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1BE052CB" w14:textId="77777777" w:rsidR="00870A08" w:rsidRDefault="003A5418">
      <w:pPr>
        <w:ind w:firstLine="420"/>
      </w:pPr>
      <w:r>
        <w:rPr>
          <w:rFonts w:hint="eastAsia"/>
        </w:rPr>
        <w:t>可以观察到“</w:t>
      </w:r>
      <w:r>
        <w:rPr>
          <w:rFonts w:hint="eastAsia"/>
        </w:rPr>
        <w:t>CIST Root</w:t>
      </w:r>
      <w:r>
        <w:rPr>
          <w:rFonts w:hint="eastAsia"/>
        </w:rPr>
        <w:t>”和“</w:t>
      </w:r>
      <w:r>
        <w:rPr>
          <w:rFonts w:hint="eastAsia"/>
        </w:rPr>
        <w:t>CIST Bridge</w:t>
      </w:r>
      <w:r>
        <w:rPr>
          <w:rFonts w:hint="eastAsia"/>
        </w:rPr>
        <w:t>”相同，即</w:t>
      </w:r>
      <w:proofErr w:type="gramStart"/>
      <w:r>
        <w:rPr>
          <w:rFonts w:hint="eastAsia"/>
        </w:rPr>
        <w:t>目前根</w:t>
      </w:r>
      <w:proofErr w:type="gramEnd"/>
      <w:r>
        <w:rPr>
          <w:rFonts w:hint="eastAsia"/>
        </w:rPr>
        <w:t>交换机</w:t>
      </w:r>
      <w:r>
        <w:rPr>
          <w:rFonts w:hint="eastAsia"/>
        </w:rPr>
        <w:t>ID</w:t>
      </w:r>
      <w:r>
        <w:rPr>
          <w:rFonts w:hint="eastAsia"/>
        </w:rPr>
        <w:t>与自身的交换机</w:t>
      </w:r>
      <w:r>
        <w:rPr>
          <w:rFonts w:hint="eastAsia"/>
        </w:rPr>
        <w:t>ID</w:t>
      </w:r>
      <w:r>
        <w:rPr>
          <w:rFonts w:hint="eastAsia"/>
        </w:rPr>
        <w:t>相同，说明目前</w:t>
      </w:r>
      <w:r>
        <w:rPr>
          <w:rFonts w:hint="eastAsia"/>
        </w:rPr>
        <w:t>S4</w:t>
      </w:r>
      <w:r>
        <w:rPr>
          <w:rFonts w:hint="eastAsia"/>
        </w:rPr>
        <w:t>为根交换机。</w:t>
      </w:r>
    </w:p>
    <w:p w14:paraId="07D509D2" w14:textId="77777777" w:rsidR="00870A08" w:rsidRDefault="003A5418">
      <w:pPr>
        <w:ind w:firstLine="420"/>
      </w:pPr>
      <w:r>
        <w:rPr>
          <w:rFonts w:hint="eastAsia"/>
        </w:rPr>
        <w:lastRenderedPageBreak/>
        <w:t>生成树运算第一步就是通过比较每台交换机的交换机</w:t>
      </w:r>
      <w:r>
        <w:rPr>
          <w:rFonts w:hint="eastAsia"/>
        </w:rPr>
        <w:t>ID</w:t>
      </w:r>
      <w:r>
        <w:rPr>
          <w:rFonts w:hint="eastAsia"/>
        </w:rPr>
        <w:t>选举根交换机，交换机</w:t>
      </w:r>
      <w:r>
        <w:rPr>
          <w:rFonts w:hint="eastAsia"/>
        </w:rPr>
        <w:t>ID</w:t>
      </w:r>
      <w:r>
        <w:rPr>
          <w:rFonts w:hint="eastAsia"/>
        </w:rPr>
        <w:t>由交换机优先级和</w:t>
      </w:r>
      <w:r>
        <w:rPr>
          <w:rFonts w:hint="eastAsia"/>
        </w:rPr>
        <w:t>MAC</w:t>
      </w:r>
      <w:r>
        <w:rPr>
          <w:rFonts w:hint="eastAsia"/>
        </w:rPr>
        <w:t>地址组成。首先比较交换机优先级，数值最低的为根交换机，如果优先级一样，则比较</w:t>
      </w:r>
      <w:r>
        <w:rPr>
          <w:rFonts w:hint="eastAsia"/>
        </w:rPr>
        <w:t>MAC</w:t>
      </w:r>
      <w:r>
        <w:rPr>
          <w:rFonts w:hint="eastAsia"/>
        </w:rPr>
        <w:t>地址，同样数值最低的选举为根交换机。</w:t>
      </w:r>
    </w:p>
    <w:p w14:paraId="12E66920" w14:textId="77777777" w:rsidR="00870A08" w:rsidRDefault="003A5418">
      <w:pPr>
        <w:ind w:firstLine="420"/>
        <w:rPr>
          <w:kern w:val="0"/>
        </w:rPr>
      </w:pPr>
      <w:r>
        <w:rPr>
          <w:rFonts w:hint="eastAsia"/>
          <w:kern w:val="0"/>
        </w:rPr>
        <w:t>目前在该公司的二层拓扑中，四台交换机的生成树都刚刚开始运行，交换机优先级都为默认值，即都相同，故根据每台交换机的</w:t>
      </w:r>
      <w:r>
        <w:rPr>
          <w:rFonts w:hint="eastAsia"/>
          <w:kern w:val="0"/>
        </w:rPr>
        <w:t>MAC</w:t>
      </w:r>
      <w:r>
        <w:rPr>
          <w:rFonts w:hint="eastAsia"/>
          <w:kern w:val="0"/>
        </w:rPr>
        <w:t>地址来选举，通过比较，最终</w:t>
      </w:r>
      <w:r>
        <w:rPr>
          <w:rFonts w:hint="eastAsia"/>
          <w:kern w:val="0"/>
        </w:rPr>
        <w:t>S4</w:t>
      </w:r>
      <w:r>
        <w:rPr>
          <w:rFonts w:hint="eastAsia"/>
          <w:kern w:val="0"/>
        </w:rPr>
        <w:t>为根交换机。</w:t>
      </w:r>
    </w:p>
    <w:p w14:paraId="2C5BAE11" w14:textId="77777777" w:rsidR="00870A08" w:rsidRDefault="003A5418">
      <w:pPr>
        <w:pStyle w:val="2"/>
        <w:rPr>
          <w:rFonts w:ascii="微软雅黑" w:hAnsi="微软雅黑"/>
        </w:rPr>
      </w:pPr>
      <w:r>
        <w:rPr>
          <w:rFonts w:ascii="微软雅黑" w:hAnsi="微软雅黑" w:hint="eastAsia"/>
        </w:rPr>
        <w:t>配置网络中的根交换机</w:t>
      </w:r>
    </w:p>
    <w:p w14:paraId="543199EA" w14:textId="77777777" w:rsidR="00870A08" w:rsidRDefault="003A5418">
      <w:pPr>
        <w:ind w:firstLineChars="202" w:firstLine="424"/>
      </w:pPr>
      <w:r>
        <w:rPr>
          <w:rFonts w:hint="eastAsia"/>
        </w:rPr>
        <w:t>根交换机的在网络当中的位置是非常重要的，如果选择了一台性能较差的交换机，或者是部署在接入层的交换机作为根交换机，会影响到整个网络的通信质量及数据传输。所以确定根交换机的位置极为重要，根交换机选举依据是</w:t>
      </w:r>
      <w:r>
        <w:rPr>
          <w:rFonts w:hint="eastAsia"/>
          <w:highlight w:val="yellow"/>
        </w:rPr>
        <w:t>根交换机</w:t>
      </w:r>
      <w:r>
        <w:rPr>
          <w:rFonts w:hint="eastAsia"/>
          <w:highlight w:val="yellow"/>
        </w:rPr>
        <w:t>ID</w:t>
      </w:r>
      <w:r>
        <w:rPr>
          <w:rFonts w:hint="eastAsia"/>
          <w:highlight w:val="yellow"/>
        </w:rPr>
        <w:t>（优先级与</w:t>
      </w:r>
      <w:r>
        <w:rPr>
          <w:rFonts w:hint="eastAsia"/>
          <w:highlight w:val="yellow"/>
        </w:rPr>
        <w:t>MAC</w:t>
      </w:r>
      <w:r>
        <w:rPr>
          <w:rFonts w:hint="eastAsia"/>
          <w:highlight w:val="yellow"/>
        </w:rPr>
        <w:t>地址组成），</w:t>
      </w:r>
      <w:r>
        <w:rPr>
          <w:rFonts w:hint="eastAsia"/>
        </w:rPr>
        <w:t>值越小越优先，交换机默认的优先级为</w:t>
      </w:r>
      <w:r>
        <w:rPr>
          <w:rFonts w:hint="eastAsia"/>
        </w:rPr>
        <w:t>32768</w:t>
      </w:r>
      <w:r>
        <w:rPr>
          <w:rFonts w:hint="eastAsia"/>
        </w:rPr>
        <w:t>，当然该值是可以修改的。</w:t>
      </w:r>
    </w:p>
    <w:p w14:paraId="0DEA9AC0" w14:textId="77777777" w:rsidR="00870A08" w:rsidRDefault="003A5418">
      <w:pPr>
        <w:ind w:firstLineChars="202" w:firstLine="424"/>
      </w:pPr>
      <w:r>
        <w:rPr>
          <w:rFonts w:hint="eastAsia"/>
        </w:rPr>
        <w:t>现在将</w:t>
      </w:r>
      <w:r>
        <w:rPr>
          <w:rFonts w:hint="eastAsia"/>
        </w:rPr>
        <w:t>S1</w:t>
      </w:r>
      <w:r>
        <w:rPr>
          <w:rFonts w:hint="eastAsia"/>
        </w:rPr>
        <w:t>配置为主根交换机，</w:t>
      </w:r>
      <w:r>
        <w:rPr>
          <w:rFonts w:hint="eastAsia"/>
        </w:rPr>
        <w:t>S2</w:t>
      </w:r>
      <w:r>
        <w:rPr>
          <w:rFonts w:hint="eastAsia"/>
        </w:rPr>
        <w:t>为备份根交换机，将</w:t>
      </w:r>
      <w:r>
        <w:rPr>
          <w:rFonts w:hint="eastAsia"/>
        </w:rPr>
        <w:t>S1</w:t>
      </w:r>
      <w:r>
        <w:rPr>
          <w:rFonts w:hint="eastAsia"/>
        </w:rPr>
        <w:t>的优先级改为</w:t>
      </w:r>
      <w:r>
        <w:rPr>
          <w:rFonts w:hint="eastAsia"/>
        </w:rPr>
        <w:t>0</w:t>
      </w:r>
      <w:r>
        <w:rPr>
          <w:rFonts w:hint="eastAsia"/>
        </w:rPr>
        <w:t>，</w:t>
      </w:r>
      <w:r>
        <w:rPr>
          <w:rFonts w:hint="eastAsia"/>
        </w:rPr>
        <w:t>S2</w:t>
      </w:r>
      <w:r>
        <w:rPr>
          <w:rFonts w:hint="eastAsia"/>
        </w:rPr>
        <w:t>的优先级改为</w:t>
      </w:r>
      <w:r>
        <w:rPr>
          <w:rFonts w:hint="eastAsia"/>
        </w:rPr>
        <w:t>4096</w:t>
      </w:r>
      <w:r>
        <w:rPr>
          <w:rFonts w:hint="eastAsia"/>
        </w:rPr>
        <w:t>。</w:t>
      </w:r>
    </w:p>
    <w:p w14:paraId="7C3F6B13" w14:textId="77777777" w:rsidR="00870A08" w:rsidRDefault="003A5418">
      <w:pPr>
        <w:pStyle w:val="aff6"/>
      </w:pPr>
      <w:r>
        <w:t>[S1]</w:t>
      </w:r>
      <w:proofErr w:type="spellStart"/>
      <w:r>
        <w:t>stp</w:t>
      </w:r>
      <w:proofErr w:type="spellEnd"/>
      <w:r>
        <w:t xml:space="preserve"> priority 0</w:t>
      </w:r>
    </w:p>
    <w:p w14:paraId="27FBA201" w14:textId="77777777" w:rsidR="00870A08" w:rsidRDefault="00870A08">
      <w:pPr>
        <w:pStyle w:val="aff6"/>
      </w:pPr>
    </w:p>
    <w:p w14:paraId="7B82BBA1" w14:textId="77777777" w:rsidR="00870A08" w:rsidRDefault="003A5418">
      <w:pPr>
        <w:pStyle w:val="aff6"/>
      </w:pPr>
      <w:r>
        <w:t>[S2]</w:t>
      </w:r>
      <w:proofErr w:type="spellStart"/>
      <w:r>
        <w:t>stp</w:t>
      </w:r>
      <w:proofErr w:type="spellEnd"/>
      <w:r>
        <w:t xml:space="preserve"> priority 4096</w:t>
      </w:r>
    </w:p>
    <w:p w14:paraId="61650353" w14:textId="77777777" w:rsidR="00870A08" w:rsidRDefault="00870A08">
      <w:pPr>
        <w:pStyle w:val="aff6"/>
      </w:pPr>
    </w:p>
    <w:p w14:paraId="7B3D8075" w14:textId="77777777" w:rsidR="00870A08" w:rsidRDefault="003A5418">
      <w:pPr>
        <w:ind w:firstLineChars="0" w:firstLine="435"/>
      </w:pPr>
      <w:r>
        <w:rPr>
          <w:rFonts w:hint="eastAsia"/>
        </w:rPr>
        <w:t>配置完成后查看</w:t>
      </w:r>
      <w:r>
        <w:rPr>
          <w:rFonts w:hint="eastAsia"/>
        </w:rPr>
        <w:t>S1</w:t>
      </w:r>
      <w:r>
        <w:rPr>
          <w:rFonts w:hint="eastAsia"/>
        </w:rPr>
        <w:t>和</w:t>
      </w:r>
      <w:r>
        <w:rPr>
          <w:rFonts w:hint="eastAsia"/>
        </w:rPr>
        <w:t>S2</w:t>
      </w:r>
      <w:r>
        <w:rPr>
          <w:rFonts w:hint="eastAsia"/>
        </w:rPr>
        <w:t>的</w:t>
      </w:r>
      <w:r>
        <w:rPr>
          <w:rFonts w:hint="eastAsia"/>
        </w:rPr>
        <w:t>STP</w:t>
      </w:r>
      <w:r>
        <w:rPr>
          <w:rFonts w:hint="eastAsia"/>
        </w:rPr>
        <w:t>状态信息。</w:t>
      </w:r>
    </w:p>
    <w:p w14:paraId="01760BA2" w14:textId="77777777" w:rsidR="00870A08" w:rsidRDefault="003A5418">
      <w:pPr>
        <w:pStyle w:val="aff6"/>
      </w:pPr>
      <w:r>
        <w:t>[S</w:t>
      </w:r>
      <w:proofErr w:type="gramStart"/>
      <w:r>
        <w:t>1]display</w:t>
      </w:r>
      <w:proofErr w:type="gramEnd"/>
      <w:r>
        <w:t xml:space="preserve"> </w:t>
      </w:r>
      <w:proofErr w:type="spellStart"/>
      <w:r>
        <w:t>stp</w:t>
      </w:r>
      <w:proofErr w:type="spellEnd"/>
      <w:r>
        <w:t xml:space="preserve"> </w:t>
      </w:r>
    </w:p>
    <w:p w14:paraId="28A8F489" w14:textId="77777777" w:rsidR="00870A08" w:rsidRDefault="003A5418">
      <w:pPr>
        <w:pStyle w:val="aff6"/>
      </w:pPr>
      <w:r>
        <w:t xml:space="preserve">-------[CIST Global </w:t>
      </w:r>
      <w:proofErr w:type="gramStart"/>
      <w:r>
        <w:t>Info][</w:t>
      </w:r>
      <w:proofErr w:type="gramEnd"/>
      <w:r>
        <w:t>Mode STP]-------</w:t>
      </w:r>
    </w:p>
    <w:p w14:paraId="74B9E576" w14:textId="77777777" w:rsidR="00870A08" w:rsidRDefault="003A5418">
      <w:pPr>
        <w:pStyle w:val="aff6"/>
      </w:pPr>
      <w:r>
        <w:rPr>
          <w:shd w:val="pct10" w:color="auto" w:fill="FFFFFF"/>
        </w:rPr>
        <w:t>CIST Bridge         :0    .4c1f-cceb-beac</w:t>
      </w:r>
    </w:p>
    <w:p w14:paraId="1AA4E654"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4324E986"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7A1F9EAE" w14:textId="77777777" w:rsidR="00870A08" w:rsidRDefault="003A5418">
      <w:pPr>
        <w:pStyle w:val="aff6"/>
      </w:pPr>
      <w:r>
        <w:rPr>
          <w:shd w:val="pct10" w:color="auto" w:fill="FFFFFF"/>
        </w:rPr>
        <w:t>CIST Root/ERPC      :0    .4c1f-cceb-beac / 0</w:t>
      </w:r>
    </w:p>
    <w:p w14:paraId="2A1773B8" w14:textId="77777777" w:rsidR="00870A08" w:rsidRDefault="003A5418">
      <w:pPr>
        <w:pStyle w:val="aff6"/>
        <w:rPr>
          <w:shd w:val="pct10" w:color="auto" w:fill="FFFFFF"/>
        </w:rPr>
      </w:pPr>
      <w:r>
        <w:t xml:space="preserve">CIST </w:t>
      </w:r>
      <w:proofErr w:type="spellStart"/>
      <w:r>
        <w:t>RegRoot</w:t>
      </w:r>
      <w:proofErr w:type="spellEnd"/>
      <w:r>
        <w:t>/IRPC   :0    .4c1f-cceb-beac / 0</w:t>
      </w:r>
    </w:p>
    <w:p w14:paraId="60BF3315" w14:textId="77777777" w:rsidR="00870A08" w:rsidRDefault="003A5418">
      <w:pPr>
        <w:pStyle w:val="aff6"/>
      </w:pPr>
      <w:r>
        <w:rPr>
          <w:rFonts w:hint="eastAsia"/>
        </w:rPr>
        <w:t>……</w:t>
      </w:r>
    </w:p>
    <w:p w14:paraId="22179348" w14:textId="77777777" w:rsidR="00870A08" w:rsidRDefault="00870A08">
      <w:pPr>
        <w:pStyle w:val="aff6"/>
      </w:pPr>
    </w:p>
    <w:p w14:paraId="7D7A0526" w14:textId="77777777" w:rsidR="00870A08" w:rsidRDefault="003A5418">
      <w:pPr>
        <w:pStyle w:val="aff6"/>
      </w:pPr>
      <w:r>
        <w:t>[S</w:t>
      </w:r>
      <w:proofErr w:type="gramStart"/>
      <w:r>
        <w:t>2]display</w:t>
      </w:r>
      <w:proofErr w:type="gramEnd"/>
      <w:r>
        <w:t xml:space="preserve"> </w:t>
      </w:r>
      <w:proofErr w:type="spellStart"/>
      <w:r>
        <w:t>stp</w:t>
      </w:r>
      <w:proofErr w:type="spellEnd"/>
    </w:p>
    <w:p w14:paraId="4D247465" w14:textId="77777777" w:rsidR="00870A08" w:rsidRDefault="003A5418">
      <w:pPr>
        <w:pStyle w:val="aff6"/>
      </w:pPr>
      <w:r>
        <w:lastRenderedPageBreak/>
        <w:t xml:space="preserve">-------[CIST Global </w:t>
      </w:r>
      <w:proofErr w:type="gramStart"/>
      <w:r>
        <w:t>Info][</w:t>
      </w:r>
      <w:proofErr w:type="gramEnd"/>
      <w:r>
        <w:t>Mode STP]-------</w:t>
      </w:r>
    </w:p>
    <w:p w14:paraId="0A922E9F" w14:textId="77777777" w:rsidR="00870A08" w:rsidRDefault="003A5418">
      <w:pPr>
        <w:pStyle w:val="aff6"/>
        <w:rPr>
          <w:shd w:val="pct10" w:color="auto" w:fill="FFFFFF"/>
        </w:rPr>
      </w:pPr>
      <w:r>
        <w:rPr>
          <w:shd w:val="pct10" w:color="auto" w:fill="FFFFFF"/>
        </w:rPr>
        <w:t>CIST Bridge         :4096 .4c1f-ccbf-cbb5</w:t>
      </w:r>
    </w:p>
    <w:p w14:paraId="25133AC4"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6DC24319"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50950460" w14:textId="77777777" w:rsidR="00870A08" w:rsidRDefault="003A5418">
      <w:pPr>
        <w:pStyle w:val="aff6"/>
      </w:pPr>
      <w:r>
        <w:rPr>
          <w:shd w:val="pct10" w:color="auto" w:fill="FFFFFF"/>
        </w:rPr>
        <w:t>CIST Root/ERPC      :0    .4c1f-cceb-beac / 1</w:t>
      </w:r>
    </w:p>
    <w:p w14:paraId="7FD5BF19" w14:textId="77777777" w:rsidR="00870A08" w:rsidRDefault="003A5418">
      <w:pPr>
        <w:pStyle w:val="aff6"/>
        <w:rPr>
          <w:shd w:val="pct10" w:color="auto" w:fill="FFFFFF"/>
        </w:rPr>
      </w:pPr>
      <w:r>
        <w:t xml:space="preserve">CIST </w:t>
      </w:r>
      <w:proofErr w:type="spellStart"/>
      <w:r>
        <w:t>RegRoot</w:t>
      </w:r>
      <w:proofErr w:type="spellEnd"/>
      <w:r>
        <w:t>/IRPC   :4096 .4c1f-ccbf-cbb5 / 0</w:t>
      </w:r>
    </w:p>
    <w:p w14:paraId="46111552" w14:textId="77777777" w:rsidR="00870A08" w:rsidRDefault="003A5418">
      <w:pPr>
        <w:pStyle w:val="aff6"/>
      </w:pPr>
      <w:r>
        <w:rPr>
          <w:rFonts w:hint="eastAsia"/>
        </w:rPr>
        <w:t>……</w:t>
      </w:r>
    </w:p>
    <w:p w14:paraId="186BD2B8" w14:textId="77777777" w:rsidR="00870A08" w:rsidRDefault="00870A08">
      <w:pPr>
        <w:pStyle w:val="aff6"/>
      </w:pPr>
    </w:p>
    <w:p w14:paraId="7B7F8DD8" w14:textId="77777777" w:rsidR="00870A08" w:rsidRDefault="003A5418">
      <w:pPr>
        <w:ind w:firstLine="420"/>
      </w:pPr>
      <w:r>
        <w:rPr>
          <w:rFonts w:hint="eastAsia"/>
        </w:rPr>
        <w:t>通过观察发现</w:t>
      </w:r>
      <w:r>
        <w:rPr>
          <w:rFonts w:hint="eastAsia"/>
        </w:rPr>
        <w:t>S1</w:t>
      </w:r>
      <w:r>
        <w:rPr>
          <w:rFonts w:hint="eastAsia"/>
        </w:rPr>
        <w:t>的优先级变为了</w:t>
      </w:r>
      <w:r>
        <w:rPr>
          <w:rFonts w:hint="eastAsia"/>
        </w:rPr>
        <w:t>0</w:t>
      </w:r>
      <w:r>
        <w:rPr>
          <w:rFonts w:hint="eastAsia"/>
        </w:rPr>
        <w:t>，为根交换机，而</w:t>
      </w:r>
      <w:r>
        <w:rPr>
          <w:rFonts w:hint="eastAsia"/>
        </w:rPr>
        <w:t>S2</w:t>
      </w:r>
      <w:r>
        <w:rPr>
          <w:rFonts w:hint="eastAsia"/>
        </w:rPr>
        <w:t>的优先级变为了</w:t>
      </w:r>
      <w:r>
        <w:rPr>
          <w:rFonts w:hint="eastAsia"/>
        </w:rPr>
        <w:t>4096</w:t>
      </w:r>
      <w:r>
        <w:rPr>
          <w:rFonts w:hint="eastAsia"/>
        </w:rPr>
        <w:t>，为备份根交换机。</w:t>
      </w:r>
    </w:p>
    <w:p w14:paraId="67718FBA" w14:textId="699BA9F0" w:rsidR="00870A08" w:rsidRDefault="003A5418">
      <w:pPr>
        <w:ind w:firstLine="420"/>
      </w:pPr>
      <w:r>
        <w:rPr>
          <w:rFonts w:hint="eastAsia"/>
        </w:rPr>
        <w:t>也可以使用另外一种方式配置主根交换机和备份根交换机。</w:t>
      </w:r>
      <w:r w:rsidR="007C552F">
        <w:rPr>
          <w:rFonts w:hint="eastAsia"/>
        </w:rPr>
        <w:t>（</w:t>
      </w:r>
      <w:r w:rsidR="007C552F" w:rsidRPr="007C552F">
        <w:rPr>
          <w:rFonts w:hint="eastAsia"/>
          <w:highlight w:val="yellow"/>
        </w:rPr>
        <w:t>用同一种方式再次修改</w:t>
      </w:r>
      <w:r w:rsidR="007C552F">
        <w:rPr>
          <w:rFonts w:hint="eastAsia"/>
        </w:rPr>
        <w:t>）。</w:t>
      </w:r>
    </w:p>
    <w:p w14:paraId="0AA3C0F1" w14:textId="77777777" w:rsidR="00870A08" w:rsidRDefault="003A5418">
      <w:pPr>
        <w:ind w:firstLine="420"/>
      </w:pPr>
      <w:r>
        <w:rPr>
          <w:rFonts w:hint="eastAsia"/>
        </w:rPr>
        <w:t>删除在</w:t>
      </w:r>
      <w:r>
        <w:rPr>
          <w:rFonts w:hint="eastAsia"/>
        </w:rPr>
        <w:t>S1</w:t>
      </w:r>
      <w:r>
        <w:rPr>
          <w:rFonts w:hint="eastAsia"/>
        </w:rPr>
        <w:t>上所配置的优先级，使用命令</w:t>
      </w:r>
      <w:proofErr w:type="spellStart"/>
      <w:r>
        <w:rPr>
          <w:rFonts w:hint="eastAsia"/>
          <w:b/>
        </w:rPr>
        <w:t>stp</w:t>
      </w:r>
      <w:proofErr w:type="spellEnd"/>
      <w:r>
        <w:rPr>
          <w:rFonts w:hint="eastAsia"/>
          <w:b/>
        </w:rPr>
        <w:t xml:space="preserve"> root primary</w:t>
      </w:r>
      <w:r>
        <w:rPr>
          <w:rFonts w:hint="eastAsia"/>
        </w:rPr>
        <w:t>配置主根交换机。</w:t>
      </w:r>
    </w:p>
    <w:p w14:paraId="472DA662" w14:textId="727150F3" w:rsidR="00870A08" w:rsidRDefault="003A5418">
      <w:pPr>
        <w:pStyle w:val="aff6"/>
      </w:pPr>
      <w:r>
        <w:t>[S</w:t>
      </w:r>
      <w:proofErr w:type="gramStart"/>
      <w:r>
        <w:t>1]undo</w:t>
      </w:r>
      <w:proofErr w:type="gramEnd"/>
      <w:r>
        <w:t xml:space="preserve"> </w:t>
      </w:r>
      <w:proofErr w:type="spellStart"/>
      <w:r>
        <w:t>stp</w:t>
      </w:r>
      <w:proofErr w:type="spellEnd"/>
      <w:r>
        <w:t xml:space="preserve"> priority</w:t>
      </w:r>
      <w:r w:rsidR="00F84A1A">
        <w:t xml:space="preserve">      </w:t>
      </w:r>
    </w:p>
    <w:p w14:paraId="784A7935" w14:textId="085EB0E5" w:rsidR="00870A08" w:rsidRDefault="003A5418">
      <w:pPr>
        <w:pStyle w:val="aff6"/>
      </w:pPr>
      <w:r>
        <w:t>[S1]</w:t>
      </w:r>
      <w:proofErr w:type="spellStart"/>
      <w:r>
        <w:t>stp</w:t>
      </w:r>
      <w:proofErr w:type="spellEnd"/>
      <w:r>
        <w:t xml:space="preserve"> root primary</w:t>
      </w:r>
      <w:r w:rsidR="007C552F">
        <w:t xml:space="preserve">   </w:t>
      </w:r>
    </w:p>
    <w:p w14:paraId="5C18D286" w14:textId="77777777" w:rsidR="00870A08" w:rsidRDefault="00870A08">
      <w:pPr>
        <w:pStyle w:val="aff6"/>
      </w:pPr>
    </w:p>
    <w:p w14:paraId="3F514AA7" w14:textId="77777777" w:rsidR="00870A08" w:rsidRDefault="003A5418">
      <w:pPr>
        <w:ind w:firstLineChars="0" w:firstLine="0"/>
      </w:pPr>
      <w:r>
        <w:rPr>
          <w:rFonts w:hint="eastAsia"/>
        </w:rPr>
        <w:t xml:space="preserve">    </w:t>
      </w:r>
      <w:r>
        <w:rPr>
          <w:rFonts w:hint="eastAsia"/>
        </w:rPr>
        <w:t>删除在</w:t>
      </w:r>
      <w:r>
        <w:rPr>
          <w:rFonts w:hint="eastAsia"/>
        </w:rPr>
        <w:t>S2</w:t>
      </w:r>
      <w:r>
        <w:rPr>
          <w:rFonts w:hint="eastAsia"/>
        </w:rPr>
        <w:t>上所配置的优先级，使用命令</w:t>
      </w:r>
      <w:proofErr w:type="spellStart"/>
      <w:r>
        <w:rPr>
          <w:rFonts w:hint="eastAsia"/>
          <w:b/>
        </w:rPr>
        <w:t>stp</w:t>
      </w:r>
      <w:proofErr w:type="spellEnd"/>
      <w:r>
        <w:rPr>
          <w:rFonts w:hint="eastAsia"/>
          <w:b/>
        </w:rPr>
        <w:t xml:space="preserve"> root secondary</w:t>
      </w:r>
      <w:r>
        <w:rPr>
          <w:rFonts w:hint="eastAsia"/>
        </w:rPr>
        <w:t>配置备份根交换机。</w:t>
      </w:r>
    </w:p>
    <w:p w14:paraId="2CA9B8B1" w14:textId="5BE7B981" w:rsidR="00870A08" w:rsidRDefault="003A5418">
      <w:pPr>
        <w:pStyle w:val="aff6"/>
      </w:pPr>
      <w:r>
        <w:t>[S</w:t>
      </w:r>
      <w:proofErr w:type="gramStart"/>
      <w:r w:rsidR="00565760" w:rsidRPr="00565760">
        <w:rPr>
          <w:highlight w:val="yellow"/>
        </w:rPr>
        <w:t>2</w:t>
      </w:r>
      <w:r>
        <w:t>]undo</w:t>
      </w:r>
      <w:proofErr w:type="gramEnd"/>
      <w:r>
        <w:t xml:space="preserve"> </w:t>
      </w:r>
      <w:proofErr w:type="spellStart"/>
      <w:r>
        <w:t>stp</w:t>
      </w:r>
      <w:proofErr w:type="spellEnd"/>
      <w:r>
        <w:t xml:space="preserve"> priority</w:t>
      </w:r>
    </w:p>
    <w:p w14:paraId="76AE0F44" w14:textId="77777777" w:rsidR="00870A08" w:rsidRDefault="003A5418">
      <w:pPr>
        <w:pStyle w:val="aff6"/>
      </w:pPr>
      <w:r>
        <w:t>[S2]</w:t>
      </w:r>
      <w:proofErr w:type="spellStart"/>
      <w:r>
        <w:t>stp</w:t>
      </w:r>
      <w:proofErr w:type="spellEnd"/>
      <w:r>
        <w:t xml:space="preserve"> root secondary</w:t>
      </w:r>
    </w:p>
    <w:p w14:paraId="0E8C8D95" w14:textId="77777777" w:rsidR="00870A08" w:rsidRDefault="00870A08">
      <w:pPr>
        <w:pStyle w:val="aff6"/>
      </w:pPr>
    </w:p>
    <w:p w14:paraId="41203391" w14:textId="77777777" w:rsidR="00870A08" w:rsidRDefault="003A5418">
      <w:pPr>
        <w:ind w:firstLineChars="0" w:firstLine="0"/>
      </w:pPr>
      <w:r>
        <w:rPr>
          <w:rFonts w:hint="eastAsia"/>
        </w:rPr>
        <w:t xml:space="preserve">    </w:t>
      </w:r>
      <w:r>
        <w:rPr>
          <w:rFonts w:hint="eastAsia"/>
        </w:rPr>
        <w:t>配置完成后查看</w:t>
      </w:r>
      <w:r>
        <w:rPr>
          <w:rFonts w:hint="eastAsia"/>
        </w:rPr>
        <w:t>STP</w:t>
      </w:r>
      <w:r>
        <w:rPr>
          <w:rFonts w:hint="eastAsia"/>
        </w:rPr>
        <w:t>的状态信息。</w:t>
      </w:r>
    </w:p>
    <w:p w14:paraId="0B67227D" w14:textId="77777777" w:rsidR="00870A08" w:rsidRDefault="003A5418">
      <w:pPr>
        <w:pStyle w:val="aff6"/>
      </w:pPr>
      <w:r>
        <w:t>[S</w:t>
      </w:r>
      <w:proofErr w:type="gramStart"/>
      <w:r>
        <w:t>1]display</w:t>
      </w:r>
      <w:proofErr w:type="gramEnd"/>
      <w:r>
        <w:t xml:space="preserve"> </w:t>
      </w:r>
      <w:proofErr w:type="spellStart"/>
      <w:r>
        <w:t>stp</w:t>
      </w:r>
      <w:proofErr w:type="spellEnd"/>
      <w:r>
        <w:t xml:space="preserve">   </w:t>
      </w:r>
    </w:p>
    <w:p w14:paraId="0EA2BC9A" w14:textId="77777777" w:rsidR="00870A08" w:rsidRDefault="003A5418">
      <w:pPr>
        <w:pStyle w:val="aff6"/>
      </w:pPr>
      <w:r>
        <w:t xml:space="preserve">-------[CIST Global </w:t>
      </w:r>
      <w:proofErr w:type="gramStart"/>
      <w:r>
        <w:t>Info][</w:t>
      </w:r>
      <w:proofErr w:type="gramEnd"/>
      <w:r>
        <w:t>Mode STP]-------</w:t>
      </w:r>
    </w:p>
    <w:p w14:paraId="142A1359" w14:textId="77777777" w:rsidR="00870A08" w:rsidRDefault="003A5418">
      <w:pPr>
        <w:pStyle w:val="aff6"/>
      </w:pPr>
      <w:r>
        <w:rPr>
          <w:shd w:val="pct10" w:color="auto" w:fill="FFFFFF"/>
        </w:rPr>
        <w:t>CIST Bridge         :0    .4c1f-cceb-beac</w:t>
      </w:r>
    </w:p>
    <w:p w14:paraId="2D350809"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66821EC7"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28E3AC82" w14:textId="77777777" w:rsidR="00870A08" w:rsidRDefault="003A5418">
      <w:pPr>
        <w:pStyle w:val="aff6"/>
      </w:pPr>
      <w:r>
        <w:rPr>
          <w:shd w:val="pct10" w:color="auto" w:fill="FFFFFF"/>
        </w:rPr>
        <w:t>CIST Root/ERPC      :0    .4c1f-cceb-beac / 0</w:t>
      </w:r>
    </w:p>
    <w:p w14:paraId="415DC680" w14:textId="77777777" w:rsidR="00870A08" w:rsidRDefault="003A5418">
      <w:pPr>
        <w:pStyle w:val="aff6"/>
      </w:pPr>
      <w:r>
        <w:t xml:space="preserve">CIST </w:t>
      </w:r>
      <w:proofErr w:type="spellStart"/>
      <w:r>
        <w:t>RegRoot</w:t>
      </w:r>
      <w:proofErr w:type="spellEnd"/>
      <w:r>
        <w:t>/IRPC   :0    .4c1f-cceb-beac / 0</w:t>
      </w:r>
    </w:p>
    <w:p w14:paraId="4594FD15" w14:textId="77777777" w:rsidR="00870A08" w:rsidRDefault="003A5418">
      <w:pPr>
        <w:pStyle w:val="aff6"/>
      </w:pPr>
      <w:r>
        <w:rPr>
          <w:rFonts w:hint="eastAsia"/>
        </w:rPr>
        <w:lastRenderedPageBreak/>
        <w:t>……</w:t>
      </w:r>
    </w:p>
    <w:p w14:paraId="7FBDEDA2" w14:textId="77777777" w:rsidR="00870A08" w:rsidRDefault="00870A08">
      <w:pPr>
        <w:pStyle w:val="aff6"/>
      </w:pPr>
    </w:p>
    <w:p w14:paraId="34526C58" w14:textId="77777777" w:rsidR="00870A08" w:rsidRDefault="003A5418">
      <w:pPr>
        <w:pStyle w:val="aff6"/>
      </w:pPr>
      <w:r>
        <w:t>[S</w:t>
      </w:r>
      <w:proofErr w:type="gramStart"/>
      <w:r>
        <w:t>2]display</w:t>
      </w:r>
      <w:proofErr w:type="gramEnd"/>
      <w:r>
        <w:t xml:space="preserve"> </w:t>
      </w:r>
      <w:proofErr w:type="spellStart"/>
      <w:r>
        <w:t>stp</w:t>
      </w:r>
      <w:proofErr w:type="spellEnd"/>
    </w:p>
    <w:p w14:paraId="5913359F" w14:textId="77777777" w:rsidR="00870A08" w:rsidRDefault="003A5418">
      <w:pPr>
        <w:pStyle w:val="aff6"/>
      </w:pPr>
      <w:r>
        <w:t xml:space="preserve">-------[CIST Global </w:t>
      </w:r>
      <w:proofErr w:type="gramStart"/>
      <w:r>
        <w:t>Info][</w:t>
      </w:r>
      <w:proofErr w:type="gramEnd"/>
      <w:r>
        <w:t>Mode STP]-------</w:t>
      </w:r>
    </w:p>
    <w:p w14:paraId="50FD03CE" w14:textId="77777777" w:rsidR="00870A08" w:rsidRDefault="003A5418">
      <w:pPr>
        <w:pStyle w:val="aff6"/>
      </w:pPr>
      <w:r>
        <w:rPr>
          <w:shd w:val="pct10" w:color="auto" w:fill="FFFFFF"/>
        </w:rPr>
        <w:t>CIST Bridge         :4096 .4c1f-ccbf-cbb5</w:t>
      </w:r>
    </w:p>
    <w:p w14:paraId="1587D705"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1750A4D9"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0BD0DDFF" w14:textId="77777777" w:rsidR="00870A08" w:rsidRDefault="003A5418">
      <w:pPr>
        <w:pStyle w:val="aff6"/>
      </w:pPr>
      <w:r>
        <w:rPr>
          <w:shd w:val="pct10" w:color="auto" w:fill="FFFFFF"/>
        </w:rPr>
        <w:t>CIST Root/ERPC      :0    .4c1f-cceb-beac / 1</w:t>
      </w:r>
    </w:p>
    <w:p w14:paraId="66E125D9" w14:textId="77777777" w:rsidR="00870A08" w:rsidRDefault="003A5418">
      <w:pPr>
        <w:pStyle w:val="aff6"/>
      </w:pPr>
      <w:r>
        <w:t xml:space="preserve">CIST </w:t>
      </w:r>
      <w:proofErr w:type="spellStart"/>
      <w:r>
        <w:t>RegRoot</w:t>
      </w:r>
      <w:proofErr w:type="spellEnd"/>
      <w:r>
        <w:t>/IRPC   :4096 .4c1f-ccbf-cbb5 / 0</w:t>
      </w:r>
    </w:p>
    <w:p w14:paraId="6675E818" w14:textId="77777777" w:rsidR="00870A08" w:rsidRDefault="003A5418">
      <w:pPr>
        <w:pStyle w:val="aff6"/>
      </w:pPr>
      <w:r>
        <w:rPr>
          <w:rFonts w:hint="eastAsia"/>
        </w:rPr>
        <w:t>……</w:t>
      </w:r>
    </w:p>
    <w:p w14:paraId="5455E0FF" w14:textId="77777777" w:rsidR="00870A08" w:rsidRDefault="00870A08">
      <w:pPr>
        <w:ind w:firstLine="420"/>
      </w:pPr>
    </w:p>
    <w:p w14:paraId="7DA56F46" w14:textId="77777777" w:rsidR="00870A08" w:rsidRDefault="003A5418">
      <w:pPr>
        <w:ind w:firstLine="420"/>
        <w:rPr>
          <w:rFonts w:ascii="Courier New" w:eastAsia="宋体" w:hAnsi="Courier New" w:cs="Courier New"/>
          <w:kern w:val="0"/>
          <w:sz w:val="18"/>
          <w:szCs w:val="18"/>
        </w:rPr>
      </w:pPr>
      <w:r>
        <w:rPr>
          <w:rFonts w:hint="eastAsia"/>
        </w:rPr>
        <w:t>可以看到此时</w:t>
      </w:r>
      <w:r>
        <w:rPr>
          <w:rFonts w:hint="eastAsia"/>
        </w:rPr>
        <w:t>S1</w:t>
      </w:r>
      <w:r>
        <w:rPr>
          <w:rFonts w:hint="eastAsia"/>
        </w:rPr>
        <w:t>自动更改优先级为</w:t>
      </w:r>
      <w:r>
        <w:rPr>
          <w:rFonts w:hint="eastAsia"/>
        </w:rPr>
        <w:t>0</w:t>
      </w:r>
      <w:r>
        <w:rPr>
          <w:rFonts w:hint="eastAsia"/>
        </w:rPr>
        <w:t>，而</w:t>
      </w:r>
      <w:r>
        <w:rPr>
          <w:rFonts w:hint="eastAsia"/>
        </w:rPr>
        <w:t>S2</w:t>
      </w:r>
      <w:r>
        <w:rPr>
          <w:rFonts w:hint="eastAsia"/>
        </w:rPr>
        <w:t>更改为</w:t>
      </w:r>
      <w:r>
        <w:rPr>
          <w:rFonts w:hint="eastAsia"/>
        </w:rPr>
        <w:t>4096</w:t>
      </w:r>
      <w:r>
        <w:rPr>
          <w:rFonts w:hint="eastAsia"/>
        </w:rPr>
        <w:t>。</w:t>
      </w:r>
    </w:p>
    <w:p w14:paraId="4EAACC10" w14:textId="77777777" w:rsidR="00870A08" w:rsidRDefault="003A5418">
      <w:pPr>
        <w:pStyle w:val="2"/>
        <w:rPr>
          <w:rFonts w:ascii="微软雅黑" w:hAnsi="微软雅黑"/>
        </w:rPr>
      </w:pPr>
      <w:r>
        <w:rPr>
          <w:rFonts w:ascii="微软雅黑" w:hAnsi="微软雅黑" w:hint="eastAsia"/>
        </w:rPr>
        <w:t>理解根端口的选举</w:t>
      </w:r>
    </w:p>
    <w:p w14:paraId="09635091" w14:textId="77777777" w:rsidR="00870A08" w:rsidRDefault="003A5418">
      <w:pPr>
        <w:ind w:firstLine="420"/>
      </w:pPr>
      <w:r>
        <w:rPr>
          <w:rFonts w:hint="eastAsia"/>
        </w:rPr>
        <w:t>生成树在选举出根交换机之后，将在</w:t>
      </w:r>
      <w:proofErr w:type="gramStart"/>
      <w:r>
        <w:rPr>
          <w:rFonts w:hint="eastAsia"/>
        </w:rPr>
        <w:t>每台非根交换机</w:t>
      </w:r>
      <w:proofErr w:type="gramEnd"/>
      <w:r>
        <w:rPr>
          <w:rFonts w:hint="eastAsia"/>
        </w:rPr>
        <w:t>上选举根端口。选举时首先比较该交换机上</w:t>
      </w:r>
      <w:r>
        <w:rPr>
          <w:rStyle w:val="hzh"/>
          <w:rFonts w:hint="eastAsia"/>
          <w:szCs w:val="21"/>
        </w:rPr>
        <w:t>每个端口到达根交换机的根</w:t>
      </w:r>
      <w:r w:rsidRPr="00FC1105">
        <w:rPr>
          <w:rStyle w:val="hzh"/>
          <w:rFonts w:hint="eastAsia"/>
          <w:szCs w:val="21"/>
          <w:highlight w:val="yellow"/>
          <w:rPrChange w:id="86" w:author="8613058106752" w:date="2021-03-22T22:34:00Z">
            <w:rPr>
              <w:rStyle w:val="hzh"/>
              <w:rFonts w:hint="eastAsia"/>
              <w:szCs w:val="21"/>
            </w:rPr>
          </w:rPrChange>
        </w:rPr>
        <w:t>路径开销，</w:t>
      </w:r>
      <w:r>
        <w:rPr>
          <w:rStyle w:val="hzh"/>
          <w:rFonts w:hint="eastAsia"/>
          <w:szCs w:val="21"/>
        </w:rPr>
        <w:t>路径开销最小的端口将成为根端口。如果根路径开销值相同，则比较每个端口所在链路上的</w:t>
      </w:r>
      <w:r w:rsidRPr="00FC1105">
        <w:rPr>
          <w:rStyle w:val="hzh"/>
          <w:rFonts w:hint="eastAsia"/>
          <w:szCs w:val="21"/>
          <w:highlight w:val="yellow"/>
          <w:rPrChange w:id="87" w:author="8613058106752" w:date="2021-03-22T22:34:00Z">
            <w:rPr>
              <w:rStyle w:val="hzh"/>
              <w:rFonts w:hint="eastAsia"/>
              <w:szCs w:val="21"/>
            </w:rPr>
          </w:rPrChange>
        </w:rPr>
        <w:t>上行交换机的交换机</w:t>
      </w:r>
      <w:r w:rsidRPr="00FC1105">
        <w:rPr>
          <w:rStyle w:val="hzh"/>
          <w:szCs w:val="21"/>
          <w:highlight w:val="yellow"/>
          <w:rPrChange w:id="88" w:author="8613058106752" w:date="2021-03-22T22:34:00Z">
            <w:rPr>
              <w:rStyle w:val="hzh"/>
              <w:szCs w:val="21"/>
            </w:rPr>
          </w:rPrChange>
        </w:rPr>
        <w:t>ID</w:t>
      </w:r>
      <w:r>
        <w:rPr>
          <w:rStyle w:val="hzh"/>
          <w:rFonts w:hint="eastAsia"/>
          <w:szCs w:val="21"/>
        </w:rPr>
        <w:t>，如果该交换机</w:t>
      </w:r>
      <w:r>
        <w:rPr>
          <w:rStyle w:val="hzh"/>
          <w:rFonts w:hint="eastAsia"/>
          <w:szCs w:val="21"/>
        </w:rPr>
        <w:t>ID</w:t>
      </w:r>
      <w:r>
        <w:rPr>
          <w:rStyle w:val="hzh"/>
          <w:rFonts w:hint="eastAsia"/>
          <w:szCs w:val="21"/>
        </w:rPr>
        <w:t>也相同，则比较每个端口所在链路上的上行端口的端口</w:t>
      </w:r>
      <w:r>
        <w:rPr>
          <w:rStyle w:val="hzh"/>
          <w:rFonts w:hint="eastAsia"/>
          <w:szCs w:val="21"/>
        </w:rPr>
        <w:t>ID</w:t>
      </w:r>
      <w:r>
        <w:rPr>
          <w:rStyle w:val="hzh"/>
          <w:rFonts w:hint="eastAsia"/>
          <w:szCs w:val="21"/>
        </w:rPr>
        <w:t>。每台交换机上只能拥有一个根端口。</w:t>
      </w:r>
    </w:p>
    <w:p w14:paraId="42167A7B" w14:textId="77777777" w:rsidR="00870A08" w:rsidRDefault="003A5418">
      <w:pPr>
        <w:ind w:firstLine="420"/>
      </w:pPr>
      <w:r>
        <w:rPr>
          <w:rFonts w:hint="eastAsia"/>
        </w:rPr>
        <w:t>根据上一步骤，目前</w:t>
      </w:r>
      <w:r>
        <w:rPr>
          <w:rFonts w:hint="eastAsia"/>
        </w:rPr>
        <w:t>S1</w:t>
      </w:r>
      <w:r>
        <w:rPr>
          <w:rFonts w:hint="eastAsia"/>
        </w:rPr>
        <w:t>为主根交换机，而</w:t>
      </w:r>
      <w:r>
        <w:rPr>
          <w:rFonts w:hint="eastAsia"/>
        </w:rPr>
        <w:t>S2</w:t>
      </w:r>
      <w:r>
        <w:rPr>
          <w:rFonts w:hint="eastAsia"/>
        </w:rPr>
        <w:t>为备份根交换机，查看</w:t>
      </w:r>
      <w:r>
        <w:rPr>
          <w:rFonts w:hint="eastAsia"/>
        </w:rPr>
        <w:t>S4</w:t>
      </w:r>
      <w:r>
        <w:rPr>
          <w:rFonts w:hint="eastAsia"/>
        </w:rPr>
        <w:t>上生成树信息。</w:t>
      </w:r>
      <w:r>
        <w:t xml:space="preserve"> </w:t>
      </w:r>
    </w:p>
    <w:p w14:paraId="7365962D" w14:textId="77777777" w:rsidR="00870A08" w:rsidRDefault="003A5418">
      <w:pPr>
        <w:pStyle w:val="aff6"/>
      </w:pPr>
      <w:r>
        <w:t>[S</w:t>
      </w:r>
      <w:proofErr w:type="gramStart"/>
      <w:r>
        <w:t>4]display</w:t>
      </w:r>
      <w:proofErr w:type="gramEnd"/>
      <w:r>
        <w:t xml:space="preserve"> </w:t>
      </w:r>
      <w:proofErr w:type="spellStart"/>
      <w:r>
        <w:t>stp</w:t>
      </w:r>
      <w:proofErr w:type="spellEnd"/>
      <w:r>
        <w:t xml:space="preserve"> brief </w:t>
      </w:r>
    </w:p>
    <w:p w14:paraId="1B3F1FDB" w14:textId="77777777" w:rsidR="00870A08" w:rsidRDefault="003A5418">
      <w:pPr>
        <w:pStyle w:val="aff6"/>
      </w:pPr>
      <w:r>
        <w:t xml:space="preserve"> </w:t>
      </w:r>
      <w:proofErr w:type="gramStart"/>
      <w:r>
        <w:t>MSTID  Port</w:t>
      </w:r>
      <w:proofErr w:type="gramEnd"/>
      <w:r>
        <w:t xml:space="preserve">                        Role  STP State     Protection</w:t>
      </w:r>
    </w:p>
    <w:p w14:paraId="5FB5D06D" w14:textId="77777777" w:rsidR="00870A08" w:rsidRDefault="003A5418">
      <w:pPr>
        <w:pStyle w:val="aff6"/>
      </w:pPr>
      <w:r>
        <w:t xml:space="preserve">   0    Ethernet0/0/1               </w:t>
      </w:r>
      <w:proofErr w:type="gramStart"/>
      <w:r>
        <w:t>ALTE  DISCARDING</w:t>
      </w:r>
      <w:proofErr w:type="gramEnd"/>
      <w:r>
        <w:t xml:space="preserve">      NONE</w:t>
      </w:r>
    </w:p>
    <w:p w14:paraId="5D09C475" w14:textId="77777777" w:rsidR="00870A08" w:rsidRDefault="003A5418">
      <w:pPr>
        <w:pStyle w:val="aff6"/>
      </w:pPr>
      <w:r>
        <w:t xml:space="preserve">   </w:t>
      </w:r>
      <w:r>
        <w:rPr>
          <w:shd w:val="pct10" w:color="auto" w:fill="FFFFFF"/>
        </w:rPr>
        <w:t xml:space="preserve">0    Ethernet0/0/2               </w:t>
      </w:r>
      <w:proofErr w:type="gramStart"/>
      <w:r>
        <w:rPr>
          <w:shd w:val="pct10" w:color="auto" w:fill="FFFFFF"/>
        </w:rPr>
        <w:t>ROOT  FORWARDING</w:t>
      </w:r>
      <w:proofErr w:type="gramEnd"/>
      <w:r>
        <w:rPr>
          <w:shd w:val="pct10" w:color="auto" w:fill="FFFFFF"/>
        </w:rPr>
        <w:t xml:space="preserve">      NONE</w:t>
      </w:r>
    </w:p>
    <w:p w14:paraId="5AC294B1" w14:textId="77777777" w:rsidR="00870A08" w:rsidRDefault="00870A08">
      <w:pPr>
        <w:ind w:firstLineChars="0" w:firstLine="0"/>
        <w:rPr>
          <w:rFonts w:ascii="Courier New" w:eastAsia="宋体" w:hAnsi="Courier New" w:cs="Courier New"/>
          <w:kern w:val="0"/>
          <w:sz w:val="18"/>
          <w:szCs w:val="18"/>
        </w:rPr>
      </w:pPr>
    </w:p>
    <w:p w14:paraId="75CF427C" w14:textId="77777777" w:rsidR="00870A08" w:rsidRDefault="003A5418">
      <w:pPr>
        <w:ind w:firstLine="420"/>
        <w:rPr>
          <w:rStyle w:val="hzh"/>
          <w:szCs w:val="21"/>
        </w:rPr>
      </w:pPr>
      <w:r>
        <w:rPr>
          <w:rFonts w:hint="eastAsia"/>
        </w:rPr>
        <w:t>可以观察到，现在</w:t>
      </w:r>
      <w:r>
        <w:rPr>
          <w:rFonts w:hint="eastAsia"/>
        </w:rPr>
        <w:t>S4</w:t>
      </w:r>
      <w:r>
        <w:rPr>
          <w:rFonts w:hint="eastAsia"/>
        </w:rPr>
        <w:t>的</w:t>
      </w:r>
      <w:r>
        <w:rPr>
          <w:rFonts w:hint="eastAsia"/>
        </w:rPr>
        <w:t>E 0/0/2</w:t>
      </w:r>
      <w:r>
        <w:rPr>
          <w:rFonts w:hint="eastAsia"/>
        </w:rPr>
        <w:t>为</w:t>
      </w:r>
      <w:r>
        <w:rPr>
          <w:rFonts w:hint="eastAsia"/>
          <w:szCs w:val="21"/>
        </w:rPr>
        <w:t>根</w:t>
      </w:r>
      <w:r>
        <w:rPr>
          <w:rStyle w:val="hzh"/>
          <w:rFonts w:hint="eastAsia"/>
          <w:szCs w:val="21"/>
        </w:rPr>
        <w:t>端口，状态为转发状态。这是由于在</w:t>
      </w:r>
      <w:r>
        <w:rPr>
          <w:rStyle w:val="hzh"/>
          <w:rFonts w:hint="eastAsia"/>
          <w:szCs w:val="21"/>
        </w:rPr>
        <w:t>S4</w:t>
      </w:r>
      <w:r>
        <w:rPr>
          <w:rStyle w:val="hzh"/>
          <w:rFonts w:hint="eastAsia"/>
          <w:szCs w:val="21"/>
        </w:rPr>
        <w:t>选举根端口时，首先比较根路径开销，由于拓扑中所有链路都是相同的百兆以太网链路，</w:t>
      </w:r>
      <w:r>
        <w:rPr>
          <w:rStyle w:val="hzh"/>
          <w:rFonts w:hint="eastAsia"/>
          <w:szCs w:val="21"/>
        </w:rPr>
        <w:t>S4</w:t>
      </w:r>
      <w:r>
        <w:rPr>
          <w:rStyle w:val="hzh"/>
          <w:rFonts w:hint="eastAsia"/>
          <w:szCs w:val="21"/>
        </w:rPr>
        <w:t>经过</w:t>
      </w:r>
      <w:r>
        <w:rPr>
          <w:rStyle w:val="hzh"/>
          <w:rFonts w:hint="eastAsia"/>
          <w:szCs w:val="21"/>
        </w:rPr>
        <w:t>S3</w:t>
      </w:r>
      <w:r>
        <w:rPr>
          <w:rStyle w:val="hzh"/>
          <w:rFonts w:hint="eastAsia"/>
          <w:szCs w:val="21"/>
        </w:rPr>
        <w:t>到</w:t>
      </w:r>
      <w:r>
        <w:rPr>
          <w:rStyle w:val="hzh"/>
          <w:rFonts w:hint="eastAsia"/>
          <w:szCs w:val="21"/>
        </w:rPr>
        <w:t>S1</w:t>
      </w:r>
      <w:r>
        <w:rPr>
          <w:rStyle w:val="hzh"/>
          <w:rFonts w:hint="eastAsia"/>
          <w:szCs w:val="21"/>
        </w:rPr>
        <w:t>与经过</w:t>
      </w:r>
      <w:r>
        <w:rPr>
          <w:rStyle w:val="hzh"/>
          <w:rFonts w:hint="eastAsia"/>
          <w:szCs w:val="21"/>
        </w:rPr>
        <w:t>S2</w:t>
      </w:r>
      <w:r>
        <w:rPr>
          <w:rStyle w:val="hzh"/>
          <w:rFonts w:hint="eastAsia"/>
          <w:szCs w:val="21"/>
        </w:rPr>
        <w:t>到</w:t>
      </w:r>
      <w:r>
        <w:rPr>
          <w:rStyle w:val="hzh"/>
          <w:rFonts w:hint="eastAsia"/>
          <w:szCs w:val="21"/>
        </w:rPr>
        <w:t>S1</w:t>
      </w:r>
      <w:r>
        <w:rPr>
          <w:rStyle w:val="hzh"/>
          <w:rFonts w:hint="eastAsia"/>
          <w:szCs w:val="21"/>
        </w:rPr>
        <w:t>的开销值相同，接下来比较</w:t>
      </w:r>
      <w:r>
        <w:rPr>
          <w:rStyle w:val="hzh"/>
          <w:rFonts w:hint="eastAsia"/>
          <w:szCs w:val="21"/>
        </w:rPr>
        <w:t>S4</w:t>
      </w:r>
      <w:r>
        <w:rPr>
          <w:rStyle w:val="hzh"/>
          <w:rFonts w:hint="eastAsia"/>
          <w:szCs w:val="21"/>
        </w:rPr>
        <w:t>的两台上行链路的交换机</w:t>
      </w:r>
      <w:r>
        <w:rPr>
          <w:rStyle w:val="hzh"/>
          <w:rFonts w:hint="eastAsia"/>
          <w:szCs w:val="21"/>
        </w:rPr>
        <w:t>S2</w:t>
      </w:r>
      <w:r>
        <w:rPr>
          <w:rStyle w:val="hzh"/>
          <w:rFonts w:hint="eastAsia"/>
          <w:szCs w:val="21"/>
        </w:rPr>
        <w:t>和</w:t>
      </w:r>
      <w:r>
        <w:rPr>
          <w:rStyle w:val="hzh"/>
          <w:rFonts w:hint="eastAsia"/>
          <w:szCs w:val="21"/>
        </w:rPr>
        <w:t>S3</w:t>
      </w:r>
      <w:r>
        <w:rPr>
          <w:rStyle w:val="hzh"/>
          <w:rFonts w:hint="eastAsia"/>
          <w:szCs w:val="21"/>
        </w:rPr>
        <w:t>的交换机标识，</w:t>
      </w:r>
      <w:r>
        <w:rPr>
          <w:rStyle w:val="hzh"/>
          <w:rFonts w:hint="eastAsia"/>
          <w:szCs w:val="21"/>
        </w:rPr>
        <w:t>S2</w:t>
      </w:r>
      <w:r>
        <w:rPr>
          <w:rStyle w:val="hzh"/>
          <w:rFonts w:hint="eastAsia"/>
          <w:szCs w:val="21"/>
        </w:rPr>
        <w:t>目前的交换机优先级为</w:t>
      </w:r>
      <w:r>
        <w:rPr>
          <w:rStyle w:val="hzh"/>
          <w:rFonts w:hint="eastAsia"/>
          <w:szCs w:val="21"/>
        </w:rPr>
        <w:t>4096</w:t>
      </w:r>
      <w:r>
        <w:rPr>
          <w:rStyle w:val="hzh"/>
          <w:rFonts w:hint="eastAsia"/>
          <w:szCs w:val="21"/>
        </w:rPr>
        <w:t>，而</w:t>
      </w:r>
      <w:r>
        <w:rPr>
          <w:rStyle w:val="hzh"/>
          <w:rFonts w:hint="eastAsia"/>
          <w:szCs w:val="21"/>
        </w:rPr>
        <w:t>S3</w:t>
      </w:r>
      <w:r>
        <w:rPr>
          <w:rStyle w:val="hzh"/>
          <w:rFonts w:hint="eastAsia"/>
          <w:szCs w:val="21"/>
        </w:rPr>
        <w:t>为默认的</w:t>
      </w:r>
      <w:r>
        <w:rPr>
          <w:rStyle w:val="hzh"/>
          <w:rFonts w:hint="eastAsia"/>
          <w:szCs w:val="21"/>
        </w:rPr>
        <w:t>32768</w:t>
      </w:r>
      <w:r>
        <w:rPr>
          <w:rStyle w:val="hzh"/>
          <w:rFonts w:hint="eastAsia"/>
          <w:szCs w:val="21"/>
        </w:rPr>
        <w:t>，所以与</w:t>
      </w:r>
      <w:r>
        <w:rPr>
          <w:rStyle w:val="hzh"/>
          <w:rFonts w:hint="eastAsia"/>
          <w:szCs w:val="21"/>
        </w:rPr>
        <w:t>S2</w:t>
      </w:r>
      <w:r>
        <w:rPr>
          <w:rStyle w:val="hzh"/>
          <w:rFonts w:hint="eastAsia"/>
          <w:szCs w:val="21"/>
        </w:rPr>
        <w:t>连接</w:t>
      </w:r>
      <w:r>
        <w:rPr>
          <w:rStyle w:val="hzh"/>
          <w:rFonts w:hint="eastAsia"/>
          <w:szCs w:val="21"/>
        </w:rPr>
        <w:t>S4</w:t>
      </w:r>
      <w:r>
        <w:rPr>
          <w:rStyle w:val="hzh"/>
          <w:rFonts w:hint="eastAsia"/>
          <w:szCs w:val="21"/>
        </w:rPr>
        <w:t>的</w:t>
      </w:r>
      <w:r>
        <w:rPr>
          <w:rStyle w:val="hzh"/>
          <w:rFonts w:hint="eastAsia"/>
          <w:szCs w:val="21"/>
        </w:rPr>
        <w:t xml:space="preserve"> </w:t>
      </w:r>
      <w:r>
        <w:rPr>
          <w:rStyle w:val="hzh"/>
          <w:rFonts w:hint="eastAsia"/>
          <w:szCs w:val="21"/>
        </w:rPr>
        <w:lastRenderedPageBreak/>
        <w:t>E0/0/2</w:t>
      </w:r>
      <w:r>
        <w:rPr>
          <w:rStyle w:val="hzh"/>
          <w:rFonts w:hint="eastAsia"/>
          <w:szCs w:val="21"/>
        </w:rPr>
        <w:t>接口被选为根端口。</w:t>
      </w:r>
    </w:p>
    <w:p w14:paraId="2B367660" w14:textId="77777777" w:rsidR="00870A08" w:rsidRDefault="003A5418">
      <w:pPr>
        <w:ind w:firstLine="420"/>
        <w:rPr>
          <w:rStyle w:val="hzh"/>
          <w:szCs w:val="21"/>
        </w:rPr>
      </w:pPr>
      <w:r>
        <w:rPr>
          <w:rStyle w:val="hzh"/>
          <w:rFonts w:hint="eastAsia"/>
          <w:szCs w:val="21"/>
        </w:rPr>
        <w:t>查看</w:t>
      </w:r>
      <w:r>
        <w:rPr>
          <w:rStyle w:val="hzh"/>
          <w:rFonts w:hint="eastAsia"/>
          <w:szCs w:val="21"/>
        </w:rPr>
        <w:t>S4</w:t>
      </w:r>
      <w:r>
        <w:rPr>
          <w:rStyle w:val="hzh"/>
          <w:rFonts w:hint="eastAsia"/>
          <w:szCs w:val="21"/>
        </w:rPr>
        <w:t>的</w:t>
      </w:r>
      <w:r>
        <w:rPr>
          <w:rStyle w:val="hzh"/>
          <w:rFonts w:hint="eastAsia"/>
          <w:szCs w:val="21"/>
        </w:rPr>
        <w:t>E 0/0/2</w:t>
      </w:r>
      <w:r>
        <w:rPr>
          <w:rStyle w:val="hzh"/>
          <w:rFonts w:hint="eastAsia"/>
          <w:szCs w:val="21"/>
        </w:rPr>
        <w:t>接口开销值。</w:t>
      </w:r>
    </w:p>
    <w:p w14:paraId="636806EE" w14:textId="77777777" w:rsidR="00870A08" w:rsidRDefault="003A5418">
      <w:pPr>
        <w:pStyle w:val="aff6"/>
      </w:pPr>
      <w:r>
        <w:t>&lt;S4&gt;</w:t>
      </w:r>
      <w:proofErr w:type="gramStart"/>
      <w:r>
        <w:t xml:space="preserve">display  </w:t>
      </w:r>
      <w:proofErr w:type="spellStart"/>
      <w:r>
        <w:t>stp</w:t>
      </w:r>
      <w:proofErr w:type="spellEnd"/>
      <w:proofErr w:type="gramEnd"/>
      <w:r>
        <w:t xml:space="preserve"> interface  Ethernet 0/0/2</w:t>
      </w:r>
    </w:p>
    <w:p w14:paraId="28DED24C" w14:textId="77777777" w:rsidR="00870A08" w:rsidRDefault="003A5418">
      <w:pPr>
        <w:pStyle w:val="aff6"/>
      </w:pPr>
      <w:r>
        <w:t>----[Port2(Ethernet0/0/2</w:t>
      </w:r>
      <w:proofErr w:type="gramStart"/>
      <w:r>
        <w:t>)][</w:t>
      </w:r>
      <w:proofErr w:type="gramEnd"/>
      <w:r>
        <w:t>FORWARDING]----</w:t>
      </w:r>
    </w:p>
    <w:p w14:paraId="07366E6D" w14:textId="77777777" w:rsidR="00870A08" w:rsidRDefault="003A5418">
      <w:pPr>
        <w:pStyle w:val="aff6"/>
      </w:pPr>
      <w:r>
        <w:t xml:space="preserve"> Port Protocol     </w:t>
      </w:r>
      <w:proofErr w:type="gramStart"/>
      <w:r>
        <w:t xml:space="preserve">  :Enabled</w:t>
      </w:r>
      <w:proofErr w:type="gramEnd"/>
    </w:p>
    <w:p w14:paraId="4E3703A5" w14:textId="77777777" w:rsidR="00870A08" w:rsidRDefault="003A5418">
      <w:pPr>
        <w:pStyle w:val="aff6"/>
      </w:pPr>
      <w:r>
        <w:t xml:space="preserve"> Port Role         </w:t>
      </w:r>
      <w:proofErr w:type="gramStart"/>
      <w:r>
        <w:t xml:space="preserve">  :Root</w:t>
      </w:r>
      <w:proofErr w:type="gramEnd"/>
      <w:r>
        <w:t xml:space="preserve"> Port</w:t>
      </w:r>
    </w:p>
    <w:p w14:paraId="2F93A5B0" w14:textId="77777777" w:rsidR="00870A08" w:rsidRDefault="003A5418">
      <w:pPr>
        <w:pStyle w:val="aff6"/>
      </w:pPr>
      <w:r>
        <w:t xml:space="preserve"> Port Priority       :128</w:t>
      </w:r>
    </w:p>
    <w:p w14:paraId="4E48151F" w14:textId="77777777" w:rsidR="00870A08" w:rsidRDefault="003A5418">
      <w:pPr>
        <w:pStyle w:val="aff6"/>
        <w:rPr>
          <w:shd w:val="pct10" w:color="auto" w:fill="FFFFFF"/>
        </w:rPr>
      </w:pPr>
      <w:r>
        <w:rPr>
          <w:shd w:val="pct10" w:color="auto" w:fill="FFFFFF"/>
        </w:rPr>
        <w:t xml:space="preserve"> Port </w:t>
      </w:r>
      <w:proofErr w:type="gramStart"/>
      <w:r>
        <w:rPr>
          <w:shd w:val="pct10" w:color="auto" w:fill="FFFFFF"/>
        </w:rPr>
        <w:t>Cost(</w:t>
      </w:r>
      <w:proofErr w:type="gramEnd"/>
      <w:r>
        <w:rPr>
          <w:shd w:val="pct10" w:color="auto" w:fill="FFFFFF"/>
        </w:rPr>
        <w:t>Dot1T )   :Config=auto / Active=1</w:t>
      </w:r>
    </w:p>
    <w:p w14:paraId="3E5F2B57" w14:textId="77777777" w:rsidR="00870A08" w:rsidRDefault="003A5418">
      <w:pPr>
        <w:pStyle w:val="aff6"/>
      </w:pPr>
      <w:r>
        <w:t xml:space="preserve"> Designated Bridge/Port   :4096.4c1f-ccbf-cbb5</w:t>
      </w:r>
      <w:r>
        <w:rPr>
          <w:rFonts w:hint="eastAsia"/>
        </w:rPr>
        <w:t xml:space="preserve"> </w:t>
      </w:r>
      <w:r>
        <w:t>/ 128.2</w:t>
      </w:r>
    </w:p>
    <w:p w14:paraId="640E83B7" w14:textId="77777777" w:rsidR="00870A08" w:rsidRDefault="003A5418">
      <w:pPr>
        <w:pStyle w:val="aff6"/>
      </w:pPr>
      <w:r>
        <w:rPr>
          <w:rFonts w:hint="eastAsia"/>
        </w:rPr>
        <w:t>……</w:t>
      </w:r>
    </w:p>
    <w:p w14:paraId="1BDFFEE4" w14:textId="77777777" w:rsidR="00870A08" w:rsidRDefault="00870A08">
      <w:pPr>
        <w:pStyle w:val="aff6"/>
        <w:rPr>
          <w:rStyle w:val="hzh"/>
        </w:rPr>
      </w:pPr>
    </w:p>
    <w:p w14:paraId="7B422A85" w14:textId="77777777" w:rsidR="00870A08" w:rsidRDefault="003A5418">
      <w:pPr>
        <w:ind w:firstLine="420"/>
        <w:rPr>
          <w:rStyle w:val="hzh"/>
        </w:rPr>
      </w:pPr>
      <w:r>
        <w:rPr>
          <w:rFonts w:hint="eastAsia"/>
        </w:rPr>
        <w:t>可以观察到，接口路径开销采用的是</w:t>
      </w:r>
      <w:r>
        <w:rPr>
          <w:rFonts w:hint="eastAsia"/>
        </w:rPr>
        <w:t>D</w:t>
      </w:r>
      <w:r>
        <w:t>ot1t</w:t>
      </w:r>
      <w:r>
        <w:rPr>
          <w:rFonts w:hint="eastAsia"/>
        </w:rPr>
        <w:t>的计算方法，</w:t>
      </w:r>
      <w:r>
        <w:rPr>
          <w:rFonts w:hint="eastAsia"/>
        </w:rPr>
        <w:t>C</w:t>
      </w:r>
      <w:r>
        <w:t>onfig</w:t>
      </w:r>
      <w:r>
        <w:rPr>
          <w:rFonts w:hint="eastAsia"/>
        </w:rPr>
        <w:t>是指手工配置的路径开销，</w:t>
      </w:r>
      <w:r>
        <w:rPr>
          <w:rFonts w:hint="eastAsia"/>
        </w:rPr>
        <w:t>A</w:t>
      </w:r>
      <w:r>
        <w:t>ctive</w:t>
      </w:r>
      <w:r>
        <w:rPr>
          <w:rFonts w:hint="eastAsia"/>
        </w:rPr>
        <w:t>是实际使用的路径开销，开销值为</w:t>
      </w:r>
      <w:r>
        <w:rPr>
          <w:rFonts w:hint="eastAsia"/>
        </w:rPr>
        <w:t>1</w:t>
      </w:r>
      <w:r>
        <w:rPr>
          <w:rFonts w:hint="eastAsia"/>
        </w:rPr>
        <w:t>。</w:t>
      </w:r>
    </w:p>
    <w:p w14:paraId="34662B46" w14:textId="77777777" w:rsidR="00870A08" w:rsidRDefault="003A5418" w:rsidP="00465D84">
      <w:pPr>
        <w:ind w:left="420" w:firstLine="420"/>
      </w:pPr>
      <w:r>
        <w:rPr>
          <w:rFonts w:hint="eastAsia"/>
        </w:rPr>
        <w:t>配置</w:t>
      </w:r>
      <w:r>
        <w:rPr>
          <w:rFonts w:hint="eastAsia"/>
        </w:rPr>
        <w:t>S4</w:t>
      </w:r>
      <w:r>
        <w:rPr>
          <w:rFonts w:hint="eastAsia"/>
        </w:rPr>
        <w:t>的</w:t>
      </w:r>
      <w:r>
        <w:rPr>
          <w:rFonts w:hint="eastAsia"/>
        </w:rPr>
        <w:t>E 0/0/2</w:t>
      </w:r>
      <w:r>
        <w:rPr>
          <w:rFonts w:hint="eastAsia"/>
        </w:rPr>
        <w:t>接口的代价值为</w:t>
      </w:r>
      <w:r>
        <w:rPr>
          <w:rFonts w:hint="eastAsia"/>
        </w:rPr>
        <w:t>2000</w:t>
      </w:r>
      <w:r>
        <w:rPr>
          <w:rFonts w:hint="eastAsia"/>
        </w:rPr>
        <w:t>，即增加该接口默认的代价值。</w:t>
      </w:r>
      <w:r>
        <w:t xml:space="preserve"> </w:t>
      </w:r>
    </w:p>
    <w:p w14:paraId="4E96F91E" w14:textId="77777777" w:rsidR="00870A08" w:rsidRDefault="003A5418">
      <w:pPr>
        <w:pStyle w:val="aff6"/>
      </w:pPr>
      <w:r>
        <w:t>[S</w:t>
      </w:r>
      <w:proofErr w:type="gramStart"/>
      <w:r>
        <w:t>4]interface</w:t>
      </w:r>
      <w:proofErr w:type="gramEnd"/>
      <w:r>
        <w:t xml:space="preserve"> e</w:t>
      </w:r>
      <w:r>
        <w:rPr>
          <w:rFonts w:hint="eastAsia"/>
        </w:rPr>
        <w:t>thernet</w:t>
      </w:r>
      <w:r>
        <w:t>0/0/2</w:t>
      </w:r>
    </w:p>
    <w:p w14:paraId="10DFC1D4" w14:textId="77777777" w:rsidR="00870A08" w:rsidRDefault="003A5418">
      <w:pPr>
        <w:pStyle w:val="aff6"/>
      </w:pPr>
      <w:r>
        <w:t>[S4-Ethernet0/0/2]</w:t>
      </w:r>
      <w:proofErr w:type="spellStart"/>
      <w:r>
        <w:t>stp</w:t>
      </w:r>
      <w:proofErr w:type="spellEnd"/>
      <w:r>
        <w:t xml:space="preserve"> cost 2000</w:t>
      </w:r>
    </w:p>
    <w:p w14:paraId="731B91E4" w14:textId="77777777" w:rsidR="00870A08" w:rsidRDefault="00870A08">
      <w:pPr>
        <w:pStyle w:val="aff6"/>
      </w:pPr>
    </w:p>
    <w:p w14:paraId="03B8DAA8" w14:textId="77777777" w:rsidR="00870A08" w:rsidRDefault="003A5418">
      <w:pPr>
        <w:ind w:firstLine="420"/>
      </w:pPr>
      <w:r>
        <w:rPr>
          <w:rFonts w:hint="eastAsia"/>
        </w:rPr>
        <w:t>配置完成后再次查看</w:t>
      </w:r>
      <w:r>
        <w:rPr>
          <w:rFonts w:hint="eastAsia"/>
        </w:rPr>
        <w:t>S4</w:t>
      </w:r>
      <w:r>
        <w:rPr>
          <w:rFonts w:hint="eastAsia"/>
        </w:rPr>
        <w:t>的</w:t>
      </w:r>
      <w:r>
        <w:rPr>
          <w:rFonts w:hint="eastAsia"/>
        </w:rPr>
        <w:t>E 0/0/2</w:t>
      </w:r>
      <w:r>
        <w:rPr>
          <w:rFonts w:hint="eastAsia"/>
        </w:rPr>
        <w:t>接口开销值以及</w:t>
      </w:r>
      <w:r>
        <w:rPr>
          <w:rFonts w:hint="eastAsia"/>
        </w:rPr>
        <w:t>STP</w:t>
      </w:r>
      <w:r>
        <w:rPr>
          <w:rFonts w:hint="eastAsia"/>
        </w:rPr>
        <w:t>状态摘要信息。</w:t>
      </w:r>
    </w:p>
    <w:p w14:paraId="65A91833" w14:textId="77777777" w:rsidR="00870A08" w:rsidRDefault="003A5418">
      <w:pPr>
        <w:pStyle w:val="aff6"/>
      </w:pPr>
      <w:r>
        <w:t>&lt;S4&gt;</w:t>
      </w:r>
      <w:proofErr w:type="gramStart"/>
      <w:r>
        <w:t xml:space="preserve">display  </w:t>
      </w:r>
      <w:proofErr w:type="spellStart"/>
      <w:r>
        <w:t>stp</w:t>
      </w:r>
      <w:proofErr w:type="spellEnd"/>
      <w:proofErr w:type="gramEnd"/>
      <w:r>
        <w:t xml:space="preserve"> interface  Ethernet 0/0/2</w:t>
      </w:r>
    </w:p>
    <w:p w14:paraId="23124D12" w14:textId="77777777" w:rsidR="00870A08" w:rsidRDefault="003A5418">
      <w:pPr>
        <w:pStyle w:val="aff6"/>
      </w:pPr>
      <w:r>
        <w:t>----[Port2(Ethernet0/0/2</w:t>
      </w:r>
      <w:proofErr w:type="gramStart"/>
      <w:r>
        <w:t>)][</w:t>
      </w:r>
      <w:proofErr w:type="gramEnd"/>
      <w:r>
        <w:t>DISCARDING]----</w:t>
      </w:r>
    </w:p>
    <w:p w14:paraId="10237EA3" w14:textId="77777777" w:rsidR="00870A08" w:rsidRDefault="003A5418">
      <w:pPr>
        <w:pStyle w:val="aff6"/>
      </w:pPr>
      <w:r>
        <w:t xml:space="preserve"> Port Protocol     </w:t>
      </w:r>
      <w:proofErr w:type="gramStart"/>
      <w:r>
        <w:t xml:space="preserve">  :Enabled</w:t>
      </w:r>
      <w:proofErr w:type="gramEnd"/>
    </w:p>
    <w:p w14:paraId="3CBDF78D" w14:textId="77777777" w:rsidR="00870A08" w:rsidRDefault="003A5418">
      <w:pPr>
        <w:pStyle w:val="aff6"/>
      </w:pPr>
      <w:r>
        <w:t xml:space="preserve"> Port Role         </w:t>
      </w:r>
      <w:proofErr w:type="gramStart"/>
      <w:r>
        <w:t xml:space="preserve">  :Alternate</w:t>
      </w:r>
      <w:proofErr w:type="gramEnd"/>
      <w:r>
        <w:t xml:space="preserve"> Port</w:t>
      </w:r>
    </w:p>
    <w:p w14:paraId="5ECEA8DF" w14:textId="77777777" w:rsidR="00870A08" w:rsidRDefault="003A5418">
      <w:pPr>
        <w:pStyle w:val="aff6"/>
      </w:pPr>
      <w:r>
        <w:t xml:space="preserve"> Port Priority       :128</w:t>
      </w:r>
    </w:p>
    <w:p w14:paraId="39316C3F" w14:textId="77777777" w:rsidR="00870A08" w:rsidRDefault="003A5418">
      <w:pPr>
        <w:pStyle w:val="aff6"/>
      </w:pPr>
      <w:r>
        <w:rPr>
          <w:shd w:val="pct10" w:color="auto" w:fill="FFFFFF"/>
        </w:rPr>
        <w:t xml:space="preserve"> Port </w:t>
      </w:r>
      <w:proofErr w:type="gramStart"/>
      <w:r>
        <w:rPr>
          <w:shd w:val="pct10" w:color="auto" w:fill="FFFFFF"/>
        </w:rPr>
        <w:t>Cost(</w:t>
      </w:r>
      <w:proofErr w:type="gramEnd"/>
      <w:r>
        <w:rPr>
          <w:shd w:val="pct10" w:color="auto" w:fill="FFFFFF"/>
        </w:rPr>
        <w:t>Dot1T )   :Config=2000 / Active=2000</w:t>
      </w:r>
    </w:p>
    <w:p w14:paraId="381282AE" w14:textId="77777777" w:rsidR="00870A08" w:rsidRDefault="003A5418">
      <w:pPr>
        <w:pStyle w:val="aff6"/>
      </w:pPr>
      <w:r>
        <w:t xml:space="preserve"> Designated Bridge/Port   :4096.4c1f-ccbf-cbb5 / 128.2</w:t>
      </w:r>
    </w:p>
    <w:p w14:paraId="392C263A" w14:textId="77777777" w:rsidR="00870A08" w:rsidRDefault="003A5418">
      <w:pPr>
        <w:ind w:firstLineChars="0" w:firstLine="0"/>
      </w:pPr>
      <w:r>
        <w:rPr>
          <w:rFonts w:hint="eastAsia"/>
        </w:rPr>
        <w:t>……</w:t>
      </w:r>
    </w:p>
    <w:p w14:paraId="6DC350D1" w14:textId="77777777" w:rsidR="00870A08" w:rsidRDefault="00870A08">
      <w:pPr>
        <w:ind w:firstLineChars="0" w:firstLine="0"/>
      </w:pPr>
    </w:p>
    <w:p w14:paraId="79004248" w14:textId="77777777" w:rsidR="00870A08" w:rsidRDefault="003A5418">
      <w:pPr>
        <w:pStyle w:val="aff6"/>
      </w:pPr>
      <w:r>
        <w:lastRenderedPageBreak/>
        <w:t>[S</w:t>
      </w:r>
      <w:proofErr w:type="gramStart"/>
      <w:r>
        <w:t>4]display</w:t>
      </w:r>
      <w:proofErr w:type="gramEnd"/>
      <w:r>
        <w:t xml:space="preserve"> </w:t>
      </w:r>
      <w:proofErr w:type="spellStart"/>
      <w:r>
        <w:t>stp</w:t>
      </w:r>
      <w:proofErr w:type="spellEnd"/>
      <w:r>
        <w:t xml:space="preserve"> brief</w:t>
      </w:r>
    </w:p>
    <w:p w14:paraId="19FBB4C7" w14:textId="77777777" w:rsidR="00870A08" w:rsidRDefault="003A5418">
      <w:pPr>
        <w:pStyle w:val="aff6"/>
      </w:pPr>
      <w:r>
        <w:t xml:space="preserve"> </w:t>
      </w:r>
      <w:proofErr w:type="gramStart"/>
      <w:r>
        <w:t>MSTID  Port</w:t>
      </w:r>
      <w:proofErr w:type="gramEnd"/>
      <w:r>
        <w:t xml:space="preserve">                        Role  STP State     Protection</w:t>
      </w:r>
    </w:p>
    <w:p w14:paraId="6852EA11" w14:textId="77777777" w:rsidR="00870A08" w:rsidRDefault="003A5418">
      <w:pPr>
        <w:pStyle w:val="aff6"/>
      </w:pPr>
      <w:r>
        <w:t xml:space="preserve">   </w:t>
      </w:r>
      <w:r>
        <w:rPr>
          <w:shd w:val="pct10" w:color="auto" w:fill="FFFFFF"/>
        </w:rPr>
        <w:t xml:space="preserve">0    Ethernet0/0/1               </w:t>
      </w:r>
      <w:proofErr w:type="gramStart"/>
      <w:r>
        <w:rPr>
          <w:shd w:val="pct10" w:color="auto" w:fill="FFFFFF"/>
        </w:rPr>
        <w:t>ROOT  FORWARDING</w:t>
      </w:r>
      <w:proofErr w:type="gramEnd"/>
      <w:r>
        <w:rPr>
          <w:shd w:val="pct10" w:color="auto" w:fill="FFFFFF"/>
        </w:rPr>
        <w:t xml:space="preserve">      NONE</w:t>
      </w:r>
    </w:p>
    <w:p w14:paraId="4FEA7BB8" w14:textId="77777777" w:rsidR="00870A08" w:rsidRDefault="003A5418">
      <w:pPr>
        <w:pStyle w:val="aff6"/>
      </w:pPr>
      <w:r>
        <w:t xml:space="preserve">   0    Ethernet0/0/2               </w:t>
      </w:r>
      <w:proofErr w:type="gramStart"/>
      <w:r>
        <w:t>ALTE  DISCARDING</w:t>
      </w:r>
      <w:proofErr w:type="gramEnd"/>
      <w:r>
        <w:t xml:space="preserve">      NONE</w:t>
      </w:r>
    </w:p>
    <w:p w14:paraId="7199311C" w14:textId="77777777" w:rsidR="00870A08" w:rsidRDefault="00870A08">
      <w:pPr>
        <w:pStyle w:val="aff6"/>
      </w:pPr>
    </w:p>
    <w:p w14:paraId="1CFDF543" w14:textId="77777777" w:rsidR="00870A08" w:rsidRDefault="003A5418">
      <w:pPr>
        <w:ind w:firstLine="420"/>
      </w:pPr>
      <w:r>
        <w:rPr>
          <w:rFonts w:hint="eastAsia"/>
        </w:rPr>
        <w:t>发现此时</w:t>
      </w:r>
      <w:r>
        <w:rPr>
          <w:rFonts w:hint="eastAsia"/>
        </w:rPr>
        <w:t>E 0/0/1</w:t>
      </w:r>
      <w:r>
        <w:rPr>
          <w:rFonts w:hint="eastAsia"/>
        </w:rPr>
        <w:t>端口角色变成了根端口，而</w:t>
      </w:r>
      <w:r>
        <w:rPr>
          <w:rFonts w:hint="eastAsia"/>
        </w:rPr>
        <w:t>E 0/0/2</w:t>
      </w:r>
      <w:r>
        <w:rPr>
          <w:rFonts w:hint="eastAsia"/>
        </w:rPr>
        <w:t>变成了</w:t>
      </w:r>
      <w:r>
        <w:rPr>
          <w:szCs w:val="21"/>
        </w:rPr>
        <w:t>Alternate</w:t>
      </w:r>
      <w:r>
        <w:rPr>
          <w:rStyle w:val="hzh"/>
          <w:rFonts w:hint="eastAsia"/>
          <w:szCs w:val="21"/>
        </w:rPr>
        <w:t>端口。这是由于将</w:t>
      </w:r>
      <w:r>
        <w:rPr>
          <w:rStyle w:val="hzh"/>
          <w:rFonts w:hint="eastAsia"/>
          <w:szCs w:val="21"/>
        </w:rPr>
        <w:t>E 0/0/2</w:t>
      </w:r>
      <w:r>
        <w:rPr>
          <w:rStyle w:val="hzh"/>
          <w:rFonts w:hint="eastAsia"/>
          <w:szCs w:val="21"/>
        </w:rPr>
        <w:t>接口的开销修改为</w:t>
      </w:r>
      <w:r>
        <w:rPr>
          <w:rStyle w:val="hzh"/>
          <w:rFonts w:hint="eastAsia"/>
          <w:szCs w:val="21"/>
        </w:rPr>
        <w:t>2000</w:t>
      </w:r>
      <w:r>
        <w:rPr>
          <w:rStyle w:val="hzh"/>
          <w:rFonts w:hint="eastAsia"/>
          <w:szCs w:val="21"/>
        </w:rPr>
        <w:t>之后，在选举根端口时，其到根路径开销大于</w:t>
      </w:r>
      <w:r>
        <w:rPr>
          <w:rStyle w:val="hzh"/>
          <w:rFonts w:hint="eastAsia"/>
          <w:szCs w:val="21"/>
        </w:rPr>
        <w:t>E 0/0/1</w:t>
      </w:r>
      <w:r>
        <w:rPr>
          <w:rStyle w:val="hzh"/>
          <w:rFonts w:hint="eastAsia"/>
          <w:szCs w:val="21"/>
        </w:rPr>
        <w:t>的根路径开销。</w:t>
      </w:r>
    </w:p>
    <w:p w14:paraId="55B6C901" w14:textId="77777777" w:rsidR="00870A08" w:rsidRDefault="003A5418">
      <w:pPr>
        <w:pStyle w:val="2"/>
        <w:rPr>
          <w:rFonts w:ascii="微软雅黑" w:hAnsi="微软雅黑"/>
        </w:rPr>
      </w:pPr>
      <w:r>
        <w:rPr>
          <w:rFonts w:ascii="微软雅黑" w:hAnsi="微软雅黑" w:hint="eastAsia"/>
        </w:rPr>
        <w:t>理解指定端口的选举</w:t>
      </w:r>
    </w:p>
    <w:p w14:paraId="604A1802" w14:textId="77777777" w:rsidR="00870A08" w:rsidRDefault="003A5418">
      <w:pPr>
        <w:ind w:firstLine="420"/>
      </w:pPr>
      <w:r>
        <w:rPr>
          <w:rFonts w:hint="eastAsia"/>
        </w:rPr>
        <w:t>生成</w:t>
      </w:r>
      <w:proofErr w:type="gramStart"/>
      <w:r>
        <w:rPr>
          <w:rFonts w:hint="eastAsia"/>
        </w:rPr>
        <w:t>树协议</w:t>
      </w:r>
      <w:proofErr w:type="gramEnd"/>
      <w:r>
        <w:rPr>
          <w:rFonts w:hint="eastAsia"/>
        </w:rPr>
        <w:t>在</w:t>
      </w:r>
      <w:proofErr w:type="gramStart"/>
      <w:r>
        <w:rPr>
          <w:rFonts w:hint="eastAsia"/>
        </w:rPr>
        <w:t>每台非根交换机</w:t>
      </w:r>
      <w:proofErr w:type="gramEnd"/>
      <w:r>
        <w:rPr>
          <w:rFonts w:hint="eastAsia"/>
        </w:rPr>
        <w:t>选举出根端口之后，将</w:t>
      </w:r>
      <w:r>
        <w:rPr>
          <w:rFonts w:hint="eastAsia"/>
          <w:highlight w:val="yellow"/>
          <w:rPrChange w:id="89" w:author="king" w:date="2020-12-23T15:50:00Z">
            <w:rPr>
              <w:rFonts w:hint="eastAsia"/>
            </w:rPr>
          </w:rPrChange>
        </w:rPr>
        <w:t>在每个网段上选举指定端口</w:t>
      </w:r>
      <w:r>
        <w:rPr>
          <w:rFonts w:hint="eastAsia"/>
        </w:rPr>
        <w:t>，选举的比较规则和选举根端口类似。</w:t>
      </w:r>
    </w:p>
    <w:p w14:paraId="1587ED1B" w14:textId="77777777" w:rsidR="00870A08" w:rsidRDefault="003A5418">
      <w:pPr>
        <w:ind w:firstLine="420"/>
      </w:pPr>
      <w:r>
        <w:rPr>
          <w:rFonts w:hint="eastAsia"/>
        </w:rPr>
        <w:t>现在网络管理员需要确保</w:t>
      </w:r>
      <w:r>
        <w:rPr>
          <w:rFonts w:hint="eastAsia"/>
        </w:rPr>
        <w:t>S2</w:t>
      </w:r>
      <w:r>
        <w:rPr>
          <w:rFonts w:hint="eastAsia"/>
        </w:rPr>
        <w:t>连接</w:t>
      </w:r>
      <w:r>
        <w:rPr>
          <w:rFonts w:hint="eastAsia"/>
        </w:rPr>
        <w:t>S3</w:t>
      </w:r>
      <w:r>
        <w:rPr>
          <w:rFonts w:hint="eastAsia"/>
        </w:rPr>
        <w:t>的</w:t>
      </w:r>
      <w:r>
        <w:rPr>
          <w:rFonts w:hint="eastAsia"/>
        </w:rPr>
        <w:t>E 0/0/3</w:t>
      </w:r>
      <w:r>
        <w:rPr>
          <w:rFonts w:hint="eastAsia"/>
        </w:rPr>
        <w:t>接口被选择为指定端口，可以通过修改端口开销值来实现。</w:t>
      </w:r>
    </w:p>
    <w:p w14:paraId="1A9FD943" w14:textId="77777777" w:rsidR="00870A08" w:rsidRDefault="003A5418">
      <w:pPr>
        <w:ind w:firstLine="420"/>
      </w:pPr>
      <w:r>
        <w:rPr>
          <w:rFonts w:hint="eastAsia"/>
        </w:rPr>
        <w:t>为了模拟该场景，将</w:t>
      </w:r>
      <w:r>
        <w:rPr>
          <w:rFonts w:hint="eastAsia"/>
        </w:rPr>
        <w:t>S2</w:t>
      </w:r>
      <w:r>
        <w:rPr>
          <w:rFonts w:hint="eastAsia"/>
        </w:rPr>
        <w:t>的优先级恢复为默认的</w:t>
      </w:r>
      <w:r>
        <w:rPr>
          <w:rFonts w:hint="eastAsia"/>
        </w:rPr>
        <w:t>32768</w:t>
      </w:r>
      <w:r>
        <w:rPr>
          <w:rFonts w:hint="eastAsia"/>
        </w:rPr>
        <w:t>。</w:t>
      </w:r>
    </w:p>
    <w:p w14:paraId="015E9884" w14:textId="21588F53" w:rsidR="00870A08" w:rsidRDefault="003A5418">
      <w:pPr>
        <w:pStyle w:val="aff6"/>
      </w:pPr>
      <w:r>
        <w:t xml:space="preserve">[S2]undo </w:t>
      </w:r>
      <w:proofErr w:type="spellStart"/>
      <w:r>
        <w:t>stp</w:t>
      </w:r>
      <w:proofErr w:type="spellEnd"/>
      <w:r>
        <w:t xml:space="preserve"> </w:t>
      </w:r>
      <w:r>
        <w:rPr>
          <w:rFonts w:hint="eastAsia"/>
        </w:rPr>
        <w:t>root</w:t>
      </w:r>
      <w:r w:rsidR="00E415C8">
        <w:t xml:space="preserve">   (</w:t>
      </w:r>
      <w:r w:rsidR="00E415C8" w:rsidRPr="00F84A1A">
        <w:rPr>
          <w:rFonts w:hint="eastAsia"/>
          <w:highlight w:val="yellow"/>
        </w:rPr>
        <w:t>如果是</w:t>
      </w:r>
      <w:r w:rsidR="00E415C8" w:rsidRPr="00F84A1A">
        <w:rPr>
          <w:rFonts w:hint="eastAsia"/>
          <w:highlight w:val="yellow"/>
          <w:lang w:val="en-GB"/>
        </w:rPr>
        <w:t>根交换机</w:t>
      </w:r>
      <w:r w:rsidR="00E415C8" w:rsidRPr="00F84A1A">
        <w:rPr>
          <w:rFonts w:hint="eastAsia"/>
          <w:highlight w:val="yellow"/>
        </w:rPr>
        <w:t>，用</w:t>
      </w:r>
      <w:r w:rsidR="00F84A1A" w:rsidRPr="00F84A1A">
        <w:rPr>
          <w:highlight w:val="yellow"/>
        </w:rPr>
        <w:t xml:space="preserve">undo </w:t>
      </w:r>
      <w:proofErr w:type="spellStart"/>
      <w:r w:rsidR="00F84A1A" w:rsidRPr="00F84A1A">
        <w:rPr>
          <w:highlight w:val="yellow"/>
        </w:rPr>
        <w:t>stp</w:t>
      </w:r>
      <w:proofErr w:type="spellEnd"/>
      <w:r w:rsidR="00F84A1A" w:rsidRPr="00F84A1A">
        <w:rPr>
          <w:highlight w:val="yellow"/>
        </w:rPr>
        <w:t xml:space="preserve"> priority</w:t>
      </w:r>
      <w:r w:rsidR="00E415C8" w:rsidRPr="00F84A1A">
        <w:rPr>
          <w:highlight w:val="yellow"/>
        </w:rPr>
        <w:t xml:space="preserve"> </w:t>
      </w:r>
      <w:r w:rsidR="00F84A1A" w:rsidRPr="00F84A1A">
        <w:rPr>
          <w:rFonts w:hint="eastAsia"/>
          <w:highlight w:val="yellow"/>
        </w:rPr>
        <w:t>可能报错</w:t>
      </w:r>
      <w:r w:rsidR="00E415C8">
        <w:t xml:space="preserve"> )</w:t>
      </w:r>
    </w:p>
    <w:p w14:paraId="250DA3C5" w14:textId="77777777" w:rsidR="00870A08" w:rsidRDefault="003A5418">
      <w:pPr>
        <w:pStyle w:val="aff6"/>
      </w:pPr>
      <w:r>
        <w:rPr>
          <w:rFonts w:hint="eastAsia"/>
        </w:rPr>
        <w:t xml:space="preserve"> </w:t>
      </w:r>
    </w:p>
    <w:p w14:paraId="17508FAA" w14:textId="77777777" w:rsidR="00870A08" w:rsidRDefault="003A5418">
      <w:pPr>
        <w:ind w:firstLine="420"/>
      </w:pPr>
      <w:r>
        <w:rPr>
          <w:rFonts w:hint="eastAsia"/>
        </w:rPr>
        <w:t>配置完成后，查看</w:t>
      </w:r>
      <w:r>
        <w:rPr>
          <w:rFonts w:hint="eastAsia"/>
        </w:rPr>
        <w:t>S2</w:t>
      </w:r>
      <w:r>
        <w:rPr>
          <w:rFonts w:hint="eastAsia"/>
        </w:rPr>
        <w:t>的</w:t>
      </w:r>
      <w:r>
        <w:rPr>
          <w:rFonts w:hint="eastAsia"/>
        </w:rPr>
        <w:t>STP</w:t>
      </w:r>
      <w:r>
        <w:rPr>
          <w:rFonts w:hint="eastAsia"/>
        </w:rPr>
        <w:t>状态信息。</w:t>
      </w:r>
    </w:p>
    <w:p w14:paraId="08A43C99" w14:textId="77777777" w:rsidR="00870A08" w:rsidRDefault="003A5418">
      <w:pPr>
        <w:pStyle w:val="aff6"/>
      </w:pPr>
      <w:r>
        <w:t>[S</w:t>
      </w:r>
      <w:proofErr w:type="gramStart"/>
      <w:r>
        <w:t>2]display</w:t>
      </w:r>
      <w:proofErr w:type="gramEnd"/>
      <w:r>
        <w:t xml:space="preserve"> </w:t>
      </w:r>
      <w:proofErr w:type="spellStart"/>
      <w:r>
        <w:t>stp</w:t>
      </w:r>
      <w:proofErr w:type="spellEnd"/>
      <w:r>
        <w:t xml:space="preserve"> </w:t>
      </w:r>
    </w:p>
    <w:p w14:paraId="1FB56E85" w14:textId="77777777" w:rsidR="00870A08" w:rsidRDefault="003A5418">
      <w:pPr>
        <w:pStyle w:val="aff6"/>
      </w:pPr>
      <w:r>
        <w:t xml:space="preserve">-------[CIST Global </w:t>
      </w:r>
      <w:proofErr w:type="gramStart"/>
      <w:r>
        <w:t>Info][</w:t>
      </w:r>
      <w:proofErr w:type="gramEnd"/>
      <w:r>
        <w:t>Mode STP]-------</w:t>
      </w:r>
    </w:p>
    <w:p w14:paraId="0E5DB79A" w14:textId="77777777" w:rsidR="00870A08" w:rsidRDefault="003A5418">
      <w:pPr>
        <w:pStyle w:val="aff6"/>
      </w:pPr>
      <w:r>
        <w:rPr>
          <w:shd w:val="pct10" w:color="auto" w:fill="FFFFFF"/>
        </w:rPr>
        <w:t>CIST Bridge         :32768.4c1f-ccfa-a769</w:t>
      </w:r>
    </w:p>
    <w:p w14:paraId="3C595185"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499930D9" w14:textId="77777777" w:rsidR="00870A08" w:rsidRDefault="003A5418">
      <w:pPr>
        <w:pStyle w:val="aff6"/>
      </w:pPr>
      <w:r>
        <w:rPr>
          <w:rFonts w:hint="eastAsia"/>
        </w:rPr>
        <w:t>……</w:t>
      </w:r>
    </w:p>
    <w:p w14:paraId="14F3C89B" w14:textId="77777777" w:rsidR="00870A08" w:rsidRDefault="00870A08">
      <w:pPr>
        <w:pStyle w:val="aff6"/>
      </w:pPr>
    </w:p>
    <w:p w14:paraId="676398A1" w14:textId="77777777" w:rsidR="00870A08" w:rsidRDefault="003A5418">
      <w:pPr>
        <w:ind w:firstLine="420"/>
      </w:pPr>
      <w:r>
        <w:rPr>
          <w:rFonts w:hint="eastAsia"/>
        </w:rPr>
        <w:t>通过观察发现在删除之前所配置的优先级以后，</w:t>
      </w:r>
      <w:r>
        <w:rPr>
          <w:rFonts w:hint="eastAsia"/>
        </w:rPr>
        <w:t>S2</w:t>
      </w:r>
      <w:r>
        <w:rPr>
          <w:rFonts w:hint="eastAsia"/>
        </w:rPr>
        <w:t>的优先级已经变成了</w:t>
      </w:r>
      <w:r>
        <w:rPr>
          <w:rFonts w:hint="eastAsia"/>
        </w:rPr>
        <w:t>32768</w:t>
      </w:r>
      <w:r>
        <w:rPr>
          <w:rFonts w:hint="eastAsia"/>
        </w:rPr>
        <w:t>。</w:t>
      </w:r>
    </w:p>
    <w:p w14:paraId="72E34CC6" w14:textId="77777777" w:rsidR="00870A08" w:rsidRDefault="003A5418">
      <w:pPr>
        <w:ind w:firstLine="420"/>
      </w:pPr>
      <w:r>
        <w:rPr>
          <w:rFonts w:hint="eastAsia"/>
        </w:rPr>
        <w:t>查看</w:t>
      </w:r>
      <w:r>
        <w:rPr>
          <w:rFonts w:hint="eastAsia"/>
        </w:rPr>
        <w:t>S2</w:t>
      </w:r>
      <w:r>
        <w:rPr>
          <w:rFonts w:hint="eastAsia"/>
        </w:rPr>
        <w:t>与</w:t>
      </w:r>
      <w:r>
        <w:rPr>
          <w:rFonts w:hint="eastAsia"/>
        </w:rPr>
        <w:t>S3</w:t>
      </w:r>
      <w:r>
        <w:rPr>
          <w:rFonts w:hint="eastAsia"/>
        </w:rPr>
        <w:t>的</w:t>
      </w:r>
      <w:r>
        <w:rPr>
          <w:rFonts w:hint="eastAsia"/>
        </w:rPr>
        <w:t>STP</w:t>
      </w:r>
      <w:r>
        <w:rPr>
          <w:rFonts w:hint="eastAsia"/>
        </w:rPr>
        <w:t>状态摘要信息。</w:t>
      </w:r>
    </w:p>
    <w:p w14:paraId="1505448A" w14:textId="77777777" w:rsidR="00870A08" w:rsidRDefault="003A5418">
      <w:pPr>
        <w:pStyle w:val="aff6"/>
      </w:pPr>
      <w:r>
        <w:t>[S</w:t>
      </w:r>
      <w:proofErr w:type="gramStart"/>
      <w:r>
        <w:t>2]display</w:t>
      </w:r>
      <w:proofErr w:type="gramEnd"/>
      <w:r>
        <w:t xml:space="preserve"> </w:t>
      </w:r>
      <w:proofErr w:type="spellStart"/>
      <w:r>
        <w:t>stp</w:t>
      </w:r>
      <w:proofErr w:type="spellEnd"/>
      <w:r>
        <w:t xml:space="preserve"> brief </w:t>
      </w:r>
    </w:p>
    <w:p w14:paraId="0623184F" w14:textId="77777777" w:rsidR="00870A08" w:rsidRDefault="003A5418">
      <w:pPr>
        <w:pStyle w:val="aff6"/>
      </w:pPr>
      <w:r>
        <w:t xml:space="preserve"> </w:t>
      </w:r>
      <w:proofErr w:type="gramStart"/>
      <w:r>
        <w:t>MSTID  Port</w:t>
      </w:r>
      <w:proofErr w:type="gramEnd"/>
      <w:r>
        <w:t xml:space="preserve">                        Role  STP State     Protection</w:t>
      </w:r>
    </w:p>
    <w:p w14:paraId="0B684EB1" w14:textId="77777777" w:rsidR="00870A08" w:rsidRDefault="003A5418">
      <w:pPr>
        <w:pStyle w:val="aff6"/>
      </w:pPr>
      <w:r>
        <w:lastRenderedPageBreak/>
        <w:t xml:space="preserve">   0    Ethernet0/0/1               </w:t>
      </w:r>
      <w:proofErr w:type="gramStart"/>
      <w:r>
        <w:t>ROOT  FORWARDING</w:t>
      </w:r>
      <w:proofErr w:type="gramEnd"/>
      <w:r>
        <w:t xml:space="preserve">      NONE</w:t>
      </w:r>
    </w:p>
    <w:p w14:paraId="3B9F946C" w14:textId="77777777" w:rsidR="00870A08" w:rsidRDefault="003A5418">
      <w:pPr>
        <w:pStyle w:val="aff6"/>
      </w:pPr>
      <w:r>
        <w:t xml:space="preserve">   0    Ethernet0/0/2               </w:t>
      </w:r>
      <w:proofErr w:type="gramStart"/>
      <w:r>
        <w:t>DESI  FORWARDING</w:t>
      </w:r>
      <w:proofErr w:type="gramEnd"/>
      <w:r>
        <w:t xml:space="preserve">      NONE</w:t>
      </w:r>
    </w:p>
    <w:p w14:paraId="740DCEF2" w14:textId="77777777" w:rsidR="00870A08" w:rsidRDefault="003A5418">
      <w:pPr>
        <w:pStyle w:val="aff6"/>
      </w:pPr>
      <w:r>
        <w:t xml:space="preserve">  </w:t>
      </w:r>
      <w:r>
        <w:rPr>
          <w:shd w:val="pct10" w:color="auto" w:fill="FFFFFF"/>
        </w:rPr>
        <w:t xml:space="preserve"> 0    Ethernet0/0/3               </w:t>
      </w:r>
      <w:proofErr w:type="gramStart"/>
      <w:r>
        <w:rPr>
          <w:shd w:val="pct10" w:color="auto" w:fill="FFFFFF"/>
        </w:rPr>
        <w:t>ALTE  DISCARDING</w:t>
      </w:r>
      <w:proofErr w:type="gramEnd"/>
      <w:r>
        <w:rPr>
          <w:shd w:val="pct10" w:color="auto" w:fill="FFFFFF"/>
        </w:rPr>
        <w:t xml:space="preserve">      NONE</w:t>
      </w:r>
    </w:p>
    <w:p w14:paraId="50C90057" w14:textId="77777777" w:rsidR="00870A08" w:rsidRDefault="00870A08">
      <w:pPr>
        <w:pStyle w:val="aff6"/>
      </w:pPr>
    </w:p>
    <w:p w14:paraId="4A1EEF22" w14:textId="77777777" w:rsidR="00870A08" w:rsidRDefault="003A5418">
      <w:pPr>
        <w:pStyle w:val="aff6"/>
      </w:pPr>
      <w:r>
        <w:t>[S</w:t>
      </w:r>
      <w:proofErr w:type="gramStart"/>
      <w:r>
        <w:t>3]display</w:t>
      </w:r>
      <w:proofErr w:type="gramEnd"/>
      <w:r>
        <w:t xml:space="preserve"> </w:t>
      </w:r>
      <w:proofErr w:type="spellStart"/>
      <w:r>
        <w:t>stp</w:t>
      </w:r>
      <w:proofErr w:type="spellEnd"/>
      <w:r>
        <w:t xml:space="preserve"> brief </w:t>
      </w:r>
    </w:p>
    <w:p w14:paraId="1FC8C9EA" w14:textId="77777777" w:rsidR="00870A08" w:rsidRDefault="003A5418">
      <w:pPr>
        <w:pStyle w:val="aff6"/>
      </w:pPr>
      <w:r>
        <w:t xml:space="preserve"> </w:t>
      </w:r>
      <w:proofErr w:type="gramStart"/>
      <w:r>
        <w:t>MSTID  Port</w:t>
      </w:r>
      <w:proofErr w:type="gramEnd"/>
      <w:r>
        <w:t xml:space="preserve">                        Role  STP State     Protection</w:t>
      </w:r>
    </w:p>
    <w:p w14:paraId="74F6D252" w14:textId="77777777" w:rsidR="00870A08" w:rsidRDefault="003A5418">
      <w:pPr>
        <w:pStyle w:val="aff6"/>
      </w:pPr>
      <w:r>
        <w:t xml:space="preserve">   0    Ethernet0/0/1               </w:t>
      </w:r>
      <w:proofErr w:type="gramStart"/>
      <w:r>
        <w:t>DESI  FORWARDING</w:t>
      </w:r>
      <w:proofErr w:type="gramEnd"/>
      <w:r>
        <w:t xml:space="preserve">      NONE</w:t>
      </w:r>
    </w:p>
    <w:p w14:paraId="3BEF9C75" w14:textId="77777777" w:rsidR="00870A08" w:rsidRDefault="003A5418">
      <w:pPr>
        <w:pStyle w:val="aff6"/>
      </w:pPr>
      <w:r>
        <w:t xml:space="preserve">   0    Ethernet0/0/2               </w:t>
      </w:r>
      <w:proofErr w:type="gramStart"/>
      <w:r>
        <w:t>ROOT  FORWARDING</w:t>
      </w:r>
      <w:proofErr w:type="gramEnd"/>
      <w:r>
        <w:t xml:space="preserve">      NONE</w:t>
      </w:r>
    </w:p>
    <w:p w14:paraId="72521A54" w14:textId="77777777" w:rsidR="00870A08" w:rsidRDefault="003A5418">
      <w:pPr>
        <w:pStyle w:val="aff6"/>
      </w:pPr>
      <w:r>
        <w:t xml:space="preserve">  </w:t>
      </w:r>
      <w:r>
        <w:rPr>
          <w:shd w:val="pct10" w:color="auto" w:fill="FFFFFF"/>
        </w:rPr>
        <w:t xml:space="preserve"> 0    Ethernet0/0/3               </w:t>
      </w:r>
      <w:proofErr w:type="gramStart"/>
      <w:r>
        <w:rPr>
          <w:shd w:val="pct10" w:color="auto" w:fill="FFFFFF"/>
        </w:rPr>
        <w:t>DESI  FORWARDING</w:t>
      </w:r>
      <w:proofErr w:type="gramEnd"/>
      <w:r>
        <w:rPr>
          <w:shd w:val="pct10" w:color="auto" w:fill="FFFFFF"/>
        </w:rPr>
        <w:t xml:space="preserve">      NONE</w:t>
      </w:r>
    </w:p>
    <w:p w14:paraId="52C902F3" w14:textId="77777777" w:rsidR="00870A08" w:rsidRDefault="003A5418">
      <w:pPr>
        <w:pStyle w:val="aff6"/>
      </w:pPr>
      <w:r>
        <w:t xml:space="preserve">   0    Ethernet0/0/10              </w:t>
      </w:r>
      <w:proofErr w:type="gramStart"/>
      <w:r>
        <w:t>DESI  FORWARDING</w:t>
      </w:r>
      <w:proofErr w:type="gramEnd"/>
      <w:r>
        <w:t xml:space="preserve">      NONE</w:t>
      </w:r>
    </w:p>
    <w:p w14:paraId="0482F6A1" w14:textId="77777777" w:rsidR="00870A08" w:rsidRDefault="003A5418">
      <w:pPr>
        <w:pStyle w:val="aff6"/>
      </w:pPr>
      <w:r>
        <w:t xml:space="preserve">   0    Ethernet0/0/11              </w:t>
      </w:r>
      <w:proofErr w:type="gramStart"/>
      <w:r>
        <w:t>DESI  FORWARDING</w:t>
      </w:r>
      <w:proofErr w:type="gramEnd"/>
      <w:r>
        <w:t xml:space="preserve">      NONE</w:t>
      </w:r>
    </w:p>
    <w:p w14:paraId="2F3C2381" w14:textId="77777777" w:rsidR="00870A08" w:rsidRDefault="00870A08">
      <w:pPr>
        <w:pStyle w:val="aff6"/>
      </w:pPr>
    </w:p>
    <w:p w14:paraId="312ADB5D" w14:textId="77777777" w:rsidR="00870A08" w:rsidRDefault="003A5418">
      <w:pPr>
        <w:ind w:firstLine="420"/>
      </w:pPr>
      <w:r>
        <w:rPr>
          <w:rFonts w:hint="eastAsia"/>
        </w:rPr>
        <w:t>通过观察发现在</w:t>
      </w:r>
      <w:r>
        <w:rPr>
          <w:rFonts w:hint="eastAsia"/>
        </w:rPr>
        <w:t>S2</w:t>
      </w:r>
      <w:r>
        <w:rPr>
          <w:rFonts w:hint="eastAsia"/>
        </w:rPr>
        <w:t>与</w:t>
      </w:r>
      <w:r>
        <w:rPr>
          <w:rFonts w:hint="eastAsia"/>
        </w:rPr>
        <w:t>S3</w:t>
      </w:r>
      <w:r>
        <w:rPr>
          <w:rFonts w:hint="eastAsia"/>
        </w:rPr>
        <w:t>间的链路上，选择了</w:t>
      </w:r>
      <w:r>
        <w:rPr>
          <w:rFonts w:hint="eastAsia"/>
        </w:rPr>
        <w:t>S3</w:t>
      </w:r>
      <w:r>
        <w:rPr>
          <w:rFonts w:hint="eastAsia"/>
        </w:rPr>
        <w:t>的</w:t>
      </w:r>
      <w:r>
        <w:rPr>
          <w:rFonts w:hint="eastAsia"/>
        </w:rPr>
        <w:t>E 0/0/3</w:t>
      </w:r>
      <w:r>
        <w:rPr>
          <w:rFonts w:hint="eastAsia"/>
        </w:rPr>
        <w:t>接口为指定端口，而</w:t>
      </w:r>
      <w:r>
        <w:rPr>
          <w:rFonts w:hint="eastAsia"/>
        </w:rPr>
        <w:t>S2</w:t>
      </w:r>
      <w:r>
        <w:rPr>
          <w:rFonts w:hint="eastAsia"/>
        </w:rPr>
        <w:t>的</w:t>
      </w:r>
      <w:r>
        <w:rPr>
          <w:rFonts w:hint="eastAsia"/>
        </w:rPr>
        <w:t>E 0/0/3</w:t>
      </w:r>
      <w:r>
        <w:rPr>
          <w:rFonts w:hint="eastAsia"/>
        </w:rPr>
        <w:t>接口为</w:t>
      </w:r>
      <w:r>
        <w:t>Alternate</w:t>
      </w:r>
      <w:r>
        <w:t>端口</w:t>
      </w:r>
      <w:r>
        <w:rPr>
          <w:rFonts w:hint="eastAsia"/>
        </w:rPr>
        <w:t>。这是由于在选举指定端口时，首先比较两个端口的根路径开销，目前都相同，接着比较上行交换机的交换机</w:t>
      </w:r>
      <w:r>
        <w:rPr>
          <w:rFonts w:hint="eastAsia"/>
        </w:rPr>
        <w:t>ID</w:t>
      </w:r>
      <w:r>
        <w:rPr>
          <w:rFonts w:hint="eastAsia"/>
        </w:rPr>
        <w:t>，此时</w:t>
      </w:r>
      <w:r>
        <w:rPr>
          <w:rFonts w:hint="eastAsia"/>
        </w:rPr>
        <w:t>S2</w:t>
      </w:r>
      <w:r>
        <w:rPr>
          <w:rFonts w:hint="eastAsia"/>
        </w:rPr>
        <w:t>和</w:t>
      </w:r>
      <w:r>
        <w:rPr>
          <w:rFonts w:hint="eastAsia"/>
        </w:rPr>
        <w:t>S3</w:t>
      </w:r>
      <w:r>
        <w:rPr>
          <w:rFonts w:hint="eastAsia"/>
        </w:rPr>
        <w:t>的交换机优先级相同，故比较</w:t>
      </w:r>
      <w:r>
        <w:rPr>
          <w:rFonts w:hint="eastAsia"/>
        </w:rPr>
        <w:t>MAC</w:t>
      </w:r>
      <w:r>
        <w:rPr>
          <w:rFonts w:hint="eastAsia"/>
        </w:rPr>
        <w:t>地址，最后通过比较</w:t>
      </w:r>
      <w:r>
        <w:rPr>
          <w:rFonts w:hint="eastAsia"/>
        </w:rPr>
        <w:t>MAC</w:t>
      </w:r>
      <w:r>
        <w:rPr>
          <w:rFonts w:hint="eastAsia"/>
        </w:rPr>
        <w:t>地址得出。</w:t>
      </w:r>
    </w:p>
    <w:p w14:paraId="542E4DE9" w14:textId="77777777" w:rsidR="00870A08" w:rsidRDefault="003A5418">
      <w:pPr>
        <w:ind w:firstLine="420"/>
      </w:pPr>
      <w:r>
        <w:rPr>
          <w:rFonts w:hint="eastAsia"/>
        </w:rPr>
        <w:t>查看</w:t>
      </w:r>
      <w:r>
        <w:rPr>
          <w:rFonts w:hint="eastAsia"/>
        </w:rPr>
        <w:t>S2</w:t>
      </w:r>
      <w:r>
        <w:rPr>
          <w:rFonts w:hint="eastAsia"/>
        </w:rPr>
        <w:t>和</w:t>
      </w:r>
      <w:r>
        <w:rPr>
          <w:rFonts w:hint="eastAsia"/>
        </w:rPr>
        <w:t>S3</w:t>
      </w:r>
      <w:r>
        <w:rPr>
          <w:rFonts w:hint="eastAsia"/>
        </w:rPr>
        <w:t>的</w:t>
      </w:r>
      <w:r>
        <w:rPr>
          <w:rFonts w:hint="eastAsia"/>
        </w:rPr>
        <w:t>E 0/0/3</w:t>
      </w:r>
      <w:r>
        <w:rPr>
          <w:rFonts w:hint="eastAsia"/>
        </w:rPr>
        <w:t>接口信息。</w:t>
      </w:r>
    </w:p>
    <w:p w14:paraId="0F6FB64B" w14:textId="77777777" w:rsidR="00870A08" w:rsidRDefault="003A5418">
      <w:pPr>
        <w:pStyle w:val="aff6"/>
      </w:pPr>
      <w:r>
        <w:t>&lt;S2&gt;display interface Ethernet 0/0/3</w:t>
      </w:r>
    </w:p>
    <w:p w14:paraId="4BB11C22" w14:textId="77777777" w:rsidR="00870A08" w:rsidRDefault="003A5418">
      <w:pPr>
        <w:pStyle w:val="aff6"/>
      </w:pPr>
      <w:r>
        <w:t xml:space="preserve">Ethernet0/0/3 current </w:t>
      </w:r>
      <w:proofErr w:type="gramStart"/>
      <w:r>
        <w:t>state :</w:t>
      </w:r>
      <w:proofErr w:type="gramEnd"/>
      <w:r>
        <w:t xml:space="preserve"> UP</w:t>
      </w:r>
    </w:p>
    <w:p w14:paraId="649129BA" w14:textId="77777777" w:rsidR="00870A08" w:rsidRDefault="003A5418">
      <w:pPr>
        <w:pStyle w:val="aff6"/>
      </w:pPr>
      <w:r>
        <w:rPr>
          <w:rFonts w:hint="eastAsia"/>
        </w:rPr>
        <w:t>……</w:t>
      </w:r>
    </w:p>
    <w:p w14:paraId="2FFABB8F" w14:textId="77777777" w:rsidR="00870A08" w:rsidRDefault="003A5418">
      <w:pPr>
        <w:pStyle w:val="aff6"/>
      </w:pPr>
      <w:r>
        <w:t>Current system time: 2013-08-30 13:48:06-08:00</w:t>
      </w:r>
    </w:p>
    <w:p w14:paraId="40FA2182" w14:textId="77777777" w:rsidR="00870A08" w:rsidRDefault="003A5418">
      <w:pPr>
        <w:pStyle w:val="aff6"/>
        <w:rPr>
          <w:shd w:val="pct10" w:color="auto" w:fill="FFFFFF"/>
        </w:rPr>
      </w:pPr>
      <w:r>
        <w:rPr>
          <w:shd w:val="pct10" w:color="auto" w:fill="FFFFFF"/>
        </w:rPr>
        <w:t>Hardware address is 4c1f-ccbf-cbb5</w:t>
      </w:r>
    </w:p>
    <w:p w14:paraId="56E459C8" w14:textId="77777777" w:rsidR="00870A08" w:rsidRDefault="003A5418">
      <w:pPr>
        <w:pStyle w:val="aff6"/>
      </w:pPr>
      <w:r>
        <w:t xml:space="preserve">    Last 300 seconds input rate 0 bytes/sec, 0 packets/sec</w:t>
      </w:r>
    </w:p>
    <w:p w14:paraId="11553A88" w14:textId="77777777" w:rsidR="00870A08" w:rsidRDefault="003A5418">
      <w:pPr>
        <w:pStyle w:val="aff6"/>
      </w:pPr>
      <w:r>
        <w:rPr>
          <w:rFonts w:hint="eastAsia"/>
        </w:rPr>
        <w:t>……</w:t>
      </w:r>
    </w:p>
    <w:p w14:paraId="0DB323F7" w14:textId="77777777" w:rsidR="00870A08" w:rsidRDefault="00870A08">
      <w:pPr>
        <w:pStyle w:val="aff6"/>
      </w:pPr>
    </w:p>
    <w:p w14:paraId="2C7762D2" w14:textId="77777777" w:rsidR="00870A08" w:rsidRDefault="003A5418">
      <w:pPr>
        <w:pStyle w:val="aff6"/>
      </w:pPr>
      <w:r>
        <w:t>&lt;S3&gt;</w:t>
      </w:r>
      <w:proofErr w:type="gramStart"/>
      <w:r>
        <w:t>display  interface</w:t>
      </w:r>
      <w:proofErr w:type="gramEnd"/>
      <w:r>
        <w:t xml:space="preserve">  Ethernet  0/0/3</w:t>
      </w:r>
    </w:p>
    <w:p w14:paraId="7B16CC94" w14:textId="77777777" w:rsidR="00870A08" w:rsidRDefault="003A5418">
      <w:pPr>
        <w:pStyle w:val="aff6"/>
      </w:pPr>
      <w:r>
        <w:t xml:space="preserve">Ethernet0/0/3 current </w:t>
      </w:r>
      <w:proofErr w:type="gramStart"/>
      <w:r>
        <w:t>state :</w:t>
      </w:r>
      <w:proofErr w:type="gramEnd"/>
      <w:r>
        <w:t xml:space="preserve"> UP</w:t>
      </w:r>
    </w:p>
    <w:p w14:paraId="34B3561B" w14:textId="77777777" w:rsidR="00870A08" w:rsidRDefault="003A5418">
      <w:pPr>
        <w:pStyle w:val="aff6"/>
      </w:pPr>
      <w:r>
        <w:rPr>
          <w:rFonts w:hint="eastAsia"/>
        </w:rPr>
        <w:t>……</w:t>
      </w:r>
    </w:p>
    <w:p w14:paraId="5EFB2BE3" w14:textId="77777777" w:rsidR="00870A08" w:rsidRDefault="003A5418">
      <w:pPr>
        <w:pStyle w:val="aff6"/>
      </w:pPr>
      <w:r>
        <w:lastRenderedPageBreak/>
        <w:t>Current system time: 2013-08-30 13:49:15-08:00</w:t>
      </w:r>
    </w:p>
    <w:p w14:paraId="64CF9AC0" w14:textId="77777777" w:rsidR="00870A08" w:rsidRDefault="003A5418">
      <w:pPr>
        <w:pStyle w:val="aff6"/>
        <w:rPr>
          <w:shd w:val="pct10" w:color="auto" w:fill="FFFFFF"/>
        </w:rPr>
      </w:pPr>
      <w:r>
        <w:rPr>
          <w:shd w:val="pct10" w:color="auto" w:fill="FFFFFF"/>
        </w:rPr>
        <w:t>Hardware address is 4c1f-cc00-58df</w:t>
      </w:r>
    </w:p>
    <w:p w14:paraId="0B709830" w14:textId="77777777" w:rsidR="00870A08" w:rsidRDefault="003A5418">
      <w:pPr>
        <w:pStyle w:val="aff6"/>
      </w:pPr>
      <w:r>
        <w:t xml:space="preserve">    Last 300 seconds input rate 0 bytes/sec, 0 packets/sec</w:t>
      </w:r>
    </w:p>
    <w:p w14:paraId="798B1425" w14:textId="77777777" w:rsidR="00870A08" w:rsidRDefault="003A5418">
      <w:pPr>
        <w:pStyle w:val="aff6"/>
      </w:pPr>
      <w:r>
        <w:rPr>
          <w:rFonts w:hint="eastAsia"/>
        </w:rPr>
        <w:t>……</w:t>
      </w:r>
    </w:p>
    <w:p w14:paraId="6790BDCF" w14:textId="77777777" w:rsidR="00870A08" w:rsidRDefault="003A5418">
      <w:pPr>
        <w:ind w:firstLine="420"/>
      </w:pPr>
      <w:r>
        <w:rPr>
          <w:rFonts w:hint="eastAsia"/>
        </w:rPr>
        <w:t>可以观察到，</w:t>
      </w:r>
      <w:r>
        <w:rPr>
          <w:rFonts w:hint="eastAsia"/>
        </w:rPr>
        <w:t>S2</w:t>
      </w:r>
      <w:r>
        <w:rPr>
          <w:rFonts w:hint="eastAsia"/>
        </w:rPr>
        <w:t>上</w:t>
      </w:r>
      <w:r>
        <w:rPr>
          <w:rFonts w:hint="eastAsia"/>
        </w:rPr>
        <w:t>E 0/0/3</w:t>
      </w:r>
      <w:r>
        <w:rPr>
          <w:rFonts w:hint="eastAsia"/>
        </w:rPr>
        <w:t>接口的</w:t>
      </w:r>
      <w:r>
        <w:rPr>
          <w:rFonts w:hint="eastAsia"/>
        </w:rPr>
        <w:t>MAC</w:t>
      </w:r>
      <w:r>
        <w:rPr>
          <w:rFonts w:hint="eastAsia"/>
        </w:rPr>
        <w:t>地址大于</w:t>
      </w:r>
      <w:r>
        <w:rPr>
          <w:rFonts w:hint="eastAsia"/>
        </w:rPr>
        <w:t>S3</w:t>
      </w:r>
      <w:r>
        <w:rPr>
          <w:rFonts w:hint="eastAsia"/>
        </w:rPr>
        <w:t>上</w:t>
      </w:r>
      <w:r>
        <w:rPr>
          <w:rFonts w:hint="eastAsia"/>
        </w:rPr>
        <w:t>E0/0/3</w:t>
      </w:r>
      <w:r>
        <w:rPr>
          <w:rFonts w:hint="eastAsia"/>
        </w:rPr>
        <w:t>接口的</w:t>
      </w:r>
      <w:r>
        <w:rPr>
          <w:rFonts w:hint="eastAsia"/>
        </w:rPr>
        <w:t>MAC</w:t>
      </w:r>
      <w:r>
        <w:rPr>
          <w:rFonts w:hint="eastAsia"/>
        </w:rPr>
        <w:t>地址，所以该网段上</w:t>
      </w:r>
      <w:r>
        <w:rPr>
          <w:rFonts w:hint="eastAsia"/>
        </w:rPr>
        <w:t>S3</w:t>
      </w:r>
      <w:r>
        <w:rPr>
          <w:rFonts w:hint="eastAsia"/>
        </w:rPr>
        <w:t>的</w:t>
      </w:r>
      <w:r>
        <w:rPr>
          <w:rFonts w:hint="eastAsia"/>
        </w:rPr>
        <w:t>E 0/0/3</w:t>
      </w:r>
      <w:r>
        <w:rPr>
          <w:rFonts w:hint="eastAsia"/>
        </w:rPr>
        <w:t>接口成为指定接口。</w:t>
      </w:r>
    </w:p>
    <w:p w14:paraId="36CE9D78" w14:textId="77777777" w:rsidR="00870A08" w:rsidRDefault="003A5418">
      <w:pPr>
        <w:ind w:firstLine="420"/>
      </w:pPr>
      <w:r>
        <w:rPr>
          <w:rFonts w:hint="eastAsia"/>
        </w:rPr>
        <w:t>修改</w:t>
      </w:r>
      <w:r>
        <w:rPr>
          <w:rFonts w:hint="eastAsia"/>
        </w:rPr>
        <w:t>S3</w:t>
      </w:r>
      <w:r>
        <w:rPr>
          <w:rFonts w:hint="eastAsia"/>
        </w:rPr>
        <w:t>的</w:t>
      </w:r>
      <w:r>
        <w:rPr>
          <w:rFonts w:hint="eastAsia"/>
        </w:rPr>
        <w:t>E 0/0/2</w:t>
      </w:r>
      <w:r>
        <w:rPr>
          <w:rFonts w:hint="eastAsia"/>
        </w:rPr>
        <w:t>接口的开销值，将该值增大（默认为</w:t>
      </w:r>
      <w:r>
        <w:rPr>
          <w:rFonts w:hint="eastAsia"/>
        </w:rPr>
        <w:t>1</w:t>
      </w:r>
      <w:r>
        <w:rPr>
          <w:rFonts w:hint="eastAsia"/>
        </w:rPr>
        <w:t>），即增大该端口上的根路径开销，确保让</w:t>
      </w:r>
      <w:r>
        <w:rPr>
          <w:rFonts w:hint="eastAsia"/>
        </w:rPr>
        <w:t>S2</w:t>
      </w:r>
      <w:r>
        <w:rPr>
          <w:rFonts w:hint="eastAsia"/>
        </w:rPr>
        <w:t>的</w:t>
      </w:r>
      <w:r>
        <w:rPr>
          <w:rFonts w:hint="eastAsia"/>
        </w:rPr>
        <w:t>E 0/0/3</w:t>
      </w:r>
      <w:r>
        <w:rPr>
          <w:rFonts w:hint="eastAsia"/>
        </w:rPr>
        <w:t>接口成为指定端口。</w:t>
      </w:r>
    </w:p>
    <w:p w14:paraId="2F7BD452" w14:textId="77777777" w:rsidR="00870A08" w:rsidRDefault="003A5418">
      <w:pPr>
        <w:pStyle w:val="aff6"/>
      </w:pPr>
      <w:r>
        <w:t>[S</w:t>
      </w:r>
      <w:proofErr w:type="gramStart"/>
      <w:r>
        <w:t>3]interface</w:t>
      </w:r>
      <w:proofErr w:type="gramEnd"/>
      <w:r>
        <w:t xml:space="preserve"> Ethernet 0/0/2</w:t>
      </w:r>
    </w:p>
    <w:p w14:paraId="3C8D0B75" w14:textId="77777777" w:rsidR="00870A08" w:rsidRDefault="003A5418">
      <w:pPr>
        <w:pStyle w:val="aff6"/>
      </w:pPr>
      <w:r>
        <w:t>[S3-Ethernet0/0/2]</w:t>
      </w:r>
      <w:proofErr w:type="spellStart"/>
      <w:r>
        <w:t>stp</w:t>
      </w:r>
      <w:proofErr w:type="spellEnd"/>
      <w:r>
        <w:t xml:space="preserve"> cost 2</w:t>
      </w:r>
    </w:p>
    <w:p w14:paraId="09FD4DCA" w14:textId="77777777" w:rsidR="00870A08" w:rsidRDefault="00870A08">
      <w:pPr>
        <w:pStyle w:val="aff6"/>
      </w:pPr>
    </w:p>
    <w:p w14:paraId="559E0065" w14:textId="77777777" w:rsidR="00870A08" w:rsidRDefault="003A5418">
      <w:pPr>
        <w:ind w:firstLine="420"/>
      </w:pPr>
      <w:r>
        <w:rPr>
          <w:rFonts w:hint="eastAsia"/>
        </w:rPr>
        <w:t>配置完成后查看</w:t>
      </w:r>
      <w:r>
        <w:rPr>
          <w:rFonts w:hint="eastAsia"/>
        </w:rPr>
        <w:t>S2</w:t>
      </w:r>
      <w:r>
        <w:rPr>
          <w:rFonts w:hint="eastAsia"/>
        </w:rPr>
        <w:t>的</w:t>
      </w:r>
      <w:r>
        <w:rPr>
          <w:rFonts w:hint="eastAsia"/>
        </w:rPr>
        <w:t>STP</w:t>
      </w:r>
      <w:r>
        <w:rPr>
          <w:rFonts w:hint="eastAsia"/>
        </w:rPr>
        <w:t>状态摘要信息。</w:t>
      </w:r>
    </w:p>
    <w:p w14:paraId="2981FD82" w14:textId="77777777" w:rsidR="00870A08" w:rsidRDefault="003A5418">
      <w:pPr>
        <w:pStyle w:val="aff6"/>
      </w:pPr>
      <w:r>
        <w:t>[S</w:t>
      </w:r>
      <w:proofErr w:type="gramStart"/>
      <w:r>
        <w:t>2]display</w:t>
      </w:r>
      <w:proofErr w:type="gramEnd"/>
      <w:r>
        <w:t xml:space="preserve"> </w:t>
      </w:r>
      <w:proofErr w:type="spellStart"/>
      <w:r>
        <w:t>stp</w:t>
      </w:r>
      <w:proofErr w:type="spellEnd"/>
      <w:r>
        <w:t xml:space="preserve"> brief </w:t>
      </w:r>
    </w:p>
    <w:p w14:paraId="7AE71D65" w14:textId="77777777" w:rsidR="00870A08" w:rsidRDefault="003A5418">
      <w:pPr>
        <w:pStyle w:val="aff6"/>
      </w:pPr>
      <w:r>
        <w:t xml:space="preserve"> </w:t>
      </w:r>
      <w:proofErr w:type="gramStart"/>
      <w:r>
        <w:t>MSTID  Port</w:t>
      </w:r>
      <w:proofErr w:type="gramEnd"/>
      <w:r>
        <w:t xml:space="preserve">                        Role  STP State     Protection</w:t>
      </w:r>
    </w:p>
    <w:p w14:paraId="0F5F9C3D" w14:textId="77777777" w:rsidR="00870A08" w:rsidRDefault="003A5418">
      <w:pPr>
        <w:pStyle w:val="aff6"/>
      </w:pPr>
      <w:r>
        <w:t xml:space="preserve">   0    Ethernet0/0/1               </w:t>
      </w:r>
      <w:proofErr w:type="gramStart"/>
      <w:r>
        <w:t xml:space="preserve">ROOT </w:t>
      </w:r>
      <w:r>
        <w:rPr>
          <w:rFonts w:hint="eastAsia"/>
        </w:rPr>
        <w:t xml:space="preserve"> </w:t>
      </w:r>
      <w:r>
        <w:t>FORWARDING</w:t>
      </w:r>
      <w:proofErr w:type="gramEnd"/>
      <w:r>
        <w:t xml:space="preserve">      NONE</w:t>
      </w:r>
    </w:p>
    <w:p w14:paraId="61F97D0A" w14:textId="77777777" w:rsidR="00870A08" w:rsidRDefault="003A5418">
      <w:pPr>
        <w:pStyle w:val="aff6"/>
      </w:pPr>
      <w:r>
        <w:t xml:space="preserve">   0    Ethernet0/0/2               </w:t>
      </w:r>
      <w:proofErr w:type="gramStart"/>
      <w:r>
        <w:t>DESI  FORWARDING</w:t>
      </w:r>
      <w:proofErr w:type="gramEnd"/>
      <w:r>
        <w:t xml:space="preserve">      NONE</w:t>
      </w:r>
    </w:p>
    <w:p w14:paraId="3B3EE145" w14:textId="77777777" w:rsidR="00870A08" w:rsidRDefault="003A5418">
      <w:pPr>
        <w:pStyle w:val="aff6"/>
      </w:pPr>
      <w:r>
        <w:t xml:space="preserve">   </w:t>
      </w:r>
      <w:r>
        <w:rPr>
          <w:shd w:val="pct10" w:color="auto" w:fill="FFFFFF"/>
        </w:rPr>
        <w:t xml:space="preserve">0    Ethernet0/0/3               </w:t>
      </w:r>
      <w:proofErr w:type="gramStart"/>
      <w:r>
        <w:rPr>
          <w:shd w:val="pct10" w:color="auto" w:fill="FFFFFF"/>
        </w:rPr>
        <w:t>DESI  FORWARDING</w:t>
      </w:r>
      <w:proofErr w:type="gramEnd"/>
      <w:r>
        <w:rPr>
          <w:shd w:val="pct10" w:color="auto" w:fill="FFFFFF"/>
        </w:rPr>
        <w:t xml:space="preserve">      NONE</w:t>
      </w:r>
    </w:p>
    <w:p w14:paraId="7654D879" w14:textId="77777777" w:rsidR="00870A08" w:rsidRDefault="00870A08">
      <w:pPr>
        <w:pStyle w:val="aff6"/>
      </w:pPr>
    </w:p>
    <w:p w14:paraId="300193F1" w14:textId="77777777" w:rsidR="00870A08" w:rsidRDefault="003A5418">
      <w:pPr>
        <w:ind w:firstLineChars="202" w:firstLine="424"/>
      </w:pPr>
      <w:r>
        <w:rPr>
          <w:rFonts w:hint="eastAsia"/>
        </w:rPr>
        <w:t>根据</w:t>
      </w:r>
      <w:r>
        <w:rPr>
          <w:rFonts w:hint="eastAsia"/>
        </w:rPr>
        <w:t>STP</w:t>
      </w:r>
      <w:r>
        <w:rPr>
          <w:rFonts w:hint="eastAsia"/>
        </w:rPr>
        <w:t>计算规则选择指定端口时，最终选择</w:t>
      </w:r>
      <w:r>
        <w:rPr>
          <w:rFonts w:hint="eastAsia"/>
        </w:rPr>
        <w:t>S2</w:t>
      </w:r>
      <w:r>
        <w:rPr>
          <w:rFonts w:hint="eastAsia"/>
        </w:rPr>
        <w:t>的</w:t>
      </w:r>
      <w:r>
        <w:rPr>
          <w:rFonts w:hint="eastAsia"/>
        </w:rPr>
        <w:t>E 0/0/3</w:t>
      </w:r>
      <w:r>
        <w:rPr>
          <w:rFonts w:hint="eastAsia"/>
        </w:rPr>
        <w:t>接口作为指定端口。</w:t>
      </w:r>
    </w:p>
    <w:p w14:paraId="4795534D" w14:textId="77777777" w:rsidR="00870A08" w:rsidRDefault="003A5418">
      <w:pPr>
        <w:ind w:firstLineChars="202" w:firstLine="424"/>
      </w:pPr>
      <w:r>
        <w:rPr>
          <w:rFonts w:hint="eastAsia"/>
        </w:rPr>
        <w:t>为了验证现在能够确保</w:t>
      </w:r>
      <w:r>
        <w:rPr>
          <w:rFonts w:hint="eastAsia"/>
        </w:rPr>
        <w:t>S2</w:t>
      </w:r>
      <w:r>
        <w:rPr>
          <w:rFonts w:hint="eastAsia"/>
        </w:rPr>
        <w:t>的</w:t>
      </w:r>
      <w:r>
        <w:rPr>
          <w:rFonts w:hint="eastAsia"/>
        </w:rPr>
        <w:t>E 0/0/3</w:t>
      </w:r>
      <w:r>
        <w:rPr>
          <w:rFonts w:hint="eastAsia"/>
        </w:rPr>
        <w:t>接口能成为指定端口，将</w:t>
      </w:r>
      <w:r>
        <w:rPr>
          <w:rFonts w:hint="eastAsia"/>
        </w:rPr>
        <w:t>S3</w:t>
      </w:r>
      <w:r>
        <w:rPr>
          <w:rFonts w:hint="eastAsia"/>
        </w:rPr>
        <w:t>的优先级调整为</w:t>
      </w:r>
      <w:r>
        <w:rPr>
          <w:rFonts w:hint="eastAsia"/>
        </w:rPr>
        <w:t>4096</w:t>
      </w:r>
      <w:r>
        <w:rPr>
          <w:rFonts w:hint="eastAsia"/>
        </w:rPr>
        <w:t>，并查看。</w:t>
      </w:r>
    </w:p>
    <w:p w14:paraId="46A98724" w14:textId="77777777" w:rsidR="00870A08" w:rsidRDefault="003A5418">
      <w:pPr>
        <w:pStyle w:val="aff6"/>
      </w:pPr>
      <w:r>
        <w:t>[S3]</w:t>
      </w:r>
      <w:proofErr w:type="spellStart"/>
      <w:r>
        <w:t>stp</w:t>
      </w:r>
      <w:proofErr w:type="spellEnd"/>
      <w:r>
        <w:t xml:space="preserve"> priority 4096</w:t>
      </w:r>
    </w:p>
    <w:p w14:paraId="70B24592" w14:textId="77777777" w:rsidR="00870A08" w:rsidRDefault="00870A08">
      <w:pPr>
        <w:pStyle w:val="aff6"/>
      </w:pPr>
    </w:p>
    <w:p w14:paraId="0223D58C" w14:textId="77777777" w:rsidR="00870A08" w:rsidRDefault="003A5418">
      <w:pPr>
        <w:pStyle w:val="aff6"/>
      </w:pPr>
      <w:r>
        <w:t>[S</w:t>
      </w:r>
      <w:proofErr w:type="gramStart"/>
      <w:r>
        <w:t>3]display</w:t>
      </w:r>
      <w:proofErr w:type="gramEnd"/>
      <w:r>
        <w:t xml:space="preserve"> </w:t>
      </w:r>
      <w:proofErr w:type="spellStart"/>
      <w:r>
        <w:t>stp</w:t>
      </w:r>
      <w:proofErr w:type="spellEnd"/>
      <w:r>
        <w:t xml:space="preserve"> </w:t>
      </w:r>
    </w:p>
    <w:p w14:paraId="33C417BA" w14:textId="77777777" w:rsidR="00870A08" w:rsidRDefault="003A5418">
      <w:pPr>
        <w:pStyle w:val="aff6"/>
      </w:pPr>
      <w:r>
        <w:t xml:space="preserve">-------[CIST Global </w:t>
      </w:r>
      <w:proofErr w:type="gramStart"/>
      <w:r>
        <w:t>Info][</w:t>
      </w:r>
      <w:proofErr w:type="gramEnd"/>
      <w:r>
        <w:t>Mode STP]-------</w:t>
      </w:r>
    </w:p>
    <w:p w14:paraId="04CF1970" w14:textId="77777777" w:rsidR="00870A08" w:rsidRDefault="003A5418">
      <w:pPr>
        <w:pStyle w:val="aff6"/>
      </w:pPr>
      <w:r>
        <w:rPr>
          <w:shd w:val="pct10" w:color="auto" w:fill="FFFFFF"/>
        </w:rPr>
        <w:t>CIST Bridge         :4096 .4c1f-cc00-58df</w:t>
      </w:r>
    </w:p>
    <w:p w14:paraId="180F8028"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25B4474A" w14:textId="77777777" w:rsidR="00870A08" w:rsidRDefault="003A5418">
      <w:pPr>
        <w:pStyle w:val="aff6"/>
      </w:pPr>
      <w:r>
        <w:rPr>
          <w:rFonts w:hint="eastAsia"/>
        </w:rPr>
        <w:t>……</w:t>
      </w:r>
    </w:p>
    <w:p w14:paraId="101FA3AC" w14:textId="77777777" w:rsidR="00870A08" w:rsidRDefault="00870A08">
      <w:pPr>
        <w:pStyle w:val="aff6"/>
      </w:pPr>
    </w:p>
    <w:p w14:paraId="28D6C365" w14:textId="77777777" w:rsidR="00870A08" w:rsidRDefault="003A5418">
      <w:pPr>
        <w:ind w:firstLine="420"/>
      </w:pPr>
      <w:r>
        <w:rPr>
          <w:rFonts w:hint="eastAsia"/>
        </w:rPr>
        <w:t>配置完成后观察到</w:t>
      </w:r>
      <w:r>
        <w:rPr>
          <w:rFonts w:hint="eastAsia"/>
        </w:rPr>
        <w:t>S3</w:t>
      </w:r>
      <w:r>
        <w:rPr>
          <w:rFonts w:hint="eastAsia"/>
        </w:rPr>
        <w:t>的优先级已调整为</w:t>
      </w:r>
      <w:r>
        <w:rPr>
          <w:rFonts w:hint="eastAsia"/>
        </w:rPr>
        <w:t>4096</w:t>
      </w:r>
      <w:r>
        <w:rPr>
          <w:rFonts w:hint="eastAsia"/>
        </w:rPr>
        <w:t>。</w:t>
      </w:r>
    </w:p>
    <w:p w14:paraId="5212BF39" w14:textId="77777777" w:rsidR="00870A08" w:rsidRDefault="003A5418">
      <w:pPr>
        <w:ind w:firstLine="420"/>
      </w:pPr>
      <w:r>
        <w:rPr>
          <w:rFonts w:hint="eastAsia"/>
        </w:rPr>
        <w:t>再次查看</w:t>
      </w:r>
      <w:r>
        <w:rPr>
          <w:rFonts w:hint="eastAsia"/>
        </w:rPr>
        <w:t>S2</w:t>
      </w:r>
      <w:r>
        <w:rPr>
          <w:rFonts w:hint="eastAsia"/>
        </w:rPr>
        <w:t>和</w:t>
      </w:r>
      <w:r>
        <w:rPr>
          <w:rFonts w:hint="eastAsia"/>
        </w:rPr>
        <w:t>S3</w:t>
      </w:r>
      <w:r>
        <w:rPr>
          <w:rFonts w:hint="eastAsia"/>
        </w:rPr>
        <w:t>的</w:t>
      </w:r>
      <w:r>
        <w:rPr>
          <w:rFonts w:hint="eastAsia"/>
        </w:rPr>
        <w:t>STP</w:t>
      </w:r>
      <w:r>
        <w:rPr>
          <w:rFonts w:hint="eastAsia"/>
        </w:rPr>
        <w:t>状态。</w:t>
      </w:r>
    </w:p>
    <w:p w14:paraId="343EDD20" w14:textId="77777777" w:rsidR="00870A08" w:rsidRDefault="003A5418">
      <w:pPr>
        <w:pStyle w:val="aff6"/>
      </w:pPr>
      <w:r>
        <w:t>[S</w:t>
      </w:r>
      <w:proofErr w:type="gramStart"/>
      <w:r>
        <w:t>2]display</w:t>
      </w:r>
      <w:proofErr w:type="gramEnd"/>
      <w:r>
        <w:t xml:space="preserve"> </w:t>
      </w:r>
      <w:proofErr w:type="spellStart"/>
      <w:r>
        <w:t>stp</w:t>
      </w:r>
      <w:proofErr w:type="spellEnd"/>
      <w:r>
        <w:t xml:space="preserve"> brief</w:t>
      </w:r>
    </w:p>
    <w:p w14:paraId="6AB5F248" w14:textId="77777777" w:rsidR="00870A08" w:rsidRDefault="003A5418">
      <w:pPr>
        <w:pStyle w:val="aff6"/>
      </w:pPr>
      <w:r>
        <w:t xml:space="preserve"> </w:t>
      </w:r>
      <w:proofErr w:type="gramStart"/>
      <w:r>
        <w:t>MSTID  Port</w:t>
      </w:r>
      <w:proofErr w:type="gramEnd"/>
      <w:r>
        <w:t xml:space="preserve">                        Role  STP State     Protection</w:t>
      </w:r>
    </w:p>
    <w:p w14:paraId="611CB64E" w14:textId="77777777" w:rsidR="00870A08" w:rsidRDefault="003A5418">
      <w:pPr>
        <w:pStyle w:val="aff6"/>
      </w:pPr>
      <w:r>
        <w:t xml:space="preserve">   0    Ethernet0/0/1               </w:t>
      </w:r>
      <w:proofErr w:type="gramStart"/>
      <w:r>
        <w:t>ROOT  FORWARDING</w:t>
      </w:r>
      <w:proofErr w:type="gramEnd"/>
      <w:r>
        <w:t xml:space="preserve">      NONE</w:t>
      </w:r>
    </w:p>
    <w:p w14:paraId="258ABBBC" w14:textId="77777777" w:rsidR="00870A08" w:rsidRDefault="003A5418">
      <w:pPr>
        <w:pStyle w:val="aff6"/>
      </w:pPr>
      <w:r>
        <w:t xml:space="preserve">   0    Ethernet0/0/2               </w:t>
      </w:r>
      <w:proofErr w:type="gramStart"/>
      <w:r>
        <w:t>DESI  FORWARDING</w:t>
      </w:r>
      <w:proofErr w:type="gramEnd"/>
      <w:r>
        <w:t xml:space="preserve">      NONE</w:t>
      </w:r>
    </w:p>
    <w:p w14:paraId="5650D644" w14:textId="77777777" w:rsidR="00870A08" w:rsidRDefault="003A5418">
      <w:pPr>
        <w:pStyle w:val="aff6"/>
        <w:rPr>
          <w:shd w:val="pct10" w:color="auto" w:fill="FFFFFF"/>
        </w:rPr>
      </w:pPr>
      <w:r>
        <w:t xml:space="preserve">   </w:t>
      </w:r>
      <w:r>
        <w:rPr>
          <w:shd w:val="pct10" w:color="auto" w:fill="FFFFFF"/>
        </w:rPr>
        <w:t xml:space="preserve">0    Ethernet0/0/3               </w:t>
      </w:r>
      <w:proofErr w:type="gramStart"/>
      <w:r>
        <w:rPr>
          <w:shd w:val="pct10" w:color="auto" w:fill="FFFFFF"/>
        </w:rPr>
        <w:t>DESI  FORWARDING</w:t>
      </w:r>
      <w:proofErr w:type="gramEnd"/>
      <w:r>
        <w:rPr>
          <w:shd w:val="pct10" w:color="auto" w:fill="FFFFFF"/>
        </w:rPr>
        <w:t xml:space="preserve">      NONE</w:t>
      </w:r>
    </w:p>
    <w:p w14:paraId="7638C6AA" w14:textId="77777777" w:rsidR="00870A08" w:rsidRDefault="00870A08">
      <w:pPr>
        <w:pStyle w:val="aff6"/>
        <w:rPr>
          <w:shd w:val="pct10" w:color="auto" w:fill="FFFFFF"/>
        </w:rPr>
      </w:pPr>
    </w:p>
    <w:p w14:paraId="7B2A7166" w14:textId="77777777" w:rsidR="00870A08" w:rsidRDefault="003A5418">
      <w:pPr>
        <w:pStyle w:val="aff6"/>
      </w:pPr>
      <w:r>
        <w:t>[S</w:t>
      </w:r>
      <w:proofErr w:type="gramStart"/>
      <w:r>
        <w:t>3]display</w:t>
      </w:r>
      <w:proofErr w:type="gramEnd"/>
      <w:r>
        <w:t xml:space="preserve"> </w:t>
      </w:r>
      <w:proofErr w:type="spellStart"/>
      <w:r>
        <w:t>stp</w:t>
      </w:r>
      <w:proofErr w:type="spellEnd"/>
      <w:r>
        <w:t xml:space="preserve"> brief </w:t>
      </w:r>
    </w:p>
    <w:p w14:paraId="264D49D2" w14:textId="77777777" w:rsidR="00870A08" w:rsidRDefault="003A5418">
      <w:pPr>
        <w:pStyle w:val="aff6"/>
      </w:pPr>
      <w:r>
        <w:t xml:space="preserve"> </w:t>
      </w:r>
      <w:proofErr w:type="gramStart"/>
      <w:r>
        <w:t>MSTID  Port</w:t>
      </w:r>
      <w:proofErr w:type="gramEnd"/>
      <w:r>
        <w:t xml:space="preserve">                        Role  STP State     Protection</w:t>
      </w:r>
    </w:p>
    <w:p w14:paraId="7E15C930" w14:textId="77777777" w:rsidR="00870A08" w:rsidRDefault="003A5418">
      <w:pPr>
        <w:pStyle w:val="aff6"/>
      </w:pPr>
      <w:r>
        <w:t xml:space="preserve">   0    Ethernet0/0/1               </w:t>
      </w:r>
      <w:proofErr w:type="gramStart"/>
      <w:r>
        <w:t>DESI  FORWARDING</w:t>
      </w:r>
      <w:proofErr w:type="gramEnd"/>
      <w:r>
        <w:t xml:space="preserve">      NONE</w:t>
      </w:r>
    </w:p>
    <w:p w14:paraId="24D436B7" w14:textId="77777777" w:rsidR="00870A08" w:rsidRDefault="003A5418">
      <w:pPr>
        <w:pStyle w:val="aff6"/>
      </w:pPr>
      <w:r>
        <w:t xml:space="preserve">   0    Ethernet0/0/2               </w:t>
      </w:r>
      <w:proofErr w:type="gramStart"/>
      <w:r>
        <w:t>ROOT  FORWARDING</w:t>
      </w:r>
      <w:proofErr w:type="gramEnd"/>
      <w:r>
        <w:t xml:space="preserve">      NONE</w:t>
      </w:r>
    </w:p>
    <w:p w14:paraId="7C43E31E" w14:textId="77777777" w:rsidR="00870A08" w:rsidRDefault="003A5418">
      <w:pPr>
        <w:pStyle w:val="aff6"/>
        <w:rPr>
          <w:shd w:val="pct10" w:color="auto" w:fill="FFFFFF"/>
        </w:rPr>
      </w:pPr>
      <w:r>
        <w:t xml:space="preserve">   </w:t>
      </w:r>
      <w:r>
        <w:rPr>
          <w:shd w:val="pct10" w:color="auto" w:fill="FFFFFF"/>
        </w:rPr>
        <w:t xml:space="preserve">0    Ethernet0/0/3               </w:t>
      </w:r>
      <w:proofErr w:type="gramStart"/>
      <w:r>
        <w:rPr>
          <w:shd w:val="pct10" w:color="auto" w:fill="FFFFFF"/>
        </w:rPr>
        <w:t>ALTE  DISCARDING</w:t>
      </w:r>
      <w:proofErr w:type="gramEnd"/>
      <w:r>
        <w:rPr>
          <w:shd w:val="pct10" w:color="auto" w:fill="FFFFFF"/>
        </w:rPr>
        <w:t xml:space="preserve">      NONE</w:t>
      </w:r>
    </w:p>
    <w:p w14:paraId="536CF187" w14:textId="77777777" w:rsidR="00870A08" w:rsidRDefault="003A5418">
      <w:pPr>
        <w:pStyle w:val="aff6"/>
      </w:pPr>
      <w:r>
        <w:rPr>
          <w:rFonts w:hint="eastAsia"/>
        </w:rPr>
        <w:t>……</w:t>
      </w:r>
    </w:p>
    <w:p w14:paraId="157ABD29" w14:textId="77777777" w:rsidR="00870A08" w:rsidRDefault="00870A08">
      <w:pPr>
        <w:pStyle w:val="aff6"/>
      </w:pPr>
    </w:p>
    <w:p w14:paraId="20B77DB3" w14:textId="77777777" w:rsidR="00870A08" w:rsidRDefault="003A5418">
      <w:pPr>
        <w:ind w:firstLine="420"/>
      </w:pPr>
      <w:r>
        <w:rPr>
          <w:rFonts w:hint="eastAsia"/>
        </w:rPr>
        <w:t>通过观察，即使修改了</w:t>
      </w:r>
      <w:r>
        <w:rPr>
          <w:rFonts w:hint="eastAsia"/>
        </w:rPr>
        <w:t>S3</w:t>
      </w:r>
      <w:r>
        <w:rPr>
          <w:rFonts w:hint="eastAsia"/>
        </w:rPr>
        <w:t>的优先级，目前比</w:t>
      </w:r>
      <w:r>
        <w:rPr>
          <w:rFonts w:hint="eastAsia"/>
        </w:rPr>
        <w:t>S2</w:t>
      </w:r>
      <w:r>
        <w:rPr>
          <w:rFonts w:hint="eastAsia"/>
        </w:rPr>
        <w:t>的优先级值更低，但是</w:t>
      </w:r>
      <w:r>
        <w:rPr>
          <w:rFonts w:hint="eastAsia"/>
        </w:rPr>
        <w:t>S2</w:t>
      </w:r>
      <w:r>
        <w:rPr>
          <w:rFonts w:hint="eastAsia"/>
        </w:rPr>
        <w:t>的</w:t>
      </w:r>
      <w:r>
        <w:rPr>
          <w:rFonts w:hint="eastAsia"/>
        </w:rPr>
        <w:t>E 0/0/3</w:t>
      </w:r>
      <w:r>
        <w:rPr>
          <w:rFonts w:hint="eastAsia"/>
        </w:rPr>
        <w:t>接口仍然为指定端口，而</w:t>
      </w:r>
      <w:r>
        <w:rPr>
          <w:rFonts w:hint="eastAsia"/>
        </w:rPr>
        <w:t>S3</w:t>
      </w:r>
      <w:r>
        <w:rPr>
          <w:rFonts w:hint="eastAsia"/>
        </w:rPr>
        <w:t>的</w:t>
      </w:r>
      <w:r>
        <w:rPr>
          <w:rFonts w:hint="eastAsia"/>
        </w:rPr>
        <w:t>E 0/0/3</w:t>
      </w:r>
      <w:r>
        <w:rPr>
          <w:rFonts w:hint="eastAsia"/>
        </w:rPr>
        <w:t>接口还是</w:t>
      </w:r>
      <w:r>
        <w:t>Alternate</w:t>
      </w:r>
      <w:r>
        <w:t>端口</w:t>
      </w:r>
      <w:r>
        <w:rPr>
          <w:rFonts w:hint="eastAsia"/>
        </w:rPr>
        <w:t>。验证了在选举指定端口时首先比较根路径开销的规则。</w:t>
      </w:r>
    </w:p>
    <w:p w14:paraId="3A5E1185" w14:textId="77777777" w:rsidR="00870A08" w:rsidRDefault="003A5418">
      <w:pPr>
        <w:pStyle w:val="10"/>
      </w:pPr>
      <w:r>
        <w:rPr>
          <w:rFonts w:hint="eastAsia"/>
        </w:rPr>
        <w:t>思考</w:t>
      </w:r>
    </w:p>
    <w:p w14:paraId="45D2FED2" w14:textId="77777777" w:rsidR="00870A08" w:rsidRDefault="003A5418">
      <w:pPr>
        <w:ind w:firstLine="420"/>
      </w:pPr>
      <w:r>
        <w:rPr>
          <w:rFonts w:hint="eastAsia"/>
        </w:rPr>
        <w:t>在什么场景下，选举根端口，指定端口时会比较到端口</w:t>
      </w:r>
      <w:r>
        <w:rPr>
          <w:rFonts w:hint="eastAsia"/>
        </w:rPr>
        <w:t>ID</w:t>
      </w:r>
      <w:r>
        <w:rPr>
          <w:rFonts w:hint="eastAsia"/>
        </w:rPr>
        <w:t>？</w:t>
      </w:r>
    </w:p>
    <w:p w14:paraId="4A86A085" w14:textId="77777777" w:rsidR="00870A08" w:rsidRDefault="003A5418">
      <w:pPr>
        <w:pStyle w:val="af2"/>
        <w:ind w:firstLineChars="0" w:firstLine="0"/>
        <w:rPr>
          <w:rFonts w:ascii="微软雅黑" w:hAnsi="微软雅黑"/>
        </w:rPr>
      </w:pPr>
      <w:bookmarkStart w:id="90" w:name="_Toc3576"/>
      <w:r>
        <w:rPr>
          <w:rFonts w:ascii="微软雅黑" w:hAnsi="微软雅黑" w:hint="eastAsia"/>
        </w:rPr>
        <w:t>4.2 配置</w:t>
      </w:r>
      <w:r>
        <w:t>STP</w:t>
      </w:r>
      <w:r>
        <w:rPr>
          <w:rFonts w:ascii="微软雅黑" w:hAnsi="微软雅黑" w:hint="eastAsia"/>
        </w:rPr>
        <w:t>定时器</w:t>
      </w:r>
      <w:bookmarkEnd w:id="90"/>
    </w:p>
    <w:p w14:paraId="29C8ED2D" w14:textId="77777777" w:rsidR="00870A08" w:rsidRDefault="003A5418">
      <w:pPr>
        <w:pStyle w:val="10"/>
      </w:pPr>
      <w:r>
        <w:rPr>
          <w:rFonts w:hint="eastAsia"/>
        </w:rPr>
        <w:t>原理概述</w:t>
      </w:r>
    </w:p>
    <w:p w14:paraId="1C3FAF8A" w14:textId="77777777" w:rsidR="00870A08" w:rsidRDefault="003A5418">
      <w:pPr>
        <w:ind w:firstLine="420"/>
      </w:pPr>
      <w:r>
        <w:rPr>
          <w:rFonts w:hint="eastAsia"/>
        </w:rPr>
        <w:t>普通生成树</w:t>
      </w:r>
      <w:r>
        <w:rPr>
          <w:rFonts w:hint="eastAsia"/>
        </w:rPr>
        <w:t>STP</w:t>
      </w:r>
      <w:r>
        <w:rPr>
          <w:rFonts w:hint="eastAsia"/>
        </w:rPr>
        <w:t>不能实现快速收敛，但是在</w:t>
      </w:r>
      <w:r>
        <w:rPr>
          <w:rFonts w:hint="eastAsia"/>
        </w:rPr>
        <w:t>STP</w:t>
      </w:r>
      <w:r>
        <w:rPr>
          <w:rFonts w:hint="eastAsia"/>
        </w:rPr>
        <w:t>中诸如</w:t>
      </w:r>
      <w:r>
        <w:rPr>
          <w:rFonts w:hint="eastAsia"/>
        </w:rPr>
        <w:t>Hello Time</w:t>
      </w:r>
      <w:r>
        <w:rPr>
          <w:rFonts w:hint="eastAsia"/>
        </w:rPr>
        <w:t>定时器、</w:t>
      </w:r>
      <w:r>
        <w:rPr>
          <w:rFonts w:hint="eastAsia"/>
        </w:rPr>
        <w:t>Max Age</w:t>
      </w:r>
      <w:r>
        <w:rPr>
          <w:rFonts w:hint="eastAsia"/>
        </w:rPr>
        <w:t>定时器、</w:t>
      </w:r>
      <w:r>
        <w:rPr>
          <w:rFonts w:hint="eastAsia"/>
        </w:rPr>
        <w:t>Forward Delay</w:t>
      </w:r>
      <w:r>
        <w:rPr>
          <w:rFonts w:hint="eastAsia"/>
        </w:rPr>
        <w:t>定时器、未收到上游的</w:t>
      </w:r>
      <w:r>
        <w:rPr>
          <w:rFonts w:hint="eastAsia"/>
        </w:rPr>
        <w:t>BPDU</w:t>
      </w:r>
      <w:r>
        <w:rPr>
          <w:rFonts w:hint="eastAsia"/>
        </w:rPr>
        <w:t>就重新开始生成</w:t>
      </w:r>
      <w:proofErr w:type="gramStart"/>
      <w:r>
        <w:rPr>
          <w:rFonts w:hint="eastAsia"/>
        </w:rPr>
        <w:t>树计算</w:t>
      </w:r>
      <w:proofErr w:type="gramEnd"/>
      <w:r>
        <w:rPr>
          <w:rFonts w:hint="eastAsia"/>
        </w:rPr>
        <w:t>的超时时间（</w:t>
      </w:r>
      <w:r>
        <w:rPr>
          <w:rFonts w:hint="eastAsia"/>
        </w:rPr>
        <w:t>3</w:t>
      </w:r>
      <w:r>
        <w:rPr>
          <w:rFonts w:hint="eastAsia"/>
        </w:rPr>
        <w:lastRenderedPageBreak/>
        <w:t>×</w:t>
      </w:r>
      <w:r>
        <w:rPr>
          <w:rFonts w:hint="eastAsia"/>
        </w:rPr>
        <w:t>hello time</w:t>
      </w:r>
      <w:r>
        <w:rPr>
          <w:rFonts w:hint="eastAsia"/>
        </w:rPr>
        <w:t>×</w:t>
      </w:r>
      <w:r>
        <w:rPr>
          <w:rFonts w:hint="eastAsia"/>
        </w:rPr>
        <w:t>time factor</w:t>
      </w:r>
      <w:r>
        <w:rPr>
          <w:rFonts w:hint="eastAsia"/>
        </w:rPr>
        <w:t>）等参数会影响其收敛速度，通过配置合适的系统参数，可以使</w:t>
      </w:r>
      <w:r>
        <w:rPr>
          <w:rFonts w:hint="eastAsia"/>
        </w:rPr>
        <w:t>STP</w:t>
      </w:r>
      <w:r>
        <w:rPr>
          <w:rFonts w:hint="eastAsia"/>
        </w:rPr>
        <w:t>实现最快的拓扑收敛。下面介绍一下在</w:t>
      </w:r>
      <w:r>
        <w:rPr>
          <w:rFonts w:hint="eastAsia"/>
        </w:rPr>
        <w:t>STP</w:t>
      </w:r>
      <w:r>
        <w:rPr>
          <w:rFonts w:hint="eastAsia"/>
        </w:rPr>
        <w:t>中定时器。</w:t>
      </w:r>
    </w:p>
    <w:p w14:paraId="523E12F4" w14:textId="77777777" w:rsidR="00870A08" w:rsidRDefault="003A5418">
      <w:pPr>
        <w:ind w:firstLine="420"/>
      </w:pPr>
      <w:r>
        <w:rPr>
          <w:rFonts w:hint="eastAsia"/>
        </w:rPr>
        <w:t>Hello Time</w:t>
      </w:r>
      <w:r>
        <w:rPr>
          <w:rFonts w:hint="eastAsia"/>
        </w:rPr>
        <w:t>定时器：</w:t>
      </w:r>
      <w:r>
        <w:rPr>
          <w:rFonts w:hint="eastAsia"/>
        </w:rPr>
        <w:t>Hello Time</w:t>
      </w:r>
      <w:r>
        <w:rPr>
          <w:rFonts w:hint="eastAsia"/>
        </w:rPr>
        <w:t>为周期发送</w:t>
      </w:r>
      <w:r>
        <w:rPr>
          <w:rFonts w:hint="eastAsia"/>
        </w:rPr>
        <w:t>BPDU</w:t>
      </w:r>
      <w:r>
        <w:rPr>
          <w:rFonts w:hint="eastAsia"/>
        </w:rPr>
        <w:t>来维护生成树的稳定的时间，默认为</w:t>
      </w:r>
      <w:r>
        <w:rPr>
          <w:rFonts w:hint="eastAsia"/>
        </w:rPr>
        <w:t>2</w:t>
      </w:r>
      <w:r>
        <w:rPr>
          <w:rFonts w:hint="eastAsia"/>
        </w:rPr>
        <w:t>秒。如果交换机在配置的超时时间内没有收到上游交换机发送的</w:t>
      </w:r>
      <w:r>
        <w:rPr>
          <w:rFonts w:hint="eastAsia"/>
        </w:rPr>
        <w:t>BPDU</w:t>
      </w:r>
      <w:r>
        <w:rPr>
          <w:rFonts w:hint="eastAsia"/>
        </w:rPr>
        <w:t>，则会重新进行生成树计算。在根交换机上配置的</w:t>
      </w:r>
      <w:r>
        <w:rPr>
          <w:rFonts w:hint="eastAsia"/>
        </w:rPr>
        <w:t>Hello Time</w:t>
      </w:r>
      <w:r>
        <w:rPr>
          <w:rFonts w:hint="eastAsia"/>
        </w:rPr>
        <w:t>将</w:t>
      </w:r>
      <w:proofErr w:type="gramStart"/>
      <w:r>
        <w:rPr>
          <w:rFonts w:hint="eastAsia"/>
        </w:rPr>
        <w:t>做为</w:t>
      </w:r>
      <w:proofErr w:type="gramEnd"/>
      <w:r>
        <w:rPr>
          <w:rFonts w:hint="eastAsia"/>
        </w:rPr>
        <w:t>整个生成树内所有交换机的</w:t>
      </w:r>
      <w:r>
        <w:rPr>
          <w:rFonts w:hint="eastAsia"/>
        </w:rPr>
        <w:t>Hello Time</w:t>
      </w:r>
      <w:r>
        <w:rPr>
          <w:rFonts w:hint="eastAsia"/>
        </w:rPr>
        <w:t>。</w:t>
      </w:r>
    </w:p>
    <w:p w14:paraId="326A01F8" w14:textId="77777777" w:rsidR="00870A08" w:rsidRDefault="003A5418">
      <w:pPr>
        <w:ind w:firstLine="420"/>
      </w:pPr>
      <w:r>
        <w:rPr>
          <w:rFonts w:hint="eastAsia"/>
        </w:rPr>
        <w:t>Max Age</w:t>
      </w:r>
      <w:r>
        <w:rPr>
          <w:rFonts w:hint="eastAsia"/>
        </w:rPr>
        <w:t>定时器：</w:t>
      </w:r>
      <w:r>
        <w:rPr>
          <w:rFonts w:hint="eastAsia"/>
        </w:rPr>
        <w:t>BPDU</w:t>
      </w:r>
      <w:r>
        <w:rPr>
          <w:rFonts w:hint="eastAsia"/>
        </w:rPr>
        <w:t>的最大生存时间，默认为</w:t>
      </w:r>
      <w:r>
        <w:rPr>
          <w:rFonts w:hint="eastAsia"/>
        </w:rPr>
        <w:t>20</w:t>
      </w:r>
      <w:r>
        <w:rPr>
          <w:rFonts w:hint="eastAsia"/>
        </w:rPr>
        <w:t>秒，交换机通过比较从上游交换机收到的</w:t>
      </w:r>
      <w:r>
        <w:rPr>
          <w:rFonts w:hint="eastAsia"/>
        </w:rPr>
        <w:t>BPDU</w:t>
      </w:r>
      <w:r>
        <w:rPr>
          <w:rFonts w:hint="eastAsia"/>
        </w:rPr>
        <w:t>中携带的</w:t>
      </w:r>
      <w:r>
        <w:rPr>
          <w:rFonts w:hint="eastAsia"/>
        </w:rPr>
        <w:t>Message Age</w:t>
      </w:r>
      <w:r>
        <w:rPr>
          <w:rFonts w:hint="eastAsia"/>
        </w:rPr>
        <w:t>（配置</w:t>
      </w:r>
      <w:r>
        <w:rPr>
          <w:rFonts w:hint="eastAsia"/>
        </w:rPr>
        <w:t>BPDU</w:t>
      </w:r>
      <w:r>
        <w:rPr>
          <w:rFonts w:hint="eastAsia"/>
        </w:rPr>
        <w:t>的生存时间，如果配置</w:t>
      </w:r>
      <w:r>
        <w:rPr>
          <w:rFonts w:hint="eastAsia"/>
        </w:rPr>
        <w:t>BPDU</w:t>
      </w:r>
      <w:r>
        <w:rPr>
          <w:rFonts w:hint="eastAsia"/>
        </w:rPr>
        <w:t>是根</w:t>
      </w:r>
      <w:proofErr w:type="gramStart"/>
      <w:r>
        <w:rPr>
          <w:rFonts w:hint="eastAsia"/>
        </w:rPr>
        <w:t>桥发出</w:t>
      </w:r>
      <w:proofErr w:type="gramEnd"/>
      <w:r>
        <w:rPr>
          <w:rFonts w:hint="eastAsia"/>
        </w:rPr>
        <w:t>的，则</w:t>
      </w:r>
      <w:r>
        <w:rPr>
          <w:rFonts w:hint="eastAsia"/>
        </w:rPr>
        <w:t>Message Age</w:t>
      </w:r>
      <w:r>
        <w:rPr>
          <w:rFonts w:hint="eastAsia"/>
        </w:rPr>
        <w:t>为</w:t>
      </w:r>
      <w:r>
        <w:rPr>
          <w:rFonts w:hint="eastAsia"/>
        </w:rPr>
        <w:t>0</w:t>
      </w:r>
      <w:r>
        <w:rPr>
          <w:rFonts w:hint="eastAsia"/>
        </w:rPr>
        <w:t>，每经过一台交换机增加</w:t>
      </w:r>
      <w:r>
        <w:rPr>
          <w:rFonts w:hint="eastAsia"/>
        </w:rPr>
        <w:t>1</w:t>
      </w:r>
      <w:r>
        <w:rPr>
          <w:rFonts w:hint="eastAsia"/>
        </w:rPr>
        <w:t>）和</w:t>
      </w:r>
      <w:r>
        <w:rPr>
          <w:rFonts w:hint="eastAsia"/>
        </w:rPr>
        <w:t>Max Age</w:t>
      </w:r>
      <w:r>
        <w:rPr>
          <w:rFonts w:hint="eastAsia"/>
        </w:rPr>
        <w:t>，来判断此</w:t>
      </w:r>
      <w:r>
        <w:rPr>
          <w:rFonts w:hint="eastAsia"/>
        </w:rPr>
        <w:t>BPDU</w:t>
      </w:r>
      <w:r>
        <w:rPr>
          <w:rFonts w:hint="eastAsia"/>
        </w:rPr>
        <w:t>是否超时。如果收到的</w:t>
      </w:r>
      <w:r>
        <w:rPr>
          <w:rFonts w:hint="eastAsia"/>
        </w:rPr>
        <w:t>BPDU</w:t>
      </w:r>
      <w:r>
        <w:rPr>
          <w:rFonts w:hint="eastAsia"/>
        </w:rPr>
        <w:t>超时，交换机将该</w:t>
      </w:r>
      <w:r>
        <w:rPr>
          <w:rFonts w:hint="eastAsia"/>
        </w:rPr>
        <w:t>BPDU</w:t>
      </w:r>
      <w:r>
        <w:rPr>
          <w:rFonts w:hint="eastAsia"/>
        </w:rPr>
        <w:t>老化，同时阻塞接收该</w:t>
      </w:r>
      <w:r>
        <w:rPr>
          <w:rFonts w:hint="eastAsia"/>
        </w:rPr>
        <w:t>BPDU</w:t>
      </w:r>
      <w:r>
        <w:rPr>
          <w:rFonts w:hint="eastAsia"/>
        </w:rPr>
        <w:t>的接口，并开始发出以自己为根桥的</w:t>
      </w:r>
      <w:r>
        <w:rPr>
          <w:rFonts w:hint="eastAsia"/>
        </w:rPr>
        <w:t>BPDU</w:t>
      </w:r>
      <w:r>
        <w:rPr>
          <w:rFonts w:hint="eastAsia"/>
        </w:rPr>
        <w:t>。这种老化机制可以有效的控制生成树的半径。在根交换机上配置的</w:t>
      </w:r>
      <w:r>
        <w:rPr>
          <w:rFonts w:hint="eastAsia"/>
        </w:rPr>
        <w:t>Max Age</w:t>
      </w:r>
      <w:r>
        <w:rPr>
          <w:rFonts w:hint="eastAsia"/>
        </w:rPr>
        <w:t>将</w:t>
      </w:r>
      <w:proofErr w:type="gramStart"/>
      <w:r>
        <w:rPr>
          <w:rFonts w:hint="eastAsia"/>
        </w:rPr>
        <w:t>做为</w:t>
      </w:r>
      <w:proofErr w:type="gramEnd"/>
      <w:r>
        <w:rPr>
          <w:rFonts w:hint="eastAsia"/>
        </w:rPr>
        <w:t>整个生成树内所有交换机的</w:t>
      </w:r>
      <w:r>
        <w:rPr>
          <w:rFonts w:hint="eastAsia"/>
        </w:rPr>
        <w:t>Max Age</w:t>
      </w:r>
      <w:r>
        <w:rPr>
          <w:rFonts w:hint="eastAsia"/>
        </w:rPr>
        <w:t>。</w:t>
      </w:r>
    </w:p>
    <w:p w14:paraId="27DA4D14" w14:textId="77777777" w:rsidR="00870A08" w:rsidRDefault="003A5418">
      <w:pPr>
        <w:ind w:firstLine="420"/>
      </w:pPr>
      <w:r>
        <w:rPr>
          <w:rFonts w:hint="eastAsia"/>
        </w:rPr>
        <w:t>Forward Delay</w:t>
      </w:r>
      <w:r>
        <w:rPr>
          <w:rFonts w:hint="eastAsia"/>
        </w:rPr>
        <w:t>定时器：此延迟时间为</w:t>
      </w:r>
      <w:r>
        <w:rPr>
          <w:rFonts w:hint="eastAsia"/>
        </w:rPr>
        <w:t>Forward Delay</w:t>
      </w:r>
      <w:r>
        <w:rPr>
          <w:rFonts w:hint="eastAsia"/>
        </w:rPr>
        <w:t>定时器的时间，默认为</w:t>
      </w:r>
      <w:r>
        <w:rPr>
          <w:rFonts w:hint="eastAsia"/>
        </w:rPr>
        <w:t>15</w:t>
      </w:r>
      <w:r>
        <w:rPr>
          <w:rFonts w:hint="eastAsia"/>
        </w:rPr>
        <w:t>秒。链路故障会引发网络重新进行生成树的计算，生成树的结构将发生相应的变化。不过重新计算得到的新配置消息无法立刻传遍整个网络，如果新选出的根端口和指定端口立刻就开始数据转发的话，可能会造成临时环路。为此，</w:t>
      </w:r>
      <w:r>
        <w:rPr>
          <w:rFonts w:hint="eastAsia"/>
        </w:rPr>
        <w:t>STP</w:t>
      </w:r>
      <w:r>
        <w:rPr>
          <w:rFonts w:hint="eastAsia"/>
        </w:rPr>
        <w:t>采用了一种端口状态迁移机制，新选出的根端口和指定端口要经过</w:t>
      </w:r>
      <w:r>
        <w:rPr>
          <w:rFonts w:hint="eastAsia"/>
        </w:rPr>
        <w:t>2</w:t>
      </w:r>
      <w:r>
        <w:rPr>
          <w:rFonts w:hint="eastAsia"/>
        </w:rPr>
        <w:t>倍的</w:t>
      </w:r>
      <w:r>
        <w:rPr>
          <w:rFonts w:hint="eastAsia"/>
        </w:rPr>
        <w:t>Forward Delay</w:t>
      </w:r>
      <w:r>
        <w:rPr>
          <w:rFonts w:hint="eastAsia"/>
        </w:rPr>
        <w:t>延时后才能进入转发状态，这个延时保证了新的配置消息传遍整个网络，使所有参与</w:t>
      </w:r>
      <w:r>
        <w:rPr>
          <w:rFonts w:hint="eastAsia"/>
        </w:rPr>
        <w:t>STP</w:t>
      </w:r>
      <w:r>
        <w:rPr>
          <w:rFonts w:hint="eastAsia"/>
        </w:rPr>
        <w:t>计算的交换都能正确知晓网络状态，从而防止了临时环路的产生。在华为交换机设备上，由于默认生成</w:t>
      </w:r>
      <w:proofErr w:type="gramStart"/>
      <w:r>
        <w:rPr>
          <w:rFonts w:hint="eastAsia"/>
        </w:rPr>
        <w:t>树模式</w:t>
      </w:r>
      <w:proofErr w:type="gramEnd"/>
      <w:r>
        <w:rPr>
          <w:rFonts w:hint="eastAsia"/>
        </w:rPr>
        <w:t>为</w:t>
      </w:r>
      <w:r>
        <w:rPr>
          <w:rFonts w:hint="eastAsia"/>
        </w:rPr>
        <w:t>MSTP</w:t>
      </w:r>
      <w:r>
        <w:rPr>
          <w:rFonts w:hint="eastAsia"/>
        </w:rPr>
        <w:t>，当手工更改生成</w:t>
      </w:r>
      <w:proofErr w:type="gramStart"/>
      <w:r>
        <w:rPr>
          <w:rFonts w:hint="eastAsia"/>
        </w:rPr>
        <w:t>树模式</w:t>
      </w:r>
      <w:proofErr w:type="gramEnd"/>
      <w:r>
        <w:rPr>
          <w:rFonts w:hint="eastAsia"/>
        </w:rPr>
        <w:t>为</w:t>
      </w:r>
      <w:r>
        <w:rPr>
          <w:rFonts w:hint="eastAsia"/>
        </w:rPr>
        <w:t>STP</w:t>
      </w:r>
      <w:r>
        <w:rPr>
          <w:rFonts w:hint="eastAsia"/>
        </w:rPr>
        <w:t>时，</w:t>
      </w:r>
      <w:r>
        <w:rPr>
          <w:rFonts w:hint="eastAsia"/>
        </w:rPr>
        <w:t>STP</w:t>
      </w:r>
      <w:r>
        <w:rPr>
          <w:rFonts w:hint="eastAsia"/>
        </w:rPr>
        <w:t>的端口状态同样只有</w:t>
      </w:r>
      <w:r>
        <w:rPr>
          <w:rFonts w:hint="eastAsia"/>
        </w:rPr>
        <w:t>Discarding</w:t>
      </w:r>
      <w:r>
        <w:rPr>
          <w:rFonts w:hint="eastAsia"/>
        </w:rPr>
        <w:t>、</w:t>
      </w:r>
      <w:r>
        <w:rPr>
          <w:rFonts w:hint="eastAsia"/>
        </w:rPr>
        <w:t>Learning</w:t>
      </w:r>
      <w:r>
        <w:rPr>
          <w:rFonts w:hint="eastAsia"/>
        </w:rPr>
        <w:t>、</w:t>
      </w:r>
      <w:r>
        <w:rPr>
          <w:rFonts w:hint="eastAsia"/>
        </w:rPr>
        <w:t>Forwarding</w:t>
      </w:r>
      <w:r>
        <w:rPr>
          <w:rFonts w:hint="eastAsia"/>
        </w:rPr>
        <w:t>三种。在根交换机上配置的延迟时间将</w:t>
      </w:r>
      <w:proofErr w:type="gramStart"/>
      <w:r>
        <w:rPr>
          <w:rFonts w:hint="eastAsia"/>
        </w:rPr>
        <w:t>做为</w:t>
      </w:r>
      <w:proofErr w:type="gramEnd"/>
      <w:r>
        <w:rPr>
          <w:rFonts w:hint="eastAsia"/>
        </w:rPr>
        <w:t>整个生成树内所有交换机的延迟时间。</w:t>
      </w:r>
    </w:p>
    <w:p w14:paraId="7CCBC4C4" w14:textId="77777777" w:rsidR="00870A08" w:rsidRDefault="003A5418">
      <w:pPr>
        <w:ind w:firstLine="420"/>
      </w:pPr>
      <w:r>
        <w:rPr>
          <w:rFonts w:hint="eastAsia"/>
        </w:rPr>
        <w:t>超时时间＝</w:t>
      </w:r>
      <w:r>
        <w:rPr>
          <w:rFonts w:hint="eastAsia"/>
        </w:rPr>
        <w:t>3</w:t>
      </w:r>
      <w:r>
        <w:rPr>
          <w:rFonts w:hint="eastAsia"/>
        </w:rPr>
        <w:t>×</w:t>
      </w:r>
      <w:r>
        <w:rPr>
          <w:rFonts w:hint="eastAsia"/>
        </w:rPr>
        <w:t>Hello Time</w:t>
      </w:r>
      <w:r>
        <w:rPr>
          <w:rFonts w:hint="eastAsia"/>
        </w:rPr>
        <w:t>×</w:t>
      </w:r>
      <w:r>
        <w:rPr>
          <w:rFonts w:hint="eastAsia"/>
        </w:rPr>
        <w:t>Timer Factor</w:t>
      </w:r>
      <w:r>
        <w:rPr>
          <w:rFonts w:hint="eastAsia"/>
        </w:rPr>
        <w:t>。如果交换机在配置的超时时间内没有收到上游发送的</w:t>
      </w:r>
      <w:r>
        <w:rPr>
          <w:rFonts w:hint="eastAsia"/>
        </w:rPr>
        <w:t>BPDU</w:t>
      </w:r>
      <w:r>
        <w:rPr>
          <w:rFonts w:hint="eastAsia"/>
        </w:rPr>
        <w:t>，就认为上游交换机已经出现故障，然后会重新进行生成树拓扑的计算。但是有时交换机在较长的时间内收不到上游发送的</w:t>
      </w:r>
      <w:r>
        <w:rPr>
          <w:rFonts w:hint="eastAsia"/>
        </w:rPr>
        <w:t>BPDU</w:t>
      </w:r>
      <w:r>
        <w:rPr>
          <w:rFonts w:hint="eastAsia"/>
        </w:rPr>
        <w:t>，是由于上游交换机的繁忙造成的，在这种情况下一般不应该重新进行生成树计算。因此，在稳定的网络中，应将超时时间配置的长一些，以减少网络资源的浪费。建议将</w:t>
      </w:r>
      <w:r>
        <w:rPr>
          <w:rFonts w:hint="eastAsia"/>
        </w:rPr>
        <w:t>Timer Factor</w:t>
      </w:r>
      <w:r>
        <w:rPr>
          <w:rFonts w:hint="eastAsia"/>
        </w:rPr>
        <w:t>的值设置为</w:t>
      </w:r>
      <w:r>
        <w:rPr>
          <w:rFonts w:hint="eastAsia"/>
        </w:rPr>
        <w:t>5</w:t>
      </w:r>
      <w:r>
        <w:rPr>
          <w:rFonts w:hint="eastAsia"/>
        </w:rPr>
        <w:t>－</w:t>
      </w:r>
      <w:r>
        <w:rPr>
          <w:rFonts w:hint="eastAsia"/>
        </w:rPr>
        <w:t>7</w:t>
      </w:r>
      <w:r>
        <w:rPr>
          <w:rFonts w:hint="eastAsia"/>
        </w:rPr>
        <w:t>，增强网络稳定性。</w:t>
      </w:r>
    </w:p>
    <w:p w14:paraId="30487E80" w14:textId="77777777" w:rsidR="00870A08" w:rsidRDefault="003A5418">
      <w:pPr>
        <w:ind w:firstLine="420"/>
      </w:pPr>
      <w:r>
        <w:rPr>
          <w:rFonts w:hint="eastAsia"/>
        </w:rPr>
        <w:t>根交换机的</w:t>
      </w:r>
      <w:r>
        <w:rPr>
          <w:rFonts w:hint="eastAsia"/>
        </w:rPr>
        <w:t>Hello Time</w:t>
      </w:r>
      <w:r>
        <w:rPr>
          <w:rFonts w:hint="eastAsia"/>
        </w:rPr>
        <w:t>、</w:t>
      </w:r>
      <w:r>
        <w:rPr>
          <w:rFonts w:hint="eastAsia"/>
        </w:rPr>
        <w:t>Forward Delay</w:t>
      </w:r>
      <w:r>
        <w:rPr>
          <w:rFonts w:hint="eastAsia"/>
        </w:rPr>
        <w:t>以及</w:t>
      </w:r>
      <w:r>
        <w:rPr>
          <w:rFonts w:hint="eastAsia"/>
        </w:rPr>
        <w:t>Max Age</w:t>
      </w:r>
      <w:r>
        <w:rPr>
          <w:rFonts w:hint="eastAsia"/>
        </w:rPr>
        <w:t>三个时间参数之间取值应该满足如下公式，否则网络会频繁震荡。</w:t>
      </w:r>
      <w:r>
        <w:rPr>
          <w:rFonts w:hint="eastAsia"/>
        </w:rPr>
        <w:t xml:space="preserve"> </w:t>
      </w:r>
    </w:p>
    <w:p w14:paraId="6829D288" w14:textId="77777777" w:rsidR="00870A08" w:rsidRDefault="003A5418">
      <w:pPr>
        <w:ind w:firstLine="420"/>
      </w:pPr>
      <w:r>
        <w:rPr>
          <w:rFonts w:hint="eastAsia"/>
        </w:rPr>
        <w:t>2</w:t>
      </w:r>
      <w:r>
        <w:rPr>
          <w:rFonts w:hint="eastAsia"/>
        </w:rPr>
        <w:t>×</w:t>
      </w:r>
      <w:r>
        <w:rPr>
          <w:rFonts w:hint="eastAsia"/>
        </w:rPr>
        <w:t>( Forward Delay</w:t>
      </w:r>
      <w:r>
        <w:rPr>
          <w:rFonts w:hint="eastAsia"/>
        </w:rPr>
        <w:t>－</w:t>
      </w:r>
      <w:r>
        <w:rPr>
          <w:rFonts w:hint="eastAsia"/>
        </w:rPr>
        <w:t xml:space="preserve">1.0 second ) &gt;= Max Age </w:t>
      </w:r>
    </w:p>
    <w:p w14:paraId="277EAA09" w14:textId="77777777" w:rsidR="00870A08" w:rsidRDefault="003A5418">
      <w:pPr>
        <w:ind w:firstLine="420"/>
      </w:pPr>
      <w:r>
        <w:rPr>
          <w:rFonts w:hint="eastAsia"/>
        </w:rPr>
        <w:t>Max Age &gt;= 2</w:t>
      </w:r>
      <w:r>
        <w:rPr>
          <w:rFonts w:hint="eastAsia"/>
        </w:rPr>
        <w:t>×</w:t>
      </w:r>
      <w:r>
        <w:rPr>
          <w:rFonts w:hint="eastAsia"/>
        </w:rPr>
        <w:t>( Hello Time</w:t>
      </w:r>
      <w:r>
        <w:rPr>
          <w:rFonts w:hint="eastAsia"/>
        </w:rPr>
        <w:t>＋</w:t>
      </w:r>
      <w:r>
        <w:rPr>
          <w:rFonts w:hint="eastAsia"/>
        </w:rPr>
        <w:t>1.0 second )</w:t>
      </w:r>
    </w:p>
    <w:p w14:paraId="414DF40F" w14:textId="77777777" w:rsidR="00870A08" w:rsidRDefault="003A5418">
      <w:pPr>
        <w:ind w:firstLine="420"/>
      </w:pPr>
      <w:r>
        <w:rPr>
          <w:rFonts w:hint="eastAsia"/>
        </w:rPr>
        <w:t>建议使用</w:t>
      </w:r>
      <w:r w:rsidR="00000000">
        <w:fldChar w:fldCharType="begin"/>
      </w:r>
      <w:r w:rsidR="00000000">
        <w:instrText>HYPERLINK "http://localhost:7890/pages/30001565/03/30001565/03/resources/s/stp_bridge-diameter.html"</w:instrText>
      </w:r>
      <w:r w:rsidR="00000000">
        <w:fldChar w:fldCharType="separate"/>
      </w:r>
      <w:r>
        <w:rPr>
          <w:rFonts w:hint="eastAsia"/>
        </w:rPr>
        <w:t>stp bridge-diameter</w:t>
      </w:r>
      <w:r w:rsidR="00000000">
        <w:fldChar w:fldCharType="end"/>
      </w:r>
      <w:r>
        <w:rPr>
          <w:rFonts w:hint="eastAsia"/>
        </w:rPr>
        <w:t>命令配置网络直径，交换机会自动根据网络直径计算出</w:t>
      </w:r>
      <w:r>
        <w:rPr>
          <w:rFonts w:hint="eastAsia"/>
        </w:rPr>
        <w:t>Hello Time</w:t>
      </w:r>
      <w:r>
        <w:rPr>
          <w:rFonts w:hint="eastAsia"/>
        </w:rPr>
        <w:t>、</w:t>
      </w:r>
      <w:r>
        <w:rPr>
          <w:rFonts w:hint="eastAsia"/>
        </w:rPr>
        <w:t>Forward Delay</w:t>
      </w:r>
      <w:r>
        <w:rPr>
          <w:rFonts w:hint="eastAsia"/>
        </w:rPr>
        <w:t>以及</w:t>
      </w:r>
      <w:r>
        <w:rPr>
          <w:rFonts w:hint="eastAsia"/>
        </w:rPr>
        <w:t>Max Age</w:t>
      </w:r>
      <w:r>
        <w:rPr>
          <w:rFonts w:hint="eastAsia"/>
        </w:rPr>
        <w:t>三个时间参数的最优值。不建议直接使用命令配置这三种定时器的时间。默认网络直径为</w:t>
      </w:r>
      <w:r>
        <w:rPr>
          <w:rFonts w:hint="eastAsia"/>
        </w:rPr>
        <w:t>7</w:t>
      </w:r>
      <w:r>
        <w:rPr>
          <w:rFonts w:hint="eastAsia"/>
        </w:rPr>
        <w:t>。</w:t>
      </w:r>
    </w:p>
    <w:p w14:paraId="6698C6A7" w14:textId="77777777" w:rsidR="00870A08" w:rsidRDefault="003A5418">
      <w:pPr>
        <w:pStyle w:val="10"/>
      </w:pPr>
      <w:r>
        <w:rPr>
          <w:rFonts w:hint="eastAsia"/>
        </w:rPr>
        <w:lastRenderedPageBreak/>
        <w:t>实验目的</w:t>
      </w:r>
    </w:p>
    <w:p w14:paraId="0E09E164" w14:textId="77777777" w:rsidR="00870A08" w:rsidRDefault="003A5418">
      <w:pPr>
        <w:pStyle w:val="12"/>
        <w:numPr>
          <w:ilvl w:val="1"/>
          <w:numId w:val="5"/>
        </w:numPr>
        <w:ind w:firstLineChars="0"/>
        <w:jc w:val="left"/>
      </w:pPr>
      <w:r>
        <w:rPr>
          <w:rFonts w:hint="eastAsia"/>
        </w:rPr>
        <w:t>理解</w:t>
      </w:r>
      <w:r>
        <w:rPr>
          <w:rFonts w:hint="eastAsia"/>
        </w:rPr>
        <w:t>STP</w:t>
      </w:r>
      <w:r>
        <w:rPr>
          <w:rFonts w:hint="eastAsia"/>
        </w:rPr>
        <w:t>中定时器的作用</w:t>
      </w:r>
    </w:p>
    <w:p w14:paraId="2C18824F" w14:textId="77777777" w:rsidR="00870A08" w:rsidRDefault="003A5418">
      <w:pPr>
        <w:pStyle w:val="12"/>
        <w:numPr>
          <w:ilvl w:val="1"/>
          <w:numId w:val="5"/>
        </w:numPr>
        <w:ind w:firstLineChars="0"/>
        <w:jc w:val="left"/>
      </w:pPr>
      <w:r>
        <w:rPr>
          <w:rFonts w:hint="eastAsia"/>
        </w:rPr>
        <w:t>掌握</w:t>
      </w:r>
      <w:r>
        <w:rPr>
          <w:rFonts w:hint="eastAsia"/>
        </w:rPr>
        <w:t>STP</w:t>
      </w:r>
      <w:r>
        <w:rPr>
          <w:rFonts w:hint="eastAsia"/>
        </w:rPr>
        <w:t>定时器的配置命令</w:t>
      </w:r>
    </w:p>
    <w:p w14:paraId="434BE764" w14:textId="77777777" w:rsidR="00870A08" w:rsidRDefault="003A5418">
      <w:pPr>
        <w:pStyle w:val="12"/>
        <w:numPr>
          <w:ilvl w:val="1"/>
          <w:numId w:val="5"/>
        </w:numPr>
        <w:ind w:firstLineChars="0"/>
        <w:jc w:val="left"/>
      </w:pPr>
      <w:r>
        <w:rPr>
          <w:rFonts w:hint="eastAsia"/>
        </w:rPr>
        <w:t>掌握查看</w:t>
      </w:r>
      <w:r>
        <w:rPr>
          <w:rFonts w:hint="eastAsia"/>
        </w:rPr>
        <w:t>STP</w:t>
      </w:r>
      <w:r>
        <w:rPr>
          <w:rFonts w:hint="eastAsia"/>
        </w:rPr>
        <w:t>定时器的生效方法</w:t>
      </w:r>
    </w:p>
    <w:p w14:paraId="51F8C73C" w14:textId="77777777" w:rsidR="00870A08" w:rsidRDefault="003A5418">
      <w:pPr>
        <w:pStyle w:val="12"/>
        <w:numPr>
          <w:ilvl w:val="1"/>
          <w:numId w:val="5"/>
        </w:numPr>
        <w:ind w:firstLineChars="0"/>
        <w:jc w:val="left"/>
      </w:pPr>
      <w:r>
        <w:rPr>
          <w:rFonts w:hint="eastAsia"/>
        </w:rPr>
        <w:t>理解</w:t>
      </w:r>
      <w:r>
        <w:rPr>
          <w:rFonts w:hint="eastAsia"/>
        </w:rPr>
        <w:t>STP</w:t>
      </w:r>
      <w:r>
        <w:rPr>
          <w:rFonts w:hint="eastAsia"/>
        </w:rPr>
        <w:t>定时器的最佳设置方法</w:t>
      </w:r>
    </w:p>
    <w:p w14:paraId="500035D1" w14:textId="77777777" w:rsidR="00870A08" w:rsidRDefault="003A5418">
      <w:pPr>
        <w:pStyle w:val="10"/>
      </w:pPr>
      <w:r>
        <w:rPr>
          <w:rFonts w:hint="eastAsia"/>
        </w:rPr>
        <w:t>实验内容</w:t>
      </w:r>
    </w:p>
    <w:p w14:paraId="331D77C8" w14:textId="77777777" w:rsidR="00870A08" w:rsidRDefault="003A5418">
      <w:pPr>
        <w:ind w:firstLine="420"/>
      </w:pPr>
      <w:r>
        <w:rPr>
          <w:rFonts w:hint="eastAsia"/>
        </w:rPr>
        <w:t>本实验模拟企业网络场景，公司内网是一个大的局域网，由四台交换机两两相连组成的一个环形网络。为了避免形成环路，每台交换机都运行了</w:t>
      </w:r>
      <w:r>
        <w:rPr>
          <w:rFonts w:hint="eastAsia"/>
        </w:rPr>
        <w:t>STP</w:t>
      </w:r>
      <w:r>
        <w:rPr>
          <w:rFonts w:hint="eastAsia"/>
        </w:rPr>
        <w:t>生成树协议，且配置</w:t>
      </w:r>
      <w:r>
        <w:rPr>
          <w:rFonts w:hint="eastAsia"/>
        </w:rPr>
        <w:t>S1</w:t>
      </w:r>
      <w:r>
        <w:rPr>
          <w:rFonts w:hint="eastAsia"/>
        </w:rPr>
        <w:t>为根交换机，</w:t>
      </w:r>
      <w:r>
        <w:rPr>
          <w:rFonts w:hint="eastAsia"/>
        </w:rPr>
        <w:t>S2</w:t>
      </w:r>
      <w:r>
        <w:rPr>
          <w:rFonts w:hint="eastAsia"/>
        </w:rPr>
        <w:t>为备份根交换机。现在为了优化网络，在网络变化时加快</w:t>
      </w:r>
      <w:r>
        <w:rPr>
          <w:rFonts w:hint="eastAsia"/>
        </w:rPr>
        <w:t>STP</w:t>
      </w:r>
      <w:r>
        <w:rPr>
          <w:rFonts w:hint="eastAsia"/>
        </w:rPr>
        <w:t>的收敛速度，需要在交换机上更改</w:t>
      </w:r>
      <w:r>
        <w:rPr>
          <w:rFonts w:hint="eastAsia"/>
        </w:rPr>
        <w:t>STP</w:t>
      </w:r>
      <w:r>
        <w:rPr>
          <w:rFonts w:hint="eastAsia"/>
        </w:rPr>
        <w:t>定时器的设置，将所有定时器调整到最优值，完成</w:t>
      </w:r>
      <w:r>
        <w:rPr>
          <w:rFonts w:hint="eastAsia"/>
        </w:rPr>
        <w:t>STP</w:t>
      </w:r>
      <w:r>
        <w:rPr>
          <w:rFonts w:hint="eastAsia"/>
        </w:rPr>
        <w:t>的加速收敛。</w:t>
      </w:r>
    </w:p>
    <w:p w14:paraId="0C88F9DE" w14:textId="77777777" w:rsidR="00870A08" w:rsidRDefault="003A5418">
      <w:pPr>
        <w:pStyle w:val="10"/>
      </w:pPr>
      <w:r>
        <w:rPr>
          <w:rFonts w:hint="eastAsia"/>
        </w:rPr>
        <w:t>实验拓扑</w:t>
      </w:r>
    </w:p>
    <w:p w14:paraId="7DE674B0" w14:textId="77777777" w:rsidR="00870A08" w:rsidRDefault="003A5418">
      <w:pPr>
        <w:ind w:firstLineChars="0" w:firstLine="0"/>
        <w:jc w:val="center"/>
      </w:pPr>
      <w:r>
        <w:rPr>
          <w:noProof/>
          <w:lang w:val="en-GB"/>
        </w:rPr>
        <w:drawing>
          <wp:inline distT="0" distB="0" distL="0" distR="0" wp14:anchorId="5C6EDF05" wp14:editId="246EB96E">
            <wp:extent cx="5380355" cy="3104515"/>
            <wp:effectExtent l="19050" t="0" r="0" b="0"/>
            <wp:docPr id="570" name="图片 2" descr="C:\Documents and Settings\Administrator\桌面\eNSP实验图\STP定时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 descr="C:\Documents and Settings\Administrator\桌面\eNSP实验图\STP定时器.png"/>
                    <pic:cNvPicPr>
                      <a:picLocks noChangeAspect="1" noChangeArrowheads="1"/>
                    </pic:cNvPicPr>
                  </pic:nvPicPr>
                  <pic:blipFill>
                    <a:blip r:embed="rId109" cstate="print"/>
                    <a:srcRect/>
                    <a:stretch>
                      <a:fillRect/>
                    </a:stretch>
                  </pic:blipFill>
                  <pic:spPr>
                    <a:xfrm>
                      <a:off x="0" y="0"/>
                      <a:ext cx="5380953" cy="3104762"/>
                    </a:xfrm>
                    <a:prstGeom prst="rect">
                      <a:avLst/>
                    </a:prstGeom>
                    <a:noFill/>
                    <a:ln w="9525">
                      <a:noFill/>
                      <a:miter lim="800000"/>
                      <a:headEnd/>
                      <a:tailEnd/>
                    </a:ln>
                  </pic:spPr>
                </pic:pic>
              </a:graphicData>
            </a:graphic>
          </wp:inline>
        </w:drawing>
      </w:r>
    </w:p>
    <w:p w14:paraId="0D17893D" w14:textId="77777777" w:rsidR="00870A08" w:rsidRDefault="003A5418">
      <w:pPr>
        <w:pStyle w:val="aff6"/>
        <w:jc w:val="center"/>
      </w:pPr>
      <w:r>
        <w:rPr>
          <w:rFonts w:hint="eastAsia"/>
        </w:rPr>
        <w:t>图</w:t>
      </w:r>
      <w:r>
        <w:rPr>
          <w:rFonts w:hint="eastAsia"/>
        </w:rPr>
        <w:t>4-2</w:t>
      </w:r>
      <w:r>
        <w:rPr>
          <w:rFonts w:hint="eastAsia"/>
        </w:rPr>
        <w:t>配置</w:t>
      </w:r>
      <w:r>
        <w:rPr>
          <w:rFonts w:hint="eastAsia"/>
        </w:rPr>
        <w:t>STP</w:t>
      </w:r>
      <w:r>
        <w:rPr>
          <w:rFonts w:hint="eastAsia"/>
        </w:rPr>
        <w:t>定时器拓扑图</w:t>
      </w:r>
    </w:p>
    <w:p w14:paraId="5AF8A208"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6FE3E65C" w14:textId="77777777">
        <w:trPr>
          <w:trHeight w:val="471"/>
          <w:jc w:val="center"/>
        </w:trPr>
        <w:tc>
          <w:tcPr>
            <w:tcW w:w="1594" w:type="dxa"/>
            <w:vAlign w:val="center"/>
          </w:tcPr>
          <w:p w14:paraId="0F6CE194" w14:textId="77777777" w:rsidR="00870A08" w:rsidRDefault="003A5418">
            <w:pPr>
              <w:spacing w:line="240" w:lineRule="auto"/>
              <w:ind w:firstLineChars="0" w:firstLine="0"/>
              <w:jc w:val="center"/>
            </w:pPr>
            <w:r>
              <w:rPr>
                <w:rFonts w:hint="eastAsia"/>
              </w:rPr>
              <w:t>设备</w:t>
            </w:r>
          </w:p>
        </w:tc>
        <w:tc>
          <w:tcPr>
            <w:tcW w:w="1706" w:type="dxa"/>
            <w:vAlign w:val="center"/>
          </w:tcPr>
          <w:p w14:paraId="5F16A7FB" w14:textId="77777777" w:rsidR="00870A08" w:rsidRDefault="003A5418">
            <w:pPr>
              <w:spacing w:line="240" w:lineRule="auto"/>
              <w:ind w:firstLineChars="0" w:firstLine="0"/>
              <w:jc w:val="center"/>
            </w:pPr>
            <w:r>
              <w:rPr>
                <w:rFonts w:hint="eastAsia"/>
              </w:rPr>
              <w:t>接口</w:t>
            </w:r>
          </w:p>
        </w:tc>
        <w:tc>
          <w:tcPr>
            <w:tcW w:w="1882" w:type="dxa"/>
            <w:vAlign w:val="center"/>
          </w:tcPr>
          <w:p w14:paraId="03373163"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776E5756" w14:textId="77777777" w:rsidR="00870A08" w:rsidRDefault="003A5418">
            <w:pPr>
              <w:spacing w:line="240" w:lineRule="auto"/>
              <w:ind w:firstLineChars="0" w:firstLine="0"/>
              <w:jc w:val="center"/>
            </w:pPr>
            <w:r>
              <w:rPr>
                <w:rFonts w:hint="eastAsia"/>
              </w:rPr>
              <w:t>子网掩码</w:t>
            </w:r>
          </w:p>
        </w:tc>
        <w:tc>
          <w:tcPr>
            <w:tcW w:w="1458" w:type="dxa"/>
            <w:vAlign w:val="center"/>
          </w:tcPr>
          <w:p w14:paraId="5F197D2C" w14:textId="77777777" w:rsidR="00870A08" w:rsidRDefault="003A5418">
            <w:pPr>
              <w:spacing w:line="240" w:lineRule="auto"/>
              <w:ind w:firstLineChars="0" w:firstLine="0"/>
              <w:jc w:val="center"/>
            </w:pPr>
            <w:r>
              <w:rPr>
                <w:rFonts w:hint="eastAsia"/>
              </w:rPr>
              <w:t>网关</w:t>
            </w:r>
          </w:p>
        </w:tc>
      </w:tr>
      <w:tr w:rsidR="00870A08" w14:paraId="18F96EA4" w14:textId="77777777">
        <w:trPr>
          <w:jc w:val="center"/>
        </w:trPr>
        <w:tc>
          <w:tcPr>
            <w:tcW w:w="1594" w:type="dxa"/>
            <w:vAlign w:val="center"/>
          </w:tcPr>
          <w:p w14:paraId="15094E69" w14:textId="77777777" w:rsidR="00870A08" w:rsidRDefault="003A5418">
            <w:pPr>
              <w:spacing w:line="240" w:lineRule="auto"/>
              <w:ind w:firstLineChars="0" w:firstLine="0"/>
              <w:jc w:val="center"/>
            </w:pPr>
            <w:r>
              <w:rPr>
                <w:rFonts w:hint="eastAsia"/>
              </w:rPr>
              <w:lastRenderedPageBreak/>
              <w:t>PC-1</w:t>
            </w:r>
          </w:p>
        </w:tc>
        <w:tc>
          <w:tcPr>
            <w:tcW w:w="1706" w:type="dxa"/>
            <w:vAlign w:val="center"/>
          </w:tcPr>
          <w:p w14:paraId="2111D6B5" w14:textId="77777777" w:rsidR="00870A08" w:rsidRDefault="003A5418">
            <w:pPr>
              <w:spacing w:line="240" w:lineRule="auto"/>
              <w:ind w:firstLineChars="0" w:firstLine="0"/>
              <w:jc w:val="center"/>
            </w:pPr>
            <w:r>
              <w:rPr>
                <w:rFonts w:hint="eastAsia"/>
              </w:rPr>
              <w:t>Ethernet 0/0/1</w:t>
            </w:r>
          </w:p>
        </w:tc>
        <w:tc>
          <w:tcPr>
            <w:tcW w:w="1882" w:type="dxa"/>
            <w:vAlign w:val="center"/>
          </w:tcPr>
          <w:p w14:paraId="446698F3" w14:textId="77777777" w:rsidR="00870A08" w:rsidRDefault="003A5418">
            <w:pPr>
              <w:spacing w:line="240" w:lineRule="auto"/>
              <w:ind w:firstLineChars="0" w:firstLine="0"/>
              <w:jc w:val="center"/>
            </w:pPr>
            <w:r>
              <w:rPr>
                <w:rFonts w:hint="eastAsia"/>
              </w:rPr>
              <w:t>10.1.1.1</w:t>
            </w:r>
          </w:p>
        </w:tc>
        <w:tc>
          <w:tcPr>
            <w:tcW w:w="1882" w:type="dxa"/>
            <w:vAlign w:val="center"/>
          </w:tcPr>
          <w:p w14:paraId="2F0668C9" w14:textId="77777777" w:rsidR="00870A08" w:rsidRDefault="003A5418">
            <w:pPr>
              <w:spacing w:line="240" w:lineRule="auto"/>
              <w:ind w:firstLineChars="0" w:firstLine="0"/>
              <w:jc w:val="center"/>
            </w:pPr>
            <w:r>
              <w:rPr>
                <w:rFonts w:hint="eastAsia"/>
              </w:rPr>
              <w:t>255.255.255.0</w:t>
            </w:r>
          </w:p>
        </w:tc>
        <w:tc>
          <w:tcPr>
            <w:tcW w:w="1458" w:type="dxa"/>
            <w:vAlign w:val="center"/>
          </w:tcPr>
          <w:p w14:paraId="23EEBDF0" w14:textId="77777777" w:rsidR="00870A08" w:rsidRDefault="003A5418">
            <w:pPr>
              <w:spacing w:line="240" w:lineRule="auto"/>
              <w:ind w:firstLineChars="0" w:firstLine="0"/>
              <w:jc w:val="center"/>
            </w:pPr>
            <w:r>
              <w:rPr>
                <w:rFonts w:hint="eastAsia"/>
              </w:rPr>
              <w:t>N/A</w:t>
            </w:r>
          </w:p>
        </w:tc>
      </w:tr>
      <w:tr w:rsidR="00870A08" w14:paraId="34A68B74" w14:textId="77777777">
        <w:trPr>
          <w:jc w:val="center"/>
        </w:trPr>
        <w:tc>
          <w:tcPr>
            <w:tcW w:w="1594" w:type="dxa"/>
            <w:vAlign w:val="center"/>
          </w:tcPr>
          <w:p w14:paraId="341643E0" w14:textId="77777777" w:rsidR="00870A08" w:rsidRDefault="003A5418">
            <w:pPr>
              <w:spacing w:line="240" w:lineRule="auto"/>
              <w:ind w:firstLineChars="0" w:firstLine="0"/>
              <w:jc w:val="center"/>
            </w:pPr>
            <w:r>
              <w:rPr>
                <w:rFonts w:hint="eastAsia"/>
              </w:rPr>
              <w:t>PC-2</w:t>
            </w:r>
          </w:p>
        </w:tc>
        <w:tc>
          <w:tcPr>
            <w:tcW w:w="1706" w:type="dxa"/>
            <w:vAlign w:val="center"/>
          </w:tcPr>
          <w:p w14:paraId="5536A7FD" w14:textId="77777777" w:rsidR="00870A08" w:rsidRDefault="003A5418">
            <w:pPr>
              <w:spacing w:line="240" w:lineRule="auto"/>
              <w:ind w:firstLineChars="0" w:firstLine="0"/>
              <w:jc w:val="center"/>
            </w:pPr>
            <w:r>
              <w:rPr>
                <w:rFonts w:hint="eastAsia"/>
              </w:rPr>
              <w:t>Ethernet 0/0/1</w:t>
            </w:r>
          </w:p>
        </w:tc>
        <w:tc>
          <w:tcPr>
            <w:tcW w:w="1882" w:type="dxa"/>
            <w:vAlign w:val="center"/>
          </w:tcPr>
          <w:p w14:paraId="2CD776EB" w14:textId="77777777" w:rsidR="00870A08" w:rsidRDefault="003A5418">
            <w:pPr>
              <w:spacing w:line="240" w:lineRule="auto"/>
              <w:ind w:firstLineChars="0" w:firstLine="0"/>
              <w:jc w:val="center"/>
            </w:pPr>
            <w:r>
              <w:rPr>
                <w:rFonts w:hint="eastAsia"/>
              </w:rPr>
              <w:t>10.1.1.2</w:t>
            </w:r>
          </w:p>
        </w:tc>
        <w:tc>
          <w:tcPr>
            <w:tcW w:w="1882" w:type="dxa"/>
            <w:vAlign w:val="center"/>
          </w:tcPr>
          <w:p w14:paraId="60F9DF53" w14:textId="77777777" w:rsidR="00870A08" w:rsidRDefault="003A5418">
            <w:pPr>
              <w:spacing w:line="240" w:lineRule="auto"/>
              <w:ind w:firstLineChars="0" w:firstLine="0"/>
              <w:jc w:val="center"/>
            </w:pPr>
            <w:r>
              <w:rPr>
                <w:rFonts w:hint="eastAsia"/>
              </w:rPr>
              <w:t>255.255.255.0</w:t>
            </w:r>
          </w:p>
        </w:tc>
        <w:tc>
          <w:tcPr>
            <w:tcW w:w="1458" w:type="dxa"/>
            <w:vAlign w:val="center"/>
          </w:tcPr>
          <w:p w14:paraId="6CF957B4" w14:textId="77777777" w:rsidR="00870A08" w:rsidRDefault="003A5418">
            <w:pPr>
              <w:spacing w:line="240" w:lineRule="auto"/>
              <w:ind w:firstLineChars="0" w:firstLine="0"/>
              <w:jc w:val="center"/>
            </w:pPr>
            <w:r>
              <w:rPr>
                <w:rFonts w:hint="eastAsia"/>
              </w:rPr>
              <w:t>N/A</w:t>
            </w:r>
          </w:p>
        </w:tc>
      </w:tr>
      <w:tr w:rsidR="00870A08" w14:paraId="0A9704EB" w14:textId="77777777">
        <w:trPr>
          <w:jc w:val="center"/>
        </w:trPr>
        <w:tc>
          <w:tcPr>
            <w:tcW w:w="1594" w:type="dxa"/>
            <w:vAlign w:val="center"/>
          </w:tcPr>
          <w:p w14:paraId="7440ACBE" w14:textId="77777777" w:rsidR="00870A08" w:rsidRDefault="003A5418">
            <w:pPr>
              <w:spacing w:line="240" w:lineRule="auto"/>
              <w:ind w:firstLineChars="0" w:firstLine="0"/>
              <w:jc w:val="center"/>
            </w:pPr>
            <w:r>
              <w:rPr>
                <w:rFonts w:hint="eastAsia"/>
              </w:rPr>
              <w:t>PC-3</w:t>
            </w:r>
          </w:p>
        </w:tc>
        <w:tc>
          <w:tcPr>
            <w:tcW w:w="1706" w:type="dxa"/>
            <w:vAlign w:val="center"/>
          </w:tcPr>
          <w:p w14:paraId="702FD96D" w14:textId="77777777" w:rsidR="00870A08" w:rsidRDefault="003A5418">
            <w:pPr>
              <w:spacing w:line="240" w:lineRule="auto"/>
              <w:ind w:firstLineChars="0" w:firstLine="0"/>
              <w:jc w:val="center"/>
            </w:pPr>
            <w:r>
              <w:rPr>
                <w:rFonts w:hint="eastAsia"/>
              </w:rPr>
              <w:t>Ethernet 0/0/1</w:t>
            </w:r>
          </w:p>
        </w:tc>
        <w:tc>
          <w:tcPr>
            <w:tcW w:w="1882" w:type="dxa"/>
            <w:vAlign w:val="center"/>
          </w:tcPr>
          <w:p w14:paraId="76B513B8" w14:textId="77777777" w:rsidR="00870A08" w:rsidRDefault="003A5418">
            <w:pPr>
              <w:spacing w:line="240" w:lineRule="auto"/>
              <w:ind w:firstLineChars="0" w:firstLine="0"/>
              <w:jc w:val="center"/>
            </w:pPr>
            <w:r>
              <w:rPr>
                <w:rFonts w:hint="eastAsia"/>
              </w:rPr>
              <w:t>10.1.1.3</w:t>
            </w:r>
          </w:p>
        </w:tc>
        <w:tc>
          <w:tcPr>
            <w:tcW w:w="1882" w:type="dxa"/>
            <w:vAlign w:val="center"/>
          </w:tcPr>
          <w:p w14:paraId="1BC2740E" w14:textId="77777777" w:rsidR="00870A08" w:rsidRDefault="003A5418">
            <w:pPr>
              <w:spacing w:line="240" w:lineRule="auto"/>
              <w:ind w:firstLineChars="0" w:firstLine="0"/>
              <w:jc w:val="center"/>
            </w:pPr>
            <w:r>
              <w:rPr>
                <w:rFonts w:hint="eastAsia"/>
              </w:rPr>
              <w:t>255.255.255.0</w:t>
            </w:r>
          </w:p>
        </w:tc>
        <w:tc>
          <w:tcPr>
            <w:tcW w:w="1458" w:type="dxa"/>
            <w:vAlign w:val="center"/>
          </w:tcPr>
          <w:p w14:paraId="0DEAFA75" w14:textId="77777777" w:rsidR="00870A08" w:rsidRDefault="003A5418">
            <w:pPr>
              <w:spacing w:line="240" w:lineRule="auto"/>
              <w:ind w:firstLineChars="0" w:firstLine="0"/>
              <w:jc w:val="center"/>
            </w:pPr>
            <w:r>
              <w:rPr>
                <w:rFonts w:hint="eastAsia"/>
              </w:rPr>
              <w:t>N/A</w:t>
            </w:r>
          </w:p>
        </w:tc>
      </w:tr>
      <w:tr w:rsidR="00870A08" w14:paraId="0A878312" w14:textId="77777777">
        <w:trPr>
          <w:jc w:val="center"/>
        </w:trPr>
        <w:tc>
          <w:tcPr>
            <w:tcW w:w="1594" w:type="dxa"/>
            <w:vAlign w:val="center"/>
          </w:tcPr>
          <w:p w14:paraId="5EA45781" w14:textId="77777777" w:rsidR="00870A08" w:rsidRDefault="003A5418">
            <w:pPr>
              <w:spacing w:line="240" w:lineRule="auto"/>
              <w:ind w:firstLineChars="0" w:firstLine="0"/>
              <w:jc w:val="center"/>
            </w:pPr>
            <w:r>
              <w:rPr>
                <w:rFonts w:hint="eastAsia"/>
              </w:rPr>
              <w:t>PC-4</w:t>
            </w:r>
          </w:p>
        </w:tc>
        <w:tc>
          <w:tcPr>
            <w:tcW w:w="1706" w:type="dxa"/>
            <w:vAlign w:val="center"/>
          </w:tcPr>
          <w:p w14:paraId="61BDC92D" w14:textId="77777777" w:rsidR="00870A08" w:rsidRDefault="003A5418">
            <w:pPr>
              <w:spacing w:line="240" w:lineRule="auto"/>
              <w:ind w:firstLineChars="0" w:firstLine="0"/>
              <w:jc w:val="center"/>
            </w:pPr>
            <w:r>
              <w:rPr>
                <w:rFonts w:hint="eastAsia"/>
              </w:rPr>
              <w:t>Ethernet 0/0/1</w:t>
            </w:r>
          </w:p>
        </w:tc>
        <w:tc>
          <w:tcPr>
            <w:tcW w:w="1882" w:type="dxa"/>
            <w:vAlign w:val="center"/>
          </w:tcPr>
          <w:p w14:paraId="48DBB0F8" w14:textId="77777777" w:rsidR="00870A08" w:rsidRDefault="003A5418">
            <w:pPr>
              <w:spacing w:line="240" w:lineRule="auto"/>
              <w:ind w:firstLineChars="0" w:firstLine="0"/>
              <w:jc w:val="center"/>
            </w:pPr>
            <w:r>
              <w:rPr>
                <w:rFonts w:hint="eastAsia"/>
              </w:rPr>
              <w:t>10.1.1.4</w:t>
            </w:r>
          </w:p>
        </w:tc>
        <w:tc>
          <w:tcPr>
            <w:tcW w:w="1882" w:type="dxa"/>
            <w:vAlign w:val="center"/>
          </w:tcPr>
          <w:p w14:paraId="2F20E9F8" w14:textId="77777777" w:rsidR="00870A08" w:rsidRDefault="003A5418">
            <w:pPr>
              <w:spacing w:line="240" w:lineRule="auto"/>
              <w:ind w:firstLineChars="0" w:firstLine="0"/>
              <w:jc w:val="center"/>
            </w:pPr>
            <w:r>
              <w:rPr>
                <w:rFonts w:hint="eastAsia"/>
              </w:rPr>
              <w:t>255.255.255.0</w:t>
            </w:r>
          </w:p>
        </w:tc>
        <w:tc>
          <w:tcPr>
            <w:tcW w:w="1458" w:type="dxa"/>
            <w:vAlign w:val="center"/>
          </w:tcPr>
          <w:p w14:paraId="1CBC9AB3" w14:textId="77777777" w:rsidR="00870A08" w:rsidRDefault="003A5418">
            <w:pPr>
              <w:spacing w:line="240" w:lineRule="auto"/>
              <w:ind w:firstLineChars="0" w:firstLine="0"/>
              <w:jc w:val="center"/>
            </w:pPr>
            <w:r>
              <w:rPr>
                <w:rFonts w:hint="eastAsia"/>
              </w:rPr>
              <w:t>N/A</w:t>
            </w:r>
          </w:p>
        </w:tc>
      </w:tr>
    </w:tbl>
    <w:p w14:paraId="0BBC0C4E" w14:textId="77777777" w:rsidR="00870A08" w:rsidRDefault="003A5418">
      <w:pPr>
        <w:pStyle w:val="10"/>
      </w:pPr>
      <w:r>
        <w:rPr>
          <w:rFonts w:hint="eastAsia"/>
        </w:rPr>
        <w:t>MAC</w:t>
      </w:r>
      <w:r>
        <w:rPr>
          <w:rFonts w:hint="eastAsia"/>
        </w:rPr>
        <w:t>地址表</w:t>
      </w:r>
    </w:p>
    <w:tbl>
      <w:tblPr>
        <w:tblStyle w:val="af6"/>
        <w:tblW w:w="3300" w:type="dxa"/>
        <w:jc w:val="center"/>
        <w:tblLayout w:type="fixed"/>
        <w:tblLook w:val="04A0" w:firstRow="1" w:lastRow="0" w:firstColumn="1" w:lastColumn="0" w:noHBand="0" w:noVBand="1"/>
      </w:tblPr>
      <w:tblGrid>
        <w:gridCol w:w="1594"/>
        <w:gridCol w:w="1706"/>
      </w:tblGrid>
      <w:tr w:rsidR="00870A08" w14:paraId="49A0360B" w14:textId="77777777">
        <w:trPr>
          <w:trHeight w:val="358"/>
          <w:jc w:val="center"/>
        </w:trPr>
        <w:tc>
          <w:tcPr>
            <w:tcW w:w="1594" w:type="dxa"/>
            <w:vAlign w:val="center"/>
          </w:tcPr>
          <w:p w14:paraId="4830B9BE" w14:textId="77777777" w:rsidR="00870A08" w:rsidRDefault="003A5418">
            <w:pPr>
              <w:spacing w:line="240" w:lineRule="auto"/>
              <w:ind w:firstLineChars="0" w:firstLine="0"/>
              <w:jc w:val="center"/>
            </w:pPr>
            <w:r>
              <w:rPr>
                <w:rFonts w:hint="eastAsia"/>
              </w:rPr>
              <w:t>设备</w:t>
            </w:r>
          </w:p>
        </w:tc>
        <w:tc>
          <w:tcPr>
            <w:tcW w:w="1706" w:type="dxa"/>
            <w:vAlign w:val="center"/>
          </w:tcPr>
          <w:p w14:paraId="10528AB7" w14:textId="77777777" w:rsidR="00870A08" w:rsidRDefault="003A5418">
            <w:pPr>
              <w:spacing w:line="240" w:lineRule="auto"/>
              <w:ind w:firstLineChars="0" w:firstLine="0"/>
              <w:jc w:val="center"/>
            </w:pPr>
            <w:r>
              <w:rPr>
                <w:rFonts w:hint="eastAsia"/>
              </w:rPr>
              <w:t>全局</w:t>
            </w:r>
            <w:r>
              <w:rPr>
                <w:rFonts w:hint="eastAsia"/>
              </w:rPr>
              <w:t>MAC</w:t>
            </w:r>
            <w:r>
              <w:rPr>
                <w:rFonts w:hint="eastAsia"/>
              </w:rPr>
              <w:t>地址</w:t>
            </w:r>
          </w:p>
        </w:tc>
      </w:tr>
      <w:tr w:rsidR="00870A08" w14:paraId="465F1D25" w14:textId="77777777">
        <w:trPr>
          <w:jc w:val="center"/>
        </w:trPr>
        <w:tc>
          <w:tcPr>
            <w:tcW w:w="1594" w:type="dxa"/>
            <w:vAlign w:val="center"/>
          </w:tcPr>
          <w:p w14:paraId="22461A3E" w14:textId="77777777" w:rsidR="00870A08" w:rsidRDefault="003A5418">
            <w:pPr>
              <w:spacing w:line="240" w:lineRule="auto"/>
              <w:ind w:firstLineChars="0" w:firstLine="0"/>
              <w:jc w:val="center"/>
            </w:pPr>
            <w:r>
              <w:rPr>
                <w:rFonts w:hint="eastAsia"/>
              </w:rPr>
              <w:t>S1(S3700)</w:t>
            </w:r>
          </w:p>
        </w:tc>
        <w:tc>
          <w:tcPr>
            <w:tcW w:w="1706" w:type="dxa"/>
            <w:vAlign w:val="center"/>
          </w:tcPr>
          <w:p w14:paraId="7669729E" w14:textId="77777777" w:rsidR="00870A08" w:rsidRDefault="003A5418">
            <w:pPr>
              <w:spacing w:line="240" w:lineRule="auto"/>
              <w:ind w:firstLineChars="0" w:firstLine="0"/>
              <w:jc w:val="center"/>
            </w:pPr>
            <w:r>
              <w:t>4c1f-cc73-c72d</w:t>
            </w:r>
          </w:p>
        </w:tc>
      </w:tr>
      <w:tr w:rsidR="00870A08" w14:paraId="0EBC9A82" w14:textId="77777777">
        <w:trPr>
          <w:jc w:val="center"/>
        </w:trPr>
        <w:tc>
          <w:tcPr>
            <w:tcW w:w="1594" w:type="dxa"/>
            <w:vAlign w:val="center"/>
          </w:tcPr>
          <w:p w14:paraId="49EDF71F" w14:textId="77777777" w:rsidR="00870A08" w:rsidRDefault="003A5418">
            <w:pPr>
              <w:spacing w:line="240" w:lineRule="auto"/>
              <w:ind w:firstLineChars="0" w:firstLine="0"/>
              <w:jc w:val="center"/>
            </w:pPr>
            <w:r>
              <w:rPr>
                <w:rFonts w:hint="eastAsia"/>
              </w:rPr>
              <w:t>S2(S3700)</w:t>
            </w:r>
          </w:p>
        </w:tc>
        <w:tc>
          <w:tcPr>
            <w:tcW w:w="1706" w:type="dxa"/>
            <w:vAlign w:val="center"/>
          </w:tcPr>
          <w:p w14:paraId="492E4291" w14:textId="77777777" w:rsidR="00870A08" w:rsidRDefault="003A5418">
            <w:pPr>
              <w:spacing w:line="240" w:lineRule="auto"/>
              <w:ind w:firstLineChars="0" w:firstLine="0"/>
              <w:jc w:val="center"/>
            </w:pPr>
            <w:r>
              <w:t>4c1f-ccf4-3d05</w:t>
            </w:r>
          </w:p>
        </w:tc>
      </w:tr>
      <w:tr w:rsidR="00870A08" w14:paraId="25B144B3" w14:textId="77777777">
        <w:trPr>
          <w:jc w:val="center"/>
        </w:trPr>
        <w:tc>
          <w:tcPr>
            <w:tcW w:w="1594" w:type="dxa"/>
            <w:vAlign w:val="center"/>
          </w:tcPr>
          <w:p w14:paraId="74801AEE" w14:textId="77777777" w:rsidR="00870A08" w:rsidRDefault="003A5418">
            <w:pPr>
              <w:spacing w:line="240" w:lineRule="auto"/>
              <w:ind w:firstLineChars="0" w:firstLine="0"/>
              <w:jc w:val="center"/>
            </w:pPr>
            <w:r>
              <w:rPr>
                <w:rFonts w:hint="eastAsia"/>
              </w:rPr>
              <w:t>S3(S3700)</w:t>
            </w:r>
          </w:p>
        </w:tc>
        <w:tc>
          <w:tcPr>
            <w:tcW w:w="1706" w:type="dxa"/>
            <w:vAlign w:val="center"/>
          </w:tcPr>
          <w:p w14:paraId="71961505" w14:textId="77777777" w:rsidR="00870A08" w:rsidRDefault="003A5418">
            <w:pPr>
              <w:spacing w:line="240" w:lineRule="auto"/>
              <w:ind w:firstLineChars="0" w:firstLine="0"/>
              <w:jc w:val="center"/>
            </w:pPr>
            <w:r>
              <w:t>4c1f-cca5-443e</w:t>
            </w:r>
          </w:p>
        </w:tc>
      </w:tr>
      <w:tr w:rsidR="00870A08" w14:paraId="692705F1" w14:textId="77777777">
        <w:trPr>
          <w:jc w:val="center"/>
        </w:trPr>
        <w:tc>
          <w:tcPr>
            <w:tcW w:w="1594" w:type="dxa"/>
            <w:vAlign w:val="center"/>
          </w:tcPr>
          <w:p w14:paraId="1CA53F73" w14:textId="77777777" w:rsidR="00870A08" w:rsidRDefault="003A5418">
            <w:pPr>
              <w:spacing w:line="240" w:lineRule="auto"/>
              <w:ind w:firstLineChars="0" w:firstLine="0"/>
              <w:jc w:val="center"/>
            </w:pPr>
            <w:r>
              <w:rPr>
                <w:rFonts w:hint="eastAsia"/>
              </w:rPr>
              <w:t>S4(S3700)</w:t>
            </w:r>
          </w:p>
        </w:tc>
        <w:tc>
          <w:tcPr>
            <w:tcW w:w="1706" w:type="dxa"/>
            <w:vAlign w:val="center"/>
          </w:tcPr>
          <w:p w14:paraId="0A7FF001" w14:textId="77777777" w:rsidR="00870A08" w:rsidRDefault="003A5418">
            <w:pPr>
              <w:spacing w:line="240" w:lineRule="auto"/>
              <w:ind w:firstLineChars="0" w:firstLine="0"/>
              <w:jc w:val="center"/>
            </w:pPr>
            <w:r>
              <w:t>4c1f-ccb9-8907</w:t>
            </w:r>
          </w:p>
        </w:tc>
      </w:tr>
    </w:tbl>
    <w:p w14:paraId="191BD581" w14:textId="77777777" w:rsidR="00870A08" w:rsidRDefault="003A5418">
      <w:pPr>
        <w:pStyle w:val="10"/>
      </w:pPr>
      <w:r>
        <w:rPr>
          <w:rFonts w:hint="eastAsia"/>
        </w:rPr>
        <w:t>实验步骤</w:t>
      </w:r>
    </w:p>
    <w:p w14:paraId="5BDA7F5E" w14:textId="77777777" w:rsidR="00870A08" w:rsidRDefault="003A5418">
      <w:pPr>
        <w:pStyle w:val="2"/>
        <w:numPr>
          <w:ilvl w:val="0"/>
          <w:numId w:val="20"/>
        </w:numPr>
      </w:pPr>
      <w:r>
        <w:rPr>
          <w:rFonts w:hint="eastAsia"/>
        </w:rPr>
        <w:t>基本配置</w:t>
      </w:r>
    </w:p>
    <w:p w14:paraId="68551A41" w14:textId="77777777" w:rsidR="00870A08" w:rsidRDefault="003A5418">
      <w:pPr>
        <w:pStyle w:val="12"/>
        <w:ind w:firstLineChars="202" w:firstLine="424"/>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23DD190A" w14:textId="77777777" w:rsidR="00870A08" w:rsidRDefault="003A5418">
      <w:pPr>
        <w:pStyle w:val="aff6"/>
      </w:pPr>
      <w:r>
        <w:t>PC&gt;ping 10.1.1.2</w:t>
      </w:r>
    </w:p>
    <w:p w14:paraId="74165DE9" w14:textId="77777777" w:rsidR="00870A08" w:rsidRDefault="003A5418">
      <w:pPr>
        <w:pStyle w:val="aff6"/>
      </w:pPr>
      <w:r>
        <w:t xml:space="preserve">Ping 10.1.1.2: 32 data bytes, Press </w:t>
      </w:r>
      <w:proofErr w:type="spellStart"/>
      <w:r>
        <w:t>Ctrl_C</w:t>
      </w:r>
      <w:proofErr w:type="spellEnd"/>
      <w:r>
        <w:t xml:space="preserve"> to break</w:t>
      </w:r>
    </w:p>
    <w:p w14:paraId="191DA636" w14:textId="77777777" w:rsidR="00870A08" w:rsidRDefault="003A5418">
      <w:pPr>
        <w:pStyle w:val="aff6"/>
      </w:pPr>
      <w:r>
        <w:t xml:space="preserve">From 10.1.1.2: bytes=32 seq=1 </w:t>
      </w:r>
      <w:proofErr w:type="spellStart"/>
      <w:r>
        <w:t>ttl</w:t>
      </w:r>
      <w:proofErr w:type="spellEnd"/>
      <w:r>
        <w:t xml:space="preserve">=128 time=47 </w:t>
      </w:r>
      <w:proofErr w:type="spellStart"/>
      <w:r>
        <w:t>ms</w:t>
      </w:r>
      <w:proofErr w:type="spellEnd"/>
    </w:p>
    <w:p w14:paraId="217E351E" w14:textId="77777777" w:rsidR="00870A08" w:rsidRDefault="003A5418">
      <w:pPr>
        <w:pStyle w:val="aff6"/>
      </w:pPr>
      <w:r>
        <w:t xml:space="preserve">From 10.1.1.2: bytes=32 seq=2 </w:t>
      </w:r>
      <w:proofErr w:type="spellStart"/>
      <w:r>
        <w:t>ttl</w:t>
      </w:r>
      <w:proofErr w:type="spellEnd"/>
      <w:r>
        <w:t xml:space="preserve">=128 time=32 </w:t>
      </w:r>
      <w:proofErr w:type="spellStart"/>
      <w:r>
        <w:t>ms</w:t>
      </w:r>
      <w:proofErr w:type="spellEnd"/>
    </w:p>
    <w:p w14:paraId="01C88F07" w14:textId="77777777" w:rsidR="00870A08" w:rsidRDefault="003A5418">
      <w:pPr>
        <w:pStyle w:val="aff6"/>
      </w:pPr>
      <w:r>
        <w:t xml:space="preserve">From 10.1.1.2: bytes=32 seq=3 </w:t>
      </w:r>
      <w:proofErr w:type="spellStart"/>
      <w:r>
        <w:t>ttl</w:t>
      </w:r>
      <w:proofErr w:type="spellEnd"/>
      <w:r>
        <w:t xml:space="preserve">=128 e=78 </w:t>
      </w:r>
      <w:proofErr w:type="spellStart"/>
      <w:r>
        <w:t>ms</w:t>
      </w:r>
      <w:proofErr w:type="spellEnd"/>
    </w:p>
    <w:p w14:paraId="0623ABD4" w14:textId="77777777" w:rsidR="00870A08" w:rsidRDefault="003A5418">
      <w:pPr>
        <w:pStyle w:val="aff6"/>
      </w:pPr>
      <w:r>
        <w:t xml:space="preserve">From 10.1.1.2: bytes=32 seq=4 </w:t>
      </w:r>
      <w:proofErr w:type="spellStart"/>
      <w:r>
        <w:t>ttl</w:t>
      </w:r>
      <w:proofErr w:type="spellEnd"/>
      <w:r>
        <w:t xml:space="preserve">=128 time=79 </w:t>
      </w:r>
      <w:proofErr w:type="spellStart"/>
      <w:r>
        <w:t>ms</w:t>
      </w:r>
      <w:proofErr w:type="spellEnd"/>
    </w:p>
    <w:p w14:paraId="2183A4E8" w14:textId="77777777" w:rsidR="00870A08" w:rsidRDefault="003A5418">
      <w:pPr>
        <w:pStyle w:val="aff6"/>
      </w:pPr>
      <w:r>
        <w:t xml:space="preserve">From 10.1.1.2: bytes=32 seq=5 </w:t>
      </w:r>
      <w:proofErr w:type="spellStart"/>
      <w:r>
        <w:t>ttl</w:t>
      </w:r>
      <w:proofErr w:type="spellEnd"/>
      <w:r>
        <w:t xml:space="preserve">=128 time=46 </w:t>
      </w:r>
      <w:proofErr w:type="spellStart"/>
      <w:r>
        <w:t>ms</w:t>
      </w:r>
      <w:proofErr w:type="spellEnd"/>
    </w:p>
    <w:p w14:paraId="525A2E4A" w14:textId="77777777" w:rsidR="00870A08" w:rsidRDefault="003A5418">
      <w:pPr>
        <w:pStyle w:val="aff6"/>
      </w:pPr>
      <w:r>
        <w:t>--- 10.1.1.2 ping statistics ---</w:t>
      </w:r>
    </w:p>
    <w:p w14:paraId="68AEAB8D" w14:textId="77777777" w:rsidR="00870A08" w:rsidRDefault="003A5418">
      <w:pPr>
        <w:pStyle w:val="aff6"/>
      </w:pPr>
      <w:r>
        <w:t xml:space="preserve">  5 packet(s) transmitted</w:t>
      </w:r>
    </w:p>
    <w:p w14:paraId="0FF84081" w14:textId="77777777" w:rsidR="00870A08" w:rsidRDefault="003A5418">
      <w:pPr>
        <w:pStyle w:val="aff6"/>
      </w:pPr>
      <w:r>
        <w:t xml:space="preserve">  5 packet(s) received</w:t>
      </w:r>
    </w:p>
    <w:p w14:paraId="41CF4724" w14:textId="77777777" w:rsidR="00870A08" w:rsidRDefault="003A5418">
      <w:pPr>
        <w:pStyle w:val="aff6"/>
      </w:pPr>
      <w:r>
        <w:t xml:space="preserve">  0.00% packet loss</w:t>
      </w:r>
    </w:p>
    <w:p w14:paraId="47E90559" w14:textId="77777777" w:rsidR="00870A08" w:rsidRDefault="003A5418">
      <w:pPr>
        <w:pStyle w:val="aff6"/>
      </w:pPr>
      <w:r>
        <w:t xml:space="preserve">  round-trip min/avg/max = 32/56/79 </w:t>
      </w:r>
      <w:proofErr w:type="spellStart"/>
      <w:r>
        <w:t>ms</w:t>
      </w:r>
      <w:proofErr w:type="spellEnd"/>
    </w:p>
    <w:p w14:paraId="517EF5EE" w14:textId="77777777" w:rsidR="00870A08" w:rsidRDefault="00870A08">
      <w:pPr>
        <w:pStyle w:val="aff6"/>
      </w:pPr>
    </w:p>
    <w:p w14:paraId="0EAD9A0F" w14:textId="77777777" w:rsidR="00870A08" w:rsidRDefault="003A5418">
      <w:pPr>
        <w:pStyle w:val="12"/>
        <w:ind w:left="420" w:firstLineChars="0" w:firstLine="0"/>
      </w:pPr>
      <w:r>
        <w:rPr>
          <w:rFonts w:hint="eastAsia"/>
        </w:rPr>
        <w:t>其余直连网段的连通性测试省略。</w:t>
      </w:r>
    </w:p>
    <w:p w14:paraId="34FBE8D2" w14:textId="77777777" w:rsidR="00870A08" w:rsidRDefault="003A5418">
      <w:pPr>
        <w:pStyle w:val="2"/>
        <w:rPr>
          <w:rFonts w:ascii="微软雅黑" w:hAnsi="微软雅黑"/>
        </w:rPr>
      </w:pPr>
      <w:r>
        <w:rPr>
          <w:rFonts w:ascii="微软雅黑" w:hAnsi="微软雅黑" w:hint="eastAsia"/>
        </w:rPr>
        <w:t>配置STP定时器</w:t>
      </w:r>
    </w:p>
    <w:p w14:paraId="3F1FA30C" w14:textId="77777777" w:rsidR="00870A08" w:rsidRDefault="003A5418">
      <w:pPr>
        <w:ind w:firstLineChars="0" w:firstLine="420"/>
      </w:pPr>
      <w:r>
        <w:rPr>
          <w:rFonts w:hint="eastAsia"/>
        </w:rPr>
        <w:t>在四台交换机上配置使用</w:t>
      </w:r>
      <w:r>
        <w:rPr>
          <w:rFonts w:hint="eastAsia"/>
        </w:rPr>
        <w:t>STP</w:t>
      </w:r>
      <w:r>
        <w:rPr>
          <w:rFonts w:hint="eastAsia"/>
        </w:rPr>
        <w:t>，并配置</w:t>
      </w:r>
      <w:r>
        <w:rPr>
          <w:rFonts w:hint="eastAsia"/>
        </w:rPr>
        <w:t>S1</w:t>
      </w:r>
      <w:r>
        <w:rPr>
          <w:rFonts w:hint="eastAsia"/>
        </w:rPr>
        <w:t>为该二层网络中的根交换机，</w:t>
      </w:r>
      <w:r>
        <w:rPr>
          <w:rFonts w:hint="eastAsia"/>
        </w:rPr>
        <w:t>S2</w:t>
      </w:r>
      <w:r>
        <w:rPr>
          <w:rFonts w:hint="eastAsia"/>
        </w:rPr>
        <w:t>为备份根交换机。</w:t>
      </w:r>
    </w:p>
    <w:p w14:paraId="3BBEC645" w14:textId="77777777" w:rsidR="00870A08" w:rsidRDefault="003A5418">
      <w:pPr>
        <w:pStyle w:val="aff6"/>
      </w:pPr>
      <w:r>
        <w:t>&lt;S1&gt;system-view</w:t>
      </w:r>
    </w:p>
    <w:p w14:paraId="20C926C6" w14:textId="77777777" w:rsidR="00870A08" w:rsidRDefault="003A5418">
      <w:pPr>
        <w:pStyle w:val="aff6"/>
      </w:pPr>
      <w:r>
        <w:t>[S1]</w:t>
      </w:r>
      <w:proofErr w:type="spellStart"/>
      <w:r>
        <w:t>stp</w:t>
      </w:r>
      <w:proofErr w:type="spellEnd"/>
      <w:r>
        <w:t xml:space="preserve"> enable</w:t>
      </w:r>
    </w:p>
    <w:p w14:paraId="5FE14E5F" w14:textId="77777777" w:rsidR="00870A08" w:rsidRDefault="003A5418">
      <w:pPr>
        <w:pStyle w:val="aff6"/>
      </w:pPr>
      <w:r>
        <w:t>[S1]</w:t>
      </w:r>
      <w:proofErr w:type="spellStart"/>
      <w:r>
        <w:t>stp</w:t>
      </w:r>
      <w:proofErr w:type="spellEnd"/>
      <w:r>
        <w:t xml:space="preserve"> mode </w:t>
      </w:r>
      <w:proofErr w:type="spellStart"/>
      <w:r>
        <w:t>stp</w:t>
      </w:r>
      <w:proofErr w:type="spellEnd"/>
    </w:p>
    <w:p w14:paraId="6188878C" w14:textId="77777777" w:rsidR="00870A08" w:rsidRDefault="003A5418">
      <w:pPr>
        <w:pStyle w:val="aff6"/>
      </w:pPr>
      <w:r>
        <w:t>[S1]</w:t>
      </w:r>
      <w:proofErr w:type="spellStart"/>
      <w:r>
        <w:t>stp</w:t>
      </w:r>
      <w:proofErr w:type="spellEnd"/>
      <w:r>
        <w:t xml:space="preserve"> root primary</w:t>
      </w:r>
    </w:p>
    <w:p w14:paraId="4DC4FB6C" w14:textId="77777777" w:rsidR="00870A08" w:rsidRDefault="00870A08">
      <w:pPr>
        <w:pStyle w:val="aff6"/>
      </w:pPr>
    </w:p>
    <w:p w14:paraId="18EE37DA" w14:textId="77777777" w:rsidR="00870A08" w:rsidRDefault="003A5418">
      <w:pPr>
        <w:pStyle w:val="aff6"/>
      </w:pPr>
      <w:r>
        <w:t>&lt;S2&gt;system-view</w:t>
      </w:r>
    </w:p>
    <w:p w14:paraId="05E162F7" w14:textId="77777777" w:rsidR="00870A08" w:rsidRDefault="003A5418">
      <w:pPr>
        <w:pStyle w:val="aff6"/>
      </w:pPr>
      <w:r>
        <w:t>[S2]</w:t>
      </w:r>
      <w:proofErr w:type="spellStart"/>
      <w:r>
        <w:t>stp</w:t>
      </w:r>
      <w:proofErr w:type="spellEnd"/>
      <w:r>
        <w:t xml:space="preserve"> enable</w:t>
      </w:r>
    </w:p>
    <w:p w14:paraId="329E5D1F" w14:textId="77777777" w:rsidR="00870A08" w:rsidRDefault="003A5418">
      <w:pPr>
        <w:pStyle w:val="aff6"/>
      </w:pPr>
      <w:r>
        <w:t>[S2]</w:t>
      </w:r>
      <w:proofErr w:type="spellStart"/>
      <w:r>
        <w:t>stp</w:t>
      </w:r>
      <w:proofErr w:type="spellEnd"/>
      <w:r>
        <w:t xml:space="preserve"> mode </w:t>
      </w:r>
      <w:proofErr w:type="spellStart"/>
      <w:r>
        <w:t>stp</w:t>
      </w:r>
      <w:proofErr w:type="spellEnd"/>
    </w:p>
    <w:p w14:paraId="00673B5E" w14:textId="77777777" w:rsidR="00870A08" w:rsidRDefault="003A5418">
      <w:pPr>
        <w:pStyle w:val="aff6"/>
      </w:pPr>
      <w:r>
        <w:t>[S2]</w:t>
      </w:r>
      <w:proofErr w:type="spellStart"/>
      <w:r>
        <w:t>stp</w:t>
      </w:r>
      <w:proofErr w:type="spellEnd"/>
      <w:r>
        <w:t xml:space="preserve"> root secondary</w:t>
      </w:r>
    </w:p>
    <w:p w14:paraId="135D351B" w14:textId="77777777" w:rsidR="00870A08" w:rsidRDefault="00870A08">
      <w:pPr>
        <w:pStyle w:val="aff6"/>
      </w:pPr>
    </w:p>
    <w:p w14:paraId="79CB09E0" w14:textId="77777777" w:rsidR="00870A08" w:rsidRDefault="003A5418">
      <w:pPr>
        <w:pStyle w:val="aff6"/>
      </w:pPr>
      <w:r>
        <w:t>&lt;S</w:t>
      </w:r>
      <w:r>
        <w:rPr>
          <w:rFonts w:hint="eastAsia"/>
        </w:rPr>
        <w:t>3</w:t>
      </w:r>
      <w:r>
        <w:t>&gt;system-view</w:t>
      </w:r>
    </w:p>
    <w:p w14:paraId="7D46C000" w14:textId="77777777" w:rsidR="00870A08" w:rsidRDefault="003A5418">
      <w:pPr>
        <w:pStyle w:val="aff6"/>
      </w:pPr>
      <w:r>
        <w:t>[S</w:t>
      </w:r>
      <w:r>
        <w:rPr>
          <w:rFonts w:hint="eastAsia"/>
        </w:rPr>
        <w:t>3</w:t>
      </w:r>
      <w:r>
        <w:t>]</w:t>
      </w:r>
      <w:proofErr w:type="spellStart"/>
      <w:r>
        <w:t>stp</w:t>
      </w:r>
      <w:proofErr w:type="spellEnd"/>
      <w:r>
        <w:t xml:space="preserve"> enable</w:t>
      </w:r>
    </w:p>
    <w:p w14:paraId="1E40CC7E" w14:textId="77777777" w:rsidR="00870A08" w:rsidRDefault="003A5418">
      <w:pPr>
        <w:pStyle w:val="aff6"/>
      </w:pPr>
      <w:r>
        <w:t>[S</w:t>
      </w:r>
      <w:r>
        <w:rPr>
          <w:rFonts w:hint="eastAsia"/>
        </w:rPr>
        <w:t>3</w:t>
      </w:r>
      <w:r>
        <w:t>]</w:t>
      </w:r>
      <w:proofErr w:type="spellStart"/>
      <w:r>
        <w:t>stp</w:t>
      </w:r>
      <w:proofErr w:type="spellEnd"/>
      <w:r>
        <w:t xml:space="preserve"> mode </w:t>
      </w:r>
      <w:proofErr w:type="spellStart"/>
      <w:r>
        <w:t>stp</w:t>
      </w:r>
      <w:proofErr w:type="spellEnd"/>
    </w:p>
    <w:p w14:paraId="36F1C76E" w14:textId="77777777" w:rsidR="00870A08" w:rsidRDefault="00870A08">
      <w:pPr>
        <w:pStyle w:val="aff6"/>
      </w:pPr>
    </w:p>
    <w:p w14:paraId="747C8FA3" w14:textId="77777777" w:rsidR="00870A08" w:rsidRDefault="003A5418">
      <w:pPr>
        <w:pStyle w:val="aff6"/>
      </w:pPr>
      <w:r>
        <w:t>&lt;S</w:t>
      </w:r>
      <w:r>
        <w:rPr>
          <w:rFonts w:hint="eastAsia"/>
        </w:rPr>
        <w:t>4</w:t>
      </w:r>
      <w:r>
        <w:t>&gt;system-view</w:t>
      </w:r>
    </w:p>
    <w:p w14:paraId="699F67C2" w14:textId="77777777" w:rsidR="00870A08" w:rsidRDefault="003A5418">
      <w:pPr>
        <w:pStyle w:val="aff6"/>
      </w:pPr>
      <w:r>
        <w:t>[S</w:t>
      </w:r>
      <w:r>
        <w:rPr>
          <w:rFonts w:hint="eastAsia"/>
        </w:rPr>
        <w:t>4</w:t>
      </w:r>
      <w:r>
        <w:t>]</w:t>
      </w:r>
      <w:proofErr w:type="spellStart"/>
      <w:r>
        <w:t>stp</w:t>
      </w:r>
      <w:proofErr w:type="spellEnd"/>
      <w:r>
        <w:t xml:space="preserve"> enable</w:t>
      </w:r>
    </w:p>
    <w:p w14:paraId="235C6DF2" w14:textId="77777777" w:rsidR="00870A08" w:rsidRDefault="003A5418">
      <w:pPr>
        <w:pStyle w:val="aff6"/>
      </w:pPr>
      <w:r>
        <w:t>[S</w:t>
      </w:r>
      <w:r>
        <w:rPr>
          <w:rFonts w:hint="eastAsia"/>
        </w:rPr>
        <w:t>4</w:t>
      </w:r>
      <w:r>
        <w:t>]</w:t>
      </w:r>
      <w:proofErr w:type="spellStart"/>
      <w:r>
        <w:t>stp</w:t>
      </w:r>
      <w:proofErr w:type="spellEnd"/>
      <w:r>
        <w:t xml:space="preserve"> mode </w:t>
      </w:r>
      <w:proofErr w:type="spellStart"/>
      <w:r>
        <w:t>stp</w:t>
      </w:r>
      <w:proofErr w:type="spellEnd"/>
    </w:p>
    <w:p w14:paraId="2BF2A90B" w14:textId="77777777" w:rsidR="00870A08" w:rsidRDefault="00870A08">
      <w:pPr>
        <w:pStyle w:val="aff6"/>
      </w:pPr>
    </w:p>
    <w:p w14:paraId="174BD374" w14:textId="77777777" w:rsidR="00870A08" w:rsidRDefault="003A5418">
      <w:pPr>
        <w:ind w:firstLine="420"/>
      </w:pPr>
      <w:r>
        <w:rPr>
          <w:rFonts w:hint="eastAsia"/>
        </w:rPr>
        <w:t>配置完成后，使用命令</w:t>
      </w:r>
      <w:r>
        <w:rPr>
          <w:rFonts w:hint="eastAsia"/>
          <w:b/>
        </w:rPr>
        <w:t xml:space="preserve">display </w:t>
      </w:r>
      <w:proofErr w:type="spellStart"/>
      <w:r>
        <w:rPr>
          <w:rFonts w:hint="eastAsia"/>
          <w:b/>
        </w:rPr>
        <w:t>stp</w:t>
      </w:r>
      <w:proofErr w:type="spellEnd"/>
      <w:r>
        <w:rPr>
          <w:rFonts w:hint="eastAsia"/>
        </w:rPr>
        <w:t>查看各定时器的默认值。</w:t>
      </w:r>
    </w:p>
    <w:p w14:paraId="52FBD56B" w14:textId="77777777" w:rsidR="00870A08" w:rsidRDefault="003A5418">
      <w:pPr>
        <w:pStyle w:val="aff6"/>
      </w:pPr>
      <w:bookmarkStart w:id="91" w:name="OLE_LINK40"/>
      <w:r>
        <w:t xml:space="preserve">&lt;S1&gt;display </w:t>
      </w:r>
      <w:proofErr w:type="spellStart"/>
      <w:r>
        <w:t>stp</w:t>
      </w:r>
      <w:proofErr w:type="spellEnd"/>
      <w:r>
        <w:t xml:space="preserve">       </w:t>
      </w:r>
    </w:p>
    <w:p w14:paraId="22374044" w14:textId="77777777" w:rsidR="00870A08" w:rsidRDefault="003A5418">
      <w:pPr>
        <w:pStyle w:val="aff6"/>
      </w:pPr>
      <w:r>
        <w:t xml:space="preserve">-------[CIST Global </w:t>
      </w:r>
      <w:proofErr w:type="gramStart"/>
      <w:r>
        <w:t>Info][</w:t>
      </w:r>
      <w:proofErr w:type="gramEnd"/>
      <w:r>
        <w:t>Mode STP]-------</w:t>
      </w:r>
    </w:p>
    <w:p w14:paraId="3CA934BD" w14:textId="77777777" w:rsidR="00870A08" w:rsidRDefault="003A5418">
      <w:pPr>
        <w:pStyle w:val="aff6"/>
      </w:pPr>
      <w:r>
        <w:t>CIST Bridge         :0    .4c1f-cc73-c72d</w:t>
      </w:r>
    </w:p>
    <w:p w14:paraId="42590DCD" w14:textId="77777777" w:rsidR="00870A08" w:rsidRDefault="003A5418">
      <w:pPr>
        <w:pStyle w:val="aff6"/>
      </w:pPr>
      <w:r>
        <w:rPr>
          <w:shd w:val="pct10" w:color="auto" w:fill="FFFFFF"/>
        </w:rPr>
        <w:lastRenderedPageBreak/>
        <w:t xml:space="preserve">Config Times      </w:t>
      </w:r>
      <w:proofErr w:type="gramStart"/>
      <w:r>
        <w:rPr>
          <w:shd w:val="pct10" w:color="auto" w:fill="FFFFFF"/>
        </w:rPr>
        <w:t xml:space="preserve">  :Hello</w:t>
      </w:r>
      <w:proofErr w:type="gramEnd"/>
      <w:r>
        <w:rPr>
          <w:shd w:val="pct10" w:color="auto" w:fill="FFFFFF"/>
        </w:rPr>
        <w:t xml:space="preserve"> 2s </w:t>
      </w:r>
      <w:proofErr w:type="spellStart"/>
      <w:r>
        <w:rPr>
          <w:shd w:val="pct10" w:color="auto" w:fill="FFFFFF"/>
        </w:rPr>
        <w:t>MaxAge</w:t>
      </w:r>
      <w:proofErr w:type="spellEnd"/>
      <w:r>
        <w:rPr>
          <w:shd w:val="pct10" w:color="auto" w:fill="FFFFFF"/>
        </w:rPr>
        <w:t xml:space="preserve"> 20s </w:t>
      </w:r>
      <w:proofErr w:type="spellStart"/>
      <w:r>
        <w:rPr>
          <w:shd w:val="pct10" w:color="auto" w:fill="FFFFFF"/>
        </w:rPr>
        <w:t>FwDly</w:t>
      </w:r>
      <w:proofErr w:type="spellEnd"/>
      <w:r>
        <w:rPr>
          <w:shd w:val="pct10" w:color="auto" w:fill="FFFFFF"/>
        </w:rPr>
        <w:t xml:space="preserve"> 15s </w:t>
      </w:r>
      <w:proofErr w:type="spellStart"/>
      <w:r>
        <w:rPr>
          <w:shd w:val="pct10" w:color="auto" w:fill="FFFFFF"/>
        </w:rPr>
        <w:t>MaxHop</w:t>
      </w:r>
      <w:proofErr w:type="spellEnd"/>
      <w:r>
        <w:rPr>
          <w:shd w:val="pct10" w:color="auto" w:fill="FFFFFF"/>
        </w:rPr>
        <w:t xml:space="preserve"> 20</w:t>
      </w:r>
    </w:p>
    <w:p w14:paraId="6D7354D3" w14:textId="77777777" w:rsidR="00870A08" w:rsidRDefault="003A5418">
      <w:pPr>
        <w:pStyle w:val="aff6"/>
      </w:pPr>
      <w:r>
        <w:rPr>
          <w:shd w:val="pct10" w:color="auto" w:fill="FFFFFF"/>
        </w:rPr>
        <w:t xml:space="preserve">Active Times      </w:t>
      </w:r>
      <w:proofErr w:type="gramStart"/>
      <w:r>
        <w:rPr>
          <w:shd w:val="pct10" w:color="auto" w:fill="FFFFFF"/>
        </w:rPr>
        <w:t xml:space="preserve">  :Hello</w:t>
      </w:r>
      <w:proofErr w:type="gramEnd"/>
      <w:r>
        <w:rPr>
          <w:shd w:val="pct10" w:color="auto" w:fill="FFFFFF"/>
        </w:rPr>
        <w:t xml:space="preserve"> 2s </w:t>
      </w:r>
      <w:proofErr w:type="spellStart"/>
      <w:r>
        <w:rPr>
          <w:shd w:val="pct10" w:color="auto" w:fill="FFFFFF"/>
        </w:rPr>
        <w:t>MaxAge</w:t>
      </w:r>
      <w:proofErr w:type="spellEnd"/>
      <w:r>
        <w:rPr>
          <w:shd w:val="pct10" w:color="auto" w:fill="FFFFFF"/>
        </w:rPr>
        <w:t xml:space="preserve"> 20s </w:t>
      </w:r>
      <w:proofErr w:type="spellStart"/>
      <w:r>
        <w:rPr>
          <w:shd w:val="pct10" w:color="auto" w:fill="FFFFFF"/>
        </w:rPr>
        <w:t>FwDly</w:t>
      </w:r>
      <w:proofErr w:type="spellEnd"/>
      <w:r>
        <w:rPr>
          <w:shd w:val="pct10" w:color="auto" w:fill="FFFFFF"/>
        </w:rPr>
        <w:t xml:space="preserve"> 15s </w:t>
      </w:r>
      <w:proofErr w:type="spellStart"/>
      <w:r>
        <w:rPr>
          <w:shd w:val="pct10" w:color="auto" w:fill="FFFFFF"/>
        </w:rPr>
        <w:t>MaxHop</w:t>
      </w:r>
      <w:proofErr w:type="spellEnd"/>
      <w:r>
        <w:rPr>
          <w:shd w:val="pct10" w:color="auto" w:fill="FFFFFF"/>
        </w:rPr>
        <w:t xml:space="preserve"> 20</w:t>
      </w:r>
    </w:p>
    <w:p w14:paraId="7C8A1D4E" w14:textId="77777777" w:rsidR="00870A08" w:rsidRDefault="003A5418">
      <w:pPr>
        <w:pStyle w:val="aff6"/>
      </w:pPr>
      <w:r>
        <w:t>CIST Root/ERPC      :0    .4c1f-cc73-c72d / 0</w:t>
      </w:r>
    </w:p>
    <w:p w14:paraId="599346E0" w14:textId="77777777" w:rsidR="00870A08" w:rsidRDefault="003A5418">
      <w:pPr>
        <w:pStyle w:val="aff6"/>
      </w:pPr>
      <w:r>
        <w:rPr>
          <w:rFonts w:hint="eastAsia"/>
        </w:rPr>
        <w:t>……</w:t>
      </w:r>
    </w:p>
    <w:bookmarkEnd w:id="91"/>
    <w:p w14:paraId="0212DDDD" w14:textId="77777777" w:rsidR="00870A08" w:rsidRDefault="00870A08">
      <w:pPr>
        <w:tabs>
          <w:tab w:val="left" w:pos="426"/>
        </w:tabs>
        <w:autoSpaceDE w:val="0"/>
        <w:autoSpaceDN w:val="0"/>
        <w:snapToGrid/>
        <w:ind w:firstLineChars="0" w:firstLine="0"/>
        <w:jc w:val="left"/>
        <w:rPr>
          <w:rFonts w:ascii="Courier New" w:eastAsia="宋体" w:hAnsi="Courier New" w:cs="Courier New"/>
          <w:kern w:val="0"/>
          <w:sz w:val="18"/>
          <w:szCs w:val="18"/>
        </w:rPr>
      </w:pPr>
    </w:p>
    <w:p w14:paraId="28D61CA3" w14:textId="77777777" w:rsidR="00870A08" w:rsidRDefault="003A5418">
      <w:pPr>
        <w:ind w:firstLine="420"/>
      </w:pPr>
      <w:r>
        <w:t>可以查看到</w:t>
      </w:r>
      <w:r>
        <w:rPr>
          <w:rFonts w:hint="eastAsia"/>
        </w:rPr>
        <w:t>在</w:t>
      </w:r>
      <w:r>
        <w:t>默认情况下</w:t>
      </w:r>
      <w:r>
        <w:rPr>
          <w:rFonts w:hint="eastAsia"/>
        </w:rPr>
        <w:t>，</w:t>
      </w:r>
      <w:r>
        <w:t>BPDU</w:t>
      </w:r>
      <w:r>
        <w:rPr>
          <w:rFonts w:hint="eastAsia"/>
        </w:rPr>
        <w:t>每</w:t>
      </w:r>
      <w:r>
        <w:rPr>
          <w:rFonts w:hint="eastAsia"/>
        </w:rPr>
        <w:t>2</w:t>
      </w:r>
      <w:r>
        <w:rPr>
          <w:rFonts w:hint="eastAsia"/>
        </w:rPr>
        <w:t>秒发送</w:t>
      </w:r>
      <w:r>
        <w:t>一次</w:t>
      </w:r>
      <w:r>
        <w:rPr>
          <w:rFonts w:hint="eastAsia"/>
        </w:rPr>
        <w:t>（</w:t>
      </w:r>
      <w:r>
        <w:rPr>
          <w:rFonts w:hint="eastAsia"/>
        </w:rPr>
        <w:t>hello</w:t>
      </w:r>
      <w:r>
        <w:t>），</w:t>
      </w:r>
      <w:r>
        <w:t>BPDU</w:t>
      </w:r>
      <w:r>
        <w:rPr>
          <w:rFonts w:hint="eastAsia"/>
        </w:rPr>
        <w:t>的</w:t>
      </w:r>
      <w:r>
        <w:t>最大老化时间为</w:t>
      </w:r>
      <w:r>
        <w:rPr>
          <w:rFonts w:hint="eastAsia"/>
        </w:rPr>
        <w:t>20</w:t>
      </w:r>
      <w:r>
        <w:rPr>
          <w:rFonts w:hint="eastAsia"/>
        </w:rPr>
        <w:t>秒（</w:t>
      </w:r>
      <w:proofErr w:type="spellStart"/>
      <w:r>
        <w:rPr>
          <w:rFonts w:hint="eastAsia"/>
        </w:rPr>
        <w:t>M</w:t>
      </w:r>
      <w:r>
        <w:t>axAge</w:t>
      </w:r>
      <w:proofErr w:type="spellEnd"/>
      <w:r>
        <w:t>）</w:t>
      </w:r>
      <w:r>
        <w:rPr>
          <w:rFonts w:hint="eastAsia"/>
        </w:rPr>
        <w:t>，</w:t>
      </w:r>
      <w:r>
        <w:t>转发延迟为</w:t>
      </w:r>
      <w:r>
        <w:rPr>
          <w:rFonts w:hint="eastAsia"/>
        </w:rPr>
        <w:t>15</w:t>
      </w:r>
      <w:r>
        <w:rPr>
          <w:rFonts w:hint="eastAsia"/>
        </w:rPr>
        <w:t>秒（</w:t>
      </w:r>
      <w:proofErr w:type="spellStart"/>
      <w:r>
        <w:t>FwDly</w:t>
      </w:r>
      <w:proofErr w:type="spellEnd"/>
      <w:r>
        <w:t>）</w:t>
      </w:r>
      <w:r>
        <w:rPr>
          <w:rFonts w:hint="eastAsia"/>
        </w:rPr>
        <w:t>，</w:t>
      </w:r>
      <w:r>
        <w:t>最大</w:t>
      </w:r>
      <w:proofErr w:type="gramStart"/>
      <w:r>
        <w:t>传递跳数为</w:t>
      </w:r>
      <w:proofErr w:type="gramEnd"/>
      <w:r>
        <w:rPr>
          <w:rFonts w:hint="eastAsia"/>
        </w:rPr>
        <w:t>20</w:t>
      </w:r>
      <w:r>
        <w:rPr>
          <w:rFonts w:hint="eastAsia"/>
        </w:rPr>
        <w:t>跳</w:t>
      </w:r>
      <w:r>
        <w:t>（</w:t>
      </w:r>
      <w:proofErr w:type="spellStart"/>
      <w:r>
        <w:t>MaxHop</w:t>
      </w:r>
      <w:proofErr w:type="spellEnd"/>
      <w:r>
        <w:t>）</w:t>
      </w:r>
      <w:r>
        <w:rPr>
          <w:rFonts w:hint="eastAsia"/>
        </w:rPr>
        <w:t>。</w:t>
      </w:r>
      <w:r>
        <w:t>注意，</w:t>
      </w:r>
      <w:r>
        <w:t>Config Times</w:t>
      </w:r>
      <w:r>
        <w:rPr>
          <w:rFonts w:hint="eastAsia"/>
        </w:rPr>
        <w:t>标识</w:t>
      </w:r>
      <w:r>
        <w:t>的是当前设备配置的计时器</w:t>
      </w:r>
      <w:r>
        <w:rPr>
          <w:rFonts w:hint="eastAsia"/>
        </w:rPr>
        <w:t>，</w:t>
      </w:r>
      <w:r>
        <w:t>而</w:t>
      </w:r>
      <w:r>
        <w:t>Active Times</w:t>
      </w:r>
      <w:r>
        <w:rPr>
          <w:rFonts w:hint="eastAsia"/>
        </w:rPr>
        <w:t>标识</w:t>
      </w:r>
      <w:r>
        <w:t>的是正在</w:t>
      </w:r>
      <w:r>
        <w:rPr>
          <w:rFonts w:hint="eastAsia"/>
        </w:rPr>
        <w:t>生效</w:t>
      </w:r>
      <w:r>
        <w:t>的计时器</w:t>
      </w:r>
      <w:r>
        <w:rPr>
          <w:rFonts w:hint="eastAsia"/>
        </w:rPr>
        <w:t>，一般情况下他们二者是完全相同的。</w:t>
      </w:r>
    </w:p>
    <w:p w14:paraId="39155948" w14:textId="77777777" w:rsidR="00870A08" w:rsidRDefault="003A5418">
      <w:pPr>
        <w:ind w:firstLine="420"/>
      </w:pPr>
      <w:r>
        <w:rPr>
          <w:rFonts w:hint="eastAsia"/>
        </w:rPr>
        <w:t>在</w:t>
      </w:r>
      <w:r>
        <w:rPr>
          <w:rFonts w:hint="eastAsia"/>
        </w:rPr>
        <w:t>PC-4</w:t>
      </w:r>
      <w:r>
        <w:rPr>
          <w:rFonts w:hint="eastAsia"/>
        </w:rPr>
        <w:t>使用命令</w:t>
      </w:r>
      <w:r>
        <w:rPr>
          <w:rFonts w:hint="eastAsia"/>
          <w:b/>
        </w:rPr>
        <w:t>ping -t</w:t>
      </w:r>
      <w:r>
        <w:rPr>
          <w:rFonts w:hint="eastAsia"/>
        </w:rPr>
        <w:t>持续发送</w:t>
      </w:r>
      <w:r>
        <w:rPr>
          <w:rFonts w:hint="eastAsia"/>
        </w:rPr>
        <w:t>ICMP</w:t>
      </w:r>
      <w:r>
        <w:rPr>
          <w:rFonts w:hint="eastAsia"/>
        </w:rPr>
        <w:t>报文，</w:t>
      </w:r>
      <w:r>
        <w:t>进行连通性测试。</w:t>
      </w:r>
    </w:p>
    <w:p w14:paraId="030EF541" w14:textId="77777777" w:rsidR="00870A08" w:rsidRDefault="003A5418">
      <w:pPr>
        <w:pStyle w:val="aff6"/>
      </w:pPr>
      <w:r>
        <w:t>PC&gt;ping 10.1.1.2 -t</w:t>
      </w:r>
    </w:p>
    <w:p w14:paraId="6FE366C6" w14:textId="77777777" w:rsidR="00870A08" w:rsidRDefault="003A5418">
      <w:pPr>
        <w:pStyle w:val="aff6"/>
      </w:pPr>
      <w:r>
        <w:t xml:space="preserve">Ping 10.1.1.2: 32 data bytes, Press </w:t>
      </w:r>
      <w:proofErr w:type="spellStart"/>
      <w:r>
        <w:t>Ctrl_C</w:t>
      </w:r>
      <w:proofErr w:type="spellEnd"/>
      <w:r>
        <w:t xml:space="preserve"> to break</w:t>
      </w:r>
    </w:p>
    <w:p w14:paraId="01EAA190" w14:textId="77777777" w:rsidR="00870A08" w:rsidRDefault="003A5418">
      <w:pPr>
        <w:pStyle w:val="aff6"/>
      </w:pPr>
      <w:r>
        <w:t xml:space="preserve">From 10.1.1.2: bytes=32 seq=1 </w:t>
      </w:r>
      <w:proofErr w:type="spellStart"/>
      <w:r>
        <w:t>ttl</w:t>
      </w:r>
      <w:proofErr w:type="spellEnd"/>
      <w:r>
        <w:t xml:space="preserve">=128 time=109 </w:t>
      </w:r>
      <w:proofErr w:type="spellStart"/>
      <w:r>
        <w:t>ms</w:t>
      </w:r>
      <w:proofErr w:type="spellEnd"/>
    </w:p>
    <w:p w14:paraId="2144BD73" w14:textId="77777777" w:rsidR="00870A08" w:rsidRDefault="003A5418">
      <w:pPr>
        <w:pStyle w:val="aff6"/>
      </w:pPr>
      <w:r>
        <w:t xml:space="preserve">From 10.1.1.2: bytes=32 seq=2 </w:t>
      </w:r>
      <w:proofErr w:type="spellStart"/>
      <w:r>
        <w:t>ttl</w:t>
      </w:r>
      <w:proofErr w:type="spellEnd"/>
      <w:r>
        <w:t xml:space="preserve">=128 time=109 </w:t>
      </w:r>
      <w:proofErr w:type="spellStart"/>
      <w:r>
        <w:t>ms</w:t>
      </w:r>
      <w:proofErr w:type="spellEnd"/>
    </w:p>
    <w:p w14:paraId="652497BB" w14:textId="77777777" w:rsidR="00870A08" w:rsidRDefault="003A5418">
      <w:pPr>
        <w:pStyle w:val="aff6"/>
      </w:pPr>
      <w:r>
        <w:t xml:space="preserve">From 10.1.1.2: bytes=32 seq=3 </w:t>
      </w:r>
      <w:proofErr w:type="spellStart"/>
      <w:r>
        <w:t>ttl</w:t>
      </w:r>
      <w:proofErr w:type="spellEnd"/>
      <w:r>
        <w:t xml:space="preserve">=128 time=79 </w:t>
      </w:r>
      <w:proofErr w:type="spellStart"/>
      <w:r>
        <w:t>ms</w:t>
      </w:r>
      <w:proofErr w:type="spellEnd"/>
    </w:p>
    <w:p w14:paraId="47DDBF31" w14:textId="77777777" w:rsidR="00870A08" w:rsidRDefault="003A5418">
      <w:pPr>
        <w:pStyle w:val="aff6"/>
      </w:pPr>
      <w:r>
        <w:t xml:space="preserve">From 10.1.1.2: bytes=32 seq=4 </w:t>
      </w:r>
      <w:proofErr w:type="spellStart"/>
      <w:r>
        <w:t>ttl</w:t>
      </w:r>
      <w:proofErr w:type="spellEnd"/>
      <w:r>
        <w:t xml:space="preserve">=128 time=78 </w:t>
      </w:r>
      <w:proofErr w:type="spellStart"/>
      <w:r>
        <w:t>ms</w:t>
      </w:r>
      <w:proofErr w:type="spellEnd"/>
    </w:p>
    <w:p w14:paraId="20FCA7F9" w14:textId="77777777" w:rsidR="00870A08" w:rsidRDefault="003A5418">
      <w:pPr>
        <w:pStyle w:val="aff6"/>
      </w:pPr>
      <w:r>
        <w:t xml:space="preserve">From 10.1.1.2: bytes=32 seq=5 </w:t>
      </w:r>
      <w:proofErr w:type="spellStart"/>
      <w:r>
        <w:t>ttl</w:t>
      </w:r>
      <w:proofErr w:type="spellEnd"/>
      <w:r>
        <w:t xml:space="preserve">=128 time=109 </w:t>
      </w:r>
      <w:proofErr w:type="spellStart"/>
      <w:r>
        <w:t>ms</w:t>
      </w:r>
      <w:proofErr w:type="spellEnd"/>
    </w:p>
    <w:p w14:paraId="17C4C7E3" w14:textId="77777777" w:rsidR="00870A08" w:rsidRDefault="003A5418">
      <w:pPr>
        <w:pStyle w:val="aff6"/>
      </w:pPr>
      <w:r>
        <w:rPr>
          <w:rFonts w:hint="eastAsia"/>
        </w:rPr>
        <w:t>……</w:t>
      </w:r>
    </w:p>
    <w:p w14:paraId="73350D6E" w14:textId="77777777" w:rsidR="00870A08" w:rsidRDefault="00870A08">
      <w:pPr>
        <w:ind w:firstLine="420"/>
      </w:pPr>
    </w:p>
    <w:p w14:paraId="5551171E" w14:textId="77777777" w:rsidR="00870A08" w:rsidRDefault="003A5418">
      <w:pPr>
        <w:ind w:firstLine="420"/>
      </w:pPr>
      <w:r>
        <w:rPr>
          <w:rFonts w:hint="eastAsia"/>
        </w:rPr>
        <w:t>可以观察到，此时</w:t>
      </w:r>
      <w:r>
        <w:t>网络稳定，没有出现</w:t>
      </w:r>
      <w:r>
        <w:rPr>
          <w:rFonts w:hint="eastAsia"/>
        </w:rPr>
        <w:t>任何</w:t>
      </w:r>
      <w:r>
        <w:t>丢包现象。</w:t>
      </w:r>
    </w:p>
    <w:p w14:paraId="22F0B1F1" w14:textId="77777777" w:rsidR="00870A08" w:rsidRDefault="003A5418">
      <w:pPr>
        <w:ind w:firstLine="420"/>
      </w:pPr>
      <w:r>
        <w:rPr>
          <w:rFonts w:hint="eastAsia"/>
        </w:rPr>
        <w:t>在</w:t>
      </w:r>
      <w:r>
        <w:rPr>
          <w:rFonts w:hint="eastAsia"/>
        </w:rPr>
        <w:t>S1</w:t>
      </w:r>
      <w:r>
        <w:rPr>
          <w:rFonts w:hint="eastAsia"/>
        </w:rPr>
        <w:t>上修改</w:t>
      </w:r>
      <w:r>
        <w:rPr>
          <w:rFonts w:hint="eastAsia"/>
        </w:rPr>
        <w:t>STP</w:t>
      </w:r>
      <w:r>
        <w:rPr>
          <w:rFonts w:hint="eastAsia"/>
        </w:rPr>
        <w:t>的</w:t>
      </w:r>
      <w:proofErr w:type="spellStart"/>
      <w:r>
        <w:rPr>
          <w:rFonts w:hint="eastAsia"/>
        </w:rPr>
        <w:t>Forwad</w:t>
      </w:r>
      <w:proofErr w:type="spellEnd"/>
      <w:r>
        <w:rPr>
          <w:rFonts w:hint="eastAsia"/>
        </w:rPr>
        <w:t xml:space="preserve"> Delay</w:t>
      </w:r>
      <w:r>
        <w:rPr>
          <w:rFonts w:hint="eastAsia"/>
        </w:rPr>
        <w:t>时间为</w:t>
      </w:r>
      <w:r>
        <w:rPr>
          <w:rFonts w:hint="eastAsia"/>
        </w:rPr>
        <w:t>2000</w:t>
      </w:r>
      <w:r>
        <w:rPr>
          <w:rFonts w:hint="eastAsia"/>
        </w:rPr>
        <w:t>厘秒，默认为</w:t>
      </w:r>
      <w:r>
        <w:rPr>
          <w:rFonts w:hint="eastAsia"/>
        </w:rPr>
        <w:t>1500</w:t>
      </w:r>
      <w:r>
        <w:rPr>
          <w:rFonts w:hint="eastAsia"/>
        </w:rPr>
        <w:t>厘秒。注意，只有在根交换机上进行该配置才会生效。</w:t>
      </w:r>
    </w:p>
    <w:p w14:paraId="06E72E71" w14:textId="77777777" w:rsidR="00870A08" w:rsidRDefault="003A5418">
      <w:pPr>
        <w:pStyle w:val="aff6"/>
      </w:pPr>
      <w:r>
        <w:t>&lt;S1&gt;system-view</w:t>
      </w:r>
    </w:p>
    <w:p w14:paraId="6DED47E4" w14:textId="77777777" w:rsidR="00870A08" w:rsidRDefault="003A5418">
      <w:pPr>
        <w:pStyle w:val="aff6"/>
      </w:pPr>
      <w:r>
        <w:t>[S1]</w:t>
      </w:r>
      <w:proofErr w:type="spellStart"/>
      <w:r>
        <w:t>stp</w:t>
      </w:r>
      <w:proofErr w:type="spellEnd"/>
      <w:r>
        <w:t xml:space="preserve"> timer forward-delay 2000</w:t>
      </w:r>
    </w:p>
    <w:p w14:paraId="42EBE16D" w14:textId="77777777" w:rsidR="00870A08" w:rsidRDefault="00870A08">
      <w:pPr>
        <w:pStyle w:val="aff6"/>
      </w:pPr>
    </w:p>
    <w:p w14:paraId="6E33E624" w14:textId="77777777" w:rsidR="00870A08" w:rsidRDefault="003A5418">
      <w:pPr>
        <w:ind w:firstLine="420"/>
      </w:pPr>
      <w:r>
        <w:rPr>
          <w:rFonts w:hint="eastAsia"/>
        </w:rPr>
        <w:t>配置完成</w:t>
      </w:r>
      <w:r>
        <w:t>后，</w:t>
      </w:r>
      <w:r>
        <w:rPr>
          <w:rFonts w:hint="eastAsia"/>
        </w:rPr>
        <w:t>交换机会弹出信息，提示配置已经被改变。</w:t>
      </w:r>
    </w:p>
    <w:p w14:paraId="5810E139" w14:textId="77777777" w:rsidR="00870A08" w:rsidRDefault="003A5418">
      <w:pPr>
        <w:pStyle w:val="aff6"/>
      </w:pPr>
      <w:r>
        <w:t>[S</w:t>
      </w:r>
      <w:proofErr w:type="gramStart"/>
      <w:r>
        <w:t>1]Jun</w:t>
      </w:r>
      <w:proofErr w:type="gramEnd"/>
      <w:r>
        <w:t xml:space="preserve"> 21 2013 05:57:28-08:00 S1 DS/4/DATASYNC_CFGCHANGE:OID 1.3.6.1.4.1.2011.5.25.191.3.1 </w:t>
      </w:r>
      <w:r>
        <w:rPr>
          <w:shd w:val="pct10" w:color="auto" w:fill="FFFFFF"/>
        </w:rPr>
        <w:t>configurations have been changed</w:t>
      </w:r>
      <w:r>
        <w:t>.</w:t>
      </w:r>
    </w:p>
    <w:p w14:paraId="1A9D2226" w14:textId="77777777" w:rsidR="00870A08" w:rsidRDefault="00870A08">
      <w:pPr>
        <w:pStyle w:val="aff6"/>
      </w:pPr>
    </w:p>
    <w:p w14:paraId="1933C880" w14:textId="77777777" w:rsidR="00870A08" w:rsidRDefault="003A5418">
      <w:pPr>
        <w:ind w:firstLine="420"/>
      </w:pPr>
      <w:r>
        <w:rPr>
          <w:rFonts w:hint="eastAsia"/>
        </w:rPr>
        <w:t>使用命令</w:t>
      </w:r>
      <w:r>
        <w:rPr>
          <w:rFonts w:hint="eastAsia"/>
          <w:b/>
        </w:rPr>
        <w:t xml:space="preserve">display </w:t>
      </w:r>
      <w:proofErr w:type="spellStart"/>
      <w:r>
        <w:rPr>
          <w:rFonts w:hint="eastAsia"/>
          <w:b/>
        </w:rPr>
        <w:t>stp</w:t>
      </w:r>
      <w:proofErr w:type="spellEnd"/>
      <w:r>
        <w:rPr>
          <w:rFonts w:hint="eastAsia"/>
        </w:rPr>
        <w:t>查看此时的定时器值。</w:t>
      </w:r>
    </w:p>
    <w:p w14:paraId="729F8EEB" w14:textId="77777777" w:rsidR="00870A08" w:rsidRDefault="003A5418">
      <w:pPr>
        <w:pStyle w:val="aff6"/>
      </w:pPr>
      <w:r>
        <w:t xml:space="preserve">&lt;S1&gt;display </w:t>
      </w:r>
      <w:proofErr w:type="spellStart"/>
      <w:r>
        <w:t>stp</w:t>
      </w:r>
      <w:proofErr w:type="spellEnd"/>
      <w:r>
        <w:t xml:space="preserve">       </w:t>
      </w:r>
    </w:p>
    <w:p w14:paraId="6E3AC4F4" w14:textId="77777777" w:rsidR="00870A08" w:rsidRDefault="003A5418">
      <w:pPr>
        <w:pStyle w:val="aff6"/>
      </w:pPr>
      <w:r>
        <w:t xml:space="preserve">-------[CIST Global </w:t>
      </w:r>
      <w:proofErr w:type="gramStart"/>
      <w:r>
        <w:t>Info][</w:t>
      </w:r>
      <w:proofErr w:type="gramEnd"/>
      <w:r>
        <w:t>Mode STP]-------</w:t>
      </w:r>
    </w:p>
    <w:p w14:paraId="5FA2C0F2" w14:textId="77777777" w:rsidR="00870A08" w:rsidRDefault="003A5418">
      <w:pPr>
        <w:pStyle w:val="aff6"/>
      </w:pPr>
      <w:r>
        <w:t>CIST Bridge         :0    .4c1f-cc73-c72d</w:t>
      </w:r>
    </w:p>
    <w:p w14:paraId="01D0EAF2" w14:textId="77777777" w:rsidR="00870A08" w:rsidRDefault="003A5418">
      <w:pPr>
        <w:pStyle w:val="aff6"/>
      </w:pPr>
      <w:r>
        <w:rPr>
          <w:shd w:val="pct10" w:color="auto" w:fill="FFFFFF"/>
        </w:rPr>
        <w:t xml:space="preserve">Config Times      </w:t>
      </w:r>
      <w:proofErr w:type="gramStart"/>
      <w:r>
        <w:rPr>
          <w:shd w:val="pct10" w:color="auto" w:fill="FFFFFF"/>
        </w:rPr>
        <w:t xml:space="preserve">  :Hello</w:t>
      </w:r>
      <w:proofErr w:type="gramEnd"/>
      <w:r>
        <w:rPr>
          <w:shd w:val="pct10" w:color="auto" w:fill="FFFFFF"/>
        </w:rPr>
        <w:t xml:space="preserve"> 2s </w:t>
      </w:r>
      <w:proofErr w:type="spellStart"/>
      <w:r>
        <w:rPr>
          <w:shd w:val="pct10" w:color="auto" w:fill="FFFFFF"/>
        </w:rPr>
        <w:t>MaxAge</w:t>
      </w:r>
      <w:proofErr w:type="spellEnd"/>
      <w:r>
        <w:rPr>
          <w:shd w:val="pct10" w:color="auto" w:fill="FFFFFF"/>
        </w:rPr>
        <w:t xml:space="preserve"> 20s </w:t>
      </w:r>
      <w:proofErr w:type="spellStart"/>
      <w:r>
        <w:rPr>
          <w:shd w:val="pct10" w:color="auto" w:fill="FFFFFF"/>
        </w:rPr>
        <w:t>FwDly</w:t>
      </w:r>
      <w:proofErr w:type="spellEnd"/>
      <w:r>
        <w:rPr>
          <w:shd w:val="pct10" w:color="auto" w:fill="FFFFFF"/>
        </w:rPr>
        <w:t xml:space="preserve"> </w:t>
      </w:r>
      <w:r>
        <w:rPr>
          <w:rFonts w:hint="eastAsia"/>
          <w:shd w:val="pct10" w:color="auto" w:fill="FFFFFF"/>
        </w:rPr>
        <w:t>20</w:t>
      </w:r>
      <w:r>
        <w:rPr>
          <w:shd w:val="pct10" w:color="auto" w:fill="FFFFFF"/>
        </w:rPr>
        <w:t xml:space="preserve">s </w:t>
      </w:r>
      <w:proofErr w:type="spellStart"/>
      <w:r>
        <w:rPr>
          <w:shd w:val="pct10" w:color="auto" w:fill="FFFFFF"/>
        </w:rPr>
        <w:t>MaxHop</w:t>
      </w:r>
      <w:proofErr w:type="spellEnd"/>
      <w:r>
        <w:rPr>
          <w:shd w:val="pct10" w:color="auto" w:fill="FFFFFF"/>
        </w:rPr>
        <w:t xml:space="preserve"> 20</w:t>
      </w:r>
    </w:p>
    <w:p w14:paraId="46D1F006" w14:textId="77777777" w:rsidR="00870A08" w:rsidRDefault="003A5418">
      <w:pPr>
        <w:pStyle w:val="aff6"/>
      </w:pPr>
      <w:r>
        <w:rPr>
          <w:shd w:val="pct10" w:color="auto" w:fill="FFFFFF"/>
        </w:rPr>
        <w:t xml:space="preserve">Active Times      </w:t>
      </w:r>
      <w:proofErr w:type="gramStart"/>
      <w:r>
        <w:rPr>
          <w:shd w:val="pct10" w:color="auto" w:fill="FFFFFF"/>
        </w:rPr>
        <w:t xml:space="preserve">  :Hello</w:t>
      </w:r>
      <w:proofErr w:type="gramEnd"/>
      <w:r>
        <w:rPr>
          <w:shd w:val="pct10" w:color="auto" w:fill="FFFFFF"/>
        </w:rPr>
        <w:t xml:space="preserve"> 2s </w:t>
      </w:r>
      <w:proofErr w:type="spellStart"/>
      <w:r>
        <w:rPr>
          <w:shd w:val="pct10" w:color="auto" w:fill="FFFFFF"/>
        </w:rPr>
        <w:t>MaxAge</w:t>
      </w:r>
      <w:proofErr w:type="spellEnd"/>
      <w:r>
        <w:rPr>
          <w:shd w:val="pct10" w:color="auto" w:fill="FFFFFF"/>
        </w:rPr>
        <w:t xml:space="preserve"> 20s </w:t>
      </w:r>
      <w:proofErr w:type="spellStart"/>
      <w:r>
        <w:rPr>
          <w:shd w:val="pct10" w:color="auto" w:fill="FFFFFF"/>
        </w:rPr>
        <w:t>FwDly</w:t>
      </w:r>
      <w:proofErr w:type="spellEnd"/>
      <w:r>
        <w:rPr>
          <w:shd w:val="pct10" w:color="auto" w:fill="FFFFFF"/>
        </w:rPr>
        <w:t xml:space="preserve"> </w:t>
      </w:r>
      <w:r>
        <w:rPr>
          <w:rFonts w:hint="eastAsia"/>
          <w:shd w:val="pct10" w:color="auto" w:fill="FFFFFF"/>
        </w:rPr>
        <w:t>20</w:t>
      </w:r>
      <w:r>
        <w:rPr>
          <w:shd w:val="pct10" w:color="auto" w:fill="FFFFFF"/>
        </w:rPr>
        <w:t xml:space="preserve">s </w:t>
      </w:r>
      <w:proofErr w:type="spellStart"/>
      <w:r>
        <w:rPr>
          <w:shd w:val="pct10" w:color="auto" w:fill="FFFFFF"/>
        </w:rPr>
        <w:t>MaxHop</w:t>
      </w:r>
      <w:proofErr w:type="spellEnd"/>
      <w:r>
        <w:rPr>
          <w:shd w:val="pct10" w:color="auto" w:fill="FFFFFF"/>
        </w:rPr>
        <w:t xml:space="preserve"> 20</w:t>
      </w:r>
    </w:p>
    <w:p w14:paraId="7EF1F32A" w14:textId="77777777" w:rsidR="00870A08" w:rsidRDefault="003A5418">
      <w:pPr>
        <w:pStyle w:val="aff6"/>
      </w:pPr>
      <w:r>
        <w:t>CIST Root/ERPC      :0    .4c1f-cc73-c72d / 0</w:t>
      </w:r>
    </w:p>
    <w:p w14:paraId="230A9310" w14:textId="77777777" w:rsidR="00870A08" w:rsidRDefault="003A5418">
      <w:pPr>
        <w:pStyle w:val="aff6"/>
      </w:pPr>
      <w:r>
        <w:rPr>
          <w:rFonts w:hint="eastAsia"/>
        </w:rPr>
        <w:t>……</w:t>
      </w:r>
    </w:p>
    <w:p w14:paraId="67B88994" w14:textId="77777777" w:rsidR="00870A08" w:rsidRDefault="00870A08">
      <w:pPr>
        <w:ind w:firstLineChars="0" w:firstLine="0"/>
      </w:pPr>
    </w:p>
    <w:p w14:paraId="2D82D885" w14:textId="77777777" w:rsidR="00870A08" w:rsidRDefault="003A5418">
      <w:pPr>
        <w:ind w:firstLine="420"/>
      </w:pPr>
      <w:r>
        <w:rPr>
          <w:rFonts w:hint="eastAsia"/>
        </w:rPr>
        <w:t>可以观察到，此时修改已经完成。如果</w:t>
      </w:r>
      <w:r>
        <w:rPr>
          <w:rFonts w:hint="eastAsia"/>
          <w:highlight w:val="yellow"/>
        </w:rPr>
        <w:t>在非根交换机上配置，那么“</w:t>
      </w:r>
      <w:r>
        <w:rPr>
          <w:rFonts w:hint="eastAsia"/>
          <w:highlight w:val="yellow"/>
        </w:rPr>
        <w:t>Config Times</w:t>
      </w:r>
      <w:r>
        <w:rPr>
          <w:rFonts w:hint="eastAsia"/>
          <w:highlight w:val="yellow"/>
        </w:rPr>
        <w:t>”配置值会发生改变，而“</w:t>
      </w:r>
      <w:r>
        <w:rPr>
          <w:rFonts w:hint="eastAsia"/>
          <w:highlight w:val="yellow"/>
        </w:rPr>
        <w:t>Active Timers</w:t>
      </w:r>
      <w:r>
        <w:rPr>
          <w:rFonts w:hint="eastAsia"/>
          <w:highlight w:val="yellow"/>
        </w:rPr>
        <w:t>”，实际</w:t>
      </w:r>
      <w:proofErr w:type="gramStart"/>
      <w:r>
        <w:rPr>
          <w:rFonts w:hint="eastAsia"/>
          <w:highlight w:val="yellow"/>
        </w:rPr>
        <w:t>运行值</w:t>
      </w:r>
      <w:proofErr w:type="gramEnd"/>
      <w:r>
        <w:rPr>
          <w:rFonts w:hint="eastAsia"/>
          <w:highlight w:val="yellow"/>
        </w:rPr>
        <w:t>不会改变。</w:t>
      </w:r>
    </w:p>
    <w:p w14:paraId="0FB9336C" w14:textId="77777777" w:rsidR="00870A08" w:rsidRDefault="003A5418">
      <w:pPr>
        <w:ind w:firstLine="420"/>
      </w:pPr>
      <w:r>
        <w:rPr>
          <w:rFonts w:hint="eastAsia"/>
        </w:rPr>
        <w:t>再回到</w:t>
      </w:r>
      <w:r>
        <w:rPr>
          <w:rFonts w:hint="eastAsia"/>
        </w:rPr>
        <w:t>PC-4</w:t>
      </w:r>
      <w:r>
        <w:rPr>
          <w:rFonts w:hint="eastAsia"/>
        </w:rPr>
        <w:t>上</w:t>
      </w:r>
      <w:r>
        <w:t>观察</w:t>
      </w:r>
      <w:r>
        <w:rPr>
          <w:rFonts w:hint="eastAsia"/>
        </w:rPr>
        <w:t>到</w:t>
      </w:r>
      <w:r>
        <w:rPr>
          <w:rFonts w:hint="eastAsia"/>
        </w:rPr>
        <w:t>PC-2</w:t>
      </w:r>
      <w:r>
        <w:rPr>
          <w:rFonts w:hint="eastAsia"/>
        </w:rPr>
        <w:t>的</w:t>
      </w:r>
      <w:r>
        <w:t>连通性测试结果</w:t>
      </w:r>
      <w:r>
        <w:rPr>
          <w:rFonts w:hint="eastAsia"/>
        </w:rPr>
        <w:t>。</w:t>
      </w:r>
    </w:p>
    <w:p w14:paraId="4EF66630" w14:textId="77777777" w:rsidR="00870A08" w:rsidRDefault="003A5418">
      <w:pPr>
        <w:pStyle w:val="aff6"/>
      </w:pPr>
      <w:r>
        <w:t xml:space="preserve">From 10.1.1.2: bytes=32 seq=46 </w:t>
      </w:r>
      <w:proofErr w:type="spellStart"/>
      <w:r>
        <w:t>ttl</w:t>
      </w:r>
      <w:proofErr w:type="spellEnd"/>
      <w:r>
        <w:t xml:space="preserve">=128 time=78 </w:t>
      </w:r>
      <w:proofErr w:type="spellStart"/>
      <w:r>
        <w:t>ms</w:t>
      </w:r>
      <w:proofErr w:type="spellEnd"/>
    </w:p>
    <w:p w14:paraId="5DBB22DE" w14:textId="77777777" w:rsidR="00870A08" w:rsidRDefault="003A5418">
      <w:pPr>
        <w:pStyle w:val="aff6"/>
      </w:pPr>
      <w:r>
        <w:t xml:space="preserve">From 10.1.1.2: bytes=32 seq=47 </w:t>
      </w:r>
      <w:proofErr w:type="spellStart"/>
      <w:r>
        <w:t>ttl</w:t>
      </w:r>
      <w:proofErr w:type="spellEnd"/>
      <w:r>
        <w:t xml:space="preserve">=128 time=109 </w:t>
      </w:r>
      <w:proofErr w:type="spellStart"/>
      <w:r>
        <w:t>ms</w:t>
      </w:r>
      <w:proofErr w:type="spellEnd"/>
    </w:p>
    <w:p w14:paraId="6F3579E9" w14:textId="77777777" w:rsidR="00870A08" w:rsidRDefault="003A5418">
      <w:pPr>
        <w:pStyle w:val="aff6"/>
      </w:pPr>
      <w:r>
        <w:t xml:space="preserve">From 10.1.1.2: bytes=32 seq=48 </w:t>
      </w:r>
      <w:proofErr w:type="spellStart"/>
      <w:r>
        <w:t>ttl</w:t>
      </w:r>
      <w:proofErr w:type="spellEnd"/>
      <w:r>
        <w:t xml:space="preserve">=128 time=110 </w:t>
      </w:r>
      <w:proofErr w:type="spellStart"/>
      <w:r>
        <w:t>ms</w:t>
      </w:r>
      <w:proofErr w:type="spellEnd"/>
    </w:p>
    <w:p w14:paraId="7192C29F" w14:textId="77777777" w:rsidR="00870A08" w:rsidRDefault="003A5418">
      <w:pPr>
        <w:pStyle w:val="aff6"/>
      </w:pPr>
      <w:r>
        <w:t xml:space="preserve">From 10.1.1.2: bytes=32 seq=49 </w:t>
      </w:r>
      <w:proofErr w:type="spellStart"/>
      <w:r>
        <w:t>ttl</w:t>
      </w:r>
      <w:proofErr w:type="spellEnd"/>
      <w:r>
        <w:t xml:space="preserve">=128 time=78 </w:t>
      </w:r>
      <w:proofErr w:type="spellStart"/>
      <w:r>
        <w:t>ms</w:t>
      </w:r>
      <w:proofErr w:type="spellEnd"/>
    </w:p>
    <w:p w14:paraId="26414C05" w14:textId="77777777" w:rsidR="00870A08" w:rsidRDefault="003A5418">
      <w:pPr>
        <w:pStyle w:val="aff6"/>
      </w:pPr>
      <w:r>
        <w:t>Request timeout!</w:t>
      </w:r>
    </w:p>
    <w:p w14:paraId="320E11D7" w14:textId="77777777" w:rsidR="00870A08" w:rsidRDefault="003A5418">
      <w:pPr>
        <w:pStyle w:val="aff6"/>
      </w:pPr>
      <w:r>
        <w:t>Request timeout!</w:t>
      </w:r>
    </w:p>
    <w:p w14:paraId="60CF3D85" w14:textId="77777777" w:rsidR="00870A08" w:rsidRDefault="003A5418">
      <w:pPr>
        <w:pStyle w:val="aff6"/>
      </w:pPr>
      <w:r>
        <w:t>Request timeout!</w:t>
      </w:r>
    </w:p>
    <w:p w14:paraId="0977FE0C" w14:textId="77777777" w:rsidR="00870A08" w:rsidRDefault="003A5418">
      <w:pPr>
        <w:tabs>
          <w:tab w:val="left" w:pos="426"/>
        </w:tabs>
        <w:autoSpaceDE w:val="0"/>
        <w:autoSpaceDN w:val="0"/>
        <w:snapToGrid/>
        <w:ind w:firstLineChars="0" w:firstLine="0"/>
        <w:jc w:val="left"/>
        <w:rPr>
          <w:rFonts w:ascii="Courier New" w:eastAsia="宋体" w:hAnsi="Courier New" w:cs="Courier New"/>
          <w:kern w:val="0"/>
          <w:sz w:val="18"/>
          <w:szCs w:val="18"/>
        </w:rPr>
      </w:pPr>
      <w:r>
        <w:rPr>
          <w:rFonts w:ascii="Courier New" w:eastAsia="宋体" w:hAnsi="Courier New" w:cs="Courier New" w:hint="eastAsia"/>
          <w:kern w:val="0"/>
          <w:sz w:val="18"/>
          <w:szCs w:val="18"/>
        </w:rPr>
        <w:t>……</w:t>
      </w:r>
    </w:p>
    <w:p w14:paraId="5B59C6F5" w14:textId="77777777" w:rsidR="00870A08" w:rsidRDefault="00870A08">
      <w:pPr>
        <w:tabs>
          <w:tab w:val="left" w:pos="426"/>
        </w:tabs>
        <w:autoSpaceDE w:val="0"/>
        <w:autoSpaceDN w:val="0"/>
        <w:snapToGrid/>
        <w:ind w:firstLineChars="0" w:firstLine="0"/>
        <w:jc w:val="left"/>
        <w:rPr>
          <w:rFonts w:ascii="Courier New" w:eastAsia="宋体" w:hAnsi="Courier New" w:cs="Courier New"/>
          <w:kern w:val="0"/>
          <w:sz w:val="18"/>
          <w:szCs w:val="18"/>
        </w:rPr>
      </w:pPr>
    </w:p>
    <w:p w14:paraId="1E32927A" w14:textId="77777777" w:rsidR="00870A08" w:rsidRDefault="003A5418">
      <w:pPr>
        <w:ind w:firstLine="420"/>
      </w:pPr>
      <w:r>
        <w:rPr>
          <w:rFonts w:hint="eastAsia"/>
        </w:rPr>
        <w:t>观察到</w:t>
      </w:r>
      <w:r>
        <w:t>出现大量丢包现象</w:t>
      </w:r>
      <w:r>
        <w:rPr>
          <w:rFonts w:hint="eastAsia"/>
        </w:rPr>
        <w:t>。更改</w:t>
      </w:r>
      <w:r>
        <w:rPr>
          <w:rFonts w:hint="eastAsia"/>
        </w:rPr>
        <w:t>STP</w:t>
      </w:r>
      <w:r>
        <w:rPr>
          <w:rFonts w:hint="eastAsia"/>
        </w:rPr>
        <w:t>的</w:t>
      </w:r>
      <w:r>
        <w:rPr>
          <w:rFonts w:hint="eastAsia"/>
        </w:rPr>
        <w:t>Hello Time</w:t>
      </w:r>
      <w:r>
        <w:rPr>
          <w:rFonts w:hint="eastAsia"/>
        </w:rPr>
        <w:t>时间及其他计时器也会出现相同的现象，这里不再赘述。</w:t>
      </w:r>
    </w:p>
    <w:p w14:paraId="152A1443" w14:textId="77777777" w:rsidR="00870A08" w:rsidRDefault="003A5418">
      <w:pPr>
        <w:ind w:firstLine="420"/>
      </w:pPr>
      <w:r>
        <w:rPr>
          <w:rFonts w:hint="eastAsia"/>
        </w:rPr>
        <w:t>所以不建议使用命令直接修改定时器时间，建议使用</w:t>
      </w:r>
      <w:hyperlink r:id="rId110" w:history="1">
        <w:r>
          <w:rPr>
            <w:rFonts w:hint="eastAsia"/>
            <w:b/>
          </w:rPr>
          <w:t>stp bridge-diameter</w:t>
        </w:r>
      </w:hyperlink>
      <w:r>
        <w:rPr>
          <w:rFonts w:hint="eastAsia"/>
        </w:rPr>
        <w:t>设置网络直径，交换机会根据网络直径自动计算出三个时间参数的最优值。注意，本命令需要在根交换机上配置才能生效。</w:t>
      </w:r>
    </w:p>
    <w:p w14:paraId="0A57FBD3" w14:textId="77777777" w:rsidR="00870A08" w:rsidRDefault="003A5418">
      <w:pPr>
        <w:ind w:firstLine="420"/>
      </w:pPr>
      <w:r>
        <w:rPr>
          <w:rFonts w:hint="eastAsia"/>
        </w:rPr>
        <w:t>在</w:t>
      </w:r>
      <w:r>
        <w:rPr>
          <w:rFonts w:hint="eastAsia"/>
        </w:rPr>
        <w:t>S1</w:t>
      </w:r>
      <w:r>
        <w:rPr>
          <w:rFonts w:hint="eastAsia"/>
        </w:rPr>
        <w:t>上使用命令</w:t>
      </w:r>
      <w:proofErr w:type="spellStart"/>
      <w:r>
        <w:rPr>
          <w:rFonts w:hint="eastAsia"/>
          <w:b/>
        </w:rPr>
        <w:t>stp</w:t>
      </w:r>
      <w:proofErr w:type="spellEnd"/>
      <w:r>
        <w:rPr>
          <w:rFonts w:hint="eastAsia"/>
          <w:b/>
        </w:rPr>
        <w:t xml:space="preserve"> bridge-diameter 3</w:t>
      </w:r>
      <w:r>
        <w:rPr>
          <w:rFonts w:hint="eastAsia"/>
        </w:rPr>
        <w:t>设置</w:t>
      </w:r>
      <w:r>
        <w:rPr>
          <w:rFonts w:hint="eastAsia"/>
          <w:highlight w:val="yellow"/>
        </w:rPr>
        <w:t>网络的直径为</w:t>
      </w:r>
      <w:r>
        <w:rPr>
          <w:rFonts w:hint="eastAsia"/>
          <w:highlight w:val="yellow"/>
        </w:rPr>
        <w:t>3</w:t>
      </w:r>
      <w:r>
        <w:rPr>
          <w:rFonts w:hint="eastAsia"/>
          <w:highlight w:val="yellow"/>
        </w:rPr>
        <w:t>。</w:t>
      </w:r>
    </w:p>
    <w:p w14:paraId="6C648AF1" w14:textId="77777777" w:rsidR="00870A08" w:rsidRDefault="003A5418">
      <w:pPr>
        <w:pStyle w:val="aff6"/>
      </w:pPr>
      <w:r>
        <w:lastRenderedPageBreak/>
        <w:t>&lt;S1&gt;system-view</w:t>
      </w:r>
    </w:p>
    <w:p w14:paraId="68332FB7" w14:textId="77777777" w:rsidR="00870A08" w:rsidRDefault="003A5418">
      <w:pPr>
        <w:pStyle w:val="aff6"/>
      </w:pPr>
      <w:r>
        <w:t>[S1]</w:t>
      </w:r>
      <w:proofErr w:type="spellStart"/>
      <w:r>
        <w:t>stp</w:t>
      </w:r>
      <w:proofErr w:type="spellEnd"/>
      <w:r>
        <w:t xml:space="preserve"> bridge-diameter 3</w:t>
      </w:r>
    </w:p>
    <w:p w14:paraId="0EBA7C8A" w14:textId="77777777" w:rsidR="00870A08" w:rsidRDefault="00870A08">
      <w:pPr>
        <w:tabs>
          <w:tab w:val="left" w:pos="426"/>
        </w:tabs>
        <w:autoSpaceDE w:val="0"/>
        <w:autoSpaceDN w:val="0"/>
        <w:snapToGrid/>
        <w:ind w:firstLineChars="0" w:firstLine="0"/>
        <w:jc w:val="left"/>
        <w:rPr>
          <w:rFonts w:ascii="Courier New" w:eastAsia="宋体" w:hAnsi="Courier New" w:cs="Courier New"/>
          <w:kern w:val="0"/>
          <w:sz w:val="18"/>
          <w:szCs w:val="18"/>
        </w:rPr>
      </w:pPr>
    </w:p>
    <w:p w14:paraId="234873AE" w14:textId="77777777" w:rsidR="00870A08" w:rsidRDefault="003A5418">
      <w:pPr>
        <w:ind w:firstLine="420"/>
      </w:pPr>
      <w:r>
        <w:rPr>
          <w:rFonts w:hint="eastAsia"/>
        </w:rPr>
        <w:t>配置完成后，</w:t>
      </w:r>
      <w:r>
        <w:t>观察</w:t>
      </w:r>
      <w:r>
        <w:rPr>
          <w:rFonts w:hint="eastAsia"/>
        </w:rPr>
        <w:t>STP</w:t>
      </w:r>
      <w:r>
        <w:t>计时器</w:t>
      </w:r>
      <w:r>
        <w:rPr>
          <w:rFonts w:hint="eastAsia"/>
        </w:rPr>
        <w:t>的</w:t>
      </w:r>
      <w:r>
        <w:t>改变情况。</w:t>
      </w:r>
    </w:p>
    <w:p w14:paraId="2D8AA0DF" w14:textId="77777777" w:rsidR="00870A08" w:rsidRDefault="003A5418">
      <w:pPr>
        <w:pStyle w:val="aff6"/>
      </w:pPr>
      <w:r>
        <w:t>[S</w:t>
      </w:r>
      <w:proofErr w:type="gramStart"/>
      <w:r>
        <w:t>1]display</w:t>
      </w:r>
      <w:proofErr w:type="gramEnd"/>
      <w:r>
        <w:t xml:space="preserve"> </w:t>
      </w:r>
      <w:proofErr w:type="spellStart"/>
      <w:r>
        <w:t>stp</w:t>
      </w:r>
      <w:proofErr w:type="spellEnd"/>
    </w:p>
    <w:p w14:paraId="3A4A4981" w14:textId="77777777" w:rsidR="00870A08" w:rsidRDefault="003A5418">
      <w:pPr>
        <w:pStyle w:val="aff6"/>
      </w:pPr>
      <w:r>
        <w:t xml:space="preserve">-------[CIST Global </w:t>
      </w:r>
      <w:proofErr w:type="gramStart"/>
      <w:r>
        <w:t>Info][</w:t>
      </w:r>
      <w:proofErr w:type="gramEnd"/>
      <w:r>
        <w:t>Mode STP]-------</w:t>
      </w:r>
    </w:p>
    <w:p w14:paraId="4EF2A012" w14:textId="77777777" w:rsidR="00870A08" w:rsidRDefault="003A5418">
      <w:pPr>
        <w:pStyle w:val="aff6"/>
      </w:pPr>
      <w:r>
        <w:t>CIST Bridge         :0    .4c1f-cc73-c72d</w:t>
      </w:r>
    </w:p>
    <w:p w14:paraId="4CF3B3F2" w14:textId="77777777" w:rsidR="00870A08" w:rsidRDefault="003A5418">
      <w:pPr>
        <w:pStyle w:val="aff6"/>
      </w:pPr>
      <w:r>
        <w:t xml:space="preserve">Config Times      </w:t>
      </w:r>
      <w:proofErr w:type="gramStart"/>
      <w:r>
        <w:t xml:space="preserve">  :</w:t>
      </w:r>
      <w:r>
        <w:rPr>
          <w:shd w:val="pct10" w:color="auto" w:fill="FFFFFF"/>
        </w:rPr>
        <w:t>Hello</w:t>
      </w:r>
      <w:proofErr w:type="gramEnd"/>
      <w:r>
        <w:rPr>
          <w:shd w:val="pct10" w:color="auto" w:fill="FFFFFF"/>
        </w:rPr>
        <w:t xml:space="preserve"> 2s </w:t>
      </w:r>
      <w:proofErr w:type="spellStart"/>
      <w:r>
        <w:rPr>
          <w:shd w:val="pct10" w:color="auto" w:fill="FFFFFF"/>
        </w:rPr>
        <w:t>MaxAge</w:t>
      </w:r>
      <w:proofErr w:type="spellEnd"/>
      <w:r>
        <w:rPr>
          <w:shd w:val="pct10" w:color="auto" w:fill="FFFFFF"/>
        </w:rPr>
        <w:t xml:space="preserve"> 12s </w:t>
      </w:r>
      <w:proofErr w:type="spellStart"/>
      <w:r>
        <w:rPr>
          <w:shd w:val="pct10" w:color="auto" w:fill="FFFFFF"/>
        </w:rPr>
        <w:t>FwDly</w:t>
      </w:r>
      <w:proofErr w:type="spellEnd"/>
      <w:r>
        <w:rPr>
          <w:shd w:val="pct10" w:color="auto" w:fill="FFFFFF"/>
        </w:rPr>
        <w:t xml:space="preserve"> 9s </w:t>
      </w:r>
      <w:proofErr w:type="spellStart"/>
      <w:r>
        <w:rPr>
          <w:shd w:val="pct10" w:color="auto" w:fill="FFFFFF"/>
        </w:rPr>
        <w:t>MaxHop</w:t>
      </w:r>
      <w:proofErr w:type="spellEnd"/>
      <w:r>
        <w:rPr>
          <w:shd w:val="pct10" w:color="auto" w:fill="FFFFFF"/>
        </w:rPr>
        <w:t xml:space="preserve"> 20</w:t>
      </w:r>
    </w:p>
    <w:p w14:paraId="3C4B29D9"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12s </w:t>
      </w:r>
      <w:proofErr w:type="spellStart"/>
      <w:r>
        <w:t>FwDly</w:t>
      </w:r>
      <w:proofErr w:type="spellEnd"/>
      <w:r>
        <w:t xml:space="preserve"> 9s </w:t>
      </w:r>
      <w:proofErr w:type="spellStart"/>
      <w:r>
        <w:t>MaxHop</w:t>
      </w:r>
      <w:proofErr w:type="spellEnd"/>
      <w:r>
        <w:t xml:space="preserve"> 20</w:t>
      </w:r>
    </w:p>
    <w:p w14:paraId="2A9148FE" w14:textId="77777777" w:rsidR="00870A08" w:rsidRDefault="003A5418">
      <w:pPr>
        <w:pStyle w:val="aff6"/>
      </w:pPr>
      <w:r>
        <w:rPr>
          <w:rFonts w:hint="eastAsia"/>
        </w:rPr>
        <w:t>……</w:t>
      </w:r>
    </w:p>
    <w:p w14:paraId="22AA05FA" w14:textId="77777777" w:rsidR="00870A08" w:rsidRDefault="00870A08">
      <w:pPr>
        <w:pStyle w:val="aff6"/>
      </w:pPr>
    </w:p>
    <w:p w14:paraId="6FB40928" w14:textId="77777777" w:rsidR="00870A08" w:rsidRDefault="003A5418">
      <w:pPr>
        <w:ind w:firstLine="420"/>
      </w:pPr>
      <w:r>
        <w:rPr>
          <w:rFonts w:hint="eastAsia"/>
        </w:rPr>
        <w:t>可以观察到，此时最大</w:t>
      </w:r>
      <w:r>
        <w:t>老化时间被</w:t>
      </w:r>
      <w:r>
        <w:rPr>
          <w:rFonts w:hint="eastAsia"/>
        </w:rPr>
        <w:t>自动</w:t>
      </w:r>
      <w:r>
        <w:t>修改为</w:t>
      </w:r>
      <w:r>
        <w:rPr>
          <w:rFonts w:hint="eastAsia"/>
        </w:rPr>
        <w:t>12</w:t>
      </w:r>
      <w:r>
        <w:rPr>
          <w:rFonts w:hint="eastAsia"/>
        </w:rPr>
        <w:t>秒，</w:t>
      </w:r>
      <w:r>
        <w:t>转发延迟被</w:t>
      </w:r>
      <w:r>
        <w:rPr>
          <w:rFonts w:hint="eastAsia"/>
        </w:rPr>
        <w:t>自动</w:t>
      </w:r>
      <w:r>
        <w:t>修改为</w:t>
      </w:r>
      <w:r>
        <w:rPr>
          <w:rFonts w:hint="eastAsia"/>
        </w:rPr>
        <w:t>9</w:t>
      </w:r>
      <w:r>
        <w:rPr>
          <w:rFonts w:hint="eastAsia"/>
        </w:rPr>
        <w:t>秒。</w:t>
      </w:r>
    </w:p>
    <w:p w14:paraId="68D02C5B" w14:textId="77777777" w:rsidR="00870A08" w:rsidRDefault="003A5418">
      <w:pPr>
        <w:ind w:firstLine="420"/>
      </w:pPr>
      <w:r>
        <w:rPr>
          <w:rFonts w:hint="eastAsia"/>
        </w:rPr>
        <w:t>同时</w:t>
      </w:r>
      <w:r>
        <w:t>对</w:t>
      </w:r>
      <w:r>
        <w:rPr>
          <w:rFonts w:hint="eastAsia"/>
        </w:rPr>
        <w:t>PC-4</w:t>
      </w:r>
      <w:r>
        <w:rPr>
          <w:rFonts w:hint="eastAsia"/>
        </w:rPr>
        <w:t>到</w:t>
      </w:r>
      <w:r>
        <w:rPr>
          <w:rFonts w:hint="eastAsia"/>
        </w:rPr>
        <w:t>PC</w:t>
      </w:r>
      <w:r>
        <w:t>-2</w:t>
      </w:r>
      <w:r>
        <w:rPr>
          <w:rFonts w:hint="eastAsia"/>
        </w:rPr>
        <w:t>连通性</w:t>
      </w:r>
      <w:r>
        <w:t>测试结果</w:t>
      </w:r>
      <w:r>
        <w:rPr>
          <w:rFonts w:hint="eastAsia"/>
        </w:rPr>
        <w:t>再次</w:t>
      </w:r>
      <w:r>
        <w:t>进行</w:t>
      </w:r>
      <w:r>
        <w:rPr>
          <w:rFonts w:hint="eastAsia"/>
        </w:rPr>
        <w:t>观察</w:t>
      </w:r>
      <w:r>
        <w:t>。</w:t>
      </w:r>
    </w:p>
    <w:p w14:paraId="15427D65" w14:textId="77777777" w:rsidR="00870A08" w:rsidRDefault="003A5418">
      <w:pPr>
        <w:pStyle w:val="aff6"/>
      </w:pPr>
      <w:r>
        <w:t xml:space="preserve">From 10.1.1.2: bytes=32 seq=18 </w:t>
      </w:r>
      <w:proofErr w:type="spellStart"/>
      <w:r>
        <w:t>ttl</w:t>
      </w:r>
      <w:proofErr w:type="spellEnd"/>
      <w:r>
        <w:t xml:space="preserve">=128 time=63 </w:t>
      </w:r>
      <w:proofErr w:type="spellStart"/>
      <w:r>
        <w:t>ms</w:t>
      </w:r>
      <w:proofErr w:type="spellEnd"/>
    </w:p>
    <w:p w14:paraId="32D15978" w14:textId="77777777" w:rsidR="00870A08" w:rsidRDefault="003A5418">
      <w:pPr>
        <w:pStyle w:val="aff6"/>
      </w:pPr>
      <w:r>
        <w:t xml:space="preserve">From 10.1.1.2: bytes=32 seq=19 </w:t>
      </w:r>
      <w:proofErr w:type="spellStart"/>
      <w:r>
        <w:t>ttl</w:t>
      </w:r>
      <w:proofErr w:type="spellEnd"/>
      <w:r>
        <w:t xml:space="preserve">=128 time=78 </w:t>
      </w:r>
      <w:proofErr w:type="spellStart"/>
      <w:r>
        <w:t>ms</w:t>
      </w:r>
      <w:proofErr w:type="spellEnd"/>
    </w:p>
    <w:p w14:paraId="246218E7" w14:textId="77777777" w:rsidR="00870A08" w:rsidRDefault="003A5418">
      <w:pPr>
        <w:pStyle w:val="aff6"/>
      </w:pPr>
      <w:r>
        <w:t>Request timeout!</w:t>
      </w:r>
    </w:p>
    <w:p w14:paraId="62621442" w14:textId="77777777" w:rsidR="00870A08" w:rsidRDefault="003A5418">
      <w:pPr>
        <w:pStyle w:val="aff6"/>
      </w:pPr>
      <w:r>
        <w:t>Request timeout!</w:t>
      </w:r>
    </w:p>
    <w:p w14:paraId="67B0069C" w14:textId="77777777" w:rsidR="00870A08" w:rsidRDefault="003A5418">
      <w:pPr>
        <w:pStyle w:val="aff6"/>
      </w:pPr>
      <w:r>
        <w:rPr>
          <w:rFonts w:hint="eastAsia"/>
        </w:rPr>
        <w:t>……</w:t>
      </w:r>
    </w:p>
    <w:p w14:paraId="66FA7852" w14:textId="77777777" w:rsidR="00870A08" w:rsidRDefault="003A5418">
      <w:pPr>
        <w:pStyle w:val="aff6"/>
      </w:pPr>
      <w:r>
        <w:t>Request timeout!</w:t>
      </w:r>
    </w:p>
    <w:p w14:paraId="31E6BFFA" w14:textId="77777777" w:rsidR="00870A08" w:rsidRDefault="003A5418">
      <w:pPr>
        <w:pStyle w:val="aff6"/>
      </w:pPr>
      <w:r>
        <w:t>Request timeout!</w:t>
      </w:r>
    </w:p>
    <w:p w14:paraId="7C5F99A8" w14:textId="77777777" w:rsidR="00870A08" w:rsidRDefault="003A5418">
      <w:pPr>
        <w:pStyle w:val="aff6"/>
      </w:pPr>
      <w:r>
        <w:t xml:space="preserve">From 10.1.1.2: bytes=32 seq=30 </w:t>
      </w:r>
      <w:proofErr w:type="spellStart"/>
      <w:r>
        <w:t>ttl</w:t>
      </w:r>
      <w:proofErr w:type="spellEnd"/>
      <w:r>
        <w:t xml:space="preserve">=128 time=78 </w:t>
      </w:r>
      <w:proofErr w:type="spellStart"/>
      <w:r>
        <w:t>ms</w:t>
      </w:r>
      <w:proofErr w:type="spellEnd"/>
    </w:p>
    <w:p w14:paraId="7A96B8F0" w14:textId="77777777" w:rsidR="00870A08" w:rsidRDefault="003A5418">
      <w:pPr>
        <w:pStyle w:val="aff6"/>
      </w:pPr>
      <w:r>
        <w:t xml:space="preserve">From 10.1.1.2: bytes=32 seq=31 </w:t>
      </w:r>
      <w:proofErr w:type="spellStart"/>
      <w:r>
        <w:t>ttl</w:t>
      </w:r>
      <w:proofErr w:type="spellEnd"/>
      <w:r>
        <w:t xml:space="preserve">=128 time=78 </w:t>
      </w:r>
      <w:proofErr w:type="spellStart"/>
      <w:r>
        <w:t>ms</w:t>
      </w:r>
      <w:proofErr w:type="spellEnd"/>
    </w:p>
    <w:p w14:paraId="0341D996" w14:textId="77777777" w:rsidR="00870A08" w:rsidRDefault="003A5418">
      <w:pPr>
        <w:pStyle w:val="aff6"/>
      </w:pPr>
      <w:r>
        <w:t xml:space="preserve">From 10.1.1.2: bytes=32 seq=32 </w:t>
      </w:r>
      <w:proofErr w:type="spellStart"/>
      <w:r>
        <w:t>ttl</w:t>
      </w:r>
      <w:proofErr w:type="spellEnd"/>
      <w:r>
        <w:t xml:space="preserve">=128 time=62 </w:t>
      </w:r>
      <w:proofErr w:type="spellStart"/>
      <w:r>
        <w:t>ms</w:t>
      </w:r>
      <w:proofErr w:type="spellEnd"/>
    </w:p>
    <w:p w14:paraId="1044EF7D" w14:textId="77777777" w:rsidR="00870A08" w:rsidRDefault="00870A08">
      <w:pPr>
        <w:pStyle w:val="aff6"/>
      </w:pPr>
    </w:p>
    <w:p w14:paraId="3FA45765" w14:textId="77777777" w:rsidR="00870A08" w:rsidRDefault="003A5418">
      <w:pPr>
        <w:ind w:firstLine="420"/>
      </w:pPr>
      <w:r>
        <w:rPr>
          <w:rFonts w:hint="eastAsia"/>
        </w:rPr>
        <w:t>可以观察到，此时</w:t>
      </w:r>
      <w:r>
        <w:t>网络恢复了正常</w:t>
      </w:r>
      <w:r>
        <w:rPr>
          <w:rFonts w:hint="eastAsia"/>
        </w:rPr>
        <w:t>。</w:t>
      </w:r>
    </w:p>
    <w:p w14:paraId="1EB98507" w14:textId="77777777" w:rsidR="00870A08" w:rsidRDefault="003A5418">
      <w:pPr>
        <w:pStyle w:val="2"/>
        <w:rPr>
          <w:rFonts w:ascii="微软雅黑" w:hAnsi="微软雅黑"/>
        </w:rPr>
      </w:pPr>
      <w:r>
        <w:rPr>
          <w:rFonts w:ascii="微软雅黑" w:hAnsi="微软雅黑" w:hint="eastAsia"/>
        </w:rPr>
        <w:lastRenderedPageBreak/>
        <w:t>验证Forward Delay定时器</w:t>
      </w:r>
    </w:p>
    <w:p w14:paraId="4E310E05" w14:textId="77777777" w:rsidR="00870A08" w:rsidRDefault="003A5418">
      <w:pPr>
        <w:ind w:firstLine="420"/>
      </w:pPr>
      <w:r>
        <w:rPr>
          <w:rFonts w:hint="eastAsia"/>
        </w:rPr>
        <w:t>为了验证</w:t>
      </w:r>
      <w:r>
        <w:t>forward-delay</w:t>
      </w:r>
      <w:r>
        <w:rPr>
          <w:rFonts w:hint="eastAsia"/>
        </w:rPr>
        <w:t>时间对端口状态迁移的影响，仍然</w:t>
      </w:r>
      <w:r>
        <w:t>维持</w:t>
      </w:r>
      <w:r>
        <w:rPr>
          <w:rFonts w:hint="eastAsia"/>
        </w:rPr>
        <w:t>上一步骤中</w:t>
      </w:r>
      <w:r>
        <w:t>PC-4</w:t>
      </w:r>
      <w:r>
        <w:rPr>
          <w:rFonts w:hint="eastAsia"/>
        </w:rPr>
        <w:t>到</w:t>
      </w:r>
      <w:r>
        <w:rPr>
          <w:rFonts w:hint="eastAsia"/>
        </w:rPr>
        <w:t>PC</w:t>
      </w:r>
      <w:r>
        <w:t>-2</w:t>
      </w:r>
      <w:r>
        <w:rPr>
          <w:rFonts w:hint="eastAsia"/>
        </w:rPr>
        <w:t>的</w:t>
      </w:r>
      <w:r>
        <w:t>连通性测试。</w:t>
      </w:r>
    </w:p>
    <w:p w14:paraId="4AF3C3A9" w14:textId="77777777" w:rsidR="00870A08" w:rsidRDefault="003A5418">
      <w:pPr>
        <w:ind w:firstLine="420"/>
      </w:pPr>
      <w:r>
        <w:rPr>
          <w:rFonts w:hint="eastAsia"/>
        </w:rPr>
        <w:t>在</w:t>
      </w:r>
      <w:r>
        <w:rPr>
          <w:rFonts w:hint="eastAsia"/>
        </w:rPr>
        <w:t>S1</w:t>
      </w:r>
      <w:r>
        <w:rPr>
          <w:rFonts w:hint="eastAsia"/>
        </w:rPr>
        <w:t>，</w:t>
      </w:r>
      <w:r>
        <w:rPr>
          <w:rFonts w:hint="eastAsia"/>
        </w:rPr>
        <w:t>S2</w:t>
      </w:r>
      <w:r>
        <w:rPr>
          <w:rFonts w:hint="eastAsia"/>
        </w:rPr>
        <w:t>，</w:t>
      </w:r>
      <w:r>
        <w:rPr>
          <w:rFonts w:hint="eastAsia"/>
        </w:rPr>
        <w:t>S3</w:t>
      </w:r>
      <w:r>
        <w:rPr>
          <w:rFonts w:hint="eastAsia"/>
        </w:rPr>
        <w:t>，</w:t>
      </w:r>
      <w:r>
        <w:rPr>
          <w:rFonts w:hint="eastAsia"/>
        </w:rPr>
        <w:t>S4</w:t>
      </w:r>
      <w:r>
        <w:rPr>
          <w:rFonts w:hint="eastAsia"/>
        </w:rPr>
        <w:t>上查看</w:t>
      </w:r>
      <w:r>
        <w:rPr>
          <w:rFonts w:hint="eastAsia"/>
        </w:rPr>
        <w:t>STP</w:t>
      </w:r>
      <w:r>
        <w:rPr>
          <w:rFonts w:hint="eastAsia"/>
        </w:rPr>
        <w:t>下的各个端口的状态。</w:t>
      </w:r>
    </w:p>
    <w:p w14:paraId="04A60F2D" w14:textId="77777777" w:rsidR="00870A08" w:rsidRDefault="003A5418">
      <w:pPr>
        <w:pStyle w:val="aff6"/>
      </w:pPr>
      <w:r>
        <w:t xml:space="preserve">&lt;S1&gt;display </w:t>
      </w:r>
      <w:proofErr w:type="spellStart"/>
      <w:r>
        <w:t>stp</w:t>
      </w:r>
      <w:proofErr w:type="spellEnd"/>
      <w:r>
        <w:t xml:space="preserve"> brief </w:t>
      </w:r>
    </w:p>
    <w:p w14:paraId="71A0F096" w14:textId="77777777" w:rsidR="00870A08" w:rsidRDefault="003A5418">
      <w:pPr>
        <w:pStyle w:val="aff6"/>
      </w:pPr>
      <w:r>
        <w:t xml:space="preserve"> </w:t>
      </w:r>
      <w:proofErr w:type="gramStart"/>
      <w:r>
        <w:t>MSTID  Port</w:t>
      </w:r>
      <w:proofErr w:type="gramEnd"/>
      <w:r>
        <w:t xml:space="preserve">                         Role  STP State     Protection</w:t>
      </w:r>
    </w:p>
    <w:p w14:paraId="463A9005" w14:textId="77777777" w:rsidR="00870A08" w:rsidRDefault="003A5418">
      <w:pPr>
        <w:pStyle w:val="aff6"/>
      </w:pPr>
      <w:r>
        <w:t xml:space="preserve">   0    Ethernet0/0/1               </w:t>
      </w:r>
      <w:proofErr w:type="gramStart"/>
      <w:r>
        <w:rPr>
          <w:shd w:val="pct10" w:color="auto" w:fill="FFFFFF"/>
        </w:rPr>
        <w:t>DESI</w:t>
      </w:r>
      <w:r>
        <w:t xml:space="preserve">  </w:t>
      </w:r>
      <w:r>
        <w:rPr>
          <w:shd w:val="pct10" w:color="auto" w:fill="FFFFFF"/>
        </w:rPr>
        <w:t>FORWARDING</w:t>
      </w:r>
      <w:proofErr w:type="gramEnd"/>
      <w:r>
        <w:t xml:space="preserve">      NONE</w:t>
      </w:r>
    </w:p>
    <w:p w14:paraId="4FB3EE73" w14:textId="77777777" w:rsidR="00870A08" w:rsidRDefault="003A5418">
      <w:pPr>
        <w:pStyle w:val="aff6"/>
      </w:pPr>
      <w:r>
        <w:t xml:space="preserve">   0    Ethernet0/0/4               </w:t>
      </w:r>
      <w:proofErr w:type="gramStart"/>
      <w:r>
        <w:rPr>
          <w:shd w:val="pct10" w:color="auto" w:fill="FFFFFF"/>
        </w:rPr>
        <w:t>DESI</w:t>
      </w:r>
      <w:r>
        <w:t xml:space="preserve">  </w:t>
      </w:r>
      <w:r>
        <w:rPr>
          <w:shd w:val="pct10" w:color="auto" w:fill="FFFFFF"/>
        </w:rPr>
        <w:t>FORWARDING</w:t>
      </w:r>
      <w:proofErr w:type="gramEnd"/>
      <w:r>
        <w:t xml:space="preserve">      NONE</w:t>
      </w:r>
    </w:p>
    <w:p w14:paraId="44CF9B6D" w14:textId="77777777" w:rsidR="00870A08" w:rsidRDefault="003A5418">
      <w:pPr>
        <w:pStyle w:val="aff6"/>
      </w:pPr>
      <w:r>
        <w:t xml:space="preserve">   0    Ethernet0/0/10              </w:t>
      </w:r>
      <w:proofErr w:type="gramStart"/>
      <w:r>
        <w:rPr>
          <w:shd w:val="pct10" w:color="auto" w:fill="FFFFFF"/>
        </w:rPr>
        <w:t>DESI</w:t>
      </w:r>
      <w:r>
        <w:t xml:space="preserve">  </w:t>
      </w:r>
      <w:r>
        <w:rPr>
          <w:shd w:val="pct10" w:color="auto" w:fill="FFFFFF"/>
        </w:rPr>
        <w:t>FORWARDING</w:t>
      </w:r>
      <w:proofErr w:type="gramEnd"/>
      <w:r>
        <w:t xml:space="preserve">      NONE</w:t>
      </w:r>
    </w:p>
    <w:p w14:paraId="6B8A82C8" w14:textId="77777777" w:rsidR="00870A08" w:rsidRDefault="00870A08">
      <w:pPr>
        <w:ind w:firstLine="420"/>
      </w:pPr>
    </w:p>
    <w:p w14:paraId="3BC818DC" w14:textId="77777777" w:rsidR="00870A08" w:rsidRDefault="003A5418">
      <w:pPr>
        <w:ind w:firstLine="420"/>
      </w:pPr>
      <w:r>
        <w:rPr>
          <w:rFonts w:hint="eastAsia"/>
        </w:rPr>
        <w:t>可以观察到，由于</w:t>
      </w:r>
      <w:r>
        <w:rPr>
          <w:rFonts w:hint="eastAsia"/>
        </w:rPr>
        <w:t>S1</w:t>
      </w:r>
      <w:r>
        <w:rPr>
          <w:rFonts w:hint="eastAsia"/>
        </w:rPr>
        <w:t>是根</w:t>
      </w:r>
      <w:r>
        <w:t>交换机，</w:t>
      </w:r>
      <w:r>
        <w:rPr>
          <w:rFonts w:hint="eastAsia"/>
        </w:rPr>
        <w:t>所以</w:t>
      </w:r>
      <w:r>
        <w:rPr>
          <w:rFonts w:hint="eastAsia"/>
        </w:rPr>
        <w:t>S1</w:t>
      </w:r>
      <w:r>
        <w:rPr>
          <w:rFonts w:hint="eastAsia"/>
        </w:rPr>
        <w:t>的</w:t>
      </w:r>
      <w:r>
        <w:t>所有端口都是</w:t>
      </w:r>
      <w:r>
        <w:rPr>
          <w:rFonts w:hint="eastAsia"/>
        </w:rPr>
        <w:t>DP</w:t>
      </w:r>
      <w:r>
        <w:rPr>
          <w:rFonts w:hint="eastAsia"/>
        </w:rPr>
        <w:t>端口</w:t>
      </w:r>
      <w:r>
        <w:t>即指定端口，所处状态都是转发状态。</w:t>
      </w:r>
    </w:p>
    <w:p w14:paraId="066E8079" w14:textId="77777777" w:rsidR="00870A08" w:rsidRDefault="003A5418">
      <w:pPr>
        <w:ind w:firstLine="420"/>
      </w:pPr>
      <w:r>
        <w:rPr>
          <w:rFonts w:hint="eastAsia"/>
        </w:rPr>
        <w:t>同理</w:t>
      </w:r>
      <w:r>
        <w:t>观察其他交换机</w:t>
      </w:r>
      <w:r>
        <w:rPr>
          <w:rFonts w:hint="eastAsia"/>
        </w:rPr>
        <w:t>的</w:t>
      </w:r>
      <w:r>
        <w:rPr>
          <w:rFonts w:hint="eastAsia"/>
        </w:rPr>
        <w:t>STP</w:t>
      </w:r>
      <w:r>
        <w:t>接口状态</w:t>
      </w:r>
      <w:r>
        <w:rPr>
          <w:rFonts w:hint="eastAsia"/>
        </w:rPr>
        <w:t>。</w:t>
      </w:r>
    </w:p>
    <w:p w14:paraId="58435F8C" w14:textId="77777777" w:rsidR="00870A08" w:rsidRDefault="003A5418">
      <w:pPr>
        <w:pStyle w:val="aff6"/>
      </w:pPr>
      <w:r>
        <w:t xml:space="preserve">&lt;S2&gt;display </w:t>
      </w:r>
      <w:proofErr w:type="spellStart"/>
      <w:r>
        <w:t>stp</w:t>
      </w:r>
      <w:proofErr w:type="spellEnd"/>
      <w:r>
        <w:t xml:space="preserve"> brief </w:t>
      </w:r>
    </w:p>
    <w:p w14:paraId="2BB5638A" w14:textId="77777777" w:rsidR="00870A08" w:rsidRDefault="003A5418">
      <w:pPr>
        <w:pStyle w:val="aff6"/>
      </w:pPr>
      <w:r>
        <w:t xml:space="preserve"> </w:t>
      </w:r>
      <w:proofErr w:type="gramStart"/>
      <w:r>
        <w:t>MSTID  Port</w:t>
      </w:r>
      <w:proofErr w:type="gramEnd"/>
      <w:r>
        <w:t xml:space="preserve">                         Role  STP State     Protection</w:t>
      </w:r>
    </w:p>
    <w:p w14:paraId="68B86B43" w14:textId="77777777" w:rsidR="00870A08" w:rsidRDefault="003A5418">
      <w:pPr>
        <w:pStyle w:val="aff6"/>
      </w:pPr>
      <w:r>
        <w:t xml:space="preserve">   0    Ethernet0/0/1               </w:t>
      </w:r>
      <w:proofErr w:type="gramStart"/>
      <w:r>
        <w:t>ROOT  FORWARDING</w:t>
      </w:r>
      <w:proofErr w:type="gramEnd"/>
      <w:r>
        <w:t xml:space="preserve">      NONE</w:t>
      </w:r>
    </w:p>
    <w:p w14:paraId="05F7EA25" w14:textId="77777777" w:rsidR="00870A08" w:rsidRDefault="003A5418">
      <w:pPr>
        <w:pStyle w:val="aff6"/>
      </w:pPr>
      <w:r>
        <w:t xml:space="preserve">   0    Ethernet0/0/2               </w:t>
      </w:r>
      <w:proofErr w:type="gramStart"/>
      <w:r>
        <w:t>DESI  FORWARDING</w:t>
      </w:r>
      <w:proofErr w:type="gramEnd"/>
      <w:r>
        <w:t xml:space="preserve">      NONE</w:t>
      </w:r>
    </w:p>
    <w:p w14:paraId="12DE4A23" w14:textId="77777777" w:rsidR="00870A08" w:rsidRDefault="003A5418">
      <w:pPr>
        <w:pStyle w:val="aff6"/>
      </w:pPr>
      <w:r>
        <w:t xml:space="preserve">   0    Ethernet0/0/10              </w:t>
      </w:r>
      <w:proofErr w:type="gramStart"/>
      <w:r>
        <w:t>DESI  FORWARDING</w:t>
      </w:r>
      <w:proofErr w:type="gramEnd"/>
      <w:r>
        <w:t xml:space="preserve">      NONE</w:t>
      </w:r>
    </w:p>
    <w:p w14:paraId="74CED922" w14:textId="77777777" w:rsidR="00870A08" w:rsidRDefault="00870A08">
      <w:pPr>
        <w:pStyle w:val="aff6"/>
      </w:pPr>
    </w:p>
    <w:p w14:paraId="3E6CE4F0" w14:textId="77777777" w:rsidR="00870A08" w:rsidRDefault="003A5418">
      <w:pPr>
        <w:pStyle w:val="aff6"/>
      </w:pPr>
      <w:r>
        <w:t xml:space="preserve">&lt;S3&gt;display </w:t>
      </w:r>
      <w:proofErr w:type="spellStart"/>
      <w:r>
        <w:t>stp</w:t>
      </w:r>
      <w:proofErr w:type="spellEnd"/>
      <w:r>
        <w:t xml:space="preserve"> brief</w:t>
      </w:r>
    </w:p>
    <w:p w14:paraId="7297A121" w14:textId="77777777" w:rsidR="00870A08" w:rsidRDefault="003A5418">
      <w:pPr>
        <w:pStyle w:val="aff6"/>
      </w:pPr>
      <w:r>
        <w:t xml:space="preserve"> </w:t>
      </w:r>
      <w:proofErr w:type="gramStart"/>
      <w:r>
        <w:t>MSTID  Port</w:t>
      </w:r>
      <w:proofErr w:type="gramEnd"/>
      <w:r>
        <w:t xml:space="preserve">                         Role  STP State     Protection</w:t>
      </w:r>
    </w:p>
    <w:p w14:paraId="3E0D55F1" w14:textId="77777777" w:rsidR="00870A08" w:rsidRDefault="003A5418">
      <w:pPr>
        <w:pStyle w:val="aff6"/>
      </w:pPr>
      <w:r>
        <w:t xml:space="preserve">   0    Ethernet0/0/3               </w:t>
      </w:r>
      <w:proofErr w:type="gramStart"/>
      <w:r>
        <w:t>DESI  FORWARDING</w:t>
      </w:r>
      <w:proofErr w:type="gramEnd"/>
      <w:r>
        <w:t xml:space="preserve">      NONE</w:t>
      </w:r>
    </w:p>
    <w:p w14:paraId="20A6C835" w14:textId="77777777" w:rsidR="00870A08" w:rsidRDefault="003A5418">
      <w:pPr>
        <w:pStyle w:val="aff6"/>
      </w:pPr>
      <w:r>
        <w:t xml:space="preserve">   0    Ethernet0/0/4               </w:t>
      </w:r>
      <w:proofErr w:type="gramStart"/>
      <w:r>
        <w:t>ROOT  FORWARDING</w:t>
      </w:r>
      <w:proofErr w:type="gramEnd"/>
      <w:r>
        <w:t xml:space="preserve">      NONE</w:t>
      </w:r>
    </w:p>
    <w:p w14:paraId="395B61EF" w14:textId="77777777" w:rsidR="00870A08" w:rsidRDefault="003A5418">
      <w:pPr>
        <w:pStyle w:val="aff6"/>
      </w:pPr>
      <w:r>
        <w:t xml:space="preserve">   0    Ethernet0/0/10              </w:t>
      </w:r>
      <w:proofErr w:type="gramStart"/>
      <w:r>
        <w:t>DESI  FORWARDING</w:t>
      </w:r>
      <w:proofErr w:type="gramEnd"/>
      <w:r>
        <w:t xml:space="preserve">      NONE</w:t>
      </w:r>
    </w:p>
    <w:p w14:paraId="01C8EF03" w14:textId="77777777" w:rsidR="00870A08" w:rsidRDefault="00870A08">
      <w:pPr>
        <w:pStyle w:val="aff6"/>
      </w:pPr>
    </w:p>
    <w:p w14:paraId="1485E9C2" w14:textId="77777777" w:rsidR="00870A08" w:rsidRDefault="003A5418">
      <w:pPr>
        <w:pStyle w:val="aff6"/>
      </w:pPr>
      <w:r>
        <w:t xml:space="preserve">&lt;S4&gt;display </w:t>
      </w:r>
      <w:proofErr w:type="spellStart"/>
      <w:r>
        <w:t>stp</w:t>
      </w:r>
      <w:proofErr w:type="spellEnd"/>
      <w:r>
        <w:t xml:space="preserve"> brief </w:t>
      </w:r>
    </w:p>
    <w:p w14:paraId="70657CA3" w14:textId="77777777" w:rsidR="00870A08" w:rsidRDefault="003A5418">
      <w:pPr>
        <w:pStyle w:val="aff6"/>
      </w:pPr>
      <w:r>
        <w:t xml:space="preserve"> </w:t>
      </w:r>
      <w:proofErr w:type="gramStart"/>
      <w:r>
        <w:t>MSTID  Port</w:t>
      </w:r>
      <w:proofErr w:type="gramEnd"/>
      <w:r>
        <w:t xml:space="preserve">                        Role  STP State     Protection</w:t>
      </w:r>
    </w:p>
    <w:p w14:paraId="006B5CCC" w14:textId="77777777" w:rsidR="00870A08" w:rsidRDefault="003A5418">
      <w:pPr>
        <w:pStyle w:val="aff6"/>
      </w:pPr>
      <w:r>
        <w:lastRenderedPageBreak/>
        <w:t xml:space="preserve">   0    Ethernet0/0/2               </w:t>
      </w:r>
      <w:proofErr w:type="gramStart"/>
      <w:r>
        <w:t>ROOT  FORWARDING</w:t>
      </w:r>
      <w:proofErr w:type="gramEnd"/>
      <w:r>
        <w:t xml:space="preserve">      NONE</w:t>
      </w:r>
    </w:p>
    <w:p w14:paraId="31D3C106" w14:textId="77777777" w:rsidR="00870A08" w:rsidRDefault="003A5418">
      <w:pPr>
        <w:pStyle w:val="aff6"/>
      </w:pPr>
      <w:r>
        <w:t xml:space="preserve">   0    </w:t>
      </w:r>
      <w:r>
        <w:rPr>
          <w:shd w:val="pct10" w:color="auto" w:fill="FFFFFF"/>
        </w:rPr>
        <w:t>Ethernet0/0/3</w:t>
      </w:r>
      <w:r>
        <w:t xml:space="preserve">               </w:t>
      </w:r>
      <w:proofErr w:type="gramStart"/>
      <w:r>
        <w:rPr>
          <w:shd w:val="pct10" w:color="auto" w:fill="FFFFFF"/>
        </w:rPr>
        <w:t>ALTE</w:t>
      </w:r>
      <w:r>
        <w:t xml:space="preserve">  </w:t>
      </w:r>
      <w:r>
        <w:rPr>
          <w:shd w:val="pct10" w:color="auto" w:fill="FFFFFF"/>
        </w:rPr>
        <w:t>DISCARDING</w:t>
      </w:r>
      <w:proofErr w:type="gramEnd"/>
      <w:r>
        <w:t xml:space="preserve">      NONE</w:t>
      </w:r>
    </w:p>
    <w:p w14:paraId="23A0BE87" w14:textId="77777777" w:rsidR="00870A08" w:rsidRDefault="003A5418">
      <w:pPr>
        <w:pStyle w:val="aff6"/>
      </w:pPr>
      <w:r>
        <w:t xml:space="preserve">   0    Ethernet0/0/10              </w:t>
      </w:r>
      <w:proofErr w:type="gramStart"/>
      <w:r>
        <w:t>DESI  FORWARDING</w:t>
      </w:r>
      <w:proofErr w:type="gramEnd"/>
      <w:r>
        <w:t xml:space="preserve">      NONE</w:t>
      </w:r>
    </w:p>
    <w:p w14:paraId="68B9FAA0" w14:textId="77777777" w:rsidR="00870A08" w:rsidRDefault="003A5418">
      <w:pPr>
        <w:ind w:firstLineChars="0" w:firstLine="0"/>
      </w:pPr>
      <w:r>
        <w:rPr>
          <w:rFonts w:hint="eastAsia"/>
        </w:rPr>
        <w:t xml:space="preserve">    </w:t>
      </w:r>
    </w:p>
    <w:p w14:paraId="41D0A973" w14:textId="77777777" w:rsidR="00870A08" w:rsidRDefault="003A5418">
      <w:pPr>
        <w:ind w:firstLine="420"/>
      </w:pPr>
      <w:r>
        <w:rPr>
          <w:rFonts w:hint="eastAsia"/>
        </w:rPr>
        <w:t>可以观察到，此时</w:t>
      </w:r>
      <w:r>
        <w:t>S2</w:t>
      </w:r>
      <w:r>
        <w:rPr>
          <w:rFonts w:hint="eastAsia"/>
        </w:rPr>
        <w:t>和</w:t>
      </w:r>
      <w:r>
        <w:rPr>
          <w:rFonts w:hint="eastAsia"/>
        </w:rPr>
        <w:t>S3</w:t>
      </w:r>
      <w:r>
        <w:rPr>
          <w:rFonts w:hint="eastAsia"/>
        </w:rPr>
        <w:t>接口都属于</w:t>
      </w:r>
      <w:r>
        <w:t>转发状态，</w:t>
      </w:r>
      <w:r>
        <w:rPr>
          <w:rFonts w:hint="eastAsia"/>
        </w:rPr>
        <w:t>S4</w:t>
      </w:r>
      <w:r>
        <w:rPr>
          <w:rFonts w:hint="eastAsia"/>
        </w:rPr>
        <w:t>的</w:t>
      </w:r>
      <w:r>
        <w:rPr>
          <w:rFonts w:hint="eastAsia"/>
        </w:rPr>
        <w:t>E 0/0/2</w:t>
      </w:r>
      <w:r>
        <w:rPr>
          <w:rFonts w:hint="eastAsia"/>
        </w:rPr>
        <w:t>接口为根端口，</w:t>
      </w:r>
      <w:r>
        <w:rPr>
          <w:rFonts w:hint="eastAsia"/>
        </w:rPr>
        <w:t>E 0/0/3</w:t>
      </w:r>
      <w:r>
        <w:rPr>
          <w:rFonts w:hint="eastAsia"/>
        </w:rPr>
        <w:t>接口</w:t>
      </w:r>
      <w:r>
        <w:t>处于阻塞状态</w:t>
      </w:r>
      <w:r>
        <w:rPr>
          <w:rFonts w:hint="eastAsia"/>
        </w:rPr>
        <w:t>。</w:t>
      </w:r>
    </w:p>
    <w:p w14:paraId="7D017059" w14:textId="77777777" w:rsidR="00870A08" w:rsidRDefault="003A5418">
      <w:pPr>
        <w:ind w:firstLine="420"/>
      </w:pPr>
      <w:r>
        <w:rPr>
          <w:rFonts w:hint="eastAsia"/>
        </w:rPr>
        <w:t>现在将</w:t>
      </w:r>
      <w:r>
        <w:rPr>
          <w:rFonts w:hint="eastAsia"/>
        </w:rPr>
        <w:t>S4</w:t>
      </w:r>
      <w:r>
        <w:rPr>
          <w:rFonts w:hint="eastAsia"/>
        </w:rPr>
        <w:t>的</w:t>
      </w:r>
      <w:r>
        <w:rPr>
          <w:rFonts w:hint="eastAsia"/>
        </w:rPr>
        <w:t>E 0/0/2</w:t>
      </w:r>
      <w:r>
        <w:rPr>
          <w:rFonts w:hint="eastAsia"/>
        </w:rPr>
        <w:t>接口关闭，使其</w:t>
      </w:r>
      <w:r>
        <w:rPr>
          <w:rFonts w:hint="eastAsia"/>
        </w:rPr>
        <w:t>E 0/0/3</w:t>
      </w:r>
      <w:r>
        <w:rPr>
          <w:rFonts w:hint="eastAsia"/>
        </w:rPr>
        <w:t>接口成为新的根端口。</w:t>
      </w:r>
    </w:p>
    <w:p w14:paraId="3B4002CA" w14:textId="77777777" w:rsidR="00870A08" w:rsidRDefault="003A5418">
      <w:pPr>
        <w:ind w:firstLine="420"/>
      </w:pPr>
      <w:r>
        <w:rPr>
          <w:rFonts w:hint="eastAsia"/>
        </w:rPr>
        <w:t>请注意，在华为交换机上，</w:t>
      </w:r>
      <w:r>
        <w:rPr>
          <w:rFonts w:hint="eastAsia"/>
          <w:highlight w:val="yellow"/>
        </w:rPr>
        <w:t>当从</w:t>
      </w:r>
      <w:r>
        <w:rPr>
          <w:rFonts w:hint="eastAsia"/>
          <w:highlight w:val="yellow"/>
        </w:rPr>
        <w:t>MSTP</w:t>
      </w:r>
      <w:r>
        <w:rPr>
          <w:rFonts w:hint="eastAsia"/>
          <w:highlight w:val="yellow"/>
        </w:rPr>
        <w:t>模式切换到</w:t>
      </w:r>
      <w:r>
        <w:rPr>
          <w:rFonts w:hint="eastAsia"/>
          <w:highlight w:val="yellow"/>
        </w:rPr>
        <w:t>STP</w:t>
      </w:r>
      <w:r>
        <w:rPr>
          <w:rFonts w:hint="eastAsia"/>
          <w:highlight w:val="yellow"/>
        </w:rPr>
        <w:t>模式，运行</w:t>
      </w:r>
      <w:r>
        <w:rPr>
          <w:rFonts w:hint="eastAsia"/>
          <w:highlight w:val="yellow"/>
        </w:rPr>
        <w:t>STP</w:t>
      </w:r>
      <w:r>
        <w:rPr>
          <w:rFonts w:hint="eastAsia"/>
          <w:highlight w:val="yellow"/>
        </w:rPr>
        <w:t>协议的设备上端口支持的端口状态仍然保持和</w:t>
      </w:r>
      <w:r>
        <w:rPr>
          <w:rFonts w:hint="eastAsia"/>
          <w:highlight w:val="yellow"/>
        </w:rPr>
        <w:t>MSTP</w:t>
      </w:r>
      <w:r>
        <w:rPr>
          <w:rFonts w:hint="eastAsia"/>
          <w:highlight w:val="yellow"/>
        </w:rPr>
        <w:t>支持的端口状态一样，支持的状态仅包括</w:t>
      </w:r>
      <w:r>
        <w:rPr>
          <w:rFonts w:hint="eastAsia"/>
          <w:highlight w:val="yellow"/>
        </w:rPr>
        <w:t>Forwarding</w:t>
      </w:r>
      <w:r>
        <w:rPr>
          <w:rFonts w:hint="eastAsia"/>
          <w:highlight w:val="yellow"/>
        </w:rPr>
        <w:t>、</w:t>
      </w:r>
      <w:r>
        <w:rPr>
          <w:rFonts w:hint="eastAsia"/>
          <w:highlight w:val="yellow"/>
        </w:rPr>
        <w:t>Learning</w:t>
      </w:r>
      <w:r>
        <w:rPr>
          <w:rFonts w:hint="eastAsia"/>
          <w:highlight w:val="yellow"/>
        </w:rPr>
        <w:t>和</w:t>
      </w:r>
      <w:r>
        <w:rPr>
          <w:rFonts w:hint="eastAsia"/>
          <w:highlight w:val="yellow"/>
        </w:rPr>
        <w:t>Discarding</w:t>
      </w:r>
      <w:r>
        <w:rPr>
          <w:rFonts w:hint="eastAsia"/>
          <w:highlight w:val="yellow"/>
        </w:rPr>
        <w:t>。</w:t>
      </w:r>
      <w:r>
        <w:rPr>
          <w:rFonts w:hint="eastAsia"/>
        </w:rPr>
        <w:t>又由于华为交换机上默认的</w:t>
      </w:r>
      <w:r>
        <w:rPr>
          <w:rFonts w:hint="eastAsia"/>
        </w:rPr>
        <w:t>STP</w:t>
      </w:r>
      <w:r>
        <w:rPr>
          <w:rFonts w:hint="eastAsia"/>
        </w:rPr>
        <w:t>模式为</w:t>
      </w:r>
      <w:r>
        <w:rPr>
          <w:rFonts w:hint="eastAsia"/>
        </w:rPr>
        <w:t>MSTP</w:t>
      </w:r>
      <w:r>
        <w:rPr>
          <w:rFonts w:hint="eastAsia"/>
          <w:highlight w:val="yellow"/>
        </w:rPr>
        <w:t>，故本实验中，</w:t>
      </w:r>
      <w:r>
        <w:rPr>
          <w:rFonts w:hint="eastAsia"/>
          <w:highlight w:val="yellow"/>
        </w:rPr>
        <w:t>STP</w:t>
      </w:r>
      <w:r>
        <w:rPr>
          <w:rFonts w:hint="eastAsia"/>
          <w:highlight w:val="yellow"/>
        </w:rPr>
        <w:t>仅支持三个状态</w:t>
      </w:r>
      <w:r>
        <w:rPr>
          <w:rFonts w:hint="eastAsia"/>
        </w:rPr>
        <w:t>，</w:t>
      </w:r>
      <w:r>
        <w:rPr>
          <w:rFonts w:hint="eastAsia"/>
        </w:rPr>
        <w:t>S4</w:t>
      </w:r>
      <w:r>
        <w:rPr>
          <w:rFonts w:hint="eastAsia"/>
        </w:rPr>
        <w:t>的</w:t>
      </w:r>
      <w:r>
        <w:rPr>
          <w:rFonts w:hint="eastAsia"/>
        </w:rPr>
        <w:t>E 0/0/3</w:t>
      </w:r>
      <w:r>
        <w:rPr>
          <w:rFonts w:hint="eastAsia"/>
        </w:rPr>
        <w:t>接口会从</w:t>
      </w:r>
      <w:r>
        <w:rPr>
          <w:rFonts w:hint="eastAsia"/>
        </w:rPr>
        <w:t>Discarding</w:t>
      </w:r>
      <w:r>
        <w:rPr>
          <w:rFonts w:hint="eastAsia"/>
        </w:rPr>
        <w:t>状态，再经过</w:t>
      </w:r>
      <w:r>
        <w:rPr>
          <w:rFonts w:hint="eastAsia"/>
        </w:rPr>
        <w:t>Learning</w:t>
      </w:r>
      <w:r>
        <w:rPr>
          <w:rFonts w:hint="eastAsia"/>
        </w:rPr>
        <w:t>过渡状态，最终到</w:t>
      </w:r>
      <w:r>
        <w:rPr>
          <w:rFonts w:hint="eastAsia"/>
        </w:rPr>
        <w:t>Forwarding</w:t>
      </w:r>
      <w:r>
        <w:rPr>
          <w:rFonts w:hint="eastAsia"/>
        </w:rPr>
        <w:t>状态，只需经历一个</w:t>
      </w:r>
      <w:r>
        <w:rPr>
          <w:rFonts w:hint="eastAsia"/>
        </w:rPr>
        <w:t>Forward Delay</w:t>
      </w:r>
      <w:r>
        <w:rPr>
          <w:rFonts w:hint="eastAsia"/>
        </w:rPr>
        <w:t>的时间。</w:t>
      </w:r>
    </w:p>
    <w:p w14:paraId="21B7CDFC" w14:textId="77777777" w:rsidR="00870A08" w:rsidRDefault="003A5418">
      <w:pPr>
        <w:pStyle w:val="aff6"/>
      </w:pPr>
      <w:r>
        <w:t>&lt;S4&gt;system-view</w:t>
      </w:r>
    </w:p>
    <w:p w14:paraId="236604C8" w14:textId="77777777" w:rsidR="00870A08" w:rsidRDefault="003A5418">
      <w:pPr>
        <w:pStyle w:val="aff6"/>
      </w:pPr>
      <w:r>
        <w:t>[S</w:t>
      </w:r>
      <w:proofErr w:type="gramStart"/>
      <w:r>
        <w:t>4]interface</w:t>
      </w:r>
      <w:proofErr w:type="gramEnd"/>
      <w:r>
        <w:t xml:space="preserve"> Ethernet 0/0/2</w:t>
      </w:r>
    </w:p>
    <w:p w14:paraId="1BD22408" w14:textId="77777777" w:rsidR="00870A08" w:rsidRDefault="003A5418">
      <w:pPr>
        <w:pStyle w:val="aff6"/>
      </w:pPr>
      <w:r>
        <w:t>[S4-Ethernet0/0/</w:t>
      </w:r>
      <w:proofErr w:type="gramStart"/>
      <w:r>
        <w:t>2]</w:t>
      </w:r>
      <w:r>
        <w:rPr>
          <w:highlight w:val="yellow"/>
        </w:rPr>
        <w:t>shutdown</w:t>
      </w:r>
      <w:proofErr w:type="gramEnd"/>
    </w:p>
    <w:p w14:paraId="67BD034C" w14:textId="77777777" w:rsidR="00870A08" w:rsidRDefault="00870A08">
      <w:pPr>
        <w:pStyle w:val="aff6"/>
      </w:pPr>
    </w:p>
    <w:p w14:paraId="593463E2" w14:textId="77777777" w:rsidR="00870A08" w:rsidRDefault="003A5418">
      <w:pPr>
        <w:ind w:firstLine="420"/>
      </w:pPr>
      <w:r>
        <w:rPr>
          <w:rFonts w:hint="eastAsia"/>
        </w:rPr>
        <w:t>配置完成后，</w:t>
      </w:r>
      <w:r>
        <w:t>观察连通性测试结果。</w:t>
      </w:r>
    </w:p>
    <w:p w14:paraId="49E8B6CF" w14:textId="77777777" w:rsidR="00870A08" w:rsidRDefault="003A5418">
      <w:pPr>
        <w:pStyle w:val="aff6"/>
      </w:pPr>
      <w:r>
        <w:t xml:space="preserve">From 10.1.1.2: bytes=32 seq=11 </w:t>
      </w:r>
      <w:proofErr w:type="spellStart"/>
      <w:r>
        <w:t>ttl</w:t>
      </w:r>
      <w:proofErr w:type="spellEnd"/>
      <w:r>
        <w:t xml:space="preserve">=128 time=109 </w:t>
      </w:r>
      <w:proofErr w:type="spellStart"/>
      <w:r>
        <w:t>ms</w:t>
      </w:r>
      <w:proofErr w:type="spellEnd"/>
    </w:p>
    <w:p w14:paraId="7FB9F7A4" w14:textId="77777777" w:rsidR="00870A08" w:rsidRDefault="003A5418">
      <w:pPr>
        <w:pStyle w:val="aff6"/>
      </w:pPr>
      <w:r>
        <w:t xml:space="preserve">From 10.1.1.2: bytes=32 seq=12 </w:t>
      </w:r>
      <w:proofErr w:type="spellStart"/>
      <w:r>
        <w:t>ttl</w:t>
      </w:r>
      <w:proofErr w:type="spellEnd"/>
      <w:r>
        <w:t xml:space="preserve">=128 time=109 </w:t>
      </w:r>
      <w:proofErr w:type="spellStart"/>
      <w:r>
        <w:t>ms</w:t>
      </w:r>
      <w:proofErr w:type="spellEnd"/>
    </w:p>
    <w:p w14:paraId="1C5E439E" w14:textId="77777777" w:rsidR="00870A08" w:rsidRDefault="003A5418">
      <w:pPr>
        <w:pStyle w:val="aff6"/>
      </w:pPr>
      <w:r>
        <w:t xml:space="preserve">From 10.1.1.2: bytes=32 seq=13 </w:t>
      </w:r>
      <w:proofErr w:type="spellStart"/>
      <w:r>
        <w:t>ttl</w:t>
      </w:r>
      <w:proofErr w:type="spellEnd"/>
      <w:r>
        <w:t xml:space="preserve">=128 time=47 </w:t>
      </w:r>
      <w:proofErr w:type="spellStart"/>
      <w:r>
        <w:t>ms</w:t>
      </w:r>
      <w:proofErr w:type="spellEnd"/>
    </w:p>
    <w:p w14:paraId="6754D3BF" w14:textId="77777777" w:rsidR="00870A08" w:rsidRDefault="003A5418">
      <w:pPr>
        <w:pStyle w:val="aff6"/>
      </w:pPr>
      <w:r>
        <w:t xml:space="preserve">From 10.1.1.2: bytes=32 seq=14 </w:t>
      </w:r>
      <w:proofErr w:type="spellStart"/>
      <w:r>
        <w:t>ttl</w:t>
      </w:r>
      <w:proofErr w:type="spellEnd"/>
      <w:r>
        <w:t xml:space="preserve">=128 time=47 </w:t>
      </w:r>
      <w:proofErr w:type="spellStart"/>
      <w:r>
        <w:t>ms</w:t>
      </w:r>
      <w:proofErr w:type="spellEnd"/>
    </w:p>
    <w:p w14:paraId="3C4C2DF0" w14:textId="77777777" w:rsidR="00870A08" w:rsidRDefault="003A5418">
      <w:pPr>
        <w:pStyle w:val="aff6"/>
      </w:pPr>
      <w:r>
        <w:t>Request timeout!</w:t>
      </w:r>
    </w:p>
    <w:p w14:paraId="518B2B13" w14:textId="77777777" w:rsidR="00870A08" w:rsidRDefault="003A5418">
      <w:pPr>
        <w:pStyle w:val="aff6"/>
      </w:pPr>
      <w:r>
        <w:t>Request timeout!</w:t>
      </w:r>
    </w:p>
    <w:p w14:paraId="63005E67" w14:textId="77777777" w:rsidR="00870A08" w:rsidRDefault="003A5418">
      <w:pPr>
        <w:pStyle w:val="aff6"/>
      </w:pPr>
      <w:r>
        <w:t>Request timeout!</w:t>
      </w:r>
    </w:p>
    <w:p w14:paraId="203281D7" w14:textId="77777777" w:rsidR="00870A08" w:rsidRDefault="003A5418">
      <w:pPr>
        <w:pStyle w:val="aff6"/>
      </w:pPr>
      <w:r>
        <w:t>Request timeout!</w:t>
      </w:r>
    </w:p>
    <w:p w14:paraId="4CABE893" w14:textId="77777777" w:rsidR="00870A08" w:rsidRDefault="003A5418">
      <w:pPr>
        <w:pStyle w:val="aff6"/>
      </w:pPr>
      <w:r>
        <w:t>Request timeout!</w:t>
      </w:r>
    </w:p>
    <w:p w14:paraId="7A063693" w14:textId="77777777" w:rsidR="00870A08" w:rsidRDefault="003A5418">
      <w:pPr>
        <w:pStyle w:val="aff6"/>
      </w:pPr>
      <w:r>
        <w:t>Request timeout!</w:t>
      </w:r>
    </w:p>
    <w:p w14:paraId="5B68AA2D" w14:textId="77777777" w:rsidR="00870A08" w:rsidRDefault="003A5418">
      <w:pPr>
        <w:pStyle w:val="aff6"/>
      </w:pPr>
      <w:r>
        <w:t>Request timeout!</w:t>
      </w:r>
    </w:p>
    <w:p w14:paraId="59555517" w14:textId="77777777" w:rsidR="00870A08" w:rsidRDefault="003A5418">
      <w:pPr>
        <w:pStyle w:val="aff6"/>
      </w:pPr>
      <w:r>
        <w:lastRenderedPageBreak/>
        <w:t>Request timeout!</w:t>
      </w:r>
    </w:p>
    <w:p w14:paraId="39AE3DE7" w14:textId="77777777" w:rsidR="00870A08" w:rsidRDefault="003A5418">
      <w:pPr>
        <w:pStyle w:val="aff6"/>
      </w:pPr>
      <w:r>
        <w:t>Request timeout!</w:t>
      </w:r>
    </w:p>
    <w:p w14:paraId="6C89ABFE" w14:textId="77777777" w:rsidR="00870A08" w:rsidRDefault="003A5418">
      <w:pPr>
        <w:pStyle w:val="aff6"/>
      </w:pPr>
      <w:r>
        <w:t xml:space="preserve">From 10.1.1.2: bytes=32 seq=15 </w:t>
      </w:r>
      <w:proofErr w:type="spellStart"/>
      <w:r>
        <w:t>ttl</w:t>
      </w:r>
      <w:proofErr w:type="spellEnd"/>
      <w:r>
        <w:t xml:space="preserve">=128 time=47 </w:t>
      </w:r>
      <w:proofErr w:type="spellStart"/>
      <w:r>
        <w:t>ms</w:t>
      </w:r>
      <w:proofErr w:type="spellEnd"/>
    </w:p>
    <w:p w14:paraId="789830BF" w14:textId="77777777" w:rsidR="00870A08" w:rsidRDefault="003A5418">
      <w:pPr>
        <w:pStyle w:val="aff6"/>
      </w:pPr>
      <w:r>
        <w:t xml:space="preserve">From 10.1.1.2: bytes=32 seq=16 </w:t>
      </w:r>
      <w:proofErr w:type="spellStart"/>
      <w:r>
        <w:t>ttl</w:t>
      </w:r>
      <w:proofErr w:type="spellEnd"/>
      <w:r>
        <w:t xml:space="preserve">=128 time=63 </w:t>
      </w:r>
      <w:proofErr w:type="spellStart"/>
      <w:r>
        <w:t>ms</w:t>
      </w:r>
      <w:proofErr w:type="spellEnd"/>
    </w:p>
    <w:p w14:paraId="01930ACC" w14:textId="77777777" w:rsidR="00870A08" w:rsidRDefault="003A5418">
      <w:pPr>
        <w:pStyle w:val="aff6"/>
      </w:pPr>
      <w:r>
        <w:t xml:space="preserve">From 10.1.1.2: bytes=32 seq=17 </w:t>
      </w:r>
      <w:proofErr w:type="spellStart"/>
      <w:r>
        <w:t>ttl</w:t>
      </w:r>
      <w:proofErr w:type="spellEnd"/>
      <w:r>
        <w:t xml:space="preserve">=128 time=32 </w:t>
      </w:r>
      <w:proofErr w:type="spellStart"/>
      <w:r>
        <w:t>ms</w:t>
      </w:r>
      <w:proofErr w:type="spellEnd"/>
    </w:p>
    <w:p w14:paraId="0111EDE2" w14:textId="77777777" w:rsidR="00870A08" w:rsidRDefault="00870A08">
      <w:pPr>
        <w:ind w:firstLine="420"/>
      </w:pPr>
    </w:p>
    <w:p w14:paraId="27DFAC4E" w14:textId="77777777" w:rsidR="00870A08" w:rsidRDefault="003A5418">
      <w:pPr>
        <w:ind w:firstLine="420"/>
      </w:pPr>
      <w:r>
        <w:rPr>
          <w:rFonts w:hint="eastAsia"/>
        </w:rPr>
        <w:t>可以观察到，此时丢失</w:t>
      </w:r>
      <w:r>
        <w:t>了</w:t>
      </w:r>
      <w:r>
        <w:rPr>
          <w:rFonts w:hint="eastAsia"/>
        </w:rPr>
        <w:t>9</w:t>
      </w:r>
      <w:r>
        <w:rPr>
          <w:rFonts w:hint="eastAsia"/>
        </w:rPr>
        <w:t>个</w:t>
      </w:r>
      <w:r>
        <w:t>数据包</w:t>
      </w:r>
      <w:r>
        <w:rPr>
          <w:rFonts w:hint="eastAsia"/>
        </w:rPr>
        <w:t>。这是因为根据上一步骤的配置结果，</w:t>
      </w:r>
      <w:r>
        <w:rPr>
          <w:rFonts w:hint="eastAsia"/>
        </w:rPr>
        <w:t>Forward Delay</w:t>
      </w:r>
      <w:r>
        <w:rPr>
          <w:rFonts w:hint="eastAsia"/>
        </w:rPr>
        <w:t>时间为</w:t>
      </w:r>
      <w:r>
        <w:rPr>
          <w:rFonts w:hint="eastAsia"/>
        </w:rPr>
        <w:t>9</w:t>
      </w:r>
      <w:r>
        <w:rPr>
          <w:rFonts w:hint="eastAsia"/>
        </w:rPr>
        <w:t>秒</w:t>
      </w:r>
      <w:r>
        <w:rPr>
          <w:rFonts w:hint="eastAsia"/>
        </w:rPr>
        <w:t>(</w:t>
      </w:r>
      <w:r>
        <w:rPr>
          <w:rFonts w:hint="eastAsia"/>
        </w:rPr>
        <w:t>发包间隔默认的是</w:t>
      </w:r>
      <w:r>
        <w:rPr>
          <w:rFonts w:hint="eastAsia"/>
        </w:rPr>
        <w:t>1000</w:t>
      </w:r>
      <w:r>
        <w:rPr>
          <w:rFonts w:hint="eastAsia"/>
        </w:rPr>
        <w:t>毫秒，也就是</w:t>
      </w:r>
      <w:r>
        <w:rPr>
          <w:rFonts w:hint="eastAsia"/>
        </w:rPr>
        <w:t>1</w:t>
      </w:r>
      <w:r>
        <w:rPr>
          <w:rFonts w:hint="eastAsia"/>
        </w:rPr>
        <w:t>秒。？？？</w:t>
      </w:r>
      <w:r>
        <w:rPr>
          <w:rFonts w:hint="eastAsia"/>
        </w:rPr>
        <w:t>)</w:t>
      </w:r>
      <w:r>
        <w:rPr>
          <w:rFonts w:hint="eastAsia"/>
        </w:rPr>
        <w:t>，即</w:t>
      </w:r>
      <w:r>
        <w:rPr>
          <w:rFonts w:hint="eastAsia"/>
        </w:rPr>
        <w:t>S4</w:t>
      </w:r>
      <w:r>
        <w:rPr>
          <w:rFonts w:hint="eastAsia"/>
        </w:rPr>
        <w:t>上该端口从</w:t>
      </w:r>
      <w:r>
        <w:rPr>
          <w:rFonts w:hint="eastAsia"/>
        </w:rPr>
        <w:t>Discarding</w:t>
      </w:r>
      <w:r>
        <w:rPr>
          <w:rFonts w:hint="eastAsia"/>
        </w:rPr>
        <w:t>状态经过</w:t>
      </w:r>
      <w:r>
        <w:rPr>
          <w:rFonts w:hint="eastAsia"/>
        </w:rPr>
        <w:t>Learning</w:t>
      </w:r>
      <w:r>
        <w:rPr>
          <w:rFonts w:hint="eastAsia"/>
        </w:rPr>
        <w:t>状态，最终到</w:t>
      </w:r>
      <w:r>
        <w:rPr>
          <w:rFonts w:hint="eastAsia"/>
        </w:rPr>
        <w:t>Forwarding</w:t>
      </w:r>
      <w:r>
        <w:rPr>
          <w:rFonts w:hint="eastAsia"/>
        </w:rPr>
        <w:t>状态需要一个</w:t>
      </w:r>
      <w:proofErr w:type="spellStart"/>
      <w:r>
        <w:rPr>
          <w:rFonts w:hint="eastAsia"/>
        </w:rPr>
        <w:t>Forwad</w:t>
      </w:r>
      <w:proofErr w:type="spellEnd"/>
      <w:r>
        <w:rPr>
          <w:rFonts w:hint="eastAsia"/>
        </w:rPr>
        <w:t xml:space="preserve"> Delay</w:t>
      </w:r>
      <w:r>
        <w:rPr>
          <w:rFonts w:hint="eastAsia"/>
        </w:rPr>
        <w:t>的时间间隔。</w:t>
      </w:r>
    </w:p>
    <w:p w14:paraId="4AE1E9F6" w14:textId="77777777" w:rsidR="00870A08" w:rsidRDefault="003A5418">
      <w:pPr>
        <w:ind w:firstLine="420"/>
      </w:pPr>
      <w:r>
        <w:rPr>
          <w:rFonts w:hint="eastAsia"/>
        </w:rPr>
        <w:t>恢复</w:t>
      </w:r>
      <w:r>
        <w:rPr>
          <w:rFonts w:hint="eastAsia"/>
        </w:rPr>
        <w:t>S4</w:t>
      </w:r>
      <w:r>
        <w:rPr>
          <w:rFonts w:hint="eastAsia"/>
        </w:rPr>
        <w:t>的</w:t>
      </w:r>
      <w:r>
        <w:rPr>
          <w:rFonts w:hint="eastAsia"/>
        </w:rPr>
        <w:t>E 0/0/2</w:t>
      </w:r>
      <w:r>
        <w:rPr>
          <w:rFonts w:hint="eastAsia"/>
        </w:rPr>
        <w:t>接口，并在根交换机</w:t>
      </w:r>
      <w:r>
        <w:rPr>
          <w:rFonts w:hint="eastAsia"/>
        </w:rPr>
        <w:t>R1</w:t>
      </w:r>
      <w:r>
        <w:rPr>
          <w:rFonts w:hint="eastAsia"/>
        </w:rPr>
        <w:t>上更改网络直径为缺省值</w:t>
      </w:r>
      <w:r>
        <w:rPr>
          <w:rFonts w:hint="eastAsia"/>
        </w:rPr>
        <w:t>7</w:t>
      </w:r>
      <w:r>
        <w:rPr>
          <w:rFonts w:hint="eastAsia"/>
        </w:rPr>
        <w:t>。</w:t>
      </w:r>
    </w:p>
    <w:p w14:paraId="57D967B5" w14:textId="77777777" w:rsidR="00870A08" w:rsidRDefault="003A5418">
      <w:pPr>
        <w:pStyle w:val="aff6"/>
      </w:pPr>
      <w:r>
        <w:t>&lt;S4&gt;system-view</w:t>
      </w:r>
    </w:p>
    <w:p w14:paraId="4A6C6B1D" w14:textId="77777777" w:rsidR="00870A08" w:rsidRDefault="003A5418">
      <w:pPr>
        <w:pStyle w:val="aff6"/>
      </w:pPr>
      <w:r>
        <w:t>[S</w:t>
      </w:r>
      <w:proofErr w:type="gramStart"/>
      <w:r>
        <w:t>4]interface</w:t>
      </w:r>
      <w:proofErr w:type="gramEnd"/>
      <w:r>
        <w:t xml:space="preserve"> Ethernet 0/0/2</w:t>
      </w:r>
    </w:p>
    <w:p w14:paraId="3C5601A4" w14:textId="77777777" w:rsidR="00870A08" w:rsidRDefault="003A5418">
      <w:pPr>
        <w:pStyle w:val="aff6"/>
      </w:pPr>
      <w:r>
        <w:t>[S4-Ethernet0/0/</w:t>
      </w:r>
      <w:proofErr w:type="gramStart"/>
      <w:r>
        <w:t>2]</w:t>
      </w:r>
      <w:r>
        <w:rPr>
          <w:rFonts w:hint="eastAsia"/>
        </w:rPr>
        <w:t>undo</w:t>
      </w:r>
      <w:proofErr w:type="gramEnd"/>
      <w:r>
        <w:rPr>
          <w:rFonts w:hint="eastAsia"/>
        </w:rPr>
        <w:t xml:space="preserve"> </w:t>
      </w:r>
      <w:r>
        <w:t>shutdown</w:t>
      </w:r>
    </w:p>
    <w:p w14:paraId="4A89BCB4" w14:textId="77777777" w:rsidR="00870A08" w:rsidRDefault="00870A08">
      <w:pPr>
        <w:pStyle w:val="aff6"/>
      </w:pPr>
    </w:p>
    <w:p w14:paraId="21193436" w14:textId="77777777" w:rsidR="00870A08" w:rsidRDefault="003A5418">
      <w:pPr>
        <w:pStyle w:val="aff6"/>
      </w:pPr>
      <w:r>
        <w:t>&lt;S1&gt;system-view</w:t>
      </w:r>
    </w:p>
    <w:p w14:paraId="5EF4C7E5" w14:textId="77777777" w:rsidR="00870A08" w:rsidRDefault="003A5418">
      <w:pPr>
        <w:pStyle w:val="aff6"/>
      </w:pPr>
      <w:r>
        <w:t>[S1]</w:t>
      </w:r>
      <w:proofErr w:type="spellStart"/>
      <w:r>
        <w:t>stp</w:t>
      </w:r>
      <w:proofErr w:type="spellEnd"/>
      <w:r>
        <w:t xml:space="preserve"> bridge-diameter </w:t>
      </w:r>
      <w:r>
        <w:rPr>
          <w:rFonts w:hint="eastAsia"/>
        </w:rPr>
        <w:t>7</w:t>
      </w:r>
    </w:p>
    <w:p w14:paraId="6FA57295" w14:textId="77777777" w:rsidR="00870A08" w:rsidRDefault="00870A08">
      <w:pPr>
        <w:pStyle w:val="aff6"/>
      </w:pPr>
    </w:p>
    <w:p w14:paraId="3929A887" w14:textId="77777777" w:rsidR="00870A08" w:rsidRDefault="003A5418">
      <w:pPr>
        <w:ind w:firstLine="420"/>
      </w:pPr>
      <w:r>
        <w:rPr>
          <w:rFonts w:hint="eastAsia"/>
        </w:rPr>
        <w:t>配置完成后，查看</w:t>
      </w:r>
      <w:r>
        <w:rPr>
          <w:rFonts w:hint="eastAsia"/>
        </w:rPr>
        <w:t>S1</w:t>
      </w:r>
      <w:r>
        <w:rPr>
          <w:rFonts w:hint="eastAsia"/>
        </w:rPr>
        <w:t>上的</w:t>
      </w:r>
      <w:r>
        <w:rPr>
          <w:rFonts w:hint="eastAsia"/>
        </w:rPr>
        <w:t>STP</w:t>
      </w:r>
      <w:r>
        <w:rPr>
          <w:rFonts w:hint="eastAsia"/>
        </w:rPr>
        <w:t>信息</w:t>
      </w:r>
      <w:r>
        <w:t>。</w:t>
      </w:r>
    </w:p>
    <w:p w14:paraId="0E331A30" w14:textId="77777777" w:rsidR="00870A08" w:rsidRDefault="003A5418">
      <w:pPr>
        <w:pStyle w:val="aff6"/>
      </w:pPr>
      <w:r>
        <w:t>[S</w:t>
      </w:r>
      <w:proofErr w:type="gramStart"/>
      <w:r>
        <w:t>1]display</w:t>
      </w:r>
      <w:proofErr w:type="gramEnd"/>
      <w:r>
        <w:t xml:space="preserve"> </w:t>
      </w:r>
      <w:proofErr w:type="spellStart"/>
      <w:r>
        <w:t>stp</w:t>
      </w:r>
      <w:proofErr w:type="spellEnd"/>
      <w:r>
        <w:t xml:space="preserve"> </w:t>
      </w:r>
    </w:p>
    <w:p w14:paraId="5980606E" w14:textId="77777777" w:rsidR="00870A08" w:rsidRDefault="003A5418">
      <w:pPr>
        <w:pStyle w:val="aff6"/>
      </w:pPr>
      <w:r>
        <w:t xml:space="preserve">-------[CIST Global </w:t>
      </w:r>
      <w:proofErr w:type="gramStart"/>
      <w:r>
        <w:t>Info][</w:t>
      </w:r>
      <w:proofErr w:type="gramEnd"/>
      <w:r>
        <w:t>Mode STP]-------</w:t>
      </w:r>
    </w:p>
    <w:p w14:paraId="2D003042" w14:textId="77777777" w:rsidR="00870A08" w:rsidRDefault="003A5418">
      <w:pPr>
        <w:pStyle w:val="aff6"/>
      </w:pPr>
      <w:r>
        <w:t>CIST Bridge         :0    .4c1f-cc73-c72d</w:t>
      </w:r>
    </w:p>
    <w:p w14:paraId="7B4814B6" w14:textId="77777777" w:rsidR="00870A08" w:rsidRDefault="003A5418">
      <w:pPr>
        <w:pStyle w:val="aff6"/>
      </w:pPr>
      <w:r>
        <w:t xml:space="preserve">Config Times      </w:t>
      </w:r>
      <w:proofErr w:type="gramStart"/>
      <w:r>
        <w:t xml:space="preserve">  :</w:t>
      </w:r>
      <w:r>
        <w:rPr>
          <w:shd w:val="pct10" w:color="auto" w:fill="FFFFFF"/>
        </w:rPr>
        <w:t>Hello</w:t>
      </w:r>
      <w:proofErr w:type="gramEnd"/>
      <w:r>
        <w:rPr>
          <w:shd w:val="pct10" w:color="auto" w:fill="FFFFFF"/>
        </w:rPr>
        <w:t xml:space="preserve"> 2s </w:t>
      </w:r>
      <w:proofErr w:type="spellStart"/>
      <w:r>
        <w:rPr>
          <w:shd w:val="pct10" w:color="auto" w:fill="FFFFFF"/>
        </w:rPr>
        <w:t>MaxAge</w:t>
      </w:r>
      <w:proofErr w:type="spellEnd"/>
      <w:r>
        <w:rPr>
          <w:shd w:val="pct10" w:color="auto" w:fill="FFFFFF"/>
        </w:rPr>
        <w:t xml:space="preserve"> 20s </w:t>
      </w:r>
      <w:proofErr w:type="spellStart"/>
      <w:r>
        <w:rPr>
          <w:shd w:val="pct10" w:color="auto" w:fill="FFFFFF"/>
        </w:rPr>
        <w:t>FwDly</w:t>
      </w:r>
      <w:proofErr w:type="spellEnd"/>
      <w:r>
        <w:rPr>
          <w:shd w:val="pct10" w:color="auto" w:fill="FFFFFF"/>
        </w:rPr>
        <w:t xml:space="preserve"> 15s </w:t>
      </w:r>
      <w:proofErr w:type="spellStart"/>
      <w:r>
        <w:rPr>
          <w:shd w:val="pct10" w:color="auto" w:fill="FFFFFF"/>
        </w:rPr>
        <w:t>MaxHop</w:t>
      </w:r>
      <w:proofErr w:type="spellEnd"/>
      <w:r>
        <w:rPr>
          <w:shd w:val="pct10" w:color="auto" w:fill="FFFFFF"/>
        </w:rPr>
        <w:t xml:space="preserve"> 20</w:t>
      </w:r>
    </w:p>
    <w:p w14:paraId="174F87ED"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611E41AC" w14:textId="77777777" w:rsidR="00870A08" w:rsidRDefault="003A5418">
      <w:pPr>
        <w:pStyle w:val="aff6"/>
      </w:pPr>
      <w:r>
        <w:rPr>
          <w:rFonts w:hint="eastAsia"/>
        </w:rPr>
        <w:t>……</w:t>
      </w:r>
    </w:p>
    <w:p w14:paraId="60CA54A0" w14:textId="77777777" w:rsidR="00870A08" w:rsidRDefault="00870A08">
      <w:pPr>
        <w:pStyle w:val="aff6"/>
      </w:pPr>
    </w:p>
    <w:p w14:paraId="4D1D629A" w14:textId="77777777" w:rsidR="00870A08" w:rsidRDefault="003A5418">
      <w:pPr>
        <w:ind w:firstLine="420"/>
      </w:pPr>
      <w:r>
        <w:rPr>
          <w:rFonts w:hint="eastAsia"/>
        </w:rPr>
        <w:t>可以观察到，</w:t>
      </w:r>
      <w:r>
        <w:rPr>
          <w:rFonts w:hint="eastAsia"/>
        </w:rPr>
        <w:t>Forward</w:t>
      </w:r>
      <w:r>
        <w:rPr>
          <w:rFonts w:hint="eastAsia"/>
        </w:rPr>
        <w:t>时间已</w:t>
      </w:r>
      <w:r>
        <w:t>被</w:t>
      </w:r>
      <w:r>
        <w:rPr>
          <w:rFonts w:hint="eastAsia"/>
        </w:rPr>
        <w:t>自动</w:t>
      </w:r>
      <w:r>
        <w:t>修改为</w:t>
      </w:r>
      <w:r>
        <w:rPr>
          <w:rFonts w:hint="eastAsia"/>
        </w:rPr>
        <w:t>15</w:t>
      </w:r>
      <w:r>
        <w:rPr>
          <w:rFonts w:hint="eastAsia"/>
        </w:rPr>
        <w:t>秒。</w:t>
      </w:r>
    </w:p>
    <w:p w14:paraId="7B5C9E09" w14:textId="77777777" w:rsidR="00870A08" w:rsidRDefault="003A5418">
      <w:pPr>
        <w:ind w:firstLine="420"/>
      </w:pPr>
      <w:r>
        <w:rPr>
          <w:rFonts w:hint="eastAsia"/>
        </w:rPr>
        <w:t>现在</w:t>
      </w:r>
      <w:r>
        <w:t>采用相同的方法</w:t>
      </w:r>
      <w:r>
        <w:rPr>
          <w:rFonts w:hint="eastAsia"/>
        </w:rPr>
        <w:t>，关闭</w:t>
      </w:r>
      <w:r>
        <w:rPr>
          <w:rFonts w:hint="eastAsia"/>
        </w:rPr>
        <w:t>S4</w:t>
      </w:r>
      <w:r>
        <w:rPr>
          <w:rFonts w:hint="eastAsia"/>
        </w:rPr>
        <w:t>上的</w:t>
      </w:r>
      <w:r>
        <w:rPr>
          <w:rFonts w:hint="eastAsia"/>
        </w:rPr>
        <w:t>E 0/0/2</w:t>
      </w:r>
      <w:r>
        <w:rPr>
          <w:rFonts w:hint="eastAsia"/>
        </w:rPr>
        <w:t>接口，</w:t>
      </w:r>
      <w:r>
        <w:t>测试丢包情况。</w:t>
      </w:r>
    </w:p>
    <w:p w14:paraId="2B27B548" w14:textId="77777777" w:rsidR="00870A08" w:rsidRDefault="003A5418">
      <w:pPr>
        <w:pStyle w:val="aff6"/>
      </w:pPr>
      <w:r>
        <w:t>&lt;S4&gt;system-view</w:t>
      </w:r>
    </w:p>
    <w:p w14:paraId="2D62684B" w14:textId="77777777" w:rsidR="00870A08" w:rsidRDefault="003A5418">
      <w:pPr>
        <w:pStyle w:val="aff6"/>
      </w:pPr>
      <w:r>
        <w:lastRenderedPageBreak/>
        <w:t>[S</w:t>
      </w:r>
      <w:proofErr w:type="gramStart"/>
      <w:r>
        <w:t>4]interface</w:t>
      </w:r>
      <w:proofErr w:type="gramEnd"/>
      <w:r>
        <w:t xml:space="preserve"> Ethernet 0/0/2</w:t>
      </w:r>
    </w:p>
    <w:p w14:paraId="3347D69F" w14:textId="77777777" w:rsidR="00870A08" w:rsidRDefault="003A5418">
      <w:pPr>
        <w:pStyle w:val="aff6"/>
      </w:pPr>
      <w:r>
        <w:t>[S4-Ethernet0/0/</w:t>
      </w:r>
      <w:proofErr w:type="gramStart"/>
      <w:r>
        <w:t>2]shutdown</w:t>
      </w:r>
      <w:proofErr w:type="gramEnd"/>
    </w:p>
    <w:p w14:paraId="66014F47" w14:textId="77777777" w:rsidR="00870A08" w:rsidRDefault="00870A08">
      <w:pPr>
        <w:pStyle w:val="aff6"/>
      </w:pPr>
    </w:p>
    <w:p w14:paraId="5B4B3580" w14:textId="77777777" w:rsidR="00870A08" w:rsidRDefault="003A5418">
      <w:pPr>
        <w:ind w:firstLine="420"/>
      </w:pPr>
      <w:r>
        <w:rPr>
          <w:rFonts w:hint="eastAsia"/>
        </w:rPr>
        <w:t>配置完成后，</w:t>
      </w:r>
      <w:r>
        <w:t>观察连通性测试结果。</w:t>
      </w:r>
    </w:p>
    <w:p w14:paraId="6F50601D" w14:textId="77777777" w:rsidR="00870A08" w:rsidRDefault="003A5418">
      <w:pPr>
        <w:pStyle w:val="aff6"/>
      </w:pPr>
      <w:r>
        <w:t xml:space="preserve">From 10.1.1.2: bytes=32 seq=33 </w:t>
      </w:r>
      <w:proofErr w:type="spellStart"/>
      <w:r>
        <w:t>ttl</w:t>
      </w:r>
      <w:proofErr w:type="spellEnd"/>
      <w:r>
        <w:t xml:space="preserve">=128 time=53 </w:t>
      </w:r>
      <w:proofErr w:type="spellStart"/>
      <w:r>
        <w:t>ms</w:t>
      </w:r>
      <w:proofErr w:type="spellEnd"/>
    </w:p>
    <w:p w14:paraId="798438F6" w14:textId="77777777" w:rsidR="00870A08" w:rsidRDefault="003A5418">
      <w:pPr>
        <w:pStyle w:val="aff6"/>
      </w:pPr>
      <w:r>
        <w:t xml:space="preserve">From 10.1.1.2: bytes=32 seq=34 </w:t>
      </w:r>
      <w:proofErr w:type="spellStart"/>
      <w:r>
        <w:t>ttl</w:t>
      </w:r>
      <w:proofErr w:type="spellEnd"/>
      <w:r>
        <w:t xml:space="preserve">=128 time=17 </w:t>
      </w:r>
      <w:proofErr w:type="spellStart"/>
      <w:r>
        <w:t>ms</w:t>
      </w:r>
      <w:proofErr w:type="spellEnd"/>
    </w:p>
    <w:p w14:paraId="608A1C18" w14:textId="77777777" w:rsidR="00870A08" w:rsidRDefault="003A5418">
      <w:pPr>
        <w:pStyle w:val="aff6"/>
      </w:pPr>
      <w:r>
        <w:t xml:space="preserve">From 10.1.1.2: bytes=32 seq=35 </w:t>
      </w:r>
      <w:proofErr w:type="spellStart"/>
      <w:r>
        <w:t>ttl</w:t>
      </w:r>
      <w:proofErr w:type="spellEnd"/>
      <w:r>
        <w:t xml:space="preserve">=128 time=30 </w:t>
      </w:r>
      <w:proofErr w:type="spellStart"/>
      <w:r>
        <w:t>ms</w:t>
      </w:r>
      <w:proofErr w:type="spellEnd"/>
    </w:p>
    <w:p w14:paraId="2D649FC2" w14:textId="77777777" w:rsidR="00870A08" w:rsidRDefault="003A5418">
      <w:pPr>
        <w:pStyle w:val="aff6"/>
      </w:pPr>
      <w:r>
        <w:t xml:space="preserve">From 10.1.1.2: bytes=32 seq=36 </w:t>
      </w:r>
      <w:proofErr w:type="spellStart"/>
      <w:r>
        <w:t>ttl</w:t>
      </w:r>
      <w:proofErr w:type="spellEnd"/>
      <w:r>
        <w:t xml:space="preserve">=128 time=45 </w:t>
      </w:r>
      <w:proofErr w:type="spellStart"/>
      <w:r>
        <w:t>ms</w:t>
      </w:r>
      <w:proofErr w:type="spellEnd"/>
    </w:p>
    <w:p w14:paraId="0851A38E" w14:textId="77777777" w:rsidR="00870A08" w:rsidRDefault="003A5418">
      <w:pPr>
        <w:pStyle w:val="aff6"/>
      </w:pPr>
      <w:r>
        <w:t>Request timeout!</w:t>
      </w:r>
    </w:p>
    <w:p w14:paraId="3EFC3C67" w14:textId="77777777" w:rsidR="00870A08" w:rsidRDefault="003A5418">
      <w:pPr>
        <w:pStyle w:val="aff6"/>
      </w:pPr>
      <w:r>
        <w:t>Request timeout!</w:t>
      </w:r>
    </w:p>
    <w:p w14:paraId="6DA60FA3" w14:textId="77777777" w:rsidR="00870A08" w:rsidRDefault="003A5418">
      <w:pPr>
        <w:pStyle w:val="aff6"/>
      </w:pPr>
      <w:r>
        <w:t>Request timeout!</w:t>
      </w:r>
    </w:p>
    <w:p w14:paraId="16B2C05A" w14:textId="77777777" w:rsidR="00870A08" w:rsidRDefault="003A5418">
      <w:pPr>
        <w:pStyle w:val="aff6"/>
      </w:pPr>
      <w:r>
        <w:t>Request timeout!</w:t>
      </w:r>
    </w:p>
    <w:p w14:paraId="6289F1F8" w14:textId="77777777" w:rsidR="00870A08" w:rsidRDefault="003A5418">
      <w:pPr>
        <w:pStyle w:val="aff6"/>
      </w:pPr>
      <w:r>
        <w:t>Request timeout!</w:t>
      </w:r>
    </w:p>
    <w:p w14:paraId="6114968D" w14:textId="77777777" w:rsidR="00870A08" w:rsidRDefault="003A5418">
      <w:pPr>
        <w:pStyle w:val="aff6"/>
      </w:pPr>
      <w:r>
        <w:t>Request timeout!</w:t>
      </w:r>
    </w:p>
    <w:p w14:paraId="6DE088CB" w14:textId="77777777" w:rsidR="00870A08" w:rsidRDefault="003A5418">
      <w:pPr>
        <w:pStyle w:val="aff6"/>
      </w:pPr>
      <w:r>
        <w:t>Request timeout!</w:t>
      </w:r>
    </w:p>
    <w:p w14:paraId="59ECD153" w14:textId="77777777" w:rsidR="00870A08" w:rsidRDefault="003A5418">
      <w:pPr>
        <w:pStyle w:val="aff6"/>
      </w:pPr>
      <w:r>
        <w:t>Request timeout!</w:t>
      </w:r>
    </w:p>
    <w:p w14:paraId="6D274779" w14:textId="77777777" w:rsidR="00870A08" w:rsidRDefault="003A5418">
      <w:pPr>
        <w:pStyle w:val="aff6"/>
      </w:pPr>
      <w:r>
        <w:t>Request timeout!</w:t>
      </w:r>
    </w:p>
    <w:p w14:paraId="16EDE37F" w14:textId="77777777" w:rsidR="00870A08" w:rsidRDefault="003A5418">
      <w:pPr>
        <w:pStyle w:val="aff6"/>
      </w:pPr>
      <w:r>
        <w:t>Request timeout!</w:t>
      </w:r>
    </w:p>
    <w:p w14:paraId="3F3D4066" w14:textId="77777777" w:rsidR="00870A08" w:rsidRDefault="003A5418">
      <w:pPr>
        <w:pStyle w:val="aff6"/>
      </w:pPr>
      <w:r>
        <w:t>Request timeout!</w:t>
      </w:r>
    </w:p>
    <w:p w14:paraId="2BDC6AEA" w14:textId="77777777" w:rsidR="00870A08" w:rsidRDefault="003A5418">
      <w:pPr>
        <w:pStyle w:val="aff6"/>
      </w:pPr>
      <w:r>
        <w:t>Request timeout!</w:t>
      </w:r>
    </w:p>
    <w:p w14:paraId="41FE4F07" w14:textId="77777777" w:rsidR="00870A08" w:rsidRDefault="003A5418">
      <w:pPr>
        <w:pStyle w:val="aff6"/>
      </w:pPr>
      <w:r>
        <w:t>Request timeout!</w:t>
      </w:r>
    </w:p>
    <w:p w14:paraId="542A85FA" w14:textId="77777777" w:rsidR="00870A08" w:rsidRDefault="003A5418">
      <w:pPr>
        <w:pStyle w:val="aff6"/>
      </w:pPr>
      <w:r>
        <w:t>Request timeout!</w:t>
      </w:r>
    </w:p>
    <w:p w14:paraId="7E6297C4" w14:textId="77777777" w:rsidR="00870A08" w:rsidRDefault="003A5418">
      <w:pPr>
        <w:pStyle w:val="aff6"/>
      </w:pPr>
      <w:r>
        <w:t>Request timeout!</w:t>
      </w:r>
    </w:p>
    <w:p w14:paraId="27653324" w14:textId="77777777" w:rsidR="00870A08" w:rsidRDefault="003A5418">
      <w:pPr>
        <w:pStyle w:val="aff6"/>
      </w:pPr>
      <w:r>
        <w:t>Request timeout!</w:t>
      </w:r>
    </w:p>
    <w:p w14:paraId="7067A625" w14:textId="77777777" w:rsidR="00870A08" w:rsidRDefault="003A5418">
      <w:pPr>
        <w:pStyle w:val="aff6"/>
      </w:pPr>
      <w:r>
        <w:t>Request timeout!</w:t>
      </w:r>
    </w:p>
    <w:p w14:paraId="535DD0E0" w14:textId="77777777" w:rsidR="00870A08" w:rsidRDefault="003A5418">
      <w:pPr>
        <w:pStyle w:val="aff6"/>
      </w:pPr>
      <w:r>
        <w:t xml:space="preserve">From 10.1.1.2: bytes=32 seq=37 </w:t>
      </w:r>
      <w:proofErr w:type="spellStart"/>
      <w:r>
        <w:t>ttl</w:t>
      </w:r>
      <w:proofErr w:type="spellEnd"/>
      <w:r>
        <w:t xml:space="preserve">=128 time=31 </w:t>
      </w:r>
      <w:proofErr w:type="spellStart"/>
      <w:r>
        <w:t>ms</w:t>
      </w:r>
      <w:proofErr w:type="spellEnd"/>
    </w:p>
    <w:p w14:paraId="51230FE5" w14:textId="77777777" w:rsidR="00870A08" w:rsidRDefault="003A5418">
      <w:pPr>
        <w:pStyle w:val="aff6"/>
      </w:pPr>
      <w:r>
        <w:t xml:space="preserve">From 10.1.1.2: bytes=32 seq=38 </w:t>
      </w:r>
      <w:proofErr w:type="spellStart"/>
      <w:r>
        <w:t>ttl</w:t>
      </w:r>
      <w:proofErr w:type="spellEnd"/>
      <w:r>
        <w:t xml:space="preserve">=128 time=37 </w:t>
      </w:r>
      <w:proofErr w:type="spellStart"/>
      <w:r>
        <w:t>ms</w:t>
      </w:r>
      <w:proofErr w:type="spellEnd"/>
    </w:p>
    <w:p w14:paraId="49259AF5" w14:textId="77777777" w:rsidR="00870A08" w:rsidRDefault="003A5418">
      <w:pPr>
        <w:pStyle w:val="aff6"/>
      </w:pPr>
      <w:r>
        <w:lastRenderedPageBreak/>
        <w:t xml:space="preserve">From 10.1.1.2: bytes=32 seq=39 </w:t>
      </w:r>
      <w:proofErr w:type="spellStart"/>
      <w:r>
        <w:t>ttl</w:t>
      </w:r>
      <w:proofErr w:type="spellEnd"/>
      <w:r>
        <w:t xml:space="preserve">=128 time=52 </w:t>
      </w:r>
      <w:proofErr w:type="spellStart"/>
      <w:r>
        <w:t>ms</w:t>
      </w:r>
      <w:proofErr w:type="spellEnd"/>
    </w:p>
    <w:p w14:paraId="42B68FE1" w14:textId="77777777" w:rsidR="00870A08" w:rsidRDefault="00870A08">
      <w:pPr>
        <w:pStyle w:val="aff6"/>
      </w:pPr>
    </w:p>
    <w:p w14:paraId="70BA93A3" w14:textId="77777777" w:rsidR="00870A08" w:rsidRDefault="003A5418">
      <w:pPr>
        <w:ind w:firstLine="420"/>
      </w:pPr>
      <w:r>
        <w:rPr>
          <w:rFonts w:hint="eastAsia"/>
        </w:rPr>
        <w:t>可以观察到，丢包共</w:t>
      </w:r>
      <w:r>
        <w:rPr>
          <w:rFonts w:hint="eastAsia"/>
        </w:rPr>
        <w:t>17</w:t>
      </w:r>
      <w:r>
        <w:rPr>
          <w:rFonts w:hint="eastAsia"/>
        </w:rPr>
        <w:t>个。因为在</w:t>
      </w:r>
      <w:r>
        <w:rPr>
          <w:rFonts w:hint="eastAsia"/>
        </w:rPr>
        <w:t>F</w:t>
      </w:r>
      <w:r>
        <w:t>orward</w:t>
      </w:r>
      <w:r>
        <w:rPr>
          <w:rFonts w:hint="eastAsia"/>
        </w:rPr>
        <w:t xml:space="preserve"> D</w:t>
      </w:r>
      <w:r>
        <w:t>elay</w:t>
      </w:r>
      <w:r>
        <w:rPr>
          <w:rFonts w:hint="eastAsia"/>
        </w:rPr>
        <w:t>时间变为</w:t>
      </w:r>
      <w:r>
        <w:rPr>
          <w:rFonts w:hint="eastAsia"/>
        </w:rPr>
        <w:t>15</w:t>
      </w:r>
      <w:r>
        <w:rPr>
          <w:rFonts w:hint="eastAsia"/>
        </w:rPr>
        <w:t>秒后，端口状态迁移从</w:t>
      </w:r>
      <w:r>
        <w:rPr>
          <w:rFonts w:hint="eastAsia"/>
        </w:rPr>
        <w:t>Discarding</w:t>
      </w:r>
      <w:r>
        <w:rPr>
          <w:rFonts w:hint="eastAsia"/>
        </w:rPr>
        <w:t>状态到</w:t>
      </w:r>
      <w:r>
        <w:rPr>
          <w:rFonts w:hint="eastAsia"/>
        </w:rPr>
        <w:t>Forwarding</w:t>
      </w:r>
      <w:r>
        <w:rPr>
          <w:rFonts w:hint="eastAsia"/>
        </w:rPr>
        <w:t>状态要经过一个</w:t>
      </w:r>
      <w:r>
        <w:rPr>
          <w:rFonts w:hint="eastAsia"/>
        </w:rPr>
        <w:t>F</w:t>
      </w:r>
      <w:r>
        <w:t>orward</w:t>
      </w:r>
      <w:r>
        <w:rPr>
          <w:rFonts w:hint="eastAsia"/>
        </w:rPr>
        <w:t xml:space="preserve"> D</w:t>
      </w:r>
      <w:r>
        <w:t>elay</w:t>
      </w:r>
      <w:r>
        <w:rPr>
          <w:rFonts w:hint="eastAsia"/>
        </w:rPr>
        <w:t>的时间间隔。</w:t>
      </w:r>
    </w:p>
    <w:p w14:paraId="40BEB971" w14:textId="77777777" w:rsidR="00870A08" w:rsidRDefault="003A5418">
      <w:pPr>
        <w:pStyle w:val="2"/>
        <w:numPr>
          <w:ilvl w:val="0"/>
          <w:numId w:val="0"/>
        </w:numPr>
        <w:ind w:left="420" w:hanging="420"/>
      </w:pPr>
      <w:r>
        <w:rPr>
          <w:rFonts w:hint="eastAsia"/>
        </w:rPr>
        <w:t>思考</w:t>
      </w:r>
    </w:p>
    <w:p w14:paraId="6FDD0D2C" w14:textId="77777777" w:rsidR="00870A08" w:rsidRDefault="003A5418">
      <w:pPr>
        <w:ind w:firstLine="420"/>
      </w:pPr>
      <w:r>
        <w:rPr>
          <w:rFonts w:hint="eastAsia"/>
        </w:rPr>
        <w:t>交换机</w:t>
      </w:r>
      <w:r>
        <w:t>端口在发生状态转换时，都</w:t>
      </w:r>
      <w:r>
        <w:rPr>
          <w:rFonts w:hint="eastAsia"/>
        </w:rPr>
        <w:t>有</w:t>
      </w:r>
      <w:r>
        <w:t>哪些状态会经历一个</w:t>
      </w:r>
      <w:r>
        <w:rPr>
          <w:rFonts w:hint="eastAsia"/>
        </w:rPr>
        <w:t>Forward Delay</w:t>
      </w:r>
      <w:r>
        <w:t>？</w:t>
      </w:r>
    </w:p>
    <w:p w14:paraId="0E4F4B1F" w14:textId="77777777" w:rsidR="00870A08" w:rsidRDefault="003A5418">
      <w:pPr>
        <w:pStyle w:val="af2"/>
        <w:ind w:firstLineChars="0" w:firstLine="0"/>
        <w:rPr>
          <w:rFonts w:ascii="微软雅黑" w:hAnsi="微软雅黑"/>
        </w:rPr>
      </w:pPr>
      <w:bookmarkStart w:id="92" w:name="_Toc18927"/>
      <w:r>
        <w:rPr>
          <w:rFonts w:ascii="微软雅黑" w:hAnsi="微软雅黑" w:hint="eastAsia"/>
        </w:rPr>
        <w:t xml:space="preserve">4.3 </w:t>
      </w:r>
      <w:r>
        <w:t>RSTP</w:t>
      </w:r>
      <w:r>
        <w:rPr>
          <w:rFonts w:ascii="微软雅黑" w:hAnsi="微软雅黑" w:hint="eastAsia"/>
        </w:rPr>
        <w:t>基础配置</w:t>
      </w:r>
      <w:bookmarkEnd w:id="92"/>
    </w:p>
    <w:p w14:paraId="13019ABD" w14:textId="77777777" w:rsidR="00870A08" w:rsidRDefault="003A5418">
      <w:pPr>
        <w:pStyle w:val="10"/>
      </w:pPr>
      <w:r>
        <w:rPr>
          <w:rFonts w:hint="eastAsia"/>
        </w:rPr>
        <w:t>原理概述</w:t>
      </w:r>
    </w:p>
    <w:p w14:paraId="3F99FA29" w14:textId="77777777" w:rsidR="00870A08" w:rsidRDefault="003A5418">
      <w:pPr>
        <w:ind w:firstLine="420"/>
      </w:pPr>
      <w:r>
        <w:rPr>
          <w:rFonts w:hint="eastAsia"/>
        </w:rPr>
        <w:t>IEEE</w:t>
      </w:r>
      <w:r>
        <w:rPr>
          <w:rFonts w:hint="eastAsia"/>
        </w:rPr>
        <w:t>于</w:t>
      </w:r>
      <w:r>
        <w:rPr>
          <w:rFonts w:hint="eastAsia"/>
        </w:rPr>
        <w:t>2001</w:t>
      </w:r>
      <w:r>
        <w:rPr>
          <w:rFonts w:hint="eastAsia"/>
        </w:rPr>
        <w:t>年发布的</w:t>
      </w:r>
      <w:r>
        <w:rPr>
          <w:rFonts w:hint="eastAsia"/>
        </w:rPr>
        <w:t>802.1W</w:t>
      </w:r>
      <w:r>
        <w:rPr>
          <w:rFonts w:hint="eastAsia"/>
        </w:rPr>
        <w:t>标准定义了</w:t>
      </w:r>
      <w:r>
        <w:rPr>
          <w:rFonts w:hint="eastAsia"/>
        </w:rPr>
        <w:t>RSTP</w:t>
      </w:r>
      <w:r>
        <w:rPr>
          <w:rFonts w:hint="eastAsia"/>
        </w:rPr>
        <w:t>（</w:t>
      </w:r>
      <w:r>
        <w:rPr>
          <w:rFonts w:hint="eastAsia"/>
        </w:rPr>
        <w:t>Rapid Spanning-Tree Protocol</w:t>
      </w:r>
      <w:r>
        <w:rPr>
          <w:rFonts w:hint="eastAsia"/>
        </w:rPr>
        <w:t>，快速生成树协议），该协议基于</w:t>
      </w:r>
      <w:r>
        <w:rPr>
          <w:rFonts w:hint="eastAsia"/>
        </w:rPr>
        <w:t>STP</w:t>
      </w:r>
      <w:r>
        <w:rPr>
          <w:rFonts w:hint="eastAsia"/>
        </w:rPr>
        <w:t>协议，对原有的</w:t>
      </w:r>
      <w:r>
        <w:rPr>
          <w:rFonts w:hint="eastAsia"/>
        </w:rPr>
        <w:t>STP</w:t>
      </w:r>
      <w:r>
        <w:rPr>
          <w:rFonts w:hint="eastAsia"/>
        </w:rPr>
        <w:t>协议进行了更加细致的修改和补充。</w:t>
      </w:r>
    </w:p>
    <w:p w14:paraId="111EC4E6" w14:textId="77777777" w:rsidR="00870A08" w:rsidRDefault="003A5418">
      <w:pPr>
        <w:ind w:firstLine="420"/>
      </w:pPr>
      <w:r>
        <w:rPr>
          <w:rFonts w:hint="eastAsia"/>
        </w:rPr>
        <w:t>STP</w:t>
      </w:r>
      <w:r>
        <w:rPr>
          <w:rFonts w:hint="eastAsia"/>
        </w:rPr>
        <w:t>协议虽然能够解决环路问题，但是</w:t>
      </w:r>
      <w:r>
        <w:rPr>
          <w:rFonts w:hint="eastAsia"/>
        </w:rPr>
        <w:t>STP</w:t>
      </w:r>
      <w:r>
        <w:rPr>
          <w:rFonts w:hint="eastAsia"/>
        </w:rPr>
        <w:t>也存在一些不足，比如</w:t>
      </w:r>
      <w:r>
        <w:rPr>
          <w:rFonts w:hint="eastAsia"/>
        </w:rPr>
        <w:t>STP</w:t>
      </w:r>
      <w:r>
        <w:rPr>
          <w:rFonts w:hint="eastAsia"/>
        </w:rPr>
        <w:t>没有细致区分端口状态和端口角色；其次</w:t>
      </w:r>
      <w:r>
        <w:rPr>
          <w:rFonts w:hint="eastAsia"/>
        </w:rPr>
        <w:t>STP</w:t>
      </w:r>
      <w:r>
        <w:rPr>
          <w:rFonts w:hint="eastAsia"/>
        </w:rPr>
        <w:t>端口状态共有五种，即</w:t>
      </w:r>
      <w:r>
        <w:rPr>
          <w:rFonts w:hint="eastAsia"/>
        </w:rPr>
        <w:t>Discarding</w:t>
      </w:r>
      <w:r>
        <w:rPr>
          <w:rFonts w:hint="eastAsia"/>
        </w:rPr>
        <w:t>、</w:t>
      </w:r>
      <w:r>
        <w:rPr>
          <w:rFonts w:hint="eastAsia"/>
        </w:rPr>
        <w:t>Blocking</w:t>
      </w:r>
      <w:r>
        <w:rPr>
          <w:rFonts w:hint="eastAsia"/>
        </w:rPr>
        <w:t>、</w:t>
      </w:r>
      <w:r>
        <w:rPr>
          <w:rFonts w:hint="eastAsia"/>
        </w:rPr>
        <w:t>Listening</w:t>
      </w:r>
      <w:r>
        <w:rPr>
          <w:rFonts w:hint="eastAsia"/>
        </w:rPr>
        <w:t>、</w:t>
      </w:r>
      <w:r>
        <w:rPr>
          <w:rFonts w:hint="eastAsia"/>
        </w:rPr>
        <w:t>Learning</w:t>
      </w:r>
      <w:r>
        <w:rPr>
          <w:rFonts w:hint="eastAsia"/>
        </w:rPr>
        <w:t>和</w:t>
      </w:r>
      <w:r>
        <w:rPr>
          <w:rFonts w:hint="eastAsia"/>
        </w:rPr>
        <w:t>Forwarding</w:t>
      </w:r>
      <w:r>
        <w:rPr>
          <w:rFonts w:hint="eastAsia"/>
        </w:rPr>
        <w:t>，收敛较慢。而且对于用户来说</w:t>
      </w:r>
      <w:r>
        <w:rPr>
          <w:rFonts w:hint="eastAsia"/>
        </w:rPr>
        <w:t>Listening</w:t>
      </w:r>
      <w:r>
        <w:rPr>
          <w:rFonts w:hint="eastAsia"/>
        </w:rPr>
        <w:t>、</w:t>
      </w:r>
      <w:r>
        <w:rPr>
          <w:rFonts w:hint="eastAsia"/>
        </w:rPr>
        <w:t>Learning</w:t>
      </w:r>
      <w:r>
        <w:rPr>
          <w:rFonts w:hint="eastAsia"/>
        </w:rPr>
        <w:t>和</w:t>
      </w:r>
      <w:r>
        <w:rPr>
          <w:rFonts w:hint="eastAsia"/>
        </w:rPr>
        <w:t>Blocking</w:t>
      </w:r>
      <w:r>
        <w:rPr>
          <w:rFonts w:hint="eastAsia"/>
        </w:rPr>
        <w:t>状态并没有区别，都不转发流量。根据</w:t>
      </w:r>
      <w:r>
        <w:rPr>
          <w:rFonts w:hint="eastAsia"/>
        </w:rPr>
        <w:t>STP</w:t>
      </w:r>
      <w:r>
        <w:rPr>
          <w:rFonts w:hint="eastAsia"/>
        </w:rPr>
        <w:t>的不足，</w:t>
      </w:r>
      <w:r>
        <w:rPr>
          <w:rFonts w:hint="eastAsia"/>
        </w:rPr>
        <w:t>RSTP</w:t>
      </w:r>
      <w:r>
        <w:rPr>
          <w:rFonts w:hint="eastAsia"/>
        </w:rPr>
        <w:t>做出了改进。</w:t>
      </w:r>
    </w:p>
    <w:p w14:paraId="64746266" w14:textId="77777777" w:rsidR="00870A08" w:rsidRDefault="003A5418">
      <w:pPr>
        <w:tabs>
          <w:tab w:val="left" w:pos="720"/>
        </w:tabs>
        <w:ind w:firstLine="420"/>
      </w:pPr>
      <w:r>
        <w:rPr>
          <w:rFonts w:hint="eastAsia"/>
        </w:rPr>
        <w:t>RSTP</w:t>
      </w:r>
      <w:r>
        <w:rPr>
          <w:rFonts w:hint="eastAsia"/>
        </w:rPr>
        <w:t>新增加了</w:t>
      </w:r>
      <w:r>
        <w:rPr>
          <w:rFonts w:hint="eastAsia"/>
        </w:rPr>
        <w:t>2</w:t>
      </w:r>
      <w:r>
        <w:rPr>
          <w:rFonts w:hint="eastAsia"/>
        </w:rPr>
        <w:t>种端口角色。</w:t>
      </w:r>
      <w:r>
        <w:rPr>
          <w:rFonts w:hint="eastAsia"/>
        </w:rPr>
        <w:t>RSTP</w:t>
      </w:r>
      <w:r>
        <w:rPr>
          <w:rFonts w:hint="eastAsia"/>
        </w:rPr>
        <w:t>的端口角色共有</w:t>
      </w:r>
      <w:r>
        <w:rPr>
          <w:rFonts w:hint="eastAsia"/>
        </w:rPr>
        <w:t>4</w:t>
      </w:r>
      <w:r>
        <w:rPr>
          <w:rFonts w:hint="eastAsia"/>
        </w:rPr>
        <w:t>种：根端口、指定端口、</w:t>
      </w:r>
      <w:r>
        <w:rPr>
          <w:rFonts w:hint="eastAsia"/>
        </w:rPr>
        <w:t>Alternate</w:t>
      </w:r>
      <w:r>
        <w:rPr>
          <w:rFonts w:hint="eastAsia"/>
        </w:rPr>
        <w:t>端口和</w:t>
      </w:r>
      <w:r>
        <w:rPr>
          <w:rFonts w:hint="eastAsia"/>
        </w:rPr>
        <w:t>Backup</w:t>
      </w:r>
      <w:r>
        <w:rPr>
          <w:rFonts w:hint="eastAsia"/>
        </w:rPr>
        <w:t>端口。根端口和指定端口的作用与</w:t>
      </w:r>
      <w:r>
        <w:rPr>
          <w:rFonts w:hint="eastAsia"/>
        </w:rPr>
        <w:t>STP</w:t>
      </w:r>
      <w:r>
        <w:rPr>
          <w:rFonts w:hint="eastAsia"/>
        </w:rPr>
        <w:t>协议中相同，</w:t>
      </w:r>
      <w:r>
        <w:rPr>
          <w:rFonts w:hint="eastAsia"/>
        </w:rPr>
        <w:t>Alternate</w:t>
      </w:r>
      <w:r>
        <w:rPr>
          <w:rFonts w:hint="eastAsia"/>
        </w:rPr>
        <w:t>端口和</w:t>
      </w:r>
      <w:r>
        <w:rPr>
          <w:rFonts w:hint="eastAsia"/>
        </w:rPr>
        <w:t>Backup</w:t>
      </w:r>
      <w:r>
        <w:rPr>
          <w:rFonts w:hint="eastAsia"/>
        </w:rPr>
        <w:t>端口的描述如下：</w:t>
      </w:r>
    </w:p>
    <w:p w14:paraId="5FEFE1C2" w14:textId="77777777" w:rsidR="00870A08" w:rsidRDefault="003A5418">
      <w:pPr>
        <w:tabs>
          <w:tab w:val="left" w:pos="720"/>
        </w:tabs>
        <w:ind w:firstLine="420"/>
      </w:pPr>
      <w:r>
        <w:rPr>
          <w:rFonts w:hint="eastAsia"/>
          <w:color w:val="FF0000"/>
          <w:highlight w:val="yellow"/>
        </w:rPr>
        <w:t>Alternat</w:t>
      </w:r>
      <w:r>
        <w:rPr>
          <w:rFonts w:hint="eastAsia"/>
          <w:highlight w:val="yellow"/>
        </w:rPr>
        <w:t>e</w:t>
      </w:r>
      <w:r>
        <w:rPr>
          <w:rFonts w:hint="eastAsia"/>
          <w:highlight w:val="yellow"/>
        </w:rPr>
        <w:t>端口</w:t>
      </w:r>
      <w:r>
        <w:rPr>
          <w:rFonts w:hint="eastAsia"/>
        </w:rPr>
        <w:t>就是由于学习到其它网桥发送的配置</w:t>
      </w:r>
      <w:r>
        <w:rPr>
          <w:rFonts w:hint="eastAsia"/>
        </w:rPr>
        <w:t>BPDU</w:t>
      </w:r>
      <w:r>
        <w:rPr>
          <w:rFonts w:hint="eastAsia"/>
        </w:rPr>
        <w:t>报文而阻塞的端口，</w:t>
      </w:r>
      <w:r>
        <w:rPr>
          <w:rFonts w:hint="eastAsia"/>
        </w:rPr>
        <w:t>Alternate</w:t>
      </w:r>
      <w:r>
        <w:rPr>
          <w:rFonts w:hint="eastAsia"/>
        </w:rPr>
        <w:t>端口提供了从</w:t>
      </w:r>
      <w:r>
        <w:rPr>
          <w:rFonts w:hint="eastAsia"/>
          <w:highlight w:val="yellow"/>
        </w:rPr>
        <w:t>指定桥到根</w:t>
      </w:r>
      <w:r>
        <w:rPr>
          <w:rFonts w:hint="eastAsia"/>
        </w:rPr>
        <w:t>的另一条可切换路径，作为</w:t>
      </w:r>
      <w:r>
        <w:rPr>
          <w:rFonts w:hint="eastAsia"/>
          <w:color w:val="FF0000"/>
          <w:highlight w:val="yellow"/>
        </w:rPr>
        <w:t>根端口的备份端口</w:t>
      </w:r>
      <w:r>
        <w:rPr>
          <w:rFonts w:hint="eastAsia"/>
        </w:rPr>
        <w:t>；</w:t>
      </w:r>
    </w:p>
    <w:p w14:paraId="10B4AF3D" w14:textId="77777777" w:rsidR="00870A08" w:rsidRDefault="003A5418">
      <w:pPr>
        <w:tabs>
          <w:tab w:val="left" w:pos="720"/>
        </w:tabs>
        <w:ind w:firstLine="420"/>
      </w:pPr>
      <w:r>
        <w:rPr>
          <w:rFonts w:hint="eastAsia"/>
          <w:color w:val="FF0000"/>
          <w:highlight w:val="yellow"/>
        </w:rPr>
        <w:t>Backup</w:t>
      </w:r>
      <w:r>
        <w:rPr>
          <w:rFonts w:hint="eastAsia"/>
          <w:color w:val="FF0000"/>
          <w:highlight w:val="yellow"/>
        </w:rPr>
        <w:t>端口</w:t>
      </w:r>
      <w:r>
        <w:rPr>
          <w:rFonts w:hint="eastAsia"/>
        </w:rPr>
        <w:t>就是由于学习到自身发送的配置</w:t>
      </w:r>
      <w:r>
        <w:rPr>
          <w:rFonts w:hint="eastAsia"/>
        </w:rPr>
        <w:t>BPDU</w:t>
      </w:r>
      <w:r>
        <w:rPr>
          <w:rFonts w:hint="eastAsia"/>
        </w:rPr>
        <w:t>报文而阻塞的端口，</w:t>
      </w:r>
      <w:r>
        <w:rPr>
          <w:rFonts w:hint="eastAsia"/>
        </w:rPr>
        <w:t>Backup</w:t>
      </w:r>
      <w:r>
        <w:rPr>
          <w:rFonts w:hint="eastAsia"/>
        </w:rPr>
        <w:t>端口作为</w:t>
      </w:r>
      <w:r>
        <w:rPr>
          <w:rFonts w:hint="eastAsia"/>
          <w:color w:val="FF0000"/>
        </w:rPr>
        <w:t>指定端口</w:t>
      </w:r>
      <w:r>
        <w:rPr>
          <w:rFonts w:hint="eastAsia"/>
        </w:rPr>
        <w:t>的备份，提供了另一条从根桥到</w:t>
      </w:r>
      <w:r>
        <w:rPr>
          <w:rFonts w:hint="eastAsia"/>
          <w:highlight w:val="yellow"/>
        </w:rPr>
        <w:t>相应网段的备份通路</w:t>
      </w:r>
      <w:r>
        <w:rPr>
          <w:rFonts w:hint="eastAsia"/>
        </w:rPr>
        <w:t>。</w:t>
      </w:r>
    </w:p>
    <w:p w14:paraId="7EB36FE1" w14:textId="77777777" w:rsidR="00870A08" w:rsidRDefault="003A5418">
      <w:pPr>
        <w:tabs>
          <w:tab w:val="left" w:pos="720"/>
        </w:tabs>
        <w:ind w:firstLine="420"/>
      </w:pPr>
      <w:r>
        <w:rPr>
          <w:rFonts w:hint="eastAsia"/>
        </w:rPr>
        <w:t>RSTP</w:t>
      </w:r>
      <w:r>
        <w:rPr>
          <w:rFonts w:hint="eastAsia"/>
        </w:rPr>
        <w:t>把原来的</w:t>
      </w:r>
      <w:r>
        <w:rPr>
          <w:rFonts w:hint="eastAsia"/>
        </w:rPr>
        <w:t>5</w:t>
      </w:r>
      <w:r>
        <w:rPr>
          <w:rFonts w:hint="eastAsia"/>
        </w:rPr>
        <w:t>种状态缩减为</w:t>
      </w:r>
      <w:r>
        <w:rPr>
          <w:rFonts w:hint="eastAsia"/>
        </w:rPr>
        <w:t>3</w:t>
      </w:r>
      <w:r>
        <w:rPr>
          <w:rFonts w:hint="eastAsia"/>
        </w:rPr>
        <w:t>种。根据端口是否转发用户流量和学习</w:t>
      </w:r>
      <w:r>
        <w:rPr>
          <w:rFonts w:hint="eastAsia"/>
        </w:rPr>
        <w:t>MAC</w:t>
      </w:r>
      <w:r>
        <w:rPr>
          <w:rFonts w:hint="eastAsia"/>
        </w:rPr>
        <w:t>地址来划分：如果不转发用户流量也不学习</w:t>
      </w:r>
      <w:r>
        <w:rPr>
          <w:rFonts w:hint="eastAsia"/>
        </w:rPr>
        <w:t>MAC</w:t>
      </w:r>
      <w:r>
        <w:rPr>
          <w:rFonts w:hint="eastAsia"/>
        </w:rPr>
        <w:t>地址，那么端口状态就是</w:t>
      </w:r>
      <w:r>
        <w:rPr>
          <w:rFonts w:hint="eastAsia"/>
        </w:rPr>
        <w:t>Discarding</w:t>
      </w:r>
      <w:r>
        <w:rPr>
          <w:rFonts w:hint="eastAsia"/>
        </w:rPr>
        <w:t>状态。如果不转发用户流量但是学习</w:t>
      </w:r>
      <w:r>
        <w:rPr>
          <w:rFonts w:hint="eastAsia"/>
        </w:rPr>
        <w:t>MAC</w:t>
      </w:r>
      <w:r>
        <w:rPr>
          <w:rFonts w:hint="eastAsia"/>
        </w:rPr>
        <w:t>地址，那么端口状态就是</w:t>
      </w:r>
      <w:r>
        <w:rPr>
          <w:rFonts w:hint="eastAsia"/>
        </w:rPr>
        <w:t>Learning</w:t>
      </w:r>
      <w:r>
        <w:rPr>
          <w:rFonts w:hint="eastAsia"/>
        </w:rPr>
        <w:t>状态。如果既转发用户流量又学习</w:t>
      </w:r>
      <w:r>
        <w:rPr>
          <w:rFonts w:hint="eastAsia"/>
        </w:rPr>
        <w:t>MAC</w:t>
      </w:r>
      <w:r>
        <w:rPr>
          <w:rFonts w:hint="eastAsia"/>
        </w:rPr>
        <w:t>地址，那么端口状态就是</w:t>
      </w:r>
      <w:r>
        <w:rPr>
          <w:rFonts w:hint="eastAsia"/>
        </w:rPr>
        <w:t>Forwarding</w:t>
      </w:r>
      <w:r>
        <w:rPr>
          <w:rFonts w:hint="eastAsia"/>
        </w:rPr>
        <w:t>状态。</w:t>
      </w:r>
    </w:p>
    <w:p w14:paraId="44D7F7D5" w14:textId="77777777" w:rsidR="00870A08" w:rsidRDefault="003A5418">
      <w:pPr>
        <w:tabs>
          <w:tab w:val="left" w:pos="720"/>
        </w:tabs>
        <w:ind w:firstLine="420"/>
      </w:pPr>
      <w:r>
        <w:rPr>
          <w:rFonts w:hint="eastAsia"/>
          <w:highlight w:val="yellow"/>
        </w:rPr>
        <w:t>RSTP</w:t>
      </w:r>
      <w:r>
        <w:rPr>
          <w:rFonts w:hint="eastAsia"/>
          <w:highlight w:val="yellow"/>
        </w:rPr>
        <w:t>的快速收敛机制可分为以下三种</w:t>
      </w:r>
      <w:r>
        <w:rPr>
          <w:rFonts w:hint="eastAsia"/>
        </w:rPr>
        <w:t>：</w:t>
      </w:r>
    </w:p>
    <w:p w14:paraId="2C4B9234" w14:textId="77777777" w:rsidR="00870A08" w:rsidRDefault="003A5418">
      <w:pPr>
        <w:tabs>
          <w:tab w:val="left" w:pos="720"/>
        </w:tabs>
        <w:ind w:firstLine="420"/>
      </w:pPr>
      <w:r>
        <w:rPr>
          <w:rFonts w:hint="eastAsia"/>
          <w:highlight w:val="yellow"/>
        </w:rPr>
        <w:t>Proposal/Agreement</w:t>
      </w:r>
      <w:r>
        <w:rPr>
          <w:rFonts w:hint="eastAsia"/>
        </w:rPr>
        <w:t>机制：当一个端口被选举成为指定端口之后，在</w:t>
      </w:r>
      <w:r>
        <w:rPr>
          <w:rFonts w:hint="eastAsia"/>
        </w:rPr>
        <w:t>STP</w:t>
      </w:r>
      <w:r>
        <w:rPr>
          <w:rFonts w:hint="eastAsia"/>
        </w:rPr>
        <w:t>中，该端口至</w:t>
      </w:r>
      <w:r>
        <w:rPr>
          <w:rFonts w:hint="eastAsia"/>
        </w:rPr>
        <w:lastRenderedPageBreak/>
        <w:t>少要等待一个</w:t>
      </w:r>
      <w:r>
        <w:rPr>
          <w:rFonts w:hint="eastAsia"/>
        </w:rPr>
        <w:t>Forward Delay</w:t>
      </w:r>
      <w:r>
        <w:rPr>
          <w:rFonts w:hint="eastAsia"/>
        </w:rPr>
        <w:t>（</w:t>
      </w:r>
      <w:r>
        <w:rPr>
          <w:rFonts w:hint="eastAsia"/>
        </w:rPr>
        <w:t>Learning</w:t>
      </w:r>
      <w:r>
        <w:rPr>
          <w:rFonts w:hint="eastAsia"/>
        </w:rPr>
        <w:t>）时间才会迁移到</w:t>
      </w:r>
      <w:r>
        <w:rPr>
          <w:rFonts w:hint="eastAsia"/>
        </w:rPr>
        <w:t>Forwarding</w:t>
      </w:r>
      <w:r>
        <w:rPr>
          <w:rFonts w:hint="eastAsia"/>
        </w:rPr>
        <w:t>状态。而在</w:t>
      </w:r>
      <w:r>
        <w:rPr>
          <w:rFonts w:hint="eastAsia"/>
        </w:rPr>
        <w:t>RSTP</w:t>
      </w:r>
      <w:r>
        <w:rPr>
          <w:rFonts w:hint="eastAsia"/>
        </w:rPr>
        <w:t>中，此端口</w:t>
      </w:r>
      <w:proofErr w:type="gramStart"/>
      <w:r>
        <w:rPr>
          <w:rFonts w:hint="eastAsia"/>
        </w:rPr>
        <w:t>会先进</w:t>
      </w:r>
      <w:proofErr w:type="gramEnd"/>
      <w:r>
        <w:rPr>
          <w:rFonts w:hint="eastAsia"/>
        </w:rPr>
        <w:t>入</w:t>
      </w:r>
      <w:r>
        <w:rPr>
          <w:rFonts w:hint="eastAsia"/>
        </w:rPr>
        <w:t>Discarding</w:t>
      </w:r>
      <w:r>
        <w:rPr>
          <w:rFonts w:hint="eastAsia"/>
        </w:rPr>
        <w:t>状态，再通过</w:t>
      </w:r>
      <w:r>
        <w:rPr>
          <w:rFonts w:hint="eastAsia"/>
        </w:rPr>
        <w:t>Proposal/Agreement</w:t>
      </w:r>
      <w:r>
        <w:rPr>
          <w:rFonts w:hint="eastAsia"/>
        </w:rPr>
        <w:t>机制快速进入</w:t>
      </w:r>
      <w:r>
        <w:rPr>
          <w:rFonts w:hint="eastAsia"/>
        </w:rPr>
        <w:t>Forward</w:t>
      </w:r>
      <w:r>
        <w:rPr>
          <w:rFonts w:hint="eastAsia"/>
        </w:rPr>
        <w:t>状态。这种机制必须在点到点全双工链路上使用。</w:t>
      </w:r>
    </w:p>
    <w:p w14:paraId="6A3496FA" w14:textId="77777777" w:rsidR="00870A08" w:rsidRDefault="003A5418">
      <w:pPr>
        <w:tabs>
          <w:tab w:val="left" w:pos="720"/>
        </w:tabs>
        <w:ind w:firstLine="420"/>
      </w:pPr>
      <w:r>
        <w:rPr>
          <w:rFonts w:hint="eastAsia"/>
          <w:highlight w:val="yellow"/>
        </w:rPr>
        <w:t>根端口快速切换机制：</w:t>
      </w:r>
      <w:r>
        <w:rPr>
          <w:rFonts w:hint="eastAsia"/>
        </w:rPr>
        <w:t>如果网络中一个根端口失效，那么网络中最优的</w:t>
      </w:r>
      <w:r>
        <w:rPr>
          <w:rFonts w:hint="eastAsia"/>
        </w:rPr>
        <w:t>Alternate</w:t>
      </w:r>
      <w:r>
        <w:rPr>
          <w:rFonts w:hint="eastAsia"/>
        </w:rPr>
        <w:t>端口将成为根端口，进入</w:t>
      </w:r>
      <w:r>
        <w:rPr>
          <w:rFonts w:hint="eastAsia"/>
        </w:rPr>
        <w:t>Forwarding</w:t>
      </w:r>
      <w:r>
        <w:rPr>
          <w:rFonts w:hint="eastAsia"/>
        </w:rPr>
        <w:t>状态。因为通过这个</w:t>
      </w:r>
      <w:r>
        <w:rPr>
          <w:rFonts w:hint="eastAsia"/>
        </w:rPr>
        <w:t>Alternate</w:t>
      </w:r>
      <w:r>
        <w:rPr>
          <w:rFonts w:hint="eastAsia"/>
        </w:rPr>
        <w:t>端口连接的网段上必然有个指定端口可以通往根桥。</w:t>
      </w:r>
    </w:p>
    <w:p w14:paraId="7E90D699" w14:textId="77777777" w:rsidR="00870A08" w:rsidRDefault="003A5418">
      <w:pPr>
        <w:ind w:firstLine="420"/>
      </w:pPr>
      <w:r>
        <w:rPr>
          <w:rFonts w:hint="eastAsia"/>
          <w:highlight w:val="yellow"/>
        </w:rPr>
        <w:t>边缘端口</w:t>
      </w:r>
      <w:r>
        <w:rPr>
          <w:rFonts w:hint="eastAsia"/>
        </w:rPr>
        <w:t>的引入：在</w:t>
      </w:r>
      <w:r>
        <w:rPr>
          <w:rFonts w:hint="eastAsia"/>
        </w:rPr>
        <w:t>RSTP</w:t>
      </w:r>
      <w:r>
        <w:rPr>
          <w:rFonts w:hint="eastAsia"/>
        </w:rPr>
        <w:t>里面，如果某一个指定端口位于整个网络的边缘，即不再与其他交换设备连接，而是</w:t>
      </w:r>
      <w:r>
        <w:rPr>
          <w:rFonts w:hint="eastAsia"/>
          <w:highlight w:val="yellow"/>
        </w:rPr>
        <w:t>直接与终端设备直连</w:t>
      </w:r>
      <w:r>
        <w:rPr>
          <w:rFonts w:hint="eastAsia"/>
        </w:rPr>
        <w:t>，这种端口叫做边缘端口。边缘端口</w:t>
      </w:r>
      <w:r>
        <w:rPr>
          <w:rFonts w:hint="eastAsia"/>
          <w:highlight w:val="yellow"/>
        </w:rPr>
        <w:t>不接收处理配置</w:t>
      </w:r>
      <w:r>
        <w:rPr>
          <w:rFonts w:hint="eastAsia"/>
          <w:highlight w:val="yellow"/>
        </w:rPr>
        <w:t>BPDU</w:t>
      </w:r>
      <w:r>
        <w:rPr>
          <w:rFonts w:hint="eastAsia"/>
          <w:highlight w:val="yellow"/>
        </w:rPr>
        <w:t>，不参与</w:t>
      </w:r>
      <w:r>
        <w:rPr>
          <w:rFonts w:hint="eastAsia"/>
          <w:highlight w:val="yellow"/>
        </w:rPr>
        <w:t>RSTP</w:t>
      </w:r>
      <w:r>
        <w:rPr>
          <w:rFonts w:hint="eastAsia"/>
          <w:highlight w:val="yellow"/>
        </w:rPr>
        <w:t>运算</w:t>
      </w:r>
      <w:r>
        <w:rPr>
          <w:rFonts w:hint="eastAsia"/>
        </w:rPr>
        <w:t>，可以由</w:t>
      </w:r>
      <w:r>
        <w:rPr>
          <w:rFonts w:hint="eastAsia"/>
        </w:rPr>
        <w:t>Disable</w:t>
      </w:r>
      <w:r>
        <w:rPr>
          <w:rFonts w:hint="eastAsia"/>
        </w:rPr>
        <w:t>直接转到</w:t>
      </w:r>
      <w:r>
        <w:rPr>
          <w:rFonts w:hint="eastAsia"/>
        </w:rPr>
        <w:t>Forwarding</w:t>
      </w:r>
      <w:r>
        <w:rPr>
          <w:rFonts w:hint="eastAsia"/>
        </w:rPr>
        <w:t>状态，且不经历时延，就像在端口上将</w:t>
      </w:r>
      <w:r>
        <w:rPr>
          <w:rFonts w:hint="eastAsia"/>
        </w:rPr>
        <w:t>STP</w:t>
      </w:r>
      <w:r>
        <w:rPr>
          <w:rFonts w:hint="eastAsia"/>
        </w:rPr>
        <w:t>禁用。但是一旦边缘端口收到配置</w:t>
      </w:r>
      <w:r>
        <w:rPr>
          <w:rFonts w:hint="eastAsia"/>
        </w:rPr>
        <w:t>BPDU</w:t>
      </w:r>
      <w:r>
        <w:rPr>
          <w:rFonts w:hint="eastAsia"/>
        </w:rPr>
        <w:t>，就丧失了边缘端口属性，成为普通</w:t>
      </w:r>
      <w:r>
        <w:rPr>
          <w:rFonts w:hint="eastAsia"/>
        </w:rPr>
        <w:t>STP</w:t>
      </w:r>
      <w:r>
        <w:rPr>
          <w:rFonts w:hint="eastAsia"/>
        </w:rPr>
        <w:t>端口，并重新进行生成树计算，从而引起网络震荡。</w:t>
      </w:r>
    </w:p>
    <w:p w14:paraId="1585AD5C" w14:textId="77777777" w:rsidR="00870A08" w:rsidRDefault="003A5418">
      <w:pPr>
        <w:pStyle w:val="10"/>
      </w:pPr>
      <w:r>
        <w:rPr>
          <w:rFonts w:hint="eastAsia"/>
        </w:rPr>
        <w:t>实验目的</w:t>
      </w:r>
    </w:p>
    <w:p w14:paraId="44586CFA" w14:textId="77777777" w:rsidR="00870A08" w:rsidRDefault="003A5418">
      <w:pPr>
        <w:pStyle w:val="12"/>
        <w:numPr>
          <w:ilvl w:val="1"/>
          <w:numId w:val="5"/>
        </w:numPr>
        <w:ind w:firstLineChars="0"/>
        <w:jc w:val="left"/>
      </w:pPr>
      <w:r>
        <w:rPr>
          <w:rFonts w:hint="eastAsia"/>
        </w:rPr>
        <w:t>理解</w:t>
      </w:r>
      <w:r>
        <w:rPr>
          <w:rFonts w:hint="eastAsia"/>
        </w:rPr>
        <w:t>RSTP</w:t>
      </w:r>
      <w:r>
        <w:rPr>
          <w:rFonts w:hint="eastAsia"/>
        </w:rPr>
        <w:t>的应用场景</w:t>
      </w:r>
    </w:p>
    <w:p w14:paraId="0F598266" w14:textId="77777777" w:rsidR="00870A08" w:rsidRDefault="003A5418">
      <w:pPr>
        <w:pStyle w:val="12"/>
        <w:numPr>
          <w:ilvl w:val="1"/>
          <w:numId w:val="5"/>
        </w:numPr>
        <w:ind w:firstLineChars="0"/>
        <w:jc w:val="left"/>
      </w:pPr>
      <w:r>
        <w:rPr>
          <w:rFonts w:hint="eastAsia"/>
        </w:rPr>
        <w:t>掌握</w:t>
      </w:r>
      <w:r>
        <w:rPr>
          <w:rFonts w:hint="eastAsia"/>
        </w:rPr>
        <w:t>RSTP</w:t>
      </w:r>
      <w:r>
        <w:rPr>
          <w:rFonts w:hint="eastAsia"/>
        </w:rPr>
        <w:t>的基本配置</w:t>
      </w:r>
    </w:p>
    <w:p w14:paraId="77EC32C8" w14:textId="77777777" w:rsidR="00870A08" w:rsidRDefault="003A5418">
      <w:pPr>
        <w:pStyle w:val="12"/>
        <w:numPr>
          <w:ilvl w:val="1"/>
          <w:numId w:val="5"/>
        </w:numPr>
        <w:ind w:firstLineChars="0"/>
        <w:jc w:val="left"/>
      </w:pPr>
      <w:r>
        <w:rPr>
          <w:rFonts w:hint="eastAsia"/>
        </w:rPr>
        <w:t>掌握</w:t>
      </w:r>
      <w:r>
        <w:rPr>
          <w:rFonts w:hint="eastAsia"/>
        </w:rPr>
        <w:t>RSTP</w:t>
      </w:r>
      <w:r>
        <w:rPr>
          <w:rFonts w:hint="eastAsia"/>
        </w:rPr>
        <w:t>的边缘端口的应用</w:t>
      </w:r>
    </w:p>
    <w:p w14:paraId="3B65178C" w14:textId="77777777" w:rsidR="00870A08" w:rsidRDefault="003A5418">
      <w:pPr>
        <w:pStyle w:val="12"/>
        <w:numPr>
          <w:ilvl w:val="1"/>
          <w:numId w:val="5"/>
        </w:numPr>
        <w:ind w:firstLineChars="0"/>
        <w:jc w:val="left"/>
      </w:pPr>
      <w:r>
        <w:rPr>
          <w:rFonts w:hint="eastAsia"/>
        </w:rPr>
        <w:t>理解</w:t>
      </w:r>
      <w:r>
        <w:rPr>
          <w:rFonts w:hint="eastAsia"/>
        </w:rPr>
        <w:t>RSTP</w:t>
      </w:r>
      <w:r>
        <w:rPr>
          <w:rFonts w:hint="eastAsia"/>
        </w:rPr>
        <w:t>备份端口</w:t>
      </w:r>
    </w:p>
    <w:p w14:paraId="30451720" w14:textId="77777777" w:rsidR="00870A08" w:rsidRDefault="003A5418">
      <w:pPr>
        <w:pStyle w:val="10"/>
      </w:pPr>
      <w:r>
        <w:rPr>
          <w:rFonts w:hint="eastAsia"/>
        </w:rPr>
        <w:t>实验内容</w:t>
      </w:r>
    </w:p>
    <w:p w14:paraId="6594E21E" w14:textId="77777777" w:rsidR="00870A08" w:rsidRDefault="003A5418">
      <w:pPr>
        <w:tabs>
          <w:tab w:val="left" w:pos="720"/>
        </w:tabs>
        <w:ind w:firstLine="420"/>
      </w:pPr>
      <w:r>
        <w:rPr>
          <w:rFonts w:hint="eastAsia"/>
        </w:rPr>
        <w:t>本实验模拟公司网络场景，</w:t>
      </w:r>
      <w:r>
        <w:rPr>
          <w:rFonts w:hint="eastAsia"/>
        </w:rPr>
        <w:t>S3</w:t>
      </w:r>
      <w:r>
        <w:rPr>
          <w:rFonts w:hint="eastAsia"/>
        </w:rPr>
        <w:t>和</w:t>
      </w:r>
      <w:r>
        <w:rPr>
          <w:rFonts w:hint="eastAsia"/>
        </w:rPr>
        <w:t>S4</w:t>
      </w:r>
      <w:r>
        <w:rPr>
          <w:rFonts w:hint="eastAsia"/>
        </w:rPr>
        <w:t>是接入层交换机，负责用户的接入，</w:t>
      </w:r>
      <w:r>
        <w:rPr>
          <w:rFonts w:hint="eastAsia"/>
        </w:rPr>
        <w:t>S1</w:t>
      </w:r>
      <w:r>
        <w:rPr>
          <w:rFonts w:hint="eastAsia"/>
        </w:rPr>
        <w:t>和</w:t>
      </w:r>
      <w:r>
        <w:rPr>
          <w:rFonts w:hint="eastAsia"/>
        </w:rPr>
        <w:t>S2</w:t>
      </w:r>
      <w:r>
        <w:rPr>
          <w:rFonts w:hint="eastAsia"/>
        </w:rPr>
        <w:t>是汇聚层交换机，四台交换机组成一个环形网络。为了防止网络中出现环路，产生网络风暴，所有交换机上都需要运行生成树协议，同时为了加快网络收敛速度，网络管理员选择使用</w:t>
      </w:r>
      <w:r>
        <w:rPr>
          <w:rFonts w:hint="eastAsia"/>
        </w:rPr>
        <w:t>RSTP</w:t>
      </w:r>
      <w:r>
        <w:rPr>
          <w:rFonts w:hint="eastAsia"/>
        </w:rPr>
        <w:t>协议，且使得性能较好的</w:t>
      </w:r>
      <w:r>
        <w:rPr>
          <w:rFonts w:hint="eastAsia"/>
        </w:rPr>
        <w:t>S1</w:t>
      </w:r>
      <w:r>
        <w:rPr>
          <w:rFonts w:hint="eastAsia"/>
        </w:rPr>
        <w:t>为根交换机，</w:t>
      </w:r>
      <w:r>
        <w:rPr>
          <w:rFonts w:hint="eastAsia"/>
        </w:rPr>
        <w:t>S2</w:t>
      </w:r>
      <w:r>
        <w:rPr>
          <w:rFonts w:hint="eastAsia"/>
        </w:rPr>
        <w:t>为次根交换机，并配置边缘端口进一步优化公司网络。</w:t>
      </w:r>
    </w:p>
    <w:p w14:paraId="1BB37B48" w14:textId="77777777" w:rsidR="00870A08" w:rsidRDefault="003A5418">
      <w:pPr>
        <w:pStyle w:val="10"/>
      </w:pPr>
      <w:r>
        <w:rPr>
          <w:rFonts w:hint="eastAsia"/>
        </w:rPr>
        <w:lastRenderedPageBreak/>
        <w:t>实验拓扑</w:t>
      </w:r>
    </w:p>
    <w:p w14:paraId="4F8D3F97" w14:textId="77777777" w:rsidR="00870A08" w:rsidRDefault="003A5418">
      <w:pPr>
        <w:ind w:firstLineChars="0" w:firstLine="0"/>
        <w:jc w:val="center"/>
      </w:pPr>
      <w:r>
        <w:rPr>
          <w:noProof/>
          <w:lang w:val="en-GB"/>
        </w:rPr>
        <w:drawing>
          <wp:inline distT="0" distB="0" distL="0" distR="0" wp14:anchorId="46CC790B" wp14:editId="2D4C6ACC">
            <wp:extent cx="4972050" cy="3486150"/>
            <wp:effectExtent l="19050" t="0" r="0" b="0"/>
            <wp:docPr id="571" name="图片 2" descr="C:\Documents and Settings\Administrator\桌面\eNSP实验图\R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2" descr="C:\Documents and Settings\Administrator\桌面\eNSP实验图\RSTP.png"/>
                    <pic:cNvPicPr>
                      <a:picLocks noChangeAspect="1" noChangeArrowheads="1"/>
                    </pic:cNvPicPr>
                  </pic:nvPicPr>
                  <pic:blipFill>
                    <a:blip r:embed="rId111" cstate="print"/>
                    <a:srcRect/>
                    <a:stretch>
                      <a:fillRect/>
                    </a:stretch>
                  </pic:blipFill>
                  <pic:spPr>
                    <a:xfrm>
                      <a:off x="0" y="0"/>
                      <a:ext cx="4972050" cy="3486150"/>
                    </a:xfrm>
                    <a:prstGeom prst="rect">
                      <a:avLst/>
                    </a:prstGeom>
                    <a:noFill/>
                    <a:ln w="9525">
                      <a:noFill/>
                      <a:miter lim="800000"/>
                      <a:headEnd/>
                      <a:tailEnd/>
                    </a:ln>
                  </pic:spPr>
                </pic:pic>
              </a:graphicData>
            </a:graphic>
          </wp:inline>
        </w:drawing>
      </w:r>
    </w:p>
    <w:p w14:paraId="78CD53CD" w14:textId="77777777" w:rsidR="00870A08" w:rsidRDefault="003A5418">
      <w:pPr>
        <w:pStyle w:val="aff6"/>
        <w:jc w:val="center"/>
      </w:pPr>
      <w:r>
        <w:rPr>
          <w:rFonts w:hint="eastAsia"/>
        </w:rPr>
        <w:t>图</w:t>
      </w:r>
      <w:r>
        <w:rPr>
          <w:rFonts w:hint="eastAsia"/>
        </w:rPr>
        <w:t>4-3 RSTP</w:t>
      </w:r>
      <w:r>
        <w:rPr>
          <w:rFonts w:hint="eastAsia"/>
        </w:rPr>
        <w:t>基础配置拓扑图</w:t>
      </w:r>
    </w:p>
    <w:p w14:paraId="7814D867"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647D76A2" w14:textId="77777777">
        <w:trPr>
          <w:trHeight w:val="471"/>
          <w:jc w:val="center"/>
        </w:trPr>
        <w:tc>
          <w:tcPr>
            <w:tcW w:w="1594" w:type="dxa"/>
            <w:vAlign w:val="center"/>
          </w:tcPr>
          <w:p w14:paraId="52BEEE37" w14:textId="77777777" w:rsidR="00870A08" w:rsidRDefault="003A5418">
            <w:pPr>
              <w:spacing w:line="240" w:lineRule="auto"/>
              <w:ind w:firstLineChars="0" w:firstLine="0"/>
              <w:jc w:val="center"/>
            </w:pPr>
            <w:r>
              <w:rPr>
                <w:rFonts w:hint="eastAsia"/>
              </w:rPr>
              <w:t>设备</w:t>
            </w:r>
          </w:p>
        </w:tc>
        <w:tc>
          <w:tcPr>
            <w:tcW w:w="1706" w:type="dxa"/>
            <w:vAlign w:val="center"/>
          </w:tcPr>
          <w:p w14:paraId="01C58522" w14:textId="77777777" w:rsidR="00870A08" w:rsidRDefault="003A5418">
            <w:pPr>
              <w:spacing w:line="240" w:lineRule="auto"/>
              <w:ind w:firstLineChars="0" w:firstLine="0"/>
              <w:jc w:val="center"/>
            </w:pPr>
            <w:r>
              <w:rPr>
                <w:rFonts w:hint="eastAsia"/>
              </w:rPr>
              <w:t>接口</w:t>
            </w:r>
          </w:p>
        </w:tc>
        <w:tc>
          <w:tcPr>
            <w:tcW w:w="1882" w:type="dxa"/>
            <w:vAlign w:val="center"/>
          </w:tcPr>
          <w:p w14:paraId="119111F7"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056AF572" w14:textId="77777777" w:rsidR="00870A08" w:rsidRDefault="003A5418">
            <w:pPr>
              <w:spacing w:line="240" w:lineRule="auto"/>
              <w:ind w:firstLineChars="0" w:firstLine="0"/>
              <w:jc w:val="center"/>
            </w:pPr>
            <w:r>
              <w:rPr>
                <w:rFonts w:hint="eastAsia"/>
              </w:rPr>
              <w:t>子网掩码</w:t>
            </w:r>
          </w:p>
        </w:tc>
        <w:tc>
          <w:tcPr>
            <w:tcW w:w="1458" w:type="dxa"/>
            <w:vAlign w:val="center"/>
          </w:tcPr>
          <w:p w14:paraId="7356D02E" w14:textId="77777777" w:rsidR="00870A08" w:rsidRDefault="003A5418">
            <w:pPr>
              <w:spacing w:line="240" w:lineRule="auto"/>
              <w:ind w:firstLineChars="0" w:firstLine="0"/>
              <w:jc w:val="center"/>
            </w:pPr>
            <w:r>
              <w:rPr>
                <w:rFonts w:hint="eastAsia"/>
              </w:rPr>
              <w:t>默认网关</w:t>
            </w:r>
          </w:p>
        </w:tc>
      </w:tr>
      <w:tr w:rsidR="00870A08" w14:paraId="404D5C76" w14:textId="77777777">
        <w:trPr>
          <w:jc w:val="center"/>
        </w:trPr>
        <w:tc>
          <w:tcPr>
            <w:tcW w:w="1594" w:type="dxa"/>
            <w:vAlign w:val="center"/>
          </w:tcPr>
          <w:p w14:paraId="3C3D23DB" w14:textId="77777777" w:rsidR="00870A08" w:rsidRDefault="003A5418">
            <w:pPr>
              <w:spacing w:line="240" w:lineRule="auto"/>
              <w:ind w:firstLineChars="0" w:firstLine="0"/>
              <w:jc w:val="center"/>
            </w:pPr>
            <w:r>
              <w:rPr>
                <w:rFonts w:hint="eastAsia"/>
              </w:rPr>
              <w:t>PC-1</w:t>
            </w:r>
          </w:p>
        </w:tc>
        <w:tc>
          <w:tcPr>
            <w:tcW w:w="1706" w:type="dxa"/>
            <w:vAlign w:val="center"/>
          </w:tcPr>
          <w:p w14:paraId="10955DD5" w14:textId="77777777" w:rsidR="00870A08" w:rsidRDefault="003A5418">
            <w:pPr>
              <w:spacing w:line="240" w:lineRule="auto"/>
              <w:ind w:firstLineChars="0" w:firstLine="0"/>
              <w:jc w:val="center"/>
            </w:pPr>
            <w:r>
              <w:rPr>
                <w:rFonts w:hint="eastAsia"/>
              </w:rPr>
              <w:t>Ethernet 0/0/1</w:t>
            </w:r>
          </w:p>
        </w:tc>
        <w:tc>
          <w:tcPr>
            <w:tcW w:w="1882" w:type="dxa"/>
            <w:vAlign w:val="center"/>
          </w:tcPr>
          <w:p w14:paraId="4D3D5C9D" w14:textId="77777777" w:rsidR="00870A08" w:rsidRDefault="003A5418">
            <w:pPr>
              <w:spacing w:line="240" w:lineRule="auto"/>
              <w:ind w:firstLineChars="0" w:firstLine="0"/>
              <w:jc w:val="center"/>
            </w:pPr>
            <w:r>
              <w:rPr>
                <w:rFonts w:hint="eastAsia"/>
              </w:rPr>
              <w:t>10.1.1.1</w:t>
            </w:r>
          </w:p>
        </w:tc>
        <w:tc>
          <w:tcPr>
            <w:tcW w:w="1882" w:type="dxa"/>
            <w:vAlign w:val="center"/>
          </w:tcPr>
          <w:p w14:paraId="4616E1A1" w14:textId="77777777" w:rsidR="00870A08" w:rsidRDefault="003A5418">
            <w:pPr>
              <w:spacing w:line="240" w:lineRule="auto"/>
              <w:ind w:firstLineChars="0" w:firstLine="0"/>
              <w:jc w:val="center"/>
            </w:pPr>
            <w:r>
              <w:rPr>
                <w:rFonts w:hint="eastAsia"/>
              </w:rPr>
              <w:t>255.255.255.0</w:t>
            </w:r>
          </w:p>
        </w:tc>
        <w:tc>
          <w:tcPr>
            <w:tcW w:w="1458" w:type="dxa"/>
            <w:vAlign w:val="center"/>
          </w:tcPr>
          <w:p w14:paraId="76DABB38" w14:textId="77777777" w:rsidR="00870A08" w:rsidRDefault="003A5418">
            <w:pPr>
              <w:spacing w:line="240" w:lineRule="auto"/>
              <w:ind w:firstLineChars="0" w:firstLine="0"/>
              <w:jc w:val="center"/>
            </w:pPr>
            <w:r>
              <w:rPr>
                <w:rFonts w:hint="eastAsia"/>
              </w:rPr>
              <w:t>N/A</w:t>
            </w:r>
          </w:p>
        </w:tc>
      </w:tr>
      <w:tr w:rsidR="00870A08" w14:paraId="0D086985" w14:textId="77777777">
        <w:trPr>
          <w:jc w:val="center"/>
        </w:trPr>
        <w:tc>
          <w:tcPr>
            <w:tcW w:w="1594" w:type="dxa"/>
            <w:vAlign w:val="center"/>
          </w:tcPr>
          <w:p w14:paraId="72E1044A" w14:textId="77777777" w:rsidR="00870A08" w:rsidRDefault="003A5418">
            <w:pPr>
              <w:spacing w:line="240" w:lineRule="auto"/>
              <w:ind w:firstLineChars="0" w:firstLine="0"/>
              <w:jc w:val="center"/>
            </w:pPr>
            <w:r>
              <w:rPr>
                <w:rFonts w:hint="eastAsia"/>
              </w:rPr>
              <w:t>PC-2</w:t>
            </w:r>
          </w:p>
        </w:tc>
        <w:tc>
          <w:tcPr>
            <w:tcW w:w="1706" w:type="dxa"/>
            <w:vAlign w:val="center"/>
          </w:tcPr>
          <w:p w14:paraId="3D6E7A87" w14:textId="77777777" w:rsidR="00870A08" w:rsidRDefault="003A5418">
            <w:pPr>
              <w:spacing w:line="240" w:lineRule="auto"/>
              <w:ind w:firstLineChars="0" w:firstLine="0"/>
              <w:jc w:val="center"/>
            </w:pPr>
            <w:r>
              <w:rPr>
                <w:rFonts w:hint="eastAsia"/>
              </w:rPr>
              <w:t>Ethernet 0/0/1</w:t>
            </w:r>
          </w:p>
        </w:tc>
        <w:tc>
          <w:tcPr>
            <w:tcW w:w="1882" w:type="dxa"/>
            <w:vAlign w:val="center"/>
          </w:tcPr>
          <w:p w14:paraId="525F5965" w14:textId="77777777" w:rsidR="00870A08" w:rsidRDefault="003A5418">
            <w:pPr>
              <w:spacing w:line="240" w:lineRule="auto"/>
              <w:ind w:firstLineChars="0" w:firstLine="0"/>
              <w:jc w:val="center"/>
            </w:pPr>
            <w:r>
              <w:rPr>
                <w:rFonts w:hint="eastAsia"/>
              </w:rPr>
              <w:t>10.1.1.2</w:t>
            </w:r>
          </w:p>
        </w:tc>
        <w:tc>
          <w:tcPr>
            <w:tcW w:w="1882" w:type="dxa"/>
            <w:vAlign w:val="center"/>
          </w:tcPr>
          <w:p w14:paraId="2EF5550E" w14:textId="77777777" w:rsidR="00870A08" w:rsidRDefault="003A5418">
            <w:pPr>
              <w:spacing w:line="240" w:lineRule="auto"/>
              <w:ind w:firstLineChars="0" w:firstLine="0"/>
              <w:jc w:val="center"/>
            </w:pPr>
            <w:r>
              <w:rPr>
                <w:rFonts w:hint="eastAsia"/>
              </w:rPr>
              <w:t>255.255.255.0</w:t>
            </w:r>
          </w:p>
        </w:tc>
        <w:tc>
          <w:tcPr>
            <w:tcW w:w="1458" w:type="dxa"/>
            <w:vAlign w:val="center"/>
          </w:tcPr>
          <w:p w14:paraId="14CCBA01" w14:textId="77777777" w:rsidR="00870A08" w:rsidRDefault="003A5418">
            <w:pPr>
              <w:spacing w:line="240" w:lineRule="auto"/>
              <w:ind w:firstLineChars="0" w:firstLine="0"/>
              <w:jc w:val="center"/>
            </w:pPr>
            <w:r>
              <w:rPr>
                <w:rFonts w:hint="eastAsia"/>
              </w:rPr>
              <w:t>N/A</w:t>
            </w:r>
          </w:p>
        </w:tc>
      </w:tr>
    </w:tbl>
    <w:p w14:paraId="16C4CCCA" w14:textId="77777777" w:rsidR="00870A08" w:rsidRDefault="003A5418">
      <w:pPr>
        <w:pStyle w:val="10"/>
      </w:pPr>
      <w:r>
        <w:rPr>
          <w:rFonts w:hint="eastAsia"/>
        </w:rPr>
        <w:t>MAC</w:t>
      </w:r>
      <w:r>
        <w:rPr>
          <w:rFonts w:hint="eastAsia"/>
        </w:rPr>
        <w:t>地址表</w:t>
      </w:r>
    </w:p>
    <w:tbl>
      <w:tblPr>
        <w:tblStyle w:val="af6"/>
        <w:tblW w:w="3300" w:type="dxa"/>
        <w:jc w:val="center"/>
        <w:tblLayout w:type="fixed"/>
        <w:tblLook w:val="04A0" w:firstRow="1" w:lastRow="0" w:firstColumn="1" w:lastColumn="0" w:noHBand="0" w:noVBand="1"/>
      </w:tblPr>
      <w:tblGrid>
        <w:gridCol w:w="1594"/>
        <w:gridCol w:w="1706"/>
      </w:tblGrid>
      <w:tr w:rsidR="00870A08" w14:paraId="687DC5C9" w14:textId="77777777">
        <w:trPr>
          <w:trHeight w:val="259"/>
          <w:jc w:val="center"/>
        </w:trPr>
        <w:tc>
          <w:tcPr>
            <w:tcW w:w="1594" w:type="dxa"/>
            <w:vAlign w:val="center"/>
          </w:tcPr>
          <w:p w14:paraId="16F12113" w14:textId="77777777" w:rsidR="00870A08" w:rsidRDefault="003A5418">
            <w:pPr>
              <w:spacing w:line="240" w:lineRule="auto"/>
              <w:ind w:firstLineChars="0" w:firstLine="0"/>
              <w:jc w:val="center"/>
            </w:pPr>
            <w:r>
              <w:rPr>
                <w:rFonts w:hint="eastAsia"/>
              </w:rPr>
              <w:t>设备</w:t>
            </w:r>
          </w:p>
        </w:tc>
        <w:tc>
          <w:tcPr>
            <w:tcW w:w="1706" w:type="dxa"/>
            <w:vAlign w:val="center"/>
          </w:tcPr>
          <w:p w14:paraId="3B8E9884" w14:textId="77777777" w:rsidR="00870A08" w:rsidRDefault="003A5418">
            <w:pPr>
              <w:spacing w:line="240" w:lineRule="auto"/>
              <w:ind w:firstLineChars="0" w:firstLine="0"/>
              <w:jc w:val="center"/>
            </w:pPr>
            <w:r>
              <w:rPr>
                <w:rFonts w:hint="eastAsia"/>
              </w:rPr>
              <w:t>全局</w:t>
            </w:r>
            <w:r>
              <w:rPr>
                <w:rFonts w:hint="eastAsia"/>
              </w:rPr>
              <w:t>MAC</w:t>
            </w:r>
            <w:r>
              <w:rPr>
                <w:rFonts w:hint="eastAsia"/>
              </w:rPr>
              <w:t>地址</w:t>
            </w:r>
          </w:p>
        </w:tc>
      </w:tr>
      <w:tr w:rsidR="00870A08" w14:paraId="48826E6D" w14:textId="77777777">
        <w:trPr>
          <w:jc w:val="center"/>
        </w:trPr>
        <w:tc>
          <w:tcPr>
            <w:tcW w:w="1594" w:type="dxa"/>
            <w:vAlign w:val="center"/>
          </w:tcPr>
          <w:p w14:paraId="3C1994F3" w14:textId="77777777" w:rsidR="00870A08" w:rsidRDefault="003A5418">
            <w:pPr>
              <w:spacing w:line="240" w:lineRule="auto"/>
              <w:ind w:firstLineChars="0" w:firstLine="0"/>
              <w:jc w:val="center"/>
            </w:pPr>
            <w:r>
              <w:rPr>
                <w:rFonts w:hint="eastAsia"/>
              </w:rPr>
              <w:t>S1(S3700)</w:t>
            </w:r>
          </w:p>
        </w:tc>
        <w:tc>
          <w:tcPr>
            <w:tcW w:w="1706" w:type="dxa"/>
            <w:vAlign w:val="center"/>
          </w:tcPr>
          <w:p w14:paraId="3C73FB74" w14:textId="77777777" w:rsidR="00870A08" w:rsidRDefault="003A5418">
            <w:pPr>
              <w:spacing w:line="240" w:lineRule="auto"/>
              <w:ind w:firstLineChars="0" w:firstLine="0"/>
              <w:jc w:val="center"/>
            </w:pPr>
            <w:r>
              <w:t>4c1f-cc33-9812</w:t>
            </w:r>
          </w:p>
        </w:tc>
      </w:tr>
      <w:tr w:rsidR="00870A08" w14:paraId="2CE4D3D5" w14:textId="77777777">
        <w:trPr>
          <w:jc w:val="center"/>
        </w:trPr>
        <w:tc>
          <w:tcPr>
            <w:tcW w:w="1594" w:type="dxa"/>
            <w:vAlign w:val="center"/>
          </w:tcPr>
          <w:p w14:paraId="4ED32AE8" w14:textId="77777777" w:rsidR="00870A08" w:rsidRDefault="003A5418">
            <w:pPr>
              <w:spacing w:line="240" w:lineRule="auto"/>
              <w:ind w:firstLineChars="0" w:firstLine="0"/>
              <w:jc w:val="center"/>
            </w:pPr>
            <w:r>
              <w:rPr>
                <w:rFonts w:hint="eastAsia"/>
              </w:rPr>
              <w:t>S2(S3700)</w:t>
            </w:r>
          </w:p>
        </w:tc>
        <w:tc>
          <w:tcPr>
            <w:tcW w:w="1706" w:type="dxa"/>
            <w:vAlign w:val="center"/>
          </w:tcPr>
          <w:p w14:paraId="1621E1EC" w14:textId="77777777" w:rsidR="00870A08" w:rsidRDefault="003A5418">
            <w:pPr>
              <w:spacing w:line="240" w:lineRule="auto"/>
              <w:ind w:firstLineChars="0" w:firstLine="0"/>
              <w:jc w:val="center"/>
            </w:pPr>
            <w:r>
              <w:t>4c1f-cc4a-bea9</w:t>
            </w:r>
          </w:p>
        </w:tc>
      </w:tr>
      <w:tr w:rsidR="00870A08" w14:paraId="6D9CF1DC" w14:textId="77777777">
        <w:trPr>
          <w:jc w:val="center"/>
        </w:trPr>
        <w:tc>
          <w:tcPr>
            <w:tcW w:w="1594" w:type="dxa"/>
            <w:vAlign w:val="center"/>
          </w:tcPr>
          <w:p w14:paraId="619F5596" w14:textId="77777777" w:rsidR="00870A08" w:rsidRDefault="003A5418">
            <w:pPr>
              <w:spacing w:line="240" w:lineRule="auto"/>
              <w:ind w:firstLineChars="0" w:firstLine="0"/>
              <w:jc w:val="center"/>
            </w:pPr>
            <w:r>
              <w:rPr>
                <w:rFonts w:hint="eastAsia"/>
              </w:rPr>
              <w:t>S3(S3700)</w:t>
            </w:r>
          </w:p>
        </w:tc>
        <w:tc>
          <w:tcPr>
            <w:tcW w:w="1706" w:type="dxa"/>
            <w:vAlign w:val="center"/>
          </w:tcPr>
          <w:p w14:paraId="38A35913" w14:textId="77777777" w:rsidR="00870A08" w:rsidRDefault="003A5418">
            <w:pPr>
              <w:spacing w:line="240" w:lineRule="auto"/>
              <w:ind w:firstLineChars="0" w:firstLine="0"/>
              <w:jc w:val="center"/>
            </w:pPr>
            <w:r>
              <w:t>4c1f-cc32-b9d7</w:t>
            </w:r>
          </w:p>
        </w:tc>
      </w:tr>
      <w:tr w:rsidR="00870A08" w14:paraId="2EDF16D9" w14:textId="77777777">
        <w:trPr>
          <w:jc w:val="center"/>
        </w:trPr>
        <w:tc>
          <w:tcPr>
            <w:tcW w:w="1594" w:type="dxa"/>
            <w:vAlign w:val="center"/>
          </w:tcPr>
          <w:p w14:paraId="38F77B76" w14:textId="77777777" w:rsidR="00870A08" w:rsidRDefault="003A5418">
            <w:pPr>
              <w:spacing w:line="240" w:lineRule="auto"/>
              <w:ind w:firstLineChars="0" w:firstLine="0"/>
              <w:jc w:val="center"/>
            </w:pPr>
            <w:r>
              <w:rPr>
                <w:rFonts w:hint="eastAsia"/>
              </w:rPr>
              <w:t>S4(S3700)</w:t>
            </w:r>
          </w:p>
        </w:tc>
        <w:tc>
          <w:tcPr>
            <w:tcW w:w="1706" w:type="dxa"/>
            <w:vAlign w:val="center"/>
          </w:tcPr>
          <w:p w14:paraId="09481F22" w14:textId="77777777" w:rsidR="00870A08" w:rsidRDefault="003A5418">
            <w:pPr>
              <w:spacing w:line="240" w:lineRule="auto"/>
              <w:ind w:firstLineChars="0" w:firstLine="0"/>
              <w:jc w:val="center"/>
            </w:pPr>
            <w:r>
              <w:t>4c1f-cc10-279a</w:t>
            </w:r>
          </w:p>
        </w:tc>
      </w:tr>
    </w:tbl>
    <w:p w14:paraId="3F7C3EDA" w14:textId="77777777" w:rsidR="00870A08" w:rsidRDefault="003A5418">
      <w:pPr>
        <w:pStyle w:val="10"/>
      </w:pPr>
      <w:r>
        <w:rPr>
          <w:rFonts w:hint="eastAsia"/>
        </w:rPr>
        <w:lastRenderedPageBreak/>
        <w:t>实验步骤</w:t>
      </w:r>
    </w:p>
    <w:p w14:paraId="1C83F7A1" w14:textId="77777777" w:rsidR="00870A08" w:rsidRDefault="003A5418">
      <w:pPr>
        <w:pStyle w:val="2"/>
        <w:numPr>
          <w:ilvl w:val="0"/>
          <w:numId w:val="21"/>
        </w:numPr>
      </w:pPr>
      <w:r>
        <w:rPr>
          <w:rFonts w:hint="eastAsia"/>
        </w:rPr>
        <w:t>基本配置</w:t>
      </w:r>
    </w:p>
    <w:p w14:paraId="0DBFAB71" w14:textId="77777777" w:rsidR="00870A08" w:rsidRDefault="003A5418">
      <w:pPr>
        <w:pStyle w:val="12"/>
        <w:ind w:firstLineChars="202" w:firstLine="424"/>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r>
        <w:rPr>
          <w:rFonts w:hint="eastAsia"/>
        </w:rPr>
        <w:t>PC-1</w:t>
      </w:r>
      <w:r>
        <w:rPr>
          <w:rFonts w:hint="eastAsia"/>
        </w:rPr>
        <w:t>的配置如下图，</w:t>
      </w:r>
      <w:r>
        <w:rPr>
          <w:rFonts w:hint="eastAsia"/>
        </w:rPr>
        <w:t>PC-2</w:t>
      </w:r>
      <w:r>
        <w:rPr>
          <w:rFonts w:hint="eastAsia"/>
        </w:rPr>
        <w:t>的配置相同，省略。</w:t>
      </w:r>
    </w:p>
    <w:p w14:paraId="0D20BA43" w14:textId="77777777" w:rsidR="00870A08" w:rsidRDefault="003A5418">
      <w:pPr>
        <w:pStyle w:val="aff6"/>
      </w:pPr>
      <w:r>
        <w:rPr>
          <w:noProof/>
          <w:lang w:val="en-GB"/>
        </w:rPr>
        <w:drawing>
          <wp:inline distT="0" distB="0" distL="0" distR="0" wp14:anchorId="67A9D8BE" wp14:editId="79ECD98C">
            <wp:extent cx="4777105" cy="3067050"/>
            <wp:effectExtent l="0" t="0" r="0" b="0"/>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noChangeArrowheads="1"/>
                    </pic:cNvPicPr>
                  </pic:nvPicPr>
                  <pic:blipFill>
                    <a:blip r:embed="rId112" cstate="print">
                      <a:extLst>
                        <a:ext uri="{BEBA8EAE-BF5A-486C-A8C5-ECC9F3942E4B}">
                          <a14:imgProps xmlns:a14="http://schemas.microsoft.com/office/drawing/2010/main">
                            <a14:imgLayer r:embed="rId105">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4777686" cy="3067050"/>
                    </a:xfrm>
                    <a:prstGeom prst="rect">
                      <a:avLst/>
                    </a:prstGeom>
                    <a:noFill/>
                    <a:ln>
                      <a:noFill/>
                    </a:ln>
                  </pic:spPr>
                </pic:pic>
              </a:graphicData>
            </a:graphic>
          </wp:inline>
        </w:drawing>
      </w:r>
    </w:p>
    <w:p w14:paraId="3B965643" w14:textId="77777777" w:rsidR="00870A08" w:rsidRDefault="003A5418">
      <w:pPr>
        <w:pStyle w:val="aff6"/>
        <w:jc w:val="center"/>
      </w:pPr>
      <w:r>
        <w:rPr>
          <w:rFonts w:hint="eastAsia"/>
        </w:rPr>
        <w:t>图</w:t>
      </w:r>
      <w:r>
        <w:rPr>
          <w:rFonts w:hint="eastAsia"/>
        </w:rPr>
        <w:t>4-4</w:t>
      </w:r>
    </w:p>
    <w:p w14:paraId="11780B7B" w14:textId="77777777" w:rsidR="00870A08" w:rsidRDefault="00870A08">
      <w:pPr>
        <w:ind w:firstLineChars="0" w:firstLine="0"/>
        <w:jc w:val="left"/>
      </w:pPr>
    </w:p>
    <w:p w14:paraId="455D1792" w14:textId="77777777" w:rsidR="00870A08" w:rsidRDefault="003A5418">
      <w:pPr>
        <w:pStyle w:val="12"/>
        <w:ind w:left="420" w:firstLineChars="0" w:firstLine="0"/>
        <w:jc w:val="left"/>
      </w:pPr>
      <w:r>
        <w:rPr>
          <w:rFonts w:hint="eastAsia"/>
        </w:rPr>
        <w:t>配置完成后，测试主机间的连通性。</w:t>
      </w:r>
    </w:p>
    <w:p w14:paraId="1F5E041F" w14:textId="77777777" w:rsidR="00870A08" w:rsidRDefault="003A5418">
      <w:pPr>
        <w:pStyle w:val="aff6"/>
      </w:pPr>
      <w:r>
        <w:t>PC&gt;ping 10.1.1.2</w:t>
      </w:r>
    </w:p>
    <w:p w14:paraId="74D0E90F" w14:textId="77777777" w:rsidR="00870A08" w:rsidRDefault="003A5418">
      <w:pPr>
        <w:pStyle w:val="aff6"/>
      </w:pPr>
      <w:r>
        <w:t xml:space="preserve">Ping 10.1.1.2: 32 data bytes, Press </w:t>
      </w:r>
      <w:proofErr w:type="spellStart"/>
      <w:r>
        <w:t>Ctrl_C</w:t>
      </w:r>
      <w:proofErr w:type="spellEnd"/>
      <w:r>
        <w:t xml:space="preserve"> to break</w:t>
      </w:r>
    </w:p>
    <w:p w14:paraId="0D89CF73" w14:textId="77777777" w:rsidR="00870A08" w:rsidRDefault="003A5418">
      <w:pPr>
        <w:pStyle w:val="aff6"/>
      </w:pPr>
      <w:r>
        <w:t xml:space="preserve">From 10.1.1.2: bytes=32 seq=1 </w:t>
      </w:r>
      <w:proofErr w:type="spellStart"/>
      <w:r>
        <w:t>ttl</w:t>
      </w:r>
      <w:proofErr w:type="spellEnd"/>
      <w:r>
        <w:t xml:space="preserve">=128 time=47 </w:t>
      </w:r>
      <w:proofErr w:type="spellStart"/>
      <w:r>
        <w:t>ms</w:t>
      </w:r>
      <w:proofErr w:type="spellEnd"/>
    </w:p>
    <w:p w14:paraId="7AE830F0" w14:textId="77777777" w:rsidR="00870A08" w:rsidRDefault="003A5418">
      <w:pPr>
        <w:pStyle w:val="aff6"/>
      </w:pPr>
      <w:r>
        <w:t xml:space="preserve">From 10.1.1.2: bytes=32 seq=2 </w:t>
      </w:r>
      <w:proofErr w:type="spellStart"/>
      <w:r>
        <w:t>ttl</w:t>
      </w:r>
      <w:proofErr w:type="spellEnd"/>
      <w:r>
        <w:t xml:space="preserve">=128 time=62 </w:t>
      </w:r>
      <w:proofErr w:type="spellStart"/>
      <w:r>
        <w:t>ms</w:t>
      </w:r>
      <w:proofErr w:type="spellEnd"/>
    </w:p>
    <w:p w14:paraId="38AA4FF0" w14:textId="77777777" w:rsidR="00870A08" w:rsidRDefault="003A5418">
      <w:pPr>
        <w:pStyle w:val="aff6"/>
      </w:pPr>
      <w:r>
        <w:t xml:space="preserve">From 10.1.1.2: bytes=32 seq=3 </w:t>
      </w:r>
      <w:proofErr w:type="spellStart"/>
      <w:r>
        <w:t>ttl</w:t>
      </w:r>
      <w:proofErr w:type="spellEnd"/>
      <w:r>
        <w:t xml:space="preserve">=128 time=32 </w:t>
      </w:r>
      <w:proofErr w:type="spellStart"/>
      <w:r>
        <w:t>ms</w:t>
      </w:r>
      <w:proofErr w:type="spellEnd"/>
    </w:p>
    <w:p w14:paraId="78C981A0" w14:textId="77777777" w:rsidR="00870A08" w:rsidRDefault="003A5418">
      <w:pPr>
        <w:pStyle w:val="aff6"/>
      </w:pPr>
      <w:r>
        <w:t xml:space="preserve">From 10.1.1.2: bytes=32 seq=4 </w:t>
      </w:r>
      <w:proofErr w:type="spellStart"/>
      <w:r>
        <w:t>ttl</w:t>
      </w:r>
      <w:proofErr w:type="spellEnd"/>
      <w:r>
        <w:t xml:space="preserve">=128 time=78 </w:t>
      </w:r>
      <w:proofErr w:type="spellStart"/>
      <w:r>
        <w:t>ms</w:t>
      </w:r>
      <w:proofErr w:type="spellEnd"/>
    </w:p>
    <w:p w14:paraId="657ED65A" w14:textId="77777777" w:rsidR="00870A08" w:rsidRDefault="003A5418">
      <w:pPr>
        <w:pStyle w:val="aff6"/>
      </w:pPr>
      <w:r>
        <w:t xml:space="preserve">From 10.1.1.2: bytes=32 seq=5 </w:t>
      </w:r>
      <w:proofErr w:type="spellStart"/>
      <w:r>
        <w:t>ttl</w:t>
      </w:r>
      <w:proofErr w:type="spellEnd"/>
      <w:r>
        <w:t xml:space="preserve">=128 time=31 </w:t>
      </w:r>
      <w:proofErr w:type="spellStart"/>
      <w:r>
        <w:t>ms</w:t>
      </w:r>
      <w:proofErr w:type="spellEnd"/>
    </w:p>
    <w:p w14:paraId="4DF22505" w14:textId="77777777" w:rsidR="00870A08" w:rsidRDefault="003A5418">
      <w:pPr>
        <w:pStyle w:val="aff6"/>
      </w:pPr>
      <w:r>
        <w:t>--- 10.1.1.2 ping statistics ---</w:t>
      </w:r>
    </w:p>
    <w:p w14:paraId="5D8300FD" w14:textId="77777777" w:rsidR="00870A08" w:rsidRDefault="003A5418">
      <w:pPr>
        <w:pStyle w:val="aff6"/>
      </w:pPr>
      <w:r>
        <w:t xml:space="preserve">  5 packet(s) transmitted</w:t>
      </w:r>
    </w:p>
    <w:p w14:paraId="05C9D164" w14:textId="77777777" w:rsidR="00870A08" w:rsidRDefault="003A5418">
      <w:pPr>
        <w:pStyle w:val="aff6"/>
      </w:pPr>
      <w:r>
        <w:lastRenderedPageBreak/>
        <w:t xml:space="preserve">  5 packet(s) received</w:t>
      </w:r>
    </w:p>
    <w:p w14:paraId="2A7296E3" w14:textId="77777777" w:rsidR="00870A08" w:rsidRDefault="003A5418">
      <w:pPr>
        <w:pStyle w:val="aff6"/>
      </w:pPr>
      <w:r>
        <w:t xml:space="preserve">  0.00% packet loss</w:t>
      </w:r>
    </w:p>
    <w:p w14:paraId="091346BA" w14:textId="77777777" w:rsidR="00870A08" w:rsidRDefault="003A5418">
      <w:pPr>
        <w:pStyle w:val="aff6"/>
      </w:pPr>
      <w:r>
        <w:t xml:space="preserve">  round-trip min/avg/max = 31/50/78 </w:t>
      </w:r>
      <w:proofErr w:type="spellStart"/>
      <w:r>
        <w:t>ms</w:t>
      </w:r>
      <w:proofErr w:type="spellEnd"/>
    </w:p>
    <w:p w14:paraId="438D1341" w14:textId="77777777" w:rsidR="00870A08" w:rsidRDefault="00870A08">
      <w:pPr>
        <w:pStyle w:val="aff6"/>
      </w:pPr>
    </w:p>
    <w:p w14:paraId="16287B9C" w14:textId="77777777" w:rsidR="00870A08" w:rsidRDefault="003A5418">
      <w:pPr>
        <w:ind w:firstLine="420"/>
      </w:pPr>
      <w:r>
        <w:rPr>
          <w:rFonts w:hint="eastAsia"/>
        </w:rPr>
        <w:t>可以观察到，连通性测试成功。</w:t>
      </w:r>
    </w:p>
    <w:p w14:paraId="2A1ABEBA" w14:textId="77777777" w:rsidR="00870A08" w:rsidRDefault="003A5418">
      <w:pPr>
        <w:pStyle w:val="2"/>
        <w:rPr>
          <w:rFonts w:ascii="微软雅黑" w:hAnsi="微软雅黑"/>
        </w:rPr>
      </w:pPr>
      <w:r>
        <w:rPr>
          <w:rFonts w:ascii="微软雅黑" w:hAnsi="微软雅黑" w:hint="eastAsia"/>
        </w:rPr>
        <w:t>配置RSTP基本功能</w:t>
      </w:r>
    </w:p>
    <w:p w14:paraId="5F13C21B" w14:textId="77777777" w:rsidR="00870A08" w:rsidRDefault="003A5418">
      <w:pPr>
        <w:ind w:firstLine="420"/>
      </w:pPr>
      <w:r>
        <w:rPr>
          <w:rFonts w:hint="eastAsia"/>
        </w:rPr>
        <w:t>RSTP</w:t>
      </w:r>
      <w:r>
        <w:rPr>
          <w:rFonts w:hint="eastAsia"/>
        </w:rPr>
        <w:t>协议能够消除网络环路，同时能加快网络的收敛速度。现在需要在公司所有交换机上都配置</w:t>
      </w:r>
      <w:r>
        <w:rPr>
          <w:rFonts w:hint="eastAsia"/>
        </w:rPr>
        <w:t>RSTP</w:t>
      </w:r>
      <w:r>
        <w:rPr>
          <w:rFonts w:hint="eastAsia"/>
        </w:rPr>
        <w:t>协议。</w:t>
      </w:r>
    </w:p>
    <w:p w14:paraId="140A6C2A" w14:textId="77777777" w:rsidR="00870A08" w:rsidRDefault="003A5418">
      <w:pPr>
        <w:ind w:firstLine="420"/>
      </w:pPr>
      <w:r>
        <w:rPr>
          <w:rFonts w:hint="eastAsia"/>
        </w:rPr>
        <w:t>在汇聚层交换机</w:t>
      </w:r>
      <w:r>
        <w:rPr>
          <w:rFonts w:hint="eastAsia"/>
        </w:rPr>
        <w:t>S1</w:t>
      </w:r>
      <w:r>
        <w:rPr>
          <w:rFonts w:hint="eastAsia"/>
        </w:rPr>
        <w:t>、</w:t>
      </w:r>
      <w:r>
        <w:rPr>
          <w:rFonts w:hint="eastAsia"/>
        </w:rPr>
        <w:t>S2</w:t>
      </w:r>
      <w:r>
        <w:rPr>
          <w:rFonts w:hint="eastAsia"/>
        </w:rPr>
        <w:t>及接入层交换机</w:t>
      </w:r>
      <w:r>
        <w:rPr>
          <w:rFonts w:hint="eastAsia"/>
        </w:rPr>
        <w:t>S3</w:t>
      </w:r>
      <w:r>
        <w:rPr>
          <w:rFonts w:hint="eastAsia"/>
        </w:rPr>
        <w:t>、</w:t>
      </w:r>
      <w:r>
        <w:rPr>
          <w:rFonts w:hint="eastAsia"/>
        </w:rPr>
        <w:t>S4</w:t>
      </w:r>
      <w:r>
        <w:rPr>
          <w:rFonts w:hint="eastAsia"/>
        </w:rPr>
        <w:t>上，把生成</w:t>
      </w:r>
      <w:proofErr w:type="gramStart"/>
      <w:r>
        <w:rPr>
          <w:rFonts w:hint="eastAsia"/>
        </w:rPr>
        <w:t>树模式</w:t>
      </w:r>
      <w:proofErr w:type="gramEnd"/>
      <w:r>
        <w:rPr>
          <w:rFonts w:hint="eastAsia"/>
        </w:rPr>
        <w:t>由默认的</w:t>
      </w:r>
      <w:r>
        <w:rPr>
          <w:rFonts w:hint="eastAsia"/>
        </w:rPr>
        <w:t>MSTP</w:t>
      </w:r>
      <w:r>
        <w:rPr>
          <w:rFonts w:hint="eastAsia"/>
        </w:rPr>
        <w:t>改为</w:t>
      </w:r>
      <w:r>
        <w:rPr>
          <w:rFonts w:hint="eastAsia"/>
        </w:rPr>
        <w:t>RSTP</w:t>
      </w:r>
      <w:r>
        <w:rPr>
          <w:rFonts w:hint="eastAsia"/>
        </w:rPr>
        <w:t>。由于华为交换机上默认即开启了</w:t>
      </w:r>
      <w:r>
        <w:rPr>
          <w:rFonts w:hint="eastAsia"/>
        </w:rPr>
        <w:t>MSTP</w:t>
      </w:r>
      <w:r>
        <w:rPr>
          <w:rFonts w:hint="eastAsia"/>
        </w:rPr>
        <w:t>，故只需修改生成</w:t>
      </w:r>
      <w:proofErr w:type="gramStart"/>
      <w:r>
        <w:rPr>
          <w:rFonts w:hint="eastAsia"/>
        </w:rPr>
        <w:t>树模式</w:t>
      </w:r>
      <w:proofErr w:type="gramEnd"/>
      <w:r>
        <w:rPr>
          <w:rFonts w:hint="eastAsia"/>
        </w:rPr>
        <w:t>即可。</w:t>
      </w:r>
    </w:p>
    <w:p w14:paraId="6EE43F60" w14:textId="77777777" w:rsidR="00870A08" w:rsidRDefault="003A5418">
      <w:pPr>
        <w:pStyle w:val="aff6"/>
      </w:pPr>
      <w:r>
        <w:t>[S1]</w:t>
      </w:r>
      <w:proofErr w:type="spellStart"/>
      <w:r>
        <w:t>stp</w:t>
      </w:r>
      <w:proofErr w:type="spellEnd"/>
      <w:r>
        <w:t xml:space="preserve"> mode </w:t>
      </w:r>
      <w:proofErr w:type="spellStart"/>
      <w:r>
        <w:t>rstp</w:t>
      </w:r>
      <w:proofErr w:type="spellEnd"/>
    </w:p>
    <w:p w14:paraId="456047F3" w14:textId="77777777" w:rsidR="00870A08" w:rsidRDefault="003A5418">
      <w:pPr>
        <w:pStyle w:val="aff6"/>
      </w:pPr>
      <w:r>
        <w:t>Info: This operation may take a few seconds. Please wait for a moment...done.</w:t>
      </w:r>
    </w:p>
    <w:p w14:paraId="19B51BB5" w14:textId="77777777" w:rsidR="00870A08" w:rsidRDefault="00870A08">
      <w:pPr>
        <w:pStyle w:val="aff6"/>
      </w:pPr>
    </w:p>
    <w:p w14:paraId="53F4ADD8" w14:textId="77777777" w:rsidR="00870A08" w:rsidRDefault="003A5418">
      <w:pPr>
        <w:pStyle w:val="aff6"/>
      </w:pPr>
      <w:r>
        <w:t>[S</w:t>
      </w:r>
      <w:r>
        <w:rPr>
          <w:rFonts w:hint="eastAsia"/>
        </w:rPr>
        <w:t>2</w:t>
      </w:r>
      <w:r>
        <w:t>]</w:t>
      </w:r>
      <w:proofErr w:type="spellStart"/>
      <w:r>
        <w:t>stp</w:t>
      </w:r>
      <w:proofErr w:type="spellEnd"/>
      <w:r>
        <w:t xml:space="preserve"> mode </w:t>
      </w:r>
      <w:proofErr w:type="spellStart"/>
      <w:r>
        <w:t>rstp</w:t>
      </w:r>
      <w:proofErr w:type="spellEnd"/>
    </w:p>
    <w:p w14:paraId="6CBE0F0F" w14:textId="77777777" w:rsidR="00870A08" w:rsidRDefault="003A5418">
      <w:pPr>
        <w:pStyle w:val="aff6"/>
      </w:pPr>
      <w:r>
        <w:t>Info: This operation may take a few seconds. Please wait for a moment...done.</w:t>
      </w:r>
    </w:p>
    <w:p w14:paraId="52549940" w14:textId="77777777" w:rsidR="00870A08" w:rsidRDefault="00870A08">
      <w:pPr>
        <w:pStyle w:val="aff6"/>
      </w:pPr>
    </w:p>
    <w:p w14:paraId="12880E2F" w14:textId="77777777" w:rsidR="00870A08" w:rsidRDefault="003A5418">
      <w:pPr>
        <w:pStyle w:val="aff6"/>
      </w:pPr>
      <w:r>
        <w:t>[S</w:t>
      </w:r>
      <w:r>
        <w:rPr>
          <w:rFonts w:hint="eastAsia"/>
        </w:rPr>
        <w:t>3</w:t>
      </w:r>
      <w:r>
        <w:t>]</w:t>
      </w:r>
      <w:proofErr w:type="spellStart"/>
      <w:r>
        <w:t>stp</w:t>
      </w:r>
      <w:proofErr w:type="spellEnd"/>
      <w:r>
        <w:t xml:space="preserve"> mode </w:t>
      </w:r>
      <w:proofErr w:type="spellStart"/>
      <w:r>
        <w:t>rstp</w:t>
      </w:r>
      <w:proofErr w:type="spellEnd"/>
    </w:p>
    <w:p w14:paraId="0894E410" w14:textId="77777777" w:rsidR="00870A08" w:rsidRDefault="003A5418">
      <w:pPr>
        <w:pStyle w:val="aff6"/>
      </w:pPr>
      <w:r>
        <w:t>Info: This operation may take a few seconds. Please wait for a moment...done.</w:t>
      </w:r>
    </w:p>
    <w:p w14:paraId="52FDFC20" w14:textId="77777777" w:rsidR="00870A08" w:rsidRDefault="00870A08">
      <w:pPr>
        <w:pStyle w:val="aff6"/>
      </w:pPr>
    </w:p>
    <w:p w14:paraId="74BE27F2" w14:textId="77777777" w:rsidR="00870A08" w:rsidRDefault="003A5418">
      <w:pPr>
        <w:pStyle w:val="aff6"/>
      </w:pPr>
      <w:r>
        <w:t>[S</w:t>
      </w:r>
      <w:r>
        <w:rPr>
          <w:rFonts w:hint="eastAsia"/>
        </w:rPr>
        <w:t>4</w:t>
      </w:r>
      <w:r>
        <w:t>]</w:t>
      </w:r>
      <w:proofErr w:type="spellStart"/>
      <w:r>
        <w:t>stp</w:t>
      </w:r>
      <w:proofErr w:type="spellEnd"/>
      <w:r>
        <w:t xml:space="preserve"> mode </w:t>
      </w:r>
      <w:proofErr w:type="spellStart"/>
      <w:r>
        <w:t>rstp</w:t>
      </w:r>
      <w:proofErr w:type="spellEnd"/>
    </w:p>
    <w:p w14:paraId="3E0F6454" w14:textId="77777777" w:rsidR="00870A08" w:rsidRDefault="003A5418">
      <w:pPr>
        <w:pStyle w:val="aff6"/>
      </w:pPr>
      <w:r>
        <w:t>Info: This operation may take a few seconds. Please wait for a moment...done.</w:t>
      </w:r>
    </w:p>
    <w:p w14:paraId="6F88B644" w14:textId="77777777" w:rsidR="00870A08" w:rsidRDefault="00870A08">
      <w:pPr>
        <w:pStyle w:val="aff6"/>
      </w:pPr>
    </w:p>
    <w:p w14:paraId="6AC5410B" w14:textId="77777777" w:rsidR="00870A08" w:rsidRDefault="003A5418">
      <w:pPr>
        <w:ind w:firstLine="420"/>
      </w:pPr>
      <w:r>
        <w:rPr>
          <w:rFonts w:hint="eastAsia"/>
        </w:rPr>
        <w:t>配置完成后，在交换机</w:t>
      </w:r>
      <w:r>
        <w:rPr>
          <w:rFonts w:hint="eastAsia"/>
        </w:rPr>
        <w:t>S1</w:t>
      </w:r>
      <w:r>
        <w:rPr>
          <w:rFonts w:hint="eastAsia"/>
        </w:rPr>
        <w:t>、</w:t>
      </w:r>
      <w:r>
        <w:rPr>
          <w:rFonts w:hint="eastAsia"/>
        </w:rPr>
        <w:t>S2</w:t>
      </w:r>
      <w:r>
        <w:rPr>
          <w:rFonts w:hint="eastAsia"/>
        </w:rPr>
        <w:t>、</w:t>
      </w:r>
      <w:r>
        <w:rPr>
          <w:rFonts w:hint="eastAsia"/>
        </w:rPr>
        <w:t>S3</w:t>
      </w:r>
      <w:r>
        <w:rPr>
          <w:rFonts w:hint="eastAsia"/>
        </w:rPr>
        <w:t>和</w:t>
      </w:r>
      <w:r>
        <w:rPr>
          <w:rFonts w:hint="eastAsia"/>
        </w:rPr>
        <w:t>S4</w:t>
      </w:r>
      <w:r>
        <w:rPr>
          <w:rFonts w:hint="eastAsia"/>
        </w:rPr>
        <w:t>上都使用命令</w:t>
      </w:r>
      <w:r>
        <w:rPr>
          <w:rFonts w:hint="eastAsia"/>
          <w:b/>
        </w:rPr>
        <w:t xml:space="preserve">display </w:t>
      </w:r>
      <w:proofErr w:type="spellStart"/>
      <w:r>
        <w:rPr>
          <w:rFonts w:hint="eastAsia"/>
          <w:b/>
        </w:rPr>
        <w:t>stp</w:t>
      </w:r>
      <w:proofErr w:type="spellEnd"/>
      <w:r>
        <w:rPr>
          <w:rFonts w:hint="eastAsia"/>
        </w:rPr>
        <w:t>去查看生成树的模式及根交换机的位置。</w:t>
      </w:r>
    </w:p>
    <w:p w14:paraId="2C5D2408" w14:textId="77777777" w:rsidR="00870A08" w:rsidRDefault="003A5418">
      <w:pPr>
        <w:pStyle w:val="aff6"/>
      </w:pPr>
      <w:r>
        <w:lastRenderedPageBreak/>
        <w:t xml:space="preserve">&lt;S1&gt;display </w:t>
      </w:r>
      <w:proofErr w:type="spellStart"/>
      <w:r>
        <w:t>stp</w:t>
      </w:r>
      <w:proofErr w:type="spellEnd"/>
      <w:r>
        <w:t xml:space="preserve"> </w:t>
      </w:r>
    </w:p>
    <w:p w14:paraId="0C3C0314" w14:textId="77777777" w:rsidR="00870A08" w:rsidRDefault="003A5418">
      <w:pPr>
        <w:pStyle w:val="aff6"/>
        <w:rPr>
          <w:shd w:val="pct10" w:color="auto" w:fill="FFFFFF"/>
        </w:rPr>
      </w:pPr>
      <w:r>
        <w:rPr>
          <w:shd w:val="pct10" w:color="auto" w:fill="FFFFFF"/>
        </w:rPr>
        <w:t xml:space="preserve">-------[CIST Global </w:t>
      </w:r>
      <w:proofErr w:type="gramStart"/>
      <w:r>
        <w:rPr>
          <w:shd w:val="pct10" w:color="auto" w:fill="FFFFFF"/>
        </w:rPr>
        <w:t>Info][</w:t>
      </w:r>
      <w:proofErr w:type="gramEnd"/>
      <w:r>
        <w:rPr>
          <w:shd w:val="pct10" w:color="auto" w:fill="FFFFFF"/>
        </w:rPr>
        <w:t>Mode RSTP]-------</w:t>
      </w:r>
    </w:p>
    <w:p w14:paraId="754EC445" w14:textId="77777777" w:rsidR="00870A08" w:rsidRDefault="003A5418">
      <w:pPr>
        <w:pStyle w:val="aff6"/>
        <w:rPr>
          <w:shd w:val="pct10" w:color="auto" w:fill="FFFFFF"/>
        </w:rPr>
      </w:pPr>
      <w:r>
        <w:rPr>
          <w:shd w:val="pct10" w:color="auto" w:fill="FFFFFF"/>
        </w:rPr>
        <w:t>CIST Bridge         :32768.4c1f-cc33-9812</w:t>
      </w:r>
    </w:p>
    <w:p w14:paraId="69CC7922"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6450071C"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6D2D9D61" w14:textId="77777777" w:rsidR="00870A08" w:rsidRDefault="003A5418">
      <w:pPr>
        <w:pStyle w:val="aff6"/>
      </w:pPr>
      <w:r>
        <w:rPr>
          <w:shd w:val="pct10" w:color="auto" w:fill="FFFFFF"/>
        </w:rPr>
        <w:t xml:space="preserve">CIST Root/ERPC      :32768.4c1f-cc10-279a </w:t>
      </w:r>
      <w:r>
        <w:t>/ 2</w:t>
      </w:r>
    </w:p>
    <w:p w14:paraId="09FB74C6" w14:textId="77777777" w:rsidR="00870A08" w:rsidRDefault="003A5418">
      <w:pPr>
        <w:pStyle w:val="aff6"/>
      </w:pPr>
      <w:r>
        <w:t xml:space="preserve">CIST </w:t>
      </w:r>
      <w:proofErr w:type="spellStart"/>
      <w:r>
        <w:t>RegRoot</w:t>
      </w:r>
      <w:proofErr w:type="spellEnd"/>
      <w:r>
        <w:t>/IRPC   :32768.4c1f-cc33-9812 / 0</w:t>
      </w:r>
    </w:p>
    <w:p w14:paraId="0EBB7E04" w14:textId="77777777" w:rsidR="00870A08" w:rsidRDefault="003A5418">
      <w:pPr>
        <w:pStyle w:val="aff6"/>
      </w:pPr>
      <w:r>
        <w:rPr>
          <w:rFonts w:hint="eastAsia"/>
        </w:rPr>
        <w:t>……</w:t>
      </w:r>
    </w:p>
    <w:p w14:paraId="49DE07C4" w14:textId="77777777" w:rsidR="00870A08" w:rsidRDefault="00870A08">
      <w:pPr>
        <w:pStyle w:val="aff6"/>
      </w:pPr>
    </w:p>
    <w:p w14:paraId="65DCB966" w14:textId="77777777" w:rsidR="00870A08" w:rsidRDefault="003A5418">
      <w:pPr>
        <w:pStyle w:val="aff6"/>
      </w:pPr>
      <w:r>
        <w:t xml:space="preserve">&lt;S2&gt;display </w:t>
      </w:r>
      <w:proofErr w:type="spellStart"/>
      <w:r>
        <w:t>stp</w:t>
      </w:r>
      <w:proofErr w:type="spellEnd"/>
      <w:r>
        <w:t xml:space="preserve"> </w:t>
      </w:r>
    </w:p>
    <w:p w14:paraId="5FC17E08" w14:textId="77777777" w:rsidR="00870A08" w:rsidRDefault="003A5418">
      <w:pPr>
        <w:pStyle w:val="aff6"/>
        <w:rPr>
          <w:shd w:val="pct10" w:color="auto" w:fill="FFFFFF"/>
        </w:rPr>
      </w:pPr>
      <w:r>
        <w:rPr>
          <w:shd w:val="pct10" w:color="auto" w:fill="FFFFFF"/>
        </w:rPr>
        <w:t xml:space="preserve">-------[CIST Global </w:t>
      </w:r>
      <w:proofErr w:type="gramStart"/>
      <w:r>
        <w:rPr>
          <w:shd w:val="pct10" w:color="auto" w:fill="FFFFFF"/>
        </w:rPr>
        <w:t>Info][</w:t>
      </w:r>
      <w:proofErr w:type="gramEnd"/>
      <w:r>
        <w:rPr>
          <w:shd w:val="pct10" w:color="auto" w:fill="FFFFFF"/>
        </w:rPr>
        <w:t>Mode RSTP]-------</w:t>
      </w:r>
    </w:p>
    <w:p w14:paraId="1D0CDC0A" w14:textId="77777777" w:rsidR="00870A08" w:rsidRDefault="003A5418">
      <w:pPr>
        <w:pStyle w:val="aff6"/>
        <w:rPr>
          <w:shd w:val="pct10" w:color="auto" w:fill="FFFFFF"/>
        </w:rPr>
      </w:pPr>
      <w:r>
        <w:rPr>
          <w:shd w:val="pct10" w:color="auto" w:fill="FFFFFF"/>
        </w:rPr>
        <w:t>CIST Bridge         :32768.4c1f-cc4a-bea9</w:t>
      </w:r>
    </w:p>
    <w:p w14:paraId="11622B06"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7E195247"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2C766A7A" w14:textId="77777777" w:rsidR="00870A08" w:rsidRDefault="003A5418">
      <w:pPr>
        <w:pStyle w:val="aff6"/>
      </w:pPr>
      <w:r>
        <w:rPr>
          <w:shd w:val="pct10" w:color="auto" w:fill="FFFFFF"/>
        </w:rPr>
        <w:t xml:space="preserve">CIST Root/ERPC      :32768.4c1f-cc10-279a </w:t>
      </w:r>
      <w:r>
        <w:t>/ 1</w:t>
      </w:r>
    </w:p>
    <w:p w14:paraId="55DF8763" w14:textId="77777777" w:rsidR="00870A08" w:rsidRDefault="003A5418">
      <w:pPr>
        <w:pStyle w:val="aff6"/>
      </w:pPr>
      <w:r>
        <w:t xml:space="preserve">CIST </w:t>
      </w:r>
      <w:proofErr w:type="spellStart"/>
      <w:r>
        <w:t>RegRoot</w:t>
      </w:r>
      <w:proofErr w:type="spellEnd"/>
      <w:r>
        <w:t>/IRPC   :32768.4c1f-cc4a-bea9 / 0</w:t>
      </w:r>
    </w:p>
    <w:p w14:paraId="7B59BC39" w14:textId="77777777" w:rsidR="00870A08" w:rsidRDefault="003A5418">
      <w:pPr>
        <w:pStyle w:val="aff6"/>
      </w:pPr>
      <w:r>
        <w:rPr>
          <w:rFonts w:hint="eastAsia"/>
        </w:rPr>
        <w:t>……</w:t>
      </w:r>
    </w:p>
    <w:p w14:paraId="3C96E00D" w14:textId="77777777" w:rsidR="00870A08" w:rsidRDefault="00870A08">
      <w:pPr>
        <w:pStyle w:val="aff6"/>
      </w:pPr>
    </w:p>
    <w:p w14:paraId="031E2A9E" w14:textId="77777777" w:rsidR="00870A08" w:rsidRDefault="003A5418">
      <w:pPr>
        <w:pStyle w:val="aff6"/>
      </w:pPr>
      <w:r>
        <w:t>&lt;S3&gt;dis</w:t>
      </w:r>
      <w:r>
        <w:rPr>
          <w:rFonts w:hint="eastAsia"/>
        </w:rPr>
        <w:t>play</w:t>
      </w:r>
      <w:r>
        <w:t xml:space="preserve"> </w:t>
      </w:r>
      <w:proofErr w:type="spellStart"/>
      <w:r>
        <w:t>stp</w:t>
      </w:r>
      <w:proofErr w:type="spellEnd"/>
    </w:p>
    <w:p w14:paraId="3755A559" w14:textId="77777777" w:rsidR="00870A08" w:rsidRDefault="003A5418">
      <w:pPr>
        <w:pStyle w:val="aff6"/>
        <w:rPr>
          <w:shd w:val="pct10" w:color="auto" w:fill="FFFFFF"/>
        </w:rPr>
      </w:pPr>
      <w:r>
        <w:rPr>
          <w:shd w:val="pct10" w:color="auto" w:fill="FFFFFF"/>
        </w:rPr>
        <w:t xml:space="preserve">-------[CIST Global </w:t>
      </w:r>
      <w:proofErr w:type="gramStart"/>
      <w:r>
        <w:rPr>
          <w:shd w:val="pct10" w:color="auto" w:fill="FFFFFF"/>
        </w:rPr>
        <w:t>Info][</w:t>
      </w:r>
      <w:proofErr w:type="gramEnd"/>
      <w:r>
        <w:rPr>
          <w:shd w:val="pct10" w:color="auto" w:fill="FFFFFF"/>
        </w:rPr>
        <w:t>Mode RSTP]-------</w:t>
      </w:r>
    </w:p>
    <w:p w14:paraId="6BB518C7" w14:textId="77777777" w:rsidR="00870A08" w:rsidRDefault="003A5418">
      <w:pPr>
        <w:pStyle w:val="aff6"/>
      </w:pPr>
      <w:r>
        <w:t>CIST Bridge         :32768.4c1f-cc32-b9d7</w:t>
      </w:r>
    </w:p>
    <w:p w14:paraId="1D848C25"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0101390B"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26F6070E" w14:textId="77777777" w:rsidR="00870A08" w:rsidRDefault="003A5418">
      <w:pPr>
        <w:pStyle w:val="aff6"/>
      </w:pPr>
      <w:r>
        <w:rPr>
          <w:shd w:val="pct10" w:color="auto" w:fill="FFFFFF"/>
        </w:rPr>
        <w:t>CIST Root/ERPC      :32768.4c1f-cc10-279a</w:t>
      </w:r>
      <w:r>
        <w:t xml:space="preserve"> / 1</w:t>
      </w:r>
    </w:p>
    <w:p w14:paraId="4779766F" w14:textId="77777777" w:rsidR="00870A08" w:rsidRDefault="003A5418">
      <w:pPr>
        <w:pStyle w:val="aff6"/>
      </w:pPr>
      <w:r>
        <w:t xml:space="preserve">CIST </w:t>
      </w:r>
      <w:proofErr w:type="spellStart"/>
      <w:r>
        <w:t>RegRoot</w:t>
      </w:r>
      <w:proofErr w:type="spellEnd"/>
      <w:r>
        <w:t>/IRPC   :32768.4c1f-cc32-b9d7 / 0</w:t>
      </w:r>
    </w:p>
    <w:p w14:paraId="19C15735" w14:textId="77777777" w:rsidR="00870A08" w:rsidRDefault="003A5418">
      <w:pPr>
        <w:pStyle w:val="aff6"/>
      </w:pPr>
      <w:r>
        <w:rPr>
          <w:rFonts w:hint="eastAsia"/>
        </w:rPr>
        <w:t>……</w:t>
      </w:r>
    </w:p>
    <w:p w14:paraId="293B4401" w14:textId="77777777" w:rsidR="00870A08" w:rsidRDefault="00870A08">
      <w:pPr>
        <w:pStyle w:val="aff6"/>
      </w:pPr>
    </w:p>
    <w:p w14:paraId="61AC933B" w14:textId="77777777" w:rsidR="00870A08" w:rsidRDefault="003A5418">
      <w:pPr>
        <w:pStyle w:val="aff6"/>
      </w:pPr>
      <w:r>
        <w:t>&lt;S4&gt;dis</w:t>
      </w:r>
      <w:r>
        <w:rPr>
          <w:rFonts w:hint="eastAsia"/>
        </w:rPr>
        <w:t>play</w:t>
      </w:r>
      <w:r>
        <w:t xml:space="preserve"> </w:t>
      </w:r>
      <w:proofErr w:type="spellStart"/>
      <w:r>
        <w:t>stp</w:t>
      </w:r>
      <w:proofErr w:type="spellEnd"/>
    </w:p>
    <w:p w14:paraId="34993978" w14:textId="77777777" w:rsidR="00870A08" w:rsidRDefault="003A5418">
      <w:pPr>
        <w:pStyle w:val="aff6"/>
        <w:rPr>
          <w:shd w:val="pct10" w:color="auto" w:fill="FFFFFF"/>
        </w:rPr>
      </w:pPr>
      <w:r>
        <w:rPr>
          <w:shd w:val="pct10" w:color="auto" w:fill="FFFFFF"/>
        </w:rPr>
        <w:lastRenderedPageBreak/>
        <w:t xml:space="preserve">-------[CIST Global </w:t>
      </w:r>
      <w:proofErr w:type="gramStart"/>
      <w:r>
        <w:rPr>
          <w:shd w:val="pct10" w:color="auto" w:fill="FFFFFF"/>
        </w:rPr>
        <w:t>Info][</w:t>
      </w:r>
      <w:proofErr w:type="gramEnd"/>
      <w:r>
        <w:rPr>
          <w:shd w:val="pct10" w:color="auto" w:fill="FFFFFF"/>
        </w:rPr>
        <w:t>Mode RSTP]-------</w:t>
      </w:r>
    </w:p>
    <w:p w14:paraId="753E6DCF" w14:textId="77777777" w:rsidR="00870A08" w:rsidRDefault="003A5418">
      <w:pPr>
        <w:pStyle w:val="aff6"/>
        <w:rPr>
          <w:shd w:val="pct10" w:color="auto" w:fill="FFFFFF"/>
        </w:rPr>
      </w:pPr>
      <w:r>
        <w:rPr>
          <w:shd w:val="pct10" w:color="auto" w:fill="FFFFFF"/>
        </w:rPr>
        <w:t>CIST Bridge         :32768.4c1f-cc10-279a</w:t>
      </w:r>
    </w:p>
    <w:p w14:paraId="77078765"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76E22ECA"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5E29FA62" w14:textId="77777777" w:rsidR="00870A08" w:rsidRDefault="003A5418">
      <w:pPr>
        <w:pStyle w:val="aff6"/>
      </w:pPr>
      <w:r>
        <w:rPr>
          <w:shd w:val="pct10" w:color="auto" w:fill="FFFFFF"/>
        </w:rPr>
        <w:t>CIST Root/ERPC      :32768.4c1f-cc10-279a</w:t>
      </w:r>
      <w:r>
        <w:t xml:space="preserve"> / 0</w:t>
      </w:r>
    </w:p>
    <w:p w14:paraId="0B777D50" w14:textId="77777777" w:rsidR="00870A08" w:rsidRDefault="003A5418">
      <w:pPr>
        <w:pStyle w:val="aff6"/>
      </w:pPr>
      <w:r>
        <w:t xml:space="preserve">CIST </w:t>
      </w:r>
      <w:proofErr w:type="spellStart"/>
      <w:r>
        <w:t>RegRoot</w:t>
      </w:r>
      <w:proofErr w:type="spellEnd"/>
      <w:r>
        <w:t>/IRPC   :32768.4c1f-cc10-279a / 0</w:t>
      </w:r>
    </w:p>
    <w:p w14:paraId="020F1545" w14:textId="77777777" w:rsidR="00870A08" w:rsidRDefault="003A5418">
      <w:pPr>
        <w:pStyle w:val="aff6"/>
      </w:pPr>
      <w:r>
        <w:rPr>
          <w:rFonts w:hint="eastAsia"/>
        </w:rPr>
        <w:t>……</w:t>
      </w:r>
    </w:p>
    <w:p w14:paraId="17AFBC2E" w14:textId="77777777" w:rsidR="00870A08" w:rsidRDefault="00870A08">
      <w:pPr>
        <w:pStyle w:val="aff6"/>
      </w:pPr>
    </w:p>
    <w:p w14:paraId="4BD2E876" w14:textId="77777777" w:rsidR="00870A08" w:rsidRDefault="003A5418">
      <w:pPr>
        <w:ind w:firstLine="420"/>
      </w:pPr>
      <w:r>
        <w:rPr>
          <w:rFonts w:hint="eastAsia"/>
        </w:rPr>
        <w:t>上述信息中</w:t>
      </w:r>
      <w:r>
        <w:rPr>
          <w:rFonts w:hint="eastAsia"/>
          <w:highlight w:val="yellow"/>
        </w:rPr>
        <w:t>，</w:t>
      </w:r>
      <w:r>
        <w:rPr>
          <w:rFonts w:hint="eastAsia"/>
          <w:highlight w:val="yellow"/>
        </w:rPr>
        <w:t>CIST Bridge</w:t>
      </w:r>
      <w:r>
        <w:rPr>
          <w:rFonts w:hint="eastAsia"/>
          <w:highlight w:val="yellow"/>
        </w:rPr>
        <w:t>是交换机自己的交换机</w:t>
      </w:r>
      <w:r>
        <w:rPr>
          <w:rFonts w:hint="eastAsia"/>
          <w:highlight w:val="yellow"/>
        </w:rPr>
        <w:t>ID</w:t>
      </w:r>
      <w:r>
        <w:rPr>
          <w:rFonts w:hint="eastAsia"/>
        </w:rPr>
        <w:t>，而</w:t>
      </w:r>
      <w:r>
        <w:rPr>
          <w:rFonts w:hint="eastAsia"/>
          <w:highlight w:val="yellow"/>
        </w:rPr>
        <w:t>CIST Root</w:t>
      </w:r>
      <w:r>
        <w:rPr>
          <w:rFonts w:hint="eastAsia"/>
          <w:highlight w:val="yellow"/>
        </w:rPr>
        <w:t>是根交换机的交换机</w:t>
      </w:r>
      <w:r>
        <w:rPr>
          <w:rFonts w:hint="eastAsia"/>
          <w:highlight w:val="yellow"/>
        </w:rPr>
        <w:t>ID</w:t>
      </w:r>
      <w:r>
        <w:rPr>
          <w:rFonts w:hint="eastAsia"/>
        </w:rPr>
        <w:t>。根交换机是交换机中交换机</w:t>
      </w:r>
      <w:r>
        <w:rPr>
          <w:rFonts w:hint="eastAsia"/>
        </w:rPr>
        <w:t>ID</w:t>
      </w:r>
      <w:r>
        <w:rPr>
          <w:rFonts w:hint="eastAsia"/>
        </w:rPr>
        <w:t>最小的交换机，所以，观察可知，</w:t>
      </w:r>
      <w:r>
        <w:rPr>
          <w:rFonts w:hint="eastAsia"/>
        </w:rPr>
        <w:t>S4</w:t>
      </w:r>
      <w:r>
        <w:rPr>
          <w:rFonts w:hint="eastAsia"/>
        </w:rPr>
        <w:t>是当前的根交换机。</w:t>
      </w:r>
    </w:p>
    <w:p w14:paraId="752CC6BD" w14:textId="77777777" w:rsidR="00870A08" w:rsidRDefault="003A5418">
      <w:pPr>
        <w:ind w:firstLine="420"/>
      </w:pPr>
      <w:r>
        <w:rPr>
          <w:rFonts w:hint="eastAsia"/>
        </w:rPr>
        <w:t>在</w:t>
      </w:r>
      <w:r>
        <w:rPr>
          <w:rFonts w:hint="eastAsia"/>
        </w:rPr>
        <w:t>RSTP</w:t>
      </w:r>
      <w:r>
        <w:rPr>
          <w:rFonts w:hint="eastAsia"/>
        </w:rPr>
        <w:t>构建的树形拓扑中，网络管理员需要</w:t>
      </w:r>
      <w:proofErr w:type="gramStart"/>
      <w:r>
        <w:rPr>
          <w:rFonts w:hint="eastAsia"/>
        </w:rPr>
        <w:t>汇聚层主交换机</w:t>
      </w:r>
      <w:proofErr w:type="gramEnd"/>
      <w:r>
        <w:rPr>
          <w:rFonts w:hint="eastAsia"/>
        </w:rPr>
        <w:t>S1</w:t>
      </w:r>
      <w:r>
        <w:rPr>
          <w:rFonts w:hint="eastAsia"/>
        </w:rPr>
        <w:t>为根交换机，而汇聚层交换机</w:t>
      </w:r>
      <w:r>
        <w:rPr>
          <w:rFonts w:hint="eastAsia"/>
        </w:rPr>
        <w:t>S2</w:t>
      </w:r>
      <w:r>
        <w:rPr>
          <w:rFonts w:hint="eastAsia"/>
        </w:rPr>
        <w:t>为备份根交换机。把</w:t>
      </w:r>
      <w:r>
        <w:rPr>
          <w:rFonts w:hint="eastAsia"/>
        </w:rPr>
        <w:t>S1</w:t>
      </w:r>
      <w:r>
        <w:rPr>
          <w:rFonts w:hint="eastAsia"/>
        </w:rPr>
        <w:t>设置成为根交换机，同时设置</w:t>
      </w:r>
      <w:r>
        <w:rPr>
          <w:rFonts w:hint="eastAsia"/>
        </w:rPr>
        <w:t>S2</w:t>
      </w:r>
      <w:r>
        <w:rPr>
          <w:rFonts w:hint="eastAsia"/>
        </w:rPr>
        <w:t>交换机为次根交换机。</w:t>
      </w:r>
    </w:p>
    <w:p w14:paraId="51D132A0" w14:textId="77777777" w:rsidR="00870A08" w:rsidRDefault="003A5418">
      <w:pPr>
        <w:pStyle w:val="aff6"/>
      </w:pPr>
      <w:r>
        <w:t>[S1]</w:t>
      </w:r>
      <w:proofErr w:type="spellStart"/>
      <w:r>
        <w:t>stp</w:t>
      </w:r>
      <w:proofErr w:type="spellEnd"/>
      <w:r>
        <w:t xml:space="preserve"> root primary </w:t>
      </w:r>
    </w:p>
    <w:p w14:paraId="6190089A" w14:textId="77777777" w:rsidR="00870A08" w:rsidRDefault="00870A08">
      <w:pPr>
        <w:ind w:firstLineChars="0" w:firstLine="0"/>
      </w:pPr>
    </w:p>
    <w:p w14:paraId="6DA6EC09" w14:textId="77777777" w:rsidR="00870A08" w:rsidRDefault="003A5418">
      <w:pPr>
        <w:pStyle w:val="aff6"/>
      </w:pPr>
      <w:r>
        <w:t>[S2]</w:t>
      </w:r>
      <w:proofErr w:type="spellStart"/>
      <w:r>
        <w:t>stp</w:t>
      </w:r>
      <w:proofErr w:type="spellEnd"/>
      <w:r>
        <w:t xml:space="preserve"> root secondary</w:t>
      </w:r>
    </w:p>
    <w:p w14:paraId="37BA0B48" w14:textId="77777777" w:rsidR="00870A08" w:rsidRDefault="00870A08">
      <w:pPr>
        <w:ind w:firstLineChars="0" w:firstLine="0"/>
      </w:pPr>
    </w:p>
    <w:p w14:paraId="774FA64A" w14:textId="77777777" w:rsidR="00870A08" w:rsidRDefault="003A5418">
      <w:pPr>
        <w:ind w:firstLine="420"/>
      </w:pPr>
      <w:r>
        <w:rPr>
          <w:rFonts w:hint="eastAsia"/>
        </w:rPr>
        <w:t>配置完成后，同样在</w:t>
      </w:r>
      <w:r>
        <w:rPr>
          <w:rFonts w:hint="eastAsia"/>
        </w:rPr>
        <w:t>S1</w:t>
      </w:r>
      <w:r>
        <w:rPr>
          <w:rFonts w:hint="eastAsia"/>
        </w:rPr>
        <w:t>上使用命令</w:t>
      </w:r>
      <w:r>
        <w:rPr>
          <w:rFonts w:hint="eastAsia"/>
          <w:b/>
        </w:rPr>
        <w:t xml:space="preserve">display </w:t>
      </w:r>
      <w:proofErr w:type="spellStart"/>
      <w:r>
        <w:rPr>
          <w:rFonts w:hint="eastAsia"/>
          <w:b/>
        </w:rPr>
        <w:t>stp</w:t>
      </w:r>
      <w:proofErr w:type="spellEnd"/>
      <w:r>
        <w:rPr>
          <w:rFonts w:hint="eastAsia"/>
        </w:rPr>
        <w:t>去观察。</w:t>
      </w:r>
    </w:p>
    <w:p w14:paraId="45AB5C9E" w14:textId="77777777" w:rsidR="00870A08" w:rsidRDefault="003A5418">
      <w:pPr>
        <w:pStyle w:val="aff6"/>
      </w:pPr>
      <w:r>
        <w:t>[S</w:t>
      </w:r>
      <w:proofErr w:type="gramStart"/>
      <w:r>
        <w:t>1]display</w:t>
      </w:r>
      <w:proofErr w:type="gramEnd"/>
      <w:r>
        <w:t xml:space="preserve"> </w:t>
      </w:r>
      <w:proofErr w:type="spellStart"/>
      <w:r>
        <w:t>stp</w:t>
      </w:r>
      <w:proofErr w:type="spellEnd"/>
      <w:r>
        <w:t xml:space="preserve"> </w:t>
      </w:r>
    </w:p>
    <w:p w14:paraId="5A0CFD6D" w14:textId="77777777" w:rsidR="00870A08" w:rsidRDefault="003A5418">
      <w:pPr>
        <w:pStyle w:val="aff6"/>
      </w:pPr>
      <w:r>
        <w:t xml:space="preserve">-------[CIST Global </w:t>
      </w:r>
      <w:proofErr w:type="gramStart"/>
      <w:r>
        <w:t>Info][</w:t>
      </w:r>
      <w:proofErr w:type="gramEnd"/>
      <w:r>
        <w:t>Mode RSTP]-------</w:t>
      </w:r>
    </w:p>
    <w:p w14:paraId="3F632B3E" w14:textId="77777777" w:rsidR="00870A08" w:rsidRDefault="003A5418">
      <w:pPr>
        <w:pStyle w:val="aff6"/>
        <w:rPr>
          <w:shd w:val="pct10" w:color="auto" w:fill="FFFFFF"/>
        </w:rPr>
      </w:pPr>
      <w:r>
        <w:rPr>
          <w:shd w:val="pct10" w:color="auto" w:fill="FFFFFF"/>
        </w:rPr>
        <w:t>CIST Bridge         :0    .4c1f-cc33-9812</w:t>
      </w:r>
    </w:p>
    <w:p w14:paraId="5A7ED1E6"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4E473F5E"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1E56D8AF" w14:textId="77777777" w:rsidR="00870A08" w:rsidRDefault="003A5418">
      <w:pPr>
        <w:pStyle w:val="aff6"/>
      </w:pPr>
      <w:r>
        <w:rPr>
          <w:shd w:val="pct10" w:color="auto" w:fill="FFFFFF"/>
        </w:rPr>
        <w:t xml:space="preserve">CIST Root/ERPC      :0    .4c1f-cc33-9812 </w:t>
      </w:r>
      <w:r>
        <w:t>/ 0</w:t>
      </w:r>
    </w:p>
    <w:p w14:paraId="04C37BC2" w14:textId="77777777" w:rsidR="00870A08" w:rsidRDefault="003A5418">
      <w:pPr>
        <w:pStyle w:val="aff6"/>
      </w:pPr>
      <w:r>
        <w:t xml:space="preserve">CIST </w:t>
      </w:r>
      <w:proofErr w:type="spellStart"/>
      <w:r>
        <w:t>RegRoot</w:t>
      </w:r>
      <w:proofErr w:type="spellEnd"/>
      <w:r>
        <w:t>/IRPC   :0    .4c1f-cc33-9812 / 0</w:t>
      </w:r>
    </w:p>
    <w:p w14:paraId="5A6F6E35" w14:textId="77777777" w:rsidR="00870A08" w:rsidRDefault="003A5418">
      <w:pPr>
        <w:pStyle w:val="aff6"/>
      </w:pPr>
      <w:r>
        <w:t xml:space="preserve">CIST </w:t>
      </w:r>
      <w:proofErr w:type="spellStart"/>
      <w:r>
        <w:t>RootPortId</w:t>
      </w:r>
      <w:proofErr w:type="spellEnd"/>
      <w:r>
        <w:t xml:space="preserve">     :0.0</w:t>
      </w:r>
    </w:p>
    <w:p w14:paraId="7FE3D1F3" w14:textId="77777777" w:rsidR="00870A08" w:rsidRDefault="003A5418">
      <w:pPr>
        <w:pStyle w:val="aff6"/>
      </w:pPr>
      <w:r>
        <w:t xml:space="preserve">BPDU-Protection   </w:t>
      </w:r>
      <w:proofErr w:type="gramStart"/>
      <w:r>
        <w:t xml:space="preserve">  :Disabled</w:t>
      </w:r>
      <w:proofErr w:type="gramEnd"/>
    </w:p>
    <w:p w14:paraId="61FA4A4A" w14:textId="77777777" w:rsidR="00870A08" w:rsidRDefault="003A5418">
      <w:pPr>
        <w:pStyle w:val="aff6"/>
        <w:rPr>
          <w:shd w:val="pct10" w:color="auto" w:fill="FFFFFF"/>
        </w:rPr>
      </w:pPr>
      <w:r>
        <w:rPr>
          <w:shd w:val="pct10" w:color="auto" w:fill="FFFFFF"/>
        </w:rPr>
        <w:t xml:space="preserve">CIST Root Type    </w:t>
      </w:r>
      <w:proofErr w:type="gramStart"/>
      <w:r>
        <w:rPr>
          <w:shd w:val="pct10" w:color="auto" w:fill="FFFFFF"/>
        </w:rPr>
        <w:t xml:space="preserve">  :Primary</w:t>
      </w:r>
      <w:proofErr w:type="gramEnd"/>
      <w:r>
        <w:rPr>
          <w:shd w:val="pct10" w:color="auto" w:fill="FFFFFF"/>
        </w:rPr>
        <w:t xml:space="preserve"> root</w:t>
      </w:r>
    </w:p>
    <w:p w14:paraId="5A00F231" w14:textId="77777777" w:rsidR="00870A08" w:rsidRDefault="003A5418">
      <w:pPr>
        <w:pStyle w:val="aff6"/>
      </w:pPr>
      <w:r>
        <w:lastRenderedPageBreak/>
        <w:t xml:space="preserve">TC or TCN </w:t>
      </w:r>
      <w:proofErr w:type="gramStart"/>
      <w:r>
        <w:t>received  :</w:t>
      </w:r>
      <w:proofErr w:type="gramEnd"/>
      <w:r>
        <w:t>33</w:t>
      </w:r>
    </w:p>
    <w:p w14:paraId="71581E8F" w14:textId="77777777" w:rsidR="00870A08" w:rsidRDefault="003A5418">
      <w:pPr>
        <w:pStyle w:val="aff6"/>
      </w:pPr>
      <w:r>
        <w:rPr>
          <w:rFonts w:hint="eastAsia"/>
        </w:rPr>
        <w:t>……</w:t>
      </w:r>
    </w:p>
    <w:p w14:paraId="5C994F34" w14:textId="77777777" w:rsidR="00870A08" w:rsidRDefault="00870A08">
      <w:pPr>
        <w:pStyle w:val="aff6"/>
      </w:pPr>
    </w:p>
    <w:p w14:paraId="00807674" w14:textId="77777777" w:rsidR="00870A08" w:rsidRDefault="003A5418">
      <w:pPr>
        <w:ind w:firstLine="420"/>
      </w:pPr>
      <w:r>
        <w:rPr>
          <w:rFonts w:hint="eastAsia"/>
        </w:rPr>
        <w:t>可以观察到，</w:t>
      </w:r>
      <w:proofErr w:type="spellStart"/>
      <w:r>
        <w:rPr>
          <w:b/>
          <w:highlight w:val="yellow"/>
        </w:rPr>
        <w:t>stp</w:t>
      </w:r>
      <w:proofErr w:type="spellEnd"/>
      <w:r>
        <w:rPr>
          <w:b/>
          <w:highlight w:val="yellow"/>
        </w:rPr>
        <w:t xml:space="preserve"> root primary</w:t>
      </w:r>
      <w:r>
        <w:rPr>
          <w:rFonts w:hint="eastAsia"/>
        </w:rPr>
        <w:t>命令修改的是交换机</w:t>
      </w:r>
      <w:r>
        <w:rPr>
          <w:rFonts w:hint="eastAsia"/>
        </w:rPr>
        <w:t>ID</w:t>
      </w:r>
      <w:r>
        <w:rPr>
          <w:rFonts w:hint="eastAsia"/>
        </w:rPr>
        <w:t>中的交换机优先级，把</w:t>
      </w:r>
      <w:r>
        <w:rPr>
          <w:rFonts w:hint="eastAsia"/>
          <w:highlight w:val="yellow"/>
        </w:rPr>
        <w:t>默认的优先级由</w:t>
      </w:r>
      <w:r>
        <w:rPr>
          <w:rFonts w:hint="eastAsia"/>
          <w:highlight w:val="yellow"/>
        </w:rPr>
        <w:t>32768</w:t>
      </w:r>
      <w:r>
        <w:rPr>
          <w:rFonts w:hint="eastAsia"/>
          <w:highlight w:val="yellow"/>
        </w:rPr>
        <w:t>改为</w:t>
      </w:r>
      <w:r>
        <w:rPr>
          <w:rFonts w:hint="eastAsia"/>
          <w:highlight w:val="yellow"/>
        </w:rPr>
        <w:t>0</w:t>
      </w:r>
      <w:r>
        <w:rPr>
          <w:rFonts w:hint="eastAsia"/>
        </w:rPr>
        <w:t>，所以</w:t>
      </w:r>
      <w:r>
        <w:rPr>
          <w:rFonts w:hint="eastAsia"/>
        </w:rPr>
        <w:t>S1</w:t>
      </w:r>
      <w:r>
        <w:rPr>
          <w:rFonts w:hint="eastAsia"/>
        </w:rPr>
        <w:t>的交换机</w:t>
      </w:r>
      <w:r>
        <w:rPr>
          <w:rFonts w:hint="eastAsia"/>
        </w:rPr>
        <w:t>ID</w:t>
      </w:r>
      <w:r>
        <w:rPr>
          <w:rFonts w:hint="eastAsia"/>
        </w:rPr>
        <w:t>变为最小，是</w:t>
      </w:r>
      <w:r>
        <w:rPr>
          <w:rFonts w:hint="eastAsia"/>
        </w:rPr>
        <w:t>Primary root</w:t>
      </w:r>
      <w:r>
        <w:rPr>
          <w:rFonts w:hint="eastAsia"/>
        </w:rPr>
        <w:t>，即为根交换机。</w:t>
      </w:r>
    </w:p>
    <w:p w14:paraId="5B4CFD95" w14:textId="77777777" w:rsidR="00870A08" w:rsidRDefault="003A5418">
      <w:pPr>
        <w:ind w:firstLine="420"/>
      </w:pPr>
      <w:r>
        <w:rPr>
          <w:rFonts w:hint="eastAsia"/>
        </w:rPr>
        <w:t>在</w:t>
      </w:r>
      <w:r>
        <w:rPr>
          <w:rFonts w:hint="eastAsia"/>
        </w:rPr>
        <w:t>S2</w:t>
      </w:r>
      <w:r>
        <w:rPr>
          <w:rFonts w:hint="eastAsia"/>
        </w:rPr>
        <w:t>上使用命令</w:t>
      </w:r>
      <w:r>
        <w:rPr>
          <w:rFonts w:hint="eastAsia"/>
          <w:b/>
        </w:rPr>
        <w:t xml:space="preserve">display </w:t>
      </w:r>
      <w:proofErr w:type="spellStart"/>
      <w:r>
        <w:rPr>
          <w:rFonts w:hint="eastAsia"/>
          <w:b/>
        </w:rPr>
        <w:t>stp</w:t>
      </w:r>
      <w:proofErr w:type="spellEnd"/>
      <w:r>
        <w:rPr>
          <w:rFonts w:hint="eastAsia"/>
        </w:rPr>
        <w:t>去观察。</w:t>
      </w:r>
    </w:p>
    <w:p w14:paraId="33A914DF" w14:textId="77777777" w:rsidR="00870A08" w:rsidRDefault="003A5418">
      <w:pPr>
        <w:pStyle w:val="aff6"/>
      </w:pPr>
      <w:r>
        <w:t>[S</w:t>
      </w:r>
      <w:proofErr w:type="gramStart"/>
      <w:r>
        <w:t>2]dis</w:t>
      </w:r>
      <w:r>
        <w:rPr>
          <w:rFonts w:hint="eastAsia"/>
        </w:rPr>
        <w:t>play</w:t>
      </w:r>
      <w:proofErr w:type="gramEnd"/>
      <w:r>
        <w:t xml:space="preserve"> </w:t>
      </w:r>
      <w:proofErr w:type="spellStart"/>
      <w:r>
        <w:t>stp</w:t>
      </w:r>
      <w:proofErr w:type="spellEnd"/>
      <w:r>
        <w:t xml:space="preserve"> </w:t>
      </w:r>
    </w:p>
    <w:p w14:paraId="789288D9" w14:textId="77777777" w:rsidR="00870A08" w:rsidRDefault="003A5418">
      <w:pPr>
        <w:pStyle w:val="aff6"/>
      </w:pPr>
      <w:r>
        <w:t xml:space="preserve">-------[CIST Global </w:t>
      </w:r>
      <w:proofErr w:type="gramStart"/>
      <w:r>
        <w:t>Info][</w:t>
      </w:r>
      <w:proofErr w:type="gramEnd"/>
      <w:r>
        <w:t>Mode RSTP]-------</w:t>
      </w:r>
    </w:p>
    <w:p w14:paraId="2898E4DE" w14:textId="77777777" w:rsidR="00870A08" w:rsidRDefault="003A5418">
      <w:pPr>
        <w:pStyle w:val="aff6"/>
        <w:rPr>
          <w:shd w:val="pct10" w:color="auto" w:fill="FFFFFF"/>
        </w:rPr>
      </w:pPr>
      <w:r>
        <w:rPr>
          <w:shd w:val="pct10" w:color="auto" w:fill="FFFFFF"/>
        </w:rPr>
        <w:t>CIST Bridge         :4096 .4c1f-cc4a-bea9</w:t>
      </w:r>
    </w:p>
    <w:p w14:paraId="0C90F231"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2FA7F79A"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59D29274" w14:textId="77777777" w:rsidR="00870A08" w:rsidRDefault="003A5418">
      <w:pPr>
        <w:pStyle w:val="aff6"/>
      </w:pPr>
      <w:r>
        <w:rPr>
          <w:shd w:val="pct10" w:color="auto" w:fill="FFFFFF"/>
        </w:rPr>
        <w:t>CIST Root/ERPC      :0    .4c1f-cc33-9812</w:t>
      </w:r>
      <w:r>
        <w:t xml:space="preserve"> / 1</w:t>
      </w:r>
    </w:p>
    <w:p w14:paraId="7E495F3A" w14:textId="77777777" w:rsidR="00870A08" w:rsidRDefault="003A5418">
      <w:pPr>
        <w:pStyle w:val="aff6"/>
      </w:pPr>
      <w:r>
        <w:t xml:space="preserve">CIST </w:t>
      </w:r>
      <w:proofErr w:type="spellStart"/>
      <w:r>
        <w:t>RegRoot</w:t>
      </w:r>
      <w:proofErr w:type="spellEnd"/>
      <w:r>
        <w:t>/IRPC   :4096 .4c1f-cc4a-bea9 / 0</w:t>
      </w:r>
    </w:p>
    <w:p w14:paraId="5FD73445" w14:textId="77777777" w:rsidR="00870A08" w:rsidRDefault="003A5418">
      <w:pPr>
        <w:pStyle w:val="aff6"/>
      </w:pPr>
      <w:r>
        <w:t xml:space="preserve">CIST </w:t>
      </w:r>
      <w:proofErr w:type="spellStart"/>
      <w:r>
        <w:t>RootPortId</w:t>
      </w:r>
      <w:proofErr w:type="spellEnd"/>
      <w:r>
        <w:t xml:space="preserve">     :128.1</w:t>
      </w:r>
    </w:p>
    <w:p w14:paraId="5DFD332D" w14:textId="77777777" w:rsidR="00870A08" w:rsidRDefault="003A5418">
      <w:pPr>
        <w:pStyle w:val="aff6"/>
      </w:pPr>
      <w:r>
        <w:t xml:space="preserve">BPDU-Protection   </w:t>
      </w:r>
      <w:proofErr w:type="gramStart"/>
      <w:r>
        <w:t xml:space="preserve">  :Disabled</w:t>
      </w:r>
      <w:proofErr w:type="gramEnd"/>
    </w:p>
    <w:p w14:paraId="55A125B4" w14:textId="77777777" w:rsidR="00870A08" w:rsidRDefault="003A5418">
      <w:pPr>
        <w:pStyle w:val="aff6"/>
        <w:rPr>
          <w:shd w:val="pct10" w:color="auto" w:fill="FFFFFF"/>
        </w:rPr>
      </w:pPr>
      <w:r>
        <w:rPr>
          <w:shd w:val="pct10" w:color="auto" w:fill="FFFFFF"/>
        </w:rPr>
        <w:t xml:space="preserve">CIST Root Type    </w:t>
      </w:r>
      <w:proofErr w:type="gramStart"/>
      <w:r>
        <w:rPr>
          <w:shd w:val="pct10" w:color="auto" w:fill="FFFFFF"/>
        </w:rPr>
        <w:t xml:space="preserve">  :Secondary</w:t>
      </w:r>
      <w:proofErr w:type="gramEnd"/>
      <w:r>
        <w:rPr>
          <w:shd w:val="pct10" w:color="auto" w:fill="FFFFFF"/>
        </w:rPr>
        <w:t xml:space="preserve"> root</w:t>
      </w:r>
    </w:p>
    <w:p w14:paraId="22305ADC" w14:textId="77777777" w:rsidR="00870A08" w:rsidRDefault="003A5418">
      <w:pPr>
        <w:pStyle w:val="aff6"/>
      </w:pPr>
      <w:r>
        <w:t xml:space="preserve">TC or TCN </w:t>
      </w:r>
      <w:proofErr w:type="gramStart"/>
      <w:r>
        <w:t>received  :</w:t>
      </w:r>
      <w:proofErr w:type="gramEnd"/>
      <w:r>
        <w:t>23</w:t>
      </w:r>
    </w:p>
    <w:p w14:paraId="341A760D" w14:textId="77777777" w:rsidR="00870A08" w:rsidRDefault="003A5418">
      <w:pPr>
        <w:pStyle w:val="aff6"/>
      </w:pPr>
      <w:r>
        <w:rPr>
          <w:rFonts w:hint="eastAsia"/>
        </w:rPr>
        <w:t>……</w:t>
      </w:r>
    </w:p>
    <w:p w14:paraId="762F992D" w14:textId="77777777" w:rsidR="00870A08" w:rsidRDefault="00870A08">
      <w:pPr>
        <w:pStyle w:val="aff6"/>
      </w:pPr>
    </w:p>
    <w:p w14:paraId="1B1445FE" w14:textId="77777777" w:rsidR="00870A08" w:rsidRDefault="003A5418">
      <w:pPr>
        <w:ind w:firstLine="420"/>
      </w:pPr>
      <w:r>
        <w:rPr>
          <w:rFonts w:hint="eastAsia"/>
        </w:rPr>
        <w:t>可以观察到，</w:t>
      </w:r>
      <w:proofErr w:type="spellStart"/>
      <w:r>
        <w:rPr>
          <w:b/>
          <w:highlight w:val="yellow"/>
        </w:rPr>
        <w:t>stp</w:t>
      </w:r>
      <w:proofErr w:type="spellEnd"/>
      <w:r>
        <w:rPr>
          <w:b/>
          <w:highlight w:val="yellow"/>
        </w:rPr>
        <w:t xml:space="preserve"> root secondary</w:t>
      </w:r>
      <w:r>
        <w:rPr>
          <w:rFonts w:hint="eastAsia"/>
        </w:rPr>
        <w:t>命令修改的也是交换机</w:t>
      </w:r>
      <w:r>
        <w:rPr>
          <w:rFonts w:hint="eastAsia"/>
        </w:rPr>
        <w:t>ID</w:t>
      </w:r>
      <w:r>
        <w:rPr>
          <w:rFonts w:hint="eastAsia"/>
        </w:rPr>
        <w:t>中的交换机优先级，把默认的优先级由</w:t>
      </w:r>
      <w:r>
        <w:rPr>
          <w:rFonts w:hint="eastAsia"/>
        </w:rPr>
        <w:t>32768</w:t>
      </w:r>
      <w:r>
        <w:rPr>
          <w:rFonts w:hint="eastAsia"/>
        </w:rPr>
        <w:t>改为</w:t>
      </w:r>
      <w:r>
        <w:rPr>
          <w:rFonts w:hint="eastAsia"/>
          <w:highlight w:val="yellow"/>
        </w:rPr>
        <w:t>4096</w:t>
      </w:r>
      <w:r>
        <w:rPr>
          <w:rFonts w:hint="eastAsia"/>
        </w:rPr>
        <w:t>，使</w:t>
      </w:r>
      <w:r>
        <w:rPr>
          <w:rFonts w:hint="eastAsia"/>
        </w:rPr>
        <w:t>S2</w:t>
      </w:r>
      <w:r>
        <w:rPr>
          <w:rFonts w:hint="eastAsia"/>
        </w:rPr>
        <w:t>的桥</w:t>
      </w:r>
      <w:r>
        <w:rPr>
          <w:rFonts w:hint="eastAsia"/>
        </w:rPr>
        <w:t>ID</w:t>
      </w:r>
      <w:r>
        <w:rPr>
          <w:rFonts w:hint="eastAsia"/>
        </w:rPr>
        <w:t>变为次小，是</w:t>
      </w:r>
      <w:r>
        <w:rPr>
          <w:rFonts w:hint="eastAsia"/>
        </w:rPr>
        <w:t>Secondary root</w:t>
      </w:r>
      <w:r>
        <w:rPr>
          <w:rFonts w:hint="eastAsia"/>
        </w:rPr>
        <w:t>，</w:t>
      </w:r>
      <w:proofErr w:type="gramStart"/>
      <w:r>
        <w:rPr>
          <w:rFonts w:hint="eastAsia"/>
        </w:rPr>
        <w:t>即</w:t>
      </w:r>
      <w:r>
        <w:rPr>
          <w:rFonts w:hint="eastAsia"/>
          <w:highlight w:val="yellow"/>
        </w:rPr>
        <w:t>次根交换机</w:t>
      </w:r>
      <w:proofErr w:type="gramEnd"/>
      <w:r>
        <w:rPr>
          <w:rFonts w:hint="eastAsia"/>
          <w:highlight w:val="yellow"/>
        </w:rPr>
        <w:t>。</w:t>
      </w:r>
    </w:p>
    <w:p w14:paraId="73CDD173" w14:textId="77777777" w:rsidR="00870A08" w:rsidRDefault="003A5418">
      <w:pPr>
        <w:ind w:firstLine="420"/>
      </w:pPr>
      <w:r>
        <w:rPr>
          <w:rFonts w:hint="eastAsia"/>
        </w:rPr>
        <w:t>在</w:t>
      </w:r>
      <w:r>
        <w:rPr>
          <w:rFonts w:hint="eastAsia"/>
        </w:rPr>
        <w:t>S3</w:t>
      </w:r>
      <w:r>
        <w:rPr>
          <w:rFonts w:hint="eastAsia"/>
        </w:rPr>
        <w:t>和</w:t>
      </w:r>
      <w:r>
        <w:rPr>
          <w:rFonts w:hint="eastAsia"/>
        </w:rPr>
        <w:t>S4</w:t>
      </w:r>
      <w:r>
        <w:rPr>
          <w:rFonts w:hint="eastAsia"/>
        </w:rPr>
        <w:t>上使用命令</w:t>
      </w:r>
      <w:r>
        <w:rPr>
          <w:rFonts w:hint="eastAsia"/>
          <w:b/>
        </w:rPr>
        <w:t xml:space="preserve">display </w:t>
      </w:r>
      <w:proofErr w:type="spellStart"/>
      <w:r>
        <w:rPr>
          <w:rFonts w:hint="eastAsia"/>
          <w:b/>
        </w:rPr>
        <w:t>stp</w:t>
      </w:r>
      <w:proofErr w:type="spellEnd"/>
      <w:r>
        <w:rPr>
          <w:rFonts w:hint="eastAsia"/>
        </w:rPr>
        <w:t>去观察。</w:t>
      </w:r>
    </w:p>
    <w:p w14:paraId="39E9211D" w14:textId="77777777" w:rsidR="00870A08" w:rsidRDefault="003A5418">
      <w:pPr>
        <w:pStyle w:val="aff6"/>
      </w:pPr>
      <w:r>
        <w:t>&lt;S3&gt;dis</w:t>
      </w:r>
      <w:r>
        <w:rPr>
          <w:rFonts w:hint="eastAsia"/>
        </w:rPr>
        <w:t>play</w:t>
      </w:r>
      <w:r>
        <w:t xml:space="preserve"> </w:t>
      </w:r>
      <w:proofErr w:type="spellStart"/>
      <w:r>
        <w:t>stp</w:t>
      </w:r>
      <w:proofErr w:type="spellEnd"/>
    </w:p>
    <w:p w14:paraId="3FA82496" w14:textId="77777777" w:rsidR="00870A08" w:rsidRDefault="003A5418">
      <w:pPr>
        <w:pStyle w:val="aff6"/>
      </w:pPr>
      <w:r>
        <w:t xml:space="preserve">-------[CIST Global </w:t>
      </w:r>
      <w:proofErr w:type="gramStart"/>
      <w:r>
        <w:t>Info][</w:t>
      </w:r>
      <w:proofErr w:type="gramEnd"/>
      <w:r>
        <w:t>Mode RSTP]-------</w:t>
      </w:r>
    </w:p>
    <w:p w14:paraId="30905A2C" w14:textId="77777777" w:rsidR="00870A08" w:rsidRDefault="003A5418">
      <w:pPr>
        <w:pStyle w:val="aff6"/>
        <w:rPr>
          <w:shd w:val="pct10" w:color="auto" w:fill="FFFFFF"/>
        </w:rPr>
      </w:pPr>
      <w:r>
        <w:rPr>
          <w:shd w:val="pct10" w:color="auto" w:fill="FFFFFF"/>
        </w:rPr>
        <w:t>CIST Bridge         :32768.4c1f-cc32-b9d7</w:t>
      </w:r>
    </w:p>
    <w:p w14:paraId="2CE00EFF"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2AAC0B47"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253976F0" w14:textId="77777777" w:rsidR="00870A08" w:rsidRDefault="003A5418">
      <w:pPr>
        <w:pStyle w:val="aff6"/>
      </w:pPr>
      <w:r>
        <w:rPr>
          <w:shd w:val="pct10" w:color="auto" w:fill="FFFFFF"/>
        </w:rPr>
        <w:t>CIST Root/ERPC      :0    .4c1f-cc33-9812</w:t>
      </w:r>
      <w:r>
        <w:t xml:space="preserve"> / 1</w:t>
      </w:r>
    </w:p>
    <w:p w14:paraId="2894AE5B" w14:textId="77777777" w:rsidR="00870A08" w:rsidRDefault="003A5418">
      <w:pPr>
        <w:pStyle w:val="aff6"/>
      </w:pPr>
      <w:r>
        <w:lastRenderedPageBreak/>
        <w:t xml:space="preserve">CIST </w:t>
      </w:r>
      <w:proofErr w:type="spellStart"/>
      <w:r>
        <w:t>RegRoot</w:t>
      </w:r>
      <w:proofErr w:type="spellEnd"/>
      <w:r>
        <w:t>/IRPC   :32768.4c1f-cc32-b9d7 / 0</w:t>
      </w:r>
    </w:p>
    <w:p w14:paraId="6AF19260" w14:textId="77777777" w:rsidR="00870A08" w:rsidRDefault="003A5418">
      <w:pPr>
        <w:pStyle w:val="aff6"/>
      </w:pPr>
      <w:r>
        <w:rPr>
          <w:rFonts w:hint="eastAsia"/>
        </w:rPr>
        <w:t>……</w:t>
      </w:r>
    </w:p>
    <w:p w14:paraId="50896B5A" w14:textId="77777777" w:rsidR="00870A08" w:rsidRDefault="00870A08">
      <w:pPr>
        <w:pStyle w:val="aff6"/>
      </w:pPr>
    </w:p>
    <w:p w14:paraId="42E84CE9" w14:textId="77777777" w:rsidR="00870A08" w:rsidRDefault="003A5418">
      <w:pPr>
        <w:pStyle w:val="aff6"/>
      </w:pPr>
      <w:r>
        <w:t>[S</w:t>
      </w:r>
      <w:proofErr w:type="gramStart"/>
      <w:r>
        <w:t>4]display</w:t>
      </w:r>
      <w:proofErr w:type="gramEnd"/>
      <w:r>
        <w:t xml:space="preserve"> </w:t>
      </w:r>
      <w:proofErr w:type="spellStart"/>
      <w:r>
        <w:t>stp</w:t>
      </w:r>
      <w:proofErr w:type="spellEnd"/>
    </w:p>
    <w:p w14:paraId="64DB7217" w14:textId="77777777" w:rsidR="00870A08" w:rsidRDefault="003A5418">
      <w:pPr>
        <w:pStyle w:val="aff6"/>
      </w:pPr>
      <w:r>
        <w:t xml:space="preserve">-------[CIST Global </w:t>
      </w:r>
      <w:proofErr w:type="gramStart"/>
      <w:r>
        <w:t>Info][</w:t>
      </w:r>
      <w:proofErr w:type="gramEnd"/>
      <w:r>
        <w:t>Mode RSTP]-------</w:t>
      </w:r>
    </w:p>
    <w:p w14:paraId="51B4C854" w14:textId="77777777" w:rsidR="00870A08" w:rsidRDefault="003A5418">
      <w:pPr>
        <w:pStyle w:val="aff6"/>
        <w:rPr>
          <w:shd w:val="pct10" w:color="auto" w:fill="FFFFFF"/>
        </w:rPr>
      </w:pPr>
      <w:r>
        <w:rPr>
          <w:shd w:val="pct10" w:color="auto" w:fill="FFFFFF"/>
        </w:rPr>
        <w:t>CIST Bridge         :32768.4c1f-cc10-279a</w:t>
      </w:r>
    </w:p>
    <w:p w14:paraId="1F760E8B"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0F189DAD"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3E65ABA6" w14:textId="77777777" w:rsidR="00870A08" w:rsidRDefault="003A5418">
      <w:pPr>
        <w:pStyle w:val="aff6"/>
      </w:pPr>
      <w:r>
        <w:rPr>
          <w:shd w:val="pct10" w:color="auto" w:fill="FFFFFF"/>
        </w:rPr>
        <w:t>CIST Root/ERPC      :0    .4c1f-cc33-9812</w:t>
      </w:r>
      <w:r>
        <w:t xml:space="preserve"> / 2</w:t>
      </w:r>
    </w:p>
    <w:p w14:paraId="5D76C2D0" w14:textId="77777777" w:rsidR="00870A08" w:rsidRDefault="003A5418">
      <w:pPr>
        <w:pStyle w:val="aff6"/>
      </w:pPr>
      <w:r>
        <w:t xml:space="preserve">CIST </w:t>
      </w:r>
      <w:proofErr w:type="spellStart"/>
      <w:r>
        <w:t>RegRoot</w:t>
      </w:r>
      <w:proofErr w:type="spellEnd"/>
      <w:r>
        <w:t>/IRPC   :32768.4c1f-cc10-279a / 0</w:t>
      </w:r>
    </w:p>
    <w:p w14:paraId="301C98A7" w14:textId="77777777" w:rsidR="00870A08" w:rsidRDefault="003A5418">
      <w:pPr>
        <w:pStyle w:val="aff6"/>
      </w:pPr>
      <w:r>
        <w:rPr>
          <w:rFonts w:hint="eastAsia"/>
        </w:rPr>
        <w:t>……</w:t>
      </w:r>
    </w:p>
    <w:p w14:paraId="54191882" w14:textId="77777777" w:rsidR="00870A08" w:rsidRDefault="00870A08">
      <w:pPr>
        <w:pStyle w:val="aff6"/>
      </w:pPr>
    </w:p>
    <w:p w14:paraId="61CE04E6" w14:textId="77777777" w:rsidR="00870A08" w:rsidRDefault="003A5418">
      <w:pPr>
        <w:ind w:firstLine="420"/>
      </w:pPr>
      <w:r>
        <w:rPr>
          <w:rFonts w:hint="eastAsia"/>
        </w:rPr>
        <w:t>可以观察到，</w:t>
      </w:r>
      <w:r>
        <w:rPr>
          <w:rFonts w:hint="eastAsia"/>
        </w:rPr>
        <w:t>S3</w:t>
      </w:r>
      <w:r>
        <w:rPr>
          <w:rFonts w:hint="eastAsia"/>
        </w:rPr>
        <w:t>和</w:t>
      </w:r>
      <w:r>
        <w:rPr>
          <w:rFonts w:hint="eastAsia"/>
        </w:rPr>
        <w:t>S4</w:t>
      </w:r>
      <w:r>
        <w:rPr>
          <w:rFonts w:hint="eastAsia"/>
        </w:rPr>
        <w:t>交换机的交换机优先级保持默认的</w:t>
      </w:r>
      <w:r>
        <w:rPr>
          <w:rFonts w:hint="eastAsia"/>
        </w:rPr>
        <w:t>32768</w:t>
      </w:r>
      <w:r>
        <w:rPr>
          <w:rFonts w:hint="eastAsia"/>
        </w:rPr>
        <w:t>，且都把</w:t>
      </w:r>
      <w:r>
        <w:rPr>
          <w:rFonts w:hint="eastAsia"/>
        </w:rPr>
        <w:t>S1</w:t>
      </w:r>
      <w:proofErr w:type="gramStart"/>
      <w:r>
        <w:rPr>
          <w:rFonts w:hint="eastAsia"/>
        </w:rPr>
        <w:t>当做</w:t>
      </w:r>
      <w:proofErr w:type="gramEnd"/>
      <w:r>
        <w:rPr>
          <w:rFonts w:hint="eastAsia"/>
        </w:rPr>
        <w:t>根交换机。</w:t>
      </w:r>
    </w:p>
    <w:p w14:paraId="379EC4F2" w14:textId="77777777" w:rsidR="00870A08" w:rsidRDefault="003A5418">
      <w:pPr>
        <w:ind w:firstLine="420"/>
      </w:pPr>
      <w:r>
        <w:rPr>
          <w:rFonts w:hint="eastAsia"/>
        </w:rPr>
        <w:t>继续使用</w:t>
      </w:r>
      <w:r>
        <w:rPr>
          <w:b/>
        </w:rPr>
        <w:t xml:space="preserve">display </w:t>
      </w:r>
      <w:proofErr w:type="spellStart"/>
      <w:r>
        <w:rPr>
          <w:b/>
        </w:rPr>
        <w:t>stp</w:t>
      </w:r>
      <w:proofErr w:type="spellEnd"/>
      <w:r>
        <w:rPr>
          <w:b/>
        </w:rPr>
        <w:t xml:space="preserve"> brief</w:t>
      </w:r>
      <w:r>
        <w:rPr>
          <w:rFonts w:hint="eastAsia"/>
        </w:rPr>
        <w:t>命令查看每台交换机上的端口角色及状态。</w:t>
      </w:r>
    </w:p>
    <w:p w14:paraId="60F64623" w14:textId="77777777" w:rsidR="00870A08" w:rsidRDefault="003A5418">
      <w:pPr>
        <w:pStyle w:val="aff6"/>
      </w:pPr>
      <w:r>
        <w:t xml:space="preserve">&lt;S1&gt;display </w:t>
      </w:r>
      <w:proofErr w:type="spellStart"/>
      <w:r>
        <w:t>stp</w:t>
      </w:r>
      <w:proofErr w:type="spellEnd"/>
      <w:r>
        <w:t xml:space="preserve"> brief </w:t>
      </w:r>
    </w:p>
    <w:p w14:paraId="62ED9ED4" w14:textId="77777777" w:rsidR="00870A08" w:rsidRDefault="003A5418">
      <w:pPr>
        <w:pStyle w:val="aff6"/>
      </w:pPr>
      <w:r>
        <w:t xml:space="preserve"> </w:t>
      </w:r>
      <w:proofErr w:type="gramStart"/>
      <w:r>
        <w:t>MSTID  Port</w:t>
      </w:r>
      <w:proofErr w:type="gramEnd"/>
      <w:r>
        <w:t xml:space="preserve">                        Role  STP State     Protection</w:t>
      </w:r>
    </w:p>
    <w:p w14:paraId="50F31D5B" w14:textId="77777777" w:rsidR="00870A08" w:rsidRDefault="003A5418">
      <w:pPr>
        <w:pStyle w:val="aff6"/>
      </w:pPr>
      <w:r>
        <w:rPr>
          <w:shd w:val="pct10" w:color="auto" w:fill="FFFFFF"/>
        </w:rPr>
        <w:t xml:space="preserve">   0    GigabitEthernet0/0/1        </w:t>
      </w:r>
      <w:proofErr w:type="gramStart"/>
      <w:r>
        <w:rPr>
          <w:shd w:val="pct10" w:color="auto" w:fill="FFFFFF"/>
        </w:rPr>
        <w:t>DESI  FORWARDING</w:t>
      </w:r>
      <w:proofErr w:type="gramEnd"/>
      <w:r>
        <w:rPr>
          <w:shd w:val="pct10" w:color="auto" w:fill="FFFFFF"/>
        </w:rPr>
        <w:t xml:space="preserve">      NONE</w:t>
      </w:r>
    </w:p>
    <w:p w14:paraId="19BA0CF2" w14:textId="77777777" w:rsidR="00870A08" w:rsidRDefault="003A5418">
      <w:pPr>
        <w:pStyle w:val="aff6"/>
      </w:pPr>
      <w:r>
        <w:rPr>
          <w:shd w:val="pct10" w:color="auto" w:fill="FFFFFF"/>
        </w:rPr>
        <w:t xml:space="preserve">   0    GigabitEthernet0/0/2        </w:t>
      </w:r>
      <w:proofErr w:type="gramStart"/>
      <w:r>
        <w:rPr>
          <w:shd w:val="pct10" w:color="auto" w:fill="FFFFFF"/>
        </w:rPr>
        <w:t>DESI  FORWARDING</w:t>
      </w:r>
      <w:proofErr w:type="gramEnd"/>
      <w:r>
        <w:rPr>
          <w:shd w:val="pct10" w:color="auto" w:fill="FFFFFF"/>
        </w:rPr>
        <w:t xml:space="preserve">      NONE</w:t>
      </w:r>
    </w:p>
    <w:p w14:paraId="118F4E13" w14:textId="77777777" w:rsidR="00870A08" w:rsidRDefault="00870A08">
      <w:pPr>
        <w:ind w:firstLineChars="0" w:firstLine="0"/>
      </w:pPr>
    </w:p>
    <w:p w14:paraId="41B2DE2F" w14:textId="77777777" w:rsidR="00870A08" w:rsidRDefault="003A5418">
      <w:pPr>
        <w:ind w:firstLine="420"/>
      </w:pPr>
      <w:r>
        <w:rPr>
          <w:rFonts w:hint="eastAsia"/>
        </w:rPr>
        <w:t>根交换机</w:t>
      </w:r>
      <w:r>
        <w:rPr>
          <w:rFonts w:hint="eastAsia"/>
        </w:rPr>
        <w:t>S1</w:t>
      </w:r>
      <w:r>
        <w:rPr>
          <w:rFonts w:hint="eastAsia"/>
        </w:rPr>
        <w:t>上无根端口，所有端口都是指定端口。</w:t>
      </w:r>
    </w:p>
    <w:p w14:paraId="06027C28" w14:textId="77777777" w:rsidR="00870A08" w:rsidRDefault="003A5418">
      <w:pPr>
        <w:pStyle w:val="aff6"/>
      </w:pPr>
      <w:r>
        <w:t xml:space="preserve">&lt;S2&gt;display </w:t>
      </w:r>
      <w:proofErr w:type="spellStart"/>
      <w:r>
        <w:t>stp</w:t>
      </w:r>
      <w:proofErr w:type="spellEnd"/>
      <w:r>
        <w:t xml:space="preserve"> brief </w:t>
      </w:r>
    </w:p>
    <w:p w14:paraId="2861BE29" w14:textId="77777777" w:rsidR="00870A08" w:rsidRDefault="003A5418">
      <w:pPr>
        <w:pStyle w:val="aff6"/>
      </w:pPr>
      <w:r>
        <w:t xml:space="preserve"> </w:t>
      </w:r>
      <w:proofErr w:type="gramStart"/>
      <w:r>
        <w:t>MSTID  Port</w:t>
      </w:r>
      <w:proofErr w:type="gramEnd"/>
      <w:r>
        <w:t xml:space="preserve">                        Role  STP State     Protection</w:t>
      </w:r>
    </w:p>
    <w:p w14:paraId="48C8E424" w14:textId="77777777" w:rsidR="00870A08" w:rsidRDefault="003A5418">
      <w:pPr>
        <w:pStyle w:val="aff6"/>
        <w:rPr>
          <w:shd w:val="pct10" w:color="auto" w:fill="FFFFFF"/>
        </w:rPr>
      </w:pPr>
      <w:r>
        <w:rPr>
          <w:shd w:val="pct10" w:color="auto" w:fill="FFFFFF"/>
        </w:rPr>
        <w:t xml:space="preserve">   0    GigabitEthernet0/0/1        </w:t>
      </w:r>
      <w:proofErr w:type="gramStart"/>
      <w:r>
        <w:rPr>
          <w:shd w:val="pct10" w:color="auto" w:fill="FFFFFF"/>
        </w:rPr>
        <w:t>ROOT  FORWARDING</w:t>
      </w:r>
      <w:proofErr w:type="gramEnd"/>
      <w:r>
        <w:rPr>
          <w:shd w:val="pct10" w:color="auto" w:fill="FFFFFF"/>
        </w:rPr>
        <w:t xml:space="preserve">      NONE</w:t>
      </w:r>
    </w:p>
    <w:p w14:paraId="5DE50A39" w14:textId="77777777" w:rsidR="00870A08" w:rsidRDefault="003A5418">
      <w:pPr>
        <w:pStyle w:val="aff6"/>
      </w:pPr>
      <w:r>
        <w:t xml:space="preserve">   0    GigabitEthernet0/0/2        </w:t>
      </w:r>
      <w:proofErr w:type="gramStart"/>
      <w:r>
        <w:t>DESI  FORWARDING</w:t>
      </w:r>
      <w:proofErr w:type="gramEnd"/>
      <w:r>
        <w:t xml:space="preserve">      NONE</w:t>
      </w:r>
    </w:p>
    <w:p w14:paraId="36C6220C" w14:textId="77777777" w:rsidR="00870A08" w:rsidRDefault="00870A08">
      <w:pPr>
        <w:ind w:firstLineChars="0" w:firstLine="0"/>
      </w:pPr>
    </w:p>
    <w:p w14:paraId="6A14EB11" w14:textId="77777777" w:rsidR="00870A08" w:rsidRDefault="003A5418">
      <w:pPr>
        <w:ind w:firstLine="420"/>
      </w:pPr>
      <w:r>
        <w:rPr>
          <w:rFonts w:hint="eastAsia"/>
        </w:rPr>
        <w:t>交换机</w:t>
      </w:r>
      <w:r>
        <w:rPr>
          <w:rFonts w:hint="eastAsia"/>
        </w:rPr>
        <w:t>S2</w:t>
      </w:r>
      <w:r>
        <w:rPr>
          <w:rFonts w:hint="eastAsia"/>
        </w:rPr>
        <w:t>上的</w:t>
      </w:r>
      <w:r>
        <w:t>G</w:t>
      </w:r>
      <w:r>
        <w:rPr>
          <w:rFonts w:hint="eastAsia"/>
        </w:rPr>
        <w:t xml:space="preserve">E </w:t>
      </w:r>
      <w:r>
        <w:t>0/0/1</w:t>
      </w:r>
      <w:r>
        <w:rPr>
          <w:rFonts w:hint="eastAsia"/>
        </w:rPr>
        <w:t>是根端口。</w:t>
      </w:r>
    </w:p>
    <w:p w14:paraId="3F8ADAAB" w14:textId="77777777" w:rsidR="00870A08" w:rsidRDefault="003A5418">
      <w:pPr>
        <w:pStyle w:val="aff6"/>
      </w:pPr>
      <w:r>
        <w:t xml:space="preserve">&lt;S3&gt;display </w:t>
      </w:r>
      <w:proofErr w:type="spellStart"/>
      <w:r>
        <w:t>stp</w:t>
      </w:r>
      <w:proofErr w:type="spellEnd"/>
      <w:r>
        <w:t xml:space="preserve"> brief </w:t>
      </w:r>
    </w:p>
    <w:p w14:paraId="4CF3B6C0" w14:textId="77777777" w:rsidR="00870A08" w:rsidRDefault="003A5418">
      <w:pPr>
        <w:pStyle w:val="aff6"/>
      </w:pPr>
      <w:r>
        <w:lastRenderedPageBreak/>
        <w:t xml:space="preserve"> </w:t>
      </w:r>
      <w:proofErr w:type="gramStart"/>
      <w:r>
        <w:t>MSTID  Port</w:t>
      </w:r>
      <w:proofErr w:type="gramEnd"/>
      <w:r>
        <w:t xml:space="preserve">                        Role  STP State     Protection</w:t>
      </w:r>
    </w:p>
    <w:p w14:paraId="3CB6BB6B" w14:textId="77777777" w:rsidR="00870A08" w:rsidRDefault="003A5418">
      <w:pPr>
        <w:pStyle w:val="aff6"/>
      </w:pPr>
      <w:r>
        <w:t xml:space="preserve">   0    Ethernet0/0/1               </w:t>
      </w:r>
      <w:proofErr w:type="gramStart"/>
      <w:r>
        <w:t>DESI  FORWARDING</w:t>
      </w:r>
      <w:proofErr w:type="gramEnd"/>
      <w:r>
        <w:t xml:space="preserve">      NONE</w:t>
      </w:r>
    </w:p>
    <w:p w14:paraId="4940BF47" w14:textId="77777777" w:rsidR="00870A08" w:rsidRDefault="003A5418">
      <w:pPr>
        <w:pStyle w:val="aff6"/>
        <w:rPr>
          <w:shd w:val="pct10" w:color="auto" w:fill="FFFFFF"/>
        </w:rPr>
      </w:pPr>
      <w:r>
        <w:rPr>
          <w:shd w:val="pct10" w:color="auto" w:fill="FFFFFF"/>
        </w:rPr>
        <w:t xml:space="preserve">   0    Ethernet0/0/2               </w:t>
      </w:r>
      <w:proofErr w:type="gramStart"/>
      <w:r>
        <w:rPr>
          <w:shd w:val="pct10" w:color="auto" w:fill="FFFFFF"/>
        </w:rPr>
        <w:t>ROOT  FORWARDING</w:t>
      </w:r>
      <w:proofErr w:type="gramEnd"/>
      <w:r>
        <w:rPr>
          <w:shd w:val="pct10" w:color="auto" w:fill="FFFFFF"/>
        </w:rPr>
        <w:t xml:space="preserve">      NONE</w:t>
      </w:r>
    </w:p>
    <w:p w14:paraId="53F6E49A" w14:textId="77777777" w:rsidR="00870A08" w:rsidRDefault="003A5418">
      <w:pPr>
        <w:pStyle w:val="aff6"/>
      </w:pPr>
      <w:r>
        <w:t xml:space="preserve">   0    Ethernet0/0/3               </w:t>
      </w:r>
      <w:proofErr w:type="gramStart"/>
      <w:r>
        <w:t>DESI  FORWARDING</w:t>
      </w:r>
      <w:proofErr w:type="gramEnd"/>
      <w:r>
        <w:t xml:space="preserve">      NONE</w:t>
      </w:r>
    </w:p>
    <w:p w14:paraId="41ACD1AB" w14:textId="77777777" w:rsidR="00870A08" w:rsidRDefault="003A5418">
      <w:pPr>
        <w:pStyle w:val="aff6"/>
      </w:pPr>
      <w:r>
        <w:t xml:space="preserve">   0    Ethernet0/0/4               </w:t>
      </w:r>
      <w:proofErr w:type="gramStart"/>
      <w:r>
        <w:t>BACK  DISCARDING</w:t>
      </w:r>
      <w:proofErr w:type="gramEnd"/>
      <w:r>
        <w:t xml:space="preserve">      NONE</w:t>
      </w:r>
    </w:p>
    <w:p w14:paraId="1DF47247" w14:textId="77777777" w:rsidR="00870A08" w:rsidRDefault="00870A08">
      <w:pPr>
        <w:ind w:firstLineChars="0" w:firstLine="0"/>
      </w:pPr>
    </w:p>
    <w:p w14:paraId="45D0C983" w14:textId="77777777" w:rsidR="00870A08" w:rsidRDefault="003A5418">
      <w:pPr>
        <w:ind w:firstLine="420"/>
      </w:pPr>
      <w:r>
        <w:rPr>
          <w:rFonts w:hint="eastAsia"/>
        </w:rPr>
        <w:t>交换机</w:t>
      </w:r>
      <w:r>
        <w:rPr>
          <w:rFonts w:hint="eastAsia"/>
        </w:rPr>
        <w:t>S3</w:t>
      </w:r>
      <w:r>
        <w:rPr>
          <w:rFonts w:hint="eastAsia"/>
        </w:rPr>
        <w:t>上的</w:t>
      </w:r>
      <w:r>
        <w:t>E</w:t>
      </w:r>
      <w:r>
        <w:rPr>
          <w:rFonts w:hint="eastAsia"/>
        </w:rPr>
        <w:t xml:space="preserve"> </w:t>
      </w:r>
      <w:r>
        <w:t>0/0/</w:t>
      </w:r>
      <w:r>
        <w:rPr>
          <w:rFonts w:hint="eastAsia"/>
        </w:rPr>
        <w:t>2</w:t>
      </w:r>
      <w:r>
        <w:rPr>
          <w:rFonts w:hint="eastAsia"/>
        </w:rPr>
        <w:t>是根端口，</w:t>
      </w:r>
      <w:r>
        <w:rPr>
          <w:rFonts w:hint="eastAsia"/>
        </w:rPr>
        <w:t>E 0/0/3</w:t>
      </w:r>
      <w:r>
        <w:rPr>
          <w:rFonts w:hint="eastAsia"/>
        </w:rPr>
        <w:t>是指定端口，而</w:t>
      </w:r>
      <w:r>
        <w:rPr>
          <w:rFonts w:hint="eastAsia"/>
        </w:rPr>
        <w:t>E 0/0/4</w:t>
      </w:r>
      <w:r>
        <w:rPr>
          <w:rFonts w:hint="eastAsia"/>
        </w:rPr>
        <w:t>是备份端口。</w:t>
      </w:r>
    </w:p>
    <w:p w14:paraId="75CF7782" w14:textId="77777777" w:rsidR="00870A08" w:rsidRDefault="003A5418">
      <w:pPr>
        <w:pStyle w:val="aff6"/>
      </w:pPr>
      <w:r>
        <w:t xml:space="preserve">&lt;S4&gt;display </w:t>
      </w:r>
      <w:proofErr w:type="spellStart"/>
      <w:r>
        <w:t>stp</w:t>
      </w:r>
      <w:proofErr w:type="spellEnd"/>
      <w:r>
        <w:t xml:space="preserve"> brief </w:t>
      </w:r>
    </w:p>
    <w:p w14:paraId="3328BD06" w14:textId="77777777" w:rsidR="00870A08" w:rsidRDefault="003A5418">
      <w:pPr>
        <w:pStyle w:val="aff6"/>
      </w:pPr>
      <w:r>
        <w:t xml:space="preserve"> </w:t>
      </w:r>
      <w:proofErr w:type="gramStart"/>
      <w:r>
        <w:t>MSTID  Port</w:t>
      </w:r>
      <w:proofErr w:type="gramEnd"/>
      <w:r>
        <w:t xml:space="preserve">                        Role  STP State     Protection</w:t>
      </w:r>
    </w:p>
    <w:p w14:paraId="3CE86054" w14:textId="77777777" w:rsidR="00870A08" w:rsidRDefault="003A5418">
      <w:pPr>
        <w:pStyle w:val="aff6"/>
      </w:pPr>
      <w:r>
        <w:t xml:space="preserve">   0    Ethernet0/0/1               </w:t>
      </w:r>
      <w:proofErr w:type="gramStart"/>
      <w:r>
        <w:t>DESI  FORWARDING</w:t>
      </w:r>
      <w:proofErr w:type="gramEnd"/>
      <w:r>
        <w:t xml:space="preserve">      NONE</w:t>
      </w:r>
    </w:p>
    <w:p w14:paraId="39C4457E" w14:textId="77777777" w:rsidR="00870A08" w:rsidRDefault="003A5418">
      <w:pPr>
        <w:pStyle w:val="aff6"/>
      </w:pPr>
      <w:r>
        <w:rPr>
          <w:shd w:val="pct10" w:color="auto" w:fill="FFFFFF"/>
        </w:rPr>
        <w:t xml:space="preserve">   0    Ethernet0/0/2               </w:t>
      </w:r>
      <w:proofErr w:type="gramStart"/>
      <w:r>
        <w:rPr>
          <w:shd w:val="pct10" w:color="auto" w:fill="FFFFFF"/>
        </w:rPr>
        <w:t>ROOT  FORWARDING</w:t>
      </w:r>
      <w:proofErr w:type="gramEnd"/>
      <w:r>
        <w:rPr>
          <w:shd w:val="pct10" w:color="auto" w:fill="FFFFFF"/>
        </w:rPr>
        <w:t xml:space="preserve">      NONE</w:t>
      </w:r>
    </w:p>
    <w:p w14:paraId="39AAB77C" w14:textId="77777777" w:rsidR="00870A08" w:rsidRDefault="003A5418">
      <w:pPr>
        <w:pStyle w:val="aff6"/>
      </w:pPr>
      <w:r>
        <w:t xml:space="preserve">   0    Ethernet0/0/3               </w:t>
      </w:r>
      <w:proofErr w:type="gramStart"/>
      <w:r>
        <w:t>ALTE  DISCARDING</w:t>
      </w:r>
      <w:proofErr w:type="gramEnd"/>
      <w:r>
        <w:t xml:space="preserve">      NONE</w:t>
      </w:r>
    </w:p>
    <w:p w14:paraId="654DD92D" w14:textId="77777777" w:rsidR="00870A08" w:rsidRDefault="00870A08">
      <w:pPr>
        <w:ind w:firstLineChars="0" w:firstLine="0"/>
      </w:pPr>
    </w:p>
    <w:p w14:paraId="769177F9" w14:textId="77777777" w:rsidR="00870A08" w:rsidRDefault="003A5418">
      <w:pPr>
        <w:ind w:firstLine="420"/>
      </w:pPr>
      <w:r>
        <w:rPr>
          <w:rFonts w:hint="eastAsia"/>
        </w:rPr>
        <w:t>交换机</w:t>
      </w:r>
      <w:r>
        <w:rPr>
          <w:rFonts w:hint="eastAsia"/>
        </w:rPr>
        <w:t>S4</w:t>
      </w:r>
      <w:r>
        <w:rPr>
          <w:rFonts w:hint="eastAsia"/>
        </w:rPr>
        <w:t>上的</w:t>
      </w:r>
      <w:r>
        <w:t>E</w:t>
      </w:r>
      <w:r>
        <w:rPr>
          <w:rFonts w:hint="eastAsia"/>
        </w:rPr>
        <w:t xml:space="preserve"> </w:t>
      </w:r>
      <w:r>
        <w:t>0/0/</w:t>
      </w:r>
      <w:r>
        <w:rPr>
          <w:rFonts w:hint="eastAsia"/>
        </w:rPr>
        <w:t>2</w:t>
      </w:r>
      <w:r>
        <w:rPr>
          <w:rFonts w:hint="eastAsia"/>
        </w:rPr>
        <w:t>是根端口，</w:t>
      </w:r>
      <w:r>
        <w:rPr>
          <w:rFonts w:hint="eastAsia"/>
        </w:rPr>
        <w:t>E 0/0/3</w:t>
      </w:r>
      <w:r>
        <w:rPr>
          <w:rFonts w:hint="eastAsia"/>
        </w:rPr>
        <w:t>是</w:t>
      </w:r>
      <w:r>
        <w:rPr>
          <w:rFonts w:hint="eastAsia"/>
          <w:highlight w:val="yellow"/>
        </w:rPr>
        <w:t>替代端口</w:t>
      </w:r>
      <w:r>
        <w:rPr>
          <w:rFonts w:hint="eastAsia"/>
        </w:rPr>
        <w:t>。</w:t>
      </w:r>
    </w:p>
    <w:p w14:paraId="45B4897D" w14:textId="77777777" w:rsidR="00870A08" w:rsidRDefault="003A5418">
      <w:pPr>
        <w:ind w:firstLine="420"/>
      </w:pPr>
      <w:r>
        <w:rPr>
          <w:rFonts w:hint="eastAsia"/>
        </w:rPr>
        <w:t>通过下面的操作，观察</w:t>
      </w:r>
      <w:r>
        <w:rPr>
          <w:rFonts w:hint="eastAsia"/>
        </w:rPr>
        <w:t>S2</w:t>
      </w:r>
      <w:r>
        <w:rPr>
          <w:rFonts w:hint="eastAsia"/>
        </w:rPr>
        <w:t>上端口的状态变化。</w:t>
      </w:r>
    </w:p>
    <w:p w14:paraId="3A0B47F8" w14:textId="77777777" w:rsidR="00870A08" w:rsidRDefault="003A5418">
      <w:pPr>
        <w:ind w:firstLine="420"/>
      </w:pPr>
      <w:r>
        <w:rPr>
          <w:rFonts w:hint="eastAsia"/>
        </w:rPr>
        <w:t>目前</w:t>
      </w:r>
      <w:r>
        <w:rPr>
          <w:rFonts w:hint="eastAsia"/>
        </w:rPr>
        <w:t>S2</w:t>
      </w:r>
      <w:r>
        <w:rPr>
          <w:rFonts w:hint="eastAsia"/>
        </w:rPr>
        <w:t>的</w:t>
      </w:r>
      <w:r>
        <w:t>G</w:t>
      </w:r>
      <w:r>
        <w:rPr>
          <w:rFonts w:hint="eastAsia"/>
        </w:rPr>
        <w:t xml:space="preserve">E </w:t>
      </w:r>
      <w:r>
        <w:t>0/0/1</w:t>
      </w:r>
      <w:r>
        <w:rPr>
          <w:rFonts w:hint="eastAsia"/>
        </w:rPr>
        <w:t>端口是根端口，其它所有端口是指定端口。</w:t>
      </w:r>
    </w:p>
    <w:p w14:paraId="5DD4BA7A" w14:textId="77777777" w:rsidR="00870A08" w:rsidRDefault="003A5418">
      <w:pPr>
        <w:pStyle w:val="aff6"/>
      </w:pPr>
      <w:r>
        <w:t>[S</w:t>
      </w:r>
      <w:proofErr w:type="gramStart"/>
      <w:r>
        <w:t>2]dis</w:t>
      </w:r>
      <w:proofErr w:type="gramEnd"/>
      <w:r>
        <w:t xml:space="preserve"> </w:t>
      </w:r>
      <w:proofErr w:type="spellStart"/>
      <w:r>
        <w:t>stp</w:t>
      </w:r>
      <w:proofErr w:type="spellEnd"/>
      <w:r>
        <w:t xml:space="preserve"> brief </w:t>
      </w:r>
    </w:p>
    <w:p w14:paraId="4502BBCD" w14:textId="77777777" w:rsidR="00870A08" w:rsidRDefault="003A5418">
      <w:pPr>
        <w:pStyle w:val="aff6"/>
      </w:pPr>
      <w:r>
        <w:t xml:space="preserve"> </w:t>
      </w:r>
      <w:proofErr w:type="gramStart"/>
      <w:r>
        <w:t>MSTID  Port</w:t>
      </w:r>
      <w:proofErr w:type="gramEnd"/>
      <w:r>
        <w:t xml:space="preserve">                        Role  STP State     Protection</w:t>
      </w:r>
    </w:p>
    <w:p w14:paraId="14EB8D61" w14:textId="77777777" w:rsidR="00870A08" w:rsidRDefault="003A5418">
      <w:pPr>
        <w:pStyle w:val="aff6"/>
        <w:rPr>
          <w:shd w:val="pct10" w:color="auto" w:fill="FFFFFF"/>
        </w:rPr>
      </w:pPr>
      <w:r>
        <w:rPr>
          <w:shd w:val="pct10" w:color="auto" w:fill="FFFFFF"/>
        </w:rPr>
        <w:t xml:space="preserve">   0    GigabitEthernet0/0/1        </w:t>
      </w:r>
      <w:proofErr w:type="gramStart"/>
      <w:r>
        <w:rPr>
          <w:shd w:val="pct10" w:color="auto" w:fill="FFFFFF"/>
        </w:rPr>
        <w:t>ROOT  FORWARDING</w:t>
      </w:r>
      <w:proofErr w:type="gramEnd"/>
      <w:r>
        <w:rPr>
          <w:shd w:val="pct10" w:color="auto" w:fill="FFFFFF"/>
        </w:rPr>
        <w:t xml:space="preserve">      NONE</w:t>
      </w:r>
    </w:p>
    <w:p w14:paraId="2B9B76EA" w14:textId="77777777" w:rsidR="00870A08" w:rsidRDefault="003A5418">
      <w:pPr>
        <w:pStyle w:val="aff6"/>
      </w:pPr>
      <w:r>
        <w:t xml:space="preserve">   0    GigabitEthernet0/0/2        </w:t>
      </w:r>
      <w:proofErr w:type="gramStart"/>
      <w:r>
        <w:t>DESI  FORWARDING</w:t>
      </w:r>
      <w:proofErr w:type="gramEnd"/>
      <w:r>
        <w:t xml:space="preserve">      NONE</w:t>
      </w:r>
    </w:p>
    <w:p w14:paraId="062DBD16" w14:textId="77777777" w:rsidR="00870A08" w:rsidRDefault="00870A08">
      <w:pPr>
        <w:pStyle w:val="aff6"/>
      </w:pPr>
    </w:p>
    <w:p w14:paraId="23BBB2CF" w14:textId="77777777" w:rsidR="00870A08" w:rsidRDefault="003A5418">
      <w:pPr>
        <w:ind w:firstLine="420"/>
      </w:pPr>
      <w:r>
        <w:rPr>
          <w:rFonts w:hint="eastAsia"/>
        </w:rPr>
        <w:t>如果</w:t>
      </w:r>
      <w:r>
        <w:rPr>
          <w:rFonts w:hint="eastAsia"/>
        </w:rPr>
        <w:t>S2</w:t>
      </w:r>
      <w:r>
        <w:rPr>
          <w:rFonts w:hint="eastAsia"/>
        </w:rPr>
        <w:t>的根端口</w:t>
      </w:r>
      <w:r>
        <w:rPr>
          <w:rFonts w:hint="eastAsia"/>
        </w:rPr>
        <w:t>down</w:t>
      </w:r>
      <w:r>
        <w:rPr>
          <w:rFonts w:hint="eastAsia"/>
        </w:rPr>
        <w:t>了，</w:t>
      </w:r>
      <w:r>
        <w:rPr>
          <w:rFonts w:hint="eastAsia"/>
        </w:rPr>
        <w:t>S2</w:t>
      </w:r>
      <w:r>
        <w:rPr>
          <w:rFonts w:hint="eastAsia"/>
        </w:rPr>
        <w:t>会选择把其它到达根交换机的端口置成根端口。</w:t>
      </w:r>
      <w:r>
        <w:rPr>
          <w:rFonts w:hint="eastAsia"/>
        </w:rPr>
        <w:t>RSTP</w:t>
      </w:r>
      <w:r>
        <w:rPr>
          <w:rFonts w:hint="eastAsia"/>
        </w:rPr>
        <w:t>协议的收敛比较快，端口</w:t>
      </w:r>
      <w:r>
        <w:t>G</w:t>
      </w:r>
      <w:r>
        <w:rPr>
          <w:rFonts w:hint="eastAsia"/>
        </w:rPr>
        <w:t xml:space="preserve">E </w:t>
      </w:r>
      <w:r>
        <w:t>0/0/2</w:t>
      </w:r>
      <w:r>
        <w:rPr>
          <w:rFonts w:hint="eastAsia"/>
        </w:rPr>
        <w:t>会快速协商成为新的根端口，协商期间端口是</w:t>
      </w:r>
      <w:r>
        <w:rPr>
          <w:rFonts w:hint="eastAsia"/>
        </w:rPr>
        <w:t>discarding</w:t>
      </w:r>
      <w:r>
        <w:rPr>
          <w:rFonts w:hint="eastAsia"/>
        </w:rPr>
        <w:t>状态，协商结束后端口为</w:t>
      </w:r>
      <w:r>
        <w:rPr>
          <w:rFonts w:hint="eastAsia"/>
        </w:rPr>
        <w:t>forwarding</w:t>
      </w:r>
      <w:r>
        <w:rPr>
          <w:rFonts w:hint="eastAsia"/>
        </w:rPr>
        <w:t>状态，这个过程所需要的时间非常短，这就是</w:t>
      </w:r>
      <w:r>
        <w:rPr>
          <w:rFonts w:hint="eastAsia"/>
        </w:rPr>
        <w:t>RSTP</w:t>
      </w:r>
      <w:r>
        <w:rPr>
          <w:rFonts w:hint="eastAsia"/>
        </w:rPr>
        <w:t>收敛快的一个表现。</w:t>
      </w:r>
    </w:p>
    <w:p w14:paraId="72C7836A" w14:textId="77777777" w:rsidR="00870A08" w:rsidRDefault="003A5418">
      <w:pPr>
        <w:ind w:firstLine="420"/>
      </w:pPr>
      <w:r>
        <w:rPr>
          <w:rFonts w:hint="eastAsia"/>
        </w:rPr>
        <w:t>模拟根端口断掉的过程，把</w:t>
      </w:r>
      <w:r>
        <w:rPr>
          <w:rFonts w:hint="eastAsia"/>
        </w:rPr>
        <w:t>S2</w:t>
      </w:r>
      <w:r>
        <w:rPr>
          <w:rFonts w:hint="eastAsia"/>
        </w:rPr>
        <w:t>的</w:t>
      </w:r>
      <w:r>
        <w:t>G</w:t>
      </w:r>
      <w:r>
        <w:rPr>
          <w:rFonts w:hint="eastAsia"/>
        </w:rPr>
        <w:t xml:space="preserve">E </w:t>
      </w:r>
      <w:r>
        <w:t>0/0/</w:t>
      </w:r>
      <w:r>
        <w:rPr>
          <w:rFonts w:hint="eastAsia"/>
        </w:rPr>
        <w:t>1</w:t>
      </w:r>
      <w:r>
        <w:rPr>
          <w:rFonts w:hint="eastAsia"/>
        </w:rPr>
        <w:t>端口使用</w:t>
      </w:r>
      <w:r>
        <w:rPr>
          <w:rFonts w:hint="eastAsia"/>
          <w:b/>
        </w:rPr>
        <w:t>shutdown</w:t>
      </w:r>
      <w:r>
        <w:rPr>
          <w:rFonts w:hint="eastAsia"/>
        </w:rPr>
        <w:t>关闭，同时，使用命令</w:t>
      </w:r>
      <w:r>
        <w:rPr>
          <w:b/>
        </w:rPr>
        <w:t>dis</w:t>
      </w:r>
      <w:r>
        <w:rPr>
          <w:rFonts w:hint="eastAsia"/>
          <w:b/>
        </w:rPr>
        <w:t>play</w:t>
      </w:r>
      <w:r>
        <w:rPr>
          <w:b/>
        </w:rPr>
        <w:t xml:space="preserve"> </w:t>
      </w:r>
      <w:proofErr w:type="spellStart"/>
      <w:r>
        <w:rPr>
          <w:b/>
        </w:rPr>
        <w:t>stp</w:t>
      </w:r>
      <w:proofErr w:type="spellEnd"/>
      <w:r>
        <w:rPr>
          <w:b/>
        </w:rPr>
        <w:t xml:space="preserve"> brief</w:t>
      </w:r>
      <w:r>
        <w:rPr>
          <w:rFonts w:hint="eastAsia"/>
          <w:b/>
        </w:rPr>
        <w:t>，</w:t>
      </w:r>
      <w:r>
        <w:rPr>
          <w:rFonts w:hint="eastAsia"/>
        </w:rPr>
        <w:t>观察</w:t>
      </w:r>
      <w:r>
        <w:rPr>
          <w:rFonts w:hint="eastAsia"/>
        </w:rPr>
        <w:t>S2</w:t>
      </w:r>
      <w:r>
        <w:rPr>
          <w:rFonts w:hint="eastAsia"/>
        </w:rPr>
        <w:t>上其它端口的角色及状态的变化。</w:t>
      </w:r>
    </w:p>
    <w:p w14:paraId="6B098000" w14:textId="77777777" w:rsidR="00870A08" w:rsidRDefault="003A5418">
      <w:pPr>
        <w:pStyle w:val="aff6"/>
      </w:pPr>
      <w:r>
        <w:t>[S</w:t>
      </w:r>
      <w:proofErr w:type="gramStart"/>
      <w:r>
        <w:t>2]int</w:t>
      </w:r>
      <w:r>
        <w:rPr>
          <w:rFonts w:hint="eastAsia"/>
        </w:rPr>
        <w:t>erface</w:t>
      </w:r>
      <w:proofErr w:type="gramEnd"/>
      <w:r>
        <w:t xml:space="preserve"> GigabitEthernet0/0/1</w:t>
      </w:r>
    </w:p>
    <w:p w14:paraId="66808200" w14:textId="77777777" w:rsidR="00870A08" w:rsidRDefault="003A5418">
      <w:pPr>
        <w:pStyle w:val="aff6"/>
      </w:pPr>
      <w:r>
        <w:lastRenderedPageBreak/>
        <w:t>[S2-GigabitEthernet0/0/</w:t>
      </w:r>
      <w:proofErr w:type="gramStart"/>
      <w:r>
        <w:t>1]shutdown</w:t>
      </w:r>
      <w:proofErr w:type="gramEnd"/>
      <w:r>
        <w:t xml:space="preserve"> </w:t>
      </w:r>
    </w:p>
    <w:p w14:paraId="6B081988" w14:textId="77777777" w:rsidR="00870A08" w:rsidRDefault="003A5418">
      <w:pPr>
        <w:pStyle w:val="aff6"/>
      </w:pPr>
      <w:r>
        <w:t xml:space="preserve">Jun 26 2013 01:01:24-08:00 S2 %%01PHY/1/PHY(l)[2]:    GigabitEthernet0/0/1: </w:t>
      </w:r>
      <w:proofErr w:type="spellStart"/>
      <w:r>
        <w:t>chang</w:t>
      </w:r>
      <w:proofErr w:type="spellEnd"/>
    </w:p>
    <w:p w14:paraId="30C866F3" w14:textId="77777777" w:rsidR="00870A08" w:rsidRDefault="003A5418">
      <w:pPr>
        <w:pStyle w:val="aff6"/>
      </w:pPr>
      <w:r>
        <w:t>e status to down</w:t>
      </w:r>
    </w:p>
    <w:p w14:paraId="13224B87" w14:textId="77777777" w:rsidR="00870A08" w:rsidRDefault="00870A08">
      <w:pPr>
        <w:pStyle w:val="aff6"/>
      </w:pPr>
    </w:p>
    <w:p w14:paraId="25B825F4" w14:textId="77777777" w:rsidR="00870A08" w:rsidRDefault="003A5418">
      <w:pPr>
        <w:pStyle w:val="aff6"/>
      </w:pPr>
      <w:r>
        <w:t>[S2-GigabitEthernet0/0/</w:t>
      </w:r>
      <w:proofErr w:type="gramStart"/>
      <w:r>
        <w:t>1]dis</w:t>
      </w:r>
      <w:r>
        <w:rPr>
          <w:rFonts w:hint="eastAsia"/>
        </w:rPr>
        <w:t>play</w:t>
      </w:r>
      <w:proofErr w:type="gramEnd"/>
      <w:r>
        <w:t xml:space="preserve"> </w:t>
      </w:r>
      <w:proofErr w:type="spellStart"/>
      <w:r>
        <w:t>stp</w:t>
      </w:r>
      <w:proofErr w:type="spellEnd"/>
      <w:r>
        <w:t xml:space="preserve"> brief</w:t>
      </w:r>
    </w:p>
    <w:p w14:paraId="2494C60D" w14:textId="77777777" w:rsidR="00870A08" w:rsidRDefault="003A5418">
      <w:pPr>
        <w:pStyle w:val="aff6"/>
      </w:pPr>
      <w:r>
        <w:t xml:space="preserve"> </w:t>
      </w:r>
      <w:proofErr w:type="gramStart"/>
      <w:r>
        <w:t>MSTID  Port</w:t>
      </w:r>
      <w:proofErr w:type="gramEnd"/>
      <w:r>
        <w:t xml:space="preserve">                        Role  STP State     Protection</w:t>
      </w:r>
    </w:p>
    <w:p w14:paraId="7A7EB457" w14:textId="77777777" w:rsidR="00870A08" w:rsidRDefault="003A5418">
      <w:pPr>
        <w:pStyle w:val="aff6"/>
        <w:rPr>
          <w:shd w:val="pct10" w:color="auto" w:fill="FFFFFF"/>
        </w:rPr>
      </w:pPr>
      <w:r>
        <w:rPr>
          <w:shd w:val="pct10" w:color="auto" w:fill="FFFFFF"/>
        </w:rPr>
        <w:t xml:space="preserve">   0    GigabitEthernet0/0/2        </w:t>
      </w:r>
      <w:proofErr w:type="gramStart"/>
      <w:r>
        <w:rPr>
          <w:shd w:val="pct10" w:color="auto" w:fill="FFFFFF"/>
        </w:rPr>
        <w:t>DESI  DISCARDING</w:t>
      </w:r>
      <w:proofErr w:type="gramEnd"/>
      <w:r>
        <w:rPr>
          <w:shd w:val="pct10" w:color="auto" w:fill="FFFFFF"/>
        </w:rPr>
        <w:t xml:space="preserve">      NONE</w:t>
      </w:r>
    </w:p>
    <w:p w14:paraId="69D962B7" w14:textId="77777777" w:rsidR="00870A08" w:rsidRDefault="00870A08">
      <w:pPr>
        <w:ind w:firstLineChars="0" w:firstLine="0"/>
      </w:pPr>
    </w:p>
    <w:p w14:paraId="53AD0316" w14:textId="77777777" w:rsidR="00870A08" w:rsidRDefault="003A5418">
      <w:pPr>
        <w:ind w:firstLine="420"/>
      </w:pPr>
      <w:r>
        <w:rPr>
          <w:rFonts w:hint="eastAsia"/>
        </w:rPr>
        <w:t>可以观察到，端口</w:t>
      </w:r>
      <w:r>
        <w:t>G</w:t>
      </w:r>
      <w:r>
        <w:rPr>
          <w:rFonts w:hint="eastAsia"/>
        </w:rPr>
        <w:t xml:space="preserve">E </w:t>
      </w:r>
      <w:r>
        <w:t>0/0/2</w:t>
      </w:r>
      <w:r>
        <w:rPr>
          <w:rFonts w:hint="eastAsia"/>
        </w:rPr>
        <w:t>的角色还是指定端口，但状态是</w:t>
      </w:r>
      <w:r>
        <w:rPr>
          <w:rFonts w:hint="eastAsia"/>
        </w:rPr>
        <w:t>discarding</w:t>
      </w:r>
      <w:r>
        <w:rPr>
          <w:rFonts w:hint="eastAsia"/>
        </w:rPr>
        <w:t>。再次</w:t>
      </w:r>
      <w:r>
        <w:rPr>
          <w:rFonts w:hint="eastAsia"/>
          <w:b/>
        </w:rPr>
        <w:t xml:space="preserve">display </w:t>
      </w:r>
      <w:proofErr w:type="spellStart"/>
      <w:r>
        <w:rPr>
          <w:rFonts w:hint="eastAsia"/>
          <w:b/>
        </w:rPr>
        <w:t>stp</w:t>
      </w:r>
      <w:proofErr w:type="spellEnd"/>
      <w:r>
        <w:rPr>
          <w:rFonts w:hint="eastAsia"/>
          <w:b/>
        </w:rPr>
        <w:t xml:space="preserve"> brief</w:t>
      </w:r>
      <w:r>
        <w:rPr>
          <w:rFonts w:hint="eastAsia"/>
        </w:rPr>
        <w:t>时，就会观察到端口的角为根端口，且处于转发状态。</w:t>
      </w:r>
    </w:p>
    <w:p w14:paraId="2F5C3F74" w14:textId="77777777" w:rsidR="00870A08" w:rsidRDefault="003A5418">
      <w:pPr>
        <w:pStyle w:val="aff6"/>
      </w:pPr>
      <w:r>
        <w:t>[S2-GigabitEthernet0/0/</w:t>
      </w:r>
      <w:proofErr w:type="gramStart"/>
      <w:r>
        <w:t>1]dis</w:t>
      </w:r>
      <w:r>
        <w:rPr>
          <w:rFonts w:hint="eastAsia"/>
        </w:rPr>
        <w:t>play</w:t>
      </w:r>
      <w:proofErr w:type="gramEnd"/>
      <w:r>
        <w:t xml:space="preserve"> </w:t>
      </w:r>
      <w:proofErr w:type="spellStart"/>
      <w:r>
        <w:t>stp</w:t>
      </w:r>
      <w:proofErr w:type="spellEnd"/>
      <w:r>
        <w:t xml:space="preserve"> brief</w:t>
      </w:r>
    </w:p>
    <w:p w14:paraId="00FB2487" w14:textId="77777777" w:rsidR="00870A08" w:rsidRDefault="003A5418">
      <w:pPr>
        <w:pStyle w:val="aff6"/>
      </w:pPr>
      <w:r>
        <w:t xml:space="preserve"> </w:t>
      </w:r>
      <w:proofErr w:type="gramStart"/>
      <w:r>
        <w:t>MSTID  Port</w:t>
      </w:r>
      <w:proofErr w:type="gramEnd"/>
      <w:r>
        <w:t xml:space="preserve">                        Role  STP State     Protection</w:t>
      </w:r>
    </w:p>
    <w:p w14:paraId="3DB50B49" w14:textId="77777777" w:rsidR="00870A08" w:rsidRDefault="003A5418">
      <w:pPr>
        <w:pStyle w:val="aff6"/>
        <w:rPr>
          <w:shd w:val="pct10" w:color="auto" w:fill="FFFFFF"/>
        </w:rPr>
      </w:pPr>
      <w:r>
        <w:rPr>
          <w:shd w:val="pct10" w:color="auto" w:fill="FFFFFF"/>
        </w:rPr>
        <w:t xml:space="preserve">   0    GigabitEthernet0/0/2        </w:t>
      </w:r>
      <w:proofErr w:type="gramStart"/>
      <w:r>
        <w:rPr>
          <w:shd w:val="pct10" w:color="auto" w:fill="FFFFFF"/>
        </w:rPr>
        <w:t>ROOT  FORWARDING</w:t>
      </w:r>
      <w:proofErr w:type="gramEnd"/>
      <w:r>
        <w:rPr>
          <w:shd w:val="pct10" w:color="auto" w:fill="FFFFFF"/>
        </w:rPr>
        <w:t xml:space="preserve">      NONE</w:t>
      </w:r>
    </w:p>
    <w:p w14:paraId="657ECADB" w14:textId="77777777" w:rsidR="00870A08" w:rsidRDefault="00870A08">
      <w:pPr>
        <w:ind w:firstLineChars="0" w:firstLine="0"/>
      </w:pPr>
    </w:p>
    <w:p w14:paraId="4C3928F9" w14:textId="77777777" w:rsidR="00870A08" w:rsidRDefault="003A5418">
      <w:pPr>
        <w:ind w:firstLine="420"/>
      </w:pPr>
      <w:r>
        <w:rPr>
          <w:rFonts w:hint="eastAsia"/>
        </w:rPr>
        <w:t>观察结束之后，恢复端口。</w:t>
      </w:r>
    </w:p>
    <w:p w14:paraId="47E5A422" w14:textId="77777777" w:rsidR="00870A08" w:rsidRDefault="003A5418">
      <w:pPr>
        <w:pStyle w:val="aff6"/>
      </w:pPr>
      <w:r>
        <w:t>[S2-GigabitEthernet0/0/</w:t>
      </w:r>
      <w:proofErr w:type="gramStart"/>
      <w:r>
        <w:t>1]undo</w:t>
      </w:r>
      <w:proofErr w:type="gramEnd"/>
      <w:r>
        <w:t xml:space="preserve"> sh</w:t>
      </w:r>
      <w:r>
        <w:rPr>
          <w:rFonts w:hint="eastAsia"/>
        </w:rPr>
        <w:t>utdown</w:t>
      </w:r>
    </w:p>
    <w:p w14:paraId="4FD697B9" w14:textId="77777777" w:rsidR="00870A08" w:rsidRDefault="003A5418">
      <w:pPr>
        <w:pStyle w:val="aff6"/>
      </w:pPr>
      <w:r>
        <w:t xml:space="preserve">Jun 26 2013 01:01:47-08:00 S2 %%01PHY/1/PHY(l)[4]:    GigabitEthernet0/0/1: </w:t>
      </w:r>
      <w:proofErr w:type="spellStart"/>
      <w:r>
        <w:t>chang</w:t>
      </w:r>
      <w:proofErr w:type="spellEnd"/>
    </w:p>
    <w:p w14:paraId="76877935" w14:textId="77777777" w:rsidR="00870A08" w:rsidRDefault="003A5418">
      <w:pPr>
        <w:pStyle w:val="aff6"/>
      </w:pPr>
      <w:r>
        <w:t xml:space="preserve">e </w:t>
      </w:r>
      <w:proofErr w:type="spellStart"/>
      <w:r>
        <w:t>statu</w:t>
      </w:r>
      <w:proofErr w:type="spellEnd"/>
    </w:p>
    <w:p w14:paraId="4641E0C3" w14:textId="77777777" w:rsidR="00870A08" w:rsidRDefault="003A5418">
      <w:pPr>
        <w:pStyle w:val="aff6"/>
      </w:pPr>
      <w:r>
        <w:t>[S2-GigabitEthernet0/0/</w:t>
      </w:r>
      <w:proofErr w:type="gramStart"/>
      <w:r>
        <w:t>1]dis</w:t>
      </w:r>
      <w:r>
        <w:rPr>
          <w:rFonts w:hint="eastAsia"/>
        </w:rPr>
        <w:t>play</w:t>
      </w:r>
      <w:proofErr w:type="gramEnd"/>
      <w:r>
        <w:t xml:space="preserve"> </w:t>
      </w:r>
      <w:proofErr w:type="spellStart"/>
      <w:r>
        <w:t>stp</w:t>
      </w:r>
      <w:proofErr w:type="spellEnd"/>
      <w:r>
        <w:t xml:space="preserve"> brief</w:t>
      </w:r>
    </w:p>
    <w:p w14:paraId="68587214" w14:textId="77777777" w:rsidR="00870A08" w:rsidRDefault="003A5418">
      <w:pPr>
        <w:pStyle w:val="aff6"/>
      </w:pPr>
      <w:r>
        <w:t xml:space="preserve"> </w:t>
      </w:r>
      <w:proofErr w:type="gramStart"/>
      <w:r>
        <w:t>MSTID  Port</w:t>
      </w:r>
      <w:proofErr w:type="gramEnd"/>
      <w:r>
        <w:t xml:space="preserve">                        Role  STP State     Protection</w:t>
      </w:r>
    </w:p>
    <w:p w14:paraId="241D4FEB" w14:textId="77777777" w:rsidR="00870A08" w:rsidRDefault="003A5418">
      <w:pPr>
        <w:pStyle w:val="aff6"/>
        <w:rPr>
          <w:shd w:val="pct10" w:color="auto" w:fill="FFFFFF"/>
        </w:rPr>
      </w:pPr>
      <w:r>
        <w:rPr>
          <w:shd w:val="pct10" w:color="auto" w:fill="FFFFFF"/>
        </w:rPr>
        <w:t xml:space="preserve">   0    GigabitEthernet0/0/1        </w:t>
      </w:r>
      <w:proofErr w:type="gramStart"/>
      <w:r>
        <w:rPr>
          <w:shd w:val="pct10" w:color="auto" w:fill="FFFFFF"/>
        </w:rPr>
        <w:t>ROOT  FORWARDING</w:t>
      </w:r>
      <w:proofErr w:type="gramEnd"/>
      <w:r>
        <w:rPr>
          <w:shd w:val="pct10" w:color="auto" w:fill="FFFFFF"/>
        </w:rPr>
        <w:t xml:space="preserve">      NONE</w:t>
      </w:r>
    </w:p>
    <w:p w14:paraId="138FBE5E" w14:textId="77777777" w:rsidR="00870A08" w:rsidRDefault="003A5418">
      <w:pPr>
        <w:pStyle w:val="aff6"/>
        <w:rPr>
          <w:shd w:val="pct10" w:color="auto" w:fill="FFFFFF"/>
        </w:rPr>
      </w:pPr>
      <w:r>
        <w:rPr>
          <w:shd w:val="pct10" w:color="auto" w:fill="FFFFFF"/>
        </w:rPr>
        <w:t xml:space="preserve">   0    GigabitEthernet0/0/2        </w:t>
      </w:r>
      <w:proofErr w:type="gramStart"/>
      <w:r>
        <w:rPr>
          <w:shd w:val="pct10" w:color="auto" w:fill="FFFFFF"/>
        </w:rPr>
        <w:t>DESI  DISCARDING</w:t>
      </w:r>
      <w:proofErr w:type="gramEnd"/>
      <w:r>
        <w:rPr>
          <w:shd w:val="pct10" w:color="auto" w:fill="FFFFFF"/>
        </w:rPr>
        <w:t xml:space="preserve">      NONE</w:t>
      </w:r>
    </w:p>
    <w:p w14:paraId="0C86E761" w14:textId="77777777" w:rsidR="00870A08" w:rsidRDefault="00870A08">
      <w:pPr>
        <w:pStyle w:val="aff6"/>
      </w:pPr>
    </w:p>
    <w:p w14:paraId="2E6735CD" w14:textId="77777777" w:rsidR="00870A08" w:rsidRDefault="003A5418">
      <w:pPr>
        <w:ind w:firstLine="420"/>
      </w:pPr>
      <w:r>
        <w:rPr>
          <w:rFonts w:hint="eastAsia"/>
        </w:rPr>
        <w:t>可以观察到，端口</w:t>
      </w:r>
      <w:r>
        <w:t>G</w:t>
      </w:r>
      <w:r>
        <w:rPr>
          <w:rFonts w:hint="eastAsia"/>
        </w:rPr>
        <w:t xml:space="preserve">E </w:t>
      </w:r>
      <w:r>
        <w:t>0/0/2</w:t>
      </w:r>
      <w:r>
        <w:rPr>
          <w:rFonts w:hint="eastAsia"/>
        </w:rPr>
        <w:t>的角色是指定端口，状态是</w:t>
      </w:r>
      <w:r>
        <w:rPr>
          <w:rFonts w:hint="eastAsia"/>
        </w:rPr>
        <w:t>discarding</w:t>
      </w:r>
      <w:r>
        <w:rPr>
          <w:rFonts w:hint="eastAsia"/>
        </w:rPr>
        <w:t>。再次</w:t>
      </w:r>
      <w:r>
        <w:rPr>
          <w:rFonts w:hint="eastAsia"/>
          <w:b/>
        </w:rPr>
        <w:t xml:space="preserve">display </w:t>
      </w:r>
      <w:proofErr w:type="spellStart"/>
      <w:r>
        <w:rPr>
          <w:rFonts w:hint="eastAsia"/>
          <w:b/>
        </w:rPr>
        <w:t>stp</w:t>
      </w:r>
      <w:proofErr w:type="spellEnd"/>
      <w:r>
        <w:rPr>
          <w:rFonts w:hint="eastAsia"/>
          <w:b/>
        </w:rPr>
        <w:t xml:space="preserve"> brief</w:t>
      </w:r>
      <w:r>
        <w:rPr>
          <w:rFonts w:hint="eastAsia"/>
        </w:rPr>
        <w:t>时，就会观察到</w:t>
      </w:r>
      <w:r>
        <w:t>G</w:t>
      </w:r>
      <w:r>
        <w:rPr>
          <w:rFonts w:hint="eastAsia"/>
        </w:rPr>
        <w:t xml:space="preserve">E </w:t>
      </w:r>
      <w:r>
        <w:t>0/0/2</w:t>
      </w:r>
      <w:r>
        <w:rPr>
          <w:rFonts w:hint="eastAsia"/>
        </w:rPr>
        <w:t>会经历</w:t>
      </w:r>
      <w:r>
        <w:rPr>
          <w:rFonts w:hint="eastAsia"/>
        </w:rPr>
        <w:t>discarding</w:t>
      </w:r>
      <w:r>
        <w:rPr>
          <w:rFonts w:hint="eastAsia"/>
        </w:rPr>
        <w:t>状态回到</w:t>
      </w:r>
      <w:r>
        <w:rPr>
          <w:rFonts w:hint="eastAsia"/>
        </w:rPr>
        <w:t>forwarding</w:t>
      </w:r>
      <w:r>
        <w:rPr>
          <w:rFonts w:hint="eastAsia"/>
        </w:rPr>
        <w:t>状态。</w:t>
      </w:r>
    </w:p>
    <w:p w14:paraId="4887D0D7" w14:textId="77777777" w:rsidR="00870A08" w:rsidRDefault="003A5418">
      <w:pPr>
        <w:pStyle w:val="aff6"/>
      </w:pPr>
      <w:r>
        <w:t>[S2-GigabitEthernet0/0/</w:t>
      </w:r>
      <w:proofErr w:type="gramStart"/>
      <w:r>
        <w:t>1]dis</w:t>
      </w:r>
      <w:r>
        <w:rPr>
          <w:rFonts w:hint="eastAsia"/>
        </w:rPr>
        <w:t>play</w:t>
      </w:r>
      <w:proofErr w:type="gramEnd"/>
      <w:r>
        <w:t xml:space="preserve"> </w:t>
      </w:r>
      <w:proofErr w:type="spellStart"/>
      <w:r>
        <w:t>stp</w:t>
      </w:r>
      <w:proofErr w:type="spellEnd"/>
      <w:r>
        <w:t xml:space="preserve"> brief</w:t>
      </w:r>
    </w:p>
    <w:p w14:paraId="1D639A01" w14:textId="77777777" w:rsidR="00870A08" w:rsidRDefault="003A5418">
      <w:pPr>
        <w:pStyle w:val="aff6"/>
      </w:pPr>
      <w:r>
        <w:t xml:space="preserve"> </w:t>
      </w:r>
      <w:proofErr w:type="gramStart"/>
      <w:r>
        <w:t>MSTID  Port</w:t>
      </w:r>
      <w:proofErr w:type="gramEnd"/>
      <w:r>
        <w:t xml:space="preserve">                        Role  STP State     Protection</w:t>
      </w:r>
    </w:p>
    <w:p w14:paraId="1117E04C" w14:textId="77777777" w:rsidR="00870A08" w:rsidRDefault="003A5418">
      <w:pPr>
        <w:pStyle w:val="aff6"/>
      </w:pPr>
      <w:r>
        <w:lastRenderedPageBreak/>
        <w:t xml:space="preserve">   0    GigabitEthernet0/0/1        </w:t>
      </w:r>
      <w:proofErr w:type="gramStart"/>
      <w:r>
        <w:t>ROOT  FORWARDING</w:t>
      </w:r>
      <w:proofErr w:type="gramEnd"/>
      <w:r>
        <w:t xml:space="preserve">      NONE</w:t>
      </w:r>
    </w:p>
    <w:p w14:paraId="5C048578" w14:textId="77777777" w:rsidR="00870A08" w:rsidRDefault="003A5418">
      <w:pPr>
        <w:pStyle w:val="aff6"/>
        <w:rPr>
          <w:shd w:val="pct10" w:color="auto" w:fill="FFFFFF"/>
        </w:rPr>
      </w:pPr>
      <w:r>
        <w:rPr>
          <w:shd w:val="pct10" w:color="auto" w:fill="FFFFFF"/>
        </w:rPr>
        <w:t xml:space="preserve">   0    GigabitEthernet0/0/2        </w:t>
      </w:r>
      <w:proofErr w:type="gramStart"/>
      <w:r>
        <w:rPr>
          <w:shd w:val="pct10" w:color="auto" w:fill="FFFFFF"/>
        </w:rPr>
        <w:t>DESI  FORWARDING</w:t>
      </w:r>
      <w:proofErr w:type="gramEnd"/>
      <w:r>
        <w:rPr>
          <w:shd w:val="pct10" w:color="auto" w:fill="FFFFFF"/>
        </w:rPr>
        <w:t xml:space="preserve">      NONE</w:t>
      </w:r>
    </w:p>
    <w:p w14:paraId="34813FD6" w14:textId="77777777" w:rsidR="00870A08" w:rsidRDefault="00870A08">
      <w:pPr>
        <w:pStyle w:val="aff6"/>
        <w:rPr>
          <w:shd w:val="pct10" w:color="auto" w:fill="FFFFFF"/>
        </w:rPr>
      </w:pPr>
    </w:p>
    <w:p w14:paraId="5D7AB627" w14:textId="77777777" w:rsidR="00870A08" w:rsidRDefault="003A5418">
      <w:pPr>
        <w:ind w:firstLine="420"/>
      </w:pPr>
      <w:r>
        <w:rPr>
          <w:rFonts w:hint="eastAsia"/>
        </w:rPr>
        <w:t>当拓扑发生变化时，</w:t>
      </w:r>
      <w:r>
        <w:rPr>
          <w:rFonts w:hint="eastAsia"/>
        </w:rPr>
        <w:t>RSTP</w:t>
      </w:r>
      <w:r>
        <w:rPr>
          <w:rFonts w:hint="eastAsia"/>
        </w:rPr>
        <w:t>使用</w:t>
      </w:r>
      <w:r>
        <w:rPr>
          <w:rFonts w:hint="eastAsia"/>
        </w:rPr>
        <w:t>P/A</w:t>
      </w:r>
      <w:r>
        <w:rPr>
          <w:rFonts w:hint="eastAsia"/>
        </w:rPr>
        <w:t>机制和根端口快速切换机制使端口状态立即从</w:t>
      </w:r>
      <w:r>
        <w:t>D</w:t>
      </w:r>
      <w:r>
        <w:rPr>
          <w:rFonts w:hint="eastAsia"/>
        </w:rPr>
        <w:t>iscarding</w:t>
      </w:r>
      <w:r>
        <w:rPr>
          <w:rFonts w:hint="eastAsia"/>
        </w:rPr>
        <w:t>立即进入</w:t>
      </w:r>
      <w:r>
        <w:t>F</w:t>
      </w:r>
      <w:r>
        <w:rPr>
          <w:rFonts w:hint="eastAsia"/>
        </w:rPr>
        <w:t>orwarding</w:t>
      </w:r>
      <w:r>
        <w:rPr>
          <w:rFonts w:hint="eastAsia"/>
        </w:rPr>
        <w:t>状态，缩短了收敛的时间，减小对网络通信的影响。</w:t>
      </w:r>
    </w:p>
    <w:p w14:paraId="47AAE5F6" w14:textId="77777777" w:rsidR="00870A08" w:rsidRDefault="003A5418">
      <w:pPr>
        <w:pStyle w:val="2"/>
        <w:rPr>
          <w:rFonts w:ascii="微软雅黑" w:hAnsi="微软雅黑"/>
        </w:rPr>
      </w:pPr>
      <w:r>
        <w:rPr>
          <w:rFonts w:ascii="微软雅黑" w:hAnsi="微软雅黑" w:hint="eastAsia"/>
        </w:rPr>
        <w:t>配置边缘端口</w:t>
      </w:r>
    </w:p>
    <w:p w14:paraId="0244E883" w14:textId="77777777" w:rsidR="00870A08" w:rsidRDefault="003A5418">
      <w:pPr>
        <w:ind w:firstLine="420"/>
      </w:pPr>
      <w:r>
        <w:rPr>
          <w:rFonts w:hint="eastAsia"/>
        </w:rPr>
        <w:t>生成树的计算主要发生在交换机互连的链路之上，而连接</w:t>
      </w:r>
      <w:r>
        <w:rPr>
          <w:rFonts w:hint="eastAsia"/>
        </w:rPr>
        <w:t>PC</w:t>
      </w:r>
      <w:r>
        <w:rPr>
          <w:rFonts w:hint="eastAsia"/>
        </w:rPr>
        <w:t>的端口没有必要参与生成树计算，为了优化网络，降低生成</w:t>
      </w:r>
      <w:proofErr w:type="gramStart"/>
      <w:r>
        <w:rPr>
          <w:rFonts w:hint="eastAsia"/>
        </w:rPr>
        <w:t>树计算</w:t>
      </w:r>
      <w:proofErr w:type="gramEnd"/>
      <w:r>
        <w:rPr>
          <w:rFonts w:hint="eastAsia"/>
        </w:rPr>
        <w:t>对终端设备的影响，现网络管理员把交换机上连接</w:t>
      </w:r>
      <w:r>
        <w:rPr>
          <w:rFonts w:hint="eastAsia"/>
        </w:rPr>
        <w:t>PC</w:t>
      </w:r>
      <w:r>
        <w:rPr>
          <w:rFonts w:hint="eastAsia"/>
        </w:rPr>
        <w:t>的接口配置为边缘端口。</w:t>
      </w:r>
    </w:p>
    <w:p w14:paraId="28988A69" w14:textId="77777777" w:rsidR="00870A08" w:rsidRDefault="003A5418">
      <w:pPr>
        <w:ind w:firstLine="420"/>
      </w:pPr>
      <w:r>
        <w:rPr>
          <w:rFonts w:hint="eastAsia"/>
        </w:rPr>
        <w:t>作为对比，在将</w:t>
      </w:r>
      <w:r>
        <w:rPr>
          <w:rFonts w:hint="eastAsia"/>
        </w:rPr>
        <w:t>S4</w:t>
      </w:r>
      <w:r>
        <w:rPr>
          <w:rFonts w:hint="eastAsia"/>
        </w:rPr>
        <w:t>上的</w:t>
      </w:r>
      <w:r>
        <w:rPr>
          <w:rFonts w:hint="eastAsia"/>
        </w:rPr>
        <w:t>E 0/0/1</w:t>
      </w:r>
      <w:r>
        <w:rPr>
          <w:rFonts w:hint="eastAsia"/>
        </w:rPr>
        <w:t>配置为边缘端口之前，先把端口关闭再开启，观察端口状态的变化。</w:t>
      </w:r>
    </w:p>
    <w:p w14:paraId="7F02A70C" w14:textId="77777777" w:rsidR="00870A08" w:rsidRDefault="003A5418">
      <w:pPr>
        <w:pStyle w:val="aff6"/>
      </w:pPr>
      <w:r>
        <w:t>[S</w:t>
      </w:r>
      <w:proofErr w:type="gramStart"/>
      <w:r>
        <w:t>4]dis</w:t>
      </w:r>
      <w:r>
        <w:rPr>
          <w:rFonts w:hint="eastAsia"/>
        </w:rPr>
        <w:t>play</w:t>
      </w:r>
      <w:proofErr w:type="gramEnd"/>
      <w:r>
        <w:t xml:space="preserve"> </w:t>
      </w:r>
      <w:proofErr w:type="spellStart"/>
      <w:r>
        <w:t>stp</w:t>
      </w:r>
      <w:proofErr w:type="spellEnd"/>
      <w:r>
        <w:t xml:space="preserve"> brief </w:t>
      </w:r>
    </w:p>
    <w:p w14:paraId="23CF8474" w14:textId="77777777" w:rsidR="00870A08" w:rsidRDefault="003A5418">
      <w:pPr>
        <w:pStyle w:val="aff6"/>
      </w:pPr>
      <w:r>
        <w:t xml:space="preserve"> </w:t>
      </w:r>
      <w:proofErr w:type="gramStart"/>
      <w:r>
        <w:t>MSTID  Port</w:t>
      </w:r>
      <w:proofErr w:type="gramEnd"/>
      <w:r>
        <w:t xml:space="preserve">                        Role  STP State     Protection</w:t>
      </w:r>
    </w:p>
    <w:p w14:paraId="6B190AD0" w14:textId="77777777" w:rsidR="00870A08" w:rsidRDefault="003A5418">
      <w:pPr>
        <w:pStyle w:val="aff6"/>
        <w:rPr>
          <w:shd w:val="pct10" w:color="auto" w:fill="FFFFFF"/>
        </w:rPr>
      </w:pPr>
      <w:r>
        <w:t xml:space="preserve"> </w:t>
      </w:r>
      <w:r>
        <w:rPr>
          <w:shd w:val="pct10" w:color="auto" w:fill="FFFFFF"/>
        </w:rPr>
        <w:t xml:space="preserve">  0    Ethernet0/0/1               </w:t>
      </w:r>
      <w:proofErr w:type="gramStart"/>
      <w:r>
        <w:rPr>
          <w:shd w:val="pct10" w:color="auto" w:fill="FFFFFF"/>
        </w:rPr>
        <w:t>DESI  FORWARDING</w:t>
      </w:r>
      <w:proofErr w:type="gramEnd"/>
      <w:r>
        <w:rPr>
          <w:shd w:val="pct10" w:color="auto" w:fill="FFFFFF"/>
        </w:rPr>
        <w:t xml:space="preserve">      NONE</w:t>
      </w:r>
    </w:p>
    <w:p w14:paraId="3AC0C200" w14:textId="77777777" w:rsidR="00870A08" w:rsidRDefault="003A5418">
      <w:pPr>
        <w:pStyle w:val="aff6"/>
      </w:pPr>
      <w:r>
        <w:t xml:space="preserve">   0    Ethernet0/0/2               </w:t>
      </w:r>
      <w:proofErr w:type="gramStart"/>
      <w:r>
        <w:t>ROOT  FORWARDING</w:t>
      </w:r>
      <w:proofErr w:type="gramEnd"/>
      <w:r>
        <w:t xml:space="preserve">      NONE</w:t>
      </w:r>
    </w:p>
    <w:p w14:paraId="0FDF5E55" w14:textId="77777777" w:rsidR="00870A08" w:rsidRDefault="003A5418">
      <w:pPr>
        <w:pStyle w:val="aff6"/>
      </w:pPr>
      <w:r>
        <w:t xml:space="preserve">   0    Ethernet0/0/3               </w:t>
      </w:r>
      <w:proofErr w:type="gramStart"/>
      <w:r>
        <w:t>ALTE  DISCARDING</w:t>
      </w:r>
      <w:proofErr w:type="gramEnd"/>
      <w:r>
        <w:t xml:space="preserve">      NONE</w:t>
      </w:r>
    </w:p>
    <w:p w14:paraId="07329EAD" w14:textId="77777777" w:rsidR="00870A08" w:rsidRDefault="003A5418">
      <w:pPr>
        <w:pStyle w:val="aff6"/>
      </w:pPr>
      <w:r>
        <w:t>[S</w:t>
      </w:r>
      <w:proofErr w:type="gramStart"/>
      <w:r>
        <w:t>4]</w:t>
      </w:r>
      <w:r>
        <w:rPr>
          <w:rFonts w:hint="eastAsia"/>
        </w:rPr>
        <w:t>interface</w:t>
      </w:r>
      <w:proofErr w:type="gramEnd"/>
      <w:r>
        <w:rPr>
          <w:rFonts w:hint="eastAsia"/>
        </w:rPr>
        <w:t xml:space="preserve"> </w:t>
      </w:r>
      <w:r>
        <w:t>Ethernet0/0/1</w:t>
      </w:r>
    </w:p>
    <w:p w14:paraId="3BFE0460" w14:textId="77777777" w:rsidR="00870A08" w:rsidRDefault="003A5418">
      <w:pPr>
        <w:pStyle w:val="aff6"/>
      </w:pPr>
      <w:r>
        <w:t>[S4-Ethernet0/0/</w:t>
      </w:r>
      <w:proofErr w:type="gramStart"/>
      <w:r>
        <w:t>1]</w:t>
      </w:r>
      <w:r>
        <w:rPr>
          <w:rFonts w:hint="eastAsia"/>
        </w:rPr>
        <w:t>shutdown</w:t>
      </w:r>
      <w:proofErr w:type="gramEnd"/>
    </w:p>
    <w:p w14:paraId="1AFAB330" w14:textId="77777777" w:rsidR="00870A08" w:rsidRDefault="003A5418">
      <w:pPr>
        <w:pStyle w:val="aff6"/>
      </w:pPr>
      <w:r>
        <w:t>[S4-Ethernet0/0/</w:t>
      </w:r>
      <w:proofErr w:type="gramStart"/>
      <w:r>
        <w:t>1]undo</w:t>
      </w:r>
      <w:proofErr w:type="gramEnd"/>
      <w:r>
        <w:t xml:space="preserve"> shutdown </w:t>
      </w:r>
    </w:p>
    <w:p w14:paraId="1EB909E3" w14:textId="77777777" w:rsidR="00870A08" w:rsidRDefault="003A5418">
      <w:pPr>
        <w:pStyle w:val="aff6"/>
      </w:pPr>
      <w:r>
        <w:t>[S4-Ethernet0/0/</w:t>
      </w:r>
      <w:proofErr w:type="gramStart"/>
      <w:r>
        <w:t>1]dis</w:t>
      </w:r>
      <w:r>
        <w:rPr>
          <w:rFonts w:hint="eastAsia"/>
        </w:rPr>
        <w:t>play</w:t>
      </w:r>
      <w:proofErr w:type="gramEnd"/>
      <w:r>
        <w:t xml:space="preserve"> </w:t>
      </w:r>
      <w:proofErr w:type="spellStart"/>
      <w:r>
        <w:t>stp</w:t>
      </w:r>
      <w:proofErr w:type="spellEnd"/>
      <w:r>
        <w:t xml:space="preserve"> brief </w:t>
      </w:r>
    </w:p>
    <w:p w14:paraId="3BBD0DF3" w14:textId="77777777" w:rsidR="00870A08" w:rsidRDefault="003A5418">
      <w:pPr>
        <w:pStyle w:val="aff6"/>
      </w:pPr>
      <w:r>
        <w:t xml:space="preserve"> </w:t>
      </w:r>
      <w:proofErr w:type="gramStart"/>
      <w:r>
        <w:t>MSTID  Port</w:t>
      </w:r>
      <w:proofErr w:type="gramEnd"/>
      <w:r>
        <w:t xml:space="preserve">                        Role  STP State     Protection</w:t>
      </w:r>
    </w:p>
    <w:p w14:paraId="5ECCFDDD" w14:textId="77777777" w:rsidR="00870A08" w:rsidRDefault="003A5418">
      <w:pPr>
        <w:pStyle w:val="aff6"/>
      </w:pPr>
      <w:r>
        <w:t xml:space="preserve">  </w:t>
      </w:r>
      <w:r>
        <w:rPr>
          <w:shd w:val="pct10" w:color="auto" w:fill="FFFFFF"/>
        </w:rPr>
        <w:t xml:space="preserve"> 0    Ethernet0/0/1               </w:t>
      </w:r>
      <w:proofErr w:type="gramStart"/>
      <w:r>
        <w:rPr>
          <w:shd w:val="pct10" w:color="auto" w:fill="FFFFFF"/>
        </w:rPr>
        <w:t>DESI  DISCARDING</w:t>
      </w:r>
      <w:proofErr w:type="gramEnd"/>
      <w:r>
        <w:rPr>
          <w:shd w:val="pct10" w:color="auto" w:fill="FFFFFF"/>
        </w:rPr>
        <w:t xml:space="preserve">      NONE</w:t>
      </w:r>
    </w:p>
    <w:p w14:paraId="7933F846" w14:textId="77777777" w:rsidR="00870A08" w:rsidRDefault="003A5418">
      <w:pPr>
        <w:pStyle w:val="aff6"/>
      </w:pPr>
      <w:r>
        <w:t xml:space="preserve">   0    Ethernet0/0/2               </w:t>
      </w:r>
      <w:proofErr w:type="gramStart"/>
      <w:r>
        <w:t>ROOT  FORWARDING</w:t>
      </w:r>
      <w:proofErr w:type="gramEnd"/>
      <w:r>
        <w:t xml:space="preserve">      NONE</w:t>
      </w:r>
    </w:p>
    <w:p w14:paraId="59C89255" w14:textId="77777777" w:rsidR="00870A08" w:rsidRDefault="003A5418">
      <w:pPr>
        <w:pStyle w:val="aff6"/>
      </w:pPr>
      <w:r>
        <w:t xml:space="preserve">   0    Ethernet0/0/3               </w:t>
      </w:r>
      <w:proofErr w:type="gramStart"/>
      <w:r>
        <w:t>ALTE  DISCARDING</w:t>
      </w:r>
      <w:proofErr w:type="gramEnd"/>
      <w:r>
        <w:t xml:space="preserve">      NONE</w:t>
      </w:r>
    </w:p>
    <w:p w14:paraId="7EA2BF49" w14:textId="77777777" w:rsidR="00870A08" w:rsidRDefault="00870A08">
      <w:pPr>
        <w:ind w:firstLineChars="0" w:firstLine="0"/>
      </w:pPr>
    </w:p>
    <w:p w14:paraId="44914FC0" w14:textId="77777777" w:rsidR="00870A08" w:rsidRDefault="003A5418">
      <w:pPr>
        <w:ind w:firstLine="420"/>
      </w:pPr>
      <w:r>
        <w:rPr>
          <w:rFonts w:hint="eastAsia"/>
        </w:rPr>
        <w:t>可以观察到初始状态为</w:t>
      </w:r>
      <w:r>
        <w:rPr>
          <w:rFonts w:hint="eastAsia"/>
        </w:rPr>
        <w:t>discarding</w:t>
      </w:r>
      <w:r>
        <w:rPr>
          <w:rFonts w:hint="eastAsia"/>
        </w:rPr>
        <w:t>，</w:t>
      </w:r>
      <w:r>
        <w:rPr>
          <w:rFonts w:hint="eastAsia"/>
        </w:rPr>
        <w:t>15</w:t>
      </w:r>
      <w:r>
        <w:rPr>
          <w:rFonts w:hint="eastAsia"/>
        </w:rPr>
        <w:t>秒之后，接口将进入</w:t>
      </w:r>
      <w:r>
        <w:rPr>
          <w:rFonts w:hint="eastAsia"/>
        </w:rPr>
        <w:t>learning</w:t>
      </w:r>
      <w:r>
        <w:rPr>
          <w:rFonts w:hint="eastAsia"/>
        </w:rPr>
        <w:t>状态。</w:t>
      </w:r>
    </w:p>
    <w:p w14:paraId="15AD58E3" w14:textId="77777777" w:rsidR="00870A08" w:rsidRDefault="003A5418">
      <w:pPr>
        <w:pStyle w:val="aff6"/>
      </w:pPr>
      <w:r>
        <w:t>[S4-Ethernet0/0/</w:t>
      </w:r>
      <w:proofErr w:type="gramStart"/>
      <w:r>
        <w:t>1]dis</w:t>
      </w:r>
      <w:proofErr w:type="gramEnd"/>
      <w:r>
        <w:t xml:space="preserve"> </w:t>
      </w:r>
      <w:proofErr w:type="spellStart"/>
      <w:r>
        <w:t>stp</w:t>
      </w:r>
      <w:proofErr w:type="spellEnd"/>
      <w:r>
        <w:t xml:space="preserve"> brief</w:t>
      </w:r>
    </w:p>
    <w:p w14:paraId="3637B1AA" w14:textId="77777777" w:rsidR="00870A08" w:rsidRDefault="003A5418">
      <w:pPr>
        <w:pStyle w:val="aff6"/>
      </w:pPr>
      <w:r>
        <w:lastRenderedPageBreak/>
        <w:t xml:space="preserve"> </w:t>
      </w:r>
      <w:proofErr w:type="gramStart"/>
      <w:r>
        <w:t>MSTID  Port</w:t>
      </w:r>
      <w:proofErr w:type="gramEnd"/>
      <w:r>
        <w:t xml:space="preserve">                        Role  STP State     Protection</w:t>
      </w:r>
    </w:p>
    <w:p w14:paraId="11A79F40" w14:textId="77777777" w:rsidR="00870A08" w:rsidRDefault="003A5418">
      <w:pPr>
        <w:pStyle w:val="aff6"/>
        <w:rPr>
          <w:shd w:val="pct10" w:color="auto" w:fill="FFFFFF"/>
        </w:rPr>
      </w:pPr>
      <w:r>
        <w:rPr>
          <w:shd w:val="pct10" w:color="auto" w:fill="FFFFFF"/>
        </w:rPr>
        <w:t xml:space="preserve">   0    Ethernet0/0/1               </w:t>
      </w:r>
      <w:proofErr w:type="gramStart"/>
      <w:r>
        <w:rPr>
          <w:shd w:val="pct10" w:color="auto" w:fill="FFFFFF"/>
        </w:rPr>
        <w:t>DESI  LEARNING</w:t>
      </w:r>
      <w:proofErr w:type="gramEnd"/>
      <w:r>
        <w:rPr>
          <w:shd w:val="pct10" w:color="auto" w:fill="FFFFFF"/>
        </w:rPr>
        <w:t xml:space="preserve">        NONE</w:t>
      </w:r>
    </w:p>
    <w:p w14:paraId="66952194" w14:textId="77777777" w:rsidR="00870A08" w:rsidRDefault="003A5418">
      <w:pPr>
        <w:pStyle w:val="aff6"/>
      </w:pPr>
      <w:r>
        <w:t xml:space="preserve">   0    Ethernet0/0/2               </w:t>
      </w:r>
      <w:proofErr w:type="gramStart"/>
      <w:r>
        <w:t>ROOT  FORWARDING</w:t>
      </w:r>
      <w:proofErr w:type="gramEnd"/>
      <w:r>
        <w:t xml:space="preserve">      NONE</w:t>
      </w:r>
    </w:p>
    <w:p w14:paraId="023627FA" w14:textId="77777777" w:rsidR="00870A08" w:rsidRDefault="003A5418">
      <w:pPr>
        <w:pStyle w:val="aff6"/>
      </w:pPr>
      <w:r>
        <w:t xml:space="preserve">   0    Ethernet0/0/3               </w:t>
      </w:r>
      <w:proofErr w:type="gramStart"/>
      <w:r>
        <w:t>ALTE  DISCARDING</w:t>
      </w:r>
      <w:proofErr w:type="gramEnd"/>
      <w:r>
        <w:t xml:space="preserve">      NONE</w:t>
      </w:r>
    </w:p>
    <w:p w14:paraId="72A842F0" w14:textId="77777777" w:rsidR="00870A08" w:rsidRDefault="00870A08">
      <w:pPr>
        <w:ind w:firstLineChars="0" w:firstLine="0"/>
      </w:pPr>
    </w:p>
    <w:p w14:paraId="3C1CD5F8" w14:textId="77777777" w:rsidR="00870A08" w:rsidRDefault="003A5418">
      <w:pPr>
        <w:ind w:firstLine="420"/>
      </w:pPr>
      <w:r>
        <w:rPr>
          <w:rFonts w:hint="eastAsia"/>
        </w:rPr>
        <w:t>保持在</w:t>
      </w:r>
      <w:r>
        <w:t>L</w:t>
      </w:r>
      <w:r>
        <w:rPr>
          <w:rFonts w:hint="eastAsia"/>
        </w:rPr>
        <w:t>earning</w:t>
      </w:r>
      <w:r>
        <w:rPr>
          <w:rFonts w:hint="eastAsia"/>
        </w:rPr>
        <w:t>状态</w:t>
      </w:r>
      <w:r>
        <w:rPr>
          <w:rFonts w:hint="eastAsia"/>
        </w:rPr>
        <w:t>15s</w:t>
      </w:r>
      <w:r>
        <w:rPr>
          <w:rFonts w:hint="eastAsia"/>
        </w:rPr>
        <w:t>后，接口最终进入到</w:t>
      </w:r>
      <w:r>
        <w:rPr>
          <w:rFonts w:hint="eastAsia"/>
        </w:rPr>
        <w:t>forwarding</w:t>
      </w:r>
      <w:r>
        <w:rPr>
          <w:rFonts w:hint="eastAsia"/>
        </w:rPr>
        <w:t>状态。</w:t>
      </w:r>
    </w:p>
    <w:p w14:paraId="39496156" w14:textId="77777777" w:rsidR="00870A08" w:rsidRDefault="003A5418">
      <w:pPr>
        <w:pStyle w:val="aff6"/>
      </w:pPr>
      <w:r>
        <w:t>[S4-Ethernet0/0/</w:t>
      </w:r>
      <w:proofErr w:type="gramStart"/>
      <w:r>
        <w:t>1]dis</w:t>
      </w:r>
      <w:proofErr w:type="gramEnd"/>
      <w:r>
        <w:t xml:space="preserve"> </w:t>
      </w:r>
      <w:proofErr w:type="spellStart"/>
      <w:r>
        <w:t>stp</w:t>
      </w:r>
      <w:proofErr w:type="spellEnd"/>
      <w:r>
        <w:t xml:space="preserve"> brief</w:t>
      </w:r>
    </w:p>
    <w:p w14:paraId="4F27FCB4" w14:textId="77777777" w:rsidR="00870A08" w:rsidRDefault="003A5418">
      <w:pPr>
        <w:pStyle w:val="aff6"/>
      </w:pPr>
      <w:proofErr w:type="gramStart"/>
      <w:r>
        <w:t>MSTID  Port</w:t>
      </w:r>
      <w:proofErr w:type="gramEnd"/>
      <w:r>
        <w:t xml:space="preserve">                        Role  STP State     Protection</w:t>
      </w:r>
    </w:p>
    <w:p w14:paraId="4C1664C6" w14:textId="77777777" w:rsidR="00870A08" w:rsidRDefault="003A5418">
      <w:pPr>
        <w:pStyle w:val="aff6"/>
        <w:rPr>
          <w:shd w:val="pct10" w:color="auto" w:fill="FFFFFF"/>
        </w:rPr>
      </w:pPr>
      <w:r>
        <w:rPr>
          <w:shd w:val="pct10" w:color="auto" w:fill="FFFFFF"/>
        </w:rPr>
        <w:t xml:space="preserve">   0    Ethernet0/0/1               </w:t>
      </w:r>
      <w:proofErr w:type="gramStart"/>
      <w:r>
        <w:rPr>
          <w:shd w:val="pct10" w:color="auto" w:fill="FFFFFF"/>
        </w:rPr>
        <w:t>DESI  FORWARDING</w:t>
      </w:r>
      <w:proofErr w:type="gramEnd"/>
      <w:r>
        <w:rPr>
          <w:shd w:val="pct10" w:color="auto" w:fill="FFFFFF"/>
        </w:rPr>
        <w:t xml:space="preserve">      NONE</w:t>
      </w:r>
    </w:p>
    <w:p w14:paraId="1224E28A" w14:textId="77777777" w:rsidR="00870A08" w:rsidRDefault="003A5418">
      <w:pPr>
        <w:pStyle w:val="aff6"/>
      </w:pPr>
      <w:r>
        <w:t xml:space="preserve">   0    Ethernet0/0/2               </w:t>
      </w:r>
      <w:proofErr w:type="gramStart"/>
      <w:r>
        <w:t>ROOT  FORWARDING</w:t>
      </w:r>
      <w:proofErr w:type="gramEnd"/>
      <w:r>
        <w:t xml:space="preserve">      NONE</w:t>
      </w:r>
    </w:p>
    <w:p w14:paraId="2C137D1C" w14:textId="77777777" w:rsidR="00870A08" w:rsidRDefault="003A5418">
      <w:pPr>
        <w:pStyle w:val="aff6"/>
      </w:pPr>
      <w:r>
        <w:t xml:space="preserve">   0    Ethernet0/0/3               </w:t>
      </w:r>
      <w:proofErr w:type="gramStart"/>
      <w:r>
        <w:t>ALTE  DISCARDING</w:t>
      </w:r>
      <w:proofErr w:type="gramEnd"/>
      <w:r>
        <w:t xml:space="preserve">      NONE</w:t>
      </w:r>
    </w:p>
    <w:p w14:paraId="02B35EC3" w14:textId="77777777" w:rsidR="00870A08" w:rsidRDefault="00870A08">
      <w:pPr>
        <w:ind w:firstLineChars="0" w:firstLine="0"/>
      </w:pPr>
    </w:p>
    <w:p w14:paraId="36470C2C" w14:textId="77777777" w:rsidR="00870A08" w:rsidRDefault="003A5418">
      <w:pPr>
        <w:ind w:firstLine="420"/>
      </w:pPr>
      <w:r>
        <w:rPr>
          <w:rFonts w:hint="eastAsia"/>
        </w:rPr>
        <w:t>所以一个接口如果参与生成树计算，要经过</w:t>
      </w:r>
      <w:r>
        <w:rPr>
          <w:rFonts w:hint="eastAsia"/>
        </w:rPr>
        <w:t>discarding</w:t>
      </w:r>
      <w:r>
        <w:rPr>
          <w:rFonts w:hint="eastAsia"/>
        </w:rPr>
        <w:t>和</w:t>
      </w:r>
      <w:r>
        <w:rPr>
          <w:rFonts w:hint="eastAsia"/>
        </w:rPr>
        <w:t>learning</w:t>
      </w:r>
      <w:r>
        <w:rPr>
          <w:rFonts w:hint="eastAsia"/>
        </w:rPr>
        <w:t>状态，</w:t>
      </w:r>
      <w:r>
        <w:rPr>
          <w:rFonts w:hint="eastAsia"/>
        </w:rPr>
        <w:t>30s</w:t>
      </w:r>
      <w:r>
        <w:rPr>
          <w:rFonts w:hint="eastAsia"/>
        </w:rPr>
        <w:t>后，接口才最终进入转发状态。</w:t>
      </w:r>
    </w:p>
    <w:p w14:paraId="5EAAC9B4" w14:textId="77777777" w:rsidR="00870A08" w:rsidRDefault="003A5418">
      <w:pPr>
        <w:ind w:firstLine="420"/>
      </w:pPr>
      <w:r>
        <w:rPr>
          <w:rFonts w:hint="eastAsia"/>
        </w:rPr>
        <w:t>配置</w:t>
      </w:r>
      <w:r>
        <w:rPr>
          <w:rFonts w:hint="eastAsia"/>
        </w:rPr>
        <w:t>S4</w:t>
      </w:r>
      <w:r>
        <w:rPr>
          <w:rFonts w:hint="eastAsia"/>
        </w:rPr>
        <w:t>上连接</w:t>
      </w:r>
      <w:r>
        <w:rPr>
          <w:rFonts w:hint="eastAsia"/>
        </w:rPr>
        <w:t>PC</w:t>
      </w:r>
      <w:r>
        <w:rPr>
          <w:rFonts w:hint="eastAsia"/>
        </w:rPr>
        <w:t>的端口为边缘端口，此时生成</w:t>
      </w:r>
      <w:proofErr w:type="gramStart"/>
      <w:r>
        <w:rPr>
          <w:rFonts w:hint="eastAsia"/>
        </w:rPr>
        <w:t>树计算</w:t>
      </w:r>
      <w:proofErr w:type="gramEnd"/>
      <w:r>
        <w:rPr>
          <w:rFonts w:hint="eastAsia"/>
        </w:rPr>
        <w:t>工作依然进行，但端口进入转发状态无需等待</w:t>
      </w:r>
      <w:r>
        <w:rPr>
          <w:rFonts w:hint="eastAsia"/>
        </w:rPr>
        <w:t>30</w:t>
      </w:r>
      <w:r>
        <w:rPr>
          <w:rFonts w:hint="eastAsia"/>
        </w:rPr>
        <w:t>秒。</w:t>
      </w:r>
      <w:r>
        <w:rPr>
          <w:rFonts w:hint="eastAsia"/>
        </w:rPr>
        <w:t xml:space="preserve"> </w:t>
      </w:r>
    </w:p>
    <w:p w14:paraId="5908E770" w14:textId="77777777" w:rsidR="00870A08" w:rsidRDefault="003A5418">
      <w:pPr>
        <w:pStyle w:val="aff6"/>
      </w:pPr>
      <w:r>
        <w:t>[S</w:t>
      </w:r>
      <w:proofErr w:type="gramStart"/>
      <w:r>
        <w:t>4</w:t>
      </w:r>
      <w:r>
        <w:rPr>
          <w:rFonts w:hint="eastAsia"/>
        </w:rPr>
        <w:t>]interface</w:t>
      </w:r>
      <w:proofErr w:type="gramEnd"/>
      <w:r>
        <w:rPr>
          <w:rFonts w:hint="eastAsia"/>
        </w:rPr>
        <w:t xml:space="preserve"> </w:t>
      </w:r>
      <w:r>
        <w:t>Ethernet0/0/1</w:t>
      </w:r>
    </w:p>
    <w:p w14:paraId="45A3A6DA" w14:textId="77777777" w:rsidR="00870A08" w:rsidRDefault="003A5418">
      <w:pPr>
        <w:pStyle w:val="aff6"/>
      </w:pPr>
      <w:r>
        <w:t>[S4-Ethernet0/0/1]</w:t>
      </w:r>
      <w:proofErr w:type="spellStart"/>
      <w:r>
        <w:t>stp</w:t>
      </w:r>
      <w:proofErr w:type="spellEnd"/>
      <w:r>
        <w:t xml:space="preserve"> edged-port enabl</w:t>
      </w:r>
      <w:r>
        <w:rPr>
          <w:rFonts w:hint="eastAsia"/>
        </w:rPr>
        <w:t>e</w:t>
      </w:r>
    </w:p>
    <w:p w14:paraId="3244DA01" w14:textId="77777777" w:rsidR="00870A08" w:rsidRDefault="00870A08">
      <w:pPr>
        <w:pStyle w:val="aff6"/>
      </w:pPr>
    </w:p>
    <w:p w14:paraId="166C25EB" w14:textId="77777777" w:rsidR="00870A08" w:rsidRDefault="003A5418">
      <w:pPr>
        <w:ind w:firstLine="420"/>
      </w:pPr>
      <w:r>
        <w:rPr>
          <w:rFonts w:hint="eastAsia"/>
        </w:rPr>
        <w:t>在</w:t>
      </w:r>
      <w:r>
        <w:rPr>
          <w:rFonts w:hint="eastAsia"/>
        </w:rPr>
        <w:t>S4</w:t>
      </w:r>
      <w:r>
        <w:rPr>
          <w:rFonts w:hint="eastAsia"/>
        </w:rPr>
        <w:t>上，做同样的模拟过程，关闭掉</w:t>
      </w:r>
      <w:r>
        <w:rPr>
          <w:rFonts w:hint="eastAsia"/>
        </w:rPr>
        <w:t>E 0/0/1</w:t>
      </w:r>
      <w:r>
        <w:rPr>
          <w:rFonts w:hint="eastAsia"/>
        </w:rPr>
        <w:t>接口，再重新开启此端口，观察边缘端口</w:t>
      </w:r>
      <w:r>
        <w:rPr>
          <w:rFonts w:hint="eastAsia"/>
        </w:rPr>
        <w:t>E 0/0/1</w:t>
      </w:r>
      <w:r>
        <w:rPr>
          <w:rFonts w:hint="eastAsia"/>
        </w:rPr>
        <w:t>的状态变化。</w:t>
      </w:r>
    </w:p>
    <w:p w14:paraId="4DF75BC5" w14:textId="77777777" w:rsidR="00870A08" w:rsidRDefault="003A5418">
      <w:pPr>
        <w:pStyle w:val="aff6"/>
      </w:pPr>
      <w:r>
        <w:t>[S4-Ethernet0/0/</w:t>
      </w:r>
      <w:proofErr w:type="gramStart"/>
      <w:r>
        <w:t>1]shutdown</w:t>
      </w:r>
      <w:proofErr w:type="gramEnd"/>
      <w:r>
        <w:t xml:space="preserve"> </w:t>
      </w:r>
    </w:p>
    <w:p w14:paraId="258885A3" w14:textId="77777777" w:rsidR="00870A08" w:rsidRDefault="003A5418">
      <w:pPr>
        <w:pStyle w:val="aff6"/>
      </w:pPr>
      <w:r>
        <w:t>[S4-Ethernet0/0/</w:t>
      </w:r>
      <w:proofErr w:type="gramStart"/>
      <w:r>
        <w:t>1]undo</w:t>
      </w:r>
      <w:proofErr w:type="gramEnd"/>
      <w:r>
        <w:t xml:space="preserve"> shutd</w:t>
      </w:r>
      <w:r>
        <w:rPr>
          <w:rFonts w:hint="eastAsia"/>
        </w:rPr>
        <w:t>own</w:t>
      </w:r>
    </w:p>
    <w:p w14:paraId="017B755E" w14:textId="77777777" w:rsidR="00870A08" w:rsidRDefault="003A5418">
      <w:pPr>
        <w:pStyle w:val="aff6"/>
      </w:pPr>
      <w:r>
        <w:t>[S4-Ethernet0/0/</w:t>
      </w:r>
      <w:proofErr w:type="gramStart"/>
      <w:r>
        <w:t>1]dis</w:t>
      </w:r>
      <w:r>
        <w:rPr>
          <w:rFonts w:hint="eastAsia"/>
        </w:rPr>
        <w:t>play</w:t>
      </w:r>
      <w:proofErr w:type="gramEnd"/>
      <w:r>
        <w:t xml:space="preserve"> </w:t>
      </w:r>
      <w:proofErr w:type="spellStart"/>
      <w:r>
        <w:t>stp</w:t>
      </w:r>
      <w:proofErr w:type="spellEnd"/>
      <w:r>
        <w:t xml:space="preserve"> bri</w:t>
      </w:r>
      <w:r>
        <w:rPr>
          <w:rFonts w:hint="eastAsia"/>
        </w:rPr>
        <w:t>ef</w:t>
      </w:r>
    </w:p>
    <w:p w14:paraId="78523EA2" w14:textId="77777777" w:rsidR="00870A08" w:rsidRDefault="003A5418">
      <w:pPr>
        <w:pStyle w:val="aff6"/>
      </w:pPr>
      <w:r>
        <w:t xml:space="preserve"> </w:t>
      </w:r>
      <w:proofErr w:type="gramStart"/>
      <w:r>
        <w:t>MSTID  Port</w:t>
      </w:r>
      <w:proofErr w:type="gramEnd"/>
      <w:r>
        <w:t xml:space="preserve">                        Role  STP State     Protection</w:t>
      </w:r>
    </w:p>
    <w:p w14:paraId="0639C27E" w14:textId="77777777" w:rsidR="00870A08" w:rsidRDefault="003A5418">
      <w:pPr>
        <w:pStyle w:val="aff6"/>
        <w:rPr>
          <w:shd w:val="pct10" w:color="auto" w:fill="FFFFFF"/>
        </w:rPr>
      </w:pPr>
      <w:r>
        <w:rPr>
          <w:shd w:val="pct10" w:color="auto" w:fill="FFFFFF"/>
        </w:rPr>
        <w:t xml:space="preserve">   0    Ethernet0/0/1               </w:t>
      </w:r>
      <w:proofErr w:type="gramStart"/>
      <w:r>
        <w:rPr>
          <w:shd w:val="pct10" w:color="auto" w:fill="FFFFFF"/>
        </w:rPr>
        <w:t>DESI  FORWARDING</w:t>
      </w:r>
      <w:proofErr w:type="gramEnd"/>
      <w:r>
        <w:rPr>
          <w:shd w:val="pct10" w:color="auto" w:fill="FFFFFF"/>
        </w:rPr>
        <w:t xml:space="preserve">      NONE</w:t>
      </w:r>
    </w:p>
    <w:p w14:paraId="70E72187" w14:textId="77777777" w:rsidR="00870A08" w:rsidRDefault="003A5418">
      <w:pPr>
        <w:pStyle w:val="aff6"/>
      </w:pPr>
      <w:r>
        <w:t xml:space="preserve">   0    Ethernet0/0/2               </w:t>
      </w:r>
      <w:proofErr w:type="gramStart"/>
      <w:r>
        <w:t>ROOT  FORWARDING</w:t>
      </w:r>
      <w:proofErr w:type="gramEnd"/>
      <w:r>
        <w:t xml:space="preserve">      NONE</w:t>
      </w:r>
    </w:p>
    <w:p w14:paraId="6DFE3C5D" w14:textId="77777777" w:rsidR="00870A08" w:rsidRDefault="003A5418">
      <w:pPr>
        <w:pStyle w:val="aff6"/>
      </w:pPr>
      <w:r>
        <w:t xml:space="preserve">   0    Ethernet0/0/3               </w:t>
      </w:r>
      <w:proofErr w:type="gramStart"/>
      <w:r>
        <w:t>ALTE  DISCARDING</w:t>
      </w:r>
      <w:proofErr w:type="gramEnd"/>
      <w:r>
        <w:t xml:space="preserve">      NONE</w:t>
      </w:r>
    </w:p>
    <w:p w14:paraId="4D5EB398" w14:textId="77777777" w:rsidR="00870A08" w:rsidRDefault="00870A08">
      <w:pPr>
        <w:ind w:firstLineChars="0" w:firstLine="0"/>
      </w:pPr>
    </w:p>
    <w:p w14:paraId="451CB924" w14:textId="77777777" w:rsidR="00870A08" w:rsidRDefault="003A5418">
      <w:pPr>
        <w:ind w:firstLine="420"/>
      </w:pPr>
      <w:r>
        <w:rPr>
          <w:rFonts w:hint="eastAsia"/>
        </w:rPr>
        <w:t>可以观察到，接口立刻进入到</w:t>
      </w:r>
      <w:r>
        <w:rPr>
          <w:rFonts w:hint="eastAsia"/>
        </w:rPr>
        <w:t>forwarding</w:t>
      </w:r>
      <w:r>
        <w:rPr>
          <w:rFonts w:hint="eastAsia"/>
        </w:rPr>
        <w:t>状态，没有</w:t>
      </w:r>
      <w:r>
        <w:rPr>
          <w:rFonts w:hint="eastAsia"/>
        </w:rPr>
        <w:t>30</w:t>
      </w:r>
      <w:r>
        <w:rPr>
          <w:rFonts w:hint="eastAsia"/>
        </w:rPr>
        <w:t>秒的延迟。</w:t>
      </w:r>
    </w:p>
    <w:p w14:paraId="79F77BA2" w14:textId="77777777" w:rsidR="00870A08" w:rsidRDefault="003A5418">
      <w:pPr>
        <w:ind w:firstLine="420"/>
      </w:pPr>
      <w:r>
        <w:rPr>
          <w:rFonts w:hint="eastAsia"/>
        </w:rPr>
        <w:t>在使用</w:t>
      </w:r>
      <w:r>
        <w:rPr>
          <w:rFonts w:hint="eastAsia"/>
        </w:rPr>
        <w:t>RSTP</w:t>
      </w:r>
      <w:r>
        <w:rPr>
          <w:rFonts w:hint="eastAsia"/>
        </w:rPr>
        <w:t>的环境中，可以在交换机上</w:t>
      </w:r>
      <w:r>
        <w:rPr>
          <w:rFonts w:hint="eastAsia"/>
          <w:highlight w:val="yellow"/>
        </w:rPr>
        <w:t>把连接</w:t>
      </w:r>
      <w:r>
        <w:rPr>
          <w:rFonts w:hint="eastAsia"/>
          <w:highlight w:val="yellow"/>
        </w:rPr>
        <w:t>PC</w:t>
      </w:r>
      <w:r>
        <w:rPr>
          <w:rFonts w:hint="eastAsia"/>
          <w:highlight w:val="yellow"/>
        </w:rPr>
        <w:t>，路由器和防火墙的端口都配置为边缘端口</w:t>
      </w:r>
      <w:r>
        <w:rPr>
          <w:rFonts w:hint="eastAsia"/>
        </w:rPr>
        <w:t>，边缘端口能降低终端设备访问网络需要等待的时间，明显提高网络的可用性。</w:t>
      </w:r>
    </w:p>
    <w:p w14:paraId="264EE2B9" w14:textId="77777777" w:rsidR="00870A08" w:rsidRDefault="003A5418">
      <w:pPr>
        <w:pStyle w:val="2"/>
        <w:rPr>
          <w:rFonts w:ascii="微软雅黑" w:hAnsi="微软雅黑"/>
        </w:rPr>
      </w:pPr>
      <w:r>
        <w:rPr>
          <w:rFonts w:ascii="微软雅黑" w:hAnsi="微软雅黑" w:hint="eastAsia"/>
        </w:rPr>
        <w:t>查看备份端口状态</w:t>
      </w:r>
    </w:p>
    <w:p w14:paraId="3B5CAA33" w14:textId="77777777" w:rsidR="00870A08" w:rsidRDefault="003A5418">
      <w:pPr>
        <w:ind w:firstLine="420"/>
      </w:pPr>
      <w:r>
        <w:rPr>
          <w:rFonts w:hint="eastAsia"/>
        </w:rPr>
        <w:t>网络管理员在</w:t>
      </w:r>
      <w:r>
        <w:rPr>
          <w:rFonts w:hint="eastAsia"/>
        </w:rPr>
        <w:t>S3</w:t>
      </w:r>
      <w:r>
        <w:rPr>
          <w:rFonts w:hint="eastAsia"/>
        </w:rPr>
        <w:t>与</w:t>
      </w:r>
      <w:r>
        <w:rPr>
          <w:rFonts w:hint="eastAsia"/>
        </w:rPr>
        <w:t>S4</w:t>
      </w:r>
      <w:r>
        <w:rPr>
          <w:rFonts w:hint="eastAsia"/>
        </w:rPr>
        <w:t>之间加了一台</w:t>
      </w:r>
      <w:r>
        <w:rPr>
          <w:rFonts w:hint="eastAsia"/>
        </w:rPr>
        <w:t>Hub</w:t>
      </w:r>
      <w:r>
        <w:rPr>
          <w:rFonts w:hint="eastAsia"/>
        </w:rPr>
        <w:t>设备，并将</w:t>
      </w:r>
      <w:r>
        <w:rPr>
          <w:rFonts w:hint="eastAsia"/>
        </w:rPr>
        <w:t>S3</w:t>
      </w:r>
      <w:r>
        <w:rPr>
          <w:rFonts w:hint="eastAsia"/>
        </w:rPr>
        <w:t>的</w:t>
      </w:r>
      <w:r>
        <w:rPr>
          <w:rFonts w:hint="eastAsia"/>
        </w:rPr>
        <w:t>E 0/0/4</w:t>
      </w:r>
      <w:r>
        <w:rPr>
          <w:rFonts w:hint="eastAsia"/>
        </w:rPr>
        <w:t>通过</w:t>
      </w:r>
      <w:r>
        <w:rPr>
          <w:rFonts w:hint="eastAsia"/>
        </w:rPr>
        <w:t>Hub</w:t>
      </w:r>
      <w:r>
        <w:rPr>
          <w:rFonts w:hint="eastAsia"/>
        </w:rPr>
        <w:t>与</w:t>
      </w:r>
      <w:r>
        <w:rPr>
          <w:rFonts w:hint="eastAsia"/>
        </w:rPr>
        <w:t>S4</w:t>
      </w:r>
      <w:r>
        <w:rPr>
          <w:rFonts w:hint="eastAsia"/>
        </w:rPr>
        <w:t>相连。</w:t>
      </w:r>
    </w:p>
    <w:p w14:paraId="6CFA3BF1" w14:textId="77777777" w:rsidR="00870A08" w:rsidRDefault="003A5418">
      <w:pPr>
        <w:ind w:firstLine="420"/>
      </w:pPr>
      <w:r>
        <w:rPr>
          <w:rFonts w:hint="eastAsia"/>
        </w:rPr>
        <w:t>在</w:t>
      </w:r>
      <w:r>
        <w:rPr>
          <w:rFonts w:hint="eastAsia"/>
        </w:rPr>
        <w:t>S3</w:t>
      </w:r>
      <w:r>
        <w:rPr>
          <w:rFonts w:hint="eastAsia"/>
        </w:rPr>
        <w:t>上使用命令</w:t>
      </w:r>
      <w:r>
        <w:rPr>
          <w:rFonts w:hint="eastAsia"/>
          <w:b/>
        </w:rPr>
        <w:t xml:space="preserve">display </w:t>
      </w:r>
      <w:proofErr w:type="spellStart"/>
      <w:r>
        <w:rPr>
          <w:rFonts w:hint="eastAsia"/>
          <w:b/>
        </w:rPr>
        <w:t>stp</w:t>
      </w:r>
      <w:proofErr w:type="spellEnd"/>
      <w:r>
        <w:rPr>
          <w:rFonts w:hint="eastAsia"/>
          <w:b/>
        </w:rPr>
        <w:t xml:space="preserve"> brief</w:t>
      </w:r>
      <w:r>
        <w:rPr>
          <w:rFonts w:hint="eastAsia"/>
        </w:rPr>
        <w:t>。</w:t>
      </w:r>
    </w:p>
    <w:p w14:paraId="56DA8F73" w14:textId="77777777" w:rsidR="00870A08" w:rsidRDefault="003A5418">
      <w:pPr>
        <w:pStyle w:val="aff6"/>
      </w:pPr>
      <w:r>
        <w:t>[S</w:t>
      </w:r>
      <w:proofErr w:type="gramStart"/>
      <w:r>
        <w:t>3]dis</w:t>
      </w:r>
      <w:r>
        <w:rPr>
          <w:rFonts w:hint="eastAsia"/>
        </w:rPr>
        <w:t>play</w:t>
      </w:r>
      <w:proofErr w:type="gramEnd"/>
      <w:r>
        <w:t xml:space="preserve"> </w:t>
      </w:r>
      <w:proofErr w:type="spellStart"/>
      <w:r>
        <w:t>stp</w:t>
      </w:r>
      <w:proofErr w:type="spellEnd"/>
      <w:r>
        <w:t xml:space="preserve"> bri</w:t>
      </w:r>
      <w:r>
        <w:rPr>
          <w:rFonts w:hint="eastAsia"/>
        </w:rPr>
        <w:t>ef</w:t>
      </w:r>
    </w:p>
    <w:p w14:paraId="19BE1535" w14:textId="77777777" w:rsidR="00870A08" w:rsidRDefault="003A5418">
      <w:pPr>
        <w:pStyle w:val="aff6"/>
      </w:pPr>
      <w:r>
        <w:t xml:space="preserve"> </w:t>
      </w:r>
      <w:proofErr w:type="gramStart"/>
      <w:r>
        <w:t>MSTID  Port</w:t>
      </w:r>
      <w:proofErr w:type="gramEnd"/>
      <w:r>
        <w:t xml:space="preserve">                        Role  STP State     Protection</w:t>
      </w:r>
    </w:p>
    <w:p w14:paraId="2C405158" w14:textId="77777777" w:rsidR="00870A08" w:rsidRDefault="003A5418">
      <w:pPr>
        <w:pStyle w:val="aff6"/>
      </w:pPr>
      <w:r>
        <w:t xml:space="preserve">   0    Ethernet0/0/1               </w:t>
      </w:r>
      <w:proofErr w:type="gramStart"/>
      <w:r>
        <w:t>DESI  FORWARDING</w:t>
      </w:r>
      <w:proofErr w:type="gramEnd"/>
      <w:r>
        <w:t xml:space="preserve">      NONE</w:t>
      </w:r>
    </w:p>
    <w:p w14:paraId="3A7D7490" w14:textId="77777777" w:rsidR="00870A08" w:rsidRDefault="003A5418">
      <w:pPr>
        <w:pStyle w:val="aff6"/>
      </w:pPr>
      <w:r>
        <w:t xml:space="preserve">   0    Ethernet0/0/2               </w:t>
      </w:r>
      <w:proofErr w:type="gramStart"/>
      <w:r>
        <w:t>ROOT  FORWARDING</w:t>
      </w:r>
      <w:proofErr w:type="gramEnd"/>
      <w:r>
        <w:t xml:space="preserve">      NONE</w:t>
      </w:r>
    </w:p>
    <w:p w14:paraId="79ED78BF" w14:textId="77777777" w:rsidR="00870A08" w:rsidRDefault="003A5418">
      <w:pPr>
        <w:pStyle w:val="aff6"/>
        <w:rPr>
          <w:shd w:val="pct10" w:color="auto" w:fill="FFFFFF"/>
        </w:rPr>
      </w:pPr>
      <w:r>
        <w:rPr>
          <w:shd w:val="pct10" w:color="auto" w:fill="FFFFFF"/>
        </w:rPr>
        <w:t xml:space="preserve">   0    Ethernet0/0/3               </w:t>
      </w:r>
      <w:proofErr w:type="gramStart"/>
      <w:r>
        <w:rPr>
          <w:shd w:val="pct10" w:color="auto" w:fill="FFFFFF"/>
        </w:rPr>
        <w:t>DESI  FORWARDING</w:t>
      </w:r>
      <w:proofErr w:type="gramEnd"/>
      <w:r>
        <w:rPr>
          <w:shd w:val="pct10" w:color="auto" w:fill="FFFFFF"/>
        </w:rPr>
        <w:t xml:space="preserve">      NONE</w:t>
      </w:r>
    </w:p>
    <w:p w14:paraId="263E3FAF" w14:textId="77777777" w:rsidR="00870A08" w:rsidRDefault="003A5418">
      <w:pPr>
        <w:pStyle w:val="aff6"/>
        <w:rPr>
          <w:shd w:val="pct10" w:color="auto" w:fill="FFFFFF"/>
        </w:rPr>
      </w:pPr>
      <w:r>
        <w:rPr>
          <w:shd w:val="pct10" w:color="auto" w:fill="FFFFFF"/>
        </w:rPr>
        <w:t xml:space="preserve">   0    Ethernet0/0/4               </w:t>
      </w:r>
      <w:proofErr w:type="gramStart"/>
      <w:r>
        <w:rPr>
          <w:shd w:val="pct10" w:color="auto" w:fill="FFFFFF"/>
        </w:rPr>
        <w:t>BACK  DISCARDING</w:t>
      </w:r>
      <w:proofErr w:type="gramEnd"/>
      <w:r>
        <w:rPr>
          <w:shd w:val="pct10" w:color="auto" w:fill="FFFFFF"/>
        </w:rPr>
        <w:t xml:space="preserve">      NONE</w:t>
      </w:r>
    </w:p>
    <w:p w14:paraId="3D1DDFA3" w14:textId="77777777" w:rsidR="00870A08" w:rsidRDefault="00870A08">
      <w:pPr>
        <w:ind w:firstLineChars="0" w:firstLine="0"/>
      </w:pPr>
    </w:p>
    <w:p w14:paraId="3E19397F" w14:textId="77777777" w:rsidR="00870A08" w:rsidRDefault="003A5418">
      <w:pPr>
        <w:ind w:firstLine="420"/>
      </w:pPr>
      <w:r>
        <w:rPr>
          <w:rFonts w:hint="eastAsia"/>
        </w:rPr>
        <w:t>可以观察到，</w:t>
      </w:r>
      <w:r>
        <w:rPr>
          <w:rFonts w:hint="eastAsia"/>
        </w:rPr>
        <w:t>S3</w:t>
      </w:r>
      <w:r>
        <w:rPr>
          <w:rFonts w:hint="eastAsia"/>
        </w:rPr>
        <w:t>的</w:t>
      </w:r>
      <w:r>
        <w:rPr>
          <w:rFonts w:hint="eastAsia"/>
        </w:rPr>
        <w:t>E 0/0/3</w:t>
      </w:r>
      <w:r>
        <w:rPr>
          <w:rFonts w:hint="eastAsia"/>
        </w:rPr>
        <w:t>接口为指定端口，而同交换机上的</w:t>
      </w:r>
      <w:r>
        <w:rPr>
          <w:rFonts w:hint="eastAsia"/>
        </w:rPr>
        <w:t>E 0/0/4</w:t>
      </w:r>
      <w:r>
        <w:rPr>
          <w:rFonts w:hint="eastAsia"/>
        </w:rPr>
        <w:t>为备份端口，两个接口接到同一台</w:t>
      </w:r>
      <w:r>
        <w:rPr>
          <w:rFonts w:hint="eastAsia"/>
        </w:rPr>
        <w:t>Hub</w:t>
      </w:r>
      <w:r>
        <w:rPr>
          <w:rFonts w:hint="eastAsia"/>
        </w:rPr>
        <w:t>上，当</w:t>
      </w:r>
      <w:r>
        <w:rPr>
          <w:rFonts w:hint="eastAsia"/>
        </w:rPr>
        <w:t>E 0/0/3</w:t>
      </w:r>
      <w:r>
        <w:rPr>
          <w:rFonts w:hint="eastAsia"/>
        </w:rPr>
        <w:t>接口</w:t>
      </w:r>
      <w:r>
        <w:rPr>
          <w:rFonts w:hint="eastAsia"/>
        </w:rPr>
        <w:t>down</w:t>
      </w:r>
      <w:r>
        <w:rPr>
          <w:rFonts w:hint="eastAsia"/>
        </w:rPr>
        <w:t>之后，</w:t>
      </w:r>
      <w:r>
        <w:rPr>
          <w:rFonts w:hint="eastAsia"/>
        </w:rPr>
        <w:t>E 0/0/4</w:t>
      </w:r>
      <w:r>
        <w:rPr>
          <w:rFonts w:hint="eastAsia"/>
        </w:rPr>
        <w:t>会成为新的指定端口。</w:t>
      </w:r>
    </w:p>
    <w:p w14:paraId="68BF8956" w14:textId="77777777" w:rsidR="00870A08" w:rsidRDefault="003A5418">
      <w:pPr>
        <w:ind w:firstLine="420"/>
      </w:pPr>
      <w:r>
        <w:rPr>
          <w:rFonts w:hint="eastAsia"/>
        </w:rPr>
        <w:t>在</w:t>
      </w:r>
      <w:r>
        <w:rPr>
          <w:rFonts w:hint="eastAsia"/>
        </w:rPr>
        <w:t>S3</w:t>
      </w:r>
      <w:r>
        <w:rPr>
          <w:rFonts w:hint="eastAsia"/>
        </w:rPr>
        <w:t>上关闭</w:t>
      </w:r>
      <w:r>
        <w:rPr>
          <w:rFonts w:hint="eastAsia"/>
        </w:rPr>
        <w:t>E 0/0/3</w:t>
      </w:r>
      <w:r>
        <w:rPr>
          <w:rFonts w:hint="eastAsia"/>
        </w:rPr>
        <w:t>接口，通过</w:t>
      </w:r>
      <w:r>
        <w:rPr>
          <w:b/>
        </w:rPr>
        <w:t>display</w:t>
      </w:r>
      <w:r>
        <w:rPr>
          <w:rFonts w:hint="eastAsia"/>
          <w:b/>
        </w:rPr>
        <w:t xml:space="preserve"> </w:t>
      </w:r>
      <w:proofErr w:type="spellStart"/>
      <w:r>
        <w:rPr>
          <w:rFonts w:hint="eastAsia"/>
          <w:b/>
        </w:rPr>
        <w:t>stp</w:t>
      </w:r>
      <w:proofErr w:type="spellEnd"/>
      <w:r>
        <w:rPr>
          <w:rFonts w:hint="eastAsia"/>
          <w:b/>
        </w:rPr>
        <w:t xml:space="preserve"> brief</w:t>
      </w:r>
      <w:r>
        <w:rPr>
          <w:rFonts w:hint="eastAsia"/>
        </w:rPr>
        <w:t>命令查看备份端口的状态变化。</w:t>
      </w:r>
    </w:p>
    <w:p w14:paraId="17049E08" w14:textId="77777777" w:rsidR="00870A08" w:rsidRDefault="003A5418">
      <w:pPr>
        <w:pStyle w:val="aff6"/>
      </w:pPr>
      <w:r>
        <w:t>[S</w:t>
      </w:r>
      <w:proofErr w:type="gramStart"/>
      <w:r>
        <w:t>3]int</w:t>
      </w:r>
      <w:r>
        <w:rPr>
          <w:rFonts w:hint="eastAsia"/>
        </w:rPr>
        <w:t>erface</w:t>
      </w:r>
      <w:proofErr w:type="gramEnd"/>
      <w:r>
        <w:t xml:space="preserve"> Ethernet</w:t>
      </w:r>
      <w:r>
        <w:rPr>
          <w:rFonts w:hint="eastAsia"/>
        </w:rPr>
        <w:t xml:space="preserve"> </w:t>
      </w:r>
      <w:r>
        <w:t>0/0/3</w:t>
      </w:r>
    </w:p>
    <w:p w14:paraId="272F6110" w14:textId="77777777" w:rsidR="00870A08" w:rsidRDefault="003A5418">
      <w:pPr>
        <w:pStyle w:val="aff6"/>
      </w:pPr>
      <w:r>
        <w:t>[S3-Ethernet0/0/</w:t>
      </w:r>
      <w:proofErr w:type="gramStart"/>
      <w:r>
        <w:t>3]shutdown</w:t>
      </w:r>
      <w:proofErr w:type="gramEnd"/>
      <w:r>
        <w:t xml:space="preserve"> </w:t>
      </w:r>
    </w:p>
    <w:p w14:paraId="5FAB7994" w14:textId="77777777" w:rsidR="00870A08" w:rsidRDefault="003A5418">
      <w:pPr>
        <w:pStyle w:val="aff6"/>
      </w:pPr>
      <w:r>
        <w:t>[S3-Ethernet0/0/</w:t>
      </w:r>
      <w:proofErr w:type="gramStart"/>
      <w:r>
        <w:t>3]dis</w:t>
      </w:r>
      <w:r>
        <w:rPr>
          <w:rFonts w:hint="eastAsia"/>
        </w:rPr>
        <w:t>play</w:t>
      </w:r>
      <w:proofErr w:type="gramEnd"/>
      <w:r>
        <w:t xml:space="preserve"> </w:t>
      </w:r>
      <w:proofErr w:type="spellStart"/>
      <w:r>
        <w:t>stp</w:t>
      </w:r>
      <w:proofErr w:type="spellEnd"/>
      <w:r>
        <w:t xml:space="preserve"> bri</w:t>
      </w:r>
      <w:r>
        <w:rPr>
          <w:rFonts w:hint="eastAsia"/>
        </w:rPr>
        <w:t>ef</w:t>
      </w:r>
    </w:p>
    <w:p w14:paraId="506409A4" w14:textId="77777777" w:rsidR="00870A08" w:rsidRDefault="003A5418">
      <w:pPr>
        <w:pStyle w:val="aff6"/>
      </w:pPr>
      <w:r>
        <w:t xml:space="preserve"> </w:t>
      </w:r>
      <w:proofErr w:type="gramStart"/>
      <w:r>
        <w:t>MSTID  Port</w:t>
      </w:r>
      <w:proofErr w:type="gramEnd"/>
      <w:r>
        <w:t xml:space="preserve">                        Role  STP State     Protection</w:t>
      </w:r>
    </w:p>
    <w:p w14:paraId="28D2C17B" w14:textId="77777777" w:rsidR="00870A08" w:rsidRDefault="003A5418">
      <w:pPr>
        <w:pStyle w:val="aff6"/>
      </w:pPr>
      <w:r>
        <w:t xml:space="preserve">   0    Ethernet0/0/1               </w:t>
      </w:r>
      <w:proofErr w:type="gramStart"/>
      <w:r>
        <w:t>DESI  FORWARDING</w:t>
      </w:r>
      <w:proofErr w:type="gramEnd"/>
      <w:r>
        <w:t xml:space="preserve">      NONE</w:t>
      </w:r>
    </w:p>
    <w:p w14:paraId="38554A8D" w14:textId="77777777" w:rsidR="00870A08" w:rsidRDefault="003A5418">
      <w:pPr>
        <w:pStyle w:val="aff6"/>
      </w:pPr>
      <w:r>
        <w:t xml:space="preserve">   0    Ethernet0/0/2               </w:t>
      </w:r>
      <w:proofErr w:type="gramStart"/>
      <w:r>
        <w:t>ROOT  FORWARDING</w:t>
      </w:r>
      <w:proofErr w:type="gramEnd"/>
      <w:r>
        <w:t xml:space="preserve">      NONE</w:t>
      </w:r>
    </w:p>
    <w:p w14:paraId="3B19C5E9" w14:textId="77777777" w:rsidR="00870A08" w:rsidRDefault="003A5418">
      <w:pPr>
        <w:pStyle w:val="aff6"/>
        <w:rPr>
          <w:shd w:val="pct10" w:color="auto" w:fill="FFFFFF"/>
        </w:rPr>
      </w:pPr>
      <w:r>
        <w:rPr>
          <w:shd w:val="pct10" w:color="auto" w:fill="FFFFFF"/>
        </w:rPr>
        <w:t xml:space="preserve">   0    Ethernet0/0/4               </w:t>
      </w:r>
      <w:proofErr w:type="gramStart"/>
      <w:r>
        <w:rPr>
          <w:shd w:val="pct10" w:color="auto" w:fill="FFFFFF"/>
        </w:rPr>
        <w:t>BACK  DISCARDING</w:t>
      </w:r>
      <w:proofErr w:type="gramEnd"/>
      <w:r>
        <w:rPr>
          <w:shd w:val="pct10" w:color="auto" w:fill="FFFFFF"/>
        </w:rPr>
        <w:t xml:space="preserve">      NONE</w:t>
      </w:r>
    </w:p>
    <w:p w14:paraId="66CA4872" w14:textId="77777777" w:rsidR="00870A08" w:rsidRDefault="00870A08">
      <w:pPr>
        <w:pStyle w:val="aff6"/>
      </w:pPr>
    </w:p>
    <w:p w14:paraId="794A1E38" w14:textId="77777777" w:rsidR="00870A08" w:rsidRDefault="003A5418">
      <w:pPr>
        <w:pStyle w:val="aff6"/>
      </w:pPr>
      <w:r>
        <w:t>[S3-Ethernet0/0/</w:t>
      </w:r>
      <w:proofErr w:type="gramStart"/>
      <w:r>
        <w:t>3]dis</w:t>
      </w:r>
      <w:r>
        <w:rPr>
          <w:rFonts w:hint="eastAsia"/>
        </w:rPr>
        <w:t>play</w:t>
      </w:r>
      <w:proofErr w:type="gramEnd"/>
      <w:r>
        <w:t xml:space="preserve"> </w:t>
      </w:r>
      <w:proofErr w:type="spellStart"/>
      <w:r>
        <w:t>stp</w:t>
      </w:r>
      <w:proofErr w:type="spellEnd"/>
      <w:r>
        <w:t xml:space="preserve"> bri</w:t>
      </w:r>
      <w:r>
        <w:rPr>
          <w:rFonts w:hint="eastAsia"/>
        </w:rPr>
        <w:t>ef</w:t>
      </w:r>
    </w:p>
    <w:p w14:paraId="2B763E42" w14:textId="77777777" w:rsidR="00870A08" w:rsidRDefault="003A5418">
      <w:pPr>
        <w:pStyle w:val="aff6"/>
      </w:pPr>
      <w:r>
        <w:lastRenderedPageBreak/>
        <w:t xml:space="preserve"> </w:t>
      </w:r>
      <w:proofErr w:type="gramStart"/>
      <w:r>
        <w:t>MSTID  Port</w:t>
      </w:r>
      <w:proofErr w:type="gramEnd"/>
      <w:r>
        <w:t xml:space="preserve">                        Role  STP State     Protection</w:t>
      </w:r>
    </w:p>
    <w:p w14:paraId="723F43D0" w14:textId="77777777" w:rsidR="00870A08" w:rsidRDefault="003A5418">
      <w:pPr>
        <w:pStyle w:val="aff6"/>
      </w:pPr>
      <w:r>
        <w:t xml:space="preserve">   0    Ethernet0/0/1               </w:t>
      </w:r>
      <w:proofErr w:type="gramStart"/>
      <w:r>
        <w:t>DESI  FORWARDING</w:t>
      </w:r>
      <w:proofErr w:type="gramEnd"/>
      <w:r>
        <w:t xml:space="preserve">      NONE</w:t>
      </w:r>
    </w:p>
    <w:p w14:paraId="00197A9A" w14:textId="77777777" w:rsidR="00870A08" w:rsidRDefault="003A5418">
      <w:pPr>
        <w:pStyle w:val="aff6"/>
      </w:pPr>
      <w:r>
        <w:t xml:space="preserve">   0    Ethernet0/0/2               </w:t>
      </w:r>
      <w:proofErr w:type="gramStart"/>
      <w:r>
        <w:t>ROOT  FORWARDING</w:t>
      </w:r>
      <w:proofErr w:type="gramEnd"/>
      <w:r>
        <w:t xml:space="preserve">      NONE</w:t>
      </w:r>
    </w:p>
    <w:p w14:paraId="6C81191E" w14:textId="77777777" w:rsidR="00870A08" w:rsidRDefault="003A5418">
      <w:pPr>
        <w:pStyle w:val="aff6"/>
        <w:rPr>
          <w:shd w:val="pct10" w:color="auto" w:fill="FFFFFF"/>
        </w:rPr>
      </w:pPr>
      <w:r>
        <w:rPr>
          <w:shd w:val="pct10" w:color="auto" w:fill="FFFFFF"/>
        </w:rPr>
        <w:t xml:space="preserve">   0    Ethernet0/0/4               </w:t>
      </w:r>
      <w:proofErr w:type="gramStart"/>
      <w:r>
        <w:rPr>
          <w:shd w:val="pct10" w:color="auto" w:fill="FFFFFF"/>
        </w:rPr>
        <w:t>DESI  LEARNING</w:t>
      </w:r>
      <w:proofErr w:type="gramEnd"/>
      <w:r>
        <w:rPr>
          <w:shd w:val="pct10" w:color="auto" w:fill="FFFFFF"/>
        </w:rPr>
        <w:t xml:space="preserve">        NONE</w:t>
      </w:r>
    </w:p>
    <w:p w14:paraId="2FAD966D" w14:textId="77777777" w:rsidR="00870A08" w:rsidRDefault="00870A08">
      <w:pPr>
        <w:pStyle w:val="aff6"/>
      </w:pPr>
    </w:p>
    <w:p w14:paraId="3170A4E5" w14:textId="77777777" w:rsidR="00870A08" w:rsidRDefault="003A5418">
      <w:pPr>
        <w:pStyle w:val="aff6"/>
      </w:pPr>
      <w:r>
        <w:t>[S3-Ethernet0/0/</w:t>
      </w:r>
      <w:proofErr w:type="gramStart"/>
      <w:r>
        <w:t>3]dis</w:t>
      </w:r>
      <w:r>
        <w:rPr>
          <w:rFonts w:hint="eastAsia"/>
        </w:rPr>
        <w:t>play</w:t>
      </w:r>
      <w:proofErr w:type="gramEnd"/>
      <w:r>
        <w:t xml:space="preserve"> </w:t>
      </w:r>
      <w:proofErr w:type="spellStart"/>
      <w:r>
        <w:t>stp</w:t>
      </w:r>
      <w:proofErr w:type="spellEnd"/>
      <w:r>
        <w:t xml:space="preserve"> bri</w:t>
      </w:r>
      <w:r>
        <w:rPr>
          <w:rFonts w:hint="eastAsia"/>
        </w:rPr>
        <w:t>ef</w:t>
      </w:r>
    </w:p>
    <w:p w14:paraId="4972C21A" w14:textId="77777777" w:rsidR="00870A08" w:rsidRDefault="003A5418">
      <w:pPr>
        <w:pStyle w:val="aff6"/>
      </w:pPr>
      <w:r>
        <w:t xml:space="preserve"> </w:t>
      </w:r>
      <w:proofErr w:type="gramStart"/>
      <w:r>
        <w:t>MSTID  Port</w:t>
      </w:r>
      <w:proofErr w:type="gramEnd"/>
      <w:r>
        <w:t xml:space="preserve">                        Role  STP State     Protection</w:t>
      </w:r>
    </w:p>
    <w:p w14:paraId="528D4246" w14:textId="77777777" w:rsidR="00870A08" w:rsidRDefault="003A5418">
      <w:pPr>
        <w:pStyle w:val="aff6"/>
      </w:pPr>
      <w:r>
        <w:t xml:space="preserve">   0    Ethernet0/0/1               </w:t>
      </w:r>
      <w:proofErr w:type="gramStart"/>
      <w:r>
        <w:t>DESI  FORWARDING</w:t>
      </w:r>
      <w:proofErr w:type="gramEnd"/>
      <w:r>
        <w:t xml:space="preserve">      NONE</w:t>
      </w:r>
    </w:p>
    <w:p w14:paraId="103467AD" w14:textId="77777777" w:rsidR="00870A08" w:rsidRDefault="003A5418">
      <w:pPr>
        <w:pStyle w:val="aff6"/>
      </w:pPr>
      <w:r>
        <w:t xml:space="preserve">   0    Ethernet0/0/2               </w:t>
      </w:r>
      <w:proofErr w:type="gramStart"/>
      <w:r>
        <w:t>ROOT  FORWARDING</w:t>
      </w:r>
      <w:proofErr w:type="gramEnd"/>
      <w:r>
        <w:t xml:space="preserve">      NONE</w:t>
      </w:r>
    </w:p>
    <w:p w14:paraId="457A0F12" w14:textId="77777777" w:rsidR="00870A08" w:rsidRDefault="003A5418">
      <w:pPr>
        <w:pStyle w:val="aff6"/>
        <w:rPr>
          <w:shd w:val="pct10" w:color="auto" w:fill="FFFFFF"/>
        </w:rPr>
      </w:pPr>
      <w:r>
        <w:rPr>
          <w:shd w:val="pct10" w:color="auto" w:fill="FFFFFF"/>
        </w:rPr>
        <w:t xml:space="preserve">   0    Ethernet0/0/4               </w:t>
      </w:r>
      <w:proofErr w:type="gramStart"/>
      <w:r>
        <w:rPr>
          <w:shd w:val="pct10" w:color="auto" w:fill="FFFFFF"/>
        </w:rPr>
        <w:t>DESI  FORWARDING</w:t>
      </w:r>
      <w:proofErr w:type="gramEnd"/>
      <w:r>
        <w:rPr>
          <w:shd w:val="pct10" w:color="auto" w:fill="FFFFFF"/>
        </w:rPr>
        <w:t xml:space="preserve">      NONE</w:t>
      </w:r>
    </w:p>
    <w:p w14:paraId="76A0FA5B" w14:textId="77777777" w:rsidR="00870A08" w:rsidRDefault="003A5418">
      <w:pPr>
        <w:pStyle w:val="aff6"/>
      </w:pPr>
      <w:r>
        <w:t>[S3-Ethernet0/0/3]</w:t>
      </w:r>
    </w:p>
    <w:p w14:paraId="18B16694" w14:textId="77777777" w:rsidR="00870A08" w:rsidRDefault="00870A08">
      <w:pPr>
        <w:ind w:firstLine="420"/>
      </w:pPr>
    </w:p>
    <w:p w14:paraId="68B8F66F" w14:textId="77777777" w:rsidR="00870A08" w:rsidRDefault="003A5418">
      <w:pPr>
        <w:ind w:firstLine="420"/>
      </w:pPr>
      <w:r>
        <w:rPr>
          <w:rFonts w:hint="eastAsia"/>
        </w:rPr>
        <w:t>可以观察到，</w:t>
      </w:r>
      <w:r>
        <w:rPr>
          <w:rFonts w:hint="eastAsia"/>
        </w:rPr>
        <w:t>S3</w:t>
      </w:r>
      <w:r>
        <w:rPr>
          <w:rFonts w:hint="eastAsia"/>
        </w:rPr>
        <w:t>上的指定接口断掉后，</w:t>
      </w:r>
      <w:r>
        <w:rPr>
          <w:rFonts w:hint="eastAsia"/>
        </w:rPr>
        <w:t>E 0/0/4</w:t>
      </w:r>
      <w:r>
        <w:rPr>
          <w:rFonts w:hint="eastAsia"/>
        </w:rPr>
        <w:t>接口角色发生变化，状态会由</w:t>
      </w:r>
      <w:r>
        <w:rPr>
          <w:rFonts w:hint="eastAsia"/>
        </w:rPr>
        <w:t>discarding</w:t>
      </w:r>
      <w:r>
        <w:rPr>
          <w:rFonts w:hint="eastAsia"/>
        </w:rPr>
        <w:t>，</w:t>
      </w:r>
      <w:r>
        <w:rPr>
          <w:rFonts w:hint="eastAsia"/>
        </w:rPr>
        <w:t>learning</w:t>
      </w:r>
      <w:r>
        <w:rPr>
          <w:rFonts w:hint="eastAsia"/>
        </w:rPr>
        <w:t>最终到</w:t>
      </w:r>
      <w:r>
        <w:rPr>
          <w:rFonts w:hint="eastAsia"/>
        </w:rPr>
        <w:t>forwarding</w:t>
      </w:r>
      <w:r>
        <w:rPr>
          <w:rFonts w:hint="eastAsia"/>
        </w:rPr>
        <w:t>状态，指定接口现在是</w:t>
      </w:r>
      <w:r>
        <w:rPr>
          <w:rFonts w:hint="eastAsia"/>
        </w:rPr>
        <w:t>E 0/0/4</w:t>
      </w:r>
      <w:r>
        <w:rPr>
          <w:rFonts w:hint="eastAsia"/>
        </w:rPr>
        <w:t>，指定交换机还是</w:t>
      </w:r>
      <w:r>
        <w:rPr>
          <w:rFonts w:hint="eastAsia"/>
        </w:rPr>
        <w:t>S3</w:t>
      </w:r>
      <w:r>
        <w:rPr>
          <w:rFonts w:hint="eastAsia"/>
        </w:rPr>
        <w:t>，</w:t>
      </w:r>
      <w:r>
        <w:rPr>
          <w:rFonts w:hint="eastAsia"/>
        </w:rPr>
        <w:t>S3</w:t>
      </w:r>
      <w:r>
        <w:rPr>
          <w:rFonts w:hint="eastAsia"/>
        </w:rPr>
        <w:t>仍然为</w:t>
      </w:r>
      <w:r>
        <w:rPr>
          <w:rFonts w:hint="eastAsia"/>
        </w:rPr>
        <w:t>Hub</w:t>
      </w:r>
      <w:r>
        <w:rPr>
          <w:rFonts w:hint="eastAsia"/>
        </w:rPr>
        <w:t>所在的网段提供访问其它交换机的数据访问路径。</w:t>
      </w:r>
    </w:p>
    <w:p w14:paraId="1AD2E2C8" w14:textId="77777777" w:rsidR="00870A08" w:rsidRDefault="003A5418">
      <w:pPr>
        <w:ind w:firstLine="420"/>
      </w:pPr>
      <w:r>
        <w:rPr>
          <w:rFonts w:hint="eastAsia"/>
        </w:rPr>
        <w:t>相似的过程，在</w:t>
      </w:r>
      <w:r>
        <w:rPr>
          <w:rFonts w:hint="eastAsia"/>
        </w:rPr>
        <w:t>S4</w:t>
      </w:r>
      <w:r>
        <w:rPr>
          <w:rFonts w:hint="eastAsia"/>
        </w:rPr>
        <w:t>上，接口</w:t>
      </w:r>
      <w:r>
        <w:rPr>
          <w:rFonts w:hint="eastAsia"/>
        </w:rPr>
        <w:t>E 0/0/2</w:t>
      </w:r>
      <w:r>
        <w:rPr>
          <w:rFonts w:hint="eastAsia"/>
        </w:rPr>
        <w:t>是根端口，接口</w:t>
      </w:r>
      <w:r>
        <w:rPr>
          <w:rFonts w:hint="eastAsia"/>
        </w:rPr>
        <w:t>E 0/0/3</w:t>
      </w:r>
      <w:r>
        <w:rPr>
          <w:rFonts w:hint="eastAsia"/>
        </w:rPr>
        <w:t>是替代端口，</w:t>
      </w:r>
      <w:r>
        <w:rPr>
          <w:rFonts w:hint="eastAsia"/>
        </w:rPr>
        <w:t>discarding</w:t>
      </w:r>
      <w:r>
        <w:rPr>
          <w:rFonts w:hint="eastAsia"/>
        </w:rPr>
        <w:t>状态。当</w:t>
      </w:r>
      <w:r>
        <w:rPr>
          <w:rFonts w:hint="eastAsia"/>
        </w:rPr>
        <w:t>S4</w:t>
      </w:r>
      <w:r>
        <w:rPr>
          <w:rFonts w:hint="eastAsia"/>
        </w:rPr>
        <w:t>的根端口</w:t>
      </w:r>
      <w:r>
        <w:rPr>
          <w:rFonts w:hint="eastAsia"/>
        </w:rPr>
        <w:t>E 0/0/2 down</w:t>
      </w:r>
      <w:r>
        <w:rPr>
          <w:rFonts w:hint="eastAsia"/>
        </w:rPr>
        <w:t>之后，接口</w:t>
      </w:r>
      <w:r>
        <w:rPr>
          <w:rFonts w:hint="eastAsia"/>
        </w:rPr>
        <w:t>E 0/0/3</w:t>
      </w:r>
      <w:r>
        <w:rPr>
          <w:rFonts w:hint="eastAsia"/>
        </w:rPr>
        <w:t>会立即替代</w:t>
      </w:r>
      <w:r>
        <w:rPr>
          <w:rFonts w:hint="eastAsia"/>
        </w:rPr>
        <w:t>E 0/0/2</w:t>
      </w:r>
      <w:r>
        <w:rPr>
          <w:rFonts w:hint="eastAsia"/>
        </w:rPr>
        <w:t>成为新的根端口。</w:t>
      </w:r>
    </w:p>
    <w:p w14:paraId="2752E00F" w14:textId="77777777" w:rsidR="00870A08" w:rsidRDefault="003A5418">
      <w:pPr>
        <w:pStyle w:val="aff6"/>
      </w:pPr>
      <w:r>
        <w:t>[S</w:t>
      </w:r>
      <w:proofErr w:type="gramStart"/>
      <w:r>
        <w:t>4]dis</w:t>
      </w:r>
      <w:r>
        <w:rPr>
          <w:rFonts w:hint="eastAsia"/>
        </w:rPr>
        <w:t>play</w:t>
      </w:r>
      <w:proofErr w:type="gramEnd"/>
      <w:r>
        <w:t xml:space="preserve"> </w:t>
      </w:r>
      <w:proofErr w:type="spellStart"/>
      <w:r>
        <w:t>stp</w:t>
      </w:r>
      <w:proofErr w:type="spellEnd"/>
      <w:r>
        <w:t xml:space="preserve"> bri</w:t>
      </w:r>
      <w:r>
        <w:rPr>
          <w:rFonts w:hint="eastAsia"/>
        </w:rPr>
        <w:t>ef</w:t>
      </w:r>
    </w:p>
    <w:p w14:paraId="316A6B47" w14:textId="77777777" w:rsidR="00870A08" w:rsidRDefault="003A5418">
      <w:pPr>
        <w:pStyle w:val="aff6"/>
      </w:pPr>
      <w:r>
        <w:t xml:space="preserve"> </w:t>
      </w:r>
      <w:proofErr w:type="gramStart"/>
      <w:r>
        <w:t>MSTID  Port</w:t>
      </w:r>
      <w:proofErr w:type="gramEnd"/>
      <w:r>
        <w:t xml:space="preserve">                        Role  STP State     Protection</w:t>
      </w:r>
    </w:p>
    <w:p w14:paraId="5AA255BD" w14:textId="77777777" w:rsidR="00870A08" w:rsidRDefault="003A5418">
      <w:pPr>
        <w:pStyle w:val="aff6"/>
      </w:pPr>
      <w:r>
        <w:t xml:space="preserve">   0    Ethernet0/0/1               </w:t>
      </w:r>
      <w:proofErr w:type="gramStart"/>
      <w:r>
        <w:t>DESI  FORWARDING</w:t>
      </w:r>
      <w:proofErr w:type="gramEnd"/>
      <w:r>
        <w:t xml:space="preserve">      NONE</w:t>
      </w:r>
    </w:p>
    <w:p w14:paraId="20C0106C" w14:textId="77777777" w:rsidR="00870A08" w:rsidRDefault="003A5418">
      <w:pPr>
        <w:pStyle w:val="aff6"/>
        <w:rPr>
          <w:shd w:val="pct10" w:color="auto" w:fill="FFFFFF"/>
        </w:rPr>
      </w:pPr>
      <w:r>
        <w:rPr>
          <w:shd w:val="pct10" w:color="auto" w:fill="FFFFFF"/>
        </w:rPr>
        <w:t xml:space="preserve">   0    Ethernet0/0/2               </w:t>
      </w:r>
      <w:proofErr w:type="gramStart"/>
      <w:r>
        <w:rPr>
          <w:shd w:val="pct10" w:color="auto" w:fill="FFFFFF"/>
        </w:rPr>
        <w:t>ROOT  FORWARDING</w:t>
      </w:r>
      <w:proofErr w:type="gramEnd"/>
      <w:r>
        <w:rPr>
          <w:shd w:val="pct10" w:color="auto" w:fill="FFFFFF"/>
        </w:rPr>
        <w:t xml:space="preserve">      NONE</w:t>
      </w:r>
    </w:p>
    <w:p w14:paraId="0342D422" w14:textId="77777777" w:rsidR="00870A08" w:rsidRDefault="003A5418">
      <w:pPr>
        <w:pStyle w:val="aff6"/>
        <w:rPr>
          <w:shd w:val="pct10" w:color="auto" w:fill="FFFFFF"/>
        </w:rPr>
      </w:pPr>
      <w:r>
        <w:rPr>
          <w:shd w:val="pct10" w:color="auto" w:fill="FFFFFF"/>
        </w:rPr>
        <w:t xml:space="preserve">   0    Ethernet0/0/3               </w:t>
      </w:r>
      <w:proofErr w:type="gramStart"/>
      <w:r>
        <w:rPr>
          <w:shd w:val="pct10" w:color="auto" w:fill="FFFFFF"/>
        </w:rPr>
        <w:t>ALTE  DISCARDING</w:t>
      </w:r>
      <w:proofErr w:type="gramEnd"/>
      <w:r>
        <w:rPr>
          <w:shd w:val="pct10" w:color="auto" w:fill="FFFFFF"/>
        </w:rPr>
        <w:t xml:space="preserve">      NONE</w:t>
      </w:r>
    </w:p>
    <w:p w14:paraId="35D0C81C" w14:textId="77777777" w:rsidR="00870A08" w:rsidRDefault="00870A08">
      <w:pPr>
        <w:pStyle w:val="aff6"/>
      </w:pPr>
    </w:p>
    <w:p w14:paraId="2599B703" w14:textId="77777777" w:rsidR="00870A08" w:rsidRDefault="003A5418">
      <w:pPr>
        <w:ind w:firstLine="420"/>
      </w:pPr>
      <w:r>
        <w:rPr>
          <w:rFonts w:hint="eastAsia"/>
        </w:rPr>
        <w:t>把</w:t>
      </w:r>
      <w:r>
        <w:rPr>
          <w:rFonts w:hint="eastAsia"/>
        </w:rPr>
        <w:t>S4</w:t>
      </w:r>
      <w:r>
        <w:rPr>
          <w:rFonts w:hint="eastAsia"/>
        </w:rPr>
        <w:t>上的根端口</w:t>
      </w:r>
      <w:r>
        <w:rPr>
          <w:rFonts w:hint="eastAsia"/>
        </w:rPr>
        <w:t>E 0/0/2</w:t>
      </w:r>
      <w:r>
        <w:rPr>
          <w:rFonts w:hint="eastAsia"/>
        </w:rPr>
        <w:t>关闭掉，观察替代端口</w:t>
      </w:r>
      <w:r>
        <w:rPr>
          <w:rFonts w:hint="eastAsia"/>
        </w:rPr>
        <w:t>E 0/0/3</w:t>
      </w:r>
      <w:r>
        <w:rPr>
          <w:rFonts w:hint="eastAsia"/>
        </w:rPr>
        <w:t>的状态及角色的变化。</w:t>
      </w:r>
    </w:p>
    <w:p w14:paraId="150EBA98" w14:textId="77777777" w:rsidR="00870A08" w:rsidRDefault="003A5418">
      <w:pPr>
        <w:pStyle w:val="aff6"/>
      </w:pPr>
      <w:r>
        <w:rPr>
          <w:rFonts w:hint="eastAsia"/>
        </w:rPr>
        <w:t>[</w:t>
      </w:r>
      <w:r>
        <w:t>S</w:t>
      </w:r>
      <w:proofErr w:type="gramStart"/>
      <w:r>
        <w:t>4]int</w:t>
      </w:r>
      <w:r>
        <w:rPr>
          <w:rFonts w:hint="eastAsia"/>
        </w:rPr>
        <w:t>erface</w:t>
      </w:r>
      <w:proofErr w:type="gramEnd"/>
      <w:r>
        <w:t xml:space="preserve"> e</w:t>
      </w:r>
      <w:r>
        <w:rPr>
          <w:rFonts w:hint="eastAsia"/>
        </w:rPr>
        <w:t>thernet</w:t>
      </w:r>
      <w:r>
        <w:t>0/0/2</w:t>
      </w:r>
      <w:r>
        <w:tab/>
      </w:r>
    </w:p>
    <w:p w14:paraId="71191E26" w14:textId="77777777" w:rsidR="00870A08" w:rsidRDefault="003A5418">
      <w:pPr>
        <w:pStyle w:val="aff6"/>
      </w:pPr>
      <w:r>
        <w:t>[S4-Ethernet0/0/</w:t>
      </w:r>
      <w:proofErr w:type="gramStart"/>
      <w:r>
        <w:t>2]sh</w:t>
      </w:r>
      <w:r>
        <w:rPr>
          <w:rFonts w:hint="eastAsia"/>
        </w:rPr>
        <w:t>utdown</w:t>
      </w:r>
      <w:proofErr w:type="gramEnd"/>
    </w:p>
    <w:p w14:paraId="6BA69C33" w14:textId="77777777" w:rsidR="00870A08" w:rsidRDefault="003A5418">
      <w:pPr>
        <w:pStyle w:val="aff6"/>
      </w:pPr>
      <w:r>
        <w:t>[S4-Ethernet0/0/</w:t>
      </w:r>
      <w:proofErr w:type="gramStart"/>
      <w:r>
        <w:t>2</w:t>
      </w:r>
      <w:r>
        <w:rPr>
          <w:rFonts w:hint="eastAsia"/>
        </w:rPr>
        <w:t>]</w:t>
      </w:r>
      <w:r>
        <w:t>display</w:t>
      </w:r>
      <w:proofErr w:type="gramEnd"/>
      <w:r>
        <w:t xml:space="preserve"> </w:t>
      </w:r>
      <w:proofErr w:type="spellStart"/>
      <w:r>
        <w:t>stp</w:t>
      </w:r>
      <w:proofErr w:type="spellEnd"/>
      <w:r>
        <w:t xml:space="preserve"> bri</w:t>
      </w:r>
      <w:r>
        <w:rPr>
          <w:rFonts w:hint="eastAsia"/>
        </w:rPr>
        <w:t>ef</w:t>
      </w:r>
    </w:p>
    <w:p w14:paraId="71C34F3A" w14:textId="77777777" w:rsidR="00870A08" w:rsidRDefault="003A5418">
      <w:pPr>
        <w:pStyle w:val="aff6"/>
      </w:pPr>
      <w:r>
        <w:t xml:space="preserve"> </w:t>
      </w:r>
      <w:proofErr w:type="gramStart"/>
      <w:r>
        <w:t>MSTID  Port</w:t>
      </w:r>
      <w:proofErr w:type="gramEnd"/>
      <w:r>
        <w:t xml:space="preserve">                        Role  STP State     Protection</w:t>
      </w:r>
    </w:p>
    <w:p w14:paraId="6CC36A44" w14:textId="77777777" w:rsidR="00870A08" w:rsidRDefault="003A5418">
      <w:pPr>
        <w:pStyle w:val="aff6"/>
      </w:pPr>
      <w:r>
        <w:lastRenderedPageBreak/>
        <w:t xml:space="preserve">   0    Ethernet0/0/1               </w:t>
      </w:r>
      <w:proofErr w:type="gramStart"/>
      <w:r>
        <w:t>DESI  FORWARDING</w:t>
      </w:r>
      <w:proofErr w:type="gramEnd"/>
      <w:r>
        <w:t xml:space="preserve">      NONE</w:t>
      </w:r>
    </w:p>
    <w:p w14:paraId="1FD098D5" w14:textId="77777777" w:rsidR="00870A08" w:rsidRDefault="003A5418">
      <w:pPr>
        <w:pStyle w:val="aff6"/>
        <w:rPr>
          <w:shd w:val="pct10" w:color="auto" w:fill="FFFFFF"/>
        </w:rPr>
      </w:pPr>
      <w:r>
        <w:rPr>
          <w:shd w:val="pct10" w:color="auto" w:fill="FFFFFF"/>
        </w:rPr>
        <w:t xml:space="preserve">   0    Ethernet0/0/3               </w:t>
      </w:r>
      <w:proofErr w:type="gramStart"/>
      <w:r>
        <w:rPr>
          <w:shd w:val="pct10" w:color="auto" w:fill="FFFFFF"/>
        </w:rPr>
        <w:t>ROOT  FORWARDING</w:t>
      </w:r>
      <w:proofErr w:type="gramEnd"/>
      <w:r>
        <w:rPr>
          <w:shd w:val="pct10" w:color="auto" w:fill="FFFFFF"/>
        </w:rPr>
        <w:t xml:space="preserve">      NONE</w:t>
      </w:r>
    </w:p>
    <w:p w14:paraId="2083ED09" w14:textId="77777777" w:rsidR="00870A08" w:rsidRDefault="00870A08">
      <w:pPr>
        <w:ind w:firstLineChars="0" w:firstLine="0"/>
      </w:pPr>
    </w:p>
    <w:p w14:paraId="00293AF4" w14:textId="77777777" w:rsidR="00870A08" w:rsidRDefault="003A5418">
      <w:pPr>
        <w:ind w:firstLine="420"/>
      </w:pPr>
      <w:r>
        <w:rPr>
          <w:rFonts w:hint="eastAsia"/>
        </w:rPr>
        <w:t>RSTP</w:t>
      </w:r>
      <w:r>
        <w:rPr>
          <w:rFonts w:hint="eastAsia"/>
        </w:rPr>
        <w:t>协议收敛很快，所以替代端口立即成为根端口。</w:t>
      </w:r>
    </w:p>
    <w:p w14:paraId="48C75D76" w14:textId="77777777" w:rsidR="00870A08" w:rsidRDefault="003A5418">
      <w:pPr>
        <w:ind w:firstLine="420"/>
      </w:pPr>
      <w:r>
        <w:rPr>
          <w:rFonts w:hint="eastAsia"/>
        </w:rPr>
        <w:t>在</w:t>
      </w:r>
      <w:r>
        <w:rPr>
          <w:rFonts w:hint="eastAsia"/>
        </w:rPr>
        <w:t>RSTP</w:t>
      </w:r>
      <w:r>
        <w:rPr>
          <w:rFonts w:hint="eastAsia"/>
        </w:rPr>
        <w:t>中，</w:t>
      </w:r>
      <w:r>
        <w:rPr>
          <w:rFonts w:hint="eastAsia"/>
        </w:rPr>
        <w:t>Alternate</w:t>
      </w:r>
      <w:r>
        <w:rPr>
          <w:rFonts w:hint="eastAsia"/>
        </w:rPr>
        <w:t>端口和</w:t>
      </w:r>
      <w:r>
        <w:rPr>
          <w:rFonts w:hint="eastAsia"/>
        </w:rPr>
        <w:t>Backup</w:t>
      </w:r>
      <w:r>
        <w:rPr>
          <w:rFonts w:hint="eastAsia"/>
        </w:rPr>
        <w:t>端口角色所对应的最终端口状态都是</w:t>
      </w:r>
      <w:r>
        <w:rPr>
          <w:rFonts w:hint="eastAsia"/>
        </w:rPr>
        <w:t>discarding</w:t>
      </w:r>
      <w:r>
        <w:rPr>
          <w:rFonts w:hint="eastAsia"/>
        </w:rPr>
        <w:t>。区别是</w:t>
      </w:r>
      <w:r>
        <w:rPr>
          <w:rFonts w:hint="eastAsia"/>
          <w:highlight w:val="yellow"/>
        </w:rPr>
        <w:t>Alternate</w:t>
      </w:r>
      <w:r>
        <w:rPr>
          <w:rFonts w:hint="eastAsia"/>
          <w:highlight w:val="yellow"/>
        </w:rPr>
        <w:t>端口用于为根端口做备份</w:t>
      </w:r>
      <w:r>
        <w:rPr>
          <w:rFonts w:hint="eastAsia"/>
        </w:rPr>
        <w:t>，而</w:t>
      </w:r>
      <w:r>
        <w:rPr>
          <w:rFonts w:hint="eastAsia"/>
          <w:highlight w:val="yellow"/>
        </w:rPr>
        <w:t>Backup</w:t>
      </w:r>
      <w:r>
        <w:rPr>
          <w:rFonts w:hint="eastAsia"/>
          <w:highlight w:val="yellow"/>
        </w:rPr>
        <w:t>端口用于为本交换机上的指定端口做备份</w:t>
      </w:r>
      <w:r>
        <w:rPr>
          <w:rFonts w:hint="eastAsia"/>
        </w:rPr>
        <w:t>，所以当相应的根端口或指定端口断掉后，备份端口会立即承担原有的根端口或指定端口的角色，开始转发数据。</w:t>
      </w:r>
    </w:p>
    <w:p w14:paraId="235941E6" w14:textId="77777777" w:rsidR="00870A08" w:rsidRDefault="003A5418">
      <w:pPr>
        <w:ind w:firstLine="420"/>
      </w:pPr>
      <w:r>
        <w:rPr>
          <w:rFonts w:hint="eastAsia"/>
        </w:rPr>
        <w:t>RSTP</w:t>
      </w:r>
      <w:r>
        <w:rPr>
          <w:rFonts w:hint="eastAsia"/>
        </w:rPr>
        <w:t>协议是对</w:t>
      </w:r>
      <w:r>
        <w:rPr>
          <w:rFonts w:hint="eastAsia"/>
        </w:rPr>
        <w:t>STP</w:t>
      </w:r>
      <w:r>
        <w:rPr>
          <w:rFonts w:hint="eastAsia"/>
        </w:rPr>
        <w:t>的升级，它重新划定端口的角色及状态，使用更快速的握手协商机制，降低了收敛时间。使它成为继</w:t>
      </w:r>
      <w:r>
        <w:rPr>
          <w:rFonts w:hint="eastAsia"/>
        </w:rPr>
        <w:t>STP</w:t>
      </w:r>
      <w:r>
        <w:rPr>
          <w:rFonts w:hint="eastAsia"/>
        </w:rPr>
        <w:t>协议后，首选的生成树协议，不足之处就是在同一网络内的交换机上所有的</w:t>
      </w:r>
      <w:r>
        <w:rPr>
          <w:rFonts w:hint="eastAsia"/>
        </w:rPr>
        <w:t>VLAN</w:t>
      </w:r>
      <w:r>
        <w:rPr>
          <w:rFonts w:hint="eastAsia"/>
        </w:rPr>
        <w:t>共用同样的拓扑，此时可以使用</w:t>
      </w:r>
      <w:r>
        <w:rPr>
          <w:rFonts w:hint="eastAsia"/>
        </w:rPr>
        <w:t>MSTP</w:t>
      </w:r>
      <w:r>
        <w:rPr>
          <w:rFonts w:hint="eastAsia"/>
        </w:rPr>
        <w:t>来优化。</w:t>
      </w:r>
    </w:p>
    <w:p w14:paraId="3241E81A" w14:textId="77777777" w:rsidR="00870A08" w:rsidRDefault="003A5418">
      <w:pPr>
        <w:pStyle w:val="10"/>
      </w:pPr>
      <w:r>
        <w:rPr>
          <w:rFonts w:hint="eastAsia"/>
        </w:rPr>
        <w:t>思考</w:t>
      </w:r>
    </w:p>
    <w:p w14:paraId="2571F53B" w14:textId="77777777" w:rsidR="00870A08" w:rsidRDefault="003A5418">
      <w:pPr>
        <w:ind w:firstLine="420"/>
      </w:pPr>
      <w:r>
        <w:rPr>
          <w:rFonts w:hint="eastAsia"/>
        </w:rPr>
        <w:t>S4</w:t>
      </w:r>
      <w:r>
        <w:rPr>
          <w:rFonts w:hint="eastAsia"/>
        </w:rPr>
        <w:t>交换机的</w:t>
      </w:r>
      <w:r>
        <w:rPr>
          <w:rFonts w:hint="eastAsia"/>
        </w:rPr>
        <w:t>E 0/0/2</w:t>
      </w:r>
      <w:r>
        <w:rPr>
          <w:rFonts w:hint="eastAsia"/>
        </w:rPr>
        <w:t>接口</w:t>
      </w:r>
      <w:r>
        <w:rPr>
          <w:rFonts w:hint="eastAsia"/>
        </w:rPr>
        <w:t>down</w:t>
      </w:r>
      <w:r>
        <w:rPr>
          <w:rFonts w:hint="eastAsia"/>
        </w:rPr>
        <w:t>之后，</w:t>
      </w:r>
      <w:r>
        <w:rPr>
          <w:rFonts w:hint="eastAsia"/>
        </w:rPr>
        <w:t>E 0/0/3</w:t>
      </w:r>
      <w:r>
        <w:rPr>
          <w:rFonts w:hint="eastAsia"/>
        </w:rPr>
        <w:t>会成为新的根端口，如果此时</w:t>
      </w:r>
      <w:r>
        <w:rPr>
          <w:rFonts w:hint="eastAsia"/>
        </w:rPr>
        <w:t>S3</w:t>
      </w:r>
      <w:r>
        <w:rPr>
          <w:rFonts w:hint="eastAsia"/>
        </w:rPr>
        <w:t>交换机的指定端口</w:t>
      </w:r>
      <w:r>
        <w:rPr>
          <w:rFonts w:hint="eastAsia"/>
        </w:rPr>
        <w:t>E 0/0/3</w:t>
      </w:r>
      <w:r>
        <w:rPr>
          <w:rFonts w:hint="eastAsia"/>
        </w:rPr>
        <w:t>也</w:t>
      </w:r>
      <w:r>
        <w:rPr>
          <w:rFonts w:hint="eastAsia"/>
        </w:rPr>
        <w:t>down</w:t>
      </w:r>
      <w:r>
        <w:rPr>
          <w:rFonts w:hint="eastAsia"/>
        </w:rPr>
        <w:t>掉，</w:t>
      </w:r>
      <w:r>
        <w:rPr>
          <w:rFonts w:hint="eastAsia"/>
        </w:rPr>
        <w:t>S4</w:t>
      </w:r>
      <w:r>
        <w:rPr>
          <w:rFonts w:hint="eastAsia"/>
        </w:rPr>
        <w:t>交换机上会发生端口角色或状态的改变吗？如果边缘端口收到</w:t>
      </w:r>
      <w:r>
        <w:rPr>
          <w:rFonts w:hint="eastAsia"/>
        </w:rPr>
        <w:t>BPDU</w:t>
      </w:r>
      <w:r>
        <w:rPr>
          <w:rFonts w:hint="eastAsia"/>
        </w:rPr>
        <w:t>，此端口还是边缘端口吗？</w:t>
      </w:r>
    </w:p>
    <w:p w14:paraId="1FD98C5C" w14:textId="77777777" w:rsidR="00870A08" w:rsidRDefault="003A5418">
      <w:pPr>
        <w:pStyle w:val="af2"/>
        <w:ind w:right="640" w:firstLineChars="0" w:firstLine="0"/>
      </w:pPr>
      <w:bookmarkStart w:id="93" w:name="_Toc23750"/>
      <w:r>
        <w:rPr>
          <w:rFonts w:ascii="微软雅黑" w:hAnsi="微软雅黑" w:hint="eastAsia"/>
        </w:rPr>
        <w:t>4.4</w:t>
      </w:r>
      <w:r>
        <w:rPr>
          <w:rFonts w:hint="eastAsia"/>
        </w:rPr>
        <w:t xml:space="preserve"> MSTP</w:t>
      </w:r>
      <w:r>
        <w:rPr>
          <w:rFonts w:hint="eastAsia"/>
        </w:rPr>
        <w:t>基础配置</w:t>
      </w:r>
      <w:bookmarkEnd w:id="93"/>
    </w:p>
    <w:p w14:paraId="77EA7A8A" w14:textId="77777777" w:rsidR="00870A08" w:rsidRDefault="003A5418">
      <w:pPr>
        <w:pStyle w:val="10"/>
      </w:pPr>
      <w:r>
        <w:rPr>
          <w:rFonts w:hint="eastAsia"/>
        </w:rPr>
        <w:t>原理概述</w:t>
      </w:r>
    </w:p>
    <w:p w14:paraId="796BE728" w14:textId="77777777" w:rsidR="00870A08" w:rsidRDefault="003A5418">
      <w:pPr>
        <w:ind w:firstLine="420"/>
      </w:pPr>
      <w:r>
        <w:rPr>
          <w:rFonts w:hint="eastAsia"/>
        </w:rPr>
        <w:t>RSTP</w:t>
      </w:r>
      <w:r>
        <w:rPr>
          <w:rFonts w:hint="eastAsia"/>
        </w:rPr>
        <w:t>在</w:t>
      </w:r>
      <w:r>
        <w:rPr>
          <w:rFonts w:hint="eastAsia"/>
        </w:rPr>
        <w:t>STP</w:t>
      </w:r>
      <w:r>
        <w:rPr>
          <w:rFonts w:hint="eastAsia"/>
        </w:rPr>
        <w:t>基础上进行了改进，实现了网络拓扑快速收敛。但</w:t>
      </w:r>
      <w:r>
        <w:rPr>
          <w:rFonts w:hint="eastAsia"/>
        </w:rPr>
        <w:t>RSTP</w:t>
      </w:r>
      <w:r>
        <w:rPr>
          <w:rFonts w:hint="eastAsia"/>
        </w:rPr>
        <w:t>和</w:t>
      </w:r>
      <w:r>
        <w:rPr>
          <w:rFonts w:hint="eastAsia"/>
        </w:rPr>
        <w:t>STP</w:t>
      </w:r>
      <w:r>
        <w:rPr>
          <w:rFonts w:hint="eastAsia"/>
        </w:rPr>
        <w:t>还存在同一个缺陷，即由于局域网内</w:t>
      </w:r>
      <w:r>
        <w:rPr>
          <w:rFonts w:hint="eastAsia"/>
          <w:highlight w:val="yellow"/>
        </w:rPr>
        <w:t>所有的</w:t>
      </w:r>
      <w:r>
        <w:rPr>
          <w:rFonts w:hint="eastAsia"/>
          <w:highlight w:val="yellow"/>
        </w:rPr>
        <w:t>VLAN</w:t>
      </w:r>
      <w:r>
        <w:rPr>
          <w:rFonts w:hint="eastAsia"/>
          <w:highlight w:val="yellow"/>
        </w:rPr>
        <w:t>共享一棵生成树</w:t>
      </w:r>
      <w:r>
        <w:rPr>
          <w:rFonts w:hint="eastAsia"/>
        </w:rPr>
        <w:t>，链路被阻塞后将</w:t>
      </w:r>
      <w:proofErr w:type="gramStart"/>
      <w:r>
        <w:rPr>
          <w:rFonts w:hint="eastAsia"/>
        </w:rPr>
        <w:t>不</w:t>
      </w:r>
      <w:proofErr w:type="gramEnd"/>
      <w:r>
        <w:rPr>
          <w:rFonts w:hint="eastAsia"/>
        </w:rPr>
        <w:t>承载任何流量，造成带宽浪费，因此无法在</w:t>
      </w:r>
      <w:r>
        <w:rPr>
          <w:rFonts w:hint="eastAsia"/>
        </w:rPr>
        <w:t>VLAN</w:t>
      </w:r>
      <w:r>
        <w:rPr>
          <w:rFonts w:hint="eastAsia"/>
        </w:rPr>
        <w:t>间实现数据流量的负载均衡，还有可能造成部分</w:t>
      </w:r>
      <w:r>
        <w:rPr>
          <w:rFonts w:hint="eastAsia"/>
        </w:rPr>
        <w:t>VLAN</w:t>
      </w:r>
      <w:r>
        <w:rPr>
          <w:rFonts w:hint="eastAsia"/>
        </w:rPr>
        <w:t>的报文无法转发。</w:t>
      </w:r>
    </w:p>
    <w:p w14:paraId="3B8FE071" w14:textId="77777777" w:rsidR="00870A08" w:rsidRDefault="003A5418">
      <w:pPr>
        <w:ind w:firstLine="420"/>
      </w:pPr>
      <w:r>
        <w:rPr>
          <w:rFonts w:hint="eastAsia"/>
        </w:rPr>
        <w:t>通过</w:t>
      </w:r>
      <w:r>
        <w:rPr>
          <w:rFonts w:hint="eastAsia"/>
        </w:rPr>
        <w:t>MSTP</w:t>
      </w:r>
      <w:r>
        <w:rPr>
          <w:rFonts w:hint="eastAsia"/>
        </w:rPr>
        <w:t>把一个交换网络划分</w:t>
      </w:r>
      <w:r>
        <w:rPr>
          <w:rFonts w:hint="eastAsia"/>
          <w:highlight w:val="yellow"/>
        </w:rPr>
        <w:t>成多个域</w:t>
      </w:r>
      <w:r>
        <w:rPr>
          <w:rFonts w:hint="eastAsia"/>
        </w:rPr>
        <w:t>，</w:t>
      </w:r>
      <w:r>
        <w:rPr>
          <w:rFonts w:hint="eastAsia"/>
          <w:highlight w:val="yellow"/>
        </w:rPr>
        <w:t>每个域内形成多棵生成树</w:t>
      </w:r>
      <w:r>
        <w:rPr>
          <w:rFonts w:hint="eastAsia"/>
        </w:rPr>
        <w:t>，生成</w:t>
      </w:r>
      <w:r>
        <w:rPr>
          <w:rFonts w:hint="eastAsia"/>
          <w:highlight w:val="yellow"/>
        </w:rPr>
        <w:t>树之间彼此独立</w:t>
      </w:r>
      <w:r>
        <w:rPr>
          <w:rFonts w:hint="eastAsia"/>
        </w:rPr>
        <w:t>。每个域叫做一个</w:t>
      </w:r>
      <w:r>
        <w:rPr>
          <w:rFonts w:hint="eastAsia"/>
          <w:highlight w:val="yellow"/>
        </w:rPr>
        <w:t>MST</w:t>
      </w:r>
      <w:r>
        <w:rPr>
          <w:rFonts w:hint="eastAsia"/>
          <w:highlight w:val="yellow"/>
        </w:rPr>
        <w:t>域</w:t>
      </w:r>
      <w:r>
        <w:rPr>
          <w:rFonts w:hint="eastAsia"/>
        </w:rPr>
        <w:t>（</w:t>
      </w:r>
      <w:r>
        <w:rPr>
          <w:rFonts w:hint="eastAsia"/>
        </w:rPr>
        <w:t>MST Region</w:t>
      </w:r>
      <w:r>
        <w:rPr>
          <w:rFonts w:hint="eastAsia"/>
        </w:rPr>
        <w:t>：</w:t>
      </w:r>
      <w:r>
        <w:rPr>
          <w:rFonts w:hint="eastAsia"/>
        </w:rPr>
        <w:t>Multiple Spanning Tree Region</w:t>
      </w:r>
      <w:r>
        <w:rPr>
          <w:rFonts w:hint="eastAsia"/>
        </w:rPr>
        <w:t>），每棵生成树叫做一个</w:t>
      </w:r>
      <w:r>
        <w:rPr>
          <w:rFonts w:hint="eastAsia"/>
          <w:highlight w:val="yellow"/>
        </w:rPr>
        <w:t>多生成树实例</w:t>
      </w:r>
      <w:r>
        <w:rPr>
          <w:rFonts w:hint="eastAsia"/>
          <w:highlight w:val="yellow"/>
        </w:rPr>
        <w:t>MSTI</w:t>
      </w:r>
      <w:r>
        <w:rPr>
          <w:rFonts w:hint="eastAsia"/>
        </w:rPr>
        <w:t>（</w:t>
      </w:r>
      <w:r>
        <w:rPr>
          <w:rFonts w:hint="eastAsia"/>
        </w:rPr>
        <w:t>Multiple Spanning Tree Instance</w:t>
      </w:r>
      <w:r>
        <w:rPr>
          <w:rFonts w:hint="eastAsia"/>
        </w:rPr>
        <w:t>）。</w:t>
      </w:r>
    </w:p>
    <w:p w14:paraId="19A23315" w14:textId="77777777" w:rsidR="00870A08" w:rsidRDefault="003A5418">
      <w:pPr>
        <w:ind w:firstLine="420"/>
        <w:rPr>
          <w:kern w:val="0"/>
        </w:rPr>
      </w:pPr>
      <w:r>
        <w:rPr>
          <w:rFonts w:hint="eastAsia"/>
          <w:kern w:val="0"/>
        </w:rPr>
        <w:t>实例内可以包含多个</w:t>
      </w:r>
      <w:r>
        <w:rPr>
          <w:rFonts w:hint="eastAsia"/>
          <w:kern w:val="0"/>
        </w:rPr>
        <w:t>VLAN</w:t>
      </w:r>
      <w:r>
        <w:rPr>
          <w:rFonts w:hint="eastAsia"/>
          <w:kern w:val="0"/>
        </w:rPr>
        <w:t>。通过将多个</w:t>
      </w:r>
      <w:r>
        <w:rPr>
          <w:rFonts w:hint="eastAsia"/>
          <w:kern w:val="0"/>
        </w:rPr>
        <w:t>VLAN</w:t>
      </w:r>
      <w:r>
        <w:rPr>
          <w:rFonts w:hint="eastAsia"/>
          <w:kern w:val="0"/>
        </w:rPr>
        <w:t>映射到同一个实例内，可以节省通信开销和资源占用率。</w:t>
      </w:r>
      <w:r>
        <w:rPr>
          <w:rFonts w:hint="eastAsia"/>
          <w:kern w:val="0"/>
        </w:rPr>
        <w:t>MSTP</w:t>
      </w:r>
      <w:r>
        <w:rPr>
          <w:rFonts w:hint="eastAsia"/>
          <w:kern w:val="0"/>
        </w:rPr>
        <w:t>各个实例拓扑的生成</w:t>
      </w:r>
      <w:proofErr w:type="gramStart"/>
      <w:r>
        <w:rPr>
          <w:rFonts w:hint="eastAsia"/>
          <w:kern w:val="0"/>
        </w:rPr>
        <w:t>树计算</w:t>
      </w:r>
      <w:proofErr w:type="gramEnd"/>
      <w:r>
        <w:rPr>
          <w:rFonts w:hint="eastAsia"/>
          <w:kern w:val="0"/>
        </w:rPr>
        <w:t>相互独立，通过</w:t>
      </w:r>
      <w:r>
        <w:rPr>
          <w:rFonts w:hint="eastAsia"/>
          <w:kern w:val="0"/>
          <w:highlight w:val="yellow"/>
        </w:rPr>
        <w:t>这些实例可以实现负载均衡</w:t>
      </w:r>
      <w:r>
        <w:rPr>
          <w:rFonts w:hint="eastAsia"/>
          <w:kern w:val="0"/>
        </w:rPr>
        <w:t>。把多个相同拓扑结构的</w:t>
      </w:r>
      <w:r>
        <w:rPr>
          <w:rFonts w:hint="eastAsia"/>
          <w:kern w:val="0"/>
        </w:rPr>
        <w:t>VLAN</w:t>
      </w:r>
      <w:r>
        <w:rPr>
          <w:rFonts w:hint="eastAsia"/>
          <w:kern w:val="0"/>
        </w:rPr>
        <w:t>映射到一个实例里，这些</w:t>
      </w:r>
      <w:r>
        <w:rPr>
          <w:rFonts w:hint="eastAsia"/>
          <w:kern w:val="0"/>
        </w:rPr>
        <w:t>VLAN</w:t>
      </w:r>
      <w:r>
        <w:rPr>
          <w:rFonts w:hint="eastAsia"/>
          <w:kern w:val="0"/>
        </w:rPr>
        <w:t>在端口上的转发状态取决于端口在对应</w:t>
      </w:r>
      <w:r>
        <w:rPr>
          <w:rFonts w:hint="eastAsia"/>
          <w:kern w:val="0"/>
        </w:rPr>
        <w:t>MSTP</w:t>
      </w:r>
      <w:r>
        <w:rPr>
          <w:rFonts w:hint="eastAsia"/>
          <w:kern w:val="0"/>
        </w:rPr>
        <w:t>实例的状态。</w:t>
      </w:r>
    </w:p>
    <w:p w14:paraId="7E8E72E8" w14:textId="77777777" w:rsidR="00870A08" w:rsidRDefault="003A5418">
      <w:pPr>
        <w:ind w:firstLine="420"/>
      </w:pPr>
      <w:r>
        <w:rPr>
          <w:rFonts w:hint="eastAsia"/>
        </w:rPr>
        <w:lastRenderedPageBreak/>
        <w:t>MSTP</w:t>
      </w:r>
      <w:r>
        <w:rPr>
          <w:rFonts w:hint="eastAsia"/>
        </w:rPr>
        <w:t>通过设置</w:t>
      </w:r>
      <w:r>
        <w:rPr>
          <w:rFonts w:hint="eastAsia"/>
        </w:rPr>
        <w:t>VLAN</w:t>
      </w:r>
      <w:r>
        <w:rPr>
          <w:rFonts w:hint="eastAsia"/>
        </w:rPr>
        <w:t>映射表（即</w:t>
      </w:r>
      <w:r>
        <w:rPr>
          <w:rFonts w:hint="eastAsia"/>
        </w:rPr>
        <w:t>VLAN</w:t>
      </w:r>
      <w:r>
        <w:rPr>
          <w:rFonts w:hint="eastAsia"/>
        </w:rPr>
        <w:t>和</w:t>
      </w:r>
      <w:r>
        <w:rPr>
          <w:rFonts w:hint="eastAsia"/>
        </w:rPr>
        <w:t>MSTI</w:t>
      </w:r>
      <w:r>
        <w:rPr>
          <w:rFonts w:hint="eastAsia"/>
        </w:rPr>
        <w:t>的对应关系表），把</w:t>
      </w:r>
      <w:r>
        <w:rPr>
          <w:rFonts w:hint="eastAsia"/>
          <w:highlight w:val="yellow"/>
        </w:rPr>
        <w:t>VLAN</w:t>
      </w:r>
      <w:r>
        <w:rPr>
          <w:rFonts w:hint="eastAsia"/>
          <w:highlight w:val="yellow"/>
        </w:rPr>
        <w:t>和</w:t>
      </w:r>
      <w:r>
        <w:rPr>
          <w:rFonts w:hint="eastAsia"/>
          <w:highlight w:val="yellow"/>
        </w:rPr>
        <w:t>MSTI</w:t>
      </w:r>
      <w:r>
        <w:rPr>
          <w:rFonts w:hint="eastAsia"/>
          <w:highlight w:val="yellow"/>
        </w:rPr>
        <w:t>联系</w:t>
      </w:r>
      <w:r>
        <w:rPr>
          <w:rFonts w:hint="eastAsia"/>
        </w:rPr>
        <w:t>起来。每个</w:t>
      </w:r>
      <w:r>
        <w:rPr>
          <w:rFonts w:hint="eastAsia"/>
        </w:rPr>
        <w:t>VLAN</w:t>
      </w:r>
      <w:r>
        <w:rPr>
          <w:rFonts w:hint="eastAsia"/>
        </w:rPr>
        <w:t>只能对应一个</w:t>
      </w:r>
      <w:r>
        <w:rPr>
          <w:rFonts w:hint="eastAsia"/>
        </w:rPr>
        <w:t>MSTI</w:t>
      </w:r>
      <w:r>
        <w:rPr>
          <w:rFonts w:hint="eastAsia"/>
        </w:rPr>
        <w:t>，即同一</w:t>
      </w:r>
      <w:r>
        <w:rPr>
          <w:rFonts w:hint="eastAsia"/>
          <w:highlight w:val="yellow"/>
        </w:rPr>
        <w:t>VLAN</w:t>
      </w:r>
      <w:r>
        <w:rPr>
          <w:rFonts w:hint="eastAsia"/>
          <w:highlight w:val="yellow"/>
        </w:rPr>
        <w:t>的数据只能在一个</w:t>
      </w:r>
      <w:r>
        <w:rPr>
          <w:rFonts w:hint="eastAsia"/>
          <w:highlight w:val="yellow"/>
        </w:rPr>
        <w:t>MSTI</w:t>
      </w:r>
      <w:r>
        <w:rPr>
          <w:rFonts w:hint="eastAsia"/>
          <w:highlight w:val="yellow"/>
        </w:rPr>
        <w:t>中传输，而一个</w:t>
      </w:r>
      <w:r>
        <w:rPr>
          <w:rFonts w:hint="eastAsia"/>
          <w:highlight w:val="yellow"/>
        </w:rPr>
        <w:t>MSTI</w:t>
      </w:r>
      <w:r>
        <w:rPr>
          <w:rFonts w:hint="eastAsia"/>
          <w:highlight w:val="yellow"/>
        </w:rPr>
        <w:t>可能对应多个</w:t>
      </w:r>
      <w:r>
        <w:rPr>
          <w:rFonts w:hint="eastAsia"/>
          <w:highlight w:val="yellow"/>
        </w:rPr>
        <w:t>VLAN</w:t>
      </w:r>
      <w:r>
        <w:rPr>
          <w:rFonts w:hint="eastAsia"/>
        </w:rPr>
        <w:t>。</w:t>
      </w:r>
    </w:p>
    <w:p w14:paraId="39DB3D05" w14:textId="77777777" w:rsidR="00870A08" w:rsidRDefault="003A5418">
      <w:pPr>
        <w:pStyle w:val="10"/>
      </w:pPr>
      <w:r>
        <w:rPr>
          <w:rFonts w:hint="eastAsia"/>
        </w:rPr>
        <w:t>实验目的</w:t>
      </w:r>
    </w:p>
    <w:p w14:paraId="2AC0C3B5" w14:textId="77777777" w:rsidR="00870A08" w:rsidRDefault="003A5418">
      <w:pPr>
        <w:pStyle w:val="12"/>
        <w:numPr>
          <w:ilvl w:val="1"/>
          <w:numId w:val="5"/>
        </w:numPr>
        <w:ind w:firstLineChars="0"/>
        <w:jc w:val="left"/>
      </w:pPr>
      <w:r>
        <w:rPr>
          <w:rFonts w:hint="eastAsia"/>
        </w:rPr>
        <w:t>掌握</w:t>
      </w:r>
      <w:r>
        <w:rPr>
          <w:rFonts w:hint="eastAsia"/>
        </w:rPr>
        <w:t>MSTP</w:t>
      </w:r>
      <w:r>
        <w:rPr>
          <w:rFonts w:hint="eastAsia"/>
        </w:rPr>
        <w:t>的基础配置</w:t>
      </w:r>
    </w:p>
    <w:p w14:paraId="4020B6E5" w14:textId="77777777" w:rsidR="00870A08" w:rsidRDefault="003A5418">
      <w:pPr>
        <w:pStyle w:val="12"/>
        <w:numPr>
          <w:ilvl w:val="1"/>
          <w:numId w:val="5"/>
        </w:numPr>
        <w:ind w:firstLineChars="0"/>
        <w:jc w:val="left"/>
      </w:pPr>
      <w:r>
        <w:rPr>
          <w:rFonts w:hint="eastAsia"/>
        </w:rPr>
        <w:t>掌握配置</w:t>
      </w:r>
      <w:r>
        <w:rPr>
          <w:rFonts w:hint="eastAsia"/>
        </w:rPr>
        <w:t>MSTP</w:t>
      </w:r>
      <w:r>
        <w:rPr>
          <w:rFonts w:hint="eastAsia"/>
        </w:rPr>
        <w:t>多实例的方法</w:t>
      </w:r>
    </w:p>
    <w:p w14:paraId="42153540" w14:textId="77777777" w:rsidR="00870A08" w:rsidRDefault="003A5418">
      <w:pPr>
        <w:pStyle w:val="12"/>
        <w:numPr>
          <w:ilvl w:val="1"/>
          <w:numId w:val="5"/>
        </w:numPr>
        <w:ind w:firstLineChars="0"/>
        <w:jc w:val="left"/>
      </w:pPr>
      <w:r>
        <w:rPr>
          <w:rFonts w:hint="eastAsia"/>
        </w:rPr>
        <w:t>掌握配置</w:t>
      </w:r>
      <w:r>
        <w:rPr>
          <w:rFonts w:hint="eastAsia"/>
        </w:rPr>
        <w:t>MSTP</w:t>
      </w:r>
      <w:r>
        <w:rPr>
          <w:rFonts w:hint="eastAsia"/>
        </w:rPr>
        <w:t>实现流量分担的方法</w:t>
      </w:r>
    </w:p>
    <w:p w14:paraId="42A8ABB8" w14:textId="77777777" w:rsidR="00870A08" w:rsidRDefault="003A5418">
      <w:pPr>
        <w:pStyle w:val="12"/>
        <w:numPr>
          <w:ilvl w:val="1"/>
          <w:numId w:val="5"/>
        </w:numPr>
        <w:ind w:firstLineChars="0"/>
        <w:jc w:val="left"/>
      </w:pPr>
      <w:r>
        <w:rPr>
          <w:rFonts w:hint="eastAsia"/>
        </w:rPr>
        <w:t>理解</w:t>
      </w:r>
      <w:r>
        <w:rPr>
          <w:rFonts w:hint="eastAsia"/>
        </w:rPr>
        <w:t>MSTP</w:t>
      </w:r>
      <w:r>
        <w:rPr>
          <w:rFonts w:hint="eastAsia"/>
        </w:rPr>
        <w:t>与</w:t>
      </w:r>
      <w:r>
        <w:rPr>
          <w:rFonts w:hint="eastAsia"/>
        </w:rPr>
        <w:t>STP</w:t>
      </w:r>
      <w:r>
        <w:rPr>
          <w:rFonts w:hint="eastAsia"/>
        </w:rPr>
        <w:t>，</w:t>
      </w:r>
      <w:r>
        <w:rPr>
          <w:rFonts w:hint="eastAsia"/>
        </w:rPr>
        <w:t>RSTP</w:t>
      </w:r>
      <w:r>
        <w:rPr>
          <w:rFonts w:hint="eastAsia"/>
        </w:rPr>
        <w:t>的区别</w:t>
      </w:r>
    </w:p>
    <w:p w14:paraId="5BD09905" w14:textId="77777777" w:rsidR="00870A08" w:rsidRDefault="003A5418">
      <w:pPr>
        <w:pStyle w:val="10"/>
      </w:pPr>
      <w:r>
        <w:rPr>
          <w:rFonts w:hint="eastAsia"/>
        </w:rPr>
        <w:t>实验内容</w:t>
      </w:r>
    </w:p>
    <w:p w14:paraId="6C8B3339" w14:textId="77777777" w:rsidR="00870A08" w:rsidRDefault="003A5418">
      <w:pPr>
        <w:ind w:firstLine="420"/>
        <w:jc w:val="left"/>
      </w:pPr>
      <w:r>
        <w:rPr>
          <w:rFonts w:hint="eastAsia"/>
        </w:rPr>
        <w:t>某公司二层网络由三台交换机</w:t>
      </w:r>
      <w:r>
        <w:rPr>
          <w:rFonts w:hint="eastAsia"/>
        </w:rPr>
        <w:t>S1</w:t>
      </w:r>
      <w:r>
        <w:rPr>
          <w:rFonts w:hint="eastAsia"/>
        </w:rPr>
        <w:t>，</w:t>
      </w:r>
      <w:r>
        <w:rPr>
          <w:rFonts w:hint="eastAsia"/>
        </w:rPr>
        <w:t>S2</w:t>
      </w:r>
      <w:r>
        <w:rPr>
          <w:rFonts w:hint="eastAsia"/>
        </w:rPr>
        <w:t>，</w:t>
      </w:r>
      <w:r>
        <w:rPr>
          <w:rFonts w:hint="eastAsia"/>
        </w:rPr>
        <w:t>S3</w:t>
      </w:r>
      <w:r>
        <w:rPr>
          <w:rFonts w:hint="eastAsia"/>
        </w:rPr>
        <w:t>组成。交换机</w:t>
      </w:r>
      <w:r>
        <w:rPr>
          <w:rFonts w:hint="eastAsia"/>
        </w:rPr>
        <w:t>S1</w:t>
      </w:r>
      <w:r>
        <w:rPr>
          <w:rFonts w:hint="eastAsia"/>
        </w:rPr>
        <w:t>与</w:t>
      </w:r>
      <w:r>
        <w:rPr>
          <w:rFonts w:hint="eastAsia"/>
        </w:rPr>
        <w:t>S2</w:t>
      </w:r>
      <w:r>
        <w:rPr>
          <w:rFonts w:hint="eastAsia"/>
        </w:rPr>
        <w:t>在一个楼层，</w:t>
      </w:r>
      <w:r>
        <w:rPr>
          <w:rFonts w:hint="eastAsia"/>
        </w:rPr>
        <w:t>S3</w:t>
      </w:r>
      <w:r>
        <w:rPr>
          <w:rFonts w:hint="eastAsia"/>
        </w:rPr>
        <w:t>在另一楼层。</w:t>
      </w:r>
      <w:r>
        <w:rPr>
          <w:rFonts w:hint="eastAsia"/>
        </w:rPr>
        <w:t>PC-1</w:t>
      </w:r>
      <w:r>
        <w:rPr>
          <w:rFonts w:hint="eastAsia"/>
        </w:rPr>
        <w:t>与</w:t>
      </w:r>
      <w:r>
        <w:rPr>
          <w:rFonts w:hint="eastAsia"/>
        </w:rPr>
        <w:t>PC-2</w:t>
      </w:r>
      <w:r>
        <w:rPr>
          <w:rFonts w:hint="eastAsia"/>
        </w:rPr>
        <w:t>属于</w:t>
      </w:r>
      <w:r>
        <w:rPr>
          <w:rFonts w:hint="eastAsia"/>
        </w:rPr>
        <w:t>HR</w:t>
      </w:r>
      <w:r>
        <w:rPr>
          <w:rFonts w:hint="eastAsia"/>
        </w:rPr>
        <w:t>部门，划入</w:t>
      </w:r>
      <w:r>
        <w:rPr>
          <w:rFonts w:hint="eastAsia"/>
        </w:rPr>
        <w:t>VLAN 10</w:t>
      </w:r>
      <w:r>
        <w:rPr>
          <w:rFonts w:hint="eastAsia"/>
        </w:rPr>
        <w:t>，</w:t>
      </w:r>
      <w:r>
        <w:rPr>
          <w:rFonts w:hint="eastAsia"/>
        </w:rPr>
        <w:t>PC-3</w:t>
      </w:r>
      <w:r>
        <w:rPr>
          <w:rFonts w:hint="eastAsia"/>
        </w:rPr>
        <w:t>与</w:t>
      </w:r>
      <w:r>
        <w:rPr>
          <w:rFonts w:hint="eastAsia"/>
        </w:rPr>
        <w:t>PC-4</w:t>
      </w:r>
      <w:r>
        <w:rPr>
          <w:rFonts w:hint="eastAsia"/>
        </w:rPr>
        <w:t>属于</w:t>
      </w:r>
      <w:r>
        <w:rPr>
          <w:rFonts w:hint="eastAsia"/>
        </w:rPr>
        <w:t>IT</w:t>
      </w:r>
      <w:r>
        <w:rPr>
          <w:rFonts w:hint="eastAsia"/>
        </w:rPr>
        <w:t>部门，划入</w:t>
      </w:r>
      <w:r>
        <w:rPr>
          <w:rFonts w:hint="eastAsia"/>
        </w:rPr>
        <w:t>VLAN 20</w:t>
      </w:r>
      <w:r>
        <w:rPr>
          <w:rFonts w:hint="eastAsia"/>
        </w:rPr>
        <w:t>。当使用普通</w:t>
      </w:r>
      <w:r>
        <w:rPr>
          <w:rFonts w:hint="eastAsia"/>
        </w:rPr>
        <w:t>STP</w:t>
      </w:r>
      <w:r>
        <w:rPr>
          <w:rFonts w:hint="eastAsia"/>
        </w:rPr>
        <w:t>时，为防止环路产生，</w:t>
      </w:r>
      <w:r>
        <w:rPr>
          <w:rFonts w:hint="eastAsia"/>
        </w:rPr>
        <w:t>STP</w:t>
      </w:r>
      <w:r>
        <w:rPr>
          <w:rFonts w:hint="eastAsia"/>
        </w:rPr>
        <w:t>将会阻塞一条链路，导致该链路闲置。为了保证所有链路都能充分利用，使流量能够分担，网络管理员通过配置</w:t>
      </w:r>
      <w:r>
        <w:rPr>
          <w:rFonts w:hint="eastAsia"/>
        </w:rPr>
        <w:t>MSTP</w:t>
      </w:r>
      <w:r>
        <w:rPr>
          <w:rFonts w:hint="eastAsia"/>
        </w:rPr>
        <w:t>来实现。</w:t>
      </w:r>
    </w:p>
    <w:p w14:paraId="33390CD1" w14:textId="77777777" w:rsidR="00870A08" w:rsidRDefault="003A5418">
      <w:pPr>
        <w:pStyle w:val="10"/>
      </w:pPr>
      <w:r>
        <w:rPr>
          <w:rFonts w:hint="eastAsia"/>
        </w:rPr>
        <w:t>实验拓扑</w:t>
      </w:r>
    </w:p>
    <w:p w14:paraId="2EAD7230" w14:textId="77777777" w:rsidR="00870A08" w:rsidRDefault="003A5418">
      <w:pPr>
        <w:pStyle w:val="aff6"/>
        <w:jc w:val="center"/>
      </w:pPr>
      <w:r>
        <w:rPr>
          <w:noProof/>
          <w:lang w:val="en-GB"/>
        </w:rPr>
        <w:drawing>
          <wp:inline distT="0" distB="0" distL="0" distR="0" wp14:anchorId="0E62B89D" wp14:editId="7C51101C">
            <wp:extent cx="5648960" cy="3228975"/>
            <wp:effectExtent l="19050" t="0" r="8736" b="0"/>
            <wp:docPr id="574" name="图片 598"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98" descr="捕获.PNG"/>
                    <pic:cNvPicPr>
                      <a:picLocks noChangeAspect="1"/>
                    </pic:cNvPicPr>
                  </pic:nvPicPr>
                  <pic:blipFill>
                    <a:blip r:embed="rId113" cstate="print">
                      <a:grayscl/>
                    </a:blip>
                    <a:stretch>
                      <a:fillRect/>
                    </a:stretch>
                  </pic:blipFill>
                  <pic:spPr>
                    <a:xfrm>
                      <a:off x="0" y="0"/>
                      <a:ext cx="5649114" cy="3229426"/>
                    </a:xfrm>
                    <a:prstGeom prst="rect">
                      <a:avLst/>
                    </a:prstGeom>
                  </pic:spPr>
                </pic:pic>
              </a:graphicData>
            </a:graphic>
          </wp:inline>
        </w:drawing>
      </w:r>
    </w:p>
    <w:p w14:paraId="4F02611F" w14:textId="77777777" w:rsidR="00870A08" w:rsidRDefault="003A5418">
      <w:pPr>
        <w:pStyle w:val="aff6"/>
        <w:jc w:val="center"/>
      </w:pPr>
      <w:r>
        <w:rPr>
          <w:rFonts w:hint="eastAsia"/>
        </w:rPr>
        <w:lastRenderedPageBreak/>
        <w:t>图</w:t>
      </w:r>
      <w:r>
        <w:rPr>
          <w:rFonts w:hint="eastAsia"/>
        </w:rPr>
        <w:t>4-5 MSTP</w:t>
      </w:r>
      <w:r>
        <w:rPr>
          <w:rFonts w:hint="eastAsia"/>
        </w:rPr>
        <w:t>基础配置拓扑图</w:t>
      </w:r>
    </w:p>
    <w:p w14:paraId="2954B941"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3A5C00EA" w14:textId="77777777">
        <w:trPr>
          <w:trHeight w:val="471"/>
          <w:jc w:val="center"/>
        </w:trPr>
        <w:tc>
          <w:tcPr>
            <w:tcW w:w="1594" w:type="dxa"/>
            <w:vAlign w:val="center"/>
          </w:tcPr>
          <w:p w14:paraId="3253C808" w14:textId="77777777" w:rsidR="00870A08" w:rsidRDefault="003A5418">
            <w:pPr>
              <w:spacing w:line="240" w:lineRule="auto"/>
              <w:ind w:firstLineChars="0" w:firstLine="0"/>
              <w:jc w:val="center"/>
            </w:pPr>
            <w:r>
              <w:rPr>
                <w:rFonts w:hint="eastAsia"/>
              </w:rPr>
              <w:t>设备</w:t>
            </w:r>
          </w:p>
        </w:tc>
        <w:tc>
          <w:tcPr>
            <w:tcW w:w="1706" w:type="dxa"/>
            <w:vAlign w:val="center"/>
          </w:tcPr>
          <w:p w14:paraId="532DB771" w14:textId="77777777" w:rsidR="00870A08" w:rsidRDefault="003A5418">
            <w:pPr>
              <w:spacing w:line="240" w:lineRule="auto"/>
              <w:ind w:firstLineChars="0" w:firstLine="0"/>
              <w:jc w:val="center"/>
            </w:pPr>
            <w:r>
              <w:rPr>
                <w:rFonts w:hint="eastAsia"/>
              </w:rPr>
              <w:t>接口</w:t>
            </w:r>
          </w:p>
        </w:tc>
        <w:tc>
          <w:tcPr>
            <w:tcW w:w="1882" w:type="dxa"/>
            <w:vAlign w:val="center"/>
          </w:tcPr>
          <w:p w14:paraId="1BE35068"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7A905DE6" w14:textId="77777777" w:rsidR="00870A08" w:rsidRDefault="003A5418">
            <w:pPr>
              <w:spacing w:line="240" w:lineRule="auto"/>
              <w:ind w:firstLineChars="0" w:firstLine="0"/>
              <w:jc w:val="center"/>
            </w:pPr>
            <w:r>
              <w:rPr>
                <w:rFonts w:hint="eastAsia"/>
              </w:rPr>
              <w:t>子网掩码</w:t>
            </w:r>
          </w:p>
        </w:tc>
        <w:tc>
          <w:tcPr>
            <w:tcW w:w="1458" w:type="dxa"/>
            <w:vAlign w:val="center"/>
          </w:tcPr>
          <w:p w14:paraId="0F6F42A2" w14:textId="77777777" w:rsidR="00870A08" w:rsidRDefault="003A5418">
            <w:pPr>
              <w:spacing w:line="240" w:lineRule="auto"/>
              <w:ind w:firstLineChars="0" w:firstLine="0"/>
              <w:jc w:val="center"/>
            </w:pPr>
            <w:r>
              <w:rPr>
                <w:rFonts w:hint="eastAsia"/>
              </w:rPr>
              <w:t>默认网关</w:t>
            </w:r>
          </w:p>
        </w:tc>
      </w:tr>
      <w:tr w:rsidR="00870A08" w14:paraId="3DE08E9A" w14:textId="77777777">
        <w:trPr>
          <w:jc w:val="center"/>
        </w:trPr>
        <w:tc>
          <w:tcPr>
            <w:tcW w:w="1594" w:type="dxa"/>
            <w:vAlign w:val="center"/>
          </w:tcPr>
          <w:p w14:paraId="769BF675" w14:textId="77777777" w:rsidR="00870A08" w:rsidRDefault="003A5418">
            <w:pPr>
              <w:spacing w:line="240" w:lineRule="auto"/>
              <w:ind w:firstLineChars="0" w:firstLine="0"/>
              <w:jc w:val="center"/>
            </w:pPr>
            <w:r>
              <w:rPr>
                <w:rFonts w:hint="eastAsia"/>
              </w:rPr>
              <w:t>PC-1</w:t>
            </w:r>
          </w:p>
        </w:tc>
        <w:tc>
          <w:tcPr>
            <w:tcW w:w="1706" w:type="dxa"/>
            <w:vAlign w:val="center"/>
          </w:tcPr>
          <w:p w14:paraId="584AE475" w14:textId="77777777" w:rsidR="00870A08" w:rsidRDefault="003A5418">
            <w:pPr>
              <w:spacing w:line="240" w:lineRule="auto"/>
              <w:ind w:firstLineChars="0" w:firstLine="0"/>
              <w:jc w:val="center"/>
            </w:pPr>
            <w:r>
              <w:rPr>
                <w:rFonts w:hint="eastAsia"/>
              </w:rPr>
              <w:t>Ethernet 0/0/1</w:t>
            </w:r>
          </w:p>
        </w:tc>
        <w:tc>
          <w:tcPr>
            <w:tcW w:w="1882" w:type="dxa"/>
            <w:vAlign w:val="center"/>
          </w:tcPr>
          <w:p w14:paraId="4C2B4361" w14:textId="77777777" w:rsidR="00870A08" w:rsidRDefault="003A5418">
            <w:pPr>
              <w:spacing w:line="240" w:lineRule="auto"/>
              <w:ind w:firstLineChars="0" w:firstLine="0"/>
              <w:jc w:val="center"/>
            </w:pPr>
            <w:r>
              <w:rPr>
                <w:rFonts w:hint="eastAsia"/>
              </w:rPr>
              <w:t>192.168.10.1</w:t>
            </w:r>
          </w:p>
        </w:tc>
        <w:tc>
          <w:tcPr>
            <w:tcW w:w="1882" w:type="dxa"/>
            <w:vAlign w:val="center"/>
          </w:tcPr>
          <w:p w14:paraId="32C4C924" w14:textId="77777777" w:rsidR="00870A08" w:rsidRDefault="003A5418">
            <w:pPr>
              <w:spacing w:line="240" w:lineRule="auto"/>
              <w:ind w:firstLineChars="0" w:firstLine="0"/>
              <w:jc w:val="center"/>
            </w:pPr>
            <w:r>
              <w:rPr>
                <w:rFonts w:hint="eastAsia"/>
              </w:rPr>
              <w:t>255.255.255.0</w:t>
            </w:r>
          </w:p>
        </w:tc>
        <w:tc>
          <w:tcPr>
            <w:tcW w:w="1458" w:type="dxa"/>
            <w:vAlign w:val="center"/>
          </w:tcPr>
          <w:p w14:paraId="426528F1" w14:textId="77777777" w:rsidR="00870A08" w:rsidRDefault="003A5418">
            <w:pPr>
              <w:spacing w:line="240" w:lineRule="auto"/>
              <w:ind w:firstLineChars="0" w:firstLine="0"/>
              <w:jc w:val="center"/>
            </w:pPr>
            <w:r>
              <w:rPr>
                <w:rFonts w:hint="eastAsia"/>
              </w:rPr>
              <w:t>N/A</w:t>
            </w:r>
          </w:p>
        </w:tc>
      </w:tr>
      <w:tr w:rsidR="00870A08" w14:paraId="16A9185E" w14:textId="77777777">
        <w:trPr>
          <w:jc w:val="center"/>
        </w:trPr>
        <w:tc>
          <w:tcPr>
            <w:tcW w:w="1594" w:type="dxa"/>
            <w:vAlign w:val="center"/>
          </w:tcPr>
          <w:p w14:paraId="6ACB76BF" w14:textId="77777777" w:rsidR="00870A08" w:rsidRDefault="003A5418">
            <w:pPr>
              <w:spacing w:line="240" w:lineRule="auto"/>
              <w:ind w:firstLineChars="0" w:firstLine="0"/>
              <w:jc w:val="center"/>
            </w:pPr>
            <w:r>
              <w:rPr>
                <w:rFonts w:hint="eastAsia"/>
              </w:rPr>
              <w:t>PC-2</w:t>
            </w:r>
          </w:p>
        </w:tc>
        <w:tc>
          <w:tcPr>
            <w:tcW w:w="1706" w:type="dxa"/>
            <w:vAlign w:val="center"/>
          </w:tcPr>
          <w:p w14:paraId="1A975E32" w14:textId="77777777" w:rsidR="00870A08" w:rsidRDefault="003A5418">
            <w:pPr>
              <w:spacing w:line="240" w:lineRule="auto"/>
              <w:ind w:firstLineChars="0" w:firstLine="0"/>
              <w:jc w:val="center"/>
            </w:pPr>
            <w:r>
              <w:rPr>
                <w:rFonts w:hint="eastAsia"/>
              </w:rPr>
              <w:t>Ethernet 0/0/1</w:t>
            </w:r>
          </w:p>
        </w:tc>
        <w:tc>
          <w:tcPr>
            <w:tcW w:w="1882" w:type="dxa"/>
            <w:vAlign w:val="center"/>
          </w:tcPr>
          <w:p w14:paraId="3C0571B7" w14:textId="77777777" w:rsidR="00870A08" w:rsidRDefault="003A5418">
            <w:pPr>
              <w:spacing w:line="240" w:lineRule="auto"/>
              <w:ind w:firstLineChars="0" w:firstLine="0"/>
              <w:jc w:val="center"/>
            </w:pPr>
            <w:r>
              <w:rPr>
                <w:rFonts w:hint="eastAsia"/>
              </w:rPr>
              <w:t>192.168.10.2</w:t>
            </w:r>
          </w:p>
        </w:tc>
        <w:tc>
          <w:tcPr>
            <w:tcW w:w="1882" w:type="dxa"/>
            <w:vAlign w:val="center"/>
          </w:tcPr>
          <w:p w14:paraId="37E8533F" w14:textId="77777777" w:rsidR="00870A08" w:rsidRDefault="003A5418">
            <w:pPr>
              <w:spacing w:line="240" w:lineRule="auto"/>
              <w:ind w:firstLineChars="0" w:firstLine="0"/>
              <w:jc w:val="center"/>
            </w:pPr>
            <w:r>
              <w:rPr>
                <w:rFonts w:hint="eastAsia"/>
              </w:rPr>
              <w:t>255.255.255.0</w:t>
            </w:r>
          </w:p>
        </w:tc>
        <w:tc>
          <w:tcPr>
            <w:tcW w:w="1458" w:type="dxa"/>
            <w:vAlign w:val="center"/>
          </w:tcPr>
          <w:p w14:paraId="66CE6297" w14:textId="77777777" w:rsidR="00870A08" w:rsidRDefault="003A5418">
            <w:pPr>
              <w:spacing w:line="240" w:lineRule="auto"/>
              <w:ind w:firstLineChars="0" w:firstLine="0"/>
              <w:jc w:val="center"/>
            </w:pPr>
            <w:r>
              <w:rPr>
                <w:rFonts w:hint="eastAsia"/>
              </w:rPr>
              <w:t>N/A</w:t>
            </w:r>
          </w:p>
        </w:tc>
      </w:tr>
      <w:tr w:rsidR="00870A08" w14:paraId="5F787F7E" w14:textId="77777777">
        <w:trPr>
          <w:jc w:val="center"/>
        </w:trPr>
        <w:tc>
          <w:tcPr>
            <w:tcW w:w="1594" w:type="dxa"/>
            <w:vAlign w:val="center"/>
          </w:tcPr>
          <w:p w14:paraId="70189BFF" w14:textId="77777777" w:rsidR="00870A08" w:rsidRDefault="003A5418">
            <w:pPr>
              <w:spacing w:line="240" w:lineRule="auto"/>
              <w:ind w:firstLineChars="0" w:firstLine="0"/>
              <w:jc w:val="center"/>
            </w:pPr>
            <w:r>
              <w:rPr>
                <w:rFonts w:hint="eastAsia"/>
              </w:rPr>
              <w:t>PC-3</w:t>
            </w:r>
          </w:p>
        </w:tc>
        <w:tc>
          <w:tcPr>
            <w:tcW w:w="1706" w:type="dxa"/>
            <w:vAlign w:val="center"/>
          </w:tcPr>
          <w:p w14:paraId="7B257B45" w14:textId="77777777" w:rsidR="00870A08" w:rsidRDefault="003A5418">
            <w:pPr>
              <w:spacing w:line="240" w:lineRule="auto"/>
              <w:ind w:firstLineChars="0" w:firstLine="0"/>
              <w:jc w:val="center"/>
            </w:pPr>
            <w:r>
              <w:rPr>
                <w:rFonts w:hint="eastAsia"/>
              </w:rPr>
              <w:t>Ethernet 0/0/1</w:t>
            </w:r>
          </w:p>
        </w:tc>
        <w:tc>
          <w:tcPr>
            <w:tcW w:w="1882" w:type="dxa"/>
            <w:vAlign w:val="center"/>
          </w:tcPr>
          <w:p w14:paraId="67F70D29" w14:textId="77777777" w:rsidR="00870A08" w:rsidRDefault="003A5418">
            <w:pPr>
              <w:spacing w:line="240" w:lineRule="auto"/>
              <w:ind w:firstLineChars="0" w:firstLine="0"/>
              <w:jc w:val="center"/>
            </w:pPr>
            <w:r>
              <w:rPr>
                <w:rFonts w:hint="eastAsia"/>
              </w:rPr>
              <w:t>192.168.20.1</w:t>
            </w:r>
          </w:p>
        </w:tc>
        <w:tc>
          <w:tcPr>
            <w:tcW w:w="1882" w:type="dxa"/>
            <w:vAlign w:val="center"/>
          </w:tcPr>
          <w:p w14:paraId="0BC0CAEB" w14:textId="77777777" w:rsidR="00870A08" w:rsidRDefault="003A5418">
            <w:pPr>
              <w:spacing w:line="240" w:lineRule="auto"/>
              <w:ind w:firstLineChars="0" w:firstLine="0"/>
              <w:jc w:val="center"/>
            </w:pPr>
            <w:r>
              <w:rPr>
                <w:rFonts w:hint="eastAsia"/>
              </w:rPr>
              <w:t>255.255.255.0</w:t>
            </w:r>
          </w:p>
        </w:tc>
        <w:tc>
          <w:tcPr>
            <w:tcW w:w="1458" w:type="dxa"/>
            <w:vAlign w:val="center"/>
          </w:tcPr>
          <w:p w14:paraId="7E3557DC" w14:textId="77777777" w:rsidR="00870A08" w:rsidRDefault="003A5418">
            <w:pPr>
              <w:spacing w:line="240" w:lineRule="auto"/>
              <w:ind w:firstLineChars="0" w:firstLine="0"/>
              <w:jc w:val="center"/>
            </w:pPr>
            <w:r>
              <w:rPr>
                <w:rFonts w:hint="eastAsia"/>
              </w:rPr>
              <w:t>N/A</w:t>
            </w:r>
          </w:p>
        </w:tc>
      </w:tr>
      <w:tr w:rsidR="00870A08" w14:paraId="36ED00CF" w14:textId="77777777">
        <w:trPr>
          <w:jc w:val="center"/>
        </w:trPr>
        <w:tc>
          <w:tcPr>
            <w:tcW w:w="1594" w:type="dxa"/>
            <w:vAlign w:val="center"/>
          </w:tcPr>
          <w:p w14:paraId="2CBFE642" w14:textId="77777777" w:rsidR="00870A08" w:rsidRDefault="003A5418">
            <w:pPr>
              <w:spacing w:line="240" w:lineRule="auto"/>
              <w:ind w:firstLineChars="0" w:firstLine="0"/>
              <w:jc w:val="center"/>
            </w:pPr>
            <w:r>
              <w:rPr>
                <w:rFonts w:hint="eastAsia"/>
              </w:rPr>
              <w:t>PC-4</w:t>
            </w:r>
          </w:p>
        </w:tc>
        <w:tc>
          <w:tcPr>
            <w:tcW w:w="1706" w:type="dxa"/>
            <w:vAlign w:val="center"/>
          </w:tcPr>
          <w:p w14:paraId="58F13184" w14:textId="77777777" w:rsidR="00870A08" w:rsidRDefault="003A5418">
            <w:pPr>
              <w:spacing w:line="240" w:lineRule="auto"/>
              <w:ind w:firstLineChars="0" w:firstLine="0"/>
              <w:jc w:val="center"/>
            </w:pPr>
            <w:r>
              <w:rPr>
                <w:rFonts w:hint="eastAsia"/>
              </w:rPr>
              <w:t>Ethernet 0/0/1</w:t>
            </w:r>
          </w:p>
        </w:tc>
        <w:tc>
          <w:tcPr>
            <w:tcW w:w="1882" w:type="dxa"/>
            <w:vAlign w:val="center"/>
          </w:tcPr>
          <w:p w14:paraId="38056FFE" w14:textId="77777777" w:rsidR="00870A08" w:rsidRDefault="003A5418">
            <w:pPr>
              <w:spacing w:line="240" w:lineRule="auto"/>
              <w:ind w:firstLineChars="0" w:firstLine="0"/>
              <w:jc w:val="center"/>
            </w:pPr>
            <w:r>
              <w:rPr>
                <w:rFonts w:hint="eastAsia"/>
              </w:rPr>
              <w:t>192.168.20.2</w:t>
            </w:r>
          </w:p>
        </w:tc>
        <w:tc>
          <w:tcPr>
            <w:tcW w:w="1882" w:type="dxa"/>
            <w:vAlign w:val="center"/>
          </w:tcPr>
          <w:p w14:paraId="43A63159" w14:textId="77777777" w:rsidR="00870A08" w:rsidRDefault="003A5418">
            <w:pPr>
              <w:spacing w:line="240" w:lineRule="auto"/>
              <w:ind w:firstLineChars="0" w:firstLine="0"/>
              <w:jc w:val="center"/>
            </w:pPr>
            <w:r>
              <w:rPr>
                <w:rFonts w:hint="eastAsia"/>
              </w:rPr>
              <w:t>255.255.255.0</w:t>
            </w:r>
          </w:p>
        </w:tc>
        <w:tc>
          <w:tcPr>
            <w:tcW w:w="1458" w:type="dxa"/>
            <w:vAlign w:val="center"/>
          </w:tcPr>
          <w:p w14:paraId="59C00783" w14:textId="77777777" w:rsidR="00870A08" w:rsidRDefault="003A5418">
            <w:pPr>
              <w:spacing w:line="240" w:lineRule="auto"/>
              <w:ind w:firstLineChars="0" w:firstLine="0"/>
              <w:jc w:val="center"/>
            </w:pPr>
            <w:r>
              <w:rPr>
                <w:rFonts w:hint="eastAsia"/>
              </w:rPr>
              <w:t>N/A</w:t>
            </w:r>
          </w:p>
        </w:tc>
      </w:tr>
    </w:tbl>
    <w:p w14:paraId="3D44E555" w14:textId="77777777" w:rsidR="00870A08" w:rsidRDefault="003A5418">
      <w:pPr>
        <w:pStyle w:val="10"/>
      </w:pPr>
      <w:r>
        <w:rPr>
          <w:rFonts w:hint="eastAsia"/>
        </w:rPr>
        <w:t>MAC</w:t>
      </w:r>
      <w:r>
        <w:rPr>
          <w:rFonts w:hint="eastAsia"/>
        </w:rPr>
        <w:t>地址表</w:t>
      </w:r>
    </w:p>
    <w:tbl>
      <w:tblPr>
        <w:tblStyle w:val="af6"/>
        <w:tblW w:w="3300" w:type="dxa"/>
        <w:jc w:val="center"/>
        <w:tblLayout w:type="fixed"/>
        <w:tblLook w:val="04A0" w:firstRow="1" w:lastRow="0" w:firstColumn="1" w:lastColumn="0" w:noHBand="0" w:noVBand="1"/>
      </w:tblPr>
      <w:tblGrid>
        <w:gridCol w:w="1594"/>
        <w:gridCol w:w="1706"/>
      </w:tblGrid>
      <w:tr w:rsidR="00870A08" w14:paraId="390DB7D4" w14:textId="77777777">
        <w:trPr>
          <w:trHeight w:val="304"/>
          <w:jc w:val="center"/>
        </w:trPr>
        <w:tc>
          <w:tcPr>
            <w:tcW w:w="1594" w:type="dxa"/>
            <w:vAlign w:val="center"/>
          </w:tcPr>
          <w:p w14:paraId="171EC972" w14:textId="77777777" w:rsidR="00870A08" w:rsidRDefault="003A5418">
            <w:pPr>
              <w:spacing w:line="240" w:lineRule="auto"/>
              <w:ind w:firstLineChars="0" w:firstLine="0"/>
              <w:jc w:val="center"/>
            </w:pPr>
            <w:r>
              <w:rPr>
                <w:rFonts w:hint="eastAsia"/>
              </w:rPr>
              <w:t>设备</w:t>
            </w:r>
          </w:p>
        </w:tc>
        <w:tc>
          <w:tcPr>
            <w:tcW w:w="1706" w:type="dxa"/>
            <w:vAlign w:val="center"/>
          </w:tcPr>
          <w:p w14:paraId="1322CC8B" w14:textId="77777777" w:rsidR="00870A08" w:rsidRDefault="003A5418">
            <w:pPr>
              <w:spacing w:line="240" w:lineRule="auto"/>
              <w:ind w:firstLineChars="0" w:firstLine="0"/>
              <w:jc w:val="center"/>
            </w:pPr>
            <w:r>
              <w:rPr>
                <w:rFonts w:hint="eastAsia"/>
              </w:rPr>
              <w:t>全局</w:t>
            </w:r>
            <w:r>
              <w:rPr>
                <w:rFonts w:hint="eastAsia"/>
              </w:rPr>
              <w:t>MAC</w:t>
            </w:r>
            <w:r>
              <w:rPr>
                <w:rFonts w:hint="eastAsia"/>
              </w:rPr>
              <w:t>地址</w:t>
            </w:r>
          </w:p>
        </w:tc>
      </w:tr>
      <w:tr w:rsidR="00870A08" w14:paraId="57C5FD32" w14:textId="77777777">
        <w:trPr>
          <w:jc w:val="center"/>
        </w:trPr>
        <w:tc>
          <w:tcPr>
            <w:tcW w:w="1594" w:type="dxa"/>
            <w:vAlign w:val="center"/>
          </w:tcPr>
          <w:p w14:paraId="5E5216DB" w14:textId="77777777" w:rsidR="00870A08" w:rsidRDefault="003A5418">
            <w:pPr>
              <w:spacing w:line="240" w:lineRule="auto"/>
              <w:ind w:firstLineChars="0" w:firstLine="0"/>
              <w:jc w:val="center"/>
            </w:pPr>
            <w:r>
              <w:rPr>
                <w:rFonts w:hint="eastAsia"/>
              </w:rPr>
              <w:t>S1(S3700)</w:t>
            </w:r>
          </w:p>
        </w:tc>
        <w:tc>
          <w:tcPr>
            <w:tcW w:w="1706" w:type="dxa"/>
            <w:vAlign w:val="center"/>
          </w:tcPr>
          <w:p w14:paraId="0E43BD68" w14:textId="77777777" w:rsidR="00870A08" w:rsidRDefault="003A5418">
            <w:pPr>
              <w:spacing w:line="240" w:lineRule="auto"/>
              <w:ind w:firstLineChars="0" w:firstLine="0"/>
              <w:jc w:val="center"/>
            </w:pPr>
            <w:r>
              <w:t>4c1f-cc4d-0fcf</w:t>
            </w:r>
          </w:p>
        </w:tc>
      </w:tr>
      <w:tr w:rsidR="00870A08" w14:paraId="583A447E" w14:textId="77777777">
        <w:trPr>
          <w:jc w:val="center"/>
        </w:trPr>
        <w:tc>
          <w:tcPr>
            <w:tcW w:w="1594" w:type="dxa"/>
            <w:vAlign w:val="center"/>
          </w:tcPr>
          <w:p w14:paraId="618F4CC4" w14:textId="77777777" w:rsidR="00870A08" w:rsidRDefault="003A5418">
            <w:pPr>
              <w:spacing w:line="240" w:lineRule="auto"/>
              <w:ind w:firstLineChars="0" w:firstLine="0"/>
              <w:jc w:val="center"/>
            </w:pPr>
            <w:r>
              <w:rPr>
                <w:rFonts w:hint="eastAsia"/>
              </w:rPr>
              <w:t>S2(S3700)</w:t>
            </w:r>
          </w:p>
        </w:tc>
        <w:tc>
          <w:tcPr>
            <w:tcW w:w="1706" w:type="dxa"/>
            <w:vAlign w:val="center"/>
          </w:tcPr>
          <w:p w14:paraId="5180E0BB" w14:textId="77777777" w:rsidR="00870A08" w:rsidRDefault="003A5418">
            <w:pPr>
              <w:spacing w:line="240" w:lineRule="auto"/>
              <w:ind w:firstLineChars="0" w:firstLine="0"/>
              <w:jc w:val="center"/>
            </w:pPr>
            <w:r>
              <w:t>4c1f-cc</w:t>
            </w:r>
            <w:r>
              <w:rPr>
                <w:rFonts w:hint="eastAsia"/>
              </w:rPr>
              <w:t>5e</w:t>
            </w:r>
            <w:r>
              <w:t>-</w:t>
            </w:r>
            <w:r>
              <w:rPr>
                <w:rFonts w:hint="eastAsia"/>
              </w:rPr>
              <w:t>3</w:t>
            </w:r>
            <w:r>
              <w:t>ea9</w:t>
            </w:r>
          </w:p>
        </w:tc>
      </w:tr>
      <w:tr w:rsidR="00870A08" w14:paraId="391CE73E" w14:textId="77777777">
        <w:trPr>
          <w:jc w:val="center"/>
        </w:trPr>
        <w:tc>
          <w:tcPr>
            <w:tcW w:w="1594" w:type="dxa"/>
            <w:vAlign w:val="center"/>
          </w:tcPr>
          <w:p w14:paraId="4E627874" w14:textId="77777777" w:rsidR="00870A08" w:rsidRDefault="003A5418">
            <w:pPr>
              <w:spacing w:line="240" w:lineRule="auto"/>
              <w:ind w:firstLineChars="0" w:firstLine="0"/>
              <w:jc w:val="center"/>
            </w:pPr>
            <w:r>
              <w:rPr>
                <w:rFonts w:hint="eastAsia"/>
              </w:rPr>
              <w:t>S3(S3700)</w:t>
            </w:r>
          </w:p>
        </w:tc>
        <w:tc>
          <w:tcPr>
            <w:tcW w:w="1706" w:type="dxa"/>
            <w:vAlign w:val="center"/>
          </w:tcPr>
          <w:p w14:paraId="32B3DC73" w14:textId="77777777" w:rsidR="00870A08" w:rsidRDefault="003A5418">
            <w:pPr>
              <w:spacing w:line="240" w:lineRule="auto"/>
              <w:ind w:firstLineChars="0" w:firstLine="0"/>
              <w:jc w:val="center"/>
            </w:pPr>
            <w:r>
              <w:t>4c1f-ccf8-067c</w:t>
            </w:r>
          </w:p>
        </w:tc>
      </w:tr>
    </w:tbl>
    <w:p w14:paraId="24E00998" w14:textId="77777777" w:rsidR="00870A08" w:rsidRDefault="003A5418">
      <w:pPr>
        <w:pStyle w:val="10"/>
      </w:pPr>
      <w:r>
        <w:rPr>
          <w:rFonts w:hint="eastAsia"/>
        </w:rPr>
        <w:t>实验步骤</w:t>
      </w:r>
    </w:p>
    <w:p w14:paraId="41DCDE6A" w14:textId="77777777" w:rsidR="00870A08" w:rsidRDefault="003A5418">
      <w:pPr>
        <w:pStyle w:val="2"/>
        <w:numPr>
          <w:ilvl w:val="0"/>
          <w:numId w:val="22"/>
        </w:numPr>
      </w:pPr>
      <w:r>
        <w:rPr>
          <w:rFonts w:hint="eastAsia"/>
        </w:rPr>
        <w:t>基础配置</w:t>
      </w:r>
    </w:p>
    <w:p w14:paraId="514D6C50" w14:textId="77777777" w:rsidR="00870A08" w:rsidRDefault="003A5418">
      <w:pPr>
        <w:ind w:firstLine="420"/>
      </w:pPr>
      <w:r>
        <w:rPr>
          <w:rFonts w:hint="eastAsia"/>
        </w:rPr>
        <w:t>根据编址表，在各台</w:t>
      </w:r>
      <w:r>
        <w:rPr>
          <w:rFonts w:hint="eastAsia"/>
        </w:rPr>
        <w:t>PC</w:t>
      </w:r>
      <w:r>
        <w:rPr>
          <w:rFonts w:hint="eastAsia"/>
        </w:rPr>
        <w:t>上配置</w:t>
      </w:r>
      <w:r>
        <w:rPr>
          <w:rFonts w:hint="eastAsia"/>
        </w:rPr>
        <w:t xml:space="preserve">IP </w:t>
      </w:r>
      <w:r>
        <w:rPr>
          <w:rFonts w:hint="eastAsia"/>
        </w:rPr>
        <w:t>地址。</w:t>
      </w:r>
    </w:p>
    <w:p w14:paraId="224110CE" w14:textId="77777777" w:rsidR="00870A08" w:rsidRDefault="003A5418">
      <w:pPr>
        <w:ind w:firstLine="420"/>
      </w:pPr>
      <w:r>
        <w:rPr>
          <w:rFonts w:hint="eastAsia"/>
        </w:rPr>
        <w:t>在交换机</w:t>
      </w:r>
      <w:r>
        <w:rPr>
          <w:rFonts w:hint="eastAsia"/>
        </w:rPr>
        <w:t>S1</w:t>
      </w:r>
      <w:r>
        <w:rPr>
          <w:rFonts w:hint="eastAsia"/>
        </w:rPr>
        <w:t>，</w:t>
      </w:r>
      <w:r>
        <w:rPr>
          <w:rFonts w:hint="eastAsia"/>
        </w:rPr>
        <w:t>S2</w:t>
      </w:r>
      <w:r>
        <w:rPr>
          <w:rFonts w:hint="eastAsia"/>
        </w:rPr>
        <w:t>，</w:t>
      </w:r>
      <w:r>
        <w:rPr>
          <w:rFonts w:hint="eastAsia"/>
        </w:rPr>
        <w:t>S3</w:t>
      </w:r>
      <w:r>
        <w:rPr>
          <w:rFonts w:hint="eastAsia"/>
        </w:rPr>
        <w:t>上创建</w:t>
      </w:r>
      <w:r>
        <w:rPr>
          <w:rFonts w:hint="eastAsia"/>
        </w:rPr>
        <w:t>VLAN 10</w:t>
      </w:r>
      <w:r>
        <w:rPr>
          <w:rFonts w:hint="eastAsia"/>
        </w:rPr>
        <w:t>与</w:t>
      </w:r>
      <w:r>
        <w:rPr>
          <w:rFonts w:hint="eastAsia"/>
        </w:rPr>
        <w:t>20</w:t>
      </w:r>
      <w:r>
        <w:rPr>
          <w:rFonts w:hint="eastAsia"/>
        </w:rPr>
        <w:t>，并将连接</w:t>
      </w:r>
      <w:r>
        <w:rPr>
          <w:rFonts w:hint="eastAsia"/>
        </w:rPr>
        <w:t>PC</w:t>
      </w:r>
      <w:r>
        <w:rPr>
          <w:rFonts w:hint="eastAsia"/>
        </w:rPr>
        <w:t>的端口配置成为</w:t>
      </w:r>
      <w:r>
        <w:rPr>
          <w:rFonts w:hint="eastAsia"/>
        </w:rPr>
        <w:t>Access</w:t>
      </w:r>
      <w:r>
        <w:rPr>
          <w:rFonts w:hint="eastAsia"/>
        </w:rPr>
        <w:t>类型接口，划入相应</w:t>
      </w:r>
      <w:r>
        <w:rPr>
          <w:rFonts w:hint="eastAsia"/>
        </w:rPr>
        <w:t>VLAN</w:t>
      </w:r>
      <w:r>
        <w:rPr>
          <w:rFonts w:hint="eastAsia"/>
        </w:rPr>
        <w:t>。交换机间的接口配置成为</w:t>
      </w:r>
      <w:r>
        <w:rPr>
          <w:rFonts w:hint="eastAsia"/>
        </w:rPr>
        <w:t>Trunk</w:t>
      </w:r>
      <w:r>
        <w:rPr>
          <w:rFonts w:hint="eastAsia"/>
        </w:rPr>
        <w:t>接口，允许所有</w:t>
      </w:r>
      <w:r>
        <w:rPr>
          <w:rFonts w:hint="eastAsia"/>
        </w:rPr>
        <w:t xml:space="preserve">VLAN </w:t>
      </w:r>
      <w:r>
        <w:rPr>
          <w:rFonts w:hint="eastAsia"/>
        </w:rPr>
        <w:t>通过。</w:t>
      </w:r>
    </w:p>
    <w:p w14:paraId="352E7D36" w14:textId="77777777" w:rsidR="00870A08" w:rsidRDefault="003A5418">
      <w:pPr>
        <w:pStyle w:val="aff6"/>
      </w:pPr>
      <w:r>
        <w:t>[S</w:t>
      </w:r>
      <w:proofErr w:type="gramStart"/>
      <w:r>
        <w:t>1]</w:t>
      </w:r>
      <w:proofErr w:type="spellStart"/>
      <w:r>
        <w:t>vlan</w:t>
      </w:r>
      <w:proofErr w:type="spellEnd"/>
      <w:proofErr w:type="gramEnd"/>
      <w:r>
        <w:t xml:space="preserve"> batch 10 20 </w:t>
      </w:r>
    </w:p>
    <w:p w14:paraId="53865A4E" w14:textId="77777777" w:rsidR="00870A08" w:rsidRDefault="003A5418">
      <w:pPr>
        <w:pStyle w:val="aff6"/>
      </w:pPr>
      <w:r>
        <w:t>[S</w:t>
      </w:r>
      <w:proofErr w:type="gramStart"/>
      <w:r>
        <w:t>1]interface</w:t>
      </w:r>
      <w:proofErr w:type="gramEnd"/>
      <w:r>
        <w:t xml:space="preserve"> Ethernet0/0/3</w:t>
      </w:r>
      <w:r>
        <w:tab/>
      </w:r>
    </w:p>
    <w:p w14:paraId="64434C6F" w14:textId="77777777" w:rsidR="00870A08" w:rsidRDefault="003A5418">
      <w:pPr>
        <w:pStyle w:val="aff6"/>
      </w:pPr>
      <w:r>
        <w:t>[S1-Ethernet0/0/</w:t>
      </w:r>
      <w:proofErr w:type="gramStart"/>
      <w:r>
        <w:t>3]port</w:t>
      </w:r>
      <w:proofErr w:type="gramEnd"/>
      <w:r>
        <w:t xml:space="preserve"> link-type access </w:t>
      </w:r>
    </w:p>
    <w:p w14:paraId="04D81FF6" w14:textId="77777777" w:rsidR="00870A08" w:rsidRDefault="003A5418">
      <w:pPr>
        <w:pStyle w:val="aff6"/>
      </w:pPr>
      <w:r>
        <w:t>[S1-Ethernet0/0/</w:t>
      </w:r>
      <w:proofErr w:type="gramStart"/>
      <w:r>
        <w:t>3]port</w:t>
      </w:r>
      <w:proofErr w:type="gramEnd"/>
      <w:r>
        <w:t xml:space="preserve"> default </w:t>
      </w:r>
      <w:proofErr w:type="spellStart"/>
      <w:r>
        <w:t>vlan</w:t>
      </w:r>
      <w:proofErr w:type="spellEnd"/>
      <w:r>
        <w:t xml:space="preserve"> 10</w:t>
      </w:r>
    </w:p>
    <w:p w14:paraId="724EC77A" w14:textId="77777777" w:rsidR="00870A08" w:rsidRDefault="003A5418">
      <w:pPr>
        <w:pStyle w:val="aff6"/>
      </w:pPr>
      <w:r>
        <w:t>[S1-Ethernet0/0/</w:t>
      </w:r>
      <w:proofErr w:type="gramStart"/>
      <w:r>
        <w:t>3]interface</w:t>
      </w:r>
      <w:proofErr w:type="gramEnd"/>
      <w:r>
        <w:t xml:space="preserve"> Ethernet0/0/1</w:t>
      </w:r>
    </w:p>
    <w:p w14:paraId="53478C7A" w14:textId="77777777" w:rsidR="00870A08" w:rsidRDefault="003A5418">
      <w:pPr>
        <w:pStyle w:val="aff6"/>
      </w:pPr>
      <w:r>
        <w:t>[S1-Ethernet0/0/</w:t>
      </w:r>
      <w:proofErr w:type="gramStart"/>
      <w:r>
        <w:t>1]port</w:t>
      </w:r>
      <w:proofErr w:type="gramEnd"/>
      <w:r>
        <w:t xml:space="preserve"> link-type trunk </w:t>
      </w:r>
    </w:p>
    <w:p w14:paraId="7AE51994" w14:textId="77777777" w:rsidR="00870A08" w:rsidRDefault="003A5418">
      <w:pPr>
        <w:pStyle w:val="aff6"/>
      </w:pPr>
      <w:r>
        <w:t>[S1-Ethernet0/0/</w:t>
      </w:r>
      <w:proofErr w:type="gramStart"/>
      <w:r>
        <w:t>1]port</w:t>
      </w:r>
      <w:proofErr w:type="gramEnd"/>
      <w:r>
        <w:t xml:space="preserve"> trunk allow-pass </w:t>
      </w:r>
      <w:proofErr w:type="spellStart"/>
      <w:r>
        <w:t>vlan</w:t>
      </w:r>
      <w:proofErr w:type="spellEnd"/>
      <w:r>
        <w:t xml:space="preserve"> all</w:t>
      </w:r>
    </w:p>
    <w:p w14:paraId="42134D3C" w14:textId="77777777" w:rsidR="00870A08" w:rsidRDefault="003A5418">
      <w:pPr>
        <w:pStyle w:val="aff6"/>
      </w:pPr>
      <w:r>
        <w:t>[S1-Ethernet0/0/</w:t>
      </w:r>
      <w:proofErr w:type="gramStart"/>
      <w:r>
        <w:t>1]interface</w:t>
      </w:r>
      <w:proofErr w:type="gramEnd"/>
      <w:r>
        <w:t xml:space="preserve"> Ethernet0/0/2</w:t>
      </w:r>
    </w:p>
    <w:p w14:paraId="7986C40B" w14:textId="77777777" w:rsidR="00870A08" w:rsidRDefault="003A5418">
      <w:pPr>
        <w:pStyle w:val="aff6"/>
      </w:pPr>
      <w:r>
        <w:lastRenderedPageBreak/>
        <w:t>[S1-Ethernet0/0/</w:t>
      </w:r>
      <w:proofErr w:type="gramStart"/>
      <w:r>
        <w:t>2]port</w:t>
      </w:r>
      <w:proofErr w:type="gramEnd"/>
      <w:r>
        <w:t xml:space="preserve"> trunk allow-pass </w:t>
      </w:r>
      <w:proofErr w:type="spellStart"/>
      <w:r>
        <w:t>vlan</w:t>
      </w:r>
      <w:proofErr w:type="spellEnd"/>
      <w:r>
        <w:t xml:space="preserve"> all</w:t>
      </w:r>
    </w:p>
    <w:p w14:paraId="421BE49D" w14:textId="77777777" w:rsidR="00870A08" w:rsidRDefault="00870A08">
      <w:pPr>
        <w:pStyle w:val="aff6"/>
      </w:pPr>
    </w:p>
    <w:p w14:paraId="431E365F" w14:textId="77777777" w:rsidR="00870A08" w:rsidRDefault="003A5418">
      <w:pPr>
        <w:pStyle w:val="aff6"/>
      </w:pPr>
      <w:r>
        <w:t>[S</w:t>
      </w:r>
      <w:proofErr w:type="gramStart"/>
      <w:r>
        <w:t>2]</w:t>
      </w:r>
      <w:proofErr w:type="spellStart"/>
      <w:r>
        <w:t>vlan</w:t>
      </w:r>
      <w:proofErr w:type="spellEnd"/>
      <w:proofErr w:type="gramEnd"/>
      <w:r>
        <w:t xml:space="preserve"> batch 10 20</w:t>
      </w:r>
    </w:p>
    <w:p w14:paraId="7918C475" w14:textId="77777777" w:rsidR="00870A08" w:rsidRDefault="003A5418">
      <w:pPr>
        <w:pStyle w:val="aff6"/>
      </w:pPr>
      <w:r>
        <w:t>[S</w:t>
      </w:r>
      <w:proofErr w:type="gramStart"/>
      <w:r>
        <w:t>2]interface</w:t>
      </w:r>
      <w:proofErr w:type="gramEnd"/>
      <w:r>
        <w:t xml:space="preserve"> Ethernet0/0/3 </w:t>
      </w:r>
    </w:p>
    <w:p w14:paraId="4635B690" w14:textId="77777777" w:rsidR="00870A08" w:rsidRDefault="003A5418">
      <w:pPr>
        <w:pStyle w:val="aff6"/>
      </w:pPr>
      <w:r>
        <w:t>[S2-Ethernet0/0/</w:t>
      </w:r>
      <w:proofErr w:type="gramStart"/>
      <w:r>
        <w:t>3]port</w:t>
      </w:r>
      <w:proofErr w:type="gramEnd"/>
      <w:r>
        <w:t xml:space="preserve"> link-type access </w:t>
      </w:r>
    </w:p>
    <w:p w14:paraId="15A9881C" w14:textId="77777777" w:rsidR="00870A08" w:rsidRDefault="003A5418">
      <w:pPr>
        <w:pStyle w:val="aff6"/>
      </w:pPr>
      <w:r>
        <w:t>[S2-Ethernet0/0/</w:t>
      </w:r>
      <w:proofErr w:type="gramStart"/>
      <w:r>
        <w:t>3]port</w:t>
      </w:r>
      <w:proofErr w:type="gramEnd"/>
      <w:r>
        <w:t xml:space="preserve"> default </w:t>
      </w:r>
      <w:proofErr w:type="spellStart"/>
      <w:r>
        <w:t>vlan</w:t>
      </w:r>
      <w:proofErr w:type="spellEnd"/>
      <w:r>
        <w:t xml:space="preserve"> 20</w:t>
      </w:r>
      <w:r>
        <w:tab/>
      </w:r>
    </w:p>
    <w:p w14:paraId="23D74CD3" w14:textId="77777777" w:rsidR="00870A08" w:rsidRDefault="003A5418">
      <w:pPr>
        <w:pStyle w:val="aff6"/>
      </w:pPr>
      <w:r>
        <w:t>[S2-Ethernet0/0/</w:t>
      </w:r>
      <w:proofErr w:type="gramStart"/>
      <w:r>
        <w:t>3]interface</w:t>
      </w:r>
      <w:proofErr w:type="gramEnd"/>
      <w:r>
        <w:t xml:space="preserve"> Ethernet0/0/2</w:t>
      </w:r>
    </w:p>
    <w:p w14:paraId="15AB0C67" w14:textId="77777777" w:rsidR="00870A08" w:rsidRDefault="003A5418">
      <w:pPr>
        <w:pStyle w:val="aff6"/>
      </w:pPr>
      <w:r>
        <w:t>[S2-Ethernet0/0/</w:t>
      </w:r>
      <w:proofErr w:type="gramStart"/>
      <w:r>
        <w:t>2]port</w:t>
      </w:r>
      <w:proofErr w:type="gramEnd"/>
      <w:r>
        <w:t xml:space="preserve"> link-type trunk </w:t>
      </w:r>
    </w:p>
    <w:p w14:paraId="5E078569" w14:textId="77777777" w:rsidR="00870A08" w:rsidRDefault="003A5418">
      <w:pPr>
        <w:pStyle w:val="aff6"/>
      </w:pPr>
      <w:r>
        <w:t>[S2-Ethernet0/0/</w:t>
      </w:r>
      <w:proofErr w:type="gramStart"/>
      <w:r>
        <w:t>2]port</w:t>
      </w:r>
      <w:proofErr w:type="gramEnd"/>
      <w:r>
        <w:t xml:space="preserve"> trunk allow-pass </w:t>
      </w:r>
      <w:proofErr w:type="spellStart"/>
      <w:r>
        <w:t>vlan</w:t>
      </w:r>
      <w:proofErr w:type="spellEnd"/>
      <w:r>
        <w:t xml:space="preserve"> all</w:t>
      </w:r>
    </w:p>
    <w:p w14:paraId="6195FD9C" w14:textId="77777777" w:rsidR="00870A08" w:rsidRDefault="003A5418">
      <w:pPr>
        <w:pStyle w:val="aff6"/>
      </w:pPr>
      <w:r>
        <w:t>[S2-Ethernet0/0/</w:t>
      </w:r>
      <w:proofErr w:type="gramStart"/>
      <w:r>
        <w:t>2]interface</w:t>
      </w:r>
      <w:proofErr w:type="gramEnd"/>
      <w:r>
        <w:t xml:space="preserve"> Ethernet0/0/1</w:t>
      </w:r>
    </w:p>
    <w:p w14:paraId="522F3C29" w14:textId="77777777" w:rsidR="00870A08" w:rsidRDefault="003A5418">
      <w:pPr>
        <w:pStyle w:val="aff6"/>
      </w:pPr>
      <w:r>
        <w:t>[S2-Ethernet0/0/</w:t>
      </w:r>
      <w:proofErr w:type="gramStart"/>
      <w:r>
        <w:t>1]port</w:t>
      </w:r>
      <w:proofErr w:type="gramEnd"/>
      <w:r>
        <w:t xml:space="preserve"> link-type trunk </w:t>
      </w:r>
    </w:p>
    <w:p w14:paraId="7923DFB6" w14:textId="77777777" w:rsidR="00870A08" w:rsidRDefault="003A5418">
      <w:pPr>
        <w:pStyle w:val="aff6"/>
      </w:pPr>
      <w:r>
        <w:t>[S2-Ethernet0/0/</w:t>
      </w:r>
      <w:proofErr w:type="gramStart"/>
      <w:r>
        <w:t>1]port</w:t>
      </w:r>
      <w:proofErr w:type="gramEnd"/>
      <w:r>
        <w:t xml:space="preserve"> trunk allow-pass </w:t>
      </w:r>
      <w:proofErr w:type="spellStart"/>
      <w:r>
        <w:t>vlan</w:t>
      </w:r>
      <w:proofErr w:type="spellEnd"/>
      <w:r>
        <w:t xml:space="preserve"> all</w:t>
      </w:r>
    </w:p>
    <w:p w14:paraId="704A3BC1" w14:textId="77777777" w:rsidR="00870A08" w:rsidRDefault="00870A08">
      <w:pPr>
        <w:pStyle w:val="aff6"/>
      </w:pPr>
    </w:p>
    <w:p w14:paraId="6AE35804" w14:textId="77777777" w:rsidR="00870A08" w:rsidRDefault="003A5418">
      <w:pPr>
        <w:pStyle w:val="aff6"/>
      </w:pPr>
      <w:r>
        <w:t>[S</w:t>
      </w:r>
      <w:proofErr w:type="gramStart"/>
      <w:r>
        <w:t>3]</w:t>
      </w:r>
      <w:proofErr w:type="spellStart"/>
      <w:r>
        <w:t>vlan</w:t>
      </w:r>
      <w:proofErr w:type="spellEnd"/>
      <w:proofErr w:type="gramEnd"/>
      <w:r>
        <w:t xml:space="preserve"> batch 10 20</w:t>
      </w:r>
    </w:p>
    <w:p w14:paraId="2EB489DD" w14:textId="77777777" w:rsidR="00870A08" w:rsidRDefault="003A5418">
      <w:pPr>
        <w:pStyle w:val="aff6"/>
      </w:pPr>
      <w:r>
        <w:t>[S</w:t>
      </w:r>
      <w:proofErr w:type="gramStart"/>
      <w:r>
        <w:t>3]interface</w:t>
      </w:r>
      <w:proofErr w:type="gramEnd"/>
      <w:r>
        <w:t xml:space="preserve"> Ethernet0/0/3</w:t>
      </w:r>
    </w:p>
    <w:p w14:paraId="5F19B93A" w14:textId="77777777" w:rsidR="00870A08" w:rsidRDefault="003A5418">
      <w:pPr>
        <w:pStyle w:val="aff6"/>
      </w:pPr>
      <w:r>
        <w:t>[S3-Ethernet0/0/</w:t>
      </w:r>
      <w:proofErr w:type="gramStart"/>
      <w:r>
        <w:t>3]port</w:t>
      </w:r>
      <w:proofErr w:type="gramEnd"/>
      <w:r>
        <w:t xml:space="preserve"> link-type access </w:t>
      </w:r>
    </w:p>
    <w:p w14:paraId="78E3CD05" w14:textId="77777777" w:rsidR="00870A08" w:rsidRDefault="003A5418">
      <w:pPr>
        <w:pStyle w:val="aff6"/>
      </w:pPr>
      <w:r>
        <w:t>[S3-Ethernet0/0/</w:t>
      </w:r>
      <w:proofErr w:type="gramStart"/>
      <w:r>
        <w:t>3]port</w:t>
      </w:r>
      <w:proofErr w:type="gramEnd"/>
      <w:r>
        <w:t xml:space="preserve"> default </w:t>
      </w:r>
      <w:proofErr w:type="spellStart"/>
      <w:r>
        <w:t>vlan</w:t>
      </w:r>
      <w:proofErr w:type="spellEnd"/>
      <w:r>
        <w:t xml:space="preserve"> 10</w:t>
      </w:r>
    </w:p>
    <w:p w14:paraId="563D28AF" w14:textId="77777777" w:rsidR="00870A08" w:rsidRDefault="003A5418">
      <w:pPr>
        <w:pStyle w:val="aff6"/>
      </w:pPr>
      <w:r>
        <w:t>[S3-Ethernet0/0/</w:t>
      </w:r>
      <w:proofErr w:type="gramStart"/>
      <w:r>
        <w:t>3]interface</w:t>
      </w:r>
      <w:proofErr w:type="gramEnd"/>
      <w:r>
        <w:t xml:space="preserve"> Ethernet0/0/4</w:t>
      </w:r>
    </w:p>
    <w:p w14:paraId="034EA2C3" w14:textId="77777777" w:rsidR="00870A08" w:rsidRDefault="003A5418">
      <w:pPr>
        <w:pStyle w:val="aff6"/>
      </w:pPr>
      <w:r>
        <w:t>[S3-Ethernet0/0/</w:t>
      </w:r>
      <w:proofErr w:type="gramStart"/>
      <w:r>
        <w:t>4]port</w:t>
      </w:r>
      <w:proofErr w:type="gramEnd"/>
      <w:r>
        <w:t xml:space="preserve"> link-type access </w:t>
      </w:r>
    </w:p>
    <w:p w14:paraId="7AC6B681" w14:textId="77777777" w:rsidR="00870A08" w:rsidRDefault="003A5418">
      <w:pPr>
        <w:pStyle w:val="aff6"/>
      </w:pPr>
      <w:r>
        <w:t>[S3-Ethernet0/0/</w:t>
      </w:r>
      <w:proofErr w:type="gramStart"/>
      <w:r>
        <w:t>4]port</w:t>
      </w:r>
      <w:proofErr w:type="gramEnd"/>
      <w:r>
        <w:t xml:space="preserve"> default </w:t>
      </w:r>
      <w:proofErr w:type="spellStart"/>
      <w:r>
        <w:t>vlan</w:t>
      </w:r>
      <w:proofErr w:type="spellEnd"/>
      <w:r>
        <w:t xml:space="preserve"> 20</w:t>
      </w:r>
    </w:p>
    <w:p w14:paraId="34545E64" w14:textId="77777777" w:rsidR="00870A08" w:rsidRDefault="003A5418">
      <w:pPr>
        <w:pStyle w:val="aff6"/>
      </w:pPr>
      <w:r>
        <w:t>[S3-Ethernet0/0/</w:t>
      </w:r>
      <w:proofErr w:type="gramStart"/>
      <w:r>
        <w:t>4]interface</w:t>
      </w:r>
      <w:proofErr w:type="gramEnd"/>
      <w:r>
        <w:t xml:space="preserve"> Eth0/0/1</w:t>
      </w:r>
      <w:r>
        <w:tab/>
      </w:r>
    </w:p>
    <w:p w14:paraId="23B5DF8C" w14:textId="77777777" w:rsidR="00870A08" w:rsidRDefault="003A5418">
      <w:pPr>
        <w:pStyle w:val="aff6"/>
      </w:pPr>
      <w:r>
        <w:t>[S3-Ethernet0/0/</w:t>
      </w:r>
      <w:proofErr w:type="gramStart"/>
      <w:r>
        <w:t>1]port</w:t>
      </w:r>
      <w:proofErr w:type="gramEnd"/>
      <w:r>
        <w:t xml:space="preserve"> link-type trunk </w:t>
      </w:r>
    </w:p>
    <w:p w14:paraId="134DC0B3" w14:textId="77777777" w:rsidR="00870A08" w:rsidRDefault="003A5418">
      <w:pPr>
        <w:pStyle w:val="aff6"/>
      </w:pPr>
      <w:r>
        <w:t>[S3-Ethernet0/0/</w:t>
      </w:r>
      <w:proofErr w:type="gramStart"/>
      <w:r>
        <w:t>1]port</w:t>
      </w:r>
      <w:proofErr w:type="gramEnd"/>
      <w:r>
        <w:t xml:space="preserve"> trunk allow-pass </w:t>
      </w:r>
      <w:proofErr w:type="spellStart"/>
      <w:r>
        <w:t>vlan</w:t>
      </w:r>
      <w:proofErr w:type="spellEnd"/>
      <w:r>
        <w:t xml:space="preserve"> all</w:t>
      </w:r>
    </w:p>
    <w:p w14:paraId="28E64767" w14:textId="77777777" w:rsidR="00870A08" w:rsidRDefault="003A5418">
      <w:pPr>
        <w:pStyle w:val="aff6"/>
      </w:pPr>
      <w:r>
        <w:t>[S3-Ethernet0/0/</w:t>
      </w:r>
      <w:proofErr w:type="gramStart"/>
      <w:r>
        <w:t>1]interface</w:t>
      </w:r>
      <w:proofErr w:type="gramEnd"/>
      <w:r>
        <w:t xml:space="preserve"> Ethernet0/0/2</w:t>
      </w:r>
    </w:p>
    <w:p w14:paraId="254E12FC" w14:textId="77777777" w:rsidR="00870A08" w:rsidRDefault="003A5418">
      <w:pPr>
        <w:pStyle w:val="aff6"/>
      </w:pPr>
      <w:r>
        <w:t>[S3-Ethernet0/0/</w:t>
      </w:r>
      <w:proofErr w:type="gramStart"/>
      <w:r>
        <w:t>2]port</w:t>
      </w:r>
      <w:proofErr w:type="gramEnd"/>
      <w:r>
        <w:t xml:space="preserve"> link-type trunk </w:t>
      </w:r>
    </w:p>
    <w:p w14:paraId="3F3B1BD9" w14:textId="77777777" w:rsidR="00870A08" w:rsidRDefault="003A5418">
      <w:pPr>
        <w:pStyle w:val="aff6"/>
      </w:pPr>
      <w:r>
        <w:t>[S3-Ethernet0/0/</w:t>
      </w:r>
      <w:proofErr w:type="gramStart"/>
      <w:r>
        <w:t>2]port</w:t>
      </w:r>
      <w:proofErr w:type="gramEnd"/>
      <w:r>
        <w:t xml:space="preserve"> trunk allow-pass </w:t>
      </w:r>
      <w:proofErr w:type="spellStart"/>
      <w:r>
        <w:t>vlan</w:t>
      </w:r>
      <w:proofErr w:type="spellEnd"/>
      <w:r>
        <w:t xml:space="preserve"> all</w:t>
      </w:r>
    </w:p>
    <w:p w14:paraId="59A8268D" w14:textId="77777777" w:rsidR="00870A08" w:rsidRDefault="003A5418">
      <w:pPr>
        <w:pStyle w:val="2"/>
        <w:numPr>
          <w:ilvl w:val="0"/>
          <w:numId w:val="22"/>
        </w:numPr>
      </w:pPr>
      <w:r>
        <w:rPr>
          <w:rFonts w:hint="eastAsia"/>
        </w:rPr>
        <w:lastRenderedPageBreak/>
        <w:t>理解</w:t>
      </w:r>
      <w:r>
        <w:rPr>
          <w:rFonts w:hint="eastAsia"/>
        </w:rPr>
        <w:t>MSTP</w:t>
      </w:r>
      <w:r>
        <w:rPr>
          <w:rFonts w:hint="eastAsia"/>
        </w:rPr>
        <w:t>的运行机制及验证单实例</w:t>
      </w:r>
    </w:p>
    <w:p w14:paraId="22DBDD72" w14:textId="77777777" w:rsidR="00870A08" w:rsidRDefault="003A5418">
      <w:pPr>
        <w:ind w:firstLine="420"/>
      </w:pPr>
      <w:r>
        <w:rPr>
          <w:rFonts w:hint="eastAsia"/>
        </w:rPr>
        <w:t>当网络管理员按照设计搭建完公司二层网络后，启动设备。在华为交换机上默认即运行</w:t>
      </w:r>
      <w:r>
        <w:rPr>
          <w:rFonts w:hint="eastAsia"/>
        </w:rPr>
        <w:t>MSTP</w:t>
      </w:r>
      <w:r>
        <w:rPr>
          <w:rFonts w:hint="eastAsia"/>
        </w:rPr>
        <w:t>协议。</w:t>
      </w:r>
    </w:p>
    <w:p w14:paraId="67CB194E" w14:textId="77777777" w:rsidR="00870A08" w:rsidRDefault="003A5418">
      <w:pPr>
        <w:ind w:firstLine="420"/>
      </w:pPr>
      <w:r>
        <w:rPr>
          <w:rFonts w:hint="eastAsia"/>
        </w:rPr>
        <w:t>在</w:t>
      </w:r>
      <w:r>
        <w:rPr>
          <w:rFonts w:hint="eastAsia"/>
        </w:rPr>
        <w:t>S1</w:t>
      </w:r>
      <w:r>
        <w:rPr>
          <w:rFonts w:hint="eastAsia"/>
        </w:rPr>
        <w:t>上使用命令</w:t>
      </w:r>
      <w:r>
        <w:rPr>
          <w:rFonts w:hint="eastAsia"/>
          <w:b/>
        </w:rPr>
        <w:t xml:space="preserve">display </w:t>
      </w:r>
      <w:proofErr w:type="spellStart"/>
      <w:r>
        <w:rPr>
          <w:rFonts w:hint="eastAsia"/>
          <w:b/>
        </w:rPr>
        <w:t>stp</w:t>
      </w:r>
      <w:proofErr w:type="spellEnd"/>
      <w:r>
        <w:rPr>
          <w:rFonts w:hint="eastAsia"/>
        </w:rPr>
        <w:t>查看生成树的状态和统计信息。</w:t>
      </w:r>
    </w:p>
    <w:p w14:paraId="7596BCB2" w14:textId="77777777" w:rsidR="00870A08" w:rsidRDefault="003A5418">
      <w:pPr>
        <w:pStyle w:val="aff6"/>
      </w:pPr>
      <w:r>
        <w:t xml:space="preserve">&lt;S1&gt;display </w:t>
      </w:r>
      <w:proofErr w:type="spellStart"/>
      <w:r>
        <w:t>stp</w:t>
      </w:r>
      <w:proofErr w:type="spellEnd"/>
      <w:r>
        <w:t xml:space="preserve"> </w:t>
      </w:r>
    </w:p>
    <w:p w14:paraId="32D1E011" w14:textId="77777777" w:rsidR="00870A08" w:rsidRDefault="003A5418">
      <w:pPr>
        <w:pStyle w:val="aff6"/>
      </w:pPr>
      <w:r>
        <w:rPr>
          <w:shd w:val="pct10" w:color="auto" w:fill="FFFFFF"/>
        </w:rPr>
        <w:t xml:space="preserve">-------[CIST Global </w:t>
      </w:r>
      <w:proofErr w:type="gramStart"/>
      <w:r>
        <w:rPr>
          <w:shd w:val="pct10" w:color="auto" w:fill="FFFFFF"/>
        </w:rPr>
        <w:t>Info][</w:t>
      </w:r>
      <w:proofErr w:type="gramEnd"/>
      <w:r>
        <w:rPr>
          <w:shd w:val="pct10" w:color="auto" w:fill="FFFFFF"/>
        </w:rPr>
        <w:t>Mode MSTP]-------</w:t>
      </w:r>
    </w:p>
    <w:p w14:paraId="388DB921" w14:textId="77777777" w:rsidR="00870A08" w:rsidRDefault="003A5418">
      <w:pPr>
        <w:pStyle w:val="aff6"/>
      </w:pPr>
      <w:r>
        <w:rPr>
          <w:shd w:val="pct10" w:color="auto" w:fill="FFFFFF"/>
        </w:rPr>
        <w:t>CIST Bridge         :32768.4c1f-cc4d-0fcf</w:t>
      </w:r>
    </w:p>
    <w:p w14:paraId="3003EF5F" w14:textId="77777777" w:rsidR="00870A08" w:rsidRDefault="003A5418">
      <w:pPr>
        <w:pStyle w:val="aff6"/>
      </w:pPr>
      <w:r>
        <w:t xml:space="preserve">Config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2202D4D3" w14:textId="77777777" w:rsidR="00870A08" w:rsidRDefault="003A5418">
      <w:pPr>
        <w:pStyle w:val="aff6"/>
      </w:pPr>
      <w:r>
        <w:t xml:space="preserve">Active Times      </w:t>
      </w:r>
      <w:proofErr w:type="gramStart"/>
      <w:r>
        <w:t xml:space="preserve">  :Hello</w:t>
      </w:r>
      <w:proofErr w:type="gramEnd"/>
      <w:r>
        <w:t xml:space="preserve"> 2s </w:t>
      </w:r>
      <w:proofErr w:type="spellStart"/>
      <w:r>
        <w:t>MaxAge</w:t>
      </w:r>
      <w:proofErr w:type="spellEnd"/>
      <w:r>
        <w:t xml:space="preserve"> 20s </w:t>
      </w:r>
      <w:proofErr w:type="spellStart"/>
      <w:r>
        <w:t>FwDly</w:t>
      </w:r>
      <w:proofErr w:type="spellEnd"/>
      <w:r>
        <w:t xml:space="preserve"> 15s </w:t>
      </w:r>
      <w:proofErr w:type="spellStart"/>
      <w:r>
        <w:t>MaxHop</w:t>
      </w:r>
      <w:proofErr w:type="spellEnd"/>
      <w:r>
        <w:t xml:space="preserve"> 20</w:t>
      </w:r>
    </w:p>
    <w:p w14:paraId="61AB56CD" w14:textId="77777777" w:rsidR="00870A08" w:rsidRDefault="003A5418">
      <w:pPr>
        <w:pStyle w:val="aff6"/>
      </w:pPr>
      <w:r>
        <w:rPr>
          <w:shd w:val="pct10" w:color="auto" w:fill="FFFFFF"/>
        </w:rPr>
        <w:t>CIST Root/ERPC      :32768.4c1f-cc4d-0fcf / 0</w:t>
      </w:r>
    </w:p>
    <w:p w14:paraId="052DE080" w14:textId="77777777" w:rsidR="00870A08" w:rsidRDefault="003A5418">
      <w:pPr>
        <w:pStyle w:val="aff6"/>
      </w:pPr>
      <w:r>
        <w:t xml:space="preserve">CIST </w:t>
      </w:r>
      <w:proofErr w:type="spellStart"/>
      <w:r>
        <w:t>RegRoot</w:t>
      </w:r>
      <w:proofErr w:type="spellEnd"/>
      <w:r>
        <w:t>/IRPC   :32768.4c1f-cc4d-0fcf / 0</w:t>
      </w:r>
    </w:p>
    <w:p w14:paraId="4C0A42CD" w14:textId="77777777" w:rsidR="00870A08" w:rsidRDefault="003A5418">
      <w:pPr>
        <w:pStyle w:val="aff6"/>
      </w:pPr>
      <w:r>
        <w:t xml:space="preserve">CIST </w:t>
      </w:r>
      <w:proofErr w:type="spellStart"/>
      <w:r>
        <w:t>RootPortId</w:t>
      </w:r>
      <w:proofErr w:type="spellEnd"/>
      <w:r>
        <w:t xml:space="preserve">     :0.0</w:t>
      </w:r>
    </w:p>
    <w:p w14:paraId="40B18412" w14:textId="77777777" w:rsidR="00870A08" w:rsidRDefault="003A5418">
      <w:pPr>
        <w:pStyle w:val="aff6"/>
      </w:pPr>
      <w:r>
        <w:t xml:space="preserve">BPDU-Protection   </w:t>
      </w:r>
      <w:proofErr w:type="gramStart"/>
      <w:r>
        <w:t xml:space="preserve">  :Disabled</w:t>
      </w:r>
      <w:proofErr w:type="gramEnd"/>
    </w:p>
    <w:p w14:paraId="752478F5" w14:textId="77777777" w:rsidR="00870A08" w:rsidRDefault="003A5418">
      <w:pPr>
        <w:pStyle w:val="aff6"/>
      </w:pPr>
      <w:r>
        <w:t xml:space="preserve">TC or TCN </w:t>
      </w:r>
      <w:proofErr w:type="gramStart"/>
      <w:r>
        <w:t>received  :</w:t>
      </w:r>
      <w:proofErr w:type="gramEnd"/>
      <w:r>
        <w:t>5</w:t>
      </w:r>
    </w:p>
    <w:p w14:paraId="134147B7" w14:textId="77777777" w:rsidR="00870A08" w:rsidRDefault="003A5418">
      <w:pPr>
        <w:pStyle w:val="aff6"/>
      </w:pPr>
      <w:r>
        <w:t xml:space="preserve">TC count per </w:t>
      </w:r>
      <w:proofErr w:type="gramStart"/>
      <w:r>
        <w:t>hello  :</w:t>
      </w:r>
      <w:proofErr w:type="gramEnd"/>
      <w:r>
        <w:t>0</w:t>
      </w:r>
    </w:p>
    <w:p w14:paraId="4A6902EF" w14:textId="77777777" w:rsidR="00870A08" w:rsidRDefault="003A5418">
      <w:pPr>
        <w:pStyle w:val="aff6"/>
      </w:pPr>
      <w:r>
        <w:t xml:space="preserve">STP Converge Mode </w:t>
      </w:r>
      <w:proofErr w:type="gramStart"/>
      <w:r>
        <w:t xml:space="preserve">  :Normal</w:t>
      </w:r>
      <w:proofErr w:type="gramEnd"/>
      <w:r>
        <w:t xml:space="preserve"> </w:t>
      </w:r>
    </w:p>
    <w:p w14:paraId="39A2614B" w14:textId="77777777" w:rsidR="00870A08" w:rsidRDefault="003A5418">
      <w:pPr>
        <w:pStyle w:val="aff6"/>
      </w:pPr>
      <w:r>
        <w:t xml:space="preserve">Time since last </w:t>
      </w:r>
      <w:proofErr w:type="gramStart"/>
      <w:r>
        <w:t>TC  :</w:t>
      </w:r>
      <w:proofErr w:type="gramEnd"/>
      <w:r>
        <w:t>0 days 0h:24m:48s</w:t>
      </w:r>
    </w:p>
    <w:p w14:paraId="257B4540" w14:textId="77777777" w:rsidR="00870A08" w:rsidRDefault="003A5418">
      <w:pPr>
        <w:pStyle w:val="aff6"/>
      </w:pPr>
      <w:r>
        <w:t>Number of TC        :6</w:t>
      </w:r>
    </w:p>
    <w:p w14:paraId="051C7B46" w14:textId="77777777" w:rsidR="00870A08" w:rsidRDefault="003A5418">
      <w:pPr>
        <w:pStyle w:val="aff6"/>
      </w:pPr>
      <w:r>
        <w:t xml:space="preserve">Last TC occurred  </w:t>
      </w:r>
      <w:proofErr w:type="gramStart"/>
      <w:r>
        <w:t xml:space="preserve">  :Ethernet</w:t>
      </w:r>
      <w:proofErr w:type="gramEnd"/>
      <w:r>
        <w:t>0/0/1</w:t>
      </w:r>
    </w:p>
    <w:p w14:paraId="30B1E9CC" w14:textId="77777777" w:rsidR="00870A08" w:rsidRDefault="003A5418">
      <w:pPr>
        <w:pStyle w:val="aff6"/>
      </w:pPr>
      <w:r>
        <w:rPr>
          <w:shd w:val="pct10" w:color="auto" w:fill="FFFFFF"/>
        </w:rPr>
        <w:t>----[Port1(Ethernet0/0/1</w:t>
      </w:r>
      <w:proofErr w:type="gramStart"/>
      <w:r>
        <w:rPr>
          <w:shd w:val="pct10" w:color="auto" w:fill="FFFFFF"/>
        </w:rPr>
        <w:t>)][</w:t>
      </w:r>
      <w:proofErr w:type="gramEnd"/>
      <w:r>
        <w:rPr>
          <w:shd w:val="pct10" w:color="auto" w:fill="FFFFFF"/>
        </w:rPr>
        <w:t>FORWARDING]----</w:t>
      </w:r>
    </w:p>
    <w:p w14:paraId="346307E2" w14:textId="77777777" w:rsidR="00870A08" w:rsidRDefault="003A5418">
      <w:pPr>
        <w:pStyle w:val="aff6"/>
      </w:pPr>
      <w:r>
        <w:t xml:space="preserve"> Port Protocol     </w:t>
      </w:r>
      <w:proofErr w:type="gramStart"/>
      <w:r>
        <w:t xml:space="preserve">  :Enabled</w:t>
      </w:r>
      <w:proofErr w:type="gramEnd"/>
    </w:p>
    <w:p w14:paraId="56323B99" w14:textId="77777777" w:rsidR="00870A08" w:rsidRDefault="003A5418">
      <w:pPr>
        <w:pStyle w:val="aff6"/>
      </w:pPr>
      <w:r>
        <w:rPr>
          <w:rFonts w:hint="eastAsia"/>
        </w:rPr>
        <w:t>……</w:t>
      </w:r>
    </w:p>
    <w:p w14:paraId="602535E5" w14:textId="77777777" w:rsidR="00870A08" w:rsidRDefault="00870A08">
      <w:pPr>
        <w:pStyle w:val="aff6"/>
      </w:pPr>
    </w:p>
    <w:p w14:paraId="0E917FD1" w14:textId="77777777" w:rsidR="00870A08" w:rsidRDefault="003A5418">
      <w:pPr>
        <w:ind w:firstLine="420"/>
      </w:pPr>
      <w:r>
        <w:rPr>
          <w:rFonts w:hint="eastAsia"/>
        </w:rPr>
        <w:t>可以观察到，在</w:t>
      </w:r>
      <w:r>
        <w:rPr>
          <w:rFonts w:hint="eastAsia"/>
        </w:rPr>
        <w:t>CIST</w:t>
      </w:r>
      <w:r>
        <w:rPr>
          <w:rFonts w:hint="eastAsia"/>
        </w:rPr>
        <w:t>全局信息中，显示目前</w:t>
      </w:r>
      <w:r>
        <w:rPr>
          <w:rFonts w:hint="eastAsia"/>
        </w:rPr>
        <w:t>STP</w:t>
      </w:r>
      <w:r>
        <w:rPr>
          <w:rFonts w:hint="eastAsia"/>
        </w:rPr>
        <w:t>模式为</w:t>
      </w:r>
      <w:r>
        <w:rPr>
          <w:rFonts w:hint="eastAsia"/>
        </w:rPr>
        <w:t>MSTP</w:t>
      </w:r>
      <w:r>
        <w:rPr>
          <w:rFonts w:hint="eastAsia"/>
        </w:rPr>
        <w:t>，根交换机为</w:t>
      </w:r>
      <w:r>
        <w:rPr>
          <w:rFonts w:hint="eastAsia"/>
        </w:rPr>
        <w:t>S1</w:t>
      </w:r>
      <w:r>
        <w:rPr>
          <w:rFonts w:hint="eastAsia"/>
        </w:rPr>
        <w:t>自身，另外还有交换机各个接口上的</w:t>
      </w:r>
      <w:r>
        <w:rPr>
          <w:rFonts w:hint="eastAsia"/>
        </w:rPr>
        <w:t>STP</w:t>
      </w:r>
      <w:r>
        <w:rPr>
          <w:rFonts w:hint="eastAsia"/>
        </w:rPr>
        <w:t>信息。</w:t>
      </w:r>
    </w:p>
    <w:p w14:paraId="7EE11E6F" w14:textId="77777777" w:rsidR="00870A08" w:rsidRDefault="003A5418">
      <w:pPr>
        <w:ind w:firstLine="420"/>
      </w:pPr>
      <w:r>
        <w:rPr>
          <w:rFonts w:hint="eastAsia"/>
        </w:rPr>
        <w:t>使用命令</w:t>
      </w:r>
      <w:r>
        <w:rPr>
          <w:rFonts w:hint="eastAsia"/>
          <w:b/>
        </w:rPr>
        <w:t xml:space="preserve">display </w:t>
      </w:r>
      <w:proofErr w:type="spellStart"/>
      <w:r>
        <w:rPr>
          <w:rFonts w:hint="eastAsia"/>
          <w:b/>
        </w:rPr>
        <w:t>stp</w:t>
      </w:r>
      <w:proofErr w:type="spellEnd"/>
      <w:r>
        <w:rPr>
          <w:rFonts w:hint="eastAsia"/>
          <w:b/>
        </w:rPr>
        <w:t xml:space="preserve"> brief</w:t>
      </w:r>
      <w:r>
        <w:rPr>
          <w:rFonts w:hint="eastAsia"/>
        </w:rPr>
        <w:t>查看</w:t>
      </w:r>
      <w:r>
        <w:rPr>
          <w:rFonts w:hint="eastAsia"/>
        </w:rPr>
        <w:t>S1</w:t>
      </w:r>
      <w:r>
        <w:rPr>
          <w:rFonts w:hint="eastAsia"/>
        </w:rPr>
        <w:t>，</w:t>
      </w:r>
      <w:r>
        <w:rPr>
          <w:rFonts w:hint="eastAsia"/>
        </w:rPr>
        <w:t>S2</w:t>
      </w:r>
      <w:r>
        <w:rPr>
          <w:rFonts w:hint="eastAsia"/>
        </w:rPr>
        <w:t>，</w:t>
      </w:r>
      <w:r>
        <w:rPr>
          <w:rFonts w:hint="eastAsia"/>
        </w:rPr>
        <w:t>S3</w:t>
      </w:r>
      <w:r>
        <w:rPr>
          <w:rFonts w:hint="eastAsia"/>
        </w:rPr>
        <w:t>上生成树的状态和统计的摘要信息。</w:t>
      </w:r>
    </w:p>
    <w:p w14:paraId="1D597A4B" w14:textId="77777777" w:rsidR="00870A08" w:rsidRDefault="003A5418">
      <w:pPr>
        <w:pStyle w:val="aff6"/>
      </w:pPr>
      <w:r>
        <w:t xml:space="preserve">&lt;S1&gt;display </w:t>
      </w:r>
      <w:proofErr w:type="spellStart"/>
      <w:r>
        <w:t>stp</w:t>
      </w:r>
      <w:proofErr w:type="spellEnd"/>
      <w:r>
        <w:t xml:space="preserve"> brief </w:t>
      </w:r>
    </w:p>
    <w:p w14:paraId="0CB54D5D" w14:textId="77777777" w:rsidR="00870A08" w:rsidRDefault="003A5418">
      <w:pPr>
        <w:pStyle w:val="aff6"/>
      </w:pPr>
      <w:r>
        <w:lastRenderedPageBreak/>
        <w:t xml:space="preserve"> </w:t>
      </w:r>
      <w:proofErr w:type="gramStart"/>
      <w:r>
        <w:t>MSTID  Port</w:t>
      </w:r>
      <w:proofErr w:type="gramEnd"/>
      <w:r>
        <w:t xml:space="preserve">                        Role  STP State     Protection</w:t>
      </w:r>
    </w:p>
    <w:p w14:paraId="2265B284" w14:textId="77777777" w:rsidR="00870A08" w:rsidRDefault="003A5418">
      <w:pPr>
        <w:pStyle w:val="aff6"/>
      </w:pPr>
      <w:r>
        <w:t xml:space="preserve">   </w:t>
      </w:r>
      <w:r>
        <w:rPr>
          <w:shd w:val="pct10" w:color="auto" w:fill="FFFFFF"/>
        </w:rPr>
        <w:t xml:space="preserve">0    Ethernet0/0/1               </w:t>
      </w:r>
      <w:proofErr w:type="gramStart"/>
      <w:r>
        <w:rPr>
          <w:shd w:val="pct10" w:color="auto" w:fill="FFFFFF"/>
        </w:rPr>
        <w:t>DESI  FORWARDING</w:t>
      </w:r>
      <w:proofErr w:type="gramEnd"/>
      <w:r>
        <w:rPr>
          <w:shd w:val="pct10" w:color="auto" w:fill="FFFFFF"/>
        </w:rPr>
        <w:t xml:space="preserve">      NONE</w:t>
      </w:r>
    </w:p>
    <w:p w14:paraId="327E419A" w14:textId="77777777" w:rsidR="00870A08" w:rsidRDefault="003A5418">
      <w:pPr>
        <w:pStyle w:val="aff6"/>
      </w:pPr>
      <w:r>
        <w:t xml:space="preserve">   </w:t>
      </w:r>
      <w:r>
        <w:rPr>
          <w:shd w:val="pct10" w:color="auto" w:fill="FFFFFF"/>
        </w:rPr>
        <w:t xml:space="preserve">0    Ethernet0/0/2               </w:t>
      </w:r>
      <w:proofErr w:type="gramStart"/>
      <w:r>
        <w:rPr>
          <w:shd w:val="pct10" w:color="auto" w:fill="FFFFFF"/>
        </w:rPr>
        <w:t>DESI  FORWARDING</w:t>
      </w:r>
      <w:proofErr w:type="gramEnd"/>
      <w:r>
        <w:rPr>
          <w:shd w:val="pct10" w:color="auto" w:fill="FFFFFF"/>
        </w:rPr>
        <w:t xml:space="preserve">      NONE</w:t>
      </w:r>
    </w:p>
    <w:p w14:paraId="30A78E02" w14:textId="77777777" w:rsidR="00870A08" w:rsidRDefault="003A5418">
      <w:pPr>
        <w:pStyle w:val="aff6"/>
      </w:pPr>
      <w:r>
        <w:t xml:space="preserve">   0    Ethernet0/0/3               </w:t>
      </w:r>
      <w:proofErr w:type="gramStart"/>
      <w:r>
        <w:t>DESI  FORWARDING</w:t>
      </w:r>
      <w:proofErr w:type="gramEnd"/>
      <w:r>
        <w:t xml:space="preserve">      NONE</w:t>
      </w:r>
    </w:p>
    <w:p w14:paraId="26FFAD22" w14:textId="77777777" w:rsidR="00870A08" w:rsidRDefault="00870A08">
      <w:pPr>
        <w:pStyle w:val="aff6"/>
      </w:pPr>
    </w:p>
    <w:p w14:paraId="39A1B2FD" w14:textId="77777777" w:rsidR="00870A08" w:rsidRDefault="003A5418">
      <w:pPr>
        <w:pStyle w:val="aff6"/>
      </w:pPr>
      <w:r>
        <w:t xml:space="preserve">&lt;S2&gt;display </w:t>
      </w:r>
      <w:proofErr w:type="spellStart"/>
      <w:r>
        <w:t>stp</w:t>
      </w:r>
      <w:proofErr w:type="spellEnd"/>
      <w:r>
        <w:t xml:space="preserve"> brief </w:t>
      </w:r>
    </w:p>
    <w:p w14:paraId="0B5C7240" w14:textId="77777777" w:rsidR="00870A08" w:rsidRDefault="003A5418">
      <w:pPr>
        <w:pStyle w:val="aff6"/>
      </w:pPr>
      <w:r>
        <w:t xml:space="preserve"> </w:t>
      </w:r>
      <w:proofErr w:type="gramStart"/>
      <w:r>
        <w:t>MSTID  Port</w:t>
      </w:r>
      <w:proofErr w:type="gramEnd"/>
      <w:r>
        <w:t xml:space="preserve">                        Role  STP State     Protection</w:t>
      </w:r>
    </w:p>
    <w:p w14:paraId="7497A8A9" w14:textId="77777777" w:rsidR="00870A08" w:rsidRDefault="003A5418">
      <w:pPr>
        <w:pStyle w:val="aff6"/>
      </w:pPr>
      <w:r>
        <w:t xml:space="preserve">   </w:t>
      </w:r>
      <w:r>
        <w:rPr>
          <w:shd w:val="pct10" w:color="auto" w:fill="FFFFFF"/>
        </w:rPr>
        <w:t xml:space="preserve">0    Ethernet0/0/1               </w:t>
      </w:r>
      <w:proofErr w:type="gramStart"/>
      <w:r>
        <w:rPr>
          <w:shd w:val="pct10" w:color="auto" w:fill="FFFFFF"/>
        </w:rPr>
        <w:t>DESI  FORWARDING</w:t>
      </w:r>
      <w:proofErr w:type="gramEnd"/>
      <w:r>
        <w:rPr>
          <w:shd w:val="pct10" w:color="auto" w:fill="FFFFFF"/>
        </w:rPr>
        <w:t xml:space="preserve">      NONE</w:t>
      </w:r>
    </w:p>
    <w:p w14:paraId="792E4A0F" w14:textId="77777777" w:rsidR="00870A08" w:rsidRDefault="003A5418">
      <w:pPr>
        <w:pStyle w:val="aff6"/>
      </w:pPr>
      <w:r>
        <w:t xml:space="preserve">   </w:t>
      </w:r>
      <w:r>
        <w:rPr>
          <w:shd w:val="pct10" w:color="auto" w:fill="FFFFFF"/>
        </w:rPr>
        <w:t xml:space="preserve">0    Ethernet0/0/2               </w:t>
      </w:r>
      <w:proofErr w:type="gramStart"/>
      <w:r>
        <w:rPr>
          <w:shd w:val="pct10" w:color="auto" w:fill="FFFFFF"/>
        </w:rPr>
        <w:t>ROOT  FORWARDING</w:t>
      </w:r>
      <w:proofErr w:type="gramEnd"/>
      <w:r>
        <w:rPr>
          <w:shd w:val="pct10" w:color="auto" w:fill="FFFFFF"/>
        </w:rPr>
        <w:t xml:space="preserve">      NONE</w:t>
      </w:r>
    </w:p>
    <w:p w14:paraId="7FDC2C96" w14:textId="77777777" w:rsidR="00870A08" w:rsidRDefault="003A5418">
      <w:pPr>
        <w:pStyle w:val="aff6"/>
      </w:pPr>
      <w:r>
        <w:t xml:space="preserve">   0    Ethernet0/0/3               </w:t>
      </w:r>
      <w:proofErr w:type="gramStart"/>
      <w:r>
        <w:t>DESI  FORWARDING</w:t>
      </w:r>
      <w:proofErr w:type="gramEnd"/>
      <w:r>
        <w:t xml:space="preserve">      NONE</w:t>
      </w:r>
    </w:p>
    <w:p w14:paraId="3CA78289" w14:textId="77777777" w:rsidR="00870A08" w:rsidRDefault="00870A08">
      <w:pPr>
        <w:pStyle w:val="aff6"/>
      </w:pPr>
    </w:p>
    <w:p w14:paraId="014787FB" w14:textId="77777777" w:rsidR="00870A08" w:rsidRDefault="003A5418">
      <w:pPr>
        <w:pStyle w:val="aff6"/>
      </w:pPr>
      <w:r>
        <w:t xml:space="preserve">&lt;S3&gt;display </w:t>
      </w:r>
      <w:proofErr w:type="spellStart"/>
      <w:r>
        <w:t>stp</w:t>
      </w:r>
      <w:proofErr w:type="spellEnd"/>
      <w:r>
        <w:t xml:space="preserve"> brief </w:t>
      </w:r>
    </w:p>
    <w:p w14:paraId="3038633A" w14:textId="77777777" w:rsidR="00870A08" w:rsidRDefault="003A5418">
      <w:pPr>
        <w:pStyle w:val="aff6"/>
      </w:pPr>
      <w:r>
        <w:t xml:space="preserve"> </w:t>
      </w:r>
      <w:proofErr w:type="gramStart"/>
      <w:r>
        <w:t>MSTID  Port</w:t>
      </w:r>
      <w:proofErr w:type="gramEnd"/>
      <w:r>
        <w:t xml:space="preserve">                        Role  STP State     Protection</w:t>
      </w:r>
    </w:p>
    <w:p w14:paraId="7E438701" w14:textId="77777777" w:rsidR="00870A08" w:rsidRDefault="003A5418">
      <w:pPr>
        <w:pStyle w:val="aff6"/>
      </w:pPr>
      <w:r>
        <w:t xml:space="preserve">   </w:t>
      </w:r>
      <w:r>
        <w:rPr>
          <w:shd w:val="pct10" w:color="auto" w:fill="FFFFFF"/>
        </w:rPr>
        <w:t xml:space="preserve">0    Ethernet0/0/1               </w:t>
      </w:r>
      <w:proofErr w:type="gramStart"/>
      <w:r>
        <w:rPr>
          <w:shd w:val="pct10" w:color="auto" w:fill="FFFFFF"/>
        </w:rPr>
        <w:t>ROOT  FORWARDING</w:t>
      </w:r>
      <w:proofErr w:type="gramEnd"/>
      <w:r>
        <w:rPr>
          <w:shd w:val="pct10" w:color="auto" w:fill="FFFFFF"/>
        </w:rPr>
        <w:t xml:space="preserve">      NONE</w:t>
      </w:r>
    </w:p>
    <w:p w14:paraId="7F9F1C05" w14:textId="77777777" w:rsidR="00870A08" w:rsidRDefault="003A5418">
      <w:pPr>
        <w:pStyle w:val="aff6"/>
      </w:pPr>
      <w:r>
        <w:t xml:space="preserve">   </w:t>
      </w:r>
      <w:r>
        <w:rPr>
          <w:shd w:val="pct10" w:color="auto" w:fill="FFFFFF"/>
        </w:rPr>
        <w:t xml:space="preserve">0    Ethernet0/0/2               </w:t>
      </w:r>
      <w:proofErr w:type="gramStart"/>
      <w:r>
        <w:rPr>
          <w:shd w:val="pct10" w:color="auto" w:fill="FFFFFF"/>
        </w:rPr>
        <w:t>ALTE  DISCARDING</w:t>
      </w:r>
      <w:proofErr w:type="gramEnd"/>
      <w:r>
        <w:rPr>
          <w:shd w:val="pct10" w:color="auto" w:fill="FFFFFF"/>
        </w:rPr>
        <w:t xml:space="preserve">      NONE</w:t>
      </w:r>
    </w:p>
    <w:p w14:paraId="1602EE92" w14:textId="77777777" w:rsidR="00870A08" w:rsidRDefault="003A5418">
      <w:pPr>
        <w:pStyle w:val="aff6"/>
      </w:pPr>
      <w:r>
        <w:t xml:space="preserve">   0    Ethernet0/0/3               </w:t>
      </w:r>
      <w:proofErr w:type="gramStart"/>
      <w:r>
        <w:t>DESI  FORWARDING</w:t>
      </w:r>
      <w:proofErr w:type="gramEnd"/>
      <w:r>
        <w:t xml:space="preserve">      NONE</w:t>
      </w:r>
    </w:p>
    <w:p w14:paraId="0987092B" w14:textId="77777777" w:rsidR="00870A08" w:rsidRDefault="003A5418">
      <w:pPr>
        <w:pStyle w:val="aff6"/>
      </w:pPr>
      <w:r>
        <w:t xml:space="preserve">   0    Ethernet0/0/4               </w:t>
      </w:r>
      <w:proofErr w:type="gramStart"/>
      <w:r>
        <w:t>DESI  FORWARDING</w:t>
      </w:r>
      <w:proofErr w:type="gramEnd"/>
      <w:r>
        <w:t xml:space="preserve">      NONE</w:t>
      </w:r>
    </w:p>
    <w:p w14:paraId="1C777DF5" w14:textId="77777777" w:rsidR="00870A08" w:rsidRDefault="00870A08">
      <w:pPr>
        <w:pStyle w:val="aff6"/>
      </w:pPr>
    </w:p>
    <w:p w14:paraId="2F27D07C" w14:textId="77777777" w:rsidR="00870A08" w:rsidRDefault="003A5418">
      <w:pPr>
        <w:ind w:firstLine="420"/>
      </w:pPr>
      <w:r>
        <w:rPr>
          <w:rFonts w:hint="eastAsia"/>
        </w:rPr>
        <w:t>可以观察到，此时</w:t>
      </w:r>
      <w:r>
        <w:rPr>
          <w:rFonts w:hint="eastAsia"/>
        </w:rPr>
        <w:t>S1</w:t>
      </w:r>
      <w:r>
        <w:rPr>
          <w:rFonts w:hint="eastAsia"/>
        </w:rPr>
        <w:t>上的端口都为指定端口，且都处于转发状态，为根交换机。</w:t>
      </w:r>
      <w:r>
        <w:rPr>
          <w:rFonts w:hint="eastAsia"/>
        </w:rPr>
        <w:t>S3</w:t>
      </w:r>
      <w:r>
        <w:rPr>
          <w:rFonts w:hint="eastAsia"/>
        </w:rPr>
        <w:t>上的</w:t>
      </w:r>
      <w:r>
        <w:rPr>
          <w:rFonts w:hint="eastAsia"/>
        </w:rPr>
        <w:t>E 0/0/2</w:t>
      </w:r>
      <w:r>
        <w:rPr>
          <w:rFonts w:hint="eastAsia"/>
        </w:rPr>
        <w:t>为替代端口，处于丢弃状态。</w:t>
      </w:r>
      <w:r>
        <w:rPr>
          <w:rFonts w:hint="eastAsia"/>
        </w:rPr>
        <w:t>MSTID</w:t>
      </w:r>
      <w:r>
        <w:rPr>
          <w:rFonts w:hint="eastAsia"/>
        </w:rPr>
        <w:t>，即</w:t>
      </w:r>
      <w:r>
        <w:rPr>
          <w:rFonts w:hint="eastAsia"/>
        </w:rPr>
        <w:t>MSTP</w:t>
      </w:r>
      <w:r>
        <w:rPr>
          <w:rFonts w:hint="eastAsia"/>
        </w:rPr>
        <w:t>的实例</w:t>
      </w:r>
      <w:r>
        <w:rPr>
          <w:rFonts w:hint="eastAsia"/>
        </w:rPr>
        <w:t>ID</w:t>
      </w:r>
      <w:r>
        <w:rPr>
          <w:rFonts w:hint="eastAsia"/>
        </w:rPr>
        <w:t>，三台交换机上目前都为</w:t>
      </w:r>
      <w:r>
        <w:rPr>
          <w:rFonts w:hint="eastAsia"/>
        </w:rPr>
        <w:t>0</w:t>
      </w:r>
      <w:r>
        <w:rPr>
          <w:rFonts w:hint="eastAsia"/>
        </w:rPr>
        <w:t>，即在默认情况下，所有</w:t>
      </w:r>
      <w:r>
        <w:rPr>
          <w:rFonts w:hint="eastAsia"/>
        </w:rPr>
        <w:t>VLAN</w:t>
      </w:r>
      <w:r>
        <w:rPr>
          <w:rFonts w:hint="eastAsia"/>
        </w:rPr>
        <w:t>都处于</w:t>
      </w:r>
      <w:r>
        <w:rPr>
          <w:rFonts w:hint="eastAsia"/>
        </w:rPr>
        <w:t>MSTP</w:t>
      </w:r>
      <w:r>
        <w:rPr>
          <w:rFonts w:hint="eastAsia"/>
        </w:rPr>
        <w:t>实例</w:t>
      </w:r>
      <w:r>
        <w:rPr>
          <w:rFonts w:hint="eastAsia"/>
        </w:rPr>
        <w:t>0</w:t>
      </w:r>
      <w:r>
        <w:rPr>
          <w:rFonts w:hint="eastAsia"/>
        </w:rPr>
        <w:t>中。</w:t>
      </w:r>
    </w:p>
    <w:p w14:paraId="2575EC88" w14:textId="77777777" w:rsidR="00870A08" w:rsidRDefault="003A5418">
      <w:pPr>
        <w:ind w:firstLine="420"/>
      </w:pPr>
      <w:r>
        <w:rPr>
          <w:rFonts w:hint="eastAsia"/>
        </w:rPr>
        <w:t>假如网络管理员配置</w:t>
      </w:r>
      <w:r>
        <w:rPr>
          <w:rFonts w:hint="eastAsia"/>
        </w:rPr>
        <w:t>STP</w:t>
      </w:r>
      <w:r>
        <w:rPr>
          <w:rFonts w:hint="eastAsia"/>
        </w:rPr>
        <w:t>模式为</w:t>
      </w:r>
      <w:r>
        <w:rPr>
          <w:rFonts w:hint="eastAsia"/>
        </w:rPr>
        <w:t>RSTP</w:t>
      </w:r>
      <w:r>
        <w:rPr>
          <w:rFonts w:hint="eastAsia"/>
        </w:rPr>
        <w:t>，最终选举出来的根交换机及被阻塞的端口等结果将和目前</w:t>
      </w:r>
      <w:r>
        <w:rPr>
          <w:rFonts w:hint="eastAsia"/>
        </w:rPr>
        <w:t>MSTP</w:t>
      </w:r>
      <w:r>
        <w:rPr>
          <w:rFonts w:hint="eastAsia"/>
        </w:rPr>
        <w:t>的选举结果一致，即在</w:t>
      </w:r>
      <w:r>
        <w:rPr>
          <w:rFonts w:hint="eastAsia"/>
        </w:rPr>
        <w:t>MSTP</w:t>
      </w:r>
      <w:r>
        <w:rPr>
          <w:rFonts w:hint="eastAsia"/>
        </w:rPr>
        <w:t>的单个实例中，选举规则与</w:t>
      </w:r>
      <w:r>
        <w:rPr>
          <w:rFonts w:hint="eastAsia"/>
        </w:rPr>
        <w:t>RSTP</w:t>
      </w:r>
      <w:r>
        <w:rPr>
          <w:rFonts w:hint="eastAsia"/>
        </w:rPr>
        <w:t>一致，端口角色与状态与</w:t>
      </w:r>
      <w:r>
        <w:rPr>
          <w:rFonts w:hint="eastAsia"/>
        </w:rPr>
        <w:t>RSTP</w:t>
      </w:r>
      <w:r>
        <w:rPr>
          <w:rFonts w:hint="eastAsia"/>
        </w:rPr>
        <w:t>也一致。</w:t>
      </w:r>
    </w:p>
    <w:p w14:paraId="37FFDBD3" w14:textId="77777777" w:rsidR="00870A08" w:rsidRDefault="003A5418">
      <w:pPr>
        <w:ind w:firstLine="420"/>
      </w:pPr>
      <w:r>
        <w:rPr>
          <w:rFonts w:hint="eastAsia"/>
        </w:rPr>
        <w:t>在</w:t>
      </w:r>
      <w:r>
        <w:rPr>
          <w:rFonts w:hint="eastAsia"/>
        </w:rPr>
        <w:t>HR</w:t>
      </w:r>
      <w:r>
        <w:rPr>
          <w:rFonts w:hint="eastAsia"/>
        </w:rPr>
        <w:t>部门的</w:t>
      </w:r>
      <w:r>
        <w:rPr>
          <w:rFonts w:hint="eastAsia"/>
        </w:rPr>
        <w:t>PC-2</w:t>
      </w:r>
      <w:r>
        <w:rPr>
          <w:rFonts w:hint="eastAsia"/>
        </w:rPr>
        <w:t>上持续发送</w:t>
      </w:r>
      <w:r>
        <w:rPr>
          <w:rFonts w:hint="eastAsia"/>
        </w:rPr>
        <w:t>ping</w:t>
      </w:r>
      <w:proofErr w:type="gramStart"/>
      <w:r>
        <w:rPr>
          <w:rFonts w:hint="eastAsia"/>
        </w:rPr>
        <w:t>包至</w:t>
      </w:r>
      <w:proofErr w:type="gramEnd"/>
      <w:r>
        <w:rPr>
          <w:rFonts w:hint="eastAsia"/>
        </w:rPr>
        <w:t>PC-1</w:t>
      </w:r>
      <w:r>
        <w:rPr>
          <w:rFonts w:hint="eastAsia"/>
        </w:rPr>
        <w:t>，在</w:t>
      </w:r>
      <w:r>
        <w:rPr>
          <w:rFonts w:hint="eastAsia"/>
        </w:rPr>
        <w:t>IT</w:t>
      </w:r>
      <w:r>
        <w:rPr>
          <w:rFonts w:hint="eastAsia"/>
        </w:rPr>
        <w:t>部门的</w:t>
      </w:r>
      <w:r>
        <w:rPr>
          <w:rFonts w:hint="eastAsia"/>
        </w:rPr>
        <w:t>PC-4</w:t>
      </w:r>
      <w:r>
        <w:rPr>
          <w:rFonts w:hint="eastAsia"/>
        </w:rPr>
        <w:t>上持续发送</w:t>
      </w:r>
      <w:r>
        <w:rPr>
          <w:rFonts w:hint="eastAsia"/>
        </w:rPr>
        <w:t>ping</w:t>
      </w:r>
      <w:proofErr w:type="gramStart"/>
      <w:r>
        <w:rPr>
          <w:rFonts w:hint="eastAsia"/>
        </w:rPr>
        <w:t>包至</w:t>
      </w:r>
      <w:proofErr w:type="gramEnd"/>
      <w:r>
        <w:rPr>
          <w:rFonts w:hint="eastAsia"/>
        </w:rPr>
        <w:t>PC-3</w:t>
      </w:r>
      <w:r>
        <w:rPr>
          <w:rFonts w:hint="eastAsia"/>
        </w:rPr>
        <w:t>。</w:t>
      </w:r>
    </w:p>
    <w:p w14:paraId="6DA0ECE4" w14:textId="77777777" w:rsidR="00870A08" w:rsidRDefault="003A5418">
      <w:pPr>
        <w:pStyle w:val="aff6"/>
      </w:pPr>
      <w:r>
        <w:t>PC&gt;ping 192.168.10.1 -t</w:t>
      </w:r>
    </w:p>
    <w:p w14:paraId="51ACCC5B" w14:textId="77777777" w:rsidR="00870A08" w:rsidRDefault="003A5418">
      <w:pPr>
        <w:pStyle w:val="aff6"/>
      </w:pPr>
      <w:r>
        <w:t xml:space="preserve">Ping 192.168.10.1: 32 data bytes, Press </w:t>
      </w:r>
      <w:proofErr w:type="spellStart"/>
      <w:r>
        <w:t>Ctrl_C</w:t>
      </w:r>
      <w:proofErr w:type="spellEnd"/>
      <w:r>
        <w:t xml:space="preserve"> to break</w:t>
      </w:r>
    </w:p>
    <w:p w14:paraId="6D289DB1" w14:textId="77777777" w:rsidR="00870A08" w:rsidRDefault="003A5418">
      <w:pPr>
        <w:pStyle w:val="aff6"/>
      </w:pPr>
      <w:r>
        <w:lastRenderedPageBreak/>
        <w:t xml:space="preserve">From 192.168.10.1: bytes=32 seq=1 </w:t>
      </w:r>
      <w:proofErr w:type="spellStart"/>
      <w:r>
        <w:t>ttl</w:t>
      </w:r>
      <w:proofErr w:type="spellEnd"/>
      <w:r>
        <w:t xml:space="preserve">=128 time=31 </w:t>
      </w:r>
      <w:proofErr w:type="spellStart"/>
      <w:r>
        <w:t>ms</w:t>
      </w:r>
      <w:proofErr w:type="spellEnd"/>
    </w:p>
    <w:p w14:paraId="4A3678F3" w14:textId="77777777" w:rsidR="00870A08" w:rsidRDefault="003A5418">
      <w:pPr>
        <w:pStyle w:val="aff6"/>
      </w:pPr>
      <w:r>
        <w:t xml:space="preserve">From 192.168.10.1: bytes=32 seq=2 </w:t>
      </w:r>
      <w:proofErr w:type="spellStart"/>
      <w:r>
        <w:t>ttl</w:t>
      </w:r>
      <w:proofErr w:type="spellEnd"/>
      <w:r>
        <w:t xml:space="preserve">=128 time=47 </w:t>
      </w:r>
      <w:proofErr w:type="spellStart"/>
      <w:r>
        <w:t>ms</w:t>
      </w:r>
      <w:proofErr w:type="spellEnd"/>
    </w:p>
    <w:p w14:paraId="26CAE09D" w14:textId="77777777" w:rsidR="00870A08" w:rsidRDefault="003A5418">
      <w:pPr>
        <w:pStyle w:val="aff6"/>
      </w:pPr>
      <w:r>
        <w:rPr>
          <w:rFonts w:hint="eastAsia"/>
        </w:rPr>
        <w:t>……</w:t>
      </w:r>
    </w:p>
    <w:p w14:paraId="5017B4CF" w14:textId="77777777" w:rsidR="00870A08" w:rsidRDefault="00870A08">
      <w:pPr>
        <w:pStyle w:val="aff6"/>
      </w:pPr>
    </w:p>
    <w:p w14:paraId="388057DE" w14:textId="77777777" w:rsidR="00870A08" w:rsidRDefault="003A5418">
      <w:pPr>
        <w:pStyle w:val="aff6"/>
        <w:rPr>
          <w:szCs w:val="22"/>
        </w:rPr>
      </w:pPr>
      <w:r>
        <w:rPr>
          <w:szCs w:val="22"/>
        </w:rPr>
        <w:t>PC&gt;ping 192.168.20.1 -t</w:t>
      </w:r>
    </w:p>
    <w:p w14:paraId="2EB7C45A" w14:textId="77777777" w:rsidR="00870A08" w:rsidRDefault="003A5418">
      <w:pPr>
        <w:pStyle w:val="aff6"/>
        <w:rPr>
          <w:szCs w:val="22"/>
        </w:rPr>
      </w:pPr>
      <w:r>
        <w:rPr>
          <w:szCs w:val="22"/>
        </w:rPr>
        <w:t xml:space="preserve">Ping 192.168.20.1: 32 data bytes, Press </w:t>
      </w:r>
      <w:proofErr w:type="spellStart"/>
      <w:r>
        <w:rPr>
          <w:szCs w:val="22"/>
        </w:rPr>
        <w:t>Ctrl_C</w:t>
      </w:r>
      <w:proofErr w:type="spellEnd"/>
      <w:r>
        <w:rPr>
          <w:szCs w:val="22"/>
        </w:rPr>
        <w:t xml:space="preserve"> to break</w:t>
      </w:r>
    </w:p>
    <w:p w14:paraId="5AF48F54" w14:textId="77777777" w:rsidR="00870A08" w:rsidRDefault="003A5418">
      <w:pPr>
        <w:pStyle w:val="aff6"/>
        <w:rPr>
          <w:szCs w:val="22"/>
        </w:rPr>
      </w:pPr>
      <w:r>
        <w:rPr>
          <w:szCs w:val="22"/>
        </w:rPr>
        <w:t xml:space="preserve">From 192.168.20.1: bytes=32 seq=1 </w:t>
      </w:r>
      <w:proofErr w:type="spellStart"/>
      <w:r>
        <w:rPr>
          <w:szCs w:val="22"/>
        </w:rPr>
        <w:t>ttl</w:t>
      </w:r>
      <w:proofErr w:type="spellEnd"/>
      <w:r>
        <w:rPr>
          <w:szCs w:val="22"/>
        </w:rPr>
        <w:t xml:space="preserve">=128 time=47 </w:t>
      </w:r>
      <w:proofErr w:type="spellStart"/>
      <w:r>
        <w:rPr>
          <w:szCs w:val="22"/>
        </w:rPr>
        <w:t>ms</w:t>
      </w:r>
      <w:proofErr w:type="spellEnd"/>
    </w:p>
    <w:p w14:paraId="732B7329" w14:textId="77777777" w:rsidR="00870A08" w:rsidRDefault="003A5418">
      <w:pPr>
        <w:pStyle w:val="aff6"/>
        <w:rPr>
          <w:szCs w:val="22"/>
        </w:rPr>
      </w:pPr>
      <w:r>
        <w:rPr>
          <w:szCs w:val="22"/>
        </w:rPr>
        <w:t xml:space="preserve">From 192.168.20.1: bytes=32 seq=2 </w:t>
      </w:r>
      <w:proofErr w:type="spellStart"/>
      <w:r>
        <w:rPr>
          <w:szCs w:val="22"/>
        </w:rPr>
        <w:t>ttl</w:t>
      </w:r>
      <w:proofErr w:type="spellEnd"/>
      <w:r>
        <w:rPr>
          <w:szCs w:val="22"/>
        </w:rPr>
        <w:t xml:space="preserve">=128 time=62 </w:t>
      </w:r>
      <w:proofErr w:type="spellStart"/>
      <w:r>
        <w:rPr>
          <w:szCs w:val="22"/>
        </w:rPr>
        <w:t>ms</w:t>
      </w:r>
      <w:proofErr w:type="spellEnd"/>
    </w:p>
    <w:p w14:paraId="64EDF071" w14:textId="77777777" w:rsidR="00870A08" w:rsidRDefault="003A5418">
      <w:pPr>
        <w:pStyle w:val="aff6"/>
        <w:rPr>
          <w:szCs w:val="22"/>
        </w:rPr>
      </w:pPr>
      <w:r>
        <w:rPr>
          <w:rFonts w:hint="eastAsia"/>
          <w:szCs w:val="22"/>
        </w:rPr>
        <w:t>……</w:t>
      </w:r>
    </w:p>
    <w:p w14:paraId="172E0555" w14:textId="77777777" w:rsidR="00870A08" w:rsidRDefault="00870A08">
      <w:pPr>
        <w:pStyle w:val="aff6"/>
      </w:pPr>
    </w:p>
    <w:p w14:paraId="5B8F3F08" w14:textId="77777777" w:rsidR="00870A08" w:rsidRDefault="003A5418">
      <w:pPr>
        <w:ind w:firstLine="420"/>
      </w:pPr>
      <w:r>
        <w:rPr>
          <w:rFonts w:hint="eastAsia"/>
        </w:rPr>
        <w:t>同时，在</w:t>
      </w:r>
      <w:r>
        <w:rPr>
          <w:rFonts w:hint="eastAsia"/>
        </w:rPr>
        <w:t>S3</w:t>
      </w:r>
      <w:r>
        <w:rPr>
          <w:rFonts w:hint="eastAsia"/>
        </w:rPr>
        <w:t>的</w:t>
      </w:r>
      <w:r>
        <w:rPr>
          <w:rFonts w:hint="eastAsia"/>
        </w:rPr>
        <w:t>E 0/0/1</w:t>
      </w:r>
      <w:r>
        <w:rPr>
          <w:rFonts w:hint="eastAsia"/>
        </w:rPr>
        <w:t>接口上抓包观察。</w:t>
      </w:r>
    </w:p>
    <w:p w14:paraId="2171F5BE" w14:textId="77777777" w:rsidR="00870A08" w:rsidRDefault="003A5418">
      <w:pPr>
        <w:pStyle w:val="aff6"/>
        <w:jc w:val="center"/>
      </w:pPr>
      <w:r>
        <w:rPr>
          <w:rFonts w:hint="eastAsia"/>
          <w:noProof/>
          <w:lang w:val="en-GB"/>
        </w:rPr>
        <w:drawing>
          <wp:inline distT="0" distB="0" distL="0" distR="0" wp14:anchorId="4CE40166" wp14:editId="62169060">
            <wp:extent cx="5274310" cy="2045335"/>
            <wp:effectExtent l="19050" t="0" r="2540" b="0"/>
            <wp:docPr id="575" name="图片 9"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9" descr="捕获.PNG"/>
                    <pic:cNvPicPr>
                      <a:picLocks noChangeAspect="1"/>
                    </pic:cNvPicPr>
                  </pic:nvPicPr>
                  <pic:blipFill>
                    <a:blip r:embed="rId114" cstate="print">
                      <a:grayscl/>
                    </a:blip>
                    <a:stretch>
                      <a:fillRect/>
                    </a:stretch>
                  </pic:blipFill>
                  <pic:spPr>
                    <a:xfrm>
                      <a:off x="0" y="0"/>
                      <a:ext cx="5274310" cy="2045335"/>
                    </a:xfrm>
                    <a:prstGeom prst="rect">
                      <a:avLst/>
                    </a:prstGeom>
                  </pic:spPr>
                </pic:pic>
              </a:graphicData>
            </a:graphic>
          </wp:inline>
        </w:drawing>
      </w:r>
    </w:p>
    <w:p w14:paraId="2BED39B7" w14:textId="77777777" w:rsidR="00870A08" w:rsidRDefault="003A5418">
      <w:pPr>
        <w:pStyle w:val="aff6"/>
        <w:jc w:val="center"/>
      </w:pPr>
      <w:r>
        <w:rPr>
          <w:rFonts w:hint="eastAsia"/>
        </w:rPr>
        <w:t>图</w:t>
      </w:r>
      <w:r>
        <w:rPr>
          <w:rFonts w:hint="eastAsia"/>
        </w:rPr>
        <w:t>4-6</w:t>
      </w:r>
    </w:p>
    <w:p w14:paraId="46CBE417" w14:textId="77777777" w:rsidR="00870A08" w:rsidRDefault="00870A08">
      <w:pPr>
        <w:pStyle w:val="aff6"/>
      </w:pPr>
    </w:p>
    <w:p w14:paraId="16FA328E" w14:textId="77777777" w:rsidR="00870A08" w:rsidRDefault="003A5418">
      <w:pPr>
        <w:ind w:firstLine="420"/>
      </w:pPr>
      <w:r>
        <w:rPr>
          <w:rFonts w:hint="eastAsia"/>
        </w:rPr>
        <w:t>可以观察到，目前</w:t>
      </w:r>
      <w:r>
        <w:rPr>
          <w:rFonts w:hint="eastAsia"/>
        </w:rPr>
        <w:t>VLAN 10</w:t>
      </w:r>
      <w:r>
        <w:rPr>
          <w:rFonts w:hint="eastAsia"/>
        </w:rPr>
        <w:t>和</w:t>
      </w:r>
      <w:r>
        <w:rPr>
          <w:rFonts w:hint="eastAsia"/>
        </w:rPr>
        <w:t>VLAN 20</w:t>
      </w:r>
      <w:r>
        <w:rPr>
          <w:rFonts w:hint="eastAsia"/>
        </w:rPr>
        <w:t>的数据包都从</w:t>
      </w:r>
      <w:r>
        <w:rPr>
          <w:rFonts w:hint="eastAsia"/>
        </w:rPr>
        <w:t>S2</w:t>
      </w:r>
      <w:r>
        <w:rPr>
          <w:rFonts w:hint="eastAsia"/>
        </w:rPr>
        <w:t>的接口</w:t>
      </w:r>
      <w:r>
        <w:rPr>
          <w:rFonts w:hint="eastAsia"/>
        </w:rPr>
        <w:t>E 0/0/1</w:t>
      </w:r>
      <w:r>
        <w:rPr>
          <w:rFonts w:hint="eastAsia"/>
        </w:rPr>
        <w:t>转发。</w:t>
      </w:r>
    </w:p>
    <w:p w14:paraId="17723027" w14:textId="77777777" w:rsidR="00870A08" w:rsidRDefault="003A5418">
      <w:pPr>
        <w:ind w:firstLine="420"/>
      </w:pPr>
      <w:r>
        <w:rPr>
          <w:rFonts w:hint="eastAsia"/>
        </w:rPr>
        <w:t>在</w:t>
      </w:r>
      <w:r>
        <w:rPr>
          <w:rFonts w:hint="eastAsia"/>
        </w:rPr>
        <w:t>S3</w:t>
      </w:r>
      <w:r>
        <w:rPr>
          <w:rFonts w:hint="eastAsia"/>
        </w:rPr>
        <w:t>的</w:t>
      </w:r>
      <w:r>
        <w:rPr>
          <w:rFonts w:hint="eastAsia"/>
        </w:rPr>
        <w:t>E 0/0/2</w:t>
      </w:r>
      <w:r>
        <w:rPr>
          <w:rFonts w:hint="eastAsia"/>
        </w:rPr>
        <w:t>接口上抓包观察。</w:t>
      </w:r>
    </w:p>
    <w:p w14:paraId="12AE1559" w14:textId="77777777" w:rsidR="00870A08" w:rsidRDefault="003A5418">
      <w:pPr>
        <w:pStyle w:val="aff6"/>
        <w:jc w:val="center"/>
      </w:pPr>
      <w:r>
        <w:rPr>
          <w:rFonts w:hint="eastAsia"/>
          <w:noProof/>
          <w:lang w:val="en-GB"/>
        </w:rPr>
        <w:lastRenderedPageBreak/>
        <w:drawing>
          <wp:inline distT="0" distB="0" distL="0" distR="0" wp14:anchorId="16ADA96A" wp14:editId="1F49089F">
            <wp:extent cx="5274310" cy="1928495"/>
            <wp:effectExtent l="19050" t="0" r="2540" b="0"/>
            <wp:docPr id="576" name="图片 10"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0" descr="捕获.PNG"/>
                    <pic:cNvPicPr>
                      <a:picLocks noChangeAspect="1"/>
                    </pic:cNvPicPr>
                  </pic:nvPicPr>
                  <pic:blipFill>
                    <a:blip r:embed="rId115" cstate="print"/>
                    <a:stretch>
                      <a:fillRect/>
                    </a:stretch>
                  </pic:blipFill>
                  <pic:spPr>
                    <a:xfrm>
                      <a:off x="0" y="0"/>
                      <a:ext cx="5274310" cy="1928495"/>
                    </a:xfrm>
                    <a:prstGeom prst="rect">
                      <a:avLst/>
                    </a:prstGeom>
                  </pic:spPr>
                </pic:pic>
              </a:graphicData>
            </a:graphic>
          </wp:inline>
        </w:drawing>
      </w:r>
    </w:p>
    <w:p w14:paraId="3B75AE41" w14:textId="77777777" w:rsidR="00870A08" w:rsidRDefault="003A5418">
      <w:pPr>
        <w:pStyle w:val="aff6"/>
        <w:jc w:val="center"/>
      </w:pPr>
      <w:r>
        <w:rPr>
          <w:rFonts w:hint="eastAsia"/>
        </w:rPr>
        <w:t>图</w:t>
      </w:r>
      <w:r>
        <w:rPr>
          <w:rFonts w:hint="eastAsia"/>
        </w:rPr>
        <w:t>4-7</w:t>
      </w:r>
    </w:p>
    <w:p w14:paraId="2CAAD2EC" w14:textId="77777777" w:rsidR="00870A08" w:rsidRDefault="00870A08">
      <w:pPr>
        <w:ind w:firstLine="420"/>
      </w:pPr>
    </w:p>
    <w:p w14:paraId="306A835F" w14:textId="77777777" w:rsidR="00870A08" w:rsidRDefault="003A5418">
      <w:pPr>
        <w:ind w:firstLine="420"/>
      </w:pPr>
      <w:r>
        <w:rPr>
          <w:rFonts w:hint="eastAsia"/>
        </w:rPr>
        <w:t>可以观察到，在</w:t>
      </w:r>
      <w:r>
        <w:rPr>
          <w:rFonts w:hint="eastAsia"/>
        </w:rPr>
        <w:t>S3</w:t>
      </w:r>
      <w:r>
        <w:rPr>
          <w:rFonts w:hint="eastAsia"/>
        </w:rPr>
        <w:t>的</w:t>
      </w:r>
      <w:r>
        <w:rPr>
          <w:rFonts w:hint="eastAsia"/>
        </w:rPr>
        <w:t>E 0/0/2</w:t>
      </w:r>
      <w:r>
        <w:rPr>
          <w:rFonts w:hint="eastAsia"/>
        </w:rPr>
        <w:t>接口上，没有任何数据包转发，只接收到上行接口周期发送的</w:t>
      </w:r>
      <w:r>
        <w:rPr>
          <w:rFonts w:hint="eastAsia"/>
        </w:rPr>
        <w:t>BPDU</w:t>
      </w:r>
      <w:r>
        <w:rPr>
          <w:rFonts w:hint="eastAsia"/>
        </w:rPr>
        <w:t>。</w:t>
      </w:r>
    </w:p>
    <w:p w14:paraId="013EB2F9" w14:textId="77777777" w:rsidR="00870A08" w:rsidRDefault="003A5418">
      <w:pPr>
        <w:ind w:firstLine="420"/>
      </w:pPr>
      <w:r>
        <w:rPr>
          <w:rFonts w:hint="eastAsia"/>
        </w:rPr>
        <w:t>此时</w:t>
      </w:r>
      <w:r>
        <w:rPr>
          <w:rFonts w:hint="eastAsia"/>
        </w:rPr>
        <w:t>S2</w:t>
      </w:r>
      <w:r>
        <w:rPr>
          <w:rFonts w:hint="eastAsia"/>
        </w:rPr>
        <w:t>与</w:t>
      </w:r>
      <w:r>
        <w:rPr>
          <w:rFonts w:hint="eastAsia"/>
        </w:rPr>
        <w:t>S3</w:t>
      </w:r>
      <w:r>
        <w:rPr>
          <w:rFonts w:hint="eastAsia"/>
        </w:rPr>
        <w:t>间的链路完全处于闲置状态，造成了资源的浪费，也导致了</w:t>
      </w:r>
      <w:r>
        <w:rPr>
          <w:rFonts w:hint="eastAsia"/>
        </w:rPr>
        <w:t>S1</w:t>
      </w:r>
      <w:r>
        <w:rPr>
          <w:rFonts w:hint="eastAsia"/>
        </w:rPr>
        <w:t>与</w:t>
      </w:r>
      <w:r>
        <w:rPr>
          <w:rFonts w:hint="eastAsia"/>
        </w:rPr>
        <w:t>S3</w:t>
      </w:r>
      <w:r>
        <w:rPr>
          <w:rFonts w:hint="eastAsia"/>
        </w:rPr>
        <w:t>间链路上数据转发任务繁重，易引起拥塞丢包。为了能够有效的利用链路资源，可以通过配置</w:t>
      </w:r>
      <w:r>
        <w:rPr>
          <w:rFonts w:hint="eastAsia"/>
        </w:rPr>
        <w:t>MSTP</w:t>
      </w:r>
      <w:r>
        <w:rPr>
          <w:rFonts w:hint="eastAsia"/>
        </w:rPr>
        <w:t>的多实例来实现。</w:t>
      </w:r>
    </w:p>
    <w:p w14:paraId="5D64BDAB" w14:textId="77777777" w:rsidR="00870A08" w:rsidRDefault="003A5418">
      <w:pPr>
        <w:ind w:firstLine="420"/>
      </w:pPr>
      <w:r>
        <w:rPr>
          <w:rFonts w:hint="eastAsia"/>
        </w:rPr>
        <w:t>关闭</w:t>
      </w:r>
      <w:r>
        <w:rPr>
          <w:rFonts w:hint="eastAsia"/>
        </w:rPr>
        <w:t>PC</w:t>
      </w:r>
      <w:r>
        <w:rPr>
          <w:rFonts w:hint="eastAsia"/>
        </w:rPr>
        <w:t>上的</w:t>
      </w:r>
      <w:r>
        <w:rPr>
          <w:rFonts w:hint="eastAsia"/>
        </w:rPr>
        <w:t>ping</w:t>
      </w:r>
      <w:r>
        <w:rPr>
          <w:rFonts w:hint="eastAsia"/>
        </w:rPr>
        <w:t>测试。</w:t>
      </w:r>
    </w:p>
    <w:p w14:paraId="7CCD2056" w14:textId="77777777" w:rsidR="00870A08" w:rsidRDefault="003A5418">
      <w:pPr>
        <w:pStyle w:val="2"/>
        <w:ind w:left="562"/>
      </w:pPr>
      <w:r>
        <w:rPr>
          <w:rFonts w:hint="eastAsia"/>
        </w:rPr>
        <w:t>配置</w:t>
      </w:r>
      <w:r>
        <w:rPr>
          <w:rFonts w:hint="eastAsia"/>
        </w:rPr>
        <w:t>MSTP</w:t>
      </w:r>
      <w:r>
        <w:rPr>
          <w:rFonts w:hint="eastAsia"/>
        </w:rPr>
        <w:t>多实例</w:t>
      </w:r>
    </w:p>
    <w:p w14:paraId="645E7907" w14:textId="77777777" w:rsidR="00870A08" w:rsidRDefault="003A5418">
      <w:pPr>
        <w:ind w:firstLine="420"/>
      </w:pPr>
      <w:r>
        <w:rPr>
          <w:rFonts w:hint="eastAsia"/>
        </w:rPr>
        <w:t>MSTP</w:t>
      </w:r>
      <w:r>
        <w:rPr>
          <w:rFonts w:hint="eastAsia"/>
        </w:rPr>
        <w:t>网络由一个或者多个</w:t>
      </w:r>
      <w:r>
        <w:rPr>
          <w:rFonts w:hint="eastAsia"/>
        </w:rPr>
        <w:t>MST</w:t>
      </w:r>
      <w:r>
        <w:rPr>
          <w:rFonts w:hint="eastAsia"/>
        </w:rPr>
        <w:t>域组成，每个</w:t>
      </w:r>
      <w:r>
        <w:rPr>
          <w:rFonts w:hint="eastAsia"/>
        </w:rPr>
        <w:t>MST</w:t>
      </w:r>
      <w:r>
        <w:rPr>
          <w:rFonts w:hint="eastAsia"/>
        </w:rPr>
        <w:t>域中可以包含一个或多个</w:t>
      </w:r>
      <w:r>
        <w:rPr>
          <w:rFonts w:hint="eastAsia"/>
        </w:rPr>
        <w:t>MSTI</w:t>
      </w:r>
      <w:r>
        <w:rPr>
          <w:rFonts w:hint="eastAsia"/>
        </w:rPr>
        <w:t>，即</w:t>
      </w:r>
      <w:r>
        <w:rPr>
          <w:rFonts w:hint="eastAsia"/>
        </w:rPr>
        <w:t>MST</w:t>
      </w:r>
      <w:r>
        <w:rPr>
          <w:rFonts w:hint="eastAsia"/>
        </w:rPr>
        <w:t>实例。</w:t>
      </w:r>
    </w:p>
    <w:p w14:paraId="1755F011" w14:textId="77777777" w:rsidR="00870A08" w:rsidRDefault="003A5418">
      <w:pPr>
        <w:ind w:firstLine="420"/>
      </w:pPr>
      <w:r>
        <w:rPr>
          <w:rFonts w:hint="eastAsia"/>
        </w:rPr>
        <w:t>MST</w:t>
      </w:r>
      <w:r>
        <w:rPr>
          <w:rFonts w:hint="eastAsia"/>
        </w:rPr>
        <w:t>域中含有一张</w:t>
      </w:r>
      <w:r>
        <w:rPr>
          <w:rFonts w:hint="eastAsia"/>
        </w:rPr>
        <w:t>VLAN</w:t>
      </w:r>
      <w:r>
        <w:rPr>
          <w:rFonts w:hint="eastAsia"/>
        </w:rPr>
        <w:t>映射表，描述了</w:t>
      </w:r>
      <w:r>
        <w:rPr>
          <w:rFonts w:hint="eastAsia"/>
        </w:rPr>
        <w:t>VLAN</w:t>
      </w:r>
      <w:r>
        <w:rPr>
          <w:rFonts w:hint="eastAsia"/>
        </w:rPr>
        <w:t>与</w:t>
      </w:r>
      <w:r>
        <w:rPr>
          <w:rFonts w:hint="eastAsia"/>
        </w:rPr>
        <w:t>MSTI</w:t>
      </w:r>
      <w:r>
        <w:rPr>
          <w:rFonts w:hint="eastAsia"/>
        </w:rPr>
        <w:t>之间的映射关系，默认情况下所有</w:t>
      </w:r>
      <w:r>
        <w:rPr>
          <w:rFonts w:hint="eastAsia"/>
        </w:rPr>
        <w:t>VLAN</w:t>
      </w:r>
      <w:r>
        <w:rPr>
          <w:rFonts w:hint="eastAsia"/>
        </w:rPr>
        <w:t>都映射到</w:t>
      </w:r>
      <w:r>
        <w:rPr>
          <w:rFonts w:hint="eastAsia"/>
        </w:rPr>
        <w:t>MSTI 0</w:t>
      </w:r>
      <w:r>
        <w:rPr>
          <w:rFonts w:hint="eastAsia"/>
        </w:rPr>
        <w:t>中。</w:t>
      </w:r>
      <w:r>
        <w:rPr>
          <w:rFonts w:hint="eastAsia"/>
        </w:rPr>
        <w:t>MSTI</w:t>
      </w:r>
      <w:r>
        <w:rPr>
          <w:rFonts w:hint="eastAsia"/>
        </w:rPr>
        <w:t>之间彼此独立。</w:t>
      </w:r>
      <w:r>
        <w:rPr>
          <w:rFonts w:hint="eastAsia"/>
        </w:rPr>
        <w:t>MSTI</w:t>
      </w:r>
      <w:r>
        <w:rPr>
          <w:rFonts w:hint="eastAsia"/>
        </w:rPr>
        <w:t>可以与一个或者多个</w:t>
      </w:r>
      <w:r>
        <w:rPr>
          <w:rFonts w:hint="eastAsia"/>
        </w:rPr>
        <w:t>VLAN</w:t>
      </w:r>
      <w:r>
        <w:rPr>
          <w:rFonts w:hint="eastAsia"/>
        </w:rPr>
        <w:t>对应，但一个</w:t>
      </w:r>
      <w:r>
        <w:rPr>
          <w:rFonts w:hint="eastAsia"/>
        </w:rPr>
        <w:t>VLAN</w:t>
      </w:r>
      <w:r>
        <w:rPr>
          <w:rFonts w:hint="eastAsia"/>
        </w:rPr>
        <w:t>只能与一个</w:t>
      </w:r>
      <w:r>
        <w:rPr>
          <w:rFonts w:hint="eastAsia"/>
        </w:rPr>
        <w:t>MSTI</w:t>
      </w:r>
      <w:r>
        <w:rPr>
          <w:rFonts w:hint="eastAsia"/>
        </w:rPr>
        <w:t>对应。</w:t>
      </w:r>
    </w:p>
    <w:p w14:paraId="56E76C94" w14:textId="77777777" w:rsidR="00870A08" w:rsidRDefault="003A5418">
      <w:pPr>
        <w:ind w:firstLine="420"/>
      </w:pPr>
      <w:r>
        <w:rPr>
          <w:rFonts w:hint="eastAsia"/>
        </w:rPr>
        <w:t>在</w:t>
      </w:r>
      <w:r>
        <w:rPr>
          <w:rFonts w:hint="eastAsia"/>
        </w:rPr>
        <w:t>S1</w:t>
      </w:r>
      <w:r>
        <w:rPr>
          <w:rFonts w:hint="eastAsia"/>
        </w:rPr>
        <w:t>上配置</w:t>
      </w:r>
      <w:r>
        <w:rPr>
          <w:rFonts w:hint="eastAsia"/>
        </w:rPr>
        <w:t>MSTP</w:t>
      </w:r>
      <w:r>
        <w:rPr>
          <w:rFonts w:hint="eastAsia"/>
        </w:rPr>
        <w:t>的多实例。使用命令</w:t>
      </w:r>
      <w:proofErr w:type="spellStart"/>
      <w:r>
        <w:rPr>
          <w:rFonts w:hint="eastAsia"/>
          <w:b/>
        </w:rPr>
        <w:t>stp</w:t>
      </w:r>
      <w:proofErr w:type="spellEnd"/>
      <w:r>
        <w:rPr>
          <w:rFonts w:hint="eastAsia"/>
          <w:b/>
        </w:rPr>
        <w:t xml:space="preserve"> region-configuration</w:t>
      </w:r>
      <w:r>
        <w:rPr>
          <w:rFonts w:hint="eastAsia"/>
        </w:rPr>
        <w:t>进入</w:t>
      </w:r>
      <w:r>
        <w:rPr>
          <w:rFonts w:hint="eastAsia"/>
        </w:rPr>
        <w:t>MST</w:t>
      </w:r>
      <w:r>
        <w:rPr>
          <w:rFonts w:hint="eastAsia"/>
        </w:rPr>
        <w:t>域视图。</w:t>
      </w:r>
    </w:p>
    <w:p w14:paraId="073D50A5" w14:textId="77777777" w:rsidR="00870A08" w:rsidRDefault="003A5418">
      <w:pPr>
        <w:pStyle w:val="aff6"/>
      </w:pPr>
      <w:r>
        <w:t>[S1]</w:t>
      </w:r>
      <w:proofErr w:type="spellStart"/>
      <w:r>
        <w:t>stp</w:t>
      </w:r>
      <w:proofErr w:type="spellEnd"/>
      <w:r>
        <w:t xml:space="preserve"> region-configuration </w:t>
      </w:r>
    </w:p>
    <w:p w14:paraId="564B8C7A" w14:textId="77777777" w:rsidR="00870A08" w:rsidRDefault="003A5418">
      <w:pPr>
        <w:pStyle w:val="aff6"/>
      </w:pPr>
      <w:r>
        <w:t>[S1-mst-region]</w:t>
      </w:r>
    </w:p>
    <w:p w14:paraId="2B59098D" w14:textId="77777777" w:rsidR="00870A08" w:rsidRDefault="00870A08">
      <w:pPr>
        <w:ind w:firstLine="420"/>
      </w:pPr>
    </w:p>
    <w:p w14:paraId="11D028E9" w14:textId="77777777" w:rsidR="00870A08" w:rsidRDefault="003A5418">
      <w:pPr>
        <w:ind w:firstLine="420"/>
      </w:pPr>
      <w:r>
        <w:rPr>
          <w:rFonts w:hint="eastAsia"/>
        </w:rPr>
        <w:t>使用命令</w:t>
      </w:r>
      <w:r>
        <w:rPr>
          <w:rFonts w:hint="eastAsia"/>
          <w:b/>
        </w:rPr>
        <w:t>region-name</w:t>
      </w:r>
      <w:r>
        <w:rPr>
          <w:rFonts w:hint="eastAsia"/>
        </w:rPr>
        <w:t>配置</w:t>
      </w:r>
      <w:r>
        <w:rPr>
          <w:rFonts w:hint="eastAsia"/>
        </w:rPr>
        <w:t>MST</w:t>
      </w:r>
      <w:r>
        <w:rPr>
          <w:rFonts w:hint="eastAsia"/>
        </w:rPr>
        <w:t>域名为</w:t>
      </w:r>
      <w:proofErr w:type="spellStart"/>
      <w:r>
        <w:rPr>
          <w:rFonts w:hint="eastAsia"/>
        </w:rPr>
        <w:t>huawei</w:t>
      </w:r>
      <w:proofErr w:type="spellEnd"/>
      <w:r>
        <w:rPr>
          <w:rFonts w:hint="eastAsia"/>
        </w:rPr>
        <w:t>。</w:t>
      </w:r>
    </w:p>
    <w:p w14:paraId="79BE3F71" w14:textId="77777777" w:rsidR="00870A08" w:rsidRDefault="003A5418">
      <w:pPr>
        <w:pStyle w:val="aff6"/>
      </w:pPr>
      <w:r>
        <w:t>[S1-mst-</w:t>
      </w:r>
      <w:proofErr w:type="gramStart"/>
      <w:r>
        <w:t>region]region</w:t>
      </w:r>
      <w:proofErr w:type="gramEnd"/>
      <w:r>
        <w:t xml:space="preserve">-name </w:t>
      </w:r>
      <w:proofErr w:type="spellStart"/>
      <w:r>
        <w:t>huawei</w:t>
      </w:r>
      <w:proofErr w:type="spellEnd"/>
    </w:p>
    <w:p w14:paraId="1294D939" w14:textId="77777777" w:rsidR="00870A08" w:rsidRDefault="00870A08">
      <w:pPr>
        <w:ind w:firstLine="420"/>
      </w:pPr>
    </w:p>
    <w:p w14:paraId="735E2D41" w14:textId="77777777" w:rsidR="00870A08" w:rsidRDefault="003A5418">
      <w:pPr>
        <w:ind w:firstLine="420"/>
      </w:pPr>
      <w:r>
        <w:rPr>
          <w:rFonts w:hint="eastAsia"/>
        </w:rPr>
        <w:lastRenderedPageBreak/>
        <w:t>使用命令</w:t>
      </w:r>
      <w:r>
        <w:rPr>
          <w:rFonts w:hint="eastAsia"/>
          <w:b/>
        </w:rPr>
        <w:t>revision-level</w:t>
      </w:r>
      <w:r>
        <w:rPr>
          <w:rFonts w:hint="eastAsia"/>
        </w:rPr>
        <w:t>配置</w:t>
      </w:r>
      <w:r>
        <w:rPr>
          <w:rFonts w:hint="eastAsia"/>
        </w:rPr>
        <w:t>MSTP</w:t>
      </w:r>
      <w:r>
        <w:rPr>
          <w:rFonts w:hint="eastAsia"/>
        </w:rPr>
        <w:t>的修订级别为</w:t>
      </w:r>
      <w:r>
        <w:rPr>
          <w:rFonts w:hint="eastAsia"/>
        </w:rPr>
        <w:t>1</w:t>
      </w:r>
      <w:r>
        <w:rPr>
          <w:rFonts w:hint="eastAsia"/>
        </w:rPr>
        <w:t>。</w:t>
      </w:r>
    </w:p>
    <w:p w14:paraId="7EFB16BD" w14:textId="77777777" w:rsidR="00870A08" w:rsidRDefault="003A5418">
      <w:pPr>
        <w:pStyle w:val="aff6"/>
      </w:pPr>
      <w:r>
        <w:t>[S1-mst-</w:t>
      </w:r>
      <w:proofErr w:type="gramStart"/>
      <w:r>
        <w:t>region]revision</w:t>
      </w:r>
      <w:proofErr w:type="gramEnd"/>
      <w:r>
        <w:t>-level 1</w:t>
      </w:r>
    </w:p>
    <w:p w14:paraId="01A441E2" w14:textId="77777777" w:rsidR="00870A08" w:rsidRDefault="00870A08">
      <w:pPr>
        <w:ind w:firstLine="420"/>
      </w:pPr>
    </w:p>
    <w:p w14:paraId="158019E6" w14:textId="77777777" w:rsidR="00870A08" w:rsidRDefault="003A5418">
      <w:pPr>
        <w:ind w:firstLine="420"/>
      </w:pPr>
      <w:r>
        <w:rPr>
          <w:rFonts w:hint="eastAsia"/>
        </w:rPr>
        <w:t>使用命令</w:t>
      </w:r>
      <w:r>
        <w:rPr>
          <w:rFonts w:hint="eastAsia"/>
          <w:b/>
        </w:rPr>
        <w:t>instance</w:t>
      </w:r>
      <w:r>
        <w:rPr>
          <w:rFonts w:hint="eastAsia"/>
        </w:rPr>
        <w:t>指定</w:t>
      </w:r>
      <w:r>
        <w:rPr>
          <w:rFonts w:hint="eastAsia"/>
        </w:rPr>
        <w:t>VLAN 10</w:t>
      </w:r>
      <w:r>
        <w:rPr>
          <w:rFonts w:hint="eastAsia"/>
        </w:rPr>
        <w:t>映射到</w:t>
      </w:r>
      <w:r>
        <w:rPr>
          <w:rFonts w:hint="eastAsia"/>
        </w:rPr>
        <w:t>MSTI 1</w:t>
      </w:r>
      <w:r>
        <w:rPr>
          <w:rFonts w:hint="eastAsia"/>
        </w:rPr>
        <w:t>，指定</w:t>
      </w:r>
      <w:r>
        <w:rPr>
          <w:rFonts w:hint="eastAsia"/>
        </w:rPr>
        <w:t>VLAN 20</w:t>
      </w:r>
      <w:r>
        <w:rPr>
          <w:rFonts w:hint="eastAsia"/>
        </w:rPr>
        <w:t>映射到</w:t>
      </w:r>
      <w:r>
        <w:rPr>
          <w:rFonts w:hint="eastAsia"/>
        </w:rPr>
        <w:t>MSTI 2</w:t>
      </w:r>
      <w:r>
        <w:rPr>
          <w:rFonts w:hint="eastAsia"/>
        </w:rPr>
        <w:t>。</w:t>
      </w:r>
    </w:p>
    <w:p w14:paraId="6E6E5921" w14:textId="77777777" w:rsidR="00870A08" w:rsidRDefault="003A5418">
      <w:pPr>
        <w:pStyle w:val="aff6"/>
      </w:pPr>
      <w:r>
        <w:t>[S1-mst-</w:t>
      </w:r>
      <w:proofErr w:type="gramStart"/>
      <w:r>
        <w:t>region]instance</w:t>
      </w:r>
      <w:proofErr w:type="gramEnd"/>
      <w:r>
        <w:t xml:space="preserve"> 1 </w:t>
      </w:r>
      <w:proofErr w:type="spellStart"/>
      <w:r>
        <w:t>vlan</w:t>
      </w:r>
      <w:proofErr w:type="spellEnd"/>
      <w:r>
        <w:t xml:space="preserve"> 10</w:t>
      </w:r>
    </w:p>
    <w:p w14:paraId="1A5E44C2" w14:textId="77777777" w:rsidR="00870A08" w:rsidRDefault="003A5418">
      <w:pPr>
        <w:pStyle w:val="aff6"/>
      </w:pPr>
      <w:r>
        <w:t>[S1-mst-</w:t>
      </w:r>
      <w:proofErr w:type="gramStart"/>
      <w:r>
        <w:t>region]instance</w:t>
      </w:r>
      <w:proofErr w:type="gramEnd"/>
      <w:r>
        <w:t xml:space="preserve"> 2 </w:t>
      </w:r>
      <w:proofErr w:type="spellStart"/>
      <w:r>
        <w:t>vlan</w:t>
      </w:r>
      <w:proofErr w:type="spellEnd"/>
      <w:r>
        <w:t xml:space="preserve"> 20</w:t>
      </w:r>
    </w:p>
    <w:p w14:paraId="2D8088CA" w14:textId="77777777" w:rsidR="00870A08" w:rsidRDefault="00870A08">
      <w:pPr>
        <w:ind w:firstLine="420"/>
      </w:pPr>
    </w:p>
    <w:p w14:paraId="370C7DB5" w14:textId="77777777" w:rsidR="00870A08" w:rsidRDefault="003A5418">
      <w:pPr>
        <w:ind w:firstLine="420"/>
      </w:pPr>
      <w:r>
        <w:rPr>
          <w:rFonts w:hint="eastAsia"/>
        </w:rPr>
        <w:t>使用命令</w:t>
      </w:r>
      <w:r>
        <w:rPr>
          <w:rFonts w:hint="eastAsia"/>
          <w:b/>
        </w:rPr>
        <w:t>active region-configuration</w:t>
      </w:r>
      <w:r>
        <w:rPr>
          <w:rFonts w:hint="eastAsia"/>
        </w:rPr>
        <w:t>激活</w:t>
      </w:r>
      <w:r>
        <w:rPr>
          <w:rFonts w:hint="eastAsia"/>
        </w:rPr>
        <w:t>MST</w:t>
      </w:r>
      <w:r>
        <w:rPr>
          <w:rFonts w:hint="eastAsia"/>
        </w:rPr>
        <w:t>域配置。</w:t>
      </w:r>
    </w:p>
    <w:p w14:paraId="753F57CD" w14:textId="77777777" w:rsidR="00870A08" w:rsidRDefault="003A5418">
      <w:pPr>
        <w:pStyle w:val="aff6"/>
      </w:pPr>
      <w:r>
        <w:t>[S1-mst-</w:t>
      </w:r>
      <w:proofErr w:type="gramStart"/>
      <w:r>
        <w:t>region]active</w:t>
      </w:r>
      <w:proofErr w:type="gramEnd"/>
      <w:r>
        <w:t xml:space="preserve"> region-configuration </w:t>
      </w:r>
    </w:p>
    <w:p w14:paraId="1A184584" w14:textId="77777777" w:rsidR="00870A08" w:rsidRDefault="003A5418">
      <w:pPr>
        <w:pStyle w:val="aff6"/>
      </w:pPr>
      <w:r>
        <w:t>Info: This operation may take a few seconds. Please wait for a moment...done.</w:t>
      </w:r>
    </w:p>
    <w:p w14:paraId="302F9E1D" w14:textId="77777777" w:rsidR="00870A08" w:rsidRDefault="00870A08">
      <w:pPr>
        <w:ind w:firstLine="420"/>
      </w:pPr>
    </w:p>
    <w:p w14:paraId="2DD18B1D" w14:textId="77777777" w:rsidR="00870A08" w:rsidRDefault="003A5418">
      <w:pPr>
        <w:ind w:firstLine="420"/>
      </w:pPr>
      <w:r>
        <w:rPr>
          <w:rFonts w:hint="eastAsia"/>
        </w:rPr>
        <w:t>同理在</w:t>
      </w:r>
      <w:r>
        <w:rPr>
          <w:rFonts w:hint="eastAsia"/>
        </w:rPr>
        <w:t>S2</w:t>
      </w:r>
      <w:r>
        <w:rPr>
          <w:rFonts w:hint="eastAsia"/>
        </w:rPr>
        <w:t>，</w:t>
      </w:r>
      <w:r>
        <w:rPr>
          <w:rFonts w:hint="eastAsia"/>
        </w:rPr>
        <w:t>S3</w:t>
      </w:r>
      <w:r>
        <w:rPr>
          <w:rFonts w:hint="eastAsia"/>
        </w:rPr>
        <w:t>上做同样配置，但是注意，在同一</w:t>
      </w:r>
      <w:r>
        <w:rPr>
          <w:rFonts w:hint="eastAsia"/>
        </w:rPr>
        <w:t>MST</w:t>
      </w:r>
      <w:r>
        <w:rPr>
          <w:rFonts w:hint="eastAsia"/>
        </w:rPr>
        <w:t>域中，必须具有相同域名，修订级别，以及</w:t>
      </w:r>
      <w:r>
        <w:rPr>
          <w:rFonts w:hint="eastAsia"/>
        </w:rPr>
        <w:t>VLAN</w:t>
      </w:r>
      <w:r>
        <w:rPr>
          <w:rFonts w:hint="eastAsia"/>
        </w:rPr>
        <w:t>到</w:t>
      </w:r>
      <w:r>
        <w:rPr>
          <w:rFonts w:hint="eastAsia"/>
        </w:rPr>
        <w:t>MSTI</w:t>
      </w:r>
      <w:r>
        <w:rPr>
          <w:rFonts w:hint="eastAsia"/>
        </w:rPr>
        <w:t>的映射关系。</w:t>
      </w:r>
    </w:p>
    <w:p w14:paraId="5AD2A370" w14:textId="77777777" w:rsidR="00870A08" w:rsidRDefault="003A5418">
      <w:pPr>
        <w:pStyle w:val="aff6"/>
      </w:pPr>
      <w:r>
        <w:t>[S2]</w:t>
      </w:r>
      <w:proofErr w:type="spellStart"/>
      <w:r>
        <w:t>stp</w:t>
      </w:r>
      <w:proofErr w:type="spellEnd"/>
      <w:r>
        <w:t xml:space="preserve"> region-configuration </w:t>
      </w:r>
    </w:p>
    <w:p w14:paraId="5DD4D99A" w14:textId="77777777" w:rsidR="00870A08" w:rsidRDefault="003A5418">
      <w:pPr>
        <w:pStyle w:val="aff6"/>
      </w:pPr>
      <w:r>
        <w:t>[S2-mst-</w:t>
      </w:r>
      <w:proofErr w:type="gramStart"/>
      <w:r>
        <w:t>region]region</w:t>
      </w:r>
      <w:proofErr w:type="gramEnd"/>
      <w:r>
        <w:t xml:space="preserve">-name </w:t>
      </w:r>
      <w:proofErr w:type="spellStart"/>
      <w:r>
        <w:t>huawei</w:t>
      </w:r>
      <w:proofErr w:type="spellEnd"/>
    </w:p>
    <w:p w14:paraId="49ACC196" w14:textId="77777777" w:rsidR="00870A08" w:rsidRDefault="003A5418">
      <w:pPr>
        <w:pStyle w:val="aff6"/>
      </w:pPr>
      <w:r>
        <w:t>[S2-mst-</w:t>
      </w:r>
      <w:proofErr w:type="gramStart"/>
      <w:r>
        <w:t>region]revision</w:t>
      </w:r>
      <w:proofErr w:type="gramEnd"/>
      <w:r>
        <w:t>-level 1</w:t>
      </w:r>
    </w:p>
    <w:p w14:paraId="038B6CC4" w14:textId="77777777" w:rsidR="00870A08" w:rsidRDefault="003A5418">
      <w:pPr>
        <w:pStyle w:val="aff6"/>
      </w:pPr>
      <w:r>
        <w:t>[S2-mst-</w:t>
      </w:r>
      <w:proofErr w:type="gramStart"/>
      <w:r>
        <w:t>region]instance</w:t>
      </w:r>
      <w:proofErr w:type="gramEnd"/>
      <w:r>
        <w:t xml:space="preserve"> 1 </w:t>
      </w:r>
      <w:proofErr w:type="spellStart"/>
      <w:r>
        <w:t>vlan</w:t>
      </w:r>
      <w:proofErr w:type="spellEnd"/>
      <w:r>
        <w:t xml:space="preserve"> 10 </w:t>
      </w:r>
    </w:p>
    <w:p w14:paraId="16D84371" w14:textId="77777777" w:rsidR="00870A08" w:rsidRDefault="003A5418">
      <w:pPr>
        <w:pStyle w:val="aff6"/>
      </w:pPr>
      <w:r>
        <w:t>[S2-mst-</w:t>
      </w:r>
      <w:proofErr w:type="gramStart"/>
      <w:r>
        <w:t>region]instance</w:t>
      </w:r>
      <w:proofErr w:type="gramEnd"/>
      <w:r>
        <w:t xml:space="preserve"> 2 </w:t>
      </w:r>
      <w:proofErr w:type="spellStart"/>
      <w:r>
        <w:t>vlan</w:t>
      </w:r>
      <w:proofErr w:type="spellEnd"/>
      <w:r>
        <w:t xml:space="preserve"> 20</w:t>
      </w:r>
    </w:p>
    <w:p w14:paraId="01A00E49" w14:textId="77777777" w:rsidR="00870A08" w:rsidRDefault="003A5418">
      <w:pPr>
        <w:pStyle w:val="aff6"/>
      </w:pPr>
      <w:r>
        <w:t>[S2-mst-</w:t>
      </w:r>
      <w:proofErr w:type="gramStart"/>
      <w:r>
        <w:t>region]active</w:t>
      </w:r>
      <w:proofErr w:type="gramEnd"/>
      <w:r>
        <w:t xml:space="preserve"> region-configuration </w:t>
      </w:r>
    </w:p>
    <w:p w14:paraId="7450BDE4" w14:textId="77777777" w:rsidR="00870A08" w:rsidRDefault="00870A08">
      <w:pPr>
        <w:pStyle w:val="aff6"/>
        <w:rPr>
          <w:rFonts w:ascii="Times New Roman" w:hAnsi="Times New Roman"/>
        </w:rPr>
      </w:pPr>
    </w:p>
    <w:p w14:paraId="5891B695" w14:textId="77777777" w:rsidR="00870A08" w:rsidRDefault="003A5418">
      <w:pPr>
        <w:pStyle w:val="aff6"/>
      </w:pPr>
      <w:r>
        <w:t>[S3]</w:t>
      </w:r>
      <w:proofErr w:type="spellStart"/>
      <w:r>
        <w:t>stp</w:t>
      </w:r>
      <w:proofErr w:type="spellEnd"/>
      <w:r>
        <w:t xml:space="preserve"> region-configuration </w:t>
      </w:r>
    </w:p>
    <w:p w14:paraId="691666F1" w14:textId="77777777" w:rsidR="00870A08" w:rsidRDefault="003A5418">
      <w:pPr>
        <w:pStyle w:val="aff6"/>
      </w:pPr>
      <w:r>
        <w:t>[S3-mst-</w:t>
      </w:r>
      <w:proofErr w:type="gramStart"/>
      <w:r>
        <w:t>region]region</w:t>
      </w:r>
      <w:proofErr w:type="gramEnd"/>
      <w:r>
        <w:t xml:space="preserve">-name </w:t>
      </w:r>
      <w:proofErr w:type="spellStart"/>
      <w:r>
        <w:t>h</w:t>
      </w:r>
      <w:r>
        <w:rPr>
          <w:rFonts w:hint="eastAsia"/>
        </w:rPr>
        <w:t>ua</w:t>
      </w:r>
      <w:r>
        <w:t>wei</w:t>
      </w:r>
      <w:proofErr w:type="spellEnd"/>
    </w:p>
    <w:p w14:paraId="1B780C36" w14:textId="77777777" w:rsidR="00870A08" w:rsidRDefault="003A5418">
      <w:pPr>
        <w:pStyle w:val="aff6"/>
      </w:pPr>
      <w:r>
        <w:t>[S3-mst-</w:t>
      </w:r>
      <w:proofErr w:type="gramStart"/>
      <w:r>
        <w:t>region]revision</w:t>
      </w:r>
      <w:proofErr w:type="gramEnd"/>
      <w:r>
        <w:t>-level 1</w:t>
      </w:r>
    </w:p>
    <w:p w14:paraId="6779333B" w14:textId="77777777" w:rsidR="00870A08" w:rsidRDefault="003A5418">
      <w:pPr>
        <w:pStyle w:val="aff6"/>
      </w:pPr>
      <w:r>
        <w:t>[S3-mst-</w:t>
      </w:r>
      <w:proofErr w:type="gramStart"/>
      <w:r>
        <w:t>region]instance</w:t>
      </w:r>
      <w:proofErr w:type="gramEnd"/>
      <w:r>
        <w:t xml:space="preserve"> 1 </w:t>
      </w:r>
      <w:proofErr w:type="spellStart"/>
      <w:r>
        <w:t>vlan</w:t>
      </w:r>
      <w:proofErr w:type="spellEnd"/>
      <w:r>
        <w:t xml:space="preserve"> 10</w:t>
      </w:r>
    </w:p>
    <w:p w14:paraId="2FAF4071" w14:textId="77777777" w:rsidR="00870A08" w:rsidRDefault="003A5418">
      <w:pPr>
        <w:pStyle w:val="aff6"/>
      </w:pPr>
      <w:r>
        <w:t>[S3-mst-</w:t>
      </w:r>
      <w:proofErr w:type="gramStart"/>
      <w:r>
        <w:t>region]instance</w:t>
      </w:r>
      <w:proofErr w:type="gramEnd"/>
      <w:r>
        <w:t xml:space="preserve"> 2 </w:t>
      </w:r>
      <w:proofErr w:type="spellStart"/>
      <w:r>
        <w:t>vlan</w:t>
      </w:r>
      <w:proofErr w:type="spellEnd"/>
      <w:r>
        <w:t xml:space="preserve"> 20</w:t>
      </w:r>
    </w:p>
    <w:p w14:paraId="7147F901" w14:textId="77777777" w:rsidR="00870A08" w:rsidRDefault="003A5418">
      <w:pPr>
        <w:pStyle w:val="aff6"/>
      </w:pPr>
      <w:r>
        <w:t>[S3-mst-</w:t>
      </w:r>
      <w:proofErr w:type="gramStart"/>
      <w:r>
        <w:t>region]active</w:t>
      </w:r>
      <w:proofErr w:type="gramEnd"/>
      <w:r>
        <w:t xml:space="preserve"> region-configuration </w:t>
      </w:r>
    </w:p>
    <w:p w14:paraId="71287FEA" w14:textId="77777777" w:rsidR="00870A08" w:rsidRDefault="00870A08">
      <w:pPr>
        <w:pStyle w:val="aff6"/>
      </w:pPr>
    </w:p>
    <w:p w14:paraId="39C02B38" w14:textId="77777777" w:rsidR="00870A08" w:rsidRDefault="003A5418">
      <w:pPr>
        <w:ind w:firstLine="420"/>
        <w:rPr>
          <w:kern w:val="0"/>
        </w:rPr>
      </w:pPr>
      <w:r>
        <w:rPr>
          <w:rFonts w:hint="eastAsia"/>
          <w:kern w:val="0"/>
        </w:rPr>
        <w:lastRenderedPageBreak/>
        <w:t>配置完成后，在</w:t>
      </w:r>
      <w:r>
        <w:rPr>
          <w:rFonts w:hint="eastAsia"/>
          <w:kern w:val="0"/>
        </w:rPr>
        <w:t>S1</w:t>
      </w:r>
      <w:r>
        <w:rPr>
          <w:rFonts w:hint="eastAsia"/>
          <w:kern w:val="0"/>
        </w:rPr>
        <w:t>，</w:t>
      </w:r>
      <w:r>
        <w:rPr>
          <w:rFonts w:hint="eastAsia"/>
          <w:kern w:val="0"/>
        </w:rPr>
        <w:t>S2</w:t>
      </w:r>
      <w:r>
        <w:rPr>
          <w:rFonts w:hint="eastAsia"/>
          <w:kern w:val="0"/>
        </w:rPr>
        <w:t>，</w:t>
      </w:r>
      <w:r>
        <w:rPr>
          <w:rFonts w:hint="eastAsia"/>
          <w:kern w:val="0"/>
        </w:rPr>
        <w:t>S3</w:t>
      </w:r>
      <w:r>
        <w:rPr>
          <w:rFonts w:hint="eastAsia"/>
          <w:kern w:val="0"/>
        </w:rPr>
        <w:t>上使用命令</w:t>
      </w:r>
      <w:r>
        <w:rPr>
          <w:rFonts w:hint="eastAsia"/>
          <w:b/>
          <w:kern w:val="0"/>
        </w:rPr>
        <w:t xml:space="preserve">display </w:t>
      </w:r>
      <w:proofErr w:type="spellStart"/>
      <w:r>
        <w:rPr>
          <w:rFonts w:hint="eastAsia"/>
          <w:b/>
          <w:kern w:val="0"/>
        </w:rPr>
        <w:t>stp</w:t>
      </w:r>
      <w:proofErr w:type="spellEnd"/>
      <w:r>
        <w:rPr>
          <w:rFonts w:hint="eastAsia"/>
          <w:b/>
          <w:kern w:val="0"/>
        </w:rPr>
        <w:t xml:space="preserve"> region-configuration</w:t>
      </w:r>
      <w:r>
        <w:rPr>
          <w:rFonts w:hint="eastAsia"/>
          <w:kern w:val="0"/>
        </w:rPr>
        <w:t>查看交换机上当前生效的</w:t>
      </w:r>
      <w:r>
        <w:rPr>
          <w:rFonts w:hint="eastAsia"/>
          <w:kern w:val="0"/>
        </w:rPr>
        <w:t>MST</w:t>
      </w:r>
      <w:r>
        <w:rPr>
          <w:rFonts w:hint="eastAsia"/>
          <w:kern w:val="0"/>
        </w:rPr>
        <w:t>域配置信息。</w:t>
      </w:r>
    </w:p>
    <w:p w14:paraId="1C46DCE3" w14:textId="77777777" w:rsidR="00870A08" w:rsidRDefault="003A5418">
      <w:pPr>
        <w:pStyle w:val="aff6"/>
      </w:pPr>
      <w:r>
        <w:t>[S</w:t>
      </w:r>
      <w:proofErr w:type="gramStart"/>
      <w:r>
        <w:t>1]display</w:t>
      </w:r>
      <w:proofErr w:type="gramEnd"/>
      <w:r>
        <w:t xml:space="preserve"> </w:t>
      </w:r>
      <w:proofErr w:type="spellStart"/>
      <w:r>
        <w:t>stp</w:t>
      </w:r>
      <w:proofErr w:type="spellEnd"/>
      <w:r>
        <w:t xml:space="preserve"> region-configuration </w:t>
      </w:r>
    </w:p>
    <w:p w14:paraId="6594A643" w14:textId="77777777" w:rsidR="00870A08" w:rsidRDefault="003A5418">
      <w:pPr>
        <w:pStyle w:val="aff6"/>
      </w:pPr>
      <w:r>
        <w:t xml:space="preserve"> </w:t>
      </w:r>
      <w:proofErr w:type="spellStart"/>
      <w:r>
        <w:t>Oper</w:t>
      </w:r>
      <w:proofErr w:type="spellEnd"/>
      <w:r>
        <w:t xml:space="preserve"> configuration</w:t>
      </w:r>
    </w:p>
    <w:p w14:paraId="12BB4237" w14:textId="77777777" w:rsidR="00870A08" w:rsidRDefault="003A5418">
      <w:pPr>
        <w:pStyle w:val="aff6"/>
      </w:pPr>
      <w:r>
        <w:t xml:space="preserve">   Format selector    :0             </w:t>
      </w:r>
    </w:p>
    <w:p w14:paraId="34E804B5" w14:textId="77777777" w:rsidR="00870A08" w:rsidRDefault="003A5418">
      <w:pPr>
        <w:pStyle w:val="aff6"/>
      </w:pPr>
      <w:r>
        <w:t xml:space="preserve">   </w:t>
      </w:r>
      <w:r>
        <w:rPr>
          <w:shd w:val="pct10" w:color="auto" w:fill="FFFFFF"/>
        </w:rPr>
        <w:t xml:space="preserve">Region name      </w:t>
      </w:r>
      <w:proofErr w:type="gramStart"/>
      <w:r>
        <w:rPr>
          <w:shd w:val="pct10" w:color="auto" w:fill="FFFFFF"/>
        </w:rPr>
        <w:t xml:space="preserve">  :</w:t>
      </w:r>
      <w:proofErr w:type="spellStart"/>
      <w:r>
        <w:rPr>
          <w:shd w:val="pct10" w:color="auto" w:fill="FFFFFF"/>
        </w:rPr>
        <w:t>huawei</w:t>
      </w:r>
      <w:proofErr w:type="spellEnd"/>
      <w:proofErr w:type="gramEnd"/>
      <w:r>
        <w:t xml:space="preserve">             </w:t>
      </w:r>
    </w:p>
    <w:p w14:paraId="44096D98" w14:textId="77777777" w:rsidR="00870A08" w:rsidRDefault="003A5418">
      <w:pPr>
        <w:pStyle w:val="aff6"/>
      </w:pPr>
      <w:r>
        <w:t xml:space="preserve">   </w:t>
      </w:r>
      <w:r>
        <w:rPr>
          <w:shd w:val="pct10" w:color="auto" w:fill="FFFFFF"/>
        </w:rPr>
        <w:t>Revision level     :1</w:t>
      </w:r>
    </w:p>
    <w:p w14:paraId="38BE31E4" w14:textId="77777777" w:rsidR="00870A08" w:rsidRDefault="003A5418">
      <w:pPr>
        <w:pStyle w:val="aff6"/>
      </w:pPr>
      <w:r>
        <w:t xml:space="preserve">   </w:t>
      </w:r>
      <w:r>
        <w:rPr>
          <w:shd w:val="pct10" w:color="auto" w:fill="FFFFFF"/>
        </w:rPr>
        <w:t>Instance   VLANs Mapped</w:t>
      </w:r>
    </w:p>
    <w:p w14:paraId="738CD137" w14:textId="77777777" w:rsidR="00870A08" w:rsidRDefault="003A5418">
      <w:pPr>
        <w:pStyle w:val="aff6"/>
      </w:pPr>
      <w:r>
        <w:t xml:space="preserve">      0       1 to 9, 11 to 19, 21 to 4094</w:t>
      </w:r>
    </w:p>
    <w:p w14:paraId="7C431F91" w14:textId="77777777" w:rsidR="00870A08" w:rsidRDefault="003A5418">
      <w:pPr>
        <w:pStyle w:val="aff6"/>
      </w:pPr>
      <w:r>
        <w:t xml:space="preserve">      1       10</w:t>
      </w:r>
    </w:p>
    <w:p w14:paraId="361EEFCB" w14:textId="77777777" w:rsidR="00870A08" w:rsidRDefault="003A5418">
      <w:pPr>
        <w:pStyle w:val="aff6"/>
      </w:pPr>
      <w:r>
        <w:t xml:space="preserve">      2       20</w:t>
      </w:r>
    </w:p>
    <w:p w14:paraId="5BE20ACC" w14:textId="77777777" w:rsidR="00870A08" w:rsidRDefault="00870A08">
      <w:pPr>
        <w:pStyle w:val="aff6"/>
        <w:rPr>
          <w:rFonts w:ascii="微软雅黑" w:hAnsi="微软雅黑"/>
          <w:szCs w:val="21"/>
        </w:rPr>
      </w:pPr>
    </w:p>
    <w:p w14:paraId="09C51BF7" w14:textId="77777777" w:rsidR="00870A08" w:rsidRDefault="003A5418">
      <w:pPr>
        <w:pStyle w:val="aff6"/>
      </w:pPr>
      <w:r>
        <w:t>[S</w:t>
      </w:r>
      <w:proofErr w:type="gramStart"/>
      <w:r>
        <w:t>2]display</w:t>
      </w:r>
      <w:proofErr w:type="gramEnd"/>
      <w:r>
        <w:t xml:space="preserve"> </w:t>
      </w:r>
      <w:proofErr w:type="spellStart"/>
      <w:r>
        <w:t>stp</w:t>
      </w:r>
      <w:proofErr w:type="spellEnd"/>
      <w:r>
        <w:t xml:space="preserve"> region-configuration </w:t>
      </w:r>
    </w:p>
    <w:p w14:paraId="69CE7CC3" w14:textId="77777777" w:rsidR="00870A08" w:rsidRDefault="003A5418">
      <w:pPr>
        <w:pStyle w:val="aff6"/>
      </w:pPr>
      <w:r>
        <w:t xml:space="preserve"> </w:t>
      </w:r>
      <w:proofErr w:type="spellStart"/>
      <w:r>
        <w:t>Oper</w:t>
      </w:r>
      <w:proofErr w:type="spellEnd"/>
      <w:r>
        <w:t xml:space="preserve"> configuration</w:t>
      </w:r>
    </w:p>
    <w:p w14:paraId="31954139" w14:textId="77777777" w:rsidR="00870A08" w:rsidRDefault="003A5418">
      <w:pPr>
        <w:pStyle w:val="aff6"/>
      </w:pPr>
      <w:r>
        <w:t xml:space="preserve">   Format selector    :0             </w:t>
      </w:r>
    </w:p>
    <w:p w14:paraId="45F3EF43" w14:textId="77777777" w:rsidR="00870A08" w:rsidRDefault="003A5418">
      <w:pPr>
        <w:pStyle w:val="aff6"/>
      </w:pPr>
      <w:r>
        <w:t xml:space="preserve">   </w:t>
      </w:r>
      <w:r>
        <w:rPr>
          <w:shd w:val="pct10" w:color="auto" w:fill="FFFFFF"/>
        </w:rPr>
        <w:t xml:space="preserve">Region name      </w:t>
      </w:r>
      <w:proofErr w:type="gramStart"/>
      <w:r>
        <w:rPr>
          <w:shd w:val="pct10" w:color="auto" w:fill="FFFFFF"/>
        </w:rPr>
        <w:t xml:space="preserve">  :</w:t>
      </w:r>
      <w:proofErr w:type="spellStart"/>
      <w:r>
        <w:rPr>
          <w:shd w:val="pct10" w:color="auto" w:fill="FFFFFF"/>
        </w:rPr>
        <w:t>huawei</w:t>
      </w:r>
      <w:proofErr w:type="spellEnd"/>
      <w:proofErr w:type="gramEnd"/>
      <w:r>
        <w:t xml:space="preserve">             </w:t>
      </w:r>
    </w:p>
    <w:p w14:paraId="3A2EC916" w14:textId="77777777" w:rsidR="00870A08" w:rsidRDefault="003A5418">
      <w:pPr>
        <w:pStyle w:val="aff6"/>
      </w:pPr>
      <w:r>
        <w:t xml:space="preserve">   </w:t>
      </w:r>
      <w:r>
        <w:rPr>
          <w:shd w:val="pct10" w:color="auto" w:fill="FFFFFF"/>
        </w:rPr>
        <w:t>Revision level     :1</w:t>
      </w:r>
    </w:p>
    <w:p w14:paraId="2FE5327A" w14:textId="77777777" w:rsidR="00870A08" w:rsidRDefault="003A5418">
      <w:pPr>
        <w:pStyle w:val="aff6"/>
      </w:pPr>
      <w:r>
        <w:t xml:space="preserve">   </w:t>
      </w:r>
      <w:r>
        <w:rPr>
          <w:shd w:val="pct10" w:color="auto" w:fill="FFFFFF"/>
        </w:rPr>
        <w:t>Instance   VLANs Mapped</w:t>
      </w:r>
    </w:p>
    <w:p w14:paraId="06CE31DD" w14:textId="77777777" w:rsidR="00870A08" w:rsidRDefault="003A5418">
      <w:pPr>
        <w:pStyle w:val="aff6"/>
      </w:pPr>
      <w:r>
        <w:t xml:space="preserve">      0       1 to 9, 11 to 19, 21 to 4094</w:t>
      </w:r>
    </w:p>
    <w:p w14:paraId="2F5B9FF6" w14:textId="77777777" w:rsidR="00870A08" w:rsidRDefault="003A5418">
      <w:pPr>
        <w:pStyle w:val="aff6"/>
      </w:pPr>
      <w:r>
        <w:t xml:space="preserve">      1       10</w:t>
      </w:r>
    </w:p>
    <w:p w14:paraId="69146E71" w14:textId="77777777" w:rsidR="00870A08" w:rsidRDefault="003A5418">
      <w:pPr>
        <w:pStyle w:val="aff6"/>
      </w:pPr>
      <w:r>
        <w:t xml:space="preserve">      2       20</w:t>
      </w:r>
    </w:p>
    <w:p w14:paraId="4FDDC93B" w14:textId="77777777" w:rsidR="00870A08" w:rsidRDefault="00870A08">
      <w:pPr>
        <w:pStyle w:val="aff6"/>
        <w:rPr>
          <w:rFonts w:ascii="微软雅黑" w:hAnsi="微软雅黑"/>
          <w:szCs w:val="21"/>
        </w:rPr>
      </w:pPr>
    </w:p>
    <w:p w14:paraId="0A7DB0A8" w14:textId="77777777" w:rsidR="00870A08" w:rsidRDefault="003A5418">
      <w:pPr>
        <w:pStyle w:val="aff6"/>
      </w:pPr>
      <w:r>
        <w:t>[S</w:t>
      </w:r>
      <w:proofErr w:type="gramStart"/>
      <w:r>
        <w:t>3]display</w:t>
      </w:r>
      <w:proofErr w:type="gramEnd"/>
      <w:r>
        <w:t xml:space="preserve"> </w:t>
      </w:r>
      <w:proofErr w:type="spellStart"/>
      <w:r>
        <w:t>stp</w:t>
      </w:r>
      <w:proofErr w:type="spellEnd"/>
      <w:r>
        <w:t xml:space="preserve"> region-configuration </w:t>
      </w:r>
    </w:p>
    <w:p w14:paraId="12EED6CE" w14:textId="77777777" w:rsidR="00870A08" w:rsidRDefault="003A5418">
      <w:pPr>
        <w:pStyle w:val="aff6"/>
      </w:pPr>
      <w:r>
        <w:t xml:space="preserve"> </w:t>
      </w:r>
      <w:proofErr w:type="spellStart"/>
      <w:r>
        <w:t>Oper</w:t>
      </w:r>
      <w:proofErr w:type="spellEnd"/>
      <w:r>
        <w:t xml:space="preserve"> configuration</w:t>
      </w:r>
    </w:p>
    <w:p w14:paraId="6FB35208" w14:textId="77777777" w:rsidR="00870A08" w:rsidRDefault="003A5418">
      <w:pPr>
        <w:pStyle w:val="aff6"/>
      </w:pPr>
      <w:r>
        <w:t xml:space="preserve">   Format selector    :0             </w:t>
      </w:r>
    </w:p>
    <w:p w14:paraId="4D5EFBC2" w14:textId="77777777" w:rsidR="00870A08" w:rsidRDefault="003A5418">
      <w:pPr>
        <w:pStyle w:val="aff6"/>
      </w:pPr>
      <w:r>
        <w:t xml:space="preserve">   </w:t>
      </w:r>
      <w:r>
        <w:rPr>
          <w:shd w:val="pct10" w:color="auto" w:fill="FFFFFF"/>
        </w:rPr>
        <w:t xml:space="preserve">Region name      </w:t>
      </w:r>
      <w:proofErr w:type="gramStart"/>
      <w:r>
        <w:rPr>
          <w:shd w:val="pct10" w:color="auto" w:fill="FFFFFF"/>
        </w:rPr>
        <w:t xml:space="preserve">  :</w:t>
      </w:r>
      <w:proofErr w:type="spellStart"/>
      <w:r>
        <w:rPr>
          <w:shd w:val="pct10" w:color="auto" w:fill="FFFFFF"/>
        </w:rPr>
        <w:t>h</w:t>
      </w:r>
      <w:r>
        <w:rPr>
          <w:rFonts w:hint="eastAsia"/>
          <w:shd w:val="pct10" w:color="auto" w:fill="FFFFFF"/>
        </w:rPr>
        <w:t>ua</w:t>
      </w:r>
      <w:r>
        <w:rPr>
          <w:shd w:val="pct10" w:color="auto" w:fill="FFFFFF"/>
        </w:rPr>
        <w:t>wei</w:t>
      </w:r>
      <w:proofErr w:type="spellEnd"/>
      <w:proofErr w:type="gramEnd"/>
      <w:r>
        <w:t xml:space="preserve">             </w:t>
      </w:r>
    </w:p>
    <w:p w14:paraId="4FED2F3F" w14:textId="77777777" w:rsidR="00870A08" w:rsidRDefault="003A5418">
      <w:pPr>
        <w:pStyle w:val="aff6"/>
      </w:pPr>
      <w:r>
        <w:t xml:space="preserve">   </w:t>
      </w:r>
      <w:r>
        <w:rPr>
          <w:shd w:val="pct10" w:color="auto" w:fill="FFFFFF"/>
        </w:rPr>
        <w:t>Revision level     :1</w:t>
      </w:r>
    </w:p>
    <w:p w14:paraId="593A61B2" w14:textId="77777777" w:rsidR="00870A08" w:rsidRDefault="003A5418">
      <w:pPr>
        <w:pStyle w:val="aff6"/>
      </w:pPr>
      <w:r>
        <w:t xml:space="preserve">   </w:t>
      </w:r>
      <w:r>
        <w:rPr>
          <w:shd w:val="pct10" w:color="auto" w:fill="FFFFFF"/>
        </w:rPr>
        <w:t>Instance   VLANs Mapped</w:t>
      </w:r>
    </w:p>
    <w:p w14:paraId="2FC2D364" w14:textId="77777777" w:rsidR="00870A08" w:rsidRDefault="003A5418">
      <w:pPr>
        <w:pStyle w:val="aff6"/>
      </w:pPr>
      <w:r>
        <w:lastRenderedPageBreak/>
        <w:t xml:space="preserve">      0       1 to 9, 11 to 19, 21 to 4094</w:t>
      </w:r>
    </w:p>
    <w:p w14:paraId="6034621E" w14:textId="77777777" w:rsidR="00870A08" w:rsidRDefault="003A5418">
      <w:pPr>
        <w:pStyle w:val="aff6"/>
        <w:rPr>
          <w:lang w:val="zh-CN"/>
        </w:rPr>
      </w:pPr>
      <w:r>
        <w:t xml:space="preserve">      </w:t>
      </w:r>
      <w:r>
        <w:rPr>
          <w:lang w:val="zh-CN"/>
        </w:rPr>
        <w:t>1       10</w:t>
      </w:r>
    </w:p>
    <w:p w14:paraId="54A4FAFB" w14:textId="77777777" w:rsidR="00870A08" w:rsidRDefault="003A5418">
      <w:pPr>
        <w:pStyle w:val="aff6"/>
        <w:rPr>
          <w:lang w:val="zh-CN"/>
        </w:rPr>
      </w:pPr>
      <w:r>
        <w:rPr>
          <w:lang w:val="zh-CN"/>
        </w:rPr>
        <w:t xml:space="preserve">      2       20</w:t>
      </w:r>
    </w:p>
    <w:p w14:paraId="583D401B" w14:textId="77777777" w:rsidR="00870A08" w:rsidRDefault="00870A08">
      <w:pPr>
        <w:pStyle w:val="aff6"/>
        <w:rPr>
          <w:lang w:val="zh-CN"/>
        </w:rPr>
      </w:pPr>
    </w:p>
    <w:p w14:paraId="40D12C3E" w14:textId="77777777" w:rsidR="00870A08" w:rsidRDefault="003A5418">
      <w:pPr>
        <w:pStyle w:val="14"/>
        <w:ind w:firstLineChars="200" w:firstLine="420"/>
        <w:rPr>
          <w:kern w:val="0"/>
        </w:rPr>
      </w:pPr>
      <w:r>
        <w:rPr>
          <w:rFonts w:hint="eastAsia"/>
          <w:kern w:val="0"/>
        </w:rPr>
        <w:t>可以观察到，所有交换机上的</w:t>
      </w:r>
      <w:r>
        <w:rPr>
          <w:rFonts w:hint="eastAsia"/>
          <w:kern w:val="0"/>
        </w:rPr>
        <w:t>MST</w:t>
      </w:r>
      <w:r>
        <w:rPr>
          <w:rFonts w:hint="eastAsia"/>
          <w:kern w:val="0"/>
        </w:rPr>
        <w:t>域名都为</w:t>
      </w:r>
      <w:proofErr w:type="spellStart"/>
      <w:r>
        <w:rPr>
          <w:rFonts w:hint="eastAsia"/>
          <w:kern w:val="0"/>
        </w:rPr>
        <w:t>huawei</w:t>
      </w:r>
      <w:proofErr w:type="spellEnd"/>
      <w:r>
        <w:rPr>
          <w:rFonts w:hint="eastAsia"/>
          <w:kern w:val="0"/>
        </w:rPr>
        <w:t>，修订版本号都为</w:t>
      </w:r>
      <w:r>
        <w:rPr>
          <w:rFonts w:hint="eastAsia"/>
          <w:kern w:val="0"/>
        </w:rPr>
        <w:t>1</w:t>
      </w:r>
      <w:r>
        <w:rPr>
          <w:rFonts w:hint="eastAsia"/>
          <w:kern w:val="0"/>
        </w:rPr>
        <w:t>，及</w:t>
      </w:r>
      <w:r>
        <w:rPr>
          <w:rFonts w:hint="eastAsia"/>
          <w:kern w:val="0"/>
        </w:rPr>
        <w:t>VLAN</w:t>
      </w:r>
      <w:r>
        <w:rPr>
          <w:rFonts w:hint="eastAsia"/>
          <w:kern w:val="0"/>
        </w:rPr>
        <w:t>与实例间的映射关系相同，其中除</w:t>
      </w:r>
      <w:r>
        <w:rPr>
          <w:rFonts w:hint="eastAsia"/>
          <w:kern w:val="0"/>
        </w:rPr>
        <w:t>VLAN 10</w:t>
      </w:r>
      <w:r>
        <w:rPr>
          <w:rFonts w:hint="eastAsia"/>
          <w:kern w:val="0"/>
        </w:rPr>
        <w:t>与</w:t>
      </w:r>
      <w:r>
        <w:rPr>
          <w:rFonts w:hint="eastAsia"/>
          <w:kern w:val="0"/>
        </w:rPr>
        <w:t>20</w:t>
      </w:r>
      <w:r>
        <w:rPr>
          <w:rFonts w:hint="eastAsia"/>
          <w:kern w:val="0"/>
        </w:rPr>
        <w:t>之外，其余</w:t>
      </w:r>
      <w:r>
        <w:rPr>
          <w:rFonts w:hint="eastAsia"/>
          <w:kern w:val="0"/>
        </w:rPr>
        <w:t>VLAN</w:t>
      </w:r>
      <w:r>
        <w:rPr>
          <w:rFonts w:hint="eastAsia"/>
          <w:kern w:val="0"/>
        </w:rPr>
        <w:t>都属于实例</w:t>
      </w:r>
      <w:r>
        <w:rPr>
          <w:rFonts w:hint="eastAsia"/>
          <w:kern w:val="0"/>
        </w:rPr>
        <w:t>0</w:t>
      </w:r>
      <w:r>
        <w:rPr>
          <w:rFonts w:hint="eastAsia"/>
          <w:kern w:val="0"/>
        </w:rPr>
        <w:t>中。</w:t>
      </w:r>
    </w:p>
    <w:p w14:paraId="339B1799" w14:textId="77777777" w:rsidR="00870A08" w:rsidRDefault="003A5418">
      <w:pPr>
        <w:ind w:firstLine="420"/>
      </w:pPr>
      <w:r>
        <w:rPr>
          <w:rFonts w:hint="eastAsia"/>
          <w:kern w:val="0"/>
        </w:rPr>
        <w:t>MSTP</w:t>
      </w:r>
      <w:r>
        <w:rPr>
          <w:rFonts w:hint="eastAsia"/>
          <w:kern w:val="0"/>
        </w:rPr>
        <w:t>多实例配置完成后，</w:t>
      </w:r>
      <w:r>
        <w:rPr>
          <w:rFonts w:hint="eastAsia"/>
        </w:rPr>
        <w:t>在</w:t>
      </w:r>
      <w:r>
        <w:rPr>
          <w:rFonts w:hint="eastAsia"/>
        </w:rPr>
        <w:t>HR</w:t>
      </w:r>
      <w:r>
        <w:rPr>
          <w:rFonts w:hint="eastAsia"/>
        </w:rPr>
        <w:t>部门的</w:t>
      </w:r>
      <w:r>
        <w:rPr>
          <w:rFonts w:hint="eastAsia"/>
        </w:rPr>
        <w:t>PC-2</w:t>
      </w:r>
      <w:r>
        <w:rPr>
          <w:rFonts w:hint="eastAsia"/>
        </w:rPr>
        <w:t>上持续发送</w:t>
      </w:r>
      <w:r>
        <w:rPr>
          <w:rFonts w:hint="eastAsia"/>
        </w:rPr>
        <w:t>ping</w:t>
      </w:r>
      <w:proofErr w:type="gramStart"/>
      <w:r>
        <w:rPr>
          <w:rFonts w:hint="eastAsia"/>
        </w:rPr>
        <w:t>包至</w:t>
      </w:r>
      <w:proofErr w:type="gramEnd"/>
      <w:r>
        <w:rPr>
          <w:rFonts w:hint="eastAsia"/>
        </w:rPr>
        <w:t>PC-1</w:t>
      </w:r>
      <w:r>
        <w:rPr>
          <w:rFonts w:hint="eastAsia"/>
        </w:rPr>
        <w:t>，在</w:t>
      </w:r>
      <w:r>
        <w:rPr>
          <w:rFonts w:hint="eastAsia"/>
        </w:rPr>
        <w:t>IT</w:t>
      </w:r>
      <w:r>
        <w:rPr>
          <w:rFonts w:hint="eastAsia"/>
        </w:rPr>
        <w:t>部门的</w:t>
      </w:r>
      <w:r>
        <w:rPr>
          <w:rFonts w:hint="eastAsia"/>
        </w:rPr>
        <w:t>PC-4</w:t>
      </w:r>
      <w:r>
        <w:rPr>
          <w:rFonts w:hint="eastAsia"/>
        </w:rPr>
        <w:t>上持续发送</w:t>
      </w:r>
      <w:r>
        <w:rPr>
          <w:rFonts w:hint="eastAsia"/>
        </w:rPr>
        <w:t>ping</w:t>
      </w:r>
      <w:proofErr w:type="gramStart"/>
      <w:r>
        <w:rPr>
          <w:rFonts w:hint="eastAsia"/>
        </w:rPr>
        <w:t>包至</w:t>
      </w:r>
      <w:proofErr w:type="gramEnd"/>
      <w:r>
        <w:rPr>
          <w:rFonts w:hint="eastAsia"/>
        </w:rPr>
        <w:t>PC-3</w:t>
      </w:r>
      <w:r>
        <w:rPr>
          <w:rFonts w:hint="eastAsia"/>
        </w:rPr>
        <w:t>。</w:t>
      </w:r>
    </w:p>
    <w:p w14:paraId="5FE51096" w14:textId="77777777" w:rsidR="00870A08" w:rsidRDefault="003A5418">
      <w:pPr>
        <w:pStyle w:val="aff6"/>
      </w:pPr>
      <w:r>
        <w:t>PC&gt;ping 192.168.10.1 -t</w:t>
      </w:r>
    </w:p>
    <w:p w14:paraId="71BA39AF" w14:textId="77777777" w:rsidR="00870A08" w:rsidRDefault="003A5418">
      <w:pPr>
        <w:pStyle w:val="aff6"/>
      </w:pPr>
      <w:r>
        <w:t xml:space="preserve">Ping 192.168.10.1: 32 data bytes, Press </w:t>
      </w:r>
      <w:proofErr w:type="spellStart"/>
      <w:r>
        <w:t>Ctrl_C</w:t>
      </w:r>
      <w:proofErr w:type="spellEnd"/>
      <w:r>
        <w:t xml:space="preserve"> to break</w:t>
      </w:r>
    </w:p>
    <w:p w14:paraId="1043DDB2" w14:textId="77777777" w:rsidR="00870A08" w:rsidRDefault="003A5418">
      <w:pPr>
        <w:pStyle w:val="aff6"/>
      </w:pPr>
      <w:r>
        <w:t xml:space="preserve">From 192.168.10.1: bytes=32 seq=1 </w:t>
      </w:r>
      <w:proofErr w:type="spellStart"/>
      <w:r>
        <w:t>ttl</w:t>
      </w:r>
      <w:proofErr w:type="spellEnd"/>
      <w:r>
        <w:t xml:space="preserve">=128 time=31 </w:t>
      </w:r>
      <w:proofErr w:type="spellStart"/>
      <w:r>
        <w:t>ms</w:t>
      </w:r>
      <w:proofErr w:type="spellEnd"/>
    </w:p>
    <w:p w14:paraId="169CB787" w14:textId="77777777" w:rsidR="00870A08" w:rsidRDefault="003A5418">
      <w:pPr>
        <w:pStyle w:val="aff6"/>
      </w:pPr>
      <w:r>
        <w:t xml:space="preserve">From 192.168.10.1: bytes=32 seq=2 </w:t>
      </w:r>
      <w:proofErr w:type="spellStart"/>
      <w:r>
        <w:t>ttl</w:t>
      </w:r>
      <w:proofErr w:type="spellEnd"/>
      <w:r>
        <w:t xml:space="preserve">=128 time=47 </w:t>
      </w:r>
      <w:proofErr w:type="spellStart"/>
      <w:r>
        <w:t>ms</w:t>
      </w:r>
      <w:proofErr w:type="spellEnd"/>
    </w:p>
    <w:p w14:paraId="153982EC" w14:textId="77777777" w:rsidR="00870A08" w:rsidRDefault="003A5418">
      <w:pPr>
        <w:pStyle w:val="aff6"/>
      </w:pPr>
      <w:r>
        <w:rPr>
          <w:rFonts w:hint="eastAsia"/>
        </w:rPr>
        <w:t>……</w:t>
      </w:r>
    </w:p>
    <w:p w14:paraId="5A605925" w14:textId="77777777" w:rsidR="00870A08" w:rsidRDefault="00870A08">
      <w:pPr>
        <w:pStyle w:val="aff6"/>
      </w:pPr>
    </w:p>
    <w:p w14:paraId="3D48D03C" w14:textId="77777777" w:rsidR="00870A08" w:rsidRDefault="003A5418">
      <w:pPr>
        <w:pStyle w:val="aff6"/>
        <w:rPr>
          <w:szCs w:val="22"/>
        </w:rPr>
      </w:pPr>
      <w:r>
        <w:rPr>
          <w:szCs w:val="22"/>
        </w:rPr>
        <w:t>PC&gt;ping 192.168.20.1 -t</w:t>
      </w:r>
    </w:p>
    <w:p w14:paraId="2D6967F0" w14:textId="77777777" w:rsidR="00870A08" w:rsidRDefault="003A5418">
      <w:pPr>
        <w:pStyle w:val="aff6"/>
        <w:rPr>
          <w:szCs w:val="22"/>
        </w:rPr>
      </w:pPr>
      <w:r>
        <w:rPr>
          <w:szCs w:val="22"/>
        </w:rPr>
        <w:t xml:space="preserve">Ping 192.168.20.1: 32 data bytes, Press </w:t>
      </w:r>
      <w:proofErr w:type="spellStart"/>
      <w:r>
        <w:rPr>
          <w:szCs w:val="22"/>
        </w:rPr>
        <w:t>Ctrl_C</w:t>
      </w:r>
      <w:proofErr w:type="spellEnd"/>
      <w:r>
        <w:rPr>
          <w:szCs w:val="22"/>
        </w:rPr>
        <w:t xml:space="preserve"> to break</w:t>
      </w:r>
    </w:p>
    <w:p w14:paraId="3FC5295F" w14:textId="77777777" w:rsidR="00870A08" w:rsidRDefault="003A5418">
      <w:pPr>
        <w:pStyle w:val="aff6"/>
        <w:rPr>
          <w:szCs w:val="22"/>
        </w:rPr>
      </w:pPr>
      <w:r>
        <w:rPr>
          <w:szCs w:val="22"/>
        </w:rPr>
        <w:t xml:space="preserve">From 192.168.20.1: bytes=32 seq=1 </w:t>
      </w:r>
      <w:proofErr w:type="spellStart"/>
      <w:r>
        <w:rPr>
          <w:szCs w:val="22"/>
        </w:rPr>
        <w:t>ttl</w:t>
      </w:r>
      <w:proofErr w:type="spellEnd"/>
      <w:r>
        <w:rPr>
          <w:szCs w:val="22"/>
        </w:rPr>
        <w:t xml:space="preserve">=128 time=47 </w:t>
      </w:r>
      <w:proofErr w:type="spellStart"/>
      <w:r>
        <w:rPr>
          <w:szCs w:val="22"/>
        </w:rPr>
        <w:t>ms</w:t>
      </w:r>
      <w:proofErr w:type="spellEnd"/>
    </w:p>
    <w:p w14:paraId="09D0EA6C" w14:textId="77777777" w:rsidR="00870A08" w:rsidRDefault="003A5418">
      <w:pPr>
        <w:pStyle w:val="aff6"/>
        <w:rPr>
          <w:szCs w:val="22"/>
        </w:rPr>
      </w:pPr>
      <w:r>
        <w:rPr>
          <w:szCs w:val="22"/>
        </w:rPr>
        <w:t xml:space="preserve">From 192.168.20.1: bytes=32 seq=2 </w:t>
      </w:r>
      <w:proofErr w:type="spellStart"/>
      <w:r>
        <w:rPr>
          <w:szCs w:val="22"/>
        </w:rPr>
        <w:t>ttl</w:t>
      </w:r>
      <w:proofErr w:type="spellEnd"/>
      <w:r>
        <w:rPr>
          <w:szCs w:val="22"/>
        </w:rPr>
        <w:t xml:space="preserve">=128 time=62 </w:t>
      </w:r>
      <w:proofErr w:type="spellStart"/>
      <w:r>
        <w:rPr>
          <w:szCs w:val="22"/>
        </w:rPr>
        <w:t>ms</w:t>
      </w:r>
      <w:proofErr w:type="spellEnd"/>
    </w:p>
    <w:p w14:paraId="2EBDDA99" w14:textId="77777777" w:rsidR="00870A08" w:rsidRDefault="003A5418">
      <w:pPr>
        <w:pStyle w:val="aff6"/>
        <w:rPr>
          <w:szCs w:val="22"/>
        </w:rPr>
      </w:pPr>
      <w:r>
        <w:rPr>
          <w:rFonts w:hint="eastAsia"/>
          <w:szCs w:val="22"/>
        </w:rPr>
        <w:t>……</w:t>
      </w:r>
    </w:p>
    <w:p w14:paraId="4477DD40" w14:textId="77777777" w:rsidR="00870A08" w:rsidRDefault="00870A08">
      <w:pPr>
        <w:pStyle w:val="aff6"/>
      </w:pPr>
    </w:p>
    <w:p w14:paraId="456FA688" w14:textId="77777777" w:rsidR="00870A08" w:rsidRDefault="003A5418">
      <w:pPr>
        <w:ind w:firstLine="420"/>
      </w:pPr>
      <w:r>
        <w:rPr>
          <w:rFonts w:hint="eastAsia"/>
        </w:rPr>
        <w:t>同时，在</w:t>
      </w:r>
      <w:r>
        <w:rPr>
          <w:rFonts w:hint="eastAsia"/>
        </w:rPr>
        <w:t>S3</w:t>
      </w:r>
      <w:r>
        <w:rPr>
          <w:rFonts w:hint="eastAsia"/>
        </w:rPr>
        <w:t>的</w:t>
      </w:r>
      <w:r>
        <w:rPr>
          <w:rFonts w:hint="eastAsia"/>
        </w:rPr>
        <w:t>E 0/0/1</w:t>
      </w:r>
      <w:r>
        <w:rPr>
          <w:rFonts w:hint="eastAsia"/>
        </w:rPr>
        <w:t>接口上抓包观察。</w:t>
      </w:r>
    </w:p>
    <w:p w14:paraId="675497C7" w14:textId="77777777" w:rsidR="00870A08" w:rsidRDefault="003A5418">
      <w:pPr>
        <w:pStyle w:val="aff6"/>
        <w:jc w:val="center"/>
      </w:pPr>
      <w:r>
        <w:rPr>
          <w:rFonts w:hint="eastAsia"/>
          <w:noProof/>
          <w:lang w:val="en-GB"/>
        </w:rPr>
        <w:drawing>
          <wp:inline distT="0" distB="0" distL="0" distR="0" wp14:anchorId="4FDC8FAE" wp14:editId="5B80F0D5">
            <wp:extent cx="5274310" cy="1845945"/>
            <wp:effectExtent l="19050" t="0" r="2540" b="0"/>
            <wp:docPr id="597" name="图片 1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3" descr="1.PNG"/>
                    <pic:cNvPicPr>
                      <a:picLocks noChangeAspect="1"/>
                    </pic:cNvPicPr>
                  </pic:nvPicPr>
                  <pic:blipFill>
                    <a:blip r:embed="rId116" cstate="print">
                      <a:grayscl/>
                    </a:blip>
                    <a:stretch>
                      <a:fillRect/>
                    </a:stretch>
                  </pic:blipFill>
                  <pic:spPr>
                    <a:xfrm>
                      <a:off x="0" y="0"/>
                      <a:ext cx="5274310" cy="1845945"/>
                    </a:xfrm>
                    <a:prstGeom prst="rect">
                      <a:avLst/>
                    </a:prstGeom>
                  </pic:spPr>
                </pic:pic>
              </a:graphicData>
            </a:graphic>
          </wp:inline>
        </w:drawing>
      </w:r>
    </w:p>
    <w:p w14:paraId="334FAE78" w14:textId="77777777" w:rsidR="00870A08" w:rsidRDefault="003A5418">
      <w:pPr>
        <w:pStyle w:val="aff6"/>
        <w:jc w:val="center"/>
      </w:pPr>
      <w:r>
        <w:rPr>
          <w:rFonts w:hint="eastAsia"/>
        </w:rPr>
        <w:lastRenderedPageBreak/>
        <w:t>图</w:t>
      </w:r>
      <w:r>
        <w:rPr>
          <w:rFonts w:hint="eastAsia"/>
        </w:rPr>
        <w:t>4-8</w:t>
      </w:r>
    </w:p>
    <w:p w14:paraId="12E51121" w14:textId="77777777" w:rsidR="00870A08" w:rsidRDefault="00870A08">
      <w:pPr>
        <w:pStyle w:val="aff6"/>
      </w:pPr>
    </w:p>
    <w:p w14:paraId="78CEE92A" w14:textId="77777777" w:rsidR="00870A08" w:rsidRDefault="003A5418">
      <w:pPr>
        <w:ind w:firstLine="420"/>
      </w:pPr>
      <w:r>
        <w:rPr>
          <w:rFonts w:hint="eastAsia"/>
        </w:rPr>
        <w:t>可以观察到，目前</w:t>
      </w:r>
      <w:r>
        <w:rPr>
          <w:rFonts w:hint="eastAsia"/>
        </w:rPr>
        <w:t>VLAN 10</w:t>
      </w:r>
      <w:r>
        <w:rPr>
          <w:rFonts w:hint="eastAsia"/>
        </w:rPr>
        <w:t>和</w:t>
      </w:r>
      <w:r>
        <w:rPr>
          <w:rFonts w:hint="eastAsia"/>
        </w:rPr>
        <w:t>VLAN 20</w:t>
      </w:r>
      <w:r>
        <w:rPr>
          <w:rFonts w:hint="eastAsia"/>
        </w:rPr>
        <w:t>的数据包仍然从</w:t>
      </w:r>
      <w:r>
        <w:rPr>
          <w:rFonts w:hint="eastAsia"/>
        </w:rPr>
        <w:t>E 0/0/1</w:t>
      </w:r>
      <w:r>
        <w:rPr>
          <w:rFonts w:hint="eastAsia"/>
        </w:rPr>
        <w:t>转发。</w:t>
      </w:r>
    </w:p>
    <w:p w14:paraId="34D3E9B8" w14:textId="77777777" w:rsidR="00870A08" w:rsidRDefault="003A5418">
      <w:pPr>
        <w:ind w:firstLine="420"/>
      </w:pPr>
      <w:r>
        <w:rPr>
          <w:rFonts w:hint="eastAsia"/>
        </w:rPr>
        <w:t>在</w:t>
      </w:r>
      <w:r>
        <w:rPr>
          <w:rFonts w:hint="eastAsia"/>
        </w:rPr>
        <w:t>S3</w:t>
      </w:r>
      <w:r>
        <w:rPr>
          <w:rFonts w:hint="eastAsia"/>
        </w:rPr>
        <w:t>的</w:t>
      </w:r>
      <w:r>
        <w:rPr>
          <w:rFonts w:hint="eastAsia"/>
        </w:rPr>
        <w:t>E 0/0/2</w:t>
      </w:r>
      <w:r>
        <w:rPr>
          <w:rFonts w:hint="eastAsia"/>
        </w:rPr>
        <w:t>接口上抓包观察。</w:t>
      </w:r>
    </w:p>
    <w:p w14:paraId="40B9FC41" w14:textId="77777777" w:rsidR="00870A08" w:rsidRDefault="003A5418">
      <w:pPr>
        <w:pStyle w:val="aff6"/>
        <w:jc w:val="center"/>
      </w:pPr>
      <w:r>
        <w:rPr>
          <w:rFonts w:hint="eastAsia"/>
          <w:noProof/>
          <w:lang w:val="en-GB"/>
        </w:rPr>
        <w:drawing>
          <wp:inline distT="0" distB="0" distL="0" distR="0" wp14:anchorId="7CA4076C" wp14:editId="3BBDB797">
            <wp:extent cx="5274310" cy="1684020"/>
            <wp:effectExtent l="19050" t="0" r="2540" b="0"/>
            <wp:docPr id="606" name="图片 1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4" descr="2.PNG"/>
                    <pic:cNvPicPr>
                      <a:picLocks noChangeAspect="1"/>
                    </pic:cNvPicPr>
                  </pic:nvPicPr>
                  <pic:blipFill>
                    <a:blip r:embed="rId117" cstate="print"/>
                    <a:stretch>
                      <a:fillRect/>
                    </a:stretch>
                  </pic:blipFill>
                  <pic:spPr>
                    <a:xfrm>
                      <a:off x="0" y="0"/>
                      <a:ext cx="5274310" cy="1684020"/>
                    </a:xfrm>
                    <a:prstGeom prst="rect">
                      <a:avLst/>
                    </a:prstGeom>
                  </pic:spPr>
                </pic:pic>
              </a:graphicData>
            </a:graphic>
          </wp:inline>
        </w:drawing>
      </w:r>
    </w:p>
    <w:p w14:paraId="3A0F1D3C" w14:textId="77777777" w:rsidR="00870A08" w:rsidRDefault="003A5418">
      <w:pPr>
        <w:pStyle w:val="aff6"/>
        <w:jc w:val="center"/>
      </w:pPr>
      <w:r>
        <w:rPr>
          <w:rFonts w:hint="eastAsia"/>
        </w:rPr>
        <w:t>图</w:t>
      </w:r>
      <w:r>
        <w:rPr>
          <w:rFonts w:hint="eastAsia"/>
        </w:rPr>
        <w:t>4-9</w:t>
      </w:r>
    </w:p>
    <w:p w14:paraId="70E1558B" w14:textId="77777777" w:rsidR="00870A08" w:rsidRDefault="00870A08">
      <w:pPr>
        <w:ind w:firstLine="420"/>
      </w:pPr>
    </w:p>
    <w:p w14:paraId="0F9BB208" w14:textId="77777777" w:rsidR="00870A08" w:rsidRDefault="003A5418">
      <w:pPr>
        <w:pStyle w:val="14"/>
        <w:ind w:firstLineChars="200" w:firstLine="420"/>
      </w:pPr>
      <w:r>
        <w:rPr>
          <w:rFonts w:hint="eastAsia"/>
        </w:rPr>
        <w:t>可以观察到，在</w:t>
      </w:r>
      <w:r>
        <w:rPr>
          <w:rFonts w:hint="eastAsia"/>
        </w:rPr>
        <w:t>E 0/0/2</w:t>
      </w:r>
      <w:r>
        <w:rPr>
          <w:rFonts w:hint="eastAsia"/>
        </w:rPr>
        <w:t>接口上，仍然没有任何数据包转发，只有接收到的上行接口周期发送的</w:t>
      </w:r>
      <w:r>
        <w:rPr>
          <w:rFonts w:hint="eastAsia"/>
        </w:rPr>
        <w:t>BPDU</w:t>
      </w:r>
      <w:r>
        <w:rPr>
          <w:rFonts w:hint="eastAsia"/>
        </w:rPr>
        <w:t>。</w:t>
      </w:r>
    </w:p>
    <w:p w14:paraId="63098C2F" w14:textId="77777777" w:rsidR="00870A08" w:rsidRDefault="003A5418">
      <w:pPr>
        <w:pStyle w:val="14"/>
        <w:ind w:firstLineChars="200" w:firstLine="420"/>
      </w:pPr>
      <w:r>
        <w:rPr>
          <w:rFonts w:hint="eastAsia"/>
        </w:rPr>
        <w:t>关闭</w:t>
      </w:r>
      <w:r>
        <w:rPr>
          <w:rFonts w:hint="eastAsia"/>
        </w:rPr>
        <w:t>PC</w:t>
      </w:r>
      <w:r>
        <w:rPr>
          <w:rFonts w:hint="eastAsia"/>
        </w:rPr>
        <w:t>上的</w:t>
      </w:r>
      <w:r>
        <w:rPr>
          <w:rFonts w:hint="eastAsia"/>
        </w:rPr>
        <w:t>ping</w:t>
      </w:r>
      <w:r>
        <w:rPr>
          <w:rFonts w:hint="eastAsia"/>
        </w:rPr>
        <w:t>测试。</w:t>
      </w:r>
    </w:p>
    <w:p w14:paraId="0053D885" w14:textId="77777777" w:rsidR="00870A08" w:rsidRDefault="003A5418">
      <w:pPr>
        <w:pStyle w:val="14"/>
        <w:ind w:firstLineChars="200" w:firstLine="420"/>
        <w:rPr>
          <w:kern w:val="0"/>
        </w:rPr>
      </w:pPr>
      <w:r>
        <w:rPr>
          <w:rFonts w:hint="eastAsia"/>
          <w:kern w:val="0"/>
        </w:rPr>
        <w:t>现在已经配置了</w:t>
      </w:r>
      <w:r>
        <w:rPr>
          <w:rFonts w:hint="eastAsia"/>
          <w:kern w:val="0"/>
        </w:rPr>
        <w:t>MSTP</w:t>
      </w:r>
      <w:r>
        <w:rPr>
          <w:rFonts w:hint="eastAsia"/>
          <w:kern w:val="0"/>
        </w:rPr>
        <w:t>多实例，但由于每个</w:t>
      </w:r>
      <w:r>
        <w:rPr>
          <w:rFonts w:hint="eastAsia"/>
          <w:kern w:val="0"/>
        </w:rPr>
        <w:t>MSTP</w:t>
      </w:r>
      <w:r>
        <w:rPr>
          <w:rFonts w:hint="eastAsia"/>
          <w:kern w:val="0"/>
        </w:rPr>
        <w:t>实例都是单独的一颗生成树，独立进行选举，所以在默认不变动任何生成树参数的情况下，其实每棵生成树的选举结果是一致的。</w:t>
      </w:r>
    </w:p>
    <w:p w14:paraId="2BA619F2" w14:textId="77777777" w:rsidR="00870A08" w:rsidRDefault="003A5418">
      <w:pPr>
        <w:pStyle w:val="14"/>
        <w:ind w:firstLineChars="200" w:firstLine="420"/>
        <w:rPr>
          <w:kern w:val="0"/>
        </w:rPr>
      </w:pPr>
      <w:r>
        <w:rPr>
          <w:rFonts w:hint="eastAsia"/>
          <w:kern w:val="0"/>
        </w:rPr>
        <w:t>在</w:t>
      </w:r>
      <w:r>
        <w:rPr>
          <w:rFonts w:hint="eastAsia"/>
          <w:kern w:val="0"/>
        </w:rPr>
        <w:t>S1</w:t>
      </w:r>
      <w:r>
        <w:rPr>
          <w:rFonts w:hint="eastAsia"/>
          <w:kern w:val="0"/>
        </w:rPr>
        <w:t>，</w:t>
      </w:r>
      <w:r>
        <w:rPr>
          <w:rFonts w:hint="eastAsia"/>
          <w:kern w:val="0"/>
        </w:rPr>
        <w:t>S2</w:t>
      </w:r>
      <w:r>
        <w:rPr>
          <w:rFonts w:hint="eastAsia"/>
          <w:kern w:val="0"/>
        </w:rPr>
        <w:t>，</w:t>
      </w:r>
      <w:r>
        <w:rPr>
          <w:rFonts w:hint="eastAsia"/>
          <w:kern w:val="0"/>
        </w:rPr>
        <w:t>S3</w:t>
      </w:r>
      <w:r>
        <w:rPr>
          <w:rFonts w:hint="eastAsia"/>
          <w:kern w:val="0"/>
        </w:rPr>
        <w:t>上使用命令</w:t>
      </w:r>
      <w:r>
        <w:rPr>
          <w:rFonts w:hint="eastAsia"/>
          <w:b/>
          <w:kern w:val="0"/>
        </w:rPr>
        <w:t xml:space="preserve">display </w:t>
      </w:r>
      <w:proofErr w:type="spellStart"/>
      <w:r>
        <w:rPr>
          <w:rFonts w:hint="eastAsia"/>
          <w:b/>
          <w:kern w:val="0"/>
        </w:rPr>
        <w:t>stp</w:t>
      </w:r>
      <w:proofErr w:type="spellEnd"/>
      <w:r>
        <w:rPr>
          <w:rFonts w:hint="eastAsia"/>
          <w:b/>
          <w:kern w:val="0"/>
        </w:rPr>
        <w:t xml:space="preserve"> instance 0 brief</w:t>
      </w:r>
      <w:r>
        <w:rPr>
          <w:rFonts w:hint="eastAsia"/>
          <w:kern w:val="0"/>
        </w:rPr>
        <w:t>查看默认实例</w:t>
      </w:r>
      <w:r>
        <w:rPr>
          <w:rFonts w:hint="eastAsia"/>
          <w:kern w:val="0"/>
        </w:rPr>
        <w:t>0</w:t>
      </w:r>
      <w:r>
        <w:rPr>
          <w:rFonts w:hint="eastAsia"/>
          <w:kern w:val="0"/>
        </w:rPr>
        <w:t>中的生成</w:t>
      </w:r>
      <w:proofErr w:type="gramStart"/>
      <w:r>
        <w:rPr>
          <w:rFonts w:hint="eastAsia"/>
          <w:kern w:val="0"/>
        </w:rPr>
        <w:t>树状态</w:t>
      </w:r>
      <w:proofErr w:type="gramEnd"/>
      <w:r>
        <w:rPr>
          <w:rFonts w:hint="eastAsia"/>
          <w:kern w:val="0"/>
        </w:rPr>
        <w:t>和统计的摘要信息。</w:t>
      </w:r>
    </w:p>
    <w:p w14:paraId="1E3E122A" w14:textId="77777777" w:rsidR="00870A08" w:rsidRDefault="003A5418">
      <w:pPr>
        <w:pStyle w:val="aff6"/>
      </w:pPr>
      <w:r>
        <w:t xml:space="preserve">&lt;S1&gt;display </w:t>
      </w:r>
      <w:proofErr w:type="spellStart"/>
      <w:r>
        <w:t>stp</w:t>
      </w:r>
      <w:proofErr w:type="spellEnd"/>
      <w:r>
        <w:t xml:space="preserve"> instance 0 brief </w:t>
      </w:r>
    </w:p>
    <w:p w14:paraId="4E4B8E6D" w14:textId="77777777" w:rsidR="00870A08" w:rsidRDefault="003A5418">
      <w:pPr>
        <w:pStyle w:val="aff6"/>
      </w:pPr>
      <w:r>
        <w:t xml:space="preserve"> </w:t>
      </w:r>
      <w:proofErr w:type="gramStart"/>
      <w:r>
        <w:t>MSTID  Port</w:t>
      </w:r>
      <w:proofErr w:type="gramEnd"/>
      <w:r>
        <w:t xml:space="preserve">                        Role  STP State     Protection</w:t>
      </w:r>
    </w:p>
    <w:p w14:paraId="43A3DC24" w14:textId="77777777" w:rsidR="00870A08" w:rsidRDefault="003A5418">
      <w:pPr>
        <w:pStyle w:val="aff6"/>
      </w:pPr>
      <w:r>
        <w:t xml:space="preserve">  </w:t>
      </w:r>
      <w:r>
        <w:rPr>
          <w:shd w:val="pct10" w:color="auto" w:fill="FFFFFF"/>
        </w:rPr>
        <w:t xml:space="preserve"> 0    Ethernet0/0/1               </w:t>
      </w:r>
      <w:proofErr w:type="gramStart"/>
      <w:r>
        <w:rPr>
          <w:shd w:val="pct10" w:color="auto" w:fill="FFFFFF"/>
        </w:rPr>
        <w:t>DESI  FORWARDING</w:t>
      </w:r>
      <w:proofErr w:type="gramEnd"/>
      <w:r>
        <w:rPr>
          <w:shd w:val="pct10" w:color="auto" w:fill="FFFFFF"/>
        </w:rPr>
        <w:t xml:space="preserve">      NONE</w:t>
      </w:r>
    </w:p>
    <w:p w14:paraId="0041242E" w14:textId="77777777" w:rsidR="00870A08" w:rsidRDefault="003A5418">
      <w:pPr>
        <w:pStyle w:val="aff6"/>
      </w:pPr>
      <w:r>
        <w:t xml:space="preserve">   </w:t>
      </w:r>
      <w:r>
        <w:rPr>
          <w:shd w:val="pct10" w:color="auto" w:fill="FFFFFF"/>
        </w:rPr>
        <w:t xml:space="preserve">0    Ethernet0/0/2               </w:t>
      </w:r>
      <w:proofErr w:type="gramStart"/>
      <w:r>
        <w:rPr>
          <w:shd w:val="pct10" w:color="auto" w:fill="FFFFFF"/>
        </w:rPr>
        <w:t>DESI  FORWARDING</w:t>
      </w:r>
      <w:proofErr w:type="gramEnd"/>
      <w:r>
        <w:rPr>
          <w:shd w:val="pct10" w:color="auto" w:fill="FFFFFF"/>
        </w:rPr>
        <w:t xml:space="preserve">      NONE</w:t>
      </w:r>
    </w:p>
    <w:p w14:paraId="5E1596AE" w14:textId="77777777" w:rsidR="00870A08" w:rsidRDefault="003A5418">
      <w:pPr>
        <w:pStyle w:val="aff6"/>
      </w:pPr>
      <w:r>
        <w:t xml:space="preserve">   0    Ethernet0/0/3               </w:t>
      </w:r>
      <w:proofErr w:type="gramStart"/>
      <w:r>
        <w:t>DESI  FORWARDING</w:t>
      </w:r>
      <w:proofErr w:type="gramEnd"/>
      <w:r>
        <w:t xml:space="preserve">      NONE</w:t>
      </w:r>
    </w:p>
    <w:p w14:paraId="7D428439" w14:textId="77777777" w:rsidR="00870A08" w:rsidRDefault="00870A08">
      <w:pPr>
        <w:pStyle w:val="aff6"/>
      </w:pPr>
    </w:p>
    <w:p w14:paraId="7BD78653" w14:textId="77777777" w:rsidR="00870A08" w:rsidRDefault="003A5418">
      <w:pPr>
        <w:pStyle w:val="aff6"/>
      </w:pPr>
      <w:r>
        <w:t xml:space="preserve">&lt;S2&gt;display </w:t>
      </w:r>
      <w:proofErr w:type="spellStart"/>
      <w:r>
        <w:t>stp</w:t>
      </w:r>
      <w:proofErr w:type="spellEnd"/>
      <w:r>
        <w:t xml:space="preserve"> instance 0 brief </w:t>
      </w:r>
    </w:p>
    <w:p w14:paraId="164915AA" w14:textId="77777777" w:rsidR="00870A08" w:rsidRDefault="003A5418">
      <w:pPr>
        <w:pStyle w:val="aff6"/>
      </w:pPr>
      <w:r>
        <w:t xml:space="preserve"> </w:t>
      </w:r>
      <w:proofErr w:type="gramStart"/>
      <w:r>
        <w:t>MSTID  Port</w:t>
      </w:r>
      <w:proofErr w:type="gramEnd"/>
      <w:r>
        <w:t xml:space="preserve">                        Role  STP State     Protection</w:t>
      </w:r>
    </w:p>
    <w:p w14:paraId="0CD0E9D0" w14:textId="77777777" w:rsidR="00870A08" w:rsidRDefault="003A5418">
      <w:pPr>
        <w:pStyle w:val="aff6"/>
      </w:pPr>
      <w:r>
        <w:lastRenderedPageBreak/>
        <w:t xml:space="preserve">   </w:t>
      </w:r>
      <w:r>
        <w:rPr>
          <w:shd w:val="pct10" w:color="auto" w:fill="FFFFFF"/>
        </w:rPr>
        <w:t xml:space="preserve">0    Ethernet0/0/1               </w:t>
      </w:r>
      <w:proofErr w:type="gramStart"/>
      <w:r>
        <w:rPr>
          <w:shd w:val="pct10" w:color="auto" w:fill="FFFFFF"/>
        </w:rPr>
        <w:t>DESI  FORWARDING</w:t>
      </w:r>
      <w:proofErr w:type="gramEnd"/>
      <w:r>
        <w:rPr>
          <w:shd w:val="pct10" w:color="auto" w:fill="FFFFFF"/>
        </w:rPr>
        <w:t xml:space="preserve">      NONE</w:t>
      </w:r>
    </w:p>
    <w:p w14:paraId="45A675E0" w14:textId="77777777" w:rsidR="00870A08" w:rsidRDefault="003A5418">
      <w:pPr>
        <w:pStyle w:val="aff6"/>
      </w:pPr>
      <w:r>
        <w:t xml:space="preserve">   </w:t>
      </w:r>
      <w:r>
        <w:rPr>
          <w:shd w:val="pct10" w:color="auto" w:fill="FFFFFF"/>
        </w:rPr>
        <w:t xml:space="preserve">0    Ethernet0/0/2               </w:t>
      </w:r>
      <w:proofErr w:type="gramStart"/>
      <w:r>
        <w:rPr>
          <w:shd w:val="pct10" w:color="auto" w:fill="FFFFFF"/>
        </w:rPr>
        <w:t>ROOT  FORWARDING</w:t>
      </w:r>
      <w:proofErr w:type="gramEnd"/>
      <w:r>
        <w:rPr>
          <w:shd w:val="pct10" w:color="auto" w:fill="FFFFFF"/>
        </w:rPr>
        <w:t xml:space="preserve">      NONE</w:t>
      </w:r>
    </w:p>
    <w:p w14:paraId="1E04FDC0" w14:textId="77777777" w:rsidR="00870A08" w:rsidRDefault="003A5418">
      <w:pPr>
        <w:pStyle w:val="aff6"/>
      </w:pPr>
      <w:r>
        <w:t xml:space="preserve">   0    Ethernet0/0/3               </w:t>
      </w:r>
      <w:proofErr w:type="gramStart"/>
      <w:r>
        <w:t>DESI  FORWARDING</w:t>
      </w:r>
      <w:proofErr w:type="gramEnd"/>
      <w:r>
        <w:t xml:space="preserve">      NONE</w:t>
      </w:r>
    </w:p>
    <w:p w14:paraId="40876D64" w14:textId="77777777" w:rsidR="00870A08" w:rsidRDefault="00870A08">
      <w:pPr>
        <w:pStyle w:val="aff6"/>
      </w:pPr>
    </w:p>
    <w:p w14:paraId="267C6979" w14:textId="77777777" w:rsidR="00870A08" w:rsidRDefault="003A5418">
      <w:pPr>
        <w:pStyle w:val="aff6"/>
      </w:pPr>
      <w:r>
        <w:t xml:space="preserve">&lt;S3&gt;display </w:t>
      </w:r>
      <w:proofErr w:type="spellStart"/>
      <w:r>
        <w:t>stp</w:t>
      </w:r>
      <w:proofErr w:type="spellEnd"/>
      <w:r>
        <w:t xml:space="preserve"> instance 0 brief </w:t>
      </w:r>
    </w:p>
    <w:p w14:paraId="0DE72020" w14:textId="77777777" w:rsidR="00870A08" w:rsidRDefault="003A5418">
      <w:pPr>
        <w:pStyle w:val="aff6"/>
      </w:pPr>
      <w:r>
        <w:t xml:space="preserve"> </w:t>
      </w:r>
      <w:proofErr w:type="gramStart"/>
      <w:r>
        <w:t>MSTID  Port</w:t>
      </w:r>
      <w:proofErr w:type="gramEnd"/>
      <w:r>
        <w:t xml:space="preserve">                        Role  STP State     Protection</w:t>
      </w:r>
    </w:p>
    <w:p w14:paraId="76C824F1" w14:textId="77777777" w:rsidR="00870A08" w:rsidRDefault="003A5418">
      <w:pPr>
        <w:pStyle w:val="aff6"/>
      </w:pPr>
      <w:r>
        <w:t xml:space="preserve">   </w:t>
      </w:r>
      <w:r>
        <w:rPr>
          <w:shd w:val="pct10" w:color="auto" w:fill="FFFFFF"/>
        </w:rPr>
        <w:t xml:space="preserve">0    Ethernet0/0/1               </w:t>
      </w:r>
      <w:proofErr w:type="gramStart"/>
      <w:r>
        <w:rPr>
          <w:shd w:val="pct10" w:color="auto" w:fill="FFFFFF"/>
        </w:rPr>
        <w:t>ROOT  FORWARDING</w:t>
      </w:r>
      <w:proofErr w:type="gramEnd"/>
      <w:r>
        <w:rPr>
          <w:shd w:val="pct10" w:color="auto" w:fill="FFFFFF"/>
        </w:rPr>
        <w:t xml:space="preserve">      NONE</w:t>
      </w:r>
    </w:p>
    <w:p w14:paraId="773E3007" w14:textId="77777777" w:rsidR="00870A08" w:rsidRDefault="003A5418">
      <w:pPr>
        <w:pStyle w:val="aff6"/>
      </w:pPr>
      <w:r>
        <w:t xml:space="preserve">   </w:t>
      </w:r>
      <w:r>
        <w:rPr>
          <w:shd w:val="pct10" w:color="auto" w:fill="FFFFFF"/>
        </w:rPr>
        <w:t xml:space="preserve">0    Ethernet0/0/2               </w:t>
      </w:r>
      <w:proofErr w:type="gramStart"/>
      <w:r>
        <w:rPr>
          <w:shd w:val="pct10" w:color="auto" w:fill="FFFFFF"/>
        </w:rPr>
        <w:t>ALTE  DISCARDING</w:t>
      </w:r>
      <w:proofErr w:type="gramEnd"/>
      <w:r>
        <w:rPr>
          <w:shd w:val="pct10" w:color="auto" w:fill="FFFFFF"/>
        </w:rPr>
        <w:t xml:space="preserve">      NONE</w:t>
      </w:r>
    </w:p>
    <w:p w14:paraId="27C56DC3" w14:textId="77777777" w:rsidR="00870A08" w:rsidRDefault="003A5418">
      <w:pPr>
        <w:pStyle w:val="aff6"/>
      </w:pPr>
      <w:r>
        <w:t xml:space="preserve">   0    Ethernet0/0/3               </w:t>
      </w:r>
      <w:proofErr w:type="gramStart"/>
      <w:r>
        <w:t>DESI  FORWARDING</w:t>
      </w:r>
      <w:proofErr w:type="gramEnd"/>
      <w:r>
        <w:t xml:space="preserve">      NONE</w:t>
      </w:r>
    </w:p>
    <w:p w14:paraId="5C1096FF" w14:textId="77777777" w:rsidR="00870A08" w:rsidRDefault="003A5418">
      <w:pPr>
        <w:pStyle w:val="aff6"/>
      </w:pPr>
      <w:r>
        <w:t xml:space="preserve">   0    Ethernet0/0/4               </w:t>
      </w:r>
      <w:proofErr w:type="gramStart"/>
      <w:r>
        <w:t>DESI  FORWARDING</w:t>
      </w:r>
      <w:proofErr w:type="gramEnd"/>
      <w:r>
        <w:t xml:space="preserve">      NONE</w:t>
      </w:r>
    </w:p>
    <w:p w14:paraId="037DA795" w14:textId="77777777" w:rsidR="00870A08" w:rsidRDefault="00870A08">
      <w:pPr>
        <w:pStyle w:val="14"/>
        <w:rPr>
          <w:kern w:val="0"/>
        </w:rPr>
      </w:pPr>
    </w:p>
    <w:p w14:paraId="0692A4AC" w14:textId="77777777" w:rsidR="00870A08" w:rsidRDefault="003A5418">
      <w:pPr>
        <w:pStyle w:val="14"/>
        <w:ind w:firstLineChars="200" w:firstLine="420"/>
        <w:rPr>
          <w:kern w:val="0"/>
        </w:rPr>
      </w:pPr>
      <w:r>
        <w:rPr>
          <w:rFonts w:hint="eastAsia"/>
          <w:kern w:val="0"/>
        </w:rPr>
        <w:t>在</w:t>
      </w:r>
      <w:r>
        <w:rPr>
          <w:rFonts w:hint="eastAsia"/>
          <w:kern w:val="0"/>
        </w:rPr>
        <w:t>S1</w:t>
      </w:r>
      <w:r>
        <w:rPr>
          <w:rFonts w:hint="eastAsia"/>
          <w:kern w:val="0"/>
        </w:rPr>
        <w:t>，</w:t>
      </w:r>
      <w:r>
        <w:rPr>
          <w:rFonts w:hint="eastAsia"/>
          <w:kern w:val="0"/>
        </w:rPr>
        <w:t>S2</w:t>
      </w:r>
      <w:r>
        <w:rPr>
          <w:rFonts w:hint="eastAsia"/>
          <w:kern w:val="0"/>
        </w:rPr>
        <w:t>，</w:t>
      </w:r>
      <w:r>
        <w:rPr>
          <w:rFonts w:hint="eastAsia"/>
          <w:kern w:val="0"/>
        </w:rPr>
        <w:t>S3</w:t>
      </w:r>
      <w:r>
        <w:rPr>
          <w:rFonts w:hint="eastAsia"/>
          <w:kern w:val="0"/>
        </w:rPr>
        <w:t>上使用命令</w:t>
      </w:r>
      <w:r>
        <w:rPr>
          <w:rFonts w:hint="eastAsia"/>
          <w:b/>
          <w:kern w:val="0"/>
        </w:rPr>
        <w:t xml:space="preserve">display </w:t>
      </w:r>
      <w:proofErr w:type="spellStart"/>
      <w:r>
        <w:rPr>
          <w:rFonts w:hint="eastAsia"/>
          <w:b/>
          <w:kern w:val="0"/>
        </w:rPr>
        <w:t>stp</w:t>
      </w:r>
      <w:proofErr w:type="spellEnd"/>
      <w:r>
        <w:rPr>
          <w:rFonts w:hint="eastAsia"/>
          <w:b/>
          <w:kern w:val="0"/>
        </w:rPr>
        <w:t xml:space="preserve"> instance 1 brief</w:t>
      </w:r>
      <w:r>
        <w:rPr>
          <w:rFonts w:hint="eastAsia"/>
          <w:kern w:val="0"/>
        </w:rPr>
        <w:t>查看实例</w:t>
      </w:r>
      <w:r>
        <w:rPr>
          <w:rFonts w:hint="eastAsia"/>
          <w:kern w:val="0"/>
        </w:rPr>
        <w:t>1</w:t>
      </w:r>
      <w:r>
        <w:rPr>
          <w:rFonts w:hint="eastAsia"/>
          <w:kern w:val="0"/>
        </w:rPr>
        <w:t>中的生成</w:t>
      </w:r>
      <w:proofErr w:type="gramStart"/>
      <w:r>
        <w:rPr>
          <w:rFonts w:hint="eastAsia"/>
          <w:kern w:val="0"/>
        </w:rPr>
        <w:t>树状态</w:t>
      </w:r>
      <w:proofErr w:type="gramEnd"/>
      <w:r>
        <w:rPr>
          <w:rFonts w:hint="eastAsia"/>
          <w:kern w:val="0"/>
        </w:rPr>
        <w:t>和统计的摘要信息。</w:t>
      </w:r>
    </w:p>
    <w:p w14:paraId="42C40E09" w14:textId="77777777" w:rsidR="00870A08" w:rsidRDefault="003A5418">
      <w:pPr>
        <w:pStyle w:val="aff6"/>
      </w:pPr>
      <w:r>
        <w:t xml:space="preserve">&lt;S1&gt;display </w:t>
      </w:r>
      <w:proofErr w:type="spellStart"/>
      <w:r>
        <w:t>stp</w:t>
      </w:r>
      <w:proofErr w:type="spellEnd"/>
      <w:r>
        <w:t xml:space="preserve"> instance 1 brief </w:t>
      </w:r>
    </w:p>
    <w:p w14:paraId="765B47E8" w14:textId="77777777" w:rsidR="00870A08" w:rsidRDefault="003A5418">
      <w:pPr>
        <w:pStyle w:val="aff6"/>
      </w:pPr>
      <w:r>
        <w:t xml:space="preserve"> </w:t>
      </w:r>
      <w:proofErr w:type="gramStart"/>
      <w:r>
        <w:t>MSTID  Port</w:t>
      </w:r>
      <w:proofErr w:type="gramEnd"/>
      <w:r>
        <w:t xml:space="preserve">                        Role  STP State     Protection</w:t>
      </w:r>
    </w:p>
    <w:p w14:paraId="26E28AEA" w14:textId="77777777" w:rsidR="00870A08" w:rsidRDefault="003A5418">
      <w:pPr>
        <w:pStyle w:val="aff6"/>
      </w:pPr>
      <w:r>
        <w:t xml:space="preserve">   </w:t>
      </w:r>
      <w:r>
        <w:rPr>
          <w:shd w:val="pct10" w:color="auto" w:fill="FFFFFF"/>
        </w:rPr>
        <w:t xml:space="preserve">1    Ethernet0/0/1               </w:t>
      </w:r>
      <w:proofErr w:type="gramStart"/>
      <w:r>
        <w:rPr>
          <w:shd w:val="pct10" w:color="auto" w:fill="FFFFFF"/>
        </w:rPr>
        <w:t>DESI  FORWARDING</w:t>
      </w:r>
      <w:proofErr w:type="gramEnd"/>
      <w:r>
        <w:rPr>
          <w:shd w:val="pct10" w:color="auto" w:fill="FFFFFF"/>
        </w:rPr>
        <w:t xml:space="preserve">      NONE</w:t>
      </w:r>
    </w:p>
    <w:p w14:paraId="5BF801C2" w14:textId="77777777" w:rsidR="00870A08" w:rsidRDefault="003A5418">
      <w:pPr>
        <w:pStyle w:val="aff6"/>
      </w:pPr>
      <w:r>
        <w:t xml:space="preserve">   </w:t>
      </w:r>
      <w:r>
        <w:rPr>
          <w:shd w:val="pct10" w:color="auto" w:fill="FFFFFF"/>
        </w:rPr>
        <w:t xml:space="preserve">1    Ethernet0/0/2               </w:t>
      </w:r>
      <w:proofErr w:type="gramStart"/>
      <w:r>
        <w:rPr>
          <w:shd w:val="pct10" w:color="auto" w:fill="FFFFFF"/>
        </w:rPr>
        <w:t>DESI  FORWARDING</w:t>
      </w:r>
      <w:proofErr w:type="gramEnd"/>
      <w:r>
        <w:rPr>
          <w:shd w:val="pct10" w:color="auto" w:fill="FFFFFF"/>
        </w:rPr>
        <w:t xml:space="preserve">      NONE</w:t>
      </w:r>
    </w:p>
    <w:p w14:paraId="546845A5" w14:textId="77777777" w:rsidR="00870A08" w:rsidRDefault="003A5418">
      <w:pPr>
        <w:pStyle w:val="aff6"/>
      </w:pPr>
      <w:r>
        <w:t xml:space="preserve">   1    Ethernet0/0/3               </w:t>
      </w:r>
      <w:proofErr w:type="gramStart"/>
      <w:r>
        <w:t>DESI  FORWARDING</w:t>
      </w:r>
      <w:proofErr w:type="gramEnd"/>
      <w:r>
        <w:t xml:space="preserve">      NONE</w:t>
      </w:r>
    </w:p>
    <w:p w14:paraId="3F44A06F" w14:textId="77777777" w:rsidR="00870A08" w:rsidRDefault="00870A08">
      <w:pPr>
        <w:pStyle w:val="aff6"/>
      </w:pPr>
    </w:p>
    <w:p w14:paraId="46CBA5D4" w14:textId="77777777" w:rsidR="00870A08" w:rsidRDefault="003A5418">
      <w:pPr>
        <w:pStyle w:val="aff6"/>
      </w:pPr>
      <w:r>
        <w:t xml:space="preserve">&lt;S2&gt;display </w:t>
      </w:r>
      <w:proofErr w:type="spellStart"/>
      <w:r>
        <w:t>stp</w:t>
      </w:r>
      <w:proofErr w:type="spellEnd"/>
      <w:r>
        <w:t xml:space="preserve"> instance 1 brief </w:t>
      </w:r>
    </w:p>
    <w:p w14:paraId="0DA59840" w14:textId="77777777" w:rsidR="00870A08" w:rsidRDefault="003A5418">
      <w:pPr>
        <w:pStyle w:val="aff6"/>
      </w:pPr>
      <w:r>
        <w:t xml:space="preserve"> </w:t>
      </w:r>
      <w:proofErr w:type="gramStart"/>
      <w:r>
        <w:t>MSTID  Port</w:t>
      </w:r>
      <w:proofErr w:type="gramEnd"/>
      <w:r>
        <w:t xml:space="preserve">                        Role  STP State     Protection</w:t>
      </w:r>
    </w:p>
    <w:p w14:paraId="24CE87BF" w14:textId="77777777" w:rsidR="00870A08" w:rsidRDefault="003A5418">
      <w:pPr>
        <w:pStyle w:val="aff6"/>
      </w:pPr>
      <w:r>
        <w:t xml:space="preserve">   </w:t>
      </w:r>
      <w:r>
        <w:rPr>
          <w:shd w:val="pct10" w:color="auto" w:fill="FFFFFF"/>
        </w:rPr>
        <w:t xml:space="preserve">1    Ethernet0/0/1               </w:t>
      </w:r>
      <w:proofErr w:type="gramStart"/>
      <w:r>
        <w:rPr>
          <w:shd w:val="pct10" w:color="auto" w:fill="FFFFFF"/>
        </w:rPr>
        <w:t>DESI  FORWARDING</w:t>
      </w:r>
      <w:proofErr w:type="gramEnd"/>
      <w:r>
        <w:rPr>
          <w:shd w:val="pct10" w:color="auto" w:fill="FFFFFF"/>
        </w:rPr>
        <w:t xml:space="preserve">      NONE</w:t>
      </w:r>
    </w:p>
    <w:p w14:paraId="223A8294" w14:textId="77777777" w:rsidR="00870A08" w:rsidRDefault="003A5418">
      <w:pPr>
        <w:pStyle w:val="aff6"/>
      </w:pPr>
      <w:r>
        <w:t xml:space="preserve">   </w:t>
      </w:r>
      <w:r>
        <w:rPr>
          <w:shd w:val="pct10" w:color="auto" w:fill="FFFFFF"/>
        </w:rPr>
        <w:t xml:space="preserve">1    Ethernet0/0/2               </w:t>
      </w:r>
      <w:proofErr w:type="gramStart"/>
      <w:r>
        <w:rPr>
          <w:shd w:val="pct10" w:color="auto" w:fill="FFFFFF"/>
        </w:rPr>
        <w:t>ROOT  FORWARDING</w:t>
      </w:r>
      <w:proofErr w:type="gramEnd"/>
      <w:r>
        <w:rPr>
          <w:shd w:val="pct10" w:color="auto" w:fill="FFFFFF"/>
        </w:rPr>
        <w:t xml:space="preserve">      NONE</w:t>
      </w:r>
    </w:p>
    <w:p w14:paraId="39B03997" w14:textId="77777777" w:rsidR="00870A08" w:rsidRDefault="00870A08">
      <w:pPr>
        <w:pStyle w:val="aff6"/>
      </w:pPr>
    </w:p>
    <w:p w14:paraId="389E16D2" w14:textId="77777777" w:rsidR="00870A08" w:rsidRDefault="003A5418">
      <w:pPr>
        <w:pStyle w:val="aff6"/>
      </w:pPr>
      <w:r>
        <w:t xml:space="preserve">&lt;S3&gt;display </w:t>
      </w:r>
      <w:proofErr w:type="spellStart"/>
      <w:r>
        <w:t>stp</w:t>
      </w:r>
      <w:proofErr w:type="spellEnd"/>
      <w:r>
        <w:t xml:space="preserve"> instance 1 brief</w:t>
      </w:r>
    </w:p>
    <w:p w14:paraId="23DE3C46" w14:textId="77777777" w:rsidR="00870A08" w:rsidRDefault="003A5418">
      <w:pPr>
        <w:pStyle w:val="aff6"/>
      </w:pPr>
      <w:r>
        <w:t xml:space="preserve"> </w:t>
      </w:r>
      <w:proofErr w:type="gramStart"/>
      <w:r>
        <w:t>MSTID  Port</w:t>
      </w:r>
      <w:proofErr w:type="gramEnd"/>
      <w:r>
        <w:t xml:space="preserve">                        Role  STP State     Protection</w:t>
      </w:r>
    </w:p>
    <w:p w14:paraId="1FBB15EF" w14:textId="77777777" w:rsidR="00870A08" w:rsidRDefault="003A5418">
      <w:pPr>
        <w:pStyle w:val="aff6"/>
      </w:pPr>
      <w:r>
        <w:t xml:space="preserve">   </w:t>
      </w:r>
      <w:r>
        <w:rPr>
          <w:shd w:val="pct10" w:color="auto" w:fill="FFFFFF"/>
        </w:rPr>
        <w:t xml:space="preserve">1    Ethernet0/0/1               </w:t>
      </w:r>
      <w:proofErr w:type="gramStart"/>
      <w:r>
        <w:rPr>
          <w:shd w:val="pct10" w:color="auto" w:fill="FFFFFF"/>
        </w:rPr>
        <w:t>ROOT  FORWARDING</w:t>
      </w:r>
      <w:proofErr w:type="gramEnd"/>
      <w:r>
        <w:rPr>
          <w:shd w:val="pct10" w:color="auto" w:fill="FFFFFF"/>
        </w:rPr>
        <w:t xml:space="preserve">      NONE</w:t>
      </w:r>
    </w:p>
    <w:p w14:paraId="674536C2" w14:textId="77777777" w:rsidR="00870A08" w:rsidRDefault="003A5418">
      <w:pPr>
        <w:pStyle w:val="aff6"/>
      </w:pPr>
      <w:r>
        <w:t xml:space="preserve">   </w:t>
      </w:r>
      <w:r>
        <w:rPr>
          <w:shd w:val="pct10" w:color="auto" w:fill="FFFFFF"/>
        </w:rPr>
        <w:t xml:space="preserve">1    Ethernet0/0/2               </w:t>
      </w:r>
      <w:proofErr w:type="gramStart"/>
      <w:r>
        <w:rPr>
          <w:shd w:val="pct10" w:color="auto" w:fill="FFFFFF"/>
        </w:rPr>
        <w:t>ALTE  DISCARDING</w:t>
      </w:r>
      <w:proofErr w:type="gramEnd"/>
      <w:r>
        <w:rPr>
          <w:shd w:val="pct10" w:color="auto" w:fill="FFFFFF"/>
        </w:rPr>
        <w:t xml:space="preserve">      NONE</w:t>
      </w:r>
    </w:p>
    <w:p w14:paraId="65528E82" w14:textId="77777777" w:rsidR="00870A08" w:rsidRDefault="003A5418">
      <w:pPr>
        <w:pStyle w:val="aff6"/>
      </w:pPr>
      <w:r>
        <w:lastRenderedPageBreak/>
        <w:t xml:space="preserve">   1    Ethernet0/0/3               </w:t>
      </w:r>
      <w:proofErr w:type="gramStart"/>
      <w:r>
        <w:t>DESI  FORWARDING</w:t>
      </w:r>
      <w:proofErr w:type="gramEnd"/>
      <w:r>
        <w:t xml:space="preserve">      NONE</w:t>
      </w:r>
    </w:p>
    <w:p w14:paraId="2B320FDB" w14:textId="77777777" w:rsidR="00870A08" w:rsidRDefault="00870A08">
      <w:pPr>
        <w:pStyle w:val="aff6"/>
      </w:pPr>
    </w:p>
    <w:p w14:paraId="3A971D59" w14:textId="77777777" w:rsidR="00870A08" w:rsidRDefault="003A5418">
      <w:pPr>
        <w:ind w:firstLine="420"/>
      </w:pPr>
      <w:r>
        <w:rPr>
          <w:rFonts w:hint="eastAsia"/>
          <w:kern w:val="0"/>
        </w:rPr>
        <w:t>在</w:t>
      </w:r>
      <w:r>
        <w:rPr>
          <w:rFonts w:hint="eastAsia"/>
          <w:kern w:val="0"/>
        </w:rPr>
        <w:t>S1</w:t>
      </w:r>
      <w:r>
        <w:rPr>
          <w:rFonts w:hint="eastAsia"/>
          <w:kern w:val="0"/>
        </w:rPr>
        <w:t>，</w:t>
      </w:r>
      <w:r>
        <w:rPr>
          <w:rFonts w:hint="eastAsia"/>
          <w:kern w:val="0"/>
        </w:rPr>
        <w:t>S2</w:t>
      </w:r>
      <w:r>
        <w:rPr>
          <w:rFonts w:hint="eastAsia"/>
          <w:kern w:val="0"/>
        </w:rPr>
        <w:t>，</w:t>
      </w:r>
      <w:r>
        <w:rPr>
          <w:rFonts w:hint="eastAsia"/>
          <w:kern w:val="0"/>
        </w:rPr>
        <w:t>S3</w:t>
      </w:r>
      <w:r>
        <w:rPr>
          <w:rFonts w:hint="eastAsia"/>
          <w:kern w:val="0"/>
        </w:rPr>
        <w:t>上使用命令</w:t>
      </w:r>
      <w:r>
        <w:rPr>
          <w:rFonts w:hint="eastAsia"/>
          <w:b/>
          <w:kern w:val="0"/>
        </w:rPr>
        <w:t xml:space="preserve">display </w:t>
      </w:r>
      <w:proofErr w:type="spellStart"/>
      <w:r>
        <w:rPr>
          <w:rFonts w:hint="eastAsia"/>
          <w:b/>
          <w:kern w:val="0"/>
        </w:rPr>
        <w:t>stp</w:t>
      </w:r>
      <w:proofErr w:type="spellEnd"/>
      <w:r>
        <w:rPr>
          <w:rFonts w:hint="eastAsia"/>
          <w:b/>
          <w:kern w:val="0"/>
        </w:rPr>
        <w:t xml:space="preserve"> instance 2 brief</w:t>
      </w:r>
      <w:r>
        <w:rPr>
          <w:rFonts w:hint="eastAsia"/>
          <w:kern w:val="0"/>
        </w:rPr>
        <w:t>查看实例</w:t>
      </w:r>
      <w:r>
        <w:rPr>
          <w:rFonts w:hint="eastAsia"/>
          <w:kern w:val="0"/>
        </w:rPr>
        <w:t>2</w:t>
      </w:r>
      <w:r>
        <w:rPr>
          <w:rFonts w:hint="eastAsia"/>
          <w:kern w:val="0"/>
        </w:rPr>
        <w:t>中的生成</w:t>
      </w:r>
      <w:proofErr w:type="gramStart"/>
      <w:r>
        <w:rPr>
          <w:rFonts w:hint="eastAsia"/>
          <w:kern w:val="0"/>
        </w:rPr>
        <w:t>树状态</w:t>
      </w:r>
      <w:proofErr w:type="gramEnd"/>
      <w:r>
        <w:rPr>
          <w:rFonts w:hint="eastAsia"/>
          <w:kern w:val="0"/>
        </w:rPr>
        <w:t>和统计的摘要信息。</w:t>
      </w:r>
    </w:p>
    <w:p w14:paraId="524DC289" w14:textId="77777777" w:rsidR="00870A08" w:rsidRDefault="003A5418">
      <w:pPr>
        <w:pStyle w:val="aff6"/>
      </w:pPr>
      <w:r>
        <w:t xml:space="preserve">&lt;S1&gt;display </w:t>
      </w:r>
      <w:proofErr w:type="spellStart"/>
      <w:r>
        <w:t>stp</w:t>
      </w:r>
      <w:proofErr w:type="spellEnd"/>
      <w:r>
        <w:t xml:space="preserve"> instance 2 brief</w:t>
      </w:r>
    </w:p>
    <w:p w14:paraId="0C2CEE7E" w14:textId="77777777" w:rsidR="00870A08" w:rsidRDefault="003A5418">
      <w:pPr>
        <w:pStyle w:val="aff6"/>
      </w:pPr>
      <w:r>
        <w:t xml:space="preserve"> </w:t>
      </w:r>
      <w:proofErr w:type="gramStart"/>
      <w:r>
        <w:t>MSTID  Port</w:t>
      </w:r>
      <w:proofErr w:type="gramEnd"/>
      <w:r>
        <w:t xml:space="preserve">                        Role  STP State     Protection</w:t>
      </w:r>
    </w:p>
    <w:p w14:paraId="32C620C1" w14:textId="77777777" w:rsidR="00870A08" w:rsidRDefault="003A5418">
      <w:pPr>
        <w:pStyle w:val="aff6"/>
      </w:pPr>
      <w:r>
        <w:t xml:space="preserve">   </w:t>
      </w:r>
      <w:r>
        <w:rPr>
          <w:shd w:val="pct10" w:color="auto" w:fill="FFFFFF"/>
        </w:rPr>
        <w:t xml:space="preserve">2    Ethernet0/0/1               </w:t>
      </w:r>
      <w:proofErr w:type="gramStart"/>
      <w:r>
        <w:rPr>
          <w:shd w:val="pct10" w:color="auto" w:fill="FFFFFF"/>
        </w:rPr>
        <w:t>DESI  FORWARDING</w:t>
      </w:r>
      <w:proofErr w:type="gramEnd"/>
      <w:r>
        <w:rPr>
          <w:shd w:val="pct10" w:color="auto" w:fill="FFFFFF"/>
        </w:rPr>
        <w:t xml:space="preserve">      NONE</w:t>
      </w:r>
    </w:p>
    <w:p w14:paraId="75E362CD" w14:textId="77777777" w:rsidR="00870A08" w:rsidRDefault="003A5418">
      <w:pPr>
        <w:pStyle w:val="aff6"/>
      </w:pPr>
      <w:r>
        <w:t xml:space="preserve">   </w:t>
      </w:r>
      <w:r>
        <w:rPr>
          <w:shd w:val="pct10" w:color="auto" w:fill="FFFFFF"/>
        </w:rPr>
        <w:t xml:space="preserve">2    Ethernet0/0/2               </w:t>
      </w:r>
      <w:proofErr w:type="gramStart"/>
      <w:r>
        <w:rPr>
          <w:shd w:val="pct10" w:color="auto" w:fill="FFFFFF"/>
        </w:rPr>
        <w:t>DESI  FORWARDING</w:t>
      </w:r>
      <w:proofErr w:type="gramEnd"/>
      <w:r>
        <w:rPr>
          <w:shd w:val="pct10" w:color="auto" w:fill="FFFFFF"/>
        </w:rPr>
        <w:t xml:space="preserve">      NONE</w:t>
      </w:r>
    </w:p>
    <w:p w14:paraId="2F5258BF" w14:textId="77777777" w:rsidR="00870A08" w:rsidRDefault="00870A08">
      <w:pPr>
        <w:pStyle w:val="aff6"/>
      </w:pPr>
    </w:p>
    <w:p w14:paraId="05235E0C" w14:textId="77777777" w:rsidR="00870A08" w:rsidRDefault="003A5418">
      <w:pPr>
        <w:pStyle w:val="aff6"/>
      </w:pPr>
      <w:r>
        <w:t xml:space="preserve">&lt;S2&gt;display </w:t>
      </w:r>
      <w:proofErr w:type="spellStart"/>
      <w:r>
        <w:t>stp</w:t>
      </w:r>
      <w:proofErr w:type="spellEnd"/>
      <w:r>
        <w:t xml:space="preserve"> instance 2 brief</w:t>
      </w:r>
    </w:p>
    <w:p w14:paraId="38DBB0DA" w14:textId="77777777" w:rsidR="00870A08" w:rsidRDefault="003A5418">
      <w:pPr>
        <w:pStyle w:val="aff6"/>
      </w:pPr>
      <w:r>
        <w:t xml:space="preserve"> </w:t>
      </w:r>
      <w:proofErr w:type="gramStart"/>
      <w:r>
        <w:t>MSTID  Port</w:t>
      </w:r>
      <w:proofErr w:type="gramEnd"/>
      <w:r>
        <w:t xml:space="preserve">                        Role  STP State     Protection</w:t>
      </w:r>
    </w:p>
    <w:p w14:paraId="5F1C6167" w14:textId="77777777" w:rsidR="00870A08" w:rsidRDefault="003A5418">
      <w:pPr>
        <w:pStyle w:val="aff6"/>
      </w:pPr>
      <w:r>
        <w:t xml:space="preserve">   </w:t>
      </w:r>
      <w:r>
        <w:rPr>
          <w:shd w:val="pct10" w:color="auto" w:fill="FFFFFF"/>
        </w:rPr>
        <w:t xml:space="preserve">2    Ethernet0/0/1               </w:t>
      </w:r>
      <w:proofErr w:type="gramStart"/>
      <w:r>
        <w:rPr>
          <w:shd w:val="pct10" w:color="auto" w:fill="FFFFFF"/>
        </w:rPr>
        <w:t>DESI  FORWARDING</w:t>
      </w:r>
      <w:proofErr w:type="gramEnd"/>
      <w:r>
        <w:rPr>
          <w:shd w:val="pct10" w:color="auto" w:fill="FFFFFF"/>
        </w:rPr>
        <w:t xml:space="preserve">      NONE</w:t>
      </w:r>
    </w:p>
    <w:p w14:paraId="5ED18DD3" w14:textId="77777777" w:rsidR="00870A08" w:rsidRDefault="003A5418">
      <w:pPr>
        <w:pStyle w:val="aff6"/>
      </w:pPr>
      <w:r>
        <w:t xml:space="preserve">   </w:t>
      </w:r>
      <w:r>
        <w:rPr>
          <w:shd w:val="pct10" w:color="auto" w:fill="FFFFFF"/>
        </w:rPr>
        <w:t xml:space="preserve">2    Ethernet0/0/2               </w:t>
      </w:r>
      <w:proofErr w:type="gramStart"/>
      <w:r>
        <w:rPr>
          <w:shd w:val="pct10" w:color="auto" w:fill="FFFFFF"/>
        </w:rPr>
        <w:t>ROOT  FORWARDING</w:t>
      </w:r>
      <w:proofErr w:type="gramEnd"/>
      <w:r>
        <w:rPr>
          <w:shd w:val="pct10" w:color="auto" w:fill="FFFFFF"/>
        </w:rPr>
        <w:t xml:space="preserve">      NONE</w:t>
      </w:r>
    </w:p>
    <w:p w14:paraId="283AB697" w14:textId="77777777" w:rsidR="00870A08" w:rsidRDefault="003A5418">
      <w:pPr>
        <w:pStyle w:val="aff6"/>
      </w:pPr>
      <w:r>
        <w:t xml:space="preserve">   2    Ethernet0/0/3               </w:t>
      </w:r>
      <w:proofErr w:type="gramStart"/>
      <w:r>
        <w:t>DESI  FORWARDING</w:t>
      </w:r>
      <w:proofErr w:type="gramEnd"/>
      <w:r>
        <w:t xml:space="preserve">      NONE</w:t>
      </w:r>
    </w:p>
    <w:p w14:paraId="6F7B77A6" w14:textId="77777777" w:rsidR="00870A08" w:rsidRDefault="00870A08">
      <w:pPr>
        <w:pStyle w:val="aff6"/>
      </w:pPr>
    </w:p>
    <w:p w14:paraId="6EAA0F5E" w14:textId="77777777" w:rsidR="00870A08" w:rsidRDefault="003A5418">
      <w:pPr>
        <w:pStyle w:val="aff6"/>
      </w:pPr>
      <w:r>
        <w:t xml:space="preserve">&lt;S3&gt;display </w:t>
      </w:r>
      <w:proofErr w:type="spellStart"/>
      <w:r>
        <w:t>stp</w:t>
      </w:r>
      <w:proofErr w:type="spellEnd"/>
      <w:r>
        <w:t xml:space="preserve"> instance 2 brief</w:t>
      </w:r>
    </w:p>
    <w:p w14:paraId="0D1C70ED" w14:textId="77777777" w:rsidR="00870A08" w:rsidRDefault="003A5418">
      <w:pPr>
        <w:pStyle w:val="aff6"/>
      </w:pPr>
      <w:r>
        <w:t xml:space="preserve"> </w:t>
      </w:r>
      <w:proofErr w:type="gramStart"/>
      <w:r>
        <w:t>MSTID  Port</w:t>
      </w:r>
      <w:proofErr w:type="gramEnd"/>
      <w:r>
        <w:t xml:space="preserve">                        Role  STP State     Protection</w:t>
      </w:r>
    </w:p>
    <w:p w14:paraId="1724FD9B" w14:textId="77777777" w:rsidR="00870A08" w:rsidRDefault="003A5418">
      <w:pPr>
        <w:pStyle w:val="aff6"/>
      </w:pPr>
      <w:r>
        <w:t xml:space="preserve">   </w:t>
      </w:r>
      <w:r>
        <w:rPr>
          <w:shd w:val="pct10" w:color="auto" w:fill="FFFFFF"/>
        </w:rPr>
        <w:t xml:space="preserve">2    Ethernet0/0/1               </w:t>
      </w:r>
      <w:proofErr w:type="gramStart"/>
      <w:r>
        <w:rPr>
          <w:shd w:val="pct10" w:color="auto" w:fill="FFFFFF"/>
        </w:rPr>
        <w:t>ROOT  FORWARDING</w:t>
      </w:r>
      <w:proofErr w:type="gramEnd"/>
      <w:r>
        <w:rPr>
          <w:shd w:val="pct10" w:color="auto" w:fill="FFFFFF"/>
        </w:rPr>
        <w:t xml:space="preserve">      NONE</w:t>
      </w:r>
    </w:p>
    <w:p w14:paraId="0121DE0E" w14:textId="77777777" w:rsidR="00870A08" w:rsidRDefault="003A5418">
      <w:pPr>
        <w:pStyle w:val="aff6"/>
      </w:pPr>
      <w:r>
        <w:t xml:space="preserve">   </w:t>
      </w:r>
      <w:r>
        <w:rPr>
          <w:shd w:val="pct10" w:color="auto" w:fill="FFFFFF"/>
        </w:rPr>
        <w:t xml:space="preserve">2    Ethernet0/0/2               </w:t>
      </w:r>
      <w:proofErr w:type="gramStart"/>
      <w:r>
        <w:rPr>
          <w:shd w:val="pct10" w:color="auto" w:fill="FFFFFF"/>
        </w:rPr>
        <w:t>ALTE  DISCARDING</w:t>
      </w:r>
      <w:proofErr w:type="gramEnd"/>
      <w:r>
        <w:rPr>
          <w:shd w:val="pct10" w:color="auto" w:fill="FFFFFF"/>
        </w:rPr>
        <w:t xml:space="preserve">      NONE</w:t>
      </w:r>
    </w:p>
    <w:p w14:paraId="0B508226" w14:textId="77777777" w:rsidR="00870A08" w:rsidRDefault="003A5418">
      <w:pPr>
        <w:pStyle w:val="aff6"/>
      </w:pPr>
      <w:r>
        <w:t xml:space="preserve">   2    Ethernet0/0/4               </w:t>
      </w:r>
      <w:proofErr w:type="gramStart"/>
      <w:r>
        <w:t>DESI  DISCARDING</w:t>
      </w:r>
      <w:proofErr w:type="gramEnd"/>
      <w:r>
        <w:t xml:space="preserve">      NONE</w:t>
      </w:r>
    </w:p>
    <w:p w14:paraId="2A9DB516" w14:textId="77777777" w:rsidR="00870A08" w:rsidRDefault="00870A08">
      <w:pPr>
        <w:pStyle w:val="aff6"/>
        <w:rPr>
          <w:color w:val="FFFF00"/>
          <w:sz w:val="20"/>
          <w:szCs w:val="20"/>
        </w:rPr>
      </w:pPr>
    </w:p>
    <w:p w14:paraId="7F38E4B1" w14:textId="77777777" w:rsidR="00870A08" w:rsidRDefault="003A5418">
      <w:pPr>
        <w:ind w:firstLine="420"/>
        <w:rPr>
          <w:kern w:val="0"/>
        </w:rPr>
      </w:pPr>
      <w:r>
        <w:rPr>
          <w:rFonts w:hint="eastAsia"/>
          <w:kern w:val="0"/>
        </w:rPr>
        <w:t>可以观察到，在三个实例中，选举结果是一致的，都是</w:t>
      </w:r>
      <w:r>
        <w:rPr>
          <w:rFonts w:hint="eastAsia"/>
          <w:kern w:val="0"/>
        </w:rPr>
        <w:t>S3</w:t>
      </w:r>
      <w:r>
        <w:rPr>
          <w:rFonts w:hint="eastAsia"/>
          <w:kern w:val="0"/>
        </w:rPr>
        <w:t>的</w:t>
      </w:r>
      <w:r>
        <w:rPr>
          <w:rFonts w:hint="eastAsia"/>
          <w:kern w:val="0"/>
        </w:rPr>
        <w:t>E 0/0/2</w:t>
      </w:r>
      <w:r>
        <w:rPr>
          <w:rFonts w:hint="eastAsia"/>
          <w:kern w:val="0"/>
        </w:rPr>
        <w:t>接口处于</w:t>
      </w:r>
      <w:r>
        <w:rPr>
          <w:rFonts w:hint="eastAsia"/>
          <w:kern w:val="0"/>
        </w:rPr>
        <w:t>Discarding</w:t>
      </w:r>
      <w:r>
        <w:rPr>
          <w:rFonts w:hint="eastAsia"/>
          <w:kern w:val="0"/>
        </w:rPr>
        <w:t>状态。</w:t>
      </w:r>
    </w:p>
    <w:p w14:paraId="44AA5EBD" w14:textId="77777777" w:rsidR="00870A08" w:rsidRDefault="003A5418">
      <w:pPr>
        <w:ind w:firstLine="420"/>
        <w:rPr>
          <w:kern w:val="0"/>
        </w:rPr>
      </w:pPr>
      <w:r>
        <w:rPr>
          <w:rFonts w:hint="eastAsia"/>
          <w:kern w:val="0"/>
        </w:rPr>
        <w:t>现在要实现</w:t>
      </w:r>
      <w:r>
        <w:rPr>
          <w:rFonts w:hint="eastAsia"/>
          <w:kern w:val="0"/>
        </w:rPr>
        <w:t>S2</w:t>
      </w:r>
      <w:r>
        <w:rPr>
          <w:rFonts w:hint="eastAsia"/>
          <w:kern w:val="0"/>
        </w:rPr>
        <w:t>与</w:t>
      </w:r>
      <w:r>
        <w:rPr>
          <w:rFonts w:hint="eastAsia"/>
          <w:kern w:val="0"/>
        </w:rPr>
        <w:t>S3</w:t>
      </w:r>
      <w:r>
        <w:rPr>
          <w:rFonts w:hint="eastAsia"/>
          <w:kern w:val="0"/>
        </w:rPr>
        <w:t>间的链路被利用，可以在实例</w:t>
      </w:r>
      <w:r>
        <w:rPr>
          <w:rFonts w:hint="eastAsia"/>
          <w:kern w:val="0"/>
        </w:rPr>
        <w:t>1</w:t>
      </w:r>
      <w:r>
        <w:rPr>
          <w:rFonts w:hint="eastAsia"/>
          <w:kern w:val="0"/>
        </w:rPr>
        <w:t>中，保持目前生成树选举结果不变，即使得</w:t>
      </w:r>
      <w:r>
        <w:rPr>
          <w:rFonts w:hint="eastAsia"/>
          <w:kern w:val="0"/>
        </w:rPr>
        <w:t>VLAN 10</w:t>
      </w:r>
      <w:r>
        <w:rPr>
          <w:rFonts w:hint="eastAsia"/>
          <w:kern w:val="0"/>
        </w:rPr>
        <w:t>中的</w:t>
      </w:r>
      <w:r>
        <w:rPr>
          <w:rFonts w:hint="eastAsia"/>
          <w:kern w:val="0"/>
        </w:rPr>
        <w:t>HR</w:t>
      </w:r>
      <w:r>
        <w:rPr>
          <w:rFonts w:hint="eastAsia"/>
          <w:kern w:val="0"/>
        </w:rPr>
        <w:t>部门内的流量通过</w:t>
      </w:r>
      <w:r>
        <w:rPr>
          <w:rFonts w:hint="eastAsia"/>
          <w:kern w:val="0"/>
        </w:rPr>
        <w:t>S1</w:t>
      </w:r>
      <w:r>
        <w:rPr>
          <w:rFonts w:hint="eastAsia"/>
          <w:kern w:val="0"/>
        </w:rPr>
        <w:t>与</w:t>
      </w:r>
      <w:r>
        <w:rPr>
          <w:rFonts w:hint="eastAsia"/>
          <w:kern w:val="0"/>
        </w:rPr>
        <w:t>S3</w:t>
      </w:r>
      <w:r>
        <w:rPr>
          <w:rFonts w:hint="eastAsia"/>
          <w:kern w:val="0"/>
        </w:rPr>
        <w:t>间的链路转发。在实例</w:t>
      </w:r>
      <w:r>
        <w:rPr>
          <w:rFonts w:hint="eastAsia"/>
          <w:kern w:val="0"/>
        </w:rPr>
        <w:t>2</w:t>
      </w:r>
      <w:r>
        <w:rPr>
          <w:rFonts w:hint="eastAsia"/>
          <w:kern w:val="0"/>
        </w:rPr>
        <w:t>中，配置使得</w:t>
      </w:r>
      <w:r>
        <w:rPr>
          <w:rFonts w:hint="eastAsia"/>
          <w:kern w:val="0"/>
        </w:rPr>
        <w:t>S2</w:t>
      </w:r>
      <w:r>
        <w:rPr>
          <w:rFonts w:hint="eastAsia"/>
          <w:kern w:val="0"/>
        </w:rPr>
        <w:t>成为根交换机，阻塞</w:t>
      </w:r>
      <w:r>
        <w:rPr>
          <w:rFonts w:hint="eastAsia"/>
          <w:kern w:val="0"/>
        </w:rPr>
        <w:t>S1</w:t>
      </w:r>
      <w:r>
        <w:rPr>
          <w:rFonts w:hint="eastAsia"/>
          <w:kern w:val="0"/>
        </w:rPr>
        <w:t>与</w:t>
      </w:r>
      <w:r>
        <w:rPr>
          <w:rFonts w:hint="eastAsia"/>
          <w:kern w:val="0"/>
        </w:rPr>
        <w:t>S3</w:t>
      </w:r>
      <w:r>
        <w:rPr>
          <w:rFonts w:hint="eastAsia"/>
          <w:kern w:val="0"/>
        </w:rPr>
        <w:t>间的链路，即使得</w:t>
      </w:r>
      <w:r>
        <w:rPr>
          <w:rFonts w:hint="eastAsia"/>
          <w:kern w:val="0"/>
        </w:rPr>
        <w:t>VLAN 20</w:t>
      </w:r>
      <w:r>
        <w:rPr>
          <w:rFonts w:hint="eastAsia"/>
          <w:kern w:val="0"/>
        </w:rPr>
        <w:t>中的</w:t>
      </w:r>
      <w:r>
        <w:rPr>
          <w:rFonts w:hint="eastAsia"/>
          <w:kern w:val="0"/>
        </w:rPr>
        <w:t>IT</w:t>
      </w:r>
      <w:r>
        <w:rPr>
          <w:rFonts w:hint="eastAsia"/>
          <w:kern w:val="0"/>
        </w:rPr>
        <w:t>部门的流量通过</w:t>
      </w:r>
      <w:r>
        <w:rPr>
          <w:rFonts w:hint="eastAsia"/>
          <w:kern w:val="0"/>
        </w:rPr>
        <w:t>S2</w:t>
      </w:r>
      <w:r>
        <w:rPr>
          <w:rFonts w:hint="eastAsia"/>
          <w:kern w:val="0"/>
        </w:rPr>
        <w:t>与</w:t>
      </w:r>
      <w:r>
        <w:rPr>
          <w:rFonts w:hint="eastAsia"/>
          <w:kern w:val="0"/>
        </w:rPr>
        <w:t>S3</w:t>
      </w:r>
      <w:r>
        <w:rPr>
          <w:rFonts w:hint="eastAsia"/>
          <w:kern w:val="0"/>
        </w:rPr>
        <w:t>间的链路转发。</w:t>
      </w:r>
    </w:p>
    <w:p w14:paraId="57014144" w14:textId="77777777" w:rsidR="00870A08" w:rsidRDefault="003A5418">
      <w:pPr>
        <w:ind w:firstLine="420"/>
        <w:rPr>
          <w:kern w:val="0"/>
        </w:rPr>
      </w:pPr>
      <w:r>
        <w:rPr>
          <w:rFonts w:hint="eastAsia"/>
          <w:kern w:val="0"/>
        </w:rPr>
        <w:t>在</w:t>
      </w:r>
      <w:r>
        <w:rPr>
          <w:rFonts w:hint="eastAsia"/>
          <w:kern w:val="0"/>
        </w:rPr>
        <w:t>S2</w:t>
      </w:r>
      <w:r>
        <w:rPr>
          <w:rFonts w:hint="eastAsia"/>
          <w:kern w:val="0"/>
        </w:rPr>
        <w:t>上使用命令</w:t>
      </w:r>
      <w:proofErr w:type="spellStart"/>
      <w:r>
        <w:rPr>
          <w:rFonts w:hint="eastAsia"/>
          <w:b/>
          <w:kern w:val="0"/>
        </w:rPr>
        <w:t>stp</w:t>
      </w:r>
      <w:proofErr w:type="spellEnd"/>
      <w:r>
        <w:rPr>
          <w:rFonts w:hint="eastAsia"/>
          <w:b/>
          <w:kern w:val="0"/>
        </w:rPr>
        <w:t xml:space="preserve"> instance priority</w:t>
      </w:r>
      <w:r>
        <w:rPr>
          <w:rFonts w:hint="eastAsia"/>
          <w:kern w:val="0"/>
        </w:rPr>
        <w:t>配置其在实例</w:t>
      </w:r>
      <w:r>
        <w:rPr>
          <w:rFonts w:hint="eastAsia"/>
          <w:kern w:val="0"/>
        </w:rPr>
        <w:t>2</w:t>
      </w:r>
      <w:r>
        <w:rPr>
          <w:rFonts w:hint="eastAsia"/>
          <w:kern w:val="0"/>
        </w:rPr>
        <w:t>中的优先级为</w:t>
      </w:r>
      <w:r>
        <w:rPr>
          <w:rFonts w:hint="eastAsia"/>
          <w:kern w:val="0"/>
        </w:rPr>
        <w:t>0</w:t>
      </w:r>
      <w:r>
        <w:rPr>
          <w:rFonts w:hint="eastAsia"/>
          <w:kern w:val="0"/>
        </w:rPr>
        <w:t>，成为实例</w:t>
      </w:r>
      <w:r>
        <w:rPr>
          <w:rFonts w:hint="eastAsia"/>
          <w:kern w:val="0"/>
        </w:rPr>
        <w:t>2</w:t>
      </w:r>
      <w:r>
        <w:rPr>
          <w:rFonts w:hint="eastAsia"/>
          <w:kern w:val="0"/>
        </w:rPr>
        <w:t>中</w:t>
      </w:r>
      <w:r>
        <w:rPr>
          <w:rFonts w:hint="eastAsia"/>
          <w:kern w:val="0"/>
        </w:rPr>
        <w:lastRenderedPageBreak/>
        <w:t>的根交换机。</w:t>
      </w:r>
    </w:p>
    <w:p w14:paraId="6631A7EA" w14:textId="77777777" w:rsidR="00870A08" w:rsidRDefault="003A5418">
      <w:pPr>
        <w:pStyle w:val="aff6"/>
      </w:pPr>
      <w:r>
        <w:t>[S2]</w:t>
      </w:r>
      <w:proofErr w:type="spellStart"/>
      <w:r>
        <w:t>stp</w:t>
      </w:r>
      <w:proofErr w:type="spellEnd"/>
      <w:r>
        <w:t xml:space="preserve"> instance 2 priority 0</w:t>
      </w:r>
    </w:p>
    <w:p w14:paraId="1A03B086" w14:textId="77777777" w:rsidR="00870A08" w:rsidRDefault="00870A08">
      <w:pPr>
        <w:ind w:firstLine="420"/>
        <w:rPr>
          <w:kern w:val="0"/>
        </w:rPr>
      </w:pPr>
    </w:p>
    <w:p w14:paraId="1A97C977" w14:textId="77777777" w:rsidR="00870A08" w:rsidRDefault="003A5418">
      <w:pPr>
        <w:ind w:firstLine="420"/>
        <w:rPr>
          <w:kern w:val="0"/>
        </w:rPr>
      </w:pPr>
      <w:r>
        <w:rPr>
          <w:rFonts w:hint="eastAsia"/>
          <w:kern w:val="0"/>
        </w:rPr>
        <w:t>配置完成后，在</w:t>
      </w:r>
      <w:r>
        <w:rPr>
          <w:rFonts w:hint="eastAsia"/>
          <w:kern w:val="0"/>
        </w:rPr>
        <w:t>S1</w:t>
      </w:r>
      <w:r>
        <w:rPr>
          <w:rFonts w:hint="eastAsia"/>
          <w:kern w:val="0"/>
        </w:rPr>
        <w:t>，</w:t>
      </w:r>
      <w:r>
        <w:rPr>
          <w:rFonts w:hint="eastAsia"/>
          <w:kern w:val="0"/>
        </w:rPr>
        <w:t>S2</w:t>
      </w:r>
      <w:r>
        <w:rPr>
          <w:rFonts w:hint="eastAsia"/>
          <w:kern w:val="0"/>
        </w:rPr>
        <w:t>，</w:t>
      </w:r>
      <w:r>
        <w:rPr>
          <w:rFonts w:hint="eastAsia"/>
          <w:kern w:val="0"/>
        </w:rPr>
        <w:t>S3</w:t>
      </w:r>
      <w:r>
        <w:rPr>
          <w:rFonts w:hint="eastAsia"/>
          <w:kern w:val="0"/>
        </w:rPr>
        <w:t>上使用命令</w:t>
      </w:r>
      <w:r>
        <w:rPr>
          <w:rFonts w:hint="eastAsia"/>
          <w:b/>
          <w:kern w:val="0"/>
        </w:rPr>
        <w:t xml:space="preserve">display </w:t>
      </w:r>
      <w:proofErr w:type="spellStart"/>
      <w:r>
        <w:rPr>
          <w:rFonts w:hint="eastAsia"/>
          <w:b/>
          <w:kern w:val="0"/>
        </w:rPr>
        <w:t>stp</w:t>
      </w:r>
      <w:proofErr w:type="spellEnd"/>
      <w:r>
        <w:rPr>
          <w:rFonts w:hint="eastAsia"/>
          <w:b/>
          <w:kern w:val="0"/>
        </w:rPr>
        <w:t xml:space="preserve"> instance 2 brief</w:t>
      </w:r>
      <w:r>
        <w:rPr>
          <w:rFonts w:hint="eastAsia"/>
          <w:kern w:val="0"/>
        </w:rPr>
        <w:t>查看实例</w:t>
      </w:r>
      <w:r>
        <w:rPr>
          <w:rFonts w:hint="eastAsia"/>
          <w:kern w:val="0"/>
        </w:rPr>
        <w:t>2</w:t>
      </w:r>
      <w:r>
        <w:rPr>
          <w:rFonts w:hint="eastAsia"/>
          <w:kern w:val="0"/>
        </w:rPr>
        <w:t>中的生成</w:t>
      </w:r>
      <w:proofErr w:type="gramStart"/>
      <w:r>
        <w:rPr>
          <w:rFonts w:hint="eastAsia"/>
          <w:kern w:val="0"/>
        </w:rPr>
        <w:t>树状态</w:t>
      </w:r>
      <w:proofErr w:type="gramEnd"/>
      <w:r>
        <w:rPr>
          <w:rFonts w:hint="eastAsia"/>
          <w:kern w:val="0"/>
        </w:rPr>
        <w:t>和统计的摘要信息。</w:t>
      </w:r>
    </w:p>
    <w:p w14:paraId="4C18AA54" w14:textId="77777777" w:rsidR="00870A08" w:rsidRDefault="003A5418">
      <w:pPr>
        <w:pStyle w:val="aff6"/>
      </w:pPr>
      <w:r>
        <w:rPr>
          <w:rFonts w:hint="eastAsia"/>
        </w:rPr>
        <w:t>&lt;</w:t>
      </w:r>
      <w:r>
        <w:t>S1</w:t>
      </w:r>
      <w:r>
        <w:rPr>
          <w:rFonts w:hint="eastAsia"/>
        </w:rPr>
        <w:t>&gt;</w:t>
      </w:r>
      <w:r>
        <w:t xml:space="preserve">display </w:t>
      </w:r>
      <w:proofErr w:type="spellStart"/>
      <w:r>
        <w:t>stp</w:t>
      </w:r>
      <w:proofErr w:type="spellEnd"/>
      <w:r>
        <w:t xml:space="preserve"> instance 2 brief </w:t>
      </w:r>
    </w:p>
    <w:p w14:paraId="694B3905" w14:textId="77777777" w:rsidR="00870A08" w:rsidRDefault="003A5418">
      <w:pPr>
        <w:pStyle w:val="aff6"/>
      </w:pPr>
      <w:r>
        <w:t xml:space="preserve"> </w:t>
      </w:r>
      <w:proofErr w:type="gramStart"/>
      <w:r>
        <w:t>MSTID  Port</w:t>
      </w:r>
      <w:proofErr w:type="gramEnd"/>
      <w:r>
        <w:t xml:space="preserve">                        Role  STP State     Protection</w:t>
      </w:r>
    </w:p>
    <w:p w14:paraId="05D77339" w14:textId="77777777" w:rsidR="00870A08" w:rsidRDefault="003A5418">
      <w:pPr>
        <w:pStyle w:val="aff6"/>
      </w:pPr>
      <w:r>
        <w:t xml:space="preserve">   </w:t>
      </w:r>
      <w:r>
        <w:rPr>
          <w:shd w:val="pct10" w:color="auto" w:fill="FFFFFF"/>
        </w:rPr>
        <w:t xml:space="preserve">2    Ethernet0/0/1               </w:t>
      </w:r>
      <w:proofErr w:type="gramStart"/>
      <w:r>
        <w:rPr>
          <w:shd w:val="pct10" w:color="auto" w:fill="FFFFFF"/>
        </w:rPr>
        <w:t>ROOT  FORWARDING</w:t>
      </w:r>
      <w:proofErr w:type="gramEnd"/>
      <w:r>
        <w:rPr>
          <w:shd w:val="pct10" w:color="auto" w:fill="FFFFFF"/>
        </w:rPr>
        <w:t xml:space="preserve">      NONE</w:t>
      </w:r>
    </w:p>
    <w:p w14:paraId="356C1598" w14:textId="77777777" w:rsidR="00870A08" w:rsidRDefault="003A5418">
      <w:pPr>
        <w:pStyle w:val="aff6"/>
      </w:pPr>
      <w:r>
        <w:t xml:space="preserve">   </w:t>
      </w:r>
      <w:r>
        <w:rPr>
          <w:shd w:val="pct10" w:color="auto" w:fill="FFFFFF"/>
        </w:rPr>
        <w:t xml:space="preserve">2    Ethernet0/0/2               </w:t>
      </w:r>
      <w:proofErr w:type="gramStart"/>
      <w:r>
        <w:rPr>
          <w:shd w:val="pct10" w:color="auto" w:fill="FFFFFF"/>
        </w:rPr>
        <w:t>DESI  FORWARDING</w:t>
      </w:r>
      <w:proofErr w:type="gramEnd"/>
      <w:r>
        <w:rPr>
          <w:shd w:val="pct10" w:color="auto" w:fill="FFFFFF"/>
        </w:rPr>
        <w:t xml:space="preserve">      NONE</w:t>
      </w:r>
    </w:p>
    <w:p w14:paraId="0E85316D" w14:textId="77777777" w:rsidR="00870A08" w:rsidRDefault="00870A08">
      <w:pPr>
        <w:pStyle w:val="aff6"/>
      </w:pPr>
    </w:p>
    <w:p w14:paraId="26C5E7D5" w14:textId="77777777" w:rsidR="00870A08" w:rsidRDefault="003A5418">
      <w:pPr>
        <w:pStyle w:val="aff6"/>
      </w:pPr>
      <w:r>
        <w:rPr>
          <w:rFonts w:hint="eastAsia"/>
        </w:rPr>
        <w:t>&lt;</w:t>
      </w:r>
      <w:r>
        <w:t>S2</w:t>
      </w:r>
      <w:r>
        <w:rPr>
          <w:rFonts w:hint="eastAsia"/>
        </w:rPr>
        <w:t>&gt;</w:t>
      </w:r>
      <w:r>
        <w:t xml:space="preserve">display </w:t>
      </w:r>
      <w:proofErr w:type="spellStart"/>
      <w:r>
        <w:t>stp</w:t>
      </w:r>
      <w:proofErr w:type="spellEnd"/>
      <w:r>
        <w:t xml:space="preserve"> instance 2 brief </w:t>
      </w:r>
    </w:p>
    <w:p w14:paraId="115BA9ED" w14:textId="77777777" w:rsidR="00870A08" w:rsidRDefault="003A5418">
      <w:pPr>
        <w:pStyle w:val="aff6"/>
      </w:pPr>
      <w:r>
        <w:t xml:space="preserve"> </w:t>
      </w:r>
      <w:proofErr w:type="gramStart"/>
      <w:r>
        <w:t>MSTID  Port</w:t>
      </w:r>
      <w:proofErr w:type="gramEnd"/>
      <w:r>
        <w:t xml:space="preserve">                        Role  STP State     Protection</w:t>
      </w:r>
    </w:p>
    <w:p w14:paraId="0492B0E2" w14:textId="77777777" w:rsidR="00870A08" w:rsidRDefault="003A5418">
      <w:pPr>
        <w:pStyle w:val="aff6"/>
      </w:pPr>
      <w:r>
        <w:t xml:space="preserve">   </w:t>
      </w:r>
      <w:r>
        <w:rPr>
          <w:shd w:val="pct10" w:color="auto" w:fill="FFFFFF"/>
        </w:rPr>
        <w:t xml:space="preserve">2    Ethernet0/0/1               </w:t>
      </w:r>
      <w:proofErr w:type="gramStart"/>
      <w:r>
        <w:rPr>
          <w:shd w:val="pct10" w:color="auto" w:fill="FFFFFF"/>
        </w:rPr>
        <w:t>DESI  FORWARDING</w:t>
      </w:r>
      <w:proofErr w:type="gramEnd"/>
      <w:r>
        <w:rPr>
          <w:shd w:val="pct10" w:color="auto" w:fill="FFFFFF"/>
        </w:rPr>
        <w:t xml:space="preserve">      NONE</w:t>
      </w:r>
    </w:p>
    <w:p w14:paraId="0A988208" w14:textId="77777777" w:rsidR="00870A08" w:rsidRDefault="003A5418">
      <w:pPr>
        <w:pStyle w:val="aff6"/>
      </w:pPr>
      <w:r>
        <w:t xml:space="preserve">   </w:t>
      </w:r>
      <w:r>
        <w:rPr>
          <w:shd w:val="pct10" w:color="auto" w:fill="FFFFFF"/>
        </w:rPr>
        <w:t xml:space="preserve">2    Ethernet0/0/2               </w:t>
      </w:r>
      <w:proofErr w:type="gramStart"/>
      <w:r>
        <w:rPr>
          <w:shd w:val="pct10" w:color="auto" w:fill="FFFFFF"/>
        </w:rPr>
        <w:t>DESI  FORWARDING</w:t>
      </w:r>
      <w:proofErr w:type="gramEnd"/>
      <w:r>
        <w:rPr>
          <w:shd w:val="pct10" w:color="auto" w:fill="FFFFFF"/>
        </w:rPr>
        <w:t xml:space="preserve">      NONE</w:t>
      </w:r>
    </w:p>
    <w:p w14:paraId="17C11BAA" w14:textId="77777777" w:rsidR="00870A08" w:rsidRDefault="003A5418">
      <w:pPr>
        <w:pStyle w:val="aff6"/>
      </w:pPr>
      <w:r>
        <w:t xml:space="preserve">   2    Ethernet0/0/3               </w:t>
      </w:r>
      <w:proofErr w:type="gramStart"/>
      <w:r>
        <w:t>DESI  FORWARDING</w:t>
      </w:r>
      <w:proofErr w:type="gramEnd"/>
      <w:r>
        <w:t xml:space="preserve">      NONE</w:t>
      </w:r>
    </w:p>
    <w:p w14:paraId="664F096B" w14:textId="77777777" w:rsidR="00870A08" w:rsidRDefault="00870A08">
      <w:pPr>
        <w:pStyle w:val="aff6"/>
      </w:pPr>
    </w:p>
    <w:p w14:paraId="012944B6" w14:textId="77777777" w:rsidR="00870A08" w:rsidRDefault="003A5418">
      <w:pPr>
        <w:pStyle w:val="aff6"/>
      </w:pPr>
      <w:r>
        <w:t xml:space="preserve">&lt;S3&gt;display </w:t>
      </w:r>
      <w:proofErr w:type="spellStart"/>
      <w:r>
        <w:t>stp</w:t>
      </w:r>
      <w:proofErr w:type="spellEnd"/>
      <w:r>
        <w:t xml:space="preserve"> instance 2 brief</w:t>
      </w:r>
    </w:p>
    <w:p w14:paraId="273DB0BE" w14:textId="77777777" w:rsidR="00870A08" w:rsidRDefault="003A5418">
      <w:pPr>
        <w:pStyle w:val="aff6"/>
      </w:pPr>
      <w:r>
        <w:t xml:space="preserve"> </w:t>
      </w:r>
      <w:proofErr w:type="gramStart"/>
      <w:r>
        <w:t>MSTID  Port</w:t>
      </w:r>
      <w:proofErr w:type="gramEnd"/>
      <w:r>
        <w:t xml:space="preserve">                        Role  STP State     Protection</w:t>
      </w:r>
    </w:p>
    <w:p w14:paraId="04B22C77" w14:textId="77777777" w:rsidR="00870A08" w:rsidRDefault="003A5418">
      <w:pPr>
        <w:pStyle w:val="aff6"/>
      </w:pPr>
      <w:r>
        <w:t xml:space="preserve">   </w:t>
      </w:r>
      <w:r>
        <w:rPr>
          <w:shd w:val="pct10" w:color="auto" w:fill="FFFFFF"/>
        </w:rPr>
        <w:t xml:space="preserve">2    Ethernet0/0/1               </w:t>
      </w:r>
      <w:proofErr w:type="gramStart"/>
      <w:r>
        <w:rPr>
          <w:shd w:val="pct10" w:color="auto" w:fill="FFFFFF"/>
        </w:rPr>
        <w:t>ALTE  DISCARDING</w:t>
      </w:r>
      <w:proofErr w:type="gramEnd"/>
      <w:r>
        <w:rPr>
          <w:shd w:val="pct10" w:color="auto" w:fill="FFFFFF"/>
        </w:rPr>
        <w:t xml:space="preserve">      NONE</w:t>
      </w:r>
    </w:p>
    <w:p w14:paraId="42607C21" w14:textId="77777777" w:rsidR="00870A08" w:rsidRDefault="003A5418">
      <w:pPr>
        <w:pStyle w:val="aff6"/>
      </w:pPr>
      <w:r>
        <w:t xml:space="preserve">   </w:t>
      </w:r>
      <w:r>
        <w:rPr>
          <w:shd w:val="pct10" w:color="auto" w:fill="FFFFFF"/>
        </w:rPr>
        <w:t xml:space="preserve">2    Ethernet0/0/2               </w:t>
      </w:r>
      <w:proofErr w:type="gramStart"/>
      <w:r>
        <w:rPr>
          <w:shd w:val="pct10" w:color="auto" w:fill="FFFFFF"/>
        </w:rPr>
        <w:t>ROOT  FORWARDING</w:t>
      </w:r>
      <w:proofErr w:type="gramEnd"/>
      <w:r>
        <w:rPr>
          <w:shd w:val="pct10" w:color="auto" w:fill="FFFFFF"/>
        </w:rPr>
        <w:t xml:space="preserve">      NONE</w:t>
      </w:r>
    </w:p>
    <w:p w14:paraId="0A86C43D" w14:textId="77777777" w:rsidR="00870A08" w:rsidRDefault="003A5418">
      <w:pPr>
        <w:pStyle w:val="aff6"/>
      </w:pPr>
      <w:r>
        <w:t xml:space="preserve">   2    Ethernet0/0/4               </w:t>
      </w:r>
      <w:proofErr w:type="gramStart"/>
      <w:r>
        <w:t>DESI  FORWARDING</w:t>
      </w:r>
      <w:proofErr w:type="gramEnd"/>
      <w:r>
        <w:t xml:space="preserve">      NONE</w:t>
      </w:r>
    </w:p>
    <w:p w14:paraId="6F230377" w14:textId="77777777" w:rsidR="00870A08" w:rsidRDefault="00870A08">
      <w:pPr>
        <w:ind w:firstLine="420"/>
        <w:rPr>
          <w:kern w:val="0"/>
        </w:rPr>
      </w:pPr>
    </w:p>
    <w:p w14:paraId="2D48EBFC" w14:textId="77777777" w:rsidR="00870A08" w:rsidRDefault="003A5418">
      <w:pPr>
        <w:ind w:firstLine="420"/>
        <w:rPr>
          <w:kern w:val="0"/>
        </w:rPr>
      </w:pPr>
      <w:r>
        <w:rPr>
          <w:rFonts w:hint="eastAsia"/>
          <w:kern w:val="0"/>
        </w:rPr>
        <w:t>可以观察到，此时</w:t>
      </w:r>
      <w:r>
        <w:rPr>
          <w:rFonts w:hint="eastAsia"/>
          <w:kern w:val="0"/>
        </w:rPr>
        <w:t>S2</w:t>
      </w:r>
      <w:r>
        <w:rPr>
          <w:rFonts w:hint="eastAsia"/>
          <w:kern w:val="0"/>
        </w:rPr>
        <w:t>成为了实例</w:t>
      </w:r>
      <w:r>
        <w:rPr>
          <w:rFonts w:hint="eastAsia"/>
          <w:kern w:val="0"/>
        </w:rPr>
        <w:t>2</w:t>
      </w:r>
      <w:r>
        <w:rPr>
          <w:rFonts w:hint="eastAsia"/>
          <w:kern w:val="0"/>
        </w:rPr>
        <w:t>中的根交换机，所有端口都为指定端口，而</w:t>
      </w:r>
      <w:r>
        <w:rPr>
          <w:rFonts w:hint="eastAsia"/>
          <w:kern w:val="0"/>
        </w:rPr>
        <w:t>S3</w:t>
      </w:r>
      <w:r>
        <w:rPr>
          <w:rFonts w:hint="eastAsia"/>
          <w:kern w:val="0"/>
        </w:rPr>
        <w:t>的</w:t>
      </w:r>
      <w:r>
        <w:rPr>
          <w:rFonts w:hint="eastAsia"/>
          <w:kern w:val="0"/>
        </w:rPr>
        <w:t>E0/0/1</w:t>
      </w:r>
      <w:r>
        <w:rPr>
          <w:rFonts w:hint="eastAsia"/>
          <w:kern w:val="0"/>
        </w:rPr>
        <w:t>接口为替代端口，即</w:t>
      </w:r>
      <w:r>
        <w:rPr>
          <w:rFonts w:hint="eastAsia"/>
          <w:kern w:val="0"/>
        </w:rPr>
        <w:t>S1</w:t>
      </w:r>
      <w:r>
        <w:rPr>
          <w:rFonts w:hint="eastAsia"/>
          <w:kern w:val="0"/>
        </w:rPr>
        <w:t>与</w:t>
      </w:r>
      <w:r>
        <w:rPr>
          <w:rFonts w:hint="eastAsia"/>
          <w:kern w:val="0"/>
        </w:rPr>
        <w:t>S3</w:t>
      </w:r>
      <w:r>
        <w:rPr>
          <w:rFonts w:hint="eastAsia"/>
          <w:kern w:val="0"/>
        </w:rPr>
        <w:t>间的链路现已阻塞。</w:t>
      </w:r>
    </w:p>
    <w:p w14:paraId="6191F0D8" w14:textId="77777777" w:rsidR="00870A08" w:rsidRDefault="003A5418">
      <w:pPr>
        <w:ind w:firstLine="420"/>
      </w:pPr>
      <w:r>
        <w:rPr>
          <w:rFonts w:hint="eastAsia"/>
        </w:rPr>
        <w:t>在</w:t>
      </w:r>
      <w:r>
        <w:rPr>
          <w:rFonts w:hint="eastAsia"/>
        </w:rPr>
        <w:t>HR</w:t>
      </w:r>
      <w:r>
        <w:rPr>
          <w:rFonts w:hint="eastAsia"/>
        </w:rPr>
        <w:t>部门的</w:t>
      </w:r>
      <w:r>
        <w:rPr>
          <w:rFonts w:hint="eastAsia"/>
        </w:rPr>
        <w:t>PC-2</w:t>
      </w:r>
      <w:r>
        <w:rPr>
          <w:rFonts w:hint="eastAsia"/>
        </w:rPr>
        <w:t>上持续发送</w:t>
      </w:r>
      <w:r>
        <w:rPr>
          <w:rFonts w:hint="eastAsia"/>
        </w:rPr>
        <w:t>ping</w:t>
      </w:r>
      <w:proofErr w:type="gramStart"/>
      <w:r>
        <w:rPr>
          <w:rFonts w:hint="eastAsia"/>
        </w:rPr>
        <w:t>包至</w:t>
      </w:r>
      <w:proofErr w:type="gramEnd"/>
      <w:r>
        <w:rPr>
          <w:rFonts w:hint="eastAsia"/>
        </w:rPr>
        <w:t>PC-1</w:t>
      </w:r>
      <w:r>
        <w:rPr>
          <w:rFonts w:hint="eastAsia"/>
        </w:rPr>
        <w:t>，在</w:t>
      </w:r>
      <w:r>
        <w:rPr>
          <w:rFonts w:hint="eastAsia"/>
        </w:rPr>
        <w:t>IT</w:t>
      </w:r>
      <w:r>
        <w:rPr>
          <w:rFonts w:hint="eastAsia"/>
        </w:rPr>
        <w:t>部门的</w:t>
      </w:r>
      <w:r>
        <w:rPr>
          <w:rFonts w:hint="eastAsia"/>
        </w:rPr>
        <w:t>PC-4</w:t>
      </w:r>
      <w:r>
        <w:rPr>
          <w:rFonts w:hint="eastAsia"/>
        </w:rPr>
        <w:t>上持续发送</w:t>
      </w:r>
      <w:r>
        <w:rPr>
          <w:rFonts w:hint="eastAsia"/>
        </w:rPr>
        <w:t>ping</w:t>
      </w:r>
      <w:proofErr w:type="gramStart"/>
      <w:r>
        <w:rPr>
          <w:rFonts w:hint="eastAsia"/>
        </w:rPr>
        <w:t>包至</w:t>
      </w:r>
      <w:proofErr w:type="gramEnd"/>
      <w:r>
        <w:rPr>
          <w:rFonts w:hint="eastAsia"/>
        </w:rPr>
        <w:t>PC-3</w:t>
      </w:r>
      <w:r>
        <w:rPr>
          <w:rFonts w:hint="eastAsia"/>
        </w:rPr>
        <w:t>。</w:t>
      </w:r>
    </w:p>
    <w:p w14:paraId="36D1878E" w14:textId="77777777" w:rsidR="00870A08" w:rsidRDefault="003A5418">
      <w:pPr>
        <w:pStyle w:val="aff6"/>
      </w:pPr>
      <w:r>
        <w:t>PC&gt;ping 192.168.10.1 -t</w:t>
      </w:r>
    </w:p>
    <w:p w14:paraId="1F4A1A72" w14:textId="77777777" w:rsidR="00870A08" w:rsidRDefault="003A5418">
      <w:pPr>
        <w:pStyle w:val="aff6"/>
      </w:pPr>
      <w:r>
        <w:t xml:space="preserve">Ping 192.168.10.1: 32 data bytes, Press </w:t>
      </w:r>
      <w:proofErr w:type="spellStart"/>
      <w:r>
        <w:t>Ctrl_C</w:t>
      </w:r>
      <w:proofErr w:type="spellEnd"/>
      <w:r>
        <w:t xml:space="preserve"> to break</w:t>
      </w:r>
    </w:p>
    <w:p w14:paraId="78E5424E" w14:textId="77777777" w:rsidR="00870A08" w:rsidRDefault="003A5418">
      <w:pPr>
        <w:pStyle w:val="aff6"/>
      </w:pPr>
      <w:r>
        <w:lastRenderedPageBreak/>
        <w:t xml:space="preserve">From 192.168.10.1: bytes=32 seq=1 </w:t>
      </w:r>
      <w:proofErr w:type="spellStart"/>
      <w:r>
        <w:t>ttl</w:t>
      </w:r>
      <w:proofErr w:type="spellEnd"/>
      <w:r>
        <w:t xml:space="preserve">=128 time=31 </w:t>
      </w:r>
      <w:proofErr w:type="spellStart"/>
      <w:r>
        <w:t>ms</w:t>
      </w:r>
      <w:proofErr w:type="spellEnd"/>
    </w:p>
    <w:p w14:paraId="0E2DA1B3" w14:textId="77777777" w:rsidR="00870A08" w:rsidRDefault="003A5418">
      <w:pPr>
        <w:pStyle w:val="aff6"/>
      </w:pPr>
      <w:r>
        <w:t xml:space="preserve">From 192.168.10.1: bytes=32 seq=2 </w:t>
      </w:r>
      <w:proofErr w:type="spellStart"/>
      <w:r>
        <w:t>ttl</w:t>
      </w:r>
      <w:proofErr w:type="spellEnd"/>
      <w:r>
        <w:t xml:space="preserve">=128 time=47 </w:t>
      </w:r>
      <w:proofErr w:type="spellStart"/>
      <w:r>
        <w:t>ms</w:t>
      </w:r>
      <w:proofErr w:type="spellEnd"/>
    </w:p>
    <w:p w14:paraId="07A11125" w14:textId="77777777" w:rsidR="00870A08" w:rsidRDefault="003A5418">
      <w:pPr>
        <w:pStyle w:val="aff6"/>
      </w:pPr>
      <w:r>
        <w:rPr>
          <w:rFonts w:hint="eastAsia"/>
        </w:rPr>
        <w:t>……</w:t>
      </w:r>
    </w:p>
    <w:p w14:paraId="491B65FF" w14:textId="77777777" w:rsidR="00870A08" w:rsidRDefault="00870A08">
      <w:pPr>
        <w:pStyle w:val="aff6"/>
      </w:pPr>
    </w:p>
    <w:p w14:paraId="3B24D243" w14:textId="77777777" w:rsidR="00870A08" w:rsidRDefault="003A5418">
      <w:pPr>
        <w:pStyle w:val="aff6"/>
        <w:rPr>
          <w:szCs w:val="22"/>
        </w:rPr>
      </w:pPr>
      <w:r>
        <w:rPr>
          <w:szCs w:val="22"/>
        </w:rPr>
        <w:t>PC&gt;ping 192.168.20.1 -t</w:t>
      </w:r>
    </w:p>
    <w:p w14:paraId="0EA31A07" w14:textId="77777777" w:rsidR="00870A08" w:rsidRDefault="003A5418">
      <w:pPr>
        <w:pStyle w:val="aff6"/>
        <w:rPr>
          <w:szCs w:val="22"/>
        </w:rPr>
      </w:pPr>
      <w:r>
        <w:rPr>
          <w:szCs w:val="22"/>
        </w:rPr>
        <w:t xml:space="preserve">Ping 192.168.20.1: 32 data bytes, Press </w:t>
      </w:r>
      <w:proofErr w:type="spellStart"/>
      <w:r>
        <w:rPr>
          <w:szCs w:val="22"/>
        </w:rPr>
        <w:t>Ctrl_C</w:t>
      </w:r>
      <w:proofErr w:type="spellEnd"/>
      <w:r>
        <w:rPr>
          <w:szCs w:val="22"/>
        </w:rPr>
        <w:t xml:space="preserve"> to break</w:t>
      </w:r>
    </w:p>
    <w:p w14:paraId="222A2F2C" w14:textId="77777777" w:rsidR="00870A08" w:rsidRDefault="003A5418">
      <w:pPr>
        <w:pStyle w:val="aff6"/>
        <w:rPr>
          <w:szCs w:val="22"/>
        </w:rPr>
      </w:pPr>
      <w:r>
        <w:rPr>
          <w:szCs w:val="22"/>
        </w:rPr>
        <w:t xml:space="preserve">From 192.168.20.1: bytes=32 seq=1 </w:t>
      </w:r>
      <w:proofErr w:type="spellStart"/>
      <w:r>
        <w:rPr>
          <w:szCs w:val="22"/>
        </w:rPr>
        <w:t>ttl</w:t>
      </w:r>
      <w:proofErr w:type="spellEnd"/>
      <w:r>
        <w:rPr>
          <w:szCs w:val="22"/>
        </w:rPr>
        <w:t xml:space="preserve">=128 time=47 </w:t>
      </w:r>
      <w:proofErr w:type="spellStart"/>
      <w:r>
        <w:rPr>
          <w:szCs w:val="22"/>
        </w:rPr>
        <w:t>ms</w:t>
      </w:r>
      <w:proofErr w:type="spellEnd"/>
    </w:p>
    <w:p w14:paraId="47608067" w14:textId="77777777" w:rsidR="00870A08" w:rsidRDefault="003A5418">
      <w:pPr>
        <w:pStyle w:val="aff6"/>
        <w:rPr>
          <w:szCs w:val="22"/>
        </w:rPr>
      </w:pPr>
      <w:r>
        <w:rPr>
          <w:szCs w:val="22"/>
        </w:rPr>
        <w:t xml:space="preserve">From 192.168.20.1: bytes=32 seq=2 </w:t>
      </w:r>
      <w:proofErr w:type="spellStart"/>
      <w:r>
        <w:rPr>
          <w:szCs w:val="22"/>
        </w:rPr>
        <w:t>ttl</w:t>
      </w:r>
      <w:proofErr w:type="spellEnd"/>
      <w:r>
        <w:rPr>
          <w:szCs w:val="22"/>
        </w:rPr>
        <w:t xml:space="preserve">=128 time=62 </w:t>
      </w:r>
      <w:proofErr w:type="spellStart"/>
      <w:r>
        <w:rPr>
          <w:szCs w:val="22"/>
        </w:rPr>
        <w:t>ms</w:t>
      </w:r>
      <w:proofErr w:type="spellEnd"/>
    </w:p>
    <w:p w14:paraId="5C2ACBF4" w14:textId="77777777" w:rsidR="00870A08" w:rsidRDefault="003A5418">
      <w:pPr>
        <w:pStyle w:val="aff6"/>
        <w:rPr>
          <w:szCs w:val="22"/>
        </w:rPr>
      </w:pPr>
      <w:r>
        <w:rPr>
          <w:rFonts w:hint="eastAsia"/>
          <w:szCs w:val="22"/>
        </w:rPr>
        <w:t>……</w:t>
      </w:r>
    </w:p>
    <w:p w14:paraId="70DF35FD" w14:textId="77777777" w:rsidR="00870A08" w:rsidRDefault="00870A08">
      <w:pPr>
        <w:pStyle w:val="aff6"/>
      </w:pPr>
    </w:p>
    <w:p w14:paraId="3E272FC2" w14:textId="77777777" w:rsidR="00870A08" w:rsidRDefault="003A5418">
      <w:pPr>
        <w:ind w:firstLine="420"/>
      </w:pPr>
      <w:r>
        <w:rPr>
          <w:rFonts w:hint="eastAsia"/>
        </w:rPr>
        <w:t>同时，在</w:t>
      </w:r>
      <w:r>
        <w:rPr>
          <w:rFonts w:hint="eastAsia"/>
        </w:rPr>
        <w:t>S3</w:t>
      </w:r>
      <w:r>
        <w:rPr>
          <w:rFonts w:hint="eastAsia"/>
        </w:rPr>
        <w:t>的</w:t>
      </w:r>
      <w:r>
        <w:rPr>
          <w:rFonts w:hint="eastAsia"/>
        </w:rPr>
        <w:t>E 0/0/1</w:t>
      </w:r>
      <w:r>
        <w:rPr>
          <w:rFonts w:hint="eastAsia"/>
        </w:rPr>
        <w:t>接口上抓包观察。</w:t>
      </w:r>
    </w:p>
    <w:p w14:paraId="00600145" w14:textId="77777777" w:rsidR="00870A08" w:rsidRDefault="003A5418">
      <w:pPr>
        <w:pStyle w:val="aff6"/>
        <w:jc w:val="center"/>
      </w:pPr>
      <w:r>
        <w:rPr>
          <w:rFonts w:hint="eastAsia"/>
          <w:noProof/>
          <w:lang w:val="en-GB"/>
        </w:rPr>
        <w:drawing>
          <wp:inline distT="0" distB="0" distL="0" distR="0" wp14:anchorId="7838F158" wp14:editId="3B8FC6D6">
            <wp:extent cx="5274310" cy="1887220"/>
            <wp:effectExtent l="19050" t="0" r="2540" b="0"/>
            <wp:docPr id="611" name="图片 17"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7" descr="捕获.PNG"/>
                    <pic:cNvPicPr>
                      <a:picLocks noChangeAspect="1"/>
                    </pic:cNvPicPr>
                  </pic:nvPicPr>
                  <pic:blipFill>
                    <a:blip r:embed="rId118" cstate="print">
                      <a:grayscl/>
                    </a:blip>
                    <a:stretch>
                      <a:fillRect/>
                    </a:stretch>
                  </pic:blipFill>
                  <pic:spPr>
                    <a:xfrm>
                      <a:off x="0" y="0"/>
                      <a:ext cx="5274310" cy="1887220"/>
                    </a:xfrm>
                    <a:prstGeom prst="rect">
                      <a:avLst/>
                    </a:prstGeom>
                  </pic:spPr>
                </pic:pic>
              </a:graphicData>
            </a:graphic>
          </wp:inline>
        </w:drawing>
      </w:r>
    </w:p>
    <w:p w14:paraId="7E1D54BB" w14:textId="77777777" w:rsidR="00870A08" w:rsidRDefault="003A5418">
      <w:pPr>
        <w:pStyle w:val="aff6"/>
        <w:jc w:val="center"/>
      </w:pPr>
      <w:r>
        <w:rPr>
          <w:rFonts w:hint="eastAsia"/>
        </w:rPr>
        <w:t>图</w:t>
      </w:r>
      <w:r>
        <w:rPr>
          <w:rFonts w:hint="eastAsia"/>
        </w:rPr>
        <w:t>4-10</w:t>
      </w:r>
    </w:p>
    <w:p w14:paraId="464891A1" w14:textId="77777777" w:rsidR="00870A08" w:rsidRDefault="00870A08">
      <w:pPr>
        <w:pStyle w:val="aff6"/>
      </w:pPr>
    </w:p>
    <w:p w14:paraId="6907B3EA" w14:textId="77777777" w:rsidR="00870A08" w:rsidRDefault="003A5418">
      <w:pPr>
        <w:ind w:firstLine="420"/>
      </w:pPr>
      <w:r>
        <w:rPr>
          <w:rFonts w:hint="eastAsia"/>
        </w:rPr>
        <w:t>可以观察到，目前</w:t>
      </w:r>
      <w:r>
        <w:rPr>
          <w:rFonts w:hint="eastAsia"/>
        </w:rPr>
        <w:t>VLAN 10</w:t>
      </w:r>
      <w:r>
        <w:rPr>
          <w:rFonts w:hint="eastAsia"/>
        </w:rPr>
        <w:t>的流量都从</w:t>
      </w:r>
      <w:r>
        <w:rPr>
          <w:rFonts w:hint="eastAsia"/>
        </w:rPr>
        <w:t>S3</w:t>
      </w:r>
      <w:r>
        <w:rPr>
          <w:rFonts w:hint="eastAsia"/>
        </w:rPr>
        <w:t>的</w:t>
      </w:r>
      <w:r>
        <w:rPr>
          <w:rFonts w:hint="eastAsia"/>
        </w:rPr>
        <w:t>E0/0/1</w:t>
      </w:r>
      <w:r>
        <w:rPr>
          <w:rFonts w:hint="eastAsia"/>
        </w:rPr>
        <w:t>接口转发。</w:t>
      </w:r>
    </w:p>
    <w:p w14:paraId="678DFD75" w14:textId="77777777" w:rsidR="00870A08" w:rsidRDefault="003A5418">
      <w:pPr>
        <w:ind w:firstLine="420"/>
      </w:pPr>
      <w:r>
        <w:rPr>
          <w:rFonts w:hint="eastAsia"/>
        </w:rPr>
        <w:t>在</w:t>
      </w:r>
      <w:r>
        <w:rPr>
          <w:rFonts w:hint="eastAsia"/>
        </w:rPr>
        <w:t>S3</w:t>
      </w:r>
      <w:r>
        <w:rPr>
          <w:rFonts w:hint="eastAsia"/>
        </w:rPr>
        <w:t>的</w:t>
      </w:r>
      <w:r>
        <w:rPr>
          <w:rFonts w:hint="eastAsia"/>
        </w:rPr>
        <w:t>E 0/0/2</w:t>
      </w:r>
      <w:r>
        <w:rPr>
          <w:rFonts w:hint="eastAsia"/>
        </w:rPr>
        <w:t>接口上抓包观察。</w:t>
      </w:r>
    </w:p>
    <w:p w14:paraId="4D416F75" w14:textId="77777777" w:rsidR="00870A08" w:rsidRDefault="003A5418">
      <w:pPr>
        <w:pStyle w:val="aff6"/>
        <w:jc w:val="center"/>
      </w:pPr>
      <w:r>
        <w:rPr>
          <w:rFonts w:hint="eastAsia"/>
          <w:noProof/>
          <w:lang w:val="en-GB"/>
        </w:rPr>
        <w:lastRenderedPageBreak/>
        <w:drawing>
          <wp:inline distT="0" distB="0" distL="0" distR="0" wp14:anchorId="15CBE1FA" wp14:editId="49A8EC51">
            <wp:extent cx="5274310" cy="2028825"/>
            <wp:effectExtent l="19050" t="0" r="2540" b="0"/>
            <wp:docPr id="612" name="图片 1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8" descr="1.PNG"/>
                    <pic:cNvPicPr>
                      <a:picLocks noChangeAspect="1"/>
                    </pic:cNvPicPr>
                  </pic:nvPicPr>
                  <pic:blipFill>
                    <a:blip r:embed="rId119" cstate="print">
                      <a:grayscl/>
                    </a:blip>
                    <a:stretch>
                      <a:fillRect/>
                    </a:stretch>
                  </pic:blipFill>
                  <pic:spPr>
                    <a:xfrm>
                      <a:off x="0" y="0"/>
                      <a:ext cx="5274310" cy="2028825"/>
                    </a:xfrm>
                    <a:prstGeom prst="rect">
                      <a:avLst/>
                    </a:prstGeom>
                  </pic:spPr>
                </pic:pic>
              </a:graphicData>
            </a:graphic>
          </wp:inline>
        </w:drawing>
      </w:r>
    </w:p>
    <w:p w14:paraId="625DC24E" w14:textId="77777777" w:rsidR="00870A08" w:rsidRDefault="003A5418">
      <w:pPr>
        <w:pStyle w:val="aff6"/>
        <w:jc w:val="center"/>
      </w:pPr>
      <w:r>
        <w:rPr>
          <w:rFonts w:hint="eastAsia"/>
        </w:rPr>
        <w:t>图</w:t>
      </w:r>
      <w:r>
        <w:rPr>
          <w:rFonts w:hint="eastAsia"/>
        </w:rPr>
        <w:t>4-11</w:t>
      </w:r>
    </w:p>
    <w:p w14:paraId="41F40C44" w14:textId="77777777" w:rsidR="00870A08" w:rsidRDefault="00870A08">
      <w:pPr>
        <w:ind w:firstLine="420"/>
      </w:pPr>
    </w:p>
    <w:p w14:paraId="4A87760D" w14:textId="77777777" w:rsidR="00870A08" w:rsidRDefault="003A5418">
      <w:pPr>
        <w:ind w:firstLine="420"/>
        <w:rPr>
          <w:kern w:val="0"/>
        </w:rPr>
      </w:pPr>
      <w:r>
        <w:rPr>
          <w:rFonts w:hint="eastAsia"/>
        </w:rPr>
        <w:t>可以观察到，目前</w:t>
      </w:r>
      <w:r>
        <w:rPr>
          <w:rFonts w:hint="eastAsia"/>
        </w:rPr>
        <w:t>VLAN 20</w:t>
      </w:r>
      <w:r>
        <w:rPr>
          <w:rFonts w:hint="eastAsia"/>
        </w:rPr>
        <w:t>的流量都从</w:t>
      </w:r>
      <w:r>
        <w:rPr>
          <w:rFonts w:hint="eastAsia"/>
        </w:rPr>
        <w:t>E0/0/2</w:t>
      </w:r>
      <w:r>
        <w:rPr>
          <w:rFonts w:hint="eastAsia"/>
        </w:rPr>
        <w:t>接口转发。</w:t>
      </w:r>
    </w:p>
    <w:p w14:paraId="49C8B966" w14:textId="77777777" w:rsidR="00870A08" w:rsidRDefault="003A5418">
      <w:pPr>
        <w:ind w:firstLine="420"/>
        <w:rPr>
          <w:kern w:val="0"/>
        </w:rPr>
      </w:pPr>
      <w:r>
        <w:rPr>
          <w:rFonts w:hint="eastAsia"/>
          <w:kern w:val="0"/>
        </w:rPr>
        <w:t>至此，完成了</w:t>
      </w:r>
      <w:r>
        <w:rPr>
          <w:rFonts w:hint="eastAsia"/>
          <w:kern w:val="0"/>
        </w:rPr>
        <w:t>MSTP</w:t>
      </w:r>
      <w:r>
        <w:rPr>
          <w:rFonts w:hint="eastAsia"/>
          <w:kern w:val="0"/>
        </w:rPr>
        <w:t>的多实例的配置，并达到了流量分担的目的，有效的利用了网络资源，也同时使得</w:t>
      </w:r>
      <w:r>
        <w:rPr>
          <w:rFonts w:hint="eastAsia"/>
          <w:kern w:val="0"/>
        </w:rPr>
        <w:t>S3</w:t>
      </w:r>
      <w:r>
        <w:rPr>
          <w:rFonts w:hint="eastAsia"/>
          <w:kern w:val="0"/>
        </w:rPr>
        <w:t>的两条上行可以互相备份。</w:t>
      </w:r>
    </w:p>
    <w:p w14:paraId="347D4E61" w14:textId="77777777" w:rsidR="00870A08" w:rsidRDefault="003A5418">
      <w:pPr>
        <w:pStyle w:val="10"/>
      </w:pPr>
      <w:r>
        <w:rPr>
          <w:rFonts w:hint="eastAsia"/>
        </w:rPr>
        <w:t>思考</w:t>
      </w:r>
    </w:p>
    <w:p w14:paraId="4634AE4A" w14:textId="77777777" w:rsidR="00870A08" w:rsidRDefault="003A5418">
      <w:pPr>
        <w:ind w:firstLine="420"/>
        <w:sectPr w:rsidR="00870A08">
          <w:pgSz w:w="11906" w:h="16838"/>
          <w:pgMar w:top="1312" w:right="1800" w:bottom="1440" w:left="1800" w:header="779" w:footer="992" w:gutter="0"/>
          <w:cols w:space="425"/>
          <w:docGrid w:type="lines" w:linePitch="312"/>
        </w:sectPr>
      </w:pPr>
      <w:r>
        <w:rPr>
          <w:rFonts w:hint="eastAsia"/>
        </w:rPr>
        <w:t>当</w:t>
      </w:r>
      <w:r>
        <w:rPr>
          <w:rFonts w:hint="eastAsia"/>
        </w:rPr>
        <w:t>MSTP</w:t>
      </w:r>
      <w:r>
        <w:rPr>
          <w:rFonts w:hint="eastAsia"/>
        </w:rPr>
        <w:t>和</w:t>
      </w:r>
      <w:r>
        <w:rPr>
          <w:rFonts w:hint="eastAsia"/>
        </w:rPr>
        <w:t>RSTP</w:t>
      </w:r>
      <w:r>
        <w:rPr>
          <w:rFonts w:hint="eastAsia"/>
        </w:rPr>
        <w:t>混合使用的时候，如何选举根桥？</w:t>
      </w:r>
    </w:p>
    <w:p w14:paraId="6E0F188F" w14:textId="77777777" w:rsidR="00870A08" w:rsidRDefault="003A5418">
      <w:pPr>
        <w:pStyle w:val="1"/>
        <w:ind w:left="0"/>
      </w:pPr>
      <w:bookmarkStart w:id="94" w:name="_Toc7681"/>
      <w:r>
        <w:rPr>
          <w:rFonts w:hint="eastAsia"/>
        </w:rPr>
        <w:lastRenderedPageBreak/>
        <w:t>其他交换技术</w:t>
      </w:r>
      <w:bookmarkEnd w:id="94"/>
    </w:p>
    <w:p w14:paraId="542E1152" w14:textId="77777777" w:rsidR="00870A08" w:rsidRDefault="003A5418">
      <w:pPr>
        <w:pStyle w:val="af2"/>
        <w:ind w:firstLineChars="0" w:firstLine="0"/>
        <w:rPr>
          <w:rFonts w:ascii="微软雅黑" w:hAnsi="微软雅黑"/>
        </w:rPr>
      </w:pPr>
      <w:bookmarkStart w:id="95" w:name="_Toc17216"/>
      <w:r>
        <w:rPr>
          <w:rFonts w:ascii="微软雅黑" w:hAnsi="微软雅黑" w:hint="eastAsia"/>
        </w:rPr>
        <w:t xml:space="preserve">5.1 </w:t>
      </w:r>
      <w:r>
        <w:t>GVRP</w:t>
      </w:r>
      <w:r>
        <w:rPr>
          <w:rFonts w:ascii="微软雅黑" w:hAnsi="微软雅黑" w:hint="eastAsia"/>
        </w:rPr>
        <w:t>基础配置</w:t>
      </w:r>
      <w:bookmarkEnd w:id="95"/>
    </w:p>
    <w:p w14:paraId="065B5BDF" w14:textId="77777777" w:rsidR="00870A08" w:rsidRDefault="003A5418">
      <w:pPr>
        <w:pStyle w:val="10"/>
      </w:pPr>
      <w:r>
        <w:rPr>
          <w:rFonts w:hint="eastAsia"/>
        </w:rPr>
        <w:t>原理概述</w:t>
      </w:r>
    </w:p>
    <w:p w14:paraId="79E02EC2" w14:textId="77777777" w:rsidR="00870A08" w:rsidRDefault="003A5418">
      <w:pPr>
        <w:tabs>
          <w:tab w:val="left" w:pos="720"/>
        </w:tabs>
        <w:ind w:firstLine="420"/>
      </w:pPr>
      <w:r>
        <w:t>GVRP</w:t>
      </w:r>
      <w:r>
        <w:rPr>
          <w:rFonts w:hint="eastAsia"/>
        </w:rPr>
        <w:t>（</w:t>
      </w:r>
      <w:r>
        <w:t>GARP VLAN Registration Protocol</w:t>
      </w:r>
      <w:r>
        <w:rPr>
          <w:rFonts w:hint="eastAsia"/>
        </w:rPr>
        <w:t>），中文名为</w:t>
      </w:r>
      <w:r>
        <w:rPr>
          <w:rFonts w:hint="eastAsia"/>
        </w:rPr>
        <w:t xml:space="preserve">GARP </w:t>
      </w:r>
      <w:r>
        <w:t>VLAN</w:t>
      </w:r>
      <w:r>
        <w:rPr>
          <w:rFonts w:hint="eastAsia"/>
        </w:rPr>
        <w:t>注册协议，是</w:t>
      </w:r>
      <w:r>
        <w:t>GARP</w:t>
      </w:r>
      <w:r>
        <w:rPr>
          <w:rFonts w:hint="eastAsia"/>
        </w:rPr>
        <w:t>（</w:t>
      </w:r>
      <w:r>
        <w:t>Generic Attribute Registration Protocol</w:t>
      </w:r>
      <w:r>
        <w:rPr>
          <w:rFonts w:hint="eastAsia"/>
        </w:rPr>
        <w:t>）通用属性注册协议的一种应用，用于注册和注销</w:t>
      </w:r>
      <w:r>
        <w:rPr>
          <w:rFonts w:hint="eastAsia"/>
        </w:rPr>
        <w:t>VLAN</w:t>
      </w:r>
      <w:r>
        <w:rPr>
          <w:rFonts w:hint="eastAsia"/>
        </w:rPr>
        <w:t>属性。使得交换机之间能够相互交换</w:t>
      </w:r>
      <w:r>
        <w:rPr>
          <w:rFonts w:hint="eastAsia"/>
        </w:rPr>
        <w:t>VLAN</w:t>
      </w:r>
      <w:r>
        <w:rPr>
          <w:rFonts w:hint="eastAsia"/>
        </w:rPr>
        <w:t>配置信息，动态创建和管理</w:t>
      </w:r>
      <w:r>
        <w:rPr>
          <w:rFonts w:hint="eastAsia"/>
        </w:rPr>
        <w:t>VLAN</w:t>
      </w:r>
      <w:r>
        <w:rPr>
          <w:rFonts w:hint="eastAsia"/>
        </w:rPr>
        <w:t>。用户只需要对少数交换机进行</w:t>
      </w:r>
      <w:r>
        <w:t xml:space="preserve">VLAN </w:t>
      </w:r>
      <w:r>
        <w:rPr>
          <w:rFonts w:hint="eastAsia"/>
        </w:rPr>
        <w:t>配置即可，动态地传播</w:t>
      </w:r>
      <w:r>
        <w:t>VLAN</w:t>
      </w:r>
      <w:r>
        <w:rPr>
          <w:rFonts w:hint="eastAsia"/>
        </w:rPr>
        <w:t>信息。</w:t>
      </w:r>
    </w:p>
    <w:p w14:paraId="286EC3E3" w14:textId="77777777" w:rsidR="00870A08" w:rsidRDefault="003A5418">
      <w:pPr>
        <w:tabs>
          <w:tab w:val="left" w:pos="720"/>
        </w:tabs>
        <w:ind w:firstLine="420"/>
      </w:pPr>
      <w:r>
        <w:rPr>
          <w:rFonts w:hint="eastAsia"/>
        </w:rPr>
        <w:t>手工配置的</w:t>
      </w:r>
      <w:r>
        <w:rPr>
          <w:rFonts w:hint="eastAsia"/>
        </w:rPr>
        <w:t>VLAN</w:t>
      </w:r>
      <w:r>
        <w:rPr>
          <w:rFonts w:hint="eastAsia"/>
        </w:rPr>
        <w:t>称为静态</w:t>
      </w:r>
      <w:r>
        <w:rPr>
          <w:rFonts w:hint="eastAsia"/>
        </w:rPr>
        <w:t>VLAN</w:t>
      </w:r>
      <w:r>
        <w:rPr>
          <w:rFonts w:hint="eastAsia"/>
        </w:rPr>
        <w:t>，通过</w:t>
      </w:r>
      <w:r>
        <w:rPr>
          <w:rFonts w:hint="eastAsia"/>
        </w:rPr>
        <w:t>GVRP</w:t>
      </w:r>
      <w:r>
        <w:rPr>
          <w:rFonts w:hint="eastAsia"/>
        </w:rPr>
        <w:t>协议创建的</w:t>
      </w:r>
      <w:r>
        <w:rPr>
          <w:rFonts w:hint="eastAsia"/>
        </w:rPr>
        <w:t>VLAN</w:t>
      </w:r>
      <w:r>
        <w:rPr>
          <w:rFonts w:hint="eastAsia"/>
        </w:rPr>
        <w:t>称为动态</w:t>
      </w:r>
      <w:r>
        <w:rPr>
          <w:rFonts w:hint="eastAsia"/>
        </w:rPr>
        <w:t>VLAN</w:t>
      </w:r>
      <w:r>
        <w:rPr>
          <w:rFonts w:hint="eastAsia"/>
        </w:rPr>
        <w:t>。</w:t>
      </w:r>
      <w:r>
        <w:rPr>
          <w:rFonts w:hint="eastAsia"/>
        </w:rPr>
        <w:t>GVRP</w:t>
      </w:r>
      <w:r>
        <w:rPr>
          <w:rFonts w:hint="eastAsia"/>
        </w:rPr>
        <w:t>有三种注册模式，不同的模式对静态</w:t>
      </w:r>
      <w:r>
        <w:rPr>
          <w:rFonts w:hint="eastAsia"/>
        </w:rPr>
        <w:t>VLAN</w:t>
      </w:r>
      <w:r>
        <w:rPr>
          <w:rFonts w:hint="eastAsia"/>
        </w:rPr>
        <w:t>和动态</w:t>
      </w:r>
      <w:r>
        <w:rPr>
          <w:rFonts w:hint="eastAsia"/>
        </w:rPr>
        <w:t>VLAN</w:t>
      </w:r>
      <w:r>
        <w:rPr>
          <w:rFonts w:hint="eastAsia"/>
        </w:rPr>
        <w:t>的处理方式也不同：</w:t>
      </w:r>
      <w:r>
        <w:rPr>
          <w:rFonts w:hint="eastAsia"/>
        </w:rPr>
        <w:t xml:space="preserve"> </w:t>
      </w:r>
    </w:p>
    <w:p w14:paraId="3C5D953C" w14:textId="77777777" w:rsidR="00870A08" w:rsidRDefault="003A5418">
      <w:pPr>
        <w:tabs>
          <w:tab w:val="left" w:pos="720"/>
        </w:tabs>
        <w:ind w:firstLine="420"/>
      </w:pPr>
      <w:r>
        <w:rPr>
          <w:rFonts w:hint="eastAsia"/>
        </w:rPr>
        <w:t>Normal</w:t>
      </w:r>
      <w:r>
        <w:rPr>
          <w:rFonts w:hint="eastAsia"/>
        </w:rPr>
        <w:t>模式：允许该接口动态注册、注销</w:t>
      </w:r>
      <w:r>
        <w:rPr>
          <w:rFonts w:hint="eastAsia"/>
        </w:rPr>
        <w:t>VLAN</w:t>
      </w:r>
      <w:r>
        <w:rPr>
          <w:rFonts w:hint="eastAsia"/>
        </w:rPr>
        <w:t>，传播动态</w:t>
      </w:r>
      <w:r>
        <w:rPr>
          <w:rFonts w:hint="eastAsia"/>
        </w:rPr>
        <w:t>VLAN</w:t>
      </w:r>
      <w:r>
        <w:rPr>
          <w:rFonts w:hint="eastAsia"/>
        </w:rPr>
        <w:t>以及静态</w:t>
      </w:r>
      <w:r>
        <w:rPr>
          <w:rFonts w:hint="eastAsia"/>
        </w:rPr>
        <w:t>VLAN</w:t>
      </w:r>
      <w:r>
        <w:rPr>
          <w:rFonts w:hint="eastAsia"/>
        </w:rPr>
        <w:t>信息；</w:t>
      </w:r>
    </w:p>
    <w:p w14:paraId="6D32FA5B" w14:textId="77777777" w:rsidR="00870A08" w:rsidRDefault="003A5418">
      <w:pPr>
        <w:tabs>
          <w:tab w:val="left" w:pos="720"/>
        </w:tabs>
        <w:ind w:firstLine="420"/>
      </w:pPr>
      <w:r>
        <w:rPr>
          <w:rFonts w:hint="eastAsia"/>
        </w:rPr>
        <w:t>Fixed</w:t>
      </w:r>
      <w:r>
        <w:rPr>
          <w:rFonts w:hint="eastAsia"/>
        </w:rPr>
        <w:t>模式：禁止该接口动态注册、注销</w:t>
      </w:r>
      <w:r>
        <w:rPr>
          <w:rFonts w:hint="eastAsia"/>
        </w:rPr>
        <w:t>VLAN</w:t>
      </w:r>
      <w:r>
        <w:rPr>
          <w:rFonts w:hint="eastAsia"/>
        </w:rPr>
        <w:t>，只传播静态</w:t>
      </w:r>
      <w:r>
        <w:rPr>
          <w:rFonts w:hint="eastAsia"/>
        </w:rPr>
        <w:t>VLAN</w:t>
      </w:r>
      <w:r>
        <w:rPr>
          <w:rFonts w:hint="eastAsia"/>
        </w:rPr>
        <w:t>信息。即被设置成为该模式下的</w:t>
      </w:r>
      <w:r>
        <w:rPr>
          <w:rFonts w:hint="eastAsia"/>
        </w:rPr>
        <w:t>Trunk</w:t>
      </w:r>
      <w:r>
        <w:rPr>
          <w:rFonts w:hint="eastAsia"/>
        </w:rPr>
        <w:t>接口，即使允许所有</w:t>
      </w:r>
      <w:r>
        <w:rPr>
          <w:rFonts w:hint="eastAsia"/>
        </w:rPr>
        <w:t>VLAN</w:t>
      </w:r>
      <w:r>
        <w:rPr>
          <w:rFonts w:hint="eastAsia"/>
        </w:rPr>
        <w:t>通过，实际通过的</w:t>
      </w:r>
      <w:r>
        <w:rPr>
          <w:rFonts w:hint="eastAsia"/>
        </w:rPr>
        <w:t>VLAN</w:t>
      </w:r>
      <w:r>
        <w:rPr>
          <w:rFonts w:hint="eastAsia"/>
        </w:rPr>
        <w:t>也只能是手动配置的那部分；</w:t>
      </w:r>
    </w:p>
    <w:p w14:paraId="57BB73E9" w14:textId="77777777" w:rsidR="00870A08" w:rsidRDefault="003A5418">
      <w:pPr>
        <w:tabs>
          <w:tab w:val="left" w:pos="720"/>
        </w:tabs>
        <w:ind w:firstLine="420"/>
      </w:pPr>
      <w:r>
        <w:rPr>
          <w:rFonts w:hint="eastAsia"/>
        </w:rPr>
        <w:t>Forbidden</w:t>
      </w:r>
      <w:r>
        <w:rPr>
          <w:rFonts w:hint="eastAsia"/>
        </w:rPr>
        <w:t>模式：禁止该接口动态注册、注销</w:t>
      </w:r>
      <w:r>
        <w:rPr>
          <w:rFonts w:hint="eastAsia"/>
        </w:rPr>
        <w:t>VLAN</w:t>
      </w:r>
      <w:r>
        <w:rPr>
          <w:rFonts w:hint="eastAsia"/>
        </w:rPr>
        <w:t>，不传播任何除</w:t>
      </w:r>
      <w:r>
        <w:rPr>
          <w:rFonts w:hint="eastAsia"/>
        </w:rPr>
        <w:t>VLAN 1</w:t>
      </w:r>
      <w:r>
        <w:rPr>
          <w:rFonts w:hint="eastAsia"/>
        </w:rPr>
        <w:t>以外的任何</w:t>
      </w:r>
      <w:r>
        <w:rPr>
          <w:rFonts w:hint="eastAsia"/>
        </w:rPr>
        <w:t>VLAN</w:t>
      </w:r>
      <w:r>
        <w:rPr>
          <w:rFonts w:hint="eastAsia"/>
        </w:rPr>
        <w:t>信息。即被设置成为该模式下的</w:t>
      </w:r>
      <w:r>
        <w:rPr>
          <w:rFonts w:hint="eastAsia"/>
        </w:rPr>
        <w:t>Trunk</w:t>
      </w:r>
      <w:r>
        <w:rPr>
          <w:rFonts w:hint="eastAsia"/>
        </w:rPr>
        <w:t>接口，即使允许所有</w:t>
      </w:r>
      <w:r>
        <w:rPr>
          <w:rFonts w:hint="eastAsia"/>
        </w:rPr>
        <w:t>VLAN</w:t>
      </w:r>
      <w:r>
        <w:rPr>
          <w:rFonts w:hint="eastAsia"/>
        </w:rPr>
        <w:t>通过，实际通过的</w:t>
      </w:r>
      <w:r>
        <w:rPr>
          <w:rFonts w:hint="eastAsia"/>
        </w:rPr>
        <w:t>VLAN</w:t>
      </w:r>
      <w:r>
        <w:rPr>
          <w:rFonts w:hint="eastAsia"/>
        </w:rPr>
        <w:t>也只能是</w:t>
      </w:r>
      <w:r>
        <w:rPr>
          <w:rFonts w:hint="eastAsia"/>
        </w:rPr>
        <w:t>VLAN 1</w:t>
      </w:r>
      <w:r>
        <w:rPr>
          <w:rFonts w:hint="eastAsia"/>
        </w:rPr>
        <w:t>。</w:t>
      </w:r>
    </w:p>
    <w:p w14:paraId="4D5A9F6A" w14:textId="77777777" w:rsidR="00870A08" w:rsidRDefault="003A5418">
      <w:pPr>
        <w:pStyle w:val="10"/>
      </w:pPr>
      <w:r>
        <w:rPr>
          <w:rFonts w:hint="eastAsia"/>
        </w:rPr>
        <w:t>实验目的</w:t>
      </w:r>
    </w:p>
    <w:p w14:paraId="28A28352" w14:textId="77777777" w:rsidR="00870A08" w:rsidRDefault="003A5418">
      <w:pPr>
        <w:pStyle w:val="12"/>
        <w:numPr>
          <w:ilvl w:val="1"/>
          <w:numId w:val="5"/>
        </w:numPr>
        <w:ind w:firstLineChars="0"/>
        <w:jc w:val="left"/>
      </w:pPr>
      <w:r>
        <w:rPr>
          <w:rFonts w:hint="eastAsia"/>
        </w:rPr>
        <w:t>理解</w:t>
      </w:r>
      <w:r>
        <w:rPr>
          <w:rFonts w:hint="eastAsia"/>
        </w:rPr>
        <w:t>GVRP</w:t>
      </w:r>
      <w:r>
        <w:rPr>
          <w:rFonts w:hint="eastAsia"/>
        </w:rPr>
        <w:t>的应用场景</w:t>
      </w:r>
    </w:p>
    <w:p w14:paraId="7D94A425" w14:textId="77777777" w:rsidR="00870A08" w:rsidRDefault="003A5418">
      <w:pPr>
        <w:pStyle w:val="12"/>
        <w:numPr>
          <w:ilvl w:val="1"/>
          <w:numId w:val="5"/>
        </w:numPr>
        <w:ind w:firstLineChars="0"/>
        <w:jc w:val="left"/>
      </w:pPr>
      <w:r>
        <w:rPr>
          <w:rFonts w:hint="eastAsia"/>
        </w:rPr>
        <w:t>掌握</w:t>
      </w:r>
      <w:r>
        <w:rPr>
          <w:rFonts w:hint="eastAsia"/>
        </w:rPr>
        <w:t>GVRP</w:t>
      </w:r>
      <w:r>
        <w:rPr>
          <w:rFonts w:hint="eastAsia"/>
        </w:rPr>
        <w:t>的配置</w:t>
      </w:r>
    </w:p>
    <w:p w14:paraId="4A6A2AF5" w14:textId="77777777" w:rsidR="00870A08" w:rsidRDefault="003A5418">
      <w:pPr>
        <w:pStyle w:val="12"/>
        <w:numPr>
          <w:ilvl w:val="1"/>
          <w:numId w:val="5"/>
        </w:numPr>
        <w:ind w:firstLineChars="0"/>
        <w:jc w:val="left"/>
      </w:pPr>
      <w:r>
        <w:rPr>
          <w:rFonts w:hint="eastAsia"/>
        </w:rPr>
        <w:t>理解</w:t>
      </w:r>
      <w:r>
        <w:rPr>
          <w:rFonts w:hint="eastAsia"/>
        </w:rPr>
        <w:t>GVRP</w:t>
      </w:r>
      <w:r>
        <w:rPr>
          <w:rFonts w:hint="eastAsia"/>
        </w:rPr>
        <w:t>不同注册模式的区别</w:t>
      </w:r>
    </w:p>
    <w:p w14:paraId="65FEDB3C" w14:textId="77777777" w:rsidR="00870A08" w:rsidRDefault="003A5418">
      <w:pPr>
        <w:pStyle w:val="12"/>
        <w:numPr>
          <w:ilvl w:val="1"/>
          <w:numId w:val="5"/>
        </w:numPr>
        <w:ind w:firstLineChars="0"/>
        <w:jc w:val="left"/>
      </w:pPr>
      <w:r>
        <w:rPr>
          <w:rFonts w:hint="eastAsia"/>
        </w:rPr>
        <w:t>掌握</w:t>
      </w:r>
      <w:r>
        <w:rPr>
          <w:rFonts w:hint="eastAsia"/>
        </w:rPr>
        <w:t>GVRP</w:t>
      </w:r>
      <w:r>
        <w:rPr>
          <w:rFonts w:hint="eastAsia"/>
        </w:rPr>
        <w:t>配置不同注册模式的方法</w:t>
      </w:r>
    </w:p>
    <w:p w14:paraId="7D2D6BA7" w14:textId="77777777" w:rsidR="00870A08" w:rsidRDefault="003A5418">
      <w:pPr>
        <w:pStyle w:val="10"/>
      </w:pPr>
      <w:r>
        <w:rPr>
          <w:rFonts w:hint="eastAsia"/>
        </w:rPr>
        <w:t>实验内容</w:t>
      </w:r>
    </w:p>
    <w:p w14:paraId="5287E439" w14:textId="77777777" w:rsidR="00870A08" w:rsidRDefault="003A5418">
      <w:pPr>
        <w:tabs>
          <w:tab w:val="left" w:pos="720"/>
        </w:tabs>
        <w:ind w:firstLine="420"/>
      </w:pPr>
      <w:r>
        <w:rPr>
          <w:rFonts w:hint="eastAsia"/>
        </w:rPr>
        <w:t>本实验模拟企业网络场景，</w:t>
      </w:r>
      <w:r>
        <w:rPr>
          <w:rFonts w:hint="eastAsia"/>
        </w:rPr>
        <w:t>S1</w:t>
      </w:r>
      <w:r>
        <w:rPr>
          <w:rFonts w:hint="eastAsia"/>
        </w:rPr>
        <w:t>和</w:t>
      </w:r>
      <w:r>
        <w:rPr>
          <w:rFonts w:hint="eastAsia"/>
        </w:rPr>
        <w:t>S4</w:t>
      </w:r>
      <w:r>
        <w:rPr>
          <w:rFonts w:hint="eastAsia"/>
        </w:rPr>
        <w:t>是接入层交换机，分别连接到汇聚层交换机</w:t>
      </w:r>
      <w:r>
        <w:rPr>
          <w:rFonts w:hint="eastAsia"/>
        </w:rPr>
        <w:t>S2</w:t>
      </w:r>
      <w:r>
        <w:rPr>
          <w:rFonts w:hint="eastAsia"/>
        </w:rPr>
        <w:t>和</w:t>
      </w:r>
      <w:r>
        <w:rPr>
          <w:rFonts w:hint="eastAsia"/>
        </w:rPr>
        <w:lastRenderedPageBreak/>
        <w:t>S3</w:t>
      </w:r>
      <w:r>
        <w:rPr>
          <w:rFonts w:hint="eastAsia"/>
        </w:rPr>
        <w:t>，公司不同部门员工通过接入层交换机连接到网络。现在需要在交换机上划分</w:t>
      </w:r>
      <w:r>
        <w:rPr>
          <w:rFonts w:hint="eastAsia"/>
        </w:rPr>
        <w:t>VLAN</w:t>
      </w:r>
      <w:r>
        <w:rPr>
          <w:rFonts w:hint="eastAsia"/>
        </w:rPr>
        <w:t>隔离不同部门，但考虑到部门较多，且随着发展，网络情况可能会越来越复杂，采用手工配置</w:t>
      </w:r>
      <w:r>
        <w:rPr>
          <w:rFonts w:hint="eastAsia"/>
        </w:rPr>
        <w:t>VLAN</w:t>
      </w:r>
      <w:r>
        <w:rPr>
          <w:rFonts w:hint="eastAsia"/>
        </w:rPr>
        <w:t>的方式工作量会非常大，而且容易导致配置错误。此时可以通过</w:t>
      </w:r>
      <w:r>
        <w:rPr>
          <w:rFonts w:hint="eastAsia"/>
        </w:rPr>
        <w:t>GVRP</w:t>
      </w:r>
      <w:r>
        <w:rPr>
          <w:rFonts w:hint="eastAsia"/>
        </w:rPr>
        <w:t>的</w:t>
      </w:r>
      <w:r>
        <w:rPr>
          <w:rFonts w:hint="eastAsia"/>
        </w:rPr>
        <w:t>VLAN</w:t>
      </w:r>
      <w:r>
        <w:rPr>
          <w:rFonts w:hint="eastAsia"/>
        </w:rPr>
        <w:t>自动注册功能完成</w:t>
      </w:r>
      <w:r>
        <w:rPr>
          <w:rFonts w:hint="eastAsia"/>
        </w:rPr>
        <w:t>VLAN</w:t>
      </w:r>
      <w:r>
        <w:rPr>
          <w:rFonts w:hint="eastAsia"/>
        </w:rPr>
        <w:t>的配置。</w:t>
      </w:r>
    </w:p>
    <w:p w14:paraId="424B309B" w14:textId="77777777" w:rsidR="00870A08" w:rsidRDefault="003A5418">
      <w:pPr>
        <w:pStyle w:val="10"/>
      </w:pPr>
      <w:r>
        <w:rPr>
          <w:rFonts w:hint="eastAsia"/>
        </w:rPr>
        <w:t>实验拓扑</w:t>
      </w:r>
    </w:p>
    <w:p w14:paraId="5994723D" w14:textId="77777777" w:rsidR="00870A08" w:rsidRDefault="003A5418">
      <w:pPr>
        <w:pStyle w:val="aff6"/>
        <w:jc w:val="center"/>
      </w:pPr>
      <w:r>
        <w:rPr>
          <w:noProof/>
          <w:lang w:val="en-GB"/>
        </w:rPr>
        <w:drawing>
          <wp:inline distT="0" distB="0" distL="0" distR="0" wp14:anchorId="707EB79D" wp14:editId="4856FA38">
            <wp:extent cx="5791835" cy="2495550"/>
            <wp:effectExtent l="19050" t="0" r="0" b="0"/>
            <wp:docPr id="613" name="图片 459"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59" descr="捕获.PNG"/>
                    <pic:cNvPicPr>
                      <a:picLocks noChangeAspect="1"/>
                    </pic:cNvPicPr>
                  </pic:nvPicPr>
                  <pic:blipFill>
                    <a:blip r:embed="rId120" cstate="print">
                      <a:grayscl/>
                    </a:blip>
                    <a:stretch>
                      <a:fillRect/>
                    </a:stretch>
                  </pic:blipFill>
                  <pic:spPr>
                    <a:xfrm>
                      <a:off x="0" y="0"/>
                      <a:ext cx="5792009" cy="2495899"/>
                    </a:xfrm>
                    <a:prstGeom prst="rect">
                      <a:avLst/>
                    </a:prstGeom>
                  </pic:spPr>
                </pic:pic>
              </a:graphicData>
            </a:graphic>
          </wp:inline>
        </w:drawing>
      </w:r>
    </w:p>
    <w:p w14:paraId="2EEF7663" w14:textId="77777777" w:rsidR="00870A08" w:rsidRDefault="003A5418">
      <w:pPr>
        <w:pStyle w:val="aff6"/>
        <w:jc w:val="center"/>
      </w:pPr>
      <w:r>
        <w:rPr>
          <w:rFonts w:hint="eastAsia"/>
        </w:rPr>
        <w:t>图</w:t>
      </w:r>
      <w:r>
        <w:rPr>
          <w:rFonts w:hint="eastAsia"/>
        </w:rPr>
        <w:t>5-1 GVRP</w:t>
      </w:r>
      <w:r>
        <w:rPr>
          <w:rFonts w:hint="eastAsia"/>
        </w:rPr>
        <w:t>基础配置拓扑图</w:t>
      </w:r>
    </w:p>
    <w:p w14:paraId="339D80D8"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4EB3D088" w14:textId="77777777">
        <w:trPr>
          <w:trHeight w:val="471"/>
          <w:jc w:val="center"/>
        </w:trPr>
        <w:tc>
          <w:tcPr>
            <w:tcW w:w="1594" w:type="dxa"/>
            <w:vAlign w:val="center"/>
          </w:tcPr>
          <w:p w14:paraId="3C649FE2" w14:textId="77777777" w:rsidR="00870A08" w:rsidRDefault="003A5418">
            <w:pPr>
              <w:spacing w:line="240" w:lineRule="auto"/>
              <w:ind w:firstLineChars="0" w:firstLine="0"/>
              <w:jc w:val="center"/>
            </w:pPr>
            <w:r>
              <w:rPr>
                <w:rFonts w:hint="eastAsia"/>
              </w:rPr>
              <w:t>设备</w:t>
            </w:r>
          </w:p>
        </w:tc>
        <w:tc>
          <w:tcPr>
            <w:tcW w:w="1706" w:type="dxa"/>
            <w:vAlign w:val="center"/>
          </w:tcPr>
          <w:p w14:paraId="7B566A87" w14:textId="77777777" w:rsidR="00870A08" w:rsidRDefault="003A5418">
            <w:pPr>
              <w:spacing w:line="240" w:lineRule="auto"/>
              <w:ind w:firstLineChars="0" w:firstLine="0"/>
              <w:jc w:val="center"/>
            </w:pPr>
            <w:r>
              <w:rPr>
                <w:rFonts w:hint="eastAsia"/>
              </w:rPr>
              <w:t>接口</w:t>
            </w:r>
          </w:p>
        </w:tc>
        <w:tc>
          <w:tcPr>
            <w:tcW w:w="1882" w:type="dxa"/>
            <w:vAlign w:val="center"/>
          </w:tcPr>
          <w:p w14:paraId="3D41BD8C"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1E116B1E" w14:textId="77777777" w:rsidR="00870A08" w:rsidRDefault="003A5418">
            <w:pPr>
              <w:spacing w:line="240" w:lineRule="auto"/>
              <w:ind w:firstLineChars="0" w:firstLine="0"/>
              <w:jc w:val="center"/>
            </w:pPr>
            <w:r>
              <w:rPr>
                <w:rFonts w:hint="eastAsia"/>
              </w:rPr>
              <w:t>子网掩码</w:t>
            </w:r>
          </w:p>
        </w:tc>
        <w:tc>
          <w:tcPr>
            <w:tcW w:w="1458" w:type="dxa"/>
            <w:vAlign w:val="center"/>
          </w:tcPr>
          <w:p w14:paraId="1D472DC6" w14:textId="77777777" w:rsidR="00870A08" w:rsidRDefault="003A5418">
            <w:pPr>
              <w:spacing w:line="240" w:lineRule="auto"/>
              <w:ind w:firstLineChars="0" w:firstLine="0"/>
              <w:jc w:val="center"/>
            </w:pPr>
            <w:r>
              <w:rPr>
                <w:rFonts w:hint="eastAsia"/>
              </w:rPr>
              <w:t>默认网关</w:t>
            </w:r>
          </w:p>
        </w:tc>
      </w:tr>
      <w:tr w:rsidR="00870A08" w14:paraId="5F563C23" w14:textId="77777777">
        <w:trPr>
          <w:jc w:val="center"/>
        </w:trPr>
        <w:tc>
          <w:tcPr>
            <w:tcW w:w="1594" w:type="dxa"/>
            <w:vAlign w:val="center"/>
          </w:tcPr>
          <w:p w14:paraId="6353D5CF" w14:textId="77777777" w:rsidR="00870A08" w:rsidRDefault="003A5418">
            <w:pPr>
              <w:spacing w:line="240" w:lineRule="auto"/>
              <w:ind w:firstLineChars="0" w:firstLine="0"/>
              <w:jc w:val="center"/>
            </w:pPr>
            <w:r>
              <w:rPr>
                <w:rFonts w:hint="eastAsia"/>
              </w:rPr>
              <w:t>PC-1</w:t>
            </w:r>
          </w:p>
        </w:tc>
        <w:tc>
          <w:tcPr>
            <w:tcW w:w="1706" w:type="dxa"/>
            <w:vAlign w:val="center"/>
          </w:tcPr>
          <w:p w14:paraId="223E4F53" w14:textId="77777777" w:rsidR="00870A08" w:rsidRDefault="003A5418">
            <w:pPr>
              <w:spacing w:line="240" w:lineRule="auto"/>
              <w:ind w:firstLineChars="0" w:firstLine="0"/>
              <w:jc w:val="center"/>
            </w:pPr>
            <w:r>
              <w:rPr>
                <w:rFonts w:hint="eastAsia"/>
              </w:rPr>
              <w:t>Ethernet 0/0/1</w:t>
            </w:r>
          </w:p>
        </w:tc>
        <w:tc>
          <w:tcPr>
            <w:tcW w:w="1882" w:type="dxa"/>
            <w:vAlign w:val="center"/>
          </w:tcPr>
          <w:p w14:paraId="4B75F6EC" w14:textId="77777777" w:rsidR="00870A08" w:rsidRDefault="003A5418">
            <w:pPr>
              <w:spacing w:line="240" w:lineRule="auto"/>
              <w:ind w:firstLineChars="0" w:firstLine="0"/>
              <w:jc w:val="center"/>
            </w:pPr>
            <w:r>
              <w:rPr>
                <w:rFonts w:hint="eastAsia"/>
              </w:rPr>
              <w:t>10.1.1.1</w:t>
            </w:r>
          </w:p>
        </w:tc>
        <w:tc>
          <w:tcPr>
            <w:tcW w:w="1882" w:type="dxa"/>
            <w:vAlign w:val="center"/>
          </w:tcPr>
          <w:p w14:paraId="078E986D" w14:textId="77777777" w:rsidR="00870A08" w:rsidRDefault="003A5418">
            <w:pPr>
              <w:spacing w:line="240" w:lineRule="auto"/>
              <w:ind w:firstLineChars="0" w:firstLine="0"/>
              <w:jc w:val="center"/>
            </w:pPr>
            <w:r>
              <w:rPr>
                <w:rFonts w:hint="eastAsia"/>
              </w:rPr>
              <w:t>255.255.255.0</w:t>
            </w:r>
          </w:p>
        </w:tc>
        <w:tc>
          <w:tcPr>
            <w:tcW w:w="1458" w:type="dxa"/>
            <w:vAlign w:val="center"/>
          </w:tcPr>
          <w:p w14:paraId="047A352A" w14:textId="77777777" w:rsidR="00870A08" w:rsidRDefault="003A5418">
            <w:pPr>
              <w:spacing w:line="240" w:lineRule="auto"/>
              <w:ind w:firstLineChars="0" w:firstLine="0"/>
              <w:jc w:val="center"/>
            </w:pPr>
            <w:r>
              <w:rPr>
                <w:rFonts w:hint="eastAsia"/>
              </w:rPr>
              <w:t>N/A</w:t>
            </w:r>
          </w:p>
        </w:tc>
      </w:tr>
      <w:tr w:rsidR="00870A08" w14:paraId="67CFFA30" w14:textId="77777777">
        <w:trPr>
          <w:jc w:val="center"/>
        </w:trPr>
        <w:tc>
          <w:tcPr>
            <w:tcW w:w="1594" w:type="dxa"/>
            <w:vAlign w:val="center"/>
          </w:tcPr>
          <w:p w14:paraId="0A4DE72E" w14:textId="77777777" w:rsidR="00870A08" w:rsidRDefault="003A5418">
            <w:pPr>
              <w:spacing w:line="240" w:lineRule="auto"/>
              <w:ind w:firstLineChars="0" w:firstLine="0"/>
              <w:jc w:val="center"/>
            </w:pPr>
            <w:r>
              <w:rPr>
                <w:rFonts w:hint="eastAsia"/>
              </w:rPr>
              <w:t>PC-2</w:t>
            </w:r>
          </w:p>
        </w:tc>
        <w:tc>
          <w:tcPr>
            <w:tcW w:w="1706" w:type="dxa"/>
            <w:vAlign w:val="center"/>
          </w:tcPr>
          <w:p w14:paraId="69AA88BB" w14:textId="77777777" w:rsidR="00870A08" w:rsidRDefault="003A5418">
            <w:pPr>
              <w:spacing w:line="240" w:lineRule="auto"/>
              <w:ind w:firstLineChars="0" w:firstLine="0"/>
              <w:jc w:val="center"/>
            </w:pPr>
            <w:r>
              <w:rPr>
                <w:rFonts w:hint="eastAsia"/>
              </w:rPr>
              <w:t>Ethernet 0/0/1</w:t>
            </w:r>
          </w:p>
        </w:tc>
        <w:tc>
          <w:tcPr>
            <w:tcW w:w="1882" w:type="dxa"/>
            <w:vAlign w:val="center"/>
          </w:tcPr>
          <w:p w14:paraId="4E4C508A" w14:textId="77777777" w:rsidR="00870A08" w:rsidRDefault="003A5418">
            <w:pPr>
              <w:spacing w:line="240" w:lineRule="auto"/>
              <w:ind w:firstLineChars="0" w:firstLine="0"/>
              <w:jc w:val="center"/>
            </w:pPr>
            <w:r>
              <w:rPr>
                <w:rFonts w:hint="eastAsia"/>
              </w:rPr>
              <w:t>10.1.1.2</w:t>
            </w:r>
          </w:p>
        </w:tc>
        <w:tc>
          <w:tcPr>
            <w:tcW w:w="1882" w:type="dxa"/>
            <w:vAlign w:val="center"/>
          </w:tcPr>
          <w:p w14:paraId="60BA9978" w14:textId="77777777" w:rsidR="00870A08" w:rsidRDefault="003A5418">
            <w:pPr>
              <w:spacing w:line="240" w:lineRule="auto"/>
              <w:ind w:firstLineChars="0" w:firstLine="0"/>
              <w:jc w:val="center"/>
            </w:pPr>
            <w:r>
              <w:rPr>
                <w:rFonts w:hint="eastAsia"/>
              </w:rPr>
              <w:t>255.255.255.0</w:t>
            </w:r>
          </w:p>
        </w:tc>
        <w:tc>
          <w:tcPr>
            <w:tcW w:w="1458" w:type="dxa"/>
            <w:vAlign w:val="center"/>
          </w:tcPr>
          <w:p w14:paraId="719E7A8A" w14:textId="77777777" w:rsidR="00870A08" w:rsidRDefault="003A5418">
            <w:pPr>
              <w:spacing w:line="240" w:lineRule="auto"/>
              <w:ind w:firstLineChars="0" w:firstLine="0"/>
              <w:jc w:val="center"/>
            </w:pPr>
            <w:r>
              <w:rPr>
                <w:rFonts w:hint="eastAsia"/>
              </w:rPr>
              <w:t>N/A</w:t>
            </w:r>
          </w:p>
        </w:tc>
      </w:tr>
      <w:tr w:rsidR="00870A08" w14:paraId="5FD7A6E2" w14:textId="77777777">
        <w:trPr>
          <w:jc w:val="center"/>
        </w:trPr>
        <w:tc>
          <w:tcPr>
            <w:tcW w:w="1594" w:type="dxa"/>
            <w:vAlign w:val="center"/>
          </w:tcPr>
          <w:p w14:paraId="30BDFF98" w14:textId="77777777" w:rsidR="00870A08" w:rsidRDefault="003A5418">
            <w:pPr>
              <w:spacing w:line="240" w:lineRule="auto"/>
              <w:ind w:firstLineChars="0" w:firstLine="0"/>
              <w:jc w:val="center"/>
            </w:pPr>
            <w:r>
              <w:rPr>
                <w:rFonts w:hint="eastAsia"/>
              </w:rPr>
              <w:t>PC-3</w:t>
            </w:r>
          </w:p>
        </w:tc>
        <w:tc>
          <w:tcPr>
            <w:tcW w:w="1706" w:type="dxa"/>
            <w:vAlign w:val="center"/>
          </w:tcPr>
          <w:p w14:paraId="0403433D" w14:textId="77777777" w:rsidR="00870A08" w:rsidRDefault="003A5418">
            <w:pPr>
              <w:spacing w:line="240" w:lineRule="auto"/>
              <w:ind w:firstLineChars="0" w:firstLine="0"/>
              <w:jc w:val="center"/>
            </w:pPr>
            <w:r>
              <w:rPr>
                <w:rFonts w:hint="eastAsia"/>
              </w:rPr>
              <w:t>Ethernet 0/0/1</w:t>
            </w:r>
          </w:p>
        </w:tc>
        <w:tc>
          <w:tcPr>
            <w:tcW w:w="1882" w:type="dxa"/>
            <w:vAlign w:val="center"/>
          </w:tcPr>
          <w:p w14:paraId="0C37268C" w14:textId="77777777" w:rsidR="00870A08" w:rsidRDefault="003A5418">
            <w:pPr>
              <w:spacing w:line="240" w:lineRule="auto"/>
              <w:ind w:firstLineChars="0" w:firstLine="0"/>
              <w:jc w:val="center"/>
            </w:pPr>
            <w:r>
              <w:rPr>
                <w:rFonts w:hint="eastAsia"/>
              </w:rPr>
              <w:t>10.1.1.3</w:t>
            </w:r>
          </w:p>
        </w:tc>
        <w:tc>
          <w:tcPr>
            <w:tcW w:w="1882" w:type="dxa"/>
            <w:vAlign w:val="center"/>
          </w:tcPr>
          <w:p w14:paraId="3ACE82DB" w14:textId="77777777" w:rsidR="00870A08" w:rsidRDefault="003A5418">
            <w:pPr>
              <w:spacing w:line="240" w:lineRule="auto"/>
              <w:ind w:firstLineChars="0" w:firstLine="0"/>
              <w:jc w:val="center"/>
            </w:pPr>
            <w:r>
              <w:rPr>
                <w:rFonts w:hint="eastAsia"/>
              </w:rPr>
              <w:t>255.255.255.0</w:t>
            </w:r>
          </w:p>
        </w:tc>
        <w:tc>
          <w:tcPr>
            <w:tcW w:w="1458" w:type="dxa"/>
            <w:vAlign w:val="center"/>
          </w:tcPr>
          <w:p w14:paraId="1F7ED5AA" w14:textId="77777777" w:rsidR="00870A08" w:rsidRDefault="003A5418">
            <w:pPr>
              <w:spacing w:line="240" w:lineRule="auto"/>
              <w:ind w:firstLineChars="0" w:firstLine="0"/>
              <w:jc w:val="center"/>
            </w:pPr>
            <w:r>
              <w:rPr>
                <w:rFonts w:hint="eastAsia"/>
              </w:rPr>
              <w:t>N/A</w:t>
            </w:r>
          </w:p>
        </w:tc>
      </w:tr>
      <w:tr w:rsidR="00870A08" w14:paraId="14E03F54" w14:textId="77777777">
        <w:trPr>
          <w:jc w:val="center"/>
        </w:trPr>
        <w:tc>
          <w:tcPr>
            <w:tcW w:w="1594" w:type="dxa"/>
            <w:vAlign w:val="center"/>
          </w:tcPr>
          <w:p w14:paraId="6F2A1AEB" w14:textId="77777777" w:rsidR="00870A08" w:rsidRDefault="003A5418">
            <w:pPr>
              <w:spacing w:line="240" w:lineRule="auto"/>
              <w:ind w:firstLineChars="0" w:firstLine="0"/>
              <w:jc w:val="center"/>
            </w:pPr>
            <w:r>
              <w:rPr>
                <w:rFonts w:hint="eastAsia"/>
              </w:rPr>
              <w:t>PC-4</w:t>
            </w:r>
          </w:p>
        </w:tc>
        <w:tc>
          <w:tcPr>
            <w:tcW w:w="1706" w:type="dxa"/>
            <w:vAlign w:val="center"/>
          </w:tcPr>
          <w:p w14:paraId="3D579C03" w14:textId="77777777" w:rsidR="00870A08" w:rsidRDefault="003A5418">
            <w:pPr>
              <w:spacing w:line="240" w:lineRule="auto"/>
              <w:ind w:firstLineChars="0" w:firstLine="0"/>
              <w:jc w:val="center"/>
            </w:pPr>
            <w:r>
              <w:rPr>
                <w:rFonts w:hint="eastAsia"/>
              </w:rPr>
              <w:t>Ethernet 0/0/1</w:t>
            </w:r>
          </w:p>
        </w:tc>
        <w:tc>
          <w:tcPr>
            <w:tcW w:w="1882" w:type="dxa"/>
            <w:vAlign w:val="center"/>
          </w:tcPr>
          <w:p w14:paraId="6508F5A1" w14:textId="77777777" w:rsidR="00870A08" w:rsidRDefault="003A5418">
            <w:pPr>
              <w:spacing w:line="240" w:lineRule="auto"/>
              <w:ind w:firstLineChars="0" w:firstLine="0"/>
              <w:jc w:val="center"/>
            </w:pPr>
            <w:r>
              <w:rPr>
                <w:rFonts w:hint="eastAsia"/>
              </w:rPr>
              <w:t>10.1.1.4</w:t>
            </w:r>
          </w:p>
        </w:tc>
        <w:tc>
          <w:tcPr>
            <w:tcW w:w="1882" w:type="dxa"/>
            <w:vAlign w:val="center"/>
          </w:tcPr>
          <w:p w14:paraId="23C419D3" w14:textId="77777777" w:rsidR="00870A08" w:rsidRDefault="003A5418">
            <w:pPr>
              <w:spacing w:line="240" w:lineRule="auto"/>
              <w:ind w:firstLineChars="0" w:firstLine="0"/>
              <w:jc w:val="center"/>
            </w:pPr>
            <w:r>
              <w:rPr>
                <w:rFonts w:hint="eastAsia"/>
              </w:rPr>
              <w:t>255.255.255.0</w:t>
            </w:r>
          </w:p>
        </w:tc>
        <w:tc>
          <w:tcPr>
            <w:tcW w:w="1458" w:type="dxa"/>
            <w:vAlign w:val="center"/>
          </w:tcPr>
          <w:p w14:paraId="351F828E" w14:textId="77777777" w:rsidR="00870A08" w:rsidRDefault="003A5418">
            <w:pPr>
              <w:spacing w:line="240" w:lineRule="auto"/>
              <w:ind w:firstLineChars="0" w:firstLine="0"/>
              <w:jc w:val="center"/>
            </w:pPr>
            <w:r>
              <w:rPr>
                <w:rFonts w:hint="eastAsia"/>
              </w:rPr>
              <w:t>N/A</w:t>
            </w:r>
          </w:p>
        </w:tc>
      </w:tr>
    </w:tbl>
    <w:p w14:paraId="79EA46C3" w14:textId="77777777" w:rsidR="00870A08" w:rsidRDefault="003A5418">
      <w:pPr>
        <w:pStyle w:val="10"/>
      </w:pPr>
      <w:r>
        <w:rPr>
          <w:rFonts w:hint="eastAsia"/>
        </w:rPr>
        <w:t>实验步骤</w:t>
      </w:r>
    </w:p>
    <w:p w14:paraId="2BA9B175" w14:textId="77777777" w:rsidR="00870A08" w:rsidRDefault="003A5418">
      <w:pPr>
        <w:pStyle w:val="2"/>
        <w:numPr>
          <w:ilvl w:val="0"/>
          <w:numId w:val="23"/>
        </w:numPr>
      </w:pPr>
      <w:r>
        <w:rPr>
          <w:rFonts w:hint="eastAsia"/>
        </w:rPr>
        <w:t>基本配置</w:t>
      </w:r>
    </w:p>
    <w:p w14:paraId="2809B0D8" w14:textId="77777777" w:rsidR="00870A08" w:rsidRDefault="003A5418">
      <w:pPr>
        <w:pStyle w:val="12"/>
        <w:ind w:firstLineChars="202" w:firstLine="424"/>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w:t>
      </w:r>
    </w:p>
    <w:p w14:paraId="16D2120F" w14:textId="77777777" w:rsidR="00870A08" w:rsidRDefault="003A5418">
      <w:pPr>
        <w:ind w:firstLineChars="0" w:firstLine="0"/>
        <w:jc w:val="left"/>
      </w:pPr>
      <w:r>
        <w:rPr>
          <w:rFonts w:hint="eastAsia"/>
        </w:rPr>
        <w:t>通性，在没有完成划分</w:t>
      </w:r>
      <w:r>
        <w:rPr>
          <w:rFonts w:hint="eastAsia"/>
        </w:rPr>
        <w:t>VLAN</w:t>
      </w:r>
      <w:r>
        <w:rPr>
          <w:rFonts w:hint="eastAsia"/>
        </w:rPr>
        <w:t>之前各</w:t>
      </w:r>
      <w:r>
        <w:rPr>
          <w:rFonts w:hint="eastAsia"/>
        </w:rPr>
        <w:t>PC</w:t>
      </w:r>
      <w:r>
        <w:rPr>
          <w:rFonts w:hint="eastAsia"/>
        </w:rPr>
        <w:t>都属于默认的</w:t>
      </w:r>
      <w:r>
        <w:rPr>
          <w:rFonts w:hint="eastAsia"/>
        </w:rPr>
        <w:t>VLAN 1</w:t>
      </w:r>
      <w:r>
        <w:rPr>
          <w:rFonts w:hint="eastAsia"/>
        </w:rPr>
        <w:t>，之间都能互通。测试</w:t>
      </w:r>
      <w:r>
        <w:rPr>
          <w:rFonts w:hint="eastAsia"/>
        </w:rPr>
        <w:lastRenderedPageBreak/>
        <w:t>PC-1</w:t>
      </w:r>
      <w:r>
        <w:rPr>
          <w:rFonts w:hint="eastAsia"/>
        </w:rPr>
        <w:t>与</w:t>
      </w:r>
      <w:r>
        <w:rPr>
          <w:rFonts w:hint="eastAsia"/>
        </w:rPr>
        <w:t>PC-2</w:t>
      </w:r>
      <w:r>
        <w:rPr>
          <w:rFonts w:hint="eastAsia"/>
        </w:rPr>
        <w:t>间的连通性。</w:t>
      </w:r>
    </w:p>
    <w:p w14:paraId="140B76C9" w14:textId="77777777" w:rsidR="00870A08" w:rsidRDefault="003A5418">
      <w:pPr>
        <w:pStyle w:val="aff6"/>
      </w:pPr>
      <w:r>
        <w:t>PC&gt;ping 10.1.1.2</w:t>
      </w:r>
    </w:p>
    <w:p w14:paraId="16D8AC61" w14:textId="77777777" w:rsidR="00870A08" w:rsidRDefault="003A5418">
      <w:pPr>
        <w:pStyle w:val="aff6"/>
      </w:pPr>
      <w:r>
        <w:t xml:space="preserve">Ping 10.1.1.2: 32 data bytes, Press </w:t>
      </w:r>
      <w:proofErr w:type="spellStart"/>
      <w:r>
        <w:t>Ctrl_C</w:t>
      </w:r>
      <w:proofErr w:type="spellEnd"/>
      <w:r>
        <w:t xml:space="preserve"> to break</w:t>
      </w:r>
    </w:p>
    <w:p w14:paraId="1159B0ED" w14:textId="77777777" w:rsidR="00870A08" w:rsidRDefault="003A5418">
      <w:pPr>
        <w:pStyle w:val="aff6"/>
      </w:pPr>
      <w:r>
        <w:t xml:space="preserve">From 10.1.1.2: bytes=32 seq=1 </w:t>
      </w:r>
      <w:proofErr w:type="spellStart"/>
      <w:r>
        <w:t>ttl</w:t>
      </w:r>
      <w:proofErr w:type="spellEnd"/>
      <w:r>
        <w:t xml:space="preserve">=128 time=16 </w:t>
      </w:r>
      <w:proofErr w:type="spellStart"/>
      <w:r>
        <w:t>ms</w:t>
      </w:r>
      <w:proofErr w:type="spellEnd"/>
    </w:p>
    <w:p w14:paraId="38E5239A" w14:textId="77777777" w:rsidR="00870A08" w:rsidRDefault="003A5418">
      <w:pPr>
        <w:pStyle w:val="aff6"/>
      </w:pPr>
      <w:r>
        <w:t xml:space="preserve">From 10.1.1.2: bytes=32 seq=2 </w:t>
      </w:r>
      <w:proofErr w:type="spellStart"/>
      <w:r>
        <w:t>ttl</w:t>
      </w:r>
      <w:proofErr w:type="spellEnd"/>
      <w:r>
        <w:t xml:space="preserve">=128 time=31 </w:t>
      </w:r>
      <w:proofErr w:type="spellStart"/>
      <w:r>
        <w:t>ms</w:t>
      </w:r>
      <w:proofErr w:type="spellEnd"/>
    </w:p>
    <w:p w14:paraId="4993AAEE" w14:textId="77777777" w:rsidR="00870A08" w:rsidRDefault="003A5418">
      <w:pPr>
        <w:pStyle w:val="aff6"/>
      </w:pPr>
      <w:r>
        <w:t xml:space="preserve">From 10.1.1.2: bytes=32 seq=3 </w:t>
      </w:r>
      <w:proofErr w:type="spellStart"/>
      <w:r>
        <w:t>ttl</w:t>
      </w:r>
      <w:proofErr w:type="spellEnd"/>
      <w:r>
        <w:t xml:space="preserve">=128 time&lt;1 </w:t>
      </w:r>
      <w:proofErr w:type="spellStart"/>
      <w:r>
        <w:t>ms</w:t>
      </w:r>
      <w:proofErr w:type="spellEnd"/>
    </w:p>
    <w:p w14:paraId="41113A16" w14:textId="77777777" w:rsidR="00870A08" w:rsidRDefault="003A5418">
      <w:pPr>
        <w:pStyle w:val="aff6"/>
      </w:pPr>
      <w:r>
        <w:t xml:space="preserve">From 10.1.1.2: bytes=32 seq=4 </w:t>
      </w:r>
      <w:proofErr w:type="spellStart"/>
      <w:r>
        <w:t>ttl</w:t>
      </w:r>
      <w:proofErr w:type="spellEnd"/>
      <w:r>
        <w:t xml:space="preserve">=128 time=15 </w:t>
      </w:r>
      <w:proofErr w:type="spellStart"/>
      <w:r>
        <w:t>ms</w:t>
      </w:r>
      <w:proofErr w:type="spellEnd"/>
    </w:p>
    <w:p w14:paraId="4CEE3EB9" w14:textId="77777777" w:rsidR="00870A08" w:rsidRDefault="003A5418">
      <w:pPr>
        <w:pStyle w:val="aff6"/>
      </w:pPr>
      <w:r>
        <w:t xml:space="preserve">From 10.1.1.2: bytes=32 seq=5 </w:t>
      </w:r>
      <w:proofErr w:type="spellStart"/>
      <w:r>
        <w:t>ttl</w:t>
      </w:r>
      <w:proofErr w:type="spellEnd"/>
      <w:r>
        <w:t xml:space="preserve">=128 time=15 </w:t>
      </w:r>
      <w:proofErr w:type="spellStart"/>
      <w:r>
        <w:t>ms</w:t>
      </w:r>
      <w:proofErr w:type="spellEnd"/>
    </w:p>
    <w:p w14:paraId="6AE92C27" w14:textId="77777777" w:rsidR="00870A08" w:rsidRDefault="003A5418">
      <w:pPr>
        <w:pStyle w:val="aff6"/>
      </w:pPr>
      <w:r>
        <w:t>--- 10.1.1.2 ping statistics ---</w:t>
      </w:r>
    </w:p>
    <w:p w14:paraId="0E4FB20E" w14:textId="77777777" w:rsidR="00870A08" w:rsidRDefault="003A5418">
      <w:pPr>
        <w:pStyle w:val="aff6"/>
      </w:pPr>
      <w:r>
        <w:t xml:space="preserve">  5 packet(s) transmitted</w:t>
      </w:r>
    </w:p>
    <w:p w14:paraId="226E8D7E" w14:textId="77777777" w:rsidR="00870A08" w:rsidRDefault="003A5418">
      <w:pPr>
        <w:pStyle w:val="aff6"/>
      </w:pPr>
      <w:r>
        <w:t xml:space="preserve">  5 packet(s) received</w:t>
      </w:r>
    </w:p>
    <w:p w14:paraId="0636DC6A" w14:textId="77777777" w:rsidR="00870A08" w:rsidRDefault="003A5418">
      <w:pPr>
        <w:pStyle w:val="aff6"/>
      </w:pPr>
      <w:r>
        <w:t xml:space="preserve">  0.00% packet loss</w:t>
      </w:r>
    </w:p>
    <w:p w14:paraId="01B2867C" w14:textId="77777777" w:rsidR="00870A08" w:rsidRDefault="003A5418">
      <w:pPr>
        <w:pStyle w:val="aff6"/>
      </w:pPr>
      <w:r>
        <w:t xml:space="preserve">  round-trip min/avg/max = 0/15/31 </w:t>
      </w:r>
      <w:proofErr w:type="spellStart"/>
      <w:r>
        <w:t>ms</w:t>
      </w:r>
      <w:proofErr w:type="spellEnd"/>
    </w:p>
    <w:p w14:paraId="38DDEA76" w14:textId="77777777" w:rsidR="00870A08" w:rsidRDefault="00870A08">
      <w:pPr>
        <w:pStyle w:val="aff6"/>
      </w:pPr>
    </w:p>
    <w:p w14:paraId="3478792D" w14:textId="77777777" w:rsidR="00870A08" w:rsidRDefault="003A5418">
      <w:pPr>
        <w:pStyle w:val="12"/>
        <w:ind w:left="420" w:firstLineChars="0" w:firstLine="0"/>
        <w:jc w:val="left"/>
      </w:pPr>
      <w:r>
        <w:rPr>
          <w:rFonts w:hint="eastAsia"/>
        </w:rPr>
        <w:t>其余主机间的连通性测试省略。</w:t>
      </w:r>
    </w:p>
    <w:p w14:paraId="0CCD88B2" w14:textId="77777777" w:rsidR="00870A08" w:rsidRDefault="003A5418">
      <w:pPr>
        <w:pStyle w:val="2"/>
        <w:rPr>
          <w:rFonts w:ascii="微软雅黑" w:hAnsi="微软雅黑"/>
        </w:rPr>
      </w:pPr>
      <w:r>
        <w:rPr>
          <w:rFonts w:ascii="微软雅黑" w:hAnsi="微软雅黑" w:hint="eastAsia"/>
        </w:rPr>
        <w:t>配置GVRP单向注册</w:t>
      </w:r>
    </w:p>
    <w:p w14:paraId="4401C3DE" w14:textId="77777777" w:rsidR="00870A08" w:rsidRDefault="003A5418">
      <w:pPr>
        <w:ind w:firstLine="420"/>
      </w:pPr>
      <w:r>
        <w:rPr>
          <w:rFonts w:hint="eastAsia"/>
        </w:rPr>
        <w:t>在公司的二层网络中，有</w:t>
      </w:r>
      <w:r>
        <w:rPr>
          <w:rFonts w:hint="eastAsia"/>
        </w:rPr>
        <w:t>IT</w:t>
      </w:r>
      <w:r>
        <w:rPr>
          <w:rFonts w:hint="eastAsia"/>
        </w:rPr>
        <w:t>和</w:t>
      </w:r>
      <w:r>
        <w:rPr>
          <w:rFonts w:hint="eastAsia"/>
        </w:rPr>
        <w:t>HR</w:t>
      </w:r>
      <w:r>
        <w:rPr>
          <w:rFonts w:hint="eastAsia"/>
        </w:rPr>
        <w:t>两个不同的部门，需要将它们划分到不同的</w:t>
      </w:r>
      <w:r>
        <w:rPr>
          <w:rFonts w:hint="eastAsia"/>
        </w:rPr>
        <w:t>VLAN</w:t>
      </w:r>
      <w:r>
        <w:rPr>
          <w:rFonts w:hint="eastAsia"/>
        </w:rPr>
        <w:t>中去。如果按照常规配置方法，要手工在所有交换机上</w:t>
      </w:r>
      <w:proofErr w:type="gramStart"/>
      <w:r>
        <w:rPr>
          <w:rFonts w:hint="eastAsia"/>
        </w:rPr>
        <w:t>都创建</w:t>
      </w:r>
      <w:proofErr w:type="gramEnd"/>
      <w:r>
        <w:rPr>
          <w:rFonts w:hint="eastAsia"/>
        </w:rPr>
        <w:t>相应的</w:t>
      </w:r>
      <w:r>
        <w:t>VLAN</w:t>
      </w:r>
      <w:r>
        <w:rPr>
          <w:rFonts w:hint="eastAsia"/>
        </w:rPr>
        <w:t>。后续如果有新的部门需要新增</w:t>
      </w:r>
      <w:r>
        <w:rPr>
          <w:rFonts w:hint="eastAsia"/>
        </w:rPr>
        <w:t>VLAN</w:t>
      </w:r>
      <w:r>
        <w:rPr>
          <w:rFonts w:hint="eastAsia"/>
        </w:rPr>
        <w:t>，或者二层网络整改，都要随之修改</w:t>
      </w:r>
      <w:r>
        <w:rPr>
          <w:rFonts w:hint="eastAsia"/>
        </w:rPr>
        <w:t>VLAN</w:t>
      </w:r>
      <w:r>
        <w:rPr>
          <w:rFonts w:hint="eastAsia"/>
        </w:rPr>
        <w:t>配置，配置量非常大且易出错，</w:t>
      </w:r>
      <w:r>
        <w:rPr>
          <w:rFonts w:ascii="微软雅黑" w:hAnsi="微软雅黑" w:cs="Courier New" w:hint="eastAsia"/>
          <w:szCs w:val="21"/>
        </w:rPr>
        <w:t>现网络管理员采用</w:t>
      </w:r>
      <w:r>
        <w:rPr>
          <w:szCs w:val="21"/>
        </w:rPr>
        <w:t>GVRP</w:t>
      </w:r>
      <w:r>
        <w:rPr>
          <w:rFonts w:ascii="微软雅黑" w:hAnsi="微软雅黑" w:cs="Courier New" w:hint="eastAsia"/>
          <w:szCs w:val="21"/>
        </w:rPr>
        <w:t>来完成</w:t>
      </w:r>
      <w:r>
        <w:rPr>
          <w:szCs w:val="21"/>
        </w:rPr>
        <w:t>VLAN</w:t>
      </w:r>
      <w:r>
        <w:rPr>
          <w:rFonts w:ascii="微软雅黑" w:hAnsi="微软雅黑" w:cs="Courier New" w:hint="eastAsia"/>
          <w:szCs w:val="21"/>
        </w:rPr>
        <w:t>配置。</w:t>
      </w:r>
    </w:p>
    <w:p w14:paraId="12C40620" w14:textId="77777777" w:rsidR="00870A08" w:rsidRDefault="003A5418">
      <w:pPr>
        <w:ind w:firstLine="420"/>
      </w:pPr>
      <w:r>
        <w:rPr>
          <w:rFonts w:hint="eastAsia"/>
        </w:rPr>
        <w:t>将四台交换机之间所互连的接口（连接</w:t>
      </w:r>
      <w:r>
        <w:rPr>
          <w:rFonts w:hint="eastAsia"/>
        </w:rPr>
        <w:t>PC</w:t>
      </w:r>
      <w:r>
        <w:rPr>
          <w:rFonts w:hint="eastAsia"/>
        </w:rPr>
        <w:t>的接口除外）的接口类型都配置为</w:t>
      </w:r>
      <w:r>
        <w:rPr>
          <w:rFonts w:hint="eastAsia"/>
        </w:rPr>
        <w:t>Trunk</w:t>
      </w:r>
      <w:r>
        <w:rPr>
          <w:rFonts w:hint="eastAsia"/>
        </w:rPr>
        <w:t>，并允许所有</w:t>
      </w:r>
      <w:r>
        <w:rPr>
          <w:rFonts w:hint="eastAsia"/>
        </w:rPr>
        <w:t>VLAN</w:t>
      </w:r>
      <w:r>
        <w:rPr>
          <w:rFonts w:hint="eastAsia"/>
        </w:rPr>
        <w:t>通过。</w:t>
      </w:r>
    </w:p>
    <w:p w14:paraId="052BB160" w14:textId="77777777" w:rsidR="00870A08" w:rsidRDefault="003A5418">
      <w:pPr>
        <w:pStyle w:val="aff6"/>
      </w:pPr>
      <w:r>
        <w:t>[</w:t>
      </w:r>
      <w:r>
        <w:rPr>
          <w:rFonts w:hint="eastAsia"/>
        </w:rPr>
        <w:t>S</w:t>
      </w:r>
      <w:proofErr w:type="gramStart"/>
      <w:r>
        <w:t>1]interface</w:t>
      </w:r>
      <w:proofErr w:type="gramEnd"/>
      <w:r>
        <w:t xml:space="preserve"> </w:t>
      </w:r>
      <w:proofErr w:type="spellStart"/>
      <w:r>
        <w:t>GigabitEthernet</w:t>
      </w:r>
      <w:proofErr w:type="spellEnd"/>
      <w:r>
        <w:t xml:space="preserve"> 0/0/1</w:t>
      </w:r>
    </w:p>
    <w:p w14:paraId="784068BE" w14:textId="77777777" w:rsidR="00870A08" w:rsidRDefault="003A5418">
      <w:pPr>
        <w:pStyle w:val="aff6"/>
      </w:pPr>
      <w:r>
        <w:t>[</w:t>
      </w:r>
      <w:r>
        <w:rPr>
          <w:rFonts w:hint="eastAsia"/>
        </w:rPr>
        <w:t>S</w:t>
      </w:r>
      <w:r>
        <w:t>1-GigabitEthernet0/0/</w:t>
      </w:r>
      <w:proofErr w:type="gramStart"/>
      <w:r>
        <w:t>1]port</w:t>
      </w:r>
      <w:proofErr w:type="gramEnd"/>
      <w:r>
        <w:t xml:space="preserve"> link-type trunk</w:t>
      </w:r>
    </w:p>
    <w:p w14:paraId="59FF3C0E" w14:textId="77777777" w:rsidR="00870A08" w:rsidRDefault="003A5418">
      <w:pPr>
        <w:pStyle w:val="aff6"/>
      </w:pPr>
      <w:r>
        <w:t>[</w:t>
      </w:r>
      <w:r>
        <w:rPr>
          <w:rFonts w:hint="eastAsia"/>
        </w:rPr>
        <w:t>S</w:t>
      </w:r>
      <w:r>
        <w:t>1-GigabitEthernet0/0/</w:t>
      </w:r>
      <w:proofErr w:type="gramStart"/>
      <w:r>
        <w:t>1]port</w:t>
      </w:r>
      <w:proofErr w:type="gramEnd"/>
      <w:r>
        <w:t xml:space="preserve"> trunk allow-pass </w:t>
      </w:r>
      <w:proofErr w:type="spellStart"/>
      <w:r>
        <w:t>vlan</w:t>
      </w:r>
      <w:proofErr w:type="spellEnd"/>
      <w:r>
        <w:t xml:space="preserve"> all</w:t>
      </w:r>
    </w:p>
    <w:p w14:paraId="2FAFC8D1" w14:textId="77777777" w:rsidR="00870A08" w:rsidRDefault="00870A08">
      <w:pPr>
        <w:pStyle w:val="aff6"/>
      </w:pPr>
    </w:p>
    <w:p w14:paraId="05B7CAB4" w14:textId="77777777" w:rsidR="00870A08" w:rsidRDefault="003A5418">
      <w:pPr>
        <w:pStyle w:val="aff6"/>
      </w:pPr>
      <w:r>
        <w:t>[</w:t>
      </w:r>
      <w:r>
        <w:rPr>
          <w:rFonts w:hint="eastAsia"/>
        </w:rPr>
        <w:t>S</w:t>
      </w:r>
      <w:proofErr w:type="gramStart"/>
      <w:r>
        <w:t>2]interface</w:t>
      </w:r>
      <w:proofErr w:type="gramEnd"/>
      <w:r>
        <w:t xml:space="preserve"> </w:t>
      </w:r>
      <w:proofErr w:type="spellStart"/>
      <w:r>
        <w:t>GigabitEthernet</w:t>
      </w:r>
      <w:proofErr w:type="spellEnd"/>
      <w:r>
        <w:t xml:space="preserve"> 0/0/1</w:t>
      </w:r>
    </w:p>
    <w:p w14:paraId="76E80785" w14:textId="77777777" w:rsidR="00870A08" w:rsidRDefault="003A5418">
      <w:pPr>
        <w:pStyle w:val="aff6"/>
      </w:pPr>
      <w:r>
        <w:lastRenderedPageBreak/>
        <w:t>[</w:t>
      </w:r>
      <w:r>
        <w:rPr>
          <w:rFonts w:hint="eastAsia"/>
        </w:rPr>
        <w:t>S</w:t>
      </w:r>
      <w:r>
        <w:t>2-GigabitEthernet0/0/</w:t>
      </w:r>
      <w:proofErr w:type="gramStart"/>
      <w:r>
        <w:t>1]port</w:t>
      </w:r>
      <w:proofErr w:type="gramEnd"/>
      <w:r>
        <w:t xml:space="preserve"> link-type trunk</w:t>
      </w:r>
    </w:p>
    <w:p w14:paraId="3E7578FF" w14:textId="77777777" w:rsidR="00870A08" w:rsidRDefault="003A5418">
      <w:pPr>
        <w:pStyle w:val="aff6"/>
      </w:pPr>
      <w:r>
        <w:t>[</w:t>
      </w:r>
      <w:r>
        <w:rPr>
          <w:rFonts w:hint="eastAsia"/>
        </w:rPr>
        <w:t>S</w:t>
      </w:r>
      <w:r>
        <w:t>2-GigabitEthernet0/0/</w:t>
      </w:r>
      <w:proofErr w:type="gramStart"/>
      <w:r>
        <w:t>1]port</w:t>
      </w:r>
      <w:proofErr w:type="gramEnd"/>
      <w:r>
        <w:t xml:space="preserve"> trunk allow-pass </w:t>
      </w:r>
      <w:proofErr w:type="spellStart"/>
      <w:r>
        <w:t>vlan</w:t>
      </w:r>
      <w:proofErr w:type="spellEnd"/>
      <w:r>
        <w:t xml:space="preserve"> all</w:t>
      </w:r>
    </w:p>
    <w:p w14:paraId="3BAF95E5" w14:textId="77777777" w:rsidR="00870A08" w:rsidRDefault="003A5418">
      <w:pPr>
        <w:pStyle w:val="aff6"/>
      </w:pPr>
      <w:r>
        <w:t>[</w:t>
      </w:r>
      <w:r>
        <w:rPr>
          <w:rFonts w:hint="eastAsia"/>
        </w:rPr>
        <w:t>S</w:t>
      </w:r>
      <w:r>
        <w:t>2-GigabitEthernet0/0/</w:t>
      </w:r>
      <w:proofErr w:type="gramStart"/>
      <w:r>
        <w:t>1]quit</w:t>
      </w:r>
      <w:proofErr w:type="gramEnd"/>
    </w:p>
    <w:p w14:paraId="5A164210" w14:textId="77777777" w:rsidR="00870A08" w:rsidRDefault="003A5418">
      <w:pPr>
        <w:pStyle w:val="aff6"/>
      </w:pPr>
      <w:r>
        <w:t>[</w:t>
      </w:r>
      <w:r>
        <w:rPr>
          <w:rFonts w:hint="eastAsia"/>
        </w:rPr>
        <w:t>S</w:t>
      </w:r>
      <w:r>
        <w:t xml:space="preserve">2] interface </w:t>
      </w:r>
      <w:proofErr w:type="spellStart"/>
      <w:r>
        <w:t>GigabitEthernet</w:t>
      </w:r>
      <w:proofErr w:type="spellEnd"/>
      <w:r>
        <w:t xml:space="preserve"> 0/0/2</w:t>
      </w:r>
    </w:p>
    <w:p w14:paraId="22F151C8" w14:textId="77777777" w:rsidR="00870A08" w:rsidRDefault="003A5418">
      <w:pPr>
        <w:pStyle w:val="aff6"/>
      </w:pPr>
      <w:r>
        <w:t>[</w:t>
      </w:r>
      <w:r>
        <w:rPr>
          <w:rFonts w:hint="eastAsia"/>
        </w:rPr>
        <w:t>S</w:t>
      </w:r>
      <w:r>
        <w:t>2-GigabitEthernet0/0/</w:t>
      </w:r>
      <w:proofErr w:type="gramStart"/>
      <w:r>
        <w:t>2]port</w:t>
      </w:r>
      <w:proofErr w:type="gramEnd"/>
      <w:r>
        <w:t xml:space="preserve"> link-type trunk</w:t>
      </w:r>
    </w:p>
    <w:p w14:paraId="1EDB23B3" w14:textId="77777777" w:rsidR="00870A08" w:rsidRDefault="003A5418">
      <w:pPr>
        <w:pStyle w:val="aff6"/>
      </w:pPr>
      <w:r>
        <w:t>[</w:t>
      </w:r>
      <w:r>
        <w:rPr>
          <w:rFonts w:hint="eastAsia"/>
        </w:rPr>
        <w:t>S</w:t>
      </w:r>
      <w:r>
        <w:t>2-GigabitEthernet0/0/</w:t>
      </w:r>
      <w:proofErr w:type="gramStart"/>
      <w:r>
        <w:t>2]port</w:t>
      </w:r>
      <w:proofErr w:type="gramEnd"/>
      <w:r>
        <w:t xml:space="preserve"> trunk allow-pass </w:t>
      </w:r>
      <w:proofErr w:type="spellStart"/>
      <w:r>
        <w:t>vlan</w:t>
      </w:r>
      <w:proofErr w:type="spellEnd"/>
      <w:r>
        <w:t xml:space="preserve"> all</w:t>
      </w:r>
    </w:p>
    <w:p w14:paraId="57F54CCA" w14:textId="77777777" w:rsidR="00870A08" w:rsidRDefault="00870A08">
      <w:pPr>
        <w:pStyle w:val="aff6"/>
      </w:pPr>
    </w:p>
    <w:p w14:paraId="788FB526" w14:textId="77777777" w:rsidR="00870A08" w:rsidRDefault="003A5418">
      <w:pPr>
        <w:pStyle w:val="aff6"/>
      </w:pPr>
      <w:r>
        <w:t>[</w:t>
      </w:r>
      <w:r>
        <w:rPr>
          <w:rFonts w:hint="eastAsia"/>
        </w:rPr>
        <w:t>S</w:t>
      </w:r>
      <w:proofErr w:type="gramStart"/>
      <w:r>
        <w:t>3]interface</w:t>
      </w:r>
      <w:proofErr w:type="gramEnd"/>
      <w:r>
        <w:t xml:space="preserve"> </w:t>
      </w:r>
      <w:proofErr w:type="spellStart"/>
      <w:r>
        <w:t>GigabitEthernet</w:t>
      </w:r>
      <w:proofErr w:type="spellEnd"/>
      <w:r>
        <w:t xml:space="preserve"> 0/0/1</w:t>
      </w:r>
    </w:p>
    <w:p w14:paraId="3C2575DB" w14:textId="77777777" w:rsidR="00870A08" w:rsidRDefault="003A5418">
      <w:pPr>
        <w:pStyle w:val="aff6"/>
      </w:pPr>
      <w:r>
        <w:t>[</w:t>
      </w:r>
      <w:r>
        <w:rPr>
          <w:rFonts w:hint="eastAsia"/>
        </w:rPr>
        <w:t>S</w:t>
      </w:r>
      <w:r>
        <w:t>3-GigabitEthernet0/0/</w:t>
      </w:r>
      <w:proofErr w:type="gramStart"/>
      <w:r>
        <w:t>1]port</w:t>
      </w:r>
      <w:proofErr w:type="gramEnd"/>
      <w:r>
        <w:t xml:space="preserve"> link-type trunk</w:t>
      </w:r>
    </w:p>
    <w:p w14:paraId="04272090" w14:textId="77777777" w:rsidR="00870A08" w:rsidRDefault="003A5418">
      <w:pPr>
        <w:pStyle w:val="aff6"/>
      </w:pPr>
      <w:r>
        <w:t>[</w:t>
      </w:r>
      <w:r>
        <w:rPr>
          <w:rFonts w:hint="eastAsia"/>
        </w:rPr>
        <w:t>S</w:t>
      </w:r>
      <w:r>
        <w:t>3-GigabitEthernet0/0/</w:t>
      </w:r>
      <w:proofErr w:type="gramStart"/>
      <w:r>
        <w:t>1]port</w:t>
      </w:r>
      <w:proofErr w:type="gramEnd"/>
      <w:r>
        <w:t xml:space="preserve"> trunk allow-pass </w:t>
      </w:r>
      <w:proofErr w:type="spellStart"/>
      <w:r>
        <w:t>vlan</w:t>
      </w:r>
      <w:proofErr w:type="spellEnd"/>
      <w:r>
        <w:t xml:space="preserve"> all</w:t>
      </w:r>
    </w:p>
    <w:p w14:paraId="6C18EB28" w14:textId="77777777" w:rsidR="00870A08" w:rsidRDefault="003A5418">
      <w:pPr>
        <w:pStyle w:val="aff6"/>
      </w:pPr>
      <w:r>
        <w:t>[</w:t>
      </w:r>
      <w:r>
        <w:rPr>
          <w:rFonts w:hint="eastAsia"/>
        </w:rPr>
        <w:t>S</w:t>
      </w:r>
      <w:r>
        <w:t>3-GigabitEthernet0/0/</w:t>
      </w:r>
      <w:proofErr w:type="gramStart"/>
      <w:r>
        <w:t>1]quit</w:t>
      </w:r>
      <w:proofErr w:type="gramEnd"/>
    </w:p>
    <w:p w14:paraId="13025C3D" w14:textId="77777777" w:rsidR="00870A08" w:rsidRDefault="003A5418">
      <w:pPr>
        <w:pStyle w:val="aff6"/>
      </w:pPr>
      <w:r>
        <w:t>[</w:t>
      </w:r>
      <w:r>
        <w:rPr>
          <w:rFonts w:hint="eastAsia"/>
        </w:rPr>
        <w:t>S</w:t>
      </w:r>
      <w:r>
        <w:t xml:space="preserve">3] interface </w:t>
      </w:r>
      <w:proofErr w:type="spellStart"/>
      <w:r>
        <w:t>GigabitEthernet</w:t>
      </w:r>
      <w:proofErr w:type="spellEnd"/>
      <w:r>
        <w:t xml:space="preserve"> 0/0/2</w:t>
      </w:r>
    </w:p>
    <w:p w14:paraId="5C9949A1" w14:textId="77777777" w:rsidR="00870A08" w:rsidRDefault="003A5418">
      <w:pPr>
        <w:pStyle w:val="aff6"/>
      </w:pPr>
      <w:r>
        <w:t>[</w:t>
      </w:r>
      <w:r>
        <w:rPr>
          <w:rFonts w:hint="eastAsia"/>
        </w:rPr>
        <w:t>S</w:t>
      </w:r>
      <w:r>
        <w:t>3-GigabitEthernet0/0/</w:t>
      </w:r>
      <w:proofErr w:type="gramStart"/>
      <w:r>
        <w:t>2]port</w:t>
      </w:r>
      <w:proofErr w:type="gramEnd"/>
      <w:r>
        <w:t xml:space="preserve"> link-type trunk</w:t>
      </w:r>
    </w:p>
    <w:p w14:paraId="7FAA8B89" w14:textId="77777777" w:rsidR="00870A08" w:rsidRDefault="003A5418">
      <w:pPr>
        <w:pStyle w:val="aff6"/>
      </w:pPr>
      <w:r>
        <w:t>[</w:t>
      </w:r>
      <w:r>
        <w:rPr>
          <w:rFonts w:hint="eastAsia"/>
        </w:rPr>
        <w:t>S</w:t>
      </w:r>
      <w:r>
        <w:t>3-GigabitEthernet0/0/</w:t>
      </w:r>
      <w:proofErr w:type="gramStart"/>
      <w:r>
        <w:t>2]port</w:t>
      </w:r>
      <w:proofErr w:type="gramEnd"/>
      <w:r>
        <w:t xml:space="preserve"> trunk allow-pass </w:t>
      </w:r>
      <w:proofErr w:type="spellStart"/>
      <w:r>
        <w:t>vlan</w:t>
      </w:r>
      <w:proofErr w:type="spellEnd"/>
      <w:r>
        <w:t xml:space="preserve"> all</w:t>
      </w:r>
    </w:p>
    <w:p w14:paraId="4CB8161B" w14:textId="77777777" w:rsidR="00870A08" w:rsidRDefault="00870A08">
      <w:pPr>
        <w:pStyle w:val="aff6"/>
      </w:pPr>
    </w:p>
    <w:p w14:paraId="4D34F614" w14:textId="77777777" w:rsidR="00870A08" w:rsidRDefault="003A5418">
      <w:pPr>
        <w:pStyle w:val="aff6"/>
      </w:pPr>
      <w:r>
        <w:t>[</w:t>
      </w:r>
      <w:r>
        <w:rPr>
          <w:rFonts w:hint="eastAsia"/>
        </w:rPr>
        <w:t>S</w:t>
      </w:r>
      <w:proofErr w:type="gramStart"/>
      <w:r>
        <w:t>4]interface</w:t>
      </w:r>
      <w:proofErr w:type="gramEnd"/>
      <w:r>
        <w:t xml:space="preserve"> </w:t>
      </w:r>
      <w:proofErr w:type="spellStart"/>
      <w:r>
        <w:t>GigabitEthernet</w:t>
      </w:r>
      <w:proofErr w:type="spellEnd"/>
      <w:r>
        <w:t xml:space="preserve"> 0/0/1</w:t>
      </w:r>
    </w:p>
    <w:p w14:paraId="03D1492B" w14:textId="77777777" w:rsidR="00870A08" w:rsidRDefault="003A5418">
      <w:pPr>
        <w:pStyle w:val="aff6"/>
      </w:pPr>
      <w:r>
        <w:t>[</w:t>
      </w:r>
      <w:r>
        <w:rPr>
          <w:rFonts w:hint="eastAsia"/>
        </w:rPr>
        <w:t>S</w:t>
      </w:r>
      <w:r>
        <w:t>4-GigabitEthernet0/0/</w:t>
      </w:r>
      <w:proofErr w:type="gramStart"/>
      <w:r>
        <w:t>1]port</w:t>
      </w:r>
      <w:proofErr w:type="gramEnd"/>
      <w:r>
        <w:t xml:space="preserve"> link-type trunk</w:t>
      </w:r>
    </w:p>
    <w:p w14:paraId="0EF09951" w14:textId="77777777" w:rsidR="00870A08" w:rsidRDefault="003A5418">
      <w:pPr>
        <w:pStyle w:val="aff6"/>
      </w:pPr>
      <w:r>
        <w:t>[</w:t>
      </w:r>
      <w:r>
        <w:rPr>
          <w:rFonts w:hint="eastAsia"/>
        </w:rPr>
        <w:t>S</w:t>
      </w:r>
      <w:r>
        <w:t>4-GigabitEthernet0/0/</w:t>
      </w:r>
      <w:proofErr w:type="gramStart"/>
      <w:r>
        <w:t>1]port</w:t>
      </w:r>
      <w:proofErr w:type="gramEnd"/>
      <w:r>
        <w:t xml:space="preserve"> trunk allow-pass </w:t>
      </w:r>
      <w:proofErr w:type="spellStart"/>
      <w:r>
        <w:t>vlan</w:t>
      </w:r>
      <w:proofErr w:type="spellEnd"/>
      <w:r>
        <w:t xml:space="preserve"> all</w:t>
      </w:r>
    </w:p>
    <w:p w14:paraId="3F366FB9" w14:textId="77777777" w:rsidR="00870A08" w:rsidRDefault="00870A08">
      <w:pPr>
        <w:pStyle w:val="aff6"/>
      </w:pPr>
    </w:p>
    <w:p w14:paraId="2668E7FF" w14:textId="77777777" w:rsidR="00870A08" w:rsidRDefault="003A5418">
      <w:pPr>
        <w:ind w:firstLine="420"/>
      </w:pPr>
      <w:r>
        <w:rPr>
          <w:rFonts w:hint="eastAsia"/>
        </w:rPr>
        <w:t>在</w:t>
      </w:r>
      <w:r>
        <w:rPr>
          <w:rFonts w:hint="eastAsia"/>
        </w:rPr>
        <w:t>S1</w:t>
      </w:r>
      <w:r>
        <w:rPr>
          <w:rFonts w:hint="eastAsia"/>
        </w:rPr>
        <w:t>上创建</w:t>
      </w:r>
      <w:r>
        <w:rPr>
          <w:rFonts w:hint="eastAsia"/>
        </w:rPr>
        <w:t>VLAN 10</w:t>
      </w:r>
      <w:r>
        <w:rPr>
          <w:rFonts w:hint="eastAsia"/>
        </w:rPr>
        <w:t>和</w:t>
      </w:r>
      <w:r>
        <w:rPr>
          <w:rFonts w:hint="eastAsia"/>
        </w:rPr>
        <w:t>VLAN 20</w:t>
      </w:r>
      <w:r>
        <w:rPr>
          <w:rFonts w:hint="eastAsia"/>
        </w:rPr>
        <w:t>，并把连接</w:t>
      </w:r>
      <w:r>
        <w:rPr>
          <w:rFonts w:hint="eastAsia"/>
        </w:rPr>
        <w:t>PC</w:t>
      </w:r>
      <w:r>
        <w:rPr>
          <w:rFonts w:hint="eastAsia"/>
        </w:rPr>
        <w:t>的接口类型配置为</w:t>
      </w:r>
      <w:r>
        <w:rPr>
          <w:rFonts w:hint="eastAsia"/>
        </w:rPr>
        <w:t>Access</w:t>
      </w:r>
      <w:r>
        <w:rPr>
          <w:rFonts w:hint="eastAsia"/>
        </w:rPr>
        <w:t>，划入到相应的</w:t>
      </w:r>
      <w:r>
        <w:rPr>
          <w:rFonts w:hint="eastAsia"/>
        </w:rPr>
        <w:t>VLAN</w:t>
      </w:r>
      <w:r>
        <w:rPr>
          <w:rFonts w:hint="eastAsia"/>
        </w:rPr>
        <w:t>中。</w:t>
      </w:r>
    </w:p>
    <w:p w14:paraId="2198E8AC" w14:textId="77777777" w:rsidR="00870A08" w:rsidRDefault="003A5418">
      <w:pPr>
        <w:pStyle w:val="aff6"/>
      </w:pPr>
      <w:r>
        <w:t>[</w:t>
      </w:r>
      <w:r>
        <w:rPr>
          <w:rFonts w:hint="eastAsia"/>
        </w:rPr>
        <w:t>S</w:t>
      </w:r>
      <w:proofErr w:type="gramStart"/>
      <w:r>
        <w:t>1]</w:t>
      </w:r>
      <w:proofErr w:type="spellStart"/>
      <w:r>
        <w:t>vlan</w:t>
      </w:r>
      <w:proofErr w:type="spellEnd"/>
      <w:proofErr w:type="gramEnd"/>
      <w:r>
        <w:t xml:space="preserve"> 10</w:t>
      </w:r>
    </w:p>
    <w:p w14:paraId="0222C975" w14:textId="77777777" w:rsidR="00870A08" w:rsidRDefault="003A5418">
      <w:pPr>
        <w:pStyle w:val="aff6"/>
      </w:pPr>
      <w:r>
        <w:t>[</w:t>
      </w:r>
      <w:r>
        <w:rPr>
          <w:rFonts w:hint="eastAsia"/>
        </w:rPr>
        <w:t>S</w:t>
      </w:r>
      <w:r>
        <w:t>1</w:t>
      </w:r>
      <w:r>
        <w:rPr>
          <w:rFonts w:hint="eastAsia"/>
        </w:rPr>
        <w:t>-Vlan</w:t>
      </w:r>
      <w:proofErr w:type="gramStart"/>
      <w:r>
        <w:rPr>
          <w:rFonts w:hint="eastAsia"/>
        </w:rPr>
        <w:t>10</w:t>
      </w:r>
      <w:r>
        <w:t>]</w:t>
      </w:r>
      <w:proofErr w:type="spellStart"/>
      <w:r>
        <w:t>vlan</w:t>
      </w:r>
      <w:proofErr w:type="spellEnd"/>
      <w:proofErr w:type="gramEnd"/>
      <w:r>
        <w:t xml:space="preserve"> 20</w:t>
      </w:r>
    </w:p>
    <w:p w14:paraId="0B973F1C" w14:textId="77777777" w:rsidR="00870A08" w:rsidRDefault="003A5418">
      <w:pPr>
        <w:pStyle w:val="aff6"/>
      </w:pPr>
      <w:r>
        <w:t>[</w:t>
      </w:r>
      <w:r>
        <w:rPr>
          <w:rFonts w:hint="eastAsia"/>
        </w:rPr>
        <w:t>S</w:t>
      </w:r>
      <w:r>
        <w:t>1</w:t>
      </w:r>
      <w:r>
        <w:rPr>
          <w:rFonts w:hint="eastAsia"/>
        </w:rPr>
        <w:t>-Vlan</w:t>
      </w:r>
      <w:proofErr w:type="gramStart"/>
      <w:r>
        <w:rPr>
          <w:rFonts w:hint="eastAsia"/>
        </w:rPr>
        <w:t>20</w:t>
      </w:r>
      <w:r>
        <w:t>]interface</w:t>
      </w:r>
      <w:proofErr w:type="gramEnd"/>
      <w:r>
        <w:t xml:space="preserve"> Ethernet0/0/1</w:t>
      </w:r>
    </w:p>
    <w:p w14:paraId="445CD217" w14:textId="77777777" w:rsidR="00870A08" w:rsidRDefault="003A5418">
      <w:pPr>
        <w:pStyle w:val="aff6"/>
      </w:pPr>
      <w:r>
        <w:t>[</w:t>
      </w:r>
      <w:r>
        <w:rPr>
          <w:rFonts w:hint="eastAsia"/>
        </w:rPr>
        <w:t>S</w:t>
      </w:r>
      <w:r>
        <w:t>1-Ethernet0/0/</w:t>
      </w:r>
      <w:proofErr w:type="gramStart"/>
      <w:r>
        <w:t>1]port</w:t>
      </w:r>
      <w:proofErr w:type="gramEnd"/>
      <w:r>
        <w:t xml:space="preserve"> link-type access</w:t>
      </w:r>
    </w:p>
    <w:p w14:paraId="37F4A0AD" w14:textId="77777777" w:rsidR="00870A08" w:rsidRDefault="003A5418">
      <w:pPr>
        <w:pStyle w:val="aff6"/>
      </w:pPr>
      <w:r>
        <w:t>[</w:t>
      </w:r>
      <w:r>
        <w:rPr>
          <w:rFonts w:hint="eastAsia"/>
        </w:rPr>
        <w:t>S</w:t>
      </w:r>
      <w:r>
        <w:t>1-Ethernet0/0/</w:t>
      </w:r>
      <w:proofErr w:type="gramStart"/>
      <w:r>
        <w:t>1]port</w:t>
      </w:r>
      <w:proofErr w:type="gramEnd"/>
      <w:r>
        <w:t xml:space="preserve"> default </w:t>
      </w:r>
      <w:proofErr w:type="spellStart"/>
      <w:r>
        <w:t>vlan</w:t>
      </w:r>
      <w:proofErr w:type="spellEnd"/>
      <w:r>
        <w:t xml:space="preserve"> 10</w:t>
      </w:r>
    </w:p>
    <w:p w14:paraId="3EC4DFB8" w14:textId="77777777" w:rsidR="00870A08" w:rsidRDefault="003A5418">
      <w:pPr>
        <w:pStyle w:val="aff6"/>
      </w:pPr>
      <w:r>
        <w:t>[</w:t>
      </w:r>
      <w:r>
        <w:rPr>
          <w:rFonts w:hint="eastAsia"/>
        </w:rPr>
        <w:t>S</w:t>
      </w:r>
      <w:r>
        <w:t>1-Ethernet0/0/</w:t>
      </w:r>
      <w:proofErr w:type="gramStart"/>
      <w:r>
        <w:t>1]interface</w:t>
      </w:r>
      <w:proofErr w:type="gramEnd"/>
      <w:r>
        <w:t xml:space="preserve"> Ethernet0/0/</w:t>
      </w:r>
      <w:r>
        <w:rPr>
          <w:rFonts w:hint="eastAsia"/>
        </w:rPr>
        <w:t>2</w:t>
      </w:r>
    </w:p>
    <w:p w14:paraId="21C76BA4" w14:textId="77777777" w:rsidR="00870A08" w:rsidRDefault="003A5418">
      <w:pPr>
        <w:pStyle w:val="aff6"/>
      </w:pPr>
      <w:r>
        <w:t>[</w:t>
      </w:r>
      <w:r>
        <w:rPr>
          <w:rFonts w:hint="eastAsia"/>
        </w:rPr>
        <w:t>S</w:t>
      </w:r>
      <w:r>
        <w:t>1-Ethernet0/0/</w:t>
      </w:r>
      <w:proofErr w:type="gramStart"/>
      <w:r>
        <w:rPr>
          <w:rFonts w:hint="eastAsia"/>
        </w:rPr>
        <w:t>2</w:t>
      </w:r>
      <w:r>
        <w:t>]port</w:t>
      </w:r>
      <w:proofErr w:type="gramEnd"/>
      <w:r>
        <w:t xml:space="preserve"> link-type access</w:t>
      </w:r>
    </w:p>
    <w:p w14:paraId="7A79253A" w14:textId="77777777" w:rsidR="00870A08" w:rsidRDefault="003A5418">
      <w:pPr>
        <w:pStyle w:val="aff6"/>
      </w:pPr>
      <w:r>
        <w:lastRenderedPageBreak/>
        <w:t>[</w:t>
      </w:r>
      <w:r>
        <w:rPr>
          <w:rFonts w:hint="eastAsia"/>
        </w:rPr>
        <w:t>S</w:t>
      </w:r>
      <w:r>
        <w:t>1-Ethernet0/0/</w:t>
      </w:r>
      <w:proofErr w:type="gramStart"/>
      <w:r>
        <w:rPr>
          <w:rFonts w:hint="eastAsia"/>
        </w:rPr>
        <w:t>2</w:t>
      </w:r>
      <w:r>
        <w:t>]port</w:t>
      </w:r>
      <w:proofErr w:type="gramEnd"/>
      <w:r>
        <w:t xml:space="preserve"> default </w:t>
      </w:r>
      <w:proofErr w:type="spellStart"/>
      <w:r>
        <w:t>vlan</w:t>
      </w:r>
      <w:proofErr w:type="spellEnd"/>
      <w:r>
        <w:t xml:space="preserve"> </w:t>
      </w:r>
      <w:r>
        <w:rPr>
          <w:rFonts w:hint="eastAsia"/>
        </w:rPr>
        <w:t>2</w:t>
      </w:r>
      <w:r>
        <w:t>0</w:t>
      </w:r>
    </w:p>
    <w:p w14:paraId="14961A2F" w14:textId="77777777" w:rsidR="00870A08" w:rsidRDefault="00870A08">
      <w:pPr>
        <w:pStyle w:val="aff6"/>
      </w:pPr>
    </w:p>
    <w:p w14:paraId="5D773724" w14:textId="77777777" w:rsidR="00870A08" w:rsidRDefault="003A5418">
      <w:pPr>
        <w:ind w:firstLine="420"/>
      </w:pPr>
      <w:r>
        <w:rPr>
          <w:rFonts w:hint="eastAsia"/>
        </w:rPr>
        <w:t>在所有交换机上都开启</w:t>
      </w:r>
      <w:r>
        <w:rPr>
          <w:rFonts w:hint="eastAsia"/>
        </w:rPr>
        <w:t>GVRP</w:t>
      </w:r>
      <w:r>
        <w:rPr>
          <w:rFonts w:hint="eastAsia"/>
        </w:rPr>
        <w:t>功能，并在所有交换机两两互连的接口下也开启</w:t>
      </w:r>
      <w:r>
        <w:rPr>
          <w:rFonts w:hint="eastAsia"/>
        </w:rPr>
        <w:t>GVRP</w:t>
      </w:r>
      <w:r>
        <w:rPr>
          <w:rFonts w:hint="eastAsia"/>
        </w:rPr>
        <w:t>功能，</w:t>
      </w:r>
      <w:r>
        <w:rPr>
          <w:rFonts w:hint="eastAsia"/>
        </w:rPr>
        <w:t>GVRP</w:t>
      </w:r>
      <w:r>
        <w:rPr>
          <w:rFonts w:hint="eastAsia"/>
        </w:rPr>
        <w:t>注册模式缺省为</w:t>
      </w:r>
      <w:r>
        <w:rPr>
          <w:rFonts w:hint="eastAsia"/>
        </w:rPr>
        <w:t>Normal</w:t>
      </w:r>
      <w:r>
        <w:rPr>
          <w:rFonts w:hint="eastAsia"/>
        </w:rPr>
        <w:t>模式。</w:t>
      </w:r>
    </w:p>
    <w:p w14:paraId="418B5784" w14:textId="77777777" w:rsidR="00870A08" w:rsidRDefault="003A5418">
      <w:pPr>
        <w:pStyle w:val="aff6"/>
      </w:pPr>
      <w:r>
        <w:t>[</w:t>
      </w:r>
      <w:r>
        <w:rPr>
          <w:rFonts w:hint="eastAsia"/>
        </w:rPr>
        <w:t>S</w:t>
      </w:r>
      <w:proofErr w:type="gramStart"/>
      <w:r>
        <w:t>1]</w:t>
      </w:r>
      <w:proofErr w:type="spellStart"/>
      <w:r>
        <w:t>gvrp</w:t>
      </w:r>
      <w:proofErr w:type="spellEnd"/>
      <w:proofErr w:type="gramEnd"/>
    </w:p>
    <w:p w14:paraId="19A92AF6" w14:textId="77777777" w:rsidR="00870A08" w:rsidRDefault="003A5418">
      <w:pPr>
        <w:pStyle w:val="aff6"/>
      </w:pPr>
      <w:r>
        <w:t>[</w:t>
      </w:r>
      <w:r>
        <w:rPr>
          <w:rFonts w:hint="eastAsia"/>
        </w:rPr>
        <w:t>S</w:t>
      </w:r>
      <w:proofErr w:type="gramStart"/>
      <w:r>
        <w:t>1]interface</w:t>
      </w:r>
      <w:proofErr w:type="gramEnd"/>
      <w:r>
        <w:t xml:space="preserve"> </w:t>
      </w:r>
      <w:proofErr w:type="spellStart"/>
      <w:r>
        <w:t>GigabitEthernet</w:t>
      </w:r>
      <w:proofErr w:type="spellEnd"/>
      <w:r>
        <w:t xml:space="preserve"> 0/0/1</w:t>
      </w:r>
    </w:p>
    <w:p w14:paraId="09E1E833" w14:textId="77777777" w:rsidR="00870A08" w:rsidRDefault="003A5418">
      <w:pPr>
        <w:pStyle w:val="aff6"/>
      </w:pPr>
      <w:r>
        <w:t>[</w:t>
      </w:r>
      <w:r>
        <w:rPr>
          <w:rFonts w:hint="eastAsia"/>
        </w:rPr>
        <w:t>S</w:t>
      </w:r>
      <w:r>
        <w:t>1-GigabitEthernet0/0/</w:t>
      </w:r>
      <w:proofErr w:type="gramStart"/>
      <w:r>
        <w:t>1]</w:t>
      </w:r>
      <w:proofErr w:type="spellStart"/>
      <w:r>
        <w:rPr>
          <w:rFonts w:hint="eastAsia"/>
        </w:rPr>
        <w:t>gvrp</w:t>
      </w:r>
      <w:proofErr w:type="spellEnd"/>
      <w:proofErr w:type="gramEnd"/>
    </w:p>
    <w:p w14:paraId="3A95B549" w14:textId="77777777" w:rsidR="00870A08" w:rsidRDefault="00870A08">
      <w:pPr>
        <w:pStyle w:val="aff6"/>
      </w:pPr>
    </w:p>
    <w:p w14:paraId="1C58734F" w14:textId="77777777" w:rsidR="00870A08" w:rsidRDefault="003A5418">
      <w:pPr>
        <w:pStyle w:val="aff6"/>
      </w:pPr>
      <w:r>
        <w:t>[</w:t>
      </w:r>
      <w:r>
        <w:rPr>
          <w:rFonts w:hint="eastAsia"/>
        </w:rPr>
        <w:t>S</w:t>
      </w:r>
      <w:proofErr w:type="gramStart"/>
      <w:r>
        <w:rPr>
          <w:rFonts w:hint="eastAsia"/>
        </w:rPr>
        <w:t>2</w:t>
      </w:r>
      <w:r>
        <w:t>]</w:t>
      </w:r>
      <w:proofErr w:type="spellStart"/>
      <w:r>
        <w:t>gvrp</w:t>
      </w:r>
      <w:proofErr w:type="spellEnd"/>
      <w:proofErr w:type="gramEnd"/>
    </w:p>
    <w:p w14:paraId="084C639C" w14:textId="77777777" w:rsidR="00870A08" w:rsidRDefault="003A5418">
      <w:pPr>
        <w:pStyle w:val="aff6"/>
      </w:pPr>
      <w:r>
        <w:t>[</w:t>
      </w:r>
      <w:r>
        <w:rPr>
          <w:rFonts w:hint="eastAsia"/>
        </w:rPr>
        <w:t>S</w:t>
      </w:r>
      <w:proofErr w:type="gramStart"/>
      <w:r>
        <w:rPr>
          <w:rFonts w:hint="eastAsia"/>
        </w:rPr>
        <w:t>2</w:t>
      </w:r>
      <w:r>
        <w:t>]interface</w:t>
      </w:r>
      <w:proofErr w:type="gramEnd"/>
      <w:r>
        <w:t xml:space="preserve"> </w:t>
      </w:r>
      <w:proofErr w:type="spellStart"/>
      <w:r>
        <w:t>GigabitEthernet</w:t>
      </w:r>
      <w:proofErr w:type="spellEnd"/>
      <w:r>
        <w:t xml:space="preserve"> 0/0/1</w:t>
      </w:r>
    </w:p>
    <w:p w14:paraId="75961D34" w14:textId="77777777" w:rsidR="00870A08" w:rsidRDefault="003A5418">
      <w:pPr>
        <w:pStyle w:val="aff6"/>
      </w:pPr>
      <w:r>
        <w:t>[</w:t>
      </w:r>
      <w:r>
        <w:rPr>
          <w:rFonts w:hint="eastAsia"/>
        </w:rPr>
        <w:t>S2</w:t>
      </w:r>
      <w:r>
        <w:t>-GigabitEthernet0/0/</w:t>
      </w:r>
      <w:proofErr w:type="gramStart"/>
      <w:r>
        <w:t>1]</w:t>
      </w:r>
      <w:proofErr w:type="spellStart"/>
      <w:r>
        <w:rPr>
          <w:rFonts w:hint="eastAsia"/>
        </w:rPr>
        <w:t>gvrp</w:t>
      </w:r>
      <w:proofErr w:type="spellEnd"/>
      <w:proofErr w:type="gramEnd"/>
    </w:p>
    <w:p w14:paraId="1AEB4350" w14:textId="77777777" w:rsidR="00870A08" w:rsidRDefault="003A5418">
      <w:pPr>
        <w:pStyle w:val="aff6"/>
      </w:pPr>
      <w:r>
        <w:t>[</w:t>
      </w:r>
      <w:r>
        <w:rPr>
          <w:rFonts w:hint="eastAsia"/>
        </w:rPr>
        <w:t>S</w:t>
      </w:r>
      <w:r>
        <w:t>2-GigabitEthernet0/0/</w:t>
      </w:r>
      <w:proofErr w:type="gramStart"/>
      <w:r>
        <w:t>1]interface</w:t>
      </w:r>
      <w:proofErr w:type="gramEnd"/>
      <w:r>
        <w:t xml:space="preserve"> </w:t>
      </w:r>
      <w:proofErr w:type="spellStart"/>
      <w:r>
        <w:t>GigabitEthernet</w:t>
      </w:r>
      <w:proofErr w:type="spellEnd"/>
      <w:r>
        <w:t xml:space="preserve"> 0/0/2</w:t>
      </w:r>
    </w:p>
    <w:p w14:paraId="4E820B6F" w14:textId="77777777" w:rsidR="00870A08" w:rsidRDefault="003A5418">
      <w:pPr>
        <w:pStyle w:val="aff6"/>
      </w:pPr>
      <w:r>
        <w:t>[</w:t>
      </w:r>
      <w:r>
        <w:rPr>
          <w:rFonts w:hint="eastAsia"/>
        </w:rPr>
        <w:t>S2</w:t>
      </w:r>
      <w:r>
        <w:t>-GigabitEthernet0/0/</w:t>
      </w:r>
      <w:proofErr w:type="gramStart"/>
      <w:r>
        <w:rPr>
          <w:rFonts w:hint="eastAsia"/>
        </w:rPr>
        <w:t>2</w:t>
      </w:r>
      <w:r>
        <w:t>]</w:t>
      </w:r>
      <w:proofErr w:type="spellStart"/>
      <w:r>
        <w:rPr>
          <w:rFonts w:hint="eastAsia"/>
        </w:rPr>
        <w:t>gvrp</w:t>
      </w:r>
      <w:proofErr w:type="spellEnd"/>
      <w:proofErr w:type="gramEnd"/>
    </w:p>
    <w:p w14:paraId="6DFD8414" w14:textId="77777777" w:rsidR="00870A08" w:rsidRDefault="00870A08">
      <w:pPr>
        <w:pStyle w:val="aff6"/>
      </w:pPr>
    </w:p>
    <w:p w14:paraId="31C0DC8B" w14:textId="77777777" w:rsidR="00870A08" w:rsidRDefault="003A5418">
      <w:pPr>
        <w:pStyle w:val="aff6"/>
      </w:pPr>
      <w:r>
        <w:t>[</w:t>
      </w:r>
      <w:r>
        <w:rPr>
          <w:rFonts w:hint="eastAsia"/>
        </w:rPr>
        <w:t>S</w:t>
      </w:r>
      <w:proofErr w:type="gramStart"/>
      <w:r>
        <w:rPr>
          <w:rFonts w:hint="eastAsia"/>
        </w:rPr>
        <w:t>3</w:t>
      </w:r>
      <w:r>
        <w:t>]</w:t>
      </w:r>
      <w:proofErr w:type="spellStart"/>
      <w:r>
        <w:t>gvrp</w:t>
      </w:r>
      <w:proofErr w:type="spellEnd"/>
      <w:proofErr w:type="gramEnd"/>
    </w:p>
    <w:p w14:paraId="4ED97BEA" w14:textId="77777777" w:rsidR="00870A08" w:rsidRDefault="003A5418">
      <w:pPr>
        <w:pStyle w:val="aff6"/>
      </w:pPr>
      <w:r>
        <w:t>[</w:t>
      </w:r>
      <w:r>
        <w:rPr>
          <w:rFonts w:hint="eastAsia"/>
        </w:rPr>
        <w:t>S</w:t>
      </w:r>
      <w:proofErr w:type="gramStart"/>
      <w:r>
        <w:rPr>
          <w:rFonts w:hint="eastAsia"/>
        </w:rPr>
        <w:t>3</w:t>
      </w:r>
      <w:r>
        <w:t>]interface</w:t>
      </w:r>
      <w:proofErr w:type="gramEnd"/>
      <w:r>
        <w:t xml:space="preserve"> </w:t>
      </w:r>
      <w:proofErr w:type="spellStart"/>
      <w:r>
        <w:t>GigabitEthernet</w:t>
      </w:r>
      <w:proofErr w:type="spellEnd"/>
      <w:r>
        <w:t xml:space="preserve"> 0/0/1</w:t>
      </w:r>
    </w:p>
    <w:p w14:paraId="08739B6D" w14:textId="77777777" w:rsidR="00870A08" w:rsidRDefault="003A5418">
      <w:pPr>
        <w:pStyle w:val="aff6"/>
      </w:pPr>
      <w:r>
        <w:t>[</w:t>
      </w:r>
      <w:r>
        <w:rPr>
          <w:rFonts w:hint="eastAsia"/>
        </w:rPr>
        <w:t>S3</w:t>
      </w:r>
      <w:r>
        <w:t>-GigabitEthernet0/0/</w:t>
      </w:r>
      <w:proofErr w:type="gramStart"/>
      <w:r>
        <w:t>1]</w:t>
      </w:r>
      <w:proofErr w:type="spellStart"/>
      <w:r>
        <w:rPr>
          <w:rFonts w:hint="eastAsia"/>
        </w:rPr>
        <w:t>gvrp</w:t>
      </w:r>
      <w:proofErr w:type="spellEnd"/>
      <w:proofErr w:type="gramEnd"/>
    </w:p>
    <w:p w14:paraId="561E48C9" w14:textId="77777777" w:rsidR="00870A08" w:rsidRDefault="003A5418">
      <w:pPr>
        <w:pStyle w:val="aff6"/>
      </w:pPr>
      <w:r>
        <w:t>[</w:t>
      </w:r>
      <w:r>
        <w:rPr>
          <w:rFonts w:hint="eastAsia"/>
        </w:rPr>
        <w:t>S3</w:t>
      </w:r>
      <w:r>
        <w:t>-GigabitEthernet0/0/</w:t>
      </w:r>
      <w:proofErr w:type="gramStart"/>
      <w:r>
        <w:t>1]interface</w:t>
      </w:r>
      <w:proofErr w:type="gramEnd"/>
      <w:r>
        <w:t xml:space="preserve"> </w:t>
      </w:r>
      <w:proofErr w:type="spellStart"/>
      <w:r>
        <w:t>GigabitEthernet</w:t>
      </w:r>
      <w:proofErr w:type="spellEnd"/>
      <w:r>
        <w:t xml:space="preserve"> 0/0/2</w:t>
      </w:r>
    </w:p>
    <w:p w14:paraId="62DB3CF4" w14:textId="77777777" w:rsidR="00870A08" w:rsidRDefault="003A5418">
      <w:pPr>
        <w:pStyle w:val="aff6"/>
      </w:pPr>
      <w:r>
        <w:t>[</w:t>
      </w:r>
      <w:r>
        <w:rPr>
          <w:rFonts w:hint="eastAsia"/>
        </w:rPr>
        <w:t>S3</w:t>
      </w:r>
      <w:r>
        <w:t>-GigabitEthernet0/0/</w:t>
      </w:r>
      <w:proofErr w:type="gramStart"/>
      <w:r>
        <w:rPr>
          <w:rFonts w:hint="eastAsia"/>
        </w:rPr>
        <w:t>2</w:t>
      </w:r>
      <w:r>
        <w:t>]</w:t>
      </w:r>
      <w:proofErr w:type="spellStart"/>
      <w:r>
        <w:rPr>
          <w:rFonts w:hint="eastAsia"/>
        </w:rPr>
        <w:t>gvrp</w:t>
      </w:r>
      <w:proofErr w:type="spellEnd"/>
      <w:proofErr w:type="gramEnd"/>
    </w:p>
    <w:p w14:paraId="0FBE591A" w14:textId="77777777" w:rsidR="00870A08" w:rsidRDefault="00870A08">
      <w:pPr>
        <w:pStyle w:val="aff6"/>
      </w:pPr>
    </w:p>
    <w:p w14:paraId="146CE29C" w14:textId="77777777" w:rsidR="00870A08" w:rsidRDefault="003A5418">
      <w:pPr>
        <w:pStyle w:val="aff6"/>
      </w:pPr>
      <w:r>
        <w:t>[</w:t>
      </w:r>
      <w:r>
        <w:rPr>
          <w:rFonts w:hint="eastAsia"/>
        </w:rPr>
        <w:t>S</w:t>
      </w:r>
      <w:proofErr w:type="gramStart"/>
      <w:r>
        <w:rPr>
          <w:rFonts w:hint="eastAsia"/>
        </w:rPr>
        <w:t>4</w:t>
      </w:r>
      <w:r>
        <w:t>]</w:t>
      </w:r>
      <w:proofErr w:type="spellStart"/>
      <w:r>
        <w:t>gvrp</w:t>
      </w:r>
      <w:proofErr w:type="spellEnd"/>
      <w:proofErr w:type="gramEnd"/>
    </w:p>
    <w:p w14:paraId="303E3BF0" w14:textId="77777777" w:rsidR="00870A08" w:rsidRDefault="003A5418">
      <w:pPr>
        <w:pStyle w:val="aff6"/>
      </w:pPr>
      <w:r>
        <w:t>[</w:t>
      </w:r>
      <w:r>
        <w:rPr>
          <w:rFonts w:hint="eastAsia"/>
        </w:rPr>
        <w:t>S</w:t>
      </w:r>
      <w:proofErr w:type="gramStart"/>
      <w:r>
        <w:rPr>
          <w:rFonts w:hint="eastAsia"/>
        </w:rPr>
        <w:t>4</w:t>
      </w:r>
      <w:r>
        <w:t>]interface</w:t>
      </w:r>
      <w:proofErr w:type="gramEnd"/>
      <w:r>
        <w:t xml:space="preserve"> </w:t>
      </w:r>
      <w:proofErr w:type="spellStart"/>
      <w:r>
        <w:t>GigabitEthernet</w:t>
      </w:r>
      <w:proofErr w:type="spellEnd"/>
      <w:r>
        <w:t xml:space="preserve"> 0/0/1</w:t>
      </w:r>
    </w:p>
    <w:p w14:paraId="5E8E21AE" w14:textId="77777777" w:rsidR="00870A08" w:rsidRDefault="003A5418">
      <w:pPr>
        <w:pStyle w:val="aff6"/>
      </w:pPr>
      <w:r>
        <w:t>[S</w:t>
      </w:r>
      <w:r>
        <w:rPr>
          <w:rFonts w:hint="eastAsia"/>
        </w:rPr>
        <w:t>4</w:t>
      </w:r>
      <w:r>
        <w:t>-GigabitEthernet0/0/</w:t>
      </w:r>
      <w:proofErr w:type="gramStart"/>
      <w:r>
        <w:t>1]</w:t>
      </w:r>
      <w:proofErr w:type="spellStart"/>
      <w:r>
        <w:rPr>
          <w:rFonts w:hint="eastAsia"/>
        </w:rPr>
        <w:t>gvrp</w:t>
      </w:r>
      <w:proofErr w:type="spellEnd"/>
      <w:proofErr w:type="gramEnd"/>
    </w:p>
    <w:p w14:paraId="0DAEF298" w14:textId="77777777" w:rsidR="00870A08" w:rsidRDefault="00870A08">
      <w:pPr>
        <w:pStyle w:val="aff6"/>
      </w:pPr>
    </w:p>
    <w:p w14:paraId="0B9D77A8" w14:textId="77777777" w:rsidR="00870A08" w:rsidRDefault="003A5418">
      <w:pPr>
        <w:ind w:firstLine="420"/>
        <w:rPr>
          <w:b/>
        </w:rPr>
      </w:pPr>
      <w:r>
        <w:rPr>
          <w:rFonts w:hint="eastAsia"/>
        </w:rPr>
        <w:t>配置完成后，在</w:t>
      </w:r>
      <w:r>
        <w:rPr>
          <w:rFonts w:hint="eastAsia"/>
        </w:rPr>
        <w:t>S2</w:t>
      </w:r>
      <w:r>
        <w:rPr>
          <w:rFonts w:hint="eastAsia"/>
        </w:rPr>
        <w:t>，</w:t>
      </w:r>
      <w:r>
        <w:rPr>
          <w:rFonts w:hint="eastAsia"/>
        </w:rPr>
        <w:t>S3</w:t>
      </w:r>
      <w:r>
        <w:rPr>
          <w:rFonts w:hint="eastAsia"/>
        </w:rPr>
        <w:t>，</w:t>
      </w:r>
      <w:r>
        <w:rPr>
          <w:rFonts w:hint="eastAsia"/>
        </w:rPr>
        <w:t>S4</w:t>
      </w:r>
      <w:r>
        <w:rPr>
          <w:rFonts w:hint="eastAsia"/>
        </w:rPr>
        <w:t>上使用命令</w:t>
      </w:r>
      <w:r>
        <w:rPr>
          <w:b/>
        </w:rPr>
        <w:t>display</w:t>
      </w:r>
      <w:r>
        <w:rPr>
          <w:rFonts w:hint="eastAsia"/>
          <w:b/>
        </w:rPr>
        <w:t xml:space="preserve"> </w:t>
      </w:r>
      <w:proofErr w:type="spellStart"/>
      <w:r>
        <w:rPr>
          <w:rFonts w:hint="eastAsia"/>
          <w:b/>
        </w:rPr>
        <w:t>vlan</w:t>
      </w:r>
      <w:proofErr w:type="spellEnd"/>
      <w:r>
        <w:rPr>
          <w:rFonts w:hint="eastAsia"/>
        </w:rPr>
        <w:t>查看所有</w:t>
      </w:r>
      <w:r>
        <w:rPr>
          <w:rFonts w:hint="eastAsia"/>
        </w:rPr>
        <w:t>VLAN</w:t>
      </w:r>
      <w:r>
        <w:rPr>
          <w:rFonts w:hint="eastAsia"/>
        </w:rPr>
        <w:t>的相关信息。</w:t>
      </w:r>
    </w:p>
    <w:p w14:paraId="3304119E" w14:textId="77777777" w:rsidR="00870A08" w:rsidRDefault="003A5418">
      <w:pPr>
        <w:pStyle w:val="aff6"/>
      </w:pPr>
      <w:r>
        <w:t>[</w:t>
      </w:r>
      <w:r>
        <w:rPr>
          <w:rFonts w:hint="eastAsia"/>
        </w:rPr>
        <w:t>S</w:t>
      </w:r>
      <w:proofErr w:type="gramStart"/>
      <w:r>
        <w:t>2]display</w:t>
      </w:r>
      <w:proofErr w:type="gramEnd"/>
      <w:r>
        <w:t xml:space="preserve"> </w:t>
      </w:r>
      <w:proofErr w:type="spellStart"/>
      <w:r>
        <w:t>vlan</w:t>
      </w:r>
      <w:proofErr w:type="spellEnd"/>
      <w:r>
        <w:t xml:space="preserve"> </w:t>
      </w:r>
    </w:p>
    <w:p w14:paraId="3E24ACF8"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200C8661" w14:textId="77777777" w:rsidR="00870A08" w:rsidRDefault="003A5418">
      <w:pPr>
        <w:pStyle w:val="aff6"/>
      </w:pPr>
      <w:r>
        <w:t>----------------------------------------------------------------------------</w:t>
      </w:r>
    </w:p>
    <w:p w14:paraId="1B8BFA60" w14:textId="77777777" w:rsidR="00870A08" w:rsidRDefault="003A5418">
      <w:pPr>
        <w:pStyle w:val="aff6"/>
      </w:pPr>
      <w:r>
        <w:lastRenderedPageBreak/>
        <w:t xml:space="preserve">U: </w:t>
      </w:r>
      <w:proofErr w:type="gramStart"/>
      <w:r>
        <w:t xml:space="preserve">Up;   </w:t>
      </w:r>
      <w:proofErr w:type="gramEnd"/>
      <w:r>
        <w:t xml:space="preserve">      D: Down;         TG: Tagged;         UT: Untagged;</w:t>
      </w:r>
    </w:p>
    <w:p w14:paraId="6411051F"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7BFE64B4"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696A438D" w14:textId="77777777" w:rsidR="00870A08" w:rsidRDefault="003A5418">
      <w:pPr>
        <w:pStyle w:val="aff6"/>
      </w:pPr>
      <w:r>
        <w:t>----------------------------------------------------------------------------</w:t>
      </w:r>
    </w:p>
    <w:p w14:paraId="2CAE634C" w14:textId="77777777" w:rsidR="00870A08" w:rsidRDefault="003A5418">
      <w:pPr>
        <w:pStyle w:val="aff6"/>
      </w:pPr>
      <w:proofErr w:type="gramStart"/>
      <w:r>
        <w:t>VID  Type</w:t>
      </w:r>
      <w:proofErr w:type="gramEnd"/>
      <w:r>
        <w:t xml:space="preserve">    Ports                                                          </w:t>
      </w:r>
    </w:p>
    <w:p w14:paraId="392423BD" w14:textId="77777777" w:rsidR="00870A08" w:rsidRDefault="003A5418">
      <w:pPr>
        <w:pStyle w:val="aff6"/>
      </w:pPr>
      <w:r>
        <w:t>----------------------------------------------------------------------------</w:t>
      </w:r>
    </w:p>
    <w:p w14:paraId="3A7BEE4A" w14:textId="77777777" w:rsidR="00870A08" w:rsidRDefault="003A5418">
      <w:pPr>
        <w:pStyle w:val="aff6"/>
      </w:pPr>
      <w:r>
        <w:t xml:space="preserve">1    </w:t>
      </w:r>
      <w:proofErr w:type="gramStart"/>
      <w:r>
        <w:t>common  UT</w:t>
      </w:r>
      <w:proofErr w:type="gramEnd"/>
      <w:r>
        <w:t xml:space="preserve">:GE0/0/1(U)      GE0/0/2(U)      GE0/0/3(D)      GE0/0/4(D)      </w:t>
      </w:r>
    </w:p>
    <w:p w14:paraId="3F71648D" w14:textId="77777777" w:rsidR="00870A08" w:rsidRDefault="003A5418">
      <w:pPr>
        <w:pStyle w:val="aff6"/>
      </w:pPr>
      <w:r>
        <w:t xml:space="preserve">                GE0/0/5(D)      GE0/0/6(D)      GE0/0/7(D)      GE0/0/8(D)      </w:t>
      </w:r>
    </w:p>
    <w:p w14:paraId="7C2B3CA0" w14:textId="77777777" w:rsidR="00870A08" w:rsidRDefault="003A5418">
      <w:pPr>
        <w:pStyle w:val="aff6"/>
      </w:pPr>
      <w:r>
        <w:t xml:space="preserve">                GE0/0/9(D)      GE0/0/10(D)     GE0/0/11(D)     GE0/0/12(D)     </w:t>
      </w:r>
    </w:p>
    <w:p w14:paraId="21C1CA4D" w14:textId="77777777" w:rsidR="00870A08" w:rsidRDefault="003A5418">
      <w:pPr>
        <w:pStyle w:val="aff6"/>
      </w:pPr>
      <w:r>
        <w:t xml:space="preserve">                GE0/0/13(D)     GE0/0/14(D)     GE0/0/15(D)     GE0/0/16(D)     </w:t>
      </w:r>
    </w:p>
    <w:p w14:paraId="227AAF56" w14:textId="77777777" w:rsidR="00870A08" w:rsidRDefault="003A5418">
      <w:pPr>
        <w:pStyle w:val="aff6"/>
      </w:pPr>
      <w:r>
        <w:t xml:space="preserve">                GE0/0/17(D)     GE0/0/18(D)     GE0/0/19(D)     GE0/0/20(D)     </w:t>
      </w:r>
    </w:p>
    <w:p w14:paraId="57A53508" w14:textId="77777777" w:rsidR="00870A08" w:rsidRDefault="003A5418">
      <w:pPr>
        <w:pStyle w:val="aff6"/>
      </w:pPr>
      <w:r>
        <w:t xml:space="preserve">                GE0/0/21(D)     GE0/0/22(D)     GE0/0/23(D)     GE0/0/24(D)     </w:t>
      </w:r>
    </w:p>
    <w:p w14:paraId="77F055FC" w14:textId="77777777" w:rsidR="00870A08" w:rsidRDefault="003A5418">
      <w:pPr>
        <w:pStyle w:val="aff6"/>
      </w:pPr>
      <w:r>
        <w:rPr>
          <w:shd w:val="pct10" w:color="auto" w:fill="FFFFFF"/>
        </w:rPr>
        <w:t xml:space="preserve">10   dynamic TG:GE0/0/2(U) </w:t>
      </w:r>
      <w:r>
        <w:t xml:space="preserve">                                                     </w:t>
      </w:r>
    </w:p>
    <w:p w14:paraId="5A1F9BD5" w14:textId="77777777" w:rsidR="00870A08" w:rsidRDefault="003A5418">
      <w:pPr>
        <w:pStyle w:val="aff6"/>
      </w:pPr>
      <w:r>
        <w:rPr>
          <w:shd w:val="pct10" w:color="auto" w:fill="FFFFFF"/>
        </w:rPr>
        <w:t xml:space="preserve">20   dynamic TG:GE0/0/2(U) </w:t>
      </w:r>
      <w:r>
        <w:t xml:space="preserve">                                                     </w:t>
      </w:r>
    </w:p>
    <w:p w14:paraId="09AA1AD1" w14:textId="77777777" w:rsidR="00870A08" w:rsidRDefault="003A5418">
      <w:pPr>
        <w:pStyle w:val="aff6"/>
      </w:pPr>
      <w:proofErr w:type="gramStart"/>
      <w:r>
        <w:t>VID  Status</w:t>
      </w:r>
      <w:proofErr w:type="gramEnd"/>
      <w:r>
        <w:t xml:space="preserve">  Property      MAC-LRN Statistics Description      </w:t>
      </w:r>
    </w:p>
    <w:p w14:paraId="5DD36EA2" w14:textId="77777777" w:rsidR="00870A08" w:rsidRDefault="003A5418">
      <w:pPr>
        <w:pStyle w:val="aff6"/>
      </w:pPr>
      <w:r>
        <w:t>----------------------------------------------------------------------------</w:t>
      </w:r>
    </w:p>
    <w:p w14:paraId="13482B39" w14:textId="77777777" w:rsidR="00870A08" w:rsidRDefault="003A5418">
      <w:pPr>
        <w:pStyle w:val="aff6"/>
      </w:pPr>
      <w:r>
        <w:t xml:space="preserve">1    </w:t>
      </w:r>
      <w:proofErr w:type="gramStart"/>
      <w:r>
        <w:t>enable  default</w:t>
      </w:r>
      <w:proofErr w:type="gramEnd"/>
      <w:r>
        <w:t xml:space="preserve">       enable  disable    VLAN 0001                         </w:t>
      </w:r>
    </w:p>
    <w:p w14:paraId="52AEF289" w14:textId="77777777" w:rsidR="00870A08" w:rsidRDefault="003A5418">
      <w:pPr>
        <w:pStyle w:val="aff6"/>
      </w:pPr>
      <w:r>
        <w:t xml:space="preserve">10   </w:t>
      </w:r>
      <w:proofErr w:type="gramStart"/>
      <w:r>
        <w:t>enable  default</w:t>
      </w:r>
      <w:proofErr w:type="gramEnd"/>
      <w:r>
        <w:t xml:space="preserve">       enable  disable    VLAN 0010                         </w:t>
      </w:r>
    </w:p>
    <w:p w14:paraId="1C9B60E4" w14:textId="77777777" w:rsidR="00870A08" w:rsidRDefault="003A5418">
      <w:pPr>
        <w:pStyle w:val="aff6"/>
      </w:pPr>
      <w:r>
        <w:t xml:space="preserve">20   </w:t>
      </w:r>
      <w:proofErr w:type="gramStart"/>
      <w:r>
        <w:t>enable  default</w:t>
      </w:r>
      <w:proofErr w:type="gramEnd"/>
      <w:r>
        <w:t xml:space="preserve">       enable  disable    VLAN 0020</w:t>
      </w:r>
    </w:p>
    <w:p w14:paraId="0FE0CC9E" w14:textId="77777777" w:rsidR="00870A08" w:rsidRDefault="00870A08">
      <w:pPr>
        <w:pStyle w:val="aff6"/>
      </w:pPr>
    </w:p>
    <w:p w14:paraId="3E168F4F" w14:textId="77777777" w:rsidR="00870A08" w:rsidRDefault="003A5418">
      <w:pPr>
        <w:pStyle w:val="aff6"/>
      </w:pPr>
      <w:r>
        <w:t>[</w:t>
      </w:r>
      <w:r>
        <w:rPr>
          <w:rFonts w:hint="eastAsia"/>
        </w:rPr>
        <w:t>S</w:t>
      </w:r>
      <w:proofErr w:type="gramStart"/>
      <w:r>
        <w:t>3]display</w:t>
      </w:r>
      <w:proofErr w:type="gramEnd"/>
      <w:r>
        <w:t xml:space="preserve"> </w:t>
      </w:r>
      <w:proofErr w:type="spellStart"/>
      <w:r>
        <w:t>vlan</w:t>
      </w:r>
      <w:proofErr w:type="spellEnd"/>
      <w:r>
        <w:t xml:space="preserve"> </w:t>
      </w:r>
    </w:p>
    <w:p w14:paraId="02848F3D"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3277B9DA" w14:textId="77777777" w:rsidR="00870A08" w:rsidRDefault="003A5418">
      <w:pPr>
        <w:pStyle w:val="aff6"/>
      </w:pPr>
      <w:r>
        <w:t>----------------------------------------------------------------------------</w:t>
      </w:r>
    </w:p>
    <w:p w14:paraId="3621BDDC" w14:textId="77777777" w:rsidR="00870A08" w:rsidRDefault="003A5418">
      <w:pPr>
        <w:pStyle w:val="aff6"/>
      </w:pPr>
      <w:r>
        <w:t xml:space="preserve">U: </w:t>
      </w:r>
      <w:proofErr w:type="gramStart"/>
      <w:r>
        <w:t xml:space="preserve">Up;   </w:t>
      </w:r>
      <w:proofErr w:type="gramEnd"/>
      <w:r>
        <w:t xml:space="preserve">      D: Down;         TG: Tagged;         UT: Untagged;</w:t>
      </w:r>
    </w:p>
    <w:p w14:paraId="477D6D59"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31D8D3AA"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663CDC8C" w14:textId="77777777" w:rsidR="00870A08" w:rsidRDefault="003A5418">
      <w:pPr>
        <w:pStyle w:val="aff6"/>
      </w:pPr>
      <w:r>
        <w:t>----------------------------------------------------------------------------</w:t>
      </w:r>
    </w:p>
    <w:p w14:paraId="47E5E51D" w14:textId="77777777" w:rsidR="00870A08" w:rsidRDefault="003A5418">
      <w:pPr>
        <w:pStyle w:val="aff6"/>
      </w:pPr>
      <w:proofErr w:type="gramStart"/>
      <w:r>
        <w:t>VID  Type</w:t>
      </w:r>
      <w:proofErr w:type="gramEnd"/>
      <w:r>
        <w:t xml:space="preserve">    Ports </w:t>
      </w:r>
    </w:p>
    <w:p w14:paraId="599365D8" w14:textId="77777777" w:rsidR="00870A08" w:rsidRDefault="003A5418">
      <w:pPr>
        <w:pStyle w:val="aff6"/>
      </w:pPr>
      <w:r>
        <w:lastRenderedPageBreak/>
        <w:t>----------------------------------------------------------------------------</w:t>
      </w:r>
    </w:p>
    <w:p w14:paraId="06B70748" w14:textId="77777777" w:rsidR="00870A08" w:rsidRDefault="003A5418">
      <w:pPr>
        <w:pStyle w:val="aff6"/>
      </w:pPr>
      <w:r>
        <w:t xml:space="preserve">1    </w:t>
      </w:r>
      <w:proofErr w:type="gramStart"/>
      <w:r>
        <w:t>common  UT</w:t>
      </w:r>
      <w:proofErr w:type="gramEnd"/>
      <w:r>
        <w:t>:GE0/0/1(U)      GE0/0/2(U)      GE0/0/3(D)      GE0/0/4(D)</w:t>
      </w:r>
    </w:p>
    <w:p w14:paraId="369F19A4" w14:textId="77777777" w:rsidR="00870A08" w:rsidRDefault="003A5418">
      <w:pPr>
        <w:pStyle w:val="aff6"/>
      </w:pPr>
      <w:r>
        <w:t xml:space="preserve">                GE0/0/5(D)      GE0/0/6(D)      GE0/0/7(D)      GE0/0/8(D)</w:t>
      </w:r>
    </w:p>
    <w:p w14:paraId="10A7832B" w14:textId="77777777" w:rsidR="00870A08" w:rsidRDefault="003A5418">
      <w:pPr>
        <w:pStyle w:val="aff6"/>
      </w:pPr>
      <w:r>
        <w:t xml:space="preserve">                GE0/0/9(D)      GE0/0/10(D)     GE0/0/11(D)     GE0/0/12(D)</w:t>
      </w:r>
    </w:p>
    <w:p w14:paraId="055FD341" w14:textId="77777777" w:rsidR="00870A08" w:rsidRDefault="003A5418">
      <w:pPr>
        <w:pStyle w:val="aff6"/>
      </w:pPr>
      <w:r>
        <w:t xml:space="preserve">                GE0/0/13(D)     GE0/0/14(D)     GE0/0/15(D)     GE0/0/16(D)</w:t>
      </w:r>
    </w:p>
    <w:p w14:paraId="483814CB" w14:textId="77777777" w:rsidR="00870A08" w:rsidRDefault="003A5418">
      <w:pPr>
        <w:pStyle w:val="aff6"/>
      </w:pPr>
      <w:r>
        <w:t xml:space="preserve">                GE0/0/17(D)     GE0/0/18(D)     GE0/0/19(D)     GE0/0/20(D)</w:t>
      </w:r>
    </w:p>
    <w:p w14:paraId="2A8281B8" w14:textId="77777777" w:rsidR="00870A08" w:rsidRDefault="003A5418">
      <w:pPr>
        <w:pStyle w:val="aff6"/>
      </w:pPr>
      <w:r>
        <w:t xml:space="preserve">                GE0/0/21(D)     GE0/0/22(D)     GE0/0/23(D)     GE0/0/24(D)</w:t>
      </w:r>
    </w:p>
    <w:p w14:paraId="6BB73EBE" w14:textId="77777777" w:rsidR="00870A08" w:rsidRDefault="003A5418">
      <w:pPr>
        <w:pStyle w:val="aff6"/>
      </w:pPr>
      <w:r>
        <w:rPr>
          <w:shd w:val="pct10" w:color="auto" w:fill="FFFFFF"/>
        </w:rPr>
        <w:t xml:space="preserve">10   dynamic TG:GE0/0/1(U) </w:t>
      </w:r>
    </w:p>
    <w:p w14:paraId="6FEEE320" w14:textId="77777777" w:rsidR="00870A08" w:rsidRDefault="003A5418">
      <w:pPr>
        <w:pStyle w:val="aff6"/>
      </w:pPr>
      <w:r>
        <w:rPr>
          <w:shd w:val="pct10" w:color="auto" w:fill="FFFFFF"/>
        </w:rPr>
        <w:t xml:space="preserve">20   dynamic TG:GE0/0/1(U) </w:t>
      </w:r>
    </w:p>
    <w:p w14:paraId="3A8C363D" w14:textId="77777777" w:rsidR="00870A08" w:rsidRDefault="003A5418">
      <w:pPr>
        <w:pStyle w:val="aff6"/>
      </w:pPr>
      <w:proofErr w:type="gramStart"/>
      <w:r>
        <w:t>VID  Status</w:t>
      </w:r>
      <w:proofErr w:type="gramEnd"/>
      <w:r>
        <w:t xml:space="preserve">  Property      MAC-LRN Statistics Description</w:t>
      </w:r>
    </w:p>
    <w:p w14:paraId="3009A67E" w14:textId="77777777" w:rsidR="00870A08" w:rsidRDefault="003A5418">
      <w:pPr>
        <w:pStyle w:val="aff6"/>
      </w:pPr>
      <w:r>
        <w:t>----------------------------------------------------------------------------</w:t>
      </w:r>
    </w:p>
    <w:p w14:paraId="7D44EB90" w14:textId="77777777" w:rsidR="00870A08" w:rsidRDefault="003A5418">
      <w:pPr>
        <w:pStyle w:val="aff6"/>
      </w:pPr>
      <w:r>
        <w:t xml:space="preserve">1    </w:t>
      </w:r>
      <w:proofErr w:type="gramStart"/>
      <w:r>
        <w:t>enable  default</w:t>
      </w:r>
      <w:proofErr w:type="gramEnd"/>
      <w:r>
        <w:t xml:space="preserve">       enable  disable    VLAN 0001</w:t>
      </w:r>
    </w:p>
    <w:p w14:paraId="580DF191" w14:textId="77777777" w:rsidR="00870A08" w:rsidRDefault="003A5418">
      <w:pPr>
        <w:pStyle w:val="aff6"/>
      </w:pPr>
      <w:r>
        <w:t xml:space="preserve">10   </w:t>
      </w:r>
      <w:proofErr w:type="gramStart"/>
      <w:r>
        <w:t>enable  default</w:t>
      </w:r>
      <w:proofErr w:type="gramEnd"/>
      <w:r>
        <w:t xml:space="preserve">       enable  disable    VLAN 0010</w:t>
      </w:r>
    </w:p>
    <w:p w14:paraId="29F92410" w14:textId="77777777" w:rsidR="00870A08" w:rsidRDefault="003A5418">
      <w:pPr>
        <w:pStyle w:val="aff6"/>
      </w:pPr>
      <w:r>
        <w:t xml:space="preserve">20   </w:t>
      </w:r>
      <w:proofErr w:type="gramStart"/>
      <w:r>
        <w:t>enable  default</w:t>
      </w:r>
      <w:proofErr w:type="gramEnd"/>
      <w:r>
        <w:t xml:space="preserve">       enable  disable    VLAN 0020</w:t>
      </w:r>
    </w:p>
    <w:p w14:paraId="55E9523A" w14:textId="77777777" w:rsidR="00870A08" w:rsidRDefault="00870A08">
      <w:pPr>
        <w:pStyle w:val="aff6"/>
      </w:pPr>
    </w:p>
    <w:p w14:paraId="730461CB" w14:textId="77777777" w:rsidR="00870A08" w:rsidRDefault="003A5418">
      <w:pPr>
        <w:pStyle w:val="aff6"/>
      </w:pPr>
      <w:r>
        <w:t>[</w:t>
      </w:r>
      <w:r>
        <w:rPr>
          <w:rFonts w:hint="eastAsia"/>
        </w:rPr>
        <w:t>S</w:t>
      </w:r>
      <w:proofErr w:type="gramStart"/>
      <w:r>
        <w:t>4]display</w:t>
      </w:r>
      <w:proofErr w:type="gramEnd"/>
      <w:r>
        <w:t xml:space="preserve"> </w:t>
      </w:r>
      <w:proofErr w:type="spellStart"/>
      <w:r>
        <w:t>vlan</w:t>
      </w:r>
      <w:proofErr w:type="spellEnd"/>
    </w:p>
    <w:p w14:paraId="0A28AA13"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55116228" w14:textId="77777777" w:rsidR="00870A08" w:rsidRDefault="003A5418">
      <w:pPr>
        <w:pStyle w:val="aff6"/>
      </w:pPr>
      <w:r>
        <w:t>----------------------------------------------------------------------------</w:t>
      </w:r>
    </w:p>
    <w:p w14:paraId="16EF8EC5" w14:textId="77777777" w:rsidR="00870A08" w:rsidRDefault="003A5418">
      <w:pPr>
        <w:pStyle w:val="aff6"/>
      </w:pPr>
      <w:r>
        <w:t xml:space="preserve">U: </w:t>
      </w:r>
      <w:proofErr w:type="gramStart"/>
      <w:r>
        <w:t xml:space="preserve">Up;   </w:t>
      </w:r>
      <w:proofErr w:type="gramEnd"/>
      <w:r>
        <w:t xml:space="preserve">      D: Down;         TG: Tagged;         UT: Untagged;</w:t>
      </w:r>
    </w:p>
    <w:p w14:paraId="7F44E72A"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11654107"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747C6C4D" w14:textId="77777777" w:rsidR="00870A08" w:rsidRDefault="003A5418">
      <w:pPr>
        <w:pStyle w:val="aff6"/>
      </w:pPr>
      <w:r>
        <w:t>----------------------------------------------------------------------------</w:t>
      </w:r>
    </w:p>
    <w:p w14:paraId="6453C01B" w14:textId="77777777" w:rsidR="00870A08" w:rsidRDefault="003A5418">
      <w:pPr>
        <w:pStyle w:val="aff6"/>
      </w:pPr>
      <w:proofErr w:type="gramStart"/>
      <w:r>
        <w:t>VID  Type</w:t>
      </w:r>
      <w:proofErr w:type="gramEnd"/>
      <w:r>
        <w:t xml:space="preserve">    Ports </w:t>
      </w:r>
    </w:p>
    <w:p w14:paraId="7BFDA8A4" w14:textId="77777777" w:rsidR="00870A08" w:rsidRDefault="003A5418">
      <w:pPr>
        <w:pStyle w:val="aff6"/>
      </w:pPr>
      <w:r>
        <w:t>----------------------------------------------------------------------------</w:t>
      </w:r>
    </w:p>
    <w:p w14:paraId="4D3B9DCE" w14:textId="77777777" w:rsidR="00870A08" w:rsidRDefault="003A5418">
      <w:pPr>
        <w:pStyle w:val="aff6"/>
      </w:pPr>
      <w:r>
        <w:t xml:space="preserve">1    </w:t>
      </w:r>
      <w:proofErr w:type="gramStart"/>
      <w:r>
        <w:t>common  UT</w:t>
      </w:r>
      <w:proofErr w:type="gramEnd"/>
      <w:r>
        <w:t xml:space="preserve">:Eth0/0/1(U)     Eth0/0/2(U)     Eth0/0/3(D)     Eth0/0/4(D)     </w:t>
      </w:r>
    </w:p>
    <w:p w14:paraId="0321B5FD" w14:textId="77777777" w:rsidR="00870A08" w:rsidRDefault="003A5418">
      <w:pPr>
        <w:pStyle w:val="aff6"/>
      </w:pPr>
      <w:r>
        <w:t xml:space="preserve">                Eth0/0/5(D)     Eth0/0/6(D)     Eth0/0/7(D)     Eth0/0/8(D)     </w:t>
      </w:r>
    </w:p>
    <w:p w14:paraId="3F4F6FB2" w14:textId="77777777" w:rsidR="00870A08" w:rsidRDefault="003A5418">
      <w:pPr>
        <w:pStyle w:val="aff6"/>
      </w:pPr>
      <w:r>
        <w:t xml:space="preserve">                Eth0/0/9(D)     Eth0/0/10(D)    Eth0/0/11(D)    Eth0/0/12(D)    </w:t>
      </w:r>
    </w:p>
    <w:p w14:paraId="657CCFC3" w14:textId="77777777" w:rsidR="00870A08" w:rsidRDefault="003A5418">
      <w:pPr>
        <w:pStyle w:val="aff6"/>
      </w:pPr>
      <w:r>
        <w:t xml:space="preserve">                Eth0/0/13(D)    Eth0/0/14(D)    Eth0/0/15(D)    Eth0/0/16(D)    </w:t>
      </w:r>
    </w:p>
    <w:p w14:paraId="003B635B" w14:textId="77777777" w:rsidR="00870A08" w:rsidRDefault="003A5418">
      <w:pPr>
        <w:pStyle w:val="aff6"/>
      </w:pPr>
      <w:r>
        <w:lastRenderedPageBreak/>
        <w:t xml:space="preserve">                Eth0/0/17(D)    Eth0/0/18(D)    Eth0/0/19(D)    Eth0/0/20(D)    </w:t>
      </w:r>
    </w:p>
    <w:p w14:paraId="015F42AD" w14:textId="77777777" w:rsidR="00870A08" w:rsidRDefault="003A5418">
      <w:pPr>
        <w:pStyle w:val="aff6"/>
      </w:pPr>
      <w:r>
        <w:t xml:space="preserve">                Eth0/0/21(D)    Eth0/0/22(D)    GE0/0/1(</w:t>
      </w:r>
      <w:proofErr w:type="gramStart"/>
      <w:r>
        <w:t xml:space="preserve">U)   </w:t>
      </w:r>
      <w:proofErr w:type="gramEnd"/>
      <w:r>
        <w:t xml:space="preserve">   GE0/0/2(D)      </w:t>
      </w:r>
    </w:p>
    <w:p w14:paraId="3E8D8532" w14:textId="77777777" w:rsidR="00870A08" w:rsidRDefault="003A5418">
      <w:pPr>
        <w:pStyle w:val="aff6"/>
      </w:pPr>
      <w:r>
        <w:rPr>
          <w:shd w:val="pct10" w:color="auto" w:fill="FFFFFF"/>
        </w:rPr>
        <w:t xml:space="preserve">10   dynamic TG:GE0/0/1(U) </w:t>
      </w:r>
      <w:r>
        <w:t xml:space="preserve"> </w:t>
      </w:r>
    </w:p>
    <w:p w14:paraId="563BA6AB" w14:textId="77777777" w:rsidR="00870A08" w:rsidRDefault="003A5418">
      <w:pPr>
        <w:pStyle w:val="aff6"/>
      </w:pPr>
      <w:r>
        <w:rPr>
          <w:shd w:val="pct10" w:color="auto" w:fill="FFFFFF"/>
        </w:rPr>
        <w:t xml:space="preserve">20   dynamic TG:GE0/0/1(U) </w:t>
      </w:r>
      <w:r>
        <w:t xml:space="preserve">                                                     </w:t>
      </w:r>
    </w:p>
    <w:p w14:paraId="4975C291" w14:textId="77777777" w:rsidR="00870A08" w:rsidRDefault="003A5418">
      <w:pPr>
        <w:pStyle w:val="aff6"/>
      </w:pPr>
      <w:proofErr w:type="gramStart"/>
      <w:r>
        <w:t>VID  Status</w:t>
      </w:r>
      <w:proofErr w:type="gramEnd"/>
      <w:r>
        <w:t xml:space="preserve">  Property      MAC-LRN Statistics Description      </w:t>
      </w:r>
    </w:p>
    <w:p w14:paraId="45B6035A" w14:textId="77777777" w:rsidR="00870A08" w:rsidRDefault="003A5418">
      <w:pPr>
        <w:pStyle w:val="aff6"/>
      </w:pPr>
      <w:r>
        <w:t>----------------------------------------------------------------------------</w:t>
      </w:r>
    </w:p>
    <w:p w14:paraId="72AB62E4" w14:textId="77777777" w:rsidR="00870A08" w:rsidRDefault="003A5418">
      <w:pPr>
        <w:pStyle w:val="aff6"/>
      </w:pPr>
      <w:r>
        <w:t xml:space="preserve">1    </w:t>
      </w:r>
      <w:proofErr w:type="gramStart"/>
      <w:r>
        <w:t>enable  default</w:t>
      </w:r>
      <w:proofErr w:type="gramEnd"/>
      <w:r>
        <w:t xml:space="preserve">       enable  disable    VLAN 0001                         </w:t>
      </w:r>
    </w:p>
    <w:p w14:paraId="33FDC4CF" w14:textId="77777777" w:rsidR="00870A08" w:rsidRDefault="003A5418">
      <w:pPr>
        <w:pStyle w:val="aff6"/>
      </w:pPr>
      <w:r>
        <w:t xml:space="preserve">10   </w:t>
      </w:r>
      <w:proofErr w:type="gramStart"/>
      <w:r>
        <w:t>enable  default</w:t>
      </w:r>
      <w:proofErr w:type="gramEnd"/>
      <w:r>
        <w:t xml:space="preserve">       enable  disable    VLAN 0010                         </w:t>
      </w:r>
    </w:p>
    <w:p w14:paraId="2973F5F8" w14:textId="77777777" w:rsidR="00870A08" w:rsidRDefault="003A5418">
      <w:pPr>
        <w:pStyle w:val="aff6"/>
      </w:pPr>
      <w:r>
        <w:t xml:space="preserve">20   </w:t>
      </w:r>
      <w:proofErr w:type="gramStart"/>
      <w:r>
        <w:t>enable  default</w:t>
      </w:r>
      <w:proofErr w:type="gramEnd"/>
      <w:r>
        <w:t xml:space="preserve">       enable  disable    VLAN 0020                         </w:t>
      </w:r>
    </w:p>
    <w:p w14:paraId="60AFEA7B" w14:textId="77777777" w:rsidR="00870A08" w:rsidRDefault="00870A08">
      <w:pPr>
        <w:ind w:firstLineChars="0" w:firstLine="0"/>
        <w:rPr>
          <w:b/>
        </w:rPr>
      </w:pPr>
    </w:p>
    <w:p w14:paraId="57C36426" w14:textId="77777777" w:rsidR="00870A08" w:rsidRDefault="003A5418">
      <w:pPr>
        <w:ind w:firstLine="420"/>
      </w:pPr>
      <w:r>
        <w:rPr>
          <w:rFonts w:hint="eastAsia"/>
        </w:rPr>
        <w:t>可以观察到</w:t>
      </w:r>
      <w:r>
        <w:rPr>
          <w:rFonts w:hint="eastAsia"/>
        </w:rPr>
        <w:t>S2</w:t>
      </w:r>
      <w:r>
        <w:rPr>
          <w:rFonts w:hint="eastAsia"/>
        </w:rPr>
        <w:t>，</w:t>
      </w:r>
      <w:r>
        <w:rPr>
          <w:rFonts w:hint="eastAsia"/>
        </w:rPr>
        <w:t>S3</w:t>
      </w:r>
      <w:r>
        <w:rPr>
          <w:rFonts w:hint="eastAsia"/>
        </w:rPr>
        <w:t>，</w:t>
      </w:r>
      <w:r>
        <w:rPr>
          <w:rFonts w:hint="eastAsia"/>
        </w:rPr>
        <w:t>S4</w:t>
      </w:r>
      <w:r>
        <w:rPr>
          <w:rFonts w:hint="eastAsia"/>
        </w:rPr>
        <w:t>都动态获得了</w:t>
      </w:r>
      <w:r>
        <w:rPr>
          <w:rFonts w:hint="eastAsia"/>
        </w:rPr>
        <w:t>VLAN 10</w:t>
      </w:r>
      <w:r>
        <w:rPr>
          <w:rFonts w:hint="eastAsia"/>
        </w:rPr>
        <w:t>和</w:t>
      </w:r>
      <w:r>
        <w:rPr>
          <w:rFonts w:hint="eastAsia"/>
        </w:rPr>
        <w:t>VLAN 20</w:t>
      </w:r>
      <w:r>
        <w:rPr>
          <w:rFonts w:hint="eastAsia"/>
        </w:rPr>
        <w:t>。但是在</w:t>
      </w:r>
      <w:r>
        <w:rPr>
          <w:rFonts w:hint="eastAsia"/>
        </w:rPr>
        <w:t>S2</w:t>
      </w:r>
      <w:r>
        <w:rPr>
          <w:rFonts w:hint="eastAsia"/>
        </w:rPr>
        <w:t>上只有</w:t>
      </w:r>
      <w:r>
        <w:rPr>
          <w:rFonts w:hint="eastAsia"/>
        </w:rPr>
        <w:t>GE 0/0/2</w:t>
      </w:r>
      <w:r>
        <w:rPr>
          <w:rFonts w:hint="eastAsia"/>
        </w:rPr>
        <w:t>加入了这两个</w:t>
      </w:r>
      <w:r>
        <w:rPr>
          <w:rFonts w:hint="eastAsia"/>
        </w:rPr>
        <w:t>VLAN</w:t>
      </w:r>
      <w:r>
        <w:rPr>
          <w:rFonts w:hint="eastAsia"/>
        </w:rPr>
        <w:t>，同样在</w:t>
      </w:r>
      <w:r>
        <w:rPr>
          <w:rFonts w:hint="eastAsia"/>
        </w:rPr>
        <w:t>S3</w:t>
      </w:r>
      <w:r>
        <w:rPr>
          <w:rFonts w:hint="eastAsia"/>
        </w:rPr>
        <w:t>上只有</w:t>
      </w:r>
      <w:r>
        <w:rPr>
          <w:rFonts w:hint="eastAsia"/>
        </w:rPr>
        <w:t>GE 0/0/1</w:t>
      </w:r>
      <w:r>
        <w:rPr>
          <w:rFonts w:hint="eastAsia"/>
        </w:rPr>
        <w:t>加入这两个</w:t>
      </w:r>
      <w:r>
        <w:rPr>
          <w:rFonts w:hint="eastAsia"/>
        </w:rPr>
        <w:t>VLAN</w:t>
      </w:r>
      <w:r>
        <w:rPr>
          <w:rFonts w:hint="eastAsia"/>
        </w:rPr>
        <w:t>，在</w:t>
      </w:r>
      <w:r>
        <w:rPr>
          <w:rFonts w:hint="eastAsia"/>
        </w:rPr>
        <w:t>S4</w:t>
      </w:r>
      <w:r>
        <w:rPr>
          <w:rFonts w:hint="eastAsia"/>
        </w:rPr>
        <w:t>上只有</w:t>
      </w:r>
      <w:r>
        <w:rPr>
          <w:rFonts w:hint="eastAsia"/>
        </w:rPr>
        <w:t>GE 0/0/1</w:t>
      </w:r>
      <w:r>
        <w:rPr>
          <w:rFonts w:hint="eastAsia"/>
        </w:rPr>
        <w:t>加入了这两个</w:t>
      </w:r>
      <w:r>
        <w:rPr>
          <w:rFonts w:hint="eastAsia"/>
        </w:rPr>
        <w:t>VLAN</w:t>
      </w:r>
      <w:r>
        <w:rPr>
          <w:rFonts w:hint="eastAsia"/>
        </w:rPr>
        <w:t>。这是因为此时在</w:t>
      </w:r>
      <w:r>
        <w:rPr>
          <w:rFonts w:hint="eastAsia"/>
        </w:rPr>
        <w:t>S2</w:t>
      </w:r>
      <w:r>
        <w:rPr>
          <w:rFonts w:hint="eastAsia"/>
        </w:rPr>
        <w:t>，</w:t>
      </w:r>
      <w:r>
        <w:rPr>
          <w:rFonts w:hint="eastAsia"/>
        </w:rPr>
        <w:t>S3</w:t>
      </w:r>
      <w:r>
        <w:rPr>
          <w:rFonts w:hint="eastAsia"/>
        </w:rPr>
        <w:t>，</w:t>
      </w:r>
      <w:r>
        <w:rPr>
          <w:rFonts w:hint="eastAsia"/>
        </w:rPr>
        <w:t>S4</w:t>
      </w:r>
      <w:r>
        <w:rPr>
          <w:rFonts w:hint="eastAsia"/>
        </w:rPr>
        <w:t>上只有左侧的端口收到</w:t>
      </w:r>
      <w:r>
        <w:rPr>
          <w:rFonts w:hint="eastAsia"/>
        </w:rPr>
        <w:t>GVRP</w:t>
      </w:r>
      <w:r>
        <w:rPr>
          <w:rFonts w:hint="eastAsia"/>
        </w:rPr>
        <w:t>的注册消息，此时只完成了单向注册。</w:t>
      </w:r>
    </w:p>
    <w:p w14:paraId="7DE5DC1E" w14:textId="77777777" w:rsidR="00870A08" w:rsidRDefault="003A5418">
      <w:pPr>
        <w:ind w:firstLine="420"/>
      </w:pPr>
      <w:r>
        <w:rPr>
          <w:rFonts w:hint="eastAsia"/>
        </w:rPr>
        <w:t>由于</w:t>
      </w:r>
      <w:r>
        <w:rPr>
          <w:rFonts w:hint="eastAsia"/>
        </w:rPr>
        <w:t>PC-1</w:t>
      </w:r>
      <w:r>
        <w:rPr>
          <w:rFonts w:hint="eastAsia"/>
        </w:rPr>
        <w:t>与</w:t>
      </w:r>
      <w:r>
        <w:rPr>
          <w:rFonts w:hint="eastAsia"/>
        </w:rPr>
        <w:t>PC-3</w:t>
      </w:r>
      <w:r>
        <w:rPr>
          <w:rFonts w:hint="eastAsia"/>
        </w:rPr>
        <w:t>同属于</w:t>
      </w:r>
      <w:r>
        <w:rPr>
          <w:rFonts w:hint="eastAsia"/>
        </w:rPr>
        <w:t>IT</w:t>
      </w:r>
      <w:r>
        <w:rPr>
          <w:rFonts w:hint="eastAsia"/>
        </w:rPr>
        <w:t>部门，即</w:t>
      </w:r>
      <w:r>
        <w:rPr>
          <w:rFonts w:hint="eastAsia"/>
        </w:rPr>
        <w:t>VLAN 10</w:t>
      </w:r>
      <w:r>
        <w:rPr>
          <w:rFonts w:hint="eastAsia"/>
        </w:rPr>
        <w:t>内，验证它们之间的连通性。</w:t>
      </w:r>
    </w:p>
    <w:p w14:paraId="763A74B0" w14:textId="77777777" w:rsidR="00870A08" w:rsidRDefault="003A5418">
      <w:pPr>
        <w:pStyle w:val="aff6"/>
      </w:pPr>
      <w:r>
        <w:t>PC&gt;ping 10.1.1.3</w:t>
      </w:r>
    </w:p>
    <w:p w14:paraId="3B9B85A4" w14:textId="77777777" w:rsidR="00870A08" w:rsidRDefault="003A5418">
      <w:pPr>
        <w:pStyle w:val="aff6"/>
      </w:pPr>
      <w:r>
        <w:t xml:space="preserve">Ping 10.1.1.3: 32 data bytes, Press </w:t>
      </w:r>
      <w:proofErr w:type="spellStart"/>
      <w:r>
        <w:t>Ctrl_C</w:t>
      </w:r>
      <w:proofErr w:type="spellEnd"/>
      <w:r>
        <w:t xml:space="preserve"> to break</w:t>
      </w:r>
    </w:p>
    <w:p w14:paraId="5862A83D" w14:textId="77777777" w:rsidR="00870A08" w:rsidRDefault="003A5418">
      <w:pPr>
        <w:pStyle w:val="aff6"/>
      </w:pPr>
      <w:r>
        <w:t>From 10.1.1.1: Destination host unreachable</w:t>
      </w:r>
    </w:p>
    <w:p w14:paraId="5BDD06D2" w14:textId="77777777" w:rsidR="00870A08" w:rsidRDefault="003A5418">
      <w:pPr>
        <w:pStyle w:val="aff6"/>
      </w:pPr>
      <w:r>
        <w:t>From 10.1.1.1: Destination host unreachable</w:t>
      </w:r>
    </w:p>
    <w:p w14:paraId="495B9E40" w14:textId="77777777" w:rsidR="00870A08" w:rsidRDefault="003A5418">
      <w:pPr>
        <w:pStyle w:val="aff6"/>
      </w:pPr>
      <w:r>
        <w:t>From 10.1.1.1: Destination host unreachable</w:t>
      </w:r>
    </w:p>
    <w:p w14:paraId="5AD2CFAB" w14:textId="77777777" w:rsidR="00870A08" w:rsidRDefault="003A5418">
      <w:pPr>
        <w:pStyle w:val="aff6"/>
      </w:pPr>
      <w:r>
        <w:t>From 10.1.1.1: Destination host unreachable</w:t>
      </w:r>
    </w:p>
    <w:p w14:paraId="6475CBD4" w14:textId="77777777" w:rsidR="00870A08" w:rsidRDefault="003A5418">
      <w:pPr>
        <w:pStyle w:val="aff6"/>
      </w:pPr>
      <w:r>
        <w:t>From 10.1.1.1: Destination host unreachable</w:t>
      </w:r>
    </w:p>
    <w:p w14:paraId="161975C2" w14:textId="77777777" w:rsidR="00870A08" w:rsidRDefault="003A5418">
      <w:pPr>
        <w:pStyle w:val="aff6"/>
      </w:pPr>
      <w:r>
        <w:rPr>
          <w:rFonts w:hint="eastAsia"/>
        </w:rPr>
        <w:t>……</w:t>
      </w:r>
    </w:p>
    <w:p w14:paraId="69C762F9" w14:textId="77777777" w:rsidR="00870A08" w:rsidRDefault="003A5418">
      <w:pPr>
        <w:ind w:firstLineChars="0" w:firstLine="0"/>
        <w:rPr>
          <w:rFonts w:ascii="微软雅黑" w:hAnsi="微软雅黑" w:cs="Courier New"/>
          <w:kern w:val="0"/>
          <w:szCs w:val="21"/>
        </w:rPr>
      </w:pPr>
      <w:r>
        <w:rPr>
          <w:rFonts w:ascii="Courier New" w:eastAsia="宋体" w:hAnsi="Courier New" w:cs="Courier New" w:hint="eastAsia"/>
          <w:kern w:val="0"/>
          <w:sz w:val="18"/>
          <w:szCs w:val="18"/>
        </w:rPr>
        <w:t xml:space="preserve">    </w:t>
      </w:r>
      <w:r>
        <w:rPr>
          <w:rFonts w:ascii="微软雅黑" w:hAnsi="微软雅黑" w:cs="Courier New" w:hint="eastAsia"/>
          <w:kern w:val="0"/>
          <w:szCs w:val="21"/>
        </w:rPr>
        <w:t xml:space="preserve"> </w:t>
      </w:r>
    </w:p>
    <w:p w14:paraId="212CDFF2" w14:textId="77777777" w:rsidR="00870A08" w:rsidRDefault="003A5418">
      <w:pPr>
        <w:ind w:firstLine="420"/>
        <w:rPr>
          <w:szCs w:val="21"/>
        </w:rPr>
      </w:pPr>
      <w:r>
        <w:rPr>
          <w:rFonts w:ascii="微软雅黑" w:hAnsi="微软雅黑" w:cs="Courier New" w:hint="eastAsia"/>
          <w:kern w:val="0"/>
          <w:szCs w:val="21"/>
          <w:lang w:val="zh-CN"/>
        </w:rPr>
        <w:t>发现无</w:t>
      </w:r>
      <w:r>
        <w:rPr>
          <w:rFonts w:hint="eastAsia"/>
        </w:rPr>
        <w:t>法通信</w:t>
      </w:r>
      <w:r>
        <w:rPr>
          <w:rFonts w:ascii="微软雅黑" w:hAnsi="微软雅黑" w:cs="Courier New" w:hint="eastAsia"/>
          <w:kern w:val="0"/>
          <w:szCs w:val="21"/>
        </w:rPr>
        <w:t>，再次验证了</w:t>
      </w:r>
      <w:r>
        <w:rPr>
          <w:rFonts w:ascii="微软雅黑" w:hAnsi="微软雅黑" w:cs="Courier New" w:hint="eastAsia"/>
          <w:kern w:val="0"/>
          <w:szCs w:val="21"/>
          <w:lang w:val="zh-CN"/>
        </w:rPr>
        <w:t>此时只完成了单向注册。</w:t>
      </w:r>
    </w:p>
    <w:p w14:paraId="5198198F" w14:textId="77777777" w:rsidR="00870A08" w:rsidRDefault="003A5418">
      <w:pPr>
        <w:pStyle w:val="2"/>
        <w:rPr>
          <w:rFonts w:ascii="微软雅黑" w:hAnsi="微软雅黑"/>
        </w:rPr>
      </w:pPr>
      <w:r>
        <w:rPr>
          <w:rFonts w:ascii="微软雅黑" w:hAnsi="微软雅黑" w:hint="eastAsia"/>
        </w:rPr>
        <w:t>配置GVRP双向注册</w:t>
      </w:r>
    </w:p>
    <w:p w14:paraId="53196A33" w14:textId="77777777" w:rsidR="00870A08" w:rsidRDefault="003A5418">
      <w:pPr>
        <w:ind w:firstLine="420"/>
      </w:pPr>
      <w:r>
        <w:rPr>
          <w:rFonts w:hint="eastAsia"/>
        </w:rPr>
        <w:t>现需要在</w:t>
      </w:r>
      <w:r>
        <w:rPr>
          <w:rFonts w:hint="eastAsia"/>
        </w:rPr>
        <w:t>S4</w:t>
      </w:r>
      <w:r>
        <w:rPr>
          <w:rFonts w:hint="eastAsia"/>
        </w:rPr>
        <w:t>上也手工创建</w:t>
      </w:r>
      <w:r>
        <w:rPr>
          <w:rFonts w:hint="eastAsia"/>
        </w:rPr>
        <w:t>VLAN 10</w:t>
      </w:r>
      <w:r>
        <w:rPr>
          <w:rFonts w:hint="eastAsia"/>
        </w:rPr>
        <w:t>和</w:t>
      </w:r>
      <w:r>
        <w:rPr>
          <w:rFonts w:hint="eastAsia"/>
        </w:rPr>
        <w:t>VLAN 20</w:t>
      </w:r>
      <w:r>
        <w:rPr>
          <w:rFonts w:hint="eastAsia"/>
        </w:rPr>
        <w:t>，把连接</w:t>
      </w:r>
      <w:r>
        <w:rPr>
          <w:rFonts w:hint="eastAsia"/>
        </w:rPr>
        <w:t>PC</w:t>
      </w:r>
      <w:r>
        <w:rPr>
          <w:rFonts w:hint="eastAsia"/>
        </w:rPr>
        <w:t>的接口的模式配置为</w:t>
      </w:r>
      <w:r>
        <w:rPr>
          <w:rFonts w:hint="eastAsia"/>
        </w:rPr>
        <w:lastRenderedPageBreak/>
        <w:t>Access</w:t>
      </w:r>
      <w:r>
        <w:rPr>
          <w:rFonts w:hint="eastAsia"/>
        </w:rPr>
        <w:t>，划入到相应</w:t>
      </w:r>
      <w:r>
        <w:rPr>
          <w:rFonts w:hint="eastAsia"/>
        </w:rPr>
        <w:t>VLAN</w:t>
      </w:r>
      <w:r>
        <w:rPr>
          <w:rFonts w:hint="eastAsia"/>
        </w:rPr>
        <w:t>中。</w:t>
      </w:r>
    </w:p>
    <w:p w14:paraId="110C0BE9" w14:textId="77777777" w:rsidR="00870A08" w:rsidRDefault="003A5418">
      <w:pPr>
        <w:pStyle w:val="aff6"/>
      </w:pPr>
      <w:r>
        <w:t>&lt;</w:t>
      </w:r>
      <w:r>
        <w:rPr>
          <w:rFonts w:hint="eastAsia"/>
        </w:rPr>
        <w:t>S</w:t>
      </w:r>
      <w:r>
        <w:t xml:space="preserve">4&gt;system-view </w:t>
      </w:r>
    </w:p>
    <w:p w14:paraId="163193E8" w14:textId="77777777" w:rsidR="00870A08" w:rsidRDefault="003A5418">
      <w:pPr>
        <w:pStyle w:val="aff6"/>
      </w:pPr>
      <w:r>
        <w:t>[</w:t>
      </w:r>
      <w:r>
        <w:rPr>
          <w:rFonts w:hint="eastAsia"/>
        </w:rPr>
        <w:t>S</w:t>
      </w:r>
      <w:proofErr w:type="gramStart"/>
      <w:r>
        <w:t>4]</w:t>
      </w:r>
      <w:proofErr w:type="spellStart"/>
      <w:r>
        <w:t>vlan</w:t>
      </w:r>
      <w:proofErr w:type="spellEnd"/>
      <w:proofErr w:type="gramEnd"/>
      <w:r>
        <w:t xml:space="preserve"> 10</w:t>
      </w:r>
    </w:p>
    <w:p w14:paraId="0703EFD8" w14:textId="77777777" w:rsidR="00870A08" w:rsidRDefault="003A5418">
      <w:pPr>
        <w:pStyle w:val="aff6"/>
      </w:pPr>
      <w:r>
        <w:t>[</w:t>
      </w:r>
      <w:r>
        <w:rPr>
          <w:rFonts w:hint="eastAsia"/>
        </w:rPr>
        <w:t>S</w:t>
      </w:r>
      <w:r>
        <w:t>4</w:t>
      </w:r>
      <w:r>
        <w:rPr>
          <w:rFonts w:hint="eastAsia"/>
        </w:rPr>
        <w:t>-Vlan</w:t>
      </w:r>
      <w:proofErr w:type="gramStart"/>
      <w:r>
        <w:rPr>
          <w:rFonts w:hint="eastAsia"/>
        </w:rPr>
        <w:t>10</w:t>
      </w:r>
      <w:r>
        <w:t>]</w:t>
      </w:r>
      <w:proofErr w:type="spellStart"/>
      <w:r>
        <w:t>vlan</w:t>
      </w:r>
      <w:proofErr w:type="spellEnd"/>
      <w:proofErr w:type="gramEnd"/>
      <w:r>
        <w:t xml:space="preserve"> 20</w:t>
      </w:r>
    </w:p>
    <w:p w14:paraId="3D14ECAA" w14:textId="77777777" w:rsidR="00870A08" w:rsidRDefault="003A5418">
      <w:pPr>
        <w:pStyle w:val="aff6"/>
      </w:pPr>
      <w:r>
        <w:t>[</w:t>
      </w:r>
      <w:r>
        <w:rPr>
          <w:rFonts w:hint="eastAsia"/>
        </w:rPr>
        <w:t>S4-Vlan</w:t>
      </w:r>
      <w:proofErr w:type="gramStart"/>
      <w:r>
        <w:rPr>
          <w:rFonts w:hint="eastAsia"/>
        </w:rPr>
        <w:t>20</w:t>
      </w:r>
      <w:r>
        <w:t>]interface</w:t>
      </w:r>
      <w:proofErr w:type="gramEnd"/>
      <w:r>
        <w:t xml:space="preserve"> Ethernet0/0/1</w:t>
      </w:r>
    </w:p>
    <w:p w14:paraId="66C7FC43" w14:textId="77777777" w:rsidR="00870A08" w:rsidRDefault="003A5418">
      <w:pPr>
        <w:pStyle w:val="aff6"/>
      </w:pPr>
      <w:r>
        <w:t>[</w:t>
      </w:r>
      <w:r>
        <w:rPr>
          <w:rFonts w:hint="eastAsia"/>
        </w:rPr>
        <w:t>S4</w:t>
      </w:r>
      <w:r>
        <w:t>-Ethernet0/0/</w:t>
      </w:r>
      <w:proofErr w:type="gramStart"/>
      <w:r>
        <w:t>1]port</w:t>
      </w:r>
      <w:proofErr w:type="gramEnd"/>
      <w:r>
        <w:t xml:space="preserve"> link-type access</w:t>
      </w:r>
    </w:p>
    <w:p w14:paraId="2125939F" w14:textId="77777777" w:rsidR="00870A08" w:rsidRDefault="003A5418">
      <w:pPr>
        <w:pStyle w:val="aff6"/>
      </w:pPr>
      <w:r>
        <w:t>[</w:t>
      </w:r>
      <w:r>
        <w:rPr>
          <w:rFonts w:hint="eastAsia"/>
        </w:rPr>
        <w:t>S4</w:t>
      </w:r>
      <w:r>
        <w:t>-Ethernet0/0/</w:t>
      </w:r>
      <w:proofErr w:type="gramStart"/>
      <w:r>
        <w:t>1]port</w:t>
      </w:r>
      <w:proofErr w:type="gramEnd"/>
      <w:r>
        <w:t xml:space="preserve"> default </w:t>
      </w:r>
      <w:proofErr w:type="spellStart"/>
      <w:r>
        <w:t>vlan</w:t>
      </w:r>
      <w:proofErr w:type="spellEnd"/>
      <w:r>
        <w:t xml:space="preserve"> 10</w:t>
      </w:r>
    </w:p>
    <w:p w14:paraId="399D0936" w14:textId="77777777" w:rsidR="00870A08" w:rsidRDefault="003A5418">
      <w:pPr>
        <w:pStyle w:val="aff6"/>
      </w:pPr>
      <w:r>
        <w:t>[</w:t>
      </w:r>
      <w:r>
        <w:rPr>
          <w:rFonts w:hint="eastAsia"/>
        </w:rPr>
        <w:t>S4</w:t>
      </w:r>
      <w:r>
        <w:t>-Ethernet0/0/</w:t>
      </w:r>
      <w:proofErr w:type="gramStart"/>
      <w:r>
        <w:t>1]interface</w:t>
      </w:r>
      <w:proofErr w:type="gramEnd"/>
      <w:r>
        <w:t xml:space="preserve"> Ethernet0/0/</w:t>
      </w:r>
      <w:r>
        <w:rPr>
          <w:rFonts w:hint="eastAsia"/>
        </w:rPr>
        <w:t>2</w:t>
      </w:r>
    </w:p>
    <w:p w14:paraId="58773D46" w14:textId="77777777" w:rsidR="00870A08" w:rsidRDefault="003A5418">
      <w:pPr>
        <w:pStyle w:val="aff6"/>
      </w:pPr>
      <w:r>
        <w:t>[</w:t>
      </w:r>
      <w:r>
        <w:rPr>
          <w:rFonts w:hint="eastAsia"/>
        </w:rPr>
        <w:t>S4</w:t>
      </w:r>
      <w:r>
        <w:t>-Ethernet0/0/</w:t>
      </w:r>
      <w:proofErr w:type="gramStart"/>
      <w:r>
        <w:rPr>
          <w:rFonts w:hint="eastAsia"/>
        </w:rPr>
        <w:t>2</w:t>
      </w:r>
      <w:r>
        <w:t>]port</w:t>
      </w:r>
      <w:proofErr w:type="gramEnd"/>
      <w:r>
        <w:t xml:space="preserve"> link-type access</w:t>
      </w:r>
    </w:p>
    <w:p w14:paraId="71768C68" w14:textId="77777777" w:rsidR="00870A08" w:rsidRDefault="003A5418">
      <w:pPr>
        <w:pStyle w:val="aff6"/>
      </w:pPr>
      <w:r>
        <w:t>[</w:t>
      </w:r>
      <w:r>
        <w:rPr>
          <w:rFonts w:hint="eastAsia"/>
        </w:rPr>
        <w:t>S4</w:t>
      </w:r>
      <w:r>
        <w:t>-Ethernet0/0/</w:t>
      </w:r>
      <w:proofErr w:type="gramStart"/>
      <w:r>
        <w:rPr>
          <w:rFonts w:hint="eastAsia"/>
        </w:rPr>
        <w:t>2</w:t>
      </w:r>
      <w:r>
        <w:t>]port</w:t>
      </w:r>
      <w:proofErr w:type="gramEnd"/>
      <w:r>
        <w:t xml:space="preserve"> default </w:t>
      </w:r>
      <w:proofErr w:type="spellStart"/>
      <w:r>
        <w:t>vlan</w:t>
      </w:r>
      <w:proofErr w:type="spellEnd"/>
      <w:r>
        <w:t xml:space="preserve"> </w:t>
      </w:r>
      <w:r>
        <w:rPr>
          <w:rFonts w:hint="eastAsia"/>
        </w:rPr>
        <w:t>2</w:t>
      </w:r>
      <w:r>
        <w:t>0</w:t>
      </w:r>
    </w:p>
    <w:p w14:paraId="6BF553C9" w14:textId="77777777" w:rsidR="00870A08" w:rsidRDefault="00870A08">
      <w:pPr>
        <w:ind w:firstLine="420"/>
      </w:pPr>
    </w:p>
    <w:p w14:paraId="3D9C3656" w14:textId="77777777" w:rsidR="00870A08" w:rsidRDefault="003A5418">
      <w:pPr>
        <w:ind w:firstLine="420"/>
      </w:pPr>
      <w:r>
        <w:rPr>
          <w:rFonts w:hint="eastAsia"/>
        </w:rPr>
        <w:t>配置完成后，在</w:t>
      </w:r>
      <w:r>
        <w:rPr>
          <w:rFonts w:hint="eastAsia"/>
        </w:rPr>
        <w:t>S2</w:t>
      </w:r>
      <w:r>
        <w:rPr>
          <w:rFonts w:hint="eastAsia"/>
        </w:rPr>
        <w:t>，</w:t>
      </w:r>
      <w:r>
        <w:rPr>
          <w:rFonts w:hint="eastAsia"/>
        </w:rPr>
        <w:t>S3</w:t>
      </w:r>
      <w:r>
        <w:rPr>
          <w:rFonts w:hint="eastAsia"/>
        </w:rPr>
        <w:t>上再次使用</w:t>
      </w:r>
      <w:r>
        <w:rPr>
          <w:rFonts w:hint="eastAsia"/>
          <w:b/>
        </w:rPr>
        <w:t xml:space="preserve">display </w:t>
      </w:r>
      <w:proofErr w:type="spellStart"/>
      <w:r>
        <w:rPr>
          <w:rFonts w:hint="eastAsia"/>
          <w:b/>
        </w:rPr>
        <w:t>vlan</w:t>
      </w:r>
      <w:proofErr w:type="spellEnd"/>
      <w:r>
        <w:rPr>
          <w:rFonts w:hint="eastAsia"/>
        </w:rPr>
        <w:t>查看。</w:t>
      </w:r>
    </w:p>
    <w:p w14:paraId="2CDD65DF" w14:textId="77777777" w:rsidR="00870A08" w:rsidRDefault="003A5418">
      <w:pPr>
        <w:pStyle w:val="aff6"/>
      </w:pPr>
      <w:r>
        <w:t>[</w:t>
      </w:r>
      <w:r>
        <w:rPr>
          <w:rFonts w:hint="eastAsia"/>
        </w:rPr>
        <w:t>S</w:t>
      </w:r>
      <w:proofErr w:type="gramStart"/>
      <w:r>
        <w:t>2]display</w:t>
      </w:r>
      <w:proofErr w:type="gramEnd"/>
      <w:r>
        <w:t xml:space="preserve"> </w:t>
      </w:r>
      <w:proofErr w:type="spellStart"/>
      <w:r>
        <w:t>vlan</w:t>
      </w:r>
      <w:proofErr w:type="spellEnd"/>
      <w:r>
        <w:t xml:space="preserve"> </w:t>
      </w:r>
    </w:p>
    <w:p w14:paraId="4499F3AE"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6126219E" w14:textId="77777777" w:rsidR="00870A08" w:rsidRDefault="003A5418">
      <w:pPr>
        <w:pStyle w:val="aff6"/>
      </w:pPr>
      <w:r>
        <w:t>----------------------------------------------------------------------------</w:t>
      </w:r>
    </w:p>
    <w:p w14:paraId="0EE48836" w14:textId="77777777" w:rsidR="00870A08" w:rsidRDefault="003A5418">
      <w:pPr>
        <w:pStyle w:val="aff6"/>
      </w:pPr>
      <w:r>
        <w:t xml:space="preserve">U: </w:t>
      </w:r>
      <w:proofErr w:type="gramStart"/>
      <w:r>
        <w:t xml:space="preserve">Up;   </w:t>
      </w:r>
      <w:proofErr w:type="gramEnd"/>
      <w:r>
        <w:t xml:space="preserve">      D: Down;         TG: Tagged;         UT: Untagged;</w:t>
      </w:r>
    </w:p>
    <w:p w14:paraId="704A42FA"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6BF855F9"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310713B0" w14:textId="77777777" w:rsidR="00870A08" w:rsidRDefault="003A5418">
      <w:pPr>
        <w:pStyle w:val="aff6"/>
      </w:pPr>
      <w:r>
        <w:t>----------------------------------------------------------------------------</w:t>
      </w:r>
    </w:p>
    <w:p w14:paraId="778B25DE" w14:textId="77777777" w:rsidR="00870A08" w:rsidRDefault="003A5418">
      <w:pPr>
        <w:pStyle w:val="aff6"/>
      </w:pPr>
      <w:proofErr w:type="gramStart"/>
      <w:r>
        <w:t>VID  Type</w:t>
      </w:r>
      <w:proofErr w:type="gramEnd"/>
      <w:r>
        <w:t xml:space="preserve">    Ports                                                          </w:t>
      </w:r>
    </w:p>
    <w:p w14:paraId="3038BB2C" w14:textId="77777777" w:rsidR="00870A08" w:rsidRDefault="003A5418">
      <w:pPr>
        <w:pStyle w:val="aff6"/>
      </w:pPr>
      <w:r>
        <w:t>----------------------------------------------------------------------------</w:t>
      </w:r>
    </w:p>
    <w:p w14:paraId="0B7154D7" w14:textId="77777777" w:rsidR="00870A08" w:rsidRDefault="003A5418">
      <w:pPr>
        <w:pStyle w:val="aff6"/>
      </w:pPr>
      <w:r>
        <w:t xml:space="preserve">1    </w:t>
      </w:r>
      <w:proofErr w:type="gramStart"/>
      <w:r>
        <w:t>common  UT</w:t>
      </w:r>
      <w:proofErr w:type="gramEnd"/>
      <w:r>
        <w:t xml:space="preserve">:GE0/0/1(U)      GE0/0/2(U)      GE0/0/3(D)      GE0/0/4(D)      </w:t>
      </w:r>
    </w:p>
    <w:p w14:paraId="15D06505" w14:textId="77777777" w:rsidR="00870A08" w:rsidRDefault="003A5418">
      <w:pPr>
        <w:pStyle w:val="aff6"/>
      </w:pPr>
      <w:r>
        <w:t xml:space="preserve">                GE0/0/5(D)      GE0/0/6(D)      GE0/0/7(D)      GE0/0/8(D)      </w:t>
      </w:r>
    </w:p>
    <w:p w14:paraId="76C02B08" w14:textId="77777777" w:rsidR="00870A08" w:rsidRDefault="003A5418">
      <w:pPr>
        <w:pStyle w:val="aff6"/>
      </w:pPr>
      <w:r>
        <w:t xml:space="preserve">                GE0/0/9(D)      GE0/0/10(D)     GE0/0/11(D)     GE0/0/12(D)     </w:t>
      </w:r>
    </w:p>
    <w:p w14:paraId="453FD747" w14:textId="77777777" w:rsidR="00870A08" w:rsidRDefault="003A5418">
      <w:pPr>
        <w:pStyle w:val="aff6"/>
      </w:pPr>
      <w:r>
        <w:t xml:space="preserve">                GE0/0/13(D)     GE0/0/14(D)     GE0/0/15(D)     GE0/0/16(D)     </w:t>
      </w:r>
    </w:p>
    <w:p w14:paraId="3D32A4EC" w14:textId="77777777" w:rsidR="00870A08" w:rsidRDefault="003A5418">
      <w:pPr>
        <w:pStyle w:val="aff6"/>
      </w:pPr>
      <w:r>
        <w:t xml:space="preserve">                GE0/0/17(D)     GE0/0/18(D)     GE0/0/19(D)     GE0/0/20(D)     </w:t>
      </w:r>
    </w:p>
    <w:p w14:paraId="5AEDBB50" w14:textId="77777777" w:rsidR="00870A08" w:rsidRDefault="003A5418">
      <w:pPr>
        <w:pStyle w:val="aff6"/>
      </w:pPr>
      <w:r>
        <w:t xml:space="preserve">                GE0/0/21(D)     GE0/0/22(D)     GE0/0/23(D)     GE0/0/24(D)     </w:t>
      </w:r>
    </w:p>
    <w:p w14:paraId="6D37D423" w14:textId="77777777" w:rsidR="00870A08" w:rsidRDefault="003A5418">
      <w:pPr>
        <w:pStyle w:val="aff6"/>
      </w:pPr>
      <w:r>
        <w:rPr>
          <w:shd w:val="pct10" w:color="auto" w:fill="FFFFFF"/>
        </w:rPr>
        <w:t>10   dynamic TG:GE0/0/1(</w:t>
      </w:r>
      <w:proofErr w:type="gramStart"/>
      <w:r>
        <w:rPr>
          <w:shd w:val="pct10" w:color="auto" w:fill="FFFFFF"/>
        </w:rPr>
        <w:t xml:space="preserve">U)   </w:t>
      </w:r>
      <w:proofErr w:type="gramEnd"/>
      <w:r>
        <w:rPr>
          <w:shd w:val="pct10" w:color="auto" w:fill="FFFFFF"/>
        </w:rPr>
        <w:t xml:space="preserve">   GE0/0/2(U) </w:t>
      </w:r>
      <w:r>
        <w:t xml:space="preserve">                                     </w:t>
      </w:r>
    </w:p>
    <w:p w14:paraId="11D22805" w14:textId="77777777" w:rsidR="00870A08" w:rsidRDefault="003A5418">
      <w:pPr>
        <w:pStyle w:val="aff6"/>
      </w:pPr>
      <w:r>
        <w:rPr>
          <w:shd w:val="pct10" w:color="auto" w:fill="FFFFFF"/>
        </w:rPr>
        <w:lastRenderedPageBreak/>
        <w:t>20   dynamic TG:GE0/0/1(</w:t>
      </w:r>
      <w:proofErr w:type="gramStart"/>
      <w:r>
        <w:rPr>
          <w:shd w:val="pct10" w:color="auto" w:fill="FFFFFF"/>
        </w:rPr>
        <w:t xml:space="preserve">U)   </w:t>
      </w:r>
      <w:proofErr w:type="gramEnd"/>
      <w:r>
        <w:rPr>
          <w:shd w:val="pct10" w:color="auto" w:fill="FFFFFF"/>
        </w:rPr>
        <w:t xml:space="preserve">   GE0/0/2(U) </w:t>
      </w:r>
      <w:r>
        <w:t xml:space="preserve">                                     </w:t>
      </w:r>
    </w:p>
    <w:p w14:paraId="46561179" w14:textId="77777777" w:rsidR="00870A08" w:rsidRDefault="003A5418">
      <w:pPr>
        <w:pStyle w:val="aff6"/>
      </w:pPr>
      <w:proofErr w:type="gramStart"/>
      <w:r>
        <w:t>VID  Status</w:t>
      </w:r>
      <w:proofErr w:type="gramEnd"/>
      <w:r>
        <w:t xml:space="preserve">  Property      MAC-LRN Statistics Description      </w:t>
      </w:r>
    </w:p>
    <w:p w14:paraId="6EE917A3" w14:textId="77777777" w:rsidR="00870A08" w:rsidRDefault="003A5418">
      <w:pPr>
        <w:pStyle w:val="aff6"/>
      </w:pPr>
      <w:r>
        <w:t>----------------------------------------------------------------------------</w:t>
      </w:r>
    </w:p>
    <w:p w14:paraId="7F3CA965" w14:textId="77777777" w:rsidR="00870A08" w:rsidRDefault="003A5418">
      <w:pPr>
        <w:pStyle w:val="aff6"/>
      </w:pPr>
      <w:r>
        <w:t xml:space="preserve">1    </w:t>
      </w:r>
      <w:proofErr w:type="gramStart"/>
      <w:r>
        <w:t>enable  default</w:t>
      </w:r>
      <w:proofErr w:type="gramEnd"/>
      <w:r>
        <w:t xml:space="preserve">       enable  disable    VLAN 0001                         </w:t>
      </w:r>
    </w:p>
    <w:p w14:paraId="553B7828" w14:textId="77777777" w:rsidR="00870A08" w:rsidRDefault="003A5418">
      <w:pPr>
        <w:pStyle w:val="aff6"/>
      </w:pPr>
      <w:r>
        <w:t xml:space="preserve">10   </w:t>
      </w:r>
      <w:proofErr w:type="gramStart"/>
      <w:r>
        <w:t>enable  default</w:t>
      </w:r>
      <w:proofErr w:type="gramEnd"/>
      <w:r>
        <w:t xml:space="preserve">       enable  disable    VLAN 0010                         </w:t>
      </w:r>
    </w:p>
    <w:p w14:paraId="657D8918" w14:textId="77777777" w:rsidR="00870A08" w:rsidRDefault="003A5418">
      <w:pPr>
        <w:pStyle w:val="aff6"/>
      </w:pPr>
      <w:r>
        <w:t xml:space="preserve">20   </w:t>
      </w:r>
      <w:proofErr w:type="gramStart"/>
      <w:r>
        <w:t>enable  default</w:t>
      </w:r>
      <w:proofErr w:type="gramEnd"/>
      <w:r>
        <w:t xml:space="preserve">       enable  disable    VLAN 0020</w:t>
      </w:r>
    </w:p>
    <w:p w14:paraId="1C015382" w14:textId="77777777" w:rsidR="00870A08" w:rsidRDefault="00870A08">
      <w:pPr>
        <w:pStyle w:val="aff6"/>
      </w:pPr>
    </w:p>
    <w:p w14:paraId="79ED6A61" w14:textId="77777777" w:rsidR="00870A08" w:rsidRDefault="003A5418">
      <w:pPr>
        <w:pStyle w:val="aff6"/>
      </w:pPr>
      <w:r>
        <w:t>[</w:t>
      </w:r>
      <w:r>
        <w:rPr>
          <w:rFonts w:hint="eastAsia"/>
        </w:rPr>
        <w:t>S</w:t>
      </w:r>
      <w:proofErr w:type="gramStart"/>
      <w:r>
        <w:t>3]display</w:t>
      </w:r>
      <w:proofErr w:type="gramEnd"/>
      <w:r>
        <w:t xml:space="preserve"> </w:t>
      </w:r>
      <w:proofErr w:type="spellStart"/>
      <w:r>
        <w:t>vlan</w:t>
      </w:r>
      <w:proofErr w:type="spellEnd"/>
    </w:p>
    <w:p w14:paraId="2417085F"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22A8E52D" w14:textId="77777777" w:rsidR="00870A08" w:rsidRDefault="003A5418">
      <w:pPr>
        <w:pStyle w:val="aff6"/>
      </w:pPr>
      <w:r>
        <w:t>----------------------------------------------------------------------------</w:t>
      </w:r>
    </w:p>
    <w:p w14:paraId="446CBFD2" w14:textId="77777777" w:rsidR="00870A08" w:rsidRDefault="003A5418">
      <w:pPr>
        <w:pStyle w:val="aff6"/>
      </w:pPr>
      <w:r>
        <w:t xml:space="preserve">U: </w:t>
      </w:r>
      <w:proofErr w:type="gramStart"/>
      <w:r>
        <w:t xml:space="preserve">Up;   </w:t>
      </w:r>
      <w:proofErr w:type="gramEnd"/>
      <w:r>
        <w:t xml:space="preserve">      D: Down;         TG: Tagged;         UT: Untagged;</w:t>
      </w:r>
    </w:p>
    <w:p w14:paraId="1B07B847"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12353F3B"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1FC78032" w14:textId="77777777" w:rsidR="00870A08" w:rsidRDefault="003A5418">
      <w:pPr>
        <w:pStyle w:val="aff6"/>
      </w:pPr>
      <w:r>
        <w:t>----------------------------------------------------------------------------</w:t>
      </w:r>
    </w:p>
    <w:p w14:paraId="438DB5C3" w14:textId="77777777" w:rsidR="00870A08" w:rsidRDefault="003A5418">
      <w:pPr>
        <w:pStyle w:val="aff6"/>
      </w:pPr>
      <w:proofErr w:type="gramStart"/>
      <w:r>
        <w:t>VID  Type</w:t>
      </w:r>
      <w:proofErr w:type="gramEnd"/>
      <w:r>
        <w:t xml:space="preserve">    Ports                                                          </w:t>
      </w:r>
    </w:p>
    <w:p w14:paraId="2E82CB23" w14:textId="77777777" w:rsidR="00870A08" w:rsidRDefault="003A5418">
      <w:pPr>
        <w:pStyle w:val="aff6"/>
      </w:pPr>
      <w:r>
        <w:t>----------------------------------------------------------------------------</w:t>
      </w:r>
    </w:p>
    <w:p w14:paraId="6AB7DAA0" w14:textId="77777777" w:rsidR="00870A08" w:rsidRDefault="003A5418">
      <w:pPr>
        <w:pStyle w:val="aff6"/>
      </w:pPr>
      <w:r>
        <w:t xml:space="preserve">1    </w:t>
      </w:r>
      <w:proofErr w:type="gramStart"/>
      <w:r>
        <w:t>common  UT</w:t>
      </w:r>
      <w:proofErr w:type="gramEnd"/>
      <w:r>
        <w:t xml:space="preserve">:GE0/0/1(U)      GE0/0/2(U)      GE0/0/3(D)      GE0/0/4(D)      </w:t>
      </w:r>
    </w:p>
    <w:p w14:paraId="2A4B0EF5" w14:textId="77777777" w:rsidR="00870A08" w:rsidRDefault="003A5418">
      <w:pPr>
        <w:pStyle w:val="aff6"/>
      </w:pPr>
      <w:r>
        <w:t xml:space="preserve">                GE0/0/5(D)      GE0/0/6(D)      GE0/0/7(D)      GE0/0/8(D)      </w:t>
      </w:r>
    </w:p>
    <w:p w14:paraId="1C8996E3" w14:textId="77777777" w:rsidR="00870A08" w:rsidRDefault="003A5418">
      <w:pPr>
        <w:pStyle w:val="aff6"/>
      </w:pPr>
      <w:r>
        <w:t xml:space="preserve">                GE0/0/9(D)      GE0/0/10(D)     GE0/0/11(D)     GE0/0/12(D)     </w:t>
      </w:r>
    </w:p>
    <w:p w14:paraId="656E39AF" w14:textId="77777777" w:rsidR="00870A08" w:rsidRDefault="003A5418">
      <w:pPr>
        <w:pStyle w:val="aff6"/>
      </w:pPr>
      <w:r>
        <w:t xml:space="preserve">                GE0/0/13(D)     GE0/0/14(D)     GE0/0/15(D)     GE0/0/16(D)     </w:t>
      </w:r>
    </w:p>
    <w:p w14:paraId="50A7E9C1" w14:textId="77777777" w:rsidR="00870A08" w:rsidRDefault="003A5418">
      <w:pPr>
        <w:pStyle w:val="aff6"/>
      </w:pPr>
      <w:r>
        <w:t xml:space="preserve">                GE0/0/17(D)     GE0/0/18(D)     GE0/0/19(D)     GE0/0/20(D)     </w:t>
      </w:r>
    </w:p>
    <w:p w14:paraId="54BF82A1" w14:textId="77777777" w:rsidR="00870A08" w:rsidRDefault="003A5418">
      <w:pPr>
        <w:pStyle w:val="aff6"/>
      </w:pPr>
      <w:r>
        <w:t xml:space="preserve">                GE0/0/21(D)     GE0/0/22(D)     GE0/0/23(D)     GE0/0/24(D)     </w:t>
      </w:r>
    </w:p>
    <w:p w14:paraId="52033B72" w14:textId="77777777" w:rsidR="00870A08" w:rsidRDefault="003A5418">
      <w:pPr>
        <w:pStyle w:val="aff6"/>
      </w:pPr>
      <w:r>
        <w:rPr>
          <w:shd w:val="pct10" w:color="auto" w:fill="FFFFFF"/>
        </w:rPr>
        <w:t>10   dynamic TG:GE0/0/1(</w:t>
      </w:r>
      <w:proofErr w:type="gramStart"/>
      <w:r>
        <w:rPr>
          <w:shd w:val="pct10" w:color="auto" w:fill="FFFFFF"/>
        </w:rPr>
        <w:t xml:space="preserve">U)   </w:t>
      </w:r>
      <w:proofErr w:type="gramEnd"/>
      <w:r>
        <w:rPr>
          <w:shd w:val="pct10" w:color="auto" w:fill="FFFFFF"/>
        </w:rPr>
        <w:t xml:space="preserve">   GE0/0/2(U) </w:t>
      </w:r>
      <w:r>
        <w:t xml:space="preserve">                                     </w:t>
      </w:r>
    </w:p>
    <w:p w14:paraId="610C5FE6" w14:textId="77777777" w:rsidR="00870A08" w:rsidRDefault="003A5418">
      <w:pPr>
        <w:pStyle w:val="aff6"/>
        <w:rPr>
          <w:shd w:val="pct10" w:color="auto" w:fill="FFFFFF"/>
        </w:rPr>
      </w:pPr>
      <w:r>
        <w:rPr>
          <w:shd w:val="pct10" w:color="auto" w:fill="FFFFFF"/>
        </w:rPr>
        <w:t>20   dynamic TG:GE0/0/1(</w:t>
      </w:r>
      <w:proofErr w:type="gramStart"/>
      <w:r>
        <w:rPr>
          <w:shd w:val="pct10" w:color="auto" w:fill="FFFFFF"/>
        </w:rPr>
        <w:t xml:space="preserve">U)   </w:t>
      </w:r>
      <w:proofErr w:type="gramEnd"/>
      <w:r>
        <w:rPr>
          <w:shd w:val="pct10" w:color="auto" w:fill="FFFFFF"/>
        </w:rPr>
        <w:t xml:space="preserve">   GE0/0/2(U)</w:t>
      </w:r>
      <w:r>
        <w:rPr>
          <w:rFonts w:hint="eastAsia"/>
          <w:shd w:val="pct10" w:color="auto" w:fill="FFFFFF"/>
        </w:rPr>
        <w:t xml:space="preserve"> </w:t>
      </w:r>
    </w:p>
    <w:p w14:paraId="32C7F271" w14:textId="77777777" w:rsidR="00870A08" w:rsidRDefault="003A5418">
      <w:pPr>
        <w:pStyle w:val="aff6"/>
      </w:pPr>
      <w:proofErr w:type="gramStart"/>
      <w:r>
        <w:t>VID  Status</w:t>
      </w:r>
      <w:proofErr w:type="gramEnd"/>
      <w:r>
        <w:t xml:space="preserve">  Property      MAC-LRN Statistics Description</w:t>
      </w:r>
    </w:p>
    <w:p w14:paraId="3BACA481" w14:textId="77777777" w:rsidR="00870A08" w:rsidRDefault="003A5418">
      <w:pPr>
        <w:pStyle w:val="aff6"/>
      </w:pPr>
      <w:r>
        <w:t>----------------------------------------------------------------------------</w:t>
      </w:r>
    </w:p>
    <w:p w14:paraId="692FBF54" w14:textId="77777777" w:rsidR="00870A08" w:rsidRDefault="003A5418">
      <w:pPr>
        <w:pStyle w:val="aff6"/>
      </w:pPr>
      <w:r>
        <w:t xml:space="preserve">1    </w:t>
      </w:r>
      <w:proofErr w:type="gramStart"/>
      <w:r>
        <w:t>enable  default</w:t>
      </w:r>
      <w:proofErr w:type="gramEnd"/>
      <w:r>
        <w:t xml:space="preserve">       enable  disable    VLAN 0001</w:t>
      </w:r>
    </w:p>
    <w:p w14:paraId="67CBEAE1" w14:textId="77777777" w:rsidR="00870A08" w:rsidRDefault="003A5418">
      <w:pPr>
        <w:pStyle w:val="aff6"/>
      </w:pPr>
      <w:r>
        <w:t xml:space="preserve">10   </w:t>
      </w:r>
      <w:proofErr w:type="gramStart"/>
      <w:r>
        <w:t>enable  default</w:t>
      </w:r>
      <w:proofErr w:type="gramEnd"/>
      <w:r>
        <w:t xml:space="preserve">       enable  disable    VLAN 0010</w:t>
      </w:r>
    </w:p>
    <w:p w14:paraId="14FEB320" w14:textId="77777777" w:rsidR="00870A08" w:rsidRDefault="003A5418">
      <w:pPr>
        <w:pStyle w:val="aff6"/>
      </w:pPr>
      <w:r>
        <w:lastRenderedPageBreak/>
        <w:t xml:space="preserve">20   </w:t>
      </w:r>
      <w:proofErr w:type="gramStart"/>
      <w:r>
        <w:t>enable  default</w:t>
      </w:r>
      <w:proofErr w:type="gramEnd"/>
      <w:r>
        <w:t xml:space="preserve">       enable  disable    VLAN 0020</w:t>
      </w:r>
    </w:p>
    <w:p w14:paraId="0A2A8FFF" w14:textId="77777777" w:rsidR="00870A08" w:rsidRDefault="00870A08">
      <w:pPr>
        <w:pStyle w:val="aff6"/>
      </w:pPr>
    </w:p>
    <w:p w14:paraId="1DE2D40C" w14:textId="77777777" w:rsidR="00870A08" w:rsidRDefault="003A5418">
      <w:pPr>
        <w:ind w:firstLine="420"/>
      </w:pPr>
      <w:r>
        <w:rPr>
          <w:rFonts w:hint="eastAsia"/>
        </w:rPr>
        <w:t>可以观察到此时两台汇聚交换机的右侧接口也加入了</w:t>
      </w:r>
      <w:r>
        <w:rPr>
          <w:rFonts w:hint="eastAsia"/>
        </w:rPr>
        <w:t>VLAN 10</w:t>
      </w:r>
      <w:r>
        <w:rPr>
          <w:rFonts w:hint="eastAsia"/>
        </w:rPr>
        <w:t>和</w:t>
      </w:r>
      <w:r>
        <w:rPr>
          <w:rFonts w:hint="eastAsia"/>
        </w:rPr>
        <w:t>VLAN 20</w:t>
      </w:r>
      <w:r>
        <w:rPr>
          <w:rFonts w:hint="eastAsia"/>
        </w:rPr>
        <w:t>。因为从右侧收到了</w:t>
      </w:r>
      <w:r>
        <w:rPr>
          <w:rFonts w:hint="eastAsia"/>
        </w:rPr>
        <w:t>S4</w:t>
      </w:r>
      <w:r>
        <w:rPr>
          <w:rFonts w:hint="eastAsia"/>
        </w:rPr>
        <w:t>的</w:t>
      </w:r>
      <w:r>
        <w:rPr>
          <w:rFonts w:hint="eastAsia"/>
        </w:rPr>
        <w:t>GVRP</w:t>
      </w:r>
      <w:r>
        <w:rPr>
          <w:rFonts w:hint="eastAsia"/>
        </w:rPr>
        <w:t>注册消息，此时完成了双向注册。</w:t>
      </w:r>
    </w:p>
    <w:p w14:paraId="21EDA2DC" w14:textId="77777777" w:rsidR="00870A08" w:rsidRDefault="003A5418">
      <w:pPr>
        <w:ind w:firstLine="420"/>
      </w:pPr>
      <w:r>
        <w:rPr>
          <w:rFonts w:hint="eastAsia"/>
        </w:rPr>
        <w:t>在</w:t>
      </w:r>
      <w:r>
        <w:rPr>
          <w:rFonts w:hint="eastAsia"/>
        </w:rPr>
        <w:t>PC-1</w:t>
      </w:r>
      <w:r>
        <w:rPr>
          <w:rFonts w:hint="eastAsia"/>
        </w:rPr>
        <w:t>上验证与</w:t>
      </w:r>
      <w:r>
        <w:rPr>
          <w:rFonts w:hint="eastAsia"/>
        </w:rPr>
        <w:t>PC-3</w:t>
      </w:r>
      <w:r>
        <w:rPr>
          <w:rFonts w:hint="eastAsia"/>
        </w:rPr>
        <w:t>之间的连通性。</w:t>
      </w:r>
    </w:p>
    <w:p w14:paraId="348D84E0" w14:textId="77777777" w:rsidR="00870A08" w:rsidRDefault="003A5418">
      <w:pPr>
        <w:pStyle w:val="aff6"/>
      </w:pPr>
      <w:r>
        <w:t>PC&gt;ping 10.1.1.3</w:t>
      </w:r>
    </w:p>
    <w:p w14:paraId="342F4CA2" w14:textId="77777777" w:rsidR="00870A08" w:rsidRDefault="003A5418">
      <w:pPr>
        <w:pStyle w:val="aff6"/>
      </w:pPr>
      <w:r>
        <w:t xml:space="preserve">Ping 10.1.1.3: 32 data bytes, Press </w:t>
      </w:r>
      <w:proofErr w:type="spellStart"/>
      <w:r>
        <w:t>Ctrl_C</w:t>
      </w:r>
      <w:proofErr w:type="spellEnd"/>
      <w:r>
        <w:t xml:space="preserve"> to break</w:t>
      </w:r>
    </w:p>
    <w:p w14:paraId="159BB2BA" w14:textId="77777777" w:rsidR="00870A08" w:rsidRDefault="003A5418">
      <w:pPr>
        <w:pStyle w:val="aff6"/>
      </w:pPr>
      <w:r>
        <w:t xml:space="preserve">From 10.1.1.3: bytes=32 seq=1 </w:t>
      </w:r>
      <w:proofErr w:type="spellStart"/>
      <w:r>
        <w:t>ttl</w:t>
      </w:r>
      <w:proofErr w:type="spellEnd"/>
      <w:r>
        <w:t xml:space="preserve">=128 time=78 </w:t>
      </w:r>
      <w:proofErr w:type="spellStart"/>
      <w:r>
        <w:t>ms</w:t>
      </w:r>
      <w:proofErr w:type="spellEnd"/>
    </w:p>
    <w:p w14:paraId="1124552D" w14:textId="77777777" w:rsidR="00870A08" w:rsidRDefault="003A5418">
      <w:pPr>
        <w:pStyle w:val="aff6"/>
      </w:pPr>
      <w:r>
        <w:t xml:space="preserve">From 10.1.1.3: bytes=32 seq=2 </w:t>
      </w:r>
      <w:proofErr w:type="spellStart"/>
      <w:r>
        <w:t>ttl</w:t>
      </w:r>
      <w:proofErr w:type="spellEnd"/>
      <w:r>
        <w:t xml:space="preserve">=128 time=109 </w:t>
      </w:r>
      <w:proofErr w:type="spellStart"/>
      <w:r>
        <w:t>ms</w:t>
      </w:r>
      <w:proofErr w:type="spellEnd"/>
    </w:p>
    <w:p w14:paraId="39E45D64" w14:textId="77777777" w:rsidR="00870A08" w:rsidRDefault="003A5418">
      <w:pPr>
        <w:pStyle w:val="aff6"/>
      </w:pPr>
      <w:r>
        <w:t xml:space="preserve">From 10.1.1.3: bytes=32 seq=3 </w:t>
      </w:r>
      <w:proofErr w:type="spellStart"/>
      <w:r>
        <w:t>ttl</w:t>
      </w:r>
      <w:proofErr w:type="spellEnd"/>
      <w:r>
        <w:t xml:space="preserve">=128 time=63 </w:t>
      </w:r>
      <w:proofErr w:type="spellStart"/>
      <w:r>
        <w:t>ms</w:t>
      </w:r>
      <w:proofErr w:type="spellEnd"/>
    </w:p>
    <w:p w14:paraId="08DF8818" w14:textId="77777777" w:rsidR="00870A08" w:rsidRDefault="003A5418">
      <w:pPr>
        <w:pStyle w:val="aff6"/>
      </w:pPr>
      <w:r>
        <w:t xml:space="preserve">From 10.1.1.3: bytes=32 seq=4 </w:t>
      </w:r>
      <w:proofErr w:type="spellStart"/>
      <w:r>
        <w:t>ttl</w:t>
      </w:r>
      <w:proofErr w:type="spellEnd"/>
      <w:r>
        <w:t xml:space="preserve">=128 time=62 </w:t>
      </w:r>
      <w:proofErr w:type="spellStart"/>
      <w:r>
        <w:t>ms</w:t>
      </w:r>
      <w:proofErr w:type="spellEnd"/>
    </w:p>
    <w:p w14:paraId="0274AE21" w14:textId="77777777" w:rsidR="00870A08" w:rsidRDefault="003A5418">
      <w:pPr>
        <w:pStyle w:val="aff6"/>
      </w:pPr>
      <w:r>
        <w:t xml:space="preserve">From 10.1.1.3: bytes=32 seq=5 </w:t>
      </w:r>
      <w:proofErr w:type="spellStart"/>
      <w:r>
        <w:t>ttl</w:t>
      </w:r>
      <w:proofErr w:type="spellEnd"/>
      <w:r>
        <w:t xml:space="preserve">=128 time=31 </w:t>
      </w:r>
      <w:proofErr w:type="spellStart"/>
      <w:r>
        <w:t>ms</w:t>
      </w:r>
      <w:proofErr w:type="spellEnd"/>
    </w:p>
    <w:p w14:paraId="5148DE50" w14:textId="77777777" w:rsidR="00870A08" w:rsidRDefault="003A5418">
      <w:pPr>
        <w:pStyle w:val="aff6"/>
      </w:pPr>
      <w:r>
        <w:t>--- 10.1.1.3 ping statistics ---</w:t>
      </w:r>
    </w:p>
    <w:p w14:paraId="738570FD" w14:textId="77777777" w:rsidR="00870A08" w:rsidRDefault="003A5418">
      <w:pPr>
        <w:pStyle w:val="aff6"/>
      </w:pPr>
      <w:r>
        <w:t xml:space="preserve">  5 packet(s) transmitted</w:t>
      </w:r>
    </w:p>
    <w:p w14:paraId="614C8727" w14:textId="77777777" w:rsidR="00870A08" w:rsidRDefault="003A5418">
      <w:pPr>
        <w:pStyle w:val="aff6"/>
      </w:pPr>
      <w:r>
        <w:t xml:space="preserve">  5 packet(s) received</w:t>
      </w:r>
    </w:p>
    <w:p w14:paraId="4FE9DD13" w14:textId="77777777" w:rsidR="00870A08" w:rsidRDefault="003A5418">
      <w:pPr>
        <w:pStyle w:val="aff6"/>
      </w:pPr>
      <w:r>
        <w:t xml:space="preserve">  0.00% packet loss</w:t>
      </w:r>
    </w:p>
    <w:p w14:paraId="59D3100C" w14:textId="77777777" w:rsidR="00870A08" w:rsidRDefault="003A5418">
      <w:pPr>
        <w:pStyle w:val="aff6"/>
      </w:pPr>
      <w:r>
        <w:t xml:space="preserve">  round-trip min/avg/max = 31/68/109 </w:t>
      </w:r>
      <w:proofErr w:type="spellStart"/>
      <w:r>
        <w:t>ms</w:t>
      </w:r>
      <w:proofErr w:type="spellEnd"/>
    </w:p>
    <w:p w14:paraId="111B76A7" w14:textId="77777777" w:rsidR="00870A08" w:rsidRDefault="00870A08">
      <w:pPr>
        <w:pStyle w:val="aff6"/>
      </w:pPr>
    </w:p>
    <w:p w14:paraId="65A3936C" w14:textId="77777777" w:rsidR="00870A08" w:rsidRDefault="003A5418">
      <w:pPr>
        <w:ind w:firstLine="420"/>
      </w:pPr>
      <w:r>
        <w:rPr>
          <w:rFonts w:hint="eastAsia"/>
        </w:rPr>
        <w:t>此时可以正常通信，</w:t>
      </w:r>
      <w:r>
        <w:rPr>
          <w:rFonts w:hint="eastAsia"/>
        </w:rPr>
        <w:t>PC-2</w:t>
      </w:r>
      <w:r>
        <w:rPr>
          <w:rFonts w:hint="eastAsia"/>
        </w:rPr>
        <w:t>与</w:t>
      </w:r>
      <w:r>
        <w:rPr>
          <w:rFonts w:hint="eastAsia"/>
        </w:rPr>
        <w:t>PC-4</w:t>
      </w:r>
      <w:r>
        <w:rPr>
          <w:rFonts w:hint="eastAsia"/>
        </w:rPr>
        <w:t>的连通性测试这里省略。</w:t>
      </w:r>
    </w:p>
    <w:p w14:paraId="4F5B7D43" w14:textId="77777777" w:rsidR="00870A08" w:rsidRDefault="003A5418">
      <w:pPr>
        <w:ind w:firstLineChars="0" w:firstLine="0"/>
      </w:pPr>
      <w:r>
        <w:rPr>
          <w:rFonts w:hint="eastAsia"/>
        </w:rPr>
        <w:t xml:space="preserve">    </w:t>
      </w:r>
      <w:r>
        <w:rPr>
          <w:rFonts w:hint="eastAsia"/>
        </w:rPr>
        <w:t>如果现在公司网络整改，需要添加新的汇聚交换机，或者替换新款设备，或者增删</w:t>
      </w:r>
      <w:r>
        <w:rPr>
          <w:rFonts w:hint="eastAsia"/>
        </w:rPr>
        <w:t>VLAN</w:t>
      </w:r>
      <w:r>
        <w:rPr>
          <w:rFonts w:hint="eastAsia"/>
        </w:rPr>
        <w:t>配置，都可以通过</w:t>
      </w:r>
      <w:r>
        <w:rPr>
          <w:rFonts w:hint="eastAsia"/>
        </w:rPr>
        <w:t>GVRP</w:t>
      </w:r>
      <w:r>
        <w:rPr>
          <w:rFonts w:hint="eastAsia"/>
        </w:rPr>
        <w:t>动态实现自动配置，不在需要手工配置。</w:t>
      </w:r>
    </w:p>
    <w:p w14:paraId="03E143D1" w14:textId="77777777" w:rsidR="00870A08" w:rsidRDefault="003A5418">
      <w:pPr>
        <w:pStyle w:val="2"/>
        <w:rPr>
          <w:rFonts w:ascii="微软雅黑" w:hAnsi="微软雅黑"/>
        </w:rPr>
      </w:pPr>
      <w:r>
        <w:rPr>
          <w:rFonts w:ascii="微软雅黑" w:hAnsi="微软雅黑" w:hint="eastAsia"/>
        </w:rPr>
        <w:t>配置GVRP的</w:t>
      </w:r>
      <w:r>
        <w:rPr>
          <w:rFonts w:hint="eastAsia"/>
        </w:rPr>
        <w:t>Fixed</w:t>
      </w:r>
      <w:r>
        <w:rPr>
          <w:rFonts w:hint="eastAsia"/>
        </w:rPr>
        <w:t>模式</w:t>
      </w:r>
    </w:p>
    <w:p w14:paraId="73F35F8C" w14:textId="77777777" w:rsidR="00870A08" w:rsidRDefault="003A5418">
      <w:pPr>
        <w:ind w:firstLine="420"/>
      </w:pPr>
      <w:r>
        <w:rPr>
          <w:rFonts w:hint="eastAsia"/>
        </w:rPr>
        <w:t>现在</w:t>
      </w:r>
      <w:r>
        <w:rPr>
          <w:rFonts w:hint="eastAsia"/>
        </w:rPr>
        <w:t>S3</w:t>
      </w:r>
      <w:r>
        <w:rPr>
          <w:rFonts w:hint="eastAsia"/>
        </w:rPr>
        <w:t>的</w:t>
      </w:r>
      <w:r>
        <w:rPr>
          <w:rFonts w:hint="eastAsia"/>
        </w:rPr>
        <w:t>GE 0/0/1</w:t>
      </w:r>
      <w:r>
        <w:rPr>
          <w:rFonts w:hint="eastAsia"/>
        </w:rPr>
        <w:t>接口下将</w:t>
      </w:r>
      <w:r>
        <w:rPr>
          <w:rFonts w:hint="eastAsia"/>
        </w:rPr>
        <w:t>GVRP</w:t>
      </w:r>
      <w:r>
        <w:rPr>
          <w:rFonts w:hint="eastAsia"/>
        </w:rPr>
        <w:t>的注册模式修改为</w:t>
      </w:r>
      <w:r>
        <w:rPr>
          <w:rFonts w:hint="eastAsia"/>
        </w:rPr>
        <w:t>Fixed</w:t>
      </w:r>
      <w:r>
        <w:rPr>
          <w:rFonts w:hint="eastAsia"/>
        </w:rPr>
        <w:t>模式。</w:t>
      </w:r>
    </w:p>
    <w:p w14:paraId="5AA567A8" w14:textId="77777777" w:rsidR="00870A08" w:rsidRDefault="003A5418">
      <w:pPr>
        <w:pStyle w:val="aff6"/>
      </w:pPr>
      <w:r>
        <w:t>[</w:t>
      </w:r>
      <w:r>
        <w:rPr>
          <w:rFonts w:hint="eastAsia"/>
        </w:rPr>
        <w:t>S</w:t>
      </w:r>
      <w:proofErr w:type="gramStart"/>
      <w:r>
        <w:t>3]interface</w:t>
      </w:r>
      <w:proofErr w:type="gramEnd"/>
      <w:r>
        <w:t xml:space="preserve"> </w:t>
      </w:r>
      <w:proofErr w:type="spellStart"/>
      <w:r>
        <w:t>GigabitEthernet</w:t>
      </w:r>
      <w:proofErr w:type="spellEnd"/>
      <w:r>
        <w:t xml:space="preserve"> 0/0/1</w:t>
      </w:r>
    </w:p>
    <w:p w14:paraId="16868428" w14:textId="77777777" w:rsidR="00870A08" w:rsidRDefault="003A5418">
      <w:pPr>
        <w:pStyle w:val="aff6"/>
      </w:pPr>
      <w:r>
        <w:t>[</w:t>
      </w:r>
      <w:r>
        <w:rPr>
          <w:rFonts w:hint="eastAsia"/>
        </w:rPr>
        <w:t>S</w:t>
      </w:r>
      <w:r>
        <w:t>3-GigabitEthernet0/0/</w:t>
      </w:r>
      <w:proofErr w:type="gramStart"/>
      <w:r>
        <w:t>1]</w:t>
      </w:r>
      <w:proofErr w:type="spellStart"/>
      <w:r>
        <w:t>gvrp</w:t>
      </w:r>
      <w:proofErr w:type="spellEnd"/>
      <w:proofErr w:type="gramEnd"/>
      <w:r>
        <w:t xml:space="preserve"> registration fixed</w:t>
      </w:r>
    </w:p>
    <w:p w14:paraId="4188AA21" w14:textId="77777777" w:rsidR="00870A08" w:rsidRDefault="00870A08">
      <w:pPr>
        <w:ind w:firstLineChars="0" w:firstLine="0"/>
        <w:rPr>
          <w:rFonts w:ascii="Courier New" w:hAnsi="Courier New" w:cs="Courier New"/>
          <w:sz w:val="18"/>
          <w:szCs w:val="18"/>
        </w:rPr>
      </w:pPr>
    </w:p>
    <w:p w14:paraId="32F38549" w14:textId="77777777" w:rsidR="00870A08" w:rsidRDefault="003A5418">
      <w:pPr>
        <w:ind w:firstLineChars="0" w:firstLine="426"/>
      </w:pPr>
      <w:r>
        <w:rPr>
          <w:rFonts w:hint="eastAsia"/>
        </w:rPr>
        <w:t>在</w:t>
      </w:r>
      <w:r>
        <w:rPr>
          <w:rFonts w:hint="eastAsia"/>
        </w:rPr>
        <w:t>S3</w:t>
      </w:r>
      <w:r>
        <w:rPr>
          <w:rFonts w:hint="eastAsia"/>
        </w:rPr>
        <w:t>上使用</w:t>
      </w:r>
      <w:r>
        <w:rPr>
          <w:rFonts w:hint="eastAsia"/>
          <w:b/>
        </w:rPr>
        <w:t xml:space="preserve">display </w:t>
      </w:r>
      <w:proofErr w:type="spellStart"/>
      <w:r>
        <w:rPr>
          <w:rFonts w:hint="eastAsia"/>
          <w:b/>
        </w:rPr>
        <w:t>vlan</w:t>
      </w:r>
      <w:proofErr w:type="spellEnd"/>
      <w:r>
        <w:rPr>
          <w:rFonts w:hint="eastAsia"/>
        </w:rPr>
        <w:t>命令查看。</w:t>
      </w:r>
    </w:p>
    <w:p w14:paraId="434D1E6E" w14:textId="77777777" w:rsidR="00870A08" w:rsidRDefault="003A5418">
      <w:pPr>
        <w:pStyle w:val="aff6"/>
      </w:pPr>
      <w:r>
        <w:lastRenderedPageBreak/>
        <w:t>[</w:t>
      </w:r>
      <w:r>
        <w:rPr>
          <w:rFonts w:hint="eastAsia"/>
        </w:rPr>
        <w:t>S</w:t>
      </w:r>
      <w:proofErr w:type="gramStart"/>
      <w:r>
        <w:t>3]display</w:t>
      </w:r>
      <w:proofErr w:type="gramEnd"/>
      <w:r>
        <w:t xml:space="preserve"> </w:t>
      </w:r>
      <w:proofErr w:type="spellStart"/>
      <w:r>
        <w:t>vlan</w:t>
      </w:r>
      <w:proofErr w:type="spellEnd"/>
      <w:r>
        <w:t xml:space="preserve">  </w:t>
      </w:r>
    </w:p>
    <w:p w14:paraId="009544CC"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797CE99F" w14:textId="77777777" w:rsidR="00870A08" w:rsidRDefault="003A5418">
      <w:pPr>
        <w:pStyle w:val="aff6"/>
      </w:pPr>
      <w:r>
        <w:t>----------------------------------------------------------------------------</w:t>
      </w:r>
    </w:p>
    <w:p w14:paraId="481B7CB6" w14:textId="77777777" w:rsidR="00870A08" w:rsidRDefault="003A5418">
      <w:pPr>
        <w:pStyle w:val="aff6"/>
      </w:pPr>
      <w:r>
        <w:t xml:space="preserve">U: </w:t>
      </w:r>
      <w:proofErr w:type="gramStart"/>
      <w:r>
        <w:t xml:space="preserve">Up;   </w:t>
      </w:r>
      <w:proofErr w:type="gramEnd"/>
      <w:r>
        <w:t xml:space="preserve">      D: Down;         TG: Tagged;         UT: Untagged;</w:t>
      </w:r>
    </w:p>
    <w:p w14:paraId="618C328C"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5A7C1C4B"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6656579D" w14:textId="77777777" w:rsidR="00870A08" w:rsidRDefault="003A5418">
      <w:pPr>
        <w:pStyle w:val="aff6"/>
      </w:pPr>
      <w:r>
        <w:t>----------------------------------------------------------------------------</w:t>
      </w:r>
    </w:p>
    <w:p w14:paraId="196C113B" w14:textId="77777777" w:rsidR="00870A08" w:rsidRDefault="003A5418">
      <w:pPr>
        <w:pStyle w:val="aff6"/>
      </w:pPr>
      <w:proofErr w:type="gramStart"/>
      <w:r>
        <w:t>VID  Type</w:t>
      </w:r>
      <w:proofErr w:type="gramEnd"/>
      <w:r>
        <w:t xml:space="preserve">    Ports    </w:t>
      </w:r>
    </w:p>
    <w:p w14:paraId="61DDCD30" w14:textId="77777777" w:rsidR="00870A08" w:rsidRDefault="003A5418">
      <w:pPr>
        <w:pStyle w:val="aff6"/>
      </w:pPr>
      <w:r>
        <w:t>----------------------------------------------------------------------------</w:t>
      </w:r>
    </w:p>
    <w:p w14:paraId="15159297" w14:textId="77777777" w:rsidR="00870A08" w:rsidRDefault="003A5418">
      <w:pPr>
        <w:pStyle w:val="aff6"/>
      </w:pPr>
      <w:r>
        <w:t xml:space="preserve">1    </w:t>
      </w:r>
      <w:proofErr w:type="gramStart"/>
      <w:r>
        <w:t>common  UT</w:t>
      </w:r>
      <w:proofErr w:type="gramEnd"/>
      <w:r>
        <w:t xml:space="preserve">:GE0/0/1(U)      GE0/0/2(U)     GE0/0/3(D)      GE0/0/4(D)      </w:t>
      </w:r>
    </w:p>
    <w:p w14:paraId="77A570C3" w14:textId="77777777" w:rsidR="00870A08" w:rsidRDefault="003A5418">
      <w:pPr>
        <w:pStyle w:val="aff6"/>
      </w:pPr>
      <w:r>
        <w:t xml:space="preserve">                GE0/0/5(D)      GE0/0/6(D)    </w:t>
      </w:r>
      <w:r>
        <w:rPr>
          <w:rFonts w:hint="eastAsia"/>
        </w:rPr>
        <w:t xml:space="preserve"> </w:t>
      </w:r>
      <w:r>
        <w:t xml:space="preserve">  GE0/0/7(D)      GE0/0/8(D)      </w:t>
      </w:r>
    </w:p>
    <w:p w14:paraId="20E3D4BD" w14:textId="77777777" w:rsidR="00870A08" w:rsidRDefault="003A5418">
      <w:pPr>
        <w:pStyle w:val="aff6"/>
      </w:pPr>
      <w:r>
        <w:t xml:space="preserve">                GE0/0/9(D)      GE0/0/10(D)     GE0/0/11(D)     GE0/0/12(D)     </w:t>
      </w:r>
    </w:p>
    <w:p w14:paraId="5F651FB7" w14:textId="77777777" w:rsidR="00870A08" w:rsidRDefault="003A5418">
      <w:pPr>
        <w:pStyle w:val="aff6"/>
      </w:pPr>
      <w:r>
        <w:t xml:space="preserve">                GE0/0/13(D)     GE0/0/14(D)     GE0/0/15(D)     GE0/0/16(D)     </w:t>
      </w:r>
    </w:p>
    <w:p w14:paraId="457E8D24" w14:textId="77777777" w:rsidR="00870A08" w:rsidRDefault="003A5418">
      <w:pPr>
        <w:pStyle w:val="aff6"/>
      </w:pPr>
      <w:r>
        <w:t xml:space="preserve">                GE0/0/17(D)     GE0/0/18(D)     GE0/0/19(D)     GE0/0/20(D)     </w:t>
      </w:r>
    </w:p>
    <w:p w14:paraId="22F979DE" w14:textId="77777777" w:rsidR="00870A08" w:rsidRDefault="003A5418">
      <w:pPr>
        <w:pStyle w:val="aff6"/>
      </w:pPr>
      <w:r>
        <w:t xml:space="preserve">                GE0/0/21(D)     GE0/0/22(D)     GE0/0/23(D)     GE0/0/24(D)     </w:t>
      </w:r>
    </w:p>
    <w:p w14:paraId="57C500AE" w14:textId="77777777" w:rsidR="00870A08" w:rsidRDefault="003A5418">
      <w:pPr>
        <w:pStyle w:val="aff6"/>
      </w:pPr>
      <w:r>
        <w:rPr>
          <w:shd w:val="pct10" w:color="auto" w:fill="FFFFFF"/>
        </w:rPr>
        <w:t xml:space="preserve">10   dynamic TG:GE0/0/2(U) </w:t>
      </w:r>
      <w:r>
        <w:t xml:space="preserve">                                                     </w:t>
      </w:r>
    </w:p>
    <w:p w14:paraId="3BB7F48B" w14:textId="77777777" w:rsidR="00870A08" w:rsidRDefault="003A5418">
      <w:pPr>
        <w:pStyle w:val="aff6"/>
      </w:pPr>
      <w:r>
        <w:rPr>
          <w:shd w:val="pct10" w:color="auto" w:fill="FFFFFF"/>
        </w:rPr>
        <w:t xml:space="preserve">20   dynamic TG:GE0/0/2(U) </w:t>
      </w:r>
      <w:r>
        <w:t xml:space="preserve">                                                     </w:t>
      </w:r>
    </w:p>
    <w:p w14:paraId="1B2D5077" w14:textId="77777777" w:rsidR="00870A08" w:rsidRDefault="003A5418">
      <w:pPr>
        <w:pStyle w:val="aff6"/>
      </w:pPr>
      <w:proofErr w:type="gramStart"/>
      <w:r>
        <w:t>VID  Status</w:t>
      </w:r>
      <w:proofErr w:type="gramEnd"/>
      <w:r>
        <w:t xml:space="preserve">  Property      MAC-LRN Statistics Description      </w:t>
      </w:r>
    </w:p>
    <w:p w14:paraId="3474A226" w14:textId="77777777" w:rsidR="00870A08" w:rsidRDefault="003A5418">
      <w:pPr>
        <w:pStyle w:val="aff6"/>
      </w:pPr>
      <w:r>
        <w:t>----------------------------------------------------------------------------</w:t>
      </w:r>
    </w:p>
    <w:p w14:paraId="797D5921" w14:textId="77777777" w:rsidR="00870A08" w:rsidRDefault="003A5418">
      <w:pPr>
        <w:pStyle w:val="aff6"/>
      </w:pPr>
      <w:r>
        <w:t xml:space="preserve">1    </w:t>
      </w:r>
      <w:proofErr w:type="gramStart"/>
      <w:r>
        <w:t>enable  default</w:t>
      </w:r>
      <w:proofErr w:type="gramEnd"/>
      <w:r>
        <w:t xml:space="preserve">       enable  disable    VLAN 0001                         </w:t>
      </w:r>
    </w:p>
    <w:p w14:paraId="58D13236" w14:textId="77777777" w:rsidR="00870A08" w:rsidRDefault="003A5418">
      <w:pPr>
        <w:pStyle w:val="aff6"/>
      </w:pPr>
      <w:r>
        <w:t xml:space="preserve">10   </w:t>
      </w:r>
      <w:proofErr w:type="gramStart"/>
      <w:r>
        <w:t>enable  default</w:t>
      </w:r>
      <w:proofErr w:type="gramEnd"/>
      <w:r>
        <w:t xml:space="preserve">       enable  disable    VLAN 0010                         </w:t>
      </w:r>
    </w:p>
    <w:p w14:paraId="6C8018C2" w14:textId="77777777" w:rsidR="00870A08" w:rsidRDefault="003A5418">
      <w:pPr>
        <w:pStyle w:val="aff6"/>
      </w:pPr>
      <w:r>
        <w:t xml:space="preserve">20   </w:t>
      </w:r>
      <w:proofErr w:type="gramStart"/>
      <w:r>
        <w:t>enable  default</w:t>
      </w:r>
      <w:proofErr w:type="gramEnd"/>
      <w:r>
        <w:t xml:space="preserve">       enable  disable    VLAN 0020</w:t>
      </w:r>
    </w:p>
    <w:p w14:paraId="0942ADD6" w14:textId="77777777" w:rsidR="00870A08" w:rsidRDefault="00870A08">
      <w:pPr>
        <w:ind w:firstLine="420"/>
      </w:pPr>
    </w:p>
    <w:p w14:paraId="5E1398D2" w14:textId="77777777" w:rsidR="00870A08" w:rsidRDefault="003A5418">
      <w:pPr>
        <w:ind w:firstLineChars="0" w:firstLine="426"/>
      </w:pPr>
      <w:r>
        <w:rPr>
          <w:rFonts w:hint="eastAsia"/>
        </w:rPr>
        <w:t>发现在</w:t>
      </w:r>
      <w:r>
        <w:rPr>
          <w:rFonts w:hint="eastAsia"/>
        </w:rPr>
        <w:t>GE 0/0/1</w:t>
      </w:r>
      <w:r>
        <w:rPr>
          <w:rFonts w:hint="eastAsia"/>
        </w:rPr>
        <w:t>接口已经无法动态学习到</w:t>
      </w:r>
      <w:r>
        <w:rPr>
          <w:rFonts w:hint="eastAsia"/>
        </w:rPr>
        <w:t>VLAN</w:t>
      </w:r>
      <w:r>
        <w:rPr>
          <w:rFonts w:hint="eastAsia"/>
        </w:rPr>
        <w:t>信息，这是由于</w:t>
      </w:r>
      <w:r>
        <w:rPr>
          <w:rFonts w:hint="eastAsia"/>
        </w:rPr>
        <w:t>Fixed</w:t>
      </w:r>
      <w:r>
        <w:rPr>
          <w:rFonts w:hint="eastAsia"/>
        </w:rPr>
        <w:t>模式下不允许动态</w:t>
      </w:r>
      <w:r>
        <w:rPr>
          <w:rFonts w:hint="eastAsia"/>
        </w:rPr>
        <w:t>VLAN</w:t>
      </w:r>
      <w:r>
        <w:rPr>
          <w:rFonts w:hint="eastAsia"/>
        </w:rPr>
        <w:t>在接口上注册，相应同部门内跨交换机的两台</w:t>
      </w:r>
      <w:r>
        <w:rPr>
          <w:rFonts w:hint="eastAsia"/>
        </w:rPr>
        <w:t>PC</w:t>
      </w:r>
      <w:r>
        <w:rPr>
          <w:rFonts w:hint="eastAsia"/>
        </w:rPr>
        <w:t>就无法通信。</w:t>
      </w:r>
    </w:p>
    <w:p w14:paraId="30DAA554" w14:textId="77777777" w:rsidR="00870A08" w:rsidRDefault="003A5418">
      <w:pPr>
        <w:ind w:firstLine="420"/>
      </w:pPr>
      <w:r>
        <w:rPr>
          <w:rFonts w:hint="eastAsia"/>
        </w:rPr>
        <w:t>这时的解决办法有两种，一种是在</w:t>
      </w:r>
      <w:r>
        <w:rPr>
          <w:rFonts w:hint="eastAsia"/>
        </w:rPr>
        <w:t>S3</w:t>
      </w:r>
      <w:r>
        <w:rPr>
          <w:rFonts w:hint="eastAsia"/>
        </w:rPr>
        <w:t>上手工创建</w:t>
      </w:r>
      <w:r>
        <w:rPr>
          <w:rFonts w:hint="eastAsia"/>
        </w:rPr>
        <w:t>VLAN 10</w:t>
      </w:r>
      <w:r>
        <w:rPr>
          <w:rFonts w:hint="eastAsia"/>
        </w:rPr>
        <w:t>和</w:t>
      </w:r>
      <w:r>
        <w:rPr>
          <w:rFonts w:hint="eastAsia"/>
        </w:rPr>
        <w:t>VLAN 20</w:t>
      </w:r>
      <w:r>
        <w:rPr>
          <w:rFonts w:hint="eastAsia"/>
        </w:rPr>
        <w:t>，另一种是恢复</w:t>
      </w:r>
      <w:r>
        <w:rPr>
          <w:rFonts w:hint="eastAsia"/>
        </w:rPr>
        <w:t>GE 0/0/1</w:t>
      </w:r>
      <w:r>
        <w:rPr>
          <w:rFonts w:hint="eastAsia"/>
        </w:rPr>
        <w:t>接口下</w:t>
      </w:r>
      <w:r>
        <w:rPr>
          <w:rFonts w:hint="eastAsia"/>
        </w:rPr>
        <w:t>GVRP</w:t>
      </w:r>
      <w:r>
        <w:rPr>
          <w:rFonts w:hint="eastAsia"/>
        </w:rPr>
        <w:t>注册模式为</w:t>
      </w:r>
      <w:r>
        <w:rPr>
          <w:rFonts w:hint="eastAsia"/>
        </w:rPr>
        <w:t>Normal</w:t>
      </w:r>
      <w:r>
        <w:rPr>
          <w:rFonts w:hint="eastAsia"/>
        </w:rPr>
        <w:t>模式，做相应配置即可，具体配置和现象省略。</w:t>
      </w:r>
    </w:p>
    <w:p w14:paraId="4F0556B7" w14:textId="77777777" w:rsidR="00870A08" w:rsidRDefault="003A5418">
      <w:pPr>
        <w:pStyle w:val="2"/>
        <w:rPr>
          <w:rFonts w:ascii="微软雅黑" w:hAnsi="微软雅黑"/>
        </w:rPr>
      </w:pPr>
      <w:r>
        <w:rPr>
          <w:rFonts w:ascii="微软雅黑" w:hAnsi="微软雅黑" w:hint="eastAsia"/>
        </w:rPr>
        <w:lastRenderedPageBreak/>
        <w:t>配置GVRP的Forbidden模式</w:t>
      </w:r>
    </w:p>
    <w:p w14:paraId="1ADC8419" w14:textId="77777777" w:rsidR="00870A08" w:rsidRDefault="003A5418">
      <w:pPr>
        <w:ind w:firstLine="420"/>
      </w:pPr>
      <w:r>
        <w:rPr>
          <w:rFonts w:hint="eastAsia"/>
        </w:rPr>
        <w:t>在</w:t>
      </w:r>
      <w:r>
        <w:rPr>
          <w:rFonts w:hint="eastAsia"/>
        </w:rPr>
        <w:t>S2</w:t>
      </w:r>
      <w:r>
        <w:rPr>
          <w:rFonts w:hint="eastAsia"/>
        </w:rPr>
        <w:t>的</w:t>
      </w:r>
      <w:r>
        <w:rPr>
          <w:rFonts w:hint="eastAsia"/>
        </w:rPr>
        <w:t>GE 0/0/1</w:t>
      </w:r>
      <w:r>
        <w:rPr>
          <w:rFonts w:hint="eastAsia"/>
        </w:rPr>
        <w:t>接口下将</w:t>
      </w:r>
      <w:r>
        <w:rPr>
          <w:rFonts w:hint="eastAsia"/>
        </w:rPr>
        <w:t>GVRP</w:t>
      </w:r>
      <w:r>
        <w:rPr>
          <w:rFonts w:hint="eastAsia"/>
        </w:rPr>
        <w:t>的注册模式修改为</w:t>
      </w:r>
      <w:r>
        <w:rPr>
          <w:rFonts w:hint="eastAsia"/>
        </w:rPr>
        <w:t>Forbidden</w:t>
      </w:r>
      <w:r>
        <w:rPr>
          <w:rFonts w:hint="eastAsia"/>
        </w:rPr>
        <w:t>模式。</w:t>
      </w:r>
    </w:p>
    <w:p w14:paraId="18C46FDA" w14:textId="77777777" w:rsidR="00870A08" w:rsidRDefault="003A5418">
      <w:pPr>
        <w:pStyle w:val="aff6"/>
      </w:pPr>
      <w:r>
        <w:t>[</w:t>
      </w:r>
      <w:r>
        <w:rPr>
          <w:rFonts w:hint="eastAsia"/>
        </w:rPr>
        <w:t>S</w:t>
      </w:r>
      <w:proofErr w:type="gramStart"/>
      <w:r>
        <w:t>2]interface</w:t>
      </w:r>
      <w:proofErr w:type="gramEnd"/>
      <w:r>
        <w:t xml:space="preserve"> </w:t>
      </w:r>
      <w:proofErr w:type="spellStart"/>
      <w:r>
        <w:t>GigabitEthernet</w:t>
      </w:r>
      <w:proofErr w:type="spellEnd"/>
      <w:r>
        <w:t xml:space="preserve"> 0/0/1</w:t>
      </w:r>
    </w:p>
    <w:p w14:paraId="4303BD96" w14:textId="77777777" w:rsidR="00870A08" w:rsidRDefault="003A5418">
      <w:pPr>
        <w:pStyle w:val="aff6"/>
      </w:pPr>
      <w:r>
        <w:t>[</w:t>
      </w:r>
      <w:r>
        <w:rPr>
          <w:rFonts w:hint="eastAsia"/>
        </w:rPr>
        <w:t>S</w:t>
      </w:r>
      <w:r>
        <w:t>2-GigabitEthernet0/0/</w:t>
      </w:r>
      <w:proofErr w:type="gramStart"/>
      <w:r>
        <w:t>1]</w:t>
      </w:r>
      <w:proofErr w:type="spellStart"/>
      <w:r>
        <w:t>gvrp</w:t>
      </w:r>
      <w:proofErr w:type="spellEnd"/>
      <w:proofErr w:type="gramEnd"/>
      <w:r>
        <w:t xml:space="preserve"> registration forbidden</w:t>
      </w:r>
    </w:p>
    <w:p w14:paraId="018CF099" w14:textId="77777777" w:rsidR="00870A08" w:rsidRDefault="00870A08">
      <w:pPr>
        <w:pStyle w:val="aff6"/>
      </w:pPr>
    </w:p>
    <w:p w14:paraId="16F6CD8A" w14:textId="77777777" w:rsidR="00870A08" w:rsidRDefault="003A5418">
      <w:pPr>
        <w:ind w:firstLineChars="250" w:firstLine="525"/>
      </w:pPr>
      <w:r>
        <w:rPr>
          <w:rFonts w:hint="eastAsia"/>
        </w:rPr>
        <w:t>在</w:t>
      </w:r>
      <w:r>
        <w:rPr>
          <w:rFonts w:hint="eastAsia"/>
        </w:rPr>
        <w:t>S2</w:t>
      </w:r>
      <w:r>
        <w:rPr>
          <w:rFonts w:hint="eastAsia"/>
        </w:rPr>
        <w:t>上使用</w:t>
      </w:r>
      <w:r>
        <w:rPr>
          <w:rFonts w:hint="eastAsia"/>
        </w:rPr>
        <w:t xml:space="preserve">display </w:t>
      </w:r>
      <w:proofErr w:type="spellStart"/>
      <w:r>
        <w:rPr>
          <w:rFonts w:hint="eastAsia"/>
        </w:rPr>
        <w:t>vlan</w:t>
      </w:r>
      <w:proofErr w:type="spellEnd"/>
      <w:r>
        <w:rPr>
          <w:rFonts w:hint="eastAsia"/>
        </w:rPr>
        <w:t>命令查看。</w:t>
      </w:r>
    </w:p>
    <w:p w14:paraId="1537E434" w14:textId="77777777" w:rsidR="00870A08" w:rsidRDefault="003A5418">
      <w:pPr>
        <w:pStyle w:val="aff6"/>
      </w:pPr>
      <w:r>
        <w:t>[</w:t>
      </w:r>
      <w:r>
        <w:rPr>
          <w:rFonts w:hint="eastAsia"/>
        </w:rPr>
        <w:t>S</w:t>
      </w:r>
      <w:proofErr w:type="gramStart"/>
      <w:r>
        <w:t>2]display</w:t>
      </w:r>
      <w:proofErr w:type="gramEnd"/>
      <w:r>
        <w:t xml:space="preserve"> </w:t>
      </w:r>
      <w:proofErr w:type="spellStart"/>
      <w:r>
        <w:t>vlan</w:t>
      </w:r>
      <w:proofErr w:type="spellEnd"/>
    </w:p>
    <w:p w14:paraId="1C3A5F4B"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06668B84" w14:textId="77777777" w:rsidR="00870A08" w:rsidRDefault="003A5418">
      <w:pPr>
        <w:pStyle w:val="aff6"/>
      </w:pPr>
      <w:r>
        <w:t>----------------------------------------------------------------------------</w:t>
      </w:r>
    </w:p>
    <w:p w14:paraId="2702F8D2" w14:textId="77777777" w:rsidR="00870A08" w:rsidRDefault="003A5418">
      <w:pPr>
        <w:pStyle w:val="aff6"/>
      </w:pPr>
      <w:r>
        <w:t xml:space="preserve">U: </w:t>
      </w:r>
      <w:proofErr w:type="gramStart"/>
      <w:r>
        <w:t xml:space="preserve">Up;   </w:t>
      </w:r>
      <w:proofErr w:type="gramEnd"/>
      <w:r>
        <w:t xml:space="preserve">      D: Down;         TG: Tagged;         UT: Untagged;</w:t>
      </w:r>
    </w:p>
    <w:p w14:paraId="3810526A"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65367E97"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76A35359" w14:textId="77777777" w:rsidR="00870A08" w:rsidRDefault="003A5418">
      <w:pPr>
        <w:pStyle w:val="aff6"/>
      </w:pPr>
      <w:r>
        <w:t>----------------------------------------------------------------------------</w:t>
      </w:r>
    </w:p>
    <w:p w14:paraId="72C17E22" w14:textId="77777777" w:rsidR="00870A08" w:rsidRDefault="003A5418">
      <w:pPr>
        <w:pStyle w:val="aff6"/>
      </w:pPr>
      <w:proofErr w:type="gramStart"/>
      <w:r>
        <w:t>VID  Type</w:t>
      </w:r>
      <w:proofErr w:type="gramEnd"/>
      <w:r>
        <w:t xml:space="preserve">    Ports                                                          </w:t>
      </w:r>
    </w:p>
    <w:p w14:paraId="0410C17C" w14:textId="77777777" w:rsidR="00870A08" w:rsidRDefault="003A5418">
      <w:pPr>
        <w:pStyle w:val="aff6"/>
      </w:pPr>
      <w:r>
        <w:t>----------------------------------------------------------------------------</w:t>
      </w:r>
    </w:p>
    <w:p w14:paraId="11DB7184" w14:textId="77777777" w:rsidR="00870A08" w:rsidRDefault="003A5418">
      <w:pPr>
        <w:pStyle w:val="aff6"/>
      </w:pPr>
      <w:r>
        <w:t xml:space="preserve">1    </w:t>
      </w:r>
      <w:proofErr w:type="gramStart"/>
      <w:r>
        <w:t>common  UT</w:t>
      </w:r>
      <w:proofErr w:type="gramEnd"/>
      <w:r>
        <w:t xml:space="preserve">:GE0/0/1(U)      GE0/0/2(U)      GE0/0/3(D)      GE0/0/4(D)      </w:t>
      </w:r>
    </w:p>
    <w:p w14:paraId="2A9E82A9" w14:textId="77777777" w:rsidR="00870A08" w:rsidRDefault="003A5418">
      <w:pPr>
        <w:pStyle w:val="aff6"/>
      </w:pPr>
      <w:r>
        <w:t xml:space="preserve">                GE0/0/5(D)      GE0/0/6(D)      GE0/0/7(D)      GE0/0/8(D)      </w:t>
      </w:r>
    </w:p>
    <w:p w14:paraId="1E075F98" w14:textId="77777777" w:rsidR="00870A08" w:rsidRDefault="003A5418">
      <w:pPr>
        <w:pStyle w:val="aff6"/>
      </w:pPr>
      <w:r>
        <w:t xml:space="preserve">                GE0/0/9(D)      GE0/0/10(D)     GE0/0/11(D)     GE0/0/12(D)     </w:t>
      </w:r>
    </w:p>
    <w:p w14:paraId="1BEB07AA" w14:textId="77777777" w:rsidR="00870A08" w:rsidRDefault="003A5418">
      <w:pPr>
        <w:pStyle w:val="aff6"/>
      </w:pPr>
      <w:r>
        <w:t xml:space="preserve">                GE0/0/13(D)     GE0/0/14(D)     GE0/0/15(D)     GE0/0/16(D)     </w:t>
      </w:r>
    </w:p>
    <w:p w14:paraId="2291B623" w14:textId="77777777" w:rsidR="00870A08" w:rsidRDefault="003A5418">
      <w:pPr>
        <w:pStyle w:val="aff6"/>
      </w:pPr>
      <w:r>
        <w:t xml:space="preserve">                GE0/0/17(D)     GE0/0/18(D)     GE0/0/19(D)     GE0/0/20(D)     </w:t>
      </w:r>
    </w:p>
    <w:p w14:paraId="4B052B17" w14:textId="77777777" w:rsidR="00870A08" w:rsidRDefault="003A5418">
      <w:pPr>
        <w:pStyle w:val="aff6"/>
      </w:pPr>
      <w:r>
        <w:t xml:space="preserve">                GE0/0/21(D)     GE0/0/22(D)     GE0/0/23(D)     GE0/0/24(D)     </w:t>
      </w:r>
    </w:p>
    <w:p w14:paraId="2052EB0C" w14:textId="77777777" w:rsidR="00870A08" w:rsidRDefault="003A5418">
      <w:pPr>
        <w:pStyle w:val="aff6"/>
      </w:pPr>
      <w:r>
        <w:rPr>
          <w:shd w:val="pct10" w:color="auto" w:fill="FFFFFF"/>
        </w:rPr>
        <w:t xml:space="preserve">10   </w:t>
      </w:r>
      <w:proofErr w:type="gramStart"/>
      <w:r>
        <w:rPr>
          <w:shd w:val="pct10" w:color="auto" w:fill="FFFFFF"/>
        </w:rPr>
        <w:t>common  TG</w:t>
      </w:r>
      <w:proofErr w:type="gramEnd"/>
      <w:r>
        <w:rPr>
          <w:shd w:val="pct10" w:color="auto" w:fill="FFFFFF"/>
        </w:rPr>
        <w:t>:GE0/0/2(U)</w:t>
      </w:r>
      <w:r>
        <w:t xml:space="preserve">                                                      </w:t>
      </w:r>
    </w:p>
    <w:p w14:paraId="280FEF19" w14:textId="77777777" w:rsidR="00870A08" w:rsidRDefault="003A5418">
      <w:pPr>
        <w:pStyle w:val="aff6"/>
      </w:pPr>
      <w:r>
        <w:rPr>
          <w:shd w:val="pct10" w:color="auto" w:fill="FFFFFF"/>
        </w:rPr>
        <w:t xml:space="preserve">20   </w:t>
      </w:r>
      <w:proofErr w:type="gramStart"/>
      <w:r>
        <w:rPr>
          <w:shd w:val="pct10" w:color="auto" w:fill="FFFFFF"/>
        </w:rPr>
        <w:t>common  TG</w:t>
      </w:r>
      <w:proofErr w:type="gramEnd"/>
      <w:r>
        <w:rPr>
          <w:shd w:val="pct10" w:color="auto" w:fill="FFFFFF"/>
        </w:rPr>
        <w:t>:GE0/0/2(U)</w:t>
      </w:r>
      <w:r>
        <w:t xml:space="preserve">                                                      </w:t>
      </w:r>
    </w:p>
    <w:p w14:paraId="06544D5B" w14:textId="77777777" w:rsidR="00870A08" w:rsidRDefault="003A5418">
      <w:pPr>
        <w:pStyle w:val="aff6"/>
      </w:pPr>
      <w:proofErr w:type="gramStart"/>
      <w:r>
        <w:t>VID  Status</w:t>
      </w:r>
      <w:proofErr w:type="gramEnd"/>
      <w:r>
        <w:t xml:space="preserve">  Property      MAC-LRN Statistics Description      </w:t>
      </w:r>
    </w:p>
    <w:p w14:paraId="6B28432B" w14:textId="77777777" w:rsidR="00870A08" w:rsidRDefault="003A5418">
      <w:pPr>
        <w:pStyle w:val="aff6"/>
      </w:pPr>
      <w:r>
        <w:t>----------------------------------------------------------------------------</w:t>
      </w:r>
    </w:p>
    <w:p w14:paraId="02A5C1C9" w14:textId="77777777" w:rsidR="00870A08" w:rsidRDefault="003A5418">
      <w:pPr>
        <w:pStyle w:val="aff6"/>
      </w:pPr>
      <w:r>
        <w:t xml:space="preserve">1    </w:t>
      </w:r>
      <w:proofErr w:type="gramStart"/>
      <w:r>
        <w:t>enable  default</w:t>
      </w:r>
      <w:proofErr w:type="gramEnd"/>
      <w:r>
        <w:t xml:space="preserve">       enable  disable    VLAN 0001                         </w:t>
      </w:r>
    </w:p>
    <w:p w14:paraId="2C07E48F" w14:textId="77777777" w:rsidR="00870A08" w:rsidRDefault="003A5418">
      <w:pPr>
        <w:pStyle w:val="aff6"/>
      </w:pPr>
      <w:r>
        <w:t xml:space="preserve">10   </w:t>
      </w:r>
      <w:proofErr w:type="gramStart"/>
      <w:r>
        <w:t>enable  default</w:t>
      </w:r>
      <w:proofErr w:type="gramEnd"/>
      <w:r>
        <w:t xml:space="preserve">       enable  disable    VLAN 0010                         </w:t>
      </w:r>
    </w:p>
    <w:p w14:paraId="45D7FFB1" w14:textId="77777777" w:rsidR="00870A08" w:rsidRDefault="003A5418">
      <w:pPr>
        <w:pStyle w:val="aff6"/>
      </w:pPr>
      <w:r>
        <w:lastRenderedPageBreak/>
        <w:t xml:space="preserve">20   </w:t>
      </w:r>
      <w:proofErr w:type="gramStart"/>
      <w:r>
        <w:t>enable  default</w:t>
      </w:r>
      <w:proofErr w:type="gramEnd"/>
      <w:r>
        <w:t xml:space="preserve">       enable  disable    VLAN 0020</w:t>
      </w:r>
    </w:p>
    <w:p w14:paraId="0A790D8F" w14:textId="77777777" w:rsidR="00870A08" w:rsidRDefault="00870A08">
      <w:pPr>
        <w:pStyle w:val="aff6"/>
      </w:pPr>
    </w:p>
    <w:p w14:paraId="6109DBC6" w14:textId="77777777" w:rsidR="00870A08" w:rsidRDefault="003A5418">
      <w:pPr>
        <w:ind w:firstLine="420"/>
        <w:rPr>
          <w:rFonts w:ascii="Courier New" w:eastAsia="宋体" w:hAnsi="Courier New" w:cs="Courier New"/>
          <w:kern w:val="0"/>
          <w:sz w:val="18"/>
          <w:szCs w:val="18"/>
        </w:rPr>
      </w:pPr>
      <w:r>
        <w:rPr>
          <w:rFonts w:hint="eastAsia"/>
        </w:rPr>
        <w:t>可以观察到此时</w:t>
      </w:r>
      <w:r>
        <w:rPr>
          <w:rFonts w:hint="eastAsia"/>
        </w:rPr>
        <w:t>VLAN 10</w:t>
      </w:r>
      <w:r>
        <w:rPr>
          <w:rFonts w:hint="eastAsia"/>
        </w:rPr>
        <w:t>，</w:t>
      </w:r>
      <w:r>
        <w:rPr>
          <w:rFonts w:hint="eastAsia"/>
        </w:rPr>
        <w:t>VLAN 20</w:t>
      </w:r>
      <w:r>
        <w:rPr>
          <w:rFonts w:hint="eastAsia"/>
        </w:rPr>
        <w:t>中都没有</w:t>
      </w:r>
      <w:r>
        <w:rPr>
          <w:rFonts w:hint="eastAsia"/>
        </w:rPr>
        <w:t>GE 0/0/1</w:t>
      </w:r>
      <w:r>
        <w:rPr>
          <w:rFonts w:hint="eastAsia"/>
        </w:rPr>
        <w:t>接口加入。</w:t>
      </w:r>
    </w:p>
    <w:p w14:paraId="524116F1" w14:textId="77777777" w:rsidR="00870A08" w:rsidRDefault="003A5418">
      <w:pPr>
        <w:ind w:firstLine="420"/>
      </w:pPr>
      <w:r>
        <w:rPr>
          <w:rFonts w:hint="eastAsia"/>
        </w:rPr>
        <w:t>在</w:t>
      </w:r>
      <w:r>
        <w:rPr>
          <w:rFonts w:hint="eastAsia"/>
        </w:rPr>
        <w:t>S2</w:t>
      </w:r>
      <w:r>
        <w:rPr>
          <w:rFonts w:hint="eastAsia"/>
        </w:rPr>
        <w:t>上手工创建</w:t>
      </w:r>
      <w:r>
        <w:rPr>
          <w:rFonts w:hint="eastAsia"/>
        </w:rPr>
        <w:t>VLAN 10</w:t>
      </w:r>
      <w:r>
        <w:rPr>
          <w:rFonts w:hint="eastAsia"/>
        </w:rPr>
        <w:t>和</w:t>
      </w:r>
      <w:r>
        <w:rPr>
          <w:rFonts w:hint="eastAsia"/>
        </w:rPr>
        <w:t>VLAN 20</w:t>
      </w:r>
      <w:r>
        <w:rPr>
          <w:rFonts w:hint="eastAsia"/>
        </w:rPr>
        <w:t>，并使用</w:t>
      </w:r>
      <w:r>
        <w:rPr>
          <w:rFonts w:hint="eastAsia"/>
          <w:b/>
        </w:rPr>
        <w:t xml:space="preserve">display </w:t>
      </w:r>
      <w:proofErr w:type="spellStart"/>
      <w:r>
        <w:rPr>
          <w:rFonts w:hint="eastAsia"/>
          <w:b/>
        </w:rPr>
        <w:t>vlan</w:t>
      </w:r>
      <w:proofErr w:type="spellEnd"/>
      <w:r>
        <w:rPr>
          <w:rFonts w:hint="eastAsia"/>
        </w:rPr>
        <w:t>命令查看。</w:t>
      </w:r>
    </w:p>
    <w:p w14:paraId="2619F77D" w14:textId="77777777" w:rsidR="00870A08" w:rsidRDefault="003A5418">
      <w:pPr>
        <w:pStyle w:val="aff6"/>
      </w:pPr>
      <w:r>
        <w:t>[</w:t>
      </w:r>
      <w:r>
        <w:rPr>
          <w:rFonts w:hint="eastAsia"/>
        </w:rPr>
        <w:t>S</w:t>
      </w:r>
      <w:proofErr w:type="gramStart"/>
      <w:r>
        <w:t>2]</w:t>
      </w:r>
      <w:proofErr w:type="spellStart"/>
      <w:r>
        <w:t>vlan</w:t>
      </w:r>
      <w:proofErr w:type="spellEnd"/>
      <w:proofErr w:type="gramEnd"/>
      <w:r>
        <w:t xml:space="preserve"> batch 10 20</w:t>
      </w:r>
    </w:p>
    <w:p w14:paraId="4D384B61" w14:textId="77777777" w:rsidR="00870A08" w:rsidRDefault="00870A08">
      <w:pPr>
        <w:pStyle w:val="aff6"/>
      </w:pPr>
    </w:p>
    <w:p w14:paraId="03B0A155" w14:textId="77777777" w:rsidR="00870A08" w:rsidRDefault="003A5418">
      <w:pPr>
        <w:pStyle w:val="aff6"/>
      </w:pPr>
      <w:r>
        <w:t>[</w:t>
      </w:r>
      <w:r>
        <w:rPr>
          <w:rFonts w:hint="eastAsia"/>
        </w:rPr>
        <w:t>S</w:t>
      </w:r>
      <w:proofErr w:type="gramStart"/>
      <w:r>
        <w:t>2]display</w:t>
      </w:r>
      <w:proofErr w:type="gramEnd"/>
      <w:r>
        <w:t xml:space="preserve"> </w:t>
      </w:r>
      <w:proofErr w:type="spellStart"/>
      <w:r>
        <w:t>vlan</w:t>
      </w:r>
      <w:proofErr w:type="spellEnd"/>
      <w:r>
        <w:t xml:space="preserve"> </w:t>
      </w:r>
    </w:p>
    <w:p w14:paraId="2A29EC3B" w14:textId="77777777" w:rsidR="00870A08" w:rsidRDefault="003A5418">
      <w:pPr>
        <w:pStyle w:val="aff6"/>
      </w:pPr>
      <w:r>
        <w:t xml:space="preserve">The total number of </w:t>
      </w:r>
      <w:proofErr w:type="spellStart"/>
      <w:r>
        <w:t>vlans</w:t>
      </w:r>
      <w:proofErr w:type="spellEnd"/>
      <w:r>
        <w:t xml:space="preserve"> </w:t>
      </w:r>
      <w:proofErr w:type="gramStart"/>
      <w:r>
        <w:t>is :</w:t>
      </w:r>
      <w:proofErr w:type="gramEnd"/>
      <w:r>
        <w:t xml:space="preserve"> 3</w:t>
      </w:r>
    </w:p>
    <w:p w14:paraId="25586FAC" w14:textId="77777777" w:rsidR="00870A08" w:rsidRDefault="003A5418">
      <w:pPr>
        <w:pStyle w:val="aff6"/>
      </w:pPr>
      <w:r>
        <w:t>----------------------------------------------------------------------------</w:t>
      </w:r>
    </w:p>
    <w:p w14:paraId="4CC0E3F6" w14:textId="77777777" w:rsidR="00870A08" w:rsidRDefault="003A5418">
      <w:pPr>
        <w:pStyle w:val="aff6"/>
      </w:pPr>
      <w:r>
        <w:t xml:space="preserve">U: </w:t>
      </w:r>
      <w:proofErr w:type="gramStart"/>
      <w:r>
        <w:t xml:space="preserve">Up;   </w:t>
      </w:r>
      <w:proofErr w:type="gramEnd"/>
      <w:r>
        <w:t xml:space="preserve">      D: Down;         TG: Tagged;         UT: Untagged;</w:t>
      </w:r>
    </w:p>
    <w:p w14:paraId="1EF64357" w14:textId="77777777" w:rsidR="00870A08" w:rsidRDefault="003A5418">
      <w:pPr>
        <w:pStyle w:val="aff6"/>
      </w:pPr>
      <w:r>
        <w:t xml:space="preserve">MP: </w:t>
      </w:r>
      <w:proofErr w:type="spellStart"/>
      <w:r>
        <w:t>Vlan</w:t>
      </w:r>
      <w:proofErr w:type="spellEnd"/>
      <w:r>
        <w:t>-</w:t>
      </w:r>
      <w:proofErr w:type="gramStart"/>
      <w:r>
        <w:t xml:space="preserve">mapping;   </w:t>
      </w:r>
      <w:proofErr w:type="gramEnd"/>
      <w:r>
        <w:t xml:space="preserve">            ST: </w:t>
      </w:r>
      <w:proofErr w:type="spellStart"/>
      <w:r>
        <w:t>Vlan</w:t>
      </w:r>
      <w:proofErr w:type="spellEnd"/>
      <w:r>
        <w:t>-stacking;</w:t>
      </w:r>
    </w:p>
    <w:p w14:paraId="68821474" w14:textId="77777777" w:rsidR="00870A08" w:rsidRDefault="003A5418">
      <w:pPr>
        <w:pStyle w:val="aff6"/>
      </w:pPr>
      <w:r>
        <w:t xml:space="preserve">#: </w:t>
      </w:r>
      <w:proofErr w:type="spellStart"/>
      <w:r>
        <w:t>ProtocolTransparent-</w:t>
      </w:r>
      <w:proofErr w:type="gramStart"/>
      <w:r>
        <w:t>vlan</w:t>
      </w:r>
      <w:proofErr w:type="spellEnd"/>
      <w:r>
        <w:t xml:space="preserve">;   </w:t>
      </w:r>
      <w:proofErr w:type="gramEnd"/>
      <w:r>
        <w:t xml:space="preserve"> *: Management-</w:t>
      </w:r>
      <w:proofErr w:type="spellStart"/>
      <w:r>
        <w:t>vlan</w:t>
      </w:r>
      <w:proofErr w:type="spellEnd"/>
      <w:r>
        <w:t>;</w:t>
      </w:r>
    </w:p>
    <w:p w14:paraId="61579AA7" w14:textId="77777777" w:rsidR="00870A08" w:rsidRDefault="003A5418">
      <w:pPr>
        <w:pStyle w:val="aff6"/>
      </w:pPr>
      <w:r>
        <w:t>----------------------------------------------------------------------------</w:t>
      </w:r>
    </w:p>
    <w:p w14:paraId="78D4E3D0" w14:textId="77777777" w:rsidR="00870A08" w:rsidRDefault="003A5418">
      <w:pPr>
        <w:pStyle w:val="aff6"/>
      </w:pPr>
      <w:proofErr w:type="gramStart"/>
      <w:r>
        <w:t>VID  Type</w:t>
      </w:r>
      <w:proofErr w:type="gramEnd"/>
      <w:r>
        <w:t xml:space="preserve">    Ports                                                          </w:t>
      </w:r>
    </w:p>
    <w:p w14:paraId="1A349907" w14:textId="77777777" w:rsidR="00870A08" w:rsidRDefault="003A5418">
      <w:pPr>
        <w:pStyle w:val="aff6"/>
      </w:pPr>
      <w:r>
        <w:t>----------------------------------------------------------------------------</w:t>
      </w:r>
    </w:p>
    <w:p w14:paraId="6EDF5BC2" w14:textId="77777777" w:rsidR="00870A08" w:rsidRDefault="003A5418">
      <w:pPr>
        <w:pStyle w:val="aff6"/>
      </w:pPr>
      <w:r>
        <w:t xml:space="preserve">1    </w:t>
      </w:r>
      <w:proofErr w:type="gramStart"/>
      <w:r>
        <w:t>common  UT</w:t>
      </w:r>
      <w:proofErr w:type="gramEnd"/>
      <w:r>
        <w:t xml:space="preserve">:GE0/0/1(U)      GE0/0/2(U)      GE0/0/3(D)      GE0/0/4(D)      </w:t>
      </w:r>
    </w:p>
    <w:p w14:paraId="09D026DA" w14:textId="77777777" w:rsidR="00870A08" w:rsidRDefault="003A5418">
      <w:pPr>
        <w:pStyle w:val="aff6"/>
      </w:pPr>
      <w:r>
        <w:t xml:space="preserve">                GE0/0/5(D)      GE0/0/6(D)      GE0/0/7(D)      GE0/0/8(D)      </w:t>
      </w:r>
    </w:p>
    <w:p w14:paraId="116F38F6" w14:textId="77777777" w:rsidR="00870A08" w:rsidRDefault="003A5418">
      <w:pPr>
        <w:pStyle w:val="aff6"/>
      </w:pPr>
      <w:r>
        <w:t xml:space="preserve">                GE0/0/9(D)      GE0/0/10(D)     GE0/0/11(D)     GE0/0/12(D)     </w:t>
      </w:r>
    </w:p>
    <w:p w14:paraId="72E8FEF2" w14:textId="77777777" w:rsidR="00870A08" w:rsidRDefault="003A5418">
      <w:pPr>
        <w:pStyle w:val="aff6"/>
      </w:pPr>
      <w:r>
        <w:t xml:space="preserve">                GE0/0/13(D)     GE0/0/14(D)     GE0/0/15(D)     GE0/0/16(D)     </w:t>
      </w:r>
    </w:p>
    <w:p w14:paraId="6F8971FD" w14:textId="77777777" w:rsidR="00870A08" w:rsidRDefault="003A5418">
      <w:pPr>
        <w:pStyle w:val="aff6"/>
      </w:pPr>
      <w:r>
        <w:t xml:space="preserve">                GE0/0/17(D)     GE0/0/18(D)     GE0/0/19(D)     GE0/0/20(D)     </w:t>
      </w:r>
    </w:p>
    <w:p w14:paraId="06E6DC4B" w14:textId="77777777" w:rsidR="00870A08" w:rsidRDefault="003A5418">
      <w:pPr>
        <w:pStyle w:val="aff6"/>
      </w:pPr>
      <w:r>
        <w:t xml:space="preserve">                GE0/0/21(D)     GE0/0/22(D)     GE0/0/23(D)     GE0/0/24(D)     </w:t>
      </w:r>
    </w:p>
    <w:p w14:paraId="619DD394" w14:textId="77777777" w:rsidR="00870A08" w:rsidRDefault="003A5418">
      <w:pPr>
        <w:pStyle w:val="aff6"/>
      </w:pPr>
      <w:r>
        <w:t xml:space="preserve">10   </w:t>
      </w:r>
      <w:proofErr w:type="gramStart"/>
      <w:r>
        <w:t>common  TG</w:t>
      </w:r>
      <w:proofErr w:type="gramEnd"/>
      <w:r>
        <w:t xml:space="preserve">:GE0/0/2(U)                                                      </w:t>
      </w:r>
    </w:p>
    <w:p w14:paraId="7ECAC6A7" w14:textId="77777777" w:rsidR="00870A08" w:rsidRDefault="003A5418">
      <w:pPr>
        <w:pStyle w:val="aff6"/>
      </w:pPr>
      <w:r>
        <w:t xml:space="preserve">20   </w:t>
      </w:r>
      <w:proofErr w:type="gramStart"/>
      <w:r>
        <w:t>common  TG</w:t>
      </w:r>
      <w:proofErr w:type="gramEnd"/>
      <w:r>
        <w:t xml:space="preserve">:GE0/0/2(U)                                                      </w:t>
      </w:r>
    </w:p>
    <w:p w14:paraId="4433F878" w14:textId="77777777" w:rsidR="00870A08" w:rsidRDefault="003A5418">
      <w:pPr>
        <w:pStyle w:val="aff6"/>
      </w:pPr>
      <w:proofErr w:type="gramStart"/>
      <w:r>
        <w:t>VID  Status</w:t>
      </w:r>
      <w:proofErr w:type="gramEnd"/>
      <w:r>
        <w:t xml:space="preserve">  Property      MAC-LRN Statistics Description      </w:t>
      </w:r>
    </w:p>
    <w:p w14:paraId="18CFDA8E" w14:textId="77777777" w:rsidR="00870A08" w:rsidRDefault="003A5418">
      <w:pPr>
        <w:pStyle w:val="aff6"/>
      </w:pPr>
      <w:r>
        <w:t>----------------------------------------------------------------------------</w:t>
      </w:r>
    </w:p>
    <w:p w14:paraId="79002D95" w14:textId="77777777" w:rsidR="00870A08" w:rsidRDefault="003A5418">
      <w:pPr>
        <w:pStyle w:val="aff6"/>
      </w:pPr>
      <w:r>
        <w:t xml:space="preserve">1    </w:t>
      </w:r>
      <w:proofErr w:type="gramStart"/>
      <w:r>
        <w:t>enable  default</w:t>
      </w:r>
      <w:proofErr w:type="gramEnd"/>
      <w:r>
        <w:t xml:space="preserve">       enable  disable    VLAN 0001                         </w:t>
      </w:r>
    </w:p>
    <w:p w14:paraId="16E1AF95" w14:textId="77777777" w:rsidR="00870A08" w:rsidRDefault="003A5418">
      <w:pPr>
        <w:pStyle w:val="aff6"/>
      </w:pPr>
      <w:r>
        <w:t xml:space="preserve">10   </w:t>
      </w:r>
      <w:proofErr w:type="gramStart"/>
      <w:r>
        <w:t>enable  default</w:t>
      </w:r>
      <w:proofErr w:type="gramEnd"/>
      <w:r>
        <w:t xml:space="preserve">       enable  disable    VLAN 0010                         </w:t>
      </w:r>
    </w:p>
    <w:p w14:paraId="6B19A3BE" w14:textId="77777777" w:rsidR="00870A08" w:rsidRDefault="003A5418">
      <w:pPr>
        <w:pStyle w:val="aff6"/>
      </w:pPr>
      <w:r>
        <w:lastRenderedPageBreak/>
        <w:t xml:space="preserve">20   </w:t>
      </w:r>
      <w:proofErr w:type="gramStart"/>
      <w:r>
        <w:t>enable  default</w:t>
      </w:r>
      <w:proofErr w:type="gramEnd"/>
      <w:r>
        <w:t xml:space="preserve">       enable  disable    VLAN 0020                         </w:t>
      </w:r>
    </w:p>
    <w:p w14:paraId="51ABAE34" w14:textId="77777777" w:rsidR="00870A08" w:rsidRDefault="003A5418">
      <w:pPr>
        <w:pStyle w:val="aff6"/>
      </w:pPr>
      <w:r>
        <w:rPr>
          <w:rFonts w:hint="eastAsia"/>
        </w:rPr>
        <w:t xml:space="preserve">  </w:t>
      </w:r>
    </w:p>
    <w:p w14:paraId="4246D63C" w14:textId="77777777" w:rsidR="00870A08" w:rsidRDefault="003A5418">
      <w:pPr>
        <w:pStyle w:val="14"/>
        <w:ind w:firstLine="420"/>
      </w:pPr>
      <w:r>
        <w:rPr>
          <w:rFonts w:hint="eastAsia"/>
        </w:rPr>
        <w:t>结果还是一样，接口</w:t>
      </w:r>
      <w:r>
        <w:rPr>
          <w:rFonts w:hint="eastAsia"/>
        </w:rPr>
        <w:t>GE 0/0/1</w:t>
      </w:r>
      <w:r>
        <w:rPr>
          <w:rFonts w:hint="eastAsia"/>
        </w:rPr>
        <w:t>仍然没有加入到</w:t>
      </w:r>
      <w:r>
        <w:rPr>
          <w:rFonts w:hint="eastAsia"/>
        </w:rPr>
        <w:t>VLAN 10</w:t>
      </w:r>
      <w:r>
        <w:rPr>
          <w:rFonts w:hint="eastAsia"/>
        </w:rPr>
        <w:t>或</w:t>
      </w:r>
      <w:r>
        <w:rPr>
          <w:rFonts w:hint="eastAsia"/>
        </w:rPr>
        <w:t>20</w:t>
      </w:r>
      <w:r>
        <w:rPr>
          <w:rFonts w:hint="eastAsia"/>
        </w:rPr>
        <w:t>中。这是因为</w:t>
      </w:r>
      <w:r>
        <w:rPr>
          <w:rFonts w:hint="eastAsia"/>
        </w:rPr>
        <w:t>GE 0/0/1</w:t>
      </w:r>
      <w:r>
        <w:rPr>
          <w:rFonts w:hint="eastAsia"/>
        </w:rPr>
        <w:t>接口下注册模式配置成了</w:t>
      </w:r>
      <w:r>
        <w:rPr>
          <w:rFonts w:hint="eastAsia"/>
        </w:rPr>
        <w:t>Forbidden</w:t>
      </w:r>
      <w:r>
        <w:rPr>
          <w:rFonts w:hint="eastAsia"/>
        </w:rPr>
        <w:t>模式后，将只允许</w:t>
      </w:r>
      <w:r>
        <w:rPr>
          <w:rFonts w:hint="eastAsia"/>
        </w:rPr>
        <w:t>VLAN 1</w:t>
      </w:r>
      <w:r>
        <w:rPr>
          <w:rFonts w:hint="eastAsia"/>
        </w:rPr>
        <w:t>通过。</w:t>
      </w:r>
    </w:p>
    <w:p w14:paraId="3295915E" w14:textId="77777777" w:rsidR="00870A08" w:rsidRDefault="003A5418">
      <w:pPr>
        <w:pStyle w:val="10"/>
      </w:pPr>
      <w:r>
        <w:rPr>
          <w:rFonts w:hint="eastAsia"/>
        </w:rPr>
        <w:t>思考</w:t>
      </w:r>
      <w:r>
        <w:rPr>
          <w:rFonts w:hint="eastAsia"/>
        </w:rPr>
        <w:t xml:space="preserve"> </w:t>
      </w:r>
    </w:p>
    <w:p w14:paraId="2EF68742" w14:textId="77777777" w:rsidR="00870A08" w:rsidRDefault="003A5418">
      <w:pPr>
        <w:pStyle w:val="14"/>
        <w:ind w:firstLine="420"/>
      </w:pPr>
      <w:r>
        <w:rPr>
          <w:rFonts w:hint="eastAsia"/>
        </w:rPr>
        <w:t>GVRP</w:t>
      </w:r>
      <w:r>
        <w:rPr>
          <w:rFonts w:hint="eastAsia"/>
        </w:rPr>
        <w:t>能够应用在</w:t>
      </w:r>
      <w:r>
        <w:rPr>
          <w:rFonts w:hint="eastAsia"/>
        </w:rPr>
        <w:t>Hybrid</w:t>
      </w:r>
      <w:r>
        <w:rPr>
          <w:rFonts w:hint="eastAsia"/>
        </w:rPr>
        <w:t>类型的接口上吗？</w:t>
      </w:r>
    </w:p>
    <w:p w14:paraId="42AFCD16" w14:textId="77777777" w:rsidR="00870A08" w:rsidRDefault="003A5418">
      <w:pPr>
        <w:pStyle w:val="af2"/>
        <w:ind w:firstLineChars="0" w:firstLine="0"/>
        <w:rPr>
          <w:rFonts w:ascii="微软雅黑" w:hAnsi="微软雅黑"/>
        </w:rPr>
      </w:pPr>
      <w:bookmarkStart w:id="96" w:name="_Toc22047"/>
      <w:r>
        <w:rPr>
          <w:rFonts w:ascii="微软雅黑" w:hAnsi="微软雅黑" w:hint="eastAsia"/>
        </w:rPr>
        <w:t xml:space="preserve">5.2 </w:t>
      </w:r>
      <w:r>
        <w:t>Smart-Link</w:t>
      </w:r>
      <w:r>
        <w:rPr>
          <w:rFonts w:hAnsi="微软雅黑"/>
        </w:rPr>
        <w:t>与</w:t>
      </w:r>
      <w:r>
        <w:t>Monitor-Link</w:t>
      </w:r>
      <w:bookmarkEnd w:id="96"/>
    </w:p>
    <w:p w14:paraId="6D5BA439" w14:textId="77777777" w:rsidR="00870A08" w:rsidRDefault="003A5418">
      <w:pPr>
        <w:pStyle w:val="10"/>
      </w:pPr>
      <w:r>
        <w:rPr>
          <w:rFonts w:hint="eastAsia"/>
        </w:rPr>
        <w:t>原理概述</w:t>
      </w:r>
    </w:p>
    <w:p w14:paraId="6FB819BD" w14:textId="77777777" w:rsidR="00870A08" w:rsidRDefault="003A5418">
      <w:pPr>
        <w:tabs>
          <w:tab w:val="left" w:pos="720"/>
        </w:tabs>
        <w:ind w:firstLine="420"/>
      </w:pPr>
      <w:r>
        <w:rPr>
          <w:rFonts w:hint="eastAsia"/>
        </w:rPr>
        <w:t>在以太网络中，为了提高网络的可靠性，通常采用双归属上行方式进行组网，即一台交换机同时连接到两台上行交换机，但是在二层网络中可能会带来环路问题。为了解决环路问题，可以采用</w:t>
      </w:r>
      <w:r>
        <w:t>STP</w:t>
      </w:r>
      <w:r>
        <w:rPr>
          <w:rFonts w:hint="eastAsia"/>
        </w:rPr>
        <w:t>技术，但</w:t>
      </w:r>
      <w:r>
        <w:rPr>
          <w:rFonts w:hint="eastAsia"/>
        </w:rPr>
        <w:t>STP</w:t>
      </w:r>
      <w:r>
        <w:rPr>
          <w:rFonts w:hint="eastAsia"/>
        </w:rPr>
        <w:t>的收敛时间较长，当主用链路故障时，将流量切换到备用链路，只能是达到秒级的收敛速度，不适用于对收敛时间有很高要求的组网环境。</w:t>
      </w:r>
    </w:p>
    <w:p w14:paraId="04C04B65" w14:textId="77777777" w:rsidR="00870A08" w:rsidRDefault="003A5418">
      <w:pPr>
        <w:tabs>
          <w:tab w:val="left" w:pos="720"/>
        </w:tabs>
        <w:ind w:firstLine="420"/>
      </w:pPr>
      <w:r>
        <w:rPr>
          <w:rFonts w:hint="eastAsia"/>
        </w:rPr>
        <w:t>基于上述原因，华为针对双归属</w:t>
      </w:r>
      <w:proofErr w:type="gramStart"/>
      <w:r>
        <w:rPr>
          <w:rFonts w:hint="eastAsia"/>
        </w:rPr>
        <w:t>上行组</w:t>
      </w:r>
      <w:proofErr w:type="gramEnd"/>
      <w:r>
        <w:rPr>
          <w:rFonts w:hint="eastAsia"/>
        </w:rPr>
        <w:t>网提出了</w:t>
      </w:r>
      <w:r>
        <w:t>Smart Link</w:t>
      </w:r>
      <w:r>
        <w:rPr>
          <w:rFonts w:hint="eastAsia"/>
        </w:rPr>
        <w:t>解决方案。网络中两条上行链路正常情况下，只有一条处于连通状态，而另一条处于阻塞状态，从而防止了环路引起的广播风暴。当主用链路发生故障后，流量会在毫秒级的时间内迅速切换到备用链路上，保证了数据的正常转发。缺省情况下，当原主用链路故障恢复时，将维持在阻塞状态，不进行抢占，从而保持网络稳定，可以手工配置</w:t>
      </w:r>
      <w:proofErr w:type="gramStart"/>
      <w:r>
        <w:rPr>
          <w:rFonts w:hint="eastAsia"/>
        </w:rPr>
        <w:t>回切功能</w:t>
      </w:r>
      <w:proofErr w:type="gramEnd"/>
      <w:r>
        <w:rPr>
          <w:rFonts w:hint="eastAsia"/>
        </w:rPr>
        <w:t>使流量切换回原主用链路。</w:t>
      </w:r>
      <w:r>
        <w:rPr>
          <w:rFonts w:hint="eastAsia"/>
        </w:rPr>
        <w:t>Smart Link</w:t>
      </w:r>
      <w:r>
        <w:rPr>
          <w:rFonts w:hint="eastAsia"/>
        </w:rPr>
        <w:t>配置简单，便于操作和维护。</w:t>
      </w:r>
    </w:p>
    <w:p w14:paraId="60190C2D" w14:textId="77777777" w:rsidR="00870A08" w:rsidRDefault="003A5418">
      <w:pPr>
        <w:tabs>
          <w:tab w:val="left" w:pos="720"/>
        </w:tabs>
        <w:ind w:firstLine="420"/>
      </w:pPr>
      <w:r>
        <w:t>Smart Link</w:t>
      </w:r>
      <w:r>
        <w:rPr>
          <w:rFonts w:hint="eastAsia"/>
        </w:rPr>
        <w:t>虽然能够保证设备在</w:t>
      </w:r>
      <w:proofErr w:type="gramStart"/>
      <w:r>
        <w:rPr>
          <w:rFonts w:hint="eastAsia"/>
        </w:rPr>
        <w:t>本设备</w:t>
      </w:r>
      <w:proofErr w:type="gramEnd"/>
      <w:r>
        <w:rPr>
          <w:rFonts w:hint="eastAsia"/>
        </w:rPr>
        <w:t>上行链路发生故障后能够快速进行倒换，但对于跨设备的链路故障不能提供有效保护，为此可以采用</w:t>
      </w:r>
      <w:r>
        <w:t>Monitor Link</w:t>
      </w:r>
      <w:r>
        <w:rPr>
          <w:rFonts w:hint="eastAsia"/>
        </w:rPr>
        <w:t>。</w:t>
      </w:r>
      <w:r>
        <w:t>Monitor Link</w:t>
      </w:r>
      <w:r>
        <w:rPr>
          <w:rFonts w:hint="eastAsia"/>
        </w:rPr>
        <w:t>用于扩展</w:t>
      </w:r>
      <w:r>
        <w:t>Smart Link</w:t>
      </w:r>
      <w:r>
        <w:rPr>
          <w:rFonts w:hint="eastAsia"/>
        </w:rPr>
        <w:t>的链路备份的范围，通过监控上游设备的上行链路，达到上行链路故障迅速传达给下游设备，从而触发</w:t>
      </w:r>
      <w:r>
        <w:t>Smart Link</w:t>
      </w:r>
      <w:r>
        <w:rPr>
          <w:rFonts w:hint="eastAsia"/>
        </w:rPr>
        <w:t>的主备链路切换，防止长时间因上行链路故障而出现网络中断，使</w:t>
      </w:r>
      <w:r>
        <w:t>Smart Link</w:t>
      </w:r>
      <w:r>
        <w:rPr>
          <w:rFonts w:hint="eastAsia"/>
        </w:rPr>
        <w:t>备份作用更为完善。</w:t>
      </w:r>
    </w:p>
    <w:p w14:paraId="3BF4F3D0" w14:textId="77777777" w:rsidR="00870A08" w:rsidRDefault="003A5418">
      <w:pPr>
        <w:pStyle w:val="10"/>
      </w:pPr>
      <w:r>
        <w:rPr>
          <w:rFonts w:hint="eastAsia"/>
        </w:rPr>
        <w:t>实验目的</w:t>
      </w:r>
    </w:p>
    <w:p w14:paraId="3F3A47C2" w14:textId="77777777" w:rsidR="00870A08" w:rsidRDefault="003A5418">
      <w:pPr>
        <w:pStyle w:val="12"/>
        <w:numPr>
          <w:ilvl w:val="1"/>
          <w:numId w:val="5"/>
        </w:numPr>
        <w:ind w:firstLineChars="0"/>
        <w:jc w:val="left"/>
      </w:pPr>
      <w:r>
        <w:rPr>
          <w:rFonts w:hint="eastAsia"/>
        </w:rPr>
        <w:t>理解</w:t>
      </w:r>
      <w:r>
        <w:rPr>
          <w:rFonts w:hint="eastAsia"/>
        </w:rPr>
        <w:t>Smart Link</w:t>
      </w:r>
      <w:r>
        <w:rPr>
          <w:rFonts w:hint="eastAsia"/>
        </w:rPr>
        <w:t>的应用场景</w:t>
      </w:r>
    </w:p>
    <w:p w14:paraId="39DFA51C" w14:textId="77777777" w:rsidR="00870A08" w:rsidRDefault="003A5418">
      <w:pPr>
        <w:pStyle w:val="12"/>
        <w:numPr>
          <w:ilvl w:val="1"/>
          <w:numId w:val="5"/>
        </w:numPr>
        <w:ind w:firstLineChars="0"/>
        <w:jc w:val="left"/>
      </w:pPr>
      <w:r>
        <w:rPr>
          <w:rFonts w:hint="eastAsia"/>
        </w:rPr>
        <w:t>掌握</w:t>
      </w:r>
      <w:r>
        <w:rPr>
          <w:rFonts w:hint="eastAsia"/>
        </w:rPr>
        <w:t>Smart Link</w:t>
      </w:r>
      <w:r>
        <w:rPr>
          <w:rFonts w:hint="eastAsia"/>
        </w:rPr>
        <w:t>组的基本配置</w:t>
      </w:r>
    </w:p>
    <w:p w14:paraId="53CDEF86" w14:textId="77777777" w:rsidR="00870A08" w:rsidRDefault="003A5418">
      <w:pPr>
        <w:pStyle w:val="12"/>
        <w:numPr>
          <w:ilvl w:val="1"/>
          <w:numId w:val="5"/>
        </w:numPr>
        <w:ind w:firstLineChars="0"/>
        <w:jc w:val="left"/>
      </w:pPr>
      <w:r>
        <w:rPr>
          <w:rFonts w:hint="eastAsia"/>
        </w:rPr>
        <w:lastRenderedPageBreak/>
        <w:t>掌握</w:t>
      </w:r>
      <w:r>
        <w:rPr>
          <w:rFonts w:hint="eastAsia"/>
        </w:rPr>
        <w:t>Smart Link</w:t>
      </w:r>
      <w:proofErr w:type="gramStart"/>
      <w:r>
        <w:rPr>
          <w:rFonts w:hint="eastAsia"/>
        </w:rPr>
        <w:t>回切功能</w:t>
      </w:r>
      <w:proofErr w:type="gramEnd"/>
      <w:r>
        <w:rPr>
          <w:rFonts w:hint="eastAsia"/>
        </w:rPr>
        <w:t>的配置</w:t>
      </w:r>
    </w:p>
    <w:p w14:paraId="1E6AC50B" w14:textId="77777777" w:rsidR="00870A08" w:rsidRDefault="003A5418">
      <w:pPr>
        <w:pStyle w:val="12"/>
        <w:numPr>
          <w:ilvl w:val="1"/>
          <w:numId w:val="5"/>
        </w:numPr>
        <w:ind w:firstLineChars="0"/>
        <w:jc w:val="left"/>
      </w:pPr>
      <w:r>
        <w:rPr>
          <w:rFonts w:hint="eastAsia"/>
        </w:rPr>
        <w:t>掌握</w:t>
      </w:r>
      <w:r>
        <w:rPr>
          <w:rFonts w:hint="eastAsia"/>
        </w:rPr>
        <w:t>Monitor Link</w:t>
      </w:r>
      <w:r>
        <w:rPr>
          <w:rFonts w:hint="eastAsia"/>
        </w:rPr>
        <w:t>的基本配置</w:t>
      </w:r>
    </w:p>
    <w:p w14:paraId="0115F6EA" w14:textId="77777777" w:rsidR="00870A08" w:rsidRDefault="003A5418">
      <w:pPr>
        <w:pStyle w:val="10"/>
      </w:pPr>
      <w:r>
        <w:rPr>
          <w:rFonts w:hint="eastAsia"/>
        </w:rPr>
        <w:t>实验内容</w:t>
      </w:r>
    </w:p>
    <w:p w14:paraId="42AE2029" w14:textId="77777777" w:rsidR="00870A08" w:rsidRDefault="003A5418">
      <w:pPr>
        <w:tabs>
          <w:tab w:val="left" w:pos="720"/>
        </w:tabs>
        <w:ind w:firstLine="420"/>
      </w:pPr>
      <w:r>
        <w:rPr>
          <w:rFonts w:hint="eastAsia"/>
        </w:rPr>
        <w:t>本实验模拟公司网络场景，交换机</w:t>
      </w:r>
      <w:r>
        <w:rPr>
          <w:rFonts w:hint="eastAsia"/>
        </w:rPr>
        <w:t>S4</w:t>
      </w:r>
      <w:r>
        <w:rPr>
          <w:rFonts w:hint="eastAsia"/>
        </w:rPr>
        <w:t>作为公司出口设备连接外网，交换机</w:t>
      </w:r>
      <w:r>
        <w:rPr>
          <w:rFonts w:hint="eastAsia"/>
        </w:rPr>
        <w:t>S1</w:t>
      </w:r>
      <w:r>
        <w:rPr>
          <w:rFonts w:hint="eastAsia"/>
        </w:rPr>
        <w:t>是接入层交换机，负责员工终端接入，接入交换机通过两台交换机</w:t>
      </w:r>
      <w:r>
        <w:rPr>
          <w:rFonts w:hint="eastAsia"/>
        </w:rPr>
        <w:t>S2</w:t>
      </w:r>
      <w:r>
        <w:rPr>
          <w:rFonts w:hint="eastAsia"/>
        </w:rPr>
        <w:t>和</w:t>
      </w:r>
      <w:r>
        <w:rPr>
          <w:rFonts w:hint="eastAsia"/>
        </w:rPr>
        <w:t>S3</w:t>
      </w:r>
      <w:r>
        <w:rPr>
          <w:rFonts w:hint="eastAsia"/>
        </w:rPr>
        <w:t>双上行连接到</w:t>
      </w:r>
      <w:r>
        <w:rPr>
          <w:rFonts w:hint="eastAsia"/>
        </w:rPr>
        <w:t>S4</w:t>
      </w:r>
      <w:r>
        <w:rPr>
          <w:rFonts w:hint="eastAsia"/>
        </w:rPr>
        <w:t>。针对此双</w:t>
      </w:r>
      <w:proofErr w:type="gramStart"/>
      <w:r>
        <w:rPr>
          <w:rFonts w:hint="eastAsia"/>
        </w:rPr>
        <w:t>上行组</w:t>
      </w:r>
      <w:proofErr w:type="gramEnd"/>
      <w:r>
        <w:rPr>
          <w:rFonts w:hint="eastAsia"/>
        </w:rPr>
        <w:t>网，为了实现主备链路冗余备份及故障后的快速迁移，部署使用</w:t>
      </w:r>
      <w:r>
        <w:rPr>
          <w:rFonts w:hint="eastAsia"/>
        </w:rPr>
        <w:t>Smart Link</w:t>
      </w:r>
      <w:r>
        <w:rPr>
          <w:rFonts w:hint="eastAsia"/>
        </w:rPr>
        <w:t>技术，</w:t>
      </w:r>
      <w:proofErr w:type="gramStart"/>
      <w:r>
        <w:rPr>
          <w:rFonts w:hint="eastAsia"/>
        </w:rPr>
        <w:t>且为了</w:t>
      </w:r>
      <w:proofErr w:type="gramEnd"/>
      <w:r>
        <w:rPr>
          <w:rFonts w:hint="eastAsia"/>
        </w:rPr>
        <w:t>进一步扩展</w:t>
      </w:r>
      <w:r>
        <w:rPr>
          <w:rFonts w:hint="eastAsia"/>
        </w:rPr>
        <w:t>Smart Link</w:t>
      </w:r>
      <w:r>
        <w:rPr>
          <w:rFonts w:hint="eastAsia"/>
        </w:rPr>
        <w:t>的备份范围，使用</w:t>
      </w:r>
      <w:r>
        <w:rPr>
          <w:rFonts w:hint="eastAsia"/>
        </w:rPr>
        <w:t>Monitor Link</w:t>
      </w:r>
      <w:r>
        <w:rPr>
          <w:rFonts w:hint="eastAsia"/>
        </w:rPr>
        <w:t>联动方式监控上游设备的上行链路来完善</w:t>
      </w:r>
      <w:r>
        <w:rPr>
          <w:rFonts w:hint="eastAsia"/>
        </w:rPr>
        <w:t>Smart Link</w:t>
      </w:r>
      <w:r>
        <w:rPr>
          <w:rFonts w:hint="eastAsia"/>
        </w:rPr>
        <w:t>。</w:t>
      </w:r>
    </w:p>
    <w:p w14:paraId="2D14A4BB" w14:textId="77777777" w:rsidR="00870A08" w:rsidRDefault="003A5418">
      <w:pPr>
        <w:pStyle w:val="10"/>
      </w:pPr>
      <w:r>
        <w:rPr>
          <w:rFonts w:hint="eastAsia"/>
        </w:rPr>
        <w:t>实验拓扑</w:t>
      </w:r>
    </w:p>
    <w:p w14:paraId="0C006517" w14:textId="77777777" w:rsidR="00870A08" w:rsidRDefault="003A5418">
      <w:pPr>
        <w:ind w:firstLineChars="0" w:firstLine="0"/>
        <w:jc w:val="center"/>
      </w:pPr>
      <w:r>
        <w:rPr>
          <w:noProof/>
          <w:lang w:val="en-GB"/>
        </w:rPr>
        <w:drawing>
          <wp:inline distT="0" distB="0" distL="0" distR="0" wp14:anchorId="4BCA1DAB" wp14:editId="23E11578">
            <wp:extent cx="2905125" cy="2847975"/>
            <wp:effectExtent l="19050" t="0" r="9525" b="0"/>
            <wp:docPr id="614" name="图片 1" descr="C:\Documents and Settings\Administrator\桌面\eNSP实验图\Smart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 descr="C:\Documents and Settings\Administrator\桌面\eNSP实验图\Smart Link.png"/>
                    <pic:cNvPicPr>
                      <a:picLocks noChangeAspect="1" noChangeArrowheads="1"/>
                    </pic:cNvPicPr>
                  </pic:nvPicPr>
                  <pic:blipFill>
                    <a:blip r:embed="rId121" cstate="print"/>
                    <a:srcRect/>
                    <a:stretch>
                      <a:fillRect/>
                    </a:stretch>
                  </pic:blipFill>
                  <pic:spPr>
                    <a:xfrm>
                      <a:off x="0" y="0"/>
                      <a:ext cx="2905125" cy="2847975"/>
                    </a:xfrm>
                    <a:prstGeom prst="rect">
                      <a:avLst/>
                    </a:prstGeom>
                    <a:noFill/>
                    <a:ln w="9525">
                      <a:noFill/>
                      <a:miter lim="800000"/>
                      <a:headEnd/>
                      <a:tailEnd/>
                    </a:ln>
                  </pic:spPr>
                </pic:pic>
              </a:graphicData>
            </a:graphic>
          </wp:inline>
        </w:drawing>
      </w:r>
    </w:p>
    <w:p w14:paraId="0632DDF4" w14:textId="77777777" w:rsidR="00870A08" w:rsidRDefault="003A5418">
      <w:pPr>
        <w:pStyle w:val="aff6"/>
        <w:jc w:val="center"/>
      </w:pPr>
      <w:r>
        <w:rPr>
          <w:rFonts w:hint="eastAsia"/>
        </w:rPr>
        <w:t>图</w:t>
      </w:r>
      <w:r>
        <w:rPr>
          <w:rFonts w:hint="eastAsia"/>
        </w:rPr>
        <w:t>5-2 Smart-Link</w:t>
      </w:r>
      <w:r>
        <w:rPr>
          <w:rFonts w:hint="eastAsia"/>
        </w:rPr>
        <w:t>与</w:t>
      </w:r>
      <w:r>
        <w:rPr>
          <w:rFonts w:hint="eastAsia"/>
        </w:rPr>
        <w:t>Monitor-Link</w:t>
      </w:r>
      <w:r>
        <w:rPr>
          <w:rFonts w:hint="eastAsia"/>
        </w:rPr>
        <w:t>拓扑图</w:t>
      </w:r>
    </w:p>
    <w:p w14:paraId="68798EC3" w14:textId="77777777" w:rsidR="00870A08" w:rsidRDefault="003A5418">
      <w:pPr>
        <w:pStyle w:val="10"/>
      </w:pPr>
      <w:r>
        <w:rPr>
          <w:rFonts w:hint="eastAsia"/>
        </w:rPr>
        <w:t>实验步骤</w:t>
      </w:r>
    </w:p>
    <w:p w14:paraId="1A66C6BA" w14:textId="77777777" w:rsidR="00870A08" w:rsidRDefault="003A5418">
      <w:pPr>
        <w:pStyle w:val="2"/>
        <w:numPr>
          <w:ilvl w:val="0"/>
          <w:numId w:val="24"/>
        </w:numPr>
      </w:pPr>
      <w:r>
        <w:rPr>
          <w:rFonts w:hint="eastAsia"/>
        </w:rPr>
        <w:t>配置</w:t>
      </w:r>
      <w:r>
        <w:rPr>
          <w:rFonts w:hint="eastAsia"/>
        </w:rPr>
        <w:t>Smart Link</w:t>
      </w:r>
    </w:p>
    <w:p w14:paraId="73E29905" w14:textId="77777777" w:rsidR="00870A08" w:rsidRDefault="003A5418">
      <w:pPr>
        <w:ind w:firstLine="420"/>
      </w:pPr>
      <w:r>
        <w:rPr>
          <w:rFonts w:hint="eastAsia"/>
        </w:rPr>
        <w:t>公司接入层交换机</w:t>
      </w:r>
      <w:r>
        <w:rPr>
          <w:rFonts w:hint="eastAsia"/>
        </w:rPr>
        <w:t>S1</w:t>
      </w:r>
      <w:r>
        <w:rPr>
          <w:rFonts w:hint="eastAsia"/>
        </w:rPr>
        <w:t>通过</w:t>
      </w:r>
      <w:r>
        <w:rPr>
          <w:rFonts w:hint="eastAsia"/>
        </w:rPr>
        <w:t>S2</w:t>
      </w:r>
      <w:r>
        <w:rPr>
          <w:rFonts w:hint="eastAsia"/>
        </w:rPr>
        <w:t>和</w:t>
      </w:r>
      <w:r>
        <w:rPr>
          <w:rFonts w:hint="eastAsia"/>
        </w:rPr>
        <w:t>S3</w:t>
      </w:r>
      <w:r>
        <w:rPr>
          <w:rFonts w:hint="eastAsia"/>
        </w:rPr>
        <w:t>双上行链路连接到出口交换机</w:t>
      </w:r>
      <w:r>
        <w:rPr>
          <w:rFonts w:hint="eastAsia"/>
        </w:rPr>
        <w:t>S4</w:t>
      </w:r>
      <w:r>
        <w:rPr>
          <w:rFonts w:hint="eastAsia"/>
        </w:rPr>
        <w:t>，为了实现主备链路冗余备份及快速迁移，需要在</w:t>
      </w:r>
      <w:r>
        <w:rPr>
          <w:rFonts w:hint="eastAsia"/>
        </w:rPr>
        <w:t>S1</w:t>
      </w:r>
      <w:r>
        <w:rPr>
          <w:rFonts w:hint="eastAsia"/>
        </w:rPr>
        <w:t>上配置</w:t>
      </w:r>
      <w:r>
        <w:rPr>
          <w:rFonts w:hint="eastAsia"/>
        </w:rPr>
        <w:t>Smart Link</w:t>
      </w:r>
      <w:r>
        <w:rPr>
          <w:rFonts w:hint="eastAsia"/>
        </w:rPr>
        <w:t>。</w:t>
      </w:r>
    </w:p>
    <w:p w14:paraId="571551A5" w14:textId="77777777" w:rsidR="00870A08" w:rsidRDefault="003A5418">
      <w:pPr>
        <w:ind w:firstLine="420"/>
      </w:pPr>
      <w:r>
        <w:rPr>
          <w:rFonts w:hint="eastAsia"/>
        </w:rPr>
        <w:t>在</w:t>
      </w:r>
      <w:r>
        <w:rPr>
          <w:rFonts w:hint="eastAsia"/>
        </w:rPr>
        <w:t>S1</w:t>
      </w:r>
      <w:r>
        <w:rPr>
          <w:rFonts w:hint="eastAsia"/>
        </w:rPr>
        <w:t>上进入到视图模式下创建</w:t>
      </w:r>
      <w:r>
        <w:rPr>
          <w:rFonts w:hint="eastAsia"/>
        </w:rPr>
        <w:t xml:space="preserve">Smart Link </w:t>
      </w:r>
      <w:r>
        <w:rPr>
          <w:rFonts w:hint="eastAsia"/>
        </w:rPr>
        <w:t>组</w:t>
      </w:r>
      <w:r>
        <w:rPr>
          <w:rFonts w:hint="eastAsia"/>
        </w:rPr>
        <w:t>1</w:t>
      </w:r>
      <w:r>
        <w:rPr>
          <w:rFonts w:hint="eastAsia"/>
        </w:rPr>
        <w:t>，并开启</w:t>
      </w:r>
      <w:r>
        <w:rPr>
          <w:rFonts w:hint="eastAsia"/>
        </w:rPr>
        <w:t>Smart Link</w:t>
      </w:r>
      <w:r>
        <w:rPr>
          <w:rFonts w:hint="eastAsia"/>
        </w:rPr>
        <w:t>组功能。</w:t>
      </w:r>
    </w:p>
    <w:p w14:paraId="67EA1875" w14:textId="77777777" w:rsidR="00870A08" w:rsidRDefault="003A5418">
      <w:pPr>
        <w:pStyle w:val="aff6"/>
      </w:pPr>
      <w:r>
        <w:lastRenderedPageBreak/>
        <w:t>&lt;S1&gt;system-view</w:t>
      </w:r>
    </w:p>
    <w:p w14:paraId="1AB92177" w14:textId="77777777" w:rsidR="00870A08" w:rsidRDefault="003A5418">
      <w:pPr>
        <w:pStyle w:val="aff6"/>
      </w:pPr>
      <w:r>
        <w:t>[S</w:t>
      </w:r>
      <w:proofErr w:type="gramStart"/>
      <w:r>
        <w:t>1]smart</w:t>
      </w:r>
      <w:proofErr w:type="gramEnd"/>
      <w:r>
        <w:t>-link group 1</w:t>
      </w:r>
    </w:p>
    <w:p w14:paraId="4B45875B" w14:textId="77777777" w:rsidR="00870A08" w:rsidRDefault="003A5418">
      <w:pPr>
        <w:pStyle w:val="aff6"/>
      </w:pPr>
      <w:r>
        <w:t>[S1-smlk-group</w:t>
      </w:r>
      <w:proofErr w:type="gramStart"/>
      <w:r>
        <w:t>1]smart</w:t>
      </w:r>
      <w:proofErr w:type="gramEnd"/>
      <w:r>
        <w:t>-link enable</w:t>
      </w:r>
    </w:p>
    <w:p w14:paraId="45667F95" w14:textId="77777777" w:rsidR="00870A08" w:rsidRDefault="00870A08">
      <w:pPr>
        <w:ind w:firstLineChars="0" w:firstLine="0"/>
      </w:pPr>
    </w:p>
    <w:p w14:paraId="08394296" w14:textId="77777777" w:rsidR="00870A08" w:rsidRDefault="003A5418">
      <w:pPr>
        <w:ind w:firstLine="420"/>
      </w:pPr>
      <w:r>
        <w:rPr>
          <w:rFonts w:hint="eastAsia"/>
        </w:rPr>
        <w:t>配置</w:t>
      </w:r>
      <w:r>
        <w:rPr>
          <w:rFonts w:hint="eastAsia"/>
        </w:rPr>
        <w:t>Smart Link</w:t>
      </w:r>
      <w:r>
        <w:rPr>
          <w:rFonts w:hint="eastAsia"/>
        </w:rPr>
        <w:t>时，需要在相关运行</w:t>
      </w:r>
      <w:r>
        <w:rPr>
          <w:rFonts w:hint="eastAsia"/>
        </w:rPr>
        <w:t>Smart Link</w:t>
      </w:r>
      <w:r>
        <w:rPr>
          <w:rFonts w:hint="eastAsia"/>
        </w:rPr>
        <w:t>的接口下关闭生成树协议。由于华为交换机默认开启了生成树协议，因此需要关闭</w:t>
      </w:r>
      <w:r>
        <w:rPr>
          <w:rFonts w:hint="eastAsia"/>
        </w:rPr>
        <w:t>S1</w:t>
      </w:r>
      <w:r>
        <w:rPr>
          <w:rFonts w:hint="eastAsia"/>
        </w:rPr>
        <w:t>交换机上</w:t>
      </w:r>
      <w:r>
        <w:rPr>
          <w:rFonts w:hint="eastAsia"/>
        </w:rPr>
        <w:t>E 0/0/3</w:t>
      </w:r>
      <w:r>
        <w:rPr>
          <w:rFonts w:hint="eastAsia"/>
        </w:rPr>
        <w:t>和</w:t>
      </w:r>
      <w:r>
        <w:rPr>
          <w:rFonts w:hint="eastAsia"/>
        </w:rPr>
        <w:t>E 0/0/4</w:t>
      </w:r>
      <w:r>
        <w:rPr>
          <w:rFonts w:hint="eastAsia"/>
        </w:rPr>
        <w:t>接口下的生成树协议。</w:t>
      </w:r>
    </w:p>
    <w:p w14:paraId="17BC2499" w14:textId="77777777" w:rsidR="00870A08" w:rsidRDefault="003A5418">
      <w:pPr>
        <w:pStyle w:val="aff6"/>
      </w:pPr>
      <w:r>
        <w:t>[S</w:t>
      </w:r>
      <w:proofErr w:type="gramStart"/>
      <w:r>
        <w:t>1]interface</w:t>
      </w:r>
      <w:proofErr w:type="gramEnd"/>
      <w:r>
        <w:t xml:space="preserve"> Ethernet 0/0/</w:t>
      </w:r>
      <w:r>
        <w:rPr>
          <w:rFonts w:hint="eastAsia"/>
        </w:rPr>
        <w:t>3</w:t>
      </w:r>
    </w:p>
    <w:p w14:paraId="27D4CC96" w14:textId="77777777" w:rsidR="00870A08" w:rsidRDefault="003A5418">
      <w:pPr>
        <w:pStyle w:val="aff6"/>
      </w:pPr>
      <w:r>
        <w:t>[S1-Ethernet0/0/</w:t>
      </w:r>
      <w:r>
        <w:rPr>
          <w:rFonts w:hint="eastAsia"/>
        </w:rPr>
        <w:t>3</w:t>
      </w:r>
      <w:r>
        <w:t>]</w:t>
      </w:r>
      <w:proofErr w:type="spellStart"/>
      <w:r>
        <w:t>stp</w:t>
      </w:r>
      <w:proofErr w:type="spellEnd"/>
      <w:r>
        <w:t xml:space="preserve"> disable</w:t>
      </w:r>
    </w:p>
    <w:p w14:paraId="29B96984" w14:textId="77777777" w:rsidR="00870A08" w:rsidRDefault="003A5418">
      <w:pPr>
        <w:pStyle w:val="aff6"/>
      </w:pPr>
      <w:r>
        <w:t>[S1-Ethernet0/0/</w:t>
      </w:r>
      <w:proofErr w:type="gramStart"/>
      <w:r>
        <w:rPr>
          <w:rFonts w:hint="eastAsia"/>
        </w:rPr>
        <w:t>3</w:t>
      </w:r>
      <w:r>
        <w:t>]interface</w:t>
      </w:r>
      <w:proofErr w:type="gramEnd"/>
      <w:r>
        <w:t xml:space="preserve"> Ethernet 0/0/4</w:t>
      </w:r>
    </w:p>
    <w:p w14:paraId="4911AA52" w14:textId="77777777" w:rsidR="00870A08" w:rsidRDefault="003A5418">
      <w:pPr>
        <w:pStyle w:val="aff6"/>
      </w:pPr>
      <w:r>
        <w:t>[S1-Ethernet0/0/4]</w:t>
      </w:r>
      <w:proofErr w:type="spellStart"/>
      <w:r>
        <w:t>stp</w:t>
      </w:r>
      <w:proofErr w:type="spellEnd"/>
      <w:r>
        <w:t xml:space="preserve"> disable</w:t>
      </w:r>
    </w:p>
    <w:p w14:paraId="45BFDC90" w14:textId="77777777" w:rsidR="00870A08" w:rsidRDefault="00870A08">
      <w:pPr>
        <w:ind w:firstLineChars="0" w:firstLine="0"/>
      </w:pPr>
    </w:p>
    <w:p w14:paraId="6C7D52CE" w14:textId="77777777" w:rsidR="00870A08" w:rsidRDefault="003A5418">
      <w:pPr>
        <w:ind w:firstLine="420"/>
      </w:pPr>
      <w:r>
        <w:rPr>
          <w:rFonts w:hint="eastAsia"/>
        </w:rPr>
        <w:t>注意，如果相应接口下生成</w:t>
      </w:r>
      <w:proofErr w:type="gramStart"/>
      <w:r>
        <w:rPr>
          <w:rFonts w:hint="eastAsia"/>
        </w:rPr>
        <w:t>树协议</w:t>
      </w:r>
      <w:proofErr w:type="gramEnd"/>
      <w:r>
        <w:rPr>
          <w:rFonts w:hint="eastAsia"/>
        </w:rPr>
        <w:t>未关闭，在配置</w:t>
      </w:r>
      <w:r>
        <w:rPr>
          <w:rFonts w:hint="eastAsia"/>
        </w:rPr>
        <w:t>Smart Link</w:t>
      </w:r>
      <w:proofErr w:type="gramStart"/>
      <w:r>
        <w:rPr>
          <w:rFonts w:hint="eastAsia"/>
        </w:rPr>
        <w:t>组功能</w:t>
      </w:r>
      <w:proofErr w:type="gramEnd"/>
      <w:r>
        <w:rPr>
          <w:rFonts w:hint="eastAsia"/>
        </w:rPr>
        <w:t>时会报错，将会出现下面的提示信息。</w:t>
      </w:r>
    </w:p>
    <w:p w14:paraId="1EDEA884" w14:textId="77777777" w:rsidR="00870A08" w:rsidRDefault="003A5418">
      <w:pPr>
        <w:pStyle w:val="aff6"/>
      </w:pPr>
      <w:r>
        <w:t>Error: Adding a port failed. The port is already enabled with STP</w:t>
      </w:r>
    </w:p>
    <w:p w14:paraId="5EF39735" w14:textId="77777777" w:rsidR="00870A08" w:rsidRDefault="00870A08">
      <w:pPr>
        <w:ind w:firstLineChars="0" w:firstLine="0"/>
      </w:pPr>
    </w:p>
    <w:p w14:paraId="41FCC27E" w14:textId="77777777" w:rsidR="00870A08" w:rsidRDefault="003A5418">
      <w:pPr>
        <w:ind w:firstLine="420"/>
      </w:pPr>
      <w:r>
        <w:rPr>
          <w:rFonts w:hint="eastAsia"/>
        </w:rPr>
        <w:t>进入到</w:t>
      </w:r>
      <w:r>
        <w:rPr>
          <w:rFonts w:hint="eastAsia"/>
        </w:rPr>
        <w:t>Smart Link</w:t>
      </w:r>
      <w:r>
        <w:rPr>
          <w:rFonts w:hint="eastAsia"/>
        </w:rPr>
        <w:t>组</w:t>
      </w:r>
      <w:r>
        <w:rPr>
          <w:rFonts w:hint="eastAsia"/>
        </w:rPr>
        <w:t>1</w:t>
      </w:r>
      <w:r>
        <w:rPr>
          <w:rFonts w:hint="eastAsia"/>
        </w:rPr>
        <w:t>下，配置</w:t>
      </w:r>
      <w:r>
        <w:rPr>
          <w:rFonts w:hint="eastAsia"/>
        </w:rPr>
        <w:t>E 0/0/3</w:t>
      </w:r>
      <w:r>
        <w:rPr>
          <w:rFonts w:hint="eastAsia"/>
        </w:rPr>
        <w:t>为主接口，</w:t>
      </w:r>
      <w:r>
        <w:rPr>
          <w:rFonts w:hint="eastAsia"/>
        </w:rPr>
        <w:t>E 0/0/4</w:t>
      </w:r>
      <w:r>
        <w:rPr>
          <w:rFonts w:hint="eastAsia"/>
        </w:rPr>
        <w:t>为备份接口。</w:t>
      </w:r>
    </w:p>
    <w:p w14:paraId="18BE2761" w14:textId="77777777" w:rsidR="00870A08" w:rsidRDefault="003A5418">
      <w:pPr>
        <w:pStyle w:val="aff6"/>
      </w:pPr>
      <w:r>
        <w:t>[S</w:t>
      </w:r>
      <w:proofErr w:type="gramStart"/>
      <w:r>
        <w:t>1]smart</w:t>
      </w:r>
      <w:proofErr w:type="gramEnd"/>
      <w:r>
        <w:t>-link group 1</w:t>
      </w:r>
    </w:p>
    <w:p w14:paraId="51F97247" w14:textId="77777777" w:rsidR="00870A08" w:rsidRDefault="003A5418">
      <w:pPr>
        <w:pStyle w:val="aff6"/>
      </w:pPr>
      <w:r>
        <w:t>[S1-smlk-group</w:t>
      </w:r>
      <w:proofErr w:type="gramStart"/>
      <w:r>
        <w:t>1]port</w:t>
      </w:r>
      <w:proofErr w:type="gramEnd"/>
      <w:r>
        <w:t xml:space="preserve"> Ethernet 0/0/3 master</w:t>
      </w:r>
    </w:p>
    <w:p w14:paraId="69A1F6EA" w14:textId="77777777" w:rsidR="00870A08" w:rsidRDefault="003A5418">
      <w:pPr>
        <w:pStyle w:val="aff6"/>
      </w:pPr>
      <w:r>
        <w:t>[S1-smlk-group</w:t>
      </w:r>
      <w:proofErr w:type="gramStart"/>
      <w:r>
        <w:t>1]port</w:t>
      </w:r>
      <w:proofErr w:type="gramEnd"/>
      <w:r>
        <w:t xml:space="preserve"> Ethernet 0/0/4 slave</w:t>
      </w:r>
    </w:p>
    <w:p w14:paraId="058A6925" w14:textId="77777777" w:rsidR="00870A08" w:rsidRDefault="00870A08">
      <w:pPr>
        <w:ind w:firstLineChars="0" w:firstLine="0"/>
      </w:pPr>
    </w:p>
    <w:p w14:paraId="29F066C4" w14:textId="77777777" w:rsidR="00870A08" w:rsidRDefault="003A5418">
      <w:pPr>
        <w:ind w:firstLine="420"/>
      </w:pPr>
      <w:r>
        <w:rPr>
          <w:rFonts w:hint="eastAsia"/>
        </w:rPr>
        <w:t>配置完成后，使用命令</w:t>
      </w:r>
      <w:r>
        <w:rPr>
          <w:rFonts w:hint="eastAsia"/>
          <w:b/>
        </w:rPr>
        <w:t>display smart-link group 1</w:t>
      </w:r>
      <w:r>
        <w:rPr>
          <w:rFonts w:hint="eastAsia"/>
        </w:rPr>
        <w:t>查看主备状态。</w:t>
      </w:r>
    </w:p>
    <w:p w14:paraId="06A33B22" w14:textId="77777777" w:rsidR="00870A08" w:rsidRDefault="003A5418">
      <w:pPr>
        <w:pStyle w:val="aff6"/>
      </w:pPr>
      <w:r>
        <w:t>[S</w:t>
      </w:r>
      <w:proofErr w:type="gramStart"/>
      <w:r>
        <w:t>1]display</w:t>
      </w:r>
      <w:proofErr w:type="gramEnd"/>
      <w:r>
        <w:t xml:space="preserve"> smart-link group 1</w:t>
      </w:r>
    </w:p>
    <w:p w14:paraId="3F20373B" w14:textId="77777777" w:rsidR="00870A08" w:rsidRDefault="003A5418">
      <w:pPr>
        <w:pStyle w:val="aff6"/>
      </w:pPr>
      <w:r>
        <w:t xml:space="preserve">Smart Link group 1 </w:t>
      </w:r>
      <w:proofErr w:type="gramStart"/>
      <w:r>
        <w:t>information :</w:t>
      </w:r>
      <w:proofErr w:type="gramEnd"/>
    </w:p>
    <w:p w14:paraId="51F3AEE5" w14:textId="77777777" w:rsidR="00870A08" w:rsidRDefault="003A5418">
      <w:pPr>
        <w:pStyle w:val="aff6"/>
      </w:pPr>
      <w:r>
        <w:t xml:space="preserve">  Smart Link group was enabled</w:t>
      </w:r>
    </w:p>
    <w:p w14:paraId="0C896694" w14:textId="77777777" w:rsidR="00870A08" w:rsidRDefault="003A5418">
      <w:pPr>
        <w:pStyle w:val="aff6"/>
      </w:pPr>
      <w:r>
        <w:t xml:space="preserve">  There is no Load-Balance</w:t>
      </w:r>
    </w:p>
    <w:p w14:paraId="0E30F803" w14:textId="77777777" w:rsidR="00870A08" w:rsidRDefault="003A5418">
      <w:pPr>
        <w:pStyle w:val="aff6"/>
      </w:pPr>
      <w:r>
        <w:t xml:space="preserve">  There is no protected-</w:t>
      </w:r>
      <w:proofErr w:type="spellStart"/>
      <w:r>
        <w:t>vlan</w:t>
      </w:r>
      <w:proofErr w:type="spellEnd"/>
      <w:r>
        <w:t xml:space="preserve"> reference-instance</w:t>
      </w:r>
    </w:p>
    <w:p w14:paraId="07A74011" w14:textId="77777777" w:rsidR="00870A08" w:rsidRDefault="003A5418">
      <w:pPr>
        <w:pStyle w:val="aff6"/>
      </w:pPr>
      <w:r>
        <w:t xml:space="preserve">  </w:t>
      </w:r>
      <w:proofErr w:type="spellStart"/>
      <w:r>
        <w:t>DeviceID</w:t>
      </w:r>
      <w:proofErr w:type="spellEnd"/>
      <w:r>
        <w:t>: 4c1f-cc83-109c</w:t>
      </w:r>
    </w:p>
    <w:p w14:paraId="36518FC3" w14:textId="77777777" w:rsidR="00870A08" w:rsidRDefault="003A5418">
      <w:pPr>
        <w:pStyle w:val="aff6"/>
      </w:pPr>
      <w:r>
        <w:lastRenderedPageBreak/>
        <w:t xml:space="preserve">  Member                 Role   State    Flush Count Last-Flush-Time</w:t>
      </w:r>
    </w:p>
    <w:p w14:paraId="7204FF88" w14:textId="77777777" w:rsidR="00870A08" w:rsidRDefault="003A5418">
      <w:pPr>
        <w:pStyle w:val="aff6"/>
      </w:pPr>
      <w:r>
        <w:t xml:space="preserve">  --------------------------------------------------------------------------</w:t>
      </w:r>
    </w:p>
    <w:p w14:paraId="44CC007D" w14:textId="77777777" w:rsidR="00870A08" w:rsidRDefault="003A5418">
      <w:pPr>
        <w:pStyle w:val="aff6"/>
      </w:pPr>
      <w:r>
        <w:t xml:space="preserve"> </w:t>
      </w:r>
      <w:r>
        <w:rPr>
          <w:shd w:val="pct10" w:color="auto" w:fill="FFFFFF"/>
        </w:rPr>
        <w:t xml:space="preserve"> Ethernet0/0/3        Master Active  </w:t>
      </w:r>
      <w:r>
        <w:t xml:space="preserve"> </w:t>
      </w:r>
      <w:r>
        <w:rPr>
          <w:rFonts w:hint="eastAsia"/>
        </w:rPr>
        <w:t xml:space="preserve"> </w:t>
      </w:r>
      <w:r>
        <w:t xml:space="preserve">0           0000/00/00 00:00:00 UTC+00:00 </w:t>
      </w:r>
    </w:p>
    <w:p w14:paraId="613B8D74" w14:textId="77777777" w:rsidR="00870A08" w:rsidRDefault="003A5418">
      <w:pPr>
        <w:pStyle w:val="aff6"/>
      </w:pPr>
      <w:r>
        <w:t xml:space="preserve"> </w:t>
      </w:r>
      <w:r>
        <w:rPr>
          <w:shd w:val="pct10" w:color="auto" w:fill="FFFFFF"/>
        </w:rPr>
        <w:t xml:space="preserve"> Ethernet0/0/4        </w:t>
      </w:r>
      <w:proofErr w:type="gramStart"/>
      <w:r>
        <w:rPr>
          <w:shd w:val="pct10" w:color="auto" w:fill="FFFFFF"/>
        </w:rPr>
        <w:t>Slave  Inactive</w:t>
      </w:r>
      <w:proofErr w:type="gramEnd"/>
      <w:r>
        <w:t xml:space="preserve"> </w:t>
      </w:r>
      <w:r>
        <w:rPr>
          <w:rFonts w:hint="eastAsia"/>
        </w:rPr>
        <w:t xml:space="preserve"> </w:t>
      </w:r>
      <w:r>
        <w:t>0           0000/00/00 00:00:00 UTC+00:0</w:t>
      </w:r>
    </w:p>
    <w:p w14:paraId="44AE975F" w14:textId="77777777" w:rsidR="00870A08" w:rsidRDefault="00870A08">
      <w:pPr>
        <w:ind w:firstLineChars="0" w:firstLine="0"/>
      </w:pPr>
    </w:p>
    <w:p w14:paraId="78F1F77E" w14:textId="77777777" w:rsidR="00870A08" w:rsidRDefault="003A5418">
      <w:pPr>
        <w:ind w:firstLine="420"/>
      </w:pPr>
      <w:r>
        <w:rPr>
          <w:rFonts w:hint="eastAsia"/>
        </w:rPr>
        <w:t>可以观察到，</w:t>
      </w:r>
      <w:r>
        <w:rPr>
          <w:rFonts w:hint="eastAsia"/>
        </w:rPr>
        <w:t>S1</w:t>
      </w:r>
      <w:r>
        <w:rPr>
          <w:rFonts w:hint="eastAsia"/>
        </w:rPr>
        <w:t>交换机的</w:t>
      </w:r>
      <w:r>
        <w:rPr>
          <w:rFonts w:hint="eastAsia"/>
        </w:rPr>
        <w:t>E 0/0/3</w:t>
      </w:r>
      <w:r>
        <w:rPr>
          <w:rFonts w:hint="eastAsia"/>
        </w:rPr>
        <w:t>为主接口，且状态为</w:t>
      </w:r>
      <w:r>
        <w:rPr>
          <w:rFonts w:hint="eastAsia"/>
        </w:rPr>
        <w:t>Active</w:t>
      </w:r>
      <w:r>
        <w:rPr>
          <w:rFonts w:hint="eastAsia"/>
        </w:rPr>
        <w:t>，</w:t>
      </w:r>
      <w:r>
        <w:rPr>
          <w:rFonts w:hint="eastAsia"/>
        </w:rPr>
        <w:t>E 0/0/4</w:t>
      </w:r>
      <w:r>
        <w:rPr>
          <w:rFonts w:hint="eastAsia"/>
        </w:rPr>
        <w:t>为备份接口，状态为</w:t>
      </w:r>
      <w:r>
        <w:rPr>
          <w:rFonts w:hint="eastAsia"/>
        </w:rPr>
        <w:t>Inactive</w:t>
      </w:r>
      <w:r>
        <w:rPr>
          <w:rFonts w:hint="eastAsia"/>
        </w:rPr>
        <w:t>。</w:t>
      </w:r>
    </w:p>
    <w:p w14:paraId="75B090C2" w14:textId="77777777" w:rsidR="00870A08" w:rsidRDefault="003A5418">
      <w:pPr>
        <w:pStyle w:val="2"/>
        <w:rPr>
          <w:rFonts w:ascii="微软雅黑" w:hAnsi="微软雅黑"/>
        </w:rPr>
      </w:pPr>
      <w:proofErr w:type="gramStart"/>
      <w:r>
        <w:rPr>
          <w:rFonts w:ascii="微软雅黑" w:hAnsi="微软雅黑" w:hint="eastAsia"/>
        </w:rPr>
        <w:t>配置回切功能</w:t>
      </w:r>
      <w:proofErr w:type="gramEnd"/>
    </w:p>
    <w:p w14:paraId="11AE6993" w14:textId="77777777" w:rsidR="00870A08" w:rsidRDefault="003A5418">
      <w:pPr>
        <w:ind w:firstLine="420"/>
      </w:pPr>
      <w:r>
        <w:rPr>
          <w:rFonts w:hint="eastAsia"/>
        </w:rPr>
        <w:t>当</w:t>
      </w:r>
      <w:r>
        <w:rPr>
          <w:rFonts w:hint="eastAsia"/>
        </w:rPr>
        <w:t>S1</w:t>
      </w:r>
      <w:r>
        <w:rPr>
          <w:rFonts w:hint="eastAsia"/>
        </w:rPr>
        <w:t>上主接口</w:t>
      </w:r>
      <w:r>
        <w:rPr>
          <w:rFonts w:hint="eastAsia"/>
        </w:rPr>
        <w:t>E 0/0/3</w:t>
      </w:r>
      <w:r>
        <w:rPr>
          <w:rFonts w:hint="eastAsia"/>
        </w:rPr>
        <w:t>出现故障</w:t>
      </w:r>
      <w:r>
        <w:rPr>
          <w:rFonts w:hint="eastAsia"/>
        </w:rPr>
        <w:t>down</w:t>
      </w:r>
      <w:r>
        <w:rPr>
          <w:rFonts w:hint="eastAsia"/>
        </w:rPr>
        <w:t>掉时，备份接口会立刻切换为</w:t>
      </w:r>
      <w:r>
        <w:rPr>
          <w:rFonts w:hint="eastAsia"/>
        </w:rPr>
        <w:t>Active</w:t>
      </w:r>
      <w:r>
        <w:rPr>
          <w:rFonts w:hint="eastAsia"/>
        </w:rPr>
        <w:t>状态。并且缺省情况下，当原主接口恢复时，主接口不会自动回切到</w:t>
      </w:r>
      <w:r>
        <w:rPr>
          <w:rFonts w:hint="eastAsia"/>
        </w:rPr>
        <w:t>Active</w:t>
      </w:r>
      <w:r>
        <w:rPr>
          <w:rFonts w:hint="eastAsia"/>
        </w:rPr>
        <w:t>状态，需要手工</w:t>
      </w:r>
      <w:proofErr w:type="gramStart"/>
      <w:r>
        <w:rPr>
          <w:rFonts w:hint="eastAsia"/>
        </w:rPr>
        <w:t>配置回切功能</w:t>
      </w:r>
      <w:proofErr w:type="gramEnd"/>
      <w:r>
        <w:rPr>
          <w:rFonts w:hint="eastAsia"/>
        </w:rPr>
        <w:t>。</w:t>
      </w:r>
    </w:p>
    <w:p w14:paraId="6B14F30F" w14:textId="77777777" w:rsidR="00870A08" w:rsidRDefault="003A5418">
      <w:pPr>
        <w:ind w:firstLine="420"/>
      </w:pPr>
      <w:r>
        <w:rPr>
          <w:rFonts w:hint="eastAsia"/>
        </w:rPr>
        <w:t>将</w:t>
      </w:r>
      <w:r>
        <w:rPr>
          <w:rFonts w:hint="eastAsia"/>
        </w:rPr>
        <w:t>S2</w:t>
      </w:r>
      <w:r>
        <w:rPr>
          <w:rFonts w:hint="eastAsia"/>
        </w:rPr>
        <w:t>交换机</w:t>
      </w:r>
      <w:r>
        <w:rPr>
          <w:rFonts w:hint="eastAsia"/>
        </w:rPr>
        <w:t>E 0/0/3</w:t>
      </w:r>
      <w:r>
        <w:rPr>
          <w:rFonts w:hint="eastAsia"/>
        </w:rPr>
        <w:t>接口关闭，模拟故障发生，观察</w:t>
      </w:r>
      <w:r>
        <w:rPr>
          <w:rFonts w:hint="eastAsia"/>
        </w:rPr>
        <w:t>Smart Link</w:t>
      </w:r>
      <w:r>
        <w:rPr>
          <w:rFonts w:hint="eastAsia"/>
        </w:rPr>
        <w:t>组</w:t>
      </w:r>
      <w:r>
        <w:rPr>
          <w:rFonts w:hint="eastAsia"/>
        </w:rPr>
        <w:t>1</w:t>
      </w:r>
      <w:r>
        <w:rPr>
          <w:rFonts w:hint="eastAsia"/>
        </w:rPr>
        <w:t>的主备状态。</w:t>
      </w:r>
    </w:p>
    <w:p w14:paraId="1DBD6B4E" w14:textId="77777777" w:rsidR="00870A08" w:rsidRDefault="003A5418">
      <w:pPr>
        <w:pStyle w:val="aff6"/>
      </w:pPr>
      <w:r>
        <w:t>[S</w:t>
      </w:r>
      <w:proofErr w:type="gramStart"/>
      <w:r>
        <w:rPr>
          <w:rFonts w:hint="eastAsia"/>
        </w:rPr>
        <w:t>2</w:t>
      </w:r>
      <w:r>
        <w:t>]interface</w:t>
      </w:r>
      <w:proofErr w:type="gramEnd"/>
      <w:r>
        <w:t xml:space="preserve"> Ethernet 0/0/3</w:t>
      </w:r>
    </w:p>
    <w:p w14:paraId="06CA55B3" w14:textId="77777777" w:rsidR="00870A08" w:rsidRDefault="003A5418">
      <w:pPr>
        <w:pStyle w:val="aff6"/>
      </w:pPr>
      <w:r>
        <w:t>[S</w:t>
      </w:r>
      <w:r>
        <w:rPr>
          <w:rFonts w:hint="eastAsia"/>
        </w:rPr>
        <w:t>2</w:t>
      </w:r>
      <w:r>
        <w:t>-Ethernet0/0/</w:t>
      </w:r>
      <w:proofErr w:type="gramStart"/>
      <w:r>
        <w:t>3]shutdown</w:t>
      </w:r>
      <w:proofErr w:type="gramEnd"/>
    </w:p>
    <w:p w14:paraId="1B4656A6" w14:textId="77777777" w:rsidR="00870A08" w:rsidRDefault="00870A08">
      <w:pPr>
        <w:ind w:firstLineChars="0" w:firstLine="0"/>
      </w:pPr>
    </w:p>
    <w:p w14:paraId="7476CEA1" w14:textId="77777777" w:rsidR="00870A08" w:rsidRDefault="003A5418">
      <w:pPr>
        <w:pStyle w:val="aff6"/>
      </w:pPr>
      <w:r>
        <w:t>[S</w:t>
      </w:r>
      <w:proofErr w:type="gramStart"/>
      <w:r>
        <w:t>1]display</w:t>
      </w:r>
      <w:proofErr w:type="gramEnd"/>
      <w:r>
        <w:t xml:space="preserve"> smart-link group 1</w:t>
      </w:r>
    </w:p>
    <w:p w14:paraId="0CE1FCC3" w14:textId="77777777" w:rsidR="00870A08" w:rsidRDefault="003A5418">
      <w:pPr>
        <w:pStyle w:val="aff6"/>
      </w:pPr>
      <w:r>
        <w:t xml:space="preserve">Smart Link group 1 </w:t>
      </w:r>
      <w:proofErr w:type="gramStart"/>
      <w:r>
        <w:t>information :</w:t>
      </w:r>
      <w:proofErr w:type="gramEnd"/>
    </w:p>
    <w:p w14:paraId="54AA8B7F" w14:textId="77777777" w:rsidR="00870A08" w:rsidRDefault="003A5418">
      <w:pPr>
        <w:pStyle w:val="aff6"/>
      </w:pPr>
      <w:r>
        <w:t xml:space="preserve">  Smart Link group was enabled</w:t>
      </w:r>
    </w:p>
    <w:p w14:paraId="2DB66BFE" w14:textId="77777777" w:rsidR="00870A08" w:rsidRDefault="003A5418">
      <w:pPr>
        <w:pStyle w:val="aff6"/>
      </w:pPr>
      <w:r>
        <w:t xml:space="preserve">  There is no Load-Balance</w:t>
      </w:r>
    </w:p>
    <w:p w14:paraId="4A59B57B" w14:textId="77777777" w:rsidR="00870A08" w:rsidRDefault="003A5418">
      <w:pPr>
        <w:pStyle w:val="aff6"/>
      </w:pPr>
      <w:r>
        <w:t xml:space="preserve">  There is no protected-</w:t>
      </w:r>
      <w:proofErr w:type="spellStart"/>
      <w:r>
        <w:t>vlan</w:t>
      </w:r>
      <w:proofErr w:type="spellEnd"/>
      <w:r>
        <w:t xml:space="preserve"> reference-instance</w:t>
      </w:r>
    </w:p>
    <w:p w14:paraId="6E941116" w14:textId="77777777" w:rsidR="00870A08" w:rsidRDefault="003A5418">
      <w:pPr>
        <w:pStyle w:val="aff6"/>
      </w:pPr>
      <w:r>
        <w:t xml:space="preserve">  </w:t>
      </w:r>
      <w:proofErr w:type="spellStart"/>
      <w:r>
        <w:t>DeviceID</w:t>
      </w:r>
      <w:proofErr w:type="spellEnd"/>
      <w:r>
        <w:t>: 4c1f-cc83-109c</w:t>
      </w:r>
    </w:p>
    <w:p w14:paraId="41607E4A" w14:textId="77777777" w:rsidR="00870A08" w:rsidRDefault="003A5418">
      <w:pPr>
        <w:pStyle w:val="aff6"/>
      </w:pPr>
      <w:r>
        <w:t xml:space="preserve">  Member                Role   State    Flush Count Last-Flush-Time</w:t>
      </w:r>
    </w:p>
    <w:p w14:paraId="2DD9BC1E" w14:textId="77777777" w:rsidR="00870A08" w:rsidRDefault="003A5418">
      <w:pPr>
        <w:pStyle w:val="aff6"/>
      </w:pPr>
      <w:r>
        <w:t xml:space="preserve">  --------------------------------------------------------------------------</w:t>
      </w:r>
    </w:p>
    <w:p w14:paraId="15129F92" w14:textId="77777777" w:rsidR="00870A08" w:rsidRDefault="003A5418">
      <w:pPr>
        <w:pStyle w:val="aff6"/>
      </w:pPr>
      <w:r>
        <w:t xml:space="preserve">  </w:t>
      </w:r>
      <w:r>
        <w:rPr>
          <w:shd w:val="pct10" w:color="auto" w:fill="FFFFFF"/>
        </w:rPr>
        <w:t>Ethernet0/0/3        Master Inactive 0           0000/00/00 00:00:00 UTC+00:00</w:t>
      </w:r>
      <w:r>
        <w:t xml:space="preserve"> </w:t>
      </w:r>
    </w:p>
    <w:p w14:paraId="06806142" w14:textId="77777777" w:rsidR="00870A08" w:rsidRDefault="003A5418">
      <w:pPr>
        <w:pStyle w:val="aff6"/>
      </w:pPr>
      <w:r>
        <w:t xml:space="preserve">  </w:t>
      </w:r>
      <w:r>
        <w:rPr>
          <w:shd w:val="pct10" w:color="auto" w:fill="FFFFFF"/>
        </w:rPr>
        <w:t xml:space="preserve">Ethernet0/0/4        </w:t>
      </w:r>
      <w:proofErr w:type="gramStart"/>
      <w:r>
        <w:rPr>
          <w:shd w:val="pct10" w:color="auto" w:fill="FFFFFF"/>
        </w:rPr>
        <w:t>Slave</w:t>
      </w:r>
      <w:r>
        <w:rPr>
          <w:rFonts w:hint="eastAsia"/>
          <w:shd w:val="pct10" w:color="auto" w:fill="FFFFFF"/>
        </w:rPr>
        <w:t xml:space="preserve"> </w:t>
      </w:r>
      <w:r>
        <w:rPr>
          <w:shd w:val="pct10" w:color="auto" w:fill="FFFFFF"/>
        </w:rPr>
        <w:t xml:space="preserve"> Active</w:t>
      </w:r>
      <w:proofErr w:type="gramEnd"/>
      <w:r>
        <w:rPr>
          <w:shd w:val="pct10" w:color="auto" w:fill="FFFFFF"/>
        </w:rPr>
        <w:t xml:space="preserve">   </w:t>
      </w:r>
      <w:r>
        <w:rPr>
          <w:rFonts w:hint="eastAsia"/>
          <w:shd w:val="pct10" w:color="auto" w:fill="FFFFFF"/>
        </w:rPr>
        <w:t xml:space="preserve"> </w:t>
      </w:r>
      <w:r>
        <w:rPr>
          <w:shd w:val="pct10" w:color="auto" w:fill="FFFFFF"/>
        </w:rPr>
        <w:t>0           0000/00/00 00:00:00 UTC+00:00</w:t>
      </w:r>
    </w:p>
    <w:p w14:paraId="061FE3D1" w14:textId="77777777" w:rsidR="00870A08" w:rsidRDefault="00870A08">
      <w:pPr>
        <w:ind w:firstLineChars="0" w:firstLine="0"/>
      </w:pPr>
    </w:p>
    <w:p w14:paraId="10737D4E" w14:textId="77777777" w:rsidR="00870A08" w:rsidRDefault="003A5418">
      <w:pPr>
        <w:ind w:firstLine="420"/>
      </w:pPr>
      <w:r>
        <w:rPr>
          <w:rFonts w:hint="eastAsia"/>
        </w:rPr>
        <w:t>可以观察到，</w:t>
      </w:r>
      <w:r>
        <w:rPr>
          <w:rFonts w:hint="eastAsia"/>
        </w:rPr>
        <w:t>S1</w:t>
      </w:r>
      <w:r>
        <w:rPr>
          <w:rFonts w:hint="eastAsia"/>
        </w:rPr>
        <w:t>交换机</w:t>
      </w:r>
      <w:r>
        <w:rPr>
          <w:rFonts w:hint="eastAsia"/>
        </w:rPr>
        <w:t>E 0/0/3</w:t>
      </w:r>
      <w:r>
        <w:rPr>
          <w:rFonts w:hint="eastAsia"/>
        </w:rPr>
        <w:t>仍然为主接口，但是状态处于</w:t>
      </w:r>
      <w:r>
        <w:rPr>
          <w:rFonts w:hint="eastAsia"/>
        </w:rPr>
        <w:t>Inactive</w:t>
      </w:r>
      <w:r>
        <w:rPr>
          <w:rFonts w:hint="eastAsia"/>
        </w:rPr>
        <w:t>，而</w:t>
      </w:r>
      <w:r>
        <w:rPr>
          <w:rFonts w:hint="eastAsia"/>
        </w:rPr>
        <w:t>Ethernet0/0/4</w:t>
      </w:r>
      <w:r>
        <w:rPr>
          <w:rFonts w:hint="eastAsia"/>
        </w:rPr>
        <w:t>状态此时为</w:t>
      </w:r>
      <w:r>
        <w:rPr>
          <w:rFonts w:hint="eastAsia"/>
        </w:rPr>
        <w:t>Active</w:t>
      </w:r>
      <w:r>
        <w:rPr>
          <w:rFonts w:hint="eastAsia"/>
        </w:rPr>
        <w:t>。</w:t>
      </w:r>
    </w:p>
    <w:p w14:paraId="399ACB8A" w14:textId="77777777" w:rsidR="00870A08" w:rsidRDefault="003A5418">
      <w:pPr>
        <w:ind w:firstLineChars="202" w:firstLine="424"/>
      </w:pPr>
      <w:r>
        <w:rPr>
          <w:rFonts w:hint="eastAsia"/>
        </w:rPr>
        <w:lastRenderedPageBreak/>
        <w:t>重新开启</w:t>
      </w:r>
      <w:r>
        <w:rPr>
          <w:rFonts w:hint="eastAsia"/>
        </w:rPr>
        <w:t>S2</w:t>
      </w:r>
      <w:r>
        <w:rPr>
          <w:rFonts w:hint="eastAsia"/>
        </w:rPr>
        <w:t>的</w:t>
      </w:r>
      <w:r>
        <w:rPr>
          <w:rFonts w:hint="eastAsia"/>
        </w:rPr>
        <w:t>E 0/0/3</w:t>
      </w:r>
      <w:r>
        <w:rPr>
          <w:rFonts w:hint="eastAsia"/>
        </w:rPr>
        <w:t>接口，再次观察</w:t>
      </w:r>
      <w:r>
        <w:rPr>
          <w:rFonts w:hint="eastAsia"/>
        </w:rPr>
        <w:t>Smart Link</w:t>
      </w:r>
      <w:r>
        <w:rPr>
          <w:rFonts w:hint="eastAsia"/>
        </w:rPr>
        <w:t>组</w:t>
      </w:r>
      <w:r>
        <w:rPr>
          <w:rFonts w:hint="eastAsia"/>
        </w:rPr>
        <w:t>1</w:t>
      </w:r>
      <w:r>
        <w:rPr>
          <w:rFonts w:hint="eastAsia"/>
        </w:rPr>
        <w:t>的主备状态。</w:t>
      </w:r>
    </w:p>
    <w:p w14:paraId="027F3B70" w14:textId="77777777" w:rsidR="00870A08" w:rsidRDefault="003A5418">
      <w:pPr>
        <w:pStyle w:val="aff6"/>
      </w:pPr>
      <w:r>
        <w:t>[S</w:t>
      </w:r>
      <w:proofErr w:type="gramStart"/>
      <w:r>
        <w:rPr>
          <w:rFonts w:hint="eastAsia"/>
        </w:rPr>
        <w:t>2</w:t>
      </w:r>
      <w:r>
        <w:t>]interface</w:t>
      </w:r>
      <w:proofErr w:type="gramEnd"/>
      <w:r>
        <w:t xml:space="preserve"> Ethernet 0/0/3</w:t>
      </w:r>
    </w:p>
    <w:p w14:paraId="6617E40B" w14:textId="77777777" w:rsidR="00870A08" w:rsidRDefault="003A5418">
      <w:pPr>
        <w:pStyle w:val="aff6"/>
      </w:pPr>
      <w:r>
        <w:t>[S</w:t>
      </w:r>
      <w:r>
        <w:rPr>
          <w:rFonts w:hint="eastAsia"/>
        </w:rPr>
        <w:t>2</w:t>
      </w:r>
      <w:r>
        <w:t>-Ethernet0/0/</w:t>
      </w:r>
      <w:proofErr w:type="gramStart"/>
      <w:r>
        <w:t>3]undo</w:t>
      </w:r>
      <w:proofErr w:type="gramEnd"/>
      <w:r>
        <w:t xml:space="preserve"> shutdown</w:t>
      </w:r>
    </w:p>
    <w:p w14:paraId="3D946838" w14:textId="77777777" w:rsidR="00870A08" w:rsidRDefault="00870A08">
      <w:pPr>
        <w:pStyle w:val="aff6"/>
      </w:pPr>
    </w:p>
    <w:p w14:paraId="016EFE3F" w14:textId="77777777" w:rsidR="00870A08" w:rsidRDefault="003A5418">
      <w:pPr>
        <w:pStyle w:val="aff6"/>
      </w:pPr>
      <w:r>
        <w:t>[S1-Ethernet0/0/</w:t>
      </w:r>
      <w:proofErr w:type="gramStart"/>
      <w:r>
        <w:t>3]display</w:t>
      </w:r>
      <w:proofErr w:type="gramEnd"/>
      <w:r>
        <w:t xml:space="preserve"> smart-link group 1</w:t>
      </w:r>
    </w:p>
    <w:p w14:paraId="1A1C5875" w14:textId="77777777" w:rsidR="00870A08" w:rsidRDefault="003A5418">
      <w:pPr>
        <w:pStyle w:val="aff6"/>
      </w:pPr>
      <w:r>
        <w:t xml:space="preserve">Smart Link group 1 </w:t>
      </w:r>
      <w:proofErr w:type="gramStart"/>
      <w:r>
        <w:t>information :</w:t>
      </w:r>
      <w:proofErr w:type="gramEnd"/>
    </w:p>
    <w:p w14:paraId="4C7A425E" w14:textId="77777777" w:rsidR="00870A08" w:rsidRDefault="003A5418">
      <w:pPr>
        <w:pStyle w:val="aff6"/>
      </w:pPr>
      <w:r>
        <w:t xml:space="preserve">  Smart Link group was enabled</w:t>
      </w:r>
    </w:p>
    <w:p w14:paraId="0950E888" w14:textId="77777777" w:rsidR="00870A08" w:rsidRDefault="003A5418">
      <w:pPr>
        <w:pStyle w:val="aff6"/>
      </w:pPr>
      <w:r>
        <w:t xml:space="preserve">  There is no Load-Balance</w:t>
      </w:r>
    </w:p>
    <w:p w14:paraId="7FF55310" w14:textId="77777777" w:rsidR="00870A08" w:rsidRDefault="003A5418">
      <w:pPr>
        <w:pStyle w:val="aff6"/>
      </w:pPr>
      <w:r>
        <w:t xml:space="preserve">  There is no protected-</w:t>
      </w:r>
      <w:proofErr w:type="spellStart"/>
      <w:r>
        <w:t>vlan</w:t>
      </w:r>
      <w:proofErr w:type="spellEnd"/>
      <w:r>
        <w:t xml:space="preserve"> reference-instance</w:t>
      </w:r>
    </w:p>
    <w:p w14:paraId="01808CB8" w14:textId="77777777" w:rsidR="00870A08" w:rsidRDefault="003A5418">
      <w:pPr>
        <w:pStyle w:val="aff6"/>
      </w:pPr>
      <w:r>
        <w:t xml:space="preserve">  </w:t>
      </w:r>
      <w:proofErr w:type="spellStart"/>
      <w:r>
        <w:t>DeviceID</w:t>
      </w:r>
      <w:proofErr w:type="spellEnd"/>
      <w:r>
        <w:t>: 4c1f-cc83-109c</w:t>
      </w:r>
    </w:p>
    <w:p w14:paraId="3BA324B8" w14:textId="77777777" w:rsidR="00870A08" w:rsidRDefault="003A5418">
      <w:pPr>
        <w:pStyle w:val="aff6"/>
      </w:pPr>
      <w:r>
        <w:t xml:space="preserve">  Member                 Role   State    Flush Count Last-Flush-Time</w:t>
      </w:r>
    </w:p>
    <w:p w14:paraId="7CC47152" w14:textId="77777777" w:rsidR="00870A08" w:rsidRDefault="003A5418">
      <w:pPr>
        <w:pStyle w:val="aff6"/>
      </w:pPr>
      <w:r>
        <w:t xml:space="preserve">  -------------------------------------------------------------------------</w:t>
      </w:r>
    </w:p>
    <w:p w14:paraId="173C513A" w14:textId="77777777" w:rsidR="00870A08" w:rsidRDefault="003A5418">
      <w:pPr>
        <w:pStyle w:val="aff6"/>
      </w:pPr>
      <w:r>
        <w:t xml:space="preserve">  </w:t>
      </w:r>
      <w:r>
        <w:rPr>
          <w:shd w:val="pct10" w:color="auto" w:fill="FFFFFF"/>
        </w:rPr>
        <w:t>Ethernet0/0/3         Master Inactive 0           0000/00/00 00:00:00 UTC+00:00</w:t>
      </w:r>
      <w:r>
        <w:t xml:space="preserve"> </w:t>
      </w:r>
    </w:p>
    <w:p w14:paraId="0004CA0F" w14:textId="77777777" w:rsidR="00870A08" w:rsidRDefault="003A5418">
      <w:pPr>
        <w:pStyle w:val="aff6"/>
      </w:pPr>
      <w:r>
        <w:t xml:space="preserve">  </w:t>
      </w:r>
      <w:r>
        <w:rPr>
          <w:shd w:val="pct10" w:color="auto" w:fill="FFFFFF"/>
        </w:rPr>
        <w:t xml:space="preserve">Ethernet0/0/4         </w:t>
      </w:r>
      <w:proofErr w:type="gramStart"/>
      <w:r>
        <w:rPr>
          <w:shd w:val="pct10" w:color="auto" w:fill="FFFFFF"/>
        </w:rPr>
        <w:t>Slave  Active</w:t>
      </w:r>
      <w:proofErr w:type="gramEnd"/>
      <w:r>
        <w:rPr>
          <w:shd w:val="pct10" w:color="auto" w:fill="FFFFFF"/>
        </w:rPr>
        <w:t xml:space="preserve"> </w:t>
      </w:r>
      <w:r>
        <w:rPr>
          <w:rFonts w:hint="eastAsia"/>
          <w:shd w:val="pct10" w:color="auto" w:fill="FFFFFF"/>
        </w:rPr>
        <w:t xml:space="preserve"> </w:t>
      </w:r>
      <w:r>
        <w:rPr>
          <w:shd w:val="pct10" w:color="auto" w:fill="FFFFFF"/>
        </w:rPr>
        <w:t xml:space="preserve">  0           0000/00/00 00:00:00 UTC+00:00</w:t>
      </w:r>
    </w:p>
    <w:p w14:paraId="52C84677" w14:textId="77777777" w:rsidR="00870A08" w:rsidRDefault="00870A08">
      <w:pPr>
        <w:pStyle w:val="aff6"/>
      </w:pPr>
    </w:p>
    <w:p w14:paraId="684412BB" w14:textId="77777777" w:rsidR="00870A08" w:rsidRDefault="003A5418">
      <w:pPr>
        <w:ind w:firstLine="420"/>
      </w:pPr>
      <w:r>
        <w:rPr>
          <w:rFonts w:hint="eastAsia"/>
        </w:rPr>
        <w:t>可以观察到，接口的状态没有发生变化，</w:t>
      </w:r>
      <w:r>
        <w:rPr>
          <w:rFonts w:hint="eastAsia"/>
        </w:rPr>
        <w:t>E 0/0/3</w:t>
      </w:r>
      <w:r>
        <w:rPr>
          <w:rFonts w:hint="eastAsia"/>
        </w:rPr>
        <w:t>接口仍然处于</w:t>
      </w:r>
      <w:r>
        <w:rPr>
          <w:rFonts w:hint="eastAsia"/>
        </w:rPr>
        <w:t>Inactive</w:t>
      </w:r>
      <w:r>
        <w:rPr>
          <w:rFonts w:hint="eastAsia"/>
        </w:rPr>
        <w:t>状态，并没有抢占原来的</w:t>
      </w:r>
      <w:r>
        <w:rPr>
          <w:rFonts w:hint="eastAsia"/>
        </w:rPr>
        <w:t>Active</w:t>
      </w:r>
      <w:r>
        <w:rPr>
          <w:rFonts w:hint="eastAsia"/>
        </w:rPr>
        <w:t>状态。即当主链路出现故障后，会自动切换到备份链路；而当原主链路故障恢复后，为了保持网络稳定，它将维持在阻塞状态，不进行抢占。如果需要原主链路恢复为</w:t>
      </w:r>
      <w:r>
        <w:rPr>
          <w:rFonts w:hint="eastAsia"/>
        </w:rPr>
        <w:t>Active</w:t>
      </w:r>
      <w:r>
        <w:rPr>
          <w:rFonts w:hint="eastAsia"/>
        </w:rPr>
        <w:t>状态，可以通过配置</w:t>
      </w:r>
      <w:r>
        <w:rPr>
          <w:rFonts w:hint="eastAsia"/>
        </w:rPr>
        <w:t>Smart Link</w:t>
      </w:r>
      <w:proofErr w:type="gramStart"/>
      <w:r>
        <w:rPr>
          <w:rFonts w:hint="eastAsia"/>
        </w:rPr>
        <w:t>组回切</w:t>
      </w:r>
      <w:proofErr w:type="gramEnd"/>
      <w:r>
        <w:rPr>
          <w:rFonts w:hint="eastAsia"/>
        </w:rPr>
        <w:t>功能，</w:t>
      </w:r>
      <w:proofErr w:type="gramStart"/>
      <w:r>
        <w:rPr>
          <w:rFonts w:hint="eastAsia"/>
        </w:rPr>
        <w:t>在回切定时器</w:t>
      </w:r>
      <w:proofErr w:type="gramEnd"/>
      <w:r>
        <w:rPr>
          <w:rFonts w:hint="eastAsia"/>
        </w:rPr>
        <w:t>超时后会自动切换到主链路。</w:t>
      </w:r>
    </w:p>
    <w:p w14:paraId="168F6CEC" w14:textId="77777777" w:rsidR="00870A08" w:rsidRDefault="003A5418">
      <w:pPr>
        <w:ind w:firstLine="420"/>
      </w:pPr>
      <w:r>
        <w:rPr>
          <w:rFonts w:hint="eastAsia"/>
        </w:rPr>
        <w:t>在</w:t>
      </w:r>
      <w:r>
        <w:rPr>
          <w:rFonts w:hint="eastAsia"/>
        </w:rPr>
        <w:t>S1</w:t>
      </w:r>
      <w:r>
        <w:rPr>
          <w:rFonts w:hint="eastAsia"/>
        </w:rPr>
        <w:t>上使用命令</w:t>
      </w:r>
      <w:r>
        <w:rPr>
          <w:rFonts w:hint="eastAsia"/>
          <w:b/>
        </w:rPr>
        <w:t>restore enable</w:t>
      </w:r>
      <w:proofErr w:type="gramStart"/>
      <w:r>
        <w:rPr>
          <w:rFonts w:hint="eastAsia"/>
        </w:rPr>
        <w:t>开启回切</w:t>
      </w:r>
      <w:proofErr w:type="gramEnd"/>
      <w:r>
        <w:rPr>
          <w:rFonts w:hint="eastAsia"/>
        </w:rPr>
        <w:t>功能，并配置</w:t>
      </w:r>
      <w:proofErr w:type="gramStart"/>
      <w:r>
        <w:rPr>
          <w:rFonts w:hint="eastAsia"/>
        </w:rPr>
        <w:t>回切时间</w:t>
      </w:r>
      <w:proofErr w:type="gramEnd"/>
      <w:r>
        <w:rPr>
          <w:rFonts w:hint="eastAsia"/>
        </w:rPr>
        <w:t>设置为</w:t>
      </w:r>
      <w:r>
        <w:rPr>
          <w:rFonts w:hint="eastAsia"/>
        </w:rPr>
        <w:t>30</w:t>
      </w:r>
      <w:r>
        <w:rPr>
          <w:rFonts w:hint="eastAsia"/>
        </w:rPr>
        <w:t>秒（默认为</w:t>
      </w:r>
      <w:r>
        <w:rPr>
          <w:rFonts w:hint="eastAsia"/>
        </w:rPr>
        <w:t>60</w:t>
      </w:r>
      <w:r>
        <w:rPr>
          <w:rFonts w:hint="eastAsia"/>
        </w:rPr>
        <w:t>秒）。</w:t>
      </w:r>
    </w:p>
    <w:p w14:paraId="17525D2C" w14:textId="77777777" w:rsidR="00870A08" w:rsidRDefault="003A5418">
      <w:pPr>
        <w:pStyle w:val="aff6"/>
      </w:pPr>
      <w:r>
        <w:t>[S</w:t>
      </w:r>
      <w:proofErr w:type="gramStart"/>
      <w:r>
        <w:t>1]smart</w:t>
      </w:r>
      <w:proofErr w:type="gramEnd"/>
      <w:r>
        <w:t>-link group 1</w:t>
      </w:r>
    </w:p>
    <w:p w14:paraId="4DCD26BE" w14:textId="77777777" w:rsidR="00870A08" w:rsidRDefault="003A5418">
      <w:pPr>
        <w:pStyle w:val="aff6"/>
      </w:pPr>
      <w:r>
        <w:t>[S1-smlk-group</w:t>
      </w:r>
      <w:proofErr w:type="gramStart"/>
      <w:r>
        <w:t>1]restore</w:t>
      </w:r>
      <w:proofErr w:type="gramEnd"/>
      <w:r>
        <w:t xml:space="preserve"> enable</w:t>
      </w:r>
    </w:p>
    <w:p w14:paraId="525424FC" w14:textId="77777777" w:rsidR="00870A08" w:rsidRDefault="003A5418">
      <w:pPr>
        <w:pStyle w:val="aff6"/>
      </w:pPr>
      <w:r>
        <w:t>[S1-smlk-group</w:t>
      </w:r>
      <w:proofErr w:type="gramStart"/>
      <w:r>
        <w:t>1]timer</w:t>
      </w:r>
      <w:proofErr w:type="gramEnd"/>
      <w:r>
        <w:t xml:space="preserve"> </w:t>
      </w:r>
      <w:proofErr w:type="spellStart"/>
      <w:r>
        <w:rPr>
          <w:rFonts w:hint="eastAsia"/>
        </w:rPr>
        <w:t>wtr</w:t>
      </w:r>
      <w:proofErr w:type="spellEnd"/>
      <w:r>
        <w:t xml:space="preserve"> 30</w:t>
      </w:r>
    </w:p>
    <w:p w14:paraId="011BA8D9" w14:textId="77777777" w:rsidR="00870A08" w:rsidRDefault="00870A08">
      <w:pPr>
        <w:ind w:firstLineChars="0" w:firstLine="0"/>
      </w:pPr>
    </w:p>
    <w:p w14:paraId="1D294362" w14:textId="77777777" w:rsidR="00870A08" w:rsidRDefault="003A5418">
      <w:pPr>
        <w:ind w:firstLineChars="202" w:firstLine="424"/>
      </w:pPr>
      <w:r>
        <w:rPr>
          <w:rFonts w:hint="eastAsia"/>
        </w:rPr>
        <w:t>等待</w:t>
      </w:r>
      <w:r>
        <w:rPr>
          <w:rFonts w:hint="eastAsia"/>
        </w:rPr>
        <w:t>30</w:t>
      </w:r>
      <w:r>
        <w:rPr>
          <w:rFonts w:hint="eastAsia"/>
        </w:rPr>
        <w:t>秒钟后</w:t>
      </w:r>
      <w:r>
        <w:rPr>
          <w:rFonts w:hint="eastAsia"/>
        </w:rPr>
        <w:t>S1</w:t>
      </w:r>
      <w:r>
        <w:rPr>
          <w:rFonts w:hint="eastAsia"/>
        </w:rPr>
        <w:t>上会弹出如下信息，即已经产生了状态的切换。</w:t>
      </w:r>
    </w:p>
    <w:p w14:paraId="530AC312" w14:textId="77777777" w:rsidR="00870A08" w:rsidRDefault="003A5418">
      <w:pPr>
        <w:pStyle w:val="aff6"/>
      </w:pPr>
      <w:r>
        <w:lastRenderedPageBreak/>
        <w:t>Jun 26 2013 18:53:09-08:00 S1 %%01SMLK/4/SMLK_STATUS_LOG(l)[5</w:t>
      </w:r>
      <w:proofErr w:type="gramStart"/>
      <w:r>
        <w:t>]:</w:t>
      </w:r>
      <w:r>
        <w:rPr>
          <w:shd w:val="pct10" w:color="auto" w:fill="FFFFFF"/>
        </w:rPr>
        <w:t>The</w:t>
      </w:r>
      <w:proofErr w:type="gramEnd"/>
      <w:r>
        <w:rPr>
          <w:shd w:val="pct10" w:color="auto" w:fill="FFFFFF"/>
        </w:rPr>
        <w:t xml:space="preserve"> state of Smart link group 1 changed to MASTER.</w:t>
      </w:r>
    </w:p>
    <w:p w14:paraId="5EEA5EEB" w14:textId="77777777" w:rsidR="00870A08" w:rsidRDefault="00870A08">
      <w:pPr>
        <w:ind w:firstLineChars="0" w:firstLine="0"/>
      </w:pPr>
    </w:p>
    <w:p w14:paraId="60484991" w14:textId="77777777" w:rsidR="00870A08" w:rsidRDefault="003A5418">
      <w:pPr>
        <w:ind w:firstLineChars="202" w:firstLine="424"/>
      </w:pPr>
      <w:r>
        <w:rPr>
          <w:rFonts w:hint="eastAsia"/>
        </w:rPr>
        <w:t>再次查看</w:t>
      </w:r>
      <w:r>
        <w:rPr>
          <w:rFonts w:hint="eastAsia"/>
        </w:rPr>
        <w:t>Smart Link</w:t>
      </w:r>
      <w:r>
        <w:rPr>
          <w:rFonts w:hint="eastAsia"/>
        </w:rPr>
        <w:t>组</w:t>
      </w:r>
      <w:r>
        <w:rPr>
          <w:rFonts w:hint="eastAsia"/>
        </w:rPr>
        <w:t>1</w:t>
      </w:r>
      <w:r>
        <w:rPr>
          <w:rFonts w:hint="eastAsia"/>
        </w:rPr>
        <w:t>的主备状态。</w:t>
      </w:r>
    </w:p>
    <w:p w14:paraId="503B249B" w14:textId="77777777" w:rsidR="00870A08" w:rsidRDefault="003A5418">
      <w:pPr>
        <w:pStyle w:val="aff6"/>
      </w:pPr>
      <w:r>
        <w:t>[S</w:t>
      </w:r>
      <w:proofErr w:type="gramStart"/>
      <w:r>
        <w:t>1]display</w:t>
      </w:r>
      <w:proofErr w:type="gramEnd"/>
      <w:r>
        <w:t xml:space="preserve"> smart-link group 1</w:t>
      </w:r>
    </w:p>
    <w:p w14:paraId="07F81B7D" w14:textId="77777777" w:rsidR="00870A08" w:rsidRDefault="003A5418">
      <w:pPr>
        <w:pStyle w:val="aff6"/>
      </w:pPr>
      <w:r>
        <w:t xml:space="preserve">Smart Link group 1 </w:t>
      </w:r>
      <w:proofErr w:type="gramStart"/>
      <w:r>
        <w:t>information :</w:t>
      </w:r>
      <w:proofErr w:type="gramEnd"/>
    </w:p>
    <w:p w14:paraId="54434155" w14:textId="77777777" w:rsidR="00870A08" w:rsidRDefault="003A5418">
      <w:pPr>
        <w:pStyle w:val="aff6"/>
      </w:pPr>
      <w:r>
        <w:t xml:space="preserve">  Smart Link group was enabled</w:t>
      </w:r>
    </w:p>
    <w:p w14:paraId="332E3930" w14:textId="77777777" w:rsidR="00870A08" w:rsidRDefault="003A5418">
      <w:pPr>
        <w:pStyle w:val="aff6"/>
      </w:pPr>
      <w:r>
        <w:t xml:space="preserve">  </w:t>
      </w:r>
      <w:proofErr w:type="spellStart"/>
      <w:r>
        <w:t>Wtr</w:t>
      </w:r>
      <w:proofErr w:type="spellEnd"/>
      <w:r>
        <w:t>-time is: 30 sec.</w:t>
      </w:r>
    </w:p>
    <w:p w14:paraId="0F54C214" w14:textId="77777777" w:rsidR="00870A08" w:rsidRDefault="003A5418">
      <w:pPr>
        <w:pStyle w:val="aff6"/>
      </w:pPr>
      <w:r>
        <w:t xml:space="preserve">  There is no Load-Balance</w:t>
      </w:r>
    </w:p>
    <w:p w14:paraId="41A6325C" w14:textId="77777777" w:rsidR="00870A08" w:rsidRDefault="003A5418">
      <w:pPr>
        <w:pStyle w:val="aff6"/>
      </w:pPr>
      <w:r>
        <w:t xml:space="preserve">  There is no protected-</w:t>
      </w:r>
      <w:proofErr w:type="spellStart"/>
      <w:r>
        <w:t>vlan</w:t>
      </w:r>
      <w:proofErr w:type="spellEnd"/>
      <w:r>
        <w:t xml:space="preserve"> reference-instance</w:t>
      </w:r>
    </w:p>
    <w:p w14:paraId="1FE6DD00" w14:textId="77777777" w:rsidR="00870A08" w:rsidRDefault="003A5418">
      <w:pPr>
        <w:pStyle w:val="aff6"/>
      </w:pPr>
      <w:r>
        <w:t xml:space="preserve">  </w:t>
      </w:r>
      <w:proofErr w:type="spellStart"/>
      <w:r>
        <w:t>DeviceID</w:t>
      </w:r>
      <w:proofErr w:type="spellEnd"/>
      <w:r>
        <w:t>: 4c1f-cc83-109c</w:t>
      </w:r>
    </w:p>
    <w:p w14:paraId="76B8F9DA" w14:textId="77777777" w:rsidR="00870A08" w:rsidRDefault="003A5418">
      <w:pPr>
        <w:pStyle w:val="aff6"/>
      </w:pPr>
      <w:r>
        <w:t xml:space="preserve">  Member                Role   State    Flush Count Last-Flush-Time</w:t>
      </w:r>
    </w:p>
    <w:p w14:paraId="31560A85" w14:textId="77777777" w:rsidR="00870A08" w:rsidRDefault="003A5418">
      <w:pPr>
        <w:pStyle w:val="aff6"/>
      </w:pPr>
      <w:r>
        <w:t xml:space="preserve">  ---------------------------------------------------------------------------</w:t>
      </w:r>
    </w:p>
    <w:p w14:paraId="4CDE6090" w14:textId="77777777" w:rsidR="00870A08" w:rsidRDefault="003A5418">
      <w:pPr>
        <w:pStyle w:val="aff6"/>
      </w:pPr>
      <w:r>
        <w:t xml:space="preserve">  </w:t>
      </w:r>
      <w:r>
        <w:rPr>
          <w:shd w:val="pct10" w:color="auto" w:fill="FFFFFF"/>
        </w:rPr>
        <w:t xml:space="preserve">Ethernet0/0/3     </w:t>
      </w:r>
      <w:r>
        <w:rPr>
          <w:rFonts w:hint="eastAsia"/>
          <w:shd w:val="pct10" w:color="auto" w:fill="FFFFFF"/>
        </w:rPr>
        <w:t xml:space="preserve"> </w:t>
      </w:r>
      <w:r>
        <w:rPr>
          <w:shd w:val="pct10" w:color="auto" w:fill="FFFFFF"/>
        </w:rPr>
        <w:t xml:space="preserve">  Master Active  </w:t>
      </w:r>
      <w:r>
        <w:t xml:space="preserve"> 0           0000/00/00 00:00:00 UTC+00:00 </w:t>
      </w:r>
    </w:p>
    <w:p w14:paraId="0A2B62C3" w14:textId="77777777" w:rsidR="00870A08" w:rsidRDefault="003A5418">
      <w:pPr>
        <w:pStyle w:val="aff6"/>
      </w:pPr>
      <w:r>
        <w:t xml:space="preserve">  </w:t>
      </w:r>
      <w:r>
        <w:rPr>
          <w:shd w:val="pct10" w:color="auto" w:fill="FFFFFF"/>
        </w:rPr>
        <w:t xml:space="preserve">Ethernet0/0/4        </w:t>
      </w:r>
      <w:proofErr w:type="gramStart"/>
      <w:r>
        <w:rPr>
          <w:shd w:val="pct10" w:color="auto" w:fill="FFFFFF"/>
        </w:rPr>
        <w:t>Slave  Inactive</w:t>
      </w:r>
      <w:proofErr w:type="gramEnd"/>
      <w:r>
        <w:t xml:space="preserve"> 0           0000/00/00 00:00:00 UTC+00:00</w:t>
      </w:r>
    </w:p>
    <w:p w14:paraId="3D787C47" w14:textId="77777777" w:rsidR="00870A08" w:rsidRDefault="00870A08">
      <w:pPr>
        <w:ind w:firstLineChars="0" w:firstLine="0"/>
      </w:pPr>
    </w:p>
    <w:p w14:paraId="5244746D" w14:textId="77777777" w:rsidR="00870A08" w:rsidRDefault="003A5418">
      <w:pPr>
        <w:ind w:firstLine="420"/>
      </w:pPr>
      <w:r>
        <w:rPr>
          <w:rFonts w:hint="eastAsia"/>
        </w:rPr>
        <w:t>可以观察到，</w:t>
      </w:r>
      <w:r>
        <w:rPr>
          <w:rFonts w:hint="eastAsia"/>
        </w:rPr>
        <w:t>S1</w:t>
      </w:r>
      <w:r>
        <w:rPr>
          <w:rFonts w:hint="eastAsia"/>
        </w:rPr>
        <w:t>的</w:t>
      </w:r>
      <w:r>
        <w:rPr>
          <w:rFonts w:hint="eastAsia"/>
        </w:rPr>
        <w:t>E 0/0/3</w:t>
      </w:r>
      <w:r>
        <w:rPr>
          <w:rFonts w:hint="eastAsia"/>
        </w:rPr>
        <w:t>接口状态又重新恢复到</w:t>
      </w:r>
      <w:r>
        <w:rPr>
          <w:rFonts w:hint="eastAsia"/>
        </w:rPr>
        <w:t>Active</w:t>
      </w:r>
      <w:r>
        <w:rPr>
          <w:rFonts w:hint="eastAsia"/>
        </w:rPr>
        <w:t>状态，而</w:t>
      </w:r>
      <w:r>
        <w:rPr>
          <w:rFonts w:hint="eastAsia"/>
        </w:rPr>
        <w:t>E 0/0/4</w:t>
      </w:r>
      <w:r>
        <w:rPr>
          <w:rFonts w:hint="eastAsia"/>
        </w:rPr>
        <w:t>接口回到了</w:t>
      </w:r>
      <w:r>
        <w:rPr>
          <w:rFonts w:hint="eastAsia"/>
        </w:rPr>
        <w:t>Inactive</w:t>
      </w:r>
      <w:r>
        <w:rPr>
          <w:rFonts w:hint="eastAsia"/>
        </w:rPr>
        <w:t>状态。</w:t>
      </w:r>
    </w:p>
    <w:p w14:paraId="27336220" w14:textId="77777777" w:rsidR="00870A08" w:rsidRDefault="003A5418">
      <w:pPr>
        <w:pStyle w:val="2"/>
        <w:rPr>
          <w:rFonts w:ascii="微软雅黑" w:hAnsi="微软雅黑"/>
        </w:rPr>
      </w:pPr>
      <w:r>
        <w:rPr>
          <w:rFonts w:ascii="微软雅黑" w:hAnsi="微软雅黑" w:hint="eastAsia"/>
        </w:rPr>
        <w:t>配置Monitor Link</w:t>
      </w:r>
    </w:p>
    <w:p w14:paraId="79482802" w14:textId="77777777" w:rsidR="00870A08" w:rsidRDefault="003A5418">
      <w:pPr>
        <w:ind w:firstLine="420"/>
      </w:pPr>
      <w:r>
        <w:rPr>
          <w:rFonts w:hint="eastAsia"/>
        </w:rPr>
        <w:t>Monitor Link</w:t>
      </w:r>
      <w:r>
        <w:rPr>
          <w:rFonts w:hint="eastAsia"/>
        </w:rPr>
        <w:t>是对</w:t>
      </w:r>
      <w:r>
        <w:rPr>
          <w:rFonts w:hint="eastAsia"/>
        </w:rPr>
        <w:t>Smart Link</w:t>
      </w:r>
      <w:r>
        <w:rPr>
          <w:rFonts w:hint="eastAsia"/>
        </w:rPr>
        <w:t>进行补充而引入的接口联动方案，用于扩展</w:t>
      </w:r>
      <w:r>
        <w:rPr>
          <w:rFonts w:hint="eastAsia"/>
        </w:rPr>
        <w:t>Smart Link</w:t>
      </w:r>
      <w:r>
        <w:rPr>
          <w:rFonts w:hint="eastAsia"/>
        </w:rPr>
        <w:t>的链路备份的范围。通过监控上游设备的上行链路，而对下行链路进行同步设置，达到上游设备的上行链路故障迅速传达给下行设备，从而触发下游设备的</w:t>
      </w:r>
      <w:r>
        <w:rPr>
          <w:rFonts w:hint="eastAsia"/>
        </w:rPr>
        <w:t>Smart Link</w:t>
      </w:r>
      <w:r>
        <w:rPr>
          <w:rFonts w:hint="eastAsia"/>
        </w:rPr>
        <w:t>的主备链路切换，防止长时间因上行链路故障而出现网络故障。</w:t>
      </w:r>
    </w:p>
    <w:p w14:paraId="6033D261" w14:textId="77777777" w:rsidR="00870A08" w:rsidRDefault="003A5418">
      <w:pPr>
        <w:ind w:firstLine="420"/>
      </w:pPr>
      <w:r>
        <w:rPr>
          <w:rFonts w:hint="eastAsia"/>
        </w:rPr>
        <w:t>正常情况下，</w:t>
      </w:r>
      <w:r>
        <w:rPr>
          <w:rFonts w:hint="eastAsia"/>
        </w:rPr>
        <w:t>S1</w:t>
      </w:r>
      <w:r>
        <w:rPr>
          <w:rFonts w:hint="eastAsia"/>
        </w:rPr>
        <w:t>与</w:t>
      </w:r>
      <w:r>
        <w:rPr>
          <w:rFonts w:hint="eastAsia"/>
        </w:rPr>
        <w:t>S2</w:t>
      </w:r>
      <w:r>
        <w:rPr>
          <w:rFonts w:hint="eastAsia"/>
        </w:rPr>
        <w:t>之间的链路为主链路，但是当</w:t>
      </w:r>
      <w:r>
        <w:rPr>
          <w:rFonts w:hint="eastAsia"/>
        </w:rPr>
        <w:t>S2</w:t>
      </w:r>
      <w:r>
        <w:rPr>
          <w:rFonts w:hint="eastAsia"/>
        </w:rPr>
        <w:t>的上行接口</w:t>
      </w:r>
      <w:r>
        <w:rPr>
          <w:rFonts w:hint="eastAsia"/>
        </w:rPr>
        <w:t>GE 0/0/1</w:t>
      </w:r>
      <w:r>
        <w:rPr>
          <w:rFonts w:hint="eastAsia"/>
        </w:rPr>
        <w:t>故障时，</w:t>
      </w:r>
      <w:r>
        <w:rPr>
          <w:rFonts w:hint="eastAsia"/>
        </w:rPr>
        <w:t xml:space="preserve"> Smart Link</w:t>
      </w:r>
      <w:r>
        <w:rPr>
          <w:rFonts w:hint="eastAsia"/>
        </w:rPr>
        <w:t>无法感知故障，不会发生切换，导致网络中断。为了解决这一问题，需要在</w:t>
      </w:r>
      <w:r>
        <w:rPr>
          <w:rFonts w:hint="eastAsia"/>
        </w:rPr>
        <w:t>S2</w:t>
      </w:r>
      <w:r>
        <w:rPr>
          <w:rFonts w:hint="eastAsia"/>
        </w:rPr>
        <w:t>上配置</w:t>
      </w:r>
      <w:r>
        <w:rPr>
          <w:rFonts w:hint="eastAsia"/>
        </w:rPr>
        <w:t>Monitor Link</w:t>
      </w:r>
      <w:r>
        <w:rPr>
          <w:rFonts w:hint="eastAsia"/>
        </w:rPr>
        <w:t>监控上行接口，当</w:t>
      </w:r>
      <w:r>
        <w:rPr>
          <w:rFonts w:hint="eastAsia"/>
        </w:rPr>
        <w:t>GE 0/0/1</w:t>
      </w:r>
      <w:r>
        <w:rPr>
          <w:rFonts w:hint="eastAsia"/>
        </w:rPr>
        <w:t>故障时，使</w:t>
      </w:r>
      <w:r>
        <w:rPr>
          <w:rFonts w:hint="eastAsia"/>
        </w:rPr>
        <w:t>S1</w:t>
      </w:r>
      <w:r>
        <w:rPr>
          <w:rFonts w:hint="eastAsia"/>
        </w:rPr>
        <w:t>的</w:t>
      </w:r>
      <w:r>
        <w:rPr>
          <w:rFonts w:hint="eastAsia"/>
        </w:rPr>
        <w:t>Smart Link</w:t>
      </w:r>
      <w:r>
        <w:rPr>
          <w:rFonts w:hint="eastAsia"/>
        </w:rPr>
        <w:t>组切换</w:t>
      </w:r>
      <w:proofErr w:type="gramStart"/>
      <w:r>
        <w:rPr>
          <w:rFonts w:hint="eastAsia"/>
        </w:rPr>
        <w:t>切换</w:t>
      </w:r>
      <w:proofErr w:type="gramEnd"/>
      <w:r>
        <w:rPr>
          <w:rFonts w:hint="eastAsia"/>
        </w:rPr>
        <w:t>。</w:t>
      </w:r>
    </w:p>
    <w:p w14:paraId="3F1AC49B" w14:textId="77777777" w:rsidR="00870A08" w:rsidRDefault="003A5418">
      <w:pPr>
        <w:ind w:firstLine="420"/>
      </w:pPr>
      <w:r>
        <w:rPr>
          <w:rFonts w:hint="eastAsia"/>
        </w:rPr>
        <w:t>为了模拟该场景，现将</w:t>
      </w:r>
      <w:r>
        <w:rPr>
          <w:rFonts w:hint="eastAsia"/>
        </w:rPr>
        <w:t>S2</w:t>
      </w:r>
      <w:r>
        <w:rPr>
          <w:rFonts w:hint="eastAsia"/>
        </w:rPr>
        <w:t>的</w:t>
      </w:r>
      <w:r>
        <w:rPr>
          <w:rFonts w:hint="eastAsia"/>
        </w:rPr>
        <w:t>GE 0/0/1</w:t>
      </w:r>
      <w:r>
        <w:rPr>
          <w:rFonts w:hint="eastAsia"/>
        </w:rPr>
        <w:t>接口关闭，并查看</w:t>
      </w:r>
      <w:r>
        <w:rPr>
          <w:rFonts w:hint="eastAsia"/>
        </w:rPr>
        <w:t>Smart Link</w:t>
      </w:r>
      <w:r>
        <w:rPr>
          <w:rFonts w:hint="eastAsia"/>
        </w:rPr>
        <w:t>组</w:t>
      </w:r>
      <w:r>
        <w:rPr>
          <w:rFonts w:hint="eastAsia"/>
        </w:rPr>
        <w:t>1</w:t>
      </w:r>
      <w:r>
        <w:rPr>
          <w:rFonts w:hint="eastAsia"/>
        </w:rPr>
        <w:t>的主备状态。</w:t>
      </w:r>
    </w:p>
    <w:p w14:paraId="00F54155" w14:textId="77777777" w:rsidR="00870A08" w:rsidRDefault="003A5418">
      <w:pPr>
        <w:pStyle w:val="aff6"/>
      </w:pPr>
      <w:r>
        <w:t>[S</w:t>
      </w:r>
      <w:proofErr w:type="gramStart"/>
      <w:r>
        <w:t>2]interface</w:t>
      </w:r>
      <w:proofErr w:type="gramEnd"/>
      <w:r>
        <w:t xml:space="preserve"> </w:t>
      </w:r>
      <w:proofErr w:type="spellStart"/>
      <w:r>
        <w:t>GigabitEthernet</w:t>
      </w:r>
      <w:proofErr w:type="spellEnd"/>
      <w:r>
        <w:t xml:space="preserve"> 0/0/1</w:t>
      </w:r>
    </w:p>
    <w:p w14:paraId="5BD8173E" w14:textId="77777777" w:rsidR="00870A08" w:rsidRDefault="003A5418">
      <w:pPr>
        <w:pStyle w:val="aff6"/>
      </w:pPr>
      <w:r>
        <w:lastRenderedPageBreak/>
        <w:t>[S2-GigabitEthernet0/0/</w:t>
      </w:r>
      <w:proofErr w:type="gramStart"/>
      <w:r>
        <w:t>1]shutdown</w:t>
      </w:r>
      <w:proofErr w:type="gramEnd"/>
    </w:p>
    <w:p w14:paraId="0C009CAA" w14:textId="77777777" w:rsidR="00870A08" w:rsidRDefault="00870A08">
      <w:pPr>
        <w:ind w:firstLineChars="0" w:firstLine="0"/>
      </w:pPr>
    </w:p>
    <w:p w14:paraId="0E86DD5C" w14:textId="77777777" w:rsidR="00870A08" w:rsidRDefault="003A5418">
      <w:pPr>
        <w:pStyle w:val="aff6"/>
      </w:pPr>
      <w:r>
        <w:t>[S</w:t>
      </w:r>
      <w:proofErr w:type="gramStart"/>
      <w:r>
        <w:t>1]display</w:t>
      </w:r>
      <w:proofErr w:type="gramEnd"/>
      <w:r>
        <w:t xml:space="preserve"> smart-link group 1</w:t>
      </w:r>
    </w:p>
    <w:p w14:paraId="66E6BD5B" w14:textId="77777777" w:rsidR="00870A08" w:rsidRDefault="003A5418">
      <w:pPr>
        <w:pStyle w:val="aff6"/>
      </w:pPr>
      <w:r>
        <w:t xml:space="preserve">Smart Link group 1 </w:t>
      </w:r>
      <w:proofErr w:type="gramStart"/>
      <w:r>
        <w:t>information :</w:t>
      </w:r>
      <w:proofErr w:type="gramEnd"/>
    </w:p>
    <w:p w14:paraId="3CFB28F8" w14:textId="77777777" w:rsidR="00870A08" w:rsidRDefault="003A5418">
      <w:pPr>
        <w:pStyle w:val="aff6"/>
      </w:pPr>
      <w:r>
        <w:t xml:space="preserve">  Smart Link group was enabled</w:t>
      </w:r>
    </w:p>
    <w:p w14:paraId="0A5F94EE" w14:textId="77777777" w:rsidR="00870A08" w:rsidRDefault="003A5418">
      <w:pPr>
        <w:pStyle w:val="aff6"/>
      </w:pPr>
      <w:r>
        <w:t xml:space="preserve">  </w:t>
      </w:r>
      <w:proofErr w:type="spellStart"/>
      <w:r>
        <w:t>Wtr</w:t>
      </w:r>
      <w:proofErr w:type="spellEnd"/>
      <w:r>
        <w:t>-time is: 30 sec.</w:t>
      </w:r>
    </w:p>
    <w:p w14:paraId="0FE111FB" w14:textId="77777777" w:rsidR="00870A08" w:rsidRDefault="003A5418">
      <w:pPr>
        <w:pStyle w:val="aff6"/>
      </w:pPr>
      <w:r>
        <w:t xml:space="preserve">  There is no Load-Balance</w:t>
      </w:r>
    </w:p>
    <w:p w14:paraId="487B8168" w14:textId="77777777" w:rsidR="00870A08" w:rsidRDefault="003A5418">
      <w:pPr>
        <w:pStyle w:val="aff6"/>
      </w:pPr>
      <w:r>
        <w:t xml:space="preserve">  There is no protected-</w:t>
      </w:r>
      <w:proofErr w:type="spellStart"/>
      <w:r>
        <w:t>vlan</w:t>
      </w:r>
      <w:proofErr w:type="spellEnd"/>
      <w:r>
        <w:t xml:space="preserve"> reference-instance</w:t>
      </w:r>
    </w:p>
    <w:p w14:paraId="4520479A" w14:textId="77777777" w:rsidR="00870A08" w:rsidRDefault="003A5418">
      <w:pPr>
        <w:pStyle w:val="aff6"/>
      </w:pPr>
      <w:r>
        <w:t xml:space="preserve">  </w:t>
      </w:r>
      <w:proofErr w:type="spellStart"/>
      <w:r>
        <w:t>DeviceID</w:t>
      </w:r>
      <w:proofErr w:type="spellEnd"/>
      <w:r>
        <w:t>: 4c1f-cc83-109c</w:t>
      </w:r>
    </w:p>
    <w:p w14:paraId="0267AA1A" w14:textId="77777777" w:rsidR="00870A08" w:rsidRDefault="003A5418">
      <w:pPr>
        <w:pStyle w:val="aff6"/>
      </w:pPr>
      <w:r>
        <w:t xml:space="preserve">  Member                 Role   State    Flush Count Last-Flush-Time</w:t>
      </w:r>
    </w:p>
    <w:p w14:paraId="5DF5620A" w14:textId="77777777" w:rsidR="00870A08" w:rsidRDefault="003A5418">
      <w:pPr>
        <w:pStyle w:val="aff6"/>
      </w:pPr>
      <w:r>
        <w:t xml:space="preserve">  ---------------------------------------------------------------------------</w:t>
      </w:r>
    </w:p>
    <w:p w14:paraId="29BEF520" w14:textId="77777777" w:rsidR="00870A08" w:rsidRDefault="003A5418">
      <w:pPr>
        <w:pStyle w:val="aff6"/>
      </w:pPr>
      <w:r>
        <w:t xml:space="preserve">  </w:t>
      </w:r>
      <w:r>
        <w:rPr>
          <w:shd w:val="pct10" w:color="auto" w:fill="FFFFFF"/>
        </w:rPr>
        <w:t>Ethernet0/0/3         Master Active   0           0000/00/00 00:00:00 UTC+00:00</w:t>
      </w:r>
      <w:r>
        <w:t xml:space="preserve"> </w:t>
      </w:r>
    </w:p>
    <w:p w14:paraId="1DCE8ECA" w14:textId="77777777" w:rsidR="00870A08" w:rsidRDefault="003A5418">
      <w:pPr>
        <w:pStyle w:val="aff6"/>
      </w:pPr>
      <w:r>
        <w:t xml:space="preserve">  </w:t>
      </w:r>
      <w:r>
        <w:rPr>
          <w:shd w:val="pct10" w:color="auto" w:fill="FFFFFF"/>
        </w:rPr>
        <w:t xml:space="preserve">Ethernet0/0/4         </w:t>
      </w:r>
      <w:proofErr w:type="gramStart"/>
      <w:r>
        <w:rPr>
          <w:shd w:val="pct10" w:color="auto" w:fill="FFFFFF"/>
        </w:rPr>
        <w:t>Slave  Inactive</w:t>
      </w:r>
      <w:proofErr w:type="gramEnd"/>
      <w:r>
        <w:rPr>
          <w:shd w:val="pct10" w:color="auto" w:fill="FFFFFF"/>
        </w:rPr>
        <w:t xml:space="preserve"> 0           0000/00/00 00:00:00 UTC+00:00</w:t>
      </w:r>
    </w:p>
    <w:p w14:paraId="18489DC6" w14:textId="77777777" w:rsidR="00870A08" w:rsidRDefault="00870A08">
      <w:pPr>
        <w:ind w:firstLineChars="0" w:firstLine="0"/>
      </w:pPr>
    </w:p>
    <w:p w14:paraId="34D965DC" w14:textId="77777777" w:rsidR="00870A08" w:rsidRDefault="003A5418">
      <w:pPr>
        <w:ind w:firstLine="420"/>
      </w:pPr>
      <w:r>
        <w:rPr>
          <w:rFonts w:hint="eastAsia"/>
        </w:rPr>
        <w:t>可以观察到，当</w:t>
      </w:r>
      <w:r>
        <w:rPr>
          <w:rFonts w:hint="eastAsia"/>
        </w:rPr>
        <w:t>S2</w:t>
      </w:r>
      <w:r>
        <w:rPr>
          <w:rFonts w:hint="eastAsia"/>
        </w:rPr>
        <w:t>的上行</w:t>
      </w:r>
      <w:r>
        <w:t>G</w:t>
      </w:r>
      <w:r>
        <w:rPr>
          <w:rFonts w:hint="eastAsia"/>
        </w:rPr>
        <w:t>E 0/0/1</w:t>
      </w:r>
      <w:r>
        <w:rPr>
          <w:rFonts w:hint="eastAsia"/>
        </w:rPr>
        <w:t>接口出现故障以后，连接到下行链路的</w:t>
      </w:r>
      <w:r>
        <w:rPr>
          <w:rFonts w:hint="eastAsia"/>
        </w:rPr>
        <w:t>S1</w:t>
      </w:r>
      <w:r>
        <w:rPr>
          <w:rFonts w:hint="eastAsia"/>
        </w:rPr>
        <w:t>交换机无法感知到该故障，导致</w:t>
      </w:r>
      <w:r>
        <w:rPr>
          <w:rFonts w:hint="eastAsia"/>
        </w:rPr>
        <w:t>S1</w:t>
      </w:r>
      <w:r>
        <w:rPr>
          <w:rFonts w:hint="eastAsia"/>
        </w:rPr>
        <w:t>交换机的</w:t>
      </w:r>
      <w:r>
        <w:rPr>
          <w:rFonts w:hint="eastAsia"/>
        </w:rPr>
        <w:t>Smart Link</w:t>
      </w:r>
      <w:r>
        <w:rPr>
          <w:rFonts w:hint="eastAsia"/>
        </w:rPr>
        <w:t>无法进行切换，这样会导致连接到</w:t>
      </w:r>
      <w:r>
        <w:rPr>
          <w:rFonts w:hint="eastAsia"/>
        </w:rPr>
        <w:t>S1</w:t>
      </w:r>
      <w:r>
        <w:rPr>
          <w:rFonts w:hint="eastAsia"/>
        </w:rPr>
        <w:t>交换机仍然选择</w:t>
      </w:r>
      <w:r>
        <w:rPr>
          <w:rFonts w:hint="eastAsia"/>
        </w:rPr>
        <w:t>E 0/0/3</w:t>
      </w:r>
      <w:r>
        <w:rPr>
          <w:rFonts w:hint="eastAsia"/>
        </w:rPr>
        <w:t>接口转发数据，无法正常通信。</w:t>
      </w:r>
    </w:p>
    <w:p w14:paraId="132573DA" w14:textId="77777777" w:rsidR="00870A08" w:rsidRDefault="003A5418">
      <w:pPr>
        <w:ind w:firstLine="420"/>
      </w:pPr>
      <w:r>
        <w:rPr>
          <w:rFonts w:hint="eastAsia"/>
        </w:rPr>
        <w:t>在</w:t>
      </w:r>
      <w:r>
        <w:rPr>
          <w:rFonts w:hint="eastAsia"/>
        </w:rPr>
        <w:t>S2</w:t>
      </w:r>
      <w:r>
        <w:rPr>
          <w:rFonts w:hint="eastAsia"/>
        </w:rPr>
        <w:t>上启用</w:t>
      </w:r>
      <w:r>
        <w:rPr>
          <w:rFonts w:hint="eastAsia"/>
        </w:rPr>
        <w:t>Monitor Link</w:t>
      </w:r>
      <w:r>
        <w:rPr>
          <w:rFonts w:hint="eastAsia"/>
        </w:rPr>
        <w:t>组</w:t>
      </w:r>
      <w:r>
        <w:rPr>
          <w:rFonts w:hint="eastAsia"/>
        </w:rPr>
        <w:t>1</w:t>
      </w:r>
      <w:r>
        <w:rPr>
          <w:rFonts w:hint="eastAsia"/>
        </w:rPr>
        <w:t>，配置上行接口为</w:t>
      </w:r>
      <w:r>
        <w:t>G</w:t>
      </w:r>
      <w:r>
        <w:rPr>
          <w:rFonts w:hint="eastAsia"/>
        </w:rPr>
        <w:t>E 0/0/1</w:t>
      </w:r>
      <w:r>
        <w:rPr>
          <w:rFonts w:hint="eastAsia"/>
        </w:rPr>
        <w:t>，下行接口为</w:t>
      </w:r>
      <w:r>
        <w:rPr>
          <w:rFonts w:hint="eastAsia"/>
        </w:rPr>
        <w:t>E 0/0/3</w:t>
      </w:r>
      <w:r>
        <w:rPr>
          <w:rFonts w:hint="eastAsia"/>
        </w:rPr>
        <w:t>。</w:t>
      </w:r>
    </w:p>
    <w:p w14:paraId="1EDA3E40" w14:textId="77777777" w:rsidR="00870A08" w:rsidRDefault="003A5418">
      <w:pPr>
        <w:pStyle w:val="aff6"/>
      </w:pPr>
      <w:r>
        <w:t>[S</w:t>
      </w:r>
      <w:proofErr w:type="gramStart"/>
      <w:r>
        <w:rPr>
          <w:rFonts w:hint="eastAsia"/>
        </w:rPr>
        <w:t>2</w:t>
      </w:r>
      <w:r>
        <w:t>]monitor</w:t>
      </w:r>
      <w:proofErr w:type="gramEnd"/>
      <w:r>
        <w:t>-link group 1</w:t>
      </w:r>
    </w:p>
    <w:p w14:paraId="3592DEBD" w14:textId="77777777" w:rsidR="00870A08" w:rsidRDefault="003A5418">
      <w:pPr>
        <w:pStyle w:val="aff6"/>
      </w:pPr>
      <w:r>
        <w:t>[S</w:t>
      </w:r>
      <w:r>
        <w:rPr>
          <w:rFonts w:hint="eastAsia"/>
        </w:rPr>
        <w:t>2</w:t>
      </w:r>
      <w:r>
        <w:t>-mtlk-group</w:t>
      </w:r>
      <w:proofErr w:type="gramStart"/>
      <w:r>
        <w:t>1]port</w:t>
      </w:r>
      <w:proofErr w:type="gramEnd"/>
      <w:r>
        <w:t xml:space="preserve"> </w:t>
      </w:r>
      <w:proofErr w:type="spellStart"/>
      <w:r>
        <w:t>GigabitEthernet</w:t>
      </w:r>
      <w:proofErr w:type="spellEnd"/>
      <w:r>
        <w:t xml:space="preserve"> 0/0/1 uplink</w:t>
      </w:r>
    </w:p>
    <w:p w14:paraId="5E77C90F" w14:textId="77777777" w:rsidR="00870A08" w:rsidRDefault="003A5418">
      <w:pPr>
        <w:pStyle w:val="aff6"/>
      </w:pPr>
      <w:r>
        <w:t>[S2-mtlk-group</w:t>
      </w:r>
      <w:proofErr w:type="gramStart"/>
      <w:r>
        <w:t>1]port</w:t>
      </w:r>
      <w:proofErr w:type="gramEnd"/>
      <w:r>
        <w:t xml:space="preserve"> Ethernet 0/0/3 downlink</w:t>
      </w:r>
    </w:p>
    <w:p w14:paraId="34691A78" w14:textId="77777777" w:rsidR="00870A08" w:rsidRDefault="00870A08">
      <w:pPr>
        <w:ind w:firstLineChars="0" w:firstLine="0"/>
      </w:pPr>
    </w:p>
    <w:p w14:paraId="3F293527" w14:textId="77777777" w:rsidR="00870A08" w:rsidRDefault="003A5418">
      <w:pPr>
        <w:ind w:firstLineChars="202" w:firstLine="424"/>
      </w:pPr>
      <w:r>
        <w:rPr>
          <w:rFonts w:hint="eastAsia"/>
        </w:rPr>
        <w:t>配置完成后，再次查看</w:t>
      </w:r>
      <w:r>
        <w:rPr>
          <w:rFonts w:hint="eastAsia"/>
        </w:rPr>
        <w:t>S1</w:t>
      </w:r>
      <w:r>
        <w:rPr>
          <w:rFonts w:hint="eastAsia"/>
        </w:rPr>
        <w:t>的</w:t>
      </w:r>
      <w:r>
        <w:rPr>
          <w:rFonts w:hint="eastAsia"/>
        </w:rPr>
        <w:t>Smart Link</w:t>
      </w:r>
      <w:r>
        <w:rPr>
          <w:rFonts w:hint="eastAsia"/>
        </w:rPr>
        <w:t>组</w:t>
      </w:r>
      <w:r>
        <w:rPr>
          <w:rFonts w:hint="eastAsia"/>
        </w:rPr>
        <w:t>1</w:t>
      </w:r>
      <w:r>
        <w:rPr>
          <w:rFonts w:hint="eastAsia"/>
        </w:rPr>
        <w:t>的主备状态。</w:t>
      </w:r>
    </w:p>
    <w:p w14:paraId="2AE8DE8E" w14:textId="77777777" w:rsidR="00870A08" w:rsidRDefault="003A5418">
      <w:pPr>
        <w:pStyle w:val="aff6"/>
      </w:pPr>
      <w:r>
        <w:t>[S</w:t>
      </w:r>
      <w:proofErr w:type="gramStart"/>
      <w:r>
        <w:t>1]display</w:t>
      </w:r>
      <w:proofErr w:type="gramEnd"/>
      <w:r>
        <w:t xml:space="preserve"> smart-link group 1</w:t>
      </w:r>
    </w:p>
    <w:p w14:paraId="42AEA8B4" w14:textId="77777777" w:rsidR="00870A08" w:rsidRDefault="003A5418">
      <w:pPr>
        <w:pStyle w:val="aff6"/>
      </w:pPr>
      <w:r>
        <w:t xml:space="preserve">Smart Link group 1 </w:t>
      </w:r>
      <w:proofErr w:type="gramStart"/>
      <w:r>
        <w:t>information :</w:t>
      </w:r>
      <w:proofErr w:type="gramEnd"/>
    </w:p>
    <w:p w14:paraId="418AE74B" w14:textId="77777777" w:rsidR="00870A08" w:rsidRDefault="003A5418">
      <w:pPr>
        <w:pStyle w:val="aff6"/>
      </w:pPr>
      <w:r>
        <w:t xml:space="preserve">  Smart Link group was enabled</w:t>
      </w:r>
    </w:p>
    <w:p w14:paraId="08D8034A" w14:textId="77777777" w:rsidR="00870A08" w:rsidRDefault="003A5418">
      <w:pPr>
        <w:pStyle w:val="aff6"/>
      </w:pPr>
      <w:r>
        <w:t xml:space="preserve">  </w:t>
      </w:r>
      <w:proofErr w:type="spellStart"/>
      <w:r>
        <w:t>Wtr</w:t>
      </w:r>
      <w:proofErr w:type="spellEnd"/>
      <w:r>
        <w:t>-time is: 30 sec.</w:t>
      </w:r>
    </w:p>
    <w:p w14:paraId="6202D598" w14:textId="77777777" w:rsidR="00870A08" w:rsidRDefault="003A5418">
      <w:pPr>
        <w:pStyle w:val="aff6"/>
      </w:pPr>
      <w:r>
        <w:lastRenderedPageBreak/>
        <w:t xml:space="preserve">  There is no Load-Balance</w:t>
      </w:r>
    </w:p>
    <w:p w14:paraId="21C90C66" w14:textId="77777777" w:rsidR="00870A08" w:rsidRDefault="003A5418">
      <w:pPr>
        <w:pStyle w:val="aff6"/>
      </w:pPr>
      <w:r>
        <w:t xml:space="preserve">  There is no protected-</w:t>
      </w:r>
      <w:proofErr w:type="spellStart"/>
      <w:r>
        <w:t>vlan</w:t>
      </w:r>
      <w:proofErr w:type="spellEnd"/>
      <w:r>
        <w:t xml:space="preserve"> reference-instance</w:t>
      </w:r>
    </w:p>
    <w:p w14:paraId="38ED7946" w14:textId="77777777" w:rsidR="00870A08" w:rsidRDefault="003A5418">
      <w:pPr>
        <w:pStyle w:val="aff6"/>
      </w:pPr>
      <w:r>
        <w:t xml:space="preserve">  </w:t>
      </w:r>
      <w:proofErr w:type="spellStart"/>
      <w:r>
        <w:t>DeviceID</w:t>
      </w:r>
      <w:proofErr w:type="spellEnd"/>
      <w:r>
        <w:t>: 4c1f-cc83-109c</w:t>
      </w:r>
    </w:p>
    <w:p w14:paraId="09525291" w14:textId="77777777" w:rsidR="00870A08" w:rsidRDefault="003A5418">
      <w:pPr>
        <w:pStyle w:val="aff6"/>
      </w:pPr>
      <w:r>
        <w:t xml:space="preserve">  Member                Role   State    Flush Count Last-Flush-Time</w:t>
      </w:r>
    </w:p>
    <w:p w14:paraId="363639E0" w14:textId="77777777" w:rsidR="00870A08" w:rsidRDefault="003A5418">
      <w:pPr>
        <w:pStyle w:val="aff6"/>
      </w:pPr>
      <w:r>
        <w:t xml:space="preserve">  ---------------------------------------------------------------------------</w:t>
      </w:r>
    </w:p>
    <w:p w14:paraId="59571EDD" w14:textId="77777777" w:rsidR="00870A08" w:rsidRDefault="003A5418">
      <w:pPr>
        <w:pStyle w:val="aff6"/>
      </w:pPr>
      <w:r>
        <w:t xml:space="preserve"> </w:t>
      </w:r>
      <w:r>
        <w:rPr>
          <w:shd w:val="pct10" w:color="auto" w:fill="FFFFFF"/>
        </w:rPr>
        <w:t xml:space="preserve"> Ethernet0/0/3        Master Inactive</w:t>
      </w:r>
      <w:r>
        <w:t xml:space="preserve"> 0           0000/00/00 00:00:00 UTC+00:00 </w:t>
      </w:r>
    </w:p>
    <w:p w14:paraId="7E47F1FA" w14:textId="77777777" w:rsidR="00870A08" w:rsidRDefault="003A5418">
      <w:pPr>
        <w:pStyle w:val="aff6"/>
      </w:pPr>
      <w:r>
        <w:t xml:space="preserve"> </w:t>
      </w:r>
      <w:r>
        <w:rPr>
          <w:shd w:val="pct10" w:color="auto" w:fill="FFFFFF"/>
        </w:rPr>
        <w:t xml:space="preserve"> Ethernet0/0/4        </w:t>
      </w:r>
      <w:proofErr w:type="gramStart"/>
      <w:r>
        <w:rPr>
          <w:shd w:val="pct10" w:color="auto" w:fill="FFFFFF"/>
        </w:rPr>
        <w:t>Slave  Active</w:t>
      </w:r>
      <w:proofErr w:type="gramEnd"/>
      <w:r>
        <w:rPr>
          <w:shd w:val="pct10" w:color="auto" w:fill="FFFFFF"/>
        </w:rPr>
        <w:t xml:space="preserve">  </w:t>
      </w:r>
      <w:r>
        <w:rPr>
          <w:rFonts w:hint="eastAsia"/>
          <w:shd w:val="pct10" w:color="auto" w:fill="FFFFFF"/>
        </w:rPr>
        <w:t xml:space="preserve"> </w:t>
      </w:r>
      <w:r>
        <w:t xml:space="preserve"> 0           0000/00/00 00:00:00 UTC+00:00</w:t>
      </w:r>
    </w:p>
    <w:p w14:paraId="291B0107" w14:textId="77777777" w:rsidR="00870A08" w:rsidRDefault="00870A08">
      <w:pPr>
        <w:ind w:firstLineChars="0" w:firstLine="0"/>
      </w:pPr>
    </w:p>
    <w:p w14:paraId="0C03311A" w14:textId="77777777" w:rsidR="00870A08" w:rsidRDefault="003A5418">
      <w:pPr>
        <w:ind w:firstLine="420"/>
      </w:pPr>
      <w:r>
        <w:rPr>
          <w:rFonts w:hint="eastAsia"/>
        </w:rPr>
        <w:t>观察发现</w:t>
      </w:r>
      <w:r>
        <w:rPr>
          <w:rFonts w:hint="eastAsia"/>
        </w:rPr>
        <w:t>E 0/0/3</w:t>
      </w:r>
      <w:r>
        <w:rPr>
          <w:rFonts w:hint="eastAsia"/>
        </w:rPr>
        <w:t>接口状态已经变为</w:t>
      </w:r>
      <w:r>
        <w:rPr>
          <w:rFonts w:hint="eastAsia"/>
        </w:rPr>
        <w:t>Inactive</w:t>
      </w:r>
      <w:r>
        <w:rPr>
          <w:rFonts w:hint="eastAsia"/>
        </w:rPr>
        <w:t>，</w:t>
      </w:r>
      <w:r>
        <w:rPr>
          <w:rFonts w:hint="eastAsia"/>
        </w:rPr>
        <w:t>E 0/0/4</w:t>
      </w:r>
      <w:r>
        <w:rPr>
          <w:rFonts w:hint="eastAsia"/>
        </w:rPr>
        <w:t>接口状态成为了</w:t>
      </w:r>
      <w:r>
        <w:rPr>
          <w:rFonts w:hint="eastAsia"/>
        </w:rPr>
        <w:t>Active</w:t>
      </w:r>
      <w:r>
        <w:rPr>
          <w:rFonts w:hint="eastAsia"/>
        </w:rPr>
        <w:t>，流量已经被切换到</w:t>
      </w:r>
      <w:r>
        <w:rPr>
          <w:rFonts w:hint="eastAsia"/>
        </w:rPr>
        <w:t>E 0/0/4</w:t>
      </w:r>
      <w:r>
        <w:rPr>
          <w:rFonts w:hint="eastAsia"/>
        </w:rPr>
        <w:t>接口，保证了用户流量的正常转发。</w:t>
      </w:r>
    </w:p>
    <w:p w14:paraId="717F77D4" w14:textId="77777777" w:rsidR="00870A08" w:rsidRDefault="003A5418">
      <w:pPr>
        <w:ind w:firstLineChars="202" w:firstLine="424"/>
      </w:pPr>
      <w:r>
        <w:rPr>
          <w:rFonts w:hint="eastAsia"/>
        </w:rPr>
        <w:t>修改</w:t>
      </w:r>
      <w:r>
        <w:rPr>
          <w:rFonts w:hint="eastAsia"/>
        </w:rPr>
        <w:t>Monitor Link</w:t>
      </w:r>
      <w:r>
        <w:rPr>
          <w:rFonts w:hint="eastAsia"/>
        </w:rPr>
        <w:t>组的</w:t>
      </w:r>
      <w:proofErr w:type="gramStart"/>
      <w:r>
        <w:rPr>
          <w:rFonts w:hint="eastAsia"/>
        </w:rPr>
        <w:t>回切时间</w:t>
      </w:r>
      <w:proofErr w:type="gramEnd"/>
      <w:r>
        <w:rPr>
          <w:rFonts w:hint="eastAsia"/>
        </w:rPr>
        <w:t>为</w:t>
      </w:r>
      <w:r>
        <w:rPr>
          <w:rFonts w:hint="eastAsia"/>
        </w:rPr>
        <w:t>10</w:t>
      </w:r>
      <w:r>
        <w:rPr>
          <w:rFonts w:hint="eastAsia"/>
        </w:rPr>
        <w:t>秒（默认为</w:t>
      </w:r>
      <w:r>
        <w:rPr>
          <w:rFonts w:hint="eastAsia"/>
        </w:rPr>
        <w:t>3</w:t>
      </w:r>
      <w:r>
        <w:rPr>
          <w:rFonts w:hint="eastAsia"/>
        </w:rPr>
        <w:t>秒）。当</w:t>
      </w:r>
      <w:r>
        <w:rPr>
          <w:rFonts w:hint="eastAsia"/>
        </w:rPr>
        <w:t>S2</w:t>
      </w:r>
      <w:r>
        <w:rPr>
          <w:rFonts w:hint="eastAsia"/>
        </w:rPr>
        <w:t>的上行接口</w:t>
      </w:r>
      <w:r>
        <w:rPr>
          <w:rFonts w:hint="eastAsia"/>
        </w:rPr>
        <w:t>GE 0/0/1</w:t>
      </w:r>
      <w:r>
        <w:rPr>
          <w:rFonts w:hint="eastAsia"/>
        </w:rPr>
        <w:t>重新恢复以后，下行链路</w:t>
      </w:r>
      <w:r>
        <w:rPr>
          <w:rFonts w:hint="eastAsia"/>
        </w:rPr>
        <w:t>Smart Link</w:t>
      </w:r>
      <w:r>
        <w:rPr>
          <w:rFonts w:hint="eastAsia"/>
        </w:rPr>
        <w:t>组将在时间到期后，重新回切到主链路。</w:t>
      </w:r>
    </w:p>
    <w:p w14:paraId="4224E17F" w14:textId="77777777" w:rsidR="00870A08" w:rsidRDefault="003A5418">
      <w:pPr>
        <w:pStyle w:val="aff6"/>
      </w:pPr>
      <w:r>
        <w:t>[S2-mtlk-group</w:t>
      </w:r>
      <w:proofErr w:type="gramStart"/>
      <w:r>
        <w:t>1]timer</w:t>
      </w:r>
      <w:proofErr w:type="gramEnd"/>
      <w:r>
        <w:t xml:space="preserve"> recover-time 10</w:t>
      </w:r>
    </w:p>
    <w:p w14:paraId="1BEBAB1E" w14:textId="77777777" w:rsidR="00870A08" w:rsidRDefault="00870A08">
      <w:pPr>
        <w:pStyle w:val="aff6"/>
      </w:pPr>
    </w:p>
    <w:p w14:paraId="3B10598B" w14:textId="77777777" w:rsidR="00870A08" w:rsidRDefault="003A5418">
      <w:pPr>
        <w:ind w:firstLine="420"/>
      </w:pPr>
      <w:r>
        <w:rPr>
          <w:rFonts w:hint="eastAsia"/>
        </w:rPr>
        <w:t>重新开启</w:t>
      </w:r>
      <w:r>
        <w:rPr>
          <w:rFonts w:hint="eastAsia"/>
        </w:rPr>
        <w:t>S2</w:t>
      </w:r>
      <w:r>
        <w:rPr>
          <w:rFonts w:hint="eastAsia"/>
        </w:rPr>
        <w:t>的</w:t>
      </w:r>
      <w:r>
        <w:rPr>
          <w:rFonts w:hint="eastAsia"/>
        </w:rPr>
        <w:t>GE 0/0/1</w:t>
      </w:r>
      <w:r>
        <w:rPr>
          <w:rFonts w:hint="eastAsia"/>
        </w:rPr>
        <w:t>接口。</w:t>
      </w:r>
    </w:p>
    <w:p w14:paraId="7D47F372" w14:textId="77777777" w:rsidR="00870A08" w:rsidRDefault="003A5418">
      <w:pPr>
        <w:pStyle w:val="aff6"/>
      </w:pPr>
      <w:r>
        <w:t>[S</w:t>
      </w:r>
      <w:proofErr w:type="gramStart"/>
      <w:r>
        <w:t>2]interface</w:t>
      </w:r>
      <w:proofErr w:type="gramEnd"/>
      <w:r>
        <w:t xml:space="preserve"> </w:t>
      </w:r>
      <w:proofErr w:type="spellStart"/>
      <w:r>
        <w:t>GigabitEthernet</w:t>
      </w:r>
      <w:proofErr w:type="spellEnd"/>
      <w:r>
        <w:t xml:space="preserve"> 0/0/1</w:t>
      </w:r>
    </w:p>
    <w:p w14:paraId="4C536755" w14:textId="77777777" w:rsidR="00870A08" w:rsidRDefault="003A5418">
      <w:pPr>
        <w:pStyle w:val="aff6"/>
      </w:pPr>
      <w:r>
        <w:t>[S2-GigabitEthernet0/0/</w:t>
      </w:r>
      <w:proofErr w:type="gramStart"/>
      <w:r>
        <w:t>1]undo</w:t>
      </w:r>
      <w:proofErr w:type="gramEnd"/>
      <w:r>
        <w:t xml:space="preserve"> shutdown</w:t>
      </w:r>
    </w:p>
    <w:p w14:paraId="36AFF8BA" w14:textId="77777777" w:rsidR="00870A08" w:rsidRDefault="00870A08">
      <w:pPr>
        <w:pStyle w:val="aff6"/>
      </w:pPr>
    </w:p>
    <w:p w14:paraId="17E5D10A" w14:textId="77777777" w:rsidR="00870A08" w:rsidRDefault="003A5418">
      <w:pPr>
        <w:ind w:firstLine="420"/>
      </w:pPr>
      <w:r>
        <w:rPr>
          <w:rFonts w:hint="eastAsia"/>
        </w:rPr>
        <w:t>等待</w:t>
      </w:r>
      <w:r>
        <w:rPr>
          <w:rFonts w:hint="eastAsia"/>
        </w:rPr>
        <w:t>40</w:t>
      </w:r>
      <w:r>
        <w:rPr>
          <w:rFonts w:hint="eastAsia"/>
        </w:rPr>
        <w:t>秒钟左右（加上步骤二中配置的</w:t>
      </w:r>
      <w:r>
        <w:rPr>
          <w:rFonts w:hint="eastAsia"/>
        </w:rPr>
        <w:t>Smart Link</w:t>
      </w:r>
      <w:proofErr w:type="gramStart"/>
      <w:r>
        <w:rPr>
          <w:rFonts w:hint="eastAsia"/>
        </w:rPr>
        <w:t>回切时间</w:t>
      </w:r>
      <w:proofErr w:type="gramEnd"/>
      <w:r>
        <w:rPr>
          <w:rFonts w:hint="eastAsia"/>
        </w:rPr>
        <w:t>），查看</w:t>
      </w:r>
      <w:r>
        <w:rPr>
          <w:rFonts w:hint="eastAsia"/>
        </w:rPr>
        <w:t>S1</w:t>
      </w:r>
      <w:r>
        <w:rPr>
          <w:rFonts w:hint="eastAsia"/>
        </w:rPr>
        <w:t>的</w:t>
      </w:r>
      <w:r>
        <w:rPr>
          <w:rFonts w:hint="eastAsia"/>
        </w:rPr>
        <w:t>Smart Link</w:t>
      </w:r>
      <w:r>
        <w:rPr>
          <w:rFonts w:hint="eastAsia"/>
        </w:rPr>
        <w:t>组</w:t>
      </w:r>
      <w:r>
        <w:rPr>
          <w:rFonts w:hint="eastAsia"/>
        </w:rPr>
        <w:t>1</w:t>
      </w:r>
      <w:r>
        <w:rPr>
          <w:rFonts w:hint="eastAsia"/>
        </w:rPr>
        <w:t>的主备状态。</w:t>
      </w:r>
    </w:p>
    <w:p w14:paraId="66911B76" w14:textId="77777777" w:rsidR="00870A08" w:rsidRDefault="003A5418">
      <w:pPr>
        <w:pStyle w:val="aff6"/>
      </w:pPr>
      <w:r>
        <w:t>[S</w:t>
      </w:r>
      <w:proofErr w:type="gramStart"/>
      <w:r>
        <w:t>1]display</w:t>
      </w:r>
      <w:proofErr w:type="gramEnd"/>
      <w:r>
        <w:t xml:space="preserve"> smart-link group 1</w:t>
      </w:r>
    </w:p>
    <w:p w14:paraId="67D76BDC" w14:textId="77777777" w:rsidR="00870A08" w:rsidRDefault="003A5418">
      <w:pPr>
        <w:pStyle w:val="aff6"/>
      </w:pPr>
      <w:r>
        <w:t xml:space="preserve">Smart Link group 1 </w:t>
      </w:r>
      <w:proofErr w:type="gramStart"/>
      <w:r>
        <w:t>information :</w:t>
      </w:r>
      <w:proofErr w:type="gramEnd"/>
    </w:p>
    <w:p w14:paraId="4E51C9A3" w14:textId="77777777" w:rsidR="00870A08" w:rsidRDefault="003A5418">
      <w:pPr>
        <w:pStyle w:val="aff6"/>
      </w:pPr>
      <w:r>
        <w:t xml:space="preserve">  Smart Link group was enabled</w:t>
      </w:r>
    </w:p>
    <w:p w14:paraId="32B14F94" w14:textId="77777777" w:rsidR="00870A08" w:rsidRDefault="003A5418">
      <w:pPr>
        <w:pStyle w:val="aff6"/>
      </w:pPr>
      <w:r>
        <w:t xml:space="preserve">  </w:t>
      </w:r>
      <w:proofErr w:type="spellStart"/>
      <w:r>
        <w:t>Wtr</w:t>
      </w:r>
      <w:proofErr w:type="spellEnd"/>
      <w:r>
        <w:t>-time is: 30 sec.</w:t>
      </w:r>
    </w:p>
    <w:p w14:paraId="5746A0AE" w14:textId="77777777" w:rsidR="00870A08" w:rsidRDefault="003A5418">
      <w:pPr>
        <w:pStyle w:val="aff6"/>
      </w:pPr>
      <w:r>
        <w:t xml:space="preserve">  There is no Load-Balance</w:t>
      </w:r>
    </w:p>
    <w:p w14:paraId="4B8F0ABA" w14:textId="77777777" w:rsidR="00870A08" w:rsidRDefault="003A5418">
      <w:pPr>
        <w:pStyle w:val="aff6"/>
      </w:pPr>
      <w:r>
        <w:t xml:space="preserve">  There is no protected-</w:t>
      </w:r>
      <w:proofErr w:type="spellStart"/>
      <w:r>
        <w:t>vlan</w:t>
      </w:r>
      <w:proofErr w:type="spellEnd"/>
      <w:r>
        <w:t xml:space="preserve"> reference-instance</w:t>
      </w:r>
    </w:p>
    <w:p w14:paraId="499B6167" w14:textId="77777777" w:rsidR="00870A08" w:rsidRDefault="003A5418">
      <w:pPr>
        <w:pStyle w:val="aff6"/>
      </w:pPr>
      <w:r>
        <w:t xml:space="preserve">  </w:t>
      </w:r>
      <w:proofErr w:type="spellStart"/>
      <w:r>
        <w:t>DeviceID</w:t>
      </w:r>
      <w:proofErr w:type="spellEnd"/>
      <w:r>
        <w:t>: 4c1f-cc83-109c</w:t>
      </w:r>
    </w:p>
    <w:p w14:paraId="68F49278" w14:textId="77777777" w:rsidR="00870A08" w:rsidRDefault="003A5418">
      <w:pPr>
        <w:pStyle w:val="aff6"/>
      </w:pPr>
      <w:r>
        <w:t xml:space="preserve">  Member                Role   State    Flush Count Last-Flush-Time</w:t>
      </w:r>
    </w:p>
    <w:p w14:paraId="09A3EE92" w14:textId="77777777" w:rsidR="00870A08" w:rsidRDefault="003A5418">
      <w:pPr>
        <w:pStyle w:val="aff6"/>
      </w:pPr>
      <w:r>
        <w:lastRenderedPageBreak/>
        <w:t xml:space="preserve">  ---------------------------------------------------------------------------</w:t>
      </w:r>
    </w:p>
    <w:p w14:paraId="71041CDF" w14:textId="77777777" w:rsidR="00870A08" w:rsidRDefault="003A5418">
      <w:pPr>
        <w:pStyle w:val="aff6"/>
      </w:pPr>
      <w:r>
        <w:t xml:space="preserve"> </w:t>
      </w:r>
      <w:r>
        <w:rPr>
          <w:shd w:val="pct10" w:color="auto" w:fill="FFFFFF"/>
        </w:rPr>
        <w:t xml:space="preserve"> Ethernet0/0/3        Master Active  </w:t>
      </w:r>
      <w:r>
        <w:t xml:space="preserve"> 0           0000/00/00 00:00:00 UTC+00:00 </w:t>
      </w:r>
    </w:p>
    <w:p w14:paraId="45D47BF1" w14:textId="77777777" w:rsidR="00870A08" w:rsidRDefault="003A5418">
      <w:pPr>
        <w:pStyle w:val="aff6"/>
      </w:pPr>
      <w:r>
        <w:t xml:space="preserve"> </w:t>
      </w:r>
      <w:r>
        <w:rPr>
          <w:shd w:val="pct10" w:color="auto" w:fill="FFFFFF"/>
        </w:rPr>
        <w:t xml:space="preserve"> Ethernet0/0/4        </w:t>
      </w:r>
      <w:proofErr w:type="gramStart"/>
      <w:r>
        <w:rPr>
          <w:shd w:val="pct10" w:color="auto" w:fill="FFFFFF"/>
        </w:rPr>
        <w:t>Slave  Inactive</w:t>
      </w:r>
      <w:proofErr w:type="gramEnd"/>
      <w:r>
        <w:t xml:space="preserve"> 0           0000/00/00 00:00:00 UTC+00:00</w:t>
      </w:r>
    </w:p>
    <w:p w14:paraId="03A399CE" w14:textId="77777777" w:rsidR="00870A08" w:rsidRDefault="00870A08">
      <w:pPr>
        <w:pStyle w:val="aff6"/>
      </w:pPr>
    </w:p>
    <w:p w14:paraId="365031BA" w14:textId="77777777" w:rsidR="00870A08" w:rsidRDefault="003A5418">
      <w:pPr>
        <w:ind w:firstLineChars="202" w:firstLine="424"/>
      </w:pPr>
      <w:r>
        <w:rPr>
          <w:rFonts w:hint="eastAsia"/>
        </w:rPr>
        <w:t>可以观察到，此时</w:t>
      </w:r>
      <w:r>
        <w:rPr>
          <w:rFonts w:hint="eastAsia"/>
        </w:rPr>
        <w:t>S1</w:t>
      </w:r>
      <w:r>
        <w:rPr>
          <w:rFonts w:hint="eastAsia"/>
        </w:rPr>
        <w:t>的</w:t>
      </w:r>
      <w:r>
        <w:rPr>
          <w:rFonts w:hint="eastAsia"/>
        </w:rPr>
        <w:t>E 0/0/3</w:t>
      </w:r>
      <w:r>
        <w:rPr>
          <w:rFonts w:hint="eastAsia"/>
        </w:rPr>
        <w:t>接口重新恢复到了</w:t>
      </w:r>
      <w:r>
        <w:rPr>
          <w:rFonts w:hint="eastAsia"/>
        </w:rPr>
        <w:t>Active</w:t>
      </w:r>
      <w:r>
        <w:rPr>
          <w:rFonts w:hint="eastAsia"/>
        </w:rPr>
        <w:t>状态。</w:t>
      </w:r>
    </w:p>
    <w:p w14:paraId="3D9087C2" w14:textId="77777777" w:rsidR="00870A08" w:rsidRDefault="003A5418">
      <w:pPr>
        <w:pStyle w:val="10"/>
      </w:pPr>
      <w:r>
        <w:rPr>
          <w:rFonts w:hint="eastAsia"/>
        </w:rPr>
        <w:t>思考</w:t>
      </w:r>
    </w:p>
    <w:p w14:paraId="6CB4F97C" w14:textId="77777777" w:rsidR="00870A08" w:rsidRDefault="003A5418">
      <w:pPr>
        <w:ind w:firstLine="420"/>
      </w:pPr>
      <w:r>
        <w:rPr>
          <w:rFonts w:hint="eastAsia"/>
        </w:rPr>
        <w:t>Smart Link</w:t>
      </w:r>
      <w:r>
        <w:rPr>
          <w:rFonts w:hint="eastAsia"/>
        </w:rPr>
        <w:t>和</w:t>
      </w:r>
      <w:r>
        <w:rPr>
          <w:rFonts w:hint="eastAsia"/>
        </w:rPr>
        <w:t>Monitor Link</w:t>
      </w:r>
      <w:r>
        <w:rPr>
          <w:rFonts w:hint="eastAsia"/>
        </w:rPr>
        <w:t>的联合使用可以确保链路出现故障后及时的切换，如果所有链路都正常，是否所有数据都只能通过主链路转发？</w:t>
      </w:r>
    </w:p>
    <w:p w14:paraId="75D40C58" w14:textId="77777777" w:rsidR="00870A08" w:rsidRDefault="003A5418">
      <w:pPr>
        <w:pStyle w:val="af2"/>
        <w:ind w:firstLineChars="0" w:firstLine="0"/>
      </w:pPr>
      <w:bookmarkStart w:id="97" w:name="_Toc7513"/>
      <w:r>
        <w:rPr>
          <w:rFonts w:hint="eastAsia"/>
        </w:rPr>
        <w:t xml:space="preserve">5.3 </w:t>
      </w:r>
      <w:r>
        <w:rPr>
          <w:rFonts w:hint="eastAsia"/>
        </w:rPr>
        <w:t>配置</w:t>
      </w:r>
      <w:r>
        <w:rPr>
          <w:rFonts w:hint="eastAsia"/>
        </w:rPr>
        <w:t>Eth-Trunk</w:t>
      </w:r>
      <w:r>
        <w:rPr>
          <w:rFonts w:hint="eastAsia"/>
        </w:rPr>
        <w:t>链路聚合</w:t>
      </w:r>
      <w:bookmarkEnd w:id="97"/>
    </w:p>
    <w:p w14:paraId="62EA8760" w14:textId="77777777" w:rsidR="00870A08" w:rsidRDefault="003A5418">
      <w:pPr>
        <w:pStyle w:val="10"/>
      </w:pPr>
      <w:r>
        <w:rPr>
          <w:rFonts w:hint="eastAsia"/>
        </w:rPr>
        <w:t>原理概述</w:t>
      </w:r>
    </w:p>
    <w:p w14:paraId="5A584E02" w14:textId="77777777" w:rsidR="00870A08" w:rsidRDefault="003A5418">
      <w:pPr>
        <w:ind w:firstLine="420"/>
        <w:jc w:val="left"/>
      </w:pPr>
      <w:r>
        <w:rPr>
          <w:rFonts w:hint="eastAsia"/>
        </w:rPr>
        <w:t>在没有使用</w:t>
      </w:r>
      <w:r>
        <w:rPr>
          <w:rFonts w:hint="eastAsia"/>
        </w:rPr>
        <w:t>Eth-Trunk</w:t>
      </w:r>
      <w:r>
        <w:rPr>
          <w:rFonts w:hint="eastAsia"/>
        </w:rPr>
        <w:t>前，百兆以太网的双绞线在两个互连的网络设备间的带宽仅为</w:t>
      </w:r>
      <w:r>
        <w:rPr>
          <w:rFonts w:hint="eastAsia"/>
        </w:rPr>
        <w:t>100Mbit/s</w:t>
      </w:r>
      <w:r>
        <w:rPr>
          <w:rFonts w:hint="eastAsia"/>
        </w:rPr>
        <w:t>。若想达到更高的数据传输速率，则需要更换传输媒介，使用千兆光纤或升级成为千兆以太网。这样的解决方案成本较高。如果采用</w:t>
      </w:r>
      <w:r>
        <w:rPr>
          <w:rFonts w:hint="eastAsia"/>
        </w:rPr>
        <w:t>Eth-Trunk</w:t>
      </w:r>
      <w:r>
        <w:rPr>
          <w:rFonts w:hint="eastAsia"/>
        </w:rPr>
        <w:t>技术把多个接口捆绑在一起，则可以以较低的成本满足提高接口带宽的需求。例如，把</w:t>
      </w:r>
      <w:r>
        <w:rPr>
          <w:rFonts w:hint="eastAsia"/>
        </w:rPr>
        <w:t>3</w:t>
      </w:r>
      <w:r>
        <w:rPr>
          <w:rFonts w:hint="eastAsia"/>
        </w:rPr>
        <w:t>个</w:t>
      </w:r>
      <w:r>
        <w:rPr>
          <w:rFonts w:hint="eastAsia"/>
        </w:rPr>
        <w:t>100Mbit/s</w:t>
      </w:r>
      <w:r>
        <w:rPr>
          <w:rFonts w:hint="eastAsia"/>
        </w:rPr>
        <w:t>的全双工接口捆绑在一起，就可以达到</w:t>
      </w:r>
      <w:r>
        <w:rPr>
          <w:rFonts w:hint="eastAsia"/>
        </w:rPr>
        <w:t>300Mbit/s</w:t>
      </w:r>
      <w:r>
        <w:rPr>
          <w:rFonts w:hint="eastAsia"/>
        </w:rPr>
        <w:t>的最大带宽。</w:t>
      </w:r>
    </w:p>
    <w:p w14:paraId="08B57E4B" w14:textId="77777777" w:rsidR="00870A08" w:rsidRDefault="003A5418">
      <w:pPr>
        <w:ind w:firstLine="420"/>
        <w:jc w:val="left"/>
      </w:pPr>
      <w:r>
        <w:rPr>
          <w:rFonts w:hint="eastAsia"/>
        </w:rPr>
        <w:t>Eth-Trunk</w:t>
      </w:r>
      <w:r>
        <w:rPr>
          <w:rFonts w:hint="eastAsia"/>
        </w:rPr>
        <w:t>是一种捆绑技术，它将多个物理接口捆绑成一个逻辑接口，这个逻辑接口就称为</w:t>
      </w:r>
      <w:r>
        <w:rPr>
          <w:rFonts w:hint="eastAsia"/>
        </w:rPr>
        <w:t>Eth-Trunk</w:t>
      </w:r>
      <w:r>
        <w:rPr>
          <w:rFonts w:hint="eastAsia"/>
        </w:rPr>
        <w:t>接口，捆绑在一起的每个物理接口称为成员接口。</w:t>
      </w:r>
      <w:r>
        <w:rPr>
          <w:rFonts w:hint="eastAsia"/>
        </w:rPr>
        <w:t>Eth-Trunk</w:t>
      </w:r>
      <w:r>
        <w:rPr>
          <w:rFonts w:hint="eastAsia"/>
        </w:rPr>
        <w:t>只能由以太网链路构成。</w:t>
      </w:r>
      <w:r>
        <w:rPr>
          <w:rFonts w:hint="eastAsia"/>
        </w:rPr>
        <w:t>Trunk</w:t>
      </w:r>
      <w:r>
        <w:rPr>
          <w:rFonts w:hint="eastAsia"/>
        </w:rPr>
        <w:t>的优势在于：</w:t>
      </w:r>
    </w:p>
    <w:p w14:paraId="35BAB560" w14:textId="77777777" w:rsidR="00870A08" w:rsidRDefault="003A5418">
      <w:pPr>
        <w:ind w:firstLine="420"/>
        <w:jc w:val="left"/>
      </w:pPr>
      <w:r>
        <w:rPr>
          <w:rFonts w:hint="eastAsia"/>
        </w:rPr>
        <w:t>负载分担，在一个</w:t>
      </w:r>
      <w:r>
        <w:rPr>
          <w:rFonts w:hint="eastAsia"/>
        </w:rPr>
        <w:t>Eth-Trunk</w:t>
      </w:r>
      <w:r>
        <w:rPr>
          <w:rFonts w:hint="eastAsia"/>
        </w:rPr>
        <w:t>接口内，可以实现流量负载分担；</w:t>
      </w:r>
    </w:p>
    <w:p w14:paraId="56CCEB35" w14:textId="77777777" w:rsidR="00870A08" w:rsidRDefault="003A5418">
      <w:pPr>
        <w:ind w:firstLine="420"/>
        <w:jc w:val="left"/>
      </w:pPr>
      <w:r>
        <w:rPr>
          <w:rFonts w:hint="eastAsia"/>
        </w:rPr>
        <w:t>提高可靠性，当某个成员接口连接的物理链路出现故障时，流量会切换到其他可用的链路上，从而提高整个</w:t>
      </w:r>
      <w:r>
        <w:rPr>
          <w:rFonts w:hint="eastAsia"/>
        </w:rPr>
        <w:t>Trunk</w:t>
      </w:r>
      <w:r>
        <w:rPr>
          <w:rFonts w:hint="eastAsia"/>
        </w:rPr>
        <w:t>链路的可靠性；</w:t>
      </w:r>
    </w:p>
    <w:p w14:paraId="0E682719" w14:textId="77777777" w:rsidR="00870A08" w:rsidRDefault="003A5418">
      <w:pPr>
        <w:ind w:firstLine="420"/>
        <w:jc w:val="left"/>
      </w:pPr>
      <w:r>
        <w:rPr>
          <w:rFonts w:hint="eastAsia"/>
        </w:rPr>
        <w:t>增加带宽，</w:t>
      </w:r>
      <w:r>
        <w:rPr>
          <w:rFonts w:hint="eastAsia"/>
        </w:rPr>
        <w:t>Trunk</w:t>
      </w:r>
      <w:r>
        <w:rPr>
          <w:rFonts w:hint="eastAsia"/>
        </w:rPr>
        <w:t>接口的总带宽是各成员接口带宽之</w:t>
      </w:r>
      <w:proofErr w:type="gramStart"/>
      <w:r>
        <w:rPr>
          <w:rFonts w:hint="eastAsia"/>
        </w:rPr>
        <w:t>和</w:t>
      </w:r>
      <w:proofErr w:type="gramEnd"/>
      <w:r>
        <w:rPr>
          <w:rFonts w:hint="eastAsia"/>
        </w:rPr>
        <w:t>。</w:t>
      </w:r>
    </w:p>
    <w:p w14:paraId="4CB0B190" w14:textId="77777777" w:rsidR="00870A08" w:rsidRDefault="003A5418">
      <w:pPr>
        <w:pStyle w:val="13"/>
        <w:ind w:firstLine="420"/>
      </w:pPr>
      <w:r>
        <w:rPr>
          <w:rFonts w:hint="eastAsia"/>
        </w:rPr>
        <w:t>Eth-Trunk</w:t>
      </w:r>
      <w:r>
        <w:rPr>
          <w:rFonts w:hint="eastAsia"/>
        </w:rPr>
        <w:t>在逻辑上把多条物理链路捆绑等同于一条逻辑链路，对上层数据透明传输。所有</w:t>
      </w:r>
      <w:r>
        <w:rPr>
          <w:rFonts w:hint="eastAsia"/>
        </w:rPr>
        <w:t>Eth-Trunk</w:t>
      </w:r>
      <w:r>
        <w:rPr>
          <w:rFonts w:hint="eastAsia"/>
        </w:rPr>
        <w:t>中物理接口的参数必须一致，</w:t>
      </w:r>
      <w:r>
        <w:rPr>
          <w:rFonts w:hint="eastAsia"/>
        </w:rPr>
        <w:t>Eth-Trunk</w:t>
      </w:r>
      <w:r>
        <w:rPr>
          <w:rFonts w:hint="eastAsia"/>
        </w:rPr>
        <w:t>链路两端要求一致的物理参数有：</w:t>
      </w:r>
      <w:r>
        <w:rPr>
          <w:rFonts w:hint="eastAsia"/>
        </w:rPr>
        <w:t xml:space="preserve"> Eth-Trunk</w:t>
      </w:r>
      <w:r>
        <w:rPr>
          <w:rFonts w:hint="eastAsia"/>
        </w:rPr>
        <w:t>链路两端相连的物理接口类型、物理接口数量、物理接口的速率、物理接口的双工方式以及物理接口</w:t>
      </w:r>
      <w:proofErr w:type="gramStart"/>
      <w:r>
        <w:rPr>
          <w:rFonts w:hint="eastAsia"/>
        </w:rPr>
        <w:t>的流控方式</w:t>
      </w:r>
      <w:proofErr w:type="gramEnd"/>
      <w:r>
        <w:rPr>
          <w:rFonts w:hint="eastAsia"/>
        </w:rPr>
        <w:t>。</w:t>
      </w:r>
    </w:p>
    <w:p w14:paraId="3198C618" w14:textId="77777777" w:rsidR="00870A08" w:rsidRDefault="003A5418">
      <w:pPr>
        <w:pStyle w:val="10"/>
      </w:pPr>
      <w:r>
        <w:rPr>
          <w:rFonts w:hint="eastAsia"/>
        </w:rPr>
        <w:lastRenderedPageBreak/>
        <w:t>实验目的</w:t>
      </w:r>
    </w:p>
    <w:p w14:paraId="4CF445F5" w14:textId="77777777" w:rsidR="00870A08" w:rsidRDefault="003A5418">
      <w:pPr>
        <w:pStyle w:val="12"/>
        <w:numPr>
          <w:ilvl w:val="1"/>
          <w:numId w:val="5"/>
        </w:numPr>
        <w:ind w:firstLineChars="0"/>
        <w:jc w:val="left"/>
      </w:pPr>
      <w:r>
        <w:rPr>
          <w:rFonts w:hint="eastAsia"/>
        </w:rPr>
        <w:t>理解使用</w:t>
      </w:r>
      <w:r>
        <w:rPr>
          <w:rFonts w:hint="eastAsia"/>
        </w:rPr>
        <w:t>Eth-Trunk</w:t>
      </w:r>
      <w:r>
        <w:rPr>
          <w:rFonts w:hint="eastAsia"/>
        </w:rPr>
        <w:t>的应用场景</w:t>
      </w:r>
    </w:p>
    <w:p w14:paraId="522CAD88" w14:textId="77777777" w:rsidR="00870A08" w:rsidRDefault="003A5418">
      <w:pPr>
        <w:pStyle w:val="12"/>
        <w:numPr>
          <w:ilvl w:val="1"/>
          <w:numId w:val="5"/>
        </w:numPr>
        <w:ind w:firstLineChars="0"/>
        <w:jc w:val="left"/>
      </w:pPr>
      <w:r>
        <w:rPr>
          <w:rFonts w:hint="eastAsia"/>
        </w:rPr>
        <w:t>掌握配置</w:t>
      </w:r>
      <w:r>
        <w:rPr>
          <w:rFonts w:hint="eastAsia"/>
        </w:rPr>
        <w:t>E</w:t>
      </w:r>
      <w:r>
        <w:t>th-Trunk</w:t>
      </w:r>
      <w:r>
        <w:rPr>
          <w:rFonts w:hint="eastAsia"/>
        </w:rPr>
        <w:t>链路聚合的方法（手工负载分担模式）</w:t>
      </w:r>
    </w:p>
    <w:p w14:paraId="170A18F8" w14:textId="77777777" w:rsidR="00870A08" w:rsidRDefault="003A5418">
      <w:pPr>
        <w:pStyle w:val="12"/>
        <w:numPr>
          <w:ilvl w:val="1"/>
          <w:numId w:val="5"/>
        </w:numPr>
        <w:ind w:firstLineChars="0"/>
        <w:jc w:val="left"/>
      </w:pPr>
      <w:r>
        <w:rPr>
          <w:rFonts w:hint="eastAsia"/>
        </w:rPr>
        <w:t>掌握配置</w:t>
      </w:r>
      <w:r>
        <w:rPr>
          <w:rFonts w:hint="eastAsia"/>
        </w:rPr>
        <w:t>E</w:t>
      </w:r>
      <w:r>
        <w:t>th-Trunk</w:t>
      </w:r>
      <w:r>
        <w:rPr>
          <w:rFonts w:hint="eastAsia"/>
        </w:rPr>
        <w:t>链路聚合的方法（静态</w:t>
      </w:r>
      <w:r>
        <w:rPr>
          <w:rFonts w:hint="eastAsia"/>
        </w:rPr>
        <w:t>LACP</w:t>
      </w:r>
      <w:r>
        <w:rPr>
          <w:rFonts w:hint="eastAsia"/>
        </w:rPr>
        <w:t>模式）</w:t>
      </w:r>
    </w:p>
    <w:p w14:paraId="796C9E68" w14:textId="77777777" w:rsidR="00870A08" w:rsidRDefault="003A5418">
      <w:pPr>
        <w:pStyle w:val="10"/>
      </w:pPr>
      <w:r>
        <w:rPr>
          <w:rFonts w:hint="eastAsia"/>
        </w:rPr>
        <w:t>实验内容</w:t>
      </w:r>
    </w:p>
    <w:p w14:paraId="57060473" w14:textId="77777777" w:rsidR="00870A08" w:rsidRDefault="003A5418">
      <w:pPr>
        <w:ind w:firstLine="420"/>
        <w:jc w:val="left"/>
      </w:pPr>
      <w:r>
        <w:rPr>
          <w:rFonts w:hint="eastAsia"/>
        </w:rPr>
        <w:t>本实验模拟企业网络环境，</w:t>
      </w:r>
      <w:r>
        <w:rPr>
          <w:rFonts w:hint="eastAsia"/>
        </w:rPr>
        <w:t>S1</w:t>
      </w:r>
      <w:r>
        <w:rPr>
          <w:rFonts w:hint="eastAsia"/>
        </w:rPr>
        <w:t>和</w:t>
      </w:r>
      <w:r>
        <w:rPr>
          <w:rFonts w:hint="eastAsia"/>
        </w:rPr>
        <w:t>S2</w:t>
      </w:r>
      <w:r>
        <w:rPr>
          <w:rFonts w:hint="eastAsia"/>
        </w:rPr>
        <w:t>为企业</w:t>
      </w:r>
      <w:r>
        <w:t>核心交换机</w:t>
      </w:r>
      <w:r>
        <w:rPr>
          <w:rFonts w:hint="eastAsia"/>
        </w:rPr>
        <w:t>，</w:t>
      </w:r>
      <w:r>
        <w:rPr>
          <w:rFonts w:hint="eastAsia"/>
        </w:rPr>
        <w:t>PC-1</w:t>
      </w:r>
      <w:r>
        <w:rPr>
          <w:rFonts w:hint="eastAsia"/>
        </w:rPr>
        <w:t>属于</w:t>
      </w:r>
      <w:r>
        <w:rPr>
          <w:rFonts w:hint="eastAsia"/>
        </w:rPr>
        <w:t>A</w:t>
      </w:r>
      <w:r>
        <w:rPr>
          <w:rFonts w:hint="eastAsia"/>
        </w:rPr>
        <w:t>部门终端设备</w:t>
      </w:r>
      <w:r>
        <w:t>，</w:t>
      </w:r>
      <w:r>
        <w:rPr>
          <w:rFonts w:hint="eastAsia"/>
        </w:rPr>
        <w:t>PC-2</w:t>
      </w:r>
      <w:r>
        <w:rPr>
          <w:rFonts w:hint="eastAsia"/>
        </w:rPr>
        <w:t>属于</w:t>
      </w:r>
      <w:r>
        <w:rPr>
          <w:rFonts w:hint="eastAsia"/>
        </w:rPr>
        <w:t>B</w:t>
      </w:r>
      <w:r>
        <w:rPr>
          <w:rFonts w:hint="eastAsia"/>
        </w:rPr>
        <w:t>部门终端设备</w:t>
      </w:r>
      <w:r>
        <w:t>。</w:t>
      </w:r>
      <w:r>
        <w:rPr>
          <w:rFonts w:hint="eastAsia"/>
        </w:rPr>
        <w:t>根据</w:t>
      </w:r>
      <w:r>
        <w:t>企业规划，</w:t>
      </w:r>
      <w:r>
        <w:rPr>
          <w:rFonts w:hint="eastAsia"/>
        </w:rPr>
        <w:t>S1</w:t>
      </w:r>
      <w:r>
        <w:rPr>
          <w:rFonts w:hint="eastAsia"/>
        </w:rPr>
        <w:t>和</w:t>
      </w:r>
      <w:r>
        <w:rPr>
          <w:rFonts w:hint="eastAsia"/>
        </w:rPr>
        <w:t>S2</w:t>
      </w:r>
      <w:r>
        <w:rPr>
          <w:rFonts w:hint="eastAsia"/>
        </w:rPr>
        <w:t>之间</w:t>
      </w:r>
      <w:r>
        <w:t>线路原</w:t>
      </w:r>
      <w:r>
        <w:rPr>
          <w:rFonts w:hint="eastAsia"/>
        </w:rPr>
        <w:t>由</w:t>
      </w:r>
      <w:r>
        <w:rPr>
          <w:rFonts w:hint="eastAsia"/>
        </w:rPr>
        <w:t>1</w:t>
      </w:r>
      <w:r>
        <w:rPr>
          <w:rFonts w:hint="eastAsia"/>
        </w:rPr>
        <w:t>条光纤</w:t>
      </w:r>
      <w:r>
        <w:t>线路相连，但是由于带宽和冗余角度考虑需要对其进行升级</w:t>
      </w:r>
      <w:r>
        <w:rPr>
          <w:rFonts w:hint="eastAsia"/>
        </w:rPr>
        <w:t>，</w:t>
      </w:r>
      <w:r>
        <w:t>需要使用</w:t>
      </w:r>
      <w:r>
        <w:rPr>
          <w:rFonts w:hint="eastAsia"/>
        </w:rPr>
        <w:t>E</w:t>
      </w:r>
      <w:r>
        <w:t>th-Trunk</w:t>
      </w:r>
      <w:r>
        <w:rPr>
          <w:rFonts w:hint="eastAsia"/>
        </w:rPr>
        <w:t>实现</w:t>
      </w:r>
      <w:r>
        <w:t>此需求。</w:t>
      </w:r>
    </w:p>
    <w:p w14:paraId="1CE5959B" w14:textId="77777777" w:rsidR="00870A08" w:rsidRDefault="003A5418">
      <w:pPr>
        <w:pStyle w:val="10"/>
      </w:pPr>
      <w:r>
        <w:rPr>
          <w:rFonts w:hint="eastAsia"/>
        </w:rPr>
        <w:t>实验拓扑</w:t>
      </w:r>
    </w:p>
    <w:p w14:paraId="2EA92F61" w14:textId="77777777" w:rsidR="00870A08" w:rsidRDefault="003A5418">
      <w:pPr>
        <w:pStyle w:val="aff6"/>
        <w:jc w:val="center"/>
      </w:pPr>
      <w:r>
        <w:rPr>
          <w:noProof/>
          <w:lang w:val="en-GB"/>
        </w:rPr>
        <w:drawing>
          <wp:inline distT="0" distB="0" distL="0" distR="0" wp14:anchorId="0D016919" wp14:editId="0A29A905">
            <wp:extent cx="5163185" cy="3114675"/>
            <wp:effectExtent l="19050" t="0" r="0" b="0"/>
            <wp:docPr id="615" name="图片 3"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3" descr="捕获.PNG"/>
                    <pic:cNvPicPr>
                      <a:picLocks noChangeAspect="1"/>
                    </pic:cNvPicPr>
                  </pic:nvPicPr>
                  <pic:blipFill>
                    <a:blip r:embed="rId122" cstate="print">
                      <a:grayscl/>
                    </a:blip>
                    <a:stretch>
                      <a:fillRect/>
                    </a:stretch>
                  </pic:blipFill>
                  <pic:spPr>
                    <a:xfrm>
                      <a:off x="0" y="0"/>
                      <a:ext cx="5163271" cy="3115110"/>
                    </a:xfrm>
                    <a:prstGeom prst="rect">
                      <a:avLst/>
                    </a:prstGeom>
                  </pic:spPr>
                </pic:pic>
              </a:graphicData>
            </a:graphic>
          </wp:inline>
        </w:drawing>
      </w:r>
    </w:p>
    <w:p w14:paraId="2B8B6E70" w14:textId="77777777" w:rsidR="00870A08" w:rsidRDefault="003A5418">
      <w:pPr>
        <w:pStyle w:val="aff6"/>
        <w:jc w:val="center"/>
      </w:pPr>
      <w:r>
        <w:rPr>
          <w:rFonts w:hint="eastAsia"/>
        </w:rPr>
        <w:t>图</w:t>
      </w:r>
      <w:r>
        <w:rPr>
          <w:rFonts w:hint="eastAsia"/>
        </w:rPr>
        <w:t xml:space="preserve">5-3 </w:t>
      </w:r>
      <w:r>
        <w:rPr>
          <w:rFonts w:hint="eastAsia"/>
        </w:rPr>
        <w:t>配置</w:t>
      </w:r>
      <w:r>
        <w:rPr>
          <w:rFonts w:hint="eastAsia"/>
        </w:rPr>
        <w:t>Eth-Trunk</w:t>
      </w:r>
      <w:r>
        <w:rPr>
          <w:rFonts w:hint="eastAsia"/>
        </w:rPr>
        <w:t>链路聚合拓扑图</w:t>
      </w:r>
    </w:p>
    <w:p w14:paraId="1F187C22" w14:textId="77777777" w:rsidR="00870A08" w:rsidRDefault="003A5418">
      <w:pPr>
        <w:pStyle w:val="10"/>
      </w:pPr>
      <w:r>
        <w:rPr>
          <w:rFonts w:hint="eastAsia"/>
        </w:rPr>
        <w:t>实验编址表</w:t>
      </w:r>
    </w:p>
    <w:tbl>
      <w:tblPr>
        <w:tblStyle w:val="af6"/>
        <w:tblW w:w="8731" w:type="dxa"/>
        <w:jc w:val="center"/>
        <w:tblLayout w:type="fixed"/>
        <w:tblLook w:val="04A0" w:firstRow="1" w:lastRow="0" w:firstColumn="1" w:lastColumn="0" w:noHBand="0" w:noVBand="1"/>
      </w:tblPr>
      <w:tblGrid>
        <w:gridCol w:w="1594"/>
        <w:gridCol w:w="1706"/>
        <w:gridCol w:w="1882"/>
        <w:gridCol w:w="1882"/>
        <w:gridCol w:w="1667"/>
      </w:tblGrid>
      <w:tr w:rsidR="00870A08" w14:paraId="4B9222E4" w14:textId="77777777">
        <w:trPr>
          <w:trHeight w:val="471"/>
          <w:jc w:val="center"/>
        </w:trPr>
        <w:tc>
          <w:tcPr>
            <w:tcW w:w="1594" w:type="dxa"/>
            <w:vAlign w:val="center"/>
          </w:tcPr>
          <w:p w14:paraId="095ED5BC" w14:textId="77777777" w:rsidR="00870A08" w:rsidRDefault="003A5418">
            <w:pPr>
              <w:spacing w:line="240" w:lineRule="auto"/>
              <w:ind w:firstLineChars="0" w:firstLine="0"/>
              <w:jc w:val="center"/>
            </w:pPr>
            <w:r>
              <w:rPr>
                <w:rFonts w:hint="eastAsia"/>
              </w:rPr>
              <w:t>设备</w:t>
            </w:r>
          </w:p>
        </w:tc>
        <w:tc>
          <w:tcPr>
            <w:tcW w:w="1706" w:type="dxa"/>
            <w:vAlign w:val="center"/>
          </w:tcPr>
          <w:p w14:paraId="163A3550" w14:textId="77777777" w:rsidR="00870A08" w:rsidRDefault="003A5418">
            <w:pPr>
              <w:spacing w:line="240" w:lineRule="auto"/>
              <w:ind w:firstLineChars="0" w:firstLine="0"/>
              <w:jc w:val="center"/>
            </w:pPr>
            <w:r>
              <w:rPr>
                <w:rFonts w:hint="eastAsia"/>
              </w:rPr>
              <w:t>接口</w:t>
            </w:r>
          </w:p>
        </w:tc>
        <w:tc>
          <w:tcPr>
            <w:tcW w:w="1882" w:type="dxa"/>
            <w:vAlign w:val="center"/>
          </w:tcPr>
          <w:p w14:paraId="521BF163"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15084D11" w14:textId="77777777" w:rsidR="00870A08" w:rsidRDefault="003A5418">
            <w:pPr>
              <w:spacing w:line="240" w:lineRule="auto"/>
              <w:ind w:firstLineChars="0" w:firstLine="0"/>
              <w:jc w:val="center"/>
            </w:pPr>
            <w:r>
              <w:rPr>
                <w:rFonts w:hint="eastAsia"/>
              </w:rPr>
              <w:t>子网掩码</w:t>
            </w:r>
          </w:p>
        </w:tc>
        <w:tc>
          <w:tcPr>
            <w:tcW w:w="1667" w:type="dxa"/>
            <w:vAlign w:val="center"/>
          </w:tcPr>
          <w:p w14:paraId="7A814071" w14:textId="77777777" w:rsidR="00870A08" w:rsidRDefault="003A5418">
            <w:pPr>
              <w:spacing w:line="240" w:lineRule="auto"/>
              <w:ind w:firstLineChars="0" w:firstLine="0"/>
              <w:jc w:val="center"/>
            </w:pPr>
            <w:r>
              <w:rPr>
                <w:rFonts w:hint="eastAsia"/>
              </w:rPr>
              <w:t>默认网关</w:t>
            </w:r>
          </w:p>
        </w:tc>
      </w:tr>
      <w:tr w:rsidR="00870A08" w14:paraId="68B021EB" w14:textId="77777777">
        <w:trPr>
          <w:jc w:val="center"/>
        </w:trPr>
        <w:tc>
          <w:tcPr>
            <w:tcW w:w="1594" w:type="dxa"/>
            <w:vAlign w:val="center"/>
          </w:tcPr>
          <w:p w14:paraId="405157C6" w14:textId="77777777" w:rsidR="00870A08" w:rsidRDefault="003A5418">
            <w:pPr>
              <w:spacing w:line="240" w:lineRule="auto"/>
              <w:ind w:firstLineChars="0" w:firstLine="0"/>
              <w:jc w:val="center"/>
            </w:pPr>
            <w:r>
              <w:rPr>
                <w:rFonts w:hint="eastAsia"/>
              </w:rPr>
              <w:t>PC</w:t>
            </w:r>
            <w:r>
              <w:t>-</w:t>
            </w:r>
            <w:r>
              <w:rPr>
                <w:rFonts w:hint="eastAsia"/>
              </w:rPr>
              <w:t>1</w:t>
            </w:r>
          </w:p>
        </w:tc>
        <w:tc>
          <w:tcPr>
            <w:tcW w:w="1706" w:type="dxa"/>
            <w:vAlign w:val="center"/>
          </w:tcPr>
          <w:p w14:paraId="0BA123B2" w14:textId="77777777" w:rsidR="00870A08" w:rsidRDefault="003A5418">
            <w:pPr>
              <w:spacing w:line="240" w:lineRule="auto"/>
              <w:ind w:firstLineChars="0" w:firstLine="0"/>
              <w:jc w:val="center"/>
            </w:pPr>
            <w:r>
              <w:rPr>
                <w:rFonts w:hint="eastAsia"/>
              </w:rPr>
              <w:t>Ethernet 0/0/1</w:t>
            </w:r>
          </w:p>
        </w:tc>
        <w:tc>
          <w:tcPr>
            <w:tcW w:w="1882" w:type="dxa"/>
            <w:vAlign w:val="center"/>
          </w:tcPr>
          <w:p w14:paraId="3FE31232" w14:textId="77777777" w:rsidR="00870A08" w:rsidRDefault="003A5418">
            <w:pPr>
              <w:spacing w:line="240" w:lineRule="auto"/>
              <w:ind w:firstLineChars="0" w:firstLine="0"/>
              <w:jc w:val="center"/>
            </w:pPr>
            <w:r>
              <w:rPr>
                <w:rFonts w:hint="eastAsia"/>
              </w:rPr>
              <w:t>10.0.</w:t>
            </w:r>
            <w:r>
              <w:t>1.1</w:t>
            </w:r>
          </w:p>
        </w:tc>
        <w:tc>
          <w:tcPr>
            <w:tcW w:w="1882" w:type="dxa"/>
            <w:vAlign w:val="center"/>
          </w:tcPr>
          <w:p w14:paraId="053DDA4A" w14:textId="77777777" w:rsidR="00870A08" w:rsidRDefault="003A5418">
            <w:pPr>
              <w:spacing w:line="240" w:lineRule="auto"/>
              <w:ind w:firstLineChars="0" w:firstLine="0"/>
              <w:jc w:val="center"/>
            </w:pPr>
            <w:r>
              <w:rPr>
                <w:rFonts w:hint="eastAsia"/>
              </w:rPr>
              <w:t>255.255.255.0</w:t>
            </w:r>
          </w:p>
        </w:tc>
        <w:tc>
          <w:tcPr>
            <w:tcW w:w="1667" w:type="dxa"/>
          </w:tcPr>
          <w:p w14:paraId="30EBFF5B" w14:textId="77777777" w:rsidR="00870A08" w:rsidRDefault="003A5418">
            <w:pPr>
              <w:spacing w:line="240" w:lineRule="auto"/>
              <w:ind w:firstLineChars="0" w:firstLine="0"/>
              <w:jc w:val="center"/>
            </w:pPr>
            <w:r>
              <w:rPr>
                <w:rFonts w:hint="eastAsia"/>
              </w:rPr>
              <w:t>N/A</w:t>
            </w:r>
          </w:p>
        </w:tc>
      </w:tr>
      <w:tr w:rsidR="00870A08" w14:paraId="42E5B3C5" w14:textId="77777777">
        <w:trPr>
          <w:jc w:val="center"/>
        </w:trPr>
        <w:tc>
          <w:tcPr>
            <w:tcW w:w="1594" w:type="dxa"/>
          </w:tcPr>
          <w:p w14:paraId="481228BC" w14:textId="77777777" w:rsidR="00870A08" w:rsidRDefault="003A5418">
            <w:pPr>
              <w:spacing w:line="240" w:lineRule="auto"/>
              <w:ind w:firstLineChars="0" w:firstLine="0"/>
              <w:jc w:val="center"/>
            </w:pPr>
            <w:r>
              <w:rPr>
                <w:rFonts w:hint="eastAsia"/>
              </w:rPr>
              <w:t>PC</w:t>
            </w:r>
            <w:r>
              <w:t>-</w:t>
            </w:r>
            <w:r>
              <w:rPr>
                <w:rFonts w:hint="eastAsia"/>
              </w:rPr>
              <w:t>2</w:t>
            </w:r>
          </w:p>
        </w:tc>
        <w:tc>
          <w:tcPr>
            <w:tcW w:w="1706" w:type="dxa"/>
            <w:vAlign w:val="center"/>
          </w:tcPr>
          <w:p w14:paraId="7BB19181" w14:textId="77777777" w:rsidR="00870A08" w:rsidRDefault="003A5418">
            <w:pPr>
              <w:spacing w:line="240" w:lineRule="auto"/>
              <w:ind w:firstLineChars="0" w:firstLine="0"/>
              <w:jc w:val="center"/>
            </w:pPr>
            <w:r>
              <w:rPr>
                <w:rFonts w:hint="eastAsia"/>
              </w:rPr>
              <w:t>Ethernet 0/0/1</w:t>
            </w:r>
          </w:p>
        </w:tc>
        <w:tc>
          <w:tcPr>
            <w:tcW w:w="1882" w:type="dxa"/>
            <w:vAlign w:val="center"/>
          </w:tcPr>
          <w:p w14:paraId="66280091" w14:textId="77777777" w:rsidR="00870A08" w:rsidRDefault="003A5418">
            <w:pPr>
              <w:spacing w:line="240" w:lineRule="auto"/>
              <w:ind w:firstLineChars="0" w:firstLine="0"/>
              <w:jc w:val="center"/>
            </w:pPr>
            <w:r>
              <w:t>10.0.1.2</w:t>
            </w:r>
          </w:p>
        </w:tc>
        <w:tc>
          <w:tcPr>
            <w:tcW w:w="1882" w:type="dxa"/>
            <w:vAlign w:val="center"/>
          </w:tcPr>
          <w:p w14:paraId="27AA9A83" w14:textId="77777777" w:rsidR="00870A08" w:rsidRDefault="003A5418">
            <w:pPr>
              <w:spacing w:line="240" w:lineRule="auto"/>
              <w:ind w:firstLineChars="0" w:firstLine="0"/>
              <w:jc w:val="center"/>
            </w:pPr>
            <w:r>
              <w:rPr>
                <w:rFonts w:hint="eastAsia"/>
              </w:rPr>
              <w:t>255.255.255.0</w:t>
            </w:r>
          </w:p>
        </w:tc>
        <w:tc>
          <w:tcPr>
            <w:tcW w:w="1667" w:type="dxa"/>
          </w:tcPr>
          <w:p w14:paraId="56F65347" w14:textId="77777777" w:rsidR="00870A08" w:rsidRDefault="003A5418">
            <w:pPr>
              <w:spacing w:line="240" w:lineRule="auto"/>
              <w:ind w:firstLineChars="0" w:firstLine="0"/>
              <w:jc w:val="center"/>
            </w:pPr>
            <w:r>
              <w:rPr>
                <w:rFonts w:hint="eastAsia"/>
              </w:rPr>
              <w:t>N/A</w:t>
            </w:r>
          </w:p>
        </w:tc>
      </w:tr>
    </w:tbl>
    <w:p w14:paraId="012E5267" w14:textId="77777777" w:rsidR="00870A08" w:rsidRDefault="003A5418">
      <w:pPr>
        <w:pStyle w:val="10"/>
      </w:pPr>
      <w:r>
        <w:rPr>
          <w:rFonts w:hint="eastAsia"/>
        </w:rPr>
        <w:lastRenderedPageBreak/>
        <w:t>MAC</w:t>
      </w:r>
      <w:r>
        <w:rPr>
          <w:rFonts w:hint="eastAsia"/>
        </w:rPr>
        <w:t>地址表</w:t>
      </w:r>
    </w:p>
    <w:tbl>
      <w:tblPr>
        <w:tblStyle w:val="af6"/>
        <w:tblW w:w="3300" w:type="dxa"/>
        <w:jc w:val="center"/>
        <w:tblLayout w:type="fixed"/>
        <w:tblLook w:val="04A0" w:firstRow="1" w:lastRow="0" w:firstColumn="1" w:lastColumn="0" w:noHBand="0" w:noVBand="1"/>
      </w:tblPr>
      <w:tblGrid>
        <w:gridCol w:w="1594"/>
        <w:gridCol w:w="1706"/>
      </w:tblGrid>
      <w:tr w:rsidR="00870A08" w14:paraId="7336E0F4" w14:textId="77777777">
        <w:trPr>
          <w:trHeight w:val="304"/>
          <w:jc w:val="center"/>
        </w:trPr>
        <w:tc>
          <w:tcPr>
            <w:tcW w:w="1594" w:type="dxa"/>
            <w:vAlign w:val="center"/>
          </w:tcPr>
          <w:p w14:paraId="691BF7FB" w14:textId="77777777" w:rsidR="00870A08" w:rsidRDefault="003A5418">
            <w:pPr>
              <w:spacing w:line="240" w:lineRule="auto"/>
              <w:ind w:firstLineChars="0" w:firstLine="0"/>
              <w:jc w:val="center"/>
            </w:pPr>
            <w:r>
              <w:rPr>
                <w:rFonts w:hint="eastAsia"/>
              </w:rPr>
              <w:t>设备</w:t>
            </w:r>
          </w:p>
        </w:tc>
        <w:tc>
          <w:tcPr>
            <w:tcW w:w="1706" w:type="dxa"/>
            <w:vAlign w:val="center"/>
          </w:tcPr>
          <w:p w14:paraId="71054BB9" w14:textId="77777777" w:rsidR="00870A08" w:rsidRDefault="003A5418">
            <w:pPr>
              <w:spacing w:line="240" w:lineRule="auto"/>
              <w:ind w:firstLineChars="0" w:firstLine="0"/>
              <w:jc w:val="center"/>
            </w:pPr>
            <w:r>
              <w:rPr>
                <w:rFonts w:hint="eastAsia"/>
              </w:rPr>
              <w:t>全局</w:t>
            </w:r>
            <w:r>
              <w:rPr>
                <w:rFonts w:hint="eastAsia"/>
              </w:rPr>
              <w:t>MAC</w:t>
            </w:r>
            <w:r>
              <w:rPr>
                <w:rFonts w:hint="eastAsia"/>
              </w:rPr>
              <w:t>地址</w:t>
            </w:r>
          </w:p>
        </w:tc>
      </w:tr>
      <w:tr w:rsidR="00870A08" w14:paraId="071EC1D7" w14:textId="77777777">
        <w:trPr>
          <w:jc w:val="center"/>
        </w:trPr>
        <w:tc>
          <w:tcPr>
            <w:tcW w:w="1594" w:type="dxa"/>
            <w:vAlign w:val="center"/>
          </w:tcPr>
          <w:p w14:paraId="1B60EE73" w14:textId="77777777" w:rsidR="00870A08" w:rsidRDefault="003A5418">
            <w:pPr>
              <w:spacing w:line="240" w:lineRule="auto"/>
              <w:ind w:firstLineChars="0" w:firstLine="0"/>
              <w:jc w:val="center"/>
            </w:pPr>
            <w:r>
              <w:rPr>
                <w:rFonts w:hint="eastAsia"/>
              </w:rPr>
              <w:t>S1(S5700)</w:t>
            </w:r>
          </w:p>
        </w:tc>
        <w:tc>
          <w:tcPr>
            <w:tcW w:w="1706" w:type="dxa"/>
            <w:vAlign w:val="center"/>
          </w:tcPr>
          <w:p w14:paraId="70A8645A" w14:textId="77777777" w:rsidR="00870A08" w:rsidRDefault="003A5418">
            <w:pPr>
              <w:spacing w:line="240" w:lineRule="auto"/>
              <w:ind w:firstLineChars="0" w:firstLine="0"/>
              <w:jc w:val="center"/>
            </w:pPr>
            <w:r>
              <w:t>4c1f-cc55-b90f</w:t>
            </w:r>
          </w:p>
        </w:tc>
      </w:tr>
      <w:tr w:rsidR="00870A08" w14:paraId="482EDB1E" w14:textId="77777777">
        <w:trPr>
          <w:jc w:val="center"/>
        </w:trPr>
        <w:tc>
          <w:tcPr>
            <w:tcW w:w="1594" w:type="dxa"/>
            <w:vAlign w:val="center"/>
          </w:tcPr>
          <w:p w14:paraId="41FF135F" w14:textId="77777777" w:rsidR="00870A08" w:rsidRDefault="003A5418">
            <w:pPr>
              <w:spacing w:line="240" w:lineRule="auto"/>
              <w:ind w:firstLineChars="0" w:firstLine="0"/>
              <w:jc w:val="center"/>
            </w:pPr>
            <w:r>
              <w:rPr>
                <w:rFonts w:hint="eastAsia"/>
              </w:rPr>
              <w:t>S2(S5700)</w:t>
            </w:r>
          </w:p>
        </w:tc>
        <w:tc>
          <w:tcPr>
            <w:tcW w:w="1706" w:type="dxa"/>
            <w:vAlign w:val="center"/>
          </w:tcPr>
          <w:p w14:paraId="7196FB2D" w14:textId="77777777" w:rsidR="00870A08" w:rsidRDefault="003A5418">
            <w:pPr>
              <w:spacing w:line="240" w:lineRule="auto"/>
              <w:ind w:firstLineChars="0" w:firstLine="0"/>
              <w:jc w:val="center"/>
            </w:pPr>
            <w:r>
              <w:t>4c1f-cc71-68d4</w:t>
            </w:r>
          </w:p>
        </w:tc>
      </w:tr>
    </w:tbl>
    <w:p w14:paraId="4898EBC9" w14:textId="77777777" w:rsidR="00870A08" w:rsidRDefault="003A5418">
      <w:pPr>
        <w:pStyle w:val="10"/>
      </w:pPr>
      <w:r>
        <w:rPr>
          <w:rFonts w:hint="eastAsia"/>
        </w:rPr>
        <w:t>实验步骤</w:t>
      </w:r>
    </w:p>
    <w:p w14:paraId="2D9A485A" w14:textId="77777777" w:rsidR="00870A08" w:rsidRDefault="003A5418">
      <w:pPr>
        <w:pStyle w:val="2"/>
        <w:numPr>
          <w:ilvl w:val="0"/>
          <w:numId w:val="25"/>
        </w:numPr>
      </w:pPr>
      <w:r>
        <w:rPr>
          <w:rFonts w:hint="eastAsia"/>
        </w:rPr>
        <w:t>基本配置</w:t>
      </w:r>
    </w:p>
    <w:p w14:paraId="12D65F5E" w14:textId="77777777" w:rsidR="00870A08" w:rsidRDefault="003A5418">
      <w:pPr>
        <w:ind w:firstLine="420"/>
        <w:rPr>
          <w:rStyle w:val="af7"/>
        </w:rPr>
      </w:pPr>
      <w:r>
        <w:rPr>
          <w:rFonts w:hint="eastAsia"/>
        </w:rPr>
        <w:t>根据实验编址表进行相应的基本配置，并使用</w:t>
      </w:r>
      <w:r>
        <w:rPr>
          <w:rFonts w:hint="eastAsia"/>
          <w:b/>
        </w:rPr>
        <w:t>ping</w:t>
      </w:r>
      <w:r>
        <w:rPr>
          <w:rFonts w:hint="eastAsia"/>
        </w:rPr>
        <w:t>命令检测各</w:t>
      </w:r>
      <w:r>
        <w:rPr>
          <w:rFonts w:hint="eastAsia"/>
        </w:rPr>
        <w:t>PC</w:t>
      </w:r>
      <w:r>
        <w:rPr>
          <w:rFonts w:hint="eastAsia"/>
        </w:rPr>
        <w:t>之间的连通性</w:t>
      </w:r>
      <w:r>
        <w:rPr>
          <w:rStyle w:val="af7"/>
          <w:rFonts w:hint="eastAsia"/>
        </w:rPr>
        <w:t>。</w:t>
      </w:r>
    </w:p>
    <w:p w14:paraId="4515553E" w14:textId="77777777" w:rsidR="00870A08" w:rsidRDefault="003A5418">
      <w:pPr>
        <w:pStyle w:val="aff6"/>
      </w:pPr>
      <w:r>
        <w:t>PC&gt;ping 10.0.1.2</w:t>
      </w:r>
    </w:p>
    <w:p w14:paraId="5E73F8EC" w14:textId="77777777" w:rsidR="00870A08" w:rsidRDefault="003A5418">
      <w:pPr>
        <w:pStyle w:val="aff6"/>
      </w:pPr>
      <w:r>
        <w:t xml:space="preserve">Ping 10.0.1.2: 32 data bytes, Press </w:t>
      </w:r>
      <w:proofErr w:type="spellStart"/>
      <w:r>
        <w:t>Ctrl_C</w:t>
      </w:r>
      <w:proofErr w:type="spellEnd"/>
      <w:r>
        <w:t xml:space="preserve"> to break</w:t>
      </w:r>
    </w:p>
    <w:p w14:paraId="222167ED" w14:textId="77777777" w:rsidR="00870A08" w:rsidRDefault="003A5418">
      <w:pPr>
        <w:pStyle w:val="aff6"/>
      </w:pPr>
      <w:r>
        <w:t xml:space="preserve">From 10.0.1.2: bytes=32 seq=1 </w:t>
      </w:r>
      <w:proofErr w:type="spellStart"/>
      <w:r>
        <w:t>ttl</w:t>
      </w:r>
      <w:proofErr w:type="spellEnd"/>
      <w:r>
        <w:t xml:space="preserve">=128 time=16 </w:t>
      </w:r>
      <w:proofErr w:type="spellStart"/>
      <w:r>
        <w:t>ms</w:t>
      </w:r>
      <w:proofErr w:type="spellEnd"/>
    </w:p>
    <w:p w14:paraId="769CC20A" w14:textId="77777777" w:rsidR="00870A08" w:rsidRDefault="003A5418">
      <w:pPr>
        <w:pStyle w:val="aff6"/>
      </w:pPr>
      <w:r>
        <w:t xml:space="preserve">From 10.0.1.2: bytes=32 seq=2 </w:t>
      </w:r>
      <w:proofErr w:type="spellStart"/>
      <w:r>
        <w:t>ttl</w:t>
      </w:r>
      <w:proofErr w:type="spellEnd"/>
      <w:r>
        <w:t xml:space="preserve">=128 time=16 </w:t>
      </w:r>
      <w:proofErr w:type="spellStart"/>
      <w:r>
        <w:t>ms</w:t>
      </w:r>
      <w:proofErr w:type="spellEnd"/>
    </w:p>
    <w:p w14:paraId="76CCFCC1" w14:textId="77777777" w:rsidR="00870A08" w:rsidRDefault="003A5418">
      <w:pPr>
        <w:pStyle w:val="aff6"/>
      </w:pPr>
      <w:r>
        <w:t xml:space="preserve">From 10.0.1.2: bytes=32 seq=3 </w:t>
      </w:r>
      <w:proofErr w:type="spellStart"/>
      <w:r>
        <w:t>ttl</w:t>
      </w:r>
      <w:proofErr w:type="spellEnd"/>
      <w:r>
        <w:t xml:space="preserve">=128 time&lt;1 </w:t>
      </w:r>
      <w:proofErr w:type="spellStart"/>
      <w:r>
        <w:t>ms</w:t>
      </w:r>
      <w:proofErr w:type="spellEnd"/>
    </w:p>
    <w:p w14:paraId="31097385" w14:textId="77777777" w:rsidR="00870A08" w:rsidRDefault="003A5418">
      <w:pPr>
        <w:pStyle w:val="aff6"/>
      </w:pPr>
      <w:r>
        <w:t xml:space="preserve">From 10.0.1.2: bytes=32 seq=4 </w:t>
      </w:r>
      <w:proofErr w:type="spellStart"/>
      <w:r>
        <w:t>ttl</w:t>
      </w:r>
      <w:proofErr w:type="spellEnd"/>
      <w:r>
        <w:t xml:space="preserve">=128 time=16 </w:t>
      </w:r>
      <w:proofErr w:type="spellStart"/>
      <w:r>
        <w:t>ms</w:t>
      </w:r>
      <w:proofErr w:type="spellEnd"/>
    </w:p>
    <w:p w14:paraId="52A19573" w14:textId="77777777" w:rsidR="00870A08" w:rsidRDefault="003A5418">
      <w:pPr>
        <w:pStyle w:val="aff6"/>
      </w:pPr>
      <w:r>
        <w:t xml:space="preserve">From 10.0.1.2: bytes=32 seq=5 </w:t>
      </w:r>
      <w:proofErr w:type="spellStart"/>
      <w:r>
        <w:t>ttl</w:t>
      </w:r>
      <w:proofErr w:type="spellEnd"/>
      <w:r>
        <w:t xml:space="preserve">=128 time=46 </w:t>
      </w:r>
      <w:proofErr w:type="spellStart"/>
      <w:r>
        <w:t>ms</w:t>
      </w:r>
      <w:proofErr w:type="spellEnd"/>
    </w:p>
    <w:p w14:paraId="1BEF3858" w14:textId="77777777" w:rsidR="00870A08" w:rsidRDefault="003A5418">
      <w:pPr>
        <w:pStyle w:val="aff6"/>
      </w:pPr>
      <w:r>
        <w:t>--- 10.0.1.2 ping statistics ---</w:t>
      </w:r>
    </w:p>
    <w:p w14:paraId="43513A19" w14:textId="77777777" w:rsidR="00870A08" w:rsidRDefault="003A5418">
      <w:pPr>
        <w:pStyle w:val="aff6"/>
      </w:pPr>
      <w:r>
        <w:t>5 packet(s) transmitted</w:t>
      </w:r>
    </w:p>
    <w:p w14:paraId="1E2E986B" w14:textId="77777777" w:rsidR="00870A08" w:rsidRDefault="003A5418">
      <w:pPr>
        <w:pStyle w:val="aff6"/>
      </w:pPr>
      <w:r>
        <w:t>5 packet(s) received</w:t>
      </w:r>
    </w:p>
    <w:p w14:paraId="7C99F159" w14:textId="77777777" w:rsidR="00870A08" w:rsidRDefault="003A5418">
      <w:pPr>
        <w:pStyle w:val="aff6"/>
      </w:pPr>
      <w:r>
        <w:t>0.00% packet loss</w:t>
      </w:r>
    </w:p>
    <w:p w14:paraId="38CCD12D" w14:textId="77777777" w:rsidR="00870A08" w:rsidRDefault="003A5418">
      <w:pPr>
        <w:pStyle w:val="aff6"/>
      </w:pPr>
      <w:r>
        <w:t xml:space="preserve">round-trip min/avg/max = 0/18/46 </w:t>
      </w:r>
      <w:proofErr w:type="spellStart"/>
      <w:r>
        <w:t>ms</w:t>
      </w:r>
      <w:proofErr w:type="spellEnd"/>
    </w:p>
    <w:p w14:paraId="24819047" w14:textId="77777777" w:rsidR="00870A08" w:rsidRDefault="00870A08">
      <w:pPr>
        <w:pStyle w:val="aff6"/>
      </w:pPr>
    </w:p>
    <w:p w14:paraId="1988C0F9" w14:textId="77777777" w:rsidR="00870A08" w:rsidRDefault="003A5418">
      <w:pPr>
        <w:ind w:firstLine="420"/>
      </w:pPr>
      <w:r>
        <w:rPr>
          <w:rFonts w:hint="eastAsia"/>
        </w:rPr>
        <w:t>其余</w:t>
      </w:r>
      <w:r>
        <w:rPr>
          <w:rFonts w:hint="eastAsia"/>
        </w:rPr>
        <w:t>PC</w:t>
      </w:r>
      <w:r>
        <w:rPr>
          <w:rFonts w:hint="eastAsia"/>
        </w:rPr>
        <w:t>的连通性测试省略。</w:t>
      </w:r>
    </w:p>
    <w:p w14:paraId="2E5FC762" w14:textId="77777777" w:rsidR="00870A08" w:rsidRDefault="003A5418">
      <w:pPr>
        <w:ind w:firstLine="420"/>
      </w:pPr>
      <w:r>
        <w:rPr>
          <w:rFonts w:hint="eastAsia"/>
        </w:rPr>
        <w:t>由于本实验场景需要，请首先将</w:t>
      </w:r>
      <w:r>
        <w:rPr>
          <w:rFonts w:hint="eastAsia"/>
        </w:rPr>
        <w:t>S1</w:t>
      </w:r>
      <w:r>
        <w:rPr>
          <w:rFonts w:hint="eastAsia"/>
        </w:rPr>
        <w:t>与</w:t>
      </w:r>
      <w:r>
        <w:rPr>
          <w:rFonts w:hint="eastAsia"/>
        </w:rPr>
        <w:t>S2</w:t>
      </w:r>
      <w:r>
        <w:rPr>
          <w:rFonts w:hint="eastAsia"/>
        </w:rPr>
        <w:t>上互连的</w:t>
      </w:r>
      <w:r>
        <w:rPr>
          <w:rFonts w:hint="eastAsia"/>
        </w:rPr>
        <w:t>GE 0/0/2</w:t>
      </w:r>
      <w:r>
        <w:rPr>
          <w:rFonts w:hint="eastAsia"/>
        </w:rPr>
        <w:t>和</w:t>
      </w:r>
      <w:r>
        <w:rPr>
          <w:rFonts w:hint="eastAsia"/>
        </w:rPr>
        <w:t>GE 0/0/5</w:t>
      </w:r>
      <w:r>
        <w:rPr>
          <w:rFonts w:hint="eastAsia"/>
        </w:rPr>
        <w:t>接口关闭。</w:t>
      </w:r>
    </w:p>
    <w:p w14:paraId="2B70B38C" w14:textId="77777777" w:rsidR="00870A08" w:rsidRDefault="003A5418">
      <w:pPr>
        <w:pStyle w:val="aff6"/>
      </w:pPr>
      <w:r>
        <w:rPr>
          <w:rFonts w:hint="eastAsia"/>
        </w:rPr>
        <w:t>[</w:t>
      </w:r>
      <w:r>
        <w:t>S</w:t>
      </w:r>
      <w:proofErr w:type="gramStart"/>
      <w:r>
        <w:rPr>
          <w:rFonts w:hint="eastAsia"/>
        </w:rPr>
        <w:t>1</w:t>
      </w:r>
      <w:r>
        <w:t>]interface</w:t>
      </w:r>
      <w:proofErr w:type="gramEnd"/>
      <w:r>
        <w:t xml:space="preserve"> </w:t>
      </w:r>
      <w:proofErr w:type="spellStart"/>
      <w:r>
        <w:t>GigabitEthernet</w:t>
      </w:r>
      <w:proofErr w:type="spellEnd"/>
      <w:r>
        <w:t xml:space="preserve"> 0/0/</w:t>
      </w:r>
      <w:r>
        <w:rPr>
          <w:rFonts w:hint="eastAsia"/>
        </w:rPr>
        <w:t>2</w:t>
      </w:r>
    </w:p>
    <w:p w14:paraId="1DA4DD80" w14:textId="77777777" w:rsidR="00870A08" w:rsidRDefault="003A5418">
      <w:pPr>
        <w:pStyle w:val="aff6"/>
      </w:pPr>
      <w:r>
        <w:t>[S</w:t>
      </w:r>
      <w:r>
        <w:rPr>
          <w:rFonts w:hint="eastAsia"/>
        </w:rPr>
        <w:t>1</w:t>
      </w:r>
      <w:r>
        <w:t>-GigabitEthernet0/0/</w:t>
      </w:r>
      <w:proofErr w:type="gramStart"/>
      <w:r>
        <w:rPr>
          <w:rFonts w:hint="eastAsia"/>
        </w:rPr>
        <w:t>2</w:t>
      </w:r>
      <w:r>
        <w:t>]shutdown</w:t>
      </w:r>
      <w:proofErr w:type="gramEnd"/>
    </w:p>
    <w:p w14:paraId="58D23098" w14:textId="77777777" w:rsidR="00870A08" w:rsidRDefault="003A5418">
      <w:pPr>
        <w:pStyle w:val="aff6"/>
      </w:pPr>
      <w:r>
        <w:rPr>
          <w:rFonts w:hint="eastAsia"/>
        </w:rPr>
        <w:t>[</w:t>
      </w:r>
      <w:r>
        <w:t>S</w:t>
      </w:r>
      <w:r>
        <w:rPr>
          <w:rFonts w:hint="eastAsia"/>
        </w:rPr>
        <w:t>1</w:t>
      </w:r>
      <w:r>
        <w:t>-GigabitEthernet0/0/</w:t>
      </w:r>
      <w:proofErr w:type="gramStart"/>
      <w:r>
        <w:rPr>
          <w:rFonts w:hint="eastAsia"/>
        </w:rPr>
        <w:t>2</w:t>
      </w:r>
      <w:r>
        <w:t>]interface</w:t>
      </w:r>
      <w:proofErr w:type="gramEnd"/>
      <w:r>
        <w:t xml:space="preserve"> </w:t>
      </w:r>
      <w:proofErr w:type="spellStart"/>
      <w:r>
        <w:t>GigabitEthernet</w:t>
      </w:r>
      <w:proofErr w:type="spellEnd"/>
      <w:r>
        <w:t xml:space="preserve"> 0/0/</w:t>
      </w:r>
      <w:r>
        <w:rPr>
          <w:rFonts w:hint="eastAsia"/>
        </w:rPr>
        <w:t>5</w:t>
      </w:r>
    </w:p>
    <w:p w14:paraId="129F20CC" w14:textId="77777777" w:rsidR="00870A08" w:rsidRDefault="003A5418">
      <w:pPr>
        <w:pStyle w:val="aff6"/>
      </w:pPr>
      <w:r>
        <w:lastRenderedPageBreak/>
        <w:t>[S</w:t>
      </w:r>
      <w:r>
        <w:rPr>
          <w:rFonts w:hint="eastAsia"/>
        </w:rPr>
        <w:t>1</w:t>
      </w:r>
      <w:r>
        <w:t>-GigabitEthernet0/0/</w:t>
      </w:r>
      <w:proofErr w:type="gramStart"/>
      <w:r>
        <w:rPr>
          <w:rFonts w:hint="eastAsia"/>
        </w:rPr>
        <w:t>5</w:t>
      </w:r>
      <w:r>
        <w:t>]shutdown</w:t>
      </w:r>
      <w:proofErr w:type="gramEnd"/>
    </w:p>
    <w:p w14:paraId="7DB9E2F6" w14:textId="77777777" w:rsidR="00870A08" w:rsidRDefault="00870A08">
      <w:pPr>
        <w:pStyle w:val="aff6"/>
      </w:pPr>
    </w:p>
    <w:p w14:paraId="5F44E1B0" w14:textId="77777777" w:rsidR="00870A08" w:rsidRDefault="003A5418">
      <w:pPr>
        <w:pStyle w:val="aff6"/>
      </w:pPr>
      <w:r>
        <w:rPr>
          <w:rFonts w:hint="eastAsia"/>
        </w:rPr>
        <w:t>[</w:t>
      </w:r>
      <w:r>
        <w:t>S</w:t>
      </w:r>
      <w:proofErr w:type="gramStart"/>
      <w:r>
        <w:t>2]interface</w:t>
      </w:r>
      <w:proofErr w:type="gramEnd"/>
      <w:r>
        <w:t xml:space="preserve"> </w:t>
      </w:r>
      <w:proofErr w:type="spellStart"/>
      <w:r>
        <w:t>GigabitEthernet</w:t>
      </w:r>
      <w:proofErr w:type="spellEnd"/>
      <w:r>
        <w:t xml:space="preserve"> 0/0/</w:t>
      </w:r>
      <w:r>
        <w:rPr>
          <w:rFonts w:hint="eastAsia"/>
        </w:rPr>
        <w:t>2</w:t>
      </w:r>
    </w:p>
    <w:p w14:paraId="7093138C" w14:textId="77777777" w:rsidR="00870A08" w:rsidRDefault="003A5418">
      <w:pPr>
        <w:pStyle w:val="aff6"/>
      </w:pPr>
      <w:r>
        <w:t>[S2-GigabitEthernet0/0/</w:t>
      </w:r>
      <w:proofErr w:type="gramStart"/>
      <w:r>
        <w:rPr>
          <w:rFonts w:hint="eastAsia"/>
        </w:rPr>
        <w:t>2</w:t>
      </w:r>
      <w:r>
        <w:t>]shutdown</w:t>
      </w:r>
      <w:proofErr w:type="gramEnd"/>
    </w:p>
    <w:p w14:paraId="5561D04D" w14:textId="77777777" w:rsidR="00870A08" w:rsidRDefault="003A5418">
      <w:pPr>
        <w:pStyle w:val="aff6"/>
      </w:pPr>
      <w:r>
        <w:rPr>
          <w:rFonts w:hint="eastAsia"/>
        </w:rPr>
        <w:t>[</w:t>
      </w:r>
      <w:r>
        <w:t>S2-GigabitEthernet0/0/</w:t>
      </w:r>
      <w:proofErr w:type="gramStart"/>
      <w:r>
        <w:rPr>
          <w:rFonts w:hint="eastAsia"/>
        </w:rPr>
        <w:t>2</w:t>
      </w:r>
      <w:r>
        <w:t>]interface</w:t>
      </w:r>
      <w:proofErr w:type="gramEnd"/>
      <w:r>
        <w:t xml:space="preserve"> </w:t>
      </w:r>
      <w:proofErr w:type="spellStart"/>
      <w:r>
        <w:t>GigabitEthernet</w:t>
      </w:r>
      <w:proofErr w:type="spellEnd"/>
      <w:r>
        <w:t xml:space="preserve"> 0/0/</w:t>
      </w:r>
      <w:r>
        <w:rPr>
          <w:rFonts w:hint="eastAsia"/>
        </w:rPr>
        <w:t>5</w:t>
      </w:r>
    </w:p>
    <w:p w14:paraId="24811049" w14:textId="77777777" w:rsidR="00870A08" w:rsidRDefault="003A5418">
      <w:pPr>
        <w:pStyle w:val="aff6"/>
      </w:pPr>
      <w:r>
        <w:t>[S2-GigabitEthernet0/0/</w:t>
      </w:r>
      <w:proofErr w:type="gramStart"/>
      <w:r>
        <w:rPr>
          <w:rFonts w:hint="eastAsia"/>
        </w:rPr>
        <w:t>5</w:t>
      </w:r>
      <w:r>
        <w:t>]shutdown</w:t>
      </w:r>
      <w:proofErr w:type="gramEnd"/>
    </w:p>
    <w:p w14:paraId="065A9318" w14:textId="77777777" w:rsidR="00870A08" w:rsidRDefault="003A5418">
      <w:pPr>
        <w:pStyle w:val="2"/>
        <w:numPr>
          <w:ilvl w:val="0"/>
          <w:numId w:val="7"/>
        </w:numPr>
      </w:pPr>
      <w:r>
        <w:rPr>
          <w:rFonts w:hint="eastAsia"/>
        </w:rPr>
        <w:t>未配置</w:t>
      </w:r>
      <w:r>
        <w:rPr>
          <w:rFonts w:hint="eastAsia"/>
        </w:rPr>
        <w:t>Eth-Trunk</w:t>
      </w:r>
      <w:r>
        <w:rPr>
          <w:rFonts w:hint="eastAsia"/>
        </w:rPr>
        <w:t>时的现象验证</w:t>
      </w:r>
    </w:p>
    <w:p w14:paraId="5BC9B9A3" w14:textId="77777777" w:rsidR="00870A08" w:rsidRDefault="003A5418">
      <w:pPr>
        <w:ind w:firstLine="420"/>
      </w:pPr>
      <w:r>
        <w:rPr>
          <w:rFonts w:hint="eastAsia"/>
        </w:rPr>
        <w:t>在原有的网络环境中，公司在两台核心交换机间只部署了一条链路。但随着业务增长，数据量的增大，带宽出现了瓶颈，已经无法满足公司的业务需求，也无法实现冗余备份。考虑以上问题，公司网络管理员考虑通过增加链路的方式来提升带宽。在原有的网络基础上再增加一条链路来提高带宽，原链路只有一条，带宽为</w:t>
      </w:r>
      <w:r>
        <w:rPr>
          <w:rFonts w:hint="eastAsia"/>
        </w:rPr>
        <w:t>1Gb/s</w:t>
      </w:r>
      <w:r>
        <w:rPr>
          <w:rFonts w:hint="eastAsia"/>
        </w:rPr>
        <w:t>，再增加一条链路，将带宽增加到</w:t>
      </w:r>
      <w:r>
        <w:rPr>
          <w:rFonts w:hint="eastAsia"/>
        </w:rPr>
        <w:t>2Gb/s</w:t>
      </w:r>
      <w:r>
        <w:rPr>
          <w:rFonts w:hint="eastAsia"/>
        </w:rPr>
        <w:t>。</w:t>
      </w:r>
    </w:p>
    <w:p w14:paraId="64E38BB6" w14:textId="77777777" w:rsidR="00870A08" w:rsidRDefault="003A5418">
      <w:pPr>
        <w:ind w:firstLine="420"/>
      </w:pPr>
      <w:r>
        <w:rPr>
          <w:rFonts w:hint="eastAsia"/>
        </w:rPr>
        <w:t>模拟链路增加，开启</w:t>
      </w:r>
      <w:r>
        <w:rPr>
          <w:rFonts w:hint="eastAsia"/>
        </w:rPr>
        <w:t>S1</w:t>
      </w:r>
      <w:r>
        <w:rPr>
          <w:rFonts w:hint="eastAsia"/>
        </w:rPr>
        <w:t>和</w:t>
      </w:r>
      <w:r>
        <w:rPr>
          <w:rFonts w:hint="eastAsia"/>
        </w:rPr>
        <w:t>S2</w:t>
      </w:r>
      <w:r>
        <w:rPr>
          <w:rFonts w:hint="eastAsia"/>
        </w:rPr>
        <w:t>上的</w:t>
      </w:r>
      <w:r>
        <w:rPr>
          <w:rFonts w:hint="eastAsia"/>
        </w:rPr>
        <w:t>GE 0/0/2</w:t>
      </w:r>
      <w:r>
        <w:rPr>
          <w:rFonts w:hint="eastAsia"/>
        </w:rPr>
        <w:t>接口。</w:t>
      </w:r>
    </w:p>
    <w:p w14:paraId="0873BBBB" w14:textId="77777777" w:rsidR="00870A08" w:rsidRDefault="003A5418">
      <w:pPr>
        <w:pStyle w:val="aff6"/>
      </w:pPr>
      <w:r>
        <w:rPr>
          <w:rFonts w:hint="eastAsia"/>
        </w:rPr>
        <w:t>[</w:t>
      </w:r>
      <w:r>
        <w:t>S</w:t>
      </w:r>
      <w:proofErr w:type="gramStart"/>
      <w:r>
        <w:rPr>
          <w:rFonts w:hint="eastAsia"/>
        </w:rPr>
        <w:t>1</w:t>
      </w:r>
      <w:r>
        <w:t>]interface</w:t>
      </w:r>
      <w:proofErr w:type="gramEnd"/>
      <w:r>
        <w:t xml:space="preserve"> </w:t>
      </w:r>
      <w:proofErr w:type="spellStart"/>
      <w:r>
        <w:t>GigabitEthernet</w:t>
      </w:r>
      <w:proofErr w:type="spellEnd"/>
      <w:r>
        <w:t xml:space="preserve"> 0/0/</w:t>
      </w:r>
      <w:r>
        <w:rPr>
          <w:rFonts w:hint="eastAsia"/>
        </w:rPr>
        <w:t>2</w:t>
      </w:r>
    </w:p>
    <w:p w14:paraId="5AF5BD03" w14:textId="77777777" w:rsidR="00870A08" w:rsidRDefault="003A5418">
      <w:pPr>
        <w:pStyle w:val="aff6"/>
      </w:pPr>
      <w:r>
        <w:t>[S</w:t>
      </w:r>
      <w:r>
        <w:rPr>
          <w:rFonts w:hint="eastAsia"/>
        </w:rPr>
        <w:t>1</w:t>
      </w:r>
      <w:r>
        <w:t>-GigabitEthernet0/0/</w:t>
      </w:r>
      <w:proofErr w:type="gramStart"/>
      <w:r>
        <w:rPr>
          <w:rFonts w:hint="eastAsia"/>
        </w:rPr>
        <w:t>2</w:t>
      </w:r>
      <w:r>
        <w:t>]</w:t>
      </w:r>
      <w:r>
        <w:rPr>
          <w:rFonts w:hint="eastAsia"/>
        </w:rPr>
        <w:t>undo</w:t>
      </w:r>
      <w:proofErr w:type="gramEnd"/>
      <w:r>
        <w:rPr>
          <w:rFonts w:hint="eastAsia"/>
        </w:rPr>
        <w:t xml:space="preserve"> </w:t>
      </w:r>
      <w:r>
        <w:t>shutdown</w:t>
      </w:r>
    </w:p>
    <w:p w14:paraId="20611241" w14:textId="77777777" w:rsidR="00870A08" w:rsidRDefault="00870A08">
      <w:pPr>
        <w:pStyle w:val="aff6"/>
      </w:pPr>
    </w:p>
    <w:p w14:paraId="47060C3F" w14:textId="77777777" w:rsidR="00870A08" w:rsidRDefault="003A5418">
      <w:pPr>
        <w:pStyle w:val="aff6"/>
      </w:pPr>
      <w:r>
        <w:rPr>
          <w:rFonts w:hint="eastAsia"/>
        </w:rPr>
        <w:t>[</w:t>
      </w:r>
      <w:r>
        <w:t>S</w:t>
      </w:r>
      <w:proofErr w:type="gramStart"/>
      <w:r>
        <w:t>2]interface</w:t>
      </w:r>
      <w:proofErr w:type="gramEnd"/>
      <w:r>
        <w:t xml:space="preserve"> </w:t>
      </w:r>
      <w:proofErr w:type="spellStart"/>
      <w:r>
        <w:t>GigabitEthernet</w:t>
      </w:r>
      <w:proofErr w:type="spellEnd"/>
      <w:r>
        <w:t xml:space="preserve"> 0/0/</w:t>
      </w:r>
      <w:r>
        <w:rPr>
          <w:rFonts w:hint="eastAsia"/>
        </w:rPr>
        <w:t>2</w:t>
      </w:r>
    </w:p>
    <w:p w14:paraId="4E10B569" w14:textId="77777777" w:rsidR="00870A08" w:rsidRDefault="003A5418">
      <w:pPr>
        <w:pStyle w:val="aff6"/>
      </w:pPr>
      <w:r>
        <w:t>[S2-GigabitEthernet0/0/</w:t>
      </w:r>
      <w:proofErr w:type="gramStart"/>
      <w:r>
        <w:rPr>
          <w:rFonts w:hint="eastAsia"/>
        </w:rPr>
        <w:t>2</w:t>
      </w:r>
      <w:r>
        <w:t>]</w:t>
      </w:r>
      <w:r>
        <w:rPr>
          <w:rFonts w:hint="eastAsia"/>
        </w:rPr>
        <w:t>undo</w:t>
      </w:r>
      <w:proofErr w:type="gramEnd"/>
      <w:r>
        <w:rPr>
          <w:rFonts w:hint="eastAsia"/>
        </w:rPr>
        <w:t xml:space="preserve"> </w:t>
      </w:r>
      <w:r>
        <w:t>shutdown</w:t>
      </w:r>
    </w:p>
    <w:p w14:paraId="720C65E4" w14:textId="77777777" w:rsidR="00870A08" w:rsidRDefault="00870A08">
      <w:pPr>
        <w:ind w:firstLineChars="0" w:firstLine="0"/>
      </w:pPr>
    </w:p>
    <w:p w14:paraId="60ADD97B" w14:textId="77777777" w:rsidR="00870A08" w:rsidRDefault="003A5418">
      <w:pPr>
        <w:ind w:firstLine="420"/>
      </w:pPr>
      <w:r>
        <w:rPr>
          <w:rFonts w:hint="eastAsia"/>
        </w:rPr>
        <w:t>增加链路后，网络管理员考虑到，在该组网拓扑下，默认开启的</w:t>
      </w:r>
      <w:r>
        <w:rPr>
          <w:rFonts w:hint="eastAsia"/>
        </w:rPr>
        <w:t>STP</w:t>
      </w:r>
      <w:r>
        <w:rPr>
          <w:rFonts w:hint="eastAsia"/>
        </w:rPr>
        <w:t>协议一定会将其中一条链路阻塞掉。</w:t>
      </w:r>
    </w:p>
    <w:p w14:paraId="087D350E" w14:textId="77777777" w:rsidR="00870A08" w:rsidRDefault="003A5418">
      <w:pPr>
        <w:ind w:firstLine="420"/>
      </w:pPr>
      <w:r>
        <w:rPr>
          <w:rFonts w:hint="eastAsia"/>
        </w:rPr>
        <w:t>查看</w:t>
      </w:r>
      <w:r>
        <w:rPr>
          <w:rFonts w:hint="eastAsia"/>
        </w:rPr>
        <w:t>S1</w:t>
      </w:r>
      <w:r>
        <w:rPr>
          <w:rFonts w:hint="eastAsia"/>
        </w:rPr>
        <w:t>和</w:t>
      </w:r>
      <w:r>
        <w:rPr>
          <w:rFonts w:hint="eastAsia"/>
        </w:rPr>
        <w:t>S2</w:t>
      </w:r>
      <w:r>
        <w:rPr>
          <w:rFonts w:hint="eastAsia"/>
        </w:rPr>
        <w:t>的</w:t>
      </w:r>
      <w:r>
        <w:rPr>
          <w:rFonts w:hint="eastAsia"/>
        </w:rPr>
        <w:t>STP</w:t>
      </w:r>
      <w:r>
        <w:t>状态</w:t>
      </w:r>
      <w:r>
        <w:rPr>
          <w:rFonts w:hint="eastAsia"/>
        </w:rPr>
        <w:t>信息。</w:t>
      </w:r>
    </w:p>
    <w:p w14:paraId="466906BE" w14:textId="77777777" w:rsidR="00870A08" w:rsidRDefault="003A5418">
      <w:pPr>
        <w:pStyle w:val="aff6"/>
      </w:pPr>
      <w:r>
        <w:t>[S</w:t>
      </w:r>
      <w:proofErr w:type="gramStart"/>
      <w:r>
        <w:t>1]display</w:t>
      </w:r>
      <w:proofErr w:type="gramEnd"/>
      <w:r>
        <w:t xml:space="preserve"> </w:t>
      </w:r>
      <w:proofErr w:type="spellStart"/>
      <w:r>
        <w:t>stp</w:t>
      </w:r>
      <w:proofErr w:type="spellEnd"/>
      <w:r>
        <w:t xml:space="preserve"> brief </w:t>
      </w:r>
    </w:p>
    <w:p w14:paraId="46348AC1" w14:textId="77777777" w:rsidR="00870A08" w:rsidRDefault="003A5418">
      <w:pPr>
        <w:pStyle w:val="aff6"/>
      </w:pPr>
      <w:r>
        <w:t xml:space="preserve"> </w:t>
      </w:r>
      <w:proofErr w:type="gramStart"/>
      <w:r>
        <w:t>MSTID  Port</w:t>
      </w:r>
      <w:proofErr w:type="gramEnd"/>
      <w:r>
        <w:t xml:space="preserve">                        Role  STP State     Protection</w:t>
      </w:r>
    </w:p>
    <w:p w14:paraId="68BBDEE2" w14:textId="77777777" w:rsidR="00870A08" w:rsidRDefault="003A5418">
      <w:pPr>
        <w:pStyle w:val="aff6"/>
      </w:pPr>
      <w:r>
        <w:t xml:space="preserve">   0    GigabitEthernet0/0/1      </w:t>
      </w:r>
      <w:proofErr w:type="gramStart"/>
      <w:r>
        <w:t>DESI  FORWARDING</w:t>
      </w:r>
      <w:proofErr w:type="gramEnd"/>
      <w:r>
        <w:t xml:space="preserve">      NONE</w:t>
      </w:r>
    </w:p>
    <w:p w14:paraId="0A627CF7" w14:textId="77777777" w:rsidR="00870A08" w:rsidRDefault="003A5418">
      <w:pPr>
        <w:pStyle w:val="aff6"/>
      </w:pPr>
      <w:r>
        <w:t xml:space="preserve">   0    GigabitEthernet0/0/2      </w:t>
      </w:r>
      <w:proofErr w:type="gramStart"/>
      <w:r>
        <w:t>DESI  FORWARDING</w:t>
      </w:r>
      <w:proofErr w:type="gramEnd"/>
      <w:r>
        <w:t xml:space="preserve">      NONE</w:t>
      </w:r>
    </w:p>
    <w:p w14:paraId="7F60C2AE" w14:textId="77777777" w:rsidR="00870A08" w:rsidRDefault="003A5418">
      <w:pPr>
        <w:pStyle w:val="aff6"/>
        <w:ind w:firstLineChars="150" w:firstLine="270"/>
      </w:pPr>
      <w:r>
        <w:t>0    GigabitEthernet0/0/</w:t>
      </w:r>
      <w:r>
        <w:rPr>
          <w:rFonts w:hint="eastAsia"/>
        </w:rPr>
        <w:t>3</w:t>
      </w:r>
      <w:r>
        <w:t xml:space="preserve">      </w:t>
      </w:r>
      <w:proofErr w:type="gramStart"/>
      <w:r>
        <w:t>DESI  FORWARDING</w:t>
      </w:r>
      <w:proofErr w:type="gramEnd"/>
      <w:r>
        <w:t xml:space="preserve">      NONE</w:t>
      </w:r>
    </w:p>
    <w:p w14:paraId="3E197AD5" w14:textId="77777777" w:rsidR="00870A08" w:rsidRDefault="00870A08">
      <w:pPr>
        <w:pStyle w:val="aff6"/>
      </w:pPr>
    </w:p>
    <w:p w14:paraId="728A0D53" w14:textId="77777777" w:rsidR="00870A08" w:rsidRDefault="003A5418">
      <w:pPr>
        <w:pStyle w:val="aff6"/>
      </w:pPr>
      <w:r>
        <w:lastRenderedPageBreak/>
        <w:t>[S</w:t>
      </w:r>
      <w:proofErr w:type="gramStart"/>
      <w:r>
        <w:t>2]display</w:t>
      </w:r>
      <w:proofErr w:type="gramEnd"/>
      <w:r>
        <w:t xml:space="preserve"> </w:t>
      </w:r>
      <w:proofErr w:type="spellStart"/>
      <w:r>
        <w:t>stp</w:t>
      </w:r>
      <w:proofErr w:type="spellEnd"/>
      <w:r>
        <w:t xml:space="preserve"> brief </w:t>
      </w:r>
    </w:p>
    <w:p w14:paraId="352E2216" w14:textId="77777777" w:rsidR="00870A08" w:rsidRDefault="003A5418">
      <w:pPr>
        <w:pStyle w:val="aff6"/>
      </w:pPr>
      <w:r>
        <w:t xml:space="preserve"> </w:t>
      </w:r>
      <w:proofErr w:type="gramStart"/>
      <w:r>
        <w:t>MSTID  Port</w:t>
      </w:r>
      <w:proofErr w:type="gramEnd"/>
      <w:r>
        <w:t xml:space="preserve">                        Role  STP State     Protection</w:t>
      </w:r>
    </w:p>
    <w:p w14:paraId="45DE866D" w14:textId="77777777" w:rsidR="00870A08" w:rsidRDefault="003A5418">
      <w:pPr>
        <w:pStyle w:val="aff6"/>
      </w:pPr>
      <w:r>
        <w:t xml:space="preserve">   0    GigabitEthernet0/0/1      </w:t>
      </w:r>
      <w:proofErr w:type="gramStart"/>
      <w:r>
        <w:t>ROOT  FORWARDING</w:t>
      </w:r>
      <w:proofErr w:type="gramEnd"/>
      <w:r>
        <w:t xml:space="preserve">      NONE</w:t>
      </w:r>
    </w:p>
    <w:p w14:paraId="04D7D4AD" w14:textId="77777777" w:rsidR="00870A08" w:rsidRDefault="003A5418">
      <w:pPr>
        <w:pStyle w:val="aff6"/>
        <w:rPr>
          <w:shd w:val="pct10" w:color="auto" w:fill="FFFFFF"/>
        </w:rPr>
      </w:pPr>
      <w:r>
        <w:t xml:space="preserve">   </w:t>
      </w:r>
      <w:r>
        <w:rPr>
          <w:shd w:val="pct10" w:color="auto" w:fill="FFFFFF"/>
        </w:rPr>
        <w:t xml:space="preserve">0    GigabitEthernet0/0/2      </w:t>
      </w:r>
      <w:proofErr w:type="gramStart"/>
      <w:r>
        <w:rPr>
          <w:shd w:val="pct10" w:color="auto" w:fill="FFFFFF"/>
        </w:rPr>
        <w:t>ALTE  DISCARDING</w:t>
      </w:r>
      <w:proofErr w:type="gramEnd"/>
      <w:r>
        <w:rPr>
          <w:shd w:val="pct10" w:color="auto" w:fill="FFFFFF"/>
        </w:rPr>
        <w:t xml:space="preserve">      NONE</w:t>
      </w:r>
    </w:p>
    <w:p w14:paraId="6706927D" w14:textId="77777777" w:rsidR="00870A08" w:rsidRDefault="003A5418">
      <w:pPr>
        <w:pStyle w:val="aff6"/>
        <w:ind w:firstLineChars="150" w:firstLine="270"/>
      </w:pPr>
      <w:r>
        <w:t>0    GigabitEthernet0/0/</w:t>
      </w:r>
      <w:r>
        <w:rPr>
          <w:rFonts w:hint="eastAsia"/>
        </w:rPr>
        <w:t>3</w:t>
      </w:r>
      <w:r>
        <w:t xml:space="preserve">      </w:t>
      </w:r>
      <w:proofErr w:type="gramStart"/>
      <w:r>
        <w:t>DESI  FORWARDING</w:t>
      </w:r>
      <w:proofErr w:type="gramEnd"/>
      <w:r>
        <w:t xml:space="preserve">      NONE</w:t>
      </w:r>
    </w:p>
    <w:p w14:paraId="022EB49C" w14:textId="77777777" w:rsidR="00870A08" w:rsidRDefault="00870A08">
      <w:pPr>
        <w:pStyle w:val="aff6"/>
      </w:pPr>
    </w:p>
    <w:p w14:paraId="54D36710" w14:textId="77777777" w:rsidR="00870A08" w:rsidRDefault="003A5418">
      <w:pPr>
        <w:ind w:firstLine="420"/>
      </w:pPr>
      <w:r>
        <w:rPr>
          <w:rFonts w:hint="eastAsia"/>
        </w:rPr>
        <w:t>可以观察到</w:t>
      </w:r>
      <w:r>
        <w:rPr>
          <w:rFonts w:hint="eastAsia"/>
        </w:rPr>
        <w:t>S2</w:t>
      </w:r>
      <w:r>
        <w:rPr>
          <w:rFonts w:hint="eastAsia"/>
        </w:rPr>
        <w:t>的</w:t>
      </w:r>
      <w:r>
        <w:rPr>
          <w:rFonts w:hint="eastAsia"/>
        </w:rPr>
        <w:t>GE 0/0/2</w:t>
      </w:r>
      <w:r>
        <w:rPr>
          <w:rFonts w:hint="eastAsia"/>
        </w:rPr>
        <w:t>接口</w:t>
      </w:r>
      <w:r>
        <w:t>处于</w:t>
      </w:r>
      <w:r>
        <w:rPr>
          <w:rFonts w:hint="eastAsia"/>
        </w:rPr>
        <w:t>丢弃</w:t>
      </w:r>
      <w:r>
        <w:t>状态。如果</w:t>
      </w:r>
      <w:r>
        <w:rPr>
          <w:rFonts w:hint="eastAsia"/>
        </w:rPr>
        <w:t>要实质性的</w:t>
      </w:r>
      <w:r>
        <w:t>增加</w:t>
      </w:r>
      <w:r>
        <w:rPr>
          <w:rFonts w:hint="eastAsia"/>
        </w:rPr>
        <w:t>S1</w:t>
      </w:r>
      <w:r>
        <w:rPr>
          <w:rFonts w:hint="eastAsia"/>
        </w:rPr>
        <w:t>和</w:t>
      </w:r>
      <w:r>
        <w:rPr>
          <w:rFonts w:hint="eastAsia"/>
        </w:rPr>
        <w:t>S2</w:t>
      </w:r>
      <w:r>
        <w:rPr>
          <w:rFonts w:hint="eastAsia"/>
        </w:rPr>
        <w:t>之间</w:t>
      </w:r>
      <w:r>
        <w:t>的带宽，显然单靠增加链路条数</w:t>
      </w:r>
      <w:r>
        <w:rPr>
          <w:rFonts w:hint="eastAsia"/>
        </w:rPr>
        <w:t>是</w:t>
      </w:r>
      <w:r>
        <w:t>不够的</w:t>
      </w:r>
      <w:r>
        <w:rPr>
          <w:rFonts w:hint="eastAsia"/>
        </w:rPr>
        <w:t>。</w:t>
      </w:r>
      <w:r>
        <w:t>生成树会阻塞多余接口，</w:t>
      </w:r>
      <w:r>
        <w:rPr>
          <w:rFonts w:hint="eastAsia"/>
        </w:rPr>
        <w:t>使得目前</w:t>
      </w:r>
      <w:r>
        <w:rPr>
          <w:rFonts w:hint="eastAsia"/>
        </w:rPr>
        <w:t>S1</w:t>
      </w:r>
      <w:r>
        <w:rPr>
          <w:rFonts w:hint="eastAsia"/>
        </w:rPr>
        <w:t>与</w:t>
      </w:r>
      <w:r>
        <w:rPr>
          <w:rFonts w:hint="eastAsia"/>
        </w:rPr>
        <w:t>S2</w:t>
      </w:r>
      <w:r>
        <w:rPr>
          <w:rFonts w:hint="eastAsia"/>
        </w:rPr>
        <w:t>之间的数据仍然仅通过</w:t>
      </w:r>
      <w:r>
        <w:rPr>
          <w:rFonts w:hint="eastAsia"/>
        </w:rPr>
        <w:t>GE 0/0/1</w:t>
      </w:r>
      <w:r>
        <w:rPr>
          <w:rFonts w:hint="eastAsia"/>
        </w:rPr>
        <w:t>接口传输</w:t>
      </w:r>
      <w:r>
        <w:t>。</w:t>
      </w:r>
    </w:p>
    <w:p w14:paraId="4D25B8F7" w14:textId="77777777" w:rsidR="00870A08" w:rsidRDefault="003A5418">
      <w:pPr>
        <w:pStyle w:val="2"/>
        <w:numPr>
          <w:ilvl w:val="0"/>
          <w:numId w:val="7"/>
        </w:numPr>
      </w:pPr>
      <w:r>
        <w:rPr>
          <w:rFonts w:hint="eastAsia"/>
        </w:rPr>
        <w:t>配置</w:t>
      </w:r>
      <w:r>
        <w:rPr>
          <w:rFonts w:hint="eastAsia"/>
        </w:rPr>
        <w:t>E</w:t>
      </w:r>
      <w:r>
        <w:t>th-T</w:t>
      </w:r>
      <w:r>
        <w:rPr>
          <w:rFonts w:hint="eastAsia"/>
        </w:rPr>
        <w:t>runk</w:t>
      </w:r>
      <w:r>
        <w:rPr>
          <w:rFonts w:hint="eastAsia"/>
        </w:rPr>
        <w:t>实现</w:t>
      </w:r>
      <w:r>
        <w:t>链路聚合</w:t>
      </w:r>
      <w:r>
        <w:rPr>
          <w:rFonts w:hint="eastAsia"/>
        </w:rPr>
        <w:t>（手工负载分担模式）</w:t>
      </w:r>
    </w:p>
    <w:p w14:paraId="3B35B8A4" w14:textId="77777777" w:rsidR="00870A08" w:rsidRDefault="003A5418">
      <w:pPr>
        <w:ind w:firstLine="420"/>
      </w:pPr>
      <w:r>
        <w:rPr>
          <w:rFonts w:hint="eastAsia"/>
        </w:rPr>
        <w:t>通过上一步骤，发现仅</w:t>
      </w:r>
      <w:r>
        <w:t>靠</w:t>
      </w:r>
      <w:r>
        <w:rPr>
          <w:rFonts w:hint="eastAsia"/>
        </w:rPr>
        <w:t>简单增加互联的链路，不但无法解决目前带宽不够用的问题，还会在切换时带来断网的问题，显然是不合理的。此时网络管理员通过配置</w:t>
      </w:r>
      <w:r>
        <w:rPr>
          <w:rFonts w:hint="eastAsia"/>
        </w:rPr>
        <w:t>Eth-Trunk</w:t>
      </w:r>
      <w:r>
        <w:rPr>
          <w:rFonts w:hint="eastAsia"/>
        </w:rPr>
        <w:t>链路聚合来增加链路带宽，并可确保冗余链路。</w:t>
      </w:r>
    </w:p>
    <w:p w14:paraId="16F94E69" w14:textId="77777777" w:rsidR="00870A08" w:rsidRDefault="003A5418">
      <w:pPr>
        <w:ind w:firstLine="420"/>
      </w:pPr>
      <w:r>
        <w:rPr>
          <w:rFonts w:hint="eastAsia"/>
        </w:rPr>
        <w:t>Eth-Trunk</w:t>
      </w:r>
      <w:r>
        <w:rPr>
          <w:rFonts w:hint="eastAsia"/>
        </w:rPr>
        <w:t>工作模式可以分为两种：</w:t>
      </w:r>
    </w:p>
    <w:p w14:paraId="7541DC05" w14:textId="77777777" w:rsidR="00870A08" w:rsidRDefault="003A5418">
      <w:pPr>
        <w:ind w:firstLine="420"/>
      </w:pPr>
      <w:r>
        <w:rPr>
          <w:rFonts w:hint="eastAsia"/>
          <w:highlight w:val="yellow"/>
        </w:rPr>
        <w:t>手工负载分担模式</w:t>
      </w:r>
      <w:r>
        <w:rPr>
          <w:rFonts w:hint="eastAsia"/>
        </w:rPr>
        <w:t>。需要手动创建链路聚合组，并配置多个接口加入到所创建的</w:t>
      </w:r>
      <w:r>
        <w:rPr>
          <w:rFonts w:hint="eastAsia"/>
        </w:rPr>
        <w:t>Eth-trunk</w:t>
      </w:r>
      <w:r>
        <w:rPr>
          <w:rFonts w:hint="eastAsia"/>
        </w:rPr>
        <w:t>中；</w:t>
      </w:r>
    </w:p>
    <w:p w14:paraId="7AA2AFC3" w14:textId="77777777" w:rsidR="00870A08" w:rsidRDefault="003A5418">
      <w:pPr>
        <w:ind w:firstLine="420"/>
      </w:pPr>
      <w:r>
        <w:rPr>
          <w:rFonts w:hint="eastAsia"/>
          <w:highlight w:val="yellow"/>
        </w:rPr>
        <w:t>静态</w:t>
      </w:r>
      <w:r>
        <w:rPr>
          <w:rFonts w:hint="eastAsia"/>
          <w:highlight w:val="yellow"/>
        </w:rPr>
        <w:t>LACP</w:t>
      </w:r>
      <w:r>
        <w:rPr>
          <w:rFonts w:hint="eastAsia"/>
          <w:highlight w:val="yellow"/>
        </w:rPr>
        <w:t>模式</w:t>
      </w:r>
      <w:r>
        <w:rPr>
          <w:rFonts w:hint="eastAsia"/>
        </w:rPr>
        <w:t>。该模式通过</w:t>
      </w:r>
      <w:r>
        <w:rPr>
          <w:rFonts w:hint="eastAsia"/>
        </w:rPr>
        <w:t>LACP</w:t>
      </w:r>
      <w:r>
        <w:rPr>
          <w:rFonts w:hint="eastAsia"/>
        </w:rPr>
        <w:t>协议协商</w:t>
      </w:r>
      <w:r>
        <w:rPr>
          <w:rFonts w:hint="eastAsia"/>
        </w:rPr>
        <w:t>Eth-trunk</w:t>
      </w:r>
      <w:r>
        <w:rPr>
          <w:rFonts w:hint="eastAsia"/>
        </w:rPr>
        <w:t>参数后并自主选择活动接口。</w:t>
      </w:r>
    </w:p>
    <w:p w14:paraId="4E3DC719" w14:textId="77777777" w:rsidR="00870A08" w:rsidRDefault="003A5418">
      <w:pPr>
        <w:ind w:firstLine="420"/>
      </w:pPr>
      <w:r>
        <w:rPr>
          <w:rFonts w:hint="eastAsia"/>
        </w:rPr>
        <w:t>在</w:t>
      </w:r>
      <w:r>
        <w:rPr>
          <w:rFonts w:hint="eastAsia"/>
        </w:rPr>
        <w:t>S1</w:t>
      </w:r>
      <w:r>
        <w:rPr>
          <w:rFonts w:hint="eastAsia"/>
        </w:rPr>
        <w:t>和</w:t>
      </w:r>
      <w:r>
        <w:rPr>
          <w:rFonts w:hint="eastAsia"/>
        </w:rPr>
        <w:t>S2</w:t>
      </w:r>
      <w:r>
        <w:rPr>
          <w:rFonts w:hint="eastAsia"/>
        </w:rPr>
        <w:t>上配置链路聚合，创建</w:t>
      </w:r>
      <w:r>
        <w:rPr>
          <w:rFonts w:hint="eastAsia"/>
        </w:rPr>
        <w:t>Eth-Trunk 1</w:t>
      </w:r>
      <w:r>
        <w:rPr>
          <w:rFonts w:hint="eastAsia"/>
        </w:rPr>
        <w:t>接口，并指定为手工负载分担模式。</w:t>
      </w:r>
    </w:p>
    <w:p w14:paraId="330BDC48" w14:textId="77777777" w:rsidR="00870A08" w:rsidRDefault="003A5418">
      <w:pPr>
        <w:pStyle w:val="aff6"/>
      </w:pPr>
      <w:r>
        <w:t>[S</w:t>
      </w:r>
      <w:proofErr w:type="gramStart"/>
      <w:r>
        <w:t>1]interface</w:t>
      </w:r>
      <w:proofErr w:type="gramEnd"/>
      <w:r>
        <w:t xml:space="preserve"> Eth-Trunk 1</w:t>
      </w:r>
    </w:p>
    <w:p w14:paraId="690E7398" w14:textId="77777777" w:rsidR="00870A08" w:rsidRDefault="003A5418">
      <w:pPr>
        <w:pStyle w:val="aff6"/>
      </w:pPr>
      <w:r>
        <w:t>[S1-Eth-Trunk</w:t>
      </w:r>
      <w:proofErr w:type="gramStart"/>
      <w:r>
        <w:t>1]mode</w:t>
      </w:r>
      <w:proofErr w:type="gramEnd"/>
      <w:r>
        <w:t xml:space="preserve"> manual load-balance</w:t>
      </w:r>
    </w:p>
    <w:p w14:paraId="6A758C52" w14:textId="77777777" w:rsidR="00870A08" w:rsidRDefault="00870A08">
      <w:pPr>
        <w:pStyle w:val="aff6"/>
      </w:pPr>
    </w:p>
    <w:p w14:paraId="3A951A87" w14:textId="77777777" w:rsidR="00870A08" w:rsidRDefault="003A5418">
      <w:pPr>
        <w:pStyle w:val="aff6"/>
      </w:pPr>
      <w:r>
        <w:t>[S</w:t>
      </w:r>
      <w:proofErr w:type="gramStart"/>
      <w:r>
        <w:t>2]interface</w:t>
      </w:r>
      <w:proofErr w:type="gramEnd"/>
      <w:r>
        <w:t xml:space="preserve"> Eth-Trunk 1</w:t>
      </w:r>
    </w:p>
    <w:p w14:paraId="052786BC" w14:textId="77777777" w:rsidR="00870A08" w:rsidRDefault="003A5418">
      <w:pPr>
        <w:pStyle w:val="aff6"/>
      </w:pPr>
      <w:r>
        <w:t>[S2-Eth-Trunk</w:t>
      </w:r>
      <w:proofErr w:type="gramStart"/>
      <w:r>
        <w:t>1]mode</w:t>
      </w:r>
      <w:proofErr w:type="gramEnd"/>
      <w:r>
        <w:t xml:space="preserve"> manual load-balance</w:t>
      </w:r>
    </w:p>
    <w:p w14:paraId="58689E08" w14:textId="77777777" w:rsidR="00870A08" w:rsidRDefault="00870A08">
      <w:pPr>
        <w:ind w:firstLineChars="0" w:firstLine="0"/>
      </w:pPr>
    </w:p>
    <w:p w14:paraId="40837A8A" w14:textId="77777777" w:rsidR="00870A08" w:rsidRDefault="003A5418">
      <w:pPr>
        <w:ind w:firstLine="420"/>
      </w:pPr>
      <w:r>
        <w:rPr>
          <w:rFonts w:hint="eastAsia"/>
        </w:rPr>
        <w:t>将</w:t>
      </w:r>
      <w:r>
        <w:rPr>
          <w:rFonts w:hint="eastAsia"/>
        </w:rPr>
        <w:t>S1</w:t>
      </w:r>
      <w:r>
        <w:rPr>
          <w:rFonts w:hint="eastAsia"/>
        </w:rPr>
        <w:t>和</w:t>
      </w:r>
      <w:r>
        <w:rPr>
          <w:rFonts w:hint="eastAsia"/>
        </w:rPr>
        <w:t>S2</w:t>
      </w:r>
      <w:r>
        <w:rPr>
          <w:rFonts w:hint="eastAsia"/>
        </w:rPr>
        <w:t>的</w:t>
      </w:r>
      <w:r>
        <w:rPr>
          <w:rFonts w:hint="eastAsia"/>
        </w:rPr>
        <w:t>GE 0/0/1</w:t>
      </w:r>
      <w:r>
        <w:rPr>
          <w:rFonts w:hint="eastAsia"/>
        </w:rPr>
        <w:t>和</w:t>
      </w:r>
      <w:r>
        <w:rPr>
          <w:rFonts w:hint="eastAsia"/>
        </w:rPr>
        <w:t>GE 0/0/2</w:t>
      </w:r>
      <w:r>
        <w:rPr>
          <w:rFonts w:hint="eastAsia"/>
        </w:rPr>
        <w:t>分别加入到</w:t>
      </w:r>
      <w:r>
        <w:rPr>
          <w:rFonts w:hint="eastAsia"/>
        </w:rPr>
        <w:t>E</w:t>
      </w:r>
      <w:r>
        <w:t>th-T</w:t>
      </w:r>
      <w:r>
        <w:rPr>
          <w:rFonts w:hint="eastAsia"/>
        </w:rPr>
        <w:t>runk 1</w:t>
      </w:r>
      <w:r>
        <w:rPr>
          <w:rFonts w:hint="eastAsia"/>
        </w:rPr>
        <w:t>接口</w:t>
      </w:r>
      <w:r>
        <w:t>。</w:t>
      </w:r>
    </w:p>
    <w:p w14:paraId="0F00CD9D" w14:textId="77777777" w:rsidR="00870A08" w:rsidRDefault="003A5418">
      <w:pPr>
        <w:pStyle w:val="aff6"/>
      </w:pPr>
      <w:r>
        <w:t>[S</w:t>
      </w:r>
      <w:proofErr w:type="gramStart"/>
      <w:r>
        <w:t>1]interface</w:t>
      </w:r>
      <w:proofErr w:type="gramEnd"/>
      <w:r>
        <w:t xml:space="preserve"> </w:t>
      </w:r>
      <w:proofErr w:type="spellStart"/>
      <w:r>
        <w:t>GigabitEthernet</w:t>
      </w:r>
      <w:proofErr w:type="spellEnd"/>
      <w:r>
        <w:t xml:space="preserve"> 0/0/1</w:t>
      </w:r>
    </w:p>
    <w:p w14:paraId="2CDCAC78" w14:textId="77777777" w:rsidR="00870A08" w:rsidRDefault="003A5418">
      <w:pPr>
        <w:pStyle w:val="aff6"/>
      </w:pPr>
      <w:r>
        <w:t>[S1-GigabitEthernet0/0/</w:t>
      </w:r>
      <w:proofErr w:type="gramStart"/>
      <w:r>
        <w:t>1]eth</w:t>
      </w:r>
      <w:proofErr w:type="gramEnd"/>
      <w:r>
        <w:t>-trunk 1</w:t>
      </w:r>
    </w:p>
    <w:p w14:paraId="28D1466C" w14:textId="77777777" w:rsidR="00870A08" w:rsidRDefault="003A5418">
      <w:pPr>
        <w:pStyle w:val="aff6"/>
      </w:pPr>
      <w:r>
        <w:lastRenderedPageBreak/>
        <w:t>[S1-GigabitEthernet0/0/</w:t>
      </w:r>
      <w:proofErr w:type="gramStart"/>
      <w:r>
        <w:t>1]interface</w:t>
      </w:r>
      <w:proofErr w:type="gramEnd"/>
      <w:r>
        <w:t xml:space="preserve"> </w:t>
      </w:r>
      <w:proofErr w:type="spellStart"/>
      <w:r>
        <w:t>GigabitEthernet</w:t>
      </w:r>
      <w:proofErr w:type="spellEnd"/>
      <w:r>
        <w:t xml:space="preserve"> 0/0/2</w:t>
      </w:r>
    </w:p>
    <w:p w14:paraId="7F875401" w14:textId="77777777" w:rsidR="00870A08" w:rsidRDefault="003A5418">
      <w:pPr>
        <w:pStyle w:val="aff6"/>
      </w:pPr>
      <w:r>
        <w:t>[S1-GigabitEthernet0/0/</w:t>
      </w:r>
      <w:proofErr w:type="gramStart"/>
      <w:r>
        <w:t>2]eth</w:t>
      </w:r>
      <w:proofErr w:type="gramEnd"/>
      <w:r>
        <w:t>-trunk 1</w:t>
      </w:r>
    </w:p>
    <w:p w14:paraId="05AEA21A" w14:textId="77777777" w:rsidR="00870A08" w:rsidRDefault="00870A08">
      <w:pPr>
        <w:ind w:firstLineChars="0" w:firstLine="0"/>
        <w:rPr>
          <w:rFonts w:ascii="Courier New" w:eastAsia="宋体" w:hAnsi="Courier New" w:cs="Courier New"/>
          <w:kern w:val="0"/>
          <w:sz w:val="18"/>
          <w:szCs w:val="18"/>
        </w:rPr>
      </w:pPr>
    </w:p>
    <w:p w14:paraId="178D7D1D" w14:textId="77777777" w:rsidR="00870A08" w:rsidRDefault="003A5418">
      <w:pPr>
        <w:pStyle w:val="aff6"/>
      </w:pPr>
      <w:r>
        <w:t>[S</w:t>
      </w:r>
      <w:proofErr w:type="gramStart"/>
      <w:r>
        <w:t>2]interface</w:t>
      </w:r>
      <w:proofErr w:type="gramEnd"/>
      <w:r>
        <w:t xml:space="preserve"> </w:t>
      </w:r>
      <w:proofErr w:type="spellStart"/>
      <w:r>
        <w:t>GigabitEthernet</w:t>
      </w:r>
      <w:proofErr w:type="spellEnd"/>
      <w:r>
        <w:t xml:space="preserve"> 0/0/1</w:t>
      </w:r>
    </w:p>
    <w:p w14:paraId="2A0587D2" w14:textId="77777777" w:rsidR="00870A08" w:rsidRDefault="003A5418">
      <w:pPr>
        <w:pStyle w:val="aff6"/>
      </w:pPr>
      <w:r>
        <w:t>[S2-GigabitEthernet0/0/</w:t>
      </w:r>
      <w:proofErr w:type="gramStart"/>
      <w:r>
        <w:t>1]eth</w:t>
      </w:r>
      <w:proofErr w:type="gramEnd"/>
      <w:r>
        <w:t>-trunk 1</w:t>
      </w:r>
    </w:p>
    <w:p w14:paraId="3138454D" w14:textId="77777777" w:rsidR="00870A08" w:rsidRDefault="003A5418">
      <w:pPr>
        <w:pStyle w:val="aff6"/>
      </w:pPr>
      <w:r>
        <w:t>[S2-GigabitEthernet0/0/</w:t>
      </w:r>
      <w:proofErr w:type="gramStart"/>
      <w:r>
        <w:t>1]interface</w:t>
      </w:r>
      <w:proofErr w:type="gramEnd"/>
      <w:r>
        <w:t xml:space="preserve"> </w:t>
      </w:r>
      <w:proofErr w:type="spellStart"/>
      <w:r>
        <w:t>GigabitEthernet</w:t>
      </w:r>
      <w:proofErr w:type="spellEnd"/>
      <w:r>
        <w:t xml:space="preserve"> 0/0/2</w:t>
      </w:r>
    </w:p>
    <w:p w14:paraId="56C775C9" w14:textId="77777777" w:rsidR="00870A08" w:rsidRDefault="003A5418">
      <w:pPr>
        <w:pStyle w:val="aff6"/>
      </w:pPr>
      <w:r>
        <w:t>[S2-GigabitEthernet0/0/</w:t>
      </w:r>
      <w:proofErr w:type="gramStart"/>
      <w:r>
        <w:t>2]eth</w:t>
      </w:r>
      <w:proofErr w:type="gramEnd"/>
      <w:r>
        <w:t>-trunk 1</w:t>
      </w:r>
    </w:p>
    <w:p w14:paraId="3CFE7F8E" w14:textId="77777777" w:rsidR="00870A08" w:rsidRDefault="00870A08">
      <w:pPr>
        <w:pStyle w:val="aff6"/>
      </w:pPr>
    </w:p>
    <w:p w14:paraId="0A7034C5" w14:textId="77777777" w:rsidR="00870A08" w:rsidRDefault="003A5418">
      <w:pPr>
        <w:ind w:firstLine="420"/>
      </w:pPr>
      <w:r>
        <w:rPr>
          <w:rFonts w:hint="eastAsia"/>
        </w:rPr>
        <w:t>配置</w:t>
      </w:r>
      <w:r>
        <w:t>完成后，</w:t>
      </w:r>
      <w:r>
        <w:rPr>
          <w:rFonts w:hint="eastAsia"/>
        </w:rPr>
        <w:t>使用</w:t>
      </w:r>
      <w:r>
        <w:rPr>
          <w:rFonts w:hint="eastAsia"/>
          <w:b/>
        </w:rPr>
        <w:t>display eth-trunk</w:t>
      </w:r>
      <w:r>
        <w:rPr>
          <w:rFonts w:hint="eastAsia"/>
        </w:rPr>
        <w:t>命令</w:t>
      </w:r>
      <w:r>
        <w:t>查看</w:t>
      </w:r>
      <w:r>
        <w:rPr>
          <w:rFonts w:hint="eastAsia"/>
        </w:rPr>
        <w:t>S1</w:t>
      </w:r>
      <w:r>
        <w:rPr>
          <w:rFonts w:hint="eastAsia"/>
        </w:rPr>
        <w:t>和</w:t>
      </w:r>
      <w:r>
        <w:rPr>
          <w:rFonts w:hint="eastAsia"/>
        </w:rPr>
        <w:t>S2</w:t>
      </w:r>
      <w:r>
        <w:rPr>
          <w:rFonts w:hint="eastAsia"/>
        </w:rPr>
        <w:t>的</w:t>
      </w:r>
      <w:r>
        <w:t xml:space="preserve">Eth-Trunk 1 </w:t>
      </w:r>
      <w:r>
        <w:rPr>
          <w:rFonts w:hint="eastAsia"/>
        </w:rPr>
        <w:t>接口</w:t>
      </w:r>
      <w:r>
        <w:t>状态</w:t>
      </w:r>
      <w:r>
        <w:rPr>
          <w:rFonts w:hint="eastAsia"/>
        </w:rPr>
        <w:t>。</w:t>
      </w:r>
    </w:p>
    <w:p w14:paraId="0DA5164D" w14:textId="77777777" w:rsidR="00870A08" w:rsidRDefault="003A5418">
      <w:pPr>
        <w:pStyle w:val="aff6"/>
      </w:pPr>
      <w:r>
        <w:t>[S</w:t>
      </w:r>
      <w:proofErr w:type="gramStart"/>
      <w:r>
        <w:t>1]display</w:t>
      </w:r>
      <w:proofErr w:type="gramEnd"/>
      <w:r>
        <w:t xml:space="preserve"> eth-trunk 1</w:t>
      </w:r>
    </w:p>
    <w:p w14:paraId="11554C4F" w14:textId="77777777" w:rsidR="00870A08" w:rsidRDefault="003A5418">
      <w:pPr>
        <w:pStyle w:val="aff6"/>
      </w:pPr>
      <w:r>
        <w:t>Eth-Trunk1's state information is:</w:t>
      </w:r>
    </w:p>
    <w:p w14:paraId="105D3F5B" w14:textId="77777777" w:rsidR="00870A08" w:rsidRDefault="003A5418">
      <w:pPr>
        <w:pStyle w:val="aff6"/>
      </w:pPr>
      <w:proofErr w:type="spellStart"/>
      <w:r>
        <w:rPr>
          <w:shd w:val="pct10" w:color="auto" w:fill="FFFFFF"/>
        </w:rPr>
        <w:t>WorkingMode</w:t>
      </w:r>
      <w:proofErr w:type="spellEnd"/>
      <w:r>
        <w:rPr>
          <w:shd w:val="pct10" w:color="auto" w:fill="FFFFFF"/>
        </w:rPr>
        <w:t xml:space="preserve">: NORMAL </w:t>
      </w:r>
      <w:r>
        <w:t xml:space="preserve">        Hash arithmetic: According to SIP-XOR-DIP         </w:t>
      </w:r>
    </w:p>
    <w:p w14:paraId="64543290" w14:textId="77777777" w:rsidR="00870A08" w:rsidRDefault="003A5418">
      <w:pPr>
        <w:pStyle w:val="aff6"/>
      </w:pPr>
      <w:r>
        <w:t>Least Active-</w:t>
      </w:r>
      <w:proofErr w:type="spellStart"/>
      <w:r>
        <w:t>linknumber</w:t>
      </w:r>
      <w:proofErr w:type="spellEnd"/>
      <w:r>
        <w:t xml:space="preserve">: </w:t>
      </w:r>
      <w:proofErr w:type="gramStart"/>
      <w:r>
        <w:t>1  Max</w:t>
      </w:r>
      <w:proofErr w:type="gramEnd"/>
      <w:r>
        <w:t xml:space="preserve"> Bandwidth-affected-</w:t>
      </w:r>
      <w:proofErr w:type="spellStart"/>
      <w:r>
        <w:t>linknumber</w:t>
      </w:r>
      <w:proofErr w:type="spellEnd"/>
      <w:r>
        <w:t xml:space="preserve">: 8              </w:t>
      </w:r>
    </w:p>
    <w:p w14:paraId="0D24BA79" w14:textId="77777777" w:rsidR="00870A08" w:rsidRDefault="003A5418">
      <w:pPr>
        <w:pStyle w:val="aff6"/>
      </w:pPr>
      <w:r>
        <w:t xml:space="preserve">Operate status: up          Number </w:t>
      </w:r>
      <w:proofErr w:type="gramStart"/>
      <w:r>
        <w:t>Of</w:t>
      </w:r>
      <w:proofErr w:type="gramEnd"/>
      <w:r>
        <w:t xml:space="preserve"> Up Port In Trunk: 2                     </w:t>
      </w:r>
    </w:p>
    <w:p w14:paraId="5512669C" w14:textId="77777777" w:rsidR="00870A08" w:rsidRDefault="003A5418">
      <w:pPr>
        <w:pStyle w:val="aff6"/>
      </w:pPr>
      <w:r>
        <w:t>----------------------------------------------------------------------------</w:t>
      </w:r>
    </w:p>
    <w:p w14:paraId="3DF7406B" w14:textId="77777777" w:rsidR="00870A08" w:rsidRDefault="003A5418">
      <w:pPr>
        <w:pStyle w:val="aff6"/>
      </w:pPr>
      <w:proofErr w:type="spellStart"/>
      <w:r>
        <w:t>PortName</w:t>
      </w:r>
      <w:proofErr w:type="spellEnd"/>
      <w:r>
        <w:t xml:space="preserve">                      Status      Weight </w:t>
      </w:r>
    </w:p>
    <w:p w14:paraId="516F293A" w14:textId="77777777" w:rsidR="00870A08" w:rsidRDefault="003A5418">
      <w:pPr>
        <w:pStyle w:val="aff6"/>
      </w:pPr>
      <w:r>
        <w:rPr>
          <w:shd w:val="pct10" w:color="auto" w:fill="FFFFFF"/>
        </w:rPr>
        <w:t xml:space="preserve">GigabitEthernet0/0/1          Up          1 </w:t>
      </w:r>
      <w:r>
        <w:t xml:space="preserve">     </w:t>
      </w:r>
    </w:p>
    <w:p w14:paraId="308D868A" w14:textId="77777777" w:rsidR="00870A08" w:rsidRDefault="003A5418">
      <w:pPr>
        <w:pStyle w:val="aff6"/>
      </w:pPr>
      <w:r>
        <w:rPr>
          <w:shd w:val="pct10" w:color="auto" w:fill="FFFFFF"/>
        </w:rPr>
        <w:t xml:space="preserve">GigabitEthernet0/0/2          Up          1 </w:t>
      </w:r>
      <w:r>
        <w:rPr>
          <w:rFonts w:hint="eastAsia"/>
        </w:rPr>
        <w:t xml:space="preserve"> </w:t>
      </w:r>
      <w:r>
        <w:t xml:space="preserve"> </w:t>
      </w:r>
    </w:p>
    <w:p w14:paraId="406F2843" w14:textId="77777777" w:rsidR="00870A08" w:rsidRDefault="00870A08">
      <w:pPr>
        <w:pStyle w:val="aff6"/>
      </w:pPr>
    </w:p>
    <w:p w14:paraId="03685ACD" w14:textId="77777777" w:rsidR="00870A08" w:rsidRDefault="003A5418">
      <w:pPr>
        <w:pStyle w:val="aff6"/>
      </w:pPr>
      <w:r>
        <w:t>[S</w:t>
      </w:r>
      <w:proofErr w:type="gramStart"/>
      <w:r>
        <w:t>2]display</w:t>
      </w:r>
      <w:proofErr w:type="gramEnd"/>
      <w:r>
        <w:t xml:space="preserve"> eth-trunk 1</w:t>
      </w:r>
    </w:p>
    <w:p w14:paraId="55701063" w14:textId="77777777" w:rsidR="00870A08" w:rsidRDefault="003A5418">
      <w:pPr>
        <w:pStyle w:val="aff6"/>
      </w:pPr>
      <w:r>
        <w:t>Eth-Trunk1's state information is:</w:t>
      </w:r>
    </w:p>
    <w:p w14:paraId="47317C5B" w14:textId="77777777" w:rsidR="00870A08" w:rsidRDefault="003A5418">
      <w:pPr>
        <w:pStyle w:val="aff6"/>
      </w:pPr>
      <w:proofErr w:type="spellStart"/>
      <w:r>
        <w:rPr>
          <w:shd w:val="pct10" w:color="auto" w:fill="FFFFFF"/>
        </w:rPr>
        <w:t>WorkingMode</w:t>
      </w:r>
      <w:proofErr w:type="spellEnd"/>
      <w:r>
        <w:rPr>
          <w:shd w:val="pct10" w:color="auto" w:fill="FFFFFF"/>
        </w:rPr>
        <w:t>: NORMAL</w:t>
      </w:r>
      <w:r>
        <w:t xml:space="preserve">         Hash arithmetic: According to SIP-XOR-DIP         </w:t>
      </w:r>
    </w:p>
    <w:p w14:paraId="507C9975" w14:textId="77777777" w:rsidR="00870A08" w:rsidRDefault="003A5418">
      <w:pPr>
        <w:pStyle w:val="aff6"/>
      </w:pPr>
      <w:r>
        <w:t>Least Active-</w:t>
      </w:r>
      <w:proofErr w:type="spellStart"/>
      <w:r>
        <w:t>linknumber</w:t>
      </w:r>
      <w:proofErr w:type="spellEnd"/>
      <w:r>
        <w:t xml:space="preserve">: </w:t>
      </w:r>
      <w:proofErr w:type="gramStart"/>
      <w:r>
        <w:t>1  Max</w:t>
      </w:r>
      <w:proofErr w:type="gramEnd"/>
      <w:r>
        <w:t xml:space="preserve"> Bandwidth-affected-</w:t>
      </w:r>
      <w:proofErr w:type="spellStart"/>
      <w:r>
        <w:t>linknumber</w:t>
      </w:r>
      <w:proofErr w:type="spellEnd"/>
      <w:r>
        <w:t xml:space="preserve">: 8              </w:t>
      </w:r>
    </w:p>
    <w:p w14:paraId="5717F4A5" w14:textId="77777777" w:rsidR="00870A08" w:rsidRDefault="003A5418">
      <w:pPr>
        <w:pStyle w:val="aff6"/>
      </w:pPr>
      <w:r>
        <w:t xml:space="preserve">Operate status: up          Number </w:t>
      </w:r>
      <w:proofErr w:type="gramStart"/>
      <w:r>
        <w:t>Of</w:t>
      </w:r>
      <w:proofErr w:type="gramEnd"/>
      <w:r>
        <w:t xml:space="preserve"> Up Port In Trunk: 2                     </w:t>
      </w:r>
    </w:p>
    <w:p w14:paraId="4D11414C" w14:textId="77777777" w:rsidR="00870A08" w:rsidRDefault="003A5418">
      <w:pPr>
        <w:pStyle w:val="aff6"/>
      </w:pPr>
      <w:r>
        <w:t>----------------------------------------------------------------------------</w:t>
      </w:r>
    </w:p>
    <w:p w14:paraId="2A02D4E8" w14:textId="77777777" w:rsidR="00870A08" w:rsidRDefault="003A5418">
      <w:pPr>
        <w:pStyle w:val="aff6"/>
      </w:pPr>
      <w:proofErr w:type="spellStart"/>
      <w:r>
        <w:t>PortName</w:t>
      </w:r>
      <w:proofErr w:type="spellEnd"/>
      <w:r>
        <w:t xml:space="preserve">                      Status      Weight </w:t>
      </w:r>
    </w:p>
    <w:p w14:paraId="49AE8905" w14:textId="77777777" w:rsidR="00870A08" w:rsidRDefault="003A5418">
      <w:pPr>
        <w:pStyle w:val="aff6"/>
      </w:pPr>
      <w:r>
        <w:rPr>
          <w:shd w:val="pct10" w:color="auto" w:fill="FFFFFF"/>
        </w:rPr>
        <w:t xml:space="preserve">GigabitEthernet0/0/1          Up          1    </w:t>
      </w:r>
      <w:r>
        <w:t xml:space="preserve">  </w:t>
      </w:r>
    </w:p>
    <w:p w14:paraId="47CB5C42" w14:textId="77777777" w:rsidR="00870A08" w:rsidRDefault="003A5418">
      <w:pPr>
        <w:pStyle w:val="aff6"/>
        <w:rPr>
          <w:shd w:val="pct10" w:color="auto" w:fill="FFFFFF"/>
        </w:rPr>
      </w:pPr>
      <w:r>
        <w:rPr>
          <w:shd w:val="pct10" w:color="auto" w:fill="FFFFFF"/>
        </w:rPr>
        <w:t xml:space="preserve">GigabitEthernet0/0/2          Up          1   </w:t>
      </w:r>
      <w:r>
        <w:rPr>
          <w:rFonts w:hint="eastAsia"/>
          <w:shd w:val="pct10" w:color="auto" w:fill="FFFFFF"/>
        </w:rPr>
        <w:t xml:space="preserve"> </w:t>
      </w:r>
    </w:p>
    <w:p w14:paraId="5F9F28D7" w14:textId="77777777" w:rsidR="00870A08" w:rsidRDefault="00870A08">
      <w:pPr>
        <w:pStyle w:val="aff6"/>
      </w:pPr>
    </w:p>
    <w:p w14:paraId="77EEAA47" w14:textId="77777777" w:rsidR="00870A08" w:rsidRDefault="003A5418">
      <w:pPr>
        <w:ind w:firstLine="420"/>
      </w:pPr>
      <w:r>
        <w:rPr>
          <w:rFonts w:hint="eastAsia"/>
        </w:rPr>
        <w:t>可以观察到，</w:t>
      </w:r>
      <w:r>
        <w:rPr>
          <w:rFonts w:hint="eastAsia"/>
        </w:rPr>
        <w:t>S1</w:t>
      </w:r>
      <w:r>
        <w:rPr>
          <w:rFonts w:hint="eastAsia"/>
        </w:rPr>
        <w:t>与</w:t>
      </w:r>
      <w:r>
        <w:rPr>
          <w:rFonts w:hint="eastAsia"/>
        </w:rPr>
        <w:t>S2</w:t>
      </w:r>
      <w:r>
        <w:rPr>
          <w:rFonts w:hint="eastAsia"/>
        </w:rPr>
        <w:t>的工作模式为</w:t>
      </w:r>
      <w:r>
        <w:rPr>
          <w:rFonts w:hint="eastAsia"/>
        </w:rPr>
        <w:t>NORMAL</w:t>
      </w:r>
      <w:r>
        <w:rPr>
          <w:rFonts w:hint="eastAsia"/>
        </w:rPr>
        <w:t>（手工负载分担方式），</w:t>
      </w:r>
      <w:r>
        <w:rPr>
          <w:rFonts w:hint="eastAsia"/>
        </w:rPr>
        <w:t>GE 0/0/1</w:t>
      </w:r>
      <w:r>
        <w:rPr>
          <w:rFonts w:hint="eastAsia"/>
        </w:rPr>
        <w:t>与</w:t>
      </w:r>
      <w:r>
        <w:rPr>
          <w:rFonts w:hint="eastAsia"/>
        </w:rPr>
        <w:t>GE 0/0/2</w:t>
      </w:r>
      <w:r>
        <w:rPr>
          <w:rFonts w:hint="eastAsia"/>
        </w:rPr>
        <w:t>接口已经添加到</w:t>
      </w:r>
      <w:r>
        <w:rPr>
          <w:rFonts w:hint="eastAsia"/>
        </w:rPr>
        <w:t>Eth-Trunk 1</w:t>
      </w:r>
      <w:r>
        <w:rPr>
          <w:rFonts w:hint="eastAsia"/>
        </w:rPr>
        <w:t>中，并且处于</w:t>
      </w:r>
      <w:r>
        <w:rPr>
          <w:rFonts w:hint="eastAsia"/>
        </w:rPr>
        <w:t>UP</w:t>
      </w:r>
      <w:r>
        <w:rPr>
          <w:rFonts w:hint="eastAsia"/>
        </w:rPr>
        <w:t>状态。</w:t>
      </w:r>
    </w:p>
    <w:p w14:paraId="1A074E65" w14:textId="77777777" w:rsidR="00870A08" w:rsidRDefault="003A5418">
      <w:pPr>
        <w:ind w:firstLine="420"/>
      </w:pPr>
      <w:r>
        <w:rPr>
          <w:rFonts w:hint="eastAsia"/>
        </w:rPr>
        <w:t>使用</w:t>
      </w:r>
      <w:r>
        <w:rPr>
          <w:rFonts w:hint="eastAsia"/>
          <w:b/>
        </w:rPr>
        <w:t>display interface eth-trunk</w:t>
      </w:r>
      <w:r>
        <w:rPr>
          <w:rFonts w:hint="eastAsia"/>
        </w:rPr>
        <w:t>命令查看</w:t>
      </w:r>
      <w:r>
        <w:rPr>
          <w:rFonts w:hint="eastAsia"/>
        </w:rPr>
        <w:t>S2</w:t>
      </w:r>
      <w:r>
        <w:rPr>
          <w:rFonts w:hint="eastAsia"/>
        </w:rPr>
        <w:t>的</w:t>
      </w:r>
      <w:r>
        <w:rPr>
          <w:rFonts w:hint="eastAsia"/>
        </w:rPr>
        <w:t>Eth-Trunk 1</w:t>
      </w:r>
      <w:r>
        <w:rPr>
          <w:rFonts w:hint="eastAsia"/>
        </w:rPr>
        <w:t>接口信息。</w:t>
      </w:r>
    </w:p>
    <w:p w14:paraId="2557420C" w14:textId="77777777" w:rsidR="00870A08" w:rsidRDefault="003A5418">
      <w:pPr>
        <w:pStyle w:val="aff6"/>
      </w:pPr>
      <w:r>
        <w:t>[S</w:t>
      </w:r>
      <w:proofErr w:type="gramStart"/>
      <w:r>
        <w:t>2]display</w:t>
      </w:r>
      <w:proofErr w:type="gramEnd"/>
      <w:r>
        <w:t xml:space="preserve"> interface Eth-Trunk 1</w:t>
      </w:r>
    </w:p>
    <w:p w14:paraId="1F8D9988" w14:textId="77777777" w:rsidR="00870A08" w:rsidRDefault="003A5418">
      <w:pPr>
        <w:pStyle w:val="aff6"/>
      </w:pPr>
      <w:r>
        <w:t xml:space="preserve">Eth-Trunk1 current </w:t>
      </w:r>
      <w:proofErr w:type="gramStart"/>
      <w:r>
        <w:t>state :</w:t>
      </w:r>
      <w:proofErr w:type="gramEnd"/>
      <w:r>
        <w:t xml:space="preserve"> UP</w:t>
      </w:r>
    </w:p>
    <w:p w14:paraId="1647C1B6" w14:textId="77777777" w:rsidR="00870A08" w:rsidRDefault="003A5418">
      <w:pPr>
        <w:pStyle w:val="aff6"/>
      </w:pPr>
      <w:r>
        <w:t xml:space="preserve">Line protocol current </w:t>
      </w:r>
      <w:proofErr w:type="gramStart"/>
      <w:r>
        <w:t>state :</w:t>
      </w:r>
      <w:proofErr w:type="gramEnd"/>
      <w:r>
        <w:t xml:space="preserve"> UP</w:t>
      </w:r>
    </w:p>
    <w:p w14:paraId="59DF2BA6" w14:textId="77777777" w:rsidR="00870A08" w:rsidRDefault="003A5418">
      <w:pPr>
        <w:pStyle w:val="aff6"/>
      </w:pPr>
      <w:r>
        <w:t>Description:</w:t>
      </w:r>
    </w:p>
    <w:p w14:paraId="619A528C" w14:textId="77777777" w:rsidR="00870A08" w:rsidRDefault="003A5418">
      <w:pPr>
        <w:pStyle w:val="aff6"/>
      </w:pPr>
      <w:r>
        <w:t xml:space="preserve">Switch Port, </w:t>
      </w:r>
      <w:proofErr w:type="gramStart"/>
      <w:r>
        <w:t>PVID :</w:t>
      </w:r>
      <w:proofErr w:type="gramEnd"/>
      <w:r>
        <w:t xml:space="preserve">    1, Hash arithmetic : According to SIP-XOR-</w:t>
      </w:r>
      <w:proofErr w:type="spellStart"/>
      <w:r>
        <w:t>DIP,Maximal</w:t>
      </w:r>
      <w:proofErr w:type="spellEnd"/>
      <w:r>
        <w:t xml:space="preserve"> </w:t>
      </w:r>
      <w:r>
        <w:rPr>
          <w:shd w:val="pct10" w:color="auto" w:fill="FFFFFF"/>
        </w:rPr>
        <w:t>BW: 4294967.29G, Current BW: 4294967.29G</w:t>
      </w:r>
      <w:r>
        <w:t>, The Maximum Frame Length is 9216</w:t>
      </w:r>
    </w:p>
    <w:p w14:paraId="785DBD7E" w14:textId="77777777" w:rsidR="00870A08" w:rsidRDefault="003A5418">
      <w:pPr>
        <w:pStyle w:val="aff6"/>
      </w:pPr>
      <w:r>
        <w:t>IP Sending Frames' Format is PKTFMT_ETHNT_2, Hardware address is 4c1f-cc71-68d4</w:t>
      </w:r>
    </w:p>
    <w:p w14:paraId="3F3B758C" w14:textId="77777777" w:rsidR="00870A08" w:rsidRDefault="003A5418">
      <w:pPr>
        <w:pStyle w:val="aff6"/>
      </w:pPr>
      <w:r>
        <w:t>Current system time: 2013-06-29 22:34:26-08:00</w:t>
      </w:r>
    </w:p>
    <w:p w14:paraId="67194F8D" w14:textId="77777777" w:rsidR="00870A08" w:rsidRDefault="003A5418">
      <w:pPr>
        <w:pStyle w:val="aff6"/>
      </w:pPr>
      <w:r>
        <w:t xml:space="preserve">    Input bandwidth </w:t>
      </w:r>
      <w:proofErr w:type="gramStart"/>
      <w:r>
        <w:t>utilization  :</w:t>
      </w:r>
      <w:proofErr w:type="gramEnd"/>
      <w:r>
        <w:t xml:space="preserve">    0%</w:t>
      </w:r>
    </w:p>
    <w:p w14:paraId="510DD04E" w14:textId="77777777" w:rsidR="00870A08" w:rsidRDefault="003A5418">
      <w:pPr>
        <w:pStyle w:val="aff6"/>
      </w:pPr>
      <w:r>
        <w:t xml:space="preserve">    Output bandwidth </w:t>
      </w:r>
      <w:proofErr w:type="gramStart"/>
      <w:r>
        <w:t>utilization :</w:t>
      </w:r>
      <w:proofErr w:type="gramEnd"/>
      <w:r>
        <w:t xml:space="preserve">    0%</w:t>
      </w:r>
    </w:p>
    <w:p w14:paraId="19FD1263" w14:textId="77777777" w:rsidR="00870A08" w:rsidRDefault="003A5418">
      <w:pPr>
        <w:pStyle w:val="aff6"/>
      </w:pPr>
      <w:r>
        <w:t>-----------------------------------------------------</w:t>
      </w:r>
    </w:p>
    <w:p w14:paraId="1CB70F79" w14:textId="77777777" w:rsidR="00870A08" w:rsidRDefault="003A5418">
      <w:pPr>
        <w:pStyle w:val="aff6"/>
      </w:pPr>
      <w:proofErr w:type="spellStart"/>
      <w:r>
        <w:t>PortName</w:t>
      </w:r>
      <w:proofErr w:type="spellEnd"/>
      <w:r>
        <w:t xml:space="preserve">                      Status      Weight</w:t>
      </w:r>
    </w:p>
    <w:p w14:paraId="35D94E94" w14:textId="77777777" w:rsidR="00870A08" w:rsidRDefault="003A5418">
      <w:pPr>
        <w:pStyle w:val="aff6"/>
      </w:pPr>
      <w:r>
        <w:t>-----------------------------------------------------</w:t>
      </w:r>
    </w:p>
    <w:p w14:paraId="6CA85164" w14:textId="77777777" w:rsidR="00870A08" w:rsidRDefault="003A5418">
      <w:pPr>
        <w:pStyle w:val="aff6"/>
      </w:pPr>
      <w:r>
        <w:t>GigabitEthernet0/0/1          UP          1</w:t>
      </w:r>
    </w:p>
    <w:p w14:paraId="10474A10" w14:textId="77777777" w:rsidR="00870A08" w:rsidRDefault="003A5418">
      <w:pPr>
        <w:pStyle w:val="aff6"/>
      </w:pPr>
      <w:r>
        <w:t>GigabitEthernet0/0/2          UP          1</w:t>
      </w:r>
    </w:p>
    <w:p w14:paraId="19F10E79" w14:textId="77777777" w:rsidR="00870A08" w:rsidRDefault="003A5418">
      <w:pPr>
        <w:pStyle w:val="aff6"/>
      </w:pPr>
      <w:r>
        <w:t>-----------------------------------------------------</w:t>
      </w:r>
    </w:p>
    <w:p w14:paraId="4FC4F672" w14:textId="77777777" w:rsidR="00870A08" w:rsidRDefault="003A5418">
      <w:pPr>
        <w:pStyle w:val="aff6"/>
      </w:pPr>
      <w:r>
        <w:t xml:space="preserve">The Number of Ports in </w:t>
      </w:r>
      <w:proofErr w:type="gramStart"/>
      <w:r>
        <w:t>Trunk :</w:t>
      </w:r>
      <w:proofErr w:type="gramEnd"/>
      <w:r>
        <w:t xml:space="preserve"> 2</w:t>
      </w:r>
    </w:p>
    <w:p w14:paraId="522F5FFC" w14:textId="77777777" w:rsidR="00870A08" w:rsidRDefault="003A5418">
      <w:pPr>
        <w:pStyle w:val="aff6"/>
      </w:pPr>
      <w:r>
        <w:t xml:space="preserve">The Number of UP Ports in </w:t>
      </w:r>
      <w:proofErr w:type="gramStart"/>
      <w:r>
        <w:t>Trunk :</w:t>
      </w:r>
      <w:proofErr w:type="gramEnd"/>
      <w:r>
        <w:t xml:space="preserve"> 2</w:t>
      </w:r>
    </w:p>
    <w:p w14:paraId="7E8227F3" w14:textId="77777777" w:rsidR="00870A08" w:rsidRDefault="00870A08">
      <w:pPr>
        <w:ind w:firstLineChars="0" w:firstLine="0"/>
      </w:pPr>
    </w:p>
    <w:p w14:paraId="62439A93" w14:textId="77777777" w:rsidR="00870A08" w:rsidRDefault="003A5418">
      <w:pPr>
        <w:ind w:firstLine="420"/>
      </w:pPr>
      <w:r>
        <w:rPr>
          <w:rFonts w:hint="eastAsia"/>
        </w:rPr>
        <w:t>可以观察到，目前该接口的总带宽，是</w:t>
      </w:r>
      <w:r>
        <w:rPr>
          <w:rFonts w:hint="eastAsia"/>
        </w:rPr>
        <w:t>GE 0/0/1</w:t>
      </w:r>
      <w:r>
        <w:rPr>
          <w:rFonts w:hint="eastAsia"/>
        </w:rPr>
        <w:t>和</w:t>
      </w:r>
      <w:r>
        <w:rPr>
          <w:rFonts w:hint="eastAsia"/>
        </w:rPr>
        <w:t>GE 0/0/2</w:t>
      </w:r>
      <w:r>
        <w:rPr>
          <w:rFonts w:hint="eastAsia"/>
        </w:rPr>
        <w:t>接口带宽之</w:t>
      </w:r>
      <w:proofErr w:type="gramStart"/>
      <w:r>
        <w:rPr>
          <w:rFonts w:hint="eastAsia"/>
        </w:rPr>
        <w:t>和</w:t>
      </w:r>
      <w:proofErr w:type="gramEnd"/>
      <w:r>
        <w:rPr>
          <w:rFonts w:hint="eastAsia"/>
        </w:rPr>
        <w:t>。</w:t>
      </w:r>
    </w:p>
    <w:p w14:paraId="568DD8A3" w14:textId="77777777" w:rsidR="00870A08" w:rsidRDefault="003A5418">
      <w:pPr>
        <w:ind w:firstLineChars="193" w:firstLine="405"/>
      </w:pPr>
      <w:r>
        <w:rPr>
          <w:rFonts w:hint="eastAsia"/>
        </w:rPr>
        <w:t>查看</w:t>
      </w:r>
      <w:r>
        <w:rPr>
          <w:rFonts w:hint="eastAsia"/>
        </w:rPr>
        <w:t>S2</w:t>
      </w:r>
      <w:r>
        <w:rPr>
          <w:rFonts w:hint="eastAsia"/>
        </w:rPr>
        <w:t>接口的生成树</w:t>
      </w:r>
      <w:r>
        <w:t>状态</w:t>
      </w:r>
      <w:r>
        <w:rPr>
          <w:rFonts w:hint="eastAsia"/>
        </w:rPr>
        <w:t>。</w:t>
      </w:r>
    </w:p>
    <w:p w14:paraId="1ABCB9E3" w14:textId="77777777" w:rsidR="00870A08" w:rsidRDefault="003A5418">
      <w:pPr>
        <w:pStyle w:val="aff6"/>
      </w:pPr>
      <w:r>
        <w:t>[S</w:t>
      </w:r>
      <w:proofErr w:type="gramStart"/>
      <w:r>
        <w:t>2]display</w:t>
      </w:r>
      <w:proofErr w:type="gramEnd"/>
      <w:r>
        <w:t xml:space="preserve"> </w:t>
      </w:r>
      <w:proofErr w:type="spellStart"/>
      <w:r>
        <w:t>stp</w:t>
      </w:r>
      <w:proofErr w:type="spellEnd"/>
      <w:r>
        <w:t xml:space="preserve"> brief  </w:t>
      </w:r>
    </w:p>
    <w:p w14:paraId="5533F6AE" w14:textId="77777777" w:rsidR="00870A08" w:rsidRDefault="003A5418">
      <w:pPr>
        <w:pStyle w:val="aff6"/>
      </w:pPr>
      <w:r>
        <w:t xml:space="preserve"> </w:t>
      </w:r>
      <w:proofErr w:type="gramStart"/>
      <w:r>
        <w:t>MSTID  Port</w:t>
      </w:r>
      <w:proofErr w:type="gramEnd"/>
      <w:r>
        <w:t xml:space="preserve">                        Role  STP State     Protection</w:t>
      </w:r>
    </w:p>
    <w:p w14:paraId="458B5A69" w14:textId="77777777" w:rsidR="00870A08" w:rsidRDefault="003A5418">
      <w:pPr>
        <w:pStyle w:val="aff6"/>
        <w:ind w:firstLineChars="200" w:firstLine="360"/>
      </w:pPr>
      <w:r>
        <w:lastRenderedPageBreak/>
        <w:t>0    GigabitEthernet0/0/</w:t>
      </w:r>
      <w:r>
        <w:rPr>
          <w:rFonts w:hint="eastAsia"/>
        </w:rPr>
        <w:t>3</w:t>
      </w:r>
      <w:r>
        <w:t xml:space="preserve">    </w:t>
      </w:r>
      <w:r>
        <w:rPr>
          <w:rFonts w:hint="eastAsia"/>
        </w:rPr>
        <w:t xml:space="preserve">  </w:t>
      </w:r>
      <w:r>
        <w:t xml:space="preserve">  </w:t>
      </w:r>
      <w:proofErr w:type="gramStart"/>
      <w:r>
        <w:t>DESI  FORWARDING</w:t>
      </w:r>
      <w:proofErr w:type="gramEnd"/>
      <w:r>
        <w:t xml:space="preserve">      NONE   </w:t>
      </w:r>
    </w:p>
    <w:p w14:paraId="0E1848E3" w14:textId="77777777" w:rsidR="00870A08" w:rsidRDefault="003A5418">
      <w:pPr>
        <w:pStyle w:val="aff6"/>
        <w:ind w:firstLineChars="200" w:firstLine="360"/>
        <w:rPr>
          <w:shd w:val="pct10" w:color="auto" w:fill="FFFFFF"/>
        </w:rPr>
      </w:pPr>
      <w:r>
        <w:rPr>
          <w:shd w:val="pct10" w:color="auto" w:fill="FFFFFF"/>
        </w:rPr>
        <w:t xml:space="preserve">0    Eth-Trunk1                </w:t>
      </w:r>
      <w:r>
        <w:rPr>
          <w:rFonts w:hint="eastAsia"/>
          <w:shd w:val="pct10" w:color="auto" w:fill="FFFFFF"/>
        </w:rPr>
        <w:t xml:space="preserve">  </w:t>
      </w:r>
      <w:r>
        <w:rPr>
          <w:shd w:val="pct10" w:color="auto" w:fill="FFFFFF"/>
        </w:rPr>
        <w:t xml:space="preserve">  </w:t>
      </w:r>
      <w:proofErr w:type="gramStart"/>
      <w:r>
        <w:rPr>
          <w:shd w:val="pct10" w:color="auto" w:fill="FFFFFF"/>
        </w:rPr>
        <w:t>ROOT  FORWARDING</w:t>
      </w:r>
      <w:proofErr w:type="gramEnd"/>
      <w:r>
        <w:rPr>
          <w:shd w:val="pct10" w:color="auto" w:fill="FFFFFF"/>
        </w:rPr>
        <w:t xml:space="preserve">      NONE</w:t>
      </w:r>
    </w:p>
    <w:p w14:paraId="54B0DEAA" w14:textId="77777777" w:rsidR="00870A08" w:rsidRDefault="00870A08">
      <w:pPr>
        <w:pStyle w:val="aff6"/>
      </w:pPr>
    </w:p>
    <w:p w14:paraId="205B146C" w14:textId="77777777" w:rsidR="00870A08" w:rsidRDefault="003A5418">
      <w:pPr>
        <w:ind w:firstLine="420"/>
      </w:pPr>
      <w:r>
        <w:rPr>
          <w:rFonts w:hint="eastAsia"/>
        </w:rPr>
        <w:t>可以观察到，</w:t>
      </w:r>
      <w:r>
        <w:rPr>
          <w:rFonts w:hint="eastAsia"/>
        </w:rPr>
        <w:t>S2</w:t>
      </w:r>
      <w:r>
        <w:rPr>
          <w:rFonts w:hint="eastAsia"/>
        </w:rPr>
        <w:t>的</w:t>
      </w:r>
      <w:r>
        <w:t>2</w:t>
      </w:r>
      <w:r>
        <w:rPr>
          <w:rFonts w:hint="eastAsia"/>
        </w:rPr>
        <w:t>个接</w:t>
      </w:r>
      <w:r>
        <w:t>口</w:t>
      </w:r>
      <w:r>
        <w:rPr>
          <w:rFonts w:hint="eastAsia"/>
        </w:rPr>
        <w:t>被捆绑成一个</w:t>
      </w:r>
      <w:r>
        <w:rPr>
          <w:rFonts w:hint="eastAsia"/>
        </w:rPr>
        <w:t>Eth-Trunk</w:t>
      </w:r>
      <w:r>
        <w:rPr>
          <w:rFonts w:hint="eastAsia"/>
        </w:rPr>
        <w:t>接口，并且该接口现在处于转发状态</w:t>
      </w:r>
      <w:r>
        <w:t>。</w:t>
      </w:r>
    </w:p>
    <w:p w14:paraId="612B45F4" w14:textId="77777777" w:rsidR="00870A08" w:rsidRDefault="00870A08">
      <w:pPr>
        <w:ind w:firstLineChars="0" w:firstLine="0"/>
      </w:pPr>
    </w:p>
    <w:p w14:paraId="54278FDC" w14:textId="77777777" w:rsidR="00870A08" w:rsidRDefault="003A5418">
      <w:pPr>
        <w:ind w:firstLine="420"/>
      </w:pPr>
      <w:r>
        <w:rPr>
          <w:rFonts w:hint="eastAsia"/>
        </w:rPr>
        <w:t>使用</w:t>
      </w:r>
      <w:r>
        <w:rPr>
          <w:rFonts w:hint="eastAsia"/>
          <w:b/>
        </w:rPr>
        <w:t>ping</w:t>
      </w:r>
      <w:r>
        <w:rPr>
          <w:rFonts w:hint="eastAsia"/>
        </w:rPr>
        <w:t>命令持续测试，同时将</w:t>
      </w:r>
      <w:r>
        <w:rPr>
          <w:rFonts w:hint="eastAsia"/>
        </w:rPr>
        <w:t>S2</w:t>
      </w:r>
      <w:r>
        <w:rPr>
          <w:rFonts w:hint="eastAsia"/>
        </w:rPr>
        <w:t>的</w:t>
      </w:r>
      <w:r>
        <w:rPr>
          <w:rFonts w:hint="eastAsia"/>
        </w:rPr>
        <w:t>GE 0/0/1</w:t>
      </w:r>
      <w:r>
        <w:rPr>
          <w:rFonts w:hint="eastAsia"/>
        </w:rPr>
        <w:t>或者</w:t>
      </w:r>
      <w:r>
        <w:rPr>
          <w:rFonts w:hint="eastAsia"/>
        </w:rPr>
        <w:t>GE 0/0/2</w:t>
      </w:r>
      <w:r>
        <w:rPr>
          <w:rFonts w:hint="eastAsia"/>
        </w:rPr>
        <w:t>接口关闭模拟故障发生</w:t>
      </w:r>
      <w:r>
        <w:t>。</w:t>
      </w:r>
    </w:p>
    <w:p w14:paraId="0CC6CC2F" w14:textId="77777777" w:rsidR="00870A08" w:rsidRDefault="003A5418">
      <w:pPr>
        <w:pStyle w:val="aff6"/>
      </w:pPr>
      <w:r>
        <w:t>PC&gt;ping 10.0.1.2 -t</w:t>
      </w:r>
    </w:p>
    <w:p w14:paraId="4193D1B5" w14:textId="77777777" w:rsidR="00870A08" w:rsidRDefault="003A5418">
      <w:pPr>
        <w:pStyle w:val="aff6"/>
      </w:pPr>
      <w:r>
        <w:t xml:space="preserve">Ping 10.0.1.2: 32 data bytes, Press </w:t>
      </w:r>
      <w:proofErr w:type="spellStart"/>
      <w:r>
        <w:t>Ctrl_C</w:t>
      </w:r>
      <w:proofErr w:type="spellEnd"/>
      <w:r>
        <w:t xml:space="preserve"> to break</w:t>
      </w:r>
    </w:p>
    <w:p w14:paraId="5EE0F427" w14:textId="77777777" w:rsidR="00870A08" w:rsidRDefault="003A5418">
      <w:pPr>
        <w:pStyle w:val="aff6"/>
      </w:pPr>
      <w:r>
        <w:t xml:space="preserve">From 10.0.1.2: bytes=32 seq=1 </w:t>
      </w:r>
      <w:proofErr w:type="spellStart"/>
      <w:r>
        <w:t>ttl</w:t>
      </w:r>
      <w:proofErr w:type="spellEnd"/>
      <w:r>
        <w:t xml:space="preserve">=128 time=63 </w:t>
      </w:r>
      <w:proofErr w:type="spellStart"/>
      <w:r>
        <w:t>ms</w:t>
      </w:r>
      <w:proofErr w:type="spellEnd"/>
    </w:p>
    <w:p w14:paraId="77036F7B" w14:textId="77777777" w:rsidR="00870A08" w:rsidRDefault="003A5418">
      <w:pPr>
        <w:pStyle w:val="aff6"/>
      </w:pPr>
      <w:r>
        <w:t xml:space="preserve">From 10.0.1.2: bytes=32 seq=2 </w:t>
      </w:r>
      <w:proofErr w:type="spellStart"/>
      <w:r>
        <w:t>ttl</w:t>
      </w:r>
      <w:proofErr w:type="spellEnd"/>
      <w:r>
        <w:t xml:space="preserve">=128 time=31 </w:t>
      </w:r>
      <w:proofErr w:type="spellStart"/>
      <w:r>
        <w:t>ms</w:t>
      </w:r>
      <w:proofErr w:type="spellEnd"/>
    </w:p>
    <w:p w14:paraId="59D8B06D" w14:textId="77777777" w:rsidR="00870A08" w:rsidRDefault="003A5418">
      <w:pPr>
        <w:pStyle w:val="aff6"/>
      </w:pPr>
      <w:r>
        <w:t xml:space="preserve">From 10.0.1.2: bytes=32 seq=3 </w:t>
      </w:r>
      <w:proofErr w:type="spellStart"/>
      <w:r>
        <w:t>ttl</w:t>
      </w:r>
      <w:proofErr w:type="spellEnd"/>
      <w:r>
        <w:t xml:space="preserve">=128 time=31 </w:t>
      </w:r>
      <w:proofErr w:type="spellStart"/>
      <w:r>
        <w:t>ms</w:t>
      </w:r>
      <w:proofErr w:type="spellEnd"/>
    </w:p>
    <w:p w14:paraId="68F5316B" w14:textId="77777777" w:rsidR="00870A08" w:rsidRDefault="003A5418">
      <w:pPr>
        <w:pStyle w:val="aff6"/>
      </w:pPr>
      <w:r>
        <w:t xml:space="preserve">From 10.0.1.2: bytes=32 seq=4 </w:t>
      </w:r>
      <w:proofErr w:type="spellStart"/>
      <w:r>
        <w:t>ttl</w:t>
      </w:r>
      <w:proofErr w:type="spellEnd"/>
      <w:r>
        <w:t xml:space="preserve">=128 time=16 </w:t>
      </w:r>
      <w:proofErr w:type="spellStart"/>
      <w:r>
        <w:t>ms</w:t>
      </w:r>
      <w:proofErr w:type="spellEnd"/>
    </w:p>
    <w:p w14:paraId="2175BE53" w14:textId="77777777" w:rsidR="00870A08" w:rsidRDefault="003A5418">
      <w:pPr>
        <w:pStyle w:val="aff6"/>
      </w:pPr>
      <w:r>
        <w:t xml:space="preserve">From 10.0.1.2: bytes=32 seq=5 </w:t>
      </w:r>
      <w:proofErr w:type="spellStart"/>
      <w:r>
        <w:t>ttl</w:t>
      </w:r>
      <w:proofErr w:type="spellEnd"/>
      <w:r>
        <w:t xml:space="preserve">=128 time=31 </w:t>
      </w:r>
      <w:proofErr w:type="spellStart"/>
      <w:r>
        <w:t>ms</w:t>
      </w:r>
      <w:proofErr w:type="spellEnd"/>
    </w:p>
    <w:p w14:paraId="3D133192" w14:textId="77777777" w:rsidR="00870A08" w:rsidRDefault="003A5418">
      <w:pPr>
        <w:pStyle w:val="aff6"/>
      </w:pPr>
      <w:r>
        <w:t>Request timeout!</w:t>
      </w:r>
    </w:p>
    <w:p w14:paraId="24618974" w14:textId="77777777" w:rsidR="00870A08" w:rsidRDefault="003A5418">
      <w:pPr>
        <w:pStyle w:val="aff6"/>
      </w:pPr>
      <w:r>
        <w:t xml:space="preserve">From 10.0.1.2: bytes=32 seq=7 </w:t>
      </w:r>
      <w:proofErr w:type="spellStart"/>
      <w:r>
        <w:t>ttl</w:t>
      </w:r>
      <w:proofErr w:type="spellEnd"/>
      <w:r>
        <w:t xml:space="preserve">=128 time=47 </w:t>
      </w:r>
      <w:proofErr w:type="spellStart"/>
      <w:r>
        <w:t>ms</w:t>
      </w:r>
      <w:proofErr w:type="spellEnd"/>
    </w:p>
    <w:p w14:paraId="4CE2F1B2" w14:textId="77777777" w:rsidR="00870A08" w:rsidRDefault="003A5418">
      <w:pPr>
        <w:pStyle w:val="aff6"/>
      </w:pPr>
      <w:r>
        <w:t xml:space="preserve">From 10.0.1.2: bytes=32 seq=8 </w:t>
      </w:r>
      <w:proofErr w:type="spellStart"/>
      <w:r>
        <w:t>ttl</w:t>
      </w:r>
      <w:proofErr w:type="spellEnd"/>
      <w:r>
        <w:t xml:space="preserve">=128 time=15 </w:t>
      </w:r>
      <w:proofErr w:type="spellStart"/>
      <w:r>
        <w:t>ms</w:t>
      </w:r>
      <w:proofErr w:type="spellEnd"/>
    </w:p>
    <w:p w14:paraId="395F093D" w14:textId="77777777" w:rsidR="00870A08" w:rsidRDefault="003A5418">
      <w:pPr>
        <w:pStyle w:val="aff6"/>
      </w:pPr>
      <w:r>
        <w:t xml:space="preserve">From 10.0.1.2: bytes=32 seq=9 </w:t>
      </w:r>
      <w:proofErr w:type="spellStart"/>
      <w:r>
        <w:t>ttl</w:t>
      </w:r>
      <w:proofErr w:type="spellEnd"/>
      <w:r>
        <w:t xml:space="preserve">=128 time=31 </w:t>
      </w:r>
      <w:proofErr w:type="spellStart"/>
      <w:r>
        <w:t>ms</w:t>
      </w:r>
      <w:proofErr w:type="spellEnd"/>
    </w:p>
    <w:p w14:paraId="0DF23F42" w14:textId="77777777" w:rsidR="00870A08" w:rsidRDefault="003A5418">
      <w:pPr>
        <w:pStyle w:val="aff6"/>
      </w:pPr>
      <w:r>
        <w:t xml:space="preserve">From 10.0.1.2: bytes=32 seq=10 </w:t>
      </w:r>
      <w:proofErr w:type="spellStart"/>
      <w:r>
        <w:t>ttl</w:t>
      </w:r>
      <w:proofErr w:type="spellEnd"/>
      <w:r>
        <w:t xml:space="preserve">=128 time=16 </w:t>
      </w:r>
      <w:proofErr w:type="spellStart"/>
      <w:r>
        <w:t>ms</w:t>
      </w:r>
      <w:proofErr w:type="spellEnd"/>
    </w:p>
    <w:p w14:paraId="21716F24" w14:textId="77777777" w:rsidR="00870A08" w:rsidRDefault="00870A08">
      <w:pPr>
        <w:pStyle w:val="aff6"/>
      </w:pPr>
    </w:p>
    <w:p w14:paraId="17C17958" w14:textId="77777777" w:rsidR="00870A08" w:rsidRDefault="003A5418">
      <w:pPr>
        <w:ind w:firstLine="420"/>
      </w:pPr>
      <w:r>
        <w:rPr>
          <w:rFonts w:hint="eastAsia"/>
        </w:rPr>
        <w:t>可以观察到，当链路故障发生时，链路立刻进行切换，数据包仅丢了一个，并且只要物理链路有一条是正常的，</w:t>
      </w:r>
      <w:r>
        <w:rPr>
          <w:rFonts w:hint="eastAsia"/>
        </w:rPr>
        <w:t>Eth-Trunk</w:t>
      </w:r>
      <w:r>
        <w:rPr>
          <w:rFonts w:hint="eastAsia"/>
        </w:rPr>
        <w:t>接口就不会断开，仍然可以保证数据的转发</w:t>
      </w:r>
      <w:r>
        <w:t>。</w:t>
      </w:r>
      <w:r>
        <w:rPr>
          <w:rFonts w:hint="eastAsia"/>
        </w:rPr>
        <w:t>Eth-Trunk</w:t>
      </w:r>
      <w:r>
        <w:rPr>
          <w:rFonts w:hint="eastAsia"/>
        </w:rPr>
        <w:t>在提高了带宽的情况下，也实现了链路冗余。模拟完成后将</w:t>
      </w:r>
      <w:r>
        <w:rPr>
          <w:rFonts w:hint="eastAsia"/>
        </w:rPr>
        <w:t>S2</w:t>
      </w:r>
      <w:r>
        <w:rPr>
          <w:rFonts w:hint="eastAsia"/>
        </w:rPr>
        <w:t>接口恢复。</w:t>
      </w:r>
    </w:p>
    <w:p w14:paraId="7458E075" w14:textId="77777777" w:rsidR="00870A08" w:rsidRDefault="003A5418">
      <w:pPr>
        <w:pStyle w:val="2"/>
        <w:numPr>
          <w:ilvl w:val="0"/>
          <w:numId w:val="7"/>
        </w:numPr>
      </w:pPr>
      <w:r>
        <w:rPr>
          <w:rFonts w:hint="eastAsia"/>
        </w:rPr>
        <w:t>配置</w:t>
      </w:r>
      <w:r>
        <w:rPr>
          <w:rFonts w:hint="eastAsia"/>
        </w:rPr>
        <w:t>E</w:t>
      </w:r>
      <w:r>
        <w:t>th-T</w:t>
      </w:r>
      <w:r>
        <w:rPr>
          <w:rFonts w:hint="eastAsia"/>
        </w:rPr>
        <w:t>runk</w:t>
      </w:r>
      <w:r>
        <w:rPr>
          <w:rFonts w:hint="eastAsia"/>
        </w:rPr>
        <w:t>实现</w:t>
      </w:r>
      <w:r>
        <w:t>链路聚合</w:t>
      </w:r>
      <w:r>
        <w:rPr>
          <w:rFonts w:hint="eastAsia"/>
        </w:rPr>
        <w:t>（静态</w:t>
      </w:r>
      <w:r>
        <w:rPr>
          <w:rFonts w:hint="eastAsia"/>
        </w:rPr>
        <w:t>LACP</w:t>
      </w:r>
      <w:r>
        <w:rPr>
          <w:rFonts w:hint="eastAsia"/>
        </w:rPr>
        <w:t>模式）</w:t>
      </w:r>
    </w:p>
    <w:p w14:paraId="10A7F140" w14:textId="77777777" w:rsidR="00870A08" w:rsidRDefault="003A5418">
      <w:pPr>
        <w:ind w:firstLine="420"/>
      </w:pPr>
      <w:r>
        <w:rPr>
          <w:rFonts w:hint="eastAsia"/>
        </w:rPr>
        <w:t>在上一步骤中，两条链路中，假设一条链路出现了故障，只有一条链路正常工作的情况下无法保证带宽。现网络管理员为公司再部署一条链路作为备份链路，并采用静态</w:t>
      </w:r>
      <w:r>
        <w:rPr>
          <w:rFonts w:hint="eastAsia"/>
        </w:rPr>
        <w:t>LACP</w:t>
      </w:r>
      <w:r>
        <w:rPr>
          <w:rFonts w:hint="eastAsia"/>
        </w:rPr>
        <w:t>模式配置</w:t>
      </w:r>
      <w:r>
        <w:rPr>
          <w:rFonts w:hint="eastAsia"/>
        </w:rPr>
        <w:t>Eth-Trunk</w:t>
      </w:r>
      <w:r>
        <w:rPr>
          <w:rFonts w:hint="eastAsia"/>
        </w:rPr>
        <w:t>实现两条链路同时转发，一条链路备份，当其中一条转发链路出现问题的时候，备份链路可立即进行数据转发。</w:t>
      </w:r>
    </w:p>
    <w:p w14:paraId="15DEEAC3" w14:textId="77777777" w:rsidR="00870A08" w:rsidRDefault="003A5418">
      <w:pPr>
        <w:ind w:firstLine="420"/>
      </w:pPr>
      <w:r>
        <w:rPr>
          <w:rFonts w:hint="eastAsia"/>
        </w:rPr>
        <w:lastRenderedPageBreak/>
        <w:t>开启</w:t>
      </w:r>
      <w:r>
        <w:rPr>
          <w:rFonts w:hint="eastAsia"/>
        </w:rPr>
        <w:t>S1</w:t>
      </w:r>
      <w:r>
        <w:rPr>
          <w:rFonts w:hint="eastAsia"/>
        </w:rPr>
        <w:t>与</w:t>
      </w:r>
      <w:r>
        <w:rPr>
          <w:rFonts w:hint="eastAsia"/>
        </w:rPr>
        <w:t>S2</w:t>
      </w:r>
      <w:r>
        <w:rPr>
          <w:rFonts w:hint="eastAsia"/>
        </w:rPr>
        <w:t>上的</w:t>
      </w:r>
      <w:r>
        <w:rPr>
          <w:rFonts w:hint="eastAsia"/>
        </w:rPr>
        <w:t>GE 0/0/5</w:t>
      </w:r>
      <w:r>
        <w:rPr>
          <w:rFonts w:hint="eastAsia"/>
        </w:rPr>
        <w:t>接口模拟增加了一条新链路。</w:t>
      </w:r>
    </w:p>
    <w:p w14:paraId="23E0EB65" w14:textId="77777777" w:rsidR="00870A08" w:rsidRDefault="003A5418">
      <w:pPr>
        <w:pStyle w:val="aff6"/>
      </w:pPr>
      <w:r>
        <w:rPr>
          <w:rFonts w:hint="eastAsia"/>
        </w:rPr>
        <w:t>[</w:t>
      </w:r>
      <w:r>
        <w:t>S</w:t>
      </w:r>
      <w:proofErr w:type="gramStart"/>
      <w:r>
        <w:rPr>
          <w:rFonts w:hint="eastAsia"/>
        </w:rPr>
        <w:t>1</w:t>
      </w:r>
      <w:r>
        <w:t>]interface</w:t>
      </w:r>
      <w:proofErr w:type="gramEnd"/>
      <w:r>
        <w:t xml:space="preserve"> </w:t>
      </w:r>
      <w:proofErr w:type="spellStart"/>
      <w:r>
        <w:t>GigabitEthernet</w:t>
      </w:r>
      <w:proofErr w:type="spellEnd"/>
      <w:r>
        <w:t xml:space="preserve"> 0/0/</w:t>
      </w:r>
      <w:r>
        <w:rPr>
          <w:rFonts w:hint="eastAsia"/>
        </w:rPr>
        <w:t>5</w:t>
      </w:r>
    </w:p>
    <w:p w14:paraId="06B35025" w14:textId="77777777" w:rsidR="00870A08" w:rsidRDefault="003A5418">
      <w:pPr>
        <w:pStyle w:val="aff6"/>
      </w:pPr>
      <w:r>
        <w:t>[S</w:t>
      </w:r>
      <w:r>
        <w:rPr>
          <w:rFonts w:hint="eastAsia"/>
        </w:rPr>
        <w:t>1</w:t>
      </w:r>
      <w:r>
        <w:t>-GigabitEthernet0/0/</w:t>
      </w:r>
      <w:proofErr w:type="gramStart"/>
      <w:r>
        <w:rPr>
          <w:rFonts w:hint="eastAsia"/>
        </w:rPr>
        <w:t>5</w:t>
      </w:r>
      <w:r>
        <w:t>]</w:t>
      </w:r>
      <w:r>
        <w:rPr>
          <w:rFonts w:hint="eastAsia"/>
        </w:rPr>
        <w:t>undo</w:t>
      </w:r>
      <w:proofErr w:type="gramEnd"/>
      <w:r>
        <w:rPr>
          <w:rFonts w:hint="eastAsia"/>
        </w:rPr>
        <w:t xml:space="preserve"> </w:t>
      </w:r>
      <w:r>
        <w:t>shutdown</w:t>
      </w:r>
    </w:p>
    <w:p w14:paraId="281655BD" w14:textId="77777777" w:rsidR="00870A08" w:rsidRDefault="00870A08">
      <w:pPr>
        <w:pStyle w:val="aff6"/>
      </w:pPr>
    </w:p>
    <w:p w14:paraId="7BE3F345" w14:textId="77777777" w:rsidR="00870A08" w:rsidRDefault="003A5418">
      <w:pPr>
        <w:pStyle w:val="aff6"/>
      </w:pPr>
      <w:r>
        <w:rPr>
          <w:rFonts w:hint="eastAsia"/>
        </w:rPr>
        <w:t>[</w:t>
      </w:r>
      <w:r>
        <w:t>S</w:t>
      </w:r>
      <w:proofErr w:type="gramStart"/>
      <w:r>
        <w:t>2]interface</w:t>
      </w:r>
      <w:proofErr w:type="gramEnd"/>
      <w:r>
        <w:t xml:space="preserve"> </w:t>
      </w:r>
      <w:proofErr w:type="spellStart"/>
      <w:r>
        <w:t>GigabitEthernet</w:t>
      </w:r>
      <w:proofErr w:type="spellEnd"/>
      <w:r>
        <w:t xml:space="preserve"> 0/0/</w:t>
      </w:r>
      <w:r>
        <w:rPr>
          <w:rFonts w:hint="eastAsia"/>
        </w:rPr>
        <w:t>5</w:t>
      </w:r>
    </w:p>
    <w:p w14:paraId="72F8A66F" w14:textId="77777777" w:rsidR="00870A08" w:rsidRDefault="003A5418">
      <w:pPr>
        <w:pStyle w:val="aff6"/>
      </w:pPr>
      <w:r>
        <w:t>[S2-GigabitEthernet0/0/</w:t>
      </w:r>
      <w:proofErr w:type="gramStart"/>
      <w:r>
        <w:rPr>
          <w:rFonts w:hint="eastAsia"/>
        </w:rPr>
        <w:t>5</w:t>
      </w:r>
      <w:r>
        <w:t>]</w:t>
      </w:r>
      <w:r>
        <w:rPr>
          <w:rFonts w:hint="eastAsia"/>
        </w:rPr>
        <w:t>undo</w:t>
      </w:r>
      <w:proofErr w:type="gramEnd"/>
      <w:r>
        <w:rPr>
          <w:rFonts w:hint="eastAsia"/>
        </w:rPr>
        <w:t xml:space="preserve"> </w:t>
      </w:r>
      <w:r>
        <w:t>shutdown</w:t>
      </w:r>
    </w:p>
    <w:p w14:paraId="4815E0A4" w14:textId="77777777" w:rsidR="00870A08" w:rsidRDefault="00870A08">
      <w:pPr>
        <w:ind w:firstLineChars="0" w:firstLine="0"/>
      </w:pPr>
    </w:p>
    <w:p w14:paraId="0A57D836" w14:textId="77777777" w:rsidR="00870A08" w:rsidRDefault="003A5418">
      <w:pPr>
        <w:ind w:firstLineChars="202" w:firstLine="424"/>
      </w:pPr>
      <w:r>
        <w:rPr>
          <w:rFonts w:hint="eastAsia"/>
        </w:rPr>
        <w:t>在</w:t>
      </w:r>
      <w:r>
        <w:rPr>
          <w:rFonts w:hint="eastAsia"/>
        </w:rPr>
        <w:t>S1</w:t>
      </w:r>
      <w:r>
        <w:rPr>
          <w:rFonts w:hint="eastAsia"/>
        </w:rPr>
        <w:t>和</w:t>
      </w:r>
      <w:r>
        <w:rPr>
          <w:rFonts w:hint="eastAsia"/>
        </w:rPr>
        <w:t>S2</w:t>
      </w:r>
      <w:r>
        <w:rPr>
          <w:rFonts w:hint="eastAsia"/>
        </w:rPr>
        <w:t>上的</w:t>
      </w:r>
      <w:r>
        <w:rPr>
          <w:rFonts w:hint="eastAsia"/>
        </w:rPr>
        <w:t>Eth-Trunk 1</w:t>
      </w:r>
      <w:r>
        <w:rPr>
          <w:rFonts w:hint="eastAsia"/>
        </w:rPr>
        <w:t>接口下，将工作模式改为静态</w:t>
      </w:r>
      <w:r>
        <w:rPr>
          <w:rFonts w:hint="eastAsia"/>
        </w:rPr>
        <w:t>LACP</w:t>
      </w:r>
      <w:r>
        <w:rPr>
          <w:rFonts w:hint="eastAsia"/>
        </w:rPr>
        <w:t>模式。</w:t>
      </w:r>
    </w:p>
    <w:p w14:paraId="670E40EB" w14:textId="77777777" w:rsidR="00870A08" w:rsidRDefault="003A5418">
      <w:pPr>
        <w:pStyle w:val="aff6"/>
      </w:pPr>
      <w:r>
        <w:t>[S</w:t>
      </w:r>
      <w:proofErr w:type="gramStart"/>
      <w:r>
        <w:t>1]interface</w:t>
      </w:r>
      <w:proofErr w:type="gramEnd"/>
      <w:r>
        <w:t xml:space="preserve"> Eth-Trunk </w:t>
      </w:r>
      <w:r>
        <w:rPr>
          <w:highlight w:val="yellow"/>
        </w:rPr>
        <w:t>1</w:t>
      </w:r>
      <w:r>
        <w:t xml:space="preserve"> </w:t>
      </w:r>
    </w:p>
    <w:p w14:paraId="28DD6525" w14:textId="77777777" w:rsidR="00870A08" w:rsidRDefault="003A5418">
      <w:pPr>
        <w:pStyle w:val="aff6"/>
      </w:pPr>
      <w:r>
        <w:t>[S1-Eth-Trunk</w:t>
      </w:r>
      <w:proofErr w:type="gramStart"/>
      <w:r>
        <w:t>1]mode</w:t>
      </w:r>
      <w:proofErr w:type="gramEnd"/>
      <w:r>
        <w:t xml:space="preserve"> </w:t>
      </w:r>
      <w:proofErr w:type="spellStart"/>
      <w:r>
        <w:t>lacp</w:t>
      </w:r>
      <w:proofErr w:type="spellEnd"/>
      <w:r>
        <w:t>-static</w:t>
      </w:r>
    </w:p>
    <w:p w14:paraId="507DF3E3" w14:textId="77777777" w:rsidR="00870A08" w:rsidRDefault="003A5418">
      <w:pPr>
        <w:pStyle w:val="aff6"/>
      </w:pPr>
      <w:r>
        <w:rPr>
          <w:shd w:val="pct10" w:color="auto" w:fill="FFFFFF"/>
        </w:rPr>
        <w:t>Error: Error in changing trunk working mode. There is(are) port(s) in the trunk.</w:t>
      </w:r>
    </w:p>
    <w:p w14:paraId="0B023531" w14:textId="77777777" w:rsidR="00870A08" w:rsidRDefault="00870A08">
      <w:pPr>
        <w:pStyle w:val="aff6"/>
      </w:pPr>
    </w:p>
    <w:p w14:paraId="6EBF5797" w14:textId="77777777" w:rsidR="00870A08" w:rsidRDefault="003A5418">
      <w:pPr>
        <w:pStyle w:val="aff6"/>
      </w:pPr>
      <w:r>
        <w:t>[S</w:t>
      </w:r>
      <w:proofErr w:type="gramStart"/>
      <w:r>
        <w:rPr>
          <w:rFonts w:hint="eastAsia"/>
        </w:rPr>
        <w:t>2</w:t>
      </w:r>
      <w:r>
        <w:t>]interface</w:t>
      </w:r>
      <w:proofErr w:type="gramEnd"/>
      <w:r>
        <w:t xml:space="preserve"> Eth-Trunk 1</w:t>
      </w:r>
    </w:p>
    <w:p w14:paraId="3D901DF0" w14:textId="77777777" w:rsidR="00870A08" w:rsidRDefault="003A5418">
      <w:pPr>
        <w:pStyle w:val="aff6"/>
      </w:pPr>
      <w:r>
        <w:t>[S</w:t>
      </w:r>
      <w:r>
        <w:rPr>
          <w:rFonts w:hint="eastAsia"/>
        </w:rPr>
        <w:t>2</w:t>
      </w:r>
      <w:r>
        <w:t>-Eth-Trunk</w:t>
      </w:r>
      <w:proofErr w:type="gramStart"/>
      <w:r>
        <w:t>1]mode</w:t>
      </w:r>
      <w:proofErr w:type="gramEnd"/>
      <w:r>
        <w:t xml:space="preserve"> </w:t>
      </w:r>
      <w:proofErr w:type="spellStart"/>
      <w:r>
        <w:t>lacp</w:t>
      </w:r>
      <w:proofErr w:type="spellEnd"/>
      <w:r>
        <w:t>-static</w:t>
      </w:r>
    </w:p>
    <w:p w14:paraId="5CD9512F" w14:textId="77777777" w:rsidR="00870A08" w:rsidRDefault="003A5418">
      <w:pPr>
        <w:pStyle w:val="aff6"/>
      </w:pPr>
      <w:r>
        <w:rPr>
          <w:shd w:val="pct10" w:color="auto" w:fill="FFFFFF"/>
        </w:rPr>
        <w:t>Error: Error in changing trunk working mode. There is(are) port(s) in the trunk.</w:t>
      </w:r>
    </w:p>
    <w:p w14:paraId="180C5F7A" w14:textId="77777777" w:rsidR="00870A08" w:rsidRDefault="00870A08">
      <w:pPr>
        <w:ind w:firstLineChars="0" w:firstLine="0"/>
        <w:rPr>
          <w:rFonts w:ascii="Courier New" w:eastAsia="宋体" w:hAnsi="Courier New" w:cs="Courier New"/>
          <w:kern w:val="0"/>
          <w:sz w:val="18"/>
          <w:szCs w:val="18"/>
        </w:rPr>
      </w:pPr>
    </w:p>
    <w:p w14:paraId="2DB79846" w14:textId="77777777" w:rsidR="00870A08" w:rsidRDefault="003A5418">
      <w:pPr>
        <w:ind w:firstLine="420"/>
      </w:pPr>
      <w:r>
        <w:rPr>
          <w:rFonts w:hint="eastAsia"/>
        </w:rPr>
        <w:t>发现报错，此时需要将先前已经加入到</w:t>
      </w:r>
      <w:r>
        <w:rPr>
          <w:rFonts w:hint="eastAsia"/>
        </w:rPr>
        <w:t>Eth-Trunk</w:t>
      </w:r>
      <w:r>
        <w:rPr>
          <w:rFonts w:hint="eastAsia"/>
        </w:rPr>
        <w:t>接口下的物理接口先删除。</w:t>
      </w:r>
    </w:p>
    <w:p w14:paraId="77597DCF" w14:textId="77777777" w:rsidR="00870A08" w:rsidRDefault="003A5418">
      <w:pPr>
        <w:pStyle w:val="aff6"/>
      </w:pPr>
      <w:r>
        <w:t>[S</w:t>
      </w:r>
      <w:proofErr w:type="gramStart"/>
      <w:r>
        <w:t>1]interface</w:t>
      </w:r>
      <w:proofErr w:type="gramEnd"/>
      <w:r>
        <w:t xml:space="preserve"> </w:t>
      </w:r>
      <w:proofErr w:type="spellStart"/>
      <w:r>
        <w:t>GigabitEthernet</w:t>
      </w:r>
      <w:proofErr w:type="spellEnd"/>
      <w:r>
        <w:t xml:space="preserve"> 0/0/</w:t>
      </w:r>
      <w:r>
        <w:rPr>
          <w:rFonts w:hint="eastAsia"/>
        </w:rPr>
        <w:t>1</w:t>
      </w:r>
    </w:p>
    <w:p w14:paraId="3F3C59DF" w14:textId="77777777" w:rsidR="00870A08" w:rsidRDefault="003A5418">
      <w:pPr>
        <w:pStyle w:val="aff6"/>
      </w:pPr>
      <w:r>
        <w:t>[S1-GigabitEthernet0/0/</w:t>
      </w:r>
      <w:proofErr w:type="gramStart"/>
      <w:r>
        <w:rPr>
          <w:rFonts w:hint="eastAsia"/>
        </w:rPr>
        <w:t>1</w:t>
      </w:r>
      <w:r>
        <w:t>]</w:t>
      </w:r>
      <w:r>
        <w:rPr>
          <w:rFonts w:hint="eastAsia"/>
        </w:rPr>
        <w:t>undo</w:t>
      </w:r>
      <w:proofErr w:type="gramEnd"/>
      <w:r>
        <w:rPr>
          <w:rFonts w:hint="eastAsia"/>
        </w:rPr>
        <w:t xml:space="preserve"> </w:t>
      </w:r>
      <w:r>
        <w:t xml:space="preserve">eth-trunk </w:t>
      </w:r>
      <w:r>
        <w:rPr>
          <w:highlight w:val="yellow"/>
        </w:rPr>
        <w:t>1</w:t>
      </w:r>
    </w:p>
    <w:p w14:paraId="09509A9B" w14:textId="77777777" w:rsidR="00870A08" w:rsidRDefault="003A5418">
      <w:pPr>
        <w:pStyle w:val="aff6"/>
      </w:pPr>
      <w:r>
        <w:t>[S1-GigabitEthernet0/0/</w:t>
      </w:r>
      <w:proofErr w:type="gramStart"/>
      <w:r>
        <w:rPr>
          <w:rFonts w:hint="eastAsia"/>
        </w:rPr>
        <w:t>1</w:t>
      </w:r>
      <w:r>
        <w:t>]interface</w:t>
      </w:r>
      <w:proofErr w:type="gramEnd"/>
      <w:r>
        <w:t xml:space="preserve"> </w:t>
      </w:r>
      <w:proofErr w:type="spellStart"/>
      <w:r>
        <w:t>GigabitEthernet</w:t>
      </w:r>
      <w:proofErr w:type="spellEnd"/>
      <w:r>
        <w:t xml:space="preserve"> 0/0/</w:t>
      </w:r>
      <w:r>
        <w:rPr>
          <w:rFonts w:hint="eastAsia"/>
        </w:rPr>
        <w:t>2</w:t>
      </w:r>
    </w:p>
    <w:p w14:paraId="7447D092" w14:textId="77777777" w:rsidR="00870A08" w:rsidRDefault="003A5418">
      <w:pPr>
        <w:pStyle w:val="aff6"/>
      </w:pPr>
      <w:r>
        <w:t>[S1-GigabitEthernet0/0/</w:t>
      </w:r>
      <w:proofErr w:type="gramStart"/>
      <w:r>
        <w:rPr>
          <w:rFonts w:hint="eastAsia"/>
        </w:rPr>
        <w:t>2</w:t>
      </w:r>
      <w:r>
        <w:t>]</w:t>
      </w:r>
      <w:r>
        <w:rPr>
          <w:rFonts w:hint="eastAsia"/>
        </w:rPr>
        <w:t>undo</w:t>
      </w:r>
      <w:proofErr w:type="gramEnd"/>
      <w:r>
        <w:rPr>
          <w:rFonts w:hint="eastAsia"/>
        </w:rPr>
        <w:t xml:space="preserve"> </w:t>
      </w:r>
      <w:r>
        <w:t>eth-trunk 1</w:t>
      </w:r>
    </w:p>
    <w:p w14:paraId="02196DF3" w14:textId="77777777" w:rsidR="00870A08" w:rsidRDefault="00870A08">
      <w:pPr>
        <w:ind w:firstLineChars="0" w:firstLine="0"/>
        <w:rPr>
          <w:rFonts w:ascii="Courier New" w:eastAsia="宋体" w:hAnsi="Courier New" w:cs="Courier New"/>
          <w:kern w:val="0"/>
          <w:sz w:val="18"/>
          <w:szCs w:val="18"/>
        </w:rPr>
      </w:pPr>
    </w:p>
    <w:p w14:paraId="249BAEF6" w14:textId="77777777" w:rsidR="00870A08" w:rsidRDefault="003A5418">
      <w:pPr>
        <w:pStyle w:val="aff6"/>
      </w:pPr>
      <w:r>
        <w:t>[S</w:t>
      </w:r>
      <w:proofErr w:type="gramStart"/>
      <w:r>
        <w:t>2]interface</w:t>
      </w:r>
      <w:proofErr w:type="gramEnd"/>
      <w:r>
        <w:t xml:space="preserve"> </w:t>
      </w:r>
      <w:proofErr w:type="spellStart"/>
      <w:r>
        <w:t>GigabitEthernet</w:t>
      </w:r>
      <w:proofErr w:type="spellEnd"/>
      <w:r>
        <w:t xml:space="preserve"> 0/0/</w:t>
      </w:r>
      <w:r>
        <w:rPr>
          <w:rFonts w:hint="eastAsia"/>
        </w:rPr>
        <w:t>1</w:t>
      </w:r>
    </w:p>
    <w:p w14:paraId="0393E93E" w14:textId="77777777" w:rsidR="00870A08" w:rsidRDefault="003A5418">
      <w:pPr>
        <w:pStyle w:val="aff6"/>
      </w:pPr>
      <w:r>
        <w:t>[S2-GigabitEthernet0/0/</w:t>
      </w:r>
      <w:proofErr w:type="gramStart"/>
      <w:r>
        <w:rPr>
          <w:rFonts w:hint="eastAsia"/>
        </w:rPr>
        <w:t>1</w:t>
      </w:r>
      <w:r>
        <w:t>]</w:t>
      </w:r>
      <w:r>
        <w:rPr>
          <w:rFonts w:hint="eastAsia"/>
        </w:rPr>
        <w:t>undo</w:t>
      </w:r>
      <w:proofErr w:type="gramEnd"/>
      <w:r>
        <w:rPr>
          <w:rFonts w:hint="eastAsia"/>
        </w:rPr>
        <w:t xml:space="preserve"> </w:t>
      </w:r>
      <w:r>
        <w:t>eth-trunk 1</w:t>
      </w:r>
    </w:p>
    <w:p w14:paraId="5C6799C8" w14:textId="77777777" w:rsidR="00870A08" w:rsidRDefault="003A5418">
      <w:pPr>
        <w:pStyle w:val="aff6"/>
      </w:pPr>
      <w:r>
        <w:t>[S2-GigabitEthernet0/0/</w:t>
      </w:r>
      <w:proofErr w:type="gramStart"/>
      <w:r>
        <w:rPr>
          <w:rFonts w:hint="eastAsia"/>
        </w:rPr>
        <w:t>1</w:t>
      </w:r>
      <w:r>
        <w:t>]interface</w:t>
      </w:r>
      <w:proofErr w:type="gramEnd"/>
      <w:r>
        <w:t xml:space="preserve"> </w:t>
      </w:r>
      <w:proofErr w:type="spellStart"/>
      <w:r>
        <w:t>GigabitEthernet</w:t>
      </w:r>
      <w:proofErr w:type="spellEnd"/>
      <w:r>
        <w:t xml:space="preserve"> 0/0/</w:t>
      </w:r>
      <w:r>
        <w:rPr>
          <w:rFonts w:hint="eastAsia"/>
        </w:rPr>
        <w:t>2</w:t>
      </w:r>
    </w:p>
    <w:p w14:paraId="0D837895" w14:textId="77777777" w:rsidR="00870A08" w:rsidRDefault="003A5418">
      <w:pPr>
        <w:pStyle w:val="aff6"/>
      </w:pPr>
      <w:r>
        <w:t>[S2-GigabitEthernet0/0/</w:t>
      </w:r>
      <w:proofErr w:type="gramStart"/>
      <w:r>
        <w:rPr>
          <w:rFonts w:hint="eastAsia"/>
        </w:rPr>
        <w:t>2</w:t>
      </w:r>
      <w:r>
        <w:t>]</w:t>
      </w:r>
      <w:r>
        <w:rPr>
          <w:rFonts w:hint="eastAsia"/>
        </w:rPr>
        <w:t>undo</w:t>
      </w:r>
      <w:proofErr w:type="gramEnd"/>
      <w:r>
        <w:rPr>
          <w:rFonts w:hint="eastAsia"/>
        </w:rPr>
        <w:t xml:space="preserve"> </w:t>
      </w:r>
      <w:r>
        <w:t>eth-trunk 1</w:t>
      </w:r>
    </w:p>
    <w:p w14:paraId="07B5A753" w14:textId="77777777" w:rsidR="00870A08" w:rsidRDefault="00870A08">
      <w:pPr>
        <w:pStyle w:val="aff6"/>
      </w:pPr>
    </w:p>
    <w:p w14:paraId="5EE0E1A9" w14:textId="77777777" w:rsidR="00870A08" w:rsidRDefault="003A5418">
      <w:pPr>
        <w:ind w:firstLine="420"/>
      </w:pPr>
      <w:r>
        <w:rPr>
          <w:rFonts w:hint="eastAsia"/>
        </w:rPr>
        <w:lastRenderedPageBreak/>
        <w:t>删除完成后，再在</w:t>
      </w:r>
      <w:r>
        <w:rPr>
          <w:rFonts w:hint="eastAsia"/>
        </w:rPr>
        <w:t>S1</w:t>
      </w:r>
      <w:r>
        <w:rPr>
          <w:rFonts w:hint="eastAsia"/>
        </w:rPr>
        <w:t>和</w:t>
      </w:r>
      <w:r>
        <w:rPr>
          <w:rFonts w:hint="eastAsia"/>
        </w:rPr>
        <w:t>S2</w:t>
      </w:r>
      <w:r>
        <w:rPr>
          <w:rFonts w:hint="eastAsia"/>
        </w:rPr>
        <w:t>上的</w:t>
      </w:r>
      <w:r>
        <w:rPr>
          <w:rFonts w:hint="eastAsia"/>
        </w:rPr>
        <w:t>Eth-Trunk 1</w:t>
      </w:r>
      <w:r>
        <w:rPr>
          <w:rFonts w:hint="eastAsia"/>
        </w:rPr>
        <w:t>接口下，将工作模式改为静态</w:t>
      </w:r>
      <w:r>
        <w:rPr>
          <w:rFonts w:hint="eastAsia"/>
        </w:rPr>
        <w:t>LACP</w:t>
      </w:r>
      <w:r>
        <w:rPr>
          <w:rFonts w:hint="eastAsia"/>
        </w:rPr>
        <w:t>模式，并将</w:t>
      </w:r>
      <w:r>
        <w:rPr>
          <w:rFonts w:hint="eastAsia"/>
        </w:rPr>
        <w:t>S1</w:t>
      </w:r>
      <w:r>
        <w:rPr>
          <w:rFonts w:hint="eastAsia"/>
        </w:rPr>
        <w:t>和</w:t>
      </w:r>
      <w:r>
        <w:rPr>
          <w:rFonts w:hint="eastAsia"/>
        </w:rPr>
        <w:t>S2</w:t>
      </w:r>
      <w:r>
        <w:rPr>
          <w:rFonts w:hint="eastAsia"/>
        </w:rPr>
        <w:t>的</w:t>
      </w:r>
      <w:r>
        <w:rPr>
          <w:rFonts w:hint="eastAsia"/>
        </w:rPr>
        <w:t>GE 0/0/1</w:t>
      </w:r>
      <w:r>
        <w:rPr>
          <w:rFonts w:hint="eastAsia"/>
        </w:rPr>
        <w:t>，</w:t>
      </w:r>
      <w:r>
        <w:rPr>
          <w:rFonts w:hint="eastAsia"/>
        </w:rPr>
        <w:t>GE 0/0/2</w:t>
      </w:r>
      <w:r>
        <w:rPr>
          <w:rFonts w:hint="eastAsia"/>
        </w:rPr>
        <w:t>和</w:t>
      </w:r>
      <w:r>
        <w:rPr>
          <w:rFonts w:hint="eastAsia"/>
        </w:rPr>
        <w:t>GE 0/0/5</w:t>
      </w:r>
      <w:r>
        <w:rPr>
          <w:rFonts w:hint="eastAsia"/>
        </w:rPr>
        <w:t>接口分别加入到</w:t>
      </w:r>
      <w:r>
        <w:rPr>
          <w:rFonts w:hint="eastAsia"/>
        </w:rPr>
        <w:t>E</w:t>
      </w:r>
      <w:r>
        <w:t>th-T</w:t>
      </w:r>
      <w:r>
        <w:rPr>
          <w:rFonts w:hint="eastAsia"/>
        </w:rPr>
        <w:t>runk 1</w:t>
      </w:r>
      <w:r>
        <w:rPr>
          <w:rFonts w:hint="eastAsia"/>
        </w:rPr>
        <w:t>接口</w:t>
      </w:r>
      <w:r>
        <w:t>。</w:t>
      </w:r>
    </w:p>
    <w:p w14:paraId="743DE74F" w14:textId="77777777" w:rsidR="00870A08" w:rsidRDefault="003A5418">
      <w:pPr>
        <w:pStyle w:val="aff6"/>
      </w:pPr>
      <w:r>
        <w:t>[S</w:t>
      </w:r>
      <w:proofErr w:type="gramStart"/>
      <w:r>
        <w:t>1]interface</w:t>
      </w:r>
      <w:proofErr w:type="gramEnd"/>
      <w:r>
        <w:t xml:space="preserve"> Eth-Trunk 1</w:t>
      </w:r>
    </w:p>
    <w:p w14:paraId="05DFB684" w14:textId="77777777" w:rsidR="00870A08" w:rsidRDefault="003A5418">
      <w:pPr>
        <w:pStyle w:val="aff6"/>
      </w:pPr>
      <w:r>
        <w:t>[S1-Eth-Trunk</w:t>
      </w:r>
      <w:proofErr w:type="gramStart"/>
      <w:r>
        <w:t>1]mode</w:t>
      </w:r>
      <w:proofErr w:type="gramEnd"/>
      <w:r>
        <w:t xml:space="preserve"> </w:t>
      </w:r>
      <w:proofErr w:type="spellStart"/>
      <w:r>
        <w:t>lacp</w:t>
      </w:r>
      <w:proofErr w:type="spellEnd"/>
      <w:r>
        <w:t>-static</w:t>
      </w:r>
    </w:p>
    <w:p w14:paraId="7269A052" w14:textId="77777777" w:rsidR="00870A08" w:rsidRDefault="003A5418">
      <w:pPr>
        <w:pStyle w:val="aff6"/>
      </w:pPr>
      <w:r>
        <w:t>[S1-Eth-Trunk</w:t>
      </w:r>
      <w:proofErr w:type="gramStart"/>
      <w:r>
        <w:t>1]interface</w:t>
      </w:r>
      <w:proofErr w:type="gramEnd"/>
      <w:r>
        <w:t xml:space="preserve"> </w:t>
      </w:r>
      <w:proofErr w:type="spellStart"/>
      <w:r>
        <w:t>GigabitEthernet</w:t>
      </w:r>
      <w:proofErr w:type="spellEnd"/>
      <w:r>
        <w:t xml:space="preserve"> 0/0/</w:t>
      </w:r>
      <w:r>
        <w:rPr>
          <w:rFonts w:hint="eastAsia"/>
        </w:rPr>
        <w:t>1</w:t>
      </w:r>
    </w:p>
    <w:p w14:paraId="593856BC" w14:textId="77777777" w:rsidR="00870A08" w:rsidRDefault="003A5418">
      <w:pPr>
        <w:pStyle w:val="aff6"/>
      </w:pPr>
      <w:r>
        <w:t>[S1-GigabitEthernet0/0/</w:t>
      </w:r>
      <w:proofErr w:type="gramStart"/>
      <w:r>
        <w:rPr>
          <w:rFonts w:hint="eastAsia"/>
        </w:rPr>
        <w:t>1</w:t>
      </w:r>
      <w:r>
        <w:t>]eth</w:t>
      </w:r>
      <w:proofErr w:type="gramEnd"/>
      <w:r>
        <w:t>-trunk 1</w:t>
      </w:r>
    </w:p>
    <w:p w14:paraId="61644855" w14:textId="77777777" w:rsidR="00870A08" w:rsidRDefault="003A5418">
      <w:pPr>
        <w:pStyle w:val="aff6"/>
      </w:pPr>
      <w:r>
        <w:t>[S1-GigabitEthernet0/0/</w:t>
      </w:r>
      <w:proofErr w:type="gramStart"/>
      <w:r>
        <w:rPr>
          <w:rFonts w:hint="eastAsia"/>
        </w:rPr>
        <w:t>1</w:t>
      </w:r>
      <w:r>
        <w:t>]interface</w:t>
      </w:r>
      <w:proofErr w:type="gramEnd"/>
      <w:r>
        <w:t xml:space="preserve"> </w:t>
      </w:r>
      <w:proofErr w:type="spellStart"/>
      <w:r>
        <w:t>GigabitEthernet</w:t>
      </w:r>
      <w:proofErr w:type="spellEnd"/>
      <w:r>
        <w:t xml:space="preserve"> 0/0/</w:t>
      </w:r>
      <w:r>
        <w:rPr>
          <w:rFonts w:hint="eastAsia"/>
        </w:rPr>
        <w:t>2</w:t>
      </w:r>
      <w:r>
        <w:t xml:space="preserve"> [S1-GigabitEthernet0/0/</w:t>
      </w:r>
      <w:r>
        <w:rPr>
          <w:rFonts w:hint="eastAsia"/>
        </w:rPr>
        <w:t>2</w:t>
      </w:r>
      <w:r>
        <w:t>]eth-trunk 1</w:t>
      </w:r>
    </w:p>
    <w:p w14:paraId="5F37BD25" w14:textId="77777777" w:rsidR="00870A08" w:rsidRDefault="003A5418">
      <w:pPr>
        <w:pStyle w:val="aff6"/>
      </w:pPr>
      <w:r>
        <w:t>[S1-GigabitEthernet0/0/</w:t>
      </w:r>
      <w:proofErr w:type="gramStart"/>
      <w:r>
        <w:rPr>
          <w:rFonts w:hint="eastAsia"/>
        </w:rPr>
        <w:t>2</w:t>
      </w:r>
      <w:r>
        <w:t>]interface</w:t>
      </w:r>
      <w:proofErr w:type="gramEnd"/>
      <w:r>
        <w:t xml:space="preserve"> </w:t>
      </w:r>
      <w:proofErr w:type="spellStart"/>
      <w:r>
        <w:t>GigabitEthernet</w:t>
      </w:r>
      <w:proofErr w:type="spellEnd"/>
      <w:r>
        <w:t xml:space="preserve"> 0/0/</w:t>
      </w:r>
      <w:r>
        <w:rPr>
          <w:rFonts w:hint="eastAsia"/>
        </w:rPr>
        <w:t>5</w:t>
      </w:r>
    </w:p>
    <w:p w14:paraId="78600D3A" w14:textId="77777777" w:rsidR="00870A08" w:rsidRDefault="003A5418">
      <w:pPr>
        <w:pStyle w:val="aff6"/>
      </w:pPr>
      <w:r>
        <w:t>[S1-GigabitEthernet0/0/</w:t>
      </w:r>
      <w:proofErr w:type="gramStart"/>
      <w:r>
        <w:rPr>
          <w:rFonts w:hint="eastAsia"/>
        </w:rPr>
        <w:t>5</w:t>
      </w:r>
      <w:r>
        <w:t>]eth</w:t>
      </w:r>
      <w:proofErr w:type="gramEnd"/>
      <w:r>
        <w:t>-trunk 1</w:t>
      </w:r>
    </w:p>
    <w:p w14:paraId="17E873A4" w14:textId="77777777" w:rsidR="00870A08" w:rsidRDefault="00870A08">
      <w:pPr>
        <w:pStyle w:val="aff6"/>
      </w:pPr>
    </w:p>
    <w:p w14:paraId="4BA920EF" w14:textId="77777777" w:rsidR="00870A08" w:rsidRDefault="003A5418">
      <w:pPr>
        <w:pStyle w:val="aff6"/>
      </w:pPr>
      <w:r>
        <w:t>[S</w:t>
      </w:r>
      <w:proofErr w:type="gramStart"/>
      <w:r>
        <w:rPr>
          <w:rFonts w:hint="eastAsia"/>
        </w:rPr>
        <w:t>2</w:t>
      </w:r>
      <w:r>
        <w:t>]interface</w:t>
      </w:r>
      <w:proofErr w:type="gramEnd"/>
      <w:r>
        <w:t xml:space="preserve"> Eth-Trunk 1</w:t>
      </w:r>
    </w:p>
    <w:p w14:paraId="3261602B" w14:textId="77777777" w:rsidR="00870A08" w:rsidRDefault="003A5418">
      <w:pPr>
        <w:pStyle w:val="aff6"/>
      </w:pPr>
      <w:r>
        <w:t>[S</w:t>
      </w:r>
      <w:r>
        <w:rPr>
          <w:rFonts w:hint="eastAsia"/>
        </w:rPr>
        <w:t>2</w:t>
      </w:r>
      <w:r>
        <w:t>-Eth-Trunk</w:t>
      </w:r>
      <w:proofErr w:type="gramStart"/>
      <w:r>
        <w:t>1]mode</w:t>
      </w:r>
      <w:proofErr w:type="gramEnd"/>
      <w:r>
        <w:t xml:space="preserve"> </w:t>
      </w:r>
      <w:proofErr w:type="spellStart"/>
      <w:r>
        <w:t>lacp</w:t>
      </w:r>
      <w:proofErr w:type="spellEnd"/>
      <w:r>
        <w:t>-static</w:t>
      </w:r>
    </w:p>
    <w:p w14:paraId="5CB32850" w14:textId="77777777" w:rsidR="00870A08" w:rsidRDefault="003A5418">
      <w:pPr>
        <w:pStyle w:val="aff6"/>
      </w:pPr>
      <w:r>
        <w:t>[S</w:t>
      </w:r>
      <w:r>
        <w:rPr>
          <w:rFonts w:hint="eastAsia"/>
        </w:rPr>
        <w:t>2</w:t>
      </w:r>
      <w:r>
        <w:t>-Eth-Trunk</w:t>
      </w:r>
      <w:proofErr w:type="gramStart"/>
      <w:r>
        <w:t>1]interface</w:t>
      </w:r>
      <w:proofErr w:type="gramEnd"/>
      <w:r>
        <w:t xml:space="preserve"> </w:t>
      </w:r>
      <w:proofErr w:type="spellStart"/>
      <w:r>
        <w:t>GigabitEthernet</w:t>
      </w:r>
      <w:proofErr w:type="spellEnd"/>
      <w:r>
        <w:t xml:space="preserve"> 0/0/</w:t>
      </w:r>
      <w:r>
        <w:rPr>
          <w:rFonts w:hint="eastAsia"/>
        </w:rPr>
        <w:t>1</w:t>
      </w:r>
    </w:p>
    <w:p w14:paraId="601E64F8" w14:textId="77777777" w:rsidR="00870A08" w:rsidRDefault="003A5418">
      <w:pPr>
        <w:pStyle w:val="aff6"/>
      </w:pPr>
      <w:r>
        <w:t>[S</w:t>
      </w:r>
      <w:r>
        <w:rPr>
          <w:rFonts w:hint="eastAsia"/>
        </w:rPr>
        <w:t>2</w:t>
      </w:r>
      <w:r>
        <w:t>-GigabitEthernet0/0/</w:t>
      </w:r>
      <w:proofErr w:type="gramStart"/>
      <w:r>
        <w:rPr>
          <w:rFonts w:hint="eastAsia"/>
        </w:rPr>
        <w:t>1</w:t>
      </w:r>
      <w:r>
        <w:t>]eth</w:t>
      </w:r>
      <w:proofErr w:type="gramEnd"/>
      <w:r>
        <w:t>-trunk 1</w:t>
      </w:r>
    </w:p>
    <w:p w14:paraId="09146B1E" w14:textId="77777777" w:rsidR="00870A08" w:rsidRDefault="003A5418">
      <w:pPr>
        <w:pStyle w:val="aff6"/>
      </w:pPr>
      <w:r>
        <w:t>[S</w:t>
      </w:r>
      <w:r>
        <w:rPr>
          <w:rFonts w:hint="eastAsia"/>
        </w:rPr>
        <w:t>2</w:t>
      </w:r>
      <w:r>
        <w:t>-GigabitEthernet0/0/</w:t>
      </w:r>
      <w:proofErr w:type="gramStart"/>
      <w:r>
        <w:rPr>
          <w:rFonts w:hint="eastAsia"/>
        </w:rPr>
        <w:t>1</w:t>
      </w:r>
      <w:r>
        <w:t>]interface</w:t>
      </w:r>
      <w:proofErr w:type="gramEnd"/>
      <w:r>
        <w:t xml:space="preserve"> </w:t>
      </w:r>
      <w:proofErr w:type="spellStart"/>
      <w:r>
        <w:t>GigabitEthernet</w:t>
      </w:r>
      <w:proofErr w:type="spellEnd"/>
      <w:r>
        <w:t xml:space="preserve"> 0/0/</w:t>
      </w:r>
      <w:r>
        <w:rPr>
          <w:rFonts w:hint="eastAsia"/>
        </w:rPr>
        <w:t>2</w:t>
      </w:r>
      <w:r>
        <w:t xml:space="preserve"> [S</w:t>
      </w:r>
      <w:r>
        <w:rPr>
          <w:rFonts w:hint="eastAsia"/>
        </w:rPr>
        <w:t>2</w:t>
      </w:r>
      <w:r>
        <w:t>-GigabitEthernet0/0/</w:t>
      </w:r>
      <w:r>
        <w:rPr>
          <w:rFonts w:hint="eastAsia"/>
        </w:rPr>
        <w:t>2</w:t>
      </w:r>
      <w:r>
        <w:t>]eth-trunk 1</w:t>
      </w:r>
    </w:p>
    <w:p w14:paraId="6F5E1C63" w14:textId="77777777" w:rsidR="00870A08" w:rsidRDefault="003A5418">
      <w:pPr>
        <w:pStyle w:val="aff6"/>
      </w:pPr>
      <w:r>
        <w:t>[S</w:t>
      </w:r>
      <w:r>
        <w:rPr>
          <w:rFonts w:hint="eastAsia"/>
        </w:rPr>
        <w:t>2</w:t>
      </w:r>
      <w:r>
        <w:t>-GigabitEthernet0/0/</w:t>
      </w:r>
      <w:proofErr w:type="gramStart"/>
      <w:r>
        <w:rPr>
          <w:rFonts w:hint="eastAsia"/>
        </w:rPr>
        <w:t>2</w:t>
      </w:r>
      <w:r>
        <w:t>]interface</w:t>
      </w:r>
      <w:proofErr w:type="gramEnd"/>
      <w:r>
        <w:t xml:space="preserve"> </w:t>
      </w:r>
      <w:proofErr w:type="spellStart"/>
      <w:r>
        <w:t>GigabitEthernet</w:t>
      </w:r>
      <w:proofErr w:type="spellEnd"/>
      <w:r>
        <w:t xml:space="preserve"> 0/0/</w:t>
      </w:r>
      <w:r>
        <w:rPr>
          <w:rFonts w:hint="eastAsia"/>
        </w:rPr>
        <w:t>5</w:t>
      </w:r>
    </w:p>
    <w:p w14:paraId="0873EE8A" w14:textId="77777777" w:rsidR="00870A08" w:rsidRDefault="003A5418">
      <w:pPr>
        <w:pStyle w:val="aff6"/>
      </w:pPr>
      <w:r>
        <w:t>[S</w:t>
      </w:r>
      <w:r>
        <w:rPr>
          <w:rFonts w:hint="eastAsia"/>
        </w:rPr>
        <w:t>2</w:t>
      </w:r>
      <w:r>
        <w:t>-GigabitEthernet0/0/</w:t>
      </w:r>
      <w:proofErr w:type="gramStart"/>
      <w:r>
        <w:rPr>
          <w:rFonts w:hint="eastAsia"/>
        </w:rPr>
        <w:t>5</w:t>
      </w:r>
      <w:r>
        <w:t>]eth</w:t>
      </w:r>
      <w:proofErr w:type="gramEnd"/>
      <w:r>
        <w:t>-trunk 1</w:t>
      </w:r>
    </w:p>
    <w:p w14:paraId="6292DF40" w14:textId="77777777" w:rsidR="00870A08" w:rsidRDefault="00870A08">
      <w:pPr>
        <w:pStyle w:val="aff6"/>
      </w:pPr>
    </w:p>
    <w:p w14:paraId="378B8027" w14:textId="77777777" w:rsidR="00870A08" w:rsidRDefault="003A5418">
      <w:pPr>
        <w:ind w:firstLine="420"/>
      </w:pPr>
      <w:r>
        <w:rPr>
          <w:rFonts w:hint="eastAsia"/>
        </w:rPr>
        <w:t>配置</w:t>
      </w:r>
      <w:r>
        <w:t>完成后，查看</w:t>
      </w:r>
      <w:r>
        <w:rPr>
          <w:rFonts w:hint="eastAsia"/>
        </w:rPr>
        <w:t>S1</w:t>
      </w:r>
      <w:r>
        <w:rPr>
          <w:rFonts w:hint="eastAsia"/>
        </w:rPr>
        <w:t>的</w:t>
      </w:r>
      <w:r>
        <w:t xml:space="preserve">Eth-Trunk 1 </w:t>
      </w:r>
      <w:r>
        <w:rPr>
          <w:rFonts w:hint="eastAsia"/>
        </w:rPr>
        <w:t>接口</w:t>
      </w:r>
      <w:r>
        <w:t>状态</w:t>
      </w:r>
      <w:r>
        <w:rPr>
          <w:rFonts w:hint="eastAsia"/>
        </w:rPr>
        <w:t>。</w:t>
      </w:r>
    </w:p>
    <w:p w14:paraId="7DC03334" w14:textId="77777777" w:rsidR="00870A08" w:rsidRDefault="003A5418">
      <w:pPr>
        <w:pStyle w:val="aff6"/>
      </w:pPr>
      <w:r>
        <w:t>[S</w:t>
      </w:r>
      <w:proofErr w:type="gramStart"/>
      <w:r>
        <w:t>1]display</w:t>
      </w:r>
      <w:proofErr w:type="gramEnd"/>
      <w:r>
        <w:t xml:space="preserve"> eth-trunk 1</w:t>
      </w:r>
    </w:p>
    <w:p w14:paraId="51794654" w14:textId="77777777" w:rsidR="00870A08" w:rsidRDefault="003A5418">
      <w:pPr>
        <w:pStyle w:val="aff6"/>
      </w:pPr>
      <w:r>
        <w:t>Eth-Trunk1's state information is:</w:t>
      </w:r>
    </w:p>
    <w:p w14:paraId="348BE8D8" w14:textId="77777777" w:rsidR="00870A08" w:rsidRDefault="003A5418">
      <w:pPr>
        <w:pStyle w:val="aff6"/>
      </w:pPr>
      <w:r>
        <w:t>Local:</w:t>
      </w:r>
    </w:p>
    <w:p w14:paraId="7670889F" w14:textId="77777777" w:rsidR="00870A08" w:rsidRDefault="003A5418">
      <w:pPr>
        <w:pStyle w:val="aff6"/>
      </w:pPr>
      <w:r>
        <w:t xml:space="preserve">LAG ID: 1                   </w:t>
      </w:r>
      <w:proofErr w:type="spellStart"/>
      <w:r>
        <w:t>WorkingMode</w:t>
      </w:r>
      <w:proofErr w:type="spellEnd"/>
      <w:r>
        <w:t xml:space="preserve">: STATIC                               </w:t>
      </w:r>
    </w:p>
    <w:p w14:paraId="56363A04" w14:textId="77777777" w:rsidR="00870A08" w:rsidRDefault="003A5418">
      <w:pPr>
        <w:pStyle w:val="aff6"/>
      </w:pPr>
      <w:r>
        <w:t xml:space="preserve">Preempt Delay: Disabled     Hash arithmetic: According to SIP-XOR-DIP         </w:t>
      </w:r>
    </w:p>
    <w:p w14:paraId="795C87D6" w14:textId="77777777" w:rsidR="00870A08" w:rsidRDefault="003A5418">
      <w:pPr>
        <w:pStyle w:val="aff6"/>
      </w:pPr>
      <w:r>
        <w:t xml:space="preserve">System Priority: 32768      System ID: 4c1f-cc55-b90f                         </w:t>
      </w:r>
    </w:p>
    <w:p w14:paraId="6DD41B85" w14:textId="77777777" w:rsidR="00870A08" w:rsidRDefault="003A5418">
      <w:pPr>
        <w:pStyle w:val="aff6"/>
      </w:pPr>
      <w:r>
        <w:t>Least Active-</w:t>
      </w:r>
      <w:proofErr w:type="spellStart"/>
      <w:r>
        <w:t>linknumber</w:t>
      </w:r>
      <w:proofErr w:type="spellEnd"/>
      <w:r>
        <w:t xml:space="preserve">: </w:t>
      </w:r>
      <w:proofErr w:type="gramStart"/>
      <w:r>
        <w:t>1  Max</w:t>
      </w:r>
      <w:proofErr w:type="gramEnd"/>
      <w:r>
        <w:t xml:space="preserve"> Active-</w:t>
      </w:r>
      <w:proofErr w:type="spellStart"/>
      <w:r>
        <w:t>linknumber</w:t>
      </w:r>
      <w:proofErr w:type="spellEnd"/>
      <w:r>
        <w:t xml:space="preserve">: 8                          </w:t>
      </w:r>
    </w:p>
    <w:p w14:paraId="7D30A40A" w14:textId="77777777" w:rsidR="00870A08" w:rsidRDefault="003A5418">
      <w:pPr>
        <w:pStyle w:val="aff6"/>
      </w:pPr>
      <w:r>
        <w:lastRenderedPageBreak/>
        <w:t xml:space="preserve">Operate status: up          Number </w:t>
      </w:r>
      <w:proofErr w:type="gramStart"/>
      <w:r>
        <w:t>Of</w:t>
      </w:r>
      <w:proofErr w:type="gramEnd"/>
      <w:r>
        <w:t xml:space="preserve"> Up Port In Trunk: 3                     </w:t>
      </w:r>
    </w:p>
    <w:p w14:paraId="4E121509" w14:textId="77777777" w:rsidR="00870A08" w:rsidRDefault="003A5418">
      <w:pPr>
        <w:pStyle w:val="aff6"/>
      </w:pPr>
      <w:r>
        <w:t>----------------------------------------------------------------------------</w:t>
      </w:r>
    </w:p>
    <w:p w14:paraId="26BDC86C" w14:textId="77777777" w:rsidR="00870A08" w:rsidRDefault="003A5418">
      <w:pPr>
        <w:pStyle w:val="aff6"/>
      </w:pPr>
      <w:proofErr w:type="spellStart"/>
      <w:r>
        <w:t>ActorPortName</w:t>
      </w:r>
      <w:proofErr w:type="spellEnd"/>
      <w:r>
        <w:t xml:space="preserve">          Status   </w:t>
      </w:r>
      <w:proofErr w:type="spellStart"/>
      <w:r>
        <w:t>PortType</w:t>
      </w:r>
      <w:proofErr w:type="spellEnd"/>
      <w:r>
        <w:t xml:space="preserve"> </w:t>
      </w:r>
      <w:proofErr w:type="spellStart"/>
      <w:r>
        <w:t>PortPri</w:t>
      </w:r>
      <w:proofErr w:type="spellEnd"/>
      <w:r>
        <w:t xml:space="preserve"> </w:t>
      </w:r>
      <w:proofErr w:type="spellStart"/>
      <w:r>
        <w:t>PortNo</w:t>
      </w:r>
      <w:proofErr w:type="spellEnd"/>
      <w:r>
        <w:t xml:space="preserve"> </w:t>
      </w:r>
      <w:proofErr w:type="spellStart"/>
      <w:r>
        <w:t>PortKey</w:t>
      </w:r>
      <w:proofErr w:type="spellEnd"/>
      <w:r>
        <w:t xml:space="preserve"> </w:t>
      </w:r>
      <w:proofErr w:type="spellStart"/>
      <w:r>
        <w:t>PortState</w:t>
      </w:r>
      <w:proofErr w:type="spellEnd"/>
      <w:r>
        <w:t xml:space="preserve"> Weight</w:t>
      </w:r>
    </w:p>
    <w:p w14:paraId="59BE9C04" w14:textId="77777777" w:rsidR="00870A08" w:rsidRDefault="003A5418">
      <w:pPr>
        <w:pStyle w:val="aff6"/>
      </w:pPr>
      <w:r>
        <w:rPr>
          <w:shd w:val="pct10" w:color="auto" w:fill="FFFFFF"/>
        </w:rPr>
        <w:t>GigabitEthernet0/0/2   Selected</w:t>
      </w:r>
      <w:r>
        <w:t xml:space="preserve"> 1000TG   32768   3      401     </w:t>
      </w:r>
      <w:proofErr w:type="gramStart"/>
      <w:r>
        <w:t>10111100  1</w:t>
      </w:r>
      <w:proofErr w:type="gramEnd"/>
      <w:r>
        <w:t xml:space="preserve">     </w:t>
      </w:r>
    </w:p>
    <w:p w14:paraId="00743BEB" w14:textId="77777777" w:rsidR="00870A08" w:rsidRDefault="003A5418">
      <w:pPr>
        <w:pStyle w:val="aff6"/>
      </w:pPr>
      <w:r>
        <w:rPr>
          <w:shd w:val="pct10" w:color="auto" w:fill="FFFFFF"/>
        </w:rPr>
        <w:t>GigabitEthernet0/0/1   Selected</w:t>
      </w:r>
      <w:r>
        <w:t xml:space="preserve"> 1000TG   32768   2      401     </w:t>
      </w:r>
      <w:proofErr w:type="gramStart"/>
      <w:r>
        <w:t>10111100  1</w:t>
      </w:r>
      <w:proofErr w:type="gramEnd"/>
      <w:r>
        <w:t xml:space="preserve">     </w:t>
      </w:r>
    </w:p>
    <w:p w14:paraId="062B6085" w14:textId="77777777" w:rsidR="00870A08" w:rsidRDefault="003A5418">
      <w:pPr>
        <w:pStyle w:val="aff6"/>
      </w:pPr>
      <w:r>
        <w:rPr>
          <w:shd w:val="pct10" w:color="auto" w:fill="FFFFFF"/>
        </w:rPr>
        <w:t>GigabitEthernet0/0/5   Selected</w:t>
      </w:r>
      <w:r>
        <w:t xml:space="preserve"> 1000TG   32768   6      401     </w:t>
      </w:r>
      <w:proofErr w:type="gramStart"/>
      <w:r>
        <w:t>10111100  1</w:t>
      </w:r>
      <w:proofErr w:type="gramEnd"/>
      <w:r>
        <w:t xml:space="preserve">     </w:t>
      </w:r>
    </w:p>
    <w:p w14:paraId="49227FFF" w14:textId="77777777" w:rsidR="00870A08" w:rsidRDefault="003A5418">
      <w:pPr>
        <w:pStyle w:val="aff6"/>
      </w:pPr>
      <w:r>
        <w:t>Partner:</w:t>
      </w:r>
    </w:p>
    <w:p w14:paraId="4B952905" w14:textId="77777777" w:rsidR="00870A08" w:rsidRDefault="003A5418">
      <w:pPr>
        <w:pStyle w:val="aff6"/>
      </w:pPr>
      <w:r>
        <w:t>----------------------------------------------------------------------------</w:t>
      </w:r>
    </w:p>
    <w:p w14:paraId="34537511" w14:textId="77777777" w:rsidR="00870A08" w:rsidRDefault="003A5418">
      <w:pPr>
        <w:pStyle w:val="aff6"/>
      </w:pPr>
      <w:proofErr w:type="spellStart"/>
      <w:r>
        <w:t>ActorPortName</w:t>
      </w:r>
      <w:proofErr w:type="spellEnd"/>
      <w:r>
        <w:t xml:space="preserve">          </w:t>
      </w:r>
      <w:proofErr w:type="spellStart"/>
      <w:r>
        <w:t>SysPri</w:t>
      </w:r>
      <w:proofErr w:type="spellEnd"/>
      <w:r>
        <w:t xml:space="preserve">   </w:t>
      </w:r>
      <w:proofErr w:type="spellStart"/>
      <w:r>
        <w:t>SystemID</w:t>
      </w:r>
      <w:proofErr w:type="spellEnd"/>
      <w:r>
        <w:t xml:space="preserve">        </w:t>
      </w:r>
      <w:proofErr w:type="spellStart"/>
      <w:r>
        <w:t>PortPri</w:t>
      </w:r>
      <w:proofErr w:type="spellEnd"/>
      <w:r>
        <w:t xml:space="preserve"> </w:t>
      </w:r>
      <w:proofErr w:type="spellStart"/>
      <w:r>
        <w:t>PortNo</w:t>
      </w:r>
      <w:proofErr w:type="spellEnd"/>
      <w:r>
        <w:t xml:space="preserve"> </w:t>
      </w:r>
      <w:proofErr w:type="spellStart"/>
      <w:r>
        <w:t>PortKey</w:t>
      </w:r>
      <w:proofErr w:type="spellEnd"/>
      <w:r>
        <w:t xml:space="preserve"> </w:t>
      </w:r>
      <w:proofErr w:type="spellStart"/>
      <w:r>
        <w:t>PortState</w:t>
      </w:r>
      <w:proofErr w:type="spellEnd"/>
    </w:p>
    <w:p w14:paraId="00BED543" w14:textId="77777777" w:rsidR="00870A08" w:rsidRDefault="003A5418">
      <w:pPr>
        <w:pStyle w:val="aff6"/>
      </w:pPr>
      <w:r>
        <w:t>GigabitEthernet0/0/2   32768    4c1f-cc71-68d</w:t>
      </w:r>
      <w:proofErr w:type="gramStart"/>
      <w:r>
        <w:t>4  32768</w:t>
      </w:r>
      <w:proofErr w:type="gramEnd"/>
      <w:r>
        <w:t xml:space="preserve">   3      401     10111100</w:t>
      </w:r>
    </w:p>
    <w:p w14:paraId="340814C7" w14:textId="77777777" w:rsidR="00870A08" w:rsidRDefault="003A5418">
      <w:pPr>
        <w:pStyle w:val="aff6"/>
      </w:pPr>
      <w:r>
        <w:t>GigabitEthernet0/0/1   32768    4c1f-cc71-68d</w:t>
      </w:r>
      <w:proofErr w:type="gramStart"/>
      <w:r>
        <w:t>4  32768</w:t>
      </w:r>
      <w:proofErr w:type="gramEnd"/>
      <w:r>
        <w:t xml:space="preserve">   2      401     10111100</w:t>
      </w:r>
    </w:p>
    <w:p w14:paraId="3511DAEE" w14:textId="77777777" w:rsidR="00870A08" w:rsidRDefault="003A5418">
      <w:pPr>
        <w:pStyle w:val="aff6"/>
      </w:pPr>
      <w:r>
        <w:t>GigabitEthernet0/0/5   32768    4c1f-cc71-68d</w:t>
      </w:r>
      <w:proofErr w:type="gramStart"/>
      <w:r>
        <w:t>4  32768</w:t>
      </w:r>
      <w:proofErr w:type="gramEnd"/>
      <w:r>
        <w:t xml:space="preserve">   6      401     10111100</w:t>
      </w:r>
    </w:p>
    <w:p w14:paraId="0908AA21" w14:textId="77777777" w:rsidR="00870A08" w:rsidRDefault="00870A08">
      <w:pPr>
        <w:pStyle w:val="aff6"/>
      </w:pPr>
    </w:p>
    <w:p w14:paraId="2C735EA9" w14:textId="77777777" w:rsidR="00870A08" w:rsidRDefault="003A5418">
      <w:pPr>
        <w:ind w:firstLine="420"/>
      </w:pPr>
      <w:r>
        <w:rPr>
          <w:rFonts w:hint="eastAsia"/>
        </w:rPr>
        <w:t>可以观察到，三个接口默认都处于活动状态（</w:t>
      </w:r>
      <w:r>
        <w:rPr>
          <w:rFonts w:hint="eastAsia"/>
        </w:rPr>
        <w:t>Selected</w:t>
      </w:r>
      <w:r>
        <w:rPr>
          <w:rFonts w:hint="eastAsia"/>
        </w:rPr>
        <w:t>）。</w:t>
      </w:r>
    </w:p>
    <w:p w14:paraId="61035119" w14:textId="77777777" w:rsidR="00870A08" w:rsidRDefault="003A5418">
      <w:pPr>
        <w:ind w:firstLineChars="0" w:firstLine="435"/>
      </w:pPr>
      <w:r>
        <w:rPr>
          <w:rFonts w:hint="eastAsia"/>
        </w:rPr>
        <w:t>将</w:t>
      </w:r>
      <w:r>
        <w:rPr>
          <w:rFonts w:hint="eastAsia"/>
          <w:highlight w:val="yellow"/>
        </w:rPr>
        <w:t>S1</w:t>
      </w:r>
      <w:r>
        <w:rPr>
          <w:rFonts w:hint="eastAsia"/>
          <w:highlight w:val="yellow"/>
        </w:rPr>
        <w:t>的系统优先级</w:t>
      </w:r>
      <w:r>
        <w:rPr>
          <w:rFonts w:hint="eastAsia"/>
        </w:rPr>
        <w:t>从默认的</w:t>
      </w:r>
      <w:r>
        <w:rPr>
          <w:rFonts w:hint="eastAsia"/>
        </w:rPr>
        <w:t>32768</w:t>
      </w:r>
      <w:r>
        <w:rPr>
          <w:rFonts w:hint="eastAsia"/>
        </w:rPr>
        <w:t>改为</w:t>
      </w:r>
      <w:r>
        <w:rPr>
          <w:rFonts w:hint="eastAsia"/>
          <w:highlight w:val="yellow"/>
        </w:rPr>
        <w:t>100</w:t>
      </w:r>
      <w:r>
        <w:rPr>
          <w:rFonts w:hint="eastAsia"/>
          <w:highlight w:val="yellow"/>
        </w:rPr>
        <w:t>，使其成为主动端（值越低优先级越高）</w:t>
      </w:r>
      <w:r>
        <w:rPr>
          <w:rFonts w:hint="eastAsia"/>
        </w:rPr>
        <w:t>。按照主动端设备的接口来选择活动接口。两端设备选出主动端后，两端都会以主动端的接口优先级来选择活动接口。两端设备选择了一致的活动接口，活动链路组便可以建立起来，从这些活动链路中以负载分担的方式转发数据。</w:t>
      </w:r>
    </w:p>
    <w:p w14:paraId="574B0A27" w14:textId="77777777" w:rsidR="00870A08" w:rsidRDefault="003A5418">
      <w:pPr>
        <w:pStyle w:val="aff6"/>
      </w:pPr>
      <w:r>
        <w:t>[S</w:t>
      </w:r>
      <w:proofErr w:type="gramStart"/>
      <w:r>
        <w:t>1]</w:t>
      </w:r>
      <w:proofErr w:type="spellStart"/>
      <w:r>
        <w:t>lacp</w:t>
      </w:r>
      <w:proofErr w:type="spellEnd"/>
      <w:proofErr w:type="gramEnd"/>
      <w:r>
        <w:t xml:space="preserve"> priority 100</w:t>
      </w:r>
    </w:p>
    <w:p w14:paraId="74D1690F" w14:textId="77777777" w:rsidR="00870A08" w:rsidRDefault="00870A08">
      <w:pPr>
        <w:ind w:firstLineChars="0" w:firstLine="0"/>
      </w:pPr>
    </w:p>
    <w:p w14:paraId="20B85E0F" w14:textId="77777777" w:rsidR="00870A08" w:rsidRDefault="003A5418">
      <w:pPr>
        <w:ind w:firstLine="420"/>
      </w:pPr>
      <w:r>
        <w:rPr>
          <w:rFonts w:hint="eastAsia"/>
        </w:rPr>
        <w:t>配置</w:t>
      </w:r>
      <w:r>
        <w:t>完成后，查看</w:t>
      </w:r>
      <w:r>
        <w:rPr>
          <w:rFonts w:hint="eastAsia"/>
        </w:rPr>
        <w:t>S1</w:t>
      </w:r>
      <w:r>
        <w:rPr>
          <w:rFonts w:hint="eastAsia"/>
        </w:rPr>
        <w:t>的</w:t>
      </w:r>
      <w:r>
        <w:t xml:space="preserve">Eth-Trunk 1 </w:t>
      </w:r>
      <w:r>
        <w:rPr>
          <w:rFonts w:hint="eastAsia"/>
        </w:rPr>
        <w:t>接口</w:t>
      </w:r>
      <w:r>
        <w:t>状态</w:t>
      </w:r>
      <w:r>
        <w:rPr>
          <w:rFonts w:hint="eastAsia"/>
        </w:rPr>
        <w:t>。</w:t>
      </w:r>
    </w:p>
    <w:p w14:paraId="5BFD37CB" w14:textId="77777777" w:rsidR="00870A08" w:rsidRDefault="003A5418">
      <w:pPr>
        <w:pStyle w:val="aff6"/>
      </w:pPr>
      <w:r>
        <w:t>[S</w:t>
      </w:r>
      <w:proofErr w:type="gramStart"/>
      <w:r>
        <w:t>1]display</w:t>
      </w:r>
      <w:proofErr w:type="gramEnd"/>
      <w:r>
        <w:t xml:space="preserve"> eth-trunk 1</w:t>
      </w:r>
    </w:p>
    <w:p w14:paraId="1C52587D" w14:textId="77777777" w:rsidR="00870A08" w:rsidRDefault="003A5418">
      <w:pPr>
        <w:pStyle w:val="aff6"/>
      </w:pPr>
      <w:r>
        <w:t>Eth-Trunk1's state information is:</w:t>
      </w:r>
    </w:p>
    <w:p w14:paraId="1E1982E9" w14:textId="77777777" w:rsidR="00870A08" w:rsidRDefault="003A5418">
      <w:pPr>
        <w:pStyle w:val="aff6"/>
      </w:pPr>
      <w:r>
        <w:t>Local:</w:t>
      </w:r>
    </w:p>
    <w:p w14:paraId="53BFF3C5" w14:textId="77777777" w:rsidR="00870A08" w:rsidRDefault="003A5418">
      <w:pPr>
        <w:pStyle w:val="aff6"/>
      </w:pPr>
      <w:r>
        <w:t xml:space="preserve">LAG ID: 1                   </w:t>
      </w:r>
      <w:proofErr w:type="spellStart"/>
      <w:r>
        <w:t>WorkingMode</w:t>
      </w:r>
      <w:proofErr w:type="spellEnd"/>
      <w:r>
        <w:t xml:space="preserve">: STATIC                               </w:t>
      </w:r>
    </w:p>
    <w:p w14:paraId="05F79F37" w14:textId="77777777" w:rsidR="00870A08" w:rsidRDefault="003A5418">
      <w:pPr>
        <w:pStyle w:val="aff6"/>
      </w:pPr>
      <w:r>
        <w:t xml:space="preserve">Preempt Delay: Disabled     Hash arithmetic: According to SIP-XOR-DIP         </w:t>
      </w:r>
    </w:p>
    <w:p w14:paraId="07A3C1DF" w14:textId="77777777" w:rsidR="00870A08" w:rsidRDefault="003A5418">
      <w:pPr>
        <w:pStyle w:val="aff6"/>
      </w:pPr>
      <w:r>
        <w:rPr>
          <w:shd w:val="pct10" w:color="auto" w:fill="FFFFFF"/>
        </w:rPr>
        <w:t>System Priority: 100</w:t>
      </w:r>
      <w:r>
        <w:t xml:space="preserve">        System ID: 4c1f-cc55-b90f                         </w:t>
      </w:r>
    </w:p>
    <w:p w14:paraId="30514707" w14:textId="77777777" w:rsidR="00870A08" w:rsidRDefault="003A5418">
      <w:pPr>
        <w:pStyle w:val="aff6"/>
      </w:pPr>
      <w:r>
        <w:lastRenderedPageBreak/>
        <w:t>Least Active-</w:t>
      </w:r>
      <w:proofErr w:type="spellStart"/>
      <w:r>
        <w:t>linknumber</w:t>
      </w:r>
      <w:proofErr w:type="spellEnd"/>
      <w:r>
        <w:t xml:space="preserve">: </w:t>
      </w:r>
      <w:proofErr w:type="gramStart"/>
      <w:r>
        <w:t>1  Max</w:t>
      </w:r>
      <w:proofErr w:type="gramEnd"/>
      <w:r>
        <w:t xml:space="preserve"> Active-</w:t>
      </w:r>
      <w:proofErr w:type="spellStart"/>
      <w:r>
        <w:t>linknumber</w:t>
      </w:r>
      <w:proofErr w:type="spellEnd"/>
      <w:r>
        <w:t xml:space="preserve">: 8                          </w:t>
      </w:r>
    </w:p>
    <w:p w14:paraId="391EA82B" w14:textId="77777777" w:rsidR="00870A08" w:rsidRDefault="003A5418">
      <w:pPr>
        <w:pStyle w:val="aff6"/>
      </w:pPr>
      <w:r>
        <w:rPr>
          <w:rFonts w:hint="eastAsia"/>
        </w:rPr>
        <w:t>……</w:t>
      </w:r>
    </w:p>
    <w:p w14:paraId="68263E2E" w14:textId="77777777" w:rsidR="00870A08" w:rsidRDefault="00870A08">
      <w:pPr>
        <w:pStyle w:val="aff6"/>
      </w:pPr>
    </w:p>
    <w:p w14:paraId="1E2C4C45" w14:textId="77777777" w:rsidR="00870A08" w:rsidRDefault="003A5418">
      <w:pPr>
        <w:ind w:firstLine="420"/>
      </w:pPr>
      <w:r>
        <w:rPr>
          <w:rFonts w:hint="eastAsia"/>
        </w:rPr>
        <w:t>可以观察到，已经将</w:t>
      </w:r>
      <w:r>
        <w:rPr>
          <w:rFonts w:hint="eastAsia"/>
        </w:rPr>
        <w:t>S1</w:t>
      </w:r>
      <w:r>
        <w:rPr>
          <w:rFonts w:hint="eastAsia"/>
        </w:rPr>
        <w:t>的</w:t>
      </w:r>
      <w:r>
        <w:rPr>
          <w:rFonts w:hint="eastAsia"/>
        </w:rPr>
        <w:t>LACP</w:t>
      </w:r>
      <w:r>
        <w:rPr>
          <w:rFonts w:hint="eastAsia"/>
        </w:rPr>
        <w:t>系统优先级改为</w:t>
      </w:r>
      <w:r>
        <w:rPr>
          <w:rFonts w:hint="eastAsia"/>
        </w:rPr>
        <w:t>100</w:t>
      </w:r>
      <w:r>
        <w:rPr>
          <w:rFonts w:hint="eastAsia"/>
        </w:rPr>
        <w:t>，而</w:t>
      </w:r>
      <w:r>
        <w:rPr>
          <w:rFonts w:hint="eastAsia"/>
        </w:rPr>
        <w:t>S2</w:t>
      </w:r>
      <w:r>
        <w:rPr>
          <w:rFonts w:hint="eastAsia"/>
        </w:rPr>
        <w:t>没修改，仍为默认值。</w:t>
      </w:r>
    </w:p>
    <w:p w14:paraId="2476B993" w14:textId="77777777" w:rsidR="00870A08" w:rsidRDefault="003A5418">
      <w:pPr>
        <w:ind w:firstLine="420"/>
        <w:rPr>
          <w:color w:val="000000"/>
          <w:szCs w:val="21"/>
        </w:rPr>
      </w:pPr>
      <w:r>
        <w:rPr>
          <w:rFonts w:hint="eastAsia"/>
          <w:color w:val="000000"/>
          <w:szCs w:val="21"/>
        </w:rPr>
        <w:t>在</w:t>
      </w:r>
      <w:r>
        <w:rPr>
          <w:rStyle w:val="keyword"/>
          <w:rFonts w:hint="eastAsia"/>
          <w:color w:val="000000"/>
          <w:szCs w:val="21"/>
        </w:rPr>
        <w:t>S1</w:t>
      </w:r>
      <w:r>
        <w:rPr>
          <w:rFonts w:hint="eastAsia"/>
          <w:color w:val="000000"/>
          <w:szCs w:val="21"/>
        </w:rPr>
        <w:t>上配置活动接口上限阈值为</w:t>
      </w:r>
      <w:r>
        <w:rPr>
          <w:rFonts w:hint="eastAsia"/>
          <w:color w:val="000000"/>
          <w:szCs w:val="21"/>
        </w:rPr>
        <w:t>2</w:t>
      </w:r>
      <w:r>
        <w:rPr>
          <w:rFonts w:hint="eastAsia"/>
          <w:color w:val="000000"/>
          <w:szCs w:val="21"/>
        </w:rPr>
        <w:t>。</w:t>
      </w:r>
    </w:p>
    <w:p w14:paraId="79BA1351" w14:textId="77777777" w:rsidR="00870A08" w:rsidRDefault="003A5418">
      <w:pPr>
        <w:pStyle w:val="aff6"/>
      </w:pPr>
      <w:r>
        <w:t>[S</w:t>
      </w:r>
      <w:proofErr w:type="gramStart"/>
      <w:r>
        <w:t>1]interface</w:t>
      </w:r>
      <w:proofErr w:type="gramEnd"/>
      <w:r>
        <w:t xml:space="preserve"> Eth-Trunk 1</w:t>
      </w:r>
    </w:p>
    <w:p w14:paraId="7283FF3C" w14:textId="77777777" w:rsidR="00870A08" w:rsidRDefault="003A5418">
      <w:pPr>
        <w:pStyle w:val="aff6"/>
      </w:pPr>
      <w:r>
        <w:t>[S1-Eth-Trunk1]max active-</w:t>
      </w:r>
      <w:proofErr w:type="spellStart"/>
      <w:r>
        <w:t>linknumber</w:t>
      </w:r>
      <w:proofErr w:type="spellEnd"/>
      <w:r>
        <w:t xml:space="preserve"> 2</w:t>
      </w:r>
    </w:p>
    <w:p w14:paraId="4CE3A7E4" w14:textId="77777777" w:rsidR="00870A08" w:rsidRDefault="00870A08">
      <w:pPr>
        <w:pStyle w:val="aff6"/>
      </w:pPr>
    </w:p>
    <w:p w14:paraId="54ACC2D9" w14:textId="77777777" w:rsidR="00870A08" w:rsidRDefault="003A5418">
      <w:pPr>
        <w:ind w:firstLine="420"/>
      </w:pPr>
      <w:r>
        <w:rPr>
          <w:rFonts w:hint="eastAsia"/>
        </w:rPr>
        <w:t>在</w:t>
      </w:r>
      <w:r>
        <w:rPr>
          <w:rFonts w:hint="eastAsia"/>
        </w:rPr>
        <w:t>S1</w:t>
      </w:r>
      <w:r>
        <w:rPr>
          <w:rFonts w:hint="eastAsia"/>
        </w:rPr>
        <w:t>上配置接口的优先级确定活动链路。</w:t>
      </w:r>
    </w:p>
    <w:p w14:paraId="02BBE3B1" w14:textId="77777777" w:rsidR="00870A08" w:rsidRDefault="003A5418">
      <w:pPr>
        <w:pStyle w:val="aff6"/>
      </w:pPr>
      <w:r>
        <w:t>[S</w:t>
      </w:r>
      <w:proofErr w:type="gramStart"/>
      <w:r>
        <w:t>1]interface</w:t>
      </w:r>
      <w:proofErr w:type="gramEnd"/>
      <w:r>
        <w:t xml:space="preserve"> </w:t>
      </w:r>
      <w:proofErr w:type="spellStart"/>
      <w:r>
        <w:t>GigabitEthernet</w:t>
      </w:r>
      <w:proofErr w:type="spellEnd"/>
      <w:r>
        <w:t xml:space="preserve"> 0/0/1</w:t>
      </w:r>
    </w:p>
    <w:p w14:paraId="7D1A9D24" w14:textId="77777777" w:rsidR="00870A08" w:rsidRDefault="003A5418">
      <w:pPr>
        <w:pStyle w:val="aff6"/>
      </w:pPr>
      <w:r>
        <w:t>[S1-GigabitEthernet0/0/</w:t>
      </w:r>
      <w:proofErr w:type="gramStart"/>
      <w:r>
        <w:t>1]</w:t>
      </w:r>
      <w:proofErr w:type="spellStart"/>
      <w:r>
        <w:t>lacp</w:t>
      </w:r>
      <w:proofErr w:type="spellEnd"/>
      <w:proofErr w:type="gramEnd"/>
      <w:r>
        <w:t xml:space="preserve"> priority 100</w:t>
      </w:r>
    </w:p>
    <w:p w14:paraId="010B75DB" w14:textId="77777777" w:rsidR="00870A08" w:rsidRDefault="003A5418">
      <w:pPr>
        <w:pStyle w:val="aff6"/>
      </w:pPr>
      <w:r>
        <w:t>[S1-GigabitEthernet0/0/</w:t>
      </w:r>
      <w:proofErr w:type="gramStart"/>
      <w:r>
        <w:t>1]interface</w:t>
      </w:r>
      <w:proofErr w:type="gramEnd"/>
      <w:r>
        <w:t xml:space="preserve"> </w:t>
      </w:r>
      <w:proofErr w:type="spellStart"/>
      <w:r>
        <w:t>GigabitEthernet</w:t>
      </w:r>
      <w:proofErr w:type="spellEnd"/>
      <w:r>
        <w:t xml:space="preserve"> 0/0/</w:t>
      </w:r>
      <w:r>
        <w:rPr>
          <w:rFonts w:hint="eastAsia"/>
        </w:rPr>
        <w:t>2</w:t>
      </w:r>
    </w:p>
    <w:p w14:paraId="2FB4FBD8" w14:textId="77777777" w:rsidR="00870A08" w:rsidRDefault="003A5418">
      <w:pPr>
        <w:pStyle w:val="aff6"/>
      </w:pPr>
      <w:r>
        <w:t>[S1-GigabitEthernet0/0/</w:t>
      </w:r>
      <w:proofErr w:type="gramStart"/>
      <w:r>
        <w:rPr>
          <w:rFonts w:hint="eastAsia"/>
        </w:rPr>
        <w:t>2</w:t>
      </w:r>
      <w:r>
        <w:t>]</w:t>
      </w:r>
      <w:proofErr w:type="spellStart"/>
      <w:r>
        <w:t>lacp</w:t>
      </w:r>
      <w:proofErr w:type="spellEnd"/>
      <w:proofErr w:type="gramEnd"/>
      <w:r>
        <w:t xml:space="preserve"> priority 100</w:t>
      </w:r>
    </w:p>
    <w:p w14:paraId="4D2E6A88" w14:textId="77777777" w:rsidR="00870A08" w:rsidRDefault="00870A08">
      <w:pPr>
        <w:pStyle w:val="aff6"/>
      </w:pPr>
    </w:p>
    <w:p w14:paraId="08B9B951" w14:textId="77777777" w:rsidR="00870A08" w:rsidRDefault="003A5418">
      <w:pPr>
        <w:ind w:firstLine="420"/>
      </w:pPr>
      <w:r>
        <w:rPr>
          <w:rFonts w:hint="eastAsia"/>
        </w:rPr>
        <w:t>配置接口的活动优先级将默认的</w:t>
      </w:r>
      <w:r>
        <w:rPr>
          <w:rFonts w:hint="eastAsia"/>
        </w:rPr>
        <w:t>32768</w:t>
      </w:r>
      <w:r>
        <w:rPr>
          <w:rFonts w:hint="eastAsia"/>
        </w:rPr>
        <w:t>改为</w:t>
      </w:r>
      <w:r>
        <w:rPr>
          <w:rFonts w:hint="eastAsia"/>
        </w:rPr>
        <w:t>100</w:t>
      </w:r>
      <w:r>
        <w:rPr>
          <w:rFonts w:hint="eastAsia"/>
        </w:rPr>
        <w:t>，目的是为了使得</w:t>
      </w:r>
      <w:r>
        <w:rPr>
          <w:rFonts w:hint="eastAsia"/>
        </w:rPr>
        <w:t>GE 0/0/1</w:t>
      </w:r>
      <w:r>
        <w:rPr>
          <w:rFonts w:hint="eastAsia"/>
        </w:rPr>
        <w:t>和</w:t>
      </w:r>
      <w:r>
        <w:rPr>
          <w:rFonts w:hint="eastAsia"/>
        </w:rPr>
        <w:t>GE 0/0/2</w:t>
      </w:r>
      <w:r>
        <w:rPr>
          <w:rFonts w:hint="eastAsia"/>
        </w:rPr>
        <w:t>接口成为活动状态。</w:t>
      </w:r>
    </w:p>
    <w:p w14:paraId="58070262" w14:textId="77777777" w:rsidR="00870A08" w:rsidRDefault="003A5418">
      <w:pPr>
        <w:ind w:firstLine="420"/>
      </w:pPr>
      <w:r>
        <w:rPr>
          <w:rFonts w:hint="eastAsia"/>
        </w:rPr>
        <w:t>配置</w:t>
      </w:r>
      <w:r>
        <w:t>完成后，查看</w:t>
      </w:r>
      <w:r>
        <w:rPr>
          <w:rFonts w:hint="eastAsia"/>
        </w:rPr>
        <w:t>S1</w:t>
      </w:r>
      <w:r>
        <w:rPr>
          <w:rFonts w:hint="eastAsia"/>
        </w:rPr>
        <w:t>的</w:t>
      </w:r>
      <w:r>
        <w:t xml:space="preserve">Eth-Trunk 1 </w:t>
      </w:r>
      <w:r>
        <w:rPr>
          <w:rFonts w:hint="eastAsia"/>
        </w:rPr>
        <w:t>接口</w:t>
      </w:r>
      <w:r>
        <w:t>状态</w:t>
      </w:r>
      <w:r>
        <w:rPr>
          <w:rFonts w:hint="eastAsia"/>
        </w:rPr>
        <w:t>。</w:t>
      </w:r>
    </w:p>
    <w:p w14:paraId="1FF35F04" w14:textId="77777777" w:rsidR="00870A08" w:rsidRDefault="003A5418">
      <w:pPr>
        <w:pStyle w:val="aff6"/>
      </w:pPr>
      <w:r>
        <w:t>[S</w:t>
      </w:r>
      <w:proofErr w:type="gramStart"/>
      <w:r>
        <w:t>1]display</w:t>
      </w:r>
      <w:proofErr w:type="gramEnd"/>
      <w:r>
        <w:t xml:space="preserve"> eth-trunk 1</w:t>
      </w:r>
    </w:p>
    <w:p w14:paraId="5690E821" w14:textId="77777777" w:rsidR="00870A08" w:rsidRDefault="003A5418">
      <w:pPr>
        <w:pStyle w:val="aff6"/>
      </w:pPr>
      <w:r>
        <w:t>Eth-Trunk1's state information is:</w:t>
      </w:r>
    </w:p>
    <w:p w14:paraId="1026255D" w14:textId="77777777" w:rsidR="00870A08" w:rsidRDefault="003A5418">
      <w:pPr>
        <w:pStyle w:val="aff6"/>
      </w:pPr>
      <w:r>
        <w:t>Local:</w:t>
      </w:r>
    </w:p>
    <w:p w14:paraId="22741F6D" w14:textId="77777777" w:rsidR="00870A08" w:rsidRDefault="003A5418">
      <w:pPr>
        <w:pStyle w:val="aff6"/>
      </w:pPr>
      <w:r>
        <w:t xml:space="preserve">LAG ID: 1                   </w:t>
      </w:r>
      <w:proofErr w:type="spellStart"/>
      <w:r>
        <w:t>WorkingMode</w:t>
      </w:r>
      <w:proofErr w:type="spellEnd"/>
      <w:r>
        <w:t xml:space="preserve">: STATIC                               </w:t>
      </w:r>
    </w:p>
    <w:p w14:paraId="5BE66CBE" w14:textId="77777777" w:rsidR="00870A08" w:rsidRDefault="003A5418">
      <w:pPr>
        <w:pStyle w:val="aff6"/>
      </w:pPr>
      <w:r>
        <w:t xml:space="preserve">Preempt Delay: Disabled     Hash arithmetic: According to SIP-XOR-DIP         </w:t>
      </w:r>
    </w:p>
    <w:p w14:paraId="31E68E30" w14:textId="77777777" w:rsidR="00870A08" w:rsidRDefault="003A5418">
      <w:pPr>
        <w:pStyle w:val="aff6"/>
      </w:pPr>
      <w:r>
        <w:t xml:space="preserve">System Priority: 100        System ID: 4c1f-cc55-b90f                         </w:t>
      </w:r>
    </w:p>
    <w:p w14:paraId="74E9A71E" w14:textId="77777777" w:rsidR="00870A08" w:rsidRDefault="003A5418">
      <w:pPr>
        <w:pStyle w:val="aff6"/>
      </w:pPr>
      <w:r>
        <w:t>Least Active-</w:t>
      </w:r>
      <w:proofErr w:type="spellStart"/>
      <w:r>
        <w:t>linknumber</w:t>
      </w:r>
      <w:proofErr w:type="spellEnd"/>
      <w:r>
        <w:t xml:space="preserve">: </w:t>
      </w:r>
      <w:proofErr w:type="gramStart"/>
      <w:r>
        <w:t>1  Max</w:t>
      </w:r>
      <w:proofErr w:type="gramEnd"/>
      <w:r>
        <w:t xml:space="preserve"> Active-</w:t>
      </w:r>
      <w:proofErr w:type="spellStart"/>
      <w:r>
        <w:t>linknumber</w:t>
      </w:r>
      <w:proofErr w:type="spellEnd"/>
      <w:r>
        <w:t xml:space="preserve">: 2                          </w:t>
      </w:r>
    </w:p>
    <w:p w14:paraId="42BD2861" w14:textId="77777777" w:rsidR="00870A08" w:rsidRDefault="003A5418">
      <w:pPr>
        <w:pStyle w:val="aff6"/>
      </w:pPr>
      <w:r>
        <w:t xml:space="preserve">Operate status: up          Number </w:t>
      </w:r>
      <w:proofErr w:type="gramStart"/>
      <w:r>
        <w:t>Of</w:t>
      </w:r>
      <w:proofErr w:type="gramEnd"/>
      <w:r>
        <w:t xml:space="preserve"> Up Port In Trunk: 2                     </w:t>
      </w:r>
    </w:p>
    <w:p w14:paraId="6DC2DC17" w14:textId="77777777" w:rsidR="00870A08" w:rsidRDefault="003A5418">
      <w:pPr>
        <w:pStyle w:val="aff6"/>
      </w:pPr>
      <w:r>
        <w:t>----------------------------------------------------------------------------</w:t>
      </w:r>
    </w:p>
    <w:p w14:paraId="678249CD" w14:textId="77777777" w:rsidR="00870A08" w:rsidRDefault="003A5418">
      <w:pPr>
        <w:pStyle w:val="aff6"/>
      </w:pPr>
      <w:proofErr w:type="spellStart"/>
      <w:r>
        <w:t>ActorPortName</w:t>
      </w:r>
      <w:proofErr w:type="spellEnd"/>
      <w:r>
        <w:t xml:space="preserve">          Status   </w:t>
      </w:r>
      <w:proofErr w:type="spellStart"/>
      <w:r>
        <w:t>PortType</w:t>
      </w:r>
      <w:proofErr w:type="spellEnd"/>
      <w:r>
        <w:t xml:space="preserve"> </w:t>
      </w:r>
      <w:proofErr w:type="spellStart"/>
      <w:r>
        <w:t>PortPri</w:t>
      </w:r>
      <w:proofErr w:type="spellEnd"/>
      <w:r>
        <w:t xml:space="preserve"> </w:t>
      </w:r>
      <w:proofErr w:type="spellStart"/>
      <w:r>
        <w:t>PortNo</w:t>
      </w:r>
      <w:proofErr w:type="spellEnd"/>
      <w:r>
        <w:t xml:space="preserve"> </w:t>
      </w:r>
      <w:proofErr w:type="spellStart"/>
      <w:r>
        <w:t>PortKey</w:t>
      </w:r>
      <w:proofErr w:type="spellEnd"/>
      <w:r>
        <w:t xml:space="preserve"> </w:t>
      </w:r>
      <w:proofErr w:type="spellStart"/>
      <w:r>
        <w:t>PortState</w:t>
      </w:r>
      <w:proofErr w:type="spellEnd"/>
      <w:r>
        <w:t xml:space="preserve"> Weight</w:t>
      </w:r>
    </w:p>
    <w:p w14:paraId="0C562999" w14:textId="77777777" w:rsidR="00870A08" w:rsidRDefault="003A5418">
      <w:pPr>
        <w:pStyle w:val="aff6"/>
      </w:pPr>
      <w:r>
        <w:rPr>
          <w:shd w:val="pct10" w:color="auto" w:fill="FFFFFF"/>
        </w:rPr>
        <w:lastRenderedPageBreak/>
        <w:t xml:space="preserve">GigabitEthernet0/0/2   Selected 1000TG   </w:t>
      </w:r>
      <w:r>
        <w:rPr>
          <w:rFonts w:hint="eastAsia"/>
          <w:shd w:val="pct10" w:color="auto" w:fill="FFFFFF"/>
        </w:rPr>
        <w:t>100</w:t>
      </w:r>
      <w:r>
        <w:rPr>
          <w:shd w:val="pct10" w:color="auto" w:fill="FFFFFF"/>
        </w:rPr>
        <w:t xml:space="preserve">  </w:t>
      </w:r>
      <w:r>
        <w:t xml:space="preserve"> </w:t>
      </w:r>
      <w:r>
        <w:rPr>
          <w:rFonts w:hint="eastAsia"/>
        </w:rPr>
        <w:t xml:space="preserve">  </w:t>
      </w:r>
      <w:r>
        <w:t xml:space="preserve">3      401     </w:t>
      </w:r>
      <w:proofErr w:type="gramStart"/>
      <w:r>
        <w:t>10111100  1</w:t>
      </w:r>
      <w:proofErr w:type="gramEnd"/>
      <w:r>
        <w:t xml:space="preserve">     </w:t>
      </w:r>
    </w:p>
    <w:p w14:paraId="60868A2D" w14:textId="77777777" w:rsidR="00870A08" w:rsidRDefault="003A5418">
      <w:pPr>
        <w:pStyle w:val="aff6"/>
      </w:pPr>
      <w:r>
        <w:rPr>
          <w:shd w:val="pct10" w:color="auto" w:fill="FFFFFF"/>
        </w:rPr>
        <w:t xml:space="preserve">GigabitEthernet0/0/1   Selected 1000TG   </w:t>
      </w:r>
      <w:r>
        <w:rPr>
          <w:rFonts w:hint="eastAsia"/>
          <w:shd w:val="pct10" w:color="auto" w:fill="FFFFFF"/>
        </w:rPr>
        <w:t>100</w:t>
      </w:r>
      <w:r>
        <w:rPr>
          <w:shd w:val="pct10" w:color="auto" w:fill="FFFFFF"/>
        </w:rPr>
        <w:t xml:space="preserve">  </w:t>
      </w:r>
      <w:r>
        <w:t xml:space="preserve"> </w:t>
      </w:r>
      <w:r>
        <w:rPr>
          <w:rFonts w:hint="eastAsia"/>
        </w:rPr>
        <w:t xml:space="preserve">  </w:t>
      </w:r>
      <w:r>
        <w:t xml:space="preserve">2      401     </w:t>
      </w:r>
      <w:proofErr w:type="gramStart"/>
      <w:r>
        <w:t>10111100  1</w:t>
      </w:r>
      <w:proofErr w:type="gramEnd"/>
      <w:r>
        <w:t xml:space="preserve">     </w:t>
      </w:r>
    </w:p>
    <w:p w14:paraId="246FD803" w14:textId="77777777" w:rsidR="00870A08" w:rsidRDefault="003A5418">
      <w:pPr>
        <w:pStyle w:val="aff6"/>
      </w:pPr>
      <w:r>
        <w:rPr>
          <w:shd w:val="pct10" w:color="auto" w:fill="FFFFFF"/>
        </w:rPr>
        <w:t>GigabitEthernet0/0/5   Unselect 1000TG   32768</w:t>
      </w:r>
      <w:r>
        <w:t xml:space="preserve">   6      401     </w:t>
      </w:r>
      <w:proofErr w:type="gramStart"/>
      <w:r>
        <w:t>10100000  1</w:t>
      </w:r>
      <w:proofErr w:type="gramEnd"/>
      <w:r>
        <w:t xml:space="preserve">     </w:t>
      </w:r>
    </w:p>
    <w:p w14:paraId="71BEA1A3" w14:textId="77777777" w:rsidR="00870A08" w:rsidRDefault="003A5418">
      <w:pPr>
        <w:pStyle w:val="aff6"/>
      </w:pPr>
      <w:r>
        <w:t>Partner:</w:t>
      </w:r>
    </w:p>
    <w:p w14:paraId="394BCD0C" w14:textId="77777777" w:rsidR="00870A08" w:rsidRDefault="003A5418">
      <w:pPr>
        <w:pStyle w:val="aff6"/>
      </w:pPr>
      <w:r>
        <w:rPr>
          <w:rFonts w:hint="eastAsia"/>
        </w:rPr>
        <w:t>……</w:t>
      </w:r>
    </w:p>
    <w:p w14:paraId="2C060F51" w14:textId="77777777" w:rsidR="00870A08" w:rsidRDefault="00870A08">
      <w:pPr>
        <w:pStyle w:val="aff6"/>
      </w:pPr>
    </w:p>
    <w:p w14:paraId="7F86549D" w14:textId="77777777" w:rsidR="00870A08" w:rsidRDefault="003A5418">
      <w:pPr>
        <w:ind w:firstLine="420"/>
      </w:pPr>
      <w:r>
        <w:rPr>
          <w:rFonts w:hint="eastAsia"/>
        </w:rPr>
        <w:t>可以观察到，由于将接口的阈值改为</w:t>
      </w:r>
      <w:r>
        <w:rPr>
          <w:rFonts w:hint="eastAsia"/>
        </w:rPr>
        <w:t>2</w:t>
      </w:r>
      <w:r>
        <w:rPr>
          <w:rFonts w:hint="eastAsia"/>
        </w:rPr>
        <w:t>（默认活动接口最大阈值为</w:t>
      </w:r>
      <w:r>
        <w:rPr>
          <w:rFonts w:hint="eastAsia"/>
        </w:rPr>
        <w:t>8</w:t>
      </w:r>
      <w:r>
        <w:rPr>
          <w:rFonts w:hint="eastAsia"/>
        </w:rPr>
        <w:t>），该</w:t>
      </w:r>
      <w:r>
        <w:rPr>
          <w:rFonts w:hint="eastAsia"/>
        </w:rPr>
        <w:t>Eth-Trunk</w:t>
      </w:r>
      <w:r>
        <w:rPr>
          <w:rFonts w:hint="eastAsia"/>
        </w:rPr>
        <w:t>接口下将只有两个成员处于活动状态，并且具有负载分担能力。而</w:t>
      </w:r>
      <w:r>
        <w:rPr>
          <w:rFonts w:hint="eastAsia"/>
        </w:rPr>
        <w:t>GE 0/0/5</w:t>
      </w:r>
      <w:r>
        <w:rPr>
          <w:rFonts w:hint="eastAsia"/>
        </w:rPr>
        <w:t>接口已处于不活动状态（</w:t>
      </w:r>
      <w:r>
        <w:rPr>
          <w:rFonts w:hint="eastAsia"/>
        </w:rPr>
        <w:t>Unselect</w:t>
      </w:r>
      <w:r>
        <w:rPr>
          <w:rFonts w:hint="eastAsia"/>
        </w:rPr>
        <w:t>），该链路作为备份链路。当活动链路出现故障时，备份链路将会替代故障链路，保持数据传输的可靠性。</w:t>
      </w:r>
    </w:p>
    <w:p w14:paraId="5F690218" w14:textId="77777777" w:rsidR="00870A08" w:rsidRDefault="003A5418">
      <w:pPr>
        <w:ind w:firstLine="420"/>
      </w:pPr>
      <w:r>
        <w:rPr>
          <w:rFonts w:hint="eastAsia"/>
        </w:rPr>
        <w:t>将</w:t>
      </w:r>
      <w:r>
        <w:rPr>
          <w:rFonts w:hint="eastAsia"/>
        </w:rPr>
        <w:t>S1</w:t>
      </w:r>
      <w:r>
        <w:rPr>
          <w:rFonts w:hint="eastAsia"/>
        </w:rPr>
        <w:t>的</w:t>
      </w:r>
      <w:r>
        <w:rPr>
          <w:rFonts w:hint="eastAsia"/>
        </w:rPr>
        <w:t>GE 0/0/1</w:t>
      </w:r>
      <w:r>
        <w:rPr>
          <w:rFonts w:hint="eastAsia"/>
        </w:rPr>
        <w:t>接口关闭，验证</w:t>
      </w:r>
      <w:r>
        <w:rPr>
          <w:rFonts w:hint="eastAsia"/>
        </w:rPr>
        <w:t>Eth-Trunk</w:t>
      </w:r>
      <w:r>
        <w:rPr>
          <w:rFonts w:hint="eastAsia"/>
        </w:rPr>
        <w:t>链路聚合信息。</w:t>
      </w:r>
    </w:p>
    <w:p w14:paraId="5A8244AF" w14:textId="77777777" w:rsidR="00870A08" w:rsidRDefault="003A5418">
      <w:pPr>
        <w:pStyle w:val="aff6"/>
      </w:pPr>
      <w:r>
        <w:t>[S</w:t>
      </w:r>
      <w:proofErr w:type="gramStart"/>
      <w:r>
        <w:t>1]interface</w:t>
      </w:r>
      <w:proofErr w:type="gramEnd"/>
      <w:r>
        <w:t xml:space="preserve"> </w:t>
      </w:r>
      <w:proofErr w:type="spellStart"/>
      <w:r>
        <w:t>GigabitEthernet</w:t>
      </w:r>
      <w:proofErr w:type="spellEnd"/>
      <w:r>
        <w:t xml:space="preserve"> 0/0/1</w:t>
      </w:r>
    </w:p>
    <w:p w14:paraId="5291D1FA" w14:textId="77777777" w:rsidR="00870A08" w:rsidRDefault="003A5418">
      <w:pPr>
        <w:pStyle w:val="aff6"/>
      </w:pPr>
      <w:r>
        <w:t>[S1-GigabitEthernet0/0/</w:t>
      </w:r>
      <w:proofErr w:type="gramStart"/>
      <w:r>
        <w:t>1]shutdown</w:t>
      </w:r>
      <w:proofErr w:type="gramEnd"/>
    </w:p>
    <w:p w14:paraId="3F314CF2" w14:textId="77777777" w:rsidR="00870A08" w:rsidRDefault="00870A08">
      <w:pPr>
        <w:pStyle w:val="aff6"/>
      </w:pPr>
    </w:p>
    <w:p w14:paraId="6161B3AF" w14:textId="77777777" w:rsidR="00870A08" w:rsidRDefault="003A5418">
      <w:pPr>
        <w:pStyle w:val="aff6"/>
      </w:pPr>
      <w:r>
        <w:t>[S1-GigabitEthernet0/0/</w:t>
      </w:r>
      <w:proofErr w:type="gramStart"/>
      <w:r>
        <w:t>1]display</w:t>
      </w:r>
      <w:proofErr w:type="gramEnd"/>
      <w:r>
        <w:t xml:space="preserve"> eth-trunk 1</w:t>
      </w:r>
    </w:p>
    <w:p w14:paraId="7C371D42" w14:textId="77777777" w:rsidR="00870A08" w:rsidRDefault="003A5418">
      <w:pPr>
        <w:pStyle w:val="aff6"/>
      </w:pPr>
      <w:r>
        <w:t>Eth-Trunk1's state information is:</w:t>
      </w:r>
    </w:p>
    <w:p w14:paraId="696A6143" w14:textId="77777777" w:rsidR="00870A08" w:rsidRDefault="003A5418">
      <w:pPr>
        <w:pStyle w:val="aff6"/>
      </w:pPr>
      <w:r>
        <w:t>Local:</w:t>
      </w:r>
    </w:p>
    <w:p w14:paraId="312243F2" w14:textId="77777777" w:rsidR="00870A08" w:rsidRDefault="003A5418">
      <w:pPr>
        <w:pStyle w:val="aff6"/>
      </w:pPr>
      <w:r>
        <w:t xml:space="preserve">LAG ID: 1                   </w:t>
      </w:r>
      <w:proofErr w:type="spellStart"/>
      <w:r>
        <w:t>WorkingMode</w:t>
      </w:r>
      <w:proofErr w:type="spellEnd"/>
      <w:r>
        <w:t xml:space="preserve">: STATIC                               </w:t>
      </w:r>
    </w:p>
    <w:p w14:paraId="0A957761" w14:textId="77777777" w:rsidR="00870A08" w:rsidRDefault="003A5418">
      <w:pPr>
        <w:pStyle w:val="aff6"/>
      </w:pPr>
      <w:r>
        <w:t xml:space="preserve">Preempt Delay: Disabled     Hash arithmetic: According to SIP-XOR-DIP         </w:t>
      </w:r>
    </w:p>
    <w:p w14:paraId="23117D43" w14:textId="77777777" w:rsidR="00870A08" w:rsidRDefault="003A5418">
      <w:pPr>
        <w:pStyle w:val="aff6"/>
      </w:pPr>
      <w:r>
        <w:t xml:space="preserve">System Priority: 100        System ID: 4c1f-cc27-e139                         </w:t>
      </w:r>
    </w:p>
    <w:p w14:paraId="70FF2F94" w14:textId="77777777" w:rsidR="00870A08" w:rsidRDefault="003A5418">
      <w:pPr>
        <w:pStyle w:val="aff6"/>
      </w:pPr>
      <w:r>
        <w:t>Least Active-</w:t>
      </w:r>
      <w:proofErr w:type="spellStart"/>
      <w:r>
        <w:t>linknumber</w:t>
      </w:r>
      <w:proofErr w:type="spellEnd"/>
      <w:r>
        <w:t xml:space="preserve">: </w:t>
      </w:r>
      <w:proofErr w:type="gramStart"/>
      <w:r>
        <w:t>1  Max</w:t>
      </w:r>
      <w:proofErr w:type="gramEnd"/>
      <w:r>
        <w:t xml:space="preserve"> Active-</w:t>
      </w:r>
      <w:proofErr w:type="spellStart"/>
      <w:r>
        <w:t>linknumber</w:t>
      </w:r>
      <w:proofErr w:type="spellEnd"/>
      <w:r>
        <w:t xml:space="preserve">: 2                          </w:t>
      </w:r>
    </w:p>
    <w:p w14:paraId="08D14278" w14:textId="77777777" w:rsidR="00870A08" w:rsidRDefault="003A5418">
      <w:pPr>
        <w:pStyle w:val="aff6"/>
      </w:pPr>
      <w:r>
        <w:t xml:space="preserve">Operate status: up          Number </w:t>
      </w:r>
      <w:proofErr w:type="gramStart"/>
      <w:r>
        <w:t>Of</w:t>
      </w:r>
      <w:proofErr w:type="gramEnd"/>
      <w:r>
        <w:t xml:space="preserve"> Up Port In Trunk: 2                     </w:t>
      </w:r>
    </w:p>
    <w:p w14:paraId="5EEFB941" w14:textId="77777777" w:rsidR="00870A08" w:rsidRDefault="003A5418">
      <w:pPr>
        <w:pStyle w:val="aff6"/>
      </w:pPr>
      <w:r>
        <w:t>----------------------------------------------------------------------------</w:t>
      </w:r>
    </w:p>
    <w:p w14:paraId="2DA2CD47" w14:textId="77777777" w:rsidR="00870A08" w:rsidRDefault="003A5418">
      <w:pPr>
        <w:pStyle w:val="aff6"/>
      </w:pPr>
      <w:proofErr w:type="spellStart"/>
      <w:r>
        <w:t>ActorPortName</w:t>
      </w:r>
      <w:proofErr w:type="spellEnd"/>
      <w:r>
        <w:t xml:space="preserve">          Status   </w:t>
      </w:r>
      <w:proofErr w:type="spellStart"/>
      <w:r>
        <w:t>PortType</w:t>
      </w:r>
      <w:proofErr w:type="spellEnd"/>
      <w:r>
        <w:t xml:space="preserve"> </w:t>
      </w:r>
      <w:proofErr w:type="spellStart"/>
      <w:r>
        <w:t>PortPri</w:t>
      </w:r>
      <w:proofErr w:type="spellEnd"/>
      <w:r>
        <w:t xml:space="preserve"> </w:t>
      </w:r>
      <w:proofErr w:type="spellStart"/>
      <w:r>
        <w:t>PortNo</w:t>
      </w:r>
      <w:proofErr w:type="spellEnd"/>
      <w:r>
        <w:t xml:space="preserve"> </w:t>
      </w:r>
      <w:proofErr w:type="spellStart"/>
      <w:r>
        <w:t>PortKey</w:t>
      </w:r>
      <w:proofErr w:type="spellEnd"/>
      <w:r>
        <w:t xml:space="preserve"> </w:t>
      </w:r>
      <w:proofErr w:type="spellStart"/>
      <w:r>
        <w:t>PortState</w:t>
      </w:r>
      <w:proofErr w:type="spellEnd"/>
      <w:r>
        <w:t xml:space="preserve"> Weight</w:t>
      </w:r>
    </w:p>
    <w:p w14:paraId="59A9EE63" w14:textId="77777777" w:rsidR="00870A08" w:rsidRDefault="003A5418">
      <w:pPr>
        <w:pStyle w:val="aff6"/>
      </w:pPr>
      <w:r>
        <w:rPr>
          <w:shd w:val="pct10" w:color="auto" w:fill="FFFFFF"/>
        </w:rPr>
        <w:t xml:space="preserve">GigabitEthernet0/0/1   Unselect 1GE      100   </w:t>
      </w:r>
      <w:r>
        <w:t xml:space="preserve">  2      305     </w:t>
      </w:r>
      <w:proofErr w:type="gramStart"/>
      <w:r>
        <w:t>10100010  1</w:t>
      </w:r>
      <w:proofErr w:type="gramEnd"/>
      <w:r>
        <w:t xml:space="preserve">     </w:t>
      </w:r>
    </w:p>
    <w:p w14:paraId="672B44BF" w14:textId="77777777" w:rsidR="00870A08" w:rsidRDefault="003A5418">
      <w:pPr>
        <w:pStyle w:val="aff6"/>
      </w:pPr>
      <w:r>
        <w:t xml:space="preserve">GigabitEthernet0/0/2   Selected 1GE      100     3      305     </w:t>
      </w:r>
      <w:proofErr w:type="gramStart"/>
      <w:r>
        <w:t>10111100  1</w:t>
      </w:r>
      <w:proofErr w:type="gramEnd"/>
      <w:r>
        <w:t xml:space="preserve">     </w:t>
      </w:r>
    </w:p>
    <w:p w14:paraId="01F94C1A" w14:textId="77777777" w:rsidR="00870A08" w:rsidRDefault="003A5418">
      <w:pPr>
        <w:pStyle w:val="aff6"/>
      </w:pPr>
      <w:r>
        <w:rPr>
          <w:shd w:val="pct10" w:color="auto" w:fill="FFFFFF"/>
        </w:rPr>
        <w:t>GigabitEthernet0/0/5   Selected 1GE      32768</w:t>
      </w:r>
      <w:r>
        <w:t xml:space="preserve">   6      305     </w:t>
      </w:r>
      <w:proofErr w:type="gramStart"/>
      <w:r>
        <w:t>10111100  1</w:t>
      </w:r>
      <w:proofErr w:type="gramEnd"/>
      <w:r>
        <w:t xml:space="preserve">     </w:t>
      </w:r>
    </w:p>
    <w:p w14:paraId="53E92676" w14:textId="77777777" w:rsidR="00870A08" w:rsidRDefault="003A5418">
      <w:pPr>
        <w:pStyle w:val="aff6"/>
      </w:pPr>
      <w:r>
        <w:lastRenderedPageBreak/>
        <w:t>Partner:</w:t>
      </w:r>
    </w:p>
    <w:p w14:paraId="32754C5F" w14:textId="77777777" w:rsidR="00870A08" w:rsidRDefault="003A5418">
      <w:pPr>
        <w:pStyle w:val="aff6"/>
      </w:pPr>
      <w:r>
        <w:rPr>
          <w:rFonts w:hint="eastAsia"/>
        </w:rPr>
        <w:t>……</w:t>
      </w:r>
    </w:p>
    <w:p w14:paraId="58FF9846" w14:textId="77777777" w:rsidR="00870A08" w:rsidRDefault="00870A08">
      <w:pPr>
        <w:pStyle w:val="aff6"/>
      </w:pPr>
    </w:p>
    <w:p w14:paraId="6081A55F" w14:textId="77777777" w:rsidR="00870A08" w:rsidRDefault="003A5418">
      <w:pPr>
        <w:ind w:firstLine="420"/>
      </w:pPr>
      <w:r>
        <w:rPr>
          <w:rFonts w:hint="eastAsia"/>
        </w:rPr>
        <w:t>可以观察到，</w:t>
      </w:r>
      <w:r>
        <w:rPr>
          <w:rFonts w:hint="eastAsia"/>
        </w:rPr>
        <w:t>S1</w:t>
      </w:r>
      <w:r>
        <w:rPr>
          <w:rFonts w:hint="eastAsia"/>
        </w:rPr>
        <w:t>的</w:t>
      </w:r>
      <w:r>
        <w:rPr>
          <w:rFonts w:hint="eastAsia"/>
        </w:rPr>
        <w:t>GE 0/0/1</w:t>
      </w:r>
      <w:r>
        <w:rPr>
          <w:rFonts w:hint="eastAsia"/>
        </w:rPr>
        <w:t>接口已经处于不活动状态，而</w:t>
      </w:r>
      <w:r>
        <w:rPr>
          <w:rFonts w:hint="eastAsia"/>
        </w:rPr>
        <w:t>GE 0/0/5</w:t>
      </w:r>
      <w:r>
        <w:rPr>
          <w:rFonts w:hint="eastAsia"/>
        </w:rPr>
        <w:t>接口为活动状态。将</w:t>
      </w:r>
      <w:r>
        <w:rPr>
          <w:rFonts w:hint="eastAsia"/>
        </w:rPr>
        <w:t>S1</w:t>
      </w:r>
      <w:r>
        <w:rPr>
          <w:rFonts w:hint="eastAsia"/>
        </w:rPr>
        <w:t>的</w:t>
      </w:r>
      <w:r>
        <w:rPr>
          <w:rFonts w:hint="eastAsia"/>
        </w:rPr>
        <w:t>GE 0/0/1</w:t>
      </w:r>
      <w:r>
        <w:rPr>
          <w:rFonts w:hint="eastAsia"/>
        </w:rPr>
        <w:t>接口开启后，又会恢复为活动状态，</w:t>
      </w:r>
      <w:r>
        <w:rPr>
          <w:rFonts w:hint="eastAsia"/>
        </w:rPr>
        <w:t>GE 0/0/5</w:t>
      </w:r>
      <w:r>
        <w:rPr>
          <w:rFonts w:hint="eastAsia"/>
        </w:rPr>
        <w:t>则为不活动状态，现象省略。</w:t>
      </w:r>
    </w:p>
    <w:p w14:paraId="68B21596" w14:textId="77777777" w:rsidR="00870A08" w:rsidRDefault="003A5418">
      <w:pPr>
        <w:ind w:firstLine="420"/>
      </w:pPr>
      <w:r>
        <w:rPr>
          <w:rFonts w:hint="eastAsia"/>
        </w:rPr>
        <w:t>至此，完成了整个</w:t>
      </w:r>
      <w:r>
        <w:rPr>
          <w:rFonts w:hint="eastAsia"/>
        </w:rPr>
        <w:t>Eth-Trunk</w:t>
      </w:r>
      <w:r>
        <w:rPr>
          <w:rFonts w:hint="eastAsia"/>
        </w:rPr>
        <w:t>的部署。</w:t>
      </w:r>
    </w:p>
    <w:p w14:paraId="12F300CC" w14:textId="77777777" w:rsidR="00870A08" w:rsidRDefault="003A5418">
      <w:pPr>
        <w:pStyle w:val="10"/>
      </w:pPr>
      <w:r>
        <w:rPr>
          <w:rFonts w:hint="eastAsia"/>
        </w:rPr>
        <w:t>思考</w:t>
      </w:r>
    </w:p>
    <w:p w14:paraId="0F725BC4" w14:textId="77777777" w:rsidR="00870A08" w:rsidRDefault="003A5418">
      <w:pPr>
        <w:ind w:firstLineChars="0" w:firstLine="0"/>
        <w:sectPr w:rsidR="00870A08">
          <w:pgSz w:w="11906" w:h="16838"/>
          <w:pgMar w:top="1312" w:right="1800" w:bottom="1440" w:left="1800" w:header="779" w:footer="992" w:gutter="0"/>
          <w:cols w:space="425"/>
          <w:docGrid w:type="lines" w:linePitch="312"/>
        </w:sectPr>
      </w:pPr>
      <w:r>
        <w:t>当接口数超出最大负载</w:t>
      </w:r>
      <w:r>
        <w:rPr>
          <w:rFonts w:hint="eastAsia"/>
        </w:rPr>
        <w:t>阈</w:t>
      </w:r>
      <w:r>
        <w:t>值时，剩余接口是否转发流量？</w:t>
      </w:r>
    </w:p>
    <w:p w14:paraId="313736E3" w14:textId="77777777" w:rsidR="00870A08" w:rsidRDefault="003A5418">
      <w:pPr>
        <w:pStyle w:val="1"/>
        <w:ind w:left="0"/>
      </w:pPr>
      <w:bookmarkStart w:id="98" w:name="_Toc28955"/>
      <w:r>
        <w:rPr>
          <w:rFonts w:hint="eastAsia"/>
        </w:rPr>
        <w:lastRenderedPageBreak/>
        <w:t>静态路由</w:t>
      </w:r>
      <w:bookmarkEnd w:id="98"/>
    </w:p>
    <w:p w14:paraId="2E415D49" w14:textId="77777777" w:rsidR="00870A08" w:rsidRDefault="003A5418">
      <w:pPr>
        <w:pStyle w:val="af2"/>
        <w:ind w:firstLineChars="0" w:firstLine="0"/>
      </w:pPr>
      <w:bookmarkStart w:id="99" w:name="_Toc16053"/>
      <w:r>
        <w:rPr>
          <w:rFonts w:ascii="微软雅黑" w:hAnsi="微软雅黑" w:hint="eastAsia"/>
        </w:rPr>
        <w:t>6.1</w:t>
      </w:r>
      <w:r>
        <w:rPr>
          <w:rFonts w:hint="eastAsia"/>
        </w:rPr>
        <w:t xml:space="preserve"> </w:t>
      </w:r>
      <w:r>
        <w:rPr>
          <w:rFonts w:hint="eastAsia"/>
        </w:rPr>
        <w:t>静态路由及默认路由基本配置</w:t>
      </w:r>
      <w:bookmarkEnd w:id="99"/>
    </w:p>
    <w:p w14:paraId="1CA4838D" w14:textId="77777777" w:rsidR="00870A08" w:rsidRDefault="003A5418">
      <w:pPr>
        <w:pStyle w:val="10"/>
      </w:pPr>
      <w:r>
        <w:rPr>
          <w:rFonts w:hint="eastAsia"/>
        </w:rPr>
        <w:t>原理概述</w:t>
      </w:r>
    </w:p>
    <w:p w14:paraId="6E577D61" w14:textId="77777777" w:rsidR="00870A08" w:rsidRDefault="003A5418">
      <w:pPr>
        <w:pStyle w:val="13"/>
        <w:ind w:firstLine="420"/>
      </w:pPr>
      <w:r>
        <w:rPr>
          <w:rFonts w:hint="eastAsia"/>
        </w:rPr>
        <w:t>静态路由是指用户或网络管理员手工配置的路由信息。当网络的拓扑结构或链路状态发生改变时，需要网络管理人员手工修改静态路由信息，静态路由一般适用于比较简单的网络环境。</w:t>
      </w:r>
      <w:r>
        <w:t xml:space="preserve"> </w:t>
      </w:r>
    </w:p>
    <w:p w14:paraId="2D71E52E" w14:textId="77777777" w:rsidR="00870A08" w:rsidRDefault="003A5418">
      <w:pPr>
        <w:pStyle w:val="13"/>
        <w:ind w:firstLine="420"/>
      </w:pPr>
      <w:r>
        <w:rPr>
          <w:rFonts w:hint="eastAsia"/>
        </w:rPr>
        <w:t>优点：相比动态路由协议无需频繁的交换各自的路由表，配置简单，适合小型网络环境。</w:t>
      </w:r>
    </w:p>
    <w:p w14:paraId="0571E1C4" w14:textId="77777777" w:rsidR="00870A08" w:rsidRDefault="003A5418">
      <w:pPr>
        <w:pStyle w:val="13"/>
        <w:ind w:firstLine="420"/>
      </w:pPr>
      <w:r>
        <w:rPr>
          <w:rFonts w:hint="eastAsia"/>
        </w:rPr>
        <w:t>缺点：静态路由不适合大型和复杂的网络环境，当网络拓扑结构和链路状态发生变化时，网络管理员需要做大量的调整，且无法自动感知错误发生，不易排错。</w:t>
      </w:r>
    </w:p>
    <w:p w14:paraId="7CEEDDB0" w14:textId="77777777" w:rsidR="00870A08" w:rsidRDefault="003A5418">
      <w:pPr>
        <w:pStyle w:val="13"/>
        <w:ind w:firstLine="420"/>
      </w:pPr>
      <w:r>
        <w:rPr>
          <w:rFonts w:hint="eastAsia"/>
        </w:rPr>
        <w:t>默认路由是一种特殊的静态路由，当路由表中与数据包目的地址没有匹配的表项时，数据包将根据默认路由条目进行转发。默认路由在某些时候非常有效，如在末梢网络中，默认路由可以大大简化路由器配置，减轻网络管理员的工作负担。</w:t>
      </w:r>
    </w:p>
    <w:p w14:paraId="72BB9FB2" w14:textId="77777777" w:rsidR="00870A08" w:rsidRDefault="003A5418">
      <w:pPr>
        <w:pStyle w:val="10"/>
      </w:pPr>
      <w:r>
        <w:rPr>
          <w:rFonts w:hint="eastAsia"/>
        </w:rPr>
        <w:t>实验目的</w:t>
      </w:r>
    </w:p>
    <w:p w14:paraId="22EA6C1F" w14:textId="77777777" w:rsidR="00870A08" w:rsidRDefault="003A5418">
      <w:pPr>
        <w:pStyle w:val="12"/>
        <w:numPr>
          <w:ilvl w:val="1"/>
          <w:numId w:val="5"/>
        </w:numPr>
        <w:ind w:firstLineChars="0"/>
        <w:jc w:val="left"/>
      </w:pPr>
      <w:r>
        <w:rPr>
          <w:rFonts w:hint="eastAsia"/>
        </w:rPr>
        <w:t>掌握配置静态路由（指定接口）的方法</w:t>
      </w:r>
    </w:p>
    <w:p w14:paraId="1642AFDD" w14:textId="77777777" w:rsidR="00870A08" w:rsidRDefault="003A5418">
      <w:pPr>
        <w:pStyle w:val="12"/>
        <w:numPr>
          <w:ilvl w:val="1"/>
          <w:numId w:val="5"/>
        </w:numPr>
        <w:ind w:firstLineChars="0"/>
        <w:jc w:val="left"/>
      </w:pPr>
      <w:r>
        <w:rPr>
          <w:rFonts w:hint="eastAsia"/>
        </w:rPr>
        <w:t>掌握配置静态路由（指定下一跳</w:t>
      </w:r>
      <w:r>
        <w:rPr>
          <w:rFonts w:hint="eastAsia"/>
        </w:rPr>
        <w:t>IP</w:t>
      </w:r>
      <w:r>
        <w:rPr>
          <w:rFonts w:hint="eastAsia"/>
        </w:rPr>
        <w:t>地址）的方法</w:t>
      </w:r>
    </w:p>
    <w:p w14:paraId="17617985" w14:textId="77777777" w:rsidR="00870A08" w:rsidRDefault="003A5418">
      <w:pPr>
        <w:pStyle w:val="12"/>
        <w:numPr>
          <w:ilvl w:val="1"/>
          <w:numId w:val="5"/>
        </w:numPr>
        <w:ind w:firstLineChars="0"/>
        <w:jc w:val="left"/>
      </w:pPr>
      <w:r>
        <w:rPr>
          <w:rFonts w:hint="eastAsia"/>
        </w:rPr>
        <w:t>掌握测试静态路由连通性的方法</w:t>
      </w:r>
    </w:p>
    <w:p w14:paraId="117F9AB1" w14:textId="77777777" w:rsidR="00870A08" w:rsidRDefault="003A5418">
      <w:pPr>
        <w:pStyle w:val="12"/>
        <w:numPr>
          <w:ilvl w:val="1"/>
          <w:numId w:val="5"/>
        </w:numPr>
        <w:ind w:firstLineChars="0"/>
        <w:jc w:val="left"/>
      </w:pPr>
      <w:r>
        <w:rPr>
          <w:rFonts w:hint="eastAsia"/>
        </w:rPr>
        <w:t>掌握配置默认路由的方法</w:t>
      </w:r>
    </w:p>
    <w:p w14:paraId="675E34B1" w14:textId="77777777" w:rsidR="00870A08" w:rsidRDefault="003A5418">
      <w:pPr>
        <w:pStyle w:val="12"/>
        <w:numPr>
          <w:ilvl w:val="1"/>
          <w:numId w:val="5"/>
        </w:numPr>
        <w:ind w:firstLineChars="0"/>
        <w:jc w:val="left"/>
      </w:pPr>
      <w:r>
        <w:rPr>
          <w:rFonts w:hint="eastAsia"/>
        </w:rPr>
        <w:t>掌握测试默认路由的方法</w:t>
      </w:r>
    </w:p>
    <w:p w14:paraId="24185394" w14:textId="77777777" w:rsidR="00870A08" w:rsidRDefault="003A5418">
      <w:pPr>
        <w:pStyle w:val="12"/>
        <w:numPr>
          <w:ilvl w:val="1"/>
          <w:numId w:val="5"/>
        </w:numPr>
        <w:ind w:firstLineChars="0"/>
        <w:jc w:val="left"/>
      </w:pPr>
      <w:r>
        <w:rPr>
          <w:rFonts w:hint="eastAsia"/>
        </w:rPr>
        <w:t>掌握在简单网络中部署静态路由时的故障排除方法</w:t>
      </w:r>
    </w:p>
    <w:p w14:paraId="544B101C" w14:textId="77777777" w:rsidR="00870A08" w:rsidRDefault="003A5418">
      <w:pPr>
        <w:pStyle w:val="12"/>
        <w:numPr>
          <w:ilvl w:val="1"/>
          <w:numId w:val="5"/>
        </w:numPr>
        <w:ind w:firstLineChars="0"/>
        <w:jc w:val="left"/>
      </w:pPr>
      <w:r>
        <w:rPr>
          <w:rFonts w:hint="eastAsia"/>
        </w:rPr>
        <w:t>掌握简单的网络优化方法</w:t>
      </w:r>
    </w:p>
    <w:p w14:paraId="5EB5D69D" w14:textId="77777777" w:rsidR="00870A08" w:rsidRDefault="003A5418">
      <w:pPr>
        <w:pStyle w:val="10"/>
      </w:pPr>
      <w:r>
        <w:rPr>
          <w:rFonts w:hint="eastAsia"/>
        </w:rPr>
        <w:t>实验内容</w:t>
      </w:r>
    </w:p>
    <w:p w14:paraId="00F73A14" w14:textId="77777777" w:rsidR="00870A08" w:rsidRDefault="003A5418">
      <w:pPr>
        <w:ind w:firstLine="420"/>
        <w:jc w:val="left"/>
      </w:pPr>
      <w:r>
        <w:rPr>
          <w:rFonts w:hint="eastAsia"/>
        </w:rPr>
        <w:t>在由三台路由器所组成的简单网络中，</w:t>
      </w:r>
      <w:r>
        <w:rPr>
          <w:rFonts w:hint="eastAsia"/>
        </w:rPr>
        <w:t>R1</w:t>
      </w:r>
      <w:r>
        <w:rPr>
          <w:rFonts w:hint="eastAsia"/>
        </w:rPr>
        <w:t>与</w:t>
      </w:r>
      <w:r>
        <w:rPr>
          <w:rFonts w:hint="eastAsia"/>
        </w:rPr>
        <w:t>R3</w:t>
      </w:r>
      <w:r>
        <w:rPr>
          <w:rFonts w:hint="eastAsia"/>
        </w:rPr>
        <w:t>各自连接着一台主机，现在要求能够</w:t>
      </w:r>
      <w:r>
        <w:rPr>
          <w:rFonts w:hint="eastAsia"/>
        </w:rPr>
        <w:lastRenderedPageBreak/>
        <w:t>实现主机</w:t>
      </w:r>
      <w:r>
        <w:rPr>
          <w:rFonts w:hint="eastAsia"/>
        </w:rPr>
        <w:t>PC-1</w:t>
      </w:r>
      <w:r>
        <w:rPr>
          <w:rFonts w:hint="eastAsia"/>
        </w:rPr>
        <w:t>与</w:t>
      </w:r>
      <w:r>
        <w:rPr>
          <w:rFonts w:hint="eastAsia"/>
        </w:rPr>
        <w:t>PC-2</w:t>
      </w:r>
      <w:r>
        <w:rPr>
          <w:rFonts w:hint="eastAsia"/>
        </w:rPr>
        <w:t>之间的正常通信，本实验将通过配置基本的静态路由和默认路由来实现。</w:t>
      </w:r>
    </w:p>
    <w:p w14:paraId="277BBA1A" w14:textId="77777777" w:rsidR="00870A08" w:rsidRDefault="003A5418">
      <w:pPr>
        <w:pStyle w:val="10"/>
      </w:pPr>
      <w:r>
        <w:rPr>
          <w:rFonts w:hint="eastAsia"/>
        </w:rPr>
        <w:t>实验拓扑</w:t>
      </w:r>
    </w:p>
    <w:p w14:paraId="509F510F" w14:textId="77777777" w:rsidR="00870A08" w:rsidRDefault="003A5418">
      <w:pPr>
        <w:pStyle w:val="aff6"/>
        <w:jc w:val="center"/>
      </w:pPr>
      <w:r>
        <w:rPr>
          <w:noProof/>
          <w:lang w:val="en-GB"/>
        </w:rPr>
        <w:drawing>
          <wp:inline distT="0" distB="0" distL="0" distR="0" wp14:anchorId="7B45DC7C" wp14:editId="42287FAD">
            <wp:extent cx="5515610" cy="2743200"/>
            <wp:effectExtent l="19050" t="0" r="8755" b="0"/>
            <wp:docPr id="25" name="图片 1"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捕获.PNG"/>
                    <pic:cNvPicPr>
                      <a:picLocks noChangeAspect="1"/>
                    </pic:cNvPicPr>
                  </pic:nvPicPr>
                  <pic:blipFill>
                    <a:blip r:embed="rId123" cstate="print">
                      <a:grayscl/>
                    </a:blip>
                    <a:stretch>
                      <a:fillRect/>
                    </a:stretch>
                  </pic:blipFill>
                  <pic:spPr>
                    <a:xfrm>
                      <a:off x="0" y="0"/>
                      <a:ext cx="5515745" cy="2743583"/>
                    </a:xfrm>
                    <a:prstGeom prst="rect">
                      <a:avLst/>
                    </a:prstGeom>
                  </pic:spPr>
                </pic:pic>
              </a:graphicData>
            </a:graphic>
          </wp:inline>
        </w:drawing>
      </w:r>
    </w:p>
    <w:p w14:paraId="0AF59B16" w14:textId="77777777" w:rsidR="00870A08" w:rsidRDefault="003A5418">
      <w:pPr>
        <w:pStyle w:val="aff6"/>
        <w:jc w:val="center"/>
      </w:pPr>
      <w:r>
        <w:rPr>
          <w:rFonts w:hint="eastAsia"/>
        </w:rPr>
        <w:t>图</w:t>
      </w:r>
      <w:r>
        <w:rPr>
          <w:rFonts w:hint="eastAsia"/>
        </w:rPr>
        <w:t xml:space="preserve">6-1 </w:t>
      </w:r>
      <w:r>
        <w:rPr>
          <w:rFonts w:hint="eastAsia"/>
        </w:rPr>
        <w:t>静态路由及默认路由基本配置拓扑图</w:t>
      </w:r>
    </w:p>
    <w:p w14:paraId="0B4B42B5"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5E8D59B7" w14:textId="77777777">
        <w:trPr>
          <w:trHeight w:val="471"/>
          <w:jc w:val="center"/>
        </w:trPr>
        <w:tc>
          <w:tcPr>
            <w:tcW w:w="1594" w:type="dxa"/>
            <w:vAlign w:val="center"/>
          </w:tcPr>
          <w:p w14:paraId="614AD791" w14:textId="77777777" w:rsidR="00870A08" w:rsidRDefault="003A5418">
            <w:pPr>
              <w:spacing w:line="240" w:lineRule="auto"/>
              <w:ind w:firstLineChars="0" w:firstLine="0"/>
              <w:jc w:val="center"/>
            </w:pPr>
            <w:r>
              <w:rPr>
                <w:rFonts w:hint="eastAsia"/>
              </w:rPr>
              <w:t>设备</w:t>
            </w:r>
          </w:p>
        </w:tc>
        <w:tc>
          <w:tcPr>
            <w:tcW w:w="1706" w:type="dxa"/>
            <w:vAlign w:val="center"/>
          </w:tcPr>
          <w:p w14:paraId="0F3CD043" w14:textId="77777777" w:rsidR="00870A08" w:rsidRDefault="003A5418">
            <w:pPr>
              <w:spacing w:line="240" w:lineRule="auto"/>
              <w:ind w:firstLineChars="0" w:firstLine="0"/>
              <w:jc w:val="center"/>
            </w:pPr>
            <w:r>
              <w:rPr>
                <w:rFonts w:hint="eastAsia"/>
              </w:rPr>
              <w:t>接口</w:t>
            </w:r>
          </w:p>
        </w:tc>
        <w:tc>
          <w:tcPr>
            <w:tcW w:w="1882" w:type="dxa"/>
            <w:vAlign w:val="center"/>
          </w:tcPr>
          <w:p w14:paraId="2B0E541C"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5FBD91BC" w14:textId="77777777" w:rsidR="00870A08" w:rsidRDefault="003A5418">
            <w:pPr>
              <w:spacing w:line="240" w:lineRule="auto"/>
              <w:ind w:firstLineChars="0" w:firstLine="0"/>
              <w:jc w:val="center"/>
            </w:pPr>
            <w:r>
              <w:rPr>
                <w:rFonts w:hint="eastAsia"/>
              </w:rPr>
              <w:t>子网掩码</w:t>
            </w:r>
          </w:p>
        </w:tc>
        <w:tc>
          <w:tcPr>
            <w:tcW w:w="1458" w:type="dxa"/>
            <w:vAlign w:val="center"/>
          </w:tcPr>
          <w:p w14:paraId="068CB1CB" w14:textId="77777777" w:rsidR="00870A08" w:rsidRDefault="003A5418">
            <w:pPr>
              <w:spacing w:line="240" w:lineRule="auto"/>
              <w:ind w:firstLineChars="0" w:firstLine="0"/>
              <w:jc w:val="center"/>
            </w:pPr>
            <w:r>
              <w:rPr>
                <w:rFonts w:hint="eastAsia"/>
              </w:rPr>
              <w:t>默认网关</w:t>
            </w:r>
          </w:p>
        </w:tc>
      </w:tr>
      <w:tr w:rsidR="00870A08" w14:paraId="29078DF6" w14:textId="77777777">
        <w:trPr>
          <w:jc w:val="center"/>
        </w:trPr>
        <w:tc>
          <w:tcPr>
            <w:tcW w:w="1594" w:type="dxa"/>
            <w:vAlign w:val="center"/>
          </w:tcPr>
          <w:p w14:paraId="6FB79852" w14:textId="77777777" w:rsidR="00870A08" w:rsidRDefault="003A5418">
            <w:pPr>
              <w:spacing w:line="240" w:lineRule="auto"/>
              <w:ind w:firstLineChars="0" w:firstLine="0"/>
              <w:jc w:val="center"/>
            </w:pPr>
            <w:r>
              <w:rPr>
                <w:rFonts w:hint="eastAsia"/>
              </w:rPr>
              <w:t>PC-1</w:t>
            </w:r>
          </w:p>
        </w:tc>
        <w:tc>
          <w:tcPr>
            <w:tcW w:w="1706" w:type="dxa"/>
            <w:vAlign w:val="center"/>
          </w:tcPr>
          <w:p w14:paraId="715B6FA2" w14:textId="77777777" w:rsidR="00870A08" w:rsidRDefault="003A5418">
            <w:pPr>
              <w:spacing w:line="240" w:lineRule="auto"/>
              <w:ind w:firstLineChars="0" w:firstLine="0"/>
              <w:jc w:val="center"/>
            </w:pPr>
            <w:r>
              <w:rPr>
                <w:rFonts w:hint="eastAsia"/>
              </w:rPr>
              <w:t>Ethernet 0/0/1</w:t>
            </w:r>
          </w:p>
        </w:tc>
        <w:tc>
          <w:tcPr>
            <w:tcW w:w="1882" w:type="dxa"/>
            <w:vAlign w:val="center"/>
          </w:tcPr>
          <w:p w14:paraId="5BD67EC7" w14:textId="77777777" w:rsidR="00870A08" w:rsidRDefault="003A5418">
            <w:pPr>
              <w:spacing w:line="240" w:lineRule="auto"/>
              <w:ind w:firstLineChars="0" w:firstLine="0"/>
              <w:jc w:val="center"/>
            </w:pPr>
            <w:r>
              <w:rPr>
                <w:rFonts w:hint="eastAsia"/>
              </w:rPr>
              <w:t>192.168.10.10</w:t>
            </w:r>
          </w:p>
        </w:tc>
        <w:tc>
          <w:tcPr>
            <w:tcW w:w="1882" w:type="dxa"/>
            <w:vAlign w:val="center"/>
          </w:tcPr>
          <w:p w14:paraId="4ECA8BE8" w14:textId="77777777" w:rsidR="00870A08" w:rsidRDefault="003A5418">
            <w:pPr>
              <w:spacing w:line="240" w:lineRule="auto"/>
              <w:ind w:firstLineChars="0" w:firstLine="0"/>
              <w:jc w:val="center"/>
            </w:pPr>
            <w:r>
              <w:rPr>
                <w:rFonts w:hint="eastAsia"/>
              </w:rPr>
              <w:t>255.255.255.0</w:t>
            </w:r>
          </w:p>
        </w:tc>
        <w:tc>
          <w:tcPr>
            <w:tcW w:w="1458" w:type="dxa"/>
          </w:tcPr>
          <w:p w14:paraId="4B662789" w14:textId="77777777" w:rsidR="00870A08" w:rsidRDefault="003A5418">
            <w:pPr>
              <w:spacing w:line="240" w:lineRule="auto"/>
              <w:ind w:firstLineChars="0" w:firstLine="0"/>
              <w:jc w:val="center"/>
            </w:pPr>
            <w:r>
              <w:rPr>
                <w:rFonts w:hint="eastAsia"/>
              </w:rPr>
              <w:t>192.168.10.</w:t>
            </w:r>
            <w:r>
              <w:rPr>
                <w:color w:val="FF0000"/>
              </w:rPr>
              <w:t>1</w:t>
            </w:r>
          </w:p>
        </w:tc>
      </w:tr>
      <w:tr w:rsidR="00870A08" w14:paraId="5452E621" w14:textId="77777777">
        <w:trPr>
          <w:jc w:val="center"/>
        </w:trPr>
        <w:tc>
          <w:tcPr>
            <w:tcW w:w="1594" w:type="dxa"/>
            <w:vMerge w:val="restart"/>
            <w:vAlign w:val="center"/>
          </w:tcPr>
          <w:p w14:paraId="21DDCC05" w14:textId="77777777" w:rsidR="00870A08" w:rsidRDefault="003A5418">
            <w:pPr>
              <w:spacing w:line="240" w:lineRule="auto"/>
              <w:ind w:firstLineChars="0" w:firstLine="0"/>
              <w:jc w:val="center"/>
            </w:pPr>
            <w:r>
              <w:rPr>
                <w:rFonts w:hint="eastAsia"/>
              </w:rPr>
              <w:t>R1(AR2220)</w:t>
            </w:r>
          </w:p>
        </w:tc>
        <w:tc>
          <w:tcPr>
            <w:tcW w:w="1706" w:type="dxa"/>
            <w:vAlign w:val="center"/>
          </w:tcPr>
          <w:p w14:paraId="54E89164" w14:textId="77777777" w:rsidR="00870A08" w:rsidRDefault="003A5418">
            <w:pPr>
              <w:spacing w:line="240" w:lineRule="auto"/>
              <w:ind w:firstLineChars="0" w:firstLine="0"/>
              <w:jc w:val="center"/>
            </w:pPr>
            <w:r>
              <w:rPr>
                <w:rFonts w:hint="eastAsia"/>
              </w:rPr>
              <w:t>Ethernet 0/0/0</w:t>
            </w:r>
          </w:p>
        </w:tc>
        <w:tc>
          <w:tcPr>
            <w:tcW w:w="1882" w:type="dxa"/>
            <w:vAlign w:val="center"/>
          </w:tcPr>
          <w:p w14:paraId="791E7E4B" w14:textId="77777777" w:rsidR="00870A08" w:rsidRDefault="003A5418">
            <w:pPr>
              <w:spacing w:line="240" w:lineRule="auto"/>
              <w:ind w:firstLineChars="0" w:firstLine="0"/>
              <w:jc w:val="center"/>
            </w:pPr>
            <w:r>
              <w:rPr>
                <w:rFonts w:hint="eastAsia"/>
              </w:rPr>
              <w:t>192.168.10.1</w:t>
            </w:r>
          </w:p>
        </w:tc>
        <w:tc>
          <w:tcPr>
            <w:tcW w:w="1882" w:type="dxa"/>
            <w:vAlign w:val="center"/>
          </w:tcPr>
          <w:p w14:paraId="21E002B4" w14:textId="77777777" w:rsidR="00870A08" w:rsidRDefault="003A5418">
            <w:pPr>
              <w:spacing w:line="240" w:lineRule="auto"/>
              <w:ind w:firstLineChars="0" w:firstLine="0"/>
              <w:jc w:val="center"/>
            </w:pPr>
            <w:r>
              <w:rPr>
                <w:rFonts w:hint="eastAsia"/>
              </w:rPr>
              <w:t>255.255.255.0</w:t>
            </w:r>
          </w:p>
        </w:tc>
        <w:tc>
          <w:tcPr>
            <w:tcW w:w="1458" w:type="dxa"/>
          </w:tcPr>
          <w:p w14:paraId="29D465D2" w14:textId="77777777" w:rsidR="00870A08" w:rsidRDefault="003A5418">
            <w:pPr>
              <w:spacing w:line="240" w:lineRule="auto"/>
              <w:ind w:firstLineChars="0" w:firstLine="0"/>
              <w:jc w:val="center"/>
            </w:pPr>
            <w:bookmarkStart w:id="100" w:name="OLE_LINK4"/>
            <w:r>
              <w:rPr>
                <w:rFonts w:hint="eastAsia"/>
              </w:rPr>
              <w:t>N/A</w:t>
            </w:r>
            <w:bookmarkEnd w:id="100"/>
          </w:p>
        </w:tc>
      </w:tr>
      <w:tr w:rsidR="00870A08" w14:paraId="363FAAB2" w14:textId="77777777">
        <w:trPr>
          <w:jc w:val="center"/>
        </w:trPr>
        <w:tc>
          <w:tcPr>
            <w:tcW w:w="1594" w:type="dxa"/>
            <w:vMerge/>
            <w:vAlign w:val="center"/>
          </w:tcPr>
          <w:p w14:paraId="0B536CB6" w14:textId="77777777" w:rsidR="00870A08" w:rsidRDefault="00870A08">
            <w:pPr>
              <w:spacing w:line="240" w:lineRule="auto"/>
              <w:ind w:firstLine="420"/>
              <w:jc w:val="center"/>
            </w:pPr>
          </w:p>
        </w:tc>
        <w:tc>
          <w:tcPr>
            <w:tcW w:w="1706" w:type="dxa"/>
            <w:vAlign w:val="center"/>
          </w:tcPr>
          <w:p w14:paraId="1A7E4B1A" w14:textId="77777777" w:rsidR="00870A08" w:rsidRDefault="003A5418">
            <w:pPr>
              <w:spacing w:line="240" w:lineRule="auto"/>
              <w:ind w:firstLineChars="0" w:firstLine="0"/>
              <w:jc w:val="center"/>
            </w:pPr>
            <w:r>
              <w:rPr>
                <w:rFonts w:hint="eastAsia"/>
              </w:rPr>
              <w:t>Serial 0/0/0</w:t>
            </w:r>
          </w:p>
        </w:tc>
        <w:tc>
          <w:tcPr>
            <w:tcW w:w="1882" w:type="dxa"/>
            <w:vAlign w:val="center"/>
          </w:tcPr>
          <w:p w14:paraId="7A13D4C5" w14:textId="77777777" w:rsidR="00870A08" w:rsidRDefault="003A5418">
            <w:pPr>
              <w:spacing w:line="240" w:lineRule="auto"/>
              <w:ind w:firstLineChars="0" w:firstLine="0"/>
              <w:jc w:val="center"/>
            </w:pPr>
            <w:r>
              <w:rPr>
                <w:rFonts w:hint="eastAsia"/>
              </w:rPr>
              <w:t>10.0.12.1</w:t>
            </w:r>
          </w:p>
        </w:tc>
        <w:tc>
          <w:tcPr>
            <w:tcW w:w="1882" w:type="dxa"/>
            <w:vAlign w:val="center"/>
          </w:tcPr>
          <w:p w14:paraId="65D68FD6" w14:textId="77777777" w:rsidR="00870A08" w:rsidRDefault="003A5418">
            <w:pPr>
              <w:spacing w:line="240" w:lineRule="auto"/>
              <w:ind w:firstLineChars="0" w:firstLine="0"/>
              <w:jc w:val="center"/>
            </w:pPr>
            <w:r>
              <w:rPr>
                <w:rFonts w:hint="eastAsia"/>
              </w:rPr>
              <w:t>255.255.255.0</w:t>
            </w:r>
          </w:p>
        </w:tc>
        <w:tc>
          <w:tcPr>
            <w:tcW w:w="1458" w:type="dxa"/>
          </w:tcPr>
          <w:p w14:paraId="7358F1C3" w14:textId="77777777" w:rsidR="00870A08" w:rsidRDefault="003A5418">
            <w:pPr>
              <w:spacing w:line="240" w:lineRule="auto"/>
              <w:ind w:firstLineChars="0" w:firstLine="0"/>
              <w:jc w:val="center"/>
            </w:pPr>
            <w:r>
              <w:rPr>
                <w:rFonts w:hint="eastAsia"/>
              </w:rPr>
              <w:t>N/A</w:t>
            </w:r>
          </w:p>
        </w:tc>
      </w:tr>
      <w:tr w:rsidR="00870A08" w14:paraId="04E3DCD6" w14:textId="77777777">
        <w:trPr>
          <w:jc w:val="center"/>
        </w:trPr>
        <w:tc>
          <w:tcPr>
            <w:tcW w:w="1594" w:type="dxa"/>
            <w:vMerge w:val="restart"/>
            <w:vAlign w:val="center"/>
          </w:tcPr>
          <w:p w14:paraId="43843506" w14:textId="77777777" w:rsidR="00870A08" w:rsidRDefault="003A5418">
            <w:pPr>
              <w:spacing w:line="240" w:lineRule="auto"/>
              <w:ind w:firstLineChars="0" w:firstLine="0"/>
              <w:jc w:val="center"/>
            </w:pPr>
            <w:r>
              <w:rPr>
                <w:rFonts w:hint="eastAsia"/>
              </w:rPr>
              <w:t>R2(AR2220)</w:t>
            </w:r>
          </w:p>
        </w:tc>
        <w:tc>
          <w:tcPr>
            <w:tcW w:w="1706" w:type="dxa"/>
            <w:vAlign w:val="center"/>
          </w:tcPr>
          <w:p w14:paraId="41F2F029" w14:textId="77777777" w:rsidR="00870A08" w:rsidRDefault="003A5418">
            <w:pPr>
              <w:spacing w:line="240" w:lineRule="auto"/>
              <w:ind w:firstLineChars="0" w:firstLine="0"/>
              <w:jc w:val="center"/>
            </w:pPr>
            <w:r>
              <w:rPr>
                <w:rFonts w:hint="eastAsia"/>
              </w:rPr>
              <w:t>Serial 0/0/1</w:t>
            </w:r>
          </w:p>
        </w:tc>
        <w:tc>
          <w:tcPr>
            <w:tcW w:w="1882" w:type="dxa"/>
            <w:vAlign w:val="center"/>
          </w:tcPr>
          <w:p w14:paraId="1FF42B97" w14:textId="77777777" w:rsidR="00870A08" w:rsidRDefault="003A5418">
            <w:pPr>
              <w:spacing w:line="240" w:lineRule="auto"/>
              <w:ind w:firstLineChars="0" w:firstLine="0"/>
              <w:jc w:val="center"/>
            </w:pPr>
            <w:r>
              <w:rPr>
                <w:rFonts w:hint="eastAsia"/>
              </w:rPr>
              <w:t>10.0.12.2</w:t>
            </w:r>
          </w:p>
        </w:tc>
        <w:tc>
          <w:tcPr>
            <w:tcW w:w="1882" w:type="dxa"/>
            <w:vAlign w:val="center"/>
          </w:tcPr>
          <w:p w14:paraId="7538F966" w14:textId="77777777" w:rsidR="00870A08" w:rsidRDefault="003A5418">
            <w:pPr>
              <w:spacing w:line="240" w:lineRule="auto"/>
              <w:ind w:firstLineChars="0" w:firstLine="0"/>
              <w:jc w:val="center"/>
            </w:pPr>
            <w:r>
              <w:rPr>
                <w:rFonts w:hint="eastAsia"/>
              </w:rPr>
              <w:t>255.255.255.0</w:t>
            </w:r>
          </w:p>
        </w:tc>
        <w:tc>
          <w:tcPr>
            <w:tcW w:w="1458" w:type="dxa"/>
          </w:tcPr>
          <w:p w14:paraId="25C4AB14" w14:textId="77777777" w:rsidR="00870A08" w:rsidRDefault="003A5418">
            <w:pPr>
              <w:spacing w:line="240" w:lineRule="auto"/>
              <w:ind w:firstLineChars="0" w:firstLine="0"/>
              <w:jc w:val="center"/>
            </w:pPr>
            <w:r>
              <w:rPr>
                <w:rFonts w:hint="eastAsia"/>
              </w:rPr>
              <w:t>N/A</w:t>
            </w:r>
          </w:p>
        </w:tc>
      </w:tr>
      <w:tr w:rsidR="00870A08" w14:paraId="4831FAA9" w14:textId="77777777">
        <w:trPr>
          <w:jc w:val="center"/>
        </w:trPr>
        <w:tc>
          <w:tcPr>
            <w:tcW w:w="1594" w:type="dxa"/>
            <w:vMerge/>
            <w:vAlign w:val="center"/>
          </w:tcPr>
          <w:p w14:paraId="349BA48E" w14:textId="77777777" w:rsidR="00870A08" w:rsidRDefault="00870A08">
            <w:pPr>
              <w:spacing w:line="240" w:lineRule="auto"/>
              <w:ind w:firstLine="420"/>
              <w:jc w:val="center"/>
            </w:pPr>
          </w:p>
        </w:tc>
        <w:tc>
          <w:tcPr>
            <w:tcW w:w="1706" w:type="dxa"/>
            <w:vAlign w:val="center"/>
          </w:tcPr>
          <w:p w14:paraId="5204B8DF" w14:textId="77777777" w:rsidR="00870A08" w:rsidRDefault="003A5418">
            <w:pPr>
              <w:spacing w:line="240" w:lineRule="auto"/>
              <w:ind w:firstLineChars="0" w:firstLine="0"/>
              <w:jc w:val="center"/>
            </w:pPr>
            <w:r>
              <w:rPr>
                <w:rFonts w:hint="eastAsia"/>
              </w:rPr>
              <w:t>Serial 0/0/0</w:t>
            </w:r>
          </w:p>
        </w:tc>
        <w:tc>
          <w:tcPr>
            <w:tcW w:w="1882" w:type="dxa"/>
            <w:vAlign w:val="center"/>
          </w:tcPr>
          <w:p w14:paraId="1A352253" w14:textId="77777777" w:rsidR="00870A08" w:rsidRDefault="003A5418">
            <w:pPr>
              <w:spacing w:line="240" w:lineRule="auto"/>
              <w:ind w:firstLineChars="0" w:firstLine="0"/>
              <w:jc w:val="center"/>
            </w:pPr>
            <w:r>
              <w:rPr>
                <w:rFonts w:hint="eastAsia"/>
              </w:rPr>
              <w:t>10.0.23.2</w:t>
            </w:r>
          </w:p>
        </w:tc>
        <w:tc>
          <w:tcPr>
            <w:tcW w:w="1882" w:type="dxa"/>
            <w:vAlign w:val="center"/>
          </w:tcPr>
          <w:p w14:paraId="03727F6E" w14:textId="77777777" w:rsidR="00870A08" w:rsidRDefault="003A5418">
            <w:pPr>
              <w:spacing w:line="240" w:lineRule="auto"/>
              <w:ind w:firstLineChars="0" w:firstLine="0"/>
              <w:jc w:val="center"/>
            </w:pPr>
            <w:r>
              <w:rPr>
                <w:rFonts w:hint="eastAsia"/>
              </w:rPr>
              <w:t>255.255.255.0</w:t>
            </w:r>
          </w:p>
        </w:tc>
        <w:tc>
          <w:tcPr>
            <w:tcW w:w="1458" w:type="dxa"/>
          </w:tcPr>
          <w:p w14:paraId="5A8F580E" w14:textId="77777777" w:rsidR="00870A08" w:rsidRDefault="003A5418">
            <w:pPr>
              <w:spacing w:line="240" w:lineRule="auto"/>
              <w:ind w:firstLineChars="0" w:firstLine="0"/>
              <w:jc w:val="center"/>
            </w:pPr>
            <w:r>
              <w:rPr>
                <w:rFonts w:hint="eastAsia"/>
              </w:rPr>
              <w:t>N/A</w:t>
            </w:r>
          </w:p>
        </w:tc>
      </w:tr>
      <w:tr w:rsidR="00870A08" w14:paraId="27BA29D4" w14:textId="77777777">
        <w:trPr>
          <w:jc w:val="center"/>
        </w:trPr>
        <w:tc>
          <w:tcPr>
            <w:tcW w:w="1594" w:type="dxa"/>
            <w:vMerge w:val="restart"/>
            <w:vAlign w:val="center"/>
          </w:tcPr>
          <w:p w14:paraId="4069FC9D" w14:textId="77777777" w:rsidR="00870A08" w:rsidRDefault="003A5418">
            <w:pPr>
              <w:spacing w:line="240" w:lineRule="auto"/>
              <w:ind w:firstLineChars="0" w:firstLine="0"/>
              <w:jc w:val="center"/>
            </w:pPr>
            <w:r>
              <w:rPr>
                <w:rFonts w:hint="eastAsia"/>
              </w:rPr>
              <w:t>R3(AR2220)</w:t>
            </w:r>
          </w:p>
        </w:tc>
        <w:tc>
          <w:tcPr>
            <w:tcW w:w="1706" w:type="dxa"/>
            <w:vAlign w:val="center"/>
          </w:tcPr>
          <w:p w14:paraId="3D0CD6FF" w14:textId="77777777" w:rsidR="00870A08" w:rsidRDefault="003A5418">
            <w:pPr>
              <w:spacing w:line="240" w:lineRule="auto"/>
              <w:ind w:firstLineChars="0" w:firstLine="0"/>
              <w:jc w:val="center"/>
            </w:pPr>
            <w:r>
              <w:rPr>
                <w:rFonts w:hint="eastAsia"/>
              </w:rPr>
              <w:t>Serial 0/0/1</w:t>
            </w:r>
          </w:p>
        </w:tc>
        <w:tc>
          <w:tcPr>
            <w:tcW w:w="1882" w:type="dxa"/>
            <w:vAlign w:val="center"/>
          </w:tcPr>
          <w:p w14:paraId="30A0C4D0" w14:textId="77777777" w:rsidR="00870A08" w:rsidRDefault="003A5418">
            <w:pPr>
              <w:spacing w:line="240" w:lineRule="auto"/>
              <w:ind w:firstLineChars="0" w:firstLine="0"/>
              <w:jc w:val="center"/>
            </w:pPr>
            <w:r>
              <w:rPr>
                <w:rFonts w:hint="eastAsia"/>
              </w:rPr>
              <w:t>10.0.23.3</w:t>
            </w:r>
          </w:p>
        </w:tc>
        <w:tc>
          <w:tcPr>
            <w:tcW w:w="1882" w:type="dxa"/>
            <w:vAlign w:val="center"/>
          </w:tcPr>
          <w:p w14:paraId="22AB20AD" w14:textId="77777777" w:rsidR="00870A08" w:rsidRDefault="003A5418">
            <w:pPr>
              <w:spacing w:line="240" w:lineRule="auto"/>
              <w:ind w:firstLineChars="0" w:firstLine="0"/>
              <w:jc w:val="center"/>
            </w:pPr>
            <w:r>
              <w:rPr>
                <w:rFonts w:hint="eastAsia"/>
              </w:rPr>
              <w:t>255.255.255.0</w:t>
            </w:r>
          </w:p>
        </w:tc>
        <w:tc>
          <w:tcPr>
            <w:tcW w:w="1458" w:type="dxa"/>
          </w:tcPr>
          <w:p w14:paraId="1A1160C5" w14:textId="77777777" w:rsidR="00870A08" w:rsidRDefault="003A5418">
            <w:pPr>
              <w:spacing w:line="240" w:lineRule="auto"/>
              <w:ind w:firstLineChars="0" w:firstLine="0"/>
              <w:jc w:val="center"/>
            </w:pPr>
            <w:r>
              <w:rPr>
                <w:rFonts w:hint="eastAsia"/>
              </w:rPr>
              <w:t>N/A</w:t>
            </w:r>
          </w:p>
        </w:tc>
      </w:tr>
      <w:tr w:rsidR="00870A08" w14:paraId="3A378D12" w14:textId="77777777">
        <w:trPr>
          <w:jc w:val="center"/>
        </w:trPr>
        <w:tc>
          <w:tcPr>
            <w:tcW w:w="1594" w:type="dxa"/>
            <w:vMerge/>
            <w:vAlign w:val="center"/>
          </w:tcPr>
          <w:p w14:paraId="2BE36FB3" w14:textId="77777777" w:rsidR="00870A08" w:rsidRDefault="00870A08">
            <w:pPr>
              <w:spacing w:line="240" w:lineRule="auto"/>
              <w:ind w:firstLine="420"/>
              <w:jc w:val="center"/>
            </w:pPr>
          </w:p>
        </w:tc>
        <w:tc>
          <w:tcPr>
            <w:tcW w:w="1706" w:type="dxa"/>
            <w:vAlign w:val="center"/>
          </w:tcPr>
          <w:p w14:paraId="4F40FD05" w14:textId="77777777" w:rsidR="00870A08" w:rsidRDefault="003A5418">
            <w:pPr>
              <w:spacing w:line="240" w:lineRule="auto"/>
              <w:ind w:firstLineChars="0" w:firstLine="0"/>
              <w:jc w:val="center"/>
            </w:pPr>
            <w:r>
              <w:rPr>
                <w:rFonts w:hint="eastAsia"/>
              </w:rPr>
              <w:t>Ethernet 0/0/0</w:t>
            </w:r>
          </w:p>
        </w:tc>
        <w:tc>
          <w:tcPr>
            <w:tcW w:w="1882" w:type="dxa"/>
            <w:vAlign w:val="center"/>
          </w:tcPr>
          <w:p w14:paraId="0B377E3D" w14:textId="77777777" w:rsidR="00870A08" w:rsidRDefault="003A5418">
            <w:pPr>
              <w:spacing w:line="240" w:lineRule="auto"/>
              <w:ind w:firstLineChars="0" w:firstLine="0"/>
              <w:jc w:val="center"/>
            </w:pPr>
            <w:r>
              <w:rPr>
                <w:rFonts w:hint="eastAsia"/>
              </w:rPr>
              <w:t>192.168.20.3</w:t>
            </w:r>
          </w:p>
        </w:tc>
        <w:tc>
          <w:tcPr>
            <w:tcW w:w="1882" w:type="dxa"/>
            <w:vAlign w:val="center"/>
          </w:tcPr>
          <w:p w14:paraId="6AF2A055" w14:textId="77777777" w:rsidR="00870A08" w:rsidRDefault="003A5418">
            <w:pPr>
              <w:spacing w:line="240" w:lineRule="auto"/>
              <w:ind w:firstLineChars="0" w:firstLine="0"/>
              <w:jc w:val="center"/>
            </w:pPr>
            <w:r>
              <w:rPr>
                <w:rFonts w:hint="eastAsia"/>
              </w:rPr>
              <w:t>255.255.255.0</w:t>
            </w:r>
          </w:p>
        </w:tc>
        <w:tc>
          <w:tcPr>
            <w:tcW w:w="1458" w:type="dxa"/>
          </w:tcPr>
          <w:p w14:paraId="78FDC33A" w14:textId="77777777" w:rsidR="00870A08" w:rsidRDefault="003A5418">
            <w:pPr>
              <w:spacing w:line="240" w:lineRule="auto"/>
              <w:ind w:firstLineChars="0" w:firstLine="0"/>
              <w:jc w:val="center"/>
            </w:pPr>
            <w:r>
              <w:rPr>
                <w:rFonts w:hint="eastAsia"/>
              </w:rPr>
              <w:t>N/A</w:t>
            </w:r>
          </w:p>
        </w:tc>
      </w:tr>
      <w:tr w:rsidR="00870A08" w14:paraId="50BBEEE1" w14:textId="77777777">
        <w:trPr>
          <w:jc w:val="center"/>
        </w:trPr>
        <w:tc>
          <w:tcPr>
            <w:tcW w:w="1594" w:type="dxa"/>
            <w:vAlign w:val="center"/>
          </w:tcPr>
          <w:p w14:paraId="002BAEE7" w14:textId="77777777" w:rsidR="00870A08" w:rsidRDefault="003A5418">
            <w:pPr>
              <w:spacing w:line="240" w:lineRule="auto"/>
              <w:ind w:firstLineChars="0" w:firstLine="0"/>
              <w:jc w:val="center"/>
            </w:pPr>
            <w:r>
              <w:rPr>
                <w:rFonts w:hint="eastAsia"/>
              </w:rPr>
              <w:t>PC-2</w:t>
            </w:r>
          </w:p>
        </w:tc>
        <w:tc>
          <w:tcPr>
            <w:tcW w:w="1706" w:type="dxa"/>
            <w:vAlign w:val="center"/>
          </w:tcPr>
          <w:p w14:paraId="26E192B6" w14:textId="77777777" w:rsidR="00870A08" w:rsidRDefault="003A5418">
            <w:pPr>
              <w:spacing w:line="240" w:lineRule="auto"/>
              <w:ind w:firstLineChars="0" w:firstLine="0"/>
              <w:jc w:val="center"/>
            </w:pPr>
            <w:r>
              <w:rPr>
                <w:rFonts w:hint="eastAsia"/>
              </w:rPr>
              <w:t>Ethernet 0/0/1</w:t>
            </w:r>
          </w:p>
        </w:tc>
        <w:tc>
          <w:tcPr>
            <w:tcW w:w="1882" w:type="dxa"/>
            <w:vAlign w:val="center"/>
          </w:tcPr>
          <w:p w14:paraId="36C60BD6" w14:textId="77777777" w:rsidR="00870A08" w:rsidRDefault="003A5418">
            <w:pPr>
              <w:spacing w:line="240" w:lineRule="auto"/>
              <w:ind w:firstLineChars="0" w:firstLine="0"/>
              <w:jc w:val="center"/>
            </w:pPr>
            <w:r>
              <w:rPr>
                <w:rFonts w:hint="eastAsia"/>
              </w:rPr>
              <w:t>192.168.20.20</w:t>
            </w:r>
          </w:p>
        </w:tc>
        <w:tc>
          <w:tcPr>
            <w:tcW w:w="1882" w:type="dxa"/>
            <w:vAlign w:val="center"/>
          </w:tcPr>
          <w:p w14:paraId="66C0F00D" w14:textId="77777777" w:rsidR="00870A08" w:rsidRDefault="003A5418">
            <w:pPr>
              <w:spacing w:line="240" w:lineRule="auto"/>
              <w:ind w:firstLineChars="0" w:firstLine="0"/>
              <w:jc w:val="center"/>
            </w:pPr>
            <w:r>
              <w:rPr>
                <w:rFonts w:hint="eastAsia"/>
              </w:rPr>
              <w:t>255.255.255.0</w:t>
            </w:r>
          </w:p>
        </w:tc>
        <w:tc>
          <w:tcPr>
            <w:tcW w:w="1458" w:type="dxa"/>
          </w:tcPr>
          <w:p w14:paraId="12C5FE5D" w14:textId="77777777" w:rsidR="00870A08" w:rsidRDefault="003A5418">
            <w:pPr>
              <w:spacing w:line="240" w:lineRule="auto"/>
              <w:ind w:firstLineChars="0" w:firstLine="0"/>
              <w:jc w:val="center"/>
            </w:pPr>
            <w:r>
              <w:rPr>
                <w:rFonts w:hint="eastAsia"/>
              </w:rPr>
              <w:t>192.168.20.</w:t>
            </w:r>
            <w:r>
              <w:rPr>
                <w:color w:val="FF0000"/>
              </w:rPr>
              <w:t>3</w:t>
            </w:r>
          </w:p>
        </w:tc>
      </w:tr>
    </w:tbl>
    <w:p w14:paraId="54C81750" w14:textId="77777777" w:rsidR="00870A08" w:rsidRDefault="003A5418">
      <w:pPr>
        <w:pStyle w:val="10"/>
      </w:pPr>
      <w:r>
        <w:rPr>
          <w:rFonts w:hint="eastAsia"/>
        </w:rPr>
        <w:lastRenderedPageBreak/>
        <w:t>实验步骤</w:t>
      </w:r>
    </w:p>
    <w:p w14:paraId="1B332F48" w14:textId="77777777" w:rsidR="00870A08" w:rsidRDefault="003A5418">
      <w:pPr>
        <w:pStyle w:val="2"/>
        <w:numPr>
          <w:ilvl w:val="0"/>
          <w:numId w:val="26"/>
        </w:numPr>
        <w:ind w:left="426" w:hanging="426"/>
      </w:pPr>
      <w:r>
        <w:rPr>
          <w:rFonts w:hint="eastAsia"/>
        </w:rPr>
        <w:t>基本配置</w:t>
      </w:r>
    </w:p>
    <w:p w14:paraId="15A9A11E" w14:textId="77777777" w:rsidR="00870A08" w:rsidRDefault="003A5418">
      <w:pPr>
        <w:pStyle w:val="12"/>
        <w:ind w:left="420" w:firstLineChars="0" w:firstLine="0"/>
        <w:jc w:val="left"/>
      </w:pPr>
      <w:r>
        <w:rPr>
          <w:rFonts w:hint="eastAsia"/>
        </w:rPr>
        <w:t>根据实验编址表进行相应的基本配置，并使用</w:t>
      </w:r>
      <w:r>
        <w:rPr>
          <w:rFonts w:hint="eastAsia"/>
          <w:b/>
        </w:rPr>
        <w:t>ping</w:t>
      </w:r>
      <w:r>
        <w:rPr>
          <w:rFonts w:hint="eastAsia"/>
        </w:rPr>
        <w:t>命令检测各直连链路的连通性。</w:t>
      </w:r>
    </w:p>
    <w:p w14:paraId="2796CC13" w14:textId="77777777" w:rsidR="00870A08" w:rsidRDefault="003A5418">
      <w:pPr>
        <w:pStyle w:val="aff6"/>
      </w:pPr>
      <w:r>
        <w:t xml:space="preserve">&lt;R1&gt;ping </w:t>
      </w:r>
      <w:r w:rsidRPr="00D40346">
        <w:rPr>
          <w:highlight w:val="yellow"/>
        </w:rPr>
        <w:t>-c</w:t>
      </w:r>
      <w:r>
        <w:t xml:space="preserve"> </w:t>
      </w:r>
      <w:r w:rsidRPr="00D40346">
        <w:rPr>
          <w:highlight w:val="yellow"/>
        </w:rPr>
        <w:t>1</w:t>
      </w:r>
      <w:r>
        <w:t xml:space="preserve"> </w:t>
      </w:r>
      <w:proofErr w:type="gramStart"/>
      <w:r>
        <w:t>192.168.10.1</w:t>
      </w:r>
      <w:r w:rsidR="00D40346">
        <w:t xml:space="preserve">  </w:t>
      </w:r>
      <w:r w:rsidR="00D40346" w:rsidRPr="00D40346">
        <w:rPr>
          <w:highlight w:val="red"/>
        </w:rPr>
        <w:t>-</w:t>
      </w:r>
      <w:proofErr w:type="gramEnd"/>
      <w:r w:rsidR="00D40346" w:rsidRPr="00D40346">
        <w:rPr>
          <w:highlight w:val="red"/>
        </w:rPr>
        <w:t>c 1</w:t>
      </w:r>
    </w:p>
    <w:p w14:paraId="5F1FB603" w14:textId="77777777" w:rsidR="00870A08" w:rsidRDefault="003A5418">
      <w:pPr>
        <w:pStyle w:val="aff6"/>
      </w:pPr>
      <w:r>
        <w:t xml:space="preserve">  PING 192.168.10.1: </w:t>
      </w:r>
      <w:proofErr w:type="gramStart"/>
      <w:r>
        <w:t>56  data</w:t>
      </w:r>
      <w:proofErr w:type="gramEnd"/>
      <w:r>
        <w:t xml:space="preserve"> bytes, press CTRL_C to break</w:t>
      </w:r>
    </w:p>
    <w:p w14:paraId="5E968B5F" w14:textId="77777777" w:rsidR="00870A08" w:rsidRDefault="003A5418">
      <w:pPr>
        <w:pStyle w:val="aff6"/>
      </w:pPr>
      <w:r>
        <w:t xml:space="preserve">    Reply from 192.168.10.1: bytes=56 Sequence=1 </w:t>
      </w:r>
      <w:proofErr w:type="spellStart"/>
      <w:r>
        <w:t>ttl</w:t>
      </w:r>
      <w:proofErr w:type="spellEnd"/>
      <w:r>
        <w:t xml:space="preserve">=255 time=510 </w:t>
      </w:r>
      <w:proofErr w:type="spellStart"/>
      <w:r>
        <w:t>ms</w:t>
      </w:r>
      <w:proofErr w:type="spellEnd"/>
    </w:p>
    <w:p w14:paraId="506DA622" w14:textId="77777777" w:rsidR="00870A08" w:rsidRDefault="003A5418">
      <w:pPr>
        <w:pStyle w:val="aff6"/>
      </w:pPr>
      <w:r>
        <w:t xml:space="preserve">  --- 192.168.10.1 ping statistics ---</w:t>
      </w:r>
    </w:p>
    <w:p w14:paraId="198B5267" w14:textId="77777777" w:rsidR="00870A08" w:rsidRDefault="003A5418">
      <w:pPr>
        <w:pStyle w:val="aff6"/>
      </w:pPr>
      <w:r>
        <w:t xml:space="preserve">    1 packet(s) transmitted</w:t>
      </w:r>
    </w:p>
    <w:p w14:paraId="10E4EA0D" w14:textId="77777777" w:rsidR="00870A08" w:rsidRDefault="003A5418">
      <w:pPr>
        <w:pStyle w:val="aff6"/>
      </w:pPr>
      <w:r>
        <w:t xml:space="preserve">    1 packet(s) received</w:t>
      </w:r>
    </w:p>
    <w:p w14:paraId="38F3A3C7" w14:textId="77777777" w:rsidR="00870A08" w:rsidRDefault="003A5418">
      <w:pPr>
        <w:pStyle w:val="aff6"/>
      </w:pPr>
      <w:r>
        <w:t xml:space="preserve">    0.00% packet loss</w:t>
      </w:r>
    </w:p>
    <w:p w14:paraId="75DEE5D4" w14:textId="77777777" w:rsidR="00870A08" w:rsidRDefault="003A5418">
      <w:pPr>
        <w:pStyle w:val="aff6"/>
      </w:pPr>
      <w:r>
        <w:t xml:space="preserve">    round-trip min/avg/max = 510/510/510 </w:t>
      </w:r>
      <w:proofErr w:type="spellStart"/>
      <w:r>
        <w:t>ms</w:t>
      </w:r>
      <w:proofErr w:type="spellEnd"/>
    </w:p>
    <w:p w14:paraId="0323DC5F" w14:textId="77777777" w:rsidR="00870A08" w:rsidRDefault="00870A08">
      <w:pPr>
        <w:ind w:firstLine="420"/>
        <w:jc w:val="left"/>
      </w:pPr>
    </w:p>
    <w:p w14:paraId="11C9E0C9" w14:textId="77777777" w:rsidR="00870A08" w:rsidRDefault="003A5418">
      <w:pPr>
        <w:ind w:firstLine="420"/>
        <w:jc w:val="left"/>
      </w:pPr>
      <w:r>
        <w:rPr>
          <w:rFonts w:hint="eastAsia"/>
        </w:rPr>
        <w:t>其余直连网段的连通性测试省略。</w:t>
      </w:r>
    </w:p>
    <w:p w14:paraId="08C14250" w14:textId="77777777" w:rsidR="00870A08" w:rsidRDefault="003A5418">
      <w:pPr>
        <w:ind w:firstLine="420"/>
        <w:jc w:val="left"/>
      </w:pPr>
      <w:r>
        <w:rPr>
          <w:rFonts w:hint="eastAsia"/>
        </w:rPr>
        <w:t>各直连链路间的</w:t>
      </w:r>
      <w:r>
        <w:rPr>
          <w:rFonts w:hint="eastAsia"/>
        </w:rPr>
        <w:t>IP</w:t>
      </w:r>
      <w:r>
        <w:rPr>
          <w:rFonts w:hint="eastAsia"/>
        </w:rPr>
        <w:t>连通性测试完成后，现尝试在主机</w:t>
      </w:r>
      <w:r>
        <w:rPr>
          <w:rFonts w:hint="eastAsia"/>
        </w:rPr>
        <w:t>PC-1</w:t>
      </w:r>
      <w:r>
        <w:rPr>
          <w:rFonts w:hint="eastAsia"/>
        </w:rPr>
        <w:t>上直接</w:t>
      </w:r>
      <w:r>
        <w:rPr>
          <w:rFonts w:hint="eastAsia"/>
          <w:b/>
        </w:rPr>
        <w:t>ping</w:t>
      </w:r>
      <w:r>
        <w:rPr>
          <w:rFonts w:hint="eastAsia"/>
        </w:rPr>
        <w:t>主机</w:t>
      </w:r>
      <w:r>
        <w:rPr>
          <w:rFonts w:hint="eastAsia"/>
        </w:rPr>
        <w:t>PC-2</w:t>
      </w:r>
      <w:r>
        <w:rPr>
          <w:rFonts w:hint="eastAsia"/>
        </w:rPr>
        <w:t>。</w:t>
      </w:r>
    </w:p>
    <w:p w14:paraId="79199F85" w14:textId="77777777" w:rsidR="00870A08" w:rsidRDefault="003A5418">
      <w:pPr>
        <w:pStyle w:val="aff6"/>
      </w:pPr>
      <w:r>
        <w:t>PC&gt;ping 192.168.20.20</w:t>
      </w:r>
    </w:p>
    <w:p w14:paraId="6709B4D0" w14:textId="77777777" w:rsidR="00870A08" w:rsidRDefault="003A5418">
      <w:pPr>
        <w:pStyle w:val="aff6"/>
      </w:pPr>
      <w:r>
        <w:t xml:space="preserve">Ping 192.168.20.20: 32 data bytes, Press </w:t>
      </w:r>
      <w:proofErr w:type="spellStart"/>
      <w:r>
        <w:t>Ctrl_C</w:t>
      </w:r>
      <w:proofErr w:type="spellEnd"/>
      <w:r>
        <w:t xml:space="preserve"> to break</w:t>
      </w:r>
    </w:p>
    <w:p w14:paraId="7A6A875F" w14:textId="77777777" w:rsidR="00870A08" w:rsidRDefault="003A5418">
      <w:pPr>
        <w:pStyle w:val="aff6"/>
      </w:pPr>
      <w:r>
        <w:t>Request timeout!</w:t>
      </w:r>
    </w:p>
    <w:p w14:paraId="63D8325C" w14:textId="77777777" w:rsidR="00870A08" w:rsidRDefault="003A5418">
      <w:pPr>
        <w:pStyle w:val="aff6"/>
      </w:pPr>
      <w:r>
        <w:t>Request timeout!</w:t>
      </w:r>
    </w:p>
    <w:p w14:paraId="7810CE28" w14:textId="77777777" w:rsidR="00870A08" w:rsidRDefault="003A5418">
      <w:pPr>
        <w:pStyle w:val="aff6"/>
      </w:pPr>
      <w:r>
        <w:t>Request timeout!</w:t>
      </w:r>
    </w:p>
    <w:p w14:paraId="37C1D376" w14:textId="77777777" w:rsidR="00870A08" w:rsidRDefault="003A5418">
      <w:pPr>
        <w:pStyle w:val="aff6"/>
      </w:pPr>
      <w:r>
        <w:t>Request timeout!</w:t>
      </w:r>
    </w:p>
    <w:p w14:paraId="21DA2452" w14:textId="77777777" w:rsidR="00870A08" w:rsidRDefault="003A5418">
      <w:pPr>
        <w:pStyle w:val="aff6"/>
      </w:pPr>
      <w:r>
        <w:t>Request timeout!</w:t>
      </w:r>
    </w:p>
    <w:p w14:paraId="48B01815" w14:textId="77777777" w:rsidR="00870A08" w:rsidRDefault="003A5418">
      <w:pPr>
        <w:pStyle w:val="aff6"/>
      </w:pPr>
      <w:r>
        <w:rPr>
          <w:rFonts w:hint="eastAsia"/>
        </w:rPr>
        <w:t>……</w:t>
      </w:r>
    </w:p>
    <w:p w14:paraId="2698C39C" w14:textId="77777777" w:rsidR="00870A08" w:rsidRDefault="00870A08">
      <w:pPr>
        <w:pStyle w:val="aff6"/>
      </w:pPr>
    </w:p>
    <w:p w14:paraId="4D94F350" w14:textId="77777777" w:rsidR="00870A08" w:rsidRDefault="003A5418">
      <w:pPr>
        <w:ind w:firstLine="420"/>
        <w:jc w:val="left"/>
      </w:pPr>
      <w:r>
        <w:rPr>
          <w:rFonts w:hint="eastAsia"/>
        </w:rPr>
        <w:t>发现无法</w:t>
      </w:r>
      <w:r>
        <w:rPr>
          <w:rFonts w:hint="eastAsia"/>
        </w:rPr>
        <w:t>ping</w:t>
      </w:r>
      <w:r>
        <w:rPr>
          <w:rFonts w:hint="eastAsia"/>
        </w:rPr>
        <w:t>通，这时需要思考是什么问题导致了它们之间无法通信。</w:t>
      </w:r>
    </w:p>
    <w:p w14:paraId="66473461" w14:textId="77777777" w:rsidR="00870A08" w:rsidRDefault="003A5418">
      <w:pPr>
        <w:ind w:firstLine="420"/>
        <w:jc w:val="left"/>
      </w:pPr>
      <w:r>
        <w:rPr>
          <w:rFonts w:hint="eastAsia"/>
        </w:rPr>
        <w:t>首先假设主机</w:t>
      </w:r>
      <w:r>
        <w:rPr>
          <w:rFonts w:hint="eastAsia"/>
        </w:rPr>
        <w:t>PC-1</w:t>
      </w:r>
      <w:r>
        <w:rPr>
          <w:rFonts w:hint="eastAsia"/>
        </w:rPr>
        <w:t>与</w:t>
      </w:r>
      <w:r>
        <w:rPr>
          <w:rFonts w:hint="eastAsia"/>
        </w:rPr>
        <w:t>PC-2</w:t>
      </w:r>
      <w:r>
        <w:rPr>
          <w:rFonts w:hint="eastAsia"/>
        </w:rPr>
        <w:t>之间如果能够正常</w:t>
      </w:r>
      <w:r>
        <w:rPr>
          <w:rFonts w:hint="eastAsia"/>
        </w:rPr>
        <w:t>ping</w:t>
      </w:r>
      <w:r>
        <w:rPr>
          <w:rFonts w:hint="eastAsia"/>
        </w:rPr>
        <w:t>通，那么主机</w:t>
      </w:r>
      <w:r>
        <w:rPr>
          <w:rFonts w:hint="eastAsia"/>
        </w:rPr>
        <w:t>A</w:t>
      </w:r>
      <w:r>
        <w:rPr>
          <w:rFonts w:hint="eastAsia"/>
        </w:rPr>
        <w:t>将发送数据给其网关设备</w:t>
      </w:r>
      <w:r>
        <w:rPr>
          <w:rFonts w:hint="eastAsia"/>
        </w:rPr>
        <w:t>R1</w:t>
      </w:r>
      <w:r>
        <w:rPr>
          <w:rFonts w:hint="eastAsia"/>
        </w:rPr>
        <w:t>；</w:t>
      </w:r>
      <w:r>
        <w:rPr>
          <w:rFonts w:hint="eastAsia"/>
        </w:rPr>
        <w:t>R1</w:t>
      </w:r>
      <w:r>
        <w:rPr>
          <w:rFonts w:hint="eastAsia"/>
        </w:rPr>
        <w:t>收到后将根据数据包中的目的地址查看它的路由表，找到相应的目的网</w:t>
      </w:r>
      <w:r>
        <w:rPr>
          <w:rFonts w:hint="eastAsia"/>
        </w:rPr>
        <w:lastRenderedPageBreak/>
        <w:t>络的所在路由条目，并根据该条目中的下一跳和出接口信息将该数据转发给下一台路由器</w:t>
      </w:r>
      <w:r>
        <w:rPr>
          <w:rFonts w:hint="eastAsia"/>
        </w:rPr>
        <w:t>R2</w:t>
      </w:r>
      <w:r>
        <w:rPr>
          <w:rFonts w:hint="eastAsia"/>
        </w:rPr>
        <w:t>；</w:t>
      </w:r>
      <w:r>
        <w:rPr>
          <w:rFonts w:hint="eastAsia"/>
        </w:rPr>
        <w:t>R2</w:t>
      </w:r>
      <w:r>
        <w:rPr>
          <w:rFonts w:hint="eastAsia"/>
        </w:rPr>
        <w:t>采取同样的步骤将数据转发给</w:t>
      </w:r>
      <w:r>
        <w:rPr>
          <w:rFonts w:hint="eastAsia"/>
        </w:rPr>
        <w:t>R3</w:t>
      </w:r>
      <w:r>
        <w:rPr>
          <w:rFonts w:hint="eastAsia"/>
        </w:rPr>
        <w:t>；最后</w:t>
      </w:r>
      <w:r>
        <w:rPr>
          <w:rFonts w:hint="eastAsia"/>
        </w:rPr>
        <w:t>R3</w:t>
      </w:r>
      <w:r>
        <w:rPr>
          <w:rFonts w:hint="eastAsia"/>
        </w:rPr>
        <w:t>也采取同样的步骤将数据转发给与自己直连的主机</w:t>
      </w:r>
      <w:r>
        <w:rPr>
          <w:rFonts w:hint="eastAsia"/>
        </w:rPr>
        <w:t>PC-2</w:t>
      </w:r>
      <w:r>
        <w:rPr>
          <w:rFonts w:hint="eastAsia"/>
        </w:rPr>
        <w:t>；主机</w:t>
      </w:r>
      <w:r>
        <w:rPr>
          <w:rFonts w:hint="eastAsia"/>
        </w:rPr>
        <w:t>PC-2</w:t>
      </w:r>
      <w:r>
        <w:rPr>
          <w:rFonts w:hint="eastAsia"/>
        </w:rPr>
        <w:t>在收到数据后，与主机</w:t>
      </w:r>
      <w:r>
        <w:rPr>
          <w:rFonts w:hint="eastAsia"/>
        </w:rPr>
        <w:t>PC-1</w:t>
      </w:r>
      <w:r>
        <w:rPr>
          <w:rFonts w:hint="eastAsia"/>
        </w:rPr>
        <w:t>发送数据到</w:t>
      </w:r>
      <w:r>
        <w:rPr>
          <w:rFonts w:hint="eastAsia"/>
        </w:rPr>
        <w:t>PC-2</w:t>
      </w:r>
      <w:r>
        <w:rPr>
          <w:rFonts w:hint="eastAsia"/>
        </w:rPr>
        <w:t>的过程一样，再发送相应的回应消息给</w:t>
      </w:r>
      <w:r>
        <w:rPr>
          <w:rFonts w:hint="eastAsia"/>
        </w:rPr>
        <w:t>PC-1</w:t>
      </w:r>
      <w:r>
        <w:rPr>
          <w:rFonts w:hint="eastAsia"/>
        </w:rPr>
        <w:t>。</w:t>
      </w:r>
    </w:p>
    <w:p w14:paraId="54B151CB" w14:textId="77777777" w:rsidR="00870A08" w:rsidRDefault="003A5418">
      <w:pPr>
        <w:ind w:firstLine="420"/>
        <w:jc w:val="left"/>
      </w:pPr>
      <w:r>
        <w:rPr>
          <w:rFonts w:hint="eastAsia"/>
        </w:rPr>
        <w:t>在保证基本配置没有错误的情况下，首先查看主机</w:t>
      </w:r>
      <w:r>
        <w:rPr>
          <w:rFonts w:hint="eastAsia"/>
        </w:rPr>
        <w:t>PC-1</w:t>
      </w:r>
      <w:r>
        <w:rPr>
          <w:rFonts w:hint="eastAsia"/>
        </w:rPr>
        <w:t>与其网关设备</w:t>
      </w:r>
      <w:r>
        <w:rPr>
          <w:rFonts w:hint="eastAsia"/>
        </w:rPr>
        <w:t>R1</w:t>
      </w:r>
      <w:r>
        <w:rPr>
          <w:rFonts w:hint="eastAsia"/>
        </w:rPr>
        <w:t>间能否正常通信。</w:t>
      </w:r>
    </w:p>
    <w:p w14:paraId="319BA972" w14:textId="77777777" w:rsidR="00870A08" w:rsidRDefault="003A5418">
      <w:pPr>
        <w:pStyle w:val="aff6"/>
      </w:pPr>
      <w:r>
        <w:t>PC&gt;ping 192.168.10.1</w:t>
      </w:r>
    </w:p>
    <w:p w14:paraId="3BC045F1" w14:textId="77777777" w:rsidR="00870A08" w:rsidRDefault="003A5418">
      <w:pPr>
        <w:pStyle w:val="aff6"/>
      </w:pPr>
      <w:r>
        <w:t xml:space="preserve">Ping 192.168.10.1: 32 data bytes, Press </w:t>
      </w:r>
      <w:proofErr w:type="spellStart"/>
      <w:r>
        <w:t>Ctrl_C</w:t>
      </w:r>
      <w:proofErr w:type="spellEnd"/>
      <w:r>
        <w:t xml:space="preserve"> to break</w:t>
      </w:r>
    </w:p>
    <w:p w14:paraId="5A480BFC" w14:textId="77777777" w:rsidR="00870A08" w:rsidRDefault="003A5418">
      <w:pPr>
        <w:pStyle w:val="aff6"/>
      </w:pPr>
      <w:r>
        <w:t xml:space="preserve">From 192.168.10.1: bytes=32 seq=1 </w:t>
      </w:r>
      <w:proofErr w:type="spellStart"/>
      <w:r>
        <w:t>ttl</w:t>
      </w:r>
      <w:proofErr w:type="spellEnd"/>
      <w:r>
        <w:t xml:space="preserve">=255 time=16 </w:t>
      </w:r>
      <w:proofErr w:type="spellStart"/>
      <w:r>
        <w:t>ms</w:t>
      </w:r>
      <w:proofErr w:type="spellEnd"/>
    </w:p>
    <w:p w14:paraId="1900AFCC" w14:textId="77777777" w:rsidR="00870A08" w:rsidRDefault="003A5418">
      <w:pPr>
        <w:pStyle w:val="aff6"/>
      </w:pPr>
      <w:r>
        <w:t xml:space="preserve">From 192.168.10.1: bytes=32 seq=2 </w:t>
      </w:r>
      <w:proofErr w:type="spellStart"/>
      <w:r>
        <w:t>ttl</w:t>
      </w:r>
      <w:proofErr w:type="spellEnd"/>
      <w:r>
        <w:t xml:space="preserve">=255 time=16 </w:t>
      </w:r>
      <w:proofErr w:type="spellStart"/>
      <w:r>
        <w:t>ms</w:t>
      </w:r>
      <w:proofErr w:type="spellEnd"/>
    </w:p>
    <w:p w14:paraId="4A64D224" w14:textId="77777777" w:rsidR="00870A08" w:rsidRDefault="003A5418">
      <w:pPr>
        <w:pStyle w:val="aff6"/>
      </w:pPr>
      <w:r>
        <w:t xml:space="preserve">From 192.168.10.1: bytes=32 seq=3 </w:t>
      </w:r>
      <w:proofErr w:type="spellStart"/>
      <w:r>
        <w:t>ttl</w:t>
      </w:r>
      <w:proofErr w:type="spellEnd"/>
      <w:r>
        <w:t xml:space="preserve">=255 time=16 </w:t>
      </w:r>
      <w:proofErr w:type="spellStart"/>
      <w:r>
        <w:t>ms</w:t>
      </w:r>
      <w:proofErr w:type="spellEnd"/>
    </w:p>
    <w:p w14:paraId="18DE8F4A" w14:textId="77777777" w:rsidR="00870A08" w:rsidRDefault="003A5418">
      <w:pPr>
        <w:pStyle w:val="aff6"/>
      </w:pPr>
      <w:r>
        <w:t xml:space="preserve">From 192.168.10.1: bytes=32 seq=4 </w:t>
      </w:r>
      <w:proofErr w:type="spellStart"/>
      <w:r>
        <w:t>ttl</w:t>
      </w:r>
      <w:proofErr w:type="spellEnd"/>
      <w:r>
        <w:t xml:space="preserve">=255 time=31 </w:t>
      </w:r>
      <w:proofErr w:type="spellStart"/>
      <w:r>
        <w:t>ms</w:t>
      </w:r>
      <w:proofErr w:type="spellEnd"/>
    </w:p>
    <w:p w14:paraId="2D2BC60D" w14:textId="77777777" w:rsidR="00870A08" w:rsidRDefault="003A5418">
      <w:pPr>
        <w:pStyle w:val="aff6"/>
      </w:pPr>
      <w:r>
        <w:t xml:space="preserve">From 192.168.10.1: bytes=32 seq=5 </w:t>
      </w:r>
      <w:proofErr w:type="spellStart"/>
      <w:r>
        <w:t>ttl</w:t>
      </w:r>
      <w:proofErr w:type="spellEnd"/>
      <w:r>
        <w:t xml:space="preserve">=255 time&lt;1 </w:t>
      </w:r>
      <w:proofErr w:type="spellStart"/>
      <w:r>
        <w:t>ms</w:t>
      </w:r>
      <w:proofErr w:type="spellEnd"/>
    </w:p>
    <w:p w14:paraId="0359B519" w14:textId="77777777" w:rsidR="00870A08" w:rsidRDefault="003A5418">
      <w:pPr>
        <w:pStyle w:val="aff6"/>
      </w:pPr>
      <w:r>
        <w:t>--- 192.168.10.1 ping statistics ---</w:t>
      </w:r>
    </w:p>
    <w:p w14:paraId="2385216D" w14:textId="77777777" w:rsidR="00870A08" w:rsidRDefault="003A5418">
      <w:pPr>
        <w:pStyle w:val="aff6"/>
      </w:pPr>
      <w:r>
        <w:t xml:space="preserve">  5 packet(s) transmitted</w:t>
      </w:r>
    </w:p>
    <w:p w14:paraId="456025EB" w14:textId="77777777" w:rsidR="00870A08" w:rsidRDefault="003A5418">
      <w:pPr>
        <w:pStyle w:val="aff6"/>
      </w:pPr>
      <w:r>
        <w:t xml:space="preserve">  5 packet(s) received</w:t>
      </w:r>
    </w:p>
    <w:p w14:paraId="149B819D" w14:textId="77777777" w:rsidR="00870A08" w:rsidRDefault="003A5418">
      <w:pPr>
        <w:pStyle w:val="aff6"/>
      </w:pPr>
      <w:r>
        <w:t xml:space="preserve">  0.00% packet loss</w:t>
      </w:r>
    </w:p>
    <w:p w14:paraId="2CC82453" w14:textId="77777777" w:rsidR="00870A08" w:rsidRDefault="003A5418">
      <w:pPr>
        <w:pStyle w:val="aff6"/>
      </w:pPr>
      <w:r>
        <w:t xml:space="preserve">  round-trip min/avg/max = 0/15/31 </w:t>
      </w:r>
      <w:proofErr w:type="spellStart"/>
      <w:r>
        <w:t>ms</w:t>
      </w:r>
      <w:proofErr w:type="spellEnd"/>
    </w:p>
    <w:p w14:paraId="15265826" w14:textId="77777777" w:rsidR="00870A08" w:rsidRDefault="00870A08">
      <w:pPr>
        <w:ind w:firstLine="420"/>
        <w:jc w:val="left"/>
      </w:pPr>
    </w:p>
    <w:p w14:paraId="7B107508" w14:textId="77777777" w:rsidR="00870A08" w:rsidRDefault="003A5418">
      <w:pPr>
        <w:ind w:firstLine="420"/>
        <w:jc w:val="left"/>
      </w:pPr>
      <w:r>
        <w:rPr>
          <w:rFonts w:hint="eastAsia"/>
        </w:rPr>
        <w:t>主机与网关之间通信正常，接下来检查网关设备</w:t>
      </w:r>
      <w:r>
        <w:rPr>
          <w:rFonts w:hint="eastAsia"/>
        </w:rPr>
        <w:t>R1</w:t>
      </w:r>
      <w:r>
        <w:rPr>
          <w:rFonts w:hint="eastAsia"/>
        </w:rPr>
        <w:t>上的路由表。</w:t>
      </w:r>
    </w:p>
    <w:p w14:paraId="41669BD5" w14:textId="77777777" w:rsidR="00870A08" w:rsidRDefault="003A5418">
      <w:pPr>
        <w:pStyle w:val="aff6"/>
      </w:pPr>
      <w:r>
        <w:t xml:space="preserve">&lt;R1&gt;display </w:t>
      </w:r>
      <w:proofErr w:type="spellStart"/>
      <w:r>
        <w:t>ip</w:t>
      </w:r>
      <w:proofErr w:type="spellEnd"/>
      <w:r>
        <w:t xml:space="preserve"> routing-table </w:t>
      </w:r>
    </w:p>
    <w:p w14:paraId="187511D3" w14:textId="77777777" w:rsidR="00870A08" w:rsidRDefault="003A5418">
      <w:pPr>
        <w:pStyle w:val="aff6"/>
      </w:pPr>
      <w:r>
        <w:t>Route Flags: R - relay, D - download to fib</w:t>
      </w:r>
      <w:r w:rsidR="004219D5">
        <w:t xml:space="preserve"> </w:t>
      </w:r>
    </w:p>
    <w:p w14:paraId="5E397E27" w14:textId="77777777" w:rsidR="00870A08" w:rsidRDefault="003A5418">
      <w:pPr>
        <w:pStyle w:val="aff6"/>
      </w:pPr>
      <w:r>
        <w:t>----------------------------------------------------------------------------</w:t>
      </w:r>
    </w:p>
    <w:p w14:paraId="5EA98857" w14:textId="77777777" w:rsidR="00870A08" w:rsidRDefault="003A5418">
      <w:pPr>
        <w:pStyle w:val="aff6"/>
      </w:pPr>
      <w:r>
        <w:t>Routing Tables: Public</w:t>
      </w:r>
    </w:p>
    <w:p w14:paraId="28E05A35" w14:textId="77777777" w:rsidR="00870A08" w:rsidRDefault="003A5418">
      <w:pPr>
        <w:pStyle w:val="aff6"/>
      </w:pPr>
      <w:r>
        <w:t xml:space="preserve">         </w:t>
      </w:r>
      <w:proofErr w:type="gramStart"/>
      <w:r>
        <w:t>Destinations :</w:t>
      </w:r>
      <w:proofErr w:type="gramEnd"/>
      <w:r>
        <w:t xml:space="preserve"> 7        Routes : 7        </w:t>
      </w:r>
    </w:p>
    <w:p w14:paraId="41F16C9C"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5E06FD7" w14:textId="77777777" w:rsidR="00870A08" w:rsidRDefault="003A5418">
      <w:pPr>
        <w:pStyle w:val="aff6"/>
      </w:pPr>
      <w:r>
        <w:t xml:space="preserve">      10.0.12.0/</w:t>
      </w:r>
      <w:proofErr w:type="gramStart"/>
      <w:r>
        <w:t>24  Direct</w:t>
      </w:r>
      <w:proofErr w:type="gramEnd"/>
      <w:r>
        <w:t xml:space="preserve">  0    0           D   10.0.12.1       Serial0/0/0</w:t>
      </w:r>
    </w:p>
    <w:p w14:paraId="6E2F7CC5" w14:textId="77777777" w:rsidR="00870A08" w:rsidRDefault="003A5418">
      <w:pPr>
        <w:pStyle w:val="aff6"/>
      </w:pPr>
      <w:r>
        <w:t xml:space="preserve">      10.0.12.1/</w:t>
      </w:r>
      <w:proofErr w:type="gramStart"/>
      <w:r>
        <w:t>32  Direct</w:t>
      </w:r>
      <w:proofErr w:type="gramEnd"/>
      <w:r>
        <w:t xml:space="preserve">  0    0           D   127.0.0.1       Serial0/0/0</w:t>
      </w:r>
    </w:p>
    <w:p w14:paraId="2ED28076" w14:textId="77777777" w:rsidR="00870A08" w:rsidRDefault="003A5418">
      <w:pPr>
        <w:pStyle w:val="aff6"/>
      </w:pPr>
      <w:r>
        <w:lastRenderedPageBreak/>
        <w:t xml:space="preserve">      10.0.12.2/</w:t>
      </w:r>
      <w:proofErr w:type="gramStart"/>
      <w:r>
        <w:t>32  Direct</w:t>
      </w:r>
      <w:proofErr w:type="gramEnd"/>
      <w:r>
        <w:t xml:space="preserve">  0    0           D   10.0.12.2       Serial0/0/0</w:t>
      </w:r>
    </w:p>
    <w:p w14:paraId="5C97021C" w14:textId="77777777" w:rsidR="00870A08" w:rsidRDefault="003A5418">
      <w:pPr>
        <w:pStyle w:val="aff6"/>
      </w:pPr>
      <w:r>
        <w:t xml:space="preserve">      127.0.0.0/8   </w:t>
      </w:r>
      <w:proofErr w:type="gramStart"/>
      <w:r>
        <w:t>Direct  0</w:t>
      </w:r>
      <w:proofErr w:type="gramEnd"/>
      <w:r>
        <w:t xml:space="preserve">    0           D   127.0.0.1       InLoopBack0</w:t>
      </w:r>
    </w:p>
    <w:p w14:paraId="2838E4CF" w14:textId="77777777" w:rsidR="00870A08" w:rsidRDefault="003A5418">
      <w:pPr>
        <w:pStyle w:val="aff6"/>
      </w:pPr>
      <w:r>
        <w:t xml:space="preserve">      127.0.0.1/</w:t>
      </w:r>
      <w:proofErr w:type="gramStart"/>
      <w:r>
        <w:t>32  Direct</w:t>
      </w:r>
      <w:proofErr w:type="gramEnd"/>
      <w:r>
        <w:t xml:space="preserve">  0    0           D   127.0.0.1       InLoopBack0</w:t>
      </w:r>
    </w:p>
    <w:p w14:paraId="29AE9D9C" w14:textId="77777777" w:rsidR="00870A08" w:rsidRDefault="003A5418">
      <w:pPr>
        <w:pStyle w:val="aff6"/>
      </w:pPr>
      <w:r>
        <w:t xml:space="preserve">   192.168.10.0/</w:t>
      </w:r>
      <w:proofErr w:type="gramStart"/>
      <w:r>
        <w:t>24  Direct</w:t>
      </w:r>
      <w:proofErr w:type="gramEnd"/>
      <w:r>
        <w:t xml:space="preserve">  0    0           D   192.168.10.1    Ethernet0/0/0</w:t>
      </w:r>
    </w:p>
    <w:p w14:paraId="2AE13D4B" w14:textId="77777777" w:rsidR="00870A08" w:rsidRDefault="003A5418">
      <w:pPr>
        <w:pStyle w:val="aff6"/>
      </w:pPr>
      <w:r>
        <w:t xml:space="preserve">   192.168.10.1/</w:t>
      </w:r>
      <w:proofErr w:type="gramStart"/>
      <w:r>
        <w:t>32  Direct</w:t>
      </w:r>
      <w:proofErr w:type="gramEnd"/>
      <w:r>
        <w:t xml:space="preserve">  0    0           D   127.0.0.1       Ethernet0/0/0</w:t>
      </w:r>
    </w:p>
    <w:p w14:paraId="1DF93500" w14:textId="77777777" w:rsidR="00870A08" w:rsidRDefault="00870A08">
      <w:pPr>
        <w:ind w:firstLine="420"/>
        <w:jc w:val="left"/>
      </w:pPr>
    </w:p>
    <w:p w14:paraId="7C72F0CD" w14:textId="77777777" w:rsidR="00870A08" w:rsidRDefault="003A5418">
      <w:pPr>
        <w:ind w:firstLine="420"/>
        <w:jc w:val="left"/>
      </w:pPr>
      <w:r>
        <w:rPr>
          <w:rFonts w:hint="eastAsia"/>
        </w:rPr>
        <w:t>可以看到在</w:t>
      </w:r>
      <w:r>
        <w:rPr>
          <w:rFonts w:hint="eastAsia"/>
        </w:rPr>
        <w:t>R1</w:t>
      </w:r>
      <w:r>
        <w:rPr>
          <w:rFonts w:hint="eastAsia"/>
        </w:rPr>
        <w:t>的路由表上，没有任何有关于主机</w:t>
      </w:r>
      <w:r>
        <w:rPr>
          <w:rFonts w:hint="eastAsia"/>
        </w:rPr>
        <w:t>PC-2</w:t>
      </w:r>
      <w:proofErr w:type="gramStart"/>
      <w:r>
        <w:rPr>
          <w:rFonts w:hint="eastAsia"/>
        </w:rPr>
        <w:t>所在网</w:t>
      </w:r>
      <w:proofErr w:type="gramEnd"/>
      <w:r>
        <w:rPr>
          <w:rFonts w:hint="eastAsia"/>
        </w:rPr>
        <w:t>段的信息。可以使用同样的方式查看</w:t>
      </w:r>
      <w:r>
        <w:rPr>
          <w:rFonts w:hint="eastAsia"/>
        </w:rPr>
        <w:t>R2</w:t>
      </w:r>
      <w:r>
        <w:rPr>
          <w:rFonts w:hint="eastAsia"/>
        </w:rPr>
        <w:t>与</w:t>
      </w:r>
      <w:r>
        <w:rPr>
          <w:rFonts w:hint="eastAsia"/>
        </w:rPr>
        <w:t>R3</w:t>
      </w:r>
      <w:r>
        <w:rPr>
          <w:rFonts w:hint="eastAsia"/>
        </w:rPr>
        <w:t>的路由表。</w:t>
      </w:r>
    </w:p>
    <w:p w14:paraId="608CE454" w14:textId="77777777" w:rsidR="00870A08" w:rsidRDefault="003A5418">
      <w:pPr>
        <w:pStyle w:val="aff6"/>
      </w:pPr>
      <w:r>
        <w:t xml:space="preserve">&lt;R2&gt;display </w:t>
      </w:r>
      <w:proofErr w:type="spellStart"/>
      <w:r>
        <w:t>ip</w:t>
      </w:r>
      <w:proofErr w:type="spellEnd"/>
      <w:r>
        <w:t xml:space="preserve"> routing-table </w:t>
      </w:r>
    </w:p>
    <w:p w14:paraId="18204E19" w14:textId="77777777" w:rsidR="00870A08" w:rsidRDefault="003A5418">
      <w:pPr>
        <w:pStyle w:val="aff6"/>
      </w:pPr>
      <w:r>
        <w:t>Route Flags: R - relay, D - download to fib</w:t>
      </w:r>
    </w:p>
    <w:p w14:paraId="2A60D7EB" w14:textId="77777777" w:rsidR="00870A08" w:rsidRDefault="003A5418">
      <w:pPr>
        <w:pStyle w:val="aff6"/>
      </w:pPr>
      <w:r>
        <w:t>----------------------------------------------------------------------------</w:t>
      </w:r>
    </w:p>
    <w:p w14:paraId="60482D1C" w14:textId="77777777" w:rsidR="00870A08" w:rsidRDefault="003A5418">
      <w:pPr>
        <w:pStyle w:val="aff6"/>
      </w:pPr>
      <w:r>
        <w:t>Routing Tables: Public</w:t>
      </w:r>
    </w:p>
    <w:p w14:paraId="4BF763BD" w14:textId="77777777" w:rsidR="00870A08" w:rsidRDefault="003A5418">
      <w:pPr>
        <w:pStyle w:val="aff6"/>
      </w:pPr>
      <w:r>
        <w:t xml:space="preserve">         </w:t>
      </w:r>
      <w:proofErr w:type="gramStart"/>
      <w:r>
        <w:t>Destinations :</w:t>
      </w:r>
      <w:proofErr w:type="gramEnd"/>
      <w:r>
        <w:t xml:space="preserve"> 8        Routes : 8        </w:t>
      </w:r>
    </w:p>
    <w:p w14:paraId="6CBA17F5"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A360B17" w14:textId="77777777" w:rsidR="00870A08" w:rsidRDefault="003A5418">
      <w:pPr>
        <w:pStyle w:val="aff6"/>
      </w:pPr>
      <w:r>
        <w:t xml:space="preserve">      10.0.12.0/</w:t>
      </w:r>
      <w:proofErr w:type="gramStart"/>
      <w:r>
        <w:t>24  Direct</w:t>
      </w:r>
      <w:proofErr w:type="gramEnd"/>
      <w:r>
        <w:t xml:space="preserve">  0    0           D   10.0.12.2       Serial0/0/1</w:t>
      </w:r>
    </w:p>
    <w:p w14:paraId="46543936" w14:textId="77777777" w:rsidR="00870A08" w:rsidRDefault="003A5418">
      <w:pPr>
        <w:pStyle w:val="aff6"/>
      </w:pPr>
      <w:r>
        <w:t xml:space="preserve">      10.0.12.1/</w:t>
      </w:r>
      <w:proofErr w:type="gramStart"/>
      <w:r>
        <w:t>32  Direct</w:t>
      </w:r>
      <w:proofErr w:type="gramEnd"/>
      <w:r>
        <w:t xml:space="preserve">  0    0           D   10.0.12.1       Serial0/0/1</w:t>
      </w:r>
    </w:p>
    <w:p w14:paraId="2823ADE0" w14:textId="77777777" w:rsidR="00870A08" w:rsidRDefault="003A5418">
      <w:pPr>
        <w:pStyle w:val="aff6"/>
      </w:pPr>
      <w:r>
        <w:t xml:space="preserve">      10.0.12.2/</w:t>
      </w:r>
      <w:proofErr w:type="gramStart"/>
      <w:r>
        <w:t>32  Direct</w:t>
      </w:r>
      <w:proofErr w:type="gramEnd"/>
      <w:r>
        <w:t xml:space="preserve">  0    0           D   127.0.0.1       Serial0/0/1</w:t>
      </w:r>
    </w:p>
    <w:p w14:paraId="7BD23B5F" w14:textId="77777777" w:rsidR="00870A08" w:rsidRDefault="003A5418">
      <w:pPr>
        <w:pStyle w:val="aff6"/>
      </w:pPr>
      <w:r>
        <w:t xml:space="preserve">      10.0.23.0/</w:t>
      </w:r>
      <w:proofErr w:type="gramStart"/>
      <w:r>
        <w:t>24  Direct</w:t>
      </w:r>
      <w:proofErr w:type="gramEnd"/>
      <w:r>
        <w:t xml:space="preserve">  0    0           D   10.0.23.2       Serial0/0/0</w:t>
      </w:r>
    </w:p>
    <w:p w14:paraId="4B3C92EA" w14:textId="77777777" w:rsidR="00870A08" w:rsidRDefault="003A5418">
      <w:pPr>
        <w:pStyle w:val="aff6"/>
      </w:pPr>
      <w:r>
        <w:t xml:space="preserve">      10.0.23.2/</w:t>
      </w:r>
      <w:proofErr w:type="gramStart"/>
      <w:r>
        <w:t>32  Direct</w:t>
      </w:r>
      <w:proofErr w:type="gramEnd"/>
      <w:r>
        <w:t xml:space="preserve">  0    0           D   127.0.0.1       Serial0/0/0</w:t>
      </w:r>
    </w:p>
    <w:p w14:paraId="6DDCE7F5" w14:textId="77777777" w:rsidR="00870A08" w:rsidRDefault="003A5418">
      <w:pPr>
        <w:pStyle w:val="aff6"/>
      </w:pPr>
      <w:r>
        <w:t xml:space="preserve">      10.0.23.3/</w:t>
      </w:r>
      <w:proofErr w:type="gramStart"/>
      <w:r>
        <w:t>32  Direct</w:t>
      </w:r>
      <w:proofErr w:type="gramEnd"/>
      <w:r>
        <w:t xml:space="preserve">  0    0           D   10.0.23.3       Serial0/0/0</w:t>
      </w:r>
    </w:p>
    <w:p w14:paraId="4EBB90BF" w14:textId="77777777" w:rsidR="00870A08" w:rsidRDefault="003A5418">
      <w:pPr>
        <w:pStyle w:val="aff6"/>
      </w:pPr>
      <w:r>
        <w:t xml:space="preserve">      127.0.0.0/8   </w:t>
      </w:r>
      <w:proofErr w:type="gramStart"/>
      <w:r>
        <w:t>Direct  0</w:t>
      </w:r>
      <w:proofErr w:type="gramEnd"/>
      <w:r>
        <w:t xml:space="preserve">    0           D   127.0.0.1       InLoopBack0</w:t>
      </w:r>
    </w:p>
    <w:p w14:paraId="0CACDB36" w14:textId="77777777" w:rsidR="00870A08" w:rsidRDefault="003A5418">
      <w:pPr>
        <w:pStyle w:val="aff6"/>
      </w:pPr>
      <w:r>
        <w:t xml:space="preserve">      127.0.0.1/</w:t>
      </w:r>
      <w:proofErr w:type="gramStart"/>
      <w:r>
        <w:t>32  Direct</w:t>
      </w:r>
      <w:proofErr w:type="gramEnd"/>
      <w:r>
        <w:t xml:space="preserve">  0    0           D   127.0.0.1       InLoopBack0</w:t>
      </w:r>
    </w:p>
    <w:p w14:paraId="5E6268B4" w14:textId="77777777" w:rsidR="00870A08" w:rsidRDefault="00870A08">
      <w:pPr>
        <w:pStyle w:val="aff6"/>
      </w:pPr>
    </w:p>
    <w:p w14:paraId="0057A32D" w14:textId="77777777" w:rsidR="00870A08" w:rsidRDefault="003A5418">
      <w:pPr>
        <w:pStyle w:val="aff6"/>
      </w:pPr>
      <w:r>
        <w:t xml:space="preserve">&lt;R3&gt;display </w:t>
      </w:r>
      <w:proofErr w:type="spellStart"/>
      <w:r>
        <w:t>ip</w:t>
      </w:r>
      <w:proofErr w:type="spellEnd"/>
      <w:r>
        <w:t xml:space="preserve"> routing-table </w:t>
      </w:r>
    </w:p>
    <w:p w14:paraId="3D1BAA66" w14:textId="77777777" w:rsidR="00870A08" w:rsidRDefault="003A5418">
      <w:pPr>
        <w:pStyle w:val="aff6"/>
      </w:pPr>
      <w:r>
        <w:t>Route Flags: R - relay, D - download to fib</w:t>
      </w:r>
    </w:p>
    <w:p w14:paraId="6964D59C" w14:textId="77777777" w:rsidR="00870A08" w:rsidRDefault="003A5418">
      <w:pPr>
        <w:pStyle w:val="aff6"/>
      </w:pPr>
      <w:r>
        <w:t>----------------------------------------------------------------------------</w:t>
      </w:r>
    </w:p>
    <w:p w14:paraId="5C639FA1" w14:textId="77777777" w:rsidR="00870A08" w:rsidRDefault="003A5418">
      <w:pPr>
        <w:pStyle w:val="aff6"/>
      </w:pPr>
      <w:r>
        <w:t>Routing Tables: Public</w:t>
      </w:r>
    </w:p>
    <w:p w14:paraId="74EFDB25" w14:textId="77777777" w:rsidR="00870A08" w:rsidRDefault="003A5418">
      <w:pPr>
        <w:pStyle w:val="aff6"/>
      </w:pPr>
      <w:r>
        <w:t xml:space="preserve">         </w:t>
      </w:r>
      <w:proofErr w:type="gramStart"/>
      <w:r>
        <w:t>Destinations :</w:t>
      </w:r>
      <w:proofErr w:type="gramEnd"/>
      <w:r>
        <w:t xml:space="preserve"> 7        Routes : 7        </w:t>
      </w:r>
    </w:p>
    <w:p w14:paraId="30B71DB8" w14:textId="77777777" w:rsidR="00870A08" w:rsidRDefault="003A5418">
      <w:pPr>
        <w:pStyle w:val="aff6"/>
      </w:pPr>
      <w:r>
        <w:lastRenderedPageBreak/>
        <w:t xml:space="preserve">Destination/Mask    Proto   </w:t>
      </w:r>
      <w:proofErr w:type="gramStart"/>
      <w:r>
        <w:t>Pre  Cost</w:t>
      </w:r>
      <w:proofErr w:type="gramEnd"/>
      <w:r>
        <w:t xml:space="preserve">      Flags </w:t>
      </w:r>
      <w:proofErr w:type="spellStart"/>
      <w:r>
        <w:t>NextHop</w:t>
      </w:r>
      <w:proofErr w:type="spellEnd"/>
      <w:r>
        <w:t xml:space="preserve">         Interface</w:t>
      </w:r>
    </w:p>
    <w:p w14:paraId="7BFBD84F" w14:textId="77777777" w:rsidR="00870A08" w:rsidRDefault="003A5418">
      <w:pPr>
        <w:pStyle w:val="aff6"/>
      </w:pPr>
      <w:r>
        <w:t xml:space="preserve">      10.0.23.0/</w:t>
      </w:r>
      <w:proofErr w:type="gramStart"/>
      <w:r>
        <w:t>24  Direct</w:t>
      </w:r>
      <w:proofErr w:type="gramEnd"/>
      <w:r>
        <w:t xml:space="preserve">  0    0           D   10.0.23.3       Serial0/0/1</w:t>
      </w:r>
    </w:p>
    <w:p w14:paraId="07A63EF2" w14:textId="77777777" w:rsidR="00870A08" w:rsidRDefault="003A5418">
      <w:pPr>
        <w:pStyle w:val="aff6"/>
      </w:pPr>
      <w:r>
        <w:t xml:space="preserve">      10.0.23.2/</w:t>
      </w:r>
      <w:proofErr w:type="gramStart"/>
      <w:r>
        <w:t>32  Direct</w:t>
      </w:r>
      <w:proofErr w:type="gramEnd"/>
      <w:r>
        <w:t xml:space="preserve">  0    0           D   10.0.23.2       Serial0/0/1</w:t>
      </w:r>
    </w:p>
    <w:p w14:paraId="0FC9814A" w14:textId="77777777" w:rsidR="00870A08" w:rsidRDefault="003A5418">
      <w:pPr>
        <w:pStyle w:val="aff6"/>
      </w:pPr>
      <w:r>
        <w:t xml:space="preserve">      10.0.23.3/</w:t>
      </w:r>
      <w:proofErr w:type="gramStart"/>
      <w:r>
        <w:t>32  Direct</w:t>
      </w:r>
      <w:proofErr w:type="gramEnd"/>
      <w:r>
        <w:t xml:space="preserve">  0    0           D   127.0.0.1       Serial0/0/1</w:t>
      </w:r>
    </w:p>
    <w:p w14:paraId="4071B046" w14:textId="77777777" w:rsidR="00870A08" w:rsidRDefault="003A5418">
      <w:pPr>
        <w:pStyle w:val="aff6"/>
      </w:pPr>
      <w:r>
        <w:t xml:space="preserve">      127.0.0.0/8   </w:t>
      </w:r>
      <w:proofErr w:type="gramStart"/>
      <w:r>
        <w:t>Direct  0</w:t>
      </w:r>
      <w:proofErr w:type="gramEnd"/>
      <w:r>
        <w:t xml:space="preserve">    0           D   127.0.0.1       InLoopBack0</w:t>
      </w:r>
    </w:p>
    <w:p w14:paraId="648456B4" w14:textId="77777777" w:rsidR="00870A08" w:rsidRDefault="003A5418">
      <w:pPr>
        <w:pStyle w:val="aff6"/>
      </w:pPr>
      <w:r>
        <w:t xml:space="preserve">      127.0.0.1/</w:t>
      </w:r>
      <w:proofErr w:type="gramStart"/>
      <w:r>
        <w:t>32  Direct</w:t>
      </w:r>
      <w:proofErr w:type="gramEnd"/>
      <w:r>
        <w:t xml:space="preserve">  0    0           D   127.0.0.1       InLoopBack0</w:t>
      </w:r>
    </w:p>
    <w:p w14:paraId="43FF1919" w14:textId="77777777" w:rsidR="00870A08" w:rsidRDefault="003A5418">
      <w:pPr>
        <w:pStyle w:val="aff6"/>
      </w:pPr>
      <w:r>
        <w:t xml:space="preserve">   192.168.20.0/</w:t>
      </w:r>
      <w:proofErr w:type="gramStart"/>
      <w:r>
        <w:t>24  Direct</w:t>
      </w:r>
      <w:proofErr w:type="gramEnd"/>
      <w:r>
        <w:t xml:space="preserve">  0    0           D   192.168.20.3    Ethernet0/0/0</w:t>
      </w:r>
    </w:p>
    <w:p w14:paraId="2C72A887" w14:textId="77777777" w:rsidR="00870A08" w:rsidRDefault="003A5418">
      <w:pPr>
        <w:pStyle w:val="aff6"/>
      </w:pPr>
      <w:r>
        <w:t xml:space="preserve">   192.168.20.3/</w:t>
      </w:r>
      <w:proofErr w:type="gramStart"/>
      <w:r>
        <w:t>32  Direct</w:t>
      </w:r>
      <w:proofErr w:type="gramEnd"/>
      <w:r>
        <w:t xml:space="preserve">  0    0           D   127.0.0.1       Ethernet0/0/0</w:t>
      </w:r>
    </w:p>
    <w:p w14:paraId="45B811B8" w14:textId="77777777" w:rsidR="00870A08" w:rsidRDefault="00870A08">
      <w:pPr>
        <w:ind w:firstLine="420"/>
        <w:jc w:val="left"/>
      </w:pPr>
    </w:p>
    <w:p w14:paraId="418C8F0B" w14:textId="77777777" w:rsidR="00870A08" w:rsidRDefault="003A5418">
      <w:pPr>
        <w:ind w:firstLine="420"/>
        <w:jc w:val="left"/>
      </w:pPr>
      <w:r>
        <w:rPr>
          <w:rFonts w:hint="eastAsia"/>
        </w:rPr>
        <w:t>可以看到在</w:t>
      </w:r>
      <w:r>
        <w:rPr>
          <w:rFonts w:hint="eastAsia"/>
        </w:rPr>
        <w:t>R2</w:t>
      </w:r>
      <w:r>
        <w:rPr>
          <w:rFonts w:hint="eastAsia"/>
        </w:rPr>
        <w:t>上没有任何有关于主机</w:t>
      </w:r>
      <w:r>
        <w:rPr>
          <w:rFonts w:hint="eastAsia"/>
        </w:rPr>
        <w:t>PC-1</w:t>
      </w:r>
      <w:r>
        <w:rPr>
          <w:rFonts w:hint="eastAsia"/>
        </w:rPr>
        <w:t>和</w:t>
      </w:r>
      <w:r>
        <w:rPr>
          <w:rFonts w:hint="eastAsia"/>
        </w:rPr>
        <w:t>PC-2</w:t>
      </w:r>
      <w:proofErr w:type="gramStart"/>
      <w:r>
        <w:rPr>
          <w:rFonts w:hint="eastAsia"/>
        </w:rPr>
        <w:t>所在网</w:t>
      </w:r>
      <w:proofErr w:type="gramEnd"/>
      <w:r>
        <w:rPr>
          <w:rFonts w:hint="eastAsia"/>
        </w:rPr>
        <w:t>段的信息，</w:t>
      </w:r>
      <w:r>
        <w:rPr>
          <w:rFonts w:hint="eastAsia"/>
        </w:rPr>
        <w:t>R3</w:t>
      </w:r>
      <w:r>
        <w:rPr>
          <w:rFonts w:hint="eastAsia"/>
        </w:rPr>
        <w:t>上没有任何关于主机</w:t>
      </w:r>
      <w:r>
        <w:rPr>
          <w:rFonts w:hint="eastAsia"/>
        </w:rPr>
        <w:t>PC-1</w:t>
      </w:r>
      <w:proofErr w:type="gramStart"/>
      <w:r>
        <w:rPr>
          <w:rFonts w:hint="eastAsia"/>
        </w:rPr>
        <w:t>所在网</w:t>
      </w:r>
      <w:proofErr w:type="gramEnd"/>
      <w:r>
        <w:rPr>
          <w:rFonts w:hint="eastAsia"/>
        </w:rPr>
        <w:t>段的信息，验证了初始情况下各路由器的路由表上仅包括了与自身直接相连的网段的路由信息。</w:t>
      </w:r>
    </w:p>
    <w:p w14:paraId="4858729C" w14:textId="77777777" w:rsidR="00870A08" w:rsidRDefault="003A5418">
      <w:pPr>
        <w:ind w:firstLine="420"/>
        <w:jc w:val="left"/>
      </w:pPr>
      <w:r>
        <w:rPr>
          <w:rFonts w:hint="eastAsia"/>
        </w:rPr>
        <w:t>现在主机</w:t>
      </w:r>
      <w:r>
        <w:rPr>
          <w:rFonts w:hint="eastAsia"/>
        </w:rPr>
        <w:t>PC-1</w:t>
      </w:r>
      <w:r>
        <w:rPr>
          <w:rFonts w:hint="eastAsia"/>
        </w:rPr>
        <w:t>与</w:t>
      </w:r>
      <w:r>
        <w:rPr>
          <w:rFonts w:hint="eastAsia"/>
        </w:rPr>
        <w:t>PC-2</w:t>
      </w:r>
      <w:r>
        <w:rPr>
          <w:rFonts w:hint="eastAsia"/>
        </w:rPr>
        <w:t>之间跨越了若干个不同网段，要实现它们之间的通信，只通过简单的</w:t>
      </w:r>
      <w:r>
        <w:rPr>
          <w:rFonts w:hint="eastAsia"/>
        </w:rPr>
        <w:t>IP</w:t>
      </w:r>
      <w:r>
        <w:rPr>
          <w:rFonts w:hint="eastAsia"/>
        </w:rPr>
        <w:t>地址等基本配置是无法实现的，必须在三台路由器上添加相应的路由信息，可以通过配置静态路由来实现。</w:t>
      </w:r>
    </w:p>
    <w:p w14:paraId="0431ADCE" w14:textId="77777777" w:rsidR="00870A08" w:rsidRDefault="003A5418">
      <w:pPr>
        <w:ind w:firstLine="420"/>
        <w:jc w:val="left"/>
      </w:pPr>
      <w:r>
        <w:rPr>
          <w:rFonts w:hint="eastAsia"/>
        </w:rPr>
        <w:t>静态路由的配置可以分成两种方式，一种是在配置中采取指定下一跳</w:t>
      </w:r>
      <w:r>
        <w:rPr>
          <w:rFonts w:hint="eastAsia"/>
        </w:rPr>
        <w:t>IP</w:t>
      </w:r>
      <w:r>
        <w:rPr>
          <w:rFonts w:hint="eastAsia"/>
        </w:rPr>
        <w:t>地址的方式，另一种是指定出接口的方式。</w:t>
      </w:r>
    </w:p>
    <w:p w14:paraId="00E5773B" w14:textId="77777777" w:rsidR="00870A08" w:rsidRDefault="003A5418">
      <w:pPr>
        <w:pStyle w:val="2"/>
        <w:numPr>
          <w:ilvl w:val="0"/>
          <w:numId w:val="26"/>
        </w:numPr>
        <w:ind w:left="426" w:hanging="426"/>
      </w:pPr>
      <w:r>
        <w:rPr>
          <w:rFonts w:hint="eastAsia"/>
        </w:rPr>
        <w:t>实现主机</w:t>
      </w:r>
      <w:r>
        <w:rPr>
          <w:rFonts w:hint="eastAsia"/>
        </w:rPr>
        <w:t>PC-1</w:t>
      </w:r>
      <w:r>
        <w:rPr>
          <w:rFonts w:hint="eastAsia"/>
        </w:rPr>
        <w:t>与</w:t>
      </w:r>
      <w:r>
        <w:rPr>
          <w:rFonts w:hint="eastAsia"/>
        </w:rPr>
        <w:t>PC-2</w:t>
      </w:r>
      <w:r>
        <w:rPr>
          <w:rFonts w:hint="eastAsia"/>
        </w:rPr>
        <w:t>之间的通信</w:t>
      </w:r>
    </w:p>
    <w:p w14:paraId="7E1BB92B" w14:textId="77777777" w:rsidR="00870A08" w:rsidRDefault="003A5418">
      <w:pPr>
        <w:ind w:firstLineChars="202" w:firstLine="424"/>
      </w:pPr>
      <w:r>
        <w:rPr>
          <w:rFonts w:hint="eastAsia"/>
        </w:rPr>
        <w:t>在</w:t>
      </w:r>
      <w:r>
        <w:rPr>
          <w:rFonts w:hint="eastAsia"/>
        </w:rPr>
        <w:t>R1</w:t>
      </w:r>
      <w:r>
        <w:rPr>
          <w:rFonts w:hint="eastAsia"/>
        </w:rPr>
        <w:t>上配置</w:t>
      </w:r>
      <w:proofErr w:type="gramStart"/>
      <w:r>
        <w:rPr>
          <w:rFonts w:hint="eastAsia"/>
        </w:rPr>
        <w:t>目的网</w:t>
      </w:r>
      <w:proofErr w:type="gramEnd"/>
      <w:r>
        <w:rPr>
          <w:rFonts w:hint="eastAsia"/>
        </w:rPr>
        <w:t>段为主机</w:t>
      </w:r>
      <w:r>
        <w:rPr>
          <w:rFonts w:hint="eastAsia"/>
        </w:rPr>
        <w:t>PC-2</w:t>
      </w:r>
      <w:proofErr w:type="gramStart"/>
      <w:r>
        <w:rPr>
          <w:rFonts w:hint="eastAsia"/>
        </w:rPr>
        <w:t>所在网</w:t>
      </w:r>
      <w:proofErr w:type="gramEnd"/>
      <w:r>
        <w:rPr>
          <w:rFonts w:hint="eastAsia"/>
        </w:rPr>
        <w:t>段的静态路由，即目的</w:t>
      </w:r>
      <w:r>
        <w:rPr>
          <w:rFonts w:hint="eastAsia"/>
        </w:rPr>
        <w:t>IP</w:t>
      </w:r>
      <w:r>
        <w:rPr>
          <w:rFonts w:hint="eastAsia"/>
        </w:rPr>
        <w:t>地址为</w:t>
      </w:r>
      <w:r>
        <w:rPr>
          <w:rFonts w:hint="eastAsia"/>
        </w:rPr>
        <w:t>192.168.20.0</w:t>
      </w:r>
      <w:r>
        <w:rPr>
          <w:rFonts w:hint="eastAsia"/>
        </w:rPr>
        <w:t>，掩码为</w:t>
      </w:r>
      <w:r>
        <w:rPr>
          <w:rFonts w:hint="eastAsia"/>
        </w:rPr>
        <w:t>255.255.255.0</w:t>
      </w:r>
      <w:r>
        <w:rPr>
          <w:rFonts w:hint="eastAsia"/>
        </w:rPr>
        <w:t>。对于</w:t>
      </w:r>
      <w:r>
        <w:rPr>
          <w:rFonts w:hint="eastAsia"/>
        </w:rPr>
        <w:t>R1</w:t>
      </w:r>
      <w:r>
        <w:rPr>
          <w:rFonts w:hint="eastAsia"/>
        </w:rPr>
        <w:t>而言，要发送数据到主机</w:t>
      </w:r>
      <w:r>
        <w:rPr>
          <w:rFonts w:hint="eastAsia"/>
        </w:rPr>
        <w:t>PC-2</w:t>
      </w:r>
      <w:r>
        <w:rPr>
          <w:rFonts w:hint="eastAsia"/>
        </w:rPr>
        <w:t>，则必须先发送给</w:t>
      </w:r>
      <w:r>
        <w:rPr>
          <w:rFonts w:hint="eastAsia"/>
        </w:rPr>
        <w:t>R2</w:t>
      </w:r>
      <w:r>
        <w:rPr>
          <w:rFonts w:hint="eastAsia"/>
        </w:rPr>
        <w:t>，所以</w:t>
      </w:r>
      <w:r>
        <w:rPr>
          <w:rFonts w:hint="eastAsia"/>
        </w:rPr>
        <w:t>R2</w:t>
      </w:r>
      <w:r>
        <w:rPr>
          <w:rFonts w:hint="eastAsia"/>
        </w:rPr>
        <w:t>即为</w:t>
      </w:r>
      <w:r>
        <w:rPr>
          <w:rFonts w:hint="eastAsia"/>
        </w:rPr>
        <w:t>R1</w:t>
      </w:r>
      <w:r>
        <w:rPr>
          <w:rFonts w:hint="eastAsia"/>
        </w:rPr>
        <w:t>的下一跳路由器，</w:t>
      </w:r>
      <w:r>
        <w:rPr>
          <w:rFonts w:hint="eastAsia"/>
        </w:rPr>
        <w:t>R2</w:t>
      </w:r>
      <w:r>
        <w:rPr>
          <w:rFonts w:hint="eastAsia"/>
        </w:rPr>
        <w:t>与</w:t>
      </w:r>
      <w:r>
        <w:rPr>
          <w:rFonts w:hint="eastAsia"/>
        </w:rPr>
        <w:t>R1</w:t>
      </w:r>
      <w:r>
        <w:rPr>
          <w:rFonts w:hint="eastAsia"/>
        </w:rPr>
        <w:t>所在的直连链路上的物理接口的</w:t>
      </w:r>
      <w:r>
        <w:rPr>
          <w:rFonts w:hint="eastAsia"/>
        </w:rPr>
        <w:t>IP</w:t>
      </w:r>
      <w:r>
        <w:rPr>
          <w:rFonts w:hint="eastAsia"/>
        </w:rPr>
        <w:t>地址即为下一跳</w:t>
      </w:r>
      <w:r>
        <w:rPr>
          <w:rFonts w:hint="eastAsia"/>
        </w:rPr>
        <w:t>IP</w:t>
      </w:r>
      <w:r>
        <w:rPr>
          <w:rFonts w:hint="eastAsia"/>
        </w:rPr>
        <w:t>地址，即</w:t>
      </w:r>
      <w:r w:rsidRPr="000A5167">
        <w:rPr>
          <w:rFonts w:hint="eastAsia"/>
          <w:highlight w:val="yellow"/>
        </w:rPr>
        <w:t>10.0.12.2</w:t>
      </w:r>
      <w:r>
        <w:rPr>
          <w:rFonts w:hint="eastAsia"/>
        </w:rPr>
        <w:t>。</w:t>
      </w:r>
    </w:p>
    <w:p w14:paraId="089BA34F" w14:textId="77777777" w:rsidR="00870A08" w:rsidRDefault="003A5418">
      <w:pPr>
        <w:pStyle w:val="aff6"/>
        <w:rPr>
          <w:b/>
          <w:sz w:val="24"/>
        </w:rPr>
      </w:pPr>
      <w:r>
        <w:t>[R</w:t>
      </w:r>
      <w:proofErr w:type="gramStart"/>
      <w:r>
        <w:rPr>
          <w:rFonts w:hint="eastAsia"/>
        </w:rPr>
        <w:t>1</w:t>
      </w:r>
      <w:r>
        <w:t>]</w:t>
      </w:r>
      <w:proofErr w:type="spellStart"/>
      <w:r>
        <w:t>ip</w:t>
      </w:r>
      <w:proofErr w:type="spellEnd"/>
      <w:proofErr w:type="gramEnd"/>
      <w:r>
        <w:t xml:space="preserve"> route-static 192.168.</w:t>
      </w:r>
      <w:r>
        <w:rPr>
          <w:rFonts w:hint="eastAsia"/>
        </w:rPr>
        <w:t>2</w:t>
      </w:r>
      <w:r>
        <w:t>0.0 255.255.255.0 10.0.12.</w:t>
      </w:r>
      <w:r>
        <w:rPr>
          <w:rFonts w:hint="eastAsia"/>
        </w:rPr>
        <w:t>2</w:t>
      </w:r>
    </w:p>
    <w:p w14:paraId="55D4AFF1" w14:textId="77777777" w:rsidR="00870A08" w:rsidRDefault="00870A08">
      <w:pPr>
        <w:autoSpaceDE w:val="0"/>
        <w:autoSpaceDN w:val="0"/>
        <w:snapToGrid/>
        <w:ind w:firstLine="480"/>
        <w:jc w:val="left"/>
        <w:rPr>
          <w:b/>
          <w:sz w:val="24"/>
        </w:rPr>
      </w:pPr>
    </w:p>
    <w:p w14:paraId="5B6E8AC3" w14:textId="77777777" w:rsidR="00870A08" w:rsidRDefault="003A5418">
      <w:pPr>
        <w:ind w:firstLine="420"/>
      </w:pPr>
      <w:r>
        <w:rPr>
          <w:rFonts w:hint="eastAsia"/>
        </w:rPr>
        <w:t>配置完成后，查看</w:t>
      </w:r>
      <w:r>
        <w:rPr>
          <w:rFonts w:hint="eastAsia"/>
        </w:rPr>
        <w:t>R1</w:t>
      </w:r>
      <w:r>
        <w:rPr>
          <w:rFonts w:hint="eastAsia"/>
        </w:rPr>
        <w:t>上的路由表。</w:t>
      </w:r>
    </w:p>
    <w:p w14:paraId="3ACE4F5B" w14:textId="77777777" w:rsidR="00870A08" w:rsidRDefault="003A5418">
      <w:pPr>
        <w:pStyle w:val="aff6"/>
      </w:pPr>
      <w:r>
        <w:t xml:space="preserve">&lt;R1&gt;display </w:t>
      </w:r>
      <w:proofErr w:type="spellStart"/>
      <w:r>
        <w:t>ip</w:t>
      </w:r>
      <w:proofErr w:type="spellEnd"/>
      <w:r>
        <w:t xml:space="preserve"> routing-table </w:t>
      </w:r>
    </w:p>
    <w:p w14:paraId="17C71AD8" w14:textId="77777777" w:rsidR="00870A08" w:rsidRDefault="003A5418">
      <w:pPr>
        <w:pStyle w:val="aff6"/>
      </w:pPr>
      <w:r>
        <w:t>Route Flags: R - relay, D - download to fib</w:t>
      </w:r>
    </w:p>
    <w:p w14:paraId="4C5DA091" w14:textId="77777777" w:rsidR="00870A08" w:rsidRDefault="003A5418">
      <w:pPr>
        <w:pStyle w:val="aff6"/>
      </w:pPr>
      <w:r>
        <w:t>----------------------------------------------------------------------------</w:t>
      </w:r>
    </w:p>
    <w:p w14:paraId="3EE5BB2F" w14:textId="77777777" w:rsidR="00870A08" w:rsidRDefault="003A5418">
      <w:pPr>
        <w:pStyle w:val="aff6"/>
      </w:pPr>
      <w:r>
        <w:lastRenderedPageBreak/>
        <w:t>Routing Tables: Public</w:t>
      </w:r>
    </w:p>
    <w:p w14:paraId="0E4AD21E" w14:textId="77777777" w:rsidR="00870A08" w:rsidRDefault="003A5418">
      <w:pPr>
        <w:pStyle w:val="aff6"/>
      </w:pPr>
      <w:r>
        <w:t xml:space="preserve">         </w:t>
      </w:r>
      <w:proofErr w:type="gramStart"/>
      <w:r>
        <w:t>Destinations :</w:t>
      </w:r>
      <w:proofErr w:type="gramEnd"/>
      <w:r>
        <w:t xml:space="preserve"> 8        Routes : 8        </w:t>
      </w:r>
    </w:p>
    <w:p w14:paraId="676B8CC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404C43A" w14:textId="77777777" w:rsidR="00870A08" w:rsidRDefault="003A5418">
      <w:pPr>
        <w:pStyle w:val="aff6"/>
      </w:pPr>
      <w:r>
        <w:t xml:space="preserve">      10.0.12.0/</w:t>
      </w:r>
      <w:proofErr w:type="gramStart"/>
      <w:r>
        <w:t>24  Direct</w:t>
      </w:r>
      <w:proofErr w:type="gramEnd"/>
      <w:r>
        <w:t xml:space="preserve">  0    0           D   10.0.12.1       Serial0/0/0</w:t>
      </w:r>
    </w:p>
    <w:p w14:paraId="65E8AA4D" w14:textId="77777777" w:rsidR="00870A08" w:rsidRDefault="003A5418">
      <w:pPr>
        <w:pStyle w:val="aff6"/>
      </w:pPr>
      <w:r>
        <w:t xml:space="preserve">      10.0.12.1/</w:t>
      </w:r>
      <w:proofErr w:type="gramStart"/>
      <w:r>
        <w:t>32  Direct</w:t>
      </w:r>
      <w:proofErr w:type="gramEnd"/>
      <w:r>
        <w:t xml:space="preserve">  0    0           D   127.0.0.1       Serial0/0/0</w:t>
      </w:r>
    </w:p>
    <w:p w14:paraId="29DA45E2" w14:textId="77777777" w:rsidR="00870A08" w:rsidRDefault="003A5418">
      <w:pPr>
        <w:pStyle w:val="aff6"/>
      </w:pPr>
      <w:r>
        <w:t xml:space="preserve">      10.0.12.2/</w:t>
      </w:r>
      <w:proofErr w:type="gramStart"/>
      <w:r>
        <w:t>32  Direct</w:t>
      </w:r>
      <w:proofErr w:type="gramEnd"/>
      <w:r>
        <w:t xml:space="preserve">  0    0           D   10.0.12.2       Serial0/0/0</w:t>
      </w:r>
    </w:p>
    <w:p w14:paraId="35B7B6E2" w14:textId="77777777" w:rsidR="00870A08" w:rsidRDefault="003A5418">
      <w:pPr>
        <w:pStyle w:val="aff6"/>
      </w:pPr>
      <w:r>
        <w:t xml:space="preserve">      127.0.0.0/8   </w:t>
      </w:r>
      <w:proofErr w:type="gramStart"/>
      <w:r>
        <w:t>Direct  0</w:t>
      </w:r>
      <w:proofErr w:type="gramEnd"/>
      <w:r>
        <w:t xml:space="preserve">    0           D   127.0.0.1       InLoopBack0</w:t>
      </w:r>
    </w:p>
    <w:p w14:paraId="63EFD663" w14:textId="77777777" w:rsidR="00870A08" w:rsidRDefault="003A5418">
      <w:pPr>
        <w:pStyle w:val="aff6"/>
      </w:pPr>
      <w:r>
        <w:t xml:space="preserve">      127.0.0.1/</w:t>
      </w:r>
      <w:proofErr w:type="gramStart"/>
      <w:r>
        <w:t>32  Direct</w:t>
      </w:r>
      <w:proofErr w:type="gramEnd"/>
      <w:r>
        <w:t xml:space="preserve">  0    0           D   127.0.0.1       InLoopBack0</w:t>
      </w:r>
    </w:p>
    <w:p w14:paraId="03008F73" w14:textId="77777777" w:rsidR="00870A08" w:rsidRDefault="003A5418">
      <w:pPr>
        <w:pStyle w:val="aff6"/>
      </w:pPr>
      <w:r>
        <w:t xml:space="preserve">   192.168.10.0/</w:t>
      </w:r>
      <w:proofErr w:type="gramStart"/>
      <w:r>
        <w:t>24  Direct</w:t>
      </w:r>
      <w:proofErr w:type="gramEnd"/>
      <w:r>
        <w:t xml:space="preserve">  0    0           D   192.168.10.1    Ethernet0/0/0</w:t>
      </w:r>
    </w:p>
    <w:p w14:paraId="478BEF71" w14:textId="77777777" w:rsidR="00870A08" w:rsidRDefault="003A5418">
      <w:pPr>
        <w:pStyle w:val="aff6"/>
      </w:pPr>
      <w:r>
        <w:t xml:space="preserve">   192.168.10.1/</w:t>
      </w:r>
      <w:proofErr w:type="gramStart"/>
      <w:r>
        <w:t>32  Direct</w:t>
      </w:r>
      <w:proofErr w:type="gramEnd"/>
      <w:r>
        <w:t xml:space="preserve">  0    0           D   127.0.0.1       Ethernet0/0/0</w:t>
      </w:r>
    </w:p>
    <w:p w14:paraId="5E6D9286" w14:textId="77777777" w:rsidR="00870A08" w:rsidRDefault="003A5418">
      <w:pPr>
        <w:pStyle w:val="aff6"/>
      </w:pPr>
      <w:r>
        <w:t xml:space="preserve">   </w:t>
      </w:r>
      <w:r>
        <w:rPr>
          <w:shd w:val="pct10" w:color="auto" w:fill="FFFFFF"/>
        </w:rPr>
        <w:t>192.168.20.0/</w:t>
      </w:r>
      <w:proofErr w:type="gramStart"/>
      <w:r>
        <w:rPr>
          <w:shd w:val="pct10" w:color="auto" w:fill="FFFFFF"/>
        </w:rPr>
        <w:t>24  Static</w:t>
      </w:r>
      <w:proofErr w:type="gramEnd"/>
      <w:r>
        <w:rPr>
          <w:shd w:val="pct10" w:color="auto" w:fill="FFFFFF"/>
        </w:rPr>
        <w:t xml:space="preserve">  60   0          RD   10.0.12.2       Serial0/0/0</w:t>
      </w:r>
    </w:p>
    <w:p w14:paraId="2C9B12AC" w14:textId="77777777" w:rsidR="00870A08" w:rsidRDefault="00870A08">
      <w:pPr>
        <w:tabs>
          <w:tab w:val="left" w:pos="426"/>
        </w:tabs>
        <w:ind w:firstLineChars="0" w:firstLine="0"/>
      </w:pPr>
    </w:p>
    <w:p w14:paraId="54280ADA" w14:textId="77777777" w:rsidR="00870A08" w:rsidRDefault="003A5418">
      <w:pPr>
        <w:tabs>
          <w:tab w:val="left" w:pos="426"/>
        </w:tabs>
        <w:ind w:firstLine="420"/>
      </w:pPr>
      <w:r>
        <w:rPr>
          <w:rFonts w:hint="eastAsia"/>
        </w:rPr>
        <w:t>配置完成之后，可以在</w:t>
      </w:r>
      <w:r>
        <w:rPr>
          <w:rFonts w:hint="eastAsia"/>
        </w:rPr>
        <w:t>R1</w:t>
      </w:r>
      <w:r>
        <w:rPr>
          <w:rFonts w:hint="eastAsia"/>
        </w:rPr>
        <w:t>的路由表上查看到主机</w:t>
      </w:r>
      <w:r>
        <w:rPr>
          <w:rFonts w:hint="eastAsia"/>
        </w:rPr>
        <w:t>PC-2</w:t>
      </w:r>
      <w:proofErr w:type="gramStart"/>
      <w:r>
        <w:rPr>
          <w:rFonts w:hint="eastAsia"/>
        </w:rPr>
        <w:t>所在网</w:t>
      </w:r>
      <w:proofErr w:type="gramEnd"/>
      <w:r>
        <w:rPr>
          <w:rFonts w:hint="eastAsia"/>
        </w:rPr>
        <w:t>段的路由信息。</w:t>
      </w:r>
      <w:bookmarkStart w:id="101" w:name="OLE_LINK11"/>
    </w:p>
    <w:p w14:paraId="1F353A25" w14:textId="77777777" w:rsidR="00870A08" w:rsidRDefault="003A5418">
      <w:pPr>
        <w:tabs>
          <w:tab w:val="left" w:pos="426"/>
        </w:tabs>
        <w:ind w:firstLine="420"/>
      </w:pPr>
      <w:r>
        <w:rPr>
          <w:rFonts w:hint="eastAsia"/>
        </w:rPr>
        <w:t>采取同样的方式在</w:t>
      </w:r>
      <w:r>
        <w:rPr>
          <w:rFonts w:hint="eastAsia"/>
        </w:rPr>
        <w:t>R2</w:t>
      </w:r>
      <w:r>
        <w:rPr>
          <w:rFonts w:hint="eastAsia"/>
        </w:rPr>
        <w:t>上配置</w:t>
      </w:r>
      <w:proofErr w:type="gramStart"/>
      <w:r>
        <w:rPr>
          <w:rFonts w:hint="eastAsia"/>
        </w:rPr>
        <w:t>目的网</w:t>
      </w:r>
      <w:proofErr w:type="gramEnd"/>
      <w:r>
        <w:rPr>
          <w:rFonts w:hint="eastAsia"/>
        </w:rPr>
        <w:t>段为主机</w:t>
      </w:r>
      <w:r>
        <w:rPr>
          <w:rFonts w:hint="eastAsia"/>
        </w:rPr>
        <w:t>PC-2</w:t>
      </w:r>
      <w:proofErr w:type="gramStart"/>
      <w:r>
        <w:rPr>
          <w:rFonts w:hint="eastAsia"/>
        </w:rPr>
        <w:t>所在网</w:t>
      </w:r>
      <w:proofErr w:type="gramEnd"/>
      <w:r>
        <w:rPr>
          <w:rFonts w:hint="eastAsia"/>
        </w:rPr>
        <w:t>段的静态路由。</w:t>
      </w:r>
      <w:bookmarkEnd w:id="101"/>
    </w:p>
    <w:p w14:paraId="580454F6" w14:textId="77777777" w:rsidR="00870A08" w:rsidRDefault="003A5418">
      <w:pPr>
        <w:pStyle w:val="aff6"/>
      </w:pPr>
      <w:r>
        <w:t>[R</w:t>
      </w:r>
      <w:proofErr w:type="gramStart"/>
      <w:r>
        <w:t>2]</w:t>
      </w:r>
      <w:proofErr w:type="spellStart"/>
      <w:r>
        <w:t>ip</w:t>
      </w:r>
      <w:proofErr w:type="spellEnd"/>
      <w:proofErr w:type="gramEnd"/>
      <w:r>
        <w:t xml:space="preserve"> route-static 192.168.20.0 255.255.255.0 10.0.23.3</w:t>
      </w:r>
    </w:p>
    <w:p w14:paraId="393C520F" w14:textId="77777777" w:rsidR="00870A08" w:rsidRDefault="00870A08">
      <w:pPr>
        <w:ind w:firstLine="420"/>
      </w:pPr>
    </w:p>
    <w:p w14:paraId="5A24EA7B" w14:textId="77777777" w:rsidR="00870A08" w:rsidRDefault="003A5418">
      <w:pPr>
        <w:ind w:firstLine="420"/>
      </w:pPr>
      <w:r>
        <w:rPr>
          <w:rFonts w:hint="eastAsia"/>
        </w:rPr>
        <w:t>配置完成后，查看</w:t>
      </w:r>
      <w:r>
        <w:rPr>
          <w:rFonts w:hint="eastAsia"/>
        </w:rPr>
        <w:t>R2</w:t>
      </w:r>
      <w:r>
        <w:rPr>
          <w:rFonts w:hint="eastAsia"/>
        </w:rPr>
        <w:t>上的路由表。</w:t>
      </w:r>
    </w:p>
    <w:p w14:paraId="55445323" w14:textId="77777777" w:rsidR="00870A08" w:rsidRDefault="003A5418">
      <w:pPr>
        <w:pStyle w:val="aff6"/>
      </w:pPr>
      <w:r>
        <w:t xml:space="preserve">&lt;R2&gt;display </w:t>
      </w:r>
      <w:proofErr w:type="spellStart"/>
      <w:r>
        <w:t>ip</w:t>
      </w:r>
      <w:proofErr w:type="spellEnd"/>
      <w:r>
        <w:t xml:space="preserve"> routing-table </w:t>
      </w:r>
    </w:p>
    <w:p w14:paraId="3936597B" w14:textId="77777777" w:rsidR="00870A08" w:rsidRDefault="003A5418">
      <w:pPr>
        <w:pStyle w:val="aff6"/>
      </w:pPr>
      <w:r>
        <w:t>Route Flags: R - relay, D - download to fib</w:t>
      </w:r>
    </w:p>
    <w:p w14:paraId="75138F82" w14:textId="77777777" w:rsidR="00870A08" w:rsidRDefault="003A5418">
      <w:pPr>
        <w:pStyle w:val="aff6"/>
      </w:pPr>
      <w:r>
        <w:t>----------------------------------------------------------------------------</w:t>
      </w:r>
    </w:p>
    <w:p w14:paraId="0A75678A" w14:textId="77777777" w:rsidR="00870A08" w:rsidRDefault="003A5418">
      <w:pPr>
        <w:pStyle w:val="aff6"/>
      </w:pPr>
      <w:r>
        <w:t>Routing Tables: Public</w:t>
      </w:r>
    </w:p>
    <w:p w14:paraId="5511CF9B" w14:textId="77777777" w:rsidR="00870A08" w:rsidRDefault="003A5418">
      <w:pPr>
        <w:pStyle w:val="aff6"/>
      </w:pPr>
      <w:r>
        <w:t xml:space="preserve">         </w:t>
      </w:r>
      <w:proofErr w:type="gramStart"/>
      <w:r>
        <w:t>Destinations :</w:t>
      </w:r>
      <w:proofErr w:type="gramEnd"/>
      <w:r>
        <w:t xml:space="preserve"> 9        Routes : 9        </w:t>
      </w:r>
    </w:p>
    <w:p w14:paraId="2756492C"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441EAFC" w14:textId="77777777" w:rsidR="00870A08" w:rsidRDefault="003A5418">
      <w:pPr>
        <w:pStyle w:val="aff6"/>
      </w:pPr>
      <w:r>
        <w:t xml:space="preserve">      10.0.12.0/</w:t>
      </w:r>
      <w:proofErr w:type="gramStart"/>
      <w:r>
        <w:t>24  Direct</w:t>
      </w:r>
      <w:proofErr w:type="gramEnd"/>
      <w:r>
        <w:t xml:space="preserve">  0    0           D   10.0.12.2       Serial0/0/1</w:t>
      </w:r>
    </w:p>
    <w:p w14:paraId="5FE0A2C2" w14:textId="77777777" w:rsidR="00870A08" w:rsidRDefault="003A5418">
      <w:pPr>
        <w:pStyle w:val="aff6"/>
      </w:pPr>
      <w:r>
        <w:t xml:space="preserve">      10.0.12.1/</w:t>
      </w:r>
      <w:proofErr w:type="gramStart"/>
      <w:r>
        <w:t>32  Direct</w:t>
      </w:r>
      <w:proofErr w:type="gramEnd"/>
      <w:r>
        <w:t xml:space="preserve">  0    0           D   10.0.12.1       Serial0/0/1</w:t>
      </w:r>
    </w:p>
    <w:p w14:paraId="47D0C4D1" w14:textId="77777777" w:rsidR="00870A08" w:rsidRDefault="003A5418">
      <w:pPr>
        <w:pStyle w:val="aff6"/>
      </w:pPr>
      <w:r>
        <w:t xml:space="preserve">      10.0.12.2/</w:t>
      </w:r>
      <w:proofErr w:type="gramStart"/>
      <w:r>
        <w:t>32  Direct</w:t>
      </w:r>
      <w:proofErr w:type="gramEnd"/>
      <w:r>
        <w:t xml:space="preserve">  0    0           D   127.0.0.1       Serial0/0/1</w:t>
      </w:r>
    </w:p>
    <w:p w14:paraId="2F1B65AF" w14:textId="77777777" w:rsidR="00870A08" w:rsidRDefault="003A5418">
      <w:pPr>
        <w:pStyle w:val="aff6"/>
      </w:pPr>
      <w:r>
        <w:t xml:space="preserve">      10.0.23.0/</w:t>
      </w:r>
      <w:proofErr w:type="gramStart"/>
      <w:r>
        <w:t>24  Direct</w:t>
      </w:r>
      <w:proofErr w:type="gramEnd"/>
      <w:r>
        <w:t xml:space="preserve">  0    0           D   10.0.23.2       Serial0/0/0</w:t>
      </w:r>
    </w:p>
    <w:p w14:paraId="4918C9A8" w14:textId="77777777" w:rsidR="00870A08" w:rsidRDefault="003A5418">
      <w:pPr>
        <w:pStyle w:val="aff6"/>
      </w:pPr>
      <w:r>
        <w:t xml:space="preserve">      10.0.23.2/</w:t>
      </w:r>
      <w:proofErr w:type="gramStart"/>
      <w:r>
        <w:t>32  Direct</w:t>
      </w:r>
      <w:proofErr w:type="gramEnd"/>
      <w:r>
        <w:t xml:space="preserve">  0    0           D   127.0.0.1       Serial0/0/0</w:t>
      </w:r>
    </w:p>
    <w:p w14:paraId="56FD1F20" w14:textId="77777777" w:rsidR="00870A08" w:rsidRDefault="003A5418">
      <w:pPr>
        <w:pStyle w:val="aff6"/>
      </w:pPr>
      <w:r>
        <w:lastRenderedPageBreak/>
        <w:t xml:space="preserve">      10.0.23.3/</w:t>
      </w:r>
      <w:proofErr w:type="gramStart"/>
      <w:r>
        <w:t>32  Direct</w:t>
      </w:r>
      <w:proofErr w:type="gramEnd"/>
      <w:r>
        <w:t xml:space="preserve">  0    0           D   10.0.23.3       Serial0/0/0</w:t>
      </w:r>
    </w:p>
    <w:p w14:paraId="479FFA72" w14:textId="77777777" w:rsidR="00870A08" w:rsidRDefault="003A5418">
      <w:pPr>
        <w:pStyle w:val="aff6"/>
      </w:pPr>
      <w:r>
        <w:t xml:space="preserve">      127.0.0.0/8   </w:t>
      </w:r>
      <w:proofErr w:type="gramStart"/>
      <w:r>
        <w:t>Direct  0</w:t>
      </w:r>
      <w:proofErr w:type="gramEnd"/>
      <w:r>
        <w:t xml:space="preserve">    0           D   127.0.0.1       InLoopBack0</w:t>
      </w:r>
    </w:p>
    <w:p w14:paraId="5F57CFDD" w14:textId="77777777" w:rsidR="00870A08" w:rsidRDefault="003A5418">
      <w:pPr>
        <w:pStyle w:val="aff6"/>
      </w:pPr>
      <w:r>
        <w:t xml:space="preserve">      127.0.0.1/</w:t>
      </w:r>
      <w:proofErr w:type="gramStart"/>
      <w:r>
        <w:t>32  Direct</w:t>
      </w:r>
      <w:proofErr w:type="gramEnd"/>
      <w:r>
        <w:t xml:space="preserve">  0    0           D   127.0.0.1       InLoopBack0</w:t>
      </w:r>
    </w:p>
    <w:p w14:paraId="46CE3311" w14:textId="77777777" w:rsidR="00870A08" w:rsidRDefault="003A5418">
      <w:pPr>
        <w:pStyle w:val="aff6"/>
      </w:pPr>
      <w:r>
        <w:t xml:space="preserve">  </w:t>
      </w:r>
      <w:r>
        <w:rPr>
          <w:shd w:val="pct10" w:color="auto" w:fill="FFFFFF"/>
        </w:rPr>
        <w:t>192.168.20.0/</w:t>
      </w:r>
      <w:proofErr w:type="gramStart"/>
      <w:r>
        <w:rPr>
          <w:shd w:val="pct10" w:color="auto" w:fill="FFFFFF"/>
        </w:rPr>
        <w:t>24  Static</w:t>
      </w:r>
      <w:proofErr w:type="gramEnd"/>
      <w:r>
        <w:rPr>
          <w:shd w:val="pct10" w:color="auto" w:fill="FFFFFF"/>
        </w:rPr>
        <w:t xml:space="preserve">  60   0          RD   10.0.23.3       Serial0/0/0</w:t>
      </w:r>
    </w:p>
    <w:p w14:paraId="6F89EE96" w14:textId="77777777" w:rsidR="00870A08" w:rsidRDefault="00870A08">
      <w:pPr>
        <w:ind w:firstLine="420"/>
      </w:pPr>
    </w:p>
    <w:p w14:paraId="1992E169" w14:textId="77777777" w:rsidR="00870A08" w:rsidRDefault="003A5418">
      <w:pPr>
        <w:ind w:firstLine="420"/>
      </w:pPr>
      <w:r>
        <w:rPr>
          <w:rFonts w:hint="eastAsia"/>
        </w:rPr>
        <w:t>配置完成之后，可以在</w:t>
      </w:r>
      <w:r>
        <w:rPr>
          <w:rFonts w:hint="eastAsia"/>
        </w:rPr>
        <w:t>R2</w:t>
      </w:r>
      <w:r>
        <w:rPr>
          <w:rFonts w:hint="eastAsia"/>
        </w:rPr>
        <w:t>的路由表上查看到主机</w:t>
      </w:r>
      <w:r>
        <w:rPr>
          <w:rFonts w:hint="eastAsia"/>
        </w:rPr>
        <w:t>PC-2</w:t>
      </w:r>
      <w:proofErr w:type="gramStart"/>
      <w:r>
        <w:rPr>
          <w:rFonts w:hint="eastAsia"/>
        </w:rPr>
        <w:t>所在网</w:t>
      </w:r>
      <w:proofErr w:type="gramEnd"/>
      <w:r>
        <w:rPr>
          <w:rFonts w:hint="eastAsia"/>
        </w:rPr>
        <w:t>段的路由信息。</w:t>
      </w:r>
    </w:p>
    <w:p w14:paraId="32DE48CB" w14:textId="77777777" w:rsidR="00870A08" w:rsidRDefault="003A5418">
      <w:pPr>
        <w:ind w:firstLine="420"/>
      </w:pPr>
      <w:r>
        <w:rPr>
          <w:rFonts w:hint="eastAsia"/>
        </w:rPr>
        <w:t>此时在主机</w:t>
      </w:r>
      <w:r>
        <w:rPr>
          <w:rFonts w:hint="eastAsia"/>
        </w:rPr>
        <w:t>PC-1</w:t>
      </w:r>
      <w:r>
        <w:rPr>
          <w:rFonts w:hint="eastAsia"/>
        </w:rPr>
        <w:t>上</w:t>
      </w:r>
      <w:r>
        <w:rPr>
          <w:rFonts w:hint="eastAsia"/>
          <w:b/>
        </w:rPr>
        <w:t>ping</w:t>
      </w:r>
      <w:r>
        <w:rPr>
          <w:rFonts w:hint="eastAsia"/>
        </w:rPr>
        <w:t>主机</w:t>
      </w:r>
      <w:r>
        <w:rPr>
          <w:rFonts w:hint="eastAsia"/>
        </w:rPr>
        <w:t>PC-2</w:t>
      </w:r>
      <w:r>
        <w:rPr>
          <w:rFonts w:hint="eastAsia"/>
        </w:rPr>
        <w:t>。</w:t>
      </w:r>
    </w:p>
    <w:p w14:paraId="149B70CF" w14:textId="77777777" w:rsidR="00870A08" w:rsidRDefault="003A5418">
      <w:pPr>
        <w:pStyle w:val="aff6"/>
      </w:pPr>
      <w:r>
        <w:t>PC&gt;ping 192.168.20.20</w:t>
      </w:r>
    </w:p>
    <w:p w14:paraId="2A437F9B" w14:textId="77777777" w:rsidR="00870A08" w:rsidRDefault="003A5418">
      <w:pPr>
        <w:pStyle w:val="aff6"/>
      </w:pPr>
      <w:r>
        <w:t xml:space="preserve">Ping 192.168.20.20: 32 data bytes, Press </w:t>
      </w:r>
      <w:proofErr w:type="spellStart"/>
      <w:r>
        <w:t>Ctrl_C</w:t>
      </w:r>
      <w:proofErr w:type="spellEnd"/>
      <w:r>
        <w:t xml:space="preserve"> to break</w:t>
      </w:r>
    </w:p>
    <w:p w14:paraId="7A831EF1" w14:textId="77777777" w:rsidR="00870A08" w:rsidRDefault="003A5418">
      <w:pPr>
        <w:pStyle w:val="aff6"/>
      </w:pPr>
      <w:r>
        <w:t>Request timeout!</w:t>
      </w:r>
    </w:p>
    <w:p w14:paraId="13470840" w14:textId="77777777" w:rsidR="00870A08" w:rsidRDefault="003A5418">
      <w:pPr>
        <w:pStyle w:val="aff6"/>
      </w:pPr>
      <w:r>
        <w:t>Request timeout!</w:t>
      </w:r>
    </w:p>
    <w:p w14:paraId="27144D1A" w14:textId="77777777" w:rsidR="00870A08" w:rsidRDefault="003A5418">
      <w:pPr>
        <w:pStyle w:val="aff6"/>
      </w:pPr>
      <w:r>
        <w:t>Request timeout!</w:t>
      </w:r>
    </w:p>
    <w:p w14:paraId="50DEADB8" w14:textId="77777777" w:rsidR="00870A08" w:rsidRDefault="003A5418">
      <w:pPr>
        <w:pStyle w:val="aff6"/>
      </w:pPr>
      <w:r>
        <w:t>Request timeout!</w:t>
      </w:r>
    </w:p>
    <w:p w14:paraId="09BB4C6E" w14:textId="77777777" w:rsidR="00870A08" w:rsidRDefault="003A5418">
      <w:pPr>
        <w:pStyle w:val="aff6"/>
      </w:pPr>
      <w:r>
        <w:t>Request timeout!</w:t>
      </w:r>
    </w:p>
    <w:p w14:paraId="716FD09B" w14:textId="77777777" w:rsidR="00870A08" w:rsidRDefault="003A5418">
      <w:pPr>
        <w:pStyle w:val="aff6"/>
      </w:pPr>
      <w:r>
        <w:rPr>
          <w:rFonts w:hint="eastAsia"/>
        </w:rPr>
        <w:t>……</w:t>
      </w:r>
    </w:p>
    <w:p w14:paraId="69A2B06F" w14:textId="77777777" w:rsidR="00870A08" w:rsidRDefault="00870A08">
      <w:pPr>
        <w:ind w:firstLine="420"/>
      </w:pPr>
    </w:p>
    <w:p w14:paraId="21578258" w14:textId="77777777" w:rsidR="00870A08" w:rsidRDefault="003A5418">
      <w:pPr>
        <w:ind w:firstLine="420"/>
      </w:pPr>
      <w:r>
        <w:rPr>
          <w:rFonts w:hint="eastAsia"/>
        </w:rPr>
        <w:t>发现仍然无法</w:t>
      </w:r>
      <w:r>
        <w:rPr>
          <w:rFonts w:hint="eastAsia"/>
        </w:rPr>
        <w:t>ping</w:t>
      </w:r>
      <w:r>
        <w:rPr>
          <w:rFonts w:hint="eastAsia"/>
        </w:rPr>
        <w:t>通，并在主机</w:t>
      </w:r>
      <w:r>
        <w:rPr>
          <w:rFonts w:hint="eastAsia"/>
        </w:rPr>
        <w:t>PC-1</w:t>
      </w:r>
      <w:r>
        <w:rPr>
          <w:rFonts w:hint="eastAsia"/>
        </w:rPr>
        <w:t>的</w:t>
      </w:r>
      <w:r>
        <w:rPr>
          <w:rFonts w:hint="eastAsia"/>
        </w:rPr>
        <w:t>E0/0/1</w:t>
      </w:r>
      <w:r>
        <w:rPr>
          <w:rFonts w:hint="eastAsia"/>
        </w:rPr>
        <w:t>接口上进行</w:t>
      </w:r>
      <w:proofErr w:type="gramStart"/>
      <w:r>
        <w:rPr>
          <w:rFonts w:hint="eastAsia"/>
        </w:rPr>
        <w:t>数据抓</w:t>
      </w:r>
      <w:proofErr w:type="gramEnd"/>
      <w:r>
        <w:rPr>
          <w:rFonts w:hint="eastAsia"/>
        </w:rPr>
        <w:t>包可以观察到如下现象。</w:t>
      </w:r>
    </w:p>
    <w:p w14:paraId="353032A6" w14:textId="77777777" w:rsidR="00870A08" w:rsidRDefault="003A5418">
      <w:pPr>
        <w:pStyle w:val="aff6"/>
        <w:jc w:val="center"/>
      </w:pPr>
      <w:r>
        <w:rPr>
          <w:rFonts w:hint="eastAsia"/>
          <w:noProof/>
          <w:lang w:val="en-GB"/>
        </w:rPr>
        <w:drawing>
          <wp:inline distT="0" distB="0" distL="0" distR="0" wp14:anchorId="26B6E8CA" wp14:editId="520D5829">
            <wp:extent cx="5267325" cy="704850"/>
            <wp:effectExtent l="19050" t="0" r="9525" b="0"/>
            <wp:docPr id="26" name="图片 2" descr="C:\Documents and Settings\Administrator\桌面\eNSP实验图\zhua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C:\Documents and Settings\Administrator\桌面\eNSP实验图\zhuabao.png"/>
                    <pic:cNvPicPr>
                      <a:picLocks noChangeAspect="1" noChangeArrowheads="1"/>
                    </pic:cNvPicPr>
                  </pic:nvPicPr>
                  <pic:blipFill>
                    <a:blip r:embed="rId124" cstate="print"/>
                    <a:srcRect/>
                    <a:stretch>
                      <a:fillRect/>
                    </a:stretch>
                  </pic:blipFill>
                  <pic:spPr>
                    <a:xfrm>
                      <a:off x="0" y="0"/>
                      <a:ext cx="5267325" cy="704850"/>
                    </a:xfrm>
                    <a:prstGeom prst="rect">
                      <a:avLst/>
                    </a:prstGeom>
                    <a:noFill/>
                    <a:ln w="9525">
                      <a:noFill/>
                      <a:miter lim="800000"/>
                      <a:headEnd/>
                      <a:tailEnd/>
                    </a:ln>
                  </pic:spPr>
                </pic:pic>
              </a:graphicData>
            </a:graphic>
          </wp:inline>
        </w:drawing>
      </w:r>
    </w:p>
    <w:p w14:paraId="1513EB7D" w14:textId="77777777" w:rsidR="00870A08" w:rsidRDefault="003A5418">
      <w:pPr>
        <w:pStyle w:val="aff6"/>
        <w:jc w:val="center"/>
      </w:pPr>
      <w:r>
        <w:rPr>
          <w:rFonts w:hint="eastAsia"/>
        </w:rPr>
        <w:t>图</w:t>
      </w:r>
      <w:r>
        <w:rPr>
          <w:rFonts w:hint="eastAsia"/>
        </w:rPr>
        <w:t>6-2</w:t>
      </w:r>
    </w:p>
    <w:p w14:paraId="383DE471" w14:textId="77777777" w:rsidR="00870A08" w:rsidRDefault="00870A08">
      <w:pPr>
        <w:ind w:firstLine="420"/>
      </w:pPr>
    </w:p>
    <w:p w14:paraId="39718836" w14:textId="77777777" w:rsidR="00870A08" w:rsidRDefault="003A5418">
      <w:pPr>
        <w:ind w:firstLine="420"/>
      </w:pPr>
      <w:r>
        <w:rPr>
          <w:rFonts w:hint="eastAsia"/>
        </w:rPr>
        <w:t>此时主机</w:t>
      </w:r>
      <w:r>
        <w:rPr>
          <w:rFonts w:hint="eastAsia"/>
        </w:rPr>
        <w:t>PC-1</w:t>
      </w:r>
      <w:r>
        <w:rPr>
          <w:rFonts w:hint="eastAsia"/>
        </w:rPr>
        <w:t>仅发送了</w:t>
      </w:r>
      <w:r>
        <w:rPr>
          <w:rFonts w:hint="eastAsia"/>
        </w:rPr>
        <w:t>ICMP</w:t>
      </w:r>
      <w:r>
        <w:rPr>
          <w:rFonts w:hint="eastAsia"/>
        </w:rPr>
        <w:t>请求消息，并没有收到任何回应消息。</w:t>
      </w:r>
    </w:p>
    <w:p w14:paraId="53834C31" w14:textId="77777777" w:rsidR="00870A08" w:rsidRDefault="003A5418">
      <w:pPr>
        <w:ind w:firstLine="420"/>
      </w:pPr>
      <w:r>
        <w:rPr>
          <w:rFonts w:hint="eastAsia"/>
        </w:rPr>
        <w:t>原因在于现在仅仅实现了</w:t>
      </w:r>
      <w:r>
        <w:rPr>
          <w:rFonts w:hint="eastAsia"/>
        </w:rPr>
        <w:t>PC-1</w:t>
      </w:r>
      <w:r>
        <w:rPr>
          <w:rFonts w:hint="eastAsia"/>
        </w:rPr>
        <w:t>能够通过路由将数据正常转发给</w:t>
      </w:r>
      <w:r>
        <w:rPr>
          <w:rFonts w:hint="eastAsia"/>
        </w:rPr>
        <w:t>PC-2</w:t>
      </w:r>
      <w:r>
        <w:rPr>
          <w:rFonts w:hint="eastAsia"/>
        </w:rPr>
        <w:t>，而</w:t>
      </w:r>
      <w:r>
        <w:rPr>
          <w:rFonts w:hint="eastAsia"/>
        </w:rPr>
        <w:t>PC-2</w:t>
      </w:r>
      <w:r>
        <w:rPr>
          <w:rFonts w:hint="eastAsia"/>
        </w:rPr>
        <w:t>仍然无法发送数据给</w:t>
      </w:r>
      <w:r>
        <w:rPr>
          <w:rFonts w:hint="eastAsia"/>
        </w:rPr>
        <w:t>PC-1</w:t>
      </w:r>
      <w:r>
        <w:rPr>
          <w:rFonts w:hint="eastAsia"/>
        </w:rPr>
        <w:t>，所以同样需要在</w:t>
      </w:r>
      <w:r>
        <w:rPr>
          <w:rFonts w:hint="eastAsia"/>
        </w:rPr>
        <w:t>R2</w:t>
      </w:r>
      <w:r>
        <w:rPr>
          <w:rFonts w:hint="eastAsia"/>
        </w:rPr>
        <w:t>和</w:t>
      </w:r>
      <w:r>
        <w:rPr>
          <w:rFonts w:hint="eastAsia"/>
        </w:rPr>
        <w:t>R3</w:t>
      </w:r>
      <w:r>
        <w:rPr>
          <w:rFonts w:hint="eastAsia"/>
        </w:rPr>
        <w:t>的路由表上添加</w:t>
      </w:r>
      <w:r>
        <w:rPr>
          <w:rFonts w:hint="eastAsia"/>
        </w:rPr>
        <w:t>PC-1</w:t>
      </w:r>
      <w:proofErr w:type="gramStart"/>
      <w:r>
        <w:rPr>
          <w:rFonts w:hint="eastAsia"/>
        </w:rPr>
        <w:t>所在网</w:t>
      </w:r>
      <w:proofErr w:type="gramEnd"/>
      <w:r>
        <w:rPr>
          <w:rFonts w:hint="eastAsia"/>
        </w:rPr>
        <w:t>段的路由信息。</w:t>
      </w:r>
    </w:p>
    <w:p w14:paraId="6F0EE610" w14:textId="77777777" w:rsidR="00870A08" w:rsidRDefault="003A5418">
      <w:pPr>
        <w:ind w:firstLine="420"/>
      </w:pPr>
      <w:r>
        <w:rPr>
          <w:rFonts w:hint="eastAsia"/>
        </w:rPr>
        <w:t>在</w:t>
      </w:r>
      <w:r>
        <w:rPr>
          <w:rFonts w:hint="eastAsia"/>
        </w:rPr>
        <w:t>R3</w:t>
      </w:r>
      <w:r>
        <w:rPr>
          <w:rFonts w:hint="eastAsia"/>
        </w:rPr>
        <w:t>上配置</w:t>
      </w:r>
      <w:proofErr w:type="gramStart"/>
      <w:r>
        <w:rPr>
          <w:rFonts w:hint="eastAsia"/>
        </w:rPr>
        <w:t>目的网</w:t>
      </w:r>
      <w:proofErr w:type="gramEnd"/>
      <w:r>
        <w:rPr>
          <w:rFonts w:hint="eastAsia"/>
        </w:rPr>
        <w:t>段为</w:t>
      </w:r>
      <w:r>
        <w:rPr>
          <w:rFonts w:hint="eastAsia"/>
        </w:rPr>
        <w:t>PC-1</w:t>
      </w:r>
      <w:proofErr w:type="gramStart"/>
      <w:r>
        <w:rPr>
          <w:rFonts w:hint="eastAsia"/>
        </w:rPr>
        <w:t>所在网</w:t>
      </w:r>
      <w:proofErr w:type="gramEnd"/>
      <w:r>
        <w:rPr>
          <w:rFonts w:hint="eastAsia"/>
        </w:rPr>
        <w:t>段的静态路由，即目的</w:t>
      </w:r>
      <w:r>
        <w:rPr>
          <w:rFonts w:hint="eastAsia"/>
        </w:rPr>
        <w:t>IP</w:t>
      </w:r>
      <w:r>
        <w:rPr>
          <w:rFonts w:hint="eastAsia"/>
        </w:rPr>
        <w:t>地址为</w:t>
      </w:r>
      <w:r>
        <w:rPr>
          <w:rFonts w:hint="eastAsia"/>
        </w:rPr>
        <w:t>192.168.10.0</w:t>
      </w:r>
      <w:r>
        <w:rPr>
          <w:rFonts w:hint="eastAsia"/>
        </w:rPr>
        <w:t>，目的地址的掩码除了可以采用点分十进制的格式表示外，还可以直接使用掩码长度，即</w:t>
      </w:r>
      <w:r>
        <w:rPr>
          <w:rFonts w:hint="eastAsia"/>
        </w:rPr>
        <w:t>24</w:t>
      </w:r>
      <w:r>
        <w:rPr>
          <w:rFonts w:hint="eastAsia"/>
        </w:rPr>
        <w:lastRenderedPageBreak/>
        <w:t>来表示。又对于</w:t>
      </w:r>
      <w:r>
        <w:rPr>
          <w:rFonts w:hint="eastAsia"/>
        </w:rPr>
        <w:t>R3</w:t>
      </w:r>
      <w:r>
        <w:rPr>
          <w:rFonts w:hint="eastAsia"/>
        </w:rPr>
        <w:t>而言，要发送数据到</w:t>
      </w:r>
      <w:r>
        <w:rPr>
          <w:rFonts w:hint="eastAsia"/>
        </w:rPr>
        <w:t>PC-1</w:t>
      </w:r>
      <w:r>
        <w:rPr>
          <w:rFonts w:hint="eastAsia"/>
        </w:rPr>
        <w:t>，则必须先发送给</w:t>
      </w:r>
      <w:r>
        <w:rPr>
          <w:rFonts w:hint="eastAsia"/>
        </w:rPr>
        <w:t>R2</w:t>
      </w:r>
      <w:r>
        <w:rPr>
          <w:rFonts w:hint="eastAsia"/>
        </w:rPr>
        <w:t>，所以</w:t>
      </w:r>
      <w:r>
        <w:rPr>
          <w:rFonts w:hint="eastAsia"/>
        </w:rPr>
        <w:t>R3</w:t>
      </w:r>
      <w:r>
        <w:rPr>
          <w:rFonts w:hint="eastAsia"/>
        </w:rPr>
        <w:t>与</w:t>
      </w:r>
      <w:r>
        <w:rPr>
          <w:rFonts w:hint="eastAsia"/>
        </w:rPr>
        <w:t>R2</w:t>
      </w:r>
      <w:r>
        <w:rPr>
          <w:rFonts w:hint="eastAsia"/>
        </w:rPr>
        <w:t>所在直连链路上的物理接口</w:t>
      </w:r>
      <w:r>
        <w:rPr>
          <w:rFonts w:hint="eastAsia"/>
        </w:rPr>
        <w:t>Serial 0/0/1</w:t>
      </w:r>
      <w:r>
        <w:rPr>
          <w:rFonts w:hint="eastAsia"/>
        </w:rPr>
        <w:t>即为数据转发接口，也称为出接口，在配置中指定该接口即可。</w:t>
      </w:r>
    </w:p>
    <w:p w14:paraId="299CF417" w14:textId="77777777" w:rsidR="00870A08" w:rsidRPr="00870A08" w:rsidRDefault="003A5418">
      <w:pPr>
        <w:pStyle w:val="aff6"/>
        <w:rPr>
          <w:highlight w:val="yellow"/>
          <w:rPrChange w:id="102" w:author="king" w:date="2020-12-23T16:09:00Z">
            <w:rPr/>
          </w:rPrChange>
        </w:rPr>
      </w:pPr>
      <w:r>
        <w:rPr>
          <w:highlight w:val="yellow"/>
          <w:rPrChange w:id="103" w:author="king" w:date="2020-12-23T16:09:00Z">
            <w:rPr/>
          </w:rPrChange>
        </w:rPr>
        <w:t>[R</w:t>
      </w:r>
      <w:proofErr w:type="gramStart"/>
      <w:r>
        <w:rPr>
          <w:highlight w:val="yellow"/>
          <w:rPrChange w:id="104" w:author="king" w:date="2020-12-23T16:09:00Z">
            <w:rPr/>
          </w:rPrChange>
        </w:rPr>
        <w:t>3]</w:t>
      </w:r>
      <w:proofErr w:type="spellStart"/>
      <w:r>
        <w:rPr>
          <w:highlight w:val="yellow"/>
          <w:rPrChange w:id="105" w:author="king" w:date="2020-12-23T16:09:00Z">
            <w:rPr/>
          </w:rPrChange>
        </w:rPr>
        <w:t>ip</w:t>
      </w:r>
      <w:proofErr w:type="spellEnd"/>
      <w:proofErr w:type="gramEnd"/>
      <w:r>
        <w:rPr>
          <w:highlight w:val="yellow"/>
          <w:rPrChange w:id="106" w:author="king" w:date="2020-12-23T16:09:00Z">
            <w:rPr/>
          </w:rPrChange>
        </w:rPr>
        <w:t xml:space="preserve"> route-static 192.168.10.0 24 Serial 0/0/1</w:t>
      </w:r>
    </w:p>
    <w:p w14:paraId="054CEF00" w14:textId="77777777" w:rsidR="00870A08" w:rsidRDefault="00870A08">
      <w:pPr>
        <w:ind w:firstLine="420"/>
      </w:pPr>
    </w:p>
    <w:p w14:paraId="737981E7" w14:textId="77777777" w:rsidR="00870A08" w:rsidRDefault="003A5418">
      <w:pPr>
        <w:ind w:firstLine="420"/>
      </w:pPr>
      <w:r>
        <w:rPr>
          <w:rFonts w:hint="eastAsia"/>
        </w:rPr>
        <w:t>采取同样的方式在</w:t>
      </w:r>
      <w:r>
        <w:rPr>
          <w:rFonts w:hint="eastAsia"/>
        </w:rPr>
        <w:t>R2</w:t>
      </w:r>
      <w:r>
        <w:rPr>
          <w:rFonts w:hint="eastAsia"/>
        </w:rPr>
        <w:t>上配置</w:t>
      </w:r>
      <w:proofErr w:type="gramStart"/>
      <w:r>
        <w:rPr>
          <w:rFonts w:hint="eastAsia"/>
        </w:rPr>
        <w:t>目的网</w:t>
      </w:r>
      <w:proofErr w:type="gramEnd"/>
      <w:r>
        <w:rPr>
          <w:rFonts w:hint="eastAsia"/>
        </w:rPr>
        <w:t>段为</w:t>
      </w:r>
      <w:r>
        <w:rPr>
          <w:rFonts w:hint="eastAsia"/>
        </w:rPr>
        <w:t>PC-1</w:t>
      </w:r>
      <w:proofErr w:type="gramStart"/>
      <w:r>
        <w:rPr>
          <w:rFonts w:hint="eastAsia"/>
        </w:rPr>
        <w:t>所在网</w:t>
      </w:r>
      <w:proofErr w:type="gramEnd"/>
      <w:r>
        <w:rPr>
          <w:rFonts w:hint="eastAsia"/>
        </w:rPr>
        <w:t>段的静态路由。</w:t>
      </w:r>
    </w:p>
    <w:p w14:paraId="17796FE2" w14:textId="77777777" w:rsidR="00870A08" w:rsidRDefault="003A5418">
      <w:pPr>
        <w:pStyle w:val="aff6"/>
      </w:pPr>
      <w:r>
        <w:t>[R</w:t>
      </w:r>
      <w:proofErr w:type="gramStart"/>
      <w:r>
        <w:rPr>
          <w:rFonts w:hint="eastAsia"/>
        </w:rPr>
        <w:t>2</w:t>
      </w:r>
      <w:r>
        <w:t>]</w:t>
      </w:r>
      <w:proofErr w:type="spellStart"/>
      <w:r>
        <w:t>ip</w:t>
      </w:r>
      <w:proofErr w:type="spellEnd"/>
      <w:proofErr w:type="gramEnd"/>
      <w:r>
        <w:t xml:space="preserve"> route-static 192.168.10.0 24 Serial 0/0/1</w:t>
      </w:r>
    </w:p>
    <w:p w14:paraId="28C5F969" w14:textId="77777777" w:rsidR="00870A08" w:rsidRDefault="00870A08">
      <w:pPr>
        <w:ind w:firstLine="420"/>
      </w:pPr>
    </w:p>
    <w:p w14:paraId="4DFDEF7C" w14:textId="77777777" w:rsidR="00870A08" w:rsidRDefault="003A5418">
      <w:pPr>
        <w:ind w:firstLine="420"/>
      </w:pPr>
      <w:r>
        <w:rPr>
          <w:rFonts w:hint="eastAsia"/>
        </w:rPr>
        <w:t>配置完成后，查看</w:t>
      </w:r>
      <w:r>
        <w:rPr>
          <w:rFonts w:hint="eastAsia"/>
        </w:rPr>
        <w:t>R1</w:t>
      </w:r>
      <w:r>
        <w:rPr>
          <w:rFonts w:hint="eastAsia"/>
        </w:rPr>
        <w:t>，</w:t>
      </w:r>
      <w:r>
        <w:rPr>
          <w:rFonts w:hint="eastAsia"/>
        </w:rPr>
        <w:t>R2</w:t>
      </w:r>
      <w:r>
        <w:rPr>
          <w:rFonts w:hint="eastAsia"/>
        </w:rPr>
        <w:t>，</w:t>
      </w:r>
      <w:r>
        <w:rPr>
          <w:rFonts w:hint="eastAsia"/>
        </w:rPr>
        <w:t>R3</w:t>
      </w:r>
      <w:r>
        <w:rPr>
          <w:rFonts w:hint="eastAsia"/>
        </w:rPr>
        <w:t>上的路由表。</w:t>
      </w:r>
    </w:p>
    <w:p w14:paraId="21D946AF" w14:textId="77777777" w:rsidR="00870A08" w:rsidRDefault="003A5418">
      <w:pPr>
        <w:pStyle w:val="aff6"/>
      </w:pPr>
      <w:r>
        <w:t>&lt;R</w:t>
      </w:r>
      <w:r>
        <w:rPr>
          <w:rFonts w:hint="eastAsia"/>
        </w:rPr>
        <w:t>1</w:t>
      </w:r>
      <w:r>
        <w:t xml:space="preserve">&gt;display </w:t>
      </w:r>
      <w:proofErr w:type="spellStart"/>
      <w:r>
        <w:t>ip</w:t>
      </w:r>
      <w:proofErr w:type="spellEnd"/>
      <w:r>
        <w:t xml:space="preserve"> routing-table</w:t>
      </w:r>
    </w:p>
    <w:p w14:paraId="27796ADD" w14:textId="77777777" w:rsidR="00870A08" w:rsidRDefault="003A5418">
      <w:pPr>
        <w:pStyle w:val="aff6"/>
      </w:pPr>
      <w:r>
        <w:t>Route Flags: R - relay, D - download to fib</w:t>
      </w:r>
    </w:p>
    <w:p w14:paraId="7805581B" w14:textId="77777777" w:rsidR="00870A08" w:rsidRDefault="003A5418">
      <w:pPr>
        <w:pStyle w:val="aff6"/>
      </w:pPr>
      <w:r>
        <w:t>----------------------------------------------------------------------------</w:t>
      </w:r>
    </w:p>
    <w:p w14:paraId="0011EA04" w14:textId="77777777" w:rsidR="00870A08" w:rsidRDefault="003A5418">
      <w:pPr>
        <w:pStyle w:val="aff6"/>
      </w:pPr>
      <w:r>
        <w:t>Routing Tables: Public</w:t>
      </w:r>
    </w:p>
    <w:p w14:paraId="4A4B45A3" w14:textId="77777777" w:rsidR="00870A08" w:rsidRDefault="003A5418">
      <w:pPr>
        <w:pStyle w:val="aff6"/>
      </w:pPr>
      <w:r>
        <w:t xml:space="preserve">         </w:t>
      </w:r>
      <w:proofErr w:type="gramStart"/>
      <w:r>
        <w:t>Destinations :</w:t>
      </w:r>
      <w:proofErr w:type="gramEnd"/>
      <w:r>
        <w:t xml:space="preserve"> 8        Routes : 8        </w:t>
      </w:r>
    </w:p>
    <w:p w14:paraId="44BB622C"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3B1FEEF" w14:textId="77777777" w:rsidR="00870A08" w:rsidRDefault="003A5418">
      <w:pPr>
        <w:pStyle w:val="aff6"/>
      </w:pPr>
      <w:r>
        <w:t xml:space="preserve">      10.0.12.0/</w:t>
      </w:r>
      <w:proofErr w:type="gramStart"/>
      <w:r>
        <w:t>24  Direct</w:t>
      </w:r>
      <w:proofErr w:type="gramEnd"/>
      <w:r>
        <w:t xml:space="preserve">  0    0           D   10.0.12.1       Serial0/0/0</w:t>
      </w:r>
    </w:p>
    <w:p w14:paraId="3E8E0592" w14:textId="77777777" w:rsidR="00870A08" w:rsidRDefault="003A5418">
      <w:pPr>
        <w:pStyle w:val="aff6"/>
      </w:pPr>
      <w:r>
        <w:t xml:space="preserve">      10.0.12.1/</w:t>
      </w:r>
      <w:proofErr w:type="gramStart"/>
      <w:r>
        <w:t>32  Direct</w:t>
      </w:r>
      <w:proofErr w:type="gramEnd"/>
      <w:r>
        <w:t xml:space="preserve">  0    0           D   127.0.0.1       Serial0/0/0</w:t>
      </w:r>
    </w:p>
    <w:p w14:paraId="69787758" w14:textId="77777777" w:rsidR="00870A08" w:rsidRDefault="003A5418">
      <w:pPr>
        <w:pStyle w:val="aff6"/>
      </w:pPr>
      <w:r>
        <w:t xml:space="preserve">      10.0.12.2/</w:t>
      </w:r>
      <w:proofErr w:type="gramStart"/>
      <w:r>
        <w:t>32  Direct</w:t>
      </w:r>
      <w:proofErr w:type="gramEnd"/>
      <w:r>
        <w:t xml:space="preserve">  0    0           D   10.0.12.2       Serial0/0/0</w:t>
      </w:r>
    </w:p>
    <w:p w14:paraId="4D876BD8" w14:textId="77777777" w:rsidR="00870A08" w:rsidRDefault="003A5418">
      <w:pPr>
        <w:pStyle w:val="aff6"/>
      </w:pPr>
      <w:r>
        <w:t xml:space="preserve">      127.0.0.0/8   </w:t>
      </w:r>
      <w:proofErr w:type="gramStart"/>
      <w:r>
        <w:t>Direct  0</w:t>
      </w:r>
      <w:proofErr w:type="gramEnd"/>
      <w:r>
        <w:t xml:space="preserve">    0           D   127.0.0.1       InLoopBack0</w:t>
      </w:r>
    </w:p>
    <w:p w14:paraId="5F41277E" w14:textId="77777777" w:rsidR="00870A08" w:rsidRDefault="003A5418">
      <w:pPr>
        <w:pStyle w:val="aff6"/>
      </w:pPr>
      <w:r>
        <w:t xml:space="preserve">      127.0.0.1/</w:t>
      </w:r>
      <w:proofErr w:type="gramStart"/>
      <w:r>
        <w:t>32  Direct</w:t>
      </w:r>
      <w:proofErr w:type="gramEnd"/>
      <w:r>
        <w:t xml:space="preserve">  0    0           D   127.0.0.1       InLoopBack0</w:t>
      </w:r>
    </w:p>
    <w:p w14:paraId="6194E76F" w14:textId="77777777" w:rsidR="00870A08" w:rsidRDefault="003A5418">
      <w:pPr>
        <w:pStyle w:val="aff6"/>
      </w:pPr>
      <w:r>
        <w:t xml:space="preserve">   192.168.10.0/</w:t>
      </w:r>
      <w:proofErr w:type="gramStart"/>
      <w:r>
        <w:t>24  Direct</w:t>
      </w:r>
      <w:proofErr w:type="gramEnd"/>
      <w:r>
        <w:t xml:space="preserve">  0    0           D   192.168.10.1    Ethernet0/0/0</w:t>
      </w:r>
    </w:p>
    <w:p w14:paraId="287F8549" w14:textId="77777777" w:rsidR="00870A08" w:rsidRDefault="003A5418">
      <w:pPr>
        <w:pStyle w:val="aff6"/>
      </w:pPr>
      <w:r>
        <w:t xml:space="preserve">   192.168.10.1/</w:t>
      </w:r>
      <w:proofErr w:type="gramStart"/>
      <w:r>
        <w:t>32  Direct</w:t>
      </w:r>
      <w:proofErr w:type="gramEnd"/>
      <w:r>
        <w:t xml:space="preserve">  0    0           D   127.0.0.1       Ethernet0/0/0</w:t>
      </w:r>
    </w:p>
    <w:p w14:paraId="3F2913F1" w14:textId="77777777" w:rsidR="00870A08" w:rsidRDefault="003A5418">
      <w:pPr>
        <w:pStyle w:val="aff6"/>
      </w:pPr>
      <w:r>
        <w:t xml:space="preserve">   </w:t>
      </w:r>
      <w:r>
        <w:rPr>
          <w:shd w:val="pct10" w:color="auto" w:fill="FFFFFF"/>
        </w:rPr>
        <w:t>192.168.20.0/</w:t>
      </w:r>
      <w:proofErr w:type="gramStart"/>
      <w:r>
        <w:rPr>
          <w:shd w:val="pct10" w:color="auto" w:fill="FFFFFF"/>
        </w:rPr>
        <w:t>24  Static</w:t>
      </w:r>
      <w:proofErr w:type="gramEnd"/>
      <w:r>
        <w:rPr>
          <w:shd w:val="pct10" w:color="auto" w:fill="FFFFFF"/>
        </w:rPr>
        <w:t xml:space="preserve">  60   0          RD   10.0.12.2       Serial0/0/0</w:t>
      </w:r>
    </w:p>
    <w:p w14:paraId="25EED6E6" w14:textId="77777777" w:rsidR="00870A08" w:rsidRDefault="00870A08">
      <w:pPr>
        <w:pStyle w:val="aff6"/>
      </w:pPr>
    </w:p>
    <w:p w14:paraId="56B700EE" w14:textId="77777777" w:rsidR="00870A08" w:rsidRDefault="003A5418">
      <w:pPr>
        <w:pStyle w:val="aff6"/>
      </w:pPr>
      <w:r>
        <w:t xml:space="preserve">&lt;R2&gt;display </w:t>
      </w:r>
      <w:proofErr w:type="spellStart"/>
      <w:r>
        <w:t>ip</w:t>
      </w:r>
      <w:proofErr w:type="spellEnd"/>
      <w:r>
        <w:t xml:space="preserve"> routing-table </w:t>
      </w:r>
    </w:p>
    <w:p w14:paraId="45ABA053" w14:textId="77777777" w:rsidR="00870A08" w:rsidRDefault="003A5418">
      <w:pPr>
        <w:pStyle w:val="aff6"/>
      </w:pPr>
      <w:r>
        <w:t>Route Flags: R - relay, D - download to fib</w:t>
      </w:r>
    </w:p>
    <w:p w14:paraId="64325F46" w14:textId="77777777" w:rsidR="00870A08" w:rsidRDefault="003A5418">
      <w:pPr>
        <w:pStyle w:val="aff6"/>
      </w:pPr>
      <w:r>
        <w:t>----------------------------------------------------------------------------</w:t>
      </w:r>
    </w:p>
    <w:p w14:paraId="7B7DF970" w14:textId="77777777" w:rsidR="00870A08" w:rsidRDefault="003A5418">
      <w:pPr>
        <w:pStyle w:val="aff6"/>
      </w:pPr>
      <w:r>
        <w:t>Routing Tables: Public</w:t>
      </w:r>
    </w:p>
    <w:p w14:paraId="2AD724F1" w14:textId="77777777" w:rsidR="00870A08" w:rsidRDefault="003A5418">
      <w:pPr>
        <w:pStyle w:val="aff6"/>
      </w:pPr>
      <w:r>
        <w:lastRenderedPageBreak/>
        <w:t xml:space="preserve">         </w:t>
      </w:r>
      <w:proofErr w:type="gramStart"/>
      <w:r>
        <w:t>Destinations :</w:t>
      </w:r>
      <w:proofErr w:type="gramEnd"/>
      <w:r>
        <w:t xml:space="preserve"> 10       Routes : 10       </w:t>
      </w:r>
    </w:p>
    <w:p w14:paraId="1AB0F0B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110F7B0B" w14:textId="77777777" w:rsidR="00870A08" w:rsidRDefault="003A5418">
      <w:pPr>
        <w:pStyle w:val="aff6"/>
      </w:pPr>
      <w:r>
        <w:t xml:space="preserve">      10.0.12.0/</w:t>
      </w:r>
      <w:proofErr w:type="gramStart"/>
      <w:r>
        <w:t>24  Direct</w:t>
      </w:r>
      <w:proofErr w:type="gramEnd"/>
      <w:r>
        <w:t xml:space="preserve">  0    0           D   10.0.12.2       Serial0/0/1</w:t>
      </w:r>
    </w:p>
    <w:p w14:paraId="19F01151" w14:textId="77777777" w:rsidR="00870A08" w:rsidRDefault="003A5418">
      <w:pPr>
        <w:pStyle w:val="aff6"/>
      </w:pPr>
      <w:r>
        <w:t xml:space="preserve">      10.0.12.1/</w:t>
      </w:r>
      <w:proofErr w:type="gramStart"/>
      <w:r>
        <w:t>32  Direct</w:t>
      </w:r>
      <w:proofErr w:type="gramEnd"/>
      <w:r>
        <w:t xml:space="preserve">  0    0           D   10.0.12.1       Serial0/0/1</w:t>
      </w:r>
    </w:p>
    <w:p w14:paraId="29D50C5F" w14:textId="77777777" w:rsidR="00870A08" w:rsidRDefault="003A5418">
      <w:pPr>
        <w:pStyle w:val="aff6"/>
      </w:pPr>
      <w:r>
        <w:t xml:space="preserve">      10.0.12.2/</w:t>
      </w:r>
      <w:proofErr w:type="gramStart"/>
      <w:r>
        <w:t>32  Direct</w:t>
      </w:r>
      <w:proofErr w:type="gramEnd"/>
      <w:r>
        <w:t xml:space="preserve">  0    0           D   127.0.0.1       Serial0/0/1</w:t>
      </w:r>
    </w:p>
    <w:p w14:paraId="6D4857F9" w14:textId="77777777" w:rsidR="00870A08" w:rsidRDefault="003A5418">
      <w:pPr>
        <w:pStyle w:val="aff6"/>
      </w:pPr>
      <w:r>
        <w:t xml:space="preserve">      10.0.23.0/</w:t>
      </w:r>
      <w:proofErr w:type="gramStart"/>
      <w:r>
        <w:t>24  Direct</w:t>
      </w:r>
      <w:proofErr w:type="gramEnd"/>
      <w:r>
        <w:t xml:space="preserve">  0    0           D   10.0.23.2       Serial0/0/0</w:t>
      </w:r>
    </w:p>
    <w:p w14:paraId="0B63E5E5" w14:textId="77777777" w:rsidR="00870A08" w:rsidRDefault="003A5418">
      <w:pPr>
        <w:pStyle w:val="aff6"/>
      </w:pPr>
      <w:r>
        <w:t xml:space="preserve">      10.0.23.2/</w:t>
      </w:r>
      <w:proofErr w:type="gramStart"/>
      <w:r>
        <w:t>32  Direct</w:t>
      </w:r>
      <w:proofErr w:type="gramEnd"/>
      <w:r>
        <w:t xml:space="preserve">  0    0           D   127.0.0.1       Serial0/0/0</w:t>
      </w:r>
    </w:p>
    <w:p w14:paraId="12772E2D" w14:textId="77777777" w:rsidR="00870A08" w:rsidRDefault="003A5418">
      <w:pPr>
        <w:pStyle w:val="aff6"/>
      </w:pPr>
      <w:r>
        <w:t xml:space="preserve">      10.0.23.3/</w:t>
      </w:r>
      <w:proofErr w:type="gramStart"/>
      <w:r>
        <w:t>32  Direct</w:t>
      </w:r>
      <w:proofErr w:type="gramEnd"/>
      <w:r>
        <w:t xml:space="preserve">  0    0           D   10.0.23.3       Serial0/0/0</w:t>
      </w:r>
    </w:p>
    <w:p w14:paraId="01333FBB" w14:textId="77777777" w:rsidR="00870A08" w:rsidRDefault="003A5418">
      <w:pPr>
        <w:pStyle w:val="aff6"/>
      </w:pPr>
      <w:r>
        <w:t xml:space="preserve">      127.0.0.0/8   </w:t>
      </w:r>
      <w:proofErr w:type="gramStart"/>
      <w:r>
        <w:t>Direct  0</w:t>
      </w:r>
      <w:proofErr w:type="gramEnd"/>
      <w:r>
        <w:t xml:space="preserve">    0           D   127.0.0.1       InLoopBack0</w:t>
      </w:r>
    </w:p>
    <w:p w14:paraId="26209212" w14:textId="77777777" w:rsidR="00870A08" w:rsidRDefault="003A5418">
      <w:pPr>
        <w:pStyle w:val="aff6"/>
      </w:pPr>
      <w:r>
        <w:t xml:space="preserve">      127.0.0.1/</w:t>
      </w:r>
      <w:proofErr w:type="gramStart"/>
      <w:r>
        <w:t>32  Direct</w:t>
      </w:r>
      <w:proofErr w:type="gramEnd"/>
      <w:r>
        <w:t xml:space="preserve">  0    0           D   127.0.0.1       InLoopBack0</w:t>
      </w:r>
    </w:p>
    <w:p w14:paraId="4A908BAA" w14:textId="77777777" w:rsidR="00870A08" w:rsidRDefault="003A5418">
      <w:pPr>
        <w:pStyle w:val="aff6"/>
      </w:pPr>
      <w:r>
        <w:t xml:space="preserve">   </w:t>
      </w:r>
      <w:r>
        <w:rPr>
          <w:shd w:val="pct10" w:color="auto" w:fill="FFFFFF"/>
        </w:rPr>
        <w:t>192.168.10.0/</w:t>
      </w:r>
      <w:proofErr w:type="gramStart"/>
      <w:r>
        <w:rPr>
          <w:shd w:val="pct10" w:color="auto" w:fill="FFFFFF"/>
        </w:rPr>
        <w:t>24  Static</w:t>
      </w:r>
      <w:proofErr w:type="gramEnd"/>
      <w:r>
        <w:rPr>
          <w:shd w:val="pct10" w:color="auto" w:fill="FFFFFF"/>
        </w:rPr>
        <w:t xml:space="preserve">  60   0           D   10.0.12.2       Serial0/0/1</w:t>
      </w:r>
    </w:p>
    <w:p w14:paraId="264AD6E8" w14:textId="77777777" w:rsidR="00870A08" w:rsidRDefault="003A5418">
      <w:pPr>
        <w:pStyle w:val="aff6"/>
      </w:pPr>
      <w:r>
        <w:t xml:space="preserve">   </w:t>
      </w:r>
      <w:r>
        <w:rPr>
          <w:shd w:val="pct10" w:color="auto" w:fill="FFFFFF"/>
        </w:rPr>
        <w:t>192.168.20.0/</w:t>
      </w:r>
      <w:proofErr w:type="gramStart"/>
      <w:r>
        <w:rPr>
          <w:shd w:val="pct10" w:color="auto" w:fill="FFFFFF"/>
        </w:rPr>
        <w:t>24  Static</w:t>
      </w:r>
      <w:proofErr w:type="gramEnd"/>
      <w:r>
        <w:rPr>
          <w:shd w:val="pct10" w:color="auto" w:fill="FFFFFF"/>
        </w:rPr>
        <w:t xml:space="preserve">  60   0          RD   10.0.23.3       Serial0/0/0</w:t>
      </w:r>
    </w:p>
    <w:p w14:paraId="202351DB" w14:textId="77777777" w:rsidR="00870A08" w:rsidRDefault="00870A08">
      <w:pPr>
        <w:pStyle w:val="aff6"/>
      </w:pPr>
    </w:p>
    <w:p w14:paraId="060814A8" w14:textId="77777777" w:rsidR="00870A08" w:rsidRDefault="003A5418">
      <w:pPr>
        <w:pStyle w:val="aff6"/>
      </w:pPr>
      <w:r>
        <w:t xml:space="preserve">&lt;R3&gt;display </w:t>
      </w:r>
      <w:proofErr w:type="spellStart"/>
      <w:r>
        <w:t>ip</w:t>
      </w:r>
      <w:proofErr w:type="spellEnd"/>
      <w:r>
        <w:t xml:space="preserve"> routing-table </w:t>
      </w:r>
    </w:p>
    <w:p w14:paraId="7F0D1930" w14:textId="77777777" w:rsidR="00870A08" w:rsidRDefault="003A5418">
      <w:pPr>
        <w:pStyle w:val="aff6"/>
      </w:pPr>
      <w:r>
        <w:t>Route Flags: R - relay, D - download to fib</w:t>
      </w:r>
    </w:p>
    <w:p w14:paraId="348C546D" w14:textId="77777777" w:rsidR="00870A08" w:rsidRDefault="003A5418">
      <w:pPr>
        <w:pStyle w:val="aff6"/>
      </w:pPr>
      <w:r>
        <w:t>----------------------------------------------------------------------------</w:t>
      </w:r>
    </w:p>
    <w:p w14:paraId="068FBB88" w14:textId="77777777" w:rsidR="00870A08" w:rsidRDefault="003A5418">
      <w:pPr>
        <w:pStyle w:val="aff6"/>
      </w:pPr>
      <w:r>
        <w:t>Routing Tables: Public</w:t>
      </w:r>
    </w:p>
    <w:p w14:paraId="531A1364" w14:textId="77777777" w:rsidR="00870A08" w:rsidRDefault="003A5418">
      <w:pPr>
        <w:pStyle w:val="aff6"/>
      </w:pPr>
      <w:r>
        <w:t xml:space="preserve">         </w:t>
      </w:r>
      <w:proofErr w:type="gramStart"/>
      <w:r>
        <w:t>Destinations :</w:t>
      </w:r>
      <w:proofErr w:type="gramEnd"/>
      <w:r>
        <w:t xml:space="preserve"> 8        Routes : 8        </w:t>
      </w:r>
    </w:p>
    <w:p w14:paraId="2A66CC01"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4AD12B0" w14:textId="77777777" w:rsidR="00870A08" w:rsidRDefault="003A5418">
      <w:pPr>
        <w:pStyle w:val="aff6"/>
      </w:pPr>
      <w:r>
        <w:t xml:space="preserve">      10.0.23.0/</w:t>
      </w:r>
      <w:proofErr w:type="gramStart"/>
      <w:r>
        <w:t>24  Direct</w:t>
      </w:r>
      <w:proofErr w:type="gramEnd"/>
      <w:r>
        <w:t xml:space="preserve">  0    0           D   10.0.23.3       Serial0/0/1</w:t>
      </w:r>
    </w:p>
    <w:p w14:paraId="3EB2B8FD" w14:textId="77777777" w:rsidR="00870A08" w:rsidRDefault="003A5418">
      <w:pPr>
        <w:pStyle w:val="aff6"/>
      </w:pPr>
      <w:r>
        <w:t xml:space="preserve">      10.0.23.2/</w:t>
      </w:r>
      <w:proofErr w:type="gramStart"/>
      <w:r>
        <w:t>32  Direct</w:t>
      </w:r>
      <w:proofErr w:type="gramEnd"/>
      <w:r>
        <w:t xml:space="preserve">  0    0           D   10.0.23.2       Serial0/0/1</w:t>
      </w:r>
    </w:p>
    <w:p w14:paraId="696F8D96" w14:textId="77777777" w:rsidR="00870A08" w:rsidRDefault="003A5418">
      <w:pPr>
        <w:pStyle w:val="aff6"/>
      </w:pPr>
      <w:r>
        <w:t xml:space="preserve">      10.0.23.3/</w:t>
      </w:r>
      <w:proofErr w:type="gramStart"/>
      <w:r>
        <w:t>32  Direct</w:t>
      </w:r>
      <w:proofErr w:type="gramEnd"/>
      <w:r>
        <w:t xml:space="preserve">  0    0           D   127.0.0.1       Serial0/0/1</w:t>
      </w:r>
    </w:p>
    <w:p w14:paraId="77979EDD" w14:textId="77777777" w:rsidR="00870A08" w:rsidRDefault="003A5418">
      <w:pPr>
        <w:pStyle w:val="aff6"/>
      </w:pPr>
      <w:r>
        <w:t xml:space="preserve">      127.0.0.0/8   </w:t>
      </w:r>
      <w:proofErr w:type="gramStart"/>
      <w:r>
        <w:t>Direct  0</w:t>
      </w:r>
      <w:proofErr w:type="gramEnd"/>
      <w:r>
        <w:t xml:space="preserve">    0           D   127.0.0.1       InLoopBack0</w:t>
      </w:r>
    </w:p>
    <w:p w14:paraId="0EB6694B" w14:textId="77777777" w:rsidR="00870A08" w:rsidRDefault="003A5418">
      <w:pPr>
        <w:pStyle w:val="aff6"/>
      </w:pPr>
      <w:r>
        <w:t xml:space="preserve">      127.0.0.1/</w:t>
      </w:r>
      <w:proofErr w:type="gramStart"/>
      <w:r>
        <w:t>32  Direct</w:t>
      </w:r>
      <w:proofErr w:type="gramEnd"/>
      <w:r>
        <w:t xml:space="preserve">  0    0           D   127.0.0.1       InLoopBack0</w:t>
      </w:r>
    </w:p>
    <w:p w14:paraId="06F21008" w14:textId="77777777" w:rsidR="00870A08" w:rsidRDefault="003A5418">
      <w:pPr>
        <w:pStyle w:val="aff6"/>
      </w:pPr>
      <w:r>
        <w:t xml:space="preserve">   </w:t>
      </w:r>
      <w:r>
        <w:rPr>
          <w:shd w:val="pct10" w:color="auto" w:fill="FFFFFF"/>
        </w:rPr>
        <w:t>192.168.10.0/</w:t>
      </w:r>
      <w:proofErr w:type="gramStart"/>
      <w:r>
        <w:rPr>
          <w:shd w:val="pct10" w:color="auto" w:fill="FFFFFF"/>
        </w:rPr>
        <w:t>24  Static</w:t>
      </w:r>
      <w:proofErr w:type="gramEnd"/>
      <w:r>
        <w:rPr>
          <w:shd w:val="pct10" w:color="auto" w:fill="FFFFFF"/>
        </w:rPr>
        <w:t xml:space="preserve">  60   0           D   10.0.23.</w:t>
      </w:r>
      <w:r>
        <w:rPr>
          <w:rFonts w:hint="eastAsia"/>
          <w:shd w:val="pct10" w:color="auto" w:fill="FFFFFF"/>
        </w:rPr>
        <w:t>2</w:t>
      </w:r>
      <w:r>
        <w:rPr>
          <w:shd w:val="pct10" w:color="auto" w:fill="FFFFFF"/>
        </w:rPr>
        <w:t xml:space="preserve">       Serial0/0/1</w:t>
      </w:r>
    </w:p>
    <w:p w14:paraId="0F5DB5B6" w14:textId="77777777" w:rsidR="00870A08" w:rsidRDefault="003A5418">
      <w:pPr>
        <w:pStyle w:val="aff6"/>
      </w:pPr>
      <w:r>
        <w:t xml:space="preserve">   192.168.20.0/</w:t>
      </w:r>
      <w:proofErr w:type="gramStart"/>
      <w:r>
        <w:t>24  Direct</w:t>
      </w:r>
      <w:proofErr w:type="gramEnd"/>
      <w:r>
        <w:t xml:space="preserve">  0    0           D   192.168.20.3    Ethernet0/0/0</w:t>
      </w:r>
    </w:p>
    <w:p w14:paraId="1910C071" w14:textId="77777777" w:rsidR="00870A08" w:rsidRDefault="003A5418">
      <w:pPr>
        <w:pStyle w:val="aff6"/>
      </w:pPr>
      <w:r>
        <w:t xml:space="preserve">   192.168.20.3/</w:t>
      </w:r>
      <w:proofErr w:type="gramStart"/>
      <w:r>
        <w:t>32  Direct</w:t>
      </w:r>
      <w:proofErr w:type="gramEnd"/>
      <w:r>
        <w:t xml:space="preserve">  0    0           D   127.0.0.1       Ethernet0/0/0</w:t>
      </w:r>
    </w:p>
    <w:p w14:paraId="32B360CE" w14:textId="77777777" w:rsidR="00870A08" w:rsidRDefault="00870A08">
      <w:pPr>
        <w:ind w:firstLine="420"/>
      </w:pPr>
    </w:p>
    <w:p w14:paraId="269589B1" w14:textId="77777777" w:rsidR="00870A08" w:rsidRDefault="003A5418">
      <w:pPr>
        <w:ind w:firstLine="420"/>
      </w:pPr>
      <w:r>
        <w:rPr>
          <w:rFonts w:hint="eastAsia"/>
        </w:rPr>
        <w:lastRenderedPageBreak/>
        <w:t>可以看到，现在每台路由器上都拥有了主机</w:t>
      </w:r>
      <w:r>
        <w:rPr>
          <w:rFonts w:hint="eastAsia"/>
        </w:rPr>
        <w:t>PC-1</w:t>
      </w:r>
      <w:r>
        <w:rPr>
          <w:rFonts w:hint="eastAsia"/>
        </w:rPr>
        <w:t>与</w:t>
      </w:r>
      <w:r>
        <w:rPr>
          <w:rFonts w:hint="eastAsia"/>
        </w:rPr>
        <w:t>PC-2</w:t>
      </w:r>
      <w:proofErr w:type="gramStart"/>
      <w:r>
        <w:rPr>
          <w:rFonts w:hint="eastAsia"/>
        </w:rPr>
        <w:t>所在网</w:t>
      </w:r>
      <w:proofErr w:type="gramEnd"/>
      <w:r>
        <w:rPr>
          <w:rFonts w:hint="eastAsia"/>
        </w:rPr>
        <w:t>段的路由信息。再在主机</w:t>
      </w:r>
      <w:r>
        <w:rPr>
          <w:rFonts w:hint="eastAsia"/>
        </w:rPr>
        <w:t>PC-1</w:t>
      </w:r>
      <w:r>
        <w:rPr>
          <w:rFonts w:hint="eastAsia"/>
        </w:rPr>
        <w:t>上</w:t>
      </w:r>
      <w:r>
        <w:rPr>
          <w:rFonts w:hint="eastAsia"/>
          <w:b/>
        </w:rPr>
        <w:t>ping</w:t>
      </w:r>
      <w:r>
        <w:rPr>
          <w:rFonts w:hint="eastAsia"/>
        </w:rPr>
        <w:t>主机</w:t>
      </w:r>
      <w:r>
        <w:rPr>
          <w:rFonts w:hint="eastAsia"/>
        </w:rPr>
        <w:t>PC-2</w:t>
      </w:r>
      <w:r>
        <w:rPr>
          <w:rFonts w:hint="eastAsia"/>
        </w:rPr>
        <w:t>。</w:t>
      </w:r>
    </w:p>
    <w:p w14:paraId="51D01062" w14:textId="77777777" w:rsidR="00870A08" w:rsidRDefault="003A5418">
      <w:pPr>
        <w:pStyle w:val="aff6"/>
      </w:pPr>
      <w:r>
        <w:t>PC&gt;ping 192.168.20.20</w:t>
      </w:r>
    </w:p>
    <w:p w14:paraId="36116B93" w14:textId="77777777" w:rsidR="00870A08" w:rsidRDefault="003A5418">
      <w:pPr>
        <w:pStyle w:val="aff6"/>
      </w:pPr>
      <w:r>
        <w:t xml:space="preserve">Ping 192.168.20.20: 32 data bytes, Press </w:t>
      </w:r>
      <w:proofErr w:type="spellStart"/>
      <w:r>
        <w:t>Ctrl_C</w:t>
      </w:r>
      <w:proofErr w:type="spellEnd"/>
      <w:r>
        <w:t xml:space="preserve"> to break</w:t>
      </w:r>
    </w:p>
    <w:p w14:paraId="5558B66D" w14:textId="77777777" w:rsidR="00870A08" w:rsidRDefault="003A5418">
      <w:pPr>
        <w:pStyle w:val="aff6"/>
      </w:pPr>
      <w:r>
        <w:t xml:space="preserve">From 192.168.20.20: bytes=32 seq=1 </w:t>
      </w:r>
      <w:proofErr w:type="spellStart"/>
      <w:r>
        <w:t>ttl</w:t>
      </w:r>
      <w:proofErr w:type="spellEnd"/>
      <w:r>
        <w:t xml:space="preserve">=125 time=78 </w:t>
      </w:r>
      <w:proofErr w:type="spellStart"/>
      <w:r>
        <w:t>ms</w:t>
      </w:r>
      <w:proofErr w:type="spellEnd"/>
    </w:p>
    <w:p w14:paraId="475B4D23" w14:textId="77777777" w:rsidR="00870A08" w:rsidRDefault="003A5418">
      <w:pPr>
        <w:pStyle w:val="aff6"/>
      </w:pPr>
      <w:r>
        <w:t xml:space="preserve">From 192.168.20.20: bytes=32 seq=2 </w:t>
      </w:r>
      <w:proofErr w:type="spellStart"/>
      <w:r>
        <w:t>ttl</w:t>
      </w:r>
      <w:proofErr w:type="spellEnd"/>
      <w:r>
        <w:t xml:space="preserve">=125 time=47 </w:t>
      </w:r>
      <w:proofErr w:type="spellStart"/>
      <w:r>
        <w:t>ms</w:t>
      </w:r>
      <w:proofErr w:type="spellEnd"/>
    </w:p>
    <w:p w14:paraId="14AB13E1" w14:textId="77777777" w:rsidR="00870A08" w:rsidRDefault="003A5418">
      <w:pPr>
        <w:pStyle w:val="aff6"/>
      </w:pPr>
      <w:r>
        <w:t xml:space="preserve">From 192.168.20.20: bytes=32 seq=3 </w:t>
      </w:r>
      <w:proofErr w:type="spellStart"/>
      <w:r>
        <w:t>ttl</w:t>
      </w:r>
      <w:proofErr w:type="spellEnd"/>
      <w:r>
        <w:t xml:space="preserve">=125 time=47 </w:t>
      </w:r>
      <w:proofErr w:type="spellStart"/>
      <w:r>
        <w:t>ms</w:t>
      </w:r>
      <w:proofErr w:type="spellEnd"/>
    </w:p>
    <w:p w14:paraId="02266241" w14:textId="77777777" w:rsidR="00870A08" w:rsidRDefault="003A5418">
      <w:pPr>
        <w:pStyle w:val="aff6"/>
      </w:pPr>
      <w:r>
        <w:t xml:space="preserve">From 192.168.20.20: bytes=32 seq=4 </w:t>
      </w:r>
      <w:proofErr w:type="spellStart"/>
      <w:r>
        <w:t>ttl</w:t>
      </w:r>
      <w:proofErr w:type="spellEnd"/>
      <w:r>
        <w:t xml:space="preserve">=125 time=62 </w:t>
      </w:r>
      <w:proofErr w:type="spellStart"/>
      <w:r>
        <w:t>ms</w:t>
      </w:r>
      <w:proofErr w:type="spellEnd"/>
    </w:p>
    <w:p w14:paraId="1593FDFB" w14:textId="77777777" w:rsidR="00870A08" w:rsidRDefault="003A5418">
      <w:pPr>
        <w:pStyle w:val="aff6"/>
      </w:pPr>
      <w:r>
        <w:t xml:space="preserve">From 192.168.20.20: bytes=32 seq=5 </w:t>
      </w:r>
      <w:proofErr w:type="spellStart"/>
      <w:r>
        <w:t>ttl</w:t>
      </w:r>
      <w:proofErr w:type="spellEnd"/>
      <w:r>
        <w:t xml:space="preserve">=125 time=63 </w:t>
      </w:r>
      <w:proofErr w:type="spellStart"/>
      <w:r>
        <w:t>ms</w:t>
      </w:r>
      <w:proofErr w:type="spellEnd"/>
    </w:p>
    <w:p w14:paraId="698339A9" w14:textId="77777777" w:rsidR="00870A08" w:rsidRDefault="003A5418">
      <w:pPr>
        <w:pStyle w:val="aff6"/>
      </w:pPr>
      <w:r>
        <w:t>--- 192.168.20.20 ping statistics ---</w:t>
      </w:r>
    </w:p>
    <w:p w14:paraId="6A47F111" w14:textId="77777777" w:rsidR="00870A08" w:rsidRDefault="003A5418">
      <w:pPr>
        <w:pStyle w:val="aff6"/>
      </w:pPr>
      <w:r>
        <w:t xml:space="preserve">  5 packet(s) transmitted</w:t>
      </w:r>
    </w:p>
    <w:p w14:paraId="64F80FDC" w14:textId="77777777" w:rsidR="00870A08" w:rsidRDefault="003A5418">
      <w:pPr>
        <w:pStyle w:val="aff6"/>
      </w:pPr>
      <w:r>
        <w:t xml:space="preserve">  5 packet(s) received</w:t>
      </w:r>
    </w:p>
    <w:p w14:paraId="1B856056" w14:textId="77777777" w:rsidR="00870A08" w:rsidRDefault="003A5418">
      <w:pPr>
        <w:pStyle w:val="aff6"/>
      </w:pPr>
      <w:r>
        <w:t xml:space="preserve">  0.00% packet loss</w:t>
      </w:r>
    </w:p>
    <w:p w14:paraId="66CD8EEB" w14:textId="77777777" w:rsidR="00870A08" w:rsidRDefault="003A5418">
      <w:pPr>
        <w:pStyle w:val="aff6"/>
      </w:pPr>
      <w:r>
        <w:t xml:space="preserve">  round-trip min/avg/max = 47/59/78 </w:t>
      </w:r>
      <w:proofErr w:type="spellStart"/>
      <w:r>
        <w:t>ms</w:t>
      </w:r>
      <w:proofErr w:type="spellEnd"/>
    </w:p>
    <w:p w14:paraId="76F0B8BE" w14:textId="77777777" w:rsidR="00870A08" w:rsidRDefault="00870A08">
      <w:pPr>
        <w:ind w:firstLine="420"/>
      </w:pPr>
    </w:p>
    <w:p w14:paraId="0BEC3608" w14:textId="77777777" w:rsidR="00870A08" w:rsidRDefault="003A5418">
      <w:pPr>
        <w:ind w:firstLine="420"/>
      </w:pPr>
      <w:r>
        <w:rPr>
          <w:rFonts w:hint="eastAsia"/>
        </w:rPr>
        <w:t>可以</w:t>
      </w:r>
      <w:r>
        <w:rPr>
          <w:rFonts w:hint="eastAsia"/>
        </w:rPr>
        <w:t>ping</w:t>
      </w:r>
      <w:r>
        <w:rPr>
          <w:rFonts w:hint="eastAsia"/>
        </w:rPr>
        <w:t>通，即现在已经实现了主机</w:t>
      </w:r>
      <w:r>
        <w:rPr>
          <w:rFonts w:hint="eastAsia"/>
        </w:rPr>
        <w:t>PC-1</w:t>
      </w:r>
      <w:r>
        <w:rPr>
          <w:rFonts w:hint="eastAsia"/>
        </w:rPr>
        <w:t>与</w:t>
      </w:r>
      <w:r>
        <w:rPr>
          <w:rFonts w:hint="eastAsia"/>
        </w:rPr>
        <w:t>PC-2</w:t>
      </w:r>
      <w:r>
        <w:rPr>
          <w:rFonts w:hint="eastAsia"/>
        </w:rPr>
        <w:t>之间的正常通信。</w:t>
      </w:r>
    </w:p>
    <w:p w14:paraId="7FE17EAF" w14:textId="77777777" w:rsidR="00870A08" w:rsidRDefault="003A5418">
      <w:pPr>
        <w:pStyle w:val="2"/>
        <w:numPr>
          <w:ilvl w:val="0"/>
          <w:numId w:val="26"/>
        </w:numPr>
        <w:ind w:left="426" w:hanging="426"/>
      </w:pPr>
      <w:r>
        <w:rPr>
          <w:rFonts w:hint="eastAsia"/>
        </w:rPr>
        <w:t>实现全网全通来增强网络的可靠性</w:t>
      </w:r>
    </w:p>
    <w:p w14:paraId="08C5FF1B" w14:textId="77777777" w:rsidR="00870A08" w:rsidRDefault="003A5418">
      <w:pPr>
        <w:ind w:firstLine="420"/>
        <w:rPr>
          <w:kern w:val="0"/>
          <w:lang w:val="zh-CN"/>
        </w:rPr>
      </w:pPr>
      <w:r>
        <w:rPr>
          <w:rFonts w:hint="eastAsia"/>
          <w:kern w:val="0"/>
        </w:rPr>
        <w:t>经过</w:t>
      </w:r>
      <w:r>
        <w:rPr>
          <w:rFonts w:hint="eastAsia"/>
          <w:kern w:val="0"/>
          <w:lang w:val="zh-CN"/>
        </w:rPr>
        <w:t>上面的步骤，主机</w:t>
      </w:r>
      <w:r>
        <w:rPr>
          <w:rFonts w:hint="eastAsia"/>
        </w:rPr>
        <w:t>PC-1</w:t>
      </w:r>
      <w:r>
        <w:rPr>
          <w:rFonts w:hint="eastAsia"/>
          <w:kern w:val="0"/>
          <w:lang w:val="zh-CN"/>
        </w:rPr>
        <w:t>与</w:t>
      </w:r>
      <w:r>
        <w:rPr>
          <w:rFonts w:hint="eastAsia"/>
        </w:rPr>
        <w:t>PC-2</w:t>
      </w:r>
      <w:r>
        <w:rPr>
          <w:rFonts w:hint="eastAsia"/>
          <w:kern w:val="0"/>
          <w:lang w:val="zh-CN"/>
        </w:rPr>
        <w:t>之间已经能够正常通信。</w:t>
      </w:r>
    </w:p>
    <w:p w14:paraId="2ED86848" w14:textId="77777777" w:rsidR="00870A08" w:rsidRDefault="003A5418">
      <w:pPr>
        <w:ind w:firstLine="420"/>
        <w:rPr>
          <w:kern w:val="0"/>
          <w:lang w:val="zh-CN"/>
        </w:rPr>
      </w:pPr>
      <w:r>
        <w:rPr>
          <w:rFonts w:hint="eastAsia"/>
          <w:kern w:val="0"/>
          <w:lang w:val="zh-CN"/>
        </w:rPr>
        <w:t>假设此时网络突然出现故障，主机</w:t>
      </w:r>
      <w:r>
        <w:rPr>
          <w:rFonts w:hint="eastAsia"/>
        </w:rPr>
        <w:t>PC-1</w:t>
      </w:r>
      <w:r>
        <w:rPr>
          <w:rFonts w:hint="eastAsia"/>
          <w:kern w:val="0"/>
          <w:lang w:val="zh-CN"/>
        </w:rPr>
        <w:t>侧的网络管理员发现无法与</w:t>
      </w:r>
      <w:r>
        <w:rPr>
          <w:rFonts w:hint="eastAsia"/>
        </w:rPr>
        <w:t>PC-2</w:t>
      </w:r>
      <w:r>
        <w:rPr>
          <w:rFonts w:hint="eastAsia"/>
          <w:kern w:val="0"/>
          <w:lang w:val="zh-CN"/>
        </w:rPr>
        <w:t>正常通信，于是先测试与网关设备</w:t>
      </w:r>
      <w:r>
        <w:rPr>
          <w:rFonts w:hint="eastAsia"/>
          <w:kern w:val="0"/>
          <w:lang w:val="zh-CN"/>
        </w:rPr>
        <w:t>R1</w:t>
      </w:r>
      <w:r>
        <w:rPr>
          <w:rFonts w:hint="eastAsia"/>
          <w:kern w:val="0"/>
          <w:lang w:val="zh-CN"/>
        </w:rPr>
        <w:t>间的连通性。</w:t>
      </w:r>
    </w:p>
    <w:p w14:paraId="3F2551D8" w14:textId="77777777" w:rsidR="00870A08" w:rsidRDefault="003A5418">
      <w:pPr>
        <w:pStyle w:val="aff6"/>
      </w:pPr>
      <w:r>
        <w:t>PC&gt;ping 192.168.10.1</w:t>
      </w:r>
    </w:p>
    <w:p w14:paraId="15C1B472" w14:textId="77777777" w:rsidR="00870A08" w:rsidRDefault="003A5418">
      <w:pPr>
        <w:pStyle w:val="aff6"/>
      </w:pPr>
      <w:r>
        <w:t xml:space="preserve">Ping 192.168.10.1: 32 data bytes, Press </w:t>
      </w:r>
      <w:proofErr w:type="spellStart"/>
      <w:r>
        <w:t>Ctrl_C</w:t>
      </w:r>
      <w:proofErr w:type="spellEnd"/>
      <w:r>
        <w:t xml:space="preserve"> to break</w:t>
      </w:r>
    </w:p>
    <w:p w14:paraId="43343F3F" w14:textId="77777777" w:rsidR="00870A08" w:rsidRDefault="003A5418">
      <w:pPr>
        <w:pStyle w:val="aff6"/>
      </w:pPr>
      <w:r>
        <w:t xml:space="preserve">From 192.168.10.1: bytes=32 seq=1 </w:t>
      </w:r>
      <w:proofErr w:type="spellStart"/>
      <w:r>
        <w:t>ttl</w:t>
      </w:r>
      <w:proofErr w:type="spellEnd"/>
      <w:r>
        <w:t xml:space="preserve">=255 time&lt;1 </w:t>
      </w:r>
      <w:proofErr w:type="spellStart"/>
      <w:r>
        <w:t>ms</w:t>
      </w:r>
      <w:proofErr w:type="spellEnd"/>
    </w:p>
    <w:p w14:paraId="466B38D1" w14:textId="77777777" w:rsidR="00870A08" w:rsidRDefault="003A5418">
      <w:pPr>
        <w:pStyle w:val="aff6"/>
      </w:pPr>
      <w:r>
        <w:t xml:space="preserve">From 192.168.10.1: bytes=32 seq=2 </w:t>
      </w:r>
      <w:proofErr w:type="spellStart"/>
      <w:r>
        <w:t>ttl</w:t>
      </w:r>
      <w:proofErr w:type="spellEnd"/>
      <w:r>
        <w:t xml:space="preserve">=255 time=16 </w:t>
      </w:r>
      <w:proofErr w:type="spellStart"/>
      <w:r>
        <w:t>ms</w:t>
      </w:r>
      <w:proofErr w:type="spellEnd"/>
    </w:p>
    <w:p w14:paraId="1A6F771B" w14:textId="77777777" w:rsidR="00870A08" w:rsidRDefault="003A5418">
      <w:pPr>
        <w:pStyle w:val="aff6"/>
      </w:pPr>
      <w:r>
        <w:t xml:space="preserve">From 192.168.10.1: bytes=32 seq=3 </w:t>
      </w:r>
      <w:proofErr w:type="spellStart"/>
      <w:r>
        <w:t>ttl</w:t>
      </w:r>
      <w:proofErr w:type="spellEnd"/>
      <w:r>
        <w:t xml:space="preserve">=255 time=16 </w:t>
      </w:r>
      <w:proofErr w:type="spellStart"/>
      <w:r>
        <w:t>ms</w:t>
      </w:r>
      <w:proofErr w:type="spellEnd"/>
    </w:p>
    <w:p w14:paraId="4138FDBB" w14:textId="77777777" w:rsidR="00870A08" w:rsidRDefault="003A5418">
      <w:pPr>
        <w:pStyle w:val="aff6"/>
      </w:pPr>
      <w:r>
        <w:t xml:space="preserve">From 192.168.10.1: bytes=32 seq=4 </w:t>
      </w:r>
      <w:proofErr w:type="spellStart"/>
      <w:r>
        <w:t>ttl</w:t>
      </w:r>
      <w:proofErr w:type="spellEnd"/>
      <w:r>
        <w:t xml:space="preserve">=255 time=16 </w:t>
      </w:r>
      <w:proofErr w:type="spellStart"/>
      <w:r>
        <w:t>ms</w:t>
      </w:r>
      <w:proofErr w:type="spellEnd"/>
    </w:p>
    <w:p w14:paraId="426ACE3E" w14:textId="77777777" w:rsidR="00870A08" w:rsidRDefault="003A5418">
      <w:pPr>
        <w:pStyle w:val="aff6"/>
      </w:pPr>
      <w:r>
        <w:t xml:space="preserve">From 192.168.10.1: bytes=32 seq=5 </w:t>
      </w:r>
      <w:proofErr w:type="spellStart"/>
      <w:r>
        <w:t>ttl</w:t>
      </w:r>
      <w:proofErr w:type="spellEnd"/>
      <w:r>
        <w:t xml:space="preserve">=255 time=16 </w:t>
      </w:r>
      <w:proofErr w:type="spellStart"/>
      <w:r>
        <w:t>ms</w:t>
      </w:r>
      <w:proofErr w:type="spellEnd"/>
    </w:p>
    <w:p w14:paraId="1676FC2A" w14:textId="77777777" w:rsidR="00870A08" w:rsidRDefault="003A5418">
      <w:pPr>
        <w:pStyle w:val="aff6"/>
      </w:pPr>
      <w:r>
        <w:lastRenderedPageBreak/>
        <w:t>--- 192.168.10.1 ping statistics ---</w:t>
      </w:r>
    </w:p>
    <w:p w14:paraId="6DB4905A" w14:textId="77777777" w:rsidR="00870A08" w:rsidRDefault="003A5418">
      <w:pPr>
        <w:pStyle w:val="aff6"/>
      </w:pPr>
      <w:r>
        <w:t xml:space="preserve">  5 packet(s) transmitted</w:t>
      </w:r>
    </w:p>
    <w:p w14:paraId="4312B645" w14:textId="77777777" w:rsidR="00870A08" w:rsidRDefault="003A5418">
      <w:pPr>
        <w:pStyle w:val="aff6"/>
      </w:pPr>
      <w:r>
        <w:t xml:space="preserve">  5 packet(s) received</w:t>
      </w:r>
    </w:p>
    <w:p w14:paraId="3FE74C5C" w14:textId="77777777" w:rsidR="00870A08" w:rsidRDefault="003A5418">
      <w:pPr>
        <w:pStyle w:val="aff6"/>
      </w:pPr>
      <w:r>
        <w:t xml:space="preserve">  0.00% packet loss</w:t>
      </w:r>
    </w:p>
    <w:p w14:paraId="2769305A" w14:textId="77777777" w:rsidR="00870A08" w:rsidRDefault="003A5418">
      <w:pPr>
        <w:pStyle w:val="aff6"/>
      </w:pPr>
      <w:r>
        <w:t xml:space="preserve">  round-trip min/avg/max = 0/12/16 </w:t>
      </w:r>
      <w:proofErr w:type="spellStart"/>
      <w:r>
        <w:t>ms</w:t>
      </w:r>
      <w:proofErr w:type="spellEnd"/>
    </w:p>
    <w:p w14:paraId="0970B8C0" w14:textId="77777777" w:rsidR="00870A08" w:rsidRDefault="00870A08">
      <w:pPr>
        <w:pStyle w:val="aff6"/>
      </w:pPr>
    </w:p>
    <w:p w14:paraId="446C5F3D" w14:textId="77777777" w:rsidR="00870A08" w:rsidRDefault="003A5418">
      <w:pPr>
        <w:ind w:firstLine="420"/>
        <w:rPr>
          <w:kern w:val="0"/>
        </w:rPr>
      </w:pPr>
      <w:r>
        <w:rPr>
          <w:rFonts w:hint="eastAsia"/>
          <w:kern w:val="0"/>
        </w:rPr>
        <w:t>发现与网关间的通信正常，再测试与主机</w:t>
      </w:r>
      <w:r>
        <w:rPr>
          <w:rFonts w:hint="eastAsia"/>
        </w:rPr>
        <w:t>PC-2</w:t>
      </w:r>
      <w:r>
        <w:rPr>
          <w:rFonts w:hint="eastAsia"/>
          <w:kern w:val="0"/>
        </w:rPr>
        <w:t>的网关设备</w:t>
      </w:r>
      <w:r>
        <w:rPr>
          <w:rFonts w:hint="eastAsia"/>
          <w:kern w:val="0"/>
        </w:rPr>
        <w:t>R3</w:t>
      </w:r>
      <w:r>
        <w:rPr>
          <w:rFonts w:hint="eastAsia"/>
          <w:kern w:val="0"/>
        </w:rPr>
        <w:t>间的连通性。</w:t>
      </w:r>
    </w:p>
    <w:p w14:paraId="0C8E7790" w14:textId="77777777" w:rsidR="00870A08" w:rsidRDefault="003A5418">
      <w:pPr>
        <w:pStyle w:val="aff6"/>
      </w:pPr>
      <w:r>
        <w:t>PC&gt;ping 10.0.23.3</w:t>
      </w:r>
    </w:p>
    <w:p w14:paraId="508D7EF7" w14:textId="77777777" w:rsidR="00870A08" w:rsidRDefault="003A5418">
      <w:pPr>
        <w:pStyle w:val="aff6"/>
      </w:pPr>
      <w:r>
        <w:t xml:space="preserve">Ping 10.0.23.3: 32 data bytes, Press </w:t>
      </w:r>
      <w:proofErr w:type="spellStart"/>
      <w:r>
        <w:t>Ctrl_C</w:t>
      </w:r>
      <w:proofErr w:type="spellEnd"/>
      <w:r>
        <w:t xml:space="preserve"> to break</w:t>
      </w:r>
    </w:p>
    <w:p w14:paraId="5F4CB7A6" w14:textId="77777777" w:rsidR="00870A08" w:rsidRDefault="003A5418">
      <w:pPr>
        <w:pStyle w:val="aff6"/>
      </w:pPr>
      <w:r>
        <w:t>Request timeout!</w:t>
      </w:r>
    </w:p>
    <w:p w14:paraId="1D2E470E" w14:textId="77777777" w:rsidR="00870A08" w:rsidRDefault="003A5418">
      <w:pPr>
        <w:pStyle w:val="aff6"/>
      </w:pPr>
      <w:r>
        <w:t>Request timeout!</w:t>
      </w:r>
    </w:p>
    <w:p w14:paraId="13689F35" w14:textId="77777777" w:rsidR="00870A08" w:rsidRDefault="003A5418">
      <w:pPr>
        <w:pStyle w:val="aff6"/>
      </w:pPr>
      <w:r>
        <w:t>Request timeout!</w:t>
      </w:r>
    </w:p>
    <w:p w14:paraId="2FB073CB" w14:textId="77777777" w:rsidR="00870A08" w:rsidRDefault="003A5418">
      <w:pPr>
        <w:pStyle w:val="aff6"/>
      </w:pPr>
      <w:r>
        <w:t>Request timeout!</w:t>
      </w:r>
    </w:p>
    <w:p w14:paraId="1F570DC9" w14:textId="77777777" w:rsidR="00870A08" w:rsidRDefault="003A5418">
      <w:pPr>
        <w:pStyle w:val="aff6"/>
      </w:pPr>
      <w:r>
        <w:t>Request timeout!</w:t>
      </w:r>
    </w:p>
    <w:p w14:paraId="69B8A618" w14:textId="77777777" w:rsidR="00870A08" w:rsidRDefault="003A5418">
      <w:pPr>
        <w:pStyle w:val="aff6"/>
      </w:pPr>
      <w:r>
        <w:rPr>
          <w:rFonts w:hint="eastAsia"/>
        </w:rPr>
        <w:t>……</w:t>
      </w:r>
    </w:p>
    <w:p w14:paraId="6BC8CAE5" w14:textId="77777777" w:rsidR="00870A08" w:rsidRDefault="00870A08">
      <w:pPr>
        <w:ind w:firstLine="420"/>
        <w:rPr>
          <w:kern w:val="0"/>
        </w:rPr>
      </w:pPr>
    </w:p>
    <w:p w14:paraId="111CADC7" w14:textId="77777777" w:rsidR="00870A08" w:rsidRDefault="003A5418">
      <w:pPr>
        <w:ind w:firstLine="420"/>
        <w:rPr>
          <w:kern w:val="0"/>
        </w:rPr>
      </w:pPr>
      <w:r>
        <w:rPr>
          <w:rFonts w:hint="eastAsia"/>
          <w:kern w:val="0"/>
        </w:rPr>
        <w:t>发现无法与</w:t>
      </w:r>
      <w:r>
        <w:rPr>
          <w:rFonts w:hint="eastAsia"/>
          <w:kern w:val="0"/>
        </w:rPr>
        <w:t>R3</w:t>
      </w:r>
      <w:r>
        <w:rPr>
          <w:rFonts w:hint="eastAsia"/>
          <w:kern w:val="0"/>
        </w:rPr>
        <w:t>正常通信，这也意味着此时网络管理员将无法通过主机</w:t>
      </w:r>
      <w:r>
        <w:rPr>
          <w:rFonts w:hint="eastAsia"/>
        </w:rPr>
        <w:t>PC-1</w:t>
      </w:r>
      <w:r>
        <w:rPr>
          <w:rFonts w:hint="eastAsia"/>
          <w:kern w:val="0"/>
        </w:rPr>
        <w:t>登录到</w:t>
      </w:r>
      <w:r>
        <w:rPr>
          <w:rFonts w:hint="eastAsia"/>
          <w:kern w:val="0"/>
        </w:rPr>
        <w:t>R3</w:t>
      </w:r>
      <w:r>
        <w:rPr>
          <w:rFonts w:hint="eastAsia"/>
          <w:kern w:val="0"/>
        </w:rPr>
        <w:t>上进行进一步的故障排除，由此可见，保证全网的连通性能够增强整网的可靠性，提高网络的可维护性，及健壮性。</w:t>
      </w:r>
    </w:p>
    <w:p w14:paraId="14436511" w14:textId="77777777" w:rsidR="00870A08" w:rsidRDefault="003A5418">
      <w:pPr>
        <w:ind w:firstLine="420"/>
        <w:rPr>
          <w:kern w:val="0"/>
        </w:rPr>
      </w:pPr>
      <w:r>
        <w:rPr>
          <w:rFonts w:hint="eastAsia"/>
          <w:kern w:val="0"/>
        </w:rPr>
        <w:t>因此有必要在</w:t>
      </w:r>
      <w:r>
        <w:rPr>
          <w:rFonts w:hint="eastAsia"/>
          <w:kern w:val="0"/>
        </w:rPr>
        <w:t>R1</w:t>
      </w:r>
      <w:r>
        <w:rPr>
          <w:rFonts w:hint="eastAsia"/>
          <w:kern w:val="0"/>
        </w:rPr>
        <w:t>的路由表中添加</w:t>
      </w:r>
      <w:r>
        <w:rPr>
          <w:rFonts w:hint="eastAsia"/>
          <w:kern w:val="0"/>
        </w:rPr>
        <w:t>R2</w:t>
      </w:r>
      <w:r>
        <w:rPr>
          <w:rFonts w:hint="eastAsia"/>
          <w:kern w:val="0"/>
        </w:rPr>
        <w:t>与</w:t>
      </w:r>
      <w:r>
        <w:rPr>
          <w:rFonts w:hint="eastAsia"/>
          <w:kern w:val="0"/>
        </w:rPr>
        <w:t>R3</w:t>
      </w:r>
      <w:r>
        <w:rPr>
          <w:rFonts w:hint="eastAsia"/>
          <w:kern w:val="0"/>
        </w:rPr>
        <w:t>间直连网段的路由信息，同样也应在</w:t>
      </w:r>
      <w:r>
        <w:rPr>
          <w:rFonts w:hint="eastAsia"/>
          <w:kern w:val="0"/>
        </w:rPr>
        <w:t>R3</w:t>
      </w:r>
      <w:r>
        <w:rPr>
          <w:rFonts w:hint="eastAsia"/>
          <w:kern w:val="0"/>
        </w:rPr>
        <w:t>的路由表中添加</w:t>
      </w:r>
      <w:r>
        <w:rPr>
          <w:rFonts w:hint="eastAsia"/>
          <w:kern w:val="0"/>
        </w:rPr>
        <w:t>R1</w:t>
      </w:r>
      <w:r>
        <w:rPr>
          <w:rFonts w:hint="eastAsia"/>
          <w:kern w:val="0"/>
        </w:rPr>
        <w:t>与</w:t>
      </w:r>
      <w:r>
        <w:rPr>
          <w:rFonts w:hint="eastAsia"/>
          <w:kern w:val="0"/>
        </w:rPr>
        <w:t>R2</w:t>
      </w:r>
      <w:r>
        <w:rPr>
          <w:rFonts w:hint="eastAsia"/>
          <w:kern w:val="0"/>
        </w:rPr>
        <w:t>间直连网段的路由信息，实现全网全通。</w:t>
      </w:r>
    </w:p>
    <w:p w14:paraId="7888F25F" w14:textId="77777777" w:rsidR="00870A08" w:rsidRDefault="003A5418">
      <w:pPr>
        <w:pStyle w:val="aff6"/>
      </w:pPr>
      <w:r>
        <w:t>[R</w:t>
      </w:r>
      <w:proofErr w:type="gramStart"/>
      <w:r>
        <w:t>1]</w:t>
      </w:r>
      <w:proofErr w:type="spellStart"/>
      <w:r>
        <w:t>ip</w:t>
      </w:r>
      <w:proofErr w:type="spellEnd"/>
      <w:proofErr w:type="gramEnd"/>
      <w:r>
        <w:t xml:space="preserve"> route-static 10.0.23.0 24 10.0.12.2</w:t>
      </w:r>
    </w:p>
    <w:p w14:paraId="38C7255E" w14:textId="77777777" w:rsidR="00870A08" w:rsidRDefault="00870A08">
      <w:pPr>
        <w:pStyle w:val="aff6"/>
      </w:pPr>
    </w:p>
    <w:p w14:paraId="4AF14E8E" w14:textId="77777777" w:rsidR="00870A08" w:rsidRDefault="003A5418">
      <w:pPr>
        <w:pStyle w:val="aff6"/>
      </w:pPr>
      <w:r>
        <w:t>[R</w:t>
      </w:r>
      <w:proofErr w:type="gramStart"/>
      <w:r>
        <w:t>3]</w:t>
      </w:r>
      <w:proofErr w:type="spellStart"/>
      <w:r>
        <w:t>ip</w:t>
      </w:r>
      <w:proofErr w:type="spellEnd"/>
      <w:proofErr w:type="gramEnd"/>
      <w:r>
        <w:t xml:space="preserve"> route-static 10.0.12.0 24 Serial 0/0/1</w:t>
      </w:r>
    </w:p>
    <w:p w14:paraId="265F7B66" w14:textId="77777777" w:rsidR="00870A08" w:rsidRDefault="00870A08">
      <w:pPr>
        <w:ind w:firstLine="420"/>
        <w:rPr>
          <w:kern w:val="0"/>
        </w:rPr>
      </w:pPr>
    </w:p>
    <w:p w14:paraId="380DBB6B" w14:textId="77777777" w:rsidR="00870A08" w:rsidRDefault="003A5418">
      <w:pPr>
        <w:ind w:firstLine="420"/>
        <w:rPr>
          <w:kern w:val="0"/>
        </w:rPr>
      </w:pPr>
      <w:r>
        <w:rPr>
          <w:rFonts w:hint="eastAsia"/>
          <w:kern w:val="0"/>
        </w:rPr>
        <w:t>配置完成后，查看</w:t>
      </w:r>
      <w:r>
        <w:rPr>
          <w:rFonts w:hint="eastAsia"/>
          <w:kern w:val="0"/>
        </w:rPr>
        <w:t>R1</w:t>
      </w:r>
      <w:r>
        <w:rPr>
          <w:rFonts w:hint="eastAsia"/>
          <w:kern w:val="0"/>
        </w:rPr>
        <w:t>，</w:t>
      </w:r>
      <w:r>
        <w:rPr>
          <w:rFonts w:hint="eastAsia"/>
          <w:kern w:val="0"/>
        </w:rPr>
        <w:t>R2</w:t>
      </w:r>
      <w:r>
        <w:rPr>
          <w:rFonts w:hint="eastAsia"/>
          <w:kern w:val="0"/>
        </w:rPr>
        <w:t>，</w:t>
      </w:r>
      <w:r>
        <w:rPr>
          <w:rFonts w:hint="eastAsia"/>
          <w:kern w:val="0"/>
        </w:rPr>
        <w:t>R3</w:t>
      </w:r>
      <w:r>
        <w:rPr>
          <w:rFonts w:hint="eastAsia"/>
          <w:kern w:val="0"/>
        </w:rPr>
        <w:t>的路由表，注意观察新增的条目。</w:t>
      </w:r>
    </w:p>
    <w:p w14:paraId="01DBB6AA" w14:textId="77777777" w:rsidR="00870A08" w:rsidRDefault="003A5418">
      <w:pPr>
        <w:pStyle w:val="aff6"/>
      </w:pPr>
      <w:r>
        <w:t>&lt;R1&gt;dis</w:t>
      </w:r>
      <w:r>
        <w:rPr>
          <w:rFonts w:hint="eastAsia"/>
        </w:rPr>
        <w:t>play</w:t>
      </w:r>
      <w:r>
        <w:t xml:space="preserve"> </w:t>
      </w:r>
      <w:proofErr w:type="spellStart"/>
      <w:r>
        <w:t>ip</w:t>
      </w:r>
      <w:proofErr w:type="spellEnd"/>
      <w:r>
        <w:t xml:space="preserve"> routing-table </w:t>
      </w:r>
    </w:p>
    <w:p w14:paraId="64FB5379" w14:textId="77777777" w:rsidR="00870A08" w:rsidRDefault="003A5418">
      <w:pPr>
        <w:pStyle w:val="aff6"/>
      </w:pPr>
      <w:r>
        <w:t>Route Flags: R - relay, D - download to fib</w:t>
      </w:r>
    </w:p>
    <w:p w14:paraId="18BE403F" w14:textId="77777777" w:rsidR="00870A08" w:rsidRDefault="003A5418">
      <w:pPr>
        <w:pStyle w:val="aff6"/>
      </w:pPr>
      <w:r>
        <w:lastRenderedPageBreak/>
        <w:t>----------------------------------------------------------------------------</w:t>
      </w:r>
    </w:p>
    <w:p w14:paraId="55B381F5" w14:textId="77777777" w:rsidR="00870A08" w:rsidRDefault="003A5418">
      <w:pPr>
        <w:pStyle w:val="aff6"/>
      </w:pPr>
      <w:r>
        <w:t>Routing Tables: Public</w:t>
      </w:r>
    </w:p>
    <w:p w14:paraId="628D825F" w14:textId="77777777" w:rsidR="00870A08" w:rsidRDefault="003A5418">
      <w:pPr>
        <w:pStyle w:val="aff6"/>
      </w:pPr>
      <w:r>
        <w:t xml:space="preserve">         </w:t>
      </w:r>
      <w:proofErr w:type="gramStart"/>
      <w:r>
        <w:t>Destinations :</w:t>
      </w:r>
      <w:proofErr w:type="gramEnd"/>
      <w:r>
        <w:t xml:space="preserve"> 9        Routes : 9        </w:t>
      </w:r>
    </w:p>
    <w:p w14:paraId="69CF65B4"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47D9982" w14:textId="77777777" w:rsidR="00870A08" w:rsidRDefault="003A5418">
      <w:pPr>
        <w:pStyle w:val="aff6"/>
      </w:pPr>
      <w:r>
        <w:t xml:space="preserve">      10.0.12.0/</w:t>
      </w:r>
      <w:proofErr w:type="gramStart"/>
      <w:r>
        <w:t>24  Direct</w:t>
      </w:r>
      <w:proofErr w:type="gramEnd"/>
      <w:r>
        <w:t xml:space="preserve">  0    0           D   10.0.12.1       Serial0/0/0</w:t>
      </w:r>
    </w:p>
    <w:p w14:paraId="7176F860" w14:textId="77777777" w:rsidR="00870A08" w:rsidRDefault="003A5418">
      <w:pPr>
        <w:pStyle w:val="aff6"/>
      </w:pPr>
      <w:r>
        <w:t xml:space="preserve">      10.0.12.1/</w:t>
      </w:r>
      <w:proofErr w:type="gramStart"/>
      <w:r>
        <w:t>32  Direct</w:t>
      </w:r>
      <w:proofErr w:type="gramEnd"/>
      <w:r>
        <w:t xml:space="preserve">  0    0           D   127.0.0.1       Serial0/0/0</w:t>
      </w:r>
    </w:p>
    <w:p w14:paraId="7C236725" w14:textId="77777777" w:rsidR="00870A08" w:rsidRDefault="003A5418">
      <w:pPr>
        <w:pStyle w:val="aff6"/>
      </w:pPr>
      <w:r>
        <w:t xml:space="preserve">      10.0.12.2/</w:t>
      </w:r>
      <w:proofErr w:type="gramStart"/>
      <w:r>
        <w:t>32  Direct</w:t>
      </w:r>
      <w:proofErr w:type="gramEnd"/>
      <w:r>
        <w:t xml:space="preserve">  0    0           D   10.0.12.2       Serial0/0/0</w:t>
      </w:r>
    </w:p>
    <w:p w14:paraId="7538E269" w14:textId="77777777" w:rsidR="00870A08" w:rsidRDefault="003A5418">
      <w:pPr>
        <w:pStyle w:val="aff6"/>
      </w:pPr>
      <w:r>
        <w:t xml:space="preserve">      </w:t>
      </w:r>
      <w:r>
        <w:rPr>
          <w:shd w:val="pct10" w:color="auto" w:fill="FFFFFF"/>
        </w:rPr>
        <w:t>10.0.23.0/</w:t>
      </w:r>
      <w:proofErr w:type="gramStart"/>
      <w:r>
        <w:rPr>
          <w:shd w:val="pct10" w:color="auto" w:fill="FFFFFF"/>
        </w:rPr>
        <w:t>24  Static</w:t>
      </w:r>
      <w:proofErr w:type="gramEnd"/>
      <w:r>
        <w:rPr>
          <w:shd w:val="pct10" w:color="auto" w:fill="FFFFFF"/>
        </w:rPr>
        <w:t xml:space="preserve">  60   0          RD   10.0.12.2       Serial0/0/0</w:t>
      </w:r>
    </w:p>
    <w:p w14:paraId="2252CC9C" w14:textId="77777777" w:rsidR="00870A08" w:rsidRDefault="003A5418">
      <w:pPr>
        <w:pStyle w:val="aff6"/>
      </w:pPr>
      <w:r>
        <w:t xml:space="preserve">      127.0.0.0/8   </w:t>
      </w:r>
      <w:proofErr w:type="gramStart"/>
      <w:r>
        <w:t>Direct  0</w:t>
      </w:r>
      <w:proofErr w:type="gramEnd"/>
      <w:r>
        <w:t xml:space="preserve">    0           D   127.0.0.1       InLoopBack0</w:t>
      </w:r>
    </w:p>
    <w:p w14:paraId="5D8036E4" w14:textId="77777777" w:rsidR="00870A08" w:rsidRDefault="003A5418">
      <w:pPr>
        <w:pStyle w:val="aff6"/>
      </w:pPr>
      <w:r>
        <w:t xml:space="preserve">      127.0.0.1/</w:t>
      </w:r>
      <w:proofErr w:type="gramStart"/>
      <w:r>
        <w:t>32  Direct</w:t>
      </w:r>
      <w:proofErr w:type="gramEnd"/>
      <w:r>
        <w:t xml:space="preserve">  0    0           D   127.0.0.1       InLoopBack0</w:t>
      </w:r>
    </w:p>
    <w:p w14:paraId="1AC6A7D7" w14:textId="77777777" w:rsidR="00870A08" w:rsidRDefault="003A5418">
      <w:pPr>
        <w:pStyle w:val="aff6"/>
      </w:pPr>
      <w:r>
        <w:t xml:space="preserve">   192.168.10.0/</w:t>
      </w:r>
      <w:proofErr w:type="gramStart"/>
      <w:r>
        <w:t>24  Direct</w:t>
      </w:r>
      <w:proofErr w:type="gramEnd"/>
      <w:r>
        <w:t xml:space="preserve">  0    0           D   192.168.10.1    Ethernet0/0/0</w:t>
      </w:r>
    </w:p>
    <w:p w14:paraId="5221A2DE" w14:textId="77777777" w:rsidR="00870A08" w:rsidRDefault="003A5418">
      <w:pPr>
        <w:pStyle w:val="aff6"/>
      </w:pPr>
      <w:r>
        <w:t xml:space="preserve">   192.168.10.1/</w:t>
      </w:r>
      <w:proofErr w:type="gramStart"/>
      <w:r>
        <w:t>32  Direct</w:t>
      </w:r>
      <w:proofErr w:type="gramEnd"/>
      <w:r>
        <w:t xml:space="preserve">  0    0           D   127.0.0.1       Ethernet0/0/0</w:t>
      </w:r>
    </w:p>
    <w:p w14:paraId="6F720E97" w14:textId="77777777" w:rsidR="00870A08" w:rsidRDefault="003A5418">
      <w:pPr>
        <w:pStyle w:val="aff6"/>
      </w:pPr>
      <w:r>
        <w:t xml:space="preserve">  </w:t>
      </w:r>
      <w:r>
        <w:rPr>
          <w:shd w:val="pct10" w:color="auto" w:fill="FFFFFF"/>
        </w:rPr>
        <w:t xml:space="preserve"> 192.168.20.0/</w:t>
      </w:r>
      <w:proofErr w:type="gramStart"/>
      <w:r>
        <w:rPr>
          <w:shd w:val="pct10" w:color="auto" w:fill="FFFFFF"/>
        </w:rPr>
        <w:t>24  Static</w:t>
      </w:r>
      <w:proofErr w:type="gramEnd"/>
      <w:r>
        <w:rPr>
          <w:shd w:val="pct10" w:color="auto" w:fill="FFFFFF"/>
        </w:rPr>
        <w:t xml:space="preserve">  60   0          RD   10.0.12.2       Serial0/0/0</w:t>
      </w:r>
    </w:p>
    <w:p w14:paraId="05A69EEF" w14:textId="77777777" w:rsidR="00870A08" w:rsidRDefault="00870A08">
      <w:pPr>
        <w:pStyle w:val="aff6"/>
      </w:pPr>
    </w:p>
    <w:p w14:paraId="642BF5D6" w14:textId="77777777" w:rsidR="00870A08" w:rsidRDefault="003A5418">
      <w:pPr>
        <w:pStyle w:val="aff6"/>
      </w:pPr>
      <w:r>
        <w:t xml:space="preserve">&lt;R2&gt;display </w:t>
      </w:r>
      <w:proofErr w:type="spellStart"/>
      <w:r>
        <w:t>ip</w:t>
      </w:r>
      <w:proofErr w:type="spellEnd"/>
      <w:r>
        <w:t xml:space="preserve"> routing-table </w:t>
      </w:r>
    </w:p>
    <w:p w14:paraId="058309BB" w14:textId="77777777" w:rsidR="00870A08" w:rsidRDefault="003A5418">
      <w:pPr>
        <w:pStyle w:val="aff6"/>
      </w:pPr>
      <w:r>
        <w:t>Route Flags: R - relay, D - download to fib</w:t>
      </w:r>
    </w:p>
    <w:p w14:paraId="0F190F7F" w14:textId="77777777" w:rsidR="00870A08" w:rsidRDefault="003A5418">
      <w:pPr>
        <w:pStyle w:val="aff6"/>
      </w:pPr>
      <w:r>
        <w:t>----------------------------------------------------------------------------</w:t>
      </w:r>
    </w:p>
    <w:p w14:paraId="4F743654" w14:textId="77777777" w:rsidR="00870A08" w:rsidRDefault="003A5418">
      <w:pPr>
        <w:pStyle w:val="aff6"/>
      </w:pPr>
      <w:r>
        <w:t>Routing Tables: Public</w:t>
      </w:r>
    </w:p>
    <w:p w14:paraId="38552163" w14:textId="77777777" w:rsidR="00870A08" w:rsidRDefault="003A5418">
      <w:pPr>
        <w:pStyle w:val="aff6"/>
      </w:pPr>
      <w:r>
        <w:t xml:space="preserve">         </w:t>
      </w:r>
      <w:proofErr w:type="gramStart"/>
      <w:r>
        <w:t>Destinations :</w:t>
      </w:r>
      <w:proofErr w:type="gramEnd"/>
      <w:r>
        <w:t xml:space="preserve"> 10       Routes : 10       </w:t>
      </w:r>
    </w:p>
    <w:p w14:paraId="34EEA9E2"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2F8118D" w14:textId="77777777" w:rsidR="00870A08" w:rsidRDefault="003A5418">
      <w:pPr>
        <w:pStyle w:val="aff6"/>
      </w:pPr>
      <w:r>
        <w:t xml:space="preserve">      10.0.12.0/</w:t>
      </w:r>
      <w:proofErr w:type="gramStart"/>
      <w:r>
        <w:t>24  Direct</w:t>
      </w:r>
      <w:proofErr w:type="gramEnd"/>
      <w:r>
        <w:t xml:space="preserve">  0    0           D   10.0.12.2       Serial0/0/1</w:t>
      </w:r>
    </w:p>
    <w:p w14:paraId="41C62EE1" w14:textId="77777777" w:rsidR="00870A08" w:rsidRDefault="003A5418">
      <w:pPr>
        <w:pStyle w:val="aff6"/>
      </w:pPr>
      <w:r>
        <w:t xml:space="preserve">      10.0.12.1/</w:t>
      </w:r>
      <w:proofErr w:type="gramStart"/>
      <w:r>
        <w:t>32  Direct</w:t>
      </w:r>
      <w:proofErr w:type="gramEnd"/>
      <w:r>
        <w:t xml:space="preserve">  0    0           D   10.0.12.1       Serial0/0/1</w:t>
      </w:r>
    </w:p>
    <w:p w14:paraId="6B0153B7" w14:textId="77777777" w:rsidR="00870A08" w:rsidRDefault="003A5418">
      <w:pPr>
        <w:pStyle w:val="aff6"/>
      </w:pPr>
      <w:r>
        <w:t xml:space="preserve">      10.0.12.2/</w:t>
      </w:r>
      <w:proofErr w:type="gramStart"/>
      <w:r>
        <w:t>32  Direct</w:t>
      </w:r>
      <w:proofErr w:type="gramEnd"/>
      <w:r>
        <w:t xml:space="preserve">  0    0           D   127.0.0.1       Serial0/0/1</w:t>
      </w:r>
    </w:p>
    <w:p w14:paraId="2CF5757D" w14:textId="77777777" w:rsidR="00870A08" w:rsidRDefault="003A5418">
      <w:pPr>
        <w:pStyle w:val="aff6"/>
      </w:pPr>
      <w:r>
        <w:t xml:space="preserve">      10.0.23.0/</w:t>
      </w:r>
      <w:proofErr w:type="gramStart"/>
      <w:r>
        <w:t>24  Direct</w:t>
      </w:r>
      <w:proofErr w:type="gramEnd"/>
      <w:r>
        <w:t xml:space="preserve">  0    0           D   10.0.23.2       Serial0/0/0</w:t>
      </w:r>
    </w:p>
    <w:p w14:paraId="5FA9065D" w14:textId="77777777" w:rsidR="00870A08" w:rsidRDefault="003A5418">
      <w:pPr>
        <w:pStyle w:val="aff6"/>
      </w:pPr>
      <w:r>
        <w:t xml:space="preserve">      10.0.23.2/</w:t>
      </w:r>
      <w:proofErr w:type="gramStart"/>
      <w:r>
        <w:t>32  Direct</w:t>
      </w:r>
      <w:proofErr w:type="gramEnd"/>
      <w:r>
        <w:t xml:space="preserve">  0    0           D   127.0.0.1       Serial0/0/0</w:t>
      </w:r>
    </w:p>
    <w:p w14:paraId="72660256" w14:textId="77777777" w:rsidR="00870A08" w:rsidRDefault="003A5418">
      <w:pPr>
        <w:pStyle w:val="aff6"/>
      </w:pPr>
      <w:r>
        <w:t xml:space="preserve">      10.0.23.3/</w:t>
      </w:r>
      <w:proofErr w:type="gramStart"/>
      <w:r>
        <w:t>32  Direct</w:t>
      </w:r>
      <w:proofErr w:type="gramEnd"/>
      <w:r>
        <w:t xml:space="preserve">  0    0           D   10.0.23.3       Serial0/0/0</w:t>
      </w:r>
    </w:p>
    <w:p w14:paraId="4E74944D" w14:textId="77777777" w:rsidR="00870A08" w:rsidRDefault="003A5418">
      <w:pPr>
        <w:pStyle w:val="aff6"/>
      </w:pPr>
      <w:r>
        <w:t xml:space="preserve">      127.0.0.0/8   </w:t>
      </w:r>
      <w:proofErr w:type="gramStart"/>
      <w:r>
        <w:t>Direct  0</w:t>
      </w:r>
      <w:proofErr w:type="gramEnd"/>
      <w:r>
        <w:t xml:space="preserve">    0           D   127.0.0.1       InLoopBack0</w:t>
      </w:r>
    </w:p>
    <w:p w14:paraId="696A3FF0" w14:textId="77777777" w:rsidR="00870A08" w:rsidRDefault="003A5418">
      <w:pPr>
        <w:pStyle w:val="aff6"/>
      </w:pPr>
      <w:r>
        <w:t xml:space="preserve">      127.0.0.1/</w:t>
      </w:r>
      <w:proofErr w:type="gramStart"/>
      <w:r>
        <w:t>32  Direct</w:t>
      </w:r>
      <w:proofErr w:type="gramEnd"/>
      <w:r>
        <w:t xml:space="preserve">  0    0           D   127.0.0.1       InLoopBack0</w:t>
      </w:r>
    </w:p>
    <w:p w14:paraId="2C23BE98" w14:textId="77777777" w:rsidR="00870A08" w:rsidRDefault="003A5418">
      <w:pPr>
        <w:pStyle w:val="aff6"/>
      </w:pPr>
      <w:r>
        <w:lastRenderedPageBreak/>
        <w:t xml:space="preserve">  </w:t>
      </w:r>
      <w:r>
        <w:rPr>
          <w:shd w:val="pct10" w:color="auto" w:fill="FFFFFF"/>
        </w:rPr>
        <w:t xml:space="preserve"> 192.168.10.0/</w:t>
      </w:r>
      <w:proofErr w:type="gramStart"/>
      <w:r>
        <w:rPr>
          <w:shd w:val="pct10" w:color="auto" w:fill="FFFFFF"/>
        </w:rPr>
        <w:t>24  Static</w:t>
      </w:r>
      <w:proofErr w:type="gramEnd"/>
      <w:r>
        <w:rPr>
          <w:shd w:val="pct10" w:color="auto" w:fill="FFFFFF"/>
        </w:rPr>
        <w:t xml:space="preserve">  60   0           D   10.0.12.2       Serial0/0/1</w:t>
      </w:r>
    </w:p>
    <w:p w14:paraId="72538FFA" w14:textId="77777777" w:rsidR="00870A08" w:rsidRDefault="003A5418">
      <w:pPr>
        <w:pStyle w:val="aff6"/>
      </w:pPr>
      <w:r>
        <w:t xml:space="preserve">   </w:t>
      </w:r>
      <w:r>
        <w:rPr>
          <w:shd w:val="pct10" w:color="auto" w:fill="FFFFFF"/>
        </w:rPr>
        <w:t>192.168.20.0/</w:t>
      </w:r>
      <w:proofErr w:type="gramStart"/>
      <w:r>
        <w:rPr>
          <w:shd w:val="pct10" w:color="auto" w:fill="FFFFFF"/>
        </w:rPr>
        <w:t>24  Static</w:t>
      </w:r>
      <w:proofErr w:type="gramEnd"/>
      <w:r>
        <w:rPr>
          <w:shd w:val="pct10" w:color="auto" w:fill="FFFFFF"/>
        </w:rPr>
        <w:t xml:space="preserve">  60   0          RD   10.0.23.3       Serial0/0/0</w:t>
      </w:r>
    </w:p>
    <w:p w14:paraId="0AC763F5" w14:textId="77777777" w:rsidR="00870A08" w:rsidRDefault="00870A08">
      <w:pPr>
        <w:pStyle w:val="aff6"/>
      </w:pPr>
    </w:p>
    <w:p w14:paraId="1E52647B" w14:textId="77777777" w:rsidR="00870A08" w:rsidRDefault="003A5418">
      <w:pPr>
        <w:pStyle w:val="aff6"/>
      </w:pPr>
      <w:r>
        <w:t xml:space="preserve">&lt;R3&gt;display </w:t>
      </w:r>
      <w:proofErr w:type="spellStart"/>
      <w:r>
        <w:t>ip</w:t>
      </w:r>
      <w:proofErr w:type="spellEnd"/>
      <w:r>
        <w:t xml:space="preserve"> routing-table </w:t>
      </w:r>
    </w:p>
    <w:p w14:paraId="59E5782E" w14:textId="77777777" w:rsidR="00870A08" w:rsidRDefault="003A5418">
      <w:pPr>
        <w:pStyle w:val="aff6"/>
      </w:pPr>
      <w:r>
        <w:t>Route Flags: R - relay, D - download to fib</w:t>
      </w:r>
    </w:p>
    <w:p w14:paraId="53407113" w14:textId="77777777" w:rsidR="00870A08" w:rsidRDefault="003A5418">
      <w:pPr>
        <w:pStyle w:val="aff6"/>
      </w:pPr>
      <w:r>
        <w:t>----------------------------------------------------------------------------</w:t>
      </w:r>
    </w:p>
    <w:p w14:paraId="6A3EC31C" w14:textId="77777777" w:rsidR="00870A08" w:rsidRDefault="003A5418">
      <w:pPr>
        <w:pStyle w:val="aff6"/>
      </w:pPr>
      <w:r>
        <w:t>Routing Tables: Public</w:t>
      </w:r>
    </w:p>
    <w:p w14:paraId="04D007E1" w14:textId="77777777" w:rsidR="00870A08" w:rsidRDefault="003A5418">
      <w:pPr>
        <w:pStyle w:val="aff6"/>
      </w:pPr>
      <w:r>
        <w:t xml:space="preserve">         </w:t>
      </w:r>
      <w:proofErr w:type="gramStart"/>
      <w:r>
        <w:t>Destinations :</w:t>
      </w:r>
      <w:proofErr w:type="gramEnd"/>
      <w:r>
        <w:t xml:space="preserve"> 9        Routes : 9        </w:t>
      </w:r>
    </w:p>
    <w:p w14:paraId="3BCAFC22"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537836F" w14:textId="77777777" w:rsidR="00870A08" w:rsidRDefault="003A5418">
      <w:pPr>
        <w:pStyle w:val="aff6"/>
      </w:pPr>
      <w:r>
        <w:t xml:space="preserve">     </w:t>
      </w:r>
      <w:r>
        <w:rPr>
          <w:shd w:val="pct10" w:color="auto" w:fill="FFFFFF"/>
        </w:rPr>
        <w:t xml:space="preserve"> 10.0.12.0/</w:t>
      </w:r>
      <w:proofErr w:type="gramStart"/>
      <w:r>
        <w:rPr>
          <w:shd w:val="pct10" w:color="auto" w:fill="FFFFFF"/>
        </w:rPr>
        <w:t>24  Static</w:t>
      </w:r>
      <w:proofErr w:type="gramEnd"/>
      <w:r>
        <w:rPr>
          <w:shd w:val="pct10" w:color="auto" w:fill="FFFFFF"/>
        </w:rPr>
        <w:t xml:space="preserve">  60   0           D   10.0.23.3       Serial0/0/1</w:t>
      </w:r>
    </w:p>
    <w:p w14:paraId="6DBA266B" w14:textId="77777777" w:rsidR="00870A08" w:rsidRDefault="003A5418">
      <w:pPr>
        <w:pStyle w:val="aff6"/>
      </w:pPr>
      <w:r>
        <w:t xml:space="preserve">      10.0.23.0/</w:t>
      </w:r>
      <w:proofErr w:type="gramStart"/>
      <w:r>
        <w:t>24  Direct</w:t>
      </w:r>
      <w:proofErr w:type="gramEnd"/>
      <w:r>
        <w:t xml:space="preserve">  0    0           D   10.0.23.3       Serial0/0/1</w:t>
      </w:r>
    </w:p>
    <w:p w14:paraId="1960C2B2" w14:textId="77777777" w:rsidR="00870A08" w:rsidRDefault="003A5418">
      <w:pPr>
        <w:pStyle w:val="aff6"/>
      </w:pPr>
      <w:r>
        <w:t xml:space="preserve">      10.0.23.2/</w:t>
      </w:r>
      <w:proofErr w:type="gramStart"/>
      <w:r>
        <w:t>32  Direct</w:t>
      </w:r>
      <w:proofErr w:type="gramEnd"/>
      <w:r>
        <w:t xml:space="preserve">  0    0           D   10.0.23.2       Serial0/0/1</w:t>
      </w:r>
    </w:p>
    <w:p w14:paraId="3019E8D4" w14:textId="77777777" w:rsidR="00870A08" w:rsidRDefault="003A5418">
      <w:pPr>
        <w:pStyle w:val="aff6"/>
      </w:pPr>
      <w:r>
        <w:t xml:space="preserve">      10.0.23.3/</w:t>
      </w:r>
      <w:proofErr w:type="gramStart"/>
      <w:r>
        <w:t>32  Direct</w:t>
      </w:r>
      <w:proofErr w:type="gramEnd"/>
      <w:r>
        <w:t xml:space="preserve">  0    0           D   127.0.0.1       Serial0/0/1</w:t>
      </w:r>
    </w:p>
    <w:p w14:paraId="6D05CF66" w14:textId="77777777" w:rsidR="00870A08" w:rsidRDefault="003A5418">
      <w:pPr>
        <w:pStyle w:val="aff6"/>
      </w:pPr>
      <w:r>
        <w:t xml:space="preserve">      127.0.0.0/8   </w:t>
      </w:r>
      <w:proofErr w:type="gramStart"/>
      <w:r>
        <w:t>Direct  0</w:t>
      </w:r>
      <w:proofErr w:type="gramEnd"/>
      <w:r>
        <w:t xml:space="preserve">    0           D   127.0.0.1       InLoopBack0</w:t>
      </w:r>
    </w:p>
    <w:p w14:paraId="12F279B6" w14:textId="77777777" w:rsidR="00870A08" w:rsidRDefault="003A5418">
      <w:pPr>
        <w:pStyle w:val="aff6"/>
      </w:pPr>
      <w:r>
        <w:t xml:space="preserve">      127.0.0.1/</w:t>
      </w:r>
      <w:proofErr w:type="gramStart"/>
      <w:r>
        <w:t>32  Direct</w:t>
      </w:r>
      <w:proofErr w:type="gramEnd"/>
      <w:r>
        <w:t xml:space="preserve">  0    0           D   127.0.0.1       InLoopBack0</w:t>
      </w:r>
    </w:p>
    <w:p w14:paraId="7B34061E" w14:textId="77777777" w:rsidR="00870A08" w:rsidRDefault="003A5418">
      <w:pPr>
        <w:pStyle w:val="aff6"/>
      </w:pPr>
      <w:r>
        <w:t xml:space="preserve">   </w:t>
      </w:r>
      <w:r>
        <w:rPr>
          <w:shd w:val="pct10" w:color="auto" w:fill="FFFFFF"/>
        </w:rPr>
        <w:t>192.168.10.0/</w:t>
      </w:r>
      <w:proofErr w:type="gramStart"/>
      <w:r>
        <w:rPr>
          <w:shd w:val="pct10" w:color="auto" w:fill="FFFFFF"/>
        </w:rPr>
        <w:t>24  Static</w:t>
      </w:r>
      <w:proofErr w:type="gramEnd"/>
      <w:r>
        <w:rPr>
          <w:shd w:val="pct10" w:color="auto" w:fill="FFFFFF"/>
        </w:rPr>
        <w:t xml:space="preserve">  60   0           D   10.0.23.3       Serial0/0/1</w:t>
      </w:r>
    </w:p>
    <w:p w14:paraId="15DBA649" w14:textId="77777777" w:rsidR="00870A08" w:rsidRDefault="003A5418">
      <w:pPr>
        <w:pStyle w:val="aff6"/>
      </w:pPr>
      <w:r>
        <w:t xml:space="preserve">   192.168.20.0/</w:t>
      </w:r>
      <w:proofErr w:type="gramStart"/>
      <w:r>
        <w:t>24  Direct</w:t>
      </w:r>
      <w:proofErr w:type="gramEnd"/>
      <w:r>
        <w:t xml:space="preserve">  0    0           D   192.168.20.3    Ethernet0/0/0</w:t>
      </w:r>
    </w:p>
    <w:p w14:paraId="2686FBE3" w14:textId="77777777" w:rsidR="00870A08" w:rsidRDefault="003A5418">
      <w:pPr>
        <w:pStyle w:val="aff6"/>
      </w:pPr>
      <w:r>
        <w:t xml:space="preserve">   192.168.20.3/</w:t>
      </w:r>
      <w:proofErr w:type="gramStart"/>
      <w:r>
        <w:t>32  Direct</w:t>
      </w:r>
      <w:proofErr w:type="gramEnd"/>
      <w:r>
        <w:t xml:space="preserve">  0    0           D   127.0.0.1       Ethernet0/0/0</w:t>
      </w:r>
    </w:p>
    <w:p w14:paraId="237A043D" w14:textId="77777777" w:rsidR="00870A08" w:rsidRDefault="00870A08">
      <w:pPr>
        <w:ind w:firstLine="420"/>
        <w:rPr>
          <w:kern w:val="0"/>
        </w:rPr>
      </w:pPr>
    </w:p>
    <w:p w14:paraId="1B016AA9" w14:textId="77777777" w:rsidR="00870A08" w:rsidRDefault="003A5418">
      <w:pPr>
        <w:ind w:firstLine="420"/>
        <w:rPr>
          <w:kern w:val="0"/>
        </w:rPr>
      </w:pPr>
      <w:r>
        <w:rPr>
          <w:rFonts w:hint="eastAsia"/>
          <w:kern w:val="0"/>
        </w:rPr>
        <w:t>此时再在主机</w:t>
      </w:r>
      <w:r>
        <w:rPr>
          <w:rFonts w:hint="eastAsia"/>
        </w:rPr>
        <w:t>PC-1</w:t>
      </w:r>
      <w:r>
        <w:rPr>
          <w:rFonts w:hint="eastAsia"/>
          <w:kern w:val="0"/>
        </w:rPr>
        <w:t>上测试与</w:t>
      </w:r>
      <w:r>
        <w:rPr>
          <w:rFonts w:hint="eastAsia"/>
          <w:kern w:val="0"/>
        </w:rPr>
        <w:t>R3</w:t>
      </w:r>
      <w:r>
        <w:rPr>
          <w:rFonts w:hint="eastAsia"/>
          <w:kern w:val="0"/>
        </w:rPr>
        <w:t>间的连通性。</w:t>
      </w:r>
    </w:p>
    <w:p w14:paraId="20658859" w14:textId="77777777" w:rsidR="00870A08" w:rsidRDefault="003A5418">
      <w:pPr>
        <w:pStyle w:val="aff6"/>
      </w:pPr>
      <w:r>
        <w:t>PC&gt;ping 10.0.23.3</w:t>
      </w:r>
    </w:p>
    <w:p w14:paraId="722C8596" w14:textId="77777777" w:rsidR="00870A08" w:rsidRDefault="003A5418">
      <w:pPr>
        <w:pStyle w:val="aff6"/>
      </w:pPr>
      <w:r>
        <w:t xml:space="preserve">Ping 10.0.23.3: 32 data bytes, Press </w:t>
      </w:r>
      <w:proofErr w:type="spellStart"/>
      <w:r>
        <w:t>Ctrl_C</w:t>
      </w:r>
      <w:proofErr w:type="spellEnd"/>
      <w:r>
        <w:t xml:space="preserve"> to break</w:t>
      </w:r>
    </w:p>
    <w:p w14:paraId="310DC1BB" w14:textId="77777777" w:rsidR="00870A08" w:rsidRDefault="003A5418">
      <w:pPr>
        <w:pStyle w:val="aff6"/>
      </w:pPr>
      <w:r>
        <w:t xml:space="preserve">From 10.0.23.3: bytes=32 seq=1 </w:t>
      </w:r>
      <w:proofErr w:type="spellStart"/>
      <w:r>
        <w:t>ttl</w:t>
      </w:r>
      <w:proofErr w:type="spellEnd"/>
      <w:r>
        <w:t xml:space="preserve">=253 time=47 </w:t>
      </w:r>
      <w:proofErr w:type="spellStart"/>
      <w:r>
        <w:t>ms</w:t>
      </w:r>
      <w:proofErr w:type="spellEnd"/>
    </w:p>
    <w:p w14:paraId="77CDEEAF" w14:textId="77777777" w:rsidR="00870A08" w:rsidRDefault="003A5418">
      <w:pPr>
        <w:pStyle w:val="aff6"/>
      </w:pPr>
      <w:r>
        <w:t xml:space="preserve">From 10.0.23.3: bytes=32 seq=2 </w:t>
      </w:r>
      <w:proofErr w:type="spellStart"/>
      <w:r>
        <w:t>ttl</w:t>
      </w:r>
      <w:proofErr w:type="spellEnd"/>
      <w:r>
        <w:t xml:space="preserve">=253 time=47 </w:t>
      </w:r>
      <w:proofErr w:type="spellStart"/>
      <w:r>
        <w:t>ms</w:t>
      </w:r>
      <w:proofErr w:type="spellEnd"/>
    </w:p>
    <w:p w14:paraId="324AA1EA" w14:textId="77777777" w:rsidR="00870A08" w:rsidRDefault="003A5418">
      <w:pPr>
        <w:pStyle w:val="aff6"/>
      </w:pPr>
      <w:r>
        <w:t xml:space="preserve">From 10.0.23.3: bytes=32 seq=3 </w:t>
      </w:r>
      <w:proofErr w:type="spellStart"/>
      <w:r>
        <w:t>ttl</w:t>
      </w:r>
      <w:proofErr w:type="spellEnd"/>
      <w:r>
        <w:t xml:space="preserve">=253 time=47 </w:t>
      </w:r>
      <w:proofErr w:type="spellStart"/>
      <w:r>
        <w:t>ms</w:t>
      </w:r>
      <w:proofErr w:type="spellEnd"/>
    </w:p>
    <w:p w14:paraId="74326F09" w14:textId="77777777" w:rsidR="00870A08" w:rsidRDefault="003A5418">
      <w:pPr>
        <w:pStyle w:val="aff6"/>
      </w:pPr>
      <w:r>
        <w:t xml:space="preserve">From 10.0.23.3: bytes=32 seq=4 </w:t>
      </w:r>
      <w:proofErr w:type="spellStart"/>
      <w:r>
        <w:t>ttl</w:t>
      </w:r>
      <w:proofErr w:type="spellEnd"/>
      <w:r>
        <w:t xml:space="preserve">=253 time=47 </w:t>
      </w:r>
      <w:proofErr w:type="spellStart"/>
      <w:r>
        <w:t>ms</w:t>
      </w:r>
      <w:proofErr w:type="spellEnd"/>
    </w:p>
    <w:p w14:paraId="4DDAB517" w14:textId="77777777" w:rsidR="00870A08" w:rsidRDefault="003A5418">
      <w:pPr>
        <w:pStyle w:val="aff6"/>
      </w:pPr>
      <w:r>
        <w:t xml:space="preserve">From 10.0.23.3: bytes=32 seq=5 </w:t>
      </w:r>
      <w:proofErr w:type="spellStart"/>
      <w:r>
        <w:t>ttl</w:t>
      </w:r>
      <w:proofErr w:type="spellEnd"/>
      <w:r>
        <w:t xml:space="preserve">=253 time=93 </w:t>
      </w:r>
      <w:proofErr w:type="spellStart"/>
      <w:r>
        <w:t>ms</w:t>
      </w:r>
      <w:proofErr w:type="spellEnd"/>
    </w:p>
    <w:p w14:paraId="5A6200E8" w14:textId="77777777" w:rsidR="00870A08" w:rsidRDefault="003A5418">
      <w:pPr>
        <w:pStyle w:val="aff6"/>
      </w:pPr>
      <w:r>
        <w:t>--- 10.0.23.3 ping statistics ---</w:t>
      </w:r>
    </w:p>
    <w:p w14:paraId="7CC99E0B" w14:textId="77777777" w:rsidR="00870A08" w:rsidRDefault="003A5418">
      <w:pPr>
        <w:pStyle w:val="aff6"/>
      </w:pPr>
      <w:r>
        <w:lastRenderedPageBreak/>
        <w:t xml:space="preserve">  5 packet(s) transmitted</w:t>
      </w:r>
    </w:p>
    <w:p w14:paraId="5DC0FD10" w14:textId="77777777" w:rsidR="00870A08" w:rsidRDefault="003A5418">
      <w:pPr>
        <w:pStyle w:val="aff6"/>
      </w:pPr>
      <w:r>
        <w:t xml:space="preserve">  5 packet(s) received</w:t>
      </w:r>
    </w:p>
    <w:p w14:paraId="4FB92C66" w14:textId="77777777" w:rsidR="00870A08" w:rsidRDefault="003A5418">
      <w:pPr>
        <w:pStyle w:val="aff6"/>
      </w:pPr>
      <w:r>
        <w:t xml:space="preserve">  0.00% packet loss</w:t>
      </w:r>
    </w:p>
    <w:p w14:paraId="0DE919E0" w14:textId="77777777" w:rsidR="00870A08" w:rsidRDefault="003A5418">
      <w:pPr>
        <w:pStyle w:val="aff6"/>
      </w:pPr>
      <w:r>
        <w:t xml:space="preserve">  round-trip min/avg/max = 47/56/93 </w:t>
      </w:r>
      <w:proofErr w:type="spellStart"/>
      <w:r>
        <w:t>ms</w:t>
      </w:r>
      <w:proofErr w:type="spellEnd"/>
    </w:p>
    <w:p w14:paraId="42927187" w14:textId="77777777" w:rsidR="00870A08" w:rsidRDefault="00870A08">
      <w:pPr>
        <w:ind w:firstLine="420"/>
        <w:rPr>
          <w:kern w:val="0"/>
        </w:rPr>
      </w:pPr>
    </w:p>
    <w:p w14:paraId="071A2901" w14:textId="77777777" w:rsidR="00870A08" w:rsidRDefault="003A5418">
      <w:pPr>
        <w:ind w:firstLine="420"/>
        <w:rPr>
          <w:kern w:val="0"/>
        </w:rPr>
      </w:pPr>
      <w:r>
        <w:rPr>
          <w:rFonts w:hint="eastAsia"/>
          <w:kern w:val="0"/>
        </w:rPr>
        <w:t>测试成功，主机</w:t>
      </w:r>
      <w:r>
        <w:rPr>
          <w:rFonts w:hint="eastAsia"/>
        </w:rPr>
        <w:t>PC-1</w:t>
      </w:r>
      <w:r>
        <w:rPr>
          <w:rFonts w:hint="eastAsia"/>
          <w:kern w:val="0"/>
        </w:rPr>
        <w:t>可以顺利与</w:t>
      </w:r>
      <w:r>
        <w:rPr>
          <w:rFonts w:hint="eastAsia"/>
          <w:kern w:val="0"/>
        </w:rPr>
        <w:t>R3</w:t>
      </w:r>
      <w:r>
        <w:rPr>
          <w:rFonts w:hint="eastAsia"/>
          <w:kern w:val="0"/>
        </w:rPr>
        <w:t>通信，同样主机</w:t>
      </w:r>
      <w:r>
        <w:rPr>
          <w:rFonts w:hint="eastAsia"/>
        </w:rPr>
        <w:t>PC-2</w:t>
      </w:r>
      <w:r>
        <w:rPr>
          <w:rFonts w:hint="eastAsia"/>
          <w:kern w:val="0"/>
        </w:rPr>
        <w:t>此时也能够与</w:t>
      </w:r>
      <w:r>
        <w:rPr>
          <w:rFonts w:hint="eastAsia"/>
          <w:kern w:val="0"/>
        </w:rPr>
        <w:t>R1</w:t>
      </w:r>
      <w:r>
        <w:rPr>
          <w:rFonts w:hint="eastAsia"/>
          <w:kern w:val="0"/>
        </w:rPr>
        <w:t>进行通信，测试过程这里省略。</w:t>
      </w:r>
    </w:p>
    <w:p w14:paraId="11A3C07E" w14:textId="77777777" w:rsidR="00870A08" w:rsidRDefault="003A5418">
      <w:pPr>
        <w:pStyle w:val="2"/>
        <w:numPr>
          <w:ilvl w:val="0"/>
          <w:numId w:val="26"/>
        </w:numPr>
        <w:ind w:left="426" w:hanging="426"/>
      </w:pPr>
      <w:r>
        <w:rPr>
          <w:rFonts w:hint="eastAsia"/>
        </w:rPr>
        <w:t>使用默认路由实现简单的网络优化</w:t>
      </w:r>
    </w:p>
    <w:p w14:paraId="521C4CEE" w14:textId="77777777" w:rsidR="00870A08" w:rsidRDefault="003A5418">
      <w:pPr>
        <w:ind w:firstLine="420"/>
        <w:rPr>
          <w:kern w:val="0"/>
        </w:rPr>
      </w:pPr>
      <w:r>
        <w:rPr>
          <w:rFonts w:hint="eastAsia"/>
          <w:kern w:val="0"/>
        </w:rPr>
        <w:t>通过适当的减少设备上的配置工作量，能够帮助网络管理员在进行故障排除时更轻松的定位故障，且相对较少的配置量也能减少在配置时出错的可能，另一方面，也能够相对减少对设备本身硬件的负担。</w:t>
      </w:r>
    </w:p>
    <w:p w14:paraId="22C03847" w14:textId="77777777" w:rsidR="00870A08" w:rsidRDefault="003A5418">
      <w:pPr>
        <w:ind w:firstLine="420"/>
        <w:rPr>
          <w:kern w:val="0"/>
        </w:rPr>
      </w:pPr>
      <w:r>
        <w:rPr>
          <w:rFonts w:hint="eastAsia"/>
          <w:kern w:val="0"/>
        </w:rPr>
        <w:t>默认路由是一种特殊的静态路由，使用默认路由可以简化路由器上的配置。</w:t>
      </w:r>
    </w:p>
    <w:p w14:paraId="433BD243" w14:textId="77777777" w:rsidR="00870A08" w:rsidRDefault="003A5418">
      <w:pPr>
        <w:ind w:firstLine="420"/>
        <w:rPr>
          <w:kern w:val="0"/>
        </w:rPr>
      </w:pPr>
      <w:r>
        <w:rPr>
          <w:rFonts w:hint="eastAsia"/>
          <w:kern w:val="0"/>
        </w:rPr>
        <w:t>查看此时</w:t>
      </w:r>
      <w:r>
        <w:rPr>
          <w:rFonts w:hint="eastAsia"/>
          <w:kern w:val="0"/>
        </w:rPr>
        <w:t>R1</w:t>
      </w:r>
      <w:r>
        <w:rPr>
          <w:rFonts w:hint="eastAsia"/>
          <w:kern w:val="0"/>
        </w:rPr>
        <w:t>上的路由表。</w:t>
      </w:r>
    </w:p>
    <w:p w14:paraId="68FE1F57" w14:textId="77777777" w:rsidR="00870A08" w:rsidRDefault="003A5418">
      <w:pPr>
        <w:pStyle w:val="aff6"/>
      </w:pPr>
      <w:r>
        <w:t>&lt;R1&gt;dis</w:t>
      </w:r>
      <w:r>
        <w:rPr>
          <w:rFonts w:hint="eastAsia"/>
        </w:rPr>
        <w:t>play</w:t>
      </w:r>
      <w:r>
        <w:t xml:space="preserve"> </w:t>
      </w:r>
      <w:proofErr w:type="spellStart"/>
      <w:r>
        <w:t>ip</w:t>
      </w:r>
      <w:proofErr w:type="spellEnd"/>
      <w:r>
        <w:t xml:space="preserve"> routing-table </w:t>
      </w:r>
    </w:p>
    <w:p w14:paraId="780545FC" w14:textId="77777777" w:rsidR="00870A08" w:rsidRDefault="003A5418">
      <w:pPr>
        <w:pStyle w:val="aff6"/>
      </w:pPr>
      <w:r>
        <w:t>Route Flags: R - relay, D - download to fib</w:t>
      </w:r>
    </w:p>
    <w:p w14:paraId="7D5ADEA3" w14:textId="77777777" w:rsidR="00870A08" w:rsidRDefault="003A5418">
      <w:pPr>
        <w:pStyle w:val="aff6"/>
      </w:pPr>
      <w:r>
        <w:t>----------------------------------------------------------------------------</w:t>
      </w:r>
    </w:p>
    <w:p w14:paraId="221C0A6E" w14:textId="77777777" w:rsidR="00870A08" w:rsidRDefault="003A5418">
      <w:pPr>
        <w:pStyle w:val="aff6"/>
      </w:pPr>
      <w:r>
        <w:t>Routing Tables: Public</w:t>
      </w:r>
    </w:p>
    <w:p w14:paraId="28C8D124" w14:textId="77777777" w:rsidR="00870A08" w:rsidRDefault="003A5418">
      <w:pPr>
        <w:pStyle w:val="aff6"/>
      </w:pPr>
      <w:r>
        <w:t xml:space="preserve">         </w:t>
      </w:r>
      <w:proofErr w:type="gramStart"/>
      <w:r>
        <w:t>Destinations :</w:t>
      </w:r>
      <w:proofErr w:type="gramEnd"/>
      <w:r>
        <w:t xml:space="preserve"> 9        Routes : 9        </w:t>
      </w:r>
    </w:p>
    <w:p w14:paraId="3B0C07E1"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797063F" w14:textId="77777777" w:rsidR="00870A08" w:rsidRDefault="003A5418">
      <w:pPr>
        <w:pStyle w:val="aff6"/>
      </w:pPr>
      <w:r>
        <w:t xml:space="preserve">      10.0.12.0/</w:t>
      </w:r>
      <w:proofErr w:type="gramStart"/>
      <w:r>
        <w:t>24  Direct</w:t>
      </w:r>
      <w:proofErr w:type="gramEnd"/>
      <w:r>
        <w:t xml:space="preserve">  0    0           D   10.0.12.1       Serial0/0/0</w:t>
      </w:r>
    </w:p>
    <w:p w14:paraId="57D791FA" w14:textId="77777777" w:rsidR="00870A08" w:rsidRDefault="003A5418">
      <w:pPr>
        <w:pStyle w:val="aff6"/>
      </w:pPr>
      <w:r>
        <w:t xml:space="preserve">      10.0.12.1/</w:t>
      </w:r>
      <w:proofErr w:type="gramStart"/>
      <w:r>
        <w:t>32  Direct</w:t>
      </w:r>
      <w:proofErr w:type="gramEnd"/>
      <w:r>
        <w:t xml:space="preserve">  0    0           D   127.0.0.1       Serial0/0/0</w:t>
      </w:r>
    </w:p>
    <w:p w14:paraId="0407FDAA" w14:textId="77777777" w:rsidR="00870A08" w:rsidRDefault="003A5418">
      <w:pPr>
        <w:pStyle w:val="aff6"/>
      </w:pPr>
      <w:r>
        <w:t xml:space="preserve">      10.0.12.2/</w:t>
      </w:r>
      <w:proofErr w:type="gramStart"/>
      <w:r>
        <w:t>32  Direct</w:t>
      </w:r>
      <w:proofErr w:type="gramEnd"/>
      <w:r>
        <w:t xml:space="preserve">  0    0           D   10.0.12.2       Serial0/0/0</w:t>
      </w:r>
    </w:p>
    <w:p w14:paraId="419B0E11" w14:textId="77777777" w:rsidR="00870A08" w:rsidRDefault="003A5418">
      <w:pPr>
        <w:pStyle w:val="aff6"/>
      </w:pPr>
      <w:r>
        <w:t xml:space="preserve">      </w:t>
      </w:r>
      <w:r>
        <w:rPr>
          <w:shd w:val="pct10" w:color="auto" w:fill="FFFFFF"/>
        </w:rPr>
        <w:t>10.0.23.0/</w:t>
      </w:r>
      <w:proofErr w:type="gramStart"/>
      <w:r>
        <w:rPr>
          <w:shd w:val="pct10" w:color="auto" w:fill="FFFFFF"/>
        </w:rPr>
        <w:t>24  Static</w:t>
      </w:r>
      <w:proofErr w:type="gramEnd"/>
      <w:r>
        <w:rPr>
          <w:shd w:val="pct10" w:color="auto" w:fill="FFFFFF"/>
        </w:rPr>
        <w:t xml:space="preserve">  60   0          RD   10.0.12.2       Serial0/0/0</w:t>
      </w:r>
    </w:p>
    <w:p w14:paraId="74777B90" w14:textId="77777777" w:rsidR="00870A08" w:rsidRDefault="003A5418">
      <w:pPr>
        <w:pStyle w:val="aff6"/>
      </w:pPr>
      <w:r>
        <w:t xml:space="preserve">      127.0.0.0/8   </w:t>
      </w:r>
      <w:proofErr w:type="gramStart"/>
      <w:r>
        <w:t>Direct  0</w:t>
      </w:r>
      <w:proofErr w:type="gramEnd"/>
      <w:r>
        <w:t xml:space="preserve">    0           D   127.0.0.1       InLoopBack0</w:t>
      </w:r>
    </w:p>
    <w:p w14:paraId="26CC37E7" w14:textId="77777777" w:rsidR="00870A08" w:rsidRDefault="003A5418">
      <w:pPr>
        <w:pStyle w:val="aff6"/>
      </w:pPr>
      <w:r>
        <w:t xml:space="preserve">      127.0.0.1/</w:t>
      </w:r>
      <w:proofErr w:type="gramStart"/>
      <w:r>
        <w:t>32  Direct</w:t>
      </w:r>
      <w:proofErr w:type="gramEnd"/>
      <w:r>
        <w:t xml:space="preserve">  0    0           D   127.0.0.1       InLoopBack0</w:t>
      </w:r>
    </w:p>
    <w:p w14:paraId="038964AD" w14:textId="77777777" w:rsidR="00870A08" w:rsidRDefault="003A5418">
      <w:pPr>
        <w:pStyle w:val="aff6"/>
      </w:pPr>
      <w:r>
        <w:t xml:space="preserve">   192.168.10.0/</w:t>
      </w:r>
      <w:proofErr w:type="gramStart"/>
      <w:r>
        <w:t>24  Direct</w:t>
      </w:r>
      <w:proofErr w:type="gramEnd"/>
      <w:r>
        <w:t xml:space="preserve">  0    0           D   192.168.10.1    Ethernet0/0/0</w:t>
      </w:r>
    </w:p>
    <w:p w14:paraId="48E7E676" w14:textId="77777777" w:rsidR="00870A08" w:rsidRDefault="003A5418">
      <w:pPr>
        <w:pStyle w:val="aff6"/>
      </w:pPr>
      <w:r>
        <w:t xml:space="preserve">   192.168.10.1/</w:t>
      </w:r>
      <w:proofErr w:type="gramStart"/>
      <w:r>
        <w:t>32  Direct</w:t>
      </w:r>
      <w:proofErr w:type="gramEnd"/>
      <w:r>
        <w:t xml:space="preserve">  0    0           D   127.0.0.1       Ethernet0/0/0</w:t>
      </w:r>
    </w:p>
    <w:p w14:paraId="03811DC1" w14:textId="77777777" w:rsidR="00870A08" w:rsidRDefault="003A5418">
      <w:pPr>
        <w:pStyle w:val="aff6"/>
      </w:pPr>
      <w:r>
        <w:lastRenderedPageBreak/>
        <w:t xml:space="preserve">  </w:t>
      </w:r>
      <w:r>
        <w:rPr>
          <w:shd w:val="pct10" w:color="auto" w:fill="FFFFFF"/>
        </w:rPr>
        <w:t xml:space="preserve"> 192.168.20.0/</w:t>
      </w:r>
      <w:proofErr w:type="gramStart"/>
      <w:r>
        <w:rPr>
          <w:shd w:val="pct10" w:color="auto" w:fill="FFFFFF"/>
        </w:rPr>
        <w:t>24  Static</w:t>
      </w:r>
      <w:proofErr w:type="gramEnd"/>
      <w:r>
        <w:rPr>
          <w:shd w:val="pct10" w:color="auto" w:fill="FFFFFF"/>
        </w:rPr>
        <w:t xml:space="preserve">  60   0          RD   10.0.12.2       Serial0/0/0</w:t>
      </w:r>
    </w:p>
    <w:p w14:paraId="0B5F2346" w14:textId="77777777" w:rsidR="00870A08" w:rsidRDefault="00870A08">
      <w:pPr>
        <w:ind w:firstLine="420"/>
        <w:rPr>
          <w:kern w:val="0"/>
        </w:rPr>
      </w:pPr>
    </w:p>
    <w:p w14:paraId="5BD8E3B5" w14:textId="77777777" w:rsidR="00870A08" w:rsidRDefault="003A5418">
      <w:pPr>
        <w:ind w:firstLine="420"/>
        <w:rPr>
          <w:kern w:val="0"/>
        </w:rPr>
      </w:pPr>
      <w:r>
        <w:rPr>
          <w:rFonts w:hint="eastAsia"/>
          <w:kern w:val="0"/>
        </w:rPr>
        <w:t>此时</w:t>
      </w:r>
      <w:r>
        <w:rPr>
          <w:rFonts w:hint="eastAsia"/>
          <w:kern w:val="0"/>
        </w:rPr>
        <w:t>R1</w:t>
      </w:r>
      <w:r>
        <w:rPr>
          <w:rFonts w:hint="eastAsia"/>
          <w:kern w:val="0"/>
        </w:rPr>
        <w:t>上存在两条先前经过手动配置的静态路由条目，且它们的下一跳和出接口都一致。</w:t>
      </w:r>
    </w:p>
    <w:p w14:paraId="2AA48832" w14:textId="77777777" w:rsidR="00870A08" w:rsidRDefault="003A5418">
      <w:pPr>
        <w:ind w:firstLine="420"/>
        <w:rPr>
          <w:kern w:val="0"/>
        </w:rPr>
      </w:pPr>
      <w:r>
        <w:rPr>
          <w:rFonts w:hint="eastAsia"/>
          <w:kern w:val="0"/>
        </w:rPr>
        <w:t>现在</w:t>
      </w:r>
      <w:proofErr w:type="gramStart"/>
      <w:r>
        <w:rPr>
          <w:rFonts w:hint="eastAsia"/>
          <w:kern w:val="0"/>
        </w:rPr>
        <w:t>在</w:t>
      </w:r>
      <w:proofErr w:type="gramEnd"/>
      <w:r>
        <w:rPr>
          <w:rFonts w:hint="eastAsia"/>
          <w:kern w:val="0"/>
        </w:rPr>
        <w:t>R1</w:t>
      </w:r>
      <w:r>
        <w:rPr>
          <w:rFonts w:hint="eastAsia"/>
          <w:kern w:val="0"/>
        </w:rPr>
        <w:t>上配置一条默认路由，即</w:t>
      </w:r>
      <w:proofErr w:type="gramStart"/>
      <w:r>
        <w:rPr>
          <w:rFonts w:hint="eastAsia"/>
          <w:kern w:val="0"/>
        </w:rPr>
        <w:t>目的网</w:t>
      </w:r>
      <w:proofErr w:type="gramEnd"/>
      <w:r>
        <w:rPr>
          <w:rFonts w:hint="eastAsia"/>
          <w:kern w:val="0"/>
        </w:rPr>
        <w:t>段和掩码为全</w:t>
      </w:r>
      <w:r>
        <w:rPr>
          <w:rFonts w:hint="eastAsia"/>
          <w:kern w:val="0"/>
        </w:rPr>
        <w:t>0</w:t>
      </w:r>
      <w:r>
        <w:rPr>
          <w:rFonts w:hint="eastAsia"/>
          <w:kern w:val="0"/>
        </w:rPr>
        <w:t>，表示任何网络，下一跳为</w:t>
      </w:r>
      <w:r>
        <w:rPr>
          <w:rFonts w:hint="eastAsia"/>
          <w:kern w:val="0"/>
        </w:rPr>
        <w:t>10.0.12.2</w:t>
      </w:r>
      <w:r>
        <w:rPr>
          <w:rFonts w:hint="eastAsia"/>
          <w:kern w:val="0"/>
        </w:rPr>
        <w:t>，并删除先前配置的两条静态路由。</w:t>
      </w:r>
    </w:p>
    <w:p w14:paraId="0509C028" w14:textId="77777777" w:rsidR="00870A08" w:rsidRDefault="003A5418">
      <w:pPr>
        <w:pStyle w:val="aff6"/>
      </w:pPr>
      <w:r>
        <w:t>[R</w:t>
      </w:r>
      <w:proofErr w:type="gramStart"/>
      <w:r>
        <w:t>1]</w:t>
      </w:r>
      <w:proofErr w:type="spellStart"/>
      <w:r>
        <w:t>ip</w:t>
      </w:r>
      <w:proofErr w:type="spellEnd"/>
      <w:proofErr w:type="gramEnd"/>
      <w:r>
        <w:t xml:space="preserve"> route-static 0.0.0.0 0 10.0.12.2</w:t>
      </w:r>
    </w:p>
    <w:p w14:paraId="621D77C6" w14:textId="77777777" w:rsidR="00870A08" w:rsidRDefault="003A5418">
      <w:pPr>
        <w:pStyle w:val="aff6"/>
      </w:pPr>
      <w:r>
        <w:t>[R</w:t>
      </w:r>
      <w:proofErr w:type="gramStart"/>
      <w:r>
        <w:t>1]undo</w:t>
      </w:r>
      <w:proofErr w:type="gramEnd"/>
      <w:r>
        <w:t xml:space="preserve"> </w:t>
      </w:r>
      <w:proofErr w:type="spellStart"/>
      <w:r>
        <w:t>ip</w:t>
      </w:r>
      <w:proofErr w:type="spellEnd"/>
      <w:r>
        <w:t xml:space="preserve"> route-static 10.0.23.0 255.255.255.0 10.0.12.2</w:t>
      </w:r>
    </w:p>
    <w:p w14:paraId="1F88DE71" w14:textId="77777777" w:rsidR="00870A08" w:rsidRDefault="003A5418">
      <w:pPr>
        <w:pStyle w:val="aff6"/>
      </w:pPr>
      <w:r>
        <w:t>[R</w:t>
      </w:r>
      <w:proofErr w:type="gramStart"/>
      <w:r>
        <w:t>1]undo</w:t>
      </w:r>
      <w:proofErr w:type="gramEnd"/>
      <w:r>
        <w:t xml:space="preserve"> </w:t>
      </w:r>
      <w:proofErr w:type="spellStart"/>
      <w:r>
        <w:t>ip</w:t>
      </w:r>
      <w:proofErr w:type="spellEnd"/>
      <w:r>
        <w:t xml:space="preserve"> route-static 192.168.20.0 255.255.255.0 10.0.12.2</w:t>
      </w:r>
    </w:p>
    <w:p w14:paraId="60CA6406" w14:textId="77777777" w:rsidR="00870A08" w:rsidRDefault="00870A08">
      <w:pPr>
        <w:ind w:firstLine="420"/>
        <w:rPr>
          <w:kern w:val="0"/>
        </w:rPr>
      </w:pPr>
    </w:p>
    <w:p w14:paraId="4F6C2540" w14:textId="77777777" w:rsidR="00870A08" w:rsidRDefault="003A5418">
      <w:pPr>
        <w:ind w:firstLine="420"/>
        <w:rPr>
          <w:kern w:val="0"/>
        </w:rPr>
      </w:pPr>
      <w:r>
        <w:rPr>
          <w:rFonts w:hint="eastAsia"/>
          <w:kern w:val="0"/>
        </w:rPr>
        <w:t>配置完成后，查看</w:t>
      </w:r>
      <w:r>
        <w:rPr>
          <w:rFonts w:hint="eastAsia"/>
          <w:kern w:val="0"/>
        </w:rPr>
        <w:t>R1</w:t>
      </w:r>
      <w:r>
        <w:rPr>
          <w:rFonts w:hint="eastAsia"/>
          <w:kern w:val="0"/>
        </w:rPr>
        <w:t>的路由表。</w:t>
      </w:r>
    </w:p>
    <w:p w14:paraId="02DDF7BF" w14:textId="77777777" w:rsidR="00870A08" w:rsidRDefault="003A5418">
      <w:pPr>
        <w:pStyle w:val="aff6"/>
      </w:pPr>
      <w:r>
        <w:t xml:space="preserve">&lt;R1&gt;display </w:t>
      </w:r>
      <w:proofErr w:type="spellStart"/>
      <w:r>
        <w:t>ip</w:t>
      </w:r>
      <w:proofErr w:type="spellEnd"/>
      <w:r>
        <w:t xml:space="preserve"> routing-table </w:t>
      </w:r>
    </w:p>
    <w:p w14:paraId="187618A8" w14:textId="77777777" w:rsidR="00870A08" w:rsidRDefault="003A5418">
      <w:pPr>
        <w:pStyle w:val="aff6"/>
      </w:pPr>
      <w:r>
        <w:t>Route Flags: R - relay, D - download to fib</w:t>
      </w:r>
    </w:p>
    <w:p w14:paraId="059C9657" w14:textId="77777777" w:rsidR="00870A08" w:rsidRDefault="003A5418">
      <w:pPr>
        <w:pStyle w:val="aff6"/>
      </w:pPr>
      <w:r>
        <w:t>----------------------------------------------------------------------------</w:t>
      </w:r>
    </w:p>
    <w:p w14:paraId="63403FA6" w14:textId="77777777" w:rsidR="00870A08" w:rsidRDefault="003A5418">
      <w:pPr>
        <w:pStyle w:val="aff6"/>
      </w:pPr>
      <w:r>
        <w:t>Routing Tables: Public</w:t>
      </w:r>
    </w:p>
    <w:p w14:paraId="32D6BE6A" w14:textId="77777777" w:rsidR="00870A08" w:rsidRDefault="003A5418">
      <w:pPr>
        <w:pStyle w:val="aff6"/>
      </w:pPr>
      <w:r>
        <w:t xml:space="preserve">         </w:t>
      </w:r>
      <w:proofErr w:type="gramStart"/>
      <w:r>
        <w:t>Destinations :</w:t>
      </w:r>
      <w:proofErr w:type="gramEnd"/>
      <w:r>
        <w:t xml:space="preserve"> 8        Routes : 8        </w:t>
      </w:r>
    </w:p>
    <w:p w14:paraId="7353ACB1"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C14E760" w14:textId="77777777" w:rsidR="00870A08" w:rsidRDefault="003A5418">
      <w:pPr>
        <w:pStyle w:val="aff6"/>
      </w:pPr>
      <w:r>
        <w:t xml:space="preserve">      </w:t>
      </w:r>
      <w:r>
        <w:rPr>
          <w:shd w:val="pct10" w:color="auto" w:fill="FFFFFF"/>
        </w:rPr>
        <w:t xml:space="preserve">  0.0.0.0/0   </w:t>
      </w:r>
      <w:proofErr w:type="gramStart"/>
      <w:r>
        <w:rPr>
          <w:shd w:val="pct10" w:color="auto" w:fill="FFFFFF"/>
        </w:rPr>
        <w:t>Static  60</w:t>
      </w:r>
      <w:proofErr w:type="gramEnd"/>
      <w:r>
        <w:rPr>
          <w:shd w:val="pct10" w:color="auto" w:fill="FFFFFF"/>
        </w:rPr>
        <w:t xml:space="preserve">   0          RD   10.0.12.2       Serial0/0/0</w:t>
      </w:r>
    </w:p>
    <w:p w14:paraId="78FD4F6C" w14:textId="77777777" w:rsidR="00870A08" w:rsidRDefault="003A5418">
      <w:pPr>
        <w:pStyle w:val="aff6"/>
      </w:pPr>
      <w:r>
        <w:t xml:space="preserve">      10.0.12.0/</w:t>
      </w:r>
      <w:proofErr w:type="gramStart"/>
      <w:r>
        <w:t>24  Direct</w:t>
      </w:r>
      <w:proofErr w:type="gramEnd"/>
      <w:r>
        <w:t xml:space="preserve">  0    0           D   10.0.12.1       Serial0/0/0</w:t>
      </w:r>
    </w:p>
    <w:p w14:paraId="28DCE4B0" w14:textId="77777777" w:rsidR="00870A08" w:rsidRDefault="003A5418">
      <w:pPr>
        <w:pStyle w:val="aff6"/>
      </w:pPr>
      <w:r>
        <w:t xml:space="preserve">      10.0.12.1/</w:t>
      </w:r>
      <w:proofErr w:type="gramStart"/>
      <w:r>
        <w:t>32  Direct</w:t>
      </w:r>
      <w:proofErr w:type="gramEnd"/>
      <w:r>
        <w:t xml:space="preserve">  0    0           D   127.0.0.1       Serial0/0/0</w:t>
      </w:r>
    </w:p>
    <w:p w14:paraId="3D3DF08E" w14:textId="77777777" w:rsidR="00870A08" w:rsidRDefault="003A5418">
      <w:pPr>
        <w:pStyle w:val="aff6"/>
      </w:pPr>
      <w:r>
        <w:t xml:space="preserve">      10.0.12.2/</w:t>
      </w:r>
      <w:proofErr w:type="gramStart"/>
      <w:r>
        <w:t>32  Direct</w:t>
      </w:r>
      <w:proofErr w:type="gramEnd"/>
      <w:r>
        <w:t xml:space="preserve">  0    0           D   10.0.12.2       Serial0/0/0</w:t>
      </w:r>
    </w:p>
    <w:p w14:paraId="0C424F68" w14:textId="77777777" w:rsidR="00870A08" w:rsidRDefault="003A5418">
      <w:pPr>
        <w:pStyle w:val="aff6"/>
      </w:pPr>
      <w:r>
        <w:t xml:space="preserve">      127.0.0.0/8   </w:t>
      </w:r>
      <w:proofErr w:type="gramStart"/>
      <w:r>
        <w:t>Direct  0</w:t>
      </w:r>
      <w:proofErr w:type="gramEnd"/>
      <w:r>
        <w:t xml:space="preserve">    0           D   127.0.0.1       InLoopBack0</w:t>
      </w:r>
    </w:p>
    <w:p w14:paraId="66ECF7C2" w14:textId="77777777" w:rsidR="00870A08" w:rsidRDefault="003A5418">
      <w:pPr>
        <w:pStyle w:val="aff6"/>
      </w:pPr>
      <w:r>
        <w:t xml:space="preserve">      127.0.0.1/</w:t>
      </w:r>
      <w:proofErr w:type="gramStart"/>
      <w:r>
        <w:t>32  Direct</w:t>
      </w:r>
      <w:proofErr w:type="gramEnd"/>
      <w:r>
        <w:t xml:space="preserve">  0    0           D   127.0.0.1       InLoopBack0</w:t>
      </w:r>
    </w:p>
    <w:p w14:paraId="2BE9C969" w14:textId="77777777" w:rsidR="00870A08" w:rsidRDefault="003A5418">
      <w:pPr>
        <w:pStyle w:val="aff6"/>
      </w:pPr>
      <w:r>
        <w:t xml:space="preserve">   192.168.10.0/</w:t>
      </w:r>
      <w:proofErr w:type="gramStart"/>
      <w:r>
        <w:t>24  Direct</w:t>
      </w:r>
      <w:proofErr w:type="gramEnd"/>
      <w:r>
        <w:t xml:space="preserve">  0    0           D   192.168.10.1    Ethernet0/0/0</w:t>
      </w:r>
    </w:p>
    <w:p w14:paraId="42E08541" w14:textId="77777777" w:rsidR="00870A08" w:rsidRDefault="003A5418">
      <w:pPr>
        <w:pStyle w:val="aff6"/>
      </w:pPr>
      <w:r>
        <w:t xml:space="preserve">   192.168.10.1/</w:t>
      </w:r>
      <w:proofErr w:type="gramStart"/>
      <w:r>
        <w:t>32  Direct</w:t>
      </w:r>
      <w:proofErr w:type="gramEnd"/>
      <w:r>
        <w:t xml:space="preserve">  0    0           D   127.0.0.1       Ethernet0/0/0</w:t>
      </w:r>
    </w:p>
    <w:p w14:paraId="3A64ECB9" w14:textId="77777777" w:rsidR="00870A08" w:rsidRDefault="00870A08">
      <w:pPr>
        <w:ind w:firstLine="420"/>
        <w:rPr>
          <w:kern w:val="0"/>
        </w:rPr>
      </w:pPr>
    </w:p>
    <w:p w14:paraId="4CDA5471" w14:textId="77777777" w:rsidR="00870A08" w:rsidRDefault="003A5418">
      <w:pPr>
        <w:ind w:firstLine="420"/>
        <w:rPr>
          <w:kern w:val="0"/>
        </w:rPr>
      </w:pPr>
      <w:r>
        <w:rPr>
          <w:rFonts w:hint="eastAsia"/>
          <w:kern w:val="0"/>
        </w:rPr>
        <w:t>再测试主机</w:t>
      </w:r>
      <w:r>
        <w:rPr>
          <w:rFonts w:hint="eastAsia"/>
        </w:rPr>
        <w:t>PC-1</w:t>
      </w:r>
      <w:r>
        <w:rPr>
          <w:rFonts w:hint="eastAsia"/>
          <w:kern w:val="0"/>
        </w:rPr>
        <w:t>与</w:t>
      </w:r>
      <w:r>
        <w:rPr>
          <w:rFonts w:hint="eastAsia"/>
        </w:rPr>
        <w:t>PC-2</w:t>
      </w:r>
      <w:r>
        <w:rPr>
          <w:rFonts w:hint="eastAsia"/>
          <w:kern w:val="0"/>
        </w:rPr>
        <w:t>间的通信。</w:t>
      </w:r>
    </w:p>
    <w:p w14:paraId="6EE647B8" w14:textId="77777777" w:rsidR="00870A08" w:rsidRDefault="003A5418">
      <w:pPr>
        <w:pStyle w:val="aff6"/>
      </w:pPr>
      <w:r>
        <w:t>PC&gt;ping 192.168.20.20</w:t>
      </w:r>
    </w:p>
    <w:p w14:paraId="135A416D" w14:textId="77777777" w:rsidR="00870A08" w:rsidRDefault="003A5418">
      <w:pPr>
        <w:pStyle w:val="aff6"/>
      </w:pPr>
      <w:r>
        <w:lastRenderedPageBreak/>
        <w:t xml:space="preserve">Ping 192.168.20.20: 32 data bytes, Press </w:t>
      </w:r>
      <w:proofErr w:type="spellStart"/>
      <w:r>
        <w:t>Ctrl_C</w:t>
      </w:r>
      <w:proofErr w:type="spellEnd"/>
      <w:r>
        <w:t xml:space="preserve"> to break</w:t>
      </w:r>
    </w:p>
    <w:p w14:paraId="088CB583" w14:textId="77777777" w:rsidR="00870A08" w:rsidRDefault="003A5418">
      <w:pPr>
        <w:pStyle w:val="aff6"/>
      </w:pPr>
      <w:r>
        <w:t xml:space="preserve">From 192.168.20.20: bytes=32 seq=1 </w:t>
      </w:r>
      <w:proofErr w:type="spellStart"/>
      <w:r>
        <w:t>ttl</w:t>
      </w:r>
      <w:proofErr w:type="spellEnd"/>
      <w:r>
        <w:t xml:space="preserve">=125 time=63 </w:t>
      </w:r>
      <w:proofErr w:type="spellStart"/>
      <w:r>
        <w:t>ms</w:t>
      </w:r>
      <w:proofErr w:type="spellEnd"/>
    </w:p>
    <w:p w14:paraId="191C1DF0" w14:textId="77777777" w:rsidR="00870A08" w:rsidRDefault="003A5418">
      <w:pPr>
        <w:pStyle w:val="aff6"/>
      </w:pPr>
      <w:r>
        <w:t xml:space="preserve">From 192.168.20.20: bytes=32 seq=2 </w:t>
      </w:r>
      <w:proofErr w:type="spellStart"/>
      <w:r>
        <w:t>ttl</w:t>
      </w:r>
      <w:proofErr w:type="spellEnd"/>
      <w:r>
        <w:t xml:space="preserve">=125 time=47 </w:t>
      </w:r>
      <w:proofErr w:type="spellStart"/>
      <w:r>
        <w:t>ms</w:t>
      </w:r>
      <w:proofErr w:type="spellEnd"/>
    </w:p>
    <w:p w14:paraId="66B52E44" w14:textId="77777777" w:rsidR="00870A08" w:rsidRDefault="003A5418">
      <w:pPr>
        <w:pStyle w:val="aff6"/>
      </w:pPr>
      <w:r>
        <w:t xml:space="preserve">From 192.168.20.20: bytes=32 seq=3 </w:t>
      </w:r>
      <w:proofErr w:type="spellStart"/>
      <w:r>
        <w:t>ttl</w:t>
      </w:r>
      <w:proofErr w:type="spellEnd"/>
      <w:r>
        <w:t xml:space="preserve">=125 time=31 </w:t>
      </w:r>
      <w:proofErr w:type="spellStart"/>
      <w:r>
        <w:t>ms</w:t>
      </w:r>
      <w:proofErr w:type="spellEnd"/>
    </w:p>
    <w:p w14:paraId="4FBCDBBE" w14:textId="77777777" w:rsidR="00870A08" w:rsidRDefault="003A5418">
      <w:pPr>
        <w:pStyle w:val="aff6"/>
      </w:pPr>
      <w:r>
        <w:t xml:space="preserve">From 192.168.20.20: bytes=32 seq=4 </w:t>
      </w:r>
      <w:proofErr w:type="spellStart"/>
      <w:r>
        <w:t>ttl</w:t>
      </w:r>
      <w:proofErr w:type="spellEnd"/>
      <w:r>
        <w:t xml:space="preserve">=125 time=47 </w:t>
      </w:r>
      <w:proofErr w:type="spellStart"/>
      <w:r>
        <w:t>ms</w:t>
      </w:r>
      <w:proofErr w:type="spellEnd"/>
    </w:p>
    <w:p w14:paraId="1B46D73A" w14:textId="77777777" w:rsidR="00870A08" w:rsidRDefault="003A5418">
      <w:pPr>
        <w:pStyle w:val="aff6"/>
      </w:pPr>
      <w:r>
        <w:t xml:space="preserve">From 192.168.20.20: bytes=32 seq=5 </w:t>
      </w:r>
      <w:proofErr w:type="spellStart"/>
      <w:r>
        <w:t>ttl</w:t>
      </w:r>
      <w:proofErr w:type="spellEnd"/>
      <w:r>
        <w:t xml:space="preserve">=125 time=47 </w:t>
      </w:r>
      <w:proofErr w:type="spellStart"/>
      <w:r>
        <w:t>ms</w:t>
      </w:r>
      <w:proofErr w:type="spellEnd"/>
    </w:p>
    <w:p w14:paraId="07BB7F53" w14:textId="77777777" w:rsidR="00870A08" w:rsidRDefault="003A5418">
      <w:pPr>
        <w:pStyle w:val="aff6"/>
      </w:pPr>
      <w:r>
        <w:t>--- 192.168.20.20 ping statistics ---</w:t>
      </w:r>
    </w:p>
    <w:p w14:paraId="3F104FEB" w14:textId="77777777" w:rsidR="00870A08" w:rsidRDefault="003A5418">
      <w:pPr>
        <w:pStyle w:val="aff6"/>
      </w:pPr>
      <w:r>
        <w:t xml:space="preserve">  5 packet(s) transmitted</w:t>
      </w:r>
    </w:p>
    <w:p w14:paraId="6FD6D01F" w14:textId="77777777" w:rsidR="00870A08" w:rsidRDefault="003A5418">
      <w:pPr>
        <w:pStyle w:val="aff6"/>
      </w:pPr>
      <w:r>
        <w:t xml:space="preserve">  5 packet(s) received</w:t>
      </w:r>
    </w:p>
    <w:p w14:paraId="1EFB28BB" w14:textId="77777777" w:rsidR="00870A08" w:rsidRDefault="003A5418">
      <w:pPr>
        <w:pStyle w:val="aff6"/>
      </w:pPr>
      <w:r>
        <w:t xml:space="preserve">  0.00% packet loss</w:t>
      </w:r>
    </w:p>
    <w:p w14:paraId="24563DF7" w14:textId="77777777" w:rsidR="00870A08" w:rsidRDefault="003A5418">
      <w:pPr>
        <w:pStyle w:val="aff6"/>
      </w:pPr>
      <w:r>
        <w:t xml:space="preserve">  round-trip min/avg/max = 31/47/63 </w:t>
      </w:r>
      <w:proofErr w:type="spellStart"/>
      <w:r>
        <w:t>ms</w:t>
      </w:r>
      <w:proofErr w:type="spellEnd"/>
    </w:p>
    <w:p w14:paraId="1B93F0C5" w14:textId="77777777" w:rsidR="00870A08" w:rsidRDefault="00870A08">
      <w:pPr>
        <w:ind w:firstLine="420"/>
        <w:rPr>
          <w:kern w:val="0"/>
        </w:rPr>
      </w:pPr>
    </w:p>
    <w:p w14:paraId="15886659" w14:textId="77777777" w:rsidR="00870A08" w:rsidRDefault="003A5418">
      <w:pPr>
        <w:ind w:firstLine="420"/>
        <w:rPr>
          <w:kern w:val="0"/>
        </w:rPr>
      </w:pPr>
      <w:r>
        <w:rPr>
          <w:rFonts w:hint="eastAsia"/>
          <w:kern w:val="0"/>
        </w:rPr>
        <w:t>发现主机</w:t>
      </w:r>
      <w:r>
        <w:rPr>
          <w:rFonts w:hint="eastAsia"/>
        </w:rPr>
        <w:t>PC-1</w:t>
      </w:r>
      <w:r>
        <w:rPr>
          <w:rFonts w:hint="eastAsia"/>
          <w:kern w:val="0"/>
        </w:rPr>
        <w:t>与</w:t>
      </w:r>
      <w:r>
        <w:rPr>
          <w:rFonts w:hint="eastAsia"/>
        </w:rPr>
        <w:t>PC-2</w:t>
      </w:r>
      <w:r>
        <w:rPr>
          <w:rFonts w:hint="eastAsia"/>
          <w:kern w:val="0"/>
        </w:rPr>
        <w:t>间的通信正常，证明使用默认路由不但能够实现与静态路由同样的效果，而且还能够减少配置量。在</w:t>
      </w:r>
      <w:r>
        <w:rPr>
          <w:rFonts w:hint="eastAsia"/>
          <w:kern w:val="0"/>
        </w:rPr>
        <w:t>R3</w:t>
      </w:r>
      <w:r>
        <w:rPr>
          <w:rFonts w:hint="eastAsia"/>
          <w:kern w:val="0"/>
        </w:rPr>
        <w:t>上可以进行同样的配置。</w:t>
      </w:r>
    </w:p>
    <w:p w14:paraId="2CCB2153" w14:textId="77777777" w:rsidR="00870A08" w:rsidRDefault="003A5418">
      <w:pPr>
        <w:pStyle w:val="aff6"/>
      </w:pPr>
      <w:r>
        <w:t>[R</w:t>
      </w:r>
      <w:proofErr w:type="gramStart"/>
      <w:r>
        <w:t>3]</w:t>
      </w:r>
      <w:proofErr w:type="spellStart"/>
      <w:r>
        <w:t>ip</w:t>
      </w:r>
      <w:proofErr w:type="spellEnd"/>
      <w:proofErr w:type="gramEnd"/>
      <w:r>
        <w:t xml:space="preserve"> route-static 0.0.0.0 0 Serial 0/0/1</w:t>
      </w:r>
    </w:p>
    <w:p w14:paraId="07CA4173" w14:textId="77777777" w:rsidR="00870A08" w:rsidRDefault="003A5418">
      <w:pPr>
        <w:pStyle w:val="aff6"/>
      </w:pPr>
      <w:r>
        <w:t>[R</w:t>
      </w:r>
      <w:proofErr w:type="gramStart"/>
      <w:r>
        <w:t>3]undo</w:t>
      </w:r>
      <w:proofErr w:type="gramEnd"/>
      <w:r>
        <w:t xml:space="preserve"> </w:t>
      </w:r>
      <w:proofErr w:type="spellStart"/>
      <w:r>
        <w:t>ip</w:t>
      </w:r>
      <w:proofErr w:type="spellEnd"/>
      <w:r>
        <w:t xml:space="preserve"> route-static 10.0.12.0 255.255.255.0 Serial 0/0/1</w:t>
      </w:r>
    </w:p>
    <w:p w14:paraId="753D9983" w14:textId="77777777" w:rsidR="00870A08" w:rsidRDefault="003A5418">
      <w:pPr>
        <w:pStyle w:val="aff6"/>
      </w:pPr>
      <w:r>
        <w:t>[R</w:t>
      </w:r>
      <w:proofErr w:type="gramStart"/>
      <w:r>
        <w:t>3]undo</w:t>
      </w:r>
      <w:proofErr w:type="gramEnd"/>
      <w:r>
        <w:t xml:space="preserve"> </w:t>
      </w:r>
      <w:proofErr w:type="spellStart"/>
      <w:r>
        <w:t>ip</w:t>
      </w:r>
      <w:proofErr w:type="spellEnd"/>
      <w:r>
        <w:t xml:space="preserve"> route-static 192.168.10.0 255.255.255.0 Serial 0/0/1</w:t>
      </w:r>
    </w:p>
    <w:p w14:paraId="57373465" w14:textId="77777777" w:rsidR="00870A08" w:rsidRDefault="00870A08">
      <w:pPr>
        <w:ind w:firstLine="420"/>
        <w:rPr>
          <w:kern w:val="0"/>
        </w:rPr>
      </w:pPr>
    </w:p>
    <w:p w14:paraId="7BE1DFA1" w14:textId="77777777" w:rsidR="00870A08" w:rsidRDefault="003A5418">
      <w:pPr>
        <w:ind w:firstLine="420"/>
        <w:rPr>
          <w:kern w:val="0"/>
        </w:rPr>
      </w:pPr>
      <w:r>
        <w:rPr>
          <w:rFonts w:hint="eastAsia"/>
          <w:kern w:val="0"/>
        </w:rPr>
        <w:t>再次测试主机</w:t>
      </w:r>
      <w:r>
        <w:rPr>
          <w:rFonts w:hint="eastAsia"/>
        </w:rPr>
        <w:t>PC-1</w:t>
      </w:r>
      <w:r>
        <w:rPr>
          <w:rFonts w:hint="eastAsia"/>
          <w:kern w:val="0"/>
        </w:rPr>
        <w:t>与</w:t>
      </w:r>
      <w:r>
        <w:rPr>
          <w:rFonts w:hint="eastAsia"/>
        </w:rPr>
        <w:t>PC-2</w:t>
      </w:r>
      <w:r>
        <w:rPr>
          <w:rFonts w:hint="eastAsia"/>
          <w:kern w:val="0"/>
        </w:rPr>
        <w:t>间的通信。</w:t>
      </w:r>
    </w:p>
    <w:p w14:paraId="234D14A2" w14:textId="77777777" w:rsidR="00870A08" w:rsidRDefault="003A5418">
      <w:pPr>
        <w:pStyle w:val="aff6"/>
      </w:pPr>
      <w:r>
        <w:t>PC&gt;ping 192.168.20.20</w:t>
      </w:r>
    </w:p>
    <w:p w14:paraId="5F1D491E" w14:textId="77777777" w:rsidR="00870A08" w:rsidRDefault="003A5418">
      <w:pPr>
        <w:pStyle w:val="aff6"/>
      </w:pPr>
      <w:r>
        <w:t xml:space="preserve">Ping 192.168.20.20: 32 data bytes, Press </w:t>
      </w:r>
      <w:proofErr w:type="spellStart"/>
      <w:r>
        <w:t>Ctrl_C</w:t>
      </w:r>
      <w:proofErr w:type="spellEnd"/>
      <w:r>
        <w:t xml:space="preserve"> to break</w:t>
      </w:r>
    </w:p>
    <w:p w14:paraId="018ADB92" w14:textId="77777777" w:rsidR="00870A08" w:rsidRDefault="003A5418">
      <w:pPr>
        <w:pStyle w:val="aff6"/>
      </w:pPr>
      <w:r>
        <w:t xml:space="preserve">From 192.168.20.20: bytes=32 seq=1 </w:t>
      </w:r>
      <w:proofErr w:type="spellStart"/>
      <w:r>
        <w:t>ttl</w:t>
      </w:r>
      <w:proofErr w:type="spellEnd"/>
      <w:r>
        <w:t xml:space="preserve">=125 time=78 </w:t>
      </w:r>
      <w:proofErr w:type="spellStart"/>
      <w:r>
        <w:t>ms</w:t>
      </w:r>
      <w:proofErr w:type="spellEnd"/>
    </w:p>
    <w:p w14:paraId="47161115" w14:textId="77777777" w:rsidR="00870A08" w:rsidRDefault="003A5418">
      <w:pPr>
        <w:pStyle w:val="aff6"/>
      </w:pPr>
      <w:r>
        <w:t xml:space="preserve">From 192.168.20.20: bytes=32 seq=2 </w:t>
      </w:r>
      <w:proofErr w:type="spellStart"/>
      <w:r>
        <w:t>ttl</w:t>
      </w:r>
      <w:proofErr w:type="spellEnd"/>
      <w:r>
        <w:t xml:space="preserve">=125 time=62 </w:t>
      </w:r>
      <w:proofErr w:type="spellStart"/>
      <w:r>
        <w:t>ms</w:t>
      </w:r>
      <w:proofErr w:type="spellEnd"/>
    </w:p>
    <w:p w14:paraId="349A3071" w14:textId="77777777" w:rsidR="00870A08" w:rsidRDefault="003A5418">
      <w:pPr>
        <w:pStyle w:val="aff6"/>
      </w:pPr>
      <w:r>
        <w:t xml:space="preserve">From 192.168.20.20: bytes=32 seq=3 </w:t>
      </w:r>
      <w:proofErr w:type="spellStart"/>
      <w:r>
        <w:t>ttl</w:t>
      </w:r>
      <w:proofErr w:type="spellEnd"/>
      <w:r>
        <w:t xml:space="preserve">=125 time=47 </w:t>
      </w:r>
      <w:proofErr w:type="spellStart"/>
      <w:r>
        <w:t>ms</w:t>
      </w:r>
      <w:proofErr w:type="spellEnd"/>
    </w:p>
    <w:p w14:paraId="1A412DE1" w14:textId="77777777" w:rsidR="00870A08" w:rsidRDefault="003A5418">
      <w:pPr>
        <w:pStyle w:val="aff6"/>
      </w:pPr>
      <w:r>
        <w:t xml:space="preserve">From 192.168.20.20: bytes=32 seq=4 </w:t>
      </w:r>
      <w:proofErr w:type="spellStart"/>
      <w:r>
        <w:t>ttl</w:t>
      </w:r>
      <w:proofErr w:type="spellEnd"/>
      <w:r>
        <w:t xml:space="preserve">=125 time=78 </w:t>
      </w:r>
      <w:proofErr w:type="spellStart"/>
      <w:r>
        <w:t>ms</w:t>
      </w:r>
      <w:proofErr w:type="spellEnd"/>
    </w:p>
    <w:p w14:paraId="5189C783" w14:textId="77777777" w:rsidR="00870A08" w:rsidRDefault="003A5418">
      <w:pPr>
        <w:pStyle w:val="aff6"/>
      </w:pPr>
      <w:r>
        <w:t xml:space="preserve">From 192.168.20.20: bytes=32 seq=5 </w:t>
      </w:r>
      <w:proofErr w:type="spellStart"/>
      <w:r>
        <w:t>ttl</w:t>
      </w:r>
      <w:proofErr w:type="spellEnd"/>
      <w:r>
        <w:t xml:space="preserve">=125 time=62 </w:t>
      </w:r>
      <w:proofErr w:type="spellStart"/>
      <w:r>
        <w:t>ms</w:t>
      </w:r>
      <w:proofErr w:type="spellEnd"/>
    </w:p>
    <w:p w14:paraId="2DB7BDF7" w14:textId="77777777" w:rsidR="00870A08" w:rsidRDefault="003A5418">
      <w:pPr>
        <w:pStyle w:val="aff6"/>
      </w:pPr>
      <w:r>
        <w:t>--- 192.168.20.20 ping statistics ---</w:t>
      </w:r>
    </w:p>
    <w:p w14:paraId="7CFF6A3E" w14:textId="77777777" w:rsidR="00870A08" w:rsidRDefault="003A5418">
      <w:pPr>
        <w:pStyle w:val="aff6"/>
      </w:pPr>
      <w:r>
        <w:t xml:space="preserve">  5 packet(s) transmitted</w:t>
      </w:r>
    </w:p>
    <w:p w14:paraId="6D9BD198" w14:textId="77777777" w:rsidR="00870A08" w:rsidRDefault="003A5418">
      <w:pPr>
        <w:pStyle w:val="aff6"/>
      </w:pPr>
      <w:r>
        <w:lastRenderedPageBreak/>
        <w:t xml:space="preserve">  5 packet(s) received</w:t>
      </w:r>
    </w:p>
    <w:p w14:paraId="0DC4A4D7" w14:textId="77777777" w:rsidR="00870A08" w:rsidRDefault="003A5418">
      <w:pPr>
        <w:pStyle w:val="aff6"/>
      </w:pPr>
      <w:r>
        <w:t xml:space="preserve">  0.00% packet loss</w:t>
      </w:r>
    </w:p>
    <w:p w14:paraId="4BF47FE1" w14:textId="77777777" w:rsidR="00870A08" w:rsidRDefault="003A5418">
      <w:pPr>
        <w:pStyle w:val="aff6"/>
      </w:pPr>
      <w:r>
        <w:t xml:space="preserve">  round-trip min/avg/max = 47/65/78 </w:t>
      </w:r>
      <w:proofErr w:type="spellStart"/>
      <w:r>
        <w:t>ms</w:t>
      </w:r>
      <w:proofErr w:type="spellEnd"/>
    </w:p>
    <w:p w14:paraId="7DDAC848" w14:textId="77777777" w:rsidR="00870A08" w:rsidRDefault="00870A08">
      <w:pPr>
        <w:ind w:firstLine="420"/>
        <w:rPr>
          <w:kern w:val="0"/>
        </w:rPr>
      </w:pPr>
    </w:p>
    <w:p w14:paraId="4D42616D" w14:textId="77777777" w:rsidR="00870A08" w:rsidRDefault="003A5418">
      <w:pPr>
        <w:ind w:firstLine="420"/>
        <w:rPr>
          <w:kern w:val="0"/>
        </w:rPr>
      </w:pPr>
      <w:r>
        <w:rPr>
          <w:rFonts w:hint="eastAsia"/>
          <w:kern w:val="0"/>
        </w:rPr>
        <w:t>主机</w:t>
      </w:r>
      <w:r>
        <w:rPr>
          <w:rFonts w:hint="eastAsia"/>
        </w:rPr>
        <w:t>PC-1</w:t>
      </w:r>
      <w:r>
        <w:rPr>
          <w:rFonts w:hint="eastAsia"/>
          <w:kern w:val="0"/>
        </w:rPr>
        <w:t>与</w:t>
      </w:r>
      <w:r>
        <w:rPr>
          <w:rFonts w:hint="eastAsia"/>
        </w:rPr>
        <w:t>PC-2</w:t>
      </w:r>
      <w:r>
        <w:rPr>
          <w:rFonts w:hint="eastAsia"/>
          <w:kern w:val="0"/>
        </w:rPr>
        <w:t>间的通信正常。</w:t>
      </w:r>
    </w:p>
    <w:p w14:paraId="06A06266" w14:textId="77777777" w:rsidR="00870A08" w:rsidRDefault="003A5418">
      <w:pPr>
        <w:ind w:firstLine="420"/>
        <w:rPr>
          <w:kern w:val="0"/>
        </w:rPr>
      </w:pPr>
      <w:r>
        <w:rPr>
          <w:rFonts w:hint="eastAsia"/>
          <w:kern w:val="0"/>
        </w:rPr>
        <w:t>此外，请注意在上面的配置过程中，采取的配置顺序是先配置默认路由，再删除原有的静态路由配置，这样的操作可以避免网络出现通信中断，即要在配置过程当中注意操作的规范性与合理性。</w:t>
      </w:r>
    </w:p>
    <w:p w14:paraId="51EBA7B0" w14:textId="77777777" w:rsidR="00870A08" w:rsidRDefault="003A5418">
      <w:pPr>
        <w:pStyle w:val="10"/>
      </w:pPr>
      <w:r>
        <w:rPr>
          <w:rFonts w:hint="eastAsia"/>
        </w:rPr>
        <w:t>思考</w:t>
      </w:r>
    </w:p>
    <w:p w14:paraId="588CF376" w14:textId="77777777" w:rsidR="00870A08" w:rsidRDefault="003A5418">
      <w:pPr>
        <w:ind w:firstLine="420"/>
      </w:pPr>
      <w:r>
        <w:rPr>
          <w:rFonts w:hint="eastAsia"/>
        </w:rPr>
        <w:t>在静态路由配置当中，可以采取指定下一跳</w:t>
      </w:r>
      <w:r>
        <w:rPr>
          <w:rFonts w:hint="eastAsia"/>
        </w:rPr>
        <w:t>IP</w:t>
      </w:r>
      <w:r>
        <w:rPr>
          <w:rFonts w:hint="eastAsia"/>
        </w:rPr>
        <w:t>地址的方式，也可以采取指定出接口的方式，这两种方式存在着什么区别？</w:t>
      </w:r>
    </w:p>
    <w:p w14:paraId="3264DE9E" w14:textId="77777777" w:rsidR="00870A08" w:rsidRDefault="003A5418">
      <w:pPr>
        <w:pStyle w:val="af2"/>
        <w:ind w:firstLineChars="0" w:firstLine="0"/>
      </w:pPr>
      <w:bookmarkStart w:id="107" w:name="_Toc27573"/>
      <w:r>
        <w:rPr>
          <w:rFonts w:ascii="微软雅黑" w:hAnsi="微软雅黑" w:hint="eastAsia"/>
        </w:rPr>
        <w:t>6.2</w:t>
      </w:r>
      <w:r>
        <w:rPr>
          <w:rFonts w:hint="eastAsia"/>
        </w:rPr>
        <w:t xml:space="preserve"> </w:t>
      </w:r>
      <w:r>
        <w:rPr>
          <w:rFonts w:hint="eastAsia"/>
        </w:rPr>
        <w:t>浮动静态路由及负载均衡</w:t>
      </w:r>
      <w:bookmarkEnd w:id="107"/>
    </w:p>
    <w:p w14:paraId="62BD2AB0" w14:textId="77777777" w:rsidR="00870A08" w:rsidRDefault="003A5418">
      <w:pPr>
        <w:pStyle w:val="10"/>
      </w:pPr>
      <w:r>
        <w:rPr>
          <w:rFonts w:hint="eastAsia"/>
        </w:rPr>
        <w:t>原理概述</w:t>
      </w:r>
    </w:p>
    <w:p w14:paraId="0E1B933C" w14:textId="77777777" w:rsidR="00870A08" w:rsidRDefault="003A5418">
      <w:pPr>
        <w:pStyle w:val="13"/>
        <w:ind w:firstLine="420"/>
      </w:pPr>
      <w:r>
        <w:rPr>
          <w:rFonts w:hint="eastAsia"/>
        </w:rPr>
        <w:t>浮动静态路由（</w:t>
      </w:r>
      <w:r>
        <w:rPr>
          <w:rFonts w:hint="eastAsia"/>
        </w:rPr>
        <w:t>Floating Static Route</w:t>
      </w:r>
      <w:r>
        <w:rPr>
          <w:rFonts w:hint="eastAsia"/>
        </w:rPr>
        <w:t>）是一种特殊的静态路由，通过配置去往相同的</w:t>
      </w:r>
      <w:proofErr w:type="gramStart"/>
      <w:r>
        <w:rPr>
          <w:rFonts w:hint="eastAsia"/>
        </w:rPr>
        <w:t>目的网</w:t>
      </w:r>
      <w:proofErr w:type="gramEnd"/>
      <w:r>
        <w:rPr>
          <w:rFonts w:hint="eastAsia"/>
        </w:rPr>
        <w:t>段，但</w:t>
      </w:r>
      <w:r w:rsidRPr="00675E90">
        <w:rPr>
          <w:rFonts w:hint="eastAsia"/>
          <w:highlight w:val="yellow"/>
        </w:rPr>
        <w:t>优先级不同的静态路由</w:t>
      </w:r>
      <w:r>
        <w:rPr>
          <w:rFonts w:hint="eastAsia"/>
        </w:rPr>
        <w:t>，以保证在网络中优先级较高的路由，即主路由失效的情况下，提供备份路由。正常情况下，</w:t>
      </w:r>
      <w:r w:rsidRPr="00675E90">
        <w:rPr>
          <w:rFonts w:hint="eastAsia"/>
          <w:highlight w:val="yellow"/>
        </w:rPr>
        <w:t>备份路由不会出现在路由表中。</w:t>
      </w:r>
    </w:p>
    <w:p w14:paraId="52EC0A7C" w14:textId="77777777" w:rsidR="00870A08" w:rsidRDefault="003A5418">
      <w:pPr>
        <w:pStyle w:val="13"/>
        <w:ind w:firstLine="420"/>
      </w:pPr>
      <w:r>
        <w:rPr>
          <w:rFonts w:hint="eastAsia"/>
        </w:rPr>
        <w:t>负载均衡（</w:t>
      </w:r>
      <w:r>
        <w:rPr>
          <w:rFonts w:hint="eastAsia"/>
        </w:rPr>
        <w:t>Load sharing</w:t>
      </w:r>
      <w:r>
        <w:rPr>
          <w:rFonts w:hint="eastAsia"/>
        </w:rPr>
        <w:t>），当数据有多条可选路径前往同一目的网络，可以通过配置相同优先级和开销的静态路由实现负载均衡，使得数据的传输均衡的分配到多条路径上，从而实现数据分流、减轻单条路径负载过重的效果。而当其中某一条路径失效时，其他路径仍然能够正常传输数据，也起到了冗余作用。</w:t>
      </w:r>
    </w:p>
    <w:p w14:paraId="445B1EE6" w14:textId="77777777" w:rsidR="00870A08" w:rsidRDefault="003A5418">
      <w:pPr>
        <w:pStyle w:val="10"/>
      </w:pPr>
      <w:r>
        <w:rPr>
          <w:rFonts w:hint="eastAsia"/>
        </w:rPr>
        <w:t>实验目的</w:t>
      </w:r>
    </w:p>
    <w:p w14:paraId="76BD2DF3" w14:textId="77777777" w:rsidR="00870A08" w:rsidRDefault="003A5418">
      <w:pPr>
        <w:pStyle w:val="12"/>
        <w:numPr>
          <w:ilvl w:val="1"/>
          <w:numId w:val="5"/>
        </w:numPr>
        <w:ind w:firstLineChars="0"/>
        <w:jc w:val="left"/>
      </w:pPr>
      <w:r>
        <w:rPr>
          <w:rFonts w:hint="eastAsia"/>
        </w:rPr>
        <w:t>理解浮动静态路由的应用场景</w:t>
      </w:r>
    </w:p>
    <w:p w14:paraId="5298BFA8" w14:textId="77777777" w:rsidR="00870A08" w:rsidRDefault="003A5418">
      <w:pPr>
        <w:pStyle w:val="12"/>
        <w:numPr>
          <w:ilvl w:val="1"/>
          <w:numId w:val="5"/>
        </w:numPr>
        <w:ind w:firstLineChars="0"/>
        <w:jc w:val="left"/>
      </w:pPr>
      <w:r>
        <w:rPr>
          <w:rFonts w:hint="eastAsia"/>
        </w:rPr>
        <w:t>掌握配置浮动静态路由的方法</w:t>
      </w:r>
    </w:p>
    <w:p w14:paraId="48FD7DF3" w14:textId="77777777" w:rsidR="00870A08" w:rsidRDefault="003A5418">
      <w:pPr>
        <w:pStyle w:val="12"/>
        <w:numPr>
          <w:ilvl w:val="1"/>
          <w:numId w:val="5"/>
        </w:numPr>
        <w:ind w:firstLineChars="0"/>
        <w:jc w:val="left"/>
      </w:pPr>
      <w:r>
        <w:rPr>
          <w:rFonts w:hint="eastAsia"/>
        </w:rPr>
        <w:t>掌握测试浮动静态路由的方法</w:t>
      </w:r>
    </w:p>
    <w:p w14:paraId="3FD5BF06" w14:textId="77777777" w:rsidR="00870A08" w:rsidRDefault="003A5418">
      <w:pPr>
        <w:pStyle w:val="12"/>
        <w:numPr>
          <w:ilvl w:val="1"/>
          <w:numId w:val="5"/>
        </w:numPr>
        <w:ind w:firstLineChars="0"/>
        <w:jc w:val="left"/>
      </w:pPr>
      <w:r>
        <w:rPr>
          <w:rFonts w:hint="eastAsia"/>
        </w:rPr>
        <w:t>掌握配置静态路由负载均衡的方法</w:t>
      </w:r>
    </w:p>
    <w:p w14:paraId="060E2AAA" w14:textId="77777777" w:rsidR="00870A08" w:rsidRDefault="003A5418">
      <w:pPr>
        <w:pStyle w:val="12"/>
        <w:numPr>
          <w:ilvl w:val="1"/>
          <w:numId w:val="5"/>
        </w:numPr>
        <w:ind w:firstLineChars="0"/>
        <w:jc w:val="left"/>
      </w:pPr>
      <w:r>
        <w:rPr>
          <w:rFonts w:hint="eastAsia"/>
        </w:rPr>
        <w:lastRenderedPageBreak/>
        <w:t>掌握测试静态路由负载均衡的方法</w:t>
      </w:r>
    </w:p>
    <w:p w14:paraId="68877B4B" w14:textId="77777777" w:rsidR="00870A08" w:rsidRDefault="003A5418">
      <w:pPr>
        <w:pStyle w:val="10"/>
      </w:pPr>
      <w:r>
        <w:rPr>
          <w:rFonts w:hint="eastAsia"/>
        </w:rPr>
        <w:t>实验内容</w:t>
      </w:r>
    </w:p>
    <w:p w14:paraId="3091EDA6" w14:textId="77777777" w:rsidR="00870A08" w:rsidRDefault="003A5418">
      <w:pPr>
        <w:ind w:firstLine="420"/>
        <w:jc w:val="left"/>
      </w:pPr>
      <w:r>
        <w:t>R2</w:t>
      </w:r>
      <w:r>
        <w:rPr>
          <w:rFonts w:hint="eastAsia"/>
        </w:rPr>
        <w:t>为某公司总部，</w:t>
      </w:r>
      <w:r>
        <w:t>R1</w:t>
      </w:r>
      <w:r>
        <w:rPr>
          <w:rFonts w:hint="eastAsia"/>
        </w:rPr>
        <w:t>与</w:t>
      </w:r>
      <w:r>
        <w:t>R3</w:t>
      </w:r>
      <w:r>
        <w:rPr>
          <w:rFonts w:hint="eastAsia"/>
        </w:rPr>
        <w:t>是</w:t>
      </w:r>
      <w:r>
        <w:rPr>
          <w:rFonts w:hint="eastAsia"/>
        </w:rPr>
        <w:t>2</w:t>
      </w:r>
      <w:r>
        <w:rPr>
          <w:rFonts w:hint="eastAsia"/>
        </w:rPr>
        <w:t>个分部，主机</w:t>
      </w:r>
      <w:r>
        <w:rPr>
          <w:rFonts w:hint="eastAsia"/>
        </w:rPr>
        <w:t>PC-1</w:t>
      </w:r>
      <w:r>
        <w:rPr>
          <w:rFonts w:hint="eastAsia"/>
        </w:rPr>
        <w:t>与</w:t>
      </w:r>
      <w:r>
        <w:rPr>
          <w:rFonts w:hint="eastAsia"/>
        </w:rPr>
        <w:t>PC-2</w:t>
      </w:r>
      <w:r>
        <w:rPr>
          <w:rFonts w:hint="eastAsia"/>
        </w:rPr>
        <w:t>的</w:t>
      </w:r>
      <w:proofErr w:type="gramStart"/>
      <w:r>
        <w:rPr>
          <w:rFonts w:hint="eastAsia"/>
        </w:rPr>
        <w:t>所在网</w:t>
      </w:r>
      <w:proofErr w:type="gramEnd"/>
      <w:r>
        <w:rPr>
          <w:rFonts w:hint="eastAsia"/>
        </w:rPr>
        <w:t>段分别模拟两个分部中的办公网络。现需要总部与各个分部，分部与分部之间都要能够通信。且分部之间在通信时，之间的直连链路为主用链路，通过总部的链路为备用链路。本实验使用浮动静态路由实现需求，并再根据实际需求实现负载均衡来优化网络。</w:t>
      </w:r>
    </w:p>
    <w:p w14:paraId="6956C761" w14:textId="77777777" w:rsidR="00870A08" w:rsidRDefault="003A5418">
      <w:pPr>
        <w:pStyle w:val="10"/>
      </w:pPr>
      <w:r>
        <w:rPr>
          <w:rFonts w:hint="eastAsia"/>
        </w:rPr>
        <w:t>实验拓扑</w:t>
      </w:r>
    </w:p>
    <w:p w14:paraId="412BB86B" w14:textId="77777777" w:rsidR="00870A08" w:rsidRDefault="003A5418">
      <w:pPr>
        <w:pStyle w:val="aff6"/>
        <w:jc w:val="center"/>
      </w:pPr>
      <w:r>
        <w:rPr>
          <w:noProof/>
          <w:lang w:val="en-GB"/>
        </w:rPr>
        <w:drawing>
          <wp:inline distT="0" distB="0" distL="0" distR="0" wp14:anchorId="64FC015F" wp14:editId="32CD899B">
            <wp:extent cx="5296535" cy="3219450"/>
            <wp:effectExtent l="19050" t="0" r="0" b="0"/>
            <wp:docPr id="52" name="图片 51"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descr="捕获.PNG"/>
                    <pic:cNvPicPr>
                      <a:picLocks noChangeAspect="1"/>
                    </pic:cNvPicPr>
                  </pic:nvPicPr>
                  <pic:blipFill>
                    <a:blip r:embed="rId125" cstate="print">
                      <a:grayscl/>
                    </a:blip>
                    <a:stretch>
                      <a:fillRect/>
                    </a:stretch>
                  </pic:blipFill>
                  <pic:spPr>
                    <a:xfrm>
                      <a:off x="0" y="0"/>
                      <a:ext cx="5296640" cy="3219900"/>
                    </a:xfrm>
                    <a:prstGeom prst="rect">
                      <a:avLst/>
                    </a:prstGeom>
                  </pic:spPr>
                </pic:pic>
              </a:graphicData>
            </a:graphic>
          </wp:inline>
        </w:drawing>
      </w:r>
    </w:p>
    <w:p w14:paraId="454EB517" w14:textId="77777777" w:rsidR="00870A08" w:rsidRDefault="003A5418">
      <w:pPr>
        <w:pStyle w:val="aff6"/>
        <w:jc w:val="center"/>
      </w:pPr>
      <w:r>
        <w:rPr>
          <w:rFonts w:hint="eastAsia"/>
        </w:rPr>
        <w:t>图</w:t>
      </w:r>
      <w:r>
        <w:rPr>
          <w:rFonts w:hint="eastAsia"/>
        </w:rPr>
        <w:t xml:space="preserve">6-3 </w:t>
      </w:r>
      <w:r>
        <w:rPr>
          <w:rFonts w:hint="eastAsia"/>
        </w:rPr>
        <w:t>浮动静态路由及负载均衡拓扑图</w:t>
      </w:r>
    </w:p>
    <w:p w14:paraId="7786137C" w14:textId="77777777" w:rsidR="00870A08" w:rsidRDefault="003A5418">
      <w:pPr>
        <w:pStyle w:val="10"/>
      </w:pPr>
      <w:r>
        <w:rPr>
          <w:rFonts w:hint="eastAsia"/>
        </w:rPr>
        <w:t>实验编址表</w:t>
      </w:r>
    </w:p>
    <w:tbl>
      <w:tblPr>
        <w:tblW w:w="8536" w:type="dxa"/>
        <w:jc w:val="center"/>
        <w:tblLayout w:type="fixed"/>
        <w:tblLook w:val="04A0" w:firstRow="1" w:lastRow="0" w:firstColumn="1" w:lastColumn="0" w:noHBand="0" w:noVBand="1"/>
      </w:tblPr>
      <w:tblGrid>
        <w:gridCol w:w="1706"/>
        <w:gridCol w:w="1701"/>
        <w:gridCol w:w="1701"/>
        <w:gridCol w:w="1701"/>
        <w:gridCol w:w="1727"/>
      </w:tblGrid>
      <w:tr w:rsidR="00870A08" w14:paraId="68F9FE0B" w14:textId="77777777">
        <w:trPr>
          <w:trHeight w:val="489"/>
          <w:jc w:val="center"/>
        </w:trPr>
        <w:tc>
          <w:tcPr>
            <w:tcW w:w="1706" w:type="dxa"/>
            <w:tcBorders>
              <w:top w:val="single" w:sz="8" w:space="0" w:color="auto"/>
              <w:left w:val="single" w:sz="8" w:space="0" w:color="auto"/>
              <w:bottom w:val="single" w:sz="8" w:space="0" w:color="auto"/>
              <w:right w:val="single" w:sz="8" w:space="0" w:color="auto"/>
            </w:tcBorders>
            <w:shd w:val="clear" w:color="auto" w:fill="auto"/>
            <w:vAlign w:val="center"/>
          </w:tcPr>
          <w:p w14:paraId="6DA67DF8" w14:textId="77777777" w:rsidR="00870A08" w:rsidRDefault="003A5418">
            <w:pPr>
              <w:ind w:firstLineChars="0" w:firstLine="0"/>
              <w:jc w:val="center"/>
              <w:rPr>
                <w:kern w:val="0"/>
              </w:rPr>
            </w:pPr>
            <w:r>
              <w:rPr>
                <w:rFonts w:hint="eastAsia"/>
                <w:kern w:val="0"/>
              </w:rPr>
              <w:t>设备</w:t>
            </w:r>
          </w:p>
        </w:tc>
        <w:tc>
          <w:tcPr>
            <w:tcW w:w="1701" w:type="dxa"/>
            <w:tcBorders>
              <w:top w:val="single" w:sz="8" w:space="0" w:color="auto"/>
              <w:left w:val="nil"/>
              <w:bottom w:val="single" w:sz="8" w:space="0" w:color="auto"/>
              <w:right w:val="single" w:sz="8" w:space="0" w:color="auto"/>
            </w:tcBorders>
            <w:shd w:val="clear" w:color="auto" w:fill="auto"/>
            <w:vAlign w:val="center"/>
          </w:tcPr>
          <w:p w14:paraId="273B9219" w14:textId="77777777" w:rsidR="00870A08" w:rsidRDefault="003A5418">
            <w:pPr>
              <w:ind w:firstLineChars="0" w:firstLine="0"/>
              <w:jc w:val="center"/>
              <w:rPr>
                <w:kern w:val="0"/>
              </w:rPr>
            </w:pPr>
            <w:r>
              <w:rPr>
                <w:rFonts w:hint="eastAsia"/>
                <w:kern w:val="0"/>
              </w:rPr>
              <w:t>接口</w:t>
            </w:r>
          </w:p>
        </w:tc>
        <w:tc>
          <w:tcPr>
            <w:tcW w:w="1701" w:type="dxa"/>
            <w:tcBorders>
              <w:top w:val="single" w:sz="8" w:space="0" w:color="auto"/>
              <w:left w:val="nil"/>
              <w:bottom w:val="single" w:sz="8" w:space="0" w:color="auto"/>
              <w:right w:val="single" w:sz="8" w:space="0" w:color="auto"/>
            </w:tcBorders>
            <w:shd w:val="clear" w:color="auto" w:fill="auto"/>
            <w:vAlign w:val="center"/>
          </w:tcPr>
          <w:p w14:paraId="33609E6D" w14:textId="77777777" w:rsidR="00870A08" w:rsidRDefault="003A5418">
            <w:pPr>
              <w:ind w:firstLineChars="0" w:firstLine="0"/>
              <w:jc w:val="center"/>
              <w:rPr>
                <w:kern w:val="0"/>
              </w:rPr>
            </w:pPr>
            <w:r>
              <w:rPr>
                <w:rFonts w:hint="eastAsia"/>
                <w:kern w:val="0"/>
              </w:rPr>
              <w:t>IP</w:t>
            </w:r>
            <w:r>
              <w:rPr>
                <w:rFonts w:hint="eastAsia"/>
                <w:kern w:val="0"/>
              </w:rPr>
              <w:t>地址</w:t>
            </w:r>
          </w:p>
        </w:tc>
        <w:tc>
          <w:tcPr>
            <w:tcW w:w="1701" w:type="dxa"/>
            <w:tcBorders>
              <w:top w:val="single" w:sz="8" w:space="0" w:color="auto"/>
              <w:left w:val="nil"/>
              <w:bottom w:val="single" w:sz="8" w:space="0" w:color="auto"/>
              <w:right w:val="single" w:sz="8" w:space="0" w:color="auto"/>
            </w:tcBorders>
            <w:shd w:val="clear" w:color="auto" w:fill="auto"/>
            <w:vAlign w:val="center"/>
          </w:tcPr>
          <w:p w14:paraId="1CAA912B" w14:textId="77777777" w:rsidR="00870A08" w:rsidRDefault="003A5418">
            <w:pPr>
              <w:ind w:firstLineChars="0" w:firstLine="0"/>
              <w:jc w:val="center"/>
              <w:rPr>
                <w:kern w:val="0"/>
              </w:rPr>
            </w:pPr>
            <w:r>
              <w:rPr>
                <w:rFonts w:hint="eastAsia"/>
                <w:kern w:val="0"/>
              </w:rPr>
              <w:t>子网掩码</w:t>
            </w:r>
          </w:p>
        </w:tc>
        <w:tc>
          <w:tcPr>
            <w:tcW w:w="1727" w:type="dxa"/>
            <w:tcBorders>
              <w:top w:val="single" w:sz="8" w:space="0" w:color="auto"/>
              <w:left w:val="nil"/>
              <w:bottom w:val="single" w:sz="8" w:space="0" w:color="auto"/>
              <w:right w:val="single" w:sz="8" w:space="0" w:color="auto"/>
            </w:tcBorders>
            <w:shd w:val="clear" w:color="auto" w:fill="auto"/>
            <w:vAlign w:val="center"/>
          </w:tcPr>
          <w:p w14:paraId="568FE2BB" w14:textId="77777777" w:rsidR="00870A08" w:rsidRDefault="003A5418">
            <w:pPr>
              <w:ind w:firstLineChars="0" w:firstLine="0"/>
              <w:jc w:val="center"/>
              <w:rPr>
                <w:kern w:val="0"/>
              </w:rPr>
            </w:pPr>
            <w:r>
              <w:rPr>
                <w:rFonts w:hint="eastAsia"/>
                <w:kern w:val="0"/>
              </w:rPr>
              <w:t>默认网关</w:t>
            </w:r>
          </w:p>
        </w:tc>
      </w:tr>
      <w:tr w:rsidR="00870A08" w14:paraId="7AAA1562" w14:textId="77777777">
        <w:trPr>
          <w:trHeight w:val="240"/>
          <w:jc w:val="center"/>
        </w:trPr>
        <w:tc>
          <w:tcPr>
            <w:tcW w:w="1706" w:type="dxa"/>
            <w:tcBorders>
              <w:top w:val="nil"/>
              <w:left w:val="single" w:sz="8" w:space="0" w:color="auto"/>
              <w:bottom w:val="single" w:sz="8" w:space="0" w:color="auto"/>
              <w:right w:val="single" w:sz="8" w:space="0" w:color="auto"/>
            </w:tcBorders>
            <w:shd w:val="clear" w:color="auto" w:fill="auto"/>
            <w:vAlign w:val="center"/>
          </w:tcPr>
          <w:p w14:paraId="5993CB3B" w14:textId="77777777" w:rsidR="00870A08" w:rsidRDefault="003A5418">
            <w:pPr>
              <w:ind w:firstLineChars="0" w:firstLine="0"/>
              <w:jc w:val="center"/>
              <w:rPr>
                <w:kern w:val="0"/>
              </w:rPr>
            </w:pPr>
            <w:r>
              <w:rPr>
                <w:rFonts w:hint="eastAsia"/>
                <w:kern w:val="0"/>
              </w:rPr>
              <w:t>PC-1</w:t>
            </w:r>
          </w:p>
        </w:tc>
        <w:tc>
          <w:tcPr>
            <w:tcW w:w="1701" w:type="dxa"/>
            <w:tcBorders>
              <w:top w:val="nil"/>
              <w:left w:val="nil"/>
              <w:bottom w:val="single" w:sz="8" w:space="0" w:color="auto"/>
              <w:right w:val="single" w:sz="8" w:space="0" w:color="auto"/>
            </w:tcBorders>
            <w:shd w:val="clear" w:color="auto" w:fill="auto"/>
            <w:vAlign w:val="center"/>
          </w:tcPr>
          <w:p w14:paraId="15E86B1B" w14:textId="77777777" w:rsidR="00870A08" w:rsidRDefault="003A5418">
            <w:pPr>
              <w:ind w:firstLineChars="0" w:firstLine="0"/>
              <w:jc w:val="center"/>
              <w:rPr>
                <w:kern w:val="0"/>
              </w:rPr>
            </w:pPr>
            <w:r>
              <w:rPr>
                <w:rFonts w:hint="eastAsia"/>
                <w:kern w:val="0"/>
              </w:rPr>
              <w:t>Ethernet 0/0/1</w:t>
            </w:r>
          </w:p>
        </w:tc>
        <w:tc>
          <w:tcPr>
            <w:tcW w:w="1701" w:type="dxa"/>
            <w:tcBorders>
              <w:top w:val="nil"/>
              <w:left w:val="nil"/>
              <w:bottom w:val="single" w:sz="8" w:space="0" w:color="auto"/>
              <w:right w:val="single" w:sz="8" w:space="0" w:color="auto"/>
            </w:tcBorders>
            <w:shd w:val="clear" w:color="auto" w:fill="auto"/>
            <w:vAlign w:val="center"/>
          </w:tcPr>
          <w:p w14:paraId="1061A807" w14:textId="77777777" w:rsidR="00870A08" w:rsidRDefault="003A5418">
            <w:pPr>
              <w:ind w:firstLineChars="0" w:firstLine="0"/>
              <w:jc w:val="center"/>
              <w:rPr>
                <w:kern w:val="0"/>
              </w:rPr>
            </w:pPr>
            <w:r>
              <w:rPr>
                <w:rFonts w:hint="eastAsia"/>
                <w:kern w:val="0"/>
              </w:rPr>
              <w:t>192.168.10.10</w:t>
            </w:r>
          </w:p>
        </w:tc>
        <w:tc>
          <w:tcPr>
            <w:tcW w:w="1701" w:type="dxa"/>
            <w:tcBorders>
              <w:top w:val="nil"/>
              <w:left w:val="nil"/>
              <w:bottom w:val="single" w:sz="8" w:space="0" w:color="auto"/>
              <w:right w:val="single" w:sz="8" w:space="0" w:color="auto"/>
            </w:tcBorders>
            <w:shd w:val="clear" w:color="auto" w:fill="auto"/>
            <w:vAlign w:val="center"/>
          </w:tcPr>
          <w:p w14:paraId="0D77D762" w14:textId="77777777" w:rsidR="00870A08" w:rsidRDefault="003A5418">
            <w:pPr>
              <w:ind w:firstLineChars="0" w:firstLine="0"/>
              <w:jc w:val="center"/>
              <w:rPr>
                <w:kern w:val="0"/>
              </w:rPr>
            </w:pPr>
            <w:r>
              <w:rPr>
                <w:rFonts w:hint="eastAsia"/>
                <w:kern w:val="0"/>
              </w:rPr>
              <w:t>255.255.255.0</w:t>
            </w:r>
          </w:p>
        </w:tc>
        <w:tc>
          <w:tcPr>
            <w:tcW w:w="1727" w:type="dxa"/>
            <w:tcBorders>
              <w:top w:val="nil"/>
              <w:left w:val="nil"/>
              <w:bottom w:val="single" w:sz="8" w:space="0" w:color="auto"/>
              <w:right w:val="single" w:sz="8" w:space="0" w:color="auto"/>
            </w:tcBorders>
            <w:shd w:val="clear" w:color="auto" w:fill="auto"/>
            <w:vAlign w:val="center"/>
          </w:tcPr>
          <w:p w14:paraId="498E7EFA" w14:textId="77777777" w:rsidR="00870A08" w:rsidRDefault="003A5418">
            <w:pPr>
              <w:ind w:firstLineChars="0" w:firstLine="0"/>
              <w:jc w:val="center"/>
              <w:rPr>
                <w:kern w:val="0"/>
              </w:rPr>
            </w:pPr>
            <w:r>
              <w:rPr>
                <w:rFonts w:hint="eastAsia"/>
                <w:kern w:val="0"/>
              </w:rPr>
              <w:t>192.168.10.1</w:t>
            </w:r>
          </w:p>
        </w:tc>
      </w:tr>
      <w:tr w:rsidR="00870A08" w14:paraId="24E8835E" w14:textId="77777777">
        <w:trPr>
          <w:trHeight w:val="287"/>
          <w:jc w:val="center"/>
        </w:trPr>
        <w:tc>
          <w:tcPr>
            <w:tcW w:w="1706" w:type="dxa"/>
            <w:vMerge w:val="restart"/>
            <w:tcBorders>
              <w:top w:val="nil"/>
              <w:left w:val="single" w:sz="8" w:space="0" w:color="auto"/>
              <w:bottom w:val="single" w:sz="8" w:space="0" w:color="000000"/>
              <w:right w:val="single" w:sz="8" w:space="0" w:color="auto"/>
            </w:tcBorders>
            <w:shd w:val="clear" w:color="auto" w:fill="auto"/>
            <w:vAlign w:val="center"/>
          </w:tcPr>
          <w:p w14:paraId="6A034543" w14:textId="77777777" w:rsidR="00870A08" w:rsidRDefault="003A5418">
            <w:pPr>
              <w:ind w:firstLineChars="0" w:firstLine="0"/>
              <w:jc w:val="center"/>
              <w:rPr>
                <w:kern w:val="0"/>
              </w:rPr>
            </w:pPr>
            <w:r>
              <w:rPr>
                <w:rFonts w:hint="eastAsia"/>
                <w:kern w:val="0"/>
              </w:rPr>
              <w:t>R1</w:t>
            </w:r>
            <w:r>
              <w:rPr>
                <w:rFonts w:hint="eastAsia"/>
              </w:rPr>
              <w:t>(AR2220)</w:t>
            </w:r>
          </w:p>
        </w:tc>
        <w:tc>
          <w:tcPr>
            <w:tcW w:w="1701" w:type="dxa"/>
            <w:tcBorders>
              <w:top w:val="nil"/>
              <w:left w:val="nil"/>
              <w:bottom w:val="single" w:sz="8" w:space="0" w:color="auto"/>
              <w:right w:val="single" w:sz="8" w:space="0" w:color="auto"/>
            </w:tcBorders>
            <w:shd w:val="clear" w:color="auto" w:fill="auto"/>
            <w:vAlign w:val="center"/>
          </w:tcPr>
          <w:p w14:paraId="1A851480" w14:textId="77777777" w:rsidR="00870A08" w:rsidRDefault="003A5418">
            <w:pPr>
              <w:ind w:firstLineChars="0" w:firstLine="0"/>
              <w:jc w:val="center"/>
              <w:rPr>
                <w:kern w:val="0"/>
              </w:rPr>
            </w:pPr>
            <w:r>
              <w:rPr>
                <w:rFonts w:hint="eastAsia"/>
                <w:kern w:val="0"/>
              </w:rPr>
              <w:t>GE 0/0/0</w:t>
            </w:r>
          </w:p>
        </w:tc>
        <w:tc>
          <w:tcPr>
            <w:tcW w:w="1701" w:type="dxa"/>
            <w:tcBorders>
              <w:top w:val="nil"/>
              <w:left w:val="nil"/>
              <w:bottom w:val="single" w:sz="8" w:space="0" w:color="auto"/>
              <w:right w:val="single" w:sz="8" w:space="0" w:color="auto"/>
            </w:tcBorders>
            <w:shd w:val="clear" w:color="auto" w:fill="auto"/>
            <w:vAlign w:val="center"/>
          </w:tcPr>
          <w:p w14:paraId="7E704152" w14:textId="77777777" w:rsidR="00870A08" w:rsidRDefault="003A5418">
            <w:pPr>
              <w:ind w:firstLineChars="0" w:firstLine="0"/>
              <w:jc w:val="center"/>
              <w:rPr>
                <w:kern w:val="0"/>
              </w:rPr>
            </w:pPr>
            <w:r>
              <w:rPr>
                <w:rFonts w:hint="eastAsia"/>
                <w:kern w:val="0"/>
              </w:rPr>
              <w:t>192.168.10.1</w:t>
            </w:r>
          </w:p>
        </w:tc>
        <w:tc>
          <w:tcPr>
            <w:tcW w:w="1701" w:type="dxa"/>
            <w:tcBorders>
              <w:top w:val="nil"/>
              <w:left w:val="nil"/>
              <w:bottom w:val="single" w:sz="8" w:space="0" w:color="auto"/>
              <w:right w:val="single" w:sz="8" w:space="0" w:color="auto"/>
            </w:tcBorders>
            <w:shd w:val="clear" w:color="auto" w:fill="auto"/>
            <w:vAlign w:val="center"/>
          </w:tcPr>
          <w:p w14:paraId="3386EA4A" w14:textId="77777777" w:rsidR="00870A08" w:rsidRDefault="003A5418">
            <w:pPr>
              <w:ind w:firstLineChars="0" w:firstLine="0"/>
              <w:jc w:val="center"/>
              <w:rPr>
                <w:kern w:val="0"/>
              </w:rPr>
            </w:pPr>
            <w:r>
              <w:rPr>
                <w:rFonts w:hint="eastAsia"/>
                <w:kern w:val="0"/>
              </w:rPr>
              <w:t>255.255.255.0</w:t>
            </w:r>
          </w:p>
        </w:tc>
        <w:tc>
          <w:tcPr>
            <w:tcW w:w="1727" w:type="dxa"/>
            <w:tcBorders>
              <w:top w:val="nil"/>
              <w:left w:val="nil"/>
              <w:bottom w:val="single" w:sz="8" w:space="0" w:color="auto"/>
              <w:right w:val="single" w:sz="8" w:space="0" w:color="auto"/>
            </w:tcBorders>
            <w:shd w:val="clear" w:color="auto" w:fill="auto"/>
            <w:vAlign w:val="center"/>
          </w:tcPr>
          <w:p w14:paraId="59D6EA54" w14:textId="77777777" w:rsidR="00870A08" w:rsidRDefault="003A5418">
            <w:pPr>
              <w:ind w:firstLineChars="0" w:firstLine="0"/>
              <w:jc w:val="center"/>
              <w:rPr>
                <w:kern w:val="0"/>
              </w:rPr>
            </w:pPr>
            <w:r>
              <w:rPr>
                <w:rFonts w:hint="eastAsia"/>
                <w:kern w:val="0"/>
              </w:rPr>
              <w:t>N/A</w:t>
            </w:r>
          </w:p>
        </w:tc>
      </w:tr>
      <w:tr w:rsidR="00870A08" w14:paraId="341D8632" w14:textId="77777777">
        <w:trPr>
          <w:trHeight w:val="264"/>
          <w:jc w:val="center"/>
        </w:trPr>
        <w:tc>
          <w:tcPr>
            <w:tcW w:w="1706" w:type="dxa"/>
            <w:vMerge/>
            <w:tcBorders>
              <w:top w:val="nil"/>
              <w:left w:val="single" w:sz="8" w:space="0" w:color="auto"/>
              <w:bottom w:val="single" w:sz="8" w:space="0" w:color="000000"/>
              <w:right w:val="single" w:sz="8" w:space="0" w:color="auto"/>
            </w:tcBorders>
            <w:vAlign w:val="center"/>
          </w:tcPr>
          <w:p w14:paraId="07046161" w14:textId="77777777" w:rsidR="00870A08" w:rsidRDefault="00870A08">
            <w:pPr>
              <w:ind w:firstLine="420"/>
              <w:jc w:val="center"/>
              <w:rPr>
                <w:kern w:val="0"/>
              </w:rPr>
            </w:pPr>
          </w:p>
        </w:tc>
        <w:tc>
          <w:tcPr>
            <w:tcW w:w="1701" w:type="dxa"/>
            <w:tcBorders>
              <w:top w:val="nil"/>
              <w:left w:val="nil"/>
              <w:bottom w:val="single" w:sz="8" w:space="0" w:color="auto"/>
              <w:right w:val="single" w:sz="8" w:space="0" w:color="auto"/>
            </w:tcBorders>
            <w:shd w:val="clear" w:color="auto" w:fill="auto"/>
            <w:vAlign w:val="center"/>
          </w:tcPr>
          <w:p w14:paraId="4E186A81" w14:textId="77777777" w:rsidR="00870A08" w:rsidRDefault="003A5418">
            <w:pPr>
              <w:ind w:firstLineChars="0" w:firstLine="0"/>
              <w:jc w:val="center"/>
              <w:rPr>
                <w:kern w:val="0"/>
              </w:rPr>
            </w:pPr>
            <w:r>
              <w:rPr>
                <w:rFonts w:hint="eastAsia"/>
                <w:kern w:val="0"/>
              </w:rPr>
              <w:t>Serial 1/0/0</w:t>
            </w:r>
          </w:p>
        </w:tc>
        <w:tc>
          <w:tcPr>
            <w:tcW w:w="1701" w:type="dxa"/>
            <w:tcBorders>
              <w:top w:val="nil"/>
              <w:left w:val="nil"/>
              <w:bottom w:val="single" w:sz="8" w:space="0" w:color="auto"/>
              <w:right w:val="single" w:sz="8" w:space="0" w:color="auto"/>
            </w:tcBorders>
            <w:shd w:val="clear" w:color="auto" w:fill="auto"/>
            <w:vAlign w:val="center"/>
          </w:tcPr>
          <w:p w14:paraId="19BAAD68" w14:textId="77777777" w:rsidR="00870A08" w:rsidRDefault="003A5418">
            <w:pPr>
              <w:ind w:firstLineChars="0" w:firstLine="0"/>
              <w:jc w:val="center"/>
              <w:rPr>
                <w:kern w:val="0"/>
              </w:rPr>
            </w:pPr>
            <w:r>
              <w:rPr>
                <w:rFonts w:hint="eastAsia"/>
                <w:kern w:val="0"/>
              </w:rPr>
              <w:t>10.0.12.1</w:t>
            </w:r>
          </w:p>
        </w:tc>
        <w:tc>
          <w:tcPr>
            <w:tcW w:w="1701" w:type="dxa"/>
            <w:tcBorders>
              <w:top w:val="nil"/>
              <w:left w:val="nil"/>
              <w:bottom w:val="single" w:sz="8" w:space="0" w:color="auto"/>
              <w:right w:val="single" w:sz="8" w:space="0" w:color="auto"/>
            </w:tcBorders>
            <w:shd w:val="clear" w:color="auto" w:fill="auto"/>
            <w:vAlign w:val="center"/>
          </w:tcPr>
          <w:p w14:paraId="299B40C1" w14:textId="77777777" w:rsidR="00870A08" w:rsidRDefault="003A5418">
            <w:pPr>
              <w:ind w:firstLineChars="0" w:firstLine="0"/>
              <w:jc w:val="center"/>
              <w:rPr>
                <w:kern w:val="0"/>
              </w:rPr>
            </w:pPr>
            <w:r>
              <w:rPr>
                <w:rFonts w:hint="eastAsia"/>
                <w:kern w:val="0"/>
              </w:rPr>
              <w:t>255.255.255.0</w:t>
            </w:r>
          </w:p>
        </w:tc>
        <w:tc>
          <w:tcPr>
            <w:tcW w:w="1727" w:type="dxa"/>
            <w:tcBorders>
              <w:top w:val="nil"/>
              <w:left w:val="nil"/>
              <w:bottom w:val="single" w:sz="8" w:space="0" w:color="auto"/>
              <w:right w:val="single" w:sz="8" w:space="0" w:color="auto"/>
            </w:tcBorders>
            <w:shd w:val="clear" w:color="auto" w:fill="auto"/>
            <w:vAlign w:val="center"/>
          </w:tcPr>
          <w:p w14:paraId="440FFB03" w14:textId="77777777" w:rsidR="00870A08" w:rsidRDefault="003A5418">
            <w:pPr>
              <w:ind w:firstLineChars="0" w:firstLine="0"/>
              <w:jc w:val="center"/>
              <w:rPr>
                <w:kern w:val="0"/>
              </w:rPr>
            </w:pPr>
            <w:r>
              <w:rPr>
                <w:rFonts w:hint="eastAsia"/>
                <w:kern w:val="0"/>
              </w:rPr>
              <w:t>N/A</w:t>
            </w:r>
          </w:p>
        </w:tc>
      </w:tr>
      <w:tr w:rsidR="00870A08" w14:paraId="26C4B7CC" w14:textId="77777777">
        <w:trPr>
          <w:trHeight w:val="267"/>
          <w:jc w:val="center"/>
        </w:trPr>
        <w:tc>
          <w:tcPr>
            <w:tcW w:w="1706" w:type="dxa"/>
            <w:vMerge/>
            <w:tcBorders>
              <w:top w:val="nil"/>
              <w:left w:val="single" w:sz="8" w:space="0" w:color="auto"/>
              <w:bottom w:val="single" w:sz="8" w:space="0" w:color="000000"/>
              <w:right w:val="single" w:sz="8" w:space="0" w:color="auto"/>
            </w:tcBorders>
            <w:vAlign w:val="center"/>
          </w:tcPr>
          <w:p w14:paraId="6BB1F96A" w14:textId="77777777" w:rsidR="00870A08" w:rsidRDefault="00870A08">
            <w:pPr>
              <w:ind w:firstLine="420"/>
              <w:jc w:val="center"/>
              <w:rPr>
                <w:kern w:val="0"/>
              </w:rPr>
            </w:pPr>
          </w:p>
        </w:tc>
        <w:tc>
          <w:tcPr>
            <w:tcW w:w="1701" w:type="dxa"/>
            <w:tcBorders>
              <w:top w:val="nil"/>
              <w:left w:val="nil"/>
              <w:bottom w:val="single" w:sz="8" w:space="0" w:color="auto"/>
              <w:right w:val="single" w:sz="8" w:space="0" w:color="auto"/>
            </w:tcBorders>
            <w:shd w:val="clear" w:color="auto" w:fill="auto"/>
            <w:vAlign w:val="center"/>
          </w:tcPr>
          <w:p w14:paraId="25BA3BC4" w14:textId="77777777" w:rsidR="00870A08" w:rsidRDefault="003A5418">
            <w:pPr>
              <w:ind w:firstLineChars="0" w:firstLine="0"/>
              <w:jc w:val="center"/>
              <w:rPr>
                <w:kern w:val="0"/>
              </w:rPr>
            </w:pPr>
            <w:r>
              <w:rPr>
                <w:rFonts w:hint="eastAsia"/>
                <w:kern w:val="0"/>
              </w:rPr>
              <w:t>Serial 1/0/1</w:t>
            </w:r>
          </w:p>
        </w:tc>
        <w:tc>
          <w:tcPr>
            <w:tcW w:w="1701" w:type="dxa"/>
            <w:tcBorders>
              <w:top w:val="nil"/>
              <w:left w:val="nil"/>
              <w:bottom w:val="single" w:sz="8" w:space="0" w:color="auto"/>
              <w:right w:val="single" w:sz="8" w:space="0" w:color="auto"/>
            </w:tcBorders>
            <w:shd w:val="clear" w:color="auto" w:fill="auto"/>
            <w:vAlign w:val="center"/>
          </w:tcPr>
          <w:p w14:paraId="7493832D" w14:textId="77777777" w:rsidR="00870A08" w:rsidRDefault="003A5418">
            <w:pPr>
              <w:ind w:firstLineChars="0" w:firstLine="0"/>
              <w:jc w:val="center"/>
              <w:rPr>
                <w:kern w:val="0"/>
              </w:rPr>
            </w:pPr>
            <w:r>
              <w:rPr>
                <w:rFonts w:hint="eastAsia"/>
                <w:kern w:val="0"/>
              </w:rPr>
              <w:t>10.0.13.1</w:t>
            </w:r>
          </w:p>
        </w:tc>
        <w:tc>
          <w:tcPr>
            <w:tcW w:w="1701" w:type="dxa"/>
            <w:tcBorders>
              <w:top w:val="nil"/>
              <w:left w:val="nil"/>
              <w:bottom w:val="single" w:sz="8" w:space="0" w:color="auto"/>
              <w:right w:val="single" w:sz="8" w:space="0" w:color="auto"/>
            </w:tcBorders>
            <w:shd w:val="clear" w:color="auto" w:fill="auto"/>
            <w:vAlign w:val="center"/>
          </w:tcPr>
          <w:p w14:paraId="5A1C3F4C" w14:textId="77777777" w:rsidR="00870A08" w:rsidRDefault="003A5418">
            <w:pPr>
              <w:ind w:firstLineChars="0" w:firstLine="0"/>
              <w:jc w:val="center"/>
              <w:rPr>
                <w:kern w:val="0"/>
              </w:rPr>
            </w:pPr>
            <w:r>
              <w:rPr>
                <w:rFonts w:hint="eastAsia"/>
                <w:kern w:val="0"/>
              </w:rPr>
              <w:t>255.255.255.0</w:t>
            </w:r>
          </w:p>
        </w:tc>
        <w:tc>
          <w:tcPr>
            <w:tcW w:w="1727" w:type="dxa"/>
            <w:tcBorders>
              <w:top w:val="nil"/>
              <w:left w:val="nil"/>
              <w:bottom w:val="single" w:sz="8" w:space="0" w:color="auto"/>
              <w:right w:val="single" w:sz="8" w:space="0" w:color="auto"/>
            </w:tcBorders>
            <w:shd w:val="clear" w:color="auto" w:fill="auto"/>
            <w:vAlign w:val="center"/>
          </w:tcPr>
          <w:p w14:paraId="08B51A75" w14:textId="77777777" w:rsidR="00870A08" w:rsidRDefault="003A5418">
            <w:pPr>
              <w:ind w:firstLineChars="0" w:firstLine="0"/>
              <w:jc w:val="center"/>
              <w:rPr>
                <w:kern w:val="0"/>
              </w:rPr>
            </w:pPr>
            <w:r>
              <w:rPr>
                <w:rFonts w:hint="eastAsia"/>
                <w:kern w:val="0"/>
              </w:rPr>
              <w:t>N/A</w:t>
            </w:r>
          </w:p>
        </w:tc>
      </w:tr>
      <w:tr w:rsidR="00870A08" w14:paraId="256949FE" w14:textId="77777777">
        <w:trPr>
          <w:trHeight w:val="258"/>
          <w:jc w:val="center"/>
        </w:trPr>
        <w:tc>
          <w:tcPr>
            <w:tcW w:w="1706" w:type="dxa"/>
            <w:vMerge w:val="restart"/>
            <w:tcBorders>
              <w:top w:val="nil"/>
              <w:left w:val="single" w:sz="8" w:space="0" w:color="auto"/>
              <w:bottom w:val="single" w:sz="8" w:space="0" w:color="000000"/>
              <w:right w:val="single" w:sz="8" w:space="0" w:color="auto"/>
            </w:tcBorders>
            <w:shd w:val="clear" w:color="auto" w:fill="auto"/>
            <w:vAlign w:val="center"/>
          </w:tcPr>
          <w:p w14:paraId="63CBD6E9" w14:textId="77777777" w:rsidR="00870A08" w:rsidRDefault="003A5418">
            <w:pPr>
              <w:ind w:firstLineChars="0" w:firstLine="0"/>
              <w:jc w:val="center"/>
              <w:rPr>
                <w:kern w:val="0"/>
              </w:rPr>
            </w:pPr>
            <w:r>
              <w:rPr>
                <w:rFonts w:hint="eastAsia"/>
                <w:kern w:val="0"/>
              </w:rPr>
              <w:lastRenderedPageBreak/>
              <w:t>R2</w:t>
            </w:r>
            <w:r>
              <w:rPr>
                <w:rFonts w:hint="eastAsia"/>
              </w:rPr>
              <w:t>(AR2220)</w:t>
            </w:r>
          </w:p>
        </w:tc>
        <w:tc>
          <w:tcPr>
            <w:tcW w:w="1701" w:type="dxa"/>
            <w:tcBorders>
              <w:top w:val="nil"/>
              <w:left w:val="nil"/>
              <w:bottom w:val="single" w:sz="8" w:space="0" w:color="auto"/>
              <w:right w:val="single" w:sz="8" w:space="0" w:color="auto"/>
            </w:tcBorders>
            <w:shd w:val="clear" w:color="auto" w:fill="auto"/>
            <w:vAlign w:val="center"/>
          </w:tcPr>
          <w:p w14:paraId="1E00A5A1" w14:textId="77777777" w:rsidR="00870A08" w:rsidRDefault="003A5418">
            <w:pPr>
              <w:ind w:firstLineChars="0" w:firstLine="0"/>
              <w:jc w:val="center"/>
              <w:rPr>
                <w:kern w:val="0"/>
              </w:rPr>
            </w:pPr>
            <w:r>
              <w:rPr>
                <w:rFonts w:hint="eastAsia"/>
                <w:kern w:val="0"/>
              </w:rPr>
              <w:t>Serial 1/0/0</w:t>
            </w:r>
          </w:p>
        </w:tc>
        <w:tc>
          <w:tcPr>
            <w:tcW w:w="1701" w:type="dxa"/>
            <w:tcBorders>
              <w:top w:val="nil"/>
              <w:left w:val="nil"/>
              <w:bottom w:val="single" w:sz="8" w:space="0" w:color="auto"/>
              <w:right w:val="single" w:sz="8" w:space="0" w:color="auto"/>
            </w:tcBorders>
            <w:shd w:val="clear" w:color="auto" w:fill="auto"/>
            <w:vAlign w:val="center"/>
          </w:tcPr>
          <w:p w14:paraId="19DEC411" w14:textId="77777777" w:rsidR="00870A08" w:rsidRDefault="003A5418">
            <w:pPr>
              <w:ind w:firstLineChars="0" w:firstLine="0"/>
              <w:jc w:val="center"/>
              <w:rPr>
                <w:kern w:val="0"/>
              </w:rPr>
            </w:pPr>
            <w:r>
              <w:rPr>
                <w:rFonts w:hint="eastAsia"/>
                <w:kern w:val="0"/>
              </w:rPr>
              <w:t>10.0.12.2</w:t>
            </w:r>
          </w:p>
        </w:tc>
        <w:tc>
          <w:tcPr>
            <w:tcW w:w="1701" w:type="dxa"/>
            <w:tcBorders>
              <w:top w:val="nil"/>
              <w:left w:val="nil"/>
              <w:bottom w:val="single" w:sz="8" w:space="0" w:color="auto"/>
              <w:right w:val="single" w:sz="8" w:space="0" w:color="auto"/>
            </w:tcBorders>
            <w:shd w:val="clear" w:color="auto" w:fill="auto"/>
            <w:vAlign w:val="center"/>
          </w:tcPr>
          <w:p w14:paraId="12148AF5" w14:textId="77777777" w:rsidR="00870A08" w:rsidRDefault="003A5418">
            <w:pPr>
              <w:ind w:firstLineChars="0" w:firstLine="0"/>
              <w:jc w:val="center"/>
              <w:rPr>
                <w:kern w:val="0"/>
              </w:rPr>
            </w:pPr>
            <w:r>
              <w:rPr>
                <w:rFonts w:hint="eastAsia"/>
                <w:kern w:val="0"/>
              </w:rPr>
              <w:t>255.255.255.0</w:t>
            </w:r>
          </w:p>
        </w:tc>
        <w:tc>
          <w:tcPr>
            <w:tcW w:w="1727" w:type="dxa"/>
            <w:tcBorders>
              <w:top w:val="nil"/>
              <w:left w:val="nil"/>
              <w:bottom w:val="single" w:sz="8" w:space="0" w:color="auto"/>
              <w:right w:val="single" w:sz="8" w:space="0" w:color="auto"/>
            </w:tcBorders>
            <w:shd w:val="clear" w:color="auto" w:fill="auto"/>
            <w:vAlign w:val="center"/>
          </w:tcPr>
          <w:p w14:paraId="3923971F" w14:textId="77777777" w:rsidR="00870A08" w:rsidRDefault="003A5418">
            <w:pPr>
              <w:ind w:firstLineChars="0" w:firstLine="0"/>
              <w:jc w:val="center"/>
              <w:rPr>
                <w:kern w:val="0"/>
              </w:rPr>
            </w:pPr>
            <w:r>
              <w:rPr>
                <w:rFonts w:hint="eastAsia"/>
                <w:kern w:val="0"/>
              </w:rPr>
              <w:t>N/A</w:t>
            </w:r>
          </w:p>
        </w:tc>
      </w:tr>
      <w:tr w:rsidR="00870A08" w14:paraId="15669394" w14:textId="77777777">
        <w:trPr>
          <w:trHeight w:val="261"/>
          <w:jc w:val="center"/>
        </w:trPr>
        <w:tc>
          <w:tcPr>
            <w:tcW w:w="1706" w:type="dxa"/>
            <w:vMerge/>
            <w:tcBorders>
              <w:top w:val="nil"/>
              <w:left w:val="single" w:sz="8" w:space="0" w:color="auto"/>
              <w:bottom w:val="single" w:sz="8" w:space="0" w:color="000000"/>
              <w:right w:val="single" w:sz="8" w:space="0" w:color="auto"/>
            </w:tcBorders>
            <w:vAlign w:val="center"/>
          </w:tcPr>
          <w:p w14:paraId="534864EC" w14:textId="77777777" w:rsidR="00870A08" w:rsidRDefault="00870A08">
            <w:pPr>
              <w:ind w:firstLine="420"/>
              <w:jc w:val="center"/>
              <w:rPr>
                <w:kern w:val="0"/>
              </w:rPr>
            </w:pPr>
          </w:p>
        </w:tc>
        <w:tc>
          <w:tcPr>
            <w:tcW w:w="1701" w:type="dxa"/>
            <w:tcBorders>
              <w:top w:val="nil"/>
              <w:left w:val="nil"/>
              <w:bottom w:val="single" w:sz="8" w:space="0" w:color="auto"/>
              <w:right w:val="single" w:sz="8" w:space="0" w:color="auto"/>
            </w:tcBorders>
            <w:shd w:val="clear" w:color="auto" w:fill="auto"/>
            <w:vAlign w:val="center"/>
          </w:tcPr>
          <w:p w14:paraId="1B548ECC" w14:textId="77777777" w:rsidR="00870A08" w:rsidRDefault="003A5418">
            <w:pPr>
              <w:ind w:firstLineChars="0" w:firstLine="0"/>
              <w:jc w:val="center"/>
              <w:rPr>
                <w:kern w:val="0"/>
              </w:rPr>
            </w:pPr>
            <w:r>
              <w:rPr>
                <w:rFonts w:hint="eastAsia"/>
                <w:kern w:val="0"/>
              </w:rPr>
              <w:t>Serial 1/0/1</w:t>
            </w:r>
          </w:p>
        </w:tc>
        <w:tc>
          <w:tcPr>
            <w:tcW w:w="1701" w:type="dxa"/>
            <w:tcBorders>
              <w:top w:val="nil"/>
              <w:left w:val="nil"/>
              <w:bottom w:val="single" w:sz="8" w:space="0" w:color="auto"/>
              <w:right w:val="single" w:sz="8" w:space="0" w:color="auto"/>
            </w:tcBorders>
            <w:shd w:val="clear" w:color="auto" w:fill="auto"/>
            <w:vAlign w:val="center"/>
          </w:tcPr>
          <w:p w14:paraId="15F6F284" w14:textId="77777777" w:rsidR="00870A08" w:rsidRDefault="003A5418">
            <w:pPr>
              <w:ind w:firstLineChars="0" w:firstLine="0"/>
              <w:jc w:val="center"/>
              <w:rPr>
                <w:kern w:val="0"/>
              </w:rPr>
            </w:pPr>
            <w:r>
              <w:rPr>
                <w:rFonts w:hint="eastAsia"/>
                <w:kern w:val="0"/>
              </w:rPr>
              <w:t>10.0.23.2</w:t>
            </w:r>
          </w:p>
        </w:tc>
        <w:tc>
          <w:tcPr>
            <w:tcW w:w="1701" w:type="dxa"/>
            <w:tcBorders>
              <w:top w:val="nil"/>
              <w:left w:val="nil"/>
              <w:bottom w:val="single" w:sz="8" w:space="0" w:color="auto"/>
              <w:right w:val="single" w:sz="8" w:space="0" w:color="auto"/>
            </w:tcBorders>
            <w:shd w:val="clear" w:color="auto" w:fill="auto"/>
            <w:vAlign w:val="center"/>
          </w:tcPr>
          <w:p w14:paraId="3DC27397" w14:textId="77777777" w:rsidR="00870A08" w:rsidRDefault="003A5418">
            <w:pPr>
              <w:ind w:firstLineChars="0" w:firstLine="0"/>
              <w:jc w:val="center"/>
              <w:rPr>
                <w:kern w:val="0"/>
              </w:rPr>
            </w:pPr>
            <w:r>
              <w:rPr>
                <w:rFonts w:hint="eastAsia"/>
                <w:kern w:val="0"/>
              </w:rPr>
              <w:t>255.255.255.0</w:t>
            </w:r>
          </w:p>
        </w:tc>
        <w:tc>
          <w:tcPr>
            <w:tcW w:w="1727" w:type="dxa"/>
            <w:tcBorders>
              <w:top w:val="nil"/>
              <w:left w:val="nil"/>
              <w:bottom w:val="single" w:sz="8" w:space="0" w:color="auto"/>
              <w:right w:val="single" w:sz="8" w:space="0" w:color="auto"/>
            </w:tcBorders>
            <w:shd w:val="clear" w:color="auto" w:fill="auto"/>
            <w:vAlign w:val="center"/>
          </w:tcPr>
          <w:p w14:paraId="67D94630" w14:textId="77777777" w:rsidR="00870A08" w:rsidRDefault="003A5418">
            <w:pPr>
              <w:ind w:firstLineChars="0" w:firstLine="0"/>
              <w:jc w:val="center"/>
              <w:rPr>
                <w:kern w:val="0"/>
              </w:rPr>
            </w:pPr>
            <w:r>
              <w:rPr>
                <w:rFonts w:hint="eastAsia"/>
                <w:kern w:val="0"/>
              </w:rPr>
              <w:t>N/A</w:t>
            </w:r>
          </w:p>
        </w:tc>
      </w:tr>
      <w:tr w:rsidR="00870A08" w14:paraId="5CB50664" w14:textId="77777777">
        <w:trPr>
          <w:trHeight w:val="280"/>
          <w:jc w:val="center"/>
        </w:trPr>
        <w:tc>
          <w:tcPr>
            <w:tcW w:w="1706" w:type="dxa"/>
            <w:vMerge w:val="restart"/>
            <w:tcBorders>
              <w:top w:val="nil"/>
              <w:left w:val="single" w:sz="8" w:space="0" w:color="auto"/>
              <w:bottom w:val="single" w:sz="8" w:space="0" w:color="000000"/>
              <w:right w:val="single" w:sz="8" w:space="0" w:color="auto"/>
            </w:tcBorders>
            <w:shd w:val="clear" w:color="auto" w:fill="auto"/>
            <w:vAlign w:val="center"/>
          </w:tcPr>
          <w:p w14:paraId="1B385D13" w14:textId="77777777" w:rsidR="00870A08" w:rsidRDefault="003A5418">
            <w:pPr>
              <w:ind w:firstLineChars="0" w:firstLine="0"/>
              <w:jc w:val="center"/>
              <w:rPr>
                <w:kern w:val="0"/>
              </w:rPr>
            </w:pPr>
            <w:r>
              <w:rPr>
                <w:rFonts w:hint="eastAsia"/>
                <w:kern w:val="0"/>
              </w:rPr>
              <w:t>R3</w:t>
            </w:r>
            <w:r>
              <w:rPr>
                <w:rFonts w:hint="eastAsia"/>
              </w:rPr>
              <w:t>(AR2220)</w:t>
            </w:r>
          </w:p>
        </w:tc>
        <w:tc>
          <w:tcPr>
            <w:tcW w:w="1701" w:type="dxa"/>
            <w:tcBorders>
              <w:top w:val="nil"/>
              <w:left w:val="nil"/>
              <w:bottom w:val="single" w:sz="8" w:space="0" w:color="auto"/>
              <w:right w:val="single" w:sz="8" w:space="0" w:color="auto"/>
            </w:tcBorders>
            <w:shd w:val="clear" w:color="auto" w:fill="auto"/>
            <w:vAlign w:val="center"/>
          </w:tcPr>
          <w:p w14:paraId="5C57603E" w14:textId="77777777" w:rsidR="00870A08" w:rsidRDefault="003A5418">
            <w:pPr>
              <w:ind w:firstLineChars="0" w:firstLine="0"/>
              <w:jc w:val="center"/>
              <w:rPr>
                <w:kern w:val="0"/>
              </w:rPr>
            </w:pPr>
            <w:r>
              <w:rPr>
                <w:rFonts w:hint="eastAsia"/>
                <w:kern w:val="0"/>
              </w:rPr>
              <w:t>Serial 1/0/0</w:t>
            </w:r>
          </w:p>
        </w:tc>
        <w:tc>
          <w:tcPr>
            <w:tcW w:w="1701" w:type="dxa"/>
            <w:tcBorders>
              <w:top w:val="nil"/>
              <w:left w:val="nil"/>
              <w:bottom w:val="single" w:sz="8" w:space="0" w:color="auto"/>
              <w:right w:val="single" w:sz="8" w:space="0" w:color="auto"/>
            </w:tcBorders>
            <w:shd w:val="clear" w:color="auto" w:fill="auto"/>
            <w:vAlign w:val="center"/>
          </w:tcPr>
          <w:p w14:paraId="1F140929" w14:textId="77777777" w:rsidR="00870A08" w:rsidRDefault="003A5418">
            <w:pPr>
              <w:ind w:firstLineChars="0" w:firstLine="0"/>
              <w:jc w:val="center"/>
              <w:rPr>
                <w:kern w:val="0"/>
              </w:rPr>
            </w:pPr>
            <w:r>
              <w:rPr>
                <w:rFonts w:hint="eastAsia"/>
                <w:kern w:val="0"/>
              </w:rPr>
              <w:t>10.0.23.3</w:t>
            </w:r>
          </w:p>
        </w:tc>
        <w:tc>
          <w:tcPr>
            <w:tcW w:w="1701" w:type="dxa"/>
            <w:tcBorders>
              <w:top w:val="nil"/>
              <w:left w:val="nil"/>
              <w:bottom w:val="single" w:sz="8" w:space="0" w:color="auto"/>
              <w:right w:val="single" w:sz="8" w:space="0" w:color="auto"/>
            </w:tcBorders>
            <w:shd w:val="clear" w:color="auto" w:fill="auto"/>
            <w:vAlign w:val="center"/>
          </w:tcPr>
          <w:p w14:paraId="5EB02D2E" w14:textId="77777777" w:rsidR="00870A08" w:rsidRDefault="003A5418">
            <w:pPr>
              <w:ind w:firstLineChars="0" w:firstLine="0"/>
              <w:jc w:val="center"/>
              <w:rPr>
                <w:kern w:val="0"/>
              </w:rPr>
            </w:pPr>
            <w:r>
              <w:rPr>
                <w:rFonts w:hint="eastAsia"/>
                <w:kern w:val="0"/>
              </w:rPr>
              <w:t>255.255.255.0</w:t>
            </w:r>
          </w:p>
        </w:tc>
        <w:tc>
          <w:tcPr>
            <w:tcW w:w="1727" w:type="dxa"/>
            <w:tcBorders>
              <w:top w:val="nil"/>
              <w:left w:val="nil"/>
              <w:bottom w:val="single" w:sz="8" w:space="0" w:color="auto"/>
              <w:right w:val="single" w:sz="8" w:space="0" w:color="auto"/>
            </w:tcBorders>
            <w:shd w:val="clear" w:color="auto" w:fill="auto"/>
            <w:vAlign w:val="center"/>
          </w:tcPr>
          <w:p w14:paraId="27C21BE6" w14:textId="77777777" w:rsidR="00870A08" w:rsidRDefault="003A5418">
            <w:pPr>
              <w:ind w:firstLineChars="0" w:firstLine="0"/>
              <w:jc w:val="center"/>
              <w:rPr>
                <w:kern w:val="0"/>
              </w:rPr>
            </w:pPr>
            <w:r>
              <w:rPr>
                <w:rFonts w:hint="eastAsia"/>
                <w:kern w:val="0"/>
              </w:rPr>
              <w:t>N/A</w:t>
            </w:r>
          </w:p>
        </w:tc>
      </w:tr>
      <w:tr w:rsidR="00870A08" w14:paraId="5F2DCC96" w14:textId="77777777">
        <w:trPr>
          <w:trHeight w:val="255"/>
          <w:jc w:val="center"/>
        </w:trPr>
        <w:tc>
          <w:tcPr>
            <w:tcW w:w="1706" w:type="dxa"/>
            <w:vMerge/>
            <w:tcBorders>
              <w:top w:val="nil"/>
              <w:left w:val="single" w:sz="8" w:space="0" w:color="auto"/>
              <w:bottom w:val="single" w:sz="8" w:space="0" w:color="000000"/>
              <w:right w:val="single" w:sz="8" w:space="0" w:color="auto"/>
            </w:tcBorders>
            <w:vAlign w:val="center"/>
          </w:tcPr>
          <w:p w14:paraId="27C3213E" w14:textId="77777777" w:rsidR="00870A08" w:rsidRDefault="00870A08">
            <w:pPr>
              <w:ind w:firstLine="420"/>
              <w:jc w:val="center"/>
              <w:rPr>
                <w:kern w:val="0"/>
              </w:rPr>
            </w:pPr>
          </w:p>
        </w:tc>
        <w:tc>
          <w:tcPr>
            <w:tcW w:w="1701" w:type="dxa"/>
            <w:tcBorders>
              <w:top w:val="nil"/>
              <w:left w:val="nil"/>
              <w:bottom w:val="single" w:sz="8" w:space="0" w:color="auto"/>
              <w:right w:val="single" w:sz="8" w:space="0" w:color="auto"/>
            </w:tcBorders>
            <w:shd w:val="clear" w:color="auto" w:fill="auto"/>
            <w:vAlign w:val="center"/>
          </w:tcPr>
          <w:p w14:paraId="03DF051E" w14:textId="77777777" w:rsidR="00870A08" w:rsidRDefault="003A5418">
            <w:pPr>
              <w:ind w:firstLineChars="0" w:firstLine="0"/>
              <w:jc w:val="center"/>
              <w:rPr>
                <w:kern w:val="0"/>
              </w:rPr>
            </w:pPr>
            <w:r>
              <w:rPr>
                <w:rFonts w:hint="eastAsia"/>
                <w:kern w:val="0"/>
              </w:rPr>
              <w:t>Serial 1/0/1</w:t>
            </w:r>
          </w:p>
        </w:tc>
        <w:tc>
          <w:tcPr>
            <w:tcW w:w="1701" w:type="dxa"/>
            <w:tcBorders>
              <w:top w:val="nil"/>
              <w:left w:val="nil"/>
              <w:bottom w:val="single" w:sz="8" w:space="0" w:color="auto"/>
              <w:right w:val="single" w:sz="8" w:space="0" w:color="auto"/>
            </w:tcBorders>
            <w:shd w:val="clear" w:color="auto" w:fill="auto"/>
            <w:vAlign w:val="center"/>
          </w:tcPr>
          <w:p w14:paraId="1DD40F37" w14:textId="77777777" w:rsidR="00870A08" w:rsidRDefault="003A5418">
            <w:pPr>
              <w:ind w:firstLineChars="0" w:firstLine="0"/>
              <w:jc w:val="center"/>
              <w:rPr>
                <w:kern w:val="0"/>
              </w:rPr>
            </w:pPr>
            <w:r>
              <w:rPr>
                <w:rFonts w:hint="eastAsia"/>
                <w:kern w:val="0"/>
              </w:rPr>
              <w:t>10.0.13.3</w:t>
            </w:r>
          </w:p>
        </w:tc>
        <w:tc>
          <w:tcPr>
            <w:tcW w:w="1701" w:type="dxa"/>
            <w:tcBorders>
              <w:top w:val="nil"/>
              <w:left w:val="nil"/>
              <w:bottom w:val="single" w:sz="8" w:space="0" w:color="auto"/>
              <w:right w:val="single" w:sz="8" w:space="0" w:color="auto"/>
            </w:tcBorders>
            <w:shd w:val="clear" w:color="auto" w:fill="auto"/>
            <w:vAlign w:val="center"/>
          </w:tcPr>
          <w:p w14:paraId="6B58771C" w14:textId="77777777" w:rsidR="00870A08" w:rsidRDefault="003A5418">
            <w:pPr>
              <w:ind w:firstLineChars="0" w:firstLine="0"/>
              <w:jc w:val="center"/>
              <w:rPr>
                <w:kern w:val="0"/>
              </w:rPr>
            </w:pPr>
            <w:r>
              <w:rPr>
                <w:rFonts w:hint="eastAsia"/>
                <w:kern w:val="0"/>
              </w:rPr>
              <w:t>255.255.255.0</w:t>
            </w:r>
          </w:p>
        </w:tc>
        <w:tc>
          <w:tcPr>
            <w:tcW w:w="1727" w:type="dxa"/>
            <w:tcBorders>
              <w:top w:val="nil"/>
              <w:left w:val="nil"/>
              <w:bottom w:val="single" w:sz="8" w:space="0" w:color="auto"/>
              <w:right w:val="single" w:sz="8" w:space="0" w:color="auto"/>
            </w:tcBorders>
            <w:shd w:val="clear" w:color="auto" w:fill="auto"/>
            <w:vAlign w:val="center"/>
          </w:tcPr>
          <w:p w14:paraId="3BDE6DF9" w14:textId="77777777" w:rsidR="00870A08" w:rsidRDefault="003A5418">
            <w:pPr>
              <w:ind w:firstLineChars="0" w:firstLine="0"/>
              <w:jc w:val="center"/>
              <w:rPr>
                <w:kern w:val="0"/>
              </w:rPr>
            </w:pPr>
            <w:r>
              <w:rPr>
                <w:rFonts w:hint="eastAsia"/>
                <w:kern w:val="0"/>
              </w:rPr>
              <w:t>N/A</w:t>
            </w:r>
          </w:p>
        </w:tc>
      </w:tr>
      <w:tr w:rsidR="00870A08" w14:paraId="3C14A7EA" w14:textId="77777777">
        <w:trPr>
          <w:trHeight w:val="260"/>
          <w:jc w:val="center"/>
        </w:trPr>
        <w:tc>
          <w:tcPr>
            <w:tcW w:w="1706" w:type="dxa"/>
            <w:vMerge/>
            <w:tcBorders>
              <w:top w:val="nil"/>
              <w:left w:val="single" w:sz="8" w:space="0" w:color="auto"/>
              <w:bottom w:val="single" w:sz="8" w:space="0" w:color="000000"/>
              <w:right w:val="single" w:sz="8" w:space="0" w:color="auto"/>
            </w:tcBorders>
            <w:vAlign w:val="center"/>
          </w:tcPr>
          <w:p w14:paraId="7B0E7C3E" w14:textId="77777777" w:rsidR="00870A08" w:rsidRDefault="00870A08">
            <w:pPr>
              <w:ind w:firstLine="420"/>
              <w:jc w:val="center"/>
              <w:rPr>
                <w:kern w:val="0"/>
              </w:rPr>
            </w:pPr>
          </w:p>
        </w:tc>
        <w:tc>
          <w:tcPr>
            <w:tcW w:w="1701" w:type="dxa"/>
            <w:tcBorders>
              <w:top w:val="nil"/>
              <w:left w:val="nil"/>
              <w:bottom w:val="single" w:sz="8" w:space="0" w:color="auto"/>
              <w:right w:val="single" w:sz="8" w:space="0" w:color="auto"/>
            </w:tcBorders>
            <w:shd w:val="clear" w:color="auto" w:fill="auto"/>
            <w:vAlign w:val="center"/>
          </w:tcPr>
          <w:p w14:paraId="75C149FC" w14:textId="77777777" w:rsidR="00870A08" w:rsidRDefault="003A5418">
            <w:pPr>
              <w:ind w:firstLineChars="0" w:firstLine="0"/>
              <w:jc w:val="center"/>
              <w:rPr>
                <w:kern w:val="0"/>
              </w:rPr>
            </w:pPr>
            <w:r>
              <w:rPr>
                <w:rFonts w:hint="eastAsia"/>
                <w:kern w:val="0"/>
              </w:rPr>
              <w:t>GE 0/0/0</w:t>
            </w:r>
          </w:p>
        </w:tc>
        <w:tc>
          <w:tcPr>
            <w:tcW w:w="1701" w:type="dxa"/>
            <w:tcBorders>
              <w:top w:val="nil"/>
              <w:left w:val="nil"/>
              <w:bottom w:val="single" w:sz="8" w:space="0" w:color="auto"/>
              <w:right w:val="single" w:sz="8" w:space="0" w:color="auto"/>
            </w:tcBorders>
            <w:shd w:val="clear" w:color="auto" w:fill="auto"/>
            <w:vAlign w:val="center"/>
          </w:tcPr>
          <w:p w14:paraId="1340454E" w14:textId="77777777" w:rsidR="00870A08" w:rsidRDefault="003A5418">
            <w:pPr>
              <w:ind w:firstLineChars="0" w:firstLine="0"/>
              <w:jc w:val="center"/>
              <w:rPr>
                <w:kern w:val="0"/>
              </w:rPr>
            </w:pPr>
            <w:r>
              <w:rPr>
                <w:rFonts w:hint="eastAsia"/>
                <w:kern w:val="0"/>
              </w:rPr>
              <w:t>192.168.20.1</w:t>
            </w:r>
          </w:p>
        </w:tc>
        <w:tc>
          <w:tcPr>
            <w:tcW w:w="1701" w:type="dxa"/>
            <w:tcBorders>
              <w:top w:val="nil"/>
              <w:left w:val="nil"/>
              <w:bottom w:val="single" w:sz="8" w:space="0" w:color="auto"/>
              <w:right w:val="single" w:sz="8" w:space="0" w:color="auto"/>
            </w:tcBorders>
            <w:shd w:val="clear" w:color="auto" w:fill="auto"/>
            <w:vAlign w:val="center"/>
          </w:tcPr>
          <w:p w14:paraId="23AF8573" w14:textId="77777777" w:rsidR="00870A08" w:rsidRDefault="003A5418">
            <w:pPr>
              <w:ind w:firstLineChars="0" w:firstLine="0"/>
              <w:jc w:val="center"/>
              <w:rPr>
                <w:kern w:val="0"/>
              </w:rPr>
            </w:pPr>
            <w:r>
              <w:rPr>
                <w:rFonts w:hint="eastAsia"/>
                <w:kern w:val="0"/>
              </w:rPr>
              <w:t>255.255.255.0</w:t>
            </w:r>
          </w:p>
        </w:tc>
        <w:tc>
          <w:tcPr>
            <w:tcW w:w="1727" w:type="dxa"/>
            <w:tcBorders>
              <w:top w:val="nil"/>
              <w:left w:val="nil"/>
              <w:bottom w:val="single" w:sz="8" w:space="0" w:color="auto"/>
              <w:right w:val="single" w:sz="8" w:space="0" w:color="auto"/>
            </w:tcBorders>
            <w:shd w:val="clear" w:color="auto" w:fill="auto"/>
            <w:vAlign w:val="center"/>
          </w:tcPr>
          <w:p w14:paraId="1F9F4487" w14:textId="77777777" w:rsidR="00870A08" w:rsidRDefault="003A5418">
            <w:pPr>
              <w:ind w:firstLineChars="0" w:firstLine="0"/>
              <w:jc w:val="center"/>
              <w:rPr>
                <w:kern w:val="0"/>
              </w:rPr>
            </w:pPr>
            <w:r>
              <w:rPr>
                <w:rFonts w:hint="eastAsia"/>
                <w:kern w:val="0"/>
              </w:rPr>
              <w:t>N/A</w:t>
            </w:r>
          </w:p>
        </w:tc>
      </w:tr>
      <w:tr w:rsidR="00870A08" w14:paraId="5A1E528E" w14:textId="77777777">
        <w:trPr>
          <w:trHeight w:val="263"/>
          <w:jc w:val="center"/>
        </w:trPr>
        <w:tc>
          <w:tcPr>
            <w:tcW w:w="1706" w:type="dxa"/>
            <w:tcBorders>
              <w:top w:val="nil"/>
              <w:left w:val="single" w:sz="8" w:space="0" w:color="auto"/>
              <w:bottom w:val="single" w:sz="8" w:space="0" w:color="auto"/>
              <w:right w:val="single" w:sz="8" w:space="0" w:color="auto"/>
            </w:tcBorders>
            <w:shd w:val="clear" w:color="auto" w:fill="auto"/>
            <w:vAlign w:val="center"/>
          </w:tcPr>
          <w:p w14:paraId="7F7A90AC" w14:textId="77777777" w:rsidR="00870A08" w:rsidRDefault="003A5418">
            <w:pPr>
              <w:ind w:firstLineChars="0" w:firstLine="0"/>
              <w:jc w:val="center"/>
              <w:rPr>
                <w:kern w:val="0"/>
              </w:rPr>
            </w:pPr>
            <w:r>
              <w:rPr>
                <w:rFonts w:hint="eastAsia"/>
                <w:kern w:val="0"/>
              </w:rPr>
              <w:t>PC-2</w:t>
            </w:r>
          </w:p>
        </w:tc>
        <w:tc>
          <w:tcPr>
            <w:tcW w:w="1701" w:type="dxa"/>
            <w:tcBorders>
              <w:top w:val="nil"/>
              <w:left w:val="nil"/>
              <w:bottom w:val="single" w:sz="8" w:space="0" w:color="auto"/>
              <w:right w:val="single" w:sz="8" w:space="0" w:color="auto"/>
            </w:tcBorders>
            <w:shd w:val="clear" w:color="auto" w:fill="auto"/>
            <w:vAlign w:val="center"/>
          </w:tcPr>
          <w:p w14:paraId="1C0D206E" w14:textId="77777777" w:rsidR="00870A08" w:rsidRDefault="003A5418">
            <w:pPr>
              <w:ind w:firstLineChars="0" w:firstLine="0"/>
              <w:jc w:val="center"/>
              <w:rPr>
                <w:kern w:val="0"/>
              </w:rPr>
            </w:pPr>
            <w:r>
              <w:rPr>
                <w:rFonts w:hint="eastAsia"/>
                <w:kern w:val="0"/>
              </w:rPr>
              <w:t>Ethernet 0/0/1</w:t>
            </w:r>
          </w:p>
        </w:tc>
        <w:tc>
          <w:tcPr>
            <w:tcW w:w="1701" w:type="dxa"/>
            <w:tcBorders>
              <w:top w:val="nil"/>
              <w:left w:val="nil"/>
              <w:bottom w:val="single" w:sz="8" w:space="0" w:color="auto"/>
              <w:right w:val="single" w:sz="8" w:space="0" w:color="auto"/>
            </w:tcBorders>
            <w:shd w:val="clear" w:color="auto" w:fill="auto"/>
            <w:vAlign w:val="center"/>
          </w:tcPr>
          <w:p w14:paraId="3EA1DEDF" w14:textId="77777777" w:rsidR="00870A08" w:rsidRDefault="003A5418">
            <w:pPr>
              <w:ind w:firstLineChars="0" w:firstLine="0"/>
              <w:jc w:val="center"/>
              <w:rPr>
                <w:kern w:val="0"/>
              </w:rPr>
            </w:pPr>
            <w:r>
              <w:rPr>
                <w:rFonts w:hint="eastAsia"/>
                <w:kern w:val="0"/>
              </w:rPr>
              <w:t>192.168.20.20</w:t>
            </w:r>
          </w:p>
        </w:tc>
        <w:tc>
          <w:tcPr>
            <w:tcW w:w="1701" w:type="dxa"/>
            <w:tcBorders>
              <w:top w:val="nil"/>
              <w:left w:val="nil"/>
              <w:bottom w:val="single" w:sz="8" w:space="0" w:color="auto"/>
              <w:right w:val="single" w:sz="8" w:space="0" w:color="auto"/>
            </w:tcBorders>
            <w:shd w:val="clear" w:color="auto" w:fill="auto"/>
            <w:vAlign w:val="center"/>
          </w:tcPr>
          <w:p w14:paraId="62EFF2B7" w14:textId="77777777" w:rsidR="00870A08" w:rsidRDefault="003A5418">
            <w:pPr>
              <w:ind w:firstLineChars="0" w:firstLine="0"/>
              <w:jc w:val="center"/>
              <w:rPr>
                <w:kern w:val="0"/>
              </w:rPr>
            </w:pPr>
            <w:r>
              <w:rPr>
                <w:rFonts w:hint="eastAsia"/>
                <w:kern w:val="0"/>
              </w:rPr>
              <w:t>255.255.255.0</w:t>
            </w:r>
          </w:p>
        </w:tc>
        <w:tc>
          <w:tcPr>
            <w:tcW w:w="1727" w:type="dxa"/>
            <w:tcBorders>
              <w:top w:val="nil"/>
              <w:left w:val="nil"/>
              <w:bottom w:val="single" w:sz="8" w:space="0" w:color="auto"/>
              <w:right w:val="single" w:sz="8" w:space="0" w:color="auto"/>
            </w:tcBorders>
            <w:shd w:val="clear" w:color="auto" w:fill="auto"/>
            <w:vAlign w:val="center"/>
          </w:tcPr>
          <w:p w14:paraId="2A3F514A" w14:textId="77777777" w:rsidR="00870A08" w:rsidRDefault="003A5418">
            <w:pPr>
              <w:ind w:firstLineChars="0" w:firstLine="0"/>
              <w:jc w:val="center"/>
              <w:rPr>
                <w:kern w:val="0"/>
              </w:rPr>
            </w:pPr>
            <w:r>
              <w:rPr>
                <w:rFonts w:hint="eastAsia"/>
                <w:kern w:val="0"/>
              </w:rPr>
              <w:t>192.168.20.1</w:t>
            </w:r>
          </w:p>
        </w:tc>
      </w:tr>
    </w:tbl>
    <w:p w14:paraId="58520726" w14:textId="77777777" w:rsidR="00870A08" w:rsidRDefault="003A5418">
      <w:pPr>
        <w:pStyle w:val="10"/>
      </w:pPr>
      <w:r>
        <w:rPr>
          <w:rFonts w:hint="eastAsia"/>
        </w:rPr>
        <w:t>实验步骤</w:t>
      </w:r>
    </w:p>
    <w:p w14:paraId="5DE9166B" w14:textId="77777777" w:rsidR="00870A08" w:rsidRDefault="003A5418">
      <w:pPr>
        <w:pStyle w:val="2"/>
        <w:numPr>
          <w:ilvl w:val="0"/>
          <w:numId w:val="27"/>
        </w:numPr>
        <w:ind w:left="426" w:hanging="426"/>
      </w:pPr>
      <w:r>
        <w:rPr>
          <w:rFonts w:hint="eastAsia"/>
        </w:rPr>
        <w:t>基本配置</w:t>
      </w:r>
    </w:p>
    <w:p w14:paraId="520DEA00" w14:textId="77777777" w:rsidR="00870A08" w:rsidRDefault="003A5418">
      <w:pPr>
        <w:ind w:firstLine="420"/>
      </w:pPr>
      <w:r>
        <w:rPr>
          <w:rFonts w:hint="eastAsia"/>
        </w:rPr>
        <w:t>根据实验编址表进行相应的基本配置，并使用</w:t>
      </w:r>
      <w:r>
        <w:rPr>
          <w:rFonts w:hint="eastAsia"/>
          <w:b/>
        </w:rPr>
        <w:t>ping</w:t>
      </w:r>
      <w:r>
        <w:rPr>
          <w:rFonts w:hint="eastAsia"/>
        </w:rPr>
        <w:t>命令检测各直连链路的连通性。</w:t>
      </w:r>
    </w:p>
    <w:p w14:paraId="7AD6E7C0" w14:textId="77777777" w:rsidR="00870A08" w:rsidRDefault="003A5418">
      <w:pPr>
        <w:pStyle w:val="aff6"/>
        <w:tabs>
          <w:tab w:val="left" w:pos="426"/>
        </w:tabs>
      </w:pPr>
      <w:r>
        <w:t>&lt;R1&gt;ping -c 1 1</w:t>
      </w:r>
      <w:r>
        <w:rPr>
          <w:rFonts w:hint="eastAsia"/>
        </w:rPr>
        <w:t>0</w:t>
      </w:r>
      <w:r>
        <w:t>.1.1</w:t>
      </w:r>
      <w:r>
        <w:rPr>
          <w:rFonts w:hint="eastAsia"/>
        </w:rPr>
        <w:t>2</w:t>
      </w:r>
      <w:r>
        <w:t>.1</w:t>
      </w:r>
    </w:p>
    <w:p w14:paraId="2185A437" w14:textId="77777777" w:rsidR="00870A08" w:rsidRDefault="003A5418">
      <w:pPr>
        <w:pStyle w:val="aff6"/>
        <w:tabs>
          <w:tab w:val="left" w:pos="426"/>
        </w:tabs>
      </w:pPr>
      <w:r>
        <w:t xml:space="preserve">  PING 1</w:t>
      </w:r>
      <w:r>
        <w:rPr>
          <w:rFonts w:hint="eastAsia"/>
        </w:rPr>
        <w:t>0</w:t>
      </w:r>
      <w:r>
        <w:t>.1.1</w:t>
      </w:r>
      <w:r>
        <w:rPr>
          <w:rFonts w:hint="eastAsia"/>
        </w:rPr>
        <w:t>2</w:t>
      </w:r>
      <w:r>
        <w:t xml:space="preserve">.1: </w:t>
      </w:r>
      <w:proofErr w:type="gramStart"/>
      <w:r>
        <w:t>56  data</w:t>
      </w:r>
      <w:proofErr w:type="gramEnd"/>
      <w:r>
        <w:t xml:space="preserve"> bytes, press CTRL_C to break</w:t>
      </w:r>
    </w:p>
    <w:p w14:paraId="1EF9A860" w14:textId="77777777" w:rsidR="00870A08" w:rsidRDefault="003A5418">
      <w:pPr>
        <w:pStyle w:val="aff6"/>
        <w:tabs>
          <w:tab w:val="left" w:pos="426"/>
        </w:tabs>
      </w:pPr>
      <w:r>
        <w:t xml:space="preserve">    Reply from 1</w:t>
      </w:r>
      <w:r>
        <w:rPr>
          <w:rFonts w:hint="eastAsia"/>
        </w:rPr>
        <w:t>0</w:t>
      </w:r>
      <w:r>
        <w:t>.1.1</w:t>
      </w:r>
      <w:r>
        <w:rPr>
          <w:rFonts w:hint="eastAsia"/>
        </w:rPr>
        <w:t>2</w:t>
      </w:r>
      <w:r>
        <w:t xml:space="preserve">.1: bytes=56 Sequence=1 </w:t>
      </w:r>
      <w:proofErr w:type="spellStart"/>
      <w:r>
        <w:t>ttl</w:t>
      </w:r>
      <w:proofErr w:type="spellEnd"/>
      <w:r>
        <w:t xml:space="preserve">=255 time=510 </w:t>
      </w:r>
      <w:proofErr w:type="spellStart"/>
      <w:r>
        <w:t>ms</w:t>
      </w:r>
      <w:proofErr w:type="spellEnd"/>
    </w:p>
    <w:p w14:paraId="6ABD2EE8" w14:textId="77777777" w:rsidR="00870A08" w:rsidRDefault="003A5418">
      <w:pPr>
        <w:pStyle w:val="aff6"/>
        <w:tabs>
          <w:tab w:val="left" w:pos="426"/>
        </w:tabs>
      </w:pPr>
      <w:r>
        <w:t xml:space="preserve">  --- 192.168.10.1 ping statistics ---</w:t>
      </w:r>
    </w:p>
    <w:p w14:paraId="76BD77C8" w14:textId="77777777" w:rsidR="00870A08" w:rsidRDefault="003A5418">
      <w:pPr>
        <w:pStyle w:val="aff6"/>
        <w:tabs>
          <w:tab w:val="left" w:pos="426"/>
        </w:tabs>
      </w:pPr>
      <w:r>
        <w:t xml:space="preserve">    1 packet(s) transmitted</w:t>
      </w:r>
    </w:p>
    <w:p w14:paraId="5DA93D5F" w14:textId="77777777" w:rsidR="00870A08" w:rsidRDefault="003A5418">
      <w:pPr>
        <w:pStyle w:val="aff6"/>
        <w:tabs>
          <w:tab w:val="left" w:pos="426"/>
        </w:tabs>
      </w:pPr>
      <w:r>
        <w:t xml:space="preserve">    1 packet(s) received</w:t>
      </w:r>
    </w:p>
    <w:p w14:paraId="40A46052" w14:textId="77777777" w:rsidR="00870A08" w:rsidRDefault="003A5418">
      <w:pPr>
        <w:pStyle w:val="aff6"/>
        <w:tabs>
          <w:tab w:val="left" w:pos="426"/>
        </w:tabs>
      </w:pPr>
      <w:r>
        <w:t xml:space="preserve">    0.00% packet loss</w:t>
      </w:r>
    </w:p>
    <w:p w14:paraId="7D0FF876" w14:textId="77777777" w:rsidR="00870A08" w:rsidRDefault="003A5418">
      <w:pPr>
        <w:pStyle w:val="aff6"/>
        <w:tabs>
          <w:tab w:val="left" w:pos="426"/>
        </w:tabs>
        <w:ind w:firstLine="360"/>
      </w:pPr>
      <w:r>
        <w:t xml:space="preserve">round-trip min/avg/max = 510/510/510 </w:t>
      </w:r>
      <w:proofErr w:type="spellStart"/>
      <w:r>
        <w:t>ms</w:t>
      </w:r>
      <w:proofErr w:type="spellEnd"/>
    </w:p>
    <w:p w14:paraId="68BBBC6D" w14:textId="77777777" w:rsidR="00870A08" w:rsidRDefault="00870A08">
      <w:pPr>
        <w:pStyle w:val="aff6"/>
        <w:tabs>
          <w:tab w:val="left" w:pos="426"/>
        </w:tabs>
      </w:pPr>
    </w:p>
    <w:p w14:paraId="0538A1A7" w14:textId="77777777" w:rsidR="00870A08" w:rsidRDefault="003A5418">
      <w:pPr>
        <w:ind w:firstLine="420"/>
        <w:jc w:val="left"/>
      </w:pPr>
      <w:r>
        <w:rPr>
          <w:rFonts w:hint="eastAsia"/>
        </w:rPr>
        <w:t>其余直连网段的连通性测试省略。</w:t>
      </w:r>
    </w:p>
    <w:p w14:paraId="689E4767" w14:textId="77777777" w:rsidR="00870A08" w:rsidRDefault="003A5418">
      <w:pPr>
        <w:pStyle w:val="2"/>
        <w:numPr>
          <w:ilvl w:val="0"/>
          <w:numId w:val="27"/>
        </w:numPr>
        <w:ind w:left="426" w:hanging="426"/>
      </w:pPr>
      <w:r>
        <w:rPr>
          <w:rFonts w:hint="eastAsia"/>
        </w:rPr>
        <w:t>实现两分部间、总部与两分部间的通信</w:t>
      </w:r>
    </w:p>
    <w:p w14:paraId="1B261C0D" w14:textId="77777777" w:rsidR="00870A08" w:rsidRDefault="003A5418">
      <w:pPr>
        <w:ind w:firstLine="420"/>
        <w:jc w:val="left"/>
      </w:pPr>
      <w:r>
        <w:rPr>
          <w:rFonts w:hint="eastAsia"/>
        </w:rPr>
        <w:t>在</w:t>
      </w:r>
      <w:r>
        <w:rPr>
          <w:rFonts w:hint="eastAsia"/>
        </w:rPr>
        <w:t>R1</w:t>
      </w:r>
      <w:r>
        <w:rPr>
          <w:rFonts w:hint="eastAsia"/>
        </w:rPr>
        <w:t>上配置</w:t>
      </w:r>
      <w:proofErr w:type="gramStart"/>
      <w:r>
        <w:rPr>
          <w:rFonts w:hint="eastAsia"/>
        </w:rPr>
        <w:t>目的网</w:t>
      </w:r>
      <w:proofErr w:type="gramEnd"/>
      <w:r>
        <w:rPr>
          <w:rFonts w:hint="eastAsia"/>
        </w:rPr>
        <w:t>段为主机</w:t>
      </w:r>
      <w:r>
        <w:rPr>
          <w:rFonts w:hint="eastAsia"/>
        </w:rPr>
        <w:t>PC-2</w:t>
      </w:r>
      <w:proofErr w:type="gramStart"/>
      <w:r>
        <w:rPr>
          <w:rFonts w:hint="eastAsia"/>
        </w:rPr>
        <w:t>所在网</w:t>
      </w:r>
      <w:proofErr w:type="gramEnd"/>
      <w:r>
        <w:rPr>
          <w:rFonts w:hint="eastAsia"/>
        </w:rPr>
        <w:t>段的静态路由，在</w:t>
      </w:r>
      <w:r>
        <w:rPr>
          <w:rFonts w:hint="eastAsia"/>
        </w:rPr>
        <w:t>R3</w:t>
      </w:r>
      <w:r>
        <w:rPr>
          <w:rFonts w:hint="eastAsia"/>
        </w:rPr>
        <w:t>上配置</w:t>
      </w:r>
      <w:proofErr w:type="gramStart"/>
      <w:r>
        <w:rPr>
          <w:rFonts w:hint="eastAsia"/>
        </w:rPr>
        <w:t>目的网</w:t>
      </w:r>
      <w:proofErr w:type="gramEnd"/>
      <w:r>
        <w:rPr>
          <w:rFonts w:hint="eastAsia"/>
        </w:rPr>
        <w:t>段为主机</w:t>
      </w:r>
      <w:r>
        <w:rPr>
          <w:rFonts w:hint="eastAsia"/>
        </w:rPr>
        <w:t>PC-1</w:t>
      </w:r>
      <w:proofErr w:type="gramStart"/>
      <w:r>
        <w:rPr>
          <w:rFonts w:hint="eastAsia"/>
        </w:rPr>
        <w:t>所在网</w:t>
      </w:r>
      <w:proofErr w:type="gramEnd"/>
      <w:r>
        <w:rPr>
          <w:rFonts w:hint="eastAsia"/>
        </w:rPr>
        <w:t>段的静态路由，在</w:t>
      </w:r>
      <w:r>
        <w:rPr>
          <w:rFonts w:hint="eastAsia"/>
        </w:rPr>
        <w:t>R2</w:t>
      </w:r>
      <w:r>
        <w:rPr>
          <w:rFonts w:hint="eastAsia"/>
        </w:rPr>
        <w:t>上配置</w:t>
      </w:r>
      <w:proofErr w:type="gramStart"/>
      <w:r>
        <w:rPr>
          <w:rFonts w:hint="eastAsia"/>
        </w:rPr>
        <w:t>目的网</w:t>
      </w:r>
      <w:proofErr w:type="gramEnd"/>
      <w:r>
        <w:rPr>
          <w:rFonts w:hint="eastAsia"/>
        </w:rPr>
        <w:t>段分别为主机</w:t>
      </w:r>
      <w:r>
        <w:rPr>
          <w:rFonts w:hint="eastAsia"/>
        </w:rPr>
        <w:t>PC-1</w:t>
      </w:r>
      <w:r>
        <w:rPr>
          <w:rFonts w:hint="eastAsia"/>
        </w:rPr>
        <w:t>和</w:t>
      </w:r>
      <w:r>
        <w:rPr>
          <w:rFonts w:hint="eastAsia"/>
        </w:rPr>
        <w:t>PC-2</w:t>
      </w:r>
      <w:proofErr w:type="gramStart"/>
      <w:r>
        <w:rPr>
          <w:rFonts w:hint="eastAsia"/>
        </w:rPr>
        <w:t>所在网</w:t>
      </w:r>
      <w:proofErr w:type="gramEnd"/>
      <w:r>
        <w:rPr>
          <w:rFonts w:hint="eastAsia"/>
        </w:rPr>
        <w:t>段的静态路由。</w:t>
      </w:r>
    </w:p>
    <w:p w14:paraId="200EEC33" w14:textId="77777777" w:rsidR="00870A08" w:rsidRDefault="003A5418">
      <w:pPr>
        <w:pStyle w:val="aff6"/>
      </w:pPr>
      <w:r>
        <w:rPr>
          <w:rFonts w:hint="eastAsia"/>
        </w:rPr>
        <w:t>[</w:t>
      </w:r>
      <w:r>
        <w:t>R</w:t>
      </w:r>
      <w:proofErr w:type="gramStart"/>
      <w:r>
        <w:t>1]</w:t>
      </w:r>
      <w:proofErr w:type="spellStart"/>
      <w:r>
        <w:t>ip</w:t>
      </w:r>
      <w:proofErr w:type="spellEnd"/>
      <w:proofErr w:type="gramEnd"/>
      <w:r>
        <w:t xml:space="preserve"> route-static 192.168.20.0 24 10.</w:t>
      </w:r>
      <w:r>
        <w:rPr>
          <w:rFonts w:hint="eastAsia"/>
        </w:rPr>
        <w:t>0</w:t>
      </w:r>
      <w:r>
        <w:t>.13.3</w:t>
      </w:r>
    </w:p>
    <w:p w14:paraId="77883352" w14:textId="77777777" w:rsidR="00870A08" w:rsidRDefault="00870A08">
      <w:pPr>
        <w:pStyle w:val="aff6"/>
      </w:pPr>
    </w:p>
    <w:p w14:paraId="3F25C5FA" w14:textId="77777777" w:rsidR="00870A08" w:rsidRDefault="003A5418">
      <w:pPr>
        <w:pStyle w:val="aff6"/>
      </w:pPr>
      <w:r>
        <w:t>[R</w:t>
      </w:r>
      <w:proofErr w:type="gramStart"/>
      <w:r>
        <w:t>2]</w:t>
      </w:r>
      <w:proofErr w:type="spellStart"/>
      <w:r>
        <w:t>ip</w:t>
      </w:r>
      <w:proofErr w:type="spellEnd"/>
      <w:proofErr w:type="gramEnd"/>
      <w:r>
        <w:t xml:space="preserve"> route-static 192.168.20.0 24 10.</w:t>
      </w:r>
      <w:r>
        <w:rPr>
          <w:rFonts w:hint="eastAsia"/>
        </w:rPr>
        <w:t>0</w:t>
      </w:r>
      <w:r>
        <w:t>.23.3</w:t>
      </w:r>
    </w:p>
    <w:p w14:paraId="2728E4F5" w14:textId="77777777" w:rsidR="00870A08" w:rsidRDefault="003A5418">
      <w:pPr>
        <w:pStyle w:val="aff6"/>
      </w:pPr>
      <w:r>
        <w:lastRenderedPageBreak/>
        <w:t>[R</w:t>
      </w:r>
      <w:proofErr w:type="gramStart"/>
      <w:r>
        <w:t>2]</w:t>
      </w:r>
      <w:proofErr w:type="spellStart"/>
      <w:r>
        <w:t>ip</w:t>
      </w:r>
      <w:proofErr w:type="spellEnd"/>
      <w:proofErr w:type="gramEnd"/>
      <w:r>
        <w:t xml:space="preserve"> route-static 192.168.10.0 24 10.</w:t>
      </w:r>
      <w:r>
        <w:rPr>
          <w:rFonts w:hint="eastAsia"/>
        </w:rPr>
        <w:t>0</w:t>
      </w:r>
      <w:r>
        <w:t>.12.1</w:t>
      </w:r>
    </w:p>
    <w:p w14:paraId="66E45C60" w14:textId="77777777" w:rsidR="00870A08" w:rsidRDefault="00870A08">
      <w:pPr>
        <w:pStyle w:val="aff6"/>
      </w:pPr>
    </w:p>
    <w:p w14:paraId="61B8B2C1" w14:textId="77777777" w:rsidR="00870A08" w:rsidRDefault="003A5418">
      <w:pPr>
        <w:pStyle w:val="aff6"/>
      </w:pPr>
      <w:r>
        <w:t>[R</w:t>
      </w:r>
      <w:proofErr w:type="gramStart"/>
      <w:r>
        <w:t>3]</w:t>
      </w:r>
      <w:proofErr w:type="spellStart"/>
      <w:r>
        <w:t>ip</w:t>
      </w:r>
      <w:proofErr w:type="spellEnd"/>
      <w:proofErr w:type="gramEnd"/>
      <w:r>
        <w:t xml:space="preserve"> route-static 192.168.10.0 24 10.</w:t>
      </w:r>
      <w:r>
        <w:rPr>
          <w:rFonts w:hint="eastAsia"/>
        </w:rPr>
        <w:t>0</w:t>
      </w:r>
      <w:r>
        <w:t>.13.1</w:t>
      </w:r>
    </w:p>
    <w:p w14:paraId="05AE74D4" w14:textId="77777777" w:rsidR="00870A08" w:rsidRDefault="00870A08">
      <w:pPr>
        <w:ind w:firstLine="420"/>
        <w:jc w:val="left"/>
      </w:pPr>
    </w:p>
    <w:p w14:paraId="10C48CE9" w14:textId="77777777" w:rsidR="00870A08" w:rsidRDefault="003A5418">
      <w:pPr>
        <w:ind w:firstLine="420"/>
        <w:jc w:val="left"/>
      </w:pPr>
      <w:r>
        <w:rPr>
          <w:rFonts w:hint="eastAsia"/>
        </w:rPr>
        <w:t>配置完成后，在</w:t>
      </w:r>
      <w:r>
        <w:rPr>
          <w:rFonts w:hint="eastAsia"/>
        </w:rPr>
        <w:t>R1</w:t>
      </w:r>
      <w:r>
        <w:rPr>
          <w:rFonts w:hint="eastAsia"/>
        </w:rPr>
        <w:t>上查看路由表。</w:t>
      </w:r>
    </w:p>
    <w:p w14:paraId="5F5E7A58"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4688688C" w14:textId="77777777" w:rsidR="00870A08" w:rsidRDefault="003A5418">
      <w:pPr>
        <w:pStyle w:val="aff6"/>
      </w:pPr>
      <w:r>
        <w:t>Route Flags: R - relay, D - download to fib</w:t>
      </w:r>
    </w:p>
    <w:p w14:paraId="7A1F8FE2" w14:textId="77777777" w:rsidR="00870A08" w:rsidRDefault="003A5418">
      <w:pPr>
        <w:pStyle w:val="aff6"/>
      </w:pPr>
      <w:r>
        <w:t>---------------------------------------------------------------------------</w:t>
      </w:r>
    </w:p>
    <w:p w14:paraId="27DFC6D1" w14:textId="77777777" w:rsidR="00870A08" w:rsidRDefault="003A5418">
      <w:pPr>
        <w:pStyle w:val="aff6"/>
      </w:pPr>
      <w:r>
        <w:t>Routing Tables: Public</w:t>
      </w:r>
    </w:p>
    <w:p w14:paraId="4EDB0130" w14:textId="77777777" w:rsidR="00870A08" w:rsidRDefault="003A5418">
      <w:pPr>
        <w:pStyle w:val="aff6"/>
      </w:pPr>
      <w:r>
        <w:t xml:space="preserve">         </w:t>
      </w:r>
      <w:proofErr w:type="gramStart"/>
      <w:r>
        <w:t>Destinations :</w:t>
      </w:r>
      <w:proofErr w:type="gramEnd"/>
      <w:r>
        <w:t xml:space="preserve"> 8        Routes : 8        </w:t>
      </w:r>
    </w:p>
    <w:p w14:paraId="42C9704B"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4E5CFA1" w14:textId="77777777" w:rsidR="00870A08" w:rsidRDefault="003A5418">
      <w:pPr>
        <w:pStyle w:val="aff6"/>
      </w:pPr>
      <w:r>
        <w:t xml:space="preserve">      10.</w:t>
      </w:r>
      <w:r>
        <w:rPr>
          <w:rFonts w:hint="eastAsia"/>
        </w:rPr>
        <w:t>0</w:t>
      </w:r>
      <w:r>
        <w:t>.13.0/</w:t>
      </w:r>
      <w:proofErr w:type="gramStart"/>
      <w:r>
        <w:t>24  Direct</w:t>
      </w:r>
      <w:proofErr w:type="gramEnd"/>
      <w:r>
        <w:t xml:space="preserve">  0    0           D   10.</w:t>
      </w:r>
      <w:r>
        <w:rPr>
          <w:rFonts w:hint="eastAsia"/>
        </w:rPr>
        <w:t>0</w:t>
      </w:r>
      <w:r>
        <w:t>.13.1       Serial</w:t>
      </w:r>
      <w:r>
        <w:rPr>
          <w:rFonts w:hint="eastAsia"/>
        </w:rPr>
        <w:t>1</w:t>
      </w:r>
      <w:r>
        <w:t>/0/1</w:t>
      </w:r>
    </w:p>
    <w:p w14:paraId="3F5B19EC" w14:textId="77777777" w:rsidR="00870A08" w:rsidRDefault="003A5418">
      <w:pPr>
        <w:pStyle w:val="aff6"/>
      </w:pPr>
      <w:r>
        <w:t xml:space="preserve">      10.</w:t>
      </w:r>
      <w:r>
        <w:rPr>
          <w:rFonts w:hint="eastAsia"/>
        </w:rPr>
        <w:t>0</w:t>
      </w:r>
      <w:r>
        <w:t>.13.1/</w:t>
      </w:r>
      <w:proofErr w:type="gramStart"/>
      <w:r>
        <w:t>32  Direct</w:t>
      </w:r>
      <w:proofErr w:type="gramEnd"/>
      <w:r>
        <w:t xml:space="preserve">  0    0           D   127.0.0.1       Serial</w:t>
      </w:r>
      <w:r>
        <w:rPr>
          <w:rFonts w:hint="eastAsia"/>
        </w:rPr>
        <w:t>1</w:t>
      </w:r>
      <w:r>
        <w:t>/0/1</w:t>
      </w:r>
    </w:p>
    <w:p w14:paraId="24FE42AF" w14:textId="77777777" w:rsidR="00870A08" w:rsidRDefault="003A5418">
      <w:pPr>
        <w:pStyle w:val="aff6"/>
      </w:pPr>
      <w:r>
        <w:t xml:space="preserve">      10.</w:t>
      </w:r>
      <w:r>
        <w:rPr>
          <w:rFonts w:hint="eastAsia"/>
        </w:rPr>
        <w:t>0</w:t>
      </w:r>
      <w:r>
        <w:t>.13.3/</w:t>
      </w:r>
      <w:proofErr w:type="gramStart"/>
      <w:r>
        <w:t>32  Direct</w:t>
      </w:r>
      <w:proofErr w:type="gramEnd"/>
      <w:r>
        <w:t xml:space="preserve">  0    0           D   10.</w:t>
      </w:r>
      <w:r>
        <w:rPr>
          <w:rFonts w:hint="eastAsia"/>
        </w:rPr>
        <w:t>0</w:t>
      </w:r>
      <w:r>
        <w:t>.13.3       Serial</w:t>
      </w:r>
      <w:r>
        <w:rPr>
          <w:rFonts w:hint="eastAsia"/>
        </w:rPr>
        <w:t>1</w:t>
      </w:r>
      <w:r>
        <w:t>/0/1</w:t>
      </w:r>
    </w:p>
    <w:p w14:paraId="49510625" w14:textId="77777777" w:rsidR="00870A08" w:rsidRDefault="003A5418">
      <w:pPr>
        <w:pStyle w:val="aff6"/>
      </w:pPr>
      <w:r>
        <w:t xml:space="preserve">      127</w:t>
      </w:r>
      <w:r>
        <w:rPr>
          <w:rFonts w:hint="eastAsia"/>
        </w:rPr>
        <w:t>.</w:t>
      </w:r>
      <w:r>
        <w:t xml:space="preserve">0.0.0/8   </w:t>
      </w:r>
      <w:proofErr w:type="gramStart"/>
      <w:r>
        <w:t>Direct  0</w:t>
      </w:r>
      <w:proofErr w:type="gramEnd"/>
      <w:r>
        <w:t xml:space="preserve">    0           D   127.0.0.1       InLoopBack0</w:t>
      </w:r>
    </w:p>
    <w:p w14:paraId="446599B9" w14:textId="77777777" w:rsidR="00870A08" w:rsidRDefault="003A5418">
      <w:pPr>
        <w:pStyle w:val="aff6"/>
      </w:pPr>
      <w:r>
        <w:t xml:space="preserve">      127.</w:t>
      </w:r>
      <w:r>
        <w:rPr>
          <w:rFonts w:hint="eastAsia"/>
        </w:rPr>
        <w:t>0</w:t>
      </w:r>
      <w:r>
        <w:t>.0.1/</w:t>
      </w:r>
      <w:proofErr w:type="gramStart"/>
      <w:r>
        <w:t>32  Direct</w:t>
      </w:r>
      <w:proofErr w:type="gramEnd"/>
      <w:r>
        <w:t xml:space="preserve">  0    0           D   127.0.0.1       InLoopBack0</w:t>
      </w:r>
    </w:p>
    <w:p w14:paraId="08C737B6" w14:textId="77777777" w:rsidR="00870A08" w:rsidRDefault="003A5418">
      <w:pPr>
        <w:pStyle w:val="aff6"/>
      </w:pPr>
      <w:r>
        <w:t xml:space="preserve">   192.168.10.0/</w:t>
      </w:r>
      <w:proofErr w:type="gramStart"/>
      <w:r>
        <w:t>24  Direct</w:t>
      </w:r>
      <w:proofErr w:type="gramEnd"/>
      <w:r>
        <w:t xml:space="preserve">  0    0          D   192.168.10.1</w:t>
      </w:r>
      <w:r>
        <w:rPr>
          <w:rFonts w:hint="eastAsia"/>
        </w:rPr>
        <w:t xml:space="preserve"> </w:t>
      </w:r>
      <w:r>
        <w:t>GigabitEthernet0/0/0</w:t>
      </w:r>
    </w:p>
    <w:p w14:paraId="5DB0EB00" w14:textId="77777777" w:rsidR="00870A08" w:rsidRDefault="003A5418">
      <w:pPr>
        <w:pStyle w:val="aff6"/>
      </w:pPr>
      <w:r>
        <w:t xml:space="preserve">   192.168.10.1/</w:t>
      </w:r>
      <w:proofErr w:type="gramStart"/>
      <w:r>
        <w:t>32  Direct</w:t>
      </w:r>
      <w:proofErr w:type="gramEnd"/>
      <w:r>
        <w:t xml:space="preserve">  0    0          D   127.0.0.1 </w:t>
      </w:r>
      <w:r>
        <w:rPr>
          <w:rFonts w:hint="eastAsia"/>
        </w:rPr>
        <w:t xml:space="preserve"> </w:t>
      </w:r>
      <w:r>
        <w:t xml:space="preserve">  GigabitEthernet0/0/0</w:t>
      </w:r>
    </w:p>
    <w:p w14:paraId="67344D71" w14:textId="77777777" w:rsidR="00870A08" w:rsidRDefault="003A5418">
      <w:pPr>
        <w:pStyle w:val="aff6"/>
        <w:ind w:firstLineChars="150" w:firstLine="270"/>
      </w:pPr>
      <w:r>
        <w:rPr>
          <w:shd w:val="pct10" w:color="auto" w:fill="FFFFFF"/>
        </w:rPr>
        <w:t>192.168.20.0/</w:t>
      </w:r>
      <w:proofErr w:type="gramStart"/>
      <w:r>
        <w:rPr>
          <w:shd w:val="pct10" w:color="auto" w:fill="FFFFFF"/>
        </w:rPr>
        <w:t>24  Static</w:t>
      </w:r>
      <w:proofErr w:type="gramEnd"/>
      <w:r>
        <w:rPr>
          <w:shd w:val="pct10" w:color="auto" w:fill="FFFFFF"/>
        </w:rPr>
        <w:t xml:space="preserve">  60   0          RD   10.</w:t>
      </w:r>
      <w:r>
        <w:rPr>
          <w:rFonts w:hint="eastAsia"/>
          <w:shd w:val="pct10" w:color="auto" w:fill="FFFFFF"/>
        </w:rPr>
        <w:t>0</w:t>
      </w:r>
      <w:r>
        <w:rPr>
          <w:shd w:val="pct10" w:color="auto" w:fill="FFFFFF"/>
        </w:rPr>
        <w:t>.13.3       Serial</w:t>
      </w:r>
      <w:r>
        <w:rPr>
          <w:rFonts w:hint="eastAsia"/>
          <w:shd w:val="pct10" w:color="auto" w:fill="FFFFFF"/>
        </w:rPr>
        <w:t>1</w:t>
      </w:r>
      <w:r>
        <w:rPr>
          <w:shd w:val="pct10" w:color="auto" w:fill="FFFFFF"/>
        </w:rPr>
        <w:t>/0/1</w:t>
      </w:r>
    </w:p>
    <w:p w14:paraId="5C8BDE36" w14:textId="77777777" w:rsidR="00870A08" w:rsidRDefault="00870A08">
      <w:pPr>
        <w:ind w:firstLine="420"/>
      </w:pPr>
    </w:p>
    <w:p w14:paraId="7CD8A89D" w14:textId="77777777" w:rsidR="00870A08" w:rsidRDefault="003A5418">
      <w:pPr>
        <w:ind w:firstLine="420"/>
      </w:pPr>
      <w:r>
        <w:rPr>
          <w:rFonts w:hint="eastAsia"/>
        </w:rPr>
        <w:t>可以观察到，在</w:t>
      </w:r>
      <w:r>
        <w:rPr>
          <w:rFonts w:hint="eastAsia"/>
        </w:rPr>
        <w:t>R1</w:t>
      </w:r>
      <w:r>
        <w:rPr>
          <w:rFonts w:hint="eastAsia"/>
        </w:rPr>
        <w:t>的路由表中存在以主机</w:t>
      </w:r>
      <w:r>
        <w:rPr>
          <w:rFonts w:hint="eastAsia"/>
        </w:rPr>
        <w:t>PC-2</w:t>
      </w:r>
      <w:proofErr w:type="gramStart"/>
      <w:r>
        <w:rPr>
          <w:rFonts w:hint="eastAsia"/>
        </w:rPr>
        <w:t>所在网</w:t>
      </w:r>
      <w:proofErr w:type="gramEnd"/>
      <w:r>
        <w:rPr>
          <w:rFonts w:hint="eastAsia"/>
        </w:rPr>
        <w:t>段为</w:t>
      </w:r>
      <w:proofErr w:type="gramStart"/>
      <w:r>
        <w:rPr>
          <w:rFonts w:hint="eastAsia"/>
        </w:rPr>
        <w:t>目的网</w:t>
      </w:r>
      <w:proofErr w:type="gramEnd"/>
      <w:r>
        <w:rPr>
          <w:rFonts w:hint="eastAsia"/>
        </w:rPr>
        <w:t>段的路由条目，且下一跳路由器为</w:t>
      </w:r>
      <w:r>
        <w:rPr>
          <w:rFonts w:hint="eastAsia"/>
        </w:rPr>
        <w:t>R3</w:t>
      </w:r>
      <w:r>
        <w:rPr>
          <w:rFonts w:hint="eastAsia"/>
        </w:rPr>
        <w:t>。</w:t>
      </w:r>
    </w:p>
    <w:p w14:paraId="1EC97790" w14:textId="77777777" w:rsidR="00870A08" w:rsidRDefault="003A5418">
      <w:pPr>
        <w:ind w:firstLine="420"/>
        <w:jc w:val="left"/>
      </w:pPr>
      <w:r>
        <w:rPr>
          <w:rFonts w:hint="eastAsia"/>
        </w:rPr>
        <w:t>测试主机</w:t>
      </w:r>
      <w:r>
        <w:rPr>
          <w:rFonts w:hint="eastAsia"/>
        </w:rPr>
        <w:t>PC-1</w:t>
      </w:r>
      <w:r>
        <w:rPr>
          <w:rFonts w:hint="eastAsia"/>
        </w:rPr>
        <w:t>与主机</w:t>
      </w:r>
      <w:r>
        <w:rPr>
          <w:rFonts w:hint="eastAsia"/>
        </w:rPr>
        <w:t>PC-2</w:t>
      </w:r>
      <w:r>
        <w:rPr>
          <w:rFonts w:hint="eastAsia"/>
        </w:rPr>
        <w:t>之间的连通性。</w:t>
      </w:r>
    </w:p>
    <w:p w14:paraId="31FC91C6" w14:textId="77777777" w:rsidR="00870A08" w:rsidRDefault="003A5418">
      <w:pPr>
        <w:pStyle w:val="aff6"/>
        <w:tabs>
          <w:tab w:val="left" w:pos="426"/>
        </w:tabs>
      </w:pPr>
      <w:r>
        <w:t>PC&gt;ping 192.168.20.20</w:t>
      </w:r>
    </w:p>
    <w:p w14:paraId="41713731" w14:textId="77777777" w:rsidR="00870A08" w:rsidRDefault="003A5418">
      <w:pPr>
        <w:pStyle w:val="aff6"/>
        <w:tabs>
          <w:tab w:val="left" w:pos="426"/>
        </w:tabs>
      </w:pPr>
      <w:r>
        <w:t xml:space="preserve">Ping 192.168.20.20: 32 data bytes, Press </w:t>
      </w:r>
      <w:proofErr w:type="spellStart"/>
      <w:r>
        <w:t>Ctrl_C</w:t>
      </w:r>
      <w:proofErr w:type="spellEnd"/>
      <w:r>
        <w:t xml:space="preserve"> to break</w:t>
      </w:r>
    </w:p>
    <w:p w14:paraId="2F5F199C" w14:textId="77777777" w:rsidR="00870A08" w:rsidRDefault="003A5418">
      <w:pPr>
        <w:pStyle w:val="aff6"/>
        <w:tabs>
          <w:tab w:val="left" w:pos="426"/>
        </w:tabs>
      </w:pPr>
      <w:r>
        <w:t xml:space="preserve">From 192.168.20.20: bytes=32 seq=1 </w:t>
      </w:r>
      <w:proofErr w:type="spellStart"/>
      <w:r>
        <w:t>ttl</w:t>
      </w:r>
      <w:proofErr w:type="spellEnd"/>
      <w:r>
        <w:t xml:space="preserve">=126 time=31 </w:t>
      </w:r>
      <w:proofErr w:type="spellStart"/>
      <w:r>
        <w:t>ms</w:t>
      </w:r>
      <w:proofErr w:type="spellEnd"/>
    </w:p>
    <w:p w14:paraId="6E664219" w14:textId="77777777" w:rsidR="00870A08" w:rsidRDefault="003A5418">
      <w:pPr>
        <w:pStyle w:val="aff6"/>
        <w:tabs>
          <w:tab w:val="left" w:pos="426"/>
        </w:tabs>
      </w:pPr>
      <w:r>
        <w:t xml:space="preserve">From 192.168.20.20: bytes=32 seq=2 </w:t>
      </w:r>
      <w:proofErr w:type="spellStart"/>
      <w:r>
        <w:t>ttl</w:t>
      </w:r>
      <w:proofErr w:type="spellEnd"/>
      <w:r>
        <w:t xml:space="preserve">=126 time=32 </w:t>
      </w:r>
      <w:proofErr w:type="spellStart"/>
      <w:r>
        <w:t>ms</w:t>
      </w:r>
      <w:proofErr w:type="spellEnd"/>
    </w:p>
    <w:p w14:paraId="64029D69" w14:textId="77777777" w:rsidR="00870A08" w:rsidRDefault="003A5418">
      <w:pPr>
        <w:pStyle w:val="aff6"/>
        <w:tabs>
          <w:tab w:val="left" w:pos="426"/>
        </w:tabs>
      </w:pPr>
      <w:r>
        <w:lastRenderedPageBreak/>
        <w:t xml:space="preserve">From 192.168.20.20: bytes=32 seq=3 </w:t>
      </w:r>
      <w:proofErr w:type="spellStart"/>
      <w:r>
        <w:t>ttl</w:t>
      </w:r>
      <w:proofErr w:type="spellEnd"/>
      <w:r>
        <w:t xml:space="preserve">=126 time=31 </w:t>
      </w:r>
      <w:proofErr w:type="spellStart"/>
      <w:r>
        <w:t>ms</w:t>
      </w:r>
      <w:proofErr w:type="spellEnd"/>
    </w:p>
    <w:p w14:paraId="535DA760" w14:textId="77777777" w:rsidR="00870A08" w:rsidRDefault="003A5418">
      <w:pPr>
        <w:pStyle w:val="aff6"/>
        <w:tabs>
          <w:tab w:val="left" w:pos="426"/>
        </w:tabs>
      </w:pPr>
      <w:r>
        <w:t xml:space="preserve">From 192.168.20.20: bytes=32 seq=4 </w:t>
      </w:r>
      <w:proofErr w:type="spellStart"/>
      <w:r>
        <w:t>ttl</w:t>
      </w:r>
      <w:proofErr w:type="spellEnd"/>
      <w:r>
        <w:t xml:space="preserve">=126 time=62 </w:t>
      </w:r>
      <w:proofErr w:type="spellStart"/>
      <w:r>
        <w:t>ms</w:t>
      </w:r>
      <w:proofErr w:type="spellEnd"/>
    </w:p>
    <w:p w14:paraId="4AEAECBC" w14:textId="77777777" w:rsidR="00870A08" w:rsidRDefault="003A5418">
      <w:pPr>
        <w:pStyle w:val="aff6"/>
        <w:tabs>
          <w:tab w:val="left" w:pos="426"/>
        </w:tabs>
      </w:pPr>
      <w:r>
        <w:t xml:space="preserve">From 192.168.20.20: bytes=32 seq=5 </w:t>
      </w:r>
      <w:proofErr w:type="spellStart"/>
      <w:r>
        <w:t>ttl</w:t>
      </w:r>
      <w:proofErr w:type="spellEnd"/>
      <w:r>
        <w:t xml:space="preserve">=126 time=47 </w:t>
      </w:r>
      <w:proofErr w:type="spellStart"/>
      <w:r>
        <w:t>ms</w:t>
      </w:r>
      <w:proofErr w:type="spellEnd"/>
    </w:p>
    <w:p w14:paraId="3188C07D" w14:textId="77777777" w:rsidR="00870A08" w:rsidRDefault="003A5418">
      <w:pPr>
        <w:pStyle w:val="aff6"/>
        <w:tabs>
          <w:tab w:val="left" w:pos="426"/>
        </w:tabs>
      </w:pPr>
      <w:r>
        <w:t>--- 192.168.20.20 ping statistics ---</w:t>
      </w:r>
    </w:p>
    <w:p w14:paraId="664D4D3B" w14:textId="77777777" w:rsidR="00870A08" w:rsidRDefault="003A5418">
      <w:pPr>
        <w:pStyle w:val="aff6"/>
        <w:tabs>
          <w:tab w:val="left" w:pos="426"/>
        </w:tabs>
      </w:pPr>
      <w:r>
        <w:t xml:space="preserve">  5 packet(s) transmitted</w:t>
      </w:r>
    </w:p>
    <w:p w14:paraId="3E98B7C3" w14:textId="77777777" w:rsidR="00870A08" w:rsidRDefault="003A5418">
      <w:pPr>
        <w:pStyle w:val="aff6"/>
        <w:tabs>
          <w:tab w:val="left" w:pos="426"/>
        </w:tabs>
      </w:pPr>
      <w:r>
        <w:t xml:space="preserve">  5 packet(s) received</w:t>
      </w:r>
    </w:p>
    <w:p w14:paraId="03CE79D4" w14:textId="77777777" w:rsidR="00870A08" w:rsidRDefault="003A5418">
      <w:pPr>
        <w:pStyle w:val="aff6"/>
        <w:tabs>
          <w:tab w:val="left" w:pos="426"/>
        </w:tabs>
      </w:pPr>
      <w:r>
        <w:t xml:space="preserve">  0.00% packet loss</w:t>
      </w:r>
    </w:p>
    <w:p w14:paraId="23246028" w14:textId="77777777" w:rsidR="00870A08" w:rsidRDefault="003A5418">
      <w:pPr>
        <w:pStyle w:val="aff6"/>
        <w:tabs>
          <w:tab w:val="left" w:pos="426"/>
        </w:tabs>
      </w:pPr>
      <w:r>
        <w:t xml:space="preserve">  round-trip min/avg/max = 31/40/62 </w:t>
      </w:r>
      <w:proofErr w:type="spellStart"/>
      <w:r>
        <w:t>ms</w:t>
      </w:r>
      <w:proofErr w:type="spellEnd"/>
    </w:p>
    <w:p w14:paraId="4589A377" w14:textId="77777777" w:rsidR="00870A08" w:rsidRDefault="00870A08">
      <w:pPr>
        <w:pStyle w:val="aff6"/>
        <w:tabs>
          <w:tab w:val="left" w:pos="426"/>
        </w:tabs>
      </w:pPr>
    </w:p>
    <w:p w14:paraId="4C50EA44" w14:textId="77777777" w:rsidR="00870A08" w:rsidRDefault="003A5418">
      <w:pPr>
        <w:ind w:firstLineChars="145" w:firstLine="304"/>
        <w:jc w:val="left"/>
      </w:pPr>
      <w:r>
        <w:rPr>
          <w:rFonts w:hint="eastAsia"/>
        </w:rPr>
        <w:t>通信正常，这时可以通过在主机</w:t>
      </w:r>
      <w:r>
        <w:rPr>
          <w:rFonts w:hint="eastAsia"/>
        </w:rPr>
        <w:t>PC-1</w:t>
      </w:r>
      <w:r>
        <w:rPr>
          <w:rFonts w:hint="eastAsia"/>
        </w:rPr>
        <w:t>上使用</w:t>
      </w:r>
      <w:proofErr w:type="spellStart"/>
      <w:r>
        <w:rPr>
          <w:rFonts w:hint="eastAsia"/>
          <w:b/>
        </w:rPr>
        <w:t>tracert</w:t>
      </w:r>
      <w:proofErr w:type="spellEnd"/>
      <w:r>
        <w:rPr>
          <w:rFonts w:hint="eastAsia"/>
        </w:rPr>
        <w:t>命令测试所经过的网关。</w:t>
      </w:r>
    </w:p>
    <w:p w14:paraId="57380AF8" w14:textId="77777777" w:rsidR="00870A08" w:rsidRDefault="003A5418">
      <w:pPr>
        <w:pStyle w:val="aff6"/>
        <w:tabs>
          <w:tab w:val="left" w:pos="426"/>
        </w:tabs>
      </w:pPr>
      <w:r>
        <w:t>PC&gt;</w:t>
      </w:r>
      <w:proofErr w:type="spellStart"/>
      <w:r>
        <w:t>tracert</w:t>
      </w:r>
      <w:proofErr w:type="spellEnd"/>
      <w:r>
        <w:t xml:space="preserve"> 192.168.20.20</w:t>
      </w:r>
    </w:p>
    <w:p w14:paraId="1C09A4E3" w14:textId="77777777" w:rsidR="00870A08" w:rsidRDefault="003A5418">
      <w:pPr>
        <w:pStyle w:val="aff6"/>
        <w:tabs>
          <w:tab w:val="left" w:pos="426"/>
        </w:tabs>
      </w:pPr>
      <w:r>
        <w:t>traceroute to 192.168.20.20, 8 hops max</w:t>
      </w:r>
    </w:p>
    <w:p w14:paraId="3907554F" w14:textId="77777777" w:rsidR="00870A08" w:rsidRDefault="003A5418">
      <w:pPr>
        <w:pStyle w:val="aff6"/>
        <w:tabs>
          <w:tab w:val="left" w:pos="426"/>
        </w:tabs>
      </w:pPr>
      <w:r>
        <w:t xml:space="preserve">(ICMP), press </w:t>
      </w:r>
      <w:proofErr w:type="spellStart"/>
      <w:r>
        <w:t>Ctrl+C</w:t>
      </w:r>
      <w:proofErr w:type="spellEnd"/>
      <w:r>
        <w:t xml:space="preserve"> to stop</w:t>
      </w:r>
    </w:p>
    <w:p w14:paraId="69607E0E" w14:textId="77777777" w:rsidR="00870A08" w:rsidRDefault="003A5418">
      <w:pPr>
        <w:pStyle w:val="aff6"/>
        <w:tabs>
          <w:tab w:val="left" w:pos="426"/>
        </w:tabs>
      </w:pPr>
      <w:r>
        <w:t xml:space="preserve"> </w:t>
      </w:r>
      <w:proofErr w:type="gramStart"/>
      <w:r>
        <w:t>1  192.168.10.1</w:t>
      </w:r>
      <w:proofErr w:type="gramEnd"/>
      <w:r>
        <w:t xml:space="preserve">   16 </w:t>
      </w:r>
      <w:proofErr w:type="spellStart"/>
      <w:r>
        <w:t>ms</w:t>
      </w:r>
      <w:proofErr w:type="spellEnd"/>
      <w:r>
        <w:t xml:space="preserve">  15 </w:t>
      </w:r>
      <w:proofErr w:type="spellStart"/>
      <w:r>
        <w:t>ms</w:t>
      </w:r>
      <w:proofErr w:type="spellEnd"/>
      <w:r>
        <w:t xml:space="preserve">  16 </w:t>
      </w:r>
      <w:proofErr w:type="spellStart"/>
      <w:r>
        <w:t>ms</w:t>
      </w:r>
      <w:proofErr w:type="spellEnd"/>
    </w:p>
    <w:p w14:paraId="35D0CE6E" w14:textId="77777777" w:rsidR="00870A08" w:rsidRDefault="003A5418">
      <w:pPr>
        <w:pStyle w:val="aff6"/>
        <w:tabs>
          <w:tab w:val="left" w:pos="426"/>
        </w:tabs>
      </w:pPr>
      <w:r>
        <w:t xml:space="preserve"> </w:t>
      </w:r>
      <w:proofErr w:type="gramStart"/>
      <w:r>
        <w:t>2  10.</w:t>
      </w:r>
      <w:r>
        <w:rPr>
          <w:rFonts w:hint="eastAsia"/>
        </w:rPr>
        <w:t>0</w:t>
      </w:r>
      <w:r>
        <w:t>.13.3</w:t>
      </w:r>
      <w:proofErr w:type="gramEnd"/>
      <w:r>
        <w:t xml:space="preserve">   47 </w:t>
      </w:r>
      <w:proofErr w:type="spellStart"/>
      <w:r>
        <w:t>ms</w:t>
      </w:r>
      <w:proofErr w:type="spellEnd"/>
      <w:r>
        <w:t xml:space="preserve">  15 </w:t>
      </w:r>
      <w:proofErr w:type="spellStart"/>
      <w:r>
        <w:t>ms</w:t>
      </w:r>
      <w:proofErr w:type="spellEnd"/>
      <w:r>
        <w:t xml:space="preserve">  31 </w:t>
      </w:r>
      <w:proofErr w:type="spellStart"/>
      <w:r>
        <w:t>ms</w:t>
      </w:r>
      <w:proofErr w:type="spellEnd"/>
    </w:p>
    <w:p w14:paraId="268C28A8" w14:textId="77777777" w:rsidR="00870A08" w:rsidRDefault="003A5418">
      <w:pPr>
        <w:pStyle w:val="aff6"/>
        <w:tabs>
          <w:tab w:val="left" w:pos="426"/>
        </w:tabs>
      </w:pPr>
      <w:r>
        <w:t xml:space="preserve"> </w:t>
      </w:r>
      <w:proofErr w:type="gramStart"/>
      <w:r>
        <w:t>3  192.168.20.20</w:t>
      </w:r>
      <w:proofErr w:type="gramEnd"/>
      <w:r>
        <w:t xml:space="preserve">   47 </w:t>
      </w:r>
      <w:proofErr w:type="spellStart"/>
      <w:r>
        <w:t>ms</w:t>
      </w:r>
      <w:proofErr w:type="spellEnd"/>
      <w:r>
        <w:t xml:space="preserve">  47 </w:t>
      </w:r>
      <w:proofErr w:type="spellStart"/>
      <w:r>
        <w:t>ms</w:t>
      </w:r>
      <w:proofErr w:type="spellEnd"/>
      <w:r>
        <w:t xml:space="preserve">  16 </w:t>
      </w:r>
      <w:proofErr w:type="spellStart"/>
      <w:r>
        <w:t>ms</w:t>
      </w:r>
      <w:proofErr w:type="spellEnd"/>
    </w:p>
    <w:p w14:paraId="6A006E93" w14:textId="77777777" w:rsidR="00870A08" w:rsidRDefault="00870A08">
      <w:pPr>
        <w:ind w:firstLine="420"/>
      </w:pPr>
    </w:p>
    <w:p w14:paraId="2D9EEA6D" w14:textId="77777777" w:rsidR="00870A08" w:rsidRDefault="003A5418">
      <w:pPr>
        <w:ind w:firstLineChars="145" w:firstLine="304"/>
      </w:pPr>
      <w:r>
        <w:rPr>
          <w:rFonts w:hint="eastAsia"/>
        </w:rPr>
        <w:t>发现数据包是经过</w:t>
      </w:r>
      <w:r>
        <w:rPr>
          <w:rFonts w:hint="eastAsia"/>
        </w:rPr>
        <w:t>R1</w:t>
      </w:r>
      <w:r>
        <w:rPr>
          <w:rFonts w:hint="eastAsia"/>
        </w:rPr>
        <w:t>和</w:t>
      </w:r>
      <w:r>
        <w:rPr>
          <w:rFonts w:hint="eastAsia"/>
        </w:rPr>
        <w:t>R3</w:t>
      </w:r>
      <w:r>
        <w:rPr>
          <w:rFonts w:hint="eastAsia"/>
        </w:rPr>
        <w:t>到达主机</w:t>
      </w:r>
      <w:r>
        <w:rPr>
          <w:rFonts w:hint="eastAsia"/>
        </w:rPr>
        <w:t>PC-2</w:t>
      </w:r>
      <w:r>
        <w:rPr>
          <w:rFonts w:hint="eastAsia"/>
        </w:rPr>
        <w:t>的。</w:t>
      </w:r>
    </w:p>
    <w:p w14:paraId="44941617" w14:textId="77777777" w:rsidR="00870A08" w:rsidRDefault="003A5418">
      <w:pPr>
        <w:ind w:firstLineChars="145" w:firstLine="304"/>
      </w:pPr>
      <w:r>
        <w:rPr>
          <w:rFonts w:hint="eastAsia"/>
        </w:rPr>
        <w:t>同样在主机</w:t>
      </w:r>
      <w:r>
        <w:rPr>
          <w:rFonts w:hint="eastAsia"/>
        </w:rPr>
        <w:t>PC-2</w:t>
      </w:r>
      <w:r>
        <w:rPr>
          <w:rFonts w:hint="eastAsia"/>
        </w:rPr>
        <w:t>和</w:t>
      </w:r>
      <w:r>
        <w:rPr>
          <w:rFonts w:hint="eastAsia"/>
        </w:rPr>
        <w:t>R3</w:t>
      </w:r>
      <w:r>
        <w:rPr>
          <w:rFonts w:hint="eastAsia"/>
        </w:rPr>
        <w:t>上进行查看，首先在</w:t>
      </w:r>
      <w:r>
        <w:t>R3</w:t>
      </w:r>
      <w:r>
        <w:rPr>
          <w:rFonts w:hint="eastAsia"/>
        </w:rPr>
        <w:t>上查看路由表</w:t>
      </w:r>
      <w:r>
        <w:t>:</w:t>
      </w:r>
    </w:p>
    <w:p w14:paraId="00203691" w14:textId="77777777" w:rsidR="00870A08" w:rsidRDefault="003A5418">
      <w:pPr>
        <w:pStyle w:val="aff6"/>
      </w:pPr>
      <w:r>
        <w:t>[R</w:t>
      </w:r>
      <w:proofErr w:type="gramStart"/>
      <w:r>
        <w:t>3]display</w:t>
      </w:r>
      <w:proofErr w:type="gramEnd"/>
      <w:r>
        <w:t xml:space="preserve"> </w:t>
      </w:r>
      <w:proofErr w:type="spellStart"/>
      <w:r>
        <w:t>ip</w:t>
      </w:r>
      <w:proofErr w:type="spellEnd"/>
      <w:r>
        <w:t xml:space="preserve"> routing-table </w:t>
      </w:r>
    </w:p>
    <w:p w14:paraId="6EDA13B7" w14:textId="77777777" w:rsidR="00870A08" w:rsidRDefault="003A5418">
      <w:pPr>
        <w:pStyle w:val="aff6"/>
      </w:pPr>
      <w:r>
        <w:t>Route Flags: R - relay, D - download to fib</w:t>
      </w:r>
    </w:p>
    <w:p w14:paraId="3F3358C8" w14:textId="77777777" w:rsidR="00870A08" w:rsidRDefault="003A5418">
      <w:pPr>
        <w:pStyle w:val="aff6"/>
      </w:pPr>
      <w:r>
        <w:t>----------------------------------------------------------------------------</w:t>
      </w:r>
    </w:p>
    <w:p w14:paraId="2FE1B7EA" w14:textId="77777777" w:rsidR="00870A08" w:rsidRDefault="003A5418">
      <w:pPr>
        <w:pStyle w:val="aff6"/>
      </w:pPr>
      <w:r>
        <w:t>Routing Tables: Public</w:t>
      </w:r>
    </w:p>
    <w:p w14:paraId="01595BE3" w14:textId="77777777" w:rsidR="00870A08" w:rsidRDefault="003A5418">
      <w:pPr>
        <w:pStyle w:val="aff6"/>
      </w:pPr>
      <w:r>
        <w:t xml:space="preserve">         </w:t>
      </w:r>
      <w:proofErr w:type="gramStart"/>
      <w:r>
        <w:t>Destinations :</w:t>
      </w:r>
      <w:proofErr w:type="gramEnd"/>
      <w:r>
        <w:t xml:space="preserve"> 11       Routes : 11       </w:t>
      </w:r>
    </w:p>
    <w:p w14:paraId="5C26B8B4"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488B5CB" w14:textId="77777777" w:rsidR="00870A08" w:rsidRDefault="003A5418">
      <w:pPr>
        <w:pStyle w:val="aff6"/>
      </w:pPr>
      <w:r>
        <w:t xml:space="preserve">      10.</w:t>
      </w:r>
      <w:r>
        <w:rPr>
          <w:rFonts w:hint="eastAsia"/>
        </w:rPr>
        <w:t>0</w:t>
      </w:r>
      <w:r>
        <w:t>.13.0/</w:t>
      </w:r>
      <w:proofErr w:type="gramStart"/>
      <w:r>
        <w:t>24  Direct</w:t>
      </w:r>
      <w:proofErr w:type="gramEnd"/>
      <w:r>
        <w:t xml:space="preserve">  0    0           D   10.</w:t>
      </w:r>
      <w:r>
        <w:rPr>
          <w:rFonts w:hint="eastAsia"/>
        </w:rPr>
        <w:t>0</w:t>
      </w:r>
      <w:r>
        <w:t>.13.3       Serial</w:t>
      </w:r>
      <w:r>
        <w:rPr>
          <w:rFonts w:hint="eastAsia"/>
        </w:rPr>
        <w:t>1</w:t>
      </w:r>
      <w:r>
        <w:t>/0/1</w:t>
      </w:r>
    </w:p>
    <w:p w14:paraId="1BB32156" w14:textId="77777777" w:rsidR="00870A08" w:rsidRDefault="003A5418">
      <w:pPr>
        <w:pStyle w:val="aff6"/>
      </w:pPr>
      <w:r>
        <w:t xml:space="preserve">      10.</w:t>
      </w:r>
      <w:r>
        <w:rPr>
          <w:rFonts w:hint="eastAsia"/>
        </w:rPr>
        <w:t>0</w:t>
      </w:r>
      <w:r>
        <w:t>.13.1/</w:t>
      </w:r>
      <w:proofErr w:type="gramStart"/>
      <w:r>
        <w:t>32  Direct</w:t>
      </w:r>
      <w:proofErr w:type="gramEnd"/>
      <w:r>
        <w:t xml:space="preserve">  0    0           D   10.</w:t>
      </w:r>
      <w:r>
        <w:rPr>
          <w:rFonts w:hint="eastAsia"/>
        </w:rPr>
        <w:t>0</w:t>
      </w:r>
      <w:r>
        <w:t>.13.1       Serial</w:t>
      </w:r>
      <w:r>
        <w:rPr>
          <w:rFonts w:hint="eastAsia"/>
        </w:rPr>
        <w:t>1</w:t>
      </w:r>
      <w:r>
        <w:t>/0/1</w:t>
      </w:r>
    </w:p>
    <w:p w14:paraId="4212ABFF" w14:textId="77777777" w:rsidR="00870A08" w:rsidRDefault="003A5418">
      <w:pPr>
        <w:pStyle w:val="aff6"/>
      </w:pPr>
      <w:r>
        <w:lastRenderedPageBreak/>
        <w:t xml:space="preserve">      10.</w:t>
      </w:r>
      <w:r>
        <w:rPr>
          <w:rFonts w:hint="eastAsia"/>
        </w:rPr>
        <w:t>0</w:t>
      </w:r>
      <w:r>
        <w:t>.13.3/</w:t>
      </w:r>
      <w:proofErr w:type="gramStart"/>
      <w:r>
        <w:t>32  Direct</w:t>
      </w:r>
      <w:proofErr w:type="gramEnd"/>
      <w:r>
        <w:t xml:space="preserve">  0    0           D   127.0.0.1       Serial</w:t>
      </w:r>
      <w:r>
        <w:rPr>
          <w:rFonts w:hint="eastAsia"/>
        </w:rPr>
        <w:t>1</w:t>
      </w:r>
      <w:r>
        <w:t>/0/1</w:t>
      </w:r>
    </w:p>
    <w:p w14:paraId="615D219D" w14:textId="77777777" w:rsidR="00870A08" w:rsidRDefault="003A5418">
      <w:pPr>
        <w:pStyle w:val="aff6"/>
      </w:pPr>
      <w:r>
        <w:t xml:space="preserve">      10.</w:t>
      </w:r>
      <w:r>
        <w:rPr>
          <w:rFonts w:hint="eastAsia"/>
        </w:rPr>
        <w:t>0</w:t>
      </w:r>
      <w:r>
        <w:t>.23.0/</w:t>
      </w:r>
      <w:proofErr w:type="gramStart"/>
      <w:r>
        <w:t>24  Direct</w:t>
      </w:r>
      <w:proofErr w:type="gramEnd"/>
      <w:r>
        <w:t xml:space="preserve">  0    0           D   10.</w:t>
      </w:r>
      <w:r>
        <w:rPr>
          <w:rFonts w:hint="eastAsia"/>
        </w:rPr>
        <w:t>0</w:t>
      </w:r>
      <w:r>
        <w:t>.23.3       Serial</w:t>
      </w:r>
      <w:r>
        <w:rPr>
          <w:rFonts w:hint="eastAsia"/>
        </w:rPr>
        <w:t>1</w:t>
      </w:r>
      <w:r>
        <w:t>/0/0</w:t>
      </w:r>
    </w:p>
    <w:p w14:paraId="4CDF64EB" w14:textId="77777777" w:rsidR="00870A08" w:rsidRDefault="003A5418">
      <w:pPr>
        <w:pStyle w:val="aff6"/>
      </w:pPr>
      <w:r>
        <w:t xml:space="preserve">      10.</w:t>
      </w:r>
      <w:r>
        <w:rPr>
          <w:rFonts w:hint="eastAsia"/>
        </w:rPr>
        <w:t>0</w:t>
      </w:r>
      <w:r>
        <w:t>.23.2/</w:t>
      </w:r>
      <w:proofErr w:type="gramStart"/>
      <w:r>
        <w:t>32  Direct</w:t>
      </w:r>
      <w:proofErr w:type="gramEnd"/>
      <w:r>
        <w:t xml:space="preserve">  0    0           D   10.</w:t>
      </w:r>
      <w:r>
        <w:rPr>
          <w:rFonts w:hint="eastAsia"/>
        </w:rPr>
        <w:t>0</w:t>
      </w:r>
      <w:r>
        <w:t>.23.2       Serial</w:t>
      </w:r>
      <w:r>
        <w:rPr>
          <w:rFonts w:hint="eastAsia"/>
        </w:rPr>
        <w:t>1</w:t>
      </w:r>
      <w:r>
        <w:t>/0/0</w:t>
      </w:r>
    </w:p>
    <w:p w14:paraId="312F5FE4" w14:textId="77777777" w:rsidR="00870A08" w:rsidRDefault="003A5418">
      <w:pPr>
        <w:pStyle w:val="aff6"/>
      </w:pPr>
      <w:r>
        <w:t xml:space="preserve">      10.</w:t>
      </w:r>
      <w:r>
        <w:rPr>
          <w:rFonts w:hint="eastAsia"/>
        </w:rPr>
        <w:t>0</w:t>
      </w:r>
      <w:r>
        <w:t>.23.3/</w:t>
      </w:r>
      <w:proofErr w:type="gramStart"/>
      <w:r>
        <w:t>32  Direct</w:t>
      </w:r>
      <w:proofErr w:type="gramEnd"/>
      <w:r>
        <w:t xml:space="preserve">  0    0           D   127.0.0.1       Serial</w:t>
      </w:r>
      <w:r>
        <w:rPr>
          <w:rFonts w:hint="eastAsia"/>
        </w:rPr>
        <w:t>1</w:t>
      </w:r>
      <w:r>
        <w:t>/0/0</w:t>
      </w:r>
    </w:p>
    <w:p w14:paraId="017E837A" w14:textId="77777777" w:rsidR="00870A08" w:rsidRDefault="003A5418">
      <w:pPr>
        <w:pStyle w:val="aff6"/>
      </w:pPr>
      <w:r>
        <w:t xml:space="preserve">      127.0.0.0/8   </w:t>
      </w:r>
      <w:proofErr w:type="gramStart"/>
      <w:r>
        <w:t>Direct  0</w:t>
      </w:r>
      <w:proofErr w:type="gramEnd"/>
      <w:r>
        <w:t xml:space="preserve">    0           D   127.0.0.1       InLoopBack0</w:t>
      </w:r>
    </w:p>
    <w:p w14:paraId="6D868408" w14:textId="77777777" w:rsidR="00870A08" w:rsidRDefault="003A5418">
      <w:pPr>
        <w:pStyle w:val="aff6"/>
      </w:pPr>
      <w:r>
        <w:t xml:space="preserve">      127.0.0.1/</w:t>
      </w:r>
      <w:proofErr w:type="gramStart"/>
      <w:r>
        <w:t>32  Direct</w:t>
      </w:r>
      <w:proofErr w:type="gramEnd"/>
      <w:r>
        <w:t xml:space="preserve">  0    0           D   127.0.0.1       InLoopBack0</w:t>
      </w:r>
    </w:p>
    <w:p w14:paraId="5C842742" w14:textId="77777777" w:rsidR="00870A08" w:rsidRDefault="003A5418">
      <w:pPr>
        <w:pStyle w:val="aff6"/>
      </w:pPr>
      <w:r>
        <w:t xml:space="preserve">  </w:t>
      </w:r>
      <w:r>
        <w:rPr>
          <w:shd w:val="pct10" w:color="auto" w:fill="FFFFFF"/>
        </w:rPr>
        <w:t xml:space="preserve"> 192.168.10.0/</w:t>
      </w:r>
      <w:proofErr w:type="gramStart"/>
      <w:r>
        <w:rPr>
          <w:shd w:val="pct10" w:color="auto" w:fill="FFFFFF"/>
        </w:rPr>
        <w:t>24  Static</w:t>
      </w:r>
      <w:proofErr w:type="gramEnd"/>
      <w:r>
        <w:rPr>
          <w:shd w:val="pct10" w:color="auto" w:fill="FFFFFF"/>
        </w:rPr>
        <w:t xml:space="preserve">  60   0          RD   10.</w:t>
      </w:r>
      <w:r>
        <w:rPr>
          <w:rFonts w:hint="eastAsia"/>
          <w:shd w:val="pct10" w:color="auto" w:fill="FFFFFF"/>
        </w:rPr>
        <w:t>0</w:t>
      </w:r>
      <w:r>
        <w:rPr>
          <w:shd w:val="pct10" w:color="auto" w:fill="FFFFFF"/>
        </w:rPr>
        <w:t>.13.1       Serial0/0/1</w:t>
      </w:r>
    </w:p>
    <w:p w14:paraId="54E2FA33" w14:textId="77777777" w:rsidR="00870A08" w:rsidRDefault="003A5418">
      <w:pPr>
        <w:pStyle w:val="aff6"/>
      </w:pPr>
      <w:r>
        <w:t xml:space="preserve">   192.168.20.0/</w:t>
      </w:r>
      <w:proofErr w:type="gramStart"/>
      <w:r>
        <w:t>24  Direct</w:t>
      </w:r>
      <w:proofErr w:type="gramEnd"/>
      <w:r>
        <w:t xml:space="preserve">  0    0      </w:t>
      </w:r>
      <w:r>
        <w:rPr>
          <w:rFonts w:hint="eastAsia"/>
        </w:rPr>
        <w:t xml:space="preserve">   </w:t>
      </w:r>
      <w:r>
        <w:t xml:space="preserve"> D   192.168.20.1 GigabitEthernet0/0/0</w:t>
      </w:r>
    </w:p>
    <w:p w14:paraId="22A54D99" w14:textId="77777777" w:rsidR="00870A08" w:rsidRDefault="003A5418">
      <w:pPr>
        <w:pStyle w:val="aff6"/>
      </w:pPr>
      <w:r>
        <w:t xml:space="preserve">   192.168.20.1/</w:t>
      </w:r>
      <w:proofErr w:type="gramStart"/>
      <w:r>
        <w:t>32  Direct</w:t>
      </w:r>
      <w:proofErr w:type="gramEnd"/>
      <w:r>
        <w:t xml:space="preserve">  0    0       </w:t>
      </w:r>
      <w:r>
        <w:rPr>
          <w:rFonts w:hint="eastAsia"/>
        </w:rPr>
        <w:t xml:space="preserve">   </w:t>
      </w:r>
      <w:r>
        <w:t xml:space="preserve">D   127.0.0.1   </w:t>
      </w:r>
      <w:r>
        <w:rPr>
          <w:rFonts w:hint="eastAsia"/>
        </w:rPr>
        <w:t xml:space="preserve"> </w:t>
      </w:r>
      <w:r>
        <w:t>GigabitEthernet0/0/0</w:t>
      </w:r>
    </w:p>
    <w:p w14:paraId="3A9E9C9B" w14:textId="77777777" w:rsidR="00870A08" w:rsidRDefault="00870A08">
      <w:pPr>
        <w:pStyle w:val="aff6"/>
        <w:tabs>
          <w:tab w:val="left" w:pos="426"/>
        </w:tabs>
      </w:pPr>
    </w:p>
    <w:p w14:paraId="71EABEB9" w14:textId="77777777" w:rsidR="00870A08" w:rsidRDefault="003A5418">
      <w:pPr>
        <w:ind w:firstLine="420"/>
      </w:pPr>
      <w:r>
        <w:rPr>
          <w:rFonts w:hint="eastAsia"/>
        </w:rPr>
        <w:t>在</w:t>
      </w:r>
      <w:r>
        <w:rPr>
          <w:rFonts w:hint="eastAsia"/>
        </w:rPr>
        <w:t>R</w:t>
      </w:r>
      <w:r>
        <w:t>3</w:t>
      </w:r>
      <w:r>
        <w:rPr>
          <w:rFonts w:hint="eastAsia"/>
        </w:rPr>
        <w:t>的路由表中存在以主机</w:t>
      </w:r>
      <w:r>
        <w:rPr>
          <w:rFonts w:hint="eastAsia"/>
        </w:rPr>
        <w:t>PC-1</w:t>
      </w:r>
      <w:proofErr w:type="gramStart"/>
      <w:r>
        <w:rPr>
          <w:rFonts w:hint="eastAsia"/>
        </w:rPr>
        <w:t>所在网</w:t>
      </w:r>
      <w:proofErr w:type="gramEnd"/>
      <w:r>
        <w:rPr>
          <w:rFonts w:hint="eastAsia"/>
        </w:rPr>
        <w:t>段为</w:t>
      </w:r>
      <w:proofErr w:type="gramStart"/>
      <w:r>
        <w:rPr>
          <w:rFonts w:hint="eastAsia"/>
        </w:rPr>
        <w:t>目的网</w:t>
      </w:r>
      <w:proofErr w:type="gramEnd"/>
      <w:r>
        <w:rPr>
          <w:rFonts w:hint="eastAsia"/>
        </w:rPr>
        <w:t>段的路由条目，且下一跳路由器为</w:t>
      </w:r>
      <w:r>
        <w:rPr>
          <w:rFonts w:hint="eastAsia"/>
        </w:rPr>
        <w:t>R1</w:t>
      </w:r>
      <w:r>
        <w:rPr>
          <w:rFonts w:hint="eastAsia"/>
        </w:rPr>
        <w:t>。</w:t>
      </w:r>
    </w:p>
    <w:p w14:paraId="55A3A5EF" w14:textId="77777777" w:rsidR="00870A08" w:rsidRDefault="003A5418">
      <w:pPr>
        <w:ind w:firstLine="420"/>
        <w:jc w:val="left"/>
      </w:pPr>
      <w:r>
        <w:rPr>
          <w:rFonts w:hint="eastAsia"/>
        </w:rPr>
        <w:t>在主机</w:t>
      </w:r>
      <w:r>
        <w:rPr>
          <w:rFonts w:hint="eastAsia"/>
        </w:rPr>
        <w:t>PC-2</w:t>
      </w:r>
      <w:r>
        <w:rPr>
          <w:rFonts w:hint="eastAsia"/>
        </w:rPr>
        <w:t>上测试与主机</w:t>
      </w:r>
      <w:r>
        <w:rPr>
          <w:rFonts w:hint="eastAsia"/>
        </w:rPr>
        <w:t>PC-1</w:t>
      </w:r>
      <w:r>
        <w:rPr>
          <w:rFonts w:hint="eastAsia"/>
        </w:rPr>
        <w:t>的连通性。</w:t>
      </w:r>
    </w:p>
    <w:p w14:paraId="02219CDE" w14:textId="77777777" w:rsidR="00870A08" w:rsidRDefault="003A5418">
      <w:pPr>
        <w:pStyle w:val="aff6"/>
      </w:pPr>
      <w:r>
        <w:t>PC&gt;ping 192.168.10.10</w:t>
      </w:r>
    </w:p>
    <w:p w14:paraId="5E8B985C" w14:textId="77777777" w:rsidR="00870A08" w:rsidRDefault="003A5418">
      <w:pPr>
        <w:pStyle w:val="aff6"/>
      </w:pPr>
      <w:r>
        <w:t xml:space="preserve">Ping 192.168.10.10: 32 data bytes, Press </w:t>
      </w:r>
      <w:proofErr w:type="spellStart"/>
      <w:r>
        <w:t>Ctrl_C</w:t>
      </w:r>
      <w:proofErr w:type="spellEnd"/>
      <w:r>
        <w:t xml:space="preserve"> to break</w:t>
      </w:r>
    </w:p>
    <w:p w14:paraId="2C60E59B" w14:textId="77777777" w:rsidR="00870A08" w:rsidRDefault="003A5418">
      <w:pPr>
        <w:pStyle w:val="aff6"/>
      </w:pPr>
      <w:r>
        <w:t xml:space="preserve">From 192.168.10.10: bytes=32 seq=1 </w:t>
      </w:r>
      <w:proofErr w:type="spellStart"/>
      <w:r>
        <w:t>ttl</w:t>
      </w:r>
      <w:proofErr w:type="spellEnd"/>
      <w:r>
        <w:t xml:space="preserve">=126 time=32 </w:t>
      </w:r>
      <w:proofErr w:type="spellStart"/>
      <w:r>
        <w:t>ms</w:t>
      </w:r>
      <w:proofErr w:type="spellEnd"/>
    </w:p>
    <w:p w14:paraId="1C55302C" w14:textId="77777777" w:rsidR="00870A08" w:rsidRDefault="003A5418">
      <w:pPr>
        <w:pStyle w:val="aff6"/>
      </w:pPr>
      <w:r>
        <w:t xml:space="preserve">From 192.168.10.10: bytes=32 seq=2 </w:t>
      </w:r>
      <w:proofErr w:type="spellStart"/>
      <w:r>
        <w:t>ttl</w:t>
      </w:r>
      <w:proofErr w:type="spellEnd"/>
      <w:r>
        <w:t xml:space="preserve">=126 time=31 </w:t>
      </w:r>
      <w:proofErr w:type="spellStart"/>
      <w:r>
        <w:t>ms</w:t>
      </w:r>
      <w:proofErr w:type="spellEnd"/>
    </w:p>
    <w:p w14:paraId="0B25B8B1" w14:textId="77777777" w:rsidR="00870A08" w:rsidRDefault="003A5418">
      <w:pPr>
        <w:pStyle w:val="aff6"/>
      </w:pPr>
      <w:r>
        <w:t xml:space="preserve">From 192.168.10.10: bytes=32 seq=3 </w:t>
      </w:r>
      <w:proofErr w:type="spellStart"/>
      <w:r>
        <w:t>ttl</w:t>
      </w:r>
      <w:proofErr w:type="spellEnd"/>
      <w:r>
        <w:t xml:space="preserve">=126 time=46 </w:t>
      </w:r>
      <w:proofErr w:type="spellStart"/>
      <w:r>
        <w:t>ms</w:t>
      </w:r>
      <w:proofErr w:type="spellEnd"/>
    </w:p>
    <w:p w14:paraId="412B1453" w14:textId="77777777" w:rsidR="00870A08" w:rsidRDefault="003A5418">
      <w:pPr>
        <w:pStyle w:val="aff6"/>
      </w:pPr>
      <w:r>
        <w:t xml:space="preserve">From 192.168.10.10: bytes=32 seq=4 </w:t>
      </w:r>
      <w:proofErr w:type="spellStart"/>
      <w:r>
        <w:t>ttl</w:t>
      </w:r>
      <w:proofErr w:type="spellEnd"/>
      <w:r>
        <w:t xml:space="preserve">=126 time=31 </w:t>
      </w:r>
      <w:proofErr w:type="spellStart"/>
      <w:r>
        <w:t>ms</w:t>
      </w:r>
      <w:proofErr w:type="spellEnd"/>
    </w:p>
    <w:p w14:paraId="2CB78C92" w14:textId="77777777" w:rsidR="00870A08" w:rsidRDefault="003A5418">
      <w:pPr>
        <w:pStyle w:val="aff6"/>
      </w:pPr>
      <w:r>
        <w:t xml:space="preserve">From 192.168.10.10: bytes=32 seq=5 </w:t>
      </w:r>
      <w:proofErr w:type="spellStart"/>
      <w:r>
        <w:t>ttl</w:t>
      </w:r>
      <w:proofErr w:type="spellEnd"/>
      <w:r>
        <w:t xml:space="preserve">=126 time=16 </w:t>
      </w:r>
      <w:proofErr w:type="spellStart"/>
      <w:r>
        <w:t>ms</w:t>
      </w:r>
      <w:proofErr w:type="spellEnd"/>
    </w:p>
    <w:p w14:paraId="18987D68" w14:textId="77777777" w:rsidR="00870A08" w:rsidRDefault="003A5418">
      <w:pPr>
        <w:pStyle w:val="aff6"/>
      </w:pPr>
      <w:r>
        <w:t>--- 192.168.10.10 ping statistics ---</w:t>
      </w:r>
    </w:p>
    <w:p w14:paraId="2D0FB362" w14:textId="77777777" w:rsidR="00870A08" w:rsidRDefault="003A5418">
      <w:pPr>
        <w:pStyle w:val="aff6"/>
      </w:pPr>
      <w:r>
        <w:t xml:space="preserve">  5 packet(s) transmitted</w:t>
      </w:r>
    </w:p>
    <w:p w14:paraId="4E617DB5" w14:textId="77777777" w:rsidR="00870A08" w:rsidRDefault="003A5418">
      <w:pPr>
        <w:pStyle w:val="aff6"/>
      </w:pPr>
      <w:r>
        <w:t xml:space="preserve">  5 packet(s) received</w:t>
      </w:r>
    </w:p>
    <w:p w14:paraId="0D20710F" w14:textId="77777777" w:rsidR="00870A08" w:rsidRDefault="003A5418">
      <w:pPr>
        <w:pStyle w:val="aff6"/>
      </w:pPr>
      <w:r>
        <w:t xml:space="preserve">  0.00% packet loss</w:t>
      </w:r>
    </w:p>
    <w:p w14:paraId="309DF9EF" w14:textId="77777777" w:rsidR="00870A08" w:rsidRDefault="003A5418">
      <w:pPr>
        <w:pStyle w:val="aff6"/>
      </w:pPr>
      <w:r>
        <w:t xml:space="preserve">  round-trip min/avg/max = 16/31/46 </w:t>
      </w:r>
      <w:proofErr w:type="spellStart"/>
      <w:r>
        <w:t>ms</w:t>
      </w:r>
      <w:proofErr w:type="spellEnd"/>
    </w:p>
    <w:p w14:paraId="378A031E" w14:textId="77777777" w:rsidR="00870A08" w:rsidRDefault="00870A08">
      <w:pPr>
        <w:pStyle w:val="aff6"/>
        <w:tabs>
          <w:tab w:val="left" w:pos="426"/>
        </w:tabs>
      </w:pPr>
    </w:p>
    <w:p w14:paraId="44A65FB4" w14:textId="77777777" w:rsidR="00870A08" w:rsidRDefault="003A5418">
      <w:pPr>
        <w:ind w:firstLine="420"/>
        <w:jc w:val="left"/>
      </w:pPr>
      <w:r>
        <w:rPr>
          <w:rFonts w:hint="eastAsia"/>
        </w:rPr>
        <w:t>可以观察到通信正常。在主机</w:t>
      </w:r>
      <w:r>
        <w:rPr>
          <w:rFonts w:hint="eastAsia"/>
        </w:rPr>
        <w:t>PC-2</w:t>
      </w:r>
      <w:r>
        <w:rPr>
          <w:rFonts w:hint="eastAsia"/>
        </w:rPr>
        <w:t>上测试访问主机</w:t>
      </w:r>
      <w:r>
        <w:rPr>
          <w:rFonts w:hint="eastAsia"/>
        </w:rPr>
        <w:t>PC-1</w:t>
      </w:r>
      <w:r>
        <w:rPr>
          <w:rFonts w:hint="eastAsia"/>
        </w:rPr>
        <w:t>所经过的网关。</w:t>
      </w:r>
    </w:p>
    <w:p w14:paraId="3DB25302" w14:textId="77777777" w:rsidR="00870A08" w:rsidRDefault="003A5418">
      <w:pPr>
        <w:pStyle w:val="aff6"/>
      </w:pPr>
      <w:r>
        <w:lastRenderedPageBreak/>
        <w:t>PC&gt;</w:t>
      </w:r>
      <w:proofErr w:type="spellStart"/>
      <w:r>
        <w:t>tracert</w:t>
      </w:r>
      <w:proofErr w:type="spellEnd"/>
      <w:r>
        <w:t xml:space="preserve"> 192.168.10.10</w:t>
      </w:r>
    </w:p>
    <w:p w14:paraId="7D274CAA" w14:textId="77777777" w:rsidR="00870A08" w:rsidRDefault="003A5418">
      <w:pPr>
        <w:pStyle w:val="aff6"/>
      </w:pPr>
      <w:r>
        <w:t>traceroute to 192.168.10.10, 8 hops max</w:t>
      </w:r>
    </w:p>
    <w:p w14:paraId="67B506E6" w14:textId="77777777" w:rsidR="00870A08" w:rsidRDefault="003A5418">
      <w:pPr>
        <w:pStyle w:val="aff6"/>
      </w:pPr>
      <w:r>
        <w:t xml:space="preserve">(ICMP), press </w:t>
      </w:r>
      <w:proofErr w:type="spellStart"/>
      <w:r>
        <w:t>Ctrl+C</w:t>
      </w:r>
      <w:proofErr w:type="spellEnd"/>
      <w:r>
        <w:t xml:space="preserve"> to stop</w:t>
      </w:r>
    </w:p>
    <w:p w14:paraId="26D68A2F" w14:textId="77777777" w:rsidR="00870A08" w:rsidRDefault="003A5418">
      <w:pPr>
        <w:pStyle w:val="aff6"/>
      </w:pPr>
      <w:r>
        <w:t xml:space="preserve"> </w:t>
      </w:r>
      <w:proofErr w:type="gramStart"/>
      <w:r>
        <w:t>1  192.168.20.1</w:t>
      </w:r>
      <w:proofErr w:type="gramEnd"/>
      <w:r>
        <w:t xml:space="preserve">   16 </w:t>
      </w:r>
      <w:proofErr w:type="spellStart"/>
      <w:r>
        <w:t>ms</w:t>
      </w:r>
      <w:proofErr w:type="spellEnd"/>
      <w:r>
        <w:t xml:space="preserve">  &lt;1 </w:t>
      </w:r>
      <w:proofErr w:type="spellStart"/>
      <w:r>
        <w:t>ms</w:t>
      </w:r>
      <w:proofErr w:type="spellEnd"/>
      <w:r>
        <w:t xml:space="preserve">  15 </w:t>
      </w:r>
      <w:proofErr w:type="spellStart"/>
      <w:r>
        <w:t>ms</w:t>
      </w:r>
      <w:proofErr w:type="spellEnd"/>
    </w:p>
    <w:p w14:paraId="0F8004BE" w14:textId="77777777" w:rsidR="00870A08" w:rsidRDefault="003A5418">
      <w:pPr>
        <w:pStyle w:val="aff6"/>
      </w:pPr>
      <w:r>
        <w:t xml:space="preserve"> </w:t>
      </w:r>
      <w:proofErr w:type="gramStart"/>
      <w:r>
        <w:t>2  10.</w:t>
      </w:r>
      <w:r>
        <w:rPr>
          <w:rFonts w:hint="eastAsia"/>
        </w:rPr>
        <w:t>0</w:t>
      </w:r>
      <w:r>
        <w:t>.13.1</w:t>
      </w:r>
      <w:proofErr w:type="gramEnd"/>
      <w:r>
        <w:t xml:space="preserve">   47 </w:t>
      </w:r>
      <w:proofErr w:type="spellStart"/>
      <w:r>
        <w:t>ms</w:t>
      </w:r>
      <w:proofErr w:type="spellEnd"/>
      <w:r>
        <w:t xml:space="preserve">  16 </w:t>
      </w:r>
      <w:proofErr w:type="spellStart"/>
      <w:r>
        <w:t>ms</w:t>
      </w:r>
      <w:proofErr w:type="spellEnd"/>
      <w:r>
        <w:t xml:space="preserve">  31 </w:t>
      </w:r>
      <w:proofErr w:type="spellStart"/>
      <w:r>
        <w:t>ms</w:t>
      </w:r>
      <w:proofErr w:type="spellEnd"/>
    </w:p>
    <w:p w14:paraId="3D42B46E" w14:textId="77777777" w:rsidR="00870A08" w:rsidRDefault="003A5418">
      <w:pPr>
        <w:pStyle w:val="aff6"/>
      </w:pPr>
      <w:r>
        <w:t xml:space="preserve"> </w:t>
      </w:r>
      <w:proofErr w:type="gramStart"/>
      <w:r>
        <w:t>3  192.168.10.10</w:t>
      </w:r>
      <w:proofErr w:type="gramEnd"/>
      <w:r>
        <w:t xml:space="preserve">   31 </w:t>
      </w:r>
      <w:proofErr w:type="spellStart"/>
      <w:r>
        <w:t>ms</w:t>
      </w:r>
      <w:proofErr w:type="spellEnd"/>
      <w:r>
        <w:t xml:space="preserve">  31 </w:t>
      </w:r>
      <w:proofErr w:type="spellStart"/>
      <w:r>
        <w:t>ms</w:t>
      </w:r>
      <w:proofErr w:type="spellEnd"/>
      <w:r>
        <w:t xml:space="preserve">  16 </w:t>
      </w:r>
      <w:proofErr w:type="spellStart"/>
      <w:r>
        <w:t>ms</w:t>
      </w:r>
      <w:proofErr w:type="spellEnd"/>
    </w:p>
    <w:p w14:paraId="4310BDC5" w14:textId="77777777" w:rsidR="00870A08" w:rsidRDefault="00870A08">
      <w:pPr>
        <w:pStyle w:val="aff6"/>
        <w:tabs>
          <w:tab w:val="left" w:pos="426"/>
        </w:tabs>
      </w:pPr>
    </w:p>
    <w:p w14:paraId="744D184A" w14:textId="77777777" w:rsidR="00870A08" w:rsidRDefault="003A5418">
      <w:pPr>
        <w:ind w:firstLine="420"/>
      </w:pPr>
      <w:r>
        <w:rPr>
          <w:rFonts w:hint="eastAsia"/>
        </w:rPr>
        <w:t>可以验证数据包是经过</w:t>
      </w:r>
      <w:r>
        <w:rPr>
          <w:rFonts w:hint="eastAsia"/>
        </w:rPr>
        <w:t>R</w:t>
      </w:r>
      <w:r>
        <w:t>3</w:t>
      </w:r>
      <w:r>
        <w:rPr>
          <w:rFonts w:hint="eastAsia"/>
        </w:rPr>
        <w:t>和</w:t>
      </w:r>
      <w:r>
        <w:rPr>
          <w:rFonts w:hint="eastAsia"/>
        </w:rPr>
        <w:t>R</w:t>
      </w:r>
      <w:r>
        <w:t>1</w:t>
      </w:r>
      <w:r>
        <w:rPr>
          <w:rFonts w:hint="eastAsia"/>
        </w:rPr>
        <w:t>到达主机</w:t>
      </w:r>
      <w:r>
        <w:rPr>
          <w:rFonts w:hint="eastAsia"/>
        </w:rPr>
        <w:t>PC-1</w:t>
      </w:r>
      <w:r>
        <w:rPr>
          <w:rFonts w:hint="eastAsia"/>
        </w:rPr>
        <w:t>的。</w:t>
      </w:r>
    </w:p>
    <w:p w14:paraId="4CA9B409" w14:textId="77777777" w:rsidR="00870A08" w:rsidRDefault="003A5418">
      <w:pPr>
        <w:ind w:firstLineChars="195" w:firstLine="409"/>
      </w:pPr>
      <w:r>
        <w:rPr>
          <w:rFonts w:hint="eastAsia"/>
        </w:rPr>
        <w:t>在总部路由器</w:t>
      </w:r>
      <w:r>
        <w:rPr>
          <w:rFonts w:hint="eastAsia"/>
        </w:rPr>
        <w:t>R2</w:t>
      </w:r>
      <w:r>
        <w:rPr>
          <w:rFonts w:hint="eastAsia"/>
        </w:rPr>
        <w:t>上测试与分部的连通性。</w:t>
      </w:r>
    </w:p>
    <w:p w14:paraId="256C9F81" w14:textId="77777777" w:rsidR="00870A08" w:rsidRDefault="003A5418">
      <w:pPr>
        <w:pStyle w:val="aff6"/>
      </w:pPr>
      <w:r>
        <w:t>[R</w:t>
      </w:r>
      <w:proofErr w:type="gramStart"/>
      <w:r>
        <w:t>2]ping</w:t>
      </w:r>
      <w:proofErr w:type="gramEnd"/>
      <w:r>
        <w:t xml:space="preserve"> 192.168.10.10</w:t>
      </w:r>
    </w:p>
    <w:p w14:paraId="532FD05C" w14:textId="77777777" w:rsidR="00870A08" w:rsidRDefault="003A5418">
      <w:pPr>
        <w:pStyle w:val="aff6"/>
      </w:pPr>
      <w:r>
        <w:t xml:space="preserve">  PING 192.168.10.10: </w:t>
      </w:r>
      <w:proofErr w:type="gramStart"/>
      <w:r>
        <w:t>56  data</w:t>
      </w:r>
      <w:proofErr w:type="gramEnd"/>
      <w:r>
        <w:t xml:space="preserve"> bytes, press CTRL_C to break</w:t>
      </w:r>
    </w:p>
    <w:p w14:paraId="6C59319C" w14:textId="77777777" w:rsidR="00870A08" w:rsidRDefault="003A5418">
      <w:pPr>
        <w:pStyle w:val="aff6"/>
      </w:pPr>
      <w:r>
        <w:t xml:space="preserve">    Reply from 192.168.10.10: bytes=56 Sequence=1 </w:t>
      </w:r>
      <w:proofErr w:type="spellStart"/>
      <w:r>
        <w:t>ttl</w:t>
      </w:r>
      <w:proofErr w:type="spellEnd"/>
      <w:r>
        <w:t xml:space="preserve">=127 time=50 </w:t>
      </w:r>
      <w:proofErr w:type="spellStart"/>
      <w:r>
        <w:t>ms</w:t>
      </w:r>
      <w:proofErr w:type="spellEnd"/>
    </w:p>
    <w:p w14:paraId="34D125DC" w14:textId="77777777" w:rsidR="00870A08" w:rsidRDefault="003A5418">
      <w:pPr>
        <w:pStyle w:val="aff6"/>
      </w:pPr>
      <w:r>
        <w:t xml:space="preserve">    Reply from 192.168.10.10: bytes=56 Sequence=2 </w:t>
      </w:r>
      <w:proofErr w:type="spellStart"/>
      <w:r>
        <w:t>ttl</w:t>
      </w:r>
      <w:proofErr w:type="spellEnd"/>
      <w:r>
        <w:t xml:space="preserve">=127 time=40 </w:t>
      </w:r>
      <w:proofErr w:type="spellStart"/>
      <w:r>
        <w:t>ms</w:t>
      </w:r>
      <w:proofErr w:type="spellEnd"/>
    </w:p>
    <w:p w14:paraId="56A629E2" w14:textId="77777777" w:rsidR="00870A08" w:rsidRDefault="003A5418">
      <w:pPr>
        <w:pStyle w:val="aff6"/>
      </w:pPr>
      <w:r>
        <w:t xml:space="preserve">    Reply from 192.168.10.10: bytes=56 Sequence=3 </w:t>
      </w:r>
      <w:proofErr w:type="spellStart"/>
      <w:r>
        <w:t>ttl</w:t>
      </w:r>
      <w:proofErr w:type="spellEnd"/>
      <w:r>
        <w:t xml:space="preserve">=127 time=30 </w:t>
      </w:r>
      <w:proofErr w:type="spellStart"/>
      <w:r>
        <w:t>ms</w:t>
      </w:r>
      <w:proofErr w:type="spellEnd"/>
    </w:p>
    <w:p w14:paraId="3FA1AF73" w14:textId="77777777" w:rsidR="00870A08" w:rsidRDefault="003A5418">
      <w:pPr>
        <w:pStyle w:val="aff6"/>
      </w:pPr>
      <w:r>
        <w:t xml:space="preserve">    Reply from 192.168.10.10: bytes=56 Sequence=4 </w:t>
      </w:r>
      <w:proofErr w:type="spellStart"/>
      <w:r>
        <w:t>ttl</w:t>
      </w:r>
      <w:proofErr w:type="spellEnd"/>
      <w:r>
        <w:t xml:space="preserve">=127 time=50 </w:t>
      </w:r>
      <w:proofErr w:type="spellStart"/>
      <w:r>
        <w:t>ms</w:t>
      </w:r>
      <w:proofErr w:type="spellEnd"/>
    </w:p>
    <w:p w14:paraId="38D49B48" w14:textId="77777777" w:rsidR="00870A08" w:rsidRDefault="003A5418">
      <w:pPr>
        <w:pStyle w:val="aff6"/>
      </w:pPr>
      <w:r>
        <w:t xml:space="preserve">    Reply from 192.168.10.10: bytes=56 Sequence=5 </w:t>
      </w:r>
      <w:proofErr w:type="spellStart"/>
      <w:r>
        <w:t>ttl</w:t>
      </w:r>
      <w:proofErr w:type="spellEnd"/>
      <w:r>
        <w:t xml:space="preserve">=127 time=60 </w:t>
      </w:r>
      <w:proofErr w:type="spellStart"/>
      <w:r>
        <w:t>ms</w:t>
      </w:r>
      <w:proofErr w:type="spellEnd"/>
    </w:p>
    <w:p w14:paraId="4F55DE17" w14:textId="77777777" w:rsidR="00870A08" w:rsidRDefault="003A5418">
      <w:pPr>
        <w:pStyle w:val="aff6"/>
      </w:pPr>
      <w:r>
        <w:t xml:space="preserve">  --- 192.168.10.10 ping statistics ---</w:t>
      </w:r>
    </w:p>
    <w:p w14:paraId="2C35F664" w14:textId="77777777" w:rsidR="00870A08" w:rsidRDefault="003A5418">
      <w:pPr>
        <w:pStyle w:val="aff6"/>
      </w:pPr>
      <w:r>
        <w:t xml:space="preserve">    5 packet(s) transmitted</w:t>
      </w:r>
    </w:p>
    <w:p w14:paraId="2D3A3298" w14:textId="77777777" w:rsidR="00870A08" w:rsidRDefault="003A5418">
      <w:pPr>
        <w:pStyle w:val="aff6"/>
      </w:pPr>
      <w:r>
        <w:t xml:space="preserve">    5 packet(s) received</w:t>
      </w:r>
    </w:p>
    <w:p w14:paraId="2CB3CA03" w14:textId="77777777" w:rsidR="00870A08" w:rsidRDefault="003A5418">
      <w:pPr>
        <w:pStyle w:val="aff6"/>
      </w:pPr>
      <w:r>
        <w:t xml:space="preserve">    0.00% packet loss</w:t>
      </w:r>
    </w:p>
    <w:p w14:paraId="085991EF" w14:textId="77777777" w:rsidR="00870A08" w:rsidRDefault="003A5418">
      <w:pPr>
        <w:pStyle w:val="aff6"/>
      </w:pPr>
      <w:r>
        <w:t xml:space="preserve">    round-trip min/avg/max = 30/46/60 </w:t>
      </w:r>
      <w:proofErr w:type="spellStart"/>
      <w:r>
        <w:t>ms</w:t>
      </w:r>
      <w:proofErr w:type="spellEnd"/>
    </w:p>
    <w:p w14:paraId="6F40442E" w14:textId="77777777" w:rsidR="00870A08" w:rsidRDefault="00870A08">
      <w:pPr>
        <w:pStyle w:val="aff6"/>
      </w:pPr>
    </w:p>
    <w:p w14:paraId="0F84880F" w14:textId="77777777" w:rsidR="00870A08" w:rsidRDefault="003A5418">
      <w:pPr>
        <w:pStyle w:val="aff6"/>
      </w:pPr>
      <w:r>
        <w:t>[R</w:t>
      </w:r>
      <w:proofErr w:type="gramStart"/>
      <w:r>
        <w:t>2]ping</w:t>
      </w:r>
      <w:proofErr w:type="gramEnd"/>
      <w:r>
        <w:t xml:space="preserve"> 192.168.20.20</w:t>
      </w:r>
    </w:p>
    <w:p w14:paraId="6A6457ED" w14:textId="77777777" w:rsidR="00870A08" w:rsidRDefault="003A5418">
      <w:pPr>
        <w:pStyle w:val="aff6"/>
      </w:pPr>
      <w:r>
        <w:t xml:space="preserve">  PING 192.168.20.20: </w:t>
      </w:r>
      <w:proofErr w:type="gramStart"/>
      <w:r>
        <w:t>56  data</w:t>
      </w:r>
      <w:proofErr w:type="gramEnd"/>
      <w:r>
        <w:t xml:space="preserve"> bytes, press CTRL_C to break</w:t>
      </w:r>
    </w:p>
    <w:p w14:paraId="268E0CF2" w14:textId="77777777" w:rsidR="00870A08" w:rsidRDefault="003A5418">
      <w:pPr>
        <w:pStyle w:val="aff6"/>
      </w:pPr>
      <w:r>
        <w:t xml:space="preserve">    Reply from 192.168.20.20: bytes=56 Sequence=1 </w:t>
      </w:r>
      <w:proofErr w:type="spellStart"/>
      <w:r>
        <w:t>ttl</w:t>
      </w:r>
      <w:proofErr w:type="spellEnd"/>
      <w:r>
        <w:t xml:space="preserve">=127 time=40 </w:t>
      </w:r>
      <w:proofErr w:type="spellStart"/>
      <w:r>
        <w:t>ms</w:t>
      </w:r>
      <w:proofErr w:type="spellEnd"/>
    </w:p>
    <w:p w14:paraId="32935E55" w14:textId="77777777" w:rsidR="00870A08" w:rsidRDefault="003A5418">
      <w:pPr>
        <w:pStyle w:val="aff6"/>
      </w:pPr>
      <w:r>
        <w:t xml:space="preserve">    Reply from 192.168.20.20: bytes=56 Sequence=2 </w:t>
      </w:r>
      <w:proofErr w:type="spellStart"/>
      <w:r>
        <w:t>ttl</w:t>
      </w:r>
      <w:proofErr w:type="spellEnd"/>
      <w:r>
        <w:t xml:space="preserve">=127 time=40 </w:t>
      </w:r>
      <w:proofErr w:type="spellStart"/>
      <w:r>
        <w:t>ms</w:t>
      </w:r>
      <w:proofErr w:type="spellEnd"/>
    </w:p>
    <w:p w14:paraId="5A96A21E" w14:textId="77777777" w:rsidR="00870A08" w:rsidRDefault="003A5418">
      <w:pPr>
        <w:pStyle w:val="aff6"/>
      </w:pPr>
      <w:r>
        <w:t xml:space="preserve">    Reply from 192.168.20.20: bytes=56 Sequence=3 </w:t>
      </w:r>
      <w:proofErr w:type="spellStart"/>
      <w:r>
        <w:t>ttl</w:t>
      </w:r>
      <w:proofErr w:type="spellEnd"/>
      <w:r>
        <w:t xml:space="preserve">=127 time=50 </w:t>
      </w:r>
      <w:proofErr w:type="spellStart"/>
      <w:r>
        <w:t>ms</w:t>
      </w:r>
      <w:proofErr w:type="spellEnd"/>
    </w:p>
    <w:p w14:paraId="5FD63E6D" w14:textId="77777777" w:rsidR="00870A08" w:rsidRDefault="003A5418">
      <w:pPr>
        <w:pStyle w:val="aff6"/>
      </w:pPr>
      <w:r>
        <w:lastRenderedPageBreak/>
        <w:t xml:space="preserve">    Reply from 192.168.20.20: bytes=56 Sequence=4 </w:t>
      </w:r>
      <w:proofErr w:type="spellStart"/>
      <w:r>
        <w:t>ttl</w:t>
      </w:r>
      <w:proofErr w:type="spellEnd"/>
      <w:r>
        <w:t xml:space="preserve">=127 time=40 </w:t>
      </w:r>
      <w:proofErr w:type="spellStart"/>
      <w:r>
        <w:t>ms</w:t>
      </w:r>
      <w:proofErr w:type="spellEnd"/>
    </w:p>
    <w:p w14:paraId="3925BA28" w14:textId="77777777" w:rsidR="00870A08" w:rsidRDefault="003A5418">
      <w:pPr>
        <w:pStyle w:val="aff6"/>
        <w:ind w:firstLine="360"/>
      </w:pPr>
      <w:r>
        <w:t xml:space="preserve">Reply from 192.168.20.20: bytes=56 Sequence=5 </w:t>
      </w:r>
      <w:proofErr w:type="spellStart"/>
      <w:r>
        <w:t>ttl</w:t>
      </w:r>
      <w:proofErr w:type="spellEnd"/>
      <w:r>
        <w:t xml:space="preserve">=127 time=10 </w:t>
      </w:r>
      <w:proofErr w:type="spellStart"/>
      <w:r>
        <w:t>ms</w:t>
      </w:r>
      <w:proofErr w:type="spellEnd"/>
    </w:p>
    <w:p w14:paraId="77637335" w14:textId="77777777" w:rsidR="00870A08" w:rsidRDefault="003A5418">
      <w:pPr>
        <w:pStyle w:val="aff6"/>
      </w:pPr>
      <w:r>
        <w:t xml:space="preserve">  --- 192.168.20.20 ping statistics ---</w:t>
      </w:r>
    </w:p>
    <w:p w14:paraId="3D47C0EC" w14:textId="77777777" w:rsidR="00870A08" w:rsidRDefault="003A5418">
      <w:pPr>
        <w:pStyle w:val="aff6"/>
      </w:pPr>
      <w:r>
        <w:t xml:space="preserve">    5 packet(s) transmitted</w:t>
      </w:r>
    </w:p>
    <w:p w14:paraId="04C10391" w14:textId="77777777" w:rsidR="00870A08" w:rsidRDefault="003A5418">
      <w:pPr>
        <w:pStyle w:val="aff6"/>
      </w:pPr>
      <w:r>
        <w:t xml:space="preserve">    5 packet(s) received</w:t>
      </w:r>
    </w:p>
    <w:p w14:paraId="7BB27F61" w14:textId="77777777" w:rsidR="00870A08" w:rsidRDefault="003A5418">
      <w:pPr>
        <w:pStyle w:val="aff6"/>
      </w:pPr>
      <w:r>
        <w:t xml:space="preserve">    0.00% packet loss</w:t>
      </w:r>
    </w:p>
    <w:p w14:paraId="09CDA4CD" w14:textId="77777777" w:rsidR="00870A08" w:rsidRDefault="003A5418">
      <w:pPr>
        <w:pStyle w:val="aff6"/>
        <w:ind w:firstLine="360"/>
      </w:pPr>
      <w:r>
        <w:t xml:space="preserve">round-trip min/avg/max = 10/36/50 </w:t>
      </w:r>
      <w:proofErr w:type="spellStart"/>
      <w:r>
        <w:t>ms</w:t>
      </w:r>
      <w:proofErr w:type="spellEnd"/>
    </w:p>
    <w:p w14:paraId="313809FD" w14:textId="77777777" w:rsidR="00870A08" w:rsidRDefault="00870A08">
      <w:pPr>
        <w:pStyle w:val="aff6"/>
      </w:pPr>
    </w:p>
    <w:p w14:paraId="4DE40D9E" w14:textId="77777777" w:rsidR="00870A08" w:rsidRDefault="003A5418">
      <w:pPr>
        <w:ind w:firstLine="420"/>
      </w:pPr>
      <w:r>
        <w:rPr>
          <w:rFonts w:hint="eastAsia"/>
        </w:rPr>
        <w:t>通过测试，总部路由器</w:t>
      </w:r>
      <w:r>
        <w:rPr>
          <w:rFonts w:hint="eastAsia"/>
        </w:rPr>
        <w:t>R2</w:t>
      </w:r>
      <w:r>
        <w:rPr>
          <w:rFonts w:hint="eastAsia"/>
        </w:rPr>
        <w:t>能够</w:t>
      </w:r>
      <w:proofErr w:type="gramStart"/>
      <w:r>
        <w:rPr>
          <w:rFonts w:hint="eastAsia"/>
        </w:rPr>
        <w:t>正常访问</w:t>
      </w:r>
      <w:proofErr w:type="gramEnd"/>
      <w:r>
        <w:rPr>
          <w:rFonts w:hint="eastAsia"/>
        </w:rPr>
        <w:t>两个分部主机</w:t>
      </w:r>
      <w:r>
        <w:rPr>
          <w:rFonts w:hint="eastAsia"/>
        </w:rPr>
        <w:t>PC-1</w:t>
      </w:r>
      <w:r>
        <w:rPr>
          <w:rFonts w:hint="eastAsia"/>
        </w:rPr>
        <w:t>和主机</w:t>
      </w:r>
      <w:r>
        <w:rPr>
          <w:rFonts w:hint="eastAsia"/>
        </w:rPr>
        <w:t>PC-2</w:t>
      </w:r>
      <w:r>
        <w:rPr>
          <w:rFonts w:hint="eastAsia"/>
        </w:rPr>
        <w:t>的网络。</w:t>
      </w:r>
    </w:p>
    <w:p w14:paraId="40EB5704" w14:textId="77777777" w:rsidR="00870A08" w:rsidRDefault="003A5418">
      <w:pPr>
        <w:pStyle w:val="2"/>
        <w:numPr>
          <w:ilvl w:val="0"/>
          <w:numId w:val="27"/>
        </w:numPr>
        <w:ind w:left="426" w:hanging="426"/>
      </w:pPr>
      <w:r>
        <w:rPr>
          <w:rFonts w:hint="eastAsia"/>
        </w:rPr>
        <w:t>配置浮动静态路由实现路由备份</w:t>
      </w:r>
    </w:p>
    <w:p w14:paraId="1F760E85" w14:textId="77777777" w:rsidR="00870A08" w:rsidRDefault="003A5418">
      <w:pPr>
        <w:ind w:firstLine="420"/>
      </w:pPr>
      <w:r>
        <w:rPr>
          <w:rFonts w:hint="eastAsia"/>
        </w:rPr>
        <w:t>通过上一步骤的配置，现在网络搭建已经初步完成。现需要实现当两分部间通信时，直连链路为主用链路，通过总部的链路为备用链路，即当主用链路发生故障时，可以使用备用链路保障两分部网络间的通信，这里使用浮动静态路由实现网络冗余。</w:t>
      </w:r>
    </w:p>
    <w:p w14:paraId="0F17C489" w14:textId="77777777" w:rsidR="00870A08" w:rsidRDefault="003A5418">
      <w:pPr>
        <w:ind w:firstLine="420"/>
      </w:pPr>
      <w:r>
        <w:rPr>
          <w:rFonts w:hint="eastAsia"/>
        </w:rPr>
        <w:t>在</w:t>
      </w:r>
      <w:r>
        <w:rPr>
          <w:rFonts w:hint="eastAsia"/>
        </w:rPr>
        <w:t>R1</w:t>
      </w:r>
      <w:r>
        <w:rPr>
          <w:rFonts w:hint="eastAsia"/>
        </w:rPr>
        <w:t>上配置静态路由，</w:t>
      </w:r>
      <w:proofErr w:type="gramStart"/>
      <w:r>
        <w:rPr>
          <w:rFonts w:hint="eastAsia"/>
        </w:rPr>
        <w:t>目的网</w:t>
      </w:r>
      <w:proofErr w:type="gramEnd"/>
      <w:r>
        <w:rPr>
          <w:rFonts w:hint="eastAsia"/>
        </w:rPr>
        <w:t>段为主机</w:t>
      </w:r>
      <w:r>
        <w:rPr>
          <w:rFonts w:hint="eastAsia"/>
        </w:rPr>
        <w:t>PC-2</w:t>
      </w:r>
      <w:proofErr w:type="gramStart"/>
      <w:r>
        <w:rPr>
          <w:rFonts w:hint="eastAsia"/>
        </w:rPr>
        <w:t>所在网</w:t>
      </w:r>
      <w:proofErr w:type="gramEnd"/>
      <w:r>
        <w:rPr>
          <w:rFonts w:hint="eastAsia"/>
        </w:rPr>
        <w:t>段，掩码为</w:t>
      </w:r>
      <w:r>
        <w:rPr>
          <w:rFonts w:hint="eastAsia"/>
        </w:rPr>
        <w:t>24</w:t>
      </w:r>
      <w:r>
        <w:rPr>
          <w:rFonts w:hint="eastAsia"/>
        </w:rPr>
        <w:t>位，下一跳为</w:t>
      </w:r>
      <w:r>
        <w:rPr>
          <w:rFonts w:hint="eastAsia"/>
        </w:rPr>
        <w:t>R2</w:t>
      </w:r>
      <w:r>
        <w:rPr>
          <w:rFonts w:hint="eastAsia"/>
        </w:rPr>
        <w:t>，将路由优先级设置为</w:t>
      </w:r>
      <w:r>
        <w:rPr>
          <w:rFonts w:hint="eastAsia"/>
        </w:rPr>
        <w:t>100</w:t>
      </w:r>
      <w:r>
        <w:rPr>
          <w:rFonts w:hint="eastAsia"/>
        </w:rPr>
        <w:t>（默认是</w:t>
      </w:r>
      <w:r>
        <w:rPr>
          <w:rFonts w:hint="eastAsia"/>
        </w:rPr>
        <w:t>60</w:t>
      </w:r>
      <w:r>
        <w:rPr>
          <w:rFonts w:hint="eastAsia"/>
        </w:rPr>
        <w:t>）。</w:t>
      </w:r>
    </w:p>
    <w:p w14:paraId="1DDB626F" w14:textId="77777777" w:rsidR="00870A08" w:rsidRDefault="003A5418">
      <w:pPr>
        <w:pStyle w:val="aff6"/>
      </w:pPr>
      <w:r>
        <w:t>[R</w:t>
      </w:r>
      <w:proofErr w:type="gramStart"/>
      <w:r>
        <w:t>1]</w:t>
      </w:r>
      <w:proofErr w:type="spellStart"/>
      <w:r>
        <w:t>ip</w:t>
      </w:r>
      <w:proofErr w:type="spellEnd"/>
      <w:proofErr w:type="gramEnd"/>
      <w:r>
        <w:t xml:space="preserve"> route-static 192.168.20.0 24 10.</w:t>
      </w:r>
      <w:r>
        <w:rPr>
          <w:rFonts w:hint="eastAsia"/>
        </w:rPr>
        <w:t>0</w:t>
      </w:r>
      <w:r>
        <w:t>.12.2 preference 100</w:t>
      </w:r>
    </w:p>
    <w:p w14:paraId="045C0BAD" w14:textId="77777777" w:rsidR="00870A08" w:rsidRDefault="00870A08">
      <w:pPr>
        <w:pStyle w:val="aff6"/>
      </w:pPr>
    </w:p>
    <w:p w14:paraId="5A38AD09" w14:textId="77777777" w:rsidR="00870A08" w:rsidRDefault="003A5418">
      <w:pPr>
        <w:ind w:firstLine="420"/>
      </w:pPr>
      <w:r>
        <w:rPr>
          <w:rFonts w:hint="eastAsia"/>
        </w:rPr>
        <w:t>配置完成后，查看路由器</w:t>
      </w:r>
      <w:r>
        <w:rPr>
          <w:rFonts w:hint="eastAsia"/>
        </w:rPr>
        <w:t>R1</w:t>
      </w:r>
      <w:r>
        <w:rPr>
          <w:rFonts w:hint="eastAsia"/>
        </w:rPr>
        <w:t>的路由表。</w:t>
      </w:r>
    </w:p>
    <w:p w14:paraId="4B530D28"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w:t>
      </w:r>
    </w:p>
    <w:p w14:paraId="4C2C9E08" w14:textId="77777777" w:rsidR="00870A08" w:rsidRDefault="003A5418">
      <w:pPr>
        <w:pStyle w:val="aff6"/>
      </w:pPr>
      <w:r>
        <w:t>Route Flags: R - relay, D - download to fib</w:t>
      </w:r>
    </w:p>
    <w:p w14:paraId="66B78553" w14:textId="77777777" w:rsidR="00870A08" w:rsidRDefault="003A5418">
      <w:pPr>
        <w:pStyle w:val="aff6"/>
      </w:pPr>
      <w:r>
        <w:t>------------------------------------------------------------------------</w:t>
      </w:r>
    </w:p>
    <w:p w14:paraId="2982BAFD" w14:textId="77777777" w:rsidR="00870A08" w:rsidRDefault="003A5418">
      <w:pPr>
        <w:pStyle w:val="aff6"/>
      </w:pPr>
      <w:r>
        <w:t>Routing Tables: Public</w:t>
      </w:r>
    </w:p>
    <w:p w14:paraId="174C3CBA" w14:textId="77777777" w:rsidR="00870A08" w:rsidRDefault="003A5418">
      <w:pPr>
        <w:pStyle w:val="aff6"/>
      </w:pPr>
      <w:r>
        <w:t xml:space="preserve">         </w:t>
      </w:r>
      <w:proofErr w:type="gramStart"/>
      <w:r>
        <w:t>Destinations :</w:t>
      </w:r>
      <w:proofErr w:type="gramEnd"/>
      <w:r>
        <w:t xml:space="preserve"> 12       Routes : 12       </w:t>
      </w:r>
    </w:p>
    <w:p w14:paraId="62C2639D"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6747924" w14:textId="77777777" w:rsidR="00870A08" w:rsidRDefault="003A5418">
      <w:pPr>
        <w:pStyle w:val="aff6"/>
      </w:pPr>
      <w:r>
        <w:t xml:space="preserve">      10.</w:t>
      </w:r>
      <w:r>
        <w:rPr>
          <w:rFonts w:hint="eastAsia"/>
        </w:rPr>
        <w:t>0</w:t>
      </w:r>
      <w:r>
        <w:t>.12.0/</w:t>
      </w:r>
      <w:proofErr w:type="gramStart"/>
      <w:r>
        <w:t>24  Direct</w:t>
      </w:r>
      <w:proofErr w:type="gramEnd"/>
      <w:r>
        <w:t xml:space="preserve">  0    0           D   10.</w:t>
      </w:r>
      <w:r>
        <w:rPr>
          <w:rFonts w:hint="eastAsia"/>
        </w:rPr>
        <w:t>0</w:t>
      </w:r>
      <w:r>
        <w:t>.12.1       Serial</w:t>
      </w:r>
      <w:r>
        <w:rPr>
          <w:rFonts w:hint="eastAsia"/>
        </w:rPr>
        <w:t>1</w:t>
      </w:r>
      <w:r>
        <w:t>/0/0</w:t>
      </w:r>
    </w:p>
    <w:p w14:paraId="4D5844A0" w14:textId="77777777" w:rsidR="00870A08" w:rsidRDefault="003A5418">
      <w:pPr>
        <w:pStyle w:val="aff6"/>
      </w:pPr>
      <w:r>
        <w:t xml:space="preserve">      10.</w:t>
      </w:r>
      <w:r>
        <w:rPr>
          <w:rFonts w:hint="eastAsia"/>
        </w:rPr>
        <w:t>0</w:t>
      </w:r>
      <w:r>
        <w:t>.12.1/</w:t>
      </w:r>
      <w:proofErr w:type="gramStart"/>
      <w:r>
        <w:t>32  Direct</w:t>
      </w:r>
      <w:proofErr w:type="gramEnd"/>
      <w:r>
        <w:t xml:space="preserve">  0    0           D   127.0.0.1       Serial</w:t>
      </w:r>
      <w:r>
        <w:rPr>
          <w:rFonts w:hint="eastAsia"/>
        </w:rPr>
        <w:t>1</w:t>
      </w:r>
      <w:r>
        <w:t>/0/0</w:t>
      </w:r>
    </w:p>
    <w:p w14:paraId="4E4D9334" w14:textId="77777777" w:rsidR="00870A08" w:rsidRDefault="003A5418">
      <w:pPr>
        <w:pStyle w:val="aff6"/>
      </w:pPr>
      <w:r>
        <w:t xml:space="preserve">      10.</w:t>
      </w:r>
      <w:r>
        <w:rPr>
          <w:rFonts w:hint="eastAsia"/>
        </w:rPr>
        <w:t>0</w:t>
      </w:r>
      <w:r>
        <w:t>.12.2/</w:t>
      </w:r>
      <w:proofErr w:type="gramStart"/>
      <w:r>
        <w:t>32  Direct</w:t>
      </w:r>
      <w:proofErr w:type="gramEnd"/>
      <w:r>
        <w:t xml:space="preserve">  0    0           D   10.</w:t>
      </w:r>
      <w:r>
        <w:rPr>
          <w:rFonts w:hint="eastAsia"/>
        </w:rPr>
        <w:t>0</w:t>
      </w:r>
      <w:r>
        <w:t>.12.2       Serial</w:t>
      </w:r>
      <w:r>
        <w:rPr>
          <w:rFonts w:hint="eastAsia"/>
        </w:rPr>
        <w:t>1</w:t>
      </w:r>
      <w:r>
        <w:t>/0/0</w:t>
      </w:r>
    </w:p>
    <w:p w14:paraId="11150D02" w14:textId="77777777" w:rsidR="00870A08" w:rsidRDefault="003A5418">
      <w:pPr>
        <w:pStyle w:val="aff6"/>
      </w:pPr>
      <w:r>
        <w:lastRenderedPageBreak/>
        <w:t xml:space="preserve">      10.</w:t>
      </w:r>
      <w:r>
        <w:rPr>
          <w:rFonts w:hint="eastAsia"/>
        </w:rPr>
        <w:t>0</w:t>
      </w:r>
      <w:r>
        <w:t>.13.0/</w:t>
      </w:r>
      <w:proofErr w:type="gramStart"/>
      <w:r>
        <w:t>24  Direct</w:t>
      </w:r>
      <w:proofErr w:type="gramEnd"/>
      <w:r>
        <w:t xml:space="preserve">  0    0           D   10.</w:t>
      </w:r>
      <w:r>
        <w:rPr>
          <w:rFonts w:hint="eastAsia"/>
        </w:rPr>
        <w:t>0</w:t>
      </w:r>
      <w:r>
        <w:t>.13.1       Serial</w:t>
      </w:r>
      <w:r>
        <w:rPr>
          <w:rFonts w:hint="eastAsia"/>
        </w:rPr>
        <w:t>1</w:t>
      </w:r>
      <w:r>
        <w:t>/0/1</w:t>
      </w:r>
    </w:p>
    <w:p w14:paraId="6FA0B468" w14:textId="77777777" w:rsidR="00870A08" w:rsidRDefault="003A5418">
      <w:pPr>
        <w:pStyle w:val="aff6"/>
      </w:pPr>
      <w:r>
        <w:t xml:space="preserve">      10.</w:t>
      </w:r>
      <w:r>
        <w:rPr>
          <w:rFonts w:hint="eastAsia"/>
        </w:rPr>
        <w:t>0</w:t>
      </w:r>
      <w:r>
        <w:t>.13.1/</w:t>
      </w:r>
      <w:proofErr w:type="gramStart"/>
      <w:r>
        <w:t>32  Direct</w:t>
      </w:r>
      <w:proofErr w:type="gramEnd"/>
      <w:r>
        <w:t xml:space="preserve">  0    0           D   127.0.0.1       Serial</w:t>
      </w:r>
      <w:r>
        <w:rPr>
          <w:rFonts w:hint="eastAsia"/>
        </w:rPr>
        <w:t>1</w:t>
      </w:r>
      <w:r>
        <w:t>/0/1</w:t>
      </w:r>
    </w:p>
    <w:p w14:paraId="0335D9D8" w14:textId="77777777" w:rsidR="00870A08" w:rsidRDefault="003A5418">
      <w:pPr>
        <w:pStyle w:val="aff6"/>
      </w:pPr>
      <w:r>
        <w:t xml:space="preserve">      10.</w:t>
      </w:r>
      <w:r>
        <w:rPr>
          <w:rFonts w:hint="eastAsia"/>
        </w:rPr>
        <w:t>0</w:t>
      </w:r>
      <w:r>
        <w:t>.13.3/</w:t>
      </w:r>
      <w:proofErr w:type="gramStart"/>
      <w:r>
        <w:t>32  Direct</w:t>
      </w:r>
      <w:proofErr w:type="gramEnd"/>
      <w:r>
        <w:t xml:space="preserve">  0    0           D   10.</w:t>
      </w:r>
      <w:r>
        <w:rPr>
          <w:rFonts w:hint="eastAsia"/>
        </w:rPr>
        <w:t>0</w:t>
      </w:r>
      <w:r>
        <w:t>.13.3       Serial</w:t>
      </w:r>
      <w:r>
        <w:rPr>
          <w:rFonts w:hint="eastAsia"/>
        </w:rPr>
        <w:t>1</w:t>
      </w:r>
      <w:r>
        <w:t>/0/1</w:t>
      </w:r>
    </w:p>
    <w:p w14:paraId="43F2E1D9" w14:textId="77777777" w:rsidR="00870A08" w:rsidRDefault="003A5418">
      <w:pPr>
        <w:pStyle w:val="aff6"/>
      </w:pPr>
      <w:r>
        <w:t xml:space="preserve">      10.</w:t>
      </w:r>
      <w:r>
        <w:rPr>
          <w:rFonts w:hint="eastAsia"/>
        </w:rPr>
        <w:t>0</w:t>
      </w:r>
      <w:r>
        <w:t>.23.0/</w:t>
      </w:r>
      <w:proofErr w:type="gramStart"/>
      <w:r>
        <w:t>24  Static</w:t>
      </w:r>
      <w:proofErr w:type="gramEnd"/>
      <w:r>
        <w:t xml:space="preserve">  60   0          RD   10.</w:t>
      </w:r>
      <w:r>
        <w:rPr>
          <w:rFonts w:hint="eastAsia"/>
        </w:rPr>
        <w:t>0</w:t>
      </w:r>
      <w:r>
        <w:t>.12.2       Serial</w:t>
      </w:r>
      <w:r>
        <w:rPr>
          <w:rFonts w:hint="eastAsia"/>
        </w:rPr>
        <w:t>1</w:t>
      </w:r>
      <w:r>
        <w:t>/0/0</w:t>
      </w:r>
    </w:p>
    <w:p w14:paraId="57CF2C62" w14:textId="77777777" w:rsidR="00870A08" w:rsidRDefault="003A5418">
      <w:pPr>
        <w:pStyle w:val="aff6"/>
      </w:pPr>
      <w:r>
        <w:t xml:space="preserve">      127.0.0.0/8   </w:t>
      </w:r>
      <w:proofErr w:type="gramStart"/>
      <w:r>
        <w:t>Direct  0</w:t>
      </w:r>
      <w:proofErr w:type="gramEnd"/>
      <w:r>
        <w:t xml:space="preserve">    0           D   127.0.0.1       InLoopBack0</w:t>
      </w:r>
    </w:p>
    <w:p w14:paraId="41E68152" w14:textId="77777777" w:rsidR="00870A08" w:rsidRDefault="003A5418">
      <w:pPr>
        <w:pStyle w:val="aff6"/>
      </w:pPr>
      <w:r>
        <w:t xml:space="preserve">      127.0.0.1/</w:t>
      </w:r>
      <w:proofErr w:type="gramStart"/>
      <w:r>
        <w:t>32  Direct</w:t>
      </w:r>
      <w:proofErr w:type="gramEnd"/>
      <w:r>
        <w:t xml:space="preserve">  0    0           D   127.0.0.1       InLoopBack0</w:t>
      </w:r>
    </w:p>
    <w:p w14:paraId="42FBF8D6" w14:textId="77777777" w:rsidR="00870A08" w:rsidRDefault="003A5418">
      <w:pPr>
        <w:pStyle w:val="aff6"/>
      </w:pPr>
      <w:r>
        <w:t xml:space="preserve">   192.168.10.0/</w:t>
      </w:r>
      <w:proofErr w:type="gramStart"/>
      <w:r>
        <w:t>24  Direct</w:t>
      </w:r>
      <w:proofErr w:type="gramEnd"/>
      <w:r>
        <w:t xml:space="preserve">  0    0          D   192.168.10.1</w:t>
      </w:r>
      <w:r>
        <w:rPr>
          <w:rFonts w:hint="eastAsia"/>
        </w:rPr>
        <w:t xml:space="preserve"> </w:t>
      </w:r>
      <w:r>
        <w:t>GigabitEthernet0/0/0</w:t>
      </w:r>
    </w:p>
    <w:p w14:paraId="5785FF9C" w14:textId="77777777" w:rsidR="00870A08" w:rsidRDefault="003A5418">
      <w:pPr>
        <w:pStyle w:val="aff6"/>
      </w:pPr>
      <w:r>
        <w:t xml:space="preserve">   192.168.10.1/</w:t>
      </w:r>
      <w:proofErr w:type="gramStart"/>
      <w:r>
        <w:t>32  Direct</w:t>
      </w:r>
      <w:proofErr w:type="gramEnd"/>
      <w:r>
        <w:t xml:space="preserve">  0    0          D   127.0.0.1  </w:t>
      </w:r>
      <w:r>
        <w:rPr>
          <w:rFonts w:hint="eastAsia"/>
        </w:rPr>
        <w:t xml:space="preserve"> </w:t>
      </w:r>
      <w:r>
        <w:t xml:space="preserve"> GigabitEthernet0/0/0</w:t>
      </w:r>
    </w:p>
    <w:p w14:paraId="4AABE3A8" w14:textId="77777777" w:rsidR="00870A08" w:rsidRDefault="003A5418">
      <w:pPr>
        <w:pStyle w:val="aff6"/>
      </w:pPr>
      <w:r>
        <w:t xml:space="preserve">   192.168.20.0/</w:t>
      </w:r>
      <w:proofErr w:type="gramStart"/>
      <w:r>
        <w:t>24  Static</w:t>
      </w:r>
      <w:proofErr w:type="gramEnd"/>
      <w:r>
        <w:t xml:space="preserve">  60   0          RD   10.</w:t>
      </w:r>
      <w:r>
        <w:rPr>
          <w:rFonts w:hint="eastAsia"/>
        </w:rPr>
        <w:t>0</w:t>
      </w:r>
      <w:r>
        <w:t>.13.3       Serial0/0/1</w:t>
      </w:r>
    </w:p>
    <w:p w14:paraId="3F4971A8" w14:textId="77777777" w:rsidR="00870A08" w:rsidRDefault="00870A08">
      <w:pPr>
        <w:pStyle w:val="aff6"/>
      </w:pPr>
    </w:p>
    <w:p w14:paraId="7F9A1AC3" w14:textId="77777777" w:rsidR="00870A08" w:rsidRDefault="003A5418">
      <w:pPr>
        <w:ind w:firstLine="420"/>
      </w:pPr>
      <w:r>
        <w:rPr>
          <w:rFonts w:hint="eastAsia"/>
        </w:rPr>
        <w:t>发现路由</w:t>
      </w:r>
      <w:proofErr w:type="gramStart"/>
      <w:r>
        <w:rPr>
          <w:rFonts w:hint="eastAsia"/>
        </w:rPr>
        <w:t>表此时</w:t>
      </w:r>
      <w:proofErr w:type="gramEnd"/>
      <w:r>
        <w:rPr>
          <w:rFonts w:hint="eastAsia"/>
        </w:rPr>
        <w:t>没有发生任何变化，使用命令</w:t>
      </w:r>
      <w:r>
        <w:rPr>
          <w:b/>
        </w:rPr>
        <w:t xml:space="preserve">display </w:t>
      </w:r>
      <w:proofErr w:type="spellStart"/>
      <w:r>
        <w:rPr>
          <w:b/>
        </w:rPr>
        <w:t>ip</w:t>
      </w:r>
      <w:proofErr w:type="spellEnd"/>
      <w:r>
        <w:rPr>
          <w:b/>
        </w:rPr>
        <w:t xml:space="preserve"> routing-table protocol static</w:t>
      </w:r>
      <w:r>
        <w:rPr>
          <w:rFonts w:hint="eastAsia"/>
        </w:rPr>
        <w:t>仅查看静态路由的路由信息。</w:t>
      </w:r>
    </w:p>
    <w:p w14:paraId="560197C9"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protocol static</w:t>
      </w:r>
    </w:p>
    <w:p w14:paraId="1628D80F" w14:textId="77777777" w:rsidR="00870A08" w:rsidRDefault="003A5418">
      <w:pPr>
        <w:pStyle w:val="aff6"/>
      </w:pPr>
      <w:r>
        <w:t>Route Flags: R - relay, D - download to fib</w:t>
      </w:r>
    </w:p>
    <w:p w14:paraId="37F5695A" w14:textId="77777777" w:rsidR="00870A08" w:rsidRDefault="003A5418">
      <w:pPr>
        <w:pStyle w:val="aff6"/>
      </w:pPr>
      <w:r>
        <w:t>----------------------------------------------------------------------------</w:t>
      </w:r>
    </w:p>
    <w:p w14:paraId="5CD77A7C" w14:textId="77777777" w:rsidR="00870A08" w:rsidRDefault="003A5418">
      <w:pPr>
        <w:pStyle w:val="aff6"/>
      </w:pPr>
      <w:r>
        <w:t xml:space="preserve">Public routing </w:t>
      </w:r>
      <w:proofErr w:type="gramStart"/>
      <w:r>
        <w:t>table :</w:t>
      </w:r>
      <w:proofErr w:type="gramEnd"/>
      <w:r>
        <w:t xml:space="preserve"> Static</w:t>
      </w:r>
    </w:p>
    <w:p w14:paraId="5182CA40" w14:textId="77777777" w:rsidR="00870A08" w:rsidRDefault="003A5418">
      <w:pPr>
        <w:pStyle w:val="aff6"/>
      </w:pPr>
      <w:r>
        <w:t xml:space="preserve">         </w:t>
      </w:r>
      <w:proofErr w:type="gramStart"/>
      <w:r>
        <w:t>Destinations :</w:t>
      </w:r>
      <w:proofErr w:type="gramEnd"/>
      <w:r>
        <w:t xml:space="preserve"> 1        Routes : 2        Configured Routes : 2</w:t>
      </w:r>
    </w:p>
    <w:p w14:paraId="2195E5F9" w14:textId="77777777" w:rsidR="00870A08" w:rsidRDefault="003A5418">
      <w:pPr>
        <w:pStyle w:val="aff6"/>
        <w:rPr>
          <w:shd w:val="pct10" w:color="auto" w:fill="FFFFFF"/>
        </w:rPr>
      </w:pPr>
      <w:r>
        <w:t xml:space="preserve">Static routing table </w:t>
      </w:r>
      <w:proofErr w:type="gramStart"/>
      <w:r>
        <w:t>status :</w:t>
      </w:r>
      <w:proofErr w:type="gramEnd"/>
      <w:r>
        <w:rPr>
          <w:shd w:val="pct10" w:color="auto" w:fill="FFFFFF"/>
        </w:rPr>
        <w:t xml:space="preserve"> &lt;Active&gt;</w:t>
      </w:r>
    </w:p>
    <w:p w14:paraId="0EA44A71" w14:textId="77777777" w:rsidR="00870A08" w:rsidRDefault="003A5418">
      <w:pPr>
        <w:pStyle w:val="aff6"/>
      </w:pPr>
      <w:r>
        <w:t xml:space="preserve">         </w:t>
      </w:r>
      <w:proofErr w:type="gramStart"/>
      <w:r>
        <w:t>Destinations :</w:t>
      </w:r>
      <w:proofErr w:type="gramEnd"/>
      <w:r>
        <w:t xml:space="preserve"> 1        Routes : 1</w:t>
      </w:r>
    </w:p>
    <w:p w14:paraId="4FC88161"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A184625" w14:textId="77777777" w:rsidR="00870A08" w:rsidRDefault="003A5418">
      <w:pPr>
        <w:pStyle w:val="aff6"/>
      </w:pPr>
      <w:r>
        <w:t xml:space="preserve">   </w:t>
      </w:r>
      <w:r>
        <w:rPr>
          <w:shd w:val="pct10" w:color="auto" w:fill="FFFFFF"/>
        </w:rPr>
        <w:t>192.168.20.0/</w:t>
      </w:r>
      <w:proofErr w:type="gramStart"/>
      <w:r>
        <w:rPr>
          <w:shd w:val="pct10" w:color="auto" w:fill="FFFFFF"/>
        </w:rPr>
        <w:t>24  Static</w:t>
      </w:r>
      <w:proofErr w:type="gramEnd"/>
      <w:r>
        <w:rPr>
          <w:shd w:val="pct10" w:color="auto" w:fill="FFFFFF"/>
        </w:rPr>
        <w:t xml:space="preserve">  60   0          RD   10.</w:t>
      </w:r>
      <w:r>
        <w:rPr>
          <w:rFonts w:hint="eastAsia"/>
          <w:shd w:val="pct10" w:color="auto" w:fill="FFFFFF"/>
        </w:rPr>
        <w:t>0</w:t>
      </w:r>
      <w:r>
        <w:rPr>
          <w:shd w:val="pct10" w:color="auto" w:fill="FFFFFF"/>
        </w:rPr>
        <w:t>.13.3       Serial</w:t>
      </w:r>
      <w:r>
        <w:rPr>
          <w:rFonts w:hint="eastAsia"/>
          <w:shd w:val="pct10" w:color="auto" w:fill="FFFFFF"/>
        </w:rPr>
        <w:t>1</w:t>
      </w:r>
      <w:r>
        <w:rPr>
          <w:shd w:val="pct10" w:color="auto" w:fill="FFFFFF"/>
        </w:rPr>
        <w:t>/0/1</w:t>
      </w:r>
    </w:p>
    <w:p w14:paraId="7047E676" w14:textId="77777777" w:rsidR="00870A08" w:rsidRDefault="003A5418">
      <w:pPr>
        <w:pStyle w:val="aff6"/>
      </w:pPr>
      <w:r>
        <w:t xml:space="preserve">Static routing table </w:t>
      </w:r>
      <w:proofErr w:type="gramStart"/>
      <w:r>
        <w:t>status :</w:t>
      </w:r>
      <w:proofErr w:type="gramEnd"/>
      <w:r>
        <w:t xml:space="preserve"> </w:t>
      </w:r>
      <w:r>
        <w:rPr>
          <w:shd w:val="pct10" w:color="auto" w:fill="FFFFFF"/>
        </w:rPr>
        <w:t>&lt;Inactive&gt;</w:t>
      </w:r>
    </w:p>
    <w:p w14:paraId="116121B9" w14:textId="77777777" w:rsidR="00870A08" w:rsidRDefault="003A5418">
      <w:pPr>
        <w:pStyle w:val="aff6"/>
      </w:pPr>
      <w:r>
        <w:t xml:space="preserve">         </w:t>
      </w:r>
      <w:proofErr w:type="gramStart"/>
      <w:r>
        <w:t>Destinations :</w:t>
      </w:r>
      <w:proofErr w:type="gramEnd"/>
      <w:r>
        <w:t xml:space="preserve"> 1        Routes : 1</w:t>
      </w:r>
    </w:p>
    <w:p w14:paraId="56577C90"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5528FA7" w14:textId="77777777" w:rsidR="00870A08" w:rsidRDefault="003A5418">
      <w:pPr>
        <w:pStyle w:val="aff6"/>
      </w:pPr>
      <w:r>
        <w:t xml:space="preserve">  </w:t>
      </w:r>
      <w:r>
        <w:rPr>
          <w:shd w:val="pct10" w:color="auto" w:fill="FFFFFF"/>
        </w:rPr>
        <w:t xml:space="preserve"> 192.168.20.0/</w:t>
      </w:r>
      <w:proofErr w:type="gramStart"/>
      <w:r>
        <w:rPr>
          <w:shd w:val="pct10" w:color="auto" w:fill="FFFFFF"/>
        </w:rPr>
        <w:t>24  Static</w:t>
      </w:r>
      <w:proofErr w:type="gramEnd"/>
      <w:r>
        <w:rPr>
          <w:shd w:val="pct10" w:color="auto" w:fill="FFFFFF"/>
        </w:rPr>
        <w:t xml:space="preserve">  100  0          R    10.</w:t>
      </w:r>
      <w:r>
        <w:rPr>
          <w:rFonts w:hint="eastAsia"/>
          <w:shd w:val="pct10" w:color="auto" w:fill="FFFFFF"/>
        </w:rPr>
        <w:t>0</w:t>
      </w:r>
      <w:r>
        <w:rPr>
          <w:shd w:val="pct10" w:color="auto" w:fill="FFFFFF"/>
        </w:rPr>
        <w:t>.12.2       Serial</w:t>
      </w:r>
      <w:r>
        <w:rPr>
          <w:rFonts w:hint="eastAsia"/>
          <w:shd w:val="pct10" w:color="auto" w:fill="FFFFFF"/>
        </w:rPr>
        <w:t>1</w:t>
      </w:r>
      <w:r>
        <w:rPr>
          <w:shd w:val="pct10" w:color="auto" w:fill="FFFFFF"/>
        </w:rPr>
        <w:t>/0/0</w:t>
      </w:r>
    </w:p>
    <w:p w14:paraId="7B5DF6B8" w14:textId="77777777" w:rsidR="00870A08" w:rsidRDefault="00870A08">
      <w:pPr>
        <w:pStyle w:val="aff6"/>
      </w:pPr>
    </w:p>
    <w:p w14:paraId="5ECEF730" w14:textId="77777777" w:rsidR="00870A08" w:rsidRDefault="003A5418">
      <w:pPr>
        <w:ind w:firstLine="420"/>
      </w:pPr>
      <w:r>
        <w:rPr>
          <w:rFonts w:hint="eastAsia"/>
        </w:rPr>
        <w:t>可以观察到目的地址为</w:t>
      </w:r>
      <w:r>
        <w:rPr>
          <w:rFonts w:hint="eastAsia"/>
        </w:rPr>
        <w:t>PC-2</w:t>
      </w:r>
      <w:proofErr w:type="gramStart"/>
      <w:r>
        <w:rPr>
          <w:rFonts w:hint="eastAsia"/>
        </w:rPr>
        <w:t>所在网</w:t>
      </w:r>
      <w:proofErr w:type="gramEnd"/>
      <w:r>
        <w:rPr>
          <w:rFonts w:hint="eastAsia"/>
        </w:rPr>
        <w:t>段的两条优先级为</w:t>
      </w:r>
      <w:r>
        <w:rPr>
          <w:rFonts w:hint="eastAsia"/>
        </w:rPr>
        <w:t>100</w:t>
      </w:r>
      <w:r>
        <w:rPr>
          <w:rFonts w:hint="eastAsia"/>
        </w:rPr>
        <w:t>和</w:t>
      </w:r>
      <w:r>
        <w:rPr>
          <w:rFonts w:hint="eastAsia"/>
        </w:rPr>
        <w:t>60</w:t>
      </w:r>
      <w:r>
        <w:rPr>
          <w:rFonts w:hint="eastAsia"/>
        </w:rPr>
        <w:t>的静态路由条目都已</w:t>
      </w:r>
      <w:r>
        <w:rPr>
          <w:rFonts w:hint="eastAsia"/>
        </w:rPr>
        <w:lastRenderedPageBreak/>
        <w:t>经存在。</w:t>
      </w:r>
    </w:p>
    <w:p w14:paraId="44EDE080" w14:textId="77777777" w:rsidR="00870A08" w:rsidRDefault="003A5418">
      <w:pPr>
        <w:ind w:firstLine="420"/>
      </w:pPr>
      <w:r>
        <w:rPr>
          <w:rFonts w:hint="eastAsia"/>
        </w:rPr>
        <w:t>现在</w:t>
      </w:r>
      <w:r>
        <w:rPr>
          <w:rFonts w:hint="eastAsia"/>
        </w:rPr>
        <w:t>R1</w:t>
      </w:r>
      <w:r>
        <w:rPr>
          <w:rFonts w:hint="eastAsia"/>
        </w:rPr>
        <w:t>上去</w:t>
      </w:r>
      <w:proofErr w:type="gramStart"/>
      <w:r>
        <w:rPr>
          <w:rFonts w:hint="eastAsia"/>
        </w:rPr>
        <w:t>往相同的目的网</w:t>
      </w:r>
      <w:proofErr w:type="gramEnd"/>
      <w:r>
        <w:rPr>
          <w:rFonts w:hint="eastAsia"/>
        </w:rPr>
        <w:t>段存在有两条不同路由条目，首先会比较它们的优先级，</w:t>
      </w:r>
      <w:r w:rsidRPr="00923BCB">
        <w:rPr>
          <w:rFonts w:hint="eastAsia"/>
          <w:highlight w:val="yellow"/>
        </w:rPr>
        <w:t>优先级高的，即对应的优先级数值较小的路由条目将被选为主用路由</w:t>
      </w:r>
      <w:r>
        <w:rPr>
          <w:rFonts w:hint="eastAsia"/>
        </w:rPr>
        <w:t>。通过比较，优先级数值为</w:t>
      </w:r>
      <w:r>
        <w:rPr>
          <w:rFonts w:hint="eastAsia"/>
        </w:rPr>
        <w:t>60</w:t>
      </w:r>
      <w:r>
        <w:rPr>
          <w:rFonts w:hint="eastAsia"/>
        </w:rPr>
        <w:t>的条目优先级更高，将被</w:t>
      </w:r>
      <w:r>
        <w:rPr>
          <w:rFonts w:hint="eastAsia"/>
        </w:rPr>
        <w:t>R1</w:t>
      </w:r>
      <w:r>
        <w:rPr>
          <w:rFonts w:hint="eastAsia"/>
        </w:rPr>
        <w:t>使用，放入路由表中，状态为</w:t>
      </w:r>
      <w:r>
        <w:rPr>
          <w:rFonts w:hint="eastAsia"/>
        </w:rPr>
        <w:t>Active</w:t>
      </w:r>
      <w:r>
        <w:rPr>
          <w:rFonts w:hint="eastAsia"/>
        </w:rPr>
        <w:t>，而另一条路由状态则为</w:t>
      </w:r>
      <w:r>
        <w:rPr>
          <w:rFonts w:hint="eastAsia"/>
        </w:rPr>
        <w:t>Inactive</w:t>
      </w:r>
      <w:r>
        <w:rPr>
          <w:rFonts w:hint="eastAsia"/>
        </w:rPr>
        <w:t>，作为备份，不会被放入路由表。只有当</w:t>
      </w:r>
      <w:r>
        <w:rPr>
          <w:rFonts w:hint="eastAsia"/>
        </w:rPr>
        <w:t>Active</w:t>
      </w:r>
      <w:r>
        <w:rPr>
          <w:rFonts w:hint="eastAsia"/>
        </w:rPr>
        <w:t>的路由条目失效时，优先级为</w:t>
      </w:r>
      <w:r>
        <w:rPr>
          <w:rFonts w:hint="eastAsia"/>
        </w:rPr>
        <w:t>100</w:t>
      </w:r>
      <w:r>
        <w:rPr>
          <w:rFonts w:hint="eastAsia"/>
        </w:rPr>
        <w:t>的路由条目才会被放入路由表。</w:t>
      </w:r>
    </w:p>
    <w:p w14:paraId="74CA7633" w14:textId="77777777" w:rsidR="00870A08" w:rsidRDefault="003A5418">
      <w:pPr>
        <w:ind w:firstLine="420"/>
      </w:pPr>
      <w:r>
        <w:rPr>
          <w:rFonts w:hint="eastAsia"/>
        </w:rPr>
        <w:t>在</w:t>
      </w:r>
      <w:r>
        <w:rPr>
          <w:rFonts w:hint="eastAsia"/>
        </w:rPr>
        <w:t>R3</w:t>
      </w:r>
      <w:r>
        <w:rPr>
          <w:rFonts w:hint="eastAsia"/>
        </w:rPr>
        <w:t>上做和</w:t>
      </w:r>
      <w:r>
        <w:rPr>
          <w:rFonts w:hint="eastAsia"/>
        </w:rPr>
        <w:t>R1</w:t>
      </w:r>
      <w:r>
        <w:rPr>
          <w:rFonts w:hint="eastAsia"/>
        </w:rPr>
        <w:t>同样的对称配置。</w:t>
      </w:r>
    </w:p>
    <w:p w14:paraId="16256B5B" w14:textId="77777777" w:rsidR="00870A08" w:rsidRDefault="003A5418">
      <w:pPr>
        <w:pStyle w:val="aff6"/>
      </w:pPr>
      <w:r>
        <w:t>[R</w:t>
      </w:r>
      <w:proofErr w:type="gramStart"/>
      <w:r>
        <w:t>3]</w:t>
      </w:r>
      <w:proofErr w:type="spellStart"/>
      <w:r>
        <w:t>ip</w:t>
      </w:r>
      <w:proofErr w:type="spellEnd"/>
      <w:proofErr w:type="gramEnd"/>
      <w:r>
        <w:t xml:space="preserve"> route-static 192.168.10.0 24 10.</w:t>
      </w:r>
      <w:r>
        <w:rPr>
          <w:rFonts w:hint="eastAsia"/>
        </w:rPr>
        <w:t>0</w:t>
      </w:r>
      <w:r>
        <w:t>.23.2 preference 100</w:t>
      </w:r>
    </w:p>
    <w:p w14:paraId="34943A08" w14:textId="77777777" w:rsidR="00870A08" w:rsidRDefault="00870A08">
      <w:pPr>
        <w:ind w:firstLine="420"/>
      </w:pPr>
    </w:p>
    <w:p w14:paraId="358312AF" w14:textId="77777777" w:rsidR="00870A08" w:rsidRDefault="003A5418">
      <w:pPr>
        <w:ind w:firstLine="420"/>
      </w:pPr>
      <w:r>
        <w:rPr>
          <w:rFonts w:hint="eastAsia"/>
        </w:rPr>
        <w:t>接下来，将路由器</w:t>
      </w:r>
      <w:r>
        <w:rPr>
          <w:rFonts w:hint="eastAsia"/>
        </w:rPr>
        <w:t>R1</w:t>
      </w:r>
      <w:r>
        <w:rPr>
          <w:rFonts w:hint="eastAsia"/>
        </w:rPr>
        <w:t>的</w:t>
      </w:r>
      <w:r>
        <w:rPr>
          <w:rFonts w:hint="eastAsia"/>
        </w:rPr>
        <w:t>S1/0/1</w:t>
      </w:r>
      <w:r>
        <w:rPr>
          <w:rFonts w:hint="eastAsia"/>
        </w:rPr>
        <w:t>接口关闭，验证使用备份链路。</w:t>
      </w:r>
    </w:p>
    <w:p w14:paraId="00708BE2" w14:textId="77777777" w:rsidR="00870A08" w:rsidRDefault="003A5418">
      <w:pPr>
        <w:pStyle w:val="aff6"/>
      </w:pPr>
      <w:r>
        <w:t>[R</w:t>
      </w:r>
      <w:proofErr w:type="gramStart"/>
      <w:r>
        <w:t>1]inter</w:t>
      </w:r>
      <w:r>
        <w:rPr>
          <w:rFonts w:hint="eastAsia"/>
        </w:rPr>
        <w:t>face</w:t>
      </w:r>
      <w:proofErr w:type="gramEnd"/>
      <w:r>
        <w:t xml:space="preserve"> s</w:t>
      </w:r>
      <w:r>
        <w:rPr>
          <w:rFonts w:hint="eastAsia"/>
        </w:rPr>
        <w:t>eria1</w:t>
      </w:r>
      <w:r>
        <w:t>/0/1</w:t>
      </w:r>
    </w:p>
    <w:p w14:paraId="78B31B70" w14:textId="77777777" w:rsidR="00870A08" w:rsidRDefault="003A5418">
      <w:pPr>
        <w:pStyle w:val="aff6"/>
      </w:pPr>
      <w:r>
        <w:t>[R1-Serial0/0/</w:t>
      </w:r>
      <w:proofErr w:type="gramStart"/>
      <w:r>
        <w:t>1]shutdown</w:t>
      </w:r>
      <w:proofErr w:type="gramEnd"/>
    </w:p>
    <w:p w14:paraId="0A309CB1" w14:textId="77777777" w:rsidR="00870A08" w:rsidRDefault="00870A08">
      <w:pPr>
        <w:pStyle w:val="aff6"/>
      </w:pPr>
    </w:p>
    <w:p w14:paraId="05F7DAD7" w14:textId="77777777" w:rsidR="00870A08" w:rsidRDefault="003A5418">
      <w:pPr>
        <w:ind w:firstLine="420"/>
      </w:pPr>
      <w:r>
        <w:rPr>
          <w:rFonts w:hint="eastAsia"/>
        </w:rPr>
        <w:t>配置完成后，查看路由器</w:t>
      </w:r>
      <w:r>
        <w:rPr>
          <w:rFonts w:hint="eastAsia"/>
        </w:rPr>
        <w:t>R1</w:t>
      </w:r>
      <w:r>
        <w:rPr>
          <w:rFonts w:hint="eastAsia"/>
        </w:rPr>
        <w:t>的路由表，并使用命令</w:t>
      </w:r>
      <w:r>
        <w:rPr>
          <w:b/>
        </w:rPr>
        <w:t xml:space="preserve">display </w:t>
      </w:r>
      <w:proofErr w:type="spellStart"/>
      <w:r>
        <w:rPr>
          <w:b/>
        </w:rPr>
        <w:t>ip</w:t>
      </w:r>
      <w:proofErr w:type="spellEnd"/>
      <w:r>
        <w:rPr>
          <w:b/>
        </w:rPr>
        <w:t xml:space="preserve"> routing-table protocol static</w:t>
      </w:r>
      <w:r>
        <w:rPr>
          <w:rFonts w:hint="eastAsia"/>
        </w:rPr>
        <w:t>查看。</w:t>
      </w:r>
    </w:p>
    <w:p w14:paraId="109327D9"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786C7D14" w14:textId="77777777" w:rsidR="00870A08" w:rsidRDefault="003A5418">
      <w:pPr>
        <w:pStyle w:val="aff6"/>
      </w:pPr>
      <w:r>
        <w:t>Route Flags: R - relay, D - download to fib</w:t>
      </w:r>
    </w:p>
    <w:p w14:paraId="750772E1" w14:textId="77777777" w:rsidR="00870A08" w:rsidRDefault="003A5418">
      <w:pPr>
        <w:pStyle w:val="aff6"/>
      </w:pPr>
      <w:r>
        <w:t>------------------------------------------------------------------------</w:t>
      </w:r>
    </w:p>
    <w:p w14:paraId="39CF2371" w14:textId="77777777" w:rsidR="00870A08" w:rsidRDefault="003A5418">
      <w:pPr>
        <w:pStyle w:val="aff6"/>
      </w:pPr>
      <w:r>
        <w:t>Routing Tables: Public</w:t>
      </w:r>
    </w:p>
    <w:p w14:paraId="5A8F69B6" w14:textId="77777777" w:rsidR="00870A08" w:rsidRDefault="003A5418">
      <w:pPr>
        <w:pStyle w:val="aff6"/>
      </w:pPr>
      <w:r>
        <w:t xml:space="preserve">         </w:t>
      </w:r>
      <w:proofErr w:type="gramStart"/>
      <w:r>
        <w:t>Destinations :</w:t>
      </w:r>
      <w:proofErr w:type="gramEnd"/>
      <w:r>
        <w:t xml:space="preserve"> 9        Routes : 9        </w:t>
      </w:r>
    </w:p>
    <w:p w14:paraId="4AD745C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F9CDB41" w14:textId="77777777" w:rsidR="00870A08" w:rsidRDefault="003A5418">
      <w:pPr>
        <w:pStyle w:val="aff6"/>
      </w:pPr>
      <w:r>
        <w:t xml:space="preserve">      10.</w:t>
      </w:r>
      <w:r>
        <w:rPr>
          <w:rFonts w:hint="eastAsia"/>
        </w:rPr>
        <w:t>0</w:t>
      </w:r>
      <w:r>
        <w:t>.12.0/</w:t>
      </w:r>
      <w:proofErr w:type="gramStart"/>
      <w:r>
        <w:t>24  Direct</w:t>
      </w:r>
      <w:proofErr w:type="gramEnd"/>
      <w:r>
        <w:t xml:space="preserve">  0    0           D   10.</w:t>
      </w:r>
      <w:r>
        <w:rPr>
          <w:rFonts w:hint="eastAsia"/>
        </w:rPr>
        <w:t>0</w:t>
      </w:r>
      <w:r>
        <w:t>.12.1       Serial</w:t>
      </w:r>
      <w:r>
        <w:rPr>
          <w:rFonts w:hint="eastAsia"/>
        </w:rPr>
        <w:t>1</w:t>
      </w:r>
      <w:r>
        <w:t>/0/0</w:t>
      </w:r>
    </w:p>
    <w:p w14:paraId="7F941F08" w14:textId="77777777" w:rsidR="00870A08" w:rsidRDefault="003A5418">
      <w:pPr>
        <w:pStyle w:val="aff6"/>
      </w:pPr>
      <w:r>
        <w:t xml:space="preserve">      10.</w:t>
      </w:r>
      <w:r>
        <w:rPr>
          <w:rFonts w:hint="eastAsia"/>
        </w:rPr>
        <w:t>0</w:t>
      </w:r>
      <w:r>
        <w:t>.12.1/</w:t>
      </w:r>
      <w:proofErr w:type="gramStart"/>
      <w:r>
        <w:t>32  Direct</w:t>
      </w:r>
      <w:proofErr w:type="gramEnd"/>
      <w:r>
        <w:t xml:space="preserve">  0    0           D   127.0.0.1       Serial</w:t>
      </w:r>
      <w:r>
        <w:rPr>
          <w:rFonts w:hint="eastAsia"/>
        </w:rPr>
        <w:t>1</w:t>
      </w:r>
      <w:r>
        <w:t>/0/0</w:t>
      </w:r>
    </w:p>
    <w:p w14:paraId="70776E9D" w14:textId="77777777" w:rsidR="00870A08" w:rsidRDefault="003A5418">
      <w:pPr>
        <w:pStyle w:val="aff6"/>
      </w:pPr>
      <w:r>
        <w:t xml:space="preserve">      10.</w:t>
      </w:r>
      <w:r>
        <w:rPr>
          <w:rFonts w:hint="eastAsia"/>
        </w:rPr>
        <w:t>0</w:t>
      </w:r>
      <w:r>
        <w:t>.12.2/</w:t>
      </w:r>
      <w:proofErr w:type="gramStart"/>
      <w:r>
        <w:t>32  Direct</w:t>
      </w:r>
      <w:proofErr w:type="gramEnd"/>
      <w:r>
        <w:t xml:space="preserve">  0    0           D   10.</w:t>
      </w:r>
      <w:r>
        <w:rPr>
          <w:rFonts w:hint="eastAsia"/>
        </w:rPr>
        <w:t>0</w:t>
      </w:r>
      <w:r>
        <w:t>.12.2       Serial</w:t>
      </w:r>
      <w:r>
        <w:rPr>
          <w:rFonts w:hint="eastAsia"/>
        </w:rPr>
        <w:t>1</w:t>
      </w:r>
      <w:r>
        <w:t>/0/0</w:t>
      </w:r>
    </w:p>
    <w:p w14:paraId="30DB6EDA" w14:textId="77777777" w:rsidR="00870A08" w:rsidRDefault="003A5418">
      <w:pPr>
        <w:pStyle w:val="aff6"/>
      </w:pPr>
      <w:r>
        <w:t xml:space="preserve">      10.</w:t>
      </w:r>
      <w:r>
        <w:rPr>
          <w:rFonts w:hint="eastAsia"/>
        </w:rPr>
        <w:t>0</w:t>
      </w:r>
      <w:r>
        <w:t>.23.0/</w:t>
      </w:r>
      <w:proofErr w:type="gramStart"/>
      <w:r>
        <w:t>24  Static</w:t>
      </w:r>
      <w:proofErr w:type="gramEnd"/>
      <w:r>
        <w:t xml:space="preserve">  60   0          RD   10.</w:t>
      </w:r>
      <w:r>
        <w:rPr>
          <w:rFonts w:hint="eastAsia"/>
        </w:rPr>
        <w:t>0</w:t>
      </w:r>
      <w:r>
        <w:t>.12.2       Serial</w:t>
      </w:r>
      <w:r>
        <w:rPr>
          <w:rFonts w:hint="eastAsia"/>
        </w:rPr>
        <w:t>1</w:t>
      </w:r>
      <w:r>
        <w:t>/0/0</w:t>
      </w:r>
    </w:p>
    <w:p w14:paraId="6D3877BC" w14:textId="77777777" w:rsidR="00870A08" w:rsidRDefault="003A5418">
      <w:pPr>
        <w:pStyle w:val="aff6"/>
      </w:pPr>
      <w:r>
        <w:t xml:space="preserve">      127.0.0.0/8   </w:t>
      </w:r>
      <w:proofErr w:type="gramStart"/>
      <w:r>
        <w:t>Direct  0</w:t>
      </w:r>
      <w:proofErr w:type="gramEnd"/>
      <w:r>
        <w:t xml:space="preserve">    0           D   127.0.0.1       InLoopBack0</w:t>
      </w:r>
    </w:p>
    <w:p w14:paraId="2A565FA2" w14:textId="77777777" w:rsidR="00870A08" w:rsidRDefault="003A5418">
      <w:pPr>
        <w:pStyle w:val="aff6"/>
      </w:pPr>
      <w:r>
        <w:t xml:space="preserve">      127.0.0.1/</w:t>
      </w:r>
      <w:proofErr w:type="gramStart"/>
      <w:r>
        <w:t>32  Direct</w:t>
      </w:r>
      <w:proofErr w:type="gramEnd"/>
      <w:r>
        <w:t xml:space="preserve">  0    0           D   127.0.0.1       InLoopBack0</w:t>
      </w:r>
    </w:p>
    <w:p w14:paraId="4E9F98E6" w14:textId="77777777" w:rsidR="00870A08" w:rsidRDefault="003A5418">
      <w:pPr>
        <w:pStyle w:val="aff6"/>
      </w:pPr>
      <w:r>
        <w:t xml:space="preserve">   192.168.10.0/</w:t>
      </w:r>
      <w:proofErr w:type="gramStart"/>
      <w:r>
        <w:t>24  Direct</w:t>
      </w:r>
      <w:proofErr w:type="gramEnd"/>
      <w:r>
        <w:t xml:space="preserve">  0    0      </w:t>
      </w:r>
      <w:r>
        <w:rPr>
          <w:rFonts w:hint="eastAsia"/>
        </w:rPr>
        <w:t xml:space="preserve">   </w:t>
      </w:r>
      <w:r>
        <w:t xml:space="preserve"> D   192.168.10.1 GigabitEthernet0/0/0</w:t>
      </w:r>
    </w:p>
    <w:p w14:paraId="5BB9A198" w14:textId="77777777" w:rsidR="00870A08" w:rsidRDefault="003A5418">
      <w:pPr>
        <w:pStyle w:val="aff6"/>
      </w:pPr>
      <w:r>
        <w:lastRenderedPageBreak/>
        <w:t xml:space="preserve">   192.168.10.1/</w:t>
      </w:r>
      <w:proofErr w:type="gramStart"/>
      <w:r>
        <w:t>32  Direct</w:t>
      </w:r>
      <w:proofErr w:type="gramEnd"/>
      <w:r>
        <w:t xml:space="preserve">  0    0     </w:t>
      </w:r>
      <w:r>
        <w:rPr>
          <w:rFonts w:hint="eastAsia"/>
        </w:rPr>
        <w:t xml:space="preserve">   </w:t>
      </w:r>
      <w:r>
        <w:t xml:space="preserve">  D   127.0.0.1    GigabitEthernet0/0/0</w:t>
      </w:r>
    </w:p>
    <w:p w14:paraId="7B792F96" w14:textId="77777777" w:rsidR="00870A08" w:rsidRDefault="003A5418">
      <w:pPr>
        <w:pStyle w:val="aff6"/>
        <w:ind w:firstLineChars="150" w:firstLine="270"/>
      </w:pPr>
      <w:r>
        <w:rPr>
          <w:shd w:val="pct10" w:color="auto" w:fill="FFFFFF"/>
        </w:rPr>
        <w:t>192.168.20.0/</w:t>
      </w:r>
      <w:proofErr w:type="gramStart"/>
      <w:r>
        <w:rPr>
          <w:shd w:val="pct10" w:color="auto" w:fill="FFFFFF"/>
        </w:rPr>
        <w:t>24  Static</w:t>
      </w:r>
      <w:proofErr w:type="gramEnd"/>
      <w:r>
        <w:rPr>
          <w:shd w:val="pct10" w:color="auto" w:fill="FFFFFF"/>
        </w:rPr>
        <w:t xml:space="preserve">  100  0          RD   10.</w:t>
      </w:r>
      <w:r>
        <w:rPr>
          <w:rFonts w:hint="eastAsia"/>
          <w:shd w:val="pct10" w:color="auto" w:fill="FFFFFF"/>
        </w:rPr>
        <w:t>0</w:t>
      </w:r>
      <w:r>
        <w:rPr>
          <w:shd w:val="pct10" w:color="auto" w:fill="FFFFFF"/>
        </w:rPr>
        <w:t>.12.2       Serial</w:t>
      </w:r>
      <w:r>
        <w:rPr>
          <w:rFonts w:hint="eastAsia"/>
          <w:shd w:val="pct10" w:color="auto" w:fill="FFFFFF"/>
        </w:rPr>
        <w:t>1</w:t>
      </w:r>
      <w:r>
        <w:rPr>
          <w:shd w:val="pct10" w:color="auto" w:fill="FFFFFF"/>
        </w:rPr>
        <w:t>/0/0</w:t>
      </w:r>
    </w:p>
    <w:p w14:paraId="732398DB" w14:textId="77777777" w:rsidR="00870A08" w:rsidRDefault="00870A08">
      <w:pPr>
        <w:pStyle w:val="aff6"/>
      </w:pPr>
    </w:p>
    <w:p w14:paraId="37AC0411" w14:textId="77777777" w:rsidR="00870A08" w:rsidRDefault="003A5418">
      <w:pPr>
        <w:ind w:firstLine="420"/>
      </w:pPr>
      <w:r>
        <w:rPr>
          <w:rFonts w:hint="eastAsia"/>
        </w:rPr>
        <w:t>可以观察到，此时优先级为</w:t>
      </w:r>
      <w:r>
        <w:rPr>
          <w:rFonts w:hint="eastAsia"/>
        </w:rPr>
        <w:t>100</w:t>
      </w:r>
      <w:r>
        <w:rPr>
          <w:rFonts w:hint="eastAsia"/>
        </w:rPr>
        <w:t>的路由条目已经添加到路由表中。</w:t>
      </w:r>
    </w:p>
    <w:p w14:paraId="5D24D96A"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protocol static </w:t>
      </w:r>
    </w:p>
    <w:p w14:paraId="69B59E28" w14:textId="77777777" w:rsidR="00870A08" w:rsidRDefault="003A5418">
      <w:pPr>
        <w:pStyle w:val="aff6"/>
      </w:pPr>
      <w:r>
        <w:t>Route Flags: R - relay, D - download to fib</w:t>
      </w:r>
    </w:p>
    <w:p w14:paraId="77815EE3" w14:textId="77777777" w:rsidR="00870A08" w:rsidRDefault="003A5418">
      <w:pPr>
        <w:pStyle w:val="aff6"/>
      </w:pPr>
      <w:r>
        <w:t>----------------------------------------------------------------------------</w:t>
      </w:r>
    </w:p>
    <w:p w14:paraId="39221C0F" w14:textId="77777777" w:rsidR="00870A08" w:rsidRDefault="003A5418">
      <w:pPr>
        <w:pStyle w:val="aff6"/>
      </w:pPr>
      <w:r>
        <w:t xml:space="preserve">Public routing </w:t>
      </w:r>
      <w:proofErr w:type="gramStart"/>
      <w:r>
        <w:t>table :</w:t>
      </w:r>
      <w:proofErr w:type="gramEnd"/>
      <w:r>
        <w:t xml:space="preserve"> Static</w:t>
      </w:r>
    </w:p>
    <w:p w14:paraId="6C9B2D02" w14:textId="77777777" w:rsidR="00870A08" w:rsidRDefault="003A5418">
      <w:pPr>
        <w:pStyle w:val="aff6"/>
      </w:pPr>
      <w:r>
        <w:t xml:space="preserve">         </w:t>
      </w:r>
      <w:proofErr w:type="gramStart"/>
      <w:r>
        <w:t>Destinations :</w:t>
      </w:r>
      <w:proofErr w:type="gramEnd"/>
      <w:r>
        <w:t xml:space="preserve"> 1        Routes : 2        Configured Routes : 2</w:t>
      </w:r>
    </w:p>
    <w:p w14:paraId="181AA376" w14:textId="77777777" w:rsidR="00870A08" w:rsidRDefault="003A5418">
      <w:pPr>
        <w:pStyle w:val="aff6"/>
      </w:pPr>
      <w:r>
        <w:t xml:space="preserve">Static routing table </w:t>
      </w:r>
      <w:proofErr w:type="gramStart"/>
      <w:r>
        <w:t>status :</w:t>
      </w:r>
      <w:proofErr w:type="gramEnd"/>
      <w:r>
        <w:t xml:space="preserve"> </w:t>
      </w:r>
      <w:r>
        <w:rPr>
          <w:shd w:val="pct10" w:color="auto" w:fill="FFFFFF"/>
        </w:rPr>
        <w:t>&lt;Active&gt;</w:t>
      </w:r>
    </w:p>
    <w:p w14:paraId="50FD918D" w14:textId="77777777" w:rsidR="00870A08" w:rsidRDefault="003A5418">
      <w:pPr>
        <w:pStyle w:val="aff6"/>
      </w:pPr>
      <w:r>
        <w:t xml:space="preserve">         </w:t>
      </w:r>
      <w:proofErr w:type="gramStart"/>
      <w:r>
        <w:t>Destinations :</w:t>
      </w:r>
      <w:proofErr w:type="gramEnd"/>
      <w:r>
        <w:t xml:space="preserve"> 1        Routes : 1</w:t>
      </w:r>
    </w:p>
    <w:p w14:paraId="2AC5A41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B34E656" w14:textId="77777777" w:rsidR="00870A08" w:rsidRDefault="003A5418">
      <w:pPr>
        <w:pStyle w:val="aff6"/>
      </w:pPr>
      <w:r>
        <w:t xml:space="preserve">   </w:t>
      </w:r>
      <w:r>
        <w:rPr>
          <w:shd w:val="pct10" w:color="auto" w:fill="FFFFFF"/>
        </w:rPr>
        <w:t>192.168.20.0/</w:t>
      </w:r>
      <w:proofErr w:type="gramStart"/>
      <w:r>
        <w:rPr>
          <w:shd w:val="pct10" w:color="auto" w:fill="FFFFFF"/>
        </w:rPr>
        <w:t>24  Static</w:t>
      </w:r>
      <w:proofErr w:type="gramEnd"/>
      <w:r>
        <w:rPr>
          <w:shd w:val="pct10" w:color="auto" w:fill="FFFFFF"/>
        </w:rPr>
        <w:t xml:space="preserve">  100  0          RD   10.</w:t>
      </w:r>
      <w:r>
        <w:rPr>
          <w:rFonts w:hint="eastAsia"/>
          <w:shd w:val="pct10" w:color="auto" w:fill="FFFFFF"/>
        </w:rPr>
        <w:t>0</w:t>
      </w:r>
      <w:r>
        <w:rPr>
          <w:shd w:val="pct10" w:color="auto" w:fill="FFFFFF"/>
        </w:rPr>
        <w:t>.12.2       Serial</w:t>
      </w:r>
      <w:r>
        <w:rPr>
          <w:rFonts w:hint="eastAsia"/>
          <w:shd w:val="pct10" w:color="auto" w:fill="FFFFFF"/>
        </w:rPr>
        <w:t>1</w:t>
      </w:r>
      <w:r>
        <w:rPr>
          <w:shd w:val="pct10" w:color="auto" w:fill="FFFFFF"/>
        </w:rPr>
        <w:t>/0/0</w:t>
      </w:r>
    </w:p>
    <w:p w14:paraId="3775653B" w14:textId="77777777" w:rsidR="00870A08" w:rsidRDefault="003A5418">
      <w:pPr>
        <w:pStyle w:val="aff6"/>
      </w:pPr>
      <w:r>
        <w:t xml:space="preserve">Static routing table </w:t>
      </w:r>
      <w:proofErr w:type="gramStart"/>
      <w:r>
        <w:t>status :</w:t>
      </w:r>
      <w:proofErr w:type="gramEnd"/>
      <w:r>
        <w:t xml:space="preserve"> </w:t>
      </w:r>
      <w:r>
        <w:rPr>
          <w:shd w:val="pct10" w:color="auto" w:fill="FFFFFF"/>
        </w:rPr>
        <w:t>&lt;Inactive&gt;</w:t>
      </w:r>
    </w:p>
    <w:p w14:paraId="2DB9692B" w14:textId="77777777" w:rsidR="00870A08" w:rsidRDefault="003A5418">
      <w:pPr>
        <w:pStyle w:val="aff6"/>
      </w:pPr>
      <w:r>
        <w:t xml:space="preserve">         </w:t>
      </w:r>
      <w:proofErr w:type="gramStart"/>
      <w:r>
        <w:t>Destinations :</w:t>
      </w:r>
      <w:proofErr w:type="gramEnd"/>
      <w:r>
        <w:t xml:space="preserve"> 1        Routes : 1</w:t>
      </w:r>
    </w:p>
    <w:p w14:paraId="3D045D34"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B7871C6" w14:textId="77777777" w:rsidR="00870A08" w:rsidRDefault="003A5418">
      <w:pPr>
        <w:pStyle w:val="aff6"/>
        <w:rPr>
          <w:shd w:val="pct10" w:color="auto" w:fill="FFFFFF"/>
        </w:rPr>
      </w:pPr>
      <w:r>
        <w:t xml:space="preserve">   </w:t>
      </w:r>
      <w:r>
        <w:rPr>
          <w:shd w:val="pct10" w:color="auto" w:fill="FFFFFF"/>
        </w:rPr>
        <w:t>192.168.20.0/</w:t>
      </w:r>
      <w:proofErr w:type="gramStart"/>
      <w:r>
        <w:rPr>
          <w:shd w:val="pct10" w:color="auto" w:fill="FFFFFF"/>
        </w:rPr>
        <w:t>24  Static</w:t>
      </w:r>
      <w:proofErr w:type="gramEnd"/>
      <w:r>
        <w:rPr>
          <w:shd w:val="pct10" w:color="auto" w:fill="FFFFFF"/>
        </w:rPr>
        <w:t xml:space="preserve">  60   0               10.</w:t>
      </w:r>
      <w:r>
        <w:rPr>
          <w:rFonts w:hint="eastAsia"/>
          <w:shd w:val="pct10" w:color="auto" w:fill="FFFFFF"/>
        </w:rPr>
        <w:t>0.</w:t>
      </w:r>
      <w:r>
        <w:rPr>
          <w:shd w:val="pct10" w:color="auto" w:fill="FFFFFF"/>
        </w:rPr>
        <w:t>13.3       Unknown</w:t>
      </w:r>
    </w:p>
    <w:p w14:paraId="06B1A9A0" w14:textId="77777777" w:rsidR="00870A08" w:rsidRDefault="00870A08">
      <w:pPr>
        <w:pStyle w:val="aff6"/>
        <w:rPr>
          <w:shd w:val="pct10" w:color="auto" w:fill="FFFFFF"/>
        </w:rPr>
      </w:pPr>
    </w:p>
    <w:p w14:paraId="68C519CB" w14:textId="77777777" w:rsidR="00870A08" w:rsidRDefault="003A5418">
      <w:pPr>
        <w:ind w:firstLine="420"/>
        <w:rPr>
          <w:shd w:val="pct10" w:color="auto" w:fill="FFFFFF"/>
        </w:rPr>
      </w:pPr>
      <w:r>
        <w:rPr>
          <w:rFonts w:hint="eastAsia"/>
        </w:rPr>
        <w:t>可以观察到，现在优先级为</w:t>
      </w:r>
      <w:r>
        <w:rPr>
          <w:rFonts w:hint="eastAsia"/>
        </w:rPr>
        <w:t>100</w:t>
      </w:r>
      <w:r>
        <w:rPr>
          <w:rFonts w:hint="eastAsia"/>
        </w:rPr>
        <w:t>的条目为</w:t>
      </w:r>
      <w:r>
        <w:rPr>
          <w:rFonts w:hint="eastAsia"/>
        </w:rPr>
        <w:t>Active</w:t>
      </w:r>
      <w:r>
        <w:rPr>
          <w:rFonts w:hint="eastAsia"/>
        </w:rPr>
        <w:t>状态，优先级为</w:t>
      </w:r>
      <w:r>
        <w:rPr>
          <w:rFonts w:hint="eastAsia"/>
        </w:rPr>
        <w:t>60</w:t>
      </w:r>
      <w:r>
        <w:rPr>
          <w:rFonts w:hint="eastAsia"/>
        </w:rPr>
        <w:t>的条目为</w:t>
      </w:r>
      <w:r>
        <w:rPr>
          <w:rFonts w:hint="eastAsia"/>
        </w:rPr>
        <w:t>Inactive</w:t>
      </w:r>
      <w:r>
        <w:rPr>
          <w:rFonts w:hint="eastAsia"/>
        </w:rPr>
        <w:t>状态。</w:t>
      </w:r>
    </w:p>
    <w:p w14:paraId="6C7B6333" w14:textId="77777777" w:rsidR="00870A08" w:rsidRDefault="003A5418">
      <w:pPr>
        <w:ind w:firstLine="420"/>
      </w:pPr>
      <w:r>
        <w:rPr>
          <w:rFonts w:hint="eastAsia"/>
        </w:rPr>
        <w:t>测试主机</w:t>
      </w:r>
      <w:r>
        <w:rPr>
          <w:rFonts w:hint="eastAsia"/>
        </w:rPr>
        <w:t>PC-1</w:t>
      </w:r>
      <w:r>
        <w:rPr>
          <w:rFonts w:hint="eastAsia"/>
        </w:rPr>
        <w:t>与</w:t>
      </w:r>
      <w:r>
        <w:rPr>
          <w:rFonts w:hint="eastAsia"/>
        </w:rPr>
        <w:t>PC-2</w:t>
      </w:r>
      <w:r>
        <w:rPr>
          <w:rFonts w:hint="eastAsia"/>
        </w:rPr>
        <w:t>间的通信。</w:t>
      </w:r>
    </w:p>
    <w:p w14:paraId="54998F4A" w14:textId="77777777" w:rsidR="00870A08" w:rsidRDefault="003A5418">
      <w:pPr>
        <w:pStyle w:val="aff6"/>
      </w:pPr>
      <w:r>
        <w:t>PC&gt;ping 192.168.20.20</w:t>
      </w:r>
    </w:p>
    <w:p w14:paraId="221AFC27" w14:textId="77777777" w:rsidR="00870A08" w:rsidRDefault="003A5418">
      <w:pPr>
        <w:pStyle w:val="aff6"/>
      </w:pPr>
      <w:r>
        <w:t xml:space="preserve">Ping 192.168.20.20: 32 data bytes, Press </w:t>
      </w:r>
      <w:proofErr w:type="spellStart"/>
      <w:r>
        <w:t>Ctrl_C</w:t>
      </w:r>
      <w:proofErr w:type="spellEnd"/>
      <w:r>
        <w:t xml:space="preserve"> to break</w:t>
      </w:r>
    </w:p>
    <w:p w14:paraId="004817B9" w14:textId="77777777" w:rsidR="00870A08" w:rsidRDefault="003A5418">
      <w:pPr>
        <w:pStyle w:val="aff6"/>
      </w:pPr>
      <w:r>
        <w:t xml:space="preserve">From 192.168.20.20: bytes=32 seq=1 </w:t>
      </w:r>
      <w:proofErr w:type="spellStart"/>
      <w:r>
        <w:t>ttl</w:t>
      </w:r>
      <w:proofErr w:type="spellEnd"/>
      <w:r>
        <w:t xml:space="preserve">=125 time=63 </w:t>
      </w:r>
      <w:proofErr w:type="spellStart"/>
      <w:r>
        <w:t>ms</w:t>
      </w:r>
      <w:proofErr w:type="spellEnd"/>
    </w:p>
    <w:p w14:paraId="68C2C67B" w14:textId="77777777" w:rsidR="00870A08" w:rsidRDefault="003A5418">
      <w:pPr>
        <w:pStyle w:val="aff6"/>
      </w:pPr>
      <w:r>
        <w:t xml:space="preserve">From 192.168.20.20: bytes=32 seq=2 </w:t>
      </w:r>
      <w:proofErr w:type="spellStart"/>
      <w:r>
        <w:t>ttl</w:t>
      </w:r>
      <w:proofErr w:type="spellEnd"/>
      <w:r>
        <w:t xml:space="preserve">=125 time=31 </w:t>
      </w:r>
      <w:proofErr w:type="spellStart"/>
      <w:r>
        <w:t>ms</w:t>
      </w:r>
      <w:proofErr w:type="spellEnd"/>
    </w:p>
    <w:p w14:paraId="13455852" w14:textId="77777777" w:rsidR="00870A08" w:rsidRDefault="003A5418">
      <w:pPr>
        <w:pStyle w:val="aff6"/>
      </w:pPr>
      <w:r>
        <w:t xml:space="preserve">From 192.168.20.20: bytes=32 seq=3 </w:t>
      </w:r>
      <w:proofErr w:type="spellStart"/>
      <w:r>
        <w:t>ttl</w:t>
      </w:r>
      <w:proofErr w:type="spellEnd"/>
      <w:r>
        <w:t xml:space="preserve">=125 time=47 </w:t>
      </w:r>
      <w:proofErr w:type="spellStart"/>
      <w:r>
        <w:t>ms</w:t>
      </w:r>
      <w:proofErr w:type="spellEnd"/>
    </w:p>
    <w:p w14:paraId="6659F869" w14:textId="77777777" w:rsidR="00870A08" w:rsidRDefault="003A5418">
      <w:pPr>
        <w:pStyle w:val="aff6"/>
      </w:pPr>
      <w:r>
        <w:t xml:space="preserve">From 192.168.20.20: bytes=32 seq=4 </w:t>
      </w:r>
      <w:proofErr w:type="spellStart"/>
      <w:r>
        <w:t>ttl</w:t>
      </w:r>
      <w:proofErr w:type="spellEnd"/>
      <w:r>
        <w:t xml:space="preserve">=125 time=46 </w:t>
      </w:r>
      <w:proofErr w:type="spellStart"/>
      <w:r>
        <w:t>ms</w:t>
      </w:r>
      <w:proofErr w:type="spellEnd"/>
    </w:p>
    <w:p w14:paraId="249BBDF2" w14:textId="77777777" w:rsidR="00870A08" w:rsidRDefault="003A5418">
      <w:pPr>
        <w:pStyle w:val="aff6"/>
      </w:pPr>
      <w:r>
        <w:lastRenderedPageBreak/>
        <w:t xml:space="preserve">From 192.168.20.20: bytes=32 seq=5 </w:t>
      </w:r>
      <w:proofErr w:type="spellStart"/>
      <w:r>
        <w:t>ttl</w:t>
      </w:r>
      <w:proofErr w:type="spellEnd"/>
      <w:r>
        <w:t xml:space="preserve">=125 time=62 </w:t>
      </w:r>
      <w:proofErr w:type="spellStart"/>
      <w:r>
        <w:t>ms</w:t>
      </w:r>
      <w:proofErr w:type="spellEnd"/>
    </w:p>
    <w:p w14:paraId="05D2B2AD" w14:textId="77777777" w:rsidR="00870A08" w:rsidRDefault="003A5418">
      <w:pPr>
        <w:pStyle w:val="aff6"/>
      </w:pPr>
      <w:r>
        <w:t>--- 192.168.20.20 ping statistics ---</w:t>
      </w:r>
    </w:p>
    <w:p w14:paraId="7F1D4E71" w14:textId="77777777" w:rsidR="00870A08" w:rsidRDefault="003A5418">
      <w:pPr>
        <w:pStyle w:val="aff6"/>
      </w:pPr>
      <w:r>
        <w:t xml:space="preserve">  5 packet(s) transmitted</w:t>
      </w:r>
    </w:p>
    <w:p w14:paraId="22573CB7" w14:textId="77777777" w:rsidR="00870A08" w:rsidRDefault="003A5418">
      <w:pPr>
        <w:pStyle w:val="aff6"/>
      </w:pPr>
      <w:r>
        <w:t xml:space="preserve">  5 packet(s) received</w:t>
      </w:r>
    </w:p>
    <w:p w14:paraId="07C0EF1B" w14:textId="77777777" w:rsidR="00870A08" w:rsidRDefault="003A5418">
      <w:pPr>
        <w:pStyle w:val="aff6"/>
      </w:pPr>
      <w:r>
        <w:t xml:space="preserve">  0.00% packet loss</w:t>
      </w:r>
    </w:p>
    <w:p w14:paraId="0FA1A23F" w14:textId="77777777" w:rsidR="00870A08" w:rsidRDefault="003A5418">
      <w:pPr>
        <w:pStyle w:val="aff6"/>
      </w:pPr>
      <w:r>
        <w:t xml:space="preserve">  round-trip min/avg/max = 31/49/63 </w:t>
      </w:r>
      <w:proofErr w:type="spellStart"/>
      <w:r>
        <w:t>ms</w:t>
      </w:r>
      <w:proofErr w:type="spellEnd"/>
    </w:p>
    <w:p w14:paraId="46DA10A5" w14:textId="77777777" w:rsidR="00870A08" w:rsidRDefault="00870A08">
      <w:pPr>
        <w:pStyle w:val="aff6"/>
      </w:pPr>
    </w:p>
    <w:p w14:paraId="36BD67E7" w14:textId="77777777" w:rsidR="00870A08" w:rsidRDefault="003A5418">
      <w:pPr>
        <w:ind w:firstLine="420"/>
      </w:pPr>
      <w:r>
        <w:rPr>
          <w:rFonts w:hint="eastAsia"/>
        </w:rPr>
        <w:t>通信正常，再使用</w:t>
      </w:r>
      <w:proofErr w:type="spellStart"/>
      <w:r>
        <w:rPr>
          <w:rFonts w:hint="eastAsia"/>
          <w:b/>
        </w:rPr>
        <w:t>tracert</w:t>
      </w:r>
      <w:proofErr w:type="spellEnd"/>
      <w:r>
        <w:rPr>
          <w:rFonts w:hint="eastAsia"/>
        </w:rPr>
        <w:t>命令查看此时</w:t>
      </w:r>
      <w:r>
        <w:rPr>
          <w:rFonts w:hint="eastAsia"/>
        </w:rPr>
        <w:t>PC-1</w:t>
      </w:r>
      <w:r>
        <w:rPr>
          <w:rFonts w:hint="eastAsia"/>
        </w:rPr>
        <w:t>与</w:t>
      </w:r>
      <w:r>
        <w:rPr>
          <w:rFonts w:hint="eastAsia"/>
        </w:rPr>
        <w:t>PC-2</w:t>
      </w:r>
      <w:r>
        <w:rPr>
          <w:rFonts w:hint="eastAsia"/>
        </w:rPr>
        <w:t>通信时所经过的网关。</w:t>
      </w:r>
    </w:p>
    <w:p w14:paraId="1B47DA38" w14:textId="77777777" w:rsidR="00870A08" w:rsidRDefault="003A5418">
      <w:pPr>
        <w:pStyle w:val="aff6"/>
      </w:pPr>
      <w:r>
        <w:t>PC&gt;</w:t>
      </w:r>
      <w:proofErr w:type="spellStart"/>
      <w:r>
        <w:t>tracert</w:t>
      </w:r>
      <w:proofErr w:type="spellEnd"/>
      <w:r>
        <w:t xml:space="preserve"> 192.168.20.20</w:t>
      </w:r>
    </w:p>
    <w:p w14:paraId="2E8B4CE5" w14:textId="77777777" w:rsidR="00870A08" w:rsidRDefault="003A5418">
      <w:pPr>
        <w:pStyle w:val="aff6"/>
      </w:pPr>
      <w:r>
        <w:t>traceroute to 192.168.20.20, 8 hops max</w:t>
      </w:r>
    </w:p>
    <w:p w14:paraId="3111A9A9" w14:textId="77777777" w:rsidR="00870A08" w:rsidRDefault="003A5418">
      <w:pPr>
        <w:pStyle w:val="aff6"/>
      </w:pPr>
      <w:r>
        <w:t xml:space="preserve">(ICMP), press </w:t>
      </w:r>
      <w:proofErr w:type="spellStart"/>
      <w:r>
        <w:t>Ctrl+C</w:t>
      </w:r>
      <w:proofErr w:type="spellEnd"/>
      <w:r>
        <w:t xml:space="preserve"> to stop</w:t>
      </w:r>
    </w:p>
    <w:p w14:paraId="0DA68247" w14:textId="77777777" w:rsidR="00870A08" w:rsidRDefault="003A5418">
      <w:pPr>
        <w:pStyle w:val="aff6"/>
      </w:pPr>
      <w:r>
        <w:t xml:space="preserve"> </w:t>
      </w:r>
      <w:proofErr w:type="gramStart"/>
      <w:r>
        <w:t>1  192.168.10.1</w:t>
      </w:r>
      <w:proofErr w:type="gramEnd"/>
      <w:r>
        <w:t xml:space="preserve">   &lt;1 </w:t>
      </w:r>
      <w:proofErr w:type="spellStart"/>
      <w:r>
        <w:t>ms</w:t>
      </w:r>
      <w:proofErr w:type="spellEnd"/>
      <w:r>
        <w:t xml:space="preserve">  &lt;1 </w:t>
      </w:r>
      <w:proofErr w:type="spellStart"/>
      <w:r>
        <w:t>ms</w:t>
      </w:r>
      <w:proofErr w:type="spellEnd"/>
      <w:r>
        <w:t xml:space="preserve">  31 </w:t>
      </w:r>
      <w:proofErr w:type="spellStart"/>
      <w:r>
        <w:t>ms</w:t>
      </w:r>
      <w:proofErr w:type="spellEnd"/>
    </w:p>
    <w:p w14:paraId="47E09504" w14:textId="77777777" w:rsidR="00870A08" w:rsidRDefault="003A5418">
      <w:pPr>
        <w:pStyle w:val="aff6"/>
      </w:pPr>
      <w:r>
        <w:t xml:space="preserve"> </w:t>
      </w:r>
      <w:proofErr w:type="gramStart"/>
      <w:r>
        <w:t>2  10.1.12.2</w:t>
      </w:r>
      <w:proofErr w:type="gramEnd"/>
      <w:r>
        <w:t xml:space="preserve">   32 </w:t>
      </w:r>
      <w:proofErr w:type="spellStart"/>
      <w:r>
        <w:t>ms</w:t>
      </w:r>
      <w:proofErr w:type="spellEnd"/>
      <w:r>
        <w:t xml:space="preserve">  31 </w:t>
      </w:r>
      <w:proofErr w:type="spellStart"/>
      <w:r>
        <w:t>ms</w:t>
      </w:r>
      <w:proofErr w:type="spellEnd"/>
      <w:r>
        <w:t xml:space="preserve">  15 </w:t>
      </w:r>
      <w:proofErr w:type="spellStart"/>
      <w:r>
        <w:t>ms</w:t>
      </w:r>
      <w:proofErr w:type="spellEnd"/>
    </w:p>
    <w:p w14:paraId="0DC18F46" w14:textId="77777777" w:rsidR="00870A08" w:rsidRDefault="003A5418">
      <w:pPr>
        <w:pStyle w:val="aff6"/>
      </w:pPr>
      <w:r>
        <w:t xml:space="preserve"> </w:t>
      </w:r>
      <w:proofErr w:type="gramStart"/>
      <w:r>
        <w:t>3  10.1.23.3</w:t>
      </w:r>
      <w:proofErr w:type="gramEnd"/>
      <w:r>
        <w:t xml:space="preserve">   62 </w:t>
      </w:r>
      <w:proofErr w:type="spellStart"/>
      <w:r>
        <w:t>ms</w:t>
      </w:r>
      <w:proofErr w:type="spellEnd"/>
      <w:r>
        <w:t xml:space="preserve">  47 </w:t>
      </w:r>
      <w:proofErr w:type="spellStart"/>
      <w:r>
        <w:t>ms</w:t>
      </w:r>
      <w:proofErr w:type="spellEnd"/>
      <w:r>
        <w:t xml:space="preserve">  47 </w:t>
      </w:r>
      <w:proofErr w:type="spellStart"/>
      <w:r>
        <w:t>ms</w:t>
      </w:r>
      <w:proofErr w:type="spellEnd"/>
    </w:p>
    <w:p w14:paraId="55A23B95" w14:textId="77777777" w:rsidR="00870A08" w:rsidRDefault="003A5418">
      <w:pPr>
        <w:pStyle w:val="aff6"/>
      </w:pPr>
      <w:r>
        <w:t xml:space="preserve"> </w:t>
      </w:r>
      <w:proofErr w:type="gramStart"/>
      <w:r>
        <w:t>4  192.168.20.20</w:t>
      </w:r>
      <w:proofErr w:type="gramEnd"/>
      <w:r>
        <w:t xml:space="preserve">   62 </w:t>
      </w:r>
      <w:proofErr w:type="spellStart"/>
      <w:r>
        <w:t>ms</w:t>
      </w:r>
      <w:proofErr w:type="spellEnd"/>
      <w:r>
        <w:t xml:space="preserve">  47 </w:t>
      </w:r>
      <w:proofErr w:type="spellStart"/>
      <w:r>
        <w:t>ms</w:t>
      </w:r>
      <w:proofErr w:type="spellEnd"/>
      <w:r>
        <w:t xml:space="preserve">  31 </w:t>
      </w:r>
      <w:proofErr w:type="spellStart"/>
      <w:r>
        <w:t>ms</w:t>
      </w:r>
      <w:proofErr w:type="spellEnd"/>
    </w:p>
    <w:p w14:paraId="4BD4A416" w14:textId="77777777" w:rsidR="00870A08" w:rsidRDefault="00870A08">
      <w:pPr>
        <w:pStyle w:val="aff6"/>
      </w:pPr>
    </w:p>
    <w:p w14:paraId="37A7BB7B" w14:textId="77777777" w:rsidR="00870A08" w:rsidRDefault="003A5418">
      <w:pPr>
        <w:ind w:firstLine="420"/>
      </w:pPr>
      <w:r>
        <w:rPr>
          <w:rFonts w:hint="eastAsia"/>
        </w:rPr>
        <w:t>再次验证了此时两分部之间通信时已经使用了备用链路。</w:t>
      </w:r>
    </w:p>
    <w:p w14:paraId="38D02F35" w14:textId="77777777" w:rsidR="00870A08" w:rsidRDefault="003A5418">
      <w:pPr>
        <w:pStyle w:val="2"/>
        <w:numPr>
          <w:ilvl w:val="0"/>
          <w:numId w:val="27"/>
        </w:numPr>
        <w:ind w:left="426" w:hanging="426"/>
      </w:pPr>
      <w:r>
        <w:rPr>
          <w:rFonts w:hint="eastAsia"/>
        </w:rPr>
        <w:t>通过负载均衡实现网络优化</w:t>
      </w:r>
    </w:p>
    <w:p w14:paraId="25AFCFB5" w14:textId="77777777" w:rsidR="00870A08" w:rsidRDefault="003A5418">
      <w:pPr>
        <w:ind w:firstLine="420"/>
        <w:rPr>
          <w:kern w:val="0"/>
        </w:rPr>
      </w:pPr>
      <w:r>
        <w:rPr>
          <w:rFonts w:hint="eastAsia"/>
          <w:kern w:val="0"/>
        </w:rPr>
        <w:t>公司网络管理员发现分部之间业务往来越来越多，网络流量剧增，主用链路压力非常大，而总部与两分部间的网络流量相对较少，即备用链路上的带宽多处在闲置状态。此时可以通过配置实现负载均衡，即同时利用主备两条链路来支撑两分部间的通信。</w:t>
      </w:r>
    </w:p>
    <w:p w14:paraId="64C02938" w14:textId="77777777" w:rsidR="00870A08" w:rsidRDefault="003A5418">
      <w:pPr>
        <w:ind w:firstLine="420"/>
        <w:rPr>
          <w:kern w:val="0"/>
        </w:rPr>
      </w:pPr>
      <w:r>
        <w:rPr>
          <w:rFonts w:hint="eastAsia"/>
          <w:kern w:val="0"/>
        </w:rPr>
        <w:t>恢复</w:t>
      </w:r>
      <w:r>
        <w:rPr>
          <w:rFonts w:hint="eastAsia"/>
          <w:kern w:val="0"/>
        </w:rPr>
        <w:t>R1</w:t>
      </w:r>
      <w:r>
        <w:rPr>
          <w:rFonts w:hint="eastAsia"/>
          <w:kern w:val="0"/>
        </w:rPr>
        <w:t>上的</w:t>
      </w:r>
      <w:r>
        <w:rPr>
          <w:rFonts w:hint="eastAsia"/>
        </w:rPr>
        <w:t>S1/0/1</w:t>
      </w:r>
      <w:r>
        <w:rPr>
          <w:rFonts w:hint="eastAsia"/>
        </w:rPr>
        <w:t>接口，并配置</w:t>
      </w:r>
      <w:proofErr w:type="gramStart"/>
      <w:r>
        <w:rPr>
          <w:rFonts w:hint="eastAsia"/>
        </w:rPr>
        <w:t>目的网</w:t>
      </w:r>
      <w:proofErr w:type="gramEnd"/>
      <w:r>
        <w:rPr>
          <w:rFonts w:hint="eastAsia"/>
        </w:rPr>
        <w:t>段为主机</w:t>
      </w:r>
      <w:r>
        <w:rPr>
          <w:rFonts w:hint="eastAsia"/>
        </w:rPr>
        <w:t>PC-2</w:t>
      </w:r>
      <w:proofErr w:type="gramStart"/>
      <w:r>
        <w:rPr>
          <w:rFonts w:hint="eastAsia"/>
        </w:rPr>
        <w:t>所在网</w:t>
      </w:r>
      <w:proofErr w:type="gramEnd"/>
      <w:r>
        <w:rPr>
          <w:rFonts w:hint="eastAsia"/>
        </w:rPr>
        <w:t>段，掩码为</w:t>
      </w:r>
      <w:r>
        <w:rPr>
          <w:rFonts w:hint="eastAsia"/>
        </w:rPr>
        <w:t>24</w:t>
      </w:r>
      <w:r>
        <w:rPr>
          <w:rFonts w:hint="eastAsia"/>
        </w:rPr>
        <w:t>位，下一跳为</w:t>
      </w:r>
      <w:r>
        <w:rPr>
          <w:rFonts w:hint="eastAsia"/>
        </w:rPr>
        <w:t>R2</w:t>
      </w:r>
      <w:r>
        <w:rPr>
          <w:rFonts w:hint="eastAsia"/>
        </w:rPr>
        <w:t>，优先级不变。</w:t>
      </w:r>
    </w:p>
    <w:p w14:paraId="3AFA3AB6" w14:textId="77777777" w:rsidR="00870A08" w:rsidRDefault="003A5418">
      <w:pPr>
        <w:pStyle w:val="aff6"/>
      </w:pPr>
      <w:r>
        <w:t>[R</w:t>
      </w:r>
      <w:proofErr w:type="gramStart"/>
      <w:r>
        <w:t>1]inter</w:t>
      </w:r>
      <w:r>
        <w:rPr>
          <w:rFonts w:hint="eastAsia"/>
        </w:rPr>
        <w:t>face</w:t>
      </w:r>
      <w:proofErr w:type="gramEnd"/>
      <w:r>
        <w:t xml:space="preserve"> s</w:t>
      </w:r>
      <w:r>
        <w:rPr>
          <w:rFonts w:hint="eastAsia"/>
        </w:rPr>
        <w:t>eria1</w:t>
      </w:r>
      <w:r>
        <w:t>/0/1</w:t>
      </w:r>
    </w:p>
    <w:p w14:paraId="2CAB2B24" w14:textId="77777777" w:rsidR="00870A08" w:rsidRDefault="003A5418">
      <w:pPr>
        <w:pStyle w:val="aff6"/>
      </w:pPr>
      <w:r>
        <w:t>[R1</w:t>
      </w:r>
      <w:bookmarkStart w:id="108" w:name="OLE_LINK41"/>
      <w:r>
        <w:t>-Serial0/0/</w:t>
      </w:r>
      <w:proofErr w:type="gramStart"/>
      <w:r>
        <w:t>1</w:t>
      </w:r>
      <w:bookmarkEnd w:id="108"/>
      <w:r>
        <w:t>]</w:t>
      </w:r>
      <w:r>
        <w:rPr>
          <w:rFonts w:hint="eastAsia"/>
        </w:rPr>
        <w:t>undo</w:t>
      </w:r>
      <w:proofErr w:type="gramEnd"/>
      <w:r>
        <w:rPr>
          <w:rFonts w:hint="eastAsia"/>
        </w:rPr>
        <w:t xml:space="preserve"> </w:t>
      </w:r>
      <w:r>
        <w:t>shutdown</w:t>
      </w:r>
    </w:p>
    <w:p w14:paraId="3DA2C172" w14:textId="77777777" w:rsidR="00870A08" w:rsidRDefault="003A5418">
      <w:pPr>
        <w:pStyle w:val="aff6"/>
      </w:pPr>
      <w:r>
        <w:t>[R1-Serial0/0/</w:t>
      </w:r>
      <w:proofErr w:type="gramStart"/>
      <w:r>
        <w:t>1]</w:t>
      </w:r>
      <w:proofErr w:type="spellStart"/>
      <w:r>
        <w:t>ip</w:t>
      </w:r>
      <w:proofErr w:type="spellEnd"/>
      <w:proofErr w:type="gramEnd"/>
      <w:r>
        <w:t xml:space="preserve"> route-static 192.168.20.0 24 10.</w:t>
      </w:r>
      <w:r>
        <w:rPr>
          <w:rFonts w:hint="eastAsia"/>
        </w:rPr>
        <w:t>0</w:t>
      </w:r>
      <w:r>
        <w:t>.12.2</w:t>
      </w:r>
    </w:p>
    <w:p w14:paraId="27E40330" w14:textId="77777777" w:rsidR="00870A08" w:rsidRDefault="00870A08">
      <w:pPr>
        <w:pStyle w:val="aff6"/>
      </w:pPr>
    </w:p>
    <w:p w14:paraId="715B1AEE" w14:textId="77777777" w:rsidR="00870A08" w:rsidRDefault="003A5418">
      <w:pPr>
        <w:ind w:firstLine="420"/>
      </w:pPr>
      <w:r>
        <w:rPr>
          <w:rFonts w:hint="eastAsia"/>
        </w:rPr>
        <w:lastRenderedPageBreak/>
        <w:t>查看</w:t>
      </w:r>
      <w:r>
        <w:rPr>
          <w:rFonts w:hint="eastAsia"/>
        </w:rPr>
        <w:t>R1</w:t>
      </w:r>
      <w:r>
        <w:rPr>
          <w:rFonts w:hint="eastAsia"/>
        </w:rPr>
        <w:t>上的路由表，及使用命令</w:t>
      </w:r>
      <w:r>
        <w:rPr>
          <w:b/>
        </w:rPr>
        <w:t xml:space="preserve">display </w:t>
      </w:r>
      <w:proofErr w:type="spellStart"/>
      <w:r>
        <w:rPr>
          <w:b/>
        </w:rPr>
        <w:t>ip</w:t>
      </w:r>
      <w:proofErr w:type="spellEnd"/>
      <w:r>
        <w:rPr>
          <w:b/>
        </w:rPr>
        <w:t xml:space="preserve"> routing-table </w:t>
      </w:r>
      <w:r>
        <w:rPr>
          <w:rFonts w:hint="eastAsia"/>
        </w:rPr>
        <w:t>查看。</w:t>
      </w:r>
    </w:p>
    <w:p w14:paraId="4F251C23"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5DB55855" w14:textId="77777777" w:rsidR="00870A08" w:rsidRDefault="003A5418">
      <w:pPr>
        <w:pStyle w:val="aff6"/>
      </w:pPr>
      <w:r>
        <w:t>Route Flags: R - relay, D - download to fib</w:t>
      </w:r>
    </w:p>
    <w:p w14:paraId="110AAB1E" w14:textId="77777777" w:rsidR="00870A08" w:rsidRDefault="003A5418">
      <w:pPr>
        <w:pStyle w:val="aff6"/>
      </w:pPr>
      <w:r>
        <w:t>---------------------------------------------------------------------------</w:t>
      </w:r>
    </w:p>
    <w:p w14:paraId="61536980" w14:textId="77777777" w:rsidR="00870A08" w:rsidRDefault="003A5418">
      <w:pPr>
        <w:pStyle w:val="aff6"/>
      </w:pPr>
      <w:r>
        <w:t>Routing Tables: Public</w:t>
      </w:r>
    </w:p>
    <w:p w14:paraId="580337E7" w14:textId="77777777" w:rsidR="00870A08" w:rsidRDefault="003A5418">
      <w:pPr>
        <w:pStyle w:val="aff6"/>
      </w:pPr>
      <w:r>
        <w:t xml:space="preserve">         </w:t>
      </w:r>
      <w:proofErr w:type="gramStart"/>
      <w:r>
        <w:t>Destinations :</w:t>
      </w:r>
      <w:proofErr w:type="gramEnd"/>
      <w:r>
        <w:t xml:space="preserve"> 12       Routes : 13       </w:t>
      </w:r>
    </w:p>
    <w:p w14:paraId="0E84820C"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0C7DB3C5" w14:textId="77777777" w:rsidR="00870A08" w:rsidRDefault="003A5418">
      <w:pPr>
        <w:pStyle w:val="aff6"/>
      </w:pPr>
      <w:r>
        <w:t xml:space="preserve">      10.</w:t>
      </w:r>
      <w:r>
        <w:rPr>
          <w:rFonts w:hint="eastAsia"/>
        </w:rPr>
        <w:t>0</w:t>
      </w:r>
      <w:r>
        <w:t>.12.0/</w:t>
      </w:r>
      <w:proofErr w:type="gramStart"/>
      <w:r>
        <w:t>24  Direct</w:t>
      </w:r>
      <w:proofErr w:type="gramEnd"/>
      <w:r>
        <w:t xml:space="preserve">  0    0           D   10.</w:t>
      </w:r>
      <w:r>
        <w:rPr>
          <w:rFonts w:hint="eastAsia"/>
        </w:rPr>
        <w:t>0</w:t>
      </w:r>
      <w:r>
        <w:t>.12.1       Serial</w:t>
      </w:r>
      <w:r>
        <w:rPr>
          <w:rFonts w:hint="eastAsia"/>
        </w:rPr>
        <w:t>1</w:t>
      </w:r>
      <w:r>
        <w:t>/0/0</w:t>
      </w:r>
    </w:p>
    <w:p w14:paraId="4D6642E4" w14:textId="77777777" w:rsidR="00870A08" w:rsidRDefault="003A5418">
      <w:pPr>
        <w:pStyle w:val="aff6"/>
      </w:pPr>
      <w:r>
        <w:t xml:space="preserve">      10.</w:t>
      </w:r>
      <w:r>
        <w:rPr>
          <w:rFonts w:hint="eastAsia"/>
        </w:rPr>
        <w:t>0</w:t>
      </w:r>
      <w:r>
        <w:t>.12.1/</w:t>
      </w:r>
      <w:proofErr w:type="gramStart"/>
      <w:r>
        <w:t>32  Direct</w:t>
      </w:r>
      <w:proofErr w:type="gramEnd"/>
      <w:r>
        <w:t xml:space="preserve">  0    0           D   127.0.0.1       Serial</w:t>
      </w:r>
      <w:r>
        <w:rPr>
          <w:rFonts w:hint="eastAsia"/>
        </w:rPr>
        <w:t>1</w:t>
      </w:r>
      <w:r>
        <w:t>/0/0</w:t>
      </w:r>
    </w:p>
    <w:p w14:paraId="6720F2C0" w14:textId="77777777" w:rsidR="00870A08" w:rsidRDefault="003A5418">
      <w:pPr>
        <w:pStyle w:val="aff6"/>
      </w:pPr>
      <w:r>
        <w:t xml:space="preserve">      10.</w:t>
      </w:r>
      <w:r>
        <w:rPr>
          <w:rFonts w:hint="eastAsia"/>
        </w:rPr>
        <w:t>0</w:t>
      </w:r>
      <w:r>
        <w:t>.12.2/</w:t>
      </w:r>
      <w:proofErr w:type="gramStart"/>
      <w:r>
        <w:t>32  Direct</w:t>
      </w:r>
      <w:proofErr w:type="gramEnd"/>
      <w:r>
        <w:t xml:space="preserve">  0    0           D   10.</w:t>
      </w:r>
      <w:r>
        <w:rPr>
          <w:rFonts w:hint="eastAsia"/>
        </w:rPr>
        <w:t>0</w:t>
      </w:r>
      <w:r>
        <w:t>.12.2       Serial</w:t>
      </w:r>
      <w:r>
        <w:rPr>
          <w:rFonts w:hint="eastAsia"/>
        </w:rPr>
        <w:t>1</w:t>
      </w:r>
      <w:r>
        <w:t>/0/0</w:t>
      </w:r>
    </w:p>
    <w:p w14:paraId="760DAC5A" w14:textId="77777777" w:rsidR="00870A08" w:rsidRDefault="003A5418">
      <w:pPr>
        <w:pStyle w:val="aff6"/>
      </w:pPr>
      <w:r>
        <w:t xml:space="preserve">      10.</w:t>
      </w:r>
      <w:r>
        <w:rPr>
          <w:rFonts w:hint="eastAsia"/>
        </w:rPr>
        <w:t>0</w:t>
      </w:r>
      <w:r>
        <w:t>.13.0/</w:t>
      </w:r>
      <w:proofErr w:type="gramStart"/>
      <w:r>
        <w:t>24  Direct</w:t>
      </w:r>
      <w:proofErr w:type="gramEnd"/>
      <w:r>
        <w:t xml:space="preserve">  0    0           D   10.</w:t>
      </w:r>
      <w:r>
        <w:rPr>
          <w:rFonts w:hint="eastAsia"/>
        </w:rPr>
        <w:t>0</w:t>
      </w:r>
      <w:r>
        <w:t>.13.1       Serial</w:t>
      </w:r>
      <w:r>
        <w:rPr>
          <w:rFonts w:hint="eastAsia"/>
        </w:rPr>
        <w:t>1</w:t>
      </w:r>
      <w:r>
        <w:t>/0/1</w:t>
      </w:r>
    </w:p>
    <w:p w14:paraId="0599FB86" w14:textId="77777777" w:rsidR="00870A08" w:rsidRDefault="003A5418">
      <w:pPr>
        <w:pStyle w:val="aff6"/>
      </w:pPr>
      <w:r>
        <w:t xml:space="preserve">      10.</w:t>
      </w:r>
      <w:r>
        <w:rPr>
          <w:rFonts w:hint="eastAsia"/>
        </w:rPr>
        <w:t>0</w:t>
      </w:r>
      <w:r>
        <w:t>.13.1/</w:t>
      </w:r>
      <w:proofErr w:type="gramStart"/>
      <w:r>
        <w:t>32  Direct</w:t>
      </w:r>
      <w:proofErr w:type="gramEnd"/>
      <w:r>
        <w:t xml:space="preserve">  0    0           D   127.0.0.1       Serial</w:t>
      </w:r>
      <w:r>
        <w:rPr>
          <w:rFonts w:hint="eastAsia"/>
        </w:rPr>
        <w:t>1</w:t>
      </w:r>
      <w:r>
        <w:t>/0/1</w:t>
      </w:r>
    </w:p>
    <w:p w14:paraId="7F52FCD9" w14:textId="77777777" w:rsidR="00870A08" w:rsidRDefault="003A5418">
      <w:pPr>
        <w:pStyle w:val="aff6"/>
      </w:pPr>
      <w:r>
        <w:t xml:space="preserve">      10.</w:t>
      </w:r>
      <w:r>
        <w:rPr>
          <w:rFonts w:hint="eastAsia"/>
        </w:rPr>
        <w:t>0</w:t>
      </w:r>
      <w:r>
        <w:t>.13.3/</w:t>
      </w:r>
      <w:proofErr w:type="gramStart"/>
      <w:r>
        <w:t>32  Direct</w:t>
      </w:r>
      <w:proofErr w:type="gramEnd"/>
      <w:r>
        <w:t xml:space="preserve">  0    0           D   10.</w:t>
      </w:r>
      <w:r>
        <w:rPr>
          <w:rFonts w:hint="eastAsia"/>
        </w:rPr>
        <w:t>0</w:t>
      </w:r>
      <w:r>
        <w:t>.13.3       Serial</w:t>
      </w:r>
      <w:r>
        <w:rPr>
          <w:rFonts w:hint="eastAsia"/>
        </w:rPr>
        <w:t>1</w:t>
      </w:r>
      <w:r>
        <w:t>/0/1</w:t>
      </w:r>
    </w:p>
    <w:p w14:paraId="2DBB0160" w14:textId="77777777" w:rsidR="00870A08" w:rsidRDefault="003A5418">
      <w:pPr>
        <w:pStyle w:val="aff6"/>
      </w:pPr>
      <w:r>
        <w:t xml:space="preserve">      10.</w:t>
      </w:r>
      <w:r>
        <w:rPr>
          <w:rFonts w:hint="eastAsia"/>
        </w:rPr>
        <w:t>0</w:t>
      </w:r>
      <w:r>
        <w:t>.23.0/</w:t>
      </w:r>
      <w:proofErr w:type="gramStart"/>
      <w:r>
        <w:t>24  Static</w:t>
      </w:r>
      <w:proofErr w:type="gramEnd"/>
      <w:r>
        <w:t xml:space="preserve">  60   0          RD   10.</w:t>
      </w:r>
      <w:r>
        <w:rPr>
          <w:rFonts w:hint="eastAsia"/>
        </w:rPr>
        <w:t>0</w:t>
      </w:r>
      <w:r>
        <w:t>.12.2       Serial</w:t>
      </w:r>
      <w:r>
        <w:rPr>
          <w:rFonts w:hint="eastAsia"/>
        </w:rPr>
        <w:t>1</w:t>
      </w:r>
      <w:r>
        <w:t>/0/0</w:t>
      </w:r>
    </w:p>
    <w:p w14:paraId="7A30931E" w14:textId="77777777" w:rsidR="00870A08" w:rsidRDefault="003A5418">
      <w:pPr>
        <w:pStyle w:val="aff6"/>
      </w:pPr>
      <w:r>
        <w:t xml:space="preserve">      127.0.0.0/8   </w:t>
      </w:r>
      <w:proofErr w:type="gramStart"/>
      <w:r>
        <w:t>Direct  0</w:t>
      </w:r>
      <w:proofErr w:type="gramEnd"/>
      <w:r>
        <w:t xml:space="preserve">    0           D   127.0.0.1       InLoopBack0</w:t>
      </w:r>
    </w:p>
    <w:p w14:paraId="3488DE89" w14:textId="77777777" w:rsidR="00870A08" w:rsidRDefault="003A5418">
      <w:pPr>
        <w:pStyle w:val="aff6"/>
      </w:pPr>
      <w:r>
        <w:t xml:space="preserve">      127.0.0.1/</w:t>
      </w:r>
      <w:proofErr w:type="gramStart"/>
      <w:r>
        <w:t>32  Direct</w:t>
      </w:r>
      <w:proofErr w:type="gramEnd"/>
      <w:r>
        <w:t xml:space="preserve">  0    0           D   127.0.0.1       InLoopBack0</w:t>
      </w:r>
    </w:p>
    <w:p w14:paraId="01CDF255" w14:textId="77777777" w:rsidR="00870A08" w:rsidRDefault="003A5418">
      <w:pPr>
        <w:pStyle w:val="aff6"/>
      </w:pPr>
      <w:r>
        <w:t xml:space="preserve">   192.168.10.0/</w:t>
      </w:r>
      <w:proofErr w:type="gramStart"/>
      <w:r>
        <w:t>24  Direct</w:t>
      </w:r>
      <w:proofErr w:type="gramEnd"/>
      <w:r>
        <w:t xml:space="preserve">  0    0       </w:t>
      </w:r>
      <w:r>
        <w:rPr>
          <w:rFonts w:hint="eastAsia"/>
        </w:rPr>
        <w:t xml:space="preserve">  </w:t>
      </w:r>
      <w:r>
        <w:t>D   192.168.10.1  GigabitEthernet0/0/0</w:t>
      </w:r>
    </w:p>
    <w:p w14:paraId="54D66212" w14:textId="77777777" w:rsidR="00870A08" w:rsidRDefault="003A5418">
      <w:pPr>
        <w:pStyle w:val="aff6"/>
      </w:pPr>
      <w:r>
        <w:t xml:space="preserve">   192.168.10.1/</w:t>
      </w:r>
      <w:proofErr w:type="gramStart"/>
      <w:r>
        <w:t>32  Direct</w:t>
      </w:r>
      <w:proofErr w:type="gramEnd"/>
      <w:r>
        <w:t xml:space="preserve">  0    0     </w:t>
      </w:r>
      <w:r>
        <w:rPr>
          <w:rFonts w:hint="eastAsia"/>
        </w:rPr>
        <w:t xml:space="preserve">  </w:t>
      </w:r>
      <w:r>
        <w:t xml:space="preserve">  D   127.0.0.1     GigabitEthernet0/0/0</w:t>
      </w:r>
    </w:p>
    <w:p w14:paraId="3F7D396A" w14:textId="77777777" w:rsidR="00870A08" w:rsidRDefault="003A5418">
      <w:pPr>
        <w:pStyle w:val="aff6"/>
        <w:ind w:firstLineChars="150" w:firstLine="270"/>
      </w:pPr>
      <w:r>
        <w:t>192.168.20.0/</w:t>
      </w:r>
      <w:proofErr w:type="gramStart"/>
      <w:r>
        <w:t>24  Static</w:t>
      </w:r>
      <w:proofErr w:type="gramEnd"/>
      <w:r>
        <w:t xml:space="preserve">  60   0          RD   10.</w:t>
      </w:r>
      <w:r>
        <w:rPr>
          <w:rFonts w:hint="eastAsia"/>
        </w:rPr>
        <w:t>0</w:t>
      </w:r>
      <w:r>
        <w:t>.13.3       Serial</w:t>
      </w:r>
      <w:r>
        <w:rPr>
          <w:rFonts w:hint="eastAsia"/>
        </w:rPr>
        <w:t>1</w:t>
      </w:r>
      <w:r>
        <w:t>/0/1</w:t>
      </w:r>
    </w:p>
    <w:p w14:paraId="42105F11" w14:textId="77777777" w:rsidR="00870A08" w:rsidRDefault="003A5418">
      <w:pPr>
        <w:pStyle w:val="aff6"/>
        <w:ind w:firstLineChars="1150" w:firstLine="2070"/>
      </w:pPr>
      <w:proofErr w:type="gramStart"/>
      <w:r>
        <w:t>Static  60</w:t>
      </w:r>
      <w:proofErr w:type="gramEnd"/>
      <w:r>
        <w:t xml:space="preserve">   0          RD   10.</w:t>
      </w:r>
      <w:r>
        <w:rPr>
          <w:rFonts w:hint="eastAsia"/>
        </w:rPr>
        <w:t>0</w:t>
      </w:r>
      <w:r>
        <w:t>.12.2       Serial</w:t>
      </w:r>
      <w:r>
        <w:rPr>
          <w:rFonts w:hint="eastAsia"/>
        </w:rPr>
        <w:t>1</w:t>
      </w:r>
      <w:r>
        <w:t>/0/0</w:t>
      </w:r>
    </w:p>
    <w:p w14:paraId="091BD490" w14:textId="77777777" w:rsidR="00870A08" w:rsidRDefault="00870A08">
      <w:pPr>
        <w:pStyle w:val="aff6"/>
      </w:pPr>
    </w:p>
    <w:p w14:paraId="0BB6536F" w14:textId="77777777" w:rsidR="00870A08" w:rsidRDefault="003A5418">
      <w:pPr>
        <w:ind w:firstLine="420"/>
      </w:pPr>
      <w:r>
        <w:rPr>
          <w:rFonts w:hint="eastAsia"/>
        </w:rPr>
        <w:t>配置完成后，可以观察到现在去往</w:t>
      </w:r>
      <w:r>
        <w:rPr>
          <w:rFonts w:hint="eastAsia"/>
        </w:rPr>
        <w:t>192.168.20.0</w:t>
      </w:r>
      <w:r>
        <w:rPr>
          <w:rFonts w:hint="eastAsia"/>
        </w:rPr>
        <w:t>网</w:t>
      </w:r>
      <w:proofErr w:type="gramStart"/>
      <w:r>
        <w:rPr>
          <w:rFonts w:hint="eastAsia"/>
        </w:rPr>
        <w:t>段拥有</w:t>
      </w:r>
      <w:proofErr w:type="gramEnd"/>
      <w:r>
        <w:rPr>
          <w:rFonts w:hint="eastAsia"/>
        </w:rPr>
        <w:t>两条下一跳不同的路由条目，即实现了负载均衡。</w:t>
      </w:r>
    </w:p>
    <w:p w14:paraId="6CAB88DC" w14:textId="77777777" w:rsidR="00870A08" w:rsidRDefault="003A5418">
      <w:pPr>
        <w:ind w:firstLine="420"/>
      </w:pPr>
      <w:r>
        <w:rPr>
          <w:rFonts w:hint="eastAsia"/>
        </w:rPr>
        <w:t>测试主机</w:t>
      </w:r>
      <w:r>
        <w:rPr>
          <w:rFonts w:hint="eastAsia"/>
        </w:rPr>
        <w:t>PC-1</w:t>
      </w:r>
      <w:r>
        <w:rPr>
          <w:rFonts w:hint="eastAsia"/>
        </w:rPr>
        <w:t>与</w:t>
      </w:r>
      <w:r>
        <w:rPr>
          <w:rFonts w:hint="eastAsia"/>
        </w:rPr>
        <w:t>PC-2</w:t>
      </w:r>
      <w:r>
        <w:rPr>
          <w:rFonts w:hint="eastAsia"/>
        </w:rPr>
        <w:t>间的通信。</w:t>
      </w:r>
    </w:p>
    <w:p w14:paraId="0BAE6154" w14:textId="77777777" w:rsidR="00870A08" w:rsidRDefault="003A5418">
      <w:pPr>
        <w:pStyle w:val="aff6"/>
      </w:pPr>
      <w:r>
        <w:t>PC&gt;ping 192.168.20.20</w:t>
      </w:r>
    </w:p>
    <w:p w14:paraId="3BD87B4E" w14:textId="77777777" w:rsidR="00870A08" w:rsidRDefault="003A5418">
      <w:pPr>
        <w:pStyle w:val="aff6"/>
      </w:pPr>
      <w:r>
        <w:t xml:space="preserve">Ping 192.168.20.20: 32 data bytes, Press </w:t>
      </w:r>
      <w:proofErr w:type="spellStart"/>
      <w:r>
        <w:t>Ctrl_C</w:t>
      </w:r>
      <w:proofErr w:type="spellEnd"/>
      <w:r>
        <w:t xml:space="preserve"> to break</w:t>
      </w:r>
    </w:p>
    <w:p w14:paraId="7AFF241E" w14:textId="77777777" w:rsidR="00870A08" w:rsidRDefault="003A5418">
      <w:pPr>
        <w:pStyle w:val="aff6"/>
      </w:pPr>
      <w:r>
        <w:t xml:space="preserve">From 192.168.20.20: bytes=32 seq=1 </w:t>
      </w:r>
      <w:proofErr w:type="spellStart"/>
      <w:r>
        <w:t>ttl</w:t>
      </w:r>
      <w:proofErr w:type="spellEnd"/>
      <w:r>
        <w:t xml:space="preserve">=126 time=31 </w:t>
      </w:r>
      <w:proofErr w:type="spellStart"/>
      <w:r>
        <w:t>ms</w:t>
      </w:r>
      <w:proofErr w:type="spellEnd"/>
    </w:p>
    <w:p w14:paraId="2919895D" w14:textId="77777777" w:rsidR="00870A08" w:rsidRDefault="003A5418">
      <w:pPr>
        <w:pStyle w:val="aff6"/>
      </w:pPr>
      <w:r>
        <w:lastRenderedPageBreak/>
        <w:t xml:space="preserve">From 192.168.20.20: bytes=32 seq=2 </w:t>
      </w:r>
      <w:proofErr w:type="spellStart"/>
      <w:r>
        <w:t>ttl</w:t>
      </w:r>
      <w:proofErr w:type="spellEnd"/>
      <w:r>
        <w:t xml:space="preserve">=126 time=31 </w:t>
      </w:r>
      <w:proofErr w:type="spellStart"/>
      <w:r>
        <w:t>ms</w:t>
      </w:r>
      <w:proofErr w:type="spellEnd"/>
    </w:p>
    <w:p w14:paraId="53B76F01" w14:textId="77777777" w:rsidR="00870A08" w:rsidRDefault="003A5418">
      <w:pPr>
        <w:pStyle w:val="aff6"/>
      </w:pPr>
      <w:r>
        <w:t xml:space="preserve">From 192.168.20.20: bytes=32 seq=3 </w:t>
      </w:r>
      <w:proofErr w:type="spellStart"/>
      <w:r>
        <w:t>ttl</w:t>
      </w:r>
      <w:proofErr w:type="spellEnd"/>
      <w:r>
        <w:t xml:space="preserve">=126 time=32 </w:t>
      </w:r>
      <w:proofErr w:type="spellStart"/>
      <w:r>
        <w:t>ms</w:t>
      </w:r>
      <w:proofErr w:type="spellEnd"/>
    </w:p>
    <w:p w14:paraId="3F2A585F" w14:textId="77777777" w:rsidR="00870A08" w:rsidRDefault="003A5418">
      <w:pPr>
        <w:pStyle w:val="aff6"/>
      </w:pPr>
      <w:r>
        <w:t xml:space="preserve">From 192.168.20.20: bytes=32 seq=4 </w:t>
      </w:r>
      <w:proofErr w:type="spellStart"/>
      <w:r>
        <w:t>ttl</w:t>
      </w:r>
      <w:proofErr w:type="spellEnd"/>
      <w:r>
        <w:t xml:space="preserve">=126 time=47 </w:t>
      </w:r>
      <w:proofErr w:type="spellStart"/>
      <w:r>
        <w:t>ms</w:t>
      </w:r>
      <w:proofErr w:type="spellEnd"/>
    </w:p>
    <w:p w14:paraId="568D1AA3" w14:textId="77777777" w:rsidR="00870A08" w:rsidRDefault="003A5418">
      <w:pPr>
        <w:pStyle w:val="aff6"/>
      </w:pPr>
      <w:r>
        <w:t xml:space="preserve">From 192.168.20.20: bytes=32 seq=5 </w:t>
      </w:r>
      <w:proofErr w:type="spellStart"/>
      <w:r>
        <w:t>ttl</w:t>
      </w:r>
      <w:proofErr w:type="spellEnd"/>
      <w:r>
        <w:t xml:space="preserve">=126 time=31 </w:t>
      </w:r>
      <w:proofErr w:type="spellStart"/>
      <w:r>
        <w:t>ms</w:t>
      </w:r>
      <w:proofErr w:type="spellEnd"/>
    </w:p>
    <w:p w14:paraId="7E43CF27" w14:textId="77777777" w:rsidR="00870A08" w:rsidRDefault="003A5418">
      <w:pPr>
        <w:pStyle w:val="aff6"/>
      </w:pPr>
      <w:r>
        <w:t>--- 192.168.20.20 ping statistics ---</w:t>
      </w:r>
    </w:p>
    <w:p w14:paraId="0A6F199C" w14:textId="77777777" w:rsidR="00870A08" w:rsidRDefault="003A5418">
      <w:pPr>
        <w:pStyle w:val="aff6"/>
      </w:pPr>
      <w:r>
        <w:t xml:space="preserve">  5 packet(s) transmitted</w:t>
      </w:r>
    </w:p>
    <w:p w14:paraId="633634AF" w14:textId="77777777" w:rsidR="00870A08" w:rsidRDefault="003A5418">
      <w:pPr>
        <w:pStyle w:val="aff6"/>
      </w:pPr>
      <w:r>
        <w:t xml:space="preserve">  5 packet(s) received</w:t>
      </w:r>
    </w:p>
    <w:p w14:paraId="31901490" w14:textId="77777777" w:rsidR="00870A08" w:rsidRDefault="003A5418">
      <w:pPr>
        <w:pStyle w:val="aff6"/>
      </w:pPr>
      <w:r>
        <w:t xml:space="preserve">  0.00% packet loss</w:t>
      </w:r>
    </w:p>
    <w:p w14:paraId="7F719CDE" w14:textId="77777777" w:rsidR="00870A08" w:rsidRDefault="003A5418">
      <w:pPr>
        <w:pStyle w:val="aff6"/>
      </w:pPr>
      <w:r>
        <w:t xml:space="preserve">  round-trip min/avg/max = 31/34/47 </w:t>
      </w:r>
      <w:proofErr w:type="spellStart"/>
      <w:r>
        <w:t>ms</w:t>
      </w:r>
      <w:proofErr w:type="spellEnd"/>
    </w:p>
    <w:p w14:paraId="449BF892" w14:textId="77777777" w:rsidR="00870A08" w:rsidRDefault="00870A08">
      <w:pPr>
        <w:pStyle w:val="aff6"/>
      </w:pPr>
    </w:p>
    <w:p w14:paraId="2E9BBFB3" w14:textId="77777777" w:rsidR="00870A08" w:rsidRDefault="003A5418">
      <w:pPr>
        <w:ind w:firstLine="420"/>
      </w:pPr>
      <w:r>
        <w:rPr>
          <w:rFonts w:hint="eastAsia"/>
        </w:rPr>
        <w:t>可以观察到，通信正常。</w:t>
      </w:r>
    </w:p>
    <w:p w14:paraId="2815F485" w14:textId="77777777" w:rsidR="00870A08" w:rsidRDefault="003A5418">
      <w:pPr>
        <w:ind w:firstLine="420"/>
      </w:pPr>
      <w:r>
        <w:rPr>
          <w:rFonts w:hint="eastAsia"/>
        </w:rPr>
        <w:t>在</w:t>
      </w:r>
      <w:r>
        <w:rPr>
          <w:rFonts w:hint="eastAsia"/>
        </w:rPr>
        <w:t>R3</w:t>
      </w:r>
      <w:r>
        <w:rPr>
          <w:rFonts w:hint="eastAsia"/>
        </w:rPr>
        <w:t>上做和</w:t>
      </w:r>
      <w:r>
        <w:rPr>
          <w:rFonts w:hint="eastAsia"/>
        </w:rPr>
        <w:t>R1</w:t>
      </w:r>
      <w:r>
        <w:rPr>
          <w:rFonts w:hint="eastAsia"/>
        </w:rPr>
        <w:t>同样的对称配置。</w:t>
      </w:r>
    </w:p>
    <w:p w14:paraId="6D525886" w14:textId="77777777" w:rsidR="00870A08" w:rsidRDefault="003A5418">
      <w:pPr>
        <w:pStyle w:val="aff6"/>
      </w:pPr>
      <w:r>
        <w:t>[R</w:t>
      </w:r>
      <w:proofErr w:type="gramStart"/>
      <w:r>
        <w:t>3]</w:t>
      </w:r>
      <w:proofErr w:type="spellStart"/>
      <w:r>
        <w:t>ip</w:t>
      </w:r>
      <w:proofErr w:type="spellEnd"/>
      <w:proofErr w:type="gramEnd"/>
      <w:r>
        <w:t xml:space="preserve"> route-static 192.168.10.0 24 10.</w:t>
      </w:r>
      <w:r>
        <w:rPr>
          <w:rFonts w:hint="eastAsia"/>
        </w:rPr>
        <w:t>0</w:t>
      </w:r>
      <w:r>
        <w:t>.23.2</w:t>
      </w:r>
    </w:p>
    <w:p w14:paraId="0B1AEE17" w14:textId="77777777" w:rsidR="00870A08" w:rsidRDefault="00870A08">
      <w:pPr>
        <w:ind w:firstLine="420"/>
      </w:pPr>
    </w:p>
    <w:p w14:paraId="232CA0EE" w14:textId="77777777" w:rsidR="00870A08" w:rsidRDefault="003A5418">
      <w:pPr>
        <w:ind w:firstLine="420"/>
      </w:pPr>
      <w:r>
        <w:rPr>
          <w:rFonts w:hint="eastAsia"/>
        </w:rPr>
        <w:t>配置完成后，能够在</w:t>
      </w:r>
      <w:r>
        <w:rPr>
          <w:rFonts w:hint="eastAsia"/>
        </w:rPr>
        <w:t>R3</w:t>
      </w:r>
      <w:r>
        <w:rPr>
          <w:rFonts w:hint="eastAsia"/>
        </w:rPr>
        <w:t>的路由表中观察到与</w:t>
      </w:r>
      <w:r>
        <w:rPr>
          <w:rFonts w:hint="eastAsia"/>
        </w:rPr>
        <w:t>R1</w:t>
      </w:r>
      <w:r>
        <w:rPr>
          <w:rFonts w:hint="eastAsia"/>
        </w:rPr>
        <w:t>路由</w:t>
      </w:r>
      <w:proofErr w:type="gramStart"/>
      <w:r>
        <w:rPr>
          <w:rFonts w:hint="eastAsia"/>
        </w:rPr>
        <w:t>表相同</w:t>
      </w:r>
      <w:proofErr w:type="gramEnd"/>
      <w:r>
        <w:rPr>
          <w:rFonts w:hint="eastAsia"/>
        </w:rPr>
        <w:t>的情况，这里省略。</w:t>
      </w:r>
      <w:r>
        <w:t xml:space="preserve"> </w:t>
      </w:r>
      <w:r>
        <w:rPr>
          <w:rFonts w:ascii="Courier New" w:eastAsia="宋体" w:hAnsi="Courier New" w:cs="Courier New"/>
          <w:color w:val="FFFFFF"/>
          <w:kern w:val="0"/>
          <w:sz w:val="22"/>
          <w:szCs w:val="22"/>
        </w:rPr>
        <w:t xml:space="preserve">62 </w:t>
      </w:r>
    </w:p>
    <w:p w14:paraId="02268343" w14:textId="77777777" w:rsidR="00870A08" w:rsidRDefault="003A5418">
      <w:pPr>
        <w:ind w:firstLine="420"/>
      </w:pPr>
      <w:r>
        <w:rPr>
          <w:rFonts w:hint="eastAsia"/>
        </w:rPr>
        <w:t>通过配置针对相同目的地址但优先级值不同的静态路由，可以在路由器上实现路径备份的功能。而通过配置针对相同目的地址且优先级值相同的静态路由，不仅互为备份还能实现负载均衡。</w:t>
      </w:r>
    </w:p>
    <w:p w14:paraId="1A8648AE" w14:textId="77777777" w:rsidR="00870A08" w:rsidRDefault="003A5418">
      <w:pPr>
        <w:pStyle w:val="10"/>
      </w:pPr>
      <w:r>
        <w:rPr>
          <w:rFonts w:hint="eastAsia"/>
        </w:rPr>
        <w:t>思考</w:t>
      </w:r>
    </w:p>
    <w:p w14:paraId="2C9EFC8D" w14:textId="77777777" w:rsidR="00870A08" w:rsidRDefault="003A5418">
      <w:pPr>
        <w:ind w:firstLine="420"/>
      </w:pPr>
      <w:r>
        <w:rPr>
          <w:rFonts w:hint="eastAsia"/>
        </w:rPr>
        <w:t>在本实验的步骤</w:t>
      </w:r>
      <w:r>
        <w:rPr>
          <w:rFonts w:hint="eastAsia"/>
        </w:rPr>
        <w:t>3</w:t>
      </w:r>
      <w:r>
        <w:rPr>
          <w:rFonts w:hint="eastAsia"/>
        </w:rPr>
        <w:t>和</w:t>
      </w:r>
      <w:r>
        <w:rPr>
          <w:rFonts w:hint="eastAsia"/>
        </w:rPr>
        <w:t>4</w:t>
      </w:r>
      <w:r>
        <w:rPr>
          <w:rFonts w:hint="eastAsia"/>
        </w:rPr>
        <w:t>中，如果不在</w:t>
      </w:r>
      <w:r>
        <w:rPr>
          <w:rFonts w:hint="eastAsia"/>
        </w:rPr>
        <w:t>R3</w:t>
      </w:r>
      <w:r>
        <w:rPr>
          <w:rFonts w:hint="eastAsia"/>
        </w:rPr>
        <w:t>上做和</w:t>
      </w:r>
      <w:r>
        <w:rPr>
          <w:rFonts w:hint="eastAsia"/>
        </w:rPr>
        <w:t>R1</w:t>
      </w:r>
      <w:r>
        <w:rPr>
          <w:rFonts w:hint="eastAsia"/>
        </w:rPr>
        <w:t>同样的对称配置，会产生什么样的现象？为什么？</w:t>
      </w:r>
    </w:p>
    <w:p w14:paraId="6A4B86AF" w14:textId="77777777" w:rsidR="00870A08" w:rsidRDefault="003A5418">
      <w:pPr>
        <w:ind w:firstLine="420"/>
      </w:pPr>
      <w:r>
        <w:rPr>
          <w:rFonts w:hint="eastAsia"/>
        </w:rPr>
        <w:t>完成负载均衡的配置之后，可以在</w:t>
      </w:r>
      <w:r>
        <w:rPr>
          <w:rFonts w:hint="eastAsia"/>
        </w:rPr>
        <w:t>R1</w:t>
      </w:r>
      <w:r>
        <w:rPr>
          <w:rFonts w:hint="eastAsia"/>
        </w:rPr>
        <w:t>上的</w:t>
      </w:r>
      <w:r>
        <w:rPr>
          <w:rFonts w:hint="eastAsia"/>
        </w:rPr>
        <w:t>S1/0/0</w:t>
      </w:r>
      <w:r>
        <w:rPr>
          <w:rFonts w:hint="eastAsia"/>
        </w:rPr>
        <w:t>和</w:t>
      </w:r>
      <w:r>
        <w:rPr>
          <w:rFonts w:hint="eastAsia"/>
        </w:rPr>
        <w:t>S1/0/1</w:t>
      </w:r>
      <w:r>
        <w:rPr>
          <w:rFonts w:hint="eastAsia"/>
        </w:rPr>
        <w:t>两个接口上</w:t>
      </w:r>
      <w:proofErr w:type="gramStart"/>
      <w:r>
        <w:rPr>
          <w:rFonts w:hint="eastAsia"/>
        </w:rPr>
        <w:t>启用抓</w:t>
      </w:r>
      <w:proofErr w:type="gramEnd"/>
      <w:r>
        <w:rPr>
          <w:rFonts w:hint="eastAsia"/>
        </w:rPr>
        <w:t>包工具，且在主机</w:t>
      </w:r>
      <w:r>
        <w:rPr>
          <w:rFonts w:hint="eastAsia"/>
        </w:rPr>
        <w:t>PC-1</w:t>
      </w:r>
      <w:r>
        <w:rPr>
          <w:rFonts w:hint="eastAsia"/>
        </w:rPr>
        <w:t>上</w:t>
      </w:r>
      <w:r>
        <w:rPr>
          <w:rFonts w:hint="eastAsia"/>
        </w:rPr>
        <w:t>ping</w:t>
      </w:r>
      <w:r>
        <w:rPr>
          <w:rFonts w:hint="eastAsia"/>
        </w:rPr>
        <w:t>主机</w:t>
      </w:r>
      <w:r>
        <w:rPr>
          <w:rFonts w:hint="eastAsia"/>
        </w:rPr>
        <w:t>PC-2</w:t>
      </w:r>
      <w:r>
        <w:rPr>
          <w:rFonts w:hint="eastAsia"/>
        </w:rPr>
        <w:t>，观察</w:t>
      </w:r>
      <w:r>
        <w:rPr>
          <w:rFonts w:hint="eastAsia"/>
        </w:rPr>
        <w:t>R1</w:t>
      </w:r>
      <w:r>
        <w:rPr>
          <w:rFonts w:hint="eastAsia"/>
        </w:rPr>
        <w:t>的两个接口上的现象，为什么会产生这样的现象？</w:t>
      </w:r>
    </w:p>
    <w:p w14:paraId="6E7AE321" w14:textId="77777777" w:rsidR="00870A08" w:rsidRDefault="00870A08">
      <w:pPr>
        <w:widowControl/>
        <w:adjustRightInd/>
        <w:snapToGrid/>
        <w:ind w:firstLineChars="0" w:firstLine="0"/>
        <w:jc w:val="left"/>
        <w:sectPr w:rsidR="00870A08">
          <w:pgSz w:w="11906" w:h="16838"/>
          <w:pgMar w:top="1312" w:right="1800" w:bottom="1440" w:left="1800" w:header="779" w:footer="992" w:gutter="0"/>
          <w:cols w:space="425"/>
          <w:docGrid w:type="lines" w:linePitch="312"/>
        </w:sectPr>
      </w:pPr>
    </w:p>
    <w:p w14:paraId="7B6856FB" w14:textId="77777777" w:rsidR="00870A08" w:rsidRDefault="003A5418">
      <w:pPr>
        <w:pStyle w:val="1"/>
        <w:ind w:left="0"/>
      </w:pPr>
      <w:bookmarkStart w:id="109" w:name="_Toc4609"/>
      <w:r>
        <w:rPr>
          <w:rFonts w:hint="eastAsia"/>
        </w:rPr>
        <w:lastRenderedPageBreak/>
        <w:t>RIP</w:t>
      </w:r>
      <w:bookmarkEnd w:id="109"/>
    </w:p>
    <w:p w14:paraId="6CDDCDE5" w14:textId="77777777" w:rsidR="00870A08" w:rsidRDefault="003A5418">
      <w:pPr>
        <w:pStyle w:val="af2"/>
        <w:ind w:firstLineChars="0" w:firstLine="0"/>
      </w:pPr>
      <w:bookmarkStart w:id="110" w:name="_Toc2856"/>
      <w:r>
        <w:rPr>
          <w:rFonts w:ascii="微软雅黑" w:hAnsi="微软雅黑" w:hint="eastAsia"/>
        </w:rPr>
        <w:t>7.1</w:t>
      </w:r>
      <w:r>
        <w:rPr>
          <w:rFonts w:hint="eastAsia"/>
        </w:rPr>
        <w:t xml:space="preserve"> RIP</w:t>
      </w:r>
      <w:r>
        <w:rPr>
          <w:rFonts w:hint="eastAsia"/>
        </w:rPr>
        <w:t>路由协议基本配置</w:t>
      </w:r>
      <w:bookmarkEnd w:id="110"/>
    </w:p>
    <w:p w14:paraId="1430CDFE" w14:textId="77777777" w:rsidR="00870A08" w:rsidRDefault="003A5418">
      <w:pPr>
        <w:pStyle w:val="10"/>
      </w:pPr>
      <w:r>
        <w:rPr>
          <w:rFonts w:hint="eastAsia"/>
        </w:rPr>
        <w:t>原理概述</w:t>
      </w:r>
    </w:p>
    <w:p w14:paraId="2F5B503B" w14:textId="77777777" w:rsidR="00870A08" w:rsidRDefault="003A5418">
      <w:pPr>
        <w:pStyle w:val="13"/>
        <w:ind w:firstLine="420"/>
      </w:pPr>
      <w:r>
        <w:rPr>
          <w:rFonts w:hint="eastAsia"/>
        </w:rPr>
        <w:t>RIP</w:t>
      </w:r>
      <w:r>
        <w:rPr>
          <w:rFonts w:hint="eastAsia"/>
        </w:rPr>
        <w:t>（</w:t>
      </w:r>
      <w:r>
        <w:rPr>
          <w:rFonts w:hint="eastAsia"/>
        </w:rPr>
        <w:t>Routing Information Protocol</w:t>
      </w:r>
      <w:r>
        <w:rPr>
          <w:rFonts w:hint="eastAsia"/>
        </w:rPr>
        <w:t>）路由协议作为最早的距离矢量</w:t>
      </w:r>
      <w:r>
        <w:rPr>
          <w:rFonts w:hint="eastAsia"/>
        </w:rPr>
        <w:t>IP</w:t>
      </w:r>
      <w:r>
        <w:rPr>
          <w:rFonts w:hint="eastAsia"/>
        </w:rPr>
        <w:t>路由协议，也是最先得到广泛使用的一种路由协议，采用了</w:t>
      </w:r>
      <w:r>
        <w:rPr>
          <w:rFonts w:hint="eastAsia"/>
        </w:rPr>
        <w:t>Bellman-Ford</w:t>
      </w:r>
      <w:r>
        <w:rPr>
          <w:rFonts w:hint="eastAsia"/>
        </w:rPr>
        <w:t>算法，其最大的特点就是配置简单。</w:t>
      </w:r>
    </w:p>
    <w:p w14:paraId="5D21C1CC" w14:textId="77777777" w:rsidR="00870A08" w:rsidRDefault="003A5418">
      <w:pPr>
        <w:pStyle w:val="13"/>
        <w:ind w:firstLine="420"/>
      </w:pPr>
      <w:r>
        <w:rPr>
          <w:rFonts w:hint="eastAsia"/>
        </w:rPr>
        <w:t>RIP</w:t>
      </w:r>
      <w:r>
        <w:t>协议要求网络中每一</w:t>
      </w:r>
      <w:r>
        <w:rPr>
          <w:rFonts w:hint="eastAsia"/>
        </w:rPr>
        <w:t>台</w:t>
      </w:r>
      <w:r>
        <w:t>路由器都要维护从</w:t>
      </w:r>
      <w:r>
        <w:rPr>
          <w:rFonts w:hint="eastAsia"/>
        </w:rPr>
        <w:t>自身</w:t>
      </w:r>
      <w:r>
        <w:t>到每一个目的网络的</w:t>
      </w:r>
      <w:r>
        <w:rPr>
          <w:rFonts w:hint="eastAsia"/>
        </w:rPr>
        <w:t>路由信息</w:t>
      </w:r>
      <w:r>
        <w:t>。</w:t>
      </w:r>
      <w:r>
        <w:t>RIP</w:t>
      </w:r>
      <w:r>
        <w:t>协议</w:t>
      </w:r>
      <w:proofErr w:type="gramStart"/>
      <w:r>
        <w:rPr>
          <w:rFonts w:hint="eastAsia"/>
        </w:rPr>
        <w:t>使用跳数来</w:t>
      </w:r>
      <w:proofErr w:type="gramEnd"/>
      <w:r>
        <w:rPr>
          <w:rFonts w:hint="eastAsia"/>
        </w:rPr>
        <w:t>衡量网络间的“距离”。</w:t>
      </w:r>
      <w:r>
        <w:t>从一</w:t>
      </w:r>
      <w:r>
        <w:rPr>
          <w:rFonts w:hint="eastAsia"/>
        </w:rPr>
        <w:t>台</w:t>
      </w:r>
      <w:r>
        <w:t>路由器到</w:t>
      </w:r>
      <w:r>
        <w:rPr>
          <w:rFonts w:hint="eastAsia"/>
        </w:rPr>
        <w:t>其</w:t>
      </w:r>
      <w:r>
        <w:t>直连网络</w:t>
      </w:r>
      <w:proofErr w:type="gramStart"/>
      <w:r>
        <w:t>的</w:t>
      </w:r>
      <w:r>
        <w:rPr>
          <w:rFonts w:hint="eastAsia"/>
        </w:rPr>
        <w:t>跳数</w:t>
      </w:r>
      <w:r>
        <w:t>定义</w:t>
      </w:r>
      <w:proofErr w:type="gramEnd"/>
      <w:r>
        <w:t>为</w:t>
      </w:r>
      <w:r>
        <w:t>1</w:t>
      </w:r>
      <w:r>
        <w:rPr>
          <w:rFonts w:hint="eastAsia"/>
        </w:rPr>
        <w:t>。</w:t>
      </w:r>
      <w:r>
        <w:t>从一</w:t>
      </w:r>
      <w:r>
        <w:rPr>
          <w:rFonts w:hint="eastAsia"/>
        </w:rPr>
        <w:t>台</w:t>
      </w:r>
      <w:r>
        <w:t>路由器到</w:t>
      </w:r>
      <w:r>
        <w:rPr>
          <w:rFonts w:hint="eastAsia"/>
        </w:rPr>
        <w:t>其</w:t>
      </w:r>
      <w:r>
        <w:t>非直连网络的距离定义为每经过一个路由器则距离加</w:t>
      </w:r>
      <w:r>
        <w:t>1</w:t>
      </w:r>
      <w:r>
        <w:t>。</w:t>
      </w:r>
      <w:r>
        <w:rPr>
          <w:rFonts w:hint="eastAsia"/>
        </w:rPr>
        <w:t>“</w:t>
      </w:r>
      <w:r>
        <w:t>距离</w:t>
      </w:r>
      <w:r>
        <w:rPr>
          <w:rFonts w:hint="eastAsia"/>
        </w:rPr>
        <w:t>”</w:t>
      </w:r>
      <w:r>
        <w:t>也称为</w:t>
      </w:r>
      <w:r>
        <w:rPr>
          <w:rFonts w:hint="eastAsia"/>
        </w:rPr>
        <w:t>“</w:t>
      </w:r>
      <w:r>
        <w:t>跳数</w:t>
      </w:r>
      <w:r>
        <w:rPr>
          <w:rFonts w:hint="eastAsia"/>
        </w:rPr>
        <w:t>”</w:t>
      </w:r>
      <w:r>
        <w:t>。</w:t>
      </w:r>
      <w:r>
        <w:t>RIP</w:t>
      </w:r>
      <w:r>
        <w:t>允许</w:t>
      </w:r>
      <w:r>
        <w:rPr>
          <w:rFonts w:hint="eastAsia"/>
        </w:rPr>
        <w:t>路由的</w:t>
      </w:r>
      <w:proofErr w:type="gramStart"/>
      <w:r>
        <w:rPr>
          <w:rFonts w:hint="eastAsia"/>
        </w:rPr>
        <w:t>最大跳数为</w:t>
      </w:r>
      <w:proofErr w:type="gramEnd"/>
      <w:r>
        <w:rPr>
          <w:rFonts w:hint="eastAsia"/>
        </w:rPr>
        <w:t>15</w:t>
      </w:r>
      <w:r>
        <w:t>，因此，</w:t>
      </w:r>
      <w:r>
        <w:t>16</w:t>
      </w:r>
      <w:r>
        <w:t>即为不可达。可见</w:t>
      </w:r>
      <w:r>
        <w:t>RIP</w:t>
      </w:r>
      <w:r>
        <w:t>协议只适用于小型</w:t>
      </w:r>
      <w:r>
        <w:rPr>
          <w:rFonts w:hint="eastAsia"/>
        </w:rPr>
        <w:t>网络</w:t>
      </w:r>
      <w:r>
        <w:t>。</w:t>
      </w:r>
    </w:p>
    <w:p w14:paraId="73148B32" w14:textId="77777777" w:rsidR="00870A08" w:rsidRDefault="003A5418">
      <w:pPr>
        <w:pStyle w:val="13"/>
        <w:ind w:firstLine="420"/>
      </w:pPr>
      <w:r>
        <w:rPr>
          <w:rFonts w:hint="eastAsia"/>
        </w:rPr>
        <w:t>目前</w:t>
      </w:r>
      <w:r>
        <w:rPr>
          <w:rFonts w:hint="eastAsia"/>
        </w:rPr>
        <w:t>RIP</w:t>
      </w:r>
      <w:r>
        <w:rPr>
          <w:rFonts w:hint="eastAsia"/>
        </w:rPr>
        <w:t>有两个版本，</w:t>
      </w:r>
      <w:r>
        <w:rPr>
          <w:rFonts w:hint="eastAsia"/>
        </w:rPr>
        <w:t>RIPv1</w:t>
      </w:r>
      <w:r>
        <w:rPr>
          <w:rFonts w:hint="eastAsia"/>
        </w:rPr>
        <w:t>和</w:t>
      </w:r>
      <w:r>
        <w:rPr>
          <w:rFonts w:hint="eastAsia"/>
        </w:rPr>
        <w:t>RIPv2</w:t>
      </w:r>
      <w:r>
        <w:rPr>
          <w:rFonts w:hint="eastAsia"/>
        </w:rPr>
        <w:t>，</w:t>
      </w:r>
      <w:r>
        <w:rPr>
          <w:rFonts w:hint="eastAsia"/>
        </w:rPr>
        <w:t>RIPv2</w:t>
      </w:r>
      <w:r>
        <w:rPr>
          <w:rFonts w:hint="eastAsia"/>
        </w:rPr>
        <w:t>针对</w:t>
      </w:r>
      <w:r>
        <w:rPr>
          <w:rFonts w:hint="eastAsia"/>
        </w:rPr>
        <w:t xml:space="preserve"> RIPv1</w:t>
      </w:r>
      <w:r>
        <w:rPr>
          <w:rFonts w:hint="eastAsia"/>
        </w:rPr>
        <w:t>进行扩充，能够携带更多的信息量，并增强了安全性能。</w:t>
      </w:r>
      <w:r>
        <w:rPr>
          <w:rFonts w:hint="eastAsia"/>
        </w:rPr>
        <w:t>RIPv1</w:t>
      </w:r>
      <w:r>
        <w:rPr>
          <w:rFonts w:hint="eastAsia"/>
        </w:rPr>
        <w:t>和</w:t>
      </w:r>
      <w:r>
        <w:rPr>
          <w:rFonts w:hint="eastAsia"/>
        </w:rPr>
        <w:t>RIPv2</w:t>
      </w:r>
      <w:r>
        <w:rPr>
          <w:rFonts w:hint="eastAsia"/>
        </w:rPr>
        <w:t>都是基于</w:t>
      </w:r>
      <w:r>
        <w:rPr>
          <w:rFonts w:hint="eastAsia"/>
        </w:rPr>
        <w:t>UDP</w:t>
      </w:r>
      <w:r>
        <w:rPr>
          <w:rFonts w:hint="eastAsia"/>
        </w:rPr>
        <w:t>的协议，使用</w:t>
      </w:r>
      <w:r>
        <w:rPr>
          <w:rFonts w:hint="eastAsia"/>
        </w:rPr>
        <w:t>UDP520</w:t>
      </w:r>
      <w:r>
        <w:rPr>
          <w:rFonts w:hint="eastAsia"/>
        </w:rPr>
        <w:t>号端口收发数据包。</w:t>
      </w:r>
    </w:p>
    <w:p w14:paraId="762CE011" w14:textId="77777777" w:rsidR="00870A08" w:rsidRDefault="003A5418">
      <w:pPr>
        <w:pStyle w:val="10"/>
      </w:pPr>
      <w:r>
        <w:rPr>
          <w:rFonts w:hint="eastAsia"/>
        </w:rPr>
        <w:t>实验内容</w:t>
      </w:r>
    </w:p>
    <w:p w14:paraId="329CE363" w14:textId="77777777" w:rsidR="00870A08" w:rsidRDefault="003A5418">
      <w:pPr>
        <w:ind w:firstLine="420"/>
        <w:jc w:val="left"/>
      </w:pPr>
      <w:r>
        <w:rPr>
          <w:rFonts w:hint="eastAsia"/>
        </w:rPr>
        <w:t>某小型公司组网拓扑很简单，只拥有两台路由器，因此可以采用</w:t>
      </w:r>
      <w:r>
        <w:rPr>
          <w:rFonts w:hint="eastAsia"/>
        </w:rPr>
        <w:t>RIP</w:t>
      </w:r>
      <w:r>
        <w:rPr>
          <w:rFonts w:hint="eastAsia"/>
        </w:rPr>
        <w:t>路由协议来完成网络的部署。本实验通过模拟简单的企业网络场景来描述</w:t>
      </w:r>
      <w:r>
        <w:rPr>
          <w:rFonts w:hint="eastAsia"/>
        </w:rPr>
        <w:t>RIP</w:t>
      </w:r>
      <w:r>
        <w:rPr>
          <w:rFonts w:hint="eastAsia"/>
        </w:rPr>
        <w:t>路由协议的基本配置，介绍一些基本的查看</w:t>
      </w:r>
      <w:r>
        <w:rPr>
          <w:rFonts w:hint="eastAsia"/>
        </w:rPr>
        <w:t>RIP</w:t>
      </w:r>
      <w:r>
        <w:rPr>
          <w:rFonts w:hint="eastAsia"/>
        </w:rPr>
        <w:t>信息的命令使用方法。</w:t>
      </w:r>
    </w:p>
    <w:p w14:paraId="47CC2681" w14:textId="77777777" w:rsidR="00870A08" w:rsidRDefault="003A5418">
      <w:pPr>
        <w:pStyle w:val="10"/>
      </w:pPr>
      <w:r>
        <w:rPr>
          <w:rFonts w:hint="eastAsia"/>
        </w:rPr>
        <w:t>实验目的</w:t>
      </w:r>
    </w:p>
    <w:p w14:paraId="7DEDFF06" w14:textId="77777777" w:rsidR="00870A08" w:rsidRDefault="003A5418">
      <w:pPr>
        <w:pStyle w:val="12"/>
        <w:numPr>
          <w:ilvl w:val="1"/>
          <w:numId w:val="5"/>
        </w:numPr>
        <w:ind w:firstLineChars="0"/>
        <w:jc w:val="left"/>
      </w:pPr>
      <w:r>
        <w:rPr>
          <w:rFonts w:hint="eastAsia"/>
        </w:rPr>
        <w:t>理解</w:t>
      </w:r>
      <w:r>
        <w:rPr>
          <w:rFonts w:hint="eastAsia"/>
        </w:rPr>
        <w:t>RIP</w:t>
      </w:r>
      <w:r>
        <w:rPr>
          <w:rFonts w:hint="eastAsia"/>
        </w:rPr>
        <w:t>的应用场景</w:t>
      </w:r>
    </w:p>
    <w:p w14:paraId="2E5D730E" w14:textId="77777777" w:rsidR="00870A08" w:rsidRDefault="003A5418">
      <w:pPr>
        <w:pStyle w:val="12"/>
        <w:numPr>
          <w:ilvl w:val="1"/>
          <w:numId w:val="5"/>
        </w:numPr>
        <w:ind w:firstLineChars="0"/>
        <w:jc w:val="left"/>
      </w:pPr>
      <w:r>
        <w:rPr>
          <w:rFonts w:hint="eastAsia"/>
        </w:rPr>
        <w:t>理解</w:t>
      </w:r>
      <w:r>
        <w:rPr>
          <w:rFonts w:hint="eastAsia"/>
        </w:rPr>
        <w:t>RIP</w:t>
      </w:r>
      <w:r>
        <w:rPr>
          <w:rFonts w:hint="eastAsia"/>
        </w:rPr>
        <w:t>的基本原理</w:t>
      </w:r>
    </w:p>
    <w:p w14:paraId="5213ACE3" w14:textId="77777777" w:rsidR="00870A08" w:rsidRDefault="003A5418">
      <w:pPr>
        <w:pStyle w:val="12"/>
        <w:numPr>
          <w:ilvl w:val="1"/>
          <w:numId w:val="5"/>
        </w:numPr>
        <w:ind w:firstLineChars="0"/>
        <w:jc w:val="left"/>
      </w:pPr>
      <w:r>
        <w:rPr>
          <w:rFonts w:hint="eastAsia"/>
        </w:rPr>
        <w:t>掌握</w:t>
      </w:r>
      <w:r>
        <w:rPr>
          <w:rFonts w:hint="eastAsia"/>
        </w:rPr>
        <w:t>RIPv1</w:t>
      </w:r>
      <w:r>
        <w:rPr>
          <w:rFonts w:hint="eastAsia"/>
        </w:rPr>
        <w:t>的基本配置</w:t>
      </w:r>
    </w:p>
    <w:p w14:paraId="57DC6145" w14:textId="77777777" w:rsidR="00870A08" w:rsidRDefault="003A5418">
      <w:pPr>
        <w:pStyle w:val="12"/>
        <w:numPr>
          <w:ilvl w:val="1"/>
          <w:numId w:val="5"/>
        </w:numPr>
        <w:ind w:firstLineChars="0"/>
        <w:jc w:val="left"/>
      </w:pPr>
      <w:r>
        <w:rPr>
          <w:rFonts w:hint="eastAsia"/>
        </w:rPr>
        <w:t>掌握</w:t>
      </w:r>
      <w:r>
        <w:rPr>
          <w:rFonts w:hint="eastAsia"/>
        </w:rPr>
        <w:t>RIPv2</w:t>
      </w:r>
      <w:r>
        <w:rPr>
          <w:rFonts w:hint="eastAsia"/>
        </w:rPr>
        <w:t>的基本配置</w:t>
      </w:r>
    </w:p>
    <w:p w14:paraId="3C8C87FB" w14:textId="77777777" w:rsidR="00870A08" w:rsidRDefault="003A5418">
      <w:pPr>
        <w:pStyle w:val="12"/>
        <w:numPr>
          <w:ilvl w:val="1"/>
          <w:numId w:val="5"/>
        </w:numPr>
        <w:ind w:firstLineChars="0"/>
        <w:jc w:val="left"/>
      </w:pPr>
      <w:r>
        <w:rPr>
          <w:rFonts w:hint="eastAsia"/>
        </w:rPr>
        <w:t>掌握测试</w:t>
      </w:r>
      <w:r>
        <w:rPr>
          <w:rFonts w:hint="eastAsia"/>
        </w:rPr>
        <w:t>RIP</w:t>
      </w:r>
      <w:r>
        <w:rPr>
          <w:rFonts w:hint="eastAsia"/>
        </w:rPr>
        <w:t>路由网络的连通性的方法</w:t>
      </w:r>
    </w:p>
    <w:p w14:paraId="764981F2" w14:textId="77777777" w:rsidR="00870A08" w:rsidRDefault="003A5418">
      <w:pPr>
        <w:pStyle w:val="12"/>
        <w:numPr>
          <w:ilvl w:val="1"/>
          <w:numId w:val="5"/>
        </w:numPr>
        <w:ind w:firstLineChars="0"/>
        <w:jc w:val="left"/>
      </w:pPr>
      <w:r>
        <w:rPr>
          <w:rFonts w:hint="eastAsia"/>
        </w:rPr>
        <w:lastRenderedPageBreak/>
        <w:t>掌握使用</w:t>
      </w:r>
      <w:r>
        <w:rPr>
          <w:rFonts w:hint="eastAsia"/>
        </w:rPr>
        <w:t>display</w:t>
      </w:r>
      <w:r>
        <w:rPr>
          <w:rFonts w:hint="eastAsia"/>
        </w:rPr>
        <w:t>与</w:t>
      </w:r>
      <w:r>
        <w:rPr>
          <w:rFonts w:hint="eastAsia"/>
        </w:rPr>
        <w:t>debug</w:t>
      </w:r>
      <w:r>
        <w:rPr>
          <w:rFonts w:hint="eastAsia"/>
        </w:rPr>
        <w:t>命令测试</w:t>
      </w:r>
      <w:r>
        <w:rPr>
          <w:rFonts w:hint="eastAsia"/>
        </w:rPr>
        <w:t>RIP</w:t>
      </w:r>
    </w:p>
    <w:p w14:paraId="7D0B11FA" w14:textId="77777777" w:rsidR="00870A08" w:rsidRDefault="003A5418">
      <w:pPr>
        <w:pStyle w:val="12"/>
        <w:numPr>
          <w:ilvl w:val="1"/>
          <w:numId w:val="5"/>
        </w:numPr>
        <w:ind w:firstLineChars="0"/>
        <w:jc w:val="left"/>
      </w:pPr>
      <w:r>
        <w:rPr>
          <w:rFonts w:hint="eastAsia"/>
        </w:rPr>
        <w:t>了解</w:t>
      </w:r>
      <w:r>
        <w:rPr>
          <w:rFonts w:hint="eastAsia"/>
        </w:rPr>
        <w:t>RIPv1</w:t>
      </w:r>
      <w:r>
        <w:rPr>
          <w:rFonts w:hint="eastAsia"/>
        </w:rPr>
        <w:t>与</w:t>
      </w:r>
      <w:r>
        <w:rPr>
          <w:rFonts w:hint="eastAsia"/>
        </w:rPr>
        <w:t>RIPv2</w:t>
      </w:r>
      <w:r>
        <w:rPr>
          <w:rFonts w:hint="eastAsia"/>
        </w:rPr>
        <w:t>的区别</w:t>
      </w:r>
    </w:p>
    <w:p w14:paraId="2CBDA7C5" w14:textId="77777777" w:rsidR="00870A08" w:rsidRDefault="003A5418">
      <w:pPr>
        <w:pStyle w:val="10"/>
      </w:pPr>
      <w:r>
        <w:rPr>
          <w:rFonts w:hint="eastAsia"/>
        </w:rPr>
        <w:t>实验拓扑</w:t>
      </w:r>
    </w:p>
    <w:p w14:paraId="02DA0577" w14:textId="77777777" w:rsidR="00870A08" w:rsidRDefault="003A5418">
      <w:pPr>
        <w:pStyle w:val="aff6"/>
        <w:jc w:val="center"/>
      </w:pPr>
      <w:r>
        <w:rPr>
          <w:noProof/>
          <w:lang w:val="en-GB"/>
        </w:rPr>
        <w:drawing>
          <wp:inline distT="0" distB="0" distL="0" distR="0" wp14:anchorId="1224CEF6" wp14:editId="29246A11">
            <wp:extent cx="5274310" cy="7143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6"/>
                    <a:stretch>
                      <a:fillRect/>
                    </a:stretch>
                  </pic:blipFill>
                  <pic:spPr>
                    <a:xfrm>
                      <a:off x="0" y="0"/>
                      <a:ext cx="5274310" cy="714375"/>
                    </a:xfrm>
                    <a:prstGeom prst="rect">
                      <a:avLst/>
                    </a:prstGeom>
                  </pic:spPr>
                </pic:pic>
              </a:graphicData>
            </a:graphic>
          </wp:inline>
        </w:drawing>
      </w:r>
    </w:p>
    <w:p w14:paraId="011051FE" w14:textId="77777777" w:rsidR="00870A08" w:rsidRDefault="003A5418">
      <w:pPr>
        <w:pStyle w:val="aff6"/>
        <w:jc w:val="center"/>
      </w:pPr>
      <w:r>
        <w:rPr>
          <w:rFonts w:hint="eastAsia"/>
        </w:rPr>
        <w:t>图</w:t>
      </w:r>
      <w:r>
        <w:rPr>
          <w:rFonts w:hint="eastAsia"/>
        </w:rPr>
        <w:t>7-1 RIP</w:t>
      </w:r>
      <w:r>
        <w:rPr>
          <w:rFonts w:hint="eastAsia"/>
        </w:rPr>
        <w:t>路由协议基本配置拓扑图</w:t>
      </w:r>
    </w:p>
    <w:p w14:paraId="6A2633BF"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16E4C96F" w14:textId="77777777">
        <w:trPr>
          <w:trHeight w:val="471"/>
          <w:jc w:val="center"/>
        </w:trPr>
        <w:tc>
          <w:tcPr>
            <w:tcW w:w="1594" w:type="dxa"/>
            <w:vAlign w:val="center"/>
          </w:tcPr>
          <w:p w14:paraId="569C193F" w14:textId="77777777" w:rsidR="00870A08" w:rsidRDefault="003A5418">
            <w:pPr>
              <w:spacing w:line="240" w:lineRule="auto"/>
              <w:ind w:firstLineChars="0" w:firstLine="0"/>
              <w:jc w:val="center"/>
            </w:pPr>
            <w:r>
              <w:rPr>
                <w:rFonts w:hint="eastAsia"/>
              </w:rPr>
              <w:t>设备</w:t>
            </w:r>
          </w:p>
        </w:tc>
        <w:tc>
          <w:tcPr>
            <w:tcW w:w="1706" w:type="dxa"/>
            <w:vAlign w:val="center"/>
          </w:tcPr>
          <w:p w14:paraId="3D815E14" w14:textId="77777777" w:rsidR="00870A08" w:rsidRDefault="003A5418">
            <w:pPr>
              <w:spacing w:line="240" w:lineRule="auto"/>
              <w:ind w:firstLineChars="0" w:firstLine="0"/>
              <w:jc w:val="center"/>
            </w:pPr>
            <w:r>
              <w:rPr>
                <w:rFonts w:hint="eastAsia"/>
              </w:rPr>
              <w:t>接口</w:t>
            </w:r>
          </w:p>
        </w:tc>
        <w:tc>
          <w:tcPr>
            <w:tcW w:w="1882" w:type="dxa"/>
            <w:vAlign w:val="center"/>
          </w:tcPr>
          <w:p w14:paraId="2702F717"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37CDEE52" w14:textId="77777777" w:rsidR="00870A08" w:rsidRDefault="003A5418">
            <w:pPr>
              <w:spacing w:line="240" w:lineRule="auto"/>
              <w:ind w:firstLineChars="0" w:firstLine="0"/>
              <w:jc w:val="center"/>
            </w:pPr>
            <w:r>
              <w:rPr>
                <w:rFonts w:hint="eastAsia"/>
              </w:rPr>
              <w:t>子网掩码</w:t>
            </w:r>
          </w:p>
        </w:tc>
        <w:tc>
          <w:tcPr>
            <w:tcW w:w="1458" w:type="dxa"/>
            <w:vAlign w:val="center"/>
          </w:tcPr>
          <w:p w14:paraId="723C85C5" w14:textId="77777777" w:rsidR="00870A08" w:rsidRDefault="003A5418">
            <w:pPr>
              <w:spacing w:line="240" w:lineRule="auto"/>
              <w:ind w:firstLineChars="0" w:firstLine="0"/>
              <w:jc w:val="center"/>
            </w:pPr>
            <w:r>
              <w:rPr>
                <w:rFonts w:hint="eastAsia"/>
              </w:rPr>
              <w:t>默认网关</w:t>
            </w:r>
          </w:p>
        </w:tc>
      </w:tr>
      <w:tr w:rsidR="00870A08" w14:paraId="1B0378B7" w14:textId="77777777">
        <w:trPr>
          <w:jc w:val="center"/>
        </w:trPr>
        <w:tc>
          <w:tcPr>
            <w:tcW w:w="1594" w:type="dxa"/>
            <w:vMerge w:val="restart"/>
            <w:vAlign w:val="center"/>
          </w:tcPr>
          <w:p w14:paraId="62106C55" w14:textId="77777777" w:rsidR="00870A08" w:rsidRDefault="003A5418">
            <w:pPr>
              <w:spacing w:line="240" w:lineRule="auto"/>
              <w:ind w:firstLineChars="0" w:firstLine="0"/>
              <w:jc w:val="center"/>
            </w:pPr>
            <w:r>
              <w:rPr>
                <w:rFonts w:hint="eastAsia"/>
              </w:rPr>
              <w:t>R1(AR1220)</w:t>
            </w:r>
          </w:p>
        </w:tc>
        <w:tc>
          <w:tcPr>
            <w:tcW w:w="1706" w:type="dxa"/>
            <w:vAlign w:val="center"/>
          </w:tcPr>
          <w:p w14:paraId="2B18DDE2" w14:textId="77777777" w:rsidR="00870A08" w:rsidRDefault="003A5418">
            <w:pPr>
              <w:spacing w:line="240" w:lineRule="auto"/>
              <w:ind w:firstLineChars="0" w:firstLine="0"/>
              <w:jc w:val="center"/>
            </w:pPr>
            <w:r>
              <w:rPr>
                <w:rFonts w:hint="eastAsia"/>
              </w:rPr>
              <w:t>GE 0/0/0</w:t>
            </w:r>
          </w:p>
        </w:tc>
        <w:tc>
          <w:tcPr>
            <w:tcW w:w="1882" w:type="dxa"/>
            <w:vAlign w:val="center"/>
          </w:tcPr>
          <w:p w14:paraId="7404FB3E" w14:textId="77777777" w:rsidR="00870A08" w:rsidRDefault="003A5418">
            <w:pPr>
              <w:spacing w:line="240" w:lineRule="auto"/>
              <w:ind w:firstLineChars="0" w:firstLine="0"/>
              <w:jc w:val="center"/>
            </w:pPr>
            <w:r>
              <w:rPr>
                <w:rFonts w:hint="eastAsia"/>
              </w:rPr>
              <w:t>10.0.12.1</w:t>
            </w:r>
          </w:p>
        </w:tc>
        <w:tc>
          <w:tcPr>
            <w:tcW w:w="1882" w:type="dxa"/>
            <w:vAlign w:val="center"/>
          </w:tcPr>
          <w:p w14:paraId="7E27790C" w14:textId="77777777" w:rsidR="00870A08" w:rsidRDefault="003A5418">
            <w:pPr>
              <w:spacing w:line="240" w:lineRule="auto"/>
              <w:ind w:firstLineChars="0" w:firstLine="0"/>
              <w:jc w:val="center"/>
            </w:pPr>
            <w:r>
              <w:rPr>
                <w:rFonts w:hint="eastAsia"/>
              </w:rPr>
              <w:t>255.255.255.0</w:t>
            </w:r>
          </w:p>
        </w:tc>
        <w:tc>
          <w:tcPr>
            <w:tcW w:w="1458" w:type="dxa"/>
            <w:vAlign w:val="center"/>
          </w:tcPr>
          <w:p w14:paraId="4B5BC78E" w14:textId="77777777" w:rsidR="00870A08" w:rsidRDefault="003A5418">
            <w:pPr>
              <w:spacing w:line="240" w:lineRule="auto"/>
              <w:ind w:firstLineChars="0" w:firstLine="0"/>
              <w:jc w:val="center"/>
            </w:pPr>
            <w:r>
              <w:rPr>
                <w:rFonts w:hint="eastAsia"/>
              </w:rPr>
              <w:t>N/A</w:t>
            </w:r>
          </w:p>
        </w:tc>
      </w:tr>
      <w:tr w:rsidR="00870A08" w14:paraId="2479986D" w14:textId="77777777">
        <w:trPr>
          <w:jc w:val="center"/>
        </w:trPr>
        <w:tc>
          <w:tcPr>
            <w:tcW w:w="1594" w:type="dxa"/>
            <w:vMerge/>
            <w:vAlign w:val="center"/>
          </w:tcPr>
          <w:p w14:paraId="6F3ACE0F" w14:textId="77777777" w:rsidR="00870A08" w:rsidRDefault="00870A08">
            <w:pPr>
              <w:spacing w:line="240" w:lineRule="auto"/>
              <w:ind w:firstLine="420"/>
              <w:jc w:val="center"/>
            </w:pPr>
          </w:p>
        </w:tc>
        <w:tc>
          <w:tcPr>
            <w:tcW w:w="1706" w:type="dxa"/>
            <w:vAlign w:val="center"/>
          </w:tcPr>
          <w:p w14:paraId="3DFFFD86" w14:textId="77777777" w:rsidR="00870A08" w:rsidRDefault="003A5418">
            <w:pPr>
              <w:spacing w:line="240" w:lineRule="auto"/>
              <w:ind w:firstLineChars="0" w:firstLine="0"/>
              <w:jc w:val="center"/>
            </w:pPr>
            <w:r>
              <w:rPr>
                <w:rFonts w:hint="eastAsia"/>
              </w:rPr>
              <w:t>Loopback 0</w:t>
            </w:r>
          </w:p>
        </w:tc>
        <w:tc>
          <w:tcPr>
            <w:tcW w:w="1882" w:type="dxa"/>
            <w:vAlign w:val="center"/>
          </w:tcPr>
          <w:p w14:paraId="20ADE30F" w14:textId="77777777" w:rsidR="00870A08" w:rsidRDefault="003A5418">
            <w:pPr>
              <w:spacing w:line="240" w:lineRule="auto"/>
              <w:ind w:firstLineChars="0" w:firstLine="0"/>
              <w:jc w:val="center"/>
            </w:pPr>
            <w:r>
              <w:rPr>
                <w:rFonts w:hint="eastAsia"/>
              </w:rPr>
              <w:t>10.0.1.1</w:t>
            </w:r>
          </w:p>
        </w:tc>
        <w:tc>
          <w:tcPr>
            <w:tcW w:w="1882" w:type="dxa"/>
            <w:vAlign w:val="center"/>
          </w:tcPr>
          <w:p w14:paraId="49EC8712" w14:textId="77777777" w:rsidR="00870A08" w:rsidRDefault="003A5418">
            <w:pPr>
              <w:spacing w:line="240" w:lineRule="auto"/>
              <w:ind w:firstLineChars="0" w:firstLine="0"/>
              <w:jc w:val="center"/>
            </w:pPr>
            <w:r>
              <w:rPr>
                <w:rFonts w:hint="eastAsia"/>
              </w:rPr>
              <w:t>255.255.255.0</w:t>
            </w:r>
          </w:p>
        </w:tc>
        <w:tc>
          <w:tcPr>
            <w:tcW w:w="1458" w:type="dxa"/>
            <w:vAlign w:val="center"/>
          </w:tcPr>
          <w:p w14:paraId="1206A877" w14:textId="77777777" w:rsidR="00870A08" w:rsidRDefault="003A5418">
            <w:pPr>
              <w:spacing w:line="240" w:lineRule="auto"/>
              <w:ind w:firstLineChars="0" w:firstLine="0"/>
              <w:jc w:val="center"/>
            </w:pPr>
            <w:r>
              <w:rPr>
                <w:rFonts w:hint="eastAsia"/>
              </w:rPr>
              <w:t>N/A</w:t>
            </w:r>
          </w:p>
        </w:tc>
      </w:tr>
      <w:tr w:rsidR="00870A08" w14:paraId="70A789D4" w14:textId="77777777">
        <w:trPr>
          <w:jc w:val="center"/>
        </w:trPr>
        <w:tc>
          <w:tcPr>
            <w:tcW w:w="1594" w:type="dxa"/>
            <w:vMerge w:val="restart"/>
            <w:vAlign w:val="center"/>
          </w:tcPr>
          <w:p w14:paraId="67D9541A" w14:textId="77777777" w:rsidR="00870A08" w:rsidRDefault="003A5418">
            <w:pPr>
              <w:spacing w:line="240" w:lineRule="auto"/>
              <w:ind w:firstLineChars="0" w:firstLine="0"/>
              <w:jc w:val="center"/>
            </w:pPr>
            <w:r>
              <w:rPr>
                <w:rFonts w:hint="eastAsia"/>
              </w:rPr>
              <w:t>R2(AR1220)</w:t>
            </w:r>
          </w:p>
        </w:tc>
        <w:tc>
          <w:tcPr>
            <w:tcW w:w="1706" w:type="dxa"/>
            <w:vAlign w:val="center"/>
          </w:tcPr>
          <w:p w14:paraId="177C66BA" w14:textId="77777777" w:rsidR="00870A08" w:rsidRDefault="003A5418">
            <w:pPr>
              <w:spacing w:line="240" w:lineRule="auto"/>
              <w:ind w:firstLineChars="0" w:firstLine="0"/>
              <w:jc w:val="center"/>
            </w:pPr>
            <w:r>
              <w:rPr>
                <w:rFonts w:hint="eastAsia"/>
              </w:rPr>
              <w:t>G</w:t>
            </w:r>
            <w:r>
              <w:t>E</w:t>
            </w:r>
            <w:r>
              <w:rPr>
                <w:rFonts w:hint="eastAsia"/>
              </w:rPr>
              <w:t xml:space="preserve"> 0/0/0</w:t>
            </w:r>
          </w:p>
        </w:tc>
        <w:tc>
          <w:tcPr>
            <w:tcW w:w="1882" w:type="dxa"/>
            <w:vAlign w:val="center"/>
          </w:tcPr>
          <w:p w14:paraId="1A7DBC06" w14:textId="77777777" w:rsidR="00870A08" w:rsidRDefault="003A5418">
            <w:pPr>
              <w:spacing w:line="240" w:lineRule="auto"/>
              <w:ind w:firstLineChars="0" w:firstLine="0"/>
              <w:jc w:val="center"/>
            </w:pPr>
            <w:r>
              <w:rPr>
                <w:rFonts w:hint="eastAsia"/>
              </w:rPr>
              <w:t>10.0.12.2</w:t>
            </w:r>
          </w:p>
        </w:tc>
        <w:tc>
          <w:tcPr>
            <w:tcW w:w="1882" w:type="dxa"/>
            <w:vAlign w:val="center"/>
          </w:tcPr>
          <w:p w14:paraId="64A2EC79" w14:textId="77777777" w:rsidR="00870A08" w:rsidRDefault="003A5418">
            <w:pPr>
              <w:spacing w:line="240" w:lineRule="auto"/>
              <w:ind w:firstLineChars="0" w:firstLine="0"/>
              <w:jc w:val="center"/>
            </w:pPr>
            <w:r>
              <w:rPr>
                <w:rFonts w:hint="eastAsia"/>
              </w:rPr>
              <w:t>255.255.255.0</w:t>
            </w:r>
          </w:p>
        </w:tc>
        <w:tc>
          <w:tcPr>
            <w:tcW w:w="1458" w:type="dxa"/>
            <w:vAlign w:val="center"/>
          </w:tcPr>
          <w:p w14:paraId="5956C3EF" w14:textId="77777777" w:rsidR="00870A08" w:rsidRDefault="003A5418">
            <w:pPr>
              <w:spacing w:line="240" w:lineRule="auto"/>
              <w:ind w:firstLineChars="0" w:firstLine="0"/>
              <w:jc w:val="center"/>
            </w:pPr>
            <w:r>
              <w:rPr>
                <w:rFonts w:hint="eastAsia"/>
              </w:rPr>
              <w:t>N/A</w:t>
            </w:r>
          </w:p>
        </w:tc>
      </w:tr>
      <w:tr w:rsidR="00870A08" w14:paraId="65DE4DD5" w14:textId="77777777">
        <w:trPr>
          <w:trHeight w:val="285"/>
          <w:jc w:val="center"/>
        </w:trPr>
        <w:tc>
          <w:tcPr>
            <w:tcW w:w="1594" w:type="dxa"/>
            <w:vMerge/>
            <w:vAlign w:val="center"/>
          </w:tcPr>
          <w:p w14:paraId="665F7A55" w14:textId="77777777" w:rsidR="00870A08" w:rsidRDefault="00870A08">
            <w:pPr>
              <w:ind w:firstLine="420"/>
              <w:jc w:val="center"/>
            </w:pPr>
          </w:p>
        </w:tc>
        <w:tc>
          <w:tcPr>
            <w:tcW w:w="1706" w:type="dxa"/>
            <w:vAlign w:val="center"/>
          </w:tcPr>
          <w:p w14:paraId="77E4F381" w14:textId="77777777" w:rsidR="00870A08" w:rsidRDefault="003A5418">
            <w:pPr>
              <w:spacing w:line="240" w:lineRule="auto"/>
              <w:ind w:firstLineChars="0" w:firstLine="0"/>
              <w:jc w:val="center"/>
            </w:pPr>
            <w:r>
              <w:rPr>
                <w:rFonts w:hint="eastAsia"/>
              </w:rPr>
              <w:t>Loopback 0</w:t>
            </w:r>
          </w:p>
        </w:tc>
        <w:tc>
          <w:tcPr>
            <w:tcW w:w="1882" w:type="dxa"/>
            <w:vAlign w:val="center"/>
          </w:tcPr>
          <w:p w14:paraId="255E99E5" w14:textId="77777777" w:rsidR="00870A08" w:rsidRDefault="003A5418">
            <w:pPr>
              <w:spacing w:line="240" w:lineRule="auto"/>
              <w:ind w:firstLineChars="0" w:firstLine="0"/>
              <w:jc w:val="center"/>
            </w:pPr>
            <w:r>
              <w:rPr>
                <w:rFonts w:hint="eastAsia"/>
              </w:rPr>
              <w:t>10.0.2.2</w:t>
            </w:r>
          </w:p>
        </w:tc>
        <w:tc>
          <w:tcPr>
            <w:tcW w:w="1882" w:type="dxa"/>
            <w:vAlign w:val="center"/>
          </w:tcPr>
          <w:p w14:paraId="3942ADC0" w14:textId="77777777" w:rsidR="00870A08" w:rsidRDefault="003A5418">
            <w:pPr>
              <w:spacing w:line="240" w:lineRule="auto"/>
              <w:ind w:firstLineChars="0" w:firstLine="0"/>
              <w:jc w:val="center"/>
            </w:pPr>
            <w:r>
              <w:rPr>
                <w:rFonts w:hint="eastAsia"/>
              </w:rPr>
              <w:t>255.255.255.0</w:t>
            </w:r>
          </w:p>
        </w:tc>
        <w:tc>
          <w:tcPr>
            <w:tcW w:w="1458" w:type="dxa"/>
            <w:vAlign w:val="center"/>
          </w:tcPr>
          <w:p w14:paraId="4E106422" w14:textId="77777777" w:rsidR="00870A08" w:rsidRDefault="003A5418">
            <w:pPr>
              <w:spacing w:line="240" w:lineRule="auto"/>
              <w:ind w:firstLineChars="0" w:firstLine="0"/>
              <w:jc w:val="center"/>
            </w:pPr>
            <w:r>
              <w:rPr>
                <w:rFonts w:hint="eastAsia"/>
              </w:rPr>
              <w:t>N/A</w:t>
            </w:r>
          </w:p>
        </w:tc>
      </w:tr>
    </w:tbl>
    <w:p w14:paraId="1C5CCA49" w14:textId="77777777" w:rsidR="00870A08" w:rsidRDefault="003A5418">
      <w:pPr>
        <w:pStyle w:val="10"/>
      </w:pPr>
      <w:r>
        <w:rPr>
          <w:rFonts w:hint="eastAsia"/>
        </w:rPr>
        <w:t>实验步骤</w:t>
      </w:r>
      <w:r>
        <w:rPr>
          <w:rFonts w:hint="eastAsia"/>
        </w:rPr>
        <w:t xml:space="preserve"> </w:t>
      </w:r>
    </w:p>
    <w:p w14:paraId="2EC90732" w14:textId="77777777" w:rsidR="00870A08" w:rsidRDefault="003A5418">
      <w:pPr>
        <w:pStyle w:val="2"/>
        <w:numPr>
          <w:ilvl w:val="0"/>
          <w:numId w:val="28"/>
        </w:numPr>
        <w:ind w:left="426" w:hanging="426"/>
      </w:pPr>
      <w:r>
        <w:rPr>
          <w:rFonts w:hint="eastAsia"/>
        </w:rPr>
        <w:t>基本配置</w:t>
      </w:r>
    </w:p>
    <w:p w14:paraId="7125D73D" w14:textId="77777777" w:rsidR="00870A08" w:rsidRDefault="003A5418">
      <w:pPr>
        <w:pStyle w:val="aff6"/>
        <w:ind w:left="720"/>
        <w:rPr>
          <w:highlight w:val="yellow"/>
        </w:rPr>
      </w:pPr>
      <w:r>
        <w:rPr>
          <w:highlight w:val="yellow"/>
        </w:rPr>
        <w:t>[R</w:t>
      </w:r>
      <w:proofErr w:type="gramStart"/>
      <w:r>
        <w:rPr>
          <w:highlight w:val="yellow"/>
        </w:rPr>
        <w:t>1]interface</w:t>
      </w:r>
      <w:proofErr w:type="gramEnd"/>
      <w:r>
        <w:rPr>
          <w:highlight w:val="yellow"/>
        </w:rPr>
        <w:t xml:space="preserve"> loopback0</w:t>
      </w:r>
    </w:p>
    <w:p w14:paraId="53BF2357" w14:textId="77777777" w:rsidR="00870A08" w:rsidRDefault="003A5418">
      <w:pPr>
        <w:pStyle w:val="aff6"/>
        <w:ind w:left="720"/>
      </w:pPr>
      <w:r>
        <w:rPr>
          <w:highlight w:val="yellow"/>
        </w:rPr>
        <w:t>[</w:t>
      </w:r>
      <w:r>
        <w:rPr>
          <w:rFonts w:hint="eastAsia"/>
          <w:highlight w:val="yellow"/>
        </w:rPr>
        <w:t>R</w:t>
      </w:r>
      <w:r>
        <w:rPr>
          <w:highlight w:val="yellow"/>
        </w:rPr>
        <w:t>1-LoopBack</w:t>
      </w:r>
      <w:proofErr w:type="gramStart"/>
      <w:r>
        <w:rPr>
          <w:highlight w:val="yellow"/>
        </w:rPr>
        <w:t>0]</w:t>
      </w:r>
      <w:proofErr w:type="spellStart"/>
      <w:r>
        <w:rPr>
          <w:highlight w:val="yellow"/>
        </w:rPr>
        <w:t>ip</w:t>
      </w:r>
      <w:proofErr w:type="spellEnd"/>
      <w:proofErr w:type="gramEnd"/>
      <w:r>
        <w:rPr>
          <w:highlight w:val="yellow"/>
        </w:rPr>
        <w:t xml:space="preserve"> address 10.0.1.1 24</w:t>
      </w:r>
    </w:p>
    <w:p w14:paraId="66BB94E6" w14:textId="77777777" w:rsidR="00870A08" w:rsidRDefault="003A5418">
      <w:pPr>
        <w:pStyle w:val="aff6"/>
        <w:ind w:left="720"/>
        <w:rPr>
          <w:highlight w:val="yellow"/>
        </w:rPr>
      </w:pPr>
      <w:r>
        <w:rPr>
          <w:highlight w:val="yellow"/>
        </w:rPr>
        <w:t>[R</w:t>
      </w:r>
      <w:proofErr w:type="gramStart"/>
      <w:r>
        <w:rPr>
          <w:highlight w:val="yellow"/>
        </w:rPr>
        <w:t>2]interface</w:t>
      </w:r>
      <w:proofErr w:type="gramEnd"/>
      <w:r>
        <w:rPr>
          <w:highlight w:val="yellow"/>
        </w:rPr>
        <w:t xml:space="preserve"> loopback0</w:t>
      </w:r>
    </w:p>
    <w:p w14:paraId="454C22A8" w14:textId="77777777" w:rsidR="00870A08" w:rsidRDefault="003A5418">
      <w:pPr>
        <w:pStyle w:val="aff6"/>
        <w:ind w:left="720"/>
      </w:pPr>
      <w:r>
        <w:rPr>
          <w:highlight w:val="yellow"/>
        </w:rPr>
        <w:t>[</w:t>
      </w:r>
      <w:r>
        <w:rPr>
          <w:rFonts w:hint="eastAsia"/>
          <w:highlight w:val="yellow"/>
        </w:rPr>
        <w:t>R</w:t>
      </w:r>
      <w:r>
        <w:rPr>
          <w:highlight w:val="yellow"/>
        </w:rPr>
        <w:t>2-LoopBack</w:t>
      </w:r>
      <w:proofErr w:type="gramStart"/>
      <w:r>
        <w:rPr>
          <w:highlight w:val="yellow"/>
        </w:rPr>
        <w:t>0]</w:t>
      </w:r>
      <w:proofErr w:type="spellStart"/>
      <w:r>
        <w:rPr>
          <w:highlight w:val="yellow"/>
        </w:rPr>
        <w:t>ip</w:t>
      </w:r>
      <w:proofErr w:type="spellEnd"/>
      <w:proofErr w:type="gramEnd"/>
      <w:r>
        <w:rPr>
          <w:highlight w:val="yellow"/>
        </w:rPr>
        <w:t xml:space="preserve"> address 10.0.2.2 24</w:t>
      </w:r>
    </w:p>
    <w:p w14:paraId="14DA5E7A" w14:textId="77777777" w:rsidR="00870A08" w:rsidRDefault="00870A08">
      <w:pPr>
        <w:pStyle w:val="aff6"/>
        <w:ind w:left="720"/>
      </w:pPr>
    </w:p>
    <w:p w14:paraId="186720D3" w14:textId="77777777" w:rsidR="00870A08" w:rsidRDefault="00870A08">
      <w:pPr>
        <w:ind w:firstLine="420"/>
        <w:jc w:val="left"/>
      </w:pPr>
    </w:p>
    <w:p w14:paraId="47630276" w14:textId="77777777" w:rsidR="00870A08" w:rsidRDefault="003A5418">
      <w:pPr>
        <w:ind w:firstLine="420"/>
        <w:jc w:val="left"/>
      </w:pPr>
      <w:r>
        <w:rPr>
          <w:rFonts w:hint="eastAsia"/>
        </w:rPr>
        <w:t>根据实验编址表进行相应的基本配置，并使用</w:t>
      </w:r>
      <w:r>
        <w:rPr>
          <w:rFonts w:hint="eastAsia"/>
          <w:b/>
        </w:rPr>
        <w:t>ping</w:t>
      </w:r>
      <w:r>
        <w:rPr>
          <w:rFonts w:hint="eastAsia"/>
        </w:rPr>
        <w:t>命令检测直连链路的连通性。</w:t>
      </w:r>
    </w:p>
    <w:p w14:paraId="3C625178" w14:textId="77777777" w:rsidR="00870A08" w:rsidRDefault="003A5418">
      <w:pPr>
        <w:pStyle w:val="aff6"/>
      </w:pPr>
      <w:r>
        <w:t>[R</w:t>
      </w:r>
      <w:proofErr w:type="gramStart"/>
      <w:r>
        <w:t>1]ping</w:t>
      </w:r>
      <w:proofErr w:type="gramEnd"/>
      <w:r>
        <w:t xml:space="preserve"> -c 1 10.</w:t>
      </w:r>
      <w:r>
        <w:rPr>
          <w:rFonts w:hint="eastAsia"/>
        </w:rPr>
        <w:t>0</w:t>
      </w:r>
      <w:r>
        <w:t>.12.2</w:t>
      </w:r>
    </w:p>
    <w:p w14:paraId="22DC31F3" w14:textId="77777777" w:rsidR="00870A08" w:rsidRDefault="003A5418">
      <w:pPr>
        <w:pStyle w:val="aff6"/>
      </w:pPr>
      <w:r>
        <w:t xml:space="preserve">  PING 10.</w:t>
      </w:r>
      <w:r>
        <w:rPr>
          <w:rFonts w:hint="eastAsia"/>
        </w:rPr>
        <w:t>0</w:t>
      </w:r>
      <w:r>
        <w:t xml:space="preserve">.12.2: </w:t>
      </w:r>
      <w:proofErr w:type="gramStart"/>
      <w:r>
        <w:t>56  data</w:t>
      </w:r>
      <w:proofErr w:type="gramEnd"/>
      <w:r>
        <w:t xml:space="preserve"> bytes, press CTRL_C to break</w:t>
      </w:r>
    </w:p>
    <w:p w14:paraId="74750A72" w14:textId="77777777" w:rsidR="00870A08" w:rsidRDefault="003A5418">
      <w:pPr>
        <w:pStyle w:val="aff6"/>
      </w:pPr>
      <w:r>
        <w:lastRenderedPageBreak/>
        <w:t xml:space="preserve">    Reply from 10.</w:t>
      </w:r>
      <w:r>
        <w:rPr>
          <w:rFonts w:hint="eastAsia"/>
        </w:rPr>
        <w:t>0</w:t>
      </w:r>
      <w:r>
        <w:t xml:space="preserve">.12.2: bytes=56 Sequence=1 </w:t>
      </w:r>
      <w:proofErr w:type="spellStart"/>
      <w:r>
        <w:t>ttl</w:t>
      </w:r>
      <w:proofErr w:type="spellEnd"/>
      <w:r>
        <w:t xml:space="preserve">=255 time=50 </w:t>
      </w:r>
      <w:proofErr w:type="spellStart"/>
      <w:r>
        <w:t>ms</w:t>
      </w:r>
      <w:proofErr w:type="spellEnd"/>
    </w:p>
    <w:p w14:paraId="491EA914" w14:textId="77777777" w:rsidR="00870A08" w:rsidRDefault="003A5418">
      <w:pPr>
        <w:pStyle w:val="aff6"/>
      </w:pPr>
      <w:r>
        <w:t xml:space="preserve">  --- 10.</w:t>
      </w:r>
      <w:r>
        <w:rPr>
          <w:rFonts w:hint="eastAsia"/>
        </w:rPr>
        <w:t>0</w:t>
      </w:r>
      <w:r>
        <w:t>.12.2 ping statistics ---</w:t>
      </w:r>
    </w:p>
    <w:p w14:paraId="3849533C" w14:textId="77777777" w:rsidR="00870A08" w:rsidRDefault="003A5418">
      <w:pPr>
        <w:pStyle w:val="aff6"/>
      </w:pPr>
      <w:r>
        <w:t xml:space="preserve">    1 packet(s) transmitted</w:t>
      </w:r>
    </w:p>
    <w:p w14:paraId="700AFF02" w14:textId="77777777" w:rsidR="00870A08" w:rsidRDefault="003A5418">
      <w:pPr>
        <w:pStyle w:val="aff6"/>
      </w:pPr>
      <w:r>
        <w:t xml:space="preserve">    1 packet(s) received</w:t>
      </w:r>
    </w:p>
    <w:p w14:paraId="70E5E43D" w14:textId="77777777" w:rsidR="00870A08" w:rsidRDefault="003A5418">
      <w:pPr>
        <w:pStyle w:val="aff6"/>
      </w:pPr>
      <w:r>
        <w:t xml:space="preserve">    0.00% packet loss</w:t>
      </w:r>
    </w:p>
    <w:p w14:paraId="3E71E362" w14:textId="77777777" w:rsidR="00870A08" w:rsidRDefault="003A5418">
      <w:pPr>
        <w:pStyle w:val="aff6"/>
      </w:pPr>
      <w:r>
        <w:t xml:space="preserve">round-trip min/avg/max = 50/50/50 </w:t>
      </w:r>
      <w:proofErr w:type="spellStart"/>
      <w:r>
        <w:t>ms</w:t>
      </w:r>
      <w:proofErr w:type="spellEnd"/>
    </w:p>
    <w:p w14:paraId="322CFDBF" w14:textId="77777777" w:rsidR="00870A08" w:rsidRDefault="003A5418">
      <w:pPr>
        <w:pStyle w:val="2"/>
        <w:numPr>
          <w:ilvl w:val="0"/>
          <w:numId w:val="28"/>
        </w:numPr>
        <w:ind w:left="426" w:hanging="426"/>
      </w:pPr>
      <w:r>
        <w:rPr>
          <w:rFonts w:hint="eastAsia"/>
        </w:rPr>
        <w:t>使用</w:t>
      </w:r>
      <w:r>
        <w:rPr>
          <w:rFonts w:hint="eastAsia"/>
        </w:rPr>
        <w:t>RIPv1</w:t>
      </w:r>
      <w:r>
        <w:rPr>
          <w:rFonts w:hint="eastAsia"/>
        </w:rPr>
        <w:t>搭建网络</w:t>
      </w:r>
    </w:p>
    <w:p w14:paraId="030F4562" w14:textId="77777777" w:rsidR="00870A08" w:rsidRDefault="003A5418">
      <w:pPr>
        <w:ind w:firstLine="420"/>
        <w:jc w:val="left"/>
      </w:pPr>
      <w:r>
        <w:rPr>
          <w:rFonts w:hint="eastAsia"/>
        </w:rPr>
        <w:t>在公司两台路由器</w:t>
      </w:r>
      <w:r>
        <w:rPr>
          <w:rFonts w:hint="eastAsia"/>
        </w:rPr>
        <w:t>R1</w:t>
      </w:r>
      <w:r>
        <w:rPr>
          <w:rFonts w:hint="eastAsia"/>
        </w:rPr>
        <w:t>和</w:t>
      </w:r>
      <w:r>
        <w:rPr>
          <w:rFonts w:hint="eastAsia"/>
        </w:rPr>
        <w:t>R2</w:t>
      </w:r>
      <w:r>
        <w:rPr>
          <w:rFonts w:hint="eastAsia"/>
        </w:rPr>
        <w:t>上配置</w:t>
      </w:r>
      <w:r>
        <w:rPr>
          <w:rFonts w:hint="eastAsia"/>
        </w:rPr>
        <w:t>RIP</w:t>
      </w:r>
      <w:r>
        <w:rPr>
          <w:rFonts w:hint="eastAsia"/>
        </w:rPr>
        <w:t>版本</w:t>
      </w:r>
      <w:r>
        <w:rPr>
          <w:rFonts w:hint="eastAsia"/>
        </w:rPr>
        <w:t>1</w:t>
      </w:r>
      <w:r>
        <w:rPr>
          <w:rFonts w:hint="eastAsia"/>
        </w:rPr>
        <w:t>。使用命令</w:t>
      </w:r>
      <w:r>
        <w:rPr>
          <w:rFonts w:hint="eastAsia"/>
          <w:b/>
        </w:rPr>
        <w:t>rip</w:t>
      </w:r>
      <w:r>
        <w:rPr>
          <w:rFonts w:hint="eastAsia"/>
        </w:rPr>
        <w:t>创建并开启协议进程，缺省情况进程号是</w:t>
      </w:r>
      <w:r>
        <w:rPr>
          <w:rFonts w:hint="eastAsia"/>
        </w:rPr>
        <w:t>1</w:t>
      </w:r>
      <w:r>
        <w:rPr>
          <w:rFonts w:hint="eastAsia"/>
        </w:rPr>
        <w:t>。使用</w:t>
      </w:r>
      <w:r>
        <w:rPr>
          <w:rFonts w:hint="eastAsia"/>
          <w:b/>
          <w:highlight w:val="yellow"/>
        </w:rPr>
        <w:t>network</w:t>
      </w:r>
      <w:r>
        <w:rPr>
          <w:rFonts w:hint="eastAsia"/>
          <w:highlight w:val="yellow"/>
        </w:rPr>
        <w:t>命令对</w:t>
      </w:r>
      <w:proofErr w:type="gramStart"/>
      <w:r>
        <w:rPr>
          <w:rFonts w:hint="eastAsia"/>
          <w:highlight w:val="yellow"/>
        </w:rPr>
        <w:t>指定网</w:t>
      </w:r>
      <w:proofErr w:type="gramEnd"/>
      <w:r>
        <w:rPr>
          <w:rFonts w:hint="eastAsia"/>
          <w:highlight w:val="yellow"/>
        </w:rPr>
        <w:t>段接口使能</w:t>
      </w:r>
      <w:r>
        <w:rPr>
          <w:rFonts w:hint="eastAsia"/>
          <w:highlight w:val="yellow"/>
        </w:rPr>
        <w:t>RIP</w:t>
      </w:r>
      <w:r>
        <w:rPr>
          <w:rFonts w:hint="eastAsia"/>
          <w:highlight w:val="yellow"/>
        </w:rPr>
        <w:t>功能</w:t>
      </w:r>
      <w:r>
        <w:rPr>
          <w:rFonts w:hint="eastAsia"/>
        </w:rPr>
        <w:t>，注意必须是自然网段的地址。</w:t>
      </w:r>
    </w:p>
    <w:p w14:paraId="7BE56E87" w14:textId="77777777" w:rsidR="00870A08" w:rsidRDefault="003A5418">
      <w:pPr>
        <w:pStyle w:val="aff6"/>
      </w:pPr>
      <w:r>
        <w:t>[R</w:t>
      </w:r>
      <w:proofErr w:type="gramStart"/>
      <w:r>
        <w:t>1]rip</w:t>
      </w:r>
      <w:proofErr w:type="gramEnd"/>
      <w:r>
        <w:t xml:space="preserve"> </w:t>
      </w:r>
    </w:p>
    <w:p w14:paraId="2BCE3E83" w14:textId="77777777" w:rsidR="00870A08" w:rsidRDefault="003A5418">
      <w:pPr>
        <w:pStyle w:val="aff6"/>
      </w:pPr>
      <w:r>
        <w:t>[R1-rip-</w:t>
      </w:r>
      <w:proofErr w:type="gramStart"/>
      <w:r>
        <w:t>1]network</w:t>
      </w:r>
      <w:proofErr w:type="gramEnd"/>
      <w:r>
        <w:t xml:space="preserve"> 10.0.0.0</w:t>
      </w:r>
    </w:p>
    <w:p w14:paraId="2240EFBF" w14:textId="77777777" w:rsidR="00870A08" w:rsidRDefault="00870A08">
      <w:pPr>
        <w:pStyle w:val="aff6"/>
      </w:pPr>
    </w:p>
    <w:p w14:paraId="303A4928" w14:textId="77777777" w:rsidR="00870A08" w:rsidRDefault="003A5418">
      <w:pPr>
        <w:pStyle w:val="aff6"/>
      </w:pPr>
      <w:r>
        <w:t>[R</w:t>
      </w:r>
      <w:proofErr w:type="gramStart"/>
      <w:r>
        <w:t>2]rip</w:t>
      </w:r>
      <w:proofErr w:type="gramEnd"/>
    </w:p>
    <w:p w14:paraId="4715440B" w14:textId="77777777" w:rsidR="00870A08" w:rsidRDefault="003A5418">
      <w:pPr>
        <w:pStyle w:val="aff6"/>
      </w:pPr>
      <w:r>
        <w:t>[R2-rip-</w:t>
      </w:r>
      <w:proofErr w:type="gramStart"/>
      <w:r>
        <w:t>1]network</w:t>
      </w:r>
      <w:proofErr w:type="gramEnd"/>
      <w:r>
        <w:t xml:space="preserve"> 10.0.0.0</w:t>
      </w:r>
    </w:p>
    <w:p w14:paraId="15E042E6" w14:textId="77777777" w:rsidR="00870A08" w:rsidRDefault="00870A08">
      <w:pPr>
        <w:ind w:firstLine="420"/>
        <w:rPr>
          <w:kern w:val="0"/>
        </w:rPr>
      </w:pPr>
    </w:p>
    <w:p w14:paraId="5773306B" w14:textId="77777777" w:rsidR="00870A08" w:rsidRDefault="003A5418">
      <w:pPr>
        <w:ind w:firstLine="420"/>
        <w:rPr>
          <w:rFonts w:ascii="微软雅黑" w:hAnsi="微软雅黑"/>
          <w:kern w:val="0"/>
          <w:szCs w:val="21"/>
        </w:rPr>
      </w:pPr>
      <w:r>
        <w:rPr>
          <w:rFonts w:ascii="微软雅黑" w:hAnsi="微软雅黑" w:hint="eastAsia"/>
          <w:kern w:val="0"/>
          <w:szCs w:val="21"/>
        </w:rPr>
        <w:t>配置完成后，使用</w:t>
      </w:r>
      <w:r>
        <w:rPr>
          <w:b/>
          <w:kern w:val="0"/>
          <w:szCs w:val="21"/>
        </w:rPr>
        <w:t xml:space="preserve">display </w:t>
      </w:r>
      <w:proofErr w:type="spellStart"/>
      <w:r>
        <w:rPr>
          <w:b/>
          <w:kern w:val="0"/>
          <w:szCs w:val="21"/>
        </w:rPr>
        <w:t>ip</w:t>
      </w:r>
      <w:proofErr w:type="spellEnd"/>
      <w:r>
        <w:rPr>
          <w:b/>
          <w:kern w:val="0"/>
          <w:szCs w:val="21"/>
        </w:rPr>
        <w:t xml:space="preserve"> routing-table</w:t>
      </w:r>
      <w:r>
        <w:rPr>
          <w:rFonts w:ascii="微软雅黑" w:hAnsi="微软雅黑" w:hint="eastAsia"/>
          <w:kern w:val="0"/>
          <w:szCs w:val="21"/>
        </w:rPr>
        <w:t>命令查看</w:t>
      </w:r>
      <w:r>
        <w:rPr>
          <w:kern w:val="0"/>
          <w:szCs w:val="21"/>
        </w:rPr>
        <w:t>R1</w:t>
      </w:r>
      <w:r>
        <w:rPr>
          <w:rFonts w:hAnsi="微软雅黑"/>
          <w:kern w:val="0"/>
          <w:szCs w:val="21"/>
        </w:rPr>
        <w:t>，</w:t>
      </w:r>
      <w:r>
        <w:rPr>
          <w:kern w:val="0"/>
          <w:szCs w:val="21"/>
        </w:rPr>
        <w:t>R2</w:t>
      </w:r>
      <w:r>
        <w:rPr>
          <w:rFonts w:hint="eastAsia"/>
          <w:kern w:val="0"/>
          <w:szCs w:val="21"/>
        </w:rPr>
        <w:t>的</w:t>
      </w:r>
      <w:r>
        <w:rPr>
          <w:rFonts w:ascii="微软雅黑" w:hAnsi="微软雅黑" w:hint="eastAsia"/>
          <w:kern w:val="0"/>
          <w:szCs w:val="21"/>
        </w:rPr>
        <w:t>路由表。</w:t>
      </w:r>
    </w:p>
    <w:p w14:paraId="791561EB"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445A6789" w14:textId="77777777" w:rsidR="00870A08" w:rsidRDefault="003A5418">
      <w:pPr>
        <w:pStyle w:val="aff6"/>
      </w:pPr>
      <w:r>
        <w:t>Route Flags: R - relay, D - download to fib</w:t>
      </w:r>
    </w:p>
    <w:p w14:paraId="5B42D3A7" w14:textId="77777777" w:rsidR="00870A08" w:rsidRDefault="003A5418">
      <w:pPr>
        <w:pStyle w:val="aff6"/>
      </w:pPr>
      <w:r>
        <w:t>---------------------------------------------------------------------</w:t>
      </w:r>
    </w:p>
    <w:p w14:paraId="2DBE8230" w14:textId="77777777" w:rsidR="00870A08" w:rsidRDefault="003A5418">
      <w:pPr>
        <w:pStyle w:val="aff6"/>
      </w:pPr>
      <w:r>
        <w:t>Routing Tables: Public</w:t>
      </w:r>
    </w:p>
    <w:p w14:paraId="00954116" w14:textId="77777777" w:rsidR="00870A08" w:rsidRDefault="003A5418">
      <w:pPr>
        <w:pStyle w:val="aff6"/>
      </w:pPr>
      <w:proofErr w:type="gramStart"/>
      <w:r>
        <w:t>Destinations :</w:t>
      </w:r>
      <w:proofErr w:type="gramEnd"/>
      <w:r>
        <w:t xml:space="preserve"> 7        Routes : 7        </w:t>
      </w:r>
    </w:p>
    <w:p w14:paraId="78EE8DB4" w14:textId="77777777" w:rsidR="00870A08" w:rsidRDefault="003A5418">
      <w:pPr>
        <w:pStyle w:val="aff6"/>
      </w:pPr>
      <w:r>
        <w:t xml:space="preserve">Destination/Mask </w:t>
      </w:r>
      <w:r>
        <w:rPr>
          <w:rFonts w:hint="eastAsia"/>
        </w:rPr>
        <w:t xml:space="preserve"> </w:t>
      </w:r>
      <w:r>
        <w:t xml:space="preserve"> Proto </w:t>
      </w:r>
      <w:proofErr w:type="gramStart"/>
      <w:r>
        <w:t xml:space="preserve">Pre  </w:t>
      </w:r>
      <w:r>
        <w:rPr>
          <w:rFonts w:hint="eastAsia"/>
        </w:rPr>
        <w:t xml:space="preserve"> </w:t>
      </w:r>
      <w:r>
        <w:t>Cost</w:t>
      </w:r>
      <w:proofErr w:type="gramEnd"/>
      <w:r>
        <w:t xml:space="preserve">   Flags </w:t>
      </w:r>
      <w:proofErr w:type="spellStart"/>
      <w:r>
        <w:t>NextHop</w:t>
      </w:r>
      <w:proofErr w:type="spellEnd"/>
      <w:r>
        <w:t xml:space="preserve">        Interface</w:t>
      </w:r>
    </w:p>
    <w:p w14:paraId="72BF32BE" w14:textId="77777777" w:rsidR="00870A08" w:rsidRDefault="003A5418">
      <w:pPr>
        <w:pStyle w:val="aff6"/>
      </w:pPr>
      <w:r>
        <w:t xml:space="preserve">10.0.1.0/24 </w:t>
      </w:r>
      <w:r>
        <w:rPr>
          <w:rFonts w:hint="eastAsia"/>
        </w:rPr>
        <w:t xml:space="preserve">      </w:t>
      </w:r>
      <w:r>
        <w:t xml:space="preserve">Direct </w:t>
      </w:r>
      <w:r>
        <w:rPr>
          <w:rFonts w:hint="eastAsia"/>
        </w:rPr>
        <w:t xml:space="preserve"> </w:t>
      </w:r>
      <w:r>
        <w:t xml:space="preserve"> 0    0         D   10.0.1.1        LoopBack0</w:t>
      </w:r>
    </w:p>
    <w:p w14:paraId="2C0A8E3F" w14:textId="77777777" w:rsidR="00870A08" w:rsidRDefault="003A5418">
      <w:pPr>
        <w:pStyle w:val="aff6"/>
      </w:pPr>
      <w:r>
        <w:t xml:space="preserve">10.0.1.1/32 </w:t>
      </w:r>
      <w:r>
        <w:rPr>
          <w:rFonts w:hint="eastAsia"/>
        </w:rPr>
        <w:t xml:space="preserve">      </w:t>
      </w:r>
      <w:r>
        <w:t xml:space="preserve">Direct </w:t>
      </w:r>
      <w:r>
        <w:rPr>
          <w:rFonts w:hint="eastAsia"/>
        </w:rPr>
        <w:t xml:space="preserve"> </w:t>
      </w:r>
      <w:r>
        <w:t xml:space="preserve"> 0    0         D   127.0.0.1       LoopBack0</w:t>
      </w:r>
    </w:p>
    <w:p w14:paraId="2BFFDE08" w14:textId="77777777" w:rsidR="00870A08" w:rsidRDefault="003A5418">
      <w:pPr>
        <w:pStyle w:val="aff6"/>
      </w:pPr>
      <w:r>
        <w:rPr>
          <w:shd w:val="pct10" w:color="auto" w:fill="FFFFFF"/>
        </w:rPr>
        <w:t xml:space="preserve">10.0.2.0/24 </w:t>
      </w:r>
      <w:r>
        <w:rPr>
          <w:rFonts w:hint="eastAsia"/>
          <w:shd w:val="pct10" w:color="auto" w:fill="FFFFFF"/>
        </w:rPr>
        <w:t xml:space="preserve">       </w:t>
      </w:r>
      <w:r>
        <w:rPr>
          <w:shd w:val="pct10" w:color="auto" w:fill="FFFFFF"/>
        </w:rPr>
        <w:t xml:space="preserve">RIP     </w:t>
      </w:r>
      <w:r>
        <w:rPr>
          <w:rFonts w:hint="eastAsia"/>
          <w:shd w:val="pct10" w:color="auto" w:fill="FFFFFF"/>
        </w:rPr>
        <w:t xml:space="preserve"> </w:t>
      </w:r>
      <w:r>
        <w:rPr>
          <w:shd w:val="pct10" w:color="auto" w:fill="FFFFFF"/>
        </w:rPr>
        <w:t xml:space="preserve">100 </w:t>
      </w:r>
      <w:r>
        <w:rPr>
          <w:rFonts w:hint="eastAsia"/>
          <w:shd w:val="pct10" w:color="auto" w:fill="FFFFFF"/>
        </w:rPr>
        <w:t xml:space="preserve"> </w:t>
      </w:r>
      <w:r>
        <w:rPr>
          <w:shd w:val="pct10" w:color="auto" w:fill="FFFFFF"/>
        </w:rPr>
        <w:t xml:space="preserve"> 1     </w:t>
      </w:r>
      <w:r>
        <w:rPr>
          <w:rFonts w:hint="eastAsia"/>
          <w:shd w:val="pct10" w:color="auto" w:fill="FFFFFF"/>
        </w:rPr>
        <w:t xml:space="preserve">  </w:t>
      </w:r>
      <w:r>
        <w:rPr>
          <w:shd w:val="pct10" w:color="auto" w:fill="FFFFFF"/>
        </w:rPr>
        <w:t xml:space="preserve">  D  </w:t>
      </w:r>
      <w:r>
        <w:rPr>
          <w:rFonts w:hint="eastAsia"/>
          <w:shd w:val="pct10" w:color="auto" w:fill="FFFFFF"/>
        </w:rPr>
        <w:t xml:space="preserve"> </w:t>
      </w:r>
      <w:r>
        <w:rPr>
          <w:shd w:val="pct10" w:color="auto" w:fill="FFFFFF"/>
        </w:rPr>
        <w:t xml:space="preserve"> 10.0.12.2    </w:t>
      </w:r>
      <w:r>
        <w:rPr>
          <w:rFonts w:hint="eastAsia"/>
          <w:shd w:val="pct10" w:color="auto" w:fill="FFFFFF"/>
        </w:rPr>
        <w:t xml:space="preserve"> </w:t>
      </w:r>
      <w:r>
        <w:rPr>
          <w:shd w:val="pct10" w:color="auto" w:fill="FFFFFF"/>
        </w:rPr>
        <w:t xml:space="preserve"> Ethernet0/0/0</w:t>
      </w:r>
    </w:p>
    <w:p w14:paraId="11F595E7" w14:textId="77777777" w:rsidR="00870A08" w:rsidRDefault="003A5418">
      <w:pPr>
        <w:pStyle w:val="aff6"/>
      </w:pPr>
      <w:r>
        <w:t xml:space="preserve">10.0.12.0/24  </w:t>
      </w:r>
      <w:r>
        <w:rPr>
          <w:rFonts w:hint="eastAsia"/>
        </w:rPr>
        <w:t xml:space="preserve">    </w:t>
      </w:r>
      <w:r>
        <w:t>Direct</w:t>
      </w:r>
      <w:r>
        <w:rPr>
          <w:rFonts w:hint="eastAsia"/>
        </w:rPr>
        <w:t xml:space="preserve"> </w:t>
      </w:r>
      <w:r>
        <w:t xml:space="preserve">  0    </w:t>
      </w:r>
      <w:r>
        <w:rPr>
          <w:rFonts w:hint="eastAsia"/>
        </w:rPr>
        <w:t xml:space="preserve"> </w:t>
      </w:r>
      <w:r>
        <w:t xml:space="preserve">0        </w:t>
      </w:r>
      <w:r>
        <w:rPr>
          <w:rFonts w:hint="eastAsia"/>
        </w:rPr>
        <w:t xml:space="preserve"> </w:t>
      </w:r>
      <w:r>
        <w:t>D   10.0.12.1       Ethernet0/0/0</w:t>
      </w:r>
    </w:p>
    <w:p w14:paraId="15846CDA" w14:textId="77777777" w:rsidR="00870A08" w:rsidRDefault="003A5418">
      <w:pPr>
        <w:pStyle w:val="aff6"/>
      </w:pPr>
      <w:r>
        <w:lastRenderedPageBreak/>
        <w:t xml:space="preserve">10.0.12.1/32 </w:t>
      </w:r>
      <w:r>
        <w:rPr>
          <w:rFonts w:hint="eastAsia"/>
        </w:rPr>
        <w:t xml:space="preserve">     </w:t>
      </w:r>
      <w:r>
        <w:t xml:space="preserve">Direct  </w:t>
      </w:r>
      <w:r>
        <w:rPr>
          <w:rFonts w:hint="eastAsia"/>
        </w:rPr>
        <w:t xml:space="preserve"> </w:t>
      </w:r>
      <w:r>
        <w:t xml:space="preserve">0    </w:t>
      </w:r>
      <w:r>
        <w:rPr>
          <w:rFonts w:hint="eastAsia"/>
        </w:rPr>
        <w:t xml:space="preserve"> </w:t>
      </w:r>
      <w:r>
        <w:t xml:space="preserve">0   </w:t>
      </w:r>
      <w:r>
        <w:rPr>
          <w:rFonts w:hint="eastAsia"/>
        </w:rPr>
        <w:t xml:space="preserve"> </w:t>
      </w:r>
      <w:r>
        <w:t xml:space="preserve">   </w:t>
      </w:r>
      <w:r>
        <w:rPr>
          <w:rFonts w:hint="eastAsia"/>
        </w:rPr>
        <w:t xml:space="preserve">  </w:t>
      </w:r>
      <w:r>
        <w:t>D   127.0.0.1       Ethernet0/0/0</w:t>
      </w:r>
    </w:p>
    <w:p w14:paraId="1450A7F0" w14:textId="77777777" w:rsidR="00870A08" w:rsidRDefault="003A5418">
      <w:pPr>
        <w:pStyle w:val="aff6"/>
      </w:pPr>
      <w:r>
        <w:t xml:space="preserve">127.0.0.0/8   </w:t>
      </w:r>
      <w:r>
        <w:rPr>
          <w:rFonts w:hint="eastAsia"/>
        </w:rPr>
        <w:t xml:space="preserve">    </w:t>
      </w:r>
      <w:r>
        <w:t xml:space="preserve">Direct  </w:t>
      </w:r>
      <w:r>
        <w:rPr>
          <w:rFonts w:hint="eastAsia"/>
        </w:rPr>
        <w:t xml:space="preserve"> </w:t>
      </w:r>
      <w:r>
        <w:t xml:space="preserve">0    </w:t>
      </w:r>
      <w:r>
        <w:rPr>
          <w:rFonts w:hint="eastAsia"/>
        </w:rPr>
        <w:t xml:space="preserve"> </w:t>
      </w:r>
      <w:r>
        <w:t>0         D   127.0.0.1       InLoopBack0</w:t>
      </w:r>
    </w:p>
    <w:p w14:paraId="75475343" w14:textId="77777777" w:rsidR="00870A08" w:rsidRDefault="003A5418">
      <w:pPr>
        <w:pStyle w:val="aff6"/>
      </w:pPr>
      <w:r>
        <w:t xml:space="preserve">127.0.0.1/32 </w:t>
      </w:r>
      <w:r>
        <w:rPr>
          <w:rFonts w:hint="eastAsia"/>
        </w:rPr>
        <w:t xml:space="preserve">     </w:t>
      </w:r>
      <w:r>
        <w:t xml:space="preserve">Direct  </w:t>
      </w:r>
      <w:r>
        <w:rPr>
          <w:rFonts w:hint="eastAsia"/>
        </w:rPr>
        <w:t xml:space="preserve"> </w:t>
      </w:r>
      <w:r>
        <w:t xml:space="preserve">0   </w:t>
      </w:r>
      <w:r>
        <w:rPr>
          <w:rFonts w:hint="eastAsia"/>
        </w:rPr>
        <w:t xml:space="preserve"> </w:t>
      </w:r>
      <w:r>
        <w:t xml:space="preserve"> 0         D   127.0.0.1       InLoopBack0</w:t>
      </w:r>
    </w:p>
    <w:p w14:paraId="4C523091" w14:textId="77777777" w:rsidR="00870A08" w:rsidRDefault="00870A08">
      <w:pPr>
        <w:pStyle w:val="aff6"/>
      </w:pPr>
    </w:p>
    <w:p w14:paraId="081E1501"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0518712D" w14:textId="77777777" w:rsidR="00870A08" w:rsidRDefault="003A5418">
      <w:pPr>
        <w:pStyle w:val="aff6"/>
      </w:pPr>
      <w:r>
        <w:t>Route Flags: R - relay, D - download to fib</w:t>
      </w:r>
    </w:p>
    <w:p w14:paraId="15BA8C77" w14:textId="77777777" w:rsidR="00870A08" w:rsidRDefault="003A5418">
      <w:pPr>
        <w:pStyle w:val="aff6"/>
      </w:pPr>
      <w:r>
        <w:t>---------------------------------------------------------------------</w:t>
      </w:r>
    </w:p>
    <w:p w14:paraId="30AB5ECA" w14:textId="77777777" w:rsidR="00870A08" w:rsidRDefault="003A5418">
      <w:pPr>
        <w:pStyle w:val="aff6"/>
      </w:pPr>
      <w:r>
        <w:t>Routing Tables: Public</w:t>
      </w:r>
    </w:p>
    <w:p w14:paraId="39602FA5" w14:textId="77777777" w:rsidR="00870A08" w:rsidRDefault="003A5418">
      <w:pPr>
        <w:pStyle w:val="aff6"/>
      </w:pPr>
      <w:proofErr w:type="gramStart"/>
      <w:r>
        <w:t>Destinations :</w:t>
      </w:r>
      <w:proofErr w:type="gramEnd"/>
      <w:r>
        <w:t xml:space="preserve"> 7        Routes : 7        </w:t>
      </w:r>
    </w:p>
    <w:p w14:paraId="3A1092A0" w14:textId="77777777" w:rsidR="00870A08" w:rsidRDefault="003A5418">
      <w:pPr>
        <w:pStyle w:val="aff6"/>
      </w:pPr>
      <w:r>
        <w:t xml:space="preserve">Destination/Mask   Proto </w:t>
      </w:r>
      <w:proofErr w:type="gramStart"/>
      <w:r>
        <w:t xml:space="preserve">Pre </w:t>
      </w:r>
      <w:r>
        <w:rPr>
          <w:rFonts w:hint="eastAsia"/>
        </w:rPr>
        <w:t xml:space="preserve"> </w:t>
      </w:r>
      <w:r>
        <w:t xml:space="preserve"> Cost</w:t>
      </w:r>
      <w:proofErr w:type="gramEnd"/>
      <w:r>
        <w:t xml:space="preserve">   Flags </w:t>
      </w:r>
      <w:r>
        <w:rPr>
          <w:rFonts w:hint="eastAsia"/>
        </w:rPr>
        <w:t xml:space="preserve">  </w:t>
      </w:r>
      <w:proofErr w:type="spellStart"/>
      <w:r>
        <w:t>NextHop</w:t>
      </w:r>
      <w:proofErr w:type="spellEnd"/>
      <w:r>
        <w:t xml:space="preserve">   </w:t>
      </w:r>
      <w:r>
        <w:rPr>
          <w:rFonts w:hint="eastAsia"/>
        </w:rPr>
        <w:t xml:space="preserve"> </w:t>
      </w:r>
      <w:r>
        <w:t xml:space="preserve"> Interface</w:t>
      </w:r>
    </w:p>
    <w:p w14:paraId="28D5DB1E" w14:textId="77777777" w:rsidR="00870A08" w:rsidRDefault="003A5418">
      <w:pPr>
        <w:pStyle w:val="aff6"/>
      </w:pPr>
      <w:r>
        <w:rPr>
          <w:shd w:val="pct10" w:color="auto" w:fill="FFFFFF"/>
        </w:rPr>
        <w:t xml:space="preserve">10.0.1.0/24 </w:t>
      </w:r>
      <w:r>
        <w:rPr>
          <w:rFonts w:hint="eastAsia"/>
          <w:shd w:val="pct10" w:color="auto" w:fill="FFFFFF"/>
        </w:rPr>
        <w:t xml:space="preserve">       </w:t>
      </w:r>
      <w:r>
        <w:rPr>
          <w:shd w:val="pct10" w:color="auto" w:fill="FFFFFF"/>
        </w:rPr>
        <w:t xml:space="preserve">RIP     100  </w:t>
      </w:r>
      <w:r>
        <w:rPr>
          <w:rFonts w:hint="eastAsia"/>
          <w:shd w:val="pct10" w:color="auto" w:fill="FFFFFF"/>
        </w:rPr>
        <w:t xml:space="preserve"> </w:t>
      </w:r>
      <w:r>
        <w:rPr>
          <w:shd w:val="pct10" w:color="auto" w:fill="FFFFFF"/>
        </w:rPr>
        <w:t>1      D   10.0.12.1       Ethernet0/0/0</w:t>
      </w:r>
    </w:p>
    <w:p w14:paraId="2F43E351" w14:textId="77777777" w:rsidR="00870A08" w:rsidRDefault="003A5418">
      <w:pPr>
        <w:pStyle w:val="aff6"/>
      </w:pPr>
      <w:r>
        <w:t xml:space="preserve">10.0.2.0/24  </w:t>
      </w:r>
      <w:r>
        <w:rPr>
          <w:rFonts w:hint="eastAsia"/>
        </w:rPr>
        <w:t xml:space="preserve">      </w:t>
      </w:r>
      <w:proofErr w:type="gramStart"/>
      <w:r>
        <w:t>Direct  0</w:t>
      </w:r>
      <w:proofErr w:type="gramEnd"/>
      <w:r>
        <w:t xml:space="preserve">   </w:t>
      </w:r>
      <w:r>
        <w:rPr>
          <w:rFonts w:hint="eastAsia"/>
        </w:rPr>
        <w:t xml:space="preserve"> </w:t>
      </w:r>
      <w:r>
        <w:t xml:space="preserve"> 0      D   10.0.2.2        LoopBack0</w:t>
      </w:r>
    </w:p>
    <w:p w14:paraId="5A7476F6" w14:textId="77777777" w:rsidR="00870A08" w:rsidRDefault="003A5418">
      <w:pPr>
        <w:pStyle w:val="aff6"/>
      </w:pPr>
      <w:r>
        <w:t xml:space="preserve">10.0.2.2/32 </w:t>
      </w:r>
      <w:r>
        <w:rPr>
          <w:rFonts w:hint="eastAsia"/>
        </w:rPr>
        <w:t xml:space="preserve">      </w:t>
      </w:r>
      <w:r>
        <w:t xml:space="preserve"> </w:t>
      </w:r>
      <w:proofErr w:type="gramStart"/>
      <w:r>
        <w:t>Direct  0</w:t>
      </w:r>
      <w:proofErr w:type="gramEnd"/>
      <w:r>
        <w:t xml:space="preserve">    </w:t>
      </w:r>
      <w:r>
        <w:rPr>
          <w:rFonts w:hint="eastAsia"/>
        </w:rPr>
        <w:t xml:space="preserve"> </w:t>
      </w:r>
      <w:r>
        <w:t>0      D   127.0.0.1       LoopBack0</w:t>
      </w:r>
    </w:p>
    <w:p w14:paraId="4104A1B8" w14:textId="77777777" w:rsidR="00870A08" w:rsidRDefault="003A5418">
      <w:pPr>
        <w:pStyle w:val="aff6"/>
      </w:pPr>
      <w:r>
        <w:t xml:space="preserve">10.0.12.0/24 </w:t>
      </w:r>
      <w:r>
        <w:rPr>
          <w:rFonts w:hint="eastAsia"/>
        </w:rPr>
        <w:t xml:space="preserve">     </w:t>
      </w:r>
      <w:r>
        <w:t xml:space="preserve"> </w:t>
      </w:r>
      <w:proofErr w:type="gramStart"/>
      <w:r>
        <w:t>Direct  0</w:t>
      </w:r>
      <w:proofErr w:type="gramEnd"/>
      <w:r>
        <w:t xml:space="preserve">    </w:t>
      </w:r>
      <w:r>
        <w:rPr>
          <w:rFonts w:hint="eastAsia"/>
        </w:rPr>
        <w:t xml:space="preserve"> </w:t>
      </w:r>
      <w:r>
        <w:t>0      D   10.0.12.2       Ethernet0/0/0</w:t>
      </w:r>
    </w:p>
    <w:p w14:paraId="69BCEE53" w14:textId="77777777" w:rsidR="00870A08" w:rsidRDefault="003A5418">
      <w:pPr>
        <w:pStyle w:val="aff6"/>
      </w:pPr>
      <w:r>
        <w:t xml:space="preserve">10.0.12.2/32 </w:t>
      </w:r>
      <w:r>
        <w:rPr>
          <w:rFonts w:hint="eastAsia"/>
        </w:rPr>
        <w:t xml:space="preserve">     </w:t>
      </w:r>
      <w:r>
        <w:t xml:space="preserve"> </w:t>
      </w:r>
      <w:proofErr w:type="gramStart"/>
      <w:r>
        <w:t>Direct  0</w:t>
      </w:r>
      <w:proofErr w:type="gramEnd"/>
      <w:r>
        <w:t xml:space="preserve">   </w:t>
      </w:r>
      <w:r>
        <w:rPr>
          <w:rFonts w:hint="eastAsia"/>
        </w:rPr>
        <w:t xml:space="preserve"> </w:t>
      </w:r>
      <w:r>
        <w:t xml:space="preserve"> 0      D   127.0.0.1       Ethernet0/0/0</w:t>
      </w:r>
    </w:p>
    <w:p w14:paraId="100FE83B" w14:textId="77777777" w:rsidR="00870A08" w:rsidRDefault="003A5418">
      <w:pPr>
        <w:pStyle w:val="aff6"/>
      </w:pPr>
      <w:r>
        <w:t xml:space="preserve">127.0.0.0/8  </w:t>
      </w:r>
      <w:r>
        <w:rPr>
          <w:rFonts w:hint="eastAsia"/>
        </w:rPr>
        <w:t xml:space="preserve">     </w:t>
      </w:r>
      <w:r>
        <w:t xml:space="preserve"> </w:t>
      </w:r>
      <w:proofErr w:type="gramStart"/>
      <w:r>
        <w:t>Direct  0</w:t>
      </w:r>
      <w:proofErr w:type="gramEnd"/>
      <w:r>
        <w:t xml:space="preserve">    </w:t>
      </w:r>
      <w:r>
        <w:rPr>
          <w:rFonts w:hint="eastAsia"/>
        </w:rPr>
        <w:t xml:space="preserve"> </w:t>
      </w:r>
      <w:r>
        <w:t>0      D   127.0.0.1       InLoopBack0</w:t>
      </w:r>
    </w:p>
    <w:p w14:paraId="4D4CDF7F" w14:textId="77777777" w:rsidR="00870A08" w:rsidRDefault="003A5418">
      <w:pPr>
        <w:pStyle w:val="aff6"/>
      </w:pPr>
      <w:r>
        <w:t xml:space="preserve">127.0.0.1/32  </w:t>
      </w:r>
      <w:r>
        <w:rPr>
          <w:rFonts w:hint="eastAsia"/>
        </w:rPr>
        <w:t xml:space="preserve">     </w:t>
      </w:r>
      <w:proofErr w:type="gramStart"/>
      <w:r>
        <w:t>Direct  0</w:t>
      </w:r>
      <w:proofErr w:type="gramEnd"/>
      <w:r>
        <w:t xml:space="preserve">    </w:t>
      </w:r>
      <w:r>
        <w:rPr>
          <w:rFonts w:hint="eastAsia"/>
        </w:rPr>
        <w:t xml:space="preserve"> </w:t>
      </w:r>
      <w:r>
        <w:t>0      D   127.0.0.1       InLoopBack0</w:t>
      </w:r>
    </w:p>
    <w:p w14:paraId="1926F098" w14:textId="77777777" w:rsidR="00870A08" w:rsidRDefault="00870A08">
      <w:pPr>
        <w:ind w:firstLine="420"/>
        <w:jc w:val="left"/>
      </w:pPr>
    </w:p>
    <w:p w14:paraId="05E8A873" w14:textId="77777777" w:rsidR="00870A08" w:rsidRDefault="003A5418">
      <w:pPr>
        <w:ind w:firstLineChars="201" w:firstLine="422"/>
        <w:jc w:val="left"/>
      </w:pPr>
      <w:r>
        <w:rPr>
          <w:rFonts w:hint="eastAsia"/>
        </w:rPr>
        <w:t>可以观察到，</w:t>
      </w:r>
      <w:r>
        <w:rPr>
          <w:rFonts w:ascii="微软雅黑" w:hAnsi="微软雅黑" w:hint="eastAsia"/>
          <w:kern w:val="0"/>
          <w:szCs w:val="21"/>
        </w:rPr>
        <w:t>两台路由器已经通过</w:t>
      </w:r>
      <w:r>
        <w:rPr>
          <w:kern w:val="0"/>
          <w:szCs w:val="21"/>
        </w:rPr>
        <w:t>RIP</w:t>
      </w:r>
      <w:r>
        <w:rPr>
          <w:rFonts w:ascii="微软雅黑" w:hAnsi="微软雅黑" w:hint="eastAsia"/>
          <w:kern w:val="0"/>
          <w:szCs w:val="21"/>
        </w:rPr>
        <w:t>协议学习到了</w:t>
      </w:r>
      <w:proofErr w:type="gramStart"/>
      <w:r>
        <w:rPr>
          <w:rFonts w:ascii="微软雅黑" w:hAnsi="微软雅黑" w:hint="eastAsia"/>
          <w:kern w:val="0"/>
          <w:szCs w:val="21"/>
        </w:rPr>
        <w:t>对方环</w:t>
      </w:r>
      <w:proofErr w:type="gramEnd"/>
      <w:r>
        <w:rPr>
          <w:rFonts w:ascii="微软雅黑" w:hAnsi="微软雅黑" w:hint="eastAsia"/>
          <w:kern w:val="0"/>
          <w:szCs w:val="21"/>
        </w:rPr>
        <w:t>回接口</w:t>
      </w:r>
      <w:proofErr w:type="gramStart"/>
      <w:r>
        <w:rPr>
          <w:rFonts w:ascii="微软雅黑" w:hAnsi="微软雅黑" w:hint="eastAsia"/>
          <w:kern w:val="0"/>
          <w:szCs w:val="21"/>
        </w:rPr>
        <w:t>所在网</w:t>
      </w:r>
      <w:proofErr w:type="gramEnd"/>
      <w:r>
        <w:rPr>
          <w:rFonts w:ascii="微软雅黑" w:hAnsi="微软雅黑" w:hint="eastAsia"/>
          <w:kern w:val="0"/>
          <w:szCs w:val="21"/>
        </w:rPr>
        <w:t>段的路由条目。</w:t>
      </w:r>
    </w:p>
    <w:p w14:paraId="49930437" w14:textId="77777777" w:rsidR="00870A08" w:rsidRDefault="003A5418">
      <w:pPr>
        <w:ind w:firstLineChars="195" w:firstLine="409"/>
        <w:jc w:val="left"/>
      </w:pPr>
      <w:r>
        <w:rPr>
          <w:rFonts w:hint="eastAsia"/>
        </w:rPr>
        <w:t>测试</w:t>
      </w:r>
      <w:r>
        <w:rPr>
          <w:rFonts w:hint="eastAsia"/>
        </w:rPr>
        <w:t>R1</w:t>
      </w:r>
      <w:r>
        <w:rPr>
          <w:rFonts w:hint="eastAsia"/>
        </w:rPr>
        <w:t>与</w:t>
      </w:r>
      <w:r>
        <w:rPr>
          <w:rFonts w:hint="eastAsia"/>
        </w:rPr>
        <w:t>R2</w:t>
      </w:r>
      <w:r>
        <w:rPr>
          <w:rFonts w:hint="eastAsia"/>
        </w:rPr>
        <w:t>环回接口间的连通性。</w:t>
      </w:r>
    </w:p>
    <w:p w14:paraId="281593EA" w14:textId="77777777" w:rsidR="00870A08" w:rsidRDefault="003A5418">
      <w:pPr>
        <w:pStyle w:val="aff6"/>
      </w:pPr>
      <w:r>
        <w:t>[R</w:t>
      </w:r>
      <w:proofErr w:type="gramStart"/>
      <w:r>
        <w:rPr>
          <w:rFonts w:hint="eastAsia"/>
        </w:rPr>
        <w:t>1</w:t>
      </w:r>
      <w:r>
        <w:t>]ping</w:t>
      </w:r>
      <w:proofErr w:type="gramEnd"/>
      <w:r>
        <w:t xml:space="preserve"> -a 10.0.1.1 10.0.2.2</w:t>
      </w:r>
    </w:p>
    <w:p w14:paraId="5ED83AFE" w14:textId="77777777" w:rsidR="00870A08" w:rsidRDefault="003A5418">
      <w:pPr>
        <w:pStyle w:val="aff6"/>
      </w:pPr>
      <w:r>
        <w:t xml:space="preserve">  PING 10.0.2.2: </w:t>
      </w:r>
      <w:proofErr w:type="gramStart"/>
      <w:r>
        <w:t>56  data</w:t>
      </w:r>
      <w:proofErr w:type="gramEnd"/>
      <w:r>
        <w:t xml:space="preserve"> bytes, press CTRL_C to break</w:t>
      </w:r>
    </w:p>
    <w:p w14:paraId="285C0AF3" w14:textId="77777777" w:rsidR="00870A08" w:rsidRDefault="003A5418">
      <w:pPr>
        <w:pStyle w:val="aff6"/>
      </w:pPr>
      <w:r>
        <w:t xml:space="preserve">    Reply from 10.0.2.2: bytes=56 Sequence=1 </w:t>
      </w:r>
      <w:proofErr w:type="spellStart"/>
      <w:r>
        <w:t>ttl</w:t>
      </w:r>
      <w:proofErr w:type="spellEnd"/>
      <w:r>
        <w:t xml:space="preserve">=255 time=1 </w:t>
      </w:r>
      <w:proofErr w:type="spellStart"/>
      <w:r>
        <w:t>ms</w:t>
      </w:r>
      <w:proofErr w:type="spellEnd"/>
    </w:p>
    <w:p w14:paraId="6E1CDC99" w14:textId="77777777" w:rsidR="00870A08" w:rsidRDefault="003A5418">
      <w:pPr>
        <w:pStyle w:val="aff6"/>
      </w:pPr>
      <w:r>
        <w:t xml:space="preserve">    Reply from 10.0.2.2: bytes=56 Sequence=2 </w:t>
      </w:r>
      <w:proofErr w:type="spellStart"/>
      <w:r>
        <w:t>ttl</w:t>
      </w:r>
      <w:proofErr w:type="spellEnd"/>
      <w:r>
        <w:t xml:space="preserve">=255 time=10 </w:t>
      </w:r>
      <w:proofErr w:type="spellStart"/>
      <w:r>
        <w:t>ms</w:t>
      </w:r>
      <w:proofErr w:type="spellEnd"/>
    </w:p>
    <w:p w14:paraId="6447CEFE" w14:textId="77777777" w:rsidR="00870A08" w:rsidRDefault="003A5418">
      <w:pPr>
        <w:pStyle w:val="aff6"/>
      </w:pPr>
      <w:r>
        <w:t xml:space="preserve">    Reply from 10.0.2.2: bytes=56 Sequence=3 </w:t>
      </w:r>
      <w:proofErr w:type="spellStart"/>
      <w:r>
        <w:t>ttl</w:t>
      </w:r>
      <w:proofErr w:type="spellEnd"/>
      <w:r>
        <w:t xml:space="preserve">=255 time=10 </w:t>
      </w:r>
      <w:proofErr w:type="spellStart"/>
      <w:r>
        <w:t>ms</w:t>
      </w:r>
      <w:proofErr w:type="spellEnd"/>
    </w:p>
    <w:p w14:paraId="31DCD864" w14:textId="77777777" w:rsidR="00870A08" w:rsidRDefault="003A5418">
      <w:pPr>
        <w:pStyle w:val="aff6"/>
      </w:pPr>
      <w:r>
        <w:t xml:space="preserve">    Reply from 10.0.2.2: bytes=56 Sequence=4 </w:t>
      </w:r>
      <w:proofErr w:type="spellStart"/>
      <w:r>
        <w:t>ttl</w:t>
      </w:r>
      <w:proofErr w:type="spellEnd"/>
      <w:r>
        <w:t xml:space="preserve">=255 time=20 </w:t>
      </w:r>
      <w:proofErr w:type="spellStart"/>
      <w:r>
        <w:t>ms</w:t>
      </w:r>
      <w:proofErr w:type="spellEnd"/>
    </w:p>
    <w:p w14:paraId="0066404F" w14:textId="77777777" w:rsidR="00870A08" w:rsidRDefault="003A5418">
      <w:pPr>
        <w:pStyle w:val="aff6"/>
      </w:pPr>
      <w:r>
        <w:t xml:space="preserve">    Reply from 10.0.2.2: bytes=56 Sequence=5 </w:t>
      </w:r>
      <w:proofErr w:type="spellStart"/>
      <w:r>
        <w:t>ttl</w:t>
      </w:r>
      <w:proofErr w:type="spellEnd"/>
      <w:r>
        <w:t xml:space="preserve">=255 time=10 </w:t>
      </w:r>
      <w:proofErr w:type="spellStart"/>
      <w:r>
        <w:t>ms</w:t>
      </w:r>
      <w:proofErr w:type="spellEnd"/>
    </w:p>
    <w:p w14:paraId="6DBDD137" w14:textId="77777777" w:rsidR="00870A08" w:rsidRDefault="003A5418">
      <w:pPr>
        <w:pStyle w:val="aff6"/>
      </w:pPr>
      <w:r>
        <w:lastRenderedPageBreak/>
        <w:t xml:space="preserve">  --- 10.0.2.2 ping statistics ---</w:t>
      </w:r>
    </w:p>
    <w:p w14:paraId="261025DE" w14:textId="77777777" w:rsidR="00870A08" w:rsidRDefault="003A5418">
      <w:pPr>
        <w:pStyle w:val="aff6"/>
      </w:pPr>
      <w:r>
        <w:t xml:space="preserve">    5 packet(s) transmitted</w:t>
      </w:r>
    </w:p>
    <w:p w14:paraId="54897350" w14:textId="77777777" w:rsidR="00870A08" w:rsidRDefault="003A5418">
      <w:pPr>
        <w:pStyle w:val="aff6"/>
      </w:pPr>
      <w:r>
        <w:t xml:space="preserve">    5 packet(s) received</w:t>
      </w:r>
    </w:p>
    <w:p w14:paraId="3819B0B6" w14:textId="77777777" w:rsidR="00870A08" w:rsidRDefault="003A5418">
      <w:pPr>
        <w:pStyle w:val="aff6"/>
      </w:pPr>
      <w:r>
        <w:t xml:space="preserve">    0.00% packet loss</w:t>
      </w:r>
    </w:p>
    <w:p w14:paraId="4C9CF821" w14:textId="77777777" w:rsidR="00870A08" w:rsidRDefault="003A5418">
      <w:pPr>
        <w:pStyle w:val="aff6"/>
      </w:pPr>
      <w:r>
        <w:t xml:space="preserve">round-trip min/avg/max = 1/10/20 </w:t>
      </w:r>
      <w:proofErr w:type="spellStart"/>
      <w:r>
        <w:t>ms</w:t>
      </w:r>
      <w:proofErr w:type="spellEnd"/>
    </w:p>
    <w:p w14:paraId="3CE7E4CD" w14:textId="77777777" w:rsidR="00870A08" w:rsidRDefault="00870A08">
      <w:pPr>
        <w:autoSpaceDE w:val="0"/>
        <w:autoSpaceDN w:val="0"/>
        <w:snapToGrid/>
        <w:ind w:firstLine="400"/>
        <w:jc w:val="left"/>
        <w:rPr>
          <w:rFonts w:ascii="Courier New" w:eastAsia="宋体" w:hAnsi="Courier New" w:cs="Courier New"/>
          <w:kern w:val="0"/>
          <w:sz w:val="20"/>
          <w:szCs w:val="20"/>
        </w:rPr>
      </w:pPr>
    </w:p>
    <w:p w14:paraId="27416C02" w14:textId="77777777" w:rsidR="00870A08" w:rsidRDefault="003A5418">
      <w:pPr>
        <w:ind w:firstLine="420"/>
        <w:rPr>
          <w:kern w:val="0"/>
        </w:rPr>
      </w:pPr>
      <w:r>
        <w:rPr>
          <w:rFonts w:hint="eastAsia"/>
          <w:kern w:val="0"/>
        </w:rPr>
        <w:t>可以观察到通信正常。</w:t>
      </w:r>
    </w:p>
    <w:p w14:paraId="13D952E9" w14:textId="77777777" w:rsidR="00870A08" w:rsidRDefault="003A5418">
      <w:pPr>
        <w:ind w:firstLine="420"/>
        <w:rPr>
          <w:kern w:val="0"/>
        </w:rPr>
      </w:pPr>
      <w:r>
        <w:rPr>
          <w:rFonts w:hint="eastAsia"/>
          <w:kern w:val="0"/>
        </w:rPr>
        <w:t>使用</w:t>
      </w:r>
      <w:r>
        <w:rPr>
          <w:rFonts w:hint="eastAsia"/>
          <w:b/>
          <w:kern w:val="0"/>
        </w:rPr>
        <w:t>debug</w:t>
      </w:r>
      <w:r>
        <w:rPr>
          <w:rFonts w:hint="eastAsia"/>
          <w:kern w:val="0"/>
        </w:rPr>
        <w:t>命令查看</w:t>
      </w:r>
      <w:r>
        <w:rPr>
          <w:rFonts w:hint="eastAsia"/>
          <w:kern w:val="0"/>
        </w:rPr>
        <w:t>RIP</w:t>
      </w:r>
      <w:r>
        <w:rPr>
          <w:rFonts w:hint="eastAsia"/>
          <w:kern w:val="0"/>
        </w:rPr>
        <w:t>协议定期更新情况。</w:t>
      </w:r>
    </w:p>
    <w:p w14:paraId="134E6161" w14:textId="77777777" w:rsidR="00870A08" w:rsidRDefault="003A5418">
      <w:pPr>
        <w:ind w:firstLine="420"/>
      </w:pPr>
      <w:r>
        <w:rPr>
          <w:rFonts w:hint="eastAsia"/>
        </w:rPr>
        <w:t>使用</w:t>
      </w:r>
      <w:r>
        <w:rPr>
          <w:rFonts w:hint="eastAsia"/>
          <w:b/>
        </w:rPr>
        <w:t>debug</w:t>
      </w:r>
      <w:r>
        <w:rPr>
          <w:rFonts w:hint="eastAsia"/>
        </w:rPr>
        <w:t>命令开启</w:t>
      </w:r>
      <w:r>
        <w:rPr>
          <w:rFonts w:hint="eastAsia"/>
        </w:rPr>
        <w:t>RIP</w:t>
      </w:r>
      <w:r>
        <w:rPr>
          <w:rFonts w:hint="eastAsia"/>
        </w:rPr>
        <w:t>调试功能。请注意，</w:t>
      </w:r>
      <w:r>
        <w:rPr>
          <w:rFonts w:hint="eastAsia"/>
          <w:b/>
          <w:highlight w:val="yellow"/>
        </w:rPr>
        <w:t>debug</w:t>
      </w:r>
      <w:r>
        <w:rPr>
          <w:rFonts w:hint="eastAsia"/>
          <w:highlight w:val="yellow"/>
        </w:rPr>
        <w:t>命令需要在用户视图下才能使用。</w:t>
      </w:r>
      <w:r>
        <w:rPr>
          <w:rFonts w:hint="eastAsia"/>
        </w:rPr>
        <w:t>并使用</w:t>
      </w:r>
      <w:r>
        <w:rPr>
          <w:b/>
        </w:rPr>
        <w:t>terminal debugging</w:t>
      </w:r>
      <w:r>
        <w:rPr>
          <w:rFonts w:hint="eastAsia"/>
        </w:rPr>
        <w:t>和</w:t>
      </w:r>
      <w:r>
        <w:t xml:space="preserve"> </w:t>
      </w:r>
      <w:r>
        <w:rPr>
          <w:b/>
        </w:rPr>
        <w:t>terminal monitor</w:t>
      </w:r>
      <w:r>
        <w:rPr>
          <w:rFonts w:hint="eastAsia"/>
        </w:rPr>
        <w:t>命令开启</w:t>
      </w:r>
      <w:r>
        <w:rPr>
          <w:rFonts w:hint="eastAsia"/>
          <w:b/>
        </w:rPr>
        <w:t>debug</w:t>
      </w:r>
      <w:r>
        <w:rPr>
          <w:rFonts w:hint="eastAsia"/>
        </w:rPr>
        <w:t>信息在屏幕上显示的功能。然后会看到电脑屏幕上显示出许多关于路由器之间</w:t>
      </w:r>
      <w:r>
        <w:rPr>
          <w:rFonts w:hint="eastAsia"/>
        </w:rPr>
        <w:t>RIP</w:t>
      </w:r>
      <w:r>
        <w:rPr>
          <w:rFonts w:hint="eastAsia"/>
        </w:rPr>
        <w:t>协议交互的信息。</w:t>
      </w:r>
    </w:p>
    <w:p w14:paraId="40FA8A93" w14:textId="77777777" w:rsidR="00870A08" w:rsidRDefault="003A5418">
      <w:pPr>
        <w:pStyle w:val="aff6"/>
      </w:pPr>
      <w:r>
        <w:t>&lt;R1&gt;debugging rip 1</w:t>
      </w:r>
    </w:p>
    <w:p w14:paraId="66A2F60D" w14:textId="77777777" w:rsidR="00870A08" w:rsidRDefault="003A5418">
      <w:pPr>
        <w:pStyle w:val="aff6"/>
      </w:pPr>
      <w:r>
        <w:t xml:space="preserve">&lt;R1&gt;terminal debugging </w:t>
      </w:r>
    </w:p>
    <w:p w14:paraId="14C649F6" w14:textId="77777777" w:rsidR="00870A08" w:rsidRDefault="003A5418">
      <w:pPr>
        <w:pStyle w:val="aff6"/>
      </w:pPr>
      <w:r>
        <w:t>Info: Current terminal debugging is on.</w:t>
      </w:r>
    </w:p>
    <w:p w14:paraId="161011CD" w14:textId="77777777" w:rsidR="00870A08" w:rsidRDefault="003A5418">
      <w:pPr>
        <w:pStyle w:val="aff6"/>
      </w:pPr>
      <w:r>
        <w:t>&lt;R1&gt;terminal monitor</w:t>
      </w:r>
    </w:p>
    <w:p w14:paraId="01879821" w14:textId="77777777" w:rsidR="00870A08" w:rsidRDefault="003A5418">
      <w:pPr>
        <w:pStyle w:val="aff6"/>
      </w:pPr>
      <w:r>
        <w:t>Info: Current terminal monitor is on.</w:t>
      </w:r>
    </w:p>
    <w:p w14:paraId="49E3D55F" w14:textId="77777777" w:rsidR="00870A08" w:rsidRDefault="003A5418">
      <w:pPr>
        <w:pStyle w:val="aff6"/>
      </w:pPr>
      <w:r>
        <w:t>&lt;R1&gt;</w:t>
      </w:r>
    </w:p>
    <w:p w14:paraId="447D7DDF" w14:textId="77777777" w:rsidR="00870A08" w:rsidRDefault="003A5418">
      <w:pPr>
        <w:pStyle w:val="aff6"/>
        <w:rPr>
          <w:shd w:val="pct10" w:color="auto" w:fill="FFFFFF"/>
        </w:rPr>
      </w:pPr>
      <w:proofErr w:type="gramStart"/>
      <w:r>
        <w:t>Dec  7</w:t>
      </w:r>
      <w:proofErr w:type="gramEnd"/>
      <w:r>
        <w:t xml:space="preserve"> 2012 11:20:22.530.1-08:00 R1 RIP/7/DBG: 6: 12176: </w:t>
      </w:r>
      <w:r>
        <w:rPr>
          <w:shd w:val="pct10" w:color="auto" w:fill="FFFFFF"/>
        </w:rPr>
        <w:t>RIP 1: Sending v1 response on Ethernet0/0/0 from 10.0.12.1 with 1 RTE</w:t>
      </w:r>
    </w:p>
    <w:p w14:paraId="1D52A995" w14:textId="77777777" w:rsidR="00870A08" w:rsidRDefault="003A5418">
      <w:pPr>
        <w:pStyle w:val="aff6"/>
        <w:rPr>
          <w:shd w:val="pct10" w:color="auto" w:fill="FFFFFF"/>
        </w:rPr>
      </w:pPr>
      <w:proofErr w:type="gramStart"/>
      <w:r>
        <w:t>Dec  7</w:t>
      </w:r>
      <w:proofErr w:type="gramEnd"/>
      <w:r>
        <w:t xml:space="preserve"> 2012 11:20:22.530.2-08:00 R1 RIP/7/DBG: 6: 12227: </w:t>
      </w:r>
      <w:r>
        <w:rPr>
          <w:shd w:val="pct10" w:color="auto" w:fill="FFFFFF"/>
        </w:rPr>
        <w:t>RIP 1: Sending response</w:t>
      </w:r>
    </w:p>
    <w:p w14:paraId="07407D3E" w14:textId="77777777" w:rsidR="00870A08" w:rsidRDefault="003A5418">
      <w:pPr>
        <w:pStyle w:val="aff6"/>
        <w:rPr>
          <w:shd w:val="pct10" w:color="auto" w:fill="FFFFFF"/>
        </w:rPr>
      </w:pPr>
      <w:r>
        <w:rPr>
          <w:shd w:val="pct10" w:color="auto" w:fill="FFFFFF"/>
        </w:rPr>
        <w:t xml:space="preserve"> on interface Ethernet0/0/0 from 10.0.12.1 to 255.255.255.255</w:t>
      </w:r>
    </w:p>
    <w:p w14:paraId="50116B45" w14:textId="77777777" w:rsidR="00870A08" w:rsidRDefault="003A5418">
      <w:pPr>
        <w:pStyle w:val="aff6"/>
        <w:rPr>
          <w:shd w:val="pct10" w:color="auto" w:fill="FFFFFF"/>
        </w:rPr>
      </w:pPr>
      <w:proofErr w:type="gramStart"/>
      <w:r>
        <w:t>Dec  7</w:t>
      </w:r>
      <w:proofErr w:type="gramEnd"/>
      <w:r>
        <w:t xml:space="preserve"> 2012 11:20:22.530.3-08:00 R1 RIP/7/DBG: 6: 12247: </w:t>
      </w:r>
      <w:r>
        <w:rPr>
          <w:shd w:val="pct10" w:color="auto" w:fill="FFFFFF"/>
        </w:rPr>
        <w:t xml:space="preserve">Packet: Version 1, </w:t>
      </w:r>
      <w:proofErr w:type="spellStart"/>
      <w:r>
        <w:rPr>
          <w:shd w:val="pct10" w:color="auto" w:fill="FFFFFF"/>
        </w:rPr>
        <w:t>Cmd</w:t>
      </w:r>
      <w:proofErr w:type="spellEnd"/>
      <w:r>
        <w:rPr>
          <w:shd w:val="pct10" w:color="auto" w:fill="FFFFFF"/>
        </w:rPr>
        <w:t xml:space="preserve"> response, Length 24</w:t>
      </w:r>
    </w:p>
    <w:p w14:paraId="474D154D" w14:textId="77777777" w:rsidR="00870A08" w:rsidRDefault="003A5418">
      <w:pPr>
        <w:pStyle w:val="aff6"/>
      </w:pPr>
      <w:proofErr w:type="gramStart"/>
      <w:r>
        <w:t>Dec  7</w:t>
      </w:r>
      <w:proofErr w:type="gramEnd"/>
      <w:r>
        <w:t xml:space="preserve"> 2012 11:20:22.530.4-08:00 R1 RIP/7/DBG: 6: 12296: </w:t>
      </w:r>
      <w:proofErr w:type="spellStart"/>
      <w:r>
        <w:rPr>
          <w:shd w:val="pct10" w:color="auto" w:fill="FFFFFF"/>
        </w:rPr>
        <w:t>Dest</w:t>
      </w:r>
      <w:proofErr w:type="spellEnd"/>
      <w:r>
        <w:rPr>
          <w:shd w:val="pct10" w:color="auto" w:fill="FFFFFF"/>
        </w:rPr>
        <w:t xml:space="preserve"> 10.0.1.0, Cost 1</w:t>
      </w:r>
    </w:p>
    <w:p w14:paraId="7336FFA4" w14:textId="77777777" w:rsidR="00870A08" w:rsidRDefault="003A5418">
      <w:pPr>
        <w:pStyle w:val="aff6"/>
        <w:rPr>
          <w:shd w:val="pct10" w:color="auto" w:fill="FFFFFF"/>
        </w:rPr>
      </w:pPr>
      <w:proofErr w:type="gramStart"/>
      <w:r>
        <w:t>Dec  7</w:t>
      </w:r>
      <w:proofErr w:type="gramEnd"/>
      <w:r>
        <w:t xml:space="preserve"> 2012 11:20:24.510.1-08:00 R1 RIP/7/DBG: 6: 12185: </w:t>
      </w:r>
      <w:r>
        <w:rPr>
          <w:shd w:val="pct10" w:color="auto" w:fill="FFFFFF"/>
        </w:rPr>
        <w:t>RIP 1: Receiving v1 response on Ethernet0/0/0 from 10.0.12.2 with 1 RTE</w:t>
      </w:r>
    </w:p>
    <w:p w14:paraId="1FFA1A29" w14:textId="77777777" w:rsidR="00870A08" w:rsidRDefault="003A5418">
      <w:pPr>
        <w:pStyle w:val="aff6"/>
        <w:rPr>
          <w:shd w:val="pct10" w:color="auto" w:fill="FFFFFF"/>
        </w:rPr>
      </w:pPr>
      <w:proofErr w:type="gramStart"/>
      <w:r>
        <w:t>Dec  7</w:t>
      </w:r>
      <w:proofErr w:type="gramEnd"/>
      <w:r>
        <w:t xml:space="preserve"> 2012 11:20:24.510.2-08:00 R1 RIP/7/DBG: 6: 12236: </w:t>
      </w:r>
      <w:r>
        <w:rPr>
          <w:shd w:val="pct10" w:color="auto" w:fill="FFFFFF"/>
        </w:rPr>
        <w:t>RIP 1: Receive response</w:t>
      </w:r>
    </w:p>
    <w:p w14:paraId="58CA59CE" w14:textId="77777777" w:rsidR="00870A08" w:rsidRDefault="003A5418">
      <w:pPr>
        <w:pStyle w:val="aff6"/>
        <w:rPr>
          <w:shd w:val="pct10" w:color="auto" w:fill="FFFFFF"/>
        </w:rPr>
      </w:pPr>
      <w:r>
        <w:rPr>
          <w:shd w:val="pct10" w:color="auto" w:fill="FFFFFF"/>
        </w:rPr>
        <w:lastRenderedPageBreak/>
        <w:t xml:space="preserve"> from 10.0.12.2 on Ethernet0/0/0</w:t>
      </w:r>
    </w:p>
    <w:p w14:paraId="65E4158A" w14:textId="77777777" w:rsidR="00870A08" w:rsidRDefault="003A5418">
      <w:pPr>
        <w:pStyle w:val="aff6"/>
        <w:rPr>
          <w:shd w:val="pct10" w:color="auto" w:fill="FFFFFF"/>
        </w:rPr>
      </w:pPr>
      <w:proofErr w:type="gramStart"/>
      <w:r>
        <w:t>Dec  7</w:t>
      </w:r>
      <w:proofErr w:type="gramEnd"/>
      <w:r>
        <w:t xml:space="preserve"> 2012 11:20:24.510.3-08:00 R1 RIP/7/DBG: 6: 12247: </w:t>
      </w:r>
      <w:r>
        <w:rPr>
          <w:shd w:val="pct10" w:color="auto" w:fill="FFFFFF"/>
        </w:rPr>
        <w:t xml:space="preserve">Packet: Version 1, </w:t>
      </w:r>
      <w:proofErr w:type="spellStart"/>
      <w:r>
        <w:rPr>
          <w:shd w:val="pct10" w:color="auto" w:fill="FFFFFF"/>
        </w:rPr>
        <w:t>Cmd</w:t>
      </w:r>
      <w:proofErr w:type="spellEnd"/>
      <w:r>
        <w:rPr>
          <w:shd w:val="pct10" w:color="auto" w:fill="FFFFFF"/>
        </w:rPr>
        <w:t xml:space="preserve"> response, Length 24</w:t>
      </w:r>
    </w:p>
    <w:p w14:paraId="7A1B49F0" w14:textId="77777777" w:rsidR="00870A08" w:rsidRDefault="003A5418">
      <w:pPr>
        <w:pStyle w:val="aff6"/>
        <w:rPr>
          <w:shd w:val="pct10" w:color="auto" w:fill="FFFFFF"/>
        </w:rPr>
      </w:pPr>
      <w:proofErr w:type="gramStart"/>
      <w:r>
        <w:t>Dec  7</w:t>
      </w:r>
      <w:proofErr w:type="gramEnd"/>
      <w:r>
        <w:t xml:space="preserve"> 2012 11:20:24.510.4-08:00 R1 RIP/7/DBG: 6: 12296: </w:t>
      </w:r>
      <w:proofErr w:type="spellStart"/>
      <w:r>
        <w:rPr>
          <w:shd w:val="pct10" w:color="auto" w:fill="FFFFFF"/>
        </w:rPr>
        <w:t>Dest</w:t>
      </w:r>
      <w:proofErr w:type="spellEnd"/>
      <w:r>
        <w:rPr>
          <w:shd w:val="pct10" w:color="auto" w:fill="FFFFFF"/>
        </w:rPr>
        <w:t xml:space="preserve"> 10.0.2.0, Cost 1</w:t>
      </w:r>
    </w:p>
    <w:p w14:paraId="03F0713B" w14:textId="77777777" w:rsidR="00870A08" w:rsidRDefault="00870A08">
      <w:pPr>
        <w:ind w:firstLine="420"/>
      </w:pPr>
    </w:p>
    <w:p w14:paraId="3A348D6C" w14:textId="77777777" w:rsidR="00870A08" w:rsidRDefault="003A5418">
      <w:pPr>
        <w:ind w:firstLine="420"/>
      </w:pPr>
      <w:r>
        <w:rPr>
          <w:rFonts w:hint="eastAsia"/>
        </w:rPr>
        <w:t>可以观察到</w:t>
      </w:r>
      <w:r>
        <w:rPr>
          <w:rFonts w:hint="eastAsia"/>
        </w:rPr>
        <w:t>R1</w:t>
      </w:r>
      <w:r>
        <w:rPr>
          <w:rFonts w:hint="eastAsia"/>
        </w:rPr>
        <w:t>从连接</w:t>
      </w:r>
      <w:r>
        <w:rPr>
          <w:rFonts w:hint="eastAsia"/>
        </w:rPr>
        <w:t>R2</w:t>
      </w:r>
      <w:r>
        <w:rPr>
          <w:rFonts w:hint="eastAsia"/>
        </w:rPr>
        <w:t>的</w:t>
      </w:r>
      <w:r>
        <w:rPr>
          <w:rFonts w:hint="eastAsia"/>
        </w:rPr>
        <w:t>E 0/0/0</w:t>
      </w:r>
      <w:r>
        <w:rPr>
          <w:rFonts w:hint="eastAsia"/>
        </w:rPr>
        <w:t>接口周期性发送、接收</w:t>
      </w:r>
      <w:r>
        <w:rPr>
          <w:rFonts w:hint="eastAsia"/>
        </w:rPr>
        <w:t>v1</w:t>
      </w:r>
      <w:r>
        <w:rPr>
          <w:rFonts w:hint="eastAsia"/>
        </w:rPr>
        <w:t>的</w:t>
      </w:r>
      <w:r>
        <w:rPr>
          <w:rFonts w:hint="eastAsia"/>
        </w:rPr>
        <w:t>Response</w:t>
      </w:r>
      <w:r>
        <w:rPr>
          <w:rFonts w:hint="eastAsia"/>
        </w:rPr>
        <w:t>更新报文，包括目的地、数据包大小以及</w:t>
      </w:r>
      <w:r>
        <w:rPr>
          <w:rFonts w:hint="eastAsia"/>
        </w:rPr>
        <w:t>COST</w:t>
      </w:r>
      <w:r>
        <w:rPr>
          <w:rFonts w:hint="eastAsia"/>
        </w:rPr>
        <w:t>值。</w:t>
      </w:r>
    </w:p>
    <w:p w14:paraId="0D22296D" w14:textId="77777777" w:rsidR="00870A08" w:rsidRDefault="003A5418">
      <w:pPr>
        <w:ind w:firstLine="420"/>
      </w:pPr>
      <w:r>
        <w:rPr>
          <w:rFonts w:hint="eastAsia"/>
        </w:rPr>
        <w:t>可以使用</w:t>
      </w:r>
      <w:r>
        <w:rPr>
          <w:rFonts w:hint="eastAsia"/>
          <w:b/>
        </w:rPr>
        <w:t>undo debug rip</w:t>
      </w:r>
      <w:r>
        <w:rPr>
          <w:rFonts w:hint="eastAsia"/>
        </w:rPr>
        <w:t>或者</w:t>
      </w:r>
      <w:r>
        <w:rPr>
          <w:rFonts w:hint="eastAsia"/>
          <w:b/>
        </w:rPr>
        <w:t>undo debug all</w:t>
      </w:r>
      <w:r>
        <w:rPr>
          <w:rFonts w:hint="eastAsia"/>
        </w:rPr>
        <w:t>命令关闭</w:t>
      </w:r>
      <w:r>
        <w:rPr>
          <w:rFonts w:hint="eastAsia"/>
        </w:rPr>
        <w:t>debug</w:t>
      </w:r>
      <w:r>
        <w:rPr>
          <w:rFonts w:hint="eastAsia"/>
        </w:rPr>
        <w:t>调试功能。</w:t>
      </w:r>
    </w:p>
    <w:p w14:paraId="729BEF1F" w14:textId="77777777" w:rsidR="00870A08" w:rsidRDefault="003A5418">
      <w:pPr>
        <w:pStyle w:val="aff6"/>
      </w:pPr>
      <w:r>
        <w:t>&lt;R1&gt;undo debugging rip 1</w:t>
      </w:r>
    </w:p>
    <w:p w14:paraId="63315EC3" w14:textId="77777777" w:rsidR="00870A08" w:rsidRDefault="00870A08">
      <w:pPr>
        <w:pStyle w:val="aff6"/>
      </w:pPr>
    </w:p>
    <w:p w14:paraId="780D4B42" w14:textId="77777777" w:rsidR="00870A08" w:rsidRDefault="003A5418">
      <w:pPr>
        <w:ind w:firstLine="420"/>
      </w:pPr>
      <w:r>
        <w:rPr>
          <w:rFonts w:hint="eastAsia"/>
        </w:rPr>
        <w:t>也可以使用带更多参数的命令查看某类型的调试信息，如</w:t>
      </w:r>
      <w:r>
        <w:rPr>
          <w:rFonts w:hint="eastAsia"/>
          <w:b/>
        </w:rPr>
        <w:t>debug rip 1 event</w:t>
      </w:r>
      <w:r>
        <w:rPr>
          <w:rFonts w:hint="eastAsia"/>
        </w:rPr>
        <w:t>查看路由器发出和收到的定期更新事件。其它参数可以使用“？”获取帮助。</w:t>
      </w:r>
    </w:p>
    <w:p w14:paraId="310D1CD0" w14:textId="77777777" w:rsidR="00870A08" w:rsidRDefault="003A5418">
      <w:pPr>
        <w:pStyle w:val="aff6"/>
      </w:pPr>
      <w:r>
        <w:t xml:space="preserve">&lt;R1&gt;debugging rip 1 event </w:t>
      </w:r>
    </w:p>
    <w:p w14:paraId="5F171886" w14:textId="77777777" w:rsidR="00870A08" w:rsidRDefault="003A5418">
      <w:pPr>
        <w:pStyle w:val="aff6"/>
        <w:rPr>
          <w:shd w:val="pct10" w:color="auto" w:fill="FFFFFF"/>
        </w:rPr>
      </w:pPr>
      <w:proofErr w:type="gramStart"/>
      <w:r>
        <w:t>Dec  7</w:t>
      </w:r>
      <w:proofErr w:type="gramEnd"/>
      <w:r>
        <w:t xml:space="preserve"> 2012 11:21:18.690.1-08:00 R1 RIP/7/DBG: 25: 4379: RIP 1: </w:t>
      </w:r>
      <w:r>
        <w:rPr>
          <w:shd w:val="pct10" w:color="auto" w:fill="FFFFFF"/>
        </w:rPr>
        <w:t xml:space="preserve">Periodic timer expired for interface Ethernet0/0/0 (10.0.12.1) and its added to periodic update </w:t>
      </w:r>
    </w:p>
    <w:p w14:paraId="1414B907" w14:textId="77777777" w:rsidR="00870A08" w:rsidRDefault="003A5418">
      <w:pPr>
        <w:pStyle w:val="aff6"/>
        <w:rPr>
          <w:shd w:val="pct10" w:color="auto" w:fill="FFFFFF"/>
        </w:rPr>
      </w:pPr>
      <w:r>
        <w:rPr>
          <w:shd w:val="pct10" w:color="auto" w:fill="FFFFFF"/>
        </w:rPr>
        <w:t>queue</w:t>
      </w:r>
    </w:p>
    <w:p w14:paraId="7A0B0E0B" w14:textId="77777777" w:rsidR="00870A08" w:rsidRDefault="003A5418">
      <w:pPr>
        <w:pStyle w:val="aff6"/>
        <w:rPr>
          <w:shd w:val="pct10" w:color="auto" w:fill="FFFFFF"/>
        </w:rPr>
      </w:pPr>
      <w:proofErr w:type="gramStart"/>
      <w:r>
        <w:t>Dec  7</w:t>
      </w:r>
      <w:proofErr w:type="gramEnd"/>
      <w:r>
        <w:t xml:space="preserve"> 2012 11:21:18.690.2-08:00 R1 RIP/7/DBG: 25: 4707: RIP 1:</w:t>
      </w:r>
      <w:r>
        <w:rPr>
          <w:shd w:val="pct10" w:color="auto" w:fill="FFFFFF"/>
        </w:rPr>
        <w:t xml:space="preserve"> Interface </w:t>
      </w:r>
      <w:proofErr w:type="spellStart"/>
      <w:r>
        <w:rPr>
          <w:shd w:val="pct10" w:color="auto" w:fill="FFFFFF"/>
        </w:rPr>
        <w:t>Ethern</w:t>
      </w:r>
      <w:proofErr w:type="spellEnd"/>
    </w:p>
    <w:p w14:paraId="1526A74C" w14:textId="77777777" w:rsidR="00870A08" w:rsidRDefault="003A5418">
      <w:pPr>
        <w:pStyle w:val="aff6"/>
        <w:rPr>
          <w:shd w:val="pct10" w:color="auto" w:fill="FFFFFF"/>
        </w:rPr>
      </w:pPr>
      <w:r>
        <w:rPr>
          <w:shd w:val="pct10" w:color="auto" w:fill="FFFFFF"/>
        </w:rPr>
        <w:t>et0/0/0 (10.0.12.1) is deleted from the periodic update queue</w:t>
      </w:r>
    </w:p>
    <w:p w14:paraId="06ECC649" w14:textId="77777777" w:rsidR="00870A08" w:rsidRDefault="003A5418">
      <w:pPr>
        <w:pStyle w:val="aff6"/>
      </w:pPr>
      <w:r>
        <w:t>&lt;R1&gt;undo debugging all</w:t>
      </w:r>
    </w:p>
    <w:p w14:paraId="447F906C" w14:textId="77777777" w:rsidR="00870A08" w:rsidRDefault="003A5418">
      <w:pPr>
        <w:pStyle w:val="aff6"/>
      </w:pPr>
      <w:r>
        <w:t>Info: All possible debugging has been turned off.</w:t>
      </w:r>
    </w:p>
    <w:p w14:paraId="6CD45806" w14:textId="77777777" w:rsidR="00870A08" w:rsidRDefault="00870A08">
      <w:pPr>
        <w:pStyle w:val="aff6"/>
      </w:pPr>
    </w:p>
    <w:p w14:paraId="2941C163" w14:textId="77777777" w:rsidR="00870A08" w:rsidRDefault="003A5418">
      <w:pPr>
        <w:ind w:firstLine="420"/>
      </w:pPr>
      <w:r>
        <w:rPr>
          <w:rFonts w:hint="eastAsia"/>
        </w:rPr>
        <w:t>警告：开启过多的</w:t>
      </w:r>
      <w:r>
        <w:rPr>
          <w:rFonts w:hint="eastAsia"/>
          <w:b/>
        </w:rPr>
        <w:t>debug</w:t>
      </w:r>
      <w:r>
        <w:rPr>
          <w:rFonts w:hint="eastAsia"/>
        </w:rPr>
        <w:t>功能会耗费大量路由器资源，甚至可能导致</w:t>
      </w:r>
      <w:proofErr w:type="gramStart"/>
      <w:r>
        <w:rPr>
          <w:rFonts w:hint="eastAsia"/>
        </w:rPr>
        <w:t>宕</w:t>
      </w:r>
      <w:proofErr w:type="gramEnd"/>
      <w:r>
        <w:rPr>
          <w:rFonts w:hint="eastAsia"/>
        </w:rPr>
        <w:t>机。请慎重使用开启批量</w:t>
      </w:r>
      <w:r>
        <w:rPr>
          <w:rFonts w:hint="eastAsia"/>
          <w:b/>
        </w:rPr>
        <w:t>debug</w:t>
      </w:r>
      <w:r>
        <w:rPr>
          <w:rFonts w:hint="eastAsia"/>
        </w:rPr>
        <w:t>功能的命令，如</w:t>
      </w:r>
      <w:r>
        <w:rPr>
          <w:rFonts w:hint="eastAsia"/>
          <w:b/>
        </w:rPr>
        <w:t>debug all</w:t>
      </w:r>
      <w:r>
        <w:rPr>
          <w:rFonts w:hint="eastAsia"/>
        </w:rPr>
        <w:t>。</w:t>
      </w:r>
    </w:p>
    <w:p w14:paraId="5AA4B952" w14:textId="77777777" w:rsidR="00870A08" w:rsidRDefault="003A5418">
      <w:pPr>
        <w:pStyle w:val="2"/>
        <w:numPr>
          <w:ilvl w:val="0"/>
          <w:numId w:val="28"/>
        </w:numPr>
        <w:ind w:left="426" w:hanging="426"/>
      </w:pPr>
      <w:r>
        <w:rPr>
          <w:rFonts w:hint="eastAsia"/>
        </w:rPr>
        <w:t>使用</w:t>
      </w:r>
      <w:r>
        <w:rPr>
          <w:rFonts w:hint="eastAsia"/>
        </w:rPr>
        <w:t>RIPv2</w:t>
      </w:r>
      <w:r>
        <w:rPr>
          <w:rFonts w:hint="eastAsia"/>
        </w:rPr>
        <w:t>搭建网络</w:t>
      </w:r>
    </w:p>
    <w:p w14:paraId="7C666E21" w14:textId="77777777" w:rsidR="00870A08" w:rsidRDefault="003A5418">
      <w:pPr>
        <w:ind w:firstLine="420"/>
      </w:pPr>
      <w:r>
        <w:rPr>
          <w:rFonts w:hint="eastAsia"/>
        </w:rPr>
        <w:t>基于前面的配置，只需在</w:t>
      </w:r>
      <w:r>
        <w:rPr>
          <w:rFonts w:hint="eastAsia"/>
        </w:rPr>
        <w:t>RIP</w:t>
      </w:r>
      <w:r>
        <w:rPr>
          <w:rFonts w:hint="eastAsia"/>
        </w:rPr>
        <w:t>子视图模式下配置</w:t>
      </w:r>
      <w:r>
        <w:rPr>
          <w:b/>
        </w:rPr>
        <w:t>version 2</w:t>
      </w:r>
      <w:r>
        <w:rPr>
          <w:rFonts w:hint="eastAsia"/>
        </w:rPr>
        <w:t>即可。</w:t>
      </w:r>
    </w:p>
    <w:p w14:paraId="009BE50C" w14:textId="77777777" w:rsidR="00870A08" w:rsidRDefault="003A5418">
      <w:pPr>
        <w:pStyle w:val="aff6"/>
      </w:pPr>
      <w:r>
        <w:t>[R</w:t>
      </w:r>
      <w:proofErr w:type="gramStart"/>
      <w:r>
        <w:t>1]rip</w:t>
      </w:r>
      <w:proofErr w:type="gramEnd"/>
      <w:r>
        <w:t xml:space="preserve"> </w:t>
      </w:r>
    </w:p>
    <w:p w14:paraId="77AEB6FA" w14:textId="77777777" w:rsidR="00870A08" w:rsidRDefault="003A5418">
      <w:pPr>
        <w:pStyle w:val="aff6"/>
      </w:pPr>
      <w:r>
        <w:lastRenderedPageBreak/>
        <w:t>[R1-rip-</w:t>
      </w:r>
      <w:proofErr w:type="gramStart"/>
      <w:r>
        <w:t>1]version</w:t>
      </w:r>
      <w:proofErr w:type="gramEnd"/>
      <w:r>
        <w:t xml:space="preserve"> 2</w:t>
      </w:r>
    </w:p>
    <w:p w14:paraId="04AE88D0" w14:textId="77777777" w:rsidR="00870A08" w:rsidRDefault="00870A08">
      <w:pPr>
        <w:pStyle w:val="aff6"/>
      </w:pPr>
    </w:p>
    <w:p w14:paraId="36C35979" w14:textId="77777777" w:rsidR="00870A08" w:rsidRDefault="003A5418">
      <w:pPr>
        <w:pStyle w:val="aff6"/>
      </w:pPr>
      <w:r>
        <w:t>[R</w:t>
      </w:r>
      <w:proofErr w:type="gramStart"/>
      <w:r>
        <w:t>2]rip</w:t>
      </w:r>
      <w:proofErr w:type="gramEnd"/>
    </w:p>
    <w:p w14:paraId="7F4C3C7D" w14:textId="77777777" w:rsidR="00870A08" w:rsidRDefault="003A5418">
      <w:pPr>
        <w:pStyle w:val="aff6"/>
      </w:pPr>
      <w:r>
        <w:t>[R2-rip-</w:t>
      </w:r>
      <w:proofErr w:type="gramStart"/>
      <w:r>
        <w:t>1]version</w:t>
      </w:r>
      <w:proofErr w:type="gramEnd"/>
      <w:r>
        <w:t xml:space="preserve"> 2</w:t>
      </w:r>
    </w:p>
    <w:p w14:paraId="2AB976D5" w14:textId="77777777" w:rsidR="00870A08" w:rsidRDefault="00870A08">
      <w:pPr>
        <w:pStyle w:val="aff6"/>
      </w:pPr>
    </w:p>
    <w:p w14:paraId="281080C1" w14:textId="77777777" w:rsidR="00870A08" w:rsidRDefault="003A5418">
      <w:pPr>
        <w:ind w:firstLine="420"/>
      </w:pPr>
      <w:r>
        <w:rPr>
          <w:rFonts w:ascii="微软雅黑" w:hAnsi="微软雅黑" w:cs="Courier New" w:hint="eastAsia"/>
          <w:kern w:val="0"/>
          <w:szCs w:val="21"/>
        </w:rPr>
        <w:t>配置完成后</w:t>
      </w:r>
      <w:r>
        <w:rPr>
          <w:rFonts w:hint="eastAsia"/>
        </w:rPr>
        <w:t>使用</w:t>
      </w:r>
      <w:r>
        <w:rPr>
          <w:b/>
        </w:rPr>
        <w:t xml:space="preserve">display </w:t>
      </w:r>
      <w:proofErr w:type="spellStart"/>
      <w:r>
        <w:rPr>
          <w:b/>
        </w:rPr>
        <w:t>ip</w:t>
      </w:r>
      <w:proofErr w:type="spellEnd"/>
      <w:r>
        <w:rPr>
          <w:b/>
        </w:rPr>
        <w:t xml:space="preserve"> routing-table</w:t>
      </w:r>
      <w:r>
        <w:rPr>
          <w:rFonts w:hint="eastAsia"/>
        </w:rPr>
        <w:t>命令查看各路由器路由表。</w:t>
      </w:r>
      <w:r>
        <w:t xml:space="preserve"> </w:t>
      </w:r>
    </w:p>
    <w:p w14:paraId="1C282882"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4BA6C623" w14:textId="77777777" w:rsidR="00870A08" w:rsidRDefault="003A5418">
      <w:pPr>
        <w:pStyle w:val="aff6"/>
      </w:pPr>
      <w:r>
        <w:t>Route Flags: R - relay, D - download to fib</w:t>
      </w:r>
    </w:p>
    <w:p w14:paraId="580C0E6C" w14:textId="77777777" w:rsidR="00870A08" w:rsidRDefault="003A5418">
      <w:pPr>
        <w:pStyle w:val="aff6"/>
      </w:pPr>
      <w:r>
        <w:t>---------------------------------------------------------------------------</w:t>
      </w:r>
      <w:r>
        <w:rPr>
          <w:rFonts w:hint="eastAsia"/>
        </w:rPr>
        <w:t>-</w:t>
      </w:r>
    </w:p>
    <w:p w14:paraId="619219AD" w14:textId="77777777" w:rsidR="00870A08" w:rsidRDefault="003A5418">
      <w:pPr>
        <w:pStyle w:val="aff6"/>
      </w:pPr>
      <w:r>
        <w:t>Routing Tables: Public</w:t>
      </w:r>
    </w:p>
    <w:p w14:paraId="3CEFF6E3" w14:textId="77777777" w:rsidR="00870A08" w:rsidRDefault="003A5418">
      <w:pPr>
        <w:pStyle w:val="aff6"/>
      </w:pPr>
      <w:r>
        <w:t xml:space="preserve">         </w:t>
      </w:r>
      <w:proofErr w:type="gramStart"/>
      <w:r>
        <w:t>Destinations :</w:t>
      </w:r>
      <w:proofErr w:type="gramEnd"/>
      <w:r>
        <w:t xml:space="preserve"> 7        Routes : 7 </w:t>
      </w:r>
    </w:p>
    <w:p w14:paraId="5CDF31AA" w14:textId="77777777" w:rsidR="00870A08" w:rsidRDefault="003A5418">
      <w:pPr>
        <w:pStyle w:val="aff6"/>
      </w:pPr>
      <w:r>
        <w:t xml:space="preserve">Destination/Mask   Proto </w:t>
      </w:r>
      <w:r>
        <w:rPr>
          <w:rFonts w:hint="eastAsia"/>
        </w:rPr>
        <w:t xml:space="preserve"> </w:t>
      </w:r>
      <w:r>
        <w:t xml:space="preserve"> </w:t>
      </w:r>
      <w:proofErr w:type="gramStart"/>
      <w:r>
        <w:t xml:space="preserve">Pre </w:t>
      </w:r>
      <w:r>
        <w:rPr>
          <w:rFonts w:hint="eastAsia"/>
        </w:rPr>
        <w:t xml:space="preserve"> </w:t>
      </w:r>
      <w:r>
        <w:t xml:space="preserve"> Cost</w:t>
      </w:r>
      <w:proofErr w:type="gramEnd"/>
      <w:r>
        <w:t xml:space="preserve">   Flags</w:t>
      </w:r>
      <w:r>
        <w:rPr>
          <w:rFonts w:hint="eastAsia"/>
        </w:rPr>
        <w:t xml:space="preserve"> </w:t>
      </w:r>
      <w:r>
        <w:t xml:space="preserve"> </w:t>
      </w:r>
      <w:r>
        <w:rPr>
          <w:rFonts w:hint="eastAsia"/>
        </w:rPr>
        <w:t xml:space="preserve"> </w:t>
      </w:r>
      <w:proofErr w:type="spellStart"/>
      <w:r>
        <w:t>NextHop</w:t>
      </w:r>
      <w:proofErr w:type="spellEnd"/>
      <w:r>
        <w:t xml:space="preserve">         Interface</w:t>
      </w:r>
    </w:p>
    <w:p w14:paraId="7981205E" w14:textId="77777777" w:rsidR="00870A08" w:rsidRDefault="003A5418">
      <w:pPr>
        <w:pStyle w:val="aff6"/>
        <w:tabs>
          <w:tab w:val="left" w:pos="0"/>
          <w:tab w:val="left" w:pos="709"/>
        </w:tabs>
      </w:pPr>
      <w:r>
        <w:t xml:space="preserve">10.0.1.0/24 </w:t>
      </w:r>
      <w:r>
        <w:rPr>
          <w:rFonts w:hint="eastAsia"/>
        </w:rPr>
        <w:t xml:space="preserve">      </w:t>
      </w:r>
      <w:r>
        <w:t xml:space="preserve"> Direct </w:t>
      </w:r>
      <w:r>
        <w:rPr>
          <w:rFonts w:hint="eastAsia"/>
        </w:rPr>
        <w:t xml:space="preserve"> </w:t>
      </w:r>
      <w:r>
        <w:t xml:space="preserve"> 0   </w:t>
      </w:r>
      <w:r>
        <w:rPr>
          <w:rFonts w:hint="eastAsia"/>
        </w:rPr>
        <w:t xml:space="preserve"> </w:t>
      </w:r>
      <w:r>
        <w:t xml:space="preserve"> 0          D   10.0.1.1        LoopBack0</w:t>
      </w:r>
    </w:p>
    <w:p w14:paraId="69C3BFA4" w14:textId="77777777" w:rsidR="00870A08" w:rsidRDefault="003A5418">
      <w:pPr>
        <w:pStyle w:val="aff6"/>
        <w:tabs>
          <w:tab w:val="left" w:pos="0"/>
          <w:tab w:val="left" w:pos="709"/>
        </w:tabs>
      </w:pPr>
      <w:r>
        <w:t xml:space="preserve">10.0.1.1/32 </w:t>
      </w:r>
      <w:r>
        <w:rPr>
          <w:rFonts w:hint="eastAsia"/>
        </w:rPr>
        <w:t xml:space="preserve">       </w:t>
      </w:r>
      <w:r>
        <w:t xml:space="preserve">Direct  </w:t>
      </w:r>
      <w:r>
        <w:rPr>
          <w:rFonts w:hint="eastAsia"/>
        </w:rPr>
        <w:t xml:space="preserve"> </w:t>
      </w:r>
      <w:r>
        <w:t xml:space="preserve">0   </w:t>
      </w:r>
      <w:r>
        <w:rPr>
          <w:rFonts w:hint="eastAsia"/>
        </w:rPr>
        <w:t xml:space="preserve"> </w:t>
      </w:r>
      <w:r>
        <w:t xml:space="preserve"> 0          D   127.0.0.1       LoopBack0</w:t>
      </w:r>
    </w:p>
    <w:p w14:paraId="159BDC69" w14:textId="77777777" w:rsidR="00870A08" w:rsidRDefault="003A5418">
      <w:pPr>
        <w:pStyle w:val="aff6"/>
        <w:tabs>
          <w:tab w:val="left" w:pos="0"/>
          <w:tab w:val="left" w:pos="709"/>
        </w:tabs>
      </w:pPr>
      <w:r>
        <w:rPr>
          <w:shd w:val="pct10" w:color="auto" w:fill="FFFFFF"/>
        </w:rPr>
        <w:t xml:space="preserve">10.0.2.0/24  </w:t>
      </w:r>
      <w:r>
        <w:rPr>
          <w:rFonts w:hint="eastAsia"/>
          <w:shd w:val="pct10" w:color="auto" w:fill="FFFFFF"/>
        </w:rPr>
        <w:t xml:space="preserve">      </w:t>
      </w:r>
      <w:r>
        <w:rPr>
          <w:shd w:val="pct10" w:color="auto" w:fill="FFFFFF"/>
        </w:rPr>
        <w:t xml:space="preserve">RIP     </w:t>
      </w:r>
      <w:r>
        <w:rPr>
          <w:rFonts w:hint="eastAsia"/>
          <w:shd w:val="pct10" w:color="auto" w:fill="FFFFFF"/>
        </w:rPr>
        <w:t xml:space="preserve"> </w:t>
      </w:r>
      <w:r>
        <w:rPr>
          <w:shd w:val="pct10" w:color="auto" w:fill="FFFFFF"/>
        </w:rPr>
        <w:t xml:space="preserve">100  </w:t>
      </w:r>
      <w:r>
        <w:rPr>
          <w:rFonts w:hint="eastAsia"/>
          <w:shd w:val="pct10" w:color="auto" w:fill="FFFFFF"/>
        </w:rPr>
        <w:t xml:space="preserve"> </w:t>
      </w:r>
      <w:r>
        <w:rPr>
          <w:shd w:val="pct10" w:color="auto" w:fill="FFFFFF"/>
        </w:rPr>
        <w:t>1          D   10.0.12.2       Ethernet0/0/0</w:t>
      </w:r>
    </w:p>
    <w:p w14:paraId="176355DB" w14:textId="77777777" w:rsidR="00870A08" w:rsidRDefault="003A5418">
      <w:pPr>
        <w:pStyle w:val="aff6"/>
        <w:tabs>
          <w:tab w:val="left" w:pos="0"/>
          <w:tab w:val="left" w:pos="709"/>
        </w:tabs>
      </w:pPr>
      <w:r>
        <w:t xml:space="preserve">10.0.12.0/24  </w:t>
      </w:r>
      <w:r>
        <w:rPr>
          <w:rFonts w:hint="eastAsia"/>
        </w:rPr>
        <w:t xml:space="preserve">     </w:t>
      </w:r>
      <w:r>
        <w:t xml:space="preserve">Direct  </w:t>
      </w:r>
      <w:r>
        <w:rPr>
          <w:rFonts w:hint="eastAsia"/>
        </w:rPr>
        <w:t xml:space="preserve"> </w:t>
      </w:r>
      <w:r>
        <w:t xml:space="preserve">0    </w:t>
      </w:r>
      <w:r>
        <w:rPr>
          <w:rFonts w:hint="eastAsia"/>
        </w:rPr>
        <w:t xml:space="preserve"> </w:t>
      </w:r>
      <w:r>
        <w:t>0          D   10.0.12.1       Ethernet0/0/0</w:t>
      </w:r>
    </w:p>
    <w:p w14:paraId="58E15E64" w14:textId="77777777" w:rsidR="00870A08" w:rsidRDefault="003A5418">
      <w:pPr>
        <w:pStyle w:val="aff6"/>
        <w:tabs>
          <w:tab w:val="left" w:pos="0"/>
          <w:tab w:val="left" w:pos="709"/>
        </w:tabs>
      </w:pPr>
      <w:r>
        <w:t xml:space="preserve">10.0.12.1/32  </w:t>
      </w:r>
      <w:r>
        <w:rPr>
          <w:rFonts w:hint="eastAsia"/>
        </w:rPr>
        <w:t xml:space="preserve">     </w:t>
      </w:r>
      <w:r>
        <w:t xml:space="preserve">Direct </w:t>
      </w:r>
      <w:r>
        <w:rPr>
          <w:rFonts w:hint="eastAsia"/>
        </w:rPr>
        <w:t xml:space="preserve"> </w:t>
      </w:r>
      <w:r>
        <w:t xml:space="preserve"> 0   </w:t>
      </w:r>
      <w:r>
        <w:rPr>
          <w:rFonts w:hint="eastAsia"/>
        </w:rPr>
        <w:t xml:space="preserve"> </w:t>
      </w:r>
      <w:r>
        <w:t xml:space="preserve"> 0          D   127.0.0.1       Ethernet0/0/0</w:t>
      </w:r>
    </w:p>
    <w:p w14:paraId="58EF0622" w14:textId="77777777" w:rsidR="00870A08" w:rsidRDefault="003A5418">
      <w:pPr>
        <w:pStyle w:val="aff6"/>
        <w:tabs>
          <w:tab w:val="left" w:pos="0"/>
          <w:tab w:val="left" w:pos="709"/>
        </w:tabs>
      </w:pPr>
      <w:r>
        <w:t xml:space="preserve">127.0.0.0/8   </w:t>
      </w:r>
      <w:r>
        <w:rPr>
          <w:rFonts w:hint="eastAsia"/>
        </w:rPr>
        <w:t xml:space="preserve">     </w:t>
      </w:r>
      <w:r>
        <w:t xml:space="preserve">Direct </w:t>
      </w:r>
      <w:r>
        <w:rPr>
          <w:rFonts w:hint="eastAsia"/>
        </w:rPr>
        <w:t xml:space="preserve"> </w:t>
      </w:r>
      <w:r>
        <w:t xml:space="preserve"> 0   </w:t>
      </w:r>
      <w:r>
        <w:rPr>
          <w:rFonts w:hint="eastAsia"/>
        </w:rPr>
        <w:t xml:space="preserve"> </w:t>
      </w:r>
      <w:r>
        <w:t xml:space="preserve"> 0          D   127.0.0.1       InLoopBack0</w:t>
      </w:r>
    </w:p>
    <w:p w14:paraId="64CB1E17" w14:textId="77777777" w:rsidR="00870A08" w:rsidRDefault="003A5418">
      <w:pPr>
        <w:pStyle w:val="aff6"/>
        <w:tabs>
          <w:tab w:val="left" w:pos="0"/>
          <w:tab w:val="left" w:pos="709"/>
        </w:tabs>
      </w:pPr>
      <w:r>
        <w:t xml:space="preserve">127.0.0.1/32  </w:t>
      </w:r>
      <w:r>
        <w:rPr>
          <w:rFonts w:hint="eastAsia"/>
        </w:rPr>
        <w:t xml:space="preserve">     </w:t>
      </w:r>
      <w:r>
        <w:t xml:space="preserve">Direct  </w:t>
      </w:r>
      <w:r>
        <w:rPr>
          <w:rFonts w:hint="eastAsia"/>
        </w:rPr>
        <w:t xml:space="preserve"> </w:t>
      </w:r>
      <w:r>
        <w:t xml:space="preserve">0   </w:t>
      </w:r>
      <w:r>
        <w:rPr>
          <w:rFonts w:hint="eastAsia"/>
        </w:rPr>
        <w:t xml:space="preserve"> </w:t>
      </w:r>
      <w:r>
        <w:t xml:space="preserve"> 0          D   127.0.0.1       InLoopBack0</w:t>
      </w:r>
    </w:p>
    <w:p w14:paraId="5F4E4D18" w14:textId="77777777" w:rsidR="00870A08" w:rsidRDefault="00870A08">
      <w:pPr>
        <w:pStyle w:val="aff6"/>
      </w:pPr>
    </w:p>
    <w:p w14:paraId="59F06B68"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77555EE0" w14:textId="77777777" w:rsidR="00870A08" w:rsidRDefault="003A5418">
      <w:pPr>
        <w:pStyle w:val="aff6"/>
      </w:pPr>
      <w:r>
        <w:t>Route Flags: R - relay, D - download to fib</w:t>
      </w:r>
    </w:p>
    <w:p w14:paraId="2125BF5F" w14:textId="77777777" w:rsidR="00870A08" w:rsidRDefault="003A5418">
      <w:pPr>
        <w:pStyle w:val="aff6"/>
      </w:pPr>
      <w:r>
        <w:t>---------------------------------------------------------------------------</w:t>
      </w:r>
      <w:r>
        <w:rPr>
          <w:rFonts w:hint="eastAsia"/>
        </w:rPr>
        <w:t>-</w:t>
      </w:r>
    </w:p>
    <w:p w14:paraId="402B6D10" w14:textId="77777777" w:rsidR="00870A08" w:rsidRDefault="003A5418">
      <w:pPr>
        <w:pStyle w:val="aff6"/>
      </w:pPr>
      <w:r>
        <w:t>Routing Tables: Public</w:t>
      </w:r>
    </w:p>
    <w:p w14:paraId="5D03D893" w14:textId="77777777" w:rsidR="00870A08" w:rsidRDefault="003A5418">
      <w:pPr>
        <w:pStyle w:val="aff6"/>
      </w:pPr>
      <w:r>
        <w:t xml:space="preserve">         </w:t>
      </w:r>
      <w:proofErr w:type="gramStart"/>
      <w:r>
        <w:t>Destinations :</w:t>
      </w:r>
      <w:proofErr w:type="gramEnd"/>
      <w:r>
        <w:t xml:space="preserve"> 7        Routes : 7</w:t>
      </w:r>
    </w:p>
    <w:p w14:paraId="77987077" w14:textId="77777777" w:rsidR="00870A08" w:rsidRDefault="003A5418">
      <w:pPr>
        <w:pStyle w:val="aff6"/>
      </w:pPr>
      <w:r>
        <w:t xml:space="preserve">Destination/Mask    Proto </w:t>
      </w:r>
      <w:r>
        <w:rPr>
          <w:rFonts w:hint="eastAsia"/>
        </w:rPr>
        <w:t xml:space="preserve"> </w:t>
      </w:r>
      <w:r>
        <w:t xml:space="preserve"> Pre</w:t>
      </w:r>
      <w:r>
        <w:rPr>
          <w:rFonts w:hint="eastAsia"/>
        </w:rPr>
        <w:t xml:space="preserve"> </w:t>
      </w:r>
      <w:r>
        <w:t xml:space="preserve">  Cost    </w:t>
      </w:r>
      <w:proofErr w:type="gramStart"/>
      <w:r>
        <w:t xml:space="preserve">Flags </w:t>
      </w:r>
      <w:r>
        <w:rPr>
          <w:rFonts w:hint="eastAsia"/>
        </w:rPr>
        <w:t xml:space="preserve"> </w:t>
      </w:r>
      <w:proofErr w:type="spellStart"/>
      <w:r>
        <w:t>NextHop</w:t>
      </w:r>
      <w:proofErr w:type="spellEnd"/>
      <w:proofErr w:type="gramEnd"/>
      <w:r>
        <w:t xml:space="preserve">        </w:t>
      </w:r>
      <w:r>
        <w:rPr>
          <w:rFonts w:hint="eastAsia"/>
        </w:rPr>
        <w:t xml:space="preserve"> </w:t>
      </w:r>
      <w:r>
        <w:t>Interface</w:t>
      </w:r>
    </w:p>
    <w:p w14:paraId="2E1F891B" w14:textId="77777777" w:rsidR="00870A08" w:rsidRDefault="003A5418">
      <w:pPr>
        <w:pStyle w:val="aff6"/>
      </w:pPr>
      <w:r>
        <w:rPr>
          <w:shd w:val="pct10" w:color="auto" w:fill="FFFFFF"/>
        </w:rPr>
        <w:t xml:space="preserve">10.0.1.0/24 </w:t>
      </w:r>
      <w:r>
        <w:rPr>
          <w:rFonts w:hint="eastAsia"/>
          <w:shd w:val="pct10" w:color="auto" w:fill="FFFFFF"/>
        </w:rPr>
        <w:t xml:space="preserve">        </w:t>
      </w:r>
      <w:r>
        <w:rPr>
          <w:shd w:val="pct10" w:color="auto" w:fill="FFFFFF"/>
        </w:rPr>
        <w:t xml:space="preserve"> RIP    </w:t>
      </w:r>
      <w:r>
        <w:rPr>
          <w:rFonts w:hint="eastAsia"/>
          <w:shd w:val="pct10" w:color="auto" w:fill="FFFFFF"/>
        </w:rPr>
        <w:t xml:space="preserve"> </w:t>
      </w:r>
      <w:r>
        <w:rPr>
          <w:shd w:val="pct10" w:color="auto" w:fill="FFFFFF"/>
        </w:rPr>
        <w:t xml:space="preserve"> 100 </w:t>
      </w:r>
      <w:r>
        <w:rPr>
          <w:rFonts w:hint="eastAsia"/>
          <w:shd w:val="pct10" w:color="auto" w:fill="FFFFFF"/>
        </w:rPr>
        <w:t xml:space="preserve"> </w:t>
      </w:r>
      <w:r>
        <w:rPr>
          <w:shd w:val="pct10" w:color="auto" w:fill="FFFFFF"/>
        </w:rPr>
        <w:t xml:space="preserve"> 1          D   10.0.12.1       Ethernet0/0/0</w:t>
      </w:r>
    </w:p>
    <w:p w14:paraId="0ADB9EAA" w14:textId="77777777" w:rsidR="00870A08" w:rsidRDefault="003A5418">
      <w:pPr>
        <w:pStyle w:val="aff6"/>
      </w:pPr>
      <w:r>
        <w:lastRenderedPageBreak/>
        <w:t xml:space="preserve">10.0.2.0/24  </w:t>
      </w:r>
      <w:r>
        <w:rPr>
          <w:rFonts w:hint="eastAsia"/>
        </w:rPr>
        <w:t xml:space="preserve">        </w:t>
      </w:r>
      <w:r>
        <w:t>Direct</w:t>
      </w:r>
      <w:r>
        <w:rPr>
          <w:rFonts w:hint="eastAsia"/>
        </w:rPr>
        <w:t xml:space="preserve"> </w:t>
      </w:r>
      <w:r>
        <w:t xml:space="preserve">  0    </w:t>
      </w:r>
      <w:r>
        <w:rPr>
          <w:rFonts w:hint="eastAsia"/>
        </w:rPr>
        <w:t xml:space="preserve"> </w:t>
      </w:r>
      <w:r>
        <w:t>0          D   10.0.2.2        LoopBack0</w:t>
      </w:r>
    </w:p>
    <w:p w14:paraId="266288AC" w14:textId="77777777" w:rsidR="00870A08" w:rsidRDefault="003A5418">
      <w:pPr>
        <w:pStyle w:val="aff6"/>
      </w:pPr>
      <w:r>
        <w:t xml:space="preserve">10.0.2.2/32  </w:t>
      </w:r>
      <w:r>
        <w:rPr>
          <w:rFonts w:hint="eastAsia"/>
        </w:rPr>
        <w:t xml:space="preserve">        </w:t>
      </w:r>
      <w:r>
        <w:t xml:space="preserve">Direct </w:t>
      </w:r>
      <w:r>
        <w:rPr>
          <w:rFonts w:hint="eastAsia"/>
        </w:rPr>
        <w:t xml:space="preserve"> </w:t>
      </w:r>
      <w:r>
        <w:t xml:space="preserve"> 0   </w:t>
      </w:r>
      <w:r>
        <w:rPr>
          <w:rFonts w:hint="eastAsia"/>
        </w:rPr>
        <w:t xml:space="preserve"> </w:t>
      </w:r>
      <w:r>
        <w:t xml:space="preserve"> 0          D   127.0.0.1       LoopBack0</w:t>
      </w:r>
    </w:p>
    <w:p w14:paraId="2D21E8B5" w14:textId="77777777" w:rsidR="00870A08" w:rsidRDefault="003A5418">
      <w:pPr>
        <w:pStyle w:val="aff6"/>
      </w:pPr>
      <w:r>
        <w:t xml:space="preserve">10.0.12.0/24  </w:t>
      </w:r>
      <w:r>
        <w:rPr>
          <w:rFonts w:hint="eastAsia"/>
        </w:rPr>
        <w:t xml:space="preserve">       </w:t>
      </w:r>
      <w:r>
        <w:t xml:space="preserve">Direct  </w:t>
      </w:r>
      <w:r>
        <w:rPr>
          <w:rFonts w:hint="eastAsia"/>
        </w:rPr>
        <w:t xml:space="preserve"> </w:t>
      </w:r>
      <w:r>
        <w:t xml:space="preserve">0 </w:t>
      </w:r>
      <w:r>
        <w:rPr>
          <w:rFonts w:hint="eastAsia"/>
        </w:rPr>
        <w:t xml:space="preserve"> </w:t>
      </w:r>
      <w:r>
        <w:t xml:space="preserve"> </w:t>
      </w:r>
      <w:r>
        <w:rPr>
          <w:rFonts w:hint="eastAsia"/>
        </w:rPr>
        <w:t xml:space="preserve"> </w:t>
      </w:r>
      <w:r>
        <w:t xml:space="preserve"> 0          D   10.0.12.2       Ethernet0/0/0</w:t>
      </w:r>
    </w:p>
    <w:p w14:paraId="08E92067" w14:textId="77777777" w:rsidR="00870A08" w:rsidRDefault="003A5418">
      <w:pPr>
        <w:pStyle w:val="aff6"/>
      </w:pPr>
      <w:r>
        <w:t xml:space="preserve">10.0.12.2/32  </w:t>
      </w:r>
      <w:r>
        <w:rPr>
          <w:rFonts w:hint="eastAsia"/>
        </w:rPr>
        <w:t xml:space="preserve">       </w:t>
      </w:r>
      <w:r>
        <w:t xml:space="preserve">Direct </w:t>
      </w:r>
      <w:r>
        <w:rPr>
          <w:rFonts w:hint="eastAsia"/>
        </w:rPr>
        <w:t xml:space="preserve"> </w:t>
      </w:r>
      <w:r>
        <w:t xml:space="preserve"> 0   </w:t>
      </w:r>
      <w:r>
        <w:rPr>
          <w:rFonts w:hint="eastAsia"/>
        </w:rPr>
        <w:t xml:space="preserve"> </w:t>
      </w:r>
      <w:r>
        <w:t xml:space="preserve"> 0          D   127.0.0.1       Ethernet0/0/0</w:t>
      </w:r>
    </w:p>
    <w:p w14:paraId="728CCF2E" w14:textId="77777777" w:rsidR="00870A08" w:rsidRDefault="003A5418">
      <w:pPr>
        <w:pStyle w:val="aff6"/>
      </w:pPr>
      <w:r>
        <w:t xml:space="preserve">127.0.0.0/8  </w:t>
      </w:r>
      <w:r>
        <w:rPr>
          <w:rFonts w:hint="eastAsia"/>
        </w:rPr>
        <w:t xml:space="preserve">       </w:t>
      </w:r>
      <w:r>
        <w:t xml:space="preserve"> Direct </w:t>
      </w:r>
      <w:r>
        <w:rPr>
          <w:rFonts w:hint="eastAsia"/>
        </w:rPr>
        <w:t xml:space="preserve"> </w:t>
      </w:r>
      <w:r>
        <w:t xml:space="preserve"> 0  </w:t>
      </w:r>
      <w:r>
        <w:rPr>
          <w:rFonts w:hint="eastAsia"/>
        </w:rPr>
        <w:t xml:space="preserve"> </w:t>
      </w:r>
      <w:r>
        <w:t xml:space="preserve">  0          D   127.0.0.1       InLoopBack0</w:t>
      </w:r>
    </w:p>
    <w:p w14:paraId="1EF507A8" w14:textId="77777777" w:rsidR="00870A08" w:rsidRDefault="003A5418">
      <w:pPr>
        <w:pStyle w:val="aff6"/>
      </w:pPr>
      <w:r>
        <w:t xml:space="preserve">127.0.0.1/32  </w:t>
      </w:r>
      <w:r>
        <w:rPr>
          <w:rFonts w:hint="eastAsia"/>
        </w:rPr>
        <w:t xml:space="preserve">       </w:t>
      </w:r>
      <w:r>
        <w:t xml:space="preserve">Direct </w:t>
      </w:r>
      <w:r>
        <w:rPr>
          <w:rFonts w:hint="eastAsia"/>
        </w:rPr>
        <w:t xml:space="preserve"> </w:t>
      </w:r>
      <w:r>
        <w:t xml:space="preserve"> 0   </w:t>
      </w:r>
      <w:r>
        <w:rPr>
          <w:rFonts w:hint="eastAsia"/>
        </w:rPr>
        <w:t xml:space="preserve"> </w:t>
      </w:r>
      <w:r>
        <w:t xml:space="preserve"> 0          D   127.0.0.1       InLoopBack0</w:t>
      </w:r>
    </w:p>
    <w:p w14:paraId="393379E5" w14:textId="77777777" w:rsidR="00870A08" w:rsidRDefault="00870A08">
      <w:pPr>
        <w:pStyle w:val="aff6"/>
      </w:pPr>
    </w:p>
    <w:p w14:paraId="06D81312" w14:textId="77777777" w:rsidR="00870A08" w:rsidRDefault="003A5418">
      <w:pPr>
        <w:ind w:firstLine="420"/>
      </w:pPr>
      <w:r>
        <w:rPr>
          <w:rFonts w:hint="eastAsia"/>
        </w:rPr>
        <w:t>可以观察到，</w:t>
      </w:r>
      <w:r>
        <w:rPr>
          <w:rFonts w:ascii="微软雅黑" w:hAnsi="微软雅黑" w:hint="eastAsia"/>
          <w:kern w:val="0"/>
          <w:szCs w:val="21"/>
        </w:rPr>
        <w:t>两台路由器已经通过</w:t>
      </w:r>
      <w:r>
        <w:rPr>
          <w:kern w:val="0"/>
          <w:szCs w:val="21"/>
        </w:rPr>
        <w:t>RIP</w:t>
      </w:r>
      <w:r>
        <w:rPr>
          <w:rFonts w:ascii="微软雅黑" w:hAnsi="微软雅黑" w:hint="eastAsia"/>
          <w:kern w:val="0"/>
          <w:szCs w:val="21"/>
        </w:rPr>
        <w:t>协议学习到了</w:t>
      </w:r>
      <w:proofErr w:type="gramStart"/>
      <w:r>
        <w:rPr>
          <w:rFonts w:ascii="微软雅黑" w:hAnsi="微软雅黑" w:hint="eastAsia"/>
          <w:kern w:val="0"/>
          <w:szCs w:val="21"/>
        </w:rPr>
        <w:t>对方环</w:t>
      </w:r>
      <w:proofErr w:type="gramEnd"/>
      <w:r>
        <w:rPr>
          <w:rFonts w:ascii="微软雅黑" w:hAnsi="微软雅黑" w:hint="eastAsia"/>
          <w:kern w:val="0"/>
          <w:szCs w:val="21"/>
        </w:rPr>
        <w:t>回接口</w:t>
      </w:r>
      <w:proofErr w:type="gramStart"/>
      <w:r>
        <w:rPr>
          <w:rFonts w:ascii="微软雅黑" w:hAnsi="微软雅黑" w:hint="eastAsia"/>
          <w:kern w:val="0"/>
          <w:szCs w:val="21"/>
        </w:rPr>
        <w:t>所在网</w:t>
      </w:r>
      <w:proofErr w:type="gramEnd"/>
      <w:r>
        <w:rPr>
          <w:rFonts w:ascii="微软雅黑" w:hAnsi="微软雅黑" w:hint="eastAsia"/>
          <w:kern w:val="0"/>
          <w:szCs w:val="21"/>
        </w:rPr>
        <w:t>段的路由条目。</w:t>
      </w:r>
    </w:p>
    <w:p w14:paraId="2A605AF4" w14:textId="77777777" w:rsidR="00870A08" w:rsidRDefault="003A5418">
      <w:pPr>
        <w:ind w:firstLine="420"/>
      </w:pPr>
      <w:r>
        <w:rPr>
          <w:rFonts w:hint="eastAsia"/>
        </w:rPr>
        <w:t>配置完成后，使用</w:t>
      </w:r>
      <w:r>
        <w:rPr>
          <w:rFonts w:hint="eastAsia"/>
          <w:b/>
        </w:rPr>
        <w:t>ping</w:t>
      </w:r>
      <w:r>
        <w:rPr>
          <w:rFonts w:hint="eastAsia"/>
        </w:rPr>
        <w:t>命令检测</w:t>
      </w:r>
      <w:r>
        <w:rPr>
          <w:rFonts w:hint="eastAsia"/>
        </w:rPr>
        <w:t>R1</w:t>
      </w:r>
      <w:r>
        <w:rPr>
          <w:rFonts w:hint="eastAsia"/>
        </w:rPr>
        <w:t>与</w:t>
      </w:r>
      <w:r>
        <w:rPr>
          <w:rFonts w:hint="eastAsia"/>
        </w:rPr>
        <w:t>R2</w:t>
      </w:r>
      <w:r>
        <w:rPr>
          <w:rFonts w:hint="eastAsia"/>
        </w:rPr>
        <w:t>之间直连链路的</w:t>
      </w:r>
      <w:r>
        <w:rPr>
          <w:rFonts w:hint="eastAsia"/>
        </w:rPr>
        <w:t>IP</w:t>
      </w:r>
      <w:r>
        <w:rPr>
          <w:rFonts w:hint="eastAsia"/>
        </w:rPr>
        <w:t>连通性。</w:t>
      </w:r>
    </w:p>
    <w:p w14:paraId="4D8E0C12" w14:textId="77777777" w:rsidR="00870A08" w:rsidRDefault="003A5418">
      <w:pPr>
        <w:pStyle w:val="aff6"/>
      </w:pPr>
      <w:r>
        <w:t>[R</w:t>
      </w:r>
      <w:proofErr w:type="gramStart"/>
      <w:r>
        <w:t>1]ping</w:t>
      </w:r>
      <w:proofErr w:type="gramEnd"/>
      <w:r>
        <w:t xml:space="preserve"> -a 10.0.1.1 10.0.2.2</w:t>
      </w:r>
    </w:p>
    <w:p w14:paraId="5D71E8AD" w14:textId="77777777" w:rsidR="00870A08" w:rsidRDefault="003A5418">
      <w:pPr>
        <w:pStyle w:val="aff6"/>
      </w:pPr>
      <w:r>
        <w:t xml:space="preserve">  PING 10.0.2.2: </w:t>
      </w:r>
      <w:proofErr w:type="gramStart"/>
      <w:r>
        <w:t>56  data</w:t>
      </w:r>
      <w:proofErr w:type="gramEnd"/>
      <w:r>
        <w:t xml:space="preserve"> bytes, press CTRL_C to break</w:t>
      </w:r>
    </w:p>
    <w:p w14:paraId="75F82264" w14:textId="77777777" w:rsidR="00870A08" w:rsidRDefault="003A5418">
      <w:pPr>
        <w:pStyle w:val="aff6"/>
      </w:pPr>
      <w:r>
        <w:t xml:space="preserve">    Reply from 10.0.2.2: bytes=56 Sequence=1 </w:t>
      </w:r>
      <w:proofErr w:type="spellStart"/>
      <w:r>
        <w:t>ttl</w:t>
      </w:r>
      <w:proofErr w:type="spellEnd"/>
      <w:r>
        <w:t xml:space="preserve">=255 time=50 </w:t>
      </w:r>
      <w:proofErr w:type="spellStart"/>
      <w:r>
        <w:t>ms</w:t>
      </w:r>
      <w:proofErr w:type="spellEnd"/>
    </w:p>
    <w:p w14:paraId="4B4C4599" w14:textId="77777777" w:rsidR="00870A08" w:rsidRDefault="003A5418">
      <w:pPr>
        <w:pStyle w:val="aff6"/>
      </w:pPr>
      <w:r>
        <w:t xml:space="preserve">    Reply from 10.0.2.2: bytes=56 Sequence=2 </w:t>
      </w:r>
      <w:proofErr w:type="spellStart"/>
      <w:r>
        <w:t>ttl</w:t>
      </w:r>
      <w:proofErr w:type="spellEnd"/>
      <w:r>
        <w:t xml:space="preserve">=255 time=10 </w:t>
      </w:r>
      <w:proofErr w:type="spellStart"/>
      <w:r>
        <w:t>ms</w:t>
      </w:r>
      <w:proofErr w:type="spellEnd"/>
    </w:p>
    <w:p w14:paraId="4816CE61" w14:textId="77777777" w:rsidR="00870A08" w:rsidRDefault="003A5418">
      <w:pPr>
        <w:pStyle w:val="aff6"/>
      </w:pPr>
      <w:r>
        <w:t xml:space="preserve">    Reply from 10.0.2.2: bytes=56 Sequence=3 </w:t>
      </w:r>
      <w:proofErr w:type="spellStart"/>
      <w:r>
        <w:t>ttl</w:t>
      </w:r>
      <w:proofErr w:type="spellEnd"/>
      <w:r>
        <w:t xml:space="preserve">=255 time=40 </w:t>
      </w:r>
      <w:proofErr w:type="spellStart"/>
      <w:r>
        <w:t>ms</w:t>
      </w:r>
      <w:proofErr w:type="spellEnd"/>
    </w:p>
    <w:p w14:paraId="2DF84A3D" w14:textId="77777777" w:rsidR="00870A08" w:rsidRDefault="003A5418">
      <w:pPr>
        <w:pStyle w:val="aff6"/>
      </w:pPr>
      <w:r>
        <w:t xml:space="preserve">    Reply from 10.0.2.2: bytes=56 Sequence=4 </w:t>
      </w:r>
      <w:proofErr w:type="spellStart"/>
      <w:r>
        <w:t>ttl</w:t>
      </w:r>
      <w:proofErr w:type="spellEnd"/>
      <w:r>
        <w:t xml:space="preserve">=255 time=30 </w:t>
      </w:r>
      <w:proofErr w:type="spellStart"/>
      <w:r>
        <w:t>ms</w:t>
      </w:r>
      <w:proofErr w:type="spellEnd"/>
    </w:p>
    <w:p w14:paraId="2944C853" w14:textId="77777777" w:rsidR="00870A08" w:rsidRDefault="003A5418">
      <w:pPr>
        <w:pStyle w:val="aff6"/>
      </w:pPr>
      <w:r>
        <w:t xml:space="preserve">    Reply from 10.0.2.2: bytes=56 Sequence=5 </w:t>
      </w:r>
      <w:proofErr w:type="spellStart"/>
      <w:r>
        <w:t>ttl</w:t>
      </w:r>
      <w:proofErr w:type="spellEnd"/>
      <w:r>
        <w:t xml:space="preserve">=255 time=10 </w:t>
      </w:r>
      <w:proofErr w:type="spellStart"/>
      <w:r>
        <w:t>ms</w:t>
      </w:r>
      <w:proofErr w:type="spellEnd"/>
    </w:p>
    <w:p w14:paraId="4EC5DA8A" w14:textId="77777777" w:rsidR="00870A08" w:rsidRDefault="003A5418">
      <w:pPr>
        <w:pStyle w:val="aff6"/>
      </w:pPr>
      <w:r>
        <w:t xml:space="preserve">  --- 10.0.2.2 ping statistics ---</w:t>
      </w:r>
    </w:p>
    <w:p w14:paraId="175DB76D" w14:textId="77777777" w:rsidR="00870A08" w:rsidRDefault="003A5418">
      <w:pPr>
        <w:pStyle w:val="aff6"/>
      </w:pPr>
      <w:r>
        <w:t xml:space="preserve">    5 packet(s) transmitted</w:t>
      </w:r>
    </w:p>
    <w:p w14:paraId="01529B88" w14:textId="77777777" w:rsidR="00870A08" w:rsidRDefault="003A5418">
      <w:pPr>
        <w:pStyle w:val="aff6"/>
      </w:pPr>
      <w:r>
        <w:t xml:space="preserve">    5 packet(s) received</w:t>
      </w:r>
    </w:p>
    <w:p w14:paraId="59255618" w14:textId="77777777" w:rsidR="00870A08" w:rsidRDefault="003A5418">
      <w:pPr>
        <w:pStyle w:val="aff6"/>
      </w:pPr>
      <w:r>
        <w:t xml:space="preserve">    0.00% packet loss</w:t>
      </w:r>
    </w:p>
    <w:p w14:paraId="0864BE93" w14:textId="77777777" w:rsidR="00870A08" w:rsidRDefault="003A5418">
      <w:pPr>
        <w:pStyle w:val="aff6"/>
      </w:pPr>
      <w:r>
        <w:t xml:space="preserve">    round-trip min/avg/max = 10/28/50 </w:t>
      </w:r>
      <w:proofErr w:type="spellStart"/>
      <w:r>
        <w:t>ms</w:t>
      </w:r>
      <w:proofErr w:type="spellEnd"/>
    </w:p>
    <w:p w14:paraId="1BEFC2E7" w14:textId="77777777" w:rsidR="00870A08" w:rsidRDefault="00870A08">
      <w:pPr>
        <w:pStyle w:val="aff6"/>
      </w:pPr>
    </w:p>
    <w:p w14:paraId="5814E5EB" w14:textId="77777777" w:rsidR="00870A08" w:rsidRDefault="003A5418">
      <w:pPr>
        <w:ind w:firstLine="420"/>
      </w:pPr>
      <w:r>
        <w:rPr>
          <w:rFonts w:hint="eastAsia"/>
          <w:kern w:val="0"/>
        </w:rPr>
        <w:t>可以观察到通信正常。</w:t>
      </w:r>
    </w:p>
    <w:p w14:paraId="34C54595" w14:textId="77777777" w:rsidR="00870A08" w:rsidRDefault="003A5418">
      <w:pPr>
        <w:ind w:firstLine="420"/>
      </w:pPr>
      <w:r>
        <w:rPr>
          <w:rFonts w:hint="eastAsia"/>
        </w:rPr>
        <w:t>使用</w:t>
      </w:r>
      <w:r>
        <w:rPr>
          <w:rFonts w:hint="eastAsia"/>
          <w:b/>
        </w:rPr>
        <w:t>debug</w:t>
      </w:r>
      <w:r>
        <w:rPr>
          <w:rFonts w:hint="eastAsia"/>
        </w:rPr>
        <w:t>命令查看</w:t>
      </w:r>
      <w:r>
        <w:rPr>
          <w:rFonts w:hint="eastAsia"/>
        </w:rPr>
        <w:t>RIPv2</w:t>
      </w:r>
      <w:r>
        <w:rPr>
          <w:rFonts w:hint="eastAsia"/>
        </w:rPr>
        <w:t>协议定期更新情况。</w:t>
      </w:r>
    </w:p>
    <w:p w14:paraId="0F0B3D79" w14:textId="77777777" w:rsidR="00870A08" w:rsidRDefault="003A5418">
      <w:pPr>
        <w:pStyle w:val="aff6"/>
      </w:pPr>
      <w:r>
        <w:t>&lt;R1&gt;debugging rip 1</w:t>
      </w:r>
    </w:p>
    <w:p w14:paraId="3D42045A" w14:textId="77777777" w:rsidR="00870A08" w:rsidRDefault="003A5418">
      <w:pPr>
        <w:pStyle w:val="aff6"/>
        <w:rPr>
          <w:shd w:val="pct10" w:color="auto" w:fill="FFFFFF"/>
        </w:rPr>
      </w:pPr>
      <w:proofErr w:type="gramStart"/>
      <w:r>
        <w:t>Dec  7</w:t>
      </w:r>
      <w:proofErr w:type="gramEnd"/>
      <w:r>
        <w:t xml:space="preserve"> 2012 11:37:47.620.3-08:00 R1 RIP/7/DBG: 6: 12247: </w:t>
      </w:r>
      <w:r>
        <w:rPr>
          <w:shd w:val="pct10" w:color="auto" w:fill="FFFFFF"/>
        </w:rPr>
        <w:t xml:space="preserve">Packet: Version 2, </w:t>
      </w:r>
      <w:proofErr w:type="spellStart"/>
      <w:r>
        <w:rPr>
          <w:shd w:val="pct10" w:color="auto" w:fill="FFFFFF"/>
        </w:rPr>
        <w:t>Cmd</w:t>
      </w:r>
      <w:proofErr w:type="spellEnd"/>
      <w:r>
        <w:rPr>
          <w:shd w:val="pct10" w:color="auto" w:fill="FFFFFF"/>
        </w:rPr>
        <w:t xml:space="preserve"> </w:t>
      </w:r>
    </w:p>
    <w:p w14:paraId="28ADCFC8" w14:textId="77777777" w:rsidR="00870A08" w:rsidRDefault="003A5418">
      <w:pPr>
        <w:pStyle w:val="aff6"/>
      </w:pPr>
      <w:r>
        <w:rPr>
          <w:shd w:val="pct10" w:color="auto" w:fill="FFFFFF"/>
        </w:rPr>
        <w:lastRenderedPageBreak/>
        <w:t>response, Length 24</w:t>
      </w:r>
    </w:p>
    <w:p w14:paraId="2F08F264" w14:textId="77777777" w:rsidR="00870A08" w:rsidRDefault="003A5418">
      <w:pPr>
        <w:pStyle w:val="aff6"/>
        <w:rPr>
          <w:shd w:val="pct10" w:color="auto" w:fill="FFFFFF"/>
        </w:rPr>
      </w:pPr>
      <w:proofErr w:type="gramStart"/>
      <w:r>
        <w:t>Dec  7</w:t>
      </w:r>
      <w:proofErr w:type="gramEnd"/>
      <w:r>
        <w:t xml:space="preserve"> 2012 11:37:47.620.4-08:00 R1 RIP/7/DBG: 6: 12315:</w:t>
      </w:r>
      <w:r>
        <w:rPr>
          <w:shd w:val="pct10" w:color="auto" w:fill="FFFFFF"/>
        </w:rPr>
        <w:t xml:space="preserve"> </w:t>
      </w:r>
      <w:proofErr w:type="spellStart"/>
      <w:r>
        <w:rPr>
          <w:shd w:val="pct10" w:color="auto" w:fill="FFFFFF"/>
        </w:rPr>
        <w:t>Dest</w:t>
      </w:r>
      <w:proofErr w:type="spellEnd"/>
      <w:r>
        <w:rPr>
          <w:shd w:val="pct10" w:color="auto" w:fill="FFFFFF"/>
        </w:rPr>
        <w:t xml:space="preserve"> 10.0.2.0/24, </w:t>
      </w:r>
      <w:proofErr w:type="spellStart"/>
      <w:r>
        <w:rPr>
          <w:shd w:val="pct10" w:color="auto" w:fill="FFFFFF"/>
        </w:rPr>
        <w:t>Nexth</w:t>
      </w:r>
      <w:proofErr w:type="spellEnd"/>
    </w:p>
    <w:p w14:paraId="0547ABCA" w14:textId="77777777" w:rsidR="00870A08" w:rsidRDefault="003A5418">
      <w:pPr>
        <w:pStyle w:val="aff6"/>
      </w:pPr>
      <w:r>
        <w:rPr>
          <w:shd w:val="pct10" w:color="auto" w:fill="FFFFFF"/>
        </w:rPr>
        <w:t>op 0.0.0.0, Cost 1, Tag 0</w:t>
      </w:r>
    </w:p>
    <w:p w14:paraId="29962679" w14:textId="77777777" w:rsidR="00870A08" w:rsidRDefault="003A5418">
      <w:pPr>
        <w:pStyle w:val="aff6"/>
        <w:rPr>
          <w:shd w:val="pct10" w:color="auto" w:fill="FFFFFF"/>
        </w:rPr>
      </w:pPr>
      <w:proofErr w:type="gramStart"/>
      <w:r>
        <w:t>Dec  7</w:t>
      </w:r>
      <w:proofErr w:type="gramEnd"/>
      <w:r>
        <w:t xml:space="preserve"> 2012 11:37:48.470.1-08:00 R1 RIP/7/DBG: 6: 12176: </w:t>
      </w:r>
      <w:r>
        <w:rPr>
          <w:shd w:val="pct10" w:color="auto" w:fill="FFFFFF"/>
        </w:rPr>
        <w:t xml:space="preserve">RIP 1: Sending v2 </w:t>
      </w:r>
      <w:proofErr w:type="spellStart"/>
      <w:r>
        <w:rPr>
          <w:shd w:val="pct10" w:color="auto" w:fill="FFFFFF"/>
        </w:rPr>
        <w:t>respo</w:t>
      </w:r>
      <w:proofErr w:type="spellEnd"/>
    </w:p>
    <w:p w14:paraId="004EAB61" w14:textId="77777777" w:rsidR="00870A08" w:rsidRDefault="003A5418">
      <w:pPr>
        <w:pStyle w:val="aff6"/>
      </w:pPr>
      <w:proofErr w:type="spellStart"/>
      <w:r>
        <w:rPr>
          <w:shd w:val="pct10" w:color="auto" w:fill="FFFFFF"/>
        </w:rPr>
        <w:t>nse</w:t>
      </w:r>
      <w:proofErr w:type="spellEnd"/>
      <w:r>
        <w:rPr>
          <w:shd w:val="pct10" w:color="auto" w:fill="FFFFFF"/>
        </w:rPr>
        <w:t xml:space="preserve"> on Ethernet0/0/0 from 10.0.12.1 with 2 RTEs</w:t>
      </w:r>
    </w:p>
    <w:p w14:paraId="65115D49" w14:textId="77777777" w:rsidR="00870A08" w:rsidRDefault="003A5418">
      <w:pPr>
        <w:pStyle w:val="aff6"/>
        <w:rPr>
          <w:shd w:val="pct10" w:color="auto" w:fill="FFFFFF"/>
        </w:rPr>
      </w:pPr>
      <w:proofErr w:type="gramStart"/>
      <w:r>
        <w:t>Dec  7</w:t>
      </w:r>
      <w:proofErr w:type="gramEnd"/>
      <w:r>
        <w:t xml:space="preserve"> 2012 11:37:48.470.2-08:00 R1 RIP/7/DBG: 6: 12227: </w:t>
      </w:r>
      <w:r>
        <w:rPr>
          <w:shd w:val="pct10" w:color="auto" w:fill="FFFFFF"/>
        </w:rPr>
        <w:t>RIP 1: Sending response</w:t>
      </w:r>
    </w:p>
    <w:p w14:paraId="6634AA70" w14:textId="77777777" w:rsidR="00870A08" w:rsidRDefault="003A5418">
      <w:pPr>
        <w:pStyle w:val="aff6"/>
      </w:pPr>
      <w:r>
        <w:rPr>
          <w:shd w:val="pct10" w:color="auto" w:fill="FFFFFF"/>
        </w:rPr>
        <w:t xml:space="preserve"> on interface Ethernet0/0/0 from 10.0.12.1 to 224.0.0.9</w:t>
      </w:r>
    </w:p>
    <w:p w14:paraId="0D7B68A7" w14:textId="77777777" w:rsidR="00870A08" w:rsidRDefault="003A5418">
      <w:pPr>
        <w:pStyle w:val="aff6"/>
      </w:pPr>
      <w:r>
        <w:t>&lt;R1&gt;undo debugging rip 1</w:t>
      </w:r>
    </w:p>
    <w:p w14:paraId="526A799A" w14:textId="77777777" w:rsidR="00870A08" w:rsidRDefault="00870A08">
      <w:pPr>
        <w:pStyle w:val="aff6"/>
      </w:pPr>
    </w:p>
    <w:p w14:paraId="59C7E5DB" w14:textId="77777777" w:rsidR="00870A08" w:rsidRDefault="003A5418">
      <w:pPr>
        <w:ind w:firstLine="420"/>
      </w:pPr>
      <w:r>
        <w:rPr>
          <w:rFonts w:hint="eastAsia"/>
        </w:rPr>
        <w:t>与</w:t>
      </w:r>
      <w:r>
        <w:rPr>
          <w:rFonts w:hint="eastAsia"/>
        </w:rPr>
        <w:t>RIPv1</w:t>
      </w:r>
      <w:r>
        <w:rPr>
          <w:rFonts w:hint="eastAsia"/>
        </w:rPr>
        <w:t>中使用</w:t>
      </w:r>
      <w:r>
        <w:rPr>
          <w:rFonts w:hint="eastAsia"/>
          <w:b/>
        </w:rPr>
        <w:t>debug</w:t>
      </w:r>
      <w:r>
        <w:rPr>
          <w:rFonts w:hint="eastAsia"/>
        </w:rPr>
        <w:t>命令所查看的信息进行对比，可以明显区分出</w:t>
      </w:r>
      <w:r>
        <w:rPr>
          <w:rFonts w:hint="eastAsia"/>
        </w:rPr>
        <w:t>RIPv1</w:t>
      </w:r>
      <w:r>
        <w:rPr>
          <w:rFonts w:hint="eastAsia"/>
        </w:rPr>
        <w:t>和</w:t>
      </w:r>
      <w:r>
        <w:rPr>
          <w:rFonts w:hint="eastAsia"/>
        </w:rPr>
        <w:t>RIPv2</w:t>
      </w:r>
      <w:r>
        <w:rPr>
          <w:rFonts w:hint="eastAsia"/>
        </w:rPr>
        <w:t>的不同。</w:t>
      </w:r>
    </w:p>
    <w:p w14:paraId="64C9E563" w14:textId="77777777" w:rsidR="00870A08" w:rsidRDefault="003A5418">
      <w:pPr>
        <w:ind w:firstLine="420"/>
      </w:pPr>
      <w:r>
        <w:rPr>
          <w:rFonts w:hint="eastAsia"/>
        </w:rPr>
        <w:t>RIPv2</w:t>
      </w:r>
      <w:r>
        <w:rPr>
          <w:rFonts w:hint="eastAsia"/>
        </w:rPr>
        <w:t>的路由信息中携带了子网掩码。</w:t>
      </w:r>
    </w:p>
    <w:p w14:paraId="3071F735" w14:textId="77777777" w:rsidR="00870A08" w:rsidRDefault="003A5418">
      <w:pPr>
        <w:ind w:firstLine="420"/>
      </w:pPr>
      <w:r>
        <w:rPr>
          <w:rFonts w:hint="eastAsia"/>
        </w:rPr>
        <w:t>RIPv2</w:t>
      </w:r>
      <w:r>
        <w:rPr>
          <w:rFonts w:hint="eastAsia"/>
        </w:rPr>
        <w:t>的路由信息中携带了下一跳地址，标识一个比通告路由器的地址更好的下一跳地址。换句话说，它指出的地址，其度量值（跳数）比在同一个子网上的通告路由器更靠近目的地。如果这个字段设置为全</w:t>
      </w:r>
      <w:r>
        <w:rPr>
          <w:rFonts w:hint="eastAsia"/>
        </w:rPr>
        <w:t>0</w:t>
      </w:r>
      <w:r>
        <w:rPr>
          <w:rFonts w:hint="eastAsia"/>
        </w:rPr>
        <w:t>（</w:t>
      </w:r>
      <w:r>
        <w:rPr>
          <w:rFonts w:hint="eastAsia"/>
        </w:rPr>
        <w:t>0.0.0.0</w:t>
      </w:r>
      <w:r>
        <w:rPr>
          <w:rFonts w:hint="eastAsia"/>
        </w:rPr>
        <w:t>），说明通告路由器的地址是最优的下一跳地址。</w:t>
      </w:r>
    </w:p>
    <w:p w14:paraId="1F2589D7" w14:textId="77777777" w:rsidR="00870A08" w:rsidRDefault="003A5418">
      <w:pPr>
        <w:ind w:firstLine="420"/>
      </w:pPr>
      <w:r>
        <w:rPr>
          <w:rFonts w:hint="eastAsia"/>
        </w:rPr>
        <w:t>RIPv2</w:t>
      </w:r>
      <w:r>
        <w:rPr>
          <w:rFonts w:hint="eastAsia"/>
        </w:rPr>
        <w:t>默认采用组播方式发送报文，地址为</w:t>
      </w:r>
      <w:r>
        <w:rPr>
          <w:rFonts w:hint="eastAsia"/>
        </w:rPr>
        <w:t>224.0.0.9</w:t>
      </w:r>
      <w:r>
        <w:rPr>
          <w:rFonts w:hint="eastAsia"/>
        </w:rPr>
        <w:t>。</w:t>
      </w:r>
    </w:p>
    <w:p w14:paraId="7E25D1EC" w14:textId="77777777" w:rsidR="00870A08" w:rsidRDefault="003A5418">
      <w:pPr>
        <w:pStyle w:val="af2"/>
        <w:tabs>
          <w:tab w:val="left" w:pos="3119"/>
        </w:tabs>
        <w:ind w:firstLineChars="0" w:firstLine="0"/>
      </w:pPr>
      <w:bookmarkStart w:id="111" w:name="_Toc16321"/>
      <w:r>
        <w:rPr>
          <w:rFonts w:ascii="微软雅黑" w:hAnsi="微软雅黑" w:hint="eastAsia"/>
        </w:rPr>
        <w:t>7.2</w:t>
      </w:r>
      <w:r>
        <w:rPr>
          <w:rFonts w:hint="eastAsia"/>
        </w:rPr>
        <w:t xml:space="preserve"> </w:t>
      </w:r>
      <w:r>
        <w:rPr>
          <w:rFonts w:hint="eastAsia"/>
        </w:rPr>
        <w:t>配置</w:t>
      </w:r>
      <w:r>
        <w:rPr>
          <w:rFonts w:hint="eastAsia"/>
        </w:rPr>
        <w:t>RIPv2</w:t>
      </w:r>
      <w:r>
        <w:rPr>
          <w:rFonts w:hint="eastAsia"/>
        </w:rPr>
        <w:t>的认证</w:t>
      </w:r>
      <w:bookmarkEnd w:id="111"/>
    </w:p>
    <w:p w14:paraId="0BF33C41" w14:textId="77777777" w:rsidR="00870A08" w:rsidRDefault="003A5418">
      <w:pPr>
        <w:pStyle w:val="10"/>
      </w:pPr>
      <w:r>
        <w:rPr>
          <w:rFonts w:hint="eastAsia"/>
        </w:rPr>
        <w:t>原理概述</w:t>
      </w:r>
    </w:p>
    <w:p w14:paraId="0D5B4449" w14:textId="77777777" w:rsidR="00870A08" w:rsidRDefault="003A5418">
      <w:pPr>
        <w:pStyle w:val="13"/>
        <w:ind w:firstLine="420"/>
        <w:rPr>
          <w:color w:val="000000"/>
        </w:rPr>
      </w:pPr>
      <w:r>
        <w:rPr>
          <w:rFonts w:hint="eastAsia"/>
        </w:rPr>
        <w:t>配置协议的认证可以降低设备接受非法路由选择更新消息的可能性，也可称为验证。非法的更新消息可能来自试图破坏网络的攻击者，或试图通过欺骗路由器发送数据到错误的目的地址的方法来捕获数据包。</w:t>
      </w:r>
      <w:r>
        <w:rPr>
          <w:rFonts w:hint="eastAsia"/>
        </w:rPr>
        <w:t>RIPv2</w:t>
      </w:r>
      <w:r>
        <w:rPr>
          <w:rFonts w:hint="eastAsia"/>
        </w:rPr>
        <w:t>协议能够通过更新消息所包含的口令来验证某个路由选择消息源的合法性，</w:t>
      </w:r>
      <w:r>
        <w:rPr>
          <w:rFonts w:hint="eastAsia"/>
          <w:color w:val="000000"/>
        </w:rPr>
        <w:t>有简单和</w:t>
      </w:r>
      <w:r>
        <w:rPr>
          <w:rFonts w:hint="eastAsia"/>
          <w:color w:val="000000"/>
        </w:rPr>
        <w:t>MD5</w:t>
      </w:r>
      <w:r>
        <w:rPr>
          <w:rFonts w:hint="eastAsia"/>
          <w:color w:val="000000"/>
        </w:rPr>
        <w:t>密文两种验证方式。</w:t>
      </w:r>
    </w:p>
    <w:p w14:paraId="0157609E" w14:textId="77777777" w:rsidR="00870A08" w:rsidRDefault="003A5418">
      <w:pPr>
        <w:pStyle w:val="13"/>
        <w:ind w:firstLine="420"/>
        <w:rPr>
          <w:color w:val="000000"/>
        </w:rPr>
      </w:pPr>
      <w:r>
        <w:rPr>
          <w:rFonts w:hint="eastAsia"/>
          <w:color w:val="000000"/>
        </w:rPr>
        <w:t>简单验证是指在认证的消息当中所携带的认证口令是以明文传输的，可以通过抓</w:t>
      </w:r>
      <w:proofErr w:type="gramStart"/>
      <w:r>
        <w:rPr>
          <w:rFonts w:hint="eastAsia"/>
          <w:color w:val="000000"/>
        </w:rPr>
        <w:t>包软件</w:t>
      </w:r>
      <w:proofErr w:type="gramEnd"/>
      <w:r>
        <w:rPr>
          <w:rFonts w:hint="eastAsia"/>
          <w:color w:val="000000"/>
        </w:rPr>
        <w:t>抓取到数据包中的密码。</w:t>
      </w:r>
    </w:p>
    <w:p w14:paraId="10223470" w14:textId="77777777" w:rsidR="00870A08" w:rsidRDefault="003A5418">
      <w:pPr>
        <w:ind w:firstLine="420"/>
      </w:pPr>
      <w:r>
        <w:rPr>
          <w:rFonts w:hint="eastAsia"/>
        </w:rPr>
        <w:t>MD5</w:t>
      </w:r>
      <w:r>
        <w:rPr>
          <w:rFonts w:hint="eastAsia"/>
        </w:rPr>
        <w:t>密文验证是一种单向消息</w:t>
      </w:r>
      <w:r>
        <w:t>摘要</w:t>
      </w:r>
      <w:r>
        <w:rPr>
          <w:rFonts w:hint="eastAsia"/>
        </w:rPr>
        <w:t>（</w:t>
      </w:r>
      <w:r>
        <w:t>message digest</w:t>
      </w:r>
      <w:r>
        <w:rPr>
          <w:rFonts w:hint="eastAsia"/>
        </w:rPr>
        <w:t>）</w:t>
      </w:r>
      <w:r>
        <w:t>算法或安全散列函数</w:t>
      </w:r>
      <w:r>
        <w:rPr>
          <w:rFonts w:hint="eastAsia"/>
        </w:rPr>
        <w:t>（</w:t>
      </w:r>
      <w:r>
        <w:t xml:space="preserve">secure hash </w:t>
      </w:r>
      <w:r>
        <w:lastRenderedPageBreak/>
        <w:t>function</w:t>
      </w:r>
      <w:r>
        <w:rPr>
          <w:rFonts w:hint="eastAsia"/>
        </w:rPr>
        <w:t>）</w:t>
      </w:r>
      <w:r>
        <w:t>，由</w:t>
      </w:r>
      <w:r>
        <w:t xml:space="preserve">RSA </w:t>
      </w:r>
      <w:proofErr w:type="spellStart"/>
      <w:r>
        <w:t>Date</w:t>
      </w:r>
      <w:proofErr w:type="spellEnd"/>
      <w:r>
        <w:t xml:space="preserve"> Security,</w:t>
      </w:r>
      <w:r>
        <w:rPr>
          <w:rFonts w:hint="eastAsia"/>
        </w:rPr>
        <w:t xml:space="preserve"> </w:t>
      </w:r>
      <w:r>
        <w:t>Inc</w:t>
      </w:r>
      <w:r>
        <w:t>提出。有时</w:t>
      </w:r>
      <w:r>
        <w:t>MD5</w:t>
      </w:r>
      <w:r>
        <w:t>也被作为一个加密校验和</w:t>
      </w:r>
      <w:r>
        <w:rPr>
          <w:rFonts w:hint="eastAsia"/>
        </w:rPr>
        <w:t>（</w:t>
      </w:r>
      <w:r>
        <w:t>cryptographic checksum</w:t>
      </w:r>
      <w:r>
        <w:rPr>
          <w:rFonts w:hint="eastAsia"/>
        </w:rPr>
        <w:t>）</w:t>
      </w:r>
      <w:r>
        <w:t>，</w:t>
      </w:r>
      <w:r>
        <w:t>MD5</w:t>
      </w:r>
      <w:r>
        <w:t>算法是通过一个随意长度的明文消息</w:t>
      </w:r>
      <w:r>
        <w:t>(</w:t>
      </w:r>
      <w:r>
        <w:t>例如，一个</w:t>
      </w:r>
      <w:r>
        <w:t>RIPv2</w:t>
      </w:r>
      <w:r>
        <w:t>的更新消息</w:t>
      </w:r>
      <w:r>
        <w:t>)</w:t>
      </w:r>
      <w:r>
        <w:t>和口令计算出一个</w:t>
      </w:r>
      <w:r>
        <w:t>128</w:t>
      </w:r>
      <w:r>
        <w:t>位的</w:t>
      </w:r>
      <w:r>
        <w:t>hash</w:t>
      </w:r>
      <w:r>
        <w:t>值的。</w:t>
      </w:r>
      <w:r>
        <w:rPr>
          <w:rFonts w:hint="eastAsia"/>
        </w:rPr>
        <w:t>hash</w:t>
      </w:r>
      <w:proofErr w:type="gramStart"/>
      <w:r>
        <w:rPr>
          <w:rFonts w:hint="eastAsia"/>
        </w:rPr>
        <w:t>值类似</w:t>
      </w:r>
      <w:proofErr w:type="gramEnd"/>
      <w:r>
        <w:rPr>
          <w:rFonts w:hint="eastAsia"/>
        </w:rPr>
        <w:t>“指纹”，</w:t>
      </w:r>
      <w:r>
        <w:t>这个</w:t>
      </w:r>
      <w:r>
        <w:rPr>
          <w:rFonts w:hint="eastAsia"/>
        </w:rPr>
        <w:t>“</w:t>
      </w:r>
      <w:r>
        <w:t>指纹</w:t>
      </w:r>
      <w:r>
        <w:rPr>
          <w:rFonts w:hint="eastAsia"/>
        </w:rPr>
        <w:t>”</w:t>
      </w:r>
      <w:r>
        <w:t>随同消息一起传送，拥有相同口令的接收者会计算它自己的</w:t>
      </w:r>
      <w:r>
        <w:t>hash</w:t>
      </w:r>
      <w:r>
        <w:t>值，如果消息的内容没有被更改，接收者的</w:t>
      </w:r>
      <w:r>
        <w:t>hash</w:t>
      </w:r>
      <w:r>
        <w:t>值应该和消息中发送者的</w:t>
      </w:r>
      <w:r>
        <w:t>hash</w:t>
      </w:r>
      <w:r>
        <w:t>值相匹配</w:t>
      </w:r>
      <w:r>
        <w:rPr>
          <w:rFonts w:hint="eastAsia"/>
        </w:rPr>
        <w:t>。</w:t>
      </w:r>
    </w:p>
    <w:p w14:paraId="0B427885" w14:textId="77777777" w:rsidR="00870A08" w:rsidRDefault="003A5418">
      <w:pPr>
        <w:pStyle w:val="10"/>
      </w:pPr>
      <w:r>
        <w:rPr>
          <w:rFonts w:hint="eastAsia"/>
        </w:rPr>
        <w:t>实验目的</w:t>
      </w:r>
    </w:p>
    <w:p w14:paraId="10163E67" w14:textId="77777777" w:rsidR="00870A08" w:rsidRDefault="003A5418">
      <w:pPr>
        <w:pStyle w:val="12"/>
        <w:numPr>
          <w:ilvl w:val="1"/>
          <w:numId w:val="5"/>
        </w:numPr>
        <w:ind w:firstLineChars="0"/>
        <w:jc w:val="left"/>
      </w:pPr>
      <w:r>
        <w:rPr>
          <w:rFonts w:hint="eastAsia"/>
        </w:rPr>
        <w:t>理解配置</w:t>
      </w:r>
      <w:r>
        <w:rPr>
          <w:rFonts w:hint="eastAsia"/>
        </w:rPr>
        <w:t>RIPv2</w:t>
      </w:r>
      <w:r>
        <w:rPr>
          <w:rFonts w:hint="eastAsia"/>
        </w:rPr>
        <w:t>认证的场景和意义</w:t>
      </w:r>
    </w:p>
    <w:p w14:paraId="4064BA77" w14:textId="77777777" w:rsidR="00870A08" w:rsidRDefault="003A5418">
      <w:pPr>
        <w:pStyle w:val="12"/>
        <w:numPr>
          <w:ilvl w:val="1"/>
          <w:numId w:val="5"/>
        </w:numPr>
        <w:ind w:firstLineChars="0"/>
        <w:jc w:val="left"/>
      </w:pPr>
      <w:r>
        <w:rPr>
          <w:rFonts w:hint="eastAsia"/>
        </w:rPr>
        <w:t>掌握配置</w:t>
      </w:r>
      <w:r>
        <w:rPr>
          <w:rFonts w:hint="eastAsia"/>
        </w:rPr>
        <w:t>RIPv2</w:t>
      </w:r>
      <w:r>
        <w:rPr>
          <w:rFonts w:hint="eastAsia"/>
        </w:rPr>
        <w:t>简单验证的方法</w:t>
      </w:r>
    </w:p>
    <w:p w14:paraId="73523C89" w14:textId="77777777" w:rsidR="00870A08" w:rsidRDefault="003A5418">
      <w:pPr>
        <w:pStyle w:val="12"/>
        <w:numPr>
          <w:ilvl w:val="1"/>
          <w:numId w:val="5"/>
        </w:numPr>
        <w:ind w:firstLineChars="0"/>
        <w:jc w:val="left"/>
      </w:pPr>
      <w:r>
        <w:rPr>
          <w:rFonts w:hint="eastAsia"/>
        </w:rPr>
        <w:t>掌握测试</w:t>
      </w:r>
      <w:r>
        <w:rPr>
          <w:rFonts w:hint="eastAsia"/>
        </w:rPr>
        <w:t>RIPv2</w:t>
      </w:r>
      <w:r>
        <w:rPr>
          <w:rFonts w:hint="eastAsia"/>
        </w:rPr>
        <w:t>简单验证的配置结果的方法</w:t>
      </w:r>
    </w:p>
    <w:p w14:paraId="34E93913" w14:textId="77777777" w:rsidR="00870A08" w:rsidRDefault="003A5418">
      <w:pPr>
        <w:pStyle w:val="12"/>
        <w:numPr>
          <w:ilvl w:val="1"/>
          <w:numId w:val="5"/>
        </w:numPr>
        <w:ind w:firstLineChars="0"/>
        <w:jc w:val="left"/>
      </w:pPr>
      <w:r>
        <w:rPr>
          <w:rFonts w:hint="eastAsia"/>
        </w:rPr>
        <w:t>掌握配置</w:t>
      </w:r>
      <w:r>
        <w:rPr>
          <w:rFonts w:hint="eastAsia"/>
        </w:rPr>
        <w:t>RIPv2 MD5</w:t>
      </w:r>
      <w:r>
        <w:rPr>
          <w:rFonts w:hint="eastAsia"/>
        </w:rPr>
        <w:t>密文验证的方法</w:t>
      </w:r>
    </w:p>
    <w:p w14:paraId="723F578E" w14:textId="77777777" w:rsidR="00870A08" w:rsidRDefault="003A5418">
      <w:pPr>
        <w:pStyle w:val="12"/>
        <w:numPr>
          <w:ilvl w:val="1"/>
          <w:numId w:val="5"/>
        </w:numPr>
        <w:ind w:firstLineChars="0"/>
        <w:jc w:val="left"/>
      </w:pPr>
      <w:r>
        <w:rPr>
          <w:rFonts w:hint="eastAsia"/>
        </w:rPr>
        <w:t>掌握测试</w:t>
      </w:r>
      <w:r>
        <w:rPr>
          <w:rFonts w:hint="eastAsia"/>
        </w:rPr>
        <w:t>RIPv2 MD5</w:t>
      </w:r>
      <w:r>
        <w:rPr>
          <w:rFonts w:hint="eastAsia"/>
        </w:rPr>
        <w:t>密文验证配置结果的方法</w:t>
      </w:r>
    </w:p>
    <w:p w14:paraId="030ED1A2" w14:textId="77777777" w:rsidR="00870A08" w:rsidRDefault="003A5418">
      <w:pPr>
        <w:pStyle w:val="10"/>
      </w:pPr>
      <w:r>
        <w:rPr>
          <w:rFonts w:hint="eastAsia"/>
        </w:rPr>
        <w:t>实验内容</w:t>
      </w:r>
    </w:p>
    <w:p w14:paraId="6A8CEED1" w14:textId="77777777" w:rsidR="00870A08" w:rsidRDefault="003A5418">
      <w:pPr>
        <w:ind w:firstLine="420"/>
        <w:jc w:val="left"/>
      </w:pPr>
      <w:r>
        <w:rPr>
          <w:rFonts w:hint="eastAsia"/>
        </w:rPr>
        <w:t>本实验模拟企业网络场景，某公司有两台路由器</w:t>
      </w:r>
      <w:r>
        <w:rPr>
          <w:rFonts w:hint="eastAsia"/>
        </w:rPr>
        <w:t>R1</w:t>
      </w:r>
      <w:r>
        <w:rPr>
          <w:rFonts w:hint="eastAsia"/>
        </w:rPr>
        <w:t>与</w:t>
      </w:r>
      <w:r>
        <w:rPr>
          <w:rFonts w:hint="eastAsia"/>
        </w:rPr>
        <w:t>R2</w:t>
      </w:r>
      <w:r>
        <w:rPr>
          <w:rFonts w:hint="eastAsia"/>
        </w:rPr>
        <w:t>，各自连接着一台主机，并且</w:t>
      </w:r>
      <w:r>
        <w:rPr>
          <w:rFonts w:hint="eastAsia"/>
        </w:rPr>
        <w:t>R1</w:t>
      </w:r>
      <w:r>
        <w:rPr>
          <w:rFonts w:hint="eastAsia"/>
        </w:rPr>
        <w:t>和</w:t>
      </w:r>
      <w:r>
        <w:rPr>
          <w:rFonts w:hint="eastAsia"/>
        </w:rPr>
        <w:t>R2</w:t>
      </w:r>
      <w:r>
        <w:rPr>
          <w:rFonts w:hint="eastAsia"/>
        </w:rPr>
        <w:t>之间配置</w:t>
      </w:r>
      <w:r>
        <w:rPr>
          <w:rFonts w:hint="eastAsia"/>
        </w:rPr>
        <w:t>RIPv2</w:t>
      </w:r>
      <w:r>
        <w:rPr>
          <w:rFonts w:hint="eastAsia"/>
        </w:rPr>
        <w:t>协议学习路由条目。</w:t>
      </w:r>
      <w:r>
        <w:rPr>
          <w:rFonts w:hint="eastAsia"/>
        </w:rPr>
        <w:t>R3</w:t>
      </w:r>
      <w:r>
        <w:rPr>
          <w:rFonts w:hint="eastAsia"/>
        </w:rPr>
        <w:t>模拟作为网络中的攻击者，窃取</w:t>
      </w:r>
      <w:r>
        <w:rPr>
          <w:rFonts w:hint="eastAsia"/>
        </w:rPr>
        <w:t>R1</w:t>
      </w:r>
      <w:r>
        <w:rPr>
          <w:rFonts w:hint="eastAsia"/>
        </w:rPr>
        <w:t>与</w:t>
      </w:r>
      <w:r>
        <w:rPr>
          <w:rFonts w:hint="eastAsia"/>
        </w:rPr>
        <w:t>R2</w:t>
      </w:r>
      <w:r>
        <w:rPr>
          <w:rFonts w:hint="eastAsia"/>
        </w:rPr>
        <w:t>间的路由信息，并发布了一些虚假路由，使</w:t>
      </w:r>
      <w:r>
        <w:rPr>
          <w:rFonts w:hint="eastAsia"/>
        </w:rPr>
        <w:t>R1</w:t>
      </w:r>
      <w:r>
        <w:rPr>
          <w:rFonts w:hint="eastAsia"/>
        </w:rPr>
        <w:t>和</w:t>
      </w:r>
      <w:r>
        <w:rPr>
          <w:rFonts w:hint="eastAsia"/>
        </w:rPr>
        <w:t>R2</w:t>
      </w:r>
      <w:r>
        <w:rPr>
          <w:rFonts w:hint="eastAsia"/>
        </w:rPr>
        <w:t>的相关路由的选路指向了</w:t>
      </w:r>
      <w:r>
        <w:rPr>
          <w:rFonts w:hint="eastAsia"/>
        </w:rPr>
        <w:t>R3</w:t>
      </w:r>
      <w:r>
        <w:rPr>
          <w:rFonts w:hint="eastAsia"/>
        </w:rPr>
        <w:t>，形成了路由欺骗。为了避免遭受攻击，提高网络安全性，网络管理员将通过配置</w:t>
      </w:r>
      <w:r>
        <w:rPr>
          <w:rFonts w:hint="eastAsia"/>
        </w:rPr>
        <w:t>RIPv2</w:t>
      </w:r>
      <w:r>
        <w:rPr>
          <w:rFonts w:hint="eastAsia"/>
        </w:rPr>
        <w:t>认证来实现。</w:t>
      </w:r>
    </w:p>
    <w:p w14:paraId="3BB2C642" w14:textId="77777777" w:rsidR="00870A08" w:rsidRDefault="003A5418">
      <w:pPr>
        <w:pStyle w:val="10"/>
      </w:pPr>
      <w:r>
        <w:rPr>
          <w:rFonts w:hint="eastAsia"/>
        </w:rPr>
        <w:lastRenderedPageBreak/>
        <w:t>实验拓扑</w:t>
      </w:r>
    </w:p>
    <w:p w14:paraId="546CA5E5" w14:textId="77777777" w:rsidR="00870A08" w:rsidRDefault="003A5418">
      <w:pPr>
        <w:pStyle w:val="aff6"/>
        <w:jc w:val="center"/>
      </w:pPr>
      <w:r>
        <w:rPr>
          <w:noProof/>
          <w:lang w:val="en-GB"/>
        </w:rPr>
        <w:drawing>
          <wp:inline distT="0" distB="0" distL="0" distR="0" wp14:anchorId="7505D894" wp14:editId="7C528DC3">
            <wp:extent cx="5877560" cy="3162300"/>
            <wp:effectExtent l="19050" t="0" r="8704" b="0"/>
            <wp:docPr id="53" name="图片 52"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descr="捕获.PNG"/>
                    <pic:cNvPicPr>
                      <a:picLocks noChangeAspect="1"/>
                    </pic:cNvPicPr>
                  </pic:nvPicPr>
                  <pic:blipFill>
                    <a:blip r:embed="rId127" cstate="print">
                      <a:grayscl/>
                    </a:blip>
                    <a:stretch>
                      <a:fillRect/>
                    </a:stretch>
                  </pic:blipFill>
                  <pic:spPr>
                    <a:xfrm>
                      <a:off x="0" y="0"/>
                      <a:ext cx="5877746" cy="3162742"/>
                    </a:xfrm>
                    <a:prstGeom prst="rect">
                      <a:avLst/>
                    </a:prstGeom>
                  </pic:spPr>
                </pic:pic>
              </a:graphicData>
            </a:graphic>
          </wp:inline>
        </w:drawing>
      </w:r>
    </w:p>
    <w:p w14:paraId="67252CD0" w14:textId="77777777" w:rsidR="00870A08" w:rsidRDefault="003A5418">
      <w:pPr>
        <w:pStyle w:val="aff6"/>
        <w:jc w:val="center"/>
      </w:pPr>
      <w:r>
        <w:rPr>
          <w:rFonts w:hint="eastAsia"/>
        </w:rPr>
        <w:t>图</w:t>
      </w:r>
      <w:r>
        <w:rPr>
          <w:rFonts w:hint="eastAsia"/>
        </w:rPr>
        <w:t xml:space="preserve">7-2  </w:t>
      </w:r>
      <w:r>
        <w:rPr>
          <w:rFonts w:hint="eastAsia"/>
        </w:rPr>
        <w:t>配置</w:t>
      </w:r>
      <w:r>
        <w:rPr>
          <w:rFonts w:hint="eastAsia"/>
        </w:rPr>
        <w:t>RIPv2</w:t>
      </w:r>
      <w:r>
        <w:rPr>
          <w:rFonts w:hint="eastAsia"/>
        </w:rPr>
        <w:t>的认证拓扑图</w:t>
      </w:r>
    </w:p>
    <w:p w14:paraId="1835139D"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3D5940D6" w14:textId="77777777">
        <w:trPr>
          <w:trHeight w:val="360"/>
          <w:jc w:val="center"/>
        </w:trPr>
        <w:tc>
          <w:tcPr>
            <w:tcW w:w="1594" w:type="dxa"/>
            <w:vAlign w:val="center"/>
          </w:tcPr>
          <w:p w14:paraId="473E1EAA" w14:textId="77777777" w:rsidR="00870A08" w:rsidRDefault="003A5418">
            <w:pPr>
              <w:spacing w:line="240" w:lineRule="auto"/>
              <w:ind w:firstLineChars="0" w:firstLine="0"/>
              <w:jc w:val="center"/>
            </w:pPr>
            <w:r>
              <w:rPr>
                <w:rFonts w:hint="eastAsia"/>
              </w:rPr>
              <w:t>设备</w:t>
            </w:r>
          </w:p>
        </w:tc>
        <w:tc>
          <w:tcPr>
            <w:tcW w:w="1706" w:type="dxa"/>
            <w:vAlign w:val="center"/>
          </w:tcPr>
          <w:p w14:paraId="352B352D" w14:textId="77777777" w:rsidR="00870A08" w:rsidRDefault="003A5418">
            <w:pPr>
              <w:spacing w:line="240" w:lineRule="auto"/>
              <w:ind w:firstLineChars="0" w:firstLine="0"/>
              <w:jc w:val="center"/>
            </w:pPr>
            <w:r>
              <w:rPr>
                <w:rFonts w:hint="eastAsia"/>
              </w:rPr>
              <w:t>接口</w:t>
            </w:r>
          </w:p>
        </w:tc>
        <w:tc>
          <w:tcPr>
            <w:tcW w:w="1882" w:type="dxa"/>
            <w:vAlign w:val="center"/>
          </w:tcPr>
          <w:p w14:paraId="55A3DBE2"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0A375375" w14:textId="77777777" w:rsidR="00870A08" w:rsidRDefault="003A5418">
            <w:pPr>
              <w:spacing w:line="240" w:lineRule="auto"/>
              <w:ind w:firstLineChars="0" w:firstLine="0"/>
              <w:jc w:val="center"/>
            </w:pPr>
            <w:r>
              <w:rPr>
                <w:rFonts w:hint="eastAsia"/>
              </w:rPr>
              <w:t>子网掩码</w:t>
            </w:r>
          </w:p>
        </w:tc>
        <w:tc>
          <w:tcPr>
            <w:tcW w:w="1458" w:type="dxa"/>
            <w:vAlign w:val="center"/>
          </w:tcPr>
          <w:p w14:paraId="078967A1" w14:textId="77777777" w:rsidR="00870A08" w:rsidRDefault="003A5418">
            <w:pPr>
              <w:spacing w:line="240" w:lineRule="auto"/>
              <w:ind w:firstLineChars="0" w:firstLine="0"/>
              <w:jc w:val="center"/>
            </w:pPr>
            <w:r>
              <w:rPr>
                <w:rFonts w:hint="eastAsia"/>
              </w:rPr>
              <w:t>默认网关</w:t>
            </w:r>
          </w:p>
        </w:tc>
      </w:tr>
      <w:tr w:rsidR="00870A08" w14:paraId="2A530C1F" w14:textId="77777777">
        <w:trPr>
          <w:trHeight w:val="156"/>
          <w:jc w:val="center"/>
        </w:trPr>
        <w:tc>
          <w:tcPr>
            <w:tcW w:w="1594" w:type="dxa"/>
            <w:vAlign w:val="center"/>
          </w:tcPr>
          <w:p w14:paraId="2419382C" w14:textId="77777777" w:rsidR="00870A08" w:rsidRDefault="003A5418">
            <w:pPr>
              <w:spacing w:line="240" w:lineRule="auto"/>
              <w:ind w:firstLineChars="0" w:firstLine="0"/>
              <w:jc w:val="center"/>
            </w:pPr>
            <w:r>
              <w:rPr>
                <w:rFonts w:hint="eastAsia"/>
              </w:rPr>
              <w:t>PC-1</w:t>
            </w:r>
          </w:p>
        </w:tc>
        <w:tc>
          <w:tcPr>
            <w:tcW w:w="1706" w:type="dxa"/>
            <w:vAlign w:val="center"/>
          </w:tcPr>
          <w:p w14:paraId="768CAF12" w14:textId="77777777" w:rsidR="00870A08" w:rsidRDefault="003A5418">
            <w:pPr>
              <w:spacing w:line="240" w:lineRule="auto"/>
              <w:ind w:firstLineChars="0" w:firstLine="0"/>
              <w:jc w:val="center"/>
            </w:pPr>
            <w:r>
              <w:rPr>
                <w:rFonts w:hint="eastAsia"/>
              </w:rPr>
              <w:t>Ethernet 0/0/1</w:t>
            </w:r>
          </w:p>
        </w:tc>
        <w:tc>
          <w:tcPr>
            <w:tcW w:w="1882" w:type="dxa"/>
            <w:vAlign w:val="center"/>
          </w:tcPr>
          <w:p w14:paraId="0E25437F" w14:textId="77777777" w:rsidR="00870A08" w:rsidRDefault="003A5418">
            <w:pPr>
              <w:spacing w:line="240" w:lineRule="auto"/>
              <w:ind w:firstLineChars="0" w:firstLine="0"/>
              <w:jc w:val="center"/>
            </w:pPr>
            <w:r>
              <w:rPr>
                <w:rFonts w:hint="eastAsia"/>
              </w:rPr>
              <w:t>192.168.10.10</w:t>
            </w:r>
          </w:p>
        </w:tc>
        <w:tc>
          <w:tcPr>
            <w:tcW w:w="1882" w:type="dxa"/>
            <w:vAlign w:val="center"/>
          </w:tcPr>
          <w:p w14:paraId="469B1FA6" w14:textId="77777777" w:rsidR="00870A08" w:rsidRDefault="003A5418">
            <w:pPr>
              <w:spacing w:line="240" w:lineRule="auto"/>
              <w:ind w:firstLineChars="0" w:firstLine="0"/>
              <w:jc w:val="center"/>
            </w:pPr>
            <w:r>
              <w:rPr>
                <w:rFonts w:hint="eastAsia"/>
              </w:rPr>
              <w:t>255.255.255.0</w:t>
            </w:r>
          </w:p>
        </w:tc>
        <w:tc>
          <w:tcPr>
            <w:tcW w:w="1458" w:type="dxa"/>
            <w:vAlign w:val="center"/>
          </w:tcPr>
          <w:p w14:paraId="481A0C34" w14:textId="77777777" w:rsidR="00870A08" w:rsidRDefault="003A5418">
            <w:pPr>
              <w:spacing w:line="240" w:lineRule="auto"/>
              <w:ind w:firstLineChars="0" w:firstLine="0"/>
              <w:jc w:val="center"/>
            </w:pPr>
            <w:r>
              <w:rPr>
                <w:rFonts w:hint="eastAsia"/>
              </w:rPr>
              <w:t>192.168.10.1</w:t>
            </w:r>
          </w:p>
        </w:tc>
      </w:tr>
      <w:tr w:rsidR="00870A08" w14:paraId="37FF2223" w14:textId="77777777">
        <w:trPr>
          <w:trHeight w:val="118"/>
          <w:jc w:val="center"/>
        </w:trPr>
        <w:tc>
          <w:tcPr>
            <w:tcW w:w="1594" w:type="dxa"/>
            <w:vMerge w:val="restart"/>
            <w:vAlign w:val="center"/>
          </w:tcPr>
          <w:p w14:paraId="4F04C3F3" w14:textId="77777777" w:rsidR="00870A08" w:rsidRDefault="003A5418">
            <w:pPr>
              <w:spacing w:line="240" w:lineRule="auto"/>
              <w:ind w:firstLineChars="0" w:firstLine="0"/>
              <w:jc w:val="center"/>
            </w:pPr>
            <w:r>
              <w:rPr>
                <w:rFonts w:hint="eastAsia"/>
              </w:rPr>
              <w:t>R1(AR2220)</w:t>
            </w:r>
          </w:p>
        </w:tc>
        <w:tc>
          <w:tcPr>
            <w:tcW w:w="1706" w:type="dxa"/>
            <w:vAlign w:val="center"/>
          </w:tcPr>
          <w:p w14:paraId="04DE0E15" w14:textId="77777777" w:rsidR="00870A08" w:rsidRDefault="003A5418">
            <w:pPr>
              <w:spacing w:line="240" w:lineRule="auto"/>
              <w:ind w:firstLineChars="0" w:firstLine="0"/>
              <w:jc w:val="center"/>
            </w:pPr>
            <w:r>
              <w:rPr>
                <w:rFonts w:hint="eastAsia"/>
              </w:rPr>
              <w:t>GE 0/0/0</w:t>
            </w:r>
          </w:p>
        </w:tc>
        <w:tc>
          <w:tcPr>
            <w:tcW w:w="1882" w:type="dxa"/>
            <w:vAlign w:val="center"/>
          </w:tcPr>
          <w:p w14:paraId="55CEF612" w14:textId="77777777" w:rsidR="00870A08" w:rsidRDefault="003A5418">
            <w:pPr>
              <w:spacing w:line="240" w:lineRule="auto"/>
              <w:ind w:firstLineChars="0" w:firstLine="0"/>
              <w:jc w:val="center"/>
            </w:pPr>
            <w:r>
              <w:rPr>
                <w:rFonts w:hint="eastAsia"/>
              </w:rPr>
              <w:t>192.168.10.1</w:t>
            </w:r>
          </w:p>
        </w:tc>
        <w:tc>
          <w:tcPr>
            <w:tcW w:w="1882" w:type="dxa"/>
            <w:vAlign w:val="center"/>
          </w:tcPr>
          <w:p w14:paraId="7FC30473" w14:textId="77777777" w:rsidR="00870A08" w:rsidRDefault="003A5418">
            <w:pPr>
              <w:spacing w:line="240" w:lineRule="auto"/>
              <w:ind w:firstLineChars="0" w:firstLine="0"/>
              <w:jc w:val="center"/>
            </w:pPr>
            <w:r>
              <w:rPr>
                <w:rFonts w:hint="eastAsia"/>
              </w:rPr>
              <w:t>255.255.255.0</w:t>
            </w:r>
          </w:p>
        </w:tc>
        <w:tc>
          <w:tcPr>
            <w:tcW w:w="1458" w:type="dxa"/>
            <w:vAlign w:val="center"/>
          </w:tcPr>
          <w:p w14:paraId="778EAFE7" w14:textId="77777777" w:rsidR="00870A08" w:rsidRDefault="003A5418">
            <w:pPr>
              <w:spacing w:line="240" w:lineRule="auto"/>
              <w:ind w:firstLineChars="0" w:firstLine="0"/>
              <w:jc w:val="center"/>
            </w:pPr>
            <w:r>
              <w:rPr>
                <w:rFonts w:hint="eastAsia"/>
              </w:rPr>
              <w:t>N/A</w:t>
            </w:r>
          </w:p>
        </w:tc>
      </w:tr>
      <w:tr w:rsidR="00870A08" w14:paraId="54F3285D" w14:textId="77777777">
        <w:trPr>
          <w:trHeight w:val="206"/>
          <w:jc w:val="center"/>
        </w:trPr>
        <w:tc>
          <w:tcPr>
            <w:tcW w:w="1594" w:type="dxa"/>
            <w:vMerge/>
            <w:vAlign w:val="center"/>
          </w:tcPr>
          <w:p w14:paraId="51CD5DDF" w14:textId="77777777" w:rsidR="00870A08" w:rsidRDefault="00870A08">
            <w:pPr>
              <w:spacing w:line="240" w:lineRule="auto"/>
              <w:ind w:firstLine="420"/>
              <w:jc w:val="center"/>
            </w:pPr>
          </w:p>
        </w:tc>
        <w:tc>
          <w:tcPr>
            <w:tcW w:w="1706" w:type="dxa"/>
            <w:vAlign w:val="center"/>
          </w:tcPr>
          <w:p w14:paraId="4E9726F3" w14:textId="77777777" w:rsidR="00870A08" w:rsidRDefault="003A5418">
            <w:pPr>
              <w:spacing w:line="240" w:lineRule="auto"/>
              <w:ind w:firstLineChars="0" w:firstLine="0"/>
              <w:jc w:val="center"/>
            </w:pPr>
            <w:r>
              <w:rPr>
                <w:rFonts w:hint="eastAsia"/>
              </w:rPr>
              <w:t>GE 0/0/1</w:t>
            </w:r>
          </w:p>
        </w:tc>
        <w:tc>
          <w:tcPr>
            <w:tcW w:w="1882" w:type="dxa"/>
            <w:vAlign w:val="center"/>
          </w:tcPr>
          <w:p w14:paraId="17BE2A8C" w14:textId="77777777" w:rsidR="00870A08" w:rsidRDefault="003A5418">
            <w:pPr>
              <w:spacing w:line="240" w:lineRule="auto"/>
              <w:ind w:firstLineChars="0" w:firstLine="0"/>
              <w:jc w:val="center"/>
            </w:pPr>
            <w:r>
              <w:rPr>
                <w:rFonts w:hint="eastAsia"/>
              </w:rPr>
              <w:t>10.0.12.1</w:t>
            </w:r>
          </w:p>
        </w:tc>
        <w:tc>
          <w:tcPr>
            <w:tcW w:w="1882" w:type="dxa"/>
            <w:vAlign w:val="center"/>
          </w:tcPr>
          <w:p w14:paraId="7572F068" w14:textId="77777777" w:rsidR="00870A08" w:rsidRDefault="003A5418">
            <w:pPr>
              <w:spacing w:line="240" w:lineRule="auto"/>
              <w:ind w:firstLineChars="0" w:firstLine="0"/>
              <w:jc w:val="center"/>
            </w:pPr>
            <w:r>
              <w:rPr>
                <w:rFonts w:hint="eastAsia"/>
              </w:rPr>
              <w:t>255.255.255.0</w:t>
            </w:r>
          </w:p>
        </w:tc>
        <w:tc>
          <w:tcPr>
            <w:tcW w:w="1458" w:type="dxa"/>
            <w:vAlign w:val="center"/>
          </w:tcPr>
          <w:p w14:paraId="557DC4C9" w14:textId="77777777" w:rsidR="00870A08" w:rsidRDefault="003A5418">
            <w:pPr>
              <w:spacing w:line="240" w:lineRule="auto"/>
              <w:ind w:firstLineChars="0" w:firstLine="0"/>
              <w:jc w:val="center"/>
            </w:pPr>
            <w:r>
              <w:rPr>
                <w:rFonts w:hint="eastAsia"/>
              </w:rPr>
              <w:t>N/A</w:t>
            </w:r>
          </w:p>
        </w:tc>
      </w:tr>
      <w:tr w:rsidR="00870A08" w14:paraId="51770068" w14:textId="77777777">
        <w:trPr>
          <w:trHeight w:val="109"/>
          <w:jc w:val="center"/>
        </w:trPr>
        <w:tc>
          <w:tcPr>
            <w:tcW w:w="1594" w:type="dxa"/>
            <w:vMerge w:val="restart"/>
            <w:vAlign w:val="center"/>
          </w:tcPr>
          <w:p w14:paraId="0F604D5B" w14:textId="77777777" w:rsidR="00870A08" w:rsidRDefault="003A5418">
            <w:pPr>
              <w:spacing w:line="240" w:lineRule="auto"/>
              <w:ind w:firstLineChars="0" w:firstLine="0"/>
              <w:jc w:val="center"/>
            </w:pPr>
            <w:r>
              <w:rPr>
                <w:rFonts w:hint="eastAsia"/>
              </w:rPr>
              <w:t>R2(AR2220)</w:t>
            </w:r>
          </w:p>
        </w:tc>
        <w:tc>
          <w:tcPr>
            <w:tcW w:w="1706" w:type="dxa"/>
            <w:vAlign w:val="center"/>
          </w:tcPr>
          <w:p w14:paraId="7C84602A" w14:textId="77777777" w:rsidR="00870A08" w:rsidRDefault="003A5418">
            <w:pPr>
              <w:spacing w:line="240" w:lineRule="auto"/>
              <w:ind w:firstLineChars="0" w:firstLine="0"/>
              <w:jc w:val="center"/>
            </w:pPr>
            <w:r>
              <w:rPr>
                <w:rFonts w:hint="eastAsia"/>
              </w:rPr>
              <w:t>GE 0/0/1</w:t>
            </w:r>
          </w:p>
        </w:tc>
        <w:tc>
          <w:tcPr>
            <w:tcW w:w="1882" w:type="dxa"/>
            <w:vAlign w:val="center"/>
          </w:tcPr>
          <w:p w14:paraId="7D6A2FBA" w14:textId="77777777" w:rsidR="00870A08" w:rsidRDefault="003A5418">
            <w:pPr>
              <w:spacing w:line="240" w:lineRule="auto"/>
              <w:ind w:firstLineChars="0" w:firstLine="0"/>
              <w:jc w:val="center"/>
            </w:pPr>
            <w:r>
              <w:rPr>
                <w:rFonts w:hint="eastAsia"/>
              </w:rPr>
              <w:t>10.0.12.2</w:t>
            </w:r>
          </w:p>
        </w:tc>
        <w:tc>
          <w:tcPr>
            <w:tcW w:w="1882" w:type="dxa"/>
            <w:vAlign w:val="center"/>
          </w:tcPr>
          <w:p w14:paraId="6DB5F82A" w14:textId="77777777" w:rsidR="00870A08" w:rsidRDefault="003A5418">
            <w:pPr>
              <w:spacing w:line="240" w:lineRule="auto"/>
              <w:ind w:firstLineChars="0" w:firstLine="0"/>
              <w:jc w:val="center"/>
            </w:pPr>
            <w:r>
              <w:rPr>
                <w:rFonts w:hint="eastAsia"/>
              </w:rPr>
              <w:t>255.255.255.0</w:t>
            </w:r>
          </w:p>
        </w:tc>
        <w:tc>
          <w:tcPr>
            <w:tcW w:w="1458" w:type="dxa"/>
            <w:vAlign w:val="center"/>
          </w:tcPr>
          <w:p w14:paraId="78FE5E5D" w14:textId="77777777" w:rsidR="00870A08" w:rsidRDefault="003A5418">
            <w:pPr>
              <w:spacing w:line="240" w:lineRule="auto"/>
              <w:ind w:firstLineChars="0" w:firstLine="0"/>
              <w:jc w:val="center"/>
            </w:pPr>
            <w:r>
              <w:rPr>
                <w:rFonts w:hint="eastAsia"/>
              </w:rPr>
              <w:t>N/A</w:t>
            </w:r>
          </w:p>
        </w:tc>
      </w:tr>
      <w:tr w:rsidR="00870A08" w14:paraId="3D8A1086" w14:textId="77777777">
        <w:trPr>
          <w:trHeight w:val="142"/>
          <w:jc w:val="center"/>
        </w:trPr>
        <w:tc>
          <w:tcPr>
            <w:tcW w:w="1594" w:type="dxa"/>
            <w:vMerge/>
            <w:vAlign w:val="center"/>
          </w:tcPr>
          <w:p w14:paraId="5D5781E7" w14:textId="77777777" w:rsidR="00870A08" w:rsidRDefault="00870A08">
            <w:pPr>
              <w:spacing w:line="240" w:lineRule="auto"/>
              <w:ind w:firstLine="420"/>
              <w:jc w:val="center"/>
            </w:pPr>
          </w:p>
        </w:tc>
        <w:tc>
          <w:tcPr>
            <w:tcW w:w="1706" w:type="dxa"/>
            <w:vAlign w:val="center"/>
          </w:tcPr>
          <w:p w14:paraId="011F58E2" w14:textId="77777777" w:rsidR="00870A08" w:rsidRDefault="003A5418">
            <w:pPr>
              <w:spacing w:line="240" w:lineRule="auto"/>
              <w:ind w:firstLineChars="0" w:firstLine="0"/>
              <w:jc w:val="center"/>
            </w:pPr>
            <w:r>
              <w:rPr>
                <w:rFonts w:hint="eastAsia"/>
              </w:rPr>
              <w:t>GE 0/0/0</w:t>
            </w:r>
          </w:p>
        </w:tc>
        <w:tc>
          <w:tcPr>
            <w:tcW w:w="1882" w:type="dxa"/>
            <w:vAlign w:val="center"/>
          </w:tcPr>
          <w:p w14:paraId="2AA18109" w14:textId="77777777" w:rsidR="00870A08" w:rsidRDefault="003A5418">
            <w:pPr>
              <w:spacing w:line="240" w:lineRule="auto"/>
              <w:ind w:firstLineChars="0" w:firstLine="0"/>
              <w:jc w:val="center"/>
            </w:pPr>
            <w:r>
              <w:rPr>
                <w:rFonts w:hint="eastAsia"/>
              </w:rPr>
              <w:t>192.168.20.1</w:t>
            </w:r>
          </w:p>
        </w:tc>
        <w:tc>
          <w:tcPr>
            <w:tcW w:w="1882" w:type="dxa"/>
            <w:vAlign w:val="center"/>
          </w:tcPr>
          <w:p w14:paraId="10E0132F" w14:textId="77777777" w:rsidR="00870A08" w:rsidRDefault="003A5418">
            <w:pPr>
              <w:spacing w:line="240" w:lineRule="auto"/>
              <w:ind w:firstLineChars="0" w:firstLine="0"/>
              <w:jc w:val="center"/>
            </w:pPr>
            <w:r>
              <w:rPr>
                <w:rFonts w:hint="eastAsia"/>
              </w:rPr>
              <w:t>255.255.255.0</w:t>
            </w:r>
          </w:p>
        </w:tc>
        <w:tc>
          <w:tcPr>
            <w:tcW w:w="1458" w:type="dxa"/>
            <w:vAlign w:val="center"/>
          </w:tcPr>
          <w:p w14:paraId="7F4CBA0A" w14:textId="77777777" w:rsidR="00870A08" w:rsidRDefault="003A5418">
            <w:pPr>
              <w:spacing w:line="240" w:lineRule="auto"/>
              <w:ind w:firstLineChars="0" w:firstLine="0"/>
              <w:jc w:val="center"/>
            </w:pPr>
            <w:r>
              <w:rPr>
                <w:rFonts w:hint="eastAsia"/>
              </w:rPr>
              <w:t>N/A</w:t>
            </w:r>
          </w:p>
        </w:tc>
      </w:tr>
      <w:tr w:rsidR="00870A08" w14:paraId="69DB455F" w14:textId="77777777">
        <w:trPr>
          <w:trHeight w:val="173"/>
          <w:jc w:val="center"/>
        </w:trPr>
        <w:tc>
          <w:tcPr>
            <w:tcW w:w="1594" w:type="dxa"/>
            <w:vAlign w:val="center"/>
          </w:tcPr>
          <w:p w14:paraId="74A8C2B6" w14:textId="77777777" w:rsidR="00870A08" w:rsidRDefault="003A5418">
            <w:pPr>
              <w:spacing w:line="240" w:lineRule="auto"/>
              <w:ind w:firstLineChars="0" w:firstLine="0"/>
              <w:jc w:val="center"/>
            </w:pPr>
            <w:r>
              <w:rPr>
                <w:rFonts w:hint="eastAsia"/>
              </w:rPr>
              <w:t>PC-2</w:t>
            </w:r>
          </w:p>
        </w:tc>
        <w:tc>
          <w:tcPr>
            <w:tcW w:w="1706" w:type="dxa"/>
            <w:vAlign w:val="center"/>
          </w:tcPr>
          <w:p w14:paraId="0942BEC0" w14:textId="77777777" w:rsidR="00870A08" w:rsidRDefault="003A5418">
            <w:pPr>
              <w:spacing w:line="240" w:lineRule="auto"/>
              <w:ind w:firstLineChars="0" w:firstLine="0"/>
              <w:jc w:val="center"/>
            </w:pPr>
            <w:r>
              <w:rPr>
                <w:rFonts w:hint="eastAsia"/>
              </w:rPr>
              <w:t>Ethernet 0/0/1</w:t>
            </w:r>
          </w:p>
        </w:tc>
        <w:tc>
          <w:tcPr>
            <w:tcW w:w="1882" w:type="dxa"/>
            <w:vAlign w:val="center"/>
          </w:tcPr>
          <w:p w14:paraId="609C7E53" w14:textId="77777777" w:rsidR="00870A08" w:rsidRDefault="003A5418">
            <w:pPr>
              <w:spacing w:line="240" w:lineRule="auto"/>
              <w:ind w:firstLineChars="0" w:firstLine="0"/>
              <w:jc w:val="center"/>
            </w:pPr>
            <w:r>
              <w:rPr>
                <w:rFonts w:hint="eastAsia"/>
              </w:rPr>
              <w:t>192.168.20.20</w:t>
            </w:r>
          </w:p>
        </w:tc>
        <w:tc>
          <w:tcPr>
            <w:tcW w:w="1882" w:type="dxa"/>
            <w:vAlign w:val="center"/>
          </w:tcPr>
          <w:p w14:paraId="6EA7274B" w14:textId="77777777" w:rsidR="00870A08" w:rsidRDefault="003A5418">
            <w:pPr>
              <w:spacing w:line="240" w:lineRule="auto"/>
              <w:ind w:firstLineChars="0" w:firstLine="0"/>
              <w:jc w:val="center"/>
            </w:pPr>
            <w:r>
              <w:rPr>
                <w:rFonts w:hint="eastAsia"/>
              </w:rPr>
              <w:t>255.255.255.0</w:t>
            </w:r>
          </w:p>
        </w:tc>
        <w:tc>
          <w:tcPr>
            <w:tcW w:w="1458" w:type="dxa"/>
            <w:vAlign w:val="center"/>
          </w:tcPr>
          <w:p w14:paraId="1D9B4CBA" w14:textId="77777777" w:rsidR="00870A08" w:rsidRDefault="003A5418">
            <w:pPr>
              <w:spacing w:line="240" w:lineRule="auto"/>
              <w:ind w:firstLineChars="0" w:firstLine="0"/>
              <w:jc w:val="center"/>
            </w:pPr>
            <w:r>
              <w:rPr>
                <w:rFonts w:hint="eastAsia"/>
              </w:rPr>
              <w:t>192.168.20.1</w:t>
            </w:r>
          </w:p>
        </w:tc>
      </w:tr>
      <w:tr w:rsidR="00870A08" w14:paraId="3C64E261" w14:textId="77777777">
        <w:trPr>
          <w:trHeight w:val="192"/>
          <w:jc w:val="center"/>
        </w:trPr>
        <w:tc>
          <w:tcPr>
            <w:tcW w:w="1594" w:type="dxa"/>
            <w:vMerge w:val="restart"/>
            <w:vAlign w:val="center"/>
          </w:tcPr>
          <w:p w14:paraId="1C014A7F" w14:textId="77777777" w:rsidR="00870A08" w:rsidRDefault="003A5418">
            <w:pPr>
              <w:spacing w:line="240" w:lineRule="auto"/>
              <w:ind w:firstLineChars="0" w:firstLine="0"/>
              <w:jc w:val="center"/>
            </w:pPr>
            <w:r>
              <w:rPr>
                <w:rFonts w:hint="eastAsia"/>
              </w:rPr>
              <w:t>R3(AR2220)</w:t>
            </w:r>
          </w:p>
        </w:tc>
        <w:tc>
          <w:tcPr>
            <w:tcW w:w="1706" w:type="dxa"/>
            <w:vAlign w:val="center"/>
          </w:tcPr>
          <w:p w14:paraId="78939CB6" w14:textId="77777777" w:rsidR="00870A08" w:rsidRDefault="003A5418">
            <w:pPr>
              <w:spacing w:line="240" w:lineRule="auto"/>
              <w:ind w:firstLineChars="0" w:firstLine="0"/>
              <w:jc w:val="center"/>
            </w:pPr>
            <w:r>
              <w:rPr>
                <w:rFonts w:hint="eastAsia"/>
              </w:rPr>
              <w:t>GE 0/0/0</w:t>
            </w:r>
          </w:p>
        </w:tc>
        <w:tc>
          <w:tcPr>
            <w:tcW w:w="1882" w:type="dxa"/>
            <w:vAlign w:val="center"/>
          </w:tcPr>
          <w:p w14:paraId="51EFE342" w14:textId="77777777" w:rsidR="00870A08" w:rsidRDefault="003A5418">
            <w:pPr>
              <w:spacing w:line="240" w:lineRule="auto"/>
              <w:ind w:firstLineChars="0" w:firstLine="0"/>
              <w:jc w:val="center"/>
            </w:pPr>
            <w:r>
              <w:rPr>
                <w:rFonts w:hint="eastAsia"/>
              </w:rPr>
              <w:t>10.0.12.3</w:t>
            </w:r>
          </w:p>
        </w:tc>
        <w:tc>
          <w:tcPr>
            <w:tcW w:w="1882" w:type="dxa"/>
            <w:vAlign w:val="center"/>
          </w:tcPr>
          <w:p w14:paraId="7AEE3F9A" w14:textId="77777777" w:rsidR="00870A08" w:rsidRDefault="003A5418">
            <w:pPr>
              <w:spacing w:line="240" w:lineRule="auto"/>
              <w:ind w:firstLineChars="0" w:firstLine="0"/>
              <w:jc w:val="center"/>
            </w:pPr>
            <w:r>
              <w:rPr>
                <w:rFonts w:hint="eastAsia"/>
              </w:rPr>
              <w:t>255.255.255.0</w:t>
            </w:r>
          </w:p>
        </w:tc>
        <w:tc>
          <w:tcPr>
            <w:tcW w:w="1458" w:type="dxa"/>
            <w:vAlign w:val="center"/>
          </w:tcPr>
          <w:p w14:paraId="210AF4FA" w14:textId="77777777" w:rsidR="00870A08" w:rsidRDefault="003A5418">
            <w:pPr>
              <w:spacing w:line="240" w:lineRule="auto"/>
              <w:ind w:firstLineChars="0" w:firstLine="0"/>
              <w:jc w:val="center"/>
            </w:pPr>
            <w:r>
              <w:rPr>
                <w:rFonts w:hint="eastAsia"/>
              </w:rPr>
              <w:t>N/A</w:t>
            </w:r>
          </w:p>
        </w:tc>
      </w:tr>
      <w:tr w:rsidR="00870A08" w14:paraId="107E1737" w14:textId="77777777">
        <w:trPr>
          <w:trHeight w:val="238"/>
          <w:jc w:val="center"/>
        </w:trPr>
        <w:tc>
          <w:tcPr>
            <w:tcW w:w="1594" w:type="dxa"/>
            <w:vMerge/>
            <w:vAlign w:val="center"/>
          </w:tcPr>
          <w:p w14:paraId="054D68A0" w14:textId="77777777" w:rsidR="00870A08" w:rsidRDefault="00870A08">
            <w:pPr>
              <w:spacing w:line="240" w:lineRule="auto"/>
              <w:ind w:firstLine="420"/>
              <w:jc w:val="center"/>
            </w:pPr>
          </w:p>
        </w:tc>
        <w:tc>
          <w:tcPr>
            <w:tcW w:w="1706" w:type="dxa"/>
            <w:vAlign w:val="center"/>
          </w:tcPr>
          <w:p w14:paraId="05B37D3F" w14:textId="77777777" w:rsidR="00870A08" w:rsidRPr="00121D3A" w:rsidRDefault="003A5418">
            <w:pPr>
              <w:spacing w:line="240" w:lineRule="auto"/>
              <w:ind w:firstLineChars="0" w:firstLine="0"/>
              <w:jc w:val="center"/>
              <w:rPr>
                <w:highlight w:val="yellow"/>
              </w:rPr>
            </w:pPr>
            <w:r w:rsidRPr="00121D3A">
              <w:rPr>
                <w:rFonts w:hint="eastAsia"/>
                <w:highlight w:val="yellow"/>
              </w:rPr>
              <w:t>Loopback 0</w:t>
            </w:r>
          </w:p>
        </w:tc>
        <w:tc>
          <w:tcPr>
            <w:tcW w:w="1882" w:type="dxa"/>
            <w:vAlign w:val="center"/>
          </w:tcPr>
          <w:p w14:paraId="51D8996D" w14:textId="77777777" w:rsidR="00870A08" w:rsidRPr="00121D3A" w:rsidRDefault="003A5418">
            <w:pPr>
              <w:spacing w:line="240" w:lineRule="auto"/>
              <w:ind w:firstLineChars="0" w:firstLine="0"/>
              <w:jc w:val="center"/>
              <w:rPr>
                <w:highlight w:val="yellow"/>
              </w:rPr>
            </w:pPr>
            <w:r w:rsidRPr="00121D3A">
              <w:rPr>
                <w:rFonts w:hint="eastAsia"/>
                <w:highlight w:val="yellow"/>
              </w:rPr>
              <w:t>192.168.10.1</w:t>
            </w:r>
          </w:p>
        </w:tc>
        <w:tc>
          <w:tcPr>
            <w:tcW w:w="1882" w:type="dxa"/>
            <w:vAlign w:val="center"/>
          </w:tcPr>
          <w:p w14:paraId="7D82C5A2" w14:textId="77777777" w:rsidR="00870A08" w:rsidRPr="00121D3A" w:rsidRDefault="003A5418">
            <w:pPr>
              <w:spacing w:line="240" w:lineRule="auto"/>
              <w:ind w:firstLineChars="0" w:firstLine="0"/>
              <w:jc w:val="center"/>
              <w:rPr>
                <w:highlight w:val="yellow"/>
              </w:rPr>
            </w:pPr>
            <w:r w:rsidRPr="00121D3A">
              <w:rPr>
                <w:rFonts w:hint="eastAsia"/>
                <w:highlight w:val="yellow"/>
              </w:rPr>
              <w:t>255.255.255.0</w:t>
            </w:r>
          </w:p>
        </w:tc>
        <w:tc>
          <w:tcPr>
            <w:tcW w:w="1458" w:type="dxa"/>
            <w:vAlign w:val="center"/>
          </w:tcPr>
          <w:p w14:paraId="1CE4CC4B" w14:textId="77777777" w:rsidR="00870A08" w:rsidRPr="00121D3A" w:rsidRDefault="003A5418">
            <w:pPr>
              <w:spacing w:line="240" w:lineRule="auto"/>
              <w:ind w:firstLineChars="0" w:firstLine="0"/>
              <w:jc w:val="center"/>
              <w:rPr>
                <w:highlight w:val="yellow"/>
              </w:rPr>
            </w:pPr>
            <w:r w:rsidRPr="00121D3A">
              <w:rPr>
                <w:rFonts w:hint="eastAsia"/>
                <w:highlight w:val="yellow"/>
              </w:rPr>
              <w:t>N/A</w:t>
            </w:r>
          </w:p>
        </w:tc>
      </w:tr>
      <w:tr w:rsidR="00870A08" w14:paraId="09EEABF1" w14:textId="77777777">
        <w:trPr>
          <w:trHeight w:val="70"/>
          <w:jc w:val="center"/>
        </w:trPr>
        <w:tc>
          <w:tcPr>
            <w:tcW w:w="1594" w:type="dxa"/>
            <w:vMerge/>
            <w:vAlign w:val="center"/>
          </w:tcPr>
          <w:p w14:paraId="504D54C6" w14:textId="77777777" w:rsidR="00870A08" w:rsidRDefault="00870A08">
            <w:pPr>
              <w:spacing w:line="240" w:lineRule="auto"/>
              <w:ind w:firstLine="420"/>
              <w:jc w:val="center"/>
            </w:pPr>
          </w:p>
        </w:tc>
        <w:tc>
          <w:tcPr>
            <w:tcW w:w="1706" w:type="dxa"/>
            <w:vAlign w:val="center"/>
          </w:tcPr>
          <w:p w14:paraId="41BA07D2" w14:textId="77777777" w:rsidR="00870A08" w:rsidRPr="00121D3A" w:rsidRDefault="003A5418">
            <w:pPr>
              <w:spacing w:line="240" w:lineRule="auto"/>
              <w:ind w:firstLineChars="0" w:firstLine="0"/>
              <w:jc w:val="center"/>
              <w:rPr>
                <w:highlight w:val="yellow"/>
              </w:rPr>
            </w:pPr>
            <w:r w:rsidRPr="00121D3A">
              <w:rPr>
                <w:rFonts w:hint="eastAsia"/>
                <w:highlight w:val="yellow"/>
              </w:rPr>
              <w:t>Loopback 1</w:t>
            </w:r>
          </w:p>
        </w:tc>
        <w:tc>
          <w:tcPr>
            <w:tcW w:w="1882" w:type="dxa"/>
            <w:vAlign w:val="center"/>
          </w:tcPr>
          <w:p w14:paraId="18CADF9A" w14:textId="77777777" w:rsidR="00870A08" w:rsidRPr="00121D3A" w:rsidRDefault="003A5418">
            <w:pPr>
              <w:spacing w:line="240" w:lineRule="auto"/>
              <w:ind w:firstLineChars="0" w:firstLine="0"/>
              <w:jc w:val="center"/>
              <w:rPr>
                <w:highlight w:val="yellow"/>
              </w:rPr>
            </w:pPr>
            <w:r w:rsidRPr="00121D3A">
              <w:rPr>
                <w:rFonts w:hint="eastAsia"/>
                <w:highlight w:val="yellow"/>
              </w:rPr>
              <w:t>192.168.20.1</w:t>
            </w:r>
          </w:p>
        </w:tc>
        <w:tc>
          <w:tcPr>
            <w:tcW w:w="1882" w:type="dxa"/>
            <w:vAlign w:val="center"/>
          </w:tcPr>
          <w:p w14:paraId="39F0E865" w14:textId="77777777" w:rsidR="00870A08" w:rsidRPr="00121D3A" w:rsidRDefault="003A5418">
            <w:pPr>
              <w:spacing w:line="240" w:lineRule="auto"/>
              <w:ind w:firstLineChars="0" w:firstLine="0"/>
              <w:jc w:val="center"/>
              <w:rPr>
                <w:highlight w:val="yellow"/>
              </w:rPr>
            </w:pPr>
            <w:r w:rsidRPr="00121D3A">
              <w:rPr>
                <w:rFonts w:hint="eastAsia"/>
                <w:highlight w:val="yellow"/>
              </w:rPr>
              <w:t>255.255.255.0</w:t>
            </w:r>
          </w:p>
        </w:tc>
        <w:tc>
          <w:tcPr>
            <w:tcW w:w="1458" w:type="dxa"/>
            <w:vAlign w:val="center"/>
          </w:tcPr>
          <w:p w14:paraId="6A102F2C" w14:textId="77777777" w:rsidR="00870A08" w:rsidRPr="00121D3A" w:rsidRDefault="003A5418">
            <w:pPr>
              <w:spacing w:line="240" w:lineRule="auto"/>
              <w:ind w:firstLineChars="0" w:firstLine="0"/>
              <w:jc w:val="center"/>
              <w:rPr>
                <w:highlight w:val="yellow"/>
              </w:rPr>
            </w:pPr>
            <w:r w:rsidRPr="00121D3A">
              <w:rPr>
                <w:rFonts w:hint="eastAsia"/>
                <w:highlight w:val="yellow"/>
              </w:rPr>
              <w:t>N/A</w:t>
            </w:r>
          </w:p>
        </w:tc>
      </w:tr>
    </w:tbl>
    <w:p w14:paraId="2446E0D1" w14:textId="77777777" w:rsidR="00870A08" w:rsidRDefault="003A5418">
      <w:pPr>
        <w:pStyle w:val="10"/>
      </w:pPr>
      <w:r>
        <w:rPr>
          <w:rFonts w:hint="eastAsia"/>
        </w:rPr>
        <w:lastRenderedPageBreak/>
        <w:t>实验步骤</w:t>
      </w:r>
    </w:p>
    <w:p w14:paraId="4E2B8878" w14:textId="77777777" w:rsidR="00870A08" w:rsidRDefault="003A5418">
      <w:pPr>
        <w:pStyle w:val="2"/>
        <w:numPr>
          <w:ilvl w:val="0"/>
          <w:numId w:val="29"/>
        </w:numPr>
        <w:ind w:left="426" w:hanging="426"/>
      </w:pPr>
      <w:r>
        <w:rPr>
          <w:rFonts w:hint="eastAsia"/>
        </w:rPr>
        <w:t>基本配置</w:t>
      </w:r>
    </w:p>
    <w:p w14:paraId="771F3590" w14:textId="77777777" w:rsidR="00870A08" w:rsidRDefault="003A5418">
      <w:pPr>
        <w:ind w:firstLine="420"/>
      </w:pPr>
      <w:r>
        <w:rPr>
          <w:rFonts w:hint="eastAsia"/>
        </w:rPr>
        <w:t>根据实验编址表进行相应的基本配置，并使用</w:t>
      </w:r>
      <w:r>
        <w:rPr>
          <w:rFonts w:hint="eastAsia"/>
          <w:b/>
        </w:rPr>
        <w:t>ping</w:t>
      </w:r>
      <w:r>
        <w:rPr>
          <w:rFonts w:hint="eastAsia"/>
        </w:rPr>
        <w:t>命令检测各直连链路的连通性。其中，</w:t>
      </w:r>
      <w:r>
        <w:rPr>
          <w:rFonts w:hint="eastAsia"/>
          <w:highlight w:val="yellow"/>
        </w:rPr>
        <w:t>R3</w:t>
      </w:r>
      <w:r>
        <w:rPr>
          <w:rFonts w:hint="eastAsia"/>
          <w:highlight w:val="yellow"/>
        </w:rPr>
        <w:t>上的两个环回接口先</w:t>
      </w:r>
      <w:proofErr w:type="gramStart"/>
      <w:r>
        <w:rPr>
          <w:rFonts w:hint="eastAsia"/>
          <w:highlight w:val="yellow"/>
        </w:rPr>
        <w:t>不</w:t>
      </w:r>
      <w:proofErr w:type="gramEnd"/>
      <w:r>
        <w:rPr>
          <w:rFonts w:hint="eastAsia"/>
          <w:highlight w:val="yellow"/>
        </w:rPr>
        <w:t>配置</w:t>
      </w:r>
      <w:r>
        <w:rPr>
          <w:rFonts w:hint="eastAsia"/>
          <w:highlight w:val="yellow"/>
        </w:rPr>
        <w:t>IP</w:t>
      </w:r>
      <w:r>
        <w:rPr>
          <w:rFonts w:hint="eastAsia"/>
          <w:highlight w:val="yellow"/>
        </w:rPr>
        <w:t>地址。</w:t>
      </w:r>
    </w:p>
    <w:p w14:paraId="0356CA94" w14:textId="77777777" w:rsidR="00870A08" w:rsidRDefault="003A5418">
      <w:pPr>
        <w:pStyle w:val="aff6"/>
      </w:pPr>
      <w:r>
        <w:t>[R</w:t>
      </w:r>
      <w:proofErr w:type="gramStart"/>
      <w:r>
        <w:t>1]ping</w:t>
      </w:r>
      <w:proofErr w:type="gramEnd"/>
      <w:r>
        <w:t xml:space="preserve"> -c 1 10.0.12.2</w:t>
      </w:r>
    </w:p>
    <w:p w14:paraId="33A64D95" w14:textId="77777777" w:rsidR="00870A08" w:rsidRDefault="003A5418">
      <w:pPr>
        <w:pStyle w:val="aff6"/>
      </w:pPr>
      <w:r>
        <w:t xml:space="preserve">  PING 10.0.12.2: </w:t>
      </w:r>
      <w:proofErr w:type="gramStart"/>
      <w:r>
        <w:t>56  data</w:t>
      </w:r>
      <w:proofErr w:type="gramEnd"/>
      <w:r>
        <w:t xml:space="preserve"> bytes, press CTRL_C to break</w:t>
      </w:r>
    </w:p>
    <w:p w14:paraId="0DFB215A" w14:textId="77777777" w:rsidR="00870A08" w:rsidRDefault="003A5418">
      <w:pPr>
        <w:pStyle w:val="aff6"/>
      </w:pPr>
      <w:r>
        <w:t xml:space="preserve">    Reply from 10.0.12.2: bytes=56 Sequence=1 </w:t>
      </w:r>
      <w:proofErr w:type="spellStart"/>
      <w:r>
        <w:t>ttl</w:t>
      </w:r>
      <w:proofErr w:type="spellEnd"/>
      <w:r>
        <w:t xml:space="preserve">=255 time=50 </w:t>
      </w:r>
      <w:proofErr w:type="spellStart"/>
      <w:r>
        <w:t>ms</w:t>
      </w:r>
      <w:proofErr w:type="spellEnd"/>
    </w:p>
    <w:p w14:paraId="763B3376" w14:textId="77777777" w:rsidR="00870A08" w:rsidRDefault="003A5418">
      <w:pPr>
        <w:pStyle w:val="aff6"/>
      </w:pPr>
      <w:r>
        <w:t xml:space="preserve">  --- 10.0.12.2 ping statistics ---</w:t>
      </w:r>
    </w:p>
    <w:p w14:paraId="583237CB" w14:textId="77777777" w:rsidR="00870A08" w:rsidRDefault="003A5418">
      <w:pPr>
        <w:pStyle w:val="aff6"/>
      </w:pPr>
      <w:r>
        <w:t xml:space="preserve">    1 packet(s) transmitted</w:t>
      </w:r>
    </w:p>
    <w:p w14:paraId="19933F64" w14:textId="77777777" w:rsidR="00870A08" w:rsidRDefault="003A5418">
      <w:pPr>
        <w:pStyle w:val="aff6"/>
      </w:pPr>
      <w:r>
        <w:t xml:space="preserve">    1 packet(s) received</w:t>
      </w:r>
    </w:p>
    <w:p w14:paraId="40F38E3C" w14:textId="77777777" w:rsidR="00870A08" w:rsidRDefault="003A5418">
      <w:pPr>
        <w:pStyle w:val="aff6"/>
      </w:pPr>
      <w:r>
        <w:t xml:space="preserve">    0.00% packet loss</w:t>
      </w:r>
    </w:p>
    <w:p w14:paraId="5AA46265" w14:textId="77777777" w:rsidR="00870A08" w:rsidRDefault="003A5418">
      <w:pPr>
        <w:pStyle w:val="aff6"/>
      </w:pPr>
      <w:r>
        <w:t xml:space="preserve">round-trip min/avg/max = 50/50/50 </w:t>
      </w:r>
      <w:proofErr w:type="spellStart"/>
      <w:r>
        <w:t>ms</w:t>
      </w:r>
      <w:proofErr w:type="spellEnd"/>
    </w:p>
    <w:p w14:paraId="6F5FAB48" w14:textId="77777777" w:rsidR="00870A08" w:rsidRDefault="00870A08">
      <w:pPr>
        <w:pStyle w:val="aff6"/>
      </w:pPr>
    </w:p>
    <w:p w14:paraId="443AED41" w14:textId="77777777" w:rsidR="00870A08" w:rsidRDefault="003A5418">
      <w:pPr>
        <w:pStyle w:val="aff6"/>
      </w:pPr>
      <w:r>
        <w:t>[R</w:t>
      </w:r>
      <w:proofErr w:type="gramStart"/>
      <w:r>
        <w:t>1]ping</w:t>
      </w:r>
      <w:proofErr w:type="gramEnd"/>
      <w:r>
        <w:t xml:space="preserve"> -c 1 192.168.10.10</w:t>
      </w:r>
    </w:p>
    <w:p w14:paraId="23ACB972" w14:textId="77777777" w:rsidR="00870A08" w:rsidRDefault="003A5418">
      <w:pPr>
        <w:pStyle w:val="aff6"/>
      </w:pPr>
      <w:r>
        <w:t xml:space="preserve">  PING 192.168.10.10: </w:t>
      </w:r>
      <w:proofErr w:type="gramStart"/>
      <w:r>
        <w:t>56  data</w:t>
      </w:r>
      <w:proofErr w:type="gramEnd"/>
      <w:r>
        <w:t xml:space="preserve"> bytes, press CTRL_C to break</w:t>
      </w:r>
    </w:p>
    <w:p w14:paraId="3453144B" w14:textId="77777777" w:rsidR="00870A08" w:rsidRDefault="003A5418">
      <w:pPr>
        <w:pStyle w:val="aff6"/>
      </w:pPr>
      <w:r>
        <w:t xml:space="preserve">    Reply from 192.168.10.10: bytes=56 Sequence=1 </w:t>
      </w:r>
      <w:proofErr w:type="spellStart"/>
      <w:r>
        <w:t>ttl</w:t>
      </w:r>
      <w:proofErr w:type="spellEnd"/>
      <w:r>
        <w:t xml:space="preserve">=128 time=30 </w:t>
      </w:r>
      <w:proofErr w:type="spellStart"/>
      <w:r>
        <w:t>ms</w:t>
      </w:r>
      <w:proofErr w:type="spellEnd"/>
    </w:p>
    <w:p w14:paraId="723E5ED4" w14:textId="77777777" w:rsidR="00870A08" w:rsidRDefault="003A5418">
      <w:pPr>
        <w:pStyle w:val="aff6"/>
      </w:pPr>
      <w:r>
        <w:t xml:space="preserve">  --- 192.168.10.10 ping statistics ---</w:t>
      </w:r>
    </w:p>
    <w:p w14:paraId="5DC8E632" w14:textId="77777777" w:rsidR="00870A08" w:rsidRDefault="003A5418">
      <w:pPr>
        <w:pStyle w:val="aff6"/>
      </w:pPr>
      <w:r>
        <w:t xml:space="preserve">    1 packet(s) transmitted</w:t>
      </w:r>
    </w:p>
    <w:p w14:paraId="7F33FDAD" w14:textId="77777777" w:rsidR="00870A08" w:rsidRDefault="003A5418">
      <w:pPr>
        <w:pStyle w:val="aff6"/>
      </w:pPr>
      <w:r>
        <w:t xml:space="preserve">    1 packet(s) received</w:t>
      </w:r>
    </w:p>
    <w:p w14:paraId="0897DD2C" w14:textId="77777777" w:rsidR="00870A08" w:rsidRDefault="003A5418">
      <w:pPr>
        <w:pStyle w:val="aff6"/>
      </w:pPr>
      <w:r>
        <w:t xml:space="preserve">    0.00% packet loss</w:t>
      </w:r>
    </w:p>
    <w:p w14:paraId="450C9642" w14:textId="77777777" w:rsidR="00870A08" w:rsidRDefault="003A5418">
      <w:pPr>
        <w:pStyle w:val="aff6"/>
      </w:pPr>
      <w:r>
        <w:t xml:space="preserve">round-trip min/avg/max = 30/30/30 </w:t>
      </w:r>
      <w:proofErr w:type="spellStart"/>
      <w:r>
        <w:t>ms</w:t>
      </w:r>
      <w:proofErr w:type="spellEnd"/>
    </w:p>
    <w:p w14:paraId="0EED4170" w14:textId="77777777" w:rsidR="00870A08" w:rsidRDefault="00870A08">
      <w:pPr>
        <w:pStyle w:val="aff6"/>
      </w:pPr>
    </w:p>
    <w:p w14:paraId="3EF428E6" w14:textId="77777777" w:rsidR="00870A08" w:rsidRDefault="003A5418">
      <w:pPr>
        <w:ind w:firstLine="420"/>
        <w:jc w:val="left"/>
      </w:pPr>
      <w:r>
        <w:rPr>
          <w:rFonts w:hint="eastAsia"/>
        </w:rPr>
        <w:t>其余直连网段的连通性测试省略。</w:t>
      </w:r>
    </w:p>
    <w:p w14:paraId="37D1D6C6" w14:textId="77777777" w:rsidR="00870A08" w:rsidRDefault="003A5418">
      <w:pPr>
        <w:pStyle w:val="2"/>
        <w:numPr>
          <w:ilvl w:val="0"/>
          <w:numId w:val="29"/>
        </w:numPr>
        <w:ind w:left="426" w:hanging="426"/>
      </w:pPr>
      <w:r>
        <w:rPr>
          <w:rFonts w:hint="eastAsia"/>
        </w:rPr>
        <w:t>搭建</w:t>
      </w:r>
      <w:r>
        <w:rPr>
          <w:rFonts w:hint="eastAsia"/>
        </w:rPr>
        <w:t>RIP</w:t>
      </w:r>
      <w:r>
        <w:rPr>
          <w:rFonts w:hint="eastAsia"/>
        </w:rPr>
        <w:t>网络</w:t>
      </w:r>
    </w:p>
    <w:p w14:paraId="08292DE5" w14:textId="77777777" w:rsidR="00870A08" w:rsidRDefault="003A5418">
      <w:pPr>
        <w:ind w:firstLine="420"/>
      </w:pPr>
      <w:r>
        <w:rPr>
          <w:rFonts w:hint="eastAsia"/>
        </w:rPr>
        <w:t>配置公司路由器</w:t>
      </w:r>
      <w:r>
        <w:rPr>
          <w:rFonts w:hint="eastAsia"/>
        </w:rPr>
        <w:t>R1</w:t>
      </w:r>
      <w:r>
        <w:rPr>
          <w:rFonts w:hint="eastAsia"/>
        </w:rPr>
        <w:t>和</w:t>
      </w:r>
      <w:r>
        <w:rPr>
          <w:rFonts w:hint="eastAsia"/>
        </w:rPr>
        <w:t>R2</w:t>
      </w:r>
      <w:r>
        <w:rPr>
          <w:rFonts w:hint="eastAsia"/>
        </w:rPr>
        <w:t>的</w:t>
      </w:r>
      <w:r>
        <w:rPr>
          <w:rFonts w:hint="eastAsia"/>
        </w:rPr>
        <w:t>RIPv2</w:t>
      </w:r>
      <w:r>
        <w:rPr>
          <w:rFonts w:hint="eastAsia"/>
        </w:rPr>
        <w:t>协议，并添加需要通告的网段。</w:t>
      </w:r>
    </w:p>
    <w:p w14:paraId="2ED25401" w14:textId="77777777" w:rsidR="00870A08" w:rsidRDefault="003A5418">
      <w:pPr>
        <w:pStyle w:val="aff6"/>
      </w:pPr>
      <w:r>
        <w:lastRenderedPageBreak/>
        <w:t>[R</w:t>
      </w:r>
      <w:proofErr w:type="gramStart"/>
      <w:r>
        <w:t>1]rip</w:t>
      </w:r>
      <w:proofErr w:type="gramEnd"/>
      <w:r>
        <w:t xml:space="preserve"> 1</w:t>
      </w:r>
    </w:p>
    <w:p w14:paraId="55ED6B7A" w14:textId="77777777" w:rsidR="00870A08" w:rsidRDefault="003A5418">
      <w:pPr>
        <w:pStyle w:val="aff6"/>
      </w:pPr>
      <w:r>
        <w:t>[R1-rip-</w:t>
      </w:r>
      <w:proofErr w:type="gramStart"/>
      <w:r>
        <w:t>1]version</w:t>
      </w:r>
      <w:proofErr w:type="gramEnd"/>
      <w:r>
        <w:t xml:space="preserve"> 2</w:t>
      </w:r>
    </w:p>
    <w:p w14:paraId="1040FB3E" w14:textId="77777777" w:rsidR="00870A08" w:rsidRDefault="003A5418">
      <w:pPr>
        <w:pStyle w:val="aff6"/>
      </w:pPr>
      <w:r>
        <w:t>[R1-rip-</w:t>
      </w:r>
      <w:proofErr w:type="gramStart"/>
      <w:r>
        <w:t>1]network</w:t>
      </w:r>
      <w:proofErr w:type="gramEnd"/>
      <w:r>
        <w:t xml:space="preserve"> 192.168.10.0</w:t>
      </w:r>
    </w:p>
    <w:p w14:paraId="27F33DC9" w14:textId="77777777" w:rsidR="00870A08" w:rsidRDefault="003A5418">
      <w:pPr>
        <w:pStyle w:val="aff6"/>
      </w:pPr>
      <w:r>
        <w:t>[R1-rip-</w:t>
      </w:r>
      <w:proofErr w:type="gramStart"/>
      <w:r>
        <w:t>1]network</w:t>
      </w:r>
      <w:proofErr w:type="gramEnd"/>
      <w:r>
        <w:t xml:space="preserve"> 10.0.0.0</w:t>
      </w:r>
    </w:p>
    <w:p w14:paraId="39960DB4" w14:textId="77777777" w:rsidR="00870A08" w:rsidRDefault="00870A08">
      <w:pPr>
        <w:pStyle w:val="aff6"/>
      </w:pPr>
    </w:p>
    <w:p w14:paraId="4C988962" w14:textId="77777777" w:rsidR="00870A08" w:rsidRDefault="003A5418">
      <w:pPr>
        <w:pStyle w:val="aff6"/>
      </w:pPr>
      <w:r>
        <w:t>[R</w:t>
      </w:r>
      <w:proofErr w:type="gramStart"/>
      <w:r>
        <w:rPr>
          <w:rFonts w:hint="eastAsia"/>
        </w:rPr>
        <w:t>2</w:t>
      </w:r>
      <w:r>
        <w:t>]rip</w:t>
      </w:r>
      <w:proofErr w:type="gramEnd"/>
      <w:r>
        <w:t xml:space="preserve"> 1</w:t>
      </w:r>
    </w:p>
    <w:p w14:paraId="12DB4A06" w14:textId="77777777" w:rsidR="00870A08" w:rsidRDefault="003A5418">
      <w:pPr>
        <w:pStyle w:val="aff6"/>
      </w:pPr>
      <w:r>
        <w:t>[R</w:t>
      </w:r>
      <w:r>
        <w:rPr>
          <w:rFonts w:hint="eastAsia"/>
        </w:rPr>
        <w:t>2</w:t>
      </w:r>
      <w:r>
        <w:t>-rip-</w:t>
      </w:r>
      <w:proofErr w:type="gramStart"/>
      <w:r>
        <w:t>1]version</w:t>
      </w:r>
      <w:proofErr w:type="gramEnd"/>
      <w:r>
        <w:t xml:space="preserve"> 2</w:t>
      </w:r>
    </w:p>
    <w:p w14:paraId="01B37E5B" w14:textId="77777777" w:rsidR="00870A08" w:rsidRDefault="003A5418">
      <w:pPr>
        <w:pStyle w:val="aff6"/>
      </w:pPr>
      <w:r>
        <w:t>[R</w:t>
      </w:r>
      <w:r>
        <w:rPr>
          <w:rFonts w:hint="eastAsia"/>
        </w:rPr>
        <w:t>2</w:t>
      </w:r>
      <w:r>
        <w:t>-rip-</w:t>
      </w:r>
      <w:proofErr w:type="gramStart"/>
      <w:r>
        <w:t>1]network</w:t>
      </w:r>
      <w:proofErr w:type="gramEnd"/>
      <w:r>
        <w:t xml:space="preserve"> 192.168.</w:t>
      </w:r>
      <w:r>
        <w:rPr>
          <w:rFonts w:hint="eastAsia"/>
        </w:rPr>
        <w:t>2</w:t>
      </w:r>
      <w:r>
        <w:t>0.0</w:t>
      </w:r>
    </w:p>
    <w:p w14:paraId="5E03290C" w14:textId="77777777" w:rsidR="00870A08" w:rsidRDefault="003A5418">
      <w:pPr>
        <w:pStyle w:val="aff6"/>
      </w:pPr>
      <w:r>
        <w:t>[R</w:t>
      </w:r>
      <w:r>
        <w:rPr>
          <w:rFonts w:hint="eastAsia"/>
        </w:rPr>
        <w:t>2</w:t>
      </w:r>
      <w:r>
        <w:t>-rip-</w:t>
      </w:r>
      <w:proofErr w:type="gramStart"/>
      <w:r>
        <w:t>1]network</w:t>
      </w:r>
      <w:proofErr w:type="gramEnd"/>
      <w:r>
        <w:t xml:space="preserve"> 10.0.0.0</w:t>
      </w:r>
    </w:p>
    <w:p w14:paraId="3A4A8FD9" w14:textId="77777777" w:rsidR="00870A08" w:rsidRDefault="00870A08">
      <w:pPr>
        <w:pStyle w:val="aff6"/>
      </w:pPr>
    </w:p>
    <w:p w14:paraId="597D442F" w14:textId="77777777" w:rsidR="00870A08" w:rsidRDefault="003A5418">
      <w:pPr>
        <w:ind w:firstLine="420"/>
      </w:pPr>
      <w:r>
        <w:rPr>
          <w:rFonts w:hint="eastAsia"/>
        </w:rPr>
        <w:t>配置完成后，检查</w:t>
      </w:r>
      <w:r>
        <w:rPr>
          <w:rFonts w:hint="eastAsia"/>
        </w:rPr>
        <w:t>R1</w:t>
      </w:r>
      <w:r>
        <w:rPr>
          <w:rFonts w:hint="eastAsia"/>
        </w:rPr>
        <w:t>与</w:t>
      </w:r>
      <w:r>
        <w:rPr>
          <w:rFonts w:hint="eastAsia"/>
        </w:rPr>
        <w:t>R2</w:t>
      </w:r>
      <w:r>
        <w:rPr>
          <w:rFonts w:hint="eastAsia"/>
        </w:rPr>
        <w:t>的路由表。</w:t>
      </w:r>
      <w:r>
        <w:t xml:space="preserve"> </w:t>
      </w:r>
    </w:p>
    <w:p w14:paraId="35AD9C70" w14:textId="77777777" w:rsidR="00870A08" w:rsidRDefault="003A5418">
      <w:pPr>
        <w:pStyle w:val="aff6"/>
      </w:pPr>
      <w:r>
        <w:t>[R</w:t>
      </w:r>
      <w:proofErr w:type="gramStart"/>
      <w:r>
        <w:t>1]display</w:t>
      </w:r>
      <w:proofErr w:type="gramEnd"/>
      <w:r>
        <w:rPr>
          <w:rFonts w:hint="eastAsia"/>
        </w:rPr>
        <w:t xml:space="preserve"> </w:t>
      </w:r>
      <w:proofErr w:type="spellStart"/>
      <w:r>
        <w:t>ip</w:t>
      </w:r>
      <w:proofErr w:type="spellEnd"/>
      <w:r>
        <w:t xml:space="preserve"> routing-table </w:t>
      </w:r>
    </w:p>
    <w:p w14:paraId="6057349A" w14:textId="77777777" w:rsidR="00870A08" w:rsidRDefault="003A5418">
      <w:pPr>
        <w:pStyle w:val="aff6"/>
      </w:pPr>
      <w:r>
        <w:t>Route Flags: R - relay, D - download to fib</w:t>
      </w:r>
    </w:p>
    <w:p w14:paraId="0C89CF77" w14:textId="77777777" w:rsidR="00870A08" w:rsidRDefault="003A5418">
      <w:pPr>
        <w:pStyle w:val="aff6"/>
      </w:pPr>
      <w:r>
        <w:t>---------------------------------------------------------------------------</w:t>
      </w:r>
    </w:p>
    <w:p w14:paraId="1DE8C1B4" w14:textId="77777777" w:rsidR="00870A08" w:rsidRDefault="003A5418">
      <w:pPr>
        <w:pStyle w:val="aff6"/>
      </w:pPr>
      <w:r>
        <w:t>Routing Tables: Public</w:t>
      </w:r>
    </w:p>
    <w:p w14:paraId="055BD615" w14:textId="77777777" w:rsidR="00870A08" w:rsidRDefault="003A5418">
      <w:pPr>
        <w:pStyle w:val="aff6"/>
      </w:pPr>
      <w:proofErr w:type="gramStart"/>
      <w:r>
        <w:t>Destinations :</w:t>
      </w:r>
      <w:proofErr w:type="gramEnd"/>
      <w:r>
        <w:t xml:space="preserve"> 8        Routes : 8        </w:t>
      </w:r>
    </w:p>
    <w:p w14:paraId="2F30A63E" w14:textId="77777777" w:rsidR="00870A08" w:rsidRDefault="003A5418">
      <w:pPr>
        <w:pStyle w:val="aff6"/>
      </w:pPr>
      <w:r>
        <w:t>Destination/</w:t>
      </w:r>
      <w:proofErr w:type="gramStart"/>
      <w:r>
        <w:t xml:space="preserve">Mask </w:t>
      </w:r>
      <w:r>
        <w:rPr>
          <w:rFonts w:hint="eastAsia"/>
        </w:rPr>
        <w:t xml:space="preserve"> </w:t>
      </w:r>
      <w:r>
        <w:t>Proto</w:t>
      </w:r>
      <w:proofErr w:type="gramEnd"/>
      <w:r>
        <w:t xml:space="preserve">   Pre  Cost  Flags </w:t>
      </w:r>
      <w:proofErr w:type="spellStart"/>
      <w:r>
        <w:t>NextHop</w:t>
      </w:r>
      <w:proofErr w:type="spellEnd"/>
      <w:r>
        <w:t xml:space="preserve">    Interface</w:t>
      </w:r>
    </w:p>
    <w:p w14:paraId="78665E5A" w14:textId="77777777" w:rsidR="00870A08" w:rsidRDefault="003A5418">
      <w:pPr>
        <w:pStyle w:val="aff6"/>
      </w:pPr>
      <w:r>
        <w:t xml:space="preserve">   10.</w:t>
      </w:r>
      <w:r>
        <w:rPr>
          <w:rFonts w:hint="eastAsia"/>
        </w:rPr>
        <w:t>0</w:t>
      </w:r>
      <w:r>
        <w:t xml:space="preserve">.12.0/24  </w:t>
      </w:r>
      <w:r>
        <w:rPr>
          <w:rFonts w:hint="eastAsia"/>
        </w:rPr>
        <w:t xml:space="preserve">  </w:t>
      </w:r>
      <w:proofErr w:type="gramStart"/>
      <w:r>
        <w:t>Direct  0</w:t>
      </w:r>
      <w:proofErr w:type="gramEnd"/>
      <w:r>
        <w:t xml:space="preserve">    0      D   </w:t>
      </w:r>
      <w:r>
        <w:rPr>
          <w:rFonts w:hint="eastAsia"/>
        </w:rPr>
        <w:t xml:space="preserve">  </w:t>
      </w:r>
      <w:r>
        <w:t>10.</w:t>
      </w:r>
      <w:r>
        <w:rPr>
          <w:rFonts w:hint="eastAsia"/>
        </w:rPr>
        <w:t>0</w:t>
      </w:r>
      <w:r>
        <w:t xml:space="preserve">.12.1 </w:t>
      </w:r>
      <w:r>
        <w:rPr>
          <w:rFonts w:hint="eastAsia"/>
        </w:rPr>
        <w:t xml:space="preserve">  </w:t>
      </w:r>
      <w:r>
        <w:rPr>
          <w:szCs w:val="20"/>
        </w:rPr>
        <w:t>GigabitEthernet0/0/</w:t>
      </w:r>
      <w:r>
        <w:rPr>
          <w:rFonts w:hint="eastAsia"/>
          <w:szCs w:val="20"/>
        </w:rPr>
        <w:t>1</w:t>
      </w:r>
    </w:p>
    <w:p w14:paraId="0A3EADFE" w14:textId="77777777" w:rsidR="00870A08" w:rsidRDefault="003A5418">
      <w:pPr>
        <w:pStyle w:val="aff6"/>
      </w:pPr>
      <w:r>
        <w:t xml:space="preserve">   127.0.0.0/8   </w:t>
      </w:r>
      <w:r>
        <w:rPr>
          <w:rFonts w:hint="eastAsia"/>
        </w:rPr>
        <w:t xml:space="preserve">  </w:t>
      </w:r>
      <w:proofErr w:type="gramStart"/>
      <w:r>
        <w:t>Direct  0</w:t>
      </w:r>
      <w:proofErr w:type="gramEnd"/>
      <w:r>
        <w:t xml:space="preserve">    0      D   </w:t>
      </w:r>
      <w:r>
        <w:rPr>
          <w:rFonts w:hint="eastAsia"/>
        </w:rPr>
        <w:t xml:space="preserve">  </w:t>
      </w:r>
      <w:r>
        <w:t>127.0.0.1   InLoopBack0</w:t>
      </w:r>
    </w:p>
    <w:p w14:paraId="21A5902A"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w:t>
      </w:r>
      <w:r>
        <w:rPr>
          <w:rFonts w:hint="eastAsia"/>
        </w:rPr>
        <w:t xml:space="preserve"> </w:t>
      </w:r>
      <w:r>
        <w:t>InLoopBack0</w:t>
      </w:r>
    </w:p>
    <w:p w14:paraId="67985926" w14:textId="77777777" w:rsidR="00870A08" w:rsidRDefault="003A5418">
      <w:pPr>
        <w:pStyle w:val="aff6"/>
      </w:pPr>
      <w:r>
        <w:t xml:space="preserve">   192.168.10.0/24 </w:t>
      </w:r>
      <w:proofErr w:type="gramStart"/>
      <w:r>
        <w:t>Direct  0</w:t>
      </w:r>
      <w:proofErr w:type="gramEnd"/>
      <w:r>
        <w:t xml:space="preserve">   0   </w:t>
      </w:r>
      <w:r>
        <w:rPr>
          <w:rFonts w:hint="eastAsia"/>
        </w:rPr>
        <w:t xml:space="preserve"> </w:t>
      </w:r>
      <w:r>
        <w:t>D   192.168.10.1</w:t>
      </w:r>
      <w:r>
        <w:rPr>
          <w:rFonts w:hint="eastAsia"/>
        </w:rPr>
        <w:t xml:space="preserve">  </w:t>
      </w:r>
      <w:r>
        <w:rPr>
          <w:szCs w:val="20"/>
        </w:rPr>
        <w:t>GigabitEthernet0/0/0</w:t>
      </w:r>
    </w:p>
    <w:p w14:paraId="5AA0E1FE" w14:textId="77777777" w:rsidR="00870A08" w:rsidRDefault="003A5418">
      <w:pPr>
        <w:pStyle w:val="aff6"/>
      </w:pPr>
      <w:r>
        <w:t xml:space="preserve">   192.168.10.1/</w:t>
      </w:r>
      <w:proofErr w:type="gramStart"/>
      <w:r>
        <w:t>32  Direct</w:t>
      </w:r>
      <w:proofErr w:type="gramEnd"/>
      <w:r>
        <w:t xml:space="preserve"> 0   0    D   127.0.0.1 </w:t>
      </w:r>
      <w:r>
        <w:rPr>
          <w:rFonts w:hint="eastAsia"/>
        </w:rPr>
        <w:t xml:space="preserve">     </w:t>
      </w:r>
      <w:r>
        <w:rPr>
          <w:szCs w:val="20"/>
        </w:rPr>
        <w:t>GigabitEthernet0/0/</w:t>
      </w:r>
      <w:r>
        <w:rPr>
          <w:rFonts w:hint="eastAsia"/>
          <w:szCs w:val="20"/>
        </w:rPr>
        <w:t>0</w:t>
      </w:r>
    </w:p>
    <w:p w14:paraId="690AA948" w14:textId="77777777" w:rsidR="00870A08" w:rsidRDefault="003A5418">
      <w:pPr>
        <w:pStyle w:val="aff6"/>
        <w:rPr>
          <w:shd w:val="pct10" w:color="auto" w:fill="FFFFFF"/>
        </w:rPr>
      </w:pPr>
      <w:r>
        <w:rPr>
          <w:shd w:val="pct10" w:color="auto" w:fill="FFFFFF"/>
        </w:rPr>
        <w:t xml:space="preserve">   192.168.20.0/</w:t>
      </w:r>
      <w:proofErr w:type="gramStart"/>
      <w:r>
        <w:rPr>
          <w:shd w:val="pct10" w:color="auto" w:fill="FFFFFF"/>
        </w:rPr>
        <w:t>24  RIP</w:t>
      </w:r>
      <w:proofErr w:type="gramEnd"/>
      <w:r>
        <w:rPr>
          <w:shd w:val="pct10" w:color="auto" w:fill="FFFFFF"/>
        </w:rPr>
        <w:t xml:space="preserve">    100 1    D   10.</w:t>
      </w:r>
      <w:r>
        <w:rPr>
          <w:rFonts w:hint="eastAsia"/>
          <w:shd w:val="pct10" w:color="auto" w:fill="FFFFFF"/>
        </w:rPr>
        <w:t>0</w:t>
      </w:r>
      <w:r>
        <w:rPr>
          <w:shd w:val="pct10" w:color="auto" w:fill="FFFFFF"/>
        </w:rPr>
        <w:t xml:space="preserve">.12.2 </w:t>
      </w:r>
      <w:r>
        <w:rPr>
          <w:rFonts w:hint="eastAsia"/>
          <w:shd w:val="pct10" w:color="auto" w:fill="FFFFFF"/>
        </w:rPr>
        <w:t xml:space="preserve">     </w:t>
      </w:r>
      <w:r>
        <w:rPr>
          <w:szCs w:val="20"/>
          <w:shd w:val="pct10" w:color="auto" w:fill="FFFFFF"/>
        </w:rPr>
        <w:t>GigabitEthernet0/0/</w:t>
      </w:r>
      <w:r>
        <w:rPr>
          <w:rFonts w:hint="eastAsia"/>
          <w:szCs w:val="20"/>
          <w:shd w:val="pct10" w:color="auto" w:fill="FFFFFF"/>
        </w:rPr>
        <w:t>1</w:t>
      </w:r>
    </w:p>
    <w:p w14:paraId="590D3175" w14:textId="77777777" w:rsidR="00870A08" w:rsidRDefault="00870A08">
      <w:pPr>
        <w:pStyle w:val="aff6"/>
      </w:pPr>
    </w:p>
    <w:p w14:paraId="6A2F2A78" w14:textId="77777777" w:rsidR="00870A08" w:rsidRDefault="003A5418">
      <w:pPr>
        <w:pStyle w:val="aff6"/>
      </w:pPr>
      <w:r>
        <w:t>[R2-rip-</w:t>
      </w:r>
      <w:proofErr w:type="gramStart"/>
      <w:r>
        <w:t>1]display</w:t>
      </w:r>
      <w:proofErr w:type="gramEnd"/>
      <w:r>
        <w:t xml:space="preserve"> </w:t>
      </w:r>
      <w:proofErr w:type="spellStart"/>
      <w:r>
        <w:t>ip</w:t>
      </w:r>
      <w:proofErr w:type="spellEnd"/>
      <w:r>
        <w:t xml:space="preserve"> routing-table </w:t>
      </w:r>
    </w:p>
    <w:p w14:paraId="2E7D3D0C" w14:textId="77777777" w:rsidR="00870A08" w:rsidRDefault="003A5418">
      <w:pPr>
        <w:pStyle w:val="aff6"/>
      </w:pPr>
      <w:r>
        <w:t>Route Flags: R - relay, D - download to fib</w:t>
      </w:r>
    </w:p>
    <w:p w14:paraId="159BCE14" w14:textId="77777777" w:rsidR="00870A08" w:rsidRDefault="003A5418">
      <w:pPr>
        <w:pStyle w:val="aff6"/>
      </w:pPr>
      <w:r>
        <w:t>----------------------------------------------------------------------------</w:t>
      </w:r>
    </w:p>
    <w:p w14:paraId="153D8B24" w14:textId="77777777" w:rsidR="00870A08" w:rsidRDefault="003A5418">
      <w:pPr>
        <w:pStyle w:val="aff6"/>
      </w:pPr>
      <w:r>
        <w:lastRenderedPageBreak/>
        <w:t>Routing Tables: Public</w:t>
      </w:r>
    </w:p>
    <w:p w14:paraId="750FAE8E" w14:textId="77777777" w:rsidR="00870A08" w:rsidRDefault="003A5418">
      <w:pPr>
        <w:pStyle w:val="aff6"/>
      </w:pPr>
      <w:proofErr w:type="gramStart"/>
      <w:r>
        <w:t>Destinations :</w:t>
      </w:r>
      <w:proofErr w:type="gramEnd"/>
      <w:r>
        <w:t xml:space="preserve"> 8        Routes : 8        </w:t>
      </w:r>
    </w:p>
    <w:p w14:paraId="75A86C8D" w14:textId="77777777" w:rsidR="00870A08" w:rsidRDefault="003A5418">
      <w:pPr>
        <w:pStyle w:val="aff6"/>
      </w:pPr>
      <w:r>
        <w:t>Destination/Mask</w:t>
      </w:r>
      <w:r>
        <w:rPr>
          <w:rFonts w:hint="eastAsia"/>
        </w:rPr>
        <w:t xml:space="preserve"> </w:t>
      </w:r>
      <w:proofErr w:type="gramStart"/>
      <w:r>
        <w:t>Proto  Pre</w:t>
      </w:r>
      <w:proofErr w:type="gramEnd"/>
      <w:r>
        <w:t xml:space="preserve">  Cost Flags </w:t>
      </w:r>
      <w:proofErr w:type="spellStart"/>
      <w:r>
        <w:t>NextHop</w:t>
      </w:r>
      <w:proofErr w:type="spellEnd"/>
      <w:r>
        <w:t xml:space="preserve">      Interface</w:t>
      </w:r>
    </w:p>
    <w:p w14:paraId="59595DE0" w14:textId="77777777" w:rsidR="00870A08" w:rsidRDefault="003A5418">
      <w:pPr>
        <w:pStyle w:val="aff6"/>
      </w:pPr>
      <w:r>
        <w:t xml:space="preserve">   10.0.12.0/</w:t>
      </w:r>
      <w:proofErr w:type="gramStart"/>
      <w:r>
        <w:t>24  Direct</w:t>
      </w:r>
      <w:proofErr w:type="gramEnd"/>
      <w:r>
        <w:t xml:space="preserve">  0    0     D   10.0.12.2       </w:t>
      </w:r>
      <w:r>
        <w:rPr>
          <w:sz w:val="20"/>
          <w:szCs w:val="20"/>
        </w:rPr>
        <w:t>GigabitEthernet0/0/</w:t>
      </w:r>
      <w:r>
        <w:rPr>
          <w:rFonts w:hint="eastAsia"/>
          <w:sz w:val="20"/>
          <w:szCs w:val="20"/>
        </w:rPr>
        <w:t>1</w:t>
      </w:r>
    </w:p>
    <w:p w14:paraId="54732F91" w14:textId="77777777" w:rsidR="00870A08" w:rsidRDefault="003A5418">
      <w:pPr>
        <w:pStyle w:val="aff6"/>
      </w:pPr>
      <w:r>
        <w:t xml:space="preserve">   127.0.0.0/8   </w:t>
      </w:r>
      <w:proofErr w:type="gramStart"/>
      <w:r>
        <w:t>Direct  0</w:t>
      </w:r>
      <w:proofErr w:type="gramEnd"/>
      <w:r>
        <w:t xml:space="preserve">    0     D   127.0.0.1       InLoopBack0</w:t>
      </w:r>
    </w:p>
    <w:p w14:paraId="61F4BBAB" w14:textId="77777777" w:rsidR="00870A08" w:rsidRDefault="003A5418">
      <w:pPr>
        <w:pStyle w:val="aff6"/>
      </w:pPr>
      <w:r>
        <w:t xml:space="preserve">   127.0.0.1/</w:t>
      </w:r>
      <w:proofErr w:type="gramStart"/>
      <w:r>
        <w:t>32  Direct</w:t>
      </w:r>
      <w:proofErr w:type="gramEnd"/>
      <w:r>
        <w:t xml:space="preserve">  0    0     D   127.0.0.1       InLoopBack0</w:t>
      </w:r>
    </w:p>
    <w:p w14:paraId="04D081D7" w14:textId="77777777" w:rsidR="00870A08" w:rsidRDefault="003A5418">
      <w:pPr>
        <w:pStyle w:val="aff6"/>
        <w:rPr>
          <w:shd w:val="pct10" w:color="auto" w:fill="FFFFFF"/>
        </w:rPr>
      </w:pPr>
      <w:r>
        <w:rPr>
          <w:shd w:val="pct10" w:color="auto" w:fill="FFFFFF"/>
        </w:rPr>
        <w:t xml:space="preserve">   192.168.10.0/</w:t>
      </w:r>
      <w:proofErr w:type="gramStart"/>
      <w:r>
        <w:rPr>
          <w:shd w:val="pct10" w:color="auto" w:fill="FFFFFF"/>
        </w:rPr>
        <w:t>24  RIP</w:t>
      </w:r>
      <w:proofErr w:type="gramEnd"/>
      <w:r>
        <w:rPr>
          <w:shd w:val="pct10" w:color="auto" w:fill="FFFFFF"/>
        </w:rPr>
        <w:t xml:space="preserve">  100  1    </w:t>
      </w:r>
      <w:r>
        <w:rPr>
          <w:rFonts w:hint="eastAsia"/>
          <w:shd w:val="pct10" w:color="auto" w:fill="FFFFFF"/>
        </w:rPr>
        <w:t xml:space="preserve"> </w:t>
      </w:r>
      <w:r>
        <w:rPr>
          <w:shd w:val="pct10" w:color="auto" w:fill="FFFFFF"/>
        </w:rPr>
        <w:t xml:space="preserve">D   10.0.12.1     </w:t>
      </w:r>
      <w:r>
        <w:rPr>
          <w:rFonts w:hint="eastAsia"/>
          <w:shd w:val="pct10" w:color="auto" w:fill="FFFFFF"/>
        </w:rPr>
        <w:t xml:space="preserve">  </w:t>
      </w:r>
      <w:r>
        <w:rPr>
          <w:sz w:val="20"/>
          <w:szCs w:val="20"/>
          <w:shd w:val="pct10" w:color="auto" w:fill="FFFFFF"/>
        </w:rPr>
        <w:t>GigabitEthernet0/0/</w:t>
      </w:r>
      <w:r>
        <w:rPr>
          <w:rFonts w:hint="eastAsia"/>
          <w:sz w:val="20"/>
          <w:szCs w:val="20"/>
          <w:shd w:val="pct10" w:color="auto" w:fill="FFFFFF"/>
        </w:rPr>
        <w:t>1</w:t>
      </w:r>
    </w:p>
    <w:p w14:paraId="4E11CC1A" w14:textId="77777777" w:rsidR="00870A08" w:rsidRDefault="003A5418">
      <w:pPr>
        <w:pStyle w:val="aff6"/>
      </w:pPr>
      <w:r>
        <w:t xml:space="preserve">   192.168.20.0/</w:t>
      </w:r>
      <w:proofErr w:type="gramStart"/>
      <w:r>
        <w:t>24  Direct</w:t>
      </w:r>
      <w:proofErr w:type="gramEnd"/>
      <w:r>
        <w:t xml:space="preserve">  0  0    D   192.168.20.1   </w:t>
      </w:r>
      <w:r>
        <w:rPr>
          <w:sz w:val="20"/>
          <w:szCs w:val="20"/>
        </w:rPr>
        <w:t>GigabitEthernet0/0/</w:t>
      </w:r>
      <w:r>
        <w:rPr>
          <w:rFonts w:hint="eastAsia"/>
          <w:sz w:val="20"/>
          <w:szCs w:val="20"/>
        </w:rPr>
        <w:t>0</w:t>
      </w:r>
    </w:p>
    <w:p w14:paraId="1BCFE7BA" w14:textId="77777777" w:rsidR="00870A08" w:rsidRDefault="003A5418">
      <w:pPr>
        <w:pStyle w:val="aff6"/>
        <w:rPr>
          <w:sz w:val="20"/>
          <w:szCs w:val="20"/>
        </w:rPr>
      </w:pPr>
      <w:r>
        <w:t xml:space="preserve">  192.168.20.1/</w:t>
      </w:r>
      <w:proofErr w:type="gramStart"/>
      <w:r>
        <w:t>32  Direct</w:t>
      </w:r>
      <w:proofErr w:type="gramEnd"/>
      <w:r>
        <w:t xml:space="preserve">  0  0    D   127.0.0.1       </w:t>
      </w:r>
      <w:r>
        <w:rPr>
          <w:sz w:val="20"/>
          <w:szCs w:val="20"/>
        </w:rPr>
        <w:t>GigabitEthernet0/0/</w:t>
      </w:r>
      <w:r>
        <w:rPr>
          <w:rFonts w:hint="eastAsia"/>
          <w:sz w:val="20"/>
          <w:szCs w:val="20"/>
        </w:rPr>
        <w:t>0</w:t>
      </w:r>
    </w:p>
    <w:p w14:paraId="11F97BBA" w14:textId="77777777" w:rsidR="00870A08" w:rsidRDefault="00870A08">
      <w:pPr>
        <w:pStyle w:val="aff6"/>
        <w:rPr>
          <w:sz w:val="20"/>
          <w:szCs w:val="20"/>
        </w:rPr>
      </w:pPr>
    </w:p>
    <w:p w14:paraId="2B0C480B" w14:textId="77777777" w:rsidR="00870A08" w:rsidRDefault="003A5418">
      <w:pPr>
        <w:ind w:firstLine="420"/>
      </w:pPr>
      <w:r>
        <w:rPr>
          <w:rFonts w:hint="eastAsia"/>
        </w:rPr>
        <w:t>可以观察到，此时双方已经正常的获得了</w:t>
      </w:r>
      <w:r>
        <w:rPr>
          <w:rFonts w:hint="eastAsia"/>
        </w:rPr>
        <w:t>RIP</w:t>
      </w:r>
      <w:r>
        <w:rPr>
          <w:rFonts w:hint="eastAsia"/>
        </w:rPr>
        <w:t>路由条目。</w:t>
      </w:r>
    </w:p>
    <w:p w14:paraId="11348DB0" w14:textId="77777777" w:rsidR="00870A08" w:rsidRDefault="003A5418">
      <w:pPr>
        <w:pStyle w:val="2"/>
        <w:numPr>
          <w:ilvl w:val="0"/>
          <w:numId w:val="29"/>
        </w:numPr>
        <w:ind w:left="426" w:hanging="426"/>
      </w:pPr>
      <w:r>
        <w:rPr>
          <w:rFonts w:hint="eastAsia"/>
        </w:rPr>
        <w:t>模拟网络攻击</w:t>
      </w:r>
    </w:p>
    <w:p w14:paraId="282C5B8D" w14:textId="77777777" w:rsidR="00870A08" w:rsidRDefault="003A5418">
      <w:pPr>
        <w:ind w:firstLine="420"/>
        <w:jc w:val="left"/>
      </w:pPr>
      <w:r>
        <w:rPr>
          <w:rFonts w:hint="eastAsia"/>
        </w:rPr>
        <w:t>配置路由器</w:t>
      </w:r>
      <w:r>
        <w:rPr>
          <w:rFonts w:hint="eastAsia"/>
        </w:rPr>
        <w:t>R3</w:t>
      </w:r>
      <w:r>
        <w:rPr>
          <w:rFonts w:hint="eastAsia"/>
        </w:rPr>
        <w:t>作为攻击者，接入公司网络，在基本配置中已经将接口</w:t>
      </w:r>
      <w:r>
        <w:rPr>
          <w:rFonts w:hint="eastAsia"/>
        </w:rPr>
        <w:t>GE 0/0/0</w:t>
      </w:r>
      <w:r>
        <w:rPr>
          <w:rFonts w:hint="eastAsia"/>
        </w:rPr>
        <w:t>地址配置为</w:t>
      </w:r>
      <w:r>
        <w:rPr>
          <w:rFonts w:hint="eastAsia"/>
        </w:rPr>
        <w:t>10.0.12.3</w:t>
      </w:r>
      <w:r>
        <w:rPr>
          <w:rFonts w:hint="eastAsia"/>
        </w:rPr>
        <w:t>，与该公司路由器在同一网段，并配置</w:t>
      </w:r>
      <w:r>
        <w:rPr>
          <w:rFonts w:hint="eastAsia"/>
        </w:rPr>
        <w:t>RIPv2</w:t>
      </w:r>
      <w:r>
        <w:rPr>
          <w:rFonts w:hint="eastAsia"/>
        </w:rPr>
        <w:t>协议，通告该网段，配置完成后查看</w:t>
      </w:r>
      <w:r>
        <w:rPr>
          <w:rFonts w:hint="eastAsia"/>
        </w:rPr>
        <w:t>R3</w:t>
      </w:r>
      <w:r>
        <w:rPr>
          <w:rFonts w:hint="eastAsia"/>
        </w:rPr>
        <w:t>的路由表。</w:t>
      </w:r>
    </w:p>
    <w:p w14:paraId="48C0F60E" w14:textId="77777777" w:rsidR="00870A08" w:rsidRDefault="003A5418">
      <w:pPr>
        <w:pStyle w:val="aff6"/>
      </w:pPr>
      <w:r>
        <w:t>[R</w:t>
      </w:r>
      <w:proofErr w:type="gramStart"/>
      <w:r>
        <w:rPr>
          <w:rFonts w:hint="eastAsia"/>
        </w:rPr>
        <w:t>3</w:t>
      </w:r>
      <w:r>
        <w:t>]rip</w:t>
      </w:r>
      <w:proofErr w:type="gramEnd"/>
      <w:r>
        <w:t xml:space="preserve"> 1</w:t>
      </w:r>
    </w:p>
    <w:p w14:paraId="2DAC5C04" w14:textId="77777777" w:rsidR="00870A08" w:rsidRDefault="003A5418">
      <w:pPr>
        <w:pStyle w:val="aff6"/>
      </w:pPr>
      <w:r>
        <w:t>[R</w:t>
      </w:r>
      <w:r>
        <w:rPr>
          <w:rFonts w:hint="eastAsia"/>
        </w:rPr>
        <w:t>3</w:t>
      </w:r>
      <w:r>
        <w:t>-rip-</w:t>
      </w:r>
      <w:proofErr w:type="gramStart"/>
      <w:r>
        <w:t>1]version</w:t>
      </w:r>
      <w:proofErr w:type="gramEnd"/>
      <w:r>
        <w:t xml:space="preserve"> 2</w:t>
      </w:r>
    </w:p>
    <w:p w14:paraId="4852D2A1" w14:textId="77777777" w:rsidR="00870A08" w:rsidRDefault="003A5418">
      <w:pPr>
        <w:pStyle w:val="aff6"/>
      </w:pPr>
      <w:r>
        <w:t>[R</w:t>
      </w:r>
      <w:r>
        <w:rPr>
          <w:rFonts w:hint="eastAsia"/>
        </w:rPr>
        <w:t>3</w:t>
      </w:r>
      <w:r>
        <w:t>-rip-</w:t>
      </w:r>
      <w:proofErr w:type="gramStart"/>
      <w:r>
        <w:t>1]network</w:t>
      </w:r>
      <w:proofErr w:type="gramEnd"/>
      <w:r>
        <w:t xml:space="preserve"> </w:t>
      </w:r>
      <w:r>
        <w:rPr>
          <w:rFonts w:hint="eastAsia"/>
        </w:rPr>
        <w:t>10.0.0.0</w:t>
      </w:r>
    </w:p>
    <w:p w14:paraId="2C6747C7" w14:textId="77777777" w:rsidR="00870A08" w:rsidRDefault="00870A08">
      <w:pPr>
        <w:ind w:firstLine="420"/>
        <w:jc w:val="left"/>
      </w:pPr>
    </w:p>
    <w:p w14:paraId="1139563E" w14:textId="77777777" w:rsidR="00870A08" w:rsidRDefault="003A5418">
      <w:pPr>
        <w:pStyle w:val="aff6"/>
      </w:pPr>
      <w:r>
        <w:t>[R</w:t>
      </w:r>
      <w:r>
        <w:rPr>
          <w:rFonts w:hint="eastAsia"/>
        </w:rPr>
        <w:t>3</w:t>
      </w:r>
      <w:r>
        <w:t>-rip-</w:t>
      </w:r>
      <w:proofErr w:type="gramStart"/>
      <w:r>
        <w:t>1]display</w:t>
      </w:r>
      <w:proofErr w:type="gramEnd"/>
      <w:r>
        <w:t xml:space="preserve"> </w:t>
      </w:r>
      <w:proofErr w:type="spellStart"/>
      <w:r>
        <w:t>ip</w:t>
      </w:r>
      <w:proofErr w:type="spellEnd"/>
      <w:r>
        <w:t xml:space="preserve"> routing-table </w:t>
      </w:r>
    </w:p>
    <w:p w14:paraId="5FAE3DCC" w14:textId="77777777" w:rsidR="00870A08" w:rsidRDefault="003A5418">
      <w:pPr>
        <w:pStyle w:val="aff6"/>
      </w:pPr>
      <w:r>
        <w:t>Route Flags: R - relay, D - download to fib</w:t>
      </w:r>
    </w:p>
    <w:p w14:paraId="3A859A92" w14:textId="77777777" w:rsidR="00870A08" w:rsidRDefault="003A5418">
      <w:pPr>
        <w:pStyle w:val="aff6"/>
      </w:pPr>
      <w:r>
        <w:t>----------------------------------------------------------------------------</w:t>
      </w:r>
    </w:p>
    <w:p w14:paraId="32879640" w14:textId="77777777" w:rsidR="00870A08" w:rsidRDefault="003A5418">
      <w:pPr>
        <w:pStyle w:val="aff6"/>
      </w:pPr>
      <w:r>
        <w:t>Routing Tables: Public</w:t>
      </w:r>
    </w:p>
    <w:p w14:paraId="169BEC78" w14:textId="77777777" w:rsidR="00870A08" w:rsidRDefault="003A5418">
      <w:pPr>
        <w:pStyle w:val="aff6"/>
      </w:pPr>
      <w:proofErr w:type="gramStart"/>
      <w:r>
        <w:t>Destinations :</w:t>
      </w:r>
      <w:proofErr w:type="gramEnd"/>
      <w:r>
        <w:t xml:space="preserve"> </w:t>
      </w:r>
      <w:r>
        <w:rPr>
          <w:rFonts w:hint="eastAsia"/>
        </w:rPr>
        <w:t>5</w:t>
      </w:r>
      <w:r>
        <w:t xml:space="preserve">       Routes : </w:t>
      </w:r>
      <w:r>
        <w:rPr>
          <w:rFonts w:hint="eastAsia"/>
        </w:rPr>
        <w:t>5</w:t>
      </w:r>
      <w:r>
        <w:t xml:space="preserve">        </w:t>
      </w:r>
    </w:p>
    <w:p w14:paraId="76CB7B8D" w14:textId="77777777" w:rsidR="00870A08" w:rsidRDefault="003A5418">
      <w:pPr>
        <w:pStyle w:val="aff6"/>
      </w:pPr>
      <w:r>
        <w:t>Destination/Mask</w:t>
      </w:r>
      <w:r>
        <w:rPr>
          <w:rFonts w:hint="eastAsia"/>
        </w:rPr>
        <w:t xml:space="preserve"> </w:t>
      </w:r>
      <w:proofErr w:type="gramStart"/>
      <w:r>
        <w:t>Proto  Pre</w:t>
      </w:r>
      <w:proofErr w:type="gramEnd"/>
      <w:r>
        <w:t xml:space="preserve">  Cost Flags </w:t>
      </w:r>
      <w:proofErr w:type="spellStart"/>
      <w:r>
        <w:t>NextHop</w:t>
      </w:r>
      <w:proofErr w:type="spellEnd"/>
      <w:r>
        <w:t xml:space="preserve">      Interface</w:t>
      </w:r>
    </w:p>
    <w:p w14:paraId="774FC6C2" w14:textId="77777777" w:rsidR="00870A08" w:rsidRDefault="003A5418">
      <w:pPr>
        <w:pStyle w:val="aff6"/>
      </w:pPr>
      <w:r>
        <w:t xml:space="preserve">   10.0.12.0/</w:t>
      </w:r>
      <w:proofErr w:type="gramStart"/>
      <w:r>
        <w:t>24  Direct</w:t>
      </w:r>
      <w:proofErr w:type="gramEnd"/>
      <w:r>
        <w:t xml:space="preserve">  0    0     D   10.0.12.2       </w:t>
      </w:r>
      <w:r>
        <w:rPr>
          <w:sz w:val="20"/>
          <w:szCs w:val="20"/>
        </w:rPr>
        <w:t>GigabitEthernet0/0/</w:t>
      </w:r>
      <w:r>
        <w:rPr>
          <w:rFonts w:hint="eastAsia"/>
          <w:sz w:val="20"/>
          <w:szCs w:val="20"/>
        </w:rPr>
        <w:t>0</w:t>
      </w:r>
    </w:p>
    <w:p w14:paraId="4A88E81A" w14:textId="77777777" w:rsidR="00870A08" w:rsidRDefault="003A5418">
      <w:pPr>
        <w:pStyle w:val="aff6"/>
      </w:pPr>
      <w:r>
        <w:t xml:space="preserve">   127.0.0.0/8   </w:t>
      </w:r>
      <w:proofErr w:type="gramStart"/>
      <w:r>
        <w:t>Direct  0</w:t>
      </w:r>
      <w:proofErr w:type="gramEnd"/>
      <w:r>
        <w:t xml:space="preserve">    0     D   127.0.0.1       InLoopBack0</w:t>
      </w:r>
    </w:p>
    <w:p w14:paraId="013D0F61" w14:textId="77777777" w:rsidR="00870A08" w:rsidRDefault="003A5418">
      <w:pPr>
        <w:pStyle w:val="aff6"/>
      </w:pPr>
      <w:r>
        <w:lastRenderedPageBreak/>
        <w:t xml:space="preserve">   127.0.0.1/</w:t>
      </w:r>
      <w:proofErr w:type="gramStart"/>
      <w:r>
        <w:t>32  Direct</w:t>
      </w:r>
      <w:proofErr w:type="gramEnd"/>
      <w:r>
        <w:t xml:space="preserve">  0    0     D   127.0.0.1       InLoopBack0</w:t>
      </w:r>
    </w:p>
    <w:p w14:paraId="1E83BF3A" w14:textId="77777777" w:rsidR="00870A08" w:rsidRDefault="003A5418">
      <w:pPr>
        <w:pStyle w:val="aff6"/>
        <w:rPr>
          <w:shd w:val="pct10" w:color="auto" w:fill="FFFFFF"/>
        </w:rPr>
      </w:pPr>
      <w:r>
        <w:rPr>
          <w:shd w:val="pct10" w:color="auto" w:fill="FFFFFF"/>
        </w:rPr>
        <w:t xml:space="preserve">   192.168.10.0/</w:t>
      </w:r>
      <w:proofErr w:type="gramStart"/>
      <w:r>
        <w:rPr>
          <w:shd w:val="pct10" w:color="auto" w:fill="FFFFFF"/>
        </w:rPr>
        <w:t>24  RIP</w:t>
      </w:r>
      <w:proofErr w:type="gramEnd"/>
      <w:r>
        <w:rPr>
          <w:shd w:val="pct10" w:color="auto" w:fill="FFFFFF"/>
        </w:rPr>
        <w:t xml:space="preserve">  100  1    </w:t>
      </w:r>
      <w:r>
        <w:rPr>
          <w:rFonts w:hint="eastAsia"/>
          <w:shd w:val="pct10" w:color="auto" w:fill="FFFFFF"/>
        </w:rPr>
        <w:t xml:space="preserve"> </w:t>
      </w:r>
      <w:r>
        <w:rPr>
          <w:shd w:val="pct10" w:color="auto" w:fill="FFFFFF"/>
        </w:rPr>
        <w:t xml:space="preserve">D   10.0.12.1     </w:t>
      </w:r>
      <w:r>
        <w:rPr>
          <w:rFonts w:hint="eastAsia"/>
          <w:shd w:val="pct10" w:color="auto" w:fill="FFFFFF"/>
        </w:rPr>
        <w:t xml:space="preserve">  </w:t>
      </w:r>
      <w:r>
        <w:rPr>
          <w:sz w:val="20"/>
          <w:szCs w:val="20"/>
          <w:shd w:val="pct10" w:color="auto" w:fill="FFFFFF"/>
        </w:rPr>
        <w:t>GigabitEthernet0/0/</w:t>
      </w:r>
      <w:r>
        <w:rPr>
          <w:rFonts w:hint="eastAsia"/>
          <w:sz w:val="20"/>
          <w:szCs w:val="20"/>
          <w:shd w:val="pct10" w:color="auto" w:fill="FFFFFF"/>
        </w:rPr>
        <w:t>0</w:t>
      </w:r>
    </w:p>
    <w:p w14:paraId="3F4BD662" w14:textId="77777777" w:rsidR="00870A08" w:rsidRDefault="003A5418">
      <w:pPr>
        <w:pStyle w:val="aff6"/>
        <w:rPr>
          <w:shd w:val="pct10" w:color="auto" w:fill="FFFFFF"/>
        </w:rPr>
      </w:pPr>
      <w:r>
        <w:rPr>
          <w:shd w:val="pct10" w:color="auto" w:fill="FFFFFF"/>
        </w:rPr>
        <w:t xml:space="preserve">   192.168.20.0/</w:t>
      </w:r>
      <w:proofErr w:type="gramStart"/>
      <w:r>
        <w:rPr>
          <w:shd w:val="pct10" w:color="auto" w:fill="FFFFFF"/>
        </w:rPr>
        <w:t>24  RIP</w:t>
      </w:r>
      <w:proofErr w:type="gramEnd"/>
      <w:r>
        <w:rPr>
          <w:shd w:val="pct10" w:color="auto" w:fill="FFFFFF"/>
        </w:rPr>
        <w:t xml:space="preserve">  </w:t>
      </w:r>
      <w:r>
        <w:rPr>
          <w:rFonts w:hint="eastAsia"/>
          <w:shd w:val="pct10" w:color="auto" w:fill="FFFFFF"/>
        </w:rPr>
        <w:t>10</w:t>
      </w:r>
      <w:r>
        <w:rPr>
          <w:shd w:val="pct10" w:color="auto" w:fill="FFFFFF"/>
        </w:rPr>
        <w:t xml:space="preserve">0  </w:t>
      </w:r>
      <w:r>
        <w:rPr>
          <w:rFonts w:hint="eastAsia"/>
          <w:shd w:val="pct10" w:color="auto" w:fill="FFFFFF"/>
        </w:rPr>
        <w:t>1</w:t>
      </w:r>
      <w:r>
        <w:rPr>
          <w:shd w:val="pct10" w:color="auto" w:fill="FFFFFF"/>
        </w:rPr>
        <w:t xml:space="preserve">    </w:t>
      </w:r>
      <w:r>
        <w:rPr>
          <w:rFonts w:hint="eastAsia"/>
          <w:shd w:val="pct10" w:color="auto" w:fill="FFFFFF"/>
        </w:rPr>
        <w:t xml:space="preserve"> </w:t>
      </w:r>
      <w:r>
        <w:rPr>
          <w:shd w:val="pct10" w:color="auto" w:fill="FFFFFF"/>
        </w:rPr>
        <w:t xml:space="preserve">D   </w:t>
      </w:r>
      <w:r>
        <w:rPr>
          <w:rFonts w:hint="eastAsia"/>
          <w:shd w:val="pct10" w:color="auto" w:fill="FFFFFF"/>
        </w:rPr>
        <w:t>10.0.12.2</w:t>
      </w:r>
      <w:r>
        <w:rPr>
          <w:shd w:val="pct10" w:color="auto" w:fill="FFFFFF"/>
        </w:rPr>
        <w:t xml:space="preserve">   </w:t>
      </w:r>
      <w:r>
        <w:rPr>
          <w:rFonts w:hint="eastAsia"/>
          <w:shd w:val="pct10" w:color="auto" w:fill="FFFFFF"/>
        </w:rPr>
        <w:t xml:space="preserve">    </w:t>
      </w:r>
      <w:r>
        <w:rPr>
          <w:sz w:val="20"/>
          <w:szCs w:val="20"/>
          <w:shd w:val="pct10" w:color="auto" w:fill="FFFFFF"/>
        </w:rPr>
        <w:t>GigabitEthernet0/0/</w:t>
      </w:r>
      <w:r>
        <w:rPr>
          <w:rFonts w:hint="eastAsia"/>
          <w:sz w:val="20"/>
          <w:szCs w:val="20"/>
          <w:shd w:val="pct10" w:color="auto" w:fill="FFFFFF"/>
        </w:rPr>
        <w:t>0</w:t>
      </w:r>
    </w:p>
    <w:p w14:paraId="5B6C496D" w14:textId="77777777" w:rsidR="00870A08" w:rsidRDefault="00870A08">
      <w:pPr>
        <w:ind w:firstLineChars="0" w:firstLine="0"/>
        <w:jc w:val="left"/>
      </w:pPr>
    </w:p>
    <w:p w14:paraId="6449B842" w14:textId="77777777" w:rsidR="00870A08" w:rsidRDefault="003A5418">
      <w:pPr>
        <w:ind w:firstLine="420"/>
        <w:jc w:val="left"/>
      </w:pPr>
      <w:r>
        <w:rPr>
          <w:rFonts w:hint="eastAsia"/>
        </w:rPr>
        <w:t>发现</w:t>
      </w:r>
      <w:r>
        <w:rPr>
          <w:rFonts w:hint="eastAsia"/>
        </w:rPr>
        <w:t>R3</w:t>
      </w:r>
      <w:r>
        <w:rPr>
          <w:rFonts w:hint="eastAsia"/>
        </w:rPr>
        <w:t>已经非法获取了</w:t>
      </w:r>
      <w:r>
        <w:rPr>
          <w:rFonts w:hint="eastAsia"/>
        </w:rPr>
        <w:t>R1</w:t>
      </w:r>
      <w:r>
        <w:rPr>
          <w:rFonts w:hint="eastAsia"/>
        </w:rPr>
        <w:t>和</w:t>
      </w:r>
      <w:r>
        <w:rPr>
          <w:rFonts w:hint="eastAsia"/>
        </w:rPr>
        <w:t>R2</w:t>
      </w:r>
      <w:r>
        <w:rPr>
          <w:rFonts w:hint="eastAsia"/>
        </w:rPr>
        <w:t>上用户终端所在的两个网段的路由信息。此时</w:t>
      </w:r>
      <w:r>
        <w:rPr>
          <w:rFonts w:hint="eastAsia"/>
        </w:rPr>
        <w:t>R3</w:t>
      </w:r>
      <w:r>
        <w:rPr>
          <w:rFonts w:hint="eastAsia"/>
        </w:rPr>
        <w:t>就可以向两个网段发送大量的</w:t>
      </w:r>
      <w:r>
        <w:rPr>
          <w:rFonts w:hint="eastAsia"/>
        </w:rPr>
        <w:t>ping</w:t>
      </w:r>
      <w:r>
        <w:rPr>
          <w:rFonts w:hint="eastAsia"/>
        </w:rPr>
        <w:t>包，导致网络链路拥塞，形成攻击。</w:t>
      </w:r>
    </w:p>
    <w:p w14:paraId="7B2E97C3" w14:textId="77777777" w:rsidR="00870A08" w:rsidRDefault="003A5418">
      <w:pPr>
        <w:ind w:firstLine="420"/>
        <w:jc w:val="left"/>
      </w:pPr>
      <w:r>
        <w:rPr>
          <w:rFonts w:hint="eastAsia"/>
        </w:rPr>
        <w:t>下面是</w:t>
      </w:r>
      <w:r>
        <w:rPr>
          <w:rFonts w:hint="eastAsia"/>
        </w:rPr>
        <w:t>R3</w:t>
      </w:r>
      <w:r>
        <w:rPr>
          <w:rFonts w:hint="eastAsia"/>
        </w:rPr>
        <w:t>模拟攻击演示，发送十万个</w:t>
      </w:r>
      <w:r>
        <w:rPr>
          <w:rFonts w:hint="eastAsia"/>
        </w:rPr>
        <w:t>ping</w:t>
      </w:r>
      <w:r>
        <w:rPr>
          <w:rFonts w:hint="eastAsia"/>
        </w:rPr>
        <w:t>包给</w:t>
      </w:r>
      <w:r>
        <w:rPr>
          <w:rFonts w:hint="eastAsia"/>
        </w:rPr>
        <w:t>PC-1</w:t>
      </w:r>
      <w:r>
        <w:rPr>
          <w:rFonts w:hint="eastAsia"/>
        </w:rPr>
        <w:t>，导致攻击发生。可以按</w:t>
      </w:r>
      <w:proofErr w:type="spellStart"/>
      <w:r>
        <w:rPr>
          <w:rFonts w:hint="eastAsia"/>
        </w:rPr>
        <w:t>Ctrl+C</w:t>
      </w:r>
      <w:proofErr w:type="spellEnd"/>
      <w:r>
        <w:rPr>
          <w:rFonts w:hint="eastAsia"/>
        </w:rPr>
        <w:t>键来终止该操作。</w:t>
      </w:r>
    </w:p>
    <w:p w14:paraId="4581013C" w14:textId="77777777" w:rsidR="00870A08" w:rsidRDefault="003A5418">
      <w:pPr>
        <w:pStyle w:val="aff6"/>
      </w:pPr>
      <w:r>
        <w:t>[</w:t>
      </w:r>
      <w:r>
        <w:rPr>
          <w:rFonts w:hint="eastAsia"/>
        </w:rPr>
        <w:t>R</w:t>
      </w:r>
      <w:proofErr w:type="gramStart"/>
      <w:r>
        <w:rPr>
          <w:rFonts w:hint="eastAsia"/>
        </w:rPr>
        <w:t>3</w:t>
      </w:r>
      <w:r>
        <w:t>]ping</w:t>
      </w:r>
      <w:proofErr w:type="gramEnd"/>
      <w:r>
        <w:t xml:space="preserve">  -c 100000 192.168.</w:t>
      </w:r>
      <w:r>
        <w:rPr>
          <w:rFonts w:hint="eastAsia"/>
        </w:rPr>
        <w:t>1</w:t>
      </w:r>
      <w:r>
        <w:t>0.</w:t>
      </w:r>
      <w:r>
        <w:rPr>
          <w:rFonts w:hint="eastAsia"/>
        </w:rPr>
        <w:t>10</w:t>
      </w:r>
    </w:p>
    <w:p w14:paraId="01193C22" w14:textId="77777777" w:rsidR="00870A08" w:rsidRDefault="003A5418">
      <w:pPr>
        <w:pStyle w:val="aff6"/>
      </w:pPr>
      <w:r>
        <w:t xml:space="preserve">  PING 192.168.20.1: 56 data bytes, press CTRL_C to break</w:t>
      </w:r>
    </w:p>
    <w:p w14:paraId="402495F4" w14:textId="77777777" w:rsidR="00870A08" w:rsidRDefault="003A5418">
      <w:pPr>
        <w:pStyle w:val="aff6"/>
      </w:pPr>
      <w:r>
        <w:t xml:space="preserve">    Reply from 192.168.10.1</w:t>
      </w:r>
      <w:r>
        <w:rPr>
          <w:rFonts w:hint="eastAsia"/>
        </w:rPr>
        <w:t>0</w:t>
      </w:r>
      <w:r>
        <w:t xml:space="preserve">: bytes=56 Sequence=1 </w:t>
      </w:r>
      <w:proofErr w:type="spellStart"/>
      <w:r>
        <w:t>ttl</w:t>
      </w:r>
      <w:proofErr w:type="spellEnd"/>
      <w:r>
        <w:t xml:space="preserve">=255 time=480 </w:t>
      </w:r>
      <w:proofErr w:type="spellStart"/>
      <w:r>
        <w:t>ms</w:t>
      </w:r>
      <w:proofErr w:type="spellEnd"/>
    </w:p>
    <w:p w14:paraId="569994EC" w14:textId="77777777" w:rsidR="00870A08" w:rsidRDefault="003A5418">
      <w:pPr>
        <w:pStyle w:val="aff6"/>
      </w:pPr>
      <w:r>
        <w:t xml:space="preserve">    Reply from 192.168.10.10: bytes=56 Sequence=2 </w:t>
      </w:r>
      <w:proofErr w:type="spellStart"/>
      <w:r>
        <w:t>ttl</w:t>
      </w:r>
      <w:proofErr w:type="spellEnd"/>
      <w:r>
        <w:t xml:space="preserve">=255 time=170 </w:t>
      </w:r>
      <w:proofErr w:type="spellStart"/>
      <w:r>
        <w:t>ms</w:t>
      </w:r>
      <w:proofErr w:type="spellEnd"/>
    </w:p>
    <w:p w14:paraId="5CF2FA86" w14:textId="77777777" w:rsidR="00870A08" w:rsidRDefault="003A5418">
      <w:pPr>
        <w:pStyle w:val="aff6"/>
      </w:pPr>
      <w:r>
        <w:t xml:space="preserve">    Reply from 192.168.10.10: bytes=56 Sequence=3 </w:t>
      </w:r>
      <w:proofErr w:type="spellStart"/>
      <w:r>
        <w:t>ttl</w:t>
      </w:r>
      <w:proofErr w:type="spellEnd"/>
      <w:r>
        <w:t xml:space="preserve">=255 time=130 </w:t>
      </w:r>
      <w:proofErr w:type="spellStart"/>
      <w:r>
        <w:t>ms</w:t>
      </w:r>
      <w:proofErr w:type="spellEnd"/>
    </w:p>
    <w:p w14:paraId="7081C9E2" w14:textId="77777777" w:rsidR="00870A08" w:rsidRDefault="003A5418">
      <w:pPr>
        <w:pStyle w:val="aff6"/>
      </w:pPr>
      <w:r>
        <w:t xml:space="preserve">    Reply from 192.168.10.10: bytes=56 Sequence=4 </w:t>
      </w:r>
      <w:proofErr w:type="spellStart"/>
      <w:r>
        <w:t>ttl</w:t>
      </w:r>
      <w:proofErr w:type="spellEnd"/>
      <w:r>
        <w:t xml:space="preserve">=255 time=30 </w:t>
      </w:r>
      <w:proofErr w:type="spellStart"/>
      <w:r>
        <w:t>ms</w:t>
      </w:r>
      <w:proofErr w:type="spellEnd"/>
    </w:p>
    <w:p w14:paraId="3E2ACFD3" w14:textId="77777777" w:rsidR="00870A08" w:rsidRDefault="003A5418">
      <w:pPr>
        <w:pStyle w:val="aff6"/>
      </w:pPr>
      <w:r>
        <w:t xml:space="preserve">    Reply from 192.168.10.10: bytes=56 Sequence=5 </w:t>
      </w:r>
      <w:proofErr w:type="spellStart"/>
      <w:r>
        <w:t>ttl</w:t>
      </w:r>
      <w:proofErr w:type="spellEnd"/>
      <w:r>
        <w:t xml:space="preserve">=255 time=70 </w:t>
      </w:r>
      <w:proofErr w:type="spellStart"/>
      <w:r>
        <w:t>ms</w:t>
      </w:r>
      <w:proofErr w:type="spellEnd"/>
    </w:p>
    <w:p w14:paraId="0B739AB6" w14:textId="77777777" w:rsidR="00870A08" w:rsidRDefault="003A5418">
      <w:pPr>
        <w:pStyle w:val="aff6"/>
      </w:pPr>
      <w:r>
        <w:t xml:space="preserve">    Reply from 192.168.10.10: bytes=56 Sequence=6 </w:t>
      </w:r>
      <w:proofErr w:type="spellStart"/>
      <w:r>
        <w:t>ttl</w:t>
      </w:r>
      <w:proofErr w:type="spellEnd"/>
      <w:r>
        <w:t xml:space="preserve">=255 time=60 </w:t>
      </w:r>
      <w:proofErr w:type="spellStart"/>
      <w:r>
        <w:t>ms</w:t>
      </w:r>
      <w:proofErr w:type="spellEnd"/>
    </w:p>
    <w:p w14:paraId="6D02EF69" w14:textId="77777777" w:rsidR="00870A08" w:rsidRDefault="00870A08">
      <w:pPr>
        <w:autoSpaceDE w:val="0"/>
        <w:autoSpaceDN w:val="0"/>
        <w:snapToGrid/>
        <w:ind w:firstLineChars="0" w:firstLine="0"/>
        <w:jc w:val="left"/>
        <w:rPr>
          <w:rFonts w:ascii="Courier New" w:eastAsia="宋体" w:hAnsi="Courier New" w:cs="Courier New"/>
          <w:color w:val="000000" w:themeColor="text1"/>
          <w:kern w:val="0"/>
          <w:sz w:val="20"/>
          <w:szCs w:val="20"/>
          <w:shd w:val="pct10" w:color="auto" w:fill="FFFFFF"/>
        </w:rPr>
      </w:pPr>
    </w:p>
    <w:p w14:paraId="24A7914C" w14:textId="77777777" w:rsidR="00870A08" w:rsidRDefault="003A5418">
      <w:pPr>
        <w:ind w:firstLine="420"/>
        <w:jc w:val="left"/>
      </w:pPr>
      <w:r>
        <w:rPr>
          <w:rFonts w:hint="eastAsia"/>
        </w:rPr>
        <w:t>完成上述模拟后，在</w:t>
      </w:r>
      <w:r>
        <w:rPr>
          <w:rFonts w:hint="eastAsia"/>
        </w:rPr>
        <w:t>R3</w:t>
      </w:r>
      <w:r>
        <w:rPr>
          <w:rFonts w:hint="eastAsia"/>
        </w:rPr>
        <w:t>上分别配置两个用于欺骗的环回接口，地址分别为</w:t>
      </w:r>
      <w:r>
        <w:rPr>
          <w:rFonts w:hint="eastAsia"/>
        </w:rPr>
        <w:t>192.168.10.10/24</w:t>
      </w:r>
      <w:r>
        <w:rPr>
          <w:rFonts w:hint="eastAsia"/>
        </w:rPr>
        <w:t>和</w:t>
      </w:r>
      <w:r>
        <w:rPr>
          <w:rFonts w:hint="eastAsia"/>
        </w:rPr>
        <w:t>192.168.20.20/24</w:t>
      </w:r>
      <w:r>
        <w:rPr>
          <w:rFonts w:hint="eastAsia"/>
        </w:rPr>
        <w:t>，即与公司网络</w:t>
      </w:r>
      <w:r w:rsidRPr="000C2DFC">
        <w:rPr>
          <w:rFonts w:hint="eastAsia"/>
          <w:highlight w:val="yellow"/>
        </w:rPr>
        <w:t>中两个用户的地址相同</w:t>
      </w:r>
      <w:r>
        <w:rPr>
          <w:rFonts w:hint="eastAsia"/>
        </w:rPr>
        <w:t>，并且在</w:t>
      </w:r>
      <w:r>
        <w:rPr>
          <w:rFonts w:hint="eastAsia"/>
        </w:rPr>
        <w:t>RIP</w:t>
      </w:r>
      <w:r>
        <w:rPr>
          <w:rFonts w:hint="eastAsia"/>
        </w:rPr>
        <w:t>协议中通告这两个欺骗的网段。</w:t>
      </w:r>
    </w:p>
    <w:p w14:paraId="4B7DD7B7" w14:textId="77777777" w:rsidR="00870A08" w:rsidRDefault="003A5418">
      <w:pPr>
        <w:pStyle w:val="aff6"/>
      </w:pPr>
      <w:r>
        <w:t>[R</w:t>
      </w:r>
      <w:proofErr w:type="gramStart"/>
      <w:r>
        <w:rPr>
          <w:rFonts w:hint="eastAsia"/>
        </w:rPr>
        <w:t>3</w:t>
      </w:r>
      <w:r>
        <w:t>]interface</w:t>
      </w:r>
      <w:proofErr w:type="gramEnd"/>
      <w:r>
        <w:t xml:space="preserve"> loopback 0</w:t>
      </w:r>
    </w:p>
    <w:p w14:paraId="35C96FC8" w14:textId="16FD2C87" w:rsidR="00870A08" w:rsidRDefault="003A5418">
      <w:pPr>
        <w:pStyle w:val="aff6"/>
      </w:pPr>
      <w:r>
        <w:t>[</w:t>
      </w:r>
      <w:r>
        <w:rPr>
          <w:rFonts w:hint="eastAsia"/>
        </w:rPr>
        <w:t>R3</w:t>
      </w:r>
      <w:r>
        <w:t>-LoopBack</w:t>
      </w:r>
      <w:proofErr w:type="gramStart"/>
      <w:r>
        <w:t>0]</w:t>
      </w:r>
      <w:proofErr w:type="spellStart"/>
      <w:r>
        <w:t>ip</w:t>
      </w:r>
      <w:proofErr w:type="spellEnd"/>
      <w:proofErr w:type="gramEnd"/>
      <w:r>
        <w:t xml:space="preserve"> address 192.168.10</w:t>
      </w:r>
      <w:r w:rsidRPr="00240A52">
        <w:rPr>
          <w:highlight w:val="yellow"/>
        </w:rPr>
        <w:t>.1</w:t>
      </w:r>
      <w:r w:rsidR="00240A52" w:rsidRPr="00240A52">
        <w:rPr>
          <w:highlight w:val="yellow"/>
        </w:rPr>
        <w:t>0</w:t>
      </w:r>
      <w:r>
        <w:t xml:space="preserve"> 255.255.255.0</w:t>
      </w:r>
    </w:p>
    <w:p w14:paraId="0BD21F81" w14:textId="77777777" w:rsidR="00870A08" w:rsidRDefault="003A5418">
      <w:pPr>
        <w:pStyle w:val="aff6"/>
      </w:pPr>
      <w:r>
        <w:t>[R</w:t>
      </w:r>
      <w:proofErr w:type="gramStart"/>
      <w:r>
        <w:rPr>
          <w:rFonts w:hint="eastAsia"/>
        </w:rPr>
        <w:t>3</w:t>
      </w:r>
      <w:r>
        <w:t>]interface</w:t>
      </w:r>
      <w:proofErr w:type="gramEnd"/>
      <w:r>
        <w:t xml:space="preserve"> loopback </w:t>
      </w:r>
      <w:r>
        <w:rPr>
          <w:rFonts w:hint="eastAsia"/>
        </w:rPr>
        <w:t>1</w:t>
      </w:r>
    </w:p>
    <w:p w14:paraId="170F5528" w14:textId="77777777" w:rsidR="00870A08" w:rsidRDefault="003A5418">
      <w:pPr>
        <w:pStyle w:val="aff6"/>
      </w:pPr>
      <w:r>
        <w:t>[</w:t>
      </w:r>
      <w:r>
        <w:rPr>
          <w:rFonts w:hint="eastAsia"/>
        </w:rPr>
        <w:t>R3</w:t>
      </w:r>
      <w:r>
        <w:t>-LoopBack</w:t>
      </w:r>
      <w:proofErr w:type="gramStart"/>
      <w:r>
        <w:t>0]</w:t>
      </w:r>
      <w:proofErr w:type="spellStart"/>
      <w:r>
        <w:t>ip</w:t>
      </w:r>
      <w:proofErr w:type="spellEnd"/>
      <w:proofErr w:type="gramEnd"/>
      <w:r>
        <w:t xml:space="preserve"> address 192.168.</w:t>
      </w:r>
      <w:r w:rsidRPr="00240A52">
        <w:rPr>
          <w:rFonts w:hint="eastAsia"/>
          <w:highlight w:val="yellow"/>
        </w:rPr>
        <w:t>2</w:t>
      </w:r>
      <w:r w:rsidRPr="00240A52">
        <w:rPr>
          <w:highlight w:val="yellow"/>
        </w:rPr>
        <w:t>0</w:t>
      </w:r>
      <w:r>
        <w:t>.</w:t>
      </w:r>
      <w:r>
        <w:rPr>
          <w:rFonts w:hint="eastAsia"/>
        </w:rPr>
        <w:t>1</w:t>
      </w:r>
      <w:r>
        <w:t xml:space="preserve"> 255.255.255.0</w:t>
      </w:r>
    </w:p>
    <w:p w14:paraId="4242A956" w14:textId="77777777" w:rsidR="00870A08" w:rsidRDefault="003A5418">
      <w:pPr>
        <w:pStyle w:val="aff6"/>
      </w:pPr>
      <w:r>
        <w:t>[R</w:t>
      </w:r>
      <w:proofErr w:type="gramStart"/>
      <w:r>
        <w:rPr>
          <w:rFonts w:hint="eastAsia"/>
        </w:rPr>
        <w:t>3</w:t>
      </w:r>
      <w:r>
        <w:t>]rip</w:t>
      </w:r>
      <w:proofErr w:type="gramEnd"/>
      <w:r>
        <w:t xml:space="preserve"> 1</w:t>
      </w:r>
    </w:p>
    <w:p w14:paraId="12671EDD" w14:textId="77777777" w:rsidR="00870A08" w:rsidRDefault="003A5418">
      <w:pPr>
        <w:pStyle w:val="aff6"/>
      </w:pPr>
      <w:r>
        <w:t>[R</w:t>
      </w:r>
      <w:r>
        <w:rPr>
          <w:rFonts w:hint="eastAsia"/>
        </w:rPr>
        <w:t>3</w:t>
      </w:r>
      <w:r>
        <w:t>-rip-</w:t>
      </w:r>
      <w:proofErr w:type="gramStart"/>
      <w:r>
        <w:t>1]version</w:t>
      </w:r>
      <w:proofErr w:type="gramEnd"/>
      <w:r>
        <w:t xml:space="preserve"> 2</w:t>
      </w:r>
    </w:p>
    <w:p w14:paraId="1917B6DD" w14:textId="77777777" w:rsidR="00870A08" w:rsidRDefault="003A5418">
      <w:pPr>
        <w:pStyle w:val="aff6"/>
      </w:pPr>
      <w:r>
        <w:t>[R</w:t>
      </w:r>
      <w:r>
        <w:rPr>
          <w:rFonts w:hint="eastAsia"/>
        </w:rPr>
        <w:t>3</w:t>
      </w:r>
      <w:r>
        <w:t>-rip-</w:t>
      </w:r>
      <w:proofErr w:type="gramStart"/>
      <w:r>
        <w:t>1]network</w:t>
      </w:r>
      <w:proofErr w:type="gramEnd"/>
      <w:r>
        <w:t xml:space="preserve"> 192.168.10.0</w:t>
      </w:r>
    </w:p>
    <w:p w14:paraId="3DCF0710" w14:textId="77777777" w:rsidR="00870A08" w:rsidRDefault="003A5418">
      <w:pPr>
        <w:pStyle w:val="aff6"/>
      </w:pPr>
      <w:r>
        <w:t>[R</w:t>
      </w:r>
      <w:r>
        <w:rPr>
          <w:rFonts w:hint="eastAsia"/>
        </w:rPr>
        <w:t>3</w:t>
      </w:r>
      <w:r>
        <w:t>-rip-</w:t>
      </w:r>
      <w:proofErr w:type="gramStart"/>
      <w:r>
        <w:t>1]network</w:t>
      </w:r>
      <w:proofErr w:type="gramEnd"/>
      <w:r>
        <w:t xml:space="preserve"> 192.168.</w:t>
      </w:r>
      <w:r>
        <w:rPr>
          <w:rFonts w:hint="eastAsia"/>
        </w:rPr>
        <w:t>2</w:t>
      </w:r>
      <w:r>
        <w:t>0.0</w:t>
      </w:r>
    </w:p>
    <w:p w14:paraId="4A4ED54B" w14:textId="77777777" w:rsidR="00870A08" w:rsidRDefault="00870A08">
      <w:pPr>
        <w:pStyle w:val="aff6"/>
      </w:pPr>
    </w:p>
    <w:p w14:paraId="4D5967FA" w14:textId="77777777" w:rsidR="00870A08" w:rsidRDefault="003A5418">
      <w:pPr>
        <w:ind w:firstLine="420"/>
      </w:pPr>
      <w:r>
        <w:rPr>
          <w:rFonts w:hint="eastAsia"/>
        </w:rPr>
        <w:t>配置完成后，查看</w:t>
      </w:r>
      <w:r>
        <w:rPr>
          <w:rFonts w:hint="eastAsia"/>
        </w:rPr>
        <w:t>R1</w:t>
      </w:r>
      <w:r>
        <w:rPr>
          <w:rFonts w:hint="eastAsia"/>
        </w:rPr>
        <w:t>与</w:t>
      </w:r>
      <w:r>
        <w:rPr>
          <w:rFonts w:hint="eastAsia"/>
        </w:rPr>
        <w:t>R2</w:t>
      </w:r>
      <w:r>
        <w:rPr>
          <w:rFonts w:hint="eastAsia"/>
        </w:rPr>
        <w:t>的路由表。</w:t>
      </w:r>
    </w:p>
    <w:p w14:paraId="79F6B177" w14:textId="77777777" w:rsidR="00870A08" w:rsidRDefault="003A5418">
      <w:pPr>
        <w:pStyle w:val="aff6"/>
      </w:pPr>
      <w:r>
        <w:t>[R</w:t>
      </w:r>
      <w:proofErr w:type="gramStart"/>
      <w:r>
        <w:t>1]display</w:t>
      </w:r>
      <w:proofErr w:type="gramEnd"/>
      <w:r>
        <w:rPr>
          <w:rFonts w:hint="eastAsia"/>
        </w:rPr>
        <w:t xml:space="preserve"> </w:t>
      </w:r>
      <w:proofErr w:type="spellStart"/>
      <w:r>
        <w:t>ip</w:t>
      </w:r>
      <w:proofErr w:type="spellEnd"/>
      <w:r>
        <w:t xml:space="preserve"> routing-table </w:t>
      </w:r>
    </w:p>
    <w:p w14:paraId="080325A9" w14:textId="77777777" w:rsidR="00870A08" w:rsidRDefault="003A5418">
      <w:pPr>
        <w:pStyle w:val="aff6"/>
      </w:pPr>
      <w:r>
        <w:t>Destination/Mask Proto</w:t>
      </w:r>
      <w:r>
        <w:rPr>
          <w:rFonts w:hint="eastAsia"/>
        </w:rPr>
        <w:t xml:space="preserve"> </w:t>
      </w:r>
      <w:proofErr w:type="gramStart"/>
      <w:r>
        <w:t>Pre Cost</w:t>
      </w:r>
      <w:proofErr w:type="gramEnd"/>
      <w:r>
        <w:t xml:space="preserve"> Flags </w:t>
      </w:r>
      <w:proofErr w:type="spellStart"/>
      <w:r>
        <w:t>NextHop</w:t>
      </w:r>
      <w:proofErr w:type="spellEnd"/>
      <w:r>
        <w:t xml:space="preserve">     Interface</w:t>
      </w:r>
    </w:p>
    <w:p w14:paraId="7BC86895" w14:textId="77777777" w:rsidR="00870A08" w:rsidRDefault="003A5418">
      <w:pPr>
        <w:pStyle w:val="aff6"/>
      </w:pPr>
      <w:r>
        <w:rPr>
          <w:rFonts w:hint="eastAsia"/>
        </w:rPr>
        <w:t>……</w:t>
      </w:r>
    </w:p>
    <w:p w14:paraId="52611211" w14:textId="77777777" w:rsidR="00870A08" w:rsidRDefault="003A5418">
      <w:pPr>
        <w:pStyle w:val="aff6"/>
      </w:pPr>
      <w:r>
        <w:t xml:space="preserve">  192.168.20.0/</w:t>
      </w:r>
      <w:proofErr w:type="gramStart"/>
      <w:r>
        <w:t>24  RIP</w:t>
      </w:r>
      <w:proofErr w:type="gramEnd"/>
      <w:r>
        <w:t xml:space="preserve"> 100  1     D   10.0.12.2      </w:t>
      </w:r>
      <w:r>
        <w:rPr>
          <w:rFonts w:hint="eastAsia"/>
        </w:rPr>
        <w:t xml:space="preserve"> </w:t>
      </w:r>
      <w:r>
        <w:rPr>
          <w:sz w:val="20"/>
          <w:szCs w:val="20"/>
        </w:rPr>
        <w:t>GigabitEthernet0/0/</w:t>
      </w:r>
      <w:r>
        <w:rPr>
          <w:rFonts w:hint="eastAsia"/>
          <w:sz w:val="20"/>
          <w:szCs w:val="20"/>
        </w:rPr>
        <w:t>1</w:t>
      </w:r>
    </w:p>
    <w:p w14:paraId="70FEEC6A" w14:textId="77777777" w:rsidR="00870A08" w:rsidRDefault="003A5418">
      <w:pPr>
        <w:pStyle w:val="aff6"/>
        <w:rPr>
          <w:shd w:val="pct10" w:color="auto" w:fill="FFFFFF"/>
        </w:rPr>
      </w:pPr>
      <w:r>
        <w:t xml:space="preserve"> </w:t>
      </w:r>
      <w:r>
        <w:rPr>
          <w:rFonts w:hint="eastAsia"/>
        </w:rPr>
        <w:tab/>
      </w:r>
      <w:r>
        <w:rPr>
          <w:rFonts w:hint="eastAsia"/>
        </w:rPr>
        <w:tab/>
      </w:r>
      <w:r>
        <w:rPr>
          <w:rFonts w:hint="eastAsia"/>
        </w:rPr>
        <w:tab/>
        <w:t xml:space="preserve">        </w:t>
      </w:r>
      <w:r>
        <w:rPr>
          <w:shd w:val="pct10" w:color="auto" w:fill="FFFFFF"/>
        </w:rPr>
        <w:t xml:space="preserve">RIP </w:t>
      </w:r>
      <w:r>
        <w:rPr>
          <w:rFonts w:hint="eastAsia"/>
          <w:shd w:val="pct10" w:color="auto" w:fill="FFFFFF"/>
        </w:rPr>
        <w:t xml:space="preserve"> </w:t>
      </w:r>
      <w:proofErr w:type="gramStart"/>
      <w:r>
        <w:rPr>
          <w:shd w:val="pct10" w:color="auto" w:fill="FFFFFF"/>
        </w:rPr>
        <w:t>100  1</w:t>
      </w:r>
      <w:proofErr w:type="gramEnd"/>
      <w:r>
        <w:rPr>
          <w:shd w:val="pct10" w:color="auto" w:fill="FFFFFF"/>
        </w:rPr>
        <w:t xml:space="preserve">     D   10.0.12.</w:t>
      </w:r>
      <w:r>
        <w:rPr>
          <w:rFonts w:hint="eastAsia"/>
          <w:shd w:val="pct10" w:color="auto" w:fill="FFFFFF"/>
        </w:rPr>
        <w:t>3</w:t>
      </w:r>
      <w:r>
        <w:rPr>
          <w:shd w:val="pct10" w:color="auto" w:fill="FFFFFF"/>
        </w:rPr>
        <w:t xml:space="preserve">       </w:t>
      </w:r>
      <w:r>
        <w:rPr>
          <w:sz w:val="20"/>
          <w:szCs w:val="20"/>
          <w:shd w:val="pct10" w:color="auto" w:fill="FFFFFF"/>
        </w:rPr>
        <w:t>GigabitEthernet0/0/</w:t>
      </w:r>
      <w:r>
        <w:rPr>
          <w:rFonts w:hint="eastAsia"/>
          <w:sz w:val="20"/>
          <w:szCs w:val="20"/>
          <w:shd w:val="pct10" w:color="auto" w:fill="FFFFFF"/>
        </w:rPr>
        <w:t>1</w:t>
      </w:r>
    </w:p>
    <w:p w14:paraId="7EC0A154"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3EFA196A" w14:textId="77777777" w:rsidR="00870A08" w:rsidRDefault="003A5418">
      <w:pPr>
        <w:pStyle w:val="aff6"/>
      </w:pPr>
      <w:r>
        <w:t>Destination/Mask Proto</w:t>
      </w:r>
      <w:r>
        <w:rPr>
          <w:rFonts w:hint="eastAsia"/>
        </w:rPr>
        <w:t xml:space="preserve"> </w:t>
      </w:r>
      <w:proofErr w:type="gramStart"/>
      <w:r>
        <w:t>Pre Cost</w:t>
      </w:r>
      <w:proofErr w:type="gramEnd"/>
      <w:r>
        <w:t xml:space="preserve"> Flags </w:t>
      </w:r>
      <w:proofErr w:type="spellStart"/>
      <w:r>
        <w:t>NextHop</w:t>
      </w:r>
      <w:proofErr w:type="spellEnd"/>
      <w:r>
        <w:t xml:space="preserve">     Interface</w:t>
      </w:r>
    </w:p>
    <w:p w14:paraId="1BADC1C4" w14:textId="77777777" w:rsidR="00870A08" w:rsidRDefault="003A5418">
      <w:pPr>
        <w:pStyle w:val="aff6"/>
      </w:pPr>
      <w:r>
        <w:rPr>
          <w:rFonts w:hint="eastAsia"/>
        </w:rPr>
        <w:t>……</w:t>
      </w:r>
    </w:p>
    <w:p w14:paraId="73EF2FE7" w14:textId="77777777" w:rsidR="00870A08" w:rsidRDefault="003A5418">
      <w:pPr>
        <w:pStyle w:val="aff6"/>
      </w:pPr>
      <w:r>
        <w:t xml:space="preserve">   192.168.10.0/</w:t>
      </w:r>
      <w:proofErr w:type="gramStart"/>
      <w:r>
        <w:t>24  RIP</w:t>
      </w:r>
      <w:proofErr w:type="gramEnd"/>
      <w:r>
        <w:t xml:space="preserve">     100  1    </w:t>
      </w:r>
      <w:r>
        <w:rPr>
          <w:rFonts w:hint="eastAsia"/>
        </w:rPr>
        <w:t xml:space="preserve"> </w:t>
      </w:r>
      <w:r>
        <w:t xml:space="preserve"> D   10.0.12.1    </w:t>
      </w:r>
      <w:r>
        <w:rPr>
          <w:rFonts w:hint="eastAsia"/>
        </w:rPr>
        <w:t xml:space="preserve"> </w:t>
      </w:r>
      <w:r>
        <w:rPr>
          <w:sz w:val="20"/>
          <w:szCs w:val="20"/>
        </w:rPr>
        <w:t>GigabitEthernet0/0/</w:t>
      </w:r>
      <w:r>
        <w:rPr>
          <w:rFonts w:hint="eastAsia"/>
          <w:sz w:val="20"/>
          <w:szCs w:val="20"/>
        </w:rPr>
        <w:t>1</w:t>
      </w:r>
    </w:p>
    <w:p w14:paraId="3A0D977F" w14:textId="77777777" w:rsidR="00870A08" w:rsidRDefault="003A5418">
      <w:pPr>
        <w:pStyle w:val="aff6"/>
      </w:pPr>
      <w:r>
        <w:t xml:space="preserve">  </w:t>
      </w:r>
      <w:r>
        <w:rPr>
          <w:rFonts w:hint="eastAsia"/>
        </w:rPr>
        <w:tab/>
      </w:r>
      <w:r>
        <w:rPr>
          <w:rFonts w:hint="eastAsia"/>
        </w:rPr>
        <w:tab/>
        <w:t xml:space="preserve">            </w:t>
      </w:r>
      <w:r>
        <w:t xml:space="preserve">  </w:t>
      </w:r>
      <w:r>
        <w:rPr>
          <w:shd w:val="pct10" w:color="auto" w:fill="FFFFFF"/>
        </w:rPr>
        <w:t xml:space="preserve">RIP     </w:t>
      </w:r>
      <w:proofErr w:type="gramStart"/>
      <w:r>
        <w:rPr>
          <w:shd w:val="pct10" w:color="auto" w:fill="FFFFFF"/>
        </w:rPr>
        <w:t>100  1</w:t>
      </w:r>
      <w:proofErr w:type="gramEnd"/>
      <w:r>
        <w:rPr>
          <w:shd w:val="pct10" w:color="auto" w:fill="FFFFFF"/>
        </w:rPr>
        <w:t xml:space="preserve">      D   10.0.12.</w:t>
      </w:r>
      <w:r>
        <w:rPr>
          <w:rFonts w:hint="eastAsia"/>
          <w:shd w:val="pct10" w:color="auto" w:fill="FFFFFF"/>
        </w:rPr>
        <w:t>3</w:t>
      </w:r>
      <w:r>
        <w:rPr>
          <w:shd w:val="pct10" w:color="auto" w:fill="FFFFFF"/>
        </w:rPr>
        <w:t xml:space="preserve">     </w:t>
      </w:r>
      <w:r>
        <w:rPr>
          <w:sz w:val="20"/>
          <w:szCs w:val="20"/>
          <w:shd w:val="pct10" w:color="auto" w:fill="FFFFFF"/>
        </w:rPr>
        <w:t>GigabitEthernet0/0/</w:t>
      </w:r>
      <w:r>
        <w:rPr>
          <w:rFonts w:hint="eastAsia"/>
          <w:sz w:val="20"/>
          <w:szCs w:val="20"/>
          <w:shd w:val="pct10" w:color="auto" w:fill="FFFFFF"/>
        </w:rPr>
        <w:t>1</w:t>
      </w:r>
    </w:p>
    <w:p w14:paraId="3679B03D" w14:textId="77777777" w:rsidR="00870A08" w:rsidRDefault="00870A08">
      <w:pPr>
        <w:ind w:firstLineChars="0" w:firstLine="0"/>
      </w:pPr>
    </w:p>
    <w:p w14:paraId="756AEA7A" w14:textId="77777777" w:rsidR="00870A08" w:rsidRDefault="003A5418">
      <w:pPr>
        <w:ind w:firstLine="420"/>
      </w:pPr>
      <w:r>
        <w:rPr>
          <w:rFonts w:ascii="微软雅黑" w:hAnsi="微软雅黑" w:hint="eastAsia"/>
          <w:szCs w:val="21"/>
        </w:rPr>
        <w:t>可</w:t>
      </w:r>
      <w:r>
        <w:rPr>
          <w:rFonts w:hint="eastAsia"/>
        </w:rPr>
        <w:t>以观察到</w:t>
      </w:r>
      <w:r>
        <w:rPr>
          <w:rFonts w:hint="eastAsia"/>
        </w:rPr>
        <w:t>R3</w:t>
      </w:r>
      <w:r>
        <w:rPr>
          <w:rFonts w:hint="eastAsia"/>
        </w:rPr>
        <w:t>发过来的路</w:t>
      </w:r>
      <w:r>
        <w:rPr>
          <w:rFonts w:ascii="微软雅黑" w:hAnsi="微软雅黑" w:hint="eastAsia"/>
          <w:szCs w:val="21"/>
        </w:rPr>
        <w:t>由更新。</w:t>
      </w:r>
      <w:r>
        <w:rPr>
          <w:rFonts w:hint="eastAsia"/>
        </w:rPr>
        <w:t>因为</w:t>
      </w:r>
      <w:r>
        <w:rPr>
          <w:rFonts w:hint="eastAsia"/>
        </w:rPr>
        <w:t>R2</w:t>
      </w:r>
      <w:r>
        <w:rPr>
          <w:rFonts w:hint="eastAsia"/>
        </w:rPr>
        <w:t>和</w:t>
      </w:r>
      <w:r>
        <w:rPr>
          <w:rFonts w:hint="eastAsia"/>
        </w:rPr>
        <w:t>R3</w:t>
      </w:r>
      <w:r>
        <w:rPr>
          <w:rFonts w:hint="eastAsia"/>
        </w:rPr>
        <w:t>发送</w:t>
      </w:r>
      <w:r>
        <w:rPr>
          <w:rFonts w:hint="eastAsia"/>
        </w:rPr>
        <w:t>RIP</w:t>
      </w:r>
      <w:r>
        <w:rPr>
          <w:rFonts w:hint="eastAsia"/>
        </w:rPr>
        <w:t>更新的</w:t>
      </w:r>
      <w:r>
        <w:rPr>
          <w:rFonts w:hint="eastAsia"/>
        </w:rPr>
        <w:t>cost</w:t>
      </w:r>
      <w:r>
        <w:rPr>
          <w:rFonts w:hint="eastAsia"/>
        </w:rPr>
        <w:t>都是</w:t>
      </w:r>
      <w:r>
        <w:rPr>
          <w:rFonts w:hint="eastAsia"/>
        </w:rPr>
        <w:t>1</w:t>
      </w:r>
      <w:r>
        <w:rPr>
          <w:rFonts w:hint="eastAsia"/>
        </w:rPr>
        <w:t>跳，所以在</w:t>
      </w:r>
      <w:r>
        <w:rPr>
          <w:rFonts w:hint="eastAsia"/>
        </w:rPr>
        <w:t>R1</w:t>
      </w:r>
      <w:r>
        <w:rPr>
          <w:rFonts w:hint="eastAsia"/>
        </w:rPr>
        <w:t>的路由表中，目的为</w:t>
      </w:r>
      <w:r>
        <w:rPr>
          <w:rFonts w:hint="eastAsia"/>
        </w:rPr>
        <w:t>192.168.20.0</w:t>
      </w:r>
      <w:r>
        <w:rPr>
          <w:rFonts w:hint="eastAsia"/>
        </w:rPr>
        <w:t>网段形成了两条等价负载均衡的路径。下一跳分别是</w:t>
      </w:r>
      <w:r>
        <w:rPr>
          <w:rFonts w:hint="eastAsia"/>
        </w:rPr>
        <w:t>R2</w:t>
      </w:r>
      <w:r>
        <w:rPr>
          <w:rFonts w:hint="eastAsia"/>
        </w:rPr>
        <w:t>和</w:t>
      </w:r>
      <w:r>
        <w:rPr>
          <w:rFonts w:hint="eastAsia"/>
        </w:rPr>
        <w:t>R3</w:t>
      </w:r>
      <w:r>
        <w:rPr>
          <w:rFonts w:hint="eastAsia"/>
        </w:rPr>
        <w:t>。这样会导致去往</w:t>
      </w:r>
      <w:r>
        <w:rPr>
          <w:rFonts w:hint="eastAsia"/>
        </w:rPr>
        <w:t>192.168.20.0</w:t>
      </w:r>
      <w:r>
        <w:rPr>
          <w:rFonts w:hint="eastAsia"/>
        </w:rPr>
        <w:t>网段的数据包有部分转发给了欺骗路由器</w:t>
      </w:r>
      <w:r>
        <w:rPr>
          <w:rFonts w:hint="eastAsia"/>
        </w:rPr>
        <w:t>R3</w:t>
      </w:r>
      <w:r>
        <w:rPr>
          <w:rFonts w:hint="eastAsia"/>
        </w:rPr>
        <w:t>，</w:t>
      </w:r>
      <w:r>
        <w:rPr>
          <w:rFonts w:hint="eastAsia"/>
        </w:rPr>
        <w:t>R2</w:t>
      </w:r>
      <w:r>
        <w:rPr>
          <w:rFonts w:hint="eastAsia"/>
        </w:rPr>
        <w:t>的路由</w:t>
      </w:r>
      <w:proofErr w:type="gramStart"/>
      <w:r>
        <w:rPr>
          <w:rFonts w:hint="eastAsia"/>
        </w:rPr>
        <w:t>表变化</w:t>
      </w:r>
      <w:proofErr w:type="gramEnd"/>
      <w:r>
        <w:rPr>
          <w:rFonts w:hint="eastAsia"/>
        </w:rPr>
        <w:t>和</w:t>
      </w:r>
      <w:r>
        <w:rPr>
          <w:rFonts w:hint="eastAsia"/>
        </w:rPr>
        <w:t>R1</w:t>
      </w:r>
      <w:r>
        <w:rPr>
          <w:rFonts w:hint="eastAsia"/>
        </w:rPr>
        <w:t>同理。</w:t>
      </w:r>
    </w:p>
    <w:p w14:paraId="21B22DC1" w14:textId="77777777" w:rsidR="00870A08" w:rsidRDefault="003A5418">
      <w:pPr>
        <w:pStyle w:val="2"/>
        <w:numPr>
          <w:ilvl w:val="0"/>
          <w:numId w:val="29"/>
        </w:numPr>
        <w:ind w:left="426" w:hanging="426"/>
      </w:pPr>
      <w:r>
        <w:rPr>
          <w:rFonts w:hint="eastAsia"/>
        </w:rPr>
        <w:t>配置</w:t>
      </w:r>
      <w:r>
        <w:rPr>
          <w:rFonts w:hint="eastAsia"/>
        </w:rPr>
        <w:t>RIPv2</w:t>
      </w:r>
      <w:r>
        <w:rPr>
          <w:rFonts w:hint="eastAsia"/>
        </w:rPr>
        <w:t>简单验证</w:t>
      </w:r>
    </w:p>
    <w:p w14:paraId="4B91FA16" w14:textId="77777777" w:rsidR="00870A08" w:rsidRDefault="003A5418">
      <w:pPr>
        <w:ind w:firstLine="420"/>
        <w:jc w:val="left"/>
      </w:pPr>
      <w:r>
        <w:rPr>
          <w:rFonts w:hint="eastAsia"/>
        </w:rPr>
        <w:t>为了提升网络安全性，避免发生上述的攻击和路由欺骗，网络管理员在</w:t>
      </w:r>
      <w:r>
        <w:rPr>
          <w:rFonts w:hint="eastAsia"/>
        </w:rPr>
        <w:t>R1</w:t>
      </w:r>
      <w:r>
        <w:rPr>
          <w:rFonts w:hint="eastAsia"/>
        </w:rPr>
        <w:t>和</w:t>
      </w:r>
      <w:r>
        <w:rPr>
          <w:rFonts w:hint="eastAsia"/>
        </w:rPr>
        <w:t>R2</w:t>
      </w:r>
      <w:r>
        <w:rPr>
          <w:rFonts w:hint="eastAsia"/>
        </w:rPr>
        <w:t>上配置</w:t>
      </w:r>
      <w:r>
        <w:rPr>
          <w:rFonts w:hint="eastAsia"/>
        </w:rPr>
        <w:t>RIP</w:t>
      </w:r>
      <w:r>
        <w:rPr>
          <w:rFonts w:hint="eastAsia"/>
        </w:rPr>
        <w:t>的简单验证实现对网络的保护。</w:t>
      </w:r>
    </w:p>
    <w:p w14:paraId="3A3407F1" w14:textId="77777777" w:rsidR="00870A08" w:rsidRDefault="003A5418">
      <w:pPr>
        <w:ind w:firstLine="420"/>
        <w:jc w:val="left"/>
      </w:pPr>
      <w:r>
        <w:rPr>
          <w:rFonts w:hint="eastAsia"/>
        </w:rPr>
        <w:t>在路由器</w:t>
      </w:r>
      <w:r>
        <w:rPr>
          <w:rFonts w:hint="eastAsia"/>
        </w:rPr>
        <w:t>R1</w:t>
      </w:r>
      <w:r>
        <w:rPr>
          <w:rFonts w:hint="eastAsia"/>
        </w:rPr>
        <w:t>和</w:t>
      </w:r>
      <w:r>
        <w:rPr>
          <w:rFonts w:hint="eastAsia"/>
        </w:rPr>
        <w:t>R2</w:t>
      </w:r>
      <w:r>
        <w:rPr>
          <w:rFonts w:hint="eastAsia"/>
        </w:rPr>
        <w:t>的</w:t>
      </w:r>
      <w:r>
        <w:t>G</w:t>
      </w:r>
      <w:r>
        <w:rPr>
          <w:rFonts w:hint="eastAsia"/>
        </w:rPr>
        <w:t xml:space="preserve">E </w:t>
      </w:r>
      <w:r>
        <w:t>0/0/</w:t>
      </w:r>
      <w:r>
        <w:rPr>
          <w:rFonts w:hint="eastAsia"/>
        </w:rPr>
        <w:t>1</w:t>
      </w:r>
      <w:r>
        <w:rPr>
          <w:rFonts w:hint="eastAsia"/>
        </w:rPr>
        <w:t>接口配置认证，使用简单验证方式，密码为</w:t>
      </w:r>
      <w:proofErr w:type="spellStart"/>
      <w:r>
        <w:rPr>
          <w:rFonts w:hint="eastAsia"/>
        </w:rPr>
        <w:t>huawei</w:t>
      </w:r>
      <w:proofErr w:type="spellEnd"/>
      <w:r>
        <w:rPr>
          <w:rFonts w:hint="eastAsia"/>
        </w:rPr>
        <w:t>。注意，两点的密码必须保持一致，不一致将会导致认证失败，从而使得</w:t>
      </w:r>
      <w:r>
        <w:rPr>
          <w:rFonts w:hint="eastAsia"/>
        </w:rPr>
        <w:t>RIP</w:t>
      </w:r>
      <w:r>
        <w:rPr>
          <w:rFonts w:hint="eastAsia"/>
        </w:rPr>
        <w:t>协议无法正常运行。</w:t>
      </w:r>
    </w:p>
    <w:p w14:paraId="79217C3E" w14:textId="77777777" w:rsidR="00870A08" w:rsidRDefault="003A5418">
      <w:pPr>
        <w:pStyle w:val="aff6"/>
      </w:pPr>
      <w:r>
        <w:t>[R</w:t>
      </w:r>
      <w:proofErr w:type="gramStart"/>
      <w:r>
        <w:t>1]interface</w:t>
      </w:r>
      <w:proofErr w:type="gramEnd"/>
      <w:r>
        <w:t xml:space="preserve"> GigabitEthernet0/0/</w:t>
      </w:r>
      <w:r>
        <w:rPr>
          <w:rFonts w:hint="eastAsia"/>
        </w:rPr>
        <w:t>1</w:t>
      </w:r>
    </w:p>
    <w:p w14:paraId="14A8529C" w14:textId="77777777" w:rsidR="00870A08" w:rsidRDefault="003A5418">
      <w:pPr>
        <w:pStyle w:val="aff6"/>
      </w:pPr>
      <w:r>
        <w:t>[R1-GigabitEthernet0/0/</w:t>
      </w:r>
      <w:proofErr w:type="gramStart"/>
      <w:r>
        <w:rPr>
          <w:rFonts w:hint="eastAsia"/>
        </w:rPr>
        <w:t>1</w:t>
      </w:r>
      <w:r>
        <w:t>]rip</w:t>
      </w:r>
      <w:proofErr w:type="gramEnd"/>
      <w:r>
        <w:t xml:space="preserve"> authentication-mode simple </w:t>
      </w:r>
      <w:proofErr w:type="spellStart"/>
      <w:r>
        <w:rPr>
          <w:rFonts w:hint="eastAsia"/>
        </w:rPr>
        <w:t>h</w:t>
      </w:r>
      <w:r>
        <w:t>uawei</w:t>
      </w:r>
      <w:proofErr w:type="spellEnd"/>
    </w:p>
    <w:p w14:paraId="1875D65C" w14:textId="77777777" w:rsidR="00870A08" w:rsidRDefault="00870A08">
      <w:pPr>
        <w:pStyle w:val="aff6"/>
      </w:pPr>
    </w:p>
    <w:p w14:paraId="7BAD36EC" w14:textId="77777777" w:rsidR="00870A08" w:rsidRDefault="003A5418">
      <w:pPr>
        <w:pStyle w:val="aff6"/>
      </w:pPr>
      <w:r>
        <w:t>[R</w:t>
      </w:r>
      <w:proofErr w:type="gramStart"/>
      <w:r>
        <w:rPr>
          <w:rFonts w:hint="eastAsia"/>
        </w:rPr>
        <w:t>2</w:t>
      </w:r>
      <w:r>
        <w:t>]interface</w:t>
      </w:r>
      <w:proofErr w:type="gramEnd"/>
      <w:r>
        <w:t xml:space="preserve"> GigabitEthernet0/0/</w:t>
      </w:r>
      <w:r>
        <w:rPr>
          <w:rFonts w:hint="eastAsia"/>
        </w:rPr>
        <w:t>1</w:t>
      </w:r>
    </w:p>
    <w:p w14:paraId="3F210215" w14:textId="77777777" w:rsidR="00870A08" w:rsidRDefault="003A5418">
      <w:pPr>
        <w:pStyle w:val="aff6"/>
      </w:pPr>
      <w:r>
        <w:t>[R</w:t>
      </w:r>
      <w:r>
        <w:rPr>
          <w:rFonts w:hint="eastAsia"/>
        </w:rPr>
        <w:t>2</w:t>
      </w:r>
      <w:r>
        <w:t>- GigabitEthernet0/0/</w:t>
      </w:r>
      <w:proofErr w:type="gramStart"/>
      <w:r>
        <w:rPr>
          <w:rFonts w:hint="eastAsia"/>
        </w:rPr>
        <w:t>1</w:t>
      </w:r>
      <w:r>
        <w:t>]rip</w:t>
      </w:r>
      <w:proofErr w:type="gramEnd"/>
      <w:r>
        <w:t xml:space="preserve"> authentication-mode simple </w:t>
      </w:r>
      <w:proofErr w:type="spellStart"/>
      <w:r>
        <w:rPr>
          <w:rFonts w:hint="eastAsia"/>
        </w:rPr>
        <w:t>h</w:t>
      </w:r>
      <w:r>
        <w:t>uawei</w:t>
      </w:r>
      <w:proofErr w:type="spellEnd"/>
    </w:p>
    <w:p w14:paraId="7059AD54" w14:textId="77777777" w:rsidR="00870A08" w:rsidRDefault="00870A08">
      <w:pPr>
        <w:pStyle w:val="aff6"/>
        <w:rPr>
          <w:rFonts w:ascii="微软雅黑" w:eastAsia="微软雅黑" w:hAnsi="微软雅黑"/>
          <w:b/>
        </w:rPr>
      </w:pPr>
    </w:p>
    <w:p w14:paraId="3B5B5738" w14:textId="77777777" w:rsidR="00870A08" w:rsidRDefault="003A5418">
      <w:pPr>
        <w:ind w:firstLine="420"/>
        <w:jc w:val="left"/>
      </w:pPr>
      <w:r>
        <w:rPr>
          <w:rFonts w:hint="eastAsia"/>
        </w:rPr>
        <w:t>配置完成后，等待一段时间，再次查看</w:t>
      </w:r>
      <w:r>
        <w:rPr>
          <w:rFonts w:hint="eastAsia"/>
        </w:rPr>
        <w:t>R1</w:t>
      </w:r>
      <w:r>
        <w:rPr>
          <w:rFonts w:hint="eastAsia"/>
        </w:rPr>
        <w:t>和</w:t>
      </w:r>
      <w:r>
        <w:rPr>
          <w:rFonts w:hint="eastAsia"/>
        </w:rPr>
        <w:t>R2</w:t>
      </w:r>
      <w:r>
        <w:rPr>
          <w:rFonts w:hint="eastAsia"/>
        </w:rPr>
        <w:t>的路由表。</w:t>
      </w:r>
    </w:p>
    <w:p w14:paraId="3A2DC1CE" w14:textId="77777777" w:rsidR="00870A08" w:rsidRDefault="003A5418">
      <w:pPr>
        <w:pStyle w:val="aff6"/>
      </w:pPr>
      <w:r>
        <w:t>[R</w:t>
      </w:r>
      <w:proofErr w:type="gramStart"/>
      <w:r>
        <w:t>1]display</w:t>
      </w:r>
      <w:proofErr w:type="gramEnd"/>
      <w:r>
        <w:rPr>
          <w:rFonts w:hint="eastAsia"/>
        </w:rPr>
        <w:t xml:space="preserve"> </w:t>
      </w:r>
      <w:proofErr w:type="spellStart"/>
      <w:r>
        <w:t>ip</w:t>
      </w:r>
      <w:proofErr w:type="spellEnd"/>
      <w:r>
        <w:t xml:space="preserve"> routing-table </w:t>
      </w:r>
    </w:p>
    <w:p w14:paraId="0870DA19" w14:textId="77777777" w:rsidR="00870A08" w:rsidRDefault="003A5418">
      <w:pPr>
        <w:pStyle w:val="aff6"/>
      </w:pPr>
      <w:r>
        <w:t>Destination/</w:t>
      </w:r>
      <w:proofErr w:type="gramStart"/>
      <w:r>
        <w:t xml:space="preserve">Mask </w:t>
      </w:r>
      <w:r>
        <w:rPr>
          <w:rFonts w:hint="eastAsia"/>
        </w:rPr>
        <w:t xml:space="preserve"> </w:t>
      </w:r>
      <w:r>
        <w:t>Proto</w:t>
      </w:r>
      <w:proofErr w:type="gramEnd"/>
      <w:r>
        <w:t xml:space="preserve">   Pre  Cost  Flags </w:t>
      </w:r>
      <w:proofErr w:type="spellStart"/>
      <w:r>
        <w:t>NextHop</w:t>
      </w:r>
      <w:proofErr w:type="spellEnd"/>
      <w:r>
        <w:t xml:space="preserve">    Interface</w:t>
      </w:r>
    </w:p>
    <w:p w14:paraId="6C6BB7E3" w14:textId="77777777" w:rsidR="00870A08" w:rsidRDefault="003A5418">
      <w:pPr>
        <w:pStyle w:val="aff6"/>
      </w:pPr>
      <w:r>
        <w:t xml:space="preserve">   10.</w:t>
      </w:r>
      <w:r>
        <w:rPr>
          <w:rFonts w:hint="eastAsia"/>
        </w:rPr>
        <w:t>0</w:t>
      </w:r>
      <w:r>
        <w:t xml:space="preserve">.12.0/24  </w:t>
      </w:r>
      <w:r>
        <w:rPr>
          <w:rFonts w:hint="eastAsia"/>
        </w:rPr>
        <w:t xml:space="preserve">  </w:t>
      </w:r>
      <w:proofErr w:type="gramStart"/>
      <w:r>
        <w:t>Direct  0</w:t>
      </w:r>
      <w:proofErr w:type="gramEnd"/>
      <w:r>
        <w:t xml:space="preserve">    0    D   </w:t>
      </w:r>
      <w:r>
        <w:rPr>
          <w:rFonts w:hint="eastAsia"/>
        </w:rPr>
        <w:t xml:space="preserve">  </w:t>
      </w:r>
      <w:r>
        <w:t>10.</w:t>
      </w:r>
      <w:r>
        <w:rPr>
          <w:rFonts w:hint="eastAsia"/>
        </w:rPr>
        <w:t>0</w:t>
      </w:r>
      <w:r>
        <w:t xml:space="preserve">.12.1 </w:t>
      </w:r>
      <w:r>
        <w:rPr>
          <w:rFonts w:hint="eastAsia"/>
        </w:rPr>
        <w:t xml:space="preserve">  </w:t>
      </w:r>
      <w:r>
        <w:rPr>
          <w:sz w:val="20"/>
          <w:szCs w:val="20"/>
        </w:rPr>
        <w:t>GigabitEthernet0/0/</w:t>
      </w:r>
      <w:r>
        <w:rPr>
          <w:rFonts w:hint="eastAsia"/>
          <w:sz w:val="20"/>
          <w:szCs w:val="20"/>
        </w:rPr>
        <w:t>1</w:t>
      </w:r>
    </w:p>
    <w:p w14:paraId="7B7A7240" w14:textId="77777777" w:rsidR="00870A08" w:rsidRDefault="003A5418">
      <w:pPr>
        <w:pStyle w:val="aff6"/>
      </w:pPr>
      <w:r>
        <w:t xml:space="preserve">   127.0.0.0/8   </w:t>
      </w:r>
      <w:r>
        <w:rPr>
          <w:rFonts w:hint="eastAsia"/>
        </w:rPr>
        <w:t xml:space="preserve">  </w:t>
      </w:r>
      <w:proofErr w:type="gramStart"/>
      <w:r>
        <w:t>Direct  0</w:t>
      </w:r>
      <w:proofErr w:type="gramEnd"/>
      <w:r>
        <w:t xml:space="preserve">    0    D   </w:t>
      </w:r>
      <w:r>
        <w:rPr>
          <w:rFonts w:hint="eastAsia"/>
        </w:rPr>
        <w:t xml:space="preserve">  </w:t>
      </w:r>
      <w:r>
        <w:t>127.0.0.1   InLoopBack0</w:t>
      </w:r>
    </w:p>
    <w:p w14:paraId="237E0BF2"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InLoopBack0</w:t>
      </w:r>
    </w:p>
    <w:p w14:paraId="359CFEC8" w14:textId="77777777" w:rsidR="00870A08" w:rsidRDefault="003A5418">
      <w:pPr>
        <w:pStyle w:val="aff6"/>
      </w:pPr>
      <w:r>
        <w:t xml:space="preserve">   192.168.10.0/24 </w:t>
      </w:r>
      <w:proofErr w:type="gramStart"/>
      <w:r>
        <w:t>Direct  0</w:t>
      </w:r>
      <w:proofErr w:type="gramEnd"/>
      <w:r>
        <w:t xml:space="preserve">   0   </w:t>
      </w:r>
      <w:r>
        <w:rPr>
          <w:rFonts w:hint="eastAsia"/>
        </w:rPr>
        <w:t xml:space="preserve"> </w:t>
      </w:r>
      <w:r>
        <w:t>D   192.168.10.1</w:t>
      </w:r>
      <w:r>
        <w:rPr>
          <w:rFonts w:hint="eastAsia"/>
        </w:rPr>
        <w:t xml:space="preserve">  </w:t>
      </w:r>
      <w:r>
        <w:rPr>
          <w:sz w:val="20"/>
          <w:szCs w:val="20"/>
        </w:rPr>
        <w:t>GigabitEthernet0/0/0</w:t>
      </w:r>
    </w:p>
    <w:p w14:paraId="62E71D83" w14:textId="77777777" w:rsidR="00870A08" w:rsidRDefault="003A5418">
      <w:pPr>
        <w:pStyle w:val="aff6"/>
      </w:pPr>
      <w:r>
        <w:t xml:space="preserve">   192.168.10.1/</w:t>
      </w:r>
      <w:proofErr w:type="gramStart"/>
      <w:r>
        <w:t>32  Direct</w:t>
      </w:r>
      <w:proofErr w:type="gramEnd"/>
      <w:r>
        <w:t xml:space="preserve"> 0   0    D   127.0.0.1 </w:t>
      </w:r>
      <w:r>
        <w:rPr>
          <w:rFonts w:hint="eastAsia"/>
        </w:rPr>
        <w:t xml:space="preserve">     </w:t>
      </w:r>
      <w:r>
        <w:rPr>
          <w:sz w:val="20"/>
          <w:szCs w:val="20"/>
        </w:rPr>
        <w:t>GigabitEthernet0/0/</w:t>
      </w:r>
      <w:r>
        <w:rPr>
          <w:rFonts w:hint="eastAsia"/>
          <w:sz w:val="20"/>
          <w:szCs w:val="20"/>
        </w:rPr>
        <w:t>0</w:t>
      </w:r>
    </w:p>
    <w:p w14:paraId="57642925" w14:textId="77777777" w:rsidR="00870A08" w:rsidRDefault="003A5418">
      <w:pPr>
        <w:pStyle w:val="aff6"/>
      </w:pPr>
      <w:r>
        <w:t xml:space="preserve">   </w:t>
      </w:r>
      <w:r>
        <w:rPr>
          <w:shd w:val="pct10" w:color="auto" w:fill="FFFFFF"/>
        </w:rPr>
        <w:t>192.168.20.0/</w:t>
      </w:r>
      <w:proofErr w:type="gramStart"/>
      <w:r>
        <w:rPr>
          <w:shd w:val="pct10" w:color="auto" w:fill="FFFFFF"/>
        </w:rPr>
        <w:t>24  RIP</w:t>
      </w:r>
      <w:proofErr w:type="gramEnd"/>
      <w:r>
        <w:rPr>
          <w:shd w:val="pct10" w:color="auto" w:fill="FFFFFF"/>
        </w:rPr>
        <w:t xml:space="preserve">    100 1    D   10.</w:t>
      </w:r>
      <w:r>
        <w:rPr>
          <w:rFonts w:hint="eastAsia"/>
          <w:shd w:val="pct10" w:color="auto" w:fill="FFFFFF"/>
        </w:rPr>
        <w:t>0</w:t>
      </w:r>
      <w:r>
        <w:rPr>
          <w:shd w:val="pct10" w:color="auto" w:fill="FFFFFF"/>
        </w:rPr>
        <w:t xml:space="preserve">.12.2 </w:t>
      </w:r>
      <w:r>
        <w:rPr>
          <w:rFonts w:hint="eastAsia"/>
          <w:shd w:val="pct10" w:color="auto" w:fill="FFFFFF"/>
        </w:rPr>
        <w:t xml:space="preserve">     </w:t>
      </w:r>
      <w:r>
        <w:rPr>
          <w:sz w:val="20"/>
          <w:szCs w:val="20"/>
          <w:shd w:val="pct10" w:color="auto" w:fill="FFFFFF"/>
        </w:rPr>
        <w:t>GigabitEthernet0/0/</w:t>
      </w:r>
      <w:r>
        <w:rPr>
          <w:rFonts w:hint="eastAsia"/>
          <w:sz w:val="20"/>
          <w:szCs w:val="20"/>
          <w:shd w:val="pct10" w:color="auto" w:fill="FFFFFF"/>
        </w:rPr>
        <w:t>1</w:t>
      </w:r>
    </w:p>
    <w:p w14:paraId="388B4244" w14:textId="77777777" w:rsidR="00870A08" w:rsidRDefault="00870A08">
      <w:pPr>
        <w:pStyle w:val="aff6"/>
      </w:pPr>
    </w:p>
    <w:p w14:paraId="5179EBAA"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4D52C51B" w14:textId="77777777" w:rsidR="00870A08" w:rsidRDefault="003A5418">
      <w:pPr>
        <w:pStyle w:val="aff6"/>
      </w:pPr>
      <w:r>
        <w:t>Destination/Mask</w:t>
      </w:r>
      <w:r>
        <w:rPr>
          <w:rFonts w:hint="eastAsia"/>
        </w:rPr>
        <w:t xml:space="preserve"> </w:t>
      </w:r>
      <w:proofErr w:type="gramStart"/>
      <w:r>
        <w:t>Proto  Pre</w:t>
      </w:r>
      <w:proofErr w:type="gramEnd"/>
      <w:r>
        <w:t xml:space="preserve">  Cost Flags </w:t>
      </w:r>
      <w:proofErr w:type="spellStart"/>
      <w:r>
        <w:t>NextHop</w:t>
      </w:r>
      <w:proofErr w:type="spellEnd"/>
      <w:r>
        <w:t xml:space="preserve">      Interface</w:t>
      </w:r>
    </w:p>
    <w:p w14:paraId="7B60694F" w14:textId="77777777" w:rsidR="00870A08" w:rsidRDefault="003A5418">
      <w:pPr>
        <w:pStyle w:val="aff6"/>
      </w:pPr>
      <w:r>
        <w:t xml:space="preserve">   10.0.12.0/</w:t>
      </w:r>
      <w:proofErr w:type="gramStart"/>
      <w:r>
        <w:t>24  Direct</w:t>
      </w:r>
      <w:proofErr w:type="gramEnd"/>
      <w:r>
        <w:t xml:space="preserve">  0    0     D   10.0.12.2       </w:t>
      </w:r>
      <w:r>
        <w:rPr>
          <w:sz w:val="20"/>
          <w:szCs w:val="20"/>
        </w:rPr>
        <w:t>GigabitEthernet0/0/</w:t>
      </w:r>
      <w:r>
        <w:rPr>
          <w:rFonts w:hint="eastAsia"/>
          <w:sz w:val="20"/>
          <w:szCs w:val="20"/>
        </w:rPr>
        <w:t>1</w:t>
      </w:r>
    </w:p>
    <w:p w14:paraId="3CB4E6FF" w14:textId="77777777" w:rsidR="00870A08" w:rsidRDefault="003A5418">
      <w:pPr>
        <w:pStyle w:val="aff6"/>
      </w:pPr>
      <w:r>
        <w:t xml:space="preserve">   127.0.0.0/8   </w:t>
      </w:r>
      <w:proofErr w:type="gramStart"/>
      <w:r>
        <w:t>Direct  0</w:t>
      </w:r>
      <w:proofErr w:type="gramEnd"/>
      <w:r>
        <w:t xml:space="preserve">    0     D   127.0.0.1       InLoopBack0</w:t>
      </w:r>
    </w:p>
    <w:p w14:paraId="030EA2AD" w14:textId="77777777" w:rsidR="00870A08" w:rsidRDefault="003A5418">
      <w:pPr>
        <w:pStyle w:val="aff6"/>
      </w:pPr>
      <w:r>
        <w:t xml:space="preserve">   127.0.0.1/</w:t>
      </w:r>
      <w:proofErr w:type="gramStart"/>
      <w:r>
        <w:t>32  Direct</w:t>
      </w:r>
      <w:proofErr w:type="gramEnd"/>
      <w:r>
        <w:t xml:space="preserve">  0    0     D   127.0.0.1       InLoopBack0</w:t>
      </w:r>
    </w:p>
    <w:p w14:paraId="638378C0" w14:textId="77777777" w:rsidR="00870A08" w:rsidRDefault="003A5418">
      <w:pPr>
        <w:pStyle w:val="aff6"/>
      </w:pPr>
      <w:r>
        <w:t xml:space="preserve">   </w:t>
      </w:r>
      <w:r>
        <w:rPr>
          <w:shd w:val="pct10" w:color="auto" w:fill="FFFFFF"/>
        </w:rPr>
        <w:t>192.168.10.0/</w:t>
      </w:r>
      <w:proofErr w:type="gramStart"/>
      <w:r>
        <w:rPr>
          <w:shd w:val="pct10" w:color="auto" w:fill="FFFFFF"/>
        </w:rPr>
        <w:t>24  RIP</w:t>
      </w:r>
      <w:proofErr w:type="gramEnd"/>
      <w:r>
        <w:rPr>
          <w:shd w:val="pct10" w:color="auto" w:fill="FFFFFF"/>
        </w:rPr>
        <w:t xml:space="preserve">  100  1    </w:t>
      </w:r>
      <w:r>
        <w:rPr>
          <w:rFonts w:hint="eastAsia"/>
          <w:shd w:val="pct10" w:color="auto" w:fill="FFFFFF"/>
        </w:rPr>
        <w:t xml:space="preserve"> </w:t>
      </w:r>
      <w:r>
        <w:rPr>
          <w:shd w:val="pct10" w:color="auto" w:fill="FFFFFF"/>
        </w:rPr>
        <w:t xml:space="preserve">D   10.0.12.1     </w:t>
      </w:r>
      <w:r>
        <w:rPr>
          <w:rFonts w:hint="eastAsia"/>
          <w:shd w:val="pct10" w:color="auto" w:fill="FFFFFF"/>
        </w:rPr>
        <w:t xml:space="preserve">  </w:t>
      </w:r>
      <w:r>
        <w:rPr>
          <w:sz w:val="20"/>
          <w:szCs w:val="20"/>
          <w:shd w:val="pct10" w:color="auto" w:fill="FFFFFF"/>
        </w:rPr>
        <w:t>GigabitEthernet0/0/</w:t>
      </w:r>
      <w:r>
        <w:rPr>
          <w:rFonts w:hint="eastAsia"/>
          <w:sz w:val="20"/>
          <w:szCs w:val="20"/>
          <w:shd w:val="pct10" w:color="auto" w:fill="FFFFFF"/>
        </w:rPr>
        <w:t>1</w:t>
      </w:r>
    </w:p>
    <w:p w14:paraId="45BC368B" w14:textId="77777777" w:rsidR="00870A08" w:rsidRDefault="003A5418">
      <w:pPr>
        <w:pStyle w:val="aff6"/>
      </w:pPr>
      <w:r>
        <w:t xml:space="preserve">   192.168.20.0/</w:t>
      </w:r>
      <w:proofErr w:type="gramStart"/>
      <w:r>
        <w:t>24  Direct</w:t>
      </w:r>
      <w:proofErr w:type="gramEnd"/>
      <w:r>
        <w:t xml:space="preserve">  0  0    D   192.168.20.1   </w:t>
      </w:r>
      <w:r>
        <w:rPr>
          <w:sz w:val="20"/>
          <w:szCs w:val="20"/>
        </w:rPr>
        <w:t>GigabitEthernet0/0/</w:t>
      </w:r>
      <w:r>
        <w:rPr>
          <w:rFonts w:hint="eastAsia"/>
          <w:sz w:val="20"/>
          <w:szCs w:val="20"/>
        </w:rPr>
        <w:t>0</w:t>
      </w:r>
    </w:p>
    <w:p w14:paraId="60854657" w14:textId="77777777" w:rsidR="00870A08" w:rsidRDefault="003A5418">
      <w:pPr>
        <w:pStyle w:val="aff6"/>
      </w:pPr>
      <w:r>
        <w:t xml:space="preserve">  192.168.20.1/</w:t>
      </w:r>
      <w:proofErr w:type="gramStart"/>
      <w:r>
        <w:t>32  Direct</w:t>
      </w:r>
      <w:proofErr w:type="gramEnd"/>
      <w:r>
        <w:t xml:space="preserve">  0  0    D   127.0.0.1       </w:t>
      </w:r>
      <w:r>
        <w:rPr>
          <w:sz w:val="20"/>
          <w:szCs w:val="20"/>
        </w:rPr>
        <w:t>GigabitEthernet0/0/</w:t>
      </w:r>
      <w:r>
        <w:rPr>
          <w:rFonts w:hint="eastAsia"/>
          <w:sz w:val="20"/>
          <w:szCs w:val="20"/>
        </w:rPr>
        <w:t>0</w:t>
      </w:r>
    </w:p>
    <w:p w14:paraId="73E85B42" w14:textId="77777777" w:rsidR="00870A08" w:rsidRDefault="00870A08">
      <w:pPr>
        <w:ind w:firstLineChars="0" w:firstLine="0"/>
        <w:jc w:val="left"/>
      </w:pPr>
    </w:p>
    <w:p w14:paraId="3401E325" w14:textId="77777777" w:rsidR="00870A08" w:rsidRDefault="003A5418">
      <w:pPr>
        <w:ind w:firstLine="420"/>
        <w:jc w:val="left"/>
      </w:pPr>
      <w:r>
        <w:rPr>
          <w:rFonts w:hint="eastAsia"/>
        </w:rPr>
        <w:t>可以观察到现在</w:t>
      </w:r>
      <w:r>
        <w:rPr>
          <w:rFonts w:hint="eastAsia"/>
        </w:rPr>
        <w:t>R1</w:t>
      </w:r>
      <w:r>
        <w:rPr>
          <w:rFonts w:hint="eastAsia"/>
        </w:rPr>
        <w:t>与</w:t>
      </w:r>
      <w:r>
        <w:rPr>
          <w:rFonts w:hint="eastAsia"/>
        </w:rPr>
        <w:t>R2</w:t>
      </w:r>
      <w:r>
        <w:rPr>
          <w:rFonts w:hint="eastAsia"/>
        </w:rPr>
        <w:t>的路由表恢复正常，</w:t>
      </w:r>
      <w:r>
        <w:rPr>
          <w:rFonts w:hint="eastAsia"/>
        </w:rPr>
        <w:t>R3</w:t>
      </w:r>
      <w:r>
        <w:rPr>
          <w:rFonts w:hint="eastAsia"/>
        </w:rPr>
        <w:t>发送的欺骗路由在路由表中消失。原因是</w:t>
      </w:r>
      <w:r>
        <w:rPr>
          <w:rFonts w:hint="eastAsia"/>
        </w:rPr>
        <w:t>R1</w:t>
      </w:r>
      <w:r>
        <w:rPr>
          <w:rFonts w:hint="eastAsia"/>
        </w:rPr>
        <w:t>和</w:t>
      </w:r>
      <w:r>
        <w:rPr>
          <w:rFonts w:hint="eastAsia"/>
        </w:rPr>
        <w:t>R2</w:t>
      </w:r>
      <w:r>
        <w:rPr>
          <w:rFonts w:hint="eastAsia"/>
        </w:rPr>
        <w:t>配置了</w:t>
      </w:r>
      <w:r>
        <w:rPr>
          <w:rFonts w:hint="eastAsia"/>
        </w:rPr>
        <w:t>RIP</w:t>
      </w:r>
      <w:r>
        <w:rPr>
          <w:rFonts w:hint="eastAsia"/>
        </w:rPr>
        <w:tab/>
      </w:r>
      <w:r>
        <w:rPr>
          <w:rFonts w:hint="eastAsia"/>
        </w:rPr>
        <w:t>认证，就要求在</w:t>
      </w:r>
      <w:r>
        <w:rPr>
          <w:rFonts w:hint="eastAsia"/>
        </w:rPr>
        <w:t>RIP</w:t>
      </w:r>
      <w:r>
        <w:rPr>
          <w:rFonts w:hint="eastAsia"/>
        </w:rPr>
        <w:t>更新报文中包含认证密码，如果密码错误或者不存在，将认为该路由非法并丢弃。</w:t>
      </w:r>
    </w:p>
    <w:p w14:paraId="4773D922" w14:textId="77777777" w:rsidR="00870A08" w:rsidRDefault="003A5418">
      <w:pPr>
        <w:ind w:firstLine="420"/>
      </w:pPr>
      <w:r>
        <w:rPr>
          <w:rFonts w:hint="eastAsia"/>
        </w:rPr>
        <w:t>在路由器</w:t>
      </w:r>
      <w:r>
        <w:rPr>
          <w:rFonts w:hint="eastAsia"/>
        </w:rPr>
        <w:t>R1</w:t>
      </w:r>
      <w:r>
        <w:rPr>
          <w:rFonts w:hint="eastAsia"/>
        </w:rPr>
        <w:t>的</w:t>
      </w:r>
      <w:r>
        <w:t>G</w:t>
      </w:r>
      <w:r>
        <w:rPr>
          <w:rFonts w:hint="eastAsia"/>
        </w:rPr>
        <w:t xml:space="preserve">E </w:t>
      </w:r>
      <w:r>
        <w:t>0/0/</w:t>
      </w:r>
      <w:r>
        <w:rPr>
          <w:rFonts w:hint="eastAsia"/>
        </w:rPr>
        <w:t>1</w:t>
      </w:r>
      <w:r>
        <w:rPr>
          <w:rFonts w:hint="eastAsia"/>
        </w:rPr>
        <w:t>接口上抓包。</w:t>
      </w:r>
    </w:p>
    <w:p w14:paraId="425DCD43" w14:textId="77777777" w:rsidR="00870A08" w:rsidRDefault="003A5418">
      <w:pPr>
        <w:pStyle w:val="aff6"/>
        <w:jc w:val="center"/>
      </w:pPr>
      <w:r>
        <w:rPr>
          <w:noProof/>
          <w:lang w:val="en-GB"/>
        </w:rPr>
        <w:lastRenderedPageBreak/>
        <w:drawing>
          <wp:inline distT="0" distB="0" distL="0" distR="0" wp14:anchorId="0615768B" wp14:editId="007159FD">
            <wp:extent cx="4953000" cy="1504950"/>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28" cstate="print">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4962110" cy="1507619"/>
                    </a:xfrm>
                    <a:prstGeom prst="rect">
                      <a:avLst/>
                    </a:prstGeom>
                  </pic:spPr>
                </pic:pic>
              </a:graphicData>
            </a:graphic>
          </wp:inline>
        </w:drawing>
      </w:r>
    </w:p>
    <w:p w14:paraId="23984A00" w14:textId="77777777" w:rsidR="00870A08" w:rsidRDefault="003A5418">
      <w:pPr>
        <w:pStyle w:val="aff6"/>
        <w:jc w:val="center"/>
      </w:pPr>
      <w:r>
        <w:rPr>
          <w:rFonts w:hint="eastAsia"/>
        </w:rPr>
        <w:t>图</w:t>
      </w:r>
      <w:r>
        <w:rPr>
          <w:rFonts w:hint="eastAsia"/>
        </w:rPr>
        <w:t>7-3</w:t>
      </w:r>
    </w:p>
    <w:p w14:paraId="245BA07E" w14:textId="77777777" w:rsidR="00870A08" w:rsidRDefault="00870A08">
      <w:pPr>
        <w:ind w:firstLineChars="0" w:firstLine="0"/>
      </w:pPr>
    </w:p>
    <w:p w14:paraId="6A28C7FB" w14:textId="77777777" w:rsidR="00870A08" w:rsidRDefault="003A5418">
      <w:pPr>
        <w:ind w:firstLine="420"/>
      </w:pPr>
      <w:r>
        <w:rPr>
          <w:rFonts w:hint="eastAsia"/>
        </w:rPr>
        <w:t>可以观察到，此时</w:t>
      </w:r>
      <w:r>
        <w:rPr>
          <w:rFonts w:hint="eastAsia"/>
        </w:rPr>
        <w:t>R1</w:t>
      </w:r>
      <w:r>
        <w:rPr>
          <w:rFonts w:hint="eastAsia"/>
        </w:rPr>
        <w:t>与</w:t>
      </w:r>
      <w:r>
        <w:rPr>
          <w:rFonts w:hint="eastAsia"/>
        </w:rPr>
        <w:t>R2</w:t>
      </w:r>
      <w:r>
        <w:rPr>
          <w:rFonts w:hint="eastAsia"/>
        </w:rPr>
        <w:t>间发送的</w:t>
      </w:r>
      <w:r>
        <w:rPr>
          <w:rFonts w:hint="eastAsia"/>
        </w:rPr>
        <w:t>RIP</w:t>
      </w:r>
      <w:r>
        <w:rPr>
          <w:rFonts w:hint="eastAsia"/>
        </w:rPr>
        <w:t>报文中含</w:t>
      </w:r>
      <w:r>
        <w:rPr>
          <w:rFonts w:hint="eastAsia"/>
        </w:rPr>
        <w:t>authentication</w:t>
      </w:r>
      <w:r>
        <w:rPr>
          <w:rFonts w:hint="eastAsia"/>
        </w:rPr>
        <w:t>字段，并且密码是明文的</w:t>
      </w:r>
      <w:proofErr w:type="spellStart"/>
      <w:r>
        <w:rPr>
          <w:rFonts w:hint="eastAsia"/>
        </w:rPr>
        <w:t>huawei</w:t>
      </w:r>
      <w:proofErr w:type="spellEnd"/>
      <w:r>
        <w:rPr>
          <w:rFonts w:hint="eastAsia"/>
        </w:rPr>
        <w:t>。</w:t>
      </w:r>
    </w:p>
    <w:p w14:paraId="398CC997" w14:textId="77777777" w:rsidR="00870A08" w:rsidRDefault="003A5418">
      <w:pPr>
        <w:pStyle w:val="2"/>
        <w:numPr>
          <w:ilvl w:val="0"/>
          <w:numId w:val="29"/>
        </w:numPr>
        <w:ind w:left="426" w:hanging="426"/>
      </w:pPr>
      <w:r>
        <w:rPr>
          <w:rFonts w:hint="eastAsia"/>
        </w:rPr>
        <w:t>配置</w:t>
      </w:r>
      <w:r>
        <w:rPr>
          <w:rFonts w:hint="eastAsia"/>
        </w:rPr>
        <w:t>RIPv2 MD5</w:t>
      </w:r>
      <w:r>
        <w:rPr>
          <w:rFonts w:hint="eastAsia"/>
        </w:rPr>
        <w:t>密文验证</w:t>
      </w:r>
    </w:p>
    <w:p w14:paraId="691E84CA" w14:textId="77777777" w:rsidR="00870A08" w:rsidRDefault="003A5418">
      <w:pPr>
        <w:ind w:firstLine="420"/>
        <w:rPr>
          <w:kern w:val="0"/>
          <w:lang w:val="zh-CN"/>
        </w:rPr>
      </w:pPr>
      <w:r>
        <w:rPr>
          <w:rFonts w:hint="eastAsia"/>
          <w:kern w:val="0"/>
        </w:rPr>
        <w:t>在上一步骤中</w:t>
      </w:r>
      <w:r>
        <w:rPr>
          <w:rFonts w:hint="eastAsia"/>
          <w:kern w:val="0"/>
          <w:lang w:val="zh-CN"/>
        </w:rPr>
        <w:t>，在</w:t>
      </w:r>
      <w:r>
        <w:rPr>
          <w:rFonts w:hint="eastAsia"/>
          <w:kern w:val="0"/>
          <w:lang w:val="zh-CN"/>
        </w:rPr>
        <w:t>R1</w:t>
      </w:r>
      <w:r>
        <w:rPr>
          <w:rFonts w:hint="eastAsia"/>
          <w:kern w:val="0"/>
          <w:lang w:val="zh-CN"/>
        </w:rPr>
        <w:t>和</w:t>
      </w:r>
      <w:r>
        <w:rPr>
          <w:rFonts w:hint="eastAsia"/>
          <w:kern w:val="0"/>
          <w:lang w:val="zh-CN"/>
        </w:rPr>
        <w:t>R2</w:t>
      </w:r>
      <w:r>
        <w:rPr>
          <w:rFonts w:hint="eastAsia"/>
          <w:kern w:val="0"/>
          <w:lang w:val="zh-CN"/>
        </w:rPr>
        <w:t>上配置了简单验证方式的认证后，成功的抵御了</w:t>
      </w:r>
      <w:r>
        <w:rPr>
          <w:rFonts w:hint="eastAsia"/>
          <w:kern w:val="0"/>
          <w:lang w:val="zh-CN"/>
        </w:rPr>
        <w:t>R3</w:t>
      </w:r>
      <w:r>
        <w:rPr>
          <w:rFonts w:hint="eastAsia"/>
          <w:kern w:val="0"/>
          <w:lang w:val="zh-CN"/>
        </w:rPr>
        <w:t>的路由欺骗和攻击，且主机</w:t>
      </w:r>
      <w:r>
        <w:rPr>
          <w:rFonts w:hint="eastAsia"/>
          <w:kern w:val="0"/>
          <w:lang w:val="zh-CN"/>
        </w:rPr>
        <w:t>PC-1</w:t>
      </w:r>
      <w:r>
        <w:rPr>
          <w:rFonts w:hint="eastAsia"/>
          <w:kern w:val="0"/>
          <w:lang w:val="zh-CN"/>
        </w:rPr>
        <w:t>与</w:t>
      </w:r>
      <w:r>
        <w:rPr>
          <w:rFonts w:hint="eastAsia"/>
          <w:kern w:val="0"/>
          <w:lang w:val="zh-CN"/>
        </w:rPr>
        <w:t>PC-2</w:t>
      </w:r>
      <w:r>
        <w:rPr>
          <w:rFonts w:hint="eastAsia"/>
          <w:kern w:val="0"/>
          <w:lang w:val="zh-CN"/>
        </w:rPr>
        <w:t>可以正常通信。但是通过抓</w:t>
      </w:r>
      <w:proofErr w:type="gramStart"/>
      <w:r>
        <w:rPr>
          <w:rFonts w:hint="eastAsia"/>
          <w:kern w:val="0"/>
          <w:lang w:val="zh-CN"/>
        </w:rPr>
        <w:t>包能够</w:t>
      </w:r>
      <w:proofErr w:type="gramEnd"/>
      <w:r>
        <w:rPr>
          <w:rFonts w:hint="eastAsia"/>
          <w:kern w:val="0"/>
          <w:lang w:val="zh-CN"/>
        </w:rPr>
        <w:t>发现，简单验证方式下的认证安全性非常差，攻击者虽然无法直接攻击网络，但是可以抓取</w:t>
      </w:r>
      <w:r>
        <w:rPr>
          <w:rFonts w:hint="eastAsia"/>
          <w:kern w:val="0"/>
          <w:lang w:val="zh-CN"/>
        </w:rPr>
        <w:t>RIP</w:t>
      </w:r>
      <w:r>
        <w:rPr>
          <w:rFonts w:hint="eastAsia"/>
          <w:kern w:val="0"/>
          <w:lang w:val="zh-CN"/>
        </w:rPr>
        <w:t>协议数据包就能获得明文密码，因此建议使用</w:t>
      </w:r>
      <w:r>
        <w:rPr>
          <w:rFonts w:hint="eastAsia"/>
          <w:kern w:val="0"/>
          <w:lang w:val="zh-CN"/>
        </w:rPr>
        <w:t>MD5</w:t>
      </w:r>
      <w:r>
        <w:rPr>
          <w:rFonts w:hint="eastAsia"/>
          <w:kern w:val="0"/>
          <w:lang w:val="zh-CN"/>
        </w:rPr>
        <w:t>密文验证方式进行</w:t>
      </w:r>
      <w:r>
        <w:rPr>
          <w:rFonts w:hint="eastAsia"/>
          <w:kern w:val="0"/>
          <w:lang w:val="zh-CN"/>
        </w:rPr>
        <w:t>RIPv2</w:t>
      </w:r>
      <w:r>
        <w:rPr>
          <w:rFonts w:hint="eastAsia"/>
          <w:kern w:val="0"/>
          <w:lang w:val="zh-CN"/>
        </w:rPr>
        <w:t>的认证。</w:t>
      </w:r>
    </w:p>
    <w:p w14:paraId="52D9188A" w14:textId="77777777" w:rsidR="00870A08" w:rsidRDefault="003A5418">
      <w:pPr>
        <w:ind w:firstLine="420"/>
        <w:rPr>
          <w:kern w:val="0"/>
          <w:lang w:val="zh-CN"/>
        </w:rPr>
      </w:pPr>
      <w:r>
        <w:rPr>
          <w:rFonts w:hint="eastAsia"/>
          <w:kern w:val="0"/>
          <w:lang w:val="zh-CN"/>
        </w:rPr>
        <w:t>在</w:t>
      </w:r>
      <w:r>
        <w:rPr>
          <w:rFonts w:hint="eastAsia"/>
          <w:kern w:val="0"/>
        </w:rPr>
        <w:t>R1</w:t>
      </w:r>
      <w:r>
        <w:rPr>
          <w:rFonts w:hint="eastAsia"/>
          <w:kern w:val="0"/>
          <w:lang w:val="zh-CN"/>
        </w:rPr>
        <w:t>和</w:t>
      </w:r>
      <w:r>
        <w:rPr>
          <w:rFonts w:hint="eastAsia"/>
          <w:kern w:val="0"/>
        </w:rPr>
        <w:t>R2</w:t>
      </w:r>
      <w:r>
        <w:rPr>
          <w:rFonts w:hint="eastAsia"/>
          <w:kern w:val="0"/>
          <w:lang w:val="zh-CN"/>
        </w:rPr>
        <w:t>的</w:t>
      </w:r>
      <w:r>
        <w:t>G</w:t>
      </w:r>
      <w:r>
        <w:rPr>
          <w:rFonts w:hint="eastAsia"/>
        </w:rPr>
        <w:t xml:space="preserve">E </w:t>
      </w:r>
      <w:r>
        <w:t>0/0/</w:t>
      </w:r>
      <w:r>
        <w:rPr>
          <w:rFonts w:hint="eastAsia"/>
        </w:rPr>
        <w:t>1</w:t>
      </w:r>
      <w:r>
        <w:rPr>
          <w:rFonts w:hint="eastAsia"/>
          <w:kern w:val="0"/>
          <w:lang w:val="zh-CN"/>
        </w:rPr>
        <w:t>接口上删除上一步骤中的简单验证配置，选择使用</w:t>
      </w:r>
      <w:r>
        <w:rPr>
          <w:rFonts w:hint="eastAsia"/>
          <w:kern w:val="0"/>
          <w:lang w:val="zh-CN"/>
        </w:rPr>
        <w:t>MD5</w:t>
      </w:r>
      <w:r>
        <w:rPr>
          <w:rFonts w:hint="eastAsia"/>
          <w:kern w:val="0"/>
          <w:lang w:val="zh-CN"/>
        </w:rPr>
        <w:t>密文验证方式配置。其中可以选择</w:t>
      </w:r>
      <w:r>
        <w:rPr>
          <w:rFonts w:hint="eastAsia"/>
          <w:kern w:val="0"/>
          <w:lang w:val="zh-CN"/>
        </w:rPr>
        <w:t>MD5</w:t>
      </w:r>
      <w:r>
        <w:rPr>
          <w:rFonts w:hint="eastAsia"/>
          <w:kern w:val="0"/>
          <w:lang w:val="zh-CN"/>
        </w:rPr>
        <w:t>密文验证方式的报文格式，配置</w:t>
      </w:r>
      <w:r>
        <w:rPr>
          <w:rFonts w:hint="eastAsia"/>
          <w:kern w:val="0"/>
          <w:lang w:val="zh-CN"/>
        </w:rPr>
        <w:t>usual</w:t>
      </w:r>
      <w:r>
        <w:rPr>
          <w:rFonts w:hint="eastAsia"/>
          <w:kern w:val="0"/>
          <w:lang w:val="zh-CN"/>
        </w:rPr>
        <w:t>参数表示使用通用报文格式，使用</w:t>
      </w:r>
      <w:r>
        <w:rPr>
          <w:rFonts w:hint="eastAsia"/>
          <w:kern w:val="0"/>
          <w:lang w:val="zh-CN"/>
        </w:rPr>
        <w:t>nonstanard</w:t>
      </w:r>
      <w:r>
        <w:rPr>
          <w:rFonts w:hint="eastAsia"/>
          <w:kern w:val="0"/>
          <w:lang w:val="zh-CN"/>
        </w:rPr>
        <w:t>参数表示使用非标准报文格式（</w:t>
      </w:r>
      <w:r>
        <w:rPr>
          <w:rFonts w:hint="eastAsia"/>
          <w:kern w:val="0"/>
          <w:lang w:val="zh-CN"/>
        </w:rPr>
        <w:t>IETF</w:t>
      </w:r>
      <w:r>
        <w:rPr>
          <w:rFonts w:hint="eastAsia"/>
          <w:kern w:val="0"/>
          <w:lang w:val="zh-CN"/>
        </w:rPr>
        <w:t>标准），但是必须保证两端的报文格式一致，这里选用通用标准格式。</w:t>
      </w:r>
    </w:p>
    <w:p w14:paraId="6D8F5A32" w14:textId="77777777" w:rsidR="00870A08" w:rsidRDefault="003A5418">
      <w:pPr>
        <w:pStyle w:val="aff6"/>
      </w:pPr>
      <w:r>
        <w:t>[R1-</w:t>
      </w:r>
      <w:r>
        <w:rPr>
          <w:szCs w:val="20"/>
        </w:rPr>
        <w:t>GigabitEthernet0/0/</w:t>
      </w:r>
      <w:proofErr w:type="gramStart"/>
      <w:r>
        <w:rPr>
          <w:rFonts w:hint="eastAsia"/>
          <w:szCs w:val="20"/>
        </w:rPr>
        <w:t>1</w:t>
      </w:r>
      <w:r>
        <w:t>]undo</w:t>
      </w:r>
      <w:proofErr w:type="gramEnd"/>
      <w:r>
        <w:t xml:space="preserve"> rip authentication-mode</w:t>
      </w:r>
    </w:p>
    <w:p w14:paraId="2F8417DE" w14:textId="77777777" w:rsidR="00870A08" w:rsidRDefault="003A5418">
      <w:pPr>
        <w:pStyle w:val="aff6"/>
      </w:pPr>
      <w:r>
        <w:t>[R1-</w:t>
      </w:r>
      <w:r>
        <w:rPr>
          <w:szCs w:val="20"/>
        </w:rPr>
        <w:t>GigabitEthernet0/0/</w:t>
      </w:r>
      <w:proofErr w:type="gramStart"/>
      <w:r>
        <w:rPr>
          <w:rFonts w:hint="eastAsia"/>
          <w:szCs w:val="20"/>
        </w:rPr>
        <w:t>1</w:t>
      </w:r>
      <w:r>
        <w:t>]rip</w:t>
      </w:r>
      <w:proofErr w:type="gramEnd"/>
      <w:r>
        <w:t xml:space="preserve"> authentication-mode md5 usual </w:t>
      </w:r>
      <w:proofErr w:type="spellStart"/>
      <w:r>
        <w:t>huawei</w:t>
      </w:r>
      <w:proofErr w:type="spellEnd"/>
    </w:p>
    <w:p w14:paraId="7994621B" w14:textId="77777777" w:rsidR="00870A08" w:rsidRDefault="00870A08">
      <w:pPr>
        <w:pStyle w:val="aff6"/>
      </w:pPr>
    </w:p>
    <w:p w14:paraId="4C84AA6E" w14:textId="77777777" w:rsidR="00870A08" w:rsidRDefault="003A5418">
      <w:pPr>
        <w:pStyle w:val="aff6"/>
      </w:pPr>
      <w:r>
        <w:t>[R</w:t>
      </w:r>
      <w:r>
        <w:rPr>
          <w:rFonts w:hint="eastAsia"/>
        </w:rPr>
        <w:t>2</w:t>
      </w:r>
      <w:r>
        <w:t>-</w:t>
      </w:r>
      <w:r>
        <w:rPr>
          <w:szCs w:val="20"/>
        </w:rPr>
        <w:t>GigabitEthernet0/0/</w:t>
      </w:r>
      <w:proofErr w:type="gramStart"/>
      <w:r>
        <w:rPr>
          <w:rFonts w:hint="eastAsia"/>
          <w:szCs w:val="20"/>
        </w:rPr>
        <w:t>1</w:t>
      </w:r>
      <w:r>
        <w:t>]undo</w:t>
      </w:r>
      <w:proofErr w:type="gramEnd"/>
      <w:r>
        <w:t xml:space="preserve"> rip authentication-mode</w:t>
      </w:r>
    </w:p>
    <w:p w14:paraId="188B2B49" w14:textId="77777777" w:rsidR="00870A08" w:rsidRDefault="003A5418">
      <w:pPr>
        <w:pStyle w:val="aff6"/>
      </w:pPr>
      <w:r>
        <w:t>[R</w:t>
      </w:r>
      <w:r>
        <w:rPr>
          <w:rFonts w:hint="eastAsia"/>
        </w:rPr>
        <w:t>2</w:t>
      </w:r>
      <w:r>
        <w:t>-</w:t>
      </w:r>
      <w:r>
        <w:rPr>
          <w:szCs w:val="20"/>
        </w:rPr>
        <w:t>GigabitEthernet0/0/</w:t>
      </w:r>
      <w:proofErr w:type="gramStart"/>
      <w:r>
        <w:rPr>
          <w:rFonts w:hint="eastAsia"/>
          <w:szCs w:val="20"/>
        </w:rPr>
        <w:t>1</w:t>
      </w:r>
      <w:r>
        <w:t>]rip</w:t>
      </w:r>
      <w:proofErr w:type="gramEnd"/>
      <w:r>
        <w:t xml:space="preserve"> authentication-mode md5 usual </w:t>
      </w:r>
      <w:proofErr w:type="spellStart"/>
      <w:r>
        <w:t>huawei</w:t>
      </w:r>
      <w:proofErr w:type="spellEnd"/>
    </w:p>
    <w:p w14:paraId="2E084385" w14:textId="77777777" w:rsidR="00870A08" w:rsidRDefault="00870A08">
      <w:pPr>
        <w:pStyle w:val="aff6"/>
      </w:pPr>
    </w:p>
    <w:p w14:paraId="0E132168" w14:textId="77777777" w:rsidR="00870A08" w:rsidRDefault="003A5418">
      <w:pPr>
        <w:ind w:firstLine="420"/>
        <w:rPr>
          <w:kern w:val="0"/>
        </w:rPr>
      </w:pPr>
      <w:r>
        <w:rPr>
          <w:rFonts w:hint="eastAsia"/>
          <w:kern w:val="0"/>
        </w:rPr>
        <w:t>配置完成后，查看</w:t>
      </w:r>
      <w:r>
        <w:rPr>
          <w:rFonts w:hint="eastAsia"/>
          <w:kern w:val="0"/>
        </w:rPr>
        <w:t>R1</w:t>
      </w:r>
      <w:r>
        <w:rPr>
          <w:rFonts w:hint="eastAsia"/>
          <w:kern w:val="0"/>
        </w:rPr>
        <w:t>和</w:t>
      </w:r>
      <w:r>
        <w:rPr>
          <w:rFonts w:hint="eastAsia"/>
          <w:kern w:val="0"/>
        </w:rPr>
        <w:t>R2</w:t>
      </w:r>
      <w:r>
        <w:rPr>
          <w:rFonts w:hint="eastAsia"/>
          <w:kern w:val="0"/>
        </w:rPr>
        <w:t>路由表。</w:t>
      </w:r>
    </w:p>
    <w:p w14:paraId="0EF54F54" w14:textId="77777777" w:rsidR="00870A08" w:rsidRDefault="003A5418">
      <w:pPr>
        <w:pStyle w:val="aff6"/>
      </w:pPr>
      <w:r>
        <w:t>[R</w:t>
      </w:r>
      <w:proofErr w:type="gramStart"/>
      <w:r>
        <w:t>1]display</w:t>
      </w:r>
      <w:proofErr w:type="gramEnd"/>
      <w:r>
        <w:rPr>
          <w:rFonts w:hint="eastAsia"/>
        </w:rPr>
        <w:t xml:space="preserve"> </w:t>
      </w:r>
      <w:proofErr w:type="spellStart"/>
      <w:r>
        <w:t>ip</w:t>
      </w:r>
      <w:proofErr w:type="spellEnd"/>
      <w:r>
        <w:t xml:space="preserve"> routing-table </w:t>
      </w:r>
    </w:p>
    <w:p w14:paraId="73F0F3FF" w14:textId="77777777" w:rsidR="00870A08" w:rsidRDefault="003A5418">
      <w:pPr>
        <w:pStyle w:val="aff6"/>
      </w:pPr>
      <w:r>
        <w:t>Destination/</w:t>
      </w:r>
      <w:proofErr w:type="gramStart"/>
      <w:r>
        <w:t xml:space="preserve">Mask </w:t>
      </w:r>
      <w:r>
        <w:rPr>
          <w:rFonts w:hint="eastAsia"/>
        </w:rPr>
        <w:t xml:space="preserve"> </w:t>
      </w:r>
      <w:r>
        <w:t>Proto</w:t>
      </w:r>
      <w:proofErr w:type="gramEnd"/>
      <w:r>
        <w:t xml:space="preserve">   Pre  Cost  Flags </w:t>
      </w:r>
      <w:proofErr w:type="spellStart"/>
      <w:r>
        <w:t>NextHop</w:t>
      </w:r>
      <w:proofErr w:type="spellEnd"/>
      <w:r>
        <w:t xml:space="preserve">    Interface</w:t>
      </w:r>
    </w:p>
    <w:p w14:paraId="7DCD7D76" w14:textId="77777777" w:rsidR="00870A08" w:rsidRDefault="003A5418">
      <w:pPr>
        <w:pStyle w:val="aff6"/>
      </w:pPr>
      <w:r>
        <w:t xml:space="preserve">   10.</w:t>
      </w:r>
      <w:r>
        <w:rPr>
          <w:rFonts w:hint="eastAsia"/>
        </w:rPr>
        <w:t>0</w:t>
      </w:r>
      <w:r>
        <w:t xml:space="preserve">.12.0/24  </w:t>
      </w:r>
      <w:r>
        <w:rPr>
          <w:rFonts w:hint="eastAsia"/>
        </w:rPr>
        <w:t xml:space="preserve">  </w:t>
      </w:r>
      <w:proofErr w:type="gramStart"/>
      <w:r>
        <w:t>Direct  0</w:t>
      </w:r>
      <w:proofErr w:type="gramEnd"/>
      <w:r>
        <w:t xml:space="preserve">    0    D   </w:t>
      </w:r>
      <w:r>
        <w:rPr>
          <w:rFonts w:hint="eastAsia"/>
        </w:rPr>
        <w:t xml:space="preserve">  </w:t>
      </w:r>
      <w:r>
        <w:t>10.</w:t>
      </w:r>
      <w:r>
        <w:rPr>
          <w:rFonts w:hint="eastAsia"/>
        </w:rPr>
        <w:t>0</w:t>
      </w:r>
      <w:r>
        <w:t xml:space="preserve">.12.1 </w:t>
      </w:r>
      <w:r>
        <w:rPr>
          <w:rFonts w:hint="eastAsia"/>
        </w:rPr>
        <w:t xml:space="preserve">  </w:t>
      </w:r>
      <w:r>
        <w:rPr>
          <w:sz w:val="20"/>
          <w:szCs w:val="20"/>
        </w:rPr>
        <w:t>GigabitEthernet0/0/</w:t>
      </w:r>
      <w:r>
        <w:rPr>
          <w:rFonts w:hint="eastAsia"/>
          <w:sz w:val="20"/>
          <w:szCs w:val="20"/>
        </w:rPr>
        <w:t>1</w:t>
      </w:r>
    </w:p>
    <w:p w14:paraId="4F531393" w14:textId="77777777" w:rsidR="00870A08" w:rsidRDefault="003A5418">
      <w:pPr>
        <w:pStyle w:val="aff6"/>
      </w:pPr>
      <w:r>
        <w:lastRenderedPageBreak/>
        <w:t xml:space="preserve">   127.0.0.0/8   </w:t>
      </w:r>
      <w:r>
        <w:rPr>
          <w:rFonts w:hint="eastAsia"/>
        </w:rPr>
        <w:t xml:space="preserve">  </w:t>
      </w:r>
      <w:proofErr w:type="gramStart"/>
      <w:r>
        <w:t>Direct  0</w:t>
      </w:r>
      <w:proofErr w:type="gramEnd"/>
      <w:r>
        <w:t xml:space="preserve">    0    D   </w:t>
      </w:r>
      <w:r>
        <w:rPr>
          <w:rFonts w:hint="eastAsia"/>
        </w:rPr>
        <w:t xml:space="preserve">  </w:t>
      </w:r>
      <w:r>
        <w:t>127.0.0.1   InLoopBack0</w:t>
      </w:r>
    </w:p>
    <w:p w14:paraId="4122C40C"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InLoopBack0</w:t>
      </w:r>
    </w:p>
    <w:p w14:paraId="6DC7CB6F" w14:textId="77777777" w:rsidR="00870A08" w:rsidRDefault="003A5418">
      <w:pPr>
        <w:pStyle w:val="aff6"/>
      </w:pPr>
      <w:r>
        <w:t xml:space="preserve">   192.168.10.0/24 </w:t>
      </w:r>
      <w:proofErr w:type="gramStart"/>
      <w:r>
        <w:t>Direct  0</w:t>
      </w:r>
      <w:proofErr w:type="gramEnd"/>
      <w:r>
        <w:t xml:space="preserve">   0   </w:t>
      </w:r>
      <w:r>
        <w:rPr>
          <w:rFonts w:hint="eastAsia"/>
        </w:rPr>
        <w:t xml:space="preserve"> </w:t>
      </w:r>
      <w:r>
        <w:t>D   192.168.10.1</w:t>
      </w:r>
      <w:r>
        <w:rPr>
          <w:rFonts w:hint="eastAsia"/>
        </w:rPr>
        <w:t xml:space="preserve">  </w:t>
      </w:r>
      <w:r>
        <w:rPr>
          <w:sz w:val="20"/>
          <w:szCs w:val="20"/>
        </w:rPr>
        <w:t>GigabitEthernet0/0/0</w:t>
      </w:r>
    </w:p>
    <w:p w14:paraId="24D461AE" w14:textId="77777777" w:rsidR="00870A08" w:rsidRDefault="003A5418">
      <w:pPr>
        <w:pStyle w:val="aff6"/>
      </w:pPr>
      <w:r>
        <w:t xml:space="preserve">   192.168.10.1/</w:t>
      </w:r>
      <w:proofErr w:type="gramStart"/>
      <w:r>
        <w:t>32  Direct</w:t>
      </w:r>
      <w:proofErr w:type="gramEnd"/>
      <w:r>
        <w:t xml:space="preserve"> 0   0    D   127.0.0.1 </w:t>
      </w:r>
      <w:r>
        <w:rPr>
          <w:rFonts w:hint="eastAsia"/>
        </w:rPr>
        <w:t xml:space="preserve">     </w:t>
      </w:r>
      <w:r>
        <w:rPr>
          <w:sz w:val="20"/>
          <w:szCs w:val="20"/>
        </w:rPr>
        <w:t>GigabitEthernet0/0/</w:t>
      </w:r>
      <w:r>
        <w:rPr>
          <w:rFonts w:hint="eastAsia"/>
          <w:sz w:val="20"/>
          <w:szCs w:val="20"/>
        </w:rPr>
        <w:t>0</w:t>
      </w:r>
    </w:p>
    <w:p w14:paraId="02B40989" w14:textId="77777777" w:rsidR="00870A08" w:rsidRDefault="003A5418">
      <w:pPr>
        <w:pStyle w:val="aff6"/>
      </w:pPr>
      <w:r>
        <w:t xml:space="preserve">   </w:t>
      </w:r>
      <w:r>
        <w:rPr>
          <w:shd w:val="pct10" w:color="auto" w:fill="FFFFFF"/>
        </w:rPr>
        <w:t>192.168.20.0/</w:t>
      </w:r>
      <w:proofErr w:type="gramStart"/>
      <w:r>
        <w:rPr>
          <w:shd w:val="pct10" w:color="auto" w:fill="FFFFFF"/>
        </w:rPr>
        <w:t>24  RIP</w:t>
      </w:r>
      <w:proofErr w:type="gramEnd"/>
      <w:r>
        <w:rPr>
          <w:shd w:val="pct10" w:color="auto" w:fill="FFFFFF"/>
        </w:rPr>
        <w:t xml:space="preserve">    100 1    D   10.</w:t>
      </w:r>
      <w:r>
        <w:rPr>
          <w:rFonts w:hint="eastAsia"/>
          <w:shd w:val="pct10" w:color="auto" w:fill="FFFFFF"/>
        </w:rPr>
        <w:t>0</w:t>
      </w:r>
      <w:r>
        <w:rPr>
          <w:shd w:val="pct10" w:color="auto" w:fill="FFFFFF"/>
        </w:rPr>
        <w:t xml:space="preserve">.12.2 </w:t>
      </w:r>
      <w:r>
        <w:rPr>
          <w:rFonts w:hint="eastAsia"/>
          <w:shd w:val="pct10" w:color="auto" w:fill="FFFFFF"/>
        </w:rPr>
        <w:t xml:space="preserve">     </w:t>
      </w:r>
      <w:r>
        <w:rPr>
          <w:sz w:val="20"/>
          <w:szCs w:val="20"/>
          <w:shd w:val="pct10" w:color="auto" w:fill="FFFFFF"/>
        </w:rPr>
        <w:t>GigabitEthernet0/0/</w:t>
      </w:r>
      <w:r>
        <w:rPr>
          <w:rFonts w:hint="eastAsia"/>
          <w:sz w:val="20"/>
          <w:szCs w:val="20"/>
          <w:shd w:val="pct10" w:color="auto" w:fill="FFFFFF"/>
        </w:rPr>
        <w:t>1</w:t>
      </w:r>
    </w:p>
    <w:p w14:paraId="4FDE7E85" w14:textId="77777777" w:rsidR="00870A08" w:rsidRDefault="00870A08">
      <w:pPr>
        <w:pStyle w:val="aff6"/>
      </w:pPr>
    </w:p>
    <w:p w14:paraId="25A8A58A"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51E354DB" w14:textId="77777777" w:rsidR="00870A08" w:rsidRDefault="003A5418">
      <w:pPr>
        <w:pStyle w:val="aff6"/>
      </w:pPr>
      <w:r>
        <w:t>Destination/Mask</w:t>
      </w:r>
      <w:r>
        <w:rPr>
          <w:rFonts w:hint="eastAsia"/>
        </w:rPr>
        <w:t xml:space="preserve"> </w:t>
      </w:r>
      <w:proofErr w:type="gramStart"/>
      <w:r>
        <w:t>Proto  Pre</w:t>
      </w:r>
      <w:proofErr w:type="gramEnd"/>
      <w:r>
        <w:t xml:space="preserve">  Cost Flags </w:t>
      </w:r>
      <w:proofErr w:type="spellStart"/>
      <w:r>
        <w:t>NextHop</w:t>
      </w:r>
      <w:proofErr w:type="spellEnd"/>
      <w:r>
        <w:t xml:space="preserve">      Interface</w:t>
      </w:r>
    </w:p>
    <w:p w14:paraId="193B3877" w14:textId="77777777" w:rsidR="00870A08" w:rsidRDefault="003A5418">
      <w:pPr>
        <w:pStyle w:val="aff6"/>
      </w:pPr>
      <w:r>
        <w:t xml:space="preserve">   10.0.12.0/</w:t>
      </w:r>
      <w:proofErr w:type="gramStart"/>
      <w:r>
        <w:t>24  Direct</w:t>
      </w:r>
      <w:proofErr w:type="gramEnd"/>
      <w:r>
        <w:t xml:space="preserve">  0    0     D   10.0.12.2       </w:t>
      </w:r>
      <w:r>
        <w:rPr>
          <w:sz w:val="20"/>
          <w:szCs w:val="20"/>
        </w:rPr>
        <w:t>GigabitEthernet0/0/</w:t>
      </w:r>
      <w:r>
        <w:rPr>
          <w:rFonts w:hint="eastAsia"/>
          <w:sz w:val="20"/>
          <w:szCs w:val="20"/>
        </w:rPr>
        <w:t>1</w:t>
      </w:r>
    </w:p>
    <w:p w14:paraId="0FF1FE15" w14:textId="77777777" w:rsidR="00870A08" w:rsidRDefault="003A5418">
      <w:pPr>
        <w:pStyle w:val="aff6"/>
      </w:pPr>
      <w:r>
        <w:t xml:space="preserve">   127.0.0.0/8   </w:t>
      </w:r>
      <w:proofErr w:type="gramStart"/>
      <w:r>
        <w:t>Direct  0</w:t>
      </w:r>
      <w:proofErr w:type="gramEnd"/>
      <w:r>
        <w:t xml:space="preserve">    0     D   127.0.0.1       InLoopBack0</w:t>
      </w:r>
    </w:p>
    <w:p w14:paraId="51AD1EBB" w14:textId="77777777" w:rsidR="00870A08" w:rsidRDefault="003A5418">
      <w:pPr>
        <w:pStyle w:val="aff6"/>
      </w:pPr>
      <w:r>
        <w:t xml:space="preserve">   127.0.0.1/</w:t>
      </w:r>
      <w:proofErr w:type="gramStart"/>
      <w:r>
        <w:t>32  Direct</w:t>
      </w:r>
      <w:proofErr w:type="gramEnd"/>
      <w:r>
        <w:t xml:space="preserve">  0    0     D   127.0.0.1       InLoopBack0</w:t>
      </w:r>
    </w:p>
    <w:p w14:paraId="7980C120" w14:textId="77777777" w:rsidR="00870A08" w:rsidRDefault="003A5418">
      <w:pPr>
        <w:pStyle w:val="aff6"/>
      </w:pPr>
      <w:r>
        <w:t xml:space="preserve">   </w:t>
      </w:r>
      <w:r>
        <w:rPr>
          <w:shd w:val="pct10" w:color="auto" w:fill="FFFFFF"/>
        </w:rPr>
        <w:t>192.168.10.0/</w:t>
      </w:r>
      <w:proofErr w:type="gramStart"/>
      <w:r>
        <w:rPr>
          <w:shd w:val="pct10" w:color="auto" w:fill="FFFFFF"/>
        </w:rPr>
        <w:t>24  RIP</w:t>
      </w:r>
      <w:proofErr w:type="gramEnd"/>
      <w:r>
        <w:rPr>
          <w:shd w:val="pct10" w:color="auto" w:fill="FFFFFF"/>
        </w:rPr>
        <w:t xml:space="preserve">  100  1    </w:t>
      </w:r>
      <w:r>
        <w:rPr>
          <w:rFonts w:hint="eastAsia"/>
          <w:shd w:val="pct10" w:color="auto" w:fill="FFFFFF"/>
        </w:rPr>
        <w:t xml:space="preserve"> </w:t>
      </w:r>
      <w:r>
        <w:rPr>
          <w:shd w:val="pct10" w:color="auto" w:fill="FFFFFF"/>
        </w:rPr>
        <w:t xml:space="preserve">D   10.0.12.1     </w:t>
      </w:r>
      <w:r>
        <w:rPr>
          <w:rFonts w:hint="eastAsia"/>
          <w:shd w:val="pct10" w:color="auto" w:fill="FFFFFF"/>
        </w:rPr>
        <w:t xml:space="preserve">  </w:t>
      </w:r>
      <w:r>
        <w:rPr>
          <w:sz w:val="20"/>
          <w:szCs w:val="20"/>
          <w:shd w:val="pct10" w:color="auto" w:fill="FFFFFF"/>
        </w:rPr>
        <w:t>GigabitEthernet0/0/</w:t>
      </w:r>
      <w:r>
        <w:rPr>
          <w:rFonts w:hint="eastAsia"/>
          <w:sz w:val="20"/>
          <w:szCs w:val="20"/>
          <w:shd w:val="pct10" w:color="auto" w:fill="FFFFFF"/>
        </w:rPr>
        <w:t>1</w:t>
      </w:r>
    </w:p>
    <w:p w14:paraId="5B7DD69E" w14:textId="77777777" w:rsidR="00870A08" w:rsidRDefault="003A5418">
      <w:pPr>
        <w:pStyle w:val="aff6"/>
      </w:pPr>
      <w:r>
        <w:t xml:space="preserve">   192.168.20.0/</w:t>
      </w:r>
      <w:proofErr w:type="gramStart"/>
      <w:r>
        <w:t>24  Direct</w:t>
      </w:r>
      <w:proofErr w:type="gramEnd"/>
      <w:r>
        <w:t xml:space="preserve">  0  0    D   192.168.20.1   </w:t>
      </w:r>
      <w:r>
        <w:rPr>
          <w:sz w:val="20"/>
          <w:szCs w:val="20"/>
        </w:rPr>
        <w:t>GigabitEthernet0/0/</w:t>
      </w:r>
      <w:r>
        <w:rPr>
          <w:rFonts w:hint="eastAsia"/>
          <w:sz w:val="20"/>
          <w:szCs w:val="20"/>
        </w:rPr>
        <w:t>0</w:t>
      </w:r>
    </w:p>
    <w:p w14:paraId="059F5E1E" w14:textId="77777777" w:rsidR="00870A08" w:rsidRDefault="003A5418">
      <w:pPr>
        <w:pStyle w:val="aff6"/>
      </w:pPr>
      <w:r>
        <w:t xml:space="preserve">  192.168.20.1/</w:t>
      </w:r>
      <w:proofErr w:type="gramStart"/>
      <w:r>
        <w:t>32  Direct</w:t>
      </w:r>
      <w:proofErr w:type="gramEnd"/>
      <w:r>
        <w:t xml:space="preserve">  0  0    D   127.0.0.1       </w:t>
      </w:r>
      <w:r>
        <w:rPr>
          <w:sz w:val="20"/>
          <w:szCs w:val="20"/>
        </w:rPr>
        <w:t>GigabitEthernet0/0/</w:t>
      </w:r>
      <w:r>
        <w:rPr>
          <w:rFonts w:hint="eastAsia"/>
          <w:sz w:val="20"/>
          <w:szCs w:val="20"/>
        </w:rPr>
        <w:t>0</w:t>
      </w:r>
    </w:p>
    <w:p w14:paraId="4DEA5BE5" w14:textId="77777777" w:rsidR="00870A08" w:rsidRDefault="00870A08">
      <w:pPr>
        <w:ind w:firstLine="420"/>
        <w:jc w:val="left"/>
      </w:pPr>
    </w:p>
    <w:p w14:paraId="32D44678" w14:textId="77777777" w:rsidR="00870A08" w:rsidRDefault="003A5418">
      <w:pPr>
        <w:ind w:firstLine="420"/>
        <w:rPr>
          <w:kern w:val="0"/>
        </w:rPr>
      </w:pPr>
      <w:r>
        <w:rPr>
          <w:rFonts w:hint="eastAsia"/>
        </w:rPr>
        <w:t>可以观察到</w:t>
      </w:r>
      <w:r>
        <w:rPr>
          <w:rFonts w:hint="eastAsia"/>
        </w:rPr>
        <w:t>R1</w:t>
      </w:r>
      <w:r>
        <w:rPr>
          <w:rFonts w:hint="eastAsia"/>
        </w:rPr>
        <w:t>与</w:t>
      </w:r>
      <w:r>
        <w:rPr>
          <w:rFonts w:hint="eastAsia"/>
        </w:rPr>
        <w:t>R2</w:t>
      </w:r>
      <w:r>
        <w:rPr>
          <w:rFonts w:hint="eastAsia"/>
        </w:rPr>
        <w:t>的路由表正常，</w:t>
      </w:r>
      <w:r>
        <w:rPr>
          <w:rFonts w:hint="eastAsia"/>
        </w:rPr>
        <w:t>R3</w:t>
      </w:r>
      <w:r>
        <w:rPr>
          <w:rFonts w:hint="eastAsia"/>
        </w:rPr>
        <w:t>发送的欺骗路由在路由表中消失，与配置简单验证的效果一样。</w:t>
      </w:r>
    </w:p>
    <w:p w14:paraId="14A0411D" w14:textId="77777777" w:rsidR="00870A08" w:rsidRDefault="003A5418">
      <w:pPr>
        <w:ind w:firstLine="420"/>
        <w:rPr>
          <w:kern w:val="0"/>
        </w:rPr>
      </w:pPr>
      <w:r>
        <w:rPr>
          <w:rFonts w:hint="eastAsia"/>
          <w:kern w:val="0"/>
        </w:rPr>
        <w:t>继续抓取</w:t>
      </w:r>
      <w:r>
        <w:rPr>
          <w:rFonts w:hint="eastAsia"/>
          <w:kern w:val="0"/>
        </w:rPr>
        <w:t>R1</w:t>
      </w:r>
      <w:r>
        <w:rPr>
          <w:rFonts w:hint="eastAsia"/>
          <w:kern w:val="0"/>
        </w:rPr>
        <w:t>的</w:t>
      </w:r>
      <w:r>
        <w:rPr>
          <w:kern w:val="0"/>
        </w:rPr>
        <w:t>G</w:t>
      </w:r>
      <w:r>
        <w:rPr>
          <w:rFonts w:hint="eastAsia"/>
          <w:kern w:val="0"/>
        </w:rPr>
        <w:t xml:space="preserve">E </w:t>
      </w:r>
      <w:r>
        <w:rPr>
          <w:kern w:val="0"/>
        </w:rPr>
        <w:t>0/0/</w:t>
      </w:r>
      <w:r>
        <w:rPr>
          <w:rFonts w:hint="eastAsia"/>
          <w:kern w:val="0"/>
        </w:rPr>
        <w:t>1</w:t>
      </w:r>
      <w:r>
        <w:rPr>
          <w:rFonts w:hint="eastAsia"/>
          <w:kern w:val="0"/>
        </w:rPr>
        <w:t>接口上的报文。</w:t>
      </w:r>
    </w:p>
    <w:p w14:paraId="62EEAF01" w14:textId="77777777" w:rsidR="00870A08" w:rsidRDefault="003A5418">
      <w:pPr>
        <w:pStyle w:val="aff6"/>
        <w:jc w:val="center"/>
      </w:pPr>
      <w:r>
        <w:rPr>
          <w:noProof/>
          <w:lang w:val="en-GB"/>
        </w:rPr>
        <w:drawing>
          <wp:inline distT="0" distB="0" distL="0" distR="0" wp14:anchorId="1795E7D3" wp14:editId="6CEB43DF">
            <wp:extent cx="5274310" cy="2409825"/>
            <wp:effectExtent l="0" t="0" r="2540" b="952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29" cstate="print">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5274310" cy="2410067"/>
                    </a:xfrm>
                    <a:prstGeom prst="rect">
                      <a:avLst/>
                    </a:prstGeom>
                  </pic:spPr>
                </pic:pic>
              </a:graphicData>
            </a:graphic>
          </wp:inline>
        </w:drawing>
      </w:r>
    </w:p>
    <w:p w14:paraId="79BC9F6A" w14:textId="77777777" w:rsidR="00870A08" w:rsidRDefault="003A5418">
      <w:pPr>
        <w:pStyle w:val="aff6"/>
        <w:jc w:val="center"/>
      </w:pPr>
      <w:r>
        <w:rPr>
          <w:rFonts w:hint="eastAsia"/>
        </w:rPr>
        <w:t>图</w:t>
      </w:r>
      <w:r>
        <w:rPr>
          <w:rFonts w:hint="eastAsia"/>
        </w:rPr>
        <w:t>7-4</w:t>
      </w:r>
    </w:p>
    <w:p w14:paraId="543C8E7B" w14:textId="77777777" w:rsidR="00870A08" w:rsidRDefault="00870A08">
      <w:pPr>
        <w:ind w:firstLine="420"/>
        <w:rPr>
          <w:kern w:val="0"/>
        </w:rPr>
      </w:pPr>
    </w:p>
    <w:p w14:paraId="3232F0F5" w14:textId="77777777" w:rsidR="00870A08" w:rsidRDefault="003A5418">
      <w:pPr>
        <w:ind w:firstLine="420"/>
        <w:rPr>
          <w:kern w:val="0"/>
        </w:rPr>
      </w:pPr>
      <w:r>
        <w:rPr>
          <w:rFonts w:hint="eastAsia"/>
          <w:kern w:val="0"/>
        </w:rPr>
        <w:t>抓</w:t>
      </w:r>
      <w:proofErr w:type="gramStart"/>
      <w:r>
        <w:rPr>
          <w:rFonts w:hint="eastAsia"/>
          <w:kern w:val="0"/>
        </w:rPr>
        <w:t>包发现</w:t>
      </w:r>
      <w:proofErr w:type="gramEnd"/>
      <w:r>
        <w:rPr>
          <w:rFonts w:hint="eastAsia"/>
          <w:kern w:val="0"/>
        </w:rPr>
        <w:t>已经无法看到配置的认证密码，而看到的是一个</w:t>
      </w:r>
      <w:r>
        <w:rPr>
          <w:rFonts w:hint="eastAsia"/>
          <w:kern w:val="0"/>
        </w:rPr>
        <w:t>128</w:t>
      </w:r>
      <w:r>
        <w:rPr>
          <w:rFonts w:hint="eastAsia"/>
          <w:kern w:val="0"/>
        </w:rPr>
        <w:t>位的</w:t>
      </w:r>
      <w:r>
        <w:rPr>
          <w:rFonts w:hint="eastAsia"/>
          <w:kern w:val="0"/>
        </w:rPr>
        <w:t>hash</w:t>
      </w:r>
      <w:r>
        <w:rPr>
          <w:rFonts w:hint="eastAsia"/>
          <w:kern w:val="0"/>
        </w:rPr>
        <w:t>值，这是一种单向的散列值，难以破解，这样就能够进一步地保证网络的安全性。</w:t>
      </w:r>
    </w:p>
    <w:p w14:paraId="6752AC89" w14:textId="77777777" w:rsidR="00870A08" w:rsidRDefault="003A5418">
      <w:pPr>
        <w:pStyle w:val="10"/>
      </w:pPr>
      <w:r>
        <w:rPr>
          <w:rFonts w:hint="eastAsia"/>
        </w:rPr>
        <w:t>思考</w:t>
      </w:r>
    </w:p>
    <w:p w14:paraId="69B1F330" w14:textId="77777777" w:rsidR="00870A08" w:rsidRDefault="003A5418">
      <w:pPr>
        <w:ind w:firstLine="420"/>
        <w:jc w:val="left"/>
      </w:pPr>
      <w:r>
        <w:rPr>
          <w:rFonts w:hint="eastAsia"/>
        </w:rPr>
        <w:t>在本实验中，</w:t>
      </w:r>
      <w:r>
        <w:rPr>
          <w:rFonts w:hint="eastAsia"/>
        </w:rPr>
        <w:t>R1</w:t>
      </w:r>
      <w:r>
        <w:rPr>
          <w:rFonts w:hint="eastAsia"/>
        </w:rPr>
        <w:t>和</w:t>
      </w:r>
      <w:r>
        <w:rPr>
          <w:rFonts w:hint="eastAsia"/>
        </w:rPr>
        <w:t>R2</w:t>
      </w:r>
      <w:r>
        <w:rPr>
          <w:rFonts w:hint="eastAsia"/>
        </w:rPr>
        <w:t>上配置了认证，</w:t>
      </w:r>
      <w:r>
        <w:rPr>
          <w:rFonts w:hint="eastAsia"/>
        </w:rPr>
        <w:t>R3</w:t>
      </w:r>
      <w:r>
        <w:rPr>
          <w:rFonts w:hint="eastAsia"/>
        </w:rPr>
        <w:t>没有配置认证，根据分析，</w:t>
      </w:r>
      <w:r>
        <w:rPr>
          <w:rFonts w:hint="eastAsia"/>
        </w:rPr>
        <w:t>R1</w:t>
      </w:r>
      <w:r>
        <w:rPr>
          <w:rFonts w:hint="eastAsia"/>
        </w:rPr>
        <w:t>和</w:t>
      </w:r>
      <w:r>
        <w:rPr>
          <w:rFonts w:hint="eastAsia"/>
        </w:rPr>
        <w:t>R2</w:t>
      </w:r>
      <w:r>
        <w:rPr>
          <w:rFonts w:hint="eastAsia"/>
        </w:rPr>
        <w:t>不会再接收</w:t>
      </w:r>
      <w:r>
        <w:rPr>
          <w:rFonts w:hint="eastAsia"/>
        </w:rPr>
        <w:t>R3</w:t>
      </w:r>
      <w:r>
        <w:rPr>
          <w:rFonts w:hint="eastAsia"/>
        </w:rPr>
        <w:t>发送的不包含认证信息的</w:t>
      </w:r>
      <w:r>
        <w:rPr>
          <w:rFonts w:hint="eastAsia"/>
        </w:rPr>
        <w:t>RIP</w:t>
      </w:r>
      <w:r>
        <w:rPr>
          <w:rFonts w:hint="eastAsia"/>
        </w:rPr>
        <w:t>更新，那</w:t>
      </w:r>
      <w:r>
        <w:rPr>
          <w:rFonts w:hint="eastAsia"/>
        </w:rPr>
        <w:t>R3</w:t>
      </w:r>
      <w:r>
        <w:rPr>
          <w:rFonts w:hint="eastAsia"/>
        </w:rPr>
        <w:t>是否会接收</w:t>
      </w:r>
      <w:r>
        <w:rPr>
          <w:rFonts w:hint="eastAsia"/>
        </w:rPr>
        <w:t>R1</w:t>
      </w:r>
      <w:r>
        <w:rPr>
          <w:rFonts w:hint="eastAsia"/>
        </w:rPr>
        <w:t>和</w:t>
      </w:r>
      <w:r>
        <w:rPr>
          <w:rFonts w:hint="eastAsia"/>
        </w:rPr>
        <w:t>R2</w:t>
      </w:r>
      <w:r>
        <w:rPr>
          <w:rFonts w:hint="eastAsia"/>
        </w:rPr>
        <w:t>发送过来的带有认证信息的</w:t>
      </w:r>
      <w:r>
        <w:rPr>
          <w:rFonts w:hint="eastAsia"/>
        </w:rPr>
        <w:t>RIP</w:t>
      </w:r>
      <w:r>
        <w:rPr>
          <w:rFonts w:hint="eastAsia"/>
        </w:rPr>
        <w:t>更新呢？为什么？</w:t>
      </w:r>
    </w:p>
    <w:p w14:paraId="6ACB5618" w14:textId="77777777" w:rsidR="00870A08" w:rsidRDefault="003A5418">
      <w:pPr>
        <w:pStyle w:val="af2"/>
        <w:ind w:firstLineChars="0" w:firstLine="0"/>
      </w:pPr>
      <w:bookmarkStart w:id="112" w:name="_Toc21820"/>
      <w:r>
        <w:rPr>
          <w:rFonts w:ascii="微软雅黑" w:hAnsi="微软雅黑" w:hint="eastAsia"/>
        </w:rPr>
        <w:t>7.3</w:t>
      </w:r>
      <w:r>
        <w:rPr>
          <w:rFonts w:hint="eastAsia"/>
        </w:rPr>
        <w:t xml:space="preserve"> RIP</w:t>
      </w:r>
      <w:r>
        <w:rPr>
          <w:rFonts w:hint="eastAsia"/>
        </w:rPr>
        <w:t>路由协议的汇总</w:t>
      </w:r>
      <w:bookmarkEnd w:id="112"/>
    </w:p>
    <w:p w14:paraId="15B2D8DF" w14:textId="77777777" w:rsidR="00870A08" w:rsidRDefault="003A5418">
      <w:pPr>
        <w:pStyle w:val="10"/>
      </w:pPr>
      <w:r>
        <w:rPr>
          <w:rFonts w:hint="eastAsia"/>
        </w:rPr>
        <w:t>原理概述</w:t>
      </w:r>
    </w:p>
    <w:p w14:paraId="0936AA1F" w14:textId="77777777" w:rsidR="00870A08" w:rsidRDefault="003A5418">
      <w:pPr>
        <w:ind w:firstLine="420"/>
        <w:jc w:val="left"/>
      </w:pPr>
      <w:r>
        <w:rPr>
          <w:rFonts w:hint="eastAsia"/>
        </w:rPr>
        <w:t>当网络中路由器的路由条目非常多时，可以通过路由汇总（又称路由汇聚或路由聚合）来减少路由条目数，加快路由收敛时间和增强网络稳定性。路由汇总的原理是，同一个自然网段内的不同子网的路由在向外（其它网段）发送时聚合成一个网段的路由发送。由于汇总后路由器将</w:t>
      </w:r>
      <w:r>
        <w:t>不会</w:t>
      </w:r>
      <w:r>
        <w:rPr>
          <w:rFonts w:hint="eastAsia"/>
        </w:rPr>
        <w:t>感知被汇总</w:t>
      </w:r>
      <w:hyperlink r:id="rId130" w:tgtFrame="_blank" w:history="1">
        <w:r>
          <w:t>子网</w:t>
        </w:r>
      </w:hyperlink>
      <w:r>
        <w:t>有关的变化</w:t>
      </w:r>
      <w:r>
        <w:rPr>
          <w:rFonts w:hint="eastAsia"/>
        </w:rPr>
        <w:t>，从而提高了网络稳定性，减少了不必要的路由器更新。</w:t>
      </w:r>
    </w:p>
    <w:p w14:paraId="11292934" w14:textId="77777777" w:rsidR="00870A08" w:rsidRDefault="003A5418">
      <w:pPr>
        <w:ind w:firstLine="420"/>
        <w:jc w:val="left"/>
      </w:pPr>
      <w:r>
        <w:rPr>
          <w:rFonts w:hint="eastAsia"/>
        </w:rPr>
        <w:t>RIPv1</w:t>
      </w:r>
      <w:r>
        <w:rPr>
          <w:rFonts w:hint="eastAsia"/>
        </w:rPr>
        <w:t>是有类别路由协议，它的协议报文中没有携带掩码信息，只能识别</w:t>
      </w:r>
      <w:r>
        <w:rPr>
          <w:rFonts w:hint="eastAsia"/>
        </w:rPr>
        <w:t>A</w:t>
      </w:r>
      <w:r>
        <w:rPr>
          <w:rFonts w:hint="eastAsia"/>
        </w:rPr>
        <w:t>、</w:t>
      </w:r>
      <w:r>
        <w:rPr>
          <w:rFonts w:hint="eastAsia"/>
        </w:rPr>
        <w:t>B</w:t>
      </w:r>
      <w:r>
        <w:rPr>
          <w:rFonts w:hint="eastAsia"/>
        </w:rPr>
        <w:t>、</w:t>
      </w:r>
      <w:r>
        <w:rPr>
          <w:rFonts w:hint="eastAsia"/>
        </w:rPr>
        <w:t>C</w:t>
      </w:r>
      <w:proofErr w:type="gramStart"/>
      <w:r>
        <w:rPr>
          <w:rFonts w:hint="eastAsia"/>
        </w:rPr>
        <w:t>类这样</w:t>
      </w:r>
      <w:proofErr w:type="gramEnd"/>
      <w:r>
        <w:rPr>
          <w:rFonts w:hint="eastAsia"/>
        </w:rPr>
        <w:t>的自然网段的路由，因此</w:t>
      </w:r>
      <w:r>
        <w:rPr>
          <w:rFonts w:hint="eastAsia"/>
        </w:rPr>
        <w:t>RIPv1</w:t>
      </w:r>
      <w:r>
        <w:rPr>
          <w:rFonts w:hint="eastAsia"/>
        </w:rPr>
        <w:t>无法支持路由聚合，也不支持不连续子网，所有路由会被自动汇总为有类路由。</w:t>
      </w:r>
    </w:p>
    <w:p w14:paraId="731E5D5F" w14:textId="77777777" w:rsidR="00870A08" w:rsidRDefault="003A5418">
      <w:pPr>
        <w:ind w:firstLine="420"/>
        <w:jc w:val="left"/>
      </w:pPr>
      <w:r>
        <w:rPr>
          <w:rFonts w:hint="eastAsia"/>
        </w:rPr>
        <w:t>RIPv2</w:t>
      </w:r>
      <w:r>
        <w:rPr>
          <w:rFonts w:hint="eastAsia"/>
        </w:rPr>
        <w:t>是一种无分类路由协议，报文中携带掩码信息，支持手动路由汇总和自动路由汇总两种方式。</w:t>
      </w:r>
    </w:p>
    <w:p w14:paraId="6EF0E92A" w14:textId="77777777" w:rsidR="00870A08" w:rsidRDefault="003A5418">
      <w:pPr>
        <w:ind w:firstLine="420"/>
        <w:jc w:val="left"/>
      </w:pPr>
      <w:r>
        <w:rPr>
          <w:rFonts w:hint="eastAsia"/>
        </w:rPr>
        <w:t>基于</w:t>
      </w:r>
      <w:r>
        <w:rPr>
          <w:rFonts w:hint="eastAsia"/>
        </w:rPr>
        <w:t>RIP</w:t>
      </w:r>
      <w:r>
        <w:rPr>
          <w:rFonts w:hint="eastAsia"/>
        </w:rPr>
        <w:t>进程的有类自动汇总。比如对于</w:t>
      </w:r>
      <w:r>
        <w:rPr>
          <w:rFonts w:hint="eastAsia"/>
        </w:rPr>
        <w:t>10.1.1.0/24(metric=2</w:t>
      </w:r>
      <w:r>
        <w:rPr>
          <w:rFonts w:hint="eastAsia"/>
        </w:rPr>
        <w:t>）和</w:t>
      </w:r>
      <w:r>
        <w:rPr>
          <w:rFonts w:hint="eastAsia"/>
        </w:rPr>
        <w:t>10.1.2.0/24(metric=3)</w:t>
      </w:r>
      <w:r>
        <w:rPr>
          <w:rFonts w:hint="eastAsia"/>
        </w:rPr>
        <w:t>这两条路由，聚合成自然网段路由</w:t>
      </w:r>
      <w:r>
        <w:rPr>
          <w:rFonts w:hint="eastAsia"/>
        </w:rPr>
        <w:t>10.0.0.0/8(metric=2</w:t>
      </w:r>
      <w:r>
        <w:rPr>
          <w:rFonts w:hint="eastAsia"/>
        </w:rPr>
        <w:t>）。自动汇总是按类聚合的，在华为设备上自动汇总是默认关闭的，可手动更改配置使自动汇总生效。</w:t>
      </w:r>
    </w:p>
    <w:p w14:paraId="2B2DE094" w14:textId="77777777" w:rsidR="00870A08" w:rsidRDefault="003A5418">
      <w:pPr>
        <w:pStyle w:val="13"/>
        <w:ind w:firstLine="420"/>
      </w:pPr>
      <w:r>
        <w:rPr>
          <w:rFonts w:hint="eastAsia"/>
        </w:rPr>
        <w:t>基于接口的手动汇总。用户可以指定聚合路由。比如，对于</w:t>
      </w:r>
      <w:r>
        <w:rPr>
          <w:rFonts w:hint="eastAsia"/>
        </w:rPr>
        <w:t>10.1.1.0/24(metric=2)</w:t>
      </w:r>
      <w:r>
        <w:rPr>
          <w:rFonts w:hint="eastAsia"/>
        </w:rPr>
        <w:t>和</w:t>
      </w:r>
      <w:r>
        <w:rPr>
          <w:rFonts w:hint="eastAsia"/>
        </w:rPr>
        <w:t>10.1.2.0/24(metric=3)</w:t>
      </w:r>
      <w:r>
        <w:rPr>
          <w:rFonts w:hint="eastAsia"/>
        </w:rPr>
        <w:t>这两条路由，可以在此接口上配置聚合路由</w:t>
      </w:r>
      <w:r>
        <w:rPr>
          <w:rFonts w:hint="eastAsia"/>
        </w:rPr>
        <w:t>10.1.0.0/16(metric=2)</w:t>
      </w:r>
      <w:r>
        <w:rPr>
          <w:rFonts w:hint="eastAsia"/>
        </w:rPr>
        <w:t>。</w:t>
      </w:r>
    </w:p>
    <w:p w14:paraId="1A0D4C09" w14:textId="77777777" w:rsidR="00870A08" w:rsidRDefault="003A5418">
      <w:pPr>
        <w:pStyle w:val="10"/>
      </w:pPr>
      <w:r>
        <w:rPr>
          <w:rFonts w:hint="eastAsia"/>
        </w:rPr>
        <w:t>实验目的</w:t>
      </w:r>
    </w:p>
    <w:p w14:paraId="0B2AA693" w14:textId="77777777" w:rsidR="00870A08" w:rsidRDefault="003A5418">
      <w:pPr>
        <w:pStyle w:val="12"/>
        <w:numPr>
          <w:ilvl w:val="1"/>
          <w:numId w:val="5"/>
        </w:numPr>
        <w:ind w:firstLineChars="0"/>
        <w:jc w:val="left"/>
      </w:pPr>
      <w:r>
        <w:rPr>
          <w:rFonts w:hint="eastAsia"/>
        </w:rPr>
        <w:t>理解</w:t>
      </w:r>
      <w:r>
        <w:rPr>
          <w:rFonts w:hint="eastAsia"/>
        </w:rPr>
        <w:t>RIP</w:t>
      </w:r>
      <w:r>
        <w:rPr>
          <w:rFonts w:hint="eastAsia"/>
        </w:rPr>
        <w:t>路由协议汇总的应用场景</w:t>
      </w:r>
    </w:p>
    <w:p w14:paraId="7E451CCE" w14:textId="77777777" w:rsidR="00870A08" w:rsidRDefault="003A5418">
      <w:pPr>
        <w:pStyle w:val="12"/>
        <w:numPr>
          <w:ilvl w:val="1"/>
          <w:numId w:val="5"/>
        </w:numPr>
        <w:ind w:firstLineChars="0"/>
        <w:jc w:val="left"/>
      </w:pPr>
      <w:r>
        <w:rPr>
          <w:rFonts w:hint="eastAsia"/>
        </w:rPr>
        <w:lastRenderedPageBreak/>
        <w:t>理解</w:t>
      </w:r>
      <w:r>
        <w:rPr>
          <w:rFonts w:hint="eastAsia"/>
        </w:rPr>
        <w:t>RIPv1</w:t>
      </w:r>
      <w:r>
        <w:rPr>
          <w:rFonts w:hint="eastAsia"/>
        </w:rPr>
        <w:t>和</w:t>
      </w:r>
      <w:r>
        <w:rPr>
          <w:rFonts w:hint="eastAsia"/>
        </w:rPr>
        <w:t>RIPv2</w:t>
      </w:r>
      <w:r>
        <w:rPr>
          <w:rFonts w:hint="eastAsia"/>
        </w:rPr>
        <w:t>的自动汇总</w:t>
      </w:r>
    </w:p>
    <w:p w14:paraId="3C6F0F03" w14:textId="77777777" w:rsidR="00870A08" w:rsidRDefault="003A5418">
      <w:pPr>
        <w:pStyle w:val="12"/>
        <w:numPr>
          <w:ilvl w:val="1"/>
          <w:numId w:val="5"/>
        </w:numPr>
        <w:ind w:firstLineChars="0"/>
        <w:jc w:val="left"/>
      </w:pPr>
      <w:r>
        <w:rPr>
          <w:rFonts w:hint="eastAsia"/>
        </w:rPr>
        <w:t>掌握配置和测试</w:t>
      </w:r>
      <w:r>
        <w:rPr>
          <w:rFonts w:hint="eastAsia"/>
        </w:rPr>
        <w:t>RIPv2</w:t>
      </w:r>
      <w:r>
        <w:rPr>
          <w:rFonts w:hint="eastAsia"/>
        </w:rPr>
        <w:t>手动汇总的方法</w:t>
      </w:r>
    </w:p>
    <w:p w14:paraId="0B9FA974" w14:textId="77777777" w:rsidR="00870A08" w:rsidRDefault="003A5418">
      <w:pPr>
        <w:pStyle w:val="10"/>
      </w:pPr>
      <w:r>
        <w:rPr>
          <w:rFonts w:hint="eastAsia"/>
        </w:rPr>
        <w:t>实验内容</w:t>
      </w:r>
    </w:p>
    <w:p w14:paraId="073485EF" w14:textId="77777777" w:rsidR="00870A08" w:rsidRDefault="003A5418">
      <w:pPr>
        <w:ind w:firstLine="420"/>
        <w:jc w:val="left"/>
      </w:pPr>
      <w:r>
        <w:rPr>
          <w:rFonts w:hint="eastAsia"/>
        </w:rPr>
        <w:t>在由三台路由器所组成的简单网络中，</w:t>
      </w:r>
      <w:r>
        <w:rPr>
          <w:rFonts w:hint="eastAsia"/>
        </w:rPr>
        <w:t xml:space="preserve"> R3</w:t>
      </w:r>
      <w:r>
        <w:rPr>
          <w:rFonts w:hint="eastAsia"/>
        </w:rPr>
        <w:t>连接着多个网段，通过</w:t>
      </w:r>
      <w:r>
        <w:rPr>
          <w:rFonts w:hint="eastAsia"/>
        </w:rPr>
        <w:t>Loopback</w:t>
      </w:r>
      <w:r>
        <w:rPr>
          <w:rFonts w:hint="eastAsia"/>
        </w:rPr>
        <w:t>口来模拟多个网段，通过实验实现</w:t>
      </w:r>
      <w:r>
        <w:rPr>
          <w:rFonts w:hint="eastAsia"/>
        </w:rPr>
        <w:t>RIPv1</w:t>
      </w:r>
      <w:r>
        <w:rPr>
          <w:rFonts w:hint="eastAsia"/>
        </w:rPr>
        <w:t>自动汇总，</w:t>
      </w:r>
      <w:r>
        <w:rPr>
          <w:rFonts w:hint="eastAsia"/>
        </w:rPr>
        <w:t>RIPv2</w:t>
      </w:r>
      <w:r>
        <w:rPr>
          <w:rFonts w:hint="eastAsia"/>
        </w:rPr>
        <w:t>自动汇总以及</w:t>
      </w:r>
      <w:r>
        <w:rPr>
          <w:rFonts w:hint="eastAsia"/>
        </w:rPr>
        <w:t>RIPv2</w:t>
      </w:r>
      <w:r>
        <w:rPr>
          <w:rFonts w:hint="eastAsia"/>
        </w:rPr>
        <w:t>手工汇总。</w:t>
      </w:r>
    </w:p>
    <w:p w14:paraId="0502DD8C" w14:textId="77777777" w:rsidR="00870A08" w:rsidRDefault="003A5418">
      <w:pPr>
        <w:pStyle w:val="10"/>
      </w:pPr>
      <w:r>
        <w:rPr>
          <w:rFonts w:hint="eastAsia"/>
        </w:rPr>
        <w:t>实验拓扑</w:t>
      </w:r>
    </w:p>
    <w:p w14:paraId="59F9EE6B" w14:textId="77777777" w:rsidR="00870A08" w:rsidRDefault="003A5418">
      <w:pPr>
        <w:pStyle w:val="aff6"/>
        <w:jc w:val="center"/>
      </w:pPr>
      <w:r>
        <w:rPr>
          <w:noProof/>
          <w:lang w:val="en-GB"/>
        </w:rPr>
        <w:drawing>
          <wp:inline distT="0" distB="0" distL="0" distR="0" wp14:anchorId="1897AC86" wp14:editId="0DC25F22">
            <wp:extent cx="4801235" cy="1533525"/>
            <wp:effectExtent l="19050" t="0" r="0" b="0"/>
            <wp:docPr id="460" name="图片 459"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59" descr="捕获.PNG"/>
                    <pic:cNvPicPr>
                      <a:picLocks noChangeAspect="1"/>
                    </pic:cNvPicPr>
                  </pic:nvPicPr>
                  <pic:blipFill>
                    <a:blip r:embed="rId131" cstate="print">
                      <a:grayscl/>
                    </a:blip>
                    <a:stretch>
                      <a:fillRect/>
                    </a:stretch>
                  </pic:blipFill>
                  <pic:spPr>
                    <a:xfrm>
                      <a:off x="0" y="0"/>
                      <a:ext cx="4801270" cy="1533739"/>
                    </a:xfrm>
                    <a:prstGeom prst="rect">
                      <a:avLst/>
                    </a:prstGeom>
                  </pic:spPr>
                </pic:pic>
              </a:graphicData>
            </a:graphic>
          </wp:inline>
        </w:drawing>
      </w:r>
    </w:p>
    <w:p w14:paraId="643C5F4D" w14:textId="77777777" w:rsidR="00870A08" w:rsidRDefault="003A5418">
      <w:pPr>
        <w:pStyle w:val="aff6"/>
        <w:jc w:val="center"/>
      </w:pPr>
      <w:r>
        <w:rPr>
          <w:rFonts w:hint="eastAsia"/>
        </w:rPr>
        <w:t>图</w:t>
      </w:r>
      <w:r>
        <w:rPr>
          <w:rFonts w:hint="eastAsia"/>
        </w:rPr>
        <w:t>7-5 RIP</w:t>
      </w:r>
      <w:r>
        <w:rPr>
          <w:rFonts w:hint="eastAsia"/>
        </w:rPr>
        <w:t>路由协议的汇总拓扑图</w:t>
      </w:r>
    </w:p>
    <w:p w14:paraId="7B210468"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0747E6F1" w14:textId="77777777">
        <w:trPr>
          <w:trHeight w:val="471"/>
          <w:jc w:val="center"/>
        </w:trPr>
        <w:tc>
          <w:tcPr>
            <w:tcW w:w="1594" w:type="dxa"/>
            <w:vAlign w:val="center"/>
          </w:tcPr>
          <w:p w14:paraId="3CB2F827" w14:textId="77777777" w:rsidR="00870A08" w:rsidRDefault="003A5418">
            <w:pPr>
              <w:spacing w:line="240" w:lineRule="auto"/>
              <w:ind w:firstLineChars="0" w:firstLine="0"/>
              <w:jc w:val="center"/>
            </w:pPr>
            <w:r>
              <w:rPr>
                <w:rFonts w:hint="eastAsia"/>
              </w:rPr>
              <w:t>设备</w:t>
            </w:r>
          </w:p>
        </w:tc>
        <w:tc>
          <w:tcPr>
            <w:tcW w:w="1706" w:type="dxa"/>
            <w:vAlign w:val="center"/>
          </w:tcPr>
          <w:p w14:paraId="38E6B913" w14:textId="77777777" w:rsidR="00870A08" w:rsidRDefault="003A5418">
            <w:pPr>
              <w:spacing w:line="240" w:lineRule="auto"/>
              <w:ind w:firstLineChars="0" w:firstLine="0"/>
              <w:jc w:val="center"/>
            </w:pPr>
            <w:r>
              <w:rPr>
                <w:rFonts w:hint="eastAsia"/>
              </w:rPr>
              <w:t>接口</w:t>
            </w:r>
          </w:p>
        </w:tc>
        <w:tc>
          <w:tcPr>
            <w:tcW w:w="1882" w:type="dxa"/>
            <w:vAlign w:val="center"/>
          </w:tcPr>
          <w:p w14:paraId="0656DDA1"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4D812727" w14:textId="77777777" w:rsidR="00870A08" w:rsidRDefault="003A5418">
            <w:pPr>
              <w:spacing w:line="240" w:lineRule="auto"/>
              <w:ind w:firstLineChars="0" w:firstLine="0"/>
              <w:jc w:val="center"/>
            </w:pPr>
            <w:r>
              <w:rPr>
                <w:rFonts w:hint="eastAsia"/>
              </w:rPr>
              <w:t>子网掩码</w:t>
            </w:r>
          </w:p>
        </w:tc>
        <w:tc>
          <w:tcPr>
            <w:tcW w:w="1458" w:type="dxa"/>
            <w:vAlign w:val="center"/>
          </w:tcPr>
          <w:p w14:paraId="6EC7EFD0" w14:textId="77777777" w:rsidR="00870A08" w:rsidRDefault="003A5418">
            <w:pPr>
              <w:spacing w:line="240" w:lineRule="auto"/>
              <w:ind w:firstLineChars="0" w:firstLine="0"/>
              <w:jc w:val="center"/>
            </w:pPr>
            <w:r>
              <w:rPr>
                <w:rFonts w:hint="eastAsia"/>
              </w:rPr>
              <w:t>默认网关</w:t>
            </w:r>
          </w:p>
        </w:tc>
      </w:tr>
      <w:tr w:rsidR="00870A08" w14:paraId="514DBB40" w14:textId="77777777">
        <w:trPr>
          <w:jc w:val="center"/>
        </w:trPr>
        <w:tc>
          <w:tcPr>
            <w:tcW w:w="1594" w:type="dxa"/>
            <w:vAlign w:val="center"/>
          </w:tcPr>
          <w:p w14:paraId="6C736013" w14:textId="77777777" w:rsidR="00870A08" w:rsidRDefault="003A5418">
            <w:pPr>
              <w:spacing w:line="240" w:lineRule="auto"/>
              <w:ind w:firstLineChars="0" w:firstLine="0"/>
              <w:jc w:val="center"/>
            </w:pPr>
            <w:r>
              <w:rPr>
                <w:rFonts w:hint="eastAsia"/>
              </w:rPr>
              <w:t>R1(AR1220)</w:t>
            </w:r>
          </w:p>
        </w:tc>
        <w:tc>
          <w:tcPr>
            <w:tcW w:w="1706" w:type="dxa"/>
            <w:vAlign w:val="center"/>
          </w:tcPr>
          <w:p w14:paraId="21399F68" w14:textId="77777777" w:rsidR="00870A08" w:rsidRDefault="003A5418">
            <w:pPr>
              <w:spacing w:line="240" w:lineRule="auto"/>
              <w:ind w:firstLineChars="0" w:firstLine="0"/>
              <w:jc w:val="center"/>
            </w:pPr>
            <w:r>
              <w:rPr>
                <w:rFonts w:hint="eastAsia"/>
              </w:rPr>
              <w:t>Serial 1/0/0</w:t>
            </w:r>
          </w:p>
        </w:tc>
        <w:tc>
          <w:tcPr>
            <w:tcW w:w="1882" w:type="dxa"/>
            <w:vAlign w:val="center"/>
          </w:tcPr>
          <w:p w14:paraId="3AA51ED7" w14:textId="77777777" w:rsidR="00870A08" w:rsidRDefault="003A5418">
            <w:pPr>
              <w:spacing w:line="240" w:lineRule="auto"/>
              <w:ind w:firstLineChars="0" w:firstLine="0"/>
              <w:jc w:val="center"/>
            </w:pPr>
            <w:r>
              <w:rPr>
                <w:rFonts w:hint="eastAsia"/>
              </w:rPr>
              <w:t>192.168.12.1</w:t>
            </w:r>
          </w:p>
        </w:tc>
        <w:tc>
          <w:tcPr>
            <w:tcW w:w="1882" w:type="dxa"/>
            <w:vAlign w:val="center"/>
          </w:tcPr>
          <w:p w14:paraId="6B9CF193" w14:textId="77777777" w:rsidR="00870A08" w:rsidRDefault="003A5418">
            <w:pPr>
              <w:spacing w:line="240" w:lineRule="auto"/>
              <w:ind w:firstLineChars="0" w:firstLine="0"/>
              <w:jc w:val="center"/>
            </w:pPr>
            <w:r>
              <w:rPr>
                <w:rFonts w:hint="eastAsia"/>
              </w:rPr>
              <w:t>255.255.255.0</w:t>
            </w:r>
          </w:p>
        </w:tc>
        <w:tc>
          <w:tcPr>
            <w:tcW w:w="1458" w:type="dxa"/>
          </w:tcPr>
          <w:p w14:paraId="7EEC7B93" w14:textId="77777777" w:rsidR="00870A08" w:rsidRDefault="003A5418">
            <w:pPr>
              <w:spacing w:line="240" w:lineRule="auto"/>
              <w:ind w:firstLineChars="0" w:firstLine="0"/>
              <w:jc w:val="center"/>
            </w:pPr>
            <w:r>
              <w:rPr>
                <w:rFonts w:hint="eastAsia"/>
              </w:rPr>
              <w:t>N/A</w:t>
            </w:r>
          </w:p>
        </w:tc>
      </w:tr>
      <w:tr w:rsidR="00870A08" w14:paraId="3ABB99DE" w14:textId="77777777">
        <w:trPr>
          <w:jc w:val="center"/>
        </w:trPr>
        <w:tc>
          <w:tcPr>
            <w:tcW w:w="1594" w:type="dxa"/>
            <w:vMerge w:val="restart"/>
            <w:vAlign w:val="center"/>
          </w:tcPr>
          <w:p w14:paraId="2E15620A" w14:textId="77777777" w:rsidR="00870A08" w:rsidRDefault="003A5418">
            <w:pPr>
              <w:spacing w:line="240" w:lineRule="auto"/>
              <w:ind w:firstLineChars="0" w:firstLine="0"/>
              <w:jc w:val="center"/>
            </w:pPr>
            <w:r>
              <w:rPr>
                <w:rFonts w:hint="eastAsia"/>
              </w:rPr>
              <w:t>R2(AR1220)</w:t>
            </w:r>
          </w:p>
        </w:tc>
        <w:tc>
          <w:tcPr>
            <w:tcW w:w="1706" w:type="dxa"/>
            <w:vAlign w:val="center"/>
          </w:tcPr>
          <w:p w14:paraId="055EE0AB" w14:textId="77777777" w:rsidR="00870A08" w:rsidRDefault="003A5418">
            <w:pPr>
              <w:spacing w:line="240" w:lineRule="auto"/>
              <w:ind w:firstLineChars="0" w:firstLine="0"/>
              <w:jc w:val="center"/>
            </w:pPr>
            <w:r>
              <w:rPr>
                <w:rFonts w:hint="eastAsia"/>
              </w:rPr>
              <w:t>Serial 1/0/1</w:t>
            </w:r>
          </w:p>
        </w:tc>
        <w:tc>
          <w:tcPr>
            <w:tcW w:w="1882" w:type="dxa"/>
            <w:vAlign w:val="center"/>
          </w:tcPr>
          <w:p w14:paraId="23DDBB17" w14:textId="77777777" w:rsidR="00870A08" w:rsidRDefault="003A5418">
            <w:pPr>
              <w:spacing w:line="240" w:lineRule="auto"/>
              <w:ind w:firstLineChars="0" w:firstLine="0"/>
              <w:jc w:val="center"/>
            </w:pPr>
            <w:r>
              <w:rPr>
                <w:rFonts w:hint="eastAsia"/>
              </w:rPr>
              <w:t>192.168.12.2</w:t>
            </w:r>
          </w:p>
        </w:tc>
        <w:tc>
          <w:tcPr>
            <w:tcW w:w="1882" w:type="dxa"/>
            <w:vAlign w:val="center"/>
          </w:tcPr>
          <w:p w14:paraId="0C5F3953" w14:textId="77777777" w:rsidR="00870A08" w:rsidRDefault="003A5418">
            <w:pPr>
              <w:spacing w:line="240" w:lineRule="auto"/>
              <w:ind w:firstLineChars="0" w:firstLine="0"/>
              <w:jc w:val="center"/>
            </w:pPr>
            <w:r>
              <w:rPr>
                <w:rFonts w:hint="eastAsia"/>
              </w:rPr>
              <w:t>255.255.255.0</w:t>
            </w:r>
          </w:p>
        </w:tc>
        <w:tc>
          <w:tcPr>
            <w:tcW w:w="1458" w:type="dxa"/>
          </w:tcPr>
          <w:p w14:paraId="3C26E212" w14:textId="77777777" w:rsidR="00870A08" w:rsidRDefault="003A5418">
            <w:pPr>
              <w:spacing w:line="240" w:lineRule="auto"/>
              <w:ind w:firstLineChars="0" w:firstLine="0"/>
              <w:jc w:val="center"/>
            </w:pPr>
            <w:r>
              <w:rPr>
                <w:rFonts w:hint="eastAsia"/>
              </w:rPr>
              <w:t>N/A</w:t>
            </w:r>
          </w:p>
        </w:tc>
      </w:tr>
      <w:tr w:rsidR="00870A08" w14:paraId="5130BDEC" w14:textId="77777777">
        <w:trPr>
          <w:jc w:val="center"/>
        </w:trPr>
        <w:tc>
          <w:tcPr>
            <w:tcW w:w="1594" w:type="dxa"/>
            <w:vMerge/>
            <w:vAlign w:val="center"/>
          </w:tcPr>
          <w:p w14:paraId="4A0A9E82" w14:textId="77777777" w:rsidR="00870A08" w:rsidRDefault="00870A08">
            <w:pPr>
              <w:spacing w:line="240" w:lineRule="auto"/>
              <w:ind w:firstLine="420"/>
              <w:jc w:val="center"/>
            </w:pPr>
          </w:p>
        </w:tc>
        <w:tc>
          <w:tcPr>
            <w:tcW w:w="1706" w:type="dxa"/>
            <w:vAlign w:val="center"/>
          </w:tcPr>
          <w:p w14:paraId="146FB84C" w14:textId="77777777" w:rsidR="00870A08" w:rsidRDefault="003A5418">
            <w:pPr>
              <w:spacing w:line="240" w:lineRule="auto"/>
              <w:ind w:firstLineChars="0" w:firstLine="0"/>
              <w:jc w:val="center"/>
            </w:pPr>
            <w:r>
              <w:rPr>
                <w:rFonts w:hint="eastAsia"/>
              </w:rPr>
              <w:t>Serial 1/0/0</w:t>
            </w:r>
          </w:p>
        </w:tc>
        <w:tc>
          <w:tcPr>
            <w:tcW w:w="1882" w:type="dxa"/>
            <w:vAlign w:val="center"/>
          </w:tcPr>
          <w:p w14:paraId="1CFDF1A3" w14:textId="77777777" w:rsidR="00870A08" w:rsidRDefault="003A5418">
            <w:pPr>
              <w:spacing w:line="240" w:lineRule="auto"/>
              <w:ind w:firstLineChars="0" w:firstLine="0"/>
              <w:jc w:val="center"/>
            </w:pPr>
            <w:r>
              <w:rPr>
                <w:rFonts w:hint="eastAsia"/>
              </w:rPr>
              <w:t>192.168.23.2</w:t>
            </w:r>
          </w:p>
        </w:tc>
        <w:tc>
          <w:tcPr>
            <w:tcW w:w="1882" w:type="dxa"/>
            <w:vAlign w:val="center"/>
          </w:tcPr>
          <w:p w14:paraId="552BAC44" w14:textId="77777777" w:rsidR="00870A08" w:rsidRDefault="003A5418">
            <w:pPr>
              <w:spacing w:line="240" w:lineRule="auto"/>
              <w:ind w:firstLineChars="0" w:firstLine="0"/>
              <w:jc w:val="center"/>
            </w:pPr>
            <w:r>
              <w:rPr>
                <w:rFonts w:hint="eastAsia"/>
              </w:rPr>
              <w:t>255.255.255.0</w:t>
            </w:r>
          </w:p>
        </w:tc>
        <w:tc>
          <w:tcPr>
            <w:tcW w:w="1458" w:type="dxa"/>
          </w:tcPr>
          <w:p w14:paraId="077C936F" w14:textId="77777777" w:rsidR="00870A08" w:rsidRDefault="003A5418">
            <w:pPr>
              <w:spacing w:line="240" w:lineRule="auto"/>
              <w:ind w:firstLineChars="0" w:firstLine="0"/>
              <w:jc w:val="center"/>
            </w:pPr>
            <w:r>
              <w:rPr>
                <w:rFonts w:hint="eastAsia"/>
              </w:rPr>
              <w:t>N/A</w:t>
            </w:r>
          </w:p>
        </w:tc>
      </w:tr>
      <w:tr w:rsidR="00870A08" w14:paraId="5BB44A95" w14:textId="77777777">
        <w:trPr>
          <w:jc w:val="center"/>
        </w:trPr>
        <w:tc>
          <w:tcPr>
            <w:tcW w:w="1594" w:type="dxa"/>
            <w:vMerge w:val="restart"/>
            <w:vAlign w:val="center"/>
          </w:tcPr>
          <w:p w14:paraId="55F2F434" w14:textId="77777777" w:rsidR="00870A08" w:rsidRDefault="003A5418">
            <w:pPr>
              <w:spacing w:line="240" w:lineRule="auto"/>
              <w:ind w:firstLineChars="0" w:firstLine="0"/>
              <w:jc w:val="center"/>
            </w:pPr>
            <w:r>
              <w:rPr>
                <w:rFonts w:hint="eastAsia"/>
              </w:rPr>
              <w:t>R3(AR1220)</w:t>
            </w:r>
          </w:p>
        </w:tc>
        <w:tc>
          <w:tcPr>
            <w:tcW w:w="1706" w:type="dxa"/>
            <w:vAlign w:val="center"/>
          </w:tcPr>
          <w:p w14:paraId="648F5730" w14:textId="77777777" w:rsidR="00870A08" w:rsidRDefault="003A5418">
            <w:pPr>
              <w:spacing w:line="240" w:lineRule="auto"/>
              <w:ind w:firstLineChars="0" w:firstLine="0"/>
              <w:jc w:val="center"/>
            </w:pPr>
            <w:r>
              <w:rPr>
                <w:rFonts w:hint="eastAsia"/>
              </w:rPr>
              <w:t>Serial 1/0/1</w:t>
            </w:r>
          </w:p>
        </w:tc>
        <w:tc>
          <w:tcPr>
            <w:tcW w:w="1882" w:type="dxa"/>
            <w:vAlign w:val="center"/>
          </w:tcPr>
          <w:p w14:paraId="6A10C6A5" w14:textId="77777777" w:rsidR="00870A08" w:rsidRDefault="003A5418">
            <w:pPr>
              <w:spacing w:line="240" w:lineRule="auto"/>
              <w:ind w:firstLineChars="0" w:firstLine="0"/>
              <w:jc w:val="center"/>
            </w:pPr>
            <w:r>
              <w:rPr>
                <w:rFonts w:hint="eastAsia"/>
              </w:rPr>
              <w:t>192.168.23.3</w:t>
            </w:r>
          </w:p>
        </w:tc>
        <w:tc>
          <w:tcPr>
            <w:tcW w:w="1882" w:type="dxa"/>
            <w:vAlign w:val="center"/>
          </w:tcPr>
          <w:p w14:paraId="20A18B99" w14:textId="77777777" w:rsidR="00870A08" w:rsidRDefault="003A5418">
            <w:pPr>
              <w:spacing w:line="240" w:lineRule="auto"/>
              <w:ind w:firstLineChars="0" w:firstLine="0"/>
              <w:jc w:val="center"/>
            </w:pPr>
            <w:r>
              <w:rPr>
                <w:rFonts w:hint="eastAsia"/>
              </w:rPr>
              <w:t>255.255.255.0</w:t>
            </w:r>
          </w:p>
        </w:tc>
        <w:tc>
          <w:tcPr>
            <w:tcW w:w="1458" w:type="dxa"/>
          </w:tcPr>
          <w:p w14:paraId="70753662" w14:textId="77777777" w:rsidR="00870A08" w:rsidRDefault="003A5418">
            <w:pPr>
              <w:spacing w:line="240" w:lineRule="auto"/>
              <w:ind w:firstLineChars="0" w:firstLine="0"/>
              <w:jc w:val="center"/>
            </w:pPr>
            <w:r>
              <w:rPr>
                <w:rFonts w:hint="eastAsia"/>
              </w:rPr>
              <w:t>N/A</w:t>
            </w:r>
          </w:p>
        </w:tc>
      </w:tr>
      <w:tr w:rsidR="00870A08" w14:paraId="08E786F0" w14:textId="77777777">
        <w:trPr>
          <w:jc w:val="center"/>
        </w:trPr>
        <w:tc>
          <w:tcPr>
            <w:tcW w:w="1594" w:type="dxa"/>
            <w:vMerge/>
            <w:vAlign w:val="center"/>
          </w:tcPr>
          <w:p w14:paraId="2E9E0F12" w14:textId="77777777" w:rsidR="00870A08" w:rsidRDefault="00870A08">
            <w:pPr>
              <w:spacing w:line="240" w:lineRule="auto"/>
              <w:ind w:firstLine="420"/>
              <w:jc w:val="center"/>
            </w:pPr>
          </w:p>
        </w:tc>
        <w:tc>
          <w:tcPr>
            <w:tcW w:w="1706" w:type="dxa"/>
            <w:vAlign w:val="center"/>
          </w:tcPr>
          <w:p w14:paraId="00B4F052" w14:textId="77777777" w:rsidR="00870A08" w:rsidRDefault="003A5418">
            <w:pPr>
              <w:spacing w:line="240" w:lineRule="auto"/>
              <w:ind w:firstLineChars="0" w:firstLine="0"/>
              <w:jc w:val="center"/>
            </w:pPr>
            <w:r>
              <w:rPr>
                <w:rFonts w:hint="eastAsia"/>
              </w:rPr>
              <w:t>Loopback 0</w:t>
            </w:r>
          </w:p>
        </w:tc>
        <w:tc>
          <w:tcPr>
            <w:tcW w:w="1882" w:type="dxa"/>
            <w:vAlign w:val="center"/>
          </w:tcPr>
          <w:p w14:paraId="387437E8" w14:textId="77777777" w:rsidR="00870A08" w:rsidRDefault="003A5418">
            <w:pPr>
              <w:spacing w:line="240" w:lineRule="auto"/>
              <w:ind w:firstLineChars="0" w:firstLine="0"/>
              <w:jc w:val="center"/>
            </w:pPr>
            <w:r>
              <w:rPr>
                <w:rFonts w:hint="eastAsia"/>
              </w:rPr>
              <w:t>3.3.0.3</w:t>
            </w:r>
          </w:p>
        </w:tc>
        <w:tc>
          <w:tcPr>
            <w:tcW w:w="1882" w:type="dxa"/>
            <w:vAlign w:val="center"/>
          </w:tcPr>
          <w:p w14:paraId="5D918903" w14:textId="77777777" w:rsidR="00870A08" w:rsidRDefault="003A5418">
            <w:pPr>
              <w:spacing w:line="240" w:lineRule="auto"/>
              <w:ind w:firstLineChars="0" w:firstLine="0"/>
              <w:jc w:val="center"/>
            </w:pPr>
            <w:r>
              <w:rPr>
                <w:rFonts w:hint="eastAsia"/>
              </w:rPr>
              <w:t>255.255.255.0</w:t>
            </w:r>
          </w:p>
        </w:tc>
        <w:tc>
          <w:tcPr>
            <w:tcW w:w="1458" w:type="dxa"/>
          </w:tcPr>
          <w:p w14:paraId="33421334" w14:textId="77777777" w:rsidR="00870A08" w:rsidRDefault="003A5418">
            <w:pPr>
              <w:spacing w:line="240" w:lineRule="auto"/>
              <w:ind w:firstLineChars="0" w:firstLine="0"/>
              <w:jc w:val="center"/>
            </w:pPr>
            <w:r>
              <w:rPr>
                <w:rFonts w:hint="eastAsia"/>
              </w:rPr>
              <w:t>N/A</w:t>
            </w:r>
          </w:p>
        </w:tc>
      </w:tr>
      <w:tr w:rsidR="00870A08" w14:paraId="02EE93A0" w14:textId="77777777">
        <w:trPr>
          <w:jc w:val="center"/>
        </w:trPr>
        <w:tc>
          <w:tcPr>
            <w:tcW w:w="1594" w:type="dxa"/>
            <w:vMerge/>
            <w:vAlign w:val="center"/>
          </w:tcPr>
          <w:p w14:paraId="35305EE2" w14:textId="77777777" w:rsidR="00870A08" w:rsidRDefault="00870A08">
            <w:pPr>
              <w:spacing w:line="240" w:lineRule="auto"/>
              <w:ind w:firstLine="420"/>
              <w:jc w:val="center"/>
            </w:pPr>
          </w:p>
        </w:tc>
        <w:tc>
          <w:tcPr>
            <w:tcW w:w="1706" w:type="dxa"/>
            <w:vAlign w:val="center"/>
          </w:tcPr>
          <w:p w14:paraId="1BB4D8B3" w14:textId="77777777" w:rsidR="00870A08" w:rsidRDefault="003A5418">
            <w:pPr>
              <w:spacing w:line="240" w:lineRule="auto"/>
              <w:ind w:firstLineChars="0" w:firstLine="0"/>
              <w:jc w:val="center"/>
            </w:pPr>
            <w:r>
              <w:rPr>
                <w:rFonts w:hint="eastAsia"/>
              </w:rPr>
              <w:t>Loopback 1</w:t>
            </w:r>
          </w:p>
        </w:tc>
        <w:tc>
          <w:tcPr>
            <w:tcW w:w="1882" w:type="dxa"/>
            <w:vAlign w:val="center"/>
          </w:tcPr>
          <w:p w14:paraId="03EA0148" w14:textId="77777777" w:rsidR="00870A08" w:rsidRDefault="003A5418">
            <w:pPr>
              <w:spacing w:line="240" w:lineRule="auto"/>
              <w:ind w:firstLineChars="0" w:firstLine="0"/>
              <w:jc w:val="center"/>
            </w:pPr>
            <w:r>
              <w:rPr>
                <w:rFonts w:hint="eastAsia"/>
              </w:rPr>
              <w:t>3.3.1.3</w:t>
            </w:r>
          </w:p>
        </w:tc>
        <w:tc>
          <w:tcPr>
            <w:tcW w:w="1882" w:type="dxa"/>
            <w:vAlign w:val="center"/>
          </w:tcPr>
          <w:p w14:paraId="433FC7C0" w14:textId="77777777" w:rsidR="00870A08" w:rsidRDefault="003A5418">
            <w:pPr>
              <w:spacing w:line="240" w:lineRule="auto"/>
              <w:ind w:firstLineChars="0" w:firstLine="0"/>
              <w:jc w:val="center"/>
            </w:pPr>
            <w:r>
              <w:rPr>
                <w:rFonts w:hint="eastAsia"/>
              </w:rPr>
              <w:t>255.255.255.0</w:t>
            </w:r>
          </w:p>
        </w:tc>
        <w:tc>
          <w:tcPr>
            <w:tcW w:w="1458" w:type="dxa"/>
          </w:tcPr>
          <w:p w14:paraId="00DEEB1E" w14:textId="77777777" w:rsidR="00870A08" w:rsidRDefault="003A5418">
            <w:pPr>
              <w:spacing w:line="240" w:lineRule="auto"/>
              <w:ind w:firstLineChars="0" w:firstLine="0"/>
              <w:jc w:val="center"/>
            </w:pPr>
            <w:r>
              <w:rPr>
                <w:rFonts w:hint="eastAsia"/>
              </w:rPr>
              <w:t>N/A</w:t>
            </w:r>
          </w:p>
        </w:tc>
      </w:tr>
      <w:tr w:rsidR="00870A08" w14:paraId="437A2415" w14:textId="77777777">
        <w:trPr>
          <w:jc w:val="center"/>
        </w:trPr>
        <w:tc>
          <w:tcPr>
            <w:tcW w:w="1594" w:type="dxa"/>
            <w:vMerge/>
            <w:vAlign w:val="center"/>
          </w:tcPr>
          <w:p w14:paraId="15A21DAC" w14:textId="77777777" w:rsidR="00870A08" w:rsidRDefault="00870A08">
            <w:pPr>
              <w:spacing w:line="240" w:lineRule="auto"/>
              <w:ind w:firstLine="420"/>
              <w:jc w:val="center"/>
            </w:pPr>
          </w:p>
        </w:tc>
        <w:tc>
          <w:tcPr>
            <w:tcW w:w="1706" w:type="dxa"/>
            <w:vAlign w:val="center"/>
          </w:tcPr>
          <w:p w14:paraId="07590579" w14:textId="77777777" w:rsidR="00870A08" w:rsidRDefault="003A5418">
            <w:pPr>
              <w:spacing w:line="240" w:lineRule="auto"/>
              <w:ind w:firstLineChars="0" w:firstLine="0"/>
              <w:jc w:val="center"/>
            </w:pPr>
            <w:r>
              <w:rPr>
                <w:rFonts w:hint="eastAsia"/>
              </w:rPr>
              <w:t>Loopback 2</w:t>
            </w:r>
          </w:p>
        </w:tc>
        <w:tc>
          <w:tcPr>
            <w:tcW w:w="1882" w:type="dxa"/>
            <w:vAlign w:val="center"/>
          </w:tcPr>
          <w:p w14:paraId="7D339DB3" w14:textId="77777777" w:rsidR="00870A08" w:rsidRDefault="003A5418">
            <w:pPr>
              <w:spacing w:line="240" w:lineRule="auto"/>
              <w:ind w:firstLineChars="0" w:firstLine="0"/>
              <w:jc w:val="center"/>
            </w:pPr>
            <w:r>
              <w:rPr>
                <w:rFonts w:hint="eastAsia"/>
              </w:rPr>
              <w:t>3.3.2.3</w:t>
            </w:r>
          </w:p>
        </w:tc>
        <w:tc>
          <w:tcPr>
            <w:tcW w:w="1882" w:type="dxa"/>
            <w:vAlign w:val="center"/>
          </w:tcPr>
          <w:p w14:paraId="4035E110" w14:textId="77777777" w:rsidR="00870A08" w:rsidRDefault="003A5418">
            <w:pPr>
              <w:spacing w:line="240" w:lineRule="auto"/>
              <w:ind w:firstLineChars="0" w:firstLine="0"/>
              <w:jc w:val="center"/>
            </w:pPr>
            <w:r>
              <w:rPr>
                <w:rFonts w:hint="eastAsia"/>
              </w:rPr>
              <w:t>255.255.255.0</w:t>
            </w:r>
          </w:p>
        </w:tc>
        <w:tc>
          <w:tcPr>
            <w:tcW w:w="1458" w:type="dxa"/>
          </w:tcPr>
          <w:p w14:paraId="6E07FCCD" w14:textId="77777777" w:rsidR="00870A08" w:rsidRDefault="003A5418">
            <w:pPr>
              <w:spacing w:line="240" w:lineRule="auto"/>
              <w:ind w:firstLineChars="0" w:firstLine="0"/>
              <w:jc w:val="center"/>
            </w:pPr>
            <w:r>
              <w:rPr>
                <w:rFonts w:hint="eastAsia"/>
              </w:rPr>
              <w:t>N/A</w:t>
            </w:r>
          </w:p>
        </w:tc>
      </w:tr>
      <w:tr w:rsidR="00870A08" w14:paraId="002EC9F5" w14:textId="77777777">
        <w:trPr>
          <w:jc w:val="center"/>
        </w:trPr>
        <w:tc>
          <w:tcPr>
            <w:tcW w:w="1594" w:type="dxa"/>
            <w:vMerge/>
            <w:vAlign w:val="center"/>
          </w:tcPr>
          <w:p w14:paraId="3FC70AC7" w14:textId="77777777" w:rsidR="00870A08" w:rsidRDefault="00870A08">
            <w:pPr>
              <w:spacing w:line="240" w:lineRule="auto"/>
              <w:ind w:firstLine="420"/>
              <w:jc w:val="center"/>
            </w:pPr>
          </w:p>
        </w:tc>
        <w:tc>
          <w:tcPr>
            <w:tcW w:w="1706" w:type="dxa"/>
            <w:vAlign w:val="center"/>
          </w:tcPr>
          <w:p w14:paraId="51F54344" w14:textId="77777777" w:rsidR="00870A08" w:rsidRDefault="003A5418">
            <w:pPr>
              <w:spacing w:line="240" w:lineRule="auto"/>
              <w:ind w:firstLineChars="0" w:firstLine="0"/>
              <w:jc w:val="center"/>
            </w:pPr>
            <w:r>
              <w:rPr>
                <w:rFonts w:hint="eastAsia"/>
              </w:rPr>
              <w:t>Loopback 3</w:t>
            </w:r>
          </w:p>
        </w:tc>
        <w:tc>
          <w:tcPr>
            <w:tcW w:w="1882" w:type="dxa"/>
            <w:vAlign w:val="center"/>
          </w:tcPr>
          <w:p w14:paraId="492272C7" w14:textId="77777777" w:rsidR="00870A08" w:rsidRDefault="003A5418">
            <w:pPr>
              <w:spacing w:line="240" w:lineRule="auto"/>
              <w:ind w:firstLineChars="0" w:firstLine="0"/>
              <w:jc w:val="center"/>
            </w:pPr>
            <w:r>
              <w:rPr>
                <w:rFonts w:hint="eastAsia"/>
              </w:rPr>
              <w:t>3.3.3.3</w:t>
            </w:r>
          </w:p>
        </w:tc>
        <w:tc>
          <w:tcPr>
            <w:tcW w:w="1882" w:type="dxa"/>
            <w:vAlign w:val="center"/>
          </w:tcPr>
          <w:p w14:paraId="499A056C" w14:textId="77777777" w:rsidR="00870A08" w:rsidRDefault="003A5418">
            <w:pPr>
              <w:spacing w:line="240" w:lineRule="auto"/>
              <w:ind w:firstLineChars="0" w:firstLine="0"/>
              <w:jc w:val="center"/>
            </w:pPr>
            <w:r>
              <w:rPr>
                <w:rFonts w:hint="eastAsia"/>
              </w:rPr>
              <w:t>255.255.255.0</w:t>
            </w:r>
          </w:p>
        </w:tc>
        <w:tc>
          <w:tcPr>
            <w:tcW w:w="1458" w:type="dxa"/>
          </w:tcPr>
          <w:p w14:paraId="34CEE4DD" w14:textId="77777777" w:rsidR="00870A08" w:rsidRDefault="003A5418">
            <w:pPr>
              <w:spacing w:line="240" w:lineRule="auto"/>
              <w:ind w:firstLineChars="0" w:firstLine="0"/>
              <w:jc w:val="center"/>
            </w:pPr>
            <w:r>
              <w:rPr>
                <w:rFonts w:hint="eastAsia"/>
              </w:rPr>
              <w:t>N/A</w:t>
            </w:r>
          </w:p>
        </w:tc>
      </w:tr>
    </w:tbl>
    <w:p w14:paraId="1E065D0D" w14:textId="77777777" w:rsidR="00870A08" w:rsidRDefault="003A5418">
      <w:pPr>
        <w:pStyle w:val="10"/>
      </w:pPr>
      <w:r>
        <w:rPr>
          <w:rFonts w:hint="eastAsia"/>
        </w:rPr>
        <w:lastRenderedPageBreak/>
        <w:t>实验步骤</w:t>
      </w:r>
    </w:p>
    <w:p w14:paraId="752C732B" w14:textId="77777777" w:rsidR="00870A08" w:rsidRDefault="003A5418">
      <w:pPr>
        <w:pStyle w:val="2"/>
        <w:numPr>
          <w:ilvl w:val="0"/>
          <w:numId w:val="30"/>
        </w:numPr>
        <w:ind w:left="426" w:hanging="426"/>
      </w:pPr>
      <w:r>
        <w:rPr>
          <w:rFonts w:hint="eastAsia"/>
        </w:rPr>
        <w:t>基本配置</w:t>
      </w:r>
    </w:p>
    <w:p w14:paraId="454B30BB" w14:textId="77777777" w:rsidR="00870A08" w:rsidRDefault="003A5418">
      <w:pPr>
        <w:pStyle w:val="12"/>
        <w:ind w:left="420" w:firstLineChars="0" w:firstLine="0"/>
        <w:jc w:val="left"/>
      </w:pPr>
      <w:r>
        <w:rPr>
          <w:rFonts w:hint="eastAsia"/>
        </w:rPr>
        <w:t>根据实验编址表进行相应的基本配置，并使用</w:t>
      </w:r>
      <w:r>
        <w:rPr>
          <w:rFonts w:hint="eastAsia"/>
          <w:b/>
        </w:rPr>
        <w:t>ping</w:t>
      </w:r>
      <w:r>
        <w:rPr>
          <w:rFonts w:hint="eastAsia"/>
        </w:rPr>
        <w:t>命令检测各直连链路的连通性。</w:t>
      </w:r>
    </w:p>
    <w:p w14:paraId="7099565D" w14:textId="77777777" w:rsidR="00870A08" w:rsidRDefault="003A5418">
      <w:pPr>
        <w:pStyle w:val="aff6"/>
      </w:pPr>
      <w:r>
        <w:t>&lt;R1&gt;ping -c 1 192.168.12.2</w:t>
      </w:r>
    </w:p>
    <w:p w14:paraId="45932539" w14:textId="77777777" w:rsidR="00870A08" w:rsidRDefault="003A5418">
      <w:pPr>
        <w:pStyle w:val="aff6"/>
      </w:pPr>
      <w:r>
        <w:t xml:space="preserve">  PING 192.168.12.2: </w:t>
      </w:r>
      <w:proofErr w:type="gramStart"/>
      <w:r>
        <w:t>56  data</w:t>
      </w:r>
      <w:proofErr w:type="gramEnd"/>
      <w:r>
        <w:t xml:space="preserve"> bytes, press CTRL_C to break</w:t>
      </w:r>
    </w:p>
    <w:p w14:paraId="3907C3DD" w14:textId="77777777" w:rsidR="00870A08" w:rsidRDefault="003A5418">
      <w:pPr>
        <w:pStyle w:val="aff6"/>
      </w:pPr>
      <w:r>
        <w:t xml:space="preserve">    Reply from 192.168.12.2: bytes=56 Sequence=1 </w:t>
      </w:r>
      <w:proofErr w:type="spellStart"/>
      <w:r>
        <w:t>ttl</w:t>
      </w:r>
      <w:proofErr w:type="spellEnd"/>
      <w:r>
        <w:t xml:space="preserve">=255 time=30 </w:t>
      </w:r>
      <w:proofErr w:type="spellStart"/>
      <w:r>
        <w:t>ms</w:t>
      </w:r>
      <w:proofErr w:type="spellEnd"/>
    </w:p>
    <w:p w14:paraId="79F1CC0D" w14:textId="77777777" w:rsidR="00870A08" w:rsidRDefault="00870A08">
      <w:pPr>
        <w:pStyle w:val="aff6"/>
      </w:pPr>
    </w:p>
    <w:p w14:paraId="4C2DF599" w14:textId="77777777" w:rsidR="00870A08" w:rsidRDefault="003A5418">
      <w:pPr>
        <w:pStyle w:val="aff6"/>
      </w:pPr>
      <w:r>
        <w:t xml:space="preserve">  --- 192.168.12.2 ping statistics ---</w:t>
      </w:r>
    </w:p>
    <w:p w14:paraId="1A33D78F" w14:textId="77777777" w:rsidR="00870A08" w:rsidRDefault="003A5418">
      <w:pPr>
        <w:pStyle w:val="aff6"/>
      </w:pPr>
      <w:r>
        <w:t xml:space="preserve">    1 packet(s) transmitted</w:t>
      </w:r>
    </w:p>
    <w:p w14:paraId="51E14EC8" w14:textId="77777777" w:rsidR="00870A08" w:rsidRDefault="003A5418">
      <w:pPr>
        <w:pStyle w:val="aff6"/>
      </w:pPr>
      <w:r>
        <w:t xml:space="preserve">    1 packet(s) received</w:t>
      </w:r>
    </w:p>
    <w:p w14:paraId="4B983396" w14:textId="77777777" w:rsidR="00870A08" w:rsidRDefault="003A5418">
      <w:pPr>
        <w:pStyle w:val="aff6"/>
      </w:pPr>
      <w:r>
        <w:t xml:space="preserve">    0.00% packet loss</w:t>
      </w:r>
    </w:p>
    <w:p w14:paraId="28FFCEAC" w14:textId="77777777" w:rsidR="00870A08" w:rsidRDefault="003A5418">
      <w:pPr>
        <w:pStyle w:val="aff6"/>
      </w:pPr>
      <w:r>
        <w:t xml:space="preserve">    round-trip min/avg/max = 30/30/30 </w:t>
      </w:r>
      <w:proofErr w:type="spellStart"/>
      <w:r>
        <w:t>ms</w:t>
      </w:r>
      <w:proofErr w:type="spellEnd"/>
    </w:p>
    <w:p w14:paraId="78A85367" w14:textId="77777777" w:rsidR="00870A08" w:rsidRDefault="00870A08">
      <w:pPr>
        <w:pStyle w:val="aff6"/>
      </w:pPr>
    </w:p>
    <w:p w14:paraId="6C949C16" w14:textId="77777777" w:rsidR="00870A08" w:rsidRDefault="003A5418">
      <w:pPr>
        <w:ind w:firstLine="420"/>
      </w:pPr>
      <w:r>
        <w:rPr>
          <w:rFonts w:hint="eastAsia"/>
        </w:rPr>
        <w:t>其余直连网段的连通性测试省略。</w:t>
      </w:r>
    </w:p>
    <w:p w14:paraId="1C34F9FF" w14:textId="77777777" w:rsidR="00870A08" w:rsidRDefault="003A5418">
      <w:pPr>
        <w:pStyle w:val="2"/>
        <w:numPr>
          <w:ilvl w:val="0"/>
          <w:numId w:val="30"/>
        </w:numPr>
        <w:ind w:left="426" w:hanging="426"/>
      </w:pPr>
      <w:r>
        <w:rPr>
          <w:rFonts w:hint="eastAsia"/>
        </w:rPr>
        <w:t>配置</w:t>
      </w:r>
      <w:r>
        <w:rPr>
          <w:rFonts w:hint="eastAsia"/>
        </w:rPr>
        <w:t>RIPv1</w:t>
      </w:r>
      <w:r>
        <w:rPr>
          <w:rFonts w:hint="eastAsia"/>
        </w:rPr>
        <w:t>协议</w:t>
      </w:r>
    </w:p>
    <w:p w14:paraId="376764CF" w14:textId="77777777" w:rsidR="00870A08" w:rsidRDefault="003A5418">
      <w:pPr>
        <w:ind w:firstLine="420"/>
        <w:jc w:val="left"/>
      </w:pPr>
      <w:r>
        <w:rPr>
          <w:rFonts w:hint="eastAsia"/>
        </w:rPr>
        <w:t>在路由器</w:t>
      </w:r>
      <w:r>
        <w:rPr>
          <w:rFonts w:hint="eastAsia"/>
        </w:rPr>
        <w:t>R1</w:t>
      </w:r>
      <w:r>
        <w:rPr>
          <w:rFonts w:hint="eastAsia"/>
        </w:rPr>
        <w:t>，</w:t>
      </w:r>
      <w:r>
        <w:rPr>
          <w:rFonts w:hint="eastAsia"/>
        </w:rPr>
        <w:t>R2</w:t>
      </w:r>
      <w:r>
        <w:rPr>
          <w:rFonts w:hint="eastAsia"/>
        </w:rPr>
        <w:t>，</w:t>
      </w:r>
      <w:r>
        <w:rPr>
          <w:rFonts w:hint="eastAsia"/>
        </w:rPr>
        <w:t>R3</w:t>
      </w:r>
      <w:r>
        <w:rPr>
          <w:rFonts w:hint="eastAsia"/>
        </w:rPr>
        <w:t>上配置</w:t>
      </w:r>
      <w:r>
        <w:rPr>
          <w:rFonts w:hint="eastAsia"/>
        </w:rPr>
        <w:t>RIPv1</w:t>
      </w:r>
      <w:r>
        <w:rPr>
          <w:rFonts w:hint="eastAsia"/>
        </w:rPr>
        <w:t>协议，通告相应网段。</w:t>
      </w:r>
    </w:p>
    <w:p w14:paraId="14932362" w14:textId="77777777" w:rsidR="00870A08" w:rsidRDefault="003A5418">
      <w:pPr>
        <w:pStyle w:val="aff6"/>
      </w:pPr>
      <w:r>
        <w:t>[R</w:t>
      </w:r>
      <w:proofErr w:type="gramStart"/>
      <w:r>
        <w:t>1]rip</w:t>
      </w:r>
      <w:proofErr w:type="gramEnd"/>
      <w:r>
        <w:t xml:space="preserve"> 1</w:t>
      </w:r>
    </w:p>
    <w:p w14:paraId="6BC11355" w14:textId="77777777" w:rsidR="00870A08" w:rsidRDefault="003A5418">
      <w:pPr>
        <w:pStyle w:val="aff6"/>
      </w:pPr>
      <w:r>
        <w:t>[R1-rip-</w:t>
      </w:r>
      <w:proofErr w:type="gramStart"/>
      <w:r>
        <w:t>1]network</w:t>
      </w:r>
      <w:proofErr w:type="gramEnd"/>
      <w:r>
        <w:t xml:space="preserve"> 192.168.1</w:t>
      </w:r>
      <w:r>
        <w:rPr>
          <w:rFonts w:hint="eastAsia"/>
        </w:rPr>
        <w:t>2</w:t>
      </w:r>
      <w:r>
        <w:t>.0</w:t>
      </w:r>
    </w:p>
    <w:p w14:paraId="690F8E93" w14:textId="77777777" w:rsidR="00870A08" w:rsidRDefault="00870A08">
      <w:pPr>
        <w:ind w:firstLine="420"/>
        <w:jc w:val="left"/>
      </w:pPr>
    </w:p>
    <w:p w14:paraId="14DD906C" w14:textId="77777777" w:rsidR="00870A08" w:rsidRDefault="003A5418">
      <w:pPr>
        <w:pStyle w:val="aff6"/>
      </w:pPr>
      <w:r>
        <w:t>[R</w:t>
      </w:r>
      <w:proofErr w:type="gramStart"/>
      <w:r>
        <w:rPr>
          <w:rFonts w:hint="eastAsia"/>
        </w:rPr>
        <w:t>2</w:t>
      </w:r>
      <w:r>
        <w:t>]rip</w:t>
      </w:r>
      <w:proofErr w:type="gramEnd"/>
      <w:r>
        <w:t xml:space="preserve"> 1</w:t>
      </w:r>
    </w:p>
    <w:p w14:paraId="12FA2BBF" w14:textId="77777777" w:rsidR="00870A08" w:rsidRDefault="003A5418">
      <w:pPr>
        <w:pStyle w:val="aff6"/>
      </w:pPr>
      <w:r>
        <w:t>[R</w:t>
      </w:r>
      <w:r>
        <w:rPr>
          <w:rFonts w:hint="eastAsia"/>
        </w:rPr>
        <w:t>2</w:t>
      </w:r>
      <w:r>
        <w:t>-rip-</w:t>
      </w:r>
      <w:proofErr w:type="gramStart"/>
      <w:r>
        <w:t>1]network</w:t>
      </w:r>
      <w:proofErr w:type="gramEnd"/>
      <w:r>
        <w:t xml:space="preserve"> 192.168.</w:t>
      </w:r>
      <w:r>
        <w:rPr>
          <w:rFonts w:hint="eastAsia"/>
        </w:rPr>
        <w:t>12</w:t>
      </w:r>
      <w:r>
        <w:t>.0</w:t>
      </w:r>
    </w:p>
    <w:p w14:paraId="226CEDD2" w14:textId="77777777" w:rsidR="00870A08" w:rsidRDefault="003A5418">
      <w:pPr>
        <w:pStyle w:val="aff6"/>
      </w:pPr>
      <w:r>
        <w:t>[R</w:t>
      </w:r>
      <w:r>
        <w:rPr>
          <w:rFonts w:hint="eastAsia"/>
        </w:rPr>
        <w:t>2</w:t>
      </w:r>
      <w:r>
        <w:t>-rip-</w:t>
      </w:r>
      <w:proofErr w:type="gramStart"/>
      <w:r>
        <w:t>1]network</w:t>
      </w:r>
      <w:proofErr w:type="gramEnd"/>
      <w:r>
        <w:t xml:space="preserve"> </w:t>
      </w:r>
      <w:r>
        <w:rPr>
          <w:rFonts w:hint="eastAsia"/>
        </w:rPr>
        <w:t>192.168.23.0</w:t>
      </w:r>
    </w:p>
    <w:p w14:paraId="47EC43F1" w14:textId="77777777" w:rsidR="00870A08" w:rsidRDefault="00870A08">
      <w:pPr>
        <w:ind w:firstLine="420"/>
        <w:jc w:val="left"/>
      </w:pPr>
    </w:p>
    <w:p w14:paraId="4DF7464C" w14:textId="77777777" w:rsidR="00870A08" w:rsidRDefault="003A5418">
      <w:pPr>
        <w:pStyle w:val="aff6"/>
      </w:pPr>
      <w:r>
        <w:t>[R</w:t>
      </w:r>
      <w:proofErr w:type="gramStart"/>
      <w:r>
        <w:rPr>
          <w:rFonts w:hint="eastAsia"/>
        </w:rPr>
        <w:t>3</w:t>
      </w:r>
      <w:r>
        <w:t>]rip</w:t>
      </w:r>
      <w:proofErr w:type="gramEnd"/>
      <w:r>
        <w:t xml:space="preserve"> 1</w:t>
      </w:r>
    </w:p>
    <w:p w14:paraId="2250B1F8" w14:textId="77777777" w:rsidR="00870A08" w:rsidRDefault="003A5418">
      <w:pPr>
        <w:pStyle w:val="aff6"/>
      </w:pPr>
      <w:r>
        <w:t>[R</w:t>
      </w:r>
      <w:r>
        <w:rPr>
          <w:rFonts w:hint="eastAsia"/>
        </w:rPr>
        <w:t>3</w:t>
      </w:r>
      <w:r>
        <w:t>-rip-</w:t>
      </w:r>
      <w:proofErr w:type="gramStart"/>
      <w:r>
        <w:t>1]network</w:t>
      </w:r>
      <w:proofErr w:type="gramEnd"/>
      <w:r>
        <w:t xml:space="preserve"> 192.168.</w:t>
      </w:r>
      <w:r>
        <w:rPr>
          <w:rFonts w:hint="eastAsia"/>
        </w:rPr>
        <w:t>23</w:t>
      </w:r>
      <w:r>
        <w:t>.0</w:t>
      </w:r>
    </w:p>
    <w:p w14:paraId="0CC84134" w14:textId="77777777" w:rsidR="00870A08" w:rsidRDefault="003A5418">
      <w:pPr>
        <w:pStyle w:val="aff6"/>
      </w:pPr>
      <w:r>
        <w:lastRenderedPageBreak/>
        <w:t>[R</w:t>
      </w:r>
      <w:r>
        <w:rPr>
          <w:rFonts w:hint="eastAsia"/>
        </w:rPr>
        <w:t>3</w:t>
      </w:r>
      <w:r>
        <w:t>-rip-</w:t>
      </w:r>
      <w:proofErr w:type="gramStart"/>
      <w:r>
        <w:t>1]network</w:t>
      </w:r>
      <w:proofErr w:type="gramEnd"/>
      <w:r>
        <w:t xml:space="preserve"> </w:t>
      </w:r>
      <w:r>
        <w:rPr>
          <w:rFonts w:hint="eastAsia"/>
        </w:rPr>
        <w:t>3.0.0.0</w:t>
      </w:r>
    </w:p>
    <w:p w14:paraId="797A0DA7" w14:textId="77777777" w:rsidR="00870A08" w:rsidRDefault="00870A08">
      <w:pPr>
        <w:pStyle w:val="aff6"/>
      </w:pPr>
    </w:p>
    <w:p w14:paraId="5A6AAE7C" w14:textId="77777777" w:rsidR="00870A08" w:rsidRDefault="003A5418">
      <w:pPr>
        <w:ind w:firstLine="420"/>
      </w:pPr>
      <w:r>
        <w:rPr>
          <w:rFonts w:hint="eastAsia"/>
        </w:rPr>
        <w:t>配置完成后，查看</w:t>
      </w:r>
      <w:r>
        <w:rPr>
          <w:rFonts w:hint="eastAsia"/>
        </w:rPr>
        <w:t>R1</w:t>
      </w:r>
      <w:r>
        <w:rPr>
          <w:rFonts w:hint="eastAsia"/>
        </w:rPr>
        <w:t>与</w:t>
      </w:r>
      <w:r>
        <w:rPr>
          <w:rFonts w:hint="eastAsia"/>
        </w:rPr>
        <w:t>R2</w:t>
      </w:r>
      <w:r>
        <w:rPr>
          <w:rFonts w:hint="eastAsia"/>
        </w:rPr>
        <w:t>的路由表。</w:t>
      </w:r>
    </w:p>
    <w:p w14:paraId="49B4BDC3" w14:textId="77777777" w:rsidR="00870A08" w:rsidRDefault="003A5418">
      <w:pPr>
        <w:pStyle w:val="aff6"/>
      </w:pPr>
      <w:r>
        <w:t xml:space="preserve">&lt;R1&gt;display </w:t>
      </w:r>
      <w:proofErr w:type="spellStart"/>
      <w:r>
        <w:t>ip</w:t>
      </w:r>
      <w:proofErr w:type="spellEnd"/>
      <w:r>
        <w:t xml:space="preserve"> routing-table </w:t>
      </w:r>
    </w:p>
    <w:p w14:paraId="35E0BF34" w14:textId="77777777" w:rsidR="00870A08" w:rsidRDefault="003A5418">
      <w:pPr>
        <w:pStyle w:val="aff6"/>
      </w:pPr>
      <w:r>
        <w:t>Route Flags: R - relay, D - download to fib</w:t>
      </w:r>
    </w:p>
    <w:p w14:paraId="0A13EDCF" w14:textId="77777777" w:rsidR="00870A08" w:rsidRDefault="003A5418">
      <w:pPr>
        <w:pStyle w:val="aff6"/>
      </w:pPr>
      <w:r>
        <w:t>---------------------------------------------------------------------------</w:t>
      </w:r>
    </w:p>
    <w:p w14:paraId="3996CF5A" w14:textId="77777777" w:rsidR="00870A08" w:rsidRDefault="003A5418">
      <w:pPr>
        <w:pStyle w:val="aff6"/>
      </w:pPr>
      <w:r>
        <w:t>Routing Tables: Public</w:t>
      </w:r>
    </w:p>
    <w:p w14:paraId="699D8F87" w14:textId="77777777" w:rsidR="00870A08" w:rsidRDefault="003A5418">
      <w:pPr>
        <w:pStyle w:val="aff6"/>
      </w:pPr>
      <w:r>
        <w:t xml:space="preserve">         </w:t>
      </w:r>
      <w:proofErr w:type="gramStart"/>
      <w:r>
        <w:t>Destinations :</w:t>
      </w:r>
      <w:proofErr w:type="gramEnd"/>
      <w:r>
        <w:t xml:space="preserve"> 7        Routes : 7        </w:t>
      </w:r>
    </w:p>
    <w:p w14:paraId="5C98141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147C5B1" w14:textId="77777777" w:rsidR="00870A08" w:rsidRDefault="003A5418">
      <w:pPr>
        <w:pStyle w:val="aff6"/>
        <w:rPr>
          <w:shd w:val="pct10" w:color="auto" w:fill="FFFFFF"/>
        </w:rPr>
      </w:pPr>
      <w:r>
        <w:rPr>
          <w:shd w:val="pct10" w:color="auto" w:fill="FFFFFF"/>
        </w:rPr>
        <w:t xml:space="preserve">        3.0.0.0/8   RIP     </w:t>
      </w:r>
      <w:proofErr w:type="gramStart"/>
      <w:r>
        <w:rPr>
          <w:shd w:val="pct10" w:color="auto" w:fill="FFFFFF"/>
        </w:rPr>
        <w:t>100  2</w:t>
      </w:r>
      <w:proofErr w:type="gramEnd"/>
      <w:r>
        <w:rPr>
          <w:shd w:val="pct10" w:color="auto" w:fill="FFFFFF"/>
        </w:rPr>
        <w:t xml:space="preserve">           D   192.168.12.2    Serial</w:t>
      </w:r>
      <w:r>
        <w:rPr>
          <w:rFonts w:hint="eastAsia"/>
          <w:shd w:val="pct10" w:color="auto" w:fill="FFFFFF"/>
        </w:rPr>
        <w:t>1</w:t>
      </w:r>
      <w:r>
        <w:rPr>
          <w:shd w:val="pct10" w:color="auto" w:fill="FFFFFF"/>
        </w:rPr>
        <w:t>/0/0</w:t>
      </w:r>
    </w:p>
    <w:p w14:paraId="4978037F" w14:textId="77777777" w:rsidR="00870A08" w:rsidRDefault="003A5418">
      <w:pPr>
        <w:pStyle w:val="aff6"/>
      </w:pPr>
      <w:r>
        <w:t xml:space="preserve">      127.0.0.0/8   </w:t>
      </w:r>
      <w:proofErr w:type="gramStart"/>
      <w:r>
        <w:t>Direct  0</w:t>
      </w:r>
      <w:proofErr w:type="gramEnd"/>
      <w:r>
        <w:t xml:space="preserve">    0           D   127.0.0.1       InLoopBack0</w:t>
      </w:r>
    </w:p>
    <w:p w14:paraId="1C2B0411" w14:textId="77777777" w:rsidR="00870A08" w:rsidRDefault="003A5418">
      <w:pPr>
        <w:pStyle w:val="aff6"/>
      </w:pPr>
      <w:r>
        <w:t xml:space="preserve">      127.0.0.1/</w:t>
      </w:r>
      <w:proofErr w:type="gramStart"/>
      <w:r>
        <w:t>32  Direct</w:t>
      </w:r>
      <w:proofErr w:type="gramEnd"/>
      <w:r>
        <w:t xml:space="preserve">  0    0           D   127.0.0.1       InLoopBack0</w:t>
      </w:r>
    </w:p>
    <w:p w14:paraId="3947CD5A" w14:textId="77777777" w:rsidR="00870A08" w:rsidRDefault="003A5418">
      <w:pPr>
        <w:pStyle w:val="aff6"/>
      </w:pPr>
      <w:r>
        <w:t xml:space="preserve">   192.168.12.0/</w:t>
      </w:r>
      <w:proofErr w:type="gramStart"/>
      <w:r>
        <w:t>24  Direct</w:t>
      </w:r>
      <w:proofErr w:type="gramEnd"/>
      <w:r>
        <w:t xml:space="preserve">  0    0           D   192.168.12.1    Serial</w:t>
      </w:r>
      <w:r>
        <w:rPr>
          <w:rFonts w:hint="eastAsia"/>
        </w:rPr>
        <w:t>1</w:t>
      </w:r>
      <w:r>
        <w:t>/0/0</w:t>
      </w:r>
    </w:p>
    <w:p w14:paraId="129DD2FC" w14:textId="77777777" w:rsidR="00870A08" w:rsidRDefault="003A5418">
      <w:pPr>
        <w:pStyle w:val="aff6"/>
      </w:pPr>
      <w:r>
        <w:t xml:space="preserve">   192.168.12.1/</w:t>
      </w:r>
      <w:proofErr w:type="gramStart"/>
      <w:r>
        <w:t>32  Direct</w:t>
      </w:r>
      <w:proofErr w:type="gramEnd"/>
      <w:r>
        <w:t xml:space="preserve">  0    0           D   127.0.0.1       Serial</w:t>
      </w:r>
      <w:r>
        <w:rPr>
          <w:rFonts w:hint="eastAsia"/>
        </w:rPr>
        <w:t>1</w:t>
      </w:r>
      <w:r>
        <w:t>/0/0</w:t>
      </w:r>
    </w:p>
    <w:p w14:paraId="4BB3C67E" w14:textId="77777777" w:rsidR="00870A08" w:rsidRDefault="003A5418">
      <w:pPr>
        <w:pStyle w:val="aff6"/>
      </w:pPr>
      <w:r>
        <w:t xml:space="preserve">   192.168.12.2/</w:t>
      </w:r>
      <w:proofErr w:type="gramStart"/>
      <w:r>
        <w:t>32  Direct</w:t>
      </w:r>
      <w:proofErr w:type="gramEnd"/>
      <w:r>
        <w:t xml:space="preserve">  0    0           D   192.168.12.2    Serial</w:t>
      </w:r>
      <w:r>
        <w:rPr>
          <w:rFonts w:hint="eastAsia"/>
        </w:rPr>
        <w:t>1</w:t>
      </w:r>
      <w:r>
        <w:t>/0/0</w:t>
      </w:r>
    </w:p>
    <w:p w14:paraId="4AD2AB69" w14:textId="77777777" w:rsidR="00870A08" w:rsidRDefault="003A5418">
      <w:pPr>
        <w:pStyle w:val="aff6"/>
      </w:pPr>
      <w:r>
        <w:t xml:space="preserve">   192.168.23.0/</w:t>
      </w:r>
      <w:proofErr w:type="gramStart"/>
      <w:r>
        <w:t>24  RIP</w:t>
      </w:r>
      <w:proofErr w:type="gramEnd"/>
      <w:r>
        <w:t xml:space="preserve">     100  1           D   192.168.12.2    Serial</w:t>
      </w:r>
      <w:r>
        <w:rPr>
          <w:rFonts w:hint="eastAsia"/>
        </w:rPr>
        <w:t>1</w:t>
      </w:r>
      <w:r>
        <w:t>/0/0</w:t>
      </w:r>
    </w:p>
    <w:p w14:paraId="0F06BA9B" w14:textId="77777777" w:rsidR="00870A08" w:rsidRDefault="00870A08">
      <w:pPr>
        <w:pStyle w:val="aff6"/>
      </w:pPr>
    </w:p>
    <w:p w14:paraId="10318F86" w14:textId="77777777" w:rsidR="00870A08" w:rsidRDefault="003A5418">
      <w:pPr>
        <w:pStyle w:val="aff6"/>
      </w:pPr>
      <w:r>
        <w:t xml:space="preserve">&lt;R2&gt;display </w:t>
      </w:r>
      <w:proofErr w:type="spellStart"/>
      <w:r>
        <w:t>ip</w:t>
      </w:r>
      <w:proofErr w:type="spellEnd"/>
      <w:r>
        <w:t xml:space="preserve"> routing-table </w:t>
      </w:r>
    </w:p>
    <w:p w14:paraId="585BB888" w14:textId="77777777" w:rsidR="00870A08" w:rsidRDefault="003A5418">
      <w:pPr>
        <w:pStyle w:val="aff6"/>
      </w:pPr>
      <w:r>
        <w:t>Route Flags: R - relay, D - download to fib</w:t>
      </w:r>
    </w:p>
    <w:p w14:paraId="51C323BB" w14:textId="77777777" w:rsidR="00870A08" w:rsidRDefault="003A5418">
      <w:pPr>
        <w:pStyle w:val="aff6"/>
      </w:pPr>
      <w:r>
        <w:t>----------------------------------------------------------------------------</w:t>
      </w:r>
    </w:p>
    <w:p w14:paraId="463E8D1B" w14:textId="77777777" w:rsidR="00870A08" w:rsidRDefault="003A5418">
      <w:pPr>
        <w:pStyle w:val="aff6"/>
      </w:pPr>
      <w:r>
        <w:t>Routing Tables: Public</w:t>
      </w:r>
    </w:p>
    <w:p w14:paraId="68B82C48" w14:textId="77777777" w:rsidR="00870A08" w:rsidRDefault="003A5418">
      <w:pPr>
        <w:pStyle w:val="aff6"/>
      </w:pPr>
      <w:r>
        <w:t xml:space="preserve">         </w:t>
      </w:r>
      <w:proofErr w:type="gramStart"/>
      <w:r>
        <w:t>Destinations :</w:t>
      </w:r>
      <w:proofErr w:type="gramEnd"/>
      <w:r>
        <w:t xml:space="preserve"> 9        Routes : 9        </w:t>
      </w:r>
    </w:p>
    <w:p w14:paraId="7C87C070"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EEE734F" w14:textId="77777777" w:rsidR="00870A08" w:rsidRDefault="003A5418">
      <w:pPr>
        <w:pStyle w:val="aff6"/>
        <w:rPr>
          <w:shd w:val="pct10" w:color="auto" w:fill="FFFFFF"/>
        </w:rPr>
      </w:pPr>
      <w:r>
        <w:rPr>
          <w:shd w:val="pct10" w:color="auto" w:fill="FFFFFF"/>
        </w:rPr>
        <w:t xml:space="preserve">        3.0.0.0/8   RIP     </w:t>
      </w:r>
      <w:proofErr w:type="gramStart"/>
      <w:r>
        <w:rPr>
          <w:shd w:val="pct10" w:color="auto" w:fill="FFFFFF"/>
        </w:rPr>
        <w:t>100  1</w:t>
      </w:r>
      <w:proofErr w:type="gramEnd"/>
      <w:r>
        <w:rPr>
          <w:shd w:val="pct10" w:color="auto" w:fill="FFFFFF"/>
        </w:rPr>
        <w:t xml:space="preserve">           D   192.168.23.3    Serial</w:t>
      </w:r>
      <w:r>
        <w:rPr>
          <w:rFonts w:hint="eastAsia"/>
          <w:shd w:val="pct10" w:color="auto" w:fill="FFFFFF"/>
        </w:rPr>
        <w:t>1</w:t>
      </w:r>
      <w:r>
        <w:rPr>
          <w:shd w:val="pct10" w:color="auto" w:fill="FFFFFF"/>
        </w:rPr>
        <w:t>/0/0</w:t>
      </w:r>
    </w:p>
    <w:p w14:paraId="1CCA89D3" w14:textId="77777777" w:rsidR="00870A08" w:rsidRDefault="003A5418">
      <w:pPr>
        <w:pStyle w:val="aff6"/>
      </w:pPr>
      <w:r>
        <w:t xml:space="preserve">      127.0.0.0/8   </w:t>
      </w:r>
      <w:proofErr w:type="gramStart"/>
      <w:r>
        <w:t>Direct  0</w:t>
      </w:r>
      <w:proofErr w:type="gramEnd"/>
      <w:r>
        <w:t xml:space="preserve">    0           D   127.0.0.1       InLoopBack0</w:t>
      </w:r>
    </w:p>
    <w:p w14:paraId="21161B54" w14:textId="77777777" w:rsidR="00870A08" w:rsidRDefault="003A5418">
      <w:pPr>
        <w:pStyle w:val="aff6"/>
      </w:pPr>
      <w:r>
        <w:t xml:space="preserve">      127.0.0.1/</w:t>
      </w:r>
      <w:proofErr w:type="gramStart"/>
      <w:r>
        <w:t>32  Direct</w:t>
      </w:r>
      <w:proofErr w:type="gramEnd"/>
      <w:r>
        <w:t xml:space="preserve">  0    0           D   127.0.0.1       InLoopBack0</w:t>
      </w:r>
    </w:p>
    <w:p w14:paraId="6823176A" w14:textId="77777777" w:rsidR="00870A08" w:rsidRDefault="003A5418">
      <w:pPr>
        <w:pStyle w:val="aff6"/>
      </w:pPr>
      <w:r>
        <w:t xml:space="preserve">   192.168.12.0/</w:t>
      </w:r>
      <w:proofErr w:type="gramStart"/>
      <w:r>
        <w:t>24  Direct</w:t>
      </w:r>
      <w:proofErr w:type="gramEnd"/>
      <w:r>
        <w:t xml:space="preserve">  0    0           D   192.168.12.2    Serial</w:t>
      </w:r>
      <w:r>
        <w:rPr>
          <w:rFonts w:hint="eastAsia"/>
        </w:rPr>
        <w:t>1</w:t>
      </w:r>
      <w:r>
        <w:t>/0/1</w:t>
      </w:r>
    </w:p>
    <w:p w14:paraId="25463CAA" w14:textId="77777777" w:rsidR="00870A08" w:rsidRDefault="003A5418">
      <w:pPr>
        <w:pStyle w:val="aff6"/>
      </w:pPr>
      <w:r>
        <w:lastRenderedPageBreak/>
        <w:t xml:space="preserve">   192.168.12.1/</w:t>
      </w:r>
      <w:proofErr w:type="gramStart"/>
      <w:r>
        <w:t>32  Direct</w:t>
      </w:r>
      <w:proofErr w:type="gramEnd"/>
      <w:r>
        <w:t xml:space="preserve">  0    0           D   192.168.12.1    Serial</w:t>
      </w:r>
      <w:r>
        <w:rPr>
          <w:rFonts w:hint="eastAsia"/>
        </w:rPr>
        <w:t>1</w:t>
      </w:r>
      <w:r>
        <w:t>/0/1</w:t>
      </w:r>
    </w:p>
    <w:p w14:paraId="1292029A" w14:textId="77777777" w:rsidR="00870A08" w:rsidRDefault="003A5418">
      <w:pPr>
        <w:pStyle w:val="aff6"/>
      </w:pPr>
      <w:r>
        <w:t xml:space="preserve">   192.168.12.2/</w:t>
      </w:r>
      <w:proofErr w:type="gramStart"/>
      <w:r>
        <w:t>32  Direct</w:t>
      </w:r>
      <w:proofErr w:type="gramEnd"/>
      <w:r>
        <w:t xml:space="preserve">  0    0           D   127.0.0.1       Serial</w:t>
      </w:r>
      <w:r>
        <w:rPr>
          <w:rFonts w:hint="eastAsia"/>
        </w:rPr>
        <w:t>1</w:t>
      </w:r>
      <w:r>
        <w:t>/0/1</w:t>
      </w:r>
    </w:p>
    <w:p w14:paraId="067A944F" w14:textId="77777777" w:rsidR="00870A08" w:rsidRDefault="003A5418">
      <w:pPr>
        <w:pStyle w:val="aff6"/>
      </w:pPr>
      <w:r>
        <w:t xml:space="preserve">   192.168.23.0/</w:t>
      </w:r>
      <w:proofErr w:type="gramStart"/>
      <w:r>
        <w:t>24  Direct</w:t>
      </w:r>
      <w:proofErr w:type="gramEnd"/>
      <w:r>
        <w:t xml:space="preserve">  0    0           D   192.168.23.2    Serial</w:t>
      </w:r>
      <w:r>
        <w:rPr>
          <w:rFonts w:hint="eastAsia"/>
        </w:rPr>
        <w:t>1</w:t>
      </w:r>
      <w:r>
        <w:t>/0/0</w:t>
      </w:r>
    </w:p>
    <w:p w14:paraId="27983D51" w14:textId="77777777" w:rsidR="00870A08" w:rsidRDefault="003A5418">
      <w:pPr>
        <w:pStyle w:val="aff6"/>
      </w:pPr>
      <w:r>
        <w:t xml:space="preserve">   192.168.23.2/</w:t>
      </w:r>
      <w:proofErr w:type="gramStart"/>
      <w:r>
        <w:t>32  Direct</w:t>
      </w:r>
      <w:proofErr w:type="gramEnd"/>
      <w:r>
        <w:t xml:space="preserve">  0    0           D   127.0.0.1       Serial</w:t>
      </w:r>
      <w:r>
        <w:rPr>
          <w:rFonts w:hint="eastAsia"/>
        </w:rPr>
        <w:t>1</w:t>
      </w:r>
      <w:r>
        <w:t>/0/0</w:t>
      </w:r>
    </w:p>
    <w:p w14:paraId="1675231F" w14:textId="77777777" w:rsidR="00870A08" w:rsidRDefault="003A5418">
      <w:pPr>
        <w:pStyle w:val="aff6"/>
      </w:pPr>
      <w:r>
        <w:t xml:space="preserve">   192.168.23.3/</w:t>
      </w:r>
      <w:proofErr w:type="gramStart"/>
      <w:r>
        <w:t>32  Direct</w:t>
      </w:r>
      <w:proofErr w:type="gramEnd"/>
      <w:r>
        <w:t xml:space="preserve">  0    0           D   192.168.23.3    Serial</w:t>
      </w:r>
      <w:r>
        <w:rPr>
          <w:rFonts w:hint="eastAsia"/>
        </w:rPr>
        <w:t>1</w:t>
      </w:r>
      <w:r>
        <w:t>/0/0</w:t>
      </w:r>
    </w:p>
    <w:p w14:paraId="26D115CF" w14:textId="77777777" w:rsidR="00870A08" w:rsidRDefault="00870A08">
      <w:pPr>
        <w:pStyle w:val="aff6"/>
      </w:pPr>
    </w:p>
    <w:p w14:paraId="3E3E6CDB" w14:textId="77777777" w:rsidR="00870A08" w:rsidRDefault="003A5418">
      <w:pPr>
        <w:ind w:firstLine="420"/>
      </w:pPr>
      <w:r>
        <w:rPr>
          <w:rFonts w:hint="eastAsia"/>
        </w:rPr>
        <w:t>可以观察到</w:t>
      </w:r>
      <w:r>
        <w:rPr>
          <w:rFonts w:hint="eastAsia"/>
        </w:rPr>
        <w:t>R3</w:t>
      </w:r>
      <w:r>
        <w:rPr>
          <w:rFonts w:hint="eastAsia"/>
        </w:rPr>
        <w:t>发送过来的汇总路由条目</w:t>
      </w:r>
      <w:r>
        <w:rPr>
          <w:rFonts w:hint="eastAsia"/>
        </w:rPr>
        <w:t>3.0.0.0/8</w:t>
      </w:r>
      <w:r>
        <w:rPr>
          <w:rFonts w:hint="eastAsia"/>
        </w:rPr>
        <w:t>，没有任何明细路由条目。</w:t>
      </w:r>
    </w:p>
    <w:p w14:paraId="7BE2F269" w14:textId="77777777" w:rsidR="00870A08" w:rsidRDefault="003A5418">
      <w:pPr>
        <w:ind w:firstLine="420"/>
      </w:pPr>
      <w:r>
        <w:rPr>
          <w:rFonts w:hint="eastAsia"/>
        </w:rPr>
        <w:t>在</w:t>
      </w:r>
      <w:r>
        <w:rPr>
          <w:rFonts w:hint="eastAsia"/>
        </w:rPr>
        <w:t>R3</w:t>
      </w:r>
      <w:r>
        <w:rPr>
          <w:rFonts w:hint="eastAsia"/>
        </w:rPr>
        <w:t>的</w:t>
      </w:r>
      <w:r>
        <w:rPr>
          <w:rFonts w:hint="eastAsia"/>
        </w:rPr>
        <w:t>S 1/0/1</w:t>
      </w:r>
      <w:r>
        <w:rPr>
          <w:rFonts w:hint="eastAsia"/>
        </w:rPr>
        <w:t>接口上抓包。</w:t>
      </w:r>
    </w:p>
    <w:p w14:paraId="4C7A92B7" w14:textId="77777777" w:rsidR="00870A08" w:rsidRDefault="003A5418">
      <w:pPr>
        <w:pStyle w:val="aff6"/>
        <w:rPr>
          <w:rFonts w:ascii="微软雅黑" w:eastAsia="微软雅黑" w:hAnsi="微软雅黑"/>
          <w:sz w:val="21"/>
          <w:szCs w:val="21"/>
        </w:rPr>
      </w:pPr>
      <w:r>
        <w:rPr>
          <w:rFonts w:ascii="微软雅黑" w:eastAsia="微软雅黑" w:hAnsi="微软雅黑" w:hint="eastAsia"/>
          <w:noProof/>
          <w:sz w:val="21"/>
          <w:szCs w:val="21"/>
          <w:lang w:val="en-GB"/>
        </w:rPr>
        <w:drawing>
          <wp:inline distT="0" distB="0" distL="0" distR="0" wp14:anchorId="74C855A5" wp14:editId="448A80EB">
            <wp:extent cx="5274310" cy="2266315"/>
            <wp:effectExtent l="0" t="0" r="0" b="0"/>
            <wp:docPr id="449" name="图片 3" descr="RI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3" descr="RIPV1.png"/>
                    <pic:cNvPicPr>
                      <a:picLocks noChangeAspect="1"/>
                    </pic:cNvPicPr>
                  </pic:nvPicPr>
                  <pic:blipFill>
                    <a:blip r:embed="rId132" cstate="print">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274310" cy="2266315"/>
                    </a:xfrm>
                    <a:prstGeom prst="rect">
                      <a:avLst/>
                    </a:prstGeom>
                  </pic:spPr>
                </pic:pic>
              </a:graphicData>
            </a:graphic>
          </wp:inline>
        </w:drawing>
      </w:r>
    </w:p>
    <w:p w14:paraId="155B57F7" w14:textId="77777777" w:rsidR="00870A08" w:rsidRDefault="003A5418">
      <w:pPr>
        <w:pStyle w:val="aff6"/>
        <w:jc w:val="center"/>
        <w:rPr>
          <w:rFonts w:ascii="微软雅黑" w:eastAsia="微软雅黑" w:hAnsi="微软雅黑"/>
          <w:sz w:val="21"/>
          <w:szCs w:val="21"/>
        </w:rPr>
      </w:pPr>
      <w:r>
        <w:rPr>
          <w:rFonts w:hint="eastAsia"/>
        </w:rPr>
        <w:t>图</w:t>
      </w:r>
      <w:r>
        <w:rPr>
          <w:rFonts w:hint="eastAsia"/>
        </w:rPr>
        <w:t>7-6</w:t>
      </w:r>
    </w:p>
    <w:p w14:paraId="6C4A5E44" w14:textId="77777777" w:rsidR="00870A08" w:rsidRDefault="00870A08">
      <w:pPr>
        <w:ind w:firstLine="420"/>
      </w:pPr>
    </w:p>
    <w:p w14:paraId="7C0F581A" w14:textId="77777777" w:rsidR="00870A08" w:rsidRDefault="003A5418">
      <w:pPr>
        <w:ind w:firstLine="420"/>
      </w:pPr>
      <w:r>
        <w:rPr>
          <w:rFonts w:hint="eastAsia"/>
        </w:rPr>
        <w:t>可以观察到，</w:t>
      </w:r>
      <w:r>
        <w:rPr>
          <w:rFonts w:hint="eastAsia"/>
        </w:rPr>
        <w:t>RIPv1</w:t>
      </w:r>
      <w:r>
        <w:rPr>
          <w:rFonts w:hint="eastAsia"/>
        </w:rPr>
        <w:t>的协议报文中没有携带掩码信息，只有相应的网络号，以及</w:t>
      </w:r>
      <w:r>
        <w:rPr>
          <w:rFonts w:hint="eastAsia"/>
        </w:rPr>
        <w:t>Metric</w:t>
      </w:r>
      <w:r>
        <w:rPr>
          <w:rFonts w:hint="eastAsia"/>
        </w:rPr>
        <w:t>值，即</w:t>
      </w:r>
      <w:r>
        <w:rPr>
          <w:rFonts w:hint="eastAsia"/>
        </w:rPr>
        <w:t xml:space="preserve">RIPv1 </w:t>
      </w:r>
      <w:r>
        <w:rPr>
          <w:rFonts w:hint="eastAsia"/>
        </w:rPr>
        <w:t>只发布汇总后的有类路由。</w:t>
      </w:r>
      <w:r>
        <w:rPr>
          <w:rFonts w:hint="eastAsia"/>
        </w:rPr>
        <w:t>RIPv1</w:t>
      </w:r>
      <w:r>
        <w:rPr>
          <w:rFonts w:hint="eastAsia"/>
        </w:rPr>
        <w:t>默认开启自动汇总，且无法关闭，也不支持手动汇总。可以使用命令</w:t>
      </w:r>
      <w:r>
        <w:rPr>
          <w:rFonts w:hint="eastAsia"/>
        </w:rPr>
        <w:t>display default-parameter rip</w:t>
      </w:r>
      <w:r>
        <w:rPr>
          <w:rFonts w:hint="eastAsia"/>
        </w:rPr>
        <w:t>查看</w:t>
      </w:r>
      <w:r>
        <w:rPr>
          <w:rFonts w:hint="eastAsia"/>
        </w:rPr>
        <w:t>RIP</w:t>
      </w:r>
      <w:r>
        <w:rPr>
          <w:rFonts w:hint="eastAsia"/>
        </w:rPr>
        <w:t>缺省配置信息。</w:t>
      </w:r>
    </w:p>
    <w:p w14:paraId="73B3D1F5" w14:textId="77777777" w:rsidR="00870A08" w:rsidRDefault="003A5418">
      <w:pPr>
        <w:pStyle w:val="aff6"/>
      </w:pPr>
      <w:r>
        <w:t>&lt;R3&gt;display default-parameter rip</w:t>
      </w:r>
    </w:p>
    <w:p w14:paraId="548A8F3A" w14:textId="77777777" w:rsidR="00870A08" w:rsidRDefault="003A5418">
      <w:pPr>
        <w:pStyle w:val="aff6"/>
      </w:pPr>
      <w:r>
        <w:t>-------------------------------------------</w:t>
      </w:r>
    </w:p>
    <w:p w14:paraId="62A57B36" w14:textId="77777777" w:rsidR="00870A08" w:rsidRDefault="003A5418">
      <w:pPr>
        <w:pStyle w:val="aff6"/>
      </w:pPr>
      <w:r>
        <w:t xml:space="preserve"> Protocol Level Default Configurations </w:t>
      </w:r>
    </w:p>
    <w:p w14:paraId="0174A9FA" w14:textId="77777777" w:rsidR="00870A08" w:rsidRDefault="003A5418">
      <w:pPr>
        <w:pStyle w:val="aff6"/>
      </w:pPr>
      <w:r>
        <w:t>--------------------------------------------</w:t>
      </w:r>
    </w:p>
    <w:p w14:paraId="73A989C0" w14:textId="77777777" w:rsidR="00870A08" w:rsidRDefault="003A5418">
      <w:pPr>
        <w:pStyle w:val="aff6"/>
      </w:pPr>
      <w:r>
        <w:t xml:space="preserve">       RIP version </w:t>
      </w:r>
      <w:proofErr w:type="gramStart"/>
      <w:r>
        <w:t xml:space="preserve">  :</w:t>
      </w:r>
      <w:proofErr w:type="gramEnd"/>
      <w:r>
        <w:t xml:space="preserve"> 1</w:t>
      </w:r>
    </w:p>
    <w:p w14:paraId="4A1671DA" w14:textId="77777777" w:rsidR="00870A08" w:rsidRDefault="003A5418">
      <w:pPr>
        <w:pStyle w:val="aff6"/>
      </w:pPr>
      <w:r>
        <w:t xml:space="preserve">       Preference  </w:t>
      </w:r>
      <w:proofErr w:type="gramStart"/>
      <w:r>
        <w:t xml:space="preserve">  :</w:t>
      </w:r>
      <w:proofErr w:type="gramEnd"/>
      <w:r>
        <w:t xml:space="preserve"> 100</w:t>
      </w:r>
    </w:p>
    <w:p w14:paraId="5A1A9B2D" w14:textId="77777777" w:rsidR="00870A08" w:rsidRDefault="003A5418">
      <w:pPr>
        <w:pStyle w:val="aff6"/>
      </w:pPr>
      <w:r>
        <w:t xml:space="preserve">       </w:t>
      </w:r>
      <w:proofErr w:type="spellStart"/>
      <w:r>
        <w:t>Checkzero</w:t>
      </w:r>
      <w:proofErr w:type="spellEnd"/>
      <w:r>
        <w:t xml:space="preserve">   </w:t>
      </w:r>
      <w:proofErr w:type="gramStart"/>
      <w:r>
        <w:t xml:space="preserve">  :</w:t>
      </w:r>
      <w:proofErr w:type="gramEnd"/>
      <w:r>
        <w:t xml:space="preserve"> Enabled</w:t>
      </w:r>
    </w:p>
    <w:p w14:paraId="49BFE52A" w14:textId="77777777" w:rsidR="00870A08" w:rsidRDefault="003A5418">
      <w:pPr>
        <w:pStyle w:val="aff6"/>
      </w:pPr>
      <w:r>
        <w:lastRenderedPageBreak/>
        <w:t xml:space="preserve">       Default-</w:t>
      </w:r>
      <w:proofErr w:type="gramStart"/>
      <w:r>
        <w:t>cost  :</w:t>
      </w:r>
      <w:proofErr w:type="gramEnd"/>
      <w:r>
        <w:t xml:space="preserve"> 0</w:t>
      </w:r>
    </w:p>
    <w:p w14:paraId="61C75199" w14:textId="77777777" w:rsidR="00870A08" w:rsidRDefault="003A5418">
      <w:pPr>
        <w:pStyle w:val="aff6"/>
        <w:rPr>
          <w:shd w:val="pct10" w:color="auto" w:fill="FFFFFF"/>
        </w:rPr>
      </w:pPr>
      <w:r>
        <w:t xml:space="preserve">       </w:t>
      </w:r>
      <w:r>
        <w:rPr>
          <w:shd w:val="pct10" w:color="auto" w:fill="FFFFFF"/>
        </w:rPr>
        <w:t xml:space="preserve">Auto </w:t>
      </w:r>
      <w:proofErr w:type="gramStart"/>
      <w:r>
        <w:rPr>
          <w:shd w:val="pct10" w:color="auto" w:fill="FFFFFF"/>
        </w:rPr>
        <w:t>Summary  :</w:t>
      </w:r>
      <w:proofErr w:type="gramEnd"/>
      <w:r>
        <w:rPr>
          <w:shd w:val="pct10" w:color="auto" w:fill="FFFFFF"/>
        </w:rPr>
        <w:t xml:space="preserve"> Enabled   </w:t>
      </w:r>
    </w:p>
    <w:p w14:paraId="36925684" w14:textId="77777777" w:rsidR="00870A08" w:rsidRDefault="003A5418">
      <w:pPr>
        <w:pStyle w:val="aff6"/>
      </w:pPr>
      <w:r>
        <w:t xml:space="preserve">       Host-route  </w:t>
      </w:r>
      <w:proofErr w:type="gramStart"/>
      <w:r>
        <w:t xml:space="preserve">  :</w:t>
      </w:r>
      <w:proofErr w:type="gramEnd"/>
      <w:r>
        <w:t xml:space="preserve"> Enabled</w:t>
      </w:r>
    </w:p>
    <w:p w14:paraId="270DCA11" w14:textId="77777777" w:rsidR="00870A08" w:rsidRDefault="003A5418">
      <w:pPr>
        <w:pStyle w:val="aff6"/>
      </w:pPr>
      <w:r>
        <w:rPr>
          <w:rFonts w:hint="eastAsia"/>
        </w:rPr>
        <w:t>……</w:t>
      </w:r>
    </w:p>
    <w:p w14:paraId="570DA5EC" w14:textId="77777777" w:rsidR="00870A08" w:rsidRDefault="00870A08">
      <w:pPr>
        <w:pStyle w:val="aff6"/>
      </w:pPr>
    </w:p>
    <w:p w14:paraId="41A32DF8" w14:textId="77777777" w:rsidR="00870A08" w:rsidRDefault="003A5418">
      <w:pPr>
        <w:ind w:firstLine="420"/>
        <w:rPr>
          <w:rFonts w:ascii="微软雅黑" w:hAnsi="微软雅黑"/>
          <w:szCs w:val="21"/>
        </w:rPr>
      </w:pPr>
      <w:r>
        <w:rPr>
          <w:rFonts w:hint="eastAsia"/>
        </w:rPr>
        <w:t>可以观察到默认开启了自动汇总。</w:t>
      </w:r>
    </w:p>
    <w:p w14:paraId="2C2757C4" w14:textId="77777777" w:rsidR="00870A08" w:rsidRDefault="003A5418">
      <w:pPr>
        <w:pStyle w:val="2"/>
        <w:numPr>
          <w:ilvl w:val="0"/>
          <w:numId w:val="30"/>
        </w:numPr>
        <w:ind w:left="426" w:hanging="426"/>
      </w:pPr>
      <w:bookmarkStart w:id="113" w:name="OLE_LINK29"/>
      <w:bookmarkStart w:id="114" w:name="OLE_LINK28"/>
      <w:r>
        <w:rPr>
          <w:rFonts w:hint="eastAsia"/>
        </w:rPr>
        <w:t>配置</w:t>
      </w:r>
      <w:r>
        <w:rPr>
          <w:rFonts w:hint="eastAsia"/>
        </w:rPr>
        <w:t>RIPv2</w:t>
      </w:r>
      <w:r>
        <w:rPr>
          <w:rFonts w:hint="eastAsia"/>
        </w:rPr>
        <w:t>自动汇总</w:t>
      </w:r>
    </w:p>
    <w:bookmarkEnd w:id="113"/>
    <w:bookmarkEnd w:id="114"/>
    <w:p w14:paraId="7C5EB76B" w14:textId="77777777" w:rsidR="00870A08" w:rsidRDefault="003A5418">
      <w:pPr>
        <w:ind w:firstLine="420"/>
        <w:jc w:val="left"/>
      </w:pPr>
      <w:r>
        <w:rPr>
          <w:rFonts w:hint="eastAsia"/>
        </w:rPr>
        <w:t>在路由器</w:t>
      </w:r>
      <w:r>
        <w:rPr>
          <w:rFonts w:hint="eastAsia"/>
        </w:rPr>
        <w:t>R1</w:t>
      </w:r>
      <w:r>
        <w:rPr>
          <w:rFonts w:hint="eastAsia"/>
        </w:rPr>
        <w:t>，</w:t>
      </w:r>
      <w:r>
        <w:rPr>
          <w:rFonts w:hint="eastAsia"/>
        </w:rPr>
        <w:t>R2</w:t>
      </w:r>
      <w:r>
        <w:rPr>
          <w:rFonts w:hint="eastAsia"/>
        </w:rPr>
        <w:t>，</w:t>
      </w:r>
      <w:r>
        <w:rPr>
          <w:rFonts w:hint="eastAsia"/>
        </w:rPr>
        <w:t>R3</w:t>
      </w:r>
      <w:r>
        <w:rPr>
          <w:rFonts w:hint="eastAsia"/>
        </w:rPr>
        <w:t>上配置</w:t>
      </w:r>
      <w:r>
        <w:rPr>
          <w:rFonts w:hint="eastAsia"/>
          <w:b/>
        </w:rPr>
        <w:t>version 2</w:t>
      </w:r>
      <w:r>
        <w:rPr>
          <w:rFonts w:hint="eastAsia"/>
        </w:rPr>
        <w:t>命令，运行</w:t>
      </w:r>
      <w:r>
        <w:rPr>
          <w:rFonts w:hint="eastAsia"/>
        </w:rPr>
        <w:t>RIPv2</w:t>
      </w:r>
      <w:r>
        <w:rPr>
          <w:rFonts w:hint="eastAsia"/>
        </w:rPr>
        <w:t>协议。</w:t>
      </w:r>
    </w:p>
    <w:p w14:paraId="58AF6D12" w14:textId="77777777" w:rsidR="00870A08" w:rsidRDefault="003A5418">
      <w:pPr>
        <w:pStyle w:val="aff6"/>
      </w:pPr>
      <w:r>
        <w:t>[R</w:t>
      </w:r>
      <w:proofErr w:type="gramStart"/>
      <w:r>
        <w:t>1]rip</w:t>
      </w:r>
      <w:proofErr w:type="gramEnd"/>
      <w:r>
        <w:t xml:space="preserve"> 1</w:t>
      </w:r>
    </w:p>
    <w:p w14:paraId="5CF82647" w14:textId="77777777" w:rsidR="00870A08" w:rsidRDefault="003A5418">
      <w:pPr>
        <w:pStyle w:val="aff6"/>
      </w:pPr>
      <w:r>
        <w:t>[R1-rip-</w:t>
      </w:r>
      <w:proofErr w:type="gramStart"/>
      <w:r>
        <w:t>1]version</w:t>
      </w:r>
      <w:proofErr w:type="gramEnd"/>
      <w:r>
        <w:t xml:space="preserve"> 2</w:t>
      </w:r>
    </w:p>
    <w:p w14:paraId="36E14A5C" w14:textId="77777777" w:rsidR="00870A08" w:rsidRDefault="00870A08">
      <w:pPr>
        <w:pStyle w:val="aff6"/>
        <w:rPr>
          <w:rFonts w:ascii="Times New Roman" w:eastAsia="微软雅黑" w:hAnsi="Times New Roman" w:cs="Times New Roman"/>
          <w:kern w:val="2"/>
          <w:sz w:val="21"/>
          <w:szCs w:val="24"/>
        </w:rPr>
      </w:pPr>
    </w:p>
    <w:p w14:paraId="7BEE79B8" w14:textId="77777777" w:rsidR="00870A08" w:rsidRDefault="003A5418">
      <w:pPr>
        <w:pStyle w:val="aff6"/>
      </w:pPr>
      <w:r>
        <w:t>[R</w:t>
      </w:r>
      <w:proofErr w:type="gramStart"/>
      <w:r>
        <w:rPr>
          <w:rFonts w:hint="eastAsia"/>
        </w:rPr>
        <w:t>2</w:t>
      </w:r>
      <w:r>
        <w:t>]rip</w:t>
      </w:r>
      <w:proofErr w:type="gramEnd"/>
      <w:r>
        <w:t xml:space="preserve"> 1</w:t>
      </w:r>
    </w:p>
    <w:p w14:paraId="06C080EF" w14:textId="77777777" w:rsidR="00870A08" w:rsidRDefault="003A5418">
      <w:pPr>
        <w:pStyle w:val="aff6"/>
      </w:pPr>
      <w:r>
        <w:t>[R</w:t>
      </w:r>
      <w:r>
        <w:rPr>
          <w:rFonts w:hint="eastAsia"/>
        </w:rPr>
        <w:t>2</w:t>
      </w:r>
      <w:r>
        <w:t>-rip-</w:t>
      </w:r>
      <w:proofErr w:type="gramStart"/>
      <w:r>
        <w:t>1]version</w:t>
      </w:r>
      <w:proofErr w:type="gramEnd"/>
      <w:r>
        <w:t xml:space="preserve"> 2</w:t>
      </w:r>
    </w:p>
    <w:p w14:paraId="221EF252" w14:textId="77777777" w:rsidR="00870A08" w:rsidRDefault="00870A08">
      <w:pPr>
        <w:pStyle w:val="aff6"/>
      </w:pPr>
    </w:p>
    <w:p w14:paraId="1842EEAF" w14:textId="77777777" w:rsidR="00870A08" w:rsidRDefault="003A5418">
      <w:pPr>
        <w:pStyle w:val="aff6"/>
      </w:pPr>
      <w:r>
        <w:t>[R</w:t>
      </w:r>
      <w:proofErr w:type="gramStart"/>
      <w:r>
        <w:rPr>
          <w:rFonts w:hint="eastAsia"/>
        </w:rPr>
        <w:t>3</w:t>
      </w:r>
      <w:r>
        <w:t>]rip</w:t>
      </w:r>
      <w:proofErr w:type="gramEnd"/>
      <w:r>
        <w:t xml:space="preserve"> 1</w:t>
      </w:r>
    </w:p>
    <w:p w14:paraId="5ACB8092" w14:textId="77777777" w:rsidR="00870A08" w:rsidRDefault="003A5418">
      <w:pPr>
        <w:pStyle w:val="aff6"/>
      </w:pPr>
      <w:r>
        <w:t>[R</w:t>
      </w:r>
      <w:r>
        <w:rPr>
          <w:rFonts w:hint="eastAsia"/>
        </w:rPr>
        <w:t>3</w:t>
      </w:r>
      <w:r>
        <w:t>-rip-</w:t>
      </w:r>
      <w:proofErr w:type="gramStart"/>
      <w:r>
        <w:t>1]version</w:t>
      </w:r>
      <w:proofErr w:type="gramEnd"/>
      <w:r>
        <w:t xml:space="preserve"> 2</w:t>
      </w:r>
    </w:p>
    <w:p w14:paraId="4C104871" w14:textId="77777777" w:rsidR="00870A08" w:rsidRDefault="00870A08">
      <w:pPr>
        <w:pStyle w:val="aff6"/>
      </w:pPr>
    </w:p>
    <w:p w14:paraId="27B7E401" w14:textId="77777777" w:rsidR="00870A08" w:rsidRDefault="003A5418">
      <w:pPr>
        <w:ind w:firstLine="420"/>
      </w:pPr>
      <w:r>
        <w:rPr>
          <w:rFonts w:hint="eastAsia"/>
        </w:rPr>
        <w:t>配置完成后，在</w:t>
      </w:r>
      <w:r>
        <w:rPr>
          <w:rFonts w:hint="eastAsia"/>
        </w:rPr>
        <w:t>R3</w:t>
      </w:r>
      <w:r>
        <w:rPr>
          <w:rFonts w:hint="eastAsia"/>
        </w:rPr>
        <w:t>的</w:t>
      </w:r>
      <w:r>
        <w:rPr>
          <w:rFonts w:hint="eastAsia"/>
        </w:rPr>
        <w:t>S 1/0/1</w:t>
      </w:r>
      <w:r>
        <w:rPr>
          <w:rFonts w:hint="eastAsia"/>
        </w:rPr>
        <w:t>接口上抓包。</w:t>
      </w:r>
      <w:r>
        <w:rPr>
          <w:rFonts w:hint="eastAsia"/>
        </w:rPr>
        <w:t xml:space="preserve"> </w:t>
      </w:r>
    </w:p>
    <w:p w14:paraId="54B2C2BE" w14:textId="77777777" w:rsidR="00870A08" w:rsidRDefault="003A5418">
      <w:pPr>
        <w:pStyle w:val="aff6"/>
      </w:pPr>
      <w:r>
        <w:rPr>
          <w:rFonts w:hint="eastAsia"/>
          <w:noProof/>
          <w:lang w:val="en-GB"/>
        </w:rPr>
        <w:drawing>
          <wp:inline distT="0" distB="0" distL="0" distR="0" wp14:anchorId="10809975" wp14:editId="308BC810">
            <wp:extent cx="5274310" cy="2510155"/>
            <wp:effectExtent l="0" t="0" r="0" b="0"/>
            <wp:docPr id="450" name="图片 4" descr="RI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 descr="RIPV2.png"/>
                    <pic:cNvPicPr>
                      <a:picLocks noChangeAspect="1"/>
                    </pic:cNvPicPr>
                  </pic:nvPicPr>
                  <pic:blipFill>
                    <a:blip r:embed="rId133" cstate="print">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5274310" cy="2510155"/>
                    </a:xfrm>
                    <a:prstGeom prst="rect">
                      <a:avLst/>
                    </a:prstGeom>
                  </pic:spPr>
                </pic:pic>
              </a:graphicData>
            </a:graphic>
          </wp:inline>
        </w:drawing>
      </w:r>
    </w:p>
    <w:p w14:paraId="68E5DEB1" w14:textId="77777777" w:rsidR="00870A08" w:rsidRDefault="003A5418">
      <w:pPr>
        <w:pStyle w:val="aff6"/>
        <w:jc w:val="center"/>
      </w:pPr>
      <w:r>
        <w:rPr>
          <w:rFonts w:hint="eastAsia"/>
        </w:rPr>
        <w:lastRenderedPageBreak/>
        <w:t>图</w:t>
      </w:r>
      <w:r>
        <w:rPr>
          <w:rFonts w:hint="eastAsia"/>
        </w:rPr>
        <w:t>7-7</w:t>
      </w:r>
    </w:p>
    <w:p w14:paraId="559D2D2D" w14:textId="77777777" w:rsidR="00870A08" w:rsidRDefault="00870A08">
      <w:pPr>
        <w:pStyle w:val="aff6"/>
      </w:pPr>
    </w:p>
    <w:p w14:paraId="09DB0160" w14:textId="77777777" w:rsidR="00870A08" w:rsidRDefault="003A5418">
      <w:pPr>
        <w:ind w:firstLine="420"/>
      </w:pPr>
      <w:r>
        <w:rPr>
          <w:rFonts w:hint="eastAsia"/>
        </w:rPr>
        <w:t>可以观察到，</w:t>
      </w:r>
      <w:r>
        <w:rPr>
          <w:rFonts w:hint="eastAsia"/>
        </w:rPr>
        <w:t>RIPv2</w:t>
      </w:r>
      <w:r>
        <w:rPr>
          <w:rFonts w:hint="eastAsia"/>
        </w:rPr>
        <w:t>报文中携带了掩码信息。</w:t>
      </w:r>
      <w:r>
        <w:rPr>
          <w:rFonts w:hint="eastAsia"/>
        </w:rPr>
        <w:t>RIPv2</w:t>
      </w:r>
      <w:r>
        <w:rPr>
          <w:rFonts w:hint="eastAsia"/>
        </w:rPr>
        <w:t>支持自动汇总，默认是开启的，并且可以关闭。</w:t>
      </w:r>
    </w:p>
    <w:p w14:paraId="31D0742D" w14:textId="77777777" w:rsidR="00870A08" w:rsidRDefault="003A5418">
      <w:pPr>
        <w:ind w:firstLine="420"/>
      </w:pPr>
      <w:r>
        <w:rPr>
          <w:rFonts w:hint="eastAsia"/>
        </w:rPr>
        <w:t>查看</w:t>
      </w:r>
      <w:r>
        <w:rPr>
          <w:rFonts w:hint="eastAsia"/>
        </w:rPr>
        <w:t>R1</w:t>
      </w:r>
      <w:r>
        <w:rPr>
          <w:rFonts w:hint="eastAsia"/>
        </w:rPr>
        <w:t>与</w:t>
      </w:r>
      <w:r>
        <w:rPr>
          <w:rFonts w:hint="eastAsia"/>
        </w:rPr>
        <w:t>R2</w:t>
      </w:r>
      <w:r>
        <w:rPr>
          <w:rFonts w:hint="eastAsia"/>
        </w:rPr>
        <w:t>的路由表。</w:t>
      </w:r>
    </w:p>
    <w:p w14:paraId="2505B3F2"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66D51D55" w14:textId="77777777" w:rsidR="00870A08" w:rsidRDefault="003A5418">
      <w:pPr>
        <w:pStyle w:val="aff6"/>
      </w:pPr>
      <w:r>
        <w:t>Route Flags: R - relay, D - download to fib</w:t>
      </w:r>
    </w:p>
    <w:p w14:paraId="18D33E97" w14:textId="77777777" w:rsidR="00870A08" w:rsidRDefault="003A5418">
      <w:pPr>
        <w:pStyle w:val="aff6"/>
      </w:pPr>
      <w:r>
        <w:t>----------------------------------------------------------------------------</w:t>
      </w:r>
    </w:p>
    <w:p w14:paraId="7B14F23B" w14:textId="77777777" w:rsidR="00870A08" w:rsidRDefault="003A5418">
      <w:pPr>
        <w:pStyle w:val="aff6"/>
      </w:pPr>
      <w:r>
        <w:t>Routing Tables: Public</w:t>
      </w:r>
    </w:p>
    <w:p w14:paraId="6D9DB74B" w14:textId="77777777" w:rsidR="00870A08" w:rsidRDefault="003A5418">
      <w:pPr>
        <w:pStyle w:val="aff6"/>
      </w:pPr>
      <w:r>
        <w:t xml:space="preserve">         </w:t>
      </w:r>
      <w:proofErr w:type="gramStart"/>
      <w:r>
        <w:t>Destinations :</w:t>
      </w:r>
      <w:proofErr w:type="gramEnd"/>
      <w:r>
        <w:t xml:space="preserve"> 10       Routes : 10       </w:t>
      </w:r>
    </w:p>
    <w:p w14:paraId="568DADCF"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1451B7E4" w14:textId="77777777" w:rsidR="00870A08" w:rsidRDefault="003A5418">
      <w:pPr>
        <w:pStyle w:val="aff6"/>
        <w:rPr>
          <w:shd w:val="pct10" w:color="auto" w:fill="FFFFFF"/>
        </w:rPr>
      </w:pPr>
      <w:r>
        <w:rPr>
          <w:shd w:val="pct10" w:color="auto" w:fill="FFFFFF"/>
        </w:rPr>
        <w:t xml:space="preserve">        3.3.0.0/</w:t>
      </w:r>
      <w:proofErr w:type="gramStart"/>
      <w:r>
        <w:rPr>
          <w:shd w:val="pct10" w:color="auto" w:fill="FFFFFF"/>
        </w:rPr>
        <w:t>24  RIP</w:t>
      </w:r>
      <w:proofErr w:type="gramEnd"/>
      <w:r>
        <w:rPr>
          <w:shd w:val="pct10" w:color="auto" w:fill="FFFFFF"/>
        </w:rPr>
        <w:t xml:space="preserve">     100  2           D   192.168.12.2    Serial</w:t>
      </w:r>
      <w:r>
        <w:rPr>
          <w:rFonts w:hint="eastAsia"/>
          <w:shd w:val="pct10" w:color="auto" w:fill="FFFFFF"/>
        </w:rPr>
        <w:t>1</w:t>
      </w:r>
      <w:r>
        <w:rPr>
          <w:shd w:val="pct10" w:color="auto" w:fill="FFFFFF"/>
        </w:rPr>
        <w:t>/0/0</w:t>
      </w:r>
    </w:p>
    <w:p w14:paraId="1E086991" w14:textId="77777777" w:rsidR="00870A08" w:rsidRDefault="003A5418">
      <w:pPr>
        <w:pStyle w:val="aff6"/>
        <w:rPr>
          <w:shd w:val="pct10" w:color="auto" w:fill="FFFFFF"/>
        </w:rPr>
      </w:pPr>
      <w:r>
        <w:rPr>
          <w:shd w:val="pct10" w:color="auto" w:fill="FFFFFF"/>
        </w:rPr>
        <w:t xml:space="preserve">        3.3.1.0/</w:t>
      </w:r>
      <w:proofErr w:type="gramStart"/>
      <w:r>
        <w:rPr>
          <w:shd w:val="pct10" w:color="auto" w:fill="FFFFFF"/>
        </w:rPr>
        <w:t>24  RIP</w:t>
      </w:r>
      <w:proofErr w:type="gramEnd"/>
      <w:r>
        <w:rPr>
          <w:shd w:val="pct10" w:color="auto" w:fill="FFFFFF"/>
        </w:rPr>
        <w:t xml:space="preserve">     100  2           D   192.168.12.2    Serial</w:t>
      </w:r>
      <w:r>
        <w:rPr>
          <w:rFonts w:hint="eastAsia"/>
          <w:shd w:val="pct10" w:color="auto" w:fill="FFFFFF"/>
        </w:rPr>
        <w:t>1</w:t>
      </w:r>
      <w:r>
        <w:rPr>
          <w:shd w:val="pct10" w:color="auto" w:fill="FFFFFF"/>
        </w:rPr>
        <w:t>/0/0</w:t>
      </w:r>
    </w:p>
    <w:p w14:paraId="43C69AF2" w14:textId="77777777" w:rsidR="00870A08" w:rsidRDefault="003A5418">
      <w:pPr>
        <w:pStyle w:val="aff6"/>
        <w:rPr>
          <w:shd w:val="pct10" w:color="auto" w:fill="FFFFFF"/>
        </w:rPr>
      </w:pPr>
      <w:r>
        <w:rPr>
          <w:shd w:val="pct10" w:color="auto" w:fill="FFFFFF"/>
        </w:rPr>
        <w:t xml:space="preserve">        3.3.2.0/</w:t>
      </w:r>
      <w:proofErr w:type="gramStart"/>
      <w:r>
        <w:rPr>
          <w:shd w:val="pct10" w:color="auto" w:fill="FFFFFF"/>
        </w:rPr>
        <w:t>24  RIP</w:t>
      </w:r>
      <w:proofErr w:type="gramEnd"/>
      <w:r>
        <w:rPr>
          <w:shd w:val="pct10" w:color="auto" w:fill="FFFFFF"/>
        </w:rPr>
        <w:t xml:space="preserve">     100  2           D   192.168.12.2    Serial</w:t>
      </w:r>
      <w:r>
        <w:rPr>
          <w:rFonts w:hint="eastAsia"/>
          <w:shd w:val="pct10" w:color="auto" w:fill="FFFFFF"/>
        </w:rPr>
        <w:t>1</w:t>
      </w:r>
      <w:r>
        <w:rPr>
          <w:shd w:val="pct10" w:color="auto" w:fill="FFFFFF"/>
        </w:rPr>
        <w:t>/0/0</w:t>
      </w:r>
    </w:p>
    <w:p w14:paraId="35330364" w14:textId="77777777" w:rsidR="00870A08" w:rsidRDefault="003A5418">
      <w:pPr>
        <w:pStyle w:val="aff6"/>
        <w:rPr>
          <w:shd w:val="pct10" w:color="auto" w:fill="FFFFFF"/>
        </w:rPr>
      </w:pPr>
      <w:r>
        <w:rPr>
          <w:shd w:val="pct10" w:color="auto" w:fill="FFFFFF"/>
        </w:rPr>
        <w:t xml:space="preserve">        3.3.3.0/</w:t>
      </w:r>
      <w:proofErr w:type="gramStart"/>
      <w:r>
        <w:rPr>
          <w:shd w:val="pct10" w:color="auto" w:fill="FFFFFF"/>
        </w:rPr>
        <w:t>24  RIP</w:t>
      </w:r>
      <w:proofErr w:type="gramEnd"/>
      <w:r>
        <w:rPr>
          <w:shd w:val="pct10" w:color="auto" w:fill="FFFFFF"/>
        </w:rPr>
        <w:t xml:space="preserve">     100  2           D   192.168.12.2    Serial</w:t>
      </w:r>
      <w:r>
        <w:rPr>
          <w:rFonts w:hint="eastAsia"/>
          <w:shd w:val="pct10" w:color="auto" w:fill="FFFFFF"/>
        </w:rPr>
        <w:t>1</w:t>
      </w:r>
      <w:r>
        <w:rPr>
          <w:shd w:val="pct10" w:color="auto" w:fill="FFFFFF"/>
        </w:rPr>
        <w:t>/0/0</w:t>
      </w:r>
    </w:p>
    <w:p w14:paraId="0115E621" w14:textId="77777777" w:rsidR="00870A08" w:rsidRDefault="003A5418">
      <w:pPr>
        <w:pStyle w:val="aff6"/>
      </w:pPr>
      <w:r>
        <w:t xml:space="preserve">      127.0.0.0/8   </w:t>
      </w:r>
      <w:proofErr w:type="gramStart"/>
      <w:r>
        <w:t>Direct  0</w:t>
      </w:r>
      <w:proofErr w:type="gramEnd"/>
      <w:r>
        <w:t xml:space="preserve">    0           D   127.0.0.1      InLoopBack0</w:t>
      </w:r>
    </w:p>
    <w:p w14:paraId="402A2873" w14:textId="77777777" w:rsidR="00870A08" w:rsidRDefault="003A5418">
      <w:pPr>
        <w:pStyle w:val="aff6"/>
      </w:pPr>
      <w:bookmarkStart w:id="115" w:name="OLE_LINK30"/>
      <w:bookmarkStart w:id="116" w:name="OLE_LINK31"/>
      <w:r>
        <w:rPr>
          <w:rFonts w:hint="eastAsia"/>
        </w:rPr>
        <w:t>……</w:t>
      </w:r>
    </w:p>
    <w:bookmarkEnd w:id="115"/>
    <w:bookmarkEnd w:id="116"/>
    <w:p w14:paraId="2C5EA0EA" w14:textId="77777777" w:rsidR="00870A08" w:rsidRDefault="00870A08">
      <w:pPr>
        <w:pStyle w:val="aff6"/>
        <w:rPr>
          <w:color w:val="000000"/>
          <w:sz w:val="20"/>
          <w:szCs w:val="20"/>
        </w:rPr>
      </w:pPr>
    </w:p>
    <w:p w14:paraId="45500DD8"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2B2FF355" w14:textId="77777777" w:rsidR="00870A08" w:rsidRDefault="003A5418">
      <w:pPr>
        <w:pStyle w:val="aff6"/>
      </w:pPr>
      <w:r>
        <w:t>Route Flags: R - relay, D - download to fib</w:t>
      </w:r>
    </w:p>
    <w:p w14:paraId="6996D1E1" w14:textId="77777777" w:rsidR="00870A08" w:rsidRDefault="003A5418">
      <w:pPr>
        <w:pStyle w:val="aff6"/>
      </w:pPr>
      <w:r>
        <w:t>----------------------------------------------------------------------------</w:t>
      </w:r>
    </w:p>
    <w:p w14:paraId="59FE81F3" w14:textId="77777777" w:rsidR="00870A08" w:rsidRDefault="003A5418">
      <w:pPr>
        <w:pStyle w:val="aff6"/>
      </w:pPr>
      <w:r>
        <w:t>Routing Tables: Public</w:t>
      </w:r>
    </w:p>
    <w:p w14:paraId="13CC1F9F" w14:textId="77777777" w:rsidR="00870A08" w:rsidRDefault="003A5418">
      <w:pPr>
        <w:pStyle w:val="aff6"/>
      </w:pPr>
      <w:r>
        <w:t xml:space="preserve">         </w:t>
      </w:r>
      <w:proofErr w:type="gramStart"/>
      <w:r>
        <w:t>Destinations :</w:t>
      </w:r>
      <w:proofErr w:type="gramEnd"/>
      <w:r>
        <w:t xml:space="preserve"> 12       Routes : 12       </w:t>
      </w:r>
    </w:p>
    <w:p w14:paraId="18E5D029"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36F6D9E" w14:textId="77777777" w:rsidR="00870A08" w:rsidRDefault="003A5418">
      <w:pPr>
        <w:pStyle w:val="aff6"/>
        <w:rPr>
          <w:shd w:val="pct10" w:color="auto" w:fill="FFFFFF"/>
        </w:rPr>
      </w:pPr>
      <w:r>
        <w:rPr>
          <w:shd w:val="pct10" w:color="auto" w:fill="FFFFFF"/>
        </w:rPr>
        <w:t xml:space="preserve">        3.3.0.0/</w:t>
      </w:r>
      <w:proofErr w:type="gramStart"/>
      <w:r>
        <w:rPr>
          <w:shd w:val="pct10" w:color="auto" w:fill="FFFFFF"/>
        </w:rPr>
        <w:t>24  RIP</w:t>
      </w:r>
      <w:proofErr w:type="gramEnd"/>
      <w:r>
        <w:rPr>
          <w:shd w:val="pct10" w:color="auto" w:fill="FFFFFF"/>
        </w:rPr>
        <w:t xml:space="preserve">     100  1           D   192.168.23.3    Serial</w:t>
      </w:r>
      <w:r>
        <w:rPr>
          <w:rFonts w:hint="eastAsia"/>
          <w:shd w:val="pct10" w:color="auto" w:fill="FFFFFF"/>
        </w:rPr>
        <w:t>1/</w:t>
      </w:r>
      <w:r>
        <w:rPr>
          <w:shd w:val="pct10" w:color="auto" w:fill="FFFFFF"/>
        </w:rPr>
        <w:t>0/0</w:t>
      </w:r>
    </w:p>
    <w:p w14:paraId="24CD0D22" w14:textId="77777777" w:rsidR="00870A08" w:rsidRDefault="003A5418">
      <w:pPr>
        <w:pStyle w:val="aff6"/>
        <w:rPr>
          <w:shd w:val="pct10" w:color="auto" w:fill="FFFFFF"/>
        </w:rPr>
      </w:pPr>
      <w:r>
        <w:rPr>
          <w:shd w:val="pct10" w:color="auto" w:fill="FFFFFF"/>
        </w:rPr>
        <w:t xml:space="preserve">        3.3.1.0/</w:t>
      </w:r>
      <w:proofErr w:type="gramStart"/>
      <w:r>
        <w:rPr>
          <w:shd w:val="pct10" w:color="auto" w:fill="FFFFFF"/>
        </w:rPr>
        <w:t>24  RIP</w:t>
      </w:r>
      <w:proofErr w:type="gramEnd"/>
      <w:r>
        <w:rPr>
          <w:shd w:val="pct10" w:color="auto" w:fill="FFFFFF"/>
        </w:rPr>
        <w:t xml:space="preserve">     100  1           D   192.168.23.3    Serial</w:t>
      </w:r>
      <w:r>
        <w:rPr>
          <w:rFonts w:hint="eastAsia"/>
          <w:shd w:val="pct10" w:color="auto" w:fill="FFFFFF"/>
        </w:rPr>
        <w:t>1</w:t>
      </w:r>
      <w:r>
        <w:rPr>
          <w:shd w:val="pct10" w:color="auto" w:fill="FFFFFF"/>
        </w:rPr>
        <w:t>/0/0</w:t>
      </w:r>
    </w:p>
    <w:p w14:paraId="697D96CF" w14:textId="77777777" w:rsidR="00870A08" w:rsidRDefault="003A5418">
      <w:pPr>
        <w:pStyle w:val="aff6"/>
        <w:rPr>
          <w:shd w:val="pct10" w:color="auto" w:fill="FFFFFF"/>
        </w:rPr>
      </w:pPr>
      <w:r>
        <w:rPr>
          <w:shd w:val="pct10" w:color="auto" w:fill="FFFFFF"/>
        </w:rPr>
        <w:t xml:space="preserve">        3.3.2.0/</w:t>
      </w:r>
      <w:proofErr w:type="gramStart"/>
      <w:r>
        <w:rPr>
          <w:shd w:val="pct10" w:color="auto" w:fill="FFFFFF"/>
        </w:rPr>
        <w:t>24  RIP</w:t>
      </w:r>
      <w:proofErr w:type="gramEnd"/>
      <w:r>
        <w:rPr>
          <w:shd w:val="pct10" w:color="auto" w:fill="FFFFFF"/>
        </w:rPr>
        <w:t xml:space="preserve">     100  1           D   192.168.23.3    Serial</w:t>
      </w:r>
      <w:r>
        <w:rPr>
          <w:rFonts w:hint="eastAsia"/>
          <w:shd w:val="pct10" w:color="auto" w:fill="FFFFFF"/>
        </w:rPr>
        <w:t>1</w:t>
      </w:r>
      <w:r>
        <w:rPr>
          <w:shd w:val="pct10" w:color="auto" w:fill="FFFFFF"/>
        </w:rPr>
        <w:t>/0/0</w:t>
      </w:r>
    </w:p>
    <w:p w14:paraId="120F6BA7" w14:textId="77777777" w:rsidR="00870A08" w:rsidRDefault="003A5418">
      <w:pPr>
        <w:pStyle w:val="aff6"/>
        <w:rPr>
          <w:shd w:val="pct10" w:color="auto" w:fill="FFFFFF"/>
        </w:rPr>
      </w:pPr>
      <w:r>
        <w:rPr>
          <w:shd w:val="pct10" w:color="auto" w:fill="FFFFFF"/>
        </w:rPr>
        <w:t xml:space="preserve">        3.3.3.0/</w:t>
      </w:r>
      <w:proofErr w:type="gramStart"/>
      <w:r>
        <w:rPr>
          <w:shd w:val="pct10" w:color="auto" w:fill="FFFFFF"/>
        </w:rPr>
        <w:t>24  RIP</w:t>
      </w:r>
      <w:proofErr w:type="gramEnd"/>
      <w:r>
        <w:rPr>
          <w:shd w:val="pct10" w:color="auto" w:fill="FFFFFF"/>
        </w:rPr>
        <w:t xml:space="preserve">     100  1           D   192.168.23.3    Serial</w:t>
      </w:r>
      <w:r>
        <w:rPr>
          <w:rFonts w:hint="eastAsia"/>
          <w:shd w:val="pct10" w:color="auto" w:fill="FFFFFF"/>
        </w:rPr>
        <w:t>1</w:t>
      </w:r>
      <w:r>
        <w:rPr>
          <w:shd w:val="pct10" w:color="auto" w:fill="FFFFFF"/>
        </w:rPr>
        <w:t>/0/0</w:t>
      </w:r>
    </w:p>
    <w:p w14:paraId="74A1A115" w14:textId="77777777" w:rsidR="00870A08" w:rsidRDefault="003A5418">
      <w:pPr>
        <w:pStyle w:val="aff6"/>
      </w:pPr>
      <w:r>
        <w:lastRenderedPageBreak/>
        <w:t xml:space="preserve">      127.0.0.0/8   </w:t>
      </w:r>
      <w:proofErr w:type="gramStart"/>
      <w:r>
        <w:t>Direct  0</w:t>
      </w:r>
      <w:proofErr w:type="gramEnd"/>
      <w:r>
        <w:t xml:space="preserve">    0           D   127.0.0.1       InLoopBack0</w:t>
      </w:r>
    </w:p>
    <w:p w14:paraId="77ADA467" w14:textId="77777777" w:rsidR="00870A08" w:rsidRDefault="003A5418">
      <w:pPr>
        <w:pStyle w:val="aff6"/>
      </w:pPr>
      <w:r>
        <w:rPr>
          <w:rFonts w:hint="eastAsia"/>
        </w:rPr>
        <w:t>……</w:t>
      </w:r>
    </w:p>
    <w:p w14:paraId="5B88F455" w14:textId="77777777" w:rsidR="00870A08" w:rsidRDefault="00870A08">
      <w:pPr>
        <w:pStyle w:val="aff6"/>
      </w:pPr>
    </w:p>
    <w:p w14:paraId="301256E4" w14:textId="77777777" w:rsidR="00870A08" w:rsidRDefault="003A5418">
      <w:pPr>
        <w:ind w:firstLine="420"/>
      </w:pPr>
      <w:r>
        <w:rPr>
          <w:rFonts w:hint="eastAsia"/>
        </w:rPr>
        <w:t>可以观察到，接收到的路由条目是具体的明细路由条目，而没有汇总路由，即此时</w:t>
      </w:r>
      <w:r>
        <w:rPr>
          <w:rFonts w:hint="eastAsia"/>
        </w:rPr>
        <w:t>RIPv2</w:t>
      </w:r>
      <w:r>
        <w:rPr>
          <w:rFonts w:hint="eastAsia"/>
        </w:rPr>
        <w:t>默认自动汇总并没有生效。</w:t>
      </w:r>
    </w:p>
    <w:p w14:paraId="4A9C45E4" w14:textId="77777777" w:rsidR="00870A08" w:rsidRDefault="003A5418">
      <w:pPr>
        <w:ind w:firstLine="420"/>
      </w:pPr>
      <w:r>
        <w:rPr>
          <w:rFonts w:hint="eastAsia"/>
        </w:rPr>
        <w:t>这是因为在华为设备上，以太网接口和串口都默认启用了水平分割功能。为了防止环路和不连续子网问题的产生，在启用了水平分割或毒性逆转的接口上，</w:t>
      </w:r>
      <w:r>
        <w:rPr>
          <w:rFonts w:hint="eastAsia"/>
        </w:rPr>
        <w:t>RIPv2</w:t>
      </w:r>
      <w:r>
        <w:rPr>
          <w:rFonts w:hint="eastAsia"/>
        </w:rPr>
        <w:t>的默认自动汇总就会失效，所以从</w:t>
      </w:r>
      <w:r>
        <w:rPr>
          <w:rFonts w:hint="eastAsia"/>
        </w:rPr>
        <w:t>R3</w:t>
      </w:r>
      <w:r>
        <w:rPr>
          <w:rFonts w:hint="eastAsia"/>
        </w:rPr>
        <w:t>通告过来的都是具体的明细路由条目。</w:t>
      </w:r>
    </w:p>
    <w:p w14:paraId="6832063B" w14:textId="77777777" w:rsidR="00870A08" w:rsidRDefault="003A5418">
      <w:pPr>
        <w:ind w:firstLine="420"/>
      </w:pPr>
      <w:r>
        <w:rPr>
          <w:rFonts w:cs="宋体" w:hint="eastAsia"/>
        </w:rPr>
        <w:t>要使</w:t>
      </w:r>
      <w:r>
        <w:rPr>
          <w:rFonts w:hint="eastAsia"/>
        </w:rPr>
        <w:t>RIPv2</w:t>
      </w:r>
      <w:r>
        <w:rPr>
          <w:rFonts w:hint="eastAsia"/>
        </w:rPr>
        <w:t>的默认自动汇总生效，有两种方法。</w:t>
      </w:r>
    </w:p>
    <w:p w14:paraId="6225ED6F" w14:textId="77777777" w:rsidR="00870A08" w:rsidRDefault="003A5418">
      <w:pPr>
        <w:ind w:firstLine="420"/>
        <w:rPr>
          <w:rFonts w:ascii="微软雅黑" w:hAnsi="微软雅黑" w:cs="宋体"/>
          <w:szCs w:val="21"/>
        </w:rPr>
      </w:pPr>
      <w:r>
        <w:rPr>
          <w:rFonts w:ascii="微软雅黑" w:hAnsi="微软雅黑" w:cs="宋体" w:hint="eastAsia"/>
          <w:szCs w:val="21"/>
        </w:rPr>
        <w:t>第一种方法，使用</w:t>
      </w:r>
      <w:r>
        <w:rPr>
          <w:b/>
          <w:szCs w:val="21"/>
        </w:rPr>
        <w:t>summary always</w:t>
      </w:r>
      <w:r>
        <w:rPr>
          <w:rFonts w:ascii="微软雅黑" w:hAnsi="微软雅黑" w:cs="宋体" w:hint="eastAsia"/>
          <w:szCs w:val="21"/>
        </w:rPr>
        <w:t>命令。配置该命令后，不论水平分割是否启用，</w:t>
      </w:r>
      <w:bookmarkStart w:id="117" w:name="OLE_LINK18"/>
      <w:bookmarkStart w:id="118" w:name="OLE_LINK17"/>
      <w:r>
        <w:rPr>
          <w:szCs w:val="21"/>
        </w:rPr>
        <w:t>RIP</w:t>
      </w:r>
      <w:r>
        <w:rPr>
          <w:rFonts w:hint="eastAsia"/>
          <w:szCs w:val="21"/>
        </w:rPr>
        <w:t>v</w:t>
      </w:r>
      <w:r>
        <w:rPr>
          <w:szCs w:val="21"/>
        </w:rPr>
        <w:t>2</w:t>
      </w:r>
      <w:r>
        <w:rPr>
          <w:rFonts w:ascii="微软雅黑" w:hAnsi="微软雅黑" w:cs="宋体" w:hint="eastAsia"/>
          <w:szCs w:val="21"/>
        </w:rPr>
        <w:t>的自动汇总都生效</w:t>
      </w:r>
      <w:bookmarkEnd w:id="117"/>
      <w:bookmarkEnd w:id="118"/>
      <w:r>
        <w:rPr>
          <w:rFonts w:ascii="微软雅黑" w:hAnsi="微软雅黑" w:cs="宋体" w:hint="eastAsia"/>
          <w:szCs w:val="21"/>
        </w:rPr>
        <w:t>。</w:t>
      </w:r>
    </w:p>
    <w:p w14:paraId="641299A8" w14:textId="77777777" w:rsidR="00870A08" w:rsidRDefault="003A5418">
      <w:pPr>
        <w:pStyle w:val="aff6"/>
      </w:pPr>
      <w:r>
        <w:t>[R</w:t>
      </w:r>
      <w:proofErr w:type="gramStart"/>
      <w:r>
        <w:t>3]rip</w:t>
      </w:r>
      <w:proofErr w:type="gramEnd"/>
      <w:r>
        <w:t xml:space="preserve"> </w:t>
      </w:r>
    </w:p>
    <w:p w14:paraId="389DB62C" w14:textId="77777777" w:rsidR="00870A08" w:rsidRDefault="003A5418">
      <w:pPr>
        <w:pStyle w:val="aff6"/>
      </w:pPr>
      <w:r>
        <w:t>[R3-rip-</w:t>
      </w:r>
      <w:proofErr w:type="gramStart"/>
      <w:r>
        <w:t>1]version</w:t>
      </w:r>
      <w:proofErr w:type="gramEnd"/>
      <w:r>
        <w:t xml:space="preserve"> 2</w:t>
      </w:r>
    </w:p>
    <w:p w14:paraId="15627E4B" w14:textId="77777777" w:rsidR="00870A08" w:rsidRDefault="003A5418">
      <w:pPr>
        <w:pStyle w:val="aff6"/>
      </w:pPr>
      <w:r>
        <w:t>[R3-rip-</w:t>
      </w:r>
      <w:proofErr w:type="gramStart"/>
      <w:r>
        <w:t>1]summary</w:t>
      </w:r>
      <w:proofErr w:type="gramEnd"/>
      <w:r>
        <w:t xml:space="preserve"> always</w:t>
      </w:r>
    </w:p>
    <w:p w14:paraId="7E93C195" w14:textId="77777777" w:rsidR="00870A08" w:rsidRDefault="00870A08">
      <w:pPr>
        <w:pStyle w:val="aff6"/>
      </w:pPr>
    </w:p>
    <w:p w14:paraId="05767621" w14:textId="77777777" w:rsidR="00870A08" w:rsidRDefault="003A5418">
      <w:pPr>
        <w:ind w:firstLine="420"/>
        <w:rPr>
          <w:kern w:val="0"/>
        </w:rPr>
      </w:pPr>
      <w:r>
        <w:rPr>
          <w:rFonts w:hint="eastAsia"/>
          <w:kern w:val="0"/>
        </w:rPr>
        <w:t>第二种方法，关闭相应接口下的水平分割功能。</w:t>
      </w:r>
    </w:p>
    <w:p w14:paraId="2C9E935A" w14:textId="77777777" w:rsidR="00870A08" w:rsidRDefault="003A5418">
      <w:pPr>
        <w:pStyle w:val="aff6"/>
      </w:pPr>
      <w:r>
        <w:t>[R</w:t>
      </w:r>
      <w:proofErr w:type="gramStart"/>
      <w:r>
        <w:t>3]interface</w:t>
      </w:r>
      <w:proofErr w:type="gramEnd"/>
      <w:r>
        <w:t xml:space="preserve"> Serial </w:t>
      </w:r>
      <w:r>
        <w:rPr>
          <w:rFonts w:hint="eastAsia"/>
        </w:rPr>
        <w:t>1</w:t>
      </w:r>
      <w:r>
        <w:t>/0/1</w:t>
      </w:r>
    </w:p>
    <w:p w14:paraId="5A87A27C" w14:textId="77777777" w:rsidR="00870A08" w:rsidRDefault="003A5418">
      <w:pPr>
        <w:pStyle w:val="aff6"/>
      </w:pPr>
      <w:r>
        <w:t>[R3-Serial</w:t>
      </w:r>
      <w:r>
        <w:rPr>
          <w:rFonts w:hint="eastAsia"/>
        </w:rPr>
        <w:t>1</w:t>
      </w:r>
      <w:r>
        <w:t>/0/</w:t>
      </w:r>
      <w:proofErr w:type="gramStart"/>
      <w:r>
        <w:t>1]undo</w:t>
      </w:r>
      <w:proofErr w:type="gramEnd"/>
      <w:r>
        <w:t xml:space="preserve"> rip split-horizon</w:t>
      </w:r>
    </w:p>
    <w:p w14:paraId="20715121" w14:textId="77777777" w:rsidR="00870A08" w:rsidRDefault="00870A08">
      <w:pPr>
        <w:pStyle w:val="aff6"/>
      </w:pPr>
    </w:p>
    <w:p w14:paraId="36422FE9" w14:textId="77777777" w:rsidR="00870A08" w:rsidRDefault="003A5418">
      <w:pPr>
        <w:ind w:firstLine="420"/>
        <w:rPr>
          <w:rFonts w:cs="宋体"/>
        </w:rPr>
      </w:pPr>
      <w:r>
        <w:rPr>
          <w:rFonts w:hint="eastAsia"/>
        </w:rPr>
        <w:t>使用以上的任一种方法后，查看</w:t>
      </w:r>
      <w:r>
        <w:rPr>
          <w:rFonts w:hint="eastAsia"/>
        </w:rPr>
        <w:t>R1</w:t>
      </w:r>
      <w:r>
        <w:rPr>
          <w:rFonts w:hint="eastAsia"/>
        </w:rPr>
        <w:t>与</w:t>
      </w:r>
      <w:r>
        <w:rPr>
          <w:rFonts w:hint="eastAsia"/>
        </w:rPr>
        <w:t>R2</w:t>
      </w:r>
      <w:r>
        <w:rPr>
          <w:rFonts w:hint="eastAsia"/>
        </w:rPr>
        <w:t>的路由表。</w:t>
      </w:r>
    </w:p>
    <w:p w14:paraId="2434DE14" w14:textId="77777777" w:rsidR="00870A08" w:rsidRDefault="003A5418">
      <w:pPr>
        <w:pStyle w:val="aff6"/>
      </w:pPr>
      <w:r>
        <w:t xml:space="preserve">&lt;R1&gt;display </w:t>
      </w:r>
      <w:proofErr w:type="spellStart"/>
      <w:r>
        <w:t>ip</w:t>
      </w:r>
      <w:proofErr w:type="spellEnd"/>
      <w:r>
        <w:t xml:space="preserve"> routing-table </w:t>
      </w:r>
    </w:p>
    <w:p w14:paraId="1B387657" w14:textId="77777777" w:rsidR="00870A08" w:rsidRDefault="003A5418">
      <w:pPr>
        <w:pStyle w:val="aff6"/>
      </w:pPr>
      <w:r>
        <w:t>Route Flags: R - relay, D - download to fib</w:t>
      </w:r>
    </w:p>
    <w:p w14:paraId="6020AF9C" w14:textId="77777777" w:rsidR="00870A08" w:rsidRDefault="003A5418">
      <w:pPr>
        <w:pStyle w:val="aff6"/>
      </w:pPr>
      <w:r>
        <w:t>----------------------------------------------------------------------------</w:t>
      </w:r>
    </w:p>
    <w:p w14:paraId="60FDE2DD" w14:textId="77777777" w:rsidR="00870A08" w:rsidRDefault="003A5418">
      <w:pPr>
        <w:pStyle w:val="aff6"/>
      </w:pPr>
      <w:r>
        <w:t>Routing Tables: Public</w:t>
      </w:r>
    </w:p>
    <w:p w14:paraId="06F52768" w14:textId="77777777" w:rsidR="00870A08" w:rsidRDefault="003A5418">
      <w:pPr>
        <w:pStyle w:val="aff6"/>
      </w:pPr>
      <w:r>
        <w:t xml:space="preserve">         </w:t>
      </w:r>
      <w:proofErr w:type="gramStart"/>
      <w:r>
        <w:t>Destinations :</w:t>
      </w:r>
      <w:proofErr w:type="gramEnd"/>
      <w:r>
        <w:t xml:space="preserve"> 7        Routes : 7        </w:t>
      </w:r>
    </w:p>
    <w:p w14:paraId="05F58292"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69EE0F3" w14:textId="77777777" w:rsidR="00870A08" w:rsidRDefault="003A5418">
      <w:pPr>
        <w:pStyle w:val="aff6"/>
        <w:rPr>
          <w:shd w:val="pct10" w:color="auto" w:fill="FFFFFF"/>
        </w:rPr>
      </w:pPr>
      <w:r>
        <w:rPr>
          <w:shd w:val="pct10" w:color="auto" w:fill="FFFFFF"/>
        </w:rPr>
        <w:t xml:space="preserve">        3.0.0.0/8   RIP     </w:t>
      </w:r>
      <w:proofErr w:type="gramStart"/>
      <w:r>
        <w:rPr>
          <w:shd w:val="pct10" w:color="auto" w:fill="FFFFFF"/>
        </w:rPr>
        <w:t>100  2</w:t>
      </w:r>
      <w:proofErr w:type="gramEnd"/>
      <w:r>
        <w:rPr>
          <w:shd w:val="pct10" w:color="auto" w:fill="FFFFFF"/>
        </w:rPr>
        <w:t xml:space="preserve">           D   192.168.12.2    Serial</w:t>
      </w:r>
      <w:r>
        <w:rPr>
          <w:rFonts w:hint="eastAsia"/>
          <w:shd w:val="pct10" w:color="auto" w:fill="FFFFFF"/>
        </w:rPr>
        <w:t>1</w:t>
      </w:r>
      <w:r>
        <w:rPr>
          <w:shd w:val="pct10" w:color="auto" w:fill="FFFFFF"/>
        </w:rPr>
        <w:t>/0/0</w:t>
      </w:r>
    </w:p>
    <w:p w14:paraId="08288FD1" w14:textId="77777777" w:rsidR="00870A08" w:rsidRDefault="003A5418">
      <w:pPr>
        <w:pStyle w:val="aff6"/>
      </w:pPr>
      <w:r>
        <w:t xml:space="preserve">      127.0.0.0/8   </w:t>
      </w:r>
      <w:proofErr w:type="gramStart"/>
      <w:r>
        <w:t>Direct  0</w:t>
      </w:r>
      <w:proofErr w:type="gramEnd"/>
      <w:r>
        <w:t xml:space="preserve">    0           D   127.0.0.1       InLoopBack0</w:t>
      </w:r>
    </w:p>
    <w:p w14:paraId="1721E79F" w14:textId="77777777" w:rsidR="00870A08" w:rsidRDefault="003A5418">
      <w:pPr>
        <w:pStyle w:val="aff6"/>
      </w:pPr>
      <w:r>
        <w:rPr>
          <w:rFonts w:hint="eastAsia"/>
        </w:rPr>
        <w:lastRenderedPageBreak/>
        <w:t>……</w:t>
      </w:r>
    </w:p>
    <w:p w14:paraId="0ABF7610" w14:textId="77777777" w:rsidR="00870A08" w:rsidRDefault="00870A08">
      <w:pPr>
        <w:pStyle w:val="aff6"/>
      </w:pPr>
    </w:p>
    <w:p w14:paraId="6E20F93C" w14:textId="77777777" w:rsidR="00870A08" w:rsidRDefault="003A5418">
      <w:pPr>
        <w:pStyle w:val="aff6"/>
      </w:pPr>
      <w:r>
        <w:t xml:space="preserve">&lt;R2&gt;display </w:t>
      </w:r>
      <w:proofErr w:type="spellStart"/>
      <w:r>
        <w:t>ip</w:t>
      </w:r>
      <w:proofErr w:type="spellEnd"/>
      <w:r>
        <w:t xml:space="preserve"> routing-table </w:t>
      </w:r>
    </w:p>
    <w:p w14:paraId="02066032" w14:textId="77777777" w:rsidR="00870A08" w:rsidRDefault="003A5418">
      <w:pPr>
        <w:pStyle w:val="aff6"/>
      </w:pPr>
      <w:r>
        <w:t>Route Flags: R - relay, D - download to fib</w:t>
      </w:r>
    </w:p>
    <w:p w14:paraId="49A51922" w14:textId="77777777" w:rsidR="00870A08" w:rsidRDefault="003A5418">
      <w:pPr>
        <w:pStyle w:val="aff6"/>
      </w:pPr>
      <w:r>
        <w:t>----------------------------------------------------------------------------</w:t>
      </w:r>
    </w:p>
    <w:p w14:paraId="5DC20551" w14:textId="77777777" w:rsidR="00870A08" w:rsidRDefault="003A5418">
      <w:pPr>
        <w:pStyle w:val="aff6"/>
      </w:pPr>
      <w:r>
        <w:t>Routing Tables: Public</w:t>
      </w:r>
    </w:p>
    <w:p w14:paraId="7752EEB5" w14:textId="77777777" w:rsidR="00870A08" w:rsidRDefault="003A5418">
      <w:pPr>
        <w:pStyle w:val="aff6"/>
      </w:pPr>
      <w:r>
        <w:t xml:space="preserve">         </w:t>
      </w:r>
      <w:proofErr w:type="gramStart"/>
      <w:r>
        <w:t>Destinations :</w:t>
      </w:r>
      <w:proofErr w:type="gramEnd"/>
      <w:r>
        <w:t xml:space="preserve"> 9        Routes : 9        </w:t>
      </w:r>
    </w:p>
    <w:p w14:paraId="439C8061"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5F5CEFF" w14:textId="77777777" w:rsidR="00870A08" w:rsidRDefault="003A5418">
      <w:pPr>
        <w:pStyle w:val="aff6"/>
        <w:rPr>
          <w:shd w:val="pct10" w:color="auto" w:fill="FFFFFF"/>
        </w:rPr>
      </w:pPr>
      <w:r>
        <w:rPr>
          <w:shd w:val="pct10" w:color="auto" w:fill="FFFFFF"/>
        </w:rPr>
        <w:t xml:space="preserve">        3.0.0.0/8   RIP     </w:t>
      </w:r>
      <w:proofErr w:type="gramStart"/>
      <w:r>
        <w:rPr>
          <w:shd w:val="pct10" w:color="auto" w:fill="FFFFFF"/>
        </w:rPr>
        <w:t>100  1</w:t>
      </w:r>
      <w:proofErr w:type="gramEnd"/>
      <w:r>
        <w:rPr>
          <w:shd w:val="pct10" w:color="auto" w:fill="FFFFFF"/>
        </w:rPr>
        <w:t xml:space="preserve">           D   192.168.23.3    Serial</w:t>
      </w:r>
      <w:r>
        <w:rPr>
          <w:rFonts w:hint="eastAsia"/>
          <w:shd w:val="pct10" w:color="auto" w:fill="FFFFFF"/>
        </w:rPr>
        <w:t>1</w:t>
      </w:r>
      <w:r>
        <w:rPr>
          <w:shd w:val="pct10" w:color="auto" w:fill="FFFFFF"/>
        </w:rPr>
        <w:t>/0/0</w:t>
      </w:r>
    </w:p>
    <w:p w14:paraId="2212EA99" w14:textId="77777777" w:rsidR="00870A08" w:rsidRDefault="003A5418">
      <w:pPr>
        <w:pStyle w:val="aff6"/>
      </w:pPr>
      <w:r>
        <w:t xml:space="preserve">      127.0.0.0/8   </w:t>
      </w:r>
      <w:proofErr w:type="gramStart"/>
      <w:r>
        <w:t>Direct  0</w:t>
      </w:r>
      <w:proofErr w:type="gramEnd"/>
      <w:r>
        <w:t xml:space="preserve">    0           D   127.0.0.1       InLoopBack0</w:t>
      </w:r>
    </w:p>
    <w:p w14:paraId="4ABEC0E1" w14:textId="77777777" w:rsidR="00870A08" w:rsidRDefault="003A5418">
      <w:pPr>
        <w:pStyle w:val="aff6"/>
      </w:pPr>
      <w:r>
        <w:rPr>
          <w:rFonts w:hint="eastAsia"/>
        </w:rPr>
        <w:t>……</w:t>
      </w:r>
    </w:p>
    <w:p w14:paraId="12FA54A7" w14:textId="77777777" w:rsidR="00870A08" w:rsidRDefault="00870A08">
      <w:pPr>
        <w:pStyle w:val="aff6"/>
        <w:rPr>
          <w:sz w:val="20"/>
          <w:szCs w:val="20"/>
        </w:rPr>
      </w:pPr>
    </w:p>
    <w:p w14:paraId="288E4723" w14:textId="77777777" w:rsidR="00870A08" w:rsidRDefault="003A5418">
      <w:pPr>
        <w:ind w:firstLine="420"/>
      </w:pPr>
      <w:r>
        <w:rPr>
          <w:rFonts w:hint="eastAsia"/>
          <w:kern w:val="0"/>
          <w:lang w:val="zh-CN"/>
        </w:rPr>
        <w:t>可以观察到</w:t>
      </w:r>
      <w:r>
        <w:rPr>
          <w:rFonts w:hint="eastAsia"/>
          <w:kern w:val="0"/>
        </w:rPr>
        <w:t>，</w:t>
      </w:r>
      <w:r>
        <w:rPr>
          <w:rFonts w:hint="eastAsia"/>
        </w:rPr>
        <w:t>此时</w:t>
      </w:r>
      <w:r>
        <w:rPr>
          <w:rFonts w:hint="eastAsia"/>
        </w:rPr>
        <w:t>RIPv2</w:t>
      </w:r>
      <w:r>
        <w:rPr>
          <w:rFonts w:hint="eastAsia"/>
        </w:rPr>
        <w:t>的自动汇总生效了。</w:t>
      </w:r>
    </w:p>
    <w:p w14:paraId="754BD397" w14:textId="77777777" w:rsidR="00870A08" w:rsidRDefault="003A5418">
      <w:pPr>
        <w:pStyle w:val="2"/>
        <w:numPr>
          <w:ilvl w:val="0"/>
          <w:numId w:val="30"/>
        </w:numPr>
        <w:ind w:left="426" w:hanging="426"/>
      </w:pPr>
      <w:r>
        <w:rPr>
          <w:rFonts w:hint="eastAsia"/>
        </w:rPr>
        <w:t>配置</w:t>
      </w:r>
      <w:r>
        <w:rPr>
          <w:rFonts w:hint="eastAsia"/>
        </w:rPr>
        <w:t>RIPv2</w:t>
      </w:r>
      <w:r>
        <w:rPr>
          <w:rFonts w:hint="eastAsia"/>
        </w:rPr>
        <w:t>手动汇总</w:t>
      </w:r>
    </w:p>
    <w:p w14:paraId="79014BCD" w14:textId="77777777" w:rsidR="00870A08" w:rsidRDefault="003A5418">
      <w:pPr>
        <w:ind w:firstLine="420"/>
        <w:jc w:val="left"/>
      </w:pPr>
      <w:r>
        <w:rPr>
          <w:rFonts w:hint="eastAsia"/>
        </w:rPr>
        <w:t>删除上一步骤中的使得</w:t>
      </w:r>
      <w:r>
        <w:rPr>
          <w:rFonts w:hint="eastAsia"/>
        </w:rPr>
        <w:t>RIPv2</w:t>
      </w:r>
      <w:r>
        <w:rPr>
          <w:rFonts w:hint="eastAsia"/>
        </w:rPr>
        <w:t>自动汇总功能生效的配置，具体</w:t>
      </w:r>
      <w:proofErr w:type="gramStart"/>
      <w:r>
        <w:rPr>
          <w:rFonts w:hint="eastAsia"/>
        </w:rPr>
        <w:t>视使用</w:t>
      </w:r>
      <w:proofErr w:type="gramEnd"/>
      <w:r>
        <w:rPr>
          <w:rFonts w:hint="eastAsia"/>
        </w:rPr>
        <w:t>哪一种方式来定，这里省略。</w:t>
      </w:r>
    </w:p>
    <w:p w14:paraId="41C5F2BB" w14:textId="77777777" w:rsidR="00870A08" w:rsidRDefault="003A5418">
      <w:pPr>
        <w:ind w:firstLine="420"/>
      </w:pPr>
      <w:r>
        <w:rPr>
          <w:rFonts w:hint="eastAsia"/>
        </w:rPr>
        <w:t>在</w:t>
      </w:r>
      <w:r>
        <w:rPr>
          <w:rFonts w:hint="eastAsia"/>
        </w:rPr>
        <w:t>R3</w:t>
      </w:r>
      <w:r>
        <w:rPr>
          <w:rFonts w:hint="eastAsia"/>
        </w:rPr>
        <w:t>上使用命令</w:t>
      </w:r>
      <w:r>
        <w:rPr>
          <w:rFonts w:hint="eastAsia"/>
          <w:b/>
        </w:rPr>
        <w:t>rip summary-address</w:t>
      </w:r>
      <w:r>
        <w:rPr>
          <w:rFonts w:hint="eastAsia"/>
        </w:rPr>
        <w:t>配置手动汇总，配合需要汇总的本地网络</w:t>
      </w:r>
      <w:r>
        <w:rPr>
          <w:rFonts w:hint="eastAsia"/>
        </w:rPr>
        <w:t>IP</w:t>
      </w:r>
      <w:r>
        <w:rPr>
          <w:rFonts w:hint="eastAsia"/>
        </w:rPr>
        <w:t>地址为</w:t>
      </w:r>
      <w:r>
        <w:rPr>
          <w:rFonts w:hint="eastAsia"/>
        </w:rPr>
        <w:t>3.3.0.0</w:t>
      </w:r>
      <w:r>
        <w:rPr>
          <w:rFonts w:hint="eastAsia"/>
        </w:rPr>
        <w:t>，网络掩码为</w:t>
      </w:r>
      <w:r>
        <w:rPr>
          <w:rFonts w:hint="eastAsia"/>
        </w:rPr>
        <w:t>255.255.252.0</w:t>
      </w:r>
      <w:r>
        <w:rPr>
          <w:rFonts w:hint="eastAsia"/>
        </w:rPr>
        <w:t>。</w:t>
      </w:r>
    </w:p>
    <w:p w14:paraId="61FDC221" w14:textId="77777777" w:rsidR="00870A08" w:rsidRDefault="003A5418">
      <w:pPr>
        <w:pStyle w:val="aff6"/>
      </w:pPr>
      <w:r>
        <w:t>[R</w:t>
      </w:r>
      <w:proofErr w:type="gramStart"/>
      <w:r>
        <w:t>3]interface</w:t>
      </w:r>
      <w:proofErr w:type="gramEnd"/>
      <w:r>
        <w:t xml:space="preserve"> Serial </w:t>
      </w:r>
      <w:r>
        <w:rPr>
          <w:rFonts w:hint="eastAsia"/>
        </w:rPr>
        <w:t>1</w:t>
      </w:r>
      <w:r>
        <w:t>/0/1</w:t>
      </w:r>
    </w:p>
    <w:p w14:paraId="5F0D4FCB" w14:textId="77777777" w:rsidR="00870A08" w:rsidRDefault="003A5418">
      <w:pPr>
        <w:pStyle w:val="aff6"/>
      </w:pPr>
      <w:r>
        <w:t>[R3-Serial</w:t>
      </w:r>
      <w:r>
        <w:rPr>
          <w:rFonts w:hint="eastAsia"/>
        </w:rPr>
        <w:t>1</w:t>
      </w:r>
      <w:r>
        <w:t>/0/</w:t>
      </w:r>
      <w:proofErr w:type="gramStart"/>
      <w:r>
        <w:t>1]rip</w:t>
      </w:r>
      <w:proofErr w:type="gramEnd"/>
      <w:r>
        <w:t xml:space="preserve">  summary-address  3.3.0.0 255.255.252.0 </w:t>
      </w:r>
    </w:p>
    <w:p w14:paraId="1CBAF67D" w14:textId="77777777" w:rsidR="00870A08" w:rsidRDefault="00870A08">
      <w:pPr>
        <w:autoSpaceDE w:val="0"/>
        <w:autoSpaceDN w:val="0"/>
        <w:snapToGrid/>
        <w:ind w:firstLine="400"/>
        <w:jc w:val="left"/>
        <w:rPr>
          <w:rFonts w:ascii="Courier New" w:eastAsia="宋体" w:hAnsi="Courier New" w:cs="Courier New"/>
          <w:color w:val="000000"/>
          <w:kern w:val="0"/>
          <w:sz w:val="20"/>
          <w:szCs w:val="20"/>
        </w:rPr>
      </w:pPr>
    </w:p>
    <w:p w14:paraId="4B8EE7C9" w14:textId="77777777" w:rsidR="00870A08" w:rsidRDefault="003A5418">
      <w:pPr>
        <w:ind w:firstLine="420"/>
      </w:pPr>
      <w:r>
        <w:rPr>
          <w:rFonts w:hint="eastAsia"/>
        </w:rPr>
        <w:t>配置完成后，查看</w:t>
      </w:r>
      <w:r>
        <w:rPr>
          <w:rFonts w:hint="eastAsia"/>
        </w:rPr>
        <w:t>R1</w:t>
      </w:r>
      <w:r>
        <w:rPr>
          <w:rFonts w:hint="eastAsia"/>
        </w:rPr>
        <w:t>与</w:t>
      </w:r>
      <w:r>
        <w:rPr>
          <w:rFonts w:hint="eastAsia"/>
        </w:rPr>
        <w:t>R2</w:t>
      </w:r>
      <w:r>
        <w:rPr>
          <w:rFonts w:hint="eastAsia"/>
        </w:rPr>
        <w:t>的路由表。</w:t>
      </w:r>
    </w:p>
    <w:p w14:paraId="445EE3B5" w14:textId="77777777" w:rsidR="00870A08" w:rsidRDefault="003A5418">
      <w:pPr>
        <w:pStyle w:val="aff6"/>
      </w:pPr>
      <w:r>
        <w:t xml:space="preserve">&lt;R1&gt;display </w:t>
      </w:r>
      <w:proofErr w:type="spellStart"/>
      <w:r>
        <w:t>ip</w:t>
      </w:r>
      <w:proofErr w:type="spellEnd"/>
      <w:r>
        <w:t xml:space="preserve"> routing-table </w:t>
      </w:r>
    </w:p>
    <w:p w14:paraId="075280DB" w14:textId="77777777" w:rsidR="00870A08" w:rsidRDefault="003A5418">
      <w:pPr>
        <w:pStyle w:val="aff6"/>
      </w:pPr>
      <w:r>
        <w:t>Route Flags: R - relay, D - download to fib</w:t>
      </w:r>
    </w:p>
    <w:p w14:paraId="03260CD5" w14:textId="77777777" w:rsidR="00870A08" w:rsidRDefault="003A5418">
      <w:pPr>
        <w:pStyle w:val="aff6"/>
      </w:pPr>
      <w:r>
        <w:t>----------------------------------------------------------------------------</w:t>
      </w:r>
    </w:p>
    <w:p w14:paraId="65C6EE7D" w14:textId="77777777" w:rsidR="00870A08" w:rsidRDefault="003A5418">
      <w:pPr>
        <w:pStyle w:val="aff6"/>
      </w:pPr>
      <w:r>
        <w:t>Routing Tables: Public</w:t>
      </w:r>
    </w:p>
    <w:p w14:paraId="1BB82A93" w14:textId="77777777" w:rsidR="00870A08" w:rsidRDefault="003A5418">
      <w:pPr>
        <w:pStyle w:val="aff6"/>
      </w:pPr>
      <w:r>
        <w:t xml:space="preserve">         </w:t>
      </w:r>
      <w:proofErr w:type="gramStart"/>
      <w:r>
        <w:t>Destinations :</w:t>
      </w:r>
      <w:proofErr w:type="gramEnd"/>
      <w:r>
        <w:t xml:space="preserve"> 7        Routes : 7        </w:t>
      </w:r>
    </w:p>
    <w:p w14:paraId="034608DF" w14:textId="77777777" w:rsidR="00870A08" w:rsidRDefault="003A5418">
      <w:pPr>
        <w:pStyle w:val="aff6"/>
      </w:pPr>
      <w:r>
        <w:lastRenderedPageBreak/>
        <w:t xml:space="preserve">Destination/Mask    Proto   </w:t>
      </w:r>
      <w:proofErr w:type="gramStart"/>
      <w:r>
        <w:t>Pre  Cost</w:t>
      </w:r>
      <w:proofErr w:type="gramEnd"/>
      <w:r>
        <w:t xml:space="preserve">      Flags </w:t>
      </w:r>
      <w:proofErr w:type="spellStart"/>
      <w:r>
        <w:t>NextHop</w:t>
      </w:r>
      <w:proofErr w:type="spellEnd"/>
      <w:r>
        <w:t xml:space="preserve">         Interface</w:t>
      </w:r>
    </w:p>
    <w:p w14:paraId="30CF00B8" w14:textId="77777777" w:rsidR="00870A08" w:rsidRDefault="003A5418">
      <w:pPr>
        <w:pStyle w:val="aff6"/>
        <w:rPr>
          <w:shd w:val="pct10" w:color="auto" w:fill="FFFFFF"/>
        </w:rPr>
      </w:pPr>
      <w:r>
        <w:rPr>
          <w:shd w:val="pct10" w:color="auto" w:fill="FFFFFF"/>
        </w:rPr>
        <w:t xml:space="preserve">        3.3.0.0/</w:t>
      </w:r>
      <w:proofErr w:type="gramStart"/>
      <w:r>
        <w:rPr>
          <w:shd w:val="pct10" w:color="auto" w:fill="FFFFFF"/>
        </w:rPr>
        <w:t>22  RIP</w:t>
      </w:r>
      <w:proofErr w:type="gramEnd"/>
      <w:r>
        <w:rPr>
          <w:shd w:val="pct10" w:color="auto" w:fill="FFFFFF"/>
        </w:rPr>
        <w:t xml:space="preserve">     100  2           D   192.168.12.2    Serial</w:t>
      </w:r>
      <w:r>
        <w:rPr>
          <w:rFonts w:hint="eastAsia"/>
          <w:shd w:val="pct10" w:color="auto" w:fill="FFFFFF"/>
        </w:rPr>
        <w:t>1</w:t>
      </w:r>
      <w:r>
        <w:rPr>
          <w:shd w:val="pct10" w:color="auto" w:fill="FFFFFF"/>
        </w:rPr>
        <w:t>/0/0</w:t>
      </w:r>
    </w:p>
    <w:p w14:paraId="105B650C" w14:textId="77777777" w:rsidR="00870A08" w:rsidRDefault="003A5418">
      <w:pPr>
        <w:pStyle w:val="aff6"/>
      </w:pPr>
      <w:r>
        <w:t xml:space="preserve">      127.0.0.0/8   </w:t>
      </w:r>
      <w:proofErr w:type="gramStart"/>
      <w:r>
        <w:t>Direct  0</w:t>
      </w:r>
      <w:proofErr w:type="gramEnd"/>
      <w:r>
        <w:t xml:space="preserve">    0           D   127.0.0.1       InLoopBack0</w:t>
      </w:r>
    </w:p>
    <w:p w14:paraId="1D402B71" w14:textId="77777777" w:rsidR="00870A08" w:rsidRDefault="003A5418">
      <w:pPr>
        <w:pStyle w:val="aff6"/>
      </w:pPr>
      <w:r>
        <w:t xml:space="preserve">      127.0.0.1/</w:t>
      </w:r>
      <w:proofErr w:type="gramStart"/>
      <w:r>
        <w:t>32  Direct</w:t>
      </w:r>
      <w:proofErr w:type="gramEnd"/>
      <w:r>
        <w:t xml:space="preserve">  0    0           D   127.0.0.1       InLoopBack0</w:t>
      </w:r>
    </w:p>
    <w:p w14:paraId="41CF5CBA" w14:textId="77777777" w:rsidR="00870A08" w:rsidRDefault="003A5418">
      <w:pPr>
        <w:pStyle w:val="aff6"/>
      </w:pPr>
      <w:r>
        <w:t xml:space="preserve">   192.168.12.0/</w:t>
      </w:r>
      <w:proofErr w:type="gramStart"/>
      <w:r>
        <w:t>24  Direct</w:t>
      </w:r>
      <w:proofErr w:type="gramEnd"/>
      <w:r>
        <w:t xml:space="preserve">  0    0           D   192.168.12.1    Serial</w:t>
      </w:r>
      <w:r>
        <w:rPr>
          <w:rFonts w:hint="eastAsia"/>
        </w:rPr>
        <w:t>1</w:t>
      </w:r>
      <w:r>
        <w:t>/0/0</w:t>
      </w:r>
    </w:p>
    <w:p w14:paraId="4B251AC5" w14:textId="77777777" w:rsidR="00870A08" w:rsidRDefault="003A5418">
      <w:pPr>
        <w:pStyle w:val="aff6"/>
      </w:pPr>
      <w:r>
        <w:t xml:space="preserve">   192.168.12.1/</w:t>
      </w:r>
      <w:proofErr w:type="gramStart"/>
      <w:r>
        <w:t>32  Direct</w:t>
      </w:r>
      <w:proofErr w:type="gramEnd"/>
      <w:r>
        <w:t xml:space="preserve">  0    0           D   127.0.0.1       Serial</w:t>
      </w:r>
      <w:r>
        <w:rPr>
          <w:rFonts w:hint="eastAsia"/>
        </w:rPr>
        <w:t>1/</w:t>
      </w:r>
      <w:r>
        <w:t>0/0</w:t>
      </w:r>
    </w:p>
    <w:p w14:paraId="6980D12E" w14:textId="77777777" w:rsidR="00870A08" w:rsidRDefault="003A5418">
      <w:pPr>
        <w:pStyle w:val="aff6"/>
      </w:pPr>
      <w:r>
        <w:t xml:space="preserve">   192.168.12.2/</w:t>
      </w:r>
      <w:proofErr w:type="gramStart"/>
      <w:r>
        <w:t>32  Direct</w:t>
      </w:r>
      <w:proofErr w:type="gramEnd"/>
      <w:r>
        <w:t xml:space="preserve">  0    0           D   192.168.12.2    Serial</w:t>
      </w:r>
      <w:r>
        <w:rPr>
          <w:rFonts w:hint="eastAsia"/>
        </w:rPr>
        <w:t>1</w:t>
      </w:r>
      <w:r>
        <w:t>/0/0</w:t>
      </w:r>
    </w:p>
    <w:p w14:paraId="0DE5B4D8" w14:textId="77777777" w:rsidR="00870A08" w:rsidRDefault="003A5418">
      <w:pPr>
        <w:pStyle w:val="aff6"/>
      </w:pPr>
      <w:r>
        <w:t xml:space="preserve">   192.168.23.0/</w:t>
      </w:r>
      <w:proofErr w:type="gramStart"/>
      <w:r>
        <w:t>24  RIP</w:t>
      </w:r>
      <w:proofErr w:type="gramEnd"/>
      <w:r>
        <w:t xml:space="preserve">     100  1           D   192.168.12.2    Serial</w:t>
      </w:r>
      <w:r>
        <w:rPr>
          <w:rFonts w:hint="eastAsia"/>
        </w:rPr>
        <w:t>1</w:t>
      </w:r>
      <w:r>
        <w:t>/0/0</w:t>
      </w:r>
    </w:p>
    <w:p w14:paraId="405781DC" w14:textId="77777777" w:rsidR="00870A08" w:rsidRDefault="00870A08">
      <w:pPr>
        <w:pStyle w:val="aff6"/>
        <w:rPr>
          <w:sz w:val="20"/>
          <w:szCs w:val="20"/>
        </w:rPr>
      </w:pPr>
    </w:p>
    <w:p w14:paraId="781DA205" w14:textId="77777777" w:rsidR="00870A08" w:rsidRDefault="003A5418">
      <w:pPr>
        <w:pStyle w:val="aff6"/>
      </w:pPr>
      <w:r>
        <w:t xml:space="preserve">&lt;R2&gt;display </w:t>
      </w:r>
      <w:proofErr w:type="spellStart"/>
      <w:r>
        <w:t>ip</w:t>
      </w:r>
      <w:proofErr w:type="spellEnd"/>
      <w:r>
        <w:t xml:space="preserve"> routing-table </w:t>
      </w:r>
    </w:p>
    <w:p w14:paraId="23DD9680" w14:textId="77777777" w:rsidR="00870A08" w:rsidRDefault="003A5418">
      <w:pPr>
        <w:pStyle w:val="aff6"/>
      </w:pPr>
      <w:r>
        <w:t>Route Flags: R - relay, D - download to fib</w:t>
      </w:r>
    </w:p>
    <w:p w14:paraId="06E36992" w14:textId="77777777" w:rsidR="00870A08" w:rsidRDefault="003A5418">
      <w:pPr>
        <w:pStyle w:val="aff6"/>
      </w:pPr>
      <w:r>
        <w:t>----------------------------------------------------------------------------</w:t>
      </w:r>
    </w:p>
    <w:p w14:paraId="5D55BAF0" w14:textId="77777777" w:rsidR="00870A08" w:rsidRDefault="003A5418">
      <w:pPr>
        <w:pStyle w:val="aff6"/>
      </w:pPr>
      <w:r>
        <w:t>Routing Tables: Public</w:t>
      </w:r>
    </w:p>
    <w:p w14:paraId="3CF16C2B" w14:textId="77777777" w:rsidR="00870A08" w:rsidRDefault="003A5418">
      <w:pPr>
        <w:pStyle w:val="aff6"/>
      </w:pPr>
      <w:r>
        <w:t xml:space="preserve">         </w:t>
      </w:r>
      <w:proofErr w:type="gramStart"/>
      <w:r>
        <w:t>Destinations :</w:t>
      </w:r>
      <w:proofErr w:type="gramEnd"/>
      <w:r>
        <w:t xml:space="preserve"> 9        Routes : 9        </w:t>
      </w:r>
    </w:p>
    <w:p w14:paraId="14CF8571"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83EEF07" w14:textId="77777777" w:rsidR="00870A08" w:rsidRDefault="003A5418">
      <w:pPr>
        <w:pStyle w:val="aff6"/>
        <w:rPr>
          <w:shd w:val="pct10" w:color="auto" w:fill="FFFFFF"/>
        </w:rPr>
      </w:pPr>
      <w:r>
        <w:rPr>
          <w:shd w:val="pct10" w:color="auto" w:fill="FFFFFF"/>
        </w:rPr>
        <w:t xml:space="preserve">        3.3.0.0/</w:t>
      </w:r>
      <w:proofErr w:type="gramStart"/>
      <w:r>
        <w:rPr>
          <w:shd w:val="pct10" w:color="auto" w:fill="FFFFFF"/>
        </w:rPr>
        <w:t>22  RIP</w:t>
      </w:r>
      <w:proofErr w:type="gramEnd"/>
      <w:r>
        <w:rPr>
          <w:shd w:val="pct10" w:color="auto" w:fill="FFFFFF"/>
        </w:rPr>
        <w:t xml:space="preserve">     100  1           D   192.168.23.3    Serial</w:t>
      </w:r>
      <w:r>
        <w:rPr>
          <w:rFonts w:hint="eastAsia"/>
          <w:shd w:val="pct10" w:color="auto" w:fill="FFFFFF"/>
        </w:rPr>
        <w:t>1</w:t>
      </w:r>
      <w:r>
        <w:rPr>
          <w:shd w:val="pct10" w:color="auto" w:fill="FFFFFF"/>
        </w:rPr>
        <w:t>/0/0</w:t>
      </w:r>
    </w:p>
    <w:p w14:paraId="2164DB7A" w14:textId="77777777" w:rsidR="00870A08" w:rsidRDefault="003A5418">
      <w:pPr>
        <w:pStyle w:val="aff6"/>
      </w:pPr>
      <w:r>
        <w:t xml:space="preserve">      127.0.0.0/8   </w:t>
      </w:r>
      <w:proofErr w:type="gramStart"/>
      <w:r>
        <w:t>Direct  0</w:t>
      </w:r>
      <w:proofErr w:type="gramEnd"/>
      <w:r>
        <w:t xml:space="preserve">    0           D   127.0.0.1       InLoopBack0</w:t>
      </w:r>
    </w:p>
    <w:p w14:paraId="35449B95" w14:textId="77777777" w:rsidR="00870A08" w:rsidRDefault="003A5418">
      <w:pPr>
        <w:pStyle w:val="aff6"/>
      </w:pPr>
      <w:r>
        <w:t xml:space="preserve">      127.0.0.1/</w:t>
      </w:r>
      <w:proofErr w:type="gramStart"/>
      <w:r>
        <w:t>32  Direct</w:t>
      </w:r>
      <w:proofErr w:type="gramEnd"/>
      <w:r>
        <w:t xml:space="preserve">  0    0           D   127.0.0.1       InLoopBack0</w:t>
      </w:r>
    </w:p>
    <w:p w14:paraId="241168D0" w14:textId="77777777" w:rsidR="00870A08" w:rsidRDefault="003A5418">
      <w:pPr>
        <w:pStyle w:val="aff6"/>
      </w:pPr>
      <w:r>
        <w:t xml:space="preserve">   192.168.12.0/</w:t>
      </w:r>
      <w:proofErr w:type="gramStart"/>
      <w:r>
        <w:t>24  Direct</w:t>
      </w:r>
      <w:proofErr w:type="gramEnd"/>
      <w:r>
        <w:t xml:space="preserve">  0    0           D   192.168.12.2    Serial</w:t>
      </w:r>
      <w:r>
        <w:rPr>
          <w:rFonts w:hint="eastAsia"/>
        </w:rPr>
        <w:t>1</w:t>
      </w:r>
      <w:r>
        <w:t>/0/1</w:t>
      </w:r>
    </w:p>
    <w:p w14:paraId="4AEECA8E" w14:textId="77777777" w:rsidR="00870A08" w:rsidRDefault="003A5418">
      <w:pPr>
        <w:pStyle w:val="aff6"/>
      </w:pPr>
      <w:r>
        <w:t xml:space="preserve">   192.168.12.1/</w:t>
      </w:r>
      <w:proofErr w:type="gramStart"/>
      <w:r>
        <w:t>32  Direct</w:t>
      </w:r>
      <w:proofErr w:type="gramEnd"/>
      <w:r>
        <w:t xml:space="preserve">  0    0           D   192.168.12.1    Serial</w:t>
      </w:r>
      <w:r>
        <w:rPr>
          <w:rFonts w:hint="eastAsia"/>
        </w:rPr>
        <w:t>1</w:t>
      </w:r>
      <w:r>
        <w:t>/0/1</w:t>
      </w:r>
    </w:p>
    <w:p w14:paraId="45DD7F01" w14:textId="77777777" w:rsidR="00870A08" w:rsidRDefault="003A5418">
      <w:pPr>
        <w:pStyle w:val="aff6"/>
      </w:pPr>
      <w:r>
        <w:t xml:space="preserve">   192.168.12.2/</w:t>
      </w:r>
      <w:proofErr w:type="gramStart"/>
      <w:r>
        <w:t>32  Direct</w:t>
      </w:r>
      <w:proofErr w:type="gramEnd"/>
      <w:r>
        <w:t xml:space="preserve">  0    0           D   127.0.0.1       Serial</w:t>
      </w:r>
      <w:r>
        <w:rPr>
          <w:rFonts w:hint="eastAsia"/>
        </w:rPr>
        <w:t>1</w:t>
      </w:r>
      <w:r>
        <w:t>/0/1</w:t>
      </w:r>
    </w:p>
    <w:p w14:paraId="5D5E25E6" w14:textId="77777777" w:rsidR="00870A08" w:rsidRDefault="003A5418">
      <w:pPr>
        <w:pStyle w:val="aff6"/>
      </w:pPr>
      <w:r>
        <w:t xml:space="preserve">   192.168.23.0/</w:t>
      </w:r>
      <w:proofErr w:type="gramStart"/>
      <w:r>
        <w:t>24  Direct</w:t>
      </w:r>
      <w:proofErr w:type="gramEnd"/>
      <w:r>
        <w:t xml:space="preserve">  0    0           D   192.168.23.2    Serial</w:t>
      </w:r>
      <w:r>
        <w:rPr>
          <w:rFonts w:hint="eastAsia"/>
        </w:rPr>
        <w:t>1</w:t>
      </w:r>
      <w:r>
        <w:t>/0/0</w:t>
      </w:r>
    </w:p>
    <w:p w14:paraId="7FE0CEE7" w14:textId="77777777" w:rsidR="00870A08" w:rsidRDefault="003A5418">
      <w:pPr>
        <w:pStyle w:val="aff6"/>
      </w:pPr>
      <w:r>
        <w:t xml:space="preserve">   192.168.23.2/</w:t>
      </w:r>
      <w:proofErr w:type="gramStart"/>
      <w:r>
        <w:t>32  Direct</w:t>
      </w:r>
      <w:proofErr w:type="gramEnd"/>
      <w:r>
        <w:t xml:space="preserve">  0    0           D   127.0.0.1       Serial</w:t>
      </w:r>
      <w:r>
        <w:rPr>
          <w:rFonts w:hint="eastAsia"/>
        </w:rPr>
        <w:t>1</w:t>
      </w:r>
      <w:r>
        <w:t>/0/0</w:t>
      </w:r>
    </w:p>
    <w:p w14:paraId="6E6E78C3" w14:textId="77777777" w:rsidR="00870A08" w:rsidRDefault="003A5418">
      <w:pPr>
        <w:pStyle w:val="aff6"/>
      </w:pPr>
      <w:r>
        <w:t xml:space="preserve">   192.168.23.3/</w:t>
      </w:r>
      <w:proofErr w:type="gramStart"/>
      <w:r>
        <w:t>32  Direct</w:t>
      </w:r>
      <w:proofErr w:type="gramEnd"/>
      <w:r>
        <w:t xml:space="preserve">  0    0           D   192.168.23.3    Serial</w:t>
      </w:r>
      <w:r>
        <w:rPr>
          <w:rFonts w:hint="eastAsia"/>
        </w:rPr>
        <w:t>1</w:t>
      </w:r>
      <w:r>
        <w:t>/0/0</w:t>
      </w:r>
    </w:p>
    <w:p w14:paraId="1F1BD2FE" w14:textId="77777777" w:rsidR="00870A08" w:rsidRDefault="00870A08">
      <w:pPr>
        <w:autoSpaceDE w:val="0"/>
        <w:autoSpaceDN w:val="0"/>
        <w:snapToGrid/>
        <w:ind w:firstLine="360"/>
        <w:jc w:val="left"/>
        <w:rPr>
          <w:rFonts w:ascii="Courier New" w:eastAsia="宋体" w:hAnsi="Courier New" w:cs="Courier New"/>
          <w:color w:val="000000"/>
          <w:kern w:val="0"/>
          <w:sz w:val="18"/>
          <w:szCs w:val="18"/>
        </w:rPr>
      </w:pPr>
    </w:p>
    <w:p w14:paraId="097A2162" w14:textId="77777777" w:rsidR="00870A08" w:rsidRDefault="003A5418">
      <w:pPr>
        <w:ind w:firstLine="420"/>
        <w:rPr>
          <w:kern w:val="0"/>
        </w:rPr>
      </w:pPr>
      <w:r>
        <w:rPr>
          <w:rFonts w:hint="eastAsia"/>
          <w:kern w:val="0"/>
        </w:rPr>
        <w:t>可以观察到，</w:t>
      </w:r>
      <w:r>
        <w:rPr>
          <w:rFonts w:hint="eastAsia"/>
          <w:kern w:val="0"/>
        </w:rPr>
        <w:t>R1</w:t>
      </w:r>
      <w:r>
        <w:rPr>
          <w:rFonts w:hint="eastAsia"/>
          <w:kern w:val="0"/>
        </w:rPr>
        <w:t>和</w:t>
      </w:r>
      <w:r>
        <w:rPr>
          <w:rFonts w:hint="eastAsia"/>
          <w:kern w:val="0"/>
        </w:rPr>
        <w:t>R2</w:t>
      </w:r>
      <w:r>
        <w:rPr>
          <w:rFonts w:hint="eastAsia"/>
          <w:kern w:val="0"/>
        </w:rPr>
        <w:t>上已经接收到了该汇总路由条目，且没有任何明细路由条目。</w:t>
      </w:r>
    </w:p>
    <w:p w14:paraId="2D5F6E8A" w14:textId="77777777" w:rsidR="00870A08" w:rsidRDefault="003A5418">
      <w:pPr>
        <w:pStyle w:val="10"/>
      </w:pPr>
      <w:r>
        <w:rPr>
          <w:rFonts w:hint="eastAsia"/>
        </w:rPr>
        <w:lastRenderedPageBreak/>
        <w:t>思考</w:t>
      </w:r>
    </w:p>
    <w:p w14:paraId="412077FA" w14:textId="77777777" w:rsidR="00870A08" w:rsidRDefault="003A5418">
      <w:pPr>
        <w:ind w:firstLine="420"/>
      </w:pPr>
      <w:r>
        <w:rPr>
          <w:rFonts w:hint="eastAsia"/>
        </w:rPr>
        <w:t>华为设备默认开启了</w:t>
      </w:r>
      <w:r>
        <w:rPr>
          <w:rFonts w:hint="eastAsia"/>
        </w:rPr>
        <w:t>RIPv2</w:t>
      </w:r>
      <w:r>
        <w:rPr>
          <w:rFonts w:hint="eastAsia"/>
        </w:rPr>
        <w:t>的自动汇总，如果没有默认开启接口下的水平分割，即自动汇总生效的情况下，可能会导致出现环路以及不连续子网等问题。请设计一个相关场景，模拟在</w:t>
      </w:r>
      <w:r>
        <w:rPr>
          <w:rFonts w:hint="eastAsia"/>
        </w:rPr>
        <w:t>RIPv2</w:t>
      </w:r>
      <w:r>
        <w:rPr>
          <w:rFonts w:hint="eastAsia"/>
        </w:rPr>
        <w:t>开启了自动汇总且关闭了水平分割的情况下，导致路由环路或不连续子网问题的出现。</w:t>
      </w:r>
    </w:p>
    <w:p w14:paraId="15A7957A" w14:textId="77777777" w:rsidR="00870A08" w:rsidRDefault="003A5418">
      <w:pPr>
        <w:pStyle w:val="af2"/>
        <w:ind w:firstLineChars="0" w:firstLine="0"/>
      </w:pPr>
      <w:bookmarkStart w:id="119" w:name="_Toc170"/>
      <w:r>
        <w:rPr>
          <w:rFonts w:ascii="微软雅黑" w:hAnsi="微软雅黑" w:hint="eastAsia"/>
        </w:rPr>
        <w:t>7.4</w:t>
      </w:r>
      <w:r>
        <w:rPr>
          <w:rFonts w:hint="eastAsia"/>
        </w:rPr>
        <w:t xml:space="preserve"> </w:t>
      </w:r>
      <w:r>
        <w:rPr>
          <w:rFonts w:hint="eastAsia"/>
        </w:rPr>
        <w:t>配置</w:t>
      </w:r>
      <w:r>
        <w:rPr>
          <w:rFonts w:hint="eastAsia"/>
        </w:rPr>
        <w:t>RIP</w:t>
      </w:r>
      <w:r>
        <w:rPr>
          <w:rFonts w:hint="eastAsia"/>
        </w:rPr>
        <w:t>的版本兼容、定时器及协议优先级</w:t>
      </w:r>
      <w:bookmarkEnd w:id="119"/>
    </w:p>
    <w:p w14:paraId="591E3320" w14:textId="77777777" w:rsidR="00870A08" w:rsidRDefault="003A5418">
      <w:pPr>
        <w:pStyle w:val="10"/>
      </w:pPr>
      <w:r>
        <w:rPr>
          <w:rFonts w:hint="eastAsia"/>
        </w:rPr>
        <w:t>原理概述</w:t>
      </w:r>
    </w:p>
    <w:p w14:paraId="769C293D" w14:textId="77777777" w:rsidR="00870A08" w:rsidRDefault="003A5418">
      <w:pPr>
        <w:pStyle w:val="13"/>
        <w:ind w:firstLineChars="202" w:firstLine="424"/>
      </w:pPr>
      <w:r>
        <w:rPr>
          <w:rFonts w:hint="eastAsia"/>
        </w:rPr>
        <w:t>RIP</w:t>
      </w:r>
      <w:r>
        <w:rPr>
          <w:rFonts w:hint="eastAsia"/>
        </w:rPr>
        <w:t>在</w:t>
      </w:r>
      <w:r>
        <w:rPr>
          <w:rFonts w:hint="eastAsia"/>
        </w:rPr>
        <w:t>IPv4</w:t>
      </w:r>
      <w:r>
        <w:rPr>
          <w:rFonts w:hint="eastAsia"/>
        </w:rPr>
        <w:t>中有</w:t>
      </w:r>
      <w:r>
        <w:rPr>
          <w:rFonts w:hint="eastAsia"/>
        </w:rPr>
        <w:t>v1</w:t>
      </w:r>
      <w:r>
        <w:rPr>
          <w:rFonts w:hint="eastAsia"/>
        </w:rPr>
        <w:t>和</w:t>
      </w:r>
      <w:r>
        <w:rPr>
          <w:rFonts w:hint="eastAsia"/>
        </w:rPr>
        <w:t>v2</w:t>
      </w:r>
      <w:proofErr w:type="gramStart"/>
      <w:r>
        <w:rPr>
          <w:rFonts w:hint="eastAsia"/>
        </w:rPr>
        <w:t>两个</w:t>
      </w:r>
      <w:proofErr w:type="gramEnd"/>
      <w:r>
        <w:rPr>
          <w:rFonts w:hint="eastAsia"/>
        </w:rPr>
        <w:t>版本。在配置</w:t>
      </w:r>
      <w:r>
        <w:rPr>
          <w:rFonts w:hint="eastAsia"/>
        </w:rPr>
        <w:t>RIP</w:t>
      </w:r>
      <w:r>
        <w:rPr>
          <w:rFonts w:hint="eastAsia"/>
        </w:rPr>
        <w:t>时，如果不指定版本的情况下，接口默认情况下能接收</w:t>
      </w:r>
      <w:r>
        <w:rPr>
          <w:rFonts w:hint="eastAsia"/>
        </w:rPr>
        <w:t>v1</w:t>
      </w:r>
      <w:r>
        <w:rPr>
          <w:rFonts w:hint="eastAsia"/>
        </w:rPr>
        <w:t>和</w:t>
      </w:r>
      <w:r>
        <w:rPr>
          <w:rFonts w:hint="eastAsia"/>
        </w:rPr>
        <w:t>v2</w:t>
      </w:r>
      <w:r>
        <w:rPr>
          <w:rFonts w:hint="eastAsia"/>
        </w:rPr>
        <w:t>的报文，但只能发送</w:t>
      </w:r>
      <w:r>
        <w:rPr>
          <w:rFonts w:hint="eastAsia"/>
        </w:rPr>
        <w:t>v1</w:t>
      </w:r>
      <w:r>
        <w:rPr>
          <w:rFonts w:hint="eastAsia"/>
        </w:rPr>
        <w:t>的报文；在指定版本的情况下，</w:t>
      </w:r>
      <w:r>
        <w:rPr>
          <w:rFonts w:hint="eastAsia"/>
        </w:rPr>
        <w:t>RIPv1</w:t>
      </w:r>
      <w:r>
        <w:rPr>
          <w:rFonts w:hint="eastAsia"/>
        </w:rPr>
        <w:t>只能接收和发送</w:t>
      </w:r>
      <w:r>
        <w:rPr>
          <w:rFonts w:hint="eastAsia"/>
        </w:rPr>
        <w:t>v1</w:t>
      </w:r>
      <w:r>
        <w:rPr>
          <w:rFonts w:hint="eastAsia"/>
        </w:rPr>
        <w:t>的报文，</w:t>
      </w:r>
      <w:r>
        <w:rPr>
          <w:rFonts w:hint="eastAsia"/>
        </w:rPr>
        <w:t>RIPv2</w:t>
      </w:r>
      <w:r>
        <w:rPr>
          <w:rFonts w:hint="eastAsia"/>
        </w:rPr>
        <w:t>只能接收和发送</w:t>
      </w:r>
      <w:r>
        <w:rPr>
          <w:rFonts w:hint="eastAsia"/>
        </w:rPr>
        <w:t xml:space="preserve">v2 </w:t>
      </w:r>
      <w:r>
        <w:rPr>
          <w:rFonts w:hint="eastAsia"/>
        </w:rPr>
        <w:t>的报文。</w:t>
      </w:r>
    </w:p>
    <w:p w14:paraId="5FE70876" w14:textId="77777777" w:rsidR="00870A08" w:rsidRDefault="003A5418">
      <w:pPr>
        <w:pStyle w:val="13"/>
        <w:ind w:firstLineChars="202" w:firstLine="424"/>
      </w:pPr>
      <w:r>
        <w:rPr>
          <w:rFonts w:hint="eastAsia"/>
        </w:rPr>
        <w:t>RIP</w:t>
      </w:r>
      <w:r>
        <w:rPr>
          <w:rFonts w:hint="eastAsia"/>
        </w:rPr>
        <w:t>的定时器有三种：更新计时器，默认每</w:t>
      </w:r>
      <w:r>
        <w:rPr>
          <w:rFonts w:hint="eastAsia"/>
        </w:rPr>
        <w:t>30</w:t>
      </w:r>
      <w:r>
        <w:rPr>
          <w:rFonts w:hint="eastAsia"/>
        </w:rPr>
        <w:t>秒钟发送一次更新；超时计时器，默认时间</w:t>
      </w:r>
      <w:r>
        <w:rPr>
          <w:rFonts w:hint="eastAsia"/>
        </w:rPr>
        <w:t>180</w:t>
      </w:r>
      <w:r>
        <w:rPr>
          <w:rFonts w:hint="eastAsia"/>
        </w:rPr>
        <w:t>秒钟，如果在超时计时器内没有收到邻居发来的更新报文，则把该路由的度量值设置为</w:t>
      </w:r>
      <w:r>
        <w:rPr>
          <w:rFonts w:hint="eastAsia"/>
        </w:rPr>
        <w:t>16</w:t>
      </w:r>
      <w:r>
        <w:rPr>
          <w:rFonts w:hint="eastAsia"/>
        </w:rPr>
        <w:t>，并启动垃圾收集定时器；垃圾收集定时器，默认时间</w:t>
      </w:r>
      <w:r>
        <w:rPr>
          <w:rFonts w:hint="eastAsia"/>
        </w:rPr>
        <w:t>120</w:t>
      </w:r>
      <w:r>
        <w:rPr>
          <w:rFonts w:hint="eastAsia"/>
        </w:rPr>
        <w:t>秒钟，如果启动了该计时器，那么</w:t>
      </w:r>
      <w:r>
        <w:rPr>
          <w:rFonts w:hint="eastAsia"/>
        </w:rPr>
        <w:t>120</w:t>
      </w:r>
      <w:r>
        <w:rPr>
          <w:rFonts w:hint="eastAsia"/>
        </w:rPr>
        <w:t>秒钟超时以后，路由表中会删除该路由表项。</w:t>
      </w:r>
    </w:p>
    <w:p w14:paraId="3D3C8816" w14:textId="77777777" w:rsidR="00870A08" w:rsidRDefault="003A5418">
      <w:pPr>
        <w:pStyle w:val="13"/>
        <w:ind w:firstLineChars="202" w:firstLine="424"/>
      </w:pPr>
      <w:r>
        <w:rPr>
          <w:rFonts w:hint="eastAsia"/>
        </w:rPr>
        <w:t>RIP</w:t>
      </w:r>
      <w:r>
        <w:rPr>
          <w:rFonts w:hint="eastAsia"/>
        </w:rPr>
        <w:t>默认协议优先级为</w:t>
      </w:r>
      <w:r>
        <w:rPr>
          <w:rFonts w:hint="eastAsia"/>
        </w:rPr>
        <w:t>100</w:t>
      </w:r>
      <w:r>
        <w:rPr>
          <w:rFonts w:hint="eastAsia"/>
        </w:rPr>
        <w:t>，可以手动修改。</w:t>
      </w:r>
      <w:r>
        <w:t xml:space="preserve"> </w:t>
      </w:r>
    </w:p>
    <w:p w14:paraId="563D7913" w14:textId="77777777" w:rsidR="00870A08" w:rsidRDefault="003A5418">
      <w:pPr>
        <w:pStyle w:val="10"/>
      </w:pPr>
      <w:r>
        <w:rPr>
          <w:rFonts w:hint="eastAsia"/>
        </w:rPr>
        <w:t>实验内容</w:t>
      </w:r>
    </w:p>
    <w:p w14:paraId="0F5AB9E1" w14:textId="77777777" w:rsidR="00870A08" w:rsidRDefault="003A5418">
      <w:pPr>
        <w:ind w:firstLine="420"/>
        <w:jc w:val="left"/>
      </w:pPr>
      <w:r>
        <w:rPr>
          <w:rFonts w:hint="eastAsia"/>
        </w:rPr>
        <w:t>本实验中采用简单的场景介绍</w:t>
      </w:r>
      <w:r>
        <w:rPr>
          <w:rFonts w:hint="eastAsia"/>
        </w:rPr>
        <w:t>RIP</w:t>
      </w:r>
      <w:r>
        <w:rPr>
          <w:rFonts w:hint="eastAsia"/>
        </w:rPr>
        <w:t>各版本间的区别，及如何实现相互间的兼容，</w:t>
      </w:r>
      <w:r>
        <w:rPr>
          <w:rFonts w:hint="eastAsia"/>
        </w:rPr>
        <w:t>RIP</w:t>
      </w:r>
      <w:r>
        <w:rPr>
          <w:rFonts w:hint="eastAsia"/>
        </w:rPr>
        <w:t>三种定时器的作用及修改方法，</w:t>
      </w:r>
      <w:r>
        <w:rPr>
          <w:rFonts w:hint="eastAsia"/>
        </w:rPr>
        <w:t>RIP</w:t>
      </w:r>
      <w:r>
        <w:rPr>
          <w:rFonts w:hint="eastAsia"/>
        </w:rPr>
        <w:t>优先级的作用及修改方法。</w:t>
      </w:r>
    </w:p>
    <w:p w14:paraId="26999666" w14:textId="77777777" w:rsidR="00870A08" w:rsidRDefault="003A5418">
      <w:pPr>
        <w:pStyle w:val="10"/>
      </w:pPr>
      <w:r>
        <w:rPr>
          <w:rFonts w:hint="eastAsia"/>
        </w:rPr>
        <w:t>实验目的</w:t>
      </w:r>
    </w:p>
    <w:p w14:paraId="6D2BA097" w14:textId="77777777" w:rsidR="00870A08" w:rsidRDefault="003A5418">
      <w:pPr>
        <w:pStyle w:val="12"/>
        <w:numPr>
          <w:ilvl w:val="1"/>
          <w:numId w:val="5"/>
        </w:numPr>
        <w:ind w:firstLineChars="0"/>
        <w:jc w:val="left"/>
      </w:pPr>
      <w:r>
        <w:rPr>
          <w:rFonts w:hint="eastAsia"/>
        </w:rPr>
        <w:t>掌握配置</w:t>
      </w:r>
      <w:r>
        <w:rPr>
          <w:rFonts w:hint="eastAsia"/>
        </w:rPr>
        <w:t>RIP</w:t>
      </w:r>
      <w:r>
        <w:rPr>
          <w:rFonts w:hint="eastAsia"/>
        </w:rPr>
        <w:t>版本的方法</w:t>
      </w:r>
    </w:p>
    <w:p w14:paraId="3DBCC362" w14:textId="77777777" w:rsidR="00870A08" w:rsidRDefault="003A5418">
      <w:pPr>
        <w:pStyle w:val="12"/>
        <w:numPr>
          <w:ilvl w:val="1"/>
          <w:numId w:val="5"/>
        </w:numPr>
        <w:ind w:firstLineChars="0"/>
        <w:jc w:val="left"/>
      </w:pPr>
      <w:r>
        <w:rPr>
          <w:rFonts w:hint="eastAsia"/>
        </w:rPr>
        <w:t>理解</w:t>
      </w:r>
      <w:r>
        <w:rPr>
          <w:rFonts w:hint="eastAsia"/>
        </w:rPr>
        <w:t>RIPv1</w:t>
      </w:r>
      <w:r>
        <w:rPr>
          <w:rFonts w:hint="eastAsia"/>
        </w:rPr>
        <w:t>和</w:t>
      </w:r>
      <w:r>
        <w:rPr>
          <w:rFonts w:hint="eastAsia"/>
        </w:rPr>
        <w:t>RIPv2</w:t>
      </w:r>
      <w:r>
        <w:rPr>
          <w:rFonts w:hint="eastAsia"/>
        </w:rPr>
        <w:t>的相互兼容性</w:t>
      </w:r>
    </w:p>
    <w:p w14:paraId="0DA04A44"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的三种定时器的配置</w:t>
      </w:r>
    </w:p>
    <w:p w14:paraId="594DC700"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的协议优先级的配置</w:t>
      </w:r>
    </w:p>
    <w:p w14:paraId="17D842F7" w14:textId="77777777" w:rsidR="00870A08" w:rsidRDefault="003A5418">
      <w:pPr>
        <w:pStyle w:val="10"/>
      </w:pPr>
      <w:r>
        <w:rPr>
          <w:rFonts w:hint="eastAsia"/>
        </w:rPr>
        <w:lastRenderedPageBreak/>
        <w:t>实验拓扑</w:t>
      </w:r>
    </w:p>
    <w:p w14:paraId="5E8DA9C9" w14:textId="77777777" w:rsidR="00870A08" w:rsidRDefault="003A5418">
      <w:pPr>
        <w:pStyle w:val="aff6"/>
        <w:jc w:val="center"/>
      </w:pPr>
      <w:r>
        <w:rPr>
          <w:noProof/>
          <w:lang w:val="en-GB"/>
        </w:rPr>
        <w:drawing>
          <wp:inline distT="0" distB="0" distL="0" distR="0" wp14:anchorId="7D86EE3E" wp14:editId="3C6EB7F6">
            <wp:extent cx="5687060" cy="2238375"/>
            <wp:effectExtent l="19050" t="0" r="8731" b="0"/>
            <wp:docPr id="451" name="图片 1"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 descr="捕获.PNG"/>
                    <pic:cNvPicPr>
                      <a:picLocks noChangeAspect="1"/>
                    </pic:cNvPicPr>
                  </pic:nvPicPr>
                  <pic:blipFill>
                    <a:blip r:embed="rId134" cstate="print">
                      <a:grayscl/>
                    </a:blip>
                    <a:stretch>
                      <a:fillRect/>
                    </a:stretch>
                  </pic:blipFill>
                  <pic:spPr>
                    <a:xfrm>
                      <a:off x="0" y="0"/>
                      <a:ext cx="5687219" cy="2238688"/>
                    </a:xfrm>
                    <a:prstGeom prst="rect">
                      <a:avLst/>
                    </a:prstGeom>
                  </pic:spPr>
                </pic:pic>
              </a:graphicData>
            </a:graphic>
          </wp:inline>
        </w:drawing>
      </w:r>
    </w:p>
    <w:p w14:paraId="7BB77CBA" w14:textId="77777777" w:rsidR="00870A08" w:rsidRDefault="003A5418">
      <w:pPr>
        <w:pStyle w:val="aff6"/>
        <w:jc w:val="center"/>
      </w:pPr>
      <w:r>
        <w:rPr>
          <w:rFonts w:hint="eastAsia"/>
        </w:rPr>
        <w:t>图</w:t>
      </w:r>
      <w:r>
        <w:rPr>
          <w:rFonts w:hint="eastAsia"/>
        </w:rPr>
        <w:t xml:space="preserve">7-8 </w:t>
      </w:r>
      <w:r>
        <w:rPr>
          <w:rFonts w:hint="eastAsia"/>
        </w:rPr>
        <w:t>配置</w:t>
      </w:r>
      <w:r>
        <w:rPr>
          <w:rFonts w:hint="eastAsia"/>
        </w:rPr>
        <w:t>RIP</w:t>
      </w:r>
      <w:r>
        <w:rPr>
          <w:rFonts w:hint="eastAsia"/>
        </w:rPr>
        <w:t>的版本兼容、定时器及协议优先级拓扑图</w:t>
      </w:r>
    </w:p>
    <w:p w14:paraId="4938DD50" w14:textId="77777777" w:rsidR="00870A08" w:rsidRDefault="003A5418">
      <w:pPr>
        <w:pStyle w:val="10"/>
      </w:pPr>
      <w:r>
        <w:rPr>
          <w:rFonts w:hint="eastAsia"/>
        </w:rPr>
        <w:t>实验编址表</w:t>
      </w:r>
    </w:p>
    <w:tbl>
      <w:tblPr>
        <w:tblStyle w:val="af6"/>
        <w:tblW w:w="8744" w:type="dxa"/>
        <w:tblLayout w:type="fixed"/>
        <w:tblLook w:val="04A0" w:firstRow="1" w:lastRow="0" w:firstColumn="1" w:lastColumn="0" w:noHBand="0" w:noVBand="1"/>
      </w:tblPr>
      <w:tblGrid>
        <w:gridCol w:w="1656"/>
        <w:gridCol w:w="1843"/>
        <w:gridCol w:w="1985"/>
        <w:gridCol w:w="1842"/>
        <w:gridCol w:w="1418"/>
      </w:tblGrid>
      <w:tr w:rsidR="00870A08" w14:paraId="0C3F007A" w14:textId="77777777">
        <w:trPr>
          <w:trHeight w:val="471"/>
        </w:trPr>
        <w:tc>
          <w:tcPr>
            <w:tcW w:w="1656" w:type="dxa"/>
            <w:vAlign w:val="center"/>
          </w:tcPr>
          <w:p w14:paraId="258F15B7" w14:textId="77777777" w:rsidR="00870A08" w:rsidRDefault="003A5418">
            <w:pPr>
              <w:spacing w:line="240" w:lineRule="auto"/>
              <w:ind w:firstLineChars="0" w:firstLine="0"/>
              <w:jc w:val="center"/>
            </w:pPr>
            <w:r>
              <w:rPr>
                <w:rFonts w:hint="eastAsia"/>
              </w:rPr>
              <w:t>设备</w:t>
            </w:r>
          </w:p>
        </w:tc>
        <w:tc>
          <w:tcPr>
            <w:tcW w:w="1843" w:type="dxa"/>
            <w:vAlign w:val="center"/>
          </w:tcPr>
          <w:p w14:paraId="7D40C42D" w14:textId="77777777" w:rsidR="00870A08" w:rsidRDefault="003A5418">
            <w:pPr>
              <w:spacing w:line="240" w:lineRule="auto"/>
              <w:ind w:firstLineChars="0" w:firstLine="0"/>
              <w:jc w:val="center"/>
            </w:pPr>
            <w:r>
              <w:rPr>
                <w:rFonts w:hint="eastAsia"/>
              </w:rPr>
              <w:t>接口</w:t>
            </w:r>
          </w:p>
        </w:tc>
        <w:tc>
          <w:tcPr>
            <w:tcW w:w="1985" w:type="dxa"/>
            <w:vAlign w:val="center"/>
          </w:tcPr>
          <w:p w14:paraId="38B2E31E" w14:textId="77777777" w:rsidR="00870A08" w:rsidRDefault="003A5418">
            <w:pPr>
              <w:spacing w:line="240" w:lineRule="auto"/>
              <w:ind w:firstLineChars="0" w:firstLine="0"/>
              <w:jc w:val="center"/>
            </w:pPr>
            <w:r>
              <w:rPr>
                <w:rFonts w:hint="eastAsia"/>
              </w:rPr>
              <w:t>IP</w:t>
            </w:r>
            <w:r>
              <w:rPr>
                <w:rFonts w:hint="eastAsia"/>
              </w:rPr>
              <w:t>地址</w:t>
            </w:r>
          </w:p>
        </w:tc>
        <w:tc>
          <w:tcPr>
            <w:tcW w:w="1842" w:type="dxa"/>
            <w:vAlign w:val="center"/>
          </w:tcPr>
          <w:p w14:paraId="41BFB79C" w14:textId="77777777" w:rsidR="00870A08" w:rsidRDefault="003A5418">
            <w:pPr>
              <w:spacing w:line="240" w:lineRule="auto"/>
              <w:ind w:firstLineChars="0" w:firstLine="0"/>
              <w:jc w:val="center"/>
            </w:pPr>
            <w:r>
              <w:rPr>
                <w:rFonts w:hint="eastAsia"/>
              </w:rPr>
              <w:t>子网掩码</w:t>
            </w:r>
          </w:p>
        </w:tc>
        <w:tc>
          <w:tcPr>
            <w:tcW w:w="1418" w:type="dxa"/>
            <w:vAlign w:val="center"/>
          </w:tcPr>
          <w:p w14:paraId="72F3C0F9" w14:textId="77777777" w:rsidR="00870A08" w:rsidRDefault="003A5418">
            <w:pPr>
              <w:spacing w:line="240" w:lineRule="auto"/>
              <w:ind w:firstLineChars="0" w:firstLine="0"/>
              <w:jc w:val="center"/>
            </w:pPr>
            <w:r>
              <w:rPr>
                <w:rFonts w:hint="eastAsia"/>
              </w:rPr>
              <w:t>默认网关</w:t>
            </w:r>
          </w:p>
        </w:tc>
      </w:tr>
      <w:tr w:rsidR="00870A08" w14:paraId="5E361A4B" w14:textId="77777777">
        <w:tc>
          <w:tcPr>
            <w:tcW w:w="1656" w:type="dxa"/>
            <w:vMerge w:val="restart"/>
            <w:vAlign w:val="center"/>
          </w:tcPr>
          <w:p w14:paraId="68021113" w14:textId="77777777" w:rsidR="00870A08" w:rsidRDefault="003A5418">
            <w:pPr>
              <w:spacing w:line="240" w:lineRule="auto"/>
              <w:ind w:firstLineChars="0" w:firstLine="0"/>
              <w:jc w:val="center"/>
            </w:pPr>
            <w:r>
              <w:rPr>
                <w:rFonts w:hint="eastAsia"/>
              </w:rPr>
              <w:t>R1(AR2220)</w:t>
            </w:r>
          </w:p>
        </w:tc>
        <w:tc>
          <w:tcPr>
            <w:tcW w:w="1843" w:type="dxa"/>
            <w:vAlign w:val="center"/>
          </w:tcPr>
          <w:p w14:paraId="3255EE0E" w14:textId="77777777" w:rsidR="00870A08" w:rsidRDefault="003A5418">
            <w:pPr>
              <w:spacing w:line="240" w:lineRule="auto"/>
              <w:ind w:firstLineChars="0" w:firstLine="0"/>
              <w:jc w:val="center"/>
            </w:pPr>
            <w:r>
              <w:rPr>
                <w:rFonts w:hint="eastAsia"/>
              </w:rPr>
              <w:t>GE 0/0/0</w:t>
            </w:r>
          </w:p>
        </w:tc>
        <w:tc>
          <w:tcPr>
            <w:tcW w:w="1985" w:type="dxa"/>
            <w:vAlign w:val="center"/>
          </w:tcPr>
          <w:p w14:paraId="259A54FF" w14:textId="77777777" w:rsidR="00870A08" w:rsidRDefault="003A5418">
            <w:pPr>
              <w:spacing w:line="240" w:lineRule="auto"/>
              <w:ind w:firstLineChars="0" w:firstLine="0"/>
              <w:jc w:val="center"/>
            </w:pPr>
            <w:r>
              <w:rPr>
                <w:rFonts w:hint="eastAsia"/>
              </w:rPr>
              <w:t>10.0.12.1</w:t>
            </w:r>
          </w:p>
        </w:tc>
        <w:tc>
          <w:tcPr>
            <w:tcW w:w="1842" w:type="dxa"/>
            <w:vAlign w:val="center"/>
          </w:tcPr>
          <w:p w14:paraId="2CBB802C" w14:textId="77777777" w:rsidR="00870A08" w:rsidRDefault="003A5418">
            <w:pPr>
              <w:spacing w:line="240" w:lineRule="auto"/>
              <w:ind w:firstLineChars="0" w:firstLine="0"/>
              <w:jc w:val="center"/>
            </w:pPr>
            <w:r>
              <w:rPr>
                <w:rFonts w:hint="eastAsia"/>
              </w:rPr>
              <w:t>255.255.255.0</w:t>
            </w:r>
          </w:p>
        </w:tc>
        <w:tc>
          <w:tcPr>
            <w:tcW w:w="1418" w:type="dxa"/>
            <w:vAlign w:val="center"/>
          </w:tcPr>
          <w:p w14:paraId="3030E10A" w14:textId="77777777" w:rsidR="00870A08" w:rsidRDefault="003A5418">
            <w:pPr>
              <w:spacing w:line="240" w:lineRule="auto"/>
              <w:ind w:firstLineChars="0" w:firstLine="0"/>
              <w:jc w:val="center"/>
            </w:pPr>
            <w:r>
              <w:rPr>
                <w:rFonts w:hint="eastAsia"/>
              </w:rPr>
              <w:t>N/A</w:t>
            </w:r>
          </w:p>
        </w:tc>
      </w:tr>
      <w:tr w:rsidR="00870A08" w14:paraId="6F5CD1F0" w14:textId="77777777">
        <w:tc>
          <w:tcPr>
            <w:tcW w:w="1656" w:type="dxa"/>
            <w:vMerge/>
            <w:vAlign w:val="center"/>
          </w:tcPr>
          <w:p w14:paraId="5C9B8B08" w14:textId="77777777" w:rsidR="00870A08" w:rsidRDefault="00870A08">
            <w:pPr>
              <w:spacing w:line="240" w:lineRule="auto"/>
              <w:ind w:firstLine="420"/>
              <w:jc w:val="center"/>
            </w:pPr>
          </w:p>
        </w:tc>
        <w:tc>
          <w:tcPr>
            <w:tcW w:w="1843" w:type="dxa"/>
            <w:vAlign w:val="center"/>
          </w:tcPr>
          <w:p w14:paraId="56319F4D" w14:textId="77777777" w:rsidR="00870A08" w:rsidRDefault="003A5418">
            <w:pPr>
              <w:spacing w:line="240" w:lineRule="auto"/>
              <w:ind w:firstLineChars="0" w:firstLine="0"/>
              <w:jc w:val="center"/>
            </w:pPr>
            <w:r>
              <w:rPr>
                <w:rFonts w:hint="eastAsia"/>
              </w:rPr>
              <w:t>GE 0/0/1</w:t>
            </w:r>
          </w:p>
        </w:tc>
        <w:tc>
          <w:tcPr>
            <w:tcW w:w="1985" w:type="dxa"/>
            <w:vAlign w:val="center"/>
          </w:tcPr>
          <w:p w14:paraId="48B92E4E" w14:textId="77777777" w:rsidR="00870A08" w:rsidRDefault="003A5418">
            <w:pPr>
              <w:spacing w:line="240" w:lineRule="auto"/>
              <w:ind w:firstLineChars="0" w:firstLine="0"/>
              <w:jc w:val="center"/>
            </w:pPr>
            <w:r>
              <w:rPr>
                <w:rFonts w:hint="eastAsia"/>
              </w:rPr>
              <w:t>192.168.10.1</w:t>
            </w:r>
          </w:p>
        </w:tc>
        <w:tc>
          <w:tcPr>
            <w:tcW w:w="1842" w:type="dxa"/>
            <w:vAlign w:val="center"/>
          </w:tcPr>
          <w:p w14:paraId="03323E4E" w14:textId="77777777" w:rsidR="00870A08" w:rsidRDefault="003A5418">
            <w:pPr>
              <w:spacing w:line="240" w:lineRule="auto"/>
              <w:ind w:firstLineChars="0" w:firstLine="0"/>
              <w:jc w:val="center"/>
            </w:pPr>
            <w:r>
              <w:rPr>
                <w:rFonts w:hint="eastAsia"/>
              </w:rPr>
              <w:t>255.255.255.0</w:t>
            </w:r>
          </w:p>
        </w:tc>
        <w:tc>
          <w:tcPr>
            <w:tcW w:w="1418" w:type="dxa"/>
            <w:vAlign w:val="center"/>
          </w:tcPr>
          <w:p w14:paraId="398CF341" w14:textId="77777777" w:rsidR="00870A08" w:rsidRDefault="003A5418">
            <w:pPr>
              <w:spacing w:line="240" w:lineRule="auto"/>
              <w:ind w:firstLineChars="0" w:firstLine="0"/>
              <w:jc w:val="center"/>
            </w:pPr>
            <w:r>
              <w:rPr>
                <w:rFonts w:hint="eastAsia"/>
              </w:rPr>
              <w:t>N/A</w:t>
            </w:r>
          </w:p>
        </w:tc>
      </w:tr>
      <w:tr w:rsidR="00870A08" w14:paraId="184472AB" w14:textId="77777777">
        <w:tc>
          <w:tcPr>
            <w:tcW w:w="1656" w:type="dxa"/>
            <w:vMerge w:val="restart"/>
            <w:vAlign w:val="center"/>
          </w:tcPr>
          <w:p w14:paraId="56EEE669" w14:textId="77777777" w:rsidR="00870A08" w:rsidRDefault="003A5418">
            <w:pPr>
              <w:spacing w:line="240" w:lineRule="auto"/>
              <w:ind w:firstLineChars="0" w:firstLine="0"/>
              <w:jc w:val="center"/>
            </w:pPr>
            <w:r>
              <w:rPr>
                <w:rFonts w:hint="eastAsia"/>
              </w:rPr>
              <w:t>R2(AR2220)</w:t>
            </w:r>
          </w:p>
        </w:tc>
        <w:tc>
          <w:tcPr>
            <w:tcW w:w="1843" w:type="dxa"/>
            <w:vAlign w:val="center"/>
          </w:tcPr>
          <w:p w14:paraId="260A3EA9" w14:textId="77777777" w:rsidR="00870A08" w:rsidRDefault="003A5418">
            <w:pPr>
              <w:spacing w:line="240" w:lineRule="auto"/>
              <w:ind w:firstLineChars="0" w:firstLine="0"/>
              <w:jc w:val="center"/>
            </w:pPr>
            <w:r>
              <w:rPr>
                <w:rFonts w:hint="eastAsia"/>
              </w:rPr>
              <w:t>GE 0/0/0</w:t>
            </w:r>
          </w:p>
        </w:tc>
        <w:tc>
          <w:tcPr>
            <w:tcW w:w="1985" w:type="dxa"/>
            <w:vAlign w:val="center"/>
          </w:tcPr>
          <w:p w14:paraId="72129E2D" w14:textId="77777777" w:rsidR="00870A08" w:rsidRDefault="003A5418">
            <w:pPr>
              <w:spacing w:line="240" w:lineRule="auto"/>
              <w:ind w:firstLineChars="0" w:firstLine="0"/>
              <w:jc w:val="center"/>
            </w:pPr>
            <w:r>
              <w:rPr>
                <w:rFonts w:hint="eastAsia"/>
              </w:rPr>
              <w:t>10.0.12.2</w:t>
            </w:r>
          </w:p>
        </w:tc>
        <w:tc>
          <w:tcPr>
            <w:tcW w:w="1842" w:type="dxa"/>
            <w:vAlign w:val="center"/>
          </w:tcPr>
          <w:p w14:paraId="4F4B1ACF" w14:textId="77777777" w:rsidR="00870A08" w:rsidRDefault="003A5418">
            <w:pPr>
              <w:spacing w:line="240" w:lineRule="auto"/>
              <w:ind w:firstLineChars="0" w:firstLine="0"/>
              <w:jc w:val="center"/>
            </w:pPr>
            <w:r>
              <w:rPr>
                <w:rFonts w:hint="eastAsia"/>
              </w:rPr>
              <w:t>255.255.255.0</w:t>
            </w:r>
          </w:p>
        </w:tc>
        <w:tc>
          <w:tcPr>
            <w:tcW w:w="1418" w:type="dxa"/>
            <w:vAlign w:val="center"/>
          </w:tcPr>
          <w:p w14:paraId="0F5057C9" w14:textId="77777777" w:rsidR="00870A08" w:rsidRDefault="003A5418">
            <w:pPr>
              <w:spacing w:line="240" w:lineRule="auto"/>
              <w:ind w:firstLineChars="0" w:firstLine="0"/>
              <w:jc w:val="center"/>
            </w:pPr>
            <w:r>
              <w:rPr>
                <w:rFonts w:hint="eastAsia"/>
              </w:rPr>
              <w:t>N/A</w:t>
            </w:r>
          </w:p>
        </w:tc>
      </w:tr>
      <w:tr w:rsidR="00870A08" w14:paraId="670BB44E" w14:textId="77777777">
        <w:trPr>
          <w:trHeight w:val="285"/>
        </w:trPr>
        <w:tc>
          <w:tcPr>
            <w:tcW w:w="1656" w:type="dxa"/>
            <w:vMerge/>
            <w:vAlign w:val="center"/>
          </w:tcPr>
          <w:p w14:paraId="14EFC9E3" w14:textId="77777777" w:rsidR="00870A08" w:rsidRDefault="00870A08">
            <w:pPr>
              <w:ind w:firstLine="420"/>
              <w:jc w:val="center"/>
            </w:pPr>
          </w:p>
        </w:tc>
        <w:tc>
          <w:tcPr>
            <w:tcW w:w="1843" w:type="dxa"/>
            <w:vAlign w:val="center"/>
          </w:tcPr>
          <w:p w14:paraId="4E20D30B" w14:textId="77777777" w:rsidR="00870A08" w:rsidRDefault="003A5418">
            <w:pPr>
              <w:spacing w:line="240" w:lineRule="auto"/>
              <w:ind w:firstLineChars="0" w:firstLine="0"/>
              <w:jc w:val="center"/>
            </w:pPr>
            <w:r>
              <w:rPr>
                <w:rFonts w:hint="eastAsia"/>
              </w:rPr>
              <w:t>GE 0/0/1</w:t>
            </w:r>
          </w:p>
        </w:tc>
        <w:tc>
          <w:tcPr>
            <w:tcW w:w="1985" w:type="dxa"/>
            <w:vAlign w:val="center"/>
          </w:tcPr>
          <w:p w14:paraId="5C4D3512" w14:textId="77777777" w:rsidR="00870A08" w:rsidRDefault="003A5418">
            <w:pPr>
              <w:spacing w:line="240" w:lineRule="auto"/>
              <w:ind w:firstLineChars="0" w:firstLine="0"/>
              <w:jc w:val="center"/>
            </w:pPr>
            <w:r>
              <w:rPr>
                <w:rFonts w:hint="eastAsia"/>
              </w:rPr>
              <w:t>192.168.20.1</w:t>
            </w:r>
          </w:p>
        </w:tc>
        <w:tc>
          <w:tcPr>
            <w:tcW w:w="1842" w:type="dxa"/>
            <w:vAlign w:val="center"/>
          </w:tcPr>
          <w:p w14:paraId="18F9D8D8" w14:textId="77777777" w:rsidR="00870A08" w:rsidRDefault="003A5418">
            <w:pPr>
              <w:spacing w:line="240" w:lineRule="auto"/>
              <w:ind w:firstLineChars="0" w:firstLine="0"/>
              <w:jc w:val="center"/>
            </w:pPr>
            <w:r>
              <w:rPr>
                <w:rFonts w:hint="eastAsia"/>
              </w:rPr>
              <w:t>255.255.255.0</w:t>
            </w:r>
          </w:p>
        </w:tc>
        <w:tc>
          <w:tcPr>
            <w:tcW w:w="1418" w:type="dxa"/>
            <w:vAlign w:val="center"/>
          </w:tcPr>
          <w:p w14:paraId="4400A020" w14:textId="77777777" w:rsidR="00870A08" w:rsidRDefault="003A5418">
            <w:pPr>
              <w:spacing w:line="240" w:lineRule="auto"/>
              <w:ind w:firstLineChars="0" w:firstLine="0"/>
              <w:jc w:val="center"/>
            </w:pPr>
            <w:r>
              <w:rPr>
                <w:rFonts w:hint="eastAsia"/>
              </w:rPr>
              <w:t>N/A</w:t>
            </w:r>
          </w:p>
        </w:tc>
      </w:tr>
      <w:tr w:rsidR="00870A08" w14:paraId="0BF66743" w14:textId="77777777">
        <w:tc>
          <w:tcPr>
            <w:tcW w:w="1656" w:type="dxa"/>
            <w:vAlign w:val="center"/>
          </w:tcPr>
          <w:p w14:paraId="4710F585" w14:textId="77777777" w:rsidR="00870A08" w:rsidRDefault="003A5418">
            <w:pPr>
              <w:spacing w:line="240" w:lineRule="auto"/>
              <w:ind w:firstLineChars="0" w:firstLine="0"/>
              <w:jc w:val="center"/>
            </w:pPr>
            <w:r>
              <w:rPr>
                <w:rFonts w:hint="eastAsia"/>
              </w:rPr>
              <w:t>PC-1</w:t>
            </w:r>
          </w:p>
        </w:tc>
        <w:tc>
          <w:tcPr>
            <w:tcW w:w="1843" w:type="dxa"/>
            <w:vAlign w:val="center"/>
          </w:tcPr>
          <w:p w14:paraId="70A7B958" w14:textId="77777777" w:rsidR="00870A08" w:rsidRDefault="003A5418">
            <w:pPr>
              <w:spacing w:line="240" w:lineRule="auto"/>
              <w:ind w:firstLineChars="0" w:firstLine="0"/>
              <w:jc w:val="center"/>
            </w:pPr>
            <w:r>
              <w:t>Ethernet</w:t>
            </w:r>
            <w:r>
              <w:rPr>
                <w:rFonts w:hint="eastAsia"/>
              </w:rPr>
              <w:t xml:space="preserve"> </w:t>
            </w:r>
            <w:r>
              <w:t>0/0/</w:t>
            </w:r>
            <w:r>
              <w:rPr>
                <w:rFonts w:hint="eastAsia"/>
              </w:rPr>
              <w:t>1</w:t>
            </w:r>
          </w:p>
        </w:tc>
        <w:tc>
          <w:tcPr>
            <w:tcW w:w="1985" w:type="dxa"/>
            <w:vAlign w:val="center"/>
          </w:tcPr>
          <w:p w14:paraId="6D7E507D" w14:textId="77777777" w:rsidR="00870A08" w:rsidRDefault="003A5418">
            <w:pPr>
              <w:spacing w:line="240" w:lineRule="auto"/>
              <w:ind w:firstLineChars="0" w:firstLine="0"/>
              <w:jc w:val="center"/>
            </w:pPr>
            <w:r>
              <w:rPr>
                <w:rFonts w:hint="eastAsia"/>
              </w:rPr>
              <w:t>192.168.10.10</w:t>
            </w:r>
          </w:p>
        </w:tc>
        <w:tc>
          <w:tcPr>
            <w:tcW w:w="1842" w:type="dxa"/>
            <w:vAlign w:val="center"/>
          </w:tcPr>
          <w:p w14:paraId="21E2BE6D" w14:textId="77777777" w:rsidR="00870A08" w:rsidRDefault="003A5418">
            <w:pPr>
              <w:spacing w:line="240" w:lineRule="auto"/>
              <w:ind w:firstLineChars="0" w:firstLine="0"/>
              <w:jc w:val="center"/>
            </w:pPr>
            <w:r>
              <w:rPr>
                <w:rFonts w:hint="eastAsia"/>
              </w:rPr>
              <w:t>255.255.255.0</w:t>
            </w:r>
          </w:p>
        </w:tc>
        <w:tc>
          <w:tcPr>
            <w:tcW w:w="1418" w:type="dxa"/>
            <w:vAlign w:val="center"/>
          </w:tcPr>
          <w:p w14:paraId="12B02E8C" w14:textId="77777777" w:rsidR="00870A08" w:rsidRDefault="003A5418">
            <w:pPr>
              <w:spacing w:line="240" w:lineRule="auto"/>
              <w:ind w:firstLineChars="0" w:firstLine="0"/>
              <w:jc w:val="center"/>
            </w:pPr>
            <w:r>
              <w:rPr>
                <w:rFonts w:hint="eastAsia"/>
              </w:rPr>
              <w:t>192.168.10.1</w:t>
            </w:r>
          </w:p>
        </w:tc>
      </w:tr>
      <w:tr w:rsidR="00870A08" w14:paraId="5F86648F" w14:textId="77777777">
        <w:trPr>
          <w:trHeight w:val="303"/>
        </w:trPr>
        <w:tc>
          <w:tcPr>
            <w:tcW w:w="1656" w:type="dxa"/>
            <w:vAlign w:val="center"/>
          </w:tcPr>
          <w:p w14:paraId="06E423E0" w14:textId="77777777" w:rsidR="00870A08" w:rsidRDefault="003A5418">
            <w:pPr>
              <w:spacing w:line="240" w:lineRule="auto"/>
              <w:ind w:firstLineChars="0" w:firstLine="0"/>
              <w:jc w:val="center"/>
            </w:pPr>
            <w:r>
              <w:rPr>
                <w:rFonts w:hint="eastAsia"/>
              </w:rPr>
              <w:t>PC-2</w:t>
            </w:r>
          </w:p>
        </w:tc>
        <w:tc>
          <w:tcPr>
            <w:tcW w:w="1843" w:type="dxa"/>
            <w:vAlign w:val="center"/>
          </w:tcPr>
          <w:p w14:paraId="7940F421" w14:textId="77777777" w:rsidR="00870A08" w:rsidRDefault="003A5418">
            <w:pPr>
              <w:spacing w:line="240" w:lineRule="auto"/>
              <w:ind w:firstLineChars="0" w:firstLine="0"/>
              <w:jc w:val="center"/>
            </w:pPr>
            <w:r>
              <w:t>Ethernet</w:t>
            </w:r>
            <w:r>
              <w:rPr>
                <w:rFonts w:hint="eastAsia"/>
              </w:rPr>
              <w:t xml:space="preserve"> </w:t>
            </w:r>
            <w:r>
              <w:t>0/0/</w:t>
            </w:r>
            <w:r>
              <w:rPr>
                <w:rFonts w:hint="eastAsia"/>
              </w:rPr>
              <w:t>1</w:t>
            </w:r>
          </w:p>
        </w:tc>
        <w:tc>
          <w:tcPr>
            <w:tcW w:w="1985" w:type="dxa"/>
            <w:vAlign w:val="center"/>
          </w:tcPr>
          <w:p w14:paraId="4BE29930" w14:textId="77777777" w:rsidR="00870A08" w:rsidRDefault="003A5418">
            <w:pPr>
              <w:spacing w:line="240" w:lineRule="auto"/>
              <w:ind w:firstLineChars="0" w:firstLine="0"/>
              <w:jc w:val="center"/>
            </w:pPr>
            <w:r>
              <w:rPr>
                <w:rFonts w:hint="eastAsia"/>
              </w:rPr>
              <w:t>192.168.20.10</w:t>
            </w:r>
          </w:p>
        </w:tc>
        <w:tc>
          <w:tcPr>
            <w:tcW w:w="1842" w:type="dxa"/>
            <w:vAlign w:val="center"/>
          </w:tcPr>
          <w:p w14:paraId="4F1BA260" w14:textId="77777777" w:rsidR="00870A08" w:rsidRDefault="003A5418">
            <w:pPr>
              <w:spacing w:line="240" w:lineRule="auto"/>
              <w:ind w:firstLineChars="0" w:firstLine="0"/>
              <w:jc w:val="center"/>
            </w:pPr>
            <w:r>
              <w:rPr>
                <w:rFonts w:hint="eastAsia"/>
              </w:rPr>
              <w:t>255.255.255.0</w:t>
            </w:r>
          </w:p>
        </w:tc>
        <w:tc>
          <w:tcPr>
            <w:tcW w:w="1418" w:type="dxa"/>
            <w:vAlign w:val="center"/>
          </w:tcPr>
          <w:p w14:paraId="723111D7" w14:textId="77777777" w:rsidR="00870A08" w:rsidRDefault="003A5418">
            <w:pPr>
              <w:spacing w:line="240" w:lineRule="auto"/>
              <w:ind w:firstLineChars="0" w:firstLine="0"/>
              <w:jc w:val="center"/>
            </w:pPr>
            <w:r>
              <w:rPr>
                <w:rFonts w:hint="eastAsia"/>
              </w:rPr>
              <w:t>192.168.20.1</w:t>
            </w:r>
          </w:p>
        </w:tc>
      </w:tr>
    </w:tbl>
    <w:p w14:paraId="41CC9ABD" w14:textId="77777777" w:rsidR="00870A08" w:rsidRDefault="003A5418">
      <w:pPr>
        <w:pStyle w:val="10"/>
      </w:pPr>
      <w:r>
        <w:rPr>
          <w:rFonts w:hint="eastAsia"/>
        </w:rPr>
        <w:t>实验步骤</w:t>
      </w:r>
    </w:p>
    <w:p w14:paraId="615927DD" w14:textId="77777777" w:rsidR="00870A08" w:rsidRDefault="003A5418">
      <w:pPr>
        <w:pStyle w:val="2"/>
        <w:numPr>
          <w:ilvl w:val="0"/>
          <w:numId w:val="31"/>
        </w:numPr>
        <w:ind w:left="426" w:hanging="426"/>
      </w:pPr>
      <w:r>
        <w:rPr>
          <w:rFonts w:hint="eastAsia"/>
        </w:rPr>
        <w:t>基本配置</w:t>
      </w:r>
    </w:p>
    <w:p w14:paraId="345B3602" w14:textId="77777777" w:rsidR="00870A08" w:rsidRDefault="003A5418">
      <w:pPr>
        <w:ind w:firstLine="420"/>
        <w:jc w:val="left"/>
      </w:pPr>
      <w:r>
        <w:rPr>
          <w:rFonts w:hint="eastAsia"/>
        </w:rPr>
        <w:t>根据实验编址表进行相应的基本配置，并使用</w:t>
      </w:r>
      <w:r>
        <w:rPr>
          <w:rFonts w:hint="eastAsia"/>
          <w:b/>
        </w:rPr>
        <w:t>ping</w:t>
      </w:r>
      <w:r>
        <w:rPr>
          <w:rFonts w:hint="eastAsia"/>
        </w:rPr>
        <w:t>命令检测各直连链路的连通性。</w:t>
      </w:r>
    </w:p>
    <w:p w14:paraId="2A33B3B5" w14:textId="77777777" w:rsidR="00870A08" w:rsidRDefault="003A5418">
      <w:pPr>
        <w:pStyle w:val="aff6"/>
      </w:pPr>
      <w:r>
        <w:t>[R</w:t>
      </w:r>
      <w:proofErr w:type="gramStart"/>
      <w:r>
        <w:t>1]ping</w:t>
      </w:r>
      <w:proofErr w:type="gramEnd"/>
      <w:r>
        <w:t xml:space="preserve"> -c 1 10.</w:t>
      </w:r>
      <w:r>
        <w:rPr>
          <w:rFonts w:hint="eastAsia"/>
        </w:rPr>
        <w:t>0</w:t>
      </w:r>
      <w:r>
        <w:t>.12.2</w:t>
      </w:r>
    </w:p>
    <w:p w14:paraId="1C81FD73" w14:textId="77777777" w:rsidR="00870A08" w:rsidRDefault="003A5418">
      <w:pPr>
        <w:pStyle w:val="aff6"/>
      </w:pPr>
      <w:r>
        <w:t xml:space="preserve">  PING 10.</w:t>
      </w:r>
      <w:r>
        <w:rPr>
          <w:rFonts w:hint="eastAsia"/>
        </w:rPr>
        <w:t>0</w:t>
      </w:r>
      <w:r>
        <w:t xml:space="preserve">.12.2: </w:t>
      </w:r>
      <w:proofErr w:type="gramStart"/>
      <w:r>
        <w:t>56  data</w:t>
      </w:r>
      <w:proofErr w:type="gramEnd"/>
      <w:r>
        <w:t xml:space="preserve"> bytes, press CTRL_C to break</w:t>
      </w:r>
    </w:p>
    <w:p w14:paraId="41E4DE53" w14:textId="77777777" w:rsidR="00870A08" w:rsidRDefault="003A5418">
      <w:pPr>
        <w:pStyle w:val="aff6"/>
      </w:pPr>
      <w:r>
        <w:t xml:space="preserve">    Reply from 10.</w:t>
      </w:r>
      <w:r>
        <w:rPr>
          <w:rFonts w:hint="eastAsia"/>
        </w:rPr>
        <w:t>0</w:t>
      </w:r>
      <w:r>
        <w:t xml:space="preserve">.12.2: bytes=56 Sequence=1 </w:t>
      </w:r>
      <w:proofErr w:type="spellStart"/>
      <w:r>
        <w:t>ttl</w:t>
      </w:r>
      <w:proofErr w:type="spellEnd"/>
      <w:r>
        <w:t xml:space="preserve">=255 time=50 </w:t>
      </w:r>
      <w:proofErr w:type="spellStart"/>
      <w:r>
        <w:t>ms</w:t>
      </w:r>
      <w:proofErr w:type="spellEnd"/>
    </w:p>
    <w:p w14:paraId="0431DCD0" w14:textId="77777777" w:rsidR="00870A08" w:rsidRDefault="003A5418">
      <w:pPr>
        <w:pStyle w:val="aff6"/>
      </w:pPr>
      <w:r>
        <w:t xml:space="preserve">  --- 10.</w:t>
      </w:r>
      <w:r>
        <w:rPr>
          <w:rFonts w:hint="eastAsia"/>
        </w:rPr>
        <w:t>0</w:t>
      </w:r>
      <w:r>
        <w:t>.12.2 ping statistics ---</w:t>
      </w:r>
    </w:p>
    <w:p w14:paraId="07F0D60E" w14:textId="77777777" w:rsidR="00870A08" w:rsidRDefault="003A5418">
      <w:pPr>
        <w:pStyle w:val="aff6"/>
      </w:pPr>
      <w:r>
        <w:lastRenderedPageBreak/>
        <w:t xml:space="preserve">    1 packet(s) transmitted</w:t>
      </w:r>
    </w:p>
    <w:p w14:paraId="3D509D4B" w14:textId="77777777" w:rsidR="00870A08" w:rsidRDefault="003A5418">
      <w:pPr>
        <w:pStyle w:val="aff6"/>
      </w:pPr>
      <w:r>
        <w:t xml:space="preserve">    1 packet(s) received</w:t>
      </w:r>
    </w:p>
    <w:p w14:paraId="58AF27A7" w14:textId="77777777" w:rsidR="00870A08" w:rsidRDefault="003A5418">
      <w:pPr>
        <w:pStyle w:val="aff6"/>
      </w:pPr>
      <w:r>
        <w:t xml:space="preserve">    0.00% packet loss</w:t>
      </w:r>
    </w:p>
    <w:p w14:paraId="5291109A" w14:textId="77777777" w:rsidR="00870A08" w:rsidRDefault="003A5418">
      <w:pPr>
        <w:pStyle w:val="aff6"/>
      </w:pPr>
      <w:r>
        <w:t xml:space="preserve">round-trip min/avg/max = 50/50/50 </w:t>
      </w:r>
      <w:proofErr w:type="spellStart"/>
      <w:r>
        <w:t>ms</w:t>
      </w:r>
      <w:proofErr w:type="spellEnd"/>
    </w:p>
    <w:p w14:paraId="2236C31B" w14:textId="77777777" w:rsidR="00870A08" w:rsidRDefault="00870A08">
      <w:pPr>
        <w:pStyle w:val="aff6"/>
      </w:pPr>
    </w:p>
    <w:p w14:paraId="29E7B083" w14:textId="77777777" w:rsidR="00870A08" w:rsidRDefault="003A5418">
      <w:pPr>
        <w:ind w:firstLine="420"/>
        <w:jc w:val="left"/>
      </w:pPr>
      <w:r>
        <w:rPr>
          <w:rFonts w:hint="eastAsia"/>
        </w:rPr>
        <w:t>其余直连网段的连通性测试省略。</w:t>
      </w:r>
    </w:p>
    <w:p w14:paraId="386B52EE" w14:textId="77777777" w:rsidR="00870A08" w:rsidRDefault="003A5418">
      <w:pPr>
        <w:pStyle w:val="2"/>
        <w:numPr>
          <w:ilvl w:val="0"/>
          <w:numId w:val="31"/>
        </w:numPr>
        <w:ind w:left="426" w:hanging="426"/>
      </w:pPr>
      <w:r>
        <w:rPr>
          <w:rFonts w:hint="eastAsia"/>
        </w:rPr>
        <w:t>配置</w:t>
      </w:r>
      <w:r>
        <w:rPr>
          <w:rFonts w:hint="eastAsia"/>
        </w:rPr>
        <w:t>RIP</w:t>
      </w:r>
      <w:r>
        <w:rPr>
          <w:rFonts w:hint="eastAsia"/>
        </w:rPr>
        <w:t>协议的版本兼容</w:t>
      </w:r>
    </w:p>
    <w:p w14:paraId="085936ED" w14:textId="77777777" w:rsidR="00870A08" w:rsidRDefault="003A5418">
      <w:pPr>
        <w:ind w:firstLine="420"/>
        <w:jc w:val="left"/>
      </w:pPr>
      <w:r>
        <w:rPr>
          <w:rFonts w:hint="eastAsia"/>
        </w:rPr>
        <w:t>按照拓扑图，分别在</w:t>
      </w:r>
      <w:r>
        <w:rPr>
          <w:rFonts w:hint="eastAsia"/>
        </w:rPr>
        <w:t>R1</w:t>
      </w:r>
      <w:r>
        <w:rPr>
          <w:rFonts w:hint="eastAsia"/>
        </w:rPr>
        <w:t>和</w:t>
      </w:r>
      <w:r>
        <w:rPr>
          <w:rFonts w:hint="eastAsia"/>
        </w:rPr>
        <w:t>R2</w:t>
      </w:r>
      <w:r>
        <w:rPr>
          <w:rFonts w:hint="eastAsia"/>
        </w:rPr>
        <w:t>上配置</w:t>
      </w:r>
      <w:r>
        <w:rPr>
          <w:rFonts w:hint="eastAsia"/>
        </w:rPr>
        <w:t>RIP</w:t>
      </w:r>
      <w:r>
        <w:rPr>
          <w:rFonts w:hint="eastAsia"/>
        </w:rPr>
        <w:t>协议，通告相应网段。但是在</w:t>
      </w:r>
      <w:r>
        <w:rPr>
          <w:rFonts w:hint="eastAsia"/>
        </w:rPr>
        <w:t>R1</w:t>
      </w:r>
      <w:r>
        <w:rPr>
          <w:rFonts w:hint="eastAsia"/>
        </w:rPr>
        <w:t>上，不指定</w:t>
      </w:r>
      <w:r>
        <w:rPr>
          <w:rFonts w:hint="eastAsia"/>
        </w:rPr>
        <w:t>RIP</w:t>
      </w:r>
      <w:r>
        <w:rPr>
          <w:rFonts w:hint="eastAsia"/>
        </w:rPr>
        <w:t>的版本，在</w:t>
      </w:r>
      <w:r>
        <w:rPr>
          <w:rFonts w:hint="eastAsia"/>
        </w:rPr>
        <w:t>R2</w:t>
      </w:r>
      <w:r>
        <w:rPr>
          <w:rFonts w:hint="eastAsia"/>
        </w:rPr>
        <w:t>上指定使用版本</w:t>
      </w:r>
      <w:r>
        <w:rPr>
          <w:rFonts w:hint="eastAsia"/>
        </w:rPr>
        <w:t>v2</w:t>
      </w:r>
      <w:r>
        <w:rPr>
          <w:rFonts w:hint="eastAsia"/>
        </w:rPr>
        <w:t>。</w:t>
      </w:r>
    </w:p>
    <w:p w14:paraId="619CD9FE" w14:textId="77777777" w:rsidR="00870A08" w:rsidRDefault="003A5418">
      <w:pPr>
        <w:pStyle w:val="aff6"/>
      </w:pPr>
      <w:r>
        <w:t>[R</w:t>
      </w:r>
      <w:proofErr w:type="gramStart"/>
      <w:r>
        <w:t>1]rip</w:t>
      </w:r>
      <w:proofErr w:type="gramEnd"/>
      <w:r>
        <w:t xml:space="preserve"> </w:t>
      </w:r>
    </w:p>
    <w:p w14:paraId="5963D271" w14:textId="77777777" w:rsidR="00870A08" w:rsidRDefault="003A5418">
      <w:pPr>
        <w:pStyle w:val="aff6"/>
      </w:pPr>
      <w:r>
        <w:t>[R1-rip-</w:t>
      </w:r>
      <w:proofErr w:type="gramStart"/>
      <w:r>
        <w:t>1]network</w:t>
      </w:r>
      <w:proofErr w:type="gramEnd"/>
      <w:r>
        <w:t xml:space="preserve"> 10.0.0.0</w:t>
      </w:r>
    </w:p>
    <w:p w14:paraId="658D2BD7" w14:textId="77777777" w:rsidR="00870A08" w:rsidRDefault="003A5418">
      <w:pPr>
        <w:pStyle w:val="aff6"/>
      </w:pPr>
      <w:r>
        <w:t>[R1-rip-</w:t>
      </w:r>
      <w:proofErr w:type="gramStart"/>
      <w:r>
        <w:t>1]network</w:t>
      </w:r>
      <w:proofErr w:type="gramEnd"/>
      <w:r>
        <w:t xml:space="preserve"> 1</w:t>
      </w:r>
      <w:r>
        <w:rPr>
          <w:rFonts w:hint="eastAsia"/>
        </w:rPr>
        <w:t>92</w:t>
      </w:r>
      <w:r>
        <w:t>.</w:t>
      </w:r>
      <w:r>
        <w:rPr>
          <w:rFonts w:hint="eastAsia"/>
        </w:rPr>
        <w:t>168</w:t>
      </w:r>
      <w:r>
        <w:t>.</w:t>
      </w:r>
      <w:r>
        <w:rPr>
          <w:rFonts w:hint="eastAsia"/>
        </w:rPr>
        <w:t>10</w:t>
      </w:r>
      <w:r>
        <w:t>.0</w:t>
      </w:r>
    </w:p>
    <w:p w14:paraId="73D7BB6E" w14:textId="77777777" w:rsidR="00870A08" w:rsidRDefault="00870A08">
      <w:pPr>
        <w:pStyle w:val="aff6"/>
      </w:pPr>
    </w:p>
    <w:p w14:paraId="363E737B" w14:textId="77777777" w:rsidR="00870A08" w:rsidRDefault="003A5418">
      <w:pPr>
        <w:pStyle w:val="aff6"/>
      </w:pPr>
      <w:r>
        <w:t>[R</w:t>
      </w:r>
      <w:proofErr w:type="gramStart"/>
      <w:r>
        <w:t>2]rip</w:t>
      </w:r>
      <w:proofErr w:type="gramEnd"/>
    </w:p>
    <w:p w14:paraId="14E10DBA" w14:textId="77777777" w:rsidR="00870A08" w:rsidRDefault="003A5418">
      <w:pPr>
        <w:pStyle w:val="aff6"/>
      </w:pPr>
      <w:r>
        <w:t>[R2-rip-</w:t>
      </w:r>
      <w:proofErr w:type="gramStart"/>
      <w:r>
        <w:t>1]network</w:t>
      </w:r>
      <w:proofErr w:type="gramEnd"/>
      <w:r>
        <w:t xml:space="preserve"> 10.0.0.0</w:t>
      </w:r>
    </w:p>
    <w:p w14:paraId="18D85C75" w14:textId="77777777" w:rsidR="00870A08" w:rsidRDefault="003A5418">
      <w:pPr>
        <w:pStyle w:val="aff6"/>
      </w:pPr>
      <w:r>
        <w:t>[R</w:t>
      </w:r>
      <w:r>
        <w:rPr>
          <w:rFonts w:hint="eastAsia"/>
        </w:rPr>
        <w:t>2</w:t>
      </w:r>
      <w:r>
        <w:t>-rip-</w:t>
      </w:r>
      <w:proofErr w:type="gramStart"/>
      <w:r>
        <w:t>1]network</w:t>
      </w:r>
      <w:proofErr w:type="gramEnd"/>
      <w:r>
        <w:t xml:space="preserve"> 1</w:t>
      </w:r>
      <w:r>
        <w:rPr>
          <w:rFonts w:hint="eastAsia"/>
        </w:rPr>
        <w:t>92</w:t>
      </w:r>
      <w:r>
        <w:t>.</w:t>
      </w:r>
      <w:r>
        <w:rPr>
          <w:rFonts w:hint="eastAsia"/>
        </w:rPr>
        <w:t>168</w:t>
      </w:r>
      <w:r>
        <w:t>.</w:t>
      </w:r>
      <w:r>
        <w:rPr>
          <w:rFonts w:hint="eastAsia"/>
        </w:rPr>
        <w:t>20</w:t>
      </w:r>
      <w:r>
        <w:t>.0</w:t>
      </w:r>
    </w:p>
    <w:p w14:paraId="3F5FBDB6" w14:textId="77777777" w:rsidR="00870A08" w:rsidRDefault="003A5418">
      <w:pPr>
        <w:pStyle w:val="aff6"/>
      </w:pPr>
      <w:r>
        <w:t>[R</w:t>
      </w:r>
      <w:r>
        <w:rPr>
          <w:rFonts w:hint="eastAsia"/>
        </w:rPr>
        <w:t>2</w:t>
      </w:r>
      <w:r>
        <w:t>-rip-</w:t>
      </w:r>
      <w:proofErr w:type="gramStart"/>
      <w:r>
        <w:t>1]</w:t>
      </w:r>
      <w:r>
        <w:rPr>
          <w:rFonts w:hint="eastAsia"/>
        </w:rPr>
        <w:t>version</w:t>
      </w:r>
      <w:proofErr w:type="gramEnd"/>
      <w:r>
        <w:rPr>
          <w:rFonts w:hint="eastAsia"/>
        </w:rPr>
        <w:t xml:space="preserve"> 2</w:t>
      </w:r>
    </w:p>
    <w:p w14:paraId="56FDB45A" w14:textId="77777777" w:rsidR="00870A08" w:rsidRDefault="00870A08">
      <w:pPr>
        <w:pStyle w:val="aff6"/>
      </w:pPr>
    </w:p>
    <w:p w14:paraId="5DFCB43D" w14:textId="77777777" w:rsidR="00870A08" w:rsidRDefault="003A5418">
      <w:pPr>
        <w:ind w:firstLine="420"/>
        <w:rPr>
          <w:rFonts w:ascii="微软雅黑" w:hAnsi="微软雅黑"/>
          <w:kern w:val="0"/>
          <w:szCs w:val="21"/>
        </w:rPr>
      </w:pPr>
      <w:r>
        <w:rPr>
          <w:rFonts w:ascii="微软雅黑" w:hAnsi="微软雅黑" w:hint="eastAsia"/>
          <w:kern w:val="0"/>
          <w:szCs w:val="21"/>
        </w:rPr>
        <w:t>配置完成后，使用</w:t>
      </w:r>
      <w:r>
        <w:rPr>
          <w:b/>
          <w:kern w:val="0"/>
          <w:szCs w:val="21"/>
        </w:rPr>
        <w:t xml:space="preserve">display </w:t>
      </w:r>
      <w:proofErr w:type="spellStart"/>
      <w:r>
        <w:rPr>
          <w:b/>
          <w:kern w:val="0"/>
          <w:szCs w:val="21"/>
        </w:rPr>
        <w:t>ip</w:t>
      </w:r>
      <w:proofErr w:type="spellEnd"/>
      <w:r>
        <w:rPr>
          <w:b/>
          <w:kern w:val="0"/>
          <w:szCs w:val="21"/>
        </w:rPr>
        <w:t xml:space="preserve"> routing-table</w:t>
      </w:r>
      <w:r>
        <w:rPr>
          <w:rFonts w:ascii="微软雅黑" w:hAnsi="微软雅黑" w:hint="eastAsia"/>
          <w:kern w:val="0"/>
          <w:szCs w:val="21"/>
        </w:rPr>
        <w:t>命令查看</w:t>
      </w:r>
      <w:r>
        <w:rPr>
          <w:kern w:val="0"/>
          <w:szCs w:val="21"/>
        </w:rPr>
        <w:t>R1</w:t>
      </w:r>
      <w:r>
        <w:rPr>
          <w:rFonts w:hAnsi="微软雅黑" w:hint="eastAsia"/>
          <w:kern w:val="0"/>
          <w:szCs w:val="21"/>
        </w:rPr>
        <w:t>和</w:t>
      </w:r>
      <w:r>
        <w:rPr>
          <w:kern w:val="0"/>
          <w:szCs w:val="21"/>
        </w:rPr>
        <w:t>R2</w:t>
      </w:r>
      <w:r>
        <w:rPr>
          <w:rFonts w:hint="eastAsia"/>
          <w:kern w:val="0"/>
          <w:szCs w:val="21"/>
        </w:rPr>
        <w:t>的</w:t>
      </w:r>
      <w:r>
        <w:rPr>
          <w:rFonts w:ascii="微软雅黑" w:hAnsi="微软雅黑" w:hint="eastAsia"/>
          <w:kern w:val="0"/>
          <w:szCs w:val="21"/>
        </w:rPr>
        <w:t>路由表。</w:t>
      </w:r>
    </w:p>
    <w:p w14:paraId="429B764E"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6116689F" w14:textId="77777777" w:rsidR="00870A08" w:rsidRDefault="003A5418">
      <w:pPr>
        <w:pStyle w:val="aff6"/>
      </w:pPr>
      <w:r>
        <w:t>Route Flags: R - relay, D - download to fib</w:t>
      </w:r>
    </w:p>
    <w:p w14:paraId="33B8973F" w14:textId="77777777" w:rsidR="00870A08" w:rsidRDefault="003A5418">
      <w:pPr>
        <w:pStyle w:val="aff6"/>
      </w:pPr>
      <w:r>
        <w:t>----------------------------------------------------------------------------</w:t>
      </w:r>
    </w:p>
    <w:p w14:paraId="4B8F0C8D" w14:textId="77777777" w:rsidR="00870A08" w:rsidRDefault="003A5418">
      <w:pPr>
        <w:pStyle w:val="aff6"/>
      </w:pPr>
      <w:r>
        <w:t>Routing Tables: Public</w:t>
      </w:r>
    </w:p>
    <w:p w14:paraId="49E14DB2" w14:textId="77777777" w:rsidR="00870A08" w:rsidRDefault="003A5418">
      <w:pPr>
        <w:pStyle w:val="aff6"/>
      </w:pPr>
      <w:r>
        <w:t xml:space="preserve">         </w:t>
      </w:r>
      <w:proofErr w:type="gramStart"/>
      <w:r>
        <w:t>Destinations :</w:t>
      </w:r>
      <w:proofErr w:type="gramEnd"/>
      <w:r>
        <w:t xml:space="preserve"> </w:t>
      </w:r>
      <w:r>
        <w:rPr>
          <w:rFonts w:hint="eastAsia"/>
        </w:rPr>
        <w:t>7</w:t>
      </w:r>
      <w:r>
        <w:t xml:space="preserve">        Routes : </w:t>
      </w:r>
      <w:r>
        <w:rPr>
          <w:rFonts w:hint="eastAsia"/>
        </w:rPr>
        <w:t>7</w:t>
      </w:r>
      <w:r>
        <w:t xml:space="preserve">        </w:t>
      </w:r>
    </w:p>
    <w:p w14:paraId="636E82A6"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197041B" w14:textId="77777777" w:rsidR="00870A08" w:rsidRDefault="003A5418">
      <w:pPr>
        <w:pStyle w:val="aff6"/>
      </w:pPr>
      <w:r>
        <w:t xml:space="preserve">   10.0.12.0/24  </w:t>
      </w:r>
      <w:r>
        <w:rPr>
          <w:rFonts w:hint="eastAsia"/>
        </w:rPr>
        <w:t xml:space="preserve">   </w:t>
      </w:r>
      <w:proofErr w:type="gramStart"/>
      <w:r>
        <w:t>Direct  0</w:t>
      </w:r>
      <w:proofErr w:type="gramEnd"/>
      <w:r>
        <w:t xml:space="preserve">    0     D   </w:t>
      </w:r>
      <w:r>
        <w:rPr>
          <w:rFonts w:hint="eastAsia"/>
        </w:rPr>
        <w:t xml:space="preserve">  </w:t>
      </w:r>
      <w:r>
        <w:t xml:space="preserve">10.0.12.1   </w:t>
      </w:r>
      <w:r>
        <w:rPr>
          <w:rFonts w:hint="eastAsia"/>
        </w:rPr>
        <w:t xml:space="preserve"> </w:t>
      </w:r>
      <w:r>
        <w:rPr>
          <w:sz w:val="20"/>
          <w:szCs w:val="20"/>
        </w:rPr>
        <w:t>GigabitEthernet0/0/</w:t>
      </w:r>
      <w:r>
        <w:rPr>
          <w:rFonts w:hint="eastAsia"/>
          <w:sz w:val="20"/>
          <w:szCs w:val="20"/>
        </w:rPr>
        <w:t>0</w:t>
      </w:r>
    </w:p>
    <w:p w14:paraId="39854591" w14:textId="77777777" w:rsidR="00870A08" w:rsidRDefault="003A5418">
      <w:pPr>
        <w:pStyle w:val="aff6"/>
      </w:pPr>
      <w:r>
        <w:t xml:space="preserve">   10.0.12.1/32  </w:t>
      </w:r>
      <w:r>
        <w:rPr>
          <w:rFonts w:hint="eastAsia"/>
        </w:rPr>
        <w:t xml:space="preserve">   </w:t>
      </w:r>
      <w:proofErr w:type="gramStart"/>
      <w:r>
        <w:t>Direct  0</w:t>
      </w:r>
      <w:proofErr w:type="gramEnd"/>
      <w:r>
        <w:t xml:space="preserve">    0     D   </w:t>
      </w:r>
      <w:r>
        <w:rPr>
          <w:rFonts w:hint="eastAsia"/>
        </w:rPr>
        <w:t xml:space="preserve">  </w:t>
      </w:r>
      <w:r>
        <w:t xml:space="preserve">127.0.0.1   </w:t>
      </w:r>
      <w:r>
        <w:rPr>
          <w:rFonts w:hint="eastAsia"/>
        </w:rPr>
        <w:t xml:space="preserve"> </w:t>
      </w:r>
      <w:r>
        <w:rPr>
          <w:sz w:val="20"/>
          <w:szCs w:val="20"/>
        </w:rPr>
        <w:t>GigabitEthernet0/0/</w:t>
      </w:r>
      <w:r>
        <w:rPr>
          <w:rFonts w:hint="eastAsia"/>
          <w:sz w:val="20"/>
          <w:szCs w:val="20"/>
        </w:rPr>
        <w:t>0</w:t>
      </w:r>
    </w:p>
    <w:p w14:paraId="48CAA9A3" w14:textId="77777777" w:rsidR="00870A08" w:rsidRDefault="003A5418">
      <w:pPr>
        <w:pStyle w:val="aff6"/>
      </w:pPr>
      <w:r>
        <w:lastRenderedPageBreak/>
        <w:t xml:space="preserve">   127.0.0.0/8   </w:t>
      </w:r>
      <w:r>
        <w:rPr>
          <w:rFonts w:hint="eastAsia"/>
        </w:rPr>
        <w:t xml:space="preserve">   </w:t>
      </w:r>
      <w:proofErr w:type="gramStart"/>
      <w:r>
        <w:t>Direct  0</w:t>
      </w:r>
      <w:proofErr w:type="gramEnd"/>
      <w:r>
        <w:t xml:space="preserve">    0     D   </w:t>
      </w:r>
      <w:r>
        <w:rPr>
          <w:rFonts w:hint="eastAsia"/>
        </w:rPr>
        <w:t xml:space="preserve">  </w:t>
      </w:r>
      <w:r>
        <w:t>127.0.0.1</w:t>
      </w:r>
      <w:r>
        <w:rPr>
          <w:rFonts w:hint="eastAsia"/>
        </w:rPr>
        <w:t xml:space="preserve">    </w:t>
      </w:r>
      <w:r>
        <w:t>InLoopBack0</w:t>
      </w:r>
    </w:p>
    <w:p w14:paraId="21DAA384"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InLoopBack0</w:t>
      </w:r>
    </w:p>
    <w:p w14:paraId="5BBFB580" w14:textId="77777777" w:rsidR="00870A08" w:rsidRDefault="003A5418">
      <w:pPr>
        <w:pStyle w:val="aff6"/>
      </w:pPr>
      <w:r>
        <w:t xml:space="preserve">   192.168.10.0/</w:t>
      </w:r>
      <w:proofErr w:type="gramStart"/>
      <w:r>
        <w:t>24  Direct</w:t>
      </w:r>
      <w:proofErr w:type="gramEnd"/>
      <w:r>
        <w:t xml:space="preserve"> 0    0     D   192.168.10.1   </w:t>
      </w:r>
      <w:r>
        <w:rPr>
          <w:sz w:val="20"/>
          <w:szCs w:val="20"/>
        </w:rPr>
        <w:t>GigabitEthernet0/0/</w:t>
      </w:r>
      <w:r>
        <w:rPr>
          <w:rFonts w:hint="eastAsia"/>
          <w:sz w:val="20"/>
          <w:szCs w:val="20"/>
        </w:rPr>
        <w:t>1</w:t>
      </w:r>
    </w:p>
    <w:p w14:paraId="64A2D254" w14:textId="77777777" w:rsidR="00870A08" w:rsidRDefault="003A5418">
      <w:pPr>
        <w:pStyle w:val="aff6"/>
      </w:pPr>
      <w:r>
        <w:t xml:space="preserve">   192.168.10.1/</w:t>
      </w:r>
      <w:proofErr w:type="gramStart"/>
      <w:r>
        <w:t>32  Direct</w:t>
      </w:r>
      <w:proofErr w:type="gramEnd"/>
      <w:r>
        <w:t xml:space="preserve"> 0    0     D   127.0.0.1       </w:t>
      </w:r>
      <w:r>
        <w:rPr>
          <w:sz w:val="20"/>
          <w:szCs w:val="20"/>
        </w:rPr>
        <w:t>GigabitEthernet0/0/</w:t>
      </w:r>
      <w:r>
        <w:rPr>
          <w:rFonts w:hint="eastAsia"/>
          <w:sz w:val="20"/>
          <w:szCs w:val="20"/>
        </w:rPr>
        <w:t>1</w:t>
      </w:r>
    </w:p>
    <w:p w14:paraId="556BD0C2" w14:textId="77777777" w:rsidR="00870A08" w:rsidRDefault="003A5418">
      <w:pPr>
        <w:pStyle w:val="aff6"/>
        <w:rPr>
          <w:shd w:val="pct10" w:color="auto" w:fill="FFFFFF"/>
        </w:rPr>
      </w:pPr>
      <w:r>
        <w:t xml:space="preserve">   </w:t>
      </w:r>
      <w:r>
        <w:rPr>
          <w:shd w:val="pct10" w:color="auto" w:fill="FFFFFF"/>
        </w:rPr>
        <w:t>192.168.20.0/</w:t>
      </w:r>
      <w:proofErr w:type="gramStart"/>
      <w:r>
        <w:rPr>
          <w:shd w:val="pct10" w:color="auto" w:fill="FFFFFF"/>
        </w:rPr>
        <w:t>24  RIP</w:t>
      </w:r>
      <w:proofErr w:type="gramEnd"/>
      <w:r>
        <w:rPr>
          <w:shd w:val="pct10" w:color="auto" w:fill="FFFFFF"/>
        </w:rPr>
        <w:t xml:space="preserve">    100  1     D   10.0.12.2       </w:t>
      </w:r>
      <w:r>
        <w:rPr>
          <w:sz w:val="20"/>
          <w:szCs w:val="20"/>
          <w:shd w:val="pct10" w:color="auto" w:fill="FFFFFF"/>
        </w:rPr>
        <w:t>GigabitEthernet0/0/</w:t>
      </w:r>
      <w:r>
        <w:rPr>
          <w:rFonts w:hint="eastAsia"/>
          <w:sz w:val="20"/>
          <w:szCs w:val="20"/>
          <w:shd w:val="pct10" w:color="auto" w:fill="FFFFFF"/>
        </w:rPr>
        <w:t>0</w:t>
      </w:r>
    </w:p>
    <w:p w14:paraId="24348010" w14:textId="77777777" w:rsidR="00870A08" w:rsidRDefault="00870A08">
      <w:pPr>
        <w:pStyle w:val="aff6"/>
      </w:pPr>
    </w:p>
    <w:p w14:paraId="0D21BAA2"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6201A401" w14:textId="77777777" w:rsidR="00870A08" w:rsidRDefault="003A5418">
      <w:pPr>
        <w:pStyle w:val="aff6"/>
      </w:pPr>
      <w:r>
        <w:t>Route Flags: R - relay, D - download to fib</w:t>
      </w:r>
    </w:p>
    <w:p w14:paraId="73FD9B51" w14:textId="77777777" w:rsidR="00870A08" w:rsidRDefault="003A5418">
      <w:pPr>
        <w:pStyle w:val="aff6"/>
      </w:pPr>
      <w:r>
        <w:t>----------------------------------------------------------------------------</w:t>
      </w:r>
    </w:p>
    <w:p w14:paraId="633C7446" w14:textId="77777777" w:rsidR="00870A08" w:rsidRDefault="003A5418">
      <w:pPr>
        <w:pStyle w:val="aff6"/>
      </w:pPr>
      <w:r>
        <w:t>Routing Tables: Public</w:t>
      </w:r>
    </w:p>
    <w:p w14:paraId="21459964" w14:textId="77777777" w:rsidR="00870A08" w:rsidRDefault="003A5418">
      <w:pPr>
        <w:pStyle w:val="aff6"/>
      </w:pPr>
      <w:r>
        <w:t xml:space="preserve">         </w:t>
      </w:r>
      <w:proofErr w:type="gramStart"/>
      <w:r>
        <w:t>Destinations :</w:t>
      </w:r>
      <w:proofErr w:type="gramEnd"/>
      <w:r>
        <w:t xml:space="preserve"> </w:t>
      </w:r>
      <w:r>
        <w:rPr>
          <w:rFonts w:hint="eastAsia"/>
        </w:rPr>
        <w:t>6</w:t>
      </w:r>
      <w:r>
        <w:t xml:space="preserve">        Routes : </w:t>
      </w:r>
      <w:r>
        <w:rPr>
          <w:rFonts w:hint="eastAsia"/>
        </w:rPr>
        <w:t>6</w:t>
      </w:r>
      <w:r>
        <w:t xml:space="preserve">        </w:t>
      </w:r>
    </w:p>
    <w:p w14:paraId="061A63C1" w14:textId="77777777" w:rsidR="00870A08" w:rsidRDefault="003A5418">
      <w:pPr>
        <w:pStyle w:val="aff6"/>
      </w:pPr>
      <w:r>
        <w:t>Destination/</w:t>
      </w:r>
      <w:proofErr w:type="gramStart"/>
      <w:r>
        <w:t>Mask</w:t>
      </w:r>
      <w:r>
        <w:rPr>
          <w:rFonts w:hint="eastAsia"/>
        </w:rPr>
        <w:t xml:space="preserve">  </w:t>
      </w:r>
      <w:r>
        <w:t>Proto</w:t>
      </w:r>
      <w:proofErr w:type="gramEnd"/>
      <w:r>
        <w:t xml:space="preserve">  Pre  Cost  Flags </w:t>
      </w:r>
      <w:proofErr w:type="spellStart"/>
      <w:r>
        <w:t>NextHop</w:t>
      </w:r>
      <w:proofErr w:type="spellEnd"/>
      <w:r>
        <w:t xml:space="preserve">        Interface</w:t>
      </w:r>
    </w:p>
    <w:p w14:paraId="3D718F19" w14:textId="77777777" w:rsidR="00870A08" w:rsidRDefault="003A5418">
      <w:pPr>
        <w:pStyle w:val="aff6"/>
      </w:pPr>
      <w:r>
        <w:t xml:space="preserve">   10.0.12.0/24  </w:t>
      </w:r>
      <w:r>
        <w:rPr>
          <w:rFonts w:hint="eastAsia"/>
        </w:rPr>
        <w:t xml:space="preserve">   </w:t>
      </w:r>
      <w:proofErr w:type="gramStart"/>
      <w:r>
        <w:t>Direct  0</w:t>
      </w:r>
      <w:proofErr w:type="gramEnd"/>
      <w:r>
        <w:t xml:space="preserve">    0    D   </w:t>
      </w:r>
      <w:r>
        <w:rPr>
          <w:rFonts w:hint="eastAsia"/>
        </w:rPr>
        <w:t xml:space="preserve">  </w:t>
      </w:r>
      <w:r>
        <w:t xml:space="preserve">10.0.12.2      </w:t>
      </w:r>
      <w:r>
        <w:rPr>
          <w:sz w:val="20"/>
          <w:szCs w:val="20"/>
        </w:rPr>
        <w:t>GigabitEthernet0/0/</w:t>
      </w:r>
      <w:r>
        <w:rPr>
          <w:rFonts w:hint="eastAsia"/>
          <w:sz w:val="20"/>
          <w:szCs w:val="20"/>
        </w:rPr>
        <w:t>0</w:t>
      </w:r>
    </w:p>
    <w:p w14:paraId="488B7D76" w14:textId="77777777" w:rsidR="00870A08" w:rsidRDefault="003A5418">
      <w:pPr>
        <w:pStyle w:val="aff6"/>
        <w:ind w:left="270" w:hangingChars="150" w:hanging="270"/>
      </w:pPr>
      <w:r>
        <w:t xml:space="preserve">   10.0.12.2/32  </w:t>
      </w:r>
      <w:r>
        <w:rPr>
          <w:rFonts w:hint="eastAsia"/>
        </w:rPr>
        <w:t xml:space="preserve">   </w:t>
      </w:r>
      <w:proofErr w:type="gramStart"/>
      <w:r>
        <w:t>Direct  0</w:t>
      </w:r>
      <w:proofErr w:type="gramEnd"/>
      <w:r>
        <w:t xml:space="preserve">    0    D   </w:t>
      </w:r>
      <w:r>
        <w:rPr>
          <w:rFonts w:hint="eastAsia"/>
        </w:rPr>
        <w:t xml:space="preserve">  </w:t>
      </w:r>
      <w:r>
        <w:t xml:space="preserve">127.0.0.1      </w:t>
      </w:r>
      <w:r>
        <w:rPr>
          <w:sz w:val="20"/>
          <w:szCs w:val="20"/>
        </w:rPr>
        <w:t>GigabitEthernet0/0/</w:t>
      </w:r>
      <w:r>
        <w:rPr>
          <w:rFonts w:hint="eastAsia"/>
          <w:sz w:val="20"/>
          <w:szCs w:val="20"/>
        </w:rPr>
        <w:t>0</w:t>
      </w:r>
      <w:r>
        <w:t xml:space="preserve">   127.0.0.0/8   </w:t>
      </w:r>
      <w:r>
        <w:rPr>
          <w:rFonts w:hint="eastAsia"/>
        </w:rPr>
        <w:t xml:space="preserve">   </w:t>
      </w:r>
      <w:r>
        <w:t xml:space="preserve">Direct  0    0    D   </w:t>
      </w:r>
      <w:r>
        <w:rPr>
          <w:rFonts w:hint="eastAsia"/>
        </w:rPr>
        <w:t xml:space="preserve">  </w:t>
      </w:r>
      <w:r>
        <w:t>127.0.0.1      InLoopBack0</w:t>
      </w:r>
    </w:p>
    <w:p w14:paraId="2A58E75E" w14:textId="77777777" w:rsidR="00870A08" w:rsidRDefault="003A5418">
      <w:pPr>
        <w:pStyle w:val="aff6"/>
      </w:pPr>
      <w:r>
        <w:t xml:space="preserve">   127.0.0.1/32  </w:t>
      </w:r>
      <w:r>
        <w:rPr>
          <w:rFonts w:hint="eastAsia"/>
        </w:rPr>
        <w:t xml:space="preserve">   </w:t>
      </w:r>
      <w:proofErr w:type="gramStart"/>
      <w:r>
        <w:t>Direct  0</w:t>
      </w:r>
      <w:proofErr w:type="gramEnd"/>
      <w:r>
        <w:t xml:space="preserve">    0    D   </w:t>
      </w:r>
      <w:r>
        <w:rPr>
          <w:rFonts w:hint="eastAsia"/>
        </w:rPr>
        <w:t xml:space="preserve">  </w:t>
      </w:r>
      <w:r>
        <w:t>127.0.0.1      InLoopBack0</w:t>
      </w:r>
    </w:p>
    <w:p w14:paraId="2FB0D046" w14:textId="77777777" w:rsidR="00870A08" w:rsidRDefault="003A5418">
      <w:pPr>
        <w:pStyle w:val="aff6"/>
      </w:pPr>
      <w:r>
        <w:t xml:space="preserve">   192.168.20.0/</w:t>
      </w:r>
      <w:proofErr w:type="gramStart"/>
      <w:r>
        <w:t>24  Direct</w:t>
      </w:r>
      <w:proofErr w:type="gramEnd"/>
      <w:r>
        <w:rPr>
          <w:rFonts w:hint="eastAsia"/>
        </w:rPr>
        <w:t xml:space="preserve"> </w:t>
      </w:r>
      <w:r>
        <w:t xml:space="preserve"> 0   0    D   </w:t>
      </w:r>
      <w:r>
        <w:rPr>
          <w:rFonts w:hint="eastAsia"/>
        </w:rPr>
        <w:t xml:space="preserve">  </w:t>
      </w:r>
      <w:r>
        <w:t xml:space="preserve">192.168.20.1   </w:t>
      </w:r>
      <w:r>
        <w:rPr>
          <w:sz w:val="20"/>
          <w:szCs w:val="20"/>
        </w:rPr>
        <w:t>GigabitEthernet0/0/</w:t>
      </w:r>
      <w:r>
        <w:rPr>
          <w:rFonts w:hint="eastAsia"/>
          <w:sz w:val="20"/>
          <w:szCs w:val="20"/>
        </w:rPr>
        <w:t>1</w:t>
      </w:r>
    </w:p>
    <w:p w14:paraId="2D32E014" w14:textId="77777777" w:rsidR="00870A08" w:rsidRDefault="003A5418">
      <w:pPr>
        <w:pStyle w:val="aff6"/>
      </w:pPr>
      <w:r>
        <w:t xml:space="preserve">   192.168.20.1/</w:t>
      </w:r>
      <w:proofErr w:type="gramStart"/>
      <w:r>
        <w:t>32  Direct</w:t>
      </w:r>
      <w:proofErr w:type="gramEnd"/>
      <w:r>
        <w:t xml:space="preserve">  0   0    D   </w:t>
      </w:r>
      <w:r>
        <w:rPr>
          <w:rFonts w:hint="eastAsia"/>
        </w:rPr>
        <w:t xml:space="preserve">  </w:t>
      </w:r>
      <w:r>
        <w:t xml:space="preserve">127.0.0.1      </w:t>
      </w:r>
      <w:r>
        <w:rPr>
          <w:rFonts w:hint="eastAsia"/>
        </w:rPr>
        <w:t xml:space="preserve"> </w:t>
      </w:r>
      <w:r>
        <w:rPr>
          <w:sz w:val="20"/>
          <w:szCs w:val="20"/>
        </w:rPr>
        <w:t>GigabitEthernet0/0/</w:t>
      </w:r>
      <w:r>
        <w:rPr>
          <w:rFonts w:hint="eastAsia"/>
          <w:sz w:val="20"/>
          <w:szCs w:val="20"/>
        </w:rPr>
        <w:t>1</w:t>
      </w:r>
    </w:p>
    <w:p w14:paraId="13CB2028" w14:textId="77777777" w:rsidR="00870A08" w:rsidRDefault="00870A08">
      <w:pPr>
        <w:pStyle w:val="aff6"/>
      </w:pPr>
    </w:p>
    <w:p w14:paraId="729D5D8B" w14:textId="77777777" w:rsidR="00870A08" w:rsidRDefault="003A5418">
      <w:pPr>
        <w:ind w:firstLineChars="202" w:firstLine="424"/>
        <w:jc w:val="left"/>
        <w:rPr>
          <w:kern w:val="0"/>
        </w:rPr>
      </w:pPr>
      <w:r>
        <w:rPr>
          <w:rFonts w:hint="eastAsia"/>
          <w:kern w:val="0"/>
        </w:rPr>
        <w:t>可以观察到，在</w:t>
      </w:r>
      <w:r>
        <w:rPr>
          <w:rFonts w:hint="eastAsia"/>
          <w:kern w:val="0"/>
        </w:rPr>
        <w:t>R1</w:t>
      </w:r>
      <w:r>
        <w:rPr>
          <w:rFonts w:hint="eastAsia"/>
          <w:kern w:val="0"/>
        </w:rPr>
        <w:t>的路由表中存在</w:t>
      </w:r>
      <w:r>
        <w:rPr>
          <w:rFonts w:hint="eastAsia"/>
          <w:kern w:val="0"/>
        </w:rPr>
        <w:t>PC-2</w:t>
      </w:r>
      <w:proofErr w:type="gramStart"/>
      <w:r>
        <w:rPr>
          <w:rFonts w:hint="eastAsia"/>
          <w:kern w:val="0"/>
        </w:rPr>
        <w:t>所在网</w:t>
      </w:r>
      <w:proofErr w:type="gramEnd"/>
      <w:r>
        <w:rPr>
          <w:rFonts w:hint="eastAsia"/>
          <w:kern w:val="0"/>
        </w:rPr>
        <w:t>段的路由条目，在</w:t>
      </w:r>
      <w:r>
        <w:rPr>
          <w:rFonts w:hint="eastAsia"/>
          <w:kern w:val="0"/>
        </w:rPr>
        <w:t>R2</w:t>
      </w:r>
      <w:r>
        <w:rPr>
          <w:rFonts w:hint="eastAsia"/>
          <w:kern w:val="0"/>
        </w:rPr>
        <w:t>的路由表中没有发现</w:t>
      </w:r>
      <w:r>
        <w:rPr>
          <w:rFonts w:hint="eastAsia"/>
          <w:kern w:val="0"/>
        </w:rPr>
        <w:t>PC-2</w:t>
      </w:r>
      <w:proofErr w:type="gramStart"/>
      <w:r>
        <w:rPr>
          <w:rFonts w:hint="eastAsia"/>
          <w:kern w:val="0"/>
        </w:rPr>
        <w:t>所在网</w:t>
      </w:r>
      <w:proofErr w:type="gramEnd"/>
      <w:r>
        <w:rPr>
          <w:rFonts w:hint="eastAsia"/>
          <w:kern w:val="0"/>
        </w:rPr>
        <w:t>段的路由条目。</w:t>
      </w:r>
    </w:p>
    <w:p w14:paraId="1A1A947C" w14:textId="77777777" w:rsidR="00870A08" w:rsidRDefault="003A5418">
      <w:pPr>
        <w:ind w:firstLine="420"/>
        <w:jc w:val="left"/>
      </w:pPr>
      <w:r>
        <w:rPr>
          <w:rFonts w:hint="eastAsia"/>
        </w:rPr>
        <w:t>在</w:t>
      </w:r>
      <w:r>
        <w:rPr>
          <w:rFonts w:hint="eastAsia"/>
        </w:rPr>
        <w:t>R1</w:t>
      </w:r>
      <w:r>
        <w:rPr>
          <w:rFonts w:hint="eastAsia"/>
        </w:rPr>
        <w:t>的</w:t>
      </w:r>
      <w:r>
        <w:rPr>
          <w:rFonts w:hint="eastAsia"/>
        </w:rPr>
        <w:t xml:space="preserve">GE </w:t>
      </w:r>
      <w:r>
        <w:t>0/0/</w:t>
      </w:r>
      <w:r>
        <w:rPr>
          <w:rFonts w:hint="eastAsia"/>
        </w:rPr>
        <w:t>0</w:t>
      </w:r>
      <w:r>
        <w:rPr>
          <w:rFonts w:hint="eastAsia"/>
        </w:rPr>
        <w:t>接口上抓取</w:t>
      </w:r>
      <w:r>
        <w:rPr>
          <w:rFonts w:hint="eastAsia"/>
        </w:rPr>
        <w:t>R1</w:t>
      </w:r>
      <w:r>
        <w:rPr>
          <w:rFonts w:hint="eastAsia"/>
        </w:rPr>
        <w:t>发送给</w:t>
      </w:r>
      <w:r>
        <w:rPr>
          <w:rFonts w:hint="eastAsia"/>
        </w:rPr>
        <w:t>R2</w:t>
      </w:r>
      <w:r>
        <w:rPr>
          <w:rFonts w:hint="eastAsia"/>
        </w:rPr>
        <w:t>，和从</w:t>
      </w:r>
      <w:r>
        <w:rPr>
          <w:rFonts w:hint="eastAsia"/>
        </w:rPr>
        <w:t>R2</w:t>
      </w:r>
      <w:r>
        <w:rPr>
          <w:rFonts w:hint="eastAsia"/>
        </w:rPr>
        <w:t>接收到的</w:t>
      </w:r>
      <w:r>
        <w:rPr>
          <w:rFonts w:hint="eastAsia"/>
        </w:rPr>
        <w:t>RIP</w:t>
      </w:r>
      <w:r>
        <w:rPr>
          <w:rFonts w:hint="eastAsia"/>
        </w:rPr>
        <w:t>报文。</w:t>
      </w:r>
    </w:p>
    <w:p w14:paraId="08BF1D9C" w14:textId="77777777" w:rsidR="00870A08" w:rsidRDefault="003A5418">
      <w:pPr>
        <w:pStyle w:val="aff6"/>
        <w:jc w:val="center"/>
      </w:pPr>
      <w:r>
        <w:rPr>
          <w:noProof/>
          <w:lang w:val="en-GB"/>
        </w:rPr>
        <w:lastRenderedPageBreak/>
        <w:drawing>
          <wp:inline distT="0" distB="0" distL="0" distR="0" wp14:anchorId="7E942085" wp14:editId="13B08B73">
            <wp:extent cx="5741035" cy="2105025"/>
            <wp:effectExtent l="0" t="0" r="0" b="0"/>
            <wp:docPr id="452" name="图片 9" descr="C:\Users\linkp\AppData\Roaming\Tencent\Users\106109501\QQ\WinTemp\RichOle\EIY_RRH{GASN7UQW}_GBPZ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9" descr="C:\Users\linkp\AppData\Roaming\Tencent\Users\106109501\QQ\WinTemp\RichOle\EIY_RRH{GASN7UQW}_GBPZD.jpg"/>
                    <pic:cNvPicPr>
                      <a:picLocks noChangeAspect="1" noChangeArrowheads="1"/>
                    </pic:cNvPicPr>
                  </pic:nvPicPr>
                  <pic:blipFill>
                    <a:blip r:embed="rId135" cstate="print">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745116" cy="2106290"/>
                    </a:xfrm>
                    <a:prstGeom prst="rect">
                      <a:avLst/>
                    </a:prstGeom>
                    <a:noFill/>
                    <a:ln>
                      <a:noFill/>
                    </a:ln>
                  </pic:spPr>
                </pic:pic>
              </a:graphicData>
            </a:graphic>
          </wp:inline>
        </w:drawing>
      </w:r>
    </w:p>
    <w:p w14:paraId="26DFA4DE" w14:textId="77777777" w:rsidR="00870A08" w:rsidRDefault="003A5418">
      <w:pPr>
        <w:pStyle w:val="aff6"/>
        <w:jc w:val="center"/>
      </w:pPr>
      <w:r>
        <w:rPr>
          <w:rFonts w:hint="eastAsia"/>
        </w:rPr>
        <w:t>图</w:t>
      </w:r>
      <w:r>
        <w:rPr>
          <w:rFonts w:hint="eastAsia"/>
        </w:rPr>
        <w:t>7-9</w:t>
      </w:r>
    </w:p>
    <w:p w14:paraId="6CC49F27" w14:textId="77777777" w:rsidR="00870A08" w:rsidRDefault="00870A08">
      <w:pPr>
        <w:ind w:firstLine="420"/>
      </w:pPr>
    </w:p>
    <w:p w14:paraId="4E1A9873" w14:textId="77777777" w:rsidR="00870A08" w:rsidRDefault="003A5418">
      <w:pPr>
        <w:ind w:firstLine="420"/>
      </w:pPr>
      <w:r>
        <w:rPr>
          <w:rFonts w:hint="eastAsia"/>
        </w:rPr>
        <w:t>可以观察到</w:t>
      </w:r>
      <w:r>
        <w:rPr>
          <w:rFonts w:hint="eastAsia"/>
        </w:rPr>
        <w:t>R1</w:t>
      </w:r>
      <w:r>
        <w:rPr>
          <w:rFonts w:hint="eastAsia"/>
        </w:rPr>
        <w:t>采用版本</w:t>
      </w:r>
      <w:r>
        <w:rPr>
          <w:rFonts w:hint="eastAsia"/>
        </w:rPr>
        <w:t>1</w:t>
      </w:r>
      <w:r>
        <w:rPr>
          <w:rFonts w:hint="eastAsia"/>
        </w:rPr>
        <w:t>，即广播方式来发送更新；而</w:t>
      </w:r>
      <w:r>
        <w:rPr>
          <w:rFonts w:hint="eastAsia"/>
        </w:rPr>
        <w:t>R2</w:t>
      </w:r>
      <w:r>
        <w:rPr>
          <w:rFonts w:hint="eastAsia"/>
        </w:rPr>
        <w:t>采用版本</w:t>
      </w:r>
      <w:r>
        <w:rPr>
          <w:rFonts w:hint="eastAsia"/>
        </w:rPr>
        <w:t>2</w:t>
      </w:r>
      <w:r>
        <w:rPr>
          <w:rFonts w:hint="eastAsia"/>
        </w:rPr>
        <w:t>，即组播方式发送更新。验证了</w:t>
      </w:r>
      <w:r>
        <w:rPr>
          <w:rFonts w:hint="eastAsia"/>
        </w:rPr>
        <w:t>R1</w:t>
      </w:r>
      <w:r>
        <w:rPr>
          <w:rFonts w:hint="eastAsia"/>
        </w:rPr>
        <w:t>在</w:t>
      </w:r>
      <w:r>
        <w:rPr>
          <w:rFonts w:hint="eastAsia"/>
        </w:rPr>
        <w:t>RIP</w:t>
      </w:r>
      <w:r>
        <w:rPr>
          <w:rFonts w:hint="eastAsia"/>
        </w:rPr>
        <w:t>协议进程中没有明确指定版本配置时，缺省是可以处理接收版本</w:t>
      </w:r>
      <w:r>
        <w:rPr>
          <w:rFonts w:hint="eastAsia"/>
        </w:rPr>
        <w:t>1</w:t>
      </w:r>
      <w:r>
        <w:rPr>
          <w:rFonts w:hint="eastAsia"/>
        </w:rPr>
        <w:t>和版本</w:t>
      </w:r>
      <w:r>
        <w:rPr>
          <w:rFonts w:hint="eastAsia"/>
        </w:rPr>
        <w:t>2</w:t>
      </w:r>
      <w:r>
        <w:rPr>
          <w:rFonts w:hint="eastAsia"/>
        </w:rPr>
        <w:t>的报文，但仅发送版本</w:t>
      </w:r>
      <w:r>
        <w:rPr>
          <w:rFonts w:hint="eastAsia"/>
        </w:rPr>
        <w:t>1</w:t>
      </w:r>
      <w:r>
        <w:rPr>
          <w:rFonts w:hint="eastAsia"/>
        </w:rPr>
        <w:t>的报文，而</w:t>
      </w:r>
      <w:r>
        <w:rPr>
          <w:rFonts w:hint="eastAsia"/>
        </w:rPr>
        <w:t>R2</w:t>
      </w:r>
      <w:r>
        <w:rPr>
          <w:rFonts w:hint="eastAsia"/>
        </w:rPr>
        <w:t>因在</w:t>
      </w:r>
      <w:r>
        <w:rPr>
          <w:rFonts w:hint="eastAsia"/>
        </w:rPr>
        <w:t>RIP</w:t>
      </w:r>
      <w:r>
        <w:rPr>
          <w:rFonts w:hint="eastAsia"/>
        </w:rPr>
        <w:t>协议进程中明确配置了版本</w:t>
      </w:r>
      <w:r>
        <w:rPr>
          <w:rFonts w:hint="eastAsia"/>
        </w:rPr>
        <w:t xml:space="preserve"> 2</w:t>
      </w:r>
      <w:r>
        <w:rPr>
          <w:rFonts w:hint="eastAsia"/>
        </w:rPr>
        <w:t>，仅接收和发送版本</w:t>
      </w:r>
      <w:r>
        <w:rPr>
          <w:rFonts w:hint="eastAsia"/>
        </w:rPr>
        <w:t>2</w:t>
      </w:r>
      <w:r>
        <w:rPr>
          <w:rFonts w:hint="eastAsia"/>
        </w:rPr>
        <w:t>的报文。</w:t>
      </w:r>
      <w:r>
        <w:rPr>
          <w:rFonts w:hint="eastAsia"/>
        </w:rPr>
        <w:t xml:space="preserve"> </w:t>
      </w:r>
    </w:p>
    <w:p w14:paraId="6D57423A" w14:textId="77777777" w:rsidR="00870A08" w:rsidRDefault="003A5418">
      <w:pPr>
        <w:ind w:firstLine="420"/>
      </w:pPr>
      <w:r>
        <w:rPr>
          <w:rFonts w:hint="eastAsia"/>
        </w:rPr>
        <w:t>因此，由于</w:t>
      </w:r>
      <w:r>
        <w:rPr>
          <w:rFonts w:hint="eastAsia"/>
        </w:rPr>
        <w:t>R1</w:t>
      </w:r>
      <w:r>
        <w:rPr>
          <w:rFonts w:hint="eastAsia"/>
        </w:rPr>
        <w:t>发送的是</w:t>
      </w:r>
      <w:r>
        <w:rPr>
          <w:rFonts w:hint="eastAsia"/>
        </w:rPr>
        <w:t>RIPv1</w:t>
      </w:r>
      <w:r>
        <w:rPr>
          <w:rFonts w:hint="eastAsia"/>
        </w:rPr>
        <w:t>报文，而</w:t>
      </w:r>
      <w:r>
        <w:rPr>
          <w:rFonts w:hint="eastAsia"/>
        </w:rPr>
        <w:t>R2</w:t>
      </w:r>
      <w:r>
        <w:rPr>
          <w:rFonts w:hint="eastAsia"/>
        </w:rPr>
        <w:t>不能正确处理接收，所以</w:t>
      </w:r>
      <w:r>
        <w:rPr>
          <w:rFonts w:hint="eastAsia"/>
        </w:rPr>
        <w:t>R2</w:t>
      </w:r>
      <w:r>
        <w:rPr>
          <w:rFonts w:hint="eastAsia"/>
        </w:rPr>
        <w:t>的路由表中没有</w:t>
      </w:r>
      <w:r>
        <w:rPr>
          <w:rFonts w:hint="eastAsia"/>
        </w:rPr>
        <w:t>PC-1</w:t>
      </w:r>
      <w:proofErr w:type="gramStart"/>
      <w:r>
        <w:rPr>
          <w:rFonts w:hint="eastAsia"/>
        </w:rPr>
        <w:t>所在网</w:t>
      </w:r>
      <w:proofErr w:type="gramEnd"/>
      <w:r>
        <w:rPr>
          <w:rFonts w:hint="eastAsia"/>
        </w:rPr>
        <w:t>段的路由条目。而</w:t>
      </w:r>
      <w:r>
        <w:rPr>
          <w:rFonts w:hint="eastAsia"/>
        </w:rPr>
        <w:t>R2</w:t>
      </w:r>
      <w:r>
        <w:rPr>
          <w:rFonts w:hint="eastAsia"/>
        </w:rPr>
        <w:t>发送的</w:t>
      </w:r>
      <w:r>
        <w:rPr>
          <w:rFonts w:hint="eastAsia"/>
        </w:rPr>
        <w:t>RIPv2</w:t>
      </w:r>
      <w:r>
        <w:rPr>
          <w:rFonts w:hint="eastAsia"/>
        </w:rPr>
        <w:t>报文能够被</w:t>
      </w:r>
      <w:r>
        <w:rPr>
          <w:rFonts w:hint="eastAsia"/>
        </w:rPr>
        <w:t>R1</w:t>
      </w:r>
      <w:r>
        <w:rPr>
          <w:rFonts w:hint="eastAsia"/>
        </w:rPr>
        <w:tab/>
      </w:r>
      <w:r>
        <w:rPr>
          <w:rFonts w:hint="eastAsia"/>
        </w:rPr>
        <w:t>处理接收，所以在</w:t>
      </w:r>
      <w:r>
        <w:rPr>
          <w:rFonts w:hint="eastAsia"/>
        </w:rPr>
        <w:t>R1</w:t>
      </w:r>
      <w:r>
        <w:rPr>
          <w:rFonts w:hint="eastAsia"/>
        </w:rPr>
        <w:t>的路由表中存在</w:t>
      </w:r>
      <w:r>
        <w:rPr>
          <w:rFonts w:hint="eastAsia"/>
        </w:rPr>
        <w:t>PC-2</w:t>
      </w:r>
      <w:proofErr w:type="gramStart"/>
      <w:r>
        <w:rPr>
          <w:rFonts w:hint="eastAsia"/>
        </w:rPr>
        <w:t>所在网</w:t>
      </w:r>
      <w:proofErr w:type="gramEnd"/>
      <w:r>
        <w:rPr>
          <w:rFonts w:hint="eastAsia"/>
        </w:rPr>
        <w:t>段的路由条目。</w:t>
      </w:r>
    </w:p>
    <w:p w14:paraId="47948BBA" w14:textId="77777777" w:rsidR="00870A08" w:rsidRDefault="003A5418">
      <w:pPr>
        <w:ind w:firstLine="420"/>
      </w:pPr>
      <w:r>
        <w:rPr>
          <w:rFonts w:hint="eastAsia"/>
        </w:rPr>
        <w:t>现在为了能够使得</w:t>
      </w:r>
      <w:r>
        <w:rPr>
          <w:rFonts w:hint="eastAsia"/>
        </w:rPr>
        <w:t>R2</w:t>
      </w:r>
      <w:r>
        <w:rPr>
          <w:rFonts w:hint="eastAsia"/>
        </w:rPr>
        <w:t>也能接收</w:t>
      </w:r>
      <w:r>
        <w:rPr>
          <w:rFonts w:hint="eastAsia"/>
        </w:rPr>
        <w:t>PC-1</w:t>
      </w:r>
      <w:proofErr w:type="gramStart"/>
      <w:r>
        <w:rPr>
          <w:rFonts w:hint="eastAsia"/>
        </w:rPr>
        <w:t>所在网</w:t>
      </w:r>
      <w:proofErr w:type="gramEnd"/>
      <w:r>
        <w:rPr>
          <w:rFonts w:hint="eastAsia"/>
        </w:rPr>
        <w:t>段的路由条目，在</w:t>
      </w:r>
      <w:r>
        <w:rPr>
          <w:rFonts w:hint="eastAsia"/>
        </w:rPr>
        <w:t>R1</w:t>
      </w:r>
      <w:r>
        <w:rPr>
          <w:rFonts w:hint="eastAsia"/>
        </w:rPr>
        <w:t>上设置接口的</w:t>
      </w:r>
      <w:r>
        <w:rPr>
          <w:rFonts w:hint="eastAsia"/>
        </w:rPr>
        <w:t>RIP</w:t>
      </w:r>
      <w:r>
        <w:rPr>
          <w:rFonts w:hint="eastAsia"/>
        </w:rPr>
        <w:t>版本，使</w:t>
      </w:r>
      <w:r>
        <w:rPr>
          <w:rFonts w:hint="eastAsia"/>
        </w:rPr>
        <w:t>R1</w:t>
      </w:r>
      <w:r>
        <w:rPr>
          <w:rFonts w:hint="eastAsia"/>
        </w:rPr>
        <w:t>能够以广播发送</w:t>
      </w:r>
      <w:r>
        <w:rPr>
          <w:rFonts w:hint="eastAsia"/>
        </w:rPr>
        <w:t>RIPv2</w:t>
      </w:r>
      <w:r>
        <w:rPr>
          <w:rFonts w:hint="eastAsia"/>
        </w:rPr>
        <w:t>报文。</w:t>
      </w:r>
    </w:p>
    <w:p w14:paraId="28C144B3" w14:textId="77777777" w:rsidR="00870A08" w:rsidRDefault="003A5418">
      <w:pPr>
        <w:pStyle w:val="aff6"/>
      </w:pPr>
      <w:r>
        <w:t>[R</w:t>
      </w:r>
      <w:proofErr w:type="gramStart"/>
      <w:r>
        <w:t>1]interface</w:t>
      </w:r>
      <w:proofErr w:type="gramEnd"/>
      <w:r>
        <w:t xml:space="preserve"> GigabitEthernet0/0/</w:t>
      </w:r>
      <w:r>
        <w:rPr>
          <w:rFonts w:hint="eastAsia"/>
        </w:rPr>
        <w:t>0</w:t>
      </w:r>
    </w:p>
    <w:p w14:paraId="1975509C" w14:textId="77777777" w:rsidR="00870A08" w:rsidRDefault="003A5418">
      <w:pPr>
        <w:pStyle w:val="aff6"/>
      </w:pPr>
      <w:r>
        <w:t>[R1- GigabitEthernet0/0/</w:t>
      </w:r>
      <w:proofErr w:type="gramStart"/>
      <w:r>
        <w:rPr>
          <w:rFonts w:hint="eastAsia"/>
        </w:rPr>
        <w:t>0</w:t>
      </w:r>
      <w:r>
        <w:t>]rip</w:t>
      </w:r>
      <w:proofErr w:type="gramEnd"/>
      <w:r>
        <w:t xml:space="preserve"> version 2 broadcast</w:t>
      </w:r>
    </w:p>
    <w:p w14:paraId="44A23262" w14:textId="77777777" w:rsidR="00870A08" w:rsidRDefault="00870A08">
      <w:pPr>
        <w:pStyle w:val="aff6"/>
      </w:pPr>
    </w:p>
    <w:p w14:paraId="1D73BEE8" w14:textId="77777777" w:rsidR="00870A08" w:rsidRDefault="003A5418">
      <w:pPr>
        <w:ind w:firstLine="420"/>
      </w:pPr>
      <w:r>
        <w:rPr>
          <w:rFonts w:hint="eastAsia"/>
          <w:kern w:val="0"/>
        </w:rPr>
        <w:t>配置完成后，查看</w:t>
      </w:r>
      <w:r>
        <w:rPr>
          <w:rFonts w:hint="eastAsia"/>
        </w:rPr>
        <w:t>R2</w:t>
      </w:r>
      <w:r>
        <w:rPr>
          <w:rFonts w:hint="eastAsia"/>
        </w:rPr>
        <w:t>的路由表。</w:t>
      </w:r>
    </w:p>
    <w:p w14:paraId="7C6F93EF" w14:textId="77777777" w:rsidR="00870A08" w:rsidRDefault="003A5418">
      <w:pPr>
        <w:pStyle w:val="aff6"/>
        <w:rPr>
          <w:rFonts w:ascii="Times New Roman" w:eastAsia="微软雅黑" w:hAnsi="Times New Roman" w:cs="Times New Roman"/>
          <w:kern w:val="2"/>
          <w:sz w:val="21"/>
          <w:szCs w:val="24"/>
        </w:rPr>
      </w:pPr>
      <w:r>
        <w:t>[R</w:t>
      </w:r>
      <w:proofErr w:type="gramStart"/>
      <w:r>
        <w:t>2]display</w:t>
      </w:r>
      <w:proofErr w:type="gramEnd"/>
      <w:r>
        <w:t xml:space="preserve"> </w:t>
      </w:r>
      <w:proofErr w:type="spellStart"/>
      <w:r>
        <w:t>ip</w:t>
      </w:r>
      <w:proofErr w:type="spellEnd"/>
      <w:r>
        <w:t xml:space="preserve"> routing-table </w:t>
      </w:r>
    </w:p>
    <w:p w14:paraId="5F8B26DE" w14:textId="77777777" w:rsidR="00870A08" w:rsidRDefault="003A5418">
      <w:pPr>
        <w:pStyle w:val="aff6"/>
      </w:pPr>
      <w:r>
        <w:t>Route Flags: R - relay, D - download to fib</w:t>
      </w:r>
    </w:p>
    <w:p w14:paraId="785EF3FA" w14:textId="77777777" w:rsidR="00870A08" w:rsidRDefault="003A5418">
      <w:pPr>
        <w:pStyle w:val="aff6"/>
      </w:pPr>
      <w:r>
        <w:t>----------------------------------------------------------------------------</w:t>
      </w:r>
    </w:p>
    <w:p w14:paraId="6DC2BC26" w14:textId="77777777" w:rsidR="00870A08" w:rsidRDefault="003A5418">
      <w:pPr>
        <w:pStyle w:val="aff6"/>
      </w:pPr>
      <w:r>
        <w:t>Routing Tables: Public</w:t>
      </w:r>
    </w:p>
    <w:p w14:paraId="62B8E13C" w14:textId="77777777" w:rsidR="00870A08" w:rsidRDefault="003A5418">
      <w:pPr>
        <w:pStyle w:val="aff6"/>
      </w:pPr>
      <w:r>
        <w:t xml:space="preserve">         </w:t>
      </w:r>
      <w:proofErr w:type="gramStart"/>
      <w:r>
        <w:t>Destinations :</w:t>
      </w:r>
      <w:proofErr w:type="gramEnd"/>
      <w:r>
        <w:t xml:space="preserve"> </w:t>
      </w:r>
      <w:r>
        <w:rPr>
          <w:rFonts w:hint="eastAsia"/>
        </w:rPr>
        <w:t>7</w:t>
      </w:r>
      <w:r>
        <w:t xml:space="preserve">        Routes : </w:t>
      </w:r>
      <w:r>
        <w:rPr>
          <w:rFonts w:hint="eastAsia"/>
        </w:rPr>
        <w:t>7</w:t>
      </w:r>
      <w:r>
        <w:t xml:space="preserve">    </w:t>
      </w:r>
    </w:p>
    <w:p w14:paraId="69A59622" w14:textId="77777777" w:rsidR="00870A08" w:rsidRDefault="003A5418">
      <w:pPr>
        <w:pStyle w:val="aff6"/>
      </w:pPr>
      <w:r>
        <w:t xml:space="preserve">Destination/Mask  </w:t>
      </w:r>
      <w:r>
        <w:rPr>
          <w:rFonts w:hint="eastAsia"/>
        </w:rPr>
        <w:t xml:space="preserve">  </w:t>
      </w:r>
      <w:r>
        <w:t xml:space="preserve">Proto </w:t>
      </w:r>
      <w:proofErr w:type="gramStart"/>
      <w:r>
        <w:t>Pre  Cost</w:t>
      </w:r>
      <w:proofErr w:type="gramEnd"/>
      <w:r>
        <w:t xml:space="preserve">  Flags </w:t>
      </w:r>
      <w:proofErr w:type="spellStart"/>
      <w:r>
        <w:t>NextHop</w:t>
      </w:r>
      <w:proofErr w:type="spellEnd"/>
      <w:r>
        <w:t xml:space="preserve">     Interface</w:t>
      </w:r>
    </w:p>
    <w:p w14:paraId="107D804E" w14:textId="77777777" w:rsidR="00870A08" w:rsidRDefault="003A5418">
      <w:pPr>
        <w:pStyle w:val="aff6"/>
      </w:pPr>
      <w:r>
        <w:lastRenderedPageBreak/>
        <w:t xml:space="preserve">   10.0.12.0/24  </w:t>
      </w:r>
      <w:r>
        <w:rPr>
          <w:rFonts w:hint="eastAsia"/>
        </w:rPr>
        <w:t xml:space="preserve">   </w:t>
      </w:r>
      <w:proofErr w:type="gramStart"/>
      <w:r>
        <w:t>Direct  0</w:t>
      </w:r>
      <w:proofErr w:type="gramEnd"/>
      <w:r>
        <w:t xml:space="preserve">    0     D   10.0.12.2     </w:t>
      </w:r>
      <w:r>
        <w:rPr>
          <w:sz w:val="20"/>
          <w:szCs w:val="20"/>
        </w:rPr>
        <w:t>GigabitEthernet0/0/</w:t>
      </w:r>
      <w:r>
        <w:rPr>
          <w:rFonts w:hint="eastAsia"/>
          <w:sz w:val="20"/>
          <w:szCs w:val="20"/>
        </w:rPr>
        <w:t>0</w:t>
      </w:r>
    </w:p>
    <w:p w14:paraId="39AFDDAB" w14:textId="77777777" w:rsidR="00870A08" w:rsidRDefault="003A5418">
      <w:pPr>
        <w:pStyle w:val="aff6"/>
      </w:pPr>
      <w:r>
        <w:t xml:space="preserve">   10.0.12.2/32  </w:t>
      </w:r>
      <w:r>
        <w:rPr>
          <w:rFonts w:hint="eastAsia"/>
        </w:rPr>
        <w:t xml:space="preserve">   </w:t>
      </w:r>
      <w:proofErr w:type="gramStart"/>
      <w:r>
        <w:t>Direct  0</w:t>
      </w:r>
      <w:proofErr w:type="gramEnd"/>
      <w:r>
        <w:t xml:space="preserve">    0     D   127.0.0.1     </w:t>
      </w:r>
      <w:r>
        <w:rPr>
          <w:sz w:val="20"/>
          <w:szCs w:val="20"/>
        </w:rPr>
        <w:t>GigabitEthernet0/0/</w:t>
      </w:r>
      <w:r>
        <w:rPr>
          <w:rFonts w:hint="eastAsia"/>
          <w:sz w:val="20"/>
          <w:szCs w:val="20"/>
        </w:rPr>
        <w:t>0</w:t>
      </w:r>
    </w:p>
    <w:p w14:paraId="2AD7BED7" w14:textId="77777777" w:rsidR="00870A08" w:rsidRDefault="003A5418">
      <w:pPr>
        <w:pStyle w:val="aff6"/>
      </w:pPr>
      <w:r>
        <w:t xml:space="preserve">   127.0.0.0/8   </w:t>
      </w:r>
      <w:r>
        <w:rPr>
          <w:rFonts w:hint="eastAsia"/>
        </w:rPr>
        <w:t xml:space="preserve">   </w:t>
      </w:r>
      <w:proofErr w:type="gramStart"/>
      <w:r>
        <w:t>Direct  0</w:t>
      </w:r>
      <w:proofErr w:type="gramEnd"/>
      <w:r>
        <w:t xml:space="preserve">    0     D   127.0.0.1     InLoopBack0</w:t>
      </w:r>
    </w:p>
    <w:p w14:paraId="31C11027" w14:textId="77777777" w:rsidR="00870A08" w:rsidRDefault="003A5418">
      <w:pPr>
        <w:pStyle w:val="aff6"/>
      </w:pPr>
      <w:r>
        <w:t xml:space="preserve">   127.0.0.1/32  </w:t>
      </w:r>
      <w:r>
        <w:rPr>
          <w:rFonts w:hint="eastAsia"/>
        </w:rPr>
        <w:t xml:space="preserve">   </w:t>
      </w:r>
      <w:proofErr w:type="gramStart"/>
      <w:r>
        <w:t>Direct  0</w:t>
      </w:r>
      <w:proofErr w:type="gramEnd"/>
      <w:r>
        <w:t xml:space="preserve">    0    </w:t>
      </w:r>
      <w:r>
        <w:rPr>
          <w:rFonts w:hint="eastAsia"/>
        </w:rPr>
        <w:t xml:space="preserve"> </w:t>
      </w:r>
      <w:r>
        <w:t>D   127.0.0.1     InLoopBack0</w:t>
      </w:r>
    </w:p>
    <w:p w14:paraId="56957E09" w14:textId="77777777" w:rsidR="00870A08" w:rsidRDefault="003A5418">
      <w:pPr>
        <w:pStyle w:val="aff6"/>
        <w:rPr>
          <w:shd w:val="pct10" w:color="auto" w:fill="FFFFFF"/>
        </w:rPr>
      </w:pPr>
      <w:r>
        <w:t xml:space="preserve">   </w:t>
      </w:r>
      <w:r>
        <w:rPr>
          <w:shd w:val="pct10" w:color="auto" w:fill="FFFFFF"/>
        </w:rPr>
        <w:t>192.168.10.0/</w:t>
      </w:r>
      <w:proofErr w:type="gramStart"/>
      <w:r>
        <w:rPr>
          <w:shd w:val="pct10" w:color="auto" w:fill="FFFFFF"/>
        </w:rPr>
        <w:t>24  RIP</w:t>
      </w:r>
      <w:proofErr w:type="gramEnd"/>
      <w:r>
        <w:rPr>
          <w:shd w:val="pct10" w:color="auto" w:fill="FFFFFF"/>
        </w:rPr>
        <w:t xml:space="preserve">  100  1       D   10.0.12.1   </w:t>
      </w:r>
      <w:r>
        <w:rPr>
          <w:rFonts w:hint="eastAsia"/>
          <w:shd w:val="pct10" w:color="auto" w:fill="FFFFFF"/>
        </w:rPr>
        <w:t xml:space="preserve">  </w:t>
      </w:r>
      <w:r>
        <w:rPr>
          <w:sz w:val="20"/>
          <w:szCs w:val="20"/>
          <w:shd w:val="pct10" w:color="auto" w:fill="FFFFFF"/>
        </w:rPr>
        <w:t>GigabitEthernet0/0/</w:t>
      </w:r>
      <w:r>
        <w:rPr>
          <w:rFonts w:hint="eastAsia"/>
          <w:sz w:val="20"/>
          <w:szCs w:val="20"/>
          <w:shd w:val="pct10" w:color="auto" w:fill="FFFFFF"/>
        </w:rPr>
        <w:t>0</w:t>
      </w:r>
    </w:p>
    <w:p w14:paraId="4010FF41" w14:textId="77777777" w:rsidR="00870A08" w:rsidRDefault="003A5418">
      <w:pPr>
        <w:pStyle w:val="aff6"/>
      </w:pPr>
      <w:r>
        <w:t xml:space="preserve">   192.168.20.0/</w:t>
      </w:r>
      <w:proofErr w:type="gramStart"/>
      <w:r>
        <w:t>24  Direct</w:t>
      </w:r>
      <w:proofErr w:type="gramEnd"/>
      <w:r>
        <w:t xml:space="preserve">  0    0    D   192.168.20.1 </w:t>
      </w:r>
      <w:r>
        <w:rPr>
          <w:sz w:val="20"/>
          <w:szCs w:val="20"/>
        </w:rPr>
        <w:t>GigabitEthernet0/0/</w:t>
      </w:r>
      <w:r>
        <w:rPr>
          <w:rFonts w:hint="eastAsia"/>
          <w:sz w:val="20"/>
          <w:szCs w:val="20"/>
        </w:rPr>
        <w:t>1</w:t>
      </w:r>
    </w:p>
    <w:p w14:paraId="671D2E3D" w14:textId="77777777" w:rsidR="00870A08" w:rsidRDefault="003A5418">
      <w:pPr>
        <w:pStyle w:val="aff6"/>
      </w:pPr>
      <w:r>
        <w:t xml:space="preserve">   192.168.20.1/</w:t>
      </w:r>
      <w:proofErr w:type="gramStart"/>
      <w:r>
        <w:t>32  Direct</w:t>
      </w:r>
      <w:proofErr w:type="gramEnd"/>
      <w:r>
        <w:t xml:space="preserve">  0    0    D   127.0.0.1     </w:t>
      </w:r>
      <w:r>
        <w:rPr>
          <w:sz w:val="20"/>
          <w:szCs w:val="20"/>
        </w:rPr>
        <w:t>GigabitEthernet0/0/</w:t>
      </w:r>
      <w:r>
        <w:rPr>
          <w:rFonts w:hint="eastAsia"/>
          <w:sz w:val="20"/>
          <w:szCs w:val="20"/>
        </w:rPr>
        <w:t>1</w:t>
      </w:r>
    </w:p>
    <w:p w14:paraId="6583BAE4" w14:textId="77777777" w:rsidR="00870A08" w:rsidRDefault="00870A08">
      <w:pPr>
        <w:ind w:firstLine="402"/>
        <w:rPr>
          <w:rFonts w:ascii="Courier New" w:eastAsia="宋体" w:hAnsi="Courier New"/>
          <w:b/>
          <w:sz w:val="20"/>
          <w:szCs w:val="20"/>
        </w:rPr>
      </w:pPr>
    </w:p>
    <w:p w14:paraId="09A5A9C7" w14:textId="77777777" w:rsidR="00870A08" w:rsidRDefault="003A5418">
      <w:pPr>
        <w:ind w:firstLineChars="202" w:firstLine="424"/>
      </w:pPr>
      <w:r>
        <w:rPr>
          <w:rFonts w:hint="eastAsia"/>
        </w:rPr>
        <w:t>发现路由表中已经存在</w:t>
      </w:r>
      <w:r>
        <w:rPr>
          <w:rFonts w:hint="eastAsia"/>
        </w:rPr>
        <w:t>R1</w:t>
      </w:r>
      <w:r>
        <w:rPr>
          <w:rFonts w:hint="eastAsia"/>
        </w:rPr>
        <w:t>发送过来的路由条目。同样也可以使用命令</w:t>
      </w:r>
      <w:r>
        <w:rPr>
          <w:b/>
        </w:rPr>
        <w:t xml:space="preserve">rip version 2 </w:t>
      </w:r>
      <w:proofErr w:type="spellStart"/>
      <w:r>
        <w:rPr>
          <w:rFonts w:hint="eastAsia"/>
          <w:b/>
        </w:rPr>
        <w:t>mutli</w:t>
      </w:r>
      <w:r>
        <w:rPr>
          <w:b/>
        </w:rPr>
        <w:t>cast</w:t>
      </w:r>
      <w:proofErr w:type="spellEnd"/>
      <w:r>
        <w:rPr>
          <w:rFonts w:hint="eastAsia"/>
        </w:rPr>
        <w:t>，即使</w:t>
      </w:r>
      <w:r>
        <w:rPr>
          <w:rFonts w:hint="eastAsia"/>
        </w:rPr>
        <w:t>R1</w:t>
      </w:r>
      <w:r>
        <w:rPr>
          <w:rFonts w:hint="eastAsia"/>
        </w:rPr>
        <w:t>能够以组播方式发送</w:t>
      </w:r>
      <w:r>
        <w:rPr>
          <w:rFonts w:hint="eastAsia"/>
        </w:rPr>
        <w:t>RIPv2</w:t>
      </w:r>
      <w:r>
        <w:rPr>
          <w:rFonts w:hint="eastAsia"/>
        </w:rPr>
        <w:t>报文，效果一样，不再验证。</w:t>
      </w:r>
    </w:p>
    <w:p w14:paraId="336EEED1" w14:textId="77777777" w:rsidR="00870A08" w:rsidRDefault="003A5418">
      <w:pPr>
        <w:ind w:firstLine="420"/>
      </w:pPr>
      <w:r>
        <w:rPr>
          <w:rFonts w:hint="eastAsia"/>
        </w:rPr>
        <w:t>在配置</w:t>
      </w:r>
      <w:r>
        <w:rPr>
          <w:rFonts w:hint="eastAsia"/>
        </w:rPr>
        <w:t>RIP</w:t>
      </w:r>
      <w:r>
        <w:rPr>
          <w:rFonts w:hint="eastAsia"/>
        </w:rPr>
        <w:t>协议时建议路由器之间配置相同</w:t>
      </w:r>
      <w:r>
        <w:rPr>
          <w:rFonts w:hint="eastAsia"/>
        </w:rPr>
        <w:t>RIP</w:t>
      </w:r>
      <w:r>
        <w:rPr>
          <w:rFonts w:hint="eastAsia"/>
        </w:rPr>
        <w:t>版本，即所有路由器都配置</w:t>
      </w:r>
      <w:r>
        <w:rPr>
          <w:rFonts w:hint="eastAsia"/>
        </w:rPr>
        <w:t>RIPv1</w:t>
      </w:r>
      <w:r>
        <w:rPr>
          <w:rFonts w:hint="eastAsia"/>
        </w:rPr>
        <w:t>或者都配置</w:t>
      </w:r>
      <w:r>
        <w:rPr>
          <w:rFonts w:hint="eastAsia"/>
        </w:rPr>
        <w:t>RIP v2</w:t>
      </w:r>
      <w:r>
        <w:rPr>
          <w:rFonts w:hint="eastAsia"/>
        </w:rPr>
        <w:t>。以避免可能由于错误配置而导致</w:t>
      </w:r>
      <w:r>
        <w:rPr>
          <w:rFonts w:hint="eastAsia"/>
        </w:rPr>
        <w:t>RIP</w:t>
      </w:r>
      <w:r>
        <w:rPr>
          <w:rFonts w:hint="eastAsia"/>
        </w:rPr>
        <w:t>协议无法正常工作。</w:t>
      </w:r>
    </w:p>
    <w:p w14:paraId="41CC9241" w14:textId="77777777" w:rsidR="00870A08" w:rsidRDefault="003A5418">
      <w:pPr>
        <w:pStyle w:val="2"/>
        <w:numPr>
          <w:ilvl w:val="0"/>
          <w:numId w:val="31"/>
        </w:numPr>
        <w:ind w:left="426" w:hanging="426"/>
      </w:pPr>
      <w:r>
        <w:rPr>
          <w:rFonts w:hint="eastAsia"/>
        </w:rPr>
        <w:t>配置</w:t>
      </w:r>
      <w:r>
        <w:rPr>
          <w:rFonts w:hint="eastAsia"/>
        </w:rPr>
        <w:t>RIP</w:t>
      </w:r>
      <w:r>
        <w:rPr>
          <w:rFonts w:hint="eastAsia"/>
        </w:rPr>
        <w:t>的定时器</w:t>
      </w:r>
    </w:p>
    <w:p w14:paraId="6013A8A5" w14:textId="77777777" w:rsidR="00870A08" w:rsidRDefault="003A5418">
      <w:pPr>
        <w:ind w:firstLine="420"/>
      </w:pPr>
      <w:r>
        <w:rPr>
          <w:rFonts w:hint="eastAsia"/>
        </w:rPr>
        <w:t>配置完</w:t>
      </w:r>
      <w:r>
        <w:rPr>
          <w:rFonts w:hint="eastAsia"/>
        </w:rPr>
        <w:t>RIP</w:t>
      </w:r>
      <w:r>
        <w:rPr>
          <w:rFonts w:hint="eastAsia"/>
        </w:rPr>
        <w:t>版本兼容后，再次在</w:t>
      </w:r>
      <w:r>
        <w:rPr>
          <w:rFonts w:hint="eastAsia"/>
        </w:rPr>
        <w:t>R1</w:t>
      </w:r>
      <w:r>
        <w:rPr>
          <w:rFonts w:hint="eastAsia"/>
        </w:rPr>
        <w:t>的</w:t>
      </w:r>
      <w:r>
        <w:rPr>
          <w:rFonts w:hint="eastAsia"/>
        </w:rPr>
        <w:t xml:space="preserve">GE </w:t>
      </w:r>
      <w:r>
        <w:t>0/0/</w:t>
      </w:r>
      <w:r>
        <w:rPr>
          <w:rFonts w:hint="eastAsia"/>
        </w:rPr>
        <w:t>0</w:t>
      </w:r>
      <w:r>
        <w:rPr>
          <w:rFonts w:hint="eastAsia"/>
        </w:rPr>
        <w:t>接口上通过抓</w:t>
      </w:r>
      <w:proofErr w:type="gramStart"/>
      <w:r>
        <w:rPr>
          <w:rFonts w:hint="eastAsia"/>
        </w:rPr>
        <w:t>包分析</w:t>
      </w:r>
      <w:proofErr w:type="gramEnd"/>
      <w:r>
        <w:rPr>
          <w:rFonts w:hint="eastAsia"/>
        </w:rPr>
        <w:t>R1</w:t>
      </w:r>
      <w:r>
        <w:rPr>
          <w:rFonts w:hint="eastAsia"/>
        </w:rPr>
        <w:t>和</w:t>
      </w:r>
      <w:r>
        <w:rPr>
          <w:rFonts w:hint="eastAsia"/>
        </w:rPr>
        <w:t>R2</w:t>
      </w:r>
      <w:r>
        <w:rPr>
          <w:rFonts w:hint="eastAsia"/>
        </w:rPr>
        <w:t>更新报文的发送情况。</w:t>
      </w:r>
    </w:p>
    <w:p w14:paraId="6D39A465" w14:textId="77777777" w:rsidR="00870A08" w:rsidRDefault="003A5418">
      <w:pPr>
        <w:pStyle w:val="aff6"/>
        <w:jc w:val="center"/>
      </w:pPr>
      <w:r>
        <w:rPr>
          <w:noProof/>
          <w:lang w:val="en-GB"/>
        </w:rPr>
        <w:drawing>
          <wp:inline distT="0" distB="0" distL="0" distR="0" wp14:anchorId="76E27B70" wp14:editId="69A66E86">
            <wp:extent cx="2390775" cy="619125"/>
            <wp:effectExtent l="0" t="0" r="0" b="0"/>
            <wp:docPr id="453" name="图片 12" descr="C:\Users\linkp\AppData\Roaming\Tencent\Users\106109501\QQ\WinTemp\RichOle\HY9}QR3MY@(C[QAYOP[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2" descr="C:\Users\linkp\AppData\Roaming\Tencent\Users\106109501\QQ\WinTemp\RichOle\HY9}QR3MY@(C[QAYOP[U%`6.jpg"/>
                    <pic:cNvPicPr>
                      <a:picLocks noChangeAspect="1" noChangeArrowheads="1"/>
                    </pic:cNvPicPr>
                  </pic:nvPicPr>
                  <pic:blipFill>
                    <a:blip r:embed="rId136" cstate="print">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2390775" cy="619125"/>
                    </a:xfrm>
                    <a:prstGeom prst="rect">
                      <a:avLst/>
                    </a:prstGeom>
                    <a:noFill/>
                    <a:ln>
                      <a:noFill/>
                    </a:ln>
                  </pic:spPr>
                </pic:pic>
              </a:graphicData>
            </a:graphic>
          </wp:inline>
        </w:drawing>
      </w:r>
    </w:p>
    <w:p w14:paraId="5764AA74" w14:textId="77777777" w:rsidR="00870A08" w:rsidRDefault="003A5418">
      <w:pPr>
        <w:pStyle w:val="aff6"/>
        <w:jc w:val="center"/>
      </w:pPr>
      <w:r>
        <w:rPr>
          <w:rFonts w:hint="eastAsia"/>
        </w:rPr>
        <w:t>图</w:t>
      </w:r>
      <w:r>
        <w:rPr>
          <w:rFonts w:hint="eastAsia"/>
        </w:rPr>
        <w:t>7-10</w:t>
      </w:r>
    </w:p>
    <w:p w14:paraId="4BEC1668" w14:textId="77777777" w:rsidR="00870A08" w:rsidRDefault="00870A08">
      <w:pPr>
        <w:pStyle w:val="aff6"/>
      </w:pPr>
    </w:p>
    <w:p w14:paraId="3B246DB2" w14:textId="77777777" w:rsidR="00870A08" w:rsidRDefault="003A5418">
      <w:pPr>
        <w:ind w:firstLine="420"/>
      </w:pPr>
      <w:r>
        <w:rPr>
          <w:rFonts w:hint="eastAsia"/>
        </w:rPr>
        <w:t>可以观察到</w:t>
      </w:r>
      <w:r>
        <w:rPr>
          <w:rFonts w:hint="eastAsia"/>
        </w:rPr>
        <w:t>R1</w:t>
      </w:r>
      <w:r>
        <w:rPr>
          <w:rFonts w:hint="eastAsia"/>
        </w:rPr>
        <w:t>在</w:t>
      </w:r>
      <w:r>
        <w:rPr>
          <w:rFonts w:hint="eastAsia"/>
        </w:rPr>
        <w:t>10</w:t>
      </w:r>
      <w:r>
        <w:rPr>
          <w:rFonts w:hint="eastAsia"/>
        </w:rPr>
        <w:t>秒时发送了一次更新，</w:t>
      </w:r>
      <w:r>
        <w:rPr>
          <w:rFonts w:hint="eastAsia"/>
        </w:rPr>
        <w:t>R2</w:t>
      </w:r>
      <w:r>
        <w:rPr>
          <w:rFonts w:hint="eastAsia"/>
        </w:rPr>
        <w:t>在</w:t>
      </w:r>
      <w:r>
        <w:rPr>
          <w:rFonts w:hint="eastAsia"/>
        </w:rPr>
        <w:t>34</w:t>
      </w:r>
      <w:r>
        <w:rPr>
          <w:rFonts w:hint="eastAsia"/>
        </w:rPr>
        <w:t>秒发送了一次更新，</w:t>
      </w:r>
      <w:r>
        <w:rPr>
          <w:rFonts w:hint="eastAsia"/>
        </w:rPr>
        <w:t>R1</w:t>
      </w:r>
      <w:r>
        <w:rPr>
          <w:rFonts w:hint="eastAsia"/>
        </w:rPr>
        <w:t>在</w:t>
      </w:r>
      <w:r>
        <w:rPr>
          <w:rFonts w:hint="eastAsia"/>
        </w:rPr>
        <w:t>40</w:t>
      </w:r>
      <w:r>
        <w:rPr>
          <w:rFonts w:hint="eastAsia"/>
        </w:rPr>
        <w:t>秒时发送了下一次更新，</w:t>
      </w:r>
      <w:r>
        <w:rPr>
          <w:rFonts w:hint="eastAsia"/>
        </w:rPr>
        <w:t>R2</w:t>
      </w:r>
      <w:r>
        <w:rPr>
          <w:rFonts w:hint="eastAsia"/>
        </w:rPr>
        <w:t>在</w:t>
      </w:r>
      <w:r>
        <w:rPr>
          <w:rFonts w:hint="eastAsia"/>
        </w:rPr>
        <w:t>65</w:t>
      </w:r>
      <w:r>
        <w:rPr>
          <w:rFonts w:hint="eastAsia"/>
        </w:rPr>
        <w:t>秒发送了下一次更新。即默认情况下</w:t>
      </w:r>
      <w:r>
        <w:rPr>
          <w:rFonts w:hint="eastAsia"/>
        </w:rPr>
        <w:t>RIP</w:t>
      </w:r>
      <w:r>
        <w:rPr>
          <w:rFonts w:hint="eastAsia"/>
        </w:rPr>
        <w:t>协议会每隔</w:t>
      </w:r>
      <w:r>
        <w:rPr>
          <w:rFonts w:hint="eastAsia"/>
        </w:rPr>
        <w:t>30</w:t>
      </w:r>
      <w:r>
        <w:rPr>
          <w:rFonts w:hint="eastAsia"/>
        </w:rPr>
        <w:t>秒左右发送一次路由更新。</w:t>
      </w:r>
    </w:p>
    <w:p w14:paraId="7F911E4D" w14:textId="77777777" w:rsidR="00870A08" w:rsidRDefault="003A5418">
      <w:pPr>
        <w:ind w:firstLine="420"/>
      </w:pPr>
      <w:r>
        <w:rPr>
          <w:rFonts w:hint="eastAsia"/>
        </w:rPr>
        <w:t>路由更新的有效期为超时定时器定义的时间</w:t>
      </w:r>
      <w:r>
        <w:rPr>
          <w:rFonts w:hint="eastAsia"/>
        </w:rPr>
        <w:t>180</w:t>
      </w:r>
      <w:r>
        <w:rPr>
          <w:rFonts w:hint="eastAsia"/>
        </w:rPr>
        <w:t>秒。即当在</w:t>
      </w:r>
      <w:r>
        <w:rPr>
          <w:rFonts w:hint="eastAsia"/>
        </w:rPr>
        <w:t>180</w:t>
      </w:r>
      <w:r>
        <w:rPr>
          <w:rFonts w:hint="eastAsia"/>
        </w:rPr>
        <w:t>秒内没有收到新的路由更新，则宣布该路由不可达，并从路由表中清除掉该路由条目。</w:t>
      </w:r>
    </w:p>
    <w:p w14:paraId="7D446B9A" w14:textId="77777777" w:rsidR="00870A08" w:rsidRDefault="003A5418">
      <w:pPr>
        <w:ind w:firstLine="420"/>
      </w:pPr>
      <w:r>
        <w:rPr>
          <w:rFonts w:hint="eastAsia"/>
        </w:rPr>
        <w:t>为了验证效果，在</w:t>
      </w:r>
      <w:r>
        <w:rPr>
          <w:rFonts w:hint="eastAsia"/>
        </w:rPr>
        <w:t>R1</w:t>
      </w:r>
      <w:r>
        <w:rPr>
          <w:rFonts w:hint="eastAsia"/>
        </w:rPr>
        <w:t>的</w:t>
      </w:r>
      <w:r>
        <w:t>G</w:t>
      </w:r>
      <w:r>
        <w:rPr>
          <w:rFonts w:hint="eastAsia"/>
        </w:rPr>
        <w:t xml:space="preserve">E </w:t>
      </w:r>
      <w:r>
        <w:t>0/0/</w:t>
      </w:r>
      <w:r>
        <w:rPr>
          <w:rFonts w:hint="eastAsia"/>
        </w:rPr>
        <w:t>0</w:t>
      </w:r>
      <w:r>
        <w:rPr>
          <w:rFonts w:hint="eastAsia"/>
        </w:rPr>
        <w:t>接口上配置停止发送</w:t>
      </w:r>
      <w:r>
        <w:rPr>
          <w:rFonts w:hint="eastAsia"/>
        </w:rPr>
        <w:t>RIP</w:t>
      </w:r>
      <w:r>
        <w:rPr>
          <w:rFonts w:hint="eastAsia"/>
        </w:rPr>
        <w:t>路由更新。</w:t>
      </w:r>
    </w:p>
    <w:p w14:paraId="44E0E80F" w14:textId="77777777" w:rsidR="00870A08" w:rsidRDefault="003A5418">
      <w:pPr>
        <w:pStyle w:val="aff6"/>
      </w:pPr>
      <w:r>
        <w:t>[R</w:t>
      </w:r>
      <w:proofErr w:type="gramStart"/>
      <w:r>
        <w:t>1]interface</w:t>
      </w:r>
      <w:proofErr w:type="gramEnd"/>
      <w:r>
        <w:t xml:space="preserve"> GigabitEthernet0/0/</w:t>
      </w:r>
      <w:r>
        <w:rPr>
          <w:rFonts w:hint="eastAsia"/>
        </w:rPr>
        <w:t>0</w:t>
      </w:r>
    </w:p>
    <w:p w14:paraId="03335DB2" w14:textId="77777777" w:rsidR="00870A08" w:rsidRDefault="003A5418">
      <w:pPr>
        <w:pStyle w:val="aff6"/>
      </w:pPr>
      <w:r>
        <w:t>[R1- GigabitEthernet0/0/</w:t>
      </w:r>
      <w:proofErr w:type="gramStart"/>
      <w:r>
        <w:rPr>
          <w:rFonts w:hint="eastAsia"/>
        </w:rPr>
        <w:t>0</w:t>
      </w:r>
      <w:r>
        <w:t>]undo</w:t>
      </w:r>
      <w:proofErr w:type="gramEnd"/>
      <w:r>
        <w:t xml:space="preserve"> rip output</w:t>
      </w:r>
    </w:p>
    <w:p w14:paraId="649E2BC3" w14:textId="77777777" w:rsidR="00870A08" w:rsidRDefault="00870A08">
      <w:pPr>
        <w:ind w:firstLine="420"/>
      </w:pPr>
    </w:p>
    <w:p w14:paraId="2301B73A" w14:textId="77777777" w:rsidR="00870A08" w:rsidRDefault="003A5418">
      <w:pPr>
        <w:ind w:firstLine="420"/>
      </w:pPr>
      <w:r>
        <w:rPr>
          <w:rFonts w:hint="eastAsia"/>
        </w:rPr>
        <w:t>配置完成后，此时</w:t>
      </w:r>
      <w:r>
        <w:rPr>
          <w:rFonts w:hint="eastAsia"/>
        </w:rPr>
        <w:t>R1</w:t>
      </w:r>
      <w:r>
        <w:rPr>
          <w:rFonts w:hint="eastAsia"/>
        </w:rPr>
        <w:t>的</w:t>
      </w:r>
      <w:r>
        <w:rPr>
          <w:rFonts w:hint="eastAsia"/>
        </w:rPr>
        <w:t>G 0/0/0</w:t>
      </w:r>
      <w:r>
        <w:rPr>
          <w:rFonts w:hint="eastAsia"/>
        </w:rPr>
        <w:t>接口上已经无法发送任何</w:t>
      </w:r>
      <w:r>
        <w:rPr>
          <w:rFonts w:hint="eastAsia"/>
        </w:rPr>
        <w:t>RIP</w:t>
      </w:r>
      <w:r>
        <w:rPr>
          <w:rFonts w:hint="eastAsia"/>
        </w:rPr>
        <w:t>路由更新，此时立刻查看</w:t>
      </w:r>
      <w:r>
        <w:rPr>
          <w:rFonts w:hint="eastAsia"/>
        </w:rPr>
        <w:t>R2</w:t>
      </w:r>
      <w:r>
        <w:rPr>
          <w:rFonts w:hint="eastAsia"/>
        </w:rPr>
        <w:t>的路由表。</w:t>
      </w:r>
    </w:p>
    <w:p w14:paraId="13DEFF52"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w:t>
      </w:r>
    </w:p>
    <w:p w14:paraId="6CF598B2" w14:textId="77777777" w:rsidR="00870A08" w:rsidRDefault="003A5418">
      <w:pPr>
        <w:pStyle w:val="aff6"/>
      </w:pPr>
      <w:r>
        <w:t>Route Flags: R - relay, D - download to fib</w:t>
      </w:r>
    </w:p>
    <w:p w14:paraId="24EFCF70" w14:textId="77777777" w:rsidR="00870A08" w:rsidRDefault="003A5418">
      <w:pPr>
        <w:pStyle w:val="aff6"/>
      </w:pPr>
      <w:r>
        <w:t>----------------------------------------------------------------------------</w:t>
      </w:r>
    </w:p>
    <w:p w14:paraId="1EF5CF62" w14:textId="77777777" w:rsidR="00870A08" w:rsidRDefault="003A5418">
      <w:pPr>
        <w:pStyle w:val="aff6"/>
      </w:pPr>
      <w:r>
        <w:t>Routing Tables: Public</w:t>
      </w:r>
    </w:p>
    <w:p w14:paraId="5721B852" w14:textId="77777777" w:rsidR="00870A08" w:rsidRDefault="003A5418">
      <w:pPr>
        <w:pStyle w:val="aff6"/>
      </w:pPr>
      <w:r>
        <w:t xml:space="preserve">         </w:t>
      </w:r>
      <w:proofErr w:type="gramStart"/>
      <w:r>
        <w:t>Destinations :</w:t>
      </w:r>
      <w:proofErr w:type="gramEnd"/>
      <w:r>
        <w:t xml:space="preserve"> </w:t>
      </w:r>
      <w:r>
        <w:rPr>
          <w:rFonts w:hint="eastAsia"/>
        </w:rPr>
        <w:t>7</w:t>
      </w:r>
      <w:r>
        <w:t xml:space="preserve">        Routes : </w:t>
      </w:r>
      <w:r>
        <w:rPr>
          <w:rFonts w:hint="eastAsia"/>
        </w:rPr>
        <w:t>7</w:t>
      </w:r>
      <w:r>
        <w:t xml:space="preserve">        </w:t>
      </w:r>
    </w:p>
    <w:p w14:paraId="43A8F3D6"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39F2E9C" w14:textId="77777777" w:rsidR="00870A08" w:rsidRDefault="003A5418">
      <w:pPr>
        <w:pStyle w:val="aff6"/>
      </w:pPr>
      <w:r>
        <w:t xml:space="preserve">      10.0.12.0/</w:t>
      </w:r>
      <w:proofErr w:type="gramStart"/>
      <w:r>
        <w:t>24  Direct</w:t>
      </w:r>
      <w:proofErr w:type="gramEnd"/>
      <w:r>
        <w:t xml:space="preserve">  0    0           D   10.0.12.2    GigabitEthernet0/0/</w:t>
      </w:r>
      <w:r>
        <w:rPr>
          <w:rFonts w:hint="eastAsia"/>
        </w:rPr>
        <w:t>0</w:t>
      </w:r>
    </w:p>
    <w:p w14:paraId="4CCBF6A8" w14:textId="77777777" w:rsidR="00870A08" w:rsidRDefault="003A5418">
      <w:pPr>
        <w:pStyle w:val="aff6"/>
      </w:pPr>
      <w:r>
        <w:t xml:space="preserve">      10.0.12.2/</w:t>
      </w:r>
      <w:proofErr w:type="gramStart"/>
      <w:r>
        <w:t>32  Direct</w:t>
      </w:r>
      <w:proofErr w:type="gramEnd"/>
      <w:r>
        <w:t xml:space="preserve">  0    0           D   127.0.0.1    GigabitEthernet0/0/</w:t>
      </w:r>
      <w:r>
        <w:rPr>
          <w:rFonts w:hint="eastAsia"/>
        </w:rPr>
        <w:t>0</w:t>
      </w:r>
    </w:p>
    <w:p w14:paraId="47C258A8" w14:textId="77777777" w:rsidR="00870A08" w:rsidRDefault="003A5418">
      <w:pPr>
        <w:pStyle w:val="aff6"/>
      </w:pPr>
      <w:r>
        <w:t xml:space="preserve">      127.0.0.0/8   </w:t>
      </w:r>
      <w:proofErr w:type="gramStart"/>
      <w:r>
        <w:t>Direct  0</w:t>
      </w:r>
      <w:proofErr w:type="gramEnd"/>
      <w:r>
        <w:t xml:space="preserve">    0           D   127.0.0.1     InLoopBack0</w:t>
      </w:r>
    </w:p>
    <w:p w14:paraId="05D005C4" w14:textId="77777777" w:rsidR="00870A08" w:rsidRDefault="003A5418">
      <w:pPr>
        <w:pStyle w:val="aff6"/>
      </w:pPr>
      <w:r>
        <w:t xml:space="preserve">      127.0.0.1/</w:t>
      </w:r>
      <w:proofErr w:type="gramStart"/>
      <w:r>
        <w:t>32  Direct</w:t>
      </w:r>
      <w:proofErr w:type="gramEnd"/>
      <w:r>
        <w:t xml:space="preserve">  0    0           D   127.0.0.1     InLoopBack0</w:t>
      </w:r>
    </w:p>
    <w:p w14:paraId="1879F6CA" w14:textId="77777777" w:rsidR="00870A08" w:rsidRDefault="003A5418">
      <w:pPr>
        <w:pStyle w:val="aff6"/>
        <w:rPr>
          <w:shd w:val="pct10" w:color="auto" w:fill="FFFFFF"/>
        </w:rPr>
      </w:pPr>
      <w:r>
        <w:t xml:space="preserve">   </w:t>
      </w:r>
      <w:r>
        <w:rPr>
          <w:shd w:val="pct10" w:color="auto" w:fill="FFFFFF"/>
        </w:rPr>
        <w:t>192.168.10.0/</w:t>
      </w:r>
      <w:proofErr w:type="gramStart"/>
      <w:r>
        <w:rPr>
          <w:shd w:val="pct10" w:color="auto" w:fill="FFFFFF"/>
        </w:rPr>
        <w:t>24  RIP</w:t>
      </w:r>
      <w:proofErr w:type="gramEnd"/>
      <w:r>
        <w:rPr>
          <w:shd w:val="pct10" w:color="auto" w:fill="FFFFFF"/>
        </w:rPr>
        <w:t xml:space="preserve">     100  1           D   10.0.12.1   </w:t>
      </w:r>
      <w:r>
        <w:t>GigabitEthernet0/0/</w:t>
      </w:r>
      <w:r>
        <w:rPr>
          <w:rFonts w:hint="eastAsia"/>
        </w:rPr>
        <w:t>0</w:t>
      </w:r>
    </w:p>
    <w:p w14:paraId="19FD5AE8" w14:textId="77777777" w:rsidR="00870A08" w:rsidRDefault="003A5418">
      <w:pPr>
        <w:pStyle w:val="aff6"/>
      </w:pPr>
      <w:r>
        <w:t xml:space="preserve">   192.168.20.0/</w:t>
      </w:r>
      <w:proofErr w:type="gramStart"/>
      <w:r>
        <w:t>24  Direct</w:t>
      </w:r>
      <w:proofErr w:type="gramEnd"/>
      <w:r>
        <w:t xml:space="preserve">  0    0          D   192.168.20.1</w:t>
      </w:r>
      <w:r>
        <w:rPr>
          <w:rFonts w:hint="eastAsia"/>
        </w:rPr>
        <w:t xml:space="preserve"> </w:t>
      </w:r>
      <w:r>
        <w:t>GigabitEthernet0/0/</w:t>
      </w:r>
      <w:r>
        <w:rPr>
          <w:rFonts w:hint="eastAsia"/>
        </w:rPr>
        <w:t>1</w:t>
      </w:r>
    </w:p>
    <w:p w14:paraId="2795409D" w14:textId="77777777" w:rsidR="00870A08" w:rsidRDefault="003A5418">
      <w:pPr>
        <w:pStyle w:val="aff6"/>
      </w:pPr>
      <w:r>
        <w:t>192.168.20.1/</w:t>
      </w:r>
      <w:proofErr w:type="gramStart"/>
      <w:r>
        <w:t>32  Direct</w:t>
      </w:r>
      <w:proofErr w:type="gramEnd"/>
      <w:r>
        <w:t xml:space="preserve">  0    0          D   127.0.0.1  </w:t>
      </w:r>
      <w:r>
        <w:rPr>
          <w:rFonts w:hint="eastAsia"/>
        </w:rPr>
        <w:t xml:space="preserve"> </w:t>
      </w:r>
      <w:r>
        <w:t xml:space="preserve"> GigabitEthernet0/0/</w:t>
      </w:r>
      <w:r>
        <w:rPr>
          <w:rFonts w:hint="eastAsia"/>
        </w:rPr>
        <w:t>1</w:t>
      </w:r>
    </w:p>
    <w:p w14:paraId="23DC81B5" w14:textId="77777777" w:rsidR="00870A08" w:rsidRDefault="00870A08">
      <w:pPr>
        <w:ind w:firstLine="420"/>
      </w:pPr>
    </w:p>
    <w:p w14:paraId="5D68B8D8" w14:textId="77777777" w:rsidR="00870A08" w:rsidRDefault="003A5418">
      <w:pPr>
        <w:ind w:firstLine="420"/>
      </w:pPr>
      <w:r>
        <w:rPr>
          <w:rFonts w:hint="eastAsia"/>
        </w:rPr>
        <w:t>可以观察到，从</w:t>
      </w:r>
      <w:r>
        <w:rPr>
          <w:rFonts w:hint="eastAsia"/>
        </w:rPr>
        <w:t>R1</w:t>
      </w:r>
      <w:r>
        <w:rPr>
          <w:rFonts w:hint="eastAsia"/>
        </w:rPr>
        <w:t>接收到的路由条目依然存在，原因是</w:t>
      </w:r>
      <w:r>
        <w:rPr>
          <w:rFonts w:hint="eastAsia"/>
        </w:rPr>
        <w:t>RIP</w:t>
      </w:r>
      <w:r>
        <w:rPr>
          <w:rFonts w:hint="eastAsia"/>
        </w:rPr>
        <w:t>超时定时器没有到期，该路由条目依然被保存在路由表中。</w:t>
      </w:r>
    </w:p>
    <w:p w14:paraId="15882A3C" w14:textId="77777777" w:rsidR="00870A08" w:rsidRDefault="003A5418">
      <w:pPr>
        <w:ind w:firstLine="420"/>
        <w:rPr>
          <w:kern w:val="0"/>
        </w:rPr>
      </w:pPr>
      <w:r>
        <w:rPr>
          <w:rFonts w:hint="eastAsia"/>
          <w:kern w:val="0"/>
        </w:rPr>
        <w:t>使用命令</w:t>
      </w:r>
      <w:r>
        <w:rPr>
          <w:rFonts w:hint="eastAsia"/>
          <w:b/>
          <w:kern w:val="0"/>
        </w:rPr>
        <w:t>display rip database</w:t>
      </w:r>
      <w:r>
        <w:rPr>
          <w:rFonts w:hint="eastAsia"/>
          <w:kern w:val="0"/>
        </w:rPr>
        <w:t>检查</w:t>
      </w:r>
      <w:r>
        <w:rPr>
          <w:rFonts w:hint="eastAsia"/>
          <w:kern w:val="0"/>
        </w:rPr>
        <w:t>R2</w:t>
      </w:r>
      <w:r>
        <w:rPr>
          <w:rFonts w:hint="eastAsia"/>
          <w:kern w:val="0"/>
        </w:rPr>
        <w:t>的</w:t>
      </w:r>
      <w:r>
        <w:rPr>
          <w:rFonts w:hint="eastAsia"/>
          <w:kern w:val="0"/>
        </w:rPr>
        <w:t>RIP</w:t>
      </w:r>
      <w:r>
        <w:rPr>
          <w:rFonts w:hint="eastAsia"/>
          <w:kern w:val="0"/>
        </w:rPr>
        <w:t>发布数据库中的所有激活路由。</w:t>
      </w:r>
      <w:r>
        <w:rPr>
          <w:kern w:val="0"/>
        </w:rPr>
        <w:t xml:space="preserve"> </w:t>
      </w:r>
    </w:p>
    <w:p w14:paraId="23C90BA0" w14:textId="77777777" w:rsidR="00870A08" w:rsidRDefault="003A5418">
      <w:pPr>
        <w:pStyle w:val="aff6"/>
      </w:pPr>
      <w:r>
        <w:t>[R</w:t>
      </w:r>
      <w:proofErr w:type="gramStart"/>
      <w:r>
        <w:t>2]display</w:t>
      </w:r>
      <w:proofErr w:type="gramEnd"/>
      <w:r>
        <w:t xml:space="preserve"> rip 1 database</w:t>
      </w:r>
    </w:p>
    <w:p w14:paraId="72CFCC11" w14:textId="77777777" w:rsidR="00870A08" w:rsidRDefault="003A5418">
      <w:pPr>
        <w:pStyle w:val="aff6"/>
      </w:pPr>
      <w:r>
        <w:t xml:space="preserve">Advertisement </w:t>
      </w:r>
      <w:proofErr w:type="gramStart"/>
      <w:r>
        <w:t>State :</w:t>
      </w:r>
      <w:proofErr w:type="gramEnd"/>
      <w:r>
        <w:t xml:space="preserve"> [A] - Advertised</w:t>
      </w:r>
    </w:p>
    <w:p w14:paraId="28D4AB4D" w14:textId="77777777" w:rsidR="00870A08" w:rsidRDefault="003A5418">
      <w:pPr>
        <w:pStyle w:val="aff6"/>
      </w:pPr>
      <w:r>
        <w:t xml:space="preserve">                       </w:t>
      </w:r>
      <w:r>
        <w:rPr>
          <w:rFonts w:hint="eastAsia"/>
        </w:rPr>
        <w:t xml:space="preserve">   </w:t>
      </w:r>
      <w:r>
        <w:t>[I] - Not Advertised/Withdraw</w:t>
      </w:r>
    </w:p>
    <w:p w14:paraId="01BC7E05" w14:textId="77777777" w:rsidR="00870A08" w:rsidRDefault="003A5418">
      <w:pPr>
        <w:pStyle w:val="aff6"/>
      </w:pPr>
      <w:r>
        <w:t xml:space="preserve"> ---------------------------------------------------</w:t>
      </w:r>
    </w:p>
    <w:p w14:paraId="373B3F83" w14:textId="77777777" w:rsidR="00870A08" w:rsidRDefault="003A5418">
      <w:pPr>
        <w:pStyle w:val="aff6"/>
      </w:pPr>
      <w:r>
        <w:t xml:space="preserve">   10.0.0.0/8, cost 0, </w:t>
      </w:r>
      <w:proofErr w:type="spellStart"/>
      <w:r>
        <w:t>ClassfulSumm</w:t>
      </w:r>
      <w:proofErr w:type="spellEnd"/>
    </w:p>
    <w:p w14:paraId="7700592F" w14:textId="77777777" w:rsidR="00870A08" w:rsidRDefault="003A5418">
      <w:pPr>
        <w:pStyle w:val="aff6"/>
      </w:pPr>
      <w:r>
        <w:t xml:space="preserve">   10.0.12.0/24, cost 0, [A], Rip-interface</w:t>
      </w:r>
    </w:p>
    <w:p w14:paraId="636A53B0" w14:textId="77777777" w:rsidR="00870A08" w:rsidRDefault="003A5418">
      <w:pPr>
        <w:pStyle w:val="aff6"/>
      </w:pPr>
      <w:r>
        <w:t xml:space="preserve">   192.168.10.0/24, cost 1, </w:t>
      </w:r>
      <w:proofErr w:type="spellStart"/>
      <w:r>
        <w:t>ClassfulSumm</w:t>
      </w:r>
      <w:proofErr w:type="spellEnd"/>
    </w:p>
    <w:p w14:paraId="01196B45" w14:textId="77777777" w:rsidR="00870A08" w:rsidRDefault="003A5418">
      <w:pPr>
        <w:pStyle w:val="aff6"/>
        <w:rPr>
          <w:shd w:val="pct10" w:color="auto" w:fill="FFFFFF"/>
        </w:rPr>
      </w:pPr>
      <w:r>
        <w:lastRenderedPageBreak/>
        <w:t xml:space="preserve">   </w:t>
      </w:r>
      <w:r>
        <w:rPr>
          <w:shd w:val="pct10" w:color="auto" w:fill="FFFFFF"/>
        </w:rPr>
        <w:t xml:space="preserve">192.168.10.0/24, cost 1, [A], </w:t>
      </w:r>
      <w:proofErr w:type="spellStart"/>
      <w:r>
        <w:rPr>
          <w:shd w:val="pct10" w:color="auto" w:fill="FFFFFF"/>
        </w:rPr>
        <w:t>nexthop</w:t>
      </w:r>
      <w:proofErr w:type="spellEnd"/>
      <w:r>
        <w:rPr>
          <w:shd w:val="pct10" w:color="auto" w:fill="FFFFFF"/>
        </w:rPr>
        <w:t xml:space="preserve"> 10.0.12.1</w:t>
      </w:r>
    </w:p>
    <w:p w14:paraId="4734F1DC" w14:textId="77777777" w:rsidR="00870A08" w:rsidRDefault="003A5418">
      <w:pPr>
        <w:pStyle w:val="aff6"/>
      </w:pPr>
      <w:r>
        <w:t xml:space="preserve">   192.168.20.0/24, cost 0, </w:t>
      </w:r>
      <w:proofErr w:type="spellStart"/>
      <w:r>
        <w:t>ClassfulSumm</w:t>
      </w:r>
      <w:proofErr w:type="spellEnd"/>
    </w:p>
    <w:p w14:paraId="552F5CD0" w14:textId="77777777" w:rsidR="00870A08" w:rsidRDefault="003A5418">
      <w:pPr>
        <w:pStyle w:val="aff6"/>
      </w:pPr>
      <w:r>
        <w:t>192.168.20.0/24, cost 0, [A], Rip-interface</w:t>
      </w:r>
    </w:p>
    <w:p w14:paraId="15087F57" w14:textId="77777777" w:rsidR="00870A08" w:rsidRDefault="00870A08">
      <w:pPr>
        <w:ind w:firstLine="360"/>
        <w:rPr>
          <w:rFonts w:ascii="Courier New" w:eastAsia="宋体" w:hAnsi="Courier New" w:cs="Courier New"/>
          <w:kern w:val="0"/>
          <w:sz w:val="18"/>
          <w:szCs w:val="18"/>
        </w:rPr>
      </w:pPr>
    </w:p>
    <w:p w14:paraId="0209F60A" w14:textId="77777777" w:rsidR="00870A08" w:rsidRDefault="003A5418">
      <w:pPr>
        <w:ind w:firstLine="420"/>
      </w:pPr>
      <w:r>
        <w:rPr>
          <w:rFonts w:hint="eastAsia"/>
          <w:kern w:val="0"/>
        </w:rPr>
        <w:t>看到路由条目也没有发生变化，状态仍然为</w:t>
      </w:r>
      <w:r>
        <w:rPr>
          <w:rFonts w:hint="eastAsia"/>
          <w:kern w:val="0"/>
        </w:rPr>
        <w:t>[A]</w:t>
      </w:r>
      <w:r>
        <w:rPr>
          <w:rFonts w:hint="eastAsia"/>
          <w:kern w:val="0"/>
        </w:rPr>
        <w:t>，即仍被通告。在</w:t>
      </w:r>
      <w:r>
        <w:rPr>
          <w:rFonts w:hint="eastAsia"/>
        </w:rPr>
        <w:t>等待超时计时器到期定义的</w:t>
      </w:r>
      <w:r>
        <w:rPr>
          <w:rFonts w:hint="eastAsia"/>
        </w:rPr>
        <w:t>180</w:t>
      </w:r>
      <w:r>
        <w:rPr>
          <w:rFonts w:hint="eastAsia"/>
        </w:rPr>
        <w:t>秒钟以后。</w:t>
      </w:r>
    </w:p>
    <w:p w14:paraId="53309168"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09473055" w14:textId="77777777" w:rsidR="00870A08" w:rsidRDefault="003A5418">
      <w:pPr>
        <w:pStyle w:val="aff6"/>
      </w:pPr>
      <w:r>
        <w:t>Route Flags: R - relay, D - download to fib</w:t>
      </w:r>
    </w:p>
    <w:p w14:paraId="0B15E66D" w14:textId="77777777" w:rsidR="00870A08" w:rsidRDefault="003A5418">
      <w:pPr>
        <w:pStyle w:val="aff6"/>
      </w:pPr>
      <w:r>
        <w:t>----------------------------------------------------------------------------</w:t>
      </w:r>
    </w:p>
    <w:p w14:paraId="6235AA41" w14:textId="77777777" w:rsidR="00870A08" w:rsidRDefault="003A5418">
      <w:pPr>
        <w:pStyle w:val="aff6"/>
      </w:pPr>
      <w:r>
        <w:t>Routing Tables: Public</w:t>
      </w:r>
    </w:p>
    <w:p w14:paraId="3FD16478" w14:textId="77777777" w:rsidR="00870A08" w:rsidRDefault="003A5418">
      <w:pPr>
        <w:pStyle w:val="aff6"/>
      </w:pPr>
      <w:r>
        <w:t xml:space="preserve">         </w:t>
      </w:r>
      <w:proofErr w:type="gramStart"/>
      <w:r>
        <w:t>Destinations :</w:t>
      </w:r>
      <w:proofErr w:type="gramEnd"/>
      <w:r>
        <w:t xml:space="preserve"> 7        Routes : 7        </w:t>
      </w:r>
    </w:p>
    <w:p w14:paraId="5F0815CD" w14:textId="77777777" w:rsidR="00870A08" w:rsidRDefault="003A5418">
      <w:pPr>
        <w:pStyle w:val="aff6"/>
      </w:pPr>
      <w:r>
        <w:t xml:space="preserve">Destination/Mask   </w:t>
      </w:r>
      <w:proofErr w:type="gramStart"/>
      <w:r>
        <w:t>Proto  Pre</w:t>
      </w:r>
      <w:proofErr w:type="gramEnd"/>
      <w:r>
        <w:t xml:space="preserve">  Cost  Flags </w:t>
      </w:r>
      <w:proofErr w:type="spellStart"/>
      <w:r>
        <w:t>NextHop</w:t>
      </w:r>
      <w:proofErr w:type="spellEnd"/>
      <w:r>
        <w:t xml:space="preserve">   Interface</w:t>
      </w:r>
    </w:p>
    <w:p w14:paraId="54393AE1" w14:textId="77777777" w:rsidR="00870A08" w:rsidRDefault="003A5418">
      <w:pPr>
        <w:pStyle w:val="aff6"/>
      </w:pPr>
      <w:r>
        <w:t xml:space="preserve">   10.0.12.0/24  </w:t>
      </w:r>
      <w:r>
        <w:rPr>
          <w:rFonts w:hint="eastAsia"/>
        </w:rPr>
        <w:t xml:space="preserve">   </w:t>
      </w:r>
      <w:proofErr w:type="gramStart"/>
      <w:r>
        <w:t>Direct  0</w:t>
      </w:r>
      <w:proofErr w:type="gramEnd"/>
      <w:r>
        <w:t xml:space="preserve">    0      D   10.0.12.2   </w:t>
      </w:r>
      <w:r>
        <w:rPr>
          <w:sz w:val="20"/>
          <w:szCs w:val="20"/>
        </w:rPr>
        <w:t>GigabitEthernet0/0/</w:t>
      </w:r>
      <w:r>
        <w:rPr>
          <w:rFonts w:hint="eastAsia"/>
          <w:sz w:val="20"/>
          <w:szCs w:val="20"/>
        </w:rPr>
        <w:t>0</w:t>
      </w:r>
    </w:p>
    <w:p w14:paraId="3294A8AC" w14:textId="77777777" w:rsidR="00870A08" w:rsidRDefault="003A5418">
      <w:pPr>
        <w:pStyle w:val="aff6"/>
      </w:pPr>
      <w:r>
        <w:t xml:space="preserve">   10.0.12.2/32  </w:t>
      </w:r>
      <w:r>
        <w:rPr>
          <w:rFonts w:hint="eastAsia"/>
        </w:rPr>
        <w:t xml:space="preserve">   </w:t>
      </w:r>
      <w:proofErr w:type="gramStart"/>
      <w:r>
        <w:t>Direct  0</w:t>
      </w:r>
      <w:proofErr w:type="gramEnd"/>
      <w:r>
        <w:t xml:space="preserve">    0      D   127.0.0.1    </w:t>
      </w:r>
      <w:r>
        <w:rPr>
          <w:sz w:val="20"/>
          <w:szCs w:val="20"/>
        </w:rPr>
        <w:t>GigabitEthernet0/0/</w:t>
      </w:r>
      <w:r>
        <w:rPr>
          <w:rFonts w:hint="eastAsia"/>
          <w:sz w:val="20"/>
          <w:szCs w:val="20"/>
        </w:rPr>
        <w:t>0</w:t>
      </w:r>
    </w:p>
    <w:p w14:paraId="0C17ADA6" w14:textId="77777777" w:rsidR="00870A08" w:rsidRDefault="003A5418">
      <w:pPr>
        <w:pStyle w:val="aff6"/>
      </w:pPr>
      <w:r>
        <w:t xml:space="preserve">   127.0.0.0/8   </w:t>
      </w:r>
      <w:r>
        <w:rPr>
          <w:rFonts w:hint="eastAsia"/>
        </w:rPr>
        <w:t xml:space="preserve">   </w:t>
      </w:r>
      <w:proofErr w:type="gramStart"/>
      <w:r>
        <w:t>Direct  0</w:t>
      </w:r>
      <w:proofErr w:type="gramEnd"/>
      <w:r>
        <w:t xml:space="preserve">    0      D   127.0.0.1    </w:t>
      </w:r>
      <w:r>
        <w:rPr>
          <w:rFonts w:hint="eastAsia"/>
        </w:rPr>
        <w:t xml:space="preserve"> </w:t>
      </w:r>
      <w:r>
        <w:t>InLoopBack0</w:t>
      </w:r>
    </w:p>
    <w:p w14:paraId="036D60A5"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w:t>
      </w:r>
      <w:r>
        <w:rPr>
          <w:rFonts w:hint="eastAsia"/>
        </w:rPr>
        <w:t xml:space="preserve"> </w:t>
      </w:r>
      <w:r>
        <w:t>InLoopBack0</w:t>
      </w:r>
    </w:p>
    <w:p w14:paraId="16215B48" w14:textId="77777777" w:rsidR="00870A08" w:rsidRDefault="003A5418">
      <w:pPr>
        <w:pStyle w:val="aff6"/>
      </w:pPr>
      <w:r>
        <w:t xml:space="preserve">   192.168.20.0/</w:t>
      </w:r>
      <w:proofErr w:type="gramStart"/>
      <w:r>
        <w:t>24  Direct</w:t>
      </w:r>
      <w:proofErr w:type="gramEnd"/>
      <w:r>
        <w:t xml:space="preserve">  0    0     D   192.168.20.1  </w:t>
      </w:r>
      <w:r>
        <w:rPr>
          <w:sz w:val="20"/>
          <w:szCs w:val="20"/>
        </w:rPr>
        <w:t>GigabitEthernet0/0/</w:t>
      </w:r>
      <w:r>
        <w:rPr>
          <w:rFonts w:hint="eastAsia"/>
          <w:sz w:val="20"/>
          <w:szCs w:val="20"/>
        </w:rPr>
        <w:t>1</w:t>
      </w:r>
    </w:p>
    <w:p w14:paraId="18B79B9F" w14:textId="77777777" w:rsidR="00870A08" w:rsidRDefault="003A5418">
      <w:pPr>
        <w:pStyle w:val="aff6"/>
      </w:pPr>
      <w:r>
        <w:t xml:space="preserve">  192.168.20.1/</w:t>
      </w:r>
      <w:proofErr w:type="gramStart"/>
      <w:r>
        <w:t>32  Direct</w:t>
      </w:r>
      <w:proofErr w:type="gramEnd"/>
      <w:r>
        <w:t xml:space="preserve">  0    0     D   127.0.0.1      </w:t>
      </w:r>
      <w:r>
        <w:rPr>
          <w:sz w:val="20"/>
          <w:szCs w:val="20"/>
        </w:rPr>
        <w:t>GigabitEthernet0/0/</w:t>
      </w:r>
      <w:r>
        <w:rPr>
          <w:rFonts w:hint="eastAsia"/>
          <w:sz w:val="20"/>
          <w:szCs w:val="20"/>
        </w:rPr>
        <w:t>1</w:t>
      </w:r>
    </w:p>
    <w:p w14:paraId="56D9DAA8" w14:textId="77777777" w:rsidR="00870A08" w:rsidRDefault="00870A08">
      <w:pPr>
        <w:ind w:firstLine="420"/>
      </w:pPr>
    </w:p>
    <w:p w14:paraId="7EA64C33" w14:textId="77777777" w:rsidR="00870A08" w:rsidRDefault="003A5418">
      <w:pPr>
        <w:ind w:firstLine="420"/>
      </w:pPr>
      <w:r>
        <w:rPr>
          <w:rFonts w:hint="eastAsia"/>
        </w:rPr>
        <w:t>可以观察到，</w:t>
      </w:r>
      <w:r>
        <w:rPr>
          <w:rFonts w:hint="eastAsia"/>
        </w:rPr>
        <w:t>R2</w:t>
      </w:r>
      <w:r>
        <w:rPr>
          <w:rFonts w:hint="eastAsia"/>
        </w:rPr>
        <w:t>的路由表中已经无法看到</w:t>
      </w:r>
      <w:r>
        <w:rPr>
          <w:rFonts w:hint="eastAsia"/>
        </w:rPr>
        <w:t>R1</w:t>
      </w:r>
      <w:r>
        <w:rPr>
          <w:rFonts w:hint="eastAsia"/>
        </w:rPr>
        <w:t>发送过来的路由条目。原因是超时定时器已经到期，该路由条目被定义为失效，已经从路由表中清除了。</w:t>
      </w:r>
    </w:p>
    <w:p w14:paraId="4CC63351" w14:textId="77777777" w:rsidR="00870A08" w:rsidRDefault="003A5418">
      <w:pPr>
        <w:ind w:firstLine="420"/>
      </w:pPr>
      <w:r>
        <w:rPr>
          <w:rFonts w:hint="eastAsia"/>
        </w:rPr>
        <w:t>同时再次检查</w:t>
      </w:r>
      <w:r>
        <w:rPr>
          <w:rFonts w:hint="eastAsia"/>
        </w:rPr>
        <w:t>R2</w:t>
      </w:r>
      <w:r>
        <w:rPr>
          <w:rFonts w:hint="eastAsia"/>
        </w:rPr>
        <w:t>的路由表和发布数据库。</w:t>
      </w:r>
    </w:p>
    <w:p w14:paraId="6AAB8EC1" w14:textId="77777777" w:rsidR="00870A08" w:rsidRDefault="003A5418">
      <w:pPr>
        <w:pStyle w:val="aff6"/>
      </w:pPr>
      <w:r>
        <w:t>[R</w:t>
      </w:r>
      <w:proofErr w:type="gramStart"/>
      <w:r>
        <w:t>2]display</w:t>
      </w:r>
      <w:proofErr w:type="gramEnd"/>
      <w:r>
        <w:t xml:space="preserve"> rip 1 database</w:t>
      </w:r>
    </w:p>
    <w:p w14:paraId="52906445" w14:textId="77777777" w:rsidR="00870A08" w:rsidRDefault="003A5418">
      <w:pPr>
        <w:pStyle w:val="aff6"/>
      </w:pPr>
      <w:r>
        <w:t xml:space="preserve">Advertisement </w:t>
      </w:r>
      <w:proofErr w:type="gramStart"/>
      <w:r>
        <w:t>State :</w:t>
      </w:r>
      <w:proofErr w:type="gramEnd"/>
      <w:r>
        <w:t xml:space="preserve"> [A] - Advertised</w:t>
      </w:r>
    </w:p>
    <w:p w14:paraId="086382F6" w14:textId="77777777" w:rsidR="00870A08" w:rsidRDefault="003A5418">
      <w:pPr>
        <w:pStyle w:val="aff6"/>
      </w:pPr>
      <w:r>
        <w:t xml:space="preserve">                       </w:t>
      </w:r>
      <w:r>
        <w:rPr>
          <w:rFonts w:hint="eastAsia"/>
        </w:rPr>
        <w:t xml:space="preserve">   </w:t>
      </w:r>
      <w:r>
        <w:t>[I] - Not Advertised/Withdraw</w:t>
      </w:r>
    </w:p>
    <w:p w14:paraId="6CA3CD50" w14:textId="77777777" w:rsidR="00870A08" w:rsidRDefault="003A5418">
      <w:pPr>
        <w:pStyle w:val="aff6"/>
      </w:pPr>
      <w:r>
        <w:t xml:space="preserve"> ---------------------------------------------------</w:t>
      </w:r>
    </w:p>
    <w:p w14:paraId="63086DDF" w14:textId="77777777" w:rsidR="00870A08" w:rsidRDefault="003A5418">
      <w:pPr>
        <w:pStyle w:val="aff6"/>
      </w:pPr>
      <w:r>
        <w:t xml:space="preserve">   10.0.0.0/8, cost 0, </w:t>
      </w:r>
      <w:proofErr w:type="spellStart"/>
      <w:r>
        <w:t>ClassfulSumm</w:t>
      </w:r>
      <w:proofErr w:type="spellEnd"/>
    </w:p>
    <w:p w14:paraId="556BEEEF" w14:textId="77777777" w:rsidR="00870A08" w:rsidRDefault="003A5418">
      <w:pPr>
        <w:pStyle w:val="aff6"/>
      </w:pPr>
      <w:r>
        <w:t xml:space="preserve">   10.0.12.0/24, cost 0, [A], Rip-interface</w:t>
      </w:r>
    </w:p>
    <w:p w14:paraId="28BA2862" w14:textId="77777777" w:rsidR="00870A08" w:rsidRDefault="003A5418">
      <w:pPr>
        <w:pStyle w:val="aff6"/>
      </w:pPr>
      <w:r>
        <w:lastRenderedPageBreak/>
        <w:t xml:space="preserve">   192.168.10.0/24, cost 16, </w:t>
      </w:r>
      <w:proofErr w:type="spellStart"/>
      <w:r>
        <w:t>ClassfulSumm</w:t>
      </w:r>
      <w:proofErr w:type="spellEnd"/>
    </w:p>
    <w:p w14:paraId="08ABFE1D" w14:textId="77777777" w:rsidR="00870A08" w:rsidRDefault="003A5418">
      <w:pPr>
        <w:pStyle w:val="aff6"/>
      </w:pPr>
      <w:r>
        <w:t xml:space="preserve">   </w:t>
      </w:r>
      <w:r>
        <w:rPr>
          <w:shd w:val="pct10" w:color="auto" w:fill="FFFFFF"/>
        </w:rPr>
        <w:t xml:space="preserve">192.168.10.0/24, cost 16, [I], </w:t>
      </w:r>
      <w:proofErr w:type="spellStart"/>
      <w:r>
        <w:rPr>
          <w:shd w:val="pct10" w:color="auto" w:fill="FFFFFF"/>
        </w:rPr>
        <w:t>nexthop</w:t>
      </w:r>
      <w:proofErr w:type="spellEnd"/>
      <w:r>
        <w:rPr>
          <w:shd w:val="pct10" w:color="auto" w:fill="FFFFFF"/>
        </w:rPr>
        <w:t xml:space="preserve"> 10.0.12.1</w:t>
      </w:r>
    </w:p>
    <w:p w14:paraId="49404F17" w14:textId="77777777" w:rsidR="00870A08" w:rsidRDefault="003A5418">
      <w:pPr>
        <w:pStyle w:val="aff6"/>
      </w:pPr>
      <w:r>
        <w:t xml:space="preserve">   192.168.20.0/24, cost 0, </w:t>
      </w:r>
      <w:proofErr w:type="spellStart"/>
      <w:r>
        <w:t>ClassfulSumm</w:t>
      </w:r>
      <w:proofErr w:type="spellEnd"/>
    </w:p>
    <w:p w14:paraId="4326F3CE" w14:textId="77777777" w:rsidR="00870A08" w:rsidRDefault="003A5418">
      <w:pPr>
        <w:pStyle w:val="aff6"/>
      </w:pPr>
      <w:r>
        <w:t>192.168.20.0/24, cost 0, [A], Rip-interface</w:t>
      </w:r>
    </w:p>
    <w:p w14:paraId="4864067E" w14:textId="77777777" w:rsidR="00870A08" w:rsidRDefault="00870A08">
      <w:pPr>
        <w:ind w:firstLine="420"/>
      </w:pPr>
    </w:p>
    <w:p w14:paraId="4059F5C0" w14:textId="77777777" w:rsidR="00870A08" w:rsidRDefault="003A5418">
      <w:pPr>
        <w:ind w:firstLine="420"/>
      </w:pPr>
      <w:r>
        <w:rPr>
          <w:rFonts w:hint="eastAsia"/>
        </w:rPr>
        <w:t>发现在数据库中可以看到该路由条目，但是该路由条目已经被标记为</w:t>
      </w:r>
      <w:r>
        <w:rPr>
          <w:rFonts w:hint="eastAsia"/>
        </w:rPr>
        <w:t>16</w:t>
      </w:r>
      <w:r>
        <w:rPr>
          <w:rFonts w:hint="eastAsia"/>
        </w:rPr>
        <w:t>跳，即不可达，并且状态标记为</w:t>
      </w:r>
      <w:r>
        <w:t>[I]</w:t>
      </w:r>
      <w:r>
        <w:rPr>
          <w:rFonts w:ascii="微软雅黑" w:hAnsi="微软雅黑" w:cs="Courier New" w:hint="eastAsia"/>
          <w:kern w:val="0"/>
          <w:szCs w:val="21"/>
        </w:rPr>
        <w:t>，该路由将不能被通告出去。虽然该条目已失效，但是仍然存在于发布数据库中的原因是</w:t>
      </w:r>
      <w:r>
        <w:rPr>
          <w:rFonts w:hint="eastAsia"/>
        </w:rPr>
        <w:t>RIP</w:t>
      </w:r>
      <w:r>
        <w:rPr>
          <w:rFonts w:hint="eastAsia"/>
        </w:rPr>
        <w:t>垃圾</w:t>
      </w:r>
      <w:r>
        <w:rPr>
          <w:rFonts w:ascii="微软雅黑" w:hAnsi="微软雅黑" w:cs="Courier New" w:hint="eastAsia"/>
          <w:kern w:val="0"/>
          <w:szCs w:val="21"/>
        </w:rPr>
        <w:t>收集定时器启动，且还没有到期，暂时不能从数据库中清除。</w:t>
      </w:r>
    </w:p>
    <w:p w14:paraId="5635A8C1" w14:textId="77777777" w:rsidR="00870A08" w:rsidRDefault="003A5418">
      <w:pPr>
        <w:ind w:firstLine="420"/>
        <w:rPr>
          <w:kern w:val="0"/>
        </w:rPr>
      </w:pPr>
      <w:r>
        <w:rPr>
          <w:rFonts w:hint="eastAsia"/>
          <w:kern w:val="0"/>
        </w:rPr>
        <w:t>如果在默认</w:t>
      </w:r>
      <w:r>
        <w:rPr>
          <w:rFonts w:hint="eastAsia"/>
          <w:kern w:val="0"/>
        </w:rPr>
        <w:t>120</w:t>
      </w:r>
      <w:r>
        <w:rPr>
          <w:rFonts w:hint="eastAsia"/>
          <w:kern w:val="0"/>
        </w:rPr>
        <w:t>秒仍然没有收到更新报文，垃圾收集定时器超时后将删除该表项。经过</w:t>
      </w:r>
      <w:r>
        <w:rPr>
          <w:rFonts w:hint="eastAsia"/>
          <w:kern w:val="0"/>
        </w:rPr>
        <w:t>120</w:t>
      </w:r>
      <w:r>
        <w:rPr>
          <w:rFonts w:hint="eastAsia"/>
          <w:kern w:val="0"/>
        </w:rPr>
        <w:t>秒后再查看</w:t>
      </w:r>
      <w:r>
        <w:rPr>
          <w:rFonts w:hint="eastAsia"/>
          <w:kern w:val="0"/>
        </w:rPr>
        <w:t>R2</w:t>
      </w:r>
      <w:r>
        <w:rPr>
          <w:rFonts w:hint="eastAsia"/>
          <w:kern w:val="0"/>
        </w:rPr>
        <w:t>上的发布数据库。</w:t>
      </w:r>
    </w:p>
    <w:p w14:paraId="6397E46E" w14:textId="77777777" w:rsidR="00870A08" w:rsidRDefault="003A5418">
      <w:pPr>
        <w:pStyle w:val="aff6"/>
      </w:pPr>
      <w:r>
        <w:t>[R</w:t>
      </w:r>
      <w:proofErr w:type="gramStart"/>
      <w:r>
        <w:t>2]display</w:t>
      </w:r>
      <w:proofErr w:type="gramEnd"/>
      <w:r>
        <w:t xml:space="preserve"> rip 1 database</w:t>
      </w:r>
    </w:p>
    <w:p w14:paraId="55233484" w14:textId="77777777" w:rsidR="00870A08" w:rsidRDefault="003A5418">
      <w:pPr>
        <w:pStyle w:val="aff6"/>
      </w:pPr>
      <w:r>
        <w:t xml:space="preserve"> ---------------------------------------------------</w:t>
      </w:r>
    </w:p>
    <w:p w14:paraId="42A27CA7" w14:textId="77777777" w:rsidR="00870A08" w:rsidRDefault="003A5418">
      <w:pPr>
        <w:pStyle w:val="aff6"/>
      </w:pPr>
      <w:r>
        <w:t xml:space="preserve"> Advertisement </w:t>
      </w:r>
      <w:proofErr w:type="gramStart"/>
      <w:r>
        <w:t>State :</w:t>
      </w:r>
      <w:proofErr w:type="gramEnd"/>
      <w:r>
        <w:t xml:space="preserve"> [A] - Advertised</w:t>
      </w:r>
    </w:p>
    <w:p w14:paraId="6E94DE31" w14:textId="77777777" w:rsidR="00870A08" w:rsidRDefault="003A5418">
      <w:pPr>
        <w:pStyle w:val="aff6"/>
      </w:pPr>
      <w:r>
        <w:t xml:space="preserve">                       [I] - Not Advertised/Withdraw</w:t>
      </w:r>
    </w:p>
    <w:p w14:paraId="601D0199" w14:textId="77777777" w:rsidR="00870A08" w:rsidRDefault="003A5418">
      <w:pPr>
        <w:pStyle w:val="aff6"/>
      </w:pPr>
      <w:r>
        <w:t xml:space="preserve"> ---------------------------------------------------</w:t>
      </w:r>
    </w:p>
    <w:p w14:paraId="53D337E7" w14:textId="77777777" w:rsidR="00870A08" w:rsidRDefault="003A5418">
      <w:pPr>
        <w:pStyle w:val="aff6"/>
      </w:pPr>
      <w:r>
        <w:t xml:space="preserve">   10.0.0.0/8, cost 0, </w:t>
      </w:r>
      <w:proofErr w:type="spellStart"/>
      <w:r>
        <w:t>ClassfulSumm</w:t>
      </w:r>
      <w:proofErr w:type="spellEnd"/>
    </w:p>
    <w:p w14:paraId="69147348" w14:textId="77777777" w:rsidR="00870A08" w:rsidRDefault="003A5418">
      <w:pPr>
        <w:pStyle w:val="aff6"/>
      </w:pPr>
      <w:r>
        <w:t xml:space="preserve">   10.0.12.0/24, cost 0, [A], Rip-interface</w:t>
      </w:r>
    </w:p>
    <w:p w14:paraId="50976D3E" w14:textId="77777777" w:rsidR="00870A08" w:rsidRDefault="003A5418">
      <w:pPr>
        <w:pStyle w:val="aff6"/>
      </w:pPr>
      <w:r>
        <w:t xml:space="preserve">   192.168.20.0/24, cost 0, </w:t>
      </w:r>
      <w:proofErr w:type="spellStart"/>
      <w:r>
        <w:t>ClassfulSumm</w:t>
      </w:r>
      <w:proofErr w:type="spellEnd"/>
    </w:p>
    <w:p w14:paraId="5C46C66D" w14:textId="77777777" w:rsidR="00870A08" w:rsidRDefault="003A5418">
      <w:pPr>
        <w:pStyle w:val="aff6"/>
      </w:pPr>
      <w:r>
        <w:t xml:space="preserve">   192.168.20.0/24, cost 0, [A], Rip-interface</w:t>
      </w:r>
    </w:p>
    <w:p w14:paraId="22373AD0" w14:textId="77777777" w:rsidR="00870A08" w:rsidRDefault="00870A08">
      <w:pPr>
        <w:autoSpaceDE w:val="0"/>
        <w:autoSpaceDN w:val="0"/>
        <w:snapToGrid/>
        <w:ind w:firstLine="360"/>
        <w:jc w:val="left"/>
        <w:rPr>
          <w:rFonts w:ascii="Courier New" w:eastAsia="宋体" w:hAnsi="Courier New" w:cs="Courier New"/>
          <w:kern w:val="0"/>
          <w:sz w:val="18"/>
          <w:szCs w:val="18"/>
        </w:rPr>
      </w:pPr>
    </w:p>
    <w:p w14:paraId="3BD7F0AA" w14:textId="77777777" w:rsidR="00870A08" w:rsidRDefault="003A5418">
      <w:pPr>
        <w:ind w:firstLine="420"/>
        <w:rPr>
          <w:kern w:val="0"/>
        </w:rPr>
      </w:pPr>
      <w:r>
        <w:rPr>
          <w:rFonts w:hint="eastAsia"/>
          <w:kern w:val="0"/>
        </w:rPr>
        <w:t>可以观察到，此时已经不存在任何</w:t>
      </w:r>
      <w:r>
        <w:rPr>
          <w:rFonts w:hint="eastAsia"/>
          <w:kern w:val="0"/>
        </w:rPr>
        <w:t>R1</w:t>
      </w:r>
      <w:r>
        <w:rPr>
          <w:rFonts w:hint="eastAsia"/>
          <w:kern w:val="0"/>
        </w:rPr>
        <w:t>发送过来的路由条目。</w:t>
      </w:r>
    </w:p>
    <w:p w14:paraId="66387EF3" w14:textId="77777777" w:rsidR="00870A08" w:rsidRDefault="003A5418">
      <w:pPr>
        <w:ind w:firstLine="420"/>
      </w:pPr>
      <w:r>
        <w:rPr>
          <w:rFonts w:hint="eastAsia"/>
        </w:rPr>
        <w:t>可以通过命令</w:t>
      </w:r>
      <w:r>
        <w:rPr>
          <w:rFonts w:hint="eastAsia"/>
          <w:b/>
        </w:rPr>
        <w:t>timers rip</w:t>
      </w:r>
      <w:r>
        <w:rPr>
          <w:rFonts w:hint="eastAsia"/>
        </w:rPr>
        <w:t>改变这几个定时器的默认值，来影响</w:t>
      </w:r>
      <w:r>
        <w:rPr>
          <w:rFonts w:hint="eastAsia"/>
        </w:rPr>
        <w:t>RIP</w:t>
      </w:r>
      <w:r>
        <w:rPr>
          <w:rFonts w:hint="eastAsia"/>
        </w:rPr>
        <w:t>的收敛速度。现</w:t>
      </w:r>
      <w:r>
        <w:rPr>
          <w:rFonts w:hint="eastAsia"/>
          <w:szCs w:val="21"/>
        </w:rPr>
        <w:t>将</w:t>
      </w:r>
      <w:r>
        <w:rPr>
          <w:rFonts w:hint="eastAsia"/>
          <w:szCs w:val="21"/>
        </w:rPr>
        <w:t>R1</w:t>
      </w:r>
      <w:r>
        <w:rPr>
          <w:rFonts w:hint="eastAsia"/>
          <w:szCs w:val="21"/>
        </w:rPr>
        <w:t>的更新报文的时间间隔修改为</w:t>
      </w:r>
      <w:r>
        <w:rPr>
          <w:rFonts w:hint="eastAsia"/>
          <w:szCs w:val="21"/>
        </w:rPr>
        <w:t>20</w:t>
      </w:r>
      <w:r>
        <w:rPr>
          <w:rFonts w:hint="eastAsia"/>
          <w:szCs w:val="21"/>
        </w:rPr>
        <w:t>秒，超时计时器的超时时间修改为</w:t>
      </w:r>
      <w:r>
        <w:rPr>
          <w:rFonts w:hint="eastAsia"/>
          <w:szCs w:val="21"/>
        </w:rPr>
        <w:t>120</w:t>
      </w:r>
      <w:r>
        <w:rPr>
          <w:rFonts w:hint="eastAsia"/>
          <w:szCs w:val="21"/>
        </w:rPr>
        <w:t>秒，垃圾收集计时器的超时时间为</w:t>
      </w:r>
      <w:r>
        <w:rPr>
          <w:rFonts w:hint="eastAsia"/>
          <w:szCs w:val="21"/>
        </w:rPr>
        <w:t>60</w:t>
      </w:r>
      <w:r>
        <w:rPr>
          <w:rFonts w:hint="eastAsia"/>
          <w:szCs w:val="21"/>
        </w:rPr>
        <w:t>秒。</w:t>
      </w:r>
    </w:p>
    <w:p w14:paraId="206B1E46" w14:textId="77777777" w:rsidR="00870A08" w:rsidRDefault="003A5418">
      <w:pPr>
        <w:pStyle w:val="aff6"/>
      </w:pPr>
      <w:r>
        <w:t>[R</w:t>
      </w:r>
      <w:proofErr w:type="gramStart"/>
      <w:r>
        <w:t>1]rip</w:t>
      </w:r>
      <w:proofErr w:type="gramEnd"/>
      <w:r>
        <w:t xml:space="preserve"> 1</w:t>
      </w:r>
    </w:p>
    <w:p w14:paraId="48752FC8" w14:textId="77777777" w:rsidR="00870A08" w:rsidRDefault="003A5418">
      <w:pPr>
        <w:pStyle w:val="aff6"/>
      </w:pPr>
      <w:r>
        <w:t>[R1-rip-</w:t>
      </w:r>
      <w:proofErr w:type="gramStart"/>
      <w:r>
        <w:t>1]timers</w:t>
      </w:r>
      <w:proofErr w:type="gramEnd"/>
      <w:r>
        <w:t xml:space="preserve">  rip 20 120 60</w:t>
      </w:r>
    </w:p>
    <w:p w14:paraId="52B6E904" w14:textId="77777777" w:rsidR="00870A08" w:rsidRDefault="00870A08">
      <w:pPr>
        <w:ind w:firstLine="360"/>
        <w:rPr>
          <w:rFonts w:ascii="Courier New" w:eastAsia="宋体" w:hAnsi="Courier New" w:cs="Courier New"/>
          <w:kern w:val="0"/>
          <w:sz w:val="18"/>
          <w:szCs w:val="18"/>
        </w:rPr>
      </w:pPr>
    </w:p>
    <w:p w14:paraId="4E1624BB" w14:textId="77777777" w:rsidR="00870A08" w:rsidRDefault="003A5418">
      <w:pPr>
        <w:ind w:firstLine="420"/>
      </w:pPr>
      <w:r>
        <w:rPr>
          <w:rFonts w:hint="eastAsia"/>
        </w:rPr>
        <w:t>配置完成后，查看</w:t>
      </w:r>
      <w:r>
        <w:rPr>
          <w:rFonts w:hint="eastAsia"/>
        </w:rPr>
        <w:t>RIP</w:t>
      </w:r>
      <w:r>
        <w:rPr>
          <w:rFonts w:hint="eastAsia"/>
        </w:rPr>
        <w:t>的协议信息。</w:t>
      </w:r>
    </w:p>
    <w:p w14:paraId="428BF173" w14:textId="77777777" w:rsidR="00870A08" w:rsidRDefault="003A5418">
      <w:pPr>
        <w:pStyle w:val="aff6"/>
      </w:pPr>
      <w:r>
        <w:t>[R</w:t>
      </w:r>
      <w:proofErr w:type="gramStart"/>
      <w:r>
        <w:t>1]display</w:t>
      </w:r>
      <w:proofErr w:type="gramEnd"/>
      <w:r>
        <w:t xml:space="preserve"> rip </w:t>
      </w:r>
    </w:p>
    <w:p w14:paraId="0DBAA89D" w14:textId="77777777" w:rsidR="00870A08" w:rsidRDefault="003A5418">
      <w:pPr>
        <w:pStyle w:val="aff6"/>
      </w:pPr>
      <w:r>
        <w:lastRenderedPageBreak/>
        <w:t xml:space="preserve">Public VPN-instance    </w:t>
      </w:r>
    </w:p>
    <w:p w14:paraId="4CE34EB9" w14:textId="77777777" w:rsidR="00870A08" w:rsidRDefault="003A5418">
      <w:pPr>
        <w:pStyle w:val="aff6"/>
      </w:pPr>
      <w:r>
        <w:t xml:space="preserve">    RIP </w:t>
      </w:r>
      <w:proofErr w:type="gramStart"/>
      <w:r>
        <w:t>process :</w:t>
      </w:r>
      <w:proofErr w:type="gramEnd"/>
      <w:r>
        <w:t xml:space="preserve"> 1</w:t>
      </w:r>
    </w:p>
    <w:p w14:paraId="474FF82E" w14:textId="77777777" w:rsidR="00870A08" w:rsidRDefault="003A5418">
      <w:pPr>
        <w:pStyle w:val="aff6"/>
      </w:pPr>
      <w:r>
        <w:t xml:space="preserve">       RIP version </w:t>
      </w:r>
      <w:proofErr w:type="gramStart"/>
      <w:r>
        <w:t xml:space="preserve">  :</w:t>
      </w:r>
      <w:proofErr w:type="gramEnd"/>
      <w:r>
        <w:t xml:space="preserve"> 2</w:t>
      </w:r>
    </w:p>
    <w:p w14:paraId="61F0E8E8" w14:textId="77777777" w:rsidR="00870A08" w:rsidRDefault="003A5418">
      <w:pPr>
        <w:pStyle w:val="aff6"/>
      </w:pPr>
      <w:r>
        <w:t xml:space="preserve">       Preference  </w:t>
      </w:r>
      <w:proofErr w:type="gramStart"/>
      <w:r>
        <w:t xml:space="preserve">  :</w:t>
      </w:r>
      <w:proofErr w:type="gramEnd"/>
      <w:r>
        <w:t xml:space="preserve"> 100</w:t>
      </w:r>
    </w:p>
    <w:p w14:paraId="7223F135" w14:textId="77777777" w:rsidR="00870A08" w:rsidRDefault="003A5418">
      <w:pPr>
        <w:pStyle w:val="aff6"/>
      </w:pPr>
      <w:r>
        <w:t xml:space="preserve">       </w:t>
      </w:r>
      <w:proofErr w:type="spellStart"/>
      <w:r>
        <w:t>Checkzero</w:t>
      </w:r>
      <w:proofErr w:type="spellEnd"/>
      <w:r>
        <w:t xml:space="preserve">   </w:t>
      </w:r>
      <w:proofErr w:type="gramStart"/>
      <w:r>
        <w:t xml:space="preserve">  :</w:t>
      </w:r>
      <w:proofErr w:type="gramEnd"/>
      <w:r>
        <w:t xml:space="preserve"> Enabled</w:t>
      </w:r>
    </w:p>
    <w:p w14:paraId="67E971CB" w14:textId="77777777" w:rsidR="00870A08" w:rsidRDefault="003A5418">
      <w:pPr>
        <w:pStyle w:val="aff6"/>
      </w:pPr>
      <w:r>
        <w:t xml:space="preserve">       Default-</w:t>
      </w:r>
      <w:proofErr w:type="gramStart"/>
      <w:r>
        <w:t>cost  :</w:t>
      </w:r>
      <w:proofErr w:type="gramEnd"/>
      <w:r>
        <w:t xml:space="preserve"> 0</w:t>
      </w:r>
    </w:p>
    <w:p w14:paraId="01BF5630" w14:textId="77777777" w:rsidR="00870A08" w:rsidRDefault="003A5418">
      <w:pPr>
        <w:pStyle w:val="aff6"/>
      </w:pPr>
      <w:r>
        <w:t xml:space="preserve">       Summary     </w:t>
      </w:r>
      <w:proofErr w:type="gramStart"/>
      <w:r>
        <w:t xml:space="preserve">  :</w:t>
      </w:r>
      <w:proofErr w:type="gramEnd"/>
      <w:r>
        <w:t xml:space="preserve"> Enabled</w:t>
      </w:r>
    </w:p>
    <w:p w14:paraId="245A0FF5" w14:textId="77777777" w:rsidR="00870A08" w:rsidRDefault="003A5418">
      <w:pPr>
        <w:pStyle w:val="aff6"/>
      </w:pPr>
      <w:r>
        <w:t xml:space="preserve">       Host-route  </w:t>
      </w:r>
      <w:proofErr w:type="gramStart"/>
      <w:r>
        <w:t xml:space="preserve">  :</w:t>
      </w:r>
      <w:proofErr w:type="gramEnd"/>
      <w:r>
        <w:t xml:space="preserve"> Enabled</w:t>
      </w:r>
    </w:p>
    <w:p w14:paraId="2E22FD67" w14:textId="77777777" w:rsidR="00870A08" w:rsidRDefault="003A5418">
      <w:pPr>
        <w:pStyle w:val="aff6"/>
      </w:pPr>
      <w:r>
        <w:t xml:space="preserve">       Maximum number of balanced </w:t>
      </w:r>
      <w:proofErr w:type="gramStart"/>
      <w:r>
        <w:t>paths :</w:t>
      </w:r>
      <w:proofErr w:type="gramEnd"/>
      <w:r>
        <w:t xml:space="preserve"> 32</w:t>
      </w:r>
    </w:p>
    <w:p w14:paraId="0F602945" w14:textId="77777777" w:rsidR="00870A08" w:rsidRDefault="003A5418">
      <w:pPr>
        <w:pStyle w:val="aff6"/>
      </w:pPr>
      <w:r>
        <w:t xml:space="preserve">     </w:t>
      </w:r>
      <w:r>
        <w:rPr>
          <w:shd w:val="pct10" w:color="auto" w:fill="FFFFFF"/>
        </w:rPr>
        <w:t xml:space="preserve">  Update time </w:t>
      </w:r>
      <w:proofErr w:type="gramStart"/>
      <w:r>
        <w:rPr>
          <w:shd w:val="pct10" w:color="auto" w:fill="FFFFFF"/>
        </w:rPr>
        <w:t xml:space="preserve">  :</w:t>
      </w:r>
      <w:proofErr w:type="gramEnd"/>
      <w:r>
        <w:rPr>
          <w:shd w:val="pct10" w:color="auto" w:fill="FFFFFF"/>
        </w:rPr>
        <w:t xml:space="preserve"> 20 sec              Age time : 120 sec </w:t>
      </w:r>
    </w:p>
    <w:p w14:paraId="771BEF2A" w14:textId="77777777" w:rsidR="00870A08" w:rsidRDefault="003A5418">
      <w:pPr>
        <w:pStyle w:val="aff6"/>
      </w:pPr>
      <w:r>
        <w:t xml:space="preserve">     </w:t>
      </w:r>
      <w:r>
        <w:rPr>
          <w:shd w:val="pct10" w:color="auto" w:fill="FFFFFF"/>
        </w:rPr>
        <w:t xml:space="preserve">  Garbage-collect </w:t>
      </w:r>
      <w:proofErr w:type="gramStart"/>
      <w:r>
        <w:rPr>
          <w:shd w:val="pct10" w:color="auto" w:fill="FFFFFF"/>
        </w:rPr>
        <w:t>time :</w:t>
      </w:r>
      <w:proofErr w:type="gramEnd"/>
      <w:r>
        <w:rPr>
          <w:shd w:val="pct10" w:color="auto" w:fill="FFFFFF"/>
        </w:rPr>
        <w:t xml:space="preserve"> 60 sec </w:t>
      </w:r>
    </w:p>
    <w:p w14:paraId="05B319D2" w14:textId="77777777" w:rsidR="00870A08" w:rsidRDefault="003A5418">
      <w:pPr>
        <w:pStyle w:val="aff6"/>
      </w:pPr>
      <w:r>
        <w:t xml:space="preserve">       Graceful </w:t>
      </w:r>
      <w:proofErr w:type="gramStart"/>
      <w:r>
        <w:t>restart  :</w:t>
      </w:r>
      <w:proofErr w:type="gramEnd"/>
      <w:r>
        <w:t xml:space="preserve"> Disabled</w:t>
      </w:r>
    </w:p>
    <w:p w14:paraId="42F22EA2" w14:textId="77777777" w:rsidR="00870A08" w:rsidRDefault="003A5418">
      <w:pPr>
        <w:pStyle w:val="aff6"/>
      </w:pPr>
      <w:r>
        <w:t xml:space="preserve">       BFD             </w:t>
      </w:r>
      <w:proofErr w:type="gramStart"/>
      <w:r>
        <w:t xml:space="preserve">  :</w:t>
      </w:r>
      <w:proofErr w:type="gramEnd"/>
      <w:r>
        <w:t xml:space="preserve"> Disabled</w:t>
      </w:r>
    </w:p>
    <w:p w14:paraId="5FF3D02C" w14:textId="77777777" w:rsidR="00870A08" w:rsidRDefault="003A5418">
      <w:pPr>
        <w:pStyle w:val="aff6"/>
      </w:pPr>
      <w:r>
        <w:rPr>
          <w:rFonts w:hint="eastAsia"/>
        </w:rPr>
        <w:t>……</w:t>
      </w:r>
    </w:p>
    <w:p w14:paraId="2786013A" w14:textId="77777777" w:rsidR="00870A08" w:rsidRDefault="00870A08">
      <w:pPr>
        <w:pStyle w:val="aff6"/>
      </w:pPr>
    </w:p>
    <w:p w14:paraId="5AE9CE5C" w14:textId="77777777" w:rsidR="00870A08" w:rsidRDefault="003A5418">
      <w:pPr>
        <w:ind w:firstLine="420"/>
        <w:rPr>
          <w:kern w:val="0"/>
        </w:rPr>
      </w:pPr>
      <w:r>
        <w:rPr>
          <w:rFonts w:hint="eastAsia"/>
        </w:rPr>
        <w:t>可以观察到，</w:t>
      </w:r>
      <w:r>
        <w:rPr>
          <w:rFonts w:hint="eastAsia"/>
          <w:kern w:val="0"/>
        </w:rPr>
        <w:t>RIP</w:t>
      </w:r>
      <w:r>
        <w:rPr>
          <w:rFonts w:hint="eastAsia"/>
          <w:kern w:val="0"/>
        </w:rPr>
        <w:t>定时器的值在更改后立即生效。</w:t>
      </w:r>
    </w:p>
    <w:p w14:paraId="569E736A" w14:textId="77777777" w:rsidR="00870A08" w:rsidRDefault="003A5418">
      <w:pPr>
        <w:ind w:firstLine="420"/>
      </w:pPr>
      <w:r>
        <w:rPr>
          <w:rFonts w:hint="eastAsia"/>
          <w:kern w:val="0"/>
        </w:rPr>
        <w:t>如果三个定时器值设置不当，会引起网络不稳定。例如，如果更新时间大于失效时间，那么在更新时间内，可能在接收到路由更新之前，本地的路由条目已经失效了。定时器值的调整应考虑网络的规模和性能，并在所有运行的</w:t>
      </w:r>
      <w:r>
        <w:rPr>
          <w:rFonts w:hint="eastAsia"/>
          <w:kern w:val="0"/>
        </w:rPr>
        <w:t>RIP</w:t>
      </w:r>
      <w:r>
        <w:rPr>
          <w:rFonts w:hint="eastAsia"/>
          <w:kern w:val="0"/>
        </w:rPr>
        <w:t>路由器上进行统一配置。</w:t>
      </w:r>
    </w:p>
    <w:p w14:paraId="17BE9B1A" w14:textId="77777777" w:rsidR="00870A08" w:rsidRDefault="003A5418">
      <w:pPr>
        <w:pStyle w:val="2"/>
        <w:numPr>
          <w:ilvl w:val="0"/>
          <w:numId w:val="31"/>
        </w:numPr>
        <w:ind w:left="426" w:hanging="426"/>
      </w:pPr>
      <w:r>
        <w:rPr>
          <w:rFonts w:hint="eastAsia"/>
        </w:rPr>
        <w:t>配置</w:t>
      </w:r>
      <w:r>
        <w:rPr>
          <w:rFonts w:hint="eastAsia"/>
        </w:rPr>
        <w:t>RIP</w:t>
      </w:r>
      <w:r>
        <w:rPr>
          <w:rFonts w:hint="eastAsia"/>
        </w:rPr>
        <w:t>协议优先级</w:t>
      </w:r>
    </w:p>
    <w:p w14:paraId="0650F603" w14:textId="77777777" w:rsidR="00870A08" w:rsidRDefault="003A5418">
      <w:pPr>
        <w:ind w:firstLine="420"/>
        <w:rPr>
          <w:color w:val="000000"/>
          <w:szCs w:val="21"/>
        </w:rPr>
      </w:pPr>
      <w:r>
        <w:rPr>
          <w:rFonts w:hint="eastAsia"/>
          <w:color w:val="000000"/>
          <w:szCs w:val="21"/>
        </w:rPr>
        <w:t>在实际网络中，去往相同</w:t>
      </w:r>
      <w:proofErr w:type="gramStart"/>
      <w:r>
        <w:rPr>
          <w:rFonts w:hint="eastAsia"/>
          <w:color w:val="000000"/>
          <w:szCs w:val="21"/>
        </w:rPr>
        <w:t>目的网</w:t>
      </w:r>
      <w:proofErr w:type="gramEnd"/>
      <w:r>
        <w:rPr>
          <w:rFonts w:hint="eastAsia"/>
          <w:color w:val="000000"/>
          <w:szCs w:val="21"/>
        </w:rPr>
        <w:t>段的路由信息可以通过不同的路由协议获取到，比如同时通过静态路由和</w:t>
      </w:r>
      <w:r>
        <w:rPr>
          <w:rFonts w:hint="eastAsia"/>
          <w:color w:val="000000"/>
          <w:szCs w:val="21"/>
        </w:rPr>
        <w:t>RIP</w:t>
      </w:r>
      <w:r>
        <w:rPr>
          <w:rFonts w:hint="eastAsia"/>
          <w:color w:val="000000"/>
          <w:szCs w:val="21"/>
        </w:rPr>
        <w:t>协议获取到，此时就会先比较二者的协议优先级，通过具有较高优先级的路由协议所获取的路由信息将被优选放入至路由表中。</w:t>
      </w:r>
    </w:p>
    <w:p w14:paraId="6AFA8217" w14:textId="77777777" w:rsidR="00870A08" w:rsidRDefault="003A5418">
      <w:pPr>
        <w:ind w:firstLine="420"/>
      </w:pPr>
      <w:r>
        <w:rPr>
          <w:rFonts w:hint="eastAsia"/>
        </w:rPr>
        <w:t>查看</w:t>
      </w:r>
      <w:r>
        <w:rPr>
          <w:rFonts w:hint="eastAsia"/>
        </w:rPr>
        <w:t>R1</w:t>
      </w:r>
      <w:r>
        <w:rPr>
          <w:rFonts w:hint="eastAsia"/>
        </w:rPr>
        <w:t>的路由表。</w:t>
      </w:r>
    </w:p>
    <w:p w14:paraId="275DA49E" w14:textId="77777777" w:rsidR="00870A08" w:rsidRDefault="003A5418">
      <w:pPr>
        <w:pStyle w:val="aff6"/>
      </w:pPr>
      <w:r>
        <w:t>[R</w:t>
      </w:r>
      <w:proofErr w:type="gramStart"/>
      <w:r>
        <w:t>1]di</w:t>
      </w:r>
      <w:r>
        <w:rPr>
          <w:rFonts w:hint="eastAsia"/>
        </w:rPr>
        <w:t>splay</w:t>
      </w:r>
      <w:proofErr w:type="gramEnd"/>
      <w:r>
        <w:t xml:space="preserve"> </w:t>
      </w:r>
      <w:proofErr w:type="spellStart"/>
      <w:r>
        <w:t>ip</w:t>
      </w:r>
      <w:proofErr w:type="spellEnd"/>
      <w:r>
        <w:t xml:space="preserve"> rou</w:t>
      </w:r>
      <w:r>
        <w:rPr>
          <w:rFonts w:hint="eastAsia"/>
        </w:rPr>
        <w:t>ting-table</w:t>
      </w:r>
    </w:p>
    <w:p w14:paraId="4E810967" w14:textId="77777777" w:rsidR="00870A08" w:rsidRDefault="003A5418">
      <w:pPr>
        <w:pStyle w:val="aff6"/>
      </w:pPr>
      <w:r>
        <w:t>Route Flags: R - relay, D - download to fib</w:t>
      </w:r>
    </w:p>
    <w:p w14:paraId="4752A39D" w14:textId="77777777" w:rsidR="00870A08" w:rsidRDefault="003A5418">
      <w:pPr>
        <w:pStyle w:val="aff6"/>
      </w:pPr>
      <w:r>
        <w:t>----------------------------------------------------------------------------</w:t>
      </w:r>
    </w:p>
    <w:p w14:paraId="485B86CA" w14:textId="77777777" w:rsidR="00870A08" w:rsidRDefault="003A5418">
      <w:pPr>
        <w:pStyle w:val="aff6"/>
      </w:pPr>
      <w:r>
        <w:lastRenderedPageBreak/>
        <w:t>Routing Tables: Public</w:t>
      </w:r>
    </w:p>
    <w:p w14:paraId="7A4EDB88" w14:textId="77777777" w:rsidR="00870A08" w:rsidRDefault="003A5418">
      <w:pPr>
        <w:pStyle w:val="aff6"/>
      </w:pPr>
      <w:r>
        <w:t xml:space="preserve">         </w:t>
      </w:r>
      <w:proofErr w:type="gramStart"/>
      <w:r>
        <w:t>Destinations :</w:t>
      </w:r>
      <w:proofErr w:type="gramEnd"/>
      <w:r>
        <w:t xml:space="preserve"> </w:t>
      </w:r>
      <w:r>
        <w:rPr>
          <w:rFonts w:hint="eastAsia"/>
        </w:rPr>
        <w:t>7</w:t>
      </w:r>
      <w:r>
        <w:t xml:space="preserve">        Routes : </w:t>
      </w:r>
      <w:r>
        <w:rPr>
          <w:rFonts w:hint="eastAsia"/>
        </w:rPr>
        <w:t>7</w:t>
      </w:r>
      <w:r>
        <w:t xml:space="preserve">        </w:t>
      </w:r>
    </w:p>
    <w:p w14:paraId="3E48DCAE"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0C46C4D3" w14:textId="77777777" w:rsidR="00870A08" w:rsidRDefault="003A5418">
      <w:pPr>
        <w:pStyle w:val="aff6"/>
      </w:pPr>
      <w:r>
        <w:t xml:space="preserve">   10.0.12.0/24  </w:t>
      </w:r>
      <w:r>
        <w:rPr>
          <w:rFonts w:hint="eastAsia"/>
        </w:rPr>
        <w:t xml:space="preserve">   </w:t>
      </w:r>
      <w:proofErr w:type="gramStart"/>
      <w:r>
        <w:t>Direct  0</w:t>
      </w:r>
      <w:proofErr w:type="gramEnd"/>
      <w:r>
        <w:t xml:space="preserve">    0      D   10.0.12.1    </w:t>
      </w:r>
      <w:r>
        <w:rPr>
          <w:sz w:val="20"/>
          <w:szCs w:val="20"/>
        </w:rPr>
        <w:t>GigabitEthernet0/0/</w:t>
      </w:r>
      <w:r>
        <w:rPr>
          <w:rFonts w:hint="eastAsia"/>
          <w:sz w:val="20"/>
          <w:szCs w:val="20"/>
        </w:rPr>
        <w:t>0</w:t>
      </w:r>
    </w:p>
    <w:p w14:paraId="11F97C51" w14:textId="77777777" w:rsidR="00870A08" w:rsidRDefault="003A5418">
      <w:pPr>
        <w:pStyle w:val="aff6"/>
      </w:pPr>
      <w:r>
        <w:t xml:space="preserve">   10.0.12.1/32  </w:t>
      </w:r>
      <w:r>
        <w:rPr>
          <w:rFonts w:hint="eastAsia"/>
        </w:rPr>
        <w:t xml:space="preserve">   </w:t>
      </w:r>
      <w:proofErr w:type="gramStart"/>
      <w:r>
        <w:t>Direct  0</w:t>
      </w:r>
      <w:proofErr w:type="gramEnd"/>
      <w:r>
        <w:t xml:space="preserve">    0      D   127.0.0.1    </w:t>
      </w:r>
      <w:r>
        <w:rPr>
          <w:sz w:val="20"/>
          <w:szCs w:val="20"/>
        </w:rPr>
        <w:t>GigabitEthernet0/0/</w:t>
      </w:r>
      <w:r>
        <w:rPr>
          <w:rFonts w:hint="eastAsia"/>
          <w:sz w:val="20"/>
          <w:szCs w:val="20"/>
        </w:rPr>
        <w:t>0</w:t>
      </w:r>
    </w:p>
    <w:p w14:paraId="2B22E29A" w14:textId="77777777" w:rsidR="00870A08" w:rsidRDefault="003A5418">
      <w:pPr>
        <w:pStyle w:val="aff6"/>
      </w:pPr>
      <w:r>
        <w:t xml:space="preserve">   127.0.0.0/8   </w:t>
      </w:r>
      <w:r>
        <w:rPr>
          <w:rFonts w:hint="eastAsia"/>
        </w:rPr>
        <w:t xml:space="preserve">   </w:t>
      </w:r>
      <w:proofErr w:type="gramStart"/>
      <w:r>
        <w:t>Direct  0</w:t>
      </w:r>
      <w:proofErr w:type="gramEnd"/>
      <w:r>
        <w:t xml:space="preserve">    0      D   127.0.0.1    InLoopBack0</w:t>
      </w:r>
    </w:p>
    <w:p w14:paraId="745C0A1B"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InLoopBack0</w:t>
      </w:r>
    </w:p>
    <w:p w14:paraId="09FC97B0" w14:textId="77777777" w:rsidR="00870A08" w:rsidRDefault="003A5418">
      <w:pPr>
        <w:pStyle w:val="aff6"/>
      </w:pPr>
      <w:r>
        <w:t xml:space="preserve">   192.168.10.0/</w:t>
      </w:r>
      <w:proofErr w:type="gramStart"/>
      <w:r>
        <w:t>24  Direct</w:t>
      </w:r>
      <w:proofErr w:type="gramEnd"/>
      <w:r>
        <w:t xml:space="preserve">  0    0     D   192.168.10.1  </w:t>
      </w:r>
      <w:r>
        <w:rPr>
          <w:sz w:val="20"/>
          <w:szCs w:val="20"/>
        </w:rPr>
        <w:t>GigabitEthernet0/0/</w:t>
      </w:r>
      <w:r>
        <w:rPr>
          <w:rFonts w:hint="eastAsia"/>
          <w:sz w:val="20"/>
          <w:szCs w:val="20"/>
        </w:rPr>
        <w:t>1</w:t>
      </w:r>
    </w:p>
    <w:p w14:paraId="3A53E160" w14:textId="77777777" w:rsidR="00870A08" w:rsidRDefault="003A5418">
      <w:pPr>
        <w:pStyle w:val="aff6"/>
      </w:pPr>
      <w:r>
        <w:t xml:space="preserve">   192.168.10.1/</w:t>
      </w:r>
      <w:proofErr w:type="gramStart"/>
      <w:r>
        <w:t>32  Direct</w:t>
      </w:r>
      <w:proofErr w:type="gramEnd"/>
      <w:r>
        <w:t xml:space="preserve">  0    0     D   127.0.0.1     </w:t>
      </w:r>
      <w:r>
        <w:rPr>
          <w:sz w:val="20"/>
          <w:szCs w:val="20"/>
        </w:rPr>
        <w:t>GigabitEthernet0/0/</w:t>
      </w:r>
      <w:r>
        <w:rPr>
          <w:rFonts w:hint="eastAsia"/>
          <w:sz w:val="20"/>
          <w:szCs w:val="20"/>
        </w:rPr>
        <w:t>1</w:t>
      </w:r>
    </w:p>
    <w:p w14:paraId="3EFA00AF" w14:textId="77777777" w:rsidR="00870A08" w:rsidRDefault="003A5418">
      <w:pPr>
        <w:pStyle w:val="aff6"/>
        <w:rPr>
          <w:shd w:val="pct10" w:color="auto" w:fill="FFFFFF"/>
        </w:rPr>
      </w:pPr>
      <w:r>
        <w:rPr>
          <w:shd w:val="pct10" w:color="auto" w:fill="FFFFFF"/>
        </w:rPr>
        <w:t xml:space="preserve">   192.168.20.0/</w:t>
      </w:r>
      <w:proofErr w:type="gramStart"/>
      <w:r>
        <w:rPr>
          <w:shd w:val="pct10" w:color="auto" w:fill="FFFFFF"/>
        </w:rPr>
        <w:t>24  RIP</w:t>
      </w:r>
      <w:proofErr w:type="gramEnd"/>
      <w:r>
        <w:rPr>
          <w:shd w:val="pct10" w:color="auto" w:fill="FFFFFF"/>
        </w:rPr>
        <w:t xml:space="preserve">     </w:t>
      </w:r>
      <w:r>
        <w:rPr>
          <w:rFonts w:hint="eastAsia"/>
          <w:shd w:val="pct10" w:color="auto" w:fill="FFFFFF"/>
        </w:rPr>
        <w:t>10</w:t>
      </w:r>
      <w:r>
        <w:rPr>
          <w:shd w:val="pct10" w:color="auto" w:fill="FFFFFF"/>
        </w:rPr>
        <w:t xml:space="preserve">0   1     D   10.0.12.2     </w:t>
      </w:r>
      <w:r>
        <w:rPr>
          <w:sz w:val="20"/>
          <w:szCs w:val="20"/>
          <w:shd w:val="pct10" w:color="auto" w:fill="FFFFFF"/>
        </w:rPr>
        <w:t>GigabitEthernet0/0/</w:t>
      </w:r>
      <w:r>
        <w:rPr>
          <w:rFonts w:hint="eastAsia"/>
          <w:sz w:val="20"/>
          <w:szCs w:val="20"/>
          <w:shd w:val="pct10" w:color="auto" w:fill="FFFFFF"/>
        </w:rPr>
        <w:t>0</w:t>
      </w:r>
    </w:p>
    <w:p w14:paraId="17F90721" w14:textId="77777777" w:rsidR="00870A08" w:rsidRDefault="00870A08">
      <w:pPr>
        <w:ind w:firstLine="360"/>
        <w:rPr>
          <w:sz w:val="18"/>
          <w:szCs w:val="18"/>
        </w:rPr>
      </w:pPr>
    </w:p>
    <w:p w14:paraId="47933064" w14:textId="77777777" w:rsidR="00870A08" w:rsidRDefault="003A5418">
      <w:pPr>
        <w:ind w:firstLine="420"/>
      </w:pPr>
      <w:r>
        <w:rPr>
          <w:rFonts w:hint="eastAsia"/>
        </w:rPr>
        <w:t>可以观察到</w:t>
      </w:r>
      <w:r>
        <w:rPr>
          <w:rFonts w:hint="eastAsia"/>
        </w:rPr>
        <w:t>RIP</w:t>
      </w:r>
      <w:r>
        <w:rPr>
          <w:rFonts w:hint="eastAsia"/>
        </w:rPr>
        <w:t>的路由优先级默认值为</w:t>
      </w:r>
      <w:r>
        <w:rPr>
          <w:rFonts w:hint="eastAsia"/>
        </w:rPr>
        <w:t>100</w:t>
      </w:r>
      <w:r>
        <w:rPr>
          <w:rFonts w:hint="eastAsia"/>
        </w:rPr>
        <w:t>。可以使用</w:t>
      </w:r>
      <w:r>
        <w:rPr>
          <w:rFonts w:hint="eastAsia"/>
          <w:b/>
        </w:rPr>
        <w:t>preference</w:t>
      </w:r>
      <w:r>
        <w:rPr>
          <w:rFonts w:hint="eastAsia"/>
        </w:rPr>
        <w:t>命令将</w:t>
      </w:r>
      <w:r>
        <w:rPr>
          <w:rFonts w:hint="eastAsia"/>
        </w:rPr>
        <w:t>R1</w:t>
      </w:r>
      <w:r>
        <w:rPr>
          <w:rFonts w:hint="eastAsia"/>
        </w:rPr>
        <w:t>的路由优先级调整为</w:t>
      </w:r>
      <w:r>
        <w:rPr>
          <w:rFonts w:hint="eastAsia"/>
        </w:rPr>
        <w:t>90</w:t>
      </w:r>
      <w:r>
        <w:rPr>
          <w:rFonts w:hint="eastAsia"/>
        </w:rPr>
        <w:t>，并查看</w:t>
      </w:r>
      <w:r>
        <w:rPr>
          <w:rFonts w:hint="eastAsia"/>
        </w:rPr>
        <w:t>R1</w:t>
      </w:r>
      <w:r>
        <w:rPr>
          <w:rFonts w:hint="eastAsia"/>
        </w:rPr>
        <w:t>的路由表。</w:t>
      </w:r>
    </w:p>
    <w:p w14:paraId="74B43707" w14:textId="77777777" w:rsidR="00870A08" w:rsidRDefault="003A5418">
      <w:pPr>
        <w:pStyle w:val="aff6"/>
      </w:pPr>
      <w:r>
        <w:t>[R</w:t>
      </w:r>
      <w:proofErr w:type="gramStart"/>
      <w:r>
        <w:t>1]rip</w:t>
      </w:r>
      <w:proofErr w:type="gramEnd"/>
    </w:p>
    <w:p w14:paraId="40B00B6B" w14:textId="77777777" w:rsidR="00870A08" w:rsidRDefault="003A5418">
      <w:pPr>
        <w:pStyle w:val="aff6"/>
      </w:pPr>
      <w:r>
        <w:t>[R1-rip-</w:t>
      </w:r>
      <w:proofErr w:type="gramStart"/>
      <w:r>
        <w:t>1]preference</w:t>
      </w:r>
      <w:proofErr w:type="gramEnd"/>
      <w:r>
        <w:t xml:space="preserve"> 90</w:t>
      </w:r>
    </w:p>
    <w:p w14:paraId="3CB2D5B9" w14:textId="77777777" w:rsidR="00870A08" w:rsidRDefault="00870A08">
      <w:pPr>
        <w:pStyle w:val="aff6"/>
      </w:pPr>
    </w:p>
    <w:p w14:paraId="33BDE97B" w14:textId="77777777" w:rsidR="00870A08" w:rsidRDefault="003A5418">
      <w:pPr>
        <w:pStyle w:val="aff6"/>
      </w:pPr>
      <w:r>
        <w:t>[R1-rip-</w:t>
      </w:r>
      <w:proofErr w:type="gramStart"/>
      <w:r>
        <w:t>1]display</w:t>
      </w:r>
      <w:proofErr w:type="gramEnd"/>
      <w:r>
        <w:t xml:space="preserve"> </w:t>
      </w:r>
      <w:proofErr w:type="spellStart"/>
      <w:r>
        <w:t>ip</w:t>
      </w:r>
      <w:proofErr w:type="spellEnd"/>
      <w:r>
        <w:t xml:space="preserve"> routing-table </w:t>
      </w:r>
    </w:p>
    <w:p w14:paraId="17B2F445" w14:textId="77777777" w:rsidR="00870A08" w:rsidRDefault="003A5418">
      <w:pPr>
        <w:pStyle w:val="aff6"/>
      </w:pPr>
      <w:r>
        <w:t>Route Flags: R - relay, D - download to fib</w:t>
      </w:r>
    </w:p>
    <w:p w14:paraId="4751B3B6" w14:textId="77777777" w:rsidR="00870A08" w:rsidRDefault="003A5418">
      <w:pPr>
        <w:pStyle w:val="aff6"/>
      </w:pPr>
      <w:r>
        <w:t>----------------------------------------------------------------------------</w:t>
      </w:r>
    </w:p>
    <w:p w14:paraId="2468333F" w14:textId="77777777" w:rsidR="00870A08" w:rsidRDefault="003A5418">
      <w:pPr>
        <w:pStyle w:val="aff6"/>
      </w:pPr>
      <w:r>
        <w:t>Routing Tables: Public</w:t>
      </w:r>
    </w:p>
    <w:p w14:paraId="4C82C177" w14:textId="77777777" w:rsidR="00870A08" w:rsidRDefault="003A5418">
      <w:pPr>
        <w:pStyle w:val="aff6"/>
      </w:pPr>
      <w:r>
        <w:t xml:space="preserve">         </w:t>
      </w:r>
      <w:proofErr w:type="gramStart"/>
      <w:r>
        <w:t>Destinations :</w:t>
      </w:r>
      <w:proofErr w:type="gramEnd"/>
      <w:r>
        <w:t xml:space="preserve"> </w:t>
      </w:r>
      <w:r>
        <w:rPr>
          <w:rFonts w:hint="eastAsia"/>
        </w:rPr>
        <w:t>7</w:t>
      </w:r>
      <w:r>
        <w:t xml:space="preserve">        Routes : </w:t>
      </w:r>
      <w:r>
        <w:rPr>
          <w:rFonts w:hint="eastAsia"/>
        </w:rPr>
        <w:t>7</w:t>
      </w:r>
      <w:r>
        <w:t xml:space="preserve">       </w:t>
      </w:r>
    </w:p>
    <w:p w14:paraId="4F44DA4E" w14:textId="77777777" w:rsidR="00870A08" w:rsidRDefault="003A5418">
      <w:pPr>
        <w:pStyle w:val="aff6"/>
      </w:pPr>
      <w:r>
        <w:t xml:space="preserve">Destination/Mask  </w:t>
      </w:r>
      <w:r>
        <w:rPr>
          <w:rFonts w:hint="eastAsia"/>
        </w:rPr>
        <w:t xml:space="preserve"> </w:t>
      </w:r>
      <w:r>
        <w:t xml:space="preserve">Proto   </w:t>
      </w:r>
      <w:proofErr w:type="gramStart"/>
      <w:r>
        <w:t>Pre  Cost</w:t>
      </w:r>
      <w:proofErr w:type="gramEnd"/>
      <w:r>
        <w:t xml:space="preserve">  Flags </w:t>
      </w:r>
      <w:proofErr w:type="spellStart"/>
      <w:r>
        <w:t>NextHop</w:t>
      </w:r>
      <w:proofErr w:type="spellEnd"/>
      <w:r>
        <w:t xml:space="preserve">   Interface</w:t>
      </w:r>
    </w:p>
    <w:p w14:paraId="1F77C7A4" w14:textId="77777777" w:rsidR="00870A08" w:rsidRDefault="003A5418">
      <w:pPr>
        <w:pStyle w:val="aff6"/>
      </w:pPr>
      <w:r>
        <w:t xml:space="preserve">   10.0.12.0/24  </w:t>
      </w:r>
      <w:r>
        <w:rPr>
          <w:rFonts w:hint="eastAsia"/>
        </w:rPr>
        <w:t xml:space="preserve">   </w:t>
      </w:r>
      <w:proofErr w:type="gramStart"/>
      <w:r>
        <w:t>Direct  0</w:t>
      </w:r>
      <w:proofErr w:type="gramEnd"/>
      <w:r>
        <w:t xml:space="preserve">    0      D   10.0.12.1    </w:t>
      </w:r>
      <w:r>
        <w:rPr>
          <w:sz w:val="20"/>
          <w:szCs w:val="20"/>
        </w:rPr>
        <w:t>GigabitEthernet0/0/</w:t>
      </w:r>
      <w:r>
        <w:rPr>
          <w:rFonts w:hint="eastAsia"/>
          <w:sz w:val="20"/>
          <w:szCs w:val="20"/>
        </w:rPr>
        <w:t>0</w:t>
      </w:r>
    </w:p>
    <w:p w14:paraId="5132A83B" w14:textId="77777777" w:rsidR="00870A08" w:rsidRDefault="003A5418">
      <w:pPr>
        <w:pStyle w:val="aff6"/>
      </w:pPr>
      <w:r>
        <w:t xml:space="preserve">   10.0.12.1/32  </w:t>
      </w:r>
      <w:r>
        <w:rPr>
          <w:rFonts w:hint="eastAsia"/>
        </w:rPr>
        <w:t xml:space="preserve">   </w:t>
      </w:r>
      <w:proofErr w:type="gramStart"/>
      <w:r>
        <w:t>Direct  0</w:t>
      </w:r>
      <w:proofErr w:type="gramEnd"/>
      <w:r>
        <w:t xml:space="preserve">    0      D   127.0.0.1    </w:t>
      </w:r>
      <w:r>
        <w:rPr>
          <w:sz w:val="20"/>
          <w:szCs w:val="20"/>
        </w:rPr>
        <w:t>GigabitEthernet0/0/</w:t>
      </w:r>
      <w:r>
        <w:rPr>
          <w:rFonts w:hint="eastAsia"/>
          <w:sz w:val="20"/>
          <w:szCs w:val="20"/>
        </w:rPr>
        <w:t>0</w:t>
      </w:r>
    </w:p>
    <w:p w14:paraId="1F6CCE7B" w14:textId="77777777" w:rsidR="00870A08" w:rsidRDefault="003A5418">
      <w:pPr>
        <w:pStyle w:val="aff6"/>
      </w:pPr>
      <w:r>
        <w:t xml:space="preserve">   127.0.0.0/8   </w:t>
      </w:r>
      <w:r>
        <w:rPr>
          <w:rFonts w:hint="eastAsia"/>
        </w:rPr>
        <w:t xml:space="preserve">   </w:t>
      </w:r>
      <w:proofErr w:type="gramStart"/>
      <w:r>
        <w:t>Direct  0</w:t>
      </w:r>
      <w:proofErr w:type="gramEnd"/>
      <w:r>
        <w:t xml:space="preserve">    0      D   127.0.0.1    InLoopBack0</w:t>
      </w:r>
    </w:p>
    <w:p w14:paraId="2C39FF81"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InLoopBack0</w:t>
      </w:r>
    </w:p>
    <w:p w14:paraId="480BC1E4" w14:textId="77777777" w:rsidR="00870A08" w:rsidRDefault="003A5418">
      <w:pPr>
        <w:pStyle w:val="aff6"/>
      </w:pPr>
      <w:r>
        <w:t xml:space="preserve">   192.168.10.0/</w:t>
      </w:r>
      <w:proofErr w:type="gramStart"/>
      <w:r>
        <w:t>24  Direct</w:t>
      </w:r>
      <w:proofErr w:type="gramEnd"/>
      <w:r>
        <w:t xml:space="preserve">  0    0     D   192.168.10.1  </w:t>
      </w:r>
      <w:r>
        <w:rPr>
          <w:sz w:val="20"/>
          <w:szCs w:val="20"/>
        </w:rPr>
        <w:t>GigabitEthernet0/0/</w:t>
      </w:r>
      <w:r>
        <w:rPr>
          <w:rFonts w:hint="eastAsia"/>
          <w:sz w:val="20"/>
          <w:szCs w:val="20"/>
        </w:rPr>
        <w:t>1</w:t>
      </w:r>
    </w:p>
    <w:p w14:paraId="061A335B" w14:textId="77777777" w:rsidR="00870A08" w:rsidRDefault="003A5418">
      <w:pPr>
        <w:pStyle w:val="aff6"/>
      </w:pPr>
      <w:r>
        <w:t xml:space="preserve">   192.168.10.1/</w:t>
      </w:r>
      <w:proofErr w:type="gramStart"/>
      <w:r>
        <w:t>32  Direct</w:t>
      </w:r>
      <w:proofErr w:type="gramEnd"/>
      <w:r>
        <w:t xml:space="preserve">  0    0     D   127.0.0.1     </w:t>
      </w:r>
      <w:r>
        <w:rPr>
          <w:sz w:val="20"/>
          <w:szCs w:val="20"/>
        </w:rPr>
        <w:t>GigabitEthernet0/0/</w:t>
      </w:r>
      <w:r>
        <w:rPr>
          <w:rFonts w:hint="eastAsia"/>
          <w:sz w:val="20"/>
          <w:szCs w:val="20"/>
        </w:rPr>
        <w:t>1</w:t>
      </w:r>
    </w:p>
    <w:p w14:paraId="3630D046" w14:textId="77777777" w:rsidR="00870A08" w:rsidRDefault="003A5418">
      <w:pPr>
        <w:pStyle w:val="aff6"/>
        <w:rPr>
          <w:shd w:val="pct10" w:color="auto" w:fill="FFFFFF"/>
        </w:rPr>
      </w:pPr>
      <w:r>
        <w:lastRenderedPageBreak/>
        <w:t xml:space="preserve">   </w:t>
      </w:r>
      <w:r>
        <w:rPr>
          <w:shd w:val="pct10" w:color="auto" w:fill="FFFFFF"/>
        </w:rPr>
        <w:t>192.168.20.0/</w:t>
      </w:r>
      <w:proofErr w:type="gramStart"/>
      <w:r>
        <w:rPr>
          <w:shd w:val="pct10" w:color="auto" w:fill="FFFFFF"/>
        </w:rPr>
        <w:t>24  RIP</w:t>
      </w:r>
      <w:proofErr w:type="gramEnd"/>
      <w:r>
        <w:rPr>
          <w:shd w:val="pct10" w:color="auto" w:fill="FFFFFF"/>
        </w:rPr>
        <w:t xml:space="preserve">     90   1     D   10.0.12.2      </w:t>
      </w:r>
      <w:r>
        <w:rPr>
          <w:sz w:val="20"/>
          <w:szCs w:val="20"/>
          <w:shd w:val="pct10" w:color="auto" w:fill="FFFFFF"/>
        </w:rPr>
        <w:t>GigabitEthernet0/0/</w:t>
      </w:r>
      <w:r>
        <w:rPr>
          <w:rFonts w:hint="eastAsia"/>
          <w:sz w:val="20"/>
          <w:szCs w:val="20"/>
          <w:shd w:val="pct10" w:color="auto" w:fill="FFFFFF"/>
        </w:rPr>
        <w:t>0</w:t>
      </w:r>
    </w:p>
    <w:p w14:paraId="09B2D956" w14:textId="77777777" w:rsidR="00870A08" w:rsidRDefault="00870A08">
      <w:pPr>
        <w:ind w:firstLine="360"/>
        <w:rPr>
          <w:rFonts w:ascii="Courier New" w:eastAsia="宋体" w:hAnsi="Courier New" w:cs="Courier New"/>
          <w:kern w:val="0"/>
          <w:sz w:val="18"/>
          <w:szCs w:val="18"/>
          <w:shd w:val="pct10" w:color="auto" w:fill="FFFFFF"/>
        </w:rPr>
      </w:pPr>
    </w:p>
    <w:p w14:paraId="2D486BCB" w14:textId="77777777" w:rsidR="00870A08" w:rsidRDefault="003A5418">
      <w:pPr>
        <w:ind w:firstLine="420"/>
        <w:rPr>
          <w:kern w:val="0"/>
          <w:shd w:val="pct10" w:color="auto" w:fill="FFFFFF"/>
        </w:rPr>
      </w:pPr>
      <w:r>
        <w:rPr>
          <w:rFonts w:hint="eastAsia"/>
          <w:kern w:val="0"/>
        </w:rPr>
        <w:t>可以观察到此时已经完成了相应修改。注意</w:t>
      </w:r>
      <w:r>
        <w:rPr>
          <w:rFonts w:ascii="微软雅黑" w:hAnsi="微软雅黑" w:hint="eastAsia"/>
          <w:color w:val="000000"/>
          <w:szCs w:val="21"/>
        </w:rPr>
        <w:t>优先级的数值越小，代表优先级越高。</w:t>
      </w:r>
    </w:p>
    <w:p w14:paraId="4E5C2363" w14:textId="77777777" w:rsidR="00870A08" w:rsidRDefault="003A5418">
      <w:pPr>
        <w:pStyle w:val="10"/>
      </w:pPr>
      <w:r>
        <w:rPr>
          <w:rFonts w:hint="eastAsia"/>
        </w:rPr>
        <w:t>思考</w:t>
      </w:r>
    </w:p>
    <w:p w14:paraId="3FC6623C" w14:textId="77777777" w:rsidR="00870A08" w:rsidRDefault="003A5418">
      <w:pPr>
        <w:ind w:firstLine="420"/>
      </w:pPr>
      <w:r>
        <w:rPr>
          <w:rFonts w:hint="eastAsia"/>
        </w:rPr>
        <w:t>在此实验中，如果在</w:t>
      </w:r>
      <w:r>
        <w:rPr>
          <w:rFonts w:hint="eastAsia"/>
        </w:rPr>
        <w:t>R1</w:t>
      </w:r>
      <w:r>
        <w:rPr>
          <w:rFonts w:hint="eastAsia"/>
        </w:rPr>
        <w:t>上配置一条去往</w:t>
      </w:r>
      <w:r>
        <w:rPr>
          <w:rFonts w:hint="eastAsia"/>
        </w:rPr>
        <w:t>192.168.20.0</w:t>
      </w:r>
      <w:r>
        <w:rPr>
          <w:rFonts w:hint="eastAsia"/>
        </w:rPr>
        <w:t>网段的静态路由，再把</w:t>
      </w:r>
      <w:r>
        <w:rPr>
          <w:rFonts w:hint="eastAsia"/>
        </w:rPr>
        <w:t>RIP</w:t>
      </w:r>
      <w:r>
        <w:rPr>
          <w:rFonts w:hint="eastAsia"/>
        </w:rPr>
        <w:t>优先级修改为</w:t>
      </w:r>
      <w:r>
        <w:rPr>
          <w:rFonts w:hint="eastAsia"/>
        </w:rPr>
        <w:t>60</w:t>
      </w:r>
      <w:r>
        <w:rPr>
          <w:rFonts w:hint="eastAsia"/>
        </w:rPr>
        <w:t>，那么在</w:t>
      </w:r>
      <w:r>
        <w:rPr>
          <w:rFonts w:hint="eastAsia"/>
        </w:rPr>
        <w:t>R1</w:t>
      </w:r>
      <w:r>
        <w:rPr>
          <w:rFonts w:hint="eastAsia"/>
        </w:rPr>
        <w:t>的</w:t>
      </w:r>
      <w:r>
        <w:rPr>
          <w:rFonts w:hint="eastAsia"/>
        </w:rPr>
        <w:t>IP</w:t>
      </w:r>
      <w:r>
        <w:rPr>
          <w:rFonts w:hint="eastAsia"/>
        </w:rPr>
        <w:t>路由表中该网段路由来自</w:t>
      </w:r>
      <w:r>
        <w:rPr>
          <w:rFonts w:hint="eastAsia"/>
        </w:rPr>
        <w:t>RIP</w:t>
      </w:r>
      <w:r>
        <w:rPr>
          <w:rFonts w:hint="eastAsia"/>
        </w:rPr>
        <w:t>还是静态路由？为什么？</w:t>
      </w:r>
    </w:p>
    <w:p w14:paraId="38B36666" w14:textId="77777777" w:rsidR="00870A08" w:rsidRDefault="003A5418">
      <w:pPr>
        <w:pStyle w:val="af2"/>
        <w:ind w:firstLineChars="0" w:firstLine="0"/>
        <w:rPr>
          <w:rFonts w:ascii="微软雅黑" w:hAnsi="微软雅黑"/>
        </w:rPr>
      </w:pPr>
      <w:bookmarkStart w:id="120" w:name="_Toc27059"/>
      <w:r>
        <w:rPr>
          <w:rFonts w:ascii="微软雅黑" w:hAnsi="微软雅黑" w:hint="eastAsia"/>
        </w:rPr>
        <w:t>7.5 配置</w:t>
      </w:r>
      <w:r>
        <w:t>RIP</w:t>
      </w:r>
      <w:r>
        <w:rPr>
          <w:rFonts w:ascii="微软雅黑" w:hAnsi="微软雅黑" w:hint="eastAsia"/>
        </w:rPr>
        <w:t>抑制接口及单播更新</w:t>
      </w:r>
      <w:bookmarkEnd w:id="120"/>
    </w:p>
    <w:p w14:paraId="556C1F49" w14:textId="77777777" w:rsidR="00870A08" w:rsidRDefault="003A5418">
      <w:pPr>
        <w:pStyle w:val="10"/>
      </w:pPr>
      <w:r>
        <w:rPr>
          <w:rFonts w:hint="eastAsia"/>
        </w:rPr>
        <w:t>原理概述</w:t>
      </w:r>
    </w:p>
    <w:p w14:paraId="2FF91142" w14:textId="77777777" w:rsidR="00870A08" w:rsidRDefault="003A5418">
      <w:pPr>
        <w:ind w:firstLine="420"/>
      </w:pPr>
      <w:r>
        <w:rPr>
          <w:rFonts w:hint="eastAsia"/>
        </w:rPr>
        <w:t>RIP</w:t>
      </w:r>
      <w:r>
        <w:rPr>
          <w:rFonts w:hint="eastAsia"/>
        </w:rPr>
        <w:t>支持抑制接口的配置，即配置后禁止接口发送更新报文，但此接口</w:t>
      </w:r>
      <w:proofErr w:type="gramStart"/>
      <w:r>
        <w:rPr>
          <w:rFonts w:hint="eastAsia"/>
        </w:rPr>
        <w:t>所在网</w:t>
      </w:r>
      <w:proofErr w:type="gramEnd"/>
      <w:r>
        <w:rPr>
          <w:rFonts w:hint="eastAsia"/>
        </w:rPr>
        <w:t>段的路由可以发布出去。可通过两种方法来实现，执行命令</w:t>
      </w:r>
      <w:r w:rsidR="00000000">
        <w:fldChar w:fldCharType="begin"/>
      </w:r>
      <w:r w:rsidR="00000000">
        <w:instrText>HYPERLINK "http://localhost:7890/pages/30002176/02/30002176/02/resources/ar/silent-interface_rip.html"</w:instrText>
      </w:r>
      <w:r w:rsidR="00000000">
        <w:fldChar w:fldCharType="separate"/>
      </w:r>
      <w:r>
        <w:rPr>
          <w:rFonts w:hint="eastAsia"/>
        </w:rPr>
        <w:t>silent-interface</w:t>
      </w:r>
      <w:r w:rsidR="00000000">
        <w:fldChar w:fldCharType="end"/>
      </w:r>
      <w:r>
        <w:rPr>
          <w:rFonts w:hint="eastAsia"/>
        </w:rPr>
        <w:t>或在接口下配置</w:t>
      </w:r>
      <w:r w:rsidR="00000000">
        <w:fldChar w:fldCharType="begin"/>
      </w:r>
      <w:r w:rsidR="00000000">
        <w:instrText>HYPERLINK "http://localhost:7890/pages/30002176/02/30002176/02/resources/ar/rip_output.html"</w:instrText>
      </w:r>
      <w:r w:rsidR="00000000">
        <w:fldChar w:fldCharType="separate"/>
      </w:r>
      <w:r>
        <w:rPr>
          <w:rFonts w:hint="eastAsia"/>
        </w:rPr>
        <w:t>undo rip output</w:t>
      </w:r>
      <w:r w:rsidR="00000000">
        <w:fldChar w:fldCharType="end"/>
      </w:r>
      <w:r>
        <w:rPr>
          <w:rFonts w:hint="eastAsia"/>
        </w:rPr>
        <w:t>使其只接收报文，但不能发送</w:t>
      </w:r>
      <w:r>
        <w:rPr>
          <w:rFonts w:hint="eastAsia"/>
        </w:rPr>
        <w:t>RIP</w:t>
      </w:r>
      <w:r>
        <w:rPr>
          <w:rFonts w:hint="eastAsia"/>
        </w:rPr>
        <w:t>报文。</w:t>
      </w:r>
      <w:r w:rsidR="00000000">
        <w:fldChar w:fldCharType="begin"/>
      </w:r>
      <w:r w:rsidR="00000000">
        <w:instrText>HYPERLINK "http://localhost:7890/pages/30002176/02/30002176/02/resources/ar/silent-interface_rip.html"</w:instrText>
      </w:r>
      <w:r w:rsidR="00000000">
        <w:fldChar w:fldCharType="separate"/>
      </w:r>
      <w:r>
        <w:rPr>
          <w:rFonts w:hint="eastAsia"/>
        </w:rPr>
        <w:t>silent-interface</w:t>
      </w:r>
      <w:r w:rsidR="00000000">
        <w:fldChar w:fldCharType="end"/>
      </w:r>
      <w:r>
        <w:rPr>
          <w:rFonts w:hint="eastAsia"/>
        </w:rPr>
        <w:t>的优先级大于在接口下配置的</w:t>
      </w:r>
      <w:r w:rsidR="00000000">
        <w:fldChar w:fldCharType="begin"/>
      </w:r>
      <w:r w:rsidR="00000000">
        <w:instrText>HYPERLINK "http://localhost:7890/pages/30002176/02/30002176/02/resources/ar/rip_output.html"</w:instrText>
      </w:r>
      <w:r w:rsidR="00000000">
        <w:fldChar w:fldCharType="separate"/>
      </w:r>
      <w:r>
        <w:rPr>
          <w:rFonts w:hint="eastAsia"/>
        </w:rPr>
        <w:t>undo rip output</w:t>
      </w:r>
      <w:r w:rsidR="00000000">
        <w:fldChar w:fldCharType="end"/>
      </w:r>
      <w:r>
        <w:rPr>
          <w:rFonts w:hint="eastAsia"/>
        </w:rPr>
        <w:t>，默认情况下为不抑制状态。还可以在接口下配置命令</w:t>
      </w:r>
      <w:hyperlink r:id="rId137" w:history="1">
        <w:r>
          <w:rPr>
            <w:rFonts w:hint="eastAsia"/>
          </w:rPr>
          <w:t>undo rip input</w:t>
        </w:r>
      </w:hyperlink>
      <w:r>
        <w:rPr>
          <w:rFonts w:hint="eastAsia"/>
        </w:rPr>
        <w:t>，禁止接口接收</w:t>
      </w:r>
      <w:r>
        <w:rPr>
          <w:rFonts w:hint="eastAsia"/>
        </w:rPr>
        <w:t>RIP</w:t>
      </w:r>
      <w:r>
        <w:rPr>
          <w:rFonts w:hint="eastAsia"/>
        </w:rPr>
        <w:t>更新报文，这也是预防路由环路的一种方式。</w:t>
      </w:r>
    </w:p>
    <w:p w14:paraId="0117CD5F" w14:textId="77777777" w:rsidR="00870A08" w:rsidRDefault="003A5418">
      <w:pPr>
        <w:ind w:firstLine="420"/>
      </w:pPr>
      <w:r>
        <w:rPr>
          <w:rFonts w:hint="eastAsia"/>
        </w:rPr>
        <w:t>单播更新是指</w:t>
      </w:r>
      <w:r>
        <w:rPr>
          <w:rFonts w:hint="eastAsia"/>
        </w:rPr>
        <w:t>RIP</w:t>
      </w:r>
      <w:r>
        <w:t>使用</w:t>
      </w:r>
      <w:r>
        <w:rPr>
          <w:rFonts w:hint="eastAsia"/>
        </w:rPr>
        <w:t>单播发送</w:t>
      </w:r>
      <w:r>
        <w:t>RIP</w:t>
      </w:r>
      <w:r>
        <w:t>报文</w:t>
      </w:r>
      <w:r>
        <w:rPr>
          <w:rFonts w:hint="eastAsia"/>
        </w:rPr>
        <w:t>。在</w:t>
      </w:r>
      <w:r>
        <w:t>默认情况下</w:t>
      </w:r>
      <w:r>
        <w:rPr>
          <w:rFonts w:hint="eastAsia"/>
        </w:rPr>
        <w:t>，</w:t>
      </w:r>
      <w:r>
        <w:rPr>
          <w:rFonts w:hint="eastAsia"/>
        </w:rPr>
        <w:t>RIP</w:t>
      </w:r>
      <w:r>
        <w:t>每隔</w:t>
      </w:r>
      <w:r>
        <w:t>30</w:t>
      </w:r>
      <w:r>
        <w:t>秒</w:t>
      </w:r>
      <w:r>
        <w:rPr>
          <w:rFonts w:hint="eastAsia"/>
        </w:rPr>
        <w:t>以</w:t>
      </w:r>
      <w:r>
        <w:t>广播</w:t>
      </w:r>
      <w:r>
        <w:rPr>
          <w:rFonts w:hint="eastAsia"/>
        </w:rPr>
        <w:t>或组播方式</w:t>
      </w:r>
      <w:r>
        <w:t>交换整个路由表的信息</w:t>
      </w:r>
      <w:r>
        <w:rPr>
          <w:rFonts w:hint="eastAsia"/>
        </w:rPr>
        <w:t>，</w:t>
      </w:r>
      <w:r>
        <w:t>这将</w:t>
      </w:r>
      <w:r>
        <w:rPr>
          <w:rFonts w:hint="eastAsia"/>
        </w:rPr>
        <w:t>耗费</w:t>
      </w:r>
      <w:r>
        <w:t>大量网络带宽</w:t>
      </w:r>
      <w:r>
        <w:rPr>
          <w:rFonts w:hint="eastAsia"/>
        </w:rPr>
        <w:t>，</w:t>
      </w:r>
      <w:r>
        <w:t>特别是在广域网中</w:t>
      </w:r>
      <w:r>
        <w:rPr>
          <w:rFonts w:hint="eastAsia"/>
        </w:rPr>
        <w:t>，</w:t>
      </w:r>
      <w:r>
        <w:t>可能出现严重性能问题</w:t>
      </w:r>
      <w:r>
        <w:rPr>
          <w:rFonts w:hint="eastAsia"/>
        </w:rPr>
        <w:t>。为了解决因</w:t>
      </w:r>
      <w:r>
        <w:t>RIP</w:t>
      </w:r>
      <w:r>
        <w:t>的广播</w:t>
      </w:r>
      <w:r>
        <w:rPr>
          <w:rFonts w:hint="eastAsia"/>
        </w:rPr>
        <w:t>报文</w:t>
      </w:r>
      <w:r>
        <w:t>而产生的网络性能问题</w:t>
      </w:r>
      <w:r>
        <w:rPr>
          <w:rFonts w:hint="eastAsia"/>
        </w:rPr>
        <w:t>，可以使用单播更新的方式来交换路由信息。当使用</w:t>
      </w:r>
      <w:hyperlink r:id="rId138" w:history="1">
        <w:r>
          <w:rPr>
            <w:rFonts w:hint="eastAsia"/>
          </w:rPr>
          <w:t>silent-interface</w:t>
        </w:r>
      </w:hyperlink>
      <w:r>
        <w:rPr>
          <w:rFonts w:hint="eastAsia"/>
        </w:rPr>
        <w:t>命令配置抑制接口后，再指定单播更新的目的地址后，单播更新有效；如果在接口下使用</w:t>
      </w:r>
      <w:hyperlink r:id="rId139" w:history="1">
        <w:r>
          <w:rPr>
            <w:rFonts w:hint="eastAsia"/>
          </w:rPr>
          <w:t>undo rip output</w:t>
        </w:r>
      </w:hyperlink>
      <w:r>
        <w:rPr>
          <w:rFonts w:hint="eastAsia"/>
        </w:rPr>
        <w:t>命令来配置抑制接口，即使再指定单播更新的目的地址也是无法发送更新的路由条目的。</w:t>
      </w:r>
    </w:p>
    <w:p w14:paraId="092E786D" w14:textId="77777777" w:rsidR="00870A08" w:rsidRDefault="003A5418">
      <w:pPr>
        <w:ind w:firstLine="420"/>
      </w:pPr>
      <w:r>
        <w:rPr>
          <w:rFonts w:hint="eastAsia"/>
        </w:rPr>
        <w:t>RIPv1</w:t>
      </w:r>
      <w:r>
        <w:rPr>
          <w:rFonts w:hint="eastAsia"/>
        </w:rPr>
        <w:t>和</w:t>
      </w:r>
      <w:r>
        <w:rPr>
          <w:rFonts w:hint="eastAsia"/>
        </w:rPr>
        <w:t>RIPv2</w:t>
      </w:r>
      <w:r>
        <w:rPr>
          <w:rFonts w:hint="eastAsia"/>
        </w:rPr>
        <w:t>对于抑制接口和单播更新的特性支持情况相同。</w:t>
      </w:r>
    </w:p>
    <w:p w14:paraId="56CEA8F1" w14:textId="77777777" w:rsidR="00870A08" w:rsidRDefault="003A5418">
      <w:pPr>
        <w:pStyle w:val="10"/>
      </w:pPr>
      <w:r>
        <w:rPr>
          <w:rFonts w:hint="eastAsia"/>
        </w:rPr>
        <w:t>实验目的</w:t>
      </w:r>
    </w:p>
    <w:p w14:paraId="5134057F"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抑制接口的配置</w:t>
      </w:r>
    </w:p>
    <w:p w14:paraId="53C3B67F" w14:textId="77777777" w:rsidR="00870A08" w:rsidRDefault="003A5418">
      <w:pPr>
        <w:pStyle w:val="12"/>
        <w:numPr>
          <w:ilvl w:val="1"/>
          <w:numId w:val="5"/>
        </w:numPr>
        <w:ind w:firstLineChars="0"/>
        <w:jc w:val="left"/>
      </w:pPr>
      <w:r>
        <w:rPr>
          <w:rFonts w:hint="eastAsia"/>
        </w:rPr>
        <w:t>理解抑制接口的原理及应用场景</w:t>
      </w:r>
    </w:p>
    <w:p w14:paraId="163D0C6B"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中单播更新的配置</w:t>
      </w:r>
    </w:p>
    <w:p w14:paraId="3F121606" w14:textId="77777777" w:rsidR="00870A08" w:rsidRDefault="003A5418">
      <w:pPr>
        <w:pStyle w:val="12"/>
        <w:numPr>
          <w:ilvl w:val="1"/>
          <w:numId w:val="5"/>
        </w:numPr>
        <w:ind w:firstLineChars="0"/>
        <w:jc w:val="left"/>
      </w:pPr>
      <w:r>
        <w:rPr>
          <w:rFonts w:hint="eastAsia"/>
        </w:rPr>
        <w:t>理解单播更新的原理及应用场景</w:t>
      </w:r>
    </w:p>
    <w:p w14:paraId="33E3C404" w14:textId="77777777" w:rsidR="00870A08" w:rsidRDefault="003A5418">
      <w:pPr>
        <w:pStyle w:val="10"/>
      </w:pPr>
      <w:r>
        <w:rPr>
          <w:rFonts w:hint="eastAsia"/>
        </w:rPr>
        <w:lastRenderedPageBreak/>
        <w:t>实验内容</w:t>
      </w:r>
    </w:p>
    <w:p w14:paraId="43E38D24" w14:textId="77777777" w:rsidR="00870A08" w:rsidRDefault="003A5418">
      <w:pPr>
        <w:ind w:firstLine="420"/>
      </w:pPr>
      <w:r>
        <w:rPr>
          <w:rFonts w:hint="eastAsia"/>
        </w:rPr>
        <w:t>本实验模拟企业网络场景，</w:t>
      </w:r>
      <w:r>
        <w:rPr>
          <w:rFonts w:hint="eastAsia"/>
        </w:rPr>
        <w:t>R1</w:t>
      </w:r>
      <w:r>
        <w:rPr>
          <w:rFonts w:hint="eastAsia"/>
        </w:rPr>
        <w:t>为该公司出口网关路由器，连接运营商网络；</w:t>
      </w:r>
      <w:r>
        <w:rPr>
          <w:rFonts w:hint="eastAsia"/>
        </w:rPr>
        <w:t>R2</w:t>
      </w:r>
      <w:r>
        <w:rPr>
          <w:rFonts w:hint="eastAsia"/>
        </w:rPr>
        <w:t>为公司</w:t>
      </w:r>
      <w:r>
        <w:rPr>
          <w:rFonts w:hint="eastAsia"/>
        </w:rPr>
        <w:t>IT</w:t>
      </w:r>
      <w:r>
        <w:rPr>
          <w:rFonts w:hint="eastAsia"/>
        </w:rPr>
        <w:t>部门路由器，通过交换机</w:t>
      </w:r>
      <w:r>
        <w:rPr>
          <w:rFonts w:hint="eastAsia"/>
        </w:rPr>
        <w:t>S1</w:t>
      </w:r>
      <w:r>
        <w:rPr>
          <w:rFonts w:hint="eastAsia"/>
        </w:rPr>
        <w:t>与网关相连；人事部员工直接通过交换机</w:t>
      </w:r>
      <w:r>
        <w:rPr>
          <w:rFonts w:hint="eastAsia"/>
        </w:rPr>
        <w:t>S1</w:t>
      </w:r>
      <w:r>
        <w:rPr>
          <w:rFonts w:hint="eastAsia"/>
        </w:rPr>
        <w:t>接入公司网络；</w:t>
      </w:r>
      <w:r>
        <w:rPr>
          <w:rFonts w:hint="eastAsia"/>
        </w:rPr>
        <w:t>R3</w:t>
      </w:r>
      <w:r>
        <w:rPr>
          <w:rFonts w:hint="eastAsia"/>
        </w:rPr>
        <w:t>为公司财务部门路由器，同样通过</w:t>
      </w:r>
      <w:r>
        <w:rPr>
          <w:rFonts w:hint="eastAsia"/>
        </w:rPr>
        <w:t>S1</w:t>
      </w:r>
      <w:r>
        <w:rPr>
          <w:rFonts w:hint="eastAsia"/>
        </w:rPr>
        <w:t>与网关相连。所有路由器运行路由协议</w:t>
      </w:r>
      <w:r>
        <w:rPr>
          <w:rFonts w:hint="eastAsia"/>
        </w:rPr>
        <w:t>RIP</w:t>
      </w:r>
      <w:r>
        <w:rPr>
          <w:rFonts w:hint="eastAsia"/>
        </w:rPr>
        <w:t>实现网络互通。由于交换机</w:t>
      </w:r>
      <w:r>
        <w:rPr>
          <w:rFonts w:hint="eastAsia"/>
        </w:rPr>
        <w:t>S1</w:t>
      </w:r>
      <w:r>
        <w:rPr>
          <w:rFonts w:hint="eastAsia"/>
        </w:rPr>
        <w:t>直连了大量</w:t>
      </w:r>
      <w:r>
        <w:rPr>
          <w:rFonts w:hint="eastAsia"/>
        </w:rPr>
        <w:t>PC</w:t>
      </w:r>
      <w:r>
        <w:rPr>
          <w:rFonts w:hint="eastAsia"/>
        </w:rPr>
        <w:t>用户，如果</w:t>
      </w:r>
      <w:r>
        <w:rPr>
          <w:rFonts w:hint="eastAsia"/>
        </w:rPr>
        <w:t>R1</w:t>
      </w:r>
      <w:r>
        <w:rPr>
          <w:rFonts w:hint="eastAsia"/>
        </w:rPr>
        <w:t>继续以广播（</w:t>
      </w:r>
      <w:r>
        <w:rPr>
          <w:rFonts w:hint="eastAsia"/>
        </w:rPr>
        <w:t>RIPv1</w:t>
      </w:r>
      <w:r>
        <w:rPr>
          <w:rFonts w:hint="eastAsia"/>
        </w:rPr>
        <w:t>）或组播（</w:t>
      </w:r>
      <w:r>
        <w:rPr>
          <w:rFonts w:hint="eastAsia"/>
        </w:rPr>
        <w:t>RIPv2</w:t>
      </w:r>
      <w:r>
        <w:rPr>
          <w:rFonts w:hint="eastAsia"/>
        </w:rPr>
        <w:t>）的方式发送更新的路由给</w:t>
      </w:r>
      <w:r>
        <w:rPr>
          <w:rFonts w:hint="eastAsia"/>
        </w:rPr>
        <w:t>R2</w:t>
      </w:r>
      <w:r>
        <w:rPr>
          <w:rFonts w:hint="eastAsia"/>
        </w:rPr>
        <w:t>和</w:t>
      </w:r>
      <w:r>
        <w:rPr>
          <w:rFonts w:hint="eastAsia"/>
        </w:rPr>
        <w:t>R3</w:t>
      </w:r>
      <w:r>
        <w:rPr>
          <w:rFonts w:hint="eastAsia"/>
        </w:rPr>
        <w:t>，处于同一广播网络中的</w:t>
      </w:r>
      <w:r>
        <w:rPr>
          <w:rFonts w:hint="eastAsia"/>
        </w:rPr>
        <w:t>S1</w:t>
      </w:r>
      <w:r>
        <w:rPr>
          <w:rFonts w:hint="eastAsia"/>
        </w:rPr>
        <w:t>下连接的</w:t>
      </w:r>
      <w:r>
        <w:rPr>
          <w:rFonts w:hint="eastAsia"/>
        </w:rPr>
        <w:t>PC</w:t>
      </w:r>
      <w:r>
        <w:rPr>
          <w:rFonts w:hint="eastAsia"/>
        </w:rPr>
        <w:t>也会收到这些对</w:t>
      </w:r>
      <w:r>
        <w:rPr>
          <w:rFonts w:hint="eastAsia"/>
        </w:rPr>
        <w:t>PC</w:t>
      </w:r>
      <w:r>
        <w:rPr>
          <w:rFonts w:hint="eastAsia"/>
        </w:rPr>
        <w:t>来说无用的更新，造成了带宽和资源的浪费。为了优化网络，现需在</w:t>
      </w:r>
      <w:r>
        <w:rPr>
          <w:rFonts w:hint="eastAsia"/>
        </w:rPr>
        <w:t>R1</w:t>
      </w:r>
      <w:r>
        <w:rPr>
          <w:rFonts w:hint="eastAsia"/>
        </w:rPr>
        <w:t>的</w:t>
      </w:r>
      <w:r>
        <w:rPr>
          <w:rFonts w:hint="eastAsia"/>
        </w:rPr>
        <w:t>GE 0/0/1</w:t>
      </w:r>
      <w:r>
        <w:rPr>
          <w:rFonts w:hint="eastAsia"/>
        </w:rPr>
        <w:t>口配置抑制接口来抑制广播或组播更新，为了使</w:t>
      </w:r>
      <w:r>
        <w:rPr>
          <w:rFonts w:hint="eastAsia"/>
        </w:rPr>
        <w:t>R2</w:t>
      </w:r>
      <w:r>
        <w:rPr>
          <w:rFonts w:hint="eastAsia"/>
        </w:rPr>
        <w:t>和</w:t>
      </w:r>
      <w:r>
        <w:rPr>
          <w:rFonts w:hint="eastAsia"/>
        </w:rPr>
        <w:t>R3</w:t>
      </w:r>
      <w:r>
        <w:rPr>
          <w:rFonts w:hint="eastAsia"/>
        </w:rPr>
        <w:t>能照常接收更新，还需要在</w:t>
      </w:r>
      <w:r>
        <w:rPr>
          <w:rFonts w:hint="eastAsia"/>
        </w:rPr>
        <w:t>R1</w:t>
      </w:r>
      <w:r>
        <w:rPr>
          <w:rFonts w:hint="eastAsia"/>
        </w:rPr>
        <w:t>上配置与</w:t>
      </w:r>
      <w:r>
        <w:rPr>
          <w:rFonts w:hint="eastAsia"/>
        </w:rPr>
        <w:t>R2</w:t>
      </w:r>
      <w:r>
        <w:rPr>
          <w:rFonts w:hint="eastAsia"/>
        </w:rPr>
        <w:t>、</w:t>
      </w:r>
      <w:r>
        <w:rPr>
          <w:rFonts w:hint="eastAsia"/>
        </w:rPr>
        <w:t>R3</w:t>
      </w:r>
      <w:r>
        <w:rPr>
          <w:rFonts w:hint="eastAsia"/>
        </w:rPr>
        <w:t>的单播更新；同时禁止其他部门访问财务部门，抑制</w:t>
      </w:r>
      <w:r>
        <w:rPr>
          <w:rFonts w:hint="eastAsia"/>
        </w:rPr>
        <w:t>R3</w:t>
      </w:r>
      <w:r>
        <w:rPr>
          <w:rFonts w:hint="eastAsia"/>
        </w:rPr>
        <w:t>的</w:t>
      </w:r>
      <w:r>
        <w:rPr>
          <w:rFonts w:hint="eastAsia"/>
        </w:rPr>
        <w:t>E 1/0/1</w:t>
      </w:r>
      <w:r>
        <w:rPr>
          <w:rFonts w:hint="eastAsia"/>
        </w:rPr>
        <w:t>接口，不发布任何</w:t>
      </w:r>
      <w:r>
        <w:rPr>
          <w:rFonts w:hint="eastAsia"/>
        </w:rPr>
        <w:t>RIP</w:t>
      </w:r>
      <w:r>
        <w:rPr>
          <w:rFonts w:hint="eastAsia"/>
        </w:rPr>
        <w:t>路由（单播更新也不行），仅可接收其他路由信息。</w:t>
      </w:r>
    </w:p>
    <w:p w14:paraId="0BAA870E" w14:textId="77777777" w:rsidR="00870A08" w:rsidRDefault="003A5418">
      <w:pPr>
        <w:pStyle w:val="10"/>
      </w:pPr>
      <w:r>
        <w:rPr>
          <w:rFonts w:hint="eastAsia"/>
        </w:rPr>
        <w:t>实验拓扑</w:t>
      </w:r>
    </w:p>
    <w:p w14:paraId="280BE9EC" w14:textId="77777777" w:rsidR="00870A08" w:rsidRDefault="003A5418">
      <w:pPr>
        <w:pStyle w:val="aff6"/>
        <w:jc w:val="center"/>
      </w:pPr>
      <w:r>
        <w:rPr>
          <w:noProof/>
          <w:lang w:val="en-GB"/>
        </w:rPr>
        <w:drawing>
          <wp:inline distT="0" distB="0" distL="0" distR="0" wp14:anchorId="30EAE7D1" wp14:editId="3ECC0E4C">
            <wp:extent cx="5258435" cy="2762250"/>
            <wp:effectExtent l="19050" t="0" r="0" b="0"/>
            <wp:docPr id="19" name="图片 18"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捕获.PNG"/>
                    <pic:cNvPicPr>
                      <a:picLocks noChangeAspect="1"/>
                    </pic:cNvPicPr>
                  </pic:nvPicPr>
                  <pic:blipFill>
                    <a:blip r:embed="rId140" cstate="print">
                      <a:grayscl/>
                    </a:blip>
                    <a:stretch>
                      <a:fillRect/>
                    </a:stretch>
                  </pic:blipFill>
                  <pic:spPr>
                    <a:xfrm>
                      <a:off x="0" y="0"/>
                      <a:ext cx="5258534" cy="2762636"/>
                    </a:xfrm>
                    <a:prstGeom prst="rect">
                      <a:avLst/>
                    </a:prstGeom>
                  </pic:spPr>
                </pic:pic>
              </a:graphicData>
            </a:graphic>
          </wp:inline>
        </w:drawing>
      </w:r>
    </w:p>
    <w:p w14:paraId="6C19C14C" w14:textId="77777777" w:rsidR="00870A08" w:rsidRDefault="003A5418">
      <w:pPr>
        <w:pStyle w:val="aff6"/>
        <w:jc w:val="center"/>
      </w:pPr>
      <w:r>
        <w:rPr>
          <w:rFonts w:hint="eastAsia"/>
        </w:rPr>
        <w:t>图</w:t>
      </w:r>
      <w:r>
        <w:rPr>
          <w:rFonts w:hint="eastAsia"/>
        </w:rPr>
        <w:t xml:space="preserve">7-11 </w:t>
      </w:r>
      <w:r>
        <w:rPr>
          <w:rFonts w:hint="eastAsia"/>
        </w:rPr>
        <w:t>配置</w:t>
      </w:r>
      <w:r>
        <w:rPr>
          <w:rFonts w:hint="eastAsia"/>
        </w:rPr>
        <w:t>RIP</w:t>
      </w:r>
      <w:r>
        <w:rPr>
          <w:rFonts w:hint="eastAsia"/>
        </w:rPr>
        <w:t>抑制接口及单播更新拓扑图</w:t>
      </w:r>
    </w:p>
    <w:p w14:paraId="33197426"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64BBE8AC" w14:textId="77777777">
        <w:trPr>
          <w:trHeight w:val="471"/>
          <w:jc w:val="center"/>
        </w:trPr>
        <w:tc>
          <w:tcPr>
            <w:tcW w:w="1594" w:type="dxa"/>
            <w:vAlign w:val="center"/>
          </w:tcPr>
          <w:p w14:paraId="7289B33D" w14:textId="77777777" w:rsidR="00870A08" w:rsidRDefault="003A5418">
            <w:pPr>
              <w:spacing w:line="240" w:lineRule="auto"/>
              <w:ind w:firstLineChars="0" w:firstLine="0"/>
              <w:jc w:val="center"/>
            </w:pPr>
            <w:r>
              <w:rPr>
                <w:rFonts w:hint="eastAsia"/>
              </w:rPr>
              <w:t>设备</w:t>
            </w:r>
          </w:p>
        </w:tc>
        <w:tc>
          <w:tcPr>
            <w:tcW w:w="1706" w:type="dxa"/>
            <w:vAlign w:val="center"/>
          </w:tcPr>
          <w:p w14:paraId="27AE1868" w14:textId="77777777" w:rsidR="00870A08" w:rsidRDefault="003A5418">
            <w:pPr>
              <w:spacing w:line="240" w:lineRule="auto"/>
              <w:ind w:firstLineChars="0" w:firstLine="0"/>
              <w:jc w:val="center"/>
            </w:pPr>
            <w:r>
              <w:rPr>
                <w:rFonts w:hint="eastAsia"/>
              </w:rPr>
              <w:t>接口</w:t>
            </w:r>
          </w:p>
        </w:tc>
        <w:tc>
          <w:tcPr>
            <w:tcW w:w="1882" w:type="dxa"/>
            <w:vAlign w:val="center"/>
          </w:tcPr>
          <w:p w14:paraId="5CEB2153"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436A5B4C" w14:textId="77777777" w:rsidR="00870A08" w:rsidRDefault="003A5418">
            <w:pPr>
              <w:spacing w:line="240" w:lineRule="auto"/>
              <w:ind w:firstLineChars="0" w:firstLine="0"/>
              <w:jc w:val="center"/>
            </w:pPr>
            <w:r>
              <w:rPr>
                <w:rFonts w:hint="eastAsia"/>
              </w:rPr>
              <w:t>子网掩码</w:t>
            </w:r>
          </w:p>
        </w:tc>
        <w:tc>
          <w:tcPr>
            <w:tcW w:w="1458" w:type="dxa"/>
            <w:vAlign w:val="center"/>
          </w:tcPr>
          <w:p w14:paraId="623D4CE5" w14:textId="77777777" w:rsidR="00870A08" w:rsidRDefault="003A5418">
            <w:pPr>
              <w:spacing w:line="240" w:lineRule="auto"/>
              <w:ind w:firstLineChars="0" w:firstLine="0"/>
              <w:jc w:val="center"/>
            </w:pPr>
            <w:r>
              <w:rPr>
                <w:rFonts w:hint="eastAsia"/>
              </w:rPr>
              <w:t>默认网关</w:t>
            </w:r>
          </w:p>
        </w:tc>
      </w:tr>
      <w:tr w:rsidR="00870A08" w14:paraId="3A6CFD61" w14:textId="77777777">
        <w:trPr>
          <w:jc w:val="center"/>
        </w:trPr>
        <w:tc>
          <w:tcPr>
            <w:tcW w:w="1594" w:type="dxa"/>
            <w:vAlign w:val="center"/>
          </w:tcPr>
          <w:p w14:paraId="17D9F583" w14:textId="77777777" w:rsidR="00870A08" w:rsidRDefault="003A5418">
            <w:pPr>
              <w:spacing w:line="240" w:lineRule="auto"/>
              <w:ind w:firstLineChars="0" w:firstLine="0"/>
              <w:jc w:val="center"/>
            </w:pPr>
            <w:r>
              <w:rPr>
                <w:rFonts w:hint="eastAsia"/>
              </w:rPr>
              <w:t>R1(AR2220)</w:t>
            </w:r>
          </w:p>
        </w:tc>
        <w:tc>
          <w:tcPr>
            <w:tcW w:w="1706" w:type="dxa"/>
            <w:vAlign w:val="center"/>
          </w:tcPr>
          <w:p w14:paraId="1FAC7311" w14:textId="77777777" w:rsidR="00870A08" w:rsidRDefault="003A5418">
            <w:pPr>
              <w:spacing w:line="240" w:lineRule="auto"/>
              <w:ind w:firstLineChars="0" w:firstLine="0"/>
              <w:jc w:val="center"/>
            </w:pPr>
            <w:r>
              <w:rPr>
                <w:rFonts w:hint="eastAsia"/>
              </w:rPr>
              <w:t>GE 0/0/1</w:t>
            </w:r>
          </w:p>
        </w:tc>
        <w:tc>
          <w:tcPr>
            <w:tcW w:w="1882" w:type="dxa"/>
            <w:vAlign w:val="center"/>
          </w:tcPr>
          <w:p w14:paraId="35C709CD" w14:textId="77777777" w:rsidR="00870A08" w:rsidRDefault="003A5418">
            <w:pPr>
              <w:spacing w:line="240" w:lineRule="auto"/>
              <w:ind w:firstLineChars="0" w:firstLine="0"/>
              <w:jc w:val="center"/>
            </w:pPr>
            <w:r>
              <w:rPr>
                <w:rFonts w:hint="eastAsia"/>
              </w:rPr>
              <w:t>172.16.1.254</w:t>
            </w:r>
          </w:p>
        </w:tc>
        <w:tc>
          <w:tcPr>
            <w:tcW w:w="1882" w:type="dxa"/>
            <w:vAlign w:val="center"/>
          </w:tcPr>
          <w:p w14:paraId="2FCFC0E9" w14:textId="77777777" w:rsidR="00870A08" w:rsidRDefault="003A5418">
            <w:pPr>
              <w:spacing w:line="240" w:lineRule="auto"/>
              <w:ind w:firstLineChars="0" w:firstLine="0"/>
              <w:jc w:val="center"/>
            </w:pPr>
            <w:r>
              <w:rPr>
                <w:rFonts w:hint="eastAsia"/>
              </w:rPr>
              <w:t>255.255.255.0</w:t>
            </w:r>
          </w:p>
        </w:tc>
        <w:tc>
          <w:tcPr>
            <w:tcW w:w="1458" w:type="dxa"/>
            <w:vAlign w:val="center"/>
          </w:tcPr>
          <w:p w14:paraId="50287067" w14:textId="77777777" w:rsidR="00870A08" w:rsidRDefault="003A5418">
            <w:pPr>
              <w:spacing w:line="240" w:lineRule="auto"/>
              <w:ind w:firstLineChars="0" w:firstLine="0"/>
              <w:jc w:val="center"/>
            </w:pPr>
            <w:r>
              <w:rPr>
                <w:rFonts w:hint="eastAsia"/>
              </w:rPr>
              <w:t>N/A</w:t>
            </w:r>
          </w:p>
        </w:tc>
      </w:tr>
      <w:tr w:rsidR="00870A08" w14:paraId="322D449F" w14:textId="77777777">
        <w:trPr>
          <w:jc w:val="center"/>
        </w:trPr>
        <w:tc>
          <w:tcPr>
            <w:tcW w:w="1594" w:type="dxa"/>
            <w:vMerge w:val="restart"/>
            <w:vAlign w:val="center"/>
          </w:tcPr>
          <w:p w14:paraId="0241438A" w14:textId="77777777" w:rsidR="00870A08" w:rsidRDefault="003A5418">
            <w:pPr>
              <w:spacing w:line="240" w:lineRule="auto"/>
              <w:ind w:firstLineChars="0" w:firstLine="0"/>
              <w:jc w:val="center"/>
            </w:pPr>
            <w:r>
              <w:rPr>
                <w:rFonts w:hint="eastAsia"/>
              </w:rPr>
              <w:t>R2(AR2220)</w:t>
            </w:r>
          </w:p>
        </w:tc>
        <w:tc>
          <w:tcPr>
            <w:tcW w:w="1706" w:type="dxa"/>
            <w:vAlign w:val="center"/>
          </w:tcPr>
          <w:p w14:paraId="1CC8BBAF" w14:textId="77777777" w:rsidR="00870A08" w:rsidRDefault="003A5418">
            <w:pPr>
              <w:spacing w:line="240" w:lineRule="auto"/>
              <w:ind w:firstLineChars="0" w:firstLine="0"/>
              <w:jc w:val="center"/>
            </w:pPr>
            <w:r>
              <w:rPr>
                <w:rFonts w:hint="eastAsia"/>
              </w:rPr>
              <w:t>Ethernet 1/0/1</w:t>
            </w:r>
          </w:p>
        </w:tc>
        <w:tc>
          <w:tcPr>
            <w:tcW w:w="1882" w:type="dxa"/>
            <w:vAlign w:val="center"/>
          </w:tcPr>
          <w:p w14:paraId="5BD4E50B" w14:textId="77777777" w:rsidR="00870A08" w:rsidRDefault="003A5418">
            <w:pPr>
              <w:spacing w:line="240" w:lineRule="auto"/>
              <w:ind w:firstLineChars="0" w:firstLine="0"/>
              <w:jc w:val="center"/>
            </w:pPr>
            <w:r>
              <w:rPr>
                <w:rFonts w:hint="eastAsia"/>
              </w:rPr>
              <w:t>172.16.1.100</w:t>
            </w:r>
          </w:p>
        </w:tc>
        <w:tc>
          <w:tcPr>
            <w:tcW w:w="1882" w:type="dxa"/>
            <w:vAlign w:val="center"/>
          </w:tcPr>
          <w:p w14:paraId="1163B7E2" w14:textId="77777777" w:rsidR="00870A08" w:rsidRDefault="003A5418">
            <w:pPr>
              <w:spacing w:line="240" w:lineRule="auto"/>
              <w:ind w:firstLineChars="0" w:firstLine="0"/>
              <w:jc w:val="center"/>
            </w:pPr>
            <w:r>
              <w:rPr>
                <w:rFonts w:hint="eastAsia"/>
              </w:rPr>
              <w:t>255.255.255.0</w:t>
            </w:r>
          </w:p>
        </w:tc>
        <w:tc>
          <w:tcPr>
            <w:tcW w:w="1458" w:type="dxa"/>
            <w:vAlign w:val="center"/>
          </w:tcPr>
          <w:p w14:paraId="39920742" w14:textId="77777777" w:rsidR="00870A08" w:rsidRDefault="003A5418">
            <w:pPr>
              <w:spacing w:line="240" w:lineRule="auto"/>
              <w:ind w:firstLineChars="0" w:firstLine="0"/>
              <w:jc w:val="center"/>
            </w:pPr>
            <w:r>
              <w:rPr>
                <w:rFonts w:hint="eastAsia"/>
              </w:rPr>
              <w:t>N/A</w:t>
            </w:r>
          </w:p>
        </w:tc>
      </w:tr>
      <w:tr w:rsidR="00870A08" w14:paraId="5173EC28" w14:textId="77777777">
        <w:trPr>
          <w:jc w:val="center"/>
        </w:trPr>
        <w:tc>
          <w:tcPr>
            <w:tcW w:w="1594" w:type="dxa"/>
            <w:vMerge/>
            <w:vAlign w:val="center"/>
          </w:tcPr>
          <w:p w14:paraId="0DAE52D8" w14:textId="77777777" w:rsidR="00870A08" w:rsidRDefault="00870A08">
            <w:pPr>
              <w:ind w:firstLineChars="0" w:firstLine="0"/>
              <w:jc w:val="center"/>
            </w:pPr>
          </w:p>
        </w:tc>
        <w:tc>
          <w:tcPr>
            <w:tcW w:w="1706" w:type="dxa"/>
            <w:vAlign w:val="center"/>
          </w:tcPr>
          <w:p w14:paraId="73ACDC17" w14:textId="77777777" w:rsidR="00870A08" w:rsidRDefault="003A5418">
            <w:pPr>
              <w:spacing w:line="240" w:lineRule="auto"/>
              <w:ind w:firstLineChars="0" w:firstLine="0"/>
              <w:jc w:val="center"/>
            </w:pPr>
            <w:r>
              <w:rPr>
                <w:rFonts w:hint="eastAsia"/>
              </w:rPr>
              <w:t>Ethernet 1/0/0</w:t>
            </w:r>
          </w:p>
        </w:tc>
        <w:tc>
          <w:tcPr>
            <w:tcW w:w="1882" w:type="dxa"/>
            <w:vAlign w:val="center"/>
          </w:tcPr>
          <w:p w14:paraId="49846454" w14:textId="77777777" w:rsidR="00870A08" w:rsidRDefault="003A5418">
            <w:pPr>
              <w:spacing w:line="240" w:lineRule="auto"/>
              <w:ind w:firstLineChars="0" w:firstLine="0"/>
              <w:jc w:val="center"/>
            </w:pPr>
            <w:r>
              <w:rPr>
                <w:rFonts w:hint="eastAsia"/>
              </w:rPr>
              <w:t>172.16.2.254</w:t>
            </w:r>
          </w:p>
        </w:tc>
        <w:tc>
          <w:tcPr>
            <w:tcW w:w="1882" w:type="dxa"/>
            <w:vAlign w:val="center"/>
          </w:tcPr>
          <w:p w14:paraId="7709BBA9" w14:textId="77777777" w:rsidR="00870A08" w:rsidRDefault="003A5418">
            <w:pPr>
              <w:spacing w:line="240" w:lineRule="auto"/>
              <w:ind w:firstLineChars="0" w:firstLine="0"/>
              <w:jc w:val="center"/>
            </w:pPr>
            <w:r>
              <w:rPr>
                <w:rFonts w:hint="eastAsia"/>
              </w:rPr>
              <w:t>255.255.255.0</w:t>
            </w:r>
          </w:p>
        </w:tc>
        <w:tc>
          <w:tcPr>
            <w:tcW w:w="1458" w:type="dxa"/>
            <w:vAlign w:val="center"/>
          </w:tcPr>
          <w:p w14:paraId="4B7137BB" w14:textId="77777777" w:rsidR="00870A08" w:rsidRDefault="003A5418">
            <w:pPr>
              <w:spacing w:line="240" w:lineRule="auto"/>
              <w:ind w:firstLineChars="0" w:firstLine="0"/>
              <w:jc w:val="center"/>
            </w:pPr>
            <w:r>
              <w:rPr>
                <w:rFonts w:hint="eastAsia"/>
              </w:rPr>
              <w:t>N/A</w:t>
            </w:r>
          </w:p>
        </w:tc>
      </w:tr>
      <w:tr w:rsidR="00870A08" w14:paraId="3D90696B" w14:textId="77777777">
        <w:trPr>
          <w:jc w:val="center"/>
        </w:trPr>
        <w:tc>
          <w:tcPr>
            <w:tcW w:w="1594" w:type="dxa"/>
            <w:vMerge w:val="restart"/>
            <w:vAlign w:val="center"/>
          </w:tcPr>
          <w:p w14:paraId="67379199" w14:textId="77777777" w:rsidR="00870A08" w:rsidRDefault="003A5418">
            <w:pPr>
              <w:spacing w:line="240" w:lineRule="auto"/>
              <w:ind w:firstLineChars="0" w:firstLine="0"/>
              <w:jc w:val="center"/>
            </w:pPr>
            <w:r>
              <w:rPr>
                <w:rFonts w:hint="eastAsia"/>
              </w:rPr>
              <w:t>R3(AR2220)</w:t>
            </w:r>
          </w:p>
        </w:tc>
        <w:tc>
          <w:tcPr>
            <w:tcW w:w="1706" w:type="dxa"/>
            <w:vAlign w:val="center"/>
          </w:tcPr>
          <w:p w14:paraId="59D976F8" w14:textId="77777777" w:rsidR="00870A08" w:rsidRDefault="003A5418">
            <w:pPr>
              <w:spacing w:line="240" w:lineRule="auto"/>
              <w:ind w:firstLineChars="0" w:firstLine="0"/>
              <w:jc w:val="center"/>
            </w:pPr>
            <w:r>
              <w:rPr>
                <w:rFonts w:hint="eastAsia"/>
              </w:rPr>
              <w:t>Ethernet 1/0/1</w:t>
            </w:r>
          </w:p>
        </w:tc>
        <w:tc>
          <w:tcPr>
            <w:tcW w:w="1882" w:type="dxa"/>
            <w:vAlign w:val="center"/>
          </w:tcPr>
          <w:p w14:paraId="06B5E083" w14:textId="77777777" w:rsidR="00870A08" w:rsidRDefault="003A5418">
            <w:pPr>
              <w:spacing w:line="240" w:lineRule="auto"/>
              <w:ind w:firstLineChars="0" w:firstLine="0"/>
              <w:jc w:val="center"/>
            </w:pPr>
            <w:r>
              <w:rPr>
                <w:rFonts w:hint="eastAsia"/>
              </w:rPr>
              <w:t>172.16.1.200</w:t>
            </w:r>
          </w:p>
        </w:tc>
        <w:tc>
          <w:tcPr>
            <w:tcW w:w="1882" w:type="dxa"/>
            <w:vAlign w:val="center"/>
          </w:tcPr>
          <w:p w14:paraId="0A72C1F5" w14:textId="77777777" w:rsidR="00870A08" w:rsidRDefault="003A5418">
            <w:pPr>
              <w:spacing w:line="240" w:lineRule="auto"/>
              <w:ind w:firstLineChars="0" w:firstLine="0"/>
              <w:jc w:val="center"/>
            </w:pPr>
            <w:r>
              <w:rPr>
                <w:rFonts w:hint="eastAsia"/>
              </w:rPr>
              <w:t>255.255.255.0</w:t>
            </w:r>
          </w:p>
        </w:tc>
        <w:tc>
          <w:tcPr>
            <w:tcW w:w="1458" w:type="dxa"/>
            <w:vAlign w:val="center"/>
          </w:tcPr>
          <w:p w14:paraId="6F87889A" w14:textId="77777777" w:rsidR="00870A08" w:rsidRDefault="003A5418">
            <w:pPr>
              <w:spacing w:line="240" w:lineRule="auto"/>
              <w:ind w:firstLineChars="0" w:firstLine="0"/>
              <w:jc w:val="center"/>
            </w:pPr>
            <w:r>
              <w:rPr>
                <w:rFonts w:hint="eastAsia"/>
              </w:rPr>
              <w:t>N/A</w:t>
            </w:r>
          </w:p>
        </w:tc>
      </w:tr>
      <w:tr w:rsidR="00870A08" w14:paraId="71AEA43F" w14:textId="77777777">
        <w:trPr>
          <w:jc w:val="center"/>
        </w:trPr>
        <w:tc>
          <w:tcPr>
            <w:tcW w:w="1594" w:type="dxa"/>
            <w:vMerge/>
            <w:vAlign w:val="center"/>
          </w:tcPr>
          <w:p w14:paraId="6828EFE1" w14:textId="77777777" w:rsidR="00870A08" w:rsidRDefault="00870A08">
            <w:pPr>
              <w:ind w:firstLineChars="0" w:firstLine="0"/>
              <w:jc w:val="center"/>
            </w:pPr>
          </w:p>
        </w:tc>
        <w:tc>
          <w:tcPr>
            <w:tcW w:w="1706" w:type="dxa"/>
            <w:vAlign w:val="center"/>
          </w:tcPr>
          <w:p w14:paraId="05878BEB" w14:textId="77777777" w:rsidR="00870A08" w:rsidRDefault="003A5418">
            <w:pPr>
              <w:spacing w:line="240" w:lineRule="auto"/>
              <w:ind w:firstLineChars="0" w:firstLine="0"/>
              <w:jc w:val="center"/>
            </w:pPr>
            <w:r>
              <w:rPr>
                <w:rFonts w:hint="eastAsia"/>
              </w:rPr>
              <w:t>Ethernet 1/0/0</w:t>
            </w:r>
          </w:p>
        </w:tc>
        <w:tc>
          <w:tcPr>
            <w:tcW w:w="1882" w:type="dxa"/>
            <w:vAlign w:val="center"/>
          </w:tcPr>
          <w:p w14:paraId="3C0F6F8B" w14:textId="77777777" w:rsidR="00870A08" w:rsidRDefault="003A5418">
            <w:pPr>
              <w:spacing w:line="240" w:lineRule="auto"/>
              <w:ind w:firstLineChars="0" w:firstLine="0"/>
              <w:jc w:val="center"/>
            </w:pPr>
            <w:r>
              <w:rPr>
                <w:rFonts w:hint="eastAsia"/>
              </w:rPr>
              <w:t>192.168.1.254</w:t>
            </w:r>
          </w:p>
        </w:tc>
        <w:tc>
          <w:tcPr>
            <w:tcW w:w="1882" w:type="dxa"/>
            <w:vAlign w:val="center"/>
          </w:tcPr>
          <w:p w14:paraId="3736F1AD" w14:textId="77777777" w:rsidR="00870A08" w:rsidRDefault="003A5418">
            <w:pPr>
              <w:spacing w:line="240" w:lineRule="auto"/>
              <w:ind w:firstLineChars="0" w:firstLine="0"/>
              <w:jc w:val="center"/>
            </w:pPr>
            <w:r>
              <w:rPr>
                <w:rFonts w:hint="eastAsia"/>
              </w:rPr>
              <w:t>255.255.255.0</w:t>
            </w:r>
          </w:p>
        </w:tc>
        <w:tc>
          <w:tcPr>
            <w:tcW w:w="1458" w:type="dxa"/>
            <w:vAlign w:val="center"/>
          </w:tcPr>
          <w:p w14:paraId="51E24CF1" w14:textId="77777777" w:rsidR="00870A08" w:rsidRDefault="003A5418">
            <w:pPr>
              <w:spacing w:line="240" w:lineRule="auto"/>
              <w:ind w:firstLineChars="0" w:firstLine="0"/>
              <w:jc w:val="center"/>
            </w:pPr>
            <w:r>
              <w:rPr>
                <w:rFonts w:hint="eastAsia"/>
              </w:rPr>
              <w:t>N/A</w:t>
            </w:r>
          </w:p>
        </w:tc>
      </w:tr>
      <w:tr w:rsidR="00870A08" w14:paraId="14727E37" w14:textId="77777777">
        <w:trPr>
          <w:jc w:val="center"/>
        </w:trPr>
        <w:tc>
          <w:tcPr>
            <w:tcW w:w="1594" w:type="dxa"/>
            <w:vAlign w:val="center"/>
          </w:tcPr>
          <w:p w14:paraId="53DFF7E7" w14:textId="77777777" w:rsidR="00870A08" w:rsidRDefault="003A5418">
            <w:pPr>
              <w:spacing w:line="240" w:lineRule="auto"/>
              <w:ind w:firstLineChars="0" w:firstLine="0"/>
              <w:jc w:val="center"/>
            </w:pPr>
            <w:r>
              <w:rPr>
                <w:rFonts w:hint="eastAsia"/>
              </w:rPr>
              <w:t>PC-1</w:t>
            </w:r>
          </w:p>
        </w:tc>
        <w:tc>
          <w:tcPr>
            <w:tcW w:w="1706" w:type="dxa"/>
            <w:vAlign w:val="center"/>
          </w:tcPr>
          <w:p w14:paraId="52362BDD" w14:textId="77777777" w:rsidR="00870A08" w:rsidRDefault="003A5418">
            <w:pPr>
              <w:spacing w:line="240" w:lineRule="auto"/>
              <w:ind w:firstLineChars="0" w:firstLine="0"/>
              <w:jc w:val="center"/>
            </w:pPr>
            <w:r>
              <w:rPr>
                <w:rFonts w:hint="eastAsia"/>
              </w:rPr>
              <w:t>Ethernet 0/0/1</w:t>
            </w:r>
          </w:p>
        </w:tc>
        <w:tc>
          <w:tcPr>
            <w:tcW w:w="1882" w:type="dxa"/>
            <w:vAlign w:val="center"/>
          </w:tcPr>
          <w:p w14:paraId="033D9A0D" w14:textId="77777777" w:rsidR="00870A08" w:rsidRDefault="003A5418">
            <w:pPr>
              <w:spacing w:line="240" w:lineRule="auto"/>
              <w:ind w:firstLineChars="0" w:firstLine="0"/>
              <w:jc w:val="center"/>
            </w:pPr>
            <w:r>
              <w:rPr>
                <w:rFonts w:hint="eastAsia"/>
              </w:rPr>
              <w:t>172.16.2.1</w:t>
            </w:r>
          </w:p>
        </w:tc>
        <w:tc>
          <w:tcPr>
            <w:tcW w:w="1882" w:type="dxa"/>
            <w:vAlign w:val="center"/>
          </w:tcPr>
          <w:p w14:paraId="6D4B9340" w14:textId="77777777" w:rsidR="00870A08" w:rsidRDefault="003A5418">
            <w:pPr>
              <w:spacing w:line="240" w:lineRule="auto"/>
              <w:ind w:firstLineChars="0" w:firstLine="0"/>
              <w:jc w:val="center"/>
            </w:pPr>
            <w:r>
              <w:rPr>
                <w:rFonts w:hint="eastAsia"/>
              </w:rPr>
              <w:t>255.255.255.0</w:t>
            </w:r>
          </w:p>
        </w:tc>
        <w:tc>
          <w:tcPr>
            <w:tcW w:w="1458" w:type="dxa"/>
            <w:vAlign w:val="center"/>
          </w:tcPr>
          <w:p w14:paraId="075CF6BE" w14:textId="77777777" w:rsidR="00870A08" w:rsidRDefault="003A5418">
            <w:pPr>
              <w:spacing w:line="240" w:lineRule="auto"/>
              <w:ind w:firstLineChars="0" w:firstLine="0"/>
            </w:pPr>
            <w:r>
              <w:rPr>
                <w:rFonts w:hint="eastAsia"/>
              </w:rPr>
              <w:t>172.16.2.254</w:t>
            </w:r>
          </w:p>
        </w:tc>
      </w:tr>
      <w:tr w:rsidR="00870A08" w14:paraId="56BF756A" w14:textId="77777777">
        <w:trPr>
          <w:jc w:val="center"/>
        </w:trPr>
        <w:tc>
          <w:tcPr>
            <w:tcW w:w="1594" w:type="dxa"/>
            <w:vAlign w:val="center"/>
          </w:tcPr>
          <w:p w14:paraId="0760B763" w14:textId="77777777" w:rsidR="00870A08" w:rsidRDefault="003A5418">
            <w:pPr>
              <w:spacing w:line="240" w:lineRule="auto"/>
              <w:ind w:firstLineChars="0" w:firstLine="0"/>
              <w:jc w:val="center"/>
            </w:pPr>
            <w:r>
              <w:rPr>
                <w:rFonts w:hint="eastAsia"/>
              </w:rPr>
              <w:t>PC-2</w:t>
            </w:r>
          </w:p>
        </w:tc>
        <w:tc>
          <w:tcPr>
            <w:tcW w:w="1706" w:type="dxa"/>
            <w:vAlign w:val="center"/>
          </w:tcPr>
          <w:p w14:paraId="2467F54F" w14:textId="77777777" w:rsidR="00870A08" w:rsidRDefault="003A5418">
            <w:pPr>
              <w:spacing w:line="240" w:lineRule="auto"/>
              <w:ind w:firstLineChars="0" w:firstLine="0"/>
              <w:jc w:val="center"/>
            </w:pPr>
            <w:r>
              <w:rPr>
                <w:rFonts w:hint="eastAsia"/>
              </w:rPr>
              <w:t>Ethernet 0/0/1</w:t>
            </w:r>
          </w:p>
        </w:tc>
        <w:tc>
          <w:tcPr>
            <w:tcW w:w="1882" w:type="dxa"/>
            <w:vAlign w:val="center"/>
          </w:tcPr>
          <w:p w14:paraId="433A8ED9" w14:textId="77777777" w:rsidR="00870A08" w:rsidRDefault="003A5418">
            <w:pPr>
              <w:spacing w:line="240" w:lineRule="auto"/>
              <w:ind w:firstLineChars="0" w:firstLine="0"/>
              <w:jc w:val="center"/>
            </w:pPr>
            <w:r>
              <w:rPr>
                <w:rFonts w:hint="eastAsia"/>
              </w:rPr>
              <w:t>172.16.1.1</w:t>
            </w:r>
          </w:p>
        </w:tc>
        <w:tc>
          <w:tcPr>
            <w:tcW w:w="1882" w:type="dxa"/>
            <w:vAlign w:val="center"/>
          </w:tcPr>
          <w:p w14:paraId="3886E8AF" w14:textId="77777777" w:rsidR="00870A08" w:rsidRDefault="003A5418">
            <w:pPr>
              <w:spacing w:line="240" w:lineRule="auto"/>
              <w:ind w:firstLineChars="0" w:firstLine="0"/>
              <w:jc w:val="center"/>
            </w:pPr>
            <w:r>
              <w:rPr>
                <w:rFonts w:hint="eastAsia"/>
              </w:rPr>
              <w:t>255.255.255.0</w:t>
            </w:r>
          </w:p>
        </w:tc>
        <w:tc>
          <w:tcPr>
            <w:tcW w:w="1458" w:type="dxa"/>
            <w:vAlign w:val="center"/>
          </w:tcPr>
          <w:p w14:paraId="2A9950DA" w14:textId="77777777" w:rsidR="00870A08" w:rsidRDefault="003A5418">
            <w:pPr>
              <w:spacing w:line="240" w:lineRule="auto"/>
              <w:ind w:firstLineChars="0" w:firstLine="0"/>
            </w:pPr>
            <w:r>
              <w:rPr>
                <w:rFonts w:hint="eastAsia"/>
              </w:rPr>
              <w:t>172.16.1.254</w:t>
            </w:r>
          </w:p>
        </w:tc>
      </w:tr>
      <w:tr w:rsidR="00870A08" w14:paraId="5FA4F8B9" w14:textId="77777777">
        <w:trPr>
          <w:jc w:val="center"/>
        </w:trPr>
        <w:tc>
          <w:tcPr>
            <w:tcW w:w="1594" w:type="dxa"/>
            <w:vAlign w:val="center"/>
          </w:tcPr>
          <w:p w14:paraId="0A084285" w14:textId="77777777" w:rsidR="00870A08" w:rsidRDefault="003A5418">
            <w:pPr>
              <w:spacing w:line="240" w:lineRule="auto"/>
              <w:ind w:firstLineChars="0" w:firstLine="0"/>
              <w:jc w:val="center"/>
            </w:pPr>
            <w:r>
              <w:rPr>
                <w:rFonts w:hint="eastAsia"/>
              </w:rPr>
              <w:t>PC-3</w:t>
            </w:r>
          </w:p>
        </w:tc>
        <w:tc>
          <w:tcPr>
            <w:tcW w:w="1706" w:type="dxa"/>
            <w:vAlign w:val="center"/>
          </w:tcPr>
          <w:p w14:paraId="79ECA814" w14:textId="77777777" w:rsidR="00870A08" w:rsidRDefault="003A5418">
            <w:pPr>
              <w:spacing w:line="240" w:lineRule="auto"/>
              <w:ind w:firstLineChars="0" w:firstLine="0"/>
              <w:jc w:val="center"/>
            </w:pPr>
            <w:r>
              <w:rPr>
                <w:rFonts w:hint="eastAsia"/>
              </w:rPr>
              <w:t>Ethernet 0/0/1</w:t>
            </w:r>
          </w:p>
        </w:tc>
        <w:tc>
          <w:tcPr>
            <w:tcW w:w="1882" w:type="dxa"/>
            <w:vAlign w:val="center"/>
          </w:tcPr>
          <w:p w14:paraId="06F8F736" w14:textId="77777777" w:rsidR="00870A08" w:rsidRDefault="003A5418">
            <w:pPr>
              <w:spacing w:line="240" w:lineRule="auto"/>
              <w:ind w:firstLineChars="0" w:firstLine="0"/>
              <w:jc w:val="center"/>
            </w:pPr>
            <w:r>
              <w:rPr>
                <w:rFonts w:hint="eastAsia"/>
              </w:rPr>
              <w:t>192.168.1.1</w:t>
            </w:r>
          </w:p>
        </w:tc>
        <w:tc>
          <w:tcPr>
            <w:tcW w:w="1882" w:type="dxa"/>
            <w:vAlign w:val="center"/>
          </w:tcPr>
          <w:p w14:paraId="1830947B" w14:textId="77777777" w:rsidR="00870A08" w:rsidRDefault="003A5418">
            <w:pPr>
              <w:spacing w:line="240" w:lineRule="auto"/>
              <w:ind w:firstLineChars="0" w:firstLine="0"/>
              <w:jc w:val="center"/>
            </w:pPr>
            <w:r>
              <w:rPr>
                <w:rFonts w:hint="eastAsia"/>
              </w:rPr>
              <w:t>255.255.255.0</w:t>
            </w:r>
          </w:p>
        </w:tc>
        <w:tc>
          <w:tcPr>
            <w:tcW w:w="1458" w:type="dxa"/>
            <w:vAlign w:val="center"/>
          </w:tcPr>
          <w:p w14:paraId="1ABCFF90" w14:textId="77777777" w:rsidR="00870A08" w:rsidRDefault="003A5418">
            <w:pPr>
              <w:spacing w:line="240" w:lineRule="auto"/>
              <w:ind w:firstLineChars="0" w:firstLine="0"/>
            </w:pPr>
            <w:r>
              <w:rPr>
                <w:rFonts w:hint="eastAsia"/>
              </w:rPr>
              <w:t>192.168.1.254</w:t>
            </w:r>
          </w:p>
        </w:tc>
      </w:tr>
    </w:tbl>
    <w:p w14:paraId="56E6C100" w14:textId="77777777" w:rsidR="00870A08" w:rsidRDefault="003A5418">
      <w:pPr>
        <w:pStyle w:val="10"/>
      </w:pPr>
      <w:r>
        <w:rPr>
          <w:rFonts w:hint="eastAsia"/>
        </w:rPr>
        <w:t>实验步骤</w:t>
      </w:r>
    </w:p>
    <w:p w14:paraId="6D86F723" w14:textId="77777777" w:rsidR="00870A08" w:rsidRDefault="003A5418">
      <w:pPr>
        <w:pStyle w:val="2"/>
        <w:numPr>
          <w:ilvl w:val="0"/>
          <w:numId w:val="32"/>
        </w:numPr>
        <w:ind w:left="426" w:hanging="426"/>
      </w:pPr>
      <w:r>
        <w:rPr>
          <w:rFonts w:hint="eastAsia"/>
        </w:rPr>
        <w:t>基本配置</w:t>
      </w:r>
    </w:p>
    <w:p w14:paraId="6DC3E742" w14:textId="77777777" w:rsidR="00870A08" w:rsidRDefault="003A5418">
      <w:pPr>
        <w:pStyle w:val="12"/>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0F8BBE66" w14:textId="77777777" w:rsidR="00870A08" w:rsidRDefault="003A5418">
      <w:pPr>
        <w:pStyle w:val="aff6"/>
      </w:pPr>
      <w:r>
        <w:t>[R</w:t>
      </w:r>
      <w:proofErr w:type="gramStart"/>
      <w:r>
        <w:t>1]ping</w:t>
      </w:r>
      <w:proofErr w:type="gramEnd"/>
      <w:r>
        <w:t xml:space="preserve"> -c 1 172.16.1.1</w:t>
      </w:r>
    </w:p>
    <w:p w14:paraId="7F14066C" w14:textId="77777777" w:rsidR="00870A08" w:rsidRDefault="003A5418">
      <w:pPr>
        <w:pStyle w:val="aff6"/>
      </w:pPr>
      <w:r>
        <w:t xml:space="preserve">  PING 172.16.1.1: </w:t>
      </w:r>
      <w:proofErr w:type="gramStart"/>
      <w:r>
        <w:t>56  data</w:t>
      </w:r>
      <w:proofErr w:type="gramEnd"/>
      <w:r>
        <w:t xml:space="preserve"> bytes, press CTRL_C to break</w:t>
      </w:r>
    </w:p>
    <w:p w14:paraId="3E47665B" w14:textId="77777777" w:rsidR="00870A08" w:rsidRDefault="003A5418">
      <w:pPr>
        <w:pStyle w:val="aff6"/>
      </w:pPr>
      <w:r>
        <w:t xml:space="preserve">    Reply from 172.16.1.1: bytes=56 Sequence=1 </w:t>
      </w:r>
      <w:proofErr w:type="spellStart"/>
      <w:r>
        <w:t>ttl</w:t>
      </w:r>
      <w:proofErr w:type="spellEnd"/>
      <w:r>
        <w:t xml:space="preserve">=128 time=50 </w:t>
      </w:r>
      <w:proofErr w:type="spellStart"/>
      <w:r>
        <w:t>ms</w:t>
      </w:r>
      <w:proofErr w:type="spellEnd"/>
    </w:p>
    <w:p w14:paraId="542E741E" w14:textId="77777777" w:rsidR="00870A08" w:rsidRDefault="003A5418">
      <w:pPr>
        <w:pStyle w:val="aff6"/>
      </w:pPr>
      <w:r>
        <w:t xml:space="preserve">  --- 172.16.1.1 ping statistics ---</w:t>
      </w:r>
    </w:p>
    <w:p w14:paraId="1529928B" w14:textId="77777777" w:rsidR="00870A08" w:rsidRDefault="003A5418">
      <w:pPr>
        <w:pStyle w:val="aff6"/>
      </w:pPr>
      <w:r>
        <w:t xml:space="preserve">    1 packet(s) transmitted</w:t>
      </w:r>
    </w:p>
    <w:p w14:paraId="76E7AAB2" w14:textId="77777777" w:rsidR="00870A08" w:rsidRDefault="003A5418">
      <w:pPr>
        <w:pStyle w:val="aff6"/>
      </w:pPr>
      <w:r>
        <w:t xml:space="preserve">    1 packet(s) received</w:t>
      </w:r>
    </w:p>
    <w:p w14:paraId="308C6474" w14:textId="77777777" w:rsidR="00870A08" w:rsidRDefault="003A5418">
      <w:pPr>
        <w:pStyle w:val="aff6"/>
      </w:pPr>
      <w:r>
        <w:t xml:space="preserve">    0.00% packet loss</w:t>
      </w:r>
    </w:p>
    <w:p w14:paraId="14F67E4D" w14:textId="77777777" w:rsidR="00870A08" w:rsidRDefault="003A5418">
      <w:pPr>
        <w:pStyle w:val="aff6"/>
      </w:pPr>
      <w:r>
        <w:t xml:space="preserve">    round-trip min/avg/max = 50/50/50 </w:t>
      </w:r>
      <w:proofErr w:type="spellStart"/>
      <w:r>
        <w:t>ms</w:t>
      </w:r>
      <w:proofErr w:type="spellEnd"/>
    </w:p>
    <w:p w14:paraId="4F580060" w14:textId="77777777" w:rsidR="00870A08" w:rsidRDefault="00870A08">
      <w:pPr>
        <w:ind w:firstLineChars="0" w:firstLine="0"/>
        <w:jc w:val="left"/>
      </w:pPr>
    </w:p>
    <w:p w14:paraId="7E1349C0" w14:textId="77777777" w:rsidR="00870A08" w:rsidRDefault="003A5418">
      <w:pPr>
        <w:ind w:firstLine="420"/>
        <w:jc w:val="left"/>
      </w:pPr>
      <w:r>
        <w:rPr>
          <w:rFonts w:hint="eastAsia"/>
        </w:rPr>
        <w:t>其余直连网段的连通性测试省略。</w:t>
      </w:r>
    </w:p>
    <w:p w14:paraId="450133A6" w14:textId="77777777" w:rsidR="00870A08" w:rsidRDefault="003A5418">
      <w:pPr>
        <w:pStyle w:val="2"/>
        <w:numPr>
          <w:ilvl w:val="0"/>
          <w:numId w:val="32"/>
        </w:numPr>
        <w:ind w:left="426" w:hanging="426"/>
        <w:rPr>
          <w:rFonts w:ascii="微软雅黑" w:hAnsi="微软雅黑"/>
        </w:rPr>
      </w:pPr>
      <w:r>
        <w:rPr>
          <w:rFonts w:ascii="微软雅黑" w:hAnsi="微软雅黑" w:hint="eastAsia"/>
        </w:rPr>
        <w:t>搭建基础的RIP网络</w:t>
      </w:r>
    </w:p>
    <w:p w14:paraId="5A274C88" w14:textId="77777777" w:rsidR="00870A08" w:rsidRDefault="003A5418">
      <w:pPr>
        <w:ind w:firstLine="420"/>
      </w:pPr>
      <w:r>
        <w:rPr>
          <w:rFonts w:hint="eastAsia"/>
        </w:rPr>
        <w:t>在公司各台路由器上都运行</w:t>
      </w:r>
      <w:r>
        <w:rPr>
          <w:rFonts w:hint="eastAsia"/>
        </w:rPr>
        <w:t>RIP</w:t>
      </w:r>
      <w:r>
        <w:rPr>
          <w:rFonts w:hint="eastAsia"/>
        </w:rPr>
        <w:t>路由协议，并通告相应网段。</w:t>
      </w:r>
    </w:p>
    <w:p w14:paraId="30AFE675" w14:textId="77777777" w:rsidR="00870A08" w:rsidRDefault="003A5418">
      <w:pPr>
        <w:pStyle w:val="aff6"/>
      </w:pPr>
      <w:r>
        <w:t>[R</w:t>
      </w:r>
      <w:proofErr w:type="gramStart"/>
      <w:r>
        <w:t>1]rip</w:t>
      </w:r>
      <w:proofErr w:type="gramEnd"/>
      <w:r>
        <w:t xml:space="preserve"> 1</w:t>
      </w:r>
    </w:p>
    <w:p w14:paraId="6728E34E" w14:textId="77777777" w:rsidR="00870A08" w:rsidRDefault="003A5418">
      <w:pPr>
        <w:pStyle w:val="aff6"/>
      </w:pPr>
      <w:r>
        <w:t>[R1-rip-</w:t>
      </w:r>
      <w:proofErr w:type="gramStart"/>
      <w:r>
        <w:t>1]network</w:t>
      </w:r>
      <w:proofErr w:type="gramEnd"/>
      <w:r>
        <w:t xml:space="preserve"> 172.16.0.0</w:t>
      </w:r>
    </w:p>
    <w:p w14:paraId="26A50825" w14:textId="77777777" w:rsidR="00870A08" w:rsidRDefault="00870A08">
      <w:pPr>
        <w:pStyle w:val="aff6"/>
      </w:pPr>
    </w:p>
    <w:p w14:paraId="243640FF" w14:textId="77777777" w:rsidR="00870A08" w:rsidRDefault="003A5418">
      <w:pPr>
        <w:pStyle w:val="aff6"/>
      </w:pPr>
      <w:r>
        <w:t>[R</w:t>
      </w:r>
      <w:proofErr w:type="gramStart"/>
      <w:r>
        <w:t>2]rip</w:t>
      </w:r>
      <w:proofErr w:type="gramEnd"/>
      <w:r>
        <w:t xml:space="preserve"> 1</w:t>
      </w:r>
    </w:p>
    <w:p w14:paraId="50682A09" w14:textId="77777777" w:rsidR="00870A08" w:rsidRDefault="003A5418">
      <w:pPr>
        <w:pStyle w:val="aff6"/>
      </w:pPr>
      <w:r>
        <w:t>[R2-rip-</w:t>
      </w:r>
      <w:proofErr w:type="gramStart"/>
      <w:r>
        <w:t>1]network</w:t>
      </w:r>
      <w:proofErr w:type="gramEnd"/>
      <w:r>
        <w:t xml:space="preserve"> 172.16.0.0</w:t>
      </w:r>
    </w:p>
    <w:p w14:paraId="47218C56" w14:textId="77777777" w:rsidR="00870A08" w:rsidRDefault="00870A08">
      <w:pPr>
        <w:pStyle w:val="aff6"/>
      </w:pPr>
    </w:p>
    <w:p w14:paraId="6D119CC0" w14:textId="77777777" w:rsidR="00870A08" w:rsidRDefault="003A5418">
      <w:pPr>
        <w:pStyle w:val="aff6"/>
      </w:pPr>
      <w:r>
        <w:t>[R</w:t>
      </w:r>
      <w:proofErr w:type="gramStart"/>
      <w:r>
        <w:t>3]rip</w:t>
      </w:r>
      <w:proofErr w:type="gramEnd"/>
      <w:r>
        <w:t xml:space="preserve"> 1</w:t>
      </w:r>
    </w:p>
    <w:p w14:paraId="57B765F6" w14:textId="77777777" w:rsidR="00870A08" w:rsidRDefault="003A5418">
      <w:pPr>
        <w:pStyle w:val="aff6"/>
      </w:pPr>
      <w:r>
        <w:t>[R3-rip-</w:t>
      </w:r>
      <w:proofErr w:type="gramStart"/>
      <w:r>
        <w:t>1]network</w:t>
      </w:r>
      <w:proofErr w:type="gramEnd"/>
      <w:r>
        <w:t xml:space="preserve"> 172.16.0.0</w:t>
      </w:r>
    </w:p>
    <w:p w14:paraId="31CF8415" w14:textId="77777777" w:rsidR="00870A08" w:rsidRDefault="003A5418">
      <w:pPr>
        <w:pStyle w:val="aff6"/>
      </w:pPr>
      <w:r>
        <w:t>[R3-rip-</w:t>
      </w:r>
      <w:proofErr w:type="gramStart"/>
      <w:r>
        <w:t>1]network</w:t>
      </w:r>
      <w:proofErr w:type="gramEnd"/>
      <w:r>
        <w:t xml:space="preserve"> 192.168.1.0</w:t>
      </w:r>
    </w:p>
    <w:p w14:paraId="010ADAD2" w14:textId="77777777" w:rsidR="00870A08" w:rsidRDefault="00870A08">
      <w:pPr>
        <w:ind w:firstLineChars="0" w:firstLine="0"/>
      </w:pPr>
    </w:p>
    <w:p w14:paraId="18795ED1" w14:textId="77777777" w:rsidR="00870A08" w:rsidRDefault="003A5418">
      <w:pPr>
        <w:ind w:firstLine="420"/>
      </w:pPr>
      <w:r>
        <w:rPr>
          <w:rFonts w:hint="eastAsia"/>
        </w:rPr>
        <w:t>配置完成后，检查三台设备的路由表。</w:t>
      </w:r>
    </w:p>
    <w:p w14:paraId="03373812"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786EB5BB" w14:textId="77777777" w:rsidR="00870A08" w:rsidRDefault="003A5418">
      <w:pPr>
        <w:pStyle w:val="aff6"/>
      </w:pPr>
      <w:r>
        <w:t>Route Flags: R - relay, D - download to fib</w:t>
      </w:r>
    </w:p>
    <w:p w14:paraId="4A3ECF6B" w14:textId="77777777" w:rsidR="00870A08" w:rsidRDefault="003A5418">
      <w:pPr>
        <w:pStyle w:val="aff6"/>
      </w:pPr>
      <w:r>
        <w:t>----------------------------------------------------------------------------</w:t>
      </w:r>
    </w:p>
    <w:p w14:paraId="66A81436" w14:textId="77777777" w:rsidR="00870A08" w:rsidRDefault="003A5418">
      <w:pPr>
        <w:pStyle w:val="aff6"/>
      </w:pPr>
      <w:r>
        <w:t>Routing Tables: Public</w:t>
      </w:r>
    </w:p>
    <w:p w14:paraId="591C3B60" w14:textId="77777777" w:rsidR="00870A08" w:rsidRDefault="003A5418">
      <w:pPr>
        <w:pStyle w:val="aff6"/>
      </w:pPr>
      <w:r>
        <w:t xml:space="preserve">         </w:t>
      </w:r>
      <w:proofErr w:type="gramStart"/>
      <w:r>
        <w:t>Destinations :</w:t>
      </w:r>
      <w:proofErr w:type="gramEnd"/>
      <w:r>
        <w:t xml:space="preserve"> 6        Routes : 6        </w:t>
      </w:r>
    </w:p>
    <w:p w14:paraId="2B1EB0F6"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3779419" w14:textId="77777777" w:rsidR="00870A08" w:rsidRDefault="003A5418">
      <w:pPr>
        <w:pStyle w:val="aff6"/>
      </w:pPr>
      <w:r>
        <w:t xml:space="preserve">   127.0.0.0/8   </w:t>
      </w:r>
      <w:r>
        <w:rPr>
          <w:rFonts w:hint="eastAsia"/>
        </w:rPr>
        <w:t xml:space="preserve">   </w:t>
      </w:r>
      <w:r>
        <w:t xml:space="preserve">Direct </w:t>
      </w:r>
      <w:r>
        <w:rPr>
          <w:rFonts w:hint="eastAsia"/>
        </w:rPr>
        <w:t xml:space="preserve"> </w:t>
      </w:r>
      <w:r>
        <w:t xml:space="preserve"> 0    0       </w:t>
      </w:r>
      <w:r>
        <w:rPr>
          <w:rFonts w:hint="eastAsia"/>
        </w:rPr>
        <w:t xml:space="preserve"> </w:t>
      </w:r>
      <w:r>
        <w:t xml:space="preserve"> D   127.0.0.1       InLoopBack0</w:t>
      </w:r>
    </w:p>
    <w:p w14:paraId="2D796EE8" w14:textId="77777777" w:rsidR="00870A08" w:rsidRDefault="003A5418">
      <w:pPr>
        <w:pStyle w:val="aff6"/>
      </w:pPr>
      <w:r>
        <w:t xml:space="preserve">   127.0.0.1/32 </w:t>
      </w:r>
      <w:r>
        <w:rPr>
          <w:rFonts w:hint="eastAsia"/>
        </w:rPr>
        <w:t xml:space="preserve">   </w:t>
      </w:r>
      <w:r>
        <w:t xml:space="preserve"> Direct  </w:t>
      </w:r>
      <w:r>
        <w:rPr>
          <w:rFonts w:hint="eastAsia"/>
        </w:rPr>
        <w:t xml:space="preserve"> </w:t>
      </w:r>
      <w:r>
        <w:t>0    0         D   127.0.0.1       InLoopBack0</w:t>
      </w:r>
    </w:p>
    <w:p w14:paraId="26A07C5F" w14:textId="77777777" w:rsidR="00870A08" w:rsidRDefault="003A5418">
      <w:pPr>
        <w:pStyle w:val="aff6"/>
      </w:pPr>
      <w:r>
        <w:t xml:space="preserve">   172.16.1.0/24  </w:t>
      </w:r>
      <w:r>
        <w:rPr>
          <w:rFonts w:hint="eastAsia"/>
        </w:rPr>
        <w:t xml:space="preserve">  </w:t>
      </w:r>
      <w:r>
        <w:t xml:space="preserve">Direct </w:t>
      </w:r>
      <w:r>
        <w:rPr>
          <w:rFonts w:hint="eastAsia"/>
        </w:rPr>
        <w:t xml:space="preserve"> </w:t>
      </w:r>
      <w:r>
        <w:t xml:space="preserve"> 0    0       </w:t>
      </w:r>
      <w:r>
        <w:rPr>
          <w:rFonts w:hint="eastAsia"/>
        </w:rPr>
        <w:t xml:space="preserve"> </w:t>
      </w:r>
      <w:r>
        <w:t xml:space="preserve"> D   172.16.1.254</w:t>
      </w:r>
      <w:r>
        <w:rPr>
          <w:rFonts w:hint="eastAsia"/>
        </w:rPr>
        <w:t xml:space="preserve"> </w:t>
      </w:r>
      <w:r>
        <w:t>GigabitEthernet0/0/1</w:t>
      </w:r>
    </w:p>
    <w:p w14:paraId="75D003ED" w14:textId="77777777" w:rsidR="00870A08" w:rsidRDefault="003A5418">
      <w:pPr>
        <w:pStyle w:val="aff6"/>
      </w:pPr>
      <w:r>
        <w:t xml:space="preserve">   172.16.1.254/</w:t>
      </w:r>
      <w:proofErr w:type="gramStart"/>
      <w:r>
        <w:t>32  Direct</w:t>
      </w:r>
      <w:proofErr w:type="gramEnd"/>
      <w:r>
        <w:t xml:space="preserve"> </w:t>
      </w:r>
      <w:r>
        <w:rPr>
          <w:rFonts w:hint="eastAsia"/>
        </w:rPr>
        <w:t xml:space="preserve"> </w:t>
      </w:r>
      <w:r>
        <w:t xml:space="preserve"> 0    0      </w:t>
      </w:r>
      <w:r>
        <w:rPr>
          <w:rFonts w:hint="eastAsia"/>
        </w:rPr>
        <w:t xml:space="preserve">  </w:t>
      </w:r>
      <w:r>
        <w:t xml:space="preserve">D   127.0.0.1   </w:t>
      </w:r>
      <w:r>
        <w:rPr>
          <w:rFonts w:hint="eastAsia"/>
        </w:rPr>
        <w:t xml:space="preserve">  </w:t>
      </w:r>
      <w:r>
        <w:t>GigabitEthernet0/0/1</w:t>
      </w:r>
    </w:p>
    <w:p w14:paraId="48339CE0" w14:textId="77777777" w:rsidR="00870A08" w:rsidRDefault="003A5418">
      <w:pPr>
        <w:pStyle w:val="aff6"/>
      </w:pPr>
      <w:r>
        <w:t xml:space="preserve">   </w:t>
      </w:r>
      <w:r>
        <w:rPr>
          <w:shd w:val="pct10" w:color="auto" w:fill="FFFFFF"/>
        </w:rPr>
        <w:t xml:space="preserve">172.16.2.0/24  </w:t>
      </w:r>
      <w:r>
        <w:rPr>
          <w:rFonts w:hint="eastAsia"/>
          <w:shd w:val="pct10" w:color="auto" w:fill="FFFFFF"/>
        </w:rPr>
        <w:t xml:space="preserve">  </w:t>
      </w:r>
      <w:r>
        <w:rPr>
          <w:shd w:val="pct10" w:color="auto" w:fill="FFFFFF"/>
        </w:rPr>
        <w:t xml:space="preserve">RIP   </w:t>
      </w:r>
      <w:r>
        <w:rPr>
          <w:rFonts w:hint="eastAsia"/>
          <w:shd w:val="pct10" w:color="auto" w:fill="FFFFFF"/>
        </w:rPr>
        <w:t xml:space="preserve">   </w:t>
      </w:r>
      <w:r>
        <w:rPr>
          <w:shd w:val="pct10" w:color="auto" w:fill="FFFFFF"/>
        </w:rPr>
        <w:t xml:space="preserve"> </w:t>
      </w:r>
      <w:proofErr w:type="gramStart"/>
      <w:r>
        <w:rPr>
          <w:shd w:val="pct10" w:color="auto" w:fill="FFFFFF"/>
        </w:rPr>
        <w:t>100  1</w:t>
      </w:r>
      <w:proofErr w:type="gramEnd"/>
      <w:r>
        <w:rPr>
          <w:shd w:val="pct10" w:color="auto" w:fill="FFFFFF"/>
        </w:rPr>
        <w:t xml:space="preserve">        D   172.16.1.100</w:t>
      </w:r>
      <w:r>
        <w:rPr>
          <w:rFonts w:hint="eastAsia"/>
          <w:shd w:val="pct10" w:color="auto" w:fill="FFFFFF"/>
        </w:rPr>
        <w:t xml:space="preserve"> </w:t>
      </w:r>
      <w:r>
        <w:rPr>
          <w:shd w:val="pct10" w:color="auto" w:fill="FFFFFF"/>
        </w:rPr>
        <w:t>GigabitEthernet0/0/1</w:t>
      </w:r>
    </w:p>
    <w:p w14:paraId="7F1607ED" w14:textId="77777777" w:rsidR="00870A08" w:rsidRDefault="003A5418">
      <w:pPr>
        <w:pStyle w:val="aff6"/>
      </w:pPr>
      <w:r>
        <w:t xml:space="preserve">   </w:t>
      </w:r>
      <w:r>
        <w:rPr>
          <w:shd w:val="pct10" w:color="auto" w:fill="FFFFFF"/>
        </w:rPr>
        <w:t xml:space="preserve">192.168.1.0/24 </w:t>
      </w:r>
      <w:r>
        <w:rPr>
          <w:rFonts w:hint="eastAsia"/>
          <w:shd w:val="pct10" w:color="auto" w:fill="FFFFFF"/>
        </w:rPr>
        <w:t xml:space="preserve"> </w:t>
      </w:r>
      <w:r>
        <w:rPr>
          <w:shd w:val="pct10" w:color="auto" w:fill="FFFFFF"/>
        </w:rPr>
        <w:t xml:space="preserve"> RIP   </w:t>
      </w:r>
      <w:r>
        <w:rPr>
          <w:rFonts w:hint="eastAsia"/>
          <w:shd w:val="pct10" w:color="auto" w:fill="FFFFFF"/>
        </w:rPr>
        <w:t xml:space="preserve">  </w:t>
      </w:r>
      <w:r>
        <w:rPr>
          <w:shd w:val="pct10" w:color="auto" w:fill="FFFFFF"/>
        </w:rPr>
        <w:t xml:space="preserve">  </w:t>
      </w:r>
      <w:proofErr w:type="gramStart"/>
      <w:r>
        <w:rPr>
          <w:shd w:val="pct10" w:color="auto" w:fill="FFFFFF"/>
        </w:rPr>
        <w:t>100  1</w:t>
      </w:r>
      <w:proofErr w:type="gramEnd"/>
      <w:r>
        <w:rPr>
          <w:shd w:val="pct10" w:color="auto" w:fill="FFFFFF"/>
        </w:rPr>
        <w:t xml:space="preserve">      </w:t>
      </w:r>
      <w:r>
        <w:rPr>
          <w:rFonts w:hint="eastAsia"/>
          <w:shd w:val="pct10" w:color="auto" w:fill="FFFFFF"/>
        </w:rPr>
        <w:t xml:space="preserve"> </w:t>
      </w:r>
      <w:r>
        <w:rPr>
          <w:shd w:val="pct10" w:color="auto" w:fill="FFFFFF"/>
        </w:rPr>
        <w:t xml:space="preserve"> D   172.16.1.200 GigabitEthernet0/0/1</w:t>
      </w:r>
    </w:p>
    <w:p w14:paraId="0B3B050A" w14:textId="77777777" w:rsidR="00870A08" w:rsidRDefault="00870A08">
      <w:pPr>
        <w:pStyle w:val="aff6"/>
      </w:pPr>
    </w:p>
    <w:p w14:paraId="723D0082"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29497E0E" w14:textId="77777777" w:rsidR="00870A08" w:rsidRDefault="003A5418">
      <w:pPr>
        <w:pStyle w:val="aff6"/>
      </w:pPr>
      <w:r>
        <w:t>Route Flags: R - relay, D - download to fib</w:t>
      </w:r>
    </w:p>
    <w:p w14:paraId="03759843" w14:textId="77777777" w:rsidR="00870A08" w:rsidRDefault="003A5418">
      <w:pPr>
        <w:pStyle w:val="aff6"/>
      </w:pPr>
      <w:r>
        <w:t>----------------------------------------------------------------------------</w:t>
      </w:r>
    </w:p>
    <w:p w14:paraId="515EE628" w14:textId="77777777" w:rsidR="00870A08" w:rsidRDefault="003A5418">
      <w:pPr>
        <w:pStyle w:val="aff6"/>
      </w:pPr>
      <w:r>
        <w:t>Routing Tables: Public</w:t>
      </w:r>
    </w:p>
    <w:p w14:paraId="40B05FA1" w14:textId="77777777" w:rsidR="00870A08" w:rsidRDefault="003A5418">
      <w:pPr>
        <w:pStyle w:val="aff6"/>
      </w:pPr>
      <w:r>
        <w:t xml:space="preserve">         </w:t>
      </w:r>
      <w:proofErr w:type="gramStart"/>
      <w:r>
        <w:t>Destinations :</w:t>
      </w:r>
      <w:proofErr w:type="gramEnd"/>
      <w:r>
        <w:t xml:space="preserve"> 7        Routes : 7        </w:t>
      </w:r>
    </w:p>
    <w:p w14:paraId="495167D3"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308D64E" w14:textId="77777777" w:rsidR="00870A08" w:rsidRDefault="003A5418">
      <w:pPr>
        <w:pStyle w:val="aff6"/>
      </w:pPr>
      <w:r>
        <w:t xml:space="preserve">   127.0.0.0/8  </w:t>
      </w:r>
      <w:r>
        <w:rPr>
          <w:rFonts w:hint="eastAsia"/>
        </w:rPr>
        <w:t xml:space="preserve">  </w:t>
      </w:r>
      <w:r>
        <w:t xml:space="preserve"> Direct </w:t>
      </w:r>
      <w:r>
        <w:rPr>
          <w:rFonts w:hint="eastAsia"/>
        </w:rPr>
        <w:t xml:space="preserve"> </w:t>
      </w:r>
      <w:r>
        <w:t xml:space="preserve"> 0    0           D   127.0.0.1      </w:t>
      </w:r>
      <w:r>
        <w:rPr>
          <w:rFonts w:hint="eastAsia"/>
        </w:rPr>
        <w:t xml:space="preserve"> </w:t>
      </w:r>
      <w:r>
        <w:t xml:space="preserve"> InLoopBack0</w:t>
      </w:r>
    </w:p>
    <w:p w14:paraId="15124136" w14:textId="77777777" w:rsidR="00870A08" w:rsidRDefault="003A5418">
      <w:pPr>
        <w:pStyle w:val="aff6"/>
      </w:pPr>
      <w:r>
        <w:t xml:space="preserve">   127.0.0.1/32  </w:t>
      </w:r>
      <w:r>
        <w:rPr>
          <w:rFonts w:hint="eastAsia"/>
        </w:rPr>
        <w:t xml:space="preserve">  </w:t>
      </w:r>
      <w:r>
        <w:t xml:space="preserve">Direct </w:t>
      </w:r>
      <w:r>
        <w:rPr>
          <w:rFonts w:hint="eastAsia"/>
        </w:rPr>
        <w:t xml:space="preserve"> </w:t>
      </w:r>
      <w:r>
        <w:t xml:space="preserve"> 0    0           D   127.0.0.1       </w:t>
      </w:r>
      <w:r>
        <w:rPr>
          <w:rFonts w:hint="eastAsia"/>
        </w:rPr>
        <w:t xml:space="preserve"> </w:t>
      </w:r>
      <w:r>
        <w:t>InLoopBack0</w:t>
      </w:r>
    </w:p>
    <w:p w14:paraId="785C640B" w14:textId="77777777" w:rsidR="00870A08" w:rsidRDefault="003A5418">
      <w:pPr>
        <w:pStyle w:val="aff6"/>
      </w:pPr>
      <w:r>
        <w:t xml:space="preserve">   172.16.1.0/24  </w:t>
      </w:r>
      <w:r>
        <w:rPr>
          <w:rFonts w:hint="eastAsia"/>
        </w:rPr>
        <w:t xml:space="preserve"> </w:t>
      </w:r>
      <w:r>
        <w:t xml:space="preserve">Direct </w:t>
      </w:r>
      <w:r>
        <w:rPr>
          <w:rFonts w:hint="eastAsia"/>
        </w:rPr>
        <w:t xml:space="preserve"> </w:t>
      </w:r>
      <w:r>
        <w:t xml:space="preserve"> 0    0           D   172.16.1.100   </w:t>
      </w:r>
      <w:r>
        <w:rPr>
          <w:rFonts w:hint="eastAsia"/>
        </w:rPr>
        <w:t xml:space="preserve"> </w:t>
      </w:r>
      <w:r>
        <w:t xml:space="preserve"> Ethernet</w:t>
      </w:r>
      <w:r>
        <w:rPr>
          <w:rFonts w:hint="eastAsia"/>
        </w:rPr>
        <w:t>1</w:t>
      </w:r>
      <w:r>
        <w:t>/0/</w:t>
      </w:r>
      <w:r>
        <w:rPr>
          <w:rFonts w:hint="eastAsia"/>
        </w:rPr>
        <w:t>1</w:t>
      </w:r>
    </w:p>
    <w:p w14:paraId="0B76F961" w14:textId="77777777" w:rsidR="00870A08" w:rsidRDefault="003A5418">
      <w:pPr>
        <w:pStyle w:val="aff6"/>
      </w:pPr>
      <w:r>
        <w:lastRenderedPageBreak/>
        <w:t xml:space="preserve">   172.16.1.100/32 </w:t>
      </w:r>
      <w:proofErr w:type="gramStart"/>
      <w:r>
        <w:t>Direct  0</w:t>
      </w:r>
      <w:proofErr w:type="gramEnd"/>
      <w:r>
        <w:t xml:space="preserve">    0          </w:t>
      </w:r>
      <w:r>
        <w:rPr>
          <w:rFonts w:hint="eastAsia"/>
        </w:rPr>
        <w:t xml:space="preserve"> </w:t>
      </w:r>
      <w:r>
        <w:t xml:space="preserve">D   127.0.0.1     </w:t>
      </w:r>
      <w:r>
        <w:rPr>
          <w:rFonts w:hint="eastAsia"/>
        </w:rPr>
        <w:t xml:space="preserve"> </w:t>
      </w:r>
      <w:r>
        <w:t xml:space="preserve">  </w:t>
      </w:r>
      <w:r>
        <w:rPr>
          <w:rFonts w:hint="eastAsia"/>
        </w:rPr>
        <w:t xml:space="preserve"> </w:t>
      </w:r>
      <w:r>
        <w:t>Ethernet1/0/1</w:t>
      </w:r>
    </w:p>
    <w:p w14:paraId="6E49A99F" w14:textId="77777777" w:rsidR="00870A08" w:rsidRDefault="003A5418">
      <w:pPr>
        <w:pStyle w:val="aff6"/>
      </w:pPr>
      <w:r>
        <w:t xml:space="preserve">   172.16.2.0/24  </w:t>
      </w:r>
      <w:r>
        <w:rPr>
          <w:rFonts w:hint="eastAsia"/>
        </w:rPr>
        <w:t xml:space="preserve">  </w:t>
      </w:r>
      <w:proofErr w:type="gramStart"/>
      <w:r>
        <w:t xml:space="preserve">Direct </w:t>
      </w:r>
      <w:r>
        <w:rPr>
          <w:rFonts w:hint="eastAsia"/>
        </w:rPr>
        <w:t xml:space="preserve"> </w:t>
      </w:r>
      <w:r>
        <w:t>0</w:t>
      </w:r>
      <w:proofErr w:type="gramEnd"/>
      <w:r>
        <w:t xml:space="preserve">    0          D   172.16.2.254   </w:t>
      </w:r>
      <w:r>
        <w:rPr>
          <w:rFonts w:hint="eastAsia"/>
        </w:rPr>
        <w:t xml:space="preserve">  </w:t>
      </w:r>
      <w:r>
        <w:t xml:space="preserve"> Ethernet</w:t>
      </w:r>
      <w:r>
        <w:rPr>
          <w:rFonts w:hint="eastAsia"/>
        </w:rPr>
        <w:t>1</w:t>
      </w:r>
      <w:r>
        <w:t>/0/</w:t>
      </w:r>
      <w:r>
        <w:rPr>
          <w:rFonts w:hint="eastAsia"/>
        </w:rPr>
        <w:t>0</w:t>
      </w:r>
    </w:p>
    <w:p w14:paraId="1AFD191F" w14:textId="77777777" w:rsidR="00870A08" w:rsidRDefault="003A5418">
      <w:pPr>
        <w:pStyle w:val="aff6"/>
      </w:pPr>
      <w:r>
        <w:t xml:space="preserve">   172.16.2.254/</w:t>
      </w:r>
      <w:proofErr w:type="gramStart"/>
      <w:r>
        <w:t>32  Direct</w:t>
      </w:r>
      <w:proofErr w:type="gramEnd"/>
      <w:r>
        <w:t xml:space="preserve">  0    0          D   127.0.0.1      </w:t>
      </w:r>
      <w:r>
        <w:rPr>
          <w:rFonts w:hint="eastAsia"/>
        </w:rPr>
        <w:t xml:space="preserve">   </w:t>
      </w:r>
      <w:r>
        <w:t>Ethernet1/0/0</w:t>
      </w:r>
    </w:p>
    <w:p w14:paraId="7AB98483" w14:textId="77777777" w:rsidR="00870A08" w:rsidRDefault="003A5418">
      <w:pPr>
        <w:pStyle w:val="aff6"/>
      </w:pPr>
      <w:r>
        <w:t xml:space="preserve">   </w:t>
      </w:r>
      <w:r>
        <w:rPr>
          <w:shd w:val="pct10" w:color="auto" w:fill="FFFFFF"/>
        </w:rPr>
        <w:t xml:space="preserve">192.168.1.0/24  </w:t>
      </w:r>
      <w:r>
        <w:rPr>
          <w:rFonts w:hint="eastAsia"/>
          <w:shd w:val="pct10" w:color="auto" w:fill="FFFFFF"/>
        </w:rPr>
        <w:t xml:space="preserve"> </w:t>
      </w:r>
      <w:r>
        <w:rPr>
          <w:shd w:val="pct10" w:color="auto" w:fill="FFFFFF"/>
        </w:rPr>
        <w:t xml:space="preserve">RIP    </w:t>
      </w:r>
      <w:r>
        <w:rPr>
          <w:rFonts w:hint="eastAsia"/>
          <w:shd w:val="pct10" w:color="auto" w:fill="FFFFFF"/>
        </w:rPr>
        <w:t xml:space="preserve"> </w:t>
      </w:r>
      <w:r>
        <w:rPr>
          <w:shd w:val="pct10" w:color="auto" w:fill="FFFFFF"/>
        </w:rPr>
        <w:t xml:space="preserve"> </w:t>
      </w:r>
      <w:proofErr w:type="gramStart"/>
      <w:r>
        <w:rPr>
          <w:shd w:val="pct10" w:color="auto" w:fill="FFFFFF"/>
        </w:rPr>
        <w:t>100  1</w:t>
      </w:r>
      <w:proofErr w:type="gramEnd"/>
      <w:r>
        <w:rPr>
          <w:shd w:val="pct10" w:color="auto" w:fill="FFFFFF"/>
        </w:rPr>
        <w:t xml:space="preserve">          D   172.16.1.200   </w:t>
      </w:r>
      <w:r>
        <w:rPr>
          <w:rFonts w:hint="eastAsia"/>
          <w:shd w:val="pct10" w:color="auto" w:fill="FFFFFF"/>
        </w:rPr>
        <w:t xml:space="preserve">  </w:t>
      </w:r>
      <w:r>
        <w:rPr>
          <w:shd w:val="pct10" w:color="auto" w:fill="FFFFFF"/>
        </w:rPr>
        <w:t>Ethernet1/0/1</w:t>
      </w:r>
    </w:p>
    <w:p w14:paraId="3A1D9605" w14:textId="77777777" w:rsidR="00870A08" w:rsidRDefault="00870A08">
      <w:pPr>
        <w:pStyle w:val="aff6"/>
      </w:pPr>
    </w:p>
    <w:p w14:paraId="1C10FE2F" w14:textId="77777777" w:rsidR="00870A08" w:rsidRDefault="003A5418">
      <w:pPr>
        <w:pStyle w:val="aff6"/>
      </w:pPr>
      <w:r>
        <w:t>[R</w:t>
      </w:r>
      <w:proofErr w:type="gramStart"/>
      <w:r>
        <w:t>3]display</w:t>
      </w:r>
      <w:proofErr w:type="gramEnd"/>
      <w:r>
        <w:t xml:space="preserve"> </w:t>
      </w:r>
      <w:proofErr w:type="spellStart"/>
      <w:r>
        <w:t>ip</w:t>
      </w:r>
      <w:proofErr w:type="spellEnd"/>
      <w:r>
        <w:t xml:space="preserve"> routing-table </w:t>
      </w:r>
    </w:p>
    <w:p w14:paraId="52F405AC" w14:textId="77777777" w:rsidR="00870A08" w:rsidRDefault="003A5418">
      <w:pPr>
        <w:pStyle w:val="aff6"/>
      </w:pPr>
      <w:r>
        <w:t>Route Flags: R - relay, D - download to fib</w:t>
      </w:r>
    </w:p>
    <w:p w14:paraId="768A84F4" w14:textId="77777777" w:rsidR="00870A08" w:rsidRDefault="003A5418">
      <w:pPr>
        <w:pStyle w:val="aff6"/>
      </w:pPr>
      <w:r>
        <w:t>----------------------------------------------------------------------------</w:t>
      </w:r>
    </w:p>
    <w:p w14:paraId="3B1B6CF1" w14:textId="77777777" w:rsidR="00870A08" w:rsidRDefault="003A5418">
      <w:pPr>
        <w:pStyle w:val="aff6"/>
      </w:pPr>
      <w:r>
        <w:t>Routing Tables: Public</w:t>
      </w:r>
    </w:p>
    <w:p w14:paraId="262F2D66" w14:textId="77777777" w:rsidR="00870A08" w:rsidRDefault="003A5418">
      <w:pPr>
        <w:pStyle w:val="aff6"/>
      </w:pPr>
      <w:r>
        <w:t xml:space="preserve">         </w:t>
      </w:r>
      <w:proofErr w:type="gramStart"/>
      <w:r>
        <w:t>Destinations :</w:t>
      </w:r>
      <w:proofErr w:type="gramEnd"/>
      <w:r>
        <w:t xml:space="preserve"> 7        Routes : 7        </w:t>
      </w:r>
    </w:p>
    <w:p w14:paraId="7AED5F5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F6FA322" w14:textId="77777777" w:rsidR="00870A08" w:rsidRDefault="003A5418">
      <w:pPr>
        <w:pStyle w:val="aff6"/>
      </w:pPr>
      <w:r>
        <w:t xml:space="preserve">   127.0.0.0/8   </w:t>
      </w:r>
      <w:r>
        <w:rPr>
          <w:rFonts w:hint="eastAsia"/>
        </w:rPr>
        <w:t xml:space="preserve">  </w:t>
      </w:r>
      <w:r>
        <w:t xml:space="preserve">Direct  </w:t>
      </w:r>
      <w:r>
        <w:rPr>
          <w:rFonts w:hint="eastAsia"/>
        </w:rPr>
        <w:t xml:space="preserve"> </w:t>
      </w:r>
      <w:r>
        <w:t xml:space="preserve">0    0           D   127.0.0.1       </w:t>
      </w:r>
      <w:r>
        <w:rPr>
          <w:rFonts w:hint="eastAsia"/>
        </w:rPr>
        <w:t xml:space="preserve">  </w:t>
      </w:r>
      <w:r>
        <w:t>InLoopBack0</w:t>
      </w:r>
    </w:p>
    <w:p w14:paraId="78D24C67" w14:textId="77777777" w:rsidR="00870A08" w:rsidRDefault="003A5418">
      <w:pPr>
        <w:pStyle w:val="aff6"/>
      </w:pPr>
      <w:r>
        <w:t xml:space="preserve">   127.0.0.1/32  </w:t>
      </w:r>
      <w:r>
        <w:rPr>
          <w:rFonts w:hint="eastAsia"/>
        </w:rPr>
        <w:t xml:space="preserve">  </w:t>
      </w:r>
      <w:r>
        <w:t xml:space="preserve">Direct  </w:t>
      </w:r>
      <w:r>
        <w:rPr>
          <w:rFonts w:hint="eastAsia"/>
        </w:rPr>
        <w:t xml:space="preserve"> </w:t>
      </w:r>
      <w:r>
        <w:t xml:space="preserve">0    0           D   127.0.0.1       </w:t>
      </w:r>
      <w:r>
        <w:rPr>
          <w:rFonts w:hint="eastAsia"/>
        </w:rPr>
        <w:t xml:space="preserve">  </w:t>
      </w:r>
      <w:r>
        <w:t>InLoopBack0</w:t>
      </w:r>
    </w:p>
    <w:p w14:paraId="36CA11C4" w14:textId="77777777" w:rsidR="00870A08" w:rsidRDefault="003A5418">
      <w:pPr>
        <w:pStyle w:val="aff6"/>
      </w:pPr>
      <w:r>
        <w:t xml:space="preserve">   172.16.1.0/24  </w:t>
      </w:r>
      <w:r>
        <w:rPr>
          <w:rFonts w:hint="eastAsia"/>
        </w:rPr>
        <w:t xml:space="preserve"> </w:t>
      </w:r>
      <w:r>
        <w:t xml:space="preserve">Direct  </w:t>
      </w:r>
      <w:r>
        <w:rPr>
          <w:rFonts w:hint="eastAsia"/>
        </w:rPr>
        <w:t xml:space="preserve"> </w:t>
      </w:r>
      <w:r>
        <w:t xml:space="preserve">0    0         </w:t>
      </w:r>
      <w:r>
        <w:rPr>
          <w:rFonts w:hint="eastAsia"/>
        </w:rPr>
        <w:t xml:space="preserve">  </w:t>
      </w:r>
      <w:r>
        <w:t xml:space="preserve">D   172.16.1.200    </w:t>
      </w:r>
      <w:r>
        <w:rPr>
          <w:rFonts w:hint="eastAsia"/>
        </w:rPr>
        <w:t xml:space="preserve"> </w:t>
      </w:r>
      <w:r>
        <w:t>Ethernet</w:t>
      </w:r>
      <w:r>
        <w:rPr>
          <w:rFonts w:hint="eastAsia"/>
        </w:rPr>
        <w:t>1</w:t>
      </w:r>
      <w:r>
        <w:t>/0/</w:t>
      </w:r>
      <w:r>
        <w:rPr>
          <w:rFonts w:hint="eastAsia"/>
        </w:rPr>
        <w:t>1</w:t>
      </w:r>
    </w:p>
    <w:p w14:paraId="011859E8" w14:textId="77777777" w:rsidR="00870A08" w:rsidRDefault="003A5418">
      <w:pPr>
        <w:pStyle w:val="aff6"/>
      </w:pPr>
      <w:r>
        <w:t xml:space="preserve">   172.16.1.200/32 </w:t>
      </w:r>
      <w:proofErr w:type="gramStart"/>
      <w:r>
        <w:t>Direct  0</w:t>
      </w:r>
      <w:proofErr w:type="gramEnd"/>
      <w:r>
        <w:t xml:space="preserve">    0          </w:t>
      </w:r>
      <w:r>
        <w:rPr>
          <w:rFonts w:hint="eastAsia"/>
        </w:rPr>
        <w:t xml:space="preserve"> </w:t>
      </w:r>
      <w:r>
        <w:t xml:space="preserve">D   127.0.0.1       </w:t>
      </w:r>
      <w:r>
        <w:rPr>
          <w:rFonts w:hint="eastAsia"/>
        </w:rPr>
        <w:t xml:space="preserve">  </w:t>
      </w:r>
      <w:r>
        <w:t>Ethernet1/0/1</w:t>
      </w:r>
    </w:p>
    <w:p w14:paraId="1E3DDA9F" w14:textId="77777777" w:rsidR="00870A08" w:rsidRDefault="003A5418">
      <w:pPr>
        <w:pStyle w:val="aff6"/>
      </w:pPr>
      <w:r>
        <w:t xml:space="preserve">   </w:t>
      </w:r>
      <w:r>
        <w:rPr>
          <w:shd w:val="pct10" w:color="auto" w:fill="FFFFFF"/>
        </w:rPr>
        <w:t xml:space="preserve">172.16.2.0/24 </w:t>
      </w:r>
      <w:r>
        <w:rPr>
          <w:rFonts w:hint="eastAsia"/>
          <w:shd w:val="pct10" w:color="auto" w:fill="FFFFFF"/>
        </w:rPr>
        <w:t xml:space="preserve">  </w:t>
      </w:r>
      <w:r>
        <w:rPr>
          <w:shd w:val="pct10" w:color="auto" w:fill="FFFFFF"/>
        </w:rPr>
        <w:t xml:space="preserve"> RIP    </w:t>
      </w:r>
      <w:r>
        <w:rPr>
          <w:rFonts w:hint="eastAsia"/>
          <w:shd w:val="pct10" w:color="auto" w:fill="FFFFFF"/>
        </w:rPr>
        <w:t xml:space="preserve"> </w:t>
      </w:r>
      <w:r>
        <w:rPr>
          <w:shd w:val="pct10" w:color="auto" w:fill="FFFFFF"/>
        </w:rPr>
        <w:t xml:space="preserve"> </w:t>
      </w:r>
      <w:proofErr w:type="gramStart"/>
      <w:r>
        <w:rPr>
          <w:shd w:val="pct10" w:color="auto" w:fill="FFFFFF"/>
        </w:rPr>
        <w:t>100  1</w:t>
      </w:r>
      <w:proofErr w:type="gramEnd"/>
      <w:r>
        <w:rPr>
          <w:shd w:val="pct10" w:color="auto" w:fill="FFFFFF"/>
        </w:rPr>
        <w:t xml:space="preserve">         </w:t>
      </w:r>
      <w:r>
        <w:rPr>
          <w:rFonts w:hint="eastAsia"/>
          <w:shd w:val="pct10" w:color="auto" w:fill="FFFFFF"/>
        </w:rPr>
        <w:t xml:space="preserve"> </w:t>
      </w:r>
      <w:r>
        <w:rPr>
          <w:shd w:val="pct10" w:color="auto" w:fill="FFFFFF"/>
        </w:rPr>
        <w:t xml:space="preserve">D   172.16.1.100    </w:t>
      </w:r>
      <w:r>
        <w:rPr>
          <w:rFonts w:hint="eastAsia"/>
          <w:shd w:val="pct10" w:color="auto" w:fill="FFFFFF"/>
        </w:rPr>
        <w:t xml:space="preserve"> </w:t>
      </w:r>
      <w:r>
        <w:rPr>
          <w:shd w:val="pct10" w:color="auto" w:fill="FFFFFF"/>
        </w:rPr>
        <w:t>Ethernet1/0/1</w:t>
      </w:r>
    </w:p>
    <w:p w14:paraId="45F8C839" w14:textId="77777777" w:rsidR="00870A08" w:rsidRDefault="003A5418">
      <w:pPr>
        <w:pStyle w:val="aff6"/>
      </w:pPr>
      <w:r>
        <w:t xml:space="preserve">   192.168.1.0/24 </w:t>
      </w:r>
      <w:r>
        <w:rPr>
          <w:rFonts w:hint="eastAsia"/>
        </w:rPr>
        <w:t xml:space="preserve"> </w:t>
      </w:r>
      <w:r>
        <w:t xml:space="preserve"> Direct </w:t>
      </w:r>
      <w:r>
        <w:rPr>
          <w:rFonts w:hint="eastAsia"/>
        </w:rPr>
        <w:t xml:space="preserve"> </w:t>
      </w:r>
      <w:r>
        <w:t xml:space="preserve"> 0    0         </w:t>
      </w:r>
      <w:r>
        <w:rPr>
          <w:rFonts w:hint="eastAsia"/>
        </w:rPr>
        <w:t xml:space="preserve"> </w:t>
      </w:r>
      <w:r>
        <w:t xml:space="preserve">D   192.168.1.254   </w:t>
      </w:r>
      <w:r>
        <w:rPr>
          <w:rFonts w:hint="eastAsia"/>
        </w:rPr>
        <w:t xml:space="preserve"> </w:t>
      </w:r>
      <w:r>
        <w:t>Ethernet</w:t>
      </w:r>
      <w:r>
        <w:rPr>
          <w:rFonts w:hint="eastAsia"/>
        </w:rPr>
        <w:t>1</w:t>
      </w:r>
      <w:r>
        <w:t>/0/</w:t>
      </w:r>
      <w:r>
        <w:rPr>
          <w:rFonts w:hint="eastAsia"/>
        </w:rPr>
        <w:t>0</w:t>
      </w:r>
    </w:p>
    <w:p w14:paraId="74261C77" w14:textId="77777777" w:rsidR="00870A08" w:rsidRDefault="003A5418">
      <w:pPr>
        <w:pStyle w:val="aff6"/>
      </w:pPr>
      <w:r>
        <w:t xml:space="preserve">  </w:t>
      </w:r>
      <w:r>
        <w:rPr>
          <w:rFonts w:hint="eastAsia"/>
        </w:rPr>
        <w:t xml:space="preserve"> </w:t>
      </w:r>
      <w:r>
        <w:t xml:space="preserve">192.168.1.254/32 </w:t>
      </w:r>
      <w:proofErr w:type="gramStart"/>
      <w:r>
        <w:t>Direct  0</w:t>
      </w:r>
      <w:proofErr w:type="gramEnd"/>
      <w:r>
        <w:t xml:space="preserve">    0          </w:t>
      </w:r>
      <w:r>
        <w:rPr>
          <w:rFonts w:hint="eastAsia"/>
        </w:rPr>
        <w:t xml:space="preserve"> </w:t>
      </w:r>
      <w:r>
        <w:t xml:space="preserve">D   127.0.0.1       </w:t>
      </w:r>
      <w:r>
        <w:rPr>
          <w:rFonts w:hint="eastAsia"/>
        </w:rPr>
        <w:t xml:space="preserve">  </w:t>
      </w:r>
      <w:r>
        <w:t>Ethernet1/0/0</w:t>
      </w:r>
    </w:p>
    <w:p w14:paraId="751EFD02" w14:textId="77777777" w:rsidR="00870A08" w:rsidRDefault="00870A08">
      <w:pPr>
        <w:ind w:firstLineChars="0" w:firstLine="0"/>
      </w:pPr>
    </w:p>
    <w:p w14:paraId="40DD38A0" w14:textId="77777777" w:rsidR="00870A08" w:rsidRDefault="003A5418">
      <w:pPr>
        <w:ind w:firstLine="420"/>
      </w:pPr>
      <w:r>
        <w:rPr>
          <w:rFonts w:hint="eastAsia"/>
        </w:rPr>
        <w:t>可以观察到此时每台路由器上都已经拥有了所有网段的路由信息，连通性检查这里省略。</w:t>
      </w:r>
    </w:p>
    <w:p w14:paraId="01D2388E" w14:textId="77777777" w:rsidR="00870A08" w:rsidRDefault="003A5418">
      <w:pPr>
        <w:ind w:firstLine="420"/>
      </w:pPr>
      <w:r>
        <w:rPr>
          <w:rFonts w:hint="eastAsia"/>
        </w:rPr>
        <w:t>接下来网络管理员在</w:t>
      </w:r>
      <w:r>
        <w:rPr>
          <w:rFonts w:hint="eastAsia"/>
        </w:rPr>
        <w:t>PC-2</w:t>
      </w:r>
      <w:r>
        <w:rPr>
          <w:rFonts w:hint="eastAsia"/>
        </w:rPr>
        <w:t>的</w:t>
      </w:r>
      <w:r>
        <w:rPr>
          <w:rFonts w:hint="eastAsia"/>
        </w:rPr>
        <w:t>E 0/0/1</w:t>
      </w:r>
      <w:r>
        <w:rPr>
          <w:rFonts w:hint="eastAsia"/>
        </w:rPr>
        <w:t>接口上抓包。</w:t>
      </w:r>
    </w:p>
    <w:p w14:paraId="78D05EAC" w14:textId="77777777" w:rsidR="00870A08" w:rsidRDefault="003A5418">
      <w:pPr>
        <w:pStyle w:val="aff6"/>
        <w:jc w:val="center"/>
      </w:pPr>
      <w:r>
        <w:rPr>
          <w:noProof/>
          <w:lang w:val="en-GB"/>
        </w:rPr>
        <w:drawing>
          <wp:inline distT="0" distB="0" distL="0" distR="0" wp14:anchorId="354D5D7D" wp14:editId="7408631E">
            <wp:extent cx="5274310" cy="1565275"/>
            <wp:effectExtent l="19050" t="0" r="2540" b="0"/>
            <wp:docPr id="4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
                    <pic:cNvPicPr>
                      <a:picLocks noChangeAspect="1"/>
                    </pic:cNvPicPr>
                  </pic:nvPicPr>
                  <pic:blipFill>
                    <a:blip r:embed="rId141" cstate="print">
                      <a:grayscl/>
                    </a:blip>
                    <a:stretch>
                      <a:fillRect/>
                    </a:stretch>
                  </pic:blipFill>
                  <pic:spPr>
                    <a:xfrm>
                      <a:off x="0" y="0"/>
                      <a:ext cx="5274310" cy="1565811"/>
                    </a:xfrm>
                    <a:prstGeom prst="rect">
                      <a:avLst/>
                    </a:prstGeom>
                  </pic:spPr>
                </pic:pic>
              </a:graphicData>
            </a:graphic>
          </wp:inline>
        </w:drawing>
      </w:r>
    </w:p>
    <w:p w14:paraId="6CCCEA70" w14:textId="77777777" w:rsidR="00870A08" w:rsidRDefault="003A5418">
      <w:pPr>
        <w:pStyle w:val="aff6"/>
        <w:jc w:val="center"/>
      </w:pPr>
      <w:r>
        <w:rPr>
          <w:rFonts w:hint="eastAsia"/>
        </w:rPr>
        <w:t>图</w:t>
      </w:r>
      <w:r>
        <w:rPr>
          <w:rFonts w:hint="eastAsia"/>
        </w:rPr>
        <w:t>7-12</w:t>
      </w:r>
    </w:p>
    <w:p w14:paraId="0C4AC87F" w14:textId="77777777" w:rsidR="00870A08" w:rsidRDefault="00870A08">
      <w:pPr>
        <w:ind w:firstLineChars="0" w:firstLine="0"/>
      </w:pPr>
    </w:p>
    <w:p w14:paraId="2BFA62B7" w14:textId="77777777" w:rsidR="00870A08" w:rsidRDefault="003A5418">
      <w:pPr>
        <w:ind w:firstLine="420"/>
      </w:pPr>
      <w:r>
        <w:rPr>
          <w:rFonts w:hint="eastAsia"/>
        </w:rPr>
        <w:t>可以观察到接收了许多对</w:t>
      </w:r>
      <w:r>
        <w:rPr>
          <w:rFonts w:hint="eastAsia"/>
        </w:rPr>
        <w:t>PC-2</w:t>
      </w:r>
      <w:r>
        <w:rPr>
          <w:rFonts w:hint="eastAsia"/>
        </w:rPr>
        <w:t>来说无用的</w:t>
      </w:r>
      <w:r>
        <w:rPr>
          <w:rFonts w:hint="eastAsia"/>
        </w:rPr>
        <w:t>RIP</w:t>
      </w:r>
      <w:r>
        <w:rPr>
          <w:rFonts w:hint="eastAsia"/>
        </w:rPr>
        <w:t>路由更新。</w:t>
      </w:r>
    </w:p>
    <w:p w14:paraId="3FA9D142" w14:textId="77777777" w:rsidR="00870A08" w:rsidRDefault="003A5418">
      <w:pPr>
        <w:ind w:firstLine="420"/>
      </w:pPr>
      <w:r>
        <w:rPr>
          <w:rFonts w:hint="eastAsia"/>
        </w:rPr>
        <w:t>这是由于路由器</w:t>
      </w:r>
      <w:r>
        <w:rPr>
          <w:rFonts w:hint="eastAsia"/>
        </w:rPr>
        <w:t>R1</w:t>
      </w:r>
      <w:r>
        <w:rPr>
          <w:rFonts w:hint="eastAsia"/>
        </w:rPr>
        <w:t>、</w:t>
      </w:r>
      <w:r>
        <w:rPr>
          <w:rFonts w:hint="eastAsia"/>
        </w:rPr>
        <w:t>R2</w:t>
      </w:r>
      <w:r>
        <w:rPr>
          <w:rFonts w:hint="eastAsia"/>
        </w:rPr>
        <w:t>、</w:t>
      </w:r>
      <w:r>
        <w:rPr>
          <w:rFonts w:hint="eastAsia"/>
        </w:rPr>
        <w:t>R3</w:t>
      </w:r>
      <w:r>
        <w:rPr>
          <w:rFonts w:hint="eastAsia"/>
        </w:rPr>
        <w:t>以广播（</w:t>
      </w:r>
      <w:r>
        <w:rPr>
          <w:rFonts w:hint="eastAsia"/>
        </w:rPr>
        <w:t>RIPv1</w:t>
      </w:r>
      <w:r>
        <w:rPr>
          <w:rFonts w:hint="eastAsia"/>
        </w:rPr>
        <w:t>）或组播（</w:t>
      </w:r>
      <w:r>
        <w:rPr>
          <w:rFonts w:hint="eastAsia"/>
        </w:rPr>
        <w:t>RIPv2</w:t>
      </w:r>
      <w:r>
        <w:rPr>
          <w:rFonts w:hint="eastAsia"/>
        </w:rPr>
        <w:t>）的方式发送路由更新，而处于同一广播网中的</w:t>
      </w:r>
      <w:r>
        <w:rPr>
          <w:rFonts w:hint="eastAsia"/>
        </w:rPr>
        <w:t>S1</w:t>
      </w:r>
      <w:r>
        <w:rPr>
          <w:rFonts w:hint="eastAsia"/>
        </w:rPr>
        <w:t>下连接的</w:t>
      </w:r>
      <w:r>
        <w:rPr>
          <w:rFonts w:hint="eastAsia"/>
        </w:rPr>
        <w:t>PC</w:t>
      </w:r>
      <w:r>
        <w:rPr>
          <w:rFonts w:hint="eastAsia"/>
        </w:rPr>
        <w:t>也会收到这些对其而言无用的路由更新，造成了带宽和资源的浪费。</w:t>
      </w:r>
    </w:p>
    <w:p w14:paraId="70CDB574" w14:textId="77777777" w:rsidR="00870A08" w:rsidRDefault="003A5418">
      <w:pPr>
        <w:ind w:firstLine="420"/>
      </w:pPr>
      <w:r>
        <w:rPr>
          <w:rFonts w:hint="eastAsia"/>
        </w:rPr>
        <w:t>在</w:t>
      </w:r>
      <w:r>
        <w:rPr>
          <w:rFonts w:hint="eastAsia"/>
        </w:rPr>
        <w:t>PC-1</w:t>
      </w:r>
      <w:r>
        <w:rPr>
          <w:rFonts w:hint="eastAsia"/>
        </w:rPr>
        <w:t>的</w:t>
      </w:r>
      <w:r>
        <w:rPr>
          <w:rFonts w:hint="eastAsia"/>
        </w:rPr>
        <w:t>E 0/0/1</w:t>
      </w:r>
      <w:r>
        <w:rPr>
          <w:rFonts w:hint="eastAsia"/>
        </w:rPr>
        <w:t>接口下抓包。</w:t>
      </w:r>
    </w:p>
    <w:p w14:paraId="1EB7133C" w14:textId="77777777" w:rsidR="00870A08" w:rsidRDefault="003A5418">
      <w:pPr>
        <w:pStyle w:val="aff6"/>
        <w:jc w:val="center"/>
      </w:pPr>
      <w:r>
        <w:rPr>
          <w:noProof/>
          <w:lang w:val="en-GB"/>
        </w:rPr>
        <w:drawing>
          <wp:inline distT="0" distB="0" distL="0" distR="0" wp14:anchorId="00CF6685" wp14:editId="2F9CB018">
            <wp:extent cx="5274310" cy="855980"/>
            <wp:effectExtent l="19050" t="0" r="2540" b="0"/>
            <wp:docPr id="4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
                    <pic:cNvPicPr>
                      <a:picLocks noChangeAspect="1"/>
                    </pic:cNvPicPr>
                  </pic:nvPicPr>
                  <pic:blipFill>
                    <a:blip r:embed="rId142" cstate="print">
                      <a:grayscl/>
                    </a:blip>
                    <a:stretch>
                      <a:fillRect/>
                    </a:stretch>
                  </pic:blipFill>
                  <pic:spPr>
                    <a:xfrm>
                      <a:off x="0" y="0"/>
                      <a:ext cx="5274310" cy="855980"/>
                    </a:xfrm>
                    <a:prstGeom prst="rect">
                      <a:avLst/>
                    </a:prstGeom>
                  </pic:spPr>
                </pic:pic>
              </a:graphicData>
            </a:graphic>
          </wp:inline>
        </w:drawing>
      </w:r>
    </w:p>
    <w:p w14:paraId="7069B471" w14:textId="77777777" w:rsidR="00870A08" w:rsidRDefault="003A5418">
      <w:pPr>
        <w:pStyle w:val="aff6"/>
        <w:jc w:val="center"/>
      </w:pPr>
      <w:r>
        <w:rPr>
          <w:rFonts w:hint="eastAsia"/>
        </w:rPr>
        <w:t>图</w:t>
      </w:r>
      <w:r>
        <w:rPr>
          <w:rFonts w:hint="eastAsia"/>
        </w:rPr>
        <w:t>7-13</w:t>
      </w:r>
    </w:p>
    <w:p w14:paraId="223C567A" w14:textId="77777777" w:rsidR="00870A08" w:rsidRDefault="00870A08">
      <w:pPr>
        <w:pStyle w:val="aff6"/>
      </w:pPr>
    </w:p>
    <w:p w14:paraId="7FCE50DF" w14:textId="77777777" w:rsidR="00870A08" w:rsidRDefault="003A5418">
      <w:pPr>
        <w:ind w:firstLine="420"/>
      </w:pPr>
      <w:r>
        <w:rPr>
          <w:rFonts w:hint="eastAsia"/>
        </w:rPr>
        <w:t>同样可观察到</w:t>
      </w:r>
      <w:r>
        <w:rPr>
          <w:rFonts w:hint="eastAsia"/>
        </w:rPr>
        <w:t>PC-1</w:t>
      </w:r>
      <w:r>
        <w:rPr>
          <w:rFonts w:hint="eastAsia"/>
        </w:rPr>
        <w:t>上接收到许多对</w:t>
      </w:r>
      <w:r>
        <w:rPr>
          <w:rFonts w:hint="eastAsia"/>
        </w:rPr>
        <w:t>PC-1</w:t>
      </w:r>
      <w:r>
        <w:rPr>
          <w:rFonts w:hint="eastAsia"/>
        </w:rPr>
        <w:t>而言无用的</w:t>
      </w:r>
      <w:r>
        <w:rPr>
          <w:rFonts w:hint="eastAsia"/>
        </w:rPr>
        <w:t>RIP</w:t>
      </w:r>
      <w:r>
        <w:rPr>
          <w:rFonts w:hint="eastAsia"/>
        </w:rPr>
        <w:t>更新，这是由于在</w:t>
      </w:r>
      <w:r>
        <w:rPr>
          <w:rFonts w:hint="eastAsia"/>
        </w:rPr>
        <w:t>R2</w:t>
      </w:r>
      <w:r>
        <w:rPr>
          <w:rFonts w:hint="eastAsia"/>
        </w:rPr>
        <w:t>上</w:t>
      </w:r>
      <w:r>
        <w:rPr>
          <w:rFonts w:hint="eastAsia"/>
        </w:rPr>
        <w:t>172.16.2.0</w:t>
      </w:r>
      <w:r>
        <w:rPr>
          <w:rFonts w:hint="eastAsia"/>
        </w:rPr>
        <w:t>网段也被通告进了</w:t>
      </w:r>
      <w:r>
        <w:rPr>
          <w:rFonts w:hint="eastAsia"/>
        </w:rPr>
        <w:t>RIP</w:t>
      </w:r>
      <w:r>
        <w:rPr>
          <w:rFonts w:hint="eastAsia"/>
        </w:rPr>
        <w:t>协议中，即</w:t>
      </w:r>
      <w:r>
        <w:rPr>
          <w:rFonts w:hint="eastAsia"/>
        </w:rPr>
        <w:t>R2</w:t>
      </w:r>
      <w:r>
        <w:rPr>
          <w:rFonts w:hint="eastAsia"/>
        </w:rPr>
        <w:t>的</w:t>
      </w:r>
      <w:r>
        <w:rPr>
          <w:rFonts w:hint="eastAsia"/>
        </w:rPr>
        <w:t>E1/0/0</w:t>
      </w:r>
      <w:r>
        <w:rPr>
          <w:rFonts w:hint="eastAsia"/>
        </w:rPr>
        <w:t>接口运行在了</w:t>
      </w:r>
      <w:r>
        <w:rPr>
          <w:rFonts w:hint="eastAsia"/>
        </w:rPr>
        <w:t>RIP</w:t>
      </w:r>
      <w:r>
        <w:rPr>
          <w:rFonts w:hint="eastAsia"/>
        </w:rPr>
        <w:t>协议中，也会发送</w:t>
      </w:r>
      <w:r>
        <w:rPr>
          <w:rFonts w:hint="eastAsia"/>
        </w:rPr>
        <w:t>RIP</w:t>
      </w:r>
      <w:r>
        <w:rPr>
          <w:rFonts w:hint="eastAsia"/>
        </w:rPr>
        <w:t>路由信息。在</w:t>
      </w:r>
      <w:r>
        <w:rPr>
          <w:rFonts w:hint="eastAsia"/>
        </w:rPr>
        <w:t>PC-3</w:t>
      </w:r>
      <w:r>
        <w:rPr>
          <w:rFonts w:hint="eastAsia"/>
        </w:rPr>
        <w:t>上抓包可以看到同样的效果，原理和</w:t>
      </w:r>
      <w:r>
        <w:rPr>
          <w:rFonts w:hint="eastAsia"/>
        </w:rPr>
        <w:t>PC-1</w:t>
      </w:r>
      <w:r>
        <w:rPr>
          <w:rFonts w:hint="eastAsia"/>
        </w:rPr>
        <w:t>一样。</w:t>
      </w:r>
    </w:p>
    <w:p w14:paraId="290170F3" w14:textId="77777777" w:rsidR="00870A08" w:rsidRDefault="003A5418">
      <w:pPr>
        <w:pStyle w:val="2"/>
        <w:numPr>
          <w:ilvl w:val="0"/>
          <w:numId w:val="32"/>
        </w:numPr>
        <w:ind w:left="426" w:hanging="426"/>
        <w:rPr>
          <w:rFonts w:ascii="微软雅黑" w:hAnsi="微软雅黑"/>
        </w:rPr>
      </w:pPr>
      <w:r>
        <w:rPr>
          <w:rFonts w:ascii="微软雅黑" w:hAnsi="微软雅黑" w:hint="eastAsia"/>
        </w:rPr>
        <w:t>配置RIP抑制接口，优化公司网络</w:t>
      </w:r>
    </w:p>
    <w:p w14:paraId="3756F085" w14:textId="77777777" w:rsidR="00870A08" w:rsidRDefault="003A5418">
      <w:pPr>
        <w:ind w:firstLine="420"/>
      </w:pPr>
      <w:r>
        <w:rPr>
          <w:rFonts w:hint="eastAsia"/>
        </w:rPr>
        <w:t>为了减少对带宽和资源的浪费，不让</w:t>
      </w:r>
      <w:r>
        <w:rPr>
          <w:rFonts w:hint="eastAsia"/>
        </w:rPr>
        <w:t>HR</w:t>
      </w:r>
      <w:r>
        <w:rPr>
          <w:rFonts w:hint="eastAsia"/>
        </w:rPr>
        <w:t>部门的</w:t>
      </w:r>
      <w:r>
        <w:rPr>
          <w:rFonts w:hint="eastAsia"/>
        </w:rPr>
        <w:t>PC</w:t>
      </w:r>
      <w:r>
        <w:rPr>
          <w:rFonts w:hint="eastAsia"/>
        </w:rPr>
        <w:t>，以及</w:t>
      </w:r>
      <w:r>
        <w:rPr>
          <w:rFonts w:hint="eastAsia"/>
        </w:rPr>
        <w:t>IT</w:t>
      </w:r>
      <w:r>
        <w:rPr>
          <w:rFonts w:hint="eastAsia"/>
        </w:rPr>
        <w:t>和财务部门的</w:t>
      </w:r>
      <w:r>
        <w:rPr>
          <w:rFonts w:hint="eastAsia"/>
        </w:rPr>
        <w:t>PC</w:t>
      </w:r>
      <w:r>
        <w:rPr>
          <w:rFonts w:hint="eastAsia"/>
        </w:rPr>
        <w:t>收到大量无关</w:t>
      </w:r>
      <w:r>
        <w:rPr>
          <w:rFonts w:hint="eastAsia"/>
        </w:rPr>
        <w:t>RIP</w:t>
      </w:r>
      <w:r>
        <w:rPr>
          <w:rFonts w:hint="eastAsia"/>
        </w:rPr>
        <w:t>报文，可以采用抑制接口来实现，使得该接口只接收</w:t>
      </w:r>
      <w:r>
        <w:rPr>
          <w:rFonts w:hint="eastAsia"/>
        </w:rPr>
        <w:t>RIP</w:t>
      </w:r>
      <w:r>
        <w:rPr>
          <w:rFonts w:hint="eastAsia"/>
        </w:rPr>
        <w:t>更新报文，而不发送更新报文。</w:t>
      </w:r>
    </w:p>
    <w:p w14:paraId="1D55FAC8" w14:textId="77777777" w:rsidR="00870A08" w:rsidRDefault="003A5418">
      <w:pPr>
        <w:ind w:firstLine="420"/>
      </w:pPr>
      <w:r>
        <w:rPr>
          <w:rFonts w:hint="eastAsia"/>
        </w:rPr>
        <w:t>在各路由器上使用命令</w:t>
      </w:r>
      <w:r>
        <w:rPr>
          <w:rFonts w:hint="eastAsia"/>
          <w:b/>
        </w:rPr>
        <w:t>silent-interface</w:t>
      </w:r>
      <w:r>
        <w:rPr>
          <w:rFonts w:hint="eastAsia"/>
        </w:rPr>
        <w:t>将相应接口配置成为抑制接口。</w:t>
      </w:r>
    </w:p>
    <w:p w14:paraId="068283AE" w14:textId="77777777" w:rsidR="00870A08" w:rsidRDefault="003A5418">
      <w:pPr>
        <w:pStyle w:val="aff6"/>
      </w:pPr>
      <w:r>
        <w:t>[R</w:t>
      </w:r>
      <w:proofErr w:type="gramStart"/>
      <w:r>
        <w:t>1]rip</w:t>
      </w:r>
      <w:proofErr w:type="gramEnd"/>
      <w:r>
        <w:t xml:space="preserve"> 1</w:t>
      </w:r>
    </w:p>
    <w:p w14:paraId="58026674" w14:textId="77777777" w:rsidR="00870A08" w:rsidRDefault="003A5418">
      <w:pPr>
        <w:pStyle w:val="aff6"/>
      </w:pPr>
      <w:r>
        <w:t>[R1-rip-</w:t>
      </w:r>
      <w:proofErr w:type="gramStart"/>
      <w:r>
        <w:t>1]silent</w:t>
      </w:r>
      <w:proofErr w:type="gramEnd"/>
      <w:r>
        <w:t xml:space="preserve">-interface </w:t>
      </w:r>
      <w:proofErr w:type="spellStart"/>
      <w:r>
        <w:t>GigabitEthernet</w:t>
      </w:r>
      <w:proofErr w:type="spellEnd"/>
      <w:r>
        <w:t xml:space="preserve"> 0/0/1</w:t>
      </w:r>
    </w:p>
    <w:p w14:paraId="6F214B7A" w14:textId="77777777" w:rsidR="00870A08" w:rsidRDefault="00870A08">
      <w:pPr>
        <w:pStyle w:val="aff6"/>
      </w:pPr>
    </w:p>
    <w:p w14:paraId="6B597144" w14:textId="77777777" w:rsidR="00870A08" w:rsidRDefault="003A5418">
      <w:pPr>
        <w:pStyle w:val="aff6"/>
      </w:pPr>
      <w:r>
        <w:t>[R</w:t>
      </w:r>
      <w:proofErr w:type="gramStart"/>
      <w:r>
        <w:t>2]rip</w:t>
      </w:r>
      <w:proofErr w:type="gramEnd"/>
      <w:r>
        <w:t xml:space="preserve"> 1</w:t>
      </w:r>
    </w:p>
    <w:p w14:paraId="615B37E9" w14:textId="77777777" w:rsidR="00870A08" w:rsidRDefault="003A5418">
      <w:pPr>
        <w:pStyle w:val="aff6"/>
      </w:pPr>
      <w:r>
        <w:t>[R2-rip-</w:t>
      </w:r>
      <w:proofErr w:type="gramStart"/>
      <w:r>
        <w:t>1]silent</w:t>
      </w:r>
      <w:proofErr w:type="gramEnd"/>
      <w:r>
        <w:t>-interface Ethernet 1/0/1</w:t>
      </w:r>
    </w:p>
    <w:p w14:paraId="037CC961" w14:textId="77777777" w:rsidR="00870A08" w:rsidRDefault="003A5418">
      <w:pPr>
        <w:pStyle w:val="aff6"/>
      </w:pPr>
      <w:r>
        <w:t>[R2-rip-</w:t>
      </w:r>
      <w:proofErr w:type="gramStart"/>
      <w:r>
        <w:t>1]silent</w:t>
      </w:r>
      <w:proofErr w:type="gramEnd"/>
      <w:r>
        <w:t>-interface Ethernet 1/0/</w:t>
      </w:r>
      <w:r>
        <w:rPr>
          <w:rFonts w:hint="eastAsia"/>
        </w:rPr>
        <w:t>0</w:t>
      </w:r>
    </w:p>
    <w:p w14:paraId="654638A5" w14:textId="77777777" w:rsidR="00870A08" w:rsidRDefault="00870A08">
      <w:pPr>
        <w:pStyle w:val="aff6"/>
      </w:pPr>
    </w:p>
    <w:p w14:paraId="51F80ACD" w14:textId="77777777" w:rsidR="00870A08" w:rsidRDefault="003A5418">
      <w:pPr>
        <w:pStyle w:val="aff6"/>
      </w:pPr>
      <w:r>
        <w:t>[R</w:t>
      </w:r>
      <w:proofErr w:type="gramStart"/>
      <w:r>
        <w:t>3]rip</w:t>
      </w:r>
      <w:proofErr w:type="gramEnd"/>
      <w:r>
        <w:t xml:space="preserve"> 1</w:t>
      </w:r>
    </w:p>
    <w:p w14:paraId="33C333CA" w14:textId="77777777" w:rsidR="00870A08" w:rsidRDefault="003A5418">
      <w:pPr>
        <w:pStyle w:val="aff6"/>
      </w:pPr>
      <w:r>
        <w:lastRenderedPageBreak/>
        <w:t>[R3-rip-</w:t>
      </w:r>
      <w:proofErr w:type="gramStart"/>
      <w:r>
        <w:t>1]silent</w:t>
      </w:r>
      <w:proofErr w:type="gramEnd"/>
      <w:r>
        <w:t>-interface Ethernet 1/0/1</w:t>
      </w:r>
    </w:p>
    <w:p w14:paraId="62A693A3" w14:textId="77777777" w:rsidR="00870A08" w:rsidRDefault="003A5418">
      <w:pPr>
        <w:pStyle w:val="aff6"/>
      </w:pPr>
      <w:r>
        <w:t>[R3-rip-</w:t>
      </w:r>
      <w:proofErr w:type="gramStart"/>
      <w:r>
        <w:t>1]silent</w:t>
      </w:r>
      <w:proofErr w:type="gramEnd"/>
      <w:r>
        <w:t>-interface Ethernet 1/0/</w:t>
      </w:r>
      <w:r>
        <w:rPr>
          <w:rFonts w:hint="eastAsia"/>
        </w:rPr>
        <w:t>0</w:t>
      </w:r>
    </w:p>
    <w:p w14:paraId="2B7ACA74" w14:textId="77777777" w:rsidR="00870A08" w:rsidRDefault="00870A08">
      <w:pPr>
        <w:ind w:firstLineChars="0" w:firstLine="0"/>
      </w:pPr>
    </w:p>
    <w:p w14:paraId="20B58FBF" w14:textId="77777777" w:rsidR="00870A08" w:rsidRDefault="003A5418">
      <w:pPr>
        <w:ind w:firstLine="420"/>
      </w:pPr>
      <w:r>
        <w:rPr>
          <w:rFonts w:hint="eastAsia"/>
        </w:rPr>
        <w:t>配置完成后，在</w:t>
      </w:r>
      <w:r>
        <w:rPr>
          <w:rFonts w:hint="eastAsia"/>
        </w:rPr>
        <w:t>R1</w:t>
      </w:r>
      <w:r>
        <w:rPr>
          <w:rFonts w:hint="eastAsia"/>
        </w:rPr>
        <w:t>上使用</w:t>
      </w:r>
      <w:r>
        <w:rPr>
          <w:rFonts w:hint="eastAsia"/>
          <w:b/>
        </w:rPr>
        <w:t>display rip</w:t>
      </w:r>
      <w:r>
        <w:rPr>
          <w:rFonts w:hint="eastAsia"/>
        </w:rPr>
        <w:t>命令查看相关配置信息。</w:t>
      </w:r>
    </w:p>
    <w:p w14:paraId="7058506D" w14:textId="77777777" w:rsidR="00870A08" w:rsidRDefault="003A5418">
      <w:pPr>
        <w:pStyle w:val="aff6"/>
      </w:pPr>
      <w:r>
        <w:t>[R1-rip-</w:t>
      </w:r>
      <w:proofErr w:type="gramStart"/>
      <w:r>
        <w:t>1]display</w:t>
      </w:r>
      <w:proofErr w:type="gramEnd"/>
      <w:r>
        <w:t xml:space="preserve"> rip 1</w:t>
      </w:r>
    </w:p>
    <w:p w14:paraId="07124EBA" w14:textId="77777777" w:rsidR="00870A08" w:rsidRDefault="003A5418">
      <w:pPr>
        <w:pStyle w:val="aff6"/>
      </w:pPr>
      <w:r>
        <w:t xml:space="preserve">Public VPN-instance    </w:t>
      </w:r>
    </w:p>
    <w:p w14:paraId="6462E30D" w14:textId="77777777" w:rsidR="00870A08" w:rsidRDefault="003A5418">
      <w:pPr>
        <w:pStyle w:val="aff6"/>
      </w:pPr>
      <w:r>
        <w:t xml:space="preserve">    RIP </w:t>
      </w:r>
      <w:proofErr w:type="gramStart"/>
      <w:r>
        <w:t>process :</w:t>
      </w:r>
      <w:proofErr w:type="gramEnd"/>
      <w:r>
        <w:t xml:space="preserve"> 1</w:t>
      </w:r>
    </w:p>
    <w:p w14:paraId="40AD4D61" w14:textId="77777777" w:rsidR="00870A08" w:rsidRDefault="003A5418">
      <w:pPr>
        <w:pStyle w:val="aff6"/>
      </w:pPr>
      <w:r>
        <w:rPr>
          <w:rFonts w:hint="eastAsia"/>
        </w:rPr>
        <w:t>……</w:t>
      </w:r>
    </w:p>
    <w:p w14:paraId="537E4C0B" w14:textId="77777777" w:rsidR="00870A08" w:rsidRDefault="003A5418">
      <w:pPr>
        <w:pStyle w:val="aff6"/>
      </w:pPr>
      <w:r>
        <w:t xml:space="preserve">       BFD             </w:t>
      </w:r>
      <w:proofErr w:type="gramStart"/>
      <w:r>
        <w:t xml:space="preserve">  :</w:t>
      </w:r>
      <w:proofErr w:type="gramEnd"/>
      <w:r>
        <w:t xml:space="preserve"> Disabled</w:t>
      </w:r>
    </w:p>
    <w:p w14:paraId="2F38189D" w14:textId="77777777" w:rsidR="00870A08" w:rsidRDefault="003A5418">
      <w:pPr>
        <w:pStyle w:val="aff6"/>
      </w:pPr>
      <w:r>
        <w:t xml:space="preserve">       </w:t>
      </w:r>
      <w:r>
        <w:rPr>
          <w:shd w:val="pct10" w:color="auto" w:fill="FFFFFF"/>
        </w:rPr>
        <w:t>Silent-</w:t>
      </w:r>
      <w:proofErr w:type="gramStart"/>
      <w:r>
        <w:rPr>
          <w:shd w:val="pct10" w:color="auto" w:fill="FFFFFF"/>
        </w:rPr>
        <w:t>interfaces :</w:t>
      </w:r>
      <w:proofErr w:type="gramEnd"/>
      <w:r>
        <w:t xml:space="preserve"> </w:t>
      </w:r>
    </w:p>
    <w:p w14:paraId="161517FA" w14:textId="77777777" w:rsidR="00870A08" w:rsidRDefault="003A5418">
      <w:pPr>
        <w:pStyle w:val="aff6"/>
      </w:pPr>
      <w:r>
        <w:t xml:space="preserve">       </w:t>
      </w:r>
      <w:r>
        <w:rPr>
          <w:shd w:val="pct10" w:color="auto" w:fill="FFFFFF"/>
        </w:rPr>
        <w:t>GigabitEthernet0/0/1</w:t>
      </w:r>
      <w:r>
        <w:t xml:space="preserve">                 </w:t>
      </w:r>
    </w:p>
    <w:p w14:paraId="42459C99" w14:textId="77777777" w:rsidR="00870A08" w:rsidRDefault="003A5418">
      <w:pPr>
        <w:pStyle w:val="aff6"/>
      </w:pPr>
      <w:r>
        <w:t xml:space="preserve">       Default-</w:t>
      </w:r>
      <w:proofErr w:type="gramStart"/>
      <w:r>
        <w:t>route :</w:t>
      </w:r>
      <w:proofErr w:type="gramEnd"/>
      <w:r>
        <w:t xml:space="preserve"> Disabled</w:t>
      </w:r>
    </w:p>
    <w:p w14:paraId="03957E11" w14:textId="77777777" w:rsidR="00870A08" w:rsidRDefault="003A5418">
      <w:pPr>
        <w:pStyle w:val="aff6"/>
      </w:pPr>
      <w:r>
        <w:rPr>
          <w:rFonts w:hint="eastAsia"/>
        </w:rPr>
        <w:t>……</w:t>
      </w:r>
    </w:p>
    <w:p w14:paraId="1911F58B" w14:textId="77777777" w:rsidR="00870A08" w:rsidRDefault="00870A08">
      <w:pPr>
        <w:pStyle w:val="aff6"/>
      </w:pPr>
    </w:p>
    <w:p w14:paraId="6105A525" w14:textId="77777777" w:rsidR="00870A08" w:rsidRDefault="003A5418">
      <w:pPr>
        <w:ind w:firstLine="420"/>
      </w:pPr>
      <w:r>
        <w:rPr>
          <w:rFonts w:hint="eastAsia"/>
        </w:rPr>
        <w:t>可以观察到，</w:t>
      </w:r>
      <w:r>
        <w:rPr>
          <w:rFonts w:hint="eastAsia"/>
        </w:rPr>
        <w:t>R1</w:t>
      </w:r>
      <w:r>
        <w:rPr>
          <w:rFonts w:hint="eastAsia"/>
        </w:rPr>
        <w:t>上配置已经成功，</w:t>
      </w:r>
      <w:r>
        <w:rPr>
          <w:rFonts w:hint="eastAsia"/>
        </w:rPr>
        <w:t>R2</w:t>
      </w:r>
      <w:r>
        <w:rPr>
          <w:rFonts w:hint="eastAsia"/>
        </w:rPr>
        <w:t>、</w:t>
      </w:r>
      <w:r>
        <w:rPr>
          <w:rFonts w:hint="eastAsia"/>
        </w:rPr>
        <w:t>R3</w:t>
      </w:r>
      <w:r>
        <w:rPr>
          <w:rFonts w:hint="eastAsia"/>
        </w:rPr>
        <w:t>的查看省略。</w:t>
      </w:r>
    </w:p>
    <w:p w14:paraId="309D5981" w14:textId="77777777" w:rsidR="00870A08" w:rsidRDefault="003A5418">
      <w:pPr>
        <w:ind w:firstLine="420"/>
      </w:pPr>
      <w:r>
        <w:rPr>
          <w:rFonts w:hint="eastAsia"/>
        </w:rPr>
        <w:t>配置完成后，在</w:t>
      </w:r>
      <w:r>
        <w:rPr>
          <w:rFonts w:hint="eastAsia"/>
        </w:rPr>
        <w:t>PC-2</w:t>
      </w:r>
      <w:r>
        <w:rPr>
          <w:rFonts w:hint="eastAsia"/>
        </w:rPr>
        <w:t>的</w:t>
      </w:r>
      <w:r>
        <w:rPr>
          <w:rFonts w:hint="eastAsia"/>
        </w:rPr>
        <w:t>E 0/0/1</w:t>
      </w:r>
      <w:r>
        <w:rPr>
          <w:rFonts w:hint="eastAsia"/>
        </w:rPr>
        <w:t>接口上抓包</w:t>
      </w:r>
      <w:r>
        <w:rPr>
          <w:rFonts w:hint="eastAsia"/>
        </w:rPr>
        <w:t>,</w:t>
      </w:r>
      <w:r>
        <w:rPr>
          <w:rFonts w:hint="eastAsia"/>
        </w:rPr>
        <w:t>现象如下：</w:t>
      </w:r>
    </w:p>
    <w:p w14:paraId="1F7F7445" w14:textId="77777777" w:rsidR="00870A08" w:rsidRDefault="003A5418">
      <w:pPr>
        <w:pStyle w:val="aff6"/>
        <w:jc w:val="center"/>
      </w:pPr>
      <w:r>
        <w:rPr>
          <w:noProof/>
          <w:lang w:val="en-GB"/>
        </w:rPr>
        <w:drawing>
          <wp:inline distT="0" distB="0" distL="0" distR="0" wp14:anchorId="291C4FE7" wp14:editId="3E322553">
            <wp:extent cx="5274310" cy="1068070"/>
            <wp:effectExtent l="0" t="0" r="0" b="0"/>
            <wp:docPr id="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
                    <pic:cNvPicPr>
                      <a:picLocks noChangeAspect="1"/>
                    </pic:cNvPicPr>
                  </pic:nvPicPr>
                  <pic:blipFill>
                    <a:blip r:embed="rId143" cstate="print"/>
                    <a:stretch>
                      <a:fillRect/>
                    </a:stretch>
                  </pic:blipFill>
                  <pic:spPr>
                    <a:xfrm>
                      <a:off x="0" y="0"/>
                      <a:ext cx="5274310" cy="1068292"/>
                    </a:xfrm>
                    <a:prstGeom prst="rect">
                      <a:avLst/>
                    </a:prstGeom>
                  </pic:spPr>
                </pic:pic>
              </a:graphicData>
            </a:graphic>
          </wp:inline>
        </w:drawing>
      </w:r>
    </w:p>
    <w:p w14:paraId="779C3CB3" w14:textId="77777777" w:rsidR="00870A08" w:rsidRDefault="003A5418">
      <w:pPr>
        <w:pStyle w:val="aff6"/>
        <w:jc w:val="center"/>
      </w:pPr>
      <w:r>
        <w:rPr>
          <w:rFonts w:hint="eastAsia"/>
        </w:rPr>
        <w:t>图</w:t>
      </w:r>
      <w:r>
        <w:rPr>
          <w:rFonts w:hint="eastAsia"/>
        </w:rPr>
        <w:t>7-14</w:t>
      </w:r>
    </w:p>
    <w:p w14:paraId="3FD1A3BA" w14:textId="77777777" w:rsidR="00870A08" w:rsidRDefault="00870A08">
      <w:pPr>
        <w:pStyle w:val="aff6"/>
      </w:pPr>
    </w:p>
    <w:p w14:paraId="6882E46B" w14:textId="77777777" w:rsidR="00870A08" w:rsidRDefault="003A5418">
      <w:pPr>
        <w:ind w:firstLine="420"/>
      </w:pPr>
      <w:r>
        <w:rPr>
          <w:rFonts w:hint="eastAsia"/>
        </w:rPr>
        <w:t>可以观察到此时</w:t>
      </w:r>
      <w:r>
        <w:rPr>
          <w:rFonts w:hint="eastAsia"/>
        </w:rPr>
        <w:t>PC-2</w:t>
      </w:r>
      <w:r>
        <w:rPr>
          <w:rFonts w:hint="eastAsia"/>
        </w:rPr>
        <w:t>已接收不到</w:t>
      </w:r>
      <w:r>
        <w:rPr>
          <w:rFonts w:hint="eastAsia"/>
        </w:rPr>
        <w:t>RIP</w:t>
      </w:r>
      <w:r>
        <w:rPr>
          <w:rFonts w:hint="eastAsia"/>
        </w:rPr>
        <w:t>的路由更新</w:t>
      </w:r>
    </w:p>
    <w:p w14:paraId="0081D283" w14:textId="77777777" w:rsidR="00870A08" w:rsidRDefault="003A5418">
      <w:pPr>
        <w:ind w:firstLine="420"/>
      </w:pPr>
      <w:r>
        <w:rPr>
          <w:rFonts w:hint="eastAsia"/>
        </w:rPr>
        <w:t>在</w:t>
      </w:r>
      <w:r>
        <w:rPr>
          <w:rFonts w:hint="eastAsia"/>
        </w:rPr>
        <w:t>PC-1</w:t>
      </w:r>
      <w:r>
        <w:rPr>
          <w:rFonts w:hint="eastAsia"/>
        </w:rPr>
        <w:t>和</w:t>
      </w:r>
      <w:r>
        <w:rPr>
          <w:rFonts w:hint="eastAsia"/>
        </w:rPr>
        <w:t>PC-3</w:t>
      </w:r>
      <w:r>
        <w:rPr>
          <w:rFonts w:hint="eastAsia"/>
        </w:rPr>
        <w:t>的</w:t>
      </w:r>
      <w:r>
        <w:rPr>
          <w:rFonts w:hint="eastAsia"/>
        </w:rPr>
        <w:t>E 0/0/1</w:t>
      </w:r>
      <w:r>
        <w:rPr>
          <w:rFonts w:hint="eastAsia"/>
        </w:rPr>
        <w:t>接口下抓包，效果也一样，此处省略。</w:t>
      </w:r>
    </w:p>
    <w:p w14:paraId="0F75A5D0" w14:textId="77777777" w:rsidR="00870A08" w:rsidRDefault="003A5418">
      <w:pPr>
        <w:pStyle w:val="2"/>
        <w:numPr>
          <w:ilvl w:val="0"/>
          <w:numId w:val="32"/>
        </w:numPr>
        <w:ind w:left="426" w:hanging="426"/>
        <w:rPr>
          <w:rFonts w:ascii="微软雅黑" w:hAnsi="微软雅黑"/>
        </w:rPr>
      </w:pPr>
      <w:r>
        <w:rPr>
          <w:rFonts w:ascii="微软雅黑" w:hAnsi="微软雅黑" w:hint="eastAsia"/>
        </w:rPr>
        <w:t>配置RIP单播更新，恢复网络通信</w:t>
      </w:r>
    </w:p>
    <w:p w14:paraId="2F66D536" w14:textId="77777777" w:rsidR="00870A08" w:rsidRDefault="003A5418">
      <w:pPr>
        <w:ind w:firstLine="420"/>
      </w:pPr>
      <w:r>
        <w:rPr>
          <w:rFonts w:hint="eastAsia"/>
        </w:rPr>
        <w:t>在上一步骤中，网络管理员完成了对网络的优化，即使得所有的</w:t>
      </w:r>
      <w:r>
        <w:rPr>
          <w:rFonts w:hint="eastAsia"/>
        </w:rPr>
        <w:t>PC</w:t>
      </w:r>
      <w:r>
        <w:rPr>
          <w:rFonts w:hint="eastAsia"/>
        </w:rPr>
        <w:t>都不再接收与之无</w:t>
      </w:r>
      <w:r>
        <w:rPr>
          <w:rFonts w:hint="eastAsia"/>
        </w:rPr>
        <w:lastRenderedPageBreak/>
        <w:t>关的路由更新。而</w:t>
      </w:r>
      <w:proofErr w:type="gramStart"/>
      <w:r>
        <w:rPr>
          <w:rFonts w:hint="eastAsia"/>
        </w:rPr>
        <w:t>这时各</w:t>
      </w:r>
      <w:proofErr w:type="gramEnd"/>
      <w:r>
        <w:rPr>
          <w:rFonts w:hint="eastAsia"/>
        </w:rPr>
        <w:t>部门员工却反映无法相互间访问，也无法访问外网。</w:t>
      </w:r>
    </w:p>
    <w:p w14:paraId="170E43E3" w14:textId="77777777" w:rsidR="00870A08" w:rsidRDefault="003A5418">
      <w:pPr>
        <w:ind w:firstLine="420"/>
      </w:pPr>
      <w:r>
        <w:rPr>
          <w:rFonts w:hint="eastAsia"/>
        </w:rPr>
        <w:t>查看</w:t>
      </w:r>
      <w:r>
        <w:rPr>
          <w:rFonts w:hint="eastAsia"/>
        </w:rPr>
        <w:t>R1</w:t>
      </w:r>
      <w:r>
        <w:rPr>
          <w:rFonts w:hint="eastAsia"/>
        </w:rPr>
        <w:t>的路由表。</w:t>
      </w:r>
    </w:p>
    <w:p w14:paraId="194F0D55" w14:textId="77777777" w:rsidR="00870A08" w:rsidRDefault="003A5418">
      <w:pPr>
        <w:pStyle w:val="aff6"/>
      </w:pPr>
      <w:r>
        <w:t>[R</w:t>
      </w:r>
      <w:proofErr w:type="gramStart"/>
      <w:r>
        <w:t>1]display</w:t>
      </w:r>
      <w:proofErr w:type="gramEnd"/>
      <w:r>
        <w:t xml:space="preserve"> IP routing-table </w:t>
      </w:r>
    </w:p>
    <w:p w14:paraId="08BF3802" w14:textId="77777777" w:rsidR="00870A08" w:rsidRDefault="003A5418">
      <w:pPr>
        <w:pStyle w:val="aff6"/>
      </w:pPr>
      <w:r>
        <w:t>Route Flags: R - relay, D - download to fib</w:t>
      </w:r>
    </w:p>
    <w:p w14:paraId="2AD45073" w14:textId="77777777" w:rsidR="00870A08" w:rsidRDefault="003A5418">
      <w:pPr>
        <w:pStyle w:val="aff6"/>
      </w:pPr>
      <w:r>
        <w:t>----------------------------------------------------------------------------</w:t>
      </w:r>
    </w:p>
    <w:p w14:paraId="2E1F11F3" w14:textId="77777777" w:rsidR="00870A08" w:rsidRDefault="003A5418">
      <w:pPr>
        <w:pStyle w:val="aff6"/>
      </w:pPr>
      <w:r>
        <w:t>Routing Tables: Public</w:t>
      </w:r>
    </w:p>
    <w:p w14:paraId="79006204" w14:textId="77777777" w:rsidR="00870A08" w:rsidRDefault="003A5418">
      <w:pPr>
        <w:pStyle w:val="aff6"/>
      </w:pPr>
      <w:r>
        <w:t xml:space="preserve">         </w:t>
      </w:r>
      <w:proofErr w:type="gramStart"/>
      <w:r>
        <w:t>Destinations :</w:t>
      </w:r>
      <w:proofErr w:type="gramEnd"/>
      <w:r>
        <w:t xml:space="preserve"> 7        Routes : 7        </w:t>
      </w:r>
    </w:p>
    <w:p w14:paraId="1EBD27A2"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9A62A92" w14:textId="77777777" w:rsidR="00870A08" w:rsidRDefault="003A5418">
      <w:pPr>
        <w:pStyle w:val="aff6"/>
        <w:ind w:firstLineChars="100" w:firstLine="180"/>
      </w:pPr>
      <w:r>
        <w:t xml:space="preserve">127.0.0.0/8   </w:t>
      </w:r>
      <w:r>
        <w:rPr>
          <w:rFonts w:hint="eastAsia"/>
        </w:rPr>
        <w:t xml:space="preserve">    </w:t>
      </w:r>
      <w:proofErr w:type="gramStart"/>
      <w:r>
        <w:t>Direct  0</w:t>
      </w:r>
      <w:proofErr w:type="gramEnd"/>
      <w:r>
        <w:t xml:space="preserve">    0           D   127.0.0.1       InLoopBack0</w:t>
      </w:r>
    </w:p>
    <w:p w14:paraId="56BC1022" w14:textId="77777777" w:rsidR="00870A08" w:rsidRDefault="003A5418">
      <w:pPr>
        <w:pStyle w:val="aff6"/>
        <w:ind w:firstLineChars="100" w:firstLine="180"/>
      </w:pPr>
      <w:r>
        <w:t xml:space="preserve">127.0.0.1/32  </w:t>
      </w:r>
      <w:r>
        <w:rPr>
          <w:rFonts w:hint="eastAsia"/>
        </w:rPr>
        <w:t xml:space="preserve">    </w:t>
      </w:r>
      <w:proofErr w:type="gramStart"/>
      <w:r>
        <w:t>Direct  0</w:t>
      </w:r>
      <w:proofErr w:type="gramEnd"/>
      <w:r>
        <w:t xml:space="preserve">    0           D   127.0.0.1       InLoopBack0</w:t>
      </w:r>
    </w:p>
    <w:p w14:paraId="07C3D42D" w14:textId="77777777" w:rsidR="00870A08" w:rsidRDefault="003A5418">
      <w:pPr>
        <w:pStyle w:val="aff6"/>
      </w:pPr>
      <w:r>
        <w:t>127.255.255.255/32</w:t>
      </w:r>
      <w:r>
        <w:rPr>
          <w:rFonts w:hint="eastAsia"/>
        </w:rPr>
        <w:t xml:space="preserve"> </w:t>
      </w:r>
      <w:proofErr w:type="gramStart"/>
      <w:r>
        <w:t>Direct  0</w:t>
      </w:r>
      <w:proofErr w:type="gramEnd"/>
      <w:r>
        <w:t xml:space="preserve">    0          D   127.0.0.1       InLoopBack0</w:t>
      </w:r>
    </w:p>
    <w:p w14:paraId="7EAF846E" w14:textId="77777777" w:rsidR="00870A08" w:rsidRDefault="003A5418">
      <w:pPr>
        <w:pStyle w:val="aff6"/>
      </w:pPr>
      <w:r>
        <w:t xml:space="preserve">172.16.1.0/24  </w:t>
      </w:r>
      <w:r>
        <w:rPr>
          <w:rFonts w:hint="eastAsia"/>
        </w:rPr>
        <w:t xml:space="preserve">     </w:t>
      </w:r>
      <w:proofErr w:type="gramStart"/>
      <w:r>
        <w:t>Direct</w:t>
      </w:r>
      <w:r>
        <w:rPr>
          <w:rFonts w:hint="eastAsia"/>
        </w:rPr>
        <w:t xml:space="preserve"> </w:t>
      </w:r>
      <w:r>
        <w:t xml:space="preserve"> 0</w:t>
      </w:r>
      <w:proofErr w:type="gramEnd"/>
      <w:r>
        <w:t xml:space="preserve">    0          D   172.16.1.254</w:t>
      </w:r>
      <w:r>
        <w:rPr>
          <w:rFonts w:hint="eastAsia"/>
        </w:rPr>
        <w:t xml:space="preserve"> </w:t>
      </w:r>
      <w:r>
        <w:t>GigabitEthernet0/0/1</w:t>
      </w:r>
    </w:p>
    <w:p w14:paraId="2E78781B" w14:textId="77777777" w:rsidR="00870A08" w:rsidRDefault="003A5418">
      <w:pPr>
        <w:pStyle w:val="aff6"/>
      </w:pPr>
      <w:r>
        <w:t>172.16.1.254/32</w:t>
      </w:r>
      <w:r>
        <w:rPr>
          <w:rFonts w:hint="eastAsia"/>
        </w:rPr>
        <w:t xml:space="preserve">     </w:t>
      </w:r>
      <w:r>
        <w:t xml:space="preserve">Direct </w:t>
      </w:r>
      <w:r>
        <w:rPr>
          <w:rFonts w:hint="eastAsia"/>
        </w:rPr>
        <w:t xml:space="preserve"> </w:t>
      </w:r>
      <w:r>
        <w:t xml:space="preserve"> 0    0 </w:t>
      </w:r>
      <w:r>
        <w:rPr>
          <w:rFonts w:hint="eastAsia"/>
        </w:rPr>
        <w:t xml:space="preserve"> </w:t>
      </w:r>
      <w:r>
        <w:t xml:space="preserve">       D   127.0.0.1   </w:t>
      </w:r>
      <w:r>
        <w:rPr>
          <w:rFonts w:hint="eastAsia"/>
        </w:rPr>
        <w:t xml:space="preserve"> </w:t>
      </w:r>
      <w:r>
        <w:t>GigabitEthernet0/0/1</w:t>
      </w:r>
    </w:p>
    <w:p w14:paraId="5EA47F4B" w14:textId="77777777" w:rsidR="00870A08" w:rsidRDefault="003A5418">
      <w:pPr>
        <w:pStyle w:val="aff6"/>
      </w:pPr>
      <w:r>
        <w:t xml:space="preserve">172.16.1.255/32 </w:t>
      </w:r>
      <w:r>
        <w:rPr>
          <w:rFonts w:hint="eastAsia"/>
        </w:rPr>
        <w:t xml:space="preserve">    </w:t>
      </w:r>
      <w:r>
        <w:t xml:space="preserve">Direct </w:t>
      </w:r>
      <w:r>
        <w:rPr>
          <w:rFonts w:hint="eastAsia"/>
        </w:rPr>
        <w:t xml:space="preserve"> </w:t>
      </w:r>
      <w:r>
        <w:t xml:space="preserve"> 0    0       </w:t>
      </w:r>
      <w:r>
        <w:rPr>
          <w:rFonts w:hint="eastAsia"/>
        </w:rPr>
        <w:t xml:space="preserve"> </w:t>
      </w:r>
      <w:r>
        <w:t xml:space="preserve"> D   127.0.0.1   </w:t>
      </w:r>
      <w:r>
        <w:rPr>
          <w:rFonts w:hint="eastAsia"/>
        </w:rPr>
        <w:t xml:space="preserve"> </w:t>
      </w:r>
      <w:r>
        <w:t>GigabitEthernet0/0/1</w:t>
      </w:r>
    </w:p>
    <w:p w14:paraId="67B45821" w14:textId="77777777" w:rsidR="00870A08" w:rsidRDefault="003A5418">
      <w:pPr>
        <w:pStyle w:val="aff6"/>
      </w:pPr>
      <w:r>
        <w:t>255.255.255.255/</w:t>
      </w:r>
      <w:proofErr w:type="gramStart"/>
      <w:r>
        <w:t>32  Direct</w:t>
      </w:r>
      <w:proofErr w:type="gramEnd"/>
      <w:r>
        <w:t xml:space="preserve">  </w:t>
      </w:r>
      <w:r>
        <w:rPr>
          <w:rFonts w:hint="eastAsia"/>
        </w:rPr>
        <w:t xml:space="preserve"> </w:t>
      </w:r>
      <w:r>
        <w:t xml:space="preserve">0    0    </w:t>
      </w:r>
      <w:r>
        <w:rPr>
          <w:rFonts w:hint="eastAsia"/>
        </w:rPr>
        <w:t xml:space="preserve">    </w:t>
      </w:r>
      <w:r>
        <w:t xml:space="preserve"> D   127.0.0.1  </w:t>
      </w:r>
      <w:r>
        <w:rPr>
          <w:rFonts w:hint="eastAsia"/>
        </w:rPr>
        <w:t xml:space="preserve"> </w:t>
      </w:r>
      <w:r>
        <w:t>InLoopBack0</w:t>
      </w:r>
    </w:p>
    <w:p w14:paraId="0CA5DBCF" w14:textId="77777777" w:rsidR="00870A08" w:rsidRDefault="00870A08">
      <w:pPr>
        <w:ind w:firstLineChars="0" w:firstLine="0"/>
      </w:pPr>
    </w:p>
    <w:p w14:paraId="51EE444D" w14:textId="77777777" w:rsidR="00870A08" w:rsidRDefault="003A5418">
      <w:pPr>
        <w:ind w:firstLine="420"/>
      </w:pPr>
      <w:r>
        <w:rPr>
          <w:rFonts w:hint="eastAsia"/>
        </w:rPr>
        <w:t>可以发现此时</w:t>
      </w:r>
      <w:r>
        <w:rPr>
          <w:rFonts w:hint="eastAsia"/>
        </w:rPr>
        <w:t>R1</w:t>
      </w:r>
      <w:r>
        <w:rPr>
          <w:rFonts w:hint="eastAsia"/>
        </w:rPr>
        <w:t>获取不到其他网络的</w:t>
      </w:r>
      <w:r>
        <w:rPr>
          <w:rFonts w:hint="eastAsia"/>
        </w:rPr>
        <w:t>RIP</w:t>
      </w:r>
      <w:r>
        <w:rPr>
          <w:rFonts w:hint="eastAsia"/>
        </w:rPr>
        <w:t>路由信息，</w:t>
      </w:r>
      <w:r>
        <w:rPr>
          <w:rFonts w:hint="eastAsia"/>
        </w:rPr>
        <w:t>R2</w:t>
      </w:r>
      <w:r>
        <w:rPr>
          <w:rFonts w:hint="eastAsia"/>
        </w:rPr>
        <w:t>、</w:t>
      </w:r>
      <w:r>
        <w:rPr>
          <w:rFonts w:hint="eastAsia"/>
        </w:rPr>
        <w:t>R3</w:t>
      </w:r>
      <w:r>
        <w:rPr>
          <w:rFonts w:hint="eastAsia"/>
        </w:rPr>
        <w:t>路由表的查看省略，同样也接收不到</w:t>
      </w:r>
      <w:r>
        <w:rPr>
          <w:rFonts w:hint="eastAsia"/>
        </w:rPr>
        <w:t>RIP</w:t>
      </w:r>
      <w:r>
        <w:rPr>
          <w:rFonts w:hint="eastAsia"/>
        </w:rPr>
        <w:t>路由信息。</w:t>
      </w:r>
    </w:p>
    <w:p w14:paraId="3CBF2F57" w14:textId="77777777" w:rsidR="00870A08" w:rsidRDefault="003A5418">
      <w:pPr>
        <w:ind w:firstLine="420"/>
      </w:pPr>
      <w:r>
        <w:rPr>
          <w:rFonts w:hint="eastAsia"/>
        </w:rPr>
        <w:t>原因是在网络管理员将各路由器的相应接口配置成抑制接口后，接口将无法以广播或组播的方式发送</w:t>
      </w:r>
      <w:r>
        <w:rPr>
          <w:rFonts w:hint="eastAsia"/>
        </w:rPr>
        <w:t>RIP</w:t>
      </w:r>
      <w:r>
        <w:rPr>
          <w:rFonts w:hint="eastAsia"/>
        </w:rPr>
        <w:t>更新报文。</w:t>
      </w:r>
    </w:p>
    <w:p w14:paraId="0D87EFA1" w14:textId="77777777" w:rsidR="00870A08" w:rsidRDefault="003A5418">
      <w:pPr>
        <w:ind w:firstLine="420"/>
      </w:pPr>
      <w:r>
        <w:rPr>
          <w:rFonts w:hint="eastAsia"/>
        </w:rPr>
        <w:t>现在为了让</w:t>
      </w:r>
      <w:r>
        <w:rPr>
          <w:rFonts w:hint="eastAsia"/>
        </w:rPr>
        <w:t>RIP</w:t>
      </w:r>
      <w:r>
        <w:rPr>
          <w:rFonts w:hint="eastAsia"/>
        </w:rPr>
        <w:t>网络能够正常通信，可以通过增加</w:t>
      </w:r>
      <w:r>
        <w:rPr>
          <w:rFonts w:hint="eastAsia"/>
        </w:rPr>
        <w:t>RIP</w:t>
      </w:r>
      <w:r>
        <w:rPr>
          <w:rFonts w:hint="eastAsia"/>
        </w:rPr>
        <w:t>的单播更新配置来实现。通过该配置，</w:t>
      </w:r>
      <w:r>
        <w:rPr>
          <w:rFonts w:hint="eastAsia"/>
        </w:rPr>
        <w:t>RIP</w:t>
      </w:r>
      <w:r>
        <w:rPr>
          <w:rFonts w:hint="eastAsia"/>
        </w:rPr>
        <w:t>更新报文会以单播形式发送，而不采用正常的组播或广播的形式。</w:t>
      </w:r>
    </w:p>
    <w:p w14:paraId="3300B0DB" w14:textId="77777777" w:rsidR="00870A08" w:rsidRDefault="003A5418">
      <w:pPr>
        <w:ind w:firstLine="420"/>
      </w:pPr>
      <w:r>
        <w:rPr>
          <w:rFonts w:hint="eastAsia"/>
        </w:rPr>
        <w:t>在</w:t>
      </w:r>
      <w:r>
        <w:rPr>
          <w:rFonts w:hint="eastAsia"/>
        </w:rPr>
        <w:t>R1</w:t>
      </w:r>
      <w:r>
        <w:rPr>
          <w:rFonts w:hint="eastAsia"/>
        </w:rPr>
        <w:t>上使用</w:t>
      </w:r>
      <w:r>
        <w:rPr>
          <w:rFonts w:hint="eastAsia"/>
          <w:b/>
        </w:rPr>
        <w:t>peer</w:t>
      </w:r>
      <w:r>
        <w:rPr>
          <w:rFonts w:hint="eastAsia"/>
        </w:rPr>
        <w:t>命令，后面跟上指定的邻居路由器</w:t>
      </w:r>
      <w:r>
        <w:rPr>
          <w:rFonts w:hint="eastAsia"/>
        </w:rPr>
        <w:t>IP</w:t>
      </w:r>
      <w:r>
        <w:rPr>
          <w:rFonts w:hint="eastAsia"/>
        </w:rPr>
        <w:t>地址，即</w:t>
      </w:r>
      <w:r>
        <w:rPr>
          <w:rFonts w:hint="eastAsia"/>
        </w:rPr>
        <w:t>R2</w:t>
      </w:r>
      <w:r>
        <w:rPr>
          <w:rFonts w:hint="eastAsia"/>
        </w:rPr>
        <w:t>和</w:t>
      </w:r>
      <w:r>
        <w:rPr>
          <w:rFonts w:hint="eastAsia"/>
        </w:rPr>
        <w:t>R3</w:t>
      </w:r>
      <w:r>
        <w:rPr>
          <w:rFonts w:hint="eastAsia"/>
        </w:rPr>
        <w:t>与</w:t>
      </w:r>
      <w:r>
        <w:rPr>
          <w:rFonts w:hint="eastAsia"/>
        </w:rPr>
        <w:t>R1</w:t>
      </w:r>
      <w:r>
        <w:rPr>
          <w:rFonts w:hint="eastAsia"/>
        </w:rPr>
        <w:t>相连的直连链路上的</w:t>
      </w:r>
      <w:r>
        <w:rPr>
          <w:rFonts w:hint="eastAsia"/>
        </w:rPr>
        <w:t>IP</w:t>
      </w:r>
      <w:r>
        <w:rPr>
          <w:rFonts w:hint="eastAsia"/>
        </w:rPr>
        <w:t>地址。</w:t>
      </w:r>
    </w:p>
    <w:p w14:paraId="3C8D9255" w14:textId="77777777" w:rsidR="00870A08" w:rsidRDefault="003A5418">
      <w:pPr>
        <w:pStyle w:val="aff6"/>
      </w:pPr>
      <w:r>
        <w:t>[R</w:t>
      </w:r>
      <w:proofErr w:type="gramStart"/>
      <w:r>
        <w:t>1]rip</w:t>
      </w:r>
      <w:proofErr w:type="gramEnd"/>
      <w:r>
        <w:t xml:space="preserve"> 1</w:t>
      </w:r>
    </w:p>
    <w:p w14:paraId="1E339961" w14:textId="77777777" w:rsidR="00870A08" w:rsidRDefault="003A5418">
      <w:pPr>
        <w:pStyle w:val="aff6"/>
      </w:pPr>
      <w:r>
        <w:t>[R1-rip-</w:t>
      </w:r>
      <w:proofErr w:type="gramStart"/>
      <w:r>
        <w:t>1]peer</w:t>
      </w:r>
      <w:proofErr w:type="gramEnd"/>
      <w:r>
        <w:t xml:space="preserve"> 172.16.1.100</w:t>
      </w:r>
    </w:p>
    <w:p w14:paraId="3C8FD131" w14:textId="77777777" w:rsidR="00870A08" w:rsidRDefault="003A5418">
      <w:pPr>
        <w:pStyle w:val="aff6"/>
      </w:pPr>
      <w:r>
        <w:t>[R1-rip-</w:t>
      </w:r>
      <w:proofErr w:type="gramStart"/>
      <w:r>
        <w:t>1]peer</w:t>
      </w:r>
      <w:proofErr w:type="gramEnd"/>
      <w:r>
        <w:t xml:space="preserve"> 172.16.1.200</w:t>
      </w:r>
    </w:p>
    <w:p w14:paraId="74590C0E" w14:textId="77777777" w:rsidR="00870A08" w:rsidRDefault="00870A08">
      <w:pPr>
        <w:pStyle w:val="aff6"/>
      </w:pPr>
    </w:p>
    <w:p w14:paraId="17306B53" w14:textId="77777777" w:rsidR="00870A08" w:rsidRDefault="003A5418">
      <w:pPr>
        <w:ind w:firstLine="420"/>
      </w:pPr>
      <w:r>
        <w:rPr>
          <w:rFonts w:hint="eastAsia"/>
        </w:rPr>
        <w:lastRenderedPageBreak/>
        <w:t>配置完成后，使用命令</w:t>
      </w:r>
      <w:r>
        <w:rPr>
          <w:rFonts w:hint="eastAsia"/>
          <w:b/>
        </w:rPr>
        <w:t>display rip</w:t>
      </w:r>
      <w:r>
        <w:rPr>
          <w:rFonts w:hint="eastAsia"/>
        </w:rPr>
        <w:t>在</w:t>
      </w:r>
      <w:r>
        <w:rPr>
          <w:rFonts w:hint="eastAsia"/>
        </w:rPr>
        <w:t>R1</w:t>
      </w:r>
      <w:r>
        <w:rPr>
          <w:rFonts w:hint="eastAsia"/>
        </w:rPr>
        <w:t>上检查</w:t>
      </w:r>
      <w:r>
        <w:rPr>
          <w:rFonts w:hint="eastAsia"/>
        </w:rPr>
        <w:t>RIP</w:t>
      </w:r>
      <w:r>
        <w:rPr>
          <w:rFonts w:hint="eastAsia"/>
        </w:rPr>
        <w:t>协议的信息。</w:t>
      </w:r>
    </w:p>
    <w:p w14:paraId="37921AE8" w14:textId="77777777" w:rsidR="00870A08" w:rsidRDefault="003A5418">
      <w:pPr>
        <w:pStyle w:val="aff6"/>
      </w:pPr>
      <w:r>
        <w:t>[R1-rip-</w:t>
      </w:r>
      <w:proofErr w:type="gramStart"/>
      <w:r>
        <w:t>1]display</w:t>
      </w:r>
      <w:proofErr w:type="gramEnd"/>
      <w:r>
        <w:t xml:space="preserve"> rip 1</w:t>
      </w:r>
    </w:p>
    <w:p w14:paraId="7B1F0241" w14:textId="77777777" w:rsidR="00870A08" w:rsidRDefault="003A5418">
      <w:pPr>
        <w:pStyle w:val="aff6"/>
      </w:pPr>
      <w:r>
        <w:t xml:space="preserve">Public VPN-instance    </w:t>
      </w:r>
    </w:p>
    <w:p w14:paraId="6FA67EDB" w14:textId="77777777" w:rsidR="00870A08" w:rsidRDefault="003A5418">
      <w:pPr>
        <w:pStyle w:val="aff6"/>
      </w:pPr>
      <w:r>
        <w:t xml:space="preserve">    RIP </w:t>
      </w:r>
      <w:proofErr w:type="gramStart"/>
      <w:r>
        <w:t>process :</w:t>
      </w:r>
      <w:proofErr w:type="gramEnd"/>
      <w:r>
        <w:t xml:space="preserve"> 1</w:t>
      </w:r>
    </w:p>
    <w:p w14:paraId="615D9284" w14:textId="77777777" w:rsidR="00870A08" w:rsidRDefault="003A5418">
      <w:pPr>
        <w:pStyle w:val="aff6"/>
      </w:pPr>
      <w:r>
        <w:rPr>
          <w:rFonts w:hint="eastAsia"/>
        </w:rPr>
        <w:t>……</w:t>
      </w:r>
    </w:p>
    <w:p w14:paraId="5DCAAEA3" w14:textId="77777777" w:rsidR="00870A08" w:rsidRDefault="003A5418">
      <w:pPr>
        <w:pStyle w:val="aff6"/>
      </w:pPr>
      <w:r>
        <w:t xml:space="preserve">       172.16.0.0                        </w:t>
      </w:r>
    </w:p>
    <w:p w14:paraId="439A9781" w14:textId="77777777" w:rsidR="00870A08" w:rsidRDefault="003A5418">
      <w:pPr>
        <w:pStyle w:val="aff6"/>
      </w:pPr>
      <w:r>
        <w:t xml:space="preserve">       </w:t>
      </w:r>
      <w:r>
        <w:rPr>
          <w:shd w:val="pct10" w:color="auto" w:fill="FFFFFF"/>
        </w:rPr>
        <w:t xml:space="preserve">Configured </w:t>
      </w:r>
      <w:proofErr w:type="gramStart"/>
      <w:r>
        <w:rPr>
          <w:shd w:val="pct10" w:color="auto" w:fill="FFFFFF"/>
        </w:rPr>
        <w:t>peers :</w:t>
      </w:r>
      <w:proofErr w:type="gramEnd"/>
    </w:p>
    <w:p w14:paraId="1CB3061C" w14:textId="77777777" w:rsidR="00870A08" w:rsidRDefault="003A5418">
      <w:pPr>
        <w:pStyle w:val="aff6"/>
      </w:pPr>
      <w:r>
        <w:t xml:space="preserve">       </w:t>
      </w:r>
      <w:r>
        <w:rPr>
          <w:shd w:val="pct10" w:color="auto" w:fill="FFFFFF"/>
        </w:rPr>
        <w:t xml:space="preserve">172.16.1.200       172.16.1.100 </w:t>
      </w:r>
      <w:r>
        <w:t xml:space="preserve">  </w:t>
      </w:r>
    </w:p>
    <w:p w14:paraId="1AFE1646" w14:textId="77777777" w:rsidR="00870A08" w:rsidRDefault="003A5418">
      <w:pPr>
        <w:pStyle w:val="aff6"/>
      </w:pPr>
      <w:r>
        <w:t xml:space="preserve">       Number of routes in </w:t>
      </w:r>
      <w:proofErr w:type="gramStart"/>
      <w:r>
        <w:t>database :</w:t>
      </w:r>
      <w:proofErr w:type="gramEnd"/>
      <w:r>
        <w:t xml:space="preserve"> 4</w:t>
      </w:r>
    </w:p>
    <w:p w14:paraId="20A93474" w14:textId="77777777" w:rsidR="00870A08" w:rsidRDefault="003A5418">
      <w:pPr>
        <w:ind w:firstLineChars="0" w:firstLine="0"/>
      </w:pPr>
      <w:r>
        <w:rPr>
          <w:rFonts w:hint="eastAsia"/>
        </w:rPr>
        <w:t>……</w:t>
      </w:r>
    </w:p>
    <w:p w14:paraId="164E0263" w14:textId="77777777" w:rsidR="00870A08" w:rsidRDefault="00870A08">
      <w:pPr>
        <w:ind w:firstLineChars="0" w:firstLine="0"/>
      </w:pPr>
    </w:p>
    <w:p w14:paraId="49BE44F0" w14:textId="77777777" w:rsidR="00870A08" w:rsidRDefault="003A5418">
      <w:pPr>
        <w:ind w:firstLine="420"/>
      </w:pPr>
      <w:r>
        <w:rPr>
          <w:rFonts w:hint="eastAsia"/>
        </w:rPr>
        <w:t>可以观察到邻居</w:t>
      </w:r>
      <w:r>
        <w:rPr>
          <w:rFonts w:hint="eastAsia"/>
        </w:rPr>
        <w:t>IP</w:t>
      </w:r>
      <w:r>
        <w:rPr>
          <w:rFonts w:hint="eastAsia"/>
        </w:rPr>
        <w:t>地址已经配置成功。</w:t>
      </w:r>
    </w:p>
    <w:p w14:paraId="23679523" w14:textId="77777777" w:rsidR="00870A08" w:rsidRDefault="003A5418">
      <w:pPr>
        <w:ind w:firstLine="420"/>
      </w:pPr>
      <w:r>
        <w:rPr>
          <w:rFonts w:hint="eastAsia"/>
        </w:rPr>
        <w:t>同样在</w:t>
      </w:r>
      <w:r>
        <w:rPr>
          <w:rFonts w:hint="eastAsia"/>
        </w:rPr>
        <w:t>R2</w:t>
      </w:r>
      <w:r>
        <w:rPr>
          <w:rFonts w:hint="eastAsia"/>
        </w:rPr>
        <w:t>，</w:t>
      </w:r>
      <w:r>
        <w:rPr>
          <w:rFonts w:hint="eastAsia"/>
        </w:rPr>
        <w:t>R3</w:t>
      </w:r>
      <w:r>
        <w:rPr>
          <w:rFonts w:hint="eastAsia"/>
        </w:rPr>
        <w:t>上使用</w:t>
      </w:r>
      <w:r>
        <w:rPr>
          <w:rFonts w:hint="eastAsia"/>
          <w:b/>
        </w:rPr>
        <w:t>peer</w:t>
      </w:r>
      <w:r>
        <w:rPr>
          <w:rFonts w:hint="eastAsia"/>
        </w:rPr>
        <w:t>命令，配置单播更新。</w:t>
      </w:r>
    </w:p>
    <w:p w14:paraId="57D13369" w14:textId="77777777" w:rsidR="00870A08" w:rsidRDefault="003A5418">
      <w:pPr>
        <w:pStyle w:val="aff6"/>
      </w:pPr>
      <w:r>
        <w:t>[R</w:t>
      </w:r>
      <w:proofErr w:type="gramStart"/>
      <w:r>
        <w:rPr>
          <w:rFonts w:hint="eastAsia"/>
        </w:rPr>
        <w:t>2</w:t>
      </w:r>
      <w:r>
        <w:t>]rip</w:t>
      </w:r>
      <w:proofErr w:type="gramEnd"/>
      <w:r>
        <w:t xml:space="preserve"> 1</w:t>
      </w:r>
    </w:p>
    <w:p w14:paraId="0FAE18DE" w14:textId="77777777" w:rsidR="00870A08" w:rsidRDefault="003A5418">
      <w:pPr>
        <w:pStyle w:val="aff6"/>
      </w:pPr>
      <w:r>
        <w:t>[R</w:t>
      </w:r>
      <w:r>
        <w:rPr>
          <w:rFonts w:hint="eastAsia"/>
        </w:rPr>
        <w:t>2</w:t>
      </w:r>
      <w:r>
        <w:t>-rip-</w:t>
      </w:r>
      <w:proofErr w:type="gramStart"/>
      <w:r>
        <w:t>1]peer</w:t>
      </w:r>
      <w:proofErr w:type="gramEnd"/>
      <w:r>
        <w:t xml:space="preserve"> 172.16.1.</w:t>
      </w:r>
      <w:r>
        <w:rPr>
          <w:rFonts w:hint="eastAsia"/>
        </w:rPr>
        <w:t>254</w:t>
      </w:r>
    </w:p>
    <w:p w14:paraId="24FCA855" w14:textId="77777777" w:rsidR="00870A08" w:rsidRDefault="003A5418">
      <w:pPr>
        <w:pStyle w:val="aff6"/>
      </w:pPr>
      <w:r>
        <w:t>[R</w:t>
      </w:r>
      <w:r>
        <w:rPr>
          <w:rFonts w:hint="eastAsia"/>
        </w:rPr>
        <w:t>2</w:t>
      </w:r>
      <w:r>
        <w:t>-rip-</w:t>
      </w:r>
      <w:proofErr w:type="gramStart"/>
      <w:r>
        <w:t>1]peer</w:t>
      </w:r>
      <w:proofErr w:type="gramEnd"/>
      <w:r>
        <w:t xml:space="preserve"> 172.16.1.200</w:t>
      </w:r>
    </w:p>
    <w:p w14:paraId="0BD29AC0" w14:textId="77777777" w:rsidR="00870A08" w:rsidRDefault="00870A08">
      <w:pPr>
        <w:pStyle w:val="aff6"/>
      </w:pPr>
    </w:p>
    <w:p w14:paraId="2987715F" w14:textId="77777777" w:rsidR="00870A08" w:rsidRDefault="003A5418">
      <w:pPr>
        <w:pStyle w:val="aff6"/>
      </w:pPr>
      <w:r>
        <w:t>[R</w:t>
      </w:r>
      <w:proofErr w:type="gramStart"/>
      <w:r>
        <w:rPr>
          <w:rFonts w:hint="eastAsia"/>
        </w:rPr>
        <w:t>3</w:t>
      </w:r>
      <w:r>
        <w:t>]rip</w:t>
      </w:r>
      <w:proofErr w:type="gramEnd"/>
      <w:r>
        <w:t xml:space="preserve"> 1</w:t>
      </w:r>
    </w:p>
    <w:p w14:paraId="4C151723" w14:textId="77777777" w:rsidR="00870A08" w:rsidRDefault="003A5418">
      <w:pPr>
        <w:pStyle w:val="aff6"/>
      </w:pPr>
      <w:r>
        <w:t>[R</w:t>
      </w:r>
      <w:r>
        <w:rPr>
          <w:rFonts w:hint="eastAsia"/>
        </w:rPr>
        <w:t>3</w:t>
      </w:r>
      <w:r>
        <w:t>-rip-</w:t>
      </w:r>
      <w:proofErr w:type="gramStart"/>
      <w:r>
        <w:t>1]peer</w:t>
      </w:r>
      <w:proofErr w:type="gramEnd"/>
      <w:r>
        <w:t xml:space="preserve"> 172.16.1.100</w:t>
      </w:r>
    </w:p>
    <w:p w14:paraId="60257A72" w14:textId="77777777" w:rsidR="00870A08" w:rsidRDefault="003A5418">
      <w:pPr>
        <w:pStyle w:val="aff6"/>
      </w:pPr>
      <w:r>
        <w:t>[R</w:t>
      </w:r>
      <w:r>
        <w:rPr>
          <w:rFonts w:hint="eastAsia"/>
        </w:rPr>
        <w:t>3</w:t>
      </w:r>
      <w:r>
        <w:t>-rip-</w:t>
      </w:r>
      <w:proofErr w:type="gramStart"/>
      <w:r>
        <w:t>1]peer</w:t>
      </w:r>
      <w:proofErr w:type="gramEnd"/>
      <w:r>
        <w:t xml:space="preserve"> 172.16.1.2</w:t>
      </w:r>
      <w:r>
        <w:rPr>
          <w:rFonts w:hint="eastAsia"/>
        </w:rPr>
        <w:t>54</w:t>
      </w:r>
    </w:p>
    <w:p w14:paraId="18D7545D" w14:textId="77777777" w:rsidR="00870A08" w:rsidRDefault="00870A08">
      <w:pPr>
        <w:pStyle w:val="aff6"/>
      </w:pPr>
    </w:p>
    <w:p w14:paraId="17CC2B4F" w14:textId="77777777" w:rsidR="00870A08" w:rsidRDefault="003A5418">
      <w:pPr>
        <w:ind w:firstLine="420"/>
      </w:pPr>
      <w:r>
        <w:rPr>
          <w:rFonts w:hint="eastAsia"/>
        </w:rPr>
        <w:t>配置完成后，再次查看</w:t>
      </w:r>
      <w:r>
        <w:rPr>
          <w:rFonts w:hint="eastAsia"/>
        </w:rPr>
        <w:t>R1</w:t>
      </w:r>
      <w:r>
        <w:rPr>
          <w:rFonts w:hint="eastAsia"/>
        </w:rPr>
        <w:t>，</w:t>
      </w:r>
      <w:r>
        <w:rPr>
          <w:rFonts w:hint="eastAsia"/>
        </w:rPr>
        <w:t>R2</w:t>
      </w:r>
      <w:r>
        <w:rPr>
          <w:rFonts w:hint="eastAsia"/>
        </w:rPr>
        <w:t>，</w:t>
      </w:r>
      <w:r>
        <w:rPr>
          <w:rFonts w:hint="eastAsia"/>
        </w:rPr>
        <w:t>R3</w:t>
      </w:r>
      <w:r>
        <w:rPr>
          <w:rFonts w:hint="eastAsia"/>
        </w:rPr>
        <w:t>上的路由表。</w:t>
      </w:r>
    </w:p>
    <w:p w14:paraId="0EA64008"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1AF32D94" w14:textId="77777777" w:rsidR="00870A08" w:rsidRDefault="003A5418">
      <w:pPr>
        <w:pStyle w:val="aff6"/>
      </w:pPr>
      <w:r>
        <w:t>Route Flags: R - relay, D - download to fib</w:t>
      </w:r>
    </w:p>
    <w:p w14:paraId="7E2842DB" w14:textId="77777777" w:rsidR="00870A08" w:rsidRDefault="003A5418">
      <w:pPr>
        <w:pStyle w:val="aff6"/>
      </w:pPr>
      <w:r>
        <w:t>----------------------------------------------------------------------------</w:t>
      </w:r>
    </w:p>
    <w:p w14:paraId="6999BF52" w14:textId="77777777" w:rsidR="00870A08" w:rsidRDefault="003A5418">
      <w:pPr>
        <w:pStyle w:val="aff6"/>
      </w:pPr>
      <w:r>
        <w:t>Routing Tables: Public</w:t>
      </w:r>
    </w:p>
    <w:p w14:paraId="4A4D9F0E" w14:textId="77777777" w:rsidR="00870A08" w:rsidRDefault="003A5418">
      <w:pPr>
        <w:pStyle w:val="aff6"/>
      </w:pPr>
      <w:r>
        <w:t xml:space="preserve">         </w:t>
      </w:r>
      <w:proofErr w:type="gramStart"/>
      <w:r>
        <w:t>Destinations :</w:t>
      </w:r>
      <w:proofErr w:type="gramEnd"/>
      <w:r>
        <w:t xml:space="preserve"> 6        Routes : 6        </w:t>
      </w:r>
    </w:p>
    <w:p w14:paraId="1EDBB601" w14:textId="77777777" w:rsidR="00870A08" w:rsidRDefault="003A5418">
      <w:pPr>
        <w:pStyle w:val="aff6"/>
      </w:pPr>
      <w:r>
        <w:lastRenderedPageBreak/>
        <w:t xml:space="preserve">Destination/Mask    Proto   </w:t>
      </w:r>
      <w:proofErr w:type="gramStart"/>
      <w:r>
        <w:t>Pre  Cost</w:t>
      </w:r>
      <w:proofErr w:type="gramEnd"/>
      <w:r>
        <w:t xml:space="preserve">      Flags </w:t>
      </w:r>
      <w:proofErr w:type="spellStart"/>
      <w:r>
        <w:t>NextHop</w:t>
      </w:r>
      <w:proofErr w:type="spellEnd"/>
      <w:r>
        <w:t xml:space="preserve">         Interface</w:t>
      </w:r>
    </w:p>
    <w:p w14:paraId="6DE1F6A3" w14:textId="77777777" w:rsidR="00870A08" w:rsidRDefault="003A5418">
      <w:pPr>
        <w:pStyle w:val="aff6"/>
      </w:pPr>
      <w:r>
        <w:t xml:space="preserve">   127.0.0.0/8   </w:t>
      </w:r>
      <w:r>
        <w:rPr>
          <w:rFonts w:hint="eastAsia"/>
        </w:rPr>
        <w:t xml:space="preserve">   </w:t>
      </w:r>
      <w:r>
        <w:t xml:space="preserve">Direct </w:t>
      </w:r>
      <w:r>
        <w:rPr>
          <w:rFonts w:hint="eastAsia"/>
        </w:rPr>
        <w:t xml:space="preserve"> </w:t>
      </w:r>
      <w:r>
        <w:t xml:space="preserve"> 0    0       </w:t>
      </w:r>
      <w:r>
        <w:rPr>
          <w:rFonts w:hint="eastAsia"/>
        </w:rPr>
        <w:t xml:space="preserve"> </w:t>
      </w:r>
      <w:r>
        <w:t xml:space="preserve"> D   127.0.0.1       InLoopBack0</w:t>
      </w:r>
    </w:p>
    <w:p w14:paraId="10BFC6DA" w14:textId="77777777" w:rsidR="00870A08" w:rsidRDefault="003A5418">
      <w:pPr>
        <w:pStyle w:val="aff6"/>
      </w:pPr>
      <w:r>
        <w:t xml:space="preserve">   127.0.0.1/32 </w:t>
      </w:r>
      <w:r>
        <w:rPr>
          <w:rFonts w:hint="eastAsia"/>
        </w:rPr>
        <w:t xml:space="preserve">   </w:t>
      </w:r>
      <w:r>
        <w:t xml:space="preserve"> Direct  </w:t>
      </w:r>
      <w:r>
        <w:rPr>
          <w:rFonts w:hint="eastAsia"/>
        </w:rPr>
        <w:t xml:space="preserve"> </w:t>
      </w:r>
      <w:r>
        <w:t>0    0         D   127.0.0.1       InLoopBack0</w:t>
      </w:r>
    </w:p>
    <w:p w14:paraId="283C4195" w14:textId="77777777" w:rsidR="00870A08" w:rsidRDefault="003A5418">
      <w:pPr>
        <w:pStyle w:val="aff6"/>
      </w:pPr>
      <w:r>
        <w:t xml:space="preserve">   172.16.1.0/24  </w:t>
      </w:r>
      <w:r>
        <w:rPr>
          <w:rFonts w:hint="eastAsia"/>
        </w:rPr>
        <w:t xml:space="preserve">  </w:t>
      </w:r>
      <w:r>
        <w:t xml:space="preserve">Direct </w:t>
      </w:r>
      <w:r>
        <w:rPr>
          <w:rFonts w:hint="eastAsia"/>
        </w:rPr>
        <w:t xml:space="preserve"> </w:t>
      </w:r>
      <w:r>
        <w:t xml:space="preserve"> 0    0       </w:t>
      </w:r>
      <w:r>
        <w:rPr>
          <w:rFonts w:hint="eastAsia"/>
        </w:rPr>
        <w:t xml:space="preserve"> </w:t>
      </w:r>
      <w:r>
        <w:t xml:space="preserve"> D   172.16.1.254</w:t>
      </w:r>
      <w:r>
        <w:rPr>
          <w:rFonts w:hint="eastAsia"/>
        </w:rPr>
        <w:t xml:space="preserve"> </w:t>
      </w:r>
      <w:r>
        <w:t>GigabitEthernet0/0/1</w:t>
      </w:r>
    </w:p>
    <w:p w14:paraId="2AACC74C" w14:textId="77777777" w:rsidR="00870A08" w:rsidRDefault="003A5418">
      <w:pPr>
        <w:pStyle w:val="aff6"/>
      </w:pPr>
      <w:r>
        <w:t xml:space="preserve">   172.16.1.254/</w:t>
      </w:r>
      <w:proofErr w:type="gramStart"/>
      <w:r>
        <w:t>32  Direct</w:t>
      </w:r>
      <w:proofErr w:type="gramEnd"/>
      <w:r>
        <w:t xml:space="preserve"> </w:t>
      </w:r>
      <w:r>
        <w:rPr>
          <w:rFonts w:hint="eastAsia"/>
        </w:rPr>
        <w:t xml:space="preserve"> </w:t>
      </w:r>
      <w:r>
        <w:t xml:space="preserve"> 0    0      </w:t>
      </w:r>
      <w:r>
        <w:rPr>
          <w:rFonts w:hint="eastAsia"/>
        </w:rPr>
        <w:t xml:space="preserve">  </w:t>
      </w:r>
      <w:r>
        <w:t xml:space="preserve">D   127.0.0.1   </w:t>
      </w:r>
      <w:r>
        <w:rPr>
          <w:rFonts w:hint="eastAsia"/>
        </w:rPr>
        <w:t xml:space="preserve">  </w:t>
      </w:r>
      <w:r>
        <w:t>GigabitEthernet0/0/1</w:t>
      </w:r>
    </w:p>
    <w:p w14:paraId="4166841A" w14:textId="77777777" w:rsidR="00870A08" w:rsidRDefault="003A5418">
      <w:pPr>
        <w:pStyle w:val="aff6"/>
      </w:pPr>
      <w:r>
        <w:t xml:space="preserve">   </w:t>
      </w:r>
      <w:r>
        <w:rPr>
          <w:shd w:val="pct10" w:color="auto" w:fill="FFFFFF"/>
        </w:rPr>
        <w:t xml:space="preserve">172.16.2.0/24  </w:t>
      </w:r>
      <w:r>
        <w:rPr>
          <w:rFonts w:hint="eastAsia"/>
          <w:shd w:val="pct10" w:color="auto" w:fill="FFFFFF"/>
        </w:rPr>
        <w:t xml:space="preserve">  </w:t>
      </w:r>
      <w:r>
        <w:rPr>
          <w:shd w:val="pct10" w:color="auto" w:fill="FFFFFF"/>
        </w:rPr>
        <w:t xml:space="preserve">RIP   </w:t>
      </w:r>
      <w:r>
        <w:rPr>
          <w:rFonts w:hint="eastAsia"/>
          <w:shd w:val="pct10" w:color="auto" w:fill="FFFFFF"/>
        </w:rPr>
        <w:t xml:space="preserve">   </w:t>
      </w:r>
      <w:r>
        <w:rPr>
          <w:shd w:val="pct10" w:color="auto" w:fill="FFFFFF"/>
        </w:rPr>
        <w:t xml:space="preserve"> </w:t>
      </w:r>
      <w:proofErr w:type="gramStart"/>
      <w:r>
        <w:rPr>
          <w:shd w:val="pct10" w:color="auto" w:fill="FFFFFF"/>
        </w:rPr>
        <w:t>100  1</w:t>
      </w:r>
      <w:proofErr w:type="gramEnd"/>
      <w:r>
        <w:rPr>
          <w:shd w:val="pct10" w:color="auto" w:fill="FFFFFF"/>
        </w:rPr>
        <w:t xml:space="preserve">        D   172.16.1.100</w:t>
      </w:r>
      <w:r>
        <w:rPr>
          <w:rFonts w:hint="eastAsia"/>
          <w:shd w:val="pct10" w:color="auto" w:fill="FFFFFF"/>
        </w:rPr>
        <w:t xml:space="preserve"> </w:t>
      </w:r>
      <w:r>
        <w:rPr>
          <w:shd w:val="pct10" w:color="auto" w:fill="FFFFFF"/>
        </w:rPr>
        <w:t>GigabitEthernet0/0/1</w:t>
      </w:r>
    </w:p>
    <w:p w14:paraId="14E6BCF4" w14:textId="77777777" w:rsidR="00870A08" w:rsidRDefault="003A5418">
      <w:pPr>
        <w:pStyle w:val="aff6"/>
      </w:pPr>
      <w:r>
        <w:t xml:space="preserve">   </w:t>
      </w:r>
      <w:r>
        <w:rPr>
          <w:shd w:val="pct10" w:color="auto" w:fill="FFFFFF"/>
        </w:rPr>
        <w:t xml:space="preserve">192.168.1.0/24 </w:t>
      </w:r>
      <w:r>
        <w:rPr>
          <w:rFonts w:hint="eastAsia"/>
          <w:shd w:val="pct10" w:color="auto" w:fill="FFFFFF"/>
        </w:rPr>
        <w:t xml:space="preserve"> </w:t>
      </w:r>
      <w:r>
        <w:rPr>
          <w:shd w:val="pct10" w:color="auto" w:fill="FFFFFF"/>
        </w:rPr>
        <w:t xml:space="preserve"> RIP   </w:t>
      </w:r>
      <w:r>
        <w:rPr>
          <w:rFonts w:hint="eastAsia"/>
          <w:shd w:val="pct10" w:color="auto" w:fill="FFFFFF"/>
        </w:rPr>
        <w:t xml:space="preserve">  </w:t>
      </w:r>
      <w:r>
        <w:rPr>
          <w:shd w:val="pct10" w:color="auto" w:fill="FFFFFF"/>
        </w:rPr>
        <w:t xml:space="preserve">  </w:t>
      </w:r>
      <w:proofErr w:type="gramStart"/>
      <w:r>
        <w:rPr>
          <w:shd w:val="pct10" w:color="auto" w:fill="FFFFFF"/>
        </w:rPr>
        <w:t>100  1</w:t>
      </w:r>
      <w:proofErr w:type="gramEnd"/>
      <w:r>
        <w:rPr>
          <w:shd w:val="pct10" w:color="auto" w:fill="FFFFFF"/>
        </w:rPr>
        <w:t xml:space="preserve">      </w:t>
      </w:r>
      <w:r>
        <w:rPr>
          <w:rFonts w:hint="eastAsia"/>
          <w:shd w:val="pct10" w:color="auto" w:fill="FFFFFF"/>
        </w:rPr>
        <w:t xml:space="preserve"> </w:t>
      </w:r>
      <w:r>
        <w:rPr>
          <w:shd w:val="pct10" w:color="auto" w:fill="FFFFFF"/>
        </w:rPr>
        <w:t xml:space="preserve"> D   172.16.1.200 GigabitEthernet0/0/1</w:t>
      </w:r>
    </w:p>
    <w:p w14:paraId="72EB9881" w14:textId="77777777" w:rsidR="00870A08" w:rsidRDefault="00870A08">
      <w:pPr>
        <w:pStyle w:val="aff6"/>
      </w:pPr>
    </w:p>
    <w:p w14:paraId="53469216"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555F2E55" w14:textId="77777777" w:rsidR="00870A08" w:rsidRDefault="003A5418">
      <w:pPr>
        <w:pStyle w:val="aff6"/>
      </w:pPr>
      <w:r>
        <w:t>Route Flags: R - relay, D - download to fib</w:t>
      </w:r>
    </w:p>
    <w:p w14:paraId="3F8152A3" w14:textId="77777777" w:rsidR="00870A08" w:rsidRDefault="003A5418">
      <w:pPr>
        <w:pStyle w:val="aff6"/>
      </w:pPr>
      <w:r>
        <w:t>----------------------------------------------------------------------------</w:t>
      </w:r>
    </w:p>
    <w:p w14:paraId="5F4C164C" w14:textId="77777777" w:rsidR="00870A08" w:rsidRDefault="003A5418">
      <w:pPr>
        <w:pStyle w:val="aff6"/>
      </w:pPr>
      <w:r>
        <w:t>Routing Tables: Public</w:t>
      </w:r>
    </w:p>
    <w:p w14:paraId="05004EB5" w14:textId="77777777" w:rsidR="00870A08" w:rsidRDefault="003A5418">
      <w:pPr>
        <w:pStyle w:val="aff6"/>
      </w:pPr>
      <w:r>
        <w:t xml:space="preserve">         </w:t>
      </w:r>
      <w:proofErr w:type="gramStart"/>
      <w:r>
        <w:t>Destinations :</w:t>
      </w:r>
      <w:proofErr w:type="gramEnd"/>
      <w:r>
        <w:t xml:space="preserve"> 7        Routes : 7        </w:t>
      </w:r>
    </w:p>
    <w:p w14:paraId="77D83B36"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D646F11" w14:textId="77777777" w:rsidR="00870A08" w:rsidRDefault="003A5418">
      <w:pPr>
        <w:pStyle w:val="aff6"/>
      </w:pPr>
      <w:r>
        <w:t xml:space="preserve">   127.0.0.0/8  </w:t>
      </w:r>
      <w:r>
        <w:rPr>
          <w:rFonts w:hint="eastAsia"/>
        </w:rPr>
        <w:t xml:space="preserve">  </w:t>
      </w:r>
      <w:r>
        <w:t xml:space="preserve"> Direct </w:t>
      </w:r>
      <w:r>
        <w:rPr>
          <w:rFonts w:hint="eastAsia"/>
        </w:rPr>
        <w:t xml:space="preserve"> </w:t>
      </w:r>
      <w:r>
        <w:t xml:space="preserve"> 0    0           D   127.0.0.1      </w:t>
      </w:r>
      <w:r>
        <w:rPr>
          <w:rFonts w:hint="eastAsia"/>
        </w:rPr>
        <w:t xml:space="preserve"> </w:t>
      </w:r>
      <w:r>
        <w:t xml:space="preserve"> InLoopBack0</w:t>
      </w:r>
    </w:p>
    <w:p w14:paraId="5105C11B" w14:textId="77777777" w:rsidR="00870A08" w:rsidRDefault="003A5418">
      <w:pPr>
        <w:pStyle w:val="aff6"/>
      </w:pPr>
      <w:r>
        <w:t xml:space="preserve">   127.0.0.1/32  </w:t>
      </w:r>
      <w:r>
        <w:rPr>
          <w:rFonts w:hint="eastAsia"/>
        </w:rPr>
        <w:t xml:space="preserve">  </w:t>
      </w:r>
      <w:r>
        <w:t xml:space="preserve">Direct </w:t>
      </w:r>
      <w:r>
        <w:rPr>
          <w:rFonts w:hint="eastAsia"/>
        </w:rPr>
        <w:t xml:space="preserve"> </w:t>
      </w:r>
      <w:r>
        <w:t xml:space="preserve"> 0    0           D   127.0.0.1       </w:t>
      </w:r>
      <w:r>
        <w:rPr>
          <w:rFonts w:hint="eastAsia"/>
        </w:rPr>
        <w:t xml:space="preserve"> </w:t>
      </w:r>
      <w:r>
        <w:t>InLoopBack0</w:t>
      </w:r>
    </w:p>
    <w:p w14:paraId="64CE1228" w14:textId="77777777" w:rsidR="00870A08" w:rsidRDefault="003A5418">
      <w:pPr>
        <w:pStyle w:val="aff6"/>
      </w:pPr>
      <w:r>
        <w:t xml:space="preserve">   172.16.1.0/24  </w:t>
      </w:r>
      <w:r>
        <w:rPr>
          <w:rFonts w:hint="eastAsia"/>
        </w:rPr>
        <w:t xml:space="preserve"> </w:t>
      </w:r>
      <w:r>
        <w:t xml:space="preserve">Direct </w:t>
      </w:r>
      <w:r>
        <w:rPr>
          <w:rFonts w:hint="eastAsia"/>
        </w:rPr>
        <w:t xml:space="preserve"> </w:t>
      </w:r>
      <w:r>
        <w:t xml:space="preserve"> 0    0           D   172.16.1.100   </w:t>
      </w:r>
      <w:r>
        <w:rPr>
          <w:rFonts w:hint="eastAsia"/>
        </w:rPr>
        <w:t xml:space="preserve"> </w:t>
      </w:r>
      <w:r>
        <w:t xml:space="preserve"> Ethernet</w:t>
      </w:r>
      <w:r>
        <w:rPr>
          <w:rFonts w:hint="eastAsia"/>
        </w:rPr>
        <w:t>1</w:t>
      </w:r>
      <w:r>
        <w:t>/0/</w:t>
      </w:r>
      <w:r>
        <w:rPr>
          <w:rFonts w:hint="eastAsia"/>
        </w:rPr>
        <w:t>1</w:t>
      </w:r>
    </w:p>
    <w:p w14:paraId="509B7135" w14:textId="77777777" w:rsidR="00870A08" w:rsidRDefault="003A5418">
      <w:pPr>
        <w:pStyle w:val="aff6"/>
      </w:pPr>
      <w:r>
        <w:t xml:space="preserve">   172.16.1.100/32 </w:t>
      </w:r>
      <w:proofErr w:type="gramStart"/>
      <w:r>
        <w:t>Direct  0</w:t>
      </w:r>
      <w:proofErr w:type="gramEnd"/>
      <w:r>
        <w:t xml:space="preserve">    0          </w:t>
      </w:r>
      <w:r>
        <w:rPr>
          <w:rFonts w:hint="eastAsia"/>
        </w:rPr>
        <w:t xml:space="preserve"> </w:t>
      </w:r>
      <w:r>
        <w:t xml:space="preserve">D   127.0.0.1     </w:t>
      </w:r>
      <w:r>
        <w:rPr>
          <w:rFonts w:hint="eastAsia"/>
        </w:rPr>
        <w:t xml:space="preserve"> </w:t>
      </w:r>
      <w:r>
        <w:t xml:space="preserve">  </w:t>
      </w:r>
      <w:r>
        <w:rPr>
          <w:rFonts w:hint="eastAsia"/>
        </w:rPr>
        <w:t xml:space="preserve"> </w:t>
      </w:r>
      <w:r>
        <w:t>Ethernet1/0/1</w:t>
      </w:r>
    </w:p>
    <w:p w14:paraId="7652CE93" w14:textId="77777777" w:rsidR="00870A08" w:rsidRDefault="003A5418">
      <w:pPr>
        <w:pStyle w:val="aff6"/>
      </w:pPr>
      <w:r>
        <w:t xml:space="preserve">   172.16.2.0/24  </w:t>
      </w:r>
      <w:r>
        <w:rPr>
          <w:rFonts w:hint="eastAsia"/>
        </w:rPr>
        <w:t xml:space="preserve">  </w:t>
      </w:r>
      <w:proofErr w:type="gramStart"/>
      <w:r>
        <w:t xml:space="preserve">Direct </w:t>
      </w:r>
      <w:r>
        <w:rPr>
          <w:rFonts w:hint="eastAsia"/>
        </w:rPr>
        <w:t xml:space="preserve"> </w:t>
      </w:r>
      <w:r>
        <w:t>0</w:t>
      </w:r>
      <w:proofErr w:type="gramEnd"/>
      <w:r>
        <w:t xml:space="preserve">    0          D   172.16.2.254   </w:t>
      </w:r>
      <w:r>
        <w:rPr>
          <w:rFonts w:hint="eastAsia"/>
        </w:rPr>
        <w:t xml:space="preserve">  </w:t>
      </w:r>
      <w:r>
        <w:t xml:space="preserve"> Ethernet</w:t>
      </w:r>
      <w:r>
        <w:rPr>
          <w:rFonts w:hint="eastAsia"/>
        </w:rPr>
        <w:t>1</w:t>
      </w:r>
      <w:r>
        <w:t>/0/</w:t>
      </w:r>
      <w:r>
        <w:rPr>
          <w:rFonts w:hint="eastAsia"/>
        </w:rPr>
        <w:t>0</w:t>
      </w:r>
    </w:p>
    <w:p w14:paraId="61CBD2D0" w14:textId="77777777" w:rsidR="00870A08" w:rsidRDefault="003A5418">
      <w:pPr>
        <w:pStyle w:val="aff6"/>
      </w:pPr>
      <w:r>
        <w:t xml:space="preserve">   172.16.2.254/</w:t>
      </w:r>
      <w:proofErr w:type="gramStart"/>
      <w:r>
        <w:t>32  Direct</w:t>
      </w:r>
      <w:proofErr w:type="gramEnd"/>
      <w:r>
        <w:t xml:space="preserve">  0    0          D   127.0.0.1      </w:t>
      </w:r>
      <w:r>
        <w:rPr>
          <w:rFonts w:hint="eastAsia"/>
        </w:rPr>
        <w:t xml:space="preserve">   </w:t>
      </w:r>
      <w:r>
        <w:t>Ethernet1/0/0</w:t>
      </w:r>
    </w:p>
    <w:p w14:paraId="636367AD" w14:textId="77777777" w:rsidR="00870A08" w:rsidRDefault="003A5418">
      <w:pPr>
        <w:pStyle w:val="aff6"/>
      </w:pPr>
      <w:r>
        <w:t xml:space="preserve">   </w:t>
      </w:r>
      <w:r>
        <w:rPr>
          <w:shd w:val="pct10" w:color="auto" w:fill="FFFFFF"/>
        </w:rPr>
        <w:t xml:space="preserve">192.168.1.0/24  </w:t>
      </w:r>
      <w:r>
        <w:rPr>
          <w:rFonts w:hint="eastAsia"/>
          <w:shd w:val="pct10" w:color="auto" w:fill="FFFFFF"/>
        </w:rPr>
        <w:t xml:space="preserve"> </w:t>
      </w:r>
      <w:r>
        <w:rPr>
          <w:shd w:val="pct10" w:color="auto" w:fill="FFFFFF"/>
        </w:rPr>
        <w:t xml:space="preserve">RIP    </w:t>
      </w:r>
      <w:r>
        <w:rPr>
          <w:rFonts w:hint="eastAsia"/>
          <w:shd w:val="pct10" w:color="auto" w:fill="FFFFFF"/>
        </w:rPr>
        <w:t xml:space="preserve"> </w:t>
      </w:r>
      <w:r>
        <w:rPr>
          <w:shd w:val="pct10" w:color="auto" w:fill="FFFFFF"/>
        </w:rPr>
        <w:t xml:space="preserve"> </w:t>
      </w:r>
      <w:proofErr w:type="gramStart"/>
      <w:r>
        <w:rPr>
          <w:shd w:val="pct10" w:color="auto" w:fill="FFFFFF"/>
        </w:rPr>
        <w:t>100  1</w:t>
      </w:r>
      <w:proofErr w:type="gramEnd"/>
      <w:r>
        <w:rPr>
          <w:shd w:val="pct10" w:color="auto" w:fill="FFFFFF"/>
        </w:rPr>
        <w:t xml:space="preserve">          D   172.16.1.200   </w:t>
      </w:r>
      <w:r>
        <w:rPr>
          <w:rFonts w:hint="eastAsia"/>
          <w:shd w:val="pct10" w:color="auto" w:fill="FFFFFF"/>
        </w:rPr>
        <w:t xml:space="preserve">  </w:t>
      </w:r>
      <w:r>
        <w:rPr>
          <w:shd w:val="pct10" w:color="auto" w:fill="FFFFFF"/>
        </w:rPr>
        <w:t>Ethernet1/0/1</w:t>
      </w:r>
    </w:p>
    <w:p w14:paraId="778D4A2F" w14:textId="77777777" w:rsidR="00870A08" w:rsidRDefault="00870A08">
      <w:pPr>
        <w:pStyle w:val="aff6"/>
      </w:pPr>
    </w:p>
    <w:p w14:paraId="0263F453" w14:textId="77777777" w:rsidR="00870A08" w:rsidRDefault="003A5418">
      <w:pPr>
        <w:pStyle w:val="aff6"/>
      </w:pPr>
      <w:r>
        <w:t>[R</w:t>
      </w:r>
      <w:proofErr w:type="gramStart"/>
      <w:r>
        <w:t>3]display</w:t>
      </w:r>
      <w:proofErr w:type="gramEnd"/>
      <w:r>
        <w:t xml:space="preserve"> </w:t>
      </w:r>
      <w:proofErr w:type="spellStart"/>
      <w:r>
        <w:t>ip</w:t>
      </w:r>
      <w:proofErr w:type="spellEnd"/>
      <w:r>
        <w:t xml:space="preserve"> routing-table </w:t>
      </w:r>
    </w:p>
    <w:p w14:paraId="4FA0C262" w14:textId="77777777" w:rsidR="00870A08" w:rsidRDefault="003A5418">
      <w:pPr>
        <w:pStyle w:val="aff6"/>
      </w:pPr>
      <w:r>
        <w:t>Route Flags: R - relay, D - download to fib</w:t>
      </w:r>
    </w:p>
    <w:p w14:paraId="654E0637" w14:textId="77777777" w:rsidR="00870A08" w:rsidRDefault="003A5418">
      <w:pPr>
        <w:pStyle w:val="aff6"/>
      </w:pPr>
      <w:r>
        <w:t>----------------------------------------------------------------------------</w:t>
      </w:r>
    </w:p>
    <w:p w14:paraId="7D5149F0" w14:textId="77777777" w:rsidR="00870A08" w:rsidRDefault="003A5418">
      <w:pPr>
        <w:pStyle w:val="aff6"/>
      </w:pPr>
      <w:r>
        <w:t>Routing Tables: Public</w:t>
      </w:r>
    </w:p>
    <w:p w14:paraId="328E73D9" w14:textId="77777777" w:rsidR="00870A08" w:rsidRDefault="003A5418">
      <w:pPr>
        <w:pStyle w:val="aff6"/>
      </w:pPr>
      <w:r>
        <w:t xml:space="preserve">         </w:t>
      </w:r>
      <w:proofErr w:type="gramStart"/>
      <w:r>
        <w:t>Destinations :</w:t>
      </w:r>
      <w:proofErr w:type="gramEnd"/>
      <w:r>
        <w:t xml:space="preserve"> 7        Routes : 7        </w:t>
      </w:r>
    </w:p>
    <w:p w14:paraId="1DFF28D2"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0CDC3B9" w14:textId="77777777" w:rsidR="00870A08" w:rsidRDefault="003A5418">
      <w:pPr>
        <w:pStyle w:val="aff6"/>
      </w:pPr>
      <w:r>
        <w:lastRenderedPageBreak/>
        <w:t xml:space="preserve">   127.0.0.0/8   </w:t>
      </w:r>
      <w:r>
        <w:rPr>
          <w:rFonts w:hint="eastAsia"/>
        </w:rPr>
        <w:t xml:space="preserve">  </w:t>
      </w:r>
      <w:r>
        <w:t xml:space="preserve">Direct  </w:t>
      </w:r>
      <w:r>
        <w:rPr>
          <w:rFonts w:hint="eastAsia"/>
        </w:rPr>
        <w:t xml:space="preserve"> </w:t>
      </w:r>
      <w:r>
        <w:t xml:space="preserve">0    0           D   127.0.0.1       </w:t>
      </w:r>
      <w:r>
        <w:rPr>
          <w:rFonts w:hint="eastAsia"/>
        </w:rPr>
        <w:t xml:space="preserve">  </w:t>
      </w:r>
      <w:r>
        <w:t>InLoopBack0</w:t>
      </w:r>
    </w:p>
    <w:p w14:paraId="50DA7C54" w14:textId="77777777" w:rsidR="00870A08" w:rsidRDefault="003A5418">
      <w:pPr>
        <w:pStyle w:val="aff6"/>
      </w:pPr>
      <w:r>
        <w:t xml:space="preserve">   127.0.0.1/32  </w:t>
      </w:r>
      <w:r>
        <w:rPr>
          <w:rFonts w:hint="eastAsia"/>
        </w:rPr>
        <w:t xml:space="preserve">  </w:t>
      </w:r>
      <w:r>
        <w:t xml:space="preserve">Direct  </w:t>
      </w:r>
      <w:r>
        <w:rPr>
          <w:rFonts w:hint="eastAsia"/>
        </w:rPr>
        <w:t xml:space="preserve"> </w:t>
      </w:r>
      <w:r>
        <w:t xml:space="preserve">0    0           D   127.0.0.1       </w:t>
      </w:r>
      <w:r>
        <w:rPr>
          <w:rFonts w:hint="eastAsia"/>
        </w:rPr>
        <w:t xml:space="preserve">  </w:t>
      </w:r>
      <w:r>
        <w:t>InLoopBack0</w:t>
      </w:r>
    </w:p>
    <w:p w14:paraId="68E08079" w14:textId="77777777" w:rsidR="00870A08" w:rsidRDefault="003A5418">
      <w:pPr>
        <w:pStyle w:val="aff6"/>
      </w:pPr>
      <w:r>
        <w:t xml:space="preserve">   172.16.1.0/24  </w:t>
      </w:r>
      <w:r>
        <w:rPr>
          <w:rFonts w:hint="eastAsia"/>
        </w:rPr>
        <w:t xml:space="preserve"> </w:t>
      </w:r>
      <w:r>
        <w:t xml:space="preserve">Direct  </w:t>
      </w:r>
      <w:r>
        <w:rPr>
          <w:rFonts w:hint="eastAsia"/>
        </w:rPr>
        <w:t xml:space="preserve"> </w:t>
      </w:r>
      <w:r>
        <w:t xml:space="preserve">0    0         </w:t>
      </w:r>
      <w:r>
        <w:rPr>
          <w:rFonts w:hint="eastAsia"/>
        </w:rPr>
        <w:t xml:space="preserve">  </w:t>
      </w:r>
      <w:r>
        <w:t xml:space="preserve">D   172.16.1.200    </w:t>
      </w:r>
      <w:r>
        <w:rPr>
          <w:rFonts w:hint="eastAsia"/>
        </w:rPr>
        <w:t xml:space="preserve"> </w:t>
      </w:r>
      <w:r>
        <w:t>Ethernet</w:t>
      </w:r>
      <w:r>
        <w:rPr>
          <w:rFonts w:hint="eastAsia"/>
        </w:rPr>
        <w:t>1</w:t>
      </w:r>
      <w:r>
        <w:t>/0/</w:t>
      </w:r>
      <w:r>
        <w:rPr>
          <w:rFonts w:hint="eastAsia"/>
        </w:rPr>
        <w:t>1</w:t>
      </w:r>
    </w:p>
    <w:p w14:paraId="07AD999F" w14:textId="77777777" w:rsidR="00870A08" w:rsidRDefault="003A5418">
      <w:pPr>
        <w:pStyle w:val="aff6"/>
      </w:pPr>
      <w:r>
        <w:t xml:space="preserve">   172.16.1.200/32 </w:t>
      </w:r>
      <w:proofErr w:type="gramStart"/>
      <w:r>
        <w:t>Direct  0</w:t>
      </w:r>
      <w:proofErr w:type="gramEnd"/>
      <w:r>
        <w:t xml:space="preserve">    0          </w:t>
      </w:r>
      <w:r>
        <w:rPr>
          <w:rFonts w:hint="eastAsia"/>
        </w:rPr>
        <w:t xml:space="preserve"> </w:t>
      </w:r>
      <w:r>
        <w:t xml:space="preserve">D   127.0.0.1       </w:t>
      </w:r>
      <w:r>
        <w:rPr>
          <w:rFonts w:hint="eastAsia"/>
        </w:rPr>
        <w:t xml:space="preserve">  </w:t>
      </w:r>
      <w:r>
        <w:t>Ethernet1/0/1</w:t>
      </w:r>
    </w:p>
    <w:p w14:paraId="29EB1F50" w14:textId="77777777" w:rsidR="00870A08" w:rsidRDefault="003A5418">
      <w:pPr>
        <w:pStyle w:val="aff6"/>
      </w:pPr>
      <w:r>
        <w:t xml:space="preserve">   </w:t>
      </w:r>
      <w:r>
        <w:rPr>
          <w:shd w:val="pct10" w:color="auto" w:fill="FFFFFF"/>
        </w:rPr>
        <w:t xml:space="preserve">172.16.2.0/24 </w:t>
      </w:r>
      <w:r>
        <w:rPr>
          <w:rFonts w:hint="eastAsia"/>
          <w:shd w:val="pct10" w:color="auto" w:fill="FFFFFF"/>
        </w:rPr>
        <w:t xml:space="preserve">  </w:t>
      </w:r>
      <w:r>
        <w:rPr>
          <w:shd w:val="pct10" w:color="auto" w:fill="FFFFFF"/>
        </w:rPr>
        <w:t xml:space="preserve"> RIP    </w:t>
      </w:r>
      <w:r>
        <w:rPr>
          <w:rFonts w:hint="eastAsia"/>
          <w:shd w:val="pct10" w:color="auto" w:fill="FFFFFF"/>
        </w:rPr>
        <w:t xml:space="preserve"> </w:t>
      </w:r>
      <w:r>
        <w:rPr>
          <w:shd w:val="pct10" w:color="auto" w:fill="FFFFFF"/>
        </w:rPr>
        <w:t xml:space="preserve"> </w:t>
      </w:r>
      <w:proofErr w:type="gramStart"/>
      <w:r>
        <w:rPr>
          <w:shd w:val="pct10" w:color="auto" w:fill="FFFFFF"/>
        </w:rPr>
        <w:t>100  1</w:t>
      </w:r>
      <w:proofErr w:type="gramEnd"/>
      <w:r>
        <w:rPr>
          <w:shd w:val="pct10" w:color="auto" w:fill="FFFFFF"/>
        </w:rPr>
        <w:t xml:space="preserve">         </w:t>
      </w:r>
      <w:r>
        <w:rPr>
          <w:rFonts w:hint="eastAsia"/>
          <w:shd w:val="pct10" w:color="auto" w:fill="FFFFFF"/>
        </w:rPr>
        <w:t xml:space="preserve"> </w:t>
      </w:r>
      <w:r>
        <w:rPr>
          <w:shd w:val="pct10" w:color="auto" w:fill="FFFFFF"/>
        </w:rPr>
        <w:t xml:space="preserve">D   172.16.1.100    </w:t>
      </w:r>
      <w:r>
        <w:rPr>
          <w:rFonts w:hint="eastAsia"/>
          <w:shd w:val="pct10" w:color="auto" w:fill="FFFFFF"/>
        </w:rPr>
        <w:t xml:space="preserve"> </w:t>
      </w:r>
      <w:r>
        <w:rPr>
          <w:shd w:val="pct10" w:color="auto" w:fill="FFFFFF"/>
        </w:rPr>
        <w:t>Ethernet1/0/1</w:t>
      </w:r>
    </w:p>
    <w:p w14:paraId="3C1CFC88" w14:textId="77777777" w:rsidR="00870A08" w:rsidRDefault="003A5418">
      <w:pPr>
        <w:pStyle w:val="aff6"/>
      </w:pPr>
      <w:r>
        <w:t xml:space="preserve">   192.168.1.0/24 </w:t>
      </w:r>
      <w:r>
        <w:rPr>
          <w:rFonts w:hint="eastAsia"/>
        </w:rPr>
        <w:t xml:space="preserve"> </w:t>
      </w:r>
      <w:r>
        <w:t xml:space="preserve"> Direct </w:t>
      </w:r>
      <w:r>
        <w:rPr>
          <w:rFonts w:hint="eastAsia"/>
        </w:rPr>
        <w:t xml:space="preserve"> </w:t>
      </w:r>
      <w:r>
        <w:t xml:space="preserve"> 0    0         </w:t>
      </w:r>
      <w:r>
        <w:rPr>
          <w:rFonts w:hint="eastAsia"/>
        </w:rPr>
        <w:t xml:space="preserve"> </w:t>
      </w:r>
      <w:r>
        <w:t xml:space="preserve">D   192.168.1.254   </w:t>
      </w:r>
      <w:r>
        <w:rPr>
          <w:rFonts w:hint="eastAsia"/>
        </w:rPr>
        <w:t xml:space="preserve"> </w:t>
      </w:r>
      <w:r>
        <w:t>Ethernet</w:t>
      </w:r>
      <w:r>
        <w:rPr>
          <w:rFonts w:hint="eastAsia"/>
        </w:rPr>
        <w:t>1</w:t>
      </w:r>
      <w:r>
        <w:t>/0/</w:t>
      </w:r>
      <w:r>
        <w:rPr>
          <w:rFonts w:hint="eastAsia"/>
        </w:rPr>
        <w:t>0</w:t>
      </w:r>
    </w:p>
    <w:p w14:paraId="3F10B749" w14:textId="77777777" w:rsidR="00870A08" w:rsidRDefault="003A5418">
      <w:pPr>
        <w:pStyle w:val="aff6"/>
      </w:pPr>
      <w:r>
        <w:t xml:space="preserve">  </w:t>
      </w:r>
      <w:r>
        <w:rPr>
          <w:rFonts w:hint="eastAsia"/>
        </w:rPr>
        <w:t xml:space="preserve"> </w:t>
      </w:r>
      <w:r>
        <w:t xml:space="preserve">192.168.1.254/32 </w:t>
      </w:r>
      <w:proofErr w:type="gramStart"/>
      <w:r>
        <w:t>Direct  0</w:t>
      </w:r>
      <w:proofErr w:type="gramEnd"/>
      <w:r>
        <w:t xml:space="preserve">    0          </w:t>
      </w:r>
      <w:r>
        <w:rPr>
          <w:rFonts w:hint="eastAsia"/>
        </w:rPr>
        <w:t xml:space="preserve"> </w:t>
      </w:r>
      <w:r>
        <w:t xml:space="preserve">D   127.0.0.1       </w:t>
      </w:r>
      <w:r>
        <w:rPr>
          <w:rFonts w:hint="eastAsia"/>
        </w:rPr>
        <w:t xml:space="preserve">  </w:t>
      </w:r>
      <w:r>
        <w:t>Ethernet1/0/0</w:t>
      </w:r>
    </w:p>
    <w:p w14:paraId="7F54491A" w14:textId="77777777" w:rsidR="00870A08" w:rsidRDefault="00870A08">
      <w:pPr>
        <w:ind w:firstLineChars="0" w:firstLine="0"/>
      </w:pPr>
    </w:p>
    <w:p w14:paraId="5F8565A0" w14:textId="77777777" w:rsidR="00870A08" w:rsidRDefault="003A5418">
      <w:pPr>
        <w:ind w:firstLine="420"/>
      </w:pPr>
      <w:r>
        <w:rPr>
          <w:rFonts w:hint="eastAsia"/>
        </w:rPr>
        <w:t>可以观察到此时每台路由器上都已经拥有了所有网段的路由信息，连通性检查这里省略。即现在网络通信恢复正常，并且所有</w:t>
      </w:r>
      <w:r>
        <w:rPr>
          <w:rFonts w:hint="eastAsia"/>
        </w:rPr>
        <w:t>PC</w:t>
      </w:r>
      <w:r>
        <w:rPr>
          <w:rFonts w:hint="eastAsia"/>
        </w:rPr>
        <w:t>也不会接收到任何</w:t>
      </w:r>
      <w:r>
        <w:rPr>
          <w:rFonts w:hint="eastAsia"/>
        </w:rPr>
        <w:t>RIP</w:t>
      </w:r>
      <w:r>
        <w:rPr>
          <w:rFonts w:hint="eastAsia"/>
        </w:rPr>
        <w:t>报文。</w:t>
      </w:r>
    </w:p>
    <w:p w14:paraId="1B989CA5" w14:textId="77777777" w:rsidR="00870A08" w:rsidRDefault="003A5418">
      <w:pPr>
        <w:pStyle w:val="2"/>
        <w:numPr>
          <w:ilvl w:val="0"/>
          <w:numId w:val="32"/>
        </w:numPr>
        <w:ind w:left="426" w:hanging="426"/>
        <w:rPr>
          <w:rFonts w:ascii="微软雅黑" w:hAnsi="微软雅黑"/>
        </w:rPr>
      </w:pPr>
      <w:r>
        <w:rPr>
          <w:rFonts w:ascii="微软雅黑" w:hAnsi="微软雅黑" w:hint="eastAsia"/>
        </w:rPr>
        <w:t>验证另一种抑制接口方式</w:t>
      </w:r>
    </w:p>
    <w:p w14:paraId="48BE2089" w14:textId="77777777" w:rsidR="00870A08" w:rsidRDefault="003A5418">
      <w:pPr>
        <w:ind w:firstLine="420"/>
      </w:pPr>
      <w:r>
        <w:rPr>
          <w:rFonts w:hint="eastAsia"/>
        </w:rPr>
        <w:t>RIP</w:t>
      </w:r>
      <w:r>
        <w:rPr>
          <w:rFonts w:hint="eastAsia"/>
        </w:rPr>
        <w:t>协议中还可以通过使用</w:t>
      </w:r>
      <w:r>
        <w:rPr>
          <w:rFonts w:hint="eastAsia"/>
          <w:b/>
        </w:rPr>
        <w:t>undo rip output</w:t>
      </w:r>
      <w:r>
        <w:rPr>
          <w:rFonts w:hint="eastAsia"/>
        </w:rPr>
        <w:t>命令来配置抑制接口，禁止接口发送</w:t>
      </w:r>
      <w:r>
        <w:rPr>
          <w:rFonts w:hint="eastAsia"/>
        </w:rPr>
        <w:t>RIP</w:t>
      </w:r>
      <w:r>
        <w:rPr>
          <w:rFonts w:hint="eastAsia"/>
        </w:rPr>
        <w:t>报文。</w:t>
      </w:r>
    </w:p>
    <w:p w14:paraId="40F30342" w14:textId="77777777" w:rsidR="00870A08" w:rsidRDefault="003A5418">
      <w:pPr>
        <w:ind w:firstLine="420"/>
      </w:pPr>
      <w:r>
        <w:rPr>
          <w:rFonts w:hint="eastAsia"/>
        </w:rPr>
        <w:t>首先将</w:t>
      </w:r>
      <w:r>
        <w:rPr>
          <w:rFonts w:hint="eastAsia"/>
        </w:rPr>
        <w:t>R3</w:t>
      </w:r>
      <w:r>
        <w:rPr>
          <w:rFonts w:hint="eastAsia"/>
        </w:rPr>
        <w:t>上的现有抑制接口和单播更新的配置删除，然后在</w:t>
      </w:r>
      <w:r>
        <w:rPr>
          <w:rFonts w:hint="eastAsia"/>
        </w:rPr>
        <w:t>R3</w:t>
      </w:r>
      <w:r>
        <w:rPr>
          <w:rFonts w:hint="eastAsia"/>
        </w:rPr>
        <w:t>上的</w:t>
      </w:r>
      <w:r>
        <w:rPr>
          <w:rFonts w:hint="eastAsia"/>
        </w:rPr>
        <w:t>E 1/0/1</w:t>
      </w:r>
      <w:r>
        <w:rPr>
          <w:rFonts w:hint="eastAsia"/>
        </w:rPr>
        <w:t>上配置</w:t>
      </w:r>
      <w:r>
        <w:rPr>
          <w:rFonts w:hint="eastAsia"/>
          <w:b/>
        </w:rPr>
        <w:t>undo rip output</w:t>
      </w:r>
      <w:r>
        <w:rPr>
          <w:rFonts w:hint="eastAsia"/>
        </w:rPr>
        <w:t>命令</w:t>
      </w:r>
      <w:r>
        <w:rPr>
          <w:rFonts w:hint="eastAsia"/>
        </w:rPr>
        <w:t xml:space="preserve">, </w:t>
      </w:r>
      <w:r>
        <w:rPr>
          <w:rFonts w:hint="eastAsia"/>
        </w:rPr>
        <w:t>禁止接口发送</w:t>
      </w:r>
      <w:r>
        <w:rPr>
          <w:rFonts w:hint="eastAsia"/>
        </w:rPr>
        <w:t>RIP</w:t>
      </w:r>
      <w:r>
        <w:rPr>
          <w:rFonts w:hint="eastAsia"/>
        </w:rPr>
        <w:t>报文。</w:t>
      </w:r>
    </w:p>
    <w:p w14:paraId="45D0CC80" w14:textId="77777777" w:rsidR="00870A08" w:rsidRDefault="003A5418">
      <w:pPr>
        <w:pStyle w:val="aff6"/>
      </w:pPr>
      <w:r>
        <w:t>[R</w:t>
      </w:r>
      <w:proofErr w:type="gramStart"/>
      <w:r>
        <w:t>3]rip</w:t>
      </w:r>
      <w:proofErr w:type="gramEnd"/>
      <w:r>
        <w:t xml:space="preserve"> 1</w:t>
      </w:r>
    </w:p>
    <w:p w14:paraId="764215F3" w14:textId="77777777" w:rsidR="00870A08" w:rsidRDefault="003A5418">
      <w:pPr>
        <w:pStyle w:val="aff6"/>
      </w:pPr>
      <w:r>
        <w:t>[R3-rip-</w:t>
      </w:r>
      <w:proofErr w:type="gramStart"/>
      <w:r>
        <w:t>1]</w:t>
      </w:r>
      <w:r>
        <w:rPr>
          <w:rFonts w:hint="eastAsia"/>
        </w:rPr>
        <w:t>undo</w:t>
      </w:r>
      <w:proofErr w:type="gramEnd"/>
      <w:r>
        <w:rPr>
          <w:rFonts w:hint="eastAsia"/>
        </w:rPr>
        <w:t xml:space="preserve"> </w:t>
      </w:r>
      <w:r>
        <w:t>silent-interface Ethernet 1/0/1</w:t>
      </w:r>
    </w:p>
    <w:p w14:paraId="6051081B" w14:textId="77777777" w:rsidR="00870A08" w:rsidRDefault="003A5418">
      <w:pPr>
        <w:pStyle w:val="aff6"/>
      </w:pPr>
      <w:r>
        <w:t>[R3-rip-</w:t>
      </w:r>
      <w:proofErr w:type="gramStart"/>
      <w:r>
        <w:t>1]undo</w:t>
      </w:r>
      <w:proofErr w:type="gramEnd"/>
      <w:r>
        <w:t xml:space="preserve"> silent-interface Ethernet 1/0/</w:t>
      </w:r>
      <w:r>
        <w:rPr>
          <w:rFonts w:hint="eastAsia"/>
        </w:rPr>
        <w:t>0</w:t>
      </w:r>
    </w:p>
    <w:p w14:paraId="1FB0E554" w14:textId="77777777" w:rsidR="00870A08" w:rsidRDefault="003A5418">
      <w:pPr>
        <w:pStyle w:val="aff6"/>
      </w:pPr>
      <w:r>
        <w:t>[R</w:t>
      </w:r>
      <w:r>
        <w:rPr>
          <w:rFonts w:hint="eastAsia"/>
        </w:rPr>
        <w:t>3</w:t>
      </w:r>
      <w:r>
        <w:t>-rip-</w:t>
      </w:r>
      <w:proofErr w:type="gramStart"/>
      <w:r>
        <w:t>1]</w:t>
      </w:r>
      <w:r>
        <w:rPr>
          <w:rFonts w:hint="eastAsia"/>
        </w:rPr>
        <w:t>undo</w:t>
      </w:r>
      <w:proofErr w:type="gramEnd"/>
      <w:r>
        <w:rPr>
          <w:rFonts w:hint="eastAsia"/>
        </w:rPr>
        <w:t xml:space="preserve"> </w:t>
      </w:r>
      <w:r>
        <w:t>peer 172.16.1.100</w:t>
      </w:r>
    </w:p>
    <w:p w14:paraId="605A821C" w14:textId="77777777" w:rsidR="00870A08" w:rsidRDefault="003A5418">
      <w:pPr>
        <w:pStyle w:val="aff6"/>
      </w:pPr>
      <w:r>
        <w:t>[R</w:t>
      </w:r>
      <w:r>
        <w:rPr>
          <w:rFonts w:hint="eastAsia"/>
        </w:rPr>
        <w:t>3</w:t>
      </w:r>
      <w:r>
        <w:t>-rip-</w:t>
      </w:r>
      <w:proofErr w:type="gramStart"/>
      <w:r>
        <w:t>1]</w:t>
      </w:r>
      <w:r>
        <w:rPr>
          <w:rFonts w:hint="eastAsia"/>
        </w:rPr>
        <w:t>undo</w:t>
      </w:r>
      <w:proofErr w:type="gramEnd"/>
      <w:r>
        <w:rPr>
          <w:rFonts w:hint="eastAsia"/>
        </w:rPr>
        <w:t xml:space="preserve"> </w:t>
      </w:r>
      <w:r>
        <w:t>peer 172.16.1.2</w:t>
      </w:r>
      <w:r>
        <w:rPr>
          <w:rFonts w:hint="eastAsia"/>
        </w:rPr>
        <w:t>54</w:t>
      </w:r>
    </w:p>
    <w:p w14:paraId="0B3E47AA" w14:textId="77777777" w:rsidR="00870A08" w:rsidRDefault="003A5418">
      <w:pPr>
        <w:pStyle w:val="aff6"/>
      </w:pPr>
      <w:r>
        <w:t>[R3-rip-</w:t>
      </w:r>
      <w:proofErr w:type="gramStart"/>
      <w:r>
        <w:t>1]interface</w:t>
      </w:r>
      <w:proofErr w:type="gramEnd"/>
      <w:r>
        <w:t xml:space="preserve"> Ethernet</w:t>
      </w:r>
      <w:r>
        <w:rPr>
          <w:rFonts w:hint="eastAsia"/>
        </w:rPr>
        <w:t>1</w:t>
      </w:r>
      <w:r>
        <w:t>/0/</w:t>
      </w:r>
      <w:r>
        <w:rPr>
          <w:rFonts w:hint="eastAsia"/>
        </w:rPr>
        <w:t>1</w:t>
      </w:r>
    </w:p>
    <w:p w14:paraId="6F4FEFEA" w14:textId="77777777" w:rsidR="00870A08" w:rsidRDefault="003A5418">
      <w:pPr>
        <w:pStyle w:val="aff6"/>
      </w:pPr>
      <w:r>
        <w:t>[R3-Ethernet</w:t>
      </w:r>
      <w:r>
        <w:rPr>
          <w:rFonts w:hint="eastAsia"/>
        </w:rPr>
        <w:t>1</w:t>
      </w:r>
      <w:r>
        <w:t>/0/</w:t>
      </w:r>
      <w:proofErr w:type="gramStart"/>
      <w:r>
        <w:rPr>
          <w:rFonts w:hint="eastAsia"/>
        </w:rPr>
        <w:t>1</w:t>
      </w:r>
      <w:r>
        <w:t>]undo</w:t>
      </w:r>
      <w:proofErr w:type="gramEnd"/>
      <w:r>
        <w:t xml:space="preserve"> rip output</w:t>
      </w:r>
    </w:p>
    <w:p w14:paraId="68B3D5D2" w14:textId="77777777" w:rsidR="00870A08" w:rsidRDefault="00870A08">
      <w:pPr>
        <w:pStyle w:val="aff6"/>
      </w:pPr>
    </w:p>
    <w:p w14:paraId="561ED632" w14:textId="77777777" w:rsidR="00870A08" w:rsidRDefault="003A5418">
      <w:pPr>
        <w:ind w:firstLine="420"/>
      </w:pPr>
      <w:r>
        <w:rPr>
          <w:rFonts w:hint="eastAsia"/>
        </w:rPr>
        <w:t>配置完成后，等待一段时间，查看</w:t>
      </w:r>
      <w:r>
        <w:rPr>
          <w:rFonts w:hint="eastAsia"/>
        </w:rPr>
        <w:t>R1</w:t>
      </w:r>
      <w:r>
        <w:rPr>
          <w:rFonts w:hint="eastAsia"/>
        </w:rPr>
        <w:t>、</w:t>
      </w:r>
      <w:r>
        <w:rPr>
          <w:rFonts w:hint="eastAsia"/>
        </w:rPr>
        <w:t>R2</w:t>
      </w:r>
      <w:r>
        <w:rPr>
          <w:rFonts w:hint="eastAsia"/>
        </w:rPr>
        <w:t>路由器的路由表。</w:t>
      </w:r>
    </w:p>
    <w:p w14:paraId="780C0E22" w14:textId="77777777" w:rsidR="00870A08" w:rsidRDefault="003A5418">
      <w:pPr>
        <w:pStyle w:val="aff6"/>
      </w:pPr>
      <w:r>
        <w:t>[R1-rip-</w:t>
      </w:r>
      <w:proofErr w:type="gramStart"/>
      <w:r>
        <w:t>1]display</w:t>
      </w:r>
      <w:proofErr w:type="gramEnd"/>
      <w:r>
        <w:t xml:space="preserve"> </w:t>
      </w:r>
      <w:proofErr w:type="spellStart"/>
      <w:r>
        <w:t>ip</w:t>
      </w:r>
      <w:proofErr w:type="spellEnd"/>
      <w:r>
        <w:t xml:space="preserve"> routing-table</w:t>
      </w:r>
    </w:p>
    <w:p w14:paraId="0187239E" w14:textId="77777777" w:rsidR="00870A08" w:rsidRDefault="003A5418">
      <w:pPr>
        <w:pStyle w:val="aff6"/>
      </w:pPr>
      <w:r>
        <w:t>Route Flags: R - relay, D - download to fib</w:t>
      </w:r>
    </w:p>
    <w:p w14:paraId="386E2237" w14:textId="77777777" w:rsidR="00870A08" w:rsidRDefault="003A5418">
      <w:pPr>
        <w:pStyle w:val="aff6"/>
      </w:pPr>
      <w:r>
        <w:t>----------------------------------------------------------------------------</w:t>
      </w:r>
    </w:p>
    <w:p w14:paraId="74236C33" w14:textId="77777777" w:rsidR="00870A08" w:rsidRDefault="003A5418">
      <w:pPr>
        <w:pStyle w:val="aff6"/>
      </w:pPr>
      <w:r>
        <w:lastRenderedPageBreak/>
        <w:t>Routing Tables: Public</w:t>
      </w:r>
    </w:p>
    <w:p w14:paraId="0DFACC21" w14:textId="77777777" w:rsidR="00870A08" w:rsidRDefault="003A5418">
      <w:pPr>
        <w:pStyle w:val="aff6"/>
      </w:pPr>
      <w:r>
        <w:t xml:space="preserve">         </w:t>
      </w:r>
      <w:proofErr w:type="gramStart"/>
      <w:r>
        <w:t>Destinations :</w:t>
      </w:r>
      <w:proofErr w:type="gramEnd"/>
      <w:r>
        <w:t xml:space="preserve"> 5        Routes : 5        </w:t>
      </w:r>
    </w:p>
    <w:p w14:paraId="6975BB2B"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49A4EC4" w14:textId="77777777" w:rsidR="00870A08" w:rsidRDefault="003A5418">
      <w:pPr>
        <w:pStyle w:val="aff6"/>
      </w:pPr>
      <w:r>
        <w:t xml:space="preserve">    127.0.0.0/8   </w:t>
      </w:r>
      <w:r>
        <w:rPr>
          <w:rFonts w:hint="eastAsia"/>
        </w:rPr>
        <w:t xml:space="preserve">  </w:t>
      </w:r>
      <w:proofErr w:type="gramStart"/>
      <w:r>
        <w:t>Direct  0</w:t>
      </w:r>
      <w:proofErr w:type="gramEnd"/>
      <w:r>
        <w:t xml:space="preserve">    0           D   127.0.0.1       InLoopBack0</w:t>
      </w:r>
    </w:p>
    <w:p w14:paraId="0ECC8F7F"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InLoopBack0</w:t>
      </w:r>
    </w:p>
    <w:p w14:paraId="58A9A9E4" w14:textId="77777777" w:rsidR="00870A08" w:rsidRDefault="003A5418">
      <w:pPr>
        <w:pStyle w:val="aff6"/>
      </w:pPr>
      <w:r>
        <w:t xml:space="preserve">    172.16.1.0/24  </w:t>
      </w:r>
      <w:r>
        <w:rPr>
          <w:rFonts w:hint="eastAsia"/>
        </w:rPr>
        <w:t xml:space="preserve"> </w:t>
      </w:r>
      <w:proofErr w:type="gramStart"/>
      <w:r>
        <w:t>Direct  0</w:t>
      </w:r>
      <w:proofErr w:type="gramEnd"/>
      <w:r>
        <w:t xml:space="preserve">    0           D  172.16.1.254</w:t>
      </w:r>
      <w:r>
        <w:rPr>
          <w:rFonts w:hint="eastAsia"/>
        </w:rPr>
        <w:t xml:space="preserve"> </w:t>
      </w:r>
      <w:r>
        <w:t>GigabitEthernet0/0/1</w:t>
      </w:r>
    </w:p>
    <w:p w14:paraId="7FE776DA" w14:textId="77777777" w:rsidR="00870A08" w:rsidRDefault="003A5418">
      <w:pPr>
        <w:pStyle w:val="aff6"/>
      </w:pPr>
      <w:r>
        <w:t xml:space="preserve">  </w:t>
      </w:r>
      <w:r>
        <w:rPr>
          <w:rFonts w:hint="eastAsia"/>
        </w:rPr>
        <w:t xml:space="preserve"> </w:t>
      </w:r>
      <w:r>
        <w:t xml:space="preserve"> 172.16.1.254/32 </w:t>
      </w:r>
      <w:proofErr w:type="gramStart"/>
      <w:r>
        <w:t>Direct  0</w:t>
      </w:r>
      <w:proofErr w:type="gramEnd"/>
      <w:r>
        <w:t xml:space="preserve">    0          D  127.0.0.1  </w:t>
      </w:r>
      <w:r>
        <w:rPr>
          <w:rFonts w:hint="eastAsia"/>
        </w:rPr>
        <w:t xml:space="preserve">   </w:t>
      </w:r>
      <w:r>
        <w:t>GigabitEthernet0/0/1</w:t>
      </w:r>
    </w:p>
    <w:p w14:paraId="6DC78007" w14:textId="77777777" w:rsidR="00870A08" w:rsidRDefault="003A5418">
      <w:pPr>
        <w:pStyle w:val="aff6"/>
      </w:pPr>
      <w:r>
        <w:t xml:space="preserve">    172.16.2.0/24  </w:t>
      </w:r>
      <w:r>
        <w:rPr>
          <w:rFonts w:hint="eastAsia"/>
        </w:rPr>
        <w:t xml:space="preserve"> </w:t>
      </w:r>
      <w:r>
        <w:t xml:space="preserve">RIP    </w:t>
      </w:r>
      <w:r>
        <w:rPr>
          <w:rFonts w:hint="eastAsia"/>
        </w:rPr>
        <w:t xml:space="preserve"> </w:t>
      </w:r>
      <w:r>
        <w:t xml:space="preserve"> </w:t>
      </w:r>
      <w:proofErr w:type="gramStart"/>
      <w:r>
        <w:t>100  1</w:t>
      </w:r>
      <w:proofErr w:type="gramEnd"/>
      <w:r>
        <w:t xml:space="preserve">          D 172.16.1.100 </w:t>
      </w:r>
      <w:r>
        <w:rPr>
          <w:rFonts w:hint="eastAsia"/>
        </w:rPr>
        <w:t xml:space="preserve"> </w:t>
      </w:r>
      <w:r>
        <w:t>GigabitEthernet0/0/1</w:t>
      </w:r>
    </w:p>
    <w:p w14:paraId="1987900B" w14:textId="77777777" w:rsidR="00870A08" w:rsidRDefault="00870A08">
      <w:pPr>
        <w:pStyle w:val="aff6"/>
      </w:pPr>
    </w:p>
    <w:p w14:paraId="00ADC773"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w:t>
      </w:r>
    </w:p>
    <w:p w14:paraId="25C924E7" w14:textId="77777777" w:rsidR="00870A08" w:rsidRDefault="003A5418">
      <w:pPr>
        <w:pStyle w:val="aff6"/>
      </w:pPr>
      <w:r>
        <w:t>Route Flags: R - relay, D - download to fib</w:t>
      </w:r>
    </w:p>
    <w:p w14:paraId="30996625" w14:textId="77777777" w:rsidR="00870A08" w:rsidRDefault="003A5418">
      <w:pPr>
        <w:pStyle w:val="aff6"/>
      </w:pPr>
      <w:r>
        <w:t>---------------------------------------------------------------------------</w:t>
      </w:r>
    </w:p>
    <w:p w14:paraId="07F06F93" w14:textId="77777777" w:rsidR="00870A08" w:rsidRDefault="003A5418">
      <w:pPr>
        <w:pStyle w:val="aff6"/>
      </w:pPr>
      <w:r>
        <w:t>Routing Tables: Public</w:t>
      </w:r>
    </w:p>
    <w:p w14:paraId="2DF5193B" w14:textId="77777777" w:rsidR="00870A08" w:rsidRDefault="003A5418">
      <w:pPr>
        <w:pStyle w:val="aff6"/>
      </w:pPr>
      <w:r>
        <w:t xml:space="preserve">         </w:t>
      </w:r>
      <w:proofErr w:type="gramStart"/>
      <w:r>
        <w:t>Destinations :</w:t>
      </w:r>
      <w:proofErr w:type="gramEnd"/>
      <w:r>
        <w:t xml:space="preserve"> 6        Routes : 6        </w:t>
      </w:r>
    </w:p>
    <w:p w14:paraId="2ED5BED2"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90639F8" w14:textId="77777777" w:rsidR="00870A08" w:rsidRDefault="003A5418">
      <w:pPr>
        <w:pStyle w:val="aff6"/>
      </w:pPr>
      <w:r>
        <w:t xml:space="preserve">    127.0.0.0/8   </w:t>
      </w:r>
      <w:r>
        <w:rPr>
          <w:rFonts w:hint="eastAsia"/>
        </w:rPr>
        <w:t xml:space="preserve">   </w:t>
      </w:r>
      <w:proofErr w:type="gramStart"/>
      <w:r>
        <w:t>Direct  0</w:t>
      </w:r>
      <w:proofErr w:type="gramEnd"/>
      <w:r>
        <w:t xml:space="preserve">    0           D   127.0.0.1       </w:t>
      </w:r>
      <w:r>
        <w:rPr>
          <w:rFonts w:hint="eastAsia"/>
        </w:rPr>
        <w:t xml:space="preserve"> </w:t>
      </w:r>
      <w:r>
        <w:t>InLoopBack0</w:t>
      </w:r>
    </w:p>
    <w:p w14:paraId="5EEABFB6" w14:textId="77777777" w:rsidR="00870A08" w:rsidRDefault="003A5418">
      <w:pPr>
        <w:pStyle w:val="aff6"/>
      </w:pPr>
      <w:r>
        <w:t xml:space="preserve">    127.0.0.1/32 </w:t>
      </w:r>
      <w:r>
        <w:rPr>
          <w:rFonts w:hint="eastAsia"/>
        </w:rPr>
        <w:t xml:space="preserve"> </w:t>
      </w:r>
      <w:r>
        <w:t xml:space="preserve"> </w:t>
      </w:r>
      <w:r>
        <w:rPr>
          <w:rFonts w:hint="eastAsia"/>
        </w:rPr>
        <w:t xml:space="preserve">  </w:t>
      </w:r>
      <w:proofErr w:type="gramStart"/>
      <w:r>
        <w:t>Direct  0</w:t>
      </w:r>
      <w:proofErr w:type="gramEnd"/>
      <w:r>
        <w:t xml:space="preserve">    0           D   127.0.0.1       </w:t>
      </w:r>
      <w:r>
        <w:rPr>
          <w:rFonts w:hint="eastAsia"/>
        </w:rPr>
        <w:t xml:space="preserve"> </w:t>
      </w:r>
      <w:r>
        <w:t>InLoopBack0</w:t>
      </w:r>
    </w:p>
    <w:p w14:paraId="6EC99EC1" w14:textId="77777777" w:rsidR="00870A08" w:rsidRDefault="003A5418">
      <w:pPr>
        <w:pStyle w:val="aff6"/>
      </w:pPr>
      <w:r>
        <w:t xml:space="preserve">    172.16.1.0/24 </w:t>
      </w:r>
      <w:r>
        <w:rPr>
          <w:rFonts w:hint="eastAsia"/>
        </w:rPr>
        <w:t xml:space="preserve">  </w:t>
      </w:r>
      <w:r>
        <w:t xml:space="preserve"> </w:t>
      </w:r>
      <w:proofErr w:type="gramStart"/>
      <w:r>
        <w:t>Direct  0</w:t>
      </w:r>
      <w:proofErr w:type="gramEnd"/>
      <w:r>
        <w:t xml:space="preserve">    0           D   172.16.1.100   </w:t>
      </w:r>
      <w:r>
        <w:rPr>
          <w:rFonts w:hint="eastAsia"/>
        </w:rPr>
        <w:t xml:space="preserve"> </w:t>
      </w:r>
      <w:r>
        <w:t>Ethernet</w:t>
      </w:r>
      <w:r>
        <w:rPr>
          <w:rFonts w:hint="eastAsia"/>
        </w:rPr>
        <w:t>1</w:t>
      </w:r>
      <w:r>
        <w:t>/0/</w:t>
      </w:r>
      <w:r>
        <w:rPr>
          <w:rFonts w:hint="eastAsia"/>
        </w:rPr>
        <w:t>1</w:t>
      </w:r>
    </w:p>
    <w:p w14:paraId="47DC32B2" w14:textId="77777777" w:rsidR="00870A08" w:rsidRDefault="003A5418">
      <w:pPr>
        <w:pStyle w:val="aff6"/>
      </w:pPr>
      <w:r>
        <w:t xml:space="preserve">   </w:t>
      </w:r>
      <w:r>
        <w:rPr>
          <w:rFonts w:hint="eastAsia"/>
        </w:rPr>
        <w:t xml:space="preserve"> </w:t>
      </w:r>
      <w:r>
        <w:t>172.16.1.100/</w:t>
      </w:r>
      <w:proofErr w:type="gramStart"/>
      <w:r>
        <w:t xml:space="preserve">32 </w:t>
      </w:r>
      <w:r>
        <w:rPr>
          <w:rFonts w:hint="eastAsia"/>
        </w:rPr>
        <w:t xml:space="preserve"> </w:t>
      </w:r>
      <w:r>
        <w:t>Direct</w:t>
      </w:r>
      <w:proofErr w:type="gramEnd"/>
      <w:r>
        <w:t xml:space="preserve">  0    0           D   127.0.0.1     </w:t>
      </w:r>
      <w:r>
        <w:rPr>
          <w:rFonts w:hint="eastAsia"/>
        </w:rPr>
        <w:t xml:space="preserve">  </w:t>
      </w:r>
      <w:r>
        <w:t>Ethernet</w:t>
      </w:r>
      <w:r>
        <w:rPr>
          <w:rFonts w:hint="eastAsia"/>
        </w:rPr>
        <w:t>1</w:t>
      </w:r>
      <w:r>
        <w:t>/0/</w:t>
      </w:r>
      <w:r>
        <w:rPr>
          <w:rFonts w:hint="eastAsia"/>
        </w:rPr>
        <w:t>1</w:t>
      </w:r>
    </w:p>
    <w:p w14:paraId="6591B5BF" w14:textId="77777777" w:rsidR="00870A08" w:rsidRDefault="003A5418">
      <w:pPr>
        <w:pStyle w:val="aff6"/>
      </w:pPr>
      <w:r>
        <w:t xml:space="preserve">    172.16.2.0/24 </w:t>
      </w:r>
      <w:r>
        <w:rPr>
          <w:rFonts w:hint="eastAsia"/>
        </w:rPr>
        <w:t xml:space="preserve"> </w:t>
      </w:r>
      <w:r>
        <w:t xml:space="preserve"> </w:t>
      </w:r>
      <w:r>
        <w:rPr>
          <w:rFonts w:hint="eastAsia"/>
        </w:rPr>
        <w:t xml:space="preserve"> </w:t>
      </w:r>
      <w:proofErr w:type="gramStart"/>
      <w:r>
        <w:t>Direct  0</w:t>
      </w:r>
      <w:proofErr w:type="gramEnd"/>
      <w:r>
        <w:t xml:space="preserve">    0           D   172.16.2.254    Ethernet</w:t>
      </w:r>
      <w:r>
        <w:rPr>
          <w:rFonts w:hint="eastAsia"/>
        </w:rPr>
        <w:t>1</w:t>
      </w:r>
      <w:r>
        <w:t>/0/</w:t>
      </w:r>
      <w:r>
        <w:rPr>
          <w:rFonts w:hint="eastAsia"/>
        </w:rPr>
        <w:t>0</w:t>
      </w:r>
    </w:p>
    <w:p w14:paraId="21F64D7C" w14:textId="77777777" w:rsidR="00870A08" w:rsidRDefault="003A5418">
      <w:pPr>
        <w:pStyle w:val="aff6"/>
      </w:pPr>
      <w:r>
        <w:t xml:space="preserve">   </w:t>
      </w:r>
      <w:r>
        <w:rPr>
          <w:rFonts w:hint="eastAsia"/>
        </w:rPr>
        <w:t xml:space="preserve"> </w:t>
      </w:r>
      <w:r>
        <w:t>172.16.2.254/</w:t>
      </w:r>
      <w:proofErr w:type="gramStart"/>
      <w:r>
        <w:t>32</w:t>
      </w:r>
      <w:r>
        <w:rPr>
          <w:rFonts w:hint="eastAsia"/>
        </w:rPr>
        <w:t xml:space="preserve">  </w:t>
      </w:r>
      <w:r>
        <w:t>Direct</w:t>
      </w:r>
      <w:proofErr w:type="gramEnd"/>
      <w:r>
        <w:t xml:space="preserve">  0    0           D   127.0.0.1    </w:t>
      </w:r>
      <w:r>
        <w:rPr>
          <w:rFonts w:hint="eastAsia"/>
        </w:rPr>
        <w:t xml:space="preserve">  </w:t>
      </w:r>
      <w:r>
        <w:t xml:space="preserve"> Ethernet1/0/0</w:t>
      </w:r>
    </w:p>
    <w:p w14:paraId="01075382" w14:textId="77777777" w:rsidR="00870A08" w:rsidRDefault="00870A08">
      <w:pPr>
        <w:ind w:firstLineChars="0" w:firstLine="0"/>
      </w:pPr>
    </w:p>
    <w:p w14:paraId="111B6451" w14:textId="77777777" w:rsidR="00870A08" w:rsidRDefault="003A5418">
      <w:pPr>
        <w:ind w:firstLine="420"/>
      </w:pPr>
      <w:r>
        <w:rPr>
          <w:rFonts w:hint="eastAsia"/>
        </w:rPr>
        <w:t>可以观察到并没有</w:t>
      </w:r>
      <w:r>
        <w:rPr>
          <w:rFonts w:hint="eastAsia"/>
        </w:rPr>
        <w:t>R3</w:t>
      </w:r>
      <w:r>
        <w:rPr>
          <w:rFonts w:hint="eastAsia"/>
        </w:rPr>
        <w:t>上</w:t>
      </w:r>
      <w:r>
        <w:rPr>
          <w:rFonts w:hint="eastAsia"/>
        </w:rPr>
        <w:t>192.168.1.0</w:t>
      </w:r>
      <w:r>
        <w:rPr>
          <w:rFonts w:hint="eastAsia"/>
        </w:rPr>
        <w:t>所在直连网段的路由条目，说明</w:t>
      </w:r>
      <w:r>
        <w:rPr>
          <w:rFonts w:hint="eastAsia"/>
        </w:rPr>
        <w:t>R3</w:t>
      </w:r>
      <w:r>
        <w:rPr>
          <w:rFonts w:hint="eastAsia"/>
        </w:rPr>
        <w:t>上的</w:t>
      </w:r>
      <w:r>
        <w:rPr>
          <w:rFonts w:hint="eastAsia"/>
          <w:b/>
        </w:rPr>
        <w:t>undo rip output</w:t>
      </w:r>
      <w:r>
        <w:rPr>
          <w:rFonts w:hint="eastAsia"/>
        </w:rPr>
        <w:t>命令，已经生效，不再发送任何</w:t>
      </w:r>
      <w:r>
        <w:rPr>
          <w:rFonts w:hint="eastAsia"/>
        </w:rPr>
        <w:t>RIP</w:t>
      </w:r>
      <w:r>
        <w:rPr>
          <w:rFonts w:hint="eastAsia"/>
        </w:rPr>
        <w:t>路由更新。</w:t>
      </w:r>
    </w:p>
    <w:p w14:paraId="62E432D8" w14:textId="77777777" w:rsidR="00870A08" w:rsidRDefault="003A5418">
      <w:pPr>
        <w:ind w:firstLine="420"/>
      </w:pPr>
      <w:r>
        <w:rPr>
          <w:rFonts w:hint="eastAsia"/>
        </w:rPr>
        <w:t>在</w:t>
      </w:r>
      <w:r>
        <w:rPr>
          <w:rFonts w:hint="eastAsia"/>
        </w:rPr>
        <w:t>R3</w:t>
      </w:r>
      <w:r>
        <w:rPr>
          <w:rFonts w:hint="eastAsia"/>
        </w:rPr>
        <w:t>上配置与</w:t>
      </w:r>
      <w:r>
        <w:rPr>
          <w:rFonts w:hint="eastAsia"/>
        </w:rPr>
        <w:t>R1</w:t>
      </w:r>
      <w:r>
        <w:rPr>
          <w:rFonts w:hint="eastAsia"/>
        </w:rPr>
        <w:t>间的单播更新。</w:t>
      </w:r>
    </w:p>
    <w:p w14:paraId="677F6F61" w14:textId="77777777" w:rsidR="00870A08" w:rsidRDefault="003A5418">
      <w:pPr>
        <w:pStyle w:val="aff6"/>
      </w:pPr>
      <w:r>
        <w:t>[R</w:t>
      </w:r>
      <w:proofErr w:type="gramStart"/>
      <w:r>
        <w:t>3]rip</w:t>
      </w:r>
      <w:proofErr w:type="gramEnd"/>
      <w:r>
        <w:t xml:space="preserve"> 1</w:t>
      </w:r>
    </w:p>
    <w:p w14:paraId="1EE0DBC5" w14:textId="77777777" w:rsidR="00870A08" w:rsidRDefault="003A5418">
      <w:pPr>
        <w:pStyle w:val="aff6"/>
      </w:pPr>
      <w:r>
        <w:t>[R3-rip-</w:t>
      </w:r>
      <w:proofErr w:type="gramStart"/>
      <w:r>
        <w:t>1]peer</w:t>
      </w:r>
      <w:proofErr w:type="gramEnd"/>
      <w:r>
        <w:t xml:space="preserve"> 172.16.1.254</w:t>
      </w:r>
    </w:p>
    <w:p w14:paraId="335BCDE3" w14:textId="77777777" w:rsidR="00870A08" w:rsidRDefault="00870A08">
      <w:pPr>
        <w:pStyle w:val="aff6"/>
        <w:rPr>
          <w:szCs w:val="24"/>
        </w:rPr>
      </w:pPr>
    </w:p>
    <w:p w14:paraId="63F65594" w14:textId="77777777" w:rsidR="00870A08" w:rsidRDefault="003A5418">
      <w:pPr>
        <w:ind w:firstLine="420"/>
      </w:pPr>
      <w:r>
        <w:rPr>
          <w:rFonts w:hint="eastAsia"/>
        </w:rPr>
        <w:lastRenderedPageBreak/>
        <w:t>配置完成后，等待一段时间，路由表收敛后，在</w:t>
      </w:r>
      <w:r>
        <w:t>R1</w:t>
      </w:r>
      <w:r>
        <w:rPr>
          <w:rFonts w:hint="eastAsia"/>
        </w:rPr>
        <w:t>上查看路由表</w:t>
      </w:r>
      <w:r>
        <w:rPr>
          <w:rStyle w:val="Char1"/>
          <w:rFonts w:hint="eastAsia"/>
        </w:rPr>
        <w:t>。</w:t>
      </w:r>
    </w:p>
    <w:p w14:paraId="7C3DFFFB" w14:textId="77777777" w:rsidR="00870A08" w:rsidRDefault="003A5418">
      <w:pPr>
        <w:pStyle w:val="aff6"/>
      </w:pPr>
      <w:r>
        <w:t>[R1-rip-</w:t>
      </w:r>
      <w:proofErr w:type="gramStart"/>
      <w:r>
        <w:t>1]display</w:t>
      </w:r>
      <w:proofErr w:type="gramEnd"/>
      <w:r>
        <w:t xml:space="preserve"> </w:t>
      </w:r>
      <w:proofErr w:type="spellStart"/>
      <w:r>
        <w:t>ip</w:t>
      </w:r>
      <w:proofErr w:type="spellEnd"/>
      <w:r>
        <w:t xml:space="preserve"> routing-table</w:t>
      </w:r>
    </w:p>
    <w:p w14:paraId="71922BA1" w14:textId="77777777" w:rsidR="00870A08" w:rsidRDefault="003A5418">
      <w:pPr>
        <w:pStyle w:val="aff6"/>
      </w:pPr>
      <w:r>
        <w:t>Route Flags: R - relay, D - download to fib</w:t>
      </w:r>
    </w:p>
    <w:p w14:paraId="0FA0AB9D" w14:textId="77777777" w:rsidR="00870A08" w:rsidRDefault="003A5418">
      <w:pPr>
        <w:pStyle w:val="aff6"/>
      </w:pPr>
      <w:r>
        <w:t>---------------------------------------------------------------------------</w:t>
      </w:r>
    </w:p>
    <w:p w14:paraId="21E45DB6" w14:textId="77777777" w:rsidR="00870A08" w:rsidRDefault="003A5418">
      <w:pPr>
        <w:pStyle w:val="aff6"/>
      </w:pPr>
      <w:r>
        <w:t>Routing Tables: Public</w:t>
      </w:r>
    </w:p>
    <w:p w14:paraId="50EBC105" w14:textId="77777777" w:rsidR="00870A08" w:rsidRDefault="003A5418">
      <w:pPr>
        <w:pStyle w:val="aff6"/>
      </w:pPr>
      <w:r>
        <w:t xml:space="preserve">         </w:t>
      </w:r>
      <w:proofErr w:type="gramStart"/>
      <w:r>
        <w:t>Destinations :</w:t>
      </w:r>
      <w:proofErr w:type="gramEnd"/>
      <w:r>
        <w:t xml:space="preserve"> 5        Routes : 5        </w:t>
      </w:r>
    </w:p>
    <w:p w14:paraId="7F58B59A"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093BDE84" w14:textId="77777777" w:rsidR="00870A08" w:rsidRDefault="003A5418">
      <w:pPr>
        <w:pStyle w:val="aff6"/>
      </w:pPr>
      <w:r>
        <w:t xml:space="preserve">   127.0.0.0/8   </w:t>
      </w:r>
      <w:r>
        <w:rPr>
          <w:rFonts w:hint="eastAsia"/>
        </w:rPr>
        <w:t xml:space="preserve">   </w:t>
      </w:r>
      <w:proofErr w:type="gramStart"/>
      <w:r>
        <w:t>Direct  0</w:t>
      </w:r>
      <w:proofErr w:type="gramEnd"/>
      <w:r>
        <w:t xml:space="preserve">    0           D   127.0.0.1       InLoopBack0</w:t>
      </w:r>
    </w:p>
    <w:p w14:paraId="58D4344F"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InLoopBack0</w:t>
      </w:r>
    </w:p>
    <w:p w14:paraId="5FE7AA0B" w14:textId="77777777" w:rsidR="00870A08" w:rsidRDefault="003A5418">
      <w:pPr>
        <w:pStyle w:val="aff6"/>
      </w:pPr>
      <w:r>
        <w:t xml:space="preserve">   172.16.1.0/24  </w:t>
      </w:r>
      <w:r>
        <w:rPr>
          <w:rFonts w:hint="eastAsia"/>
        </w:rPr>
        <w:t xml:space="preserve">  </w:t>
      </w:r>
      <w:proofErr w:type="gramStart"/>
      <w:r>
        <w:t>Direct  0</w:t>
      </w:r>
      <w:proofErr w:type="gramEnd"/>
      <w:r>
        <w:t xml:space="preserve">    0          D   172.16.1.254</w:t>
      </w:r>
      <w:r>
        <w:rPr>
          <w:rFonts w:hint="eastAsia"/>
        </w:rPr>
        <w:t xml:space="preserve"> </w:t>
      </w:r>
      <w:r>
        <w:t>GigabitEthernet0/0/1</w:t>
      </w:r>
    </w:p>
    <w:p w14:paraId="55733EB0" w14:textId="77777777" w:rsidR="00870A08" w:rsidRDefault="003A5418">
      <w:pPr>
        <w:pStyle w:val="aff6"/>
      </w:pPr>
      <w:r>
        <w:t xml:space="preserve">   172.16.1.254/32</w:t>
      </w:r>
      <w:r>
        <w:rPr>
          <w:rFonts w:hint="eastAsia"/>
        </w:rPr>
        <w:t xml:space="preserve"> </w:t>
      </w:r>
      <w:r>
        <w:t>Direct</w:t>
      </w:r>
      <w:r>
        <w:rPr>
          <w:rFonts w:hint="eastAsia"/>
        </w:rPr>
        <w:t xml:space="preserve">  </w:t>
      </w:r>
      <w:r>
        <w:t xml:space="preserve"> 0  </w:t>
      </w:r>
      <w:r>
        <w:rPr>
          <w:rFonts w:hint="eastAsia"/>
        </w:rPr>
        <w:t xml:space="preserve"> </w:t>
      </w:r>
      <w:r>
        <w:t xml:space="preserve"> 0      </w:t>
      </w:r>
      <w:r>
        <w:rPr>
          <w:rFonts w:hint="eastAsia"/>
        </w:rPr>
        <w:t xml:space="preserve">    </w:t>
      </w:r>
      <w:r>
        <w:t xml:space="preserve">D   127.0.0.1   </w:t>
      </w:r>
      <w:r>
        <w:rPr>
          <w:rFonts w:hint="eastAsia"/>
        </w:rPr>
        <w:t xml:space="preserve">  </w:t>
      </w:r>
      <w:r>
        <w:t>GigabitEthernet0/0/1</w:t>
      </w:r>
    </w:p>
    <w:p w14:paraId="4138C5D9" w14:textId="77777777" w:rsidR="00870A08" w:rsidRDefault="003A5418">
      <w:pPr>
        <w:pStyle w:val="aff6"/>
      </w:pPr>
      <w:r>
        <w:t xml:space="preserve">   172.16.2.0/24 </w:t>
      </w:r>
      <w:r>
        <w:rPr>
          <w:rFonts w:hint="eastAsia"/>
        </w:rPr>
        <w:t xml:space="preserve"> </w:t>
      </w:r>
      <w:r>
        <w:t xml:space="preserve"> </w:t>
      </w:r>
      <w:r>
        <w:rPr>
          <w:rFonts w:hint="eastAsia"/>
        </w:rPr>
        <w:t xml:space="preserve"> </w:t>
      </w:r>
      <w:r>
        <w:t xml:space="preserve">RIP     </w:t>
      </w:r>
      <w:proofErr w:type="gramStart"/>
      <w:r>
        <w:t>100  1</w:t>
      </w:r>
      <w:proofErr w:type="gramEnd"/>
      <w:r>
        <w:t xml:space="preserve">          D   172.16.1.100 GigabitEthernet0/0/1</w:t>
      </w:r>
    </w:p>
    <w:p w14:paraId="3A0ADC7D" w14:textId="77777777" w:rsidR="00870A08" w:rsidRDefault="00870A08">
      <w:pPr>
        <w:ind w:firstLineChars="0" w:firstLine="0"/>
      </w:pPr>
    </w:p>
    <w:p w14:paraId="4DB98C43" w14:textId="77777777" w:rsidR="00870A08" w:rsidRDefault="003A5418">
      <w:pPr>
        <w:ind w:firstLine="420"/>
      </w:pPr>
      <w:r>
        <w:rPr>
          <w:rFonts w:hint="eastAsia"/>
        </w:rPr>
        <w:t>可以观察到</w:t>
      </w:r>
      <w:r>
        <w:rPr>
          <w:rFonts w:hint="eastAsia"/>
        </w:rPr>
        <w:t>R1</w:t>
      </w:r>
      <w:r>
        <w:rPr>
          <w:rFonts w:hint="eastAsia"/>
        </w:rPr>
        <w:t>上仍然没有</w:t>
      </w:r>
      <w:r>
        <w:rPr>
          <w:rFonts w:hint="eastAsia"/>
        </w:rPr>
        <w:t>192.168.1.0</w:t>
      </w:r>
      <w:r>
        <w:rPr>
          <w:rFonts w:hint="eastAsia"/>
        </w:rPr>
        <w:t>的路由条目。由此可以证明使用命令</w:t>
      </w:r>
      <w:r>
        <w:rPr>
          <w:rFonts w:hint="eastAsia"/>
          <w:b/>
        </w:rPr>
        <w:t>undo rip output</w:t>
      </w:r>
      <w:r>
        <w:rPr>
          <w:rFonts w:hint="eastAsia"/>
        </w:rPr>
        <w:t>来抑制接口，即使配置了单播更新也是无法再以单播的形式发送路由更新的。而在上一步骤当中，当使用</w:t>
      </w:r>
      <w:r>
        <w:rPr>
          <w:rFonts w:hint="eastAsia"/>
          <w:b/>
        </w:rPr>
        <w:t>silent-interface</w:t>
      </w:r>
      <w:r>
        <w:rPr>
          <w:rFonts w:hint="eastAsia"/>
        </w:rPr>
        <w:t>命令配置抑制接口后，再使用</w:t>
      </w:r>
      <w:r>
        <w:rPr>
          <w:rFonts w:hint="eastAsia"/>
          <w:b/>
        </w:rPr>
        <w:t>peer</w:t>
      </w:r>
      <w:r>
        <w:rPr>
          <w:rFonts w:hint="eastAsia"/>
        </w:rPr>
        <w:t>命令指定邻居</w:t>
      </w:r>
      <w:r>
        <w:rPr>
          <w:rFonts w:hint="eastAsia"/>
        </w:rPr>
        <w:t>IP</w:t>
      </w:r>
      <w:r>
        <w:rPr>
          <w:rFonts w:hint="eastAsia"/>
        </w:rPr>
        <w:t>的单播更新目的地址后，单播更新则生效。</w:t>
      </w:r>
    </w:p>
    <w:p w14:paraId="6246D2E9" w14:textId="77777777" w:rsidR="00870A08" w:rsidRDefault="003A5418">
      <w:pPr>
        <w:ind w:firstLine="420"/>
      </w:pPr>
      <w:r>
        <w:rPr>
          <w:rFonts w:hint="eastAsia"/>
        </w:rPr>
        <w:t>在接口下可以使用</w:t>
      </w:r>
      <w:r>
        <w:rPr>
          <w:rFonts w:hint="eastAsia"/>
          <w:b/>
        </w:rPr>
        <w:t>undo rip output</w:t>
      </w:r>
      <w:r>
        <w:rPr>
          <w:rFonts w:hint="eastAsia"/>
        </w:rPr>
        <w:t>命令禁止该接口发送</w:t>
      </w:r>
      <w:r>
        <w:rPr>
          <w:rFonts w:hint="eastAsia"/>
        </w:rPr>
        <w:t>RIP</w:t>
      </w:r>
      <w:r>
        <w:rPr>
          <w:rFonts w:hint="eastAsia"/>
        </w:rPr>
        <w:t>报文，也可以使用</w:t>
      </w:r>
      <w:r>
        <w:rPr>
          <w:rFonts w:hint="eastAsia"/>
          <w:b/>
        </w:rPr>
        <w:t>undo rip input</w:t>
      </w:r>
      <w:r>
        <w:rPr>
          <w:rFonts w:hint="eastAsia"/>
        </w:rPr>
        <w:t>来禁止接口接收</w:t>
      </w:r>
      <w:r>
        <w:rPr>
          <w:rFonts w:hint="eastAsia"/>
        </w:rPr>
        <w:t>RIP</w:t>
      </w:r>
      <w:r>
        <w:rPr>
          <w:rFonts w:hint="eastAsia"/>
        </w:rPr>
        <w:t>报文，通过这两条命令可以灵活的控制接口下对</w:t>
      </w:r>
      <w:r>
        <w:rPr>
          <w:rFonts w:hint="eastAsia"/>
        </w:rPr>
        <w:t>RIP</w:t>
      </w:r>
      <w:r>
        <w:rPr>
          <w:rFonts w:hint="eastAsia"/>
        </w:rPr>
        <w:t>报文的发送和接收，默认情况下是可以接收和发送</w:t>
      </w:r>
      <w:r>
        <w:rPr>
          <w:rFonts w:hint="eastAsia"/>
        </w:rPr>
        <w:t>RIP</w:t>
      </w:r>
      <w:r>
        <w:rPr>
          <w:rFonts w:hint="eastAsia"/>
        </w:rPr>
        <w:t>报文。并且注意</w:t>
      </w:r>
      <w:r>
        <w:rPr>
          <w:rFonts w:hint="eastAsia"/>
          <w:b/>
        </w:rPr>
        <w:t>silent-interface</w:t>
      </w:r>
      <w:r>
        <w:rPr>
          <w:rFonts w:hint="eastAsia"/>
        </w:rPr>
        <w:t>命令的优先级大于</w:t>
      </w:r>
      <w:r>
        <w:rPr>
          <w:rFonts w:hint="eastAsia"/>
          <w:b/>
        </w:rPr>
        <w:t>rip output</w:t>
      </w:r>
      <w:r>
        <w:rPr>
          <w:rFonts w:hint="eastAsia"/>
        </w:rPr>
        <w:t>或</w:t>
      </w:r>
      <w:r>
        <w:rPr>
          <w:rFonts w:hint="eastAsia"/>
          <w:b/>
        </w:rPr>
        <w:t>rip input</w:t>
      </w:r>
      <w:r>
        <w:rPr>
          <w:rFonts w:hint="eastAsia"/>
        </w:rPr>
        <w:t>命令的优先级。</w:t>
      </w:r>
    </w:p>
    <w:p w14:paraId="5216160D" w14:textId="77777777" w:rsidR="00870A08" w:rsidRDefault="003A5418">
      <w:pPr>
        <w:pStyle w:val="af2"/>
        <w:ind w:firstLineChars="0" w:firstLine="0"/>
      </w:pPr>
      <w:bookmarkStart w:id="121" w:name="_Toc8141"/>
      <w:r>
        <w:rPr>
          <w:rFonts w:ascii="微软雅黑" w:hAnsi="微软雅黑" w:hint="eastAsia"/>
        </w:rPr>
        <w:t>7.6</w:t>
      </w:r>
      <w:r>
        <w:rPr>
          <w:rFonts w:hint="eastAsia"/>
        </w:rPr>
        <w:t xml:space="preserve"> RIP</w:t>
      </w:r>
      <w:r>
        <w:rPr>
          <w:rFonts w:hint="eastAsia"/>
        </w:rPr>
        <w:t>与不连续子网</w:t>
      </w:r>
      <w:bookmarkEnd w:id="121"/>
    </w:p>
    <w:p w14:paraId="3458CFA8" w14:textId="77777777" w:rsidR="00870A08" w:rsidRDefault="003A5418">
      <w:pPr>
        <w:pStyle w:val="10"/>
        <w:jc w:val="left"/>
      </w:pPr>
      <w:r>
        <w:rPr>
          <w:rFonts w:hint="eastAsia"/>
        </w:rPr>
        <w:t>原理概述</w:t>
      </w:r>
    </w:p>
    <w:p w14:paraId="4E233F31" w14:textId="77777777" w:rsidR="00870A08" w:rsidRDefault="003A5418">
      <w:pPr>
        <w:ind w:firstLine="420"/>
      </w:pPr>
      <w:r>
        <w:rPr>
          <w:rFonts w:hint="eastAsia"/>
        </w:rPr>
        <w:t>RIP</w:t>
      </w:r>
      <w:r>
        <w:rPr>
          <w:rFonts w:hint="eastAsia"/>
        </w:rPr>
        <w:t>会在主网边界自动汇总，汇总发生时，汇总的子网路由在边界处被抑制掉，而仅通告主网路由。如果一台路由器上有两个接口，网段分别为</w:t>
      </w:r>
      <w:r>
        <w:rPr>
          <w:rFonts w:hint="eastAsia"/>
        </w:rPr>
        <w:t>10.1.1.0/24</w:t>
      </w:r>
      <w:r>
        <w:rPr>
          <w:rFonts w:hint="eastAsia"/>
        </w:rPr>
        <w:t>和</w:t>
      </w:r>
      <w:r>
        <w:rPr>
          <w:rFonts w:hint="eastAsia"/>
        </w:rPr>
        <w:t>172.16.1.0/24</w:t>
      </w:r>
      <w:r>
        <w:rPr>
          <w:rFonts w:hint="eastAsia"/>
        </w:rPr>
        <w:t>，那么在这两个网段的主网边界路由器就会自动将这两个网段汇总成</w:t>
      </w:r>
      <w:r>
        <w:rPr>
          <w:rFonts w:hint="eastAsia"/>
        </w:rPr>
        <w:t>10.0.0.0</w:t>
      </w:r>
      <w:r>
        <w:rPr>
          <w:rFonts w:hint="eastAsia"/>
        </w:rPr>
        <w:t>和</w:t>
      </w:r>
      <w:r>
        <w:rPr>
          <w:rFonts w:hint="eastAsia"/>
        </w:rPr>
        <w:t>172.16.0.0</w:t>
      </w:r>
      <w:r>
        <w:rPr>
          <w:rFonts w:hint="eastAsia"/>
        </w:rPr>
        <w:t>，并通告给其他路由器。如果主网的子网不连续，被其他主网所分隔，主网边界的自动汇总就会带</w:t>
      </w:r>
      <w:r>
        <w:rPr>
          <w:rFonts w:hint="eastAsia"/>
        </w:rPr>
        <w:lastRenderedPageBreak/>
        <w:t>来问题。</w:t>
      </w:r>
    </w:p>
    <w:p w14:paraId="393C0881" w14:textId="77777777" w:rsidR="00870A08" w:rsidRDefault="003A5418">
      <w:pPr>
        <w:pStyle w:val="13"/>
        <w:ind w:firstLine="420"/>
      </w:pPr>
      <w:r>
        <w:rPr>
          <w:rFonts w:hint="eastAsia"/>
        </w:rPr>
        <w:t>连续子网是指所相连的子网属于同一主网；不连续子网是</w:t>
      </w:r>
      <w:proofErr w:type="gramStart"/>
      <w:r>
        <w:rPr>
          <w:rFonts w:hint="eastAsia"/>
        </w:rPr>
        <w:t>指相同</w:t>
      </w:r>
      <w:proofErr w:type="gramEnd"/>
      <w:r>
        <w:rPr>
          <w:rFonts w:hint="eastAsia"/>
        </w:rPr>
        <w:t>主网下的子网被另一主网分隔。</w:t>
      </w:r>
    </w:p>
    <w:p w14:paraId="4F1EFE33" w14:textId="77777777" w:rsidR="00870A08" w:rsidRDefault="003A5418">
      <w:pPr>
        <w:pStyle w:val="10"/>
        <w:jc w:val="left"/>
      </w:pPr>
      <w:r>
        <w:rPr>
          <w:rFonts w:hint="eastAsia"/>
        </w:rPr>
        <w:t>实验目的</w:t>
      </w:r>
    </w:p>
    <w:p w14:paraId="730AD359" w14:textId="77777777" w:rsidR="00870A08" w:rsidRDefault="003A5418">
      <w:pPr>
        <w:pStyle w:val="12"/>
        <w:numPr>
          <w:ilvl w:val="1"/>
          <w:numId w:val="33"/>
        </w:numPr>
        <w:ind w:firstLineChars="0"/>
        <w:jc w:val="left"/>
      </w:pPr>
      <w:r>
        <w:rPr>
          <w:rFonts w:hint="eastAsia"/>
        </w:rPr>
        <w:t>理解连续子网和不连续子网的概念</w:t>
      </w:r>
    </w:p>
    <w:p w14:paraId="015B01F6" w14:textId="77777777" w:rsidR="00870A08" w:rsidRDefault="003A5418">
      <w:pPr>
        <w:pStyle w:val="12"/>
        <w:numPr>
          <w:ilvl w:val="1"/>
          <w:numId w:val="33"/>
        </w:numPr>
        <w:ind w:firstLineChars="0"/>
        <w:jc w:val="left"/>
      </w:pPr>
      <w:r>
        <w:rPr>
          <w:rFonts w:hint="eastAsia"/>
        </w:rPr>
        <w:t>掌握</w:t>
      </w:r>
      <w:r>
        <w:rPr>
          <w:rFonts w:hint="eastAsia"/>
        </w:rPr>
        <w:t>RIPv1</w:t>
      </w:r>
      <w:r>
        <w:rPr>
          <w:rFonts w:hint="eastAsia"/>
        </w:rPr>
        <w:t>中解决不连续子网问题的方法</w:t>
      </w:r>
    </w:p>
    <w:p w14:paraId="1B66DAF7" w14:textId="77777777" w:rsidR="00870A08" w:rsidRDefault="003A5418">
      <w:pPr>
        <w:pStyle w:val="12"/>
        <w:numPr>
          <w:ilvl w:val="1"/>
          <w:numId w:val="33"/>
        </w:numPr>
        <w:ind w:firstLineChars="0"/>
        <w:jc w:val="left"/>
      </w:pPr>
      <w:r>
        <w:rPr>
          <w:rFonts w:hint="eastAsia"/>
        </w:rPr>
        <w:t>掌握</w:t>
      </w:r>
      <w:r>
        <w:rPr>
          <w:rFonts w:hint="eastAsia"/>
        </w:rPr>
        <w:t>RIPv2</w:t>
      </w:r>
      <w:r>
        <w:rPr>
          <w:rFonts w:hint="eastAsia"/>
        </w:rPr>
        <w:t>中解决不连续子网问题的方法</w:t>
      </w:r>
    </w:p>
    <w:p w14:paraId="53EAE9BB" w14:textId="77777777" w:rsidR="00870A08" w:rsidRDefault="003A5418">
      <w:pPr>
        <w:pStyle w:val="12"/>
        <w:numPr>
          <w:ilvl w:val="1"/>
          <w:numId w:val="33"/>
        </w:numPr>
        <w:ind w:firstLineChars="0"/>
        <w:jc w:val="left"/>
      </w:pPr>
      <w:r>
        <w:rPr>
          <w:rFonts w:hint="eastAsia"/>
        </w:rPr>
        <w:t>理解</w:t>
      </w:r>
      <w:r>
        <w:rPr>
          <w:rFonts w:hint="eastAsia"/>
        </w:rPr>
        <w:t>RIPv1</w:t>
      </w:r>
      <w:r>
        <w:rPr>
          <w:rFonts w:hint="eastAsia"/>
        </w:rPr>
        <w:t>与</w:t>
      </w:r>
      <w:r>
        <w:rPr>
          <w:rFonts w:hint="eastAsia"/>
        </w:rPr>
        <w:t>RIPv2</w:t>
      </w:r>
      <w:r>
        <w:rPr>
          <w:rFonts w:hint="eastAsia"/>
        </w:rPr>
        <w:t>的区别</w:t>
      </w:r>
    </w:p>
    <w:p w14:paraId="76159285" w14:textId="77777777" w:rsidR="00870A08" w:rsidRDefault="003A5418">
      <w:pPr>
        <w:pStyle w:val="10"/>
        <w:jc w:val="left"/>
      </w:pPr>
      <w:r>
        <w:rPr>
          <w:rFonts w:hint="eastAsia"/>
        </w:rPr>
        <w:t>实验内容</w:t>
      </w:r>
    </w:p>
    <w:p w14:paraId="34A2E9E9" w14:textId="77777777" w:rsidR="00870A08" w:rsidRDefault="003A5418">
      <w:pPr>
        <w:ind w:firstLine="420"/>
        <w:jc w:val="left"/>
      </w:pPr>
      <w:r>
        <w:rPr>
          <w:rFonts w:hint="eastAsia"/>
        </w:rPr>
        <w:t>在某公司的网络整改项目中，原先</w:t>
      </w:r>
      <w:r>
        <w:rPr>
          <w:rFonts w:hint="eastAsia"/>
        </w:rPr>
        <w:t>R1</w:t>
      </w:r>
      <w:r>
        <w:rPr>
          <w:rFonts w:hint="eastAsia"/>
        </w:rPr>
        <w:t>和</w:t>
      </w:r>
      <w:r>
        <w:rPr>
          <w:rFonts w:hint="eastAsia"/>
        </w:rPr>
        <w:t>R5</w:t>
      </w:r>
      <w:r>
        <w:rPr>
          <w:rFonts w:hint="eastAsia"/>
        </w:rPr>
        <w:t>属于同一主网络</w:t>
      </w:r>
      <w:r>
        <w:rPr>
          <w:rFonts w:hint="eastAsia"/>
        </w:rPr>
        <w:t>10.0.0.0/8</w:t>
      </w:r>
      <w:r>
        <w:rPr>
          <w:rFonts w:hint="eastAsia"/>
        </w:rPr>
        <w:t>，现被</w:t>
      </w:r>
      <w:r>
        <w:rPr>
          <w:rFonts w:hint="eastAsia"/>
        </w:rPr>
        <w:t>R2</w:t>
      </w:r>
      <w:r>
        <w:rPr>
          <w:rFonts w:hint="eastAsia"/>
        </w:rPr>
        <w:t>，</w:t>
      </w:r>
      <w:r>
        <w:rPr>
          <w:rFonts w:hint="eastAsia"/>
        </w:rPr>
        <w:t>R3</w:t>
      </w:r>
      <w:r>
        <w:rPr>
          <w:rFonts w:hint="eastAsia"/>
        </w:rPr>
        <w:t>，</w:t>
      </w:r>
      <w:r>
        <w:rPr>
          <w:rFonts w:hint="eastAsia"/>
        </w:rPr>
        <w:t>R4</w:t>
      </w:r>
      <w:r>
        <w:rPr>
          <w:rFonts w:hint="eastAsia"/>
        </w:rPr>
        <w:t>分离，整网采用了</w:t>
      </w:r>
      <w:r>
        <w:rPr>
          <w:rFonts w:hint="eastAsia"/>
        </w:rPr>
        <w:t>RIPv1</w:t>
      </w:r>
      <w:r>
        <w:rPr>
          <w:rFonts w:hint="eastAsia"/>
        </w:rPr>
        <w:t>协议，发现在该子网不连续的环境下通信出现了些问题，现需要通过额外的配置来解决这些问题，保证所有设备能够互通。</w:t>
      </w:r>
    </w:p>
    <w:p w14:paraId="68F45134" w14:textId="77777777" w:rsidR="00870A08" w:rsidRDefault="003A5418">
      <w:pPr>
        <w:pStyle w:val="10"/>
        <w:jc w:val="left"/>
      </w:pPr>
      <w:r>
        <w:rPr>
          <w:rFonts w:hint="eastAsia"/>
        </w:rPr>
        <w:t>实验拓扑</w:t>
      </w:r>
    </w:p>
    <w:p w14:paraId="7FDC359E" w14:textId="77777777" w:rsidR="00870A08" w:rsidRDefault="003A5418">
      <w:pPr>
        <w:pStyle w:val="aff6"/>
        <w:jc w:val="center"/>
      </w:pPr>
      <w:r>
        <w:rPr>
          <w:noProof/>
          <w:lang w:val="en-GB"/>
        </w:rPr>
        <w:drawing>
          <wp:inline distT="0" distB="0" distL="0" distR="0" wp14:anchorId="24CEBF87" wp14:editId="2A965C16">
            <wp:extent cx="5029835" cy="2752725"/>
            <wp:effectExtent l="19050" t="0" r="0" b="0"/>
            <wp:docPr id="448" name="图片 447"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7" descr="捕获.PNG"/>
                    <pic:cNvPicPr>
                      <a:picLocks noChangeAspect="1"/>
                    </pic:cNvPicPr>
                  </pic:nvPicPr>
                  <pic:blipFill>
                    <a:blip r:embed="rId144" cstate="print">
                      <a:grayscl/>
                    </a:blip>
                    <a:stretch>
                      <a:fillRect/>
                    </a:stretch>
                  </pic:blipFill>
                  <pic:spPr>
                    <a:xfrm>
                      <a:off x="0" y="0"/>
                      <a:ext cx="5029902" cy="2753109"/>
                    </a:xfrm>
                    <a:prstGeom prst="rect">
                      <a:avLst/>
                    </a:prstGeom>
                  </pic:spPr>
                </pic:pic>
              </a:graphicData>
            </a:graphic>
          </wp:inline>
        </w:drawing>
      </w:r>
    </w:p>
    <w:p w14:paraId="3E01E6A9" w14:textId="77777777" w:rsidR="00870A08" w:rsidRDefault="003A5418">
      <w:pPr>
        <w:pStyle w:val="aff6"/>
        <w:jc w:val="center"/>
      </w:pPr>
      <w:r>
        <w:rPr>
          <w:rFonts w:hint="eastAsia"/>
        </w:rPr>
        <w:t>图</w:t>
      </w:r>
      <w:r>
        <w:rPr>
          <w:rFonts w:hint="eastAsia"/>
        </w:rPr>
        <w:t>7-15 RIP</w:t>
      </w:r>
      <w:r>
        <w:rPr>
          <w:rFonts w:hint="eastAsia"/>
        </w:rPr>
        <w:t>与不连续子网拓扑网</w:t>
      </w:r>
    </w:p>
    <w:p w14:paraId="69FAA966" w14:textId="77777777" w:rsidR="00870A08" w:rsidRDefault="003A5418">
      <w:pPr>
        <w:pStyle w:val="10"/>
        <w:jc w:val="left"/>
      </w:pPr>
      <w:r>
        <w:rPr>
          <w:rFonts w:hint="eastAsia"/>
        </w:rPr>
        <w:lastRenderedPageBreak/>
        <w:t>实验编址</w:t>
      </w:r>
    </w:p>
    <w:tbl>
      <w:tblPr>
        <w:tblStyle w:val="af6"/>
        <w:tblW w:w="8522" w:type="dxa"/>
        <w:jc w:val="center"/>
        <w:tblLayout w:type="fixed"/>
        <w:tblLook w:val="04A0" w:firstRow="1" w:lastRow="0" w:firstColumn="1" w:lastColumn="0" w:noHBand="0" w:noVBand="1"/>
      </w:tblPr>
      <w:tblGrid>
        <w:gridCol w:w="1357"/>
        <w:gridCol w:w="1785"/>
        <w:gridCol w:w="1794"/>
        <w:gridCol w:w="1974"/>
        <w:gridCol w:w="1612"/>
      </w:tblGrid>
      <w:tr w:rsidR="00870A08" w14:paraId="68795384" w14:textId="77777777">
        <w:trPr>
          <w:trHeight w:val="471"/>
          <w:jc w:val="center"/>
        </w:trPr>
        <w:tc>
          <w:tcPr>
            <w:tcW w:w="1357" w:type="dxa"/>
            <w:tcBorders>
              <w:top w:val="single" w:sz="4" w:space="0" w:color="auto"/>
              <w:left w:val="single" w:sz="4" w:space="0" w:color="auto"/>
              <w:bottom w:val="single" w:sz="4" w:space="0" w:color="auto"/>
              <w:right w:val="single" w:sz="4" w:space="0" w:color="auto"/>
            </w:tcBorders>
            <w:vAlign w:val="center"/>
          </w:tcPr>
          <w:p w14:paraId="50419D3F" w14:textId="77777777" w:rsidR="00870A08" w:rsidRDefault="003A5418">
            <w:pPr>
              <w:spacing w:line="240" w:lineRule="auto"/>
              <w:ind w:firstLineChars="0" w:firstLine="0"/>
              <w:jc w:val="center"/>
            </w:pPr>
            <w:r>
              <w:rPr>
                <w:rFonts w:hint="eastAsia"/>
              </w:rPr>
              <w:t>设备</w:t>
            </w:r>
          </w:p>
        </w:tc>
        <w:tc>
          <w:tcPr>
            <w:tcW w:w="1785" w:type="dxa"/>
            <w:tcBorders>
              <w:top w:val="single" w:sz="4" w:space="0" w:color="auto"/>
              <w:left w:val="single" w:sz="4" w:space="0" w:color="auto"/>
              <w:bottom w:val="single" w:sz="4" w:space="0" w:color="auto"/>
              <w:right w:val="single" w:sz="4" w:space="0" w:color="auto"/>
            </w:tcBorders>
            <w:vAlign w:val="center"/>
          </w:tcPr>
          <w:p w14:paraId="003A6902" w14:textId="77777777" w:rsidR="00870A08" w:rsidRDefault="003A5418">
            <w:pPr>
              <w:spacing w:line="240" w:lineRule="auto"/>
              <w:ind w:firstLineChars="0" w:firstLine="0"/>
              <w:jc w:val="center"/>
            </w:pPr>
            <w:r>
              <w:rPr>
                <w:rFonts w:hint="eastAsia"/>
              </w:rPr>
              <w:t>接口</w:t>
            </w:r>
          </w:p>
        </w:tc>
        <w:tc>
          <w:tcPr>
            <w:tcW w:w="1794" w:type="dxa"/>
            <w:tcBorders>
              <w:top w:val="single" w:sz="4" w:space="0" w:color="auto"/>
              <w:left w:val="single" w:sz="4" w:space="0" w:color="auto"/>
              <w:bottom w:val="single" w:sz="4" w:space="0" w:color="auto"/>
              <w:right w:val="single" w:sz="4" w:space="0" w:color="auto"/>
            </w:tcBorders>
            <w:vAlign w:val="center"/>
          </w:tcPr>
          <w:p w14:paraId="5BDB3383" w14:textId="77777777" w:rsidR="00870A08" w:rsidRDefault="003A5418">
            <w:pPr>
              <w:spacing w:line="240" w:lineRule="auto"/>
              <w:ind w:firstLineChars="0" w:firstLine="0"/>
              <w:jc w:val="center"/>
            </w:pPr>
            <w:r>
              <w:t>IP</w:t>
            </w:r>
            <w:r>
              <w:rPr>
                <w:rFonts w:hint="eastAsia"/>
              </w:rPr>
              <w:t>地址</w:t>
            </w:r>
          </w:p>
        </w:tc>
        <w:tc>
          <w:tcPr>
            <w:tcW w:w="1974" w:type="dxa"/>
            <w:tcBorders>
              <w:top w:val="single" w:sz="4" w:space="0" w:color="auto"/>
              <w:left w:val="single" w:sz="4" w:space="0" w:color="auto"/>
              <w:bottom w:val="single" w:sz="4" w:space="0" w:color="auto"/>
              <w:right w:val="single" w:sz="4" w:space="0" w:color="auto"/>
            </w:tcBorders>
            <w:vAlign w:val="center"/>
          </w:tcPr>
          <w:p w14:paraId="035414DE" w14:textId="77777777" w:rsidR="00870A08" w:rsidRDefault="003A5418">
            <w:pPr>
              <w:spacing w:line="240" w:lineRule="auto"/>
              <w:ind w:firstLineChars="0" w:firstLine="0"/>
              <w:jc w:val="center"/>
            </w:pPr>
            <w:r>
              <w:rPr>
                <w:rFonts w:hint="eastAsia"/>
              </w:rPr>
              <w:t>子网掩码</w:t>
            </w:r>
          </w:p>
        </w:tc>
        <w:tc>
          <w:tcPr>
            <w:tcW w:w="1612" w:type="dxa"/>
            <w:tcBorders>
              <w:top w:val="single" w:sz="4" w:space="0" w:color="auto"/>
              <w:left w:val="single" w:sz="4" w:space="0" w:color="auto"/>
              <w:bottom w:val="single" w:sz="4" w:space="0" w:color="auto"/>
              <w:right w:val="single" w:sz="4" w:space="0" w:color="auto"/>
            </w:tcBorders>
            <w:vAlign w:val="center"/>
          </w:tcPr>
          <w:p w14:paraId="4BB13634" w14:textId="77777777" w:rsidR="00870A08" w:rsidRDefault="003A5418">
            <w:pPr>
              <w:spacing w:line="240" w:lineRule="auto"/>
              <w:ind w:firstLineChars="0" w:firstLine="0"/>
              <w:jc w:val="center"/>
            </w:pPr>
            <w:r>
              <w:rPr>
                <w:rFonts w:hint="eastAsia"/>
              </w:rPr>
              <w:t>默认网关</w:t>
            </w:r>
          </w:p>
        </w:tc>
      </w:tr>
      <w:tr w:rsidR="00870A08" w14:paraId="19D3F263" w14:textId="77777777">
        <w:trPr>
          <w:jc w:val="center"/>
        </w:trPr>
        <w:tc>
          <w:tcPr>
            <w:tcW w:w="1357" w:type="dxa"/>
            <w:tcBorders>
              <w:top w:val="single" w:sz="4" w:space="0" w:color="auto"/>
              <w:left w:val="single" w:sz="4" w:space="0" w:color="auto"/>
              <w:bottom w:val="single" w:sz="4" w:space="0" w:color="auto"/>
              <w:right w:val="single" w:sz="4" w:space="0" w:color="auto"/>
            </w:tcBorders>
            <w:vAlign w:val="center"/>
          </w:tcPr>
          <w:p w14:paraId="1185CBA5" w14:textId="77777777" w:rsidR="00870A08" w:rsidRDefault="003A5418">
            <w:pPr>
              <w:spacing w:line="240" w:lineRule="auto"/>
              <w:ind w:firstLineChars="0" w:firstLine="0"/>
              <w:jc w:val="center"/>
            </w:pPr>
            <w:r>
              <w:t>R1</w:t>
            </w:r>
            <w:r>
              <w:rPr>
                <w:rFonts w:hint="eastAsia"/>
              </w:rPr>
              <w:t>(AR1220)</w:t>
            </w:r>
          </w:p>
        </w:tc>
        <w:tc>
          <w:tcPr>
            <w:tcW w:w="1785" w:type="dxa"/>
            <w:tcBorders>
              <w:top w:val="single" w:sz="4" w:space="0" w:color="auto"/>
              <w:left w:val="single" w:sz="4" w:space="0" w:color="auto"/>
              <w:bottom w:val="single" w:sz="4" w:space="0" w:color="auto"/>
              <w:right w:val="single" w:sz="4" w:space="0" w:color="auto"/>
            </w:tcBorders>
            <w:vAlign w:val="center"/>
          </w:tcPr>
          <w:p w14:paraId="54E22081" w14:textId="77777777" w:rsidR="00870A08" w:rsidRDefault="003A5418">
            <w:pPr>
              <w:spacing w:line="240" w:lineRule="auto"/>
              <w:ind w:firstLineChars="0" w:firstLine="0"/>
              <w:jc w:val="center"/>
            </w:pPr>
            <w:r>
              <w:t xml:space="preserve">Ethernet </w:t>
            </w:r>
            <w:r>
              <w:rPr>
                <w:rFonts w:hint="eastAsia"/>
              </w:rPr>
              <w:t>1</w:t>
            </w:r>
            <w:r>
              <w:t>/0/0</w:t>
            </w:r>
          </w:p>
        </w:tc>
        <w:tc>
          <w:tcPr>
            <w:tcW w:w="1794" w:type="dxa"/>
            <w:tcBorders>
              <w:top w:val="single" w:sz="4" w:space="0" w:color="auto"/>
              <w:left w:val="single" w:sz="4" w:space="0" w:color="auto"/>
              <w:bottom w:val="single" w:sz="4" w:space="0" w:color="auto"/>
              <w:right w:val="single" w:sz="4" w:space="0" w:color="auto"/>
            </w:tcBorders>
            <w:vAlign w:val="center"/>
          </w:tcPr>
          <w:p w14:paraId="0205CB1C" w14:textId="77777777" w:rsidR="00870A08" w:rsidRDefault="003A5418">
            <w:pPr>
              <w:spacing w:line="240" w:lineRule="auto"/>
              <w:ind w:firstLineChars="0" w:firstLine="0"/>
              <w:jc w:val="center"/>
            </w:pPr>
            <w:r>
              <w:t>1</w:t>
            </w:r>
            <w:r>
              <w:rPr>
                <w:rFonts w:hint="eastAsia"/>
              </w:rPr>
              <w:t>0.0.12.1</w:t>
            </w:r>
          </w:p>
        </w:tc>
        <w:tc>
          <w:tcPr>
            <w:tcW w:w="1974" w:type="dxa"/>
            <w:tcBorders>
              <w:top w:val="single" w:sz="4" w:space="0" w:color="auto"/>
              <w:left w:val="single" w:sz="4" w:space="0" w:color="auto"/>
              <w:bottom w:val="single" w:sz="4" w:space="0" w:color="auto"/>
              <w:right w:val="single" w:sz="4" w:space="0" w:color="auto"/>
            </w:tcBorders>
            <w:vAlign w:val="center"/>
          </w:tcPr>
          <w:p w14:paraId="334DA745" w14:textId="77777777" w:rsidR="00870A08" w:rsidRDefault="003A5418">
            <w:pPr>
              <w:spacing w:line="240" w:lineRule="auto"/>
              <w:ind w:firstLineChars="0" w:firstLine="0"/>
              <w:jc w:val="center"/>
            </w:pPr>
            <w:r>
              <w:t>255.255.255.0</w:t>
            </w:r>
          </w:p>
        </w:tc>
        <w:tc>
          <w:tcPr>
            <w:tcW w:w="1612" w:type="dxa"/>
            <w:tcBorders>
              <w:top w:val="single" w:sz="4" w:space="0" w:color="auto"/>
              <w:left w:val="single" w:sz="4" w:space="0" w:color="auto"/>
              <w:bottom w:val="single" w:sz="4" w:space="0" w:color="auto"/>
              <w:right w:val="single" w:sz="4" w:space="0" w:color="auto"/>
            </w:tcBorders>
            <w:vAlign w:val="center"/>
          </w:tcPr>
          <w:p w14:paraId="4516E174" w14:textId="77777777" w:rsidR="00870A08" w:rsidRDefault="003A5418">
            <w:pPr>
              <w:spacing w:line="240" w:lineRule="auto"/>
              <w:ind w:firstLineChars="0" w:firstLine="0"/>
              <w:jc w:val="center"/>
            </w:pPr>
            <w:r>
              <w:rPr>
                <w:rFonts w:hint="eastAsia"/>
              </w:rPr>
              <w:t>N/A</w:t>
            </w:r>
          </w:p>
        </w:tc>
      </w:tr>
      <w:tr w:rsidR="00870A08" w14:paraId="7E638B5D" w14:textId="77777777">
        <w:trPr>
          <w:jc w:val="center"/>
        </w:trPr>
        <w:tc>
          <w:tcPr>
            <w:tcW w:w="1357" w:type="dxa"/>
            <w:vMerge w:val="restart"/>
            <w:tcBorders>
              <w:top w:val="single" w:sz="4" w:space="0" w:color="auto"/>
              <w:left w:val="single" w:sz="4" w:space="0" w:color="auto"/>
              <w:bottom w:val="single" w:sz="4" w:space="0" w:color="auto"/>
              <w:right w:val="single" w:sz="4" w:space="0" w:color="auto"/>
            </w:tcBorders>
            <w:vAlign w:val="center"/>
          </w:tcPr>
          <w:p w14:paraId="7306923C" w14:textId="77777777" w:rsidR="00870A08" w:rsidRDefault="003A5418">
            <w:pPr>
              <w:spacing w:line="240" w:lineRule="auto"/>
              <w:ind w:firstLineChars="0" w:firstLine="0"/>
              <w:jc w:val="center"/>
            </w:pPr>
            <w:r>
              <w:t>R2</w:t>
            </w:r>
            <w:r>
              <w:rPr>
                <w:rFonts w:hint="eastAsia"/>
              </w:rPr>
              <w:t>(AR1220)</w:t>
            </w:r>
          </w:p>
        </w:tc>
        <w:tc>
          <w:tcPr>
            <w:tcW w:w="1785" w:type="dxa"/>
            <w:tcBorders>
              <w:top w:val="single" w:sz="4" w:space="0" w:color="auto"/>
              <w:left w:val="single" w:sz="4" w:space="0" w:color="auto"/>
              <w:bottom w:val="single" w:sz="4" w:space="0" w:color="auto"/>
              <w:right w:val="single" w:sz="4" w:space="0" w:color="auto"/>
            </w:tcBorders>
            <w:vAlign w:val="center"/>
          </w:tcPr>
          <w:p w14:paraId="5E24F291" w14:textId="77777777" w:rsidR="00870A08" w:rsidRDefault="003A5418">
            <w:pPr>
              <w:spacing w:line="240" w:lineRule="auto"/>
              <w:ind w:firstLineChars="0" w:firstLine="0"/>
              <w:jc w:val="center"/>
            </w:pPr>
            <w:r>
              <w:t xml:space="preserve">Ethernet </w:t>
            </w:r>
            <w:r>
              <w:rPr>
                <w:rFonts w:hint="eastAsia"/>
              </w:rPr>
              <w:t>1</w:t>
            </w:r>
            <w:r>
              <w:t>/0/0</w:t>
            </w:r>
          </w:p>
        </w:tc>
        <w:tc>
          <w:tcPr>
            <w:tcW w:w="1794" w:type="dxa"/>
            <w:tcBorders>
              <w:top w:val="single" w:sz="4" w:space="0" w:color="auto"/>
              <w:left w:val="single" w:sz="4" w:space="0" w:color="auto"/>
              <w:bottom w:val="single" w:sz="4" w:space="0" w:color="auto"/>
              <w:right w:val="single" w:sz="4" w:space="0" w:color="auto"/>
            </w:tcBorders>
            <w:vAlign w:val="center"/>
          </w:tcPr>
          <w:p w14:paraId="4A7A9EBC" w14:textId="77777777" w:rsidR="00870A08" w:rsidRDefault="003A5418">
            <w:pPr>
              <w:spacing w:line="240" w:lineRule="auto"/>
              <w:ind w:firstLineChars="0" w:firstLine="0"/>
              <w:jc w:val="center"/>
            </w:pPr>
            <w:r>
              <w:t>10.0.12.2</w:t>
            </w:r>
          </w:p>
        </w:tc>
        <w:tc>
          <w:tcPr>
            <w:tcW w:w="1974" w:type="dxa"/>
            <w:tcBorders>
              <w:top w:val="single" w:sz="4" w:space="0" w:color="auto"/>
              <w:left w:val="single" w:sz="4" w:space="0" w:color="auto"/>
              <w:bottom w:val="single" w:sz="4" w:space="0" w:color="auto"/>
              <w:right w:val="single" w:sz="4" w:space="0" w:color="auto"/>
            </w:tcBorders>
            <w:vAlign w:val="center"/>
          </w:tcPr>
          <w:p w14:paraId="5D286803" w14:textId="77777777" w:rsidR="00870A08" w:rsidRDefault="003A5418">
            <w:pPr>
              <w:spacing w:line="240" w:lineRule="auto"/>
              <w:ind w:firstLineChars="0" w:firstLine="0"/>
              <w:jc w:val="center"/>
            </w:pPr>
            <w:r>
              <w:t>255.255.255.0</w:t>
            </w:r>
          </w:p>
        </w:tc>
        <w:tc>
          <w:tcPr>
            <w:tcW w:w="1612" w:type="dxa"/>
            <w:tcBorders>
              <w:top w:val="single" w:sz="4" w:space="0" w:color="auto"/>
              <w:left w:val="single" w:sz="4" w:space="0" w:color="auto"/>
              <w:bottom w:val="single" w:sz="4" w:space="0" w:color="auto"/>
              <w:right w:val="single" w:sz="4" w:space="0" w:color="auto"/>
            </w:tcBorders>
            <w:vAlign w:val="center"/>
          </w:tcPr>
          <w:p w14:paraId="722B337F" w14:textId="77777777" w:rsidR="00870A08" w:rsidRDefault="003A5418">
            <w:pPr>
              <w:spacing w:line="240" w:lineRule="auto"/>
              <w:ind w:firstLineChars="0" w:firstLine="0"/>
              <w:jc w:val="center"/>
            </w:pPr>
            <w:r>
              <w:rPr>
                <w:rFonts w:hint="eastAsia"/>
              </w:rPr>
              <w:t>N/A</w:t>
            </w:r>
          </w:p>
        </w:tc>
      </w:tr>
      <w:tr w:rsidR="00870A08" w14:paraId="505A2C9B" w14:textId="77777777">
        <w:trPr>
          <w:jc w:val="center"/>
        </w:trPr>
        <w:tc>
          <w:tcPr>
            <w:tcW w:w="1357" w:type="dxa"/>
            <w:vMerge/>
            <w:tcBorders>
              <w:top w:val="single" w:sz="4" w:space="0" w:color="auto"/>
              <w:left w:val="single" w:sz="4" w:space="0" w:color="auto"/>
              <w:bottom w:val="single" w:sz="4" w:space="0" w:color="auto"/>
              <w:right w:val="single" w:sz="4" w:space="0" w:color="auto"/>
            </w:tcBorders>
            <w:vAlign w:val="center"/>
          </w:tcPr>
          <w:p w14:paraId="4BE67548" w14:textId="77777777" w:rsidR="00870A08" w:rsidRDefault="00870A08">
            <w:pPr>
              <w:widowControl/>
              <w:adjustRightInd/>
              <w:snapToGrid/>
              <w:ind w:firstLine="420"/>
              <w:jc w:val="center"/>
            </w:pPr>
          </w:p>
        </w:tc>
        <w:tc>
          <w:tcPr>
            <w:tcW w:w="1785" w:type="dxa"/>
            <w:tcBorders>
              <w:top w:val="single" w:sz="4" w:space="0" w:color="auto"/>
              <w:left w:val="single" w:sz="4" w:space="0" w:color="auto"/>
              <w:bottom w:val="single" w:sz="4" w:space="0" w:color="auto"/>
              <w:right w:val="single" w:sz="4" w:space="0" w:color="auto"/>
            </w:tcBorders>
            <w:vAlign w:val="center"/>
          </w:tcPr>
          <w:p w14:paraId="632E26CB" w14:textId="77777777" w:rsidR="00870A08" w:rsidRDefault="003A5418">
            <w:pPr>
              <w:spacing w:line="240" w:lineRule="auto"/>
              <w:ind w:firstLineChars="0" w:firstLine="0"/>
              <w:jc w:val="center"/>
            </w:pPr>
            <w:r>
              <w:t xml:space="preserve">Serial </w:t>
            </w:r>
            <w:r>
              <w:rPr>
                <w:rFonts w:hint="eastAsia"/>
              </w:rPr>
              <w:t>2</w:t>
            </w:r>
            <w:r>
              <w:t>/0/0</w:t>
            </w:r>
          </w:p>
        </w:tc>
        <w:tc>
          <w:tcPr>
            <w:tcW w:w="1794" w:type="dxa"/>
            <w:tcBorders>
              <w:top w:val="single" w:sz="4" w:space="0" w:color="auto"/>
              <w:left w:val="single" w:sz="4" w:space="0" w:color="auto"/>
              <w:bottom w:val="single" w:sz="4" w:space="0" w:color="auto"/>
              <w:right w:val="single" w:sz="4" w:space="0" w:color="auto"/>
            </w:tcBorders>
            <w:vAlign w:val="center"/>
          </w:tcPr>
          <w:p w14:paraId="7C931934" w14:textId="77777777" w:rsidR="00870A08" w:rsidRDefault="003A5418">
            <w:pPr>
              <w:spacing w:line="240" w:lineRule="auto"/>
              <w:ind w:firstLineChars="0" w:firstLine="0"/>
              <w:jc w:val="center"/>
            </w:pPr>
            <w:r>
              <w:t>1</w:t>
            </w:r>
            <w:r>
              <w:rPr>
                <w:rFonts w:hint="eastAsia"/>
              </w:rPr>
              <w:t>92.168</w:t>
            </w:r>
            <w:r>
              <w:t>.23.2</w:t>
            </w:r>
          </w:p>
        </w:tc>
        <w:tc>
          <w:tcPr>
            <w:tcW w:w="1974" w:type="dxa"/>
            <w:tcBorders>
              <w:top w:val="single" w:sz="4" w:space="0" w:color="auto"/>
              <w:left w:val="single" w:sz="4" w:space="0" w:color="auto"/>
              <w:bottom w:val="single" w:sz="4" w:space="0" w:color="auto"/>
              <w:right w:val="single" w:sz="4" w:space="0" w:color="auto"/>
            </w:tcBorders>
            <w:vAlign w:val="center"/>
          </w:tcPr>
          <w:p w14:paraId="323AC977" w14:textId="77777777" w:rsidR="00870A08" w:rsidRDefault="003A5418">
            <w:pPr>
              <w:spacing w:line="240" w:lineRule="auto"/>
              <w:ind w:firstLineChars="0" w:firstLine="0"/>
              <w:jc w:val="center"/>
            </w:pPr>
            <w:r>
              <w:t>255.255.255.0</w:t>
            </w:r>
          </w:p>
        </w:tc>
        <w:tc>
          <w:tcPr>
            <w:tcW w:w="1612" w:type="dxa"/>
            <w:tcBorders>
              <w:top w:val="single" w:sz="4" w:space="0" w:color="auto"/>
              <w:left w:val="single" w:sz="4" w:space="0" w:color="auto"/>
              <w:bottom w:val="single" w:sz="4" w:space="0" w:color="auto"/>
              <w:right w:val="single" w:sz="4" w:space="0" w:color="auto"/>
            </w:tcBorders>
            <w:vAlign w:val="center"/>
          </w:tcPr>
          <w:p w14:paraId="144FB186" w14:textId="77777777" w:rsidR="00870A08" w:rsidRDefault="003A5418">
            <w:pPr>
              <w:spacing w:line="240" w:lineRule="auto"/>
              <w:ind w:firstLineChars="0" w:firstLine="0"/>
              <w:jc w:val="center"/>
            </w:pPr>
            <w:r>
              <w:rPr>
                <w:rFonts w:hint="eastAsia"/>
              </w:rPr>
              <w:t>N/A</w:t>
            </w:r>
          </w:p>
        </w:tc>
      </w:tr>
      <w:tr w:rsidR="00870A08" w14:paraId="0FF68980" w14:textId="77777777">
        <w:trPr>
          <w:jc w:val="center"/>
        </w:trPr>
        <w:tc>
          <w:tcPr>
            <w:tcW w:w="1357" w:type="dxa"/>
            <w:vMerge w:val="restart"/>
            <w:tcBorders>
              <w:top w:val="single" w:sz="4" w:space="0" w:color="auto"/>
              <w:left w:val="single" w:sz="4" w:space="0" w:color="auto"/>
              <w:bottom w:val="single" w:sz="4" w:space="0" w:color="auto"/>
              <w:right w:val="single" w:sz="4" w:space="0" w:color="auto"/>
            </w:tcBorders>
            <w:vAlign w:val="center"/>
          </w:tcPr>
          <w:p w14:paraId="2E6E28BA" w14:textId="77777777" w:rsidR="00870A08" w:rsidRDefault="003A5418">
            <w:pPr>
              <w:spacing w:line="240" w:lineRule="auto"/>
              <w:ind w:firstLineChars="0" w:firstLine="0"/>
              <w:jc w:val="center"/>
            </w:pPr>
            <w:r>
              <w:t>R3</w:t>
            </w:r>
            <w:r>
              <w:rPr>
                <w:rFonts w:hint="eastAsia"/>
              </w:rPr>
              <w:t>(AR1220)</w:t>
            </w:r>
          </w:p>
        </w:tc>
        <w:tc>
          <w:tcPr>
            <w:tcW w:w="1785" w:type="dxa"/>
            <w:tcBorders>
              <w:top w:val="single" w:sz="4" w:space="0" w:color="auto"/>
              <w:left w:val="single" w:sz="4" w:space="0" w:color="auto"/>
              <w:bottom w:val="single" w:sz="4" w:space="0" w:color="auto"/>
              <w:right w:val="single" w:sz="4" w:space="0" w:color="auto"/>
            </w:tcBorders>
            <w:vAlign w:val="center"/>
          </w:tcPr>
          <w:p w14:paraId="531D290F" w14:textId="77777777" w:rsidR="00870A08" w:rsidRDefault="003A5418">
            <w:pPr>
              <w:spacing w:line="240" w:lineRule="auto"/>
              <w:ind w:firstLineChars="0" w:firstLine="0"/>
              <w:jc w:val="center"/>
            </w:pPr>
            <w:r>
              <w:t xml:space="preserve">Serial </w:t>
            </w:r>
            <w:r>
              <w:rPr>
                <w:rFonts w:hint="eastAsia"/>
              </w:rPr>
              <w:t>1</w:t>
            </w:r>
            <w:r>
              <w:t>/0/</w:t>
            </w:r>
            <w:r>
              <w:rPr>
                <w:rFonts w:hint="eastAsia"/>
              </w:rPr>
              <w:t>0</w:t>
            </w:r>
          </w:p>
        </w:tc>
        <w:tc>
          <w:tcPr>
            <w:tcW w:w="1794" w:type="dxa"/>
            <w:tcBorders>
              <w:top w:val="single" w:sz="4" w:space="0" w:color="auto"/>
              <w:left w:val="single" w:sz="4" w:space="0" w:color="auto"/>
              <w:bottom w:val="single" w:sz="4" w:space="0" w:color="auto"/>
              <w:right w:val="single" w:sz="4" w:space="0" w:color="auto"/>
            </w:tcBorders>
            <w:vAlign w:val="center"/>
          </w:tcPr>
          <w:p w14:paraId="20BCF4D9" w14:textId="77777777" w:rsidR="00870A08" w:rsidRDefault="003A5418">
            <w:pPr>
              <w:spacing w:line="240" w:lineRule="auto"/>
              <w:ind w:firstLineChars="0" w:firstLine="0"/>
              <w:jc w:val="center"/>
            </w:pPr>
            <w:r>
              <w:t>1</w:t>
            </w:r>
            <w:r>
              <w:rPr>
                <w:rFonts w:hint="eastAsia"/>
              </w:rPr>
              <w:t>92.168</w:t>
            </w:r>
            <w:r>
              <w:t>.23.</w:t>
            </w:r>
            <w:r>
              <w:rPr>
                <w:rFonts w:hint="eastAsia"/>
              </w:rPr>
              <w:t>3</w:t>
            </w:r>
          </w:p>
        </w:tc>
        <w:tc>
          <w:tcPr>
            <w:tcW w:w="1974" w:type="dxa"/>
            <w:tcBorders>
              <w:top w:val="single" w:sz="4" w:space="0" w:color="auto"/>
              <w:left w:val="single" w:sz="4" w:space="0" w:color="auto"/>
              <w:bottom w:val="single" w:sz="4" w:space="0" w:color="auto"/>
              <w:right w:val="single" w:sz="4" w:space="0" w:color="auto"/>
            </w:tcBorders>
            <w:vAlign w:val="center"/>
          </w:tcPr>
          <w:p w14:paraId="0C09FEDA" w14:textId="77777777" w:rsidR="00870A08" w:rsidRDefault="003A5418">
            <w:pPr>
              <w:spacing w:line="240" w:lineRule="auto"/>
              <w:ind w:firstLineChars="0" w:firstLine="0"/>
              <w:jc w:val="center"/>
            </w:pPr>
            <w:r>
              <w:t>255.255.255.0</w:t>
            </w:r>
          </w:p>
        </w:tc>
        <w:tc>
          <w:tcPr>
            <w:tcW w:w="1612" w:type="dxa"/>
            <w:tcBorders>
              <w:top w:val="single" w:sz="4" w:space="0" w:color="auto"/>
              <w:left w:val="single" w:sz="4" w:space="0" w:color="auto"/>
              <w:bottom w:val="single" w:sz="4" w:space="0" w:color="auto"/>
              <w:right w:val="single" w:sz="4" w:space="0" w:color="auto"/>
            </w:tcBorders>
            <w:vAlign w:val="center"/>
          </w:tcPr>
          <w:p w14:paraId="7682B8C0" w14:textId="77777777" w:rsidR="00870A08" w:rsidRDefault="003A5418">
            <w:pPr>
              <w:spacing w:line="240" w:lineRule="auto"/>
              <w:ind w:firstLineChars="0" w:firstLine="0"/>
              <w:jc w:val="center"/>
            </w:pPr>
            <w:r>
              <w:rPr>
                <w:rFonts w:hint="eastAsia"/>
              </w:rPr>
              <w:t>N/A</w:t>
            </w:r>
          </w:p>
        </w:tc>
      </w:tr>
      <w:tr w:rsidR="00870A08" w14:paraId="1B90D67F" w14:textId="77777777">
        <w:trPr>
          <w:jc w:val="center"/>
        </w:trPr>
        <w:tc>
          <w:tcPr>
            <w:tcW w:w="1357" w:type="dxa"/>
            <w:vMerge/>
            <w:tcBorders>
              <w:top w:val="single" w:sz="4" w:space="0" w:color="auto"/>
              <w:left w:val="single" w:sz="4" w:space="0" w:color="auto"/>
              <w:bottom w:val="single" w:sz="4" w:space="0" w:color="auto"/>
              <w:right w:val="single" w:sz="4" w:space="0" w:color="auto"/>
            </w:tcBorders>
            <w:vAlign w:val="center"/>
          </w:tcPr>
          <w:p w14:paraId="0005AEC6" w14:textId="77777777" w:rsidR="00870A08" w:rsidRDefault="00870A08">
            <w:pPr>
              <w:widowControl/>
              <w:adjustRightInd/>
              <w:snapToGrid/>
              <w:ind w:firstLine="420"/>
              <w:jc w:val="center"/>
            </w:pPr>
          </w:p>
        </w:tc>
        <w:tc>
          <w:tcPr>
            <w:tcW w:w="1785" w:type="dxa"/>
            <w:tcBorders>
              <w:top w:val="single" w:sz="4" w:space="0" w:color="auto"/>
              <w:left w:val="single" w:sz="4" w:space="0" w:color="auto"/>
              <w:bottom w:val="single" w:sz="4" w:space="0" w:color="auto"/>
              <w:right w:val="single" w:sz="4" w:space="0" w:color="auto"/>
            </w:tcBorders>
            <w:vAlign w:val="center"/>
          </w:tcPr>
          <w:p w14:paraId="750E890A" w14:textId="77777777" w:rsidR="00870A08" w:rsidRDefault="003A5418">
            <w:pPr>
              <w:spacing w:line="240" w:lineRule="auto"/>
              <w:ind w:firstLineChars="0" w:firstLine="0"/>
              <w:jc w:val="center"/>
            </w:pPr>
            <w:r>
              <w:rPr>
                <w:rFonts w:hint="eastAsia"/>
              </w:rPr>
              <w:t>Serial 1/0/1</w:t>
            </w:r>
          </w:p>
        </w:tc>
        <w:tc>
          <w:tcPr>
            <w:tcW w:w="1794" w:type="dxa"/>
            <w:tcBorders>
              <w:top w:val="single" w:sz="4" w:space="0" w:color="auto"/>
              <w:left w:val="single" w:sz="4" w:space="0" w:color="auto"/>
              <w:bottom w:val="single" w:sz="4" w:space="0" w:color="auto"/>
              <w:right w:val="single" w:sz="4" w:space="0" w:color="auto"/>
            </w:tcBorders>
            <w:vAlign w:val="center"/>
          </w:tcPr>
          <w:p w14:paraId="49AC3DCB" w14:textId="77777777" w:rsidR="00870A08" w:rsidRDefault="003A5418">
            <w:pPr>
              <w:spacing w:line="240" w:lineRule="auto"/>
              <w:ind w:firstLineChars="0" w:firstLine="0"/>
              <w:jc w:val="center"/>
            </w:pPr>
            <w:r>
              <w:t>192.168.</w:t>
            </w:r>
            <w:r>
              <w:rPr>
                <w:rFonts w:hint="eastAsia"/>
              </w:rPr>
              <w:t>34</w:t>
            </w:r>
            <w:r>
              <w:t>.3</w:t>
            </w:r>
          </w:p>
        </w:tc>
        <w:tc>
          <w:tcPr>
            <w:tcW w:w="1974" w:type="dxa"/>
            <w:tcBorders>
              <w:top w:val="single" w:sz="4" w:space="0" w:color="auto"/>
              <w:left w:val="single" w:sz="4" w:space="0" w:color="auto"/>
              <w:bottom w:val="single" w:sz="4" w:space="0" w:color="auto"/>
              <w:right w:val="single" w:sz="4" w:space="0" w:color="auto"/>
            </w:tcBorders>
            <w:vAlign w:val="center"/>
          </w:tcPr>
          <w:p w14:paraId="6FCB716E" w14:textId="77777777" w:rsidR="00870A08" w:rsidRDefault="003A5418">
            <w:pPr>
              <w:spacing w:line="240" w:lineRule="auto"/>
              <w:ind w:firstLineChars="0" w:firstLine="0"/>
              <w:jc w:val="center"/>
            </w:pPr>
            <w:r>
              <w:t>255.255.255.0</w:t>
            </w:r>
          </w:p>
        </w:tc>
        <w:tc>
          <w:tcPr>
            <w:tcW w:w="1612" w:type="dxa"/>
            <w:tcBorders>
              <w:top w:val="single" w:sz="4" w:space="0" w:color="auto"/>
              <w:left w:val="single" w:sz="4" w:space="0" w:color="auto"/>
              <w:bottom w:val="single" w:sz="4" w:space="0" w:color="auto"/>
              <w:right w:val="single" w:sz="4" w:space="0" w:color="auto"/>
            </w:tcBorders>
            <w:vAlign w:val="center"/>
          </w:tcPr>
          <w:p w14:paraId="6ACB7D3F" w14:textId="77777777" w:rsidR="00870A08" w:rsidRDefault="003A5418">
            <w:pPr>
              <w:spacing w:line="240" w:lineRule="auto"/>
              <w:ind w:firstLineChars="0" w:firstLine="0"/>
              <w:jc w:val="center"/>
            </w:pPr>
            <w:r>
              <w:rPr>
                <w:rFonts w:hint="eastAsia"/>
              </w:rPr>
              <w:t>N/A</w:t>
            </w:r>
          </w:p>
        </w:tc>
      </w:tr>
      <w:tr w:rsidR="00870A08" w14:paraId="64A03FFB" w14:textId="77777777">
        <w:trPr>
          <w:trHeight w:val="240"/>
          <w:jc w:val="center"/>
        </w:trPr>
        <w:tc>
          <w:tcPr>
            <w:tcW w:w="1357" w:type="dxa"/>
            <w:vMerge w:val="restart"/>
            <w:tcBorders>
              <w:top w:val="single" w:sz="4" w:space="0" w:color="auto"/>
              <w:left w:val="single" w:sz="4" w:space="0" w:color="auto"/>
              <w:right w:val="single" w:sz="4" w:space="0" w:color="auto"/>
            </w:tcBorders>
            <w:vAlign w:val="center"/>
          </w:tcPr>
          <w:p w14:paraId="1E817C50" w14:textId="77777777" w:rsidR="00870A08" w:rsidRDefault="003A5418">
            <w:pPr>
              <w:widowControl/>
              <w:adjustRightInd/>
              <w:snapToGrid/>
              <w:ind w:firstLineChars="0" w:firstLine="0"/>
              <w:jc w:val="center"/>
            </w:pPr>
            <w:r>
              <w:rPr>
                <w:rFonts w:hint="eastAsia"/>
              </w:rPr>
              <w:t>R4(AR1220)</w:t>
            </w:r>
          </w:p>
        </w:tc>
        <w:tc>
          <w:tcPr>
            <w:tcW w:w="1785" w:type="dxa"/>
            <w:tcBorders>
              <w:top w:val="single" w:sz="4" w:space="0" w:color="auto"/>
              <w:left w:val="single" w:sz="4" w:space="0" w:color="auto"/>
              <w:bottom w:val="single" w:sz="4" w:space="0" w:color="auto"/>
              <w:right w:val="single" w:sz="4" w:space="0" w:color="auto"/>
            </w:tcBorders>
            <w:vAlign w:val="center"/>
          </w:tcPr>
          <w:p w14:paraId="688AC90D" w14:textId="77777777" w:rsidR="00870A08" w:rsidRDefault="003A5418">
            <w:pPr>
              <w:spacing w:line="240" w:lineRule="auto"/>
              <w:ind w:firstLineChars="0" w:firstLine="0"/>
              <w:jc w:val="center"/>
            </w:pPr>
            <w:r>
              <w:rPr>
                <w:rFonts w:hint="eastAsia"/>
              </w:rPr>
              <w:t>Serial 2/0/1</w:t>
            </w:r>
          </w:p>
        </w:tc>
        <w:tc>
          <w:tcPr>
            <w:tcW w:w="1794" w:type="dxa"/>
            <w:tcBorders>
              <w:top w:val="single" w:sz="4" w:space="0" w:color="auto"/>
              <w:left w:val="single" w:sz="4" w:space="0" w:color="auto"/>
              <w:bottom w:val="single" w:sz="4" w:space="0" w:color="auto"/>
              <w:right w:val="single" w:sz="4" w:space="0" w:color="auto"/>
            </w:tcBorders>
            <w:vAlign w:val="center"/>
          </w:tcPr>
          <w:p w14:paraId="2F4FD635" w14:textId="77777777" w:rsidR="00870A08" w:rsidRDefault="003A5418">
            <w:pPr>
              <w:spacing w:line="240" w:lineRule="auto"/>
              <w:ind w:firstLineChars="0" w:firstLine="0"/>
              <w:jc w:val="center"/>
            </w:pPr>
            <w:r>
              <w:rPr>
                <w:rFonts w:hint="eastAsia"/>
              </w:rPr>
              <w:t>192.168.34.4</w:t>
            </w:r>
          </w:p>
        </w:tc>
        <w:tc>
          <w:tcPr>
            <w:tcW w:w="1974" w:type="dxa"/>
            <w:tcBorders>
              <w:top w:val="single" w:sz="4" w:space="0" w:color="auto"/>
              <w:left w:val="single" w:sz="4" w:space="0" w:color="auto"/>
              <w:bottom w:val="single" w:sz="4" w:space="0" w:color="auto"/>
              <w:right w:val="single" w:sz="4" w:space="0" w:color="auto"/>
            </w:tcBorders>
            <w:vAlign w:val="center"/>
          </w:tcPr>
          <w:p w14:paraId="24D98AF8" w14:textId="77777777" w:rsidR="00870A08" w:rsidRDefault="003A5418">
            <w:pPr>
              <w:spacing w:line="240" w:lineRule="auto"/>
              <w:ind w:firstLineChars="0" w:firstLine="0"/>
              <w:jc w:val="center"/>
            </w:pPr>
            <w:r>
              <w:rPr>
                <w:rFonts w:hint="eastAsia"/>
              </w:rPr>
              <w:t>255.255.255.0</w:t>
            </w:r>
          </w:p>
        </w:tc>
        <w:tc>
          <w:tcPr>
            <w:tcW w:w="1612" w:type="dxa"/>
            <w:tcBorders>
              <w:top w:val="single" w:sz="4" w:space="0" w:color="auto"/>
              <w:left w:val="single" w:sz="4" w:space="0" w:color="auto"/>
              <w:bottom w:val="single" w:sz="4" w:space="0" w:color="auto"/>
              <w:right w:val="single" w:sz="4" w:space="0" w:color="auto"/>
            </w:tcBorders>
            <w:vAlign w:val="center"/>
          </w:tcPr>
          <w:p w14:paraId="48B50C28" w14:textId="77777777" w:rsidR="00870A08" w:rsidRDefault="003A5418">
            <w:pPr>
              <w:spacing w:line="240" w:lineRule="auto"/>
              <w:ind w:firstLineChars="0" w:firstLine="0"/>
              <w:jc w:val="center"/>
            </w:pPr>
            <w:r>
              <w:rPr>
                <w:rFonts w:hint="eastAsia"/>
              </w:rPr>
              <w:t>N/A</w:t>
            </w:r>
          </w:p>
        </w:tc>
      </w:tr>
      <w:tr w:rsidR="00870A08" w14:paraId="18F0AD77" w14:textId="77777777">
        <w:trPr>
          <w:trHeight w:val="225"/>
          <w:jc w:val="center"/>
        </w:trPr>
        <w:tc>
          <w:tcPr>
            <w:tcW w:w="1357" w:type="dxa"/>
            <w:vMerge/>
            <w:tcBorders>
              <w:left w:val="single" w:sz="4" w:space="0" w:color="auto"/>
              <w:bottom w:val="single" w:sz="4" w:space="0" w:color="auto"/>
              <w:right w:val="single" w:sz="4" w:space="0" w:color="auto"/>
            </w:tcBorders>
            <w:vAlign w:val="center"/>
          </w:tcPr>
          <w:p w14:paraId="72C37E23" w14:textId="77777777" w:rsidR="00870A08" w:rsidRDefault="00870A08">
            <w:pPr>
              <w:widowControl/>
              <w:adjustRightInd/>
              <w:snapToGrid/>
              <w:ind w:firstLine="420"/>
              <w:jc w:val="center"/>
            </w:pPr>
          </w:p>
        </w:tc>
        <w:tc>
          <w:tcPr>
            <w:tcW w:w="1785" w:type="dxa"/>
            <w:tcBorders>
              <w:top w:val="single" w:sz="4" w:space="0" w:color="auto"/>
              <w:left w:val="single" w:sz="4" w:space="0" w:color="auto"/>
              <w:bottom w:val="single" w:sz="4" w:space="0" w:color="auto"/>
              <w:right w:val="single" w:sz="4" w:space="0" w:color="auto"/>
            </w:tcBorders>
            <w:vAlign w:val="center"/>
          </w:tcPr>
          <w:p w14:paraId="50CAEB84" w14:textId="77777777" w:rsidR="00870A08" w:rsidRDefault="003A5418">
            <w:pPr>
              <w:spacing w:line="240" w:lineRule="auto"/>
              <w:ind w:firstLineChars="0" w:firstLine="0"/>
              <w:jc w:val="center"/>
            </w:pPr>
            <w:r>
              <w:t xml:space="preserve">Ethernet </w:t>
            </w:r>
            <w:r>
              <w:rPr>
                <w:rFonts w:hint="eastAsia"/>
              </w:rPr>
              <w:t>1</w:t>
            </w:r>
            <w:r>
              <w:t>/0/0</w:t>
            </w:r>
          </w:p>
        </w:tc>
        <w:tc>
          <w:tcPr>
            <w:tcW w:w="1794" w:type="dxa"/>
            <w:tcBorders>
              <w:top w:val="single" w:sz="4" w:space="0" w:color="auto"/>
              <w:left w:val="single" w:sz="4" w:space="0" w:color="auto"/>
              <w:bottom w:val="single" w:sz="4" w:space="0" w:color="auto"/>
              <w:right w:val="single" w:sz="4" w:space="0" w:color="auto"/>
            </w:tcBorders>
            <w:vAlign w:val="center"/>
          </w:tcPr>
          <w:p w14:paraId="13BA08E3" w14:textId="77777777" w:rsidR="00870A08" w:rsidRDefault="003A5418">
            <w:pPr>
              <w:spacing w:line="240" w:lineRule="auto"/>
              <w:ind w:firstLineChars="0" w:firstLine="0"/>
              <w:jc w:val="center"/>
            </w:pPr>
            <w:r>
              <w:rPr>
                <w:rFonts w:hint="eastAsia"/>
              </w:rPr>
              <w:t>10.0.45.4</w:t>
            </w:r>
          </w:p>
        </w:tc>
        <w:tc>
          <w:tcPr>
            <w:tcW w:w="1974" w:type="dxa"/>
            <w:tcBorders>
              <w:top w:val="single" w:sz="4" w:space="0" w:color="auto"/>
              <w:left w:val="single" w:sz="4" w:space="0" w:color="auto"/>
              <w:bottom w:val="single" w:sz="4" w:space="0" w:color="auto"/>
              <w:right w:val="single" w:sz="4" w:space="0" w:color="auto"/>
            </w:tcBorders>
            <w:vAlign w:val="center"/>
          </w:tcPr>
          <w:p w14:paraId="62F3AF73" w14:textId="77777777" w:rsidR="00870A08" w:rsidRDefault="003A5418">
            <w:pPr>
              <w:spacing w:line="240" w:lineRule="auto"/>
              <w:ind w:firstLineChars="0" w:firstLine="0"/>
              <w:jc w:val="center"/>
            </w:pPr>
            <w:r>
              <w:rPr>
                <w:rFonts w:hint="eastAsia"/>
              </w:rPr>
              <w:t>255.255.255.0</w:t>
            </w:r>
          </w:p>
        </w:tc>
        <w:tc>
          <w:tcPr>
            <w:tcW w:w="1612" w:type="dxa"/>
            <w:tcBorders>
              <w:top w:val="single" w:sz="4" w:space="0" w:color="auto"/>
              <w:left w:val="single" w:sz="4" w:space="0" w:color="auto"/>
              <w:bottom w:val="single" w:sz="4" w:space="0" w:color="auto"/>
              <w:right w:val="single" w:sz="4" w:space="0" w:color="auto"/>
            </w:tcBorders>
            <w:vAlign w:val="center"/>
          </w:tcPr>
          <w:p w14:paraId="399EB774" w14:textId="77777777" w:rsidR="00870A08" w:rsidRDefault="003A5418">
            <w:pPr>
              <w:spacing w:line="240" w:lineRule="auto"/>
              <w:ind w:firstLineChars="0" w:firstLine="0"/>
              <w:jc w:val="center"/>
            </w:pPr>
            <w:r>
              <w:rPr>
                <w:rFonts w:hint="eastAsia"/>
              </w:rPr>
              <w:t>N/A</w:t>
            </w:r>
          </w:p>
        </w:tc>
      </w:tr>
      <w:tr w:rsidR="00870A08" w14:paraId="351C8338" w14:textId="77777777">
        <w:trPr>
          <w:jc w:val="center"/>
        </w:trPr>
        <w:tc>
          <w:tcPr>
            <w:tcW w:w="1357" w:type="dxa"/>
            <w:tcBorders>
              <w:top w:val="single" w:sz="4" w:space="0" w:color="auto"/>
              <w:left w:val="single" w:sz="4" w:space="0" w:color="auto"/>
              <w:bottom w:val="single" w:sz="4" w:space="0" w:color="auto"/>
              <w:right w:val="single" w:sz="4" w:space="0" w:color="auto"/>
            </w:tcBorders>
            <w:vAlign w:val="center"/>
          </w:tcPr>
          <w:p w14:paraId="643B7D47" w14:textId="77777777" w:rsidR="00870A08" w:rsidRDefault="003A5418">
            <w:pPr>
              <w:spacing w:line="240" w:lineRule="auto"/>
              <w:ind w:firstLineChars="0" w:firstLine="0"/>
              <w:jc w:val="center"/>
            </w:pPr>
            <w:r>
              <w:rPr>
                <w:rFonts w:hint="eastAsia"/>
              </w:rPr>
              <w:t>R5(AR1220)</w:t>
            </w:r>
          </w:p>
        </w:tc>
        <w:tc>
          <w:tcPr>
            <w:tcW w:w="1785" w:type="dxa"/>
            <w:tcBorders>
              <w:top w:val="single" w:sz="4" w:space="0" w:color="auto"/>
              <w:left w:val="single" w:sz="4" w:space="0" w:color="auto"/>
              <w:bottom w:val="single" w:sz="4" w:space="0" w:color="auto"/>
              <w:right w:val="single" w:sz="4" w:space="0" w:color="auto"/>
            </w:tcBorders>
            <w:vAlign w:val="center"/>
          </w:tcPr>
          <w:p w14:paraId="5941FED5" w14:textId="77777777" w:rsidR="00870A08" w:rsidRDefault="003A5418">
            <w:pPr>
              <w:spacing w:line="240" w:lineRule="auto"/>
              <w:ind w:firstLineChars="0" w:firstLine="0"/>
              <w:jc w:val="center"/>
            </w:pPr>
            <w:r>
              <w:t xml:space="preserve">Ethernet </w:t>
            </w:r>
            <w:r>
              <w:rPr>
                <w:rFonts w:hint="eastAsia"/>
              </w:rPr>
              <w:t>1</w:t>
            </w:r>
            <w:r>
              <w:t>/0/</w:t>
            </w:r>
            <w:r>
              <w:rPr>
                <w:rFonts w:hint="eastAsia"/>
              </w:rPr>
              <w:t>0</w:t>
            </w:r>
          </w:p>
        </w:tc>
        <w:tc>
          <w:tcPr>
            <w:tcW w:w="1794" w:type="dxa"/>
            <w:tcBorders>
              <w:top w:val="single" w:sz="4" w:space="0" w:color="auto"/>
              <w:left w:val="single" w:sz="4" w:space="0" w:color="auto"/>
              <w:bottom w:val="single" w:sz="4" w:space="0" w:color="auto"/>
              <w:right w:val="single" w:sz="4" w:space="0" w:color="auto"/>
            </w:tcBorders>
            <w:vAlign w:val="center"/>
          </w:tcPr>
          <w:p w14:paraId="53DA1CC0" w14:textId="77777777" w:rsidR="00870A08" w:rsidRDefault="003A5418">
            <w:pPr>
              <w:spacing w:line="240" w:lineRule="auto"/>
              <w:ind w:firstLineChars="0" w:firstLine="0"/>
              <w:jc w:val="center"/>
            </w:pPr>
            <w:r>
              <w:rPr>
                <w:rFonts w:hint="eastAsia"/>
              </w:rPr>
              <w:t>10.0.45.5</w:t>
            </w:r>
          </w:p>
        </w:tc>
        <w:tc>
          <w:tcPr>
            <w:tcW w:w="1974" w:type="dxa"/>
            <w:tcBorders>
              <w:top w:val="single" w:sz="4" w:space="0" w:color="auto"/>
              <w:left w:val="single" w:sz="4" w:space="0" w:color="auto"/>
              <w:bottom w:val="single" w:sz="4" w:space="0" w:color="auto"/>
              <w:right w:val="single" w:sz="4" w:space="0" w:color="auto"/>
            </w:tcBorders>
            <w:vAlign w:val="center"/>
          </w:tcPr>
          <w:p w14:paraId="718DD6C0" w14:textId="77777777" w:rsidR="00870A08" w:rsidRDefault="003A5418">
            <w:pPr>
              <w:spacing w:line="240" w:lineRule="auto"/>
              <w:ind w:firstLineChars="0" w:firstLine="0"/>
              <w:jc w:val="center"/>
            </w:pPr>
            <w:r>
              <w:t>255.255.255.0</w:t>
            </w:r>
          </w:p>
        </w:tc>
        <w:tc>
          <w:tcPr>
            <w:tcW w:w="1612" w:type="dxa"/>
            <w:tcBorders>
              <w:top w:val="single" w:sz="4" w:space="0" w:color="auto"/>
              <w:left w:val="single" w:sz="4" w:space="0" w:color="auto"/>
              <w:bottom w:val="single" w:sz="4" w:space="0" w:color="auto"/>
              <w:right w:val="single" w:sz="4" w:space="0" w:color="auto"/>
            </w:tcBorders>
            <w:vAlign w:val="center"/>
          </w:tcPr>
          <w:p w14:paraId="69747E41" w14:textId="77777777" w:rsidR="00870A08" w:rsidRDefault="003A5418">
            <w:pPr>
              <w:spacing w:line="240" w:lineRule="auto"/>
              <w:ind w:firstLineChars="0" w:firstLine="0"/>
              <w:jc w:val="center"/>
            </w:pPr>
            <w:r>
              <w:rPr>
                <w:rFonts w:hint="eastAsia"/>
              </w:rPr>
              <w:t>N/A</w:t>
            </w:r>
          </w:p>
        </w:tc>
      </w:tr>
    </w:tbl>
    <w:p w14:paraId="21E2BBA2" w14:textId="77777777" w:rsidR="00870A08" w:rsidRDefault="003A5418">
      <w:pPr>
        <w:pStyle w:val="10"/>
        <w:jc w:val="left"/>
      </w:pPr>
      <w:r>
        <w:rPr>
          <w:rFonts w:hint="eastAsia"/>
        </w:rPr>
        <w:t>实验步骤</w:t>
      </w:r>
    </w:p>
    <w:p w14:paraId="124509D9" w14:textId="77777777" w:rsidR="00870A08" w:rsidRDefault="003A5418">
      <w:pPr>
        <w:pStyle w:val="2"/>
        <w:numPr>
          <w:ilvl w:val="0"/>
          <w:numId w:val="34"/>
        </w:numPr>
        <w:ind w:left="426" w:hanging="426"/>
        <w:jc w:val="left"/>
      </w:pPr>
      <w:r>
        <w:rPr>
          <w:rFonts w:hint="eastAsia"/>
        </w:rPr>
        <w:t>基本配置</w:t>
      </w:r>
    </w:p>
    <w:p w14:paraId="7D97950E" w14:textId="77777777" w:rsidR="00870A08" w:rsidRDefault="003A5418">
      <w:pPr>
        <w:ind w:firstLine="420"/>
        <w:rPr>
          <w:sz w:val="18"/>
          <w:szCs w:val="18"/>
        </w:rPr>
      </w:pPr>
      <w:r>
        <w:rPr>
          <w:rFonts w:hint="eastAsia"/>
        </w:rPr>
        <w:t>根据实验编址表进行相应的基本</w:t>
      </w:r>
      <w:r>
        <w:rPr>
          <w:rFonts w:hint="eastAsia"/>
        </w:rPr>
        <w:t>IP</w:t>
      </w:r>
      <w:r>
        <w:rPr>
          <w:rFonts w:hint="eastAsia"/>
        </w:rPr>
        <w:t>配置，并使用</w:t>
      </w:r>
      <w:r>
        <w:rPr>
          <w:rFonts w:hint="eastAsia"/>
          <w:b/>
        </w:rPr>
        <w:t>ping</w:t>
      </w:r>
      <w:r>
        <w:rPr>
          <w:rFonts w:hint="eastAsia"/>
        </w:rPr>
        <w:t>命令测试直连路由器间的连通性</w:t>
      </w:r>
      <w:r>
        <w:rPr>
          <w:rFonts w:hint="eastAsia"/>
          <w:sz w:val="18"/>
          <w:szCs w:val="18"/>
        </w:rPr>
        <w:t>。</w:t>
      </w:r>
    </w:p>
    <w:p w14:paraId="3B3E4860" w14:textId="77777777" w:rsidR="00870A08" w:rsidRDefault="003A5418">
      <w:pPr>
        <w:pStyle w:val="aff6"/>
      </w:pPr>
      <w:r>
        <w:t>[R</w:t>
      </w:r>
      <w:proofErr w:type="gramStart"/>
      <w:r>
        <w:t>1]ping</w:t>
      </w:r>
      <w:proofErr w:type="gramEnd"/>
      <w:r>
        <w:t xml:space="preserve"> 10.</w:t>
      </w:r>
      <w:r>
        <w:rPr>
          <w:rFonts w:hint="eastAsia"/>
        </w:rPr>
        <w:t>0</w:t>
      </w:r>
      <w:r>
        <w:t>.1</w:t>
      </w:r>
      <w:r>
        <w:rPr>
          <w:rFonts w:hint="eastAsia"/>
        </w:rPr>
        <w:t>2</w:t>
      </w:r>
      <w:r>
        <w:t>.2</w:t>
      </w:r>
    </w:p>
    <w:p w14:paraId="5F6B6251" w14:textId="77777777" w:rsidR="00870A08" w:rsidRDefault="003A5418">
      <w:pPr>
        <w:pStyle w:val="aff6"/>
      </w:pPr>
      <w:r>
        <w:t>PING 10.</w:t>
      </w:r>
      <w:r>
        <w:rPr>
          <w:rFonts w:hint="eastAsia"/>
        </w:rPr>
        <w:t>0</w:t>
      </w:r>
      <w:r>
        <w:t>.1</w:t>
      </w:r>
      <w:r>
        <w:rPr>
          <w:rFonts w:hint="eastAsia"/>
        </w:rPr>
        <w:t>2</w:t>
      </w:r>
      <w:r>
        <w:t xml:space="preserve">.2: </w:t>
      </w:r>
      <w:proofErr w:type="gramStart"/>
      <w:r>
        <w:t>56  data</w:t>
      </w:r>
      <w:proofErr w:type="gramEnd"/>
      <w:r>
        <w:t xml:space="preserve"> bytes, press CTRL_C to break</w:t>
      </w:r>
    </w:p>
    <w:p w14:paraId="35A7964B" w14:textId="77777777" w:rsidR="00870A08" w:rsidRDefault="003A5418">
      <w:pPr>
        <w:pStyle w:val="aff6"/>
      </w:pPr>
      <w:r>
        <w:t xml:space="preserve">    Reply from 10.</w:t>
      </w:r>
      <w:r>
        <w:rPr>
          <w:rFonts w:hint="eastAsia"/>
        </w:rPr>
        <w:t>0</w:t>
      </w:r>
      <w:r>
        <w:t>.1</w:t>
      </w:r>
      <w:r>
        <w:rPr>
          <w:rFonts w:hint="eastAsia"/>
        </w:rPr>
        <w:t>2</w:t>
      </w:r>
      <w:r>
        <w:t xml:space="preserve">.2: bytes=56 Sequence=1 </w:t>
      </w:r>
      <w:proofErr w:type="spellStart"/>
      <w:r>
        <w:t>ttl</w:t>
      </w:r>
      <w:proofErr w:type="spellEnd"/>
      <w:r>
        <w:t xml:space="preserve">=255 time=60 </w:t>
      </w:r>
      <w:proofErr w:type="spellStart"/>
      <w:r>
        <w:t>ms</w:t>
      </w:r>
      <w:proofErr w:type="spellEnd"/>
    </w:p>
    <w:p w14:paraId="793D7F0E" w14:textId="77777777" w:rsidR="00870A08" w:rsidRDefault="003A5418">
      <w:pPr>
        <w:pStyle w:val="aff6"/>
      </w:pPr>
      <w:r>
        <w:t xml:space="preserve">    Reply from 10.</w:t>
      </w:r>
      <w:r>
        <w:rPr>
          <w:rFonts w:hint="eastAsia"/>
        </w:rPr>
        <w:t>0</w:t>
      </w:r>
      <w:r>
        <w:t>.1</w:t>
      </w:r>
      <w:r>
        <w:rPr>
          <w:rFonts w:hint="eastAsia"/>
        </w:rPr>
        <w:t>2</w:t>
      </w:r>
      <w:r>
        <w:t xml:space="preserve">.2: bytes=56 Sequence=2 </w:t>
      </w:r>
      <w:proofErr w:type="spellStart"/>
      <w:r>
        <w:t>ttl</w:t>
      </w:r>
      <w:proofErr w:type="spellEnd"/>
      <w:r>
        <w:t xml:space="preserve">=255 time=20 </w:t>
      </w:r>
      <w:proofErr w:type="spellStart"/>
      <w:r>
        <w:t>ms</w:t>
      </w:r>
      <w:proofErr w:type="spellEnd"/>
    </w:p>
    <w:p w14:paraId="474024B0" w14:textId="77777777" w:rsidR="00870A08" w:rsidRDefault="003A5418">
      <w:pPr>
        <w:pStyle w:val="aff6"/>
      </w:pPr>
      <w:r>
        <w:t xml:space="preserve">    Reply from 10.</w:t>
      </w:r>
      <w:r>
        <w:rPr>
          <w:rFonts w:hint="eastAsia"/>
        </w:rPr>
        <w:t>0</w:t>
      </w:r>
      <w:r>
        <w:t>.1</w:t>
      </w:r>
      <w:r>
        <w:rPr>
          <w:rFonts w:hint="eastAsia"/>
        </w:rPr>
        <w:t>2</w:t>
      </w:r>
      <w:r>
        <w:t xml:space="preserve">.2: bytes=56 Sequence=3 </w:t>
      </w:r>
      <w:proofErr w:type="spellStart"/>
      <w:r>
        <w:t>ttl</w:t>
      </w:r>
      <w:proofErr w:type="spellEnd"/>
      <w:r>
        <w:t xml:space="preserve">=255 time=30 </w:t>
      </w:r>
      <w:proofErr w:type="spellStart"/>
      <w:r>
        <w:t>ms</w:t>
      </w:r>
      <w:proofErr w:type="spellEnd"/>
    </w:p>
    <w:p w14:paraId="02CC3D4C" w14:textId="77777777" w:rsidR="00870A08" w:rsidRDefault="003A5418">
      <w:pPr>
        <w:pStyle w:val="aff6"/>
      </w:pPr>
      <w:r>
        <w:t xml:space="preserve">    Reply from 10.</w:t>
      </w:r>
      <w:r>
        <w:rPr>
          <w:rFonts w:hint="eastAsia"/>
        </w:rPr>
        <w:t>0</w:t>
      </w:r>
      <w:r>
        <w:t>.1</w:t>
      </w:r>
      <w:r>
        <w:rPr>
          <w:rFonts w:hint="eastAsia"/>
        </w:rPr>
        <w:t>2</w:t>
      </w:r>
      <w:r>
        <w:t xml:space="preserve">.2: bytes=56 Sequence=4 </w:t>
      </w:r>
      <w:proofErr w:type="spellStart"/>
      <w:r>
        <w:t>ttl</w:t>
      </w:r>
      <w:proofErr w:type="spellEnd"/>
      <w:r>
        <w:t xml:space="preserve">=255 time=30 </w:t>
      </w:r>
      <w:proofErr w:type="spellStart"/>
      <w:r>
        <w:t>ms</w:t>
      </w:r>
      <w:proofErr w:type="spellEnd"/>
    </w:p>
    <w:p w14:paraId="7058396A" w14:textId="77777777" w:rsidR="00870A08" w:rsidRDefault="003A5418">
      <w:pPr>
        <w:pStyle w:val="aff6"/>
      </w:pPr>
      <w:r>
        <w:t xml:space="preserve">    Reply from 10.</w:t>
      </w:r>
      <w:r>
        <w:rPr>
          <w:rFonts w:hint="eastAsia"/>
        </w:rPr>
        <w:t>0</w:t>
      </w:r>
      <w:r>
        <w:t>.1</w:t>
      </w:r>
      <w:r>
        <w:rPr>
          <w:rFonts w:hint="eastAsia"/>
        </w:rPr>
        <w:t>2</w:t>
      </w:r>
      <w:r>
        <w:t xml:space="preserve">.2: bytes=56 Sequence=5 </w:t>
      </w:r>
      <w:proofErr w:type="spellStart"/>
      <w:r>
        <w:t>ttl</w:t>
      </w:r>
      <w:proofErr w:type="spellEnd"/>
      <w:r>
        <w:t xml:space="preserve">=255 time=50 </w:t>
      </w:r>
      <w:proofErr w:type="spellStart"/>
      <w:r>
        <w:t>ms</w:t>
      </w:r>
      <w:proofErr w:type="spellEnd"/>
    </w:p>
    <w:p w14:paraId="039F892E" w14:textId="77777777" w:rsidR="00870A08" w:rsidRDefault="00870A08">
      <w:pPr>
        <w:pStyle w:val="aff6"/>
      </w:pPr>
    </w:p>
    <w:p w14:paraId="1A5E62E2" w14:textId="77777777" w:rsidR="00870A08" w:rsidRDefault="003A5418">
      <w:pPr>
        <w:pStyle w:val="aff6"/>
      </w:pPr>
      <w:r>
        <w:t xml:space="preserve">  --- 10.</w:t>
      </w:r>
      <w:r>
        <w:rPr>
          <w:rFonts w:hint="eastAsia"/>
        </w:rPr>
        <w:t>0</w:t>
      </w:r>
      <w:r>
        <w:t>.1</w:t>
      </w:r>
      <w:r>
        <w:rPr>
          <w:rFonts w:hint="eastAsia"/>
        </w:rPr>
        <w:t>2</w:t>
      </w:r>
      <w:r>
        <w:t>.2 ping statistics ---</w:t>
      </w:r>
    </w:p>
    <w:p w14:paraId="32044248" w14:textId="77777777" w:rsidR="00870A08" w:rsidRDefault="003A5418">
      <w:pPr>
        <w:pStyle w:val="aff6"/>
      </w:pPr>
      <w:r>
        <w:t xml:space="preserve">    5 packet(s) transmitted</w:t>
      </w:r>
    </w:p>
    <w:p w14:paraId="686F9740" w14:textId="77777777" w:rsidR="00870A08" w:rsidRDefault="003A5418">
      <w:pPr>
        <w:pStyle w:val="aff6"/>
      </w:pPr>
      <w:r>
        <w:t xml:space="preserve">    5 packet(s) received</w:t>
      </w:r>
    </w:p>
    <w:p w14:paraId="1C0A5CF3" w14:textId="77777777" w:rsidR="00870A08" w:rsidRDefault="003A5418">
      <w:pPr>
        <w:pStyle w:val="aff6"/>
      </w:pPr>
      <w:r>
        <w:t>0.00% packet loss</w:t>
      </w:r>
    </w:p>
    <w:p w14:paraId="549CA2EE" w14:textId="77777777" w:rsidR="00870A08" w:rsidRDefault="003A5418">
      <w:pPr>
        <w:pStyle w:val="aff6"/>
      </w:pPr>
      <w:r>
        <w:lastRenderedPageBreak/>
        <w:t xml:space="preserve">round-trip min/avg/max = 20/38/60 </w:t>
      </w:r>
      <w:proofErr w:type="spellStart"/>
      <w:r>
        <w:t>ms</w:t>
      </w:r>
      <w:proofErr w:type="spellEnd"/>
    </w:p>
    <w:p w14:paraId="18235756" w14:textId="77777777" w:rsidR="00870A08" w:rsidRDefault="00870A08">
      <w:pPr>
        <w:pStyle w:val="aff6"/>
      </w:pPr>
    </w:p>
    <w:p w14:paraId="1EDA2DAD" w14:textId="77777777" w:rsidR="00870A08" w:rsidRDefault="003A5418">
      <w:pPr>
        <w:ind w:firstLine="420"/>
      </w:pPr>
      <w:r>
        <w:rPr>
          <w:rFonts w:hint="eastAsia"/>
        </w:rPr>
        <w:t>其余直连网段的连通性测试省略。</w:t>
      </w:r>
    </w:p>
    <w:p w14:paraId="3316F880" w14:textId="77777777" w:rsidR="00870A08" w:rsidRDefault="003A5418">
      <w:pPr>
        <w:pStyle w:val="2"/>
        <w:numPr>
          <w:ilvl w:val="0"/>
          <w:numId w:val="34"/>
        </w:numPr>
        <w:ind w:left="426" w:hanging="426"/>
      </w:pPr>
      <w:r>
        <w:rPr>
          <w:rFonts w:hint="eastAsia"/>
        </w:rPr>
        <w:t>组建基本的</w:t>
      </w:r>
      <w:r>
        <w:rPr>
          <w:rFonts w:hint="eastAsia"/>
        </w:rPr>
        <w:t>RIPv1</w:t>
      </w:r>
      <w:r>
        <w:rPr>
          <w:rFonts w:hint="eastAsia"/>
        </w:rPr>
        <w:t>网络</w:t>
      </w:r>
    </w:p>
    <w:p w14:paraId="13481840" w14:textId="77777777" w:rsidR="00870A08" w:rsidRDefault="003A5418">
      <w:pPr>
        <w:ind w:firstLine="420"/>
      </w:pPr>
      <w:r>
        <w:rPr>
          <w:rFonts w:hint="eastAsia"/>
        </w:rPr>
        <w:t>在路由器</w:t>
      </w:r>
      <w:r>
        <w:rPr>
          <w:rFonts w:hint="eastAsia"/>
        </w:rPr>
        <w:t>R1</w:t>
      </w:r>
      <w:r>
        <w:rPr>
          <w:rFonts w:hint="eastAsia"/>
        </w:rPr>
        <w:t>，</w:t>
      </w:r>
      <w:r>
        <w:rPr>
          <w:rFonts w:hint="eastAsia"/>
        </w:rPr>
        <w:t>R2</w:t>
      </w:r>
      <w:r>
        <w:rPr>
          <w:rFonts w:hint="eastAsia"/>
        </w:rPr>
        <w:t>，</w:t>
      </w:r>
      <w:r>
        <w:rPr>
          <w:rFonts w:hint="eastAsia"/>
        </w:rPr>
        <w:t>R3</w:t>
      </w:r>
      <w:r>
        <w:rPr>
          <w:rFonts w:hint="eastAsia"/>
        </w:rPr>
        <w:t>，</w:t>
      </w:r>
      <w:r>
        <w:rPr>
          <w:rFonts w:hint="eastAsia"/>
        </w:rPr>
        <w:t>R4</w:t>
      </w:r>
      <w:r>
        <w:rPr>
          <w:rFonts w:hint="eastAsia"/>
        </w:rPr>
        <w:t>，</w:t>
      </w:r>
      <w:r>
        <w:rPr>
          <w:rFonts w:hint="eastAsia"/>
        </w:rPr>
        <w:t>R5</w:t>
      </w:r>
      <w:r>
        <w:rPr>
          <w:rFonts w:hint="eastAsia"/>
        </w:rPr>
        <w:t>上配置</w:t>
      </w:r>
      <w:r>
        <w:rPr>
          <w:rFonts w:hint="eastAsia"/>
        </w:rPr>
        <w:t>RIPv1</w:t>
      </w:r>
      <w:r>
        <w:rPr>
          <w:rFonts w:hint="eastAsia"/>
        </w:rPr>
        <w:t>。</w:t>
      </w:r>
    </w:p>
    <w:p w14:paraId="4FD7093E" w14:textId="77777777" w:rsidR="00870A08" w:rsidRDefault="003A5418">
      <w:pPr>
        <w:pStyle w:val="aff6"/>
      </w:pPr>
      <w:r>
        <w:t>[R</w:t>
      </w:r>
      <w:proofErr w:type="gramStart"/>
      <w:r>
        <w:t>1]rip</w:t>
      </w:r>
      <w:proofErr w:type="gramEnd"/>
    </w:p>
    <w:p w14:paraId="078A7FFF" w14:textId="77777777" w:rsidR="00870A08" w:rsidRDefault="003A5418">
      <w:pPr>
        <w:pStyle w:val="aff6"/>
      </w:pPr>
      <w:r>
        <w:t>[R1-rip-</w:t>
      </w:r>
      <w:proofErr w:type="gramStart"/>
      <w:r>
        <w:t>1]network</w:t>
      </w:r>
      <w:proofErr w:type="gramEnd"/>
      <w:r>
        <w:t xml:space="preserve"> 10.0.0.0</w:t>
      </w:r>
    </w:p>
    <w:p w14:paraId="675CFF66" w14:textId="77777777" w:rsidR="00870A08" w:rsidRDefault="00870A08">
      <w:pPr>
        <w:pStyle w:val="aff6"/>
      </w:pPr>
    </w:p>
    <w:p w14:paraId="75BEDADF" w14:textId="77777777" w:rsidR="00870A08" w:rsidRDefault="003A5418">
      <w:pPr>
        <w:pStyle w:val="aff6"/>
      </w:pPr>
      <w:r>
        <w:t>[R</w:t>
      </w:r>
      <w:proofErr w:type="gramStart"/>
      <w:r>
        <w:t>2]rip</w:t>
      </w:r>
      <w:proofErr w:type="gramEnd"/>
    </w:p>
    <w:p w14:paraId="35DF8FA7" w14:textId="77777777" w:rsidR="00870A08" w:rsidRDefault="003A5418">
      <w:pPr>
        <w:pStyle w:val="aff6"/>
      </w:pPr>
      <w:r>
        <w:t>[R2-rip-</w:t>
      </w:r>
      <w:proofErr w:type="gramStart"/>
      <w:r>
        <w:t>1]network</w:t>
      </w:r>
      <w:proofErr w:type="gramEnd"/>
      <w:r>
        <w:t xml:space="preserve"> 10.0.0.0</w:t>
      </w:r>
    </w:p>
    <w:p w14:paraId="5C96D035" w14:textId="77777777" w:rsidR="00870A08" w:rsidRDefault="003A5418">
      <w:pPr>
        <w:pStyle w:val="aff6"/>
      </w:pPr>
      <w:r>
        <w:t>[R2-rip-</w:t>
      </w:r>
      <w:proofErr w:type="gramStart"/>
      <w:r>
        <w:t>1]network</w:t>
      </w:r>
      <w:proofErr w:type="gramEnd"/>
      <w:r>
        <w:t xml:space="preserve"> 192.168.23.0</w:t>
      </w:r>
    </w:p>
    <w:p w14:paraId="20BE7997" w14:textId="77777777" w:rsidR="00870A08" w:rsidRDefault="00870A08">
      <w:pPr>
        <w:pStyle w:val="aff6"/>
      </w:pPr>
    </w:p>
    <w:p w14:paraId="464B64C1" w14:textId="77777777" w:rsidR="00870A08" w:rsidRDefault="003A5418">
      <w:pPr>
        <w:pStyle w:val="aff6"/>
      </w:pPr>
      <w:r>
        <w:t>[R</w:t>
      </w:r>
      <w:proofErr w:type="gramStart"/>
      <w:r>
        <w:t>3]rip</w:t>
      </w:r>
      <w:proofErr w:type="gramEnd"/>
      <w:r>
        <w:tab/>
      </w:r>
    </w:p>
    <w:p w14:paraId="55652437" w14:textId="77777777" w:rsidR="00870A08" w:rsidRDefault="003A5418">
      <w:pPr>
        <w:pStyle w:val="aff6"/>
      </w:pPr>
      <w:r>
        <w:t>[R3-rip-</w:t>
      </w:r>
      <w:proofErr w:type="gramStart"/>
      <w:r>
        <w:t>1]network</w:t>
      </w:r>
      <w:proofErr w:type="gramEnd"/>
      <w:r>
        <w:t xml:space="preserve"> 192.168.23.0</w:t>
      </w:r>
    </w:p>
    <w:p w14:paraId="242B4599" w14:textId="77777777" w:rsidR="00870A08" w:rsidRDefault="003A5418">
      <w:pPr>
        <w:pStyle w:val="aff6"/>
      </w:pPr>
      <w:bookmarkStart w:id="122" w:name="OLE_LINK42"/>
      <w:r>
        <w:t>[R3-rip-</w:t>
      </w:r>
      <w:proofErr w:type="gramStart"/>
      <w:r>
        <w:t>1]network</w:t>
      </w:r>
      <w:proofErr w:type="gramEnd"/>
      <w:r>
        <w:t xml:space="preserve"> 192.168.34.0</w:t>
      </w:r>
    </w:p>
    <w:bookmarkEnd w:id="122"/>
    <w:p w14:paraId="2B19BC79" w14:textId="77777777" w:rsidR="00870A08" w:rsidRDefault="00870A08">
      <w:pPr>
        <w:pStyle w:val="aff6"/>
      </w:pPr>
    </w:p>
    <w:p w14:paraId="15604926" w14:textId="77777777" w:rsidR="00870A08" w:rsidRDefault="003A5418">
      <w:pPr>
        <w:pStyle w:val="aff6"/>
      </w:pPr>
      <w:r>
        <w:t>[R</w:t>
      </w:r>
      <w:proofErr w:type="gramStart"/>
      <w:r>
        <w:t>4]rip</w:t>
      </w:r>
      <w:proofErr w:type="gramEnd"/>
      <w:r>
        <w:tab/>
      </w:r>
    </w:p>
    <w:p w14:paraId="29E2EC74" w14:textId="77777777" w:rsidR="00870A08" w:rsidRDefault="003A5418">
      <w:pPr>
        <w:pStyle w:val="aff6"/>
      </w:pPr>
      <w:r>
        <w:t>[R4-rip-</w:t>
      </w:r>
      <w:proofErr w:type="gramStart"/>
      <w:r>
        <w:t>1]network</w:t>
      </w:r>
      <w:proofErr w:type="gramEnd"/>
      <w:r>
        <w:t xml:space="preserve"> 192.168.34.0</w:t>
      </w:r>
    </w:p>
    <w:p w14:paraId="0195FA15" w14:textId="77777777" w:rsidR="00870A08" w:rsidRDefault="003A5418">
      <w:pPr>
        <w:pStyle w:val="aff6"/>
      </w:pPr>
      <w:r>
        <w:t>[R4-rip-</w:t>
      </w:r>
      <w:proofErr w:type="gramStart"/>
      <w:r>
        <w:t>1]network</w:t>
      </w:r>
      <w:proofErr w:type="gramEnd"/>
      <w:r>
        <w:t xml:space="preserve"> 10.0.0.0</w:t>
      </w:r>
    </w:p>
    <w:p w14:paraId="71A7A63B" w14:textId="77777777" w:rsidR="00870A08" w:rsidRDefault="00870A08">
      <w:pPr>
        <w:pStyle w:val="aff6"/>
      </w:pPr>
    </w:p>
    <w:p w14:paraId="47A124E3" w14:textId="77777777" w:rsidR="00870A08" w:rsidRDefault="003A5418">
      <w:pPr>
        <w:pStyle w:val="aff6"/>
      </w:pPr>
      <w:r>
        <w:t>[R</w:t>
      </w:r>
      <w:proofErr w:type="gramStart"/>
      <w:r>
        <w:t>5]rip</w:t>
      </w:r>
      <w:proofErr w:type="gramEnd"/>
      <w:r>
        <w:tab/>
      </w:r>
    </w:p>
    <w:p w14:paraId="0C10FCCC" w14:textId="77777777" w:rsidR="00870A08" w:rsidRDefault="003A5418">
      <w:pPr>
        <w:pStyle w:val="aff6"/>
      </w:pPr>
      <w:r>
        <w:t>[R5-rip-</w:t>
      </w:r>
      <w:proofErr w:type="gramStart"/>
      <w:r>
        <w:t>1]network</w:t>
      </w:r>
      <w:proofErr w:type="gramEnd"/>
      <w:r>
        <w:t xml:space="preserve"> 10.0.0.0</w:t>
      </w:r>
    </w:p>
    <w:p w14:paraId="02BED9E8" w14:textId="77777777" w:rsidR="00870A08" w:rsidRDefault="00870A08">
      <w:pPr>
        <w:pStyle w:val="aff6"/>
      </w:pPr>
    </w:p>
    <w:p w14:paraId="6EBA4ACE" w14:textId="77777777" w:rsidR="00870A08" w:rsidRDefault="003A5418">
      <w:pPr>
        <w:ind w:firstLine="420"/>
      </w:pPr>
      <w:r>
        <w:rPr>
          <w:rFonts w:hint="eastAsia"/>
        </w:rPr>
        <w:t>配置完成后，查看</w:t>
      </w:r>
      <w:r>
        <w:rPr>
          <w:rFonts w:hint="eastAsia"/>
        </w:rPr>
        <w:t>R1</w:t>
      </w:r>
      <w:r>
        <w:rPr>
          <w:rFonts w:hint="eastAsia"/>
        </w:rPr>
        <w:t>的路由表。</w:t>
      </w:r>
    </w:p>
    <w:p w14:paraId="7BD4C383" w14:textId="77777777" w:rsidR="00870A08" w:rsidRDefault="003A5418">
      <w:pPr>
        <w:pStyle w:val="aff6"/>
      </w:pPr>
      <w:r>
        <w:t>[R</w:t>
      </w:r>
      <w:proofErr w:type="gramStart"/>
      <w:r>
        <w:t>1]dis</w:t>
      </w:r>
      <w:r>
        <w:rPr>
          <w:rFonts w:hint="eastAsia"/>
        </w:rPr>
        <w:t>play</w:t>
      </w:r>
      <w:proofErr w:type="gramEnd"/>
      <w:r>
        <w:t xml:space="preserve"> </w:t>
      </w:r>
      <w:proofErr w:type="spellStart"/>
      <w:r>
        <w:t>ip</w:t>
      </w:r>
      <w:proofErr w:type="spellEnd"/>
      <w:r>
        <w:t xml:space="preserve"> routing-table</w:t>
      </w:r>
    </w:p>
    <w:p w14:paraId="2C5D611E" w14:textId="77777777" w:rsidR="00870A08" w:rsidRDefault="003A5418">
      <w:pPr>
        <w:pStyle w:val="aff6"/>
      </w:pPr>
      <w:r>
        <w:t>Route Flags: R - relay, D - download to fib</w:t>
      </w:r>
    </w:p>
    <w:p w14:paraId="15637E5D" w14:textId="77777777" w:rsidR="00870A08" w:rsidRDefault="003A5418">
      <w:pPr>
        <w:pStyle w:val="aff6"/>
      </w:pPr>
      <w:r>
        <w:lastRenderedPageBreak/>
        <w:t>---------------------------------------------------------------------------</w:t>
      </w:r>
    </w:p>
    <w:p w14:paraId="24F36DAF" w14:textId="77777777" w:rsidR="00870A08" w:rsidRDefault="003A5418">
      <w:pPr>
        <w:pStyle w:val="aff6"/>
      </w:pPr>
      <w:r>
        <w:t>Routing Tables: Public</w:t>
      </w:r>
    </w:p>
    <w:p w14:paraId="29C39962" w14:textId="77777777" w:rsidR="00870A08" w:rsidRDefault="003A5418">
      <w:pPr>
        <w:pStyle w:val="aff6"/>
      </w:pPr>
      <w:r>
        <w:t xml:space="preserve">         </w:t>
      </w:r>
      <w:proofErr w:type="gramStart"/>
      <w:r>
        <w:t>Destinations :</w:t>
      </w:r>
      <w:proofErr w:type="gramEnd"/>
      <w:r>
        <w:t xml:space="preserve"> 6        Routes : 6        </w:t>
      </w:r>
    </w:p>
    <w:p w14:paraId="4FE01107"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1FA1DDF" w14:textId="77777777" w:rsidR="00870A08" w:rsidRDefault="003A5418">
      <w:pPr>
        <w:pStyle w:val="aff6"/>
      </w:pPr>
      <w:r>
        <w:t xml:space="preserve">     </w:t>
      </w:r>
      <w:r>
        <w:rPr>
          <w:shd w:val="pct10" w:color="auto" w:fill="FFFFFF"/>
        </w:rPr>
        <w:t xml:space="preserve"> 10.0.12.0/</w:t>
      </w:r>
      <w:proofErr w:type="gramStart"/>
      <w:r>
        <w:rPr>
          <w:shd w:val="pct10" w:color="auto" w:fill="FFFFFF"/>
        </w:rPr>
        <w:t>24  Direct</w:t>
      </w:r>
      <w:proofErr w:type="gramEnd"/>
      <w:r>
        <w:rPr>
          <w:shd w:val="pct10" w:color="auto" w:fill="FFFFFF"/>
        </w:rPr>
        <w:t xml:space="preserve">  0    0           D   10.0.12.1       Ethernet</w:t>
      </w:r>
      <w:r>
        <w:rPr>
          <w:rFonts w:hint="eastAsia"/>
          <w:shd w:val="pct10" w:color="auto" w:fill="FFFFFF"/>
        </w:rPr>
        <w:t>1</w:t>
      </w:r>
      <w:r>
        <w:rPr>
          <w:shd w:val="pct10" w:color="auto" w:fill="FFFFFF"/>
        </w:rPr>
        <w:t>/0/0</w:t>
      </w:r>
    </w:p>
    <w:p w14:paraId="5358D62B" w14:textId="77777777" w:rsidR="00870A08" w:rsidRDefault="003A5418">
      <w:pPr>
        <w:pStyle w:val="aff6"/>
      </w:pPr>
      <w:r>
        <w:t xml:space="preserve">      10.0.12.1/</w:t>
      </w:r>
      <w:proofErr w:type="gramStart"/>
      <w:r>
        <w:t>32  Direct</w:t>
      </w:r>
      <w:proofErr w:type="gramEnd"/>
      <w:r>
        <w:t xml:space="preserve">  0    0           D   127.0.0.1       Ethernet</w:t>
      </w:r>
      <w:r>
        <w:rPr>
          <w:rFonts w:hint="eastAsia"/>
        </w:rPr>
        <w:t>1</w:t>
      </w:r>
      <w:r>
        <w:t>/0/0</w:t>
      </w:r>
    </w:p>
    <w:p w14:paraId="121D0784" w14:textId="77777777" w:rsidR="00870A08" w:rsidRDefault="003A5418">
      <w:pPr>
        <w:pStyle w:val="aff6"/>
      </w:pPr>
      <w:r>
        <w:t xml:space="preserve">      127.0.0.0/8   </w:t>
      </w:r>
      <w:proofErr w:type="gramStart"/>
      <w:r>
        <w:t>Direct  0</w:t>
      </w:r>
      <w:proofErr w:type="gramEnd"/>
      <w:r>
        <w:t xml:space="preserve">    0           D   127.0.0.1       InLoopBack0</w:t>
      </w:r>
    </w:p>
    <w:p w14:paraId="7EB608E6" w14:textId="77777777" w:rsidR="00870A08" w:rsidRDefault="003A5418">
      <w:pPr>
        <w:pStyle w:val="aff6"/>
      </w:pPr>
      <w:r>
        <w:t xml:space="preserve">      127.0.0.1/</w:t>
      </w:r>
      <w:proofErr w:type="gramStart"/>
      <w:r>
        <w:t>32  Direct</w:t>
      </w:r>
      <w:proofErr w:type="gramEnd"/>
      <w:r>
        <w:t xml:space="preserve">  0   0           D   127.0.0.1       InLoopBack0</w:t>
      </w:r>
    </w:p>
    <w:p w14:paraId="2880575E" w14:textId="77777777" w:rsidR="00870A08" w:rsidRDefault="003A5418">
      <w:pPr>
        <w:pStyle w:val="aff6"/>
      </w:pPr>
      <w:r>
        <w:t xml:space="preserve">   </w:t>
      </w:r>
      <w:r>
        <w:rPr>
          <w:shd w:val="pct10" w:color="auto" w:fill="FFFFFF"/>
        </w:rPr>
        <w:t>192.168.23.0/</w:t>
      </w:r>
      <w:proofErr w:type="gramStart"/>
      <w:r>
        <w:rPr>
          <w:shd w:val="pct10" w:color="auto" w:fill="FFFFFF"/>
        </w:rPr>
        <w:t>24  RIP</w:t>
      </w:r>
      <w:proofErr w:type="gramEnd"/>
      <w:r>
        <w:rPr>
          <w:shd w:val="pct10" w:color="auto" w:fill="FFFFFF"/>
        </w:rPr>
        <w:t xml:space="preserve">     100 1           D   10.0.12.2       Ethernet</w:t>
      </w:r>
      <w:r>
        <w:rPr>
          <w:rFonts w:hint="eastAsia"/>
          <w:shd w:val="pct10" w:color="auto" w:fill="FFFFFF"/>
        </w:rPr>
        <w:t>1</w:t>
      </w:r>
      <w:r>
        <w:rPr>
          <w:shd w:val="pct10" w:color="auto" w:fill="FFFFFF"/>
        </w:rPr>
        <w:t>/0/0</w:t>
      </w:r>
    </w:p>
    <w:p w14:paraId="5EA475B5" w14:textId="77777777" w:rsidR="00870A08" w:rsidRDefault="003A5418">
      <w:pPr>
        <w:pStyle w:val="aff6"/>
      </w:pPr>
      <w:r>
        <w:t xml:space="preserve">   </w:t>
      </w:r>
      <w:r>
        <w:rPr>
          <w:shd w:val="pct10" w:color="auto" w:fill="FFFFFF"/>
        </w:rPr>
        <w:t>192.168.34.0/</w:t>
      </w:r>
      <w:proofErr w:type="gramStart"/>
      <w:r>
        <w:rPr>
          <w:shd w:val="pct10" w:color="auto" w:fill="FFFFFF"/>
        </w:rPr>
        <w:t>24  RIP</w:t>
      </w:r>
      <w:proofErr w:type="gramEnd"/>
      <w:r>
        <w:rPr>
          <w:shd w:val="pct10" w:color="auto" w:fill="FFFFFF"/>
        </w:rPr>
        <w:t xml:space="preserve">     100 2           D   10.0.12.2       Ethernet</w:t>
      </w:r>
      <w:r>
        <w:rPr>
          <w:rFonts w:hint="eastAsia"/>
          <w:shd w:val="pct10" w:color="auto" w:fill="FFFFFF"/>
        </w:rPr>
        <w:t>1</w:t>
      </w:r>
      <w:r>
        <w:rPr>
          <w:shd w:val="pct10" w:color="auto" w:fill="FFFFFF"/>
        </w:rPr>
        <w:t>/0/0</w:t>
      </w:r>
    </w:p>
    <w:p w14:paraId="6644824F" w14:textId="77777777" w:rsidR="00870A08" w:rsidRDefault="00870A08">
      <w:pPr>
        <w:pStyle w:val="aff6"/>
      </w:pPr>
    </w:p>
    <w:p w14:paraId="6D47FD91" w14:textId="77777777" w:rsidR="00870A08" w:rsidRDefault="003A5418">
      <w:pPr>
        <w:ind w:firstLineChars="202" w:firstLine="424"/>
      </w:pPr>
      <w:r>
        <w:rPr>
          <w:rFonts w:hint="eastAsia"/>
        </w:rPr>
        <w:t>在</w:t>
      </w:r>
      <w:r>
        <w:rPr>
          <w:rFonts w:hint="eastAsia"/>
        </w:rPr>
        <w:t>R1</w:t>
      </w:r>
      <w:r>
        <w:rPr>
          <w:rFonts w:hint="eastAsia"/>
        </w:rPr>
        <w:t>的路由表中，存在</w:t>
      </w:r>
      <w:r>
        <w:rPr>
          <w:rFonts w:hint="eastAsia"/>
        </w:rPr>
        <w:t>192.168.23.0/24</w:t>
      </w:r>
      <w:r>
        <w:rPr>
          <w:rFonts w:hint="eastAsia"/>
        </w:rPr>
        <w:t>和</w:t>
      </w:r>
      <w:r>
        <w:rPr>
          <w:rFonts w:hint="eastAsia"/>
        </w:rPr>
        <w:t>192.168.34.0/24</w:t>
      </w:r>
      <w:proofErr w:type="gramStart"/>
      <w:r>
        <w:rPr>
          <w:rFonts w:hint="eastAsia"/>
        </w:rPr>
        <w:t>两</w:t>
      </w:r>
      <w:proofErr w:type="gramEnd"/>
      <w:r>
        <w:rPr>
          <w:rFonts w:hint="eastAsia"/>
        </w:rPr>
        <w:t>条</w:t>
      </w:r>
      <w:r>
        <w:rPr>
          <w:rFonts w:hint="eastAsia"/>
        </w:rPr>
        <w:t>RIP</w:t>
      </w:r>
      <w:r>
        <w:rPr>
          <w:rFonts w:hint="eastAsia"/>
        </w:rPr>
        <w:t>路由条目，但并不存在</w:t>
      </w:r>
      <w:r>
        <w:rPr>
          <w:rFonts w:hint="eastAsia"/>
        </w:rPr>
        <w:t>R4</w:t>
      </w:r>
      <w:r>
        <w:rPr>
          <w:rFonts w:hint="eastAsia"/>
        </w:rPr>
        <w:t>和</w:t>
      </w:r>
      <w:r>
        <w:rPr>
          <w:rFonts w:hint="eastAsia"/>
        </w:rPr>
        <w:t>R5</w:t>
      </w:r>
      <w:r>
        <w:rPr>
          <w:rFonts w:hint="eastAsia"/>
        </w:rPr>
        <w:t>之间的</w:t>
      </w:r>
      <w:r>
        <w:rPr>
          <w:rFonts w:hint="eastAsia"/>
        </w:rPr>
        <w:t>10.0.45.0/24</w:t>
      </w:r>
      <w:r>
        <w:rPr>
          <w:rFonts w:hint="eastAsia"/>
        </w:rPr>
        <w:t>路由条目。</w:t>
      </w:r>
    </w:p>
    <w:p w14:paraId="7DD7A0F4" w14:textId="77777777" w:rsidR="00870A08" w:rsidRDefault="003A5418">
      <w:pPr>
        <w:ind w:firstLineChars="202" w:firstLine="424"/>
      </w:pPr>
      <w:r>
        <w:rPr>
          <w:rFonts w:hint="eastAsia"/>
        </w:rPr>
        <w:t>查看</w:t>
      </w:r>
      <w:r>
        <w:rPr>
          <w:rFonts w:hint="eastAsia"/>
        </w:rPr>
        <w:t>R2</w:t>
      </w:r>
      <w:r>
        <w:rPr>
          <w:rFonts w:hint="eastAsia"/>
        </w:rPr>
        <w:t>的路由表。</w:t>
      </w:r>
    </w:p>
    <w:p w14:paraId="5446A574" w14:textId="77777777" w:rsidR="00870A08" w:rsidRDefault="003A5418">
      <w:pPr>
        <w:pStyle w:val="aff6"/>
      </w:pPr>
      <w:r>
        <w:t>[R</w:t>
      </w:r>
      <w:proofErr w:type="gramStart"/>
      <w:r>
        <w:t>2]dis</w:t>
      </w:r>
      <w:r>
        <w:rPr>
          <w:rFonts w:hint="eastAsia"/>
        </w:rPr>
        <w:t>play</w:t>
      </w:r>
      <w:proofErr w:type="gramEnd"/>
      <w:r>
        <w:t xml:space="preserve"> </w:t>
      </w:r>
      <w:proofErr w:type="spellStart"/>
      <w:r>
        <w:t>ip</w:t>
      </w:r>
      <w:proofErr w:type="spellEnd"/>
      <w:r>
        <w:t xml:space="preserve"> routing-table</w:t>
      </w:r>
    </w:p>
    <w:p w14:paraId="354633E0" w14:textId="77777777" w:rsidR="00870A08" w:rsidRDefault="003A5418">
      <w:pPr>
        <w:pStyle w:val="aff6"/>
      </w:pPr>
      <w:r>
        <w:t>Route Flags: R - relay, D - download to fib</w:t>
      </w:r>
    </w:p>
    <w:p w14:paraId="6140DEF5" w14:textId="77777777" w:rsidR="00870A08" w:rsidRDefault="003A5418">
      <w:pPr>
        <w:pStyle w:val="aff6"/>
      </w:pPr>
      <w:r>
        <w:t>---------------------------------------------------------------------------</w:t>
      </w:r>
    </w:p>
    <w:p w14:paraId="10B63AE4" w14:textId="77777777" w:rsidR="00870A08" w:rsidRDefault="003A5418">
      <w:pPr>
        <w:pStyle w:val="aff6"/>
      </w:pPr>
      <w:r>
        <w:t>Routing Tables: Public</w:t>
      </w:r>
    </w:p>
    <w:p w14:paraId="39FE0728" w14:textId="77777777" w:rsidR="00870A08" w:rsidRDefault="003A5418">
      <w:pPr>
        <w:pStyle w:val="aff6"/>
      </w:pPr>
      <w:r>
        <w:t xml:space="preserve">         </w:t>
      </w:r>
      <w:proofErr w:type="gramStart"/>
      <w:r>
        <w:t>Destinations :</w:t>
      </w:r>
      <w:proofErr w:type="gramEnd"/>
      <w:r>
        <w:t xml:space="preserve"> 8        Routes : 8        </w:t>
      </w:r>
    </w:p>
    <w:p w14:paraId="61656A90"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0AB5F8C6" w14:textId="77777777" w:rsidR="00870A08" w:rsidRDefault="003A5418">
      <w:pPr>
        <w:pStyle w:val="aff6"/>
      </w:pPr>
      <w:r>
        <w:t xml:space="preserve">      </w:t>
      </w:r>
      <w:r>
        <w:rPr>
          <w:shd w:val="pct10" w:color="auto" w:fill="FFFFFF"/>
        </w:rPr>
        <w:t>10.0.12.0/</w:t>
      </w:r>
      <w:proofErr w:type="gramStart"/>
      <w:r>
        <w:rPr>
          <w:shd w:val="pct10" w:color="auto" w:fill="FFFFFF"/>
        </w:rPr>
        <w:t>24  Direct</w:t>
      </w:r>
      <w:proofErr w:type="gramEnd"/>
      <w:r>
        <w:rPr>
          <w:shd w:val="pct10" w:color="auto" w:fill="FFFFFF"/>
        </w:rPr>
        <w:t xml:space="preserve">  0    0           D   10.0.12.2       Ethernet</w:t>
      </w:r>
      <w:r>
        <w:rPr>
          <w:rFonts w:hint="eastAsia"/>
          <w:shd w:val="pct10" w:color="auto" w:fill="FFFFFF"/>
        </w:rPr>
        <w:t>1</w:t>
      </w:r>
      <w:r>
        <w:rPr>
          <w:shd w:val="pct10" w:color="auto" w:fill="FFFFFF"/>
        </w:rPr>
        <w:t>/0/0</w:t>
      </w:r>
    </w:p>
    <w:p w14:paraId="02156AF9" w14:textId="77777777" w:rsidR="00870A08" w:rsidRDefault="003A5418">
      <w:pPr>
        <w:pStyle w:val="aff6"/>
      </w:pPr>
      <w:r>
        <w:t xml:space="preserve">      10.0.12.2/</w:t>
      </w:r>
      <w:proofErr w:type="gramStart"/>
      <w:r>
        <w:t>32  Direct</w:t>
      </w:r>
      <w:proofErr w:type="gramEnd"/>
      <w:r>
        <w:t xml:space="preserve">  0    0           D   127.0.0.1       Ethernet</w:t>
      </w:r>
      <w:r>
        <w:rPr>
          <w:rFonts w:hint="eastAsia"/>
        </w:rPr>
        <w:t>1</w:t>
      </w:r>
      <w:r>
        <w:t>/0/0</w:t>
      </w:r>
    </w:p>
    <w:p w14:paraId="0AB577ED" w14:textId="77777777" w:rsidR="00870A08" w:rsidRDefault="003A5418">
      <w:pPr>
        <w:pStyle w:val="aff6"/>
      </w:pPr>
      <w:r>
        <w:t xml:space="preserve">      127.0.0.0/8   </w:t>
      </w:r>
      <w:proofErr w:type="gramStart"/>
      <w:r>
        <w:t>Direct  0</w:t>
      </w:r>
      <w:proofErr w:type="gramEnd"/>
      <w:r>
        <w:t xml:space="preserve">    0           D   127.0.0.1       InLoopBack0</w:t>
      </w:r>
    </w:p>
    <w:p w14:paraId="6EC66BAE" w14:textId="77777777" w:rsidR="00870A08" w:rsidRDefault="003A5418">
      <w:pPr>
        <w:pStyle w:val="aff6"/>
      </w:pPr>
      <w:r>
        <w:t xml:space="preserve">      127.0.0.1/</w:t>
      </w:r>
      <w:proofErr w:type="gramStart"/>
      <w:r>
        <w:t>32  Direct</w:t>
      </w:r>
      <w:proofErr w:type="gramEnd"/>
      <w:r>
        <w:t xml:space="preserve">  0    0           D   127.0.0.1       InLoopBack0</w:t>
      </w:r>
    </w:p>
    <w:p w14:paraId="4D1DE5F7" w14:textId="77777777" w:rsidR="00870A08" w:rsidRDefault="003A5418">
      <w:pPr>
        <w:pStyle w:val="aff6"/>
      </w:pPr>
      <w:r>
        <w:t xml:space="preserve">   </w:t>
      </w:r>
      <w:r>
        <w:rPr>
          <w:shd w:val="pct10" w:color="auto" w:fill="FFFFFF"/>
        </w:rPr>
        <w:t>192.168.23.0/</w:t>
      </w:r>
      <w:proofErr w:type="gramStart"/>
      <w:r>
        <w:rPr>
          <w:shd w:val="pct10" w:color="auto" w:fill="FFFFFF"/>
        </w:rPr>
        <w:t>24  Direct</w:t>
      </w:r>
      <w:proofErr w:type="gramEnd"/>
      <w:r>
        <w:rPr>
          <w:shd w:val="pct10" w:color="auto" w:fill="FFFFFF"/>
        </w:rPr>
        <w:t xml:space="preserve">  0   0           D   192.168.23.2    Serial</w:t>
      </w:r>
      <w:r>
        <w:rPr>
          <w:rFonts w:hint="eastAsia"/>
          <w:shd w:val="pct10" w:color="auto" w:fill="FFFFFF"/>
        </w:rPr>
        <w:t>2</w:t>
      </w:r>
      <w:r>
        <w:rPr>
          <w:shd w:val="pct10" w:color="auto" w:fill="FFFFFF"/>
        </w:rPr>
        <w:t>/0/0</w:t>
      </w:r>
    </w:p>
    <w:p w14:paraId="0F0C17B7" w14:textId="77777777" w:rsidR="00870A08" w:rsidRDefault="003A5418">
      <w:pPr>
        <w:pStyle w:val="aff6"/>
      </w:pPr>
      <w:r>
        <w:t xml:space="preserve">   192.168.23.2/</w:t>
      </w:r>
      <w:proofErr w:type="gramStart"/>
      <w:r>
        <w:t>32  Direct</w:t>
      </w:r>
      <w:proofErr w:type="gramEnd"/>
      <w:r>
        <w:t xml:space="preserve">  0   0           D   127.0.0.1       Serial</w:t>
      </w:r>
      <w:r>
        <w:rPr>
          <w:rFonts w:hint="eastAsia"/>
        </w:rPr>
        <w:t>2</w:t>
      </w:r>
      <w:r>
        <w:t>/0/0</w:t>
      </w:r>
    </w:p>
    <w:p w14:paraId="5DF678EF" w14:textId="77777777" w:rsidR="00870A08" w:rsidRDefault="003A5418">
      <w:pPr>
        <w:pStyle w:val="aff6"/>
      </w:pPr>
      <w:r>
        <w:t xml:space="preserve">   192.168.23.3/</w:t>
      </w:r>
      <w:proofErr w:type="gramStart"/>
      <w:r>
        <w:t>32  Direct</w:t>
      </w:r>
      <w:proofErr w:type="gramEnd"/>
      <w:r>
        <w:t xml:space="preserve">  0   0           D   192.168.23.3    Seria</w:t>
      </w:r>
      <w:r>
        <w:rPr>
          <w:rFonts w:hint="eastAsia"/>
        </w:rPr>
        <w:t>l2</w:t>
      </w:r>
      <w:r>
        <w:t>/0/0</w:t>
      </w:r>
    </w:p>
    <w:p w14:paraId="538A3E2B" w14:textId="77777777" w:rsidR="00870A08" w:rsidRDefault="003A5418">
      <w:pPr>
        <w:pStyle w:val="aff6"/>
      </w:pPr>
      <w:r>
        <w:t xml:space="preserve">   </w:t>
      </w:r>
      <w:r>
        <w:rPr>
          <w:shd w:val="pct10" w:color="auto" w:fill="FFFFFF"/>
        </w:rPr>
        <w:t>192.168.34.0/</w:t>
      </w:r>
      <w:proofErr w:type="gramStart"/>
      <w:r>
        <w:rPr>
          <w:shd w:val="pct10" w:color="auto" w:fill="FFFFFF"/>
        </w:rPr>
        <w:t>24  RIP</w:t>
      </w:r>
      <w:proofErr w:type="gramEnd"/>
      <w:r>
        <w:rPr>
          <w:shd w:val="pct10" w:color="auto" w:fill="FFFFFF"/>
        </w:rPr>
        <w:t xml:space="preserve">     100 1           D   192.168.23.3    Serial</w:t>
      </w:r>
      <w:r>
        <w:rPr>
          <w:rFonts w:hint="eastAsia"/>
          <w:shd w:val="pct10" w:color="auto" w:fill="FFFFFF"/>
        </w:rPr>
        <w:t>2</w:t>
      </w:r>
      <w:r>
        <w:rPr>
          <w:shd w:val="pct10" w:color="auto" w:fill="FFFFFF"/>
        </w:rPr>
        <w:t>/0/0</w:t>
      </w:r>
    </w:p>
    <w:p w14:paraId="797FCD30" w14:textId="77777777" w:rsidR="00870A08" w:rsidRDefault="00870A08">
      <w:pPr>
        <w:pStyle w:val="aff6"/>
      </w:pPr>
    </w:p>
    <w:p w14:paraId="36EF94E9" w14:textId="77777777" w:rsidR="00870A08" w:rsidRDefault="003A5418">
      <w:pPr>
        <w:ind w:firstLine="420"/>
      </w:pPr>
      <w:r>
        <w:rPr>
          <w:rFonts w:hint="eastAsia"/>
        </w:rPr>
        <w:t>在</w:t>
      </w:r>
      <w:r>
        <w:rPr>
          <w:rFonts w:hint="eastAsia"/>
        </w:rPr>
        <w:t>R2</w:t>
      </w:r>
      <w:r>
        <w:rPr>
          <w:rFonts w:hint="eastAsia"/>
        </w:rPr>
        <w:t>的路由表中，除</w:t>
      </w:r>
      <w:r>
        <w:rPr>
          <w:rFonts w:hint="eastAsia"/>
        </w:rPr>
        <w:t>10.0.12.0/24</w:t>
      </w:r>
      <w:r>
        <w:rPr>
          <w:rFonts w:hint="eastAsia"/>
        </w:rPr>
        <w:t>和</w:t>
      </w:r>
      <w:r>
        <w:rPr>
          <w:rFonts w:hint="eastAsia"/>
        </w:rPr>
        <w:t>192.168.23.0/24</w:t>
      </w:r>
      <w:r>
        <w:rPr>
          <w:rFonts w:hint="eastAsia"/>
        </w:rPr>
        <w:t>为直连路由外，仅有</w:t>
      </w:r>
      <w:r>
        <w:rPr>
          <w:rFonts w:hint="eastAsia"/>
        </w:rPr>
        <w:t>192.168.34.0/24</w:t>
      </w:r>
      <w:r>
        <w:rPr>
          <w:rFonts w:hint="eastAsia"/>
        </w:rPr>
        <w:t>该条路由条目通过</w:t>
      </w:r>
      <w:r>
        <w:rPr>
          <w:rFonts w:hint="eastAsia"/>
        </w:rPr>
        <w:t>RIP</w:t>
      </w:r>
      <w:r>
        <w:rPr>
          <w:rFonts w:hint="eastAsia"/>
        </w:rPr>
        <w:t>接收，却没有</w:t>
      </w:r>
      <w:r>
        <w:rPr>
          <w:rFonts w:hint="eastAsia"/>
        </w:rPr>
        <w:t>R4</w:t>
      </w:r>
      <w:r>
        <w:rPr>
          <w:rFonts w:hint="eastAsia"/>
        </w:rPr>
        <w:t>和</w:t>
      </w:r>
      <w:r>
        <w:rPr>
          <w:rFonts w:hint="eastAsia"/>
        </w:rPr>
        <w:t>R5</w:t>
      </w:r>
      <w:r>
        <w:rPr>
          <w:rFonts w:hint="eastAsia"/>
        </w:rPr>
        <w:t>之间的</w:t>
      </w:r>
      <w:r>
        <w:rPr>
          <w:rFonts w:hint="eastAsia"/>
        </w:rPr>
        <w:t>10.0.45.0/24</w:t>
      </w:r>
      <w:r>
        <w:rPr>
          <w:rFonts w:hint="eastAsia"/>
        </w:rPr>
        <w:t>的路由条目。</w:t>
      </w:r>
    </w:p>
    <w:p w14:paraId="20308CD5" w14:textId="77777777" w:rsidR="00870A08" w:rsidRDefault="003A5418">
      <w:pPr>
        <w:ind w:firstLineChars="202" w:firstLine="424"/>
      </w:pPr>
      <w:r>
        <w:rPr>
          <w:rFonts w:hint="eastAsia"/>
        </w:rPr>
        <w:t>查看</w:t>
      </w:r>
      <w:r>
        <w:rPr>
          <w:rFonts w:hint="eastAsia"/>
        </w:rPr>
        <w:t>R3</w:t>
      </w:r>
      <w:r>
        <w:rPr>
          <w:rFonts w:hint="eastAsia"/>
        </w:rPr>
        <w:t>的路由表。</w:t>
      </w:r>
    </w:p>
    <w:p w14:paraId="01978739" w14:textId="77777777" w:rsidR="00870A08" w:rsidRDefault="003A5418">
      <w:pPr>
        <w:pStyle w:val="aff6"/>
      </w:pPr>
      <w:r>
        <w:t>[R</w:t>
      </w:r>
      <w:proofErr w:type="gramStart"/>
      <w:r>
        <w:t>3]dis</w:t>
      </w:r>
      <w:r>
        <w:rPr>
          <w:rFonts w:hint="eastAsia"/>
        </w:rPr>
        <w:t>play</w:t>
      </w:r>
      <w:proofErr w:type="gramEnd"/>
      <w:r>
        <w:t xml:space="preserve"> </w:t>
      </w:r>
      <w:proofErr w:type="spellStart"/>
      <w:r>
        <w:t>ip</w:t>
      </w:r>
      <w:proofErr w:type="spellEnd"/>
      <w:r>
        <w:t xml:space="preserve"> routing-table </w:t>
      </w:r>
    </w:p>
    <w:p w14:paraId="2D2B3FE5" w14:textId="77777777" w:rsidR="00870A08" w:rsidRDefault="003A5418">
      <w:pPr>
        <w:pStyle w:val="aff6"/>
      </w:pPr>
      <w:r>
        <w:t>Route Flags: R - relay, D - download to fib</w:t>
      </w:r>
    </w:p>
    <w:p w14:paraId="6F3EF1C8" w14:textId="77777777" w:rsidR="00870A08" w:rsidRDefault="003A5418">
      <w:pPr>
        <w:pStyle w:val="aff6"/>
      </w:pPr>
      <w:r>
        <w:t>---------------------------------------------------------------------------</w:t>
      </w:r>
    </w:p>
    <w:p w14:paraId="5CCE76D6" w14:textId="77777777" w:rsidR="00870A08" w:rsidRDefault="003A5418">
      <w:pPr>
        <w:pStyle w:val="aff6"/>
      </w:pPr>
      <w:r>
        <w:t>Routing Tables: Public</w:t>
      </w:r>
    </w:p>
    <w:p w14:paraId="77B1C4A2" w14:textId="77777777" w:rsidR="00870A08" w:rsidRDefault="003A5418">
      <w:pPr>
        <w:pStyle w:val="aff6"/>
      </w:pPr>
      <w:r>
        <w:t xml:space="preserve">         </w:t>
      </w:r>
      <w:proofErr w:type="gramStart"/>
      <w:r>
        <w:t>Destinations :</w:t>
      </w:r>
      <w:proofErr w:type="gramEnd"/>
      <w:r>
        <w:t xml:space="preserve"> 9        Routes : 10       </w:t>
      </w:r>
    </w:p>
    <w:p w14:paraId="79D17355"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3428713" w14:textId="77777777" w:rsidR="00870A08" w:rsidRDefault="003A5418">
      <w:pPr>
        <w:pStyle w:val="aff6"/>
      </w:pPr>
      <w:r>
        <w:t xml:space="preserve">      </w:t>
      </w:r>
      <w:r>
        <w:rPr>
          <w:shd w:val="pct10" w:color="auto" w:fill="FFFFFF"/>
        </w:rPr>
        <w:t xml:space="preserve"> 10.0.0.0/8   RIP     </w:t>
      </w:r>
      <w:proofErr w:type="gramStart"/>
      <w:r>
        <w:rPr>
          <w:shd w:val="pct10" w:color="auto" w:fill="FFFFFF"/>
        </w:rPr>
        <w:t>100  1</w:t>
      </w:r>
      <w:proofErr w:type="gramEnd"/>
      <w:r>
        <w:rPr>
          <w:shd w:val="pct10" w:color="auto" w:fill="FFFFFF"/>
        </w:rPr>
        <w:t xml:space="preserve">           D   192.168.23.2    Serial</w:t>
      </w:r>
      <w:r>
        <w:rPr>
          <w:rFonts w:hint="eastAsia"/>
          <w:shd w:val="pct10" w:color="auto" w:fill="FFFFFF"/>
        </w:rPr>
        <w:t>1</w:t>
      </w:r>
      <w:r>
        <w:rPr>
          <w:shd w:val="pct10" w:color="auto" w:fill="FFFFFF"/>
        </w:rPr>
        <w:t>/0/0</w:t>
      </w:r>
    </w:p>
    <w:p w14:paraId="5A44E634" w14:textId="77777777" w:rsidR="00870A08" w:rsidRDefault="003A5418">
      <w:pPr>
        <w:pStyle w:val="aff6"/>
      </w:pPr>
      <w:r>
        <w:t xml:space="preserve">      </w:t>
      </w:r>
      <w:r>
        <w:rPr>
          <w:shd w:val="pct10" w:color="auto" w:fill="FFFFFF"/>
        </w:rPr>
        <w:t xml:space="preserve">              </w:t>
      </w:r>
      <w:r>
        <w:rPr>
          <w:rFonts w:hint="eastAsia"/>
          <w:shd w:val="pct10" w:color="auto" w:fill="FFFFFF"/>
        </w:rPr>
        <w:t xml:space="preserve">  </w:t>
      </w:r>
      <w:r>
        <w:rPr>
          <w:shd w:val="pct10" w:color="auto" w:fill="FFFFFF"/>
        </w:rPr>
        <w:t xml:space="preserve">RIP     </w:t>
      </w:r>
      <w:proofErr w:type="gramStart"/>
      <w:r>
        <w:rPr>
          <w:shd w:val="pct10" w:color="auto" w:fill="FFFFFF"/>
        </w:rPr>
        <w:t>100  1</w:t>
      </w:r>
      <w:proofErr w:type="gramEnd"/>
      <w:r>
        <w:rPr>
          <w:shd w:val="pct10" w:color="auto" w:fill="FFFFFF"/>
        </w:rPr>
        <w:t xml:space="preserve">           D   192.168.34.4    Serial</w:t>
      </w:r>
      <w:r>
        <w:rPr>
          <w:rFonts w:hint="eastAsia"/>
          <w:shd w:val="pct10" w:color="auto" w:fill="FFFFFF"/>
        </w:rPr>
        <w:t>1</w:t>
      </w:r>
      <w:r>
        <w:rPr>
          <w:shd w:val="pct10" w:color="auto" w:fill="FFFFFF"/>
        </w:rPr>
        <w:t>/0/1</w:t>
      </w:r>
    </w:p>
    <w:p w14:paraId="20402DF0" w14:textId="77777777" w:rsidR="00870A08" w:rsidRDefault="003A5418">
      <w:pPr>
        <w:pStyle w:val="aff6"/>
      </w:pPr>
      <w:r>
        <w:t xml:space="preserve">      127.0.0.0/8   </w:t>
      </w:r>
      <w:proofErr w:type="gramStart"/>
      <w:r>
        <w:t>Direct  0</w:t>
      </w:r>
      <w:proofErr w:type="gramEnd"/>
      <w:r>
        <w:t xml:space="preserve">    0           D   127.0.0.1       InLoopBack0</w:t>
      </w:r>
    </w:p>
    <w:p w14:paraId="592F09E2" w14:textId="77777777" w:rsidR="00870A08" w:rsidRDefault="003A5418">
      <w:pPr>
        <w:pStyle w:val="aff6"/>
      </w:pPr>
      <w:r>
        <w:t xml:space="preserve">      127.0.0.1/</w:t>
      </w:r>
      <w:proofErr w:type="gramStart"/>
      <w:r>
        <w:t>32  Direct</w:t>
      </w:r>
      <w:proofErr w:type="gramEnd"/>
      <w:r>
        <w:t xml:space="preserve">  0    0           D   127.0.0.1       InLoopBack0</w:t>
      </w:r>
    </w:p>
    <w:p w14:paraId="7C9AF7B1" w14:textId="77777777" w:rsidR="00870A08" w:rsidRDefault="003A5418">
      <w:pPr>
        <w:pStyle w:val="aff6"/>
        <w:rPr>
          <w:shd w:val="pct10" w:color="auto" w:fill="FFFFFF"/>
        </w:rPr>
      </w:pPr>
      <w:r>
        <w:t xml:space="preserve">  </w:t>
      </w:r>
      <w:r>
        <w:rPr>
          <w:shd w:val="pct10" w:color="auto" w:fill="FFFFFF"/>
        </w:rPr>
        <w:t xml:space="preserve"> 192.168.23.0/</w:t>
      </w:r>
      <w:proofErr w:type="gramStart"/>
      <w:r>
        <w:rPr>
          <w:shd w:val="pct10" w:color="auto" w:fill="FFFFFF"/>
        </w:rPr>
        <w:t>24  Direct</w:t>
      </w:r>
      <w:proofErr w:type="gramEnd"/>
      <w:r>
        <w:rPr>
          <w:shd w:val="pct10" w:color="auto" w:fill="FFFFFF"/>
        </w:rPr>
        <w:t xml:space="preserve">  0   0           D   192.168.23.3    Serial</w:t>
      </w:r>
      <w:r>
        <w:rPr>
          <w:rFonts w:hint="eastAsia"/>
          <w:shd w:val="pct10" w:color="auto" w:fill="FFFFFF"/>
        </w:rPr>
        <w:t>1</w:t>
      </w:r>
      <w:r>
        <w:rPr>
          <w:shd w:val="pct10" w:color="auto" w:fill="FFFFFF"/>
        </w:rPr>
        <w:t>/0/0</w:t>
      </w:r>
    </w:p>
    <w:p w14:paraId="601D4446" w14:textId="77777777" w:rsidR="00870A08" w:rsidRDefault="003A5418">
      <w:pPr>
        <w:pStyle w:val="aff6"/>
      </w:pPr>
      <w:r>
        <w:t xml:space="preserve">   192.168.23.2/</w:t>
      </w:r>
      <w:proofErr w:type="gramStart"/>
      <w:r>
        <w:t>32  Direct</w:t>
      </w:r>
      <w:proofErr w:type="gramEnd"/>
      <w:r>
        <w:t xml:space="preserve">  0   0           D   192.168.23.2    Serial1/0/0</w:t>
      </w:r>
    </w:p>
    <w:p w14:paraId="5DD11EC0" w14:textId="77777777" w:rsidR="00870A08" w:rsidRDefault="003A5418">
      <w:pPr>
        <w:pStyle w:val="aff6"/>
      </w:pPr>
      <w:r>
        <w:t xml:space="preserve">   192.168.23.3/</w:t>
      </w:r>
      <w:proofErr w:type="gramStart"/>
      <w:r>
        <w:t>32  Direct</w:t>
      </w:r>
      <w:proofErr w:type="gramEnd"/>
      <w:r>
        <w:t xml:space="preserve">  0   0           D   127.0.0.1       Serial</w:t>
      </w:r>
      <w:r>
        <w:rPr>
          <w:rFonts w:hint="eastAsia"/>
        </w:rPr>
        <w:t>1</w:t>
      </w:r>
      <w:r>
        <w:t>/0/0</w:t>
      </w:r>
    </w:p>
    <w:p w14:paraId="3A95861D" w14:textId="77777777" w:rsidR="00870A08" w:rsidRDefault="003A5418">
      <w:pPr>
        <w:pStyle w:val="aff6"/>
      </w:pPr>
      <w:r>
        <w:t xml:space="preserve">  </w:t>
      </w:r>
      <w:r>
        <w:rPr>
          <w:shd w:val="pct10" w:color="auto" w:fill="FFFFFF"/>
        </w:rPr>
        <w:t xml:space="preserve"> 192.168.34.0/</w:t>
      </w:r>
      <w:proofErr w:type="gramStart"/>
      <w:r>
        <w:rPr>
          <w:shd w:val="pct10" w:color="auto" w:fill="FFFFFF"/>
        </w:rPr>
        <w:t>24  Direct</w:t>
      </w:r>
      <w:proofErr w:type="gramEnd"/>
      <w:r>
        <w:rPr>
          <w:shd w:val="pct10" w:color="auto" w:fill="FFFFFF"/>
        </w:rPr>
        <w:t xml:space="preserve">  0   0           D   192.168.34.3    Serial</w:t>
      </w:r>
      <w:r>
        <w:rPr>
          <w:rFonts w:hint="eastAsia"/>
          <w:shd w:val="pct10" w:color="auto" w:fill="FFFFFF"/>
        </w:rPr>
        <w:t>1</w:t>
      </w:r>
      <w:r>
        <w:rPr>
          <w:shd w:val="pct10" w:color="auto" w:fill="FFFFFF"/>
        </w:rPr>
        <w:t>/0/1</w:t>
      </w:r>
    </w:p>
    <w:p w14:paraId="1546E2A0" w14:textId="77777777" w:rsidR="00870A08" w:rsidRDefault="003A5418">
      <w:pPr>
        <w:pStyle w:val="aff6"/>
      </w:pPr>
      <w:r>
        <w:t xml:space="preserve">   192.168.34.3/</w:t>
      </w:r>
      <w:proofErr w:type="gramStart"/>
      <w:r>
        <w:t>32  Direct</w:t>
      </w:r>
      <w:proofErr w:type="gramEnd"/>
      <w:r>
        <w:t xml:space="preserve">  0   0           D   127.0.0.1       Serial</w:t>
      </w:r>
      <w:r>
        <w:rPr>
          <w:rFonts w:hint="eastAsia"/>
        </w:rPr>
        <w:t>1</w:t>
      </w:r>
      <w:r>
        <w:t>/0/1</w:t>
      </w:r>
    </w:p>
    <w:p w14:paraId="5B70D0AA" w14:textId="77777777" w:rsidR="00870A08" w:rsidRDefault="003A5418">
      <w:pPr>
        <w:pStyle w:val="aff6"/>
      </w:pPr>
      <w:r>
        <w:t xml:space="preserve">   192.168.34.4/</w:t>
      </w:r>
      <w:proofErr w:type="gramStart"/>
      <w:r>
        <w:t>32  Direct</w:t>
      </w:r>
      <w:proofErr w:type="gramEnd"/>
      <w:r>
        <w:t xml:space="preserve">  0   0           D   192.168.34.4    Serial</w:t>
      </w:r>
      <w:r>
        <w:rPr>
          <w:rFonts w:hint="eastAsia"/>
        </w:rPr>
        <w:t>1</w:t>
      </w:r>
      <w:r>
        <w:t>/0/1</w:t>
      </w:r>
    </w:p>
    <w:p w14:paraId="120200F9" w14:textId="77777777" w:rsidR="00870A08" w:rsidRDefault="00870A08">
      <w:pPr>
        <w:pStyle w:val="aff6"/>
      </w:pPr>
    </w:p>
    <w:p w14:paraId="71EC038E" w14:textId="77777777" w:rsidR="00870A08" w:rsidRDefault="003A5418">
      <w:pPr>
        <w:ind w:firstLineChars="202" w:firstLine="424"/>
      </w:pPr>
      <w:r>
        <w:rPr>
          <w:rFonts w:hint="eastAsia"/>
        </w:rPr>
        <w:t>在</w:t>
      </w:r>
      <w:r>
        <w:rPr>
          <w:rFonts w:hint="eastAsia"/>
        </w:rPr>
        <w:t>R3</w:t>
      </w:r>
      <w:r>
        <w:rPr>
          <w:rFonts w:hint="eastAsia"/>
        </w:rPr>
        <w:t>的路由表中，除了</w:t>
      </w:r>
      <w:r>
        <w:rPr>
          <w:rFonts w:hint="eastAsia"/>
        </w:rPr>
        <w:t>192.168.23.0/24</w:t>
      </w:r>
      <w:r>
        <w:rPr>
          <w:rFonts w:hint="eastAsia"/>
        </w:rPr>
        <w:t>和</w:t>
      </w:r>
      <w:r>
        <w:rPr>
          <w:rFonts w:hint="eastAsia"/>
        </w:rPr>
        <w:t>192.168.34.0/24</w:t>
      </w:r>
      <w:r>
        <w:rPr>
          <w:rFonts w:hint="eastAsia"/>
        </w:rPr>
        <w:t>这两个子网是直连之外，分别通过</w:t>
      </w:r>
      <w:r>
        <w:rPr>
          <w:rFonts w:hint="eastAsia"/>
        </w:rPr>
        <w:t>R2</w:t>
      </w:r>
      <w:r>
        <w:rPr>
          <w:rFonts w:hint="eastAsia"/>
        </w:rPr>
        <w:t>和</w:t>
      </w:r>
      <w:r>
        <w:rPr>
          <w:rFonts w:hint="eastAsia"/>
        </w:rPr>
        <w:t>R4</w:t>
      </w:r>
      <w:r>
        <w:rPr>
          <w:rFonts w:hint="eastAsia"/>
        </w:rPr>
        <w:t>接收到了两条相同的</w:t>
      </w:r>
      <w:r>
        <w:rPr>
          <w:rFonts w:hint="eastAsia"/>
        </w:rPr>
        <w:t>10.0.0.0/8</w:t>
      </w:r>
      <w:r>
        <w:rPr>
          <w:rFonts w:hint="eastAsia"/>
        </w:rPr>
        <w:t>的主网路由条目，而</w:t>
      </w:r>
      <w:proofErr w:type="gramStart"/>
      <w:r>
        <w:rPr>
          <w:rFonts w:hint="eastAsia"/>
        </w:rPr>
        <w:t>并非现网拓扑</w:t>
      </w:r>
      <w:proofErr w:type="gramEnd"/>
      <w:r>
        <w:rPr>
          <w:rFonts w:hint="eastAsia"/>
        </w:rPr>
        <w:t>中的</w:t>
      </w:r>
      <w:r>
        <w:rPr>
          <w:rFonts w:hint="eastAsia"/>
        </w:rPr>
        <w:t>10.0.12.0/24</w:t>
      </w:r>
      <w:r>
        <w:rPr>
          <w:rFonts w:hint="eastAsia"/>
        </w:rPr>
        <w:t>和</w:t>
      </w:r>
      <w:r>
        <w:rPr>
          <w:rFonts w:hint="eastAsia"/>
        </w:rPr>
        <w:t>10.0.45.0/24</w:t>
      </w:r>
      <w:proofErr w:type="gramStart"/>
      <w:r>
        <w:rPr>
          <w:rFonts w:hint="eastAsia"/>
        </w:rPr>
        <w:t>两</w:t>
      </w:r>
      <w:proofErr w:type="gramEnd"/>
      <w:r>
        <w:rPr>
          <w:rFonts w:hint="eastAsia"/>
        </w:rPr>
        <w:t>条子网路由。</w:t>
      </w:r>
    </w:p>
    <w:p w14:paraId="06515A26" w14:textId="77777777" w:rsidR="00870A08" w:rsidRDefault="003A5418">
      <w:pPr>
        <w:ind w:firstLineChars="202" w:firstLine="424"/>
      </w:pPr>
      <w:r>
        <w:rPr>
          <w:rFonts w:hint="eastAsia"/>
        </w:rPr>
        <w:t>导致这种情况的原因是：由于采用了</w:t>
      </w:r>
      <w:r>
        <w:rPr>
          <w:rFonts w:hint="eastAsia"/>
        </w:rPr>
        <w:t>RIPv1</w:t>
      </w:r>
      <w:r>
        <w:rPr>
          <w:rFonts w:hint="eastAsia"/>
        </w:rPr>
        <w:t>，在</w:t>
      </w:r>
      <w:r>
        <w:rPr>
          <w:rFonts w:hint="eastAsia"/>
        </w:rPr>
        <w:t>R2</w:t>
      </w:r>
      <w:r>
        <w:rPr>
          <w:rFonts w:hint="eastAsia"/>
        </w:rPr>
        <w:t>和</w:t>
      </w:r>
      <w:r>
        <w:rPr>
          <w:rFonts w:hint="eastAsia"/>
        </w:rPr>
        <w:t>R4</w:t>
      </w:r>
      <w:r>
        <w:rPr>
          <w:rFonts w:hint="eastAsia"/>
        </w:rPr>
        <w:t>分别接收到</w:t>
      </w:r>
      <w:r>
        <w:rPr>
          <w:rFonts w:hint="eastAsia"/>
        </w:rPr>
        <w:t>10.0.12.0/24</w:t>
      </w:r>
      <w:r>
        <w:rPr>
          <w:rFonts w:hint="eastAsia"/>
        </w:rPr>
        <w:t>和</w:t>
      </w:r>
      <w:r>
        <w:rPr>
          <w:rFonts w:hint="eastAsia"/>
        </w:rPr>
        <w:t>10.0.45.0/24</w:t>
      </w:r>
      <w:r>
        <w:rPr>
          <w:rFonts w:hint="eastAsia"/>
        </w:rPr>
        <w:t>的路由条目时，且默认打开了自动有类汇总功能，所以在主网边界向外发送路由信息的时候都汇总成了</w:t>
      </w:r>
      <w:r>
        <w:rPr>
          <w:rFonts w:hint="eastAsia"/>
        </w:rPr>
        <w:t>10.0.0.0/8</w:t>
      </w:r>
      <w:r>
        <w:rPr>
          <w:rFonts w:hint="eastAsia"/>
        </w:rPr>
        <w:t>，发送给</w:t>
      </w:r>
      <w:r>
        <w:rPr>
          <w:rFonts w:hint="eastAsia"/>
        </w:rPr>
        <w:t>R3</w:t>
      </w:r>
      <w:r>
        <w:rPr>
          <w:rFonts w:hint="eastAsia"/>
        </w:rPr>
        <w:t>，最终在</w:t>
      </w:r>
      <w:r>
        <w:rPr>
          <w:rFonts w:hint="eastAsia"/>
        </w:rPr>
        <w:t>R3</w:t>
      </w:r>
      <w:r>
        <w:rPr>
          <w:rFonts w:hint="eastAsia"/>
        </w:rPr>
        <w:t>上由于接收到了两条目的网段相同，代价值也相同的路由条目。</w:t>
      </w:r>
    </w:p>
    <w:p w14:paraId="79FC0525" w14:textId="77777777" w:rsidR="00870A08" w:rsidRDefault="003A5418">
      <w:pPr>
        <w:ind w:firstLine="420"/>
      </w:pPr>
      <w:r>
        <w:rPr>
          <w:rFonts w:hint="eastAsia"/>
        </w:rPr>
        <w:lastRenderedPageBreak/>
        <w:t>那么既然此时在</w:t>
      </w:r>
      <w:r>
        <w:rPr>
          <w:rFonts w:hint="eastAsia"/>
        </w:rPr>
        <w:t>R3</w:t>
      </w:r>
      <w:r>
        <w:rPr>
          <w:rFonts w:hint="eastAsia"/>
        </w:rPr>
        <w:t>的路由表中存在有</w:t>
      </w:r>
      <w:r>
        <w:rPr>
          <w:rFonts w:hint="eastAsia"/>
        </w:rPr>
        <w:t>10.0.0.0/8</w:t>
      </w:r>
      <w:r>
        <w:rPr>
          <w:rFonts w:hint="eastAsia"/>
        </w:rPr>
        <w:t>的路由，在</w:t>
      </w:r>
      <w:r>
        <w:rPr>
          <w:rFonts w:hint="eastAsia"/>
        </w:rPr>
        <w:t>R3</w:t>
      </w:r>
      <w:r>
        <w:rPr>
          <w:rFonts w:hint="eastAsia"/>
        </w:rPr>
        <w:t>上测试到</w:t>
      </w:r>
      <w:r>
        <w:rPr>
          <w:rFonts w:hint="eastAsia"/>
        </w:rPr>
        <w:t>R1</w:t>
      </w:r>
      <w:r>
        <w:rPr>
          <w:rFonts w:hint="eastAsia"/>
        </w:rPr>
        <w:t>和</w:t>
      </w:r>
      <w:r>
        <w:rPr>
          <w:rFonts w:hint="eastAsia"/>
        </w:rPr>
        <w:t>R5</w:t>
      </w:r>
      <w:r>
        <w:rPr>
          <w:rFonts w:hint="eastAsia"/>
        </w:rPr>
        <w:t>的连通性。</w:t>
      </w:r>
    </w:p>
    <w:p w14:paraId="545E5620" w14:textId="77777777" w:rsidR="00870A08" w:rsidRDefault="003A5418">
      <w:pPr>
        <w:pStyle w:val="aff6"/>
      </w:pPr>
      <w:r>
        <w:t>[R</w:t>
      </w:r>
      <w:proofErr w:type="gramStart"/>
      <w:r>
        <w:t>3]ping</w:t>
      </w:r>
      <w:proofErr w:type="gramEnd"/>
      <w:r>
        <w:t xml:space="preserve"> 10.0.45.5</w:t>
      </w:r>
    </w:p>
    <w:p w14:paraId="421AE2DD" w14:textId="77777777" w:rsidR="00870A08" w:rsidRDefault="003A5418">
      <w:pPr>
        <w:pStyle w:val="aff6"/>
      </w:pPr>
      <w:r>
        <w:t xml:space="preserve">  PING 10.0.45.5: </w:t>
      </w:r>
      <w:proofErr w:type="gramStart"/>
      <w:r>
        <w:t>56  data</w:t>
      </w:r>
      <w:proofErr w:type="gramEnd"/>
      <w:r>
        <w:t xml:space="preserve"> bytes, press CTRL_C to break</w:t>
      </w:r>
    </w:p>
    <w:p w14:paraId="1C7E1EF0" w14:textId="77777777" w:rsidR="00870A08" w:rsidRDefault="003A5418">
      <w:pPr>
        <w:pStyle w:val="aff6"/>
      </w:pPr>
      <w:r>
        <w:t xml:space="preserve">    Reply from 10.0.45.5: bytes=56 Sequence=1 </w:t>
      </w:r>
      <w:proofErr w:type="spellStart"/>
      <w:r>
        <w:t>ttl</w:t>
      </w:r>
      <w:proofErr w:type="spellEnd"/>
      <w:r>
        <w:t xml:space="preserve">=254 time=80 </w:t>
      </w:r>
      <w:proofErr w:type="spellStart"/>
      <w:r>
        <w:t>ms</w:t>
      </w:r>
      <w:proofErr w:type="spellEnd"/>
    </w:p>
    <w:p w14:paraId="2D75B12F" w14:textId="77777777" w:rsidR="00870A08" w:rsidRDefault="003A5418">
      <w:pPr>
        <w:pStyle w:val="aff6"/>
      </w:pPr>
      <w:r>
        <w:t xml:space="preserve">    Reply from 10.0.45.5: bytes=56 Sequence=2 </w:t>
      </w:r>
      <w:proofErr w:type="spellStart"/>
      <w:r>
        <w:t>ttl</w:t>
      </w:r>
      <w:proofErr w:type="spellEnd"/>
      <w:r>
        <w:t xml:space="preserve">=254 time=40 </w:t>
      </w:r>
      <w:proofErr w:type="spellStart"/>
      <w:r>
        <w:t>ms</w:t>
      </w:r>
      <w:proofErr w:type="spellEnd"/>
    </w:p>
    <w:p w14:paraId="171B234E" w14:textId="77777777" w:rsidR="00870A08" w:rsidRDefault="003A5418">
      <w:pPr>
        <w:pStyle w:val="aff6"/>
      </w:pPr>
      <w:r>
        <w:t xml:space="preserve">    Reply from 10.0.45.5: bytes=56 Sequence=3 </w:t>
      </w:r>
      <w:proofErr w:type="spellStart"/>
      <w:r>
        <w:t>ttl</w:t>
      </w:r>
      <w:proofErr w:type="spellEnd"/>
      <w:r>
        <w:t xml:space="preserve">=254 time=80 </w:t>
      </w:r>
      <w:proofErr w:type="spellStart"/>
      <w:r>
        <w:t>ms</w:t>
      </w:r>
      <w:proofErr w:type="spellEnd"/>
    </w:p>
    <w:p w14:paraId="072628E7" w14:textId="77777777" w:rsidR="00870A08" w:rsidRDefault="003A5418">
      <w:pPr>
        <w:pStyle w:val="aff6"/>
      </w:pPr>
      <w:r>
        <w:t xml:space="preserve">    Reply from 10.0.45.5: bytes=56 Sequence=4 </w:t>
      </w:r>
      <w:proofErr w:type="spellStart"/>
      <w:r>
        <w:t>ttl</w:t>
      </w:r>
      <w:proofErr w:type="spellEnd"/>
      <w:r>
        <w:t xml:space="preserve">=254 time=80 </w:t>
      </w:r>
      <w:proofErr w:type="spellStart"/>
      <w:r>
        <w:t>ms</w:t>
      </w:r>
      <w:proofErr w:type="spellEnd"/>
    </w:p>
    <w:p w14:paraId="5DFBD6EB" w14:textId="77777777" w:rsidR="00870A08" w:rsidRDefault="003A5418">
      <w:pPr>
        <w:pStyle w:val="aff6"/>
      </w:pPr>
      <w:r>
        <w:t xml:space="preserve">    Reply from 10.0.45.5: bytes=56 Sequence=5 </w:t>
      </w:r>
      <w:proofErr w:type="spellStart"/>
      <w:r>
        <w:t>ttl</w:t>
      </w:r>
      <w:proofErr w:type="spellEnd"/>
      <w:r>
        <w:t xml:space="preserve">=254 time=80 </w:t>
      </w:r>
      <w:proofErr w:type="spellStart"/>
      <w:r>
        <w:t>ms</w:t>
      </w:r>
      <w:proofErr w:type="spellEnd"/>
    </w:p>
    <w:p w14:paraId="2170EDA2" w14:textId="77777777" w:rsidR="00870A08" w:rsidRDefault="003A5418">
      <w:pPr>
        <w:pStyle w:val="aff6"/>
      </w:pPr>
      <w:r>
        <w:t xml:space="preserve">  --- 10.0.45.5 ping statistics ---</w:t>
      </w:r>
    </w:p>
    <w:p w14:paraId="045927C9" w14:textId="77777777" w:rsidR="00870A08" w:rsidRDefault="003A5418">
      <w:pPr>
        <w:pStyle w:val="aff6"/>
      </w:pPr>
      <w:r>
        <w:t xml:space="preserve">    5 packet(s) transmitted</w:t>
      </w:r>
    </w:p>
    <w:p w14:paraId="6B580BE1" w14:textId="77777777" w:rsidR="00870A08" w:rsidRDefault="003A5418">
      <w:pPr>
        <w:pStyle w:val="aff6"/>
      </w:pPr>
      <w:r>
        <w:t xml:space="preserve">    5 packet(s) received</w:t>
      </w:r>
    </w:p>
    <w:p w14:paraId="2BCCA9FB" w14:textId="77777777" w:rsidR="00870A08" w:rsidRDefault="003A5418">
      <w:pPr>
        <w:pStyle w:val="aff6"/>
      </w:pPr>
      <w:r>
        <w:t xml:space="preserve">    0.00% packet loss</w:t>
      </w:r>
    </w:p>
    <w:p w14:paraId="65A1C3BE" w14:textId="77777777" w:rsidR="00870A08" w:rsidRDefault="003A5418">
      <w:pPr>
        <w:pStyle w:val="aff6"/>
      </w:pPr>
      <w:r>
        <w:t xml:space="preserve">    round-trip min/avg/max = 40/72/80 </w:t>
      </w:r>
      <w:proofErr w:type="spellStart"/>
      <w:r>
        <w:t>ms</w:t>
      </w:r>
      <w:proofErr w:type="spellEnd"/>
    </w:p>
    <w:p w14:paraId="09DF4DC2" w14:textId="77777777" w:rsidR="00870A08" w:rsidRDefault="00870A08">
      <w:pPr>
        <w:pStyle w:val="aff6"/>
      </w:pPr>
    </w:p>
    <w:p w14:paraId="56B6B702" w14:textId="77777777" w:rsidR="00870A08" w:rsidRDefault="003A5418">
      <w:pPr>
        <w:pStyle w:val="aff6"/>
      </w:pPr>
      <w:r>
        <w:t>[R</w:t>
      </w:r>
      <w:proofErr w:type="gramStart"/>
      <w:r>
        <w:t>3]ping</w:t>
      </w:r>
      <w:proofErr w:type="gramEnd"/>
      <w:r>
        <w:t xml:space="preserve"> 10.0.12.1</w:t>
      </w:r>
    </w:p>
    <w:p w14:paraId="3A97B606" w14:textId="77777777" w:rsidR="00870A08" w:rsidRDefault="003A5418">
      <w:pPr>
        <w:pStyle w:val="aff6"/>
      </w:pPr>
      <w:r>
        <w:t xml:space="preserve">  PING 10.0.12.1: </w:t>
      </w:r>
      <w:proofErr w:type="gramStart"/>
      <w:r>
        <w:t>56  data</w:t>
      </w:r>
      <w:proofErr w:type="gramEnd"/>
      <w:r>
        <w:t xml:space="preserve"> bytes, press CTRL_C to break</w:t>
      </w:r>
    </w:p>
    <w:p w14:paraId="692EC60A" w14:textId="77777777" w:rsidR="00870A08" w:rsidRDefault="003A5418">
      <w:pPr>
        <w:pStyle w:val="aff6"/>
      </w:pPr>
      <w:r>
        <w:t xml:space="preserve">    Request time out</w:t>
      </w:r>
    </w:p>
    <w:p w14:paraId="427060DF" w14:textId="77777777" w:rsidR="00870A08" w:rsidRDefault="003A5418">
      <w:pPr>
        <w:pStyle w:val="aff6"/>
      </w:pPr>
      <w:r>
        <w:t xml:space="preserve">    Request time out</w:t>
      </w:r>
    </w:p>
    <w:p w14:paraId="6C4132C9" w14:textId="77777777" w:rsidR="00870A08" w:rsidRDefault="003A5418">
      <w:pPr>
        <w:pStyle w:val="aff6"/>
      </w:pPr>
      <w:r>
        <w:t xml:space="preserve">    Request time out</w:t>
      </w:r>
    </w:p>
    <w:p w14:paraId="1C4638D1" w14:textId="77777777" w:rsidR="00870A08" w:rsidRDefault="003A5418">
      <w:pPr>
        <w:pStyle w:val="aff6"/>
      </w:pPr>
      <w:r>
        <w:t xml:space="preserve">    Request time out</w:t>
      </w:r>
    </w:p>
    <w:p w14:paraId="4CFE5DB3" w14:textId="77777777" w:rsidR="00870A08" w:rsidRDefault="003A5418">
      <w:pPr>
        <w:pStyle w:val="aff6"/>
      </w:pPr>
      <w:r>
        <w:t xml:space="preserve">    Request time out</w:t>
      </w:r>
    </w:p>
    <w:p w14:paraId="555D8992" w14:textId="77777777" w:rsidR="00870A08" w:rsidRDefault="003A5418">
      <w:pPr>
        <w:pStyle w:val="aff6"/>
      </w:pPr>
      <w:r>
        <w:t xml:space="preserve">  --- 10.0.12.1 ping statistics ---</w:t>
      </w:r>
    </w:p>
    <w:p w14:paraId="00739550" w14:textId="77777777" w:rsidR="00870A08" w:rsidRDefault="003A5418">
      <w:pPr>
        <w:pStyle w:val="aff6"/>
      </w:pPr>
      <w:r>
        <w:t xml:space="preserve">    5 packet(s) transmitted</w:t>
      </w:r>
    </w:p>
    <w:p w14:paraId="6D33C76C" w14:textId="77777777" w:rsidR="00870A08" w:rsidRDefault="003A5418">
      <w:pPr>
        <w:pStyle w:val="aff6"/>
      </w:pPr>
      <w:r>
        <w:t xml:space="preserve">    0 packet(s) received</w:t>
      </w:r>
    </w:p>
    <w:p w14:paraId="76765E43" w14:textId="77777777" w:rsidR="00870A08" w:rsidRDefault="003A5418">
      <w:pPr>
        <w:pStyle w:val="aff6"/>
      </w:pPr>
      <w:r>
        <w:t xml:space="preserve">    100.00% packet loss</w:t>
      </w:r>
    </w:p>
    <w:p w14:paraId="360B289A" w14:textId="77777777" w:rsidR="00870A08" w:rsidRDefault="00870A08">
      <w:pPr>
        <w:ind w:firstLineChars="0" w:firstLine="0"/>
      </w:pPr>
    </w:p>
    <w:p w14:paraId="652163F3" w14:textId="77777777" w:rsidR="00870A08" w:rsidRDefault="003A5418">
      <w:pPr>
        <w:ind w:firstLine="420"/>
      </w:pPr>
      <w:r>
        <w:rPr>
          <w:rFonts w:hint="eastAsia"/>
        </w:rPr>
        <w:t>发现此时呈现出有一端无法通信的现象。在</w:t>
      </w:r>
      <w:r>
        <w:rPr>
          <w:rFonts w:hint="eastAsia"/>
        </w:rPr>
        <w:t>R3</w:t>
      </w:r>
      <w:r>
        <w:rPr>
          <w:rFonts w:hint="eastAsia"/>
        </w:rPr>
        <w:t>发送</w:t>
      </w:r>
      <w:r>
        <w:rPr>
          <w:rFonts w:hint="eastAsia"/>
        </w:rPr>
        <w:t>ICMP</w:t>
      </w:r>
      <w:r>
        <w:rPr>
          <w:rFonts w:hint="eastAsia"/>
        </w:rPr>
        <w:t>报文的时候，会根据路由表</w:t>
      </w:r>
      <w:r>
        <w:rPr>
          <w:rFonts w:hint="eastAsia"/>
        </w:rPr>
        <w:lastRenderedPageBreak/>
        <w:t>进行匹配，即匹配</w:t>
      </w:r>
      <w:r>
        <w:rPr>
          <w:rFonts w:hint="eastAsia"/>
        </w:rPr>
        <w:t>10.0.0.0/8</w:t>
      </w:r>
      <w:r>
        <w:rPr>
          <w:rFonts w:hint="eastAsia"/>
        </w:rPr>
        <w:t>，那么最终报文流量可能会出现</w:t>
      </w:r>
      <w:r>
        <w:rPr>
          <w:rFonts w:hint="eastAsia"/>
        </w:rPr>
        <w:t>R3</w:t>
      </w:r>
      <w:r>
        <w:rPr>
          <w:rFonts w:hint="eastAsia"/>
        </w:rPr>
        <w:t>将</w:t>
      </w:r>
      <w:proofErr w:type="gramStart"/>
      <w:r>
        <w:rPr>
          <w:rFonts w:hint="eastAsia"/>
        </w:rPr>
        <w:t>本该要</w:t>
      </w:r>
      <w:proofErr w:type="gramEnd"/>
      <w:r>
        <w:rPr>
          <w:rFonts w:hint="eastAsia"/>
        </w:rPr>
        <w:t>发送给</w:t>
      </w:r>
      <w:r>
        <w:rPr>
          <w:rFonts w:hint="eastAsia"/>
        </w:rPr>
        <w:t>R1</w:t>
      </w:r>
      <w:r>
        <w:rPr>
          <w:rFonts w:hint="eastAsia"/>
        </w:rPr>
        <w:t>的</w:t>
      </w:r>
      <w:r>
        <w:rPr>
          <w:rFonts w:hint="eastAsia"/>
        </w:rPr>
        <w:t>ICMP</w:t>
      </w:r>
      <w:r>
        <w:rPr>
          <w:rFonts w:hint="eastAsia"/>
        </w:rPr>
        <w:t>报文错误的转发给了</w:t>
      </w:r>
      <w:r>
        <w:rPr>
          <w:rFonts w:hint="eastAsia"/>
        </w:rPr>
        <w:t>R4</w:t>
      </w:r>
      <w:r>
        <w:rPr>
          <w:rFonts w:hint="eastAsia"/>
        </w:rPr>
        <w:t>导致。</w:t>
      </w:r>
    </w:p>
    <w:p w14:paraId="4D045078" w14:textId="77777777" w:rsidR="00870A08" w:rsidRDefault="003A5418">
      <w:pPr>
        <w:ind w:firstLine="420"/>
      </w:pPr>
      <w:r>
        <w:rPr>
          <w:rFonts w:hint="eastAsia"/>
        </w:rPr>
        <w:t>现在每台设备上的路由表中没有清晰的反馈出拓扑中的真实子网信息，这是由于在</w:t>
      </w:r>
      <w:r>
        <w:rPr>
          <w:rFonts w:hint="eastAsia"/>
        </w:rPr>
        <w:t>RIPv1</w:t>
      </w:r>
      <w:r>
        <w:rPr>
          <w:rFonts w:hint="eastAsia"/>
        </w:rPr>
        <w:t>默认自动汇总开启的情况下，设计网络时没有遵循主网的子网应该连续这一要求所致，解决的办法视路由器所使用的</w:t>
      </w:r>
      <w:r>
        <w:rPr>
          <w:rFonts w:hint="eastAsia"/>
        </w:rPr>
        <w:t>RIP</w:t>
      </w:r>
      <w:r>
        <w:rPr>
          <w:rFonts w:hint="eastAsia"/>
        </w:rPr>
        <w:t>版本是版本</w:t>
      </w:r>
      <w:r>
        <w:rPr>
          <w:rFonts w:hint="eastAsia"/>
        </w:rPr>
        <w:t>v1</w:t>
      </w:r>
      <w:r>
        <w:rPr>
          <w:rFonts w:hint="eastAsia"/>
        </w:rPr>
        <w:t>还是</w:t>
      </w:r>
      <w:r>
        <w:rPr>
          <w:rFonts w:hint="eastAsia"/>
        </w:rPr>
        <w:t>v2</w:t>
      </w:r>
      <w:r>
        <w:rPr>
          <w:rFonts w:hint="eastAsia"/>
        </w:rPr>
        <w:t>有所不同。</w:t>
      </w:r>
    </w:p>
    <w:p w14:paraId="398FFAB7" w14:textId="77777777" w:rsidR="00870A08" w:rsidRDefault="003A5418">
      <w:pPr>
        <w:pStyle w:val="2"/>
        <w:numPr>
          <w:ilvl w:val="0"/>
          <w:numId w:val="34"/>
        </w:numPr>
        <w:ind w:left="426" w:hanging="426"/>
      </w:pPr>
      <w:r>
        <w:rPr>
          <w:rFonts w:hint="eastAsia"/>
        </w:rPr>
        <w:t>RIPv1</w:t>
      </w:r>
      <w:r>
        <w:rPr>
          <w:rFonts w:hint="eastAsia"/>
        </w:rPr>
        <w:t>中解决不连续子网问题</w:t>
      </w:r>
    </w:p>
    <w:p w14:paraId="63920044" w14:textId="77777777" w:rsidR="00870A08" w:rsidRDefault="003A5418">
      <w:pPr>
        <w:ind w:firstLine="420"/>
      </w:pPr>
      <w:r>
        <w:rPr>
          <w:rFonts w:hint="eastAsia"/>
        </w:rPr>
        <w:t>路由器上所运行</w:t>
      </w:r>
      <w:r>
        <w:t>R</w:t>
      </w:r>
      <w:r>
        <w:rPr>
          <w:rFonts w:hint="eastAsia"/>
        </w:rPr>
        <w:t>IP</w:t>
      </w:r>
      <w:r>
        <w:rPr>
          <w:rFonts w:hint="eastAsia"/>
        </w:rPr>
        <w:t>协议的默认版本是</w:t>
      </w:r>
      <w:r>
        <w:rPr>
          <w:rFonts w:hint="eastAsia"/>
        </w:rPr>
        <w:t>v1</w:t>
      </w:r>
      <w:r>
        <w:rPr>
          <w:rFonts w:hint="eastAsia"/>
        </w:rPr>
        <w:t>，自动汇总无法关闭，所以上面不连续子网所带来的问题，不能通过关闭自动汇总来解决。但如果把不连续的子网转变成连续的子网，问题就可以解决，办法是给接口配置第二个</w:t>
      </w:r>
      <w:r>
        <w:rPr>
          <w:rFonts w:hint="eastAsia"/>
        </w:rPr>
        <w:t>IP</w:t>
      </w:r>
      <w:r>
        <w:rPr>
          <w:rFonts w:hint="eastAsia"/>
        </w:rPr>
        <w:t>地址，</w:t>
      </w:r>
      <w:r>
        <w:rPr>
          <w:rFonts w:hint="eastAsia"/>
        </w:rPr>
        <w:t>IP</w:t>
      </w:r>
      <w:r>
        <w:rPr>
          <w:rFonts w:hint="eastAsia"/>
        </w:rPr>
        <w:t>地址取</w:t>
      </w:r>
      <w:r>
        <w:rPr>
          <w:rFonts w:hint="eastAsia"/>
        </w:rPr>
        <w:t>10.0.0.0/8</w:t>
      </w:r>
      <w:r>
        <w:rPr>
          <w:rFonts w:hint="eastAsia"/>
        </w:rPr>
        <w:t>主网的子网。</w:t>
      </w:r>
    </w:p>
    <w:p w14:paraId="73211CF9" w14:textId="77777777" w:rsidR="00870A08" w:rsidRDefault="003A5418">
      <w:pPr>
        <w:ind w:firstLine="420"/>
      </w:pPr>
      <w:r>
        <w:rPr>
          <w:rFonts w:hint="eastAsia"/>
        </w:rPr>
        <w:t>在路由器</w:t>
      </w:r>
      <w:r>
        <w:rPr>
          <w:rFonts w:hint="eastAsia"/>
        </w:rPr>
        <w:t>R2</w:t>
      </w:r>
      <w:r>
        <w:rPr>
          <w:rFonts w:hint="eastAsia"/>
        </w:rPr>
        <w:t>上的</w:t>
      </w:r>
      <w:r>
        <w:rPr>
          <w:rFonts w:hint="eastAsia"/>
        </w:rPr>
        <w:t>S 2/0/0</w:t>
      </w:r>
      <w:r>
        <w:rPr>
          <w:rFonts w:hint="eastAsia"/>
        </w:rPr>
        <w:t>接口上配置从</w:t>
      </w:r>
      <w:r>
        <w:rPr>
          <w:rFonts w:hint="eastAsia"/>
        </w:rPr>
        <w:t>IP</w:t>
      </w:r>
      <w:r>
        <w:rPr>
          <w:rFonts w:hint="eastAsia"/>
        </w:rPr>
        <w:t>地址，只要在常规配置</w:t>
      </w:r>
      <w:r>
        <w:rPr>
          <w:rFonts w:hint="eastAsia"/>
        </w:rPr>
        <w:t>IP</w:t>
      </w:r>
      <w:r>
        <w:rPr>
          <w:rFonts w:hint="eastAsia"/>
        </w:rPr>
        <w:t>地址的命令之后加上</w:t>
      </w:r>
      <w:r>
        <w:rPr>
          <w:rFonts w:hint="eastAsia"/>
        </w:rPr>
        <w:t>sub</w:t>
      </w:r>
      <w:r>
        <w:rPr>
          <w:rFonts w:hint="eastAsia"/>
        </w:rPr>
        <w:t>参数即可。</w:t>
      </w:r>
    </w:p>
    <w:p w14:paraId="5861685A" w14:textId="77777777" w:rsidR="00870A08" w:rsidRDefault="003A5418">
      <w:pPr>
        <w:pStyle w:val="aff6"/>
      </w:pPr>
      <w:r>
        <w:t>[R</w:t>
      </w:r>
      <w:proofErr w:type="gramStart"/>
      <w:r>
        <w:t>2]int</w:t>
      </w:r>
      <w:r>
        <w:rPr>
          <w:rFonts w:hint="eastAsia"/>
        </w:rPr>
        <w:t>erface</w:t>
      </w:r>
      <w:proofErr w:type="gramEnd"/>
      <w:r>
        <w:t xml:space="preserve"> s</w:t>
      </w:r>
      <w:r>
        <w:rPr>
          <w:rFonts w:hint="eastAsia"/>
        </w:rPr>
        <w:t>erial 2</w:t>
      </w:r>
      <w:r>
        <w:t>/0/0</w:t>
      </w:r>
    </w:p>
    <w:p w14:paraId="2BED341D" w14:textId="77777777" w:rsidR="00870A08" w:rsidRDefault="003A5418">
      <w:pPr>
        <w:pStyle w:val="aff6"/>
      </w:pPr>
      <w:r>
        <w:t>[R2-Serial</w:t>
      </w:r>
      <w:r>
        <w:rPr>
          <w:rFonts w:hint="eastAsia"/>
        </w:rPr>
        <w:t>2</w:t>
      </w:r>
      <w:r>
        <w:t>/0/</w:t>
      </w:r>
      <w:proofErr w:type="gramStart"/>
      <w:r>
        <w:t>0]</w:t>
      </w:r>
      <w:proofErr w:type="spellStart"/>
      <w:r>
        <w:t>ip</w:t>
      </w:r>
      <w:proofErr w:type="spellEnd"/>
      <w:proofErr w:type="gramEnd"/>
      <w:r>
        <w:t xml:space="preserve"> address 10.0.23.2 24 sub </w:t>
      </w:r>
    </w:p>
    <w:p w14:paraId="45F51A32" w14:textId="77777777" w:rsidR="00870A08" w:rsidRDefault="00870A08">
      <w:pPr>
        <w:ind w:firstLine="420"/>
      </w:pPr>
    </w:p>
    <w:p w14:paraId="66FACBF3" w14:textId="77777777" w:rsidR="00870A08" w:rsidRDefault="003A5418">
      <w:pPr>
        <w:ind w:firstLine="420"/>
      </w:pPr>
      <w:r>
        <w:rPr>
          <w:rFonts w:hint="eastAsia"/>
        </w:rPr>
        <w:t>同理，在</w:t>
      </w:r>
      <w:r>
        <w:rPr>
          <w:rFonts w:hint="eastAsia"/>
        </w:rPr>
        <w:t>R3</w:t>
      </w:r>
      <w:r>
        <w:rPr>
          <w:rFonts w:hint="eastAsia"/>
        </w:rPr>
        <w:t>和</w:t>
      </w:r>
      <w:r>
        <w:rPr>
          <w:rFonts w:hint="eastAsia"/>
        </w:rPr>
        <w:t>R4</w:t>
      </w:r>
      <w:r>
        <w:rPr>
          <w:rFonts w:hint="eastAsia"/>
        </w:rPr>
        <w:t>上也做相应配置。并在</w:t>
      </w:r>
      <w:r>
        <w:rPr>
          <w:rFonts w:hint="eastAsia"/>
        </w:rPr>
        <w:t>R3</w:t>
      </w:r>
      <w:r>
        <w:rPr>
          <w:rFonts w:hint="eastAsia"/>
        </w:rPr>
        <w:t>的</w:t>
      </w:r>
      <w:r>
        <w:rPr>
          <w:rFonts w:hint="eastAsia"/>
        </w:rPr>
        <w:t>RIP</w:t>
      </w:r>
      <w:r>
        <w:rPr>
          <w:rFonts w:hint="eastAsia"/>
        </w:rPr>
        <w:t>进程中添加</w:t>
      </w:r>
      <w:r>
        <w:rPr>
          <w:rFonts w:hint="eastAsia"/>
        </w:rPr>
        <w:t>10.0.0.0</w:t>
      </w:r>
      <w:r>
        <w:rPr>
          <w:rFonts w:hint="eastAsia"/>
        </w:rPr>
        <w:t>网段。</w:t>
      </w:r>
    </w:p>
    <w:p w14:paraId="3E6F16AC" w14:textId="77777777" w:rsidR="00870A08" w:rsidRDefault="003A5418">
      <w:pPr>
        <w:pStyle w:val="aff6"/>
      </w:pPr>
      <w:r>
        <w:t>[R</w:t>
      </w:r>
      <w:proofErr w:type="gramStart"/>
      <w:r>
        <w:rPr>
          <w:rFonts w:hint="eastAsia"/>
        </w:rPr>
        <w:t>3</w:t>
      </w:r>
      <w:r>
        <w:t>]int</w:t>
      </w:r>
      <w:r>
        <w:rPr>
          <w:rFonts w:hint="eastAsia"/>
        </w:rPr>
        <w:t>erface</w:t>
      </w:r>
      <w:proofErr w:type="gramEnd"/>
      <w:r>
        <w:rPr>
          <w:rFonts w:hint="eastAsia"/>
        </w:rPr>
        <w:t xml:space="preserve"> serial 1</w:t>
      </w:r>
      <w:r>
        <w:t>/0/</w:t>
      </w:r>
      <w:r>
        <w:rPr>
          <w:rFonts w:hint="eastAsia"/>
        </w:rPr>
        <w:t>0</w:t>
      </w:r>
    </w:p>
    <w:p w14:paraId="46C5A5D1" w14:textId="77777777" w:rsidR="00870A08" w:rsidRDefault="003A5418">
      <w:pPr>
        <w:pStyle w:val="aff6"/>
      </w:pPr>
      <w:r>
        <w:t>[R</w:t>
      </w:r>
      <w:r>
        <w:rPr>
          <w:rFonts w:hint="eastAsia"/>
        </w:rPr>
        <w:t>3</w:t>
      </w:r>
      <w:r>
        <w:t>-Serial</w:t>
      </w:r>
      <w:r>
        <w:rPr>
          <w:rFonts w:hint="eastAsia"/>
        </w:rPr>
        <w:t>1</w:t>
      </w:r>
      <w:r>
        <w:t>/0/</w:t>
      </w:r>
      <w:proofErr w:type="gramStart"/>
      <w:r>
        <w:rPr>
          <w:rFonts w:hint="eastAsia"/>
        </w:rPr>
        <w:t>0</w:t>
      </w:r>
      <w:r>
        <w:t>]</w:t>
      </w:r>
      <w:proofErr w:type="spellStart"/>
      <w:r>
        <w:t>ip</w:t>
      </w:r>
      <w:proofErr w:type="spellEnd"/>
      <w:proofErr w:type="gramEnd"/>
      <w:r>
        <w:t xml:space="preserve"> address 10.0.</w:t>
      </w:r>
      <w:r>
        <w:rPr>
          <w:rFonts w:hint="eastAsia"/>
        </w:rPr>
        <w:t>23</w:t>
      </w:r>
      <w:r>
        <w:t>.</w:t>
      </w:r>
      <w:r>
        <w:rPr>
          <w:rFonts w:hint="eastAsia"/>
        </w:rPr>
        <w:t>3</w:t>
      </w:r>
      <w:r>
        <w:t xml:space="preserve"> 24 sub </w:t>
      </w:r>
    </w:p>
    <w:p w14:paraId="27771AE5" w14:textId="77777777" w:rsidR="00870A08" w:rsidRDefault="003A5418">
      <w:pPr>
        <w:pStyle w:val="aff6"/>
      </w:pPr>
      <w:r>
        <w:t>[R</w:t>
      </w:r>
      <w:r>
        <w:rPr>
          <w:rFonts w:hint="eastAsia"/>
        </w:rPr>
        <w:t>3</w:t>
      </w:r>
      <w:r>
        <w:t>-Serial</w:t>
      </w:r>
      <w:r>
        <w:rPr>
          <w:rFonts w:hint="eastAsia"/>
        </w:rPr>
        <w:t>1</w:t>
      </w:r>
      <w:r>
        <w:t>/0/</w:t>
      </w:r>
      <w:proofErr w:type="gramStart"/>
      <w:r>
        <w:rPr>
          <w:rFonts w:hint="eastAsia"/>
        </w:rPr>
        <w:t>0</w:t>
      </w:r>
      <w:r>
        <w:t>]int</w:t>
      </w:r>
      <w:r>
        <w:rPr>
          <w:rFonts w:hint="eastAsia"/>
        </w:rPr>
        <w:t>erface</w:t>
      </w:r>
      <w:proofErr w:type="gramEnd"/>
      <w:r>
        <w:rPr>
          <w:rFonts w:hint="eastAsia"/>
        </w:rPr>
        <w:t xml:space="preserve"> s0/0/1</w:t>
      </w:r>
    </w:p>
    <w:p w14:paraId="1F4F801C" w14:textId="77777777" w:rsidR="00870A08" w:rsidRDefault="003A5418">
      <w:pPr>
        <w:pStyle w:val="aff6"/>
      </w:pPr>
      <w:r>
        <w:t>[R3-Serial</w:t>
      </w:r>
      <w:r>
        <w:rPr>
          <w:rFonts w:hint="eastAsia"/>
        </w:rPr>
        <w:t>1</w:t>
      </w:r>
      <w:r>
        <w:t>/0/</w:t>
      </w:r>
      <w:proofErr w:type="gramStart"/>
      <w:r>
        <w:t>1]</w:t>
      </w:r>
      <w:proofErr w:type="spellStart"/>
      <w:r>
        <w:t>ip</w:t>
      </w:r>
      <w:proofErr w:type="spellEnd"/>
      <w:proofErr w:type="gramEnd"/>
      <w:r>
        <w:t xml:space="preserve"> address 10.0.34.</w:t>
      </w:r>
      <w:r>
        <w:rPr>
          <w:rFonts w:hint="eastAsia"/>
        </w:rPr>
        <w:t>3</w:t>
      </w:r>
      <w:r>
        <w:t xml:space="preserve"> 24 sub </w:t>
      </w:r>
    </w:p>
    <w:p w14:paraId="47F27F7F" w14:textId="77777777" w:rsidR="00870A08" w:rsidRDefault="003A5418">
      <w:pPr>
        <w:pStyle w:val="aff6"/>
      </w:pPr>
      <w:r>
        <w:t>[R3-Serial</w:t>
      </w:r>
      <w:r>
        <w:rPr>
          <w:rFonts w:hint="eastAsia"/>
        </w:rPr>
        <w:t>1</w:t>
      </w:r>
      <w:r>
        <w:t>/0/</w:t>
      </w:r>
      <w:proofErr w:type="gramStart"/>
      <w:r>
        <w:t>1]</w:t>
      </w:r>
      <w:r>
        <w:rPr>
          <w:rFonts w:hint="eastAsia"/>
        </w:rPr>
        <w:t>rip</w:t>
      </w:r>
      <w:proofErr w:type="gramEnd"/>
    </w:p>
    <w:p w14:paraId="3D12165C" w14:textId="77777777" w:rsidR="00870A08" w:rsidRDefault="003A5418">
      <w:pPr>
        <w:pStyle w:val="aff6"/>
      </w:pPr>
      <w:r>
        <w:t>[R3-rip-</w:t>
      </w:r>
      <w:proofErr w:type="gramStart"/>
      <w:r>
        <w:t>1]network</w:t>
      </w:r>
      <w:proofErr w:type="gramEnd"/>
      <w:r>
        <w:t xml:space="preserve"> 1</w:t>
      </w:r>
      <w:r>
        <w:rPr>
          <w:rFonts w:hint="eastAsia"/>
        </w:rPr>
        <w:t>0</w:t>
      </w:r>
      <w:r>
        <w:t>.</w:t>
      </w:r>
      <w:r>
        <w:rPr>
          <w:rFonts w:hint="eastAsia"/>
        </w:rPr>
        <w:t>0</w:t>
      </w:r>
      <w:r>
        <w:t>.</w:t>
      </w:r>
      <w:r>
        <w:rPr>
          <w:rFonts w:hint="eastAsia"/>
        </w:rPr>
        <w:t>0</w:t>
      </w:r>
      <w:r>
        <w:t>.0</w:t>
      </w:r>
    </w:p>
    <w:p w14:paraId="79F09E7C" w14:textId="77777777" w:rsidR="00870A08" w:rsidRDefault="00870A08">
      <w:pPr>
        <w:pStyle w:val="aff6"/>
      </w:pPr>
    </w:p>
    <w:p w14:paraId="1EFCFDCD" w14:textId="77777777" w:rsidR="00870A08" w:rsidRDefault="003A5418">
      <w:pPr>
        <w:pStyle w:val="aff6"/>
      </w:pPr>
      <w:r>
        <w:t>[R</w:t>
      </w:r>
      <w:proofErr w:type="gramStart"/>
      <w:r>
        <w:t>4]int</w:t>
      </w:r>
      <w:r>
        <w:rPr>
          <w:rFonts w:hint="eastAsia"/>
        </w:rPr>
        <w:t>erface</w:t>
      </w:r>
      <w:proofErr w:type="gramEnd"/>
      <w:r>
        <w:rPr>
          <w:rFonts w:hint="eastAsia"/>
        </w:rPr>
        <w:t xml:space="preserve"> serial</w:t>
      </w:r>
      <w:r>
        <w:t xml:space="preserve"> </w:t>
      </w:r>
      <w:r>
        <w:rPr>
          <w:rFonts w:hint="eastAsia"/>
        </w:rPr>
        <w:t>2</w:t>
      </w:r>
      <w:r>
        <w:t>/0/</w:t>
      </w:r>
      <w:r>
        <w:rPr>
          <w:rFonts w:hint="eastAsia"/>
        </w:rPr>
        <w:t>1</w:t>
      </w:r>
    </w:p>
    <w:p w14:paraId="6AA15399" w14:textId="77777777" w:rsidR="00870A08" w:rsidRDefault="003A5418">
      <w:pPr>
        <w:pStyle w:val="aff6"/>
      </w:pPr>
      <w:r>
        <w:t>[R4-Serial</w:t>
      </w:r>
      <w:r>
        <w:rPr>
          <w:rFonts w:hint="eastAsia"/>
        </w:rPr>
        <w:t>2</w:t>
      </w:r>
      <w:r>
        <w:t>/0/</w:t>
      </w:r>
      <w:proofErr w:type="gramStart"/>
      <w:r>
        <w:t>1]</w:t>
      </w:r>
      <w:proofErr w:type="spellStart"/>
      <w:r>
        <w:t>ip</w:t>
      </w:r>
      <w:proofErr w:type="spellEnd"/>
      <w:proofErr w:type="gramEnd"/>
      <w:r>
        <w:t xml:space="preserve"> address 10.0.34.4 24 sub</w:t>
      </w:r>
    </w:p>
    <w:p w14:paraId="4A110247" w14:textId="77777777" w:rsidR="00870A08" w:rsidRDefault="00870A08">
      <w:pPr>
        <w:ind w:firstLine="420"/>
      </w:pPr>
    </w:p>
    <w:p w14:paraId="099134A3" w14:textId="77777777" w:rsidR="00870A08" w:rsidRDefault="003A5418">
      <w:pPr>
        <w:ind w:firstLine="420"/>
      </w:pPr>
      <w:r>
        <w:rPr>
          <w:rFonts w:hint="eastAsia"/>
        </w:rPr>
        <w:t>经过这样的配置之后，相当于原先在整网拓扑中被孤立的两个不连续子网</w:t>
      </w:r>
      <w:r>
        <w:rPr>
          <w:rFonts w:hint="eastAsia"/>
        </w:rPr>
        <w:t>10.0.12.0/24</w:t>
      </w:r>
      <w:r>
        <w:rPr>
          <w:rFonts w:hint="eastAsia"/>
        </w:rPr>
        <w:t>和</w:t>
      </w:r>
      <w:r>
        <w:rPr>
          <w:rFonts w:hint="eastAsia"/>
        </w:rPr>
        <w:t>10.0.45.0/24</w:t>
      </w:r>
      <w:r>
        <w:rPr>
          <w:rFonts w:hint="eastAsia"/>
        </w:rPr>
        <w:t>网段被新添加的子网</w:t>
      </w:r>
      <w:r>
        <w:rPr>
          <w:rFonts w:hint="eastAsia"/>
        </w:rPr>
        <w:t>10.0.23.0/24</w:t>
      </w:r>
      <w:r>
        <w:rPr>
          <w:rFonts w:hint="eastAsia"/>
        </w:rPr>
        <w:t>和</w:t>
      </w:r>
      <w:r>
        <w:rPr>
          <w:rFonts w:hint="eastAsia"/>
        </w:rPr>
        <w:t>10.0.34.0/24</w:t>
      </w:r>
      <w:r>
        <w:rPr>
          <w:rFonts w:hint="eastAsia"/>
        </w:rPr>
        <w:t>网段连接了起来，即现在已经构成了一个连续的子网。</w:t>
      </w:r>
    </w:p>
    <w:p w14:paraId="229D18B3" w14:textId="77777777" w:rsidR="00870A08" w:rsidRDefault="003A5418">
      <w:pPr>
        <w:ind w:firstLine="420"/>
      </w:pPr>
      <w:r>
        <w:rPr>
          <w:rFonts w:hint="eastAsia"/>
        </w:rPr>
        <w:lastRenderedPageBreak/>
        <w:t>配置完成后，观察每台路由器的路由表。</w:t>
      </w:r>
    </w:p>
    <w:p w14:paraId="7FC94970"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681359A7" w14:textId="77777777" w:rsidR="00870A08" w:rsidRDefault="003A5418">
      <w:pPr>
        <w:pStyle w:val="aff6"/>
      </w:pPr>
      <w:r>
        <w:t>Route Flags: R - relay, D - download to fib</w:t>
      </w:r>
    </w:p>
    <w:p w14:paraId="49634132" w14:textId="77777777" w:rsidR="00870A08" w:rsidRDefault="003A5418">
      <w:pPr>
        <w:pStyle w:val="aff6"/>
      </w:pPr>
      <w:r>
        <w:t>---------------------------------------------------------------------------</w:t>
      </w:r>
    </w:p>
    <w:p w14:paraId="7FC8F9B8" w14:textId="77777777" w:rsidR="00870A08" w:rsidRDefault="003A5418">
      <w:pPr>
        <w:pStyle w:val="aff6"/>
      </w:pPr>
      <w:r>
        <w:t>Routing Tables: Public</w:t>
      </w:r>
    </w:p>
    <w:p w14:paraId="5C2110E3" w14:textId="77777777" w:rsidR="00870A08" w:rsidRDefault="003A5418">
      <w:pPr>
        <w:pStyle w:val="aff6"/>
      </w:pPr>
      <w:r>
        <w:t xml:space="preserve">         </w:t>
      </w:r>
      <w:proofErr w:type="gramStart"/>
      <w:r>
        <w:t>Destinations :</w:t>
      </w:r>
      <w:proofErr w:type="gramEnd"/>
      <w:r>
        <w:t xml:space="preserve"> 10       Routes : 10       </w:t>
      </w:r>
    </w:p>
    <w:p w14:paraId="7B91B6D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0206944" w14:textId="77777777" w:rsidR="00870A08" w:rsidRDefault="003A5418">
      <w:pPr>
        <w:pStyle w:val="aff6"/>
      </w:pPr>
      <w:r>
        <w:t xml:space="preserve">       10.0.0.0/8   RIP     </w:t>
      </w:r>
      <w:proofErr w:type="gramStart"/>
      <w:r>
        <w:t>100  1</w:t>
      </w:r>
      <w:proofErr w:type="gramEnd"/>
      <w:r>
        <w:t xml:space="preserve">           D   10.0.12.2       Ethernet</w:t>
      </w:r>
      <w:r>
        <w:rPr>
          <w:rFonts w:hint="eastAsia"/>
        </w:rPr>
        <w:t>1</w:t>
      </w:r>
      <w:r>
        <w:t>/0/0</w:t>
      </w:r>
    </w:p>
    <w:p w14:paraId="167325A8" w14:textId="77777777" w:rsidR="00870A08" w:rsidRDefault="003A5418">
      <w:pPr>
        <w:pStyle w:val="aff6"/>
        <w:rPr>
          <w:shd w:val="pct10" w:color="auto" w:fill="FFFFFF"/>
        </w:rPr>
      </w:pPr>
      <w:r>
        <w:rPr>
          <w:shd w:val="pct10" w:color="auto" w:fill="FFFFFF"/>
        </w:rPr>
        <w:t xml:space="preserve">      10.0.12.0/</w:t>
      </w:r>
      <w:proofErr w:type="gramStart"/>
      <w:r>
        <w:rPr>
          <w:shd w:val="pct10" w:color="auto" w:fill="FFFFFF"/>
        </w:rPr>
        <w:t>24  Direct</w:t>
      </w:r>
      <w:proofErr w:type="gramEnd"/>
      <w:r>
        <w:rPr>
          <w:shd w:val="pct10" w:color="auto" w:fill="FFFFFF"/>
        </w:rPr>
        <w:t xml:space="preserve">  0    0           D   10.0.12.1       Ethernet</w:t>
      </w:r>
      <w:r>
        <w:rPr>
          <w:rFonts w:hint="eastAsia"/>
          <w:shd w:val="pct10" w:color="auto" w:fill="FFFFFF"/>
        </w:rPr>
        <w:t>1</w:t>
      </w:r>
      <w:r>
        <w:rPr>
          <w:shd w:val="pct10" w:color="auto" w:fill="FFFFFF"/>
        </w:rPr>
        <w:t>/0/0</w:t>
      </w:r>
    </w:p>
    <w:p w14:paraId="5A784A3D" w14:textId="77777777" w:rsidR="00870A08" w:rsidRDefault="003A5418">
      <w:pPr>
        <w:pStyle w:val="aff6"/>
        <w:rPr>
          <w:shd w:val="pct10" w:color="auto" w:fill="FFFFFF"/>
        </w:rPr>
      </w:pPr>
      <w:r>
        <w:rPr>
          <w:shd w:val="pct10" w:color="auto" w:fill="FFFFFF"/>
        </w:rPr>
        <w:t xml:space="preserve">      10.0.12.1/</w:t>
      </w:r>
      <w:proofErr w:type="gramStart"/>
      <w:r>
        <w:rPr>
          <w:shd w:val="pct10" w:color="auto" w:fill="FFFFFF"/>
        </w:rPr>
        <w:t>32  Direct</w:t>
      </w:r>
      <w:proofErr w:type="gramEnd"/>
      <w:r>
        <w:rPr>
          <w:shd w:val="pct10" w:color="auto" w:fill="FFFFFF"/>
        </w:rPr>
        <w:t xml:space="preserve">  0    0           D   127.0.0.1       Ethernet</w:t>
      </w:r>
      <w:r>
        <w:rPr>
          <w:rFonts w:hint="eastAsia"/>
          <w:shd w:val="pct10" w:color="auto" w:fill="FFFFFF"/>
        </w:rPr>
        <w:t>1</w:t>
      </w:r>
      <w:r>
        <w:rPr>
          <w:shd w:val="pct10" w:color="auto" w:fill="FFFFFF"/>
        </w:rPr>
        <w:t>/0/0</w:t>
      </w:r>
    </w:p>
    <w:p w14:paraId="53C4E671" w14:textId="77777777" w:rsidR="00870A08" w:rsidRDefault="003A5418">
      <w:pPr>
        <w:pStyle w:val="aff6"/>
        <w:rPr>
          <w:shd w:val="pct10" w:color="auto" w:fill="FFFFFF"/>
        </w:rPr>
      </w:pPr>
      <w:r>
        <w:rPr>
          <w:shd w:val="pct10" w:color="auto" w:fill="FFFFFF"/>
        </w:rPr>
        <w:t xml:space="preserve">      10.0.23.0/</w:t>
      </w:r>
      <w:proofErr w:type="gramStart"/>
      <w:r>
        <w:rPr>
          <w:shd w:val="pct10" w:color="auto" w:fill="FFFFFF"/>
        </w:rPr>
        <w:t>24  RIP</w:t>
      </w:r>
      <w:proofErr w:type="gramEnd"/>
      <w:r>
        <w:rPr>
          <w:shd w:val="pct10" w:color="auto" w:fill="FFFFFF"/>
        </w:rPr>
        <w:t xml:space="preserve">     100  1           D   10.0.12.2       Ethernet</w:t>
      </w:r>
      <w:r>
        <w:rPr>
          <w:rFonts w:hint="eastAsia"/>
          <w:shd w:val="pct10" w:color="auto" w:fill="FFFFFF"/>
        </w:rPr>
        <w:t>1</w:t>
      </w:r>
      <w:r>
        <w:rPr>
          <w:shd w:val="pct10" w:color="auto" w:fill="FFFFFF"/>
        </w:rPr>
        <w:t>/0/0</w:t>
      </w:r>
    </w:p>
    <w:p w14:paraId="43C9668D" w14:textId="77777777" w:rsidR="00870A08" w:rsidRDefault="003A5418">
      <w:pPr>
        <w:pStyle w:val="aff6"/>
        <w:rPr>
          <w:shd w:val="pct10" w:color="auto" w:fill="FFFFFF"/>
        </w:rPr>
      </w:pPr>
      <w:r>
        <w:rPr>
          <w:shd w:val="pct10" w:color="auto" w:fill="FFFFFF"/>
        </w:rPr>
        <w:t xml:space="preserve">      10.0.34.0/</w:t>
      </w:r>
      <w:proofErr w:type="gramStart"/>
      <w:r>
        <w:rPr>
          <w:shd w:val="pct10" w:color="auto" w:fill="FFFFFF"/>
        </w:rPr>
        <w:t>24  RIP</w:t>
      </w:r>
      <w:proofErr w:type="gramEnd"/>
      <w:r>
        <w:rPr>
          <w:shd w:val="pct10" w:color="auto" w:fill="FFFFFF"/>
        </w:rPr>
        <w:t xml:space="preserve">     100  2           D   10.0.12.2       Ethernet</w:t>
      </w:r>
      <w:r>
        <w:rPr>
          <w:rFonts w:hint="eastAsia"/>
          <w:shd w:val="pct10" w:color="auto" w:fill="FFFFFF"/>
        </w:rPr>
        <w:t>1</w:t>
      </w:r>
      <w:r>
        <w:rPr>
          <w:shd w:val="pct10" w:color="auto" w:fill="FFFFFF"/>
        </w:rPr>
        <w:t>/0/0</w:t>
      </w:r>
    </w:p>
    <w:p w14:paraId="206FFF79" w14:textId="77777777" w:rsidR="00870A08" w:rsidRDefault="003A5418">
      <w:pPr>
        <w:pStyle w:val="aff6"/>
        <w:rPr>
          <w:shd w:val="pct10" w:color="auto" w:fill="FFFFFF"/>
        </w:rPr>
      </w:pPr>
      <w:r>
        <w:rPr>
          <w:shd w:val="pct10" w:color="auto" w:fill="FFFFFF"/>
        </w:rPr>
        <w:t xml:space="preserve">      10.0.45.0/</w:t>
      </w:r>
      <w:proofErr w:type="gramStart"/>
      <w:r>
        <w:rPr>
          <w:shd w:val="pct10" w:color="auto" w:fill="FFFFFF"/>
        </w:rPr>
        <w:t>24  RIP</w:t>
      </w:r>
      <w:proofErr w:type="gramEnd"/>
      <w:r>
        <w:rPr>
          <w:shd w:val="pct10" w:color="auto" w:fill="FFFFFF"/>
        </w:rPr>
        <w:t xml:space="preserve">     100  3           D   10.0.12.2       Ethernet</w:t>
      </w:r>
      <w:r>
        <w:rPr>
          <w:rFonts w:hint="eastAsia"/>
          <w:shd w:val="pct10" w:color="auto" w:fill="FFFFFF"/>
        </w:rPr>
        <w:t>1</w:t>
      </w:r>
      <w:r>
        <w:rPr>
          <w:shd w:val="pct10" w:color="auto" w:fill="FFFFFF"/>
        </w:rPr>
        <w:t>/0/0</w:t>
      </w:r>
    </w:p>
    <w:p w14:paraId="03A88D0B" w14:textId="77777777" w:rsidR="00870A08" w:rsidRDefault="003A5418">
      <w:pPr>
        <w:pStyle w:val="aff6"/>
      </w:pPr>
      <w:r>
        <w:t xml:space="preserve">      127.0.0.0/8   </w:t>
      </w:r>
      <w:proofErr w:type="gramStart"/>
      <w:r>
        <w:t>Direct  0</w:t>
      </w:r>
      <w:proofErr w:type="gramEnd"/>
      <w:r>
        <w:t xml:space="preserve">    0           D   127.0.0.1       InLoopBack0</w:t>
      </w:r>
    </w:p>
    <w:p w14:paraId="7437886E" w14:textId="77777777" w:rsidR="00870A08" w:rsidRDefault="003A5418">
      <w:pPr>
        <w:pStyle w:val="aff6"/>
      </w:pPr>
      <w:r>
        <w:t xml:space="preserve">      127.0.0.1/</w:t>
      </w:r>
      <w:proofErr w:type="gramStart"/>
      <w:r>
        <w:t>32  Direct</w:t>
      </w:r>
      <w:proofErr w:type="gramEnd"/>
      <w:r>
        <w:t xml:space="preserve">  0    0           D   127.0.0.1       InLoopBack0</w:t>
      </w:r>
    </w:p>
    <w:p w14:paraId="1179CEF6" w14:textId="77777777" w:rsidR="00870A08" w:rsidRDefault="003A5418">
      <w:pPr>
        <w:pStyle w:val="aff6"/>
        <w:rPr>
          <w:shd w:val="pct10" w:color="auto" w:fill="FFFFFF"/>
        </w:rPr>
      </w:pPr>
      <w:r>
        <w:rPr>
          <w:shd w:val="pct10" w:color="auto" w:fill="FFFFFF"/>
        </w:rPr>
        <w:t xml:space="preserve">   192.168.23.0/</w:t>
      </w:r>
      <w:proofErr w:type="gramStart"/>
      <w:r>
        <w:rPr>
          <w:shd w:val="pct10" w:color="auto" w:fill="FFFFFF"/>
        </w:rPr>
        <w:t>24  RIP</w:t>
      </w:r>
      <w:proofErr w:type="gramEnd"/>
      <w:r>
        <w:rPr>
          <w:shd w:val="pct10" w:color="auto" w:fill="FFFFFF"/>
        </w:rPr>
        <w:t xml:space="preserve">     100  1           D   10.0.12.2       Ethernet</w:t>
      </w:r>
      <w:r>
        <w:rPr>
          <w:rFonts w:hint="eastAsia"/>
          <w:shd w:val="pct10" w:color="auto" w:fill="FFFFFF"/>
        </w:rPr>
        <w:t>1</w:t>
      </w:r>
      <w:r>
        <w:rPr>
          <w:shd w:val="pct10" w:color="auto" w:fill="FFFFFF"/>
        </w:rPr>
        <w:t>/0/0</w:t>
      </w:r>
    </w:p>
    <w:p w14:paraId="09057588" w14:textId="77777777" w:rsidR="00870A08" w:rsidRDefault="003A5418">
      <w:pPr>
        <w:pStyle w:val="aff6"/>
        <w:rPr>
          <w:shd w:val="pct10" w:color="auto" w:fill="FFFFFF"/>
        </w:rPr>
      </w:pPr>
      <w:r>
        <w:rPr>
          <w:shd w:val="pct10" w:color="auto" w:fill="FFFFFF"/>
        </w:rPr>
        <w:t xml:space="preserve">   192.168.34.0/</w:t>
      </w:r>
      <w:proofErr w:type="gramStart"/>
      <w:r>
        <w:rPr>
          <w:shd w:val="pct10" w:color="auto" w:fill="FFFFFF"/>
        </w:rPr>
        <w:t>24  RIP</w:t>
      </w:r>
      <w:proofErr w:type="gramEnd"/>
      <w:r>
        <w:rPr>
          <w:shd w:val="pct10" w:color="auto" w:fill="FFFFFF"/>
        </w:rPr>
        <w:t xml:space="preserve">     100  2           D   10.0.12.2       Ethernet</w:t>
      </w:r>
      <w:r>
        <w:rPr>
          <w:rFonts w:hint="eastAsia"/>
          <w:shd w:val="pct10" w:color="auto" w:fill="FFFFFF"/>
        </w:rPr>
        <w:t>1</w:t>
      </w:r>
      <w:r>
        <w:rPr>
          <w:shd w:val="pct10" w:color="auto" w:fill="FFFFFF"/>
        </w:rPr>
        <w:t>/0/0</w:t>
      </w:r>
    </w:p>
    <w:p w14:paraId="317AA4CB" w14:textId="77777777" w:rsidR="00870A08" w:rsidRDefault="00870A08">
      <w:pPr>
        <w:pStyle w:val="aff6"/>
      </w:pPr>
    </w:p>
    <w:p w14:paraId="4910D70A"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26166590" w14:textId="77777777" w:rsidR="00870A08" w:rsidRDefault="003A5418">
      <w:pPr>
        <w:pStyle w:val="aff6"/>
      </w:pPr>
      <w:r>
        <w:t>Route Flags: R - relay, D - download to fib</w:t>
      </w:r>
    </w:p>
    <w:p w14:paraId="4443115D" w14:textId="77777777" w:rsidR="00870A08" w:rsidRDefault="003A5418">
      <w:pPr>
        <w:pStyle w:val="aff6"/>
      </w:pPr>
      <w:r>
        <w:t>----------------------------------------------------------------------------</w:t>
      </w:r>
    </w:p>
    <w:p w14:paraId="5BFE04A2" w14:textId="77777777" w:rsidR="00870A08" w:rsidRDefault="003A5418">
      <w:pPr>
        <w:pStyle w:val="aff6"/>
      </w:pPr>
      <w:r>
        <w:t>Routing Tables: Public</w:t>
      </w:r>
    </w:p>
    <w:p w14:paraId="3B04B19D" w14:textId="77777777" w:rsidR="00870A08" w:rsidRDefault="003A5418">
      <w:pPr>
        <w:pStyle w:val="aff6"/>
      </w:pPr>
      <w:r>
        <w:t xml:space="preserve">         </w:t>
      </w:r>
      <w:proofErr w:type="gramStart"/>
      <w:r>
        <w:t>Destinations :</w:t>
      </w:r>
      <w:proofErr w:type="gramEnd"/>
      <w:r>
        <w:t xml:space="preserve"> 13       Routes : 15       </w:t>
      </w:r>
    </w:p>
    <w:p w14:paraId="3E1EAA0E"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96EA2A5" w14:textId="77777777" w:rsidR="00870A08" w:rsidRDefault="003A5418">
      <w:pPr>
        <w:pStyle w:val="aff6"/>
      </w:pPr>
      <w:r>
        <w:t xml:space="preserve">       10.0.0.0/8   RIP     </w:t>
      </w:r>
      <w:proofErr w:type="gramStart"/>
      <w:r>
        <w:t>100  1</w:t>
      </w:r>
      <w:proofErr w:type="gramEnd"/>
      <w:r>
        <w:t xml:space="preserve">           D   10.0.23.3       Serial</w:t>
      </w:r>
      <w:r>
        <w:rPr>
          <w:rFonts w:hint="eastAsia"/>
        </w:rPr>
        <w:t>2</w:t>
      </w:r>
      <w:r>
        <w:t>/0/0</w:t>
      </w:r>
    </w:p>
    <w:p w14:paraId="64625953" w14:textId="77777777" w:rsidR="00870A08" w:rsidRDefault="003A5418">
      <w:pPr>
        <w:pStyle w:val="aff6"/>
      </w:pPr>
      <w:r>
        <w:t xml:space="preserve">                    </w:t>
      </w:r>
      <w:r>
        <w:rPr>
          <w:rFonts w:hint="eastAsia"/>
        </w:rPr>
        <w:t xml:space="preserve">  </w:t>
      </w:r>
      <w:r>
        <w:t xml:space="preserve">RIP     </w:t>
      </w:r>
      <w:proofErr w:type="gramStart"/>
      <w:r>
        <w:t>100  1</w:t>
      </w:r>
      <w:proofErr w:type="gramEnd"/>
      <w:r>
        <w:t xml:space="preserve">           D   192.168.23.3    Serial</w:t>
      </w:r>
      <w:r>
        <w:rPr>
          <w:rFonts w:hint="eastAsia"/>
        </w:rPr>
        <w:t>2</w:t>
      </w:r>
      <w:r>
        <w:t>/0/0</w:t>
      </w:r>
    </w:p>
    <w:p w14:paraId="2C09A6A3" w14:textId="77777777" w:rsidR="00870A08" w:rsidRDefault="003A5418">
      <w:pPr>
        <w:pStyle w:val="aff6"/>
        <w:rPr>
          <w:shd w:val="pct10" w:color="auto" w:fill="FFFFFF"/>
        </w:rPr>
      </w:pPr>
      <w:r>
        <w:rPr>
          <w:shd w:val="pct10" w:color="auto" w:fill="FFFFFF"/>
        </w:rPr>
        <w:t xml:space="preserve">      10.0.12.0/</w:t>
      </w:r>
      <w:proofErr w:type="gramStart"/>
      <w:r>
        <w:rPr>
          <w:shd w:val="pct10" w:color="auto" w:fill="FFFFFF"/>
        </w:rPr>
        <w:t>24  Direct</w:t>
      </w:r>
      <w:proofErr w:type="gramEnd"/>
      <w:r>
        <w:rPr>
          <w:shd w:val="pct10" w:color="auto" w:fill="FFFFFF"/>
        </w:rPr>
        <w:t xml:space="preserve">  0    0           D   10.0.12.2       Ethernet</w:t>
      </w:r>
      <w:r>
        <w:rPr>
          <w:rFonts w:hint="eastAsia"/>
          <w:shd w:val="pct10" w:color="auto" w:fill="FFFFFF"/>
        </w:rPr>
        <w:t>1</w:t>
      </w:r>
      <w:r>
        <w:rPr>
          <w:shd w:val="pct10" w:color="auto" w:fill="FFFFFF"/>
        </w:rPr>
        <w:t>/0/0</w:t>
      </w:r>
    </w:p>
    <w:p w14:paraId="094A7AC2" w14:textId="77777777" w:rsidR="00870A08" w:rsidRDefault="003A5418">
      <w:pPr>
        <w:pStyle w:val="aff6"/>
      </w:pPr>
      <w:r>
        <w:lastRenderedPageBreak/>
        <w:t xml:space="preserve">      10.0.12.2/</w:t>
      </w:r>
      <w:proofErr w:type="gramStart"/>
      <w:r>
        <w:t>32  Direct</w:t>
      </w:r>
      <w:proofErr w:type="gramEnd"/>
      <w:r>
        <w:t xml:space="preserve">  0    0           D   127.0.0.1       Ethernet</w:t>
      </w:r>
      <w:r>
        <w:rPr>
          <w:rFonts w:hint="eastAsia"/>
        </w:rPr>
        <w:t>1</w:t>
      </w:r>
      <w:r>
        <w:t>/0/0</w:t>
      </w:r>
    </w:p>
    <w:p w14:paraId="09541928" w14:textId="77777777" w:rsidR="00870A08" w:rsidRDefault="003A5418">
      <w:pPr>
        <w:pStyle w:val="aff6"/>
        <w:rPr>
          <w:shd w:val="pct10" w:color="auto" w:fill="FFFFFF"/>
        </w:rPr>
      </w:pPr>
      <w:r>
        <w:rPr>
          <w:shd w:val="pct10" w:color="auto" w:fill="FFFFFF"/>
        </w:rPr>
        <w:t xml:space="preserve">      10.0.23.0/</w:t>
      </w:r>
      <w:proofErr w:type="gramStart"/>
      <w:r>
        <w:rPr>
          <w:shd w:val="pct10" w:color="auto" w:fill="FFFFFF"/>
        </w:rPr>
        <w:t>24  Direct</w:t>
      </w:r>
      <w:proofErr w:type="gramEnd"/>
      <w:r>
        <w:rPr>
          <w:shd w:val="pct10" w:color="auto" w:fill="FFFFFF"/>
        </w:rPr>
        <w:t xml:space="preserve">  0    0           D   10.0.23.2       Serial</w:t>
      </w:r>
      <w:r>
        <w:rPr>
          <w:rFonts w:hint="eastAsia"/>
          <w:shd w:val="pct10" w:color="auto" w:fill="FFFFFF"/>
        </w:rPr>
        <w:t>2</w:t>
      </w:r>
      <w:r>
        <w:rPr>
          <w:shd w:val="pct10" w:color="auto" w:fill="FFFFFF"/>
        </w:rPr>
        <w:t>/0/0</w:t>
      </w:r>
    </w:p>
    <w:p w14:paraId="7A55BB3D" w14:textId="77777777" w:rsidR="00870A08" w:rsidRDefault="003A5418">
      <w:pPr>
        <w:pStyle w:val="aff6"/>
      </w:pPr>
      <w:r>
        <w:t xml:space="preserve">      10.0.23.2/</w:t>
      </w:r>
      <w:proofErr w:type="gramStart"/>
      <w:r>
        <w:t>32  Direct</w:t>
      </w:r>
      <w:proofErr w:type="gramEnd"/>
      <w:r>
        <w:t xml:space="preserve">  0    0           D   127.0.0.1       Serial</w:t>
      </w:r>
      <w:r>
        <w:rPr>
          <w:rFonts w:hint="eastAsia"/>
        </w:rPr>
        <w:t>2</w:t>
      </w:r>
      <w:r>
        <w:t>/0/0</w:t>
      </w:r>
    </w:p>
    <w:p w14:paraId="45FD1DB4" w14:textId="77777777" w:rsidR="00870A08" w:rsidRDefault="003A5418">
      <w:pPr>
        <w:pStyle w:val="aff6"/>
        <w:rPr>
          <w:shd w:val="pct10" w:color="auto" w:fill="FFFFFF"/>
        </w:rPr>
      </w:pPr>
      <w:r>
        <w:rPr>
          <w:shd w:val="pct10" w:color="auto" w:fill="FFFFFF"/>
        </w:rPr>
        <w:t xml:space="preserve">      10.0.34.0/</w:t>
      </w:r>
      <w:proofErr w:type="gramStart"/>
      <w:r>
        <w:rPr>
          <w:shd w:val="pct10" w:color="auto" w:fill="FFFFFF"/>
        </w:rPr>
        <w:t>24  RIP</w:t>
      </w:r>
      <w:proofErr w:type="gramEnd"/>
      <w:r>
        <w:rPr>
          <w:shd w:val="pct10" w:color="auto" w:fill="FFFFFF"/>
        </w:rPr>
        <w:t xml:space="preserve">     100  1           D   10.0.23.3       Serial</w:t>
      </w:r>
      <w:r>
        <w:rPr>
          <w:rFonts w:hint="eastAsia"/>
          <w:shd w:val="pct10" w:color="auto" w:fill="FFFFFF"/>
        </w:rPr>
        <w:t>2</w:t>
      </w:r>
      <w:r>
        <w:rPr>
          <w:shd w:val="pct10" w:color="auto" w:fill="FFFFFF"/>
        </w:rPr>
        <w:t>/0/0</w:t>
      </w:r>
    </w:p>
    <w:p w14:paraId="1A6956B0" w14:textId="77777777" w:rsidR="00870A08" w:rsidRDefault="003A5418">
      <w:pPr>
        <w:pStyle w:val="aff6"/>
        <w:rPr>
          <w:shd w:val="pct10" w:color="auto" w:fill="FFFFFF"/>
        </w:rPr>
      </w:pPr>
      <w:r>
        <w:rPr>
          <w:shd w:val="pct10" w:color="auto" w:fill="FFFFFF"/>
        </w:rPr>
        <w:t xml:space="preserve">      10.0.45.0/</w:t>
      </w:r>
      <w:proofErr w:type="gramStart"/>
      <w:r>
        <w:rPr>
          <w:shd w:val="pct10" w:color="auto" w:fill="FFFFFF"/>
        </w:rPr>
        <w:t>24  RIP</w:t>
      </w:r>
      <w:proofErr w:type="gramEnd"/>
      <w:r>
        <w:rPr>
          <w:shd w:val="pct10" w:color="auto" w:fill="FFFFFF"/>
        </w:rPr>
        <w:t xml:space="preserve">     100  2           D   10.0.23.3       Serial</w:t>
      </w:r>
      <w:r>
        <w:rPr>
          <w:rFonts w:hint="eastAsia"/>
          <w:shd w:val="pct10" w:color="auto" w:fill="FFFFFF"/>
        </w:rPr>
        <w:t>2</w:t>
      </w:r>
      <w:r>
        <w:rPr>
          <w:shd w:val="pct10" w:color="auto" w:fill="FFFFFF"/>
        </w:rPr>
        <w:t>/0/0</w:t>
      </w:r>
    </w:p>
    <w:p w14:paraId="562F5EAD" w14:textId="77777777" w:rsidR="00870A08" w:rsidRDefault="003A5418">
      <w:pPr>
        <w:pStyle w:val="aff6"/>
      </w:pPr>
      <w:r>
        <w:t xml:space="preserve">      127.0.0.0/8   </w:t>
      </w:r>
      <w:proofErr w:type="gramStart"/>
      <w:r>
        <w:t>Direct  0</w:t>
      </w:r>
      <w:proofErr w:type="gramEnd"/>
      <w:r>
        <w:t xml:space="preserve">    0           D   127.0.0.1       InLoopBack0</w:t>
      </w:r>
    </w:p>
    <w:p w14:paraId="724FEA49" w14:textId="77777777" w:rsidR="00870A08" w:rsidRDefault="003A5418">
      <w:pPr>
        <w:pStyle w:val="aff6"/>
      </w:pPr>
      <w:r>
        <w:t xml:space="preserve">      127.0.0.1/</w:t>
      </w:r>
      <w:proofErr w:type="gramStart"/>
      <w:r>
        <w:t>32  Direct</w:t>
      </w:r>
      <w:proofErr w:type="gramEnd"/>
      <w:r>
        <w:t xml:space="preserve">  0    0           D   127.0.0.1       InLoopBack0</w:t>
      </w:r>
    </w:p>
    <w:p w14:paraId="7EDBF1BF" w14:textId="77777777" w:rsidR="00870A08" w:rsidRDefault="003A5418">
      <w:pPr>
        <w:pStyle w:val="aff6"/>
        <w:rPr>
          <w:shd w:val="pct10" w:color="auto" w:fill="FFFFFF"/>
        </w:rPr>
      </w:pPr>
      <w:r>
        <w:rPr>
          <w:shd w:val="pct10" w:color="auto" w:fill="FFFFFF"/>
        </w:rPr>
        <w:t xml:space="preserve">   192.168.23.0/</w:t>
      </w:r>
      <w:proofErr w:type="gramStart"/>
      <w:r>
        <w:rPr>
          <w:shd w:val="pct10" w:color="auto" w:fill="FFFFFF"/>
        </w:rPr>
        <w:t>24  Direct</w:t>
      </w:r>
      <w:proofErr w:type="gramEnd"/>
      <w:r>
        <w:rPr>
          <w:shd w:val="pct10" w:color="auto" w:fill="FFFFFF"/>
        </w:rPr>
        <w:t xml:space="preserve">  0    0           D   192.168.23.2    Serial</w:t>
      </w:r>
      <w:r>
        <w:rPr>
          <w:rFonts w:hint="eastAsia"/>
          <w:shd w:val="pct10" w:color="auto" w:fill="FFFFFF"/>
        </w:rPr>
        <w:t>2</w:t>
      </w:r>
      <w:r>
        <w:rPr>
          <w:shd w:val="pct10" w:color="auto" w:fill="FFFFFF"/>
        </w:rPr>
        <w:t>/0/0</w:t>
      </w:r>
    </w:p>
    <w:p w14:paraId="56D616B5" w14:textId="77777777" w:rsidR="00870A08" w:rsidRDefault="003A5418">
      <w:pPr>
        <w:pStyle w:val="aff6"/>
      </w:pPr>
      <w:r>
        <w:t xml:space="preserve">   192.168.23.2/</w:t>
      </w:r>
      <w:proofErr w:type="gramStart"/>
      <w:r>
        <w:t>32  Direct</w:t>
      </w:r>
      <w:proofErr w:type="gramEnd"/>
      <w:r>
        <w:t xml:space="preserve">  0    0           D   127.0.0.1       Serial</w:t>
      </w:r>
      <w:r>
        <w:rPr>
          <w:rFonts w:hint="eastAsia"/>
        </w:rPr>
        <w:t>2</w:t>
      </w:r>
      <w:r>
        <w:t>/0/0</w:t>
      </w:r>
    </w:p>
    <w:p w14:paraId="6E32145D" w14:textId="77777777" w:rsidR="00870A08" w:rsidRDefault="003A5418">
      <w:pPr>
        <w:pStyle w:val="aff6"/>
      </w:pPr>
      <w:r>
        <w:t xml:space="preserve">   192.168.23.3/</w:t>
      </w:r>
      <w:proofErr w:type="gramStart"/>
      <w:r>
        <w:t>32  Direct</w:t>
      </w:r>
      <w:proofErr w:type="gramEnd"/>
      <w:r>
        <w:t xml:space="preserve">  0    0           D   192.168.23.3    Serial</w:t>
      </w:r>
      <w:r>
        <w:rPr>
          <w:rFonts w:hint="eastAsia"/>
        </w:rPr>
        <w:t>2</w:t>
      </w:r>
      <w:r>
        <w:t>/0/0</w:t>
      </w:r>
    </w:p>
    <w:p w14:paraId="1244223C" w14:textId="77777777" w:rsidR="00870A08" w:rsidRDefault="003A5418">
      <w:pPr>
        <w:pStyle w:val="aff6"/>
        <w:rPr>
          <w:shd w:val="pct10" w:color="auto" w:fill="FFFFFF"/>
        </w:rPr>
      </w:pPr>
      <w:r>
        <w:rPr>
          <w:shd w:val="pct10" w:color="auto" w:fill="FFFFFF"/>
        </w:rPr>
        <w:t xml:space="preserve">   192.168.34.0/</w:t>
      </w:r>
      <w:proofErr w:type="gramStart"/>
      <w:r>
        <w:rPr>
          <w:shd w:val="pct10" w:color="auto" w:fill="FFFFFF"/>
        </w:rPr>
        <w:t>24  RIP</w:t>
      </w:r>
      <w:proofErr w:type="gramEnd"/>
      <w:r>
        <w:rPr>
          <w:shd w:val="pct10" w:color="auto" w:fill="FFFFFF"/>
        </w:rPr>
        <w:t xml:space="preserve">     100  1           D   192.168.23.3    Serial</w:t>
      </w:r>
      <w:r>
        <w:rPr>
          <w:rFonts w:hint="eastAsia"/>
          <w:shd w:val="pct10" w:color="auto" w:fill="FFFFFF"/>
        </w:rPr>
        <w:t>2</w:t>
      </w:r>
      <w:r>
        <w:rPr>
          <w:shd w:val="pct10" w:color="auto" w:fill="FFFFFF"/>
        </w:rPr>
        <w:t>/0/0</w:t>
      </w:r>
    </w:p>
    <w:p w14:paraId="5AE20161" w14:textId="77777777" w:rsidR="00870A08" w:rsidRDefault="003A5418">
      <w:pPr>
        <w:pStyle w:val="aff6"/>
        <w:rPr>
          <w:shd w:val="pct10" w:color="auto" w:fill="FFFFFF"/>
        </w:rPr>
      </w:pPr>
      <w:r>
        <w:rPr>
          <w:shd w:val="pct10" w:color="auto" w:fill="FFFFFF"/>
        </w:rPr>
        <w:t xml:space="preserve">                    </w:t>
      </w:r>
      <w:r>
        <w:rPr>
          <w:rFonts w:hint="eastAsia"/>
          <w:shd w:val="pct10" w:color="auto" w:fill="FFFFFF"/>
        </w:rPr>
        <w:t xml:space="preserve">   </w:t>
      </w:r>
      <w:r>
        <w:rPr>
          <w:shd w:val="pct10" w:color="auto" w:fill="FFFFFF"/>
        </w:rPr>
        <w:t xml:space="preserve">RIP     </w:t>
      </w:r>
      <w:proofErr w:type="gramStart"/>
      <w:r>
        <w:rPr>
          <w:shd w:val="pct10" w:color="auto" w:fill="FFFFFF"/>
        </w:rPr>
        <w:t>100  1</w:t>
      </w:r>
      <w:proofErr w:type="gramEnd"/>
      <w:r>
        <w:rPr>
          <w:shd w:val="pct10" w:color="auto" w:fill="FFFFFF"/>
        </w:rPr>
        <w:t xml:space="preserve">           D   10.0.23.3       Serial</w:t>
      </w:r>
      <w:r>
        <w:rPr>
          <w:rFonts w:hint="eastAsia"/>
          <w:shd w:val="pct10" w:color="auto" w:fill="FFFFFF"/>
        </w:rPr>
        <w:t>2</w:t>
      </w:r>
      <w:r>
        <w:rPr>
          <w:shd w:val="pct10" w:color="auto" w:fill="FFFFFF"/>
        </w:rPr>
        <w:t>/0/0</w:t>
      </w:r>
    </w:p>
    <w:p w14:paraId="2B5BDF2D" w14:textId="77777777" w:rsidR="00870A08" w:rsidRDefault="00870A08">
      <w:pPr>
        <w:ind w:firstLineChars="0" w:firstLine="0"/>
      </w:pPr>
    </w:p>
    <w:p w14:paraId="7E8D7B44" w14:textId="77777777" w:rsidR="00870A08" w:rsidRDefault="003A5418">
      <w:pPr>
        <w:pStyle w:val="aff6"/>
      </w:pPr>
      <w:r>
        <w:t>[R</w:t>
      </w:r>
      <w:proofErr w:type="gramStart"/>
      <w:r>
        <w:t>3]dis</w:t>
      </w:r>
      <w:r>
        <w:rPr>
          <w:rFonts w:hint="eastAsia"/>
        </w:rPr>
        <w:t>play</w:t>
      </w:r>
      <w:proofErr w:type="gramEnd"/>
      <w:r>
        <w:t xml:space="preserve"> </w:t>
      </w:r>
      <w:proofErr w:type="spellStart"/>
      <w:r>
        <w:t>ip</w:t>
      </w:r>
      <w:proofErr w:type="spellEnd"/>
      <w:r>
        <w:t xml:space="preserve"> routing-table </w:t>
      </w:r>
    </w:p>
    <w:p w14:paraId="14BEC935" w14:textId="77777777" w:rsidR="00870A08" w:rsidRDefault="003A5418">
      <w:pPr>
        <w:pStyle w:val="aff6"/>
      </w:pPr>
      <w:r>
        <w:t>Route Flags: R - relay, D - download to fib</w:t>
      </w:r>
    </w:p>
    <w:p w14:paraId="7639A023" w14:textId="77777777" w:rsidR="00870A08" w:rsidRDefault="003A5418">
      <w:pPr>
        <w:pStyle w:val="aff6"/>
      </w:pPr>
      <w:r>
        <w:t>----------------------------------------------------------------------------</w:t>
      </w:r>
    </w:p>
    <w:p w14:paraId="1BC14D29" w14:textId="77777777" w:rsidR="00870A08" w:rsidRDefault="003A5418">
      <w:pPr>
        <w:pStyle w:val="aff6"/>
      </w:pPr>
      <w:r>
        <w:t>Routing Tables: Public</w:t>
      </w:r>
    </w:p>
    <w:p w14:paraId="61B9EDD7" w14:textId="77777777" w:rsidR="00870A08" w:rsidRDefault="003A5418">
      <w:pPr>
        <w:pStyle w:val="aff6"/>
      </w:pPr>
      <w:r>
        <w:t xml:space="preserve">         </w:t>
      </w:r>
      <w:proofErr w:type="gramStart"/>
      <w:r>
        <w:t>Destinations :</w:t>
      </w:r>
      <w:proofErr w:type="gramEnd"/>
      <w:r>
        <w:t xml:space="preserve"> 15       Routes : 16       </w:t>
      </w:r>
    </w:p>
    <w:p w14:paraId="34E64A0A"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01B341EB" w14:textId="77777777" w:rsidR="00870A08" w:rsidRDefault="003A5418">
      <w:pPr>
        <w:pStyle w:val="aff6"/>
      </w:pPr>
      <w:r>
        <w:t xml:space="preserve">       10.0.0.0/8   RIP     </w:t>
      </w:r>
      <w:proofErr w:type="gramStart"/>
      <w:r>
        <w:t>100  1</w:t>
      </w:r>
      <w:proofErr w:type="gramEnd"/>
      <w:r>
        <w:t xml:space="preserve">           D   192.168.23.2    Serial</w:t>
      </w:r>
      <w:r>
        <w:rPr>
          <w:rFonts w:hint="eastAsia"/>
        </w:rPr>
        <w:t>1</w:t>
      </w:r>
      <w:r>
        <w:t>/0/0</w:t>
      </w:r>
    </w:p>
    <w:p w14:paraId="54F49782" w14:textId="77777777" w:rsidR="00870A08" w:rsidRDefault="003A5418">
      <w:pPr>
        <w:pStyle w:val="aff6"/>
      </w:pPr>
      <w:r>
        <w:t xml:space="preserve">                    </w:t>
      </w:r>
      <w:r>
        <w:rPr>
          <w:rFonts w:hint="eastAsia"/>
        </w:rPr>
        <w:t xml:space="preserve">  </w:t>
      </w:r>
      <w:r>
        <w:t xml:space="preserve">RIP     </w:t>
      </w:r>
      <w:proofErr w:type="gramStart"/>
      <w:r>
        <w:t>100  1</w:t>
      </w:r>
      <w:proofErr w:type="gramEnd"/>
      <w:r>
        <w:t xml:space="preserve">           D   192.168.34.4    Serial</w:t>
      </w:r>
      <w:r>
        <w:rPr>
          <w:rFonts w:hint="eastAsia"/>
        </w:rPr>
        <w:t>1</w:t>
      </w:r>
      <w:r>
        <w:t>/0/1</w:t>
      </w:r>
    </w:p>
    <w:p w14:paraId="4665267A" w14:textId="77777777" w:rsidR="00870A08" w:rsidRDefault="003A5418">
      <w:pPr>
        <w:pStyle w:val="aff6"/>
        <w:rPr>
          <w:shd w:val="pct10" w:color="auto" w:fill="FFFFFF"/>
        </w:rPr>
      </w:pPr>
      <w:r>
        <w:t xml:space="preserve">      </w:t>
      </w:r>
      <w:r>
        <w:rPr>
          <w:shd w:val="pct10" w:color="auto" w:fill="FFFFFF"/>
        </w:rPr>
        <w:t>10.0.12.0/</w:t>
      </w:r>
      <w:proofErr w:type="gramStart"/>
      <w:r>
        <w:rPr>
          <w:shd w:val="pct10" w:color="auto" w:fill="FFFFFF"/>
        </w:rPr>
        <w:t>24  RIP</w:t>
      </w:r>
      <w:proofErr w:type="gramEnd"/>
      <w:r>
        <w:rPr>
          <w:shd w:val="pct10" w:color="auto" w:fill="FFFFFF"/>
        </w:rPr>
        <w:t xml:space="preserve">     100  1           D   10.0.23.2       Serial</w:t>
      </w:r>
      <w:r>
        <w:rPr>
          <w:rFonts w:hint="eastAsia"/>
          <w:shd w:val="pct10" w:color="auto" w:fill="FFFFFF"/>
        </w:rPr>
        <w:t>1</w:t>
      </w:r>
      <w:r>
        <w:rPr>
          <w:shd w:val="pct10" w:color="auto" w:fill="FFFFFF"/>
        </w:rPr>
        <w:t>/0/0</w:t>
      </w:r>
    </w:p>
    <w:p w14:paraId="3181F568" w14:textId="77777777" w:rsidR="00870A08" w:rsidRDefault="003A5418">
      <w:pPr>
        <w:pStyle w:val="aff6"/>
      </w:pPr>
      <w:r>
        <w:t xml:space="preserve">      </w:t>
      </w:r>
      <w:r>
        <w:rPr>
          <w:shd w:val="pct10" w:color="auto" w:fill="FFFFFF"/>
        </w:rPr>
        <w:t>10.0.23.0/</w:t>
      </w:r>
      <w:proofErr w:type="gramStart"/>
      <w:r>
        <w:rPr>
          <w:shd w:val="pct10" w:color="auto" w:fill="FFFFFF"/>
        </w:rPr>
        <w:t>24  Direct</w:t>
      </w:r>
      <w:proofErr w:type="gramEnd"/>
      <w:r>
        <w:rPr>
          <w:shd w:val="pct10" w:color="auto" w:fill="FFFFFF"/>
        </w:rPr>
        <w:t xml:space="preserve">  0    0           D   10.0.23.3       Serial1/0/0</w:t>
      </w:r>
    </w:p>
    <w:p w14:paraId="61B05D83" w14:textId="77777777" w:rsidR="00870A08" w:rsidRDefault="003A5418">
      <w:pPr>
        <w:pStyle w:val="aff6"/>
      </w:pPr>
      <w:r>
        <w:t xml:space="preserve">      10.0.23.3/</w:t>
      </w:r>
      <w:proofErr w:type="gramStart"/>
      <w:r>
        <w:t>32  Direct</w:t>
      </w:r>
      <w:proofErr w:type="gramEnd"/>
      <w:r>
        <w:t xml:space="preserve">  0    0           D   127.0.0.1       Serial</w:t>
      </w:r>
      <w:r>
        <w:rPr>
          <w:rFonts w:hint="eastAsia"/>
        </w:rPr>
        <w:t>1</w:t>
      </w:r>
      <w:r>
        <w:t>/0/0</w:t>
      </w:r>
    </w:p>
    <w:p w14:paraId="46005669" w14:textId="77777777" w:rsidR="00870A08" w:rsidRDefault="003A5418">
      <w:pPr>
        <w:pStyle w:val="aff6"/>
      </w:pPr>
      <w:r>
        <w:t xml:space="preserve">      </w:t>
      </w:r>
      <w:r>
        <w:rPr>
          <w:shd w:val="pct10" w:color="auto" w:fill="FFFFFF"/>
        </w:rPr>
        <w:t>10.0.34.0/</w:t>
      </w:r>
      <w:proofErr w:type="gramStart"/>
      <w:r>
        <w:rPr>
          <w:shd w:val="pct10" w:color="auto" w:fill="FFFFFF"/>
        </w:rPr>
        <w:t>24  Direct</w:t>
      </w:r>
      <w:proofErr w:type="gramEnd"/>
      <w:r>
        <w:rPr>
          <w:shd w:val="pct10" w:color="auto" w:fill="FFFFFF"/>
        </w:rPr>
        <w:t xml:space="preserve">  0    0           D   10.0.34.3       Serial</w:t>
      </w:r>
      <w:r>
        <w:rPr>
          <w:rFonts w:hint="eastAsia"/>
          <w:shd w:val="pct10" w:color="auto" w:fill="FFFFFF"/>
        </w:rPr>
        <w:t>1</w:t>
      </w:r>
      <w:r>
        <w:rPr>
          <w:shd w:val="pct10" w:color="auto" w:fill="FFFFFF"/>
        </w:rPr>
        <w:t>/0/1</w:t>
      </w:r>
    </w:p>
    <w:p w14:paraId="15FFE299" w14:textId="77777777" w:rsidR="00870A08" w:rsidRDefault="003A5418">
      <w:pPr>
        <w:pStyle w:val="aff6"/>
      </w:pPr>
      <w:r>
        <w:t xml:space="preserve">      10.0.34.3/</w:t>
      </w:r>
      <w:proofErr w:type="gramStart"/>
      <w:r>
        <w:t>32  Direct</w:t>
      </w:r>
      <w:proofErr w:type="gramEnd"/>
      <w:r>
        <w:t xml:space="preserve">  0    0           D   127.0.0.1       Serial</w:t>
      </w:r>
      <w:r>
        <w:rPr>
          <w:rFonts w:hint="eastAsia"/>
        </w:rPr>
        <w:t>1</w:t>
      </w:r>
      <w:r>
        <w:t>/0/1</w:t>
      </w:r>
    </w:p>
    <w:p w14:paraId="14A4C301" w14:textId="77777777" w:rsidR="00870A08" w:rsidRDefault="003A5418">
      <w:pPr>
        <w:pStyle w:val="aff6"/>
      </w:pPr>
      <w:r>
        <w:t xml:space="preserve">      </w:t>
      </w:r>
      <w:r>
        <w:rPr>
          <w:shd w:val="pct10" w:color="auto" w:fill="FFFFFF"/>
        </w:rPr>
        <w:t>10.0.45.0/</w:t>
      </w:r>
      <w:proofErr w:type="gramStart"/>
      <w:r>
        <w:rPr>
          <w:shd w:val="pct10" w:color="auto" w:fill="FFFFFF"/>
        </w:rPr>
        <w:t>24  RIP</w:t>
      </w:r>
      <w:proofErr w:type="gramEnd"/>
      <w:r>
        <w:rPr>
          <w:shd w:val="pct10" w:color="auto" w:fill="FFFFFF"/>
        </w:rPr>
        <w:t xml:space="preserve">     100  1           D   10.0.34.4       Serial</w:t>
      </w:r>
      <w:r>
        <w:rPr>
          <w:rFonts w:hint="eastAsia"/>
          <w:shd w:val="pct10" w:color="auto" w:fill="FFFFFF"/>
        </w:rPr>
        <w:t>1</w:t>
      </w:r>
      <w:r>
        <w:rPr>
          <w:shd w:val="pct10" w:color="auto" w:fill="FFFFFF"/>
        </w:rPr>
        <w:t>/0/1</w:t>
      </w:r>
    </w:p>
    <w:p w14:paraId="0FD9B26A" w14:textId="77777777" w:rsidR="00870A08" w:rsidRDefault="003A5418">
      <w:pPr>
        <w:pStyle w:val="aff6"/>
      </w:pPr>
      <w:r>
        <w:t xml:space="preserve">      127.0.0.0/8   </w:t>
      </w:r>
      <w:proofErr w:type="gramStart"/>
      <w:r>
        <w:t>Direct  0</w:t>
      </w:r>
      <w:proofErr w:type="gramEnd"/>
      <w:r>
        <w:t xml:space="preserve">    0           D   127.0.0.1       InLoopBack0</w:t>
      </w:r>
    </w:p>
    <w:p w14:paraId="2D9E5710" w14:textId="77777777" w:rsidR="00870A08" w:rsidRDefault="003A5418">
      <w:pPr>
        <w:pStyle w:val="aff6"/>
      </w:pPr>
      <w:r>
        <w:lastRenderedPageBreak/>
        <w:t xml:space="preserve">      127.0.0.1/</w:t>
      </w:r>
      <w:proofErr w:type="gramStart"/>
      <w:r>
        <w:t>32  Direct</w:t>
      </w:r>
      <w:proofErr w:type="gramEnd"/>
      <w:r>
        <w:t xml:space="preserve">  0    0           D   127.0.0.1       InLoopBack0</w:t>
      </w:r>
    </w:p>
    <w:p w14:paraId="2E7ED063" w14:textId="77777777" w:rsidR="00870A08" w:rsidRDefault="003A5418">
      <w:pPr>
        <w:pStyle w:val="aff6"/>
      </w:pPr>
      <w:r>
        <w:t xml:space="preserve">   </w:t>
      </w:r>
      <w:r>
        <w:rPr>
          <w:shd w:val="pct10" w:color="auto" w:fill="FFFFFF"/>
        </w:rPr>
        <w:t>192.168.23.0/</w:t>
      </w:r>
      <w:proofErr w:type="gramStart"/>
      <w:r>
        <w:rPr>
          <w:shd w:val="pct10" w:color="auto" w:fill="FFFFFF"/>
        </w:rPr>
        <w:t>24  Direct</w:t>
      </w:r>
      <w:proofErr w:type="gramEnd"/>
      <w:r>
        <w:rPr>
          <w:shd w:val="pct10" w:color="auto" w:fill="FFFFFF"/>
        </w:rPr>
        <w:t xml:space="preserve">  0    0           D   192.168.23.3    Serial</w:t>
      </w:r>
      <w:r>
        <w:rPr>
          <w:rFonts w:hint="eastAsia"/>
          <w:shd w:val="pct10" w:color="auto" w:fill="FFFFFF"/>
        </w:rPr>
        <w:t>1</w:t>
      </w:r>
      <w:r>
        <w:rPr>
          <w:shd w:val="pct10" w:color="auto" w:fill="FFFFFF"/>
        </w:rPr>
        <w:t>/0/0</w:t>
      </w:r>
    </w:p>
    <w:p w14:paraId="520D3C0F" w14:textId="77777777" w:rsidR="00870A08" w:rsidRDefault="003A5418">
      <w:pPr>
        <w:pStyle w:val="aff6"/>
      </w:pPr>
      <w:r>
        <w:t xml:space="preserve">   192.168.23.2/</w:t>
      </w:r>
      <w:proofErr w:type="gramStart"/>
      <w:r>
        <w:t>32  Direct</w:t>
      </w:r>
      <w:proofErr w:type="gramEnd"/>
      <w:r>
        <w:t xml:space="preserve">  0    0           D   192.168.23.2    Serial</w:t>
      </w:r>
      <w:r>
        <w:rPr>
          <w:rFonts w:hint="eastAsia"/>
        </w:rPr>
        <w:t>1</w:t>
      </w:r>
      <w:r>
        <w:t>/0/0</w:t>
      </w:r>
    </w:p>
    <w:p w14:paraId="60C5D9F9" w14:textId="77777777" w:rsidR="00870A08" w:rsidRDefault="003A5418">
      <w:pPr>
        <w:pStyle w:val="aff6"/>
      </w:pPr>
      <w:r>
        <w:t xml:space="preserve">   192.168.23.3/</w:t>
      </w:r>
      <w:proofErr w:type="gramStart"/>
      <w:r>
        <w:t>32  Direct</w:t>
      </w:r>
      <w:proofErr w:type="gramEnd"/>
      <w:r>
        <w:t xml:space="preserve">  0    0           D   127.0.0.1       Serial</w:t>
      </w:r>
      <w:r>
        <w:rPr>
          <w:rFonts w:hint="eastAsia"/>
        </w:rPr>
        <w:t>1</w:t>
      </w:r>
      <w:r>
        <w:t>/0/0</w:t>
      </w:r>
    </w:p>
    <w:p w14:paraId="21480D16" w14:textId="77777777" w:rsidR="00870A08" w:rsidRDefault="003A5418">
      <w:pPr>
        <w:pStyle w:val="aff6"/>
      </w:pPr>
      <w:r>
        <w:t xml:space="preserve">   </w:t>
      </w:r>
      <w:r>
        <w:rPr>
          <w:shd w:val="pct10" w:color="auto" w:fill="FFFFFF"/>
        </w:rPr>
        <w:t>192.168.34.0/</w:t>
      </w:r>
      <w:proofErr w:type="gramStart"/>
      <w:r>
        <w:rPr>
          <w:shd w:val="pct10" w:color="auto" w:fill="FFFFFF"/>
        </w:rPr>
        <w:t>24  Direct</w:t>
      </w:r>
      <w:proofErr w:type="gramEnd"/>
      <w:r>
        <w:rPr>
          <w:shd w:val="pct10" w:color="auto" w:fill="FFFFFF"/>
        </w:rPr>
        <w:t xml:space="preserve">  0    0           D   192.168.34.3    Serial</w:t>
      </w:r>
      <w:r>
        <w:rPr>
          <w:rFonts w:hint="eastAsia"/>
          <w:shd w:val="pct10" w:color="auto" w:fill="FFFFFF"/>
        </w:rPr>
        <w:t>1</w:t>
      </w:r>
      <w:r>
        <w:rPr>
          <w:shd w:val="pct10" w:color="auto" w:fill="FFFFFF"/>
        </w:rPr>
        <w:t>/0/1</w:t>
      </w:r>
    </w:p>
    <w:p w14:paraId="642AC07C" w14:textId="77777777" w:rsidR="00870A08" w:rsidRDefault="003A5418">
      <w:pPr>
        <w:pStyle w:val="aff6"/>
      </w:pPr>
      <w:r>
        <w:t xml:space="preserve">   192.168.34.3/</w:t>
      </w:r>
      <w:proofErr w:type="gramStart"/>
      <w:r>
        <w:t>32  Direct</w:t>
      </w:r>
      <w:proofErr w:type="gramEnd"/>
      <w:r>
        <w:t xml:space="preserve">  0    0           D   127.0.0.1       Serial</w:t>
      </w:r>
      <w:r>
        <w:rPr>
          <w:rFonts w:hint="eastAsia"/>
        </w:rPr>
        <w:t>1</w:t>
      </w:r>
      <w:r>
        <w:t>/0/1</w:t>
      </w:r>
    </w:p>
    <w:p w14:paraId="5727376D" w14:textId="77777777" w:rsidR="00870A08" w:rsidRDefault="003A5418">
      <w:pPr>
        <w:pStyle w:val="aff6"/>
      </w:pPr>
      <w:r>
        <w:t xml:space="preserve">   192.168.34.4/</w:t>
      </w:r>
      <w:proofErr w:type="gramStart"/>
      <w:r>
        <w:t>32  Direct</w:t>
      </w:r>
      <w:proofErr w:type="gramEnd"/>
      <w:r>
        <w:t xml:space="preserve">  0    0           D   192.168.34.4    Serial</w:t>
      </w:r>
      <w:r>
        <w:rPr>
          <w:rFonts w:hint="eastAsia"/>
        </w:rPr>
        <w:t>1</w:t>
      </w:r>
      <w:r>
        <w:t>/0/1</w:t>
      </w:r>
    </w:p>
    <w:p w14:paraId="16863D65" w14:textId="77777777" w:rsidR="00870A08" w:rsidRDefault="00870A08">
      <w:pPr>
        <w:pStyle w:val="aff6"/>
      </w:pPr>
    </w:p>
    <w:p w14:paraId="36EE1BA4" w14:textId="77777777" w:rsidR="00870A08" w:rsidRDefault="003A5418">
      <w:pPr>
        <w:pStyle w:val="aff6"/>
      </w:pPr>
      <w:r>
        <w:t>[R</w:t>
      </w:r>
      <w:proofErr w:type="gramStart"/>
      <w:r>
        <w:t>4]display</w:t>
      </w:r>
      <w:proofErr w:type="gramEnd"/>
      <w:r>
        <w:t xml:space="preserve"> </w:t>
      </w:r>
      <w:proofErr w:type="spellStart"/>
      <w:r>
        <w:t>ip</w:t>
      </w:r>
      <w:proofErr w:type="spellEnd"/>
      <w:r>
        <w:t xml:space="preserve"> routing-table </w:t>
      </w:r>
    </w:p>
    <w:p w14:paraId="67A73526" w14:textId="77777777" w:rsidR="00870A08" w:rsidRDefault="003A5418">
      <w:pPr>
        <w:pStyle w:val="aff6"/>
      </w:pPr>
      <w:r>
        <w:t>Route Flags: R - relay, D - download to fib</w:t>
      </w:r>
    </w:p>
    <w:p w14:paraId="14AED317" w14:textId="77777777" w:rsidR="00870A08" w:rsidRDefault="003A5418">
      <w:pPr>
        <w:pStyle w:val="aff6"/>
      </w:pPr>
      <w:r>
        <w:t>----------------------------------------------------------------------------</w:t>
      </w:r>
    </w:p>
    <w:p w14:paraId="11E4DC7F" w14:textId="77777777" w:rsidR="00870A08" w:rsidRDefault="003A5418">
      <w:pPr>
        <w:pStyle w:val="aff6"/>
      </w:pPr>
      <w:r>
        <w:t>Routing Tables: Public</w:t>
      </w:r>
    </w:p>
    <w:p w14:paraId="13EB9E06" w14:textId="77777777" w:rsidR="00870A08" w:rsidRDefault="003A5418">
      <w:pPr>
        <w:pStyle w:val="aff6"/>
      </w:pPr>
      <w:r>
        <w:t xml:space="preserve">         </w:t>
      </w:r>
      <w:proofErr w:type="gramStart"/>
      <w:r>
        <w:t>Destinations :</w:t>
      </w:r>
      <w:proofErr w:type="gramEnd"/>
      <w:r>
        <w:t xml:space="preserve"> 13       Routes : 15       </w:t>
      </w:r>
    </w:p>
    <w:p w14:paraId="511A1443"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0881E23" w14:textId="77777777" w:rsidR="00870A08" w:rsidRDefault="003A5418">
      <w:pPr>
        <w:pStyle w:val="aff6"/>
      </w:pPr>
      <w:r>
        <w:t xml:space="preserve">       10.0.0.0/8   RIP     </w:t>
      </w:r>
      <w:proofErr w:type="gramStart"/>
      <w:r>
        <w:t>100  1</w:t>
      </w:r>
      <w:proofErr w:type="gramEnd"/>
      <w:r>
        <w:t xml:space="preserve">           D   192.168.34.3    Serial</w:t>
      </w:r>
      <w:r>
        <w:rPr>
          <w:rFonts w:hint="eastAsia"/>
        </w:rPr>
        <w:t>2</w:t>
      </w:r>
      <w:r>
        <w:t>/0/1</w:t>
      </w:r>
    </w:p>
    <w:p w14:paraId="30F90FB7" w14:textId="77777777" w:rsidR="00870A08" w:rsidRDefault="003A5418">
      <w:pPr>
        <w:pStyle w:val="aff6"/>
      </w:pPr>
      <w:r>
        <w:t xml:space="preserve">                    </w:t>
      </w:r>
      <w:r>
        <w:rPr>
          <w:rFonts w:hint="eastAsia"/>
        </w:rPr>
        <w:t xml:space="preserve">  </w:t>
      </w:r>
      <w:r>
        <w:t xml:space="preserve">RIP     </w:t>
      </w:r>
      <w:proofErr w:type="gramStart"/>
      <w:r>
        <w:t>100  1</w:t>
      </w:r>
      <w:proofErr w:type="gramEnd"/>
      <w:r>
        <w:t xml:space="preserve">           D   10.0.34.3       Serial</w:t>
      </w:r>
      <w:r>
        <w:rPr>
          <w:rFonts w:hint="eastAsia"/>
        </w:rPr>
        <w:t>2</w:t>
      </w:r>
      <w:r>
        <w:t>/0/1</w:t>
      </w:r>
    </w:p>
    <w:p w14:paraId="5DDCA1A4" w14:textId="77777777" w:rsidR="00870A08" w:rsidRDefault="003A5418">
      <w:pPr>
        <w:pStyle w:val="aff6"/>
        <w:rPr>
          <w:shd w:val="pct10" w:color="auto" w:fill="FFFFFF"/>
        </w:rPr>
      </w:pPr>
      <w:r>
        <w:t xml:space="preserve">   </w:t>
      </w:r>
      <w:r>
        <w:rPr>
          <w:shd w:val="pct10" w:color="auto" w:fill="FFFFFF"/>
        </w:rPr>
        <w:t xml:space="preserve">   10.0.12.0/</w:t>
      </w:r>
      <w:proofErr w:type="gramStart"/>
      <w:r>
        <w:rPr>
          <w:shd w:val="pct10" w:color="auto" w:fill="FFFFFF"/>
        </w:rPr>
        <w:t>24  RIP</w:t>
      </w:r>
      <w:proofErr w:type="gramEnd"/>
      <w:r>
        <w:rPr>
          <w:shd w:val="pct10" w:color="auto" w:fill="FFFFFF"/>
        </w:rPr>
        <w:t xml:space="preserve">     100  2           D   10.0.34.3       Serial</w:t>
      </w:r>
      <w:r>
        <w:rPr>
          <w:rFonts w:hint="eastAsia"/>
          <w:shd w:val="pct10" w:color="auto" w:fill="FFFFFF"/>
        </w:rPr>
        <w:t>2</w:t>
      </w:r>
      <w:r>
        <w:rPr>
          <w:shd w:val="pct10" w:color="auto" w:fill="FFFFFF"/>
        </w:rPr>
        <w:t>/0/1</w:t>
      </w:r>
    </w:p>
    <w:p w14:paraId="7431F953" w14:textId="77777777" w:rsidR="00870A08" w:rsidRDefault="003A5418">
      <w:pPr>
        <w:pStyle w:val="aff6"/>
        <w:rPr>
          <w:shd w:val="pct10" w:color="auto" w:fill="FFFFFF"/>
        </w:rPr>
      </w:pPr>
      <w:r>
        <w:t xml:space="preserve">   </w:t>
      </w:r>
      <w:r>
        <w:rPr>
          <w:shd w:val="pct10" w:color="auto" w:fill="FFFFFF"/>
        </w:rPr>
        <w:t xml:space="preserve">   10.0.23.0/</w:t>
      </w:r>
      <w:proofErr w:type="gramStart"/>
      <w:r>
        <w:rPr>
          <w:shd w:val="pct10" w:color="auto" w:fill="FFFFFF"/>
        </w:rPr>
        <w:t>24  RIP</w:t>
      </w:r>
      <w:proofErr w:type="gramEnd"/>
      <w:r>
        <w:rPr>
          <w:shd w:val="pct10" w:color="auto" w:fill="FFFFFF"/>
        </w:rPr>
        <w:t xml:space="preserve">     100  1           D   10.0.34.3       Serial</w:t>
      </w:r>
      <w:r>
        <w:rPr>
          <w:rFonts w:hint="eastAsia"/>
          <w:shd w:val="pct10" w:color="auto" w:fill="FFFFFF"/>
        </w:rPr>
        <w:t>2</w:t>
      </w:r>
      <w:r>
        <w:rPr>
          <w:shd w:val="pct10" w:color="auto" w:fill="FFFFFF"/>
        </w:rPr>
        <w:t>/0/1</w:t>
      </w:r>
    </w:p>
    <w:p w14:paraId="3C36E2CF" w14:textId="77777777" w:rsidR="00870A08" w:rsidRDefault="003A5418">
      <w:pPr>
        <w:pStyle w:val="aff6"/>
      </w:pPr>
      <w:r>
        <w:t xml:space="preserve">      10.0.34.0/</w:t>
      </w:r>
      <w:proofErr w:type="gramStart"/>
      <w:r>
        <w:t>24  Direct</w:t>
      </w:r>
      <w:proofErr w:type="gramEnd"/>
      <w:r>
        <w:t xml:space="preserve">  0    0           D   10.0.34.4       Serial2/0/1</w:t>
      </w:r>
    </w:p>
    <w:p w14:paraId="20A7EA34" w14:textId="77777777" w:rsidR="00870A08" w:rsidRDefault="003A5418">
      <w:pPr>
        <w:pStyle w:val="aff6"/>
      </w:pPr>
      <w:r>
        <w:t xml:space="preserve">      10.0.34.4/</w:t>
      </w:r>
      <w:proofErr w:type="gramStart"/>
      <w:r>
        <w:t>32  Direct</w:t>
      </w:r>
      <w:proofErr w:type="gramEnd"/>
      <w:r>
        <w:t xml:space="preserve">  0    0           D   127.0.0.1       Serial</w:t>
      </w:r>
      <w:r>
        <w:rPr>
          <w:rFonts w:hint="eastAsia"/>
        </w:rPr>
        <w:t>2</w:t>
      </w:r>
      <w:r>
        <w:t>/0/1</w:t>
      </w:r>
    </w:p>
    <w:p w14:paraId="64D09FE9" w14:textId="77777777" w:rsidR="00870A08" w:rsidRDefault="003A5418">
      <w:pPr>
        <w:pStyle w:val="aff6"/>
      </w:pPr>
      <w:r>
        <w:t xml:space="preserve">   </w:t>
      </w:r>
      <w:r>
        <w:rPr>
          <w:shd w:val="pct10" w:color="auto" w:fill="FFFFFF"/>
        </w:rPr>
        <w:t xml:space="preserve">   10.0.45.0/</w:t>
      </w:r>
      <w:proofErr w:type="gramStart"/>
      <w:r>
        <w:rPr>
          <w:shd w:val="pct10" w:color="auto" w:fill="FFFFFF"/>
        </w:rPr>
        <w:t>24  Direct</w:t>
      </w:r>
      <w:proofErr w:type="gramEnd"/>
      <w:r>
        <w:rPr>
          <w:shd w:val="pct10" w:color="auto" w:fill="FFFFFF"/>
        </w:rPr>
        <w:t xml:space="preserve">  0    0           D   10.0.45.4       Ethernet</w:t>
      </w:r>
      <w:r>
        <w:rPr>
          <w:rFonts w:hint="eastAsia"/>
          <w:shd w:val="pct10" w:color="auto" w:fill="FFFFFF"/>
        </w:rPr>
        <w:t>1</w:t>
      </w:r>
      <w:r>
        <w:rPr>
          <w:shd w:val="pct10" w:color="auto" w:fill="FFFFFF"/>
        </w:rPr>
        <w:t>/0/0</w:t>
      </w:r>
    </w:p>
    <w:p w14:paraId="32939160" w14:textId="77777777" w:rsidR="00870A08" w:rsidRDefault="003A5418">
      <w:pPr>
        <w:pStyle w:val="aff6"/>
      </w:pPr>
      <w:r>
        <w:t xml:space="preserve">      10.0.45.4/</w:t>
      </w:r>
      <w:proofErr w:type="gramStart"/>
      <w:r>
        <w:t>32  Direct</w:t>
      </w:r>
      <w:proofErr w:type="gramEnd"/>
      <w:r>
        <w:t xml:space="preserve">  0    0           D   127.0.0.1       Ethernet</w:t>
      </w:r>
      <w:r>
        <w:rPr>
          <w:rFonts w:hint="eastAsia"/>
        </w:rPr>
        <w:t>1</w:t>
      </w:r>
      <w:r>
        <w:t>/0/0</w:t>
      </w:r>
    </w:p>
    <w:p w14:paraId="623CE0A5" w14:textId="77777777" w:rsidR="00870A08" w:rsidRDefault="003A5418">
      <w:pPr>
        <w:pStyle w:val="aff6"/>
      </w:pPr>
      <w:r>
        <w:t xml:space="preserve">      127.0.0.0/8   </w:t>
      </w:r>
      <w:proofErr w:type="gramStart"/>
      <w:r>
        <w:t>Direct  0</w:t>
      </w:r>
      <w:proofErr w:type="gramEnd"/>
      <w:r>
        <w:t xml:space="preserve">    0           D   127.0.0.1       InLoopBack0</w:t>
      </w:r>
    </w:p>
    <w:p w14:paraId="548312CD" w14:textId="77777777" w:rsidR="00870A08" w:rsidRDefault="003A5418">
      <w:pPr>
        <w:pStyle w:val="aff6"/>
      </w:pPr>
      <w:r>
        <w:t xml:space="preserve">      127.0.0.1/</w:t>
      </w:r>
      <w:proofErr w:type="gramStart"/>
      <w:r>
        <w:t>32  Direct</w:t>
      </w:r>
      <w:proofErr w:type="gramEnd"/>
      <w:r>
        <w:t xml:space="preserve">  0    0           D   127.0.0.1       InLoopBack0</w:t>
      </w:r>
    </w:p>
    <w:p w14:paraId="43751BCA" w14:textId="77777777" w:rsidR="00870A08" w:rsidRDefault="003A5418">
      <w:pPr>
        <w:pStyle w:val="aff6"/>
        <w:rPr>
          <w:shd w:val="pct10" w:color="auto" w:fill="FFFFFF"/>
        </w:rPr>
      </w:pPr>
      <w:r>
        <w:t xml:space="preserve">   </w:t>
      </w:r>
      <w:r>
        <w:rPr>
          <w:shd w:val="pct10" w:color="auto" w:fill="FFFFFF"/>
        </w:rPr>
        <w:t>192.168.23.0/</w:t>
      </w:r>
      <w:proofErr w:type="gramStart"/>
      <w:r>
        <w:rPr>
          <w:shd w:val="pct10" w:color="auto" w:fill="FFFFFF"/>
        </w:rPr>
        <w:t>24  RIP</w:t>
      </w:r>
      <w:proofErr w:type="gramEnd"/>
      <w:r>
        <w:rPr>
          <w:shd w:val="pct10" w:color="auto" w:fill="FFFFFF"/>
        </w:rPr>
        <w:t xml:space="preserve">     100  1           D   192.168.34.3    Serial</w:t>
      </w:r>
      <w:r>
        <w:rPr>
          <w:rFonts w:hint="eastAsia"/>
          <w:shd w:val="pct10" w:color="auto" w:fill="FFFFFF"/>
        </w:rPr>
        <w:t>2</w:t>
      </w:r>
      <w:r>
        <w:rPr>
          <w:shd w:val="pct10" w:color="auto" w:fill="FFFFFF"/>
        </w:rPr>
        <w:t>/0/1</w:t>
      </w:r>
    </w:p>
    <w:p w14:paraId="7EB7DBA3" w14:textId="77777777" w:rsidR="00870A08" w:rsidRDefault="003A5418">
      <w:pPr>
        <w:pStyle w:val="aff6"/>
        <w:rPr>
          <w:shd w:val="pct10" w:color="auto" w:fill="FFFFFF"/>
        </w:rPr>
      </w:pPr>
      <w:r>
        <w:t xml:space="preserve">   </w:t>
      </w:r>
      <w:r>
        <w:rPr>
          <w:shd w:val="pct10" w:color="auto" w:fill="FFFFFF"/>
        </w:rPr>
        <w:t xml:space="preserve">                 </w:t>
      </w:r>
      <w:r>
        <w:rPr>
          <w:rFonts w:hint="eastAsia"/>
          <w:shd w:val="pct10" w:color="auto" w:fill="FFFFFF"/>
        </w:rPr>
        <w:t xml:space="preserve">   </w:t>
      </w:r>
      <w:r>
        <w:rPr>
          <w:shd w:val="pct10" w:color="auto" w:fill="FFFFFF"/>
        </w:rPr>
        <w:t xml:space="preserve">RIP     </w:t>
      </w:r>
      <w:proofErr w:type="gramStart"/>
      <w:r>
        <w:rPr>
          <w:shd w:val="pct10" w:color="auto" w:fill="FFFFFF"/>
        </w:rPr>
        <w:t>100  1</w:t>
      </w:r>
      <w:proofErr w:type="gramEnd"/>
      <w:r>
        <w:rPr>
          <w:shd w:val="pct10" w:color="auto" w:fill="FFFFFF"/>
        </w:rPr>
        <w:t xml:space="preserve">           D   10.0.34.3       Serial</w:t>
      </w:r>
      <w:r>
        <w:rPr>
          <w:rFonts w:hint="eastAsia"/>
          <w:shd w:val="pct10" w:color="auto" w:fill="FFFFFF"/>
        </w:rPr>
        <w:t>2</w:t>
      </w:r>
      <w:r>
        <w:rPr>
          <w:shd w:val="pct10" w:color="auto" w:fill="FFFFFF"/>
        </w:rPr>
        <w:t>/0/1</w:t>
      </w:r>
    </w:p>
    <w:p w14:paraId="6E71F273" w14:textId="77777777" w:rsidR="00870A08" w:rsidRDefault="003A5418">
      <w:pPr>
        <w:pStyle w:val="aff6"/>
        <w:rPr>
          <w:shd w:val="pct10" w:color="auto" w:fill="FFFFFF"/>
        </w:rPr>
      </w:pPr>
      <w:r>
        <w:t xml:space="preserve">   </w:t>
      </w:r>
      <w:r>
        <w:rPr>
          <w:shd w:val="pct10" w:color="auto" w:fill="FFFFFF"/>
        </w:rPr>
        <w:t>192.168.34.0/</w:t>
      </w:r>
      <w:proofErr w:type="gramStart"/>
      <w:r>
        <w:rPr>
          <w:shd w:val="pct10" w:color="auto" w:fill="FFFFFF"/>
        </w:rPr>
        <w:t>24  Direct</w:t>
      </w:r>
      <w:proofErr w:type="gramEnd"/>
      <w:r>
        <w:rPr>
          <w:shd w:val="pct10" w:color="auto" w:fill="FFFFFF"/>
        </w:rPr>
        <w:t xml:space="preserve">  0    0           D   192.168.34.4    Serial</w:t>
      </w:r>
      <w:r>
        <w:rPr>
          <w:rFonts w:hint="eastAsia"/>
          <w:shd w:val="pct10" w:color="auto" w:fill="FFFFFF"/>
        </w:rPr>
        <w:t>2</w:t>
      </w:r>
      <w:r>
        <w:rPr>
          <w:shd w:val="pct10" w:color="auto" w:fill="FFFFFF"/>
        </w:rPr>
        <w:t>/0/1</w:t>
      </w:r>
    </w:p>
    <w:p w14:paraId="246F17E5" w14:textId="77777777" w:rsidR="00870A08" w:rsidRDefault="003A5418">
      <w:pPr>
        <w:pStyle w:val="aff6"/>
      </w:pPr>
      <w:r>
        <w:t xml:space="preserve">   192.168.34.3/</w:t>
      </w:r>
      <w:proofErr w:type="gramStart"/>
      <w:r>
        <w:t>32  Direct</w:t>
      </w:r>
      <w:proofErr w:type="gramEnd"/>
      <w:r>
        <w:t xml:space="preserve">  0    0           D   192.168.34.3    Serial</w:t>
      </w:r>
      <w:r>
        <w:rPr>
          <w:rFonts w:hint="eastAsia"/>
        </w:rPr>
        <w:t>2</w:t>
      </w:r>
      <w:r>
        <w:t>/0/1</w:t>
      </w:r>
    </w:p>
    <w:p w14:paraId="54F4783E" w14:textId="77777777" w:rsidR="00870A08" w:rsidRDefault="003A5418">
      <w:pPr>
        <w:pStyle w:val="aff6"/>
      </w:pPr>
      <w:r>
        <w:lastRenderedPageBreak/>
        <w:t xml:space="preserve">   192.168.34.4/</w:t>
      </w:r>
      <w:proofErr w:type="gramStart"/>
      <w:r>
        <w:t>32  Direct</w:t>
      </w:r>
      <w:proofErr w:type="gramEnd"/>
      <w:r>
        <w:t xml:space="preserve">  0    0           D   127.0.0.1       Serial</w:t>
      </w:r>
      <w:r>
        <w:rPr>
          <w:rFonts w:hint="eastAsia"/>
        </w:rPr>
        <w:t>2</w:t>
      </w:r>
      <w:r>
        <w:t>/0/1</w:t>
      </w:r>
    </w:p>
    <w:p w14:paraId="41B5CA60" w14:textId="77777777" w:rsidR="00870A08" w:rsidRDefault="00870A08">
      <w:pPr>
        <w:pStyle w:val="aff6"/>
      </w:pPr>
    </w:p>
    <w:p w14:paraId="76219545" w14:textId="77777777" w:rsidR="00870A08" w:rsidRDefault="003A5418">
      <w:pPr>
        <w:pStyle w:val="aff6"/>
      </w:pPr>
      <w:r>
        <w:rPr>
          <w:rFonts w:hint="eastAsia"/>
        </w:rPr>
        <w:t>[</w:t>
      </w:r>
      <w:r>
        <w:t>R</w:t>
      </w:r>
      <w:proofErr w:type="gramStart"/>
      <w:r>
        <w:t>5]dis</w:t>
      </w:r>
      <w:r>
        <w:rPr>
          <w:rFonts w:hint="eastAsia"/>
        </w:rPr>
        <w:t>play</w:t>
      </w:r>
      <w:proofErr w:type="gramEnd"/>
      <w:r>
        <w:t xml:space="preserve"> </w:t>
      </w:r>
      <w:proofErr w:type="spellStart"/>
      <w:r>
        <w:t>ip</w:t>
      </w:r>
      <w:proofErr w:type="spellEnd"/>
      <w:r>
        <w:t xml:space="preserve"> routing-table </w:t>
      </w:r>
    </w:p>
    <w:p w14:paraId="01687474" w14:textId="77777777" w:rsidR="00870A08" w:rsidRDefault="003A5418">
      <w:pPr>
        <w:pStyle w:val="aff6"/>
      </w:pPr>
      <w:r>
        <w:t>Route Flags: R - relay, D - download to fib</w:t>
      </w:r>
    </w:p>
    <w:p w14:paraId="1F482756" w14:textId="77777777" w:rsidR="00870A08" w:rsidRDefault="003A5418">
      <w:pPr>
        <w:pStyle w:val="aff6"/>
      </w:pPr>
      <w:r>
        <w:t>----------------------------------------------------------------------------</w:t>
      </w:r>
    </w:p>
    <w:p w14:paraId="2E19D3A1" w14:textId="77777777" w:rsidR="00870A08" w:rsidRDefault="003A5418">
      <w:pPr>
        <w:pStyle w:val="aff6"/>
      </w:pPr>
      <w:r>
        <w:t>Routing Tables: Public</w:t>
      </w:r>
    </w:p>
    <w:p w14:paraId="2FD88E1C" w14:textId="77777777" w:rsidR="00870A08" w:rsidRDefault="003A5418">
      <w:pPr>
        <w:pStyle w:val="aff6"/>
      </w:pPr>
      <w:r>
        <w:t xml:space="preserve">         </w:t>
      </w:r>
      <w:proofErr w:type="gramStart"/>
      <w:r>
        <w:t>Destinations :</w:t>
      </w:r>
      <w:proofErr w:type="gramEnd"/>
      <w:r>
        <w:t xml:space="preserve"> 10       Routes : 10       </w:t>
      </w:r>
    </w:p>
    <w:p w14:paraId="21D0965D"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A2522DF" w14:textId="77777777" w:rsidR="00870A08" w:rsidRDefault="003A5418">
      <w:pPr>
        <w:pStyle w:val="aff6"/>
      </w:pPr>
      <w:r>
        <w:t xml:space="preserve">       10.0.0.0/8   RIP     </w:t>
      </w:r>
      <w:proofErr w:type="gramStart"/>
      <w:r>
        <w:t>100  1</w:t>
      </w:r>
      <w:proofErr w:type="gramEnd"/>
      <w:r>
        <w:t xml:space="preserve">           D   10.0.45.4       Ethernet</w:t>
      </w:r>
      <w:r>
        <w:rPr>
          <w:rFonts w:hint="eastAsia"/>
        </w:rPr>
        <w:t>1</w:t>
      </w:r>
      <w:r>
        <w:t>/0/0</w:t>
      </w:r>
    </w:p>
    <w:p w14:paraId="5DB7A63B" w14:textId="77777777" w:rsidR="00870A08" w:rsidRDefault="003A5418">
      <w:pPr>
        <w:pStyle w:val="aff6"/>
      </w:pPr>
      <w:r>
        <w:t xml:space="preserve">    </w:t>
      </w:r>
      <w:r>
        <w:rPr>
          <w:shd w:val="pct10" w:color="auto" w:fill="FFFFFF"/>
        </w:rPr>
        <w:t xml:space="preserve">  10.0.12.0/</w:t>
      </w:r>
      <w:proofErr w:type="gramStart"/>
      <w:r>
        <w:rPr>
          <w:shd w:val="pct10" w:color="auto" w:fill="FFFFFF"/>
        </w:rPr>
        <w:t>24  RIP</w:t>
      </w:r>
      <w:proofErr w:type="gramEnd"/>
      <w:r>
        <w:rPr>
          <w:shd w:val="pct10" w:color="auto" w:fill="FFFFFF"/>
        </w:rPr>
        <w:t xml:space="preserve">     100  3           D   10.0.45.4       Ethernet</w:t>
      </w:r>
      <w:r>
        <w:rPr>
          <w:rFonts w:hint="eastAsia"/>
          <w:shd w:val="pct10" w:color="auto" w:fill="FFFFFF"/>
        </w:rPr>
        <w:t>1</w:t>
      </w:r>
      <w:r>
        <w:rPr>
          <w:shd w:val="pct10" w:color="auto" w:fill="FFFFFF"/>
        </w:rPr>
        <w:t>/0/0</w:t>
      </w:r>
    </w:p>
    <w:p w14:paraId="69710617" w14:textId="77777777" w:rsidR="00870A08" w:rsidRDefault="003A5418">
      <w:pPr>
        <w:pStyle w:val="aff6"/>
      </w:pPr>
      <w:r>
        <w:t xml:space="preserve">    </w:t>
      </w:r>
      <w:r>
        <w:rPr>
          <w:shd w:val="pct10" w:color="auto" w:fill="FFFFFF"/>
        </w:rPr>
        <w:t xml:space="preserve">  10.0.23.0/</w:t>
      </w:r>
      <w:proofErr w:type="gramStart"/>
      <w:r>
        <w:rPr>
          <w:shd w:val="pct10" w:color="auto" w:fill="FFFFFF"/>
        </w:rPr>
        <w:t>24  RIP</w:t>
      </w:r>
      <w:proofErr w:type="gramEnd"/>
      <w:r>
        <w:rPr>
          <w:shd w:val="pct10" w:color="auto" w:fill="FFFFFF"/>
        </w:rPr>
        <w:t xml:space="preserve">     100  2           D   10.0.45.4       Ethernet</w:t>
      </w:r>
      <w:r>
        <w:rPr>
          <w:rFonts w:hint="eastAsia"/>
          <w:shd w:val="pct10" w:color="auto" w:fill="FFFFFF"/>
        </w:rPr>
        <w:t>1</w:t>
      </w:r>
      <w:r>
        <w:rPr>
          <w:shd w:val="pct10" w:color="auto" w:fill="FFFFFF"/>
        </w:rPr>
        <w:t>/0/0</w:t>
      </w:r>
    </w:p>
    <w:p w14:paraId="30038656" w14:textId="77777777" w:rsidR="00870A08" w:rsidRDefault="003A5418">
      <w:pPr>
        <w:pStyle w:val="aff6"/>
        <w:rPr>
          <w:shd w:val="pct10" w:color="auto" w:fill="FFFFFF"/>
        </w:rPr>
      </w:pPr>
      <w:r>
        <w:t xml:space="preserve">    </w:t>
      </w:r>
      <w:r>
        <w:rPr>
          <w:shd w:val="pct10" w:color="auto" w:fill="FFFFFF"/>
        </w:rPr>
        <w:t xml:space="preserve">  10.0.34.0/</w:t>
      </w:r>
      <w:proofErr w:type="gramStart"/>
      <w:r>
        <w:rPr>
          <w:shd w:val="pct10" w:color="auto" w:fill="FFFFFF"/>
        </w:rPr>
        <w:t>24  RIP</w:t>
      </w:r>
      <w:proofErr w:type="gramEnd"/>
      <w:r>
        <w:rPr>
          <w:shd w:val="pct10" w:color="auto" w:fill="FFFFFF"/>
        </w:rPr>
        <w:t xml:space="preserve">     100  1           D   10.0.45.4       Ethernet</w:t>
      </w:r>
      <w:r>
        <w:rPr>
          <w:rFonts w:hint="eastAsia"/>
          <w:shd w:val="pct10" w:color="auto" w:fill="FFFFFF"/>
        </w:rPr>
        <w:t>1</w:t>
      </w:r>
      <w:r>
        <w:rPr>
          <w:shd w:val="pct10" w:color="auto" w:fill="FFFFFF"/>
        </w:rPr>
        <w:t>/0/0</w:t>
      </w:r>
    </w:p>
    <w:p w14:paraId="12454CE3" w14:textId="77777777" w:rsidR="00870A08" w:rsidRDefault="003A5418">
      <w:pPr>
        <w:pStyle w:val="aff6"/>
        <w:rPr>
          <w:shd w:val="pct10" w:color="auto" w:fill="FFFFFF"/>
        </w:rPr>
      </w:pPr>
      <w:r>
        <w:t xml:space="preserve">    </w:t>
      </w:r>
      <w:r>
        <w:rPr>
          <w:shd w:val="pct10" w:color="auto" w:fill="FFFFFF"/>
        </w:rPr>
        <w:t xml:space="preserve">  10.0.45.0/</w:t>
      </w:r>
      <w:proofErr w:type="gramStart"/>
      <w:r>
        <w:rPr>
          <w:shd w:val="pct10" w:color="auto" w:fill="FFFFFF"/>
        </w:rPr>
        <w:t>24  Direct</w:t>
      </w:r>
      <w:proofErr w:type="gramEnd"/>
      <w:r>
        <w:rPr>
          <w:shd w:val="pct10" w:color="auto" w:fill="FFFFFF"/>
        </w:rPr>
        <w:t xml:space="preserve">  0    0           D   10.0.45.5       Ethernet</w:t>
      </w:r>
      <w:r>
        <w:rPr>
          <w:rFonts w:hint="eastAsia"/>
          <w:shd w:val="pct10" w:color="auto" w:fill="FFFFFF"/>
        </w:rPr>
        <w:t>1</w:t>
      </w:r>
      <w:r>
        <w:rPr>
          <w:shd w:val="pct10" w:color="auto" w:fill="FFFFFF"/>
        </w:rPr>
        <w:t>/0/0</w:t>
      </w:r>
    </w:p>
    <w:p w14:paraId="07A36A6C" w14:textId="77777777" w:rsidR="00870A08" w:rsidRDefault="003A5418">
      <w:pPr>
        <w:pStyle w:val="aff6"/>
      </w:pPr>
      <w:r>
        <w:t xml:space="preserve">      10.0.45.5/</w:t>
      </w:r>
      <w:proofErr w:type="gramStart"/>
      <w:r>
        <w:t>32  Direct</w:t>
      </w:r>
      <w:proofErr w:type="gramEnd"/>
      <w:r>
        <w:t xml:space="preserve">  0    0           D   127.0.0.1       Ethernet1/0/0</w:t>
      </w:r>
    </w:p>
    <w:p w14:paraId="23366F6D" w14:textId="77777777" w:rsidR="00870A08" w:rsidRDefault="003A5418">
      <w:pPr>
        <w:pStyle w:val="aff6"/>
      </w:pPr>
      <w:r>
        <w:t xml:space="preserve">      127.0.0.0/8   </w:t>
      </w:r>
      <w:proofErr w:type="gramStart"/>
      <w:r>
        <w:t>Direct  0</w:t>
      </w:r>
      <w:proofErr w:type="gramEnd"/>
      <w:r>
        <w:t xml:space="preserve">    0           D   127.0.0.1       InLoopBack0</w:t>
      </w:r>
    </w:p>
    <w:p w14:paraId="7A5D794B" w14:textId="77777777" w:rsidR="00870A08" w:rsidRDefault="003A5418">
      <w:pPr>
        <w:pStyle w:val="aff6"/>
      </w:pPr>
      <w:r>
        <w:t xml:space="preserve">      127.0.0.1/</w:t>
      </w:r>
      <w:proofErr w:type="gramStart"/>
      <w:r>
        <w:t>32  Direct</w:t>
      </w:r>
      <w:proofErr w:type="gramEnd"/>
      <w:r>
        <w:t xml:space="preserve">  0    0           D   127.0.0.1       InLoopBack0</w:t>
      </w:r>
    </w:p>
    <w:p w14:paraId="6F032422" w14:textId="77777777" w:rsidR="00870A08" w:rsidRDefault="003A5418">
      <w:pPr>
        <w:pStyle w:val="aff6"/>
        <w:rPr>
          <w:shd w:val="pct10" w:color="auto" w:fill="FFFFFF"/>
        </w:rPr>
      </w:pPr>
      <w:r>
        <w:t xml:space="preserve">  </w:t>
      </w:r>
      <w:r>
        <w:rPr>
          <w:shd w:val="pct10" w:color="auto" w:fill="FFFFFF"/>
        </w:rPr>
        <w:t xml:space="preserve"> 192.168.23.0/</w:t>
      </w:r>
      <w:proofErr w:type="gramStart"/>
      <w:r>
        <w:rPr>
          <w:shd w:val="pct10" w:color="auto" w:fill="FFFFFF"/>
        </w:rPr>
        <w:t>24  RIP</w:t>
      </w:r>
      <w:proofErr w:type="gramEnd"/>
      <w:r>
        <w:rPr>
          <w:shd w:val="pct10" w:color="auto" w:fill="FFFFFF"/>
        </w:rPr>
        <w:t xml:space="preserve">     100  2           D   10.0.45.4       Ethernet</w:t>
      </w:r>
      <w:r>
        <w:rPr>
          <w:rFonts w:hint="eastAsia"/>
          <w:shd w:val="pct10" w:color="auto" w:fill="FFFFFF"/>
        </w:rPr>
        <w:t>1</w:t>
      </w:r>
      <w:r>
        <w:rPr>
          <w:shd w:val="pct10" w:color="auto" w:fill="FFFFFF"/>
        </w:rPr>
        <w:t>/0/0</w:t>
      </w:r>
    </w:p>
    <w:p w14:paraId="668E3026" w14:textId="77777777" w:rsidR="00870A08" w:rsidRDefault="003A5418">
      <w:pPr>
        <w:pStyle w:val="aff6"/>
        <w:rPr>
          <w:shd w:val="pct10" w:color="auto" w:fill="FFFFFF"/>
        </w:rPr>
      </w:pPr>
      <w:r>
        <w:t xml:space="preserve">  </w:t>
      </w:r>
      <w:r>
        <w:rPr>
          <w:shd w:val="pct10" w:color="auto" w:fill="FFFFFF"/>
        </w:rPr>
        <w:t xml:space="preserve"> 192.168.34.0/</w:t>
      </w:r>
      <w:proofErr w:type="gramStart"/>
      <w:r>
        <w:rPr>
          <w:shd w:val="pct10" w:color="auto" w:fill="FFFFFF"/>
        </w:rPr>
        <w:t>24  RIP</w:t>
      </w:r>
      <w:proofErr w:type="gramEnd"/>
      <w:r>
        <w:rPr>
          <w:shd w:val="pct10" w:color="auto" w:fill="FFFFFF"/>
        </w:rPr>
        <w:t xml:space="preserve">     100  1           D   10.0.45.4       Ethernet1/0/0</w:t>
      </w:r>
    </w:p>
    <w:p w14:paraId="77DA0F1F" w14:textId="77777777" w:rsidR="00870A08" w:rsidRDefault="00870A08">
      <w:pPr>
        <w:ind w:firstLine="420"/>
      </w:pPr>
    </w:p>
    <w:p w14:paraId="038318FE" w14:textId="77777777" w:rsidR="00870A08" w:rsidRDefault="003A5418">
      <w:pPr>
        <w:ind w:firstLine="420"/>
      </w:pPr>
      <w:r>
        <w:rPr>
          <w:rFonts w:hint="eastAsia"/>
        </w:rPr>
        <w:t>此时发现在每台路由器的路由表中都拥有了所有的子网信息。其中在</w:t>
      </w:r>
      <w:r>
        <w:rPr>
          <w:rFonts w:hint="eastAsia"/>
        </w:rPr>
        <w:t>R2</w:t>
      </w:r>
      <w:r>
        <w:rPr>
          <w:rFonts w:hint="eastAsia"/>
        </w:rPr>
        <w:t>上，由于</w:t>
      </w:r>
      <w:r>
        <w:rPr>
          <w:rFonts w:hint="eastAsia"/>
        </w:rPr>
        <w:t>R3</w:t>
      </w:r>
      <w:r>
        <w:rPr>
          <w:rFonts w:hint="eastAsia"/>
        </w:rPr>
        <w:t>的</w:t>
      </w:r>
      <w:r>
        <w:rPr>
          <w:rFonts w:hint="eastAsia"/>
        </w:rPr>
        <w:t>S 1/0/0</w:t>
      </w:r>
      <w:r>
        <w:rPr>
          <w:rFonts w:hint="eastAsia"/>
        </w:rPr>
        <w:t>接口配置了第二</w:t>
      </w:r>
      <w:r>
        <w:rPr>
          <w:rFonts w:hint="eastAsia"/>
        </w:rPr>
        <w:t>IP</w:t>
      </w:r>
      <w:r>
        <w:rPr>
          <w:rFonts w:hint="eastAsia"/>
        </w:rPr>
        <w:t>地址，所以下一跳为</w:t>
      </w:r>
      <w:r>
        <w:rPr>
          <w:rFonts w:hint="eastAsia"/>
        </w:rPr>
        <w:t>R3</w:t>
      </w:r>
      <w:r>
        <w:rPr>
          <w:rFonts w:hint="eastAsia"/>
        </w:rPr>
        <w:t>的</w:t>
      </w:r>
      <w:r>
        <w:rPr>
          <w:rFonts w:hint="eastAsia"/>
        </w:rPr>
        <w:t>S1/0/0</w:t>
      </w:r>
      <w:r>
        <w:rPr>
          <w:rFonts w:hint="eastAsia"/>
        </w:rPr>
        <w:t>接口的路由条目会出现两个下一跳地址。</w:t>
      </w:r>
    </w:p>
    <w:p w14:paraId="57627E25" w14:textId="77777777" w:rsidR="00870A08" w:rsidRDefault="003A5418">
      <w:pPr>
        <w:ind w:firstLine="420"/>
      </w:pPr>
      <w:r>
        <w:rPr>
          <w:rFonts w:hint="eastAsia"/>
        </w:rPr>
        <w:t>在</w:t>
      </w:r>
      <w:r>
        <w:rPr>
          <w:rFonts w:hint="eastAsia"/>
        </w:rPr>
        <w:t>R1</w:t>
      </w:r>
      <w:r>
        <w:rPr>
          <w:rFonts w:hint="eastAsia"/>
        </w:rPr>
        <w:t>上测试与</w:t>
      </w:r>
      <w:r>
        <w:rPr>
          <w:rFonts w:hint="eastAsia"/>
        </w:rPr>
        <w:t>R5</w:t>
      </w:r>
      <w:r>
        <w:rPr>
          <w:rFonts w:hint="eastAsia"/>
        </w:rPr>
        <w:t>之间的连通性。</w:t>
      </w:r>
    </w:p>
    <w:p w14:paraId="788E4248" w14:textId="77777777" w:rsidR="00870A08" w:rsidRDefault="003A5418">
      <w:pPr>
        <w:pStyle w:val="aff6"/>
      </w:pPr>
      <w:r>
        <w:rPr>
          <w:rFonts w:hint="eastAsia"/>
        </w:rPr>
        <w:t>[</w:t>
      </w:r>
      <w:r>
        <w:t>R</w:t>
      </w:r>
      <w:proofErr w:type="gramStart"/>
      <w:r>
        <w:t>1]ping</w:t>
      </w:r>
      <w:proofErr w:type="gramEnd"/>
      <w:r>
        <w:t xml:space="preserve"> 10.0.45.5</w:t>
      </w:r>
    </w:p>
    <w:p w14:paraId="0491B321" w14:textId="77777777" w:rsidR="00870A08" w:rsidRDefault="003A5418">
      <w:pPr>
        <w:pStyle w:val="aff6"/>
      </w:pPr>
      <w:r>
        <w:t xml:space="preserve">  PING 10.0.45.5: </w:t>
      </w:r>
      <w:proofErr w:type="gramStart"/>
      <w:r>
        <w:t>56  data</w:t>
      </w:r>
      <w:proofErr w:type="gramEnd"/>
      <w:r>
        <w:t xml:space="preserve"> bytes, press CTRL_C to break</w:t>
      </w:r>
    </w:p>
    <w:p w14:paraId="6491ACE9" w14:textId="77777777" w:rsidR="00870A08" w:rsidRDefault="003A5418">
      <w:pPr>
        <w:pStyle w:val="aff6"/>
      </w:pPr>
      <w:r>
        <w:t xml:space="preserve">    Reply from 10.0.45.5: bytes=56 Sequence=1 </w:t>
      </w:r>
      <w:proofErr w:type="spellStart"/>
      <w:r>
        <w:t>ttl</w:t>
      </w:r>
      <w:proofErr w:type="spellEnd"/>
      <w:r>
        <w:t xml:space="preserve">=252 time=110 </w:t>
      </w:r>
      <w:proofErr w:type="spellStart"/>
      <w:r>
        <w:t>ms</w:t>
      </w:r>
      <w:proofErr w:type="spellEnd"/>
    </w:p>
    <w:p w14:paraId="43A36220" w14:textId="77777777" w:rsidR="00870A08" w:rsidRDefault="003A5418">
      <w:pPr>
        <w:pStyle w:val="aff6"/>
      </w:pPr>
      <w:r>
        <w:t xml:space="preserve">    Reply from 10.0.45.5: bytes=56 Sequence=2 </w:t>
      </w:r>
      <w:proofErr w:type="spellStart"/>
      <w:r>
        <w:t>ttl</w:t>
      </w:r>
      <w:proofErr w:type="spellEnd"/>
      <w:r>
        <w:t xml:space="preserve">=252 time=140 </w:t>
      </w:r>
      <w:proofErr w:type="spellStart"/>
      <w:r>
        <w:t>ms</w:t>
      </w:r>
      <w:proofErr w:type="spellEnd"/>
    </w:p>
    <w:p w14:paraId="6DF84CA6" w14:textId="77777777" w:rsidR="00870A08" w:rsidRDefault="003A5418">
      <w:pPr>
        <w:pStyle w:val="aff6"/>
      </w:pPr>
      <w:r>
        <w:t xml:space="preserve">    Reply from 10.0.45.5: bytes=56 Sequence=3 </w:t>
      </w:r>
      <w:proofErr w:type="spellStart"/>
      <w:r>
        <w:t>ttl</w:t>
      </w:r>
      <w:proofErr w:type="spellEnd"/>
      <w:r>
        <w:t xml:space="preserve">=252 time=80 </w:t>
      </w:r>
      <w:proofErr w:type="spellStart"/>
      <w:r>
        <w:t>ms</w:t>
      </w:r>
      <w:proofErr w:type="spellEnd"/>
    </w:p>
    <w:p w14:paraId="69A17324" w14:textId="77777777" w:rsidR="00870A08" w:rsidRDefault="003A5418">
      <w:pPr>
        <w:pStyle w:val="aff6"/>
      </w:pPr>
      <w:r>
        <w:lastRenderedPageBreak/>
        <w:t xml:space="preserve">    Reply from 10.0.45.5: bytes=56 Sequence=4 </w:t>
      </w:r>
      <w:proofErr w:type="spellStart"/>
      <w:r>
        <w:t>ttl</w:t>
      </w:r>
      <w:proofErr w:type="spellEnd"/>
      <w:r>
        <w:t xml:space="preserve">=252 time=100 </w:t>
      </w:r>
      <w:proofErr w:type="spellStart"/>
      <w:r>
        <w:t>ms</w:t>
      </w:r>
      <w:proofErr w:type="spellEnd"/>
    </w:p>
    <w:p w14:paraId="71CB0936" w14:textId="77777777" w:rsidR="00870A08" w:rsidRDefault="003A5418">
      <w:pPr>
        <w:pStyle w:val="aff6"/>
      </w:pPr>
      <w:r>
        <w:t xml:space="preserve">    Reply from 10.0.45.5: bytes=56 Sequence=5 </w:t>
      </w:r>
      <w:proofErr w:type="spellStart"/>
      <w:r>
        <w:t>ttl</w:t>
      </w:r>
      <w:proofErr w:type="spellEnd"/>
      <w:r>
        <w:t xml:space="preserve">=252 time=90 </w:t>
      </w:r>
      <w:proofErr w:type="spellStart"/>
      <w:r>
        <w:t>ms</w:t>
      </w:r>
      <w:proofErr w:type="spellEnd"/>
    </w:p>
    <w:p w14:paraId="152D545B" w14:textId="77777777" w:rsidR="00870A08" w:rsidRDefault="003A5418">
      <w:pPr>
        <w:pStyle w:val="aff6"/>
      </w:pPr>
      <w:r>
        <w:t xml:space="preserve">  --- 10.0.45.5 ping statistics ---</w:t>
      </w:r>
    </w:p>
    <w:p w14:paraId="0709E4BA" w14:textId="77777777" w:rsidR="00870A08" w:rsidRDefault="003A5418">
      <w:pPr>
        <w:pStyle w:val="aff6"/>
      </w:pPr>
      <w:r>
        <w:t xml:space="preserve">    5 packet(s) transmitted</w:t>
      </w:r>
    </w:p>
    <w:p w14:paraId="219879DB" w14:textId="77777777" w:rsidR="00870A08" w:rsidRDefault="003A5418">
      <w:pPr>
        <w:pStyle w:val="aff6"/>
      </w:pPr>
      <w:r>
        <w:t xml:space="preserve">    5 packet(s) received</w:t>
      </w:r>
    </w:p>
    <w:p w14:paraId="71878891" w14:textId="77777777" w:rsidR="00870A08" w:rsidRDefault="003A5418">
      <w:pPr>
        <w:pStyle w:val="aff6"/>
      </w:pPr>
      <w:r>
        <w:t xml:space="preserve">    0.00% packet loss</w:t>
      </w:r>
    </w:p>
    <w:p w14:paraId="778F23D9" w14:textId="77777777" w:rsidR="00870A08" w:rsidRDefault="003A5418">
      <w:pPr>
        <w:pStyle w:val="aff6"/>
      </w:pPr>
      <w:r>
        <w:t xml:space="preserve">    round-trip min/avg/max = 80/104/140 </w:t>
      </w:r>
      <w:proofErr w:type="spellStart"/>
      <w:r>
        <w:t>ms</w:t>
      </w:r>
      <w:proofErr w:type="spellEnd"/>
    </w:p>
    <w:p w14:paraId="495F41BB" w14:textId="77777777" w:rsidR="00870A08" w:rsidRDefault="00870A08">
      <w:pPr>
        <w:pStyle w:val="aff6"/>
      </w:pPr>
    </w:p>
    <w:p w14:paraId="66696D2F" w14:textId="77777777" w:rsidR="00870A08" w:rsidRDefault="003A5418">
      <w:pPr>
        <w:ind w:firstLine="420"/>
      </w:pPr>
      <w:r>
        <w:rPr>
          <w:rFonts w:hint="eastAsia"/>
        </w:rPr>
        <w:t>连通性测试成功。</w:t>
      </w:r>
    </w:p>
    <w:p w14:paraId="758EA480" w14:textId="77777777" w:rsidR="00870A08" w:rsidRDefault="003A5418">
      <w:pPr>
        <w:ind w:firstLine="420"/>
      </w:pPr>
      <w:r>
        <w:rPr>
          <w:rFonts w:hint="eastAsia"/>
        </w:rPr>
        <w:t>上述做法通过在不连续的子网之间的链路上配置相同主网的子网</w:t>
      </w:r>
      <w:r>
        <w:rPr>
          <w:rFonts w:hint="eastAsia"/>
        </w:rPr>
        <w:t>IP</w:t>
      </w:r>
      <w:r>
        <w:rPr>
          <w:rFonts w:hint="eastAsia"/>
        </w:rPr>
        <w:t>地址，即采用配置从</w:t>
      </w:r>
      <w:r>
        <w:rPr>
          <w:rFonts w:hint="eastAsia"/>
        </w:rPr>
        <w:t>IP</w:t>
      </w:r>
      <w:r>
        <w:rPr>
          <w:rFonts w:hint="eastAsia"/>
        </w:rPr>
        <w:t>地址的方式来实现子网的连续性，解决了因为自动汇总发生后，子网路由被抑制掉而导致的子网不可达。此种做法优点是</w:t>
      </w:r>
      <w:r>
        <w:rPr>
          <w:rFonts w:hint="eastAsia"/>
        </w:rPr>
        <w:t>RIPv1</w:t>
      </w:r>
      <w:r>
        <w:rPr>
          <w:rFonts w:hint="eastAsia"/>
        </w:rPr>
        <w:t>在</w:t>
      </w:r>
      <w:proofErr w:type="gramStart"/>
      <w:r>
        <w:rPr>
          <w:rFonts w:hint="eastAsia"/>
        </w:rPr>
        <w:t>不</w:t>
      </w:r>
      <w:proofErr w:type="gramEnd"/>
      <w:r>
        <w:rPr>
          <w:rFonts w:hint="eastAsia"/>
        </w:rPr>
        <w:t>做大的拓扑结构调整的前提下，仅靠配置第二个</w:t>
      </w:r>
      <w:r>
        <w:rPr>
          <w:rFonts w:hint="eastAsia"/>
        </w:rPr>
        <w:t>IP</w:t>
      </w:r>
      <w:r>
        <w:rPr>
          <w:rFonts w:hint="eastAsia"/>
        </w:rPr>
        <w:t>地址就解决了不连续子网问题；不足之处是需要配置第二个</w:t>
      </w:r>
      <w:r>
        <w:rPr>
          <w:rFonts w:hint="eastAsia"/>
        </w:rPr>
        <w:t>IP</w:t>
      </w:r>
      <w:r>
        <w:rPr>
          <w:rFonts w:hint="eastAsia"/>
        </w:rPr>
        <w:t>地址，要消耗掉多个子网</w:t>
      </w:r>
      <w:proofErr w:type="gramStart"/>
      <w:r>
        <w:rPr>
          <w:rFonts w:hint="eastAsia"/>
        </w:rPr>
        <w:t>网</w:t>
      </w:r>
      <w:proofErr w:type="gramEnd"/>
      <w:r>
        <w:rPr>
          <w:rFonts w:hint="eastAsia"/>
        </w:rPr>
        <w:t>段。</w:t>
      </w:r>
    </w:p>
    <w:p w14:paraId="7C49A913" w14:textId="77777777" w:rsidR="00870A08" w:rsidRDefault="003A5418">
      <w:pPr>
        <w:pStyle w:val="2"/>
        <w:numPr>
          <w:ilvl w:val="0"/>
          <w:numId w:val="34"/>
        </w:numPr>
        <w:ind w:left="426" w:hanging="426"/>
      </w:pPr>
      <w:r>
        <w:rPr>
          <w:rFonts w:hint="eastAsia"/>
        </w:rPr>
        <w:t>RIPv2</w:t>
      </w:r>
      <w:r>
        <w:rPr>
          <w:rFonts w:hint="eastAsia"/>
        </w:rPr>
        <w:t>中解决不连续子网问题</w:t>
      </w:r>
    </w:p>
    <w:p w14:paraId="30E8315E" w14:textId="77777777" w:rsidR="00870A08" w:rsidRDefault="003A5418">
      <w:pPr>
        <w:ind w:firstLine="420"/>
      </w:pPr>
      <w:r>
        <w:rPr>
          <w:rFonts w:hint="eastAsia"/>
        </w:rPr>
        <w:t>如果路由器运行的是</w:t>
      </w:r>
      <w:r>
        <w:rPr>
          <w:rFonts w:hint="eastAsia"/>
        </w:rPr>
        <w:t>RIPv2</w:t>
      </w:r>
      <w:r>
        <w:rPr>
          <w:rFonts w:hint="eastAsia"/>
        </w:rPr>
        <w:t>，则可以直接关闭自动汇总，子网是否连续就不重要了，因为</w:t>
      </w:r>
      <w:r>
        <w:rPr>
          <w:rFonts w:hint="eastAsia"/>
        </w:rPr>
        <w:t>RIPv2</w:t>
      </w:r>
      <w:r>
        <w:rPr>
          <w:rFonts w:hint="eastAsia"/>
        </w:rPr>
        <w:t>会直接通告相应的子网路由。</w:t>
      </w:r>
    </w:p>
    <w:p w14:paraId="56BAB98A" w14:textId="77777777" w:rsidR="00870A08" w:rsidRDefault="003A5418">
      <w:pPr>
        <w:ind w:firstLine="420"/>
      </w:pPr>
      <w:r>
        <w:rPr>
          <w:rFonts w:hint="eastAsia"/>
        </w:rPr>
        <w:t>删除上一步骤中的从</w:t>
      </w:r>
      <w:r>
        <w:rPr>
          <w:rFonts w:hint="eastAsia"/>
        </w:rPr>
        <w:t>IP</w:t>
      </w:r>
      <w:r>
        <w:rPr>
          <w:rFonts w:hint="eastAsia"/>
        </w:rPr>
        <w:t>地址配置命令，并在所有路由器中将</w:t>
      </w:r>
      <w:r>
        <w:rPr>
          <w:rFonts w:hint="eastAsia"/>
        </w:rPr>
        <w:t>RIP</w:t>
      </w:r>
      <w:r>
        <w:rPr>
          <w:rFonts w:hint="eastAsia"/>
        </w:rPr>
        <w:t>的版本配置为</w:t>
      </w:r>
      <w:r>
        <w:rPr>
          <w:rFonts w:hint="eastAsia"/>
        </w:rPr>
        <w:t>2</w:t>
      </w:r>
      <w:r>
        <w:rPr>
          <w:rFonts w:hint="eastAsia"/>
        </w:rPr>
        <w:t>，且关闭自动汇总。</w:t>
      </w:r>
    </w:p>
    <w:p w14:paraId="546CCD88" w14:textId="77777777" w:rsidR="00870A08" w:rsidRDefault="003A5418">
      <w:pPr>
        <w:pStyle w:val="aff6"/>
      </w:pPr>
      <w:r>
        <w:t>[R</w:t>
      </w:r>
      <w:proofErr w:type="gramStart"/>
      <w:r>
        <w:t>1]rip</w:t>
      </w:r>
      <w:proofErr w:type="gramEnd"/>
    </w:p>
    <w:p w14:paraId="6D15B18C" w14:textId="77777777" w:rsidR="00870A08" w:rsidRDefault="003A5418">
      <w:pPr>
        <w:pStyle w:val="aff6"/>
      </w:pPr>
      <w:r>
        <w:t>[R1-rip-</w:t>
      </w:r>
      <w:proofErr w:type="gramStart"/>
      <w:r>
        <w:t>1]version</w:t>
      </w:r>
      <w:proofErr w:type="gramEnd"/>
      <w:r>
        <w:t xml:space="preserve"> 2</w:t>
      </w:r>
    </w:p>
    <w:p w14:paraId="74492B36" w14:textId="77777777" w:rsidR="00870A08" w:rsidRDefault="003A5418">
      <w:pPr>
        <w:pStyle w:val="aff6"/>
      </w:pPr>
      <w:r>
        <w:t>[R1-rip-</w:t>
      </w:r>
      <w:proofErr w:type="gramStart"/>
      <w:r>
        <w:t>1]undo</w:t>
      </w:r>
      <w:proofErr w:type="gramEnd"/>
      <w:r>
        <w:t xml:space="preserve"> summary </w:t>
      </w:r>
    </w:p>
    <w:p w14:paraId="360BB16D" w14:textId="77777777" w:rsidR="00870A08" w:rsidRDefault="00870A08">
      <w:pPr>
        <w:pStyle w:val="aff6"/>
      </w:pPr>
    </w:p>
    <w:p w14:paraId="79A27158" w14:textId="77777777" w:rsidR="00870A08" w:rsidRDefault="003A5418">
      <w:pPr>
        <w:pStyle w:val="aff6"/>
      </w:pPr>
      <w:r>
        <w:t>[R</w:t>
      </w:r>
      <w:proofErr w:type="gramStart"/>
      <w:r>
        <w:t>2]int</w:t>
      </w:r>
      <w:r>
        <w:rPr>
          <w:rFonts w:hint="eastAsia"/>
        </w:rPr>
        <w:t>erface</w:t>
      </w:r>
      <w:proofErr w:type="gramEnd"/>
      <w:r>
        <w:t xml:space="preserve"> s</w:t>
      </w:r>
      <w:r>
        <w:rPr>
          <w:rFonts w:hint="eastAsia"/>
        </w:rPr>
        <w:t>erial2</w:t>
      </w:r>
      <w:r>
        <w:t>/0/0</w:t>
      </w:r>
    </w:p>
    <w:p w14:paraId="67E3397F" w14:textId="77777777" w:rsidR="00870A08" w:rsidRDefault="003A5418">
      <w:pPr>
        <w:pStyle w:val="aff6"/>
      </w:pPr>
      <w:r>
        <w:t>[R2-Serial</w:t>
      </w:r>
      <w:r>
        <w:rPr>
          <w:rFonts w:hint="eastAsia"/>
        </w:rPr>
        <w:t>2</w:t>
      </w:r>
      <w:r>
        <w:t>/0/</w:t>
      </w:r>
      <w:proofErr w:type="gramStart"/>
      <w:r>
        <w:t>0]und</w:t>
      </w:r>
      <w:r>
        <w:rPr>
          <w:rFonts w:hint="eastAsia"/>
        </w:rPr>
        <w:t>o</w:t>
      </w:r>
      <w:proofErr w:type="gramEnd"/>
      <w:r>
        <w:t xml:space="preserve"> </w:t>
      </w:r>
      <w:proofErr w:type="spellStart"/>
      <w:r>
        <w:t>ip</w:t>
      </w:r>
      <w:proofErr w:type="spellEnd"/>
      <w:r>
        <w:t xml:space="preserve"> address 10.0.23.2 24 sub </w:t>
      </w:r>
    </w:p>
    <w:p w14:paraId="1321B925" w14:textId="77777777" w:rsidR="00870A08" w:rsidRDefault="003A5418">
      <w:pPr>
        <w:pStyle w:val="aff6"/>
      </w:pPr>
      <w:r>
        <w:t>[R2-Serial</w:t>
      </w:r>
      <w:r>
        <w:rPr>
          <w:rFonts w:hint="eastAsia"/>
        </w:rPr>
        <w:t>2</w:t>
      </w:r>
      <w:r>
        <w:t>/0/</w:t>
      </w:r>
      <w:proofErr w:type="gramStart"/>
      <w:r>
        <w:t>0</w:t>
      </w:r>
      <w:r>
        <w:rPr>
          <w:rFonts w:hint="eastAsia"/>
        </w:rPr>
        <w:t>]</w:t>
      </w:r>
      <w:r>
        <w:t>rip</w:t>
      </w:r>
      <w:proofErr w:type="gramEnd"/>
    </w:p>
    <w:p w14:paraId="0FC88B86" w14:textId="77777777" w:rsidR="00870A08" w:rsidRDefault="003A5418">
      <w:pPr>
        <w:pStyle w:val="aff6"/>
      </w:pPr>
      <w:r>
        <w:t>[R2-rip-</w:t>
      </w:r>
      <w:proofErr w:type="gramStart"/>
      <w:r>
        <w:t>1]vers</w:t>
      </w:r>
      <w:r>
        <w:rPr>
          <w:rFonts w:hint="eastAsia"/>
        </w:rPr>
        <w:t>ion</w:t>
      </w:r>
      <w:proofErr w:type="gramEnd"/>
      <w:r>
        <w:t xml:space="preserve"> 2</w:t>
      </w:r>
    </w:p>
    <w:p w14:paraId="1B9D474F" w14:textId="77777777" w:rsidR="00870A08" w:rsidRDefault="003A5418">
      <w:pPr>
        <w:pStyle w:val="aff6"/>
      </w:pPr>
      <w:r>
        <w:t>[R2-rip-</w:t>
      </w:r>
      <w:proofErr w:type="gramStart"/>
      <w:r>
        <w:t>1]undo</w:t>
      </w:r>
      <w:proofErr w:type="gramEnd"/>
      <w:r>
        <w:t xml:space="preserve"> su</w:t>
      </w:r>
      <w:r>
        <w:rPr>
          <w:rFonts w:hint="eastAsia"/>
        </w:rPr>
        <w:t>mmary</w:t>
      </w:r>
    </w:p>
    <w:p w14:paraId="7BC55AF1" w14:textId="77777777" w:rsidR="00870A08" w:rsidRDefault="00870A08">
      <w:pPr>
        <w:pStyle w:val="aff6"/>
      </w:pPr>
    </w:p>
    <w:p w14:paraId="5D3EC70F" w14:textId="77777777" w:rsidR="00870A08" w:rsidRDefault="003A5418">
      <w:pPr>
        <w:pStyle w:val="aff6"/>
      </w:pPr>
      <w:r>
        <w:t>[R</w:t>
      </w:r>
      <w:proofErr w:type="gramStart"/>
      <w:r>
        <w:rPr>
          <w:rFonts w:hint="eastAsia"/>
        </w:rPr>
        <w:t>3</w:t>
      </w:r>
      <w:r>
        <w:t>]int</w:t>
      </w:r>
      <w:r>
        <w:rPr>
          <w:rFonts w:hint="eastAsia"/>
        </w:rPr>
        <w:t>erface</w:t>
      </w:r>
      <w:proofErr w:type="gramEnd"/>
      <w:r>
        <w:rPr>
          <w:rFonts w:hint="eastAsia"/>
        </w:rPr>
        <w:t xml:space="preserve"> serial1</w:t>
      </w:r>
      <w:r>
        <w:t>/0/</w:t>
      </w:r>
      <w:r>
        <w:rPr>
          <w:rFonts w:hint="eastAsia"/>
        </w:rPr>
        <w:t>0</w:t>
      </w:r>
    </w:p>
    <w:p w14:paraId="4C677FDD" w14:textId="77777777" w:rsidR="00870A08" w:rsidRDefault="003A5418">
      <w:pPr>
        <w:pStyle w:val="aff6"/>
      </w:pPr>
      <w:r>
        <w:t>[R</w:t>
      </w:r>
      <w:r>
        <w:rPr>
          <w:rFonts w:hint="eastAsia"/>
        </w:rPr>
        <w:t>3</w:t>
      </w:r>
      <w:r>
        <w:t>-Serial</w:t>
      </w:r>
      <w:r>
        <w:rPr>
          <w:rFonts w:hint="eastAsia"/>
        </w:rPr>
        <w:t>1</w:t>
      </w:r>
      <w:r>
        <w:t>/0/</w:t>
      </w:r>
      <w:proofErr w:type="gramStart"/>
      <w:r>
        <w:rPr>
          <w:rFonts w:hint="eastAsia"/>
        </w:rPr>
        <w:t>0</w:t>
      </w:r>
      <w:r>
        <w:t>]undo</w:t>
      </w:r>
      <w:proofErr w:type="gramEnd"/>
      <w:r>
        <w:t xml:space="preserve"> </w:t>
      </w:r>
      <w:proofErr w:type="spellStart"/>
      <w:r>
        <w:t>ip</w:t>
      </w:r>
      <w:proofErr w:type="spellEnd"/>
      <w:r>
        <w:t xml:space="preserve"> address 10.0.</w:t>
      </w:r>
      <w:r>
        <w:rPr>
          <w:rFonts w:hint="eastAsia"/>
        </w:rPr>
        <w:t>23</w:t>
      </w:r>
      <w:r>
        <w:t>.</w:t>
      </w:r>
      <w:r>
        <w:rPr>
          <w:rFonts w:hint="eastAsia"/>
        </w:rPr>
        <w:t>3</w:t>
      </w:r>
      <w:r>
        <w:t xml:space="preserve"> 24 sub </w:t>
      </w:r>
    </w:p>
    <w:p w14:paraId="39A10CF7" w14:textId="77777777" w:rsidR="00870A08" w:rsidRDefault="003A5418">
      <w:pPr>
        <w:pStyle w:val="aff6"/>
      </w:pPr>
      <w:r>
        <w:t>[R</w:t>
      </w:r>
      <w:r>
        <w:rPr>
          <w:rFonts w:hint="eastAsia"/>
        </w:rPr>
        <w:t>3</w:t>
      </w:r>
      <w:r>
        <w:t>-Serial</w:t>
      </w:r>
      <w:r>
        <w:rPr>
          <w:rFonts w:hint="eastAsia"/>
        </w:rPr>
        <w:t>1</w:t>
      </w:r>
      <w:r>
        <w:t>/0/</w:t>
      </w:r>
      <w:proofErr w:type="gramStart"/>
      <w:r>
        <w:rPr>
          <w:rFonts w:hint="eastAsia"/>
        </w:rPr>
        <w:t>0</w:t>
      </w:r>
      <w:r>
        <w:t>]int</w:t>
      </w:r>
      <w:r>
        <w:rPr>
          <w:rFonts w:hint="eastAsia"/>
        </w:rPr>
        <w:t>erface</w:t>
      </w:r>
      <w:proofErr w:type="gramEnd"/>
      <w:r>
        <w:rPr>
          <w:rFonts w:hint="eastAsia"/>
        </w:rPr>
        <w:t xml:space="preserve"> serial0/0/1</w:t>
      </w:r>
    </w:p>
    <w:p w14:paraId="727B24BD" w14:textId="77777777" w:rsidR="00870A08" w:rsidRDefault="003A5418">
      <w:pPr>
        <w:pStyle w:val="aff6"/>
      </w:pPr>
      <w:r>
        <w:t>[R3-Seria</w:t>
      </w:r>
      <w:r>
        <w:rPr>
          <w:rFonts w:hint="eastAsia"/>
        </w:rPr>
        <w:t>l1</w:t>
      </w:r>
      <w:r>
        <w:t>/0/</w:t>
      </w:r>
      <w:proofErr w:type="gramStart"/>
      <w:r>
        <w:t>1]undo</w:t>
      </w:r>
      <w:proofErr w:type="gramEnd"/>
      <w:r>
        <w:t xml:space="preserve"> </w:t>
      </w:r>
      <w:proofErr w:type="spellStart"/>
      <w:r>
        <w:t>ip</w:t>
      </w:r>
      <w:proofErr w:type="spellEnd"/>
      <w:r>
        <w:t xml:space="preserve"> address 10.0.34.</w:t>
      </w:r>
      <w:r>
        <w:rPr>
          <w:rFonts w:hint="eastAsia"/>
        </w:rPr>
        <w:t>3</w:t>
      </w:r>
      <w:r>
        <w:t xml:space="preserve"> 24 sub </w:t>
      </w:r>
    </w:p>
    <w:p w14:paraId="793D4BA9" w14:textId="77777777" w:rsidR="00870A08" w:rsidRDefault="003A5418">
      <w:pPr>
        <w:pStyle w:val="aff6"/>
      </w:pPr>
      <w:r>
        <w:t>[R3-Serial</w:t>
      </w:r>
      <w:r>
        <w:rPr>
          <w:rFonts w:hint="eastAsia"/>
        </w:rPr>
        <w:t>1</w:t>
      </w:r>
      <w:r>
        <w:t>/0/</w:t>
      </w:r>
      <w:proofErr w:type="gramStart"/>
      <w:r>
        <w:t>1]rip</w:t>
      </w:r>
      <w:proofErr w:type="gramEnd"/>
    </w:p>
    <w:p w14:paraId="3F8C8CE7" w14:textId="77777777" w:rsidR="00870A08" w:rsidRDefault="003A5418">
      <w:pPr>
        <w:pStyle w:val="aff6"/>
      </w:pPr>
      <w:r>
        <w:t>[R3-rip-</w:t>
      </w:r>
      <w:proofErr w:type="gramStart"/>
      <w:r>
        <w:t>1]vers</w:t>
      </w:r>
      <w:r>
        <w:rPr>
          <w:rFonts w:hint="eastAsia"/>
        </w:rPr>
        <w:t>ion</w:t>
      </w:r>
      <w:proofErr w:type="gramEnd"/>
      <w:r>
        <w:t xml:space="preserve"> 2</w:t>
      </w:r>
    </w:p>
    <w:p w14:paraId="0E065329" w14:textId="77777777" w:rsidR="00870A08" w:rsidRDefault="003A5418">
      <w:pPr>
        <w:pStyle w:val="aff6"/>
      </w:pPr>
      <w:r>
        <w:t>[R3-rip-</w:t>
      </w:r>
      <w:proofErr w:type="gramStart"/>
      <w:r>
        <w:t>1]undo</w:t>
      </w:r>
      <w:proofErr w:type="gramEnd"/>
      <w:r>
        <w:t xml:space="preserve"> sum</w:t>
      </w:r>
      <w:r>
        <w:rPr>
          <w:rFonts w:hint="eastAsia"/>
        </w:rPr>
        <w:t>mary</w:t>
      </w:r>
    </w:p>
    <w:p w14:paraId="23B10C2F" w14:textId="77777777" w:rsidR="00870A08" w:rsidRDefault="00870A08">
      <w:pPr>
        <w:pStyle w:val="aff6"/>
      </w:pPr>
    </w:p>
    <w:p w14:paraId="5A2D3B11" w14:textId="77777777" w:rsidR="00870A08" w:rsidRDefault="003A5418">
      <w:pPr>
        <w:pStyle w:val="aff6"/>
      </w:pPr>
      <w:r>
        <w:t>[R</w:t>
      </w:r>
      <w:proofErr w:type="gramStart"/>
      <w:r>
        <w:t>4]int</w:t>
      </w:r>
      <w:r>
        <w:rPr>
          <w:rFonts w:hint="eastAsia"/>
        </w:rPr>
        <w:t>erface</w:t>
      </w:r>
      <w:proofErr w:type="gramEnd"/>
      <w:r>
        <w:rPr>
          <w:rFonts w:hint="eastAsia"/>
        </w:rPr>
        <w:t xml:space="preserve"> serial 2</w:t>
      </w:r>
      <w:r>
        <w:t>/0/</w:t>
      </w:r>
      <w:r>
        <w:rPr>
          <w:rFonts w:hint="eastAsia"/>
        </w:rPr>
        <w:t>1</w:t>
      </w:r>
    </w:p>
    <w:p w14:paraId="143FECC5" w14:textId="77777777" w:rsidR="00870A08" w:rsidRDefault="003A5418">
      <w:pPr>
        <w:pStyle w:val="aff6"/>
      </w:pPr>
      <w:r>
        <w:t>[R4-Serial</w:t>
      </w:r>
      <w:r>
        <w:rPr>
          <w:rFonts w:hint="eastAsia"/>
        </w:rPr>
        <w:t>2</w:t>
      </w:r>
      <w:r>
        <w:t>/0/</w:t>
      </w:r>
      <w:proofErr w:type="gramStart"/>
      <w:r>
        <w:t>1]undo</w:t>
      </w:r>
      <w:proofErr w:type="gramEnd"/>
      <w:r>
        <w:t xml:space="preserve"> </w:t>
      </w:r>
      <w:proofErr w:type="spellStart"/>
      <w:r>
        <w:t>ip</w:t>
      </w:r>
      <w:proofErr w:type="spellEnd"/>
      <w:r>
        <w:t xml:space="preserve"> address 10.0.34.4 24 sub </w:t>
      </w:r>
    </w:p>
    <w:p w14:paraId="736B0320" w14:textId="77777777" w:rsidR="00870A08" w:rsidRDefault="003A5418">
      <w:pPr>
        <w:pStyle w:val="aff6"/>
      </w:pPr>
      <w:r>
        <w:t>[R4-Serial</w:t>
      </w:r>
      <w:r>
        <w:rPr>
          <w:rFonts w:hint="eastAsia"/>
        </w:rPr>
        <w:t>2</w:t>
      </w:r>
      <w:r>
        <w:t>/0/</w:t>
      </w:r>
      <w:proofErr w:type="gramStart"/>
      <w:r>
        <w:t>1</w:t>
      </w:r>
      <w:r>
        <w:rPr>
          <w:rFonts w:hint="eastAsia"/>
        </w:rPr>
        <w:t>]</w:t>
      </w:r>
      <w:r>
        <w:t>rip</w:t>
      </w:r>
      <w:proofErr w:type="gramEnd"/>
    </w:p>
    <w:p w14:paraId="6B63E05A" w14:textId="77777777" w:rsidR="00870A08" w:rsidRDefault="003A5418">
      <w:pPr>
        <w:pStyle w:val="aff6"/>
      </w:pPr>
      <w:r>
        <w:t>[R4-rip-</w:t>
      </w:r>
      <w:proofErr w:type="gramStart"/>
      <w:r>
        <w:t>1]ver</w:t>
      </w:r>
      <w:r>
        <w:rPr>
          <w:rFonts w:hint="eastAsia"/>
        </w:rPr>
        <w:t>sion</w:t>
      </w:r>
      <w:proofErr w:type="gramEnd"/>
      <w:r>
        <w:t xml:space="preserve"> 2</w:t>
      </w:r>
    </w:p>
    <w:p w14:paraId="71A2D51A" w14:textId="77777777" w:rsidR="00870A08" w:rsidRDefault="003A5418">
      <w:pPr>
        <w:pStyle w:val="aff6"/>
      </w:pPr>
      <w:r>
        <w:t>[R4-rip-</w:t>
      </w:r>
      <w:proofErr w:type="gramStart"/>
      <w:r>
        <w:t>1]undo</w:t>
      </w:r>
      <w:proofErr w:type="gramEnd"/>
      <w:r>
        <w:t xml:space="preserve"> su</w:t>
      </w:r>
      <w:r>
        <w:rPr>
          <w:rFonts w:hint="eastAsia"/>
        </w:rPr>
        <w:t>mmary</w:t>
      </w:r>
    </w:p>
    <w:p w14:paraId="0ED642C1" w14:textId="77777777" w:rsidR="00870A08" w:rsidRDefault="00870A08">
      <w:pPr>
        <w:pStyle w:val="aff6"/>
      </w:pPr>
    </w:p>
    <w:p w14:paraId="4CCBA6C7" w14:textId="77777777" w:rsidR="00870A08" w:rsidRDefault="003A5418">
      <w:pPr>
        <w:pStyle w:val="aff6"/>
      </w:pPr>
      <w:r>
        <w:rPr>
          <w:rFonts w:hint="eastAsia"/>
        </w:rPr>
        <w:t>[</w:t>
      </w:r>
      <w:r>
        <w:t>R</w:t>
      </w:r>
      <w:proofErr w:type="gramStart"/>
      <w:r>
        <w:t>5]rip</w:t>
      </w:r>
      <w:proofErr w:type="gramEnd"/>
    </w:p>
    <w:p w14:paraId="3BC9F0C4" w14:textId="77777777" w:rsidR="00870A08" w:rsidRDefault="003A5418">
      <w:pPr>
        <w:pStyle w:val="aff6"/>
      </w:pPr>
      <w:r>
        <w:t>[R5-rip-</w:t>
      </w:r>
      <w:proofErr w:type="gramStart"/>
      <w:r>
        <w:t>1]ver</w:t>
      </w:r>
      <w:r>
        <w:rPr>
          <w:rFonts w:hint="eastAsia"/>
        </w:rPr>
        <w:t>sion</w:t>
      </w:r>
      <w:proofErr w:type="gramEnd"/>
      <w:r>
        <w:t xml:space="preserve"> 2</w:t>
      </w:r>
    </w:p>
    <w:p w14:paraId="4D266C30" w14:textId="77777777" w:rsidR="00870A08" w:rsidRDefault="003A5418">
      <w:pPr>
        <w:pStyle w:val="aff6"/>
      </w:pPr>
      <w:r>
        <w:t>[R5-rip-</w:t>
      </w:r>
      <w:proofErr w:type="gramStart"/>
      <w:r>
        <w:t>1]undo</w:t>
      </w:r>
      <w:proofErr w:type="gramEnd"/>
      <w:r>
        <w:t xml:space="preserve"> summary</w:t>
      </w:r>
    </w:p>
    <w:p w14:paraId="5611573C" w14:textId="77777777" w:rsidR="00870A08" w:rsidRDefault="00870A08">
      <w:pPr>
        <w:ind w:firstLine="420"/>
      </w:pPr>
    </w:p>
    <w:p w14:paraId="724C84EA" w14:textId="77777777" w:rsidR="00870A08" w:rsidRDefault="003A5418">
      <w:pPr>
        <w:ind w:firstLine="420"/>
      </w:pPr>
      <w:r>
        <w:rPr>
          <w:rFonts w:hint="eastAsia"/>
        </w:rPr>
        <w:t>配置完成后，观察每台路由器上的路由表。</w:t>
      </w:r>
    </w:p>
    <w:p w14:paraId="7C940954" w14:textId="77777777" w:rsidR="00870A08" w:rsidRDefault="003A5418">
      <w:pPr>
        <w:pStyle w:val="aff6"/>
      </w:pPr>
      <w:r>
        <w:t>[R</w:t>
      </w:r>
      <w:proofErr w:type="gramStart"/>
      <w:r>
        <w:t>1]dis</w:t>
      </w:r>
      <w:r>
        <w:rPr>
          <w:rFonts w:hint="eastAsia"/>
        </w:rPr>
        <w:t>play</w:t>
      </w:r>
      <w:proofErr w:type="gramEnd"/>
      <w:r>
        <w:t xml:space="preserve"> </w:t>
      </w:r>
      <w:proofErr w:type="spellStart"/>
      <w:r>
        <w:t>ip</w:t>
      </w:r>
      <w:proofErr w:type="spellEnd"/>
      <w:r>
        <w:t xml:space="preserve"> routing-table </w:t>
      </w:r>
    </w:p>
    <w:p w14:paraId="5636D353" w14:textId="77777777" w:rsidR="00870A08" w:rsidRDefault="003A5418">
      <w:pPr>
        <w:pStyle w:val="aff6"/>
      </w:pPr>
      <w:r>
        <w:t>Route Flags: R - relay, D - download to fib</w:t>
      </w:r>
    </w:p>
    <w:p w14:paraId="10560214" w14:textId="77777777" w:rsidR="00870A08" w:rsidRDefault="003A5418">
      <w:pPr>
        <w:pStyle w:val="aff6"/>
      </w:pPr>
      <w:r>
        <w:t>---------------------------------------------------------------------------</w:t>
      </w:r>
    </w:p>
    <w:p w14:paraId="4E9A7475" w14:textId="77777777" w:rsidR="00870A08" w:rsidRDefault="003A5418">
      <w:pPr>
        <w:pStyle w:val="aff6"/>
      </w:pPr>
      <w:r>
        <w:t>Routing Tables: Public</w:t>
      </w:r>
    </w:p>
    <w:p w14:paraId="16729961" w14:textId="77777777" w:rsidR="00870A08" w:rsidRDefault="003A5418">
      <w:pPr>
        <w:pStyle w:val="aff6"/>
      </w:pPr>
      <w:r>
        <w:t xml:space="preserve">         </w:t>
      </w:r>
      <w:proofErr w:type="gramStart"/>
      <w:r>
        <w:t>Destinations :</w:t>
      </w:r>
      <w:proofErr w:type="gramEnd"/>
      <w:r>
        <w:t xml:space="preserve"> 7        Routes : 7        </w:t>
      </w:r>
    </w:p>
    <w:p w14:paraId="4572CECB"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0741032" w14:textId="77777777" w:rsidR="00870A08" w:rsidRDefault="003A5418">
      <w:pPr>
        <w:pStyle w:val="aff6"/>
        <w:rPr>
          <w:shd w:val="pct10" w:color="auto" w:fill="FFFFFF"/>
        </w:rPr>
      </w:pPr>
      <w:r>
        <w:rPr>
          <w:shd w:val="pct10" w:color="auto" w:fill="FFFFFF"/>
        </w:rPr>
        <w:t xml:space="preserve">      10.0.12.0/</w:t>
      </w:r>
      <w:proofErr w:type="gramStart"/>
      <w:r>
        <w:rPr>
          <w:shd w:val="pct10" w:color="auto" w:fill="FFFFFF"/>
        </w:rPr>
        <w:t>24  Direct</w:t>
      </w:r>
      <w:proofErr w:type="gramEnd"/>
      <w:r>
        <w:rPr>
          <w:shd w:val="pct10" w:color="auto" w:fill="FFFFFF"/>
        </w:rPr>
        <w:t xml:space="preserve">  0    0           D   10.0.12.1       Ethernet</w:t>
      </w:r>
      <w:r>
        <w:rPr>
          <w:rFonts w:hint="eastAsia"/>
          <w:shd w:val="pct10" w:color="auto" w:fill="FFFFFF"/>
        </w:rPr>
        <w:t>1</w:t>
      </w:r>
      <w:r>
        <w:rPr>
          <w:shd w:val="pct10" w:color="auto" w:fill="FFFFFF"/>
        </w:rPr>
        <w:t>/0/0</w:t>
      </w:r>
    </w:p>
    <w:p w14:paraId="5F9E2ED2" w14:textId="77777777" w:rsidR="00870A08" w:rsidRDefault="003A5418">
      <w:pPr>
        <w:pStyle w:val="aff6"/>
      </w:pPr>
      <w:r>
        <w:t xml:space="preserve">      10.0.12.1/</w:t>
      </w:r>
      <w:proofErr w:type="gramStart"/>
      <w:r>
        <w:t>32  Direct</w:t>
      </w:r>
      <w:proofErr w:type="gramEnd"/>
      <w:r>
        <w:t xml:space="preserve">  0    0           D   127.0.0.1       Ethernet</w:t>
      </w:r>
      <w:r>
        <w:rPr>
          <w:rFonts w:hint="eastAsia"/>
        </w:rPr>
        <w:t>1</w:t>
      </w:r>
      <w:r>
        <w:t>/0/0</w:t>
      </w:r>
    </w:p>
    <w:p w14:paraId="52771444" w14:textId="77777777" w:rsidR="00870A08" w:rsidRDefault="003A5418">
      <w:pPr>
        <w:pStyle w:val="aff6"/>
        <w:rPr>
          <w:shd w:val="pct10" w:color="auto" w:fill="FFFFFF"/>
        </w:rPr>
      </w:pPr>
      <w:r>
        <w:rPr>
          <w:shd w:val="pct10" w:color="auto" w:fill="FFFFFF"/>
        </w:rPr>
        <w:lastRenderedPageBreak/>
        <w:t xml:space="preserve">      10.0.45.0/</w:t>
      </w:r>
      <w:proofErr w:type="gramStart"/>
      <w:r>
        <w:rPr>
          <w:shd w:val="pct10" w:color="auto" w:fill="FFFFFF"/>
        </w:rPr>
        <w:t>24  RIP</w:t>
      </w:r>
      <w:proofErr w:type="gramEnd"/>
      <w:r>
        <w:rPr>
          <w:shd w:val="pct10" w:color="auto" w:fill="FFFFFF"/>
        </w:rPr>
        <w:t xml:space="preserve">     100  3           D   10.0.12.2       Ethernet</w:t>
      </w:r>
      <w:r>
        <w:rPr>
          <w:rFonts w:hint="eastAsia"/>
          <w:shd w:val="pct10" w:color="auto" w:fill="FFFFFF"/>
        </w:rPr>
        <w:t>1</w:t>
      </w:r>
      <w:r>
        <w:rPr>
          <w:shd w:val="pct10" w:color="auto" w:fill="FFFFFF"/>
        </w:rPr>
        <w:t>/0/0</w:t>
      </w:r>
    </w:p>
    <w:p w14:paraId="3D5156B6" w14:textId="77777777" w:rsidR="00870A08" w:rsidRDefault="003A5418">
      <w:pPr>
        <w:pStyle w:val="aff6"/>
      </w:pPr>
      <w:r>
        <w:t xml:space="preserve">      127.0.0.0/8   </w:t>
      </w:r>
      <w:proofErr w:type="gramStart"/>
      <w:r>
        <w:t>Direct  0</w:t>
      </w:r>
      <w:proofErr w:type="gramEnd"/>
      <w:r>
        <w:t xml:space="preserve">    0           D   127.0.0.1       InLoopBack0</w:t>
      </w:r>
    </w:p>
    <w:p w14:paraId="74784E12" w14:textId="77777777" w:rsidR="00870A08" w:rsidRDefault="003A5418">
      <w:pPr>
        <w:pStyle w:val="aff6"/>
      </w:pPr>
      <w:r>
        <w:t xml:space="preserve">      127.0.0.1/</w:t>
      </w:r>
      <w:proofErr w:type="gramStart"/>
      <w:r>
        <w:t>32  Direct</w:t>
      </w:r>
      <w:proofErr w:type="gramEnd"/>
      <w:r>
        <w:t xml:space="preserve">  0    0           D   127.0.0.1       InLoopBack0</w:t>
      </w:r>
    </w:p>
    <w:p w14:paraId="4657ED18" w14:textId="77777777" w:rsidR="00870A08" w:rsidRDefault="003A5418">
      <w:pPr>
        <w:pStyle w:val="aff6"/>
        <w:rPr>
          <w:shd w:val="pct10" w:color="auto" w:fill="FFFFFF"/>
        </w:rPr>
      </w:pPr>
      <w:r>
        <w:rPr>
          <w:shd w:val="pct10" w:color="auto" w:fill="FFFFFF"/>
        </w:rPr>
        <w:t xml:space="preserve">   192.168.23.0/</w:t>
      </w:r>
      <w:proofErr w:type="gramStart"/>
      <w:r>
        <w:rPr>
          <w:shd w:val="pct10" w:color="auto" w:fill="FFFFFF"/>
        </w:rPr>
        <w:t>24  RIP</w:t>
      </w:r>
      <w:proofErr w:type="gramEnd"/>
      <w:r>
        <w:rPr>
          <w:shd w:val="pct10" w:color="auto" w:fill="FFFFFF"/>
        </w:rPr>
        <w:t xml:space="preserve">     100  1           D   10.0.12.2       Ethernet</w:t>
      </w:r>
      <w:r>
        <w:rPr>
          <w:rFonts w:hint="eastAsia"/>
          <w:shd w:val="pct10" w:color="auto" w:fill="FFFFFF"/>
        </w:rPr>
        <w:t>1</w:t>
      </w:r>
      <w:r>
        <w:rPr>
          <w:shd w:val="pct10" w:color="auto" w:fill="FFFFFF"/>
        </w:rPr>
        <w:t>/0/0</w:t>
      </w:r>
    </w:p>
    <w:p w14:paraId="362F8291" w14:textId="77777777" w:rsidR="00870A08" w:rsidRDefault="003A5418">
      <w:pPr>
        <w:pStyle w:val="aff6"/>
        <w:rPr>
          <w:shd w:val="pct10" w:color="auto" w:fill="FFFFFF"/>
        </w:rPr>
      </w:pPr>
      <w:r>
        <w:rPr>
          <w:shd w:val="pct10" w:color="auto" w:fill="FFFFFF"/>
        </w:rPr>
        <w:t xml:space="preserve">   192.168.34.0/</w:t>
      </w:r>
      <w:proofErr w:type="gramStart"/>
      <w:r>
        <w:rPr>
          <w:shd w:val="pct10" w:color="auto" w:fill="FFFFFF"/>
        </w:rPr>
        <w:t>24  RIP</w:t>
      </w:r>
      <w:proofErr w:type="gramEnd"/>
      <w:r>
        <w:rPr>
          <w:shd w:val="pct10" w:color="auto" w:fill="FFFFFF"/>
        </w:rPr>
        <w:t xml:space="preserve">     100  2           D   10.0.12.2       Ethernet</w:t>
      </w:r>
      <w:r>
        <w:rPr>
          <w:rFonts w:hint="eastAsia"/>
          <w:shd w:val="pct10" w:color="auto" w:fill="FFFFFF"/>
        </w:rPr>
        <w:t>1</w:t>
      </w:r>
      <w:r>
        <w:rPr>
          <w:shd w:val="pct10" w:color="auto" w:fill="FFFFFF"/>
        </w:rPr>
        <w:t>/0/0</w:t>
      </w:r>
    </w:p>
    <w:p w14:paraId="57B0CE24" w14:textId="77777777" w:rsidR="00870A08" w:rsidRDefault="00870A08">
      <w:pPr>
        <w:pStyle w:val="aff6"/>
      </w:pPr>
    </w:p>
    <w:p w14:paraId="34E11046" w14:textId="77777777" w:rsidR="00870A08" w:rsidRDefault="003A5418">
      <w:pPr>
        <w:pStyle w:val="aff6"/>
      </w:pPr>
      <w:r>
        <w:t>[R</w:t>
      </w:r>
      <w:proofErr w:type="gramStart"/>
      <w:r>
        <w:t>2]dis</w:t>
      </w:r>
      <w:r>
        <w:rPr>
          <w:rFonts w:hint="eastAsia"/>
        </w:rPr>
        <w:t>play</w:t>
      </w:r>
      <w:proofErr w:type="gramEnd"/>
      <w:r>
        <w:t xml:space="preserve"> </w:t>
      </w:r>
      <w:proofErr w:type="spellStart"/>
      <w:r>
        <w:t>ip</w:t>
      </w:r>
      <w:proofErr w:type="spellEnd"/>
      <w:r>
        <w:t xml:space="preserve"> routing-table </w:t>
      </w:r>
    </w:p>
    <w:p w14:paraId="393A1510" w14:textId="77777777" w:rsidR="00870A08" w:rsidRDefault="003A5418">
      <w:pPr>
        <w:pStyle w:val="aff6"/>
      </w:pPr>
      <w:r>
        <w:t>Route Flags: R - relay, D - download to fib</w:t>
      </w:r>
    </w:p>
    <w:p w14:paraId="0446D32B" w14:textId="77777777" w:rsidR="00870A08" w:rsidRDefault="003A5418">
      <w:pPr>
        <w:pStyle w:val="aff6"/>
      </w:pPr>
      <w:r>
        <w:t>---------------------------------------------------------------------------</w:t>
      </w:r>
    </w:p>
    <w:p w14:paraId="2C1FCF9F" w14:textId="77777777" w:rsidR="00870A08" w:rsidRDefault="003A5418">
      <w:pPr>
        <w:pStyle w:val="aff6"/>
      </w:pPr>
      <w:r>
        <w:t>Routing Tables: Public</w:t>
      </w:r>
    </w:p>
    <w:p w14:paraId="5B6CC6AD" w14:textId="77777777" w:rsidR="00870A08" w:rsidRDefault="003A5418">
      <w:pPr>
        <w:pStyle w:val="aff6"/>
      </w:pPr>
      <w:r>
        <w:t xml:space="preserve">         </w:t>
      </w:r>
      <w:proofErr w:type="gramStart"/>
      <w:r>
        <w:t>Destinations :</w:t>
      </w:r>
      <w:proofErr w:type="gramEnd"/>
      <w:r>
        <w:t xml:space="preserve"> 9        Routes : 9        </w:t>
      </w:r>
    </w:p>
    <w:p w14:paraId="770EB25C"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09DD799F" w14:textId="77777777" w:rsidR="00870A08" w:rsidRDefault="003A5418">
      <w:pPr>
        <w:pStyle w:val="aff6"/>
        <w:rPr>
          <w:shd w:val="pct10" w:color="auto" w:fill="FFFFFF"/>
        </w:rPr>
      </w:pPr>
      <w:r>
        <w:rPr>
          <w:shd w:val="pct10" w:color="auto" w:fill="FFFFFF"/>
        </w:rPr>
        <w:t xml:space="preserve">      10.0.12.0/</w:t>
      </w:r>
      <w:proofErr w:type="gramStart"/>
      <w:r>
        <w:rPr>
          <w:shd w:val="pct10" w:color="auto" w:fill="FFFFFF"/>
        </w:rPr>
        <w:t>24  Direct</w:t>
      </w:r>
      <w:proofErr w:type="gramEnd"/>
      <w:r>
        <w:rPr>
          <w:shd w:val="pct10" w:color="auto" w:fill="FFFFFF"/>
        </w:rPr>
        <w:t xml:space="preserve">  0    0           D   10.0.12.2       Ethernet</w:t>
      </w:r>
      <w:r>
        <w:rPr>
          <w:rFonts w:hint="eastAsia"/>
          <w:shd w:val="pct10" w:color="auto" w:fill="FFFFFF"/>
        </w:rPr>
        <w:t>1</w:t>
      </w:r>
      <w:r>
        <w:rPr>
          <w:shd w:val="pct10" w:color="auto" w:fill="FFFFFF"/>
        </w:rPr>
        <w:t>/0/0</w:t>
      </w:r>
    </w:p>
    <w:p w14:paraId="108F8887" w14:textId="77777777" w:rsidR="00870A08" w:rsidRDefault="003A5418">
      <w:pPr>
        <w:pStyle w:val="aff6"/>
      </w:pPr>
      <w:r>
        <w:t xml:space="preserve">      10.0.12.2/</w:t>
      </w:r>
      <w:proofErr w:type="gramStart"/>
      <w:r>
        <w:t>32  Direct</w:t>
      </w:r>
      <w:proofErr w:type="gramEnd"/>
      <w:r>
        <w:t xml:space="preserve">  0    0           D   127.0.0.1       Ethernet</w:t>
      </w:r>
      <w:r>
        <w:rPr>
          <w:rFonts w:hint="eastAsia"/>
        </w:rPr>
        <w:t>1</w:t>
      </w:r>
      <w:r>
        <w:t>/0/0</w:t>
      </w:r>
    </w:p>
    <w:p w14:paraId="6D756C9F" w14:textId="77777777" w:rsidR="00870A08" w:rsidRDefault="003A5418">
      <w:pPr>
        <w:pStyle w:val="aff6"/>
        <w:rPr>
          <w:shd w:val="pct10" w:color="auto" w:fill="FFFFFF"/>
        </w:rPr>
      </w:pPr>
      <w:r>
        <w:rPr>
          <w:shd w:val="pct10" w:color="auto" w:fill="FFFFFF"/>
        </w:rPr>
        <w:t xml:space="preserve">      10.0.45.0/</w:t>
      </w:r>
      <w:proofErr w:type="gramStart"/>
      <w:r>
        <w:rPr>
          <w:shd w:val="pct10" w:color="auto" w:fill="FFFFFF"/>
        </w:rPr>
        <w:t>24  RIP</w:t>
      </w:r>
      <w:proofErr w:type="gramEnd"/>
      <w:r>
        <w:rPr>
          <w:shd w:val="pct10" w:color="auto" w:fill="FFFFFF"/>
        </w:rPr>
        <w:t xml:space="preserve">     100  2           D   192.168.23.3    Serial</w:t>
      </w:r>
      <w:r>
        <w:rPr>
          <w:rFonts w:hint="eastAsia"/>
          <w:shd w:val="pct10" w:color="auto" w:fill="FFFFFF"/>
        </w:rPr>
        <w:t>2</w:t>
      </w:r>
      <w:r>
        <w:rPr>
          <w:shd w:val="pct10" w:color="auto" w:fill="FFFFFF"/>
        </w:rPr>
        <w:t>/0/0</w:t>
      </w:r>
    </w:p>
    <w:p w14:paraId="4CD4F7D6" w14:textId="77777777" w:rsidR="00870A08" w:rsidRDefault="003A5418">
      <w:pPr>
        <w:pStyle w:val="aff6"/>
      </w:pPr>
      <w:r>
        <w:t xml:space="preserve">      127.0.0.0/8   </w:t>
      </w:r>
      <w:proofErr w:type="gramStart"/>
      <w:r>
        <w:t>Direct  0</w:t>
      </w:r>
      <w:proofErr w:type="gramEnd"/>
      <w:r>
        <w:t xml:space="preserve">    0           D   127.0.0.1       InLoopBack0</w:t>
      </w:r>
    </w:p>
    <w:p w14:paraId="2134B21F" w14:textId="77777777" w:rsidR="00870A08" w:rsidRDefault="003A5418">
      <w:pPr>
        <w:pStyle w:val="aff6"/>
      </w:pPr>
      <w:r>
        <w:t xml:space="preserve">      127.0.0.1/</w:t>
      </w:r>
      <w:proofErr w:type="gramStart"/>
      <w:r>
        <w:t>32  Direct</w:t>
      </w:r>
      <w:proofErr w:type="gramEnd"/>
      <w:r>
        <w:t xml:space="preserve">  0    0           D   127.0.0.1       InLoopBack0</w:t>
      </w:r>
    </w:p>
    <w:p w14:paraId="7DA21FE2" w14:textId="77777777" w:rsidR="00870A08" w:rsidRDefault="003A5418">
      <w:pPr>
        <w:pStyle w:val="aff6"/>
        <w:rPr>
          <w:shd w:val="pct10" w:color="auto" w:fill="FFFFFF"/>
        </w:rPr>
      </w:pPr>
      <w:r>
        <w:rPr>
          <w:shd w:val="pct10" w:color="auto" w:fill="FFFFFF"/>
        </w:rPr>
        <w:t xml:space="preserve">   192.168.23.0/</w:t>
      </w:r>
      <w:proofErr w:type="gramStart"/>
      <w:r>
        <w:rPr>
          <w:shd w:val="pct10" w:color="auto" w:fill="FFFFFF"/>
        </w:rPr>
        <w:t>24  Direct</w:t>
      </w:r>
      <w:proofErr w:type="gramEnd"/>
      <w:r>
        <w:rPr>
          <w:shd w:val="pct10" w:color="auto" w:fill="FFFFFF"/>
        </w:rPr>
        <w:t xml:space="preserve">  0    0           D   192.168.23.2    Serial</w:t>
      </w:r>
      <w:r>
        <w:rPr>
          <w:rFonts w:hint="eastAsia"/>
          <w:shd w:val="pct10" w:color="auto" w:fill="FFFFFF"/>
        </w:rPr>
        <w:t>2</w:t>
      </w:r>
      <w:r>
        <w:rPr>
          <w:shd w:val="pct10" w:color="auto" w:fill="FFFFFF"/>
        </w:rPr>
        <w:t>/0/0</w:t>
      </w:r>
    </w:p>
    <w:p w14:paraId="4FAE0C06" w14:textId="77777777" w:rsidR="00870A08" w:rsidRDefault="003A5418">
      <w:pPr>
        <w:pStyle w:val="aff6"/>
      </w:pPr>
      <w:r>
        <w:t xml:space="preserve">   192.168.23.2/</w:t>
      </w:r>
      <w:proofErr w:type="gramStart"/>
      <w:r>
        <w:t>32  Direct</w:t>
      </w:r>
      <w:proofErr w:type="gramEnd"/>
      <w:r>
        <w:t xml:space="preserve">  0    0           D   127.0.0.1       Serial</w:t>
      </w:r>
      <w:r>
        <w:rPr>
          <w:rFonts w:hint="eastAsia"/>
        </w:rPr>
        <w:t>2/</w:t>
      </w:r>
      <w:r>
        <w:t>0/0</w:t>
      </w:r>
    </w:p>
    <w:p w14:paraId="631023CF" w14:textId="77777777" w:rsidR="00870A08" w:rsidRDefault="003A5418">
      <w:pPr>
        <w:pStyle w:val="aff6"/>
      </w:pPr>
      <w:r>
        <w:t xml:space="preserve">   192.168.23.3/</w:t>
      </w:r>
      <w:proofErr w:type="gramStart"/>
      <w:r>
        <w:t>32  Direct</w:t>
      </w:r>
      <w:proofErr w:type="gramEnd"/>
      <w:r>
        <w:t xml:space="preserve">  0    0           D   192.168.23.3    Serial</w:t>
      </w:r>
      <w:r>
        <w:rPr>
          <w:rFonts w:hint="eastAsia"/>
        </w:rPr>
        <w:t>2</w:t>
      </w:r>
      <w:r>
        <w:t>/0/0</w:t>
      </w:r>
    </w:p>
    <w:p w14:paraId="7D3AB009" w14:textId="77777777" w:rsidR="00870A08" w:rsidRDefault="003A5418">
      <w:pPr>
        <w:pStyle w:val="aff6"/>
      </w:pPr>
      <w:r>
        <w:rPr>
          <w:shd w:val="pct10" w:color="auto" w:fill="FFFFFF"/>
        </w:rPr>
        <w:t xml:space="preserve">   192.168.34.0/</w:t>
      </w:r>
      <w:proofErr w:type="gramStart"/>
      <w:r>
        <w:rPr>
          <w:shd w:val="pct10" w:color="auto" w:fill="FFFFFF"/>
        </w:rPr>
        <w:t>24  RIP</w:t>
      </w:r>
      <w:proofErr w:type="gramEnd"/>
      <w:r>
        <w:rPr>
          <w:shd w:val="pct10" w:color="auto" w:fill="FFFFFF"/>
        </w:rPr>
        <w:t xml:space="preserve">     100  1           D   192.168.23.3    Serial</w:t>
      </w:r>
      <w:r>
        <w:rPr>
          <w:rFonts w:hint="eastAsia"/>
          <w:shd w:val="pct10" w:color="auto" w:fill="FFFFFF"/>
        </w:rPr>
        <w:t>2</w:t>
      </w:r>
      <w:r>
        <w:rPr>
          <w:shd w:val="pct10" w:color="auto" w:fill="FFFFFF"/>
        </w:rPr>
        <w:t>/0/0</w:t>
      </w:r>
    </w:p>
    <w:p w14:paraId="4F80426E" w14:textId="77777777" w:rsidR="00870A08" w:rsidRDefault="00870A08">
      <w:pPr>
        <w:pStyle w:val="aff6"/>
      </w:pPr>
    </w:p>
    <w:p w14:paraId="068144DD" w14:textId="77777777" w:rsidR="00870A08" w:rsidRDefault="003A5418">
      <w:pPr>
        <w:pStyle w:val="aff6"/>
      </w:pPr>
      <w:r>
        <w:t>[R</w:t>
      </w:r>
      <w:proofErr w:type="gramStart"/>
      <w:r>
        <w:t>3]dis</w:t>
      </w:r>
      <w:r>
        <w:rPr>
          <w:rFonts w:hint="eastAsia"/>
        </w:rPr>
        <w:t>play</w:t>
      </w:r>
      <w:proofErr w:type="gramEnd"/>
      <w:r>
        <w:t xml:space="preserve"> </w:t>
      </w:r>
      <w:proofErr w:type="spellStart"/>
      <w:r>
        <w:t>ip</w:t>
      </w:r>
      <w:proofErr w:type="spellEnd"/>
      <w:r>
        <w:t xml:space="preserve"> routing-table </w:t>
      </w:r>
    </w:p>
    <w:p w14:paraId="283B9007" w14:textId="77777777" w:rsidR="00870A08" w:rsidRDefault="003A5418">
      <w:pPr>
        <w:pStyle w:val="aff6"/>
      </w:pPr>
      <w:r>
        <w:t>Route Flags: R - relay, D - download to fib</w:t>
      </w:r>
    </w:p>
    <w:p w14:paraId="101129CC" w14:textId="77777777" w:rsidR="00870A08" w:rsidRDefault="003A5418">
      <w:pPr>
        <w:pStyle w:val="aff6"/>
      </w:pPr>
      <w:r>
        <w:t>--------------------------------------------------------------------------</w:t>
      </w:r>
    </w:p>
    <w:p w14:paraId="7D7D34FF" w14:textId="77777777" w:rsidR="00870A08" w:rsidRDefault="003A5418">
      <w:pPr>
        <w:pStyle w:val="aff6"/>
      </w:pPr>
      <w:r>
        <w:t>Routing Tables: Public</w:t>
      </w:r>
    </w:p>
    <w:p w14:paraId="47671C30" w14:textId="77777777" w:rsidR="00870A08" w:rsidRDefault="003A5418">
      <w:pPr>
        <w:pStyle w:val="aff6"/>
      </w:pPr>
      <w:r>
        <w:t xml:space="preserve">         </w:t>
      </w:r>
      <w:proofErr w:type="gramStart"/>
      <w:r>
        <w:t>Destinations :</w:t>
      </w:r>
      <w:proofErr w:type="gramEnd"/>
      <w:r>
        <w:t xml:space="preserve"> 10       Routes : 10       </w:t>
      </w:r>
    </w:p>
    <w:p w14:paraId="59B13986"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EF8AC95" w14:textId="77777777" w:rsidR="00870A08" w:rsidRDefault="003A5418">
      <w:pPr>
        <w:pStyle w:val="aff6"/>
        <w:rPr>
          <w:shd w:val="pct10" w:color="auto" w:fill="FFFFFF"/>
        </w:rPr>
      </w:pPr>
      <w:r>
        <w:rPr>
          <w:shd w:val="pct10" w:color="auto" w:fill="FFFFFF"/>
        </w:rPr>
        <w:lastRenderedPageBreak/>
        <w:t xml:space="preserve">      10.0.12.0/</w:t>
      </w:r>
      <w:proofErr w:type="gramStart"/>
      <w:r>
        <w:rPr>
          <w:shd w:val="pct10" w:color="auto" w:fill="FFFFFF"/>
        </w:rPr>
        <w:t>24  RIP</w:t>
      </w:r>
      <w:proofErr w:type="gramEnd"/>
      <w:r>
        <w:rPr>
          <w:shd w:val="pct10" w:color="auto" w:fill="FFFFFF"/>
        </w:rPr>
        <w:t xml:space="preserve">     100  1           D   192.168.23.2    Serial</w:t>
      </w:r>
      <w:r>
        <w:rPr>
          <w:rFonts w:hint="eastAsia"/>
          <w:shd w:val="pct10" w:color="auto" w:fill="FFFFFF"/>
        </w:rPr>
        <w:t>1</w:t>
      </w:r>
      <w:r>
        <w:rPr>
          <w:shd w:val="pct10" w:color="auto" w:fill="FFFFFF"/>
        </w:rPr>
        <w:t>/0/0</w:t>
      </w:r>
    </w:p>
    <w:p w14:paraId="2501C757" w14:textId="77777777" w:rsidR="00870A08" w:rsidRDefault="003A5418">
      <w:pPr>
        <w:pStyle w:val="aff6"/>
      </w:pPr>
      <w:r>
        <w:rPr>
          <w:shd w:val="pct10" w:color="auto" w:fill="FFFFFF"/>
        </w:rPr>
        <w:t xml:space="preserve">      10.0.45.0/</w:t>
      </w:r>
      <w:proofErr w:type="gramStart"/>
      <w:r>
        <w:rPr>
          <w:shd w:val="pct10" w:color="auto" w:fill="FFFFFF"/>
        </w:rPr>
        <w:t>24  RIP</w:t>
      </w:r>
      <w:proofErr w:type="gramEnd"/>
      <w:r>
        <w:rPr>
          <w:shd w:val="pct10" w:color="auto" w:fill="FFFFFF"/>
        </w:rPr>
        <w:t xml:space="preserve">     100  1           D   192.168.34.4    Serial</w:t>
      </w:r>
      <w:r>
        <w:rPr>
          <w:rFonts w:hint="eastAsia"/>
          <w:shd w:val="pct10" w:color="auto" w:fill="FFFFFF"/>
        </w:rPr>
        <w:t>1</w:t>
      </w:r>
      <w:r>
        <w:rPr>
          <w:shd w:val="pct10" w:color="auto" w:fill="FFFFFF"/>
        </w:rPr>
        <w:t>/0/1</w:t>
      </w:r>
    </w:p>
    <w:p w14:paraId="50492E25" w14:textId="77777777" w:rsidR="00870A08" w:rsidRDefault="003A5418">
      <w:pPr>
        <w:pStyle w:val="aff6"/>
      </w:pPr>
      <w:r>
        <w:t xml:space="preserve">      127.0.0.0/8   </w:t>
      </w:r>
      <w:proofErr w:type="gramStart"/>
      <w:r>
        <w:t>Direct  0</w:t>
      </w:r>
      <w:proofErr w:type="gramEnd"/>
      <w:r>
        <w:t xml:space="preserve">    0           D   127.0.0.1       InLoopBack0</w:t>
      </w:r>
    </w:p>
    <w:p w14:paraId="227C1D9B" w14:textId="77777777" w:rsidR="00870A08" w:rsidRDefault="003A5418">
      <w:pPr>
        <w:pStyle w:val="aff6"/>
      </w:pPr>
      <w:r>
        <w:t xml:space="preserve">      127.0.0.1/</w:t>
      </w:r>
      <w:proofErr w:type="gramStart"/>
      <w:r>
        <w:t>32  Direct</w:t>
      </w:r>
      <w:proofErr w:type="gramEnd"/>
      <w:r>
        <w:t xml:space="preserve">  0    0           D   127.0.0.1       InLoopBack0</w:t>
      </w:r>
    </w:p>
    <w:p w14:paraId="0E8886D3" w14:textId="77777777" w:rsidR="00870A08" w:rsidRDefault="003A5418">
      <w:pPr>
        <w:pStyle w:val="aff6"/>
        <w:rPr>
          <w:shd w:val="pct10" w:color="auto" w:fill="FFFFFF"/>
        </w:rPr>
      </w:pPr>
      <w:r>
        <w:rPr>
          <w:shd w:val="pct10" w:color="auto" w:fill="FFFFFF"/>
        </w:rPr>
        <w:t xml:space="preserve">   192.168.23.0/</w:t>
      </w:r>
      <w:proofErr w:type="gramStart"/>
      <w:r>
        <w:rPr>
          <w:shd w:val="pct10" w:color="auto" w:fill="FFFFFF"/>
        </w:rPr>
        <w:t>24  Direct</w:t>
      </w:r>
      <w:proofErr w:type="gramEnd"/>
      <w:r>
        <w:rPr>
          <w:shd w:val="pct10" w:color="auto" w:fill="FFFFFF"/>
        </w:rPr>
        <w:t xml:space="preserve">  0    0           D   192.168.23.3    Serial</w:t>
      </w:r>
      <w:r>
        <w:rPr>
          <w:rFonts w:hint="eastAsia"/>
          <w:shd w:val="pct10" w:color="auto" w:fill="FFFFFF"/>
        </w:rPr>
        <w:t>1</w:t>
      </w:r>
      <w:r>
        <w:rPr>
          <w:shd w:val="pct10" w:color="auto" w:fill="FFFFFF"/>
        </w:rPr>
        <w:t>/0/0</w:t>
      </w:r>
    </w:p>
    <w:p w14:paraId="26A8F304" w14:textId="77777777" w:rsidR="00870A08" w:rsidRDefault="003A5418">
      <w:pPr>
        <w:pStyle w:val="aff6"/>
      </w:pPr>
      <w:r>
        <w:t xml:space="preserve">   192.168.23.2/</w:t>
      </w:r>
      <w:proofErr w:type="gramStart"/>
      <w:r>
        <w:t>32  Direct</w:t>
      </w:r>
      <w:proofErr w:type="gramEnd"/>
      <w:r>
        <w:t xml:space="preserve">  0    0           D   192.168.23.2    Serial</w:t>
      </w:r>
      <w:r>
        <w:rPr>
          <w:rFonts w:hint="eastAsia"/>
        </w:rPr>
        <w:t>1</w:t>
      </w:r>
      <w:r>
        <w:t>/0/0</w:t>
      </w:r>
    </w:p>
    <w:p w14:paraId="3A7FBA4B" w14:textId="77777777" w:rsidR="00870A08" w:rsidRDefault="003A5418">
      <w:pPr>
        <w:pStyle w:val="aff6"/>
      </w:pPr>
      <w:r>
        <w:t xml:space="preserve">   192.168.23.3/</w:t>
      </w:r>
      <w:proofErr w:type="gramStart"/>
      <w:r>
        <w:t>32  Direct</w:t>
      </w:r>
      <w:proofErr w:type="gramEnd"/>
      <w:r>
        <w:t xml:space="preserve">  0    0           D   127.0.0.1       Serial</w:t>
      </w:r>
      <w:r>
        <w:rPr>
          <w:rFonts w:hint="eastAsia"/>
        </w:rPr>
        <w:t>1</w:t>
      </w:r>
      <w:r>
        <w:t>/0/0</w:t>
      </w:r>
    </w:p>
    <w:p w14:paraId="511AA0EB" w14:textId="77777777" w:rsidR="00870A08" w:rsidRDefault="003A5418">
      <w:pPr>
        <w:pStyle w:val="aff6"/>
        <w:rPr>
          <w:shd w:val="pct10" w:color="auto" w:fill="FFFFFF"/>
        </w:rPr>
      </w:pPr>
      <w:r>
        <w:rPr>
          <w:shd w:val="pct10" w:color="auto" w:fill="FFFFFF"/>
        </w:rPr>
        <w:t xml:space="preserve">   192.168.34.0/</w:t>
      </w:r>
      <w:proofErr w:type="gramStart"/>
      <w:r>
        <w:rPr>
          <w:shd w:val="pct10" w:color="auto" w:fill="FFFFFF"/>
        </w:rPr>
        <w:t>24  Direct</w:t>
      </w:r>
      <w:proofErr w:type="gramEnd"/>
      <w:r>
        <w:rPr>
          <w:shd w:val="pct10" w:color="auto" w:fill="FFFFFF"/>
        </w:rPr>
        <w:t xml:space="preserve">  0    0           D   192.168.34.3    Serial</w:t>
      </w:r>
      <w:r>
        <w:rPr>
          <w:rFonts w:hint="eastAsia"/>
          <w:shd w:val="pct10" w:color="auto" w:fill="FFFFFF"/>
        </w:rPr>
        <w:t>1</w:t>
      </w:r>
      <w:r>
        <w:rPr>
          <w:shd w:val="pct10" w:color="auto" w:fill="FFFFFF"/>
        </w:rPr>
        <w:t>/0/1</w:t>
      </w:r>
    </w:p>
    <w:p w14:paraId="059C30C4" w14:textId="77777777" w:rsidR="00870A08" w:rsidRDefault="003A5418">
      <w:pPr>
        <w:pStyle w:val="aff6"/>
      </w:pPr>
      <w:r>
        <w:t xml:space="preserve">   192.168.34.3/</w:t>
      </w:r>
      <w:proofErr w:type="gramStart"/>
      <w:r>
        <w:t>32  Direct</w:t>
      </w:r>
      <w:proofErr w:type="gramEnd"/>
      <w:r>
        <w:t xml:space="preserve">  0    0           D   127.0.0.1       Serial</w:t>
      </w:r>
      <w:r>
        <w:rPr>
          <w:rFonts w:hint="eastAsia"/>
        </w:rPr>
        <w:t>1</w:t>
      </w:r>
      <w:r>
        <w:t>/0/1</w:t>
      </w:r>
    </w:p>
    <w:p w14:paraId="54077710" w14:textId="77777777" w:rsidR="00870A08" w:rsidRDefault="003A5418">
      <w:pPr>
        <w:pStyle w:val="aff6"/>
      </w:pPr>
      <w:r>
        <w:t xml:space="preserve">   192.168.34.4/</w:t>
      </w:r>
      <w:proofErr w:type="gramStart"/>
      <w:r>
        <w:t>32  Direct</w:t>
      </w:r>
      <w:proofErr w:type="gramEnd"/>
      <w:r>
        <w:t xml:space="preserve">  0    0           D   192.168.34.4    Serial</w:t>
      </w:r>
      <w:r>
        <w:rPr>
          <w:rFonts w:hint="eastAsia"/>
        </w:rPr>
        <w:t>1</w:t>
      </w:r>
      <w:r>
        <w:t>/0/1</w:t>
      </w:r>
    </w:p>
    <w:p w14:paraId="3D6F92EE" w14:textId="77777777" w:rsidR="00870A08" w:rsidRDefault="00870A08">
      <w:pPr>
        <w:pStyle w:val="aff6"/>
      </w:pPr>
    </w:p>
    <w:p w14:paraId="7C64806F" w14:textId="77777777" w:rsidR="00870A08" w:rsidRDefault="003A5418">
      <w:pPr>
        <w:pStyle w:val="aff6"/>
      </w:pPr>
      <w:r>
        <w:t>[R</w:t>
      </w:r>
      <w:proofErr w:type="gramStart"/>
      <w:r>
        <w:t>4]dis</w:t>
      </w:r>
      <w:r>
        <w:rPr>
          <w:rFonts w:hint="eastAsia"/>
        </w:rPr>
        <w:t>play</w:t>
      </w:r>
      <w:proofErr w:type="gramEnd"/>
      <w:r>
        <w:t xml:space="preserve"> </w:t>
      </w:r>
      <w:proofErr w:type="spellStart"/>
      <w:r>
        <w:t>ip</w:t>
      </w:r>
      <w:proofErr w:type="spellEnd"/>
      <w:r>
        <w:t xml:space="preserve"> routing-table</w:t>
      </w:r>
    </w:p>
    <w:p w14:paraId="36A02992" w14:textId="77777777" w:rsidR="00870A08" w:rsidRDefault="003A5418">
      <w:pPr>
        <w:pStyle w:val="aff6"/>
      </w:pPr>
      <w:r>
        <w:t>Route Flags: R - relay, D - download to fib</w:t>
      </w:r>
    </w:p>
    <w:p w14:paraId="39679AA2" w14:textId="77777777" w:rsidR="00870A08" w:rsidRDefault="003A5418">
      <w:pPr>
        <w:pStyle w:val="aff6"/>
      </w:pPr>
      <w:r>
        <w:t>---------------------------------------------------------------------------</w:t>
      </w:r>
    </w:p>
    <w:p w14:paraId="56A41576" w14:textId="77777777" w:rsidR="00870A08" w:rsidRDefault="003A5418">
      <w:pPr>
        <w:pStyle w:val="aff6"/>
      </w:pPr>
      <w:r>
        <w:t>Routing Tables: Public</w:t>
      </w:r>
    </w:p>
    <w:p w14:paraId="6FD83D2F" w14:textId="77777777" w:rsidR="00870A08" w:rsidRDefault="003A5418">
      <w:pPr>
        <w:pStyle w:val="aff6"/>
      </w:pPr>
      <w:r>
        <w:t xml:space="preserve">         </w:t>
      </w:r>
      <w:proofErr w:type="gramStart"/>
      <w:r>
        <w:t>Destinations :</w:t>
      </w:r>
      <w:proofErr w:type="gramEnd"/>
      <w:r>
        <w:t xml:space="preserve"> 9        Routes : 9        </w:t>
      </w:r>
    </w:p>
    <w:p w14:paraId="55B034CD"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3E678B5" w14:textId="77777777" w:rsidR="00870A08" w:rsidRDefault="003A5418">
      <w:pPr>
        <w:pStyle w:val="aff6"/>
        <w:rPr>
          <w:shd w:val="pct10" w:color="auto" w:fill="FFFFFF"/>
        </w:rPr>
      </w:pPr>
      <w:r>
        <w:rPr>
          <w:shd w:val="pct10" w:color="auto" w:fill="FFFFFF"/>
        </w:rPr>
        <w:t xml:space="preserve">      10.0.12.0/</w:t>
      </w:r>
      <w:proofErr w:type="gramStart"/>
      <w:r>
        <w:rPr>
          <w:shd w:val="pct10" w:color="auto" w:fill="FFFFFF"/>
        </w:rPr>
        <w:t>24  RIP</w:t>
      </w:r>
      <w:proofErr w:type="gramEnd"/>
      <w:r>
        <w:rPr>
          <w:shd w:val="pct10" w:color="auto" w:fill="FFFFFF"/>
        </w:rPr>
        <w:t xml:space="preserve">     100  2           D   192.168.34.3    Serial</w:t>
      </w:r>
      <w:r>
        <w:rPr>
          <w:rFonts w:hint="eastAsia"/>
          <w:shd w:val="pct10" w:color="auto" w:fill="FFFFFF"/>
        </w:rPr>
        <w:t>2</w:t>
      </w:r>
      <w:r>
        <w:rPr>
          <w:shd w:val="pct10" w:color="auto" w:fill="FFFFFF"/>
        </w:rPr>
        <w:t>/0/1</w:t>
      </w:r>
      <w:r>
        <w:rPr>
          <w:rFonts w:hint="eastAsia"/>
          <w:shd w:val="pct10" w:color="auto" w:fill="FFFFFF"/>
        </w:rPr>
        <w:t xml:space="preserve">  </w:t>
      </w:r>
    </w:p>
    <w:p w14:paraId="1BB1A899" w14:textId="77777777" w:rsidR="00870A08" w:rsidRDefault="003A5418">
      <w:pPr>
        <w:pStyle w:val="aff6"/>
        <w:rPr>
          <w:shd w:val="pct10" w:color="auto" w:fill="FFFFFF"/>
        </w:rPr>
      </w:pPr>
      <w:r>
        <w:rPr>
          <w:shd w:val="pct10" w:color="auto" w:fill="FFFFFF"/>
        </w:rPr>
        <w:t xml:space="preserve">      10.0.45.0/</w:t>
      </w:r>
      <w:proofErr w:type="gramStart"/>
      <w:r>
        <w:rPr>
          <w:shd w:val="pct10" w:color="auto" w:fill="FFFFFF"/>
        </w:rPr>
        <w:t>24  Direct</w:t>
      </w:r>
      <w:proofErr w:type="gramEnd"/>
      <w:r>
        <w:rPr>
          <w:shd w:val="pct10" w:color="auto" w:fill="FFFFFF"/>
        </w:rPr>
        <w:t xml:space="preserve">  0    0           D   10.0.45.4       Ethernet</w:t>
      </w:r>
      <w:r>
        <w:rPr>
          <w:rFonts w:hint="eastAsia"/>
          <w:shd w:val="pct10" w:color="auto" w:fill="FFFFFF"/>
        </w:rPr>
        <w:t>1</w:t>
      </w:r>
      <w:r>
        <w:rPr>
          <w:shd w:val="pct10" w:color="auto" w:fill="FFFFFF"/>
        </w:rPr>
        <w:t>/0/0</w:t>
      </w:r>
    </w:p>
    <w:p w14:paraId="099DBE31" w14:textId="77777777" w:rsidR="00870A08" w:rsidRDefault="003A5418">
      <w:pPr>
        <w:pStyle w:val="aff6"/>
      </w:pPr>
      <w:r>
        <w:t xml:space="preserve">      10.0.45.4/</w:t>
      </w:r>
      <w:proofErr w:type="gramStart"/>
      <w:r>
        <w:t>32  Direct</w:t>
      </w:r>
      <w:proofErr w:type="gramEnd"/>
      <w:r>
        <w:t xml:space="preserve">  0    0           D   127.0.0.1       Ethernet</w:t>
      </w:r>
      <w:r>
        <w:rPr>
          <w:rFonts w:hint="eastAsia"/>
        </w:rPr>
        <w:t>1</w:t>
      </w:r>
      <w:r>
        <w:t>/0/0</w:t>
      </w:r>
    </w:p>
    <w:p w14:paraId="039611A8" w14:textId="77777777" w:rsidR="00870A08" w:rsidRDefault="003A5418">
      <w:pPr>
        <w:pStyle w:val="aff6"/>
      </w:pPr>
      <w:r>
        <w:t xml:space="preserve">      127.0.0.0/8   </w:t>
      </w:r>
      <w:proofErr w:type="gramStart"/>
      <w:r>
        <w:t>Direct  0</w:t>
      </w:r>
      <w:proofErr w:type="gramEnd"/>
      <w:r>
        <w:t xml:space="preserve">    0           D   127.0.0.1       InLoopBack0</w:t>
      </w:r>
    </w:p>
    <w:p w14:paraId="2F3001D2" w14:textId="77777777" w:rsidR="00870A08" w:rsidRDefault="003A5418">
      <w:pPr>
        <w:pStyle w:val="aff6"/>
      </w:pPr>
      <w:r>
        <w:t xml:space="preserve">      127.0.0.1/</w:t>
      </w:r>
      <w:proofErr w:type="gramStart"/>
      <w:r>
        <w:t>32  Direct</w:t>
      </w:r>
      <w:proofErr w:type="gramEnd"/>
      <w:r>
        <w:t xml:space="preserve">  0    0           D   127.0.0.1       InLoopBack0</w:t>
      </w:r>
    </w:p>
    <w:p w14:paraId="5FC29A12" w14:textId="77777777" w:rsidR="00870A08" w:rsidRDefault="003A5418">
      <w:pPr>
        <w:pStyle w:val="aff6"/>
        <w:rPr>
          <w:shd w:val="pct10" w:color="auto" w:fill="FFFFFF"/>
        </w:rPr>
      </w:pPr>
      <w:r>
        <w:rPr>
          <w:shd w:val="pct10" w:color="auto" w:fill="FFFFFF"/>
        </w:rPr>
        <w:t xml:space="preserve">   192.168.23.0/</w:t>
      </w:r>
      <w:proofErr w:type="gramStart"/>
      <w:r>
        <w:rPr>
          <w:shd w:val="pct10" w:color="auto" w:fill="FFFFFF"/>
        </w:rPr>
        <w:t>24  RIP</w:t>
      </w:r>
      <w:proofErr w:type="gramEnd"/>
      <w:r>
        <w:rPr>
          <w:shd w:val="pct10" w:color="auto" w:fill="FFFFFF"/>
        </w:rPr>
        <w:t xml:space="preserve">     100  1           D   192.168.34.3    Serial</w:t>
      </w:r>
      <w:r>
        <w:rPr>
          <w:rFonts w:hint="eastAsia"/>
          <w:shd w:val="pct10" w:color="auto" w:fill="FFFFFF"/>
        </w:rPr>
        <w:t>2</w:t>
      </w:r>
      <w:r>
        <w:rPr>
          <w:shd w:val="pct10" w:color="auto" w:fill="FFFFFF"/>
        </w:rPr>
        <w:t>/0/1</w:t>
      </w:r>
    </w:p>
    <w:p w14:paraId="479D9B00" w14:textId="77777777" w:rsidR="00870A08" w:rsidRDefault="003A5418">
      <w:pPr>
        <w:pStyle w:val="aff6"/>
        <w:rPr>
          <w:shd w:val="pct10" w:color="auto" w:fill="FFFFFF"/>
        </w:rPr>
      </w:pPr>
      <w:r>
        <w:rPr>
          <w:shd w:val="pct10" w:color="auto" w:fill="FFFFFF"/>
        </w:rPr>
        <w:t xml:space="preserve">   192.168.34.0/</w:t>
      </w:r>
      <w:proofErr w:type="gramStart"/>
      <w:r>
        <w:rPr>
          <w:shd w:val="pct10" w:color="auto" w:fill="FFFFFF"/>
        </w:rPr>
        <w:t>24  Direct</w:t>
      </w:r>
      <w:proofErr w:type="gramEnd"/>
      <w:r>
        <w:rPr>
          <w:shd w:val="pct10" w:color="auto" w:fill="FFFFFF"/>
        </w:rPr>
        <w:t xml:space="preserve">  0    0           D   192.168.34.4    Serial</w:t>
      </w:r>
      <w:r>
        <w:rPr>
          <w:rFonts w:hint="eastAsia"/>
          <w:shd w:val="pct10" w:color="auto" w:fill="FFFFFF"/>
        </w:rPr>
        <w:t>2</w:t>
      </w:r>
      <w:r>
        <w:rPr>
          <w:shd w:val="pct10" w:color="auto" w:fill="FFFFFF"/>
        </w:rPr>
        <w:t>/0/1</w:t>
      </w:r>
    </w:p>
    <w:p w14:paraId="04502F83" w14:textId="77777777" w:rsidR="00870A08" w:rsidRDefault="003A5418">
      <w:pPr>
        <w:pStyle w:val="aff6"/>
      </w:pPr>
      <w:r>
        <w:t xml:space="preserve">   192.168.34.3/</w:t>
      </w:r>
      <w:proofErr w:type="gramStart"/>
      <w:r>
        <w:t>32  Direct</w:t>
      </w:r>
      <w:proofErr w:type="gramEnd"/>
      <w:r>
        <w:t xml:space="preserve">  0    0           D   192.168.34.3    Serial</w:t>
      </w:r>
      <w:r>
        <w:rPr>
          <w:rFonts w:hint="eastAsia"/>
        </w:rPr>
        <w:t>2</w:t>
      </w:r>
      <w:r>
        <w:t>/0/1</w:t>
      </w:r>
    </w:p>
    <w:p w14:paraId="133B6645" w14:textId="77777777" w:rsidR="00870A08" w:rsidRDefault="003A5418">
      <w:pPr>
        <w:pStyle w:val="aff6"/>
      </w:pPr>
      <w:r>
        <w:t xml:space="preserve">   192.168.34.4/</w:t>
      </w:r>
      <w:proofErr w:type="gramStart"/>
      <w:r>
        <w:t>32  Direct</w:t>
      </w:r>
      <w:proofErr w:type="gramEnd"/>
      <w:r>
        <w:t xml:space="preserve">  0    0           D   127.0.0.1       Serial</w:t>
      </w:r>
      <w:r>
        <w:rPr>
          <w:rFonts w:hint="eastAsia"/>
        </w:rPr>
        <w:t>2</w:t>
      </w:r>
      <w:r>
        <w:t>/0/1</w:t>
      </w:r>
    </w:p>
    <w:p w14:paraId="68CF28F3" w14:textId="77777777" w:rsidR="00870A08" w:rsidRDefault="00870A08">
      <w:pPr>
        <w:pStyle w:val="aff6"/>
      </w:pPr>
    </w:p>
    <w:p w14:paraId="6E62E1D8" w14:textId="77777777" w:rsidR="00870A08" w:rsidRDefault="003A5418">
      <w:pPr>
        <w:pStyle w:val="aff6"/>
      </w:pPr>
      <w:r>
        <w:t>[R</w:t>
      </w:r>
      <w:proofErr w:type="gramStart"/>
      <w:r>
        <w:t>5]dis</w:t>
      </w:r>
      <w:r>
        <w:rPr>
          <w:rFonts w:hint="eastAsia"/>
        </w:rPr>
        <w:t>play</w:t>
      </w:r>
      <w:proofErr w:type="gramEnd"/>
      <w:r>
        <w:t xml:space="preserve"> </w:t>
      </w:r>
      <w:proofErr w:type="spellStart"/>
      <w:r>
        <w:t>ip</w:t>
      </w:r>
      <w:proofErr w:type="spellEnd"/>
      <w:r>
        <w:t xml:space="preserve"> routing-table </w:t>
      </w:r>
    </w:p>
    <w:p w14:paraId="627F0710" w14:textId="77777777" w:rsidR="00870A08" w:rsidRDefault="003A5418">
      <w:pPr>
        <w:pStyle w:val="aff6"/>
      </w:pPr>
      <w:r>
        <w:lastRenderedPageBreak/>
        <w:t>Route Flags: R - relay, D - download to fib</w:t>
      </w:r>
    </w:p>
    <w:p w14:paraId="3E3EEAB9" w14:textId="77777777" w:rsidR="00870A08" w:rsidRDefault="003A5418">
      <w:pPr>
        <w:pStyle w:val="aff6"/>
      </w:pPr>
      <w:r>
        <w:t>--------------------------------------------------------------------------</w:t>
      </w:r>
      <w:r>
        <w:rPr>
          <w:rFonts w:hint="eastAsia"/>
        </w:rPr>
        <w:t>-</w:t>
      </w:r>
    </w:p>
    <w:p w14:paraId="0EBF82FE" w14:textId="77777777" w:rsidR="00870A08" w:rsidRDefault="003A5418">
      <w:pPr>
        <w:pStyle w:val="aff6"/>
      </w:pPr>
      <w:r>
        <w:t>Routing Tables: Public</w:t>
      </w:r>
    </w:p>
    <w:p w14:paraId="6410FE32" w14:textId="77777777" w:rsidR="00870A08" w:rsidRDefault="003A5418">
      <w:pPr>
        <w:pStyle w:val="aff6"/>
      </w:pPr>
      <w:r>
        <w:t xml:space="preserve">         </w:t>
      </w:r>
      <w:proofErr w:type="gramStart"/>
      <w:r>
        <w:t>Destinations :</w:t>
      </w:r>
      <w:proofErr w:type="gramEnd"/>
      <w:r>
        <w:t xml:space="preserve"> 7        Routes : 7        </w:t>
      </w:r>
    </w:p>
    <w:p w14:paraId="7AF4BFA5"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1A6903F8" w14:textId="77777777" w:rsidR="00870A08" w:rsidRDefault="003A5418">
      <w:pPr>
        <w:pStyle w:val="aff6"/>
        <w:rPr>
          <w:shd w:val="pct10" w:color="auto" w:fill="FFFFFF"/>
        </w:rPr>
      </w:pPr>
      <w:r>
        <w:rPr>
          <w:shd w:val="pct10" w:color="auto" w:fill="FFFFFF"/>
        </w:rPr>
        <w:t xml:space="preserve">      10.0.12.0/</w:t>
      </w:r>
      <w:proofErr w:type="gramStart"/>
      <w:r>
        <w:rPr>
          <w:shd w:val="pct10" w:color="auto" w:fill="FFFFFF"/>
        </w:rPr>
        <w:t>24  RIP</w:t>
      </w:r>
      <w:proofErr w:type="gramEnd"/>
      <w:r>
        <w:rPr>
          <w:shd w:val="pct10" w:color="auto" w:fill="FFFFFF"/>
        </w:rPr>
        <w:t xml:space="preserve">     100  3           D   10.0.45.4       Ethernet</w:t>
      </w:r>
      <w:r>
        <w:rPr>
          <w:rFonts w:hint="eastAsia"/>
          <w:shd w:val="pct10" w:color="auto" w:fill="FFFFFF"/>
        </w:rPr>
        <w:t>1</w:t>
      </w:r>
      <w:r>
        <w:rPr>
          <w:shd w:val="pct10" w:color="auto" w:fill="FFFFFF"/>
        </w:rPr>
        <w:t>/0/0</w:t>
      </w:r>
    </w:p>
    <w:p w14:paraId="49CA11A4" w14:textId="77777777" w:rsidR="00870A08" w:rsidRDefault="003A5418">
      <w:pPr>
        <w:pStyle w:val="aff6"/>
        <w:rPr>
          <w:shd w:val="pct10" w:color="auto" w:fill="FFFFFF"/>
        </w:rPr>
      </w:pPr>
      <w:r>
        <w:rPr>
          <w:shd w:val="pct10" w:color="auto" w:fill="FFFFFF"/>
        </w:rPr>
        <w:t xml:space="preserve">      10.0.45.0/</w:t>
      </w:r>
      <w:proofErr w:type="gramStart"/>
      <w:r>
        <w:rPr>
          <w:shd w:val="pct10" w:color="auto" w:fill="FFFFFF"/>
        </w:rPr>
        <w:t>24  Direct</w:t>
      </w:r>
      <w:proofErr w:type="gramEnd"/>
      <w:r>
        <w:rPr>
          <w:shd w:val="pct10" w:color="auto" w:fill="FFFFFF"/>
        </w:rPr>
        <w:t xml:space="preserve">  0    0           D   10.0.45.5       Ethernet</w:t>
      </w:r>
      <w:r>
        <w:rPr>
          <w:rFonts w:hint="eastAsia"/>
          <w:shd w:val="pct10" w:color="auto" w:fill="FFFFFF"/>
        </w:rPr>
        <w:t>1</w:t>
      </w:r>
      <w:r>
        <w:rPr>
          <w:shd w:val="pct10" w:color="auto" w:fill="FFFFFF"/>
        </w:rPr>
        <w:t>/0/0</w:t>
      </w:r>
    </w:p>
    <w:p w14:paraId="6813A488" w14:textId="77777777" w:rsidR="00870A08" w:rsidRDefault="003A5418">
      <w:pPr>
        <w:pStyle w:val="aff6"/>
      </w:pPr>
      <w:r>
        <w:t xml:space="preserve">      10.0.45.5/</w:t>
      </w:r>
      <w:proofErr w:type="gramStart"/>
      <w:r>
        <w:t>32  Direct</w:t>
      </w:r>
      <w:proofErr w:type="gramEnd"/>
      <w:r>
        <w:t xml:space="preserve">  0    0           D   127.0.0.1       Ethernet</w:t>
      </w:r>
      <w:r>
        <w:rPr>
          <w:rFonts w:hint="eastAsia"/>
        </w:rPr>
        <w:t>1</w:t>
      </w:r>
      <w:r>
        <w:t>/0/0</w:t>
      </w:r>
    </w:p>
    <w:p w14:paraId="549BDB15" w14:textId="77777777" w:rsidR="00870A08" w:rsidRDefault="003A5418">
      <w:pPr>
        <w:pStyle w:val="aff6"/>
      </w:pPr>
      <w:r>
        <w:t xml:space="preserve">      127.0.0.0/8   </w:t>
      </w:r>
      <w:proofErr w:type="gramStart"/>
      <w:r>
        <w:t>Direct  0</w:t>
      </w:r>
      <w:proofErr w:type="gramEnd"/>
      <w:r>
        <w:t xml:space="preserve">    0           D   127.0.0.1       InLoopBack0</w:t>
      </w:r>
    </w:p>
    <w:p w14:paraId="7A30A11F" w14:textId="77777777" w:rsidR="00870A08" w:rsidRDefault="003A5418">
      <w:pPr>
        <w:pStyle w:val="aff6"/>
      </w:pPr>
      <w:r>
        <w:t xml:space="preserve">      127.0.0.1/</w:t>
      </w:r>
      <w:proofErr w:type="gramStart"/>
      <w:r>
        <w:t>32  Direct</w:t>
      </w:r>
      <w:proofErr w:type="gramEnd"/>
      <w:r>
        <w:t xml:space="preserve">  0    0           D   127.0.0.1       InLoopBack0</w:t>
      </w:r>
    </w:p>
    <w:p w14:paraId="36A22310" w14:textId="77777777" w:rsidR="00870A08" w:rsidRDefault="003A5418">
      <w:pPr>
        <w:pStyle w:val="aff6"/>
        <w:rPr>
          <w:shd w:val="pct10" w:color="auto" w:fill="FFFFFF"/>
        </w:rPr>
      </w:pPr>
      <w:r>
        <w:rPr>
          <w:shd w:val="pct10" w:color="auto" w:fill="FFFFFF"/>
        </w:rPr>
        <w:t xml:space="preserve">   192.168.23.0/</w:t>
      </w:r>
      <w:proofErr w:type="gramStart"/>
      <w:r>
        <w:rPr>
          <w:shd w:val="pct10" w:color="auto" w:fill="FFFFFF"/>
        </w:rPr>
        <w:t>24  RIP</w:t>
      </w:r>
      <w:proofErr w:type="gramEnd"/>
      <w:r>
        <w:rPr>
          <w:shd w:val="pct10" w:color="auto" w:fill="FFFFFF"/>
        </w:rPr>
        <w:t xml:space="preserve">     100  2           D   10.0.45.4       Ethernet</w:t>
      </w:r>
      <w:r>
        <w:rPr>
          <w:rFonts w:hint="eastAsia"/>
          <w:shd w:val="pct10" w:color="auto" w:fill="FFFFFF"/>
        </w:rPr>
        <w:t>1</w:t>
      </w:r>
      <w:r>
        <w:rPr>
          <w:shd w:val="pct10" w:color="auto" w:fill="FFFFFF"/>
        </w:rPr>
        <w:t>/0/0</w:t>
      </w:r>
    </w:p>
    <w:p w14:paraId="0527FFF2" w14:textId="77777777" w:rsidR="00870A08" w:rsidRDefault="003A5418">
      <w:pPr>
        <w:pStyle w:val="aff6"/>
        <w:rPr>
          <w:shd w:val="pct10" w:color="auto" w:fill="FFFFFF"/>
        </w:rPr>
      </w:pPr>
      <w:r>
        <w:rPr>
          <w:shd w:val="pct10" w:color="auto" w:fill="FFFFFF"/>
        </w:rPr>
        <w:t xml:space="preserve">   192.168.34.0/</w:t>
      </w:r>
      <w:proofErr w:type="gramStart"/>
      <w:r>
        <w:rPr>
          <w:shd w:val="pct10" w:color="auto" w:fill="FFFFFF"/>
        </w:rPr>
        <w:t>24  RIP</w:t>
      </w:r>
      <w:proofErr w:type="gramEnd"/>
      <w:r>
        <w:rPr>
          <w:shd w:val="pct10" w:color="auto" w:fill="FFFFFF"/>
        </w:rPr>
        <w:t xml:space="preserve">     100  1           D   10.0.45.4       Ethernet</w:t>
      </w:r>
      <w:r>
        <w:rPr>
          <w:rFonts w:hint="eastAsia"/>
          <w:shd w:val="pct10" w:color="auto" w:fill="FFFFFF"/>
        </w:rPr>
        <w:t>1</w:t>
      </w:r>
      <w:r>
        <w:rPr>
          <w:shd w:val="pct10" w:color="auto" w:fill="FFFFFF"/>
        </w:rPr>
        <w:t>/0/</w:t>
      </w:r>
      <w:r>
        <w:rPr>
          <w:rFonts w:hint="eastAsia"/>
          <w:shd w:val="pct10" w:color="auto" w:fill="FFFFFF"/>
        </w:rPr>
        <w:t>0</w:t>
      </w:r>
    </w:p>
    <w:p w14:paraId="6A92A64D" w14:textId="77777777" w:rsidR="00870A08" w:rsidRDefault="00870A08">
      <w:pPr>
        <w:ind w:firstLine="420"/>
      </w:pPr>
    </w:p>
    <w:p w14:paraId="1702CB71" w14:textId="77777777" w:rsidR="00870A08" w:rsidRDefault="003A5418">
      <w:pPr>
        <w:ind w:firstLine="420"/>
      </w:pPr>
      <w:r>
        <w:rPr>
          <w:rFonts w:hint="eastAsia"/>
        </w:rPr>
        <w:t>可以看到在所有路由表中都没有汇总路由</w:t>
      </w:r>
      <w:r>
        <w:rPr>
          <w:rFonts w:hint="eastAsia"/>
        </w:rPr>
        <w:t>10.0.0.0/8</w:t>
      </w:r>
      <w:r>
        <w:rPr>
          <w:rFonts w:hint="eastAsia"/>
        </w:rPr>
        <w:t>，并且</w:t>
      </w:r>
      <w:r>
        <w:rPr>
          <w:rFonts w:hint="eastAsia"/>
        </w:rPr>
        <w:t>10.0.45.0/24</w:t>
      </w:r>
      <w:r>
        <w:rPr>
          <w:rFonts w:hint="eastAsia"/>
        </w:rPr>
        <w:t>和</w:t>
      </w:r>
      <w:r>
        <w:rPr>
          <w:rFonts w:hint="eastAsia"/>
        </w:rPr>
        <w:t>10.0.12.0/24</w:t>
      </w:r>
      <w:r>
        <w:rPr>
          <w:rFonts w:hint="eastAsia"/>
        </w:rPr>
        <w:t>子网出现在所有的路由表中。</w:t>
      </w:r>
    </w:p>
    <w:p w14:paraId="61435E01" w14:textId="77777777" w:rsidR="00870A08" w:rsidRDefault="003A5418">
      <w:pPr>
        <w:ind w:firstLine="420"/>
      </w:pPr>
      <w:r>
        <w:rPr>
          <w:rFonts w:hint="eastAsia"/>
        </w:rPr>
        <w:t>测试</w:t>
      </w:r>
      <w:r>
        <w:rPr>
          <w:rFonts w:hint="eastAsia"/>
        </w:rPr>
        <w:t>R1</w:t>
      </w:r>
      <w:r>
        <w:rPr>
          <w:rFonts w:hint="eastAsia"/>
        </w:rPr>
        <w:t>，</w:t>
      </w:r>
      <w:r>
        <w:rPr>
          <w:rFonts w:hint="eastAsia"/>
        </w:rPr>
        <w:t>R5</w:t>
      </w:r>
      <w:r>
        <w:rPr>
          <w:rFonts w:hint="eastAsia"/>
        </w:rPr>
        <w:t>间的连通性。</w:t>
      </w:r>
    </w:p>
    <w:p w14:paraId="707A2FCA" w14:textId="77777777" w:rsidR="00870A08" w:rsidRDefault="003A5418">
      <w:pPr>
        <w:pStyle w:val="aff6"/>
        <w:ind w:firstLine="200"/>
      </w:pPr>
      <w:r>
        <w:t>[R</w:t>
      </w:r>
      <w:proofErr w:type="gramStart"/>
      <w:r>
        <w:t>1]ping</w:t>
      </w:r>
      <w:proofErr w:type="gramEnd"/>
      <w:r>
        <w:t xml:space="preserve"> 10.0.45.5</w:t>
      </w:r>
    </w:p>
    <w:p w14:paraId="1A885A03" w14:textId="77777777" w:rsidR="00870A08" w:rsidRDefault="003A5418">
      <w:pPr>
        <w:pStyle w:val="aff6"/>
        <w:ind w:firstLine="200"/>
      </w:pPr>
      <w:r>
        <w:t xml:space="preserve">  PING 10.0.45.5: </w:t>
      </w:r>
      <w:proofErr w:type="gramStart"/>
      <w:r>
        <w:t>56  data</w:t>
      </w:r>
      <w:proofErr w:type="gramEnd"/>
      <w:r>
        <w:t xml:space="preserve"> bytes, press CTRL_C to break</w:t>
      </w:r>
    </w:p>
    <w:p w14:paraId="7BF1E1DA" w14:textId="77777777" w:rsidR="00870A08" w:rsidRDefault="003A5418">
      <w:pPr>
        <w:pStyle w:val="aff6"/>
        <w:ind w:firstLine="200"/>
      </w:pPr>
      <w:r>
        <w:t xml:space="preserve">    Reply from 10.0.45.5: bytes=56 Sequence=1 </w:t>
      </w:r>
      <w:proofErr w:type="spellStart"/>
      <w:r>
        <w:t>ttl</w:t>
      </w:r>
      <w:proofErr w:type="spellEnd"/>
      <w:r>
        <w:t xml:space="preserve">=252 time=90 </w:t>
      </w:r>
      <w:proofErr w:type="spellStart"/>
      <w:r>
        <w:t>ms</w:t>
      </w:r>
      <w:proofErr w:type="spellEnd"/>
    </w:p>
    <w:p w14:paraId="09727451" w14:textId="77777777" w:rsidR="00870A08" w:rsidRDefault="003A5418">
      <w:pPr>
        <w:pStyle w:val="aff6"/>
        <w:ind w:firstLine="200"/>
      </w:pPr>
      <w:r>
        <w:t xml:space="preserve">    Reply from 10.0.45.5: bytes=56 Sequence=2 </w:t>
      </w:r>
      <w:proofErr w:type="spellStart"/>
      <w:r>
        <w:t>ttl</w:t>
      </w:r>
      <w:proofErr w:type="spellEnd"/>
      <w:r>
        <w:t xml:space="preserve">=252 time=130 </w:t>
      </w:r>
      <w:proofErr w:type="spellStart"/>
      <w:r>
        <w:t>ms</w:t>
      </w:r>
      <w:proofErr w:type="spellEnd"/>
    </w:p>
    <w:p w14:paraId="06E4EE51" w14:textId="77777777" w:rsidR="00870A08" w:rsidRDefault="003A5418">
      <w:pPr>
        <w:pStyle w:val="aff6"/>
        <w:ind w:firstLine="200"/>
      </w:pPr>
      <w:r>
        <w:t xml:space="preserve">    Reply from 10.0.45.5: bytes=56 Sequence=3 </w:t>
      </w:r>
      <w:proofErr w:type="spellStart"/>
      <w:r>
        <w:t>ttl</w:t>
      </w:r>
      <w:proofErr w:type="spellEnd"/>
      <w:r>
        <w:t xml:space="preserve">=252 time=90 </w:t>
      </w:r>
      <w:proofErr w:type="spellStart"/>
      <w:r>
        <w:t>ms</w:t>
      </w:r>
      <w:proofErr w:type="spellEnd"/>
    </w:p>
    <w:p w14:paraId="17975752" w14:textId="77777777" w:rsidR="00870A08" w:rsidRDefault="003A5418">
      <w:pPr>
        <w:pStyle w:val="aff6"/>
        <w:ind w:firstLine="200"/>
      </w:pPr>
      <w:r>
        <w:t xml:space="preserve">    Reply from 10.0.45.5: bytes=56 Sequence=4 </w:t>
      </w:r>
      <w:proofErr w:type="spellStart"/>
      <w:r>
        <w:t>ttl</w:t>
      </w:r>
      <w:proofErr w:type="spellEnd"/>
      <w:r>
        <w:t xml:space="preserve">=252 time=110 </w:t>
      </w:r>
      <w:proofErr w:type="spellStart"/>
      <w:r>
        <w:t>ms</w:t>
      </w:r>
      <w:proofErr w:type="spellEnd"/>
    </w:p>
    <w:p w14:paraId="23FD999E" w14:textId="77777777" w:rsidR="00870A08" w:rsidRDefault="003A5418">
      <w:pPr>
        <w:pStyle w:val="aff6"/>
        <w:ind w:firstLine="200"/>
      </w:pPr>
      <w:r>
        <w:t xml:space="preserve">    Reply from 10.0.45.5: bytes=56 Sequence=5 </w:t>
      </w:r>
      <w:proofErr w:type="spellStart"/>
      <w:r>
        <w:t>ttl</w:t>
      </w:r>
      <w:proofErr w:type="spellEnd"/>
      <w:r>
        <w:t xml:space="preserve">=252 time=90 </w:t>
      </w:r>
      <w:proofErr w:type="spellStart"/>
      <w:r>
        <w:t>ms</w:t>
      </w:r>
      <w:proofErr w:type="spellEnd"/>
    </w:p>
    <w:p w14:paraId="52FAF80C" w14:textId="77777777" w:rsidR="00870A08" w:rsidRDefault="003A5418">
      <w:pPr>
        <w:pStyle w:val="aff6"/>
        <w:ind w:firstLine="200"/>
      </w:pPr>
      <w:r>
        <w:t xml:space="preserve">  --- 10.0.45.5 ping statistics ---</w:t>
      </w:r>
    </w:p>
    <w:p w14:paraId="010AC04D" w14:textId="77777777" w:rsidR="00870A08" w:rsidRDefault="003A5418">
      <w:pPr>
        <w:pStyle w:val="aff6"/>
        <w:ind w:firstLine="200"/>
      </w:pPr>
      <w:r>
        <w:t xml:space="preserve">    5 packet(s) transmitted</w:t>
      </w:r>
    </w:p>
    <w:p w14:paraId="147FF895" w14:textId="77777777" w:rsidR="00870A08" w:rsidRDefault="003A5418">
      <w:pPr>
        <w:pStyle w:val="aff6"/>
        <w:ind w:firstLine="200"/>
      </w:pPr>
      <w:r>
        <w:t xml:space="preserve">    5 packet(s) received</w:t>
      </w:r>
    </w:p>
    <w:p w14:paraId="0C701EDC" w14:textId="77777777" w:rsidR="00870A08" w:rsidRDefault="003A5418">
      <w:pPr>
        <w:pStyle w:val="aff6"/>
        <w:ind w:firstLine="200"/>
      </w:pPr>
      <w:r>
        <w:t xml:space="preserve">    0.00% packet loss</w:t>
      </w:r>
    </w:p>
    <w:p w14:paraId="445C9BC6" w14:textId="77777777" w:rsidR="00870A08" w:rsidRDefault="003A5418">
      <w:pPr>
        <w:pStyle w:val="aff6"/>
        <w:ind w:firstLine="200"/>
      </w:pPr>
      <w:r>
        <w:t xml:space="preserve">    round-trip min/avg/max = 90/102/130 </w:t>
      </w:r>
      <w:proofErr w:type="spellStart"/>
      <w:r>
        <w:t>ms</w:t>
      </w:r>
      <w:proofErr w:type="spellEnd"/>
    </w:p>
    <w:p w14:paraId="2FD0E5D1" w14:textId="77777777" w:rsidR="00870A08" w:rsidRDefault="00870A08">
      <w:pPr>
        <w:ind w:firstLine="420"/>
      </w:pPr>
    </w:p>
    <w:p w14:paraId="7C0D4DDA" w14:textId="77777777" w:rsidR="00870A08" w:rsidRDefault="003A5418">
      <w:pPr>
        <w:ind w:firstLine="420"/>
      </w:pPr>
      <w:r>
        <w:rPr>
          <w:rFonts w:hint="eastAsia"/>
        </w:rPr>
        <w:t>在</w:t>
      </w:r>
      <w:r>
        <w:rPr>
          <w:rFonts w:hint="eastAsia"/>
        </w:rPr>
        <w:t>RIPv2</w:t>
      </w:r>
      <w:r>
        <w:rPr>
          <w:rFonts w:hint="eastAsia"/>
        </w:rPr>
        <w:t>的环境中，因为默认情况下自动汇总是开启的，所以网络在设计时，应尽量不要出现同主网的子网被其它主网分隔的情况。如果出现了，关闭自动汇总是最佳的做法，不足之处是路由表中路由条目会有所增多。</w:t>
      </w:r>
    </w:p>
    <w:p w14:paraId="2570969D" w14:textId="77777777" w:rsidR="00870A08" w:rsidRDefault="003A5418">
      <w:pPr>
        <w:pStyle w:val="10"/>
      </w:pPr>
      <w:r>
        <w:rPr>
          <w:rFonts w:hint="eastAsia"/>
        </w:rPr>
        <w:t>思考</w:t>
      </w:r>
    </w:p>
    <w:p w14:paraId="6B4EC698" w14:textId="77777777" w:rsidR="00870A08" w:rsidRDefault="003A5418">
      <w:pPr>
        <w:ind w:firstLine="420"/>
      </w:pPr>
      <w:r>
        <w:rPr>
          <w:rFonts w:hint="eastAsia"/>
        </w:rPr>
        <w:t>在使用</w:t>
      </w:r>
      <w:r>
        <w:rPr>
          <w:rFonts w:hint="eastAsia"/>
        </w:rPr>
        <w:t>RIPv1</w:t>
      </w:r>
      <w:r>
        <w:rPr>
          <w:rFonts w:hint="eastAsia"/>
        </w:rPr>
        <w:t>的环境中，</w:t>
      </w:r>
      <w:r>
        <w:rPr>
          <w:rFonts w:hint="eastAsia"/>
        </w:rPr>
        <w:t>R2</w:t>
      </w:r>
      <w:r>
        <w:rPr>
          <w:rFonts w:hint="eastAsia"/>
        </w:rPr>
        <w:t>、</w:t>
      </w:r>
      <w:r>
        <w:rPr>
          <w:rFonts w:hint="eastAsia"/>
        </w:rPr>
        <w:t>R3</w:t>
      </w:r>
      <w:r>
        <w:rPr>
          <w:rFonts w:hint="eastAsia"/>
        </w:rPr>
        <w:t>和</w:t>
      </w:r>
      <w:r>
        <w:rPr>
          <w:rFonts w:hint="eastAsia"/>
        </w:rPr>
        <w:t>R4</w:t>
      </w:r>
      <w:r>
        <w:rPr>
          <w:rFonts w:hint="eastAsia"/>
        </w:rPr>
        <w:t>都配置了第二个</w:t>
      </w:r>
      <w:r>
        <w:rPr>
          <w:rFonts w:hint="eastAsia"/>
        </w:rPr>
        <w:t>IP</w:t>
      </w:r>
      <w:r>
        <w:rPr>
          <w:rFonts w:hint="eastAsia"/>
        </w:rPr>
        <w:t>地址，</w:t>
      </w:r>
      <w:r>
        <w:rPr>
          <w:rFonts w:hint="eastAsia"/>
        </w:rPr>
        <w:t>10.0.0.0/8</w:t>
      </w:r>
      <w:r>
        <w:rPr>
          <w:rFonts w:hint="eastAsia"/>
        </w:rPr>
        <w:t>的子网已经连续，如果</w:t>
      </w:r>
      <w:r>
        <w:rPr>
          <w:rFonts w:hint="eastAsia"/>
        </w:rPr>
        <w:t>R2</w:t>
      </w:r>
      <w:r>
        <w:rPr>
          <w:rFonts w:hint="eastAsia"/>
        </w:rPr>
        <w:t>是主网边界，为什么</w:t>
      </w:r>
      <w:r>
        <w:rPr>
          <w:rFonts w:hint="eastAsia"/>
        </w:rPr>
        <w:t>R3</w:t>
      </w:r>
      <w:r>
        <w:rPr>
          <w:rFonts w:hint="eastAsia"/>
        </w:rPr>
        <w:t>还能看到</w:t>
      </w:r>
      <w:r>
        <w:rPr>
          <w:rFonts w:hint="eastAsia"/>
        </w:rPr>
        <w:t>10.0.12.0/24</w:t>
      </w:r>
      <w:r>
        <w:rPr>
          <w:rFonts w:hint="eastAsia"/>
        </w:rPr>
        <w:t>的子网？如果</w:t>
      </w:r>
      <w:r>
        <w:rPr>
          <w:rFonts w:hint="eastAsia"/>
        </w:rPr>
        <w:t>R2</w:t>
      </w:r>
      <w:r>
        <w:rPr>
          <w:rFonts w:hint="eastAsia"/>
        </w:rPr>
        <w:t>不是主网边界，为什么在</w:t>
      </w:r>
      <w:r>
        <w:rPr>
          <w:rFonts w:hint="eastAsia"/>
        </w:rPr>
        <w:t>R3</w:t>
      </w:r>
      <w:r>
        <w:rPr>
          <w:rFonts w:hint="eastAsia"/>
        </w:rPr>
        <w:t>的路由表里能看到</w:t>
      </w:r>
      <w:r>
        <w:rPr>
          <w:rFonts w:hint="eastAsia"/>
        </w:rPr>
        <w:t>10.0.0.0/8</w:t>
      </w:r>
      <w:r>
        <w:rPr>
          <w:rFonts w:hint="eastAsia"/>
        </w:rPr>
        <w:t>的汇总路由？</w:t>
      </w:r>
    </w:p>
    <w:p w14:paraId="4825B2F3" w14:textId="77777777" w:rsidR="00870A08" w:rsidRDefault="003A5418">
      <w:pPr>
        <w:pStyle w:val="af2"/>
        <w:ind w:firstLineChars="0" w:firstLine="0"/>
        <w:rPr>
          <w:rFonts w:ascii="微软雅黑" w:hAnsi="微软雅黑"/>
        </w:rPr>
      </w:pPr>
      <w:bookmarkStart w:id="123" w:name="_Toc20556"/>
      <w:r>
        <w:rPr>
          <w:rFonts w:ascii="微软雅黑" w:hAnsi="微软雅黑" w:hint="eastAsia"/>
        </w:rPr>
        <w:t xml:space="preserve">7.7 </w:t>
      </w:r>
      <w:r>
        <w:t>RIP</w:t>
      </w:r>
      <w:r>
        <w:rPr>
          <w:rFonts w:ascii="微软雅黑" w:hAnsi="微软雅黑" w:hint="eastAsia"/>
        </w:rPr>
        <w:t>的水平分割及触发更新</w:t>
      </w:r>
      <w:bookmarkEnd w:id="123"/>
    </w:p>
    <w:p w14:paraId="694EE652" w14:textId="77777777" w:rsidR="00870A08" w:rsidRDefault="003A5418">
      <w:pPr>
        <w:pStyle w:val="10"/>
      </w:pPr>
      <w:r>
        <w:rPr>
          <w:rFonts w:hint="eastAsia"/>
        </w:rPr>
        <w:t>原理概述</w:t>
      </w:r>
    </w:p>
    <w:p w14:paraId="12E6D406" w14:textId="77777777" w:rsidR="00870A08" w:rsidRDefault="003A5418">
      <w:pPr>
        <w:ind w:firstLine="420"/>
      </w:pPr>
      <w:r>
        <w:rPr>
          <w:rFonts w:hint="eastAsia"/>
        </w:rPr>
        <w:t>水平分割（</w:t>
      </w:r>
      <w:r>
        <w:rPr>
          <w:rFonts w:hint="eastAsia"/>
        </w:rPr>
        <w:t>Split Horizon</w:t>
      </w:r>
      <w:r>
        <w:rPr>
          <w:rFonts w:hint="eastAsia"/>
        </w:rPr>
        <w:t>）指的是</w:t>
      </w:r>
      <w:r>
        <w:rPr>
          <w:rFonts w:hint="eastAsia"/>
        </w:rPr>
        <w:t>RIP</w:t>
      </w:r>
      <w:r>
        <w:rPr>
          <w:rFonts w:hint="eastAsia"/>
        </w:rPr>
        <w:t>从某个接口接收到的路由信息，不会从该接口再发回给邻居设备。这样不但减少了带宽消耗，还可以防止路由环路。在华为设备上，水平分割功能缺省情况下是开启的。</w:t>
      </w:r>
    </w:p>
    <w:p w14:paraId="3C60A3CD" w14:textId="77777777" w:rsidR="00870A08" w:rsidRDefault="003A5418">
      <w:pPr>
        <w:ind w:firstLine="420"/>
      </w:pPr>
      <w:r>
        <w:rPr>
          <w:rFonts w:hint="eastAsia"/>
        </w:rPr>
        <w:t>触发更新（</w:t>
      </w:r>
      <w:r>
        <w:rPr>
          <w:rFonts w:hint="eastAsia"/>
        </w:rPr>
        <w:t>T</w:t>
      </w:r>
      <w:r>
        <w:t xml:space="preserve">riggered </w:t>
      </w:r>
      <w:r>
        <w:rPr>
          <w:rFonts w:hint="eastAsia"/>
        </w:rPr>
        <w:t>U</w:t>
      </w:r>
      <w:r>
        <w:t>pdates</w:t>
      </w:r>
      <w:r>
        <w:rPr>
          <w:rFonts w:hint="eastAsia"/>
        </w:rPr>
        <w:t>）的原理是，当路由信息发生变化时，运行</w:t>
      </w:r>
      <w:r>
        <w:rPr>
          <w:rFonts w:hint="eastAsia"/>
        </w:rPr>
        <w:t>RIP</w:t>
      </w:r>
      <w:r>
        <w:rPr>
          <w:rFonts w:hint="eastAsia"/>
        </w:rPr>
        <w:t>的设备会立即向邻居设备发送更新报文，而不必等待定时更新，缩短了网络收敛时间。在华为设备上，没有相关命令能主动关闭触发更新的功能。</w:t>
      </w:r>
    </w:p>
    <w:p w14:paraId="6278BD19" w14:textId="77777777" w:rsidR="00870A08" w:rsidRDefault="003A5418">
      <w:pPr>
        <w:ind w:firstLine="420"/>
      </w:pPr>
      <w:r>
        <w:rPr>
          <w:rFonts w:hint="eastAsia"/>
        </w:rPr>
        <w:t>毒性逆转（</w:t>
      </w:r>
      <w:r>
        <w:rPr>
          <w:rFonts w:hint="eastAsia"/>
        </w:rPr>
        <w:t>Poison Reverse</w:t>
      </w:r>
      <w:r>
        <w:rPr>
          <w:rFonts w:hint="eastAsia"/>
        </w:rPr>
        <w:t>）指的是</w:t>
      </w:r>
      <w:r>
        <w:rPr>
          <w:rFonts w:hint="eastAsia"/>
        </w:rPr>
        <w:t>RIP</w:t>
      </w:r>
      <w:r>
        <w:rPr>
          <w:rFonts w:hint="eastAsia"/>
        </w:rPr>
        <w:t>从某个接口接收到路由信息后，将该路由的开销设置为</w:t>
      </w:r>
      <w:r>
        <w:rPr>
          <w:rFonts w:hint="eastAsia"/>
        </w:rPr>
        <w:t>16</w:t>
      </w:r>
      <w:r>
        <w:rPr>
          <w:rFonts w:hint="eastAsia"/>
        </w:rPr>
        <w:t>（即该路由不可达），并从原接口发回邻居设备。利用这种方式，可以清除对方路由表中的无用路由。如果毒性逆转和水平分割都配置了，水平分割行为会被毒性逆转行为代替。在华为设备上，毒性逆转功能缺省情况下是关闭的，需要手动打开此功能。</w:t>
      </w:r>
    </w:p>
    <w:p w14:paraId="4CFB48D0" w14:textId="77777777" w:rsidR="00870A08" w:rsidRDefault="003A5418">
      <w:pPr>
        <w:ind w:firstLine="420"/>
      </w:pPr>
      <w:r>
        <w:rPr>
          <w:rFonts w:hint="eastAsia"/>
        </w:rPr>
        <w:t>毒性逆转可以快速清除无用的路由而不必等待老化时间，另外，</w:t>
      </w:r>
      <w:proofErr w:type="gramStart"/>
      <w:r>
        <w:rPr>
          <w:rFonts w:hint="eastAsia"/>
        </w:rPr>
        <w:t>在帧中继</w:t>
      </w:r>
      <w:proofErr w:type="gramEnd"/>
      <w:r>
        <w:rPr>
          <w:rFonts w:hint="eastAsia"/>
        </w:rPr>
        <w:t>和</w:t>
      </w:r>
      <w:r>
        <w:rPr>
          <w:rFonts w:hint="eastAsia"/>
        </w:rPr>
        <w:t>X.25</w:t>
      </w:r>
      <w:r>
        <w:rPr>
          <w:rFonts w:hint="eastAsia"/>
        </w:rPr>
        <w:t>等非广播多路访问网络中，如果开启了水平分割功能，会造成有的路由器无法接收到更新路由的情况，因此在这种网络中，水平分割是缺省禁止的，我们需要手动开启毒性逆转防止路由环路。</w:t>
      </w:r>
    </w:p>
    <w:p w14:paraId="5F254082" w14:textId="77777777" w:rsidR="00870A08" w:rsidRDefault="003A5418">
      <w:pPr>
        <w:ind w:firstLine="420"/>
      </w:pPr>
      <w:r>
        <w:rPr>
          <w:rFonts w:hint="eastAsia"/>
        </w:rPr>
        <w:t>RIPv1</w:t>
      </w:r>
      <w:r>
        <w:rPr>
          <w:rFonts w:hint="eastAsia"/>
        </w:rPr>
        <w:t>和</w:t>
      </w:r>
      <w:r>
        <w:rPr>
          <w:rFonts w:hint="eastAsia"/>
        </w:rPr>
        <w:t>RIPv2</w:t>
      </w:r>
      <w:r>
        <w:rPr>
          <w:rFonts w:hint="eastAsia"/>
        </w:rPr>
        <w:t>都支持水平分割、触发更新和毒性逆转功能。</w:t>
      </w:r>
    </w:p>
    <w:p w14:paraId="3328991D" w14:textId="77777777" w:rsidR="00870A08" w:rsidRDefault="003A5418">
      <w:pPr>
        <w:pStyle w:val="10"/>
      </w:pPr>
      <w:r>
        <w:rPr>
          <w:rFonts w:hint="eastAsia"/>
        </w:rPr>
        <w:t>实验目的</w:t>
      </w:r>
    </w:p>
    <w:p w14:paraId="3786B7DD"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触发更新的原理</w:t>
      </w:r>
    </w:p>
    <w:p w14:paraId="46487A51" w14:textId="77777777" w:rsidR="00870A08" w:rsidRDefault="003A5418">
      <w:pPr>
        <w:pStyle w:val="12"/>
        <w:numPr>
          <w:ilvl w:val="1"/>
          <w:numId w:val="5"/>
        </w:numPr>
        <w:ind w:firstLineChars="0"/>
        <w:jc w:val="left"/>
      </w:pPr>
      <w:r>
        <w:rPr>
          <w:rFonts w:hint="eastAsia"/>
        </w:rPr>
        <w:lastRenderedPageBreak/>
        <w:t>掌握</w:t>
      </w:r>
      <w:r>
        <w:rPr>
          <w:rFonts w:hint="eastAsia"/>
        </w:rPr>
        <w:t>RIP</w:t>
      </w:r>
      <w:r>
        <w:rPr>
          <w:rFonts w:hint="eastAsia"/>
        </w:rPr>
        <w:t>中触发更新与等待老化时间的现象差别</w:t>
      </w:r>
    </w:p>
    <w:p w14:paraId="658957E1"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水平分割的原理和配置</w:t>
      </w:r>
    </w:p>
    <w:p w14:paraId="60FD4680" w14:textId="77777777" w:rsidR="00870A08" w:rsidRDefault="003A5418">
      <w:pPr>
        <w:pStyle w:val="12"/>
        <w:numPr>
          <w:ilvl w:val="1"/>
          <w:numId w:val="5"/>
        </w:numPr>
        <w:ind w:firstLineChars="0"/>
        <w:jc w:val="left"/>
      </w:pPr>
      <w:r>
        <w:rPr>
          <w:rFonts w:hint="eastAsia"/>
        </w:rPr>
        <w:t>掌握开启水平分割与关掉水平分割时路由条目的变化</w:t>
      </w:r>
    </w:p>
    <w:p w14:paraId="6F868EB0" w14:textId="77777777" w:rsidR="00870A08" w:rsidRDefault="003A5418">
      <w:pPr>
        <w:pStyle w:val="12"/>
        <w:numPr>
          <w:ilvl w:val="1"/>
          <w:numId w:val="5"/>
        </w:numPr>
        <w:ind w:firstLineChars="0"/>
        <w:jc w:val="left"/>
      </w:pPr>
      <w:r>
        <w:rPr>
          <w:rFonts w:hint="eastAsia"/>
        </w:rPr>
        <w:t>掌握毒性逆转原理和配置</w:t>
      </w:r>
    </w:p>
    <w:p w14:paraId="181CEF40" w14:textId="77777777" w:rsidR="00870A08" w:rsidRDefault="003A5418">
      <w:pPr>
        <w:pStyle w:val="10"/>
      </w:pPr>
      <w:r>
        <w:rPr>
          <w:rFonts w:hint="eastAsia"/>
        </w:rPr>
        <w:t>实验内容</w:t>
      </w:r>
    </w:p>
    <w:p w14:paraId="291320B9" w14:textId="77777777" w:rsidR="00870A08" w:rsidRDefault="003A5418">
      <w:pPr>
        <w:ind w:firstLine="420"/>
      </w:pPr>
      <w:r>
        <w:rPr>
          <w:rFonts w:hint="eastAsia"/>
        </w:rPr>
        <w:t>本实验模拟企业网络场景，</w:t>
      </w:r>
      <w:r>
        <w:rPr>
          <w:rFonts w:hint="eastAsia"/>
        </w:rPr>
        <w:t>R1</w:t>
      </w:r>
      <w:r>
        <w:rPr>
          <w:rFonts w:hint="eastAsia"/>
        </w:rPr>
        <w:t>为该公司出口网关路由器，连接运营商网络，</w:t>
      </w:r>
      <w:r>
        <w:rPr>
          <w:rFonts w:hint="eastAsia"/>
        </w:rPr>
        <w:t>R2</w:t>
      </w:r>
      <w:r>
        <w:rPr>
          <w:rFonts w:hint="eastAsia"/>
        </w:rPr>
        <w:t>为公司</w:t>
      </w:r>
      <w:r>
        <w:rPr>
          <w:rFonts w:hint="eastAsia"/>
        </w:rPr>
        <w:t>IT</w:t>
      </w:r>
      <w:r>
        <w:rPr>
          <w:rFonts w:hint="eastAsia"/>
        </w:rPr>
        <w:t>部门路由器，通过交换机</w:t>
      </w:r>
      <w:r>
        <w:rPr>
          <w:rFonts w:hint="eastAsia"/>
        </w:rPr>
        <w:t>S2</w:t>
      </w:r>
      <w:r>
        <w:rPr>
          <w:rFonts w:hint="eastAsia"/>
        </w:rPr>
        <w:t>与网关相连；同时公司人力资源部路由器</w:t>
      </w:r>
      <w:r>
        <w:rPr>
          <w:rFonts w:hint="eastAsia"/>
        </w:rPr>
        <w:t>R3</w:t>
      </w:r>
      <w:r>
        <w:rPr>
          <w:rFonts w:hint="eastAsia"/>
        </w:rPr>
        <w:t>也通过交换机</w:t>
      </w:r>
      <w:r>
        <w:rPr>
          <w:rFonts w:hint="eastAsia"/>
        </w:rPr>
        <w:t>S1</w:t>
      </w:r>
      <w:r>
        <w:rPr>
          <w:rFonts w:hint="eastAsia"/>
        </w:rPr>
        <w:t>与网关相连，所有路由器运行路由协议</w:t>
      </w:r>
      <w:r>
        <w:rPr>
          <w:rFonts w:hint="eastAsia"/>
        </w:rPr>
        <w:t>RIPv2</w:t>
      </w:r>
      <w:r>
        <w:rPr>
          <w:rFonts w:hint="eastAsia"/>
        </w:rPr>
        <w:t>实现公司整网互通。当</w:t>
      </w:r>
      <w:r>
        <w:rPr>
          <w:rFonts w:hint="eastAsia"/>
        </w:rPr>
        <w:t>R3</w:t>
      </w:r>
      <w:r>
        <w:rPr>
          <w:rFonts w:hint="eastAsia"/>
        </w:rPr>
        <w:t>与</w:t>
      </w:r>
      <w:r>
        <w:rPr>
          <w:rFonts w:hint="eastAsia"/>
        </w:rPr>
        <w:t>S1</w:t>
      </w:r>
      <w:r>
        <w:rPr>
          <w:rFonts w:hint="eastAsia"/>
        </w:rPr>
        <w:t>之间链路</w:t>
      </w:r>
      <w:r>
        <w:rPr>
          <w:rFonts w:hint="eastAsia"/>
        </w:rPr>
        <w:t>down</w:t>
      </w:r>
      <w:r>
        <w:rPr>
          <w:rFonts w:hint="eastAsia"/>
        </w:rPr>
        <w:t>掉时</w:t>
      </w:r>
      <w:r>
        <w:rPr>
          <w:rFonts w:hint="eastAsia"/>
        </w:rPr>
        <w:t>R1</w:t>
      </w:r>
      <w:r>
        <w:rPr>
          <w:rFonts w:hint="eastAsia"/>
        </w:rPr>
        <w:t>不会触发更新，网络收敛较慢，而当</w:t>
      </w:r>
      <w:r>
        <w:rPr>
          <w:rFonts w:hint="eastAsia"/>
        </w:rPr>
        <w:t>R1</w:t>
      </w:r>
      <w:r>
        <w:rPr>
          <w:rFonts w:hint="eastAsia"/>
        </w:rPr>
        <w:t>与</w:t>
      </w:r>
      <w:r>
        <w:rPr>
          <w:rFonts w:hint="eastAsia"/>
        </w:rPr>
        <w:t>S1</w:t>
      </w:r>
      <w:r>
        <w:rPr>
          <w:rFonts w:hint="eastAsia"/>
        </w:rPr>
        <w:t>之间链路</w:t>
      </w:r>
      <w:r>
        <w:rPr>
          <w:rFonts w:hint="eastAsia"/>
        </w:rPr>
        <w:t>down</w:t>
      </w:r>
      <w:r>
        <w:rPr>
          <w:rFonts w:hint="eastAsia"/>
        </w:rPr>
        <w:t>掉时，</w:t>
      </w:r>
      <w:r>
        <w:rPr>
          <w:rFonts w:hint="eastAsia"/>
        </w:rPr>
        <w:t>R1</w:t>
      </w:r>
      <w:r>
        <w:rPr>
          <w:rFonts w:hint="eastAsia"/>
        </w:rPr>
        <w:t>会触发更新，网络收敛快；华为路由器默认开启</w:t>
      </w:r>
      <w:r>
        <w:rPr>
          <w:rFonts w:hint="eastAsia"/>
        </w:rPr>
        <w:t>RIP</w:t>
      </w:r>
      <w:r>
        <w:rPr>
          <w:rFonts w:hint="eastAsia"/>
        </w:rPr>
        <w:t>水平分割功能，</w:t>
      </w:r>
      <w:proofErr w:type="gramStart"/>
      <w:r>
        <w:rPr>
          <w:rFonts w:hint="eastAsia"/>
        </w:rPr>
        <w:t>当主动</w:t>
      </w:r>
      <w:proofErr w:type="gramEnd"/>
      <w:r>
        <w:rPr>
          <w:rFonts w:hint="eastAsia"/>
        </w:rPr>
        <w:t>关掉路由器上水平分割功能时，检查路由器发送</w:t>
      </w:r>
      <w:r>
        <w:rPr>
          <w:rFonts w:hint="eastAsia"/>
        </w:rPr>
        <w:t>RIP</w:t>
      </w:r>
      <w:r>
        <w:rPr>
          <w:rFonts w:hint="eastAsia"/>
        </w:rPr>
        <w:t>路由条目的变化。手动开启毒性逆转功能，检查路由器发送</w:t>
      </w:r>
      <w:r>
        <w:rPr>
          <w:rFonts w:hint="eastAsia"/>
        </w:rPr>
        <w:t>RIP</w:t>
      </w:r>
      <w:r>
        <w:rPr>
          <w:rFonts w:hint="eastAsia"/>
        </w:rPr>
        <w:t>路由条目的变化。</w:t>
      </w:r>
    </w:p>
    <w:p w14:paraId="5DDB3511" w14:textId="77777777" w:rsidR="00870A08" w:rsidRDefault="003A5418">
      <w:pPr>
        <w:pStyle w:val="10"/>
      </w:pPr>
      <w:r>
        <w:rPr>
          <w:rFonts w:hint="eastAsia"/>
        </w:rPr>
        <w:t>实验拓扑</w:t>
      </w:r>
    </w:p>
    <w:p w14:paraId="3D8FC18A" w14:textId="77777777" w:rsidR="00870A08" w:rsidRDefault="003A5418">
      <w:pPr>
        <w:pStyle w:val="aff6"/>
        <w:jc w:val="center"/>
      </w:pPr>
      <w:r>
        <w:rPr>
          <w:noProof/>
          <w:lang w:val="en-GB"/>
        </w:rPr>
        <w:drawing>
          <wp:inline distT="0" distB="0" distL="0" distR="0" wp14:anchorId="65577AC0" wp14:editId="680D11E2">
            <wp:extent cx="4820285" cy="2819400"/>
            <wp:effectExtent l="19050" t="0" r="0" b="0"/>
            <wp:docPr id="45" name="图片 44"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descr="捕获.PNG"/>
                    <pic:cNvPicPr>
                      <a:picLocks noChangeAspect="1"/>
                    </pic:cNvPicPr>
                  </pic:nvPicPr>
                  <pic:blipFill>
                    <a:blip r:embed="rId145" cstate="print">
                      <a:grayscl/>
                    </a:blip>
                    <a:stretch>
                      <a:fillRect/>
                    </a:stretch>
                  </pic:blipFill>
                  <pic:spPr>
                    <a:xfrm>
                      <a:off x="0" y="0"/>
                      <a:ext cx="4820323" cy="2819794"/>
                    </a:xfrm>
                    <a:prstGeom prst="rect">
                      <a:avLst/>
                    </a:prstGeom>
                  </pic:spPr>
                </pic:pic>
              </a:graphicData>
            </a:graphic>
          </wp:inline>
        </w:drawing>
      </w:r>
    </w:p>
    <w:p w14:paraId="4F00A858" w14:textId="77777777" w:rsidR="00870A08" w:rsidRDefault="003A5418">
      <w:pPr>
        <w:pStyle w:val="aff6"/>
        <w:jc w:val="center"/>
      </w:pPr>
      <w:r>
        <w:rPr>
          <w:rFonts w:hint="eastAsia"/>
        </w:rPr>
        <w:t>图</w:t>
      </w:r>
      <w:r>
        <w:rPr>
          <w:rFonts w:hint="eastAsia"/>
        </w:rPr>
        <w:t>7-16 RIP</w:t>
      </w:r>
      <w:r>
        <w:rPr>
          <w:rFonts w:hint="eastAsia"/>
        </w:rPr>
        <w:t>的水平分割及触发更新拓扑图</w:t>
      </w:r>
    </w:p>
    <w:p w14:paraId="6747104F" w14:textId="77777777" w:rsidR="00870A08" w:rsidRDefault="003A5418">
      <w:pPr>
        <w:pStyle w:val="10"/>
      </w:pPr>
      <w:r>
        <w:rPr>
          <w:rFonts w:hint="eastAsia"/>
        </w:rPr>
        <w:lastRenderedPageBreak/>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172800BE" w14:textId="77777777">
        <w:trPr>
          <w:trHeight w:val="471"/>
          <w:jc w:val="center"/>
        </w:trPr>
        <w:tc>
          <w:tcPr>
            <w:tcW w:w="1594" w:type="dxa"/>
            <w:vAlign w:val="center"/>
          </w:tcPr>
          <w:p w14:paraId="2C498676" w14:textId="77777777" w:rsidR="00870A08" w:rsidRDefault="003A5418">
            <w:pPr>
              <w:spacing w:line="240" w:lineRule="auto"/>
              <w:ind w:firstLineChars="0" w:firstLine="0"/>
              <w:jc w:val="center"/>
            </w:pPr>
            <w:r>
              <w:rPr>
                <w:rFonts w:hint="eastAsia"/>
              </w:rPr>
              <w:t>设备</w:t>
            </w:r>
          </w:p>
        </w:tc>
        <w:tc>
          <w:tcPr>
            <w:tcW w:w="1706" w:type="dxa"/>
            <w:vAlign w:val="center"/>
          </w:tcPr>
          <w:p w14:paraId="1BB81597" w14:textId="77777777" w:rsidR="00870A08" w:rsidRDefault="003A5418">
            <w:pPr>
              <w:spacing w:line="240" w:lineRule="auto"/>
              <w:ind w:firstLineChars="0" w:firstLine="0"/>
              <w:jc w:val="center"/>
            </w:pPr>
            <w:r>
              <w:rPr>
                <w:rFonts w:hint="eastAsia"/>
              </w:rPr>
              <w:t>接口</w:t>
            </w:r>
          </w:p>
        </w:tc>
        <w:tc>
          <w:tcPr>
            <w:tcW w:w="1882" w:type="dxa"/>
            <w:vAlign w:val="center"/>
          </w:tcPr>
          <w:p w14:paraId="00210898"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0E534E51" w14:textId="77777777" w:rsidR="00870A08" w:rsidRDefault="003A5418">
            <w:pPr>
              <w:spacing w:line="240" w:lineRule="auto"/>
              <w:ind w:firstLineChars="0" w:firstLine="0"/>
              <w:jc w:val="center"/>
            </w:pPr>
            <w:r>
              <w:rPr>
                <w:rFonts w:hint="eastAsia"/>
              </w:rPr>
              <w:t>子网掩码</w:t>
            </w:r>
          </w:p>
        </w:tc>
        <w:tc>
          <w:tcPr>
            <w:tcW w:w="1458" w:type="dxa"/>
            <w:vAlign w:val="center"/>
          </w:tcPr>
          <w:p w14:paraId="2CF03B84" w14:textId="77777777" w:rsidR="00870A08" w:rsidRDefault="003A5418">
            <w:pPr>
              <w:spacing w:line="240" w:lineRule="auto"/>
              <w:ind w:firstLineChars="0" w:firstLine="0"/>
              <w:jc w:val="center"/>
            </w:pPr>
            <w:r>
              <w:rPr>
                <w:rFonts w:hint="eastAsia"/>
              </w:rPr>
              <w:t>默认网关</w:t>
            </w:r>
          </w:p>
        </w:tc>
      </w:tr>
      <w:tr w:rsidR="00870A08" w14:paraId="49D45BB5" w14:textId="77777777">
        <w:trPr>
          <w:jc w:val="center"/>
        </w:trPr>
        <w:tc>
          <w:tcPr>
            <w:tcW w:w="1594" w:type="dxa"/>
            <w:vMerge w:val="restart"/>
            <w:vAlign w:val="center"/>
          </w:tcPr>
          <w:p w14:paraId="74B13124" w14:textId="77777777" w:rsidR="00870A08" w:rsidRDefault="003A5418">
            <w:pPr>
              <w:spacing w:line="240" w:lineRule="auto"/>
              <w:ind w:firstLineChars="0" w:firstLine="0"/>
              <w:jc w:val="center"/>
            </w:pPr>
            <w:r>
              <w:rPr>
                <w:rFonts w:hint="eastAsia"/>
              </w:rPr>
              <w:t>R1(AR2220)</w:t>
            </w:r>
          </w:p>
        </w:tc>
        <w:tc>
          <w:tcPr>
            <w:tcW w:w="1706" w:type="dxa"/>
            <w:vAlign w:val="center"/>
          </w:tcPr>
          <w:p w14:paraId="4CB73427" w14:textId="77777777" w:rsidR="00870A08" w:rsidRDefault="003A5418">
            <w:pPr>
              <w:spacing w:line="240" w:lineRule="auto"/>
              <w:ind w:firstLineChars="0" w:firstLine="0"/>
              <w:jc w:val="center"/>
            </w:pPr>
            <w:r>
              <w:rPr>
                <w:rFonts w:hint="eastAsia"/>
              </w:rPr>
              <w:t>GE 0/0/0</w:t>
            </w:r>
          </w:p>
        </w:tc>
        <w:tc>
          <w:tcPr>
            <w:tcW w:w="1882" w:type="dxa"/>
            <w:vAlign w:val="center"/>
          </w:tcPr>
          <w:p w14:paraId="2B58A299" w14:textId="77777777" w:rsidR="00870A08" w:rsidRDefault="003A5418">
            <w:pPr>
              <w:spacing w:line="240" w:lineRule="auto"/>
              <w:ind w:firstLineChars="0" w:firstLine="0"/>
              <w:jc w:val="center"/>
            </w:pPr>
            <w:r>
              <w:rPr>
                <w:rFonts w:hint="eastAsia"/>
              </w:rPr>
              <w:t>172.16.1.1</w:t>
            </w:r>
          </w:p>
        </w:tc>
        <w:tc>
          <w:tcPr>
            <w:tcW w:w="1882" w:type="dxa"/>
            <w:vAlign w:val="center"/>
          </w:tcPr>
          <w:p w14:paraId="026286AD" w14:textId="77777777" w:rsidR="00870A08" w:rsidRDefault="003A5418">
            <w:pPr>
              <w:spacing w:line="240" w:lineRule="auto"/>
              <w:ind w:firstLineChars="0" w:firstLine="0"/>
              <w:jc w:val="center"/>
            </w:pPr>
            <w:r>
              <w:rPr>
                <w:rFonts w:hint="eastAsia"/>
              </w:rPr>
              <w:t>255.255.255.0</w:t>
            </w:r>
          </w:p>
        </w:tc>
        <w:tc>
          <w:tcPr>
            <w:tcW w:w="1458" w:type="dxa"/>
            <w:vAlign w:val="center"/>
          </w:tcPr>
          <w:p w14:paraId="18D54C14" w14:textId="77777777" w:rsidR="00870A08" w:rsidRDefault="003A5418">
            <w:pPr>
              <w:spacing w:line="240" w:lineRule="auto"/>
              <w:ind w:firstLineChars="0" w:firstLine="0"/>
              <w:jc w:val="center"/>
            </w:pPr>
            <w:r>
              <w:rPr>
                <w:rFonts w:hint="eastAsia"/>
              </w:rPr>
              <w:t>N/A</w:t>
            </w:r>
          </w:p>
        </w:tc>
      </w:tr>
      <w:tr w:rsidR="00870A08" w14:paraId="35338001" w14:textId="77777777">
        <w:trPr>
          <w:jc w:val="center"/>
        </w:trPr>
        <w:tc>
          <w:tcPr>
            <w:tcW w:w="1594" w:type="dxa"/>
            <w:vMerge/>
            <w:vAlign w:val="center"/>
          </w:tcPr>
          <w:p w14:paraId="72CF0152" w14:textId="77777777" w:rsidR="00870A08" w:rsidRDefault="00870A08">
            <w:pPr>
              <w:ind w:firstLineChars="0" w:firstLine="0"/>
              <w:jc w:val="center"/>
            </w:pPr>
          </w:p>
        </w:tc>
        <w:tc>
          <w:tcPr>
            <w:tcW w:w="1706" w:type="dxa"/>
            <w:vAlign w:val="center"/>
          </w:tcPr>
          <w:p w14:paraId="0A72AD70" w14:textId="77777777" w:rsidR="00870A08" w:rsidRDefault="003A5418">
            <w:pPr>
              <w:spacing w:line="240" w:lineRule="auto"/>
              <w:ind w:firstLineChars="0" w:firstLine="0"/>
              <w:jc w:val="center"/>
            </w:pPr>
            <w:r>
              <w:rPr>
                <w:rFonts w:hint="eastAsia"/>
              </w:rPr>
              <w:t>GE 0/0/2</w:t>
            </w:r>
          </w:p>
        </w:tc>
        <w:tc>
          <w:tcPr>
            <w:tcW w:w="1882" w:type="dxa"/>
            <w:vAlign w:val="center"/>
          </w:tcPr>
          <w:p w14:paraId="6C7464E5" w14:textId="77777777" w:rsidR="00870A08" w:rsidRDefault="003A5418">
            <w:pPr>
              <w:spacing w:line="240" w:lineRule="auto"/>
              <w:ind w:firstLineChars="0" w:firstLine="0"/>
              <w:jc w:val="center"/>
            </w:pPr>
            <w:r>
              <w:rPr>
                <w:rFonts w:hint="eastAsia"/>
              </w:rPr>
              <w:t>172.16.2.1</w:t>
            </w:r>
          </w:p>
        </w:tc>
        <w:tc>
          <w:tcPr>
            <w:tcW w:w="1882" w:type="dxa"/>
            <w:vAlign w:val="center"/>
          </w:tcPr>
          <w:p w14:paraId="484FA2C5" w14:textId="77777777" w:rsidR="00870A08" w:rsidRDefault="003A5418">
            <w:pPr>
              <w:spacing w:line="240" w:lineRule="auto"/>
              <w:ind w:firstLineChars="0" w:firstLine="0"/>
              <w:jc w:val="center"/>
            </w:pPr>
            <w:r>
              <w:rPr>
                <w:rFonts w:hint="eastAsia"/>
              </w:rPr>
              <w:t>255.255.255.0</w:t>
            </w:r>
          </w:p>
        </w:tc>
        <w:tc>
          <w:tcPr>
            <w:tcW w:w="1458" w:type="dxa"/>
            <w:vAlign w:val="center"/>
          </w:tcPr>
          <w:p w14:paraId="322449E4" w14:textId="77777777" w:rsidR="00870A08" w:rsidRDefault="003A5418">
            <w:pPr>
              <w:spacing w:line="240" w:lineRule="auto"/>
              <w:ind w:firstLineChars="0" w:firstLine="0"/>
              <w:jc w:val="center"/>
            </w:pPr>
            <w:r>
              <w:rPr>
                <w:rFonts w:hint="eastAsia"/>
              </w:rPr>
              <w:t>N/A</w:t>
            </w:r>
          </w:p>
        </w:tc>
      </w:tr>
      <w:tr w:rsidR="00870A08" w14:paraId="021E55C4" w14:textId="77777777">
        <w:trPr>
          <w:jc w:val="center"/>
        </w:trPr>
        <w:tc>
          <w:tcPr>
            <w:tcW w:w="1594" w:type="dxa"/>
            <w:vMerge w:val="restart"/>
            <w:vAlign w:val="center"/>
          </w:tcPr>
          <w:p w14:paraId="13C2677B" w14:textId="77777777" w:rsidR="00870A08" w:rsidRDefault="003A5418">
            <w:pPr>
              <w:spacing w:line="240" w:lineRule="auto"/>
              <w:ind w:firstLineChars="0" w:firstLine="0"/>
              <w:jc w:val="center"/>
            </w:pPr>
            <w:r>
              <w:rPr>
                <w:rFonts w:hint="eastAsia"/>
              </w:rPr>
              <w:t>R2(AR2220)</w:t>
            </w:r>
          </w:p>
        </w:tc>
        <w:tc>
          <w:tcPr>
            <w:tcW w:w="1706" w:type="dxa"/>
            <w:vAlign w:val="center"/>
          </w:tcPr>
          <w:p w14:paraId="2408873E" w14:textId="77777777" w:rsidR="00870A08" w:rsidRDefault="003A5418">
            <w:pPr>
              <w:spacing w:line="240" w:lineRule="auto"/>
              <w:ind w:firstLineChars="0" w:firstLine="0"/>
              <w:jc w:val="center"/>
            </w:pPr>
            <w:r>
              <w:rPr>
                <w:rFonts w:hint="eastAsia"/>
              </w:rPr>
              <w:t>GE 0/0/1</w:t>
            </w:r>
          </w:p>
        </w:tc>
        <w:tc>
          <w:tcPr>
            <w:tcW w:w="1882" w:type="dxa"/>
            <w:vAlign w:val="center"/>
          </w:tcPr>
          <w:p w14:paraId="763919C8" w14:textId="77777777" w:rsidR="00870A08" w:rsidRDefault="003A5418">
            <w:pPr>
              <w:spacing w:line="240" w:lineRule="auto"/>
              <w:ind w:firstLineChars="0" w:firstLine="0"/>
              <w:jc w:val="center"/>
            </w:pPr>
            <w:r>
              <w:rPr>
                <w:rFonts w:hint="eastAsia"/>
              </w:rPr>
              <w:t>172.16.2.2</w:t>
            </w:r>
          </w:p>
        </w:tc>
        <w:tc>
          <w:tcPr>
            <w:tcW w:w="1882" w:type="dxa"/>
            <w:vAlign w:val="center"/>
          </w:tcPr>
          <w:p w14:paraId="079EF9B5" w14:textId="77777777" w:rsidR="00870A08" w:rsidRDefault="003A5418">
            <w:pPr>
              <w:spacing w:line="240" w:lineRule="auto"/>
              <w:ind w:firstLineChars="0" w:firstLine="0"/>
              <w:jc w:val="center"/>
            </w:pPr>
            <w:r>
              <w:rPr>
                <w:rFonts w:hint="eastAsia"/>
              </w:rPr>
              <w:t>255.255.255.0</w:t>
            </w:r>
          </w:p>
        </w:tc>
        <w:tc>
          <w:tcPr>
            <w:tcW w:w="1458" w:type="dxa"/>
            <w:vAlign w:val="center"/>
          </w:tcPr>
          <w:p w14:paraId="78DE4587" w14:textId="77777777" w:rsidR="00870A08" w:rsidRDefault="003A5418">
            <w:pPr>
              <w:spacing w:line="240" w:lineRule="auto"/>
              <w:ind w:firstLineChars="0" w:firstLine="0"/>
              <w:jc w:val="center"/>
            </w:pPr>
            <w:r>
              <w:rPr>
                <w:rFonts w:hint="eastAsia"/>
              </w:rPr>
              <w:t>N/A</w:t>
            </w:r>
          </w:p>
        </w:tc>
      </w:tr>
      <w:tr w:rsidR="00870A08" w14:paraId="6412B239" w14:textId="77777777">
        <w:trPr>
          <w:jc w:val="center"/>
        </w:trPr>
        <w:tc>
          <w:tcPr>
            <w:tcW w:w="1594" w:type="dxa"/>
            <w:vMerge/>
            <w:vAlign w:val="center"/>
          </w:tcPr>
          <w:p w14:paraId="60CCEE48" w14:textId="77777777" w:rsidR="00870A08" w:rsidRDefault="00870A08">
            <w:pPr>
              <w:ind w:firstLineChars="0" w:firstLine="0"/>
              <w:jc w:val="center"/>
            </w:pPr>
          </w:p>
        </w:tc>
        <w:tc>
          <w:tcPr>
            <w:tcW w:w="1706" w:type="dxa"/>
            <w:vAlign w:val="center"/>
          </w:tcPr>
          <w:p w14:paraId="30DE3533" w14:textId="77777777" w:rsidR="00870A08" w:rsidRDefault="003A5418">
            <w:pPr>
              <w:spacing w:line="240" w:lineRule="auto"/>
              <w:ind w:firstLineChars="0" w:firstLine="0"/>
              <w:jc w:val="center"/>
            </w:pPr>
            <w:r>
              <w:rPr>
                <w:rFonts w:hint="eastAsia"/>
              </w:rPr>
              <w:t>Ethernet 1/0/0</w:t>
            </w:r>
          </w:p>
        </w:tc>
        <w:tc>
          <w:tcPr>
            <w:tcW w:w="1882" w:type="dxa"/>
            <w:vAlign w:val="center"/>
          </w:tcPr>
          <w:p w14:paraId="57ABA55D" w14:textId="77777777" w:rsidR="00870A08" w:rsidRDefault="003A5418">
            <w:pPr>
              <w:spacing w:line="240" w:lineRule="auto"/>
              <w:ind w:firstLineChars="0" w:firstLine="0"/>
              <w:jc w:val="center"/>
            </w:pPr>
            <w:r>
              <w:rPr>
                <w:rFonts w:hint="eastAsia"/>
              </w:rPr>
              <w:t>192.168.2.254</w:t>
            </w:r>
          </w:p>
        </w:tc>
        <w:tc>
          <w:tcPr>
            <w:tcW w:w="1882" w:type="dxa"/>
            <w:vAlign w:val="center"/>
          </w:tcPr>
          <w:p w14:paraId="6EF3D7B2" w14:textId="77777777" w:rsidR="00870A08" w:rsidRDefault="003A5418">
            <w:pPr>
              <w:spacing w:line="240" w:lineRule="auto"/>
              <w:ind w:firstLineChars="0" w:firstLine="0"/>
              <w:jc w:val="center"/>
            </w:pPr>
            <w:r>
              <w:rPr>
                <w:rFonts w:hint="eastAsia"/>
              </w:rPr>
              <w:t>255.255.255.0</w:t>
            </w:r>
          </w:p>
        </w:tc>
        <w:tc>
          <w:tcPr>
            <w:tcW w:w="1458" w:type="dxa"/>
            <w:vAlign w:val="center"/>
          </w:tcPr>
          <w:p w14:paraId="1BA6AB9F" w14:textId="77777777" w:rsidR="00870A08" w:rsidRDefault="003A5418">
            <w:pPr>
              <w:spacing w:line="240" w:lineRule="auto"/>
              <w:ind w:firstLineChars="0" w:firstLine="0"/>
              <w:jc w:val="center"/>
            </w:pPr>
            <w:r>
              <w:rPr>
                <w:rFonts w:hint="eastAsia"/>
              </w:rPr>
              <w:t>N/A</w:t>
            </w:r>
          </w:p>
        </w:tc>
      </w:tr>
      <w:tr w:rsidR="00870A08" w14:paraId="7F5FECEA" w14:textId="77777777">
        <w:trPr>
          <w:jc w:val="center"/>
        </w:trPr>
        <w:tc>
          <w:tcPr>
            <w:tcW w:w="1594" w:type="dxa"/>
            <w:vMerge w:val="restart"/>
            <w:vAlign w:val="center"/>
          </w:tcPr>
          <w:p w14:paraId="3C4C2F24" w14:textId="77777777" w:rsidR="00870A08" w:rsidRDefault="003A5418">
            <w:pPr>
              <w:spacing w:line="240" w:lineRule="auto"/>
              <w:ind w:firstLineChars="0" w:firstLine="0"/>
              <w:jc w:val="center"/>
            </w:pPr>
            <w:r>
              <w:rPr>
                <w:rFonts w:hint="eastAsia"/>
              </w:rPr>
              <w:t>R3(AR2220)</w:t>
            </w:r>
          </w:p>
        </w:tc>
        <w:tc>
          <w:tcPr>
            <w:tcW w:w="1706" w:type="dxa"/>
            <w:vAlign w:val="center"/>
          </w:tcPr>
          <w:p w14:paraId="51B94A46" w14:textId="77777777" w:rsidR="00870A08" w:rsidRDefault="003A5418">
            <w:pPr>
              <w:spacing w:line="240" w:lineRule="auto"/>
              <w:ind w:firstLineChars="0" w:firstLine="0"/>
              <w:jc w:val="center"/>
            </w:pPr>
            <w:r>
              <w:rPr>
                <w:rFonts w:hint="eastAsia"/>
              </w:rPr>
              <w:t>GE 0/0/1</w:t>
            </w:r>
          </w:p>
        </w:tc>
        <w:tc>
          <w:tcPr>
            <w:tcW w:w="1882" w:type="dxa"/>
            <w:vAlign w:val="center"/>
          </w:tcPr>
          <w:p w14:paraId="4C63433C" w14:textId="77777777" w:rsidR="00870A08" w:rsidRDefault="003A5418">
            <w:pPr>
              <w:spacing w:line="240" w:lineRule="auto"/>
              <w:ind w:firstLineChars="0" w:firstLine="0"/>
              <w:jc w:val="center"/>
            </w:pPr>
            <w:r>
              <w:rPr>
                <w:rFonts w:hint="eastAsia"/>
              </w:rPr>
              <w:t>172.16.1.2</w:t>
            </w:r>
          </w:p>
        </w:tc>
        <w:tc>
          <w:tcPr>
            <w:tcW w:w="1882" w:type="dxa"/>
            <w:vAlign w:val="center"/>
          </w:tcPr>
          <w:p w14:paraId="17172C8A" w14:textId="77777777" w:rsidR="00870A08" w:rsidRDefault="003A5418">
            <w:pPr>
              <w:spacing w:line="240" w:lineRule="auto"/>
              <w:ind w:firstLineChars="0" w:firstLine="0"/>
              <w:jc w:val="center"/>
            </w:pPr>
            <w:r>
              <w:rPr>
                <w:rFonts w:hint="eastAsia"/>
              </w:rPr>
              <w:t>255.255.255.0</w:t>
            </w:r>
          </w:p>
        </w:tc>
        <w:tc>
          <w:tcPr>
            <w:tcW w:w="1458" w:type="dxa"/>
            <w:vAlign w:val="center"/>
          </w:tcPr>
          <w:p w14:paraId="6F147881" w14:textId="77777777" w:rsidR="00870A08" w:rsidRDefault="003A5418">
            <w:pPr>
              <w:spacing w:line="240" w:lineRule="auto"/>
              <w:ind w:firstLineChars="0" w:firstLine="0"/>
              <w:jc w:val="center"/>
            </w:pPr>
            <w:r>
              <w:rPr>
                <w:rFonts w:hint="eastAsia"/>
              </w:rPr>
              <w:t>N/A</w:t>
            </w:r>
          </w:p>
        </w:tc>
      </w:tr>
      <w:tr w:rsidR="00870A08" w14:paraId="1EF4112C" w14:textId="77777777">
        <w:trPr>
          <w:jc w:val="center"/>
        </w:trPr>
        <w:tc>
          <w:tcPr>
            <w:tcW w:w="1594" w:type="dxa"/>
            <w:vMerge/>
            <w:vAlign w:val="center"/>
          </w:tcPr>
          <w:p w14:paraId="1E10B72F" w14:textId="77777777" w:rsidR="00870A08" w:rsidRDefault="00870A08">
            <w:pPr>
              <w:ind w:firstLineChars="0" w:firstLine="0"/>
              <w:jc w:val="center"/>
            </w:pPr>
          </w:p>
        </w:tc>
        <w:tc>
          <w:tcPr>
            <w:tcW w:w="1706" w:type="dxa"/>
            <w:vAlign w:val="center"/>
          </w:tcPr>
          <w:p w14:paraId="02504864" w14:textId="77777777" w:rsidR="00870A08" w:rsidRDefault="003A5418">
            <w:pPr>
              <w:spacing w:line="240" w:lineRule="auto"/>
              <w:ind w:firstLineChars="0" w:firstLine="0"/>
              <w:jc w:val="center"/>
            </w:pPr>
            <w:r>
              <w:rPr>
                <w:rFonts w:hint="eastAsia"/>
              </w:rPr>
              <w:t>Ethernet 1/0/0</w:t>
            </w:r>
          </w:p>
        </w:tc>
        <w:tc>
          <w:tcPr>
            <w:tcW w:w="1882" w:type="dxa"/>
            <w:vAlign w:val="center"/>
          </w:tcPr>
          <w:p w14:paraId="5CF5CE49" w14:textId="77777777" w:rsidR="00870A08" w:rsidRDefault="003A5418">
            <w:pPr>
              <w:spacing w:line="240" w:lineRule="auto"/>
              <w:ind w:firstLineChars="0" w:firstLine="0"/>
              <w:jc w:val="center"/>
            </w:pPr>
            <w:r>
              <w:rPr>
                <w:rFonts w:hint="eastAsia"/>
              </w:rPr>
              <w:t>192.168.1.254</w:t>
            </w:r>
          </w:p>
        </w:tc>
        <w:tc>
          <w:tcPr>
            <w:tcW w:w="1882" w:type="dxa"/>
            <w:vAlign w:val="center"/>
          </w:tcPr>
          <w:p w14:paraId="5CF7BBEF" w14:textId="77777777" w:rsidR="00870A08" w:rsidRDefault="003A5418">
            <w:pPr>
              <w:spacing w:line="240" w:lineRule="auto"/>
              <w:ind w:firstLineChars="0" w:firstLine="0"/>
              <w:jc w:val="center"/>
            </w:pPr>
            <w:r>
              <w:rPr>
                <w:rFonts w:hint="eastAsia"/>
              </w:rPr>
              <w:t>255.255.255.0</w:t>
            </w:r>
          </w:p>
        </w:tc>
        <w:tc>
          <w:tcPr>
            <w:tcW w:w="1458" w:type="dxa"/>
            <w:vAlign w:val="center"/>
          </w:tcPr>
          <w:p w14:paraId="26F1A282" w14:textId="77777777" w:rsidR="00870A08" w:rsidRDefault="003A5418">
            <w:pPr>
              <w:spacing w:line="240" w:lineRule="auto"/>
              <w:ind w:firstLineChars="0" w:firstLine="0"/>
              <w:jc w:val="center"/>
            </w:pPr>
            <w:r>
              <w:rPr>
                <w:rFonts w:hint="eastAsia"/>
              </w:rPr>
              <w:t>N/A</w:t>
            </w:r>
          </w:p>
        </w:tc>
      </w:tr>
      <w:tr w:rsidR="00870A08" w14:paraId="30AD5D2B" w14:textId="77777777">
        <w:trPr>
          <w:jc w:val="center"/>
        </w:trPr>
        <w:tc>
          <w:tcPr>
            <w:tcW w:w="1594" w:type="dxa"/>
            <w:vAlign w:val="center"/>
          </w:tcPr>
          <w:p w14:paraId="14438474" w14:textId="77777777" w:rsidR="00870A08" w:rsidRDefault="003A5418">
            <w:pPr>
              <w:spacing w:line="240" w:lineRule="auto"/>
              <w:ind w:firstLineChars="0" w:firstLine="0"/>
              <w:jc w:val="center"/>
            </w:pPr>
            <w:r>
              <w:rPr>
                <w:rFonts w:hint="eastAsia"/>
              </w:rPr>
              <w:t>PC-1</w:t>
            </w:r>
          </w:p>
        </w:tc>
        <w:tc>
          <w:tcPr>
            <w:tcW w:w="1706" w:type="dxa"/>
            <w:vAlign w:val="center"/>
          </w:tcPr>
          <w:p w14:paraId="7D3D03D8" w14:textId="77777777" w:rsidR="00870A08" w:rsidRDefault="003A5418">
            <w:pPr>
              <w:spacing w:line="240" w:lineRule="auto"/>
              <w:ind w:firstLineChars="0" w:firstLine="0"/>
              <w:jc w:val="center"/>
            </w:pPr>
            <w:r>
              <w:rPr>
                <w:rFonts w:hint="eastAsia"/>
              </w:rPr>
              <w:t>Ethernet 0/0/1</w:t>
            </w:r>
          </w:p>
        </w:tc>
        <w:tc>
          <w:tcPr>
            <w:tcW w:w="1882" w:type="dxa"/>
            <w:vAlign w:val="center"/>
          </w:tcPr>
          <w:p w14:paraId="28C96E08" w14:textId="77777777" w:rsidR="00870A08" w:rsidRDefault="003A5418">
            <w:pPr>
              <w:spacing w:line="240" w:lineRule="auto"/>
              <w:ind w:firstLineChars="0" w:firstLine="0"/>
              <w:jc w:val="center"/>
            </w:pPr>
            <w:r>
              <w:rPr>
                <w:rFonts w:hint="eastAsia"/>
              </w:rPr>
              <w:t>192.168.2.1</w:t>
            </w:r>
          </w:p>
        </w:tc>
        <w:tc>
          <w:tcPr>
            <w:tcW w:w="1882" w:type="dxa"/>
            <w:vAlign w:val="center"/>
          </w:tcPr>
          <w:p w14:paraId="528EE66C" w14:textId="77777777" w:rsidR="00870A08" w:rsidRDefault="003A5418">
            <w:pPr>
              <w:spacing w:line="240" w:lineRule="auto"/>
              <w:ind w:firstLineChars="0" w:firstLine="0"/>
              <w:jc w:val="center"/>
            </w:pPr>
            <w:r>
              <w:rPr>
                <w:rFonts w:hint="eastAsia"/>
              </w:rPr>
              <w:t>255.255.255.0</w:t>
            </w:r>
          </w:p>
        </w:tc>
        <w:tc>
          <w:tcPr>
            <w:tcW w:w="1458" w:type="dxa"/>
            <w:vAlign w:val="center"/>
          </w:tcPr>
          <w:p w14:paraId="4F2A9BF1" w14:textId="77777777" w:rsidR="00870A08" w:rsidRDefault="003A5418">
            <w:pPr>
              <w:spacing w:line="240" w:lineRule="auto"/>
              <w:ind w:firstLineChars="0" w:firstLine="0"/>
            </w:pPr>
            <w:r>
              <w:rPr>
                <w:rFonts w:hint="eastAsia"/>
              </w:rPr>
              <w:t>192.168.2.254</w:t>
            </w:r>
          </w:p>
        </w:tc>
      </w:tr>
      <w:tr w:rsidR="00870A08" w14:paraId="208856F8" w14:textId="77777777">
        <w:trPr>
          <w:jc w:val="center"/>
        </w:trPr>
        <w:tc>
          <w:tcPr>
            <w:tcW w:w="1594" w:type="dxa"/>
            <w:vAlign w:val="center"/>
          </w:tcPr>
          <w:p w14:paraId="05DC14B0" w14:textId="77777777" w:rsidR="00870A08" w:rsidRDefault="003A5418">
            <w:pPr>
              <w:spacing w:line="240" w:lineRule="auto"/>
              <w:ind w:firstLineChars="0" w:firstLine="0"/>
              <w:jc w:val="center"/>
            </w:pPr>
            <w:r>
              <w:rPr>
                <w:rFonts w:hint="eastAsia"/>
              </w:rPr>
              <w:t>PC-2</w:t>
            </w:r>
          </w:p>
        </w:tc>
        <w:tc>
          <w:tcPr>
            <w:tcW w:w="1706" w:type="dxa"/>
            <w:vAlign w:val="center"/>
          </w:tcPr>
          <w:p w14:paraId="67126426" w14:textId="77777777" w:rsidR="00870A08" w:rsidRDefault="003A5418">
            <w:pPr>
              <w:spacing w:line="240" w:lineRule="auto"/>
              <w:ind w:firstLineChars="0" w:firstLine="0"/>
              <w:jc w:val="center"/>
            </w:pPr>
            <w:r>
              <w:rPr>
                <w:rFonts w:hint="eastAsia"/>
              </w:rPr>
              <w:t>Ethernet 0/0/1</w:t>
            </w:r>
          </w:p>
        </w:tc>
        <w:tc>
          <w:tcPr>
            <w:tcW w:w="1882" w:type="dxa"/>
            <w:vAlign w:val="center"/>
          </w:tcPr>
          <w:p w14:paraId="4798F932" w14:textId="77777777" w:rsidR="00870A08" w:rsidRDefault="003A5418">
            <w:pPr>
              <w:spacing w:line="240" w:lineRule="auto"/>
              <w:ind w:firstLineChars="0" w:firstLine="0"/>
              <w:jc w:val="center"/>
            </w:pPr>
            <w:r>
              <w:rPr>
                <w:rFonts w:hint="eastAsia"/>
              </w:rPr>
              <w:t>192.168.1.1</w:t>
            </w:r>
          </w:p>
        </w:tc>
        <w:tc>
          <w:tcPr>
            <w:tcW w:w="1882" w:type="dxa"/>
            <w:vAlign w:val="center"/>
          </w:tcPr>
          <w:p w14:paraId="529CC283" w14:textId="77777777" w:rsidR="00870A08" w:rsidRDefault="003A5418">
            <w:pPr>
              <w:spacing w:line="240" w:lineRule="auto"/>
              <w:ind w:firstLineChars="0" w:firstLine="0"/>
              <w:jc w:val="center"/>
            </w:pPr>
            <w:r>
              <w:rPr>
                <w:rFonts w:hint="eastAsia"/>
              </w:rPr>
              <w:t>255.255.255.0</w:t>
            </w:r>
          </w:p>
        </w:tc>
        <w:tc>
          <w:tcPr>
            <w:tcW w:w="1458" w:type="dxa"/>
            <w:vAlign w:val="center"/>
          </w:tcPr>
          <w:p w14:paraId="62DF0324" w14:textId="77777777" w:rsidR="00870A08" w:rsidRDefault="003A5418">
            <w:pPr>
              <w:spacing w:line="240" w:lineRule="auto"/>
              <w:ind w:firstLineChars="0" w:firstLine="0"/>
            </w:pPr>
            <w:r>
              <w:rPr>
                <w:rFonts w:hint="eastAsia"/>
              </w:rPr>
              <w:t>192.168.1.254</w:t>
            </w:r>
          </w:p>
        </w:tc>
      </w:tr>
    </w:tbl>
    <w:p w14:paraId="297D283C" w14:textId="77777777" w:rsidR="00870A08" w:rsidRDefault="003A5418">
      <w:pPr>
        <w:pStyle w:val="10"/>
      </w:pPr>
      <w:r>
        <w:rPr>
          <w:rFonts w:hint="eastAsia"/>
        </w:rPr>
        <w:t>实验步骤</w:t>
      </w:r>
    </w:p>
    <w:p w14:paraId="417D4BDB" w14:textId="77777777" w:rsidR="00870A08" w:rsidRDefault="003A5418">
      <w:pPr>
        <w:pStyle w:val="2"/>
        <w:numPr>
          <w:ilvl w:val="0"/>
          <w:numId w:val="35"/>
        </w:numPr>
        <w:ind w:left="426" w:hanging="426"/>
      </w:pPr>
      <w:r>
        <w:rPr>
          <w:rFonts w:hint="eastAsia"/>
        </w:rPr>
        <w:t>基本配置</w:t>
      </w:r>
    </w:p>
    <w:p w14:paraId="7ED3E406" w14:textId="77777777" w:rsidR="00870A08" w:rsidRDefault="003A5418">
      <w:pPr>
        <w:ind w:firstLine="420"/>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21DFC7B9" w14:textId="77777777" w:rsidR="00870A08" w:rsidRDefault="003A5418">
      <w:pPr>
        <w:pStyle w:val="aff6"/>
      </w:pPr>
      <w:r>
        <w:t>[R</w:t>
      </w:r>
      <w:proofErr w:type="gramStart"/>
      <w:r>
        <w:t>1]ping</w:t>
      </w:r>
      <w:proofErr w:type="gramEnd"/>
      <w:r>
        <w:t xml:space="preserve"> -c 1 172.16.1.2</w:t>
      </w:r>
    </w:p>
    <w:p w14:paraId="20FDBC55" w14:textId="77777777" w:rsidR="00870A08" w:rsidRDefault="003A5418">
      <w:pPr>
        <w:pStyle w:val="aff6"/>
      </w:pPr>
      <w:r>
        <w:t xml:space="preserve">  PING 172.16.1.2: </w:t>
      </w:r>
      <w:proofErr w:type="gramStart"/>
      <w:r>
        <w:t>56  data</w:t>
      </w:r>
      <w:proofErr w:type="gramEnd"/>
      <w:r>
        <w:t xml:space="preserve"> bytes, press CTRL_C to break</w:t>
      </w:r>
    </w:p>
    <w:p w14:paraId="412EBE3A" w14:textId="77777777" w:rsidR="00870A08" w:rsidRDefault="003A5418">
      <w:pPr>
        <w:pStyle w:val="aff6"/>
      </w:pPr>
      <w:r>
        <w:t xml:space="preserve">    Reply from 172.16.1.2: bytes=56 Sequence=1 </w:t>
      </w:r>
      <w:proofErr w:type="spellStart"/>
      <w:r>
        <w:t>ttl</w:t>
      </w:r>
      <w:proofErr w:type="spellEnd"/>
      <w:r>
        <w:t xml:space="preserve">=255 time=80 </w:t>
      </w:r>
      <w:proofErr w:type="spellStart"/>
      <w:r>
        <w:t>ms</w:t>
      </w:r>
      <w:proofErr w:type="spellEnd"/>
    </w:p>
    <w:p w14:paraId="39449D7F" w14:textId="77777777" w:rsidR="00870A08" w:rsidRDefault="003A5418">
      <w:pPr>
        <w:pStyle w:val="aff6"/>
      </w:pPr>
      <w:r>
        <w:t xml:space="preserve">  --- 172.16.1.2 ping statistics ---</w:t>
      </w:r>
    </w:p>
    <w:p w14:paraId="185AF698" w14:textId="77777777" w:rsidR="00870A08" w:rsidRDefault="003A5418">
      <w:pPr>
        <w:pStyle w:val="aff6"/>
      </w:pPr>
      <w:r>
        <w:t xml:space="preserve">    1 packet(s) transmitted</w:t>
      </w:r>
    </w:p>
    <w:p w14:paraId="74B2D672" w14:textId="77777777" w:rsidR="00870A08" w:rsidRDefault="003A5418">
      <w:pPr>
        <w:pStyle w:val="aff6"/>
      </w:pPr>
      <w:r>
        <w:t xml:space="preserve">    1 packet(s) received</w:t>
      </w:r>
    </w:p>
    <w:p w14:paraId="0BD9BA38" w14:textId="77777777" w:rsidR="00870A08" w:rsidRDefault="003A5418">
      <w:pPr>
        <w:pStyle w:val="aff6"/>
      </w:pPr>
      <w:r>
        <w:t xml:space="preserve">    0.00% packet loss</w:t>
      </w:r>
    </w:p>
    <w:p w14:paraId="3AC9B1EA" w14:textId="77777777" w:rsidR="00870A08" w:rsidRDefault="003A5418">
      <w:pPr>
        <w:pStyle w:val="aff6"/>
        <w:ind w:firstLine="360"/>
      </w:pPr>
      <w:r>
        <w:t xml:space="preserve">round-trip min/avg/max = 80/80/80 </w:t>
      </w:r>
      <w:proofErr w:type="spellStart"/>
      <w:r>
        <w:t>ms</w:t>
      </w:r>
      <w:proofErr w:type="spellEnd"/>
    </w:p>
    <w:p w14:paraId="66BB20FE" w14:textId="77777777" w:rsidR="00870A08" w:rsidRDefault="00870A08">
      <w:pPr>
        <w:pStyle w:val="aff6"/>
        <w:ind w:firstLine="360"/>
      </w:pPr>
    </w:p>
    <w:p w14:paraId="33ED98F3" w14:textId="77777777" w:rsidR="00870A08" w:rsidRDefault="003A5418">
      <w:pPr>
        <w:ind w:firstLine="420"/>
        <w:jc w:val="left"/>
      </w:pPr>
      <w:r>
        <w:rPr>
          <w:rFonts w:hint="eastAsia"/>
        </w:rPr>
        <w:t>其余直连网段的连通性测试省略。</w:t>
      </w:r>
    </w:p>
    <w:p w14:paraId="3D11729A" w14:textId="77777777" w:rsidR="00870A08" w:rsidRDefault="003A5418">
      <w:pPr>
        <w:pStyle w:val="2"/>
        <w:numPr>
          <w:ilvl w:val="0"/>
          <w:numId w:val="35"/>
        </w:numPr>
        <w:ind w:left="426" w:hanging="426"/>
        <w:rPr>
          <w:rFonts w:ascii="微软雅黑" w:hAnsi="微软雅黑"/>
        </w:rPr>
      </w:pPr>
      <w:r>
        <w:rPr>
          <w:rFonts w:ascii="微软雅黑" w:hAnsi="微软雅黑" w:hint="eastAsia"/>
        </w:rPr>
        <w:lastRenderedPageBreak/>
        <w:t>搭建RIP网络</w:t>
      </w:r>
    </w:p>
    <w:p w14:paraId="61664CFE" w14:textId="77777777" w:rsidR="00870A08" w:rsidRDefault="003A5418">
      <w:pPr>
        <w:ind w:firstLineChars="202" w:firstLine="424"/>
      </w:pPr>
      <w:r>
        <w:rPr>
          <w:rFonts w:hint="eastAsia"/>
        </w:rPr>
        <w:t>根据公司组网拓扑图，在</w:t>
      </w:r>
      <w:r>
        <w:rPr>
          <w:rFonts w:hint="eastAsia"/>
        </w:rPr>
        <w:t>R1</w:t>
      </w:r>
      <w:r>
        <w:rPr>
          <w:rFonts w:hint="eastAsia"/>
        </w:rPr>
        <w:t>，</w:t>
      </w:r>
      <w:r>
        <w:rPr>
          <w:rFonts w:hint="eastAsia"/>
        </w:rPr>
        <w:t>R2</w:t>
      </w:r>
      <w:r>
        <w:rPr>
          <w:rFonts w:hint="eastAsia"/>
        </w:rPr>
        <w:t>，</w:t>
      </w:r>
      <w:r>
        <w:rPr>
          <w:rFonts w:hint="eastAsia"/>
        </w:rPr>
        <w:t>R3</w:t>
      </w:r>
      <w:r>
        <w:rPr>
          <w:rFonts w:hint="eastAsia"/>
        </w:rPr>
        <w:t>上配置</w:t>
      </w:r>
      <w:r>
        <w:rPr>
          <w:rFonts w:hint="eastAsia"/>
        </w:rPr>
        <w:t>RIP</w:t>
      </w:r>
      <w:r>
        <w:rPr>
          <w:rFonts w:hint="eastAsia"/>
        </w:rPr>
        <w:t>协议，并将相应网段通告进</w:t>
      </w:r>
      <w:r>
        <w:rPr>
          <w:rFonts w:hint="eastAsia"/>
        </w:rPr>
        <w:t>RIP</w:t>
      </w:r>
      <w:r>
        <w:rPr>
          <w:rFonts w:hint="eastAsia"/>
        </w:rPr>
        <w:t>协议中。</w:t>
      </w:r>
    </w:p>
    <w:p w14:paraId="2CA49E51" w14:textId="77777777" w:rsidR="00870A08" w:rsidRDefault="003A5418">
      <w:pPr>
        <w:pStyle w:val="aff6"/>
      </w:pPr>
      <w:r>
        <w:t>[R</w:t>
      </w:r>
      <w:proofErr w:type="gramStart"/>
      <w:r>
        <w:t>1]rip</w:t>
      </w:r>
      <w:proofErr w:type="gramEnd"/>
      <w:r>
        <w:t xml:space="preserve"> 1</w:t>
      </w:r>
    </w:p>
    <w:p w14:paraId="425A4E6F" w14:textId="77777777" w:rsidR="00870A08" w:rsidRDefault="003A5418">
      <w:pPr>
        <w:pStyle w:val="aff6"/>
      </w:pPr>
      <w:r>
        <w:t>[R1-rip-</w:t>
      </w:r>
      <w:proofErr w:type="gramStart"/>
      <w:r>
        <w:t>1]version</w:t>
      </w:r>
      <w:proofErr w:type="gramEnd"/>
      <w:r>
        <w:t xml:space="preserve"> 2</w:t>
      </w:r>
    </w:p>
    <w:p w14:paraId="1D7FDD54" w14:textId="77777777" w:rsidR="00870A08" w:rsidRDefault="003A5418">
      <w:pPr>
        <w:pStyle w:val="aff6"/>
      </w:pPr>
      <w:r>
        <w:t>[R1-rip-</w:t>
      </w:r>
      <w:proofErr w:type="gramStart"/>
      <w:r>
        <w:t>1]network</w:t>
      </w:r>
      <w:proofErr w:type="gramEnd"/>
      <w:r>
        <w:t xml:space="preserve"> 172.16.0.0</w:t>
      </w:r>
    </w:p>
    <w:p w14:paraId="4D5AB3A9" w14:textId="77777777" w:rsidR="00870A08" w:rsidRDefault="00870A08">
      <w:pPr>
        <w:pStyle w:val="aff6"/>
      </w:pPr>
    </w:p>
    <w:p w14:paraId="2BAB3390" w14:textId="77777777" w:rsidR="00870A08" w:rsidRDefault="003A5418">
      <w:pPr>
        <w:pStyle w:val="aff6"/>
      </w:pPr>
      <w:r>
        <w:t>[R</w:t>
      </w:r>
      <w:proofErr w:type="gramStart"/>
      <w:r>
        <w:t>2]rip</w:t>
      </w:r>
      <w:proofErr w:type="gramEnd"/>
      <w:r>
        <w:t xml:space="preserve"> 1</w:t>
      </w:r>
    </w:p>
    <w:p w14:paraId="61E5D4A2" w14:textId="77777777" w:rsidR="00870A08" w:rsidRDefault="003A5418">
      <w:pPr>
        <w:pStyle w:val="aff6"/>
      </w:pPr>
      <w:r>
        <w:t>[R2-rip-</w:t>
      </w:r>
      <w:proofErr w:type="gramStart"/>
      <w:r>
        <w:t>1]version</w:t>
      </w:r>
      <w:proofErr w:type="gramEnd"/>
      <w:r>
        <w:t xml:space="preserve"> 2</w:t>
      </w:r>
    </w:p>
    <w:p w14:paraId="491B22F8" w14:textId="77777777" w:rsidR="00870A08" w:rsidRDefault="003A5418">
      <w:pPr>
        <w:pStyle w:val="aff6"/>
      </w:pPr>
      <w:r>
        <w:t>[R2-rip-</w:t>
      </w:r>
      <w:proofErr w:type="gramStart"/>
      <w:r>
        <w:t>1]network</w:t>
      </w:r>
      <w:proofErr w:type="gramEnd"/>
      <w:r>
        <w:t xml:space="preserve"> 192.168.2.0</w:t>
      </w:r>
    </w:p>
    <w:p w14:paraId="31194EF3" w14:textId="77777777" w:rsidR="00870A08" w:rsidRDefault="003A5418">
      <w:pPr>
        <w:pStyle w:val="aff6"/>
      </w:pPr>
      <w:r>
        <w:t>[R2-rip-</w:t>
      </w:r>
      <w:proofErr w:type="gramStart"/>
      <w:r>
        <w:t>1]network</w:t>
      </w:r>
      <w:proofErr w:type="gramEnd"/>
      <w:r>
        <w:t xml:space="preserve"> 172.16.0.0</w:t>
      </w:r>
    </w:p>
    <w:p w14:paraId="32F6855D" w14:textId="77777777" w:rsidR="00870A08" w:rsidRDefault="00870A08">
      <w:pPr>
        <w:pStyle w:val="aff6"/>
      </w:pPr>
    </w:p>
    <w:p w14:paraId="36670665" w14:textId="77777777" w:rsidR="00870A08" w:rsidRDefault="003A5418">
      <w:pPr>
        <w:pStyle w:val="aff6"/>
      </w:pPr>
      <w:r>
        <w:t>[R</w:t>
      </w:r>
      <w:proofErr w:type="gramStart"/>
      <w:r>
        <w:t>3]rip</w:t>
      </w:r>
      <w:proofErr w:type="gramEnd"/>
      <w:r>
        <w:t xml:space="preserve"> 1</w:t>
      </w:r>
    </w:p>
    <w:p w14:paraId="296D20B7" w14:textId="77777777" w:rsidR="00870A08" w:rsidRDefault="003A5418">
      <w:pPr>
        <w:pStyle w:val="aff6"/>
      </w:pPr>
      <w:r>
        <w:t>[R3-rip-</w:t>
      </w:r>
      <w:proofErr w:type="gramStart"/>
      <w:r>
        <w:t>1]version</w:t>
      </w:r>
      <w:proofErr w:type="gramEnd"/>
      <w:r>
        <w:t xml:space="preserve"> 2</w:t>
      </w:r>
    </w:p>
    <w:p w14:paraId="5A8CE605" w14:textId="77777777" w:rsidR="00870A08" w:rsidRDefault="003A5418">
      <w:pPr>
        <w:pStyle w:val="aff6"/>
      </w:pPr>
      <w:r>
        <w:t>[R3-rip-</w:t>
      </w:r>
      <w:proofErr w:type="gramStart"/>
      <w:r>
        <w:t>1]network</w:t>
      </w:r>
      <w:proofErr w:type="gramEnd"/>
      <w:r>
        <w:t xml:space="preserve"> 172.16.0.0</w:t>
      </w:r>
    </w:p>
    <w:p w14:paraId="6A6129FA" w14:textId="77777777" w:rsidR="00870A08" w:rsidRDefault="003A5418">
      <w:pPr>
        <w:pStyle w:val="aff6"/>
      </w:pPr>
      <w:r>
        <w:t>[R3-rip-</w:t>
      </w:r>
      <w:proofErr w:type="gramStart"/>
      <w:r>
        <w:t>1]network</w:t>
      </w:r>
      <w:proofErr w:type="gramEnd"/>
      <w:r>
        <w:t xml:space="preserve"> 192.168.1.0</w:t>
      </w:r>
    </w:p>
    <w:p w14:paraId="2C9445B2" w14:textId="77777777" w:rsidR="00870A08" w:rsidRDefault="00870A08">
      <w:pPr>
        <w:pStyle w:val="aff6"/>
      </w:pPr>
    </w:p>
    <w:p w14:paraId="4F428A64" w14:textId="77777777" w:rsidR="00870A08" w:rsidRDefault="003A5418">
      <w:pPr>
        <w:ind w:firstLine="420"/>
      </w:pPr>
      <w:r>
        <w:rPr>
          <w:rFonts w:hint="eastAsia"/>
        </w:rPr>
        <w:t>配置完成后，查看</w:t>
      </w:r>
      <w:r>
        <w:rPr>
          <w:rFonts w:hint="eastAsia"/>
        </w:rPr>
        <w:t>R1</w:t>
      </w:r>
      <w:r>
        <w:rPr>
          <w:rFonts w:hint="eastAsia"/>
        </w:rPr>
        <w:t>的路由表。</w:t>
      </w:r>
    </w:p>
    <w:p w14:paraId="46C3F82B"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67145B4A" w14:textId="77777777" w:rsidR="00870A08" w:rsidRDefault="003A5418">
      <w:pPr>
        <w:pStyle w:val="aff6"/>
      </w:pPr>
      <w:r>
        <w:t>Route Flags: R - relay, D - download to fib</w:t>
      </w:r>
    </w:p>
    <w:p w14:paraId="12FF25A3" w14:textId="77777777" w:rsidR="00870A08" w:rsidRDefault="003A5418">
      <w:pPr>
        <w:pStyle w:val="aff6"/>
      </w:pPr>
      <w:r>
        <w:t>---------------------------------------------------------------------------</w:t>
      </w:r>
    </w:p>
    <w:p w14:paraId="6153AC70" w14:textId="77777777" w:rsidR="00870A08" w:rsidRDefault="003A5418">
      <w:pPr>
        <w:pStyle w:val="aff6"/>
      </w:pPr>
      <w:r>
        <w:t>Routing Tables: Public</w:t>
      </w:r>
    </w:p>
    <w:p w14:paraId="620B36CD" w14:textId="77777777" w:rsidR="00870A08" w:rsidRDefault="003A5418">
      <w:pPr>
        <w:pStyle w:val="aff6"/>
      </w:pPr>
      <w:r>
        <w:t xml:space="preserve">         </w:t>
      </w:r>
      <w:proofErr w:type="gramStart"/>
      <w:r>
        <w:t>Destinations :</w:t>
      </w:r>
      <w:proofErr w:type="gramEnd"/>
      <w:r>
        <w:t xml:space="preserve"> 8        Routes : 8        </w:t>
      </w:r>
    </w:p>
    <w:p w14:paraId="634248D0"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00F03473" w14:textId="77777777" w:rsidR="00870A08" w:rsidRDefault="003A5418">
      <w:pPr>
        <w:pStyle w:val="aff6"/>
      </w:pPr>
      <w:r>
        <w:t xml:space="preserve">      127.0.0.0/8   </w:t>
      </w:r>
      <w:proofErr w:type="gramStart"/>
      <w:r>
        <w:t>Direct  0</w:t>
      </w:r>
      <w:proofErr w:type="gramEnd"/>
      <w:r>
        <w:t xml:space="preserve">    0           D   127.0.0.1       InLoopBack0</w:t>
      </w:r>
    </w:p>
    <w:p w14:paraId="1A18CDF0" w14:textId="77777777" w:rsidR="00870A08" w:rsidRDefault="003A5418">
      <w:pPr>
        <w:pStyle w:val="aff6"/>
      </w:pPr>
      <w:r>
        <w:t xml:space="preserve">      127.0.0.1/</w:t>
      </w:r>
      <w:proofErr w:type="gramStart"/>
      <w:r>
        <w:t>32  Direct</w:t>
      </w:r>
      <w:proofErr w:type="gramEnd"/>
      <w:r>
        <w:t xml:space="preserve">  0    0           D   127.0.0.1       InLoopBack0</w:t>
      </w:r>
    </w:p>
    <w:p w14:paraId="44A11F78" w14:textId="77777777" w:rsidR="00870A08" w:rsidRDefault="003A5418">
      <w:pPr>
        <w:pStyle w:val="aff6"/>
      </w:pPr>
      <w:r>
        <w:t xml:space="preserve">     172.16.1.0/</w:t>
      </w:r>
      <w:proofErr w:type="gramStart"/>
      <w:r>
        <w:t>24  Direct</w:t>
      </w:r>
      <w:proofErr w:type="gramEnd"/>
      <w:r>
        <w:t xml:space="preserve">  0    0           D   172.16.1.1  GigabitEthernet0/0/0</w:t>
      </w:r>
    </w:p>
    <w:p w14:paraId="7441152C" w14:textId="77777777" w:rsidR="00870A08" w:rsidRDefault="003A5418">
      <w:pPr>
        <w:pStyle w:val="aff6"/>
      </w:pPr>
      <w:r>
        <w:lastRenderedPageBreak/>
        <w:t xml:space="preserve">     172.16.1.1/</w:t>
      </w:r>
      <w:proofErr w:type="gramStart"/>
      <w:r>
        <w:t>32  Direct</w:t>
      </w:r>
      <w:proofErr w:type="gramEnd"/>
      <w:r>
        <w:t xml:space="preserve">  0    0           D   127.0.0.1   GigabitEthernet0/0/0</w:t>
      </w:r>
    </w:p>
    <w:p w14:paraId="7FD62195" w14:textId="77777777" w:rsidR="00870A08" w:rsidRDefault="003A5418">
      <w:pPr>
        <w:pStyle w:val="aff6"/>
      </w:pPr>
      <w:r>
        <w:t xml:space="preserve">     172.16.2.0/</w:t>
      </w:r>
      <w:proofErr w:type="gramStart"/>
      <w:r>
        <w:t>24  Direct</w:t>
      </w:r>
      <w:proofErr w:type="gramEnd"/>
      <w:r>
        <w:t xml:space="preserve">  0    0           D   172.16.2.1  GigabitEthernet0/0/2</w:t>
      </w:r>
    </w:p>
    <w:p w14:paraId="54D340D9" w14:textId="77777777" w:rsidR="00870A08" w:rsidRDefault="003A5418">
      <w:pPr>
        <w:pStyle w:val="aff6"/>
      </w:pPr>
      <w:r>
        <w:t xml:space="preserve">     172.16.2.1/</w:t>
      </w:r>
      <w:proofErr w:type="gramStart"/>
      <w:r>
        <w:t>32  Direct</w:t>
      </w:r>
      <w:proofErr w:type="gramEnd"/>
      <w:r>
        <w:t xml:space="preserve">  0    0           D   127.0.0.1   GigabitEthernet0/0/2</w:t>
      </w:r>
    </w:p>
    <w:p w14:paraId="476B9814" w14:textId="77777777" w:rsidR="00870A08" w:rsidRDefault="003A5418">
      <w:pPr>
        <w:pStyle w:val="aff6"/>
      </w:pPr>
      <w:r>
        <w:t xml:space="preserve">    </w:t>
      </w:r>
      <w:r>
        <w:rPr>
          <w:shd w:val="pct10" w:color="auto" w:fill="FFFFFF"/>
        </w:rPr>
        <w:t>192.168.1.0/</w:t>
      </w:r>
      <w:proofErr w:type="gramStart"/>
      <w:r>
        <w:rPr>
          <w:shd w:val="pct10" w:color="auto" w:fill="FFFFFF"/>
        </w:rPr>
        <w:t>24  RIP</w:t>
      </w:r>
      <w:proofErr w:type="gramEnd"/>
      <w:r>
        <w:rPr>
          <w:shd w:val="pct10" w:color="auto" w:fill="FFFFFF"/>
        </w:rPr>
        <w:t xml:space="preserve">     100  1           D   172.16.1.2  GigabitEthernet0/0/0</w:t>
      </w:r>
    </w:p>
    <w:p w14:paraId="05B6098A" w14:textId="77777777" w:rsidR="00870A08" w:rsidRDefault="003A5418">
      <w:pPr>
        <w:pStyle w:val="aff6"/>
      </w:pPr>
      <w:r>
        <w:t xml:space="preserve">    </w:t>
      </w:r>
      <w:r>
        <w:rPr>
          <w:shd w:val="pct10" w:color="auto" w:fill="FFFFFF"/>
        </w:rPr>
        <w:t>192.168.2.0/</w:t>
      </w:r>
      <w:proofErr w:type="gramStart"/>
      <w:r>
        <w:rPr>
          <w:shd w:val="pct10" w:color="auto" w:fill="FFFFFF"/>
        </w:rPr>
        <w:t>24  RIP</w:t>
      </w:r>
      <w:proofErr w:type="gramEnd"/>
      <w:r>
        <w:rPr>
          <w:shd w:val="pct10" w:color="auto" w:fill="FFFFFF"/>
        </w:rPr>
        <w:t xml:space="preserve">     100  1           D   172.16.2.2  GigabitEthernet0/0/2</w:t>
      </w:r>
    </w:p>
    <w:p w14:paraId="3398B78B" w14:textId="77777777" w:rsidR="00870A08" w:rsidRDefault="00870A08">
      <w:pPr>
        <w:ind w:firstLineChars="0" w:firstLine="0"/>
        <w:rPr>
          <w:rFonts w:ascii="微软雅黑" w:hAnsi="微软雅黑"/>
          <w:sz w:val="18"/>
          <w:szCs w:val="18"/>
        </w:rPr>
      </w:pPr>
    </w:p>
    <w:p w14:paraId="04C6231F" w14:textId="77777777" w:rsidR="00870A08" w:rsidRDefault="003A5418">
      <w:pPr>
        <w:ind w:firstLine="420"/>
        <w:rPr>
          <w:shd w:val="pct10" w:color="auto" w:fill="FFFFFF"/>
        </w:rPr>
      </w:pPr>
      <w:r>
        <w:rPr>
          <w:rFonts w:hint="eastAsia"/>
        </w:rPr>
        <w:t>可以观察到，</w:t>
      </w:r>
      <w:r>
        <w:rPr>
          <w:rFonts w:hint="eastAsia"/>
        </w:rPr>
        <w:t>R1</w:t>
      </w:r>
      <w:r>
        <w:rPr>
          <w:rFonts w:hint="eastAsia"/>
        </w:rPr>
        <w:t>已经正常获取到了</w:t>
      </w:r>
      <w:r>
        <w:rPr>
          <w:rFonts w:hint="eastAsia"/>
        </w:rPr>
        <w:t>PC-1</w:t>
      </w:r>
      <w:r>
        <w:rPr>
          <w:rFonts w:hint="eastAsia"/>
        </w:rPr>
        <w:t>与</w:t>
      </w:r>
      <w:r>
        <w:rPr>
          <w:rFonts w:hint="eastAsia"/>
        </w:rPr>
        <w:t>PC-2</w:t>
      </w:r>
      <w:proofErr w:type="gramStart"/>
      <w:r>
        <w:rPr>
          <w:rFonts w:hint="eastAsia"/>
        </w:rPr>
        <w:t>所在网</w:t>
      </w:r>
      <w:proofErr w:type="gramEnd"/>
      <w:r>
        <w:rPr>
          <w:rFonts w:hint="eastAsia"/>
        </w:rPr>
        <w:t>段的</w:t>
      </w:r>
      <w:r>
        <w:rPr>
          <w:rFonts w:hint="eastAsia"/>
        </w:rPr>
        <w:t>RIP</w:t>
      </w:r>
      <w:r>
        <w:rPr>
          <w:rFonts w:hint="eastAsia"/>
        </w:rPr>
        <w:t>路由信息。</w:t>
      </w:r>
      <w:r>
        <w:rPr>
          <w:rFonts w:hint="eastAsia"/>
        </w:rPr>
        <w:t>R2</w:t>
      </w:r>
      <w:r>
        <w:rPr>
          <w:rFonts w:hint="eastAsia"/>
        </w:rPr>
        <w:t>，</w:t>
      </w:r>
      <w:r>
        <w:rPr>
          <w:rFonts w:hint="eastAsia"/>
        </w:rPr>
        <w:t>R3</w:t>
      </w:r>
      <w:r>
        <w:rPr>
          <w:rFonts w:hint="eastAsia"/>
        </w:rPr>
        <w:t>上的查看省略。</w:t>
      </w:r>
    </w:p>
    <w:p w14:paraId="403E04A6" w14:textId="77777777" w:rsidR="00870A08" w:rsidRDefault="003A5418">
      <w:pPr>
        <w:pStyle w:val="2"/>
        <w:numPr>
          <w:ilvl w:val="0"/>
          <w:numId w:val="35"/>
        </w:numPr>
        <w:ind w:left="426" w:hanging="426"/>
        <w:rPr>
          <w:rFonts w:ascii="微软雅黑" w:hAnsi="微软雅黑"/>
        </w:rPr>
      </w:pPr>
      <w:r>
        <w:rPr>
          <w:rFonts w:ascii="微软雅黑" w:hAnsi="微软雅黑" w:hint="eastAsia"/>
        </w:rPr>
        <w:t>验证触发更新</w:t>
      </w:r>
    </w:p>
    <w:p w14:paraId="26452A79" w14:textId="77777777" w:rsidR="00870A08" w:rsidRDefault="003A5418">
      <w:pPr>
        <w:ind w:firstLine="420"/>
      </w:pPr>
      <w:r>
        <w:rPr>
          <w:rFonts w:hint="eastAsia"/>
        </w:rPr>
        <w:t>断掉</w:t>
      </w:r>
      <w:r>
        <w:rPr>
          <w:rFonts w:hint="eastAsia"/>
        </w:rPr>
        <w:t>R3</w:t>
      </w:r>
      <w:r>
        <w:rPr>
          <w:rFonts w:hint="eastAsia"/>
        </w:rPr>
        <w:t>与</w:t>
      </w:r>
      <w:r>
        <w:rPr>
          <w:rFonts w:hint="eastAsia"/>
        </w:rPr>
        <w:t>S1</w:t>
      </w:r>
      <w:r>
        <w:rPr>
          <w:rFonts w:hint="eastAsia"/>
        </w:rPr>
        <w:t>之间的链路（在模拟器上直接删除该链路）。</w:t>
      </w:r>
    </w:p>
    <w:p w14:paraId="467B3973" w14:textId="77777777" w:rsidR="00870A08" w:rsidRDefault="003A5418">
      <w:pPr>
        <w:ind w:firstLine="420"/>
      </w:pPr>
      <w:r>
        <w:rPr>
          <w:rFonts w:hint="eastAsia"/>
        </w:rPr>
        <w:t>查看</w:t>
      </w:r>
      <w:r>
        <w:rPr>
          <w:rFonts w:hint="eastAsia"/>
        </w:rPr>
        <w:t>R2</w:t>
      </w:r>
      <w:r>
        <w:rPr>
          <w:rFonts w:hint="eastAsia"/>
        </w:rPr>
        <w:t>的路由表。</w:t>
      </w:r>
    </w:p>
    <w:p w14:paraId="0057D449"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w:t>
      </w:r>
    </w:p>
    <w:p w14:paraId="4477B063" w14:textId="77777777" w:rsidR="00870A08" w:rsidRDefault="003A5418">
      <w:pPr>
        <w:pStyle w:val="aff6"/>
      </w:pPr>
      <w:r>
        <w:t>Route Flags: R - relay, D - download to fib</w:t>
      </w:r>
    </w:p>
    <w:p w14:paraId="3EB6A4D3" w14:textId="77777777" w:rsidR="00870A08" w:rsidRDefault="003A5418">
      <w:pPr>
        <w:pStyle w:val="aff6"/>
      </w:pPr>
      <w:r>
        <w:t>---------------------------------------------------------------------------</w:t>
      </w:r>
    </w:p>
    <w:p w14:paraId="7FDE193A" w14:textId="77777777" w:rsidR="00870A08" w:rsidRDefault="003A5418">
      <w:pPr>
        <w:pStyle w:val="aff6"/>
      </w:pPr>
      <w:r>
        <w:t>Routing Tables: Public</w:t>
      </w:r>
    </w:p>
    <w:p w14:paraId="067AB977" w14:textId="77777777" w:rsidR="00870A08" w:rsidRDefault="003A5418">
      <w:pPr>
        <w:pStyle w:val="aff6"/>
      </w:pPr>
      <w:r>
        <w:t xml:space="preserve">         </w:t>
      </w:r>
      <w:proofErr w:type="gramStart"/>
      <w:r>
        <w:t>Destinations :</w:t>
      </w:r>
      <w:proofErr w:type="gramEnd"/>
      <w:r>
        <w:t xml:space="preserve"> 8        Routes : 8        </w:t>
      </w:r>
    </w:p>
    <w:p w14:paraId="2D29B33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3CD2C88" w14:textId="77777777" w:rsidR="00870A08" w:rsidRDefault="003A5418">
      <w:pPr>
        <w:pStyle w:val="aff6"/>
      </w:pPr>
      <w:r>
        <w:t xml:space="preserve">  127.0.0.0/8   </w:t>
      </w:r>
      <w:r>
        <w:rPr>
          <w:rFonts w:hint="eastAsia"/>
        </w:rPr>
        <w:t xml:space="preserve">   </w:t>
      </w:r>
      <w:proofErr w:type="gramStart"/>
      <w:r>
        <w:t>Direct  0</w:t>
      </w:r>
      <w:proofErr w:type="gramEnd"/>
      <w:r>
        <w:t xml:space="preserve">    0           D   127.0.0.1       InLoopBack0</w:t>
      </w:r>
    </w:p>
    <w:p w14:paraId="6132384B"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InLoopBack0</w:t>
      </w:r>
    </w:p>
    <w:p w14:paraId="5EA67BBF" w14:textId="77777777" w:rsidR="00870A08" w:rsidRDefault="003A5418">
      <w:pPr>
        <w:pStyle w:val="aff6"/>
      </w:pPr>
      <w:r>
        <w:t xml:space="preserve">  172.16.1.0/24  </w:t>
      </w:r>
      <w:r>
        <w:rPr>
          <w:rFonts w:hint="eastAsia"/>
        </w:rPr>
        <w:t xml:space="preserve">  </w:t>
      </w:r>
      <w:r>
        <w:t xml:space="preserve">RIP     </w:t>
      </w:r>
      <w:proofErr w:type="gramStart"/>
      <w:r>
        <w:t>100  1</w:t>
      </w:r>
      <w:proofErr w:type="gramEnd"/>
      <w:r>
        <w:t xml:space="preserve">           D   172.16.2.1   GigabitEthernet0/0/1</w:t>
      </w:r>
    </w:p>
    <w:p w14:paraId="33E63ACF" w14:textId="77777777" w:rsidR="00870A08" w:rsidRDefault="003A5418">
      <w:pPr>
        <w:pStyle w:val="aff6"/>
      </w:pPr>
      <w:r>
        <w:t xml:space="preserve">  172.16.2.0/24  </w:t>
      </w:r>
      <w:r>
        <w:rPr>
          <w:rFonts w:hint="eastAsia"/>
        </w:rPr>
        <w:t xml:space="preserve">  </w:t>
      </w:r>
      <w:proofErr w:type="gramStart"/>
      <w:r>
        <w:t>Direct  0</w:t>
      </w:r>
      <w:proofErr w:type="gramEnd"/>
      <w:r>
        <w:t xml:space="preserve">    0           D   172.16.2.2   GigabitEthernet0/0/1</w:t>
      </w:r>
    </w:p>
    <w:p w14:paraId="226AEAAC" w14:textId="77777777" w:rsidR="00870A08" w:rsidRDefault="003A5418">
      <w:pPr>
        <w:pStyle w:val="aff6"/>
      </w:pPr>
      <w:r>
        <w:t xml:space="preserve">  172.16.2.2/32  </w:t>
      </w:r>
      <w:r>
        <w:rPr>
          <w:rFonts w:hint="eastAsia"/>
        </w:rPr>
        <w:t xml:space="preserve">  </w:t>
      </w:r>
      <w:proofErr w:type="gramStart"/>
      <w:r>
        <w:t>Direct  0</w:t>
      </w:r>
      <w:proofErr w:type="gramEnd"/>
      <w:r>
        <w:t xml:space="preserve">    0           D   127.0.0.1    GigabitEthernet0/0/1</w:t>
      </w:r>
    </w:p>
    <w:p w14:paraId="7AB9894B" w14:textId="77777777" w:rsidR="00870A08" w:rsidRDefault="003A5418">
      <w:pPr>
        <w:pStyle w:val="aff6"/>
      </w:pPr>
      <w:r>
        <w:t xml:space="preserve"> </w:t>
      </w:r>
      <w:r>
        <w:rPr>
          <w:rFonts w:hint="eastAsia"/>
        </w:rPr>
        <w:t xml:space="preserve"> </w:t>
      </w:r>
      <w:r>
        <w:rPr>
          <w:shd w:val="pct10" w:color="auto" w:fill="FFFFFF"/>
        </w:rPr>
        <w:t xml:space="preserve">192.168.1.0/24 </w:t>
      </w:r>
      <w:r>
        <w:rPr>
          <w:rFonts w:hint="eastAsia"/>
          <w:shd w:val="pct10" w:color="auto" w:fill="FFFFFF"/>
        </w:rPr>
        <w:t xml:space="preserve">  </w:t>
      </w:r>
      <w:r>
        <w:rPr>
          <w:shd w:val="pct10" w:color="auto" w:fill="FFFFFF"/>
        </w:rPr>
        <w:t xml:space="preserve">RIP     </w:t>
      </w:r>
      <w:proofErr w:type="gramStart"/>
      <w:r>
        <w:rPr>
          <w:shd w:val="pct10" w:color="auto" w:fill="FFFFFF"/>
        </w:rPr>
        <w:t>100  2</w:t>
      </w:r>
      <w:proofErr w:type="gramEnd"/>
      <w:r>
        <w:rPr>
          <w:shd w:val="pct10" w:color="auto" w:fill="FFFFFF"/>
        </w:rPr>
        <w:t xml:space="preserve">           D   172.16.2.1   GigabitEthernet0/0/1</w:t>
      </w:r>
    </w:p>
    <w:p w14:paraId="3AD50705" w14:textId="77777777" w:rsidR="00870A08" w:rsidRDefault="003A5418">
      <w:pPr>
        <w:pStyle w:val="aff6"/>
      </w:pPr>
      <w:r>
        <w:t xml:space="preserve">  192.168.2.0/24 </w:t>
      </w:r>
      <w:r>
        <w:rPr>
          <w:rFonts w:hint="eastAsia"/>
        </w:rPr>
        <w:t xml:space="preserve">  </w:t>
      </w:r>
      <w:proofErr w:type="gramStart"/>
      <w:r>
        <w:t>Direct  0</w:t>
      </w:r>
      <w:proofErr w:type="gramEnd"/>
      <w:r>
        <w:t xml:space="preserve">    0           D   192.168.2.254  </w:t>
      </w:r>
      <w:r>
        <w:rPr>
          <w:rFonts w:hint="eastAsia"/>
        </w:rPr>
        <w:t xml:space="preserve"> </w:t>
      </w:r>
      <w:r>
        <w:t>Ethernet</w:t>
      </w:r>
      <w:r>
        <w:rPr>
          <w:rFonts w:hint="eastAsia"/>
        </w:rPr>
        <w:t>1</w:t>
      </w:r>
      <w:r>
        <w:t>/0/</w:t>
      </w:r>
      <w:r>
        <w:rPr>
          <w:rFonts w:hint="eastAsia"/>
        </w:rPr>
        <w:t>0</w:t>
      </w:r>
    </w:p>
    <w:p w14:paraId="197B1F90" w14:textId="77777777" w:rsidR="00870A08" w:rsidRDefault="003A5418">
      <w:pPr>
        <w:pStyle w:val="aff6"/>
      </w:pPr>
      <w:r>
        <w:t xml:space="preserve">  192.168.2.254/32 </w:t>
      </w:r>
      <w:proofErr w:type="gramStart"/>
      <w:r>
        <w:t>Direct  0</w:t>
      </w:r>
      <w:proofErr w:type="gramEnd"/>
      <w:r>
        <w:t xml:space="preserve">    0           D   127.0.0.1    </w:t>
      </w:r>
      <w:r>
        <w:rPr>
          <w:rFonts w:hint="eastAsia"/>
        </w:rPr>
        <w:t xml:space="preserve">   </w:t>
      </w:r>
      <w:r>
        <w:t>Ethernet</w:t>
      </w:r>
      <w:r>
        <w:rPr>
          <w:rFonts w:hint="eastAsia"/>
        </w:rPr>
        <w:t>1</w:t>
      </w:r>
      <w:r>
        <w:t>/0/</w:t>
      </w:r>
      <w:r>
        <w:rPr>
          <w:rFonts w:hint="eastAsia"/>
        </w:rPr>
        <w:t>0</w:t>
      </w:r>
    </w:p>
    <w:p w14:paraId="23769B80" w14:textId="77777777" w:rsidR="00870A08" w:rsidRDefault="00870A08">
      <w:pPr>
        <w:ind w:firstLineChars="0" w:firstLine="0"/>
        <w:rPr>
          <w:rFonts w:ascii="微软雅黑" w:hAnsi="微软雅黑"/>
          <w:sz w:val="18"/>
          <w:szCs w:val="18"/>
        </w:rPr>
      </w:pPr>
    </w:p>
    <w:p w14:paraId="18383C38" w14:textId="77777777" w:rsidR="00870A08" w:rsidRDefault="003A5418">
      <w:pPr>
        <w:ind w:firstLine="420"/>
      </w:pPr>
      <w:r>
        <w:rPr>
          <w:rFonts w:hint="eastAsia"/>
        </w:rPr>
        <w:lastRenderedPageBreak/>
        <w:t>可以观察到</w:t>
      </w:r>
      <w:r>
        <w:rPr>
          <w:rFonts w:hint="eastAsia"/>
        </w:rPr>
        <w:t>192.168.1.0</w:t>
      </w:r>
      <w:r>
        <w:rPr>
          <w:rFonts w:hint="eastAsia"/>
        </w:rPr>
        <w:t>网段的路由信息仍然存在；这是因为</w:t>
      </w:r>
      <w:r>
        <w:rPr>
          <w:rFonts w:hint="eastAsia"/>
        </w:rPr>
        <w:t>down</w:t>
      </w:r>
      <w:r>
        <w:rPr>
          <w:rFonts w:hint="eastAsia"/>
        </w:rPr>
        <w:t>掉的不是</w:t>
      </w:r>
      <w:r>
        <w:rPr>
          <w:rFonts w:hint="eastAsia"/>
        </w:rPr>
        <w:t>R1</w:t>
      </w:r>
      <w:r>
        <w:rPr>
          <w:rFonts w:hint="eastAsia"/>
        </w:rPr>
        <w:t>的直连接口，</w:t>
      </w:r>
      <w:r>
        <w:rPr>
          <w:rFonts w:hint="eastAsia"/>
        </w:rPr>
        <w:t>R1</w:t>
      </w:r>
      <w:r>
        <w:rPr>
          <w:rFonts w:hint="eastAsia"/>
        </w:rPr>
        <w:t>此时无法直接感知到故障的发生，路由条目需要等</w:t>
      </w:r>
      <w:r>
        <w:rPr>
          <w:rFonts w:hint="eastAsia"/>
        </w:rPr>
        <w:t>180</w:t>
      </w:r>
      <w:r>
        <w:rPr>
          <w:rFonts w:hint="eastAsia"/>
        </w:rPr>
        <w:t>秒的老化计时器超时后，此路由条目才会在路由表中删除。</w:t>
      </w:r>
    </w:p>
    <w:p w14:paraId="406AE518" w14:textId="77777777" w:rsidR="00870A08" w:rsidRDefault="003A5418">
      <w:pPr>
        <w:ind w:firstLine="420"/>
      </w:pPr>
      <w:r>
        <w:rPr>
          <w:rFonts w:hint="eastAsia"/>
        </w:rPr>
        <w:t>等待</w:t>
      </w:r>
      <w:r>
        <w:rPr>
          <w:rFonts w:hint="eastAsia"/>
        </w:rPr>
        <w:t>180</w:t>
      </w:r>
      <w:r>
        <w:rPr>
          <w:rFonts w:hint="eastAsia"/>
        </w:rPr>
        <w:t>秒老化时间过后，查看</w:t>
      </w:r>
      <w:r>
        <w:rPr>
          <w:rFonts w:hint="eastAsia"/>
        </w:rPr>
        <w:t>R2</w:t>
      </w:r>
      <w:r>
        <w:rPr>
          <w:rFonts w:hint="eastAsia"/>
        </w:rPr>
        <w:t>的路由表。</w:t>
      </w:r>
    </w:p>
    <w:p w14:paraId="5FE39EC3"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w:t>
      </w:r>
    </w:p>
    <w:p w14:paraId="3A4E7EE6" w14:textId="77777777" w:rsidR="00870A08" w:rsidRDefault="003A5418">
      <w:pPr>
        <w:pStyle w:val="aff6"/>
      </w:pPr>
      <w:r>
        <w:t>Route Flags: R - relay, D - download to fib</w:t>
      </w:r>
    </w:p>
    <w:p w14:paraId="70671225" w14:textId="77777777" w:rsidR="00870A08" w:rsidRDefault="003A5418">
      <w:pPr>
        <w:pStyle w:val="aff6"/>
      </w:pPr>
      <w:r>
        <w:t>----------------------------------------------------------------------------</w:t>
      </w:r>
    </w:p>
    <w:p w14:paraId="3D30186B" w14:textId="77777777" w:rsidR="00870A08" w:rsidRDefault="003A5418">
      <w:pPr>
        <w:pStyle w:val="aff6"/>
      </w:pPr>
      <w:r>
        <w:t>Routing Tables: Public</w:t>
      </w:r>
    </w:p>
    <w:p w14:paraId="792587D3" w14:textId="77777777" w:rsidR="00870A08" w:rsidRDefault="003A5418">
      <w:pPr>
        <w:pStyle w:val="aff6"/>
      </w:pPr>
      <w:r>
        <w:t xml:space="preserve">         </w:t>
      </w:r>
      <w:proofErr w:type="gramStart"/>
      <w:r>
        <w:t>Destinations :</w:t>
      </w:r>
      <w:proofErr w:type="gramEnd"/>
      <w:r>
        <w:t xml:space="preserve"> 8        Routes : 8        </w:t>
      </w:r>
    </w:p>
    <w:p w14:paraId="2FD8AA61"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60D277A" w14:textId="77777777" w:rsidR="00870A08" w:rsidRDefault="003A5418">
      <w:pPr>
        <w:pStyle w:val="aff6"/>
      </w:pPr>
      <w:r>
        <w:t xml:space="preserve">  127.0.0.0/8   </w:t>
      </w:r>
      <w:r>
        <w:rPr>
          <w:rFonts w:hint="eastAsia"/>
        </w:rPr>
        <w:t xml:space="preserve">   </w:t>
      </w:r>
      <w:proofErr w:type="gramStart"/>
      <w:r>
        <w:t>Direct  0</w:t>
      </w:r>
      <w:proofErr w:type="gramEnd"/>
      <w:r>
        <w:t xml:space="preserve">    0           D   127.0.0.1       InLoopBack0</w:t>
      </w:r>
    </w:p>
    <w:p w14:paraId="61B03DCC"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InLoopBack0</w:t>
      </w:r>
    </w:p>
    <w:p w14:paraId="413FAA14" w14:textId="77777777" w:rsidR="00870A08" w:rsidRDefault="003A5418">
      <w:pPr>
        <w:pStyle w:val="aff6"/>
      </w:pPr>
      <w:r>
        <w:t xml:space="preserve">  172.16.1.0/24 </w:t>
      </w:r>
      <w:r>
        <w:rPr>
          <w:rFonts w:hint="eastAsia"/>
        </w:rPr>
        <w:t xml:space="preserve"> </w:t>
      </w:r>
      <w:r>
        <w:t xml:space="preserve"> </w:t>
      </w:r>
      <w:r>
        <w:rPr>
          <w:rFonts w:hint="eastAsia"/>
        </w:rPr>
        <w:t xml:space="preserve"> </w:t>
      </w:r>
      <w:r>
        <w:t xml:space="preserve">RIP     </w:t>
      </w:r>
      <w:proofErr w:type="gramStart"/>
      <w:r>
        <w:t>100  1</w:t>
      </w:r>
      <w:proofErr w:type="gramEnd"/>
      <w:r>
        <w:t xml:space="preserve">           D   172.16.2.1   GigabitEthernet0/0/1</w:t>
      </w:r>
    </w:p>
    <w:p w14:paraId="426C9B7B" w14:textId="77777777" w:rsidR="00870A08" w:rsidRDefault="003A5418">
      <w:pPr>
        <w:pStyle w:val="aff6"/>
      </w:pPr>
      <w:r>
        <w:t xml:space="preserve">  172.16.2.0/24  </w:t>
      </w:r>
      <w:r>
        <w:rPr>
          <w:rFonts w:hint="eastAsia"/>
        </w:rPr>
        <w:t xml:space="preserve">  </w:t>
      </w:r>
      <w:proofErr w:type="gramStart"/>
      <w:r>
        <w:t>Direct  0</w:t>
      </w:r>
      <w:proofErr w:type="gramEnd"/>
      <w:r>
        <w:t xml:space="preserve">    0           D   172.16.2.2   GigabitEthernet0/0/1</w:t>
      </w:r>
    </w:p>
    <w:p w14:paraId="5B958BD5" w14:textId="77777777" w:rsidR="00870A08" w:rsidRDefault="003A5418">
      <w:pPr>
        <w:pStyle w:val="aff6"/>
      </w:pPr>
      <w:r>
        <w:t xml:space="preserve">  172.16.2.2/32 </w:t>
      </w:r>
      <w:r>
        <w:rPr>
          <w:rFonts w:hint="eastAsia"/>
        </w:rPr>
        <w:t xml:space="preserve"> </w:t>
      </w:r>
      <w:r>
        <w:t xml:space="preserve"> </w:t>
      </w:r>
      <w:r>
        <w:rPr>
          <w:rFonts w:hint="eastAsia"/>
        </w:rPr>
        <w:t xml:space="preserve"> </w:t>
      </w:r>
      <w:proofErr w:type="gramStart"/>
      <w:r>
        <w:t>Direct  0</w:t>
      </w:r>
      <w:proofErr w:type="gramEnd"/>
      <w:r>
        <w:t xml:space="preserve">    0          D   127.0.0.1    GigabitEthernet0/0/1</w:t>
      </w:r>
    </w:p>
    <w:p w14:paraId="13225588" w14:textId="77777777" w:rsidR="00870A08" w:rsidRDefault="003A5418">
      <w:pPr>
        <w:pStyle w:val="aff6"/>
      </w:pPr>
      <w:r>
        <w:t xml:space="preserve">  192.168.2.0/24  </w:t>
      </w:r>
      <w:r>
        <w:rPr>
          <w:rFonts w:hint="eastAsia"/>
        </w:rPr>
        <w:t xml:space="preserve"> </w:t>
      </w:r>
      <w:proofErr w:type="gramStart"/>
      <w:r>
        <w:t>Direct  0</w:t>
      </w:r>
      <w:proofErr w:type="gramEnd"/>
      <w:r>
        <w:t xml:space="preserve">    0          D   192.168.2.254   Ethernet</w:t>
      </w:r>
      <w:r>
        <w:rPr>
          <w:rFonts w:hint="eastAsia"/>
        </w:rPr>
        <w:t>1</w:t>
      </w:r>
      <w:r>
        <w:t>/0/</w:t>
      </w:r>
      <w:r>
        <w:rPr>
          <w:rFonts w:hint="eastAsia"/>
        </w:rPr>
        <w:t>0</w:t>
      </w:r>
    </w:p>
    <w:p w14:paraId="2737EC25" w14:textId="77777777" w:rsidR="00870A08" w:rsidRDefault="003A5418">
      <w:pPr>
        <w:pStyle w:val="aff6"/>
      </w:pPr>
      <w:r>
        <w:t xml:space="preserve">  192.168.2.254/32</w:t>
      </w:r>
      <w:r>
        <w:rPr>
          <w:rFonts w:hint="eastAsia"/>
        </w:rPr>
        <w:t xml:space="preserve"> </w:t>
      </w:r>
      <w:proofErr w:type="gramStart"/>
      <w:r>
        <w:t>Direct  0</w:t>
      </w:r>
      <w:proofErr w:type="gramEnd"/>
      <w:r>
        <w:t xml:space="preserve">    0    </w:t>
      </w:r>
      <w:r>
        <w:rPr>
          <w:rFonts w:hint="eastAsia"/>
        </w:rPr>
        <w:t xml:space="preserve"> </w:t>
      </w:r>
      <w:r>
        <w:t xml:space="preserve">  </w:t>
      </w:r>
      <w:r>
        <w:rPr>
          <w:rFonts w:hint="eastAsia"/>
        </w:rPr>
        <w:t xml:space="preserve"> </w:t>
      </w:r>
      <w:r>
        <w:t xml:space="preserve">  D   127.0.0.1    </w:t>
      </w:r>
      <w:r>
        <w:rPr>
          <w:rFonts w:hint="eastAsia"/>
        </w:rPr>
        <w:t xml:space="preserve">   </w:t>
      </w:r>
      <w:r>
        <w:t>Ethernet</w:t>
      </w:r>
      <w:r>
        <w:rPr>
          <w:rFonts w:hint="eastAsia"/>
        </w:rPr>
        <w:t>1</w:t>
      </w:r>
      <w:r>
        <w:t>/0/</w:t>
      </w:r>
      <w:r>
        <w:rPr>
          <w:rFonts w:hint="eastAsia"/>
        </w:rPr>
        <w:t>0</w:t>
      </w:r>
    </w:p>
    <w:p w14:paraId="276B0196" w14:textId="77777777" w:rsidR="00870A08" w:rsidRDefault="00870A08">
      <w:pPr>
        <w:pStyle w:val="aff6"/>
      </w:pPr>
    </w:p>
    <w:p w14:paraId="4F28AF88" w14:textId="77777777" w:rsidR="00870A08" w:rsidRDefault="003A5418">
      <w:pPr>
        <w:ind w:firstLine="420"/>
      </w:pPr>
      <w:r>
        <w:rPr>
          <w:rFonts w:hint="eastAsia"/>
        </w:rPr>
        <w:t>可以观察到此时</w:t>
      </w:r>
      <w:r>
        <w:rPr>
          <w:rFonts w:hint="eastAsia"/>
        </w:rPr>
        <w:t>192.168.1.0</w:t>
      </w:r>
      <w:r>
        <w:rPr>
          <w:rFonts w:hint="eastAsia"/>
        </w:rPr>
        <w:t>网段的路由信息已经从路由表中删除。</w:t>
      </w:r>
    </w:p>
    <w:p w14:paraId="66E2DEA7" w14:textId="77777777" w:rsidR="00870A08" w:rsidRDefault="003A5418">
      <w:pPr>
        <w:ind w:firstLine="420"/>
      </w:pPr>
      <w:r>
        <w:rPr>
          <w:rFonts w:hint="eastAsia"/>
        </w:rPr>
        <w:t>恢复</w:t>
      </w:r>
      <w:r>
        <w:rPr>
          <w:rFonts w:hint="eastAsia"/>
        </w:rPr>
        <w:t>R3</w:t>
      </w:r>
      <w:r>
        <w:rPr>
          <w:rFonts w:hint="eastAsia"/>
        </w:rPr>
        <w:t>与</w:t>
      </w:r>
      <w:r>
        <w:rPr>
          <w:rFonts w:hint="eastAsia"/>
        </w:rPr>
        <w:t>S1</w:t>
      </w:r>
      <w:r>
        <w:rPr>
          <w:rFonts w:hint="eastAsia"/>
        </w:rPr>
        <w:t>之间的链路（在模拟器上重新连线），并在</w:t>
      </w:r>
      <w:r>
        <w:rPr>
          <w:rFonts w:hint="eastAsia"/>
        </w:rPr>
        <w:t>R2</w:t>
      </w:r>
      <w:r>
        <w:rPr>
          <w:rFonts w:hint="eastAsia"/>
        </w:rPr>
        <w:t>的路由</w:t>
      </w:r>
      <w:proofErr w:type="gramStart"/>
      <w:r>
        <w:rPr>
          <w:rFonts w:hint="eastAsia"/>
        </w:rPr>
        <w:t>表正常</w:t>
      </w:r>
      <w:proofErr w:type="gramEnd"/>
      <w:r>
        <w:rPr>
          <w:rFonts w:hint="eastAsia"/>
        </w:rPr>
        <w:t>后，断掉</w:t>
      </w:r>
      <w:r>
        <w:rPr>
          <w:rFonts w:hint="eastAsia"/>
        </w:rPr>
        <w:t>R1</w:t>
      </w:r>
      <w:r>
        <w:rPr>
          <w:rFonts w:hint="eastAsia"/>
        </w:rPr>
        <w:t>与</w:t>
      </w:r>
      <w:r>
        <w:rPr>
          <w:rFonts w:hint="eastAsia"/>
        </w:rPr>
        <w:t>S1</w:t>
      </w:r>
      <w:r>
        <w:rPr>
          <w:rFonts w:hint="eastAsia"/>
        </w:rPr>
        <w:t>之间的链路，查看</w:t>
      </w:r>
      <w:r>
        <w:rPr>
          <w:rFonts w:hint="eastAsia"/>
        </w:rPr>
        <w:t>R2</w:t>
      </w:r>
      <w:r>
        <w:rPr>
          <w:rFonts w:hint="eastAsia"/>
        </w:rPr>
        <w:t>路由表。</w:t>
      </w:r>
    </w:p>
    <w:p w14:paraId="28849C3D"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w:t>
      </w:r>
    </w:p>
    <w:p w14:paraId="026A9566" w14:textId="77777777" w:rsidR="00870A08" w:rsidRDefault="003A5418">
      <w:pPr>
        <w:pStyle w:val="aff6"/>
      </w:pPr>
      <w:r>
        <w:t>Route Flags: R - relay, D - download to fib</w:t>
      </w:r>
    </w:p>
    <w:p w14:paraId="4DF2173C" w14:textId="77777777" w:rsidR="00870A08" w:rsidRDefault="003A5418">
      <w:pPr>
        <w:pStyle w:val="aff6"/>
      </w:pPr>
      <w:r>
        <w:t>----------------------------------------------------------------------------</w:t>
      </w:r>
    </w:p>
    <w:p w14:paraId="5B7246F1" w14:textId="77777777" w:rsidR="00870A08" w:rsidRDefault="003A5418">
      <w:pPr>
        <w:pStyle w:val="aff6"/>
      </w:pPr>
      <w:r>
        <w:t>Routing Tables: Public</w:t>
      </w:r>
    </w:p>
    <w:p w14:paraId="4A187CD8" w14:textId="77777777" w:rsidR="00870A08" w:rsidRDefault="003A5418">
      <w:pPr>
        <w:pStyle w:val="aff6"/>
      </w:pPr>
      <w:r>
        <w:t xml:space="preserve">         </w:t>
      </w:r>
      <w:proofErr w:type="gramStart"/>
      <w:r>
        <w:t>Destinations :</w:t>
      </w:r>
      <w:proofErr w:type="gramEnd"/>
      <w:r>
        <w:t xml:space="preserve"> 6        Routes : 6       </w:t>
      </w:r>
    </w:p>
    <w:p w14:paraId="287A3686"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38A742A" w14:textId="77777777" w:rsidR="00870A08" w:rsidRDefault="003A5418">
      <w:pPr>
        <w:pStyle w:val="aff6"/>
      </w:pPr>
      <w:r>
        <w:t xml:space="preserve">  127.0.0.0/8   </w:t>
      </w:r>
      <w:r>
        <w:rPr>
          <w:rFonts w:hint="eastAsia"/>
        </w:rPr>
        <w:t xml:space="preserve">   </w:t>
      </w:r>
      <w:r>
        <w:t xml:space="preserve">Direct  </w:t>
      </w:r>
      <w:r>
        <w:rPr>
          <w:rFonts w:hint="eastAsia"/>
        </w:rPr>
        <w:t xml:space="preserve"> </w:t>
      </w:r>
      <w:r>
        <w:t>0    0           D   127.0.0.1       InLoopBack0</w:t>
      </w:r>
    </w:p>
    <w:p w14:paraId="21976605" w14:textId="77777777" w:rsidR="00870A08" w:rsidRDefault="003A5418">
      <w:pPr>
        <w:pStyle w:val="aff6"/>
      </w:pPr>
      <w:r>
        <w:lastRenderedPageBreak/>
        <w:t xml:space="preserve">  127.0.0.1/32  </w:t>
      </w:r>
      <w:r>
        <w:rPr>
          <w:rFonts w:hint="eastAsia"/>
        </w:rPr>
        <w:t xml:space="preserve">   </w:t>
      </w:r>
      <w:r>
        <w:t xml:space="preserve">Direct  </w:t>
      </w:r>
      <w:r>
        <w:rPr>
          <w:rFonts w:hint="eastAsia"/>
        </w:rPr>
        <w:t xml:space="preserve"> </w:t>
      </w:r>
      <w:r>
        <w:t>0    0           D   127.0.0.1       InLoopBack0</w:t>
      </w:r>
    </w:p>
    <w:p w14:paraId="4831A3E9" w14:textId="77777777" w:rsidR="00870A08" w:rsidRDefault="003A5418">
      <w:pPr>
        <w:pStyle w:val="aff6"/>
      </w:pPr>
      <w:r>
        <w:t xml:space="preserve">  172.16.2.0/24 </w:t>
      </w:r>
      <w:r>
        <w:rPr>
          <w:rFonts w:hint="eastAsia"/>
        </w:rPr>
        <w:t xml:space="preserve">  </w:t>
      </w:r>
      <w:r>
        <w:t xml:space="preserve"> Direct  </w:t>
      </w:r>
      <w:r>
        <w:rPr>
          <w:rFonts w:hint="eastAsia"/>
        </w:rPr>
        <w:t xml:space="preserve"> </w:t>
      </w:r>
      <w:r>
        <w:t xml:space="preserve">0    0           D   </w:t>
      </w:r>
      <w:proofErr w:type="gramStart"/>
      <w:r>
        <w:t>172.16.2.2  GigabitEthernet</w:t>
      </w:r>
      <w:proofErr w:type="gramEnd"/>
      <w:r>
        <w:t>0/0/1</w:t>
      </w:r>
    </w:p>
    <w:p w14:paraId="3369F02C" w14:textId="77777777" w:rsidR="00870A08" w:rsidRDefault="003A5418">
      <w:pPr>
        <w:pStyle w:val="aff6"/>
      </w:pPr>
      <w:r>
        <w:t xml:space="preserve">  172.16.2.2/32  </w:t>
      </w:r>
      <w:r>
        <w:rPr>
          <w:rFonts w:hint="eastAsia"/>
        </w:rPr>
        <w:t xml:space="preserve">  </w:t>
      </w:r>
      <w:r>
        <w:t xml:space="preserve">Direct </w:t>
      </w:r>
      <w:r>
        <w:rPr>
          <w:rFonts w:hint="eastAsia"/>
        </w:rPr>
        <w:t xml:space="preserve"> </w:t>
      </w:r>
      <w:r>
        <w:t xml:space="preserve"> 0    0           D   127.0.0.1   GigabitEthernet0/0/1</w:t>
      </w:r>
    </w:p>
    <w:p w14:paraId="022F8940" w14:textId="77777777" w:rsidR="00870A08" w:rsidRDefault="003A5418">
      <w:pPr>
        <w:pStyle w:val="aff6"/>
      </w:pPr>
      <w:r>
        <w:t xml:space="preserve">  192.168.2.0/24  </w:t>
      </w:r>
      <w:r>
        <w:rPr>
          <w:rFonts w:hint="eastAsia"/>
        </w:rPr>
        <w:t xml:space="preserve"> </w:t>
      </w:r>
      <w:r>
        <w:t xml:space="preserve">Direct  </w:t>
      </w:r>
      <w:r>
        <w:rPr>
          <w:rFonts w:hint="eastAsia"/>
        </w:rPr>
        <w:t xml:space="preserve"> </w:t>
      </w:r>
      <w:r>
        <w:t xml:space="preserve">0    0          </w:t>
      </w:r>
      <w:r>
        <w:rPr>
          <w:rFonts w:hint="eastAsia"/>
        </w:rPr>
        <w:t xml:space="preserve"> </w:t>
      </w:r>
      <w:r>
        <w:t>D   192.168.2.254   Ethernet</w:t>
      </w:r>
      <w:r>
        <w:rPr>
          <w:rFonts w:hint="eastAsia"/>
        </w:rPr>
        <w:t>1</w:t>
      </w:r>
      <w:r>
        <w:t>/0/</w:t>
      </w:r>
      <w:r>
        <w:rPr>
          <w:rFonts w:hint="eastAsia"/>
        </w:rPr>
        <w:t>0</w:t>
      </w:r>
    </w:p>
    <w:p w14:paraId="74B117BD" w14:textId="77777777" w:rsidR="00870A08" w:rsidRDefault="003A5418">
      <w:pPr>
        <w:pStyle w:val="aff6"/>
      </w:pPr>
      <w:r>
        <w:t xml:space="preserve">192.168.2.254/32  </w:t>
      </w:r>
      <w:r>
        <w:rPr>
          <w:rFonts w:hint="eastAsia"/>
        </w:rPr>
        <w:t xml:space="preserve"> </w:t>
      </w:r>
      <w:r>
        <w:t>Direc</w:t>
      </w:r>
      <w:r>
        <w:rPr>
          <w:rFonts w:hint="eastAsia"/>
        </w:rPr>
        <w:t xml:space="preserve">t   </w:t>
      </w:r>
      <w:r>
        <w:t xml:space="preserve">0    0        </w:t>
      </w:r>
      <w:r>
        <w:rPr>
          <w:rFonts w:hint="eastAsia"/>
        </w:rPr>
        <w:t xml:space="preserve">   </w:t>
      </w:r>
      <w:r>
        <w:t xml:space="preserve">D   127.0.0.1      </w:t>
      </w:r>
      <w:r>
        <w:rPr>
          <w:rFonts w:hint="eastAsia"/>
        </w:rPr>
        <w:t xml:space="preserve">  </w:t>
      </w:r>
      <w:r>
        <w:t>Ethernet</w:t>
      </w:r>
      <w:r>
        <w:rPr>
          <w:rFonts w:hint="eastAsia"/>
        </w:rPr>
        <w:t>1</w:t>
      </w:r>
      <w:r>
        <w:t>/0/</w:t>
      </w:r>
      <w:r>
        <w:rPr>
          <w:rFonts w:hint="eastAsia"/>
        </w:rPr>
        <w:t>0</w:t>
      </w:r>
    </w:p>
    <w:p w14:paraId="48E8B668" w14:textId="77777777" w:rsidR="00870A08" w:rsidRDefault="00870A08">
      <w:pPr>
        <w:pStyle w:val="aff6"/>
      </w:pPr>
    </w:p>
    <w:p w14:paraId="22AA9138" w14:textId="77777777" w:rsidR="00870A08" w:rsidRDefault="003A5418">
      <w:pPr>
        <w:ind w:firstLine="420"/>
      </w:pPr>
      <w:r>
        <w:rPr>
          <w:rFonts w:hint="eastAsia"/>
        </w:rPr>
        <w:t>可以观察到</w:t>
      </w:r>
      <w:r>
        <w:rPr>
          <w:rFonts w:hint="eastAsia"/>
        </w:rPr>
        <w:t>192.168.1.0</w:t>
      </w:r>
      <w:r>
        <w:rPr>
          <w:rFonts w:hint="eastAsia"/>
        </w:rPr>
        <w:t>网段的路由信息已经不存在，因为</w:t>
      </w:r>
      <w:r>
        <w:rPr>
          <w:rFonts w:hint="eastAsia"/>
        </w:rPr>
        <w:t>down</w:t>
      </w:r>
      <w:r>
        <w:rPr>
          <w:rFonts w:hint="eastAsia"/>
        </w:rPr>
        <w:t>掉的是</w:t>
      </w:r>
      <w:r>
        <w:rPr>
          <w:rFonts w:hint="eastAsia"/>
        </w:rPr>
        <w:t>R1</w:t>
      </w:r>
      <w:r>
        <w:rPr>
          <w:rFonts w:hint="eastAsia"/>
        </w:rPr>
        <w:t>的直连接口，所以</w:t>
      </w:r>
      <w:r>
        <w:rPr>
          <w:rFonts w:hint="eastAsia"/>
        </w:rPr>
        <w:t>R1</w:t>
      </w:r>
      <w:r>
        <w:rPr>
          <w:rFonts w:hint="eastAsia"/>
        </w:rPr>
        <w:t>能够直接感知到链路发生故障，在路由表删除</w:t>
      </w:r>
      <w:r>
        <w:rPr>
          <w:rFonts w:hint="eastAsia"/>
        </w:rPr>
        <w:t>192.168.1.0</w:t>
      </w:r>
      <w:r>
        <w:rPr>
          <w:rFonts w:hint="eastAsia"/>
        </w:rPr>
        <w:t>的路由同时，并会触发更新，使得</w:t>
      </w:r>
      <w:r>
        <w:rPr>
          <w:rFonts w:hint="eastAsia"/>
        </w:rPr>
        <w:t>R2</w:t>
      </w:r>
      <w:r>
        <w:rPr>
          <w:rFonts w:hint="eastAsia"/>
        </w:rPr>
        <w:t>上的路由表为最新状态。</w:t>
      </w:r>
    </w:p>
    <w:p w14:paraId="0491D83B" w14:textId="77777777" w:rsidR="00870A08" w:rsidRDefault="003A5418">
      <w:pPr>
        <w:pStyle w:val="2"/>
        <w:numPr>
          <w:ilvl w:val="0"/>
          <w:numId w:val="35"/>
        </w:numPr>
        <w:ind w:left="426" w:hanging="426"/>
        <w:rPr>
          <w:rFonts w:ascii="微软雅黑" w:hAnsi="微软雅黑"/>
        </w:rPr>
      </w:pPr>
      <w:r>
        <w:rPr>
          <w:rFonts w:ascii="微软雅黑" w:hAnsi="微软雅黑" w:hint="eastAsia"/>
        </w:rPr>
        <w:t>验证水平分割</w:t>
      </w:r>
    </w:p>
    <w:p w14:paraId="6A20FC77" w14:textId="77777777" w:rsidR="00870A08" w:rsidRDefault="003A5418">
      <w:pPr>
        <w:ind w:firstLine="420"/>
      </w:pPr>
      <w:r>
        <w:rPr>
          <w:rFonts w:hint="eastAsia"/>
        </w:rPr>
        <w:t>在</w:t>
      </w:r>
      <w:r>
        <w:rPr>
          <w:rFonts w:hint="eastAsia"/>
        </w:rPr>
        <w:t>R2</w:t>
      </w:r>
      <w:r>
        <w:rPr>
          <w:rFonts w:hint="eastAsia"/>
        </w:rPr>
        <w:t>上使用命令</w:t>
      </w:r>
      <w:r>
        <w:rPr>
          <w:rFonts w:hint="eastAsia"/>
          <w:b/>
        </w:rPr>
        <w:t xml:space="preserve">debugging rip 1 send </w:t>
      </w:r>
      <w:proofErr w:type="spellStart"/>
      <w:r>
        <w:rPr>
          <w:rFonts w:hint="eastAsia"/>
          <w:b/>
        </w:rPr>
        <w:t>GigabitEthernet</w:t>
      </w:r>
      <w:proofErr w:type="spellEnd"/>
      <w:r>
        <w:rPr>
          <w:rFonts w:hint="eastAsia"/>
          <w:b/>
        </w:rPr>
        <w:t xml:space="preserve"> 0/0/1</w:t>
      </w:r>
      <w:r>
        <w:rPr>
          <w:rFonts w:hint="eastAsia"/>
        </w:rPr>
        <w:t>打开</w:t>
      </w:r>
      <w:r>
        <w:rPr>
          <w:rFonts w:hint="eastAsia"/>
        </w:rPr>
        <w:t>debug</w:t>
      </w:r>
      <w:r>
        <w:rPr>
          <w:rFonts w:hint="eastAsia"/>
        </w:rPr>
        <w:t>功能，再用命令</w:t>
      </w:r>
      <w:r>
        <w:rPr>
          <w:rFonts w:hint="eastAsia"/>
          <w:b/>
        </w:rPr>
        <w:t>terminal monitor</w:t>
      </w:r>
      <w:r>
        <w:rPr>
          <w:rFonts w:hint="eastAsia"/>
          <w:b/>
        </w:rPr>
        <w:t>、</w:t>
      </w:r>
      <w:r>
        <w:rPr>
          <w:rFonts w:hint="eastAsia"/>
          <w:b/>
        </w:rPr>
        <w:t>terminal debugging</w:t>
      </w:r>
      <w:r>
        <w:rPr>
          <w:rFonts w:hint="eastAsia"/>
        </w:rPr>
        <w:t>可查看</w:t>
      </w:r>
      <w:r>
        <w:rPr>
          <w:rFonts w:hint="eastAsia"/>
        </w:rPr>
        <w:t>R2</w:t>
      </w:r>
      <w:r>
        <w:rPr>
          <w:rFonts w:hint="eastAsia"/>
        </w:rPr>
        <w:t>发送给</w:t>
      </w:r>
      <w:r>
        <w:rPr>
          <w:rFonts w:hint="eastAsia"/>
        </w:rPr>
        <w:t>R1</w:t>
      </w:r>
      <w:r>
        <w:rPr>
          <w:rFonts w:hint="eastAsia"/>
        </w:rPr>
        <w:t>的路由条目。</w:t>
      </w:r>
    </w:p>
    <w:p w14:paraId="0E824171" w14:textId="77777777" w:rsidR="00870A08" w:rsidRDefault="003A5418">
      <w:pPr>
        <w:pStyle w:val="aff6"/>
      </w:pPr>
      <w:r>
        <w:t xml:space="preserve">&lt;R2&gt;debugging rip 1 send </w:t>
      </w:r>
      <w:proofErr w:type="spellStart"/>
      <w:r>
        <w:t>GigabitEthernet</w:t>
      </w:r>
      <w:proofErr w:type="spellEnd"/>
      <w:r>
        <w:t xml:space="preserve"> 0/0/1</w:t>
      </w:r>
    </w:p>
    <w:p w14:paraId="36154838" w14:textId="77777777" w:rsidR="00870A08" w:rsidRDefault="003A5418">
      <w:pPr>
        <w:pStyle w:val="aff6"/>
      </w:pPr>
      <w:r>
        <w:t xml:space="preserve">&lt;R2&gt;terminal monitor </w:t>
      </w:r>
    </w:p>
    <w:p w14:paraId="698060B6" w14:textId="77777777" w:rsidR="00870A08" w:rsidRDefault="003A5418">
      <w:pPr>
        <w:pStyle w:val="aff6"/>
      </w:pPr>
      <w:r>
        <w:t>&lt;R2&gt;terminal debugging</w:t>
      </w:r>
    </w:p>
    <w:p w14:paraId="7D0B142F" w14:textId="77777777" w:rsidR="00870A08" w:rsidRDefault="003A5418">
      <w:pPr>
        <w:pStyle w:val="aff6"/>
      </w:pPr>
      <w:r>
        <w:t>&lt;R2&gt;</w:t>
      </w:r>
    </w:p>
    <w:p w14:paraId="2D1248C2" w14:textId="77777777" w:rsidR="00870A08" w:rsidRDefault="003A5418">
      <w:pPr>
        <w:pStyle w:val="aff6"/>
      </w:pPr>
      <w:r>
        <w:t xml:space="preserve">Jun 19 2013 19:17:59.640.1-08:00 R2 RIP/7/DBG: 6: 12227: RIP 1: Sending response </w:t>
      </w:r>
    </w:p>
    <w:p w14:paraId="317E13B8" w14:textId="77777777" w:rsidR="00870A08" w:rsidRDefault="003A5418">
      <w:pPr>
        <w:pStyle w:val="aff6"/>
      </w:pPr>
      <w:r>
        <w:t>on interface GigabitEthernet0/0/1 from 172.16.2.2 to 224.0.0.9</w:t>
      </w:r>
    </w:p>
    <w:p w14:paraId="4CC73A22" w14:textId="77777777" w:rsidR="00870A08" w:rsidRDefault="003A5418">
      <w:pPr>
        <w:pStyle w:val="aff6"/>
      </w:pPr>
      <w:r>
        <w:t xml:space="preserve">Jun 19 2013 19:17:59.640.2-08:00 R2 RIP/7/DBG: 6: 12247: Packet: Version 2, </w:t>
      </w:r>
      <w:proofErr w:type="spellStart"/>
      <w:r>
        <w:t>Cmd</w:t>
      </w:r>
      <w:proofErr w:type="spellEnd"/>
      <w:r>
        <w:t xml:space="preserve"> response, Length 24</w:t>
      </w:r>
    </w:p>
    <w:p w14:paraId="120DFE59" w14:textId="77777777" w:rsidR="00870A08" w:rsidRDefault="003A5418">
      <w:pPr>
        <w:pStyle w:val="aff6"/>
      </w:pPr>
      <w:r>
        <w:t xml:space="preserve">Jun 19 2013 19:17:59.640.3-08:00 R2 RIP/7/DBG: 6: 12315: </w:t>
      </w:r>
      <w:proofErr w:type="spellStart"/>
      <w:r>
        <w:t>Dest</w:t>
      </w:r>
      <w:proofErr w:type="spellEnd"/>
      <w:r>
        <w:t xml:space="preserve"> 192.168.2.0/24, </w:t>
      </w:r>
      <w:proofErr w:type="spellStart"/>
      <w:r>
        <w:t>Nexthop</w:t>
      </w:r>
      <w:proofErr w:type="spellEnd"/>
      <w:r>
        <w:t xml:space="preserve"> 0.0.0.0, Cost 1, Tag 0</w:t>
      </w:r>
    </w:p>
    <w:p w14:paraId="3DE3678F" w14:textId="77777777" w:rsidR="00870A08" w:rsidRDefault="00870A08">
      <w:pPr>
        <w:pStyle w:val="aff6"/>
      </w:pPr>
    </w:p>
    <w:p w14:paraId="5808C0E0" w14:textId="77777777" w:rsidR="00870A08" w:rsidRDefault="003A5418">
      <w:pPr>
        <w:ind w:firstLine="420"/>
      </w:pPr>
      <w:r>
        <w:rPr>
          <w:rFonts w:hint="eastAsia"/>
        </w:rPr>
        <w:t>从</w:t>
      </w:r>
      <w:r>
        <w:rPr>
          <w:rFonts w:hint="eastAsia"/>
        </w:rPr>
        <w:t>debug</w:t>
      </w:r>
      <w:r>
        <w:rPr>
          <w:rFonts w:hint="eastAsia"/>
        </w:rPr>
        <w:t>的信息中可以观察到</w:t>
      </w:r>
      <w:r>
        <w:rPr>
          <w:rFonts w:hint="eastAsia"/>
        </w:rPr>
        <w:t>R2</w:t>
      </w:r>
      <w:r>
        <w:rPr>
          <w:rFonts w:hint="eastAsia"/>
        </w:rPr>
        <w:t>发送给</w:t>
      </w:r>
      <w:r>
        <w:rPr>
          <w:rFonts w:hint="eastAsia"/>
        </w:rPr>
        <w:t>R1</w:t>
      </w:r>
      <w:r>
        <w:rPr>
          <w:rFonts w:hint="eastAsia"/>
        </w:rPr>
        <w:t>的路由条目中没有包含</w:t>
      </w:r>
      <w:r>
        <w:rPr>
          <w:rFonts w:hint="eastAsia"/>
        </w:rPr>
        <w:t>192.168.1.0</w:t>
      </w:r>
      <w:r>
        <w:rPr>
          <w:rFonts w:hint="eastAsia"/>
        </w:rPr>
        <w:t>网段的路由信息，因为该路由条目是从</w:t>
      </w:r>
      <w:r>
        <w:rPr>
          <w:rFonts w:hint="eastAsia"/>
        </w:rPr>
        <w:t>R1</w:t>
      </w:r>
      <w:r>
        <w:rPr>
          <w:rFonts w:hint="eastAsia"/>
        </w:rPr>
        <w:t>始发过来。</w:t>
      </w:r>
    </w:p>
    <w:p w14:paraId="62DC28BD" w14:textId="77777777" w:rsidR="00870A08" w:rsidRDefault="003A5418">
      <w:pPr>
        <w:ind w:firstLine="420"/>
      </w:pPr>
      <w:r>
        <w:rPr>
          <w:rFonts w:hint="eastAsia"/>
        </w:rPr>
        <w:t>在华为设备上</w:t>
      </w:r>
      <w:r>
        <w:rPr>
          <w:rFonts w:hint="eastAsia"/>
        </w:rPr>
        <w:t>RIP</w:t>
      </w:r>
      <w:r>
        <w:rPr>
          <w:rFonts w:hint="eastAsia"/>
        </w:rPr>
        <w:t>的水平分割是默认开启的，某个接口获得的路由，不会再从该接口再发回给邻居设备。这样不但减少了带宽消耗，还可以防止路由环路。</w:t>
      </w:r>
    </w:p>
    <w:p w14:paraId="3313D2EC" w14:textId="77777777" w:rsidR="00870A08" w:rsidRDefault="003A5418">
      <w:pPr>
        <w:ind w:firstLine="420"/>
      </w:pPr>
      <w:r>
        <w:rPr>
          <w:rFonts w:hint="eastAsia"/>
        </w:rPr>
        <w:lastRenderedPageBreak/>
        <w:t>关闭</w:t>
      </w:r>
      <w:r>
        <w:rPr>
          <w:rFonts w:hint="eastAsia"/>
        </w:rPr>
        <w:t>debug</w:t>
      </w:r>
      <w:r>
        <w:rPr>
          <w:rFonts w:hint="eastAsia"/>
        </w:rPr>
        <w:t>，并在</w:t>
      </w:r>
      <w:r>
        <w:rPr>
          <w:rFonts w:hint="eastAsia"/>
        </w:rPr>
        <w:t>R2</w:t>
      </w:r>
      <w:r>
        <w:rPr>
          <w:rFonts w:hint="eastAsia"/>
        </w:rPr>
        <w:t>的</w:t>
      </w:r>
      <w:r>
        <w:rPr>
          <w:rFonts w:hint="eastAsia"/>
        </w:rPr>
        <w:t>GE 0/0/1</w:t>
      </w:r>
      <w:r>
        <w:rPr>
          <w:rFonts w:hint="eastAsia"/>
        </w:rPr>
        <w:t>和</w:t>
      </w:r>
      <w:r>
        <w:rPr>
          <w:rFonts w:hint="eastAsia"/>
        </w:rPr>
        <w:t>R1</w:t>
      </w:r>
      <w:r>
        <w:rPr>
          <w:rFonts w:hint="eastAsia"/>
        </w:rPr>
        <w:t>的</w:t>
      </w:r>
      <w:r>
        <w:rPr>
          <w:rFonts w:hint="eastAsia"/>
        </w:rPr>
        <w:t>GE 0/0/2</w:t>
      </w:r>
      <w:r>
        <w:rPr>
          <w:rFonts w:hint="eastAsia"/>
        </w:rPr>
        <w:t>接口下使用命令</w:t>
      </w:r>
      <w:r>
        <w:rPr>
          <w:rFonts w:hint="eastAsia"/>
          <w:b/>
        </w:rPr>
        <w:t>undo rip split-horizon</w:t>
      </w:r>
      <w:r>
        <w:rPr>
          <w:rFonts w:hint="eastAsia"/>
        </w:rPr>
        <w:t>关闭水平分割功能。</w:t>
      </w:r>
    </w:p>
    <w:p w14:paraId="1A8F6FAB" w14:textId="77777777" w:rsidR="00870A08" w:rsidRDefault="003A5418">
      <w:pPr>
        <w:pStyle w:val="aff6"/>
      </w:pPr>
      <w:r>
        <w:t>&lt;R2&gt;</w:t>
      </w:r>
      <w:r>
        <w:rPr>
          <w:rFonts w:hint="eastAsia"/>
        </w:rPr>
        <w:t>undo debugging all</w:t>
      </w:r>
    </w:p>
    <w:p w14:paraId="0BBBB4FD" w14:textId="77777777" w:rsidR="00870A08" w:rsidRDefault="003A5418">
      <w:pPr>
        <w:pStyle w:val="aff6"/>
      </w:pPr>
      <w:r>
        <w:t>&lt;R2&gt;</w:t>
      </w:r>
      <w:r>
        <w:rPr>
          <w:rFonts w:hint="eastAsia"/>
        </w:rPr>
        <w:t>system-view</w:t>
      </w:r>
    </w:p>
    <w:p w14:paraId="3B1AF46D" w14:textId="77777777" w:rsidR="00870A08" w:rsidRDefault="003A5418">
      <w:pPr>
        <w:pStyle w:val="aff6"/>
      </w:pPr>
      <w:r>
        <w:t>[R</w:t>
      </w:r>
      <w:proofErr w:type="gramStart"/>
      <w:r>
        <w:t>2]interface</w:t>
      </w:r>
      <w:proofErr w:type="gramEnd"/>
      <w:r>
        <w:t xml:space="preserve"> GigabitEthernet0/0/1</w:t>
      </w:r>
    </w:p>
    <w:p w14:paraId="141FBB03" w14:textId="77777777" w:rsidR="00870A08" w:rsidRDefault="003A5418">
      <w:pPr>
        <w:pStyle w:val="aff6"/>
      </w:pPr>
      <w:r>
        <w:t>[R2-GigabitEthernet0/0/</w:t>
      </w:r>
      <w:proofErr w:type="gramStart"/>
      <w:r>
        <w:t>1]undo</w:t>
      </w:r>
      <w:proofErr w:type="gramEnd"/>
      <w:r>
        <w:t xml:space="preserve"> rip split-horizon</w:t>
      </w:r>
    </w:p>
    <w:p w14:paraId="20562B86" w14:textId="77777777" w:rsidR="00870A08" w:rsidRDefault="00870A08">
      <w:pPr>
        <w:pStyle w:val="aff6"/>
      </w:pPr>
    </w:p>
    <w:p w14:paraId="24D06775" w14:textId="77777777" w:rsidR="00870A08" w:rsidRDefault="003A5418">
      <w:pPr>
        <w:pStyle w:val="aff6"/>
      </w:pPr>
      <w:r>
        <w:t>[R</w:t>
      </w:r>
      <w:proofErr w:type="gramStart"/>
      <w:r>
        <w:t>1]interface</w:t>
      </w:r>
      <w:proofErr w:type="gramEnd"/>
      <w:r>
        <w:t xml:space="preserve"> GigabitEthernet0/0/2</w:t>
      </w:r>
    </w:p>
    <w:p w14:paraId="6A1DBAAF" w14:textId="77777777" w:rsidR="00870A08" w:rsidRDefault="003A5418">
      <w:pPr>
        <w:pStyle w:val="aff6"/>
      </w:pPr>
      <w:r>
        <w:t>[R1-GigabitEthernet0/0/</w:t>
      </w:r>
      <w:proofErr w:type="gramStart"/>
      <w:r>
        <w:t>2]undo</w:t>
      </w:r>
      <w:proofErr w:type="gramEnd"/>
      <w:r>
        <w:t xml:space="preserve"> rip split-horizon</w:t>
      </w:r>
    </w:p>
    <w:p w14:paraId="118FBAD9" w14:textId="77777777" w:rsidR="00870A08" w:rsidRDefault="00870A08">
      <w:pPr>
        <w:pStyle w:val="aff6"/>
      </w:pPr>
    </w:p>
    <w:p w14:paraId="51FFC031" w14:textId="77777777" w:rsidR="00870A08" w:rsidRDefault="003A5418">
      <w:pPr>
        <w:ind w:firstLine="420"/>
      </w:pPr>
      <w:r>
        <w:rPr>
          <w:rFonts w:hint="eastAsia"/>
        </w:rPr>
        <w:t>配置完成后，用相同命令的查看</w:t>
      </w:r>
      <w:r>
        <w:rPr>
          <w:rFonts w:hint="eastAsia"/>
        </w:rPr>
        <w:t>debug</w:t>
      </w:r>
      <w:r>
        <w:rPr>
          <w:rFonts w:hint="eastAsia"/>
        </w:rPr>
        <w:t>信息。</w:t>
      </w:r>
    </w:p>
    <w:p w14:paraId="5B7CFBD4" w14:textId="77777777" w:rsidR="00870A08" w:rsidRDefault="003A5418">
      <w:pPr>
        <w:pStyle w:val="aff6"/>
      </w:pPr>
      <w:r>
        <w:t xml:space="preserve">&lt;R2&gt;debugging rip 1 send </w:t>
      </w:r>
      <w:proofErr w:type="spellStart"/>
      <w:r>
        <w:t>GigabitEthernet</w:t>
      </w:r>
      <w:proofErr w:type="spellEnd"/>
      <w:r>
        <w:t xml:space="preserve"> 0/0/1</w:t>
      </w:r>
    </w:p>
    <w:p w14:paraId="64D5E0A9" w14:textId="77777777" w:rsidR="00870A08" w:rsidRDefault="003A5418">
      <w:pPr>
        <w:pStyle w:val="aff6"/>
      </w:pPr>
      <w:r>
        <w:t xml:space="preserve">&lt;R2&gt;terminal monitor </w:t>
      </w:r>
    </w:p>
    <w:p w14:paraId="7C189BC4" w14:textId="77777777" w:rsidR="00870A08" w:rsidRDefault="003A5418">
      <w:pPr>
        <w:pStyle w:val="aff6"/>
      </w:pPr>
      <w:r>
        <w:t>&lt;R2&gt;terminal debugging</w:t>
      </w:r>
    </w:p>
    <w:p w14:paraId="571CAF61" w14:textId="77777777" w:rsidR="00870A08" w:rsidRDefault="003A5418">
      <w:pPr>
        <w:pStyle w:val="aff6"/>
      </w:pPr>
      <w:r>
        <w:t xml:space="preserve">Jun 19 2013 19:21:53.910.4-08:00 R2 RIP/7/DBG: 6: 12315: </w:t>
      </w:r>
      <w:proofErr w:type="spellStart"/>
      <w:r>
        <w:t>Dest</w:t>
      </w:r>
      <w:proofErr w:type="spellEnd"/>
      <w:r>
        <w:t xml:space="preserve"> 172.16.0.0/16, Next</w:t>
      </w:r>
    </w:p>
    <w:p w14:paraId="0280FBC7" w14:textId="77777777" w:rsidR="00870A08" w:rsidRDefault="003A5418">
      <w:pPr>
        <w:pStyle w:val="aff6"/>
      </w:pPr>
      <w:r>
        <w:t>hop 0.0.0.0, Cost 1, Tag 0</w:t>
      </w:r>
    </w:p>
    <w:p w14:paraId="2947A51C" w14:textId="77777777" w:rsidR="00870A08" w:rsidRDefault="003A5418">
      <w:pPr>
        <w:pStyle w:val="aff6"/>
        <w:rPr>
          <w:shd w:val="pct10" w:color="auto" w:fill="FFFFFF"/>
        </w:rPr>
      </w:pPr>
      <w:r>
        <w:rPr>
          <w:shd w:val="pct10" w:color="auto" w:fill="FFFFFF"/>
        </w:rPr>
        <w:t xml:space="preserve">Jun 19 2013 19:21:53.910.5-08:00 R2 RIP/7/DBG: 6: 12315: </w:t>
      </w:r>
      <w:proofErr w:type="spellStart"/>
      <w:r>
        <w:rPr>
          <w:shd w:val="pct10" w:color="auto" w:fill="FFFFFF"/>
        </w:rPr>
        <w:t>Dest</w:t>
      </w:r>
      <w:proofErr w:type="spellEnd"/>
      <w:r>
        <w:rPr>
          <w:shd w:val="pct10" w:color="auto" w:fill="FFFFFF"/>
        </w:rPr>
        <w:t xml:space="preserve"> 192.168.1.0/24, </w:t>
      </w:r>
      <w:proofErr w:type="spellStart"/>
      <w:r>
        <w:rPr>
          <w:shd w:val="pct10" w:color="auto" w:fill="FFFFFF"/>
        </w:rPr>
        <w:t>Nexthop</w:t>
      </w:r>
      <w:proofErr w:type="spellEnd"/>
      <w:r>
        <w:rPr>
          <w:shd w:val="pct10" w:color="auto" w:fill="FFFFFF"/>
        </w:rPr>
        <w:t xml:space="preserve"> 0.0.0.0, Cost 3, Tag 0</w:t>
      </w:r>
    </w:p>
    <w:p w14:paraId="3C95F645" w14:textId="77777777" w:rsidR="00870A08" w:rsidRDefault="003A5418">
      <w:pPr>
        <w:pStyle w:val="aff6"/>
      </w:pPr>
      <w:r>
        <w:t xml:space="preserve">Jun 19 2013 19:21:53.910.6-08:00 R2 RIP/7/DBG: 6: 12315: </w:t>
      </w:r>
      <w:proofErr w:type="spellStart"/>
      <w:r>
        <w:t>Dest</w:t>
      </w:r>
      <w:proofErr w:type="spellEnd"/>
      <w:r>
        <w:t xml:space="preserve"> 192.168.2.0/24, </w:t>
      </w:r>
      <w:proofErr w:type="spellStart"/>
      <w:r>
        <w:t>Nexthop</w:t>
      </w:r>
      <w:proofErr w:type="spellEnd"/>
      <w:r>
        <w:t xml:space="preserve"> 0.0.0.0, Cost 1, Tag 0</w:t>
      </w:r>
    </w:p>
    <w:p w14:paraId="60159067" w14:textId="77777777" w:rsidR="00870A08" w:rsidRDefault="00870A08">
      <w:pPr>
        <w:pStyle w:val="aff6"/>
      </w:pPr>
    </w:p>
    <w:p w14:paraId="3651A95E" w14:textId="77777777" w:rsidR="00870A08" w:rsidRDefault="003A5418">
      <w:pPr>
        <w:ind w:firstLine="420"/>
      </w:pPr>
      <w:r>
        <w:rPr>
          <w:rFonts w:hint="eastAsia"/>
        </w:rPr>
        <w:t>从</w:t>
      </w:r>
      <w:r>
        <w:rPr>
          <w:rFonts w:hint="eastAsia"/>
        </w:rPr>
        <w:t>debug</w:t>
      </w:r>
      <w:r>
        <w:rPr>
          <w:rFonts w:hint="eastAsia"/>
        </w:rPr>
        <w:t>信息中可以观察</w:t>
      </w:r>
      <w:r>
        <w:rPr>
          <w:rFonts w:hint="eastAsia"/>
        </w:rPr>
        <w:t>R2</w:t>
      </w:r>
      <w:r>
        <w:rPr>
          <w:rFonts w:hint="eastAsia"/>
        </w:rPr>
        <w:t>发送给</w:t>
      </w:r>
      <w:r>
        <w:rPr>
          <w:rFonts w:hint="eastAsia"/>
        </w:rPr>
        <w:t>R1</w:t>
      </w:r>
      <w:r>
        <w:rPr>
          <w:rFonts w:hint="eastAsia"/>
        </w:rPr>
        <w:t>的路由条目中包含有</w:t>
      </w:r>
      <w:r>
        <w:rPr>
          <w:rFonts w:hint="eastAsia"/>
        </w:rPr>
        <w:t>192.168.1.0</w:t>
      </w:r>
      <w:r>
        <w:rPr>
          <w:rFonts w:hint="eastAsia"/>
        </w:rPr>
        <w:t>网段，此时接口上的水平分割功能不生效。</w:t>
      </w:r>
    </w:p>
    <w:p w14:paraId="75DB4ED7" w14:textId="77777777" w:rsidR="00870A08" w:rsidRDefault="003A5418">
      <w:pPr>
        <w:pStyle w:val="2"/>
        <w:numPr>
          <w:ilvl w:val="0"/>
          <w:numId w:val="35"/>
        </w:numPr>
        <w:ind w:left="426" w:hanging="426"/>
        <w:rPr>
          <w:rFonts w:ascii="微软雅黑" w:hAnsi="微软雅黑"/>
        </w:rPr>
      </w:pPr>
      <w:r>
        <w:rPr>
          <w:rFonts w:ascii="微软雅黑" w:hAnsi="微软雅黑" w:hint="eastAsia"/>
        </w:rPr>
        <w:t>验证毒性逆转</w:t>
      </w:r>
    </w:p>
    <w:p w14:paraId="796C8A2F" w14:textId="77777777" w:rsidR="00870A08" w:rsidRDefault="003A5418">
      <w:pPr>
        <w:ind w:firstLine="420"/>
      </w:pPr>
      <w:r>
        <w:rPr>
          <w:rFonts w:hint="eastAsia"/>
        </w:rPr>
        <w:t>在华为设备上，毒性逆转功能是默认关闭的，需要手动打开此功能。</w:t>
      </w:r>
    </w:p>
    <w:p w14:paraId="53FE257C" w14:textId="77777777" w:rsidR="00870A08" w:rsidRDefault="003A5418">
      <w:pPr>
        <w:ind w:firstLine="420"/>
      </w:pPr>
      <w:r>
        <w:rPr>
          <w:rFonts w:hint="eastAsia"/>
        </w:rPr>
        <w:t>关闭</w:t>
      </w:r>
      <w:r>
        <w:rPr>
          <w:rFonts w:hint="eastAsia"/>
        </w:rPr>
        <w:t>debug</w:t>
      </w:r>
      <w:r>
        <w:rPr>
          <w:rFonts w:hint="eastAsia"/>
        </w:rPr>
        <w:t>，并在</w:t>
      </w:r>
      <w:r>
        <w:rPr>
          <w:rFonts w:hint="eastAsia"/>
        </w:rPr>
        <w:t>R2</w:t>
      </w:r>
      <w:r>
        <w:rPr>
          <w:rFonts w:hint="eastAsia"/>
        </w:rPr>
        <w:t>的</w:t>
      </w:r>
      <w:r>
        <w:rPr>
          <w:rFonts w:hint="eastAsia"/>
        </w:rPr>
        <w:t>GE 0/0/1</w:t>
      </w:r>
      <w:r>
        <w:rPr>
          <w:rFonts w:hint="eastAsia"/>
        </w:rPr>
        <w:t>接口下恢复水平分割功能。</w:t>
      </w:r>
    </w:p>
    <w:p w14:paraId="57F0DBFD" w14:textId="77777777" w:rsidR="00870A08" w:rsidRDefault="003A5418">
      <w:pPr>
        <w:pStyle w:val="aff6"/>
      </w:pPr>
      <w:bookmarkStart w:id="124" w:name="OLE_LINK43"/>
      <w:r>
        <w:t>&lt;R2&gt;</w:t>
      </w:r>
      <w:r>
        <w:rPr>
          <w:rFonts w:hint="eastAsia"/>
        </w:rPr>
        <w:t>undo debugging all</w:t>
      </w:r>
    </w:p>
    <w:p w14:paraId="4E345FDC" w14:textId="77777777" w:rsidR="00870A08" w:rsidRDefault="003A5418">
      <w:pPr>
        <w:pStyle w:val="aff6"/>
      </w:pPr>
      <w:r>
        <w:lastRenderedPageBreak/>
        <w:t>&lt;R2&gt;</w:t>
      </w:r>
      <w:r>
        <w:rPr>
          <w:rFonts w:hint="eastAsia"/>
        </w:rPr>
        <w:t>system-view</w:t>
      </w:r>
      <w:bookmarkEnd w:id="124"/>
    </w:p>
    <w:p w14:paraId="4A4E6ACA" w14:textId="77777777" w:rsidR="00870A08" w:rsidRDefault="003A5418">
      <w:pPr>
        <w:pStyle w:val="aff6"/>
      </w:pPr>
      <w:r>
        <w:t>[R</w:t>
      </w:r>
      <w:proofErr w:type="gramStart"/>
      <w:r>
        <w:t>2]interface</w:t>
      </w:r>
      <w:proofErr w:type="gramEnd"/>
      <w:r>
        <w:t xml:space="preserve"> GigabitEthernet0/0/1</w:t>
      </w:r>
    </w:p>
    <w:p w14:paraId="3D63A87E" w14:textId="77777777" w:rsidR="00870A08" w:rsidRDefault="003A5418">
      <w:pPr>
        <w:pStyle w:val="aff6"/>
      </w:pPr>
      <w:r>
        <w:t>[R2-GigabitEthernet0/0/</w:t>
      </w:r>
      <w:proofErr w:type="gramStart"/>
      <w:r>
        <w:t>1]rip</w:t>
      </w:r>
      <w:proofErr w:type="gramEnd"/>
      <w:r>
        <w:t xml:space="preserve"> split-horizon</w:t>
      </w:r>
    </w:p>
    <w:p w14:paraId="3343ACD6" w14:textId="77777777" w:rsidR="00870A08" w:rsidRDefault="00870A08">
      <w:pPr>
        <w:pStyle w:val="aff6"/>
      </w:pPr>
    </w:p>
    <w:p w14:paraId="464A5706" w14:textId="77777777" w:rsidR="00870A08" w:rsidRDefault="003A5418">
      <w:pPr>
        <w:ind w:firstLine="420"/>
      </w:pPr>
      <w:r>
        <w:rPr>
          <w:rFonts w:hint="eastAsia"/>
        </w:rPr>
        <w:t>配置完成后，在</w:t>
      </w:r>
      <w:r>
        <w:rPr>
          <w:rFonts w:hint="eastAsia"/>
        </w:rPr>
        <w:t>R2</w:t>
      </w:r>
      <w:r>
        <w:rPr>
          <w:rFonts w:hint="eastAsia"/>
        </w:rPr>
        <w:t>上开启</w:t>
      </w:r>
      <w:r>
        <w:rPr>
          <w:rFonts w:hint="eastAsia"/>
        </w:rPr>
        <w:t>debug</w:t>
      </w:r>
      <w:r>
        <w:rPr>
          <w:rFonts w:hint="eastAsia"/>
        </w:rPr>
        <w:t>功能。</w:t>
      </w:r>
    </w:p>
    <w:p w14:paraId="2CF94D62" w14:textId="77777777" w:rsidR="00870A08" w:rsidRDefault="003A5418">
      <w:pPr>
        <w:pStyle w:val="aff6"/>
      </w:pPr>
      <w:r>
        <w:t xml:space="preserve">&lt;R2&gt;debugging rip 1 send </w:t>
      </w:r>
      <w:proofErr w:type="spellStart"/>
      <w:r>
        <w:t>GigabitEthernet</w:t>
      </w:r>
      <w:proofErr w:type="spellEnd"/>
      <w:r>
        <w:t xml:space="preserve"> 0/0/1</w:t>
      </w:r>
    </w:p>
    <w:p w14:paraId="731A7806" w14:textId="77777777" w:rsidR="00870A08" w:rsidRDefault="003A5418">
      <w:pPr>
        <w:pStyle w:val="aff6"/>
      </w:pPr>
      <w:r>
        <w:t xml:space="preserve">&lt;R2&gt;terminal monitor </w:t>
      </w:r>
    </w:p>
    <w:p w14:paraId="597B6CB3" w14:textId="77777777" w:rsidR="00870A08" w:rsidRDefault="003A5418">
      <w:pPr>
        <w:pStyle w:val="aff6"/>
      </w:pPr>
      <w:r>
        <w:t>&lt;R2&gt;terminal debugging</w:t>
      </w:r>
    </w:p>
    <w:p w14:paraId="6F05E5DE" w14:textId="77777777" w:rsidR="00870A08" w:rsidRDefault="003A5418">
      <w:pPr>
        <w:pStyle w:val="aff6"/>
      </w:pPr>
      <w:r>
        <w:t>&lt;R2&gt;</w:t>
      </w:r>
    </w:p>
    <w:p w14:paraId="5050637E" w14:textId="77777777" w:rsidR="00870A08" w:rsidRDefault="003A5418">
      <w:pPr>
        <w:pStyle w:val="aff6"/>
      </w:pPr>
      <w:r>
        <w:t xml:space="preserve">Jun 19 2013 19:28:06.720.1-08:00 R2 RIP/7/DBG: 6: 12227: RIP 1: Sending response </w:t>
      </w:r>
    </w:p>
    <w:p w14:paraId="3705BDB4" w14:textId="77777777" w:rsidR="00870A08" w:rsidRDefault="003A5418">
      <w:pPr>
        <w:pStyle w:val="aff6"/>
      </w:pPr>
      <w:r>
        <w:t>on interface GigabitEthernet0/0/1 from 172.16.2.2 to 224.0.0.9</w:t>
      </w:r>
    </w:p>
    <w:p w14:paraId="724B6F90" w14:textId="77777777" w:rsidR="00870A08" w:rsidRDefault="003A5418">
      <w:pPr>
        <w:pStyle w:val="aff6"/>
      </w:pPr>
      <w:r>
        <w:t xml:space="preserve">Jun 19 2013 19:28:06.720.2-08:00 R2 RIP/7/DBG: 6: 12247: Packet: Version 2, </w:t>
      </w:r>
      <w:proofErr w:type="spellStart"/>
      <w:r>
        <w:t>Cmd</w:t>
      </w:r>
      <w:proofErr w:type="spellEnd"/>
      <w:r>
        <w:t xml:space="preserve"> response, Length 24</w:t>
      </w:r>
    </w:p>
    <w:p w14:paraId="5303EAF6" w14:textId="77777777" w:rsidR="00870A08" w:rsidRDefault="003A5418">
      <w:pPr>
        <w:pStyle w:val="aff6"/>
      </w:pPr>
      <w:r>
        <w:t xml:space="preserve">Jun 19 2013 19:28:06.720.3-08:00 R2 RIP/7/DBG: 6: 12315: </w:t>
      </w:r>
      <w:proofErr w:type="spellStart"/>
      <w:r>
        <w:t>Dest</w:t>
      </w:r>
      <w:proofErr w:type="spellEnd"/>
      <w:r>
        <w:t xml:space="preserve"> 192.168.2.0/24, </w:t>
      </w:r>
      <w:proofErr w:type="spellStart"/>
      <w:r>
        <w:t>Nexthop</w:t>
      </w:r>
      <w:proofErr w:type="spellEnd"/>
      <w:r>
        <w:t xml:space="preserve"> 0.0.0.0, Cost 1, Tag 0</w:t>
      </w:r>
    </w:p>
    <w:p w14:paraId="5859BEC0" w14:textId="77777777" w:rsidR="00870A08" w:rsidRDefault="00870A08">
      <w:pPr>
        <w:pStyle w:val="aff6"/>
      </w:pPr>
    </w:p>
    <w:p w14:paraId="05F7AE5C" w14:textId="77777777" w:rsidR="00870A08" w:rsidRDefault="003A5418">
      <w:pPr>
        <w:ind w:firstLine="420"/>
      </w:pPr>
      <w:r>
        <w:rPr>
          <w:rFonts w:hint="eastAsia"/>
        </w:rPr>
        <w:t>通过</w:t>
      </w:r>
      <w:r>
        <w:rPr>
          <w:rFonts w:hint="eastAsia"/>
        </w:rPr>
        <w:t>debug</w:t>
      </w:r>
      <w:r>
        <w:rPr>
          <w:rFonts w:hint="eastAsia"/>
        </w:rPr>
        <w:t>信息可以观察到，此时开启了水平分割后，</w:t>
      </w:r>
      <w:r>
        <w:rPr>
          <w:rFonts w:hint="eastAsia"/>
        </w:rPr>
        <w:t>R2</w:t>
      </w:r>
      <w:r>
        <w:rPr>
          <w:rFonts w:hint="eastAsia"/>
        </w:rPr>
        <w:t>发送给</w:t>
      </w:r>
      <w:r>
        <w:rPr>
          <w:rFonts w:hint="eastAsia"/>
        </w:rPr>
        <w:t>R1</w:t>
      </w:r>
      <w:r>
        <w:rPr>
          <w:rFonts w:hint="eastAsia"/>
        </w:rPr>
        <w:t>的路由条目中没有包含</w:t>
      </w:r>
      <w:r>
        <w:rPr>
          <w:rFonts w:hint="eastAsia"/>
        </w:rPr>
        <w:t>192.168.1.0</w:t>
      </w:r>
      <w:r>
        <w:rPr>
          <w:rFonts w:hint="eastAsia"/>
        </w:rPr>
        <w:t>网段。</w:t>
      </w:r>
    </w:p>
    <w:p w14:paraId="09E8B466" w14:textId="77777777" w:rsidR="00870A08" w:rsidRDefault="003A5418">
      <w:pPr>
        <w:ind w:firstLine="420"/>
      </w:pPr>
      <w:r>
        <w:rPr>
          <w:rFonts w:hint="eastAsia"/>
        </w:rPr>
        <w:t>关闭</w:t>
      </w:r>
      <w:r>
        <w:rPr>
          <w:rFonts w:hint="eastAsia"/>
        </w:rPr>
        <w:t>debug</w:t>
      </w:r>
      <w:r>
        <w:rPr>
          <w:rFonts w:hint="eastAsia"/>
        </w:rPr>
        <w:t>，并在</w:t>
      </w:r>
      <w:r>
        <w:rPr>
          <w:rFonts w:hint="eastAsia"/>
        </w:rPr>
        <w:t>R2</w:t>
      </w:r>
      <w:r>
        <w:rPr>
          <w:rFonts w:hint="eastAsia"/>
        </w:rPr>
        <w:t>的</w:t>
      </w:r>
      <w:r>
        <w:rPr>
          <w:rFonts w:hint="eastAsia"/>
        </w:rPr>
        <w:t>GE 0/0/1</w:t>
      </w:r>
      <w:r>
        <w:rPr>
          <w:rFonts w:hint="eastAsia"/>
        </w:rPr>
        <w:t>接口下开启毒性逆转功能。</w:t>
      </w:r>
    </w:p>
    <w:p w14:paraId="3F5D70A4" w14:textId="77777777" w:rsidR="00870A08" w:rsidRDefault="003A5418">
      <w:pPr>
        <w:pStyle w:val="aff6"/>
      </w:pPr>
      <w:r>
        <w:t>&lt;R2&gt;</w:t>
      </w:r>
      <w:r>
        <w:rPr>
          <w:rFonts w:hint="eastAsia"/>
        </w:rPr>
        <w:t>undo debugging all</w:t>
      </w:r>
    </w:p>
    <w:p w14:paraId="7EB71745" w14:textId="77777777" w:rsidR="00870A08" w:rsidRDefault="003A5418">
      <w:pPr>
        <w:pStyle w:val="aff6"/>
      </w:pPr>
      <w:r>
        <w:t>&lt;R2&gt;</w:t>
      </w:r>
      <w:r>
        <w:rPr>
          <w:rFonts w:hint="eastAsia"/>
        </w:rPr>
        <w:t>system-view</w:t>
      </w:r>
    </w:p>
    <w:p w14:paraId="5104AE26" w14:textId="77777777" w:rsidR="00870A08" w:rsidRDefault="003A5418">
      <w:pPr>
        <w:pStyle w:val="aff6"/>
      </w:pPr>
      <w:r>
        <w:t>[R</w:t>
      </w:r>
      <w:proofErr w:type="gramStart"/>
      <w:r>
        <w:t>2]interface</w:t>
      </w:r>
      <w:proofErr w:type="gramEnd"/>
      <w:r>
        <w:t xml:space="preserve"> GigabitEthernet0/0/1 </w:t>
      </w:r>
    </w:p>
    <w:p w14:paraId="3B99B9DA" w14:textId="77777777" w:rsidR="00870A08" w:rsidRDefault="003A5418">
      <w:pPr>
        <w:pStyle w:val="aff6"/>
      </w:pPr>
      <w:r>
        <w:t>[R2-GigabitEthernet0/0/</w:t>
      </w:r>
      <w:proofErr w:type="gramStart"/>
      <w:r>
        <w:t>1]rip</w:t>
      </w:r>
      <w:proofErr w:type="gramEnd"/>
      <w:r>
        <w:t xml:space="preserve"> poison-reverse </w:t>
      </w:r>
    </w:p>
    <w:p w14:paraId="137BB611" w14:textId="77777777" w:rsidR="00870A08" w:rsidRDefault="00870A08">
      <w:pPr>
        <w:pStyle w:val="aff6"/>
      </w:pPr>
    </w:p>
    <w:p w14:paraId="0C0463CD" w14:textId="77777777" w:rsidR="00870A08" w:rsidRDefault="003A5418">
      <w:pPr>
        <w:ind w:firstLine="420"/>
      </w:pPr>
      <w:r>
        <w:rPr>
          <w:rFonts w:hint="eastAsia"/>
        </w:rPr>
        <w:t>配置完成后，查看</w:t>
      </w:r>
      <w:r>
        <w:rPr>
          <w:rFonts w:hint="eastAsia"/>
        </w:rPr>
        <w:t>debug</w:t>
      </w:r>
      <w:r>
        <w:rPr>
          <w:rFonts w:hint="eastAsia"/>
        </w:rPr>
        <w:t>信息。</w:t>
      </w:r>
    </w:p>
    <w:p w14:paraId="1F7556BD" w14:textId="77777777" w:rsidR="00870A08" w:rsidRDefault="003A5418">
      <w:pPr>
        <w:pStyle w:val="aff6"/>
      </w:pPr>
      <w:r>
        <w:t xml:space="preserve">&lt;R2&gt;debugging rip 1 send </w:t>
      </w:r>
      <w:proofErr w:type="spellStart"/>
      <w:r>
        <w:t>GigabitEthernet</w:t>
      </w:r>
      <w:proofErr w:type="spellEnd"/>
      <w:r>
        <w:t xml:space="preserve"> 0/0/1</w:t>
      </w:r>
    </w:p>
    <w:p w14:paraId="738D4B07" w14:textId="77777777" w:rsidR="00870A08" w:rsidRDefault="003A5418">
      <w:pPr>
        <w:pStyle w:val="aff6"/>
      </w:pPr>
      <w:r>
        <w:t xml:space="preserve">&lt;R2&gt;terminal monitor </w:t>
      </w:r>
    </w:p>
    <w:p w14:paraId="0E84387E" w14:textId="77777777" w:rsidR="00870A08" w:rsidRDefault="003A5418">
      <w:pPr>
        <w:pStyle w:val="aff6"/>
      </w:pPr>
      <w:r>
        <w:lastRenderedPageBreak/>
        <w:t>&lt;R2&gt;terminal debugging</w:t>
      </w:r>
    </w:p>
    <w:p w14:paraId="0177F173" w14:textId="77777777" w:rsidR="00870A08" w:rsidRDefault="003A5418">
      <w:pPr>
        <w:pStyle w:val="aff6"/>
      </w:pPr>
      <w:r>
        <w:t xml:space="preserve">Jun 19 2013 19:30:00.520.2-08:00 R2 RIP/7/DBG: 6: 12247: Packet: Version 2, </w:t>
      </w:r>
      <w:proofErr w:type="spellStart"/>
      <w:r>
        <w:t>Cmd</w:t>
      </w:r>
      <w:proofErr w:type="spellEnd"/>
      <w:r>
        <w:t xml:space="preserve"> r</w:t>
      </w:r>
      <w:r>
        <w:rPr>
          <w:rFonts w:hint="eastAsia"/>
        </w:rPr>
        <w:t>·</w:t>
      </w:r>
      <w:proofErr w:type="spellStart"/>
      <w:r>
        <w:t>esponse</w:t>
      </w:r>
      <w:proofErr w:type="spellEnd"/>
      <w:r>
        <w:t>, Length 64</w:t>
      </w:r>
    </w:p>
    <w:p w14:paraId="71767AAD" w14:textId="77777777" w:rsidR="00870A08" w:rsidRDefault="003A5418">
      <w:pPr>
        <w:pStyle w:val="aff6"/>
        <w:rPr>
          <w:shd w:val="pct10" w:color="auto" w:fill="FFFFFF"/>
        </w:rPr>
      </w:pPr>
      <w:r>
        <w:rPr>
          <w:shd w:val="pct10" w:color="auto" w:fill="FFFFFF"/>
        </w:rPr>
        <w:t xml:space="preserve">Jun 19 2013 19:30:00.520.4-08:00 R2 RIP/7/DBG: 6: 12315: </w:t>
      </w:r>
      <w:proofErr w:type="spellStart"/>
      <w:r>
        <w:rPr>
          <w:shd w:val="pct10" w:color="auto" w:fill="FFFFFF"/>
        </w:rPr>
        <w:t>Dest</w:t>
      </w:r>
      <w:proofErr w:type="spellEnd"/>
      <w:r>
        <w:rPr>
          <w:shd w:val="pct10" w:color="auto" w:fill="FFFFFF"/>
        </w:rPr>
        <w:t xml:space="preserve"> 192.168.1.0/24, </w:t>
      </w:r>
      <w:proofErr w:type="spellStart"/>
      <w:r>
        <w:rPr>
          <w:shd w:val="pct10" w:color="auto" w:fill="FFFFFF"/>
        </w:rPr>
        <w:t>Nexthop</w:t>
      </w:r>
      <w:proofErr w:type="spellEnd"/>
      <w:r>
        <w:rPr>
          <w:shd w:val="pct10" w:color="auto" w:fill="FFFFFF"/>
        </w:rPr>
        <w:t xml:space="preserve"> 172.16.2.1, Cost 16, Tag 0</w:t>
      </w:r>
    </w:p>
    <w:p w14:paraId="694D3E00" w14:textId="77777777" w:rsidR="00870A08" w:rsidRDefault="003A5418">
      <w:pPr>
        <w:pStyle w:val="aff6"/>
      </w:pPr>
      <w:r>
        <w:t xml:space="preserve">Jun 19 2013 19:30:00.520.5-08:00 R2 RIP/7/DBG: 6: 12315: </w:t>
      </w:r>
      <w:proofErr w:type="spellStart"/>
      <w:r>
        <w:t>Dest</w:t>
      </w:r>
      <w:proofErr w:type="spellEnd"/>
      <w:r>
        <w:t xml:space="preserve"> 192.168.2.0/24, </w:t>
      </w:r>
      <w:proofErr w:type="spellStart"/>
      <w:r>
        <w:t>Nexthop</w:t>
      </w:r>
      <w:proofErr w:type="spellEnd"/>
      <w:r>
        <w:t xml:space="preserve"> 0.0.0.0, Cost 1, Tag 0</w:t>
      </w:r>
    </w:p>
    <w:p w14:paraId="535074D1" w14:textId="77777777" w:rsidR="00870A08" w:rsidRDefault="00870A08">
      <w:pPr>
        <w:pStyle w:val="aff6"/>
      </w:pPr>
    </w:p>
    <w:p w14:paraId="509E6891" w14:textId="77777777" w:rsidR="00870A08" w:rsidRDefault="003A5418">
      <w:pPr>
        <w:ind w:firstLine="420"/>
      </w:pPr>
      <w:r>
        <w:rPr>
          <w:rFonts w:hint="eastAsia"/>
        </w:rPr>
        <w:t>从</w:t>
      </w:r>
      <w:r>
        <w:rPr>
          <w:rFonts w:hint="eastAsia"/>
        </w:rPr>
        <w:t>debug</w:t>
      </w:r>
      <w:r>
        <w:rPr>
          <w:rFonts w:hint="eastAsia"/>
        </w:rPr>
        <w:t>信息可以观察到，</w:t>
      </w:r>
      <w:r>
        <w:rPr>
          <w:rFonts w:hint="eastAsia"/>
        </w:rPr>
        <w:t>R2</w:t>
      </w:r>
      <w:r>
        <w:rPr>
          <w:rFonts w:hint="eastAsia"/>
        </w:rPr>
        <w:t>发送给</w:t>
      </w:r>
      <w:r>
        <w:rPr>
          <w:rFonts w:hint="eastAsia"/>
        </w:rPr>
        <w:t>R1</w:t>
      </w:r>
      <w:r>
        <w:rPr>
          <w:rFonts w:hint="eastAsia"/>
        </w:rPr>
        <w:t>的路由条目中包含了</w:t>
      </w:r>
      <w:r>
        <w:rPr>
          <w:rFonts w:hint="eastAsia"/>
        </w:rPr>
        <w:t>192.168.1.0</w:t>
      </w:r>
      <w:r>
        <w:rPr>
          <w:rFonts w:hint="eastAsia"/>
        </w:rPr>
        <w:t>网段，但是</w:t>
      </w:r>
      <w:r>
        <w:rPr>
          <w:rFonts w:hint="eastAsia"/>
        </w:rPr>
        <w:t>cost</w:t>
      </w:r>
      <w:r>
        <w:rPr>
          <w:rFonts w:hint="eastAsia"/>
        </w:rPr>
        <w:t>值为</w:t>
      </w:r>
      <w:r>
        <w:rPr>
          <w:rFonts w:hint="eastAsia"/>
        </w:rPr>
        <w:t>16</w:t>
      </w:r>
      <w:r>
        <w:rPr>
          <w:rFonts w:hint="eastAsia"/>
        </w:rPr>
        <w:t>。</w:t>
      </w:r>
    </w:p>
    <w:p w14:paraId="681E5911" w14:textId="77777777" w:rsidR="00870A08" w:rsidRDefault="003A5418">
      <w:pPr>
        <w:ind w:firstLine="420"/>
      </w:pPr>
      <w:r>
        <w:rPr>
          <w:rFonts w:hint="eastAsia"/>
        </w:rPr>
        <w:t>说明在毒性逆转和水平分割同时开启的情况下，简单的水平分割行为（从某接口学到的路由再从这个接口发布时将被抑制）会被毒性逆转行为代替，并且在华为设备上</w:t>
      </w:r>
      <w:r>
        <w:rPr>
          <w:rFonts w:hint="eastAsia"/>
        </w:rPr>
        <w:t>RIP</w:t>
      </w:r>
      <w:r>
        <w:rPr>
          <w:rFonts w:hint="eastAsia"/>
        </w:rPr>
        <w:t>的毒性逆转功能是默认关闭的。</w:t>
      </w:r>
    </w:p>
    <w:p w14:paraId="6F4BCB92" w14:textId="77777777" w:rsidR="00870A08" w:rsidRDefault="003A5418">
      <w:pPr>
        <w:pStyle w:val="10"/>
        <w:rPr>
          <w:b w:val="0"/>
        </w:rPr>
      </w:pPr>
      <w:r>
        <w:rPr>
          <w:rFonts w:hint="eastAsia"/>
        </w:rPr>
        <w:t>思考</w:t>
      </w:r>
    </w:p>
    <w:p w14:paraId="49CD9D8B" w14:textId="77777777" w:rsidR="00870A08" w:rsidRDefault="003A5418">
      <w:pPr>
        <w:ind w:firstLine="420"/>
        <w:rPr>
          <w:szCs w:val="21"/>
        </w:rPr>
      </w:pPr>
      <w:r>
        <w:rPr>
          <w:rFonts w:hint="eastAsia"/>
        </w:rPr>
        <w:t>水平分割可以防止环路，那为什么</w:t>
      </w:r>
      <w:r>
        <w:rPr>
          <w:rFonts w:hint="eastAsia"/>
        </w:rPr>
        <w:t>RIP</w:t>
      </w:r>
      <w:r>
        <w:rPr>
          <w:rFonts w:hint="eastAsia"/>
        </w:rPr>
        <w:t>协议还需要其它</w:t>
      </w:r>
      <w:proofErr w:type="gramStart"/>
      <w:r>
        <w:rPr>
          <w:rFonts w:hint="eastAsia"/>
        </w:rPr>
        <w:t>防环机制</w:t>
      </w:r>
      <w:proofErr w:type="gramEnd"/>
      <w:r>
        <w:rPr>
          <w:rFonts w:hint="eastAsia"/>
        </w:rPr>
        <w:t>？水平分割的局限性在哪？</w:t>
      </w:r>
    </w:p>
    <w:p w14:paraId="7021C0EC" w14:textId="77777777" w:rsidR="00870A08" w:rsidRDefault="003A5418">
      <w:pPr>
        <w:pStyle w:val="af2"/>
        <w:ind w:firstLineChars="0" w:firstLine="0"/>
        <w:rPr>
          <w:rFonts w:ascii="微软雅黑" w:hAnsi="微软雅黑"/>
        </w:rPr>
      </w:pPr>
      <w:bookmarkStart w:id="125" w:name="_Toc4893"/>
      <w:r>
        <w:rPr>
          <w:rFonts w:ascii="微软雅黑" w:hAnsi="微软雅黑" w:hint="eastAsia"/>
        </w:rPr>
        <w:t>7.8 配置</w:t>
      </w:r>
      <w:r>
        <w:t>RIP</w:t>
      </w:r>
      <w:r>
        <w:rPr>
          <w:rFonts w:ascii="微软雅黑" w:hAnsi="微软雅黑" w:hint="eastAsia"/>
        </w:rPr>
        <w:t>路由附加度量值</w:t>
      </w:r>
      <w:bookmarkEnd w:id="125"/>
    </w:p>
    <w:p w14:paraId="59F31F5C" w14:textId="77777777" w:rsidR="00870A08" w:rsidRDefault="003A5418">
      <w:pPr>
        <w:pStyle w:val="10"/>
      </w:pPr>
      <w:r>
        <w:rPr>
          <w:rFonts w:hint="eastAsia"/>
        </w:rPr>
        <w:t>原理概述</w:t>
      </w:r>
    </w:p>
    <w:p w14:paraId="5F06EF8D" w14:textId="77777777" w:rsidR="00870A08" w:rsidRDefault="003A5418">
      <w:pPr>
        <w:tabs>
          <w:tab w:val="left" w:pos="720"/>
        </w:tabs>
        <w:ind w:firstLine="420"/>
      </w:pPr>
      <w:r>
        <w:rPr>
          <w:rFonts w:hint="eastAsia"/>
        </w:rPr>
        <w:t>附加路由度量值是在</w:t>
      </w:r>
      <w:r>
        <w:rPr>
          <w:rFonts w:hint="eastAsia"/>
        </w:rPr>
        <w:t>RIP</w:t>
      </w:r>
      <w:r>
        <w:rPr>
          <w:rFonts w:hint="eastAsia"/>
        </w:rPr>
        <w:t>路由原来度量值的基础上所增加或减少的度量值（跳数）。对于</w:t>
      </w:r>
      <w:r>
        <w:rPr>
          <w:rFonts w:hint="eastAsia"/>
        </w:rPr>
        <w:t>RIP</w:t>
      </w:r>
      <w:r>
        <w:rPr>
          <w:rFonts w:hint="eastAsia"/>
        </w:rPr>
        <w:t>接收和发布路由，可通过不同的命令配置附加度量值</w:t>
      </w:r>
      <w:bookmarkStart w:id="126" w:name="dc_vrp_cfg_002491__1.4.1"/>
      <w:bookmarkStart w:id="127" w:name="1.4.1"/>
      <w:bookmarkEnd w:id="126"/>
      <w:bookmarkEnd w:id="127"/>
      <w:r>
        <w:rPr>
          <w:rFonts w:hint="eastAsia"/>
        </w:rPr>
        <w:t>更加灵活的控制</w:t>
      </w:r>
      <w:r>
        <w:rPr>
          <w:rFonts w:hint="eastAsia"/>
        </w:rPr>
        <w:t>RIP</w:t>
      </w:r>
      <w:r>
        <w:rPr>
          <w:rFonts w:hint="eastAsia"/>
        </w:rPr>
        <w:t>的路由选择。</w:t>
      </w:r>
    </w:p>
    <w:p w14:paraId="2820D9FA" w14:textId="77777777" w:rsidR="00870A08" w:rsidRDefault="00000000">
      <w:pPr>
        <w:tabs>
          <w:tab w:val="left" w:pos="720"/>
        </w:tabs>
        <w:ind w:firstLine="420"/>
      </w:pPr>
      <w:hyperlink r:id="rId146" w:history="1">
        <w:r w:rsidR="003A5418">
          <w:rPr>
            <w:rFonts w:hint="eastAsia"/>
            <w:b/>
          </w:rPr>
          <w:t>rip metricin</w:t>
        </w:r>
      </w:hyperlink>
      <w:r w:rsidR="003A5418">
        <w:rPr>
          <w:rFonts w:hint="eastAsia"/>
        </w:rPr>
        <w:t>用于在接收到路由后，给其增加一个附加度量值，再加入路由表中，使得路由表中的度量值发生变化。运行该命令会影响到本地设备和其他设备的路由选择。</w:t>
      </w:r>
      <w:r w:rsidR="003A5418">
        <w:rPr>
          <w:rFonts w:hint="eastAsia"/>
        </w:rPr>
        <w:t xml:space="preserve"> </w:t>
      </w:r>
    </w:p>
    <w:p w14:paraId="0F5718ED" w14:textId="77777777" w:rsidR="00870A08" w:rsidRDefault="00000000">
      <w:pPr>
        <w:tabs>
          <w:tab w:val="left" w:pos="720"/>
        </w:tabs>
        <w:ind w:firstLine="420"/>
      </w:pPr>
      <w:hyperlink r:id="rId147" w:history="1">
        <w:r w:rsidR="003A5418">
          <w:rPr>
            <w:rFonts w:hint="eastAsia"/>
            <w:b/>
          </w:rPr>
          <w:t>rip metricout</w:t>
        </w:r>
      </w:hyperlink>
      <w:r w:rsidR="003A5418">
        <w:rPr>
          <w:rFonts w:hint="eastAsia"/>
        </w:rPr>
        <w:t>用于自身路由的发布，发布时增加一个附加的度量值，但本地路由表中的度量值不会发生变化。运行该命令不会影响本地设备的路由选择，但是会影响其他设备的路由选择。</w:t>
      </w:r>
    </w:p>
    <w:p w14:paraId="1B63EC0E" w14:textId="77777777" w:rsidR="00870A08" w:rsidRDefault="003A5418">
      <w:pPr>
        <w:pStyle w:val="10"/>
      </w:pPr>
      <w:r>
        <w:rPr>
          <w:rFonts w:hint="eastAsia"/>
        </w:rPr>
        <w:lastRenderedPageBreak/>
        <w:t>实验目的</w:t>
      </w:r>
    </w:p>
    <w:p w14:paraId="63639227" w14:textId="77777777" w:rsidR="00870A08" w:rsidRDefault="003A5418">
      <w:pPr>
        <w:pStyle w:val="12"/>
        <w:numPr>
          <w:ilvl w:val="1"/>
          <w:numId w:val="5"/>
        </w:numPr>
        <w:ind w:firstLineChars="0"/>
        <w:jc w:val="left"/>
      </w:pPr>
      <w:r>
        <w:rPr>
          <w:rFonts w:hint="eastAsia"/>
        </w:rPr>
        <w:t>理解</w:t>
      </w:r>
      <w:r>
        <w:rPr>
          <w:rFonts w:hint="eastAsia"/>
        </w:rPr>
        <w:t>RIP</w:t>
      </w:r>
      <w:r>
        <w:rPr>
          <w:rFonts w:hint="eastAsia"/>
        </w:rPr>
        <w:t>路由附加度量值应用场景</w:t>
      </w:r>
    </w:p>
    <w:p w14:paraId="7DEABD6D" w14:textId="77777777" w:rsidR="00870A08" w:rsidRDefault="003A5418">
      <w:pPr>
        <w:pStyle w:val="12"/>
        <w:numPr>
          <w:ilvl w:val="1"/>
          <w:numId w:val="5"/>
        </w:numPr>
        <w:ind w:firstLineChars="0"/>
        <w:jc w:val="left"/>
      </w:pPr>
      <w:r>
        <w:rPr>
          <w:rFonts w:hint="eastAsia"/>
        </w:rPr>
        <w:t>掌握使用</w:t>
      </w:r>
      <w:proofErr w:type="spellStart"/>
      <w:r>
        <w:rPr>
          <w:rFonts w:hint="eastAsia"/>
          <w:b/>
        </w:rPr>
        <w:t>metricin</w:t>
      </w:r>
      <w:proofErr w:type="spellEnd"/>
      <w:r>
        <w:rPr>
          <w:rFonts w:hint="eastAsia"/>
        </w:rPr>
        <w:t>方式附加度量值的方法</w:t>
      </w:r>
    </w:p>
    <w:p w14:paraId="317207F1" w14:textId="77777777" w:rsidR="00870A08" w:rsidRDefault="003A5418">
      <w:pPr>
        <w:pStyle w:val="12"/>
        <w:numPr>
          <w:ilvl w:val="1"/>
          <w:numId w:val="5"/>
        </w:numPr>
        <w:ind w:firstLineChars="0"/>
        <w:jc w:val="left"/>
      </w:pPr>
      <w:r>
        <w:rPr>
          <w:rFonts w:hint="eastAsia"/>
        </w:rPr>
        <w:t>掌握使用</w:t>
      </w:r>
      <w:proofErr w:type="spellStart"/>
      <w:r>
        <w:rPr>
          <w:rFonts w:hint="eastAsia"/>
          <w:b/>
        </w:rPr>
        <w:t>metricout</w:t>
      </w:r>
      <w:proofErr w:type="spellEnd"/>
      <w:r>
        <w:rPr>
          <w:rFonts w:hint="eastAsia"/>
        </w:rPr>
        <w:t>方式附加度量值的方法</w:t>
      </w:r>
    </w:p>
    <w:p w14:paraId="7EA78070" w14:textId="77777777" w:rsidR="00870A08" w:rsidRDefault="003A5418">
      <w:pPr>
        <w:pStyle w:val="10"/>
      </w:pPr>
      <w:r>
        <w:rPr>
          <w:rFonts w:hint="eastAsia"/>
        </w:rPr>
        <w:t>实验内容</w:t>
      </w:r>
    </w:p>
    <w:p w14:paraId="7AF74B5C" w14:textId="77777777" w:rsidR="00870A08" w:rsidRDefault="003A5418">
      <w:pPr>
        <w:tabs>
          <w:tab w:val="left" w:pos="720"/>
        </w:tabs>
        <w:ind w:firstLine="420"/>
      </w:pPr>
      <w:r>
        <w:rPr>
          <w:rFonts w:hint="eastAsia"/>
        </w:rPr>
        <w:t>本实验模拟公司网络场景，路由器</w:t>
      </w:r>
      <w:r>
        <w:rPr>
          <w:rFonts w:hint="eastAsia"/>
        </w:rPr>
        <w:t>R1</w:t>
      </w:r>
      <w:r>
        <w:rPr>
          <w:rFonts w:hint="eastAsia"/>
        </w:rPr>
        <w:t>左侧连接的是公司市场部，路由器</w:t>
      </w:r>
      <w:r>
        <w:rPr>
          <w:rFonts w:hint="eastAsia"/>
        </w:rPr>
        <w:t>R4</w:t>
      </w:r>
      <w:r>
        <w:rPr>
          <w:rFonts w:hint="eastAsia"/>
        </w:rPr>
        <w:t>右侧连接的是公司财务部，</w:t>
      </w:r>
      <w:r>
        <w:rPr>
          <w:rFonts w:hint="eastAsia"/>
        </w:rPr>
        <w:t>R1</w:t>
      </w:r>
      <w:r>
        <w:rPr>
          <w:rFonts w:hint="eastAsia"/>
        </w:rPr>
        <w:t>与</w:t>
      </w:r>
      <w:r>
        <w:rPr>
          <w:rFonts w:hint="eastAsia"/>
        </w:rPr>
        <w:t>R4</w:t>
      </w:r>
      <w:r>
        <w:rPr>
          <w:rFonts w:hint="eastAsia"/>
        </w:rPr>
        <w:t>之间通过</w:t>
      </w:r>
      <w:r>
        <w:rPr>
          <w:rFonts w:hint="eastAsia"/>
        </w:rPr>
        <w:t>R2</w:t>
      </w:r>
      <w:r>
        <w:rPr>
          <w:rFonts w:hint="eastAsia"/>
        </w:rPr>
        <w:t>、</w:t>
      </w:r>
      <w:r>
        <w:rPr>
          <w:rFonts w:hint="eastAsia"/>
        </w:rPr>
        <w:t>R3</w:t>
      </w:r>
      <w:r>
        <w:rPr>
          <w:rFonts w:hint="eastAsia"/>
        </w:rPr>
        <w:t>双链路连接，所有路由器运行</w:t>
      </w:r>
      <w:r>
        <w:rPr>
          <w:rFonts w:hint="eastAsia"/>
        </w:rPr>
        <w:t>RIP</w:t>
      </w:r>
      <w:r>
        <w:rPr>
          <w:rFonts w:hint="eastAsia"/>
        </w:rPr>
        <w:t>协议，</w:t>
      </w:r>
      <w:r>
        <w:rPr>
          <w:rFonts w:hint="eastAsia"/>
        </w:rPr>
        <w:t>R1</w:t>
      </w:r>
      <w:r>
        <w:rPr>
          <w:rFonts w:hint="eastAsia"/>
        </w:rPr>
        <w:t>与</w:t>
      </w:r>
      <w:r>
        <w:rPr>
          <w:rFonts w:hint="eastAsia"/>
        </w:rPr>
        <w:t>R4</w:t>
      </w:r>
      <w:r>
        <w:rPr>
          <w:rFonts w:hint="eastAsia"/>
        </w:rPr>
        <w:t>之间互访的流量通过两条链路负载分担。现在网络管理员在</w:t>
      </w:r>
      <w:r>
        <w:rPr>
          <w:rFonts w:hint="eastAsia"/>
        </w:rPr>
        <w:t>R2</w:t>
      </w:r>
      <w:r>
        <w:rPr>
          <w:rFonts w:hint="eastAsia"/>
        </w:rPr>
        <w:t>上做了流量控制，要求所有市场</w:t>
      </w:r>
      <w:proofErr w:type="gramStart"/>
      <w:r>
        <w:rPr>
          <w:rFonts w:hint="eastAsia"/>
        </w:rPr>
        <w:t>部访问</w:t>
      </w:r>
      <w:proofErr w:type="gramEnd"/>
      <w:r>
        <w:rPr>
          <w:rFonts w:hint="eastAsia"/>
        </w:rPr>
        <w:t>财务部的流量都必须经过</w:t>
      </w:r>
      <w:r>
        <w:rPr>
          <w:rFonts w:hint="eastAsia"/>
        </w:rPr>
        <w:t>R2</w:t>
      </w:r>
      <w:r>
        <w:rPr>
          <w:rFonts w:hint="eastAsia"/>
        </w:rPr>
        <w:t>，同时为了减轻</w:t>
      </w:r>
      <w:r>
        <w:rPr>
          <w:rFonts w:hint="eastAsia"/>
        </w:rPr>
        <w:t>R2</w:t>
      </w:r>
      <w:r>
        <w:rPr>
          <w:rFonts w:hint="eastAsia"/>
        </w:rPr>
        <w:t>的负担，由财务部去往市场部的流量都由</w:t>
      </w:r>
      <w:r>
        <w:rPr>
          <w:rFonts w:hint="eastAsia"/>
        </w:rPr>
        <w:t>R3</w:t>
      </w:r>
      <w:r>
        <w:rPr>
          <w:rFonts w:hint="eastAsia"/>
        </w:rPr>
        <w:t>来转发。网络管理员可通过两种</w:t>
      </w:r>
      <w:r>
        <w:rPr>
          <w:rFonts w:hint="eastAsia"/>
        </w:rPr>
        <w:t>RIP</w:t>
      </w:r>
      <w:r>
        <w:rPr>
          <w:rFonts w:hint="eastAsia"/>
        </w:rPr>
        <w:t>路由附加度量值的方式修改相应路由度量值，灵活控制</w:t>
      </w:r>
      <w:r>
        <w:rPr>
          <w:rFonts w:hint="eastAsia"/>
        </w:rPr>
        <w:t>RIP</w:t>
      </w:r>
      <w:r>
        <w:rPr>
          <w:rFonts w:hint="eastAsia"/>
        </w:rPr>
        <w:t>的路由选择来达到公司的流量控制。</w:t>
      </w:r>
    </w:p>
    <w:p w14:paraId="7C13003B" w14:textId="77777777" w:rsidR="00870A08" w:rsidRDefault="003A5418">
      <w:pPr>
        <w:pStyle w:val="10"/>
      </w:pPr>
      <w:r>
        <w:rPr>
          <w:rFonts w:hint="eastAsia"/>
        </w:rPr>
        <w:t>实验拓扑</w:t>
      </w:r>
    </w:p>
    <w:p w14:paraId="7FFCC25A" w14:textId="77777777" w:rsidR="00870A08" w:rsidRDefault="003A5418">
      <w:pPr>
        <w:pStyle w:val="aff6"/>
        <w:jc w:val="center"/>
      </w:pPr>
      <w:r>
        <w:rPr>
          <w:noProof/>
          <w:lang w:val="en-GB"/>
        </w:rPr>
        <w:drawing>
          <wp:inline distT="0" distB="0" distL="0" distR="0" wp14:anchorId="5873E7C9" wp14:editId="718FFE4E">
            <wp:extent cx="5877560" cy="3095625"/>
            <wp:effectExtent l="19050" t="0" r="8704" b="0"/>
            <wp:docPr id="54" name="图片 53"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descr="捕获.PNG"/>
                    <pic:cNvPicPr>
                      <a:picLocks noChangeAspect="1"/>
                    </pic:cNvPicPr>
                  </pic:nvPicPr>
                  <pic:blipFill>
                    <a:blip r:embed="rId148" cstate="print">
                      <a:grayscl/>
                    </a:blip>
                    <a:stretch>
                      <a:fillRect/>
                    </a:stretch>
                  </pic:blipFill>
                  <pic:spPr>
                    <a:xfrm>
                      <a:off x="0" y="0"/>
                      <a:ext cx="5877746" cy="3096057"/>
                    </a:xfrm>
                    <a:prstGeom prst="rect">
                      <a:avLst/>
                    </a:prstGeom>
                  </pic:spPr>
                </pic:pic>
              </a:graphicData>
            </a:graphic>
          </wp:inline>
        </w:drawing>
      </w:r>
    </w:p>
    <w:p w14:paraId="1EB8FEB1" w14:textId="77777777" w:rsidR="00870A08" w:rsidRDefault="003A5418">
      <w:pPr>
        <w:pStyle w:val="aff6"/>
        <w:jc w:val="center"/>
      </w:pPr>
      <w:r>
        <w:rPr>
          <w:rFonts w:hint="eastAsia"/>
        </w:rPr>
        <w:t>图</w:t>
      </w:r>
      <w:r>
        <w:rPr>
          <w:rFonts w:hint="eastAsia"/>
        </w:rPr>
        <w:t xml:space="preserve">7-17 </w:t>
      </w:r>
      <w:r>
        <w:rPr>
          <w:rFonts w:hint="eastAsia"/>
        </w:rPr>
        <w:t>配置</w:t>
      </w:r>
      <w:r>
        <w:rPr>
          <w:rFonts w:hint="eastAsia"/>
        </w:rPr>
        <w:t>RIP</w:t>
      </w:r>
      <w:r>
        <w:rPr>
          <w:rFonts w:hint="eastAsia"/>
        </w:rPr>
        <w:t>路由附加度量值拓扑图</w:t>
      </w:r>
    </w:p>
    <w:p w14:paraId="3A0F99DA" w14:textId="77777777" w:rsidR="00870A08" w:rsidRDefault="003A5418">
      <w:pPr>
        <w:pStyle w:val="10"/>
      </w:pPr>
      <w:r>
        <w:rPr>
          <w:rFonts w:hint="eastAsia"/>
        </w:rPr>
        <w:lastRenderedPageBreak/>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35C0686E" w14:textId="77777777">
        <w:trPr>
          <w:trHeight w:val="471"/>
          <w:jc w:val="center"/>
        </w:trPr>
        <w:tc>
          <w:tcPr>
            <w:tcW w:w="1594" w:type="dxa"/>
            <w:vAlign w:val="center"/>
          </w:tcPr>
          <w:p w14:paraId="038E19F7" w14:textId="77777777" w:rsidR="00870A08" w:rsidRDefault="003A5418">
            <w:pPr>
              <w:spacing w:line="240" w:lineRule="auto"/>
              <w:ind w:firstLineChars="0" w:firstLine="0"/>
              <w:jc w:val="center"/>
            </w:pPr>
            <w:r>
              <w:rPr>
                <w:rFonts w:hint="eastAsia"/>
              </w:rPr>
              <w:t>设备</w:t>
            </w:r>
          </w:p>
        </w:tc>
        <w:tc>
          <w:tcPr>
            <w:tcW w:w="1706" w:type="dxa"/>
            <w:vAlign w:val="center"/>
          </w:tcPr>
          <w:p w14:paraId="7D86BD11" w14:textId="77777777" w:rsidR="00870A08" w:rsidRDefault="003A5418">
            <w:pPr>
              <w:spacing w:line="240" w:lineRule="auto"/>
              <w:ind w:firstLineChars="0" w:firstLine="0"/>
              <w:jc w:val="center"/>
            </w:pPr>
            <w:r>
              <w:rPr>
                <w:rFonts w:hint="eastAsia"/>
              </w:rPr>
              <w:t>接口</w:t>
            </w:r>
          </w:p>
        </w:tc>
        <w:tc>
          <w:tcPr>
            <w:tcW w:w="1882" w:type="dxa"/>
            <w:vAlign w:val="center"/>
          </w:tcPr>
          <w:p w14:paraId="3510390D"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4A697593" w14:textId="77777777" w:rsidR="00870A08" w:rsidRDefault="003A5418">
            <w:pPr>
              <w:spacing w:line="240" w:lineRule="auto"/>
              <w:ind w:firstLineChars="0" w:firstLine="0"/>
              <w:jc w:val="center"/>
            </w:pPr>
            <w:r>
              <w:rPr>
                <w:rFonts w:hint="eastAsia"/>
              </w:rPr>
              <w:t>子网掩码</w:t>
            </w:r>
          </w:p>
        </w:tc>
        <w:tc>
          <w:tcPr>
            <w:tcW w:w="1458" w:type="dxa"/>
            <w:vAlign w:val="center"/>
          </w:tcPr>
          <w:p w14:paraId="4AD057AD" w14:textId="77777777" w:rsidR="00870A08" w:rsidRDefault="003A5418">
            <w:pPr>
              <w:spacing w:line="240" w:lineRule="auto"/>
              <w:ind w:firstLineChars="0" w:firstLine="0"/>
              <w:jc w:val="center"/>
            </w:pPr>
            <w:r>
              <w:rPr>
                <w:rFonts w:hint="eastAsia"/>
              </w:rPr>
              <w:t>默认网关</w:t>
            </w:r>
          </w:p>
        </w:tc>
      </w:tr>
      <w:tr w:rsidR="00870A08" w14:paraId="00B72057" w14:textId="77777777">
        <w:trPr>
          <w:jc w:val="center"/>
        </w:trPr>
        <w:tc>
          <w:tcPr>
            <w:tcW w:w="1594" w:type="dxa"/>
            <w:vMerge w:val="restart"/>
            <w:vAlign w:val="center"/>
          </w:tcPr>
          <w:p w14:paraId="317322F9" w14:textId="77777777" w:rsidR="00870A08" w:rsidRDefault="003A5418">
            <w:pPr>
              <w:spacing w:line="240" w:lineRule="auto"/>
              <w:ind w:firstLineChars="0" w:firstLine="0"/>
              <w:jc w:val="center"/>
            </w:pPr>
            <w:r>
              <w:rPr>
                <w:rFonts w:hint="eastAsia"/>
              </w:rPr>
              <w:t>R1(AR2220)</w:t>
            </w:r>
          </w:p>
        </w:tc>
        <w:tc>
          <w:tcPr>
            <w:tcW w:w="1706" w:type="dxa"/>
            <w:vAlign w:val="center"/>
          </w:tcPr>
          <w:p w14:paraId="29116A39" w14:textId="77777777" w:rsidR="00870A08" w:rsidRDefault="003A5418">
            <w:pPr>
              <w:spacing w:line="240" w:lineRule="auto"/>
              <w:ind w:firstLineChars="0" w:firstLine="0"/>
              <w:jc w:val="center"/>
            </w:pPr>
            <w:r>
              <w:rPr>
                <w:rFonts w:hint="eastAsia"/>
              </w:rPr>
              <w:t>GE 0/0/0</w:t>
            </w:r>
          </w:p>
        </w:tc>
        <w:tc>
          <w:tcPr>
            <w:tcW w:w="1882" w:type="dxa"/>
            <w:vAlign w:val="center"/>
          </w:tcPr>
          <w:p w14:paraId="1C24D64A" w14:textId="77777777" w:rsidR="00870A08" w:rsidRDefault="003A5418">
            <w:pPr>
              <w:spacing w:line="240" w:lineRule="auto"/>
              <w:ind w:firstLineChars="0" w:firstLine="0"/>
              <w:jc w:val="center"/>
            </w:pPr>
            <w:r>
              <w:rPr>
                <w:rFonts w:hint="eastAsia"/>
              </w:rPr>
              <w:t>20.1.1.1</w:t>
            </w:r>
          </w:p>
        </w:tc>
        <w:tc>
          <w:tcPr>
            <w:tcW w:w="1882" w:type="dxa"/>
            <w:vAlign w:val="center"/>
          </w:tcPr>
          <w:p w14:paraId="4C3D9698" w14:textId="77777777" w:rsidR="00870A08" w:rsidRDefault="003A5418">
            <w:pPr>
              <w:spacing w:line="240" w:lineRule="auto"/>
              <w:ind w:firstLineChars="0" w:firstLine="0"/>
              <w:jc w:val="center"/>
            </w:pPr>
            <w:r>
              <w:rPr>
                <w:rFonts w:hint="eastAsia"/>
              </w:rPr>
              <w:t>255.255.255.0</w:t>
            </w:r>
          </w:p>
        </w:tc>
        <w:tc>
          <w:tcPr>
            <w:tcW w:w="1458" w:type="dxa"/>
            <w:vAlign w:val="center"/>
          </w:tcPr>
          <w:p w14:paraId="71C72A85" w14:textId="77777777" w:rsidR="00870A08" w:rsidRDefault="003A5418">
            <w:pPr>
              <w:spacing w:line="240" w:lineRule="auto"/>
              <w:ind w:firstLineChars="0" w:firstLine="0"/>
              <w:jc w:val="center"/>
            </w:pPr>
            <w:r>
              <w:rPr>
                <w:rFonts w:hint="eastAsia"/>
              </w:rPr>
              <w:t>N/A</w:t>
            </w:r>
          </w:p>
        </w:tc>
      </w:tr>
      <w:tr w:rsidR="00870A08" w14:paraId="268542D9" w14:textId="77777777">
        <w:trPr>
          <w:jc w:val="center"/>
        </w:trPr>
        <w:tc>
          <w:tcPr>
            <w:tcW w:w="1594" w:type="dxa"/>
            <w:vMerge/>
            <w:vAlign w:val="center"/>
          </w:tcPr>
          <w:p w14:paraId="0C604C00" w14:textId="77777777" w:rsidR="00870A08" w:rsidRDefault="00870A08">
            <w:pPr>
              <w:ind w:firstLineChars="0" w:firstLine="0"/>
              <w:jc w:val="center"/>
            </w:pPr>
          </w:p>
        </w:tc>
        <w:tc>
          <w:tcPr>
            <w:tcW w:w="1706" w:type="dxa"/>
            <w:vAlign w:val="center"/>
          </w:tcPr>
          <w:p w14:paraId="65505DC9" w14:textId="77777777" w:rsidR="00870A08" w:rsidRDefault="003A5418">
            <w:pPr>
              <w:spacing w:line="240" w:lineRule="auto"/>
              <w:ind w:firstLineChars="0" w:firstLine="0"/>
              <w:jc w:val="center"/>
            </w:pPr>
            <w:r>
              <w:rPr>
                <w:rFonts w:hint="eastAsia"/>
              </w:rPr>
              <w:t>GE 0/0/1</w:t>
            </w:r>
          </w:p>
        </w:tc>
        <w:tc>
          <w:tcPr>
            <w:tcW w:w="1882" w:type="dxa"/>
            <w:vAlign w:val="center"/>
          </w:tcPr>
          <w:p w14:paraId="572ADFCB" w14:textId="77777777" w:rsidR="00870A08" w:rsidRDefault="003A5418">
            <w:pPr>
              <w:spacing w:line="240" w:lineRule="auto"/>
              <w:ind w:firstLineChars="0" w:firstLine="0"/>
              <w:jc w:val="center"/>
            </w:pPr>
            <w:r>
              <w:rPr>
                <w:rFonts w:hint="eastAsia"/>
              </w:rPr>
              <w:t>20.2.2.1</w:t>
            </w:r>
          </w:p>
        </w:tc>
        <w:tc>
          <w:tcPr>
            <w:tcW w:w="1882" w:type="dxa"/>
            <w:vAlign w:val="center"/>
          </w:tcPr>
          <w:p w14:paraId="22D842F8" w14:textId="77777777" w:rsidR="00870A08" w:rsidRDefault="003A5418">
            <w:pPr>
              <w:spacing w:line="240" w:lineRule="auto"/>
              <w:ind w:firstLineChars="0" w:firstLine="0"/>
              <w:jc w:val="center"/>
            </w:pPr>
            <w:r>
              <w:rPr>
                <w:rFonts w:hint="eastAsia"/>
              </w:rPr>
              <w:t>255.255.255.0</w:t>
            </w:r>
          </w:p>
        </w:tc>
        <w:tc>
          <w:tcPr>
            <w:tcW w:w="1458" w:type="dxa"/>
            <w:vAlign w:val="center"/>
          </w:tcPr>
          <w:p w14:paraId="5D8DDDDD" w14:textId="77777777" w:rsidR="00870A08" w:rsidRDefault="003A5418">
            <w:pPr>
              <w:spacing w:line="240" w:lineRule="auto"/>
              <w:ind w:firstLineChars="0" w:firstLine="0"/>
              <w:jc w:val="center"/>
            </w:pPr>
            <w:r>
              <w:rPr>
                <w:rFonts w:hint="eastAsia"/>
              </w:rPr>
              <w:t>N/A</w:t>
            </w:r>
          </w:p>
        </w:tc>
      </w:tr>
      <w:tr w:rsidR="00870A08" w14:paraId="183DA800" w14:textId="77777777">
        <w:trPr>
          <w:jc w:val="center"/>
        </w:trPr>
        <w:tc>
          <w:tcPr>
            <w:tcW w:w="1594" w:type="dxa"/>
            <w:vMerge/>
            <w:vAlign w:val="center"/>
          </w:tcPr>
          <w:p w14:paraId="61625752" w14:textId="77777777" w:rsidR="00870A08" w:rsidRDefault="00870A08">
            <w:pPr>
              <w:ind w:firstLineChars="0" w:firstLine="0"/>
              <w:jc w:val="center"/>
            </w:pPr>
          </w:p>
        </w:tc>
        <w:tc>
          <w:tcPr>
            <w:tcW w:w="1706" w:type="dxa"/>
            <w:vAlign w:val="center"/>
          </w:tcPr>
          <w:p w14:paraId="14BCD27D" w14:textId="77777777" w:rsidR="00870A08" w:rsidRDefault="003A5418">
            <w:pPr>
              <w:spacing w:line="240" w:lineRule="auto"/>
              <w:ind w:firstLineChars="0" w:firstLine="0"/>
              <w:jc w:val="center"/>
            </w:pPr>
            <w:r>
              <w:rPr>
                <w:rFonts w:hint="eastAsia"/>
              </w:rPr>
              <w:t>GE 0/0/2</w:t>
            </w:r>
          </w:p>
        </w:tc>
        <w:tc>
          <w:tcPr>
            <w:tcW w:w="1882" w:type="dxa"/>
            <w:vAlign w:val="center"/>
          </w:tcPr>
          <w:p w14:paraId="2AE3B5E4" w14:textId="77777777" w:rsidR="00870A08" w:rsidRDefault="003A5418">
            <w:pPr>
              <w:spacing w:line="240" w:lineRule="auto"/>
              <w:ind w:firstLineChars="0" w:firstLine="0"/>
              <w:jc w:val="center"/>
            </w:pPr>
            <w:r>
              <w:rPr>
                <w:rFonts w:hint="eastAsia"/>
              </w:rPr>
              <w:t>10.1.1.254</w:t>
            </w:r>
          </w:p>
        </w:tc>
        <w:tc>
          <w:tcPr>
            <w:tcW w:w="1882" w:type="dxa"/>
            <w:vAlign w:val="center"/>
          </w:tcPr>
          <w:p w14:paraId="7CC5B34E" w14:textId="77777777" w:rsidR="00870A08" w:rsidRDefault="003A5418">
            <w:pPr>
              <w:spacing w:line="240" w:lineRule="auto"/>
              <w:ind w:firstLineChars="0" w:firstLine="0"/>
              <w:jc w:val="center"/>
            </w:pPr>
            <w:r>
              <w:rPr>
                <w:rFonts w:hint="eastAsia"/>
              </w:rPr>
              <w:t>255.255.255.0</w:t>
            </w:r>
          </w:p>
        </w:tc>
        <w:tc>
          <w:tcPr>
            <w:tcW w:w="1458" w:type="dxa"/>
            <w:vAlign w:val="center"/>
          </w:tcPr>
          <w:p w14:paraId="477CC27A" w14:textId="77777777" w:rsidR="00870A08" w:rsidRDefault="003A5418">
            <w:pPr>
              <w:spacing w:line="240" w:lineRule="auto"/>
              <w:ind w:firstLineChars="0" w:firstLine="0"/>
              <w:jc w:val="center"/>
            </w:pPr>
            <w:r>
              <w:rPr>
                <w:rFonts w:hint="eastAsia"/>
              </w:rPr>
              <w:t>N/A</w:t>
            </w:r>
          </w:p>
        </w:tc>
      </w:tr>
      <w:tr w:rsidR="00870A08" w14:paraId="5CD430A7" w14:textId="77777777">
        <w:trPr>
          <w:jc w:val="center"/>
        </w:trPr>
        <w:tc>
          <w:tcPr>
            <w:tcW w:w="1594" w:type="dxa"/>
            <w:vMerge w:val="restart"/>
            <w:vAlign w:val="center"/>
          </w:tcPr>
          <w:p w14:paraId="1062CE23" w14:textId="77777777" w:rsidR="00870A08" w:rsidRDefault="003A5418">
            <w:pPr>
              <w:ind w:firstLineChars="0" w:firstLine="0"/>
              <w:jc w:val="center"/>
            </w:pPr>
            <w:r>
              <w:rPr>
                <w:rFonts w:hint="eastAsia"/>
              </w:rPr>
              <w:t>R2(AR2220)</w:t>
            </w:r>
          </w:p>
        </w:tc>
        <w:tc>
          <w:tcPr>
            <w:tcW w:w="1706" w:type="dxa"/>
            <w:vAlign w:val="center"/>
          </w:tcPr>
          <w:p w14:paraId="398AC8CA" w14:textId="77777777" w:rsidR="00870A08" w:rsidRDefault="003A5418">
            <w:pPr>
              <w:spacing w:line="240" w:lineRule="auto"/>
              <w:ind w:firstLineChars="0" w:firstLine="0"/>
              <w:jc w:val="center"/>
            </w:pPr>
            <w:r>
              <w:rPr>
                <w:rFonts w:hint="eastAsia"/>
              </w:rPr>
              <w:t>GE 0/0/0</w:t>
            </w:r>
          </w:p>
        </w:tc>
        <w:tc>
          <w:tcPr>
            <w:tcW w:w="1882" w:type="dxa"/>
            <w:vAlign w:val="center"/>
          </w:tcPr>
          <w:p w14:paraId="1C45D071" w14:textId="77777777" w:rsidR="00870A08" w:rsidRDefault="003A5418">
            <w:pPr>
              <w:spacing w:line="240" w:lineRule="auto"/>
              <w:ind w:firstLineChars="0" w:firstLine="0"/>
              <w:jc w:val="center"/>
            </w:pPr>
            <w:r>
              <w:rPr>
                <w:rFonts w:hint="eastAsia"/>
              </w:rPr>
              <w:t>20.1.1.2</w:t>
            </w:r>
          </w:p>
        </w:tc>
        <w:tc>
          <w:tcPr>
            <w:tcW w:w="1882" w:type="dxa"/>
            <w:vAlign w:val="center"/>
          </w:tcPr>
          <w:p w14:paraId="3D5A3779" w14:textId="77777777" w:rsidR="00870A08" w:rsidRDefault="003A5418">
            <w:pPr>
              <w:spacing w:line="240" w:lineRule="auto"/>
              <w:ind w:firstLineChars="0" w:firstLine="0"/>
              <w:jc w:val="center"/>
            </w:pPr>
            <w:r>
              <w:rPr>
                <w:rFonts w:hint="eastAsia"/>
              </w:rPr>
              <w:t>255.255.255.0</w:t>
            </w:r>
          </w:p>
        </w:tc>
        <w:tc>
          <w:tcPr>
            <w:tcW w:w="1458" w:type="dxa"/>
            <w:vAlign w:val="center"/>
          </w:tcPr>
          <w:p w14:paraId="490EEE2E" w14:textId="77777777" w:rsidR="00870A08" w:rsidRDefault="003A5418">
            <w:pPr>
              <w:spacing w:line="240" w:lineRule="auto"/>
              <w:ind w:firstLineChars="0" w:firstLine="0"/>
              <w:jc w:val="center"/>
            </w:pPr>
            <w:r>
              <w:rPr>
                <w:rFonts w:hint="eastAsia"/>
              </w:rPr>
              <w:t>N/A</w:t>
            </w:r>
          </w:p>
        </w:tc>
      </w:tr>
      <w:tr w:rsidR="00870A08" w14:paraId="5048B1FC" w14:textId="77777777">
        <w:trPr>
          <w:jc w:val="center"/>
        </w:trPr>
        <w:tc>
          <w:tcPr>
            <w:tcW w:w="1594" w:type="dxa"/>
            <w:vMerge/>
            <w:vAlign w:val="center"/>
          </w:tcPr>
          <w:p w14:paraId="535B5D9E" w14:textId="77777777" w:rsidR="00870A08" w:rsidRDefault="00870A08">
            <w:pPr>
              <w:ind w:firstLineChars="0" w:firstLine="0"/>
              <w:jc w:val="center"/>
            </w:pPr>
          </w:p>
        </w:tc>
        <w:tc>
          <w:tcPr>
            <w:tcW w:w="1706" w:type="dxa"/>
            <w:vAlign w:val="center"/>
          </w:tcPr>
          <w:p w14:paraId="73236643" w14:textId="77777777" w:rsidR="00870A08" w:rsidRDefault="003A5418">
            <w:pPr>
              <w:spacing w:line="240" w:lineRule="auto"/>
              <w:ind w:firstLineChars="0" w:firstLine="0"/>
              <w:jc w:val="center"/>
            </w:pPr>
            <w:r>
              <w:rPr>
                <w:rFonts w:hint="eastAsia"/>
              </w:rPr>
              <w:t>GE 0/0/1</w:t>
            </w:r>
          </w:p>
        </w:tc>
        <w:tc>
          <w:tcPr>
            <w:tcW w:w="1882" w:type="dxa"/>
            <w:vAlign w:val="center"/>
          </w:tcPr>
          <w:p w14:paraId="30171FD0" w14:textId="77777777" w:rsidR="00870A08" w:rsidRDefault="003A5418">
            <w:pPr>
              <w:spacing w:line="240" w:lineRule="auto"/>
              <w:ind w:firstLineChars="0" w:firstLine="0"/>
              <w:jc w:val="center"/>
            </w:pPr>
            <w:r>
              <w:rPr>
                <w:rFonts w:hint="eastAsia"/>
              </w:rPr>
              <w:t>30.1.1.2</w:t>
            </w:r>
          </w:p>
        </w:tc>
        <w:tc>
          <w:tcPr>
            <w:tcW w:w="1882" w:type="dxa"/>
            <w:vAlign w:val="center"/>
          </w:tcPr>
          <w:p w14:paraId="022C31A1" w14:textId="77777777" w:rsidR="00870A08" w:rsidRDefault="003A5418">
            <w:pPr>
              <w:spacing w:line="240" w:lineRule="auto"/>
              <w:ind w:firstLineChars="0" w:firstLine="0"/>
              <w:jc w:val="center"/>
            </w:pPr>
            <w:r>
              <w:rPr>
                <w:rFonts w:hint="eastAsia"/>
              </w:rPr>
              <w:t>255.255.255.0</w:t>
            </w:r>
          </w:p>
        </w:tc>
        <w:tc>
          <w:tcPr>
            <w:tcW w:w="1458" w:type="dxa"/>
            <w:vAlign w:val="center"/>
          </w:tcPr>
          <w:p w14:paraId="74789067" w14:textId="77777777" w:rsidR="00870A08" w:rsidRDefault="003A5418">
            <w:pPr>
              <w:spacing w:line="240" w:lineRule="auto"/>
              <w:ind w:firstLineChars="0" w:firstLine="0"/>
              <w:jc w:val="center"/>
            </w:pPr>
            <w:r>
              <w:rPr>
                <w:rFonts w:hint="eastAsia"/>
              </w:rPr>
              <w:t>N/A</w:t>
            </w:r>
          </w:p>
        </w:tc>
      </w:tr>
      <w:tr w:rsidR="00870A08" w14:paraId="321B8EF1" w14:textId="77777777">
        <w:trPr>
          <w:jc w:val="center"/>
        </w:trPr>
        <w:tc>
          <w:tcPr>
            <w:tcW w:w="1594" w:type="dxa"/>
            <w:vMerge w:val="restart"/>
            <w:vAlign w:val="center"/>
          </w:tcPr>
          <w:p w14:paraId="0FE0F6FA" w14:textId="77777777" w:rsidR="00870A08" w:rsidRDefault="003A5418">
            <w:pPr>
              <w:ind w:firstLineChars="0" w:firstLine="0"/>
              <w:jc w:val="center"/>
            </w:pPr>
            <w:r>
              <w:rPr>
                <w:rFonts w:hint="eastAsia"/>
              </w:rPr>
              <w:t>R3(AR2220)</w:t>
            </w:r>
          </w:p>
        </w:tc>
        <w:tc>
          <w:tcPr>
            <w:tcW w:w="1706" w:type="dxa"/>
            <w:vAlign w:val="center"/>
          </w:tcPr>
          <w:p w14:paraId="446F93E9" w14:textId="77777777" w:rsidR="00870A08" w:rsidRDefault="003A5418">
            <w:pPr>
              <w:spacing w:line="240" w:lineRule="auto"/>
              <w:ind w:firstLineChars="0" w:firstLine="0"/>
              <w:jc w:val="center"/>
            </w:pPr>
            <w:r>
              <w:rPr>
                <w:rFonts w:hint="eastAsia"/>
              </w:rPr>
              <w:t>GE 0/0/0</w:t>
            </w:r>
          </w:p>
        </w:tc>
        <w:tc>
          <w:tcPr>
            <w:tcW w:w="1882" w:type="dxa"/>
            <w:vAlign w:val="center"/>
          </w:tcPr>
          <w:p w14:paraId="078A293D" w14:textId="77777777" w:rsidR="00870A08" w:rsidRDefault="003A5418">
            <w:pPr>
              <w:spacing w:line="240" w:lineRule="auto"/>
              <w:ind w:firstLineChars="0" w:firstLine="0"/>
              <w:jc w:val="center"/>
            </w:pPr>
            <w:r>
              <w:rPr>
                <w:rFonts w:hint="eastAsia"/>
              </w:rPr>
              <w:t>30.2.2.3</w:t>
            </w:r>
          </w:p>
        </w:tc>
        <w:tc>
          <w:tcPr>
            <w:tcW w:w="1882" w:type="dxa"/>
            <w:vAlign w:val="center"/>
          </w:tcPr>
          <w:p w14:paraId="5A5CC999" w14:textId="77777777" w:rsidR="00870A08" w:rsidRDefault="003A5418">
            <w:pPr>
              <w:spacing w:line="240" w:lineRule="auto"/>
              <w:ind w:firstLineChars="0" w:firstLine="0"/>
              <w:jc w:val="center"/>
            </w:pPr>
            <w:r>
              <w:rPr>
                <w:rFonts w:hint="eastAsia"/>
              </w:rPr>
              <w:t>255.255.255.0</w:t>
            </w:r>
          </w:p>
        </w:tc>
        <w:tc>
          <w:tcPr>
            <w:tcW w:w="1458" w:type="dxa"/>
            <w:vAlign w:val="center"/>
          </w:tcPr>
          <w:p w14:paraId="34AED484" w14:textId="77777777" w:rsidR="00870A08" w:rsidRDefault="003A5418">
            <w:pPr>
              <w:spacing w:line="240" w:lineRule="auto"/>
              <w:ind w:firstLineChars="0" w:firstLine="0"/>
              <w:jc w:val="center"/>
            </w:pPr>
            <w:r>
              <w:rPr>
                <w:rFonts w:hint="eastAsia"/>
              </w:rPr>
              <w:t>N/A</w:t>
            </w:r>
          </w:p>
        </w:tc>
      </w:tr>
      <w:tr w:rsidR="00870A08" w14:paraId="49F939F6" w14:textId="77777777">
        <w:trPr>
          <w:jc w:val="center"/>
        </w:trPr>
        <w:tc>
          <w:tcPr>
            <w:tcW w:w="1594" w:type="dxa"/>
            <w:vMerge/>
            <w:vAlign w:val="center"/>
          </w:tcPr>
          <w:p w14:paraId="664775DC" w14:textId="77777777" w:rsidR="00870A08" w:rsidRDefault="00870A08">
            <w:pPr>
              <w:ind w:firstLineChars="0" w:firstLine="0"/>
              <w:jc w:val="center"/>
            </w:pPr>
          </w:p>
        </w:tc>
        <w:tc>
          <w:tcPr>
            <w:tcW w:w="1706" w:type="dxa"/>
            <w:vAlign w:val="center"/>
          </w:tcPr>
          <w:p w14:paraId="5E816F9B" w14:textId="77777777" w:rsidR="00870A08" w:rsidRDefault="003A5418">
            <w:pPr>
              <w:spacing w:line="240" w:lineRule="auto"/>
              <w:ind w:firstLineChars="0" w:firstLine="0"/>
              <w:jc w:val="center"/>
            </w:pPr>
            <w:r>
              <w:rPr>
                <w:rFonts w:hint="eastAsia"/>
              </w:rPr>
              <w:t>GE 0/0/1</w:t>
            </w:r>
          </w:p>
        </w:tc>
        <w:tc>
          <w:tcPr>
            <w:tcW w:w="1882" w:type="dxa"/>
            <w:vAlign w:val="center"/>
          </w:tcPr>
          <w:p w14:paraId="26A382B9" w14:textId="77777777" w:rsidR="00870A08" w:rsidRDefault="003A5418">
            <w:pPr>
              <w:spacing w:line="240" w:lineRule="auto"/>
              <w:ind w:firstLineChars="0" w:firstLine="0"/>
              <w:jc w:val="center"/>
            </w:pPr>
            <w:r>
              <w:rPr>
                <w:rFonts w:hint="eastAsia"/>
              </w:rPr>
              <w:t>20.2.2.3</w:t>
            </w:r>
          </w:p>
        </w:tc>
        <w:tc>
          <w:tcPr>
            <w:tcW w:w="1882" w:type="dxa"/>
            <w:vAlign w:val="center"/>
          </w:tcPr>
          <w:p w14:paraId="69DABEE2" w14:textId="77777777" w:rsidR="00870A08" w:rsidRDefault="003A5418">
            <w:pPr>
              <w:spacing w:line="240" w:lineRule="auto"/>
              <w:ind w:firstLineChars="0" w:firstLine="0"/>
              <w:jc w:val="center"/>
            </w:pPr>
            <w:r>
              <w:rPr>
                <w:rFonts w:hint="eastAsia"/>
              </w:rPr>
              <w:t>255.255.255.0</w:t>
            </w:r>
          </w:p>
        </w:tc>
        <w:tc>
          <w:tcPr>
            <w:tcW w:w="1458" w:type="dxa"/>
            <w:vAlign w:val="center"/>
          </w:tcPr>
          <w:p w14:paraId="07D9CF7A" w14:textId="77777777" w:rsidR="00870A08" w:rsidRDefault="003A5418">
            <w:pPr>
              <w:spacing w:line="240" w:lineRule="auto"/>
              <w:ind w:firstLineChars="0" w:firstLine="0"/>
              <w:jc w:val="center"/>
            </w:pPr>
            <w:r>
              <w:rPr>
                <w:rFonts w:hint="eastAsia"/>
              </w:rPr>
              <w:t>N/A</w:t>
            </w:r>
          </w:p>
        </w:tc>
      </w:tr>
      <w:tr w:rsidR="00870A08" w14:paraId="531D527A" w14:textId="77777777">
        <w:trPr>
          <w:jc w:val="center"/>
        </w:trPr>
        <w:tc>
          <w:tcPr>
            <w:tcW w:w="1594" w:type="dxa"/>
            <w:vMerge w:val="restart"/>
            <w:vAlign w:val="center"/>
          </w:tcPr>
          <w:p w14:paraId="79316682" w14:textId="77777777" w:rsidR="00870A08" w:rsidRDefault="003A5418">
            <w:pPr>
              <w:spacing w:line="240" w:lineRule="auto"/>
              <w:ind w:firstLineChars="0" w:firstLine="0"/>
              <w:jc w:val="center"/>
            </w:pPr>
            <w:r>
              <w:rPr>
                <w:rFonts w:hint="eastAsia"/>
              </w:rPr>
              <w:t>R4(AR2220)</w:t>
            </w:r>
          </w:p>
        </w:tc>
        <w:tc>
          <w:tcPr>
            <w:tcW w:w="1706" w:type="dxa"/>
            <w:vAlign w:val="center"/>
          </w:tcPr>
          <w:p w14:paraId="773688C0" w14:textId="77777777" w:rsidR="00870A08" w:rsidRDefault="003A5418">
            <w:pPr>
              <w:spacing w:line="240" w:lineRule="auto"/>
              <w:ind w:firstLineChars="0" w:firstLine="0"/>
              <w:jc w:val="center"/>
            </w:pPr>
            <w:r>
              <w:rPr>
                <w:rFonts w:hint="eastAsia"/>
              </w:rPr>
              <w:t>GE 0/0/0</w:t>
            </w:r>
          </w:p>
        </w:tc>
        <w:tc>
          <w:tcPr>
            <w:tcW w:w="1882" w:type="dxa"/>
            <w:vAlign w:val="center"/>
          </w:tcPr>
          <w:p w14:paraId="022933F3" w14:textId="77777777" w:rsidR="00870A08" w:rsidRDefault="003A5418">
            <w:pPr>
              <w:spacing w:line="240" w:lineRule="auto"/>
              <w:ind w:firstLineChars="0" w:firstLine="0"/>
              <w:jc w:val="center"/>
            </w:pPr>
            <w:r>
              <w:rPr>
                <w:rFonts w:hint="eastAsia"/>
              </w:rPr>
              <w:t>30.2.2.4</w:t>
            </w:r>
          </w:p>
        </w:tc>
        <w:tc>
          <w:tcPr>
            <w:tcW w:w="1882" w:type="dxa"/>
            <w:vAlign w:val="center"/>
          </w:tcPr>
          <w:p w14:paraId="01BAB10C" w14:textId="77777777" w:rsidR="00870A08" w:rsidRDefault="003A5418">
            <w:pPr>
              <w:spacing w:line="240" w:lineRule="auto"/>
              <w:ind w:firstLineChars="0" w:firstLine="0"/>
              <w:jc w:val="center"/>
            </w:pPr>
            <w:r>
              <w:rPr>
                <w:rFonts w:hint="eastAsia"/>
              </w:rPr>
              <w:t>255.255.255.0</w:t>
            </w:r>
          </w:p>
        </w:tc>
        <w:tc>
          <w:tcPr>
            <w:tcW w:w="1458" w:type="dxa"/>
            <w:vAlign w:val="center"/>
          </w:tcPr>
          <w:p w14:paraId="7226BC93" w14:textId="77777777" w:rsidR="00870A08" w:rsidRDefault="003A5418">
            <w:pPr>
              <w:spacing w:line="240" w:lineRule="auto"/>
              <w:ind w:firstLineChars="0" w:firstLine="0"/>
              <w:jc w:val="center"/>
            </w:pPr>
            <w:r>
              <w:rPr>
                <w:rFonts w:hint="eastAsia"/>
              </w:rPr>
              <w:t>N/A</w:t>
            </w:r>
          </w:p>
        </w:tc>
      </w:tr>
      <w:tr w:rsidR="00870A08" w14:paraId="4675ED53" w14:textId="77777777">
        <w:trPr>
          <w:jc w:val="center"/>
        </w:trPr>
        <w:tc>
          <w:tcPr>
            <w:tcW w:w="1594" w:type="dxa"/>
            <w:vMerge/>
            <w:vAlign w:val="center"/>
          </w:tcPr>
          <w:p w14:paraId="26F1E711" w14:textId="77777777" w:rsidR="00870A08" w:rsidRDefault="00870A08">
            <w:pPr>
              <w:ind w:firstLineChars="0" w:firstLine="0"/>
              <w:jc w:val="center"/>
            </w:pPr>
          </w:p>
        </w:tc>
        <w:tc>
          <w:tcPr>
            <w:tcW w:w="1706" w:type="dxa"/>
            <w:vAlign w:val="center"/>
          </w:tcPr>
          <w:p w14:paraId="293A3B5D" w14:textId="77777777" w:rsidR="00870A08" w:rsidRDefault="003A5418">
            <w:pPr>
              <w:spacing w:line="240" w:lineRule="auto"/>
              <w:ind w:firstLineChars="0" w:firstLine="0"/>
              <w:jc w:val="center"/>
            </w:pPr>
            <w:r>
              <w:rPr>
                <w:rFonts w:hint="eastAsia"/>
              </w:rPr>
              <w:t>GE 0/0/1</w:t>
            </w:r>
          </w:p>
        </w:tc>
        <w:tc>
          <w:tcPr>
            <w:tcW w:w="1882" w:type="dxa"/>
            <w:vAlign w:val="center"/>
          </w:tcPr>
          <w:p w14:paraId="3A041D80" w14:textId="77777777" w:rsidR="00870A08" w:rsidRDefault="003A5418">
            <w:pPr>
              <w:spacing w:line="240" w:lineRule="auto"/>
              <w:ind w:firstLineChars="0" w:firstLine="0"/>
              <w:jc w:val="center"/>
            </w:pPr>
            <w:r>
              <w:rPr>
                <w:rFonts w:hint="eastAsia"/>
              </w:rPr>
              <w:t>30.1.1.4</w:t>
            </w:r>
          </w:p>
        </w:tc>
        <w:tc>
          <w:tcPr>
            <w:tcW w:w="1882" w:type="dxa"/>
            <w:vAlign w:val="center"/>
          </w:tcPr>
          <w:p w14:paraId="4AEC929D" w14:textId="77777777" w:rsidR="00870A08" w:rsidRDefault="003A5418">
            <w:pPr>
              <w:spacing w:line="240" w:lineRule="auto"/>
              <w:ind w:firstLineChars="0" w:firstLine="0"/>
              <w:jc w:val="center"/>
            </w:pPr>
            <w:r>
              <w:rPr>
                <w:rFonts w:hint="eastAsia"/>
              </w:rPr>
              <w:t>255.255.255.0</w:t>
            </w:r>
          </w:p>
        </w:tc>
        <w:tc>
          <w:tcPr>
            <w:tcW w:w="1458" w:type="dxa"/>
            <w:vAlign w:val="center"/>
          </w:tcPr>
          <w:p w14:paraId="70C16613" w14:textId="77777777" w:rsidR="00870A08" w:rsidRDefault="003A5418">
            <w:pPr>
              <w:spacing w:line="240" w:lineRule="auto"/>
              <w:ind w:firstLineChars="0" w:firstLine="0"/>
              <w:jc w:val="center"/>
            </w:pPr>
            <w:r>
              <w:rPr>
                <w:rFonts w:hint="eastAsia"/>
              </w:rPr>
              <w:t>N/A</w:t>
            </w:r>
          </w:p>
        </w:tc>
      </w:tr>
      <w:tr w:rsidR="00870A08" w14:paraId="66AA67FA" w14:textId="77777777">
        <w:trPr>
          <w:jc w:val="center"/>
        </w:trPr>
        <w:tc>
          <w:tcPr>
            <w:tcW w:w="1594" w:type="dxa"/>
            <w:vMerge/>
            <w:vAlign w:val="center"/>
          </w:tcPr>
          <w:p w14:paraId="351E5DE6" w14:textId="77777777" w:rsidR="00870A08" w:rsidRDefault="00870A08">
            <w:pPr>
              <w:ind w:firstLineChars="0" w:firstLine="0"/>
              <w:jc w:val="center"/>
            </w:pPr>
          </w:p>
        </w:tc>
        <w:tc>
          <w:tcPr>
            <w:tcW w:w="1706" w:type="dxa"/>
            <w:vAlign w:val="center"/>
          </w:tcPr>
          <w:p w14:paraId="690504BD" w14:textId="77777777" w:rsidR="00870A08" w:rsidRDefault="003A5418">
            <w:pPr>
              <w:spacing w:line="240" w:lineRule="auto"/>
              <w:ind w:firstLineChars="0" w:firstLine="0"/>
              <w:jc w:val="center"/>
            </w:pPr>
            <w:r>
              <w:rPr>
                <w:rFonts w:hint="eastAsia"/>
              </w:rPr>
              <w:t>GE 0/0/2</w:t>
            </w:r>
          </w:p>
        </w:tc>
        <w:tc>
          <w:tcPr>
            <w:tcW w:w="1882" w:type="dxa"/>
            <w:vAlign w:val="center"/>
          </w:tcPr>
          <w:p w14:paraId="0093ABBE" w14:textId="77777777" w:rsidR="00870A08" w:rsidRDefault="003A5418">
            <w:pPr>
              <w:spacing w:line="240" w:lineRule="auto"/>
              <w:ind w:firstLineChars="0" w:firstLine="0"/>
              <w:jc w:val="center"/>
            </w:pPr>
            <w:r>
              <w:rPr>
                <w:rFonts w:hint="eastAsia"/>
              </w:rPr>
              <w:t>40.1.1.254</w:t>
            </w:r>
          </w:p>
        </w:tc>
        <w:tc>
          <w:tcPr>
            <w:tcW w:w="1882" w:type="dxa"/>
            <w:vAlign w:val="center"/>
          </w:tcPr>
          <w:p w14:paraId="3C304CC6" w14:textId="77777777" w:rsidR="00870A08" w:rsidRDefault="003A5418">
            <w:pPr>
              <w:spacing w:line="240" w:lineRule="auto"/>
              <w:ind w:firstLineChars="0" w:firstLine="0"/>
              <w:jc w:val="center"/>
            </w:pPr>
            <w:r>
              <w:rPr>
                <w:rFonts w:hint="eastAsia"/>
              </w:rPr>
              <w:t>255.255.255.0</w:t>
            </w:r>
          </w:p>
        </w:tc>
        <w:tc>
          <w:tcPr>
            <w:tcW w:w="1458" w:type="dxa"/>
            <w:vAlign w:val="center"/>
          </w:tcPr>
          <w:p w14:paraId="23FE1CFA" w14:textId="77777777" w:rsidR="00870A08" w:rsidRDefault="003A5418">
            <w:pPr>
              <w:spacing w:line="240" w:lineRule="auto"/>
              <w:ind w:firstLineChars="0" w:firstLine="0"/>
              <w:jc w:val="center"/>
            </w:pPr>
            <w:r>
              <w:rPr>
                <w:rFonts w:hint="eastAsia"/>
              </w:rPr>
              <w:t>N/A</w:t>
            </w:r>
          </w:p>
        </w:tc>
      </w:tr>
      <w:tr w:rsidR="00870A08" w14:paraId="75305A1E" w14:textId="77777777">
        <w:trPr>
          <w:jc w:val="center"/>
        </w:trPr>
        <w:tc>
          <w:tcPr>
            <w:tcW w:w="1594" w:type="dxa"/>
            <w:vAlign w:val="center"/>
          </w:tcPr>
          <w:p w14:paraId="3263D4C3" w14:textId="77777777" w:rsidR="00870A08" w:rsidRDefault="003A5418">
            <w:pPr>
              <w:spacing w:line="240" w:lineRule="auto"/>
              <w:ind w:firstLineChars="0" w:firstLine="0"/>
              <w:jc w:val="center"/>
            </w:pPr>
            <w:r>
              <w:rPr>
                <w:rFonts w:hint="eastAsia"/>
              </w:rPr>
              <w:t>PC-1</w:t>
            </w:r>
          </w:p>
        </w:tc>
        <w:tc>
          <w:tcPr>
            <w:tcW w:w="1706" w:type="dxa"/>
            <w:vAlign w:val="center"/>
          </w:tcPr>
          <w:p w14:paraId="3AE608BE" w14:textId="77777777" w:rsidR="00870A08" w:rsidRDefault="003A5418">
            <w:pPr>
              <w:spacing w:line="240" w:lineRule="auto"/>
              <w:ind w:firstLineChars="0" w:firstLine="0"/>
              <w:jc w:val="center"/>
            </w:pPr>
            <w:r>
              <w:rPr>
                <w:rFonts w:hint="eastAsia"/>
              </w:rPr>
              <w:t>Ethernet 0/0/1</w:t>
            </w:r>
          </w:p>
        </w:tc>
        <w:tc>
          <w:tcPr>
            <w:tcW w:w="1882" w:type="dxa"/>
            <w:vAlign w:val="center"/>
          </w:tcPr>
          <w:p w14:paraId="25EA3AF0" w14:textId="77777777" w:rsidR="00870A08" w:rsidRDefault="003A5418">
            <w:pPr>
              <w:spacing w:line="240" w:lineRule="auto"/>
              <w:ind w:firstLineChars="0" w:firstLine="0"/>
              <w:jc w:val="center"/>
            </w:pPr>
            <w:r>
              <w:rPr>
                <w:rFonts w:hint="eastAsia"/>
              </w:rPr>
              <w:t>10.1.1.1</w:t>
            </w:r>
          </w:p>
        </w:tc>
        <w:tc>
          <w:tcPr>
            <w:tcW w:w="1882" w:type="dxa"/>
            <w:vAlign w:val="center"/>
          </w:tcPr>
          <w:p w14:paraId="25E3E1D4" w14:textId="77777777" w:rsidR="00870A08" w:rsidRDefault="003A5418">
            <w:pPr>
              <w:spacing w:line="240" w:lineRule="auto"/>
              <w:ind w:firstLineChars="0" w:firstLine="0"/>
              <w:jc w:val="center"/>
            </w:pPr>
            <w:r>
              <w:rPr>
                <w:rFonts w:hint="eastAsia"/>
              </w:rPr>
              <w:t>255.255.255.0</w:t>
            </w:r>
          </w:p>
        </w:tc>
        <w:tc>
          <w:tcPr>
            <w:tcW w:w="1458" w:type="dxa"/>
            <w:vAlign w:val="center"/>
          </w:tcPr>
          <w:p w14:paraId="325B5749" w14:textId="77777777" w:rsidR="00870A08" w:rsidRDefault="003A5418">
            <w:pPr>
              <w:spacing w:line="240" w:lineRule="auto"/>
              <w:ind w:firstLineChars="0" w:firstLine="0"/>
              <w:jc w:val="center"/>
            </w:pPr>
            <w:r>
              <w:rPr>
                <w:rFonts w:hint="eastAsia"/>
              </w:rPr>
              <w:t>10.1.1.254</w:t>
            </w:r>
          </w:p>
        </w:tc>
      </w:tr>
      <w:tr w:rsidR="00870A08" w14:paraId="4A8B1710" w14:textId="77777777">
        <w:trPr>
          <w:jc w:val="center"/>
        </w:trPr>
        <w:tc>
          <w:tcPr>
            <w:tcW w:w="1594" w:type="dxa"/>
            <w:vAlign w:val="center"/>
          </w:tcPr>
          <w:p w14:paraId="5AFE1F7E" w14:textId="77777777" w:rsidR="00870A08" w:rsidRDefault="003A5418">
            <w:pPr>
              <w:spacing w:line="240" w:lineRule="auto"/>
              <w:ind w:firstLineChars="0" w:firstLine="0"/>
              <w:jc w:val="center"/>
            </w:pPr>
            <w:r>
              <w:rPr>
                <w:rFonts w:hint="eastAsia"/>
              </w:rPr>
              <w:t>PC-2</w:t>
            </w:r>
          </w:p>
        </w:tc>
        <w:tc>
          <w:tcPr>
            <w:tcW w:w="1706" w:type="dxa"/>
            <w:vAlign w:val="center"/>
          </w:tcPr>
          <w:p w14:paraId="620B0282" w14:textId="77777777" w:rsidR="00870A08" w:rsidRDefault="003A5418">
            <w:pPr>
              <w:spacing w:line="240" w:lineRule="auto"/>
              <w:ind w:firstLineChars="0" w:firstLine="0"/>
              <w:jc w:val="center"/>
            </w:pPr>
            <w:r>
              <w:rPr>
                <w:rFonts w:hint="eastAsia"/>
              </w:rPr>
              <w:t>Ethernet 0/0/1</w:t>
            </w:r>
          </w:p>
        </w:tc>
        <w:tc>
          <w:tcPr>
            <w:tcW w:w="1882" w:type="dxa"/>
            <w:vAlign w:val="center"/>
          </w:tcPr>
          <w:p w14:paraId="5B6C17FB" w14:textId="77777777" w:rsidR="00870A08" w:rsidRDefault="003A5418">
            <w:pPr>
              <w:spacing w:line="240" w:lineRule="auto"/>
              <w:ind w:firstLineChars="0" w:firstLine="0"/>
              <w:jc w:val="center"/>
            </w:pPr>
            <w:r>
              <w:rPr>
                <w:rFonts w:hint="eastAsia"/>
              </w:rPr>
              <w:t>40.1.1.1</w:t>
            </w:r>
          </w:p>
        </w:tc>
        <w:tc>
          <w:tcPr>
            <w:tcW w:w="1882" w:type="dxa"/>
            <w:vAlign w:val="center"/>
          </w:tcPr>
          <w:p w14:paraId="5CE0E175" w14:textId="77777777" w:rsidR="00870A08" w:rsidRDefault="003A5418">
            <w:pPr>
              <w:spacing w:line="240" w:lineRule="auto"/>
              <w:ind w:firstLineChars="0" w:firstLine="0"/>
              <w:jc w:val="center"/>
            </w:pPr>
            <w:r>
              <w:rPr>
                <w:rFonts w:hint="eastAsia"/>
              </w:rPr>
              <w:t>255.255.255.128</w:t>
            </w:r>
          </w:p>
        </w:tc>
        <w:tc>
          <w:tcPr>
            <w:tcW w:w="1458" w:type="dxa"/>
            <w:vAlign w:val="center"/>
          </w:tcPr>
          <w:p w14:paraId="3A362736" w14:textId="77777777" w:rsidR="00870A08" w:rsidRDefault="003A5418">
            <w:pPr>
              <w:spacing w:line="240" w:lineRule="auto"/>
              <w:ind w:firstLineChars="0" w:firstLine="0"/>
              <w:jc w:val="center"/>
            </w:pPr>
            <w:r>
              <w:rPr>
                <w:rFonts w:hint="eastAsia"/>
              </w:rPr>
              <w:t>40.1.1.254</w:t>
            </w:r>
          </w:p>
        </w:tc>
      </w:tr>
    </w:tbl>
    <w:p w14:paraId="55008F7C" w14:textId="77777777" w:rsidR="00870A08" w:rsidRDefault="003A5418">
      <w:pPr>
        <w:pStyle w:val="10"/>
      </w:pPr>
      <w:r>
        <w:rPr>
          <w:rFonts w:hint="eastAsia"/>
        </w:rPr>
        <w:t>实验步骤</w:t>
      </w:r>
    </w:p>
    <w:p w14:paraId="118D7D9D" w14:textId="77777777" w:rsidR="00870A08" w:rsidRDefault="003A5418">
      <w:pPr>
        <w:pStyle w:val="2"/>
        <w:numPr>
          <w:ilvl w:val="0"/>
          <w:numId w:val="36"/>
        </w:numPr>
        <w:ind w:left="426" w:hanging="426"/>
      </w:pPr>
      <w:r>
        <w:rPr>
          <w:rFonts w:hint="eastAsia"/>
        </w:rPr>
        <w:t>基本配置</w:t>
      </w:r>
    </w:p>
    <w:p w14:paraId="7C18A348" w14:textId="77777777" w:rsidR="00870A08" w:rsidRDefault="003A5418">
      <w:pPr>
        <w:ind w:firstLine="420"/>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583D0AA6" w14:textId="77777777" w:rsidR="00870A08" w:rsidRDefault="003A5418">
      <w:pPr>
        <w:pStyle w:val="aff6"/>
      </w:pPr>
      <w:r>
        <w:t>[</w:t>
      </w:r>
      <w:r>
        <w:rPr>
          <w:rFonts w:hint="eastAsia"/>
        </w:rPr>
        <w:t>R</w:t>
      </w:r>
      <w:proofErr w:type="gramStart"/>
      <w:r>
        <w:t>1]ping</w:t>
      </w:r>
      <w:proofErr w:type="gramEnd"/>
      <w:r>
        <w:t xml:space="preserve"> 20.1.1.2</w:t>
      </w:r>
    </w:p>
    <w:p w14:paraId="38CE6822" w14:textId="77777777" w:rsidR="00870A08" w:rsidRDefault="003A5418">
      <w:pPr>
        <w:pStyle w:val="aff6"/>
      </w:pPr>
      <w:r>
        <w:t xml:space="preserve">PING 20.1.1.2: </w:t>
      </w:r>
      <w:proofErr w:type="gramStart"/>
      <w:r>
        <w:t>56  data</w:t>
      </w:r>
      <w:proofErr w:type="gramEnd"/>
      <w:r>
        <w:t xml:space="preserve"> bytes, press CTRL_C to break</w:t>
      </w:r>
    </w:p>
    <w:p w14:paraId="617DB46B" w14:textId="77777777" w:rsidR="00870A08" w:rsidRDefault="003A5418">
      <w:pPr>
        <w:pStyle w:val="aff6"/>
      </w:pPr>
      <w:r>
        <w:t xml:space="preserve">Reply from 20.1.1.2: bytes=56 Sequence=1 </w:t>
      </w:r>
      <w:proofErr w:type="spellStart"/>
      <w:r>
        <w:t>ttl</w:t>
      </w:r>
      <w:proofErr w:type="spellEnd"/>
      <w:r>
        <w:t xml:space="preserve">=255 time=30 </w:t>
      </w:r>
      <w:proofErr w:type="spellStart"/>
      <w:r>
        <w:t>ms</w:t>
      </w:r>
      <w:proofErr w:type="spellEnd"/>
    </w:p>
    <w:p w14:paraId="2E7F656F" w14:textId="77777777" w:rsidR="00870A08" w:rsidRDefault="003A5418">
      <w:pPr>
        <w:pStyle w:val="aff6"/>
      </w:pPr>
      <w:r>
        <w:t xml:space="preserve">Reply from 20.1.1.2: bytes=56 Sequence=2 </w:t>
      </w:r>
      <w:proofErr w:type="spellStart"/>
      <w:r>
        <w:t>ttl</w:t>
      </w:r>
      <w:proofErr w:type="spellEnd"/>
      <w:r>
        <w:t xml:space="preserve">=255 time=10 </w:t>
      </w:r>
      <w:proofErr w:type="spellStart"/>
      <w:r>
        <w:t>ms</w:t>
      </w:r>
      <w:proofErr w:type="spellEnd"/>
    </w:p>
    <w:p w14:paraId="686310C3" w14:textId="77777777" w:rsidR="00870A08" w:rsidRDefault="003A5418">
      <w:pPr>
        <w:pStyle w:val="aff6"/>
      </w:pPr>
      <w:r>
        <w:t xml:space="preserve">Reply from 20.1.1.2: bytes=56 Sequence=3 </w:t>
      </w:r>
      <w:proofErr w:type="spellStart"/>
      <w:r>
        <w:t>ttl</w:t>
      </w:r>
      <w:proofErr w:type="spellEnd"/>
      <w:r>
        <w:t xml:space="preserve">=255 time=50 </w:t>
      </w:r>
      <w:proofErr w:type="spellStart"/>
      <w:r>
        <w:t>ms</w:t>
      </w:r>
      <w:proofErr w:type="spellEnd"/>
    </w:p>
    <w:p w14:paraId="3B8706F2" w14:textId="77777777" w:rsidR="00870A08" w:rsidRDefault="003A5418">
      <w:pPr>
        <w:pStyle w:val="aff6"/>
      </w:pPr>
      <w:r>
        <w:t xml:space="preserve">Reply from 20.1.1.2: bytes=56 Sequence=4 </w:t>
      </w:r>
      <w:proofErr w:type="spellStart"/>
      <w:r>
        <w:t>ttl</w:t>
      </w:r>
      <w:proofErr w:type="spellEnd"/>
      <w:r>
        <w:t xml:space="preserve">=255 time=10 </w:t>
      </w:r>
      <w:proofErr w:type="spellStart"/>
      <w:r>
        <w:t>ms</w:t>
      </w:r>
      <w:proofErr w:type="spellEnd"/>
    </w:p>
    <w:p w14:paraId="4622404A" w14:textId="77777777" w:rsidR="00870A08" w:rsidRDefault="003A5418">
      <w:pPr>
        <w:pStyle w:val="aff6"/>
      </w:pPr>
      <w:r>
        <w:t xml:space="preserve">Reply from 20.1.1.2: bytes=56 Sequence=5 </w:t>
      </w:r>
      <w:proofErr w:type="spellStart"/>
      <w:r>
        <w:t>ttl</w:t>
      </w:r>
      <w:proofErr w:type="spellEnd"/>
      <w:r>
        <w:t xml:space="preserve">=255 time=20 </w:t>
      </w:r>
      <w:proofErr w:type="spellStart"/>
      <w:r>
        <w:t>ms</w:t>
      </w:r>
      <w:proofErr w:type="spellEnd"/>
    </w:p>
    <w:p w14:paraId="2B093093" w14:textId="77777777" w:rsidR="00870A08" w:rsidRDefault="003A5418">
      <w:pPr>
        <w:pStyle w:val="aff6"/>
      </w:pPr>
      <w:r>
        <w:t>--- 20.1.1.2 ping statistics ---</w:t>
      </w:r>
    </w:p>
    <w:p w14:paraId="1A993B24" w14:textId="77777777" w:rsidR="00870A08" w:rsidRDefault="003A5418">
      <w:pPr>
        <w:pStyle w:val="aff6"/>
      </w:pPr>
      <w:r>
        <w:t>5 packet(s) transmitted</w:t>
      </w:r>
    </w:p>
    <w:p w14:paraId="037E8F5A" w14:textId="77777777" w:rsidR="00870A08" w:rsidRDefault="003A5418">
      <w:pPr>
        <w:pStyle w:val="aff6"/>
      </w:pPr>
      <w:r>
        <w:lastRenderedPageBreak/>
        <w:t>5 packet(s) received</w:t>
      </w:r>
    </w:p>
    <w:p w14:paraId="294E16CF" w14:textId="77777777" w:rsidR="00870A08" w:rsidRDefault="003A5418">
      <w:pPr>
        <w:pStyle w:val="aff6"/>
      </w:pPr>
      <w:r>
        <w:t>0.00% packet loss</w:t>
      </w:r>
    </w:p>
    <w:p w14:paraId="33CDD5FF" w14:textId="77777777" w:rsidR="00870A08" w:rsidRDefault="003A5418">
      <w:pPr>
        <w:pStyle w:val="aff6"/>
      </w:pPr>
      <w:r>
        <w:t xml:space="preserve">round-trip min/avg/max = 10/24/50 </w:t>
      </w:r>
      <w:proofErr w:type="spellStart"/>
      <w:r>
        <w:t>ms</w:t>
      </w:r>
      <w:proofErr w:type="spellEnd"/>
    </w:p>
    <w:p w14:paraId="7A976675" w14:textId="77777777" w:rsidR="00870A08" w:rsidRDefault="00870A08">
      <w:pPr>
        <w:ind w:firstLineChars="0" w:firstLine="0"/>
        <w:jc w:val="left"/>
      </w:pPr>
    </w:p>
    <w:p w14:paraId="1D429A01" w14:textId="77777777" w:rsidR="00870A08" w:rsidRDefault="003A5418">
      <w:pPr>
        <w:pStyle w:val="12"/>
        <w:ind w:left="420" w:firstLineChars="0" w:firstLine="0"/>
        <w:jc w:val="left"/>
        <w:rPr>
          <w:rFonts w:ascii="微软雅黑" w:hAnsi="微软雅黑"/>
        </w:rPr>
      </w:pPr>
      <w:r>
        <w:rPr>
          <w:rFonts w:hint="eastAsia"/>
        </w:rPr>
        <w:t>其他直连网段的连通性检测省略</w:t>
      </w:r>
      <w:r>
        <w:rPr>
          <w:rFonts w:ascii="微软雅黑" w:hAnsi="微软雅黑" w:hint="eastAsia"/>
        </w:rPr>
        <w:t>。</w:t>
      </w:r>
    </w:p>
    <w:p w14:paraId="1F1AE9D0" w14:textId="77777777" w:rsidR="00870A08" w:rsidRDefault="003A5418">
      <w:pPr>
        <w:pStyle w:val="2"/>
        <w:numPr>
          <w:ilvl w:val="0"/>
          <w:numId w:val="36"/>
        </w:numPr>
        <w:ind w:left="426" w:hanging="426"/>
      </w:pPr>
      <w:r>
        <w:rPr>
          <w:rFonts w:hint="eastAsia"/>
        </w:rPr>
        <w:t>搭建</w:t>
      </w:r>
      <w:r>
        <w:rPr>
          <w:rFonts w:hint="eastAsia"/>
        </w:rPr>
        <w:t>RIP</w:t>
      </w:r>
      <w:r>
        <w:rPr>
          <w:rFonts w:hint="eastAsia"/>
        </w:rPr>
        <w:t>网络</w:t>
      </w:r>
    </w:p>
    <w:p w14:paraId="6688950C" w14:textId="77777777" w:rsidR="00870A08" w:rsidRDefault="003A5418">
      <w:pPr>
        <w:ind w:firstLine="420"/>
      </w:pPr>
      <w:r>
        <w:rPr>
          <w:rFonts w:hint="eastAsia"/>
        </w:rPr>
        <w:t>公司内部网络使用</w:t>
      </w:r>
      <w:r>
        <w:rPr>
          <w:rFonts w:hint="eastAsia"/>
        </w:rPr>
        <w:t>RIP</w:t>
      </w:r>
      <w:r>
        <w:rPr>
          <w:rFonts w:hint="eastAsia"/>
        </w:rPr>
        <w:t>协议。首先配置</w:t>
      </w:r>
      <w:r>
        <w:rPr>
          <w:rFonts w:hint="eastAsia"/>
        </w:rPr>
        <w:t>R1</w:t>
      </w:r>
      <w:r>
        <w:rPr>
          <w:rFonts w:hint="eastAsia"/>
        </w:rPr>
        <w:t>、</w:t>
      </w:r>
      <w:r>
        <w:rPr>
          <w:rFonts w:hint="eastAsia"/>
        </w:rPr>
        <w:t>R2</w:t>
      </w:r>
      <w:r>
        <w:rPr>
          <w:rFonts w:hint="eastAsia"/>
        </w:rPr>
        <w:t>，</w:t>
      </w:r>
      <w:r>
        <w:rPr>
          <w:rFonts w:hint="eastAsia"/>
        </w:rPr>
        <w:t>R3</w:t>
      </w:r>
      <w:r>
        <w:rPr>
          <w:rFonts w:hint="eastAsia"/>
        </w:rPr>
        <w:t>和</w:t>
      </w:r>
      <w:r>
        <w:rPr>
          <w:rFonts w:hint="eastAsia"/>
        </w:rPr>
        <w:t>R4</w:t>
      </w:r>
      <w:r>
        <w:rPr>
          <w:rFonts w:hint="eastAsia"/>
        </w:rPr>
        <w:t>运行</w:t>
      </w:r>
      <w:r>
        <w:rPr>
          <w:rFonts w:hint="eastAsia"/>
        </w:rPr>
        <w:t>RIP</w:t>
      </w:r>
      <w:r>
        <w:rPr>
          <w:rFonts w:hint="eastAsia"/>
        </w:rPr>
        <w:t>协议，通告所有网段，使公司网络互通。</w:t>
      </w:r>
    </w:p>
    <w:p w14:paraId="20CAC7F3" w14:textId="77777777" w:rsidR="00870A08" w:rsidRDefault="003A5418">
      <w:pPr>
        <w:pStyle w:val="aff6"/>
      </w:pPr>
      <w:r>
        <w:t>[</w:t>
      </w:r>
      <w:r>
        <w:rPr>
          <w:rFonts w:hint="eastAsia"/>
        </w:rPr>
        <w:t>R</w:t>
      </w:r>
      <w:proofErr w:type="gramStart"/>
      <w:r>
        <w:t>1]rip</w:t>
      </w:r>
      <w:proofErr w:type="gramEnd"/>
      <w:r>
        <w:t xml:space="preserve">  1</w:t>
      </w:r>
    </w:p>
    <w:p w14:paraId="1E657FE9" w14:textId="77777777" w:rsidR="00870A08" w:rsidRDefault="003A5418">
      <w:pPr>
        <w:pStyle w:val="aff6"/>
      </w:pPr>
      <w:r>
        <w:t>[</w:t>
      </w:r>
      <w:r>
        <w:rPr>
          <w:rFonts w:hint="eastAsia"/>
        </w:rPr>
        <w:t>R</w:t>
      </w:r>
      <w:r>
        <w:t>1-rip-</w:t>
      </w:r>
      <w:proofErr w:type="gramStart"/>
      <w:r>
        <w:t>1]version</w:t>
      </w:r>
      <w:proofErr w:type="gramEnd"/>
      <w:r>
        <w:t xml:space="preserve"> 2</w:t>
      </w:r>
    </w:p>
    <w:p w14:paraId="36E8BDD3" w14:textId="77777777" w:rsidR="00870A08" w:rsidRDefault="003A5418">
      <w:pPr>
        <w:pStyle w:val="aff6"/>
      </w:pPr>
      <w:r>
        <w:t>[</w:t>
      </w:r>
      <w:r>
        <w:rPr>
          <w:rFonts w:hint="eastAsia"/>
        </w:rPr>
        <w:t>R</w:t>
      </w:r>
      <w:r>
        <w:t>1-rip-</w:t>
      </w:r>
      <w:proofErr w:type="gramStart"/>
      <w:r>
        <w:t>1]undo</w:t>
      </w:r>
      <w:proofErr w:type="gramEnd"/>
      <w:r>
        <w:t xml:space="preserve"> summary</w:t>
      </w:r>
    </w:p>
    <w:p w14:paraId="19C719A0" w14:textId="77777777" w:rsidR="00870A08" w:rsidRDefault="003A5418">
      <w:pPr>
        <w:pStyle w:val="aff6"/>
      </w:pPr>
      <w:r>
        <w:t>[</w:t>
      </w:r>
      <w:r>
        <w:rPr>
          <w:rFonts w:hint="eastAsia"/>
        </w:rPr>
        <w:t>R</w:t>
      </w:r>
      <w:r>
        <w:t>1-rip-</w:t>
      </w:r>
      <w:proofErr w:type="gramStart"/>
      <w:r>
        <w:t>1]net</w:t>
      </w:r>
      <w:r>
        <w:rPr>
          <w:rFonts w:hint="eastAsia"/>
        </w:rPr>
        <w:t>work</w:t>
      </w:r>
      <w:proofErr w:type="gramEnd"/>
      <w:r>
        <w:t xml:space="preserve"> 10.0.0.0</w:t>
      </w:r>
    </w:p>
    <w:p w14:paraId="062EDE07" w14:textId="77777777" w:rsidR="00870A08" w:rsidRDefault="003A5418">
      <w:pPr>
        <w:pStyle w:val="aff6"/>
      </w:pPr>
      <w:r>
        <w:t>[</w:t>
      </w:r>
      <w:r>
        <w:rPr>
          <w:rFonts w:hint="eastAsia"/>
        </w:rPr>
        <w:t>R</w:t>
      </w:r>
      <w:r>
        <w:t>1-rip-</w:t>
      </w:r>
      <w:proofErr w:type="gramStart"/>
      <w:r>
        <w:t>1]net</w:t>
      </w:r>
      <w:r>
        <w:rPr>
          <w:rFonts w:hint="eastAsia"/>
        </w:rPr>
        <w:t>work</w:t>
      </w:r>
      <w:proofErr w:type="gramEnd"/>
      <w:r>
        <w:t xml:space="preserve"> 20.0.0.0</w:t>
      </w:r>
    </w:p>
    <w:p w14:paraId="4F087049" w14:textId="77777777" w:rsidR="00870A08" w:rsidRDefault="00870A08">
      <w:pPr>
        <w:pStyle w:val="aff6"/>
      </w:pPr>
    </w:p>
    <w:p w14:paraId="11C86DC6" w14:textId="77777777" w:rsidR="00870A08" w:rsidRDefault="003A5418">
      <w:pPr>
        <w:ind w:firstLine="420"/>
      </w:pPr>
      <w:r>
        <w:rPr>
          <w:rFonts w:hint="eastAsia"/>
        </w:rPr>
        <w:t>其他路由器配置省略。配置完成后查看</w:t>
      </w:r>
      <w:r>
        <w:rPr>
          <w:rFonts w:hint="eastAsia"/>
        </w:rPr>
        <w:t>R1</w:t>
      </w:r>
      <w:r>
        <w:rPr>
          <w:rFonts w:hint="eastAsia"/>
        </w:rPr>
        <w:t>的路由表。</w:t>
      </w:r>
    </w:p>
    <w:p w14:paraId="512802D2" w14:textId="77777777" w:rsidR="00870A08" w:rsidRDefault="003A5418">
      <w:pPr>
        <w:pStyle w:val="aff6"/>
      </w:pPr>
      <w:r>
        <w:t>[</w:t>
      </w:r>
      <w:r>
        <w:rPr>
          <w:rFonts w:hint="eastAsia"/>
        </w:rPr>
        <w:t>R</w:t>
      </w:r>
      <w:proofErr w:type="gramStart"/>
      <w:r>
        <w:t>1]display</w:t>
      </w:r>
      <w:proofErr w:type="gramEnd"/>
      <w:r>
        <w:t xml:space="preserve"> </w:t>
      </w:r>
      <w:proofErr w:type="spellStart"/>
      <w:r>
        <w:t>ip</w:t>
      </w:r>
      <w:proofErr w:type="spellEnd"/>
      <w:r>
        <w:t xml:space="preserve"> routing-table</w:t>
      </w:r>
    </w:p>
    <w:p w14:paraId="07010D7B" w14:textId="77777777" w:rsidR="00870A08" w:rsidRDefault="003A5418">
      <w:pPr>
        <w:pStyle w:val="aff6"/>
      </w:pPr>
      <w:r>
        <w:t>Route Flags: R - relay, D - download to fib</w:t>
      </w:r>
    </w:p>
    <w:p w14:paraId="4E6EDD55" w14:textId="77777777" w:rsidR="00870A08" w:rsidRDefault="003A5418">
      <w:pPr>
        <w:pStyle w:val="aff6"/>
      </w:pPr>
      <w:r>
        <w:t>----------------------------------------------------------------------------</w:t>
      </w:r>
    </w:p>
    <w:p w14:paraId="0E2DE1D2" w14:textId="77777777" w:rsidR="00870A08" w:rsidRDefault="003A5418">
      <w:pPr>
        <w:pStyle w:val="aff6"/>
      </w:pPr>
      <w:r>
        <w:t>Routing Tables: Public</w:t>
      </w:r>
    </w:p>
    <w:p w14:paraId="113CE3E6" w14:textId="77777777" w:rsidR="00870A08" w:rsidRDefault="003A5418">
      <w:pPr>
        <w:pStyle w:val="aff6"/>
      </w:pPr>
      <w:r>
        <w:t xml:space="preserve">         </w:t>
      </w:r>
      <w:proofErr w:type="gramStart"/>
      <w:r>
        <w:t>Destinations :</w:t>
      </w:r>
      <w:proofErr w:type="gramEnd"/>
      <w:r>
        <w:t xml:space="preserve"> 11       Routes : 12       </w:t>
      </w:r>
    </w:p>
    <w:p w14:paraId="67FFA147"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4DB1FDF" w14:textId="77777777" w:rsidR="00870A08" w:rsidRDefault="003A5418">
      <w:pPr>
        <w:pStyle w:val="aff6"/>
      </w:pPr>
      <w:r>
        <w:t>10.1.1.0/</w:t>
      </w:r>
      <w:proofErr w:type="gramStart"/>
      <w:r>
        <w:t>24  Direct</w:t>
      </w:r>
      <w:proofErr w:type="gramEnd"/>
      <w:r>
        <w:t xml:space="preserve"> </w:t>
      </w:r>
      <w:r>
        <w:rPr>
          <w:rFonts w:hint="eastAsia"/>
        </w:rPr>
        <w:t xml:space="preserve">  </w:t>
      </w:r>
      <w:r>
        <w:t xml:space="preserve"> 0    0           D   10.1.1.254      GigabitEthernet0/0/2</w:t>
      </w:r>
    </w:p>
    <w:p w14:paraId="75628A3F" w14:textId="77777777" w:rsidR="00870A08" w:rsidRDefault="003A5418">
      <w:pPr>
        <w:pStyle w:val="aff6"/>
      </w:pPr>
      <w:r>
        <w:t>10.1.1.254/</w:t>
      </w:r>
      <w:proofErr w:type="gramStart"/>
      <w:r>
        <w:t>32  Direct</w:t>
      </w:r>
      <w:proofErr w:type="gramEnd"/>
      <w:r>
        <w:t xml:space="preserve"> 0    0           D   127.0.0.1       GigabitEthernet0/0/2</w:t>
      </w:r>
    </w:p>
    <w:p w14:paraId="605E83BA" w14:textId="77777777" w:rsidR="00870A08" w:rsidRDefault="003A5418">
      <w:pPr>
        <w:pStyle w:val="aff6"/>
      </w:pPr>
      <w:r>
        <w:t>20.1.1.0/</w:t>
      </w:r>
      <w:proofErr w:type="gramStart"/>
      <w:r>
        <w:t>24  Direct</w:t>
      </w:r>
      <w:proofErr w:type="gramEnd"/>
      <w:r>
        <w:t xml:space="preserve">  </w:t>
      </w:r>
      <w:r>
        <w:rPr>
          <w:rFonts w:hint="eastAsia"/>
        </w:rPr>
        <w:t xml:space="preserve">  </w:t>
      </w:r>
      <w:r>
        <w:t>0    0           D   20.1.1.1        GigabitEthernet0/0/0</w:t>
      </w:r>
    </w:p>
    <w:p w14:paraId="24F065B1" w14:textId="77777777" w:rsidR="00870A08" w:rsidRDefault="003A5418">
      <w:pPr>
        <w:pStyle w:val="aff6"/>
      </w:pPr>
      <w:r>
        <w:t>20.1.1.1/</w:t>
      </w:r>
      <w:proofErr w:type="gramStart"/>
      <w:r>
        <w:t>32  Direct</w:t>
      </w:r>
      <w:proofErr w:type="gramEnd"/>
      <w:r>
        <w:t xml:space="preserve"> </w:t>
      </w:r>
      <w:r>
        <w:rPr>
          <w:rFonts w:hint="eastAsia"/>
        </w:rPr>
        <w:t xml:space="preserve">  </w:t>
      </w:r>
      <w:r>
        <w:t xml:space="preserve"> 0    0           D   127.0.0.1       GigabitEthernet0/0/0</w:t>
      </w:r>
    </w:p>
    <w:p w14:paraId="3579F917" w14:textId="77777777" w:rsidR="00870A08" w:rsidRDefault="003A5418">
      <w:pPr>
        <w:pStyle w:val="aff6"/>
      </w:pPr>
      <w:r>
        <w:t>20.2.2.0/</w:t>
      </w:r>
      <w:proofErr w:type="gramStart"/>
      <w:r>
        <w:t>24  Direct</w:t>
      </w:r>
      <w:proofErr w:type="gramEnd"/>
      <w:r>
        <w:t xml:space="preserve"> </w:t>
      </w:r>
      <w:r>
        <w:rPr>
          <w:rFonts w:hint="eastAsia"/>
        </w:rPr>
        <w:t xml:space="preserve">  </w:t>
      </w:r>
      <w:r>
        <w:t xml:space="preserve"> 0    0           D   20.2.2.1        GigabitEthernet0/0/1</w:t>
      </w:r>
    </w:p>
    <w:p w14:paraId="2355AD44" w14:textId="77777777" w:rsidR="00870A08" w:rsidRDefault="003A5418">
      <w:pPr>
        <w:pStyle w:val="aff6"/>
      </w:pPr>
      <w:r>
        <w:t>20.2.2.1/</w:t>
      </w:r>
      <w:proofErr w:type="gramStart"/>
      <w:r>
        <w:t>32  Direct</w:t>
      </w:r>
      <w:proofErr w:type="gramEnd"/>
      <w:r>
        <w:t xml:space="preserve">  </w:t>
      </w:r>
      <w:r>
        <w:rPr>
          <w:rFonts w:hint="eastAsia"/>
        </w:rPr>
        <w:t xml:space="preserve">  </w:t>
      </w:r>
      <w:r>
        <w:t>0    0           D   127.0.0.1       GigabitEthernet0/0/1</w:t>
      </w:r>
    </w:p>
    <w:p w14:paraId="28E4CF3D" w14:textId="77777777" w:rsidR="00870A08" w:rsidRDefault="003A5418">
      <w:pPr>
        <w:pStyle w:val="aff6"/>
      </w:pPr>
      <w:r>
        <w:lastRenderedPageBreak/>
        <w:t>30.1.1.0/</w:t>
      </w:r>
      <w:proofErr w:type="gramStart"/>
      <w:r>
        <w:t>24  RIP</w:t>
      </w:r>
      <w:proofErr w:type="gramEnd"/>
      <w:r>
        <w:t xml:space="preserve">     </w:t>
      </w:r>
      <w:r>
        <w:rPr>
          <w:rFonts w:hint="eastAsia"/>
        </w:rPr>
        <w:t xml:space="preserve">   </w:t>
      </w:r>
      <w:r>
        <w:t>100  1           D   20.1.1.2        GigabitEthernet0/0/0</w:t>
      </w:r>
    </w:p>
    <w:p w14:paraId="6CEF2036" w14:textId="77777777" w:rsidR="00870A08" w:rsidRDefault="003A5418">
      <w:pPr>
        <w:pStyle w:val="aff6"/>
      </w:pPr>
      <w:r>
        <w:t>30.2.2.0/</w:t>
      </w:r>
      <w:proofErr w:type="gramStart"/>
      <w:r>
        <w:t>24  RIP</w:t>
      </w:r>
      <w:proofErr w:type="gramEnd"/>
      <w:r>
        <w:t xml:space="preserve">     </w:t>
      </w:r>
      <w:r>
        <w:rPr>
          <w:rFonts w:hint="eastAsia"/>
        </w:rPr>
        <w:t xml:space="preserve">   </w:t>
      </w:r>
      <w:r>
        <w:t>100  1           D   20.2.2.3        GigabitEthernet0/0/1</w:t>
      </w:r>
    </w:p>
    <w:p w14:paraId="2CB3BBA4" w14:textId="77777777" w:rsidR="00870A08" w:rsidRDefault="003A5418">
      <w:pPr>
        <w:pStyle w:val="aff6"/>
        <w:rPr>
          <w:shd w:val="pct10" w:color="auto" w:fill="FFFFFF"/>
        </w:rPr>
      </w:pPr>
      <w:r>
        <w:rPr>
          <w:shd w:val="pct10" w:color="auto" w:fill="FFFFFF"/>
        </w:rPr>
        <w:t>40.1.1.0/</w:t>
      </w:r>
      <w:proofErr w:type="gramStart"/>
      <w:r>
        <w:rPr>
          <w:shd w:val="pct10" w:color="auto" w:fill="FFFFFF"/>
        </w:rPr>
        <w:t>24  RIP</w:t>
      </w:r>
      <w:proofErr w:type="gramEnd"/>
      <w:r>
        <w:rPr>
          <w:shd w:val="pct10" w:color="auto" w:fill="FFFFFF"/>
        </w:rPr>
        <w:t xml:space="preserve">     </w:t>
      </w:r>
      <w:r>
        <w:rPr>
          <w:rFonts w:hint="eastAsia"/>
          <w:shd w:val="pct10" w:color="auto" w:fill="FFFFFF"/>
        </w:rPr>
        <w:t xml:space="preserve">   </w:t>
      </w:r>
      <w:r>
        <w:rPr>
          <w:shd w:val="pct10" w:color="auto" w:fill="FFFFFF"/>
        </w:rPr>
        <w:t>100  2           D   20.2.2.3        GigabitEthernet0/0/1</w:t>
      </w:r>
    </w:p>
    <w:p w14:paraId="06325E85" w14:textId="77777777" w:rsidR="00870A08" w:rsidRDefault="003A5418">
      <w:pPr>
        <w:pStyle w:val="aff6"/>
        <w:rPr>
          <w:shd w:val="pct10" w:color="auto" w:fill="FFFFFF"/>
        </w:rPr>
      </w:pPr>
      <w:r>
        <w:rPr>
          <w:shd w:val="pct10" w:color="auto" w:fill="FFFFFF"/>
        </w:rPr>
        <w:t xml:space="preserve">               RIP     </w:t>
      </w:r>
      <w:r>
        <w:rPr>
          <w:rFonts w:hint="eastAsia"/>
          <w:shd w:val="pct10" w:color="auto" w:fill="FFFFFF"/>
        </w:rPr>
        <w:t xml:space="preserve">   </w:t>
      </w:r>
      <w:proofErr w:type="gramStart"/>
      <w:r>
        <w:rPr>
          <w:shd w:val="pct10" w:color="auto" w:fill="FFFFFF"/>
        </w:rPr>
        <w:t>100  2</w:t>
      </w:r>
      <w:proofErr w:type="gramEnd"/>
      <w:r>
        <w:rPr>
          <w:shd w:val="pct10" w:color="auto" w:fill="FFFFFF"/>
        </w:rPr>
        <w:t xml:space="preserve">           D   20.1.1.2        GigabitEthernet0/0/0</w:t>
      </w:r>
    </w:p>
    <w:p w14:paraId="5560C2EC" w14:textId="77777777" w:rsidR="00870A08" w:rsidRDefault="003A5418">
      <w:pPr>
        <w:pStyle w:val="aff6"/>
      </w:pPr>
      <w:r>
        <w:t xml:space="preserve">127.0.0.0/8   Direct  </w:t>
      </w:r>
      <w:r>
        <w:rPr>
          <w:rFonts w:hint="eastAsia"/>
        </w:rPr>
        <w:t xml:space="preserve">  </w:t>
      </w:r>
      <w:r>
        <w:t>0    0           D   127.0.0.1       InLoopBack0</w:t>
      </w:r>
    </w:p>
    <w:p w14:paraId="7C22B0D2" w14:textId="77777777" w:rsidR="00870A08" w:rsidRDefault="003A5418">
      <w:pPr>
        <w:pStyle w:val="aff6"/>
      </w:pPr>
      <w:r>
        <w:t>127.0.0.1/</w:t>
      </w:r>
      <w:proofErr w:type="gramStart"/>
      <w:r>
        <w:t>32  Direct</w:t>
      </w:r>
      <w:proofErr w:type="gramEnd"/>
      <w:r>
        <w:t xml:space="preserve"> </w:t>
      </w:r>
      <w:r>
        <w:rPr>
          <w:rFonts w:hint="eastAsia"/>
        </w:rPr>
        <w:t xml:space="preserve">  </w:t>
      </w:r>
      <w:r>
        <w:t xml:space="preserve"> 0    0           D   127.0.0.1       InLoopBack0</w:t>
      </w:r>
    </w:p>
    <w:p w14:paraId="59E6675E" w14:textId="77777777" w:rsidR="00870A08" w:rsidRDefault="00870A08">
      <w:pPr>
        <w:pStyle w:val="aff6"/>
      </w:pPr>
    </w:p>
    <w:p w14:paraId="77185D62" w14:textId="77777777" w:rsidR="00870A08" w:rsidRDefault="003A5418">
      <w:pPr>
        <w:ind w:firstLine="420"/>
      </w:pPr>
      <w:r>
        <w:rPr>
          <w:rFonts w:hint="eastAsia"/>
        </w:rPr>
        <w:t>可以观察到在</w:t>
      </w:r>
      <w:r>
        <w:rPr>
          <w:rFonts w:hint="eastAsia"/>
        </w:rPr>
        <w:t>R1</w:t>
      </w:r>
      <w:r>
        <w:rPr>
          <w:rFonts w:hint="eastAsia"/>
        </w:rPr>
        <w:t>存在有两条通过</w:t>
      </w:r>
      <w:r>
        <w:rPr>
          <w:rFonts w:hint="eastAsia"/>
        </w:rPr>
        <w:t>RIP</w:t>
      </w:r>
      <w:r>
        <w:rPr>
          <w:rFonts w:hint="eastAsia"/>
        </w:rPr>
        <w:t>协议接收到的去往财务部</w:t>
      </w:r>
      <w:proofErr w:type="gramStart"/>
      <w:r>
        <w:rPr>
          <w:rFonts w:hint="eastAsia"/>
        </w:rPr>
        <w:t>所在网</w:t>
      </w:r>
      <w:proofErr w:type="gramEnd"/>
      <w:r>
        <w:rPr>
          <w:rFonts w:hint="eastAsia"/>
        </w:rPr>
        <w:t>段</w:t>
      </w:r>
      <w:r>
        <w:rPr>
          <w:rFonts w:hint="eastAsia"/>
        </w:rPr>
        <w:t>40.1.1.1/24</w:t>
      </w:r>
      <w:r>
        <w:rPr>
          <w:rFonts w:hint="eastAsia"/>
        </w:rPr>
        <w:t>的路由条目。</w:t>
      </w:r>
    </w:p>
    <w:p w14:paraId="7CC36971" w14:textId="77777777" w:rsidR="00870A08" w:rsidRDefault="003A5418">
      <w:pPr>
        <w:ind w:firstLine="420"/>
      </w:pPr>
      <w:r>
        <w:rPr>
          <w:rFonts w:hint="eastAsia"/>
        </w:rPr>
        <w:t>同样在</w:t>
      </w:r>
      <w:r>
        <w:rPr>
          <w:rFonts w:hint="eastAsia"/>
        </w:rPr>
        <w:t>R4</w:t>
      </w:r>
      <w:r>
        <w:rPr>
          <w:rFonts w:hint="eastAsia"/>
        </w:rPr>
        <w:t>上查看路由表。</w:t>
      </w:r>
    </w:p>
    <w:p w14:paraId="6FB1032B" w14:textId="77777777" w:rsidR="00870A08" w:rsidRDefault="003A5418">
      <w:pPr>
        <w:pStyle w:val="aff6"/>
      </w:pPr>
      <w:r>
        <w:t>&lt;</w:t>
      </w:r>
      <w:r>
        <w:rPr>
          <w:rFonts w:hint="eastAsia"/>
        </w:rPr>
        <w:t>R</w:t>
      </w:r>
      <w:r>
        <w:t xml:space="preserve">4&gt;display </w:t>
      </w:r>
      <w:proofErr w:type="spellStart"/>
      <w:r>
        <w:t>ip</w:t>
      </w:r>
      <w:proofErr w:type="spellEnd"/>
      <w:r>
        <w:t xml:space="preserve"> routing-table </w:t>
      </w:r>
    </w:p>
    <w:p w14:paraId="74D370D8" w14:textId="77777777" w:rsidR="00870A08" w:rsidRDefault="003A5418">
      <w:pPr>
        <w:pStyle w:val="aff6"/>
      </w:pPr>
      <w:r>
        <w:t>Route Flags: R - relay, D - download to fib</w:t>
      </w:r>
    </w:p>
    <w:p w14:paraId="6E9D01C8" w14:textId="77777777" w:rsidR="00870A08" w:rsidRDefault="003A5418">
      <w:pPr>
        <w:pStyle w:val="aff6"/>
      </w:pPr>
      <w:r>
        <w:t>----------------------------------------------------------------------------</w:t>
      </w:r>
    </w:p>
    <w:p w14:paraId="185A447A" w14:textId="77777777" w:rsidR="00870A08" w:rsidRDefault="003A5418">
      <w:pPr>
        <w:pStyle w:val="aff6"/>
      </w:pPr>
      <w:r>
        <w:t>Routing Tables: Public</w:t>
      </w:r>
    </w:p>
    <w:p w14:paraId="5A01C8AC" w14:textId="77777777" w:rsidR="00870A08" w:rsidRDefault="003A5418">
      <w:pPr>
        <w:pStyle w:val="aff6"/>
      </w:pPr>
      <w:r>
        <w:t xml:space="preserve">         </w:t>
      </w:r>
      <w:proofErr w:type="gramStart"/>
      <w:r>
        <w:t>Destinations :</w:t>
      </w:r>
      <w:proofErr w:type="gramEnd"/>
      <w:r>
        <w:t xml:space="preserve"> 11       Routes : 12       </w:t>
      </w:r>
    </w:p>
    <w:p w14:paraId="117C4BD9"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87683BE" w14:textId="77777777" w:rsidR="00870A08" w:rsidRDefault="003A5418">
      <w:pPr>
        <w:pStyle w:val="aff6"/>
        <w:rPr>
          <w:shd w:val="pct10" w:color="auto" w:fill="FFFFFF"/>
        </w:rPr>
      </w:pPr>
      <w:r>
        <w:rPr>
          <w:shd w:val="pct10" w:color="auto" w:fill="FFFFFF"/>
        </w:rPr>
        <w:t>10.1.1.0/</w:t>
      </w:r>
      <w:proofErr w:type="gramStart"/>
      <w:r>
        <w:rPr>
          <w:shd w:val="pct10" w:color="auto" w:fill="FFFFFF"/>
        </w:rPr>
        <w:t>24  RIP</w:t>
      </w:r>
      <w:proofErr w:type="gramEnd"/>
      <w:r>
        <w:rPr>
          <w:shd w:val="pct10" w:color="auto" w:fill="FFFFFF"/>
        </w:rPr>
        <w:t xml:space="preserve">     100  2           D   30.2.2.3        GigabitEthernet0/0/0</w:t>
      </w:r>
    </w:p>
    <w:p w14:paraId="25A90DE8" w14:textId="77777777" w:rsidR="00870A08" w:rsidRDefault="003A5418">
      <w:pPr>
        <w:pStyle w:val="aff6"/>
        <w:rPr>
          <w:shd w:val="pct10" w:color="auto" w:fill="FFFFFF"/>
        </w:rPr>
      </w:pPr>
      <w:r>
        <w:rPr>
          <w:shd w:val="pct10" w:color="auto" w:fill="FFFFFF"/>
        </w:rPr>
        <w:t xml:space="preserve">               RIP     </w:t>
      </w:r>
      <w:proofErr w:type="gramStart"/>
      <w:r>
        <w:rPr>
          <w:shd w:val="pct10" w:color="auto" w:fill="FFFFFF"/>
        </w:rPr>
        <w:t>100  2</w:t>
      </w:r>
      <w:proofErr w:type="gramEnd"/>
      <w:r>
        <w:rPr>
          <w:shd w:val="pct10" w:color="auto" w:fill="FFFFFF"/>
        </w:rPr>
        <w:t xml:space="preserve">           D   30.1.1.2        GigabitEthernet0/0/1</w:t>
      </w:r>
    </w:p>
    <w:p w14:paraId="618736C0" w14:textId="77777777" w:rsidR="00870A08" w:rsidRDefault="003A5418">
      <w:pPr>
        <w:pStyle w:val="aff6"/>
      </w:pPr>
      <w:r>
        <w:t>20.1.1.0/</w:t>
      </w:r>
      <w:proofErr w:type="gramStart"/>
      <w:r>
        <w:t>24  RIP</w:t>
      </w:r>
      <w:proofErr w:type="gramEnd"/>
      <w:r>
        <w:t xml:space="preserve">     100  1           D   30.1.1.2        GigabitEthernet0/0/1</w:t>
      </w:r>
    </w:p>
    <w:p w14:paraId="1B4C49CE" w14:textId="77777777" w:rsidR="00870A08" w:rsidRDefault="003A5418">
      <w:pPr>
        <w:pStyle w:val="aff6"/>
      </w:pPr>
      <w:r>
        <w:t>20.2.2.0/</w:t>
      </w:r>
      <w:proofErr w:type="gramStart"/>
      <w:r>
        <w:t>24  RIP</w:t>
      </w:r>
      <w:proofErr w:type="gramEnd"/>
      <w:r>
        <w:t xml:space="preserve">     100  1           D   30.2.2.3        GigabitEthernet0/0/0</w:t>
      </w:r>
    </w:p>
    <w:p w14:paraId="58B82672" w14:textId="77777777" w:rsidR="00870A08" w:rsidRDefault="003A5418">
      <w:pPr>
        <w:pStyle w:val="aff6"/>
      </w:pPr>
      <w:r>
        <w:t>30.1.1.0/</w:t>
      </w:r>
      <w:proofErr w:type="gramStart"/>
      <w:r>
        <w:t>24  Direct</w:t>
      </w:r>
      <w:proofErr w:type="gramEnd"/>
      <w:r>
        <w:t xml:space="preserve">  0    0           D   30.1.1.4        GigabitEthernet0/0/1</w:t>
      </w:r>
    </w:p>
    <w:p w14:paraId="2BA7CF9D" w14:textId="77777777" w:rsidR="00870A08" w:rsidRDefault="003A5418">
      <w:pPr>
        <w:pStyle w:val="aff6"/>
      </w:pPr>
      <w:r>
        <w:t>30.1.1.4/</w:t>
      </w:r>
      <w:proofErr w:type="gramStart"/>
      <w:r>
        <w:t>32  Direct</w:t>
      </w:r>
      <w:proofErr w:type="gramEnd"/>
      <w:r>
        <w:t xml:space="preserve">  0    0           D   127.0.0.1       GigabitEthernet0/0/1</w:t>
      </w:r>
    </w:p>
    <w:p w14:paraId="5FD47899" w14:textId="77777777" w:rsidR="00870A08" w:rsidRDefault="003A5418">
      <w:pPr>
        <w:pStyle w:val="aff6"/>
      </w:pPr>
      <w:r>
        <w:t>30.2.2.0/</w:t>
      </w:r>
      <w:proofErr w:type="gramStart"/>
      <w:r>
        <w:t>24  Direct</w:t>
      </w:r>
      <w:proofErr w:type="gramEnd"/>
      <w:r>
        <w:t xml:space="preserve">  0    0           D   30.2.2.4        GigabitEthernet0/0/0</w:t>
      </w:r>
    </w:p>
    <w:p w14:paraId="7523791E" w14:textId="77777777" w:rsidR="00870A08" w:rsidRDefault="003A5418">
      <w:pPr>
        <w:pStyle w:val="aff6"/>
      </w:pPr>
      <w:r>
        <w:t>30.2.2.4/</w:t>
      </w:r>
      <w:proofErr w:type="gramStart"/>
      <w:r>
        <w:t>32  Direct</w:t>
      </w:r>
      <w:proofErr w:type="gramEnd"/>
      <w:r>
        <w:t xml:space="preserve">  0    0           D   127.0.0.1       GigabitEthernet0/0/0</w:t>
      </w:r>
    </w:p>
    <w:p w14:paraId="6CEA778C" w14:textId="77777777" w:rsidR="00870A08" w:rsidRDefault="003A5418">
      <w:pPr>
        <w:pStyle w:val="aff6"/>
      </w:pPr>
      <w:r>
        <w:t>40.1.1.0/</w:t>
      </w:r>
      <w:proofErr w:type="gramStart"/>
      <w:r>
        <w:t>24  Direct</w:t>
      </w:r>
      <w:proofErr w:type="gramEnd"/>
      <w:r>
        <w:t xml:space="preserve">  0    0           D   40.1.1.254      GigabitEthernet0/0/2</w:t>
      </w:r>
    </w:p>
    <w:p w14:paraId="79F9153D" w14:textId="77777777" w:rsidR="00870A08" w:rsidRDefault="003A5418">
      <w:pPr>
        <w:pStyle w:val="aff6"/>
      </w:pPr>
      <w:r>
        <w:t>40.1.1.254/</w:t>
      </w:r>
      <w:proofErr w:type="gramStart"/>
      <w:r>
        <w:t>32  Direct</w:t>
      </w:r>
      <w:proofErr w:type="gramEnd"/>
      <w:r>
        <w:t xml:space="preserve">  0    0           D   127.0.0.1       GigabitEthernet0/0/2</w:t>
      </w:r>
    </w:p>
    <w:p w14:paraId="63B0CE34" w14:textId="77777777" w:rsidR="00870A08" w:rsidRDefault="003A5418">
      <w:pPr>
        <w:pStyle w:val="aff6"/>
      </w:pPr>
      <w:r>
        <w:t xml:space="preserve">127.0.0.0/8   </w:t>
      </w:r>
      <w:proofErr w:type="gramStart"/>
      <w:r>
        <w:t>Direct  0</w:t>
      </w:r>
      <w:proofErr w:type="gramEnd"/>
      <w:r>
        <w:t xml:space="preserve">    0           D   127.0.0.1       InLoopBack0</w:t>
      </w:r>
    </w:p>
    <w:p w14:paraId="10E38346" w14:textId="77777777" w:rsidR="00870A08" w:rsidRDefault="003A5418">
      <w:pPr>
        <w:pStyle w:val="aff6"/>
      </w:pPr>
      <w:r>
        <w:t>127.0.0.1/</w:t>
      </w:r>
      <w:proofErr w:type="gramStart"/>
      <w:r>
        <w:t>32  Direct</w:t>
      </w:r>
      <w:proofErr w:type="gramEnd"/>
      <w:r>
        <w:t xml:space="preserve">  0    0           D   127.0.0.1       InLoopBack0</w:t>
      </w:r>
    </w:p>
    <w:p w14:paraId="032FDADE" w14:textId="77777777" w:rsidR="00870A08" w:rsidRDefault="00870A08">
      <w:pPr>
        <w:pStyle w:val="aff6"/>
      </w:pPr>
    </w:p>
    <w:p w14:paraId="5DEC203B" w14:textId="77777777" w:rsidR="00870A08" w:rsidRDefault="003A5418">
      <w:pPr>
        <w:ind w:firstLine="420"/>
      </w:pPr>
      <w:r>
        <w:rPr>
          <w:rFonts w:hint="eastAsia"/>
        </w:rPr>
        <w:t>同样可以观察到在</w:t>
      </w:r>
      <w:r>
        <w:rPr>
          <w:rFonts w:hint="eastAsia"/>
        </w:rPr>
        <w:t>R4</w:t>
      </w:r>
      <w:r>
        <w:rPr>
          <w:rFonts w:hint="eastAsia"/>
        </w:rPr>
        <w:t>存在有两条通过</w:t>
      </w:r>
      <w:r>
        <w:rPr>
          <w:rFonts w:hint="eastAsia"/>
        </w:rPr>
        <w:t>RIP</w:t>
      </w:r>
      <w:r>
        <w:rPr>
          <w:rFonts w:hint="eastAsia"/>
        </w:rPr>
        <w:t>协议接收到的去往市场部</w:t>
      </w:r>
      <w:proofErr w:type="gramStart"/>
      <w:r>
        <w:rPr>
          <w:rFonts w:hint="eastAsia"/>
        </w:rPr>
        <w:t>所在网</w:t>
      </w:r>
      <w:proofErr w:type="gramEnd"/>
      <w:r>
        <w:rPr>
          <w:rFonts w:hint="eastAsia"/>
        </w:rPr>
        <w:t>段</w:t>
      </w:r>
      <w:r>
        <w:rPr>
          <w:rFonts w:hint="eastAsia"/>
        </w:rPr>
        <w:t>10.1.1.0/24</w:t>
      </w:r>
      <w:r>
        <w:rPr>
          <w:rFonts w:hint="eastAsia"/>
        </w:rPr>
        <w:t>的路由条目，且有两个下一跳，呈现负载分担。</w:t>
      </w:r>
    </w:p>
    <w:p w14:paraId="469D705F" w14:textId="77777777" w:rsidR="00870A08" w:rsidRDefault="003A5418">
      <w:pPr>
        <w:pStyle w:val="2"/>
        <w:numPr>
          <w:ilvl w:val="0"/>
          <w:numId w:val="36"/>
        </w:numPr>
        <w:ind w:left="426" w:hanging="426"/>
      </w:pPr>
      <w:r>
        <w:rPr>
          <w:rFonts w:hint="eastAsia"/>
        </w:rPr>
        <w:t>配置</w:t>
      </w:r>
      <w:hyperlink r:id="rId149" w:history="1">
        <w:r>
          <w:rPr>
            <w:rFonts w:hint="eastAsia"/>
          </w:rPr>
          <w:t>RIP Metricin</w:t>
        </w:r>
      </w:hyperlink>
    </w:p>
    <w:p w14:paraId="20ECBD70" w14:textId="77777777" w:rsidR="00870A08" w:rsidRDefault="003A5418">
      <w:pPr>
        <w:ind w:firstLine="420"/>
      </w:pPr>
      <w:r>
        <w:rPr>
          <w:rFonts w:hint="eastAsia"/>
        </w:rPr>
        <w:t>在</w:t>
      </w:r>
      <w:r>
        <w:rPr>
          <w:rFonts w:hint="eastAsia"/>
        </w:rPr>
        <w:t>R1</w:t>
      </w:r>
      <w:r>
        <w:rPr>
          <w:rFonts w:hint="eastAsia"/>
        </w:rPr>
        <w:t>的</w:t>
      </w:r>
      <w:r>
        <w:rPr>
          <w:rFonts w:hint="eastAsia"/>
        </w:rPr>
        <w:t>GE 0/0/1</w:t>
      </w:r>
      <w:r>
        <w:rPr>
          <w:rFonts w:hint="eastAsia"/>
        </w:rPr>
        <w:t>接口下配置</w:t>
      </w:r>
      <w:r w:rsidR="00000000">
        <w:fldChar w:fldCharType="begin"/>
      </w:r>
      <w:r w:rsidR="00000000">
        <w:instrText>HYPERLINK "http://localhost:7890/pages/30002176/02/30002176/02/resources/ar/rip_metricin.html"</w:instrText>
      </w:r>
      <w:r w:rsidR="00000000">
        <w:fldChar w:fldCharType="separate"/>
      </w:r>
      <w:r>
        <w:rPr>
          <w:rFonts w:hint="eastAsia"/>
          <w:b/>
        </w:rPr>
        <w:t>rip metricin</w:t>
      </w:r>
      <w:r w:rsidR="00000000">
        <w:rPr>
          <w:b/>
        </w:rPr>
        <w:fldChar w:fldCharType="end"/>
      </w:r>
      <w:r>
        <w:rPr>
          <w:rFonts w:hint="eastAsia"/>
          <w:b/>
        </w:rPr>
        <w:t xml:space="preserve"> 2</w:t>
      </w:r>
      <w:r>
        <w:rPr>
          <w:rFonts w:hint="eastAsia"/>
        </w:rPr>
        <w:t>，设置</w:t>
      </w:r>
      <w:r>
        <w:rPr>
          <w:rFonts w:hint="eastAsia"/>
        </w:rPr>
        <w:t>R1</w:t>
      </w:r>
      <w:r>
        <w:rPr>
          <w:rFonts w:hint="eastAsia"/>
        </w:rPr>
        <w:t>在接收</w:t>
      </w:r>
      <w:r>
        <w:rPr>
          <w:rFonts w:hint="eastAsia"/>
        </w:rPr>
        <w:t>R3</w:t>
      </w:r>
      <w:r>
        <w:rPr>
          <w:rFonts w:hint="eastAsia"/>
        </w:rPr>
        <w:t>发送来的路由条目时增加度量值</w:t>
      </w:r>
      <w:r>
        <w:rPr>
          <w:rFonts w:hint="eastAsia"/>
        </w:rPr>
        <w:t>2</w:t>
      </w:r>
      <w:r>
        <w:rPr>
          <w:rFonts w:hint="eastAsia"/>
        </w:rPr>
        <w:t>。这样由</w:t>
      </w:r>
      <w:r>
        <w:rPr>
          <w:rFonts w:hint="eastAsia"/>
        </w:rPr>
        <w:t>R3</w:t>
      </w:r>
      <w:r>
        <w:rPr>
          <w:rFonts w:hint="eastAsia"/>
        </w:rPr>
        <w:t>发给</w:t>
      </w:r>
      <w:r>
        <w:rPr>
          <w:rFonts w:hint="eastAsia"/>
        </w:rPr>
        <w:t>R1</w:t>
      </w:r>
      <w:r>
        <w:rPr>
          <w:rFonts w:hint="eastAsia"/>
        </w:rPr>
        <w:t>的路由条目的度量值将大于</w:t>
      </w:r>
      <w:r>
        <w:rPr>
          <w:rFonts w:hint="eastAsia"/>
        </w:rPr>
        <w:t>R2</w:t>
      </w:r>
      <w:r>
        <w:rPr>
          <w:rFonts w:hint="eastAsia"/>
        </w:rPr>
        <w:t>发给</w:t>
      </w:r>
      <w:r>
        <w:rPr>
          <w:rFonts w:hint="eastAsia"/>
        </w:rPr>
        <w:t>R1</w:t>
      </w:r>
      <w:r>
        <w:rPr>
          <w:rFonts w:hint="eastAsia"/>
        </w:rPr>
        <w:t>的路由，</w:t>
      </w:r>
      <w:r>
        <w:rPr>
          <w:rFonts w:hint="eastAsia"/>
        </w:rPr>
        <w:t>R1</w:t>
      </w:r>
      <w:r>
        <w:rPr>
          <w:rFonts w:hint="eastAsia"/>
        </w:rPr>
        <w:t>会优选</w:t>
      </w:r>
      <w:r>
        <w:rPr>
          <w:rFonts w:hint="eastAsia"/>
        </w:rPr>
        <w:t>R2</w:t>
      </w:r>
      <w:r>
        <w:rPr>
          <w:rFonts w:hint="eastAsia"/>
        </w:rPr>
        <w:t>发来的</w:t>
      </w:r>
      <w:r>
        <w:rPr>
          <w:rFonts w:hint="eastAsia"/>
        </w:rPr>
        <w:t>RIP</w:t>
      </w:r>
      <w:r>
        <w:rPr>
          <w:rFonts w:hint="eastAsia"/>
        </w:rPr>
        <w:t>路由条目，并加入路由表中。</w:t>
      </w:r>
    </w:p>
    <w:p w14:paraId="352C2BC2" w14:textId="77777777" w:rsidR="00870A08" w:rsidRDefault="003A5418">
      <w:pPr>
        <w:pStyle w:val="aff6"/>
      </w:pPr>
      <w:r>
        <w:t>[</w:t>
      </w:r>
      <w:r>
        <w:rPr>
          <w:rFonts w:hint="eastAsia"/>
        </w:rPr>
        <w:t>R</w:t>
      </w:r>
      <w:proofErr w:type="gramStart"/>
      <w:r>
        <w:t>1]int</w:t>
      </w:r>
      <w:r>
        <w:rPr>
          <w:rFonts w:hint="eastAsia"/>
        </w:rPr>
        <w:t>erface</w:t>
      </w:r>
      <w:proofErr w:type="gramEnd"/>
      <w:r>
        <w:t xml:space="preserve"> </w:t>
      </w:r>
      <w:proofErr w:type="spellStart"/>
      <w:r>
        <w:t>GigabitEthernet</w:t>
      </w:r>
      <w:proofErr w:type="spellEnd"/>
      <w:r>
        <w:t xml:space="preserve"> 0/0/1</w:t>
      </w:r>
    </w:p>
    <w:p w14:paraId="7A97828C" w14:textId="77777777" w:rsidR="00870A08" w:rsidRDefault="003A5418">
      <w:pPr>
        <w:pStyle w:val="aff6"/>
      </w:pPr>
      <w:r>
        <w:t>[</w:t>
      </w:r>
      <w:r>
        <w:rPr>
          <w:rFonts w:hint="eastAsia"/>
        </w:rPr>
        <w:t>R</w:t>
      </w:r>
      <w:r>
        <w:t>1-GigabitEthernet0/0/</w:t>
      </w:r>
      <w:proofErr w:type="gramStart"/>
      <w:r>
        <w:t>1]rip</w:t>
      </w:r>
      <w:proofErr w:type="gramEnd"/>
      <w:r>
        <w:t xml:space="preserve"> </w:t>
      </w:r>
      <w:proofErr w:type="spellStart"/>
      <w:r>
        <w:t>metricin</w:t>
      </w:r>
      <w:proofErr w:type="spellEnd"/>
      <w:r>
        <w:t xml:space="preserve"> 2</w:t>
      </w:r>
    </w:p>
    <w:p w14:paraId="2178233B" w14:textId="77777777" w:rsidR="00870A08" w:rsidRDefault="00870A08">
      <w:pPr>
        <w:ind w:firstLineChars="0" w:firstLine="0"/>
      </w:pPr>
    </w:p>
    <w:p w14:paraId="18EC5757" w14:textId="77777777" w:rsidR="00870A08" w:rsidRDefault="003A5418">
      <w:pPr>
        <w:ind w:firstLine="420"/>
      </w:pPr>
      <w:r>
        <w:rPr>
          <w:rFonts w:hint="eastAsia"/>
          <w:lang w:val="zh-CN"/>
        </w:rPr>
        <w:t>配置完成后</w:t>
      </w:r>
      <w:r>
        <w:rPr>
          <w:rFonts w:hint="eastAsia"/>
        </w:rPr>
        <w:t>，</w:t>
      </w:r>
      <w:r>
        <w:rPr>
          <w:rFonts w:hint="eastAsia"/>
          <w:lang w:val="zh-CN"/>
        </w:rPr>
        <w:t>查看路由表。</w:t>
      </w:r>
    </w:p>
    <w:p w14:paraId="3DDF7454" w14:textId="77777777" w:rsidR="00870A08" w:rsidRDefault="003A5418">
      <w:pPr>
        <w:pStyle w:val="aff6"/>
      </w:pPr>
      <w:r>
        <w:t>[</w:t>
      </w:r>
      <w:r>
        <w:rPr>
          <w:rFonts w:hint="eastAsia"/>
        </w:rPr>
        <w:t>R</w:t>
      </w:r>
      <w:proofErr w:type="gramStart"/>
      <w:r>
        <w:t>1]display</w:t>
      </w:r>
      <w:proofErr w:type="gramEnd"/>
      <w:r>
        <w:t xml:space="preserve"> </w:t>
      </w:r>
      <w:proofErr w:type="spellStart"/>
      <w:r>
        <w:t>ip</w:t>
      </w:r>
      <w:proofErr w:type="spellEnd"/>
      <w:r>
        <w:t xml:space="preserve"> routing-table </w:t>
      </w:r>
    </w:p>
    <w:p w14:paraId="407E9E8C" w14:textId="77777777" w:rsidR="00870A08" w:rsidRDefault="003A5418">
      <w:pPr>
        <w:pStyle w:val="aff6"/>
      </w:pPr>
      <w:r>
        <w:t>Route Flags: R - relay, D - download to fib</w:t>
      </w:r>
    </w:p>
    <w:p w14:paraId="54952724" w14:textId="77777777" w:rsidR="00870A08" w:rsidRDefault="003A5418">
      <w:pPr>
        <w:pStyle w:val="aff6"/>
      </w:pPr>
      <w:r>
        <w:t>---------------------------------------------------------------------------</w:t>
      </w:r>
    </w:p>
    <w:p w14:paraId="790B7873" w14:textId="77777777" w:rsidR="00870A08" w:rsidRDefault="003A5418">
      <w:pPr>
        <w:pStyle w:val="aff6"/>
      </w:pPr>
      <w:r>
        <w:t>Routing Tables: Public</w:t>
      </w:r>
    </w:p>
    <w:p w14:paraId="4818D4F4" w14:textId="77777777" w:rsidR="00870A08" w:rsidRDefault="003A5418">
      <w:pPr>
        <w:pStyle w:val="aff6"/>
      </w:pPr>
      <w:r>
        <w:t xml:space="preserve">         </w:t>
      </w:r>
      <w:proofErr w:type="gramStart"/>
      <w:r>
        <w:t>Destinations :</w:t>
      </w:r>
      <w:proofErr w:type="gramEnd"/>
      <w:r>
        <w:t xml:space="preserve"> 11       Routes : 11       </w:t>
      </w:r>
    </w:p>
    <w:p w14:paraId="7BAE742C"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EABAC86" w14:textId="77777777" w:rsidR="00870A08" w:rsidRDefault="003A5418">
      <w:pPr>
        <w:pStyle w:val="aff6"/>
      </w:pPr>
      <w:r>
        <w:t>10.1.1.0/</w:t>
      </w:r>
      <w:proofErr w:type="gramStart"/>
      <w:r>
        <w:t>24  Direct</w:t>
      </w:r>
      <w:proofErr w:type="gramEnd"/>
      <w:r>
        <w:t xml:space="preserve">  </w:t>
      </w:r>
      <w:r>
        <w:rPr>
          <w:rFonts w:hint="eastAsia"/>
        </w:rPr>
        <w:t xml:space="preserve">  </w:t>
      </w:r>
      <w:r>
        <w:t>0    0           D   10.1.1.254      GigabitEthernet0/0/2</w:t>
      </w:r>
    </w:p>
    <w:p w14:paraId="4B068A4A" w14:textId="77777777" w:rsidR="00870A08" w:rsidRDefault="003A5418">
      <w:pPr>
        <w:pStyle w:val="aff6"/>
      </w:pPr>
      <w:r>
        <w:t>10.1.1.254/</w:t>
      </w:r>
      <w:proofErr w:type="gramStart"/>
      <w:r>
        <w:t>32  Direct</w:t>
      </w:r>
      <w:proofErr w:type="gramEnd"/>
      <w:r>
        <w:t xml:space="preserve">  0    0           D   127.0.0.1       GigabitEthernet0/0/2</w:t>
      </w:r>
    </w:p>
    <w:p w14:paraId="54F40B3A" w14:textId="77777777" w:rsidR="00870A08" w:rsidRDefault="003A5418">
      <w:pPr>
        <w:pStyle w:val="aff6"/>
      </w:pPr>
      <w:r>
        <w:t>20.1.1.0/</w:t>
      </w:r>
      <w:proofErr w:type="gramStart"/>
      <w:r>
        <w:t>24  Direct</w:t>
      </w:r>
      <w:proofErr w:type="gramEnd"/>
      <w:r>
        <w:t xml:space="preserve">  </w:t>
      </w:r>
      <w:r>
        <w:rPr>
          <w:rFonts w:hint="eastAsia"/>
        </w:rPr>
        <w:t xml:space="preserve">  </w:t>
      </w:r>
      <w:r>
        <w:t>0    0           D   20.1.1.1        GigabitEthernet0/0/0</w:t>
      </w:r>
    </w:p>
    <w:p w14:paraId="315FA1D0" w14:textId="77777777" w:rsidR="00870A08" w:rsidRDefault="003A5418">
      <w:pPr>
        <w:pStyle w:val="aff6"/>
      </w:pPr>
      <w:r>
        <w:t>20.1.1.1/</w:t>
      </w:r>
      <w:proofErr w:type="gramStart"/>
      <w:r>
        <w:t>32  Direct</w:t>
      </w:r>
      <w:proofErr w:type="gramEnd"/>
      <w:r>
        <w:t xml:space="preserve">  </w:t>
      </w:r>
      <w:r>
        <w:rPr>
          <w:rFonts w:hint="eastAsia"/>
        </w:rPr>
        <w:t xml:space="preserve">  </w:t>
      </w:r>
      <w:r>
        <w:t>0    0           D   127.0.0.1       GigabitEthernet0/0/0</w:t>
      </w:r>
    </w:p>
    <w:p w14:paraId="3CCF7810" w14:textId="77777777" w:rsidR="00870A08" w:rsidRDefault="003A5418">
      <w:pPr>
        <w:pStyle w:val="aff6"/>
      </w:pPr>
      <w:r>
        <w:t>20.2.2.0/</w:t>
      </w:r>
      <w:proofErr w:type="gramStart"/>
      <w:r>
        <w:t>24  Direct</w:t>
      </w:r>
      <w:proofErr w:type="gramEnd"/>
      <w:r>
        <w:t xml:space="preserve"> </w:t>
      </w:r>
      <w:r>
        <w:rPr>
          <w:rFonts w:hint="eastAsia"/>
        </w:rPr>
        <w:t xml:space="preserve">  </w:t>
      </w:r>
      <w:r>
        <w:t xml:space="preserve"> 0    0           D   20.2.2.1        GigabitEthernet0/0/1</w:t>
      </w:r>
    </w:p>
    <w:p w14:paraId="7E3DCCEF" w14:textId="77777777" w:rsidR="00870A08" w:rsidRDefault="003A5418">
      <w:pPr>
        <w:pStyle w:val="aff6"/>
      </w:pPr>
      <w:r>
        <w:t>20.2.2.1/</w:t>
      </w:r>
      <w:proofErr w:type="gramStart"/>
      <w:r>
        <w:t>32  Direct</w:t>
      </w:r>
      <w:proofErr w:type="gramEnd"/>
      <w:r>
        <w:t xml:space="preserve"> </w:t>
      </w:r>
      <w:r>
        <w:rPr>
          <w:rFonts w:hint="eastAsia"/>
        </w:rPr>
        <w:t xml:space="preserve">  </w:t>
      </w:r>
      <w:r>
        <w:t xml:space="preserve"> 0    0           D   127.0.0.1       GigabitEthernet0/0/1</w:t>
      </w:r>
    </w:p>
    <w:p w14:paraId="23EBE5D6" w14:textId="77777777" w:rsidR="00870A08" w:rsidRDefault="003A5418">
      <w:pPr>
        <w:pStyle w:val="aff6"/>
      </w:pPr>
      <w:r>
        <w:t>30.1.1.0/</w:t>
      </w:r>
      <w:proofErr w:type="gramStart"/>
      <w:r>
        <w:t>24  RIP</w:t>
      </w:r>
      <w:proofErr w:type="gramEnd"/>
      <w:r>
        <w:t xml:space="preserve">     </w:t>
      </w:r>
      <w:r>
        <w:rPr>
          <w:rFonts w:hint="eastAsia"/>
        </w:rPr>
        <w:t xml:space="preserve">  </w:t>
      </w:r>
      <w:r>
        <w:t>100  1           D   20.1.1.2        GigabitEthernet0/0/0</w:t>
      </w:r>
    </w:p>
    <w:p w14:paraId="2BDD03B5" w14:textId="77777777" w:rsidR="00870A08" w:rsidRDefault="003A5418">
      <w:pPr>
        <w:pStyle w:val="aff6"/>
      </w:pPr>
      <w:r>
        <w:t>30.2.2.0/</w:t>
      </w:r>
      <w:proofErr w:type="gramStart"/>
      <w:r>
        <w:t>24  RIP</w:t>
      </w:r>
      <w:proofErr w:type="gramEnd"/>
      <w:r>
        <w:t xml:space="preserve">     </w:t>
      </w:r>
      <w:r>
        <w:rPr>
          <w:rFonts w:hint="eastAsia"/>
        </w:rPr>
        <w:t xml:space="preserve">  </w:t>
      </w:r>
      <w:r>
        <w:t>100  2           D   20.1.1.2        GigabitEthernet0/0/0</w:t>
      </w:r>
    </w:p>
    <w:p w14:paraId="58E3FCBC" w14:textId="77777777" w:rsidR="00870A08" w:rsidRDefault="003A5418">
      <w:pPr>
        <w:pStyle w:val="aff6"/>
      </w:pPr>
      <w:r>
        <w:rPr>
          <w:shd w:val="pct10" w:color="auto" w:fill="FFFFFF"/>
        </w:rPr>
        <w:t>40.1.1.0/</w:t>
      </w:r>
      <w:proofErr w:type="gramStart"/>
      <w:r>
        <w:rPr>
          <w:shd w:val="pct10" w:color="auto" w:fill="FFFFFF"/>
        </w:rPr>
        <w:t>24  RIP</w:t>
      </w:r>
      <w:proofErr w:type="gramEnd"/>
      <w:r>
        <w:rPr>
          <w:shd w:val="pct10" w:color="auto" w:fill="FFFFFF"/>
        </w:rPr>
        <w:t xml:space="preserve">   </w:t>
      </w:r>
      <w:r>
        <w:rPr>
          <w:rFonts w:hint="eastAsia"/>
          <w:shd w:val="pct10" w:color="auto" w:fill="FFFFFF"/>
        </w:rPr>
        <w:t xml:space="preserve">  </w:t>
      </w:r>
      <w:r>
        <w:rPr>
          <w:shd w:val="pct10" w:color="auto" w:fill="FFFFFF"/>
        </w:rPr>
        <w:t xml:space="preserve">  100  2           D   20.1.1.2        GigabitEthernet0/0/0</w:t>
      </w:r>
    </w:p>
    <w:p w14:paraId="3D63AB2A" w14:textId="77777777" w:rsidR="00870A08" w:rsidRDefault="003A5418">
      <w:pPr>
        <w:pStyle w:val="aff6"/>
      </w:pPr>
      <w:r>
        <w:t xml:space="preserve">127.0.0.0/8   </w:t>
      </w:r>
      <w:proofErr w:type="gramStart"/>
      <w:r>
        <w:t>Direct  0</w:t>
      </w:r>
      <w:proofErr w:type="gramEnd"/>
      <w:r>
        <w:t xml:space="preserve">    0           D   127.0.0.1       InLoopBack0</w:t>
      </w:r>
    </w:p>
    <w:p w14:paraId="33AA2F31" w14:textId="77777777" w:rsidR="00870A08" w:rsidRDefault="003A5418">
      <w:pPr>
        <w:pStyle w:val="aff6"/>
      </w:pPr>
      <w:r>
        <w:lastRenderedPageBreak/>
        <w:t>127.0.0.1/</w:t>
      </w:r>
      <w:proofErr w:type="gramStart"/>
      <w:r>
        <w:t>32  Direct</w:t>
      </w:r>
      <w:proofErr w:type="gramEnd"/>
      <w:r>
        <w:t xml:space="preserve">  0    0           D   127.0.0.1       InLoopBack0</w:t>
      </w:r>
    </w:p>
    <w:p w14:paraId="22E148D6" w14:textId="77777777" w:rsidR="00870A08" w:rsidRDefault="00870A08">
      <w:pPr>
        <w:ind w:firstLineChars="0" w:firstLine="0"/>
      </w:pPr>
    </w:p>
    <w:p w14:paraId="37B41202" w14:textId="77777777" w:rsidR="00870A08" w:rsidRDefault="003A5418">
      <w:pPr>
        <w:ind w:firstLine="420"/>
      </w:pPr>
      <w:r>
        <w:rPr>
          <w:rFonts w:hint="eastAsia"/>
        </w:rPr>
        <w:t>可以观察到，此时在</w:t>
      </w:r>
      <w:r>
        <w:rPr>
          <w:rFonts w:hint="eastAsia"/>
        </w:rPr>
        <w:t>R1</w:t>
      </w:r>
      <w:r>
        <w:rPr>
          <w:rFonts w:hint="eastAsia"/>
        </w:rPr>
        <w:t>访问财务</w:t>
      </w:r>
      <w:proofErr w:type="gramStart"/>
      <w:r>
        <w:rPr>
          <w:rFonts w:hint="eastAsia"/>
        </w:rPr>
        <w:t>部网段只有</w:t>
      </w:r>
      <w:proofErr w:type="gramEnd"/>
      <w:r>
        <w:rPr>
          <w:rFonts w:hint="eastAsia"/>
        </w:rPr>
        <w:t>一个下一跳</w:t>
      </w:r>
      <w:r>
        <w:rPr>
          <w:rFonts w:hint="eastAsia"/>
        </w:rPr>
        <w:t>R2</w:t>
      </w:r>
      <w:r>
        <w:rPr>
          <w:rFonts w:hint="eastAsia"/>
        </w:rPr>
        <w:t>，在</w:t>
      </w:r>
      <w:r>
        <w:rPr>
          <w:rFonts w:hint="eastAsia"/>
        </w:rPr>
        <w:t>R1</w:t>
      </w:r>
      <w:r>
        <w:rPr>
          <w:rFonts w:hint="eastAsia"/>
        </w:rPr>
        <w:t>上查看</w:t>
      </w:r>
      <w:r>
        <w:rPr>
          <w:rFonts w:hint="eastAsia"/>
        </w:rPr>
        <w:t>RIP</w:t>
      </w:r>
      <w:r>
        <w:rPr>
          <w:rFonts w:hint="eastAsia"/>
        </w:rPr>
        <w:t>的数据库。</w:t>
      </w:r>
    </w:p>
    <w:p w14:paraId="1223AF85" w14:textId="77777777" w:rsidR="00870A08" w:rsidRDefault="003A5418">
      <w:pPr>
        <w:pStyle w:val="aff6"/>
      </w:pPr>
      <w:r>
        <w:t>[R</w:t>
      </w:r>
      <w:proofErr w:type="gramStart"/>
      <w:r>
        <w:t>1]display</w:t>
      </w:r>
      <w:proofErr w:type="gramEnd"/>
      <w:r>
        <w:t xml:space="preserve"> rip 1 database </w:t>
      </w:r>
    </w:p>
    <w:p w14:paraId="7E113E28" w14:textId="77777777" w:rsidR="00870A08" w:rsidRDefault="003A5418">
      <w:pPr>
        <w:pStyle w:val="aff6"/>
      </w:pPr>
      <w:r>
        <w:t xml:space="preserve"> ---------------------------------------------------</w:t>
      </w:r>
    </w:p>
    <w:p w14:paraId="768A7140" w14:textId="77777777" w:rsidR="00870A08" w:rsidRDefault="003A5418">
      <w:pPr>
        <w:pStyle w:val="aff6"/>
      </w:pPr>
      <w:r>
        <w:t xml:space="preserve"> Advertisement </w:t>
      </w:r>
      <w:proofErr w:type="gramStart"/>
      <w:r>
        <w:t>State :</w:t>
      </w:r>
      <w:proofErr w:type="gramEnd"/>
      <w:r>
        <w:t xml:space="preserve"> [A] - Advertised</w:t>
      </w:r>
    </w:p>
    <w:p w14:paraId="382793AB" w14:textId="77777777" w:rsidR="00870A08" w:rsidRDefault="003A5418">
      <w:pPr>
        <w:pStyle w:val="aff6"/>
      </w:pPr>
      <w:r>
        <w:t xml:space="preserve">                       [I] - Not Advertised/Withdraw</w:t>
      </w:r>
    </w:p>
    <w:p w14:paraId="6158E4DB" w14:textId="77777777" w:rsidR="00870A08" w:rsidRDefault="003A5418">
      <w:pPr>
        <w:pStyle w:val="aff6"/>
      </w:pPr>
      <w:r>
        <w:t xml:space="preserve"> ---------------------------------------------------</w:t>
      </w:r>
    </w:p>
    <w:p w14:paraId="2A508851" w14:textId="77777777" w:rsidR="00870A08" w:rsidRDefault="003A5418">
      <w:pPr>
        <w:pStyle w:val="aff6"/>
      </w:pPr>
      <w:r>
        <w:t xml:space="preserve">   10.0.0.0/8, cost 0, </w:t>
      </w:r>
      <w:proofErr w:type="spellStart"/>
      <w:r>
        <w:t>ClassfulSumm</w:t>
      </w:r>
      <w:proofErr w:type="spellEnd"/>
    </w:p>
    <w:p w14:paraId="6E8A4E56" w14:textId="77777777" w:rsidR="00870A08" w:rsidRDefault="003A5418">
      <w:pPr>
        <w:pStyle w:val="aff6"/>
      </w:pPr>
      <w:r>
        <w:t xml:space="preserve">       10.1.1.0/24, cost 0, [A], Rip-interface</w:t>
      </w:r>
    </w:p>
    <w:p w14:paraId="4AEC1AF3" w14:textId="77777777" w:rsidR="00870A08" w:rsidRDefault="003A5418">
      <w:pPr>
        <w:pStyle w:val="aff6"/>
      </w:pPr>
      <w:r>
        <w:t xml:space="preserve">   20.0.0.0/8, cost 0, </w:t>
      </w:r>
      <w:proofErr w:type="spellStart"/>
      <w:r>
        <w:t>ClassfulSumm</w:t>
      </w:r>
      <w:proofErr w:type="spellEnd"/>
    </w:p>
    <w:p w14:paraId="5ED2B0B8" w14:textId="77777777" w:rsidR="00870A08" w:rsidRDefault="003A5418">
      <w:pPr>
        <w:pStyle w:val="aff6"/>
      </w:pPr>
      <w:r>
        <w:t xml:space="preserve">       20.1.1.0/24, cost 0, [A], Rip-interface</w:t>
      </w:r>
    </w:p>
    <w:p w14:paraId="53D277E1" w14:textId="77777777" w:rsidR="00870A08" w:rsidRDefault="003A5418">
      <w:pPr>
        <w:pStyle w:val="aff6"/>
      </w:pPr>
      <w:r>
        <w:t xml:space="preserve">       20.2.2.0/24, cost 0, [A], Rip-interface</w:t>
      </w:r>
    </w:p>
    <w:p w14:paraId="4C4DE84D" w14:textId="77777777" w:rsidR="00870A08" w:rsidRDefault="003A5418">
      <w:pPr>
        <w:pStyle w:val="aff6"/>
      </w:pPr>
      <w:r>
        <w:t xml:space="preserve">   30.0.0.0/8, cost 1, </w:t>
      </w:r>
      <w:proofErr w:type="spellStart"/>
      <w:r>
        <w:t>ClassfulSumm</w:t>
      </w:r>
      <w:proofErr w:type="spellEnd"/>
    </w:p>
    <w:p w14:paraId="63D5AB96" w14:textId="77777777" w:rsidR="00870A08" w:rsidRDefault="003A5418">
      <w:pPr>
        <w:pStyle w:val="aff6"/>
      </w:pPr>
      <w:r>
        <w:t xml:space="preserve">       30.1.1.0/24, cost 1, [A], </w:t>
      </w:r>
      <w:proofErr w:type="spellStart"/>
      <w:r>
        <w:t>nexthop</w:t>
      </w:r>
      <w:proofErr w:type="spellEnd"/>
      <w:r>
        <w:t xml:space="preserve"> 20.1.1.2</w:t>
      </w:r>
    </w:p>
    <w:p w14:paraId="17247CA0" w14:textId="77777777" w:rsidR="00870A08" w:rsidRDefault="003A5418">
      <w:pPr>
        <w:pStyle w:val="aff6"/>
      </w:pPr>
      <w:r>
        <w:t xml:space="preserve">       30.2.2.0/24, cost 2, [A], </w:t>
      </w:r>
      <w:proofErr w:type="spellStart"/>
      <w:r>
        <w:t>nexthop</w:t>
      </w:r>
      <w:proofErr w:type="spellEnd"/>
      <w:r>
        <w:t xml:space="preserve"> 20.1.1.2</w:t>
      </w:r>
    </w:p>
    <w:p w14:paraId="6DCDC583" w14:textId="77777777" w:rsidR="00870A08" w:rsidRDefault="003A5418">
      <w:pPr>
        <w:pStyle w:val="aff6"/>
      </w:pPr>
      <w:r>
        <w:t xml:space="preserve">       30.2.2.0/24, cost 16, [I], </w:t>
      </w:r>
      <w:proofErr w:type="spellStart"/>
      <w:r>
        <w:t>nexthop</w:t>
      </w:r>
      <w:proofErr w:type="spellEnd"/>
      <w:r>
        <w:t xml:space="preserve"> 20.2.2.3</w:t>
      </w:r>
    </w:p>
    <w:p w14:paraId="0A1F260F" w14:textId="77777777" w:rsidR="00870A08" w:rsidRDefault="003A5418">
      <w:pPr>
        <w:pStyle w:val="aff6"/>
      </w:pPr>
      <w:r>
        <w:t xml:space="preserve">   40.0.0.0/8, cost 2, </w:t>
      </w:r>
      <w:proofErr w:type="spellStart"/>
      <w:r>
        <w:t>ClassfulSumm</w:t>
      </w:r>
      <w:proofErr w:type="spellEnd"/>
    </w:p>
    <w:p w14:paraId="6803BD7A" w14:textId="77777777" w:rsidR="00870A08" w:rsidRDefault="003A5418">
      <w:pPr>
        <w:pStyle w:val="aff6"/>
      </w:pPr>
      <w:r>
        <w:t xml:space="preserve">       40.1.1.0/24, cost 2, [A], </w:t>
      </w:r>
      <w:proofErr w:type="spellStart"/>
      <w:r>
        <w:t>nexthop</w:t>
      </w:r>
      <w:proofErr w:type="spellEnd"/>
      <w:r>
        <w:t xml:space="preserve"> 20.1.1.2</w:t>
      </w:r>
    </w:p>
    <w:p w14:paraId="7288DBB7" w14:textId="77777777" w:rsidR="00870A08" w:rsidRDefault="003A5418">
      <w:pPr>
        <w:pStyle w:val="aff6"/>
        <w:rPr>
          <w:shd w:val="pct10" w:color="auto" w:fill="FFFFFF"/>
        </w:rPr>
      </w:pPr>
      <w:r>
        <w:rPr>
          <w:shd w:val="pct10" w:color="auto" w:fill="FFFFFF"/>
        </w:rPr>
        <w:t xml:space="preserve">       40.1.1.0/24, cost 16, [I], </w:t>
      </w:r>
      <w:proofErr w:type="spellStart"/>
      <w:r>
        <w:rPr>
          <w:shd w:val="pct10" w:color="auto" w:fill="FFFFFF"/>
        </w:rPr>
        <w:t>nexthop</w:t>
      </w:r>
      <w:proofErr w:type="spellEnd"/>
      <w:r>
        <w:rPr>
          <w:shd w:val="pct10" w:color="auto" w:fill="FFFFFF"/>
        </w:rPr>
        <w:t xml:space="preserve"> 20.2.2.3</w:t>
      </w:r>
    </w:p>
    <w:p w14:paraId="0761F8FD" w14:textId="77777777" w:rsidR="00870A08" w:rsidRDefault="00870A08">
      <w:pPr>
        <w:pStyle w:val="aff6"/>
        <w:rPr>
          <w:shd w:val="pct10" w:color="auto" w:fill="FFFFFF"/>
        </w:rPr>
      </w:pPr>
    </w:p>
    <w:p w14:paraId="5499BEFA" w14:textId="77777777" w:rsidR="00870A08" w:rsidRDefault="003A5418">
      <w:pPr>
        <w:ind w:firstLine="420"/>
      </w:pPr>
      <w:r>
        <w:rPr>
          <w:rFonts w:hint="eastAsia"/>
        </w:rPr>
        <w:t>可以观察到在</w:t>
      </w:r>
      <w:r>
        <w:t>RIP</w:t>
      </w:r>
      <w:r>
        <w:rPr>
          <w:rFonts w:hint="eastAsia"/>
        </w:rPr>
        <w:t>的数据库中，还是存在下一跳为</w:t>
      </w:r>
      <w:r>
        <w:t>R3</w:t>
      </w:r>
      <w:r>
        <w:rPr>
          <w:rFonts w:hint="eastAsia"/>
        </w:rPr>
        <w:t>的去往</w:t>
      </w:r>
      <w:r>
        <w:t>40.1.1.0</w:t>
      </w:r>
      <w:r>
        <w:rPr>
          <w:rFonts w:hint="eastAsia"/>
        </w:rPr>
        <w:t>网段的路由，但</w:t>
      </w:r>
      <w:r>
        <w:t>COST</w:t>
      </w:r>
      <w:r>
        <w:rPr>
          <w:rFonts w:hint="eastAsia"/>
        </w:rPr>
        <w:t>值被设为</w:t>
      </w:r>
      <w:r>
        <w:t>16</w:t>
      </w:r>
      <w:r>
        <w:rPr>
          <w:rFonts w:hint="eastAsia"/>
        </w:rPr>
        <w:t>不可达。</w:t>
      </w:r>
    </w:p>
    <w:p w14:paraId="29405816" w14:textId="77777777" w:rsidR="00870A08" w:rsidRDefault="003A5418">
      <w:pPr>
        <w:ind w:firstLine="420"/>
      </w:pPr>
      <w:r>
        <w:rPr>
          <w:rFonts w:hint="eastAsia"/>
        </w:rPr>
        <w:t>在</w:t>
      </w:r>
      <w:r>
        <w:rPr>
          <w:rFonts w:hint="eastAsia"/>
        </w:rPr>
        <w:t>PC-1</w:t>
      </w:r>
      <w:r>
        <w:rPr>
          <w:rFonts w:hint="eastAsia"/>
        </w:rPr>
        <w:t>上测试访问</w:t>
      </w:r>
      <w:r>
        <w:rPr>
          <w:rFonts w:hint="eastAsia"/>
        </w:rPr>
        <w:t>PC-2</w:t>
      </w:r>
      <w:r>
        <w:rPr>
          <w:rFonts w:hint="eastAsia"/>
        </w:rPr>
        <w:t>所经过的网关设备。</w:t>
      </w:r>
    </w:p>
    <w:p w14:paraId="2480009C" w14:textId="77777777" w:rsidR="00870A08" w:rsidRDefault="003A5418">
      <w:pPr>
        <w:pStyle w:val="aff6"/>
      </w:pPr>
      <w:r>
        <w:t>PC&gt;</w:t>
      </w:r>
      <w:proofErr w:type="spellStart"/>
      <w:r>
        <w:t>tracert</w:t>
      </w:r>
      <w:proofErr w:type="spellEnd"/>
      <w:r>
        <w:t xml:space="preserve"> 40.1.1.1</w:t>
      </w:r>
    </w:p>
    <w:p w14:paraId="5DA4387D" w14:textId="77777777" w:rsidR="00870A08" w:rsidRDefault="003A5418">
      <w:pPr>
        <w:pStyle w:val="aff6"/>
      </w:pPr>
      <w:r>
        <w:t>traceroute to 40.1.1.1, 8 hops max</w:t>
      </w:r>
    </w:p>
    <w:p w14:paraId="0017E8C2" w14:textId="77777777" w:rsidR="00870A08" w:rsidRDefault="003A5418">
      <w:pPr>
        <w:pStyle w:val="aff6"/>
      </w:pPr>
      <w:r>
        <w:t xml:space="preserve">(ICMP), press </w:t>
      </w:r>
      <w:proofErr w:type="spellStart"/>
      <w:r>
        <w:t>Ctrl+C</w:t>
      </w:r>
      <w:proofErr w:type="spellEnd"/>
      <w:r>
        <w:t xml:space="preserve"> to stop</w:t>
      </w:r>
    </w:p>
    <w:p w14:paraId="304909AF" w14:textId="77777777" w:rsidR="00870A08" w:rsidRDefault="003A5418">
      <w:pPr>
        <w:pStyle w:val="aff6"/>
      </w:pPr>
      <w:r>
        <w:lastRenderedPageBreak/>
        <w:t xml:space="preserve"> </w:t>
      </w:r>
      <w:proofErr w:type="gramStart"/>
      <w:r>
        <w:t>1  10.1.1.254</w:t>
      </w:r>
      <w:proofErr w:type="gramEnd"/>
      <w:r>
        <w:t xml:space="preserve">   31 </w:t>
      </w:r>
      <w:proofErr w:type="spellStart"/>
      <w:r>
        <w:t>ms</w:t>
      </w:r>
      <w:proofErr w:type="spellEnd"/>
      <w:r>
        <w:t xml:space="preserve">  15 </w:t>
      </w:r>
      <w:proofErr w:type="spellStart"/>
      <w:r>
        <w:t>ms</w:t>
      </w:r>
      <w:proofErr w:type="spellEnd"/>
      <w:r>
        <w:t xml:space="preserve">  47 </w:t>
      </w:r>
      <w:proofErr w:type="spellStart"/>
      <w:r>
        <w:t>ms</w:t>
      </w:r>
      <w:proofErr w:type="spellEnd"/>
    </w:p>
    <w:p w14:paraId="7D0542AF" w14:textId="77777777" w:rsidR="00870A08" w:rsidRDefault="003A5418">
      <w:pPr>
        <w:pStyle w:val="aff6"/>
      </w:pPr>
      <w:r>
        <w:t xml:space="preserve"> </w:t>
      </w:r>
      <w:proofErr w:type="gramStart"/>
      <w:r>
        <w:t>2  20.1.1.2</w:t>
      </w:r>
      <w:proofErr w:type="gramEnd"/>
      <w:r>
        <w:t xml:space="preserve">   78 </w:t>
      </w:r>
      <w:proofErr w:type="spellStart"/>
      <w:r>
        <w:t>ms</w:t>
      </w:r>
      <w:proofErr w:type="spellEnd"/>
      <w:r>
        <w:t xml:space="preserve">  62 </w:t>
      </w:r>
      <w:proofErr w:type="spellStart"/>
      <w:r>
        <w:t>ms</w:t>
      </w:r>
      <w:proofErr w:type="spellEnd"/>
      <w:r>
        <w:t xml:space="preserve">  47 </w:t>
      </w:r>
      <w:proofErr w:type="spellStart"/>
      <w:r>
        <w:t>ms</w:t>
      </w:r>
      <w:proofErr w:type="spellEnd"/>
    </w:p>
    <w:p w14:paraId="4DDC1F52" w14:textId="77777777" w:rsidR="00870A08" w:rsidRDefault="003A5418">
      <w:pPr>
        <w:pStyle w:val="aff6"/>
      </w:pPr>
      <w:r>
        <w:t xml:space="preserve"> </w:t>
      </w:r>
      <w:proofErr w:type="gramStart"/>
      <w:r>
        <w:t>3  30.1.1.4</w:t>
      </w:r>
      <w:proofErr w:type="gramEnd"/>
      <w:r>
        <w:t xml:space="preserve">   156 </w:t>
      </w:r>
      <w:proofErr w:type="spellStart"/>
      <w:r>
        <w:t>ms</w:t>
      </w:r>
      <w:proofErr w:type="spellEnd"/>
      <w:r>
        <w:t xml:space="preserve">  78 </w:t>
      </w:r>
      <w:proofErr w:type="spellStart"/>
      <w:r>
        <w:t>ms</w:t>
      </w:r>
      <w:proofErr w:type="spellEnd"/>
      <w:r>
        <w:t xml:space="preserve">  109 </w:t>
      </w:r>
      <w:proofErr w:type="spellStart"/>
      <w:r>
        <w:t>ms</w:t>
      </w:r>
      <w:proofErr w:type="spellEnd"/>
    </w:p>
    <w:p w14:paraId="10AA6E6D" w14:textId="77777777" w:rsidR="00870A08" w:rsidRDefault="003A5418">
      <w:pPr>
        <w:pStyle w:val="aff6"/>
      </w:pPr>
      <w:r>
        <w:t xml:space="preserve"> </w:t>
      </w:r>
      <w:proofErr w:type="gramStart"/>
      <w:r>
        <w:t>4  40.1.1.1</w:t>
      </w:r>
      <w:proofErr w:type="gramEnd"/>
      <w:r>
        <w:t xml:space="preserve">   156 </w:t>
      </w:r>
      <w:proofErr w:type="spellStart"/>
      <w:r>
        <w:t>ms</w:t>
      </w:r>
      <w:proofErr w:type="spellEnd"/>
      <w:r>
        <w:t xml:space="preserve">  78 </w:t>
      </w:r>
      <w:proofErr w:type="spellStart"/>
      <w:r>
        <w:t>ms</w:t>
      </w:r>
      <w:proofErr w:type="spellEnd"/>
      <w:r>
        <w:t xml:space="preserve">  63 </w:t>
      </w:r>
      <w:proofErr w:type="spellStart"/>
      <w:r>
        <w:t>ms</w:t>
      </w:r>
      <w:proofErr w:type="spellEnd"/>
    </w:p>
    <w:p w14:paraId="755AF2B5" w14:textId="77777777" w:rsidR="00870A08" w:rsidRDefault="00870A08">
      <w:pPr>
        <w:ind w:firstLineChars="0" w:firstLine="0"/>
        <w:rPr>
          <w:rFonts w:ascii="Courier New" w:eastAsia="宋体" w:hAnsi="Courier New" w:cs="Courier New"/>
          <w:kern w:val="0"/>
          <w:sz w:val="18"/>
          <w:szCs w:val="18"/>
        </w:rPr>
      </w:pPr>
    </w:p>
    <w:p w14:paraId="3D1E02EA" w14:textId="77777777" w:rsidR="00870A08" w:rsidRDefault="003A5418">
      <w:pPr>
        <w:ind w:firstLine="420"/>
      </w:pPr>
      <w:r>
        <w:rPr>
          <w:rFonts w:hint="eastAsia"/>
        </w:rPr>
        <w:t>可以观察到，数据包此时是经过</w:t>
      </w:r>
      <w:r>
        <w:rPr>
          <w:rFonts w:hint="eastAsia"/>
        </w:rPr>
        <w:t>R2</w:t>
      </w:r>
      <w:r>
        <w:rPr>
          <w:rFonts w:hint="eastAsia"/>
        </w:rPr>
        <w:t>转发至</w:t>
      </w:r>
      <w:r>
        <w:rPr>
          <w:rFonts w:hint="eastAsia"/>
        </w:rPr>
        <w:t>PC-2</w:t>
      </w:r>
      <w:r>
        <w:rPr>
          <w:rFonts w:hint="eastAsia"/>
        </w:rPr>
        <w:t>。</w:t>
      </w:r>
    </w:p>
    <w:p w14:paraId="436299E8" w14:textId="77777777" w:rsidR="00870A08" w:rsidRDefault="003A5418">
      <w:pPr>
        <w:pStyle w:val="2"/>
        <w:numPr>
          <w:ilvl w:val="0"/>
          <w:numId w:val="36"/>
        </w:numPr>
        <w:ind w:left="426" w:hanging="426"/>
      </w:pPr>
      <w:r>
        <w:rPr>
          <w:rFonts w:hint="eastAsia"/>
        </w:rPr>
        <w:t>配置</w:t>
      </w:r>
      <w:hyperlink r:id="rId150" w:history="1">
        <w:r>
          <w:rPr>
            <w:rFonts w:hint="eastAsia"/>
          </w:rPr>
          <w:t>RIP Metric</w:t>
        </w:r>
      </w:hyperlink>
      <w:r>
        <w:rPr>
          <w:rFonts w:hint="eastAsia"/>
        </w:rPr>
        <w:t>out</w:t>
      </w:r>
    </w:p>
    <w:p w14:paraId="38B73D63" w14:textId="77777777" w:rsidR="00870A08" w:rsidRDefault="003A5418">
      <w:pPr>
        <w:ind w:firstLine="420"/>
      </w:pPr>
      <w:r>
        <w:rPr>
          <w:rFonts w:hint="eastAsia"/>
        </w:rPr>
        <w:t>为了减轻</w:t>
      </w:r>
      <w:r>
        <w:rPr>
          <w:rFonts w:hint="eastAsia"/>
        </w:rPr>
        <w:t>R2</w:t>
      </w:r>
      <w:r>
        <w:rPr>
          <w:rFonts w:hint="eastAsia"/>
        </w:rPr>
        <w:t>的负担，所有由财务部去往市场部的流量都由</w:t>
      </w:r>
      <w:r>
        <w:rPr>
          <w:rFonts w:hint="eastAsia"/>
        </w:rPr>
        <w:t>R3</w:t>
      </w:r>
      <w:r>
        <w:rPr>
          <w:rFonts w:hint="eastAsia"/>
        </w:rPr>
        <w:t>来转发。</w:t>
      </w:r>
    </w:p>
    <w:p w14:paraId="68BACC37" w14:textId="77777777" w:rsidR="00870A08" w:rsidRDefault="003A5418">
      <w:pPr>
        <w:ind w:firstLine="420"/>
      </w:pPr>
      <w:r>
        <w:rPr>
          <w:rFonts w:hint="eastAsia"/>
        </w:rPr>
        <w:t>在</w:t>
      </w:r>
      <w:r>
        <w:rPr>
          <w:rFonts w:hint="eastAsia"/>
        </w:rPr>
        <w:t>R2</w:t>
      </w:r>
      <w:r>
        <w:rPr>
          <w:rFonts w:hint="eastAsia"/>
        </w:rPr>
        <w:t>上的</w:t>
      </w:r>
      <w:r>
        <w:rPr>
          <w:rFonts w:hint="eastAsia"/>
        </w:rPr>
        <w:t>GE 0/0/1</w:t>
      </w:r>
      <w:r>
        <w:rPr>
          <w:rFonts w:hint="eastAsia"/>
        </w:rPr>
        <w:t>接口下配置</w:t>
      </w:r>
      <w:r w:rsidR="00000000">
        <w:fldChar w:fldCharType="begin"/>
      </w:r>
      <w:r w:rsidR="00000000">
        <w:instrText>HYPERLINK "http://localhost:7890/pages/30002176/02/30002176/02/resources/ar/rip_metricin.html"</w:instrText>
      </w:r>
      <w:r w:rsidR="00000000">
        <w:fldChar w:fldCharType="separate"/>
      </w:r>
      <w:r>
        <w:rPr>
          <w:rFonts w:hint="eastAsia"/>
          <w:b/>
        </w:rPr>
        <w:t>rip metricout</w:t>
      </w:r>
      <w:r w:rsidR="00000000">
        <w:rPr>
          <w:b/>
        </w:rPr>
        <w:fldChar w:fldCharType="end"/>
      </w:r>
      <w:r>
        <w:rPr>
          <w:rFonts w:hint="eastAsia"/>
          <w:b/>
        </w:rPr>
        <w:t xml:space="preserve"> 2</w:t>
      </w:r>
      <w:r>
        <w:rPr>
          <w:rFonts w:hint="eastAsia"/>
        </w:rPr>
        <w:t>，设置</w:t>
      </w:r>
      <w:r>
        <w:rPr>
          <w:rFonts w:hint="eastAsia"/>
        </w:rPr>
        <w:t>R2</w:t>
      </w:r>
      <w:r>
        <w:rPr>
          <w:rFonts w:hint="eastAsia"/>
        </w:rPr>
        <w:t>在向</w:t>
      </w:r>
      <w:r>
        <w:rPr>
          <w:rFonts w:hint="eastAsia"/>
        </w:rPr>
        <w:t>R4</w:t>
      </w:r>
      <w:r>
        <w:rPr>
          <w:rFonts w:hint="eastAsia"/>
        </w:rPr>
        <w:t>发送路由条目时增加度量值</w:t>
      </w:r>
      <w:r>
        <w:rPr>
          <w:rFonts w:hint="eastAsia"/>
        </w:rPr>
        <w:t>2</w:t>
      </w:r>
      <w:r>
        <w:rPr>
          <w:rFonts w:hint="eastAsia"/>
        </w:rPr>
        <w:t>。这样</w:t>
      </w:r>
      <w:r>
        <w:rPr>
          <w:rFonts w:hint="eastAsia"/>
        </w:rPr>
        <w:t>R4</w:t>
      </w:r>
      <w:r>
        <w:rPr>
          <w:rFonts w:hint="eastAsia"/>
        </w:rPr>
        <w:t>收到来自</w:t>
      </w:r>
      <w:r>
        <w:rPr>
          <w:rFonts w:hint="eastAsia"/>
        </w:rPr>
        <w:t>R2</w:t>
      </w:r>
      <w:r>
        <w:rPr>
          <w:rFonts w:hint="eastAsia"/>
        </w:rPr>
        <w:t>的路由的度量值就会大于来自</w:t>
      </w:r>
      <w:r>
        <w:rPr>
          <w:rFonts w:hint="eastAsia"/>
        </w:rPr>
        <w:t>R3</w:t>
      </w:r>
      <w:r>
        <w:rPr>
          <w:rFonts w:hint="eastAsia"/>
        </w:rPr>
        <w:t>的路由，</w:t>
      </w:r>
      <w:r>
        <w:rPr>
          <w:rFonts w:hint="eastAsia"/>
        </w:rPr>
        <w:t>R4</w:t>
      </w:r>
      <w:r>
        <w:rPr>
          <w:rFonts w:hint="eastAsia"/>
        </w:rPr>
        <w:t>会优选来自</w:t>
      </w:r>
      <w:r>
        <w:rPr>
          <w:rFonts w:hint="eastAsia"/>
        </w:rPr>
        <w:t>R3</w:t>
      </w:r>
      <w:r>
        <w:rPr>
          <w:rFonts w:hint="eastAsia"/>
        </w:rPr>
        <w:t>的</w:t>
      </w:r>
      <w:r>
        <w:rPr>
          <w:rFonts w:hint="eastAsia"/>
        </w:rPr>
        <w:t>RIP</w:t>
      </w:r>
      <w:r>
        <w:rPr>
          <w:rFonts w:hint="eastAsia"/>
        </w:rPr>
        <w:t>路由条目，并加入到路由表中。</w:t>
      </w:r>
    </w:p>
    <w:p w14:paraId="61393E3C" w14:textId="77777777" w:rsidR="00870A08" w:rsidRDefault="003A5418">
      <w:pPr>
        <w:pStyle w:val="aff6"/>
      </w:pPr>
      <w:r>
        <w:t>[</w:t>
      </w:r>
      <w:r>
        <w:rPr>
          <w:rFonts w:hint="eastAsia"/>
        </w:rPr>
        <w:t>R</w:t>
      </w:r>
      <w:proofErr w:type="gramStart"/>
      <w:r>
        <w:t>2]int</w:t>
      </w:r>
      <w:r>
        <w:rPr>
          <w:rFonts w:hint="eastAsia"/>
        </w:rPr>
        <w:t>erface</w:t>
      </w:r>
      <w:proofErr w:type="gramEnd"/>
      <w:r>
        <w:t xml:space="preserve"> GigabitEthernet0/0/1</w:t>
      </w:r>
    </w:p>
    <w:p w14:paraId="6C155EFB" w14:textId="77777777" w:rsidR="00870A08" w:rsidRDefault="003A5418">
      <w:pPr>
        <w:pStyle w:val="aff6"/>
      </w:pPr>
      <w:r>
        <w:t>[</w:t>
      </w:r>
      <w:r>
        <w:rPr>
          <w:rFonts w:hint="eastAsia"/>
        </w:rPr>
        <w:t>R</w:t>
      </w:r>
      <w:r>
        <w:t>2-GigabitEthernet0/0/</w:t>
      </w:r>
      <w:proofErr w:type="gramStart"/>
      <w:r>
        <w:t>1]rip</w:t>
      </w:r>
      <w:proofErr w:type="gramEnd"/>
      <w:r>
        <w:t xml:space="preserve"> </w:t>
      </w:r>
      <w:proofErr w:type="spellStart"/>
      <w:r>
        <w:t>metricout</w:t>
      </w:r>
      <w:proofErr w:type="spellEnd"/>
      <w:r>
        <w:t xml:space="preserve"> </w:t>
      </w:r>
      <w:r>
        <w:rPr>
          <w:rFonts w:hint="eastAsia"/>
        </w:rPr>
        <w:t>2</w:t>
      </w:r>
    </w:p>
    <w:p w14:paraId="0AE9C590" w14:textId="77777777" w:rsidR="00870A08" w:rsidRDefault="00870A08">
      <w:pPr>
        <w:ind w:firstLineChars="0" w:firstLine="0"/>
      </w:pPr>
    </w:p>
    <w:p w14:paraId="454CDAE3" w14:textId="77777777" w:rsidR="00870A08" w:rsidRDefault="003A5418">
      <w:pPr>
        <w:ind w:firstLine="420"/>
        <w:rPr>
          <w:rFonts w:ascii="微软雅黑" w:hAnsi="微软雅黑"/>
          <w:szCs w:val="21"/>
        </w:rPr>
      </w:pPr>
      <w:r>
        <w:rPr>
          <w:rFonts w:hint="eastAsia"/>
          <w:lang w:val="zh-CN"/>
        </w:rPr>
        <w:t>配置完成后</w:t>
      </w:r>
      <w:r>
        <w:rPr>
          <w:rFonts w:hint="eastAsia"/>
        </w:rPr>
        <w:t>，</w:t>
      </w:r>
      <w:r>
        <w:rPr>
          <w:rFonts w:hint="eastAsia"/>
          <w:lang w:val="zh-CN"/>
        </w:rPr>
        <w:t>查看路由表。</w:t>
      </w:r>
    </w:p>
    <w:p w14:paraId="30760B6F" w14:textId="77777777" w:rsidR="00870A08" w:rsidRDefault="003A5418">
      <w:pPr>
        <w:pStyle w:val="aff6"/>
      </w:pPr>
      <w:r>
        <w:t>&lt;</w:t>
      </w:r>
      <w:r>
        <w:rPr>
          <w:rFonts w:hint="eastAsia"/>
        </w:rPr>
        <w:t>R</w:t>
      </w:r>
      <w:r>
        <w:t xml:space="preserve">4&gt;display </w:t>
      </w:r>
      <w:proofErr w:type="spellStart"/>
      <w:r>
        <w:t>ip</w:t>
      </w:r>
      <w:proofErr w:type="spellEnd"/>
      <w:r>
        <w:t xml:space="preserve"> routing-table </w:t>
      </w:r>
    </w:p>
    <w:p w14:paraId="3BA17A6A" w14:textId="77777777" w:rsidR="00870A08" w:rsidRDefault="003A5418">
      <w:pPr>
        <w:pStyle w:val="aff6"/>
      </w:pPr>
      <w:r>
        <w:t>Route Flags: R - relay, D - download to fib</w:t>
      </w:r>
    </w:p>
    <w:p w14:paraId="3CE20D39" w14:textId="77777777" w:rsidR="00870A08" w:rsidRDefault="003A5418">
      <w:pPr>
        <w:pStyle w:val="aff6"/>
      </w:pPr>
      <w:r>
        <w:t>---------------------------------------------------------------------------</w:t>
      </w:r>
    </w:p>
    <w:p w14:paraId="47221FF2" w14:textId="77777777" w:rsidR="00870A08" w:rsidRDefault="003A5418">
      <w:pPr>
        <w:pStyle w:val="aff6"/>
      </w:pPr>
      <w:r>
        <w:t>Routing Tables: Public</w:t>
      </w:r>
    </w:p>
    <w:p w14:paraId="03305166" w14:textId="77777777" w:rsidR="00870A08" w:rsidRDefault="003A5418">
      <w:pPr>
        <w:pStyle w:val="aff6"/>
      </w:pPr>
      <w:r>
        <w:t xml:space="preserve">         </w:t>
      </w:r>
      <w:proofErr w:type="gramStart"/>
      <w:r>
        <w:t>Destinations :</w:t>
      </w:r>
      <w:proofErr w:type="gramEnd"/>
      <w:r>
        <w:t xml:space="preserve"> 11       Routes : 11       </w:t>
      </w:r>
    </w:p>
    <w:p w14:paraId="6FAF584B"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4DB35D4" w14:textId="77777777" w:rsidR="00870A08" w:rsidRDefault="003A5418">
      <w:pPr>
        <w:pStyle w:val="aff6"/>
        <w:rPr>
          <w:shd w:val="pct10" w:color="auto" w:fill="FFFFFF"/>
        </w:rPr>
      </w:pPr>
      <w:r>
        <w:rPr>
          <w:shd w:val="pct10" w:color="auto" w:fill="FFFFFF"/>
        </w:rPr>
        <w:t>10.1.1.0/</w:t>
      </w:r>
      <w:proofErr w:type="gramStart"/>
      <w:r>
        <w:rPr>
          <w:shd w:val="pct10" w:color="auto" w:fill="FFFFFF"/>
        </w:rPr>
        <w:t>24  RIP</w:t>
      </w:r>
      <w:proofErr w:type="gramEnd"/>
      <w:r>
        <w:rPr>
          <w:shd w:val="pct10" w:color="auto" w:fill="FFFFFF"/>
        </w:rPr>
        <w:t xml:space="preserve">     100  2           D   30.2.2.3        GigabitEthernet0/0/0</w:t>
      </w:r>
    </w:p>
    <w:p w14:paraId="58ACC4E1" w14:textId="77777777" w:rsidR="00870A08" w:rsidRDefault="003A5418">
      <w:pPr>
        <w:pStyle w:val="aff6"/>
      </w:pPr>
      <w:r>
        <w:t>20.1.1.0/</w:t>
      </w:r>
      <w:proofErr w:type="gramStart"/>
      <w:r>
        <w:t>24  RIP</w:t>
      </w:r>
      <w:proofErr w:type="gramEnd"/>
      <w:r>
        <w:t xml:space="preserve">     100  2           D   30.2.2.3        GigabitEthernet0/0/0</w:t>
      </w:r>
    </w:p>
    <w:p w14:paraId="7709D4C9" w14:textId="77777777" w:rsidR="00870A08" w:rsidRDefault="003A5418">
      <w:pPr>
        <w:pStyle w:val="aff6"/>
      </w:pPr>
      <w:r>
        <w:t>20.2.2.0/</w:t>
      </w:r>
      <w:proofErr w:type="gramStart"/>
      <w:r>
        <w:t>24  RIP</w:t>
      </w:r>
      <w:proofErr w:type="gramEnd"/>
      <w:r>
        <w:t xml:space="preserve">     100  1           D   30.2.2.3        GigabitEthernet0/0/0</w:t>
      </w:r>
    </w:p>
    <w:p w14:paraId="4F35162F" w14:textId="77777777" w:rsidR="00870A08" w:rsidRDefault="003A5418">
      <w:pPr>
        <w:pStyle w:val="aff6"/>
      </w:pPr>
      <w:r>
        <w:t>30.1.1.0/</w:t>
      </w:r>
      <w:proofErr w:type="gramStart"/>
      <w:r>
        <w:t>24  Direct</w:t>
      </w:r>
      <w:proofErr w:type="gramEnd"/>
      <w:r>
        <w:t xml:space="preserve">  0    0           D   30.1.1.4        GigabitEthernet0/0/1</w:t>
      </w:r>
    </w:p>
    <w:p w14:paraId="42A0E9F5" w14:textId="77777777" w:rsidR="00870A08" w:rsidRDefault="003A5418">
      <w:pPr>
        <w:pStyle w:val="aff6"/>
      </w:pPr>
      <w:r>
        <w:t>30.1.1.4/</w:t>
      </w:r>
      <w:proofErr w:type="gramStart"/>
      <w:r>
        <w:t>32  Direct</w:t>
      </w:r>
      <w:proofErr w:type="gramEnd"/>
      <w:r>
        <w:t xml:space="preserve">  0    0           D   127.0.0.1       GigabitEthernet0/0/1</w:t>
      </w:r>
    </w:p>
    <w:p w14:paraId="323C3086" w14:textId="77777777" w:rsidR="00870A08" w:rsidRDefault="003A5418">
      <w:pPr>
        <w:pStyle w:val="aff6"/>
      </w:pPr>
      <w:r>
        <w:t>30.2.2.0/</w:t>
      </w:r>
      <w:proofErr w:type="gramStart"/>
      <w:r>
        <w:t>24  Direct</w:t>
      </w:r>
      <w:proofErr w:type="gramEnd"/>
      <w:r>
        <w:t xml:space="preserve">  0    0           D   30.2.2.4        GigabitEthernet0/0/0</w:t>
      </w:r>
    </w:p>
    <w:p w14:paraId="4A1E5A53" w14:textId="77777777" w:rsidR="00870A08" w:rsidRDefault="003A5418">
      <w:pPr>
        <w:pStyle w:val="aff6"/>
      </w:pPr>
      <w:r>
        <w:lastRenderedPageBreak/>
        <w:t>30.2.2.4/</w:t>
      </w:r>
      <w:proofErr w:type="gramStart"/>
      <w:r>
        <w:t>32  Direct</w:t>
      </w:r>
      <w:proofErr w:type="gramEnd"/>
      <w:r>
        <w:t xml:space="preserve">  0    0           D   127.0.0.1       GigabitEthernet0/0/0</w:t>
      </w:r>
    </w:p>
    <w:p w14:paraId="097BED3C" w14:textId="77777777" w:rsidR="00870A08" w:rsidRDefault="003A5418">
      <w:pPr>
        <w:pStyle w:val="aff6"/>
      </w:pPr>
      <w:r>
        <w:t>40.1.1.0/</w:t>
      </w:r>
      <w:proofErr w:type="gramStart"/>
      <w:r>
        <w:t>24  Direct</w:t>
      </w:r>
      <w:proofErr w:type="gramEnd"/>
      <w:r>
        <w:t xml:space="preserve">  0    0           D   40.1.1.254      GigabitEthernet0/0/2</w:t>
      </w:r>
    </w:p>
    <w:p w14:paraId="7248CA6B" w14:textId="77777777" w:rsidR="00870A08" w:rsidRDefault="003A5418">
      <w:pPr>
        <w:pStyle w:val="aff6"/>
      </w:pPr>
      <w:r>
        <w:t>40.1.1.254/</w:t>
      </w:r>
      <w:proofErr w:type="gramStart"/>
      <w:r>
        <w:t>32  Direct</w:t>
      </w:r>
      <w:proofErr w:type="gramEnd"/>
      <w:r>
        <w:t xml:space="preserve"> 0    0        D   127.0.0.1       </w:t>
      </w:r>
      <w:r>
        <w:rPr>
          <w:rFonts w:hint="eastAsia"/>
        </w:rPr>
        <w:t xml:space="preserve"> </w:t>
      </w:r>
      <w:r>
        <w:t>GigabitEthernet0/0/2</w:t>
      </w:r>
    </w:p>
    <w:p w14:paraId="6D8A70D7" w14:textId="77777777" w:rsidR="00870A08" w:rsidRDefault="003A5418">
      <w:pPr>
        <w:pStyle w:val="aff6"/>
      </w:pPr>
      <w:r>
        <w:t xml:space="preserve">127.0.0.0/8   </w:t>
      </w:r>
      <w:proofErr w:type="gramStart"/>
      <w:r>
        <w:t>Direct  0</w:t>
      </w:r>
      <w:proofErr w:type="gramEnd"/>
      <w:r>
        <w:t xml:space="preserve">    0          D   127.0.0.1       InLoopBack0</w:t>
      </w:r>
    </w:p>
    <w:p w14:paraId="7317DF9D" w14:textId="77777777" w:rsidR="00870A08" w:rsidRDefault="003A5418">
      <w:pPr>
        <w:pStyle w:val="aff6"/>
      </w:pPr>
      <w:r>
        <w:t>127.0.0.1/</w:t>
      </w:r>
      <w:proofErr w:type="gramStart"/>
      <w:r>
        <w:t>32  Direct</w:t>
      </w:r>
      <w:proofErr w:type="gramEnd"/>
      <w:r>
        <w:t xml:space="preserve">  0    0          D   127.0.0.1       InLoopBack0</w:t>
      </w:r>
    </w:p>
    <w:p w14:paraId="75EA7F72" w14:textId="77777777" w:rsidR="00870A08" w:rsidRDefault="00870A08">
      <w:pPr>
        <w:pStyle w:val="aff6"/>
      </w:pPr>
    </w:p>
    <w:p w14:paraId="40282A88" w14:textId="77777777" w:rsidR="00870A08" w:rsidRDefault="003A5418">
      <w:pPr>
        <w:ind w:firstLine="420"/>
      </w:pPr>
      <w:r>
        <w:rPr>
          <w:rFonts w:hint="eastAsia"/>
        </w:rPr>
        <w:t>可以观察到，此时在</w:t>
      </w:r>
      <w:r>
        <w:rPr>
          <w:rFonts w:hint="eastAsia"/>
        </w:rPr>
        <w:t>R4</w:t>
      </w:r>
      <w:r>
        <w:rPr>
          <w:rFonts w:hint="eastAsia"/>
        </w:rPr>
        <w:t>访问市场</w:t>
      </w:r>
      <w:proofErr w:type="gramStart"/>
      <w:r>
        <w:rPr>
          <w:rFonts w:hint="eastAsia"/>
        </w:rPr>
        <w:t>部网段只有</w:t>
      </w:r>
      <w:proofErr w:type="gramEnd"/>
      <w:r>
        <w:rPr>
          <w:rFonts w:hint="eastAsia"/>
        </w:rPr>
        <w:t>一个下一跳</w:t>
      </w:r>
      <w:r>
        <w:rPr>
          <w:rFonts w:hint="eastAsia"/>
        </w:rPr>
        <w:t>R3</w:t>
      </w:r>
      <w:r>
        <w:rPr>
          <w:rFonts w:hint="eastAsia"/>
        </w:rPr>
        <w:t>，在</w:t>
      </w:r>
      <w:r>
        <w:rPr>
          <w:rFonts w:hint="eastAsia"/>
        </w:rPr>
        <w:t>PC-1</w:t>
      </w:r>
      <w:r>
        <w:rPr>
          <w:rFonts w:hint="eastAsia"/>
        </w:rPr>
        <w:t>上测试访问</w:t>
      </w:r>
      <w:r>
        <w:rPr>
          <w:rFonts w:hint="eastAsia"/>
        </w:rPr>
        <w:t>PC-2</w:t>
      </w:r>
      <w:r>
        <w:rPr>
          <w:rFonts w:hint="eastAsia"/>
        </w:rPr>
        <w:t>所经过的网关设备。</w:t>
      </w:r>
    </w:p>
    <w:p w14:paraId="5FF46F75" w14:textId="77777777" w:rsidR="00870A08" w:rsidRDefault="003A5418">
      <w:pPr>
        <w:pStyle w:val="aff6"/>
      </w:pPr>
      <w:r>
        <w:t>PC&gt;</w:t>
      </w:r>
      <w:proofErr w:type="spellStart"/>
      <w:r>
        <w:t>tracert</w:t>
      </w:r>
      <w:proofErr w:type="spellEnd"/>
      <w:r>
        <w:t xml:space="preserve"> </w:t>
      </w:r>
      <w:r>
        <w:rPr>
          <w:rFonts w:hint="eastAsia"/>
        </w:rPr>
        <w:t>4</w:t>
      </w:r>
      <w:r>
        <w:t>0.1.1.1</w:t>
      </w:r>
    </w:p>
    <w:p w14:paraId="3F64C35B" w14:textId="77777777" w:rsidR="00870A08" w:rsidRDefault="003A5418">
      <w:pPr>
        <w:pStyle w:val="aff6"/>
      </w:pPr>
      <w:r>
        <w:t>traceroute to 40.1.1.1, 8 hops max</w:t>
      </w:r>
    </w:p>
    <w:p w14:paraId="17A74A76" w14:textId="77777777" w:rsidR="00870A08" w:rsidRDefault="003A5418">
      <w:pPr>
        <w:pStyle w:val="aff6"/>
      </w:pPr>
      <w:r>
        <w:t xml:space="preserve">(ICMP), press </w:t>
      </w:r>
      <w:proofErr w:type="spellStart"/>
      <w:r>
        <w:t>Ctrl+C</w:t>
      </w:r>
      <w:proofErr w:type="spellEnd"/>
      <w:r>
        <w:t xml:space="preserve"> to stop</w:t>
      </w:r>
    </w:p>
    <w:p w14:paraId="07E04086" w14:textId="77777777" w:rsidR="00870A08" w:rsidRDefault="003A5418">
      <w:pPr>
        <w:pStyle w:val="aff6"/>
      </w:pPr>
      <w:r>
        <w:t xml:space="preserve"> </w:t>
      </w:r>
      <w:proofErr w:type="gramStart"/>
      <w:r>
        <w:t>1  10.1.1.254</w:t>
      </w:r>
      <w:proofErr w:type="gramEnd"/>
      <w:r>
        <w:t xml:space="preserve">   31 </w:t>
      </w:r>
      <w:proofErr w:type="spellStart"/>
      <w:r>
        <w:t>ms</w:t>
      </w:r>
      <w:proofErr w:type="spellEnd"/>
      <w:r>
        <w:t xml:space="preserve">  15 </w:t>
      </w:r>
      <w:proofErr w:type="spellStart"/>
      <w:r>
        <w:t>ms</w:t>
      </w:r>
      <w:proofErr w:type="spellEnd"/>
      <w:r>
        <w:t xml:space="preserve">  47 </w:t>
      </w:r>
      <w:proofErr w:type="spellStart"/>
      <w:r>
        <w:t>ms</w:t>
      </w:r>
      <w:proofErr w:type="spellEnd"/>
    </w:p>
    <w:p w14:paraId="41181C3D" w14:textId="77777777" w:rsidR="00870A08" w:rsidRDefault="003A5418">
      <w:pPr>
        <w:pStyle w:val="aff6"/>
      </w:pPr>
      <w:r>
        <w:t xml:space="preserve"> </w:t>
      </w:r>
      <w:proofErr w:type="gramStart"/>
      <w:r>
        <w:t>2  20.1.1.2</w:t>
      </w:r>
      <w:proofErr w:type="gramEnd"/>
      <w:r>
        <w:t xml:space="preserve">   78 </w:t>
      </w:r>
      <w:proofErr w:type="spellStart"/>
      <w:r>
        <w:t>ms</w:t>
      </w:r>
      <w:proofErr w:type="spellEnd"/>
      <w:r>
        <w:t xml:space="preserve">  62 </w:t>
      </w:r>
      <w:proofErr w:type="spellStart"/>
      <w:r>
        <w:t>ms</w:t>
      </w:r>
      <w:proofErr w:type="spellEnd"/>
      <w:r>
        <w:t xml:space="preserve">  47 </w:t>
      </w:r>
      <w:proofErr w:type="spellStart"/>
      <w:r>
        <w:t>ms</w:t>
      </w:r>
      <w:proofErr w:type="spellEnd"/>
    </w:p>
    <w:p w14:paraId="5500158B" w14:textId="77777777" w:rsidR="00870A08" w:rsidRDefault="003A5418">
      <w:pPr>
        <w:pStyle w:val="aff6"/>
      </w:pPr>
      <w:r>
        <w:t xml:space="preserve"> </w:t>
      </w:r>
      <w:proofErr w:type="gramStart"/>
      <w:r>
        <w:t>3  30.1.1.4</w:t>
      </w:r>
      <w:proofErr w:type="gramEnd"/>
      <w:r>
        <w:t xml:space="preserve">   156 </w:t>
      </w:r>
      <w:proofErr w:type="spellStart"/>
      <w:r>
        <w:t>ms</w:t>
      </w:r>
      <w:proofErr w:type="spellEnd"/>
      <w:r>
        <w:t xml:space="preserve">  78 </w:t>
      </w:r>
      <w:proofErr w:type="spellStart"/>
      <w:r>
        <w:t>ms</w:t>
      </w:r>
      <w:proofErr w:type="spellEnd"/>
      <w:r>
        <w:t xml:space="preserve">  109 </w:t>
      </w:r>
      <w:proofErr w:type="spellStart"/>
      <w:r>
        <w:t>ms</w:t>
      </w:r>
      <w:proofErr w:type="spellEnd"/>
    </w:p>
    <w:p w14:paraId="7F4756F9" w14:textId="77777777" w:rsidR="00870A08" w:rsidRDefault="003A5418">
      <w:pPr>
        <w:pStyle w:val="aff6"/>
      </w:pPr>
      <w:r>
        <w:t xml:space="preserve"> </w:t>
      </w:r>
      <w:proofErr w:type="gramStart"/>
      <w:r>
        <w:t>4  40.1.1.1</w:t>
      </w:r>
      <w:proofErr w:type="gramEnd"/>
      <w:r>
        <w:t xml:space="preserve">   156 </w:t>
      </w:r>
      <w:proofErr w:type="spellStart"/>
      <w:r>
        <w:t>ms</w:t>
      </w:r>
      <w:proofErr w:type="spellEnd"/>
      <w:r>
        <w:t xml:space="preserve">  78 </w:t>
      </w:r>
      <w:proofErr w:type="spellStart"/>
      <w:r>
        <w:t>ms</w:t>
      </w:r>
      <w:proofErr w:type="spellEnd"/>
      <w:r>
        <w:t xml:space="preserve">  63 </w:t>
      </w:r>
      <w:proofErr w:type="spellStart"/>
      <w:r>
        <w:t>ms</w:t>
      </w:r>
      <w:proofErr w:type="spellEnd"/>
    </w:p>
    <w:p w14:paraId="6EE09AB8" w14:textId="77777777" w:rsidR="00870A08" w:rsidRDefault="00870A08">
      <w:pPr>
        <w:ind w:firstLineChars="0" w:firstLine="0"/>
        <w:rPr>
          <w:rFonts w:ascii="Courier New" w:eastAsia="宋体" w:hAnsi="Courier New" w:cs="Courier New"/>
          <w:kern w:val="0"/>
          <w:sz w:val="18"/>
          <w:szCs w:val="18"/>
        </w:rPr>
      </w:pPr>
    </w:p>
    <w:p w14:paraId="399C863F" w14:textId="77777777" w:rsidR="00870A08" w:rsidRDefault="003A5418">
      <w:pPr>
        <w:ind w:firstLine="420"/>
      </w:pPr>
      <w:r>
        <w:rPr>
          <w:rFonts w:hint="eastAsia"/>
        </w:rPr>
        <w:t>可以观察到，数据包此时是经过</w:t>
      </w:r>
      <w:r>
        <w:rPr>
          <w:rFonts w:hint="eastAsia"/>
        </w:rPr>
        <w:t>R3</w:t>
      </w:r>
      <w:r>
        <w:rPr>
          <w:rFonts w:hint="eastAsia"/>
        </w:rPr>
        <w:t>转发至</w:t>
      </w:r>
      <w:r>
        <w:rPr>
          <w:rFonts w:hint="eastAsia"/>
        </w:rPr>
        <w:t>PC-1</w:t>
      </w:r>
      <w:r>
        <w:rPr>
          <w:rFonts w:hint="eastAsia"/>
        </w:rPr>
        <w:t>。</w:t>
      </w:r>
    </w:p>
    <w:p w14:paraId="44D6ED09" w14:textId="77777777" w:rsidR="00870A08" w:rsidRDefault="003A5418">
      <w:pPr>
        <w:pStyle w:val="10"/>
      </w:pPr>
      <w:r>
        <w:rPr>
          <w:rFonts w:hint="eastAsia"/>
        </w:rPr>
        <w:t>思考</w:t>
      </w:r>
    </w:p>
    <w:p w14:paraId="04505D6C" w14:textId="77777777" w:rsidR="00870A08" w:rsidRDefault="003A5418">
      <w:pPr>
        <w:ind w:firstLine="420"/>
      </w:pPr>
      <w:r>
        <w:rPr>
          <w:rFonts w:hint="eastAsia"/>
        </w:rPr>
        <w:t>无论是配置</w:t>
      </w:r>
      <w:proofErr w:type="spellStart"/>
      <w:r>
        <w:rPr>
          <w:rFonts w:hint="eastAsia"/>
        </w:rPr>
        <w:t>metricin</w:t>
      </w:r>
      <w:proofErr w:type="spellEnd"/>
      <w:r>
        <w:rPr>
          <w:rFonts w:hint="eastAsia"/>
        </w:rPr>
        <w:t>还是</w:t>
      </w:r>
      <w:proofErr w:type="spellStart"/>
      <w:r>
        <w:rPr>
          <w:rFonts w:hint="eastAsia"/>
        </w:rPr>
        <w:t>metricout</w:t>
      </w:r>
      <w:proofErr w:type="spellEnd"/>
      <w:r>
        <w:rPr>
          <w:rFonts w:hint="eastAsia"/>
        </w:rPr>
        <w:t>都会将所有</w:t>
      </w:r>
      <w:r>
        <w:rPr>
          <w:rFonts w:hint="eastAsia"/>
        </w:rPr>
        <w:t>RIP</w:t>
      </w:r>
      <w:r>
        <w:rPr>
          <w:rFonts w:hint="eastAsia"/>
        </w:rPr>
        <w:t>路由条目的度量值增加，如何在完成对财务部路由附加度量值配置的同时不影响其他</w:t>
      </w:r>
      <w:r>
        <w:rPr>
          <w:rFonts w:hint="eastAsia"/>
        </w:rPr>
        <w:t>RIP</w:t>
      </w:r>
      <w:r>
        <w:rPr>
          <w:rFonts w:hint="eastAsia"/>
        </w:rPr>
        <w:t>路由的</w:t>
      </w:r>
      <w:r>
        <w:rPr>
          <w:rFonts w:hint="eastAsia"/>
        </w:rPr>
        <w:t>Metric</w:t>
      </w:r>
      <w:r>
        <w:rPr>
          <w:rFonts w:hint="eastAsia"/>
        </w:rPr>
        <w:t>值？</w:t>
      </w:r>
    </w:p>
    <w:p w14:paraId="1A1CA1F9" w14:textId="77777777" w:rsidR="00870A08" w:rsidRDefault="003A5418">
      <w:pPr>
        <w:pStyle w:val="af2"/>
        <w:ind w:firstLineChars="0" w:firstLine="0"/>
        <w:rPr>
          <w:rFonts w:ascii="微软雅黑" w:hAnsi="微软雅黑"/>
        </w:rPr>
      </w:pPr>
      <w:bookmarkStart w:id="128" w:name="_Toc10160"/>
      <w:r>
        <w:rPr>
          <w:rFonts w:ascii="微软雅黑" w:hAnsi="微软雅黑" w:hint="eastAsia"/>
        </w:rPr>
        <w:t xml:space="preserve">7.9 </w:t>
      </w:r>
      <w:r>
        <w:t>RIP</w:t>
      </w:r>
      <w:r>
        <w:rPr>
          <w:rFonts w:ascii="微软雅黑" w:hAnsi="微软雅黑" w:hint="eastAsia"/>
        </w:rPr>
        <w:t>的故障处理</w:t>
      </w:r>
      <w:bookmarkEnd w:id="128"/>
    </w:p>
    <w:p w14:paraId="577E879A" w14:textId="77777777" w:rsidR="00870A08" w:rsidRDefault="003A5418">
      <w:pPr>
        <w:pStyle w:val="10"/>
      </w:pPr>
      <w:r>
        <w:rPr>
          <w:rFonts w:hint="eastAsia"/>
        </w:rPr>
        <w:t>原理概述</w:t>
      </w:r>
    </w:p>
    <w:p w14:paraId="2C24F6FD" w14:textId="77777777" w:rsidR="00870A08" w:rsidRDefault="003A5418">
      <w:pPr>
        <w:ind w:firstLine="420"/>
      </w:pPr>
      <w:r>
        <w:rPr>
          <w:rFonts w:hint="eastAsia"/>
        </w:rPr>
        <w:t>在实际的小型网络中，设计者可能会选用</w:t>
      </w:r>
      <w:r>
        <w:rPr>
          <w:rFonts w:hint="eastAsia"/>
        </w:rPr>
        <w:t>RIP</w:t>
      </w:r>
      <w:r>
        <w:rPr>
          <w:rFonts w:hint="eastAsia"/>
        </w:rPr>
        <w:t>作为网络路由协议，但在实际操作配置中，往往会出现人为的疏忽、错误配置等种种问题造成网络不能正常通信。这便需要我们有一定的故障处理能力，去排除网络中的故障来恢复网络通信。</w:t>
      </w:r>
    </w:p>
    <w:p w14:paraId="21240BCC" w14:textId="77777777" w:rsidR="00870A08" w:rsidRDefault="003A5418">
      <w:pPr>
        <w:ind w:firstLine="420"/>
      </w:pPr>
      <w:r>
        <w:rPr>
          <w:rFonts w:hint="eastAsia"/>
        </w:rPr>
        <w:t>下面为</w:t>
      </w:r>
      <w:r>
        <w:rPr>
          <w:rFonts w:hint="eastAsia"/>
        </w:rPr>
        <w:t>RIP</w:t>
      </w:r>
      <w:r>
        <w:rPr>
          <w:rFonts w:hint="eastAsia"/>
        </w:rPr>
        <w:t>中的常用排障流程：</w:t>
      </w:r>
    </w:p>
    <w:p w14:paraId="7EE55A50" w14:textId="77777777" w:rsidR="00870A08" w:rsidRDefault="003A5418">
      <w:pPr>
        <w:ind w:firstLine="420"/>
      </w:pPr>
      <w:r>
        <w:rPr>
          <w:rFonts w:hint="eastAsia"/>
        </w:rPr>
        <w:lastRenderedPageBreak/>
        <w:t>1</w:t>
      </w:r>
      <w:r>
        <w:rPr>
          <w:rFonts w:hint="eastAsia"/>
        </w:rPr>
        <w:t>．接口状态不是</w:t>
      </w:r>
      <w:r>
        <w:rPr>
          <w:rFonts w:hint="eastAsia"/>
        </w:rPr>
        <w:t>UP</w:t>
      </w:r>
      <w:r>
        <w:rPr>
          <w:rFonts w:hint="eastAsia"/>
        </w:rPr>
        <w:t>；</w:t>
      </w:r>
    </w:p>
    <w:p w14:paraId="3FC69AA9" w14:textId="77777777" w:rsidR="00870A08" w:rsidRDefault="003A5418">
      <w:pPr>
        <w:ind w:firstLine="420"/>
      </w:pPr>
      <w:r>
        <w:rPr>
          <w:rFonts w:hint="eastAsia"/>
        </w:rPr>
        <w:t>2</w:t>
      </w:r>
      <w:r>
        <w:rPr>
          <w:rFonts w:hint="eastAsia"/>
        </w:rPr>
        <w:t>．</w:t>
      </w:r>
      <w:r>
        <w:rPr>
          <w:rFonts w:hint="eastAsia"/>
        </w:rPr>
        <w:t>RIP</w:t>
      </w:r>
      <w:r>
        <w:rPr>
          <w:rFonts w:hint="eastAsia"/>
        </w:rPr>
        <w:t>进程下没有对该网段做</w:t>
      </w:r>
      <w:r>
        <w:rPr>
          <w:rFonts w:hint="eastAsia"/>
        </w:rPr>
        <w:t>network</w:t>
      </w:r>
      <w:r>
        <w:rPr>
          <w:rFonts w:hint="eastAsia"/>
        </w:rPr>
        <w:t>配置；</w:t>
      </w:r>
    </w:p>
    <w:p w14:paraId="412818F1" w14:textId="77777777" w:rsidR="00870A08" w:rsidRDefault="003A5418">
      <w:pPr>
        <w:ind w:firstLine="420"/>
      </w:pPr>
      <w:r>
        <w:rPr>
          <w:rFonts w:hint="eastAsia"/>
        </w:rPr>
        <w:t>3</w:t>
      </w:r>
      <w:r>
        <w:rPr>
          <w:rFonts w:hint="eastAsia"/>
        </w:rPr>
        <w:t>．对端</w:t>
      </w:r>
      <w:r>
        <w:rPr>
          <w:rFonts w:hint="eastAsia"/>
        </w:rPr>
        <w:t>RIP</w:t>
      </w:r>
      <w:r>
        <w:rPr>
          <w:rFonts w:hint="eastAsia"/>
        </w:rPr>
        <w:t>协议报文的版本号和本地接收的</w:t>
      </w:r>
      <w:r>
        <w:rPr>
          <w:rFonts w:hint="eastAsia"/>
        </w:rPr>
        <w:t>RIP</w:t>
      </w:r>
      <w:r>
        <w:rPr>
          <w:rFonts w:hint="eastAsia"/>
        </w:rPr>
        <w:t>协议报文版本号不一致；</w:t>
      </w:r>
    </w:p>
    <w:p w14:paraId="3A519D55" w14:textId="77777777" w:rsidR="00870A08" w:rsidRDefault="003A5418">
      <w:pPr>
        <w:ind w:firstLine="420"/>
      </w:pPr>
      <w:r>
        <w:rPr>
          <w:rFonts w:hint="eastAsia"/>
        </w:rPr>
        <w:t>4</w:t>
      </w:r>
      <w:r>
        <w:rPr>
          <w:rFonts w:hint="eastAsia"/>
        </w:rPr>
        <w:t>．接口上配置了禁止接收</w:t>
      </w:r>
      <w:r>
        <w:rPr>
          <w:rFonts w:hint="eastAsia"/>
        </w:rPr>
        <w:t>RIP</w:t>
      </w:r>
      <w:r>
        <w:rPr>
          <w:rFonts w:hint="eastAsia"/>
        </w:rPr>
        <w:t>报文或禁止发送</w:t>
      </w:r>
      <w:r>
        <w:rPr>
          <w:rFonts w:hint="eastAsia"/>
        </w:rPr>
        <w:t>RIP</w:t>
      </w:r>
      <w:r>
        <w:rPr>
          <w:rFonts w:hint="eastAsia"/>
        </w:rPr>
        <w:t>报文的命令；</w:t>
      </w:r>
    </w:p>
    <w:p w14:paraId="680DA02A" w14:textId="77777777" w:rsidR="00870A08" w:rsidRDefault="003A5418">
      <w:pPr>
        <w:ind w:firstLine="420"/>
      </w:pPr>
      <w:r>
        <w:rPr>
          <w:rFonts w:hint="eastAsia"/>
        </w:rPr>
        <w:t>5</w:t>
      </w:r>
      <w:r>
        <w:rPr>
          <w:rFonts w:hint="eastAsia"/>
        </w:rPr>
        <w:t>．在</w:t>
      </w:r>
      <w:r>
        <w:rPr>
          <w:rFonts w:hint="eastAsia"/>
        </w:rPr>
        <w:t>RIP</w:t>
      </w:r>
      <w:r>
        <w:rPr>
          <w:rFonts w:hint="eastAsia"/>
        </w:rPr>
        <w:t>中配置了策略，过滤</w:t>
      </w:r>
      <w:proofErr w:type="gramStart"/>
      <w:r>
        <w:rPr>
          <w:rFonts w:hint="eastAsia"/>
        </w:rPr>
        <w:t>掉收到</w:t>
      </w:r>
      <w:proofErr w:type="gramEnd"/>
      <w:r>
        <w:rPr>
          <w:rFonts w:hint="eastAsia"/>
        </w:rPr>
        <w:t>的</w:t>
      </w:r>
      <w:r>
        <w:rPr>
          <w:rFonts w:hint="eastAsia"/>
        </w:rPr>
        <w:t>RIP</w:t>
      </w:r>
      <w:r>
        <w:rPr>
          <w:rFonts w:hint="eastAsia"/>
        </w:rPr>
        <w:t>路由或不允许发送</w:t>
      </w:r>
      <w:r>
        <w:rPr>
          <w:rFonts w:hint="eastAsia"/>
        </w:rPr>
        <w:t>RIP</w:t>
      </w:r>
      <w:r>
        <w:rPr>
          <w:rFonts w:hint="eastAsia"/>
        </w:rPr>
        <w:t>路由；</w:t>
      </w:r>
    </w:p>
    <w:p w14:paraId="6DC666BD" w14:textId="77777777" w:rsidR="00870A08" w:rsidRDefault="003A5418">
      <w:pPr>
        <w:ind w:firstLine="420"/>
      </w:pPr>
      <w:r>
        <w:rPr>
          <w:rFonts w:hint="eastAsia"/>
        </w:rPr>
        <w:t>6</w:t>
      </w:r>
      <w:r>
        <w:rPr>
          <w:rFonts w:hint="eastAsia"/>
        </w:rPr>
        <w:t>．接口上没有开启水平分割；</w:t>
      </w:r>
    </w:p>
    <w:p w14:paraId="6F6047AF" w14:textId="77777777" w:rsidR="00870A08" w:rsidRDefault="003A5418">
      <w:pPr>
        <w:ind w:firstLine="420"/>
      </w:pPr>
      <w:r>
        <w:rPr>
          <w:rFonts w:hint="eastAsia"/>
        </w:rPr>
        <w:t>7</w:t>
      </w:r>
      <w:r>
        <w:rPr>
          <w:rFonts w:hint="eastAsia"/>
        </w:rPr>
        <w:t>．链路两端的接口认证方式不匹配；</w:t>
      </w:r>
    </w:p>
    <w:p w14:paraId="5BAAFB7C" w14:textId="77777777" w:rsidR="00870A08" w:rsidRDefault="003A5418">
      <w:pPr>
        <w:ind w:firstLine="420"/>
      </w:pPr>
      <w:r>
        <w:rPr>
          <w:rFonts w:hint="eastAsia"/>
        </w:rPr>
        <w:t>8</w:t>
      </w:r>
      <w:r>
        <w:rPr>
          <w:rFonts w:hint="eastAsia"/>
        </w:rPr>
        <w:t>．路由表中存在从其它协议获得的相同路由条目；</w:t>
      </w:r>
    </w:p>
    <w:p w14:paraId="497EA813" w14:textId="77777777" w:rsidR="00870A08" w:rsidRDefault="003A5418">
      <w:pPr>
        <w:ind w:firstLine="420"/>
      </w:pPr>
      <w:r>
        <w:rPr>
          <w:rFonts w:hint="eastAsia"/>
        </w:rPr>
        <w:t>9</w:t>
      </w:r>
      <w:r>
        <w:rPr>
          <w:rFonts w:hint="eastAsia"/>
        </w:rPr>
        <w:t>．收到的路由度量值大于</w:t>
      </w:r>
      <w:r>
        <w:rPr>
          <w:rFonts w:hint="eastAsia"/>
        </w:rPr>
        <w:t>16</w:t>
      </w:r>
      <w:r>
        <w:rPr>
          <w:rFonts w:hint="eastAsia"/>
        </w:rPr>
        <w:t>。</w:t>
      </w:r>
    </w:p>
    <w:p w14:paraId="1B02CD8D" w14:textId="77777777" w:rsidR="00870A08" w:rsidRDefault="003A5418">
      <w:pPr>
        <w:ind w:firstLine="420"/>
      </w:pPr>
      <w:r>
        <w:rPr>
          <w:rFonts w:hint="eastAsia"/>
        </w:rPr>
        <w:t>可以根据以上的常见问题，制定出合理的故障排除步骤。比如检查第一项时，首先使用相关的配置命令查看接口状态是否</w:t>
      </w:r>
      <w:r>
        <w:rPr>
          <w:rFonts w:hint="eastAsia"/>
        </w:rPr>
        <w:t>UP</w:t>
      </w:r>
      <w:r>
        <w:rPr>
          <w:rFonts w:hint="eastAsia"/>
        </w:rPr>
        <w:t>，这同时就需要熟悉用于检查各个状态的配置命令。若第一项没有问题，则顺序的查看下一项，直到排查出错误，恢复网络的正常。</w:t>
      </w:r>
    </w:p>
    <w:p w14:paraId="55945C3C" w14:textId="77777777" w:rsidR="00870A08" w:rsidRDefault="003A5418">
      <w:pPr>
        <w:pStyle w:val="10"/>
      </w:pPr>
      <w:r>
        <w:rPr>
          <w:rFonts w:hint="eastAsia"/>
        </w:rPr>
        <w:t>实验目的</w:t>
      </w:r>
    </w:p>
    <w:p w14:paraId="37A3449C"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故障的常见原因</w:t>
      </w:r>
    </w:p>
    <w:p w14:paraId="0D8BF435"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故障诊断流程</w:t>
      </w:r>
    </w:p>
    <w:p w14:paraId="4D245F6F"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故障处理步骤</w:t>
      </w:r>
    </w:p>
    <w:p w14:paraId="076DF86C"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故障排除的常用命令</w:t>
      </w:r>
    </w:p>
    <w:p w14:paraId="20E00B92" w14:textId="77777777" w:rsidR="00870A08" w:rsidRDefault="003A5418">
      <w:pPr>
        <w:pStyle w:val="10"/>
      </w:pPr>
      <w:r>
        <w:rPr>
          <w:rFonts w:hint="eastAsia"/>
        </w:rPr>
        <w:t>实验内容</w:t>
      </w:r>
    </w:p>
    <w:p w14:paraId="4E28ACB1" w14:textId="77777777" w:rsidR="00870A08" w:rsidRDefault="003A5418">
      <w:pPr>
        <w:ind w:firstLine="420"/>
      </w:pPr>
      <w:r>
        <w:rPr>
          <w:rFonts w:hint="eastAsia"/>
        </w:rPr>
        <w:t>本实验模拟企业网络场景，</w:t>
      </w:r>
      <w:r>
        <w:rPr>
          <w:rFonts w:hint="eastAsia"/>
        </w:rPr>
        <w:t>R1</w:t>
      </w:r>
      <w:r>
        <w:rPr>
          <w:rFonts w:hint="eastAsia"/>
        </w:rPr>
        <w:t>为该公司出口网关路由器，连接运营商网络，</w:t>
      </w:r>
      <w:r>
        <w:rPr>
          <w:rFonts w:hint="eastAsia"/>
        </w:rPr>
        <w:t>R2</w:t>
      </w:r>
      <w:r>
        <w:rPr>
          <w:rFonts w:hint="eastAsia"/>
        </w:rPr>
        <w:t>为公司</w:t>
      </w:r>
      <w:r>
        <w:rPr>
          <w:rFonts w:hint="eastAsia"/>
        </w:rPr>
        <w:t>HR</w:t>
      </w:r>
      <w:r>
        <w:rPr>
          <w:rFonts w:hint="eastAsia"/>
        </w:rPr>
        <w:t>部门路由器与网关相连；同时公司人力资源部路由器</w:t>
      </w:r>
      <w:r>
        <w:rPr>
          <w:rFonts w:hint="eastAsia"/>
        </w:rPr>
        <w:t>R2</w:t>
      </w:r>
      <w:r>
        <w:rPr>
          <w:rFonts w:hint="eastAsia"/>
        </w:rPr>
        <w:t>也与网关相连，由于公司的网络规模比较小，所以选择使用</w:t>
      </w:r>
      <w:r>
        <w:rPr>
          <w:rFonts w:hint="eastAsia"/>
        </w:rPr>
        <w:t>RIPv2</w:t>
      </w:r>
      <w:proofErr w:type="gramStart"/>
      <w:r>
        <w:rPr>
          <w:rFonts w:hint="eastAsia"/>
        </w:rPr>
        <w:t>来作</w:t>
      </w:r>
      <w:proofErr w:type="gramEnd"/>
      <w:r>
        <w:rPr>
          <w:rFonts w:hint="eastAsia"/>
        </w:rPr>
        <w:t>为动态路由协议实现公司整网互通。现在公司</w:t>
      </w:r>
      <w:r>
        <w:rPr>
          <w:rFonts w:hint="eastAsia"/>
        </w:rPr>
        <w:t>IT</w:t>
      </w:r>
      <w:r>
        <w:rPr>
          <w:rFonts w:hint="eastAsia"/>
        </w:rPr>
        <w:t>部门员工发现自己用</w:t>
      </w:r>
      <w:r>
        <w:rPr>
          <w:rFonts w:hint="eastAsia"/>
        </w:rPr>
        <w:t>PC-2</w:t>
      </w:r>
      <w:r>
        <w:rPr>
          <w:rFonts w:hint="eastAsia"/>
        </w:rPr>
        <w:t>无法与</w:t>
      </w:r>
      <w:r>
        <w:rPr>
          <w:rFonts w:hint="eastAsia"/>
        </w:rPr>
        <w:t>HR</w:t>
      </w:r>
      <w:r>
        <w:rPr>
          <w:rFonts w:hint="eastAsia"/>
        </w:rPr>
        <w:t>部门的</w:t>
      </w:r>
      <w:r>
        <w:rPr>
          <w:rFonts w:hint="eastAsia"/>
        </w:rPr>
        <w:t>PC-1</w:t>
      </w:r>
      <w:r>
        <w:rPr>
          <w:rFonts w:hint="eastAsia"/>
        </w:rPr>
        <w:t>通信，作为公司的网络管理员，现需对此网络故障进行排查，恢复网络，两台</w:t>
      </w:r>
      <w:r>
        <w:rPr>
          <w:rFonts w:hint="eastAsia"/>
        </w:rPr>
        <w:t>PC</w:t>
      </w:r>
      <w:r>
        <w:rPr>
          <w:rFonts w:hint="eastAsia"/>
        </w:rPr>
        <w:t>都确认了</w:t>
      </w:r>
      <w:r>
        <w:rPr>
          <w:rFonts w:hint="eastAsia"/>
        </w:rPr>
        <w:t>IP</w:t>
      </w:r>
      <w:r>
        <w:rPr>
          <w:rFonts w:hint="eastAsia"/>
        </w:rPr>
        <w:t>地址和网关地址设置正确，现给出公司网络拓扑图如下以及三台路由器的配置，请用模拟器搭建如下网络并把已经给出的配置拷贝入对应路由器中，再进行故障处理。本</w:t>
      </w:r>
      <w:proofErr w:type="gramStart"/>
      <w:r>
        <w:rPr>
          <w:rFonts w:hint="eastAsia"/>
        </w:rPr>
        <w:t>实验较</w:t>
      </w:r>
      <w:proofErr w:type="gramEnd"/>
      <w:r>
        <w:rPr>
          <w:rFonts w:hint="eastAsia"/>
        </w:rPr>
        <w:t>全面的介绍了</w:t>
      </w:r>
      <w:r>
        <w:rPr>
          <w:rFonts w:hint="eastAsia"/>
        </w:rPr>
        <w:t>RIP</w:t>
      </w:r>
      <w:r>
        <w:rPr>
          <w:rFonts w:hint="eastAsia"/>
        </w:rPr>
        <w:t>的排障流程，适合大部分</w:t>
      </w:r>
      <w:r>
        <w:rPr>
          <w:rFonts w:hint="eastAsia"/>
        </w:rPr>
        <w:t>RIP</w:t>
      </w:r>
      <w:r>
        <w:rPr>
          <w:rFonts w:hint="eastAsia"/>
        </w:rPr>
        <w:t>网络。</w:t>
      </w:r>
    </w:p>
    <w:p w14:paraId="0975D52D" w14:textId="77777777" w:rsidR="00870A08" w:rsidRDefault="003A5418">
      <w:pPr>
        <w:pStyle w:val="10"/>
      </w:pPr>
      <w:r>
        <w:rPr>
          <w:rFonts w:hint="eastAsia"/>
        </w:rPr>
        <w:lastRenderedPageBreak/>
        <w:t>实验拓扑</w:t>
      </w:r>
    </w:p>
    <w:p w14:paraId="087FCEC8" w14:textId="77777777" w:rsidR="00870A08" w:rsidRDefault="003A5418">
      <w:pPr>
        <w:ind w:firstLineChars="0" w:firstLine="0"/>
        <w:jc w:val="center"/>
      </w:pPr>
      <w:r>
        <w:rPr>
          <w:noProof/>
          <w:lang w:val="en-GB"/>
        </w:rPr>
        <w:drawing>
          <wp:inline distT="0" distB="0" distL="0" distR="0" wp14:anchorId="3C1BF2F1" wp14:editId="1743E417">
            <wp:extent cx="3829050" cy="3000375"/>
            <wp:effectExtent l="19050" t="0" r="0" b="0"/>
            <wp:docPr id="458" name="图片 457"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7" descr="捕获.PNG"/>
                    <pic:cNvPicPr>
                      <a:picLocks noChangeAspect="1"/>
                    </pic:cNvPicPr>
                  </pic:nvPicPr>
                  <pic:blipFill>
                    <a:blip r:embed="rId151" cstate="print">
                      <a:grayscl/>
                    </a:blip>
                    <a:stretch>
                      <a:fillRect/>
                    </a:stretch>
                  </pic:blipFill>
                  <pic:spPr>
                    <a:xfrm>
                      <a:off x="0" y="0"/>
                      <a:ext cx="3829585" cy="3000794"/>
                    </a:xfrm>
                    <a:prstGeom prst="rect">
                      <a:avLst/>
                    </a:prstGeom>
                  </pic:spPr>
                </pic:pic>
              </a:graphicData>
            </a:graphic>
          </wp:inline>
        </w:drawing>
      </w:r>
    </w:p>
    <w:p w14:paraId="2A2C814F" w14:textId="77777777" w:rsidR="00870A08" w:rsidRDefault="003A5418">
      <w:pPr>
        <w:pStyle w:val="aff6"/>
        <w:jc w:val="center"/>
      </w:pPr>
      <w:r>
        <w:rPr>
          <w:rFonts w:hint="eastAsia"/>
        </w:rPr>
        <w:t>图</w:t>
      </w:r>
      <w:r>
        <w:rPr>
          <w:rFonts w:hint="eastAsia"/>
        </w:rPr>
        <w:t>7-18 RIP</w:t>
      </w:r>
      <w:r>
        <w:rPr>
          <w:rFonts w:hint="eastAsia"/>
        </w:rPr>
        <w:t>的故障排除拓扑图</w:t>
      </w:r>
    </w:p>
    <w:p w14:paraId="08698573"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5512EA0A" w14:textId="77777777">
        <w:trPr>
          <w:trHeight w:val="471"/>
          <w:jc w:val="center"/>
        </w:trPr>
        <w:tc>
          <w:tcPr>
            <w:tcW w:w="1594" w:type="dxa"/>
            <w:vAlign w:val="center"/>
          </w:tcPr>
          <w:p w14:paraId="533146C5" w14:textId="77777777" w:rsidR="00870A08" w:rsidRDefault="003A5418">
            <w:pPr>
              <w:spacing w:line="240" w:lineRule="auto"/>
              <w:ind w:firstLineChars="0" w:firstLine="0"/>
              <w:jc w:val="center"/>
            </w:pPr>
            <w:r>
              <w:rPr>
                <w:rFonts w:hint="eastAsia"/>
              </w:rPr>
              <w:t>设备</w:t>
            </w:r>
          </w:p>
        </w:tc>
        <w:tc>
          <w:tcPr>
            <w:tcW w:w="1706" w:type="dxa"/>
            <w:vAlign w:val="center"/>
          </w:tcPr>
          <w:p w14:paraId="2474E409" w14:textId="77777777" w:rsidR="00870A08" w:rsidRDefault="003A5418">
            <w:pPr>
              <w:spacing w:line="240" w:lineRule="auto"/>
              <w:ind w:firstLineChars="0" w:firstLine="0"/>
              <w:jc w:val="center"/>
            </w:pPr>
            <w:r>
              <w:rPr>
                <w:rFonts w:hint="eastAsia"/>
              </w:rPr>
              <w:t>接口</w:t>
            </w:r>
          </w:p>
        </w:tc>
        <w:tc>
          <w:tcPr>
            <w:tcW w:w="1882" w:type="dxa"/>
            <w:vAlign w:val="center"/>
          </w:tcPr>
          <w:p w14:paraId="335CF966"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10D88683" w14:textId="77777777" w:rsidR="00870A08" w:rsidRDefault="003A5418">
            <w:pPr>
              <w:spacing w:line="240" w:lineRule="auto"/>
              <w:ind w:firstLineChars="0" w:firstLine="0"/>
              <w:jc w:val="center"/>
            </w:pPr>
            <w:r>
              <w:rPr>
                <w:rFonts w:hint="eastAsia"/>
              </w:rPr>
              <w:t>子网掩码</w:t>
            </w:r>
          </w:p>
        </w:tc>
        <w:tc>
          <w:tcPr>
            <w:tcW w:w="1458" w:type="dxa"/>
            <w:vAlign w:val="center"/>
          </w:tcPr>
          <w:p w14:paraId="5DAD1BDE" w14:textId="77777777" w:rsidR="00870A08" w:rsidRDefault="003A5418">
            <w:pPr>
              <w:spacing w:line="240" w:lineRule="auto"/>
              <w:ind w:firstLineChars="0" w:firstLine="0"/>
              <w:jc w:val="center"/>
            </w:pPr>
            <w:r>
              <w:rPr>
                <w:rFonts w:hint="eastAsia"/>
              </w:rPr>
              <w:t>默认网关</w:t>
            </w:r>
          </w:p>
        </w:tc>
      </w:tr>
      <w:tr w:rsidR="00870A08" w14:paraId="18651622" w14:textId="77777777">
        <w:trPr>
          <w:jc w:val="center"/>
        </w:trPr>
        <w:tc>
          <w:tcPr>
            <w:tcW w:w="1594" w:type="dxa"/>
            <w:vMerge w:val="restart"/>
            <w:vAlign w:val="center"/>
          </w:tcPr>
          <w:p w14:paraId="51A96C08" w14:textId="77777777" w:rsidR="00870A08" w:rsidRDefault="003A5418">
            <w:pPr>
              <w:spacing w:line="240" w:lineRule="auto"/>
              <w:ind w:firstLineChars="0" w:firstLine="0"/>
              <w:jc w:val="center"/>
            </w:pPr>
            <w:r>
              <w:rPr>
                <w:rFonts w:hint="eastAsia"/>
              </w:rPr>
              <w:t>R1(AR1220)</w:t>
            </w:r>
          </w:p>
        </w:tc>
        <w:tc>
          <w:tcPr>
            <w:tcW w:w="1706" w:type="dxa"/>
            <w:vAlign w:val="center"/>
          </w:tcPr>
          <w:p w14:paraId="6BA2460C" w14:textId="77777777" w:rsidR="00870A08" w:rsidRDefault="003A5418">
            <w:pPr>
              <w:spacing w:line="240" w:lineRule="auto"/>
              <w:ind w:firstLineChars="0" w:firstLine="0"/>
              <w:jc w:val="center"/>
            </w:pPr>
            <w:r>
              <w:rPr>
                <w:rFonts w:hint="eastAsia"/>
              </w:rPr>
              <w:t>GE 0/0/0</w:t>
            </w:r>
          </w:p>
        </w:tc>
        <w:tc>
          <w:tcPr>
            <w:tcW w:w="1882" w:type="dxa"/>
            <w:vAlign w:val="center"/>
          </w:tcPr>
          <w:p w14:paraId="4B661DB7" w14:textId="77777777" w:rsidR="00870A08" w:rsidRDefault="003A5418">
            <w:pPr>
              <w:spacing w:line="240" w:lineRule="auto"/>
              <w:ind w:firstLineChars="0" w:firstLine="0"/>
              <w:jc w:val="center"/>
            </w:pPr>
            <w:r>
              <w:rPr>
                <w:rFonts w:hint="eastAsia"/>
              </w:rPr>
              <w:t>192.168.1.2</w:t>
            </w:r>
          </w:p>
        </w:tc>
        <w:tc>
          <w:tcPr>
            <w:tcW w:w="1882" w:type="dxa"/>
            <w:vAlign w:val="center"/>
          </w:tcPr>
          <w:p w14:paraId="278EC9ED" w14:textId="77777777" w:rsidR="00870A08" w:rsidRDefault="003A5418">
            <w:pPr>
              <w:spacing w:line="240" w:lineRule="auto"/>
              <w:ind w:firstLineChars="0" w:firstLine="0"/>
              <w:jc w:val="center"/>
            </w:pPr>
            <w:r>
              <w:rPr>
                <w:rFonts w:hint="eastAsia"/>
              </w:rPr>
              <w:t>255.255.255.0</w:t>
            </w:r>
          </w:p>
        </w:tc>
        <w:tc>
          <w:tcPr>
            <w:tcW w:w="1458" w:type="dxa"/>
            <w:vAlign w:val="center"/>
          </w:tcPr>
          <w:p w14:paraId="2BE557C6" w14:textId="77777777" w:rsidR="00870A08" w:rsidRDefault="003A5418">
            <w:pPr>
              <w:spacing w:line="240" w:lineRule="auto"/>
              <w:ind w:firstLineChars="0" w:firstLine="0"/>
              <w:jc w:val="center"/>
            </w:pPr>
            <w:r>
              <w:rPr>
                <w:rFonts w:hint="eastAsia"/>
              </w:rPr>
              <w:t>N/A</w:t>
            </w:r>
          </w:p>
        </w:tc>
      </w:tr>
      <w:tr w:rsidR="00870A08" w14:paraId="787605C0" w14:textId="77777777">
        <w:trPr>
          <w:jc w:val="center"/>
        </w:trPr>
        <w:tc>
          <w:tcPr>
            <w:tcW w:w="1594" w:type="dxa"/>
            <w:vMerge/>
            <w:vAlign w:val="center"/>
          </w:tcPr>
          <w:p w14:paraId="790EC999" w14:textId="77777777" w:rsidR="00870A08" w:rsidRDefault="00870A08">
            <w:pPr>
              <w:ind w:firstLineChars="0" w:firstLine="0"/>
              <w:jc w:val="center"/>
            </w:pPr>
          </w:p>
        </w:tc>
        <w:tc>
          <w:tcPr>
            <w:tcW w:w="1706" w:type="dxa"/>
            <w:vAlign w:val="center"/>
          </w:tcPr>
          <w:p w14:paraId="4758FC13" w14:textId="77777777" w:rsidR="00870A08" w:rsidRDefault="003A5418">
            <w:pPr>
              <w:spacing w:line="240" w:lineRule="auto"/>
              <w:ind w:firstLineChars="0" w:firstLine="0"/>
              <w:jc w:val="center"/>
            </w:pPr>
            <w:r>
              <w:rPr>
                <w:rFonts w:hint="eastAsia"/>
              </w:rPr>
              <w:t>GE 0/0/1</w:t>
            </w:r>
          </w:p>
        </w:tc>
        <w:tc>
          <w:tcPr>
            <w:tcW w:w="1882" w:type="dxa"/>
            <w:vAlign w:val="center"/>
          </w:tcPr>
          <w:p w14:paraId="3BCB4ABB" w14:textId="77777777" w:rsidR="00870A08" w:rsidRDefault="003A5418">
            <w:pPr>
              <w:spacing w:line="240" w:lineRule="auto"/>
              <w:ind w:firstLineChars="0" w:firstLine="0"/>
              <w:jc w:val="center"/>
            </w:pPr>
            <w:r>
              <w:rPr>
                <w:rFonts w:hint="eastAsia"/>
              </w:rPr>
              <w:t>192.168.2.2</w:t>
            </w:r>
          </w:p>
        </w:tc>
        <w:tc>
          <w:tcPr>
            <w:tcW w:w="1882" w:type="dxa"/>
            <w:vAlign w:val="center"/>
          </w:tcPr>
          <w:p w14:paraId="00FEBC02" w14:textId="77777777" w:rsidR="00870A08" w:rsidRDefault="003A5418">
            <w:pPr>
              <w:spacing w:line="240" w:lineRule="auto"/>
              <w:ind w:firstLineChars="0" w:firstLine="0"/>
              <w:jc w:val="center"/>
            </w:pPr>
            <w:r>
              <w:rPr>
                <w:rFonts w:hint="eastAsia"/>
              </w:rPr>
              <w:t>255.255.255.0</w:t>
            </w:r>
          </w:p>
        </w:tc>
        <w:tc>
          <w:tcPr>
            <w:tcW w:w="1458" w:type="dxa"/>
            <w:vAlign w:val="center"/>
          </w:tcPr>
          <w:p w14:paraId="477F448F" w14:textId="77777777" w:rsidR="00870A08" w:rsidRDefault="003A5418">
            <w:pPr>
              <w:spacing w:line="240" w:lineRule="auto"/>
              <w:ind w:firstLineChars="0" w:firstLine="0"/>
              <w:jc w:val="center"/>
            </w:pPr>
            <w:r>
              <w:rPr>
                <w:rFonts w:hint="eastAsia"/>
              </w:rPr>
              <w:t>N/A</w:t>
            </w:r>
          </w:p>
        </w:tc>
      </w:tr>
      <w:tr w:rsidR="00870A08" w14:paraId="4AC77012" w14:textId="77777777">
        <w:trPr>
          <w:jc w:val="center"/>
        </w:trPr>
        <w:tc>
          <w:tcPr>
            <w:tcW w:w="1594" w:type="dxa"/>
            <w:vMerge w:val="restart"/>
            <w:vAlign w:val="center"/>
          </w:tcPr>
          <w:p w14:paraId="62C7A051" w14:textId="77777777" w:rsidR="00870A08" w:rsidRDefault="003A5418">
            <w:pPr>
              <w:spacing w:line="240" w:lineRule="auto"/>
              <w:ind w:firstLineChars="0" w:firstLine="0"/>
              <w:jc w:val="center"/>
            </w:pPr>
            <w:r>
              <w:rPr>
                <w:rFonts w:hint="eastAsia"/>
              </w:rPr>
              <w:t>R2(AR1220)</w:t>
            </w:r>
          </w:p>
        </w:tc>
        <w:tc>
          <w:tcPr>
            <w:tcW w:w="1706" w:type="dxa"/>
            <w:vAlign w:val="center"/>
          </w:tcPr>
          <w:p w14:paraId="1F5E3026" w14:textId="77777777" w:rsidR="00870A08" w:rsidRDefault="003A5418">
            <w:pPr>
              <w:spacing w:line="240" w:lineRule="auto"/>
              <w:ind w:firstLineChars="0" w:firstLine="0"/>
              <w:jc w:val="center"/>
            </w:pPr>
            <w:r>
              <w:rPr>
                <w:rFonts w:hint="eastAsia"/>
              </w:rPr>
              <w:t>GE 0/0/0</w:t>
            </w:r>
          </w:p>
        </w:tc>
        <w:tc>
          <w:tcPr>
            <w:tcW w:w="1882" w:type="dxa"/>
            <w:vAlign w:val="center"/>
          </w:tcPr>
          <w:p w14:paraId="7B69EAC8" w14:textId="77777777" w:rsidR="00870A08" w:rsidRDefault="003A5418">
            <w:pPr>
              <w:spacing w:line="240" w:lineRule="auto"/>
              <w:ind w:firstLineChars="0" w:firstLine="0"/>
              <w:jc w:val="center"/>
            </w:pPr>
            <w:r>
              <w:rPr>
                <w:rFonts w:hint="eastAsia"/>
              </w:rPr>
              <w:t>192.168.1.1</w:t>
            </w:r>
          </w:p>
        </w:tc>
        <w:tc>
          <w:tcPr>
            <w:tcW w:w="1882" w:type="dxa"/>
            <w:vAlign w:val="center"/>
          </w:tcPr>
          <w:p w14:paraId="2960F7B7" w14:textId="77777777" w:rsidR="00870A08" w:rsidRDefault="003A5418">
            <w:pPr>
              <w:spacing w:line="240" w:lineRule="auto"/>
              <w:ind w:firstLineChars="0" w:firstLine="0"/>
              <w:jc w:val="center"/>
            </w:pPr>
            <w:r>
              <w:rPr>
                <w:rFonts w:hint="eastAsia"/>
              </w:rPr>
              <w:t>255.255.255.0</w:t>
            </w:r>
          </w:p>
        </w:tc>
        <w:tc>
          <w:tcPr>
            <w:tcW w:w="1458" w:type="dxa"/>
            <w:vAlign w:val="center"/>
          </w:tcPr>
          <w:p w14:paraId="080BE11B" w14:textId="77777777" w:rsidR="00870A08" w:rsidRDefault="003A5418">
            <w:pPr>
              <w:spacing w:line="240" w:lineRule="auto"/>
              <w:ind w:firstLineChars="0" w:firstLine="0"/>
              <w:jc w:val="center"/>
            </w:pPr>
            <w:r>
              <w:rPr>
                <w:rFonts w:hint="eastAsia"/>
              </w:rPr>
              <w:t>N/A</w:t>
            </w:r>
          </w:p>
        </w:tc>
      </w:tr>
      <w:tr w:rsidR="00870A08" w14:paraId="6E002232" w14:textId="77777777">
        <w:trPr>
          <w:jc w:val="center"/>
        </w:trPr>
        <w:tc>
          <w:tcPr>
            <w:tcW w:w="1594" w:type="dxa"/>
            <w:vMerge/>
            <w:vAlign w:val="center"/>
          </w:tcPr>
          <w:p w14:paraId="60234345" w14:textId="77777777" w:rsidR="00870A08" w:rsidRDefault="00870A08">
            <w:pPr>
              <w:ind w:firstLineChars="0" w:firstLine="0"/>
              <w:jc w:val="center"/>
            </w:pPr>
          </w:p>
        </w:tc>
        <w:tc>
          <w:tcPr>
            <w:tcW w:w="1706" w:type="dxa"/>
            <w:vAlign w:val="center"/>
          </w:tcPr>
          <w:p w14:paraId="43D89B03" w14:textId="77777777" w:rsidR="00870A08" w:rsidRDefault="003A5418">
            <w:pPr>
              <w:spacing w:line="240" w:lineRule="auto"/>
              <w:ind w:firstLineChars="0" w:firstLine="0"/>
              <w:jc w:val="center"/>
            </w:pPr>
            <w:r>
              <w:rPr>
                <w:rFonts w:hint="eastAsia"/>
              </w:rPr>
              <w:t>Ethernet 1/0/1</w:t>
            </w:r>
          </w:p>
        </w:tc>
        <w:tc>
          <w:tcPr>
            <w:tcW w:w="1882" w:type="dxa"/>
            <w:vAlign w:val="center"/>
          </w:tcPr>
          <w:p w14:paraId="67BF9FF9" w14:textId="77777777" w:rsidR="00870A08" w:rsidRDefault="003A5418">
            <w:pPr>
              <w:spacing w:line="240" w:lineRule="auto"/>
              <w:ind w:firstLineChars="0" w:firstLine="0"/>
              <w:jc w:val="center"/>
            </w:pPr>
            <w:r>
              <w:rPr>
                <w:rFonts w:hint="eastAsia"/>
              </w:rPr>
              <w:t>172.16.1.254</w:t>
            </w:r>
          </w:p>
        </w:tc>
        <w:tc>
          <w:tcPr>
            <w:tcW w:w="1882" w:type="dxa"/>
            <w:vAlign w:val="center"/>
          </w:tcPr>
          <w:p w14:paraId="3D690426" w14:textId="77777777" w:rsidR="00870A08" w:rsidRDefault="003A5418">
            <w:pPr>
              <w:spacing w:line="240" w:lineRule="auto"/>
              <w:ind w:firstLineChars="0" w:firstLine="0"/>
              <w:jc w:val="center"/>
            </w:pPr>
            <w:r>
              <w:rPr>
                <w:rFonts w:hint="eastAsia"/>
              </w:rPr>
              <w:t>255.255.255.0</w:t>
            </w:r>
          </w:p>
        </w:tc>
        <w:tc>
          <w:tcPr>
            <w:tcW w:w="1458" w:type="dxa"/>
            <w:vAlign w:val="center"/>
          </w:tcPr>
          <w:p w14:paraId="00D106D7" w14:textId="77777777" w:rsidR="00870A08" w:rsidRDefault="003A5418">
            <w:pPr>
              <w:spacing w:line="240" w:lineRule="auto"/>
              <w:ind w:firstLineChars="0" w:firstLine="0"/>
              <w:jc w:val="center"/>
            </w:pPr>
            <w:r>
              <w:rPr>
                <w:rFonts w:hint="eastAsia"/>
              </w:rPr>
              <w:t>N/A</w:t>
            </w:r>
          </w:p>
        </w:tc>
      </w:tr>
      <w:tr w:rsidR="00870A08" w14:paraId="52BC4FC1" w14:textId="77777777">
        <w:trPr>
          <w:jc w:val="center"/>
        </w:trPr>
        <w:tc>
          <w:tcPr>
            <w:tcW w:w="1594" w:type="dxa"/>
            <w:vMerge w:val="restart"/>
            <w:vAlign w:val="center"/>
          </w:tcPr>
          <w:p w14:paraId="162CCBEF" w14:textId="77777777" w:rsidR="00870A08" w:rsidRDefault="003A5418">
            <w:pPr>
              <w:spacing w:line="240" w:lineRule="auto"/>
              <w:ind w:firstLineChars="0" w:firstLine="0"/>
              <w:jc w:val="center"/>
            </w:pPr>
            <w:r>
              <w:rPr>
                <w:rFonts w:hint="eastAsia"/>
              </w:rPr>
              <w:t>R3(AR1220)</w:t>
            </w:r>
          </w:p>
        </w:tc>
        <w:tc>
          <w:tcPr>
            <w:tcW w:w="1706" w:type="dxa"/>
            <w:vAlign w:val="center"/>
          </w:tcPr>
          <w:p w14:paraId="4F9840E7" w14:textId="77777777" w:rsidR="00870A08" w:rsidRDefault="003A5418">
            <w:pPr>
              <w:spacing w:line="240" w:lineRule="auto"/>
              <w:ind w:firstLineChars="0" w:firstLine="0"/>
              <w:jc w:val="center"/>
            </w:pPr>
            <w:r>
              <w:rPr>
                <w:rFonts w:hint="eastAsia"/>
              </w:rPr>
              <w:t>GE 0/0/1</w:t>
            </w:r>
          </w:p>
        </w:tc>
        <w:tc>
          <w:tcPr>
            <w:tcW w:w="1882" w:type="dxa"/>
            <w:vAlign w:val="center"/>
          </w:tcPr>
          <w:p w14:paraId="1EFEB6C9" w14:textId="77777777" w:rsidR="00870A08" w:rsidRDefault="003A5418">
            <w:pPr>
              <w:spacing w:line="240" w:lineRule="auto"/>
              <w:ind w:firstLineChars="0" w:firstLine="0"/>
              <w:jc w:val="center"/>
            </w:pPr>
            <w:r>
              <w:rPr>
                <w:rFonts w:hint="eastAsia"/>
              </w:rPr>
              <w:t>192.168.2.1</w:t>
            </w:r>
          </w:p>
        </w:tc>
        <w:tc>
          <w:tcPr>
            <w:tcW w:w="1882" w:type="dxa"/>
            <w:vAlign w:val="center"/>
          </w:tcPr>
          <w:p w14:paraId="2CB700D5" w14:textId="77777777" w:rsidR="00870A08" w:rsidRDefault="003A5418">
            <w:pPr>
              <w:spacing w:line="240" w:lineRule="auto"/>
              <w:ind w:firstLineChars="0" w:firstLine="0"/>
              <w:jc w:val="center"/>
            </w:pPr>
            <w:r>
              <w:rPr>
                <w:rFonts w:hint="eastAsia"/>
              </w:rPr>
              <w:t>255.255.255.0</w:t>
            </w:r>
          </w:p>
        </w:tc>
        <w:tc>
          <w:tcPr>
            <w:tcW w:w="1458" w:type="dxa"/>
            <w:vAlign w:val="center"/>
          </w:tcPr>
          <w:p w14:paraId="03A7AD9F" w14:textId="77777777" w:rsidR="00870A08" w:rsidRDefault="003A5418">
            <w:pPr>
              <w:spacing w:line="240" w:lineRule="auto"/>
              <w:ind w:firstLineChars="0" w:firstLine="0"/>
              <w:jc w:val="center"/>
            </w:pPr>
            <w:r>
              <w:rPr>
                <w:rFonts w:hint="eastAsia"/>
              </w:rPr>
              <w:t>N/A</w:t>
            </w:r>
          </w:p>
        </w:tc>
      </w:tr>
      <w:tr w:rsidR="00870A08" w14:paraId="2448BC18" w14:textId="77777777">
        <w:trPr>
          <w:jc w:val="center"/>
        </w:trPr>
        <w:tc>
          <w:tcPr>
            <w:tcW w:w="1594" w:type="dxa"/>
            <w:vMerge/>
            <w:vAlign w:val="center"/>
          </w:tcPr>
          <w:p w14:paraId="1D4C7249" w14:textId="77777777" w:rsidR="00870A08" w:rsidRDefault="00870A08">
            <w:pPr>
              <w:ind w:firstLineChars="0" w:firstLine="0"/>
              <w:jc w:val="center"/>
            </w:pPr>
          </w:p>
        </w:tc>
        <w:tc>
          <w:tcPr>
            <w:tcW w:w="1706" w:type="dxa"/>
            <w:vAlign w:val="center"/>
          </w:tcPr>
          <w:p w14:paraId="18C925D3" w14:textId="77777777" w:rsidR="00870A08" w:rsidRDefault="003A5418">
            <w:pPr>
              <w:spacing w:line="240" w:lineRule="auto"/>
              <w:ind w:firstLineChars="0" w:firstLine="0"/>
              <w:jc w:val="center"/>
            </w:pPr>
            <w:r>
              <w:rPr>
                <w:rFonts w:hint="eastAsia"/>
              </w:rPr>
              <w:t>Ethernet 1/0/1</w:t>
            </w:r>
          </w:p>
        </w:tc>
        <w:tc>
          <w:tcPr>
            <w:tcW w:w="1882" w:type="dxa"/>
            <w:vAlign w:val="center"/>
          </w:tcPr>
          <w:p w14:paraId="77BCD82E" w14:textId="77777777" w:rsidR="00870A08" w:rsidRDefault="003A5418">
            <w:pPr>
              <w:spacing w:line="240" w:lineRule="auto"/>
              <w:ind w:firstLineChars="0" w:firstLine="0"/>
              <w:jc w:val="center"/>
            </w:pPr>
            <w:r>
              <w:rPr>
                <w:rFonts w:hint="eastAsia"/>
              </w:rPr>
              <w:t>172.16.2.254</w:t>
            </w:r>
          </w:p>
        </w:tc>
        <w:tc>
          <w:tcPr>
            <w:tcW w:w="1882" w:type="dxa"/>
            <w:vAlign w:val="center"/>
          </w:tcPr>
          <w:p w14:paraId="22BE5652" w14:textId="77777777" w:rsidR="00870A08" w:rsidRDefault="003A5418">
            <w:pPr>
              <w:spacing w:line="240" w:lineRule="auto"/>
              <w:ind w:firstLineChars="0" w:firstLine="0"/>
              <w:jc w:val="center"/>
            </w:pPr>
            <w:r>
              <w:rPr>
                <w:rFonts w:hint="eastAsia"/>
              </w:rPr>
              <w:t>255.255.255.0</w:t>
            </w:r>
          </w:p>
        </w:tc>
        <w:tc>
          <w:tcPr>
            <w:tcW w:w="1458" w:type="dxa"/>
            <w:vAlign w:val="center"/>
          </w:tcPr>
          <w:p w14:paraId="7B025A22" w14:textId="77777777" w:rsidR="00870A08" w:rsidRDefault="003A5418">
            <w:pPr>
              <w:spacing w:line="240" w:lineRule="auto"/>
              <w:ind w:firstLineChars="0" w:firstLine="0"/>
              <w:jc w:val="center"/>
            </w:pPr>
            <w:r>
              <w:rPr>
                <w:rFonts w:hint="eastAsia"/>
              </w:rPr>
              <w:t>N/A</w:t>
            </w:r>
          </w:p>
        </w:tc>
      </w:tr>
      <w:tr w:rsidR="00870A08" w14:paraId="056FD832" w14:textId="77777777">
        <w:trPr>
          <w:jc w:val="center"/>
        </w:trPr>
        <w:tc>
          <w:tcPr>
            <w:tcW w:w="1594" w:type="dxa"/>
            <w:vAlign w:val="center"/>
          </w:tcPr>
          <w:p w14:paraId="1564B45F" w14:textId="77777777" w:rsidR="00870A08" w:rsidRDefault="003A5418">
            <w:pPr>
              <w:spacing w:line="240" w:lineRule="auto"/>
              <w:ind w:firstLineChars="0" w:firstLine="0"/>
              <w:jc w:val="center"/>
            </w:pPr>
            <w:r>
              <w:rPr>
                <w:rFonts w:hint="eastAsia"/>
              </w:rPr>
              <w:t>PC-1</w:t>
            </w:r>
          </w:p>
        </w:tc>
        <w:tc>
          <w:tcPr>
            <w:tcW w:w="1706" w:type="dxa"/>
            <w:vAlign w:val="center"/>
          </w:tcPr>
          <w:p w14:paraId="53685735" w14:textId="77777777" w:rsidR="00870A08" w:rsidRDefault="003A5418">
            <w:pPr>
              <w:spacing w:line="240" w:lineRule="auto"/>
              <w:ind w:firstLineChars="0" w:firstLine="0"/>
              <w:jc w:val="center"/>
            </w:pPr>
            <w:r>
              <w:rPr>
                <w:rFonts w:hint="eastAsia"/>
              </w:rPr>
              <w:t>Ethernet 0/0/1</w:t>
            </w:r>
          </w:p>
        </w:tc>
        <w:tc>
          <w:tcPr>
            <w:tcW w:w="1882" w:type="dxa"/>
            <w:vAlign w:val="center"/>
          </w:tcPr>
          <w:p w14:paraId="64E67D05" w14:textId="77777777" w:rsidR="00870A08" w:rsidRDefault="003A5418">
            <w:pPr>
              <w:spacing w:line="240" w:lineRule="auto"/>
              <w:ind w:firstLineChars="0" w:firstLine="0"/>
              <w:jc w:val="center"/>
            </w:pPr>
            <w:r>
              <w:rPr>
                <w:rFonts w:hint="eastAsia"/>
              </w:rPr>
              <w:t>172.16.1.1</w:t>
            </w:r>
          </w:p>
        </w:tc>
        <w:tc>
          <w:tcPr>
            <w:tcW w:w="1882" w:type="dxa"/>
            <w:vAlign w:val="center"/>
          </w:tcPr>
          <w:p w14:paraId="795710D0" w14:textId="77777777" w:rsidR="00870A08" w:rsidRDefault="003A5418">
            <w:pPr>
              <w:spacing w:line="240" w:lineRule="auto"/>
              <w:ind w:firstLineChars="0" w:firstLine="0"/>
              <w:jc w:val="center"/>
            </w:pPr>
            <w:r>
              <w:rPr>
                <w:rFonts w:hint="eastAsia"/>
              </w:rPr>
              <w:t>255.255.255.0</w:t>
            </w:r>
          </w:p>
        </w:tc>
        <w:tc>
          <w:tcPr>
            <w:tcW w:w="1458" w:type="dxa"/>
            <w:vAlign w:val="center"/>
          </w:tcPr>
          <w:p w14:paraId="1C2D0043" w14:textId="77777777" w:rsidR="00870A08" w:rsidRDefault="003A5418">
            <w:pPr>
              <w:spacing w:line="240" w:lineRule="auto"/>
              <w:ind w:firstLineChars="0" w:firstLine="0"/>
            </w:pPr>
            <w:r>
              <w:rPr>
                <w:rFonts w:hint="eastAsia"/>
              </w:rPr>
              <w:t>172.16.1.254</w:t>
            </w:r>
          </w:p>
        </w:tc>
      </w:tr>
      <w:tr w:rsidR="00870A08" w14:paraId="64139806" w14:textId="77777777">
        <w:trPr>
          <w:jc w:val="center"/>
        </w:trPr>
        <w:tc>
          <w:tcPr>
            <w:tcW w:w="1594" w:type="dxa"/>
            <w:vAlign w:val="center"/>
          </w:tcPr>
          <w:p w14:paraId="2EC59F14" w14:textId="77777777" w:rsidR="00870A08" w:rsidRDefault="003A5418">
            <w:pPr>
              <w:spacing w:line="240" w:lineRule="auto"/>
              <w:ind w:firstLineChars="0" w:firstLine="0"/>
              <w:jc w:val="center"/>
            </w:pPr>
            <w:r>
              <w:rPr>
                <w:rFonts w:hint="eastAsia"/>
              </w:rPr>
              <w:t>PC-2</w:t>
            </w:r>
          </w:p>
        </w:tc>
        <w:tc>
          <w:tcPr>
            <w:tcW w:w="1706" w:type="dxa"/>
            <w:vAlign w:val="center"/>
          </w:tcPr>
          <w:p w14:paraId="6E747C7B" w14:textId="77777777" w:rsidR="00870A08" w:rsidRDefault="003A5418">
            <w:pPr>
              <w:spacing w:line="240" w:lineRule="auto"/>
              <w:ind w:firstLineChars="0" w:firstLine="0"/>
              <w:jc w:val="center"/>
            </w:pPr>
            <w:r>
              <w:rPr>
                <w:rFonts w:hint="eastAsia"/>
              </w:rPr>
              <w:t>Ethernet 0/0/1</w:t>
            </w:r>
          </w:p>
        </w:tc>
        <w:tc>
          <w:tcPr>
            <w:tcW w:w="1882" w:type="dxa"/>
            <w:vAlign w:val="center"/>
          </w:tcPr>
          <w:p w14:paraId="05D8800F" w14:textId="77777777" w:rsidR="00870A08" w:rsidRDefault="003A5418">
            <w:pPr>
              <w:spacing w:line="240" w:lineRule="auto"/>
              <w:ind w:firstLineChars="0" w:firstLine="0"/>
              <w:jc w:val="center"/>
            </w:pPr>
            <w:r>
              <w:rPr>
                <w:rFonts w:hint="eastAsia"/>
              </w:rPr>
              <w:t>172.16.2.1</w:t>
            </w:r>
          </w:p>
        </w:tc>
        <w:tc>
          <w:tcPr>
            <w:tcW w:w="1882" w:type="dxa"/>
            <w:vAlign w:val="center"/>
          </w:tcPr>
          <w:p w14:paraId="5DB57F36" w14:textId="77777777" w:rsidR="00870A08" w:rsidRDefault="003A5418">
            <w:pPr>
              <w:spacing w:line="240" w:lineRule="auto"/>
              <w:ind w:firstLineChars="0" w:firstLine="0"/>
              <w:jc w:val="center"/>
            </w:pPr>
            <w:r>
              <w:rPr>
                <w:rFonts w:hint="eastAsia"/>
              </w:rPr>
              <w:t>255.255.255.0</w:t>
            </w:r>
          </w:p>
        </w:tc>
        <w:tc>
          <w:tcPr>
            <w:tcW w:w="1458" w:type="dxa"/>
            <w:vAlign w:val="center"/>
          </w:tcPr>
          <w:p w14:paraId="16DE2A90" w14:textId="77777777" w:rsidR="00870A08" w:rsidRDefault="003A5418">
            <w:pPr>
              <w:spacing w:line="240" w:lineRule="auto"/>
              <w:ind w:firstLineChars="0" w:firstLine="0"/>
            </w:pPr>
            <w:r>
              <w:rPr>
                <w:rFonts w:hint="eastAsia"/>
              </w:rPr>
              <w:t>172.16.2.254</w:t>
            </w:r>
          </w:p>
        </w:tc>
      </w:tr>
    </w:tbl>
    <w:p w14:paraId="5EBC037B" w14:textId="77777777" w:rsidR="00870A08" w:rsidRDefault="003A5418">
      <w:pPr>
        <w:pStyle w:val="10"/>
      </w:pPr>
      <w:r>
        <w:rPr>
          <w:rFonts w:hint="eastAsia"/>
        </w:rPr>
        <w:t>实验步骤</w:t>
      </w:r>
    </w:p>
    <w:p w14:paraId="6DDE75B3" w14:textId="77777777" w:rsidR="00870A08" w:rsidRDefault="003A5418">
      <w:pPr>
        <w:pStyle w:val="2"/>
        <w:numPr>
          <w:ilvl w:val="0"/>
          <w:numId w:val="37"/>
        </w:numPr>
        <w:ind w:left="426" w:hanging="426"/>
      </w:pPr>
      <w:r>
        <w:rPr>
          <w:rFonts w:hint="eastAsia"/>
        </w:rPr>
        <w:t>导入设备预配置</w:t>
      </w:r>
    </w:p>
    <w:p w14:paraId="0A564313" w14:textId="77777777" w:rsidR="00870A08" w:rsidRDefault="003A5418">
      <w:pPr>
        <w:ind w:firstLine="420"/>
      </w:pPr>
      <w:r>
        <w:rPr>
          <w:rFonts w:hint="eastAsia"/>
        </w:rPr>
        <w:t>本实验中设置了如下故障点：</w:t>
      </w:r>
    </w:p>
    <w:p w14:paraId="2A57EADF" w14:textId="77777777" w:rsidR="00870A08" w:rsidRDefault="003A5418">
      <w:pPr>
        <w:ind w:firstLine="420"/>
      </w:pPr>
      <w:r>
        <w:rPr>
          <w:rFonts w:hint="eastAsia"/>
        </w:rPr>
        <w:lastRenderedPageBreak/>
        <w:t>R3</w:t>
      </w:r>
      <w:r>
        <w:rPr>
          <w:rFonts w:hint="eastAsia"/>
        </w:rPr>
        <w:t>缺少</w:t>
      </w:r>
      <w:r>
        <w:rPr>
          <w:rFonts w:hint="eastAsia"/>
          <w:b/>
        </w:rPr>
        <w:t>network</w:t>
      </w:r>
      <w:r>
        <w:rPr>
          <w:rFonts w:hint="eastAsia"/>
        </w:rPr>
        <w:t xml:space="preserve"> 192.168.2.0</w:t>
      </w:r>
      <w:r>
        <w:rPr>
          <w:rFonts w:hint="eastAsia"/>
        </w:rPr>
        <w:t>命令；</w:t>
      </w:r>
    </w:p>
    <w:p w14:paraId="09DA44FB" w14:textId="77777777" w:rsidR="00870A08" w:rsidRDefault="003A5418">
      <w:pPr>
        <w:ind w:firstLine="420"/>
      </w:pPr>
      <w:r>
        <w:rPr>
          <w:rFonts w:hint="eastAsia"/>
        </w:rPr>
        <w:t>在</w:t>
      </w:r>
      <w:r>
        <w:rPr>
          <w:rFonts w:hint="eastAsia"/>
        </w:rPr>
        <w:t>R3</w:t>
      </w:r>
      <w:r>
        <w:rPr>
          <w:rFonts w:hint="eastAsia"/>
        </w:rPr>
        <w:t>的</w:t>
      </w:r>
      <w:r>
        <w:rPr>
          <w:rFonts w:hint="eastAsia"/>
        </w:rPr>
        <w:t>GE 0/0/1</w:t>
      </w:r>
      <w:r>
        <w:rPr>
          <w:rFonts w:hint="eastAsia"/>
        </w:rPr>
        <w:t>接口下配置</w:t>
      </w:r>
      <w:r w:rsidR="00000000">
        <w:fldChar w:fldCharType="begin"/>
      </w:r>
      <w:r w:rsidR="00000000">
        <w:instrText>HYPERLINK "http://localhost:7890/pages/30002176/02/30002176/02/resources/ar/rip_input.html"</w:instrText>
      </w:r>
      <w:r w:rsidR="00000000">
        <w:fldChar w:fldCharType="separate"/>
      </w:r>
      <w:r>
        <w:rPr>
          <w:rFonts w:hint="eastAsia"/>
          <w:b/>
        </w:rPr>
        <w:t>undo rip input</w:t>
      </w:r>
      <w:r w:rsidR="00000000">
        <w:rPr>
          <w:b/>
        </w:rPr>
        <w:fldChar w:fldCharType="end"/>
      </w:r>
      <w:r>
        <w:rPr>
          <w:rFonts w:hint="eastAsia"/>
          <w:sz w:val="20"/>
          <w:szCs w:val="20"/>
        </w:rPr>
        <w:t>命令；</w:t>
      </w:r>
    </w:p>
    <w:p w14:paraId="15950E1A" w14:textId="77777777" w:rsidR="00870A08" w:rsidRDefault="003A5418">
      <w:pPr>
        <w:ind w:firstLine="420"/>
      </w:pPr>
      <w:r>
        <w:rPr>
          <w:rFonts w:hint="eastAsia"/>
        </w:rPr>
        <w:t>关闭</w:t>
      </w:r>
      <w:r>
        <w:rPr>
          <w:rFonts w:hint="eastAsia"/>
        </w:rPr>
        <w:t xml:space="preserve"> R1</w:t>
      </w:r>
      <w:r>
        <w:rPr>
          <w:rFonts w:hint="eastAsia"/>
        </w:rPr>
        <w:t>上的</w:t>
      </w:r>
      <w:r>
        <w:rPr>
          <w:rFonts w:hint="eastAsia"/>
        </w:rPr>
        <w:t>GE 0/0/1</w:t>
      </w:r>
      <w:r>
        <w:rPr>
          <w:rFonts w:hint="eastAsia"/>
        </w:rPr>
        <w:t>接口；</w:t>
      </w:r>
    </w:p>
    <w:p w14:paraId="124AC8C6" w14:textId="77777777" w:rsidR="00870A08" w:rsidRDefault="003A5418">
      <w:pPr>
        <w:ind w:firstLine="420"/>
      </w:pPr>
      <w:r>
        <w:rPr>
          <w:rFonts w:hint="eastAsia"/>
        </w:rPr>
        <w:t>在</w:t>
      </w:r>
      <w:r>
        <w:rPr>
          <w:rFonts w:hint="eastAsia"/>
        </w:rPr>
        <w:t>R1</w:t>
      </w:r>
      <w:r>
        <w:rPr>
          <w:rFonts w:hint="eastAsia"/>
        </w:rPr>
        <w:t>的</w:t>
      </w:r>
      <w:r>
        <w:rPr>
          <w:rFonts w:hint="eastAsia"/>
        </w:rPr>
        <w:t>GE 0/0/0</w:t>
      </w:r>
      <w:r>
        <w:rPr>
          <w:rFonts w:hint="eastAsia"/>
        </w:rPr>
        <w:t>接口下配置</w:t>
      </w:r>
      <w:r>
        <w:rPr>
          <w:b/>
        </w:rPr>
        <w:t>rip metric</w:t>
      </w:r>
      <w:r>
        <w:rPr>
          <w:rFonts w:hint="eastAsia"/>
          <w:b/>
        </w:rPr>
        <w:t>in</w:t>
      </w:r>
      <w:r>
        <w:rPr>
          <w:b/>
        </w:rPr>
        <w:t>15</w:t>
      </w:r>
      <w:r>
        <w:rPr>
          <w:rFonts w:hint="eastAsia"/>
        </w:rPr>
        <w:t>命令；</w:t>
      </w:r>
    </w:p>
    <w:p w14:paraId="5A0518CA" w14:textId="77777777" w:rsidR="00870A08" w:rsidRDefault="003A5418">
      <w:pPr>
        <w:ind w:firstLine="420"/>
      </w:pPr>
      <w:r>
        <w:rPr>
          <w:rFonts w:hint="eastAsia"/>
        </w:rPr>
        <w:t>在</w:t>
      </w:r>
      <w:r>
        <w:rPr>
          <w:rFonts w:hint="eastAsia"/>
        </w:rPr>
        <w:t>R2</w:t>
      </w:r>
      <w:r>
        <w:rPr>
          <w:rFonts w:hint="eastAsia"/>
        </w:rPr>
        <w:t>上的</w:t>
      </w:r>
      <w:r>
        <w:rPr>
          <w:rFonts w:hint="eastAsia"/>
        </w:rPr>
        <w:t>GE 0/0/0</w:t>
      </w:r>
      <w:r>
        <w:rPr>
          <w:rFonts w:hint="eastAsia"/>
        </w:rPr>
        <w:t>接口下配置</w:t>
      </w:r>
      <w:r>
        <w:rPr>
          <w:rFonts w:hint="eastAsia"/>
        </w:rPr>
        <w:t>RIP</w:t>
      </w:r>
      <w:r>
        <w:rPr>
          <w:rFonts w:hint="eastAsia"/>
        </w:rPr>
        <w:t>认证，方式为明文认证，密码</w:t>
      </w:r>
      <w:proofErr w:type="spellStart"/>
      <w:r>
        <w:rPr>
          <w:rFonts w:hint="eastAsia"/>
        </w:rPr>
        <w:t>huawei</w:t>
      </w:r>
      <w:proofErr w:type="spellEnd"/>
      <w:r>
        <w:rPr>
          <w:rFonts w:hint="eastAsia"/>
          <w:sz w:val="20"/>
          <w:szCs w:val="20"/>
        </w:rPr>
        <w:t>。</w:t>
      </w:r>
    </w:p>
    <w:p w14:paraId="1094D474" w14:textId="77777777" w:rsidR="00870A08" w:rsidRDefault="003A5418">
      <w:pPr>
        <w:ind w:firstLine="420"/>
        <w:rPr>
          <w:rFonts w:ascii="微软雅黑" w:hAnsi="微软雅黑"/>
          <w:sz w:val="18"/>
          <w:szCs w:val="18"/>
        </w:rPr>
      </w:pPr>
      <w:r>
        <w:rPr>
          <w:rFonts w:hint="eastAsia"/>
        </w:rPr>
        <w:t>下面即为三台路由器</w:t>
      </w:r>
      <w:r>
        <w:rPr>
          <w:rFonts w:hint="eastAsia"/>
        </w:rPr>
        <w:t>R1</w:t>
      </w:r>
      <w:r>
        <w:rPr>
          <w:rFonts w:hint="eastAsia"/>
        </w:rPr>
        <w:t>，</w:t>
      </w:r>
      <w:r>
        <w:rPr>
          <w:rFonts w:hint="eastAsia"/>
        </w:rPr>
        <w:t>R2</w:t>
      </w:r>
      <w:r>
        <w:rPr>
          <w:rFonts w:hint="eastAsia"/>
        </w:rPr>
        <w:t>，</w:t>
      </w:r>
      <w:r>
        <w:rPr>
          <w:rFonts w:hint="eastAsia"/>
        </w:rPr>
        <w:t>R3</w:t>
      </w:r>
      <w:r>
        <w:rPr>
          <w:rFonts w:hint="eastAsia"/>
        </w:rPr>
        <w:t>的初始配置，直接使用即可。</w:t>
      </w:r>
    </w:p>
    <w:p w14:paraId="38A71C2A" w14:textId="77777777" w:rsidR="00870A08" w:rsidRDefault="003A5418">
      <w:pPr>
        <w:pStyle w:val="aff6"/>
      </w:pPr>
      <w:r>
        <w:t>system-view</w:t>
      </w:r>
    </w:p>
    <w:p w14:paraId="7DF04FAB" w14:textId="77777777" w:rsidR="00870A08" w:rsidRDefault="003A5418">
      <w:pPr>
        <w:pStyle w:val="aff6"/>
      </w:pPr>
      <w:proofErr w:type="spellStart"/>
      <w:r>
        <w:t>sysname</w:t>
      </w:r>
      <w:proofErr w:type="spellEnd"/>
      <w:r>
        <w:t xml:space="preserve"> R1</w:t>
      </w:r>
    </w:p>
    <w:p w14:paraId="072D6037" w14:textId="77777777" w:rsidR="00870A08" w:rsidRDefault="003A5418">
      <w:pPr>
        <w:pStyle w:val="aff6"/>
      </w:pPr>
      <w:r>
        <w:t>interface GigabitEthernet0/0/0</w:t>
      </w:r>
    </w:p>
    <w:p w14:paraId="72D0D2A7" w14:textId="77777777" w:rsidR="00870A08" w:rsidRDefault="003A5418">
      <w:pPr>
        <w:pStyle w:val="aff6"/>
      </w:pPr>
      <w:proofErr w:type="spellStart"/>
      <w:r>
        <w:t>ip</w:t>
      </w:r>
      <w:proofErr w:type="spellEnd"/>
      <w:r>
        <w:t xml:space="preserve"> address 192.168.1.2 255.255.255.0 </w:t>
      </w:r>
    </w:p>
    <w:p w14:paraId="502E451B" w14:textId="77777777" w:rsidR="00870A08" w:rsidRDefault="003A5418">
      <w:pPr>
        <w:pStyle w:val="aff6"/>
      </w:pPr>
      <w:r>
        <w:t xml:space="preserve">rip </w:t>
      </w:r>
      <w:proofErr w:type="spellStart"/>
      <w:r>
        <w:t>metricin</w:t>
      </w:r>
      <w:proofErr w:type="spellEnd"/>
      <w:r>
        <w:t xml:space="preserve"> 15</w:t>
      </w:r>
    </w:p>
    <w:p w14:paraId="1A1E0124" w14:textId="77777777" w:rsidR="00870A08" w:rsidRDefault="003A5418">
      <w:pPr>
        <w:pStyle w:val="aff6"/>
      </w:pPr>
      <w:r>
        <w:t>interface GigabitEthernet0/0/1</w:t>
      </w:r>
    </w:p>
    <w:p w14:paraId="0C1E7DE0" w14:textId="77777777" w:rsidR="00870A08" w:rsidRDefault="003A5418">
      <w:pPr>
        <w:pStyle w:val="aff6"/>
      </w:pPr>
      <w:proofErr w:type="spellStart"/>
      <w:r>
        <w:t>ip</w:t>
      </w:r>
      <w:proofErr w:type="spellEnd"/>
      <w:r>
        <w:t xml:space="preserve"> address 192.168.2.2 255.255.255.0 </w:t>
      </w:r>
    </w:p>
    <w:p w14:paraId="08CFABE8" w14:textId="77777777" w:rsidR="00870A08" w:rsidRDefault="003A5418">
      <w:pPr>
        <w:pStyle w:val="aff6"/>
      </w:pPr>
      <w:r>
        <w:t>shutdown</w:t>
      </w:r>
    </w:p>
    <w:p w14:paraId="2202993B" w14:textId="77777777" w:rsidR="00870A08" w:rsidRDefault="003A5418">
      <w:pPr>
        <w:pStyle w:val="aff6"/>
      </w:pPr>
      <w:r>
        <w:t>rip 1</w:t>
      </w:r>
    </w:p>
    <w:p w14:paraId="58BD3DE1" w14:textId="77777777" w:rsidR="00870A08" w:rsidRDefault="003A5418">
      <w:pPr>
        <w:pStyle w:val="aff6"/>
      </w:pPr>
      <w:r>
        <w:t>version 2</w:t>
      </w:r>
    </w:p>
    <w:p w14:paraId="6EFBCB95" w14:textId="77777777" w:rsidR="00870A08" w:rsidRDefault="003A5418">
      <w:pPr>
        <w:pStyle w:val="aff6"/>
      </w:pPr>
      <w:r>
        <w:t>network 192.168.1.0</w:t>
      </w:r>
    </w:p>
    <w:p w14:paraId="4CBE1414" w14:textId="77777777" w:rsidR="00870A08" w:rsidRDefault="003A5418">
      <w:pPr>
        <w:pStyle w:val="aff6"/>
      </w:pPr>
      <w:r>
        <w:t>network 192.168.2.0</w:t>
      </w:r>
    </w:p>
    <w:p w14:paraId="33153455" w14:textId="77777777" w:rsidR="00870A08" w:rsidRDefault="00870A08">
      <w:pPr>
        <w:ind w:firstLineChars="0" w:firstLine="0"/>
        <w:jc w:val="left"/>
        <w:rPr>
          <w:rFonts w:ascii="微软雅黑" w:hAnsi="微软雅黑"/>
          <w:sz w:val="18"/>
          <w:szCs w:val="18"/>
        </w:rPr>
      </w:pPr>
    </w:p>
    <w:p w14:paraId="4F857E64" w14:textId="77777777" w:rsidR="00870A08" w:rsidRDefault="003A5418">
      <w:pPr>
        <w:pStyle w:val="aff6"/>
      </w:pPr>
      <w:r>
        <w:t xml:space="preserve">system-view </w:t>
      </w:r>
    </w:p>
    <w:p w14:paraId="4F4E902E" w14:textId="77777777" w:rsidR="00870A08" w:rsidRDefault="003A5418">
      <w:pPr>
        <w:pStyle w:val="aff6"/>
      </w:pPr>
      <w:proofErr w:type="spellStart"/>
      <w:r>
        <w:t>sysname</w:t>
      </w:r>
      <w:proofErr w:type="spellEnd"/>
      <w:r>
        <w:t xml:space="preserve"> R2</w:t>
      </w:r>
    </w:p>
    <w:p w14:paraId="13FE03FD" w14:textId="77777777" w:rsidR="00870A08" w:rsidRDefault="003A5418">
      <w:pPr>
        <w:pStyle w:val="aff6"/>
      </w:pPr>
      <w:r>
        <w:t>interface Ethernet</w:t>
      </w:r>
      <w:r>
        <w:rPr>
          <w:rFonts w:hint="eastAsia"/>
        </w:rPr>
        <w:t>1</w:t>
      </w:r>
      <w:r>
        <w:t>/0/</w:t>
      </w:r>
      <w:r>
        <w:rPr>
          <w:rFonts w:hint="eastAsia"/>
        </w:rPr>
        <w:t>1</w:t>
      </w:r>
    </w:p>
    <w:p w14:paraId="12EBBB22" w14:textId="77777777" w:rsidR="00870A08" w:rsidRDefault="003A5418">
      <w:pPr>
        <w:pStyle w:val="aff6"/>
      </w:pPr>
      <w:proofErr w:type="spellStart"/>
      <w:r>
        <w:t>ip</w:t>
      </w:r>
      <w:proofErr w:type="spellEnd"/>
      <w:r>
        <w:t xml:space="preserve"> address 172.16.1.254 255.255.255.0</w:t>
      </w:r>
    </w:p>
    <w:p w14:paraId="7876BFFF" w14:textId="77777777" w:rsidR="00870A08" w:rsidRDefault="003A5418">
      <w:pPr>
        <w:pStyle w:val="aff6"/>
      </w:pPr>
      <w:r>
        <w:t>interface GigabitEthernet0/0/0</w:t>
      </w:r>
    </w:p>
    <w:p w14:paraId="7EB07FC3" w14:textId="77777777" w:rsidR="00870A08" w:rsidRDefault="003A5418">
      <w:pPr>
        <w:pStyle w:val="aff6"/>
      </w:pPr>
      <w:proofErr w:type="spellStart"/>
      <w:r>
        <w:t>ip</w:t>
      </w:r>
      <w:proofErr w:type="spellEnd"/>
      <w:r>
        <w:t xml:space="preserve"> address 192.168.1.1 255.255.255.0</w:t>
      </w:r>
    </w:p>
    <w:p w14:paraId="54224BDB" w14:textId="77777777" w:rsidR="00870A08" w:rsidRDefault="003A5418">
      <w:pPr>
        <w:pStyle w:val="aff6"/>
      </w:pPr>
      <w:r>
        <w:t xml:space="preserve">rip authentication-mode simple </w:t>
      </w:r>
      <w:proofErr w:type="spellStart"/>
      <w:r>
        <w:t>huawei</w:t>
      </w:r>
      <w:proofErr w:type="spellEnd"/>
    </w:p>
    <w:p w14:paraId="42C4FFAD" w14:textId="77777777" w:rsidR="00870A08" w:rsidRDefault="003A5418">
      <w:pPr>
        <w:pStyle w:val="aff6"/>
      </w:pPr>
      <w:r>
        <w:t>rip 1</w:t>
      </w:r>
    </w:p>
    <w:p w14:paraId="1A917800" w14:textId="77777777" w:rsidR="00870A08" w:rsidRDefault="003A5418">
      <w:pPr>
        <w:pStyle w:val="aff6"/>
      </w:pPr>
      <w:r>
        <w:lastRenderedPageBreak/>
        <w:t>version 2</w:t>
      </w:r>
    </w:p>
    <w:p w14:paraId="59B55DE8" w14:textId="77777777" w:rsidR="00870A08" w:rsidRDefault="003A5418">
      <w:pPr>
        <w:pStyle w:val="aff6"/>
      </w:pPr>
      <w:r>
        <w:t>network 172.16.0.0</w:t>
      </w:r>
    </w:p>
    <w:p w14:paraId="1DE0792E" w14:textId="77777777" w:rsidR="00870A08" w:rsidRDefault="003A5418">
      <w:pPr>
        <w:pStyle w:val="aff6"/>
      </w:pPr>
      <w:r>
        <w:t>network 192.168.1.0</w:t>
      </w:r>
    </w:p>
    <w:p w14:paraId="4795A2C4" w14:textId="77777777" w:rsidR="00870A08" w:rsidRDefault="00870A08">
      <w:pPr>
        <w:ind w:firstLineChars="0" w:firstLine="0"/>
        <w:jc w:val="left"/>
        <w:rPr>
          <w:rFonts w:ascii="微软雅黑" w:hAnsi="微软雅黑"/>
          <w:sz w:val="18"/>
          <w:szCs w:val="18"/>
        </w:rPr>
      </w:pPr>
    </w:p>
    <w:p w14:paraId="529216DD" w14:textId="77777777" w:rsidR="00870A08" w:rsidRDefault="003A5418">
      <w:pPr>
        <w:pStyle w:val="aff6"/>
      </w:pPr>
      <w:bookmarkStart w:id="129" w:name="OLE_LINK44"/>
      <w:r>
        <w:t>system-view</w:t>
      </w:r>
    </w:p>
    <w:p w14:paraId="4983F812" w14:textId="77777777" w:rsidR="00870A08" w:rsidRDefault="003A5418">
      <w:pPr>
        <w:pStyle w:val="aff6"/>
      </w:pPr>
      <w:proofErr w:type="spellStart"/>
      <w:r>
        <w:t>sysname</w:t>
      </w:r>
      <w:proofErr w:type="spellEnd"/>
      <w:r>
        <w:t xml:space="preserve"> R3</w:t>
      </w:r>
    </w:p>
    <w:p w14:paraId="66D0B7EF" w14:textId="77777777" w:rsidR="00870A08" w:rsidRDefault="003A5418">
      <w:pPr>
        <w:pStyle w:val="aff6"/>
      </w:pPr>
      <w:r>
        <w:t>interface Ethernet</w:t>
      </w:r>
      <w:r>
        <w:rPr>
          <w:rFonts w:hint="eastAsia"/>
        </w:rPr>
        <w:t>1</w:t>
      </w:r>
      <w:r>
        <w:t>/0/</w:t>
      </w:r>
      <w:r>
        <w:rPr>
          <w:rFonts w:hint="eastAsia"/>
        </w:rPr>
        <w:t>1</w:t>
      </w:r>
    </w:p>
    <w:p w14:paraId="702D2D27" w14:textId="77777777" w:rsidR="00870A08" w:rsidRDefault="003A5418">
      <w:pPr>
        <w:pStyle w:val="aff6"/>
      </w:pPr>
      <w:proofErr w:type="spellStart"/>
      <w:r>
        <w:t>ip</w:t>
      </w:r>
      <w:proofErr w:type="spellEnd"/>
      <w:r>
        <w:t xml:space="preserve"> address 172.16.2.254 255.255.255.0</w:t>
      </w:r>
    </w:p>
    <w:p w14:paraId="102A2F80" w14:textId="77777777" w:rsidR="00870A08" w:rsidRDefault="003A5418">
      <w:pPr>
        <w:pStyle w:val="aff6"/>
      </w:pPr>
      <w:r>
        <w:t>interface GigabitEthernet0/0/1</w:t>
      </w:r>
    </w:p>
    <w:p w14:paraId="3D6CFE91" w14:textId="77777777" w:rsidR="00870A08" w:rsidRDefault="003A5418">
      <w:pPr>
        <w:pStyle w:val="aff6"/>
      </w:pPr>
      <w:proofErr w:type="spellStart"/>
      <w:r>
        <w:t>ip</w:t>
      </w:r>
      <w:proofErr w:type="spellEnd"/>
      <w:r>
        <w:t xml:space="preserve"> address 192.168.2.1 255.255.255.0</w:t>
      </w:r>
    </w:p>
    <w:p w14:paraId="196EDBF1" w14:textId="77777777" w:rsidR="00870A08" w:rsidRDefault="003A5418">
      <w:pPr>
        <w:pStyle w:val="aff6"/>
      </w:pPr>
      <w:r>
        <w:t>undo rip input</w:t>
      </w:r>
    </w:p>
    <w:p w14:paraId="4CF8692B" w14:textId="77777777" w:rsidR="00870A08" w:rsidRDefault="003A5418">
      <w:pPr>
        <w:pStyle w:val="aff6"/>
      </w:pPr>
      <w:r>
        <w:t>rip 1</w:t>
      </w:r>
    </w:p>
    <w:p w14:paraId="70E76E6F" w14:textId="77777777" w:rsidR="00870A08" w:rsidRDefault="003A5418">
      <w:pPr>
        <w:pStyle w:val="aff6"/>
      </w:pPr>
      <w:r>
        <w:t>version 2</w:t>
      </w:r>
    </w:p>
    <w:p w14:paraId="79849407" w14:textId="77777777" w:rsidR="00870A08" w:rsidRDefault="003A5418">
      <w:pPr>
        <w:pStyle w:val="aff6"/>
      </w:pPr>
      <w:r>
        <w:t>network 172.16.0.0</w:t>
      </w:r>
    </w:p>
    <w:bookmarkEnd w:id="129"/>
    <w:p w14:paraId="6E2FCC8C" w14:textId="77777777" w:rsidR="00870A08" w:rsidRDefault="00870A08">
      <w:pPr>
        <w:pStyle w:val="aff6"/>
      </w:pPr>
    </w:p>
    <w:p w14:paraId="3AC70860" w14:textId="77777777" w:rsidR="00870A08" w:rsidRDefault="003A5418">
      <w:pPr>
        <w:ind w:firstLine="420"/>
      </w:pPr>
      <w:r>
        <w:rPr>
          <w:rFonts w:hint="eastAsia"/>
        </w:rPr>
        <w:t>在接下来的步骤中网络管理员需要根据和逻辑的思路，并借助必要的查看命令来进行排障</w:t>
      </w:r>
      <w:r>
        <w:rPr>
          <w:rFonts w:ascii="微软雅黑" w:hAnsi="微软雅黑" w:hint="eastAsia"/>
          <w:sz w:val="18"/>
          <w:szCs w:val="18"/>
        </w:rPr>
        <w:t>。</w:t>
      </w:r>
    </w:p>
    <w:p w14:paraId="00992BE9" w14:textId="77777777" w:rsidR="00870A08" w:rsidRDefault="003A5418">
      <w:pPr>
        <w:pStyle w:val="2"/>
        <w:numPr>
          <w:ilvl w:val="0"/>
          <w:numId w:val="37"/>
        </w:numPr>
        <w:ind w:left="426" w:hanging="426"/>
        <w:rPr>
          <w:rFonts w:ascii="微软雅黑" w:hAnsi="微软雅黑"/>
        </w:rPr>
      </w:pPr>
      <w:r>
        <w:rPr>
          <w:rFonts w:ascii="微软雅黑" w:hAnsi="微软雅黑" w:hint="eastAsia"/>
        </w:rPr>
        <w:t>排除R1与R2间的故障</w:t>
      </w:r>
    </w:p>
    <w:p w14:paraId="0F3645BE" w14:textId="77777777" w:rsidR="00870A08" w:rsidRDefault="003A5418">
      <w:pPr>
        <w:ind w:firstLine="420"/>
      </w:pPr>
      <w:r>
        <w:rPr>
          <w:rFonts w:hint="eastAsia"/>
        </w:rPr>
        <w:t>网络管理员发现公司网络此时出现故障，</w:t>
      </w:r>
      <w:r>
        <w:rPr>
          <w:rFonts w:hint="eastAsia"/>
        </w:rPr>
        <w:t>IT</w:t>
      </w:r>
      <w:r>
        <w:rPr>
          <w:rFonts w:hint="eastAsia"/>
        </w:rPr>
        <w:t>部门与人力资源部门的终端无法正常互访。</w:t>
      </w:r>
    </w:p>
    <w:p w14:paraId="301E3110" w14:textId="77777777" w:rsidR="00870A08" w:rsidRDefault="003A5418">
      <w:pPr>
        <w:ind w:firstLine="420"/>
      </w:pPr>
      <w:r>
        <w:rPr>
          <w:rFonts w:hint="eastAsia"/>
        </w:rPr>
        <w:t>测试</w:t>
      </w:r>
      <w:r>
        <w:rPr>
          <w:rFonts w:hint="eastAsia"/>
        </w:rPr>
        <w:t>IT</w:t>
      </w:r>
      <w:r>
        <w:rPr>
          <w:rFonts w:hint="eastAsia"/>
        </w:rPr>
        <w:t>部门</w:t>
      </w:r>
      <w:r>
        <w:rPr>
          <w:rFonts w:hint="eastAsia"/>
        </w:rPr>
        <w:t>PC-1</w:t>
      </w:r>
      <w:r>
        <w:rPr>
          <w:rFonts w:hint="eastAsia"/>
        </w:rPr>
        <w:t>与人力资源部门</w:t>
      </w:r>
      <w:r>
        <w:rPr>
          <w:rFonts w:hint="eastAsia"/>
        </w:rPr>
        <w:t>PC-2</w:t>
      </w:r>
      <w:r>
        <w:rPr>
          <w:rFonts w:hint="eastAsia"/>
        </w:rPr>
        <w:t>间的连通性。</w:t>
      </w:r>
    </w:p>
    <w:p w14:paraId="114D0A25" w14:textId="77777777" w:rsidR="00870A08" w:rsidRDefault="003A5418">
      <w:pPr>
        <w:pStyle w:val="aff6"/>
      </w:pPr>
      <w:r>
        <w:t xml:space="preserve">PC&gt;ping 172.16.2.1 </w:t>
      </w:r>
    </w:p>
    <w:p w14:paraId="538AE8AC" w14:textId="77777777" w:rsidR="00870A08" w:rsidRDefault="003A5418">
      <w:pPr>
        <w:pStyle w:val="aff6"/>
      </w:pPr>
      <w:r>
        <w:t xml:space="preserve">Ping 172.16.2.1: 32 data bytes, Press </w:t>
      </w:r>
      <w:proofErr w:type="spellStart"/>
      <w:r>
        <w:t>Ctrl_C</w:t>
      </w:r>
      <w:proofErr w:type="spellEnd"/>
      <w:r>
        <w:t xml:space="preserve"> to break</w:t>
      </w:r>
    </w:p>
    <w:p w14:paraId="130CEBA9" w14:textId="77777777" w:rsidR="00870A08" w:rsidRDefault="003A5418">
      <w:pPr>
        <w:pStyle w:val="aff6"/>
      </w:pPr>
      <w:r>
        <w:t>Request timeout!</w:t>
      </w:r>
    </w:p>
    <w:p w14:paraId="71B97407" w14:textId="77777777" w:rsidR="00870A08" w:rsidRDefault="003A5418">
      <w:pPr>
        <w:pStyle w:val="aff6"/>
      </w:pPr>
      <w:r>
        <w:t>Request timeout!</w:t>
      </w:r>
    </w:p>
    <w:p w14:paraId="72A5353D" w14:textId="77777777" w:rsidR="00870A08" w:rsidRDefault="003A5418">
      <w:pPr>
        <w:pStyle w:val="aff6"/>
      </w:pPr>
      <w:r>
        <w:t>Request timeout!</w:t>
      </w:r>
    </w:p>
    <w:p w14:paraId="46F85960" w14:textId="77777777" w:rsidR="00870A08" w:rsidRDefault="003A5418">
      <w:pPr>
        <w:pStyle w:val="aff6"/>
      </w:pPr>
      <w:r>
        <w:t>Request timeout!</w:t>
      </w:r>
    </w:p>
    <w:p w14:paraId="40898739" w14:textId="77777777" w:rsidR="00870A08" w:rsidRDefault="003A5418">
      <w:pPr>
        <w:pStyle w:val="aff6"/>
      </w:pPr>
      <w:r>
        <w:t>Request timeout!</w:t>
      </w:r>
    </w:p>
    <w:p w14:paraId="77157D41" w14:textId="77777777" w:rsidR="00870A08" w:rsidRDefault="003A5418">
      <w:pPr>
        <w:pStyle w:val="aff6"/>
      </w:pPr>
      <w:r>
        <w:lastRenderedPageBreak/>
        <w:t>--- 172.16.2.1 ping statistics ---</w:t>
      </w:r>
    </w:p>
    <w:p w14:paraId="0E7327DE" w14:textId="77777777" w:rsidR="00870A08" w:rsidRDefault="003A5418">
      <w:pPr>
        <w:pStyle w:val="aff6"/>
      </w:pPr>
      <w:r>
        <w:t xml:space="preserve">  5 packet(s) transmitted</w:t>
      </w:r>
    </w:p>
    <w:p w14:paraId="72CD2FDC" w14:textId="77777777" w:rsidR="00870A08" w:rsidRDefault="003A5418">
      <w:pPr>
        <w:pStyle w:val="aff6"/>
      </w:pPr>
      <w:r>
        <w:t xml:space="preserve">  0 packet(s) received</w:t>
      </w:r>
    </w:p>
    <w:p w14:paraId="44B1FE50" w14:textId="77777777" w:rsidR="00870A08" w:rsidRDefault="003A5418">
      <w:pPr>
        <w:pStyle w:val="aff6"/>
      </w:pPr>
      <w:r>
        <w:t xml:space="preserve">  100.00% packet loss</w:t>
      </w:r>
    </w:p>
    <w:p w14:paraId="7B761269" w14:textId="77777777" w:rsidR="00870A08" w:rsidRDefault="00870A08">
      <w:pPr>
        <w:ind w:firstLineChars="0" w:firstLine="0"/>
      </w:pPr>
    </w:p>
    <w:p w14:paraId="7BAD2DB1" w14:textId="77777777" w:rsidR="00870A08" w:rsidRDefault="003A5418">
      <w:pPr>
        <w:ind w:firstLine="420"/>
      </w:pPr>
      <w:r>
        <w:rPr>
          <w:rFonts w:hint="eastAsia"/>
        </w:rPr>
        <w:t>可以观察到无法正常通信。即网络中存在故障，但此时网络管理员并不能确定故障位置，首先在</w:t>
      </w:r>
      <w:r>
        <w:rPr>
          <w:rFonts w:hint="eastAsia"/>
        </w:rPr>
        <w:t>PC-1</w:t>
      </w:r>
      <w:r>
        <w:rPr>
          <w:rFonts w:hint="eastAsia"/>
        </w:rPr>
        <w:t>上测试与网关设备</w:t>
      </w:r>
      <w:r>
        <w:rPr>
          <w:rFonts w:hint="eastAsia"/>
        </w:rPr>
        <w:t>R2</w:t>
      </w:r>
      <w:r>
        <w:rPr>
          <w:rFonts w:hint="eastAsia"/>
        </w:rPr>
        <w:t>间的连通性。</w:t>
      </w:r>
    </w:p>
    <w:p w14:paraId="3DBEE0B4" w14:textId="77777777" w:rsidR="00870A08" w:rsidRDefault="003A5418">
      <w:pPr>
        <w:pStyle w:val="aff6"/>
      </w:pPr>
      <w:r>
        <w:t>PC&gt;ping 172.16.</w:t>
      </w:r>
      <w:r>
        <w:rPr>
          <w:rFonts w:hint="eastAsia"/>
        </w:rPr>
        <w:t>1</w:t>
      </w:r>
      <w:r>
        <w:t>.</w:t>
      </w:r>
      <w:r>
        <w:rPr>
          <w:rFonts w:hint="eastAsia"/>
        </w:rPr>
        <w:t>254</w:t>
      </w:r>
    </w:p>
    <w:p w14:paraId="5EBF278A" w14:textId="77777777" w:rsidR="00870A08" w:rsidRDefault="003A5418">
      <w:pPr>
        <w:pStyle w:val="aff6"/>
      </w:pPr>
      <w:r>
        <w:t xml:space="preserve">Ping 172.16.1.254: 32 data bytes, Press </w:t>
      </w:r>
      <w:proofErr w:type="spellStart"/>
      <w:r>
        <w:t>Ctrl_C</w:t>
      </w:r>
      <w:proofErr w:type="spellEnd"/>
      <w:r>
        <w:t xml:space="preserve"> to break</w:t>
      </w:r>
    </w:p>
    <w:p w14:paraId="665CC447" w14:textId="77777777" w:rsidR="00870A08" w:rsidRDefault="003A5418">
      <w:pPr>
        <w:pStyle w:val="aff6"/>
      </w:pPr>
      <w:r>
        <w:t xml:space="preserve">From 172.16.1.254: bytes=32 seq=1 </w:t>
      </w:r>
      <w:proofErr w:type="spellStart"/>
      <w:r>
        <w:t>ttl</w:t>
      </w:r>
      <w:proofErr w:type="spellEnd"/>
      <w:r>
        <w:t xml:space="preserve">=255 time=15 </w:t>
      </w:r>
      <w:proofErr w:type="spellStart"/>
      <w:r>
        <w:t>ms</w:t>
      </w:r>
      <w:proofErr w:type="spellEnd"/>
    </w:p>
    <w:p w14:paraId="0FE2CE42" w14:textId="77777777" w:rsidR="00870A08" w:rsidRDefault="003A5418">
      <w:pPr>
        <w:pStyle w:val="aff6"/>
      </w:pPr>
      <w:r>
        <w:t xml:space="preserve">From 172.16.1.254: bytes=32 seq=2 </w:t>
      </w:r>
      <w:proofErr w:type="spellStart"/>
      <w:r>
        <w:t>ttl</w:t>
      </w:r>
      <w:proofErr w:type="spellEnd"/>
      <w:r>
        <w:t xml:space="preserve">=255 time&lt;1 </w:t>
      </w:r>
      <w:proofErr w:type="spellStart"/>
      <w:r>
        <w:t>ms</w:t>
      </w:r>
      <w:proofErr w:type="spellEnd"/>
    </w:p>
    <w:p w14:paraId="0B0F7420" w14:textId="77777777" w:rsidR="00870A08" w:rsidRDefault="003A5418">
      <w:pPr>
        <w:pStyle w:val="aff6"/>
      </w:pPr>
      <w:r>
        <w:t xml:space="preserve">From 172.16.1.254: bytes=32 seq=3 </w:t>
      </w:r>
      <w:proofErr w:type="spellStart"/>
      <w:r>
        <w:t>ttl</w:t>
      </w:r>
      <w:proofErr w:type="spellEnd"/>
      <w:r>
        <w:t xml:space="preserve">=255 time&lt;1 </w:t>
      </w:r>
      <w:proofErr w:type="spellStart"/>
      <w:r>
        <w:t>ms</w:t>
      </w:r>
      <w:proofErr w:type="spellEnd"/>
    </w:p>
    <w:p w14:paraId="6AE6A14D" w14:textId="77777777" w:rsidR="00870A08" w:rsidRDefault="003A5418">
      <w:pPr>
        <w:pStyle w:val="aff6"/>
      </w:pPr>
      <w:r>
        <w:t xml:space="preserve">From 172.16.1.254: bytes=32 seq=4 </w:t>
      </w:r>
      <w:proofErr w:type="spellStart"/>
      <w:r>
        <w:t>ttl</w:t>
      </w:r>
      <w:proofErr w:type="spellEnd"/>
      <w:r>
        <w:t xml:space="preserve">=255 time=16 </w:t>
      </w:r>
      <w:proofErr w:type="spellStart"/>
      <w:r>
        <w:t>ms</w:t>
      </w:r>
      <w:proofErr w:type="spellEnd"/>
    </w:p>
    <w:p w14:paraId="2CC6F139" w14:textId="77777777" w:rsidR="00870A08" w:rsidRDefault="003A5418">
      <w:pPr>
        <w:pStyle w:val="aff6"/>
      </w:pPr>
      <w:r>
        <w:t xml:space="preserve">From 172.16.1.254: bytes=32 seq=5 </w:t>
      </w:r>
      <w:proofErr w:type="spellStart"/>
      <w:r>
        <w:t>ttl</w:t>
      </w:r>
      <w:proofErr w:type="spellEnd"/>
      <w:r>
        <w:t xml:space="preserve">=255 time=16 </w:t>
      </w:r>
      <w:proofErr w:type="spellStart"/>
      <w:r>
        <w:t>ms</w:t>
      </w:r>
      <w:proofErr w:type="spellEnd"/>
    </w:p>
    <w:p w14:paraId="6720E10F" w14:textId="77777777" w:rsidR="00870A08" w:rsidRDefault="003A5418">
      <w:pPr>
        <w:pStyle w:val="aff6"/>
      </w:pPr>
      <w:r>
        <w:t>--- 172.16.1.254 ping statistics ---</w:t>
      </w:r>
    </w:p>
    <w:p w14:paraId="7366F5FB" w14:textId="77777777" w:rsidR="00870A08" w:rsidRDefault="003A5418">
      <w:pPr>
        <w:pStyle w:val="aff6"/>
      </w:pPr>
      <w:r>
        <w:t xml:space="preserve">  5 packet(s) transmitted</w:t>
      </w:r>
    </w:p>
    <w:p w14:paraId="4FF78FD9" w14:textId="77777777" w:rsidR="00870A08" w:rsidRDefault="003A5418">
      <w:pPr>
        <w:pStyle w:val="aff6"/>
      </w:pPr>
      <w:r>
        <w:t xml:space="preserve">  5 packet(s) received</w:t>
      </w:r>
    </w:p>
    <w:p w14:paraId="675666CC" w14:textId="77777777" w:rsidR="00870A08" w:rsidRDefault="003A5418">
      <w:pPr>
        <w:pStyle w:val="aff6"/>
      </w:pPr>
      <w:r>
        <w:t xml:space="preserve">  0.00% packet loss</w:t>
      </w:r>
    </w:p>
    <w:p w14:paraId="78B2A0AF" w14:textId="77777777" w:rsidR="00870A08" w:rsidRDefault="003A5418">
      <w:pPr>
        <w:pStyle w:val="aff6"/>
      </w:pPr>
      <w:r>
        <w:t xml:space="preserve">  round-trip min/avg/max = 0/9/16 </w:t>
      </w:r>
      <w:proofErr w:type="spellStart"/>
      <w:r>
        <w:t>ms</w:t>
      </w:r>
      <w:proofErr w:type="spellEnd"/>
    </w:p>
    <w:p w14:paraId="77CB4E16" w14:textId="77777777" w:rsidR="00870A08" w:rsidRDefault="00870A08">
      <w:pPr>
        <w:pStyle w:val="aff6"/>
      </w:pPr>
    </w:p>
    <w:p w14:paraId="4D7F8D37" w14:textId="77777777" w:rsidR="00870A08" w:rsidRDefault="003A5418">
      <w:pPr>
        <w:ind w:firstLine="420"/>
      </w:pPr>
      <w:r>
        <w:rPr>
          <w:rFonts w:hint="eastAsia"/>
        </w:rPr>
        <w:t>通信正常，表明</w:t>
      </w:r>
      <w:r>
        <w:rPr>
          <w:rFonts w:hint="eastAsia"/>
        </w:rPr>
        <w:t>PC-1</w:t>
      </w:r>
      <w:r>
        <w:rPr>
          <w:rFonts w:hint="eastAsia"/>
        </w:rPr>
        <w:t>跟网关设备</w:t>
      </w:r>
      <w:r>
        <w:rPr>
          <w:rFonts w:hint="eastAsia"/>
        </w:rPr>
        <w:t>R2</w:t>
      </w:r>
      <w:r>
        <w:rPr>
          <w:rFonts w:hint="eastAsia"/>
        </w:rPr>
        <w:t>间的链路没有问题。</w:t>
      </w:r>
    </w:p>
    <w:p w14:paraId="31594E20" w14:textId="77777777" w:rsidR="00870A08" w:rsidRDefault="003A5418">
      <w:pPr>
        <w:ind w:firstLine="420"/>
      </w:pPr>
      <w:r>
        <w:rPr>
          <w:rFonts w:hint="eastAsia"/>
        </w:rPr>
        <w:t>路由器是根据路由表来进行数据转发，所以在</w:t>
      </w:r>
      <w:r>
        <w:rPr>
          <w:rFonts w:hint="eastAsia"/>
        </w:rPr>
        <w:t>R2</w:t>
      </w:r>
      <w:r>
        <w:rPr>
          <w:rFonts w:hint="eastAsia"/>
        </w:rPr>
        <w:t>上使用</w:t>
      </w:r>
      <w:r>
        <w:rPr>
          <w:rFonts w:hint="eastAsia"/>
          <w:b/>
        </w:rPr>
        <w:t xml:space="preserve">display </w:t>
      </w:r>
      <w:proofErr w:type="spellStart"/>
      <w:r>
        <w:rPr>
          <w:rFonts w:hint="eastAsia"/>
          <w:b/>
        </w:rPr>
        <w:t>ip</w:t>
      </w:r>
      <w:proofErr w:type="spellEnd"/>
      <w:r>
        <w:rPr>
          <w:rFonts w:hint="eastAsia"/>
          <w:b/>
        </w:rPr>
        <w:t xml:space="preserve"> routing-table</w:t>
      </w:r>
      <w:r>
        <w:rPr>
          <w:rFonts w:hint="eastAsia"/>
        </w:rPr>
        <w:t>命令查看是否有</w:t>
      </w:r>
      <w:r>
        <w:rPr>
          <w:rFonts w:hint="eastAsia"/>
        </w:rPr>
        <w:t>PC-2</w:t>
      </w:r>
      <w:proofErr w:type="gramStart"/>
      <w:r>
        <w:rPr>
          <w:rFonts w:hint="eastAsia"/>
        </w:rPr>
        <w:t>所在网</w:t>
      </w:r>
      <w:proofErr w:type="gramEnd"/>
      <w:r>
        <w:rPr>
          <w:rFonts w:hint="eastAsia"/>
        </w:rPr>
        <w:t>段的路由条目。</w:t>
      </w:r>
    </w:p>
    <w:p w14:paraId="4A16DE9E"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w:t>
      </w:r>
    </w:p>
    <w:p w14:paraId="6A6727B1" w14:textId="77777777" w:rsidR="00870A08" w:rsidRDefault="003A5418">
      <w:pPr>
        <w:pStyle w:val="aff6"/>
      </w:pPr>
      <w:r>
        <w:t>Route Flags: R - relay, D - download to fib</w:t>
      </w:r>
    </w:p>
    <w:p w14:paraId="126A9868" w14:textId="77777777" w:rsidR="00870A08" w:rsidRDefault="003A5418">
      <w:pPr>
        <w:pStyle w:val="aff6"/>
      </w:pPr>
      <w:r>
        <w:t>---------------------------------------------------------------------------</w:t>
      </w:r>
    </w:p>
    <w:p w14:paraId="1E657EDD" w14:textId="77777777" w:rsidR="00870A08" w:rsidRDefault="003A5418">
      <w:pPr>
        <w:pStyle w:val="aff6"/>
      </w:pPr>
      <w:r>
        <w:t>Routing Tables: Public</w:t>
      </w:r>
    </w:p>
    <w:p w14:paraId="36C096CA" w14:textId="77777777" w:rsidR="00870A08" w:rsidRDefault="003A5418">
      <w:pPr>
        <w:pStyle w:val="aff6"/>
      </w:pPr>
      <w:proofErr w:type="gramStart"/>
      <w:r>
        <w:t>Destinations :</w:t>
      </w:r>
      <w:proofErr w:type="gramEnd"/>
      <w:r>
        <w:t xml:space="preserve"> 6        Routes : 6</w:t>
      </w:r>
    </w:p>
    <w:p w14:paraId="15658732" w14:textId="77777777" w:rsidR="00870A08" w:rsidRDefault="003A5418">
      <w:pPr>
        <w:pStyle w:val="aff6"/>
      </w:pPr>
      <w:r>
        <w:lastRenderedPageBreak/>
        <w:t xml:space="preserve">Destination/Mask    Proto   </w:t>
      </w:r>
      <w:proofErr w:type="gramStart"/>
      <w:r>
        <w:t>Pre  Cost</w:t>
      </w:r>
      <w:proofErr w:type="gramEnd"/>
      <w:r>
        <w:t xml:space="preserve">      Flags </w:t>
      </w:r>
      <w:proofErr w:type="spellStart"/>
      <w:r>
        <w:t>NextHop</w:t>
      </w:r>
      <w:proofErr w:type="spellEnd"/>
      <w:r>
        <w:t xml:space="preserve">         Interface</w:t>
      </w:r>
    </w:p>
    <w:p w14:paraId="73004B66" w14:textId="77777777" w:rsidR="00870A08" w:rsidRDefault="003A5418">
      <w:pPr>
        <w:pStyle w:val="aff6"/>
      </w:pPr>
      <w:r>
        <w:t xml:space="preserve">127.0.0.0/8   </w:t>
      </w:r>
      <w:r>
        <w:rPr>
          <w:rFonts w:hint="eastAsia"/>
        </w:rPr>
        <w:t xml:space="preserve">     </w:t>
      </w:r>
      <w:proofErr w:type="gramStart"/>
      <w:r>
        <w:t>Direct  0</w:t>
      </w:r>
      <w:proofErr w:type="gramEnd"/>
      <w:r>
        <w:t xml:space="preserve">    0           D   127.0.0.1       InLoopBack0</w:t>
      </w:r>
    </w:p>
    <w:p w14:paraId="6D5977C5" w14:textId="77777777" w:rsidR="00870A08" w:rsidRDefault="003A5418">
      <w:pPr>
        <w:pStyle w:val="aff6"/>
      </w:pPr>
      <w:r>
        <w:t xml:space="preserve">127.0.0.1/32  </w:t>
      </w:r>
      <w:r>
        <w:rPr>
          <w:rFonts w:hint="eastAsia"/>
        </w:rPr>
        <w:t xml:space="preserve">    </w:t>
      </w:r>
      <w:proofErr w:type="gramStart"/>
      <w:r>
        <w:t>Direct  0</w:t>
      </w:r>
      <w:proofErr w:type="gramEnd"/>
      <w:r>
        <w:t xml:space="preserve">    0           D   127.0.0.1       InLoopBack0</w:t>
      </w:r>
    </w:p>
    <w:p w14:paraId="1C54BA2D" w14:textId="77777777" w:rsidR="00870A08" w:rsidRDefault="003A5418">
      <w:pPr>
        <w:pStyle w:val="aff6"/>
      </w:pPr>
      <w:r>
        <w:t xml:space="preserve">172.16.1.0/24  </w:t>
      </w:r>
      <w:r>
        <w:rPr>
          <w:rFonts w:hint="eastAsia"/>
        </w:rPr>
        <w:t xml:space="preserve">   </w:t>
      </w:r>
      <w:proofErr w:type="gramStart"/>
      <w:r>
        <w:t>Direct  0</w:t>
      </w:r>
      <w:proofErr w:type="gramEnd"/>
      <w:r>
        <w:t xml:space="preserve">    0           D   172.16.1.254    Ethernet</w:t>
      </w:r>
      <w:r>
        <w:rPr>
          <w:rFonts w:hint="eastAsia"/>
        </w:rPr>
        <w:t>1</w:t>
      </w:r>
      <w:r>
        <w:t>/0/</w:t>
      </w:r>
      <w:r>
        <w:rPr>
          <w:rFonts w:hint="eastAsia"/>
        </w:rPr>
        <w:t>1</w:t>
      </w:r>
    </w:p>
    <w:p w14:paraId="797722B1" w14:textId="77777777" w:rsidR="00870A08" w:rsidRDefault="003A5418">
      <w:pPr>
        <w:pStyle w:val="aff6"/>
      </w:pPr>
      <w:r>
        <w:t xml:space="preserve">172.16.1.254/32  </w:t>
      </w:r>
      <w:r>
        <w:rPr>
          <w:rFonts w:hint="eastAsia"/>
        </w:rPr>
        <w:t xml:space="preserve"> </w:t>
      </w:r>
      <w:proofErr w:type="gramStart"/>
      <w:r>
        <w:t>Direct  0</w:t>
      </w:r>
      <w:proofErr w:type="gramEnd"/>
      <w:r>
        <w:t xml:space="preserve">    0           D   127.0.0.1       Ethernet</w:t>
      </w:r>
      <w:r>
        <w:rPr>
          <w:rFonts w:hint="eastAsia"/>
        </w:rPr>
        <w:t>1</w:t>
      </w:r>
      <w:r>
        <w:t>/0/</w:t>
      </w:r>
      <w:r>
        <w:rPr>
          <w:rFonts w:hint="eastAsia"/>
        </w:rPr>
        <w:t>1</w:t>
      </w:r>
    </w:p>
    <w:p w14:paraId="6A7AD20A" w14:textId="77777777" w:rsidR="00870A08" w:rsidRDefault="003A5418">
      <w:pPr>
        <w:pStyle w:val="aff6"/>
      </w:pPr>
      <w:r>
        <w:t xml:space="preserve">192.168.1.0/24  </w:t>
      </w:r>
      <w:r>
        <w:rPr>
          <w:rFonts w:hint="eastAsia"/>
        </w:rPr>
        <w:t xml:space="preserve">  </w:t>
      </w:r>
      <w:proofErr w:type="gramStart"/>
      <w:r>
        <w:t>Direct  0</w:t>
      </w:r>
      <w:proofErr w:type="gramEnd"/>
      <w:r>
        <w:t xml:space="preserve">    0           D   192.168.1.1 GigabitEthernet0/0/0</w:t>
      </w:r>
    </w:p>
    <w:p w14:paraId="04D8BFA6" w14:textId="77777777" w:rsidR="00870A08" w:rsidRDefault="003A5418">
      <w:pPr>
        <w:pStyle w:val="aff6"/>
      </w:pPr>
      <w:r>
        <w:t xml:space="preserve">192.168.1.1/32  </w:t>
      </w:r>
      <w:r>
        <w:rPr>
          <w:rFonts w:hint="eastAsia"/>
        </w:rPr>
        <w:t xml:space="preserve">  </w:t>
      </w:r>
      <w:proofErr w:type="gramStart"/>
      <w:r>
        <w:t>Direct  0</w:t>
      </w:r>
      <w:proofErr w:type="gramEnd"/>
      <w:r>
        <w:t xml:space="preserve">    0           D   127.0.0.1   GigabitEthernet0/0/0</w:t>
      </w:r>
    </w:p>
    <w:p w14:paraId="0A3CFA02" w14:textId="77777777" w:rsidR="00870A08" w:rsidRDefault="00870A08">
      <w:pPr>
        <w:pStyle w:val="aff6"/>
      </w:pPr>
    </w:p>
    <w:p w14:paraId="604FC2C4" w14:textId="77777777" w:rsidR="00870A08" w:rsidRDefault="003A5418">
      <w:pPr>
        <w:ind w:firstLine="420"/>
      </w:pPr>
      <w:r>
        <w:rPr>
          <w:rFonts w:hint="eastAsia"/>
        </w:rPr>
        <w:t>可以观察到，</w:t>
      </w:r>
      <w:r>
        <w:rPr>
          <w:rFonts w:hint="eastAsia"/>
        </w:rPr>
        <w:t>R2</w:t>
      </w:r>
      <w:r>
        <w:rPr>
          <w:rFonts w:hint="eastAsia"/>
        </w:rPr>
        <w:t>上没有任何通过</w:t>
      </w:r>
      <w:r>
        <w:rPr>
          <w:rFonts w:hint="eastAsia"/>
        </w:rPr>
        <w:t>RIP</w:t>
      </w:r>
      <w:r>
        <w:rPr>
          <w:rFonts w:hint="eastAsia"/>
        </w:rPr>
        <w:t>协议接收的路由信息，说明</w:t>
      </w:r>
      <w:r>
        <w:rPr>
          <w:rFonts w:hint="eastAsia"/>
        </w:rPr>
        <w:t>R1</w:t>
      </w:r>
      <w:r>
        <w:rPr>
          <w:rFonts w:hint="eastAsia"/>
        </w:rPr>
        <w:t>与</w:t>
      </w:r>
      <w:r>
        <w:rPr>
          <w:rFonts w:hint="eastAsia"/>
        </w:rPr>
        <w:t>R2</w:t>
      </w:r>
      <w:r>
        <w:rPr>
          <w:rFonts w:hint="eastAsia"/>
        </w:rPr>
        <w:t>间的</w:t>
      </w:r>
      <w:r>
        <w:rPr>
          <w:rFonts w:hint="eastAsia"/>
        </w:rPr>
        <w:t>RIP</w:t>
      </w:r>
      <w:r>
        <w:rPr>
          <w:rFonts w:hint="eastAsia"/>
        </w:rPr>
        <w:t>路由信息通告不正常，即接下来需要在</w:t>
      </w:r>
      <w:r>
        <w:rPr>
          <w:rFonts w:hint="eastAsia"/>
        </w:rPr>
        <w:t>R1</w:t>
      </w:r>
      <w:r>
        <w:rPr>
          <w:rFonts w:hint="eastAsia"/>
        </w:rPr>
        <w:t>与</w:t>
      </w:r>
      <w:r>
        <w:rPr>
          <w:rFonts w:hint="eastAsia"/>
        </w:rPr>
        <w:t>R2</w:t>
      </w:r>
      <w:r>
        <w:rPr>
          <w:rFonts w:hint="eastAsia"/>
        </w:rPr>
        <w:t>之间排障。</w:t>
      </w:r>
    </w:p>
    <w:p w14:paraId="6EEFC133" w14:textId="77777777" w:rsidR="00870A08" w:rsidRDefault="003A5418">
      <w:pPr>
        <w:ind w:firstLine="420"/>
      </w:pPr>
      <w:r>
        <w:rPr>
          <w:rFonts w:hint="eastAsia"/>
        </w:rPr>
        <w:t>第一步，检查</w:t>
      </w:r>
      <w:r>
        <w:rPr>
          <w:rFonts w:hint="eastAsia"/>
        </w:rPr>
        <w:t>R1</w:t>
      </w:r>
      <w:r>
        <w:rPr>
          <w:rFonts w:hint="eastAsia"/>
        </w:rPr>
        <w:t>与</w:t>
      </w:r>
      <w:r>
        <w:rPr>
          <w:rFonts w:hint="eastAsia"/>
        </w:rPr>
        <w:t>R2</w:t>
      </w:r>
      <w:r>
        <w:rPr>
          <w:rFonts w:hint="eastAsia"/>
        </w:rPr>
        <w:t>所在直连链路上的物理接口状态是否正常。</w:t>
      </w:r>
    </w:p>
    <w:p w14:paraId="7ED3C639" w14:textId="77777777" w:rsidR="00870A08" w:rsidRDefault="003A5418">
      <w:pPr>
        <w:pStyle w:val="aff6"/>
      </w:pPr>
      <w:r>
        <w:t>[R</w:t>
      </w:r>
      <w:proofErr w:type="gramStart"/>
      <w:r>
        <w:t>2]display</w:t>
      </w:r>
      <w:proofErr w:type="gramEnd"/>
      <w:r>
        <w:t xml:space="preserve"> </w:t>
      </w:r>
      <w:proofErr w:type="spellStart"/>
      <w:r>
        <w:t>ip</w:t>
      </w:r>
      <w:proofErr w:type="spellEnd"/>
      <w:r>
        <w:t xml:space="preserve"> interface brief </w:t>
      </w:r>
      <w:proofErr w:type="spellStart"/>
      <w:r>
        <w:t>GigabitEthernet</w:t>
      </w:r>
      <w:proofErr w:type="spellEnd"/>
      <w:r>
        <w:t xml:space="preserve"> 0/0/0</w:t>
      </w:r>
    </w:p>
    <w:p w14:paraId="1D686CEC" w14:textId="77777777" w:rsidR="00870A08" w:rsidRDefault="003A5418">
      <w:pPr>
        <w:pStyle w:val="aff6"/>
      </w:pPr>
      <w:r>
        <w:t>*</w:t>
      </w:r>
      <w:proofErr w:type="gramStart"/>
      <w:r>
        <w:t>down</w:t>
      </w:r>
      <w:proofErr w:type="gramEnd"/>
      <w:r>
        <w:t>: administratively down</w:t>
      </w:r>
    </w:p>
    <w:p w14:paraId="4A276915" w14:textId="77777777" w:rsidR="00870A08" w:rsidRDefault="003A5418">
      <w:pPr>
        <w:pStyle w:val="aff6"/>
      </w:pPr>
      <w:proofErr w:type="gramStart"/>
      <w:r>
        <w:t>!down</w:t>
      </w:r>
      <w:proofErr w:type="gramEnd"/>
      <w:r>
        <w:t>: FIB overload down</w:t>
      </w:r>
    </w:p>
    <w:p w14:paraId="64F7322E" w14:textId="77777777" w:rsidR="00870A08" w:rsidRDefault="003A5418">
      <w:pPr>
        <w:pStyle w:val="aff6"/>
      </w:pPr>
      <w:r>
        <w:t>^down: standby</w:t>
      </w:r>
    </w:p>
    <w:p w14:paraId="7A4CE999" w14:textId="77777777" w:rsidR="00870A08" w:rsidRDefault="003A5418">
      <w:pPr>
        <w:pStyle w:val="aff6"/>
      </w:pPr>
      <w:r>
        <w:t>(l): loopback</w:t>
      </w:r>
    </w:p>
    <w:p w14:paraId="73AA7915" w14:textId="77777777" w:rsidR="00870A08" w:rsidRDefault="003A5418">
      <w:pPr>
        <w:pStyle w:val="aff6"/>
      </w:pPr>
      <w:r>
        <w:t>(s): spoofing</w:t>
      </w:r>
    </w:p>
    <w:p w14:paraId="6DF4070C" w14:textId="77777777" w:rsidR="00870A08" w:rsidRDefault="003A5418">
      <w:pPr>
        <w:pStyle w:val="aff6"/>
      </w:pPr>
      <w:r>
        <w:t>(d): Dampening Suppressed</w:t>
      </w:r>
    </w:p>
    <w:p w14:paraId="45BF5145" w14:textId="77777777" w:rsidR="00870A08" w:rsidRDefault="003A5418">
      <w:pPr>
        <w:pStyle w:val="aff6"/>
      </w:pPr>
      <w:r>
        <w:t>Interface                         IP Address/Mask      Physical   Protocol</w:t>
      </w:r>
    </w:p>
    <w:p w14:paraId="579D8BEC" w14:textId="77777777" w:rsidR="00870A08" w:rsidRDefault="003A5418">
      <w:pPr>
        <w:pStyle w:val="aff6"/>
      </w:pPr>
      <w:r>
        <w:rPr>
          <w:shd w:val="pct10" w:color="auto" w:fill="FFFFFF"/>
        </w:rPr>
        <w:t xml:space="preserve">GigabitEthernet0/0/0              192.168.1.1/24       up         </w:t>
      </w:r>
      <w:proofErr w:type="spellStart"/>
      <w:r>
        <w:rPr>
          <w:shd w:val="pct10" w:color="auto" w:fill="FFFFFF"/>
        </w:rPr>
        <w:t>up</w:t>
      </w:r>
      <w:proofErr w:type="spellEnd"/>
    </w:p>
    <w:p w14:paraId="520DBDFE" w14:textId="77777777" w:rsidR="00870A08" w:rsidRDefault="003A5418">
      <w:pPr>
        <w:pStyle w:val="aff6"/>
      </w:pPr>
      <w:r>
        <w:t xml:space="preserve"> </w:t>
      </w:r>
    </w:p>
    <w:p w14:paraId="743E8A45" w14:textId="77777777" w:rsidR="00870A08" w:rsidRDefault="003A5418">
      <w:pPr>
        <w:pStyle w:val="aff6"/>
      </w:pPr>
      <w:r>
        <w:t>[R</w:t>
      </w:r>
      <w:proofErr w:type="gramStart"/>
      <w:r>
        <w:t>1]display</w:t>
      </w:r>
      <w:proofErr w:type="gramEnd"/>
      <w:r>
        <w:t xml:space="preserve"> </w:t>
      </w:r>
      <w:proofErr w:type="spellStart"/>
      <w:r>
        <w:t>ip</w:t>
      </w:r>
      <w:proofErr w:type="spellEnd"/>
      <w:r>
        <w:t xml:space="preserve"> interface brief </w:t>
      </w:r>
      <w:proofErr w:type="spellStart"/>
      <w:r>
        <w:t>GigabitEthernet</w:t>
      </w:r>
      <w:proofErr w:type="spellEnd"/>
      <w:r>
        <w:t xml:space="preserve"> 0/0/0</w:t>
      </w:r>
    </w:p>
    <w:p w14:paraId="1E4B6078" w14:textId="77777777" w:rsidR="00870A08" w:rsidRDefault="003A5418">
      <w:pPr>
        <w:pStyle w:val="aff6"/>
      </w:pPr>
      <w:r>
        <w:t>*</w:t>
      </w:r>
      <w:proofErr w:type="gramStart"/>
      <w:r>
        <w:t>down</w:t>
      </w:r>
      <w:proofErr w:type="gramEnd"/>
      <w:r>
        <w:t>: administratively down</w:t>
      </w:r>
    </w:p>
    <w:p w14:paraId="4CC0A88B" w14:textId="77777777" w:rsidR="00870A08" w:rsidRDefault="003A5418">
      <w:pPr>
        <w:pStyle w:val="aff6"/>
      </w:pPr>
      <w:proofErr w:type="gramStart"/>
      <w:r>
        <w:t>!down</w:t>
      </w:r>
      <w:proofErr w:type="gramEnd"/>
      <w:r>
        <w:t>: FIB overload down</w:t>
      </w:r>
    </w:p>
    <w:p w14:paraId="160ECB3E" w14:textId="77777777" w:rsidR="00870A08" w:rsidRDefault="003A5418">
      <w:pPr>
        <w:pStyle w:val="aff6"/>
      </w:pPr>
      <w:r>
        <w:t>^down: standby</w:t>
      </w:r>
    </w:p>
    <w:p w14:paraId="5097CED5" w14:textId="77777777" w:rsidR="00870A08" w:rsidRDefault="003A5418">
      <w:pPr>
        <w:pStyle w:val="aff6"/>
      </w:pPr>
      <w:r>
        <w:t>(l): loopback</w:t>
      </w:r>
    </w:p>
    <w:p w14:paraId="6AE69BE4" w14:textId="77777777" w:rsidR="00870A08" w:rsidRDefault="003A5418">
      <w:pPr>
        <w:pStyle w:val="aff6"/>
      </w:pPr>
      <w:r>
        <w:t>(s): spoofing</w:t>
      </w:r>
    </w:p>
    <w:p w14:paraId="2BF763DA" w14:textId="77777777" w:rsidR="00870A08" w:rsidRDefault="003A5418">
      <w:pPr>
        <w:pStyle w:val="aff6"/>
      </w:pPr>
      <w:r>
        <w:t>(d): Dampening Suppressed</w:t>
      </w:r>
    </w:p>
    <w:p w14:paraId="4CBE7CEF" w14:textId="77777777" w:rsidR="00870A08" w:rsidRDefault="003A5418">
      <w:pPr>
        <w:pStyle w:val="aff6"/>
      </w:pPr>
      <w:r>
        <w:lastRenderedPageBreak/>
        <w:t xml:space="preserve">Interface                         IP Address/Mask      Physical   Protocol  </w:t>
      </w:r>
    </w:p>
    <w:p w14:paraId="42CBB564" w14:textId="77777777" w:rsidR="00870A08" w:rsidRDefault="003A5418">
      <w:pPr>
        <w:pStyle w:val="aff6"/>
      </w:pPr>
      <w:r>
        <w:rPr>
          <w:shd w:val="pct10" w:color="auto" w:fill="FFFFFF"/>
        </w:rPr>
        <w:t xml:space="preserve">GigabitEthernet0/0/0              192.168.1.2/24       up         </w:t>
      </w:r>
      <w:proofErr w:type="spellStart"/>
      <w:r>
        <w:rPr>
          <w:shd w:val="pct10" w:color="auto" w:fill="FFFFFF"/>
        </w:rPr>
        <w:t>up</w:t>
      </w:r>
      <w:proofErr w:type="spellEnd"/>
      <w:r>
        <w:t xml:space="preserve">        </w:t>
      </w:r>
    </w:p>
    <w:p w14:paraId="1BFA8BA1" w14:textId="77777777" w:rsidR="00870A08" w:rsidRDefault="00870A08">
      <w:pPr>
        <w:ind w:firstLineChars="0" w:firstLine="0"/>
      </w:pPr>
    </w:p>
    <w:p w14:paraId="75CB7235" w14:textId="77777777" w:rsidR="00870A08" w:rsidRDefault="003A5418">
      <w:pPr>
        <w:ind w:firstLine="420"/>
      </w:pPr>
      <w:r>
        <w:rPr>
          <w:rFonts w:hint="eastAsia"/>
        </w:rPr>
        <w:t>可以观察到，物理接口工作正常。“</w:t>
      </w:r>
      <w:r>
        <w:rPr>
          <w:rFonts w:hint="eastAsia"/>
        </w:rPr>
        <w:t>Physical</w:t>
      </w:r>
      <w:r>
        <w:rPr>
          <w:rFonts w:hint="eastAsia"/>
        </w:rPr>
        <w:t>”为</w:t>
      </w:r>
      <w:r>
        <w:rPr>
          <w:rFonts w:hint="eastAsia"/>
        </w:rPr>
        <w:t>UP</w:t>
      </w:r>
      <w:r>
        <w:rPr>
          <w:rFonts w:hint="eastAsia"/>
        </w:rPr>
        <w:t>，即接口的物理状态处于正常启动的状态，“</w:t>
      </w:r>
      <w:r>
        <w:rPr>
          <w:rFonts w:hint="eastAsia"/>
        </w:rPr>
        <w:t>Protocol</w:t>
      </w:r>
      <w:r>
        <w:rPr>
          <w:rFonts w:hint="eastAsia"/>
        </w:rPr>
        <w:t>”为</w:t>
      </w:r>
      <w:r>
        <w:rPr>
          <w:rFonts w:hint="eastAsia"/>
        </w:rPr>
        <w:t>UP</w:t>
      </w:r>
      <w:r>
        <w:rPr>
          <w:rFonts w:hint="eastAsia"/>
        </w:rPr>
        <w:t>，即接口的链路协议状态处于正常启动的状态。</w:t>
      </w:r>
    </w:p>
    <w:p w14:paraId="18E9497A" w14:textId="77777777" w:rsidR="00870A08" w:rsidRDefault="003A5418">
      <w:pPr>
        <w:ind w:firstLine="420"/>
      </w:pPr>
      <w:r>
        <w:rPr>
          <w:rFonts w:hint="eastAsia"/>
        </w:rPr>
        <w:t>在</w:t>
      </w:r>
      <w:r>
        <w:rPr>
          <w:rFonts w:hint="eastAsia"/>
        </w:rPr>
        <w:t>R2</w:t>
      </w:r>
      <w:r>
        <w:rPr>
          <w:rFonts w:hint="eastAsia"/>
        </w:rPr>
        <w:t>上测试与</w:t>
      </w:r>
      <w:r>
        <w:rPr>
          <w:rFonts w:hint="eastAsia"/>
        </w:rPr>
        <w:t>R1</w:t>
      </w:r>
      <w:r>
        <w:rPr>
          <w:rFonts w:hint="eastAsia"/>
        </w:rPr>
        <w:t>间直连链路的连通性。</w:t>
      </w:r>
    </w:p>
    <w:p w14:paraId="48B4884A" w14:textId="77777777" w:rsidR="00870A08" w:rsidRDefault="003A5418">
      <w:pPr>
        <w:pStyle w:val="aff6"/>
      </w:pPr>
      <w:r>
        <w:t>[R</w:t>
      </w:r>
      <w:proofErr w:type="gramStart"/>
      <w:r>
        <w:t>2]ping</w:t>
      </w:r>
      <w:proofErr w:type="gramEnd"/>
      <w:r>
        <w:t xml:space="preserve"> -c 1 192.168.1.2</w:t>
      </w:r>
    </w:p>
    <w:p w14:paraId="50DD56D9" w14:textId="77777777" w:rsidR="00870A08" w:rsidRDefault="003A5418">
      <w:pPr>
        <w:pStyle w:val="aff6"/>
      </w:pPr>
      <w:r>
        <w:t xml:space="preserve">  PING 192.168.1.2: </w:t>
      </w:r>
      <w:proofErr w:type="gramStart"/>
      <w:r>
        <w:t>56  data</w:t>
      </w:r>
      <w:proofErr w:type="gramEnd"/>
      <w:r>
        <w:t xml:space="preserve"> bytes, press CTRL_C to break</w:t>
      </w:r>
    </w:p>
    <w:p w14:paraId="5659A61C" w14:textId="77777777" w:rsidR="00870A08" w:rsidRDefault="003A5418">
      <w:pPr>
        <w:pStyle w:val="aff6"/>
      </w:pPr>
      <w:r>
        <w:t xml:space="preserve">    Reply from 192.168.1.2: bytes=56 Sequence=1 </w:t>
      </w:r>
      <w:proofErr w:type="spellStart"/>
      <w:r>
        <w:t>ttl</w:t>
      </w:r>
      <w:proofErr w:type="spellEnd"/>
      <w:r>
        <w:t xml:space="preserve">=255 time=70 </w:t>
      </w:r>
      <w:proofErr w:type="spellStart"/>
      <w:r>
        <w:t>ms</w:t>
      </w:r>
      <w:proofErr w:type="spellEnd"/>
    </w:p>
    <w:p w14:paraId="484673DC" w14:textId="77777777" w:rsidR="00870A08" w:rsidRDefault="003A5418">
      <w:pPr>
        <w:pStyle w:val="aff6"/>
      </w:pPr>
      <w:r>
        <w:t xml:space="preserve">  --- 192.168.1.2 ping statistics ---</w:t>
      </w:r>
    </w:p>
    <w:p w14:paraId="51D7AA25" w14:textId="77777777" w:rsidR="00870A08" w:rsidRDefault="003A5418">
      <w:pPr>
        <w:pStyle w:val="aff6"/>
      </w:pPr>
      <w:r>
        <w:t xml:space="preserve">    1 packet(s) transmitted</w:t>
      </w:r>
    </w:p>
    <w:p w14:paraId="59A72482" w14:textId="77777777" w:rsidR="00870A08" w:rsidRDefault="003A5418">
      <w:pPr>
        <w:pStyle w:val="aff6"/>
      </w:pPr>
      <w:r>
        <w:t xml:space="preserve">    1 packet(s) received</w:t>
      </w:r>
    </w:p>
    <w:p w14:paraId="7C306B9C" w14:textId="77777777" w:rsidR="00870A08" w:rsidRDefault="003A5418">
      <w:pPr>
        <w:pStyle w:val="aff6"/>
      </w:pPr>
      <w:r>
        <w:t xml:space="preserve">    0.00% packet loss</w:t>
      </w:r>
    </w:p>
    <w:p w14:paraId="689D3E73" w14:textId="77777777" w:rsidR="00870A08" w:rsidRDefault="003A5418">
      <w:pPr>
        <w:pStyle w:val="aff6"/>
      </w:pPr>
      <w:r>
        <w:t xml:space="preserve">round-trip min/avg/max = 70/70/70 </w:t>
      </w:r>
      <w:proofErr w:type="spellStart"/>
      <w:r>
        <w:t>ms</w:t>
      </w:r>
      <w:proofErr w:type="spellEnd"/>
    </w:p>
    <w:p w14:paraId="7371A880" w14:textId="77777777" w:rsidR="00870A08" w:rsidRDefault="00870A08">
      <w:pPr>
        <w:pStyle w:val="aff6"/>
        <w:ind w:firstLine="360"/>
      </w:pPr>
    </w:p>
    <w:p w14:paraId="6A5A37D3" w14:textId="77777777" w:rsidR="00870A08" w:rsidRDefault="003A5418">
      <w:pPr>
        <w:ind w:firstLine="420"/>
      </w:pPr>
      <w:r>
        <w:rPr>
          <w:rFonts w:hint="eastAsia"/>
        </w:rPr>
        <w:t>可以观察到，连通性没有问题，继续下一步排查。</w:t>
      </w:r>
    </w:p>
    <w:p w14:paraId="221C8746" w14:textId="77777777" w:rsidR="00870A08" w:rsidRDefault="003A5418">
      <w:pPr>
        <w:ind w:firstLine="420"/>
      </w:pPr>
      <w:r>
        <w:rPr>
          <w:rFonts w:hint="eastAsia"/>
        </w:rPr>
        <w:t>第二步，检查直连链路上的接口</w:t>
      </w:r>
      <w:proofErr w:type="gramStart"/>
      <w:r>
        <w:rPr>
          <w:rFonts w:hint="eastAsia"/>
        </w:rPr>
        <w:t>所在网段是否</w:t>
      </w:r>
      <w:proofErr w:type="gramEnd"/>
      <w:r>
        <w:rPr>
          <w:rFonts w:hint="eastAsia"/>
        </w:rPr>
        <w:t>在</w:t>
      </w:r>
      <w:r>
        <w:rPr>
          <w:rFonts w:hint="eastAsia"/>
        </w:rPr>
        <w:t>RIP</w:t>
      </w:r>
      <w:r>
        <w:rPr>
          <w:rFonts w:hint="eastAsia"/>
        </w:rPr>
        <w:t>中通告。</w:t>
      </w:r>
      <w:r>
        <w:t xml:space="preserve"> </w:t>
      </w:r>
    </w:p>
    <w:p w14:paraId="3B7E584E" w14:textId="77777777" w:rsidR="00870A08" w:rsidRDefault="003A5418">
      <w:pPr>
        <w:pStyle w:val="aff6"/>
      </w:pPr>
      <w:r>
        <w:t>[R</w:t>
      </w:r>
      <w:proofErr w:type="gramStart"/>
      <w:r>
        <w:t>2]display</w:t>
      </w:r>
      <w:proofErr w:type="gramEnd"/>
      <w:r>
        <w:t xml:space="preserve"> rip 1</w:t>
      </w:r>
    </w:p>
    <w:p w14:paraId="790E73EF" w14:textId="77777777" w:rsidR="00870A08" w:rsidRDefault="003A5418">
      <w:pPr>
        <w:pStyle w:val="aff6"/>
      </w:pPr>
      <w:r>
        <w:t>Public VPN-instance</w:t>
      </w:r>
    </w:p>
    <w:p w14:paraId="3A82A298" w14:textId="77777777" w:rsidR="00870A08" w:rsidRDefault="003A5418">
      <w:pPr>
        <w:pStyle w:val="aff6"/>
      </w:pPr>
      <w:r>
        <w:t xml:space="preserve">RIP </w:t>
      </w:r>
      <w:proofErr w:type="gramStart"/>
      <w:r>
        <w:t>process :</w:t>
      </w:r>
      <w:proofErr w:type="gramEnd"/>
      <w:r>
        <w:t xml:space="preserve"> 1</w:t>
      </w:r>
    </w:p>
    <w:p w14:paraId="40A463FB" w14:textId="77777777" w:rsidR="00870A08" w:rsidRDefault="003A5418">
      <w:pPr>
        <w:pStyle w:val="aff6"/>
      </w:pPr>
      <w:r>
        <w:rPr>
          <w:rFonts w:hint="eastAsia"/>
        </w:rPr>
        <w:t>……</w:t>
      </w:r>
    </w:p>
    <w:p w14:paraId="7D9C67F3" w14:textId="77777777" w:rsidR="00870A08" w:rsidRDefault="003A5418">
      <w:pPr>
        <w:pStyle w:val="aff6"/>
      </w:pPr>
      <w:r>
        <w:t>Verify-</w:t>
      </w:r>
      <w:proofErr w:type="gramStart"/>
      <w:r>
        <w:t>source :</w:t>
      </w:r>
      <w:proofErr w:type="gramEnd"/>
      <w:r>
        <w:t xml:space="preserve"> Enabled</w:t>
      </w:r>
    </w:p>
    <w:p w14:paraId="744CD853" w14:textId="77777777" w:rsidR="00870A08" w:rsidRDefault="003A5418">
      <w:pPr>
        <w:pStyle w:val="aff6"/>
      </w:pPr>
      <w:proofErr w:type="gramStart"/>
      <w:r>
        <w:rPr>
          <w:shd w:val="pct10" w:color="auto" w:fill="FFFFFF"/>
        </w:rPr>
        <w:t>Networks :</w:t>
      </w:r>
      <w:proofErr w:type="gramEnd"/>
    </w:p>
    <w:p w14:paraId="4313DC84" w14:textId="77777777" w:rsidR="00870A08" w:rsidRDefault="003A5418">
      <w:pPr>
        <w:pStyle w:val="aff6"/>
      </w:pPr>
      <w:r>
        <w:rPr>
          <w:shd w:val="pct10" w:color="auto" w:fill="FFFFFF"/>
        </w:rPr>
        <w:t>192.168.1.0        172.16.0.0</w:t>
      </w:r>
    </w:p>
    <w:p w14:paraId="6BFF913D" w14:textId="77777777" w:rsidR="00870A08" w:rsidRDefault="003A5418">
      <w:pPr>
        <w:pStyle w:val="aff6"/>
      </w:pPr>
      <w:r>
        <w:t xml:space="preserve">Configured peers           </w:t>
      </w:r>
      <w:proofErr w:type="gramStart"/>
      <w:r>
        <w:t xml:space="preserve">  :</w:t>
      </w:r>
      <w:proofErr w:type="gramEnd"/>
      <w:r>
        <w:t xml:space="preserve"> None</w:t>
      </w:r>
    </w:p>
    <w:p w14:paraId="4673B078" w14:textId="77777777" w:rsidR="00870A08" w:rsidRDefault="003A5418">
      <w:pPr>
        <w:pStyle w:val="aff6"/>
      </w:pPr>
      <w:r>
        <w:rPr>
          <w:rFonts w:hint="eastAsia"/>
        </w:rPr>
        <w:t>……</w:t>
      </w:r>
    </w:p>
    <w:p w14:paraId="5F45C73B" w14:textId="77777777" w:rsidR="00870A08" w:rsidRDefault="00870A08">
      <w:pPr>
        <w:pStyle w:val="aff6"/>
      </w:pPr>
    </w:p>
    <w:p w14:paraId="12F901E5" w14:textId="77777777" w:rsidR="00870A08" w:rsidRDefault="003A5418">
      <w:pPr>
        <w:pStyle w:val="aff6"/>
      </w:pPr>
      <w:r>
        <w:t>[R</w:t>
      </w:r>
      <w:proofErr w:type="gramStart"/>
      <w:r>
        <w:t>1]display</w:t>
      </w:r>
      <w:proofErr w:type="gramEnd"/>
      <w:r>
        <w:t xml:space="preserve"> rip 1</w:t>
      </w:r>
    </w:p>
    <w:p w14:paraId="75CA7166" w14:textId="77777777" w:rsidR="00870A08" w:rsidRDefault="003A5418">
      <w:pPr>
        <w:pStyle w:val="aff6"/>
      </w:pPr>
      <w:r>
        <w:lastRenderedPageBreak/>
        <w:t>Public VPN-instance</w:t>
      </w:r>
    </w:p>
    <w:p w14:paraId="726D53A2" w14:textId="77777777" w:rsidR="00870A08" w:rsidRDefault="003A5418">
      <w:pPr>
        <w:pStyle w:val="aff6"/>
      </w:pPr>
      <w:r>
        <w:t xml:space="preserve">RIP </w:t>
      </w:r>
      <w:proofErr w:type="gramStart"/>
      <w:r>
        <w:t>process :</w:t>
      </w:r>
      <w:proofErr w:type="gramEnd"/>
      <w:r>
        <w:t xml:space="preserve"> 1</w:t>
      </w:r>
    </w:p>
    <w:p w14:paraId="672E582C" w14:textId="77777777" w:rsidR="00870A08" w:rsidRDefault="003A5418">
      <w:pPr>
        <w:pStyle w:val="aff6"/>
      </w:pPr>
      <w:r>
        <w:rPr>
          <w:rFonts w:hint="eastAsia"/>
        </w:rPr>
        <w:t>……</w:t>
      </w:r>
    </w:p>
    <w:p w14:paraId="77F98698" w14:textId="77777777" w:rsidR="00870A08" w:rsidRDefault="003A5418">
      <w:pPr>
        <w:pStyle w:val="aff6"/>
      </w:pPr>
      <w:r>
        <w:t>Verify-</w:t>
      </w:r>
      <w:proofErr w:type="gramStart"/>
      <w:r>
        <w:t>source :</w:t>
      </w:r>
      <w:proofErr w:type="gramEnd"/>
      <w:r>
        <w:t xml:space="preserve"> Enabled</w:t>
      </w:r>
    </w:p>
    <w:p w14:paraId="3AAD63AA" w14:textId="77777777" w:rsidR="00870A08" w:rsidRDefault="003A5418">
      <w:pPr>
        <w:pStyle w:val="aff6"/>
        <w:rPr>
          <w:shd w:val="pct10" w:color="auto" w:fill="FFFFFF"/>
        </w:rPr>
      </w:pPr>
      <w:proofErr w:type="gramStart"/>
      <w:r>
        <w:rPr>
          <w:shd w:val="pct10" w:color="auto" w:fill="FFFFFF"/>
        </w:rPr>
        <w:t>Networks :</w:t>
      </w:r>
      <w:proofErr w:type="gramEnd"/>
    </w:p>
    <w:p w14:paraId="28D540B5" w14:textId="77777777" w:rsidR="00870A08" w:rsidRDefault="003A5418">
      <w:pPr>
        <w:pStyle w:val="aff6"/>
      </w:pPr>
      <w:r>
        <w:rPr>
          <w:shd w:val="pct10" w:color="auto" w:fill="FFFFFF"/>
        </w:rPr>
        <w:t>192.168.2.0        192.168.1.0</w:t>
      </w:r>
    </w:p>
    <w:p w14:paraId="18203254" w14:textId="77777777" w:rsidR="00870A08" w:rsidRDefault="003A5418">
      <w:pPr>
        <w:pStyle w:val="aff6"/>
      </w:pPr>
      <w:r>
        <w:t xml:space="preserve">Configured peers           </w:t>
      </w:r>
      <w:proofErr w:type="gramStart"/>
      <w:r>
        <w:t xml:space="preserve">  :</w:t>
      </w:r>
      <w:proofErr w:type="gramEnd"/>
      <w:r>
        <w:t xml:space="preserve"> None</w:t>
      </w:r>
    </w:p>
    <w:p w14:paraId="26377A70" w14:textId="77777777" w:rsidR="00870A08" w:rsidRDefault="003A5418">
      <w:pPr>
        <w:pStyle w:val="aff6"/>
      </w:pPr>
      <w:r>
        <w:rPr>
          <w:rFonts w:hint="eastAsia"/>
        </w:rPr>
        <w:t>……</w:t>
      </w:r>
    </w:p>
    <w:p w14:paraId="3960DDD3" w14:textId="77777777" w:rsidR="00870A08" w:rsidRDefault="00870A08">
      <w:pPr>
        <w:ind w:firstLineChars="0" w:firstLine="0"/>
      </w:pPr>
    </w:p>
    <w:p w14:paraId="542AB7E6" w14:textId="77777777" w:rsidR="00870A08" w:rsidRDefault="003A5418">
      <w:pPr>
        <w:ind w:firstLine="420"/>
      </w:pPr>
      <w:r>
        <w:rPr>
          <w:rFonts w:hint="eastAsia"/>
        </w:rPr>
        <w:t>可以观察到，接口的网段都已经在</w:t>
      </w:r>
      <w:r>
        <w:rPr>
          <w:rFonts w:hint="eastAsia"/>
        </w:rPr>
        <w:t>RIP</w:t>
      </w:r>
      <w:r>
        <w:rPr>
          <w:rFonts w:hint="eastAsia"/>
        </w:rPr>
        <w:t>中通告，继续下一步排查。</w:t>
      </w:r>
    </w:p>
    <w:p w14:paraId="05DDE101" w14:textId="77777777" w:rsidR="00870A08" w:rsidRDefault="003A5418">
      <w:pPr>
        <w:ind w:firstLine="420"/>
      </w:pPr>
      <w:r>
        <w:rPr>
          <w:rFonts w:hint="eastAsia"/>
        </w:rPr>
        <w:t>第三步，检查</w:t>
      </w:r>
      <w:r>
        <w:rPr>
          <w:rFonts w:hint="eastAsia"/>
        </w:rPr>
        <w:t>R1</w:t>
      </w:r>
      <w:r>
        <w:rPr>
          <w:rFonts w:hint="eastAsia"/>
        </w:rPr>
        <w:t>，</w:t>
      </w:r>
      <w:r>
        <w:rPr>
          <w:rFonts w:hint="eastAsia"/>
        </w:rPr>
        <w:t>R2</w:t>
      </w:r>
      <w:r>
        <w:rPr>
          <w:rFonts w:hint="eastAsia"/>
        </w:rPr>
        <w:t>上的</w:t>
      </w:r>
      <w:r>
        <w:rPr>
          <w:rFonts w:hint="eastAsia"/>
        </w:rPr>
        <w:t>RIP</w:t>
      </w:r>
      <w:r>
        <w:rPr>
          <w:rFonts w:hint="eastAsia"/>
        </w:rPr>
        <w:t>协议发送版本号和本地接口接收的版本号是否匹配。</w:t>
      </w:r>
    </w:p>
    <w:p w14:paraId="2C0D8CCD" w14:textId="77777777" w:rsidR="00870A08" w:rsidRDefault="003A5418">
      <w:pPr>
        <w:ind w:firstLine="420"/>
      </w:pPr>
      <w:r>
        <w:rPr>
          <w:rFonts w:hint="eastAsia"/>
        </w:rPr>
        <w:t>在</w:t>
      </w:r>
      <w:r>
        <w:rPr>
          <w:rFonts w:hint="eastAsia"/>
        </w:rPr>
        <w:t>R1</w:t>
      </w:r>
      <w:r>
        <w:rPr>
          <w:rFonts w:hint="eastAsia"/>
        </w:rPr>
        <w:t>、</w:t>
      </w:r>
      <w:r>
        <w:rPr>
          <w:rFonts w:hint="eastAsia"/>
        </w:rPr>
        <w:t>R2</w:t>
      </w:r>
      <w:r>
        <w:rPr>
          <w:rFonts w:hint="eastAsia"/>
        </w:rPr>
        <w:t>上查看相应运行在</w:t>
      </w:r>
      <w:r>
        <w:rPr>
          <w:rFonts w:hint="eastAsia"/>
        </w:rPr>
        <w:t>RIP</w:t>
      </w:r>
      <w:r>
        <w:rPr>
          <w:rFonts w:hint="eastAsia"/>
        </w:rPr>
        <w:t>协议下的接口的详细信息。</w:t>
      </w:r>
    </w:p>
    <w:p w14:paraId="1EDF591C" w14:textId="77777777" w:rsidR="00870A08" w:rsidRDefault="003A5418">
      <w:pPr>
        <w:pStyle w:val="aff6"/>
      </w:pPr>
      <w:r>
        <w:t>[R</w:t>
      </w:r>
      <w:proofErr w:type="gramStart"/>
      <w:r>
        <w:t>1]display</w:t>
      </w:r>
      <w:proofErr w:type="gramEnd"/>
      <w:r>
        <w:t xml:space="preserve"> rip 1 interface </w:t>
      </w:r>
      <w:proofErr w:type="spellStart"/>
      <w:r>
        <w:t>GigabitEthernet</w:t>
      </w:r>
      <w:proofErr w:type="spellEnd"/>
      <w:r>
        <w:t xml:space="preserve"> 0/0/0 verbose</w:t>
      </w:r>
    </w:p>
    <w:p w14:paraId="796A4955" w14:textId="77777777" w:rsidR="00870A08" w:rsidRDefault="003A5418">
      <w:pPr>
        <w:pStyle w:val="aff6"/>
      </w:pPr>
      <w:r>
        <w:t>GigabitEthernet0/0/0(192.168.1.2)</w:t>
      </w:r>
    </w:p>
    <w:p w14:paraId="7D8C2AA0" w14:textId="77777777" w:rsidR="00870A08" w:rsidRDefault="003A5418">
      <w:pPr>
        <w:pStyle w:val="aff6"/>
      </w:pPr>
      <w:r>
        <w:t xml:space="preserve">State         </w:t>
      </w:r>
      <w:proofErr w:type="gramStart"/>
      <w:r>
        <w:t xml:space="preserve">  :</w:t>
      </w:r>
      <w:proofErr w:type="gramEnd"/>
      <w:r>
        <w:t xml:space="preserve"> UP          MTU    : 500</w:t>
      </w:r>
    </w:p>
    <w:p w14:paraId="054C39EF" w14:textId="77777777" w:rsidR="00870A08" w:rsidRDefault="003A5418">
      <w:pPr>
        <w:pStyle w:val="aff6"/>
      </w:pPr>
      <w:proofErr w:type="spellStart"/>
      <w:r>
        <w:t>Metricin</w:t>
      </w:r>
      <w:proofErr w:type="spellEnd"/>
      <w:r>
        <w:t xml:space="preserve">      </w:t>
      </w:r>
      <w:proofErr w:type="gramStart"/>
      <w:r>
        <w:t xml:space="preserve">  :</w:t>
      </w:r>
      <w:proofErr w:type="gramEnd"/>
      <w:r>
        <w:t xml:space="preserve"> 15</w:t>
      </w:r>
    </w:p>
    <w:p w14:paraId="58573866" w14:textId="77777777" w:rsidR="00870A08" w:rsidRDefault="003A5418">
      <w:pPr>
        <w:pStyle w:val="aff6"/>
      </w:pPr>
      <w:proofErr w:type="spellStart"/>
      <w:r>
        <w:t>Metricout</w:t>
      </w:r>
      <w:proofErr w:type="spellEnd"/>
      <w:r>
        <w:t xml:space="preserve">     </w:t>
      </w:r>
      <w:proofErr w:type="gramStart"/>
      <w:r>
        <w:t xml:space="preserve">  :</w:t>
      </w:r>
      <w:proofErr w:type="gramEnd"/>
      <w:r>
        <w:t xml:space="preserve"> 1</w:t>
      </w:r>
    </w:p>
    <w:p w14:paraId="251B9233" w14:textId="77777777" w:rsidR="00870A08" w:rsidRDefault="003A5418">
      <w:pPr>
        <w:pStyle w:val="aff6"/>
      </w:pPr>
      <w:r>
        <w:t xml:space="preserve">Input         </w:t>
      </w:r>
      <w:proofErr w:type="gramStart"/>
      <w:r>
        <w:t xml:space="preserve">  :</w:t>
      </w:r>
      <w:proofErr w:type="gramEnd"/>
      <w:r>
        <w:t xml:space="preserve"> Enabled     Output : Enabled</w:t>
      </w:r>
    </w:p>
    <w:p w14:paraId="2DC46CA5" w14:textId="77777777" w:rsidR="00870A08" w:rsidRDefault="003A5418">
      <w:pPr>
        <w:pStyle w:val="aff6"/>
      </w:pPr>
      <w:r>
        <w:t xml:space="preserve">Protocol      </w:t>
      </w:r>
      <w:proofErr w:type="gramStart"/>
      <w:r>
        <w:t xml:space="preserve">  :</w:t>
      </w:r>
      <w:proofErr w:type="gramEnd"/>
      <w:r>
        <w:t xml:space="preserve"> RIPv2 Multicast</w:t>
      </w:r>
    </w:p>
    <w:p w14:paraId="6388BFAB" w14:textId="77777777" w:rsidR="00870A08" w:rsidRDefault="003A5418">
      <w:pPr>
        <w:pStyle w:val="aff6"/>
        <w:rPr>
          <w:shd w:val="pct10" w:color="auto" w:fill="FFFFFF"/>
        </w:rPr>
      </w:pPr>
      <w:r>
        <w:rPr>
          <w:shd w:val="pct10" w:color="auto" w:fill="FFFFFF"/>
        </w:rPr>
        <w:t xml:space="preserve">Send version  </w:t>
      </w:r>
      <w:proofErr w:type="gramStart"/>
      <w:r>
        <w:rPr>
          <w:shd w:val="pct10" w:color="auto" w:fill="FFFFFF"/>
        </w:rPr>
        <w:t xml:space="preserve">  :</w:t>
      </w:r>
      <w:proofErr w:type="gramEnd"/>
      <w:r>
        <w:rPr>
          <w:shd w:val="pct10" w:color="auto" w:fill="FFFFFF"/>
        </w:rPr>
        <w:t xml:space="preserve"> RIPv2 Multicast Packets</w:t>
      </w:r>
    </w:p>
    <w:p w14:paraId="102DF923" w14:textId="77777777" w:rsidR="00870A08" w:rsidRDefault="003A5418">
      <w:pPr>
        <w:pStyle w:val="aff6"/>
        <w:rPr>
          <w:shd w:val="pct10" w:color="auto" w:fill="FFFFFF"/>
        </w:rPr>
      </w:pPr>
      <w:r>
        <w:rPr>
          <w:shd w:val="pct10" w:color="auto" w:fill="FFFFFF"/>
        </w:rPr>
        <w:t xml:space="preserve">Receive </w:t>
      </w:r>
      <w:proofErr w:type="gramStart"/>
      <w:r>
        <w:rPr>
          <w:shd w:val="pct10" w:color="auto" w:fill="FFFFFF"/>
        </w:rPr>
        <w:t>version :</w:t>
      </w:r>
      <w:proofErr w:type="gramEnd"/>
      <w:r>
        <w:rPr>
          <w:shd w:val="pct10" w:color="auto" w:fill="FFFFFF"/>
        </w:rPr>
        <w:t xml:space="preserve"> RIPv2 Multicast and Broadcast Packets</w:t>
      </w:r>
    </w:p>
    <w:p w14:paraId="4EBB6A69" w14:textId="77777777" w:rsidR="00870A08" w:rsidRDefault="003A5418">
      <w:pPr>
        <w:pStyle w:val="aff6"/>
      </w:pPr>
      <w:r>
        <w:t xml:space="preserve">Poison-reverse              </w:t>
      </w:r>
      <w:proofErr w:type="gramStart"/>
      <w:r>
        <w:t xml:space="preserve">  :</w:t>
      </w:r>
      <w:proofErr w:type="gramEnd"/>
      <w:r>
        <w:t xml:space="preserve"> Disabled</w:t>
      </w:r>
    </w:p>
    <w:p w14:paraId="06EE2EEA" w14:textId="77777777" w:rsidR="00870A08" w:rsidRDefault="003A5418">
      <w:pPr>
        <w:pStyle w:val="aff6"/>
      </w:pPr>
      <w:r>
        <w:t xml:space="preserve">Split-Horizon               </w:t>
      </w:r>
      <w:proofErr w:type="gramStart"/>
      <w:r>
        <w:t xml:space="preserve">  :</w:t>
      </w:r>
      <w:proofErr w:type="gramEnd"/>
      <w:r>
        <w:t xml:space="preserve"> Enabled</w:t>
      </w:r>
    </w:p>
    <w:p w14:paraId="7A8A88A4" w14:textId="77777777" w:rsidR="00870A08" w:rsidRDefault="003A5418">
      <w:pPr>
        <w:pStyle w:val="aff6"/>
      </w:pPr>
      <w:r>
        <w:t xml:space="preserve">Authentication type         </w:t>
      </w:r>
      <w:proofErr w:type="gramStart"/>
      <w:r>
        <w:t xml:space="preserve">  :</w:t>
      </w:r>
      <w:proofErr w:type="gramEnd"/>
      <w:r>
        <w:t xml:space="preserve"> Simple</w:t>
      </w:r>
    </w:p>
    <w:p w14:paraId="2FA90047" w14:textId="77777777" w:rsidR="00870A08" w:rsidRDefault="003A5418">
      <w:pPr>
        <w:pStyle w:val="aff6"/>
      </w:pPr>
      <w:r>
        <w:t xml:space="preserve">Replay Protection           </w:t>
      </w:r>
      <w:proofErr w:type="gramStart"/>
      <w:r>
        <w:t xml:space="preserve">  :</w:t>
      </w:r>
      <w:proofErr w:type="gramEnd"/>
      <w:r>
        <w:t xml:space="preserve"> Disabled</w:t>
      </w:r>
    </w:p>
    <w:p w14:paraId="017C71A6" w14:textId="77777777" w:rsidR="00870A08" w:rsidRDefault="00870A08">
      <w:pPr>
        <w:pStyle w:val="aff6"/>
      </w:pPr>
    </w:p>
    <w:p w14:paraId="1E209638" w14:textId="77777777" w:rsidR="00870A08" w:rsidRDefault="003A5418">
      <w:pPr>
        <w:pStyle w:val="aff6"/>
      </w:pPr>
      <w:r>
        <w:t>[R</w:t>
      </w:r>
      <w:proofErr w:type="gramStart"/>
      <w:r>
        <w:t>2]display</w:t>
      </w:r>
      <w:proofErr w:type="gramEnd"/>
      <w:r>
        <w:t xml:space="preserve"> rip 1 interface </w:t>
      </w:r>
      <w:proofErr w:type="spellStart"/>
      <w:r>
        <w:t>GigabitEthernet</w:t>
      </w:r>
      <w:proofErr w:type="spellEnd"/>
      <w:r>
        <w:t xml:space="preserve"> 0/0/0 verbose</w:t>
      </w:r>
    </w:p>
    <w:p w14:paraId="632F9C90" w14:textId="77777777" w:rsidR="00870A08" w:rsidRDefault="003A5418">
      <w:pPr>
        <w:pStyle w:val="aff6"/>
      </w:pPr>
      <w:r>
        <w:lastRenderedPageBreak/>
        <w:t>GigabitEthernet0/0/0(192.168.1.1)</w:t>
      </w:r>
    </w:p>
    <w:p w14:paraId="34962AD3" w14:textId="77777777" w:rsidR="00870A08" w:rsidRDefault="003A5418">
      <w:pPr>
        <w:pStyle w:val="aff6"/>
      </w:pPr>
      <w:r>
        <w:t xml:space="preserve">State         </w:t>
      </w:r>
      <w:proofErr w:type="gramStart"/>
      <w:r>
        <w:t xml:space="preserve">  :</w:t>
      </w:r>
      <w:proofErr w:type="gramEnd"/>
      <w:r>
        <w:t xml:space="preserve"> UP          MTU    : 500</w:t>
      </w:r>
    </w:p>
    <w:p w14:paraId="7FF5AF06" w14:textId="77777777" w:rsidR="00870A08" w:rsidRDefault="003A5418">
      <w:pPr>
        <w:pStyle w:val="aff6"/>
      </w:pPr>
      <w:proofErr w:type="spellStart"/>
      <w:r>
        <w:t>Metricin</w:t>
      </w:r>
      <w:proofErr w:type="spellEnd"/>
      <w:r>
        <w:t xml:space="preserve">      </w:t>
      </w:r>
      <w:proofErr w:type="gramStart"/>
      <w:r>
        <w:t xml:space="preserve">  :</w:t>
      </w:r>
      <w:proofErr w:type="gramEnd"/>
      <w:r>
        <w:t xml:space="preserve"> 0</w:t>
      </w:r>
    </w:p>
    <w:p w14:paraId="0F48793C" w14:textId="77777777" w:rsidR="00870A08" w:rsidRDefault="003A5418">
      <w:pPr>
        <w:pStyle w:val="aff6"/>
      </w:pPr>
      <w:proofErr w:type="spellStart"/>
      <w:r>
        <w:t>Metricout</w:t>
      </w:r>
      <w:proofErr w:type="spellEnd"/>
      <w:r>
        <w:t xml:space="preserve">     </w:t>
      </w:r>
      <w:proofErr w:type="gramStart"/>
      <w:r>
        <w:t xml:space="preserve">  :</w:t>
      </w:r>
      <w:proofErr w:type="gramEnd"/>
      <w:r>
        <w:t xml:space="preserve"> 1</w:t>
      </w:r>
    </w:p>
    <w:p w14:paraId="6A5FB69B" w14:textId="77777777" w:rsidR="00870A08" w:rsidRDefault="003A5418">
      <w:pPr>
        <w:pStyle w:val="aff6"/>
      </w:pPr>
      <w:r>
        <w:t xml:space="preserve">Input         </w:t>
      </w:r>
      <w:proofErr w:type="gramStart"/>
      <w:r>
        <w:t xml:space="preserve">  :</w:t>
      </w:r>
      <w:proofErr w:type="gramEnd"/>
      <w:r>
        <w:t xml:space="preserve"> Enabled     Output : Enabled</w:t>
      </w:r>
    </w:p>
    <w:p w14:paraId="74ED40E8" w14:textId="77777777" w:rsidR="00870A08" w:rsidRDefault="003A5418">
      <w:pPr>
        <w:pStyle w:val="aff6"/>
      </w:pPr>
      <w:r>
        <w:t xml:space="preserve">Protocol      </w:t>
      </w:r>
      <w:proofErr w:type="gramStart"/>
      <w:r>
        <w:t xml:space="preserve">  :</w:t>
      </w:r>
      <w:proofErr w:type="gramEnd"/>
      <w:r>
        <w:t xml:space="preserve"> RIPv2 Multicast</w:t>
      </w:r>
    </w:p>
    <w:p w14:paraId="4CDFF400" w14:textId="77777777" w:rsidR="00870A08" w:rsidRDefault="003A5418">
      <w:pPr>
        <w:pStyle w:val="aff6"/>
        <w:rPr>
          <w:shd w:val="pct10" w:color="auto" w:fill="FFFFFF"/>
        </w:rPr>
      </w:pPr>
      <w:r>
        <w:rPr>
          <w:shd w:val="pct10" w:color="auto" w:fill="FFFFFF"/>
        </w:rPr>
        <w:t xml:space="preserve">Send version  </w:t>
      </w:r>
      <w:proofErr w:type="gramStart"/>
      <w:r>
        <w:rPr>
          <w:shd w:val="pct10" w:color="auto" w:fill="FFFFFF"/>
        </w:rPr>
        <w:t xml:space="preserve">  :</w:t>
      </w:r>
      <w:proofErr w:type="gramEnd"/>
      <w:r>
        <w:rPr>
          <w:shd w:val="pct10" w:color="auto" w:fill="FFFFFF"/>
        </w:rPr>
        <w:t xml:space="preserve"> RIPv2 Multicast Packets</w:t>
      </w:r>
    </w:p>
    <w:p w14:paraId="46A0773F" w14:textId="77777777" w:rsidR="00870A08" w:rsidRDefault="003A5418">
      <w:pPr>
        <w:pStyle w:val="aff6"/>
        <w:rPr>
          <w:shd w:val="pct10" w:color="auto" w:fill="FFFFFF"/>
        </w:rPr>
      </w:pPr>
      <w:r>
        <w:rPr>
          <w:shd w:val="pct10" w:color="auto" w:fill="FFFFFF"/>
        </w:rPr>
        <w:t xml:space="preserve">Receive </w:t>
      </w:r>
      <w:proofErr w:type="gramStart"/>
      <w:r>
        <w:rPr>
          <w:shd w:val="pct10" w:color="auto" w:fill="FFFFFF"/>
        </w:rPr>
        <w:t>version :</w:t>
      </w:r>
      <w:proofErr w:type="gramEnd"/>
      <w:r>
        <w:rPr>
          <w:shd w:val="pct10" w:color="auto" w:fill="FFFFFF"/>
        </w:rPr>
        <w:t xml:space="preserve"> RIPv2 Multicast and Broadcast Packets</w:t>
      </w:r>
    </w:p>
    <w:p w14:paraId="150B7E29" w14:textId="77777777" w:rsidR="00870A08" w:rsidRDefault="003A5418">
      <w:pPr>
        <w:pStyle w:val="aff6"/>
      </w:pPr>
      <w:r>
        <w:t xml:space="preserve">Poison-reverse              </w:t>
      </w:r>
      <w:proofErr w:type="gramStart"/>
      <w:r>
        <w:t xml:space="preserve">  :</w:t>
      </w:r>
      <w:proofErr w:type="gramEnd"/>
      <w:r>
        <w:t xml:space="preserve"> Disabled</w:t>
      </w:r>
    </w:p>
    <w:p w14:paraId="74F3AF4D" w14:textId="77777777" w:rsidR="00870A08" w:rsidRDefault="003A5418">
      <w:pPr>
        <w:pStyle w:val="aff6"/>
      </w:pPr>
      <w:r>
        <w:t xml:space="preserve">Split-Horizon               </w:t>
      </w:r>
      <w:proofErr w:type="gramStart"/>
      <w:r>
        <w:t xml:space="preserve">  :</w:t>
      </w:r>
      <w:proofErr w:type="gramEnd"/>
      <w:r>
        <w:t xml:space="preserve"> Enabled</w:t>
      </w:r>
    </w:p>
    <w:p w14:paraId="439916F5" w14:textId="77777777" w:rsidR="00870A08" w:rsidRDefault="003A5418">
      <w:pPr>
        <w:pStyle w:val="aff6"/>
      </w:pPr>
      <w:r>
        <w:t xml:space="preserve">Authentication type         </w:t>
      </w:r>
      <w:proofErr w:type="gramStart"/>
      <w:r>
        <w:t xml:space="preserve">  :</w:t>
      </w:r>
      <w:proofErr w:type="gramEnd"/>
      <w:r>
        <w:t xml:space="preserve"> None</w:t>
      </w:r>
    </w:p>
    <w:p w14:paraId="631283C0" w14:textId="77777777" w:rsidR="00870A08" w:rsidRDefault="003A5418">
      <w:pPr>
        <w:pStyle w:val="aff6"/>
      </w:pPr>
      <w:r>
        <w:t xml:space="preserve">Replay Protection           </w:t>
      </w:r>
      <w:proofErr w:type="gramStart"/>
      <w:r>
        <w:t xml:space="preserve">  :</w:t>
      </w:r>
      <w:proofErr w:type="gramEnd"/>
      <w:r>
        <w:t xml:space="preserve"> Disabled</w:t>
      </w:r>
    </w:p>
    <w:p w14:paraId="58555948" w14:textId="77777777" w:rsidR="00870A08" w:rsidRDefault="00870A08">
      <w:pPr>
        <w:ind w:firstLineChars="0" w:firstLine="0"/>
      </w:pPr>
    </w:p>
    <w:p w14:paraId="5D4EF4A6" w14:textId="77777777" w:rsidR="00870A08" w:rsidRDefault="003A5418">
      <w:pPr>
        <w:ind w:firstLine="420"/>
      </w:pPr>
      <w:r>
        <w:rPr>
          <w:rFonts w:hint="eastAsia"/>
        </w:rPr>
        <w:t>可以观察到，双方的发送版本号和本地接口接收的版本号匹配，继续下一步排查。</w:t>
      </w:r>
    </w:p>
    <w:p w14:paraId="390C67CF" w14:textId="77777777" w:rsidR="00870A08" w:rsidRDefault="003A5418">
      <w:pPr>
        <w:ind w:firstLineChars="190" w:firstLine="399"/>
      </w:pPr>
      <w:r>
        <w:rPr>
          <w:rFonts w:hint="eastAsia"/>
        </w:rPr>
        <w:t>第四步，由于目前在</w:t>
      </w:r>
      <w:r>
        <w:rPr>
          <w:rFonts w:hint="eastAsia"/>
        </w:rPr>
        <w:t>R2</w:t>
      </w:r>
      <w:r>
        <w:rPr>
          <w:rFonts w:hint="eastAsia"/>
        </w:rPr>
        <w:t>上没有接收到</w:t>
      </w:r>
      <w:r>
        <w:rPr>
          <w:rFonts w:hint="eastAsia"/>
        </w:rPr>
        <w:t>R1</w:t>
      </w:r>
      <w:r>
        <w:rPr>
          <w:rFonts w:hint="eastAsia"/>
        </w:rPr>
        <w:t>发送过来的路由信息，所以在</w:t>
      </w:r>
      <w:r>
        <w:rPr>
          <w:rFonts w:hint="eastAsia"/>
        </w:rPr>
        <w:t>R2</w:t>
      </w:r>
      <w:r>
        <w:rPr>
          <w:rFonts w:hint="eastAsia"/>
        </w:rPr>
        <w:t>上的入接口检查是否配置了</w:t>
      </w:r>
      <w:r w:rsidR="00000000">
        <w:fldChar w:fldCharType="begin"/>
      </w:r>
      <w:r w:rsidR="00000000">
        <w:instrText>HYPERLINK "http://localhost:7890/pages/30002176/02/30002176/02/resources/ar/rip_input.html"</w:instrText>
      </w:r>
      <w:r w:rsidR="00000000">
        <w:fldChar w:fldCharType="separate"/>
      </w:r>
      <w:r>
        <w:rPr>
          <w:rFonts w:hint="eastAsia"/>
          <w:b/>
        </w:rPr>
        <w:t>undo rip input</w:t>
      </w:r>
      <w:r w:rsidR="00000000">
        <w:rPr>
          <w:b/>
        </w:rPr>
        <w:fldChar w:fldCharType="end"/>
      </w:r>
      <w:r>
        <w:rPr>
          <w:rFonts w:hint="eastAsia"/>
        </w:rPr>
        <w:t>、</w:t>
      </w:r>
      <w:r w:rsidR="00000000">
        <w:fldChar w:fldCharType="begin"/>
      </w:r>
      <w:r w:rsidR="00000000">
        <w:instrText>HYPERLINK "http://localhost:7890/pages/30002176/02/30002176/02/resources/ar/silent-interface_rip.html"</w:instrText>
      </w:r>
      <w:r w:rsidR="00000000">
        <w:fldChar w:fldCharType="separate"/>
      </w:r>
      <w:r>
        <w:rPr>
          <w:rFonts w:hint="eastAsia"/>
          <w:b/>
        </w:rPr>
        <w:t>silent-interface</w:t>
      </w:r>
      <w:r w:rsidR="00000000">
        <w:rPr>
          <w:b/>
        </w:rPr>
        <w:fldChar w:fldCharType="end"/>
      </w:r>
      <w:r>
        <w:rPr>
          <w:rFonts w:hint="eastAsia"/>
        </w:rPr>
        <w:t>命令。</w:t>
      </w:r>
    </w:p>
    <w:p w14:paraId="2BF7526F" w14:textId="77777777" w:rsidR="00870A08" w:rsidRDefault="003A5418">
      <w:pPr>
        <w:ind w:firstLine="420"/>
      </w:pPr>
      <w:r>
        <w:rPr>
          <w:rFonts w:hint="eastAsia"/>
        </w:rPr>
        <w:t>查看</w:t>
      </w:r>
      <w:r>
        <w:rPr>
          <w:rFonts w:hint="eastAsia"/>
        </w:rPr>
        <w:t>R2</w:t>
      </w:r>
      <w:r>
        <w:rPr>
          <w:rFonts w:hint="eastAsia"/>
        </w:rPr>
        <w:t>入接口</w:t>
      </w:r>
      <w:r>
        <w:rPr>
          <w:rFonts w:hint="eastAsia"/>
        </w:rPr>
        <w:t>GE 0/0/0</w:t>
      </w:r>
      <w:r>
        <w:rPr>
          <w:rFonts w:hint="eastAsia"/>
        </w:rPr>
        <w:t>的配置信息。</w:t>
      </w:r>
    </w:p>
    <w:p w14:paraId="4A2224D2" w14:textId="77777777" w:rsidR="00870A08" w:rsidRDefault="003A5418">
      <w:pPr>
        <w:pStyle w:val="aff6"/>
      </w:pPr>
      <w:r>
        <w:t xml:space="preserve"> [R</w:t>
      </w:r>
      <w:proofErr w:type="gramStart"/>
      <w:r>
        <w:t>2]display</w:t>
      </w:r>
      <w:proofErr w:type="gramEnd"/>
      <w:r>
        <w:t xml:space="preserve"> current-configuration interface </w:t>
      </w:r>
      <w:proofErr w:type="spellStart"/>
      <w:r>
        <w:t>GigabitEthernet</w:t>
      </w:r>
      <w:proofErr w:type="spellEnd"/>
      <w:r>
        <w:t xml:space="preserve"> 0/0/0</w:t>
      </w:r>
    </w:p>
    <w:p w14:paraId="1AEB647B" w14:textId="77777777" w:rsidR="00870A08" w:rsidRDefault="003A5418">
      <w:pPr>
        <w:pStyle w:val="aff6"/>
      </w:pPr>
      <w:r>
        <w:t>#</w:t>
      </w:r>
    </w:p>
    <w:p w14:paraId="537A9481" w14:textId="77777777" w:rsidR="00870A08" w:rsidRDefault="003A5418">
      <w:pPr>
        <w:pStyle w:val="aff6"/>
      </w:pPr>
      <w:r>
        <w:t>interface GigabitEthernet0/0/0</w:t>
      </w:r>
    </w:p>
    <w:p w14:paraId="20A00031" w14:textId="77777777" w:rsidR="00870A08" w:rsidRDefault="003A5418">
      <w:pPr>
        <w:pStyle w:val="aff6"/>
      </w:pPr>
      <w:proofErr w:type="spellStart"/>
      <w:r>
        <w:t>ip</w:t>
      </w:r>
      <w:proofErr w:type="spellEnd"/>
      <w:r>
        <w:t xml:space="preserve"> address 192.168.1.1 255.255.255.0</w:t>
      </w:r>
    </w:p>
    <w:p w14:paraId="35341DC9" w14:textId="77777777" w:rsidR="00870A08" w:rsidRDefault="003A5418">
      <w:pPr>
        <w:pStyle w:val="aff6"/>
      </w:pPr>
      <w:r>
        <w:t>rip authentication-mode simple cipher %$%$</w:t>
      </w:r>
      <w:proofErr w:type="spellStart"/>
      <w:r>
        <w:t>B""x</w:t>
      </w:r>
      <w:proofErr w:type="spellEnd"/>
      <w:r>
        <w:t>"|=aa$$Ys*OM$OA&amp;*</w:t>
      </w:r>
      <w:proofErr w:type="spellStart"/>
      <w:r>
        <w:t>pSf</w:t>
      </w:r>
      <w:proofErr w:type="spellEnd"/>
      <w:r>
        <w:t>%$%$</w:t>
      </w:r>
    </w:p>
    <w:p w14:paraId="2B677486" w14:textId="77777777" w:rsidR="00870A08" w:rsidRDefault="003A5418">
      <w:pPr>
        <w:pStyle w:val="aff6"/>
      </w:pPr>
      <w:r>
        <w:t>#</w:t>
      </w:r>
    </w:p>
    <w:p w14:paraId="3AEDFD9D" w14:textId="77777777" w:rsidR="00870A08" w:rsidRDefault="003A5418">
      <w:pPr>
        <w:pStyle w:val="aff6"/>
      </w:pPr>
      <w:r>
        <w:t>Return</w:t>
      </w:r>
    </w:p>
    <w:p w14:paraId="57274E12" w14:textId="77777777" w:rsidR="00870A08" w:rsidRDefault="00870A08">
      <w:pPr>
        <w:ind w:firstLineChars="0" w:firstLine="0"/>
      </w:pPr>
    </w:p>
    <w:p w14:paraId="19EAE0CF" w14:textId="77777777" w:rsidR="00870A08" w:rsidRDefault="003A5418">
      <w:pPr>
        <w:ind w:firstLine="420"/>
      </w:pPr>
      <w:r>
        <w:rPr>
          <w:rFonts w:hint="eastAsia"/>
        </w:rPr>
        <w:t>可以观察到，目前</w:t>
      </w:r>
      <w:r>
        <w:rPr>
          <w:rFonts w:hint="eastAsia"/>
        </w:rPr>
        <w:t>R2</w:t>
      </w:r>
      <w:r>
        <w:rPr>
          <w:rFonts w:hint="eastAsia"/>
        </w:rPr>
        <w:t>的入接口</w:t>
      </w:r>
      <w:r>
        <w:rPr>
          <w:rFonts w:hint="eastAsia"/>
        </w:rPr>
        <w:t>GE 0/0/0</w:t>
      </w:r>
      <w:r>
        <w:rPr>
          <w:rFonts w:hint="eastAsia"/>
        </w:rPr>
        <w:t>上并没有配置</w:t>
      </w:r>
      <w:r>
        <w:rPr>
          <w:rFonts w:hint="eastAsia"/>
          <w:b/>
        </w:rPr>
        <w:t>undo rip input</w:t>
      </w:r>
      <w:r>
        <w:rPr>
          <w:rFonts w:hint="eastAsia"/>
        </w:rPr>
        <w:t>、</w:t>
      </w:r>
      <w:r>
        <w:rPr>
          <w:rFonts w:hint="eastAsia"/>
          <w:b/>
        </w:rPr>
        <w:t>silent-interface</w:t>
      </w:r>
      <w:r>
        <w:rPr>
          <w:rFonts w:hint="eastAsia"/>
        </w:rPr>
        <w:t>命令。</w:t>
      </w:r>
    </w:p>
    <w:p w14:paraId="62BF17A0" w14:textId="77777777" w:rsidR="00870A08" w:rsidRDefault="003A5418">
      <w:pPr>
        <w:ind w:firstLine="420"/>
      </w:pPr>
      <w:r>
        <w:rPr>
          <w:rFonts w:hint="eastAsia"/>
        </w:rPr>
        <w:t>第五步，检查是否在</w:t>
      </w:r>
      <w:r>
        <w:rPr>
          <w:rFonts w:hint="eastAsia"/>
        </w:rPr>
        <w:t>RIP</w:t>
      </w:r>
      <w:r>
        <w:rPr>
          <w:rFonts w:hint="eastAsia"/>
        </w:rPr>
        <w:t>进程中配置了</w:t>
      </w:r>
      <w:r>
        <w:rPr>
          <w:rFonts w:hint="eastAsia"/>
        </w:rPr>
        <w:t>filter-policy</w:t>
      </w:r>
      <w:r>
        <w:rPr>
          <w:rFonts w:hint="eastAsia"/>
        </w:rPr>
        <w:t>策略，过滤</w:t>
      </w:r>
      <w:proofErr w:type="gramStart"/>
      <w:r>
        <w:rPr>
          <w:rFonts w:hint="eastAsia"/>
        </w:rPr>
        <w:t>掉收到</w:t>
      </w:r>
      <w:proofErr w:type="gramEnd"/>
      <w:r>
        <w:rPr>
          <w:rFonts w:hint="eastAsia"/>
        </w:rPr>
        <w:t>的</w:t>
      </w:r>
      <w:r>
        <w:rPr>
          <w:rFonts w:hint="eastAsia"/>
        </w:rPr>
        <w:t>RIP</w:t>
      </w:r>
      <w:r>
        <w:rPr>
          <w:rFonts w:hint="eastAsia"/>
        </w:rPr>
        <w:t>路由或不</w:t>
      </w:r>
      <w:r>
        <w:rPr>
          <w:rFonts w:hint="eastAsia"/>
        </w:rPr>
        <w:lastRenderedPageBreak/>
        <w:t>允许发送</w:t>
      </w:r>
      <w:r>
        <w:rPr>
          <w:rFonts w:hint="eastAsia"/>
        </w:rPr>
        <w:t>RIP</w:t>
      </w:r>
      <w:r>
        <w:rPr>
          <w:rFonts w:hint="eastAsia"/>
        </w:rPr>
        <w:t>路由。</w:t>
      </w:r>
    </w:p>
    <w:p w14:paraId="57FA3854" w14:textId="77777777" w:rsidR="00870A08" w:rsidRDefault="003A5418">
      <w:pPr>
        <w:pStyle w:val="aff6"/>
      </w:pPr>
      <w:r>
        <w:t>[R</w:t>
      </w:r>
      <w:proofErr w:type="gramStart"/>
      <w:r>
        <w:t>2]rip</w:t>
      </w:r>
      <w:proofErr w:type="gramEnd"/>
    </w:p>
    <w:p w14:paraId="354FDB3D" w14:textId="77777777" w:rsidR="00870A08" w:rsidRDefault="003A5418">
      <w:pPr>
        <w:pStyle w:val="aff6"/>
      </w:pPr>
      <w:r>
        <w:t>[R2-rip-</w:t>
      </w:r>
      <w:proofErr w:type="gramStart"/>
      <w:r>
        <w:t>1]display</w:t>
      </w:r>
      <w:proofErr w:type="gramEnd"/>
      <w:r>
        <w:t xml:space="preserve"> this </w:t>
      </w:r>
    </w:p>
    <w:p w14:paraId="539A7C24" w14:textId="77777777" w:rsidR="00870A08" w:rsidRDefault="003A5418">
      <w:pPr>
        <w:pStyle w:val="aff6"/>
      </w:pPr>
      <w:r>
        <w:t>#</w:t>
      </w:r>
    </w:p>
    <w:p w14:paraId="689947C5" w14:textId="77777777" w:rsidR="00870A08" w:rsidRDefault="003A5418">
      <w:pPr>
        <w:pStyle w:val="aff6"/>
      </w:pPr>
      <w:r>
        <w:t>rip 1</w:t>
      </w:r>
    </w:p>
    <w:p w14:paraId="5B633079" w14:textId="77777777" w:rsidR="00870A08" w:rsidRDefault="003A5418">
      <w:pPr>
        <w:pStyle w:val="aff6"/>
      </w:pPr>
      <w:r>
        <w:t>version 2</w:t>
      </w:r>
    </w:p>
    <w:p w14:paraId="07477EFB" w14:textId="77777777" w:rsidR="00870A08" w:rsidRDefault="003A5418">
      <w:pPr>
        <w:pStyle w:val="aff6"/>
      </w:pPr>
      <w:r>
        <w:t>network 172.16.0.0</w:t>
      </w:r>
    </w:p>
    <w:p w14:paraId="5CDF21AC" w14:textId="77777777" w:rsidR="00870A08" w:rsidRDefault="003A5418">
      <w:pPr>
        <w:pStyle w:val="aff6"/>
      </w:pPr>
      <w:r>
        <w:t>network 192.168.1.0</w:t>
      </w:r>
    </w:p>
    <w:p w14:paraId="771BB00D" w14:textId="77777777" w:rsidR="00870A08" w:rsidRDefault="00870A08">
      <w:pPr>
        <w:ind w:firstLineChars="0" w:firstLine="0"/>
      </w:pPr>
    </w:p>
    <w:p w14:paraId="7C3DEA7D" w14:textId="77777777" w:rsidR="00870A08" w:rsidRDefault="003A5418">
      <w:pPr>
        <w:pStyle w:val="aff6"/>
      </w:pPr>
      <w:r>
        <w:t>[R</w:t>
      </w:r>
      <w:proofErr w:type="gramStart"/>
      <w:r>
        <w:rPr>
          <w:rFonts w:hint="eastAsia"/>
        </w:rPr>
        <w:t>1</w:t>
      </w:r>
      <w:r>
        <w:t>]rip</w:t>
      </w:r>
      <w:proofErr w:type="gramEnd"/>
    </w:p>
    <w:p w14:paraId="6E59C2B5" w14:textId="77777777" w:rsidR="00870A08" w:rsidRDefault="003A5418">
      <w:pPr>
        <w:pStyle w:val="aff6"/>
      </w:pPr>
      <w:r>
        <w:t>[R</w:t>
      </w:r>
      <w:r>
        <w:rPr>
          <w:rFonts w:hint="eastAsia"/>
        </w:rPr>
        <w:t>1</w:t>
      </w:r>
      <w:r>
        <w:t>-rip-</w:t>
      </w:r>
      <w:proofErr w:type="gramStart"/>
      <w:r>
        <w:t>1]display</w:t>
      </w:r>
      <w:proofErr w:type="gramEnd"/>
      <w:r>
        <w:t xml:space="preserve"> this </w:t>
      </w:r>
    </w:p>
    <w:p w14:paraId="048F78FE" w14:textId="77777777" w:rsidR="00870A08" w:rsidRDefault="003A5418">
      <w:pPr>
        <w:pStyle w:val="aff6"/>
      </w:pPr>
      <w:r>
        <w:rPr>
          <w:rFonts w:hint="eastAsia"/>
        </w:rPr>
        <w:t>#</w:t>
      </w:r>
    </w:p>
    <w:p w14:paraId="0F2156A8" w14:textId="77777777" w:rsidR="00870A08" w:rsidRDefault="003A5418">
      <w:pPr>
        <w:pStyle w:val="aff6"/>
      </w:pPr>
      <w:r>
        <w:t>rip 1</w:t>
      </w:r>
    </w:p>
    <w:p w14:paraId="0D062F38" w14:textId="77777777" w:rsidR="00870A08" w:rsidRDefault="003A5418">
      <w:pPr>
        <w:pStyle w:val="aff6"/>
      </w:pPr>
      <w:r>
        <w:t>version 2</w:t>
      </w:r>
    </w:p>
    <w:p w14:paraId="414E360F" w14:textId="77777777" w:rsidR="00870A08" w:rsidRDefault="003A5418">
      <w:pPr>
        <w:pStyle w:val="aff6"/>
      </w:pPr>
      <w:r>
        <w:t>network 192.168.1.0</w:t>
      </w:r>
    </w:p>
    <w:p w14:paraId="707CB88F" w14:textId="77777777" w:rsidR="00870A08" w:rsidRDefault="003A5418">
      <w:pPr>
        <w:pStyle w:val="aff6"/>
      </w:pPr>
      <w:r>
        <w:t>network 192.168.2.0</w:t>
      </w:r>
    </w:p>
    <w:p w14:paraId="7BC1415A" w14:textId="77777777" w:rsidR="00870A08" w:rsidRDefault="00870A08">
      <w:pPr>
        <w:ind w:firstLineChars="0" w:firstLine="0"/>
      </w:pPr>
    </w:p>
    <w:p w14:paraId="3FF52031" w14:textId="77777777" w:rsidR="00870A08" w:rsidRDefault="003A5418">
      <w:pPr>
        <w:ind w:firstLine="420"/>
      </w:pPr>
      <w:r>
        <w:rPr>
          <w:rFonts w:hint="eastAsia"/>
        </w:rPr>
        <w:t>可以观察到，并没有配置策略，继续下一步排查。</w:t>
      </w:r>
    </w:p>
    <w:p w14:paraId="39E0D370" w14:textId="77777777" w:rsidR="00870A08" w:rsidRDefault="003A5418">
      <w:pPr>
        <w:ind w:firstLine="420"/>
      </w:pPr>
      <w:r>
        <w:rPr>
          <w:rFonts w:hint="eastAsia"/>
        </w:rPr>
        <w:t>第六步，检查接口上是否已经开启水平分割，水平分割为默认开启。查看</w:t>
      </w:r>
      <w:r>
        <w:rPr>
          <w:rFonts w:hint="eastAsia"/>
        </w:rPr>
        <w:t>R1</w:t>
      </w:r>
      <w:r>
        <w:rPr>
          <w:rFonts w:hint="eastAsia"/>
        </w:rPr>
        <w:t>和</w:t>
      </w:r>
      <w:r>
        <w:rPr>
          <w:rFonts w:hint="eastAsia"/>
        </w:rPr>
        <w:t>R2</w:t>
      </w:r>
      <w:r>
        <w:rPr>
          <w:rFonts w:hint="eastAsia"/>
        </w:rPr>
        <w:t>相应接口上的</w:t>
      </w:r>
      <w:r>
        <w:rPr>
          <w:rFonts w:hint="eastAsia"/>
        </w:rPr>
        <w:t>RIP</w:t>
      </w:r>
      <w:r>
        <w:rPr>
          <w:rFonts w:hint="eastAsia"/>
        </w:rPr>
        <w:t>详细信息。</w:t>
      </w:r>
    </w:p>
    <w:p w14:paraId="011C4F26" w14:textId="77777777" w:rsidR="00870A08" w:rsidRDefault="003A5418">
      <w:pPr>
        <w:pStyle w:val="aff6"/>
      </w:pPr>
      <w:r>
        <w:t>[R</w:t>
      </w:r>
      <w:proofErr w:type="gramStart"/>
      <w:r>
        <w:t>2]display</w:t>
      </w:r>
      <w:proofErr w:type="gramEnd"/>
      <w:r>
        <w:t xml:space="preserve"> rip 1 interface </w:t>
      </w:r>
      <w:proofErr w:type="spellStart"/>
      <w:r>
        <w:t>GigabitEthernet</w:t>
      </w:r>
      <w:proofErr w:type="spellEnd"/>
      <w:r>
        <w:t xml:space="preserve"> 0/0/0 verbose </w:t>
      </w:r>
    </w:p>
    <w:p w14:paraId="36152804" w14:textId="77777777" w:rsidR="00870A08" w:rsidRDefault="003A5418">
      <w:pPr>
        <w:pStyle w:val="aff6"/>
      </w:pPr>
      <w:r>
        <w:t xml:space="preserve"> GigabitEthernet0/0/0(192.168.1.1)</w:t>
      </w:r>
    </w:p>
    <w:p w14:paraId="64ACF8AB" w14:textId="77777777" w:rsidR="00870A08" w:rsidRDefault="003A5418">
      <w:pPr>
        <w:pStyle w:val="aff6"/>
      </w:pPr>
      <w:r>
        <w:rPr>
          <w:rFonts w:hint="eastAsia"/>
        </w:rPr>
        <w:t>……</w:t>
      </w:r>
    </w:p>
    <w:p w14:paraId="5ACCADE8" w14:textId="77777777" w:rsidR="00870A08" w:rsidRDefault="003A5418">
      <w:pPr>
        <w:pStyle w:val="aff6"/>
      </w:pPr>
      <w:r>
        <w:t xml:space="preserve">  Poison-reverse              </w:t>
      </w:r>
      <w:proofErr w:type="gramStart"/>
      <w:r>
        <w:t xml:space="preserve">  :</w:t>
      </w:r>
      <w:proofErr w:type="gramEnd"/>
      <w:r>
        <w:t xml:space="preserve"> Disabled </w:t>
      </w:r>
    </w:p>
    <w:p w14:paraId="79388BCC" w14:textId="77777777" w:rsidR="00870A08" w:rsidRDefault="003A5418">
      <w:pPr>
        <w:pStyle w:val="aff6"/>
      </w:pPr>
      <w:r>
        <w:t xml:space="preserve">  </w:t>
      </w:r>
      <w:r>
        <w:rPr>
          <w:shd w:val="pct10" w:color="auto" w:fill="FFFFFF"/>
        </w:rPr>
        <w:t xml:space="preserve">Split-Horizon               </w:t>
      </w:r>
      <w:proofErr w:type="gramStart"/>
      <w:r>
        <w:rPr>
          <w:shd w:val="pct10" w:color="auto" w:fill="FFFFFF"/>
        </w:rPr>
        <w:t xml:space="preserve">  :</w:t>
      </w:r>
      <w:proofErr w:type="gramEnd"/>
      <w:r>
        <w:rPr>
          <w:shd w:val="pct10" w:color="auto" w:fill="FFFFFF"/>
        </w:rPr>
        <w:t xml:space="preserve"> Enabled</w:t>
      </w:r>
    </w:p>
    <w:p w14:paraId="09580E3E" w14:textId="77777777" w:rsidR="00870A08" w:rsidRDefault="003A5418">
      <w:pPr>
        <w:pStyle w:val="aff6"/>
      </w:pPr>
      <w:r>
        <w:t xml:space="preserve">  Authentication type         </w:t>
      </w:r>
      <w:proofErr w:type="gramStart"/>
      <w:r>
        <w:t xml:space="preserve">  :</w:t>
      </w:r>
      <w:proofErr w:type="gramEnd"/>
      <w:r>
        <w:t xml:space="preserve"> None </w:t>
      </w:r>
    </w:p>
    <w:p w14:paraId="12272131" w14:textId="77777777" w:rsidR="00870A08" w:rsidRDefault="003A5418">
      <w:pPr>
        <w:pStyle w:val="aff6"/>
      </w:pPr>
      <w:r>
        <w:t xml:space="preserve">  Replay Protection           </w:t>
      </w:r>
      <w:proofErr w:type="gramStart"/>
      <w:r>
        <w:t xml:space="preserve">  :</w:t>
      </w:r>
      <w:proofErr w:type="gramEnd"/>
      <w:r>
        <w:t xml:space="preserve"> Disabled</w:t>
      </w:r>
    </w:p>
    <w:p w14:paraId="0230FEEA" w14:textId="77777777" w:rsidR="00870A08" w:rsidRDefault="00870A08">
      <w:pPr>
        <w:pStyle w:val="aff6"/>
      </w:pPr>
    </w:p>
    <w:p w14:paraId="2CB00DA2" w14:textId="77777777" w:rsidR="00870A08" w:rsidRDefault="003A5418">
      <w:pPr>
        <w:pStyle w:val="aff6"/>
      </w:pPr>
      <w:r>
        <w:lastRenderedPageBreak/>
        <w:t>[R</w:t>
      </w:r>
      <w:proofErr w:type="gramStart"/>
      <w:r>
        <w:rPr>
          <w:rFonts w:hint="eastAsia"/>
        </w:rPr>
        <w:t>1</w:t>
      </w:r>
      <w:r>
        <w:t>]display</w:t>
      </w:r>
      <w:proofErr w:type="gramEnd"/>
      <w:r>
        <w:t xml:space="preserve"> rip 1 interface </w:t>
      </w:r>
      <w:proofErr w:type="spellStart"/>
      <w:r>
        <w:t>GigabitEthernet</w:t>
      </w:r>
      <w:proofErr w:type="spellEnd"/>
      <w:r>
        <w:t xml:space="preserve"> 0/0/0 verbose </w:t>
      </w:r>
    </w:p>
    <w:p w14:paraId="7907C349" w14:textId="77777777" w:rsidR="00870A08" w:rsidRDefault="003A5418">
      <w:pPr>
        <w:pStyle w:val="aff6"/>
      </w:pPr>
      <w:r>
        <w:t xml:space="preserve"> GigabitEthernet0/0/0(192.168.1.</w:t>
      </w:r>
      <w:r>
        <w:rPr>
          <w:rFonts w:hint="eastAsia"/>
        </w:rPr>
        <w:t>2</w:t>
      </w:r>
      <w:r>
        <w:t>)</w:t>
      </w:r>
    </w:p>
    <w:p w14:paraId="39DBCAA5" w14:textId="77777777" w:rsidR="00870A08" w:rsidRDefault="003A5418">
      <w:pPr>
        <w:pStyle w:val="aff6"/>
      </w:pPr>
      <w:r>
        <w:rPr>
          <w:rFonts w:hint="eastAsia"/>
        </w:rPr>
        <w:t>……</w:t>
      </w:r>
    </w:p>
    <w:p w14:paraId="3FF9F0FC" w14:textId="77777777" w:rsidR="00870A08" w:rsidRDefault="003A5418">
      <w:pPr>
        <w:pStyle w:val="aff6"/>
      </w:pPr>
      <w:r>
        <w:t xml:space="preserve">  Poison-reverse              </w:t>
      </w:r>
      <w:proofErr w:type="gramStart"/>
      <w:r>
        <w:t xml:space="preserve">  :</w:t>
      </w:r>
      <w:proofErr w:type="gramEnd"/>
      <w:r>
        <w:t xml:space="preserve"> Disabled </w:t>
      </w:r>
    </w:p>
    <w:p w14:paraId="729ED39A" w14:textId="77777777" w:rsidR="00870A08" w:rsidRDefault="003A5418">
      <w:pPr>
        <w:pStyle w:val="aff6"/>
      </w:pPr>
      <w:r>
        <w:t xml:space="preserve">  </w:t>
      </w:r>
      <w:r>
        <w:rPr>
          <w:shd w:val="pct10" w:color="auto" w:fill="FFFFFF"/>
        </w:rPr>
        <w:t xml:space="preserve">Split-Horizon               </w:t>
      </w:r>
      <w:proofErr w:type="gramStart"/>
      <w:r>
        <w:rPr>
          <w:shd w:val="pct10" w:color="auto" w:fill="FFFFFF"/>
        </w:rPr>
        <w:t xml:space="preserve">  :</w:t>
      </w:r>
      <w:proofErr w:type="gramEnd"/>
      <w:r>
        <w:rPr>
          <w:shd w:val="pct10" w:color="auto" w:fill="FFFFFF"/>
        </w:rPr>
        <w:t xml:space="preserve"> Enabled</w:t>
      </w:r>
    </w:p>
    <w:p w14:paraId="5228B5E7" w14:textId="77777777" w:rsidR="00870A08" w:rsidRDefault="003A5418">
      <w:pPr>
        <w:pStyle w:val="aff6"/>
      </w:pPr>
      <w:r>
        <w:t xml:space="preserve">  Authentication type         </w:t>
      </w:r>
      <w:proofErr w:type="gramStart"/>
      <w:r>
        <w:t xml:space="preserve">  :</w:t>
      </w:r>
      <w:proofErr w:type="gramEnd"/>
      <w:r>
        <w:t xml:space="preserve"> None </w:t>
      </w:r>
    </w:p>
    <w:p w14:paraId="7ED73B9A" w14:textId="77777777" w:rsidR="00870A08" w:rsidRDefault="003A5418">
      <w:pPr>
        <w:pStyle w:val="aff6"/>
      </w:pPr>
      <w:r>
        <w:t xml:space="preserve">  Replay Protection           </w:t>
      </w:r>
      <w:proofErr w:type="gramStart"/>
      <w:r>
        <w:t xml:space="preserve">  :</w:t>
      </w:r>
      <w:proofErr w:type="gramEnd"/>
      <w:r>
        <w:t xml:space="preserve"> Disabled</w:t>
      </w:r>
    </w:p>
    <w:p w14:paraId="2216773C" w14:textId="77777777" w:rsidR="00870A08" w:rsidRDefault="00870A08">
      <w:pPr>
        <w:pStyle w:val="aff6"/>
      </w:pPr>
    </w:p>
    <w:p w14:paraId="52E90F0A" w14:textId="77777777" w:rsidR="00870A08" w:rsidRDefault="003A5418">
      <w:pPr>
        <w:ind w:firstLine="420"/>
      </w:pPr>
      <w:r>
        <w:rPr>
          <w:rFonts w:hint="eastAsia"/>
        </w:rPr>
        <w:t>可以观察到，接口下没有关闭水平分割，继续下一步排查。</w:t>
      </w:r>
    </w:p>
    <w:p w14:paraId="51F2CF18" w14:textId="77777777" w:rsidR="00870A08" w:rsidRDefault="003A5418">
      <w:pPr>
        <w:ind w:firstLine="420"/>
      </w:pPr>
      <w:r>
        <w:rPr>
          <w:rFonts w:hint="eastAsia"/>
        </w:rPr>
        <w:t>第七步，检查链路两端的接口认证方式是否匹配。使用</w:t>
      </w:r>
      <w:r>
        <w:rPr>
          <w:b/>
        </w:rPr>
        <w:t>display rip 1 statistics interface</w:t>
      </w:r>
      <w:r>
        <w:rPr>
          <w:rFonts w:hint="eastAsia"/>
        </w:rPr>
        <w:t>命令查看两端</w:t>
      </w:r>
      <w:r>
        <w:rPr>
          <w:rFonts w:hint="eastAsia"/>
        </w:rPr>
        <w:t>RIP</w:t>
      </w:r>
      <w:r>
        <w:rPr>
          <w:rFonts w:hint="eastAsia"/>
        </w:rPr>
        <w:t>接口上的统计信息。</w:t>
      </w:r>
    </w:p>
    <w:p w14:paraId="6AFFAB1A" w14:textId="77777777" w:rsidR="00870A08" w:rsidRDefault="003A5418">
      <w:pPr>
        <w:pStyle w:val="aff6"/>
      </w:pPr>
      <w:r>
        <w:t>[R</w:t>
      </w:r>
      <w:proofErr w:type="gramStart"/>
      <w:r>
        <w:t>1]display</w:t>
      </w:r>
      <w:proofErr w:type="gramEnd"/>
      <w:r>
        <w:t xml:space="preserve"> rip 1 statistics  interface </w:t>
      </w:r>
      <w:proofErr w:type="spellStart"/>
      <w:r>
        <w:t>GigabitEthernet</w:t>
      </w:r>
      <w:proofErr w:type="spellEnd"/>
      <w:r>
        <w:t xml:space="preserve"> 0/0/0 </w:t>
      </w:r>
    </w:p>
    <w:p w14:paraId="6D53E70C" w14:textId="77777777" w:rsidR="00870A08" w:rsidRDefault="003A5418">
      <w:pPr>
        <w:pStyle w:val="aff6"/>
      </w:pPr>
      <w:r>
        <w:t>GigabitEthernet0/0/0(192.168.1.2)</w:t>
      </w:r>
    </w:p>
    <w:p w14:paraId="46D3B90F" w14:textId="77777777" w:rsidR="00870A08" w:rsidRDefault="003A5418">
      <w:pPr>
        <w:pStyle w:val="aff6"/>
      </w:pPr>
      <w:r>
        <w:t>Statistical information          Last min        Last 5 min       Total</w:t>
      </w:r>
    </w:p>
    <w:p w14:paraId="436F5E79" w14:textId="77777777" w:rsidR="00870A08" w:rsidRDefault="003A5418">
      <w:pPr>
        <w:pStyle w:val="aff6"/>
      </w:pPr>
      <w:r>
        <w:t>-----------------------------------------------------------------------</w:t>
      </w:r>
    </w:p>
    <w:p w14:paraId="2288229F" w14:textId="77777777" w:rsidR="00870A08" w:rsidRDefault="003A5418">
      <w:pPr>
        <w:pStyle w:val="aff6"/>
      </w:pPr>
      <w:r>
        <w:t>Periodic updates sent            1                6                361</w:t>
      </w:r>
    </w:p>
    <w:p w14:paraId="5BA4FF5B" w14:textId="77777777" w:rsidR="00870A08" w:rsidRDefault="003A5418">
      <w:pPr>
        <w:pStyle w:val="aff6"/>
      </w:pPr>
      <w:r>
        <w:rPr>
          <w:rFonts w:hint="eastAsia"/>
        </w:rPr>
        <w:t>……</w:t>
      </w:r>
    </w:p>
    <w:p w14:paraId="63E53ED7" w14:textId="77777777" w:rsidR="00870A08" w:rsidRDefault="003A5418">
      <w:pPr>
        <w:pStyle w:val="aff6"/>
      </w:pPr>
      <w:r>
        <w:t xml:space="preserve">Bad routes received              </w:t>
      </w:r>
      <w:r>
        <w:rPr>
          <w:rFonts w:hint="eastAsia"/>
        </w:rPr>
        <w:t xml:space="preserve"> </w:t>
      </w:r>
      <w:r>
        <w:t>0                0                0</w:t>
      </w:r>
    </w:p>
    <w:p w14:paraId="6CA8B6D0" w14:textId="77777777" w:rsidR="00870A08" w:rsidRDefault="003A5418">
      <w:pPr>
        <w:pStyle w:val="aff6"/>
        <w:rPr>
          <w:shd w:val="pct10" w:color="auto" w:fill="FFFFFF"/>
        </w:rPr>
      </w:pPr>
      <w:r>
        <w:rPr>
          <w:shd w:val="pct10" w:color="auto" w:fill="FFFFFF"/>
        </w:rPr>
        <w:t>Packet authentication failed    0                3                168</w:t>
      </w:r>
    </w:p>
    <w:p w14:paraId="1F7A3B4E" w14:textId="77777777" w:rsidR="00870A08" w:rsidRDefault="003A5418">
      <w:pPr>
        <w:pStyle w:val="aff6"/>
      </w:pPr>
      <w:r>
        <w:t xml:space="preserve">Packet </w:t>
      </w:r>
      <w:proofErr w:type="gramStart"/>
      <w:r>
        <w:t>send</w:t>
      </w:r>
      <w:proofErr w:type="gramEnd"/>
      <w:r>
        <w:t xml:space="preserve"> failed               </w:t>
      </w:r>
      <w:r>
        <w:rPr>
          <w:rFonts w:hint="eastAsia"/>
        </w:rPr>
        <w:t xml:space="preserve"> </w:t>
      </w:r>
      <w:r>
        <w:t>0                0                0</w:t>
      </w:r>
    </w:p>
    <w:p w14:paraId="2F41EEFC" w14:textId="77777777" w:rsidR="00870A08" w:rsidRDefault="00870A08">
      <w:pPr>
        <w:pStyle w:val="aff6"/>
      </w:pPr>
    </w:p>
    <w:p w14:paraId="0F7A169C" w14:textId="77777777" w:rsidR="00870A08" w:rsidRDefault="003A5418">
      <w:pPr>
        <w:pStyle w:val="aff6"/>
      </w:pPr>
      <w:r>
        <w:t>[R</w:t>
      </w:r>
      <w:proofErr w:type="gramStart"/>
      <w:r>
        <w:t>2]display</w:t>
      </w:r>
      <w:proofErr w:type="gramEnd"/>
      <w:r>
        <w:t xml:space="preserve"> rip 1 statistics interface </w:t>
      </w:r>
      <w:proofErr w:type="spellStart"/>
      <w:r>
        <w:t>GigabitEthernet</w:t>
      </w:r>
      <w:proofErr w:type="spellEnd"/>
      <w:r>
        <w:t xml:space="preserve"> 0/0/0</w:t>
      </w:r>
    </w:p>
    <w:p w14:paraId="59C22913" w14:textId="77777777" w:rsidR="00870A08" w:rsidRDefault="003A5418">
      <w:pPr>
        <w:pStyle w:val="aff6"/>
      </w:pPr>
      <w:r>
        <w:t>GigabitEthernet0/0/0(192.168.1.1)</w:t>
      </w:r>
    </w:p>
    <w:p w14:paraId="08AEA5E8" w14:textId="77777777" w:rsidR="00870A08" w:rsidRDefault="003A5418">
      <w:pPr>
        <w:pStyle w:val="aff6"/>
      </w:pPr>
      <w:r>
        <w:t>Statistical information          Last min        Last 5 min       Total</w:t>
      </w:r>
    </w:p>
    <w:p w14:paraId="2F1F6D41" w14:textId="77777777" w:rsidR="00870A08" w:rsidRDefault="003A5418">
      <w:pPr>
        <w:pStyle w:val="aff6"/>
      </w:pPr>
      <w:r>
        <w:t>-----------------------------------------------------------------------</w:t>
      </w:r>
    </w:p>
    <w:p w14:paraId="63AF2463" w14:textId="77777777" w:rsidR="00870A08" w:rsidRDefault="003A5418">
      <w:pPr>
        <w:pStyle w:val="aff6"/>
      </w:pPr>
      <w:r>
        <w:t>Periodic updates sent            0                4                361</w:t>
      </w:r>
    </w:p>
    <w:p w14:paraId="5113D8A2" w14:textId="77777777" w:rsidR="00870A08" w:rsidRDefault="003A5418">
      <w:pPr>
        <w:pStyle w:val="aff6"/>
      </w:pPr>
      <w:r>
        <w:rPr>
          <w:rFonts w:hint="eastAsia"/>
        </w:rPr>
        <w:t>……</w:t>
      </w:r>
    </w:p>
    <w:p w14:paraId="016AA38F" w14:textId="77777777" w:rsidR="00870A08" w:rsidRDefault="003A5418">
      <w:pPr>
        <w:pStyle w:val="aff6"/>
      </w:pPr>
      <w:r>
        <w:t xml:space="preserve">Bad routes received              </w:t>
      </w:r>
      <w:r>
        <w:rPr>
          <w:rFonts w:hint="eastAsia"/>
        </w:rPr>
        <w:t xml:space="preserve">  </w:t>
      </w:r>
      <w:r>
        <w:t>0                0                0</w:t>
      </w:r>
    </w:p>
    <w:p w14:paraId="73115D38" w14:textId="77777777" w:rsidR="00870A08" w:rsidRDefault="003A5418">
      <w:pPr>
        <w:pStyle w:val="aff6"/>
      </w:pPr>
      <w:r>
        <w:rPr>
          <w:shd w:val="pct10" w:color="auto" w:fill="FFFFFF"/>
        </w:rPr>
        <w:lastRenderedPageBreak/>
        <w:t>Packet authentication failed     0                4                328</w:t>
      </w:r>
    </w:p>
    <w:p w14:paraId="7C3216FE" w14:textId="77777777" w:rsidR="00870A08" w:rsidRDefault="003A5418">
      <w:pPr>
        <w:pStyle w:val="aff6"/>
      </w:pPr>
      <w:r>
        <w:t xml:space="preserve">Packet </w:t>
      </w:r>
      <w:proofErr w:type="gramStart"/>
      <w:r>
        <w:t>send</w:t>
      </w:r>
      <w:proofErr w:type="gramEnd"/>
      <w:r>
        <w:t xml:space="preserve"> failed               </w:t>
      </w:r>
      <w:r>
        <w:rPr>
          <w:rFonts w:hint="eastAsia"/>
        </w:rPr>
        <w:t xml:space="preserve">  </w:t>
      </w:r>
      <w:r>
        <w:t>0                0                0</w:t>
      </w:r>
    </w:p>
    <w:p w14:paraId="28A8F800" w14:textId="77777777" w:rsidR="00870A08" w:rsidRDefault="00870A08">
      <w:pPr>
        <w:ind w:firstLine="400"/>
        <w:jc w:val="left"/>
        <w:rPr>
          <w:sz w:val="20"/>
          <w:szCs w:val="20"/>
        </w:rPr>
      </w:pPr>
    </w:p>
    <w:p w14:paraId="753ED6DD" w14:textId="77777777" w:rsidR="00870A08" w:rsidRDefault="003A5418">
      <w:pPr>
        <w:ind w:firstLine="420"/>
      </w:pPr>
      <w:r>
        <w:rPr>
          <w:rFonts w:hint="eastAsia"/>
        </w:rPr>
        <w:t>观察到有认证失败的</w:t>
      </w:r>
      <w:r>
        <w:rPr>
          <w:rFonts w:hint="eastAsia"/>
        </w:rPr>
        <w:t>RIP</w:t>
      </w:r>
      <w:r>
        <w:rPr>
          <w:rFonts w:hint="eastAsia"/>
        </w:rPr>
        <w:t>报文，说明两端的</w:t>
      </w:r>
      <w:r>
        <w:rPr>
          <w:rFonts w:hint="eastAsia"/>
        </w:rPr>
        <w:t>RIP</w:t>
      </w:r>
      <w:r>
        <w:rPr>
          <w:rFonts w:hint="eastAsia"/>
        </w:rPr>
        <w:t>认证方式有问题。</w:t>
      </w:r>
      <w:r>
        <w:rPr>
          <w:rFonts w:hint="eastAsia"/>
          <w:sz w:val="20"/>
          <w:szCs w:val="20"/>
        </w:rPr>
        <w:t>在双方路由器上执行</w:t>
      </w:r>
      <w:r>
        <w:rPr>
          <w:b/>
          <w:sz w:val="20"/>
          <w:szCs w:val="20"/>
        </w:rPr>
        <w:t>display current-configuration</w:t>
      </w:r>
      <w:r>
        <w:rPr>
          <w:rFonts w:hint="eastAsia"/>
          <w:sz w:val="20"/>
          <w:szCs w:val="20"/>
        </w:rPr>
        <w:t>查看配置信息。</w:t>
      </w:r>
    </w:p>
    <w:p w14:paraId="06C5C557" w14:textId="77777777" w:rsidR="00870A08" w:rsidRDefault="003A5418">
      <w:pPr>
        <w:pStyle w:val="aff6"/>
      </w:pPr>
      <w:r>
        <w:t>[R</w:t>
      </w:r>
      <w:proofErr w:type="gramStart"/>
      <w:r>
        <w:t>2]display</w:t>
      </w:r>
      <w:proofErr w:type="gramEnd"/>
      <w:r>
        <w:t xml:space="preserve"> current-configuration</w:t>
      </w:r>
    </w:p>
    <w:p w14:paraId="6C304131" w14:textId="77777777" w:rsidR="00870A08" w:rsidRDefault="003A5418">
      <w:pPr>
        <w:pStyle w:val="aff6"/>
      </w:pPr>
      <w:r>
        <w:t>#</w:t>
      </w:r>
    </w:p>
    <w:p w14:paraId="1241E38C" w14:textId="77777777" w:rsidR="00870A08" w:rsidRDefault="003A5418">
      <w:pPr>
        <w:pStyle w:val="aff6"/>
      </w:pPr>
      <w:r>
        <w:t>interface GigabitEthernet0/0/0</w:t>
      </w:r>
    </w:p>
    <w:p w14:paraId="04C33752" w14:textId="77777777" w:rsidR="00870A08" w:rsidRDefault="003A5418">
      <w:pPr>
        <w:pStyle w:val="aff6"/>
      </w:pPr>
      <w:r>
        <w:t xml:space="preserve"> </w:t>
      </w:r>
      <w:proofErr w:type="spellStart"/>
      <w:r>
        <w:t>ip</w:t>
      </w:r>
      <w:proofErr w:type="spellEnd"/>
      <w:r>
        <w:t xml:space="preserve"> address 192.168.1.1 255.255.255.0 </w:t>
      </w:r>
    </w:p>
    <w:p w14:paraId="502E06E0" w14:textId="77777777" w:rsidR="00870A08" w:rsidRDefault="003A5418">
      <w:pPr>
        <w:pStyle w:val="aff6"/>
      </w:pPr>
      <w:r>
        <w:t xml:space="preserve"> rip authentication-mode simple cipher %$%$</w:t>
      </w:r>
      <w:proofErr w:type="spellStart"/>
      <w:r>
        <w:t>B""x</w:t>
      </w:r>
      <w:proofErr w:type="spellEnd"/>
      <w:r>
        <w:t>"|=aa$$Ys*OM$OA&amp;*</w:t>
      </w:r>
      <w:proofErr w:type="spellStart"/>
      <w:r>
        <w:t>pSf</w:t>
      </w:r>
      <w:proofErr w:type="spellEnd"/>
      <w:r>
        <w:t>%$%$</w:t>
      </w:r>
    </w:p>
    <w:p w14:paraId="10CAA129" w14:textId="77777777" w:rsidR="00870A08" w:rsidRDefault="00870A08">
      <w:pPr>
        <w:pStyle w:val="aff6"/>
      </w:pPr>
    </w:p>
    <w:p w14:paraId="489556F2" w14:textId="77777777" w:rsidR="00870A08" w:rsidRDefault="003A5418">
      <w:pPr>
        <w:pStyle w:val="aff6"/>
      </w:pPr>
      <w:r>
        <w:t>[R</w:t>
      </w:r>
      <w:proofErr w:type="gramStart"/>
      <w:r>
        <w:rPr>
          <w:rFonts w:hint="eastAsia"/>
        </w:rPr>
        <w:t>1</w:t>
      </w:r>
      <w:r>
        <w:t>]display</w:t>
      </w:r>
      <w:proofErr w:type="gramEnd"/>
      <w:r>
        <w:t xml:space="preserve"> current-configuration</w:t>
      </w:r>
    </w:p>
    <w:p w14:paraId="24354C78" w14:textId="77777777" w:rsidR="00870A08" w:rsidRDefault="003A5418">
      <w:pPr>
        <w:pStyle w:val="aff6"/>
      </w:pPr>
      <w:r>
        <w:t>#</w:t>
      </w:r>
    </w:p>
    <w:p w14:paraId="2BC3672B" w14:textId="77777777" w:rsidR="00870A08" w:rsidRDefault="003A5418">
      <w:pPr>
        <w:pStyle w:val="aff6"/>
      </w:pPr>
      <w:r>
        <w:t>interface GigabitEthernet0/0/0</w:t>
      </w:r>
    </w:p>
    <w:p w14:paraId="0259B2B8" w14:textId="77777777" w:rsidR="00870A08" w:rsidRDefault="003A5418">
      <w:pPr>
        <w:pStyle w:val="aff6"/>
      </w:pPr>
      <w:r>
        <w:t xml:space="preserve"> </w:t>
      </w:r>
      <w:proofErr w:type="spellStart"/>
      <w:r>
        <w:t>ip</w:t>
      </w:r>
      <w:proofErr w:type="spellEnd"/>
      <w:r>
        <w:t xml:space="preserve"> address 192.168.1.</w:t>
      </w:r>
      <w:r>
        <w:rPr>
          <w:rFonts w:hint="eastAsia"/>
        </w:rPr>
        <w:t>2</w:t>
      </w:r>
      <w:r>
        <w:t xml:space="preserve"> 255.255.255.0 </w:t>
      </w:r>
    </w:p>
    <w:p w14:paraId="4629E501" w14:textId="77777777" w:rsidR="00870A08" w:rsidRDefault="00870A08">
      <w:pPr>
        <w:pStyle w:val="aff6"/>
      </w:pPr>
    </w:p>
    <w:p w14:paraId="50433EFE" w14:textId="77777777" w:rsidR="00870A08" w:rsidRDefault="003A5418">
      <w:pPr>
        <w:ind w:firstLine="420"/>
      </w:pPr>
      <w:r>
        <w:rPr>
          <w:rFonts w:hint="eastAsia"/>
        </w:rPr>
        <w:t>发现</w:t>
      </w:r>
      <w:r>
        <w:rPr>
          <w:rFonts w:hint="eastAsia"/>
        </w:rPr>
        <w:t>R2</w:t>
      </w:r>
      <w:r>
        <w:rPr>
          <w:rFonts w:hint="eastAsia"/>
        </w:rPr>
        <w:t>的</w:t>
      </w:r>
      <w:r>
        <w:rPr>
          <w:rFonts w:hint="eastAsia"/>
        </w:rPr>
        <w:t>GE 0/0/0</w:t>
      </w:r>
      <w:r>
        <w:rPr>
          <w:rFonts w:hint="eastAsia"/>
        </w:rPr>
        <w:t>接口下配置了</w:t>
      </w:r>
      <w:r>
        <w:rPr>
          <w:rFonts w:hint="eastAsia"/>
        </w:rPr>
        <w:t>RIP</w:t>
      </w:r>
      <w:r>
        <w:rPr>
          <w:rFonts w:hint="eastAsia"/>
        </w:rPr>
        <w:t>认证，而</w:t>
      </w:r>
      <w:r>
        <w:rPr>
          <w:rFonts w:hint="eastAsia"/>
        </w:rPr>
        <w:t>R1</w:t>
      </w:r>
      <w:r>
        <w:rPr>
          <w:rFonts w:hint="eastAsia"/>
        </w:rPr>
        <w:t>的</w:t>
      </w:r>
      <w:r>
        <w:rPr>
          <w:rFonts w:hint="eastAsia"/>
        </w:rPr>
        <w:t>GE 0/0/0</w:t>
      </w:r>
      <w:r>
        <w:rPr>
          <w:rFonts w:hint="eastAsia"/>
        </w:rPr>
        <w:t>接口下没有配置认证。</w:t>
      </w:r>
    </w:p>
    <w:p w14:paraId="3ED468C5" w14:textId="77777777" w:rsidR="00870A08" w:rsidRDefault="003A5418">
      <w:pPr>
        <w:ind w:firstLine="420"/>
      </w:pPr>
      <w:r>
        <w:rPr>
          <w:rFonts w:hint="eastAsia"/>
        </w:rPr>
        <w:t>进入</w:t>
      </w:r>
      <w:r>
        <w:rPr>
          <w:rFonts w:hint="eastAsia"/>
        </w:rPr>
        <w:t>R2</w:t>
      </w:r>
      <w:r>
        <w:rPr>
          <w:rFonts w:hint="eastAsia"/>
        </w:rPr>
        <w:t>的</w:t>
      </w:r>
      <w:r>
        <w:rPr>
          <w:rFonts w:hint="eastAsia"/>
        </w:rPr>
        <w:t>GE 0/0/0</w:t>
      </w:r>
      <w:r>
        <w:rPr>
          <w:rFonts w:hint="eastAsia"/>
        </w:rPr>
        <w:t>接口删除该认证命令</w:t>
      </w:r>
    </w:p>
    <w:p w14:paraId="75C426E1" w14:textId="77777777" w:rsidR="00870A08" w:rsidRDefault="003A5418">
      <w:pPr>
        <w:pStyle w:val="aff6"/>
      </w:pPr>
      <w:r>
        <w:t>[R</w:t>
      </w:r>
      <w:proofErr w:type="gramStart"/>
      <w:r>
        <w:t>2]</w:t>
      </w:r>
      <w:r>
        <w:rPr>
          <w:rFonts w:hint="eastAsia"/>
        </w:rPr>
        <w:t>interface</w:t>
      </w:r>
      <w:proofErr w:type="gramEnd"/>
      <w:r>
        <w:rPr>
          <w:rFonts w:hint="eastAsia"/>
        </w:rPr>
        <w:t xml:space="preserve"> </w:t>
      </w:r>
      <w:r>
        <w:t>GigabitEthernet0/0/0</w:t>
      </w:r>
    </w:p>
    <w:p w14:paraId="0114735D" w14:textId="77777777" w:rsidR="00870A08" w:rsidRDefault="003A5418">
      <w:pPr>
        <w:pStyle w:val="aff6"/>
      </w:pPr>
      <w:r>
        <w:t>[R2-</w:t>
      </w:r>
      <w:bookmarkStart w:id="130" w:name="OLE_LINK45"/>
      <w:r>
        <w:t>GigabitEthernet0/0/</w:t>
      </w:r>
      <w:proofErr w:type="gramStart"/>
      <w:r>
        <w:t>0</w:t>
      </w:r>
      <w:bookmarkEnd w:id="130"/>
      <w:r>
        <w:t>]undo</w:t>
      </w:r>
      <w:proofErr w:type="gramEnd"/>
      <w:r>
        <w:t xml:space="preserve"> rip authentication-mode</w:t>
      </w:r>
    </w:p>
    <w:p w14:paraId="089A6060" w14:textId="77777777" w:rsidR="00870A08" w:rsidRDefault="00870A08">
      <w:pPr>
        <w:ind w:firstLineChars="0" w:firstLine="0"/>
      </w:pPr>
    </w:p>
    <w:p w14:paraId="256FEF16" w14:textId="77777777" w:rsidR="00870A08" w:rsidRDefault="003A5418">
      <w:pPr>
        <w:ind w:firstLine="420"/>
      </w:pPr>
      <w:r>
        <w:rPr>
          <w:rFonts w:hint="eastAsia"/>
        </w:rPr>
        <w:t>配置完成后，使用</w:t>
      </w:r>
      <w:r>
        <w:rPr>
          <w:rFonts w:hint="eastAsia"/>
          <w:b/>
        </w:rPr>
        <w:t xml:space="preserve">display </w:t>
      </w:r>
      <w:proofErr w:type="spellStart"/>
      <w:r>
        <w:rPr>
          <w:rFonts w:hint="eastAsia"/>
          <w:b/>
        </w:rPr>
        <w:t>ip</w:t>
      </w:r>
      <w:proofErr w:type="spellEnd"/>
      <w:r>
        <w:rPr>
          <w:rFonts w:hint="eastAsia"/>
          <w:b/>
        </w:rPr>
        <w:t xml:space="preserve"> routing-table protocol rip</w:t>
      </w:r>
      <w:r>
        <w:rPr>
          <w:rFonts w:hint="eastAsia"/>
        </w:rPr>
        <w:t>，检查双方现在是否能够正常收发</w:t>
      </w:r>
      <w:r>
        <w:rPr>
          <w:rFonts w:hint="eastAsia"/>
        </w:rPr>
        <w:t>RIP</w:t>
      </w:r>
      <w:r>
        <w:rPr>
          <w:rFonts w:hint="eastAsia"/>
        </w:rPr>
        <w:t>路由。</w:t>
      </w:r>
    </w:p>
    <w:p w14:paraId="5233E46A"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protocol rip </w:t>
      </w:r>
    </w:p>
    <w:p w14:paraId="2BCE884B" w14:textId="77777777" w:rsidR="00870A08" w:rsidRDefault="003A5418">
      <w:pPr>
        <w:pStyle w:val="aff6"/>
      </w:pPr>
      <w:r>
        <w:t>[R2]</w:t>
      </w:r>
    </w:p>
    <w:p w14:paraId="2D4F75DF" w14:textId="77777777" w:rsidR="00870A08" w:rsidRDefault="00870A08">
      <w:pPr>
        <w:pStyle w:val="aff6"/>
      </w:pPr>
    </w:p>
    <w:p w14:paraId="5C69B092"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protocol rip </w:t>
      </w:r>
    </w:p>
    <w:p w14:paraId="5DA7B298" w14:textId="77777777" w:rsidR="00870A08" w:rsidRDefault="003A5418">
      <w:pPr>
        <w:pStyle w:val="aff6"/>
      </w:pPr>
      <w:r>
        <w:t>[R1]</w:t>
      </w:r>
    </w:p>
    <w:p w14:paraId="057B5E18" w14:textId="77777777" w:rsidR="00870A08" w:rsidRDefault="00870A08">
      <w:pPr>
        <w:pStyle w:val="aff6"/>
      </w:pPr>
    </w:p>
    <w:p w14:paraId="68D56F45" w14:textId="77777777" w:rsidR="00870A08" w:rsidRDefault="003A5418">
      <w:pPr>
        <w:ind w:firstLine="420"/>
      </w:pPr>
      <w:r>
        <w:rPr>
          <w:rFonts w:hint="eastAsia"/>
        </w:rPr>
        <w:t>发现仍然没有相关的</w:t>
      </w:r>
      <w:r>
        <w:rPr>
          <w:rFonts w:hint="eastAsia"/>
        </w:rPr>
        <w:t>RIP</w:t>
      </w:r>
      <w:r>
        <w:rPr>
          <w:rFonts w:hint="eastAsia"/>
        </w:rPr>
        <w:t>路由条目，继续下一步排查。</w:t>
      </w:r>
    </w:p>
    <w:p w14:paraId="5F1A9EE1" w14:textId="77777777" w:rsidR="00870A08" w:rsidRDefault="003A5418">
      <w:pPr>
        <w:ind w:firstLine="400"/>
        <w:jc w:val="left"/>
        <w:rPr>
          <w:rFonts w:ascii="微软雅黑" w:hAnsi="微软雅黑"/>
          <w:sz w:val="20"/>
          <w:szCs w:val="20"/>
        </w:rPr>
      </w:pPr>
      <w:r>
        <w:rPr>
          <w:rFonts w:ascii="微软雅黑" w:hAnsi="微软雅黑" w:hint="eastAsia"/>
          <w:sz w:val="20"/>
          <w:szCs w:val="20"/>
        </w:rPr>
        <w:t>第八步，</w:t>
      </w:r>
      <w:r>
        <w:rPr>
          <w:rFonts w:hint="eastAsia"/>
        </w:rPr>
        <w:t>查看路由表中是否存在</w:t>
      </w:r>
      <w:r>
        <w:rPr>
          <w:rFonts w:ascii="微软雅黑" w:hAnsi="微软雅黑" w:hint="eastAsia"/>
          <w:sz w:val="20"/>
          <w:szCs w:val="20"/>
        </w:rPr>
        <w:t>从其它协议获得的相同路由，</w:t>
      </w:r>
      <w:r>
        <w:rPr>
          <w:rFonts w:hint="eastAsia"/>
        </w:rPr>
        <w:t>查看</w:t>
      </w:r>
      <w:r>
        <w:rPr>
          <w:rFonts w:hint="eastAsia"/>
        </w:rPr>
        <w:t>R2</w:t>
      </w:r>
      <w:r>
        <w:rPr>
          <w:rFonts w:hint="eastAsia"/>
        </w:rPr>
        <w:t>的路由表信息。</w:t>
      </w:r>
    </w:p>
    <w:p w14:paraId="1B4DFE66"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w:t>
      </w:r>
    </w:p>
    <w:p w14:paraId="1A254EAC" w14:textId="77777777" w:rsidR="00870A08" w:rsidRDefault="003A5418">
      <w:pPr>
        <w:pStyle w:val="aff6"/>
      </w:pPr>
      <w:r>
        <w:t>Route Flags: R - relay, D - download to fib</w:t>
      </w:r>
    </w:p>
    <w:p w14:paraId="2447D821" w14:textId="77777777" w:rsidR="00870A08" w:rsidRDefault="003A5418">
      <w:pPr>
        <w:pStyle w:val="aff6"/>
      </w:pPr>
      <w:r>
        <w:t>----------------------------------------------------------------------------</w:t>
      </w:r>
    </w:p>
    <w:p w14:paraId="733B33F1" w14:textId="77777777" w:rsidR="00870A08" w:rsidRDefault="003A5418">
      <w:pPr>
        <w:pStyle w:val="aff6"/>
      </w:pPr>
      <w:r>
        <w:t>Routing Tables: Public</w:t>
      </w:r>
    </w:p>
    <w:p w14:paraId="4144891B" w14:textId="77777777" w:rsidR="00870A08" w:rsidRDefault="003A5418">
      <w:pPr>
        <w:pStyle w:val="aff6"/>
      </w:pPr>
      <w:proofErr w:type="gramStart"/>
      <w:r>
        <w:t>Destinations :</w:t>
      </w:r>
      <w:proofErr w:type="gramEnd"/>
      <w:r>
        <w:t xml:space="preserve"> 6        Routes : 6</w:t>
      </w:r>
    </w:p>
    <w:p w14:paraId="7D4CA1A7"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FE2837E" w14:textId="77777777" w:rsidR="00870A08" w:rsidRDefault="003A5418">
      <w:pPr>
        <w:pStyle w:val="aff6"/>
      </w:pPr>
      <w:r>
        <w:t xml:space="preserve">127.0.0.0/8   </w:t>
      </w:r>
      <w:r>
        <w:rPr>
          <w:rFonts w:hint="eastAsia"/>
        </w:rPr>
        <w:t xml:space="preserve">     </w:t>
      </w:r>
      <w:proofErr w:type="gramStart"/>
      <w:r>
        <w:t>Direct  0</w:t>
      </w:r>
      <w:proofErr w:type="gramEnd"/>
      <w:r>
        <w:t xml:space="preserve">    0           D   127.0.0.1       InLoopBack0</w:t>
      </w:r>
    </w:p>
    <w:p w14:paraId="2FDB747B" w14:textId="77777777" w:rsidR="00870A08" w:rsidRDefault="003A5418">
      <w:pPr>
        <w:pStyle w:val="aff6"/>
      </w:pPr>
      <w:r>
        <w:t xml:space="preserve">127.0.0.1/32  </w:t>
      </w:r>
      <w:r>
        <w:rPr>
          <w:rFonts w:hint="eastAsia"/>
        </w:rPr>
        <w:t xml:space="preserve">     </w:t>
      </w:r>
      <w:proofErr w:type="gramStart"/>
      <w:r>
        <w:t>Direct  0</w:t>
      </w:r>
      <w:proofErr w:type="gramEnd"/>
      <w:r>
        <w:t xml:space="preserve">    0           D   127.0.0.1       InLoopBack0</w:t>
      </w:r>
    </w:p>
    <w:p w14:paraId="11106854" w14:textId="77777777" w:rsidR="00870A08" w:rsidRDefault="003A5418">
      <w:pPr>
        <w:pStyle w:val="aff6"/>
      </w:pPr>
      <w:r>
        <w:t xml:space="preserve">172.16.1.0/24  </w:t>
      </w:r>
      <w:r>
        <w:rPr>
          <w:rFonts w:hint="eastAsia"/>
        </w:rPr>
        <w:t xml:space="preserve">    </w:t>
      </w:r>
      <w:proofErr w:type="gramStart"/>
      <w:r>
        <w:t>Direct  0</w:t>
      </w:r>
      <w:proofErr w:type="gramEnd"/>
      <w:r>
        <w:t xml:space="preserve">    0           D   172.16.1.254    Ethernet</w:t>
      </w:r>
      <w:r>
        <w:rPr>
          <w:rFonts w:hint="eastAsia"/>
        </w:rPr>
        <w:t>1</w:t>
      </w:r>
      <w:r>
        <w:t>/0/1</w:t>
      </w:r>
    </w:p>
    <w:p w14:paraId="3D7F2998" w14:textId="77777777" w:rsidR="00870A08" w:rsidRDefault="003A5418">
      <w:pPr>
        <w:pStyle w:val="aff6"/>
      </w:pPr>
      <w:r>
        <w:t xml:space="preserve">172.16.1.254/32  </w:t>
      </w:r>
      <w:r>
        <w:rPr>
          <w:rFonts w:hint="eastAsia"/>
        </w:rPr>
        <w:t xml:space="preserve">  </w:t>
      </w:r>
      <w:proofErr w:type="gramStart"/>
      <w:r>
        <w:t>Direct  0</w:t>
      </w:r>
      <w:proofErr w:type="gramEnd"/>
      <w:r>
        <w:t xml:space="preserve">    0           D   127.0.0.1       Ethernet</w:t>
      </w:r>
      <w:r>
        <w:rPr>
          <w:rFonts w:hint="eastAsia"/>
        </w:rPr>
        <w:t>1</w:t>
      </w:r>
      <w:r>
        <w:t>/0/1</w:t>
      </w:r>
    </w:p>
    <w:p w14:paraId="526B8635" w14:textId="77777777" w:rsidR="00870A08" w:rsidRDefault="003A5418">
      <w:pPr>
        <w:pStyle w:val="aff6"/>
      </w:pPr>
      <w:r>
        <w:t xml:space="preserve">192.168.1.0/24 </w:t>
      </w:r>
      <w:r>
        <w:rPr>
          <w:rFonts w:hint="eastAsia"/>
        </w:rPr>
        <w:t xml:space="preserve">   </w:t>
      </w:r>
      <w:r>
        <w:t xml:space="preserve"> </w:t>
      </w:r>
      <w:proofErr w:type="gramStart"/>
      <w:r>
        <w:t>Direct  0</w:t>
      </w:r>
      <w:proofErr w:type="gramEnd"/>
      <w:r>
        <w:t xml:space="preserve">    0           D   192.168.1.1 GigabitEthernet0/0/0</w:t>
      </w:r>
    </w:p>
    <w:p w14:paraId="02087EDE" w14:textId="77777777" w:rsidR="00870A08" w:rsidRDefault="003A5418">
      <w:pPr>
        <w:pStyle w:val="aff6"/>
      </w:pPr>
      <w:r>
        <w:t xml:space="preserve">192.168.1.1/32 </w:t>
      </w:r>
      <w:r>
        <w:rPr>
          <w:rFonts w:hint="eastAsia"/>
        </w:rPr>
        <w:t xml:space="preserve">   </w:t>
      </w:r>
      <w:r>
        <w:t xml:space="preserve"> </w:t>
      </w:r>
      <w:proofErr w:type="gramStart"/>
      <w:r>
        <w:t>Direct  0</w:t>
      </w:r>
      <w:proofErr w:type="gramEnd"/>
      <w:r>
        <w:t xml:space="preserve">    0           D   127.0.0.1   GigabitEthernet0/0/0</w:t>
      </w:r>
    </w:p>
    <w:p w14:paraId="1AF7B56F" w14:textId="77777777" w:rsidR="00870A08" w:rsidRDefault="00870A08">
      <w:pPr>
        <w:ind w:firstLineChars="0" w:firstLine="0"/>
        <w:jc w:val="left"/>
        <w:rPr>
          <w:rFonts w:ascii="微软雅黑" w:hAnsi="微软雅黑"/>
          <w:sz w:val="20"/>
          <w:szCs w:val="20"/>
        </w:rPr>
      </w:pPr>
    </w:p>
    <w:p w14:paraId="2BF8324D" w14:textId="77777777" w:rsidR="00870A08" w:rsidRDefault="003A5418">
      <w:pPr>
        <w:ind w:firstLine="420"/>
      </w:pPr>
      <w:r>
        <w:rPr>
          <w:rFonts w:hint="eastAsia"/>
        </w:rPr>
        <w:t>可以观察到，并没从有其它路由协议获得相同的路由，继续下一步排查。</w:t>
      </w:r>
    </w:p>
    <w:p w14:paraId="6BAE8FAF" w14:textId="77777777" w:rsidR="00870A08" w:rsidRDefault="003A5418">
      <w:pPr>
        <w:ind w:firstLine="420"/>
      </w:pPr>
      <w:r>
        <w:rPr>
          <w:rFonts w:hint="eastAsia"/>
        </w:rPr>
        <w:t>第九步，检查收到的路由度量值是否大于</w:t>
      </w:r>
      <w:r>
        <w:rPr>
          <w:rFonts w:hint="eastAsia"/>
        </w:rPr>
        <w:t>16</w:t>
      </w:r>
      <w:r>
        <w:rPr>
          <w:rFonts w:hint="eastAsia"/>
        </w:rPr>
        <w:t>。使用</w:t>
      </w:r>
      <w:r>
        <w:rPr>
          <w:rFonts w:hint="eastAsia"/>
          <w:b/>
        </w:rPr>
        <w:t>display rip 1 route</w:t>
      </w:r>
      <w:r>
        <w:rPr>
          <w:rFonts w:hint="eastAsia"/>
        </w:rPr>
        <w:t>命令查看。</w:t>
      </w:r>
    </w:p>
    <w:p w14:paraId="22CB1301" w14:textId="77777777" w:rsidR="00870A08" w:rsidRDefault="003A5418">
      <w:pPr>
        <w:pStyle w:val="aff6"/>
      </w:pPr>
      <w:r>
        <w:t>[R</w:t>
      </w:r>
      <w:proofErr w:type="gramStart"/>
      <w:r>
        <w:t>1]display</w:t>
      </w:r>
      <w:proofErr w:type="gramEnd"/>
      <w:r>
        <w:t xml:space="preserve"> rip 1 route</w:t>
      </w:r>
    </w:p>
    <w:p w14:paraId="63A4CC87" w14:textId="77777777" w:rsidR="00870A08" w:rsidRDefault="003A5418">
      <w:pPr>
        <w:pStyle w:val="aff6"/>
      </w:pPr>
      <w:r>
        <w:t xml:space="preserve">Route </w:t>
      </w:r>
      <w:proofErr w:type="gramStart"/>
      <w:r>
        <w:t>Flags :</w:t>
      </w:r>
      <w:proofErr w:type="gramEnd"/>
      <w:r>
        <w:t xml:space="preserve"> R - RIP</w:t>
      </w:r>
    </w:p>
    <w:p w14:paraId="4447359A" w14:textId="77777777" w:rsidR="00870A08" w:rsidRDefault="003A5418">
      <w:pPr>
        <w:pStyle w:val="aff6"/>
      </w:pPr>
      <w:r>
        <w:t>A - Aging, G - Garbage-collect</w:t>
      </w:r>
    </w:p>
    <w:p w14:paraId="7AE0379F" w14:textId="77777777" w:rsidR="00870A08" w:rsidRDefault="003A5418">
      <w:pPr>
        <w:pStyle w:val="aff6"/>
      </w:pPr>
      <w:r>
        <w:t>----------------------------------------------------------------------------</w:t>
      </w:r>
    </w:p>
    <w:p w14:paraId="06C2D76F" w14:textId="77777777" w:rsidR="00870A08" w:rsidRDefault="003A5418">
      <w:pPr>
        <w:pStyle w:val="aff6"/>
      </w:pPr>
      <w:r>
        <w:t>Peer 192.168.1.1 on GigabitEthernet0/0/0</w:t>
      </w:r>
    </w:p>
    <w:p w14:paraId="7BCF7CC9" w14:textId="77777777" w:rsidR="00870A08" w:rsidRDefault="003A5418">
      <w:pPr>
        <w:pStyle w:val="aff6"/>
      </w:pPr>
      <w:r>
        <w:t xml:space="preserve">Destination/Mask        </w:t>
      </w:r>
      <w:proofErr w:type="spellStart"/>
      <w:r>
        <w:t>Nexthop</w:t>
      </w:r>
      <w:proofErr w:type="spellEnd"/>
      <w:r>
        <w:t xml:space="preserve">     Cost   Tag     Flags   Sec</w:t>
      </w:r>
    </w:p>
    <w:p w14:paraId="61F32573" w14:textId="77777777" w:rsidR="00870A08" w:rsidRDefault="003A5418">
      <w:pPr>
        <w:pStyle w:val="aff6"/>
      </w:pPr>
      <w:r>
        <w:rPr>
          <w:shd w:val="pct10" w:color="auto" w:fill="FFFFFF"/>
        </w:rPr>
        <w:t>172.16.1.0/24       192.168.1.1     16    0        RG      16</w:t>
      </w:r>
    </w:p>
    <w:p w14:paraId="47F0A57D" w14:textId="77777777" w:rsidR="00870A08" w:rsidRDefault="00870A08">
      <w:pPr>
        <w:pStyle w:val="aff6"/>
      </w:pPr>
    </w:p>
    <w:p w14:paraId="760977C9" w14:textId="77777777" w:rsidR="00870A08" w:rsidRDefault="003A5418">
      <w:pPr>
        <w:ind w:firstLine="420"/>
      </w:pPr>
      <w:r>
        <w:rPr>
          <w:rFonts w:hint="eastAsia"/>
        </w:rPr>
        <w:t>发现从</w:t>
      </w:r>
      <w:r>
        <w:rPr>
          <w:rFonts w:hint="eastAsia"/>
        </w:rPr>
        <w:t>R1</w:t>
      </w:r>
      <w:r>
        <w:rPr>
          <w:rFonts w:hint="eastAsia"/>
        </w:rPr>
        <w:t>接收到的</w:t>
      </w:r>
      <w:r>
        <w:rPr>
          <w:rFonts w:hint="eastAsia"/>
        </w:rPr>
        <w:t>172.16.1.0</w:t>
      </w:r>
      <w:r>
        <w:rPr>
          <w:rFonts w:hint="eastAsia"/>
        </w:rPr>
        <w:t>网段的路由条目度量值是</w:t>
      </w:r>
      <w:r>
        <w:rPr>
          <w:rFonts w:hint="eastAsia"/>
        </w:rPr>
        <w:t>16</w:t>
      </w:r>
      <w:r>
        <w:rPr>
          <w:rFonts w:hint="eastAsia"/>
        </w:rPr>
        <w:t>，该路由不可达，所以不会</w:t>
      </w:r>
      <w:r>
        <w:rPr>
          <w:rFonts w:hint="eastAsia"/>
        </w:rPr>
        <w:lastRenderedPageBreak/>
        <w:t>将该路由加到路由表中。注意，如果操作到该步骤时距离导入预配置的时间间隔过久，将会无法查看到该结果。</w:t>
      </w:r>
    </w:p>
    <w:p w14:paraId="64454FE1" w14:textId="77777777" w:rsidR="00870A08" w:rsidRDefault="003A5418">
      <w:pPr>
        <w:ind w:firstLine="420"/>
      </w:pPr>
      <w:r>
        <w:rPr>
          <w:rFonts w:hint="eastAsia"/>
        </w:rPr>
        <w:t>在</w:t>
      </w:r>
      <w:r>
        <w:rPr>
          <w:rFonts w:hint="eastAsia"/>
        </w:rPr>
        <w:t>R1</w:t>
      </w:r>
      <w:r>
        <w:rPr>
          <w:rFonts w:hint="eastAsia"/>
        </w:rPr>
        <w:t>上使用</w:t>
      </w:r>
      <w:r>
        <w:rPr>
          <w:b/>
        </w:rPr>
        <w:t>display current-configuration | include rip</w:t>
      </w:r>
      <w:r>
        <w:rPr>
          <w:rFonts w:hint="eastAsia"/>
        </w:rPr>
        <w:t>命令，查看包含字符串“</w:t>
      </w:r>
      <w:r>
        <w:rPr>
          <w:rFonts w:hint="eastAsia"/>
        </w:rPr>
        <w:t>rip</w:t>
      </w:r>
      <w:r>
        <w:rPr>
          <w:rFonts w:hint="eastAsia"/>
        </w:rPr>
        <w:t>”的所有配置信息。</w:t>
      </w:r>
    </w:p>
    <w:p w14:paraId="5216604D" w14:textId="77777777" w:rsidR="00870A08" w:rsidRDefault="003A5418">
      <w:pPr>
        <w:pStyle w:val="aff6"/>
      </w:pPr>
      <w:r>
        <w:t>[R</w:t>
      </w:r>
      <w:proofErr w:type="gramStart"/>
      <w:r>
        <w:t>1]display</w:t>
      </w:r>
      <w:proofErr w:type="gramEnd"/>
      <w:r>
        <w:t xml:space="preserve"> current-configuration | include rip</w:t>
      </w:r>
    </w:p>
    <w:p w14:paraId="3F794396" w14:textId="77777777" w:rsidR="00870A08" w:rsidRDefault="003A5418">
      <w:pPr>
        <w:pStyle w:val="aff6"/>
      </w:pPr>
      <w:r>
        <w:t xml:space="preserve">rip </w:t>
      </w:r>
      <w:proofErr w:type="spellStart"/>
      <w:r>
        <w:t>metricin</w:t>
      </w:r>
      <w:proofErr w:type="spellEnd"/>
      <w:r>
        <w:t xml:space="preserve"> 15</w:t>
      </w:r>
    </w:p>
    <w:p w14:paraId="2A22B4A0" w14:textId="77777777" w:rsidR="00870A08" w:rsidRDefault="003A5418">
      <w:pPr>
        <w:pStyle w:val="aff6"/>
      </w:pPr>
      <w:r>
        <w:t>rip 1</w:t>
      </w:r>
    </w:p>
    <w:p w14:paraId="10781D84" w14:textId="77777777" w:rsidR="00870A08" w:rsidRDefault="00870A08">
      <w:pPr>
        <w:ind w:firstLineChars="0" w:firstLine="0"/>
      </w:pPr>
    </w:p>
    <w:p w14:paraId="6B111E0D" w14:textId="77777777" w:rsidR="00870A08" w:rsidRDefault="003A5418">
      <w:pPr>
        <w:ind w:firstLine="420"/>
      </w:pPr>
      <w:r>
        <w:rPr>
          <w:rFonts w:hint="eastAsia"/>
        </w:rPr>
        <w:t>发现</w:t>
      </w:r>
      <w:r>
        <w:rPr>
          <w:rFonts w:hint="eastAsia"/>
        </w:rPr>
        <w:t>R1</w:t>
      </w:r>
      <w:r>
        <w:rPr>
          <w:rFonts w:hint="eastAsia"/>
        </w:rPr>
        <w:t>上配置了</w:t>
      </w:r>
      <w:r>
        <w:rPr>
          <w:rFonts w:hint="eastAsia"/>
          <w:b/>
        </w:rPr>
        <w:t xml:space="preserve">rip </w:t>
      </w:r>
      <w:proofErr w:type="spellStart"/>
      <w:r>
        <w:rPr>
          <w:rFonts w:hint="eastAsia"/>
          <w:b/>
        </w:rPr>
        <w:t>metricin</w:t>
      </w:r>
      <w:proofErr w:type="spellEnd"/>
      <w:r>
        <w:rPr>
          <w:rFonts w:hint="eastAsia"/>
          <w:b/>
        </w:rPr>
        <w:t xml:space="preserve"> 15</w:t>
      </w:r>
      <w:r>
        <w:rPr>
          <w:rFonts w:hint="eastAsia"/>
        </w:rPr>
        <w:t>命令，将</w:t>
      </w:r>
      <w:r>
        <w:rPr>
          <w:rFonts w:hint="eastAsia"/>
        </w:rPr>
        <w:t>GE 0/0/0</w:t>
      </w:r>
      <w:r>
        <w:rPr>
          <w:rFonts w:hint="eastAsia"/>
        </w:rPr>
        <w:t>接口接收到的路由都加上</w:t>
      </w:r>
      <w:r>
        <w:rPr>
          <w:rFonts w:hint="eastAsia"/>
        </w:rPr>
        <w:t>15</w:t>
      </w:r>
      <w:r>
        <w:rPr>
          <w:rFonts w:hint="eastAsia"/>
        </w:rPr>
        <w:t>的度量值，再放入路由表中，导致</w:t>
      </w:r>
      <w:r>
        <w:rPr>
          <w:rFonts w:hint="eastAsia"/>
        </w:rPr>
        <w:t>172.16.1.0</w:t>
      </w:r>
      <w:r>
        <w:rPr>
          <w:rFonts w:hint="eastAsia"/>
        </w:rPr>
        <w:t>网段的路由条目的度量值是</w:t>
      </w:r>
      <w:r>
        <w:rPr>
          <w:rFonts w:hint="eastAsia"/>
        </w:rPr>
        <w:t>16</w:t>
      </w:r>
      <w:r>
        <w:rPr>
          <w:rFonts w:hint="eastAsia"/>
        </w:rPr>
        <w:t>。</w:t>
      </w:r>
    </w:p>
    <w:p w14:paraId="0ABAD568" w14:textId="77777777" w:rsidR="00870A08" w:rsidRDefault="003A5418">
      <w:pPr>
        <w:ind w:firstLine="420"/>
      </w:pPr>
      <w:r>
        <w:rPr>
          <w:rFonts w:hint="eastAsia"/>
        </w:rPr>
        <w:t>进入</w:t>
      </w:r>
      <w:r>
        <w:t>G</w:t>
      </w:r>
      <w:r>
        <w:rPr>
          <w:rFonts w:hint="eastAsia"/>
        </w:rPr>
        <w:t xml:space="preserve">E </w:t>
      </w:r>
      <w:r>
        <w:t>0/0/0</w:t>
      </w:r>
      <w:r>
        <w:rPr>
          <w:rFonts w:hint="eastAsia"/>
        </w:rPr>
        <w:t>接口，删除该命令。</w:t>
      </w:r>
    </w:p>
    <w:p w14:paraId="3C99B3D9" w14:textId="77777777" w:rsidR="00870A08" w:rsidRDefault="003A5418">
      <w:pPr>
        <w:pStyle w:val="aff6"/>
      </w:pPr>
      <w:r>
        <w:t>[R</w:t>
      </w:r>
      <w:proofErr w:type="gramStart"/>
      <w:r>
        <w:t>1]interface</w:t>
      </w:r>
      <w:proofErr w:type="gramEnd"/>
      <w:r>
        <w:t xml:space="preserve"> GigabitEthernet0/0/0</w:t>
      </w:r>
    </w:p>
    <w:p w14:paraId="6F956718" w14:textId="77777777" w:rsidR="00870A08" w:rsidRDefault="003A5418">
      <w:pPr>
        <w:pStyle w:val="aff6"/>
      </w:pPr>
      <w:r>
        <w:t>[R1-GigabitEthernet0/0/</w:t>
      </w:r>
      <w:proofErr w:type="gramStart"/>
      <w:r>
        <w:t>0]undo</w:t>
      </w:r>
      <w:proofErr w:type="gramEnd"/>
      <w:r>
        <w:t xml:space="preserve"> rip </w:t>
      </w:r>
      <w:proofErr w:type="spellStart"/>
      <w:r>
        <w:t>metricin</w:t>
      </w:r>
      <w:proofErr w:type="spellEnd"/>
    </w:p>
    <w:p w14:paraId="51A0E6B3" w14:textId="77777777" w:rsidR="00870A08" w:rsidRDefault="00870A08">
      <w:pPr>
        <w:ind w:firstLineChars="0" w:firstLine="0"/>
        <w:jc w:val="left"/>
        <w:rPr>
          <w:sz w:val="20"/>
          <w:szCs w:val="20"/>
        </w:rPr>
      </w:pPr>
    </w:p>
    <w:p w14:paraId="24BF38EC" w14:textId="77777777" w:rsidR="00870A08" w:rsidRDefault="003A5418">
      <w:pPr>
        <w:ind w:firstLine="420"/>
      </w:pPr>
      <w:r>
        <w:rPr>
          <w:rFonts w:hint="eastAsia"/>
        </w:rPr>
        <w:t>配置完成后，在</w:t>
      </w:r>
      <w:r>
        <w:rPr>
          <w:rFonts w:hint="eastAsia"/>
        </w:rPr>
        <w:t>R1</w:t>
      </w:r>
      <w:r>
        <w:rPr>
          <w:rFonts w:hint="eastAsia"/>
        </w:rPr>
        <w:t>上使用</w:t>
      </w:r>
      <w:r>
        <w:rPr>
          <w:b/>
        </w:rPr>
        <w:t xml:space="preserve">display </w:t>
      </w:r>
      <w:proofErr w:type="spellStart"/>
      <w:r>
        <w:rPr>
          <w:b/>
        </w:rPr>
        <w:t>ip</w:t>
      </w:r>
      <w:proofErr w:type="spellEnd"/>
      <w:r>
        <w:rPr>
          <w:b/>
        </w:rPr>
        <w:t xml:space="preserve"> routing-table</w:t>
      </w:r>
      <w:r>
        <w:rPr>
          <w:rFonts w:hint="eastAsia"/>
        </w:rPr>
        <w:t>，检查路由表。</w:t>
      </w:r>
    </w:p>
    <w:p w14:paraId="56F76BAF"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w:t>
      </w:r>
    </w:p>
    <w:p w14:paraId="6CEAEA05" w14:textId="77777777" w:rsidR="00870A08" w:rsidRDefault="003A5418">
      <w:pPr>
        <w:pStyle w:val="aff6"/>
      </w:pPr>
      <w:r>
        <w:t>Route Flags: R - relay, D - download to fib</w:t>
      </w:r>
    </w:p>
    <w:p w14:paraId="0B20ACAB" w14:textId="77777777" w:rsidR="00870A08" w:rsidRDefault="003A5418">
      <w:pPr>
        <w:pStyle w:val="aff6"/>
      </w:pPr>
      <w:r>
        <w:t>----------------------------------------------------------------------------</w:t>
      </w:r>
    </w:p>
    <w:p w14:paraId="7F8CD07E" w14:textId="77777777" w:rsidR="00870A08" w:rsidRDefault="003A5418">
      <w:pPr>
        <w:pStyle w:val="aff6"/>
      </w:pPr>
      <w:r>
        <w:t>Routing Tables: Public</w:t>
      </w:r>
    </w:p>
    <w:p w14:paraId="582770B3" w14:textId="77777777" w:rsidR="00870A08" w:rsidRDefault="003A5418">
      <w:pPr>
        <w:pStyle w:val="aff6"/>
      </w:pPr>
      <w:proofErr w:type="gramStart"/>
      <w:r>
        <w:t>Destinations :</w:t>
      </w:r>
      <w:proofErr w:type="gramEnd"/>
      <w:r>
        <w:t xml:space="preserve"> 8        Routes : 8</w:t>
      </w:r>
    </w:p>
    <w:p w14:paraId="7C1B77D6"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4D153C3" w14:textId="77777777" w:rsidR="00870A08" w:rsidRDefault="003A5418">
      <w:pPr>
        <w:pStyle w:val="aff6"/>
      </w:pPr>
      <w:r>
        <w:t xml:space="preserve">127.0.0.0/8   </w:t>
      </w:r>
      <w:r>
        <w:rPr>
          <w:rFonts w:hint="eastAsia"/>
        </w:rPr>
        <w:t xml:space="preserve">      </w:t>
      </w:r>
      <w:proofErr w:type="gramStart"/>
      <w:r>
        <w:t>Direct  0</w:t>
      </w:r>
      <w:proofErr w:type="gramEnd"/>
      <w:r>
        <w:t xml:space="preserve">    0           D   127.0.0.1       InLoopBack0</w:t>
      </w:r>
    </w:p>
    <w:p w14:paraId="2D8745F8" w14:textId="77777777" w:rsidR="00870A08" w:rsidRDefault="003A5418">
      <w:pPr>
        <w:pStyle w:val="aff6"/>
      </w:pPr>
      <w:r>
        <w:t xml:space="preserve">127.0.0.1/32  </w:t>
      </w:r>
      <w:r>
        <w:rPr>
          <w:rFonts w:hint="eastAsia"/>
        </w:rPr>
        <w:t xml:space="preserve">      </w:t>
      </w:r>
      <w:proofErr w:type="gramStart"/>
      <w:r>
        <w:t>Direct  0</w:t>
      </w:r>
      <w:proofErr w:type="gramEnd"/>
      <w:r>
        <w:t xml:space="preserve">    0           D   127.0.0.1       InLoopBack0</w:t>
      </w:r>
    </w:p>
    <w:p w14:paraId="399404AD" w14:textId="77777777" w:rsidR="00870A08" w:rsidRDefault="003A5418">
      <w:pPr>
        <w:pStyle w:val="aff6"/>
      </w:pPr>
      <w:r>
        <w:t xml:space="preserve">127.255.255.255/32 </w:t>
      </w:r>
      <w:proofErr w:type="gramStart"/>
      <w:r>
        <w:t>Direct  0</w:t>
      </w:r>
      <w:proofErr w:type="gramEnd"/>
      <w:r>
        <w:t xml:space="preserve">    0           D   127.0.0.1       InLoopBack0</w:t>
      </w:r>
    </w:p>
    <w:p w14:paraId="7E84228E" w14:textId="77777777" w:rsidR="00870A08" w:rsidRDefault="003A5418">
      <w:pPr>
        <w:pStyle w:val="aff6"/>
      </w:pPr>
      <w:r>
        <w:rPr>
          <w:shd w:val="pct10" w:color="auto" w:fill="FFFFFF"/>
        </w:rPr>
        <w:t xml:space="preserve">172.16.1.0/24 </w:t>
      </w:r>
      <w:r>
        <w:rPr>
          <w:rFonts w:hint="eastAsia"/>
          <w:shd w:val="pct10" w:color="auto" w:fill="FFFFFF"/>
        </w:rPr>
        <w:t xml:space="preserve">      </w:t>
      </w:r>
      <w:r>
        <w:rPr>
          <w:shd w:val="pct10" w:color="auto" w:fill="FFFFFF"/>
        </w:rPr>
        <w:t xml:space="preserve"> RIP     </w:t>
      </w:r>
      <w:proofErr w:type="gramStart"/>
      <w:r>
        <w:rPr>
          <w:shd w:val="pct10" w:color="auto" w:fill="FFFFFF"/>
        </w:rPr>
        <w:t>100  1</w:t>
      </w:r>
      <w:proofErr w:type="gramEnd"/>
      <w:r>
        <w:rPr>
          <w:shd w:val="pct10" w:color="auto" w:fill="FFFFFF"/>
        </w:rPr>
        <w:t xml:space="preserve">          D   192.168.1.1 GigabitEthernet0/0/0</w:t>
      </w:r>
    </w:p>
    <w:p w14:paraId="2E2EAD41" w14:textId="77777777" w:rsidR="00870A08" w:rsidRDefault="003A5418">
      <w:pPr>
        <w:pStyle w:val="aff6"/>
      </w:pPr>
      <w:r>
        <w:t xml:space="preserve">192.168.1.0/24  </w:t>
      </w:r>
      <w:r>
        <w:rPr>
          <w:rFonts w:hint="eastAsia"/>
        </w:rPr>
        <w:t xml:space="preserve">    </w:t>
      </w:r>
      <w:proofErr w:type="gramStart"/>
      <w:r>
        <w:t>Direct  0</w:t>
      </w:r>
      <w:proofErr w:type="gramEnd"/>
      <w:r>
        <w:t xml:space="preserve">    0           D   192.168.1.2 GigabitEthernet0/0/0</w:t>
      </w:r>
    </w:p>
    <w:p w14:paraId="4FB96044" w14:textId="77777777" w:rsidR="00870A08" w:rsidRDefault="003A5418">
      <w:pPr>
        <w:pStyle w:val="aff6"/>
      </w:pPr>
      <w:r>
        <w:t xml:space="preserve">192.168.1.2/32  </w:t>
      </w:r>
      <w:r>
        <w:rPr>
          <w:rFonts w:hint="eastAsia"/>
        </w:rPr>
        <w:t xml:space="preserve">    </w:t>
      </w:r>
      <w:proofErr w:type="gramStart"/>
      <w:r>
        <w:t>Direct  0</w:t>
      </w:r>
      <w:proofErr w:type="gramEnd"/>
      <w:r>
        <w:t xml:space="preserve">    0           D   127.0.0.1   GigabitEthernet0/0/0</w:t>
      </w:r>
    </w:p>
    <w:p w14:paraId="15AEFFC0" w14:textId="77777777" w:rsidR="00870A08" w:rsidRDefault="003A5418">
      <w:pPr>
        <w:pStyle w:val="aff6"/>
      </w:pPr>
      <w:r>
        <w:t xml:space="preserve">192.168.1.255/32  </w:t>
      </w:r>
      <w:r>
        <w:rPr>
          <w:rFonts w:hint="eastAsia"/>
        </w:rPr>
        <w:t xml:space="preserve">  </w:t>
      </w:r>
      <w:proofErr w:type="gramStart"/>
      <w:r>
        <w:t>Direct  0</w:t>
      </w:r>
      <w:proofErr w:type="gramEnd"/>
      <w:r>
        <w:t xml:space="preserve">    0           D   127.0.0.1   GigabitEthernet0/0/0</w:t>
      </w:r>
    </w:p>
    <w:p w14:paraId="75962391" w14:textId="77777777" w:rsidR="00870A08" w:rsidRDefault="003A5418">
      <w:pPr>
        <w:pStyle w:val="aff6"/>
      </w:pPr>
      <w:r>
        <w:lastRenderedPageBreak/>
        <w:t>255.255.255.255/</w:t>
      </w:r>
      <w:proofErr w:type="gramStart"/>
      <w:r>
        <w:t>32  Direct</w:t>
      </w:r>
      <w:proofErr w:type="gramEnd"/>
      <w:r>
        <w:t xml:space="preserve">  0    0           D   127.0.0.1       InLoopBack0</w:t>
      </w:r>
    </w:p>
    <w:p w14:paraId="1BDF6212" w14:textId="77777777" w:rsidR="00870A08" w:rsidRDefault="00870A08">
      <w:pPr>
        <w:pStyle w:val="aff6"/>
        <w:rPr>
          <w:sz w:val="20"/>
          <w:szCs w:val="20"/>
        </w:rPr>
      </w:pPr>
    </w:p>
    <w:p w14:paraId="63C211B2" w14:textId="77777777" w:rsidR="00870A08" w:rsidRDefault="003A5418">
      <w:pPr>
        <w:ind w:firstLine="420"/>
      </w:pPr>
      <w:r>
        <w:rPr>
          <w:rFonts w:hint="eastAsia"/>
        </w:rPr>
        <w:t>可以发现</w:t>
      </w:r>
      <w:r>
        <w:rPr>
          <w:rFonts w:hint="eastAsia"/>
        </w:rPr>
        <w:t>R1</w:t>
      </w:r>
      <w:r>
        <w:rPr>
          <w:rFonts w:hint="eastAsia"/>
        </w:rPr>
        <w:t>已经收到</w:t>
      </w:r>
      <w:r>
        <w:rPr>
          <w:rFonts w:hint="eastAsia"/>
        </w:rPr>
        <w:t>172.16.1.0</w:t>
      </w:r>
      <w:r>
        <w:rPr>
          <w:rFonts w:hint="eastAsia"/>
        </w:rPr>
        <w:t>网段的路由信息，接收到了</w:t>
      </w:r>
      <w:r>
        <w:rPr>
          <w:rFonts w:hint="eastAsia"/>
        </w:rPr>
        <w:t>R2</w:t>
      </w:r>
      <w:r>
        <w:rPr>
          <w:rFonts w:hint="eastAsia"/>
        </w:rPr>
        <w:t>通告的路由条目，即</w:t>
      </w:r>
      <w:r>
        <w:rPr>
          <w:rFonts w:hint="eastAsia"/>
        </w:rPr>
        <w:t>R1</w:t>
      </w:r>
      <w:r>
        <w:rPr>
          <w:rFonts w:hint="eastAsia"/>
        </w:rPr>
        <w:t>与</w:t>
      </w:r>
      <w:r>
        <w:rPr>
          <w:rFonts w:hint="eastAsia"/>
        </w:rPr>
        <w:t>R2</w:t>
      </w:r>
      <w:r>
        <w:rPr>
          <w:rFonts w:hint="eastAsia"/>
        </w:rPr>
        <w:t>之间的故障已排除完毕。</w:t>
      </w:r>
    </w:p>
    <w:p w14:paraId="272DCC9B" w14:textId="77777777" w:rsidR="00870A08" w:rsidRDefault="003A5418">
      <w:pPr>
        <w:ind w:firstLine="420"/>
      </w:pPr>
      <w:r>
        <w:rPr>
          <w:rFonts w:hint="eastAsia"/>
        </w:rPr>
        <w:t>但是此时</w:t>
      </w:r>
      <w:r>
        <w:rPr>
          <w:rFonts w:hint="eastAsia"/>
        </w:rPr>
        <w:t>R1</w:t>
      </w:r>
      <w:r>
        <w:rPr>
          <w:rFonts w:hint="eastAsia"/>
        </w:rPr>
        <w:t>仍然没有</w:t>
      </w:r>
      <w:r>
        <w:rPr>
          <w:rFonts w:hint="eastAsia"/>
        </w:rPr>
        <w:t>R3</w:t>
      </w:r>
      <w:r>
        <w:rPr>
          <w:rFonts w:hint="eastAsia"/>
        </w:rPr>
        <w:t>上</w:t>
      </w:r>
      <w:r>
        <w:rPr>
          <w:rFonts w:hint="eastAsia"/>
        </w:rPr>
        <w:t>172.16.2.0</w:t>
      </w:r>
      <w:r>
        <w:rPr>
          <w:rFonts w:hint="eastAsia"/>
        </w:rPr>
        <w:t>网段的路由信息，说明</w:t>
      </w:r>
      <w:r>
        <w:rPr>
          <w:rFonts w:hint="eastAsia"/>
        </w:rPr>
        <w:t>R1</w:t>
      </w:r>
      <w:r>
        <w:rPr>
          <w:rFonts w:hint="eastAsia"/>
        </w:rPr>
        <w:t>与</w:t>
      </w:r>
      <w:r>
        <w:rPr>
          <w:rFonts w:hint="eastAsia"/>
        </w:rPr>
        <w:t>R3</w:t>
      </w:r>
      <w:r>
        <w:rPr>
          <w:rFonts w:hint="eastAsia"/>
        </w:rPr>
        <w:t>间的</w:t>
      </w:r>
      <w:r>
        <w:rPr>
          <w:rFonts w:hint="eastAsia"/>
        </w:rPr>
        <w:t>RIP</w:t>
      </w:r>
      <w:r>
        <w:rPr>
          <w:rFonts w:hint="eastAsia"/>
        </w:rPr>
        <w:t>路由信息通告不正常，即接下来需要在</w:t>
      </w:r>
      <w:r>
        <w:rPr>
          <w:rFonts w:hint="eastAsia"/>
        </w:rPr>
        <w:t>R1</w:t>
      </w:r>
      <w:r>
        <w:rPr>
          <w:rFonts w:hint="eastAsia"/>
        </w:rPr>
        <w:t>与</w:t>
      </w:r>
      <w:r>
        <w:rPr>
          <w:rFonts w:hint="eastAsia"/>
        </w:rPr>
        <w:t>R3</w:t>
      </w:r>
      <w:r>
        <w:rPr>
          <w:rFonts w:hint="eastAsia"/>
        </w:rPr>
        <w:t>之间排障。</w:t>
      </w:r>
    </w:p>
    <w:p w14:paraId="230F2237" w14:textId="77777777" w:rsidR="00870A08" w:rsidRDefault="003A5418">
      <w:pPr>
        <w:pStyle w:val="2"/>
        <w:numPr>
          <w:ilvl w:val="0"/>
          <w:numId w:val="37"/>
        </w:numPr>
        <w:ind w:left="426" w:hanging="426"/>
        <w:rPr>
          <w:rFonts w:ascii="微软雅黑" w:hAnsi="微软雅黑"/>
        </w:rPr>
      </w:pPr>
      <w:r>
        <w:rPr>
          <w:rFonts w:ascii="微软雅黑" w:hAnsi="微软雅黑" w:hint="eastAsia"/>
        </w:rPr>
        <w:t>排除R1与R3间的故障</w:t>
      </w:r>
    </w:p>
    <w:p w14:paraId="16A04B89" w14:textId="77777777" w:rsidR="00870A08" w:rsidRDefault="003A5418">
      <w:pPr>
        <w:ind w:firstLine="420"/>
      </w:pPr>
      <w:r>
        <w:rPr>
          <w:rFonts w:hint="eastAsia"/>
        </w:rPr>
        <w:t>第一步，检查</w:t>
      </w:r>
      <w:r>
        <w:rPr>
          <w:rFonts w:hint="eastAsia"/>
        </w:rPr>
        <w:t>R1</w:t>
      </w:r>
      <w:r>
        <w:rPr>
          <w:rFonts w:hint="eastAsia"/>
        </w:rPr>
        <w:t>与</w:t>
      </w:r>
      <w:r>
        <w:rPr>
          <w:rFonts w:hint="eastAsia"/>
        </w:rPr>
        <w:t>R3</w:t>
      </w:r>
      <w:r>
        <w:rPr>
          <w:rFonts w:hint="eastAsia"/>
        </w:rPr>
        <w:t>所在直连链路上的物理接口状态是否正常。</w:t>
      </w:r>
    </w:p>
    <w:p w14:paraId="1E7E790C" w14:textId="77777777" w:rsidR="00870A08" w:rsidRDefault="003A5418">
      <w:pPr>
        <w:pStyle w:val="aff6"/>
      </w:pPr>
      <w:r>
        <w:t>[R</w:t>
      </w:r>
      <w:proofErr w:type="gramStart"/>
      <w:r>
        <w:t>1]display</w:t>
      </w:r>
      <w:proofErr w:type="gramEnd"/>
      <w:r>
        <w:t xml:space="preserve"> </w:t>
      </w:r>
      <w:proofErr w:type="spellStart"/>
      <w:r>
        <w:t>ip</w:t>
      </w:r>
      <w:proofErr w:type="spellEnd"/>
      <w:r>
        <w:t xml:space="preserve"> interface brief </w:t>
      </w:r>
    </w:p>
    <w:p w14:paraId="74F696A0" w14:textId="77777777" w:rsidR="00870A08" w:rsidRDefault="003A5418">
      <w:pPr>
        <w:pStyle w:val="aff6"/>
      </w:pPr>
      <w:r>
        <w:t>*</w:t>
      </w:r>
      <w:proofErr w:type="gramStart"/>
      <w:r>
        <w:t>down</w:t>
      </w:r>
      <w:proofErr w:type="gramEnd"/>
      <w:r>
        <w:t>: administratively down</w:t>
      </w:r>
    </w:p>
    <w:p w14:paraId="32FD6D17" w14:textId="77777777" w:rsidR="00870A08" w:rsidRDefault="003A5418">
      <w:pPr>
        <w:pStyle w:val="aff6"/>
      </w:pPr>
      <w:r>
        <w:t>^down: standby</w:t>
      </w:r>
    </w:p>
    <w:p w14:paraId="3F4ED3A9" w14:textId="77777777" w:rsidR="00870A08" w:rsidRDefault="003A5418">
      <w:pPr>
        <w:pStyle w:val="aff6"/>
      </w:pPr>
      <w:r>
        <w:t>(l): loopback</w:t>
      </w:r>
    </w:p>
    <w:p w14:paraId="4E1ADF19" w14:textId="77777777" w:rsidR="00870A08" w:rsidRDefault="003A5418">
      <w:pPr>
        <w:pStyle w:val="aff6"/>
      </w:pPr>
      <w:r>
        <w:t>(s): spoofing</w:t>
      </w:r>
    </w:p>
    <w:p w14:paraId="77EDA0B7" w14:textId="77777777" w:rsidR="00870A08" w:rsidRDefault="003A5418">
      <w:pPr>
        <w:pStyle w:val="aff6"/>
      </w:pPr>
      <w:r>
        <w:t xml:space="preserve">The number of </w:t>
      </w:r>
      <w:proofErr w:type="gramStart"/>
      <w:r>
        <w:t>interface</w:t>
      </w:r>
      <w:proofErr w:type="gramEnd"/>
      <w:r>
        <w:t xml:space="preserve"> that is UP in Physical is 2</w:t>
      </w:r>
    </w:p>
    <w:p w14:paraId="723B7620" w14:textId="77777777" w:rsidR="00870A08" w:rsidRDefault="003A5418">
      <w:pPr>
        <w:pStyle w:val="aff6"/>
      </w:pPr>
      <w:r>
        <w:t xml:space="preserve">The number of </w:t>
      </w:r>
      <w:proofErr w:type="gramStart"/>
      <w:r>
        <w:t>interface</w:t>
      </w:r>
      <w:proofErr w:type="gramEnd"/>
      <w:r>
        <w:t xml:space="preserve"> that is DOWN in Physical is 2</w:t>
      </w:r>
    </w:p>
    <w:p w14:paraId="6E2FAE52" w14:textId="77777777" w:rsidR="00870A08" w:rsidRDefault="003A5418">
      <w:pPr>
        <w:pStyle w:val="aff6"/>
      </w:pPr>
      <w:r>
        <w:t xml:space="preserve">The number of </w:t>
      </w:r>
      <w:proofErr w:type="gramStart"/>
      <w:r>
        <w:t>interface</w:t>
      </w:r>
      <w:proofErr w:type="gramEnd"/>
      <w:r>
        <w:t xml:space="preserve"> that is UP in Protocol is 2</w:t>
      </w:r>
    </w:p>
    <w:p w14:paraId="363F7401" w14:textId="77777777" w:rsidR="00870A08" w:rsidRDefault="003A5418">
      <w:pPr>
        <w:pStyle w:val="aff6"/>
      </w:pPr>
      <w:r>
        <w:t xml:space="preserve">The number of </w:t>
      </w:r>
      <w:proofErr w:type="gramStart"/>
      <w:r>
        <w:t>interface</w:t>
      </w:r>
      <w:proofErr w:type="gramEnd"/>
      <w:r>
        <w:t xml:space="preserve"> that is DOWN in Protocol is 2</w:t>
      </w:r>
    </w:p>
    <w:p w14:paraId="3B5219B7" w14:textId="77777777" w:rsidR="00870A08" w:rsidRDefault="003A5418">
      <w:pPr>
        <w:pStyle w:val="aff6"/>
      </w:pPr>
      <w:r>
        <w:t xml:space="preserve">Interface                         IP Address/Mask      Physical   Protocol  </w:t>
      </w:r>
    </w:p>
    <w:p w14:paraId="57B142AB" w14:textId="77777777" w:rsidR="00870A08" w:rsidRDefault="003A5418">
      <w:pPr>
        <w:pStyle w:val="aff6"/>
      </w:pPr>
      <w:r>
        <w:t xml:space="preserve">GigabitEthernet0/0/0              192.168.1.2/24       up         </w:t>
      </w:r>
      <w:proofErr w:type="spellStart"/>
      <w:r>
        <w:t>up</w:t>
      </w:r>
      <w:proofErr w:type="spellEnd"/>
      <w:r>
        <w:t xml:space="preserve">        </w:t>
      </w:r>
    </w:p>
    <w:p w14:paraId="46577502" w14:textId="77777777" w:rsidR="00870A08" w:rsidRDefault="003A5418">
      <w:pPr>
        <w:pStyle w:val="aff6"/>
      </w:pPr>
      <w:r>
        <w:rPr>
          <w:shd w:val="pct10" w:color="auto" w:fill="FFFFFF"/>
        </w:rPr>
        <w:t xml:space="preserve">GigabitEthernet0/0/1              192.168.2.2/24      *down      </w:t>
      </w:r>
      <w:proofErr w:type="spellStart"/>
      <w:r>
        <w:rPr>
          <w:shd w:val="pct10" w:color="auto" w:fill="FFFFFF"/>
        </w:rPr>
        <w:t>down</w:t>
      </w:r>
      <w:proofErr w:type="spellEnd"/>
      <w:r>
        <w:rPr>
          <w:shd w:val="pct10" w:color="auto" w:fill="FFFFFF"/>
        </w:rPr>
        <w:t xml:space="preserve">  </w:t>
      </w:r>
      <w:r>
        <w:t xml:space="preserve">    </w:t>
      </w:r>
    </w:p>
    <w:p w14:paraId="2430B43B" w14:textId="77777777" w:rsidR="00870A08" w:rsidRDefault="003A5418">
      <w:pPr>
        <w:pStyle w:val="aff6"/>
      </w:pPr>
      <w:r>
        <w:t xml:space="preserve">NULL0                             </w:t>
      </w:r>
      <w:r>
        <w:rPr>
          <w:rFonts w:hint="eastAsia"/>
        </w:rPr>
        <w:t xml:space="preserve">   </w:t>
      </w:r>
      <w:r>
        <w:t xml:space="preserve">unassigned        </w:t>
      </w:r>
      <w:r>
        <w:rPr>
          <w:rFonts w:hint="eastAsia"/>
        </w:rPr>
        <w:t xml:space="preserve">    </w:t>
      </w:r>
      <w:r>
        <w:t xml:space="preserve">up         up(s)  </w:t>
      </w:r>
    </w:p>
    <w:p w14:paraId="7B7F017D" w14:textId="77777777" w:rsidR="00870A08" w:rsidRDefault="00870A08">
      <w:pPr>
        <w:ind w:firstLineChars="0" w:firstLine="0"/>
      </w:pPr>
    </w:p>
    <w:p w14:paraId="5269123E" w14:textId="77777777" w:rsidR="00870A08" w:rsidRDefault="003A5418">
      <w:pPr>
        <w:ind w:firstLine="420"/>
      </w:pPr>
      <w:r>
        <w:rPr>
          <w:rFonts w:hint="eastAsia"/>
        </w:rPr>
        <w:t>可以观察到，物理接口工作不正常。接口的物理状态和链路协议状态都不正常，并且“</w:t>
      </w:r>
      <w:r>
        <w:rPr>
          <w:rFonts w:hint="eastAsia"/>
        </w:rPr>
        <w:t>Physical</w:t>
      </w:r>
      <w:r>
        <w:rPr>
          <w:rFonts w:hint="eastAsia"/>
        </w:rPr>
        <w:t>”状态为“</w:t>
      </w:r>
      <w:r>
        <w:rPr>
          <w:rFonts w:hint="eastAsia"/>
        </w:rPr>
        <w:t>*down</w:t>
      </w:r>
      <w:r>
        <w:rPr>
          <w:rFonts w:hint="eastAsia"/>
        </w:rPr>
        <w:t>”，表示网络管理员在该接口执行了</w:t>
      </w:r>
      <w:r>
        <w:rPr>
          <w:rFonts w:hint="eastAsia"/>
          <w:b/>
        </w:rPr>
        <w:t>shutdown</w:t>
      </w:r>
      <w:r>
        <w:rPr>
          <w:rFonts w:hint="eastAsia"/>
        </w:rPr>
        <w:t>命令。</w:t>
      </w:r>
    </w:p>
    <w:p w14:paraId="23EDBBDA" w14:textId="77777777" w:rsidR="00870A08" w:rsidRDefault="003A5418">
      <w:pPr>
        <w:ind w:firstLineChars="195" w:firstLine="409"/>
      </w:pPr>
      <w:r>
        <w:rPr>
          <w:rFonts w:hint="eastAsia"/>
        </w:rPr>
        <w:t>进入</w:t>
      </w:r>
      <w:r>
        <w:rPr>
          <w:rFonts w:hint="eastAsia"/>
        </w:rPr>
        <w:t>R1</w:t>
      </w:r>
      <w:r>
        <w:rPr>
          <w:rFonts w:hint="eastAsia"/>
        </w:rPr>
        <w:t>的</w:t>
      </w:r>
      <w:r>
        <w:t>G</w:t>
      </w:r>
      <w:r>
        <w:rPr>
          <w:rFonts w:hint="eastAsia"/>
        </w:rPr>
        <w:t xml:space="preserve">E </w:t>
      </w:r>
      <w:r>
        <w:t>0/0/1</w:t>
      </w:r>
      <w:r>
        <w:rPr>
          <w:rFonts w:hint="eastAsia"/>
        </w:rPr>
        <w:t>接口，通过</w:t>
      </w:r>
      <w:r>
        <w:rPr>
          <w:b/>
        </w:rPr>
        <w:t>display this</w:t>
      </w:r>
      <w:r>
        <w:rPr>
          <w:rFonts w:hint="eastAsia"/>
        </w:rPr>
        <w:t>命令查看接口配置</w:t>
      </w:r>
    </w:p>
    <w:p w14:paraId="724C602D"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0/0/1</w:t>
      </w:r>
    </w:p>
    <w:p w14:paraId="77129136" w14:textId="77777777" w:rsidR="00870A08" w:rsidRDefault="003A5418">
      <w:pPr>
        <w:pStyle w:val="aff6"/>
      </w:pPr>
      <w:r>
        <w:t>[R1-GigabitEthernet0/0/</w:t>
      </w:r>
      <w:proofErr w:type="gramStart"/>
      <w:r>
        <w:t>1]display</w:t>
      </w:r>
      <w:proofErr w:type="gramEnd"/>
      <w:r>
        <w:t xml:space="preserve"> this</w:t>
      </w:r>
    </w:p>
    <w:p w14:paraId="1E59AFFE" w14:textId="77777777" w:rsidR="00870A08" w:rsidRDefault="003A5418">
      <w:pPr>
        <w:pStyle w:val="aff6"/>
      </w:pPr>
      <w:r>
        <w:lastRenderedPageBreak/>
        <w:t>[V200R003C00]</w:t>
      </w:r>
    </w:p>
    <w:p w14:paraId="71C161FC" w14:textId="77777777" w:rsidR="00870A08" w:rsidRDefault="003A5418">
      <w:pPr>
        <w:pStyle w:val="aff6"/>
      </w:pPr>
      <w:r>
        <w:t>#</w:t>
      </w:r>
    </w:p>
    <w:p w14:paraId="22D90206" w14:textId="77777777" w:rsidR="00870A08" w:rsidRDefault="003A5418">
      <w:pPr>
        <w:pStyle w:val="aff6"/>
      </w:pPr>
      <w:r>
        <w:t>interface GigabitEthernet0/0/1</w:t>
      </w:r>
    </w:p>
    <w:p w14:paraId="7A2F7538" w14:textId="77777777" w:rsidR="00870A08" w:rsidRDefault="003A5418">
      <w:pPr>
        <w:pStyle w:val="aff6"/>
      </w:pPr>
      <w:r>
        <w:t xml:space="preserve"> shutdown</w:t>
      </w:r>
    </w:p>
    <w:p w14:paraId="09B0EBC5" w14:textId="77777777" w:rsidR="00870A08" w:rsidRDefault="003A5418">
      <w:pPr>
        <w:pStyle w:val="aff6"/>
      </w:pPr>
      <w:r>
        <w:t xml:space="preserve"> </w:t>
      </w:r>
      <w:proofErr w:type="spellStart"/>
      <w:r>
        <w:t>ip</w:t>
      </w:r>
      <w:proofErr w:type="spellEnd"/>
      <w:r>
        <w:t xml:space="preserve"> address 192.168.2.2 255.255.255.0 </w:t>
      </w:r>
    </w:p>
    <w:p w14:paraId="635192F2" w14:textId="77777777" w:rsidR="00870A08" w:rsidRDefault="00870A08">
      <w:pPr>
        <w:pStyle w:val="aff6"/>
      </w:pPr>
    </w:p>
    <w:p w14:paraId="4B7F3876" w14:textId="77777777" w:rsidR="00870A08" w:rsidRDefault="003A5418">
      <w:pPr>
        <w:ind w:firstLine="420"/>
      </w:pPr>
      <w:r>
        <w:rPr>
          <w:rFonts w:hint="eastAsia"/>
        </w:rPr>
        <w:t>果然发现接口下配置了</w:t>
      </w:r>
      <w:r>
        <w:rPr>
          <w:rFonts w:hint="eastAsia"/>
        </w:rPr>
        <w:t>shutdown</w:t>
      </w:r>
      <w:r>
        <w:rPr>
          <w:rFonts w:hint="eastAsia"/>
        </w:rPr>
        <w:t>。在该接口配置</w:t>
      </w:r>
      <w:r>
        <w:t>undo shutdown</w:t>
      </w:r>
      <w:r>
        <w:rPr>
          <w:rFonts w:hint="eastAsia"/>
        </w:rPr>
        <w:t>命令。</w:t>
      </w:r>
    </w:p>
    <w:p w14:paraId="6AA5EBF1" w14:textId="77777777" w:rsidR="00870A08" w:rsidRDefault="003A5418">
      <w:pPr>
        <w:pStyle w:val="aff6"/>
      </w:pPr>
      <w:r>
        <w:t>[R1-GigabitEthernet0/0/</w:t>
      </w:r>
      <w:proofErr w:type="gramStart"/>
      <w:r>
        <w:t>1]undo</w:t>
      </w:r>
      <w:proofErr w:type="gramEnd"/>
      <w:r>
        <w:t xml:space="preserve"> shutdown</w:t>
      </w:r>
    </w:p>
    <w:p w14:paraId="7A597E06" w14:textId="77777777" w:rsidR="00870A08" w:rsidRDefault="00870A08">
      <w:pPr>
        <w:pStyle w:val="aff6"/>
      </w:pPr>
    </w:p>
    <w:p w14:paraId="5644A796" w14:textId="77777777" w:rsidR="00870A08" w:rsidRDefault="003A5418">
      <w:pPr>
        <w:ind w:firstLine="420"/>
      </w:pPr>
      <w:r>
        <w:rPr>
          <w:rFonts w:hint="eastAsia"/>
        </w:rPr>
        <w:t>配置完成后，测试连通性。</w:t>
      </w:r>
    </w:p>
    <w:p w14:paraId="22DE05A1" w14:textId="77777777" w:rsidR="00870A08" w:rsidRDefault="003A5418">
      <w:pPr>
        <w:pStyle w:val="aff6"/>
      </w:pPr>
      <w:r>
        <w:t>[R</w:t>
      </w:r>
      <w:proofErr w:type="gramStart"/>
      <w:r>
        <w:t>1]ping</w:t>
      </w:r>
      <w:proofErr w:type="gramEnd"/>
      <w:r>
        <w:t xml:space="preserve"> 192.168.2.1</w:t>
      </w:r>
    </w:p>
    <w:p w14:paraId="3A8AA6B0" w14:textId="77777777" w:rsidR="00870A08" w:rsidRDefault="003A5418">
      <w:pPr>
        <w:pStyle w:val="aff6"/>
      </w:pPr>
      <w:r>
        <w:t xml:space="preserve">PING 192.168.2.1: </w:t>
      </w:r>
      <w:proofErr w:type="gramStart"/>
      <w:r>
        <w:t>56  data</w:t>
      </w:r>
      <w:proofErr w:type="gramEnd"/>
      <w:r>
        <w:t xml:space="preserve"> bytes, press CTRL_C to break</w:t>
      </w:r>
    </w:p>
    <w:p w14:paraId="7429866D" w14:textId="77777777" w:rsidR="00870A08" w:rsidRDefault="003A5418">
      <w:pPr>
        <w:pStyle w:val="aff6"/>
      </w:pPr>
      <w:r>
        <w:t xml:space="preserve">Reply from 192.168.2.1: bytes=56 Sequence=1 </w:t>
      </w:r>
      <w:proofErr w:type="spellStart"/>
      <w:r>
        <w:t>ttl</w:t>
      </w:r>
      <w:proofErr w:type="spellEnd"/>
      <w:r>
        <w:t xml:space="preserve">=255 time=210 </w:t>
      </w:r>
      <w:proofErr w:type="spellStart"/>
      <w:r>
        <w:t>ms</w:t>
      </w:r>
      <w:proofErr w:type="spellEnd"/>
    </w:p>
    <w:p w14:paraId="7816F14A" w14:textId="77777777" w:rsidR="00870A08" w:rsidRDefault="003A5418">
      <w:pPr>
        <w:pStyle w:val="aff6"/>
      </w:pPr>
      <w:r>
        <w:t xml:space="preserve">Reply from 192.168.2.1: bytes=56 Sequence=2 </w:t>
      </w:r>
      <w:proofErr w:type="spellStart"/>
      <w:r>
        <w:t>ttl</w:t>
      </w:r>
      <w:proofErr w:type="spellEnd"/>
      <w:r>
        <w:t xml:space="preserve">=255 time=60 </w:t>
      </w:r>
      <w:proofErr w:type="spellStart"/>
      <w:r>
        <w:t>ms</w:t>
      </w:r>
      <w:proofErr w:type="spellEnd"/>
    </w:p>
    <w:p w14:paraId="2333A117" w14:textId="77777777" w:rsidR="00870A08" w:rsidRDefault="003A5418">
      <w:pPr>
        <w:pStyle w:val="aff6"/>
      </w:pPr>
      <w:r>
        <w:t xml:space="preserve">Reply from 192.168.2.1: bytes=56 Sequence=3 </w:t>
      </w:r>
      <w:proofErr w:type="spellStart"/>
      <w:r>
        <w:t>ttl</w:t>
      </w:r>
      <w:proofErr w:type="spellEnd"/>
      <w:r>
        <w:t xml:space="preserve">=255 time=50 </w:t>
      </w:r>
      <w:proofErr w:type="spellStart"/>
      <w:r>
        <w:t>ms</w:t>
      </w:r>
      <w:proofErr w:type="spellEnd"/>
    </w:p>
    <w:p w14:paraId="0EB7B6EA" w14:textId="77777777" w:rsidR="00870A08" w:rsidRDefault="003A5418">
      <w:pPr>
        <w:pStyle w:val="aff6"/>
      </w:pPr>
      <w:r>
        <w:t xml:space="preserve">Reply from 192.168.2.1: bytes=56 Sequence=4 </w:t>
      </w:r>
      <w:proofErr w:type="spellStart"/>
      <w:r>
        <w:t>ttl</w:t>
      </w:r>
      <w:proofErr w:type="spellEnd"/>
      <w:r>
        <w:t xml:space="preserve">=255 time=20 </w:t>
      </w:r>
      <w:proofErr w:type="spellStart"/>
      <w:r>
        <w:t>ms</w:t>
      </w:r>
      <w:proofErr w:type="spellEnd"/>
    </w:p>
    <w:p w14:paraId="38F0F464" w14:textId="77777777" w:rsidR="00870A08" w:rsidRDefault="003A5418">
      <w:pPr>
        <w:pStyle w:val="aff6"/>
      </w:pPr>
      <w:r>
        <w:t xml:space="preserve">Reply from 192.168.2.1: bytes=56 Sequence=5 </w:t>
      </w:r>
      <w:proofErr w:type="spellStart"/>
      <w:r>
        <w:t>ttl</w:t>
      </w:r>
      <w:proofErr w:type="spellEnd"/>
      <w:r>
        <w:t xml:space="preserve">=255 time=20 </w:t>
      </w:r>
      <w:proofErr w:type="spellStart"/>
      <w:r>
        <w:t>ms</w:t>
      </w:r>
      <w:proofErr w:type="spellEnd"/>
    </w:p>
    <w:p w14:paraId="0EDC81D0" w14:textId="77777777" w:rsidR="00870A08" w:rsidRDefault="003A5418">
      <w:pPr>
        <w:pStyle w:val="aff6"/>
      </w:pPr>
      <w:r>
        <w:t>--- 192.168.2.1 ping statistics ---</w:t>
      </w:r>
    </w:p>
    <w:p w14:paraId="3C6CC81A" w14:textId="77777777" w:rsidR="00870A08" w:rsidRDefault="003A5418">
      <w:pPr>
        <w:pStyle w:val="aff6"/>
      </w:pPr>
      <w:r>
        <w:t>5 packet(s) transmitted</w:t>
      </w:r>
    </w:p>
    <w:p w14:paraId="3445687C" w14:textId="77777777" w:rsidR="00870A08" w:rsidRDefault="003A5418">
      <w:pPr>
        <w:pStyle w:val="aff6"/>
      </w:pPr>
      <w:r>
        <w:t>5 packet(s) received</w:t>
      </w:r>
    </w:p>
    <w:p w14:paraId="65C62B1F" w14:textId="77777777" w:rsidR="00870A08" w:rsidRDefault="003A5418">
      <w:pPr>
        <w:pStyle w:val="aff6"/>
      </w:pPr>
      <w:r>
        <w:t>0.00% packet loss</w:t>
      </w:r>
    </w:p>
    <w:p w14:paraId="7E712870" w14:textId="77777777" w:rsidR="00870A08" w:rsidRDefault="003A5418">
      <w:pPr>
        <w:pStyle w:val="aff6"/>
      </w:pPr>
      <w:r>
        <w:t xml:space="preserve">round-trip min/avg/max = 20/72/210 </w:t>
      </w:r>
      <w:proofErr w:type="spellStart"/>
      <w:r>
        <w:t>ms</w:t>
      </w:r>
      <w:proofErr w:type="spellEnd"/>
    </w:p>
    <w:p w14:paraId="56294B45" w14:textId="77777777" w:rsidR="00870A08" w:rsidRDefault="00870A08">
      <w:pPr>
        <w:ind w:firstLine="420"/>
      </w:pPr>
    </w:p>
    <w:p w14:paraId="09397634" w14:textId="77777777" w:rsidR="00870A08" w:rsidRDefault="003A5418">
      <w:pPr>
        <w:ind w:firstLine="420"/>
      </w:pPr>
      <w:r>
        <w:rPr>
          <w:rFonts w:hint="eastAsia"/>
        </w:rPr>
        <w:t>现在连通性恢复正常。检查</w:t>
      </w:r>
      <w:r>
        <w:rPr>
          <w:rFonts w:hint="eastAsia"/>
        </w:rPr>
        <w:t>R1</w:t>
      </w:r>
      <w:r>
        <w:rPr>
          <w:rFonts w:hint="eastAsia"/>
        </w:rPr>
        <w:t>的路由表。</w:t>
      </w:r>
    </w:p>
    <w:p w14:paraId="7C785E16"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30BE70D9" w14:textId="77777777" w:rsidR="00870A08" w:rsidRDefault="003A5418">
      <w:pPr>
        <w:pStyle w:val="aff6"/>
      </w:pPr>
      <w:r>
        <w:t>Route Flags: R - relay, D - download to fib</w:t>
      </w:r>
    </w:p>
    <w:p w14:paraId="14FBFC3E" w14:textId="77777777" w:rsidR="00870A08" w:rsidRDefault="003A5418">
      <w:pPr>
        <w:pStyle w:val="aff6"/>
      </w:pPr>
      <w:r>
        <w:t>----------------------------------------------------------------------------</w:t>
      </w:r>
    </w:p>
    <w:p w14:paraId="22088DF9" w14:textId="77777777" w:rsidR="00870A08" w:rsidRDefault="003A5418">
      <w:pPr>
        <w:pStyle w:val="aff6"/>
      </w:pPr>
      <w:r>
        <w:lastRenderedPageBreak/>
        <w:t>Routing Tables: Public</w:t>
      </w:r>
    </w:p>
    <w:p w14:paraId="3D3B4CD1" w14:textId="77777777" w:rsidR="00870A08" w:rsidRDefault="003A5418">
      <w:pPr>
        <w:pStyle w:val="aff6"/>
      </w:pPr>
      <w:r>
        <w:t xml:space="preserve">         </w:t>
      </w:r>
      <w:proofErr w:type="gramStart"/>
      <w:r>
        <w:t>Destinations :</w:t>
      </w:r>
      <w:proofErr w:type="gramEnd"/>
      <w:r>
        <w:t xml:space="preserve"> 8        Routes : 8        </w:t>
      </w:r>
    </w:p>
    <w:p w14:paraId="26FED315"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18F48859" w14:textId="77777777" w:rsidR="00870A08" w:rsidRDefault="003A5418">
      <w:pPr>
        <w:pStyle w:val="aff6"/>
      </w:pPr>
      <w:r>
        <w:t xml:space="preserve"> 127.0.0.0/8   </w:t>
      </w:r>
      <w:r>
        <w:rPr>
          <w:rFonts w:hint="eastAsia"/>
        </w:rPr>
        <w:t xml:space="preserve">      </w:t>
      </w:r>
      <w:proofErr w:type="gramStart"/>
      <w:r>
        <w:t>Direct  0</w:t>
      </w:r>
      <w:proofErr w:type="gramEnd"/>
      <w:r>
        <w:t xml:space="preserve">    0           D   127.0.0.1       InLoopBack0</w:t>
      </w:r>
    </w:p>
    <w:p w14:paraId="781F8F40" w14:textId="77777777" w:rsidR="00870A08" w:rsidRDefault="003A5418">
      <w:pPr>
        <w:pStyle w:val="aff6"/>
      </w:pPr>
      <w:r>
        <w:t xml:space="preserve"> 127.0.0.1/32  </w:t>
      </w:r>
      <w:r>
        <w:rPr>
          <w:rFonts w:hint="eastAsia"/>
        </w:rPr>
        <w:t xml:space="preserve">      </w:t>
      </w:r>
      <w:proofErr w:type="gramStart"/>
      <w:r>
        <w:t>Direct  0</w:t>
      </w:r>
      <w:proofErr w:type="gramEnd"/>
      <w:r>
        <w:t xml:space="preserve">    0           D   127.0.0.1       InLoopBack0</w:t>
      </w:r>
    </w:p>
    <w:p w14:paraId="6DC7910B" w14:textId="77777777" w:rsidR="00870A08" w:rsidRDefault="003A5418">
      <w:pPr>
        <w:pStyle w:val="aff6"/>
        <w:ind w:firstLineChars="50" w:firstLine="90"/>
      </w:pPr>
      <w:r>
        <w:t>127.255.255.255/32</w:t>
      </w:r>
      <w:r>
        <w:rPr>
          <w:rFonts w:hint="eastAsia"/>
        </w:rPr>
        <w:t xml:space="preserve"> </w:t>
      </w:r>
      <w:proofErr w:type="gramStart"/>
      <w:r>
        <w:t>Direct  0</w:t>
      </w:r>
      <w:proofErr w:type="gramEnd"/>
      <w:r>
        <w:t xml:space="preserve">    0          D   127.0.0.1       InLoopBack0</w:t>
      </w:r>
    </w:p>
    <w:p w14:paraId="1C144A82" w14:textId="77777777" w:rsidR="00870A08" w:rsidRDefault="003A5418">
      <w:pPr>
        <w:pStyle w:val="aff6"/>
      </w:pPr>
      <w:r>
        <w:t xml:space="preserve"> 172.16.1.0/24  </w:t>
      </w:r>
      <w:r>
        <w:rPr>
          <w:rFonts w:hint="eastAsia"/>
        </w:rPr>
        <w:t xml:space="preserve">     </w:t>
      </w:r>
      <w:r>
        <w:t xml:space="preserve">RIP     100  </w:t>
      </w:r>
      <w:r>
        <w:rPr>
          <w:rFonts w:hint="eastAsia"/>
        </w:rPr>
        <w:t xml:space="preserve"> </w:t>
      </w:r>
      <w:r>
        <w:t>1          D   192.168.1.1</w:t>
      </w:r>
      <w:r>
        <w:rPr>
          <w:rFonts w:hint="eastAsia"/>
        </w:rPr>
        <w:t xml:space="preserve"> </w:t>
      </w:r>
      <w:r>
        <w:t>GigabitEthernet0/0/0</w:t>
      </w:r>
    </w:p>
    <w:p w14:paraId="517B2C46" w14:textId="77777777" w:rsidR="00870A08" w:rsidRDefault="003A5418">
      <w:pPr>
        <w:pStyle w:val="aff6"/>
      </w:pPr>
      <w:r>
        <w:t xml:space="preserve"> 192.168.1.0/24  </w:t>
      </w:r>
      <w:r>
        <w:rPr>
          <w:rFonts w:hint="eastAsia"/>
        </w:rPr>
        <w:t xml:space="preserve">    </w:t>
      </w:r>
      <w:proofErr w:type="gramStart"/>
      <w:r>
        <w:t>Direct  0</w:t>
      </w:r>
      <w:proofErr w:type="gramEnd"/>
      <w:r>
        <w:t xml:space="preserve">    0          D   192.168.1.2 GigabitEthernet0/0/0</w:t>
      </w:r>
    </w:p>
    <w:p w14:paraId="7D5E6B78" w14:textId="77777777" w:rsidR="00870A08" w:rsidRDefault="003A5418">
      <w:pPr>
        <w:pStyle w:val="aff6"/>
      </w:pPr>
      <w:r>
        <w:t xml:space="preserve"> 192.168.1.2/32  </w:t>
      </w:r>
      <w:r>
        <w:rPr>
          <w:rFonts w:hint="eastAsia"/>
        </w:rPr>
        <w:t xml:space="preserve">    </w:t>
      </w:r>
      <w:proofErr w:type="gramStart"/>
      <w:r>
        <w:t>Direct  0</w:t>
      </w:r>
      <w:proofErr w:type="gramEnd"/>
      <w:r>
        <w:t xml:space="preserve">    0          D   127.0.0.1   GigabitEthernet0/0/0</w:t>
      </w:r>
    </w:p>
    <w:p w14:paraId="2A4DC5F8" w14:textId="77777777" w:rsidR="00870A08" w:rsidRDefault="003A5418">
      <w:pPr>
        <w:pStyle w:val="aff6"/>
        <w:ind w:firstLineChars="50" w:firstLine="90"/>
      </w:pPr>
      <w:r>
        <w:t xml:space="preserve">192.168.1.255/32 </w:t>
      </w:r>
      <w:r>
        <w:rPr>
          <w:rFonts w:hint="eastAsia"/>
        </w:rPr>
        <w:t xml:space="preserve">   </w:t>
      </w:r>
      <w:proofErr w:type="gramStart"/>
      <w:r>
        <w:t>Direct  0</w:t>
      </w:r>
      <w:proofErr w:type="gramEnd"/>
      <w:r>
        <w:t xml:space="preserve">    0          D   127.0.0.1   GigabitEthernet0/0/0</w:t>
      </w:r>
    </w:p>
    <w:p w14:paraId="04B079D0" w14:textId="77777777" w:rsidR="00870A08" w:rsidRDefault="003A5418">
      <w:pPr>
        <w:pStyle w:val="aff6"/>
        <w:ind w:firstLineChars="50" w:firstLine="90"/>
      </w:pPr>
      <w:r>
        <w:t>255.255.255.255/</w:t>
      </w:r>
      <w:proofErr w:type="gramStart"/>
      <w:r>
        <w:t>32  Direct</w:t>
      </w:r>
      <w:proofErr w:type="gramEnd"/>
      <w:r>
        <w:t xml:space="preserve">  0    0          D   127.0.0.1       InLoopBack0</w:t>
      </w:r>
    </w:p>
    <w:p w14:paraId="013DD551" w14:textId="77777777" w:rsidR="00870A08" w:rsidRDefault="00870A08">
      <w:pPr>
        <w:pStyle w:val="aff6"/>
        <w:ind w:firstLineChars="50" w:firstLine="90"/>
      </w:pPr>
    </w:p>
    <w:p w14:paraId="3C2D331B" w14:textId="77777777" w:rsidR="00870A08" w:rsidRDefault="003A5418">
      <w:pPr>
        <w:ind w:firstLine="420"/>
      </w:pPr>
      <w:r>
        <w:rPr>
          <w:rFonts w:hint="eastAsia"/>
        </w:rPr>
        <w:t>发现没有收到相关的</w:t>
      </w:r>
      <w:r>
        <w:rPr>
          <w:rFonts w:hint="eastAsia"/>
        </w:rPr>
        <w:t>RIP</w:t>
      </w:r>
      <w:r>
        <w:rPr>
          <w:rFonts w:hint="eastAsia"/>
        </w:rPr>
        <w:t>路由条目，继续下一步排查。</w:t>
      </w:r>
    </w:p>
    <w:p w14:paraId="2D0E72DF" w14:textId="77777777" w:rsidR="00870A08" w:rsidRDefault="003A5418">
      <w:pPr>
        <w:ind w:firstLine="420"/>
      </w:pPr>
      <w:r>
        <w:rPr>
          <w:rFonts w:hint="eastAsia"/>
        </w:rPr>
        <w:t>第二步，检查直连链路上的接口</w:t>
      </w:r>
      <w:proofErr w:type="gramStart"/>
      <w:r>
        <w:rPr>
          <w:rFonts w:hint="eastAsia"/>
        </w:rPr>
        <w:t>所在网段是否</w:t>
      </w:r>
      <w:proofErr w:type="gramEnd"/>
      <w:r>
        <w:rPr>
          <w:rFonts w:hint="eastAsia"/>
        </w:rPr>
        <w:t>在</w:t>
      </w:r>
      <w:r>
        <w:rPr>
          <w:rFonts w:hint="eastAsia"/>
        </w:rPr>
        <w:t>RIP</w:t>
      </w:r>
      <w:r>
        <w:rPr>
          <w:rFonts w:hint="eastAsia"/>
        </w:rPr>
        <w:t>中通告。</w:t>
      </w:r>
      <w:r>
        <w:rPr>
          <w:rFonts w:hint="eastAsia"/>
        </w:rPr>
        <w:t xml:space="preserve"> </w:t>
      </w:r>
    </w:p>
    <w:p w14:paraId="1E598EB5" w14:textId="77777777" w:rsidR="00870A08" w:rsidRDefault="003A5418">
      <w:pPr>
        <w:pStyle w:val="aff6"/>
      </w:pPr>
      <w:r>
        <w:t>[R</w:t>
      </w:r>
      <w:proofErr w:type="gramStart"/>
      <w:r>
        <w:t>1]display</w:t>
      </w:r>
      <w:proofErr w:type="gramEnd"/>
      <w:r>
        <w:t xml:space="preserve"> rip 1</w:t>
      </w:r>
    </w:p>
    <w:p w14:paraId="6CC48A58" w14:textId="77777777" w:rsidR="00870A08" w:rsidRDefault="003A5418">
      <w:pPr>
        <w:pStyle w:val="aff6"/>
      </w:pPr>
      <w:r>
        <w:t>Public VPN-instance</w:t>
      </w:r>
    </w:p>
    <w:p w14:paraId="4AFC54F1" w14:textId="77777777" w:rsidR="00870A08" w:rsidRDefault="003A5418">
      <w:pPr>
        <w:pStyle w:val="aff6"/>
      </w:pPr>
      <w:r>
        <w:t xml:space="preserve">RIP </w:t>
      </w:r>
      <w:proofErr w:type="gramStart"/>
      <w:r>
        <w:t>process :</w:t>
      </w:r>
      <w:proofErr w:type="gramEnd"/>
      <w:r>
        <w:t xml:space="preserve"> 1</w:t>
      </w:r>
    </w:p>
    <w:p w14:paraId="4D538EDF" w14:textId="77777777" w:rsidR="00870A08" w:rsidRDefault="003A5418">
      <w:pPr>
        <w:pStyle w:val="aff6"/>
      </w:pPr>
      <w:r>
        <w:rPr>
          <w:rFonts w:hint="eastAsia"/>
        </w:rPr>
        <w:t>……</w:t>
      </w:r>
    </w:p>
    <w:p w14:paraId="199CDB61" w14:textId="77777777" w:rsidR="00870A08" w:rsidRDefault="003A5418">
      <w:pPr>
        <w:pStyle w:val="aff6"/>
      </w:pPr>
      <w:r>
        <w:t>Verify-</w:t>
      </w:r>
      <w:proofErr w:type="gramStart"/>
      <w:r>
        <w:t>source :</w:t>
      </w:r>
      <w:proofErr w:type="gramEnd"/>
      <w:r>
        <w:t xml:space="preserve"> Enabled</w:t>
      </w:r>
    </w:p>
    <w:p w14:paraId="3198CDF7" w14:textId="77777777" w:rsidR="00870A08" w:rsidRDefault="003A5418">
      <w:pPr>
        <w:pStyle w:val="aff6"/>
        <w:rPr>
          <w:shd w:val="pct10" w:color="auto" w:fill="FFFFFF"/>
        </w:rPr>
      </w:pPr>
      <w:proofErr w:type="gramStart"/>
      <w:r>
        <w:rPr>
          <w:shd w:val="pct10" w:color="auto" w:fill="FFFFFF"/>
        </w:rPr>
        <w:t>Networks :</w:t>
      </w:r>
      <w:proofErr w:type="gramEnd"/>
    </w:p>
    <w:p w14:paraId="4E223946" w14:textId="77777777" w:rsidR="00870A08" w:rsidRDefault="003A5418">
      <w:pPr>
        <w:pStyle w:val="aff6"/>
      </w:pPr>
      <w:r>
        <w:rPr>
          <w:shd w:val="pct10" w:color="auto" w:fill="FFFFFF"/>
        </w:rPr>
        <w:t>192.168.2.0        192.168.1.0</w:t>
      </w:r>
    </w:p>
    <w:p w14:paraId="11FC0348" w14:textId="77777777" w:rsidR="00870A08" w:rsidRDefault="003A5418">
      <w:pPr>
        <w:pStyle w:val="aff6"/>
      </w:pPr>
      <w:r>
        <w:t xml:space="preserve">Configured peers           </w:t>
      </w:r>
      <w:proofErr w:type="gramStart"/>
      <w:r>
        <w:t xml:space="preserve">  :</w:t>
      </w:r>
      <w:proofErr w:type="gramEnd"/>
      <w:r>
        <w:t xml:space="preserve"> None</w:t>
      </w:r>
    </w:p>
    <w:p w14:paraId="0C169443" w14:textId="77777777" w:rsidR="00870A08" w:rsidRDefault="003A5418">
      <w:pPr>
        <w:pStyle w:val="aff6"/>
      </w:pPr>
      <w:r>
        <w:rPr>
          <w:rFonts w:hint="eastAsia"/>
        </w:rPr>
        <w:t>……</w:t>
      </w:r>
    </w:p>
    <w:p w14:paraId="59427D2B" w14:textId="77777777" w:rsidR="00870A08" w:rsidRDefault="00870A08">
      <w:pPr>
        <w:pStyle w:val="aff6"/>
      </w:pPr>
    </w:p>
    <w:p w14:paraId="66C8C89D" w14:textId="77777777" w:rsidR="00870A08" w:rsidRDefault="003A5418">
      <w:pPr>
        <w:pStyle w:val="aff6"/>
      </w:pPr>
      <w:r>
        <w:t>[R</w:t>
      </w:r>
      <w:proofErr w:type="gramStart"/>
      <w:r>
        <w:rPr>
          <w:rFonts w:hint="eastAsia"/>
        </w:rPr>
        <w:t>3</w:t>
      </w:r>
      <w:r>
        <w:t>]display</w:t>
      </w:r>
      <w:proofErr w:type="gramEnd"/>
      <w:r>
        <w:t xml:space="preserve"> rip 1</w:t>
      </w:r>
    </w:p>
    <w:p w14:paraId="3FC521C0" w14:textId="77777777" w:rsidR="00870A08" w:rsidRDefault="003A5418">
      <w:pPr>
        <w:pStyle w:val="aff6"/>
      </w:pPr>
      <w:r>
        <w:t>Public VPN-instance</w:t>
      </w:r>
    </w:p>
    <w:p w14:paraId="08ACA01D" w14:textId="77777777" w:rsidR="00870A08" w:rsidRDefault="003A5418">
      <w:pPr>
        <w:pStyle w:val="aff6"/>
      </w:pPr>
      <w:r>
        <w:t xml:space="preserve">RIP </w:t>
      </w:r>
      <w:proofErr w:type="gramStart"/>
      <w:r>
        <w:t>process :</w:t>
      </w:r>
      <w:proofErr w:type="gramEnd"/>
      <w:r>
        <w:t xml:space="preserve"> 1</w:t>
      </w:r>
    </w:p>
    <w:p w14:paraId="61873873" w14:textId="77777777" w:rsidR="00870A08" w:rsidRDefault="003A5418">
      <w:pPr>
        <w:pStyle w:val="aff6"/>
      </w:pPr>
      <w:r>
        <w:rPr>
          <w:rFonts w:hint="eastAsia"/>
        </w:rPr>
        <w:lastRenderedPageBreak/>
        <w:t>……</w:t>
      </w:r>
    </w:p>
    <w:p w14:paraId="1B8D6B4C" w14:textId="77777777" w:rsidR="00870A08" w:rsidRDefault="003A5418">
      <w:pPr>
        <w:pStyle w:val="aff6"/>
      </w:pPr>
      <w:r>
        <w:t>Verify-</w:t>
      </w:r>
      <w:proofErr w:type="gramStart"/>
      <w:r>
        <w:t>source :</w:t>
      </w:r>
      <w:proofErr w:type="gramEnd"/>
      <w:r>
        <w:t xml:space="preserve"> Enabled</w:t>
      </w:r>
    </w:p>
    <w:p w14:paraId="1B59FC15" w14:textId="77777777" w:rsidR="00870A08" w:rsidRDefault="003A5418">
      <w:pPr>
        <w:pStyle w:val="aff6"/>
      </w:pPr>
      <w:proofErr w:type="gramStart"/>
      <w:r>
        <w:rPr>
          <w:shd w:val="pct10" w:color="auto" w:fill="FFFFFF"/>
        </w:rPr>
        <w:t>Networks :</w:t>
      </w:r>
      <w:proofErr w:type="gramEnd"/>
    </w:p>
    <w:p w14:paraId="66287151" w14:textId="77777777" w:rsidR="00870A08" w:rsidRDefault="003A5418">
      <w:pPr>
        <w:pStyle w:val="aff6"/>
      </w:pPr>
      <w:r>
        <w:rPr>
          <w:shd w:val="pct10" w:color="auto" w:fill="FFFFFF"/>
        </w:rPr>
        <w:t>172.16.0.0</w:t>
      </w:r>
    </w:p>
    <w:p w14:paraId="38901967" w14:textId="77777777" w:rsidR="00870A08" w:rsidRDefault="003A5418">
      <w:pPr>
        <w:pStyle w:val="aff6"/>
      </w:pPr>
      <w:r>
        <w:t xml:space="preserve">Configured peers           </w:t>
      </w:r>
      <w:proofErr w:type="gramStart"/>
      <w:r>
        <w:t xml:space="preserve">  :</w:t>
      </w:r>
      <w:proofErr w:type="gramEnd"/>
      <w:r>
        <w:t xml:space="preserve"> None</w:t>
      </w:r>
    </w:p>
    <w:p w14:paraId="0B2B4A41" w14:textId="77777777" w:rsidR="00870A08" w:rsidRDefault="003A5418">
      <w:pPr>
        <w:pStyle w:val="aff6"/>
      </w:pPr>
      <w:r>
        <w:rPr>
          <w:rFonts w:hint="eastAsia"/>
        </w:rPr>
        <w:t>……</w:t>
      </w:r>
    </w:p>
    <w:p w14:paraId="16CC5E2E" w14:textId="77777777" w:rsidR="00870A08" w:rsidRDefault="00870A08">
      <w:pPr>
        <w:pStyle w:val="aff6"/>
      </w:pPr>
    </w:p>
    <w:p w14:paraId="3945D7E3" w14:textId="77777777" w:rsidR="00870A08" w:rsidRDefault="003A5418">
      <w:pPr>
        <w:ind w:firstLine="420"/>
      </w:pPr>
      <w:r>
        <w:rPr>
          <w:rFonts w:hint="eastAsia"/>
        </w:rPr>
        <w:t>发现</w:t>
      </w:r>
      <w:r>
        <w:rPr>
          <w:rFonts w:hint="eastAsia"/>
        </w:rPr>
        <w:t>R3</w:t>
      </w:r>
      <w:r>
        <w:rPr>
          <w:rFonts w:hint="eastAsia"/>
        </w:rPr>
        <w:t>上没有通告</w:t>
      </w:r>
      <w:r>
        <w:rPr>
          <w:rFonts w:hint="eastAsia"/>
        </w:rPr>
        <w:t xml:space="preserve"> 192.168.2.0</w:t>
      </w:r>
      <w:r>
        <w:rPr>
          <w:rFonts w:hint="eastAsia"/>
        </w:rPr>
        <w:t>网段。</w:t>
      </w:r>
    </w:p>
    <w:p w14:paraId="4777FCC0" w14:textId="77777777" w:rsidR="00870A08" w:rsidRDefault="003A5418">
      <w:pPr>
        <w:ind w:firstLine="420"/>
      </w:pPr>
      <w:r>
        <w:rPr>
          <w:rFonts w:hint="eastAsia"/>
        </w:rPr>
        <w:t>在</w:t>
      </w:r>
      <w:r>
        <w:rPr>
          <w:rFonts w:hint="eastAsia"/>
        </w:rPr>
        <w:t>R3</w:t>
      </w:r>
      <w:r>
        <w:rPr>
          <w:rFonts w:hint="eastAsia"/>
        </w:rPr>
        <w:t>上添加</w:t>
      </w:r>
      <w:r>
        <w:rPr>
          <w:rFonts w:hint="eastAsia"/>
          <w:b/>
        </w:rPr>
        <w:t>network 192.168.2.0</w:t>
      </w:r>
      <w:r>
        <w:rPr>
          <w:rFonts w:hint="eastAsia"/>
        </w:rPr>
        <w:t>命令，通告接口</w:t>
      </w:r>
      <w:r>
        <w:rPr>
          <w:rFonts w:hint="eastAsia"/>
        </w:rPr>
        <w:t>GE 0/0/1</w:t>
      </w:r>
      <w:proofErr w:type="gramStart"/>
      <w:r>
        <w:rPr>
          <w:rFonts w:hint="eastAsia"/>
        </w:rPr>
        <w:t>所在网</w:t>
      </w:r>
      <w:proofErr w:type="gramEnd"/>
      <w:r>
        <w:rPr>
          <w:rFonts w:hint="eastAsia"/>
        </w:rPr>
        <w:t>段。</w:t>
      </w:r>
    </w:p>
    <w:p w14:paraId="6128310F" w14:textId="77777777" w:rsidR="00870A08" w:rsidRDefault="003A5418">
      <w:pPr>
        <w:pStyle w:val="aff6"/>
      </w:pPr>
      <w:r>
        <w:t>[R</w:t>
      </w:r>
      <w:proofErr w:type="gramStart"/>
      <w:r>
        <w:t>3]rip</w:t>
      </w:r>
      <w:proofErr w:type="gramEnd"/>
      <w:r>
        <w:t xml:space="preserve"> 1 </w:t>
      </w:r>
    </w:p>
    <w:p w14:paraId="5DEEE816" w14:textId="77777777" w:rsidR="00870A08" w:rsidRDefault="003A5418">
      <w:pPr>
        <w:pStyle w:val="aff6"/>
      </w:pPr>
      <w:r>
        <w:t>[R3-rip-</w:t>
      </w:r>
      <w:proofErr w:type="gramStart"/>
      <w:r>
        <w:t>1]network</w:t>
      </w:r>
      <w:proofErr w:type="gramEnd"/>
      <w:r>
        <w:t xml:space="preserve"> 192.168.</w:t>
      </w:r>
      <w:r>
        <w:rPr>
          <w:rFonts w:hint="eastAsia"/>
        </w:rPr>
        <w:t>2</w:t>
      </w:r>
      <w:r>
        <w:t>.0</w:t>
      </w:r>
    </w:p>
    <w:p w14:paraId="314A7374" w14:textId="77777777" w:rsidR="00870A08" w:rsidRDefault="00870A08">
      <w:pPr>
        <w:pStyle w:val="aff6"/>
      </w:pPr>
    </w:p>
    <w:p w14:paraId="103BEC5B" w14:textId="77777777" w:rsidR="00870A08" w:rsidRDefault="003A5418">
      <w:pPr>
        <w:ind w:firstLine="420"/>
      </w:pPr>
      <w:r>
        <w:rPr>
          <w:rFonts w:hint="eastAsia"/>
        </w:rPr>
        <w:t>配置完成后，检查双方是否能够收发</w:t>
      </w:r>
      <w:r>
        <w:rPr>
          <w:rFonts w:hint="eastAsia"/>
        </w:rPr>
        <w:t>RIP</w:t>
      </w:r>
      <w:r>
        <w:rPr>
          <w:rFonts w:hint="eastAsia"/>
        </w:rPr>
        <w:t>路由条目。</w:t>
      </w:r>
    </w:p>
    <w:p w14:paraId="65E70FE9"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w:t>
      </w:r>
    </w:p>
    <w:p w14:paraId="6C5A47F7" w14:textId="77777777" w:rsidR="00870A08" w:rsidRDefault="003A5418">
      <w:pPr>
        <w:pStyle w:val="aff6"/>
      </w:pPr>
      <w:r>
        <w:t>Route Flags: R - relay, D - download to fib</w:t>
      </w:r>
    </w:p>
    <w:p w14:paraId="5E87C544" w14:textId="77777777" w:rsidR="00870A08" w:rsidRDefault="003A5418">
      <w:pPr>
        <w:pStyle w:val="aff6"/>
      </w:pPr>
      <w:r>
        <w:t>---------------------------------------------------------------------------</w:t>
      </w:r>
    </w:p>
    <w:p w14:paraId="19A7A955" w14:textId="77777777" w:rsidR="00870A08" w:rsidRDefault="003A5418">
      <w:pPr>
        <w:pStyle w:val="aff6"/>
      </w:pPr>
      <w:r>
        <w:t>Routing Tables: Public</w:t>
      </w:r>
    </w:p>
    <w:p w14:paraId="5017DD5F" w14:textId="77777777" w:rsidR="00870A08" w:rsidRDefault="003A5418">
      <w:pPr>
        <w:pStyle w:val="aff6"/>
      </w:pPr>
      <w:r>
        <w:t xml:space="preserve">         </w:t>
      </w:r>
      <w:proofErr w:type="gramStart"/>
      <w:r>
        <w:t>Destinations :</w:t>
      </w:r>
      <w:proofErr w:type="gramEnd"/>
      <w:r>
        <w:t xml:space="preserve"> 12       Routes : 12       </w:t>
      </w:r>
    </w:p>
    <w:p w14:paraId="3E9467E5"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E62829F" w14:textId="77777777" w:rsidR="00870A08" w:rsidRDefault="003A5418">
      <w:pPr>
        <w:pStyle w:val="aff6"/>
      </w:pPr>
      <w:r>
        <w:t xml:space="preserve">127.0.0.0/8   </w:t>
      </w:r>
      <w:r>
        <w:rPr>
          <w:rFonts w:hint="eastAsia"/>
        </w:rPr>
        <w:t xml:space="preserve">      </w:t>
      </w:r>
      <w:proofErr w:type="gramStart"/>
      <w:r>
        <w:t>Direct  0</w:t>
      </w:r>
      <w:proofErr w:type="gramEnd"/>
      <w:r>
        <w:t xml:space="preserve">    0           D   127.0.0.1       InLoopBack0</w:t>
      </w:r>
    </w:p>
    <w:p w14:paraId="043A0414" w14:textId="77777777" w:rsidR="00870A08" w:rsidRDefault="003A5418">
      <w:pPr>
        <w:pStyle w:val="aff6"/>
      </w:pPr>
      <w:r>
        <w:t xml:space="preserve">127.0.0.1/32  </w:t>
      </w:r>
      <w:r>
        <w:rPr>
          <w:rFonts w:hint="eastAsia"/>
        </w:rPr>
        <w:t xml:space="preserve">      </w:t>
      </w:r>
      <w:proofErr w:type="gramStart"/>
      <w:r>
        <w:t>Direct  0</w:t>
      </w:r>
      <w:proofErr w:type="gramEnd"/>
      <w:r>
        <w:t xml:space="preserve">    0           D   127.0.0.1       InLoopBack0</w:t>
      </w:r>
    </w:p>
    <w:p w14:paraId="40BB1F79" w14:textId="77777777" w:rsidR="00870A08" w:rsidRDefault="003A5418">
      <w:pPr>
        <w:pStyle w:val="aff6"/>
      </w:pPr>
      <w:r>
        <w:t>127.255.255.255/</w:t>
      </w:r>
      <w:proofErr w:type="gramStart"/>
      <w:r>
        <w:t>32  Direct</w:t>
      </w:r>
      <w:proofErr w:type="gramEnd"/>
      <w:r>
        <w:t xml:space="preserve">  0    0           D   127.0.0.1       InLoopBack0</w:t>
      </w:r>
    </w:p>
    <w:p w14:paraId="65B3453D" w14:textId="77777777" w:rsidR="00870A08" w:rsidRDefault="003A5418">
      <w:pPr>
        <w:pStyle w:val="aff6"/>
      </w:pPr>
      <w:r>
        <w:t xml:space="preserve">172.16.1.0/24 </w:t>
      </w:r>
      <w:r>
        <w:rPr>
          <w:rFonts w:hint="eastAsia"/>
        </w:rPr>
        <w:t xml:space="preserve">     </w:t>
      </w:r>
      <w:r>
        <w:t xml:space="preserve"> RIP     </w:t>
      </w:r>
      <w:proofErr w:type="gramStart"/>
      <w:r>
        <w:t>100  1</w:t>
      </w:r>
      <w:proofErr w:type="gramEnd"/>
      <w:r>
        <w:t xml:space="preserve">           D   192.168.1.1 GigabitEthernet0/0/0</w:t>
      </w:r>
    </w:p>
    <w:p w14:paraId="29741EA9" w14:textId="77777777" w:rsidR="00870A08" w:rsidRDefault="003A5418">
      <w:pPr>
        <w:pStyle w:val="aff6"/>
      </w:pPr>
      <w:r>
        <w:rPr>
          <w:shd w:val="pct10" w:color="auto" w:fill="FFFFFF"/>
        </w:rPr>
        <w:t xml:space="preserve">172.16.2.0/24  </w:t>
      </w:r>
      <w:r>
        <w:rPr>
          <w:rFonts w:hint="eastAsia"/>
          <w:shd w:val="pct10" w:color="auto" w:fill="FFFFFF"/>
        </w:rPr>
        <w:t xml:space="preserve">     </w:t>
      </w:r>
      <w:r>
        <w:rPr>
          <w:shd w:val="pct10" w:color="auto" w:fill="FFFFFF"/>
        </w:rPr>
        <w:t xml:space="preserve">RIP     </w:t>
      </w:r>
      <w:proofErr w:type="gramStart"/>
      <w:r>
        <w:rPr>
          <w:shd w:val="pct10" w:color="auto" w:fill="FFFFFF"/>
        </w:rPr>
        <w:t>100  1</w:t>
      </w:r>
      <w:proofErr w:type="gramEnd"/>
      <w:r>
        <w:rPr>
          <w:shd w:val="pct10" w:color="auto" w:fill="FFFFFF"/>
        </w:rPr>
        <w:t xml:space="preserve">           D   192.168.2.1 GigabitEthernet0/0/1</w:t>
      </w:r>
    </w:p>
    <w:p w14:paraId="66C909A4" w14:textId="77777777" w:rsidR="00870A08" w:rsidRDefault="003A5418">
      <w:pPr>
        <w:pStyle w:val="aff6"/>
      </w:pPr>
      <w:r>
        <w:t xml:space="preserve">192.168.1.0/24  </w:t>
      </w:r>
      <w:r>
        <w:rPr>
          <w:rFonts w:hint="eastAsia"/>
        </w:rPr>
        <w:t xml:space="preserve">   </w:t>
      </w:r>
      <w:proofErr w:type="gramStart"/>
      <w:r>
        <w:t>Direct  0</w:t>
      </w:r>
      <w:proofErr w:type="gramEnd"/>
      <w:r>
        <w:t xml:space="preserve">    0           D   192.168.1.2 GigabitEthernet0/0/0</w:t>
      </w:r>
    </w:p>
    <w:p w14:paraId="4983C706" w14:textId="77777777" w:rsidR="00870A08" w:rsidRDefault="003A5418">
      <w:pPr>
        <w:pStyle w:val="aff6"/>
      </w:pPr>
      <w:r>
        <w:t xml:space="preserve">192.168.1.2/32 </w:t>
      </w:r>
      <w:r>
        <w:rPr>
          <w:rFonts w:hint="eastAsia"/>
        </w:rPr>
        <w:t xml:space="preserve">   </w:t>
      </w:r>
      <w:r>
        <w:t xml:space="preserve"> </w:t>
      </w:r>
      <w:proofErr w:type="gramStart"/>
      <w:r>
        <w:t>Direct  0</w:t>
      </w:r>
      <w:proofErr w:type="gramEnd"/>
      <w:r>
        <w:t xml:space="preserve">    0           D   127.0.0.1   GigabitEthernet0/0/0</w:t>
      </w:r>
    </w:p>
    <w:p w14:paraId="5F7700FA" w14:textId="77777777" w:rsidR="00870A08" w:rsidRDefault="003A5418">
      <w:pPr>
        <w:pStyle w:val="aff6"/>
      </w:pPr>
      <w:r>
        <w:t xml:space="preserve">192.168.1.255/32  </w:t>
      </w:r>
      <w:r>
        <w:rPr>
          <w:rFonts w:hint="eastAsia"/>
        </w:rPr>
        <w:t xml:space="preserve"> </w:t>
      </w:r>
      <w:proofErr w:type="gramStart"/>
      <w:r>
        <w:t>Direct  0</w:t>
      </w:r>
      <w:proofErr w:type="gramEnd"/>
      <w:r>
        <w:t xml:space="preserve">    0           D   127.0.0.1   GigabitEthernet0/0/0</w:t>
      </w:r>
    </w:p>
    <w:p w14:paraId="736D61D1" w14:textId="77777777" w:rsidR="00870A08" w:rsidRDefault="003A5418">
      <w:pPr>
        <w:pStyle w:val="aff6"/>
      </w:pPr>
      <w:r>
        <w:lastRenderedPageBreak/>
        <w:t xml:space="preserve">192.168.2.0/24  </w:t>
      </w:r>
      <w:r>
        <w:rPr>
          <w:rFonts w:hint="eastAsia"/>
        </w:rPr>
        <w:t xml:space="preserve">   </w:t>
      </w:r>
      <w:proofErr w:type="gramStart"/>
      <w:r>
        <w:t>Direct  0</w:t>
      </w:r>
      <w:proofErr w:type="gramEnd"/>
      <w:r>
        <w:t xml:space="preserve">    0           D   192.168.2.2 GigabitEthernet0/0/1</w:t>
      </w:r>
    </w:p>
    <w:p w14:paraId="464E7773" w14:textId="77777777" w:rsidR="00870A08" w:rsidRDefault="003A5418">
      <w:pPr>
        <w:pStyle w:val="aff6"/>
      </w:pPr>
      <w:r>
        <w:t xml:space="preserve">192.168.2.2/32 </w:t>
      </w:r>
      <w:r>
        <w:rPr>
          <w:rFonts w:hint="eastAsia"/>
        </w:rPr>
        <w:t xml:space="preserve">   </w:t>
      </w:r>
      <w:r>
        <w:t xml:space="preserve"> </w:t>
      </w:r>
      <w:proofErr w:type="gramStart"/>
      <w:r>
        <w:t>Direct  0</w:t>
      </w:r>
      <w:proofErr w:type="gramEnd"/>
      <w:r>
        <w:t xml:space="preserve">    0           D   127.0.0.1   GigabitEthernet0/0/1</w:t>
      </w:r>
    </w:p>
    <w:p w14:paraId="4B495F9A" w14:textId="77777777" w:rsidR="00870A08" w:rsidRDefault="003A5418">
      <w:pPr>
        <w:pStyle w:val="aff6"/>
      </w:pPr>
      <w:r>
        <w:t xml:space="preserve">192.168.2.255/32  </w:t>
      </w:r>
      <w:r>
        <w:rPr>
          <w:rFonts w:hint="eastAsia"/>
        </w:rPr>
        <w:t xml:space="preserve"> </w:t>
      </w:r>
      <w:proofErr w:type="gramStart"/>
      <w:r>
        <w:t>Direct  0</w:t>
      </w:r>
      <w:proofErr w:type="gramEnd"/>
      <w:r>
        <w:t xml:space="preserve">    0           D   127.0.0.1   GigabitEthernet0/0/1</w:t>
      </w:r>
    </w:p>
    <w:p w14:paraId="58E57534" w14:textId="77777777" w:rsidR="00870A08" w:rsidRDefault="003A5418">
      <w:pPr>
        <w:pStyle w:val="aff6"/>
      </w:pPr>
      <w:r>
        <w:t xml:space="preserve">255.255.255.255/32 </w:t>
      </w:r>
      <w:proofErr w:type="gramStart"/>
      <w:r>
        <w:t>Direct  0</w:t>
      </w:r>
      <w:proofErr w:type="gramEnd"/>
      <w:r>
        <w:t xml:space="preserve">    0           D   127.0.0.1       InLoopBack0</w:t>
      </w:r>
    </w:p>
    <w:p w14:paraId="75CE390F" w14:textId="77777777" w:rsidR="00870A08" w:rsidRDefault="00870A08">
      <w:pPr>
        <w:pStyle w:val="aff6"/>
      </w:pPr>
    </w:p>
    <w:p w14:paraId="036FE73E" w14:textId="77777777" w:rsidR="00870A08" w:rsidRDefault="003A5418">
      <w:pPr>
        <w:pStyle w:val="aff6"/>
      </w:pPr>
      <w:r>
        <w:t>[R</w:t>
      </w:r>
      <w:proofErr w:type="gramStart"/>
      <w:r>
        <w:t>3]display</w:t>
      </w:r>
      <w:proofErr w:type="gramEnd"/>
      <w:r>
        <w:t xml:space="preserve"> </w:t>
      </w:r>
      <w:proofErr w:type="spellStart"/>
      <w:r>
        <w:t>ip</w:t>
      </w:r>
      <w:proofErr w:type="spellEnd"/>
      <w:r>
        <w:t xml:space="preserve"> routing-table </w:t>
      </w:r>
    </w:p>
    <w:p w14:paraId="7706F37C" w14:textId="77777777" w:rsidR="00870A08" w:rsidRDefault="003A5418">
      <w:pPr>
        <w:pStyle w:val="aff6"/>
      </w:pPr>
      <w:r>
        <w:t>Route Flags: R - relay, D - download to fib</w:t>
      </w:r>
    </w:p>
    <w:p w14:paraId="60B7E491" w14:textId="77777777" w:rsidR="00870A08" w:rsidRDefault="003A5418">
      <w:pPr>
        <w:pStyle w:val="aff6"/>
      </w:pPr>
      <w:r>
        <w:t>----------------------------------------------------------------------------</w:t>
      </w:r>
    </w:p>
    <w:p w14:paraId="09C866B8" w14:textId="77777777" w:rsidR="00870A08" w:rsidRDefault="003A5418">
      <w:pPr>
        <w:pStyle w:val="aff6"/>
      </w:pPr>
      <w:r>
        <w:t>Routing Tables: Public</w:t>
      </w:r>
    </w:p>
    <w:p w14:paraId="681964BA" w14:textId="77777777" w:rsidR="00870A08" w:rsidRDefault="003A5418">
      <w:pPr>
        <w:pStyle w:val="aff6"/>
      </w:pPr>
      <w:r>
        <w:t xml:space="preserve">         </w:t>
      </w:r>
      <w:proofErr w:type="gramStart"/>
      <w:r>
        <w:t>Destinations :</w:t>
      </w:r>
      <w:proofErr w:type="gramEnd"/>
      <w:r>
        <w:t xml:space="preserve"> 7        Routes : 7        </w:t>
      </w:r>
    </w:p>
    <w:p w14:paraId="313A2324"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1E62E150" w14:textId="77777777" w:rsidR="00870A08" w:rsidRDefault="003A5418">
      <w:pPr>
        <w:pStyle w:val="aff6"/>
      </w:pPr>
      <w:r>
        <w:t xml:space="preserve">127.0.0.0/8   </w:t>
      </w:r>
      <w:r>
        <w:rPr>
          <w:rFonts w:hint="eastAsia"/>
        </w:rPr>
        <w:t xml:space="preserve">     </w:t>
      </w:r>
      <w:proofErr w:type="gramStart"/>
      <w:r>
        <w:t>Direct  0</w:t>
      </w:r>
      <w:proofErr w:type="gramEnd"/>
      <w:r>
        <w:t xml:space="preserve">    0           D   127.0.0.1       InLoopBack0</w:t>
      </w:r>
    </w:p>
    <w:p w14:paraId="526A8D9B" w14:textId="77777777" w:rsidR="00870A08" w:rsidRDefault="003A5418">
      <w:pPr>
        <w:pStyle w:val="aff6"/>
      </w:pPr>
      <w:r>
        <w:t xml:space="preserve">127.0.0.1/32  </w:t>
      </w:r>
      <w:r>
        <w:rPr>
          <w:rFonts w:hint="eastAsia"/>
        </w:rPr>
        <w:t xml:space="preserve">     </w:t>
      </w:r>
      <w:proofErr w:type="gramStart"/>
      <w:r>
        <w:t>Direct  0</w:t>
      </w:r>
      <w:proofErr w:type="gramEnd"/>
      <w:r>
        <w:t xml:space="preserve">    0           D   127.0.0.1       InLoopBack0</w:t>
      </w:r>
    </w:p>
    <w:p w14:paraId="5CC76174" w14:textId="77777777" w:rsidR="00870A08" w:rsidRDefault="003A5418">
      <w:pPr>
        <w:pStyle w:val="aff6"/>
      </w:pPr>
      <w:r>
        <w:t>127.255.255.255/32</w:t>
      </w:r>
      <w:proofErr w:type="gramStart"/>
      <w:r>
        <w:t>Direct  0</w:t>
      </w:r>
      <w:proofErr w:type="gramEnd"/>
      <w:r>
        <w:t xml:space="preserve">    0           D   127.0.0.1       InLoopBack0</w:t>
      </w:r>
    </w:p>
    <w:p w14:paraId="67F2796D" w14:textId="77777777" w:rsidR="00870A08" w:rsidRDefault="003A5418">
      <w:pPr>
        <w:pStyle w:val="aff6"/>
      </w:pPr>
      <w:r>
        <w:t xml:space="preserve">172.16.2.0/24  </w:t>
      </w:r>
      <w:r>
        <w:rPr>
          <w:rFonts w:hint="eastAsia"/>
        </w:rPr>
        <w:t xml:space="preserve">    </w:t>
      </w:r>
      <w:proofErr w:type="gramStart"/>
      <w:r>
        <w:t>Direct  0</w:t>
      </w:r>
      <w:proofErr w:type="gramEnd"/>
      <w:r>
        <w:t xml:space="preserve">    0           D   172.16.2.254    Ethernet1/0/</w:t>
      </w:r>
      <w:r>
        <w:rPr>
          <w:rFonts w:hint="eastAsia"/>
        </w:rPr>
        <w:t>1</w:t>
      </w:r>
    </w:p>
    <w:p w14:paraId="5C294614" w14:textId="77777777" w:rsidR="00870A08" w:rsidRDefault="003A5418">
      <w:pPr>
        <w:pStyle w:val="aff6"/>
      </w:pPr>
      <w:r>
        <w:t xml:space="preserve">172.16.2.254/32  </w:t>
      </w:r>
      <w:r>
        <w:rPr>
          <w:rFonts w:hint="eastAsia"/>
        </w:rPr>
        <w:t xml:space="preserve">  </w:t>
      </w:r>
      <w:proofErr w:type="gramStart"/>
      <w:r>
        <w:t>Direct  0</w:t>
      </w:r>
      <w:proofErr w:type="gramEnd"/>
      <w:r>
        <w:t xml:space="preserve">    0           D   127.0.0.1       Ethernet1/0/</w:t>
      </w:r>
      <w:r>
        <w:rPr>
          <w:rFonts w:hint="eastAsia"/>
        </w:rPr>
        <w:t>1</w:t>
      </w:r>
      <w:r>
        <w:t xml:space="preserve"> 172.16.2.255/32  </w:t>
      </w:r>
      <w:r>
        <w:rPr>
          <w:rFonts w:hint="eastAsia"/>
        </w:rPr>
        <w:t xml:space="preserve">  </w:t>
      </w:r>
      <w:r>
        <w:t>Direct  0    0           D   127.0.0.1       Ethernet1/0/</w:t>
      </w:r>
      <w:r>
        <w:rPr>
          <w:rFonts w:hint="eastAsia"/>
        </w:rPr>
        <w:t>1</w:t>
      </w:r>
    </w:p>
    <w:p w14:paraId="3672544B" w14:textId="77777777" w:rsidR="00870A08" w:rsidRDefault="003A5418">
      <w:pPr>
        <w:pStyle w:val="aff6"/>
      </w:pPr>
      <w:r>
        <w:t>255.255.255.255/32</w:t>
      </w:r>
      <w:proofErr w:type="gramStart"/>
      <w:r>
        <w:t>Direct  0</w:t>
      </w:r>
      <w:proofErr w:type="gramEnd"/>
      <w:r>
        <w:t xml:space="preserve">    0           D   127.0.0.1       InLoopBack0</w:t>
      </w:r>
    </w:p>
    <w:p w14:paraId="5B1891B8" w14:textId="77777777" w:rsidR="00870A08" w:rsidRDefault="00870A08">
      <w:pPr>
        <w:ind w:firstLineChars="0" w:firstLine="0"/>
        <w:jc w:val="left"/>
        <w:rPr>
          <w:sz w:val="20"/>
          <w:szCs w:val="20"/>
        </w:rPr>
      </w:pPr>
    </w:p>
    <w:p w14:paraId="589B1CD4" w14:textId="77777777" w:rsidR="00870A08" w:rsidRDefault="003A5418">
      <w:pPr>
        <w:ind w:firstLine="420"/>
      </w:pPr>
      <w:r>
        <w:rPr>
          <w:rFonts w:hint="eastAsia"/>
        </w:rPr>
        <w:t>可以观察到，</w:t>
      </w:r>
      <w:r>
        <w:rPr>
          <w:rFonts w:hint="eastAsia"/>
        </w:rPr>
        <w:t>R1</w:t>
      </w:r>
      <w:r>
        <w:rPr>
          <w:rFonts w:hint="eastAsia"/>
        </w:rPr>
        <w:t>此时能够正常接收到</w:t>
      </w:r>
      <w:r>
        <w:rPr>
          <w:rFonts w:hint="eastAsia"/>
        </w:rPr>
        <w:t>R3</w:t>
      </w:r>
      <w:r>
        <w:rPr>
          <w:rFonts w:hint="eastAsia"/>
        </w:rPr>
        <w:t>的路由，但是</w:t>
      </w:r>
      <w:r>
        <w:rPr>
          <w:rFonts w:hint="eastAsia"/>
        </w:rPr>
        <w:t>R3</w:t>
      </w:r>
      <w:r>
        <w:rPr>
          <w:rFonts w:hint="eastAsia"/>
        </w:rPr>
        <w:t>上接收不到</w:t>
      </w:r>
      <w:r>
        <w:rPr>
          <w:rFonts w:hint="eastAsia"/>
        </w:rPr>
        <w:t>R1</w:t>
      </w:r>
      <w:r>
        <w:rPr>
          <w:rFonts w:hint="eastAsia"/>
        </w:rPr>
        <w:t>的路由。</w:t>
      </w:r>
    </w:p>
    <w:p w14:paraId="51ADDAD0" w14:textId="77777777" w:rsidR="00870A08" w:rsidRDefault="003A5418">
      <w:pPr>
        <w:ind w:firstLine="420"/>
      </w:pPr>
      <w:r>
        <w:rPr>
          <w:rFonts w:hint="eastAsia"/>
        </w:rPr>
        <w:t>第三步，检查</w:t>
      </w:r>
      <w:r>
        <w:rPr>
          <w:rFonts w:hint="eastAsia"/>
        </w:rPr>
        <w:t>R1</w:t>
      </w:r>
      <w:r>
        <w:rPr>
          <w:rFonts w:hint="eastAsia"/>
        </w:rPr>
        <w:t>，</w:t>
      </w:r>
      <w:r>
        <w:rPr>
          <w:rFonts w:hint="eastAsia"/>
        </w:rPr>
        <w:t>R2</w:t>
      </w:r>
      <w:r>
        <w:rPr>
          <w:rFonts w:hint="eastAsia"/>
        </w:rPr>
        <w:t>上的</w:t>
      </w:r>
      <w:r>
        <w:rPr>
          <w:rFonts w:hint="eastAsia"/>
        </w:rPr>
        <w:t>RIP</w:t>
      </w:r>
      <w:r>
        <w:rPr>
          <w:rFonts w:hint="eastAsia"/>
        </w:rPr>
        <w:t>协议发送版本号和本地接口接收的版本号是否匹配。</w:t>
      </w:r>
    </w:p>
    <w:p w14:paraId="15B049B0" w14:textId="77777777" w:rsidR="00870A08" w:rsidRDefault="003A5418">
      <w:pPr>
        <w:ind w:firstLineChars="0" w:firstLine="420"/>
        <w:jc w:val="left"/>
        <w:rPr>
          <w:sz w:val="20"/>
          <w:szCs w:val="20"/>
        </w:rPr>
      </w:pPr>
      <w:r>
        <w:rPr>
          <w:rFonts w:hint="eastAsia"/>
        </w:rPr>
        <w:t>在</w:t>
      </w:r>
      <w:r>
        <w:rPr>
          <w:rFonts w:hint="eastAsia"/>
        </w:rPr>
        <w:t>R1</w:t>
      </w:r>
      <w:r>
        <w:rPr>
          <w:rFonts w:hint="eastAsia"/>
        </w:rPr>
        <w:t>、</w:t>
      </w:r>
      <w:r>
        <w:rPr>
          <w:rFonts w:hint="eastAsia"/>
        </w:rPr>
        <w:t>R3</w:t>
      </w:r>
      <w:r>
        <w:rPr>
          <w:rFonts w:hint="eastAsia"/>
        </w:rPr>
        <w:t>上查看相应</w:t>
      </w:r>
      <w:r>
        <w:rPr>
          <w:rFonts w:hint="eastAsia"/>
        </w:rPr>
        <w:t>RIP</w:t>
      </w:r>
      <w:r>
        <w:rPr>
          <w:rFonts w:hint="eastAsia"/>
        </w:rPr>
        <w:t>接口</w:t>
      </w:r>
      <w:r>
        <w:t>G</w:t>
      </w:r>
      <w:r>
        <w:rPr>
          <w:rFonts w:hint="eastAsia"/>
        </w:rPr>
        <w:t xml:space="preserve">E </w:t>
      </w:r>
      <w:r>
        <w:t>0/0/0</w:t>
      </w:r>
      <w:r>
        <w:rPr>
          <w:rFonts w:hint="eastAsia"/>
        </w:rPr>
        <w:t>的详细信息。</w:t>
      </w:r>
    </w:p>
    <w:p w14:paraId="27079C89" w14:textId="77777777" w:rsidR="00870A08" w:rsidRDefault="003A5418">
      <w:pPr>
        <w:pStyle w:val="aff6"/>
      </w:pPr>
      <w:r>
        <w:t xml:space="preserve"> [R</w:t>
      </w:r>
      <w:proofErr w:type="gramStart"/>
      <w:r>
        <w:t>1]display</w:t>
      </w:r>
      <w:proofErr w:type="gramEnd"/>
      <w:r>
        <w:t xml:space="preserve"> rip 1 interface </w:t>
      </w:r>
      <w:proofErr w:type="spellStart"/>
      <w:r>
        <w:t>GigabitEthernet</w:t>
      </w:r>
      <w:proofErr w:type="spellEnd"/>
      <w:r>
        <w:t xml:space="preserve"> 0/0/1 verbose </w:t>
      </w:r>
    </w:p>
    <w:p w14:paraId="6A0D0511" w14:textId="77777777" w:rsidR="00870A08" w:rsidRDefault="003A5418">
      <w:pPr>
        <w:pStyle w:val="aff6"/>
      </w:pPr>
      <w:r>
        <w:t xml:space="preserve"> GigabitEthernet0/0/1(192.168.2.2)</w:t>
      </w:r>
    </w:p>
    <w:p w14:paraId="10883A17" w14:textId="77777777" w:rsidR="00870A08" w:rsidRDefault="003A5418">
      <w:pPr>
        <w:pStyle w:val="aff6"/>
      </w:pPr>
      <w:r>
        <w:t xml:space="preserve">  State         </w:t>
      </w:r>
      <w:proofErr w:type="gramStart"/>
      <w:r>
        <w:t xml:space="preserve">  :</w:t>
      </w:r>
      <w:proofErr w:type="gramEnd"/>
      <w:r>
        <w:t xml:space="preserve"> DOWN        MTU    : 500</w:t>
      </w:r>
    </w:p>
    <w:p w14:paraId="552940D2" w14:textId="77777777" w:rsidR="00870A08" w:rsidRDefault="003A5418">
      <w:pPr>
        <w:pStyle w:val="aff6"/>
      </w:pPr>
      <w:r>
        <w:t xml:space="preserve">  </w:t>
      </w:r>
      <w:proofErr w:type="spellStart"/>
      <w:r>
        <w:t>Metricin</w:t>
      </w:r>
      <w:proofErr w:type="spellEnd"/>
      <w:r>
        <w:t xml:space="preserve">      </w:t>
      </w:r>
      <w:proofErr w:type="gramStart"/>
      <w:r>
        <w:t xml:space="preserve">  :</w:t>
      </w:r>
      <w:proofErr w:type="gramEnd"/>
      <w:r>
        <w:t xml:space="preserve"> 0       </w:t>
      </w:r>
    </w:p>
    <w:p w14:paraId="2AA8A889" w14:textId="77777777" w:rsidR="00870A08" w:rsidRDefault="003A5418">
      <w:pPr>
        <w:pStyle w:val="aff6"/>
      </w:pPr>
      <w:r>
        <w:t xml:space="preserve">  </w:t>
      </w:r>
      <w:proofErr w:type="spellStart"/>
      <w:r>
        <w:t>Metricout</w:t>
      </w:r>
      <w:proofErr w:type="spellEnd"/>
      <w:r>
        <w:t xml:space="preserve">     </w:t>
      </w:r>
      <w:proofErr w:type="gramStart"/>
      <w:r>
        <w:t xml:space="preserve">  :</w:t>
      </w:r>
      <w:proofErr w:type="gramEnd"/>
      <w:r>
        <w:t xml:space="preserve"> 1       </w:t>
      </w:r>
    </w:p>
    <w:p w14:paraId="235646FE" w14:textId="77777777" w:rsidR="00870A08" w:rsidRDefault="003A5418">
      <w:pPr>
        <w:pStyle w:val="aff6"/>
      </w:pPr>
      <w:r>
        <w:t xml:space="preserve">  Input         </w:t>
      </w:r>
      <w:proofErr w:type="gramStart"/>
      <w:r>
        <w:t xml:space="preserve">  :</w:t>
      </w:r>
      <w:proofErr w:type="gramEnd"/>
      <w:r>
        <w:t xml:space="preserve"> Enabled     Output : Enabled     </w:t>
      </w:r>
    </w:p>
    <w:p w14:paraId="3FEE5318" w14:textId="77777777" w:rsidR="00870A08" w:rsidRDefault="003A5418">
      <w:pPr>
        <w:pStyle w:val="aff6"/>
      </w:pPr>
      <w:r>
        <w:lastRenderedPageBreak/>
        <w:t xml:space="preserve">  Protocol      </w:t>
      </w:r>
      <w:proofErr w:type="gramStart"/>
      <w:r>
        <w:t xml:space="preserve">  :</w:t>
      </w:r>
      <w:proofErr w:type="gramEnd"/>
      <w:r>
        <w:t xml:space="preserve"> RIPv2 Multicast</w:t>
      </w:r>
    </w:p>
    <w:p w14:paraId="34F68ADF" w14:textId="77777777" w:rsidR="00870A08" w:rsidRDefault="003A5418">
      <w:pPr>
        <w:pStyle w:val="aff6"/>
      </w:pPr>
      <w:r>
        <w:t xml:space="preserve">  </w:t>
      </w:r>
      <w:r>
        <w:rPr>
          <w:shd w:val="pct10" w:color="auto" w:fill="FFFFFF"/>
        </w:rPr>
        <w:t xml:space="preserve">Send version  </w:t>
      </w:r>
      <w:proofErr w:type="gramStart"/>
      <w:r>
        <w:rPr>
          <w:shd w:val="pct10" w:color="auto" w:fill="FFFFFF"/>
        </w:rPr>
        <w:t xml:space="preserve">  :</w:t>
      </w:r>
      <w:proofErr w:type="gramEnd"/>
      <w:r>
        <w:rPr>
          <w:shd w:val="pct10" w:color="auto" w:fill="FFFFFF"/>
        </w:rPr>
        <w:t xml:space="preserve"> RIPv2 Multicast Packets</w:t>
      </w:r>
      <w:r>
        <w:t xml:space="preserve"> </w:t>
      </w:r>
    </w:p>
    <w:p w14:paraId="713A6DF7" w14:textId="77777777" w:rsidR="00870A08" w:rsidRDefault="003A5418">
      <w:pPr>
        <w:pStyle w:val="aff6"/>
      </w:pPr>
      <w:r>
        <w:t xml:space="preserve">  </w:t>
      </w:r>
      <w:r>
        <w:rPr>
          <w:shd w:val="pct10" w:color="auto" w:fill="FFFFFF"/>
        </w:rPr>
        <w:t xml:space="preserve">Receive </w:t>
      </w:r>
      <w:proofErr w:type="gramStart"/>
      <w:r>
        <w:rPr>
          <w:shd w:val="pct10" w:color="auto" w:fill="FFFFFF"/>
        </w:rPr>
        <w:t>version :</w:t>
      </w:r>
      <w:proofErr w:type="gramEnd"/>
      <w:r>
        <w:rPr>
          <w:shd w:val="pct10" w:color="auto" w:fill="FFFFFF"/>
        </w:rPr>
        <w:t xml:space="preserve"> RIPv2 Multicast and Broadcast Packets</w:t>
      </w:r>
    </w:p>
    <w:p w14:paraId="69999E94" w14:textId="77777777" w:rsidR="00870A08" w:rsidRDefault="003A5418">
      <w:pPr>
        <w:pStyle w:val="aff6"/>
      </w:pPr>
      <w:r>
        <w:t xml:space="preserve">  Poison-reverse              </w:t>
      </w:r>
      <w:proofErr w:type="gramStart"/>
      <w:r>
        <w:t xml:space="preserve">  :</w:t>
      </w:r>
      <w:proofErr w:type="gramEnd"/>
      <w:r>
        <w:t xml:space="preserve"> Disabled </w:t>
      </w:r>
    </w:p>
    <w:p w14:paraId="45658BBA" w14:textId="77777777" w:rsidR="00870A08" w:rsidRDefault="003A5418">
      <w:pPr>
        <w:pStyle w:val="aff6"/>
      </w:pPr>
      <w:r>
        <w:t xml:space="preserve">  Split-Horizon               </w:t>
      </w:r>
      <w:proofErr w:type="gramStart"/>
      <w:r>
        <w:t xml:space="preserve">  :</w:t>
      </w:r>
      <w:proofErr w:type="gramEnd"/>
      <w:r>
        <w:t xml:space="preserve"> Enabled</w:t>
      </w:r>
    </w:p>
    <w:p w14:paraId="63AE30FD" w14:textId="77777777" w:rsidR="00870A08" w:rsidRDefault="003A5418">
      <w:pPr>
        <w:pStyle w:val="aff6"/>
      </w:pPr>
      <w:r>
        <w:t xml:space="preserve">  Authentication type         </w:t>
      </w:r>
      <w:proofErr w:type="gramStart"/>
      <w:r>
        <w:t xml:space="preserve">  :</w:t>
      </w:r>
      <w:proofErr w:type="gramEnd"/>
      <w:r>
        <w:t xml:space="preserve"> None </w:t>
      </w:r>
    </w:p>
    <w:p w14:paraId="2C9A529F" w14:textId="77777777" w:rsidR="00870A08" w:rsidRDefault="003A5418">
      <w:pPr>
        <w:pStyle w:val="aff6"/>
      </w:pPr>
      <w:r>
        <w:t xml:space="preserve">  Replay Protection           </w:t>
      </w:r>
      <w:proofErr w:type="gramStart"/>
      <w:r>
        <w:t xml:space="preserve">  :</w:t>
      </w:r>
      <w:proofErr w:type="gramEnd"/>
      <w:r>
        <w:t xml:space="preserve"> Disabled</w:t>
      </w:r>
    </w:p>
    <w:p w14:paraId="37606924" w14:textId="77777777" w:rsidR="00870A08" w:rsidRDefault="00870A08">
      <w:pPr>
        <w:pStyle w:val="aff6"/>
      </w:pPr>
    </w:p>
    <w:p w14:paraId="08AE5995" w14:textId="77777777" w:rsidR="00870A08" w:rsidRDefault="003A5418">
      <w:pPr>
        <w:pStyle w:val="aff6"/>
      </w:pPr>
      <w:r>
        <w:t>[R</w:t>
      </w:r>
      <w:proofErr w:type="gramStart"/>
      <w:r>
        <w:t>3]display</w:t>
      </w:r>
      <w:proofErr w:type="gramEnd"/>
      <w:r>
        <w:t xml:space="preserve"> rip 1 interface </w:t>
      </w:r>
      <w:proofErr w:type="spellStart"/>
      <w:r>
        <w:t>GigabitEthernet</w:t>
      </w:r>
      <w:proofErr w:type="spellEnd"/>
      <w:r>
        <w:t xml:space="preserve"> 0/0/1 verbose </w:t>
      </w:r>
    </w:p>
    <w:p w14:paraId="23AF51E4" w14:textId="77777777" w:rsidR="00870A08" w:rsidRDefault="003A5418">
      <w:pPr>
        <w:pStyle w:val="aff6"/>
      </w:pPr>
      <w:r>
        <w:t xml:space="preserve"> GigabitEthernet0/0/1(192.168.2.1)</w:t>
      </w:r>
    </w:p>
    <w:p w14:paraId="17E56A7A" w14:textId="77777777" w:rsidR="00870A08" w:rsidRDefault="003A5418">
      <w:pPr>
        <w:pStyle w:val="aff6"/>
      </w:pPr>
      <w:r>
        <w:t xml:space="preserve">  State         </w:t>
      </w:r>
      <w:proofErr w:type="gramStart"/>
      <w:r>
        <w:t xml:space="preserve">  :</w:t>
      </w:r>
      <w:proofErr w:type="gramEnd"/>
      <w:r>
        <w:t xml:space="preserve"> DOWN        MTU    : 500</w:t>
      </w:r>
    </w:p>
    <w:p w14:paraId="57328B35" w14:textId="77777777" w:rsidR="00870A08" w:rsidRDefault="003A5418">
      <w:pPr>
        <w:pStyle w:val="aff6"/>
      </w:pPr>
      <w:r>
        <w:t xml:space="preserve">  </w:t>
      </w:r>
      <w:proofErr w:type="spellStart"/>
      <w:r>
        <w:t>Metricin</w:t>
      </w:r>
      <w:proofErr w:type="spellEnd"/>
      <w:r>
        <w:t xml:space="preserve">      </w:t>
      </w:r>
      <w:proofErr w:type="gramStart"/>
      <w:r>
        <w:t xml:space="preserve">  :</w:t>
      </w:r>
      <w:proofErr w:type="gramEnd"/>
      <w:r>
        <w:t xml:space="preserve"> 0       </w:t>
      </w:r>
    </w:p>
    <w:p w14:paraId="491355A2" w14:textId="77777777" w:rsidR="00870A08" w:rsidRDefault="003A5418">
      <w:pPr>
        <w:pStyle w:val="aff6"/>
      </w:pPr>
      <w:r>
        <w:t xml:space="preserve">  </w:t>
      </w:r>
      <w:proofErr w:type="spellStart"/>
      <w:r>
        <w:t>Metricout</w:t>
      </w:r>
      <w:proofErr w:type="spellEnd"/>
      <w:r>
        <w:t xml:space="preserve">     </w:t>
      </w:r>
      <w:proofErr w:type="gramStart"/>
      <w:r>
        <w:t xml:space="preserve">  :</w:t>
      </w:r>
      <w:proofErr w:type="gramEnd"/>
      <w:r>
        <w:t xml:space="preserve"> 1       </w:t>
      </w:r>
    </w:p>
    <w:p w14:paraId="05C8F87A" w14:textId="77777777" w:rsidR="00870A08" w:rsidRDefault="003A5418">
      <w:pPr>
        <w:pStyle w:val="aff6"/>
      </w:pPr>
      <w:r>
        <w:t xml:space="preserve">  Input         </w:t>
      </w:r>
      <w:proofErr w:type="gramStart"/>
      <w:r>
        <w:t xml:space="preserve">  :</w:t>
      </w:r>
      <w:proofErr w:type="gramEnd"/>
      <w:r>
        <w:t xml:space="preserve"> Disabled    Output : Enabled     </w:t>
      </w:r>
    </w:p>
    <w:p w14:paraId="09F124E2" w14:textId="77777777" w:rsidR="00870A08" w:rsidRDefault="003A5418">
      <w:pPr>
        <w:pStyle w:val="aff6"/>
      </w:pPr>
      <w:r>
        <w:t xml:space="preserve">  Protocol      </w:t>
      </w:r>
      <w:proofErr w:type="gramStart"/>
      <w:r>
        <w:t xml:space="preserve">  :</w:t>
      </w:r>
      <w:proofErr w:type="gramEnd"/>
      <w:r>
        <w:t xml:space="preserve"> RIPv2 Multicast</w:t>
      </w:r>
    </w:p>
    <w:p w14:paraId="0320AD4D" w14:textId="77777777" w:rsidR="00870A08" w:rsidRDefault="003A5418">
      <w:pPr>
        <w:pStyle w:val="aff6"/>
      </w:pPr>
      <w:r>
        <w:t xml:space="preserve">  </w:t>
      </w:r>
      <w:r>
        <w:rPr>
          <w:shd w:val="pct10" w:color="auto" w:fill="FFFFFF"/>
        </w:rPr>
        <w:t xml:space="preserve">Send version  </w:t>
      </w:r>
      <w:proofErr w:type="gramStart"/>
      <w:r>
        <w:rPr>
          <w:shd w:val="pct10" w:color="auto" w:fill="FFFFFF"/>
        </w:rPr>
        <w:t xml:space="preserve">  :</w:t>
      </w:r>
      <w:proofErr w:type="gramEnd"/>
      <w:r>
        <w:rPr>
          <w:shd w:val="pct10" w:color="auto" w:fill="FFFFFF"/>
        </w:rPr>
        <w:t xml:space="preserve"> RIPv2 Multicast Packets</w:t>
      </w:r>
      <w:r>
        <w:t xml:space="preserve"> </w:t>
      </w:r>
    </w:p>
    <w:p w14:paraId="17A5031F" w14:textId="77777777" w:rsidR="00870A08" w:rsidRDefault="003A5418">
      <w:pPr>
        <w:pStyle w:val="aff6"/>
      </w:pPr>
      <w:r>
        <w:t xml:space="preserve">  </w:t>
      </w:r>
      <w:r>
        <w:rPr>
          <w:shd w:val="pct10" w:color="auto" w:fill="FFFFFF"/>
        </w:rPr>
        <w:t xml:space="preserve">Receive </w:t>
      </w:r>
      <w:proofErr w:type="gramStart"/>
      <w:r>
        <w:rPr>
          <w:shd w:val="pct10" w:color="auto" w:fill="FFFFFF"/>
        </w:rPr>
        <w:t>version :</w:t>
      </w:r>
      <w:proofErr w:type="gramEnd"/>
      <w:r>
        <w:rPr>
          <w:shd w:val="pct10" w:color="auto" w:fill="FFFFFF"/>
        </w:rPr>
        <w:t xml:space="preserve"> RIPv2 Multicast and Broadcast Packets</w:t>
      </w:r>
    </w:p>
    <w:p w14:paraId="30756CD2" w14:textId="77777777" w:rsidR="00870A08" w:rsidRDefault="003A5418">
      <w:pPr>
        <w:pStyle w:val="aff6"/>
      </w:pPr>
      <w:r>
        <w:t xml:space="preserve">  Poison-reverse              </w:t>
      </w:r>
      <w:proofErr w:type="gramStart"/>
      <w:r>
        <w:t xml:space="preserve">  :</w:t>
      </w:r>
      <w:proofErr w:type="gramEnd"/>
      <w:r>
        <w:t xml:space="preserve"> Disabled </w:t>
      </w:r>
    </w:p>
    <w:p w14:paraId="23DC7361" w14:textId="77777777" w:rsidR="00870A08" w:rsidRDefault="003A5418">
      <w:pPr>
        <w:pStyle w:val="aff6"/>
      </w:pPr>
      <w:r>
        <w:t xml:space="preserve">  Split-Horizon               </w:t>
      </w:r>
      <w:proofErr w:type="gramStart"/>
      <w:r>
        <w:t xml:space="preserve">  :</w:t>
      </w:r>
      <w:proofErr w:type="gramEnd"/>
      <w:r>
        <w:t xml:space="preserve"> Enabled</w:t>
      </w:r>
    </w:p>
    <w:p w14:paraId="5B4327D4" w14:textId="77777777" w:rsidR="00870A08" w:rsidRDefault="003A5418">
      <w:pPr>
        <w:pStyle w:val="aff6"/>
      </w:pPr>
      <w:r>
        <w:t xml:space="preserve">  Authentication type         </w:t>
      </w:r>
      <w:proofErr w:type="gramStart"/>
      <w:r>
        <w:t xml:space="preserve">  :</w:t>
      </w:r>
      <w:proofErr w:type="gramEnd"/>
      <w:r>
        <w:t xml:space="preserve"> None </w:t>
      </w:r>
    </w:p>
    <w:p w14:paraId="3A5BD6D1" w14:textId="77777777" w:rsidR="00870A08" w:rsidRDefault="003A5418">
      <w:pPr>
        <w:pStyle w:val="aff6"/>
      </w:pPr>
      <w:r>
        <w:t xml:space="preserve">  Replay Protection           </w:t>
      </w:r>
      <w:proofErr w:type="gramStart"/>
      <w:r>
        <w:t xml:space="preserve">  :</w:t>
      </w:r>
      <w:proofErr w:type="gramEnd"/>
      <w:r>
        <w:t xml:space="preserve"> Disabled</w:t>
      </w:r>
    </w:p>
    <w:p w14:paraId="704CF1DB" w14:textId="77777777" w:rsidR="00870A08" w:rsidRDefault="00870A08">
      <w:pPr>
        <w:ind w:firstLineChars="0" w:firstLine="0"/>
      </w:pPr>
    </w:p>
    <w:p w14:paraId="52E747E8" w14:textId="77777777" w:rsidR="00870A08" w:rsidRDefault="003A5418">
      <w:pPr>
        <w:ind w:firstLine="420"/>
      </w:pPr>
      <w:r>
        <w:rPr>
          <w:rFonts w:hint="eastAsia"/>
        </w:rPr>
        <w:t>可以观察到，双方的发送版本号和本地接口接收的版本号匹配，继续下一步排查。</w:t>
      </w:r>
    </w:p>
    <w:p w14:paraId="0DBE781C" w14:textId="77777777" w:rsidR="00870A08" w:rsidRDefault="003A5418">
      <w:pPr>
        <w:ind w:firstLineChars="190" w:firstLine="399"/>
      </w:pPr>
      <w:r>
        <w:rPr>
          <w:rFonts w:hint="eastAsia"/>
        </w:rPr>
        <w:t>第四步，由于目前在</w:t>
      </w:r>
      <w:r>
        <w:rPr>
          <w:rFonts w:hint="eastAsia"/>
        </w:rPr>
        <w:t>R3</w:t>
      </w:r>
      <w:r>
        <w:rPr>
          <w:rFonts w:hint="eastAsia"/>
        </w:rPr>
        <w:t>上没有接收到</w:t>
      </w:r>
      <w:r>
        <w:rPr>
          <w:rFonts w:hint="eastAsia"/>
        </w:rPr>
        <w:t>R1</w:t>
      </w:r>
      <w:r>
        <w:rPr>
          <w:rFonts w:hint="eastAsia"/>
        </w:rPr>
        <w:t>发送过来的路由信息，所以在</w:t>
      </w:r>
      <w:r>
        <w:rPr>
          <w:rFonts w:hint="eastAsia"/>
        </w:rPr>
        <w:t>R3</w:t>
      </w:r>
      <w:r>
        <w:rPr>
          <w:rFonts w:hint="eastAsia"/>
        </w:rPr>
        <w:t>上的入接口检查是否配置了</w:t>
      </w:r>
      <w:r w:rsidR="00000000">
        <w:fldChar w:fldCharType="begin"/>
      </w:r>
      <w:r w:rsidR="00000000">
        <w:instrText>HYPERLINK "http://localhost:7890/pages/30002176/02/30002176/02/resources/ar/rip_input.html"</w:instrText>
      </w:r>
      <w:r w:rsidR="00000000">
        <w:fldChar w:fldCharType="separate"/>
      </w:r>
      <w:r>
        <w:rPr>
          <w:rFonts w:hint="eastAsia"/>
          <w:b/>
        </w:rPr>
        <w:t>undo rip input</w:t>
      </w:r>
      <w:r w:rsidR="00000000">
        <w:rPr>
          <w:b/>
        </w:rPr>
        <w:fldChar w:fldCharType="end"/>
      </w:r>
      <w:r>
        <w:rPr>
          <w:rFonts w:hint="eastAsia"/>
        </w:rPr>
        <w:t>、</w:t>
      </w:r>
      <w:r w:rsidR="00000000">
        <w:fldChar w:fldCharType="begin"/>
      </w:r>
      <w:r w:rsidR="00000000">
        <w:instrText>HYPERLINK "http://localhost:7890/pages/30002176/02/30002176/02/resources/ar/silent-interface_rip.html"</w:instrText>
      </w:r>
      <w:r w:rsidR="00000000">
        <w:fldChar w:fldCharType="separate"/>
      </w:r>
      <w:r>
        <w:rPr>
          <w:rFonts w:hint="eastAsia"/>
          <w:b/>
        </w:rPr>
        <w:t>silent-interface</w:t>
      </w:r>
      <w:r w:rsidR="00000000">
        <w:rPr>
          <w:b/>
        </w:rPr>
        <w:fldChar w:fldCharType="end"/>
      </w:r>
      <w:r>
        <w:rPr>
          <w:rFonts w:hint="eastAsia"/>
        </w:rPr>
        <w:t>命令。</w:t>
      </w:r>
    </w:p>
    <w:p w14:paraId="5F128211" w14:textId="77777777" w:rsidR="00870A08" w:rsidRDefault="003A5418">
      <w:pPr>
        <w:ind w:firstLine="420"/>
      </w:pPr>
      <w:r>
        <w:rPr>
          <w:rFonts w:hint="eastAsia"/>
        </w:rPr>
        <w:t>查看</w:t>
      </w:r>
      <w:r>
        <w:rPr>
          <w:rFonts w:hint="eastAsia"/>
        </w:rPr>
        <w:t>R3</w:t>
      </w:r>
      <w:r>
        <w:rPr>
          <w:rFonts w:hint="eastAsia"/>
        </w:rPr>
        <w:t>入接口</w:t>
      </w:r>
      <w:r>
        <w:rPr>
          <w:rFonts w:hint="eastAsia"/>
        </w:rPr>
        <w:t>GE 0/0/0</w:t>
      </w:r>
      <w:r>
        <w:rPr>
          <w:rFonts w:hint="eastAsia"/>
        </w:rPr>
        <w:t>的配置信息。</w:t>
      </w:r>
    </w:p>
    <w:p w14:paraId="6414B358" w14:textId="77777777" w:rsidR="00870A08" w:rsidRDefault="003A5418">
      <w:pPr>
        <w:pStyle w:val="aff6"/>
      </w:pPr>
      <w:r>
        <w:t>[R</w:t>
      </w:r>
      <w:proofErr w:type="gramStart"/>
      <w:r>
        <w:t>3]interface</w:t>
      </w:r>
      <w:proofErr w:type="gramEnd"/>
      <w:r>
        <w:t xml:space="preserve"> </w:t>
      </w:r>
      <w:proofErr w:type="spellStart"/>
      <w:r>
        <w:t>GigabitEthernet</w:t>
      </w:r>
      <w:proofErr w:type="spellEnd"/>
      <w:r>
        <w:t xml:space="preserve"> </w:t>
      </w:r>
      <w:r>
        <w:rPr>
          <w:rFonts w:hint="eastAsia"/>
        </w:rPr>
        <w:t>1</w:t>
      </w:r>
      <w:r>
        <w:t>/0/1</w:t>
      </w:r>
    </w:p>
    <w:p w14:paraId="093129C3" w14:textId="77777777" w:rsidR="00870A08" w:rsidRDefault="003A5418">
      <w:pPr>
        <w:pStyle w:val="aff6"/>
      </w:pPr>
      <w:r>
        <w:t>[R3-GigabitEthernet0/0/</w:t>
      </w:r>
      <w:proofErr w:type="gramStart"/>
      <w:r>
        <w:t>1]display</w:t>
      </w:r>
      <w:proofErr w:type="gramEnd"/>
      <w:r>
        <w:t xml:space="preserve"> this </w:t>
      </w:r>
    </w:p>
    <w:p w14:paraId="3E1BDBCE" w14:textId="77777777" w:rsidR="00870A08" w:rsidRDefault="003A5418">
      <w:pPr>
        <w:pStyle w:val="aff6"/>
      </w:pPr>
      <w:r>
        <w:lastRenderedPageBreak/>
        <w:t>[V200R003C00]</w:t>
      </w:r>
    </w:p>
    <w:p w14:paraId="4DCC4FFE" w14:textId="77777777" w:rsidR="00870A08" w:rsidRDefault="003A5418">
      <w:pPr>
        <w:pStyle w:val="aff6"/>
      </w:pPr>
      <w:r>
        <w:t>#</w:t>
      </w:r>
    </w:p>
    <w:p w14:paraId="32259B2A" w14:textId="77777777" w:rsidR="00870A08" w:rsidRDefault="003A5418">
      <w:pPr>
        <w:pStyle w:val="aff6"/>
      </w:pPr>
      <w:r>
        <w:t>interface GigabitEthernet</w:t>
      </w:r>
      <w:r>
        <w:rPr>
          <w:rFonts w:hint="eastAsia"/>
        </w:rPr>
        <w:t>1</w:t>
      </w:r>
      <w:r>
        <w:t>/0/1</w:t>
      </w:r>
    </w:p>
    <w:p w14:paraId="67BE7691" w14:textId="77777777" w:rsidR="00870A08" w:rsidRDefault="003A5418">
      <w:pPr>
        <w:pStyle w:val="aff6"/>
      </w:pPr>
      <w:r>
        <w:t xml:space="preserve"> </w:t>
      </w:r>
      <w:proofErr w:type="spellStart"/>
      <w:r>
        <w:t>ip</w:t>
      </w:r>
      <w:proofErr w:type="spellEnd"/>
      <w:r>
        <w:t xml:space="preserve"> address 192.168.2.1 255.255.255.0 </w:t>
      </w:r>
    </w:p>
    <w:p w14:paraId="10D7907D" w14:textId="77777777" w:rsidR="00870A08" w:rsidRDefault="003A5418">
      <w:pPr>
        <w:pStyle w:val="aff6"/>
      </w:pPr>
      <w:r>
        <w:t xml:space="preserve"> undo rip input </w:t>
      </w:r>
    </w:p>
    <w:p w14:paraId="38CECFE5" w14:textId="77777777" w:rsidR="00870A08" w:rsidRDefault="00870A08">
      <w:pPr>
        <w:pStyle w:val="aff6"/>
      </w:pPr>
    </w:p>
    <w:p w14:paraId="710A5EC7" w14:textId="77777777" w:rsidR="00870A08" w:rsidRDefault="003A5418">
      <w:pPr>
        <w:ind w:firstLine="420"/>
      </w:pPr>
      <w:r>
        <w:rPr>
          <w:rFonts w:hint="eastAsia"/>
        </w:rPr>
        <w:t>发现</w:t>
      </w:r>
      <w:r>
        <w:rPr>
          <w:rFonts w:hint="eastAsia"/>
        </w:rPr>
        <w:t>R3</w:t>
      </w:r>
      <w:r>
        <w:rPr>
          <w:rFonts w:hint="eastAsia"/>
        </w:rPr>
        <w:t>的</w:t>
      </w:r>
      <w:r>
        <w:rPr>
          <w:rFonts w:hint="eastAsia"/>
        </w:rPr>
        <w:t>GE 0/0/1</w:t>
      </w:r>
      <w:r>
        <w:rPr>
          <w:rFonts w:hint="eastAsia"/>
        </w:rPr>
        <w:t>接口下配置</w:t>
      </w:r>
      <w:r>
        <w:rPr>
          <w:rFonts w:hint="eastAsia"/>
          <w:b/>
        </w:rPr>
        <w:t>undo rip input</w:t>
      </w:r>
      <w:r>
        <w:rPr>
          <w:rFonts w:hint="eastAsia"/>
        </w:rPr>
        <w:t>命令禁止了</w:t>
      </w:r>
      <w:r>
        <w:rPr>
          <w:rFonts w:hint="eastAsia"/>
        </w:rPr>
        <w:t>RIP</w:t>
      </w:r>
      <w:r>
        <w:rPr>
          <w:rFonts w:hint="eastAsia"/>
        </w:rPr>
        <w:t>报文的接收。</w:t>
      </w:r>
    </w:p>
    <w:p w14:paraId="35E2E949" w14:textId="77777777" w:rsidR="00870A08" w:rsidRDefault="003A5418">
      <w:pPr>
        <w:ind w:firstLine="420"/>
      </w:pPr>
      <w:r>
        <w:rPr>
          <w:rFonts w:hint="eastAsia"/>
        </w:rPr>
        <w:t>配置</w:t>
      </w:r>
      <w:r>
        <w:t>rip input</w:t>
      </w:r>
      <w:r>
        <w:rPr>
          <w:rFonts w:hint="eastAsia"/>
        </w:rPr>
        <w:t>命令使接口</w:t>
      </w:r>
      <w:r>
        <w:rPr>
          <w:rFonts w:hint="eastAsia"/>
        </w:rPr>
        <w:t>GE 0/0/1</w:t>
      </w:r>
      <w:r>
        <w:rPr>
          <w:rFonts w:hint="eastAsia"/>
        </w:rPr>
        <w:t>可以接收</w:t>
      </w:r>
      <w:r>
        <w:rPr>
          <w:rFonts w:hint="eastAsia"/>
        </w:rPr>
        <w:t>RIP</w:t>
      </w:r>
      <w:r>
        <w:rPr>
          <w:rFonts w:hint="eastAsia"/>
        </w:rPr>
        <w:t>报文。</w:t>
      </w:r>
    </w:p>
    <w:p w14:paraId="5D1C6C0F" w14:textId="77777777" w:rsidR="00870A08" w:rsidRDefault="003A5418">
      <w:pPr>
        <w:pStyle w:val="aff6"/>
      </w:pPr>
      <w:r>
        <w:t>[R3-GigabitEthernet0/0/</w:t>
      </w:r>
      <w:proofErr w:type="gramStart"/>
      <w:r>
        <w:t>1]rip</w:t>
      </w:r>
      <w:proofErr w:type="gramEnd"/>
      <w:r>
        <w:t xml:space="preserve"> input</w:t>
      </w:r>
    </w:p>
    <w:p w14:paraId="266A73C9" w14:textId="77777777" w:rsidR="00870A08" w:rsidRDefault="00870A08">
      <w:pPr>
        <w:pStyle w:val="aff6"/>
      </w:pPr>
    </w:p>
    <w:p w14:paraId="5CE8B4EB" w14:textId="77777777" w:rsidR="00870A08" w:rsidRDefault="003A5418">
      <w:pPr>
        <w:ind w:firstLine="420"/>
      </w:pPr>
      <w:r>
        <w:rPr>
          <w:rFonts w:hint="eastAsia"/>
        </w:rPr>
        <w:t>配置完成后，检查双方是否能够正常收发</w:t>
      </w:r>
      <w:r>
        <w:rPr>
          <w:rFonts w:hint="eastAsia"/>
        </w:rPr>
        <w:t>RIP</w:t>
      </w:r>
      <w:r>
        <w:rPr>
          <w:rFonts w:hint="eastAsia"/>
        </w:rPr>
        <w:t>路由条目。</w:t>
      </w:r>
    </w:p>
    <w:p w14:paraId="66717F79"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w:t>
      </w:r>
    </w:p>
    <w:p w14:paraId="2B343893" w14:textId="77777777" w:rsidR="00870A08" w:rsidRDefault="003A5418">
      <w:pPr>
        <w:pStyle w:val="aff6"/>
      </w:pPr>
      <w:r>
        <w:t>Route Flags: R - relay, D - download to fib</w:t>
      </w:r>
    </w:p>
    <w:p w14:paraId="0D6B1D4C" w14:textId="77777777" w:rsidR="00870A08" w:rsidRDefault="003A5418">
      <w:pPr>
        <w:pStyle w:val="aff6"/>
      </w:pPr>
      <w:r>
        <w:t>----------------------------------------------------------------------------</w:t>
      </w:r>
    </w:p>
    <w:p w14:paraId="614FA16F" w14:textId="77777777" w:rsidR="00870A08" w:rsidRDefault="003A5418">
      <w:pPr>
        <w:pStyle w:val="aff6"/>
      </w:pPr>
      <w:r>
        <w:t>Routing Tables: Public</w:t>
      </w:r>
    </w:p>
    <w:p w14:paraId="46F0FB56" w14:textId="77777777" w:rsidR="00870A08" w:rsidRDefault="003A5418">
      <w:pPr>
        <w:pStyle w:val="aff6"/>
      </w:pPr>
      <w:r>
        <w:t xml:space="preserve">         </w:t>
      </w:r>
      <w:proofErr w:type="gramStart"/>
      <w:r>
        <w:t>Destinations :</w:t>
      </w:r>
      <w:proofErr w:type="gramEnd"/>
      <w:r>
        <w:t xml:space="preserve"> 12       Routes : 12       </w:t>
      </w:r>
    </w:p>
    <w:p w14:paraId="25E6EE2E"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74C2FAE" w14:textId="77777777" w:rsidR="00870A08" w:rsidRDefault="003A5418">
      <w:pPr>
        <w:pStyle w:val="aff6"/>
      </w:pPr>
      <w:r>
        <w:t xml:space="preserve">127.0.0.0/8   </w:t>
      </w:r>
      <w:r>
        <w:rPr>
          <w:rFonts w:hint="eastAsia"/>
        </w:rPr>
        <w:t xml:space="preserve">      </w:t>
      </w:r>
      <w:proofErr w:type="gramStart"/>
      <w:r>
        <w:t>Direct  0</w:t>
      </w:r>
      <w:proofErr w:type="gramEnd"/>
      <w:r>
        <w:t xml:space="preserve">    0           D   127.0.0.1       InLoopBack0</w:t>
      </w:r>
    </w:p>
    <w:p w14:paraId="30CDFF4D" w14:textId="77777777" w:rsidR="00870A08" w:rsidRDefault="003A5418">
      <w:pPr>
        <w:pStyle w:val="aff6"/>
      </w:pPr>
      <w:r>
        <w:t xml:space="preserve">127.0.0.1/32  </w:t>
      </w:r>
      <w:r>
        <w:rPr>
          <w:rFonts w:hint="eastAsia"/>
        </w:rPr>
        <w:t xml:space="preserve">      </w:t>
      </w:r>
      <w:proofErr w:type="gramStart"/>
      <w:r>
        <w:t>Direct  0</w:t>
      </w:r>
      <w:proofErr w:type="gramEnd"/>
      <w:r>
        <w:t xml:space="preserve">    0           D   127.0.0.1       InLoopBack0</w:t>
      </w:r>
    </w:p>
    <w:p w14:paraId="69C805AF" w14:textId="77777777" w:rsidR="00870A08" w:rsidRDefault="003A5418">
      <w:pPr>
        <w:pStyle w:val="aff6"/>
      </w:pPr>
      <w:r>
        <w:t xml:space="preserve">127.255.255.255/32 </w:t>
      </w:r>
      <w:proofErr w:type="gramStart"/>
      <w:r>
        <w:t>Direct  0</w:t>
      </w:r>
      <w:proofErr w:type="gramEnd"/>
      <w:r>
        <w:t xml:space="preserve">    0           D   127.0.0.1       InLoopBack0</w:t>
      </w:r>
    </w:p>
    <w:p w14:paraId="398F0D2D" w14:textId="77777777" w:rsidR="00870A08" w:rsidRDefault="003A5418">
      <w:pPr>
        <w:pStyle w:val="aff6"/>
      </w:pPr>
      <w:r>
        <w:t xml:space="preserve">172.16.1.0/24  </w:t>
      </w:r>
      <w:r>
        <w:rPr>
          <w:rFonts w:hint="eastAsia"/>
        </w:rPr>
        <w:t xml:space="preserve">     </w:t>
      </w:r>
      <w:r>
        <w:t xml:space="preserve">RIP     </w:t>
      </w:r>
      <w:proofErr w:type="gramStart"/>
      <w:r>
        <w:t>100  1</w:t>
      </w:r>
      <w:proofErr w:type="gramEnd"/>
      <w:r>
        <w:t xml:space="preserve">           D   192.168.1.1 GigabitEthernet0/0/0 </w:t>
      </w:r>
      <w:r>
        <w:rPr>
          <w:shd w:val="pct10" w:color="auto" w:fill="FFFFFF"/>
        </w:rPr>
        <w:t xml:space="preserve">172.16.2.0/24  </w:t>
      </w:r>
      <w:r>
        <w:rPr>
          <w:rFonts w:hint="eastAsia"/>
          <w:shd w:val="pct10" w:color="auto" w:fill="FFFFFF"/>
        </w:rPr>
        <w:t xml:space="preserve">     </w:t>
      </w:r>
      <w:r>
        <w:rPr>
          <w:shd w:val="pct10" w:color="auto" w:fill="FFFFFF"/>
        </w:rPr>
        <w:t>RIP     100  1           D   192.168.2.1 GigabitEthernet0/0/1</w:t>
      </w:r>
    </w:p>
    <w:p w14:paraId="3FF941D4" w14:textId="77777777" w:rsidR="00870A08" w:rsidRDefault="003A5418">
      <w:pPr>
        <w:pStyle w:val="aff6"/>
      </w:pPr>
      <w:r>
        <w:t xml:space="preserve">192.168.1.0/24  </w:t>
      </w:r>
      <w:r>
        <w:rPr>
          <w:rFonts w:hint="eastAsia"/>
        </w:rPr>
        <w:t xml:space="preserve">   </w:t>
      </w:r>
      <w:proofErr w:type="gramStart"/>
      <w:r>
        <w:t>Direct  0</w:t>
      </w:r>
      <w:proofErr w:type="gramEnd"/>
      <w:r>
        <w:t xml:space="preserve">    0           D   192.168.1.2 GigabitEthernet0/0/0</w:t>
      </w:r>
    </w:p>
    <w:p w14:paraId="585F2A9F" w14:textId="77777777" w:rsidR="00870A08" w:rsidRDefault="003A5418">
      <w:pPr>
        <w:pStyle w:val="aff6"/>
      </w:pPr>
      <w:r>
        <w:t xml:space="preserve">192.168.1.2/32  </w:t>
      </w:r>
      <w:r>
        <w:rPr>
          <w:rFonts w:hint="eastAsia"/>
        </w:rPr>
        <w:t xml:space="preserve">   </w:t>
      </w:r>
      <w:proofErr w:type="gramStart"/>
      <w:r>
        <w:t>Direct  0</w:t>
      </w:r>
      <w:proofErr w:type="gramEnd"/>
      <w:r>
        <w:t xml:space="preserve">    0           D   127.0.0.1   GigabitEthernet0/0/0</w:t>
      </w:r>
    </w:p>
    <w:p w14:paraId="55F2EFF9" w14:textId="77777777" w:rsidR="00870A08" w:rsidRDefault="003A5418">
      <w:pPr>
        <w:pStyle w:val="aff6"/>
      </w:pPr>
      <w:r>
        <w:t xml:space="preserve">192.168.1.255/32  </w:t>
      </w:r>
      <w:r>
        <w:rPr>
          <w:rFonts w:hint="eastAsia"/>
        </w:rPr>
        <w:t xml:space="preserve"> </w:t>
      </w:r>
      <w:proofErr w:type="gramStart"/>
      <w:r>
        <w:t>Direct  0</w:t>
      </w:r>
      <w:proofErr w:type="gramEnd"/>
      <w:r>
        <w:t xml:space="preserve">    0           D   127.0.0.1   GigabitEthernet0/0/0</w:t>
      </w:r>
    </w:p>
    <w:p w14:paraId="63ED17F8" w14:textId="77777777" w:rsidR="00870A08" w:rsidRDefault="003A5418">
      <w:pPr>
        <w:pStyle w:val="aff6"/>
      </w:pPr>
      <w:r>
        <w:t xml:space="preserve">192.168.2.0/24  </w:t>
      </w:r>
      <w:r>
        <w:rPr>
          <w:rFonts w:hint="eastAsia"/>
        </w:rPr>
        <w:t xml:space="preserve">   </w:t>
      </w:r>
      <w:proofErr w:type="gramStart"/>
      <w:r>
        <w:t>Direct  0</w:t>
      </w:r>
      <w:proofErr w:type="gramEnd"/>
      <w:r>
        <w:t xml:space="preserve">    0           D   192.168.2.2 GigabitEthernet0/0/1</w:t>
      </w:r>
    </w:p>
    <w:p w14:paraId="19BD703E" w14:textId="77777777" w:rsidR="00870A08" w:rsidRDefault="003A5418">
      <w:pPr>
        <w:pStyle w:val="aff6"/>
      </w:pPr>
      <w:r>
        <w:t xml:space="preserve">192.168.2.2/32  </w:t>
      </w:r>
      <w:r>
        <w:rPr>
          <w:rFonts w:hint="eastAsia"/>
        </w:rPr>
        <w:t xml:space="preserve">   </w:t>
      </w:r>
      <w:proofErr w:type="gramStart"/>
      <w:r>
        <w:t>Direct  0</w:t>
      </w:r>
      <w:proofErr w:type="gramEnd"/>
      <w:r>
        <w:t xml:space="preserve">    0           D   127.0.0.1   GigabitEthernet0/0/1</w:t>
      </w:r>
    </w:p>
    <w:p w14:paraId="1387CAA0" w14:textId="77777777" w:rsidR="00870A08" w:rsidRDefault="003A5418">
      <w:pPr>
        <w:pStyle w:val="aff6"/>
      </w:pPr>
      <w:r>
        <w:t xml:space="preserve">192.168.2.255/32  </w:t>
      </w:r>
      <w:r>
        <w:rPr>
          <w:rFonts w:hint="eastAsia"/>
        </w:rPr>
        <w:t xml:space="preserve"> </w:t>
      </w:r>
      <w:proofErr w:type="gramStart"/>
      <w:r>
        <w:t>Direct  0</w:t>
      </w:r>
      <w:proofErr w:type="gramEnd"/>
      <w:r>
        <w:t xml:space="preserve">    0           D   127.0.0.1   GigabitEthernet0/0/1</w:t>
      </w:r>
    </w:p>
    <w:p w14:paraId="5B751645" w14:textId="77777777" w:rsidR="00870A08" w:rsidRDefault="003A5418">
      <w:pPr>
        <w:pStyle w:val="aff6"/>
      </w:pPr>
      <w:r>
        <w:lastRenderedPageBreak/>
        <w:t xml:space="preserve">255.255.255.255/32 </w:t>
      </w:r>
      <w:proofErr w:type="gramStart"/>
      <w:r>
        <w:t>Direct  0</w:t>
      </w:r>
      <w:proofErr w:type="gramEnd"/>
      <w:r>
        <w:t xml:space="preserve">    0           D   127.0.0.1       InLoopBack0</w:t>
      </w:r>
    </w:p>
    <w:p w14:paraId="35E42D1C" w14:textId="77777777" w:rsidR="00870A08" w:rsidRDefault="00870A08">
      <w:pPr>
        <w:pStyle w:val="aff6"/>
      </w:pPr>
    </w:p>
    <w:p w14:paraId="0DA34F0F" w14:textId="77777777" w:rsidR="00870A08" w:rsidRDefault="003A5418">
      <w:pPr>
        <w:pStyle w:val="aff6"/>
      </w:pPr>
      <w:r>
        <w:t>[R</w:t>
      </w:r>
      <w:proofErr w:type="gramStart"/>
      <w:r>
        <w:t>3]display</w:t>
      </w:r>
      <w:proofErr w:type="gramEnd"/>
      <w:r>
        <w:t xml:space="preserve"> </w:t>
      </w:r>
      <w:proofErr w:type="spellStart"/>
      <w:r>
        <w:t>ip</w:t>
      </w:r>
      <w:proofErr w:type="spellEnd"/>
      <w:r>
        <w:t xml:space="preserve"> routing-table</w:t>
      </w:r>
    </w:p>
    <w:p w14:paraId="4D1CBBA7" w14:textId="77777777" w:rsidR="00870A08" w:rsidRDefault="003A5418">
      <w:pPr>
        <w:pStyle w:val="aff6"/>
      </w:pPr>
      <w:r>
        <w:t>Route Flags: R - relay, D - download to fib</w:t>
      </w:r>
    </w:p>
    <w:p w14:paraId="6257E143" w14:textId="77777777" w:rsidR="00870A08" w:rsidRDefault="003A5418">
      <w:pPr>
        <w:pStyle w:val="aff6"/>
      </w:pPr>
      <w:r>
        <w:t>---------------------------------------------------------------------------</w:t>
      </w:r>
    </w:p>
    <w:p w14:paraId="6069C13F" w14:textId="77777777" w:rsidR="00870A08" w:rsidRDefault="003A5418">
      <w:pPr>
        <w:pStyle w:val="aff6"/>
      </w:pPr>
      <w:r>
        <w:t>Routing Tables: Public</w:t>
      </w:r>
    </w:p>
    <w:p w14:paraId="54277C08" w14:textId="77777777" w:rsidR="00870A08" w:rsidRDefault="003A5418">
      <w:pPr>
        <w:pStyle w:val="aff6"/>
      </w:pPr>
      <w:r>
        <w:t xml:space="preserve">         </w:t>
      </w:r>
      <w:proofErr w:type="gramStart"/>
      <w:r>
        <w:t>Destinations :</w:t>
      </w:r>
      <w:proofErr w:type="gramEnd"/>
      <w:r>
        <w:t xml:space="preserve"> 12       Routes : 12       </w:t>
      </w:r>
    </w:p>
    <w:p w14:paraId="09CE1933"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2A96848" w14:textId="77777777" w:rsidR="00870A08" w:rsidRDefault="003A5418">
      <w:pPr>
        <w:pStyle w:val="aff6"/>
      </w:pPr>
      <w:r>
        <w:t xml:space="preserve">127.0.0.0/8   </w:t>
      </w:r>
      <w:r>
        <w:rPr>
          <w:rFonts w:hint="eastAsia"/>
        </w:rPr>
        <w:t xml:space="preserve">      </w:t>
      </w:r>
      <w:proofErr w:type="gramStart"/>
      <w:r>
        <w:t>Direct  0</w:t>
      </w:r>
      <w:proofErr w:type="gramEnd"/>
      <w:r>
        <w:t xml:space="preserve">    0           D   127.0.0.1       InLoopBack0</w:t>
      </w:r>
    </w:p>
    <w:p w14:paraId="7812792E" w14:textId="77777777" w:rsidR="00870A08" w:rsidRDefault="003A5418">
      <w:pPr>
        <w:pStyle w:val="aff6"/>
      </w:pPr>
      <w:r>
        <w:t xml:space="preserve">127.0.0.1/32  </w:t>
      </w:r>
      <w:r>
        <w:rPr>
          <w:rFonts w:hint="eastAsia"/>
        </w:rPr>
        <w:t xml:space="preserve">      </w:t>
      </w:r>
      <w:proofErr w:type="gramStart"/>
      <w:r>
        <w:t>Direct  0</w:t>
      </w:r>
      <w:proofErr w:type="gramEnd"/>
      <w:r>
        <w:t xml:space="preserve">    0           D   127.0.0.1       InLoopBack0</w:t>
      </w:r>
    </w:p>
    <w:p w14:paraId="77BFD08B" w14:textId="77777777" w:rsidR="00870A08" w:rsidRDefault="003A5418">
      <w:pPr>
        <w:pStyle w:val="aff6"/>
      </w:pPr>
      <w:r>
        <w:t>127.255.255.255/32</w:t>
      </w:r>
      <w:r>
        <w:rPr>
          <w:rFonts w:hint="eastAsia"/>
        </w:rPr>
        <w:t xml:space="preserve"> </w:t>
      </w:r>
      <w:proofErr w:type="gramStart"/>
      <w:r>
        <w:t>Direct  0</w:t>
      </w:r>
      <w:proofErr w:type="gramEnd"/>
      <w:r>
        <w:t xml:space="preserve">    0           D   127.0.0.1       InLoopBack0</w:t>
      </w:r>
    </w:p>
    <w:p w14:paraId="14B06800" w14:textId="77777777" w:rsidR="00870A08" w:rsidRDefault="003A5418">
      <w:pPr>
        <w:pStyle w:val="aff6"/>
      </w:pPr>
      <w:r>
        <w:rPr>
          <w:shd w:val="pct10" w:color="auto" w:fill="FFFFFF"/>
        </w:rPr>
        <w:t xml:space="preserve">172.16.1.0/24  </w:t>
      </w:r>
      <w:r>
        <w:rPr>
          <w:rFonts w:hint="eastAsia"/>
          <w:shd w:val="pct10" w:color="auto" w:fill="FFFFFF"/>
        </w:rPr>
        <w:t xml:space="preserve">     </w:t>
      </w:r>
      <w:r>
        <w:rPr>
          <w:shd w:val="pct10" w:color="auto" w:fill="FFFFFF"/>
        </w:rPr>
        <w:t xml:space="preserve">RIP     </w:t>
      </w:r>
      <w:proofErr w:type="gramStart"/>
      <w:r>
        <w:rPr>
          <w:shd w:val="pct10" w:color="auto" w:fill="FFFFFF"/>
        </w:rPr>
        <w:t>100  2</w:t>
      </w:r>
      <w:proofErr w:type="gramEnd"/>
      <w:r>
        <w:rPr>
          <w:shd w:val="pct10" w:color="auto" w:fill="FFFFFF"/>
        </w:rPr>
        <w:t xml:space="preserve">           D   192.168.2.2 GigabitEthernet</w:t>
      </w:r>
      <w:r>
        <w:rPr>
          <w:rFonts w:hint="eastAsia"/>
          <w:shd w:val="pct10" w:color="auto" w:fill="FFFFFF"/>
        </w:rPr>
        <w:t>0</w:t>
      </w:r>
      <w:r>
        <w:rPr>
          <w:shd w:val="pct10" w:color="auto" w:fill="FFFFFF"/>
        </w:rPr>
        <w:t>/0/1</w:t>
      </w:r>
    </w:p>
    <w:p w14:paraId="4E927315" w14:textId="77777777" w:rsidR="00870A08" w:rsidRDefault="003A5418">
      <w:pPr>
        <w:pStyle w:val="aff6"/>
      </w:pPr>
      <w:r>
        <w:t xml:space="preserve">172.16.2.0/24  </w:t>
      </w:r>
      <w:r>
        <w:rPr>
          <w:rFonts w:hint="eastAsia"/>
        </w:rPr>
        <w:t xml:space="preserve">    </w:t>
      </w:r>
      <w:proofErr w:type="gramStart"/>
      <w:r>
        <w:t>Direct  0</w:t>
      </w:r>
      <w:proofErr w:type="gramEnd"/>
      <w:r>
        <w:t xml:space="preserve">    0           D   172.16.2.254    Ethernet1/0/</w:t>
      </w:r>
      <w:r>
        <w:rPr>
          <w:rFonts w:hint="eastAsia"/>
        </w:rPr>
        <w:t>1</w:t>
      </w:r>
    </w:p>
    <w:p w14:paraId="6355D77A" w14:textId="77777777" w:rsidR="00870A08" w:rsidRDefault="003A5418">
      <w:pPr>
        <w:pStyle w:val="aff6"/>
      </w:pPr>
      <w:r>
        <w:t xml:space="preserve">172.16.2.254/32  </w:t>
      </w:r>
      <w:r>
        <w:rPr>
          <w:rFonts w:hint="eastAsia"/>
        </w:rPr>
        <w:t xml:space="preserve">  </w:t>
      </w:r>
      <w:proofErr w:type="gramStart"/>
      <w:r>
        <w:t>Direct  0</w:t>
      </w:r>
      <w:proofErr w:type="gramEnd"/>
      <w:r>
        <w:t xml:space="preserve">    0           D   127.0.0.1       Ethernet1/0/</w:t>
      </w:r>
      <w:r>
        <w:rPr>
          <w:rFonts w:hint="eastAsia"/>
        </w:rPr>
        <w:t>1</w:t>
      </w:r>
    </w:p>
    <w:p w14:paraId="6F383DE8" w14:textId="77777777" w:rsidR="00870A08" w:rsidRDefault="003A5418">
      <w:pPr>
        <w:pStyle w:val="aff6"/>
      </w:pPr>
      <w:r>
        <w:t xml:space="preserve">172.16.2.255/32  </w:t>
      </w:r>
      <w:r>
        <w:rPr>
          <w:rFonts w:hint="eastAsia"/>
        </w:rPr>
        <w:t xml:space="preserve">  </w:t>
      </w:r>
      <w:proofErr w:type="gramStart"/>
      <w:r>
        <w:t>Direct  0</w:t>
      </w:r>
      <w:proofErr w:type="gramEnd"/>
      <w:r>
        <w:t xml:space="preserve">    0           D   127.0.0.1       Ethernet1/0/</w:t>
      </w:r>
      <w:r>
        <w:rPr>
          <w:rFonts w:hint="eastAsia"/>
        </w:rPr>
        <w:t>1</w:t>
      </w:r>
    </w:p>
    <w:p w14:paraId="5BABDE46" w14:textId="77777777" w:rsidR="00870A08" w:rsidRDefault="003A5418">
      <w:pPr>
        <w:pStyle w:val="aff6"/>
      </w:pPr>
      <w:r>
        <w:rPr>
          <w:shd w:val="pct10" w:color="auto" w:fill="FFFFFF"/>
        </w:rPr>
        <w:t xml:space="preserve">192.168.1.0/24  </w:t>
      </w:r>
      <w:r>
        <w:rPr>
          <w:rFonts w:hint="eastAsia"/>
          <w:shd w:val="pct10" w:color="auto" w:fill="FFFFFF"/>
        </w:rPr>
        <w:t xml:space="preserve">   </w:t>
      </w:r>
      <w:r>
        <w:rPr>
          <w:shd w:val="pct10" w:color="auto" w:fill="FFFFFF"/>
        </w:rPr>
        <w:t xml:space="preserve">RIP     </w:t>
      </w:r>
      <w:proofErr w:type="gramStart"/>
      <w:r>
        <w:rPr>
          <w:shd w:val="pct10" w:color="auto" w:fill="FFFFFF"/>
        </w:rPr>
        <w:t>100  1</w:t>
      </w:r>
      <w:proofErr w:type="gramEnd"/>
      <w:r>
        <w:rPr>
          <w:shd w:val="pct10" w:color="auto" w:fill="FFFFFF"/>
        </w:rPr>
        <w:t xml:space="preserve">           D   192.168.2.2 GigabitEthernet0/0/1</w:t>
      </w:r>
    </w:p>
    <w:p w14:paraId="6B7AF9F8" w14:textId="77777777" w:rsidR="00870A08" w:rsidRDefault="003A5418">
      <w:pPr>
        <w:pStyle w:val="aff6"/>
      </w:pPr>
      <w:r>
        <w:t xml:space="preserve">192.168.2.0/24  </w:t>
      </w:r>
      <w:r>
        <w:rPr>
          <w:rFonts w:hint="eastAsia"/>
        </w:rPr>
        <w:t xml:space="preserve">   </w:t>
      </w:r>
      <w:proofErr w:type="gramStart"/>
      <w:r>
        <w:t>Direct  0</w:t>
      </w:r>
      <w:proofErr w:type="gramEnd"/>
      <w:r>
        <w:t xml:space="preserve">    0           D   192.168.2.1 GigabitEthernet0/0/1 192.168.2.1/32  </w:t>
      </w:r>
      <w:r>
        <w:rPr>
          <w:rFonts w:hint="eastAsia"/>
        </w:rPr>
        <w:t xml:space="preserve">   </w:t>
      </w:r>
      <w:r>
        <w:t>Direct  0    0           D   127.0.0.1   GigabitEthernet0/0/1</w:t>
      </w:r>
    </w:p>
    <w:p w14:paraId="67D4976D" w14:textId="77777777" w:rsidR="00870A08" w:rsidRDefault="003A5418">
      <w:pPr>
        <w:pStyle w:val="aff6"/>
      </w:pPr>
      <w:r>
        <w:t xml:space="preserve">192.168.2.255/32  </w:t>
      </w:r>
      <w:r>
        <w:rPr>
          <w:rFonts w:hint="eastAsia"/>
        </w:rPr>
        <w:t xml:space="preserve"> </w:t>
      </w:r>
      <w:proofErr w:type="gramStart"/>
      <w:r>
        <w:t>Direct  0</w:t>
      </w:r>
      <w:proofErr w:type="gramEnd"/>
      <w:r>
        <w:t xml:space="preserve">    0           D   127.0.0.1   GigabitEthernet0/0/1</w:t>
      </w:r>
    </w:p>
    <w:p w14:paraId="61C22602" w14:textId="77777777" w:rsidR="00870A08" w:rsidRDefault="003A5418">
      <w:pPr>
        <w:pStyle w:val="aff6"/>
      </w:pPr>
      <w:r>
        <w:t xml:space="preserve">255.255.255.255/32 </w:t>
      </w:r>
      <w:proofErr w:type="gramStart"/>
      <w:r>
        <w:t>Direct  0</w:t>
      </w:r>
      <w:proofErr w:type="gramEnd"/>
      <w:r>
        <w:t xml:space="preserve">    0           D   127.0.0.1       InLoopBack0</w:t>
      </w:r>
    </w:p>
    <w:p w14:paraId="70390CC4" w14:textId="77777777" w:rsidR="00870A08" w:rsidRDefault="00870A08">
      <w:pPr>
        <w:pStyle w:val="aff6"/>
      </w:pPr>
    </w:p>
    <w:p w14:paraId="57ABA693" w14:textId="77777777" w:rsidR="00870A08" w:rsidRDefault="003A5418">
      <w:pPr>
        <w:ind w:firstLine="420"/>
      </w:pPr>
      <w:r>
        <w:rPr>
          <w:rFonts w:hint="eastAsia"/>
        </w:rPr>
        <w:t>可以观察到，双方能正常接收到对方</w:t>
      </w:r>
      <w:r>
        <w:rPr>
          <w:rFonts w:hint="eastAsia"/>
        </w:rPr>
        <w:t>RIP</w:t>
      </w:r>
      <w:r>
        <w:rPr>
          <w:rFonts w:hint="eastAsia"/>
        </w:rPr>
        <w:t>路由。</w:t>
      </w:r>
    </w:p>
    <w:p w14:paraId="6F223A7A" w14:textId="77777777" w:rsidR="00870A08" w:rsidRDefault="003A5418">
      <w:pPr>
        <w:ind w:firstLine="420"/>
      </w:pPr>
      <w:r>
        <w:rPr>
          <w:rFonts w:hint="eastAsia"/>
        </w:rPr>
        <w:t>最后在</w:t>
      </w:r>
      <w:r>
        <w:rPr>
          <w:rFonts w:hint="eastAsia"/>
        </w:rPr>
        <w:t>PC-1</w:t>
      </w:r>
      <w:r>
        <w:rPr>
          <w:rFonts w:hint="eastAsia"/>
        </w:rPr>
        <w:t>上测试与</w:t>
      </w:r>
      <w:r>
        <w:rPr>
          <w:rFonts w:hint="eastAsia"/>
        </w:rPr>
        <w:t xml:space="preserve"> PC-2</w:t>
      </w:r>
      <w:r>
        <w:rPr>
          <w:rFonts w:hint="eastAsia"/>
        </w:rPr>
        <w:t>间的连通性。</w:t>
      </w:r>
    </w:p>
    <w:p w14:paraId="0F2A5BCD" w14:textId="77777777" w:rsidR="00870A08" w:rsidRDefault="003A5418">
      <w:pPr>
        <w:pStyle w:val="aff6"/>
      </w:pPr>
      <w:r>
        <w:t>PC&gt;ping 172.16.2.1</w:t>
      </w:r>
    </w:p>
    <w:p w14:paraId="67107627" w14:textId="77777777" w:rsidR="00870A08" w:rsidRDefault="003A5418">
      <w:pPr>
        <w:pStyle w:val="aff6"/>
      </w:pPr>
      <w:r>
        <w:t xml:space="preserve">Ping 172.16.2.1: 32 data bytes, Press </w:t>
      </w:r>
      <w:proofErr w:type="spellStart"/>
      <w:r>
        <w:t>Ctrl_C</w:t>
      </w:r>
      <w:proofErr w:type="spellEnd"/>
      <w:r>
        <w:t xml:space="preserve"> to break</w:t>
      </w:r>
    </w:p>
    <w:p w14:paraId="7D919639" w14:textId="77777777" w:rsidR="00870A08" w:rsidRDefault="003A5418">
      <w:pPr>
        <w:pStyle w:val="aff6"/>
      </w:pPr>
      <w:r>
        <w:t xml:space="preserve">From 172.16.2.1: bytes=32 seq=1 </w:t>
      </w:r>
      <w:proofErr w:type="spellStart"/>
      <w:r>
        <w:t>ttl</w:t>
      </w:r>
      <w:proofErr w:type="spellEnd"/>
      <w:r>
        <w:t xml:space="preserve">=125 time=93 </w:t>
      </w:r>
      <w:proofErr w:type="spellStart"/>
      <w:r>
        <w:t>ms</w:t>
      </w:r>
      <w:proofErr w:type="spellEnd"/>
    </w:p>
    <w:p w14:paraId="553D03AA" w14:textId="77777777" w:rsidR="00870A08" w:rsidRDefault="003A5418">
      <w:pPr>
        <w:pStyle w:val="aff6"/>
      </w:pPr>
      <w:r>
        <w:t xml:space="preserve">From 172.16.2.1: bytes=32 seq=2 </w:t>
      </w:r>
      <w:proofErr w:type="spellStart"/>
      <w:r>
        <w:t>ttl</w:t>
      </w:r>
      <w:proofErr w:type="spellEnd"/>
      <w:r>
        <w:t xml:space="preserve">=125 time=31 </w:t>
      </w:r>
      <w:proofErr w:type="spellStart"/>
      <w:r>
        <w:t>ms</w:t>
      </w:r>
      <w:proofErr w:type="spellEnd"/>
    </w:p>
    <w:p w14:paraId="20C26D72" w14:textId="77777777" w:rsidR="00870A08" w:rsidRDefault="003A5418">
      <w:pPr>
        <w:pStyle w:val="aff6"/>
      </w:pPr>
      <w:r>
        <w:t xml:space="preserve">From 172.16.2.1: bytes=32 seq=3 </w:t>
      </w:r>
      <w:proofErr w:type="spellStart"/>
      <w:r>
        <w:t>ttl</w:t>
      </w:r>
      <w:proofErr w:type="spellEnd"/>
      <w:r>
        <w:t xml:space="preserve">=125 time=16 </w:t>
      </w:r>
      <w:proofErr w:type="spellStart"/>
      <w:r>
        <w:t>ms</w:t>
      </w:r>
      <w:proofErr w:type="spellEnd"/>
    </w:p>
    <w:p w14:paraId="5DED7C57" w14:textId="77777777" w:rsidR="00870A08" w:rsidRDefault="003A5418">
      <w:pPr>
        <w:pStyle w:val="aff6"/>
      </w:pPr>
      <w:r>
        <w:lastRenderedPageBreak/>
        <w:t xml:space="preserve">From 172.16.2.1: bytes=32 seq=4 </w:t>
      </w:r>
      <w:proofErr w:type="spellStart"/>
      <w:r>
        <w:t>ttl</w:t>
      </w:r>
      <w:proofErr w:type="spellEnd"/>
      <w:r>
        <w:t xml:space="preserve">=125 time=16 </w:t>
      </w:r>
      <w:proofErr w:type="spellStart"/>
      <w:r>
        <w:t>ms</w:t>
      </w:r>
      <w:proofErr w:type="spellEnd"/>
    </w:p>
    <w:p w14:paraId="7AC7EBD8" w14:textId="77777777" w:rsidR="00870A08" w:rsidRDefault="003A5418">
      <w:pPr>
        <w:pStyle w:val="aff6"/>
      </w:pPr>
      <w:r>
        <w:t xml:space="preserve">From 172.16.2.1: bytes=32 seq=5 </w:t>
      </w:r>
      <w:proofErr w:type="spellStart"/>
      <w:r>
        <w:t>ttl</w:t>
      </w:r>
      <w:proofErr w:type="spellEnd"/>
      <w:r>
        <w:t xml:space="preserve">=125 time=15 </w:t>
      </w:r>
      <w:proofErr w:type="spellStart"/>
      <w:r>
        <w:t>ms</w:t>
      </w:r>
      <w:proofErr w:type="spellEnd"/>
    </w:p>
    <w:p w14:paraId="62AFC04B" w14:textId="77777777" w:rsidR="00870A08" w:rsidRDefault="003A5418">
      <w:pPr>
        <w:pStyle w:val="aff6"/>
      </w:pPr>
      <w:r>
        <w:t>--- 172.16.2.1 ping statistics ---</w:t>
      </w:r>
    </w:p>
    <w:p w14:paraId="0B70DCC8" w14:textId="77777777" w:rsidR="00870A08" w:rsidRDefault="003A5418">
      <w:pPr>
        <w:pStyle w:val="aff6"/>
      </w:pPr>
      <w:r>
        <w:t xml:space="preserve">  5 packet(s) transmitted</w:t>
      </w:r>
    </w:p>
    <w:p w14:paraId="03D2AED7" w14:textId="77777777" w:rsidR="00870A08" w:rsidRDefault="003A5418">
      <w:pPr>
        <w:pStyle w:val="aff6"/>
      </w:pPr>
      <w:r>
        <w:t xml:space="preserve">  5 packet(s) received</w:t>
      </w:r>
    </w:p>
    <w:p w14:paraId="448A1AD6" w14:textId="77777777" w:rsidR="00870A08" w:rsidRDefault="003A5418">
      <w:pPr>
        <w:pStyle w:val="aff6"/>
      </w:pPr>
      <w:r>
        <w:t xml:space="preserve">  0.00% packet loss</w:t>
      </w:r>
    </w:p>
    <w:p w14:paraId="01346E72" w14:textId="77777777" w:rsidR="00870A08" w:rsidRDefault="003A5418">
      <w:pPr>
        <w:pStyle w:val="aff6"/>
      </w:pPr>
      <w:r>
        <w:t xml:space="preserve">  round-trip min/avg/max = 15/34/93 </w:t>
      </w:r>
      <w:proofErr w:type="spellStart"/>
      <w:r>
        <w:t>ms</w:t>
      </w:r>
      <w:proofErr w:type="spellEnd"/>
    </w:p>
    <w:p w14:paraId="537DB1B4" w14:textId="77777777" w:rsidR="00870A08" w:rsidRDefault="00870A08">
      <w:pPr>
        <w:pStyle w:val="aff6"/>
      </w:pPr>
    </w:p>
    <w:p w14:paraId="18171944" w14:textId="77777777" w:rsidR="00870A08" w:rsidRDefault="003A5418">
      <w:pPr>
        <w:ind w:firstLine="420"/>
      </w:pPr>
      <w:r>
        <w:rPr>
          <w:rFonts w:hint="eastAsia"/>
        </w:rPr>
        <w:t>通信正常，至此故障排除完成。</w:t>
      </w:r>
    </w:p>
    <w:p w14:paraId="49310099" w14:textId="77777777" w:rsidR="00870A08" w:rsidRDefault="003A5418">
      <w:pPr>
        <w:pStyle w:val="10"/>
      </w:pPr>
      <w:r>
        <w:rPr>
          <w:rFonts w:hint="eastAsia"/>
        </w:rPr>
        <w:t>思考</w:t>
      </w:r>
    </w:p>
    <w:p w14:paraId="77F0BE94" w14:textId="77777777" w:rsidR="00870A08" w:rsidRDefault="003A5418">
      <w:pPr>
        <w:ind w:firstLine="420"/>
      </w:pPr>
      <w:r>
        <w:rPr>
          <w:rFonts w:hint="eastAsia"/>
        </w:rPr>
        <w:t>如果采用</w:t>
      </w:r>
      <w:r>
        <w:rPr>
          <w:rFonts w:hint="eastAsia"/>
        </w:rPr>
        <w:t>debug</w:t>
      </w:r>
      <w:r>
        <w:rPr>
          <w:rFonts w:hint="eastAsia"/>
        </w:rPr>
        <w:t>或者抓包的方式排错，与采用查看命令进行排错相比有什么优劣？</w:t>
      </w:r>
    </w:p>
    <w:p w14:paraId="69CC1B2A" w14:textId="77777777" w:rsidR="00870A08" w:rsidRDefault="003A5418">
      <w:pPr>
        <w:pStyle w:val="af2"/>
        <w:ind w:firstLineChars="0" w:firstLine="0"/>
        <w:rPr>
          <w:rFonts w:ascii="微软雅黑" w:hAnsi="微软雅黑"/>
        </w:rPr>
      </w:pPr>
      <w:bookmarkStart w:id="131" w:name="_Toc1298"/>
      <w:r>
        <w:rPr>
          <w:rFonts w:ascii="微软雅黑" w:hAnsi="微软雅黑" w:hint="eastAsia"/>
        </w:rPr>
        <w:t xml:space="preserve">7.10 </w:t>
      </w:r>
      <w:r>
        <w:t>RIP</w:t>
      </w:r>
      <w:r>
        <w:rPr>
          <w:rFonts w:ascii="微软雅黑" w:hAnsi="微软雅黑" w:hint="eastAsia"/>
        </w:rPr>
        <w:t>的路由引入</w:t>
      </w:r>
      <w:bookmarkEnd w:id="131"/>
    </w:p>
    <w:p w14:paraId="563B0D92" w14:textId="77777777" w:rsidR="00870A08" w:rsidRDefault="003A5418">
      <w:pPr>
        <w:pStyle w:val="10"/>
      </w:pPr>
      <w:r>
        <w:rPr>
          <w:rFonts w:hint="eastAsia"/>
        </w:rPr>
        <w:t>原理概述</w:t>
      </w:r>
    </w:p>
    <w:p w14:paraId="328488C9" w14:textId="77777777" w:rsidR="00870A08" w:rsidRDefault="003A5418">
      <w:pPr>
        <w:ind w:firstLine="420"/>
      </w:pPr>
      <w:r>
        <w:rPr>
          <w:rFonts w:hint="eastAsia"/>
        </w:rPr>
        <w:t>设计者在进行网络规划或设计时，一般都</w:t>
      </w:r>
      <w:proofErr w:type="gramStart"/>
      <w:r>
        <w:rPr>
          <w:rFonts w:hint="eastAsia"/>
        </w:rPr>
        <w:t>设计成仅运行</w:t>
      </w:r>
      <w:proofErr w:type="gramEnd"/>
      <w:r>
        <w:rPr>
          <w:rFonts w:hint="eastAsia"/>
        </w:rPr>
        <w:t>一种路由协议，以降低网络复杂性，易于维护。但是，如果在网络升级、扩展或合并时，就可能造成在网络中同时运行几种不同的路由协议，这时就需要部署路由协议间的引入，使路由信息能够在不同协议间传递。</w:t>
      </w:r>
    </w:p>
    <w:p w14:paraId="21804C55" w14:textId="77777777" w:rsidR="00870A08" w:rsidRDefault="003A5418">
      <w:pPr>
        <w:ind w:firstLine="420"/>
      </w:pPr>
      <w:r>
        <w:rPr>
          <w:rFonts w:hint="eastAsia"/>
        </w:rPr>
        <w:t>RIP</w:t>
      </w:r>
      <w:r>
        <w:rPr>
          <w:rFonts w:hint="eastAsia"/>
        </w:rPr>
        <w:t>支持不同路由协议的引入，包括直连路由、静态路由或其他动态路由协议。由于</w:t>
      </w:r>
      <w:r>
        <w:rPr>
          <w:rFonts w:hint="eastAsia"/>
        </w:rPr>
        <w:t>RIP</w:t>
      </w:r>
      <w:r>
        <w:rPr>
          <w:rFonts w:hint="eastAsia"/>
        </w:rPr>
        <w:t>的度量值</w:t>
      </w:r>
      <w:proofErr w:type="gramStart"/>
      <w:r>
        <w:rPr>
          <w:rFonts w:hint="eastAsia"/>
        </w:rPr>
        <w:t>是跳数且</w:t>
      </w:r>
      <w:proofErr w:type="gramEnd"/>
      <w:r>
        <w:rPr>
          <w:rFonts w:hint="eastAsia"/>
        </w:rPr>
        <w:t>最大值不能超过</w:t>
      </w:r>
      <w:r>
        <w:rPr>
          <w:rFonts w:hint="eastAsia"/>
        </w:rPr>
        <w:t>16</w:t>
      </w:r>
      <w:r>
        <w:rPr>
          <w:rFonts w:hint="eastAsia"/>
        </w:rPr>
        <w:t>，所以在将其他路由协议引入至</w:t>
      </w:r>
      <w:r>
        <w:rPr>
          <w:rFonts w:hint="eastAsia"/>
        </w:rPr>
        <w:t>RIP</w:t>
      </w:r>
      <w:r>
        <w:rPr>
          <w:rFonts w:hint="eastAsia"/>
        </w:rPr>
        <w:t>时需要注意设置度量值，避免引入的路由度量值超过</w:t>
      </w:r>
      <w:r>
        <w:rPr>
          <w:rFonts w:hint="eastAsia"/>
        </w:rPr>
        <w:t>16</w:t>
      </w:r>
      <w:r>
        <w:rPr>
          <w:rFonts w:hint="eastAsia"/>
        </w:rPr>
        <w:t>。默认情况下，引入另一种协议或引入同种协议的不同进程时往往是把该协议或该进程的所有路由一起引入，可以在引入的同时通过设置策略来控制和过滤特定的路由信息。</w:t>
      </w:r>
    </w:p>
    <w:p w14:paraId="51FD0D07" w14:textId="77777777" w:rsidR="00870A08" w:rsidRDefault="003A5418">
      <w:pPr>
        <w:pStyle w:val="10"/>
      </w:pPr>
      <w:r>
        <w:rPr>
          <w:rFonts w:hint="eastAsia"/>
        </w:rPr>
        <w:t>实验目的</w:t>
      </w:r>
    </w:p>
    <w:p w14:paraId="73E9AF90"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路由引入的应用场景</w:t>
      </w:r>
    </w:p>
    <w:p w14:paraId="67012856" w14:textId="77777777" w:rsidR="00870A08" w:rsidRDefault="003A5418">
      <w:pPr>
        <w:pStyle w:val="12"/>
        <w:numPr>
          <w:ilvl w:val="1"/>
          <w:numId w:val="5"/>
        </w:numPr>
        <w:ind w:firstLineChars="0"/>
        <w:jc w:val="left"/>
      </w:pPr>
      <w:r>
        <w:rPr>
          <w:rFonts w:hint="eastAsia"/>
        </w:rPr>
        <w:t>掌握在</w:t>
      </w:r>
      <w:r>
        <w:rPr>
          <w:rFonts w:hint="eastAsia"/>
        </w:rPr>
        <w:t>RIP</w:t>
      </w:r>
      <w:r>
        <w:rPr>
          <w:rFonts w:hint="eastAsia"/>
        </w:rPr>
        <w:t>中引入直连路由的配置</w:t>
      </w:r>
    </w:p>
    <w:p w14:paraId="3275635A" w14:textId="77777777" w:rsidR="00870A08" w:rsidRDefault="003A5418">
      <w:pPr>
        <w:pStyle w:val="12"/>
        <w:numPr>
          <w:ilvl w:val="1"/>
          <w:numId w:val="5"/>
        </w:numPr>
        <w:ind w:firstLineChars="0"/>
        <w:jc w:val="left"/>
      </w:pPr>
      <w:r>
        <w:rPr>
          <w:rFonts w:hint="eastAsia"/>
        </w:rPr>
        <w:t>掌握在</w:t>
      </w:r>
      <w:r>
        <w:rPr>
          <w:rFonts w:hint="eastAsia"/>
        </w:rPr>
        <w:t>RIP</w:t>
      </w:r>
      <w:r>
        <w:rPr>
          <w:rFonts w:hint="eastAsia"/>
        </w:rPr>
        <w:t>中引入静态路由的配置</w:t>
      </w:r>
    </w:p>
    <w:p w14:paraId="5C71540D" w14:textId="77777777" w:rsidR="00870A08" w:rsidRDefault="003A5418">
      <w:pPr>
        <w:pStyle w:val="12"/>
        <w:numPr>
          <w:ilvl w:val="1"/>
          <w:numId w:val="5"/>
        </w:numPr>
        <w:ind w:firstLineChars="0"/>
        <w:jc w:val="left"/>
      </w:pPr>
      <w:r>
        <w:rPr>
          <w:rFonts w:hint="eastAsia"/>
        </w:rPr>
        <w:lastRenderedPageBreak/>
        <w:t>理解</w:t>
      </w:r>
      <w:r>
        <w:rPr>
          <w:rFonts w:hint="eastAsia"/>
        </w:rPr>
        <w:t>RIP</w:t>
      </w:r>
      <w:r>
        <w:rPr>
          <w:rFonts w:hint="eastAsia"/>
        </w:rPr>
        <w:t>抑制接口的使用场景</w:t>
      </w:r>
    </w:p>
    <w:p w14:paraId="02B26732" w14:textId="77777777" w:rsidR="00870A08" w:rsidRDefault="003A5418">
      <w:pPr>
        <w:pStyle w:val="10"/>
      </w:pPr>
      <w:r>
        <w:rPr>
          <w:rFonts w:hint="eastAsia"/>
        </w:rPr>
        <w:t>实验内容</w:t>
      </w:r>
    </w:p>
    <w:p w14:paraId="112D8EEE" w14:textId="77777777" w:rsidR="00870A08" w:rsidRDefault="003A5418">
      <w:pPr>
        <w:ind w:firstLine="420"/>
      </w:pPr>
      <w:r>
        <w:rPr>
          <w:rFonts w:hint="eastAsia"/>
        </w:rPr>
        <w:t>A</w:t>
      </w:r>
      <w:r>
        <w:rPr>
          <w:rFonts w:hint="eastAsia"/>
        </w:rPr>
        <w:t>和</w:t>
      </w:r>
      <w:r>
        <w:rPr>
          <w:rFonts w:hint="eastAsia"/>
        </w:rPr>
        <w:t>B</w:t>
      </w:r>
      <w:r>
        <w:rPr>
          <w:rFonts w:hint="eastAsia"/>
        </w:rPr>
        <w:t>两家公司，</w:t>
      </w:r>
      <w:r>
        <w:rPr>
          <w:rFonts w:hint="eastAsia"/>
        </w:rPr>
        <w:t>R4</w:t>
      </w:r>
      <w:r>
        <w:rPr>
          <w:rFonts w:hint="eastAsia"/>
        </w:rPr>
        <w:t>是公司</w:t>
      </w:r>
      <w:r>
        <w:rPr>
          <w:rFonts w:hint="eastAsia"/>
        </w:rPr>
        <w:t>A</w:t>
      </w:r>
      <w:r>
        <w:rPr>
          <w:rFonts w:hint="eastAsia"/>
        </w:rPr>
        <w:t>网关，左侧连接的公司</w:t>
      </w:r>
      <w:r>
        <w:rPr>
          <w:rFonts w:hint="eastAsia"/>
        </w:rPr>
        <w:t>A</w:t>
      </w:r>
      <w:r>
        <w:rPr>
          <w:rFonts w:hint="eastAsia"/>
        </w:rPr>
        <w:t>内网；</w:t>
      </w:r>
      <w:r>
        <w:rPr>
          <w:rFonts w:hint="eastAsia"/>
        </w:rPr>
        <w:t>R1</w:t>
      </w:r>
      <w:r>
        <w:rPr>
          <w:rFonts w:hint="eastAsia"/>
        </w:rPr>
        <w:t>是公司</w:t>
      </w:r>
      <w:r>
        <w:rPr>
          <w:rFonts w:hint="eastAsia"/>
        </w:rPr>
        <w:t>B</w:t>
      </w:r>
      <w:r>
        <w:rPr>
          <w:rFonts w:hint="eastAsia"/>
        </w:rPr>
        <w:t>的网关路由器，右侧是公司</w:t>
      </w:r>
      <w:r>
        <w:rPr>
          <w:rFonts w:hint="eastAsia"/>
        </w:rPr>
        <w:t>B</w:t>
      </w:r>
      <w:r>
        <w:rPr>
          <w:rFonts w:hint="eastAsia"/>
        </w:rPr>
        <w:t>的内网。内网中</w:t>
      </w:r>
      <w:r>
        <w:rPr>
          <w:rFonts w:hint="eastAsia"/>
        </w:rPr>
        <w:t>R2</w:t>
      </w:r>
      <w:r>
        <w:rPr>
          <w:rFonts w:hint="eastAsia"/>
        </w:rPr>
        <w:t>连接财务部门，</w:t>
      </w:r>
      <w:r>
        <w:rPr>
          <w:rFonts w:hint="eastAsia"/>
        </w:rPr>
        <w:t>R3</w:t>
      </w:r>
      <w:r>
        <w:rPr>
          <w:rFonts w:hint="eastAsia"/>
        </w:rPr>
        <w:t>连接的研发部门，三台路由器运行</w:t>
      </w:r>
      <w:r>
        <w:rPr>
          <w:rFonts w:hint="eastAsia"/>
        </w:rPr>
        <w:t>RIP</w:t>
      </w:r>
      <w:r>
        <w:rPr>
          <w:rFonts w:hint="eastAsia"/>
        </w:rPr>
        <w:t>协议。财务部门和研发部门不希望接收到大量</w:t>
      </w:r>
      <w:r>
        <w:rPr>
          <w:rFonts w:hint="eastAsia"/>
        </w:rPr>
        <w:t>RIP</w:t>
      </w:r>
      <w:r>
        <w:rPr>
          <w:rFonts w:hint="eastAsia"/>
        </w:rPr>
        <w:t>的更新报文，通过把它们的网段当作外部网络引入到</w:t>
      </w:r>
      <w:r>
        <w:rPr>
          <w:rFonts w:hint="eastAsia"/>
        </w:rPr>
        <w:t>RIP</w:t>
      </w:r>
      <w:r>
        <w:rPr>
          <w:rFonts w:hint="eastAsia"/>
        </w:rPr>
        <w:t>中来实现。而在优化完公司</w:t>
      </w:r>
      <w:r>
        <w:rPr>
          <w:rFonts w:hint="eastAsia"/>
        </w:rPr>
        <w:t>B</w:t>
      </w:r>
      <w:r>
        <w:rPr>
          <w:rFonts w:hint="eastAsia"/>
        </w:rPr>
        <w:t>的</w:t>
      </w:r>
      <w:r>
        <w:rPr>
          <w:rFonts w:hint="eastAsia"/>
        </w:rPr>
        <w:t>RIP</w:t>
      </w:r>
      <w:r>
        <w:rPr>
          <w:rFonts w:hint="eastAsia"/>
        </w:rPr>
        <w:t>网络之后，要求公司</w:t>
      </w:r>
      <w:r>
        <w:rPr>
          <w:rFonts w:hint="eastAsia"/>
        </w:rPr>
        <w:t>B</w:t>
      </w:r>
      <w:r>
        <w:rPr>
          <w:rFonts w:hint="eastAsia"/>
        </w:rPr>
        <w:t>与公司</w:t>
      </w:r>
      <w:r>
        <w:rPr>
          <w:rFonts w:hint="eastAsia"/>
        </w:rPr>
        <w:t>A</w:t>
      </w:r>
      <w:r>
        <w:rPr>
          <w:rFonts w:hint="eastAsia"/>
        </w:rPr>
        <w:t>能够互相通信，现需要使用静态路由和路由引入技术使两家公司的网络能够互访。</w:t>
      </w:r>
    </w:p>
    <w:p w14:paraId="1BD108EC" w14:textId="77777777" w:rsidR="00870A08" w:rsidRDefault="003A5418">
      <w:pPr>
        <w:pStyle w:val="10"/>
      </w:pPr>
      <w:r>
        <w:rPr>
          <w:rFonts w:hint="eastAsia"/>
        </w:rPr>
        <w:t>实验拓扑</w:t>
      </w:r>
    </w:p>
    <w:p w14:paraId="3D5002A7" w14:textId="77777777" w:rsidR="00870A08" w:rsidRDefault="003A5418">
      <w:pPr>
        <w:pStyle w:val="aff6"/>
        <w:jc w:val="center"/>
      </w:pPr>
      <w:r>
        <w:rPr>
          <w:noProof/>
          <w:lang w:val="en-GB"/>
        </w:rPr>
        <w:drawing>
          <wp:inline distT="0" distB="0" distL="0" distR="0" wp14:anchorId="22920659" wp14:editId="570A3C74">
            <wp:extent cx="6020435" cy="3448050"/>
            <wp:effectExtent l="19050" t="0" r="0" b="0"/>
            <wp:docPr id="529" name="图片 528"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8" descr="捕获.PNG"/>
                    <pic:cNvPicPr>
                      <a:picLocks noChangeAspect="1"/>
                    </pic:cNvPicPr>
                  </pic:nvPicPr>
                  <pic:blipFill>
                    <a:blip r:embed="rId152" cstate="print">
                      <a:grayscl/>
                    </a:blip>
                    <a:stretch>
                      <a:fillRect/>
                    </a:stretch>
                  </pic:blipFill>
                  <pic:spPr>
                    <a:xfrm>
                      <a:off x="0" y="0"/>
                      <a:ext cx="6020641" cy="3448532"/>
                    </a:xfrm>
                    <a:prstGeom prst="rect">
                      <a:avLst/>
                    </a:prstGeom>
                  </pic:spPr>
                </pic:pic>
              </a:graphicData>
            </a:graphic>
          </wp:inline>
        </w:drawing>
      </w:r>
    </w:p>
    <w:p w14:paraId="41828DFF" w14:textId="77777777" w:rsidR="00870A08" w:rsidRDefault="003A5418">
      <w:pPr>
        <w:pStyle w:val="aff6"/>
        <w:jc w:val="center"/>
      </w:pPr>
      <w:r>
        <w:rPr>
          <w:rFonts w:hint="eastAsia"/>
        </w:rPr>
        <w:t>图</w:t>
      </w:r>
      <w:r>
        <w:rPr>
          <w:rFonts w:hint="eastAsia"/>
        </w:rPr>
        <w:t>7-19 RIP</w:t>
      </w:r>
      <w:r>
        <w:rPr>
          <w:rFonts w:hint="eastAsia"/>
        </w:rPr>
        <w:t>的路由引入拓扑图</w:t>
      </w:r>
    </w:p>
    <w:p w14:paraId="488E347F"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231B29EA" w14:textId="77777777">
        <w:trPr>
          <w:trHeight w:val="471"/>
          <w:jc w:val="center"/>
        </w:trPr>
        <w:tc>
          <w:tcPr>
            <w:tcW w:w="1594" w:type="dxa"/>
            <w:vAlign w:val="center"/>
          </w:tcPr>
          <w:p w14:paraId="1280C335" w14:textId="77777777" w:rsidR="00870A08" w:rsidRDefault="003A5418">
            <w:pPr>
              <w:spacing w:line="240" w:lineRule="auto"/>
              <w:ind w:firstLineChars="0" w:firstLine="0"/>
              <w:jc w:val="center"/>
            </w:pPr>
            <w:r>
              <w:rPr>
                <w:rFonts w:hint="eastAsia"/>
              </w:rPr>
              <w:t>设备</w:t>
            </w:r>
          </w:p>
        </w:tc>
        <w:tc>
          <w:tcPr>
            <w:tcW w:w="1706" w:type="dxa"/>
            <w:vAlign w:val="center"/>
          </w:tcPr>
          <w:p w14:paraId="70CD7E46" w14:textId="77777777" w:rsidR="00870A08" w:rsidRDefault="003A5418">
            <w:pPr>
              <w:spacing w:line="240" w:lineRule="auto"/>
              <w:ind w:firstLineChars="0" w:firstLine="0"/>
              <w:jc w:val="center"/>
            </w:pPr>
            <w:r>
              <w:rPr>
                <w:rFonts w:hint="eastAsia"/>
              </w:rPr>
              <w:t>接口</w:t>
            </w:r>
          </w:p>
        </w:tc>
        <w:tc>
          <w:tcPr>
            <w:tcW w:w="1882" w:type="dxa"/>
            <w:vAlign w:val="center"/>
          </w:tcPr>
          <w:p w14:paraId="16724236"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3862D1FB" w14:textId="77777777" w:rsidR="00870A08" w:rsidRDefault="003A5418">
            <w:pPr>
              <w:spacing w:line="240" w:lineRule="auto"/>
              <w:ind w:firstLineChars="0" w:firstLine="0"/>
              <w:jc w:val="center"/>
            </w:pPr>
            <w:r>
              <w:rPr>
                <w:rFonts w:hint="eastAsia"/>
              </w:rPr>
              <w:t>子网掩码</w:t>
            </w:r>
          </w:p>
        </w:tc>
        <w:tc>
          <w:tcPr>
            <w:tcW w:w="1458" w:type="dxa"/>
            <w:vAlign w:val="center"/>
          </w:tcPr>
          <w:p w14:paraId="421E6526" w14:textId="77777777" w:rsidR="00870A08" w:rsidRDefault="003A5418">
            <w:pPr>
              <w:spacing w:line="240" w:lineRule="auto"/>
              <w:ind w:firstLineChars="0" w:firstLine="0"/>
              <w:jc w:val="center"/>
            </w:pPr>
            <w:r>
              <w:rPr>
                <w:rFonts w:hint="eastAsia"/>
              </w:rPr>
              <w:t>默认网关</w:t>
            </w:r>
          </w:p>
        </w:tc>
      </w:tr>
      <w:tr w:rsidR="00870A08" w14:paraId="06375DC0" w14:textId="77777777">
        <w:trPr>
          <w:jc w:val="center"/>
        </w:trPr>
        <w:tc>
          <w:tcPr>
            <w:tcW w:w="1594" w:type="dxa"/>
            <w:vMerge w:val="restart"/>
            <w:vAlign w:val="center"/>
          </w:tcPr>
          <w:p w14:paraId="6423B7F1" w14:textId="77777777" w:rsidR="00870A08" w:rsidRDefault="003A5418">
            <w:pPr>
              <w:spacing w:line="240" w:lineRule="auto"/>
              <w:ind w:firstLineChars="0" w:firstLine="0"/>
              <w:jc w:val="center"/>
            </w:pPr>
            <w:r>
              <w:rPr>
                <w:rFonts w:hint="eastAsia"/>
              </w:rPr>
              <w:t>R1(AR1220)</w:t>
            </w:r>
          </w:p>
        </w:tc>
        <w:tc>
          <w:tcPr>
            <w:tcW w:w="1706" w:type="dxa"/>
            <w:vAlign w:val="center"/>
          </w:tcPr>
          <w:p w14:paraId="495492C2" w14:textId="77777777" w:rsidR="00870A08" w:rsidRDefault="003A5418">
            <w:pPr>
              <w:spacing w:line="240" w:lineRule="auto"/>
              <w:ind w:firstLineChars="0" w:firstLine="0"/>
              <w:jc w:val="center"/>
            </w:pPr>
            <w:r>
              <w:rPr>
                <w:rFonts w:hint="eastAsia"/>
              </w:rPr>
              <w:t>Ethernet 2/0/0</w:t>
            </w:r>
          </w:p>
        </w:tc>
        <w:tc>
          <w:tcPr>
            <w:tcW w:w="1882" w:type="dxa"/>
            <w:vAlign w:val="center"/>
          </w:tcPr>
          <w:p w14:paraId="4C8F0021" w14:textId="77777777" w:rsidR="00870A08" w:rsidRDefault="003A5418">
            <w:pPr>
              <w:spacing w:line="240" w:lineRule="auto"/>
              <w:ind w:firstLineChars="0" w:firstLine="0"/>
              <w:jc w:val="center"/>
            </w:pPr>
            <w:r>
              <w:rPr>
                <w:rFonts w:hint="eastAsia"/>
              </w:rPr>
              <w:t>30.1.1.1</w:t>
            </w:r>
          </w:p>
        </w:tc>
        <w:tc>
          <w:tcPr>
            <w:tcW w:w="1882" w:type="dxa"/>
            <w:vAlign w:val="center"/>
          </w:tcPr>
          <w:p w14:paraId="2504E228" w14:textId="77777777" w:rsidR="00870A08" w:rsidRDefault="003A5418">
            <w:pPr>
              <w:spacing w:line="240" w:lineRule="auto"/>
              <w:ind w:firstLineChars="0" w:firstLine="0"/>
              <w:jc w:val="center"/>
            </w:pPr>
            <w:r>
              <w:rPr>
                <w:rFonts w:hint="eastAsia"/>
              </w:rPr>
              <w:t>255.255.255.0</w:t>
            </w:r>
          </w:p>
        </w:tc>
        <w:tc>
          <w:tcPr>
            <w:tcW w:w="1458" w:type="dxa"/>
            <w:vAlign w:val="center"/>
          </w:tcPr>
          <w:p w14:paraId="4764EF26" w14:textId="77777777" w:rsidR="00870A08" w:rsidRDefault="003A5418">
            <w:pPr>
              <w:spacing w:line="240" w:lineRule="auto"/>
              <w:ind w:firstLineChars="0" w:firstLine="0"/>
              <w:jc w:val="center"/>
            </w:pPr>
            <w:r>
              <w:rPr>
                <w:rFonts w:hint="eastAsia"/>
              </w:rPr>
              <w:t>N/A</w:t>
            </w:r>
          </w:p>
        </w:tc>
      </w:tr>
      <w:tr w:rsidR="00870A08" w14:paraId="26E15482" w14:textId="77777777">
        <w:trPr>
          <w:trHeight w:val="131"/>
          <w:jc w:val="center"/>
        </w:trPr>
        <w:tc>
          <w:tcPr>
            <w:tcW w:w="1594" w:type="dxa"/>
            <w:vMerge/>
            <w:vAlign w:val="center"/>
          </w:tcPr>
          <w:p w14:paraId="1514332B" w14:textId="77777777" w:rsidR="00870A08" w:rsidRDefault="00870A08">
            <w:pPr>
              <w:ind w:firstLineChars="0" w:firstLine="0"/>
              <w:jc w:val="center"/>
            </w:pPr>
          </w:p>
        </w:tc>
        <w:tc>
          <w:tcPr>
            <w:tcW w:w="1706" w:type="dxa"/>
            <w:vAlign w:val="center"/>
          </w:tcPr>
          <w:p w14:paraId="42FBB6BD" w14:textId="77777777" w:rsidR="00870A08" w:rsidRDefault="003A5418">
            <w:pPr>
              <w:spacing w:line="240" w:lineRule="auto"/>
              <w:ind w:firstLineChars="0" w:firstLine="0"/>
              <w:jc w:val="center"/>
            </w:pPr>
            <w:r>
              <w:rPr>
                <w:rFonts w:hint="eastAsia"/>
              </w:rPr>
              <w:t>Ethernet 1/0/1</w:t>
            </w:r>
          </w:p>
        </w:tc>
        <w:tc>
          <w:tcPr>
            <w:tcW w:w="1882" w:type="dxa"/>
            <w:vAlign w:val="center"/>
          </w:tcPr>
          <w:p w14:paraId="4D9E3A64" w14:textId="77777777" w:rsidR="00870A08" w:rsidRDefault="003A5418">
            <w:pPr>
              <w:spacing w:line="240" w:lineRule="auto"/>
              <w:ind w:firstLineChars="0" w:firstLine="0"/>
              <w:jc w:val="center"/>
            </w:pPr>
            <w:r>
              <w:rPr>
                <w:rFonts w:hint="eastAsia"/>
              </w:rPr>
              <w:t>10.1.1.1</w:t>
            </w:r>
          </w:p>
        </w:tc>
        <w:tc>
          <w:tcPr>
            <w:tcW w:w="1882" w:type="dxa"/>
            <w:vAlign w:val="center"/>
          </w:tcPr>
          <w:p w14:paraId="4A32DDFA" w14:textId="77777777" w:rsidR="00870A08" w:rsidRDefault="003A5418">
            <w:pPr>
              <w:spacing w:line="240" w:lineRule="auto"/>
              <w:ind w:firstLineChars="0" w:firstLine="0"/>
              <w:jc w:val="center"/>
            </w:pPr>
            <w:r>
              <w:rPr>
                <w:rFonts w:hint="eastAsia"/>
              </w:rPr>
              <w:t>255.255.255.0</w:t>
            </w:r>
          </w:p>
        </w:tc>
        <w:tc>
          <w:tcPr>
            <w:tcW w:w="1458" w:type="dxa"/>
            <w:vAlign w:val="center"/>
          </w:tcPr>
          <w:p w14:paraId="1C7A9CE2" w14:textId="77777777" w:rsidR="00870A08" w:rsidRDefault="003A5418">
            <w:pPr>
              <w:spacing w:line="240" w:lineRule="auto"/>
              <w:ind w:firstLineChars="0" w:firstLine="0"/>
              <w:jc w:val="center"/>
            </w:pPr>
            <w:r>
              <w:rPr>
                <w:rFonts w:hint="eastAsia"/>
              </w:rPr>
              <w:t>N/A</w:t>
            </w:r>
          </w:p>
        </w:tc>
      </w:tr>
      <w:tr w:rsidR="00870A08" w14:paraId="068BFAF7" w14:textId="77777777">
        <w:trPr>
          <w:trHeight w:val="131"/>
          <w:jc w:val="center"/>
        </w:trPr>
        <w:tc>
          <w:tcPr>
            <w:tcW w:w="1594" w:type="dxa"/>
            <w:vMerge/>
            <w:vAlign w:val="center"/>
          </w:tcPr>
          <w:p w14:paraId="2D73C0DD" w14:textId="77777777" w:rsidR="00870A08" w:rsidRDefault="00870A08">
            <w:pPr>
              <w:ind w:firstLineChars="0" w:firstLine="0"/>
              <w:jc w:val="center"/>
            </w:pPr>
          </w:p>
        </w:tc>
        <w:tc>
          <w:tcPr>
            <w:tcW w:w="1706" w:type="dxa"/>
            <w:vAlign w:val="center"/>
          </w:tcPr>
          <w:p w14:paraId="4CBABC9F" w14:textId="77777777" w:rsidR="00870A08" w:rsidRDefault="003A5418">
            <w:pPr>
              <w:spacing w:line="240" w:lineRule="auto"/>
              <w:ind w:firstLineChars="0" w:firstLine="0"/>
              <w:jc w:val="center"/>
            </w:pPr>
            <w:r>
              <w:rPr>
                <w:rFonts w:hint="eastAsia"/>
              </w:rPr>
              <w:t>Ethernet 1/0/0</w:t>
            </w:r>
          </w:p>
        </w:tc>
        <w:tc>
          <w:tcPr>
            <w:tcW w:w="1882" w:type="dxa"/>
            <w:vAlign w:val="center"/>
          </w:tcPr>
          <w:p w14:paraId="32E2ED8A" w14:textId="77777777" w:rsidR="00870A08" w:rsidRDefault="003A5418">
            <w:pPr>
              <w:spacing w:line="240" w:lineRule="auto"/>
              <w:ind w:firstLineChars="0" w:firstLine="0"/>
              <w:jc w:val="center"/>
            </w:pPr>
            <w:r>
              <w:rPr>
                <w:rFonts w:hint="eastAsia"/>
              </w:rPr>
              <w:t>10.1.2.1</w:t>
            </w:r>
          </w:p>
        </w:tc>
        <w:tc>
          <w:tcPr>
            <w:tcW w:w="1882" w:type="dxa"/>
            <w:vAlign w:val="center"/>
          </w:tcPr>
          <w:p w14:paraId="46BF8F70" w14:textId="77777777" w:rsidR="00870A08" w:rsidRDefault="003A5418">
            <w:pPr>
              <w:spacing w:line="240" w:lineRule="auto"/>
              <w:ind w:firstLineChars="0" w:firstLine="0"/>
              <w:jc w:val="center"/>
            </w:pPr>
            <w:r>
              <w:rPr>
                <w:rFonts w:hint="eastAsia"/>
              </w:rPr>
              <w:t>255.255.255.0</w:t>
            </w:r>
          </w:p>
        </w:tc>
        <w:tc>
          <w:tcPr>
            <w:tcW w:w="1458" w:type="dxa"/>
            <w:vAlign w:val="center"/>
          </w:tcPr>
          <w:p w14:paraId="3DEEA064" w14:textId="77777777" w:rsidR="00870A08" w:rsidRDefault="003A5418">
            <w:pPr>
              <w:spacing w:line="240" w:lineRule="auto"/>
              <w:ind w:firstLineChars="0" w:firstLine="0"/>
              <w:jc w:val="center"/>
            </w:pPr>
            <w:r>
              <w:rPr>
                <w:rFonts w:hint="eastAsia"/>
              </w:rPr>
              <w:t>N/A</w:t>
            </w:r>
          </w:p>
        </w:tc>
      </w:tr>
      <w:tr w:rsidR="00870A08" w14:paraId="75080C54" w14:textId="77777777">
        <w:trPr>
          <w:jc w:val="center"/>
        </w:trPr>
        <w:tc>
          <w:tcPr>
            <w:tcW w:w="1594" w:type="dxa"/>
            <w:vMerge w:val="restart"/>
            <w:vAlign w:val="center"/>
          </w:tcPr>
          <w:p w14:paraId="43279904" w14:textId="77777777" w:rsidR="00870A08" w:rsidRDefault="003A5418">
            <w:pPr>
              <w:spacing w:line="240" w:lineRule="auto"/>
              <w:ind w:firstLineChars="0" w:firstLine="0"/>
              <w:jc w:val="center"/>
            </w:pPr>
            <w:r>
              <w:rPr>
                <w:rFonts w:hint="eastAsia"/>
              </w:rPr>
              <w:lastRenderedPageBreak/>
              <w:t>R2(AR1220)</w:t>
            </w:r>
          </w:p>
        </w:tc>
        <w:tc>
          <w:tcPr>
            <w:tcW w:w="1706" w:type="dxa"/>
            <w:vAlign w:val="center"/>
          </w:tcPr>
          <w:p w14:paraId="61260CA3" w14:textId="77777777" w:rsidR="00870A08" w:rsidRDefault="003A5418">
            <w:pPr>
              <w:spacing w:line="240" w:lineRule="auto"/>
              <w:ind w:firstLineChars="0" w:firstLine="0"/>
              <w:jc w:val="center"/>
            </w:pPr>
            <w:r>
              <w:rPr>
                <w:rFonts w:hint="eastAsia"/>
              </w:rPr>
              <w:t>Ethernet 1/0/0</w:t>
            </w:r>
          </w:p>
        </w:tc>
        <w:tc>
          <w:tcPr>
            <w:tcW w:w="1882" w:type="dxa"/>
            <w:vAlign w:val="center"/>
          </w:tcPr>
          <w:p w14:paraId="0BBFAF6C" w14:textId="77777777" w:rsidR="00870A08" w:rsidRDefault="003A5418">
            <w:pPr>
              <w:spacing w:line="240" w:lineRule="auto"/>
              <w:ind w:firstLineChars="0" w:firstLine="0"/>
              <w:jc w:val="center"/>
            </w:pPr>
            <w:r>
              <w:rPr>
                <w:rFonts w:hint="eastAsia"/>
              </w:rPr>
              <w:t>20.1.1.254</w:t>
            </w:r>
          </w:p>
        </w:tc>
        <w:tc>
          <w:tcPr>
            <w:tcW w:w="1882" w:type="dxa"/>
            <w:vAlign w:val="center"/>
          </w:tcPr>
          <w:p w14:paraId="53B96C6B" w14:textId="77777777" w:rsidR="00870A08" w:rsidRDefault="003A5418">
            <w:pPr>
              <w:spacing w:line="240" w:lineRule="auto"/>
              <w:ind w:firstLineChars="0" w:firstLine="0"/>
              <w:jc w:val="center"/>
            </w:pPr>
            <w:r>
              <w:rPr>
                <w:rFonts w:hint="eastAsia"/>
              </w:rPr>
              <w:t>255.255.255.0</w:t>
            </w:r>
          </w:p>
        </w:tc>
        <w:tc>
          <w:tcPr>
            <w:tcW w:w="1458" w:type="dxa"/>
            <w:vAlign w:val="center"/>
          </w:tcPr>
          <w:p w14:paraId="0B8128D4" w14:textId="77777777" w:rsidR="00870A08" w:rsidRDefault="003A5418">
            <w:pPr>
              <w:spacing w:line="240" w:lineRule="auto"/>
              <w:ind w:firstLineChars="0" w:firstLine="0"/>
              <w:jc w:val="center"/>
            </w:pPr>
            <w:r>
              <w:rPr>
                <w:rFonts w:hint="eastAsia"/>
              </w:rPr>
              <w:t>N/A</w:t>
            </w:r>
          </w:p>
        </w:tc>
      </w:tr>
      <w:tr w:rsidR="00870A08" w14:paraId="3A460CF5" w14:textId="77777777">
        <w:trPr>
          <w:jc w:val="center"/>
        </w:trPr>
        <w:tc>
          <w:tcPr>
            <w:tcW w:w="1594" w:type="dxa"/>
            <w:vMerge/>
            <w:vAlign w:val="center"/>
          </w:tcPr>
          <w:p w14:paraId="50CDDF03" w14:textId="77777777" w:rsidR="00870A08" w:rsidRDefault="00870A08">
            <w:pPr>
              <w:ind w:firstLineChars="0" w:firstLine="0"/>
              <w:jc w:val="center"/>
            </w:pPr>
          </w:p>
        </w:tc>
        <w:tc>
          <w:tcPr>
            <w:tcW w:w="1706" w:type="dxa"/>
            <w:vAlign w:val="center"/>
          </w:tcPr>
          <w:p w14:paraId="04F15088" w14:textId="77777777" w:rsidR="00870A08" w:rsidRDefault="003A5418">
            <w:pPr>
              <w:spacing w:line="240" w:lineRule="auto"/>
              <w:ind w:firstLineChars="0" w:firstLine="0"/>
              <w:jc w:val="center"/>
            </w:pPr>
            <w:r>
              <w:rPr>
                <w:rFonts w:hint="eastAsia"/>
              </w:rPr>
              <w:t>Ethernet 1/0/1</w:t>
            </w:r>
          </w:p>
        </w:tc>
        <w:tc>
          <w:tcPr>
            <w:tcW w:w="1882" w:type="dxa"/>
            <w:vAlign w:val="center"/>
          </w:tcPr>
          <w:p w14:paraId="38AB2E19" w14:textId="77777777" w:rsidR="00870A08" w:rsidRDefault="003A5418">
            <w:pPr>
              <w:spacing w:line="240" w:lineRule="auto"/>
              <w:ind w:firstLineChars="0" w:firstLine="0"/>
              <w:jc w:val="center"/>
            </w:pPr>
            <w:r>
              <w:rPr>
                <w:rFonts w:hint="eastAsia"/>
              </w:rPr>
              <w:t>10.1.1.2</w:t>
            </w:r>
          </w:p>
        </w:tc>
        <w:tc>
          <w:tcPr>
            <w:tcW w:w="1882" w:type="dxa"/>
            <w:vAlign w:val="center"/>
          </w:tcPr>
          <w:p w14:paraId="1A1453DE" w14:textId="77777777" w:rsidR="00870A08" w:rsidRDefault="003A5418">
            <w:pPr>
              <w:spacing w:line="240" w:lineRule="auto"/>
              <w:ind w:firstLineChars="0" w:firstLine="0"/>
              <w:jc w:val="center"/>
            </w:pPr>
            <w:r>
              <w:rPr>
                <w:rFonts w:hint="eastAsia"/>
              </w:rPr>
              <w:t>255.255.255.0</w:t>
            </w:r>
          </w:p>
        </w:tc>
        <w:tc>
          <w:tcPr>
            <w:tcW w:w="1458" w:type="dxa"/>
            <w:vAlign w:val="center"/>
          </w:tcPr>
          <w:p w14:paraId="18E23CE0" w14:textId="77777777" w:rsidR="00870A08" w:rsidRDefault="003A5418">
            <w:pPr>
              <w:spacing w:line="240" w:lineRule="auto"/>
              <w:ind w:firstLineChars="0" w:firstLine="0"/>
              <w:jc w:val="center"/>
            </w:pPr>
            <w:r>
              <w:rPr>
                <w:rFonts w:hint="eastAsia"/>
              </w:rPr>
              <w:t>N/A</w:t>
            </w:r>
          </w:p>
        </w:tc>
      </w:tr>
      <w:tr w:rsidR="00870A08" w14:paraId="4366C581" w14:textId="77777777">
        <w:trPr>
          <w:jc w:val="center"/>
        </w:trPr>
        <w:tc>
          <w:tcPr>
            <w:tcW w:w="1594" w:type="dxa"/>
            <w:vMerge w:val="restart"/>
            <w:vAlign w:val="center"/>
          </w:tcPr>
          <w:p w14:paraId="2C6BD398" w14:textId="77777777" w:rsidR="00870A08" w:rsidRDefault="003A5418">
            <w:pPr>
              <w:spacing w:line="240" w:lineRule="auto"/>
              <w:ind w:firstLineChars="0" w:firstLine="0"/>
              <w:jc w:val="center"/>
            </w:pPr>
            <w:r>
              <w:rPr>
                <w:rFonts w:hint="eastAsia"/>
              </w:rPr>
              <w:t>R3(AR1220)</w:t>
            </w:r>
          </w:p>
        </w:tc>
        <w:tc>
          <w:tcPr>
            <w:tcW w:w="1706" w:type="dxa"/>
            <w:vAlign w:val="center"/>
          </w:tcPr>
          <w:p w14:paraId="3FA137B9" w14:textId="77777777" w:rsidR="00870A08" w:rsidRDefault="003A5418">
            <w:pPr>
              <w:spacing w:line="240" w:lineRule="auto"/>
              <w:ind w:firstLineChars="0" w:firstLine="0"/>
              <w:jc w:val="center"/>
            </w:pPr>
            <w:r>
              <w:rPr>
                <w:rFonts w:hint="eastAsia"/>
              </w:rPr>
              <w:t>Ethernet 1/0/0</w:t>
            </w:r>
          </w:p>
        </w:tc>
        <w:tc>
          <w:tcPr>
            <w:tcW w:w="1882" w:type="dxa"/>
            <w:vAlign w:val="center"/>
          </w:tcPr>
          <w:p w14:paraId="26E39551" w14:textId="77777777" w:rsidR="00870A08" w:rsidRDefault="003A5418">
            <w:pPr>
              <w:spacing w:line="240" w:lineRule="auto"/>
              <w:ind w:firstLineChars="0" w:firstLine="0"/>
              <w:jc w:val="center"/>
            </w:pPr>
            <w:r>
              <w:rPr>
                <w:rFonts w:hint="eastAsia"/>
              </w:rPr>
              <w:t>20.1.2.254</w:t>
            </w:r>
          </w:p>
        </w:tc>
        <w:tc>
          <w:tcPr>
            <w:tcW w:w="1882" w:type="dxa"/>
            <w:vAlign w:val="center"/>
          </w:tcPr>
          <w:p w14:paraId="03E4077E" w14:textId="77777777" w:rsidR="00870A08" w:rsidRDefault="003A5418">
            <w:pPr>
              <w:spacing w:line="240" w:lineRule="auto"/>
              <w:ind w:firstLineChars="0" w:firstLine="0"/>
              <w:jc w:val="center"/>
            </w:pPr>
            <w:r>
              <w:rPr>
                <w:rFonts w:hint="eastAsia"/>
              </w:rPr>
              <w:t>255.255.255.0</w:t>
            </w:r>
          </w:p>
        </w:tc>
        <w:tc>
          <w:tcPr>
            <w:tcW w:w="1458" w:type="dxa"/>
            <w:vAlign w:val="center"/>
          </w:tcPr>
          <w:p w14:paraId="5E000FB0" w14:textId="77777777" w:rsidR="00870A08" w:rsidRDefault="003A5418">
            <w:pPr>
              <w:spacing w:line="240" w:lineRule="auto"/>
              <w:ind w:firstLineChars="0" w:firstLine="0"/>
              <w:jc w:val="center"/>
            </w:pPr>
            <w:r>
              <w:rPr>
                <w:rFonts w:hint="eastAsia"/>
              </w:rPr>
              <w:t>N/A</w:t>
            </w:r>
          </w:p>
        </w:tc>
      </w:tr>
      <w:tr w:rsidR="00870A08" w14:paraId="2F1616DD" w14:textId="77777777">
        <w:trPr>
          <w:jc w:val="center"/>
        </w:trPr>
        <w:tc>
          <w:tcPr>
            <w:tcW w:w="1594" w:type="dxa"/>
            <w:vMerge/>
            <w:vAlign w:val="center"/>
          </w:tcPr>
          <w:p w14:paraId="58B3B549" w14:textId="77777777" w:rsidR="00870A08" w:rsidRDefault="00870A08">
            <w:pPr>
              <w:ind w:firstLineChars="0" w:firstLine="0"/>
              <w:jc w:val="center"/>
            </w:pPr>
          </w:p>
        </w:tc>
        <w:tc>
          <w:tcPr>
            <w:tcW w:w="1706" w:type="dxa"/>
            <w:vAlign w:val="center"/>
          </w:tcPr>
          <w:p w14:paraId="013EA00B" w14:textId="77777777" w:rsidR="00870A08" w:rsidRDefault="003A5418">
            <w:pPr>
              <w:spacing w:line="240" w:lineRule="auto"/>
              <w:ind w:firstLineChars="0" w:firstLine="0"/>
              <w:jc w:val="center"/>
            </w:pPr>
            <w:r>
              <w:rPr>
                <w:rFonts w:hint="eastAsia"/>
              </w:rPr>
              <w:t>Ethernet 1/0/1</w:t>
            </w:r>
          </w:p>
        </w:tc>
        <w:tc>
          <w:tcPr>
            <w:tcW w:w="1882" w:type="dxa"/>
            <w:vAlign w:val="center"/>
          </w:tcPr>
          <w:p w14:paraId="5A8E7666" w14:textId="77777777" w:rsidR="00870A08" w:rsidRDefault="003A5418">
            <w:pPr>
              <w:spacing w:line="240" w:lineRule="auto"/>
              <w:ind w:firstLineChars="0" w:firstLine="0"/>
              <w:jc w:val="center"/>
            </w:pPr>
            <w:r>
              <w:rPr>
                <w:rFonts w:hint="eastAsia"/>
              </w:rPr>
              <w:t>10.1.2.2</w:t>
            </w:r>
          </w:p>
        </w:tc>
        <w:tc>
          <w:tcPr>
            <w:tcW w:w="1882" w:type="dxa"/>
            <w:vAlign w:val="center"/>
          </w:tcPr>
          <w:p w14:paraId="26610DEF" w14:textId="77777777" w:rsidR="00870A08" w:rsidRDefault="003A5418">
            <w:pPr>
              <w:spacing w:line="240" w:lineRule="auto"/>
              <w:ind w:firstLineChars="0" w:firstLine="0"/>
              <w:jc w:val="center"/>
            </w:pPr>
            <w:r>
              <w:rPr>
                <w:rFonts w:hint="eastAsia"/>
              </w:rPr>
              <w:t>255.255.255.0</w:t>
            </w:r>
          </w:p>
        </w:tc>
        <w:tc>
          <w:tcPr>
            <w:tcW w:w="1458" w:type="dxa"/>
            <w:vAlign w:val="center"/>
          </w:tcPr>
          <w:p w14:paraId="746057D2" w14:textId="77777777" w:rsidR="00870A08" w:rsidRDefault="003A5418">
            <w:pPr>
              <w:spacing w:line="240" w:lineRule="auto"/>
              <w:ind w:firstLineChars="0" w:firstLine="0"/>
              <w:jc w:val="center"/>
            </w:pPr>
            <w:r>
              <w:rPr>
                <w:rFonts w:hint="eastAsia"/>
              </w:rPr>
              <w:t>N/A</w:t>
            </w:r>
          </w:p>
        </w:tc>
      </w:tr>
      <w:tr w:rsidR="00870A08" w14:paraId="54CC20CC" w14:textId="77777777">
        <w:trPr>
          <w:jc w:val="center"/>
        </w:trPr>
        <w:tc>
          <w:tcPr>
            <w:tcW w:w="1594" w:type="dxa"/>
            <w:vMerge w:val="restart"/>
            <w:vAlign w:val="center"/>
          </w:tcPr>
          <w:p w14:paraId="7D77F49F" w14:textId="77777777" w:rsidR="00870A08" w:rsidRDefault="003A5418">
            <w:pPr>
              <w:spacing w:line="240" w:lineRule="auto"/>
              <w:ind w:firstLineChars="0" w:firstLine="0"/>
              <w:jc w:val="center"/>
            </w:pPr>
            <w:r>
              <w:rPr>
                <w:rFonts w:hint="eastAsia"/>
              </w:rPr>
              <w:t>R4(AR1220)</w:t>
            </w:r>
          </w:p>
        </w:tc>
        <w:tc>
          <w:tcPr>
            <w:tcW w:w="1706" w:type="dxa"/>
            <w:vAlign w:val="center"/>
          </w:tcPr>
          <w:p w14:paraId="7DF07DE1" w14:textId="77777777" w:rsidR="00870A08" w:rsidRDefault="003A5418">
            <w:pPr>
              <w:spacing w:line="240" w:lineRule="auto"/>
              <w:ind w:firstLineChars="0" w:firstLine="0"/>
              <w:jc w:val="center"/>
            </w:pPr>
            <w:r>
              <w:rPr>
                <w:rFonts w:hint="eastAsia"/>
              </w:rPr>
              <w:t>Ethernet 1/0/1</w:t>
            </w:r>
          </w:p>
        </w:tc>
        <w:tc>
          <w:tcPr>
            <w:tcW w:w="1882" w:type="dxa"/>
            <w:vAlign w:val="center"/>
          </w:tcPr>
          <w:p w14:paraId="0E1A2657" w14:textId="77777777" w:rsidR="00870A08" w:rsidRDefault="003A5418">
            <w:pPr>
              <w:spacing w:line="240" w:lineRule="auto"/>
              <w:ind w:firstLineChars="0" w:firstLine="0"/>
              <w:jc w:val="center"/>
            </w:pPr>
            <w:r>
              <w:rPr>
                <w:rFonts w:hint="eastAsia"/>
              </w:rPr>
              <w:t>30.1.1.2</w:t>
            </w:r>
          </w:p>
        </w:tc>
        <w:tc>
          <w:tcPr>
            <w:tcW w:w="1882" w:type="dxa"/>
            <w:vAlign w:val="center"/>
          </w:tcPr>
          <w:p w14:paraId="1C3D85FD" w14:textId="77777777" w:rsidR="00870A08" w:rsidRDefault="003A5418">
            <w:pPr>
              <w:spacing w:line="240" w:lineRule="auto"/>
              <w:ind w:firstLineChars="0" w:firstLine="0"/>
              <w:jc w:val="center"/>
            </w:pPr>
            <w:r>
              <w:rPr>
                <w:rFonts w:hint="eastAsia"/>
              </w:rPr>
              <w:t>255.255.255.0</w:t>
            </w:r>
          </w:p>
        </w:tc>
        <w:tc>
          <w:tcPr>
            <w:tcW w:w="1458" w:type="dxa"/>
            <w:vAlign w:val="center"/>
          </w:tcPr>
          <w:p w14:paraId="7F49FF17" w14:textId="77777777" w:rsidR="00870A08" w:rsidRDefault="003A5418">
            <w:pPr>
              <w:spacing w:line="240" w:lineRule="auto"/>
              <w:ind w:firstLineChars="0" w:firstLine="0"/>
              <w:jc w:val="center"/>
            </w:pPr>
            <w:r>
              <w:rPr>
                <w:rFonts w:hint="eastAsia"/>
              </w:rPr>
              <w:t>N/A</w:t>
            </w:r>
          </w:p>
        </w:tc>
      </w:tr>
      <w:tr w:rsidR="00870A08" w14:paraId="531F2D49" w14:textId="77777777">
        <w:trPr>
          <w:jc w:val="center"/>
        </w:trPr>
        <w:tc>
          <w:tcPr>
            <w:tcW w:w="1594" w:type="dxa"/>
            <w:vMerge/>
            <w:vAlign w:val="center"/>
          </w:tcPr>
          <w:p w14:paraId="36130D4C" w14:textId="77777777" w:rsidR="00870A08" w:rsidRDefault="00870A08">
            <w:pPr>
              <w:ind w:firstLineChars="0" w:firstLine="0"/>
              <w:jc w:val="center"/>
            </w:pPr>
          </w:p>
        </w:tc>
        <w:tc>
          <w:tcPr>
            <w:tcW w:w="1706" w:type="dxa"/>
            <w:vAlign w:val="center"/>
          </w:tcPr>
          <w:p w14:paraId="13F1F8A0" w14:textId="77777777" w:rsidR="00870A08" w:rsidRDefault="003A5418">
            <w:pPr>
              <w:spacing w:line="240" w:lineRule="auto"/>
              <w:ind w:firstLineChars="0" w:firstLine="0"/>
              <w:jc w:val="center"/>
            </w:pPr>
            <w:r>
              <w:rPr>
                <w:rFonts w:hint="eastAsia"/>
              </w:rPr>
              <w:t>Ethernet 1/0/0</w:t>
            </w:r>
          </w:p>
        </w:tc>
        <w:tc>
          <w:tcPr>
            <w:tcW w:w="1882" w:type="dxa"/>
            <w:vAlign w:val="center"/>
          </w:tcPr>
          <w:p w14:paraId="44DBC7B3" w14:textId="77777777" w:rsidR="00870A08" w:rsidRDefault="003A5418">
            <w:pPr>
              <w:spacing w:line="240" w:lineRule="auto"/>
              <w:ind w:firstLineChars="0" w:firstLine="0"/>
              <w:jc w:val="center"/>
            </w:pPr>
            <w:r>
              <w:rPr>
                <w:rFonts w:hint="eastAsia"/>
              </w:rPr>
              <w:t>40.1.1.254</w:t>
            </w:r>
          </w:p>
        </w:tc>
        <w:tc>
          <w:tcPr>
            <w:tcW w:w="1882" w:type="dxa"/>
            <w:vAlign w:val="center"/>
          </w:tcPr>
          <w:p w14:paraId="3E88F2FF" w14:textId="77777777" w:rsidR="00870A08" w:rsidRDefault="003A5418">
            <w:pPr>
              <w:spacing w:line="240" w:lineRule="auto"/>
              <w:ind w:firstLineChars="0" w:firstLine="0"/>
              <w:jc w:val="center"/>
            </w:pPr>
            <w:r>
              <w:rPr>
                <w:rFonts w:hint="eastAsia"/>
              </w:rPr>
              <w:t>255.255.255.0</w:t>
            </w:r>
          </w:p>
        </w:tc>
        <w:tc>
          <w:tcPr>
            <w:tcW w:w="1458" w:type="dxa"/>
            <w:vAlign w:val="center"/>
          </w:tcPr>
          <w:p w14:paraId="26DEF9BA" w14:textId="77777777" w:rsidR="00870A08" w:rsidRDefault="003A5418">
            <w:pPr>
              <w:spacing w:line="240" w:lineRule="auto"/>
              <w:ind w:firstLineChars="0" w:firstLine="0"/>
              <w:jc w:val="center"/>
            </w:pPr>
            <w:r>
              <w:rPr>
                <w:rFonts w:hint="eastAsia"/>
              </w:rPr>
              <w:t>N/A</w:t>
            </w:r>
          </w:p>
        </w:tc>
      </w:tr>
      <w:tr w:rsidR="00870A08" w14:paraId="38823EAA" w14:textId="77777777">
        <w:trPr>
          <w:jc w:val="center"/>
        </w:trPr>
        <w:tc>
          <w:tcPr>
            <w:tcW w:w="1594" w:type="dxa"/>
            <w:vAlign w:val="center"/>
          </w:tcPr>
          <w:p w14:paraId="6E1925C1" w14:textId="77777777" w:rsidR="00870A08" w:rsidRDefault="003A5418">
            <w:pPr>
              <w:spacing w:line="240" w:lineRule="auto"/>
              <w:ind w:firstLineChars="0" w:firstLine="0"/>
              <w:jc w:val="center"/>
            </w:pPr>
            <w:r>
              <w:rPr>
                <w:rFonts w:hint="eastAsia"/>
              </w:rPr>
              <w:t>PC-1</w:t>
            </w:r>
          </w:p>
        </w:tc>
        <w:tc>
          <w:tcPr>
            <w:tcW w:w="1706" w:type="dxa"/>
            <w:vAlign w:val="center"/>
          </w:tcPr>
          <w:p w14:paraId="55CA4DF4" w14:textId="77777777" w:rsidR="00870A08" w:rsidRDefault="003A5418">
            <w:pPr>
              <w:spacing w:line="240" w:lineRule="auto"/>
              <w:ind w:firstLineChars="0" w:firstLine="0"/>
              <w:jc w:val="center"/>
            </w:pPr>
            <w:r>
              <w:rPr>
                <w:rFonts w:hint="eastAsia"/>
              </w:rPr>
              <w:t>Ethernet 0/0/1</w:t>
            </w:r>
          </w:p>
        </w:tc>
        <w:tc>
          <w:tcPr>
            <w:tcW w:w="1882" w:type="dxa"/>
            <w:vAlign w:val="center"/>
          </w:tcPr>
          <w:p w14:paraId="4D1D78C2" w14:textId="77777777" w:rsidR="00870A08" w:rsidRDefault="003A5418">
            <w:pPr>
              <w:spacing w:line="240" w:lineRule="auto"/>
              <w:ind w:firstLineChars="0" w:firstLine="0"/>
              <w:jc w:val="center"/>
            </w:pPr>
            <w:r>
              <w:rPr>
                <w:rFonts w:hint="eastAsia"/>
              </w:rPr>
              <w:t>20.1.1.1</w:t>
            </w:r>
          </w:p>
        </w:tc>
        <w:tc>
          <w:tcPr>
            <w:tcW w:w="1882" w:type="dxa"/>
            <w:vAlign w:val="center"/>
          </w:tcPr>
          <w:p w14:paraId="7EAE92A0" w14:textId="77777777" w:rsidR="00870A08" w:rsidRDefault="003A5418">
            <w:pPr>
              <w:spacing w:line="240" w:lineRule="auto"/>
              <w:ind w:firstLineChars="0" w:firstLine="0"/>
              <w:jc w:val="center"/>
            </w:pPr>
            <w:r>
              <w:rPr>
                <w:rFonts w:hint="eastAsia"/>
              </w:rPr>
              <w:t>255.255.255.0</w:t>
            </w:r>
          </w:p>
        </w:tc>
        <w:tc>
          <w:tcPr>
            <w:tcW w:w="1458" w:type="dxa"/>
            <w:vAlign w:val="center"/>
          </w:tcPr>
          <w:p w14:paraId="0A3BF066" w14:textId="77777777" w:rsidR="00870A08" w:rsidRDefault="003A5418">
            <w:pPr>
              <w:spacing w:line="240" w:lineRule="auto"/>
              <w:ind w:firstLineChars="0" w:firstLine="0"/>
              <w:jc w:val="center"/>
            </w:pPr>
            <w:r>
              <w:rPr>
                <w:rFonts w:hint="eastAsia"/>
              </w:rPr>
              <w:t>20.1.1.254</w:t>
            </w:r>
          </w:p>
        </w:tc>
      </w:tr>
      <w:tr w:rsidR="00870A08" w14:paraId="42904126" w14:textId="77777777">
        <w:trPr>
          <w:jc w:val="center"/>
        </w:trPr>
        <w:tc>
          <w:tcPr>
            <w:tcW w:w="1594" w:type="dxa"/>
            <w:vAlign w:val="center"/>
          </w:tcPr>
          <w:p w14:paraId="77AACFC7" w14:textId="77777777" w:rsidR="00870A08" w:rsidRDefault="003A5418">
            <w:pPr>
              <w:spacing w:line="240" w:lineRule="auto"/>
              <w:ind w:firstLineChars="0" w:firstLine="0"/>
              <w:jc w:val="center"/>
            </w:pPr>
            <w:r>
              <w:rPr>
                <w:rFonts w:hint="eastAsia"/>
              </w:rPr>
              <w:t>PC-2</w:t>
            </w:r>
          </w:p>
        </w:tc>
        <w:tc>
          <w:tcPr>
            <w:tcW w:w="1706" w:type="dxa"/>
            <w:vAlign w:val="center"/>
          </w:tcPr>
          <w:p w14:paraId="6EF20531" w14:textId="77777777" w:rsidR="00870A08" w:rsidRDefault="003A5418">
            <w:pPr>
              <w:spacing w:line="240" w:lineRule="auto"/>
              <w:ind w:firstLineChars="0" w:firstLine="0"/>
              <w:jc w:val="center"/>
            </w:pPr>
            <w:r>
              <w:rPr>
                <w:rFonts w:hint="eastAsia"/>
              </w:rPr>
              <w:t>Ethernet 0/0/1</w:t>
            </w:r>
          </w:p>
        </w:tc>
        <w:tc>
          <w:tcPr>
            <w:tcW w:w="1882" w:type="dxa"/>
            <w:vAlign w:val="center"/>
          </w:tcPr>
          <w:p w14:paraId="55BE2B66" w14:textId="77777777" w:rsidR="00870A08" w:rsidRDefault="003A5418">
            <w:pPr>
              <w:spacing w:line="240" w:lineRule="auto"/>
              <w:ind w:firstLineChars="0" w:firstLine="0"/>
              <w:jc w:val="center"/>
            </w:pPr>
            <w:r>
              <w:rPr>
                <w:rFonts w:hint="eastAsia"/>
              </w:rPr>
              <w:t>20.1.2.1</w:t>
            </w:r>
          </w:p>
        </w:tc>
        <w:tc>
          <w:tcPr>
            <w:tcW w:w="1882" w:type="dxa"/>
            <w:vAlign w:val="center"/>
          </w:tcPr>
          <w:p w14:paraId="7B93D8F8" w14:textId="77777777" w:rsidR="00870A08" w:rsidRDefault="003A5418">
            <w:pPr>
              <w:spacing w:line="240" w:lineRule="auto"/>
              <w:ind w:firstLineChars="0" w:firstLine="0"/>
              <w:jc w:val="center"/>
            </w:pPr>
            <w:r>
              <w:rPr>
                <w:rFonts w:hint="eastAsia"/>
              </w:rPr>
              <w:t>255.255.255.0</w:t>
            </w:r>
          </w:p>
        </w:tc>
        <w:tc>
          <w:tcPr>
            <w:tcW w:w="1458" w:type="dxa"/>
            <w:vAlign w:val="center"/>
          </w:tcPr>
          <w:p w14:paraId="71F79807" w14:textId="77777777" w:rsidR="00870A08" w:rsidRDefault="003A5418">
            <w:pPr>
              <w:spacing w:line="240" w:lineRule="auto"/>
              <w:ind w:firstLineChars="0" w:firstLine="0"/>
              <w:jc w:val="center"/>
            </w:pPr>
            <w:r>
              <w:rPr>
                <w:rFonts w:hint="eastAsia"/>
              </w:rPr>
              <w:t>20.1.2.254</w:t>
            </w:r>
          </w:p>
        </w:tc>
      </w:tr>
      <w:tr w:rsidR="00870A08" w14:paraId="71C89447" w14:textId="77777777">
        <w:trPr>
          <w:jc w:val="center"/>
        </w:trPr>
        <w:tc>
          <w:tcPr>
            <w:tcW w:w="1594" w:type="dxa"/>
            <w:vAlign w:val="center"/>
          </w:tcPr>
          <w:p w14:paraId="33202B58" w14:textId="77777777" w:rsidR="00870A08" w:rsidRDefault="003A5418">
            <w:pPr>
              <w:spacing w:line="240" w:lineRule="auto"/>
              <w:ind w:firstLineChars="0" w:firstLine="0"/>
              <w:jc w:val="center"/>
            </w:pPr>
            <w:r>
              <w:rPr>
                <w:rFonts w:hint="eastAsia"/>
              </w:rPr>
              <w:t>PC-3</w:t>
            </w:r>
          </w:p>
        </w:tc>
        <w:tc>
          <w:tcPr>
            <w:tcW w:w="1706" w:type="dxa"/>
            <w:vAlign w:val="center"/>
          </w:tcPr>
          <w:p w14:paraId="742B8EF4" w14:textId="77777777" w:rsidR="00870A08" w:rsidRDefault="003A5418">
            <w:pPr>
              <w:spacing w:line="240" w:lineRule="auto"/>
              <w:ind w:firstLineChars="0" w:firstLine="0"/>
              <w:jc w:val="center"/>
            </w:pPr>
            <w:r>
              <w:rPr>
                <w:rFonts w:hint="eastAsia"/>
              </w:rPr>
              <w:t>Ethernet 0/0/1</w:t>
            </w:r>
          </w:p>
        </w:tc>
        <w:tc>
          <w:tcPr>
            <w:tcW w:w="1882" w:type="dxa"/>
            <w:vAlign w:val="center"/>
          </w:tcPr>
          <w:p w14:paraId="46182B7D" w14:textId="77777777" w:rsidR="00870A08" w:rsidRDefault="003A5418">
            <w:pPr>
              <w:spacing w:line="240" w:lineRule="auto"/>
              <w:ind w:firstLineChars="0" w:firstLine="0"/>
              <w:jc w:val="center"/>
            </w:pPr>
            <w:r>
              <w:rPr>
                <w:rFonts w:hint="eastAsia"/>
              </w:rPr>
              <w:t>40.1.1.1</w:t>
            </w:r>
          </w:p>
        </w:tc>
        <w:tc>
          <w:tcPr>
            <w:tcW w:w="1882" w:type="dxa"/>
            <w:vAlign w:val="center"/>
          </w:tcPr>
          <w:p w14:paraId="28493633" w14:textId="77777777" w:rsidR="00870A08" w:rsidRDefault="003A5418">
            <w:pPr>
              <w:spacing w:line="240" w:lineRule="auto"/>
              <w:ind w:firstLineChars="0" w:firstLine="0"/>
              <w:jc w:val="center"/>
            </w:pPr>
            <w:r>
              <w:rPr>
                <w:rFonts w:hint="eastAsia"/>
              </w:rPr>
              <w:t>255.255.255.0</w:t>
            </w:r>
          </w:p>
        </w:tc>
        <w:tc>
          <w:tcPr>
            <w:tcW w:w="1458" w:type="dxa"/>
            <w:vAlign w:val="center"/>
          </w:tcPr>
          <w:p w14:paraId="1BB10990" w14:textId="77777777" w:rsidR="00870A08" w:rsidRDefault="003A5418">
            <w:pPr>
              <w:spacing w:line="240" w:lineRule="auto"/>
              <w:ind w:firstLineChars="0" w:firstLine="0"/>
              <w:jc w:val="center"/>
            </w:pPr>
            <w:r>
              <w:rPr>
                <w:rFonts w:hint="eastAsia"/>
              </w:rPr>
              <w:t>40.1.1.254</w:t>
            </w:r>
          </w:p>
        </w:tc>
      </w:tr>
    </w:tbl>
    <w:p w14:paraId="36ED661F" w14:textId="77777777" w:rsidR="00870A08" w:rsidRDefault="003A5418">
      <w:pPr>
        <w:pStyle w:val="10"/>
      </w:pPr>
      <w:r>
        <w:rPr>
          <w:rFonts w:hint="eastAsia"/>
        </w:rPr>
        <w:t>实验步骤</w:t>
      </w:r>
    </w:p>
    <w:p w14:paraId="4C7396B1" w14:textId="77777777" w:rsidR="00870A08" w:rsidRDefault="003A5418">
      <w:pPr>
        <w:pStyle w:val="2"/>
        <w:numPr>
          <w:ilvl w:val="0"/>
          <w:numId w:val="38"/>
        </w:numPr>
        <w:ind w:left="426" w:hanging="426"/>
      </w:pPr>
      <w:r>
        <w:rPr>
          <w:rFonts w:hint="eastAsia"/>
        </w:rPr>
        <w:t>基本配置</w:t>
      </w:r>
    </w:p>
    <w:p w14:paraId="0968DF91" w14:textId="77777777" w:rsidR="00870A08" w:rsidRDefault="003A5418">
      <w:pPr>
        <w:ind w:firstLine="420"/>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17557A4C" w14:textId="77777777" w:rsidR="00870A08" w:rsidRDefault="003A5418">
      <w:pPr>
        <w:pStyle w:val="aff6"/>
      </w:pPr>
      <w:r>
        <w:t>[R</w:t>
      </w:r>
      <w:proofErr w:type="gramStart"/>
      <w:r>
        <w:t>1]ping</w:t>
      </w:r>
      <w:proofErr w:type="gramEnd"/>
      <w:r>
        <w:t xml:space="preserve"> 30.1.1.2</w:t>
      </w:r>
    </w:p>
    <w:p w14:paraId="45416710" w14:textId="77777777" w:rsidR="00870A08" w:rsidRDefault="003A5418">
      <w:pPr>
        <w:pStyle w:val="aff6"/>
      </w:pPr>
      <w:r>
        <w:t xml:space="preserve">PING 30.1.1.2: </w:t>
      </w:r>
      <w:proofErr w:type="gramStart"/>
      <w:r>
        <w:t>56  data</w:t>
      </w:r>
      <w:proofErr w:type="gramEnd"/>
      <w:r>
        <w:t xml:space="preserve"> bytes, press CTRL_C to break</w:t>
      </w:r>
    </w:p>
    <w:p w14:paraId="791BA627" w14:textId="77777777" w:rsidR="00870A08" w:rsidRDefault="003A5418">
      <w:pPr>
        <w:pStyle w:val="aff6"/>
      </w:pPr>
      <w:r>
        <w:t xml:space="preserve">Reply from 30.1.1.2: bytes=56 Sequence=1 </w:t>
      </w:r>
      <w:proofErr w:type="spellStart"/>
      <w:r>
        <w:t>ttl</w:t>
      </w:r>
      <w:proofErr w:type="spellEnd"/>
      <w:r>
        <w:t xml:space="preserve">=255 time=30 </w:t>
      </w:r>
      <w:proofErr w:type="spellStart"/>
      <w:r>
        <w:t>ms</w:t>
      </w:r>
      <w:proofErr w:type="spellEnd"/>
    </w:p>
    <w:p w14:paraId="34C2221A" w14:textId="77777777" w:rsidR="00870A08" w:rsidRDefault="003A5418">
      <w:pPr>
        <w:pStyle w:val="aff6"/>
      </w:pPr>
      <w:r>
        <w:t xml:space="preserve">Reply from 30.1.1.2: bytes=56 Sequence=2 </w:t>
      </w:r>
      <w:proofErr w:type="spellStart"/>
      <w:r>
        <w:t>ttl</w:t>
      </w:r>
      <w:proofErr w:type="spellEnd"/>
      <w:r>
        <w:t xml:space="preserve">=255 time=40 </w:t>
      </w:r>
      <w:proofErr w:type="spellStart"/>
      <w:r>
        <w:t>ms</w:t>
      </w:r>
      <w:proofErr w:type="spellEnd"/>
    </w:p>
    <w:p w14:paraId="16A303B5" w14:textId="77777777" w:rsidR="00870A08" w:rsidRDefault="003A5418">
      <w:pPr>
        <w:pStyle w:val="aff6"/>
      </w:pPr>
      <w:r>
        <w:t xml:space="preserve">Reply from 30.1.1.2: bytes=56 Sequence=3 </w:t>
      </w:r>
      <w:proofErr w:type="spellStart"/>
      <w:r>
        <w:t>ttl</w:t>
      </w:r>
      <w:proofErr w:type="spellEnd"/>
      <w:r>
        <w:t xml:space="preserve">=255 time=30 </w:t>
      </w:r>
      <w:proofErr w:type="spellStart"/>
      <w:r>
        <w:t>ms</w:t>
      </w:r>
      <w:proofErr w:type="spellEnd"/>
    </w:p>
    <w:p w14:paraId="06D1FC71" w14:textId="77777777" w:rsidR="00870A08" w:rsidRDefault="003A5418">
      <w:pPr>
        <w:pStyle w:val="aff6"/>
      </w:pPr>
      <w:r>
        <w:t xml:space="preserve">Reply from 30.1.1.2: bytes=56 Sequence=4 </w:t>
      </w:r>
      <w:proofErr w:type="spellStart"/>
      <w:r>
        <w:t>ttl</w:t>
      </w:r>
      <w:proofErr w:type="spellEnd"/>
      <w:r>
        <w:t xml:space="preserve">=255 time=30 </w:t>
      </w:r>
      <w:proofErr w:type="spellStart"/>
      <w:r>
        <w:t>ms</w:t>
      </w:r>
      <w:proofErr w:type="spellEnd"/>
    </w:p>
    <w:p w14:paraId="40CE2BAE" w14:textId="77777777" w:rsidR="00870A08" w:rsidRDefault="003A5418">
      <w:pPr>
        <w:pStyle w:val="aff6"/>
      </w:pPr>
      <w:r>
        <w:t xml:space="preserve">Reply from 30.1.1.2: bytes=56 Sequence=5 </w:t>
      </w:r>
      <w:proofErr w:type="spellStart"/>
      <w:r>
        <w:t>ttl</w:t>
      </w:r>
      <w:proofErr w:type="spellEnd"/>
      <w:r>
        <w:t xml:space="preserve">=255 time=60 </w:t>
      </w:r>
      <w:proofErr w:type="spellStart"/>
      <w:r>
        <w:t>ms</w:t>
      </w:r>
      <w:proofErr w:type="spellEnd"/>
    </w:p>
    <w:p w14:paraId="406E87A1" w14:textId="77777777" w:rsidR="00870A08" w:rsidRDefault="003A5418">
      <w:pPr>
        <w:pStyle w:val="aff6"/>
      </w:pPr>
      <w:r>
        <w:t>--- 30.1.1.2 ping statistics ---</w:t>
      </w:r>
    </w:p>
    <w:p w14:paraId="6B560806" w14:textId="77777777" w:rsidR="00870A08" w:rsidRDefault="003A5418">
      <w:pPr>
        <w:pStyle w:val="aff6"/>
      </w:pPr>
      <w:r>
        <w:t>5 packet(s) transmitted</w:t>
      </w:r>
    </w:p>
    <w:p w14:paraId="5E7EB488" w14:textId="77777777" w:rsidR="00870A08" w:rsidRDefault="003A5418">
      <w:pPr>
        <w:pStyle w:val="aff6"/>
      </w:pPr>
      <w:r>
        <w:t>5 packet(s) received</w:t>
      </w:r>
    </w:p>
    <w:p w14:paraId="3DE0A40B" w14:textId="77777777" w:rsidR="00870A08" w:rsidRDefault="003A5418">
      <w:pPr>
        <w:pStyle w:val="aff6"/>
      </w:pPr>
      <w:r>
        <w:t>0.00% packet loss</w:t>
      </w:r>
    </w:p>
    <w:p w14:paraId="6E01FD47" w14:textId="77777777" w:rsidR="00870A08" w:rsidRDefault="003A5418">
      <w:pPr>
        <w:pStyle w:val="aff6"/>
      </w:pPr>
      <w:r>
        <w:t xml:space="preserve">round-trip min/avg/max = 30/38/60 </w:t>
      </w:r>
      <w:proofErr w:type="spellStart"/>
      <w:r>
        <w:t>ms</w:t>
      </w:r>
      <w:proofErr w:type="spellEnd"/>
    </w:p>
    <w:p w14:paraId="5D5E9157" w14:textId="77777777" w:rsidR="00870A08" w:rsidRDefault="00870A08">
      <w:pPr>
        <w:pStyle w:val="aff6"/>
        <w:ind w:firstLine="360"/>
      </w:pPr>
    </w:p>
    <w:p w14:paraId="0FFA9CE3" w14:textId="77777777" w:rsidR="00870A08" w:rsidRDefault="003A5418">
      <w:pPr>
        <w:ind w:firstLine="420"/>
        <w:jc w:val="left"/>
      </w:pPr>
      <w:r>
        <w:rPr>
          <w:rFonts w:hint="eastAsia"/>
        </w:rPr>
        <w:t>其余直连网段的连通性测试省略。</w:t>
      </w:r>
    </w:p>
    <w:p w14:paraId="1C61619F" w14:textId="77777777" w:rsidR="00870A08" w:rsidRDefault="003A5418">
      <w:pPr>
        <w:pStyle w:val="2"/>
        <w:numPr>
          <w:ilvl w:val="0"/>
          <w:numId w:val="38"/>
        </w:numPr>
        <w:ind w:left="426" w:hanging="426"/>
        <w:rPr>
          <w:rFonts w:ascii="微软雅黑" w:hAnsi="微软雅黑"/>
        </w:rPr>
      </w:pPr>
      <w:r>
        <w:rPr>
          <w:rFonts w:ascii="微软雅黑" w:hAnsi="微软雅黑" w:hint="eastAsia"/>
        </w:rPr>
        <w:lastRenderedPageBreak/>
        <w:t>搭建公司B的RIP网络</w:t>
      </w:r>
    </w:p>
    <w:p w14:paraId="5EEACA3B" w14:textId="77777777" w:rsidR="00870A08" w:rsidRDefault="003A5418">
      <w:pPr>
        <w:ind w:firstLine="420"/>
      </w:pPr>
      <w:r>
        <w:rPr>
          <w:rFonts w:hint="eastAsia"/>
        </w:rPr>
        <w:t>在公司</w:t>
      </w:r>
      <w:r>
        <w:rPr>
          <w:rFonts w:hint="eastAsia"/>
        </w:rPr>
        <w:t>B</w:t>
      </w:r>
      <w:r>
        <w:rPr>
          <w:rFonts w:hint="eastAsia"/>
        </w:rPr>
        <w:t>的路由器</w:t>
      </w:r>
      <w:r>
        <w:rPr>
          <w:rFonts w:hint="eastAsia"/>
        </w:rPr>
        <w:t>R1</w:t>
      </w:r>
      <w:r>
        <w:rPr>
          <w:rFonts w:hint="eastAsia"/>
        </w:rPr>
        <w:t>、</w:t>
      </w:r>
      <w:r>
        <w:rPr>
          <w:rFonts w:hint="eastAsia"/>
        </w:rPr>
        <w:t>R2</w:t>
      </w:r>
      <w:r>
        <w:rPr>
          <w:rFonts w:hint="eastAsia"/>
        </w:rPr>
        <w:t>和</w:t>
      </w:r>
      <w:r>
        <w:rPr>
          <w:rFonts w:hint="eastAsia"/>
        </w:rPr>
        <w:t>R3</w:t>
      </w:r>
      <w:r>
        <w:rPr>
          <w:rFonts w:hint="eastAsia"/>
        </w:rPr>
        <w:t>上配置</w:t>
      </w:r>
      <w:r>
        <w:rPr>
          <w:rFonts w:hint="eastAsia"/>
        </w:rPr>
        <w:t>RIPv2</w:t>
      </w:r>
      <w:r>
        <w:rPr>
          <w:rFonts w:hint="eastAsia"/>
        </w:rPr>
        <w:t>协议，</w:t>
      </w:r>
      <w:r>
        <w:t xml:space="preserve"> </w:t>
      </w:r>
      <w:r>
        <w:rPr>
          <w:rFonts w:hint="eastAsia"/>
        </w:rPr>
        <w:t>通告所有公司</w:t>
      </w:r>
      <w:r>
        <w:rPr>
          <w:rFonts w:hint="eastAsia"/>
        </w:rPr>
        <w:t>B</w:t>
      </w:r>
      <w:r>
        <w:rPr>
          <w:rFonts w:hint="eastAsia"/>
        </w:rPr>
        <w:t>内部网段。</w:t>
      </w:r>
    </w:p>
    <w:p w14:paraId="705D1F7C" w14:textId="77777777" w:rsidR="00870A08" w:rsidRDefault="003A5418">
      <w:pPr>
        <w:pStyle w:val="aff6"/>
      </w:pPr>
      <w:r>
        <w:t>[R</w:t>
      </w:r>
      <w:proofErr w:type="gramStart"/>
      <w:r>
        <w:t>1]rip</w:t>
      </w:r>
      <w:proofErr w:type="gramEnd"/>
      <w:r>
        <w:t xml:space="preserve"> 1</w:t>
      </w:r>
    </w:p>
    <w:p w14:paraId="3F8DC106" w14:textId="77777777" w:rsidR="00870A08" w:rsidRDefault="003A5418">
      <w:pPr>
        <w:pStyle w:val="aff6"/>
      </w:pPr>
      <w:r>
        <w:t>[R1-rip-</w:t>
      </w:r>
      <w:proofErr w:type="gramStart"/>
      <w:r>
        <w:t>1]undo</w:t>
      </w:r>
      <w:proofErr w:type="gramEnd"/>
      <w:r>
        <w:t xml:space="preserve"> summary</w:t>
      </w:r>
    </w:p>
    <w:p w14:paraId="3C32C917" w14:textId="77777777" w:rsidR="00870A08" w:rsidRDefault="003A5418">
      <w:pPr>
        <w:pStyle w:val="aff6"/>
      </w:pPr>
      <w:r>
        <w:t>[R1-rip-</w:t>
      </w:r>
      <w:proofErr w:type="gramStart"/>
      <w:r>
        <w:t>1]version</w:t>
      </w:r>
      <w:proofErr w:type="gramEnd"/>
      <w:r>
        <w:t xml:space="preserve"> 2</w:t>
      </w:r>
    </w:p>
    <w:p w14:paraId="03593CE5" w14:textId="77777777" w:rsidR="00870A08" w:rsidRDefault="003A5418">
      <w:pPr>
        <w:pStyle w:val="aff6"/>
      </w:pPr>
      <w:r>
        <w:t>[R1-rip-</w:t>
      </w:r>
      <w:proofErr w:type="gramStart"/>
      <w:r>
        <w:t>1]network</w:t>
      </w:r>
      <w:proofErr w:type="gramEnd"/>
      <w:r>
        <w:t xml:space="preserve"> 10.0.0.0</w:t>
      </w:r>
    </w:p>
    <w:p w14:paraId="1181BFE3" w14:textId="77777777" w:rsidR="00870A08" w:rsidRDefault="00870A08">
      <w:pPr>
        <w:pStyle w:val="aff6"/>
      </w:pPr>
    </w:p>
    <w:p w14:paraId="39AB1EC3" w14:textId="77777777" w:rsidR="00870A08" w:rsidRDefault="003A5418">
      <w:pPr>
        <w:pStyle w:val="aff6"/>
      </w:pPr>
      <w:r>
        <w:t>[R</w:t>
      </w:r>
      <w:proofErr w:type="gramStart"/>
      <w:r>
        <w:t>2]rip</w:t>
      </w:r>
      <w:proofErr w:type="gramEnd"/>
      <w:r>
        <w:t xml:space="preserve"> 1</w:t>
      </w:r>
    </w:p>
    <w:p w14:paraId="74C7FAA0" w14:textId="77777777" w:rsidR="00870A08" w:rsidRDefault="003A5418">
      <w:pPr>
        <w:pStyle w:val="aff6"/>
      </w:pPr>
      <w:r>
        <w:t>[R2-rip-</w:t>
      </w:r>
      <w:proofErr w:type="gramStart"/>
      <w:r>
        <w:t>1]undo</w:t>
      </w:r>
      <w:proofErr w:type="gramEnd"/>
      <w:r>
        <w:t xml:space="preserve"> summary</w:t>
      </w:r>
    </w:p>
    <w:p w14:paraId="36E6B985" w14:textId="77777777" w:rsidR="00870A08" w:rsidRDefault="003A5418">
      <w:pPr>
        <w:pStyle w:val="aff6"/>
      </w:pPr>
      <w:r>
        <w:t>[R2-rip-</w:t>
      </w:r>
      <w:proofErr w:type="gramStart"/>
      <w:r>
        <w:t>1]version</w:t>
      </w:r>
      <w:proofErr w:type="gramEnd"/>
      <w:r>
        <w:t xml:space="preserve"> 2</w:t>
      </w:r>
    </w:p>
    <w:p w14:paraId="4C6804A6" w14:textId="77777777" w:rsidR="00870A08" w:rsidRDefault="003A5418">
      <w:pPr>
        <w:pStyle w:val="aff6"/>
      </w:pPr>
      <w:r>
        <w:t>[R2-rip-</w:t>
      </w:r>
      <w:proofErr w:type="gramStart"/>
      <w:r>
        <w:t>1]network</w:t>
      </w:r>
      <w:proofErr w:type="gramEnd"/>
      <w:r>
        <w:t xml:space="preserve"> 10.0.0.0</w:t>
      </w:r>
    </w:p>
    <w:p w14:paraId="4D872C45" w14:textId="77777777" w:rsidR="00870A08" w:rsidRDefault="003A5418">
      <w:pPr>
        <w:pStyle w:val="aff6"/>
      </w:pPr>
      <w:r>
        <w:t>[R2-rip-</w:t>
      </w:r>
      <w:proofErr w:type="gramStart"/>
      <w:r>
        <w:t>1]network</w:t>
      </w:r>
      <w:proofErr w:type="gramEnd"/>
      <w:r>
        <w:t xml:space="preserve"> </w:t>
      </w:r>
      <w:r>
        <w:rPr>
          <w:rFonts w:hint="eastAsia"/>
        </w:rPr>
        <w:t>2</w:t>
      </w:r>
      <w:r>
        <w:t>0.0.0.0</w:t>
      </w:r>
    </w:p>
    <w:p w14:paraId="55BA3658" w14:textId="77777777" w:rsidR="00870A08" w:rsidRDefault="00870A08">
      <w:pPr>
        <w:pStyle w:val="aff6"/>
      </w:pPr>
    </w:p>
    <w:p w14:paraId="63C3C1A8" w14:textId="77777777" w:rsidR="00870A08" w:rsidRDefault="003A5418">
      <w:pPr>
        <w:pStyle w:val="aff6"/>
      </w:pPr>
      <w:r>
        <w:t>[R3-rip-</w:t>
      </w:r>
      <w:proofErr w:type="gramStart"/>
      <w:r>
        <w:t>1]rip</w:t>
      </w:r>
      <w:proofErr w:type="gramEnd"/>
      <w:r>
        <w:t xml:space="preserve"> 1</w:t>
      </w:r>
    </w:p>
    <w:p w14:paraId="67E93540" w14:textId="77777777" w:rsidR="00870A08" w:rsidRDefault="003A5418">
      <w:pPr>
        <w:pStyle w:val="aff6"/>
      </w:pPr>
      <w:r>
        <w:t>[R3-rip-</w:t>
      </w:r>
      <w:proofErr w:type="gramStart"/>
      <w:r>
        <w:t>1]undo</w:t>
      </w:r>
      <w:proofErr w:type="gramEnd"/>
      <w:r>
        <w:t xml:space="preserve"> summary</w:t>
      </w:r>
    </w:p>
    <w:p w14:paraId="78ACD5AD" w14:textId="77777777" w:rsidR="00870A08" w:rsidRDefault="003A5418">
      <w:pPr>
        <w:pStyle w:val="aff6"/>
      </w:pPr>
      <w:r>
        <w:t>[R3-rip-</w:t>
      </w:r>
      <w:proofErr w:type="gramStart"/>
      <w:r>
        <w:t>1]version</w:t>
      </w:r>
      <w:proofErr w:type="gramEnd"/>
      <w:r>
        <w:t xml:space="preserve"> 2</w:t>
      </w:r>
    </w:p>
    <w:p w14:paraId="198E509A" w14:textId="77777777" w:rsidR="00870A08" w:rsidRDefault="003A5418">
      <w:pPr>
        <w:pStyle w:val="aff6"/>
      </w:pPr>
      <w:r>
        <w:t>[R3-rip-</w:t>
      </w:r>
      <w:proofErr w:type="gramStart"/>
      <w:r>
        <w:t>1]network</w:t>
      </w:r>
      <w:proofErr w:type="gramEnd"/>
      <w:r>
        <w:t xml:space="preserve"> 10.0.0.0</w:t>
      </w:r>
    </w:p>
    <w:p w14:paraId="03B6D614" w14:textId="77777777" w:rsidR="00870A08" w:rsidRDefault="003A5418">
      <w:pPr>
        <w:pStyle w:val="aff6"/>
      </w:pPr>
      <w:r>
        <w:t>[R3-rip-</w:t>
      </w:r>
      <w:proofErr w:type="gramStart"/>
      <w:r>
        <w:t>1]network</w:t>
      </w:r>
      <w:proofErr w:type="gramEnd"/>
      <w:r>
        <w:t xml:space="preserve"> 20.0.0.0</w:t>
      </w:r>
    </w:p>
    <w:p w14:paraId="183F5E3D" w14:textId="77777777" w:rsidR="00870A08" w:rsidRDefault="00870A08">
      <w:pPr>
        <w:pStyle w:val="aff6"/>
      </w:pPr>
    </w:p>
    <w:p w14:paraId="520EFAA3" w14:textId="77777777" w:rsidR="00870A08" w:rsidRDefault="003A5418">
      <w:pPr>
        <w:ind w:firstLine="420"/>
      </w:pPr>
      <w:r>
        <w:rPr>
          <w:rFonts w:hint="eastAsia"/>
        </w:rPr>
        <w:t>配置完成后，查看</w:t>
      </w:r>
      <w:r>
        <w:rPr>
          <w:rFonts w:hint="eastAsia"/>
        </w:rPr>
        <w:t>R1</w:t>
      </w:r>
      <w:r>
        <w:rPr>
          <w:rFonts w:hint="eastAsia"/>
        </w:rPr>
        <w:t>路由表。</w:t>
      </w:r>
    </w:p>
    <w:p w14:paraId="23B22D10"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05777D3B" w14:textId="77777777" w:rsidR="00870A08" w:rsidRDefault="003A5418">
      <w:pPr>
        <w:pStyle w:val="aff6"/>
      </w:pPr>
      <w:r>
        <w:t>Route Flags: R - relay, D - download to fib</w:t>
      </w:r>
    </w:p>
    <w:p w14:paraId="540BFFAC" w14:textId="77777777" w:rsidR="00870A08" w:rsidRDefault="003A5418">
      <w:pPr>
        <w:pStyle w:val="aff6"/>
      </w:pPr>
      <w:r>
        <w:t>---------------------------------------------------------------------</w:t>
      </w:r>
    </w:p>
    <w:p w14:paraId="6B5C4F03" w14:textId="77777777" w:rsidR="00870A08" w:rsidRDefault="003A5418">
      <w:pPr>
        <w:pStyle w:val="aff6"/>
      </w:pPr>
      <w:r>
        <w:t>Routing Tables: Public</w:t>
      </w:r>
    </w:p>
    <w:p w14:paraId="4F5004A6" w14:textId="77777777" w:rsidR="00870A08" w:rsidRDefault="003A5418">
      <w:pPr>
        <w:pStyle w:val="aff6"/>
      </w:pPr>
      <w:r>
        <w:t xml:space="preserve">         </w:t>
      </w:r>
      <w:proofErr w:type="gramStart"/>
      <w:r>
        <w:t>Destinations :</w:t>
      </w:r>
      <w:proofErr w:type="gramEnd"/>
      <w:r>
        <w:t xml:space="preserve"> 9        Routes : 9        </w:t>
      </w:r>
    </w:p>
    <w:p w14:paraId="4BCF3722"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67830398" w14:textId="77777777" w:rsidR="00870A08" w:rsidRDefault="003A5418">
      <w:pPr>
        <w:pStyle w:val="aff6"/>
      </w:pPr>
      <w:r>
        <w:t>10.1.1.0/</w:t>
      </w:r>
      <w:proofErr w:type="gramStart"/>
      <w:r>
        <w:t>24  Direct</w:t>
      </w:r>
      <w:proofErr w:type="gramEnd"/>
      <w:r>
        <w:t xml:space="preserve">  0    0           D   10.1.1.1        Ethernet</w:t>
      </w:r>
      <w:r>
        <w:rPr>
          <w:rFonts w:hint="eastAsia"/>
        </w:rPr>
        <w:t>1</w:t>
      </w:r>
      <w:r>
        <w:t>/0/</w:t>
      </w:r>
      <w:r>
        <w:rPr>
          <w:rFonts w:hint="eastAsia"/>
        </w:rPr>
        <w:t>1</w:t>
      </w:r>
    </w:p>
    <w:p w14:paraId="282DBBCE" w14:textId="77777777" w:rsidR="00870A08" w:rsidRDefault="003A5418">
      <w:pPr>
        <w:pStyle w:val="aff6"/>
      </w:pPr>
      <w:r>
        <w:lastRenderedPageBreak/>
        <w:t>10.1.1.1/</w:t>
      </w:r>
      <w:proofErr w:type="gramStart"/>
      <w:r>
        <w:t>32  Direct</w:t>
      </w:r>
      <w:proofErr w:type="gramEnd"/>
      <w:r>
        <w:t xml:space="preserve">  0    0           D   127.0.0.1       Ethernet</w:t>
      </w:r>
      <w:r>
        <w:rPr>
          <w:rFonts w:hint="eastAsia"/>
        </w:rPr>
        <w:t>1</w:t>
      </w:r>
      <w:r>
        <w:t>/0/</w:t>
      </w:r>
      <w:r>
        <w:rPr>
          <w:rFonts w:hint="eastAsia"/>
        </w:rPr>
        <w:t>1</w:t>
      </w:r>
    </w:p>
    <w:p w14:paraId="7D8AA2A7" w14:textId="77777777" w:rsidR="00870A08" w:rsidRDefault="003A5418">
      <w:pPr>
        <w:pStyle w:val="aff6"/>
      </w:pPr>
      <w:r>
        <w:t>10.1.2.0/</w:t>
      </w:r>
      <w:proofErr w:type="gramStart"/>
      <w:r>
        <w:t>24  Direct</w:t>
      </w:r>
      <w:proofErr w:type="gramEnd"/>
      <w:r>
        <w:t xml:space="preserve">  0    0           D   10.1.2.1        Ethernet</w:t>
      </w:r>
      <w:r>
        <w:rPr>
          <w:rFonts w:hint="eastAsia"/>
        </w:rPr>
        <w:t>1</w:t>
      </w:r>
      <w:r>
        <w:t>/0/</w:t>
      </w:r>
      <w:r>
        <w:rPr>
          <w:rFonts w:hint="eastAsia"/>
        </w:rPr>
        <w:t>0</w:t>
      </w:r>
    </w:p>
    <w:p w14:paraId="4A8ED22F" w14:textId="77777777" w:rsidR="00870A08" w:rsidRDefault="003A5418">
      <w:pPr>
        <w:pStyle w:val="aff6"/>
      </w:pPr>
      <w:r>
        <w:t>10.1.2.1/</w:t>
      </w:r>
      <w:proofErr w:type="gramStart"/>
      <w:r>
        <w:t>32  Direct</w:t>
      </w:r>
      <w:proofErr w:type="gramEnd"/>
      <w:r>
        <w:t xml:space="preserve">  0    0           D   127.0.0.1       Ethernet</w:t>
      </w:r>
      <w:r>
        <w:rPr>
          <w:rFonts w:hint="eastAsia"/>
        </w:rPr>
        <w:t>1</w:t>
      </w:r>
      <w:r>
        <w:t>/0/</w:t>
      </w:r>
      <w:r>
        <w:rPr>
          <w:rFonts w:hint="eastAsia"/>
        </w:rPr>
        <w:t>0</w:t>
      </w:r>
    </w:p>
    <w:p w14:paraId="6422361B" w14:textId="77777777" w:rsidR="00870A08" w:rsidRDefault="003A5418">
      <w:pPr>
        <w:pStyle w:val="aff6"/>
      </w:pPr>
      <w:bookmarkStart w:id="132" w:name="OLE_LINK32"/>
      <w:r>
        <w:rPr>
          <w:shd w:val="pct10" w:color="auto" w:fill="FFFFFF"/>
        </w:rPr>
        <w:t>20.1.2.0/</w:t>
      </w:r>
      <w:proofErr w:type="gramStart"/>
      <w:r>
        <w:rPr>
          <w:shd w:val="pct10" w:color="auto" w:fill="FFFFFF"/>
        </w:rPr>
        <w:t>24  RIP</w:t>
      </w:r>
      <w:proofErr w:type="gramEnd"/>
      <w:r>
        <w:rPr>
          <w:shd w:val="pct10" w:color="auto" w:fill="FFFFFF"/>
        </w:rPr>
        <w:t xml:space="preserve">     100  1           D   10.1.2.2        Ethernet</w:t>
      </w:r>
      <w:r>
        <w:rPr>
          <w:rFonts w:hint="eastAsia"/>
          <w:shd w:val="pct10" w:color="auto" w:fill="FFFFFF"/>
        </w:rPr>
        <w:t>1</w:t>
      </w:r>
      <w:r>
        <w:rPr>
          <w:shd w:val="pct10" w:color="auto" w:fill="FFFFFF"/>
        </w:rPr>
        <w:t>/0/</w:t>
      </w:r>
      <w:bookmarkEnd w:id="132"/>
      <w:r>
        <w:rPr>
          <w:rFonts w:hint="eastAsia"/>
          <w:shd w:val="pct10" w:color="auto" w:fill="FFFFFF"/>
        </w:rPr>
        <w:t>0</w:t>
      </w:r>
    </w:p>
    <w:p w14:paraId="0F828C45" w14:textId="77777777" w:rsidR="00870A08" w:rsidRDefault="003A5418">
      <w:pPr>
        <w:pStyle w:val="aff6"/>
      </w:pPr>
      <w:r>
        <w:rPr>
          <w:shd w:val="pct10" w:color="auto" w:fill="FFFFFF"/>
        </w:rPr>
        <w:t>20.1.</w:t>
      </w:r>
      <w:r>
        <w:rPr>
          <w:rFonts w:hint="eastAsia"/>
          <w:shd w:val="pct10" w:color="auto" w:fill="FFFFFF"/>
        </w:rPr>
        <w:t>1</w:t>
      </w:r>
      <w:r>
        <w:rPr>
          <w:shd w:val="pct10" w:color="auto" w:fill="FFFFFF"/>
        </w:rPr>
        <w:t>.0/</w:t>
      </w:r>
      <w:proofErr w:type="gramStart"/>
      <w:r>
        <w:rPr>
          <w:shd w:val="pct10" w:color="auto" w:fill="FFFFFF"/>
        </w:rPr>
        <w:t>24  RIP</w:t>
      </w:r>
      <w:proofErr w:type="gramEnd"/>
      <w:r>
        <w:rPr>
          <w:shd w:val="pct10" w:color="auto" w:fill="FFFFFF"/>
        </w:rPr>
        <w:t xml:space="preserve">     100  1           D   10.1.</w:t>
      </w:r>
      <w:r>
        <w:rPr>
          <w:rFonts w:hint="eastAsia"/>
          <w:shd w:val="pct10" w:color="auto" w:fill="FFFFFF"/>
        </w:rPr>
        <w:t>1.2</w:t>
      </w:r>
      <w:r>
        <w:rPr>
          <w:shd w:val="pct10" w:color="auto" w:fill="FFFFFF"/>
        </w:rPr>
        <w:t xml:space="preserve">        Ethernet</w:t>
      </w:r>
      <w:r>
        <w:rPr>
          <w:rFonts w:hint="eastAsia"/>
          <w:shd w:val="pct10" w:color="auto" w:fill="FFFFFF"/>
        </w:rPr>
        <w:t>1</w:t>
      </w:r>
      <w:r>
        <w:rPr>
          <w:shd w:val="pct10" w:color="auto" w:fill="FFFFFF"/>
        </w:rPr>
        <w:t>/0/</w:t>
      </w:r>
      <w:r>
        <w:rPr>
          <w:rFonts w:hint="eastAsia"/>
          <w:shd w:val="pct10" w:color="auto" w:fill="FFFFFF"/>
        </w:rPr>
        <w:t>1</w:t>
      </w:r>
    </w:p>
    <w:p w14:paraId="1E4BDA1B" w14:textId="77777777" w:rsidR="00870A08" w:rsidRDefault="003A5418">
      <w:pPr>
        <w:pStyle w:val="aff6"/>
      </w:pPr>
      <w:r>
        <w:t>30.1.1.0/</w:t>
      </w:r>
      <w:proofErr w:type="gramStart"/>
      <w:r>
        <w:t>24  Direct</w:t>
      </w:r>
      <w:proofErr w:type="gramEnd"/>
      <w:r>
        <w:t xml:space="preserve">  0    0           D   30.1.1.1        Ethernet</w:t>
      </w:r>
      <w:r>
        <w:rPr>
          <w:rFonts w:hint="eastAsia"/>
        </w:rPr>
        <w:t>2</w:t>
      </w:r>
      <w:r>
        <w:t>/0/</w:t>
      </w:r>
      <w:r>
        <w:rPr>
          <w:rFonts w:hint="eastAsia"/>
        </w:rPr>
        <w:t>0</w:t>
      </w:r>
    </w:p>
    <w:p w14:paraId="5EFB09A2" w14:textId="77777777" w:rsidR="00870A08" w:rsidRDefault="003A5418">
      <w:pPr>
        <w:pStyle w:val="aff6"/>
      </w:pPr>
      <w:r>
        <w:t>30.1.1.1/</w:t>
      </w:r>
      <w:proofErr w:type="gramStart"/>
      <w:r>
        <w:t>32  Direct</w:t>
      </w:r>
      <w:proofErr w:type="gramEnd"/>
      <w:r>
        <w:t xml:space="preserve">  0    0           D   127.0.0.1       Ethernet</w:t>
      </w:r>
      <w:r>
        <w:rPr>
          <w:rFonts w:hint="eastAsia"/>
        </w:rPr>
        <w:t>2</w:t>
      </w:r>
      <w:r>
        <w:t>/0/</w:t>
      </w:r>
      <w:r>
        <w:rPr>
          <w:rFonts w:hint="eastAsia"/>
        </w:rPr>
        <w:t>0</w:t>
      </w:r>
    </w:p>
    <w:p w14:paraId="5FAD8529" w14:textId="77777777" w:rsidR="00870A08" w:rsidRDefault="003A5418">
      <w:pPr>
        <w:pStyle w:val="aff6"/>
      </w:pPr>
      <w:r>
        <w:t xml:space="preserve">127.0.0.0/8   </w:t>
      </w:r>
      <w:proofErr w:type="gramStart"/>
      <w:r>
        <w:t>Direct  0</w:t>
      </w:r>
      <w:proofErr w:type="gramEnd"/>
      <w:r>
        <w:t xml:space="preserve">   0           D   127.0.0.1      InLoopBack0</w:t>
      </w:r>
    </w:p>
    <w:p w14:paraId="1EDA52A8" w14:textId="77777777" w:rsidR="00870A08" w:rsidRDefault="003A5418">
      <w:pPr>
        <w:pStyle w:val="aff6"/>
      </w:pPr>
      <w:r>
        <w:t>127.0.0.1/</w:t>
      </w:r>
      <w:proofErr w:type="gramStart"/>
      <w:r>
        <w:t>32  Direct</w:t>
      </w:r>
      <w:proofErr w:type="gramEnd"/>
      <w:r>
        <w:t xml:space="preserve">  0   0           D   127.0.0.1      InLoopBack0</w:t>
      </w:r>
      <w:r>
        <w:rPr>
          <w:rFonts w:hint="eastAsia"/>
        </w:rPr>
        <w:t>E</w:t>
      </w:r>
    </w:p>
    <w:p w14:paraId="38A1CBED" w14:textId="77777777" w:rsidR="00870A08" w:rsidRDefault="00870A08">
      <w:pPr>
        <w:pStyle w:val="aff6"/>
      </w:pPr>
    </w:p>
    <w:p w14:paraId="32191538" w14:textId="77777777" w:rsidR="00870A08" w:rsidRDefault="003A5418">
      <w:pPr>
        <w:ind w:firstLine="420"/>
      </w:pPr>
      <w:r>
        <w:rPr>
          <w:rFonts w:hint="eastAsia"/>
        </w:rPr>
        <w:t>可以观察到，此时公司</w:t>
      </w:r>
      <w:r>
        <w:rPr>
          <w:rFonts w:hint="eastAsia"/>
        </w:rPr>
        <w:t>B</w:t>
      </w:r>
      <w:r>
        <w:rPr>
          <w:rFonts w:hint="eastAsia"/>
        </w:rPr>
        <w:t>的网关路由器</w:t>
      </w:r>
      <w:r>
        <w:rPr>
          <w:rFonts w:hint="eastAsia"/>
        </w:rPr>
        <w:t>R1</w:t>
      </w:r>
      <w:r>
        <w:rPr>
          <w:rFonts w:hint="eastAsia"/>
        </w:rPr>
        <w:t>已经成功接收到了内网中财务部</w:t>
      </w:r>
      <w:r>
        <w:rPr>
          <w:rFonts w:hint="eastAsia"/>
        </w:rPr>
        <w:t>20.1.2.0/24</w:t>
      </w:r>
      <w:r>
        <w:rPr>
          <w:rFonts w:hint="eastAsia"/>
        </w:rPr>
        <w:t>和研发部门</w:t>
      </w:r>
      <w:r>
        <w:rPr>
          <w:rFonts w:hint="eastAsia"/>
        </w:rPr>
        <w:t>20.1.1.0/24</w:t>
      </w:r>
      <w:r>
        <w:rPr>
          <w:rFonts w:hint="eastAsia"/>
        </w:rPr>
        <w:t>网段的路由条目。</w:t>
      </w:r>
    </w:p>
    <w:p w14:paraId="074FE22F" w14:textId="77777777" w:rsidR="00870A08" w:rsidRDefault="003A5418">
      <w:pPr>
        <w:pStyle w:val="2"/>
        <w:numPr>
          <w:ilvl w:val="0"/>
          <w:numId w:val="38"/>
        </w:numPr>
        <w:ind w:left="426" w:hanging="426"/>
      </w:pPr>
      <w:r>
        <w:rPr>
          <w:rFonts w:hint="eastAsia"/>
        </w:rPr>
        <w:t>优化公司</w:t>
      </w:r>
      <w:r>
        <w:rPr>
          <w:rFonts w:hint="eastAsia"/>
        </w:rPr>
        <w:t>B</w:t>
      </w:r>
      <w:r>
        <w:rPr>
          <w:rFonts w:hint="eastAsia"/>
        </w:rPr>
        <w:t>的</w:t>
      </w:r>
      <w:r>
        <w:rPr>
          <w:rFonts w:hint="eastAsia"/>
        </w:rPr>
        <w:t>RIP</w:t>
      </w:r>
      <w:r>
        <w:rPr>
          <w:rFonts w:hint="eastAsia"/>
        </w:rPr>
        <w:t>网络</w:t>
      </w:r>
    </w:p>
    <w:p w14:paraId="1EA4DA93" w14:textId="77777777" w:rsidR="00870A08" w:rsidRDefault="003A5418">
      <w:pPr>
        <w:ind w:firstLineChars="195" w:firstLine="409"/>
      </w:pPr>
      <w:r>
        <w:rPr>
          <w:rFonts w:hint="eastAsia"/>
        </w:rPr>
        <w:t>公司</w:t>
      </w:r>
      <w:r>
        <w:rPr>
          <w:rFonts w:hint="eastAsia"/>
        </w:rPr>
        <w:t>B</w:t>
      </w:r>
      <w:r>
        <w:rPr>
          <w:rFonts w:hint="eastAsia"/>
        </w:rPr>
        <w:t>网络搭建完成后，网络管理员对网络进行维护。在</w:t>
      </w:r>
      <w:r>
        <w:rPr>
          <w:rFonts w:hint="eastAsia"/>
        </w:rPr>
        <w:t>R2</w:t>
      </w:r>
      <w:r>
        <w:rPr>
          <w:rFonts w:hint="eastAsia"/>
        </w:rPr>
        <w:t>的</w:t>
      </w:r>
      <w:r>
        <w:rPr>
          <w:rFonts w:hint="eastAsia"/>
        </w:rPr>
        <w:t>E0/0/0</w:t>
      </w:r>
      <w:r>
        <w:rPr>
          <w:rFonts w:hint="eastAsia"/>
        </w:rPr>
        <w:t>接口抓取数据包。</w:t>
      </w:r>
    </w:p>
    <w:p w14:paraId="35620767" w14:textId="77777777" w:rsidR="00870A08" w:rsidRDefault="003A5418">
      <w:pPr>
        <w:pStyle w:val="aff6"/>
        <w:jc w:val="center"/>
      </w:pPr>
      <w:r>
        <w:rPr>
          <w:noProof/>
          <w:lang w:val="en-GB"/>
        </w:rPr>
        <w:drawing>
          <wp:inline distT="0" distB="0" distL="0" distR="0" wp14:anchorId="3EBE09DA" wp14:editId="1B8CD6A0">
            <wp:extent cx="5274310" cy="2522855"/>
            <wp:effectExtent l="19050" t="0" r="2540" b="0"/>
            <wp:docPr id="60" name="图片 2" descr="C:\Documents and Settings\Administrator\桌面\eNSP实验图\rip引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C:\Documents and Settings\Administrator\桌面\eNSP实验图\rip引入.png"/>
                    <pic:cNvPicPr>
                      <a:picLocks noChangeAspect="1" noChangeArrowheads="1"/>
                    </pic:cNvPicPr>
                  </pic:nvPicPr>
                  <pic:blipFill>
                    <a:blip r:embed="rId153" cstate="print"/>
                    <a:srcRect/>
                    <a:stretch>
                      <a:fillRect/>
                    </a:stretch>
                  </pic:blipFill>
                  <pic:spPr>
                    <a:xfrm>
                      <a:off x="0" y="0"/>
                      <a:ext cx="5274310" cy="2522910"/>
                    </a:xfrm>
                    <a:prstGeom prst="rect">
                      <a:avLst/>
                    </a:prstGeom>
                    <a:noFill/>
                    <a:ln w="9525">
                      <a:noFill/>
                      <a:miter lim="800000"/>
                      <a:headEnd/>
                      <a:tailEnd/>
                    </a:ln>
                  </pic:spPr>
                </pic:pic>
              </a:graphicData>
            </a:graphic>
          </wp:inline>
        </w:drawing>
      </w:r>
    </w:p>
    <w:p w14:paraId="0CC2D7A2" w14:textId="77777777" w:rsidR="00870A08" w:rsidRDefault="003A5418">
      <w:pPr>
        <w:pStyle w:val="aff6"/>
        <w:jc w:val="center"/>
      </w:pPr>
      <w:r>
        <w:rPr>
          <w:rFonts w:hint="eastAsia"/>
        </w:rPr>
        <w:t>图</w:t>
      </w:r>
      <w:r>
        <w:rPr>
          <w:rFonts w:hint="eastAsia"/>
        </w:rPr>
        <w:t>7-20</w:t>
      </w:r>
    </w:p>
    <w:p w14:paraId="29D713D5" w14:textId="77777777" w:rsidR="00870A08" w:rsidRDefault="00870A08">
      <w:pPr>
        <w:ind w:firstLineChars="0" w:firstLine="0"/>
      </w:pPr>
    </w:p>
    <w:p w14:paraId="3B208BC6" w14:textId="77777777" w:rsidR="00870A08" w:rsidRDefault="003A5418">
      <w:pPr>
        <w:ind w:firstLine="420"/>
      </w:pPr>
      <w:r>
        <w:rPr>
          <w:rFonts w:hint="eastAsia"/>
        </w:rPr>
        <w:t>可以观察到，此时</w:t>
      </w:r>
      <w:r>
        <w:rPr>
          <w:rFonts w:hint="eastAsia"/>
        </w:rPr>
        <w:t>R2</w:t>
      </w:r>
      <w:r>
        <w:rPr>
          <w:rFonts w:hint="eastAsia"/>
        </w:rPr>
        <w:t>上连接财务部门终端一侧的接口上会通告</w:t>
      </w:r>
      <w:r>
        <w:rPr>
          <w:rFonts w:hint="eastAsia"/>
        </w:rPr>
        <w:t>RIP</w:t>
      </w:r>
      <w:r>
        <w:rPr>
          <w:rFonts w:hint="eastAsia"/>
        </w:rPr>
        <w:t>路由信息，而这些</w:t>
      </w:r>
      <w:r>
        <w:rPr>
          <w:rFonts w:hint="eastAsia"/>
        </w:rPr>
        <w:t>RIP</w:t>
      </w:r>
      <w:r>
        <w:rPr>
          <w:rFonts w:hint="eastAsia"/>
        </w:rPr>
        <w:t>报文对终端</w:t>
      </w:r>
      <w:r>
        <w:rPr>
          <w:rFonts w:hint="eastAsia"/>
        </w:rPr>
        <w:t>PC</w:t>
      </w:r>
      <w:r>
        <w:rPr>
          <w:rFonts w:hint="eastAsia"/>
        </w:rPr>
        <w:t>而言是毫无用处的。</w:t>
      </w:r>
    </w:p>
    <w:p w14:paraId="6A9F0A03" w14:textId="77777777" w:rsidR="00870A08" w:rsidRDefault="003A5418">
      <w:pPr>
        <w:ind w:firstLine="420"/>
      </w:pPr>
      <w:r>
        <w:rPr>
          <w:rFonts w:hint="eastAsia"/>
        </w:rPr>
        <w:lastRenderedPageBreak/>
        <w:t>原因是使用</w:t>
      </w:r>
      <w:r>
        <w:rPr>
          <w:rFonts w:hint="eastAsia"/>
          <w:b/>
        </w:rPr>
        <w:t>network</w:t>
      </w:r>
      <w:r>
        <w:rPr>
          <w:rFonts w:hint="eastAsia"/>
        </w:rPr>
        <w:t>命令通告财务部门</w:t>
      </w:r>
      <w:proofErr w:type="gramStart"/>
      <w:r>
        <w:rPr>
          <w:rFonts w:hint="eastAsia"/>
        </w:rPr>
        <w:t>所在网</w:t>
      </w:r>
      <w:proofErr w:type="gramEnd"/>
      <w:r>
        <w:rPr>
          <w:rFonts w:hint="eastAsia"/>
        </w:rPr>
        <w:t>段后，</w:t>
      </w:r>
      <w:r>
        <w:rPr>
          <w:rFonts w:hint="eastAsia"/>
        </w:rPr>
        <w:t>R2</w:t>
      </w:r>
      <w:r>
        <w:rPr>
          <w:rFonts w:hint="eastAsia"/>
        </w:rPr>
        <w:t>的该</w:t>
      </w:r>
      <w:r>
        <w:rPr>
          <w:rFonts w:hint="eastAsia"/>
        </w:rPr>
        <w:t>E 0/0/0</w:t>
      </w:r>
      <w:r>
        <w:rPr>
          <w:rFonts w:hint="eastAsia"/>
        </w:rPr>
        <w:t>接口就会收发</w:t>
      </w:r>
      <w:r>
        <w:rPr>
          <w:rFonts w:hint="eastAsia"/>
        </w:rPr>
        <w:t>RIP</w:t>
      </w:r>
      <w:r>
        <w:rPr>
          <w:rFonts w:hint="eastAsia"/>
        </w:rPr>
        <w:t>协议报文，不管对端设备是否利用。</w:t>
      </w:r>
    </w:p>
    <w:p w14:paraId="7250022F" w14:textId="77777777" w:rsidR="00870A08" w:rsidRDefault="003A5418">
      <w:pPr>
        <w:ind w:firstLine="420"/>
      </w:pPr>
      <w:r>
        <w:rPr>
          <w:rFonts w:hint="eastAsia"/>
        </w:rPr>
        <w:t>为了使财务部门的终端不接收这些无用</w:t>
      </w:r>
      <w:r>
        <w:rPr>
          <w:rFonts w:hint="eastAsia"/>
        </w:rPr>
        <w:t>RIP</w:t>
      </w:r>
      <w:r>
        <w:rPr>
          <w:rFonts w:hint="eastAsia"/>
        </w:rPr>
        <w:t>更新报文，可以在</w:t>
      </w:r>
      <w:r>
        <w:rPr>
          <w:rFonts w:hint="eastAsia"/>
        </w:rPr>
        <w:t>R2</w:t>
      </w:r>
      <w:r>
        <w:rPr>
          <w:rFonts w:hint="eastAsia"/>
        </w:rPr>
        <w:t>的</w:t>
      </w:r>
      <w:r>
        <w:rPr>
          <w:rFonts w:hint="eastAsia"/>
        </w:rPr>
        <w:t>RIP</w:t>
      </w:r>
      <w:r>
        <w:rPr>
          <w:rFonts w:hint="eastAsia"/>
        </w:rPr>
        <w:t>进程中不使用</w:t>
      </w:r>
      <w:r>
        <w:rPr>
          <w:b/>
        </w:rPr>
        <w:t>network</w:t>
      </w:r>
      <w:r>
        <w:rPr>
          <w:rFonts w:hint="eastAsia"/>
        </w:rPr>
        <w:t>命令通告该网段，而采用引入直连路由的方式来代替，将财务部门的网段作为外部路由发布到公司</w:t>
      </w:r>
      <w:r>
        <w:rPr>
          <w:rFonts w:hint="eastAsia"/>
        </w:rPr>
        <w:t>RIP</w:t>
      </w:r>
      <w:r>
        <w:rPr>
          <w:rFonts w:hint="eastAsia"/>
        </w:rPr>
        <w:t>网络中。</w:t>
      </w:r>
    </w:p>
    <w:p w14:paraId="0270B0E6" w14:textId="77777777" w:rsidR="00870A08" w:rsidRDefault="003A5418">
      <w:pPr>
        <w:ind w:firstLine="420"/>
      </w:pPr>
      <w:r>
        <w:rPr>
          <w:rFonts w:hint="eastAsia"/>
        </w:rPr>
        <w:t>在</w:t>
      </w:r>
      <w:r>
        <w:rPr>
          <w:rFonts w:hint="eastAsia"/>
        </w:rPr>
        <w:t>R2</w:t>
      </w:r>
      <w:r>
        <w:rPr>
          <w:rFonts w:hint="eastAsia"/>
        </w:rPr>
        <w:t>上使用命令</w:t>
      </w:r>
      <w:r>
        <w:rPr>
          <w:rFonts w:hint="eastAsia"/>
          <w:b/>
        </w:rPr>
        <w:t>import-route</w:t>
      </w:r>
      <w:r>
        <w:rPr>
          <w:rFonts w:hint="eastAsia"/>
        </w:rPr>
        <w:t>配置路由引入，指定引入的源路由协议为直连路由。</w:t>
      </w:r>
    </w:p>
    <w:p w14:paraId="383F29B8" w14:textId="77777777" w:rsidR="00870A08" w:rsidRDefault="003A5418">
      <w:pPr>
        <w:ind w:firstLine="420"/>
      </w:pPr>
      <w:r>
        <w:rPr>
          <w:rFonts w:hint="eastAsia"/>
        </w:rPr>
        <w:t>注意，在一台设备上配置路由引入时，需要保证被引入的路由条目已经存在于当前设备的路由表中。</w:t>
      </w:r>
    </w:p>
    <w:p w14:paraId="6A303A3B" w14:textId="77777777" w:rsidR="00870A08" w:rsidRDefault="003A5418">
      <w:pPr>
        <w:pStyle w:val="aff6"/>
      </w:pPr>
      <w:r>
        <w:t>[R</w:t>
      </w:r>
      <w:proofErr w:type="gramStart"/>
      <w:r>
        <w:t>2]rip</w:t>
      </w:r>
      <w:proofErr w:type="gramEnd"/>
      <w:r>
        <w:t xml:space="preserve"> 1</w:t>
      </w:r>
    </w:p>
    <w:p w14:paraId="5736D7BA" w14:textId="77777777" w:rsidR="00870A08" w:rsidRDefault="003A5418">
      <w:pPr>
        <w:pStyle w:val="aff6"/>
      </w:pPr>
      <w:r>
        <w:t>[R2-rip-</w:t>
      </w:r>
      <w:proofErr w:type="gramStart"/>
      <w:r>
        <w:t>1]</w:t>
      </w:r>
      <w:r>
        <w:rPr>
          <w:rFonts w:hint="eastAsia"/>
        </w:rPr>
        <w:t>undo</w:t>
      </w:r>
      <w:proofErr w:type="gramEnd"/>
      <w:r>
        <w:rPr>
          <w:rFonts w:hint="eastAsia"/>
        </w:rPr>
        <w:t xml:space="preserve"> </w:t>
      </w:r>
      <w:r>
        <w:t xml:space="preserve">network </w:t>
      </w:r>
      <w:r>
        <w:rPr>
          <w:rFonts w:hint="eastAsia"/>
        </w:rPr>
        <w:t>2</w:t>
      </w:r>
      <w:r>
        <w:t>0.0.0.0</w:t>
      </w:r>
    </w:p>
    <w:p w14:paraId="6DFEE2CB" w14:textId="77777777" w:rsidR="00870A08" w:rsidRDefault="003A5418">
      <w:pPr>
        <w:pStyle w:val="aff6"/>
      </w:pPr>
      <w:r>
        <w:t>[R2-rip-</w:t>
      </w:r>
      <w:proofErr w:type="gramStart"/>
      <w:r>
        <w:t>1]import</w:t>
      </w:r>
      <w:proofErr w:type="gramEnd"/>
      <w:r>
        <w:t>-route direct</w:t>
      </w:r>
    </w:p>
    <w:p w14:paraId="664F78FC" w14:textId="77777777" w:rsidR="00870A08" w:rsidRDefault="00870A08">
      <w:pPr>
        <w:ind w:firstLineChars="0" w:firstLine="0"/>
      </w:pPr>
    </w:p>
    <w:p w14:paraId="11E1437A" w14:textId="77777777" w:rsidR="00870A08" w:rsidRDefault="003A5418">
      <w:pPr>
        <w:ind w:firstLine="420"/>
      </w:pPr>
      <w:r>
        <w:rPr>
          <w:rFonts w:hint="eastAsia"/>
        </w:rPr>
        <w:t>配置完成后，查看</w:t>
      </w:r>
      <w:r>
        <w:rPr>
          <w:rFonts w:hint="eastAsia"/>
        </w:rPr>
        <w:t>R1</w:t>
      </w:r>
      <w:r>
        <w:rPr>
          <w:rFonts w:hint="eastAsia"/>
        </w:rPr>
        <w:t>路由表。</w:t>
      </w:r>
    </w:p>
    <w:p w14:paraId="09E65054"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w:t>
      </w:r>
    </w:p>
    <w:p w14:paraId="63A4520C" w14:textId="77777777" w:rsidR="00870A08" w:rsidRDefault="003A5418">
      <w:pPr>
        <w:pStyle w:val="aff6"/>
      </w:pPr>
      <w:r>
        <w:t>Route Flags: R - relay, D - download to fib</w:t>
      </w:r>
    </w:p>
    <w:p w14:paraId="31EC84A8" w14:textId="77777777" w:rsidR="00870A08" w:rsidRDefault="003A5418">
      <w:pPr>
        <w:pStyle w:val="aff6"/>
      </w:pPr>
      <w:r>
        <w:t>---------------------------------------------------------------------</w:t>
      </w:r>
    </w:p>
    <w:p w14:paraId="59A9E2E4" w14:textId="77777777" w:rsidR="00870A08" w:rsidRDefault="003A5418">
      <w:pPr>
        <w:pStyle w:val="aff6"/>
      </w:pPr>
      <w:r>
        <w:t>Routing Tables: Public</w:t>
      </w:r>
    </w:p>
    <w:p w14:paraId="65723811" w14:textId="77777777" w:rsidR="00870A08" w:rsidRDefault="003A5418">
      <w:pPr>
        <w:pStyle w:val="aff6"/>
      </w:pPr>
      <w:r>
        <w:t xml:space="preserve">         </w:t>
      </w:r>
      <w:proofErr w:type="gramStart"/>
      <w:r>
        <w:t>Destinations :</w:t>
      </w:r>
      <w:proofErr w:type="gramEnd"/>
      <w:r>
        <w:t xml:space="preserve"> 10       Routes : 10       </w:t>
      </w:r>
    </w:p>
    <w:p w14:paraId="69DDCBF3"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CE61911" w14:textId="77777777" w:rsidR="00870A08" w:rsidRDefault="003A5418">
      <w:pPr>
        <w:pStyle w:val="aff6"/>
      </w:pPr>
      <w:r>
        <w:t>10.1.1.0/</w:t>
      </w:r>
      <w:proofErr w:type="gramStart"/>
      <w:r>
        <w:t>24  Direct</w:t>
      </w:r>
      <w:proofErr w:type="gramEnd"/>
      <w:r>
        <w:t xml:space="preserve">  0    0           D   10.1.1.1        Ethernet</w:t>
      </w:r>
      <w:r>
        <w:rPr>
          <w:rFonts w:hint="eastAsia"/>
        </w:rPr>
        <w:t>1</w:t>
      </w:r>
      <w:r>
        <w:t>/0/</w:t>
      </w:r>
      <w:r>
        <w:rPr>
          <w:rFonts w:hint="eastAsia"/>
        </w:rPr>
        <w:t>1</w:t>
      </w:r>
    </w:p>
    <w:p w14:paraId="225CA1AE" w14:textId="77777777" w:rsidR="00870A08" w:rsidRDefault="003A5418">
      <w:pPr>
        <w:pStyle w:val="aff6"/>
      </w:pPr>
      <w:r>
        <w:t>10.1.1.1/</w:t>
      </w:r>
      <w:proofErr w:type="gramStart"/>
      <w:r>
        <w:t>32  Direct</w:t>
      </w:r>
      <w:proofErr w:type="gramEnd"/>
      <w:r>
        <w:t xml:space="preserve">  0    0           D   127.0.0.1       Ethernet</w:t>
      </w:r>
      <w:r>
        <w:rPr>
          <w:rFonts w:hint="eastAsia"/>
        </w:rPr>
        <w:t>1</w:t>
      </w:r>
      <w:r>
        <w:t>/0/</w:t>
      </w:r>
      <w:r>
        <w:rPr>
          <w:rFonts w:hint="eastAsia"/>
        </w:rPr>
        <w:t>1</w:t>
      </w:r>
    </w:p>
    <w:p w14:paraId="56B35777" w14:textId="77777777" w:rsidR="00870A08" w:rsidRDefault="003A5418">
      <w:pPr>
        <w:pStyle w:val="aff6"/>
      </w:pPr>
      <w:r>
        <w:t>10.1.2.0/</w:t>
      </w:r>
      <w:proofErr w:type="gramStart"/>
      <w:r>
        <w:t>24  Direct</w:t>
      </w:r>
      <w:proofErr w:type="gramEnd"/>
      <w:r>
        <w:t xml:space="preserve">  0    0           D   10.1.2.1        Ethernet</w:t>
      </w:r>
      <w:r>
        <w:rPr>
          <w:rFonts w:hint="eastAsia"/>
        </w:rPr>
        <w:t>1</w:t>
      </w:r>
      <w:r>
        <w:t>/0/</w:t>
      </w:r>
      <w:r>
        <w:rPr>
          <w:rFonts w:hint="eastAsia"/>
        </w:rPr>
        <w:t>0</w:t>
      </w:r>
    </w:p>
    <w:p w14:paraId="392F6678" w14:textId="77777777" w:rsidR="00870A08" w:rsidRDefault="003A5418">
      <w:pPr>
        <w:pStyle w:val="aff6"/>
      </w:pPr>
      <w:r>
        <w:t>10.1.2.1/</w:t>
      </w:r>
      <w:proofErr w:type="gramStart"/>
      <w:r>
        <w:t>32  Direct</w:t>
      </w:r>
      <w:proofErr w:type="gramEnd"/>
      <w:r>
        <w:t xml:space="preserve">  0    0           D   127.0.0.1       Ethernet</w:t>
      </w:r>
      <w:r>
        <w:rPr>
          <w:rFonts w:hint="eastAsia"/>
        </w:rPr>
        <w:t>1</w:t>
      </w:r>
      <w:r>
        <w:t>/0/</w:t>
      </w:r>
      <w:r>
        <w:rPr>
          <w:rFonts w:hint="eastAsia"/>
        </w:rPr>
        <w:t>0</w:t>
      </w:r>
    </w:p>
    <w:p w14:paraId="6A7AD532" w14:textId="77777777" w:rsidR="00870A08" w:rsidRDefault="003A5418">
      <w:pPr>
        <w:pStyle w:val="aff6"/>
        <w:rPr>
          <w:shd w:val="pct10" w:color="auto" w:fill="FFFFFF"/>
        </w:rPr>
      </w:pPr>
      <w:r>
        <w:rPr>
          <w:shd w:val="pct10" w:color="auto" w:fill="FFFFFF"/>
        </w:rPr>
        <w:t>20.1.1.0/</w:t>
      </w:r>
      <w:proofErr w:type="gramStart"/>
      <w:r>
        <w:rPr>
          <w:shd w:val="pct10" w:color="auto" w:fill="FFFFFF"/>
        </w:rPr>
        <w:t>24  RIP</w:t>
      </w:r>
      <w:proofErr w:type="gramEnd"/>
      <w:r>
        <w:rPr>
          <w:shd w:val="pct10" w:color="auto" w:fill="FFFFFF"/>
        </w:rPr>
        <w:t xml:space="preserve">     100  </w:t>
      </w:r>
      <w:r>
        <w:rPr>
          <w:rFonts w:hint="eastAsia"/>
          <w:shd w:val="pct10" w:color="auto" w:fill="FFFFFF"/>
        </w:rPr>
        <w:t>1</w:t>
      </w:r>
      <w:r>
        <w:rPr>
          <w:shd w:val="pct10" w:color="auto" w:fill="FFFFFF"/>
        </w:rPr>
        <w:t xml:space="preserve">           D   10.1.1.2        Ethernet</w:t>
      </w:r>
      <w:r>
        <w:rPr>
          <w:rFonts w:hint="eastAsia"/>
          <w:shd w:val="pct10" w:color="auto" w:fill="FFFFFF"/>
        </w:rPr>
        <w:t>1</w:t>
      </w:r>
      <w:r>
        <w:rPr>
          <w:shd w:val="pct10" w:color="auto" w:fill="FFFFFF"/>
        </w:rPr>
        <w:t>/0/</w:t>
      </w:r>
      <w:r>
        <w:rPr>
          <w:rFonts w:hint="eastAsia"/>
          <w:shd w:val="pct10" w:color="auto" w:fill="FFFFFF"/>
        </w:rPr>
        <w:t>1</w:t>
      </w:r>
    </w:p>
    <w:p w14:paraId="0551C392" w14:textId="77777777" w:rsidR="00870A08" w:rsidRDefault="003A5418">
      <w:pPr>
        <w:pStyle w:val="aff6"/>
      </w:pPr>
      <w:r>
        <w:t>20.1.2.0/</w:t>
      </w:r>
      <w:proofErr w:type="gramStart"/>
      <w:r>
        <w:t>24  RIP</w:t>
      </w:r>
      <w:proofErr w:type="gramEnd"/>
      <w:r>
        <w:t xml:space="preserve">     100  1           D   10.1.2.2        Ethernet</w:t>
      </w:r>
      <w:r>
        <w:rPr>
          <w:rFonts w:hint="eastAsia"/>
        </w:rPr>
        <w:t>1</w:t>
      </w:r>
      <w:r>
        <w:t>/0/</w:t>
      </w:r>
      <w:r>
        <w:rPr>
          <w:rFonts w:hint="eastAsia"/>
        </w:rPr>
        <w:t>0</w:t>
      </w:r>
    </w:p>
    <w:p w14:paraId="2CC87ACD" w14:textId="77777777" w:rsidR="00870A08" w:rsidRDefault="003A5418">
      <w:pPr>
        <w:pStyle w:val="aff6"/>
      </w:pPr>
      <w:r>
        <w:t>30.1.1.0/</w:t>
      </w:r>
      <w:proofErr w:type="gramStart"/>
      <w:r>
        <w:t>24  Direct</w:t>
      </w:r>
      <w:proofErr w:type="gramEnd"/>
      <w:r>
        <w:t xml:space="preserve">  0    0           D   30.1.1.1        Ethernet</w:t>
      </w:r>
      <w:r>
        <w:rPr>
          <w:rFonts w:hint="eastAsia"/>
        </w:rPr>
        <w:t>2</w:t>
      </w:r>
      <w:r>
        <w:t>/0/</w:t>
      </w:r>
      <w:r>
        <w:rPr>
          <w:rFonts w:hint="eastAsia"/>
        </w:rPr>
        <w:t>0</w:t>
      </w:r>
    </w:p>
    <w:p w14:paraId="221BDE3F" w14:textId="77777777" w:rsidR="00870A08" w:rsidRDefault="003A5418">
      <w:pPr>
        <w:pStyle w:val="aff6"/>
      </w:pPr>
      <w:r>
        <w:t>30.1.1.1/</w:t>
      </w:r>
      <w:proofErr w:type="gramStart"/>
      <w:r>
        <w:t>32  Direct</w:t>
      </w:r>
      <w:proofErr w:type="gramEnd"/>
      <w:r>
        <w:t xml:space="preserve">  0    0           D   127.0.0.1       Ethernet</w:t>
      </w:r>
      <w:r>
        <w:rPr>
          <w:rFonts w:hint="eastAsia"/>
        </w:rPr>
        <w:t>2</w:t>
      </w:r>
      <w:r>
        <w:t>/0/</w:t>
      </w:r>
      <w:r>
        <w:rPr>
          <w:rFonts w:hint="eastAsia"/>
        </w:rPr>
        <w:t>0</w:t>
      </w:r>
    </w:p>
    <w:p w14:paraId="2229CD36" w14:textId="77777777" w:rsidR="00870A08" w:rsidRDefault="003A5418">
      <w:pPr>
        <w:pStyle w:val="aff6"/>
      </w:pPr>
      <w:r>
        <w:t xml:space="preserve">127.0.0.0/8   </w:t>
      </w:r>
      <w:proofErr w:type="gramStart"/>
      <w:r>
        <w:t>Direct  0</w:t>
      </w:r>
      <w:proofErr w:type="gramEnd"/>
      <w:r>
        <w:t xml:space="preserve">   0     </w:t>
      </w:r>
      <w:r>
        <w:rPr>
          <w:rFonts w:hint="eastAsia"/>
        </w:rPr>
        <w:t xml:space="preserve"> </w:t>
      </w:r>
      <w:r>
        <w:t xml:space="preserve">     D   127.0.0.1       InLoopBack0</w:t>
      </w:r>
    </w:p>
    <w:p w14:paraId="38B25E8B" w14:textId="77777777" w:rsidR="00870A08" w:rsidRDefault="003A5418">
      <w:pPr>
        <w:pStyle w:val="aff6"/>
        <w:rPr>
          <w:sz w:val="20"/>
          <w:szCs w:val="20"/>
        </w:rPr>
      </w:pPr>
      <w:r>
        <w:lastRenderedPageBreak/>
        <w:t>127.0.0.1/</w:t>
      </w:r>
      <w:proofErr w:type="gramStart"/>
      <w:r>
        <w:t>32  Direct</w:t>
      </w:r>
      <w:proofErr w:type="gramEnd"/>
      <w:r>
        <w:t xml:space="preserve">  0   0      </w:t>
      </w:r>
      <w:r>
        <w:rPr>
          <w:rFonts w:hint="eastAsia"/>
        </w:rPr>
        <w:t xml:space="preserve"> </w:t>
      </w:r>
      <w:r>
        <w:t xml:space="preserve">    D   127.0.0.1       InLoopBack0</w:t>
      </w:r>
    </w:p>
    <w:p w14:paraId="2DE1D0BD" w14:textId="77777777" w:rsidR="00870A08" w:rsidRDefault="00870A08">
      <w:pPr>
        <w:ind w:firstLineChars="0" w:firstLine="0"/>
      </w:pPr>
    </w:p>
    <w:p w14:paraId="4B11BF1F" w14:textId="77777777" w:rsidR="00870A08" w:rsidRDefault="003A5418">
      <w:pPr>
        <w:ind w:firstLine="420"/>
      </w:pPr>
      <w:r>
        <w:rPr>
          <w:rFonts w:hint="eastAsia"/>
        </w:rPr>
        <w:t>可以观察到，</w:t>
      </w:r>
      <w:r>
        <w:rPr>
          <w:rFonts w:hint="eastAsia"/>
        </w:rPr>
        <w:t>R1</w:t>
      </w:r>
      <w:r>
        <w:rPr>
          <w:rFonts w:hint="eastAsia"/>
        </w:rPr>
        <w:t>上接收到了</w:t>
      </w:r>
      <w:r>
        <w:rPr>
          <w:rFonts w:hint="eastAsia"/>
        </w:rPr>
        <w:t>R2</w:t>
      </w:r>
      <w:r>
        <w:rPr>
          <w:rFonts w:hint="eastAsia"/>
        </w:rPr>
        <w:t>引入的</w:t>
      </w:r>
      <w:r>
        <w:rPr>
          <w:rFonts w:hint="eastAsia"/>
        </w:rPr>
        <w:t>20.1.1.0</w:t>
      </w:r>
      <w:r>
        <w:rPr>
          <w:rFonts w:hint="eastAsia"/>
        </w:rPr>
        <w:t>网段的路由信息。</w:t>
      </w:r>
    </w:p>
    <w:p w14:paraId="02DDE7A6" w14:textId="77777777" w:rsidR="00870A08" w:rsidRDefault="003A5418">
      <w:pPr>
        <w:ind w:firstLine="420"/>
      </w:pPr>
      <w:r>
        <w:rPr>
          <w:rFonts w:hint="eastAsia"/>
        </w:rPr>
        <w:t>再次在</w:t>
      </w:r>
      <w:r>
        <w:rPr>
          <w:rFonts w:hint="eastAsia"/>
        </w:rPr>
        <w:t>R2</w:t>
      </w:r>
      <w:r>
        <w:rPr>
          <w:rFonts w:hint="eastAsia"/>
        </w:rPr>
        <w:t>的</w:t>
      </w:r>
      <w:r>
        <w:rPr>
          <w:rFonts w:hint="eastAsia"/>
        </w:rPr>
        <w:t>E 1/0/0</w:t>
      </w:r>
      <w:r>
        <w:rPr>
          <w:rFonts w:hint="eastAsia"/>
        </w:rPr>
        <w:t>接口下抓包。</w:t>
      </w:r>
    </w:p>
    <w:p w14:paraId="160C878D" w14:textId="77777777" w:rsidR="00870A08" w:rsidRDefault="003A5418">
      <w:pPr>
        <w:pStyle w:val="aff6"/>
        <w:jc w:val="center"/>
      </w:pPr>
      <w:r>
        <w:rPr>
          <w:noProof/>
          <w:lang w:val="en-GB"/>
        </w:rPr>
        <w:drawing>
          <wp:inline distT="0" distB="0" distL="0" distR="0" wp14:anchorId="05127738" wp14:editId="30745093">
            <wp:extent cx="5274310" cy="4187825"/>
            <wp:effectExtent l="19050" t="0" r="2540" b="0"/>
            <wp:docPr id="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7"/>
                    <pic:cNvPicPr>
                      <a:picLocks noChangeAspect="1"/>
                    </pic:cNvPicPr>
                  </pic:nvPicPr>
                  <pic:blipFill>
                    <a:blip r:embed="rId154" cstate="print">
                      <a:grayscl/>
                    </a:blip>
                    <a:stretch>
                      <a:fillRect/>
                    </a:stretch>
                  </pic:blipFill>
                  <pic:spPr>
                    <a:xfrm>
                      <a:off x="0" y="0"/>
                      <a:ext cx="5274310" cy="4188315"/>
                    </a:xfrm>
                    <a:prstGeom prst="rect">
                      <a:avLst/>
                    </a:prstGeom>
                  </pic:spPr>
                </pic:pic>
              </a:graphicData>
            </a:graphic>
          </wp:inline>
        </w:drawing>
      </w:r>
    </w:p>
    <w:p w14:paraId="79B8E132" w14:textId="77777777" w:rsidR="00870A08" w:rsidRDefault="003A5418">
      <w:pPr>
        <w:pStyle w:val="aff6"/>
        <w:jc w:val="center"/>
      </w:pPr>
      <w:r>
        <w:rPr>
          <w:rFonts w:hint="eastAsia"/>
        </w:rPr>
        <w:t>图</w:t>
      </w:r>
      <w:r>
        <w:rPr>
          <w:rFonts w:hint="eastAsia"/>
        </w:rPr>
        <w:t>7-21</w:t>
      </w:r>
    </w:p>
    <w:p w14:paraId="44A43C1E" w14:textId="77777777" w:rsidR="00870A08" w:rsidRDefault="00870A08">
      <w:pPr>
        <w:ind w:firstLineChars="0" w:firstLine="0"/>
      </w:pPr>
    </w:p>
    <w:p w14:paraId="6BA31599" w14:textId="77777777" w:rsidR="00870A08" w:rsidRDefault="003A5418">
      <w:pPr>
        <w:ind w:firstLine="420"/>
      </w:pPr>
      <w:r>
        <w:rPr>
          <w:rFonts w:hint="eastAsia"/>
        </w:rPr>
        <w:t>可以观察到，现在该接口上没有发送任何</w:t>
      </w:r>
      <w:r>
        <w:rPr>
          <w:rFonts w:hint="eastAsia"/>
        </w:rPr>
        <w:t>RIP</w:t>
      </w:r>
      <w:r>
        <w:rPr>
          <w:rFonts w:hint="eastAsia"/>
        </w:rPr>
        <w:t>更新报文，。即此时已经完成优化，财务部门的终端不再收到与其无关的</w:t>
      </w:r>
      <w:r>
        <w:rPr>
          <w:rFonts w:hint="eastAsia"/>
        </w:rPr>
        <w:t>RIP</w:t>
      </w:r>
      <w:r>
        <w:rPr>
          <w:rFonts w:hint="eastAsia"/>
        </w:rPr>
        <w:t>更新报文。</w:t>
      </w:r>
    </w:p>
    <w:p w14:paraId="6A809274" w14:textId="77777777" w:rsidR="00870A08" w:rsidRDefault="003A5418">
      <w:pPr>
        <w:ind w:firstLine="420"/>
      </w:pPr>
      <w:r>
        <w:rPr>
          <w:rFonts w:hint="eastAsia"/>
        </w:rPr>
        <w:t>可以在</w:t>
      </w:r>
      <w:r>
        <w:rPr>
          <w:rFonts w:hint="eastAsia"/>
        </w:rPr>
        <w:t>R2</w:t>
      </w:r>
      <w:r>
        <w:rPr>
          <w:rFonts w:hint="eastAsia"/>
        </w:rPr>
        <w:t>的</w:t>
      </w:r>
      <w:r>
        <w:rPr>
          <w:rFonts w:hint="eastAsia"/>
        </w:rPr>
        <w:t>E 1/0/1</w:t>
      </w:r>
      <w:r>
        <w:rPr>
          <w:rFonts w:hint="eastAsia"/>
        </w:rPr>
        <w:t>接口上抓取数据包观察区别。</w:t>
      </w:r>
    </w:p>
    <w:p w14:paraId="617F605A" w14:textId="77777777" w:rsidR="00870A08" w:rsidRDefault="003A5418">
      <w:pPr>
        <w:pStyle w:val="aff6"/>
        <w:jc w:val="center"/>
      </w:pPr>
      <w:r>
        <w:rPr>
          <w:rFonts w:hint="eastAsia"/>
          <w:noProof/>
          <w:lang w:val="en-GB"/>
        </w:rPr>
        <w:lastRenderedPageBreak/>
        <w:drawing>
          <wp:inline distT="0" distB="0" distL="0" distR="0" wp14:anchorId="7943D7D6" wp14:editId="3ABC350A">
            <wp:extent cx="5274310" cy="2827020"/>
            <wp:effectExtent l="19050" t="0" r="2540" b="0"/>
            <wp:docPr id="486" name="图片 6" descr="C:\Documents and Settings\Administrator\桌面\eNSP实验图\RIP引入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6" descr="C:\Documents and Settings\Administrator\桌面\eNSP实验图\RIP引入3.png"/>
                    <pic:cNvPicPr>
                      <a:picLocks noChangeAspect="1" noChangeArrowheads="1"/>
                    </pic:cNvPicPr>
                  </pic:nvPicPr>
                  <pic:blipFill>
                    <a:blip r:embed="rId155" cstate="print"/>
                    <a:srcRect/>
                    <a:stretch>
                      <a:fillRect/>
                    </a:stretch>
                  </pic:blipFill>
                  <pic:spPr>
                    <a:xfrm>
                      <a:off x="0" y="0"/>
                      <a:ext cx="5274310" cy="2827563"/>
                    </a:xfrm>
                    <a:prstGeom prst="rect">
                      <a:avLst/>
                    </a:prstGeom>
                    <a:noFill/>
                    <a:ln w="9525">
                      <a:noFill/>
                      <a:miter lim="800000"/>
                      <a:headEnd/>
                      <a:tailEnd/>
                    </a:ln>
                  </pic:spPr>
                </pic:pic>
              </a:graphicData>
            </a:graphic>
          </wp:inline>
        </w:drawing>
      </w:r>
    </w:p>
    <w:p w14:paraId="6EA05255" w14:textId="77777777" w:rsidR="00870A08" w:rsidRDefault="003A5418">
      <w:pPr>
        <w:pStyle w:val="aff6"/>
        <w:jc w:val="center"/>
      </w:pPr>
      <w:r>
        <w:rPr>
          <w:rFonts w:hint="eastAsia"/>
        </w:rPr>
        <w:t>图</w:t>
      </w:r>
      <w:r>
        <w:rPr>
          <w:rFonts w:hint="eastAsia"/>
        </w:rPr>
        <w:t>7-22</w:t>
      </w:r>
    </w:p>
    <w:p w14:paraId="17836777" w14:textId="77777777" w:rsidR="00870A08" w:rsidRDefault="00870A08">
      <w:pPr>
        <w:ind w:firstLineChars="0" w:firstLine="0"/>
      </w:pPr>
    </w:p>
    <w:p w14:paraId="2724F8F4" w14:textId="77777777" w:rsidR="00870A08" w:rsidRDefault="003A5418">
      <w:pPr>
        <w:ind w:firstLine="420"/>
        <w:jc w:val="left"/>
      </w:pPr>
      <w:r>
        <w:rPr>
          <w:rFonts w:hint="eastAsia"/>
        </w:rPr>
        <w:t>可以观察到，在该</w:t>
      </w:r>
      <w:r>
        <w:rPr>
          <w:rFonts w:hint="eastAsia"/>
        </w:rPr>
        <w:t>E 1/0/1</w:t>
      </w:r>
      <w:r>
        <w:rPr>
          <w:rFonts w:hint="eastAsia"/>
        </w:rPr>
        <w:t>的接口上仍然正常发送</w:t>
      </w:r>
      <w:r>
        <w:rPr>
          <w:rFonts w:hint="eastAsia"/>
        </w:rPr>
        <w:t>RIP</w:t>
      </w:r>
      <w:r>
        <w:rPr>
          <w:rFonts w:hint="eastAsia"/>
        </w:rPr>
        <w:t>更新报文，将引入后的</w:t>
      </w:r>
      <w:r>
        <w:rPr>
          <w:rFonts w:hint="eastAsia"/>
        </w:rPr>
        <w:t>20.1.1.0/24</w:t>
      </w:r>
      <w:r>
        <w:rPr>
          <w:rFonts w:hint="eastAsia"/>
        </w:rPr>
        <w:t>网段通告出去。</w:t>
      </w:r>
    </w:p>
    <w:p w14:paraId="506F6F5F" w14:textId="77777777" w:rsidR="00870A08" w:rsidRDefault="003A5418">
      <w:pPr>
        <w:ind w:firstLine="420"/>
        <w:jc w:val="left"/>
      </w:pPr>
      <w:r>
        <w:rPr>
          <w:rFonts w:hint="eastAsia"/>
        </w:rPr>
        <w:t>同样在研发部门也会有相同的问题，收到对用户无用的</w:t>
      </w:r>
      <w:r>
        <w:rPr>
          <w:rFonts w:hint="eastAsia"/>
        </w:rPr>
        <w:t>RIP</w:t>
      </w:r>
      <w:r>
        <w:rPr>
          <w:rFonts w:hint="eastAsia"/>
        </w:rPr>
        <w:t>报文，</w:t>
      </w:r>
      <w:r>
        <w:rPr>
          <w:rFonts w:hint="eastAsia"/>
        </w:rPr>
        <w:t xml:space="preserve"> </w:t>
      </w:r>
      <w:r>
        <w:rPr>
          <w:rFonts w:hint="eastAsia"/>
        </w:rPr>
        <w:t>同样采用引入直连路由的方式来解决，此处省略。</w:t>
      </w:r>
    </w:p>
    <w:p w14:paraId="5E107B55" w14:textId="77777777" w:rsidR="00870A08" w:rsidRDefault="003A5418">
      <w:pPr>
        <w:pStyle w:val="2"/>
        <w:numPr>
          <w:ilvl w:val="0"/>
          <w:numId w:val="38"/>
        </w:numPr>
        <w:ind w:left="426" w:hanging="426"/>
        <w:rPr>
          <w:rFonts w:ascii="微软雅黑" w:hAnsi="微软雅黑"/>
        </w:rPr>
      </w:pPr>
      <w:r>
        <w:rPr>
          <w:rFonts w:ascii="微软雅黑" w:hAnsi="微软雅黑" w:hint="eastAsia"/>
        </w:rPr>
        <w:t>连接公司A与公司B的网络</w:t>
      </w:r>
    </w:p>
    <w:p w14:paraId="39585454" w14:textId="77777777" w:rsidR="00870A08" w:rsidRDefault="003A5418">
      <w:pPr>
        <w:ind w:firstLine="420"/>
      </w:pPr>
      <w:r>
        <w:rPr>
          <w:rFonts w:hint="eastAsia"/>
        </w:rPr>
        <w:t>由于业务需要，需要公司</w:t>
      </w:r>
      <w:r>
        <w:rPr>
          <w:rFonts w:hint="eastAsia"/>
        </w:rPr>
        <w:t>A</w:t>
      </w:r>
      <w:r>
        <w:rPr>
          <w:rFonts w:hint="eastAsia"/>
        </w:rPr>
        <w:t>与</w:t>
      </w:r>
      <w:r>
        <w:rPr>
          <w:rFonts w:hint="eastAsia"/>
        </w:rPr>
        <w:t>B</w:t>
      </w:r>
      <w:r>
        <w:rPr>
          <w:rFonts w:hint="eastAsia"/>
        </w:rPr>
        <w:t>的网络能够互相访问。</w:t>
      </w:r>
    </w:p>
    <w:p w14:paraId="0CA7FC4D" w14:textId="77777777" w:rsidR="00870A08" w:rsidRDefault="003A5418">
      <w:pPr>
        <w:ind w:firstLine="420"/>
      </w:pPr>
      <w:r>
        <w:rPr>
          <w:rFonts w:hint="eastAsia"/>
        </w:rPr>
        <w:t>在公司</w:t>
      </w:r>
      <w:r>
        <w:rPr>
          <w:rFonts w:hint="eastAsia"/>
        </w:rPr>
        <w:t>B</w:t>
      </w:r>
      <w:r>
        <w:rPr>
          <w:rFonts w:hint="eastAsia"/>
        </w:rPr>
        <w:t>的网关设备</w:t>
      </w:r>
      <w:r>
        <w:rPr>
          <w:rFonts w:hint="eastAsia"/>
        </w:rPr>
        <w:t>R1</w:t>
      </w:r>
      <w:r>
        <w:rPr>
          <w:rFonts w:hint="eastAsia"/>
        </w:rPr>
        <w:t>上配置目的为</w:t>
      </w:r>
      <w:r>
        <w:rPr>
          <w:rFonts w:hint="eastAsia"/>
        </w:rPr>
        <w:t>40.1.1.0</w:t>
      </w:r>
      <w:r>
        <w:rPr>
          <w:rFonts w:hint="eastAsia"/>
        </w:rPr>
        <w:t>网段的静态路由，并在</w:t>
      </w:r>
      <w:r>
        <w:rPr>
          <w:rFonts w:hint="eastAsia"/>
        </w:rPr>
        <w:t>RIP</w:t>
      </w:r>
      <w:r>
        <w:rPr>
          <w:rFonts w:hint="eastAsia"/>
        </w:rPr>
        <w:t>进程中引入该条静态路由，引入后公司</w:t>
      </w:r>
      <w:r>
        <w:rPr>
          <w:rFonts w:hint="eastAsia"/>
        </w:rPr>
        <w:t>B</w:t>
      </w:r>
      <w:r>
        <w:rPr>
          <w:rFonts w:hint="eastAsia"/>
        </w:rPr>
        <w:t>中</w:t>
      </w:r>
      <w:r>
        <w:rPr>
          <w:rFonts w:hint="eastAsia"/>
        </w:rPr>
        <w:t>RIP</w:t>
      </w:r>
      <w:r>
        <w:rPr>
          <w:rFonts w:hint="eastAsia"/>
        </w:rPr>
        <w:t>网络内的所有路由器会通过</w:t>
      </w:r>
      <w:r>
        <w:rPr>
          <w:rFonts w:hint="eastAsia"/>
        </w:rPr>
        <w:t>RIP</w:t>
      </w:r>
      <w:r>
        <w:rPr>
          <w:rFonts w:hint="eastAsia"/>
        </w:rPr>
        <w:t>协议自动学习到该路由。</w:t>
      </w:r>
    </w:p>
    <w:p w14:paraId="2386CB06" w14:textId="77777777" w:rsidR="00870A08" w:rsidRDefault="003A5418">
      <w:pPr>
        <w:pStyle w:val="aff6"/>
      </w:pPr>
      <w:r>
        <w:t>[R</w:t>
      </w:r>
      <w:proofErr w:type="gramStart"/>
      <w:r>
        <w:t>1]</w:t>
      </w:r>
      <w:proofErr w:type="spellStart"/>
      <w:r>
        <w:t>ip</w:t>
      </w:r>
      <w:proofErr w:type="spellEnd"/>
      <w:proofErr w:type="gramEnd"/>
      <w:r>
        <w:t xml:space="preserve"> route-static 40.1.1.0 255.255.255.0 30.1.1.2</w:t>
      </w:r>
    </w:p>
    <w:p w14:paraId="05276FBD" w14:textId="77777777" w:rsidR="00870A08" w:rsidRDefault="003A5418">
      <w:pPr>
        <w:pStyle w:val="aff6"/>
      </w:pPr>
      <w:r>
        <w:t>[R</w:t>
      </w:r>
      <w:proofErr w:type="gramStart"/>
      <w:r>
        <w:rPr>
          <w:rFonts w:hint="eastAsia"/>
        </w:rPr>
        <w:t>1</w:t>
      </w:r>
      <w:r>
        <w:t>]rip</w:t>
      </w:r>
      <w:proofErr w:type="gramEnd"/>
      <w:r>
        <w:t xml:space="preserve"> 1</w:t>
      </w:r>
    </w:p>
    <w:p w14:paraId="54F64EDF" w14:textId="77777777" w:rsidR="00870A08" w:rsidRDefault="003A5418">
      <w:pPr>
        <w:pStyle w:val="aff6"/>
      </w:pPr>
      <w:r>
        <w:t>[R1-rip-</w:t>
      </w:r>
      <w:proofErr w:type="gramStart"/>
      <w:r>
        <w:t>1]import</w:t>
      </w:r>
      <w:proofErr w:type="gramEnd"/>
      <w:r>
        <w:t>-route static</w:t>
      </w:r>
    </w:p>
    <w:p w14:paraId="083C971C" w14:textId="77777777" w:rsidR="00870A08" w:rsidRDefault="00870A08">
      <w:pPr>
        <w:ind w:firstLineChars="0" w:firstLine="0"/>
      </w:pPr>
    </w:p>
    <w:p w14:paraId="177DB556" w14:textId="77777777" w:rsidR="00870A08" w:rsidRDefault="003A5418">
      <w:pPr>
        <w:ind w:firstLine="420"/>
      </w:pPr>
      <w:r>
        <w:rPr>
          <w:rFonts w:hint="eastAsia"/>
        </w:rPr>
        <w:t>配置完成后，查看公司</w:t>
      </w:r>
      <w:r>
        <w:rPr>
          <w:rFonts w:hint="eastAsia"/>
        </w:rPr>
        <w:t>B</w:t>
      </w:r>
      <w:r>
        <w:rPr>
          <w:rFonts w:hint="eastAsia"/>
        </w:rPr>
        <w:t>设备</w:t>
      </w:r>
      <w:r>
        <w:rPr>
          <w:rFonts w:hint="eastAsia"/>
        </w:rPr>
        <w:t>R2</w:t>
      </w:r>
      <w:r>
        <w:rPr>
          <w:rFonts w:hint="eastAsia"/>
        </w:rPr>
        <w:t>，</w:t>
      </w:r>
      <w:r>
        <w:rPr>
          <w:rFonts w:hint="eastAsia"/>
        </w:rPr>
        <w:t>R3</w:t>
      </w:r>
      <w:r>
        <w:rPr>
          <w:rFonts w:hint="eastAsia"/>
        </w:rPr>
        <w:t>路由表。</w:t>
      </w:r>
    </w:p>
    <w:p w14:paraId="4CA26581" w14:textId="77777777" w:rsidR="00870A08" w:rsidRDefault="003A5418">
      <w:pPr>
        <w:pStyle w:val="aff6"/>
      </w:pPr>
      <w:r>
        <w:t xml:space="preserve">&lt;R2&gt;display </w:t>
      </w:r>
      <w:proofErr w:type="spellStart"/>
      <w:r>
        <w:t>ip</w:t>
      </w:r>
      <w:proofErr w:type="spellEnd"/>
      <w:r>
        <w:t xml:space="preserve"> routing-table </w:t>
      </w:r>
    </w:p>
    <w:p w14:paraId="0D1CE7B9" w14:textId="77777777" w:rsidR="00870A08" w:rsidRDefault="003A5418">
      <w:pPr>
        <w:pStyle w:val="aff6"/>
      </w:pPr>
      <w:r>
        <w:t>Route Flags: R - relay, D - download to fib</w:t>
      </w:r>
    </w:p>
    <w:p w14:paraId="28F2603A" w14:textId="77777777" w:rsidR="00870A08" w:rsidRDefault="003A5418">
      <w:pPr>
        <w:pStyle w:val="aff6"/>
      </w:pPr>
      <w:r>
        <w:lastRenderedPageBreak/>
        <w:t>---------------------------------------------------------------------</w:t>
      </w:r>
    </w:p>
    <w:p w14:paraId="75625780" w14:textId="77777777" w:rsidR="00870A08" w:rsidRDefault="003A5418">
      <w:pPr>
        <w:pStyle w:val="aff6"/>
      </w:pPr>
      <w:r>
        <w:t>Routing Tables: Public</w:t>
      </w:r>
    </w:p>
    <w:p w14:paraId="58C3BFD0" w14:textId="77777777" w:rsidR="00870A08" w:rsidRDefault="003A5418">
      <w:pPr>
        <w:pStyle w:val="aff6"/>
      </w:pPr>
      <w:r>
        <w:t xml:space="preserve">         </w:t>
      </w:r>
      <w:proofErr w:type="gramStart"/>
      <w:r>
        <w:t>Destinations :</w:t>
      </w:r>
      <w:proofErr w:type="gramEnd"/>
      <w:r>
        <w:t xml:space="preserve"> 9        Routes : 9        </w:t>
      </w:r>
    </w:p>
    <w:p w14:paraId="68A26135"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8781582" w14:textId="77777777" w:rsidR="00870A08" w:rsidRDefault="003A5418">
      <w:pPr>
        <w:pStyle w:val="aff6"/>
      </w:pPr>
      <w:r>
        <w:t>10.1.1.0/</w:t>
      </w:r>
      <w:proofErr w:type="gramStart"/>
      <w:r>
        <w:t>24  Direct</w:t>
      </w:r>
      <w:proofErr w:type="gramEnd"/>
      <w:r>
        <w:t xml:space="preserve">  0    0           D   10.1.1.2       </w:t>
      </w:r>
      <w:r>
        <w:rPr>
          <w:rFonts w:hint="eastAsia"/>
        </w:rPr>
        <w:t xml:space="preserve">  </w:t>
      </w:r>
      <w:r>
        <w:t xml:space="preserve"> Ethernet</w:t>
      </w:r>
      <w:r>
        <w:rPr>
          <w:rFonts w:hint="eastAsia"/>
        </w:rPr>
        <w:t>1</w:t>
      </w:r>
      <w:r>
        <w:t>/0/</w:t>
      </w:r>
      <w:r>
        <w:rPr>
          <w:rFonts w:hint="eastAsia"/>
        </w:rPr>
        <w:t>1</w:t>
      </w:r>
    </w:p>
    <w:p w14:paraId="71DDDB3D" w14:textId="77777777" w:rsidR="00870A08" w:rsidRDefault="003A5418">
      <w:pPr>
        <w:pStyle w:val="aff6"/>
      </w:pPr>
      <w:r>
        <w:t>10.1.1.2/</w:t>
      </w:r>
      <w:proofErr w:type="gramStart"/>
      <w:r>
        <w:t>32  Direct</w:t>
      </w:r>
      <w:proofErr w:type="gramEnd"/>
      <w:r>
        <w:t xml:space="preserve">  0    0           D   127.0.0.1      </w:t>
      </w:r>
      <w:r>
        <w:rPr>
          <w:rFonts w:hint="eastAsia"/>
        </w:rPr>
        <w:t xml:space="preserve">  </w:t>
      </w:r>
      <w:r>
        <w:t xml:space="preserve"> Ethernet</w:t>
      </w:r>
      <w:r>
        <w:rPr>
          <w:rFonts w:hint="eastAsia"/>
        </w:rPr>
        <w:t>1</w:t>
      </w:r>
      <w:r>
        <w:t>/0/</w:t>
      </w:r>
      <w:r>
        <w:rPr>
          <w:rFonts w:hint="eastAsia"/>
        </w:rPr>
        <w:t>1</w:t>
      </w:r>
    </w:p>
    <w:p w14:paraId="6730AA25" w14:textId="77777777" w:rsidR="00870A08" w:rsidRDefault="003A5418">
      <w:pPr>
        <w:pStyle w:val="aff6"/>
      </w:pPr>
      <w:r>
        <w:t>10.1.2.0/</w:t>
      </w:r>
      <w:proofErr w:type="gramStart"/>
      <w:r>
        <w:t>24  RIP</w:t>
      </w:r>
      <w:proofErr w:type="gramEnd"/>
      <w:r>
        <w:t xml:space="preserve">     100  1           D   10.1.1.1        </w:t>
      </w:r>
      <w:r>
        <w:rPr>
          <w:rFonts w:hint="eastAsia"/>
        </w:rPr>
        <w:t xml:space="preserve">  </w:t>
      </w:r>
      <w:r>
        <w:t>Ethernet</w:t>
      </w:r>
      <w:r>
        <w:rPr>
          <w:rFonts w:hint="eastAsia"/>
        </w:rPr>
        <w:t>1</w:t>
      </w:r>
      <w:r>
        <w:t>/0/</w:t>
      </w:r>
      <w:r>
        <w:rPr>
          <w:rFonts w:hint="eastAsia"/>
        </w:rPr>
        <w:t>1</w:t>
      </w:r>
    </w:p>
    <w:p w14:paraId="50FC385D" w14:textId="77777777" w:rsidR="00870A08" w:rsidRDefault="003A5418">
      <w:pPr>
        <w:pStyle w:val="aff6"/>
      </w:pPr>
      <w:r>
        <w:t>20.1.1.0/</w:t>
      </w:r>
      <w:proofErr w:type="gramStart"/>
      <w:r>
        <w:t>24  Direct</w:t>
      </w:r>
      <w:proofErr w:type="gramEnd"/>
      <w:r>
        <w:t xml:space="preserve">  0    0           D   20.1.1.254      </w:t>
      </w:r>
      <w:r>
        <w:rPr>
          <w:rFonts w:hint="eastAsia"/>
        </w:rPr>
        <w:t xml:space="preserve">  </w:t>
      </w:r>
      <w:r>
        <w:t>Ethernet</w:t>
      </w:r>
      <w:r>
        <w:rPr>
          <w:rFonts w:hint="eastAsia"/>
        </w:rPr>
        <w:t>1</w:t>
      </w:r>
      <w:r>
        <w:t>/0/0</w:t>
      </w:r>
    </w:p>
    <w:p w14:paraId="770B2957" w14:textId="77777777" w:rsidR="00870A08" w:rsidRDefault="003A5418">
      <w:pPr>
        <w:pStyle w:val="aff6"/>
      </w:pPr>
      <w:r>
        <w:t>20.1.1.254/</w:t>
      </w:r>
      <w:proofErr w:type="gramStart"/>
      <w:r>
        <w:t>32  Direct</w:t>
      </w:r>
      <w:proofErr w:type="gramEnd"/>
      <w:r>
        <w:t xml:space="preserve"> 0  0       </w:t>
      </w:r>
      <w:r>
        <w:rPr>
          <w:rFonts w:hint="eastAsia"/>
        </w:rPr>
        <w:t xml:space="preserve">   </w:t>
      </w:r>
      <w:r>
        <w:t xml:space="preserve"> D   127.0.0.1       </w:t>
      </w:r>
      <w:r>
        <w:rPr>
          <w:rFonts w:hint="eastAsia"/>
        </w:rPr>
        <w:t xml:space="preserve">   </w:t>
      </w:r>
      <w:r>
        <w:t>Ethernet</w:t>
      </w:r>
      <w:r>
        <w:rPr>
          <w:rFonts w:hint="eastAsia"/>
        </w:rPr>
        <w:t>1</w:t>
      </w:r>
      <w:r>
        <w:t>/0/</w:t>
      </w:r>
      <w:r>
        <w:rPr>
          <w:rFonts w:hint="eastAsia"/>
        </w:rPr>
        <w:t>1</w:t>
      </w:r>
    </w:p>
    <w:p w14:paraId="023DDB7B" w14:textId="77777777" w:rsidR="00870A08" w:rsidRDefault="003A5418">
      <w:pPr>
        <w:pStyle w:val="aff6"/>
      </w:pPr>
      <w:r>
        <w:t>20.1.2.0/</w:t>
      </w:r>
      <w:proofErr w:type="gramStart"/>
      <w:r>
        <w:t>24  RIP</w:t>
      </w:r>
      <w:proofErr w:type="gramEnd"/>
      <w:r>
        <w:t xml:space="preserve">     100  2           D   10.1.1.1        </w:t>
      </w:r>
      <w:r>
        <w:rPr>
          <w:rFonts w:hint="eastAsia"/>
        </w:rPr>
        <w:t xml:space="preserve">   </w:t>
      </w:r>
      <w:r>
        <w:t>Ethernet1/0/1</w:t>
      </w:r>
    </w:p>
    <w:p w14:paraId="1A19AE51" w14:textId="77777777" w:rsidR="00870A08" w:rsidRDefault="003A5418">
      <w:pPr>
        <w:pStyle w:val="aff6"/>
      </w:pPr>
      <w:r>
        <w:rPr>
          <w:shd w:val="pct10" w:color="auto" w:fill="FFFFFF"/>
        </w:rPr>
        <w:t>40.1.1.0/</w:t>
      </w:r>
      <w:proofErr w:type="gramStart"/>
      <w:r>
        <w:rPr>
          <w:shd w:val="pct10" w:color="auto" w:fill="FFFFFF"/>
        </w:rPr>
        <w:t>24  RIP</w:t>
      </w:r>
      <w:proofErr w:type="gramEnd"/>
      <w:r>
        <w:rPr>
          <w:shd w:val="pct10" w:color="auto" w:fill="FFFFFF"/>
        </w:rPr>
        <w:t xml:space="preserve">     100  </w:t>
      </w:r>
      <w:r>
        <w:rPr>
          <w:rFonts w:hint="eastAsia"/>
          <w:shd w:val="pct10" w:color="auto" w:fill="FFFFFF"/>
        </w:rPr>
        <w:t>1</w:t>
      </w:r>
      <w:r>
        <w:rPr>
          <w:shd w:val="pct10" w:color="auto" w:fill="FFFFFF"/>
        </w:rPr>
        <w:t xml:space="preserve">           D   10.1.1.1        </w:t>
      </w:r>
      <w:r>
        <w:rPr>
          <w:rFonts w:hint="eastAsia"/>
          <w:shd w:val="pct10" w:color="auto" w:fill="FFFFFF"/>
        </w:rPr>
        <w:t xml:space="preserve">   </w:t>
      </w:r>
      <w:r>
        <w:rPr>
          <w:shd w:val="pct10" w:color="auto" w:fill="FFFFFF"/>
        </w:rPr>
        <w:t>Ethernet</w:t>
      </w:r>
      <w:r>
        <w:rPr>
          <w:rFonts w:hint="eastAsia"/>
          <w:shd w:val="pct10" w:color="auto" w:fill="FFFFFF"/>
        </w:rPr>
        <w:t>1</w:t>
      </w:r>
      <w:r>
        <w:rPr>
          <w:shd w:val="pct10" w:color="auto" w:fill="FFFFFF"/>
        </w:rPr>
        <w:t>/0/</w:t>
      </w:r>
      <w:r>
        <w:rPr>
          <w:rFonts w:hint="eastAsia"/>
          <w:shd w:val="pct10" w:color="auto" w:fill="FFFFFF"/>
        </w:rPr>
        <w:t>1</w:t>
      </w:r>
    </w:p>
    <w:p w14:paraId="6641087B" w14:textId="77777777" w:rsidR="00870A08" w:rsidRDefault="003A5418">
      <w:pPr>
        <w:pStyle w:val="aff6"/>
      </w:pPr>
      <w:r>
        <w:t xml:space="preserve">127.0.0.0/8   </w:t>
      </w:r>
      <w:proofErr w:type="gramStart"/>
      <w:r>
        <w:t>Direct  0</w:t>
      </w:r>
      <w:proofErr w:type="gramEnd"/>
      <w:r>
        <w:t xml:space="preserve">    0          D   127.0.0.1       </w:t>
      </w:r>
      <w:r>
        <w:rPr>
          <w:rFonts w:hint="eastAsia"/>
        </w:rPr>
        <w:t xml:space="preserve">  </w:t>
      </w:r>
      <w:r>
        <w:t>InLoopBack0</w:t>
      </w:r>
    </w:p>
    <w:p w14:paraId="67EF4A39" w14:textId="77777777" w:rsidR="00870A08" w:rsidRDefault="003A5418">
      <w:pPr>
        <w:pStyle w:val="aff6"/>
      </w:pPr>
      <w:r>
        <w:t>127.0.0.1/</w:t>
      </w:r>
      <w:proofErr w:type="gramStart"/>
      <w:r>
        <w:t>32  Direct</w:t>
      </w:r>
      <w:proofErr w:type="gramEnd"/>
      <w:r>
        <w:t xml:space="preserve">  0    0          D   127.0.0.1      </w:t>
      </w:r>
      <w:r>
        <w:rPr>
          <w:rFonts w:hint="eastAsia"/>
        </w:rPr>
        <w:t xml:space="preserve">  </w:t>
      </w:r>
      <w:r>
        <w:t xml:space="preserve"> InLoopBack0</w:t>
      </w:r>
    </w:p>
    <w:p w14:paraId="61FF49FE" w14:textId="77777777" w:rsidR="00870A08" w:rsidRDefault="00870A08">
      <w:pPr>
        <w:pStyle w:val="aff6"/>
      </w:pPr>
    </w:p>
    <w:p w14:paraId="19C67496" w14:textId="77777777" w:rsidR="00870A08" w:rsidRDefault="003A5418">
      <w:pPr>
        <w:pStyle w:val="aff6"/>
      </w:pPr>
      <w:r>
        <w:t xml:space="preserve">&lt;R3&gt;display </w:t>
      </w:r>
      <w:proofErr w:type="spellStart"/>
      <w:r>
        <w:t>ip</w:t>
      </w:r>
      <w:proofErr w:type="spellEnd"/>
      <w:r>
        <w:t xml:space="preserve"> routing-table </w:t>
      </w:r>
    </w:p>
    <w:p w14:paraId="6D7353C4" w14:textId="77777777" w:rsidR="00870A08" w:rsidRDefault="003A5418">
      <w:pPr>
        <w:pStyle w:val="aff6"/>
      </w:pPr>
      <w:r>
        <w:t>Route Flags: R - relay, D - download to fib</w:t>
      </w:r>
    </w:p>
    <w:p w14:paraId="7C6165A9" w14:textId="77777777" w:rsidR="00870A08" w:rsidRDefault="003A5418">
      <w:pPr>
        <w:pStyle w:val="aff6"/>
      </w:pPr>
      <w:r>
        <w:t>---------------------------------------------------------------------</w:t>
      </w:r>
    </w:p>
    <w:p w14:paraId="3F85EE1E" w14:textId="77777777" w:rsidR="00870A08" w:rsidRDefault="003A5418">
      <w:pPr>
        <w:pStyle w:val="aff6"/>
      </w:pPr>
      <w:r>
        <w:t>Routing Tables: Public</w:t>
      </w:r>
    </w:p>
    <w:p w14:paraId="100CDA21" w14:textId="77777777" w:rsidR="00870A08" w:rsidRDefault="003A5418">
      <w:pPr>
        <w:pStyle w:val="aff6"/>
      </w:pPr>
      <w:r>
        <w:t xml:space="preserve">         </w:t>
      </w:r>
      <w:proofErr w:type="gramStart"/>
      <w:r>
        <w:t>Destinations :</w:t>
      </w:r>
      <w:proofErr w:type="gramEnd"/>
      <w:r>
        <w:t xml:space="preserve"> 9        Routes : 9        </w:t>
      </w:r>
    </w:p>
    <w:p w14:paraId="5818E6AC"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E5647A6" w14:textId="77777777" w:rsidR="00870A08" w:rsidRDefault="003A5418">
      <w:pPr>
        <w:pStyle w:val="aff6"/>
      </w:pPr>
      <w:r>
        <w:t>10.1.1.0/</w:t>
      </w:r>
      <w:proofErr w:type="gramStart"/>
      <w:r>
        <w:t>24  RIP</w:t>
      </w:r>
      <w:proofErr w:type="gramEnd"/>
      <w:r>
        <w:t xml:space="preserve">     100  1           D   10.1.2.1        </w:t>
      </w:r>
      <w:r>
        <w:rPr>
          <w:rFonts w:hint="eastAsia"/>
        </w:rPr>
        <w:t xml:space="preserve">  </w:t>
      </w:r>
      <w:r>
        <w:t>Ethernet</w:t>
      </w:r>
      <w:r>
        <w:rPr>
          <w:rFonts w:hint="eastAsia"/>
        </w:rPr>
        <w:t>1</w:t>
      </w:r>
      <w:r>
        <w:t>/0/</w:t>
      </w:r>
      <w:r>
        <w:rPr>
          <w:rFonts w:hint="eastAsia"/>
        </w:rPr>
        <w:t>1</w:t>
      </w:r>
    </w:p>
    <w:p w14:paraId="5F078C1C" w14:textId="77777777" w:rsidR="00870A08" w:rsidRDefault="003A5418">
      <w:pPr>
        <w:pStyle w:val="aff6"/>
      </w:pPr>
      <w:r>
        <w:t>10.1.2.0/</w:t>
      </w:r>
      <w:proofErr w:type="gramStart"/>
      <w:r>
        <w:t>24  Direct</w:t>
      </w:r>
      <w:proofErr w:type="gramEnd"/>
      <w:r>
        <w:t xml:space="preserve">  0    0           D   10.1.2.2        </w:t>
      </w:r>
      <w:r>
        <w:rPr>
          <w:rFonts w:hint="eastAsia"/>
        </w:rPr>
        <w:t xml:space="preserve">  </w:t>
      </w:r>
      <w:r>
        <w:t>Ethernet</w:t>
      </w:r>
      <w:r>
        <w:rPr>
          <w:rFonts w:hint="eastAsia"/>
        </w:rPr>
        <w:t>1</w:t>
      </w:r>
      <w:r>
        <w:t>/0/</w:t>
      </w:r>
      <w:r>
        <w:rPr>
          <w:rFonts w:hint="eastAsia"/>
        </w:rPr>
        <w:t>1</w:t>
      </w:r>
    </w:p>
    <w:p w14:paraId="3F970216" w14:textId="77777777" w:rsidR="00870A08" w:rsidRDefault="003A5418">
      <w:pPr>
        <w:pStyle w:val="aff6"/>
      </w:pPr>
      <w:r>
        <w:t>10.1.2.2/</w:t>
      </w:r>
      <w:proofErr w:type="gramStart"/>
      <w:r>
        <w:t>32  Direct</w:t>
      </w:r>
      <w:proofErr w:type="gramEnd"/>
      <w:r>
        <w:t xml:space="preserve">  0    0           D   127.0.0.1      </w:t>
      </w:r>
      <w:r>
        <w:rPr>
          <w:rFonts w:hint="eastAsia"/>
        </w:rPr>
        <w:t xml:space="preserve">  </w:t>
      </w:r>
      <w:r>
        <w:t xml:space="preserve"> Ethernet</w:t>
      </w:r>
      <w:r>
        <w:rPr>
          <w:rFonts w:hint="eastAsia"/>
        </w:rPr>
        <w:t>1</w:t>
      </w:r>
      <w:r>
        <w:t>/0/</w:t>
      </w:r>
      <w:r>
        <w:rPr>
          <w:rFonts w:hint="eastAsia"/>
        </w:rPr>
        <w:t>1</w:t>
      </w:r>
    </w:p>
    <w:p w14:paraId="1F37DFC2" w14:textId="77777777" w:rsidR="00870A08" w:rsidRDefault="003A5418">
      <w:pPr>
        <w:pStyle w:val="aff6"/>
      </w:pPr>
      <w:r>
        <w:t>20.1.1.0/</w:t>
      </w:r>
      <w:proofErr w:type="gramStart"/>
      <w:r>
        <w:t>24  RIP</w:t>
      </w:r>
      <w:proofErr w:type="gramEnd"/>
      <w:r>
        <w:t xml:space="preserve">     100  2           D   10.1.2.1    </w:t>
      </w:r>
      <w:r>
        <w:rPr>
          <w:rFonts w:hint="eastAsia"/>
        </w:rPr>
        <w:t xml:space="preserve">  </w:t>
      </w:r>
      <w:r>
        <w:t xml:space="preserve">    Ethernet1/0/1</w:t>
      </w:r>
    </w:p>
    <w:p w14:paraId="3D8FE02E" w14:textId="77777777" w:rsidR="00870A08" w:rsidRDefault="003A5418">
      <w:pPr>
        <w:pStyle w:val="aff6"/>
      </w:pPr>
      <w:r>
        <w:t>20.1.2.0/</w:t>
      </w:r>
      <w:proofErr w:type="gramStart"/>
      <w:r>
        <w:t>24  Direct</w:t>
      </w:r>
      <w:proofErr w:type="gramEnd"/>
      <w:r>
        <w:t xml:space="preserve">  0    0           D   20.1.2.254      </w:t>
      </w:r>
      <w:r>
        <w:rPr>
          <w:rFonts w:hint="eastAsia"/>
        </w:rPr>
        <w:t xml:space="preserve">  </w:t>
      </w:r>
      <w:r>
        <w:t>Ethernet</w:t>
      </w:r>
      <w:r>
        <w:rPr>
          <w:rFonts w:hint="eastAsia"/>
        </w:rPr>
        <w:t>1</w:t>
      </w:r>
      <w:r>
        <w:t>/0/0</w:t>
      </w:r>
    </w:p>
    <w:p w14:paraId="53982238" w14:textId="77777777" w:rsidR="00870A08" w:rsidRDefault="003A5418">
      <w:pPr>
        <w:pStyle w:val="aff6"/>
      </w:pPr>
      <w:r>
        <w:t xml:space="preserve">20.1.2.254/32 Direct 0    0   </w:t>
      </w:r>
      <w:r>
        <w:rPr>
          <w:rFonts w:hint="eastAsia"/>
        </w:rPr>
        <w:t xml:space="preserve"> </w:t>
      </w:r>
      <w:r>
        <w:t xml:space="preserve">   </w:t>
      </w:r>
      <w:r>
        <w:rPr>
          <w:rFonts w:hint="eastAsia"/>
        </w:rPr>
        <w:t xml:space="preserve"> </w:t>
      </w:r>
      <w:r>
        <w:t xml:space="preserve">  D   127.0.0.1       </w:t>
      </w:r>
      <w:r>
        <w:rPr>
          <w:rFonts w:hint="eastAsia"/>
        </w:rPr>
        <w:t xml:space="preserve">   </w:t>
      </w:r>
      <w:r>
        <w:t>Ethernet</w:t>
      </w:r>
      <w:r>
        <w:rPr>
          <w:rFonts w:hint="eastAsia"/>
        </w:rPr>
        <w:t>1</w:t>
      </w:r>
      <w:r>
        <w:t>/0/0</w:t>
      </w:r>
    </w:p>
    <w:p w14:paraId="0E65B290" w14:textId="77777777" w:rsidR="00870A08" w:rsidRDefault="003A5418">
      <w:pPr>
        <w:pStyle w:val="aff6"/>
      </w:pPr>
      <w:r>
        <w:rPr>
          <w:shd w:val="pct10" w:color="auto" w:fill="FFFFFF"/>
        </w:rPr>
        <w:t xml:space="preserve">40.1.1.0/24  </w:t>
      </w:r>
      <w:r>
        <w:rPr>
          <w:rFonts w:hint="eastAsia"/>
          <w:shd w:val="pct10" w:color="auto" w:fill="FFFFFF"/>
        </w:rPr>
        <w:t xml:space="preserve"> </w:t>
      </w:r>
      <w:r>
        <w:rPr>
          <w:shd w:val="pct10" w:color="auto" w:fill="FFFFFF"/>
        </w:rPr>
        <w:t xml:space="preserve">RIP     </w:t>
      </w:r>
      <w:proofErr w:type="gramStart"/>
      <w:r>
        <w:rPr>
          <w:shd w:val="pct10" w:color="auto" w:fill="FFFFFF"/>
        </w:rPr>
        <w:t xml:space="preserve">100  </w:t>
      </w:r>
      <w:r>
        <w:rPr>
          <w:rFonts w:hint="eastAsia"/>
          <w:shd w:val="pct10" w:color="auto" w:fill="FFFFFF"/>
        </w:rPr>
        <w:t>1</w:t>
      </w:r>
      <w:proofErr w:type="gramEnd"/>
      <w:r>
        <w:rPr>
          <w:shd w:val="pct10" w:color="auto" w:fill="FFFFFF"/>
        </w:rPr>
        <w:t xml:space="preserve">           D   10.1.2.1       </w:t>
      </w:r>
      <w:r>
        <w:rPr>
          <w:rFonts w:hint="eastAsia"/>
          <w:shd w:val="pct10" w:color="auto" w:fill="FFFFFF"/>
        </w:rPr>
        <w:t xml:space="preserve">   </w:t>
      </w:r>
      <w:r>
        <w:rPr>
          <w:shd w:val="pct10" w:color="auto" w:fill="FFFFFF"/>
        </w:rPr>
        <w:t>Ethernet</w:t>
      </w:r>
      <w:r>
        <w:rPr>
          <w:rFonts w:hint="eastAsia"/>
          <w:shd w:val="pct10" w:color="auto" w:fill="FFFFFF"/>
        </w:rPr>
        <w:t>1</w:t>
      </w:r>
      <w:r>
        <w:rPr>
          <w:shd w:val="pct10" w:color="auto" w:fill="FFFFFF"/>
        </w:rPr>
        <w:t>/0/</w:t>
      </w:r>
      <w:r>
        <w:rPr>
          <w:rFonts w:hint="eastAsia"/>
          <w:shd w:val="pct10" w:color="auto" w:fill="FFFFFF"/>
        </w:rPr>
        <w:t>1</w:t>
      </w:r>
    </w:p>
    <w:p w14:paraId="6E7FE739" w14:textId="77777777" w:rsidR="00870A08" w:rsidRDefault="003A5418">
      <w:pPr>
        <w:pStyle w:val="aff6"/>
      </w:pPr>
      <w:r>
        <w:t xml:space="preserve">127.0.0.0/8   </w:t>
      </w:r>
      <w:proofErr w:type="gramStart"/>
      <w:r>
        <w:t>Direct  0</w:t>
      </w:r>
      <w:proofErr w:type="gramEnd"/>
      <w:r>
        <w:t xml:space="preserve">    0          D   127.0.0.1       </w:t>
      </w:r>
      <w:r>
        <w:rPr>
          <w:rFonts w:hint="eastAsia"/>
        </w:rPr>
        <w:t xml:space="preserve">  </w:t>
      </w:r>
      <w:r>
        <w:t>InLoopBack0</w:t>
      </w:r>
    </w:p>
    <w:p w14:paraId="3BD6564A" w14:textId="77777777" w:rsidR="00870A08" w:rsidRDefault="003A5418">
      <w:pPr>
        <w:pStyle w:val="aff6"/>
      </w:pPr>
      <w:r>
        <w:lastRenderedPageBreak/>
        <w:t>127.0.0.1/</w:t>
      </w:r>
      <w:proofErr w:type="gramStart"/>
      <w:r>
        <w:t>32  Direct</w:t>
      </w:r>
      <w:proofErr w:type="gramEnd"/>
      <w:r>
        <w:t xml:space="preserve">  0    0          D   127.0.0.1       </w:t>
      </w:r>
      <w:r>
        <w:rPr>
          <w:rFonts w:hint="eastAsia"/>
        </w:rPr>
        <w:t xml:space="preserve">  </w:t>
      </w:r>
      <w:r>
        <w:t>InLoopBack0</w:t>
      </w:r>
    </w:p>
    <w:p w14:paraId="28B933F8" w14:textId="77777777" w:rsidR="00870A08" w:rsidRDefault="00870A08">
      <w:pPr>
        <w:pStyle w:val="aff6"/>
      </w:pPr>
    </w:p>
    <w:p w14:paraId="640B77D3" w14:textId="77777777" w:rsidR="00870A08" w:rsidRDefault="003A5418">
      <w:pPr>
        <w:ind w:firstLine="420"/>
        <w:rPr>
          <w:kern w:val="0"/>
        </w:rPr>
      </w:pPr>
      <w:r>
        <w:rPr>
          <w:rFonts w:hint="eastAsia"/>
          <w:kern w:val="0"/>
        </w:rPr>
        <w:t>可以观察到，此时公司</w:t>
      </w:r>
      <w:r>
        <w:rPr>
          <w:rFonts w:hint="eastAsia"/>
          <w:kern w:val="0"/>
        </w:rPr>
        <w:t>B</w:t>
      </w:r>
      <w:r>
        <w:rPr>
          <w:rFonts w:hint="eastAsia"/>
          <w:kern w:val="0"/>
        </w:rPr>
        <w:t>的内部路由器</w:t>
      </w:r>
      <w:r>
        <w:rPr>
          <w:rFonts w:hint="eastAsia"/>
          <w:kern w:val="0"/>
        </w:rPr>
        <w:t>R2</w:t>
      </w:r>
      <w:r>
        <w:rPr>
          <w:rFonts w:hint="eastAsia"/>
          <w:kern w:val="0"/>
        </w:rPr>
        <w:t>和</w:t>
      </w:r>
      <w:r>
        <w:rPr>
          <w:rFonts w:hint="eastAsia"/>
          <w:kern w:val="0"/>
        </w:rPr>
        <w:t>R3</w:t>
      </w:r>
      <w:r>
        <w:rPr>
          <w:rFonts w:hint="eastAsia"/>
          <w:kern w:val="0"/>
        </w:rPr>
        <w:t>上能够正常获得公司</w:t>
      </w:r>
      <w:r>
        <w:rPr>
          <w:rFonts w:hint="eastAsia"/>
          <w:kern w:val="0"/>
        </w:rPr>
        <w:t>A</w:t>
      </w:r>
      <w:r>
        <w:rPr>
          <w:rFonts w:hint="eastAsia"/>
          <w:kern w:val="0"/>
        </w:rPr>
        <w:t>内部网段的路由信息。但是此时公司</w:t>
      </w:r>
      <w:r>
        <w:rPr>
          <w:rFonts w:hint="eastAsia"/>
          <w:kern w:val="0"/>
        </w:rPr>
        <w:t>A</w:t>
      </w:r>
      <w:r>
        <w:rPr>
          <w:rFonts w:hint="eastAsia"/>
          <w:kern w:val="0"/>
        </w:rPr>
        <w:t>的路由器上仍然还没有公司</w:t>
      </w:r>
      <w:r>
        <w:rPr>
          <w:rFonts w:hint="eastAsia"/>
          <w:kern w:val="0"/>
        </w:rPr>
        <w:t>B</w:t>
      </w:r>
      <w:r>
        <w:rPr>
          <w:rFonts w:hint="eastAsia"/>
          <w:kern w:val="0"/>
        </w:rPr>
        <w:t>的任何路由信息。</w:t>
      </w:r>
    </w:p>
    <w:p w14:paraId="2700C57A" w14:textId="77777777" w:rsidR="00870A08" w:rsidRDefault="003A5418">
      <w:pPr>
        <w:ind w:firstLine="420"/>
        <w:rPr>
          <w:rFonts w:ascii="微软雅黑" w:hAnsi="微软雅黑"/>
          <w:szCs w:val="21"/>
        </w:rPr>
      </w:pPr>
      <w:r>
        <w:rPr>
          <w:rFonts w:hint="eastAsia"/>
        </w:rPr>
        <w:t>在</w:t>
      </w:r>
      <w:r>
        <w:rPr>
          <w:rFonts w:hint="eastAsia"/>
        </w:rPr>
        <w:t>R4</w:t>
      </w:r>
      <w:r>
        <w:rPr>
          <w:rFonts w:hint="eastAsia"/>
        </w:rPr>
        <w:t>上配置一条默认路由，下一跳为</w:t>
      </w:r>
      <w:r>
        <w:rPr>
          <w:rFonts w:hint="eastAsia"/>
        </w:rPr>
        <w:t>R1</w:t>
      </w:r>
      <w:r>
        <w:rPr>
          <w:rFonts w:ascii="微软雅黑" w:hAnsi="微软雅黑" w:hint="eastAsia"/>
          <w:szCs w:val="21"/>
        </w:rPr>
        <w:t>。</w:t>
      </w:r>
    </w:p>
    <w:p w14:paraId="63A49B68" w14:textId="77777777" w:rsidR="00870A08" w:rsidRDefault="003A5418">
      <w:pPr>
        <w:pStyle w:val="aff6"/>
      </w:pPr>
      <w:r>
        <w:t>[R</w:t>
      </w:r>
      <w:proofErr w:type="gramStart"/>
      <w:r>
        <w:t>4]</w:t>
      </w:r>
      <w:proofErr w:type="spellStart"/>
      <w:r>
        <w:t>ip</w:t>
      </w:r>
      <w:proofErr w:type="spellEnd"/>
      <w:proofErr w:type="gramEnd"/>
      <w:r>
        <w:t xml:space="preserve"> route-static 0.0.0.0 0.0.0.0 </w:t>
      </w:r>
      <w:r>
        <w:rPr>
          <w:rFonts w:hint="eastAsia"/>
        </w:rPr>
        <w:t>30.1.1.1</w:t>
      </w:r>
    </w:p>
    <w:p w14:paraId="3CEAC690" w14:textId="77777777" w:rsidR="00870A08" w:rsidRDefault="00870A08">
      <w:pPr>
        <w:ind w:firstLineChars="0" w:firstLine="0"/>
      </w:pPr>
    </w:p>
    <w:p w14:paraId="15D05DBA" w14:textId="77777777" w:rsidR="00870A08" w:rsidRDefault="003A5418">
      <w:pPr>
        <w:ind w:firstLine="420"/>
      </w:pPr>
      <w:r>
        <w:rPr>
          <w:rFonts w:hint="eastAsia"/>
        </w:rPr>
        <w:t>配置完成后，查看</w:t>
      </w:r>
      <w:r>
        <w:rPr>
          <w:rFonts w:hint="eastAsia"/>
        </w:rPr>
        <w:t>R4</w:t>
      </w:r>
      <w:r>
        <w:rPr>
          <w:rFonts w:hint="eastAsia"/>
        </w:rPr>
        <w:t>路由表。</w:t>
      </w:r>
    </w:p>
    <w:p w14:paraId="75A8731F" w14:textId="77777777" w:rsidR="00870A08" w:rsidRDefault="003A5418">
      <w:pPr>
        <w:pStyle w:val="aff6"/>
      </w:pPr>
      <w:r>
        <w:t>[R</w:t>
      </w:r>
      <w:proofErr w:type="gramStart"/>
      <w:r>
        <w:t>4]display</w:t>
      </w:r>
      <w:proofErr w:type="gramEnd"/>
      <w:r>
        <w:t xml:space="preserve"> </w:t>
      </w:r>
      <w:proofErr w:type="spellStart"/>
      <w:r>
        <w:t>ip</w:t>
      </w:r>
      <w:proofErr w:type="spellEnd"/>
      <w:r>
        <w:t xml:space="preserve"> routing-table </w:t>
      </w:r>
    </w:p>
    <w:p w14:paraId="5A556233" w14:textId="77777777" w:rsidR="00870A08" w:rsidRDefault="003A5418">
      <w:pPr>
        <w:pStyle w:val="aff6"/>
      </w:pPr>
      <w:r>
        <w:t>Route Flags: R - relay, D - download to fib</w:t>
      </w:r>
    </w:p>
    <w:p w14:paraId="18A514C6" w14:textId="77777777" w:rsidR="00870A08" w:rsidRDefault="003A5418">
      <w:pPr>
        <w:pStyle w:val="aff6"/>
      </w:pPr>
      <w:r>
        <w:t>---------------------------------------------------------------------</w:t>
      </w:r>
    </w:p>
    <w:p w14:paraId="101AA608" w14:textId="77777777" w:rsidR="00870A08" w:rsidRDefault="003A5418">
      <w:pPr>
        <w:pStyle w:val="aff6"/>
      </w:pPr>
      <w:r>
        <w:t>Routing Tables: Public</w:t>
      </w:r>
    </w:p>
    <w:p w14:paraId="696039ED" w14:textId="77777777" w:rsidR="00870A08" w:rsidRDefault="003A5418">
      <w:pPr>
        <w:pStyle w:val="aff6"/>
      </w:pPr>
      <w:r>
        <w:t xml:space="preserve">         </w:t>
      </w:r>
      <w:proofErr w:type="gramStart"/>
      <w:r>
        <w:t>Destinations :</w:t>
      </w:r>
      <w:proofErr w:type="gramEnd"/>
      <w:r>
        <w:t xml:space="preserve"> 7        Routes : 7        </w:t>
      </w:r>
    </w:p>
    <w:p w14:paraId="2B9B1BB4"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882A3BA" w14:textId="77777777" w:rsidR="00870A08" w:rsidRDefault="003A5418">
      <w:pPr>
        <w:pStyle w:val="aff6"/>
      </w:pPr>
      <w:r>
        <w:rPr>
          <w:shd w:val="pct10" w:color="auto" w:fill="FFFFFF"/>
        </w:rPr>
        <w:t xml:space="preserve">0.0.0.0/0   </w:t>
      </w:r>
      <w:proofErr w:type="gramStart"/>
      <w:r>
        <w:rPr>
          <w:shd w:val="pct10" w:color="auto" w:fill="FFFFFF"/>
        </w:rPr>
        <w:t>Static  60</w:t>
      </w:r>
      <w:proofErr w:type="gramEnd"/>
      <w:r>
        <w:rPr>
          <w:shd w:val="pct10" w:color="auto" w:fill="FFFFFF"/>
        </w:rPr>
        <w:t xml:space="preserve">   0           D   30.1.1.</w:t>
      </w:r>
      <w:r>
        <w:rPr>
          <w:rFonts w:hint="eastAsia"/>
          <w:shd w:val="pct10" w:color="auto" w:fill="FFFFFF"/>
        </w:rPr>
        <w:t>1</w:t>
      </w:r>
      <w:r>
        <w:rPr>
          <w:shd w:val="pct10" w:color="auto" w:fill="FFFFFF"/>
        </w:rPr>
        <w:t xml:space="preserve">        Ethernet</w:t>
      </w:r>
      <w:r>
        <w:rPr>
          <w:rFonts w:hint="eastAsia"/>
          <w:shd w:val="pct10" w:color="auto" w:fill="FFFFFF"/>
        </w:rPr>
        <w:t>1</w:t>
      </w:r>
      <w:r>
        <w:rPr>
          <w:shd w:val="pct10" w:color="auto" w:fill="FFFFFF"/>
        </w:rPr>
        <w:t>/0/1</w:t>
      </w:r>
    </w:p>
    <w:p w14:paraId="46D00085" w14:textId="77777777" w:rsidR="00870A08" w:rsidRDefault="003A5418">
      <w:pPr>
        <w:pStyle w:val="aff6"/>
      </w:pPr>
      <w:r>
        <w:t>30.1.1.0/</w:t>
      </w:r>
      <w:proofErr w:type="gramStart"/>
      <w:r>
        <w:t>24  Direct</w:t>
      </w:r>
      <w:proofErr w:type="gramEnd"/>
      <w:r>
        <w:t xml:space="preserve">  0    0          D   30.1.1.2        Ethernet</w:t>
      </w:r>
      <w:r>
        <w:rPr>
          <w:rFonts w:hint="eastAsia"/>
        </w:rPr>
        <w:t>1</w:t>
      </w:r>
      <w:r>
        <w:t>/0/1</w:t>
      </w:r>
    </w:p>
    <w:p w14:paraId="34B0C22A" w14:textId="77777777" w:rsidR="00870A08" w:rsidRDefault="003A5418">
      <w:pPr>
        <w:pStyle w:val="aff6"/>
      </w:pPr>
      <w:r>
        <w:t>30.1.1.2/</w:t>
      </w:r>
      <w:proofErr w:type="gramStart"/>
      <w:r>
        <w:t>32  Direct</w:t>
      </w:r>
      <w:proofErr w:type="gramEnd"/>
      <w:r>
        <w:t xml:space="preserve">  0    0          D   127.0.0.1       Ethernet</w:t>
      </w:r>
      <w:r>
        <w:rPr>
          <w:rFonts w:hint="eastAsia"/>
        </w:rPr>
        <w:t>1</w:t>
      </w:r>
      <w:r>
        <w:t>/0/1</w:t>
      </w:r>
    </w:p>
    <w:p w14:paraId="7C15828C" w14:textId="77777777" w:rsidR="00870A08" w:rsidRDefault="003A5418">
      <w:pPr>
        <w:pStyle w:val="aff6"/>
      </w:pPr>
      <w:r>
        <w:t>40.1.1.0/</w:t>
      </w:r>
      <w:proofErr w:type="gramStart"/>
      <w:r>
        <w:t>24  Direct</w:t>
      </w:r>
      <w:proofErr w:type="gramEnd"/>
      <w:r>
        <w:t xml:space="preserve">  0    0          D   40.1.1.254      Ethernet</w:t>
      </w:r>
      <w:r>
        <w:rPr>
          <w:rFonts w:hint="eastAsia"/>
        </w:rPr>
        <w:t>1</w:t>
      </w:r>
      <w:r>
        <w:t>/0/</w:t>
      </w:r>
      <w:r>
        <w:rPr>
          <w:rFonts w:hint="eastAsia"/>
        </w:rPr>
        <w:t>0</w:t>
      </w:r>
    </w:p>
    <w:p w14:paraId="603E2507" w14:textId="77777777" w:rsidR="00870A08" w:rsidRDefault="003A5418">
      <w:pPr>
        <w:pStyle w:val="aff6"/>
      </w:pPr>
      <w:r>
        <w:t>40.1.1.254/</w:t>
      </w:r>
      <w:proofErr w:type="gramStart"/>
      <w:r>
        <w:t>32  Direct</w:t>
      </w:r>
      <w:proofErr w:type="gramEnd"/>
      <w:r>
        <w:t xml:space="preserve"> 0    0      </w:t>
      </w:r>
      <w:r>
        <w:rPr>
          <w:rFonts w:hint="eastAsia"/>
        </w:rPr>
        <w:t xml:space="preserve"> </w:t>
      </w:r>
      <w:r>
        <w:t xml:space="preserve">  D   127.0.0.1       Ethernet</w:t>
      </w:r>
      <w:r>
        <w:rPr>
          <w:rFonts w:hint="eastAsia"/>
        </w:rPr>
        <w:t>1</w:t>
      </w:r>
      <w:r>
        <w:t>/0/</w:t>
      </w:r>
      <w:r>
        <w:rPr>
          <w:rFonts w:hint="eastAsia"/>
        </w:rPr>
        <w:t>0</w:t>
      </w:r>
    </w:p>
    <w:p w14:paraId="4B1F543C" w14:textId="77777777" w:rsidR="00870A08" w:rsidRDefault="003A5418">
      <w:pPr>
        <w:pStyle w:val="aff6"/>
      </w:pPr>
      <w:r>
        <w:t xml:space="preserve">127.0.0.0/8   </w:t>
      </w:r>
      <w:proofErr w:type="gramStart"/>
      <w:r>
        <w:t>Direct  0</w:t>
      </w:r>
      <w:proofErr w:type="gramEnd"/>
      <w:r>
        <w:t xml:space="preserve">    0         D   127.0.0.1       InLoopBack0</w:t>
      </w:r>
    </w:p>
    <w:p w14:paraId="0BEF61B5" w14:textId="77777777" w:rsidR="00870A08" w:rsidRDefault="003A5418">
      <w:pPr>
        <w:pStyle w:val="aff6"/>
      </w:pPr>
      <w:r>
        <w:t>127.0.0.1/</w:t>
      </w:r>
      <w:proofErr w:type="gramStart"/>
      <w:r>
        <w:t>32  Direct</w:t>
      </w:r>
      <w:proofErr w:type="gramEnd"/>
      <w:r>
        <w:t xml:space="preserve">  0    0         D   127.0.0.1       InLoopBack0</w:t>
      </w:r>
    </w:p>
    <w:p w14:paraId="79842368" w14:textId="77777777" w:rsidR="00870A08" w:rsidRDefault="00870A08">
      <w:pPr>
        <w:ind w:firstLineChars="0" w:firstLine="0"/>
      </w:pPr>
    </w:p>
    <w:p w14:paraId="5D4F57FF" w14:textId="77777777" w:rsidR="00870A08" w:rsidRDefault="003A5418">
      <w:pPr>
        <w:ind w:firstLine="420"/>
      </w:pPr>
      <w:r>
        <w:rPr>
          <w:rFonts w:hint="eastAsia"/>
        </w:rPr>
        <w:t>可以观察到，静态路由配置成功。</w:t>
      </w:r>
    </w:p>
    <w:p w14:paraId="47EFBE5C" w14:textId="77777777" w:rsidR="00870A08" w:rsidRDefault="003A5418">
      <w:pPr>
        <w:ind w:firstLine="420"/>
      </w:pPr>
      <w:r>
        <w:rPr>
          <w:rFonts w:hint="eastAsia"/>
        </w:rPr>
        <w:t>在</w:t>
      </w:r>
      <w:r>
        <w:rPr>
          <w:rFonts w:hint="eastAsia"/>
        </w:rPr>
        <w:t>PC-1</w:t>
      </w:r>
      <w:r>
        <w:rPr>
          <w:rFonts w:hint="eastAsia"/>
        </w:rPr>
        <w:t>上测试与</w:t>
      </w:r>
      <w:r>
        <w:rPr>
          <w:rFonts w:hint="eastAsia"/>
        </w:rPr>
        <w:t>PC-3</w:t>
      </w:r>
      <w:r>
        <w:rPr>
          <w:rFonts w:hint="eastAsia"/>
        </w:rPr>
        <w:t>间的连通性。</w:t>
      </w:r>
    </w:p>
    <w:p w14:paraId="53669867" w14:textId="77777777" w:rsidR="00870A08" w:rsidRDefault="003A5418">
      <w:pPr>
        <w:pStyle w:val="aff6"/>
      </w:pPr>
      <w:r>
        <w:t xml:space="preserve">PC&gt;ping 40.1.1.1 </w:t>
      </w:r>
    </w:p>
    <w:p w14:paraId="21F17E1D" w14:textId="77777777" w:rsidR="00870A08" w:rsidRDefault="003A5418">
      <w:pPr>
        <w:pStyle w:val="aff6"/>
      </w:pPr>
      <w:r>
        <w:t xml:space="preserve">Ping 40.1.1.1: 32 data bytes, Press </w:t>
      </w:r>
      <w:proofErr w:type="spellStart"/>
      <w:r>
        <w:t>Ctrl_C</w:t>
      </w:r>
      <w:proofErr w:type="spellEnd"/>
      <w:r>
        <w:t xml:space="preserve"> to break</w:t>
      </w:r>
    </w:p>
    <w:p w14:paraId="487FD814" w14:textId="77777777" w:rsidR="00870A08" w:rsidRDefault="003A5418">
      <w:pPr>
        <w:pStyle w:val="aff6"/>
      </w:pPr>
      <w:r>
        <w:t xml:space="preserve">From 40.1.1.1: bytes=32 seq=1 </w:t>
      </w:r>
      <w:proofErr w:type="spellStart"/>
      <w:r>
        <w:t>ttl</w:t>
      </w:r>
      <w:proofErr w:type="spellEnd"/>
      <w:r>
        <w:t xml:space="preserve">=125 time=94 </w:t>
      </w:r>
      <w:proofErr w:type="spellStart"/>
      <w:r>
        <w:t>ms</w:t>
      </w:r>
      <w:proofErr w:type="spellEnd"/>
    </w:p>
    <w:p w14:paraId="6B916449" w14:textId="77777777" w:rsidR="00870A08" w:rsidRDefault="003A5418">
      <w:pPr>
        <w:pStyle w:val="aff6"/>
      </w:pPr>
      <w:r>
        <w:t xml:space="preserve">From 40.1.1.1: bytes=32 seq=2 </w:t>
      </w:r>
      <w:proofErr w:type="spellStart"/>
      <w:r>
        <w:t>ttl</w:t>
      </w:r>
      <w:proofErr w:type="spellEnd"/>
      <w:r>
        <w:t xml:space="preserve">=125 time=94 </w:t>
      </w:r>
      <w:proofErr w:type="spellStart"/>
      <w:r>
        <w:t>ms</w:t>
      </w:r>
      <w:proofErr w:type="spellEnd"/>
    </w:p>
    <w:p w14:paraId="43C12960" w14:textId="77777777" w:rsidR="00870A08" w:rsidRDefault="003A5418">
      <w:pPr>
        <w:pStyle w:val="aff6"/>
      </w:pPr>
      <w:r>
        <w:lastRenderedPageBreak/>
        <w:t xml:space="preserve">From 40.1.1.1: bytes=32 seq=3 </w:t>
      </w:r>
      <w:proofErr w:type="spellStart"/>
      <w:r>
        <w:t>ttl</w:t>
      </w:r>
      <w:proofErr w:type="spellEnd"/>
      <w:r>
        <w:t xml:space="preserve">=125 time=141 </w:t>
      </w:r>
      <w:proofErr w:type="spellStart"/>
      <w:r>
        <w:t>ms</w:t>
      </w:r>
      <w:proofErr w:type="spellEnd"/>
    </w:p>
    <w:p w14:paraId="645D0E3B" w14:textId="77777777" w:rsidR="00870A08" w:rsidRDefault="003A5418">
      <w:pPr>
        <w:pStyle w:val="aff6"/>
      </w:pPr>
      <w:r>
        <w:t xml:space="preserve">From 40.1.1.1: bytes=32 seq=4 </w:t>
      </w:r>
      <w:proofErr w:type="spellStart"/>
      <w:r>
        <w:t>ttl</w:t>
      </w:r>
      <w:proofErr w:type="spellEnd"/>
      <w:r>
        <w:t xml:space="preserve">=125 time=93 </w:t>
      </w:r>
      <w:proofErr w:type="spellStart"/>
      <w:r>
        <w:t>ms</w:t>
      </w:r>
      <w:proofErr w:type="spellEnd"/>
    </w:p>
    <w:p w14:paraId="60F7DCC6" w14:textId="77777777" w:rsidR="00870A08" w:rsidRDefault="003A5418">
      <w:pPr>
        <w:pStyle w:val="aff6"/>
      </w:pPr>
      <w:r>
        <w:t xml:space="preserve">From 40.1.1.1: bytes=32 seq=5 </w:t>
      </w:r>
      <w:proofErr w:type="spellStart"/>
      <w:r>
        <w:t>ttl</w:t>
      </w:r>
      <w:proofErr w:type="spellEnd"/>
      <w:r>
        <w:t xml:space="preserve">=125 time=125 </w:t>
      </w:r>
      <w:proofErr w:type="spellStart"/>
      <w:r>
        <w:t>ms</w:t>
      </w:r>
      <w:proofErr w:type="spellEnd"/>
    </w:p>
    <w:p w14:paraId="1FDD94FD" w14:textId="77777777" w:rsidR="00870A08" w:rsidRDefault="003A5418">
      <w:pPr>
        <w:pStyle w:val="aff6"/>
      </w:pPr>
      <w:r>
        <w:t>--- 40.1.1.1 ping statistics ---</w:t>
      </w:r>
    </w:p>
    <w:p w14:paraId="12A96775" w14:textId="77777777" w:rsidR="00870A08" w:rsidRDefault="003A5418">
      <w:pPr>
        <w:pStyle w:val="aff6"/>
      </w:pPr>
      <w:r>
        <w:t xml:space="preserve">  5 packet(s) transmitted</w:t>
      </w:r>
    </w:p>
    <w:p w14:paraId="07F2BA2A" w14:textId="77777777" w:rsidR="00870A08" w:rsidRDefault="003A5418">
      <w:pPr>
        <w:pStyle w:val="aff6"/>
      </w:pPr>
      <w:r>
        <w:t xml:space="preserve">  5 packet(s) received</w:t>
      </w:r>
    </w:p>
    <w:p w14:paraId="05DC9BC0" w14:textId="77777777" w:rsidR="00870A08" w:rsidRDefault="003A5418">
      <w:pPr>
        <w:pStyle w:val="aff6"/>
      </w:pPr>
      <w:r>
        <w:t xml:space="preserve">  0.00% packet loss</w:t>
      </w:r>
    </w:p>
    <w:p w14:paraId="7B4FDAF4" w14:textId="77777777" w:rsidR="00870A08" w:rsidRDefault="003A5418">
      <w:pPr>
        <w:pStyle w:val="aff6"/>
      </w:pPr>
      <w:r>
        <w:t xml:space="preserve">  round-trip min/avg/max = 93/109/141 </w:t>
      </w:r>
      <w:proofErr w:type="spellStart"/>
      <w:r>
        <w:t>ms</w:t>
      </w:r>
      <w:proofErr w:type="spellEnd"/>
    </w:p>
    <w:p w14:paraId="418FCA69" w14:textId="77777777" w:rsidR="00870A08" w:rsidRDefault="00870A08">
      <w:pPr>
        <w:ind w:firstLineChars="0" w:firstLine="0"/>
      </w:pPr>
    </w:p>
    <w:p w14:paraId="4454FD14" w14:textId="77777777" w:rsidR="00870A08" w:rsidRDefault="003A5418">
      <w:pPr>
        <w:ind w:firstLine="420"/>
      </w:pPr>
      <w:r>
        <w:rPr>
          <w:rFonts w:hint="eastAsia"/>
        </w:rPr>
        <w:t>可以观察到，</w:t>
      </w:r>
      <w:r>
        <w:rPr>
          <w:rFonts w:hint="eastAsia"/>
        </w:rPr>
        <w:t>PC-1</w:t>
      </w:r>
      <w:r>
        <w:rPr>
          <w:rFonts w:hint="eastAsia"/>
        </w:rPr>
        <w:t>与</w:t>
      </w:r>
      <w:r>
        <w:rPr>
          <w:rFonts w:hint="eastAsia"/>
        </w:rPr>
        <w:t>PC-3</w:t>
      </w:r>
      <w:r>
        <w:rPr>
          <w:rFonts w:hint="eastAsia"/>
        </w:rPr>
        <w:t>通信正常。至此，公司</w:t>
      </w:r>
      <w:r>
        <w:rPr>
          <w:rFonts w:hint="eastAsia"/>
        </w:rPr>
        <w:t>A</w:t>
      </w:r>
      <w:r>
        <w:rPr>
          <w:rFonts w:hint="eastAsia"/>
        </w:rPr>
        <w:t>和</w:t>
      </w:r>
      <w:r>
        <w:rPr>
          <w:rFonts w:hint="eastAsia"/>
        </w:rPr>
        <w:t>B</w:t>
      </w:r>
      <w:r>
        <w:rPr>
          <w:rFonts w:hint="eastAsia"/>
        </w:rPr>
        <w:t>之间可以正常通信。</w:t>
      </w:r>
    </w:p>
    <w:p w14:paraId="0B7DC76E" w14:textId="77777777" w:rsidR="00870A08" w:rsidRDefault="003A5418">
      <w:pPr>
        <w:pStyle w:val="10"/>
        <w:tabs>
          <w:tab w:val="left" w:pos="2025"/>
        </w:tabs>
      </w:pPr>
      <w:r>
        <w:rPr>
          <w:rFonts w:hint="eastAsia"/>
        </w:rPr>
        <w:t>思考</w:t>
      </w:r>
    </w:p>
    <w:p w14:paraId="73586E4C" w14:textId="77777777" w:rsidR="00870A08" w:rsidRDefault="003A5418">
      <w:pPr>
        <w:ind w:firstLine="420"/>
      </w:pPr>
      <w:r>
        <w:rPr>
          <w:rFonts w:hint="eastAsia"/>
        </w:rPr>
        <w:t>使用</w:t>
      </w:r>
      <w:r>
        <w:rPr>
          <w:rFonts w:hint="eastAsia"/>
          <w:b/>
        </w:rPr>
        <w:t>network</w:t>
      </w:r>
      <w:r>
        <w:rPr>
          <w:rFonts w:hint="eastAsia"/>
        </w:rPr>
        <w:t>命令方式通告路由，与路由引入的方式通告路由有什么区别？</w:t>
      </w:r>
    </w:p>
    <w:p w14:paraId="228C4150" w14:textId="77777777" w:rsidR="00870A08" w:rsidRDefault="00870A08">
      <w:pPr>
        <w:widowControl/>
        <w:adjustRightInd/>
        <w:snapToGrid/>
        <w:ind w:firstLineChars="0" w:firstLine="0"/>
        <w:jc w:val="left"/>
        <w:sectPr w:rsidR="00870A08">
          <w:pgSz w:w="11906" w:h="16838"/>
          <w:pgMar w:top="1312" w:right="1800" w:bottom="1440" w:left="1800" w:header="779" w:footer="992" w:gutter="0"/>
          <w:cols w:space="425"/>
          <w:docGrid w:type="lines" w:linePitch="312"/>
        </w:sectPr>
      </w:pPr>
    </w:p>
    <w:p w14:paraId="79B25C85" w14:textId="77777777" w:rsidR="00870A08" w:rsidRDefault="003A5418">
      <w:pPr>
        <w:pStyle w:val="1"/>
        <w:ind w:left="0"/>
      </w:pPr>
      <w:bookmarkStart w:id="133" w:name="_Toc17675"/>
      <w:r>
        <w:rPr>
          <w:rFonts w:hint="eastAsia"/>
        </w:rPr>
        <w:lastRenderedPageBreak/>
        <w:t>OSPF</w:t>
      </w:r>
      <w:bookmarkEnd w:id="133"/>
    </w:p>
    <w:p w14:paraId="4A945EF0" w14:textId="77777777" w:rsidR="00870A08" w:rsidRDefault="003A5418">
      <w:pPr>
        <w:pStyle w:val="af2"/>
        <w:ind w:firstLineChars="0" w:firstLine="0"/>
        <w:rPr>
          <w:rFonts w:ascii="微软雅黑" w:hAnsi="微软雅黑"/>
        </w:rPr>
      </w:pPr>
      <w:bookmarkStart w:id="134" w:name="_Toc16503"/>
      <w:r>
        <w:rPr>
          <w:rFonts w:ascii="微软雅黑" w:hAnsi="微软雅黑" w:hint="eastAsia"/>
        </w:rPr>
        <w:t xml:space="preserve">8.1 </w:t>
      </w:r>
      <w:r>
        <w:t>OSPF</w:t>
      </w:r>
      <w:proofErr w:type="gramStart"/>
      <w:r>
        <w:rPr>
          <w:rFonts w:ascii="微软雅黑" w:hAnsi="微软雅黑" w:hint="eastAsia"/>
        </w:rPr>
        <w:t>单区域</w:t>
      </w:r>
      <w:proofErr w:type="gramEnd"/>
      <w:r>
        <w:rPr>
          <w:rFonts w:ascii="微软雅黑" w:hAnsi="微软雅黑" w:hint="eastAsia"/>
        </w:rPr>
        <w:t>配置</w:t>
      </w:r>
      <w:bookmarkEnd w:id="134"/>
    </w:p>
    <w:p w14:paraId="390B0A82" w14:textId="77777777" w:rsidR="00870A08" w:rsidRDefault="003A5418">
      <w:pPr>
        <w:pStyle w:val="10"/>
      </w:pPr>
      <w:r>
        <w:rPr>
          <w:rFonts w:hint="eastAsia"/>
        </w:rPr>
        <w:t>原理概述</w:t>
      </w:r>
    </w:p>
    <w:p w14:paraId="779EF796" w14:textId="77777777" w:rsidR="00870A08" w:rsidRDefault="003A5418">
      <w:pPr>
        <w:pStyle w:val="13"/>
        <w:ind w:firstLine="420"/>
      </w:pPr>
      <w:r>
        <w:rPr>
          <w:rFonts w:hint="eastAsia"/>
        </w:rPr>
        <w:t>为了弥补距离矢量路由协议的不足，</w:t>
      </w:r>
      <w:r>
        <w:t>IETF</w:t>
      </w:r>
      <w:r>
        <w:rPr>
          <w:rFonts w:hint="eastAsia"/>
        </w:rPr>
        <w:t>组织于</w:t>
      </w:r>
      <w:r>
        <w:rPr>
          <w:rFonts w:hint="eastAsia"/>
        </w:rPr>
        <w:t>20</w:t>
      </w:r>
      <w:r>
        <w:rPr>
          <w:rFonts w:hint="eastAsia"/>
        </w:rPr>
        <w:t>世纪</w:t>
      </w:r>
      <w:r>
        <w:rPr>
          <w:rFonts w:hint="eastAsia"/>
        </w:rPr>
        <w:t>80</w:t>
      </w:r>
      <w:r>
        <w:rPr>
          <w:rFonts w:hint="eastAsia"/>
        </w:rPr>
        <w:t>年代末开发了一种基于链路状态的内部网关协议，</w:t>
      </w:r>
      <w:r>
        <w:t>OSPF</w:t>
      </w:r>
      <w:r>
        <w:rPr>
          <w:rFonts w:hint="eastAsia"/>
        </w:rPr>
        <w:t>（</w:t>
      </w:r>
      <w:r>
        <w:t>Open Shortest Path First</w:t>
      </w:r>
      <w:r>
        <w:rPr>
          <w:rFonts w:hint="eastAsia"/>
        </w:rPr>
        <w:t>）。</w:t>
      </w:r>
    </w:p>
    <w:p w14:paraId="288D37F2" w14:textId="77777777" w:rsidR="00870A08" w:rsidRDefault="003A5418">
      <w:pPr>
        <w:pStyle w:val="13"/>
        <w:ind w:firstLine="420"/>
      </w:pPr>
      <w:r>
        <w:t>最初</w:t>
      </w:r>
      <w:r>
        <w:rPr>
          <w:rFonts w:hint="eastAsia"/>
        </w:rPr>
        <w:t>的</w:t>
      </w:r>
      <w:r>
        <w:t>OSP</w:t>
      </w:r>
      <w:r>
        <w:rPr>
          <w:rFonts w:hint="eastAsia"/>
        </w:rPr>
        <w:t>F</w:t>
      </w:r>
      <w:r>
        <w:t>规范体现在</w:t>
      </w:r>
      <w:r>
        <w:t>RFC</w:t>
      </w:r>
      <w:r>
        <w:rPr>
          <w:rFonts w:hint="eastAsia"/>
        </w:rPr>
        <w:t xml:space="preserve"> </w:t>
      </w:r>
      <w:r>
        <w:t>11</w:t>
      </w:r>
      <w:r>
        <w:rPr>
          <w:rFonts w:hint="eastAsia"/>
        </w:rPr>
        <w:t>3</w:t>
      </w:r>
      <w:r>
        <w:t>中</w:t>
      </w:r>
      <w:r>
        <w:rPr>
          <w:rFonts w:hint="eastAsia"/>
        </w:rPr>
        <w:t>，</w:t>
      </w:r>
      <w:r>
        <w:t>这个第</w:t>
      </w:r>
      <w:r>
        <w:t>1</w:t>
      </w:r>
      <w:r>
        <w:t>版</w:t>
      </w:r>
      <w:r>
        <w:t>( OSPF</w:t>
      </w:r>
      <w:r>
        <w:rPr>
          <w:rFonts w:hint="eastAsia"/>
        </w:rPr>
        <w:t>v1</w:t>
      </w:r>
      <w:r>
        <w:t xml:space="preserve"> )</w:t>
      </w:r>
      <w:r>
        <w:t>很快被进行了重大改进的版本所代替，新版本体现在</w:t>
      </w:r>
      <w:r>
        <w:t>RFC 1247</w:t>
      </w:r>
      <w:r>
        <w:t>文档中</w:t>
      </w:r>
      <w:r>
        <w:rPr>
          <w:rFonts w:hint="eastAsia"/>
        </w:rPr>
        <w:t>，</w:t>
      </w:r>
      <w:r>
        <w:t>称为</w:t>
      </w:r>
      <w:r>
        <w:t>OSP</w:t>
      </w:r>
      <w:r>
        <w:rPr>
          <w:rFonts w:hint="eastAsia"/>
        </w:rPr>
        <w:t>Fv2</w:t>
      </w:r>
      <w:r>
        <w:rPr>
          <w:rFonts w:hint="eastAsia"/>
        </w:rPr>
        <w:t>，版本</w:t>
      </w:r>
      <w:r>
        <w:rPr>
          <w:rFonts w:hint="eastAsia"/>
        </w:rPr>
        <w:t>2</w:t>
      </w:r>
      <w:r>
        <w:t>在稳定性和功能性方面的</w:t>
      </w:r>
      <w:r>
        <w:rPr>
          <w:rFonts w:hint="eastAsia"/>
        </w:rPr>
        <w:t>做出了很大的</w:t>
      </w:r>
      <w:r>
        <w:t>改进。</w:t>
      </w:r>
      <w:r>
        <w:rPr>
          <w:rFonts w:hint="eastAsia"/>
        </w:rPr>
        <w:t>现在</w:t>
      </w:r>
      <w:r>
        <w:rPr>
          <w:rFonts w:hint="eastAsia"/>
        </w:rPr>
        <w:t>IPv4</w:t>
      </w:r>
      <w:r>
        <w:rPr>
          <w:rFonts w:hint="eastAsia"/>
        </w:rPr>
        <w:t>网络中所使用的都是</w:t>
      </w:r>
      <w:r>
        <w:rPr>
          <w:rFonts w:hint="eastAsia"/>
        </w:rPr>
        <w:t>OSPFv2</w:t>
      </w:r>
      <w:r>
        <w:rPr>
          <w:rFonts w:hint="eastAsia"/>
        </w:rPr>
        <w:t>。</w:t>
      </w:r>
    </w:p>
    <w:p w14:paraId="4CA7FB88" w14:textId="77777777" w:rsidR="00870A08" w:rsidRDefault="003A5418">
      <w:pPr>
        <w:pStyle w:val="13"/>
        <w:ind w:firstLine="420"/>
      </w:pPr>
      <w:r>
        <w:t>OSPF</w:t>
      </w:r>
      <w:r>
        <w:rPr>
          <w:rFonts w:hint="eastAsia"/>
        </w:rPr>
        <w:t>作为基于链路状态的协议，具有收敛快、路由无环、扩展性好等优点，被快速接受并广泛使用。链路状态算法路由协议互相通告的是链路状态信息，每台路由器都将自己的链路状态信息（包含</w:t>
      </w:r>
      <w:r>
        <w:t>接口的</w:t>
      </w:r>
      <w:r>
        <w:t>IP</w:t>
      </w:r>
      <w:r>
        <w:t>地址和</w:t>
      </w:r>
      <w:r w:rsidR="00000000">
        <w:fldChar w:fldCharType="begin"/>
      </w:r>
      <w:r w:rsidR="00000000">
        <w:instrText>HYPERLINK "http://baike.baidu.com/view/878.htm" \t "_blank"</w:instrText>
      </w:r>
      <w:r w:rsidR="00000000">
        <w:fldChar w:fldCharType="separate"/>
      </w:r>
      <w:r>
        <w:t>子网掩码</w:t>
      </w:r>
      <w:r w:rsidR="00000000">
        <w:fldChar w:fldCharType="end"/>
      </w:r>
      <w:r>
        <w:t>、</w:t>
      </w:r>
      <w:hyperlink r:id="rId156" w:tgtFrame="_blank" w:history="1">
        <w:r>
          <w:t>网络类型</w:t>
        </w:r>
      </w:hyperlink>
      <w:r>
        <w:rPr>
          <w:rFonts w:hint="eastAsia"/>
        </w:rPr>
        <w:t>、</w:t>
      </w:r>
      <w:r>
        <w:t>该链路的开销</w:t>
      </w:r>
      <w:r>
        <w:rPr>
          <w:rFonts w:hint="eastAsia"/>
        </w:rPr>
        <w:t>等）发送给其他路由器，并在网络中泛洪，当每台路由器收集到网络内所有链路状态信息后，就能拥有整个网络的拓扑情况，然后根据整网拓扑情况运行</w:t>
      </w:r>
      <w:r>
        <w:rPr>
          <w:rFonts w:hint="eastAsia"/>
        </w:rPr>
        <w:t>SPF</w:t>
      </w:r>
      <w:r>
        <w:rPr>
          <w:rFonts w:hint="eastAsia"/>
        </w:rPr>
        <w:t>算法，得出到所有网段的最短路径。</w:t>
      </w:r>
    </w:p>
    <w:p w14:paraId="63696838" w14:textId="77777777" w:rsidR="00870A08" w:rsidRDefault="003A5418">
      <w:pPr>
        <w:pStyle w:val="13"/>
        <w:ind w:firstLine="420"/>
      </w:pPr>
      <w:r>
        <w:rPr>
          <w:rFonts w:hint="eastAsia"/>
        </w:rPr>
        <w:t>OSPF</w:t>
      </w:r>
      <w:r>
        <w:rPr>
          <w:rFonts w:hint="eastAsia"/>
        </w:rPr>
        <w:t>支持区域的划分，区域是从逻辑上将路由器划分为不同的组，每个组用区域号（</w:t>
      </w:r>
      <w:r>
        <w:t>Area ID</w:t>
      </w:r>
      <w:r>
        <w:rPr>
          <w:rFonts w:hint="eastAsia"/>
        </w:rPr>
        <w:t>）来标识。一个网段（链路）只能属于一个区域，或者说每个运行</w:t>
      </w:r>
      <w:r>
        <w:t>OSPF</w:t>
      </w:r>
      <w:r>
        <w:rPr>
          <w:rFonts w:hint="eastAsia"/>
        </w:rPr>
        <w:t>的接口必须指明属于哪一个区域。区域</w:t>
      </w:r>
      <w:r>
        <w:rPr>
          <w:rFonts w:hint="eastAsia"/>
        </w:rPr>
        <w:t>0</w:t>
      </w:r>
      <w:r>
        <w:rPr>
          <w:rFonts w:hint="eastAsia"/>
        </w:rPr>
        <w:t>为骨干区域，骨干区域负责在非骨干区域之间发布区域间的路由信息，</w:t>
      </w:r>
      <w:r>
        <w:t>在一个</w:t>
      </w:r>
      <w:r>
        <w:t>OSPF</w:t>
      </w:r>
      <w:r>
        <w:t>区域中只能有一个骨干区域</w:t>
      </w:r>
      <w:r>
        <w:rPr>
          <w:rFonts w:hint="eastAsia"/>
        </w:rPr>
        <w:t>。</w:t>
      </w:r>
    </w:p>
    <w:p w14:paraId="5DD0280D" w14:textId="77777777" w:rsidR="00870A08" w:rsidRDefault="003A5418">
      <w:pPr>
        <w:pStyle w:val="10"/>
      </w:pPr>
      <w:r>
        <w:rPr>
          <w:rFonts w:hint="eastAsia"/>
        </w:rPr>
        <w:t>实验目的</w:t>
      </w:r>
    </w:p>
    <w:p w14:paraId="159D504B" w14:textId="77777777" w:rsidR="00870A08" w:rsidRDefault="003A5418">
      <w:pPr>
        <w:pStyle w:val="12"/>
        <w:numPr>
          <w:ilvl w:val="1"/>
          <w:numId w:val="5"/>
        </w:numPr>
        <w:ind w:firstLineChars="0"/>
        <w:jc w:val="left"/>
      </w:pPr>
      <w:r>
        <w:rPr>
          <w:rFonts w:hint="eastAsia"/>
        </w:rPr>
        <w:t>掌握</w:t>
      </w:r>
      <w:r>
        <w:rPr>
          <w:rFonts w:hint="eastAsia"/>
        </w:rPr>
        <w:t>OSPF</w:t>
      </w:r>
      <w:proofErr w:type="gramStart"/>
      <w:r>
        <w:rPr>
          <w:rFonts w:hint="eastAsia"/>
        </w:rPr>
        <w:t>单区域</w:t>
      </w:r>
      <w:proofErr w:type="gramEnd"/>
      <w:r>
        <w:rPr>
          <w:rFonts w:hint="eastAsia"/>
        </w:rPr>
        <w:t>的配置方法</w:t>
      </w:r>
    </w:p>
    <w:p w14:paraId="4F1E115B" w14:textId="77777777" w:rsidR="00870A08" w:rsidRDefault="003A5418">
      <w:pPr>
        <w:pStyle w:val="12"/>
        <w:numPr>
          <w:ilvl w:val="1"/>
          <w:numId w:val="5"/>
        </w:numPr>
        <w:ind w:firstLineChars="0"/>
        <w:jc w:val="left"/>
      </w:pPr>
      <w:r>
        <w:rPr>
          <w:rFonts w:hint="eastAsia"/>
        </w:rPr>
        <w:t>理解</w:t>
      </w:r>
      <w:r>
        <w:rPr>
          <w:rFonts w:hint="eastAsia"/>
        </w:rPr>
        <w:t>OSPF</w:t>
      </w:r>
      <w:proofErr w:type="gramStart"/>
      <w:r>
        <w:rPr>
          <w:rFonts w:hint="eastAsia"/>
        </w:rPr>
        <w:t>单区域</w:t>
      </w:r>
      <w:proofErr w:type="gramEnd"/>
      <w:r>
        <w:rPr>
          <w:rFonts w:hint="eastAsia"/>
        </w:rPr>
        <w:t>的应用场景</w:t>
      </w:r>
    </w:p>
    <w:p w14:paraId="4F8CAE2B" w14:textId="77777777" w:rsidR="00870A08" w:rsidRDefault="003A5418">
      <w:pPr>
        <w:pStyle w:val="12"/>
        <w:numPr>
          <w:ilvl w:val="1"/>
          <w:numId w:val="5"/>
        </w:numPr>
        <w:ind w:firstLineChars="0"/>
        <w:jc w:val="left"/>
      </w:pPr>
      <w:r>
        <w:rPr>
          <w:rFonts w:hint="eastAsia"/>
        </w:rPr>
        <w:t>掌握查看</w:t>
      </w:r>
      <w:r>
        <w:rPr>
          <w:rFonts w:hint="eastAsia"/>
        </w:rPr>
        <w:t>OSPF</w:t>
      </w:r>
      <w:r>
        <w:rPr>
          <w:rFonts w:hint="eastAsia"/>
        </w:rPr>
        <w:t>邻居状态的方法</w:t>
      </w:r>
    </w:p>
    <w:p w14:paraId="630286DA" w14:textId="77777777" w:rsidR="00870A08" w:rsidRDefault="003A5418">
      <w:pPr>
        <w:pStyle w:val="10"/>
      </w:pPr>
      <w:r>
        <w:rPr>
          <w:rFonts w:hint="eastAsia"/>
        </w:rPr>
        <w:t>实验内容</w:t>
      </w:r>
    </w:p>
    <w:p w14:paraId="72FC543A" w14:textId="77777777" w:rsidR="00870A08" w:rsidRDefault="003A5418">
      <w:pPr>
        <w:ind w:firstLine="420"/>
      </w:pPr>
      <w:r>
        <w:rPr>
          <w:rFonts w:hint="eastAsia"/>
        </w:rPr>
        <w:t>本实验模拟企业网络场景，该公司有三大办公区，每个办公区放置了一台路由器，</w:t>
      </w:r>
      <w:r>
        <w:rPr>
          <w:rFonts w:hint="eastAsia"/>
        </w:rPr>
        <w:t>R1</w:t>
      </w:r>
      <w:r>
        <w:rPr>
          <w:rFonts w:hint="eastAsia"/>
        </w:rPr>
        <w:t>放在办公区</w:t>
      </w:r>
      <w:r>
        <w:rPr>
          <w:rFonts w:hint="eastAsia"/>
        </w:rPr>
        <w:t>A</w:t>
      </w:r>
      <w:r>
        <w:rPr>
          <w:rFonts w:hint="eastAsia"/>
        </w:rPr>
        <w:t>，</w:t>
      </w:r>
      <w:r>
        <w:rPr>
          <w:rFonts w:hint="eastAsia"/>
        </w:rPr>
        <w:t>A</w:t>
      </w:r>
      <w:r>
        <w:rPr>
          <w:rFonts w:hint="eastAsia"/>
        </w:rPr>
        <w:t>区经理的</w:t>
      </w:r>
      <w:r>
        <w:rPr>
          <w:rFonts w:hint="eastAsia"/>
        </w:rPr>
        <w:t>PC-1</w:t>
      </w:r>
      <w:r>
        <w:rPr>
          <w:rFonts w:hint="eastAsia"/>
        </w:rPr>
        <w:t>直接连接</w:t>
      </w:r>
      <w:r>
        <w:rPr>
          <w:rFonts w:hint="eastAsia"/>
        </w:rPr>
        <w:t>R1</w:t>
      </w:r>
      <w:r>
        <w:rPr>
          <w:rFonts w:hint="eastAsia"/>
        </w:rPr>
        <w:t>；</w:t>
      </w:r>
      <w:r>
        <w:rPr>
          <w:rFonts w:hint="eastAsia"/>
        </w:rPr>
        <w:t>R2</w:t>
      </w:r>
      <w:r>
        <w:rPr>
          <w:rFonts w:hint="eastAsia"/>
        </w:rPr>
        <w:t>放在办公区</w:t>
      </w:r>
      <w:r>
        <w:rPr>
          <w:rFonts w:hint="eastAsia"/>
        </w:rPr>
        <w:t>B</w:t>
      </w:r>
      <w:r>
        <w:rPr>
          <w:rFonts w:hint="eastAsia"/>
        </w:rPr>
        <w:t>，</w:t>
      </w:r>
      <w:r>
        <w:rPr>
          <w:rFonts w:hint="eastAsia"/>
        </w:rPr>
        <w:t>B</w:t>
      </w:r>
      <w:r>
        <w:rPr>
          <w:rFonts w:hint="eastAsia"/>
        </w:rPr>
        <w:t>区经理的</w:t>
      </w:r>
      <w:r>
        <w:rPr>
          <w:rFonts w:hint="eastAsia"/>
        </w:rPr>
        <w:t>PC-2</w:t>
      </w:r>
      <w:r>
        <w:rPr>
          <w:rFonts w:hint="eastAsia"/>
        </w:rPr>
        <w:t>直接连接</w:t>
      </w:r>
      <w:r>
        <w:rPr>
          <w:rFonts w:hint="eastAsia"/>
        </w:rPr>
        <w:lastRenderedPageBreak/>
        <w:t>到</w:t>
      </w:r>
      <w:r>
        <w:rPr>
          <w:rFonts w:hint="eastAsia"/>
        </w:rPr>
        <w:t>R2</w:t>
      </w:r>
      <w:r>
        <w:rPr>
          <w:rFonts w:hint="eastAsia"/>
        </w:rPr>
        <w:t>；</w:t>
      </w:r>
      <w:r>
        <w:rPr>
          <w:rFonts w:hint="eastAsia"/>
        </w:rPr>
        <w:t>R3</w:t>
      </w:r>
      <w:r>
        <w:rPr>
          <w:rFonts w:hint="eastAsia"/>
        </w:rPr>
        <w:t>放在办公区</w:t>
      </w:r>
      <w:r>
        <w:rPr>
          <w:rFonts w:hint="eastAsia"/>
        </w:rPr>
        <w:t>C</w:t>
      </w:r>
      <w:r>
        <w:rPr>
          <w:rFonts w:hint="eastAsia"/>
        </w:rPr>
        <w:t>，</w:t>
      </w:r>
      <w:r>
        <w:rPr>
          <w:rFonts w:hint="eastAsia"/>
        </w:rPr>
        <w:t>C</w:t>
      </w:r>
      <w:r>
        <w:rPr>
          <w:rFonts w:hint="eastAsia"/>
        </w:rPr>
        <w:t>区经理的</w:t>
      </w:r>
      <w:r>
        <w:rPr>
          <w:rFonts w:hint="eastAsia"/>
        </w:rPr>
        <w:t>PC-3</w:t>
      </w:r>
      <w:r>
        <w:rPr>
          <w:rFonts w:hint="eastAsia"/>
        </w:rPr>
        <w:t>直接连接到</w:t>
      </w:r>
      <w:r>
        <w:rPr>
          <w:rFonts w:hint="eastAsia"/>
        </w:rPr>
        <w:t>R3</w:t>
      </w:r>
      <w:r>
        <w:rPr>
          <w:rFonts w:hint="eastAsia"/>
        </w:rPr>
        <w:t>；三台路由器都互相直连，为了能使整个公司网络互相通信，需要在所有路由器上部署路由协议，考虑到公司未来的发展（部门的增加和分公司的成立），为了适应不断扩展的网络的需求，公司在所有路由器上部署</w:t>
      </w:r>
      <w:r>
        <w:rPr>
          <w:rFonts w:hint="eastAsia"/>
        </w:rPr>
        <w:t>OSPF</w:t>
      </w:r>
      <w:r>
        <w:rPr>
          <w:rFonts w:hint="eastAsia"/>
        </w:rPr>
        <w:t>协议，且现在所有路由器都属于骨干区域。</w:t>
      </w:r>
    </w:p>
    <w:p w14:paraId="553818A6" w14:textId="77777777" w:rsidR="00870A08" w:rsidRDefault="003A5418">
      <w:pPr>
        <w:pStyle w:val="10"/>
      </w:pPr>
      <w:r>
        <w:rPr>
          <w:rFonts w:hint="eastAsia"/>
        </w:rPr>
        <w:t>实验拓扑</w:t>
      </w:r>
    </w:p>
    <w:p w14:paraId="64168194" w14:textId="77777777" w:rsidR="00870A08" w:rsidRDefault="003A5418">
      <w:pPr>
        <w:pStyle w:val="aff6"/>
        <w:jc w:val="center"/>
      </w:pPr>
      <w:r>
        <w:rPr>
          <w:noProof/>
          <w:lang w:val="en-GB"/>
        </w:rPr>
        <w:drawing>
          <wp:inline distT="0" distB="0" distL="0" distR="0" wp14:anchorId="614B83B1" wp14:editId="29080CF2">
            <wp:extent cx="5677535" cy="4553585"/>
            <wp:effectExtent l="19050" t="0" r="0" b="0"/>
            <wp:docPr id="56" name="图片 5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descr="捕获.PNG"/>
                    <pic:cNvPicPr>
                      <a:picLocks noChangeAspect="1"/>
                    </pic:cNvPicPr>
                  </pic:nvPicPr>
                  <pic:blipFill>
                    <a:blip r:embed="rId157" cstate="print">
                      <a:grayscl/>
                    </a:blip>
                    <a:stretch>
                      <a:fillRect/>
                    </a:stretch>
                  </pic:blipFill>
                  <pic:spPr>
                    <a:xfrm>
                      <a:off x="0" y="0"/>
                      <a:ext cx="5677693" cy="4553586"/>
                    </a:xfrm>
                    <a:prstGeom prst="rect">
                      <a:avLst/>
                    </a:prstGeom>
                  </pic:spPr>
                </pic:pic>
              </a:graphicData>
            </a:graphic>
          </wp:inline>
        </w:drawing>
      </w:r>
    </w:p>
    <w:p w14:paraId="4E75EC79" w14:textId="77777777" w:rsidR="00870A08" w:rsidRDefault="003A5418">
      <w:pPr>
        <w:pStyle w:val="aff6"/>
        <w:jc w:val="center"/>
      </w:pPr>
      <w:r>
        <w:rPr>
          <w:rFonts w:hint="eastAsia"/>
        </w:rPr>
        <w:t>图</w:t>
      </w:r>
      <w:r>
        <w:rPr>
          <w:rFonts w:hint="eastAsia"/>
        </w:rPr>
        <w:t>8-1 OSPF</w:t>
      </w:r>
      <w:proofErr w:type="gramStart"/>
      <w:r>
        <w:rPr>
          <w:rFonts w:hint="eastAsia"/>
        </w:rPr>
        <w:t>单区域</w:t>
      </w:r>
      <w:proofErr w:type="gramEnd"/>
      <w:r>
        <w:rPr>
          <w:rFonts w:hint="eastAsia"/>
        </w:rPr>
        <w:t>配置拓扑图</w:t>
      </w:r>
    </w:p>
    <w:p w14:paraId="1CFDB267"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18882859" w14:textId="77777777">
        <w:trPr>
          <w:trHeight w:val="471"/>
          <w:jc w:val="center"/>
        </w:trPr>
        <w:tc>
          <w:tcPr>
            <w:tcW w:w="1594" w:type="dxa"/>
            <w:vAlign w:val="center"/>
          </w:tcPr>
          <w:p w14:paraId="4BB1E818" w14:textId="77777777" w:rsidR="00870A08" w:rsidRDefault="003A5418">
            <w:pPr>
              <w:spacing w:line="240" w:lineRule="auto"/>
              <w:ind w:firstLineChars="0" w:firstLine="0"/>
              <w:jc w:val="center"/>
            </w:pPr>
            <w:r>
              <w:rPr>
                <w:rFonts w:hint="eastAsia"/>
              </w:rPr>
              <w:t>设备</w:t>
            </w:r>
          </w:p>
        </w:tc>
        <w:tc>
          <w:tcPr>
            <w:tcW w:w="1706" w:type="dxa"/>
            <w:vAlign w:val="center"/>
          </w:tcPr>
          <w:p w14:paraId="0321AFEC" w14:textId="77777777" w:rsidR="00870A08" w:rsidRDefault="003A5418">
            <w:pPr>
              <w:spacing w:line="240" w:lineRule="auto"/>
              <w:ind w:firstLineChars="0" w:firstLine="0"/>
              <w:jc w:val="center"/>
            </w:pPr>
            <w:r>
              <w:rPr>
                <w:rFonts w:hint="eastAsia"/>
              </w:rPr>
              <w:t>接口</w:t>
            </w:r>
          </w:p>
        </w:tc>
        <w:tc>
          <w:tcPr>
            <w:tcW w:w="1882" w:type="dxa"/>
            <w:vAlign w:val="center"/>
          </w:tcPr>
          <w:p w14:paraId="3E66A3FC"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02ADDDAF" w14:textId="77777777" w:rsidR="00870A08" w:rsidRDefault="003A5418">
            <w:pPr>
              <w:spacing w:line="240" w:lineRule="auto"/>
              <w:ind w:firstLineChars="0" w:firstLine="0"/>
              <w:jc w:val="center"/>
            </w:pPr>
            <w:r>
              <w:rPr>
                <w:rFonts w:hint="eastAsia"/>
              </w:rPr>
              <w:t>子网掩码</w:t>
            </w:r>
          </w:p>
        </w:tc>
        <w:tc>
          <w:tcPr>
            <w:tcW w:w="1458" w:type="dxa"/>
            <w:vAlign w:val="center"/>
          </w:tcPr>
          <w:p w14:paraId="631E329A" w14:textId="77777777" w:rsidR="00870A08" w:rsidRDefault="003A5418">
            <w:pPr>
              <w:spacing w:line="240" w:lineRule="auto"/>
              <w:ind w:firstLineChars="0" w:firstLine="0"/>
              <w:jc w:val="center"/>
            </w:pPr>
            <w:r>
              <w:rPr>
                <w:rFonts w:hint="eastAsia"/>
              </w:rPr>
              <w:t>默认网关</w:t>
            </w:r>
          </w:p>
        </w:tc>
      </w:tr>
      <w:tr w:rsidR="00870A08" w14:paraId="3F69C94A" w14:textId="77777777">
        <w:trPr>
          <w:jc w:val="center"/>
        </w:trPr>
        <w:tc>
          <w:tcPr>
            <w:tcW w:w="1594" w:type="dxa"/>
            <w:vMerge w:val="restart"/>
            <w:vAlign w:val="center"/>
          </w:tcPr>
          <w:p w14:paraId="3A80A61D" w14:textId="77777777" w:rsidR="00870A08" w:rsidRDefault="003A5418">
            <w:pPr>
              <w:spacing w:line="240" w:lineRule="auto"/>
              <w:ind w:firstLineChars="0" w:firstLine="0"/>
              <w:jc w:val="center"/>
            </w:pPr>
            <w:r>
              <w:rPr>
                <w:rFonts w:hint="eastAsia"/>
              </w:rPr>
              <w:t>R1(AR2220)</w:t>
            </w:r>
          </w:p>
        </w:tc>
        <w:tc>
          <w:tcPr>
            <w:tcW w:w="1706" w:type="dxa"/>
            <w:vAlign w:val="center"/>
          </w:tcPr>
          <w:p w14:paraId="747180D2" w14:textId="77777777" w:rsidR="00870A08" w:rsidRDefault="003A5418">
            <w:pPr>
              <w:spacing w:line="240" w:lineRule="auto"/>
              <w:ind w:firstLineChars="0" w:firstLine="0"/>
              <w:jc w:val="center"/>
            </w:pPr>
            <w:r>
              <w:rPr>
                <w:rFonts w:hint="eastAsia"/>
              </w:rPr>
              <w:t>GE 0/0/0</w:t>
            </w:r>
          </w:p>
        </w:tc>
        <w:tc>
          <w:tcPr>
            <w:tcW w:w="1882" w:type="dxa"/>
            <w:vAlign w:val="center"/>
          </w:tcPr>
          <w:p w14:paraId="4167F3C5" w14:textId="77777777" w:rsidR="00870A08" w:rsidRDefault="003A5418">
            <w:pPr>
              <w:spacing w:line="240" w:lineRule="auto"/>
              <w:ind w:firstLineChars="0" w:firstLine="0"/>
              <w:jc w:val="center"/>
            </w:pPr>
            <w:r>
              <w:rPr>
                <w:rFonts w:hint="eastAsia"/>
              </w:rPr>
              <w:t>172.16.10.1</w:t>
            </w:r>
          </w:p>
        </w:tc>
        <w:tc>
          <w:tcPr>
            <w:tcW w:w="1882" w:type="dxa"/>
            <w:vAlign w:val="center"/>
          </w:tcPr>
          <w:p w14:paraId="4BFFB398" w14:textId="77777777" w:rsidR="00870A08" w:rsidRDefault="003A5418">
            <w:pPr>
              <w:spacing w:line="240" w:lineRule="auto"/>
              <w:ind w:firstLineChars="0" w:firstLine="0"/>
              <w:jc w:val="center"/>
            </w:pPr>
            <w:r>
              <w:rPr>
                <w:rFonts w:hint="eastAsia"/>
              </w:rPr>
              <w:t>255.255.255.0</w:t>
            </w:r>
          </w:p>
        </w:tc>
        <w:tc>
          <w:tcPr>
            <w:tcW w:w="1458" w:type="dxa"/>
            <w:vAlign w:val="center"/>
          </w:tcPr>
          <w:p w14:paraId="2B999EB1" w14:textId="77777777" w:rsidR="00870A08" w:rsidRDefault="003A5418">
            <w:pPr>
              <w:spacing w:line="240" w:lineRule="auto"/>
              <w:ind w:firstLineChars="0" w:firstLine="0"/>
              <w:jc w:val="center"/>
            </w:pPr>
            <w:r>
              <w:rPr>
                <w:rFonts w:hint="eastAsia"/>
              </w:rPr>
              <w:t>N/A</w:t>
            </w:r>
          </w:p>
        </w:tc>
      </w:tr>
      <w:tr w:rsidR="00870A08" w14:paraId="20402840" w14:textId="77777777">
        <w:trPr>
          <w:jc w:val="center"/>
        </w:trPr>
        <w:tc>
          <w:tcPr>
            <w:tcW w:w="1594" w:type="dxa"/>
            <w:vMerge/>
            <w:vAlign w:val="center"/>
          </w:tcPr>
          <w:p w14:paraId="585BDF51" w14:textId="77777777" w:rsidR="00870A08" w:rsidRDefault="00870A08">
            <w:pPr>
              <w:spacing w:line="240" w:lineRule="auto"/>
              <w:ind w:firstLineChars="0" w:firstLine="0"/>
              <w:jc w:val="center"/>
            </w:pPr>
          </w:p>
        </w:tc>
        <w:tc>
          <w:tcPr>
            <w:tcW w:w="1706" w:type="dxa"/>
            <w:vAlign w:val="center"/>
          </w:tcPr>
          <w:p w14:paraId="5793128C" w14:textId="77777777" w:rsidR="00870A08" w:rsidRDefault="003A5418">
            <w:pPr>
              <w:spacing w:line="240" w:lineRule="auto"/>
              <w:ind w:firstLineChars="0" w:firstLine="0"/>
              <w:jc w:val="center"/>
            </w:pPr>
            <w:r>
              <w:rPr>
                <w:rFonts w:hint="eastAsia"/>
              </w:rPr>
              <w:t>GE 0/0/1</w:t>
            </w:r>
          </w:p>
        </w:tc>
        <w:tc>
          <w:tcPr>
            <w:tcW w:w="1882" w:type="dxa"/>
            <w:vAlign w:val="center"/>
          </w:tcPr>
          <w:p w14:paraId="403B62D2" w14:textId="77777777" w:rsidR="00870A08" w:rsidRDefault="003A5418">
            <w:pPr>
              <w:spacing w:line="240" w:lineRule="auto"/>
              <w:ind w:firstLineChars="0" w:firstLine="0"/>
              <w:jc w:val="center"/>
            </w:pPr>
            <w:r>
              <w:rPr>
                <w:rFonts w:hint="eastAsia"/>
              </w:rPr>
              <w:t>172.16.20.1</w:t>
            </w:r>
          </w:p>
        </w:tc>
        <w:tc>
          <w:tcPr>
            <w:tcW w:w="1882" w:type="dxa"/>
            <w:vAlign w:val="center"/>
          </w:tcPr>
          <w:p w14:paraId="414AE396" w14:textId="77777777" w:rsidR="00870A08" w:rsidRDefault="003A5418">
            <w:pPr>
              <w:spacing w:line="240" w:lineRule="auto"/>
              <w:ind w:firstLineChars="0" w:firstLine="0"/>
              <w:jc w:val="center"/>
            </w:pPr>
            <w:r>
              <w:rPr>
                <w:rFonts w:hint="eastAsia"/>
              </w:rPr>
              <w:t>255.255.255.0</w:t>
            </w:r>
          </w:p>
        </w:tc>
        <w:tc>
          <w:tcPr>
            <w:tcW w:w="1458" w:type="dxa"/>
            <w:vAlign w:val="center"/>
          </w:tcPr>
          <w:p w14:paraId="7109CE67" w14:textId="77777777" w:rsidR="00870A08" w:rsidRDefault="003A5418">
            <w:pPr>
              <w:spacing w:line="240" w:lineRule="auto"/>
              <w:ind w:firstLineChars="0" w:firstLine="0"/>
              <w:jc w:val="center"/>
            </w:pPr>
            <w:r>
              <w:rPr>
                <w:rFonts w:hint="eastAsia"/>
              </w:rPr>
              <w:t>N/A</w:t>
            </w:r>
          </w:p>
        </w:tc>
      </w:tr>
      <w:tr w:rsidR="00870A08" w14:paraId="3AE60B22" w14:textId="77777777">
        <w:trPr>
          <w:jc w:val="center"/>
        </w:trPr>
        <w:tc>
          <w:tcPr>
            <w:tcW w:w="1594" w:type="dxa"/>
            <w:vMerge/>
            <w:vAlign w:val="center"/>
          </w:tcPr>
          <w:p w14:paraId="5854E934" w14:textId="77777777" w:rsidR="00870A08" w:rsidRDefault="00870A08">
            <w:pPr>
              <w:ind w:firstLineChars="0" w:firstLine="0"/>
              <w:jc w:val="center"/>
            </w:pPr>
          </w:p>
        </w:tc>
        <w:tc>
          <w:tcPr>
            <w:tcW w:w="1706" w:type="dxa"/>
            <w:vAlign w:val="center"/>
          </w:tcPr>
          <w:p w14:paraId="4C835472" w14:textId="77777777" w:rsidR="00870A08" w:rsidRDefault="003A5418">
            <w:pPr>
              <w:spacing w:line="240" w:lineRule="auto"/>
              <w:ind w:firstLineChars="0" w:firstLine="0"/>
              <w:jc w:val="center"/>
            </w:pPr>
            <w:r>
              <w:rPr>
                <w:rFonts w:hint="eastAsia"/>
              </w:rPr>
              <w:t>GE 0/0/</w:t>
            </w:r>
            <w:r>
              <w:t>2</w:t>
            </w:r>
          </w:p>
        </w:tc>
        <w:tc>
          <w:tcPr>
            <w:tcW w:w="1882" w:type="dxa"/>
            <w:vAlign w:val="center"/>
          </w:tcPr>
          <w:p w14:paraId="654B6A1C" w14:textId="77777777" w:rsidR="00870A08" w:rsidRDefault="003A5418">
            <w:pPr>
              <w:spacing w:line="240" w:lineRule="auto"/>
              <w:ind w:firstLineChars="0" w:firstLine="0"/>
              <w:jc w:val="center"/>
            </w:pPr>
            <w:r>
              <w:rPr>
                <w:rFonts w:hint="eastAsia"/>
              </w:rPr>
              <w:t>172.16.1.254</w:t>
            </w:r>
          </w:p>
        </w:tc>
        <w:tc>
          <w:tcPr>
            <w:tcW w:w="1882" w:type="dxa"/>
            <w:vAlign w:val="center"/>
          </w:tcPr>
          <w:p w14:paraId="1932A611" w14:textId="77777777" w:rsidR="00870A08" w:rsidRDefault="003A5418">
            <w:pPr>
              <w:spacing w:line="240" w:lineRule="auto"/>
              <w:ind w:firstLineChars="0" w:firstLine="0"/>
              <w:jc w:val="center"/>
            </w:pPr>
            <w:r>
              <w:rPr>
                <w:rFonts w:hint="eastAsia"/>
              </w:rPr>
              <w:t>255.255.255.0</w:t>
            </w:r>
          </w:p>
        </w:tc>
        <w:tc>
          <w:tcPr>
            <w:tcW w:w="1458" w:type="dxa"/>
            <w:vAlign w:val="center"/>
          </w:tcPr>
          <w:p w14:paraId="4719913F" w14:textId="77777777" w:rsidR="00870A08" w:rsidRDefault="003A5418">
            <w:pPr>
              <w:spacing w:line="240" w:lineRule="auto"/>
              <w:ind w:firstLineChars="0" w:firstLine="0"/>
              <w:jc w:val="center"/>
            </w:pPr>
            <w:r>
              <w:rPr>
                <w:rFonts w:hint="eastAsia"/>
              </w:rPr>
              <w:t>N/A</w:t>
            </w:r>
          </w:p>
        </w:tc>
      </w:tr>
      <w:tr w:rsidR="00870A08" w14:paraId="372FC16A" w14:textId="77777777">
        <w:trPr>
          <w:jc w:val="center"/>
        </w:trPr>
        <w:tc>
          <w:tcPr>
            <w:tcW w:w="1594" w:type="dxa"/>
            <w:vMerge w:val="restart"/>
            <w:vAlign w:val="center"/>
          </w:tcPr>
          <w:p w14:paraId="2645EAC0" w14:textId="77777777" w:rsidR="00870A08" w:rsidRDefault="003A5418">
            <w:pPr>
              <w:spacing w:line="240" w:lineRule="auto"/>
              <w:ind w:firstLineChars="0" w:firstLine="0"/>
              <w:jc w:val="center"/>
            </w:pPr>
            <w:r>
              <w:rPr>
                <w:rFonts w:hint="eastAsia"/>
              </w:rPr>
              <w:t>R2(AR2220)</w:t>
            </w:r>
          </w:p>
        </w:tc>
        <w:tc>
          <w:tcPr>
            <w:tcW w:w="1706" w:type="dxa"/>
            <w:vAlign w:val="center"/>
          </w:tcPr>
          <w:p w14:paraId="634B8198" w14:textId="77777777" w:rsidR="00870A08" w:rsidRDefault="003A5418">
            <w:pPr>
              <w:spacing w:line="240" w:lineRule="auto"/>
              <w:ind w:firstLineChars="0" w:firstLine="0"/>
              <w:jc w:val="center"/>
            </w:pPr>
            <w:r>
              <w:rPr>
                <w:rFonts w:hint="eastAsia"/>
              </w:rPr>
              <w:t>GE 0/0/0</w:t>
            </w:r>
          </w:p>
        </w:tc>
        <w:tc>
          <w:tcPr>
            <w:tcW w:w="1882" w:type="dxa"/>
            <w:vAlign w:val="center"/>
          </w:tcPr>
          <w:p w14:paraId="62B786BF" w14:textId="77777777" w:rsidR="00870A08" w:rsidRDefault="003A5418">
            <w:pPr>
              <w:spacing w:line="240" w:lineRule="auto"/>
              <w:ind w:firstLineChars="0" w:firstLine="0"/>
              <w:jc w:val="center"/>
            </w:pPr>
            <w:r>
              <w:rPr>
                <w:rFonts w:hint="eastAsia"/>
              </w:rPr>
              <w:t>172.16.10.2</w:t>
            </w:r>
          </w:p>
        </w:tc>
        <w:tc>
          <w:tcPr>
            <w:tcW w:w="1882" w:type="dxa"/>
            <w:vAlign w:val="center"/>
          </w:tcPr>
          <w:p w14:paraId="35B9481F" w14:textId="77777777" w:rsidR="00870A08" w:rsidRDefault="003A5418">
            <w:pPr>
              <w:spacing w:line="240" w:lineRule="auto"/>
              <w:ind w:firstLineChars="0" w:firstLine="0"/>
              <w:jc w:val="center"/>
            </w:pPr>
            <w:r>
              <w:rPr>
                <w:rFonts w:hint="eastAsia"/>
              </w:rPr>
              <w:t>255.255.255.0</w:t>
            </w:r>
          </w:p>
        </w:tc>
        <w:tc>
          <w:tcPr>
            <w:tcW w:w="1458" w:type="dxa"/>
            <w:vAlign w:val="center"/>
          </w:tcPr>
          <w:p w14:paraId="201094F8" w14:textId="77777777" w:rsidR="00870A08" w:rsidRDefault="003A5418">
            <w:pPr>
              <w:spacing w:line="240" w:lineRule="auto"/>
              <w:ind w:firstLineChars="0" w:firstLine="0"/>
              <w:jc w:val="center"/>
            </w:pPr>
            <w:r>
              <w:rPr>
                <w:rFonts w:hint="eastAsia"/>
              </w:rPr>
              <w:t>N/A</w:t>
            </w:r>
          </w:p>
        </w:tc>
      </w:tr>
      <w:tr w:rsidR="00870A08" w14:paraId="610D7125" w14:textId="77777777">
        <w:trPr>
          <w:trHeight w:val="285"/>
          <w:jc w:val="center"/>
        </w:trPr>
        <w:tc>
          <w:tcPr>
            <w:tcW w:w="1594" w:type="dxa"/>
            <w:vMerge/>
            <w:vAlign w:val="center"/>
          </w:tcPr>
          <w:p w14:paraId="3E1BD8BF" w14:textId="77777777" w:rsidR="00870A08" w:rsidRDefault="00870A08">
            <w:pPr>
              <w:ind w:firstLineChars="0" w:firstLine="0"/>
              <w:jc w:val="center"/>
            </w:pPr>
          </w:p>
        </w:tc>
        <w:tc>
          <w:tcPr>
            <w:tcW w:w="1706" w:type="dxa"/>
            <w:vAlign w:val="center"/>
          </w:tcPr>
          <w:p w14:paraId="4D56FE0A" w14:textId="77777777" w:rsidR="00870A08" w:rsidRDefault="003A5418">
            <w:pPr>
              <w:spacing w:line="240" w:lineRule="auto"/>
              <w:ind w:firstLineChars="0" w:firstLine="0"/>
              <w:jc w:val="center"/>
            </w:pPr>
            <w:r>
              <w:rPr>
                <w:rFonts w:hint="eastAsia"/>
              </w:rPr>
              <w:t>GE 0/0/1</w:t>
            </w:r>
          </w:p>
        </w:tc>
        <w:tc>
          <w:tcPr>
            <w:tcW w:w="1882" w:type="dxa"/>
            <w:vAlign w:val="center"/>
          </w:tcPr>
          <w:p w14:paraId="1D5C99A1" w14:textId="77777777" w:rsidR="00870A08" w:rsidRDefault="003A5418">
            <w:pPr>
              <w:spacing w:line="240" w:lineRule="auto"/>
              <w:ind w:firstLineChars="0" w:firstLine="0"/>
              <w:jc w:val="center"/>
            </w:pPr>
            <w:r>
              <w:rPr>
                <w:rFonts w:hint="eastAsia"/>
              </w:rPr>
              <w:t>172.16.30.2</w:t>
            </w:r>
          </w:p>
        </w:tc>
        <w:tc>
          <w:tcPr>
            <w:tcW w:w="1882" w:type="dxa"/>
            <w:vAlign w:val="center"/>
          </w:tcPr>
          <w:p w14:paraId="047E80B8" w14:textId="77777777" w:rsidR="00870A08" w:rsidRDefault="003A5418">
            <w:pPr>
              <w:spacing w:line="240" w:lineRule="auto"/>
              <w:ind w:firstLineChars="0" w:firstLine="0"/>
              <w:jc w:val="center"/>
            </w:pPr>
            <w:r>
              <w:rPr>
                <w:rFonts w:hint="eastAsia"/>
              </w:rPr>
              <w:t>255.255.255.0</w:t>
            </w:r>
          </w:p>
        </w:tc>
        <w:tc>
          <w:tcPr>
            <w:tcW w:w="1458" w:type="dxa"/>
            <w:vAlign w:val="center"/>
          </w:tcPr>
          <w:p w14:paraId="041CD469" w14:textId="77777777" w:rsidR="00870A08" w:rsidRDefault="003A5418">
            <w:pPr>
              <w:spacing w:line="240" w:lineRule="auto"/>
              <w:ind w:firstLineChars="0" w:firstLine="0"/>
              <w:jc w:val="center"/>
            </w:pPr>
            <w:r>
              <w:rPr>
                <w:rFonts w:hint="eastAsia"/>
              </w:rPr>
              <w:t>N/A</w:t>
            </w:r>
          </w:p>
        </w:tc>
      </w:tr>
      <w:tr w:rsidR="00870A08" w14:paraId="7C02BDAC" w14:textId="77777777">
        <w:trPr>
          <w:trHeight w:val="285"/>
          <w:jc w:val="center"/>
        </w:trPr>
        <w:tc>
          <w:tcPr>
            <w:tcW w:w="1594" w:type="dxa"/>
            <w:vMerge/>
            <w:vAlign w:val="center"/>
          </w:tcPr>
          <w:p w14:paraId="5BBA90B3" w14:textId="77777777" w:rsidR="00870A08" w:rsidRDefault="00870A08">
            <w:pPr>
              <w:ind w:firstLineChars="0" w:firstLine="0"/>
              <w:jc w:val="center"/>
            </w:pPr>
          </w:p>
        </w:tc>
        <w:tc>
          <w:tcPr>
            <w:tcW w:w="1706" w:type="dxa"/>
            <w:vAlign w:val="center"/>
          </w:tcPr>
          <w:p w14:paraId="1F4E1153" w14:textId="77777777" w:rsidR="00870A08" w:rsidRDefault="003A5418">
            <w:pPr>
              <w:spacing w:line="240" w:lineRule="auto"/>
              <w:ind w:firstLineChars="0" w:firstLine="0"/>
              <w:jc w:val="center"/>
            </w:pPr>
            <w:r>
              <w:rPr>
                <w:rFonts w:hint="eastAsia"/>
              </w:rPr>
              <w:t>GE 0/0/</w:t>
            </w:r>
            <w:r>
              <w:t>2</w:t>
            </w:r>
          </w:p>
        </w:tc>
        <w:tc>
          <w:tcPr>
            <w:tcW w:w="1882" w:type="dxa"/>
            <w:vAlign w:val="center"/>
          </w:tcPr>
          <w:p w14:paraId="10FB5F04" w14:textId="77777777" w:rsidR="00870A08" w:rsidRDefault="003A5418">
            <w:pPr>
              <w:spacing w:line="240" w:lineRule="auto"/>
              <w:ind w:firstLineChars="0" w:firstLine="0"/>
              <w:jc w:val="center"/>
            </w:pPr>
            <w:r>
              <w:rPr>
                <w:rFonts w:hint="eastAsia"/>
              </w:rPr>
              <w:t>172.16.2.254</w:t>
            </w:r>
          </w:p>
        </w:tc>
        <w:tc>
          <w:tcPr>
            <w:tcW w:w="1882" w:type="dxa"/>
            <w:vAlign w:val="center"/>
          </w:tcPr>
          <w:p w14:paraId="1678E955" w14:textId="77777777" w:rsidR="00870A08" w:rsidRDefault="003A5418">
            <w:pPr>
              <w:spacing w:line="240" w:lineRule="auto"/>
              <w:ind w:firstLineChars="0" w:firstLine="0"/>
              <w:jc w:val="center"/>
            </w:pPr>
            <w:r>
              <w:rPr>
                <w:rFonts w:hint="eastAsia"/>
              </w:rPr>
              <w:t>255.255.255.0</w:t>
            </w:r>
          </w:p>
        </w:tc>
        <w:tc>
          <w:tcPr>
            <w:tcW w:w="1458" w:type="dxa"/>
            <w:vAlign w:val="center"/>
          </w:tcPr>
          <w:p w14:paraId="379C234B" w14:textId="77777777" w:rsidR="00870A08" w:rsidRDefault="003A5418">
            <w:pPr>
              <w:spacing w:line="240" w:lineRule="auto"/>
              <w:ind w:firstLineChars="0" w:firstLine="0"/>
              <w:jc w:val="center"/>
            </w:pPr>
            <w:r>
              <w:rPr>
                <w:rFonts w:hint="eastAsia"/>
              </w:rPr>
              <w:t>N/A</w:t>
            </w:r>
          </w:p>
        </w:tc>
      </w:tr>
      <w:tr w:rsidR="00870A08" w14:paraId="64D97DEF" w14:textId="77777777">
        <w:trPr>
          <w:jc w:val="center"/>
        </w:trPr>
        <w:tc>
          <w:tcPr>
            <w:tcW w:w="1594" w:type="dxa"/>
            <w:vMerge w:val="restart"/>
            <w:vAlign w:val="center"/>
          </w:tcPr>
          <w:p w14:paraId="10336FFD" w14:textId="77777777" w:rsidR="00870A08" w:rsidRDefault="003A5418">
            <w:pPr>
              <w:spacing w:line="240" w:lineRule="auto"/>
              <w:ind w:firstLineChars="0" w:firstLine="0"/>
              <w:jc w:val="center"/>
            </w:pPr>
            <w:r>
              <w:rPr>
                <w:rFonts w:hint="eastAsia"/>
              </w:rPr>
              <w:t>R3(AR2220)</w:t>
            </w:r>
          </w:p>
        </w:tc>
        <w:tc>
          <w:tcPr>
            <w:tcW w:w="1706" w:type="dxa"/>
            <w:vAlign w:val="center"/>
          </w:tcPr>
          <w:p w14:paraId="205C042B" w14:textId="77777777" w:rsidR="00870A08" w:rsidRDefault="003A5418">
            <w:pPr>
              <w:spacing w:line="240" w:lineRule="auto"/>
              <w:ind w:firstLineChars="0" w:firstLine="0"/>
              <w:jc w:val="center"/>
            </w:pPr>
            <w:r>
              <w:rPr>
                <w:rFonts w:hint="eastAsia"/>
              </w:rPr>
              <w:t>GE 0/0/0</w:t>
            </w:r>
          </w:p>
        </w:tc>
        <w:tc>
          <w:tcPr>
            <w:tcW w:w="1882" w:type="dxa"/>
            <w:vAlign w:val="center"/>
          </w:tcPr>
          <w:p w14:paraId="0518B580" w14:textId="77777777" w:rsidR="00870A08" w:rsidRDefault="003A5418">
            <w:pPr>
              <w:spacing w:line="240" w:lineRule="auto"/>
              <w:ind w:firstLineChars="0" w:firstLine="0"/>
              <w:jc w:val="center"/>
            </w:pPr>
            <w:r>
              <w:rPr>
                <w:rFonts w:hint="eastAsia"/>
              </w:rPr>
              <w:t>172.16.20.3</w:t>
            </w:r>
          </w:p>
        </w:tc>
        <w:tc>
          <w:tcPr>
            <w:tcW w:w="1882" w:type="dxa"/>
            <w:vAlign w:val="center"/>
          </w:tcPr>
          <w:p w14:paraId="1FF794BE" w14:textId="77777777" w:rsidR="00870A08" w:rsidRDefault="003A5418">
            <w:pPr>
              <w:spacing w:line="240" w:lineRule="auto"/>
              <w:ind w:firstLineChars="0" w:firstLine="0"/>
              <w:jc w:val="center"/>
            </w:pPr>
            <w:r>
              <w:rPr>
                <w:rFonts w:hint="eastAsia"/>
              </w:rPr>
              <w:t>255.255.255.0</w:t>
            </w:r>
          </w:p>
        </w:tc>
        <w:tc>
          <w:tcPr>
            <w:tcW w:w="1458" w:type="dxa"/>
            <w:vAlign w:val="center"/>
          </w:tcPr>
          <w:p w14:paraId="7811FB10" w14:textId="77777777" w:rsidR="00870A08" w:rsidRDefault="003A5418">
            <w:pPr>
              <w:spacing w:line="240" w:lineRule="auto"/>
              <w:ind w:firstLineChars="0" w:firstLine="0"/>
              <w:jc w:val="center"/>
            </w:pPr>
            <w:r>
              <w:rPr>
                <w:rFonts w:hint="eastAsia"/>
              </w:rPr>
              <w:t>N/A</w:t>
            </w:r>
          </w:p>
        </w:tc>
      </w:tr>
      <w:tr w:rsidR="00870A08" w14:paraId="1CA8E8F9" w14:textId="77777777">
        <w:trPr>
          <w:jc w:val="center"/>
        </w:trPr>
        <w:tc>
          <w:tcPr>
            <w:tcW w:w="1594" w:type="dxa"/>
            <w:vMerge/>
            <w:vAlign w:val="center"/>
          </w:tcPr>
          <w:p w14:paraId="06C13409" w14:textId="77777777" w:rsidR="00870A08" w:rsidRDefault="00870A08">
            <w:pPr>
              <w:ind w:firstLineChars="0" w:firstLine="0"/>
              <w:jc w:val="center"/>
            </w:pPr>
          </w:p>
        </w:tc>
        <w:tc>
          <w:tcPr>
            <w:tcW w:w="1706" w:type="dxa"/>
            <w:vAlign w:val="center"/>
          </w:tcPr>
          <w:p w14:paraId="3CF5FA90" w14:textId="77777777" w:rsidR="00870A08" w:rsidRDefault="003A5418">
            <w:pPr>
              <w:spacing w:line="240" w:lineRule="auto"/>
              <w:ind w:firstLineChars="0" w:firstLine="0"/>
              <w:jc w:val="center"/>
            </w:pPr>
            <w:r>
              <w:rPr>
                <w:rFonts w:hint="eastAsia"/>
              </w:rPr>
              <w:t>GE 0/0/1</w:t>
            </w:r>
          </w:p>
        </w:tc>
        <w:tc>
          <w:tcPr>
            <w:tcW w:w="1882" w:type="dxa"/>
            <w:vAlign w:val="center"/>
          </w:tcPr>
          <w:p w14:paraId="439A301E" w14:textId="77777777" w:rsidR="00870A08" w:rsidRDefault="003A5418">
            <w:pPr>
              <w:spacing w:line="240" w:lineRule="auto"/>
              <w:ind w:firstLineChars="0" w:firstLine="0"/>
              <w:jc w:val="center"/>
            </w:pPr>
            <w:r>
              <w:rPr>
                <w:rFonts w:hint="eastAsia"/>
              </w:rPr>
              <w:t>172.16.30.3</w:t>
            </w:r>
          </w:p>
        </w:tc>
        <w:tc>
          <w:tcPr>
            <w:tcW w:w="1882" w:type="dxa"/>
            <w:vAlign w:val="center"/>
          </w:tcPr>
          <w:p w14:paraId="0D34C585" w14:textId="77777777" w:rsidR="00870A08" w:rsidRDefault="003A5418">
            <w:pPr>
              <w:spacing w:line="240" w:lineRule="auto"/>
              <w:ind w:firstLineChars="0" w:firstLine="0"/>
              <w:jc w:val="center"/>
            </w:pPr>
            <w:r>
              <w:rPr>
                <w:rFonts w:hint="eastAsia"/>
              </w:rPr>
              <w:t>255.255.255.0</w:t>
            </w:r>
          </w:p>
        </w:tc>
        <w:tc>
          <w:tcPr>
            <w:tcW w:w="1458" w:type="dxa"/>
            <w:vAlign w:val="center"/>
          </w:tcPr>
          <w:p w14:paraId="3C8A31E5" w14:textId="77777777" w:rsidR="00870A08" w:rsidRDefault="003A5418">
            <w:pPr>
              <w:spacing w:line="240" w:lineRule="auto"/>
              <w:ind w:firstLineChars="0" w:firstLine="0"/>
              <w:jc w:val="center"/>
            </w:pPr>
            <w:r>
              <w:rPr>
                <w:rFonts w:hint="eastAsia"/>
              </w:rPr>
              <w:t>N/A</w:t>
            </w:r>
          </w:p>
        </w:tc>
      </w:tr>
      <w:tr w:rsidR="00870A08" w14:paraId="5AB6E1FB" w14:textId="77777777">
        <w:trPr>
          <w:jc w:val="center"/>
        </w:trPr>
        <w:tc>
          <w:tcPr>
            <w:tcW w:w="1594" w:type="dxa"/>
            <w:vMerge/>
            <w:vAlign w:val="center"/>
          </w:tcPr>
          <w:p w14:paraId="16FE5693" w14:textId="77777777" w:rsidR="00870A08" w:rsidRDefault="00870A08">
            <w:pPr>
              <w:ind w:firstLineChars="0" w:firstLine="0"/>
              <w:jc w:val="center"/>
            </w:pPr>
          </w:p>
        </w:tc>
        <w:tc>
          <w:tcPr>
            <w:tcW w:w="1706" w:type="dxa"/>
            <w:vAlign w:val="center"/>
          </w:tcPr>
          <w:p w14:paraId="364C0F22" w14:textId="77777777" w:rsidR="00870A08" w:rsidRDefault="003A5418">
            <w:pPr>
              <w:spacing w:line="240" w:lineRule="auto"/>
              <w:ind w:firstLineChars="0" w:firstLine="0"/>
              <w:jc w:val="center"/>
            </w:pPr>
            <w:r>
              <w:rPr>
                <w:rFonts w:hint="eastAsia"/>
              </w:rPr>
              <w:t>GE 0/0/</w:t>
            </w:r>
            <w:r>
              <w:t>2</w:t>
            </w:r>
          </w:p>
        </w:tc>
        <w:tc>
          <w:tcPr>
            <w:tcW w:w="1882" w:type="dxa"/>
            <w:vAlign w:val="center"/>
          </w:tcPr>
          <w:p w14:paraId="1EED5B01" w14:textId="77777777" w:rsidR="00870A08" w:rsidRDefault="003A5418">
            <w:pPr>
              <w:spacing w:line="240" w:lineRule="auto"/>
              <w:ind w:firstLineChars="0" w:firstLine="0"/>
              <w:jc w:val="center"/>
            </w:pPr>
            <w:r>
              <w:rPr>
                <w:rFonts w:hint="eastAsia"/>
              </w:rPr>
              <w:t>172.16.3.254</w:t>
            </w:r>
          </w:p>
        </w:tc>
        <w:tc>
          <w:tcPr>
            <w:tcW w:w="1882" w:type="dxa"/>
            <w:vAlign w:val="center"/>
          </w:tcPr>
          <w:p w14:paraId="12C8EC10" w14:textId="77777777" w:rsidR="00870A08" w:rsidRDefault="003A5418">
            <w:pPr>
              <w:spacing w:line="240" w:lineRule="auto"/>
              <w:ind w:firstLineChars="0" w:firstLine="0"/>
              <w:jc w:val="center"/>
            </w:pPr>
            <w:r>
              <w:rPr>
                <w:rFonts w:hint="eastAsia"/>
              </w:rPr>
              <w:t>255.255.255.0</w:t>
            </w:r>
          </w:p>
        </w:tc>
        <w:tc>
          <w:tcPr>
            <w:tcW w:w="1458" w:type="dxa"/>
            <w:vAlign w:val="center"/>
          </w:tcPr>
          <w:p w14:paraId="4114EC37" w14:textId="77777777" w:rsidR="00870A08" w:rsidRDefault="003A5418">
            <w:pPr>
              <w:spacing w:line="240" w:lineRule="auto"/>
              <w:ind w:firstLineChars="0" w:firstLine="0"/>
              <w:jc w:val="center"/>
            </w:pPr>
            <w:r>
              <w:rPr>
                <w:rFonts w:hint="eastAsia"/>
              </w:rPr>
              <w:t>N/A</w:t>
            </w:r>
          </w:p>
        </w:tc>
      </w:tr>
      <w:tr w:rsidR="00870A08" w14:paraId="563434F2" w14:textId="77777777">
        <w:trPr>
          <w:jc w:val="center"/>
        </w:trPr>
        <w:tc>
          <w:tcPr>
            <w:tcW w:w="1594" w:type="dxa"/>
            <w:vAlign w:val="center"/>
          </w:tcPr>
          <w:p w14:paraId="35083885" w14:textId="77777777" w:rsidR="00870A08" w:rsidRDefault="003A5418">
            <w:pPr>
              <w:spacing w:line="240" w:lineRule="auto"/>
              <w:ind w:firstLineChars="0" w:firstLine="0"/>
              <w:jc w:val="center"/>
            </w:pPr>
            <w:r>
              <w:rPr>
                <w:rFonts w:hint="eastAsia"/>
              </w:rPr>
              <w:t>PC-1</w:t>
            </w:r>
          </w:p>
        </w:tc>
        <w:tc>
          <w:tcPr>
            <w:tcW w:w="1706" w:type="dxa"/>
            <w:vAlign w:val="center"/>
          </w:tcPr>
          <w:p w14:paraId="176D1418" w14:textId="77777777" w:rsidR="00870A08" w:rsidRDefault="003A5418">
            <w:pPr>
              <w:spacing w:line="240" w:lineRule="auto"/>
              <w:ind w:firstLineChars="0" w:firstLine="0"/>
              <w:jc w:val="center"/>
            </w:pPr>
            <w:r>
              <w:rPr>
                <w:rFonts w:hint="eastAsia"/>
              </w:rPr>
              <w:t>Ethernet 0/0/1</w:t>
            </w:r>
          </w:p>
        </w:tc>
        <w:tc>
          <w:tcPr>
            <w:tcW w:w="1882" w:type="dxa"/>
            <w:vAlign w:val="center"/>
          </w:tcPr>
          <w:p w14:paraId="4EA8A506" w14:textId="77777777" w:rsidR="00870A08" w:rsidRDefault="003A5418">
            <w:pPr>
              <w:spacing w:line="240" w:lineRule="auto"/>
              <w:ind w:firstLineChars="0" w:firstLine="0"/>
              <w:jc w:val="center"/>
            </w:pPr>
            <w:r>
              <w:rPr>
                <w:rFonts w:hint="eastAsia"/>
              </w:rPr>
              <w:t>172.16.1.1</w:t>
            </w:r>
          </w:p>
        </w:tc>
        <w:tc>
          <w:tcPr>
            <w:tcW w:w="1882" w:type="dxa"/>
            <w:vAlign w:val="center"/>
          </w:tcPr>
          <w:p w14:paraId="36CFBBE2" w14:textId="77777777" w:rsidR="00870A08" w:rsidRDefault="003A5418">
            <w:pPr>
              <w:spacing w:line="240" w:lineRule="auto"/>
              <w:ind w:firstLineChars="0" w:firstLine="0"/>
              <w:jc w:val="center"/>
            </w:pPr>
            <w:r>
              <w:rPr>
                <w:rFonts w:hint="eastAsia"/>
              </w:rPr>
              <w:t>255.255.255.0</w:t>
            </w:r>
          </w:p>
        </w:tc>
        <w:tc>
          <w:tcPr>
            <w:tcW w:w="1458" w:type="dxa"/>
            <w:vAlign w:val="center"/>
          </w:tcPr>
          <w:p w14:paraId="5A67ABBC" w14:textId="77777777" w:rsidR="00870A08" w:rsidRDefault="003A5418">
            <w:pPr>
              <w:spacing w:line="240" w:lineRule="auto"/>
              <w:ind w:firstLineChars="0" w:firstLine="0"/>
            </w:pPr>
            <w:r>
              <w:rPr>
                <w:rFonts w:hint="eastAsia"/>
              </w:rPr>
              <w:t>172.16.1.254</w:t>
            </w:r>
          </w:p>
        </w:tc>
      </w:tr>
      <w:tr w:rsidR="00870A08" w14:paraId="16607955" w14:textId="77777777">
        <w:trPr>
          <w:jc w:val="center"/>
        </w:trPr>
        <w:tc>
          <w:tcPr>
            <w:tcW w:w="1594" w:type="dxa"/>
            <w:vAlign w:val="center"/>
          </w:tcPr>
          <w:p w14:paraId="2BE0061A" w14:textId="77777777" w:rsidR="00870A08" w:rsidRDefault="003A5418">
            <w:pPr>
              <w:spacing w:line="240" w:lineRule="auto"/>
              <w:ind w:firstLineChars="0" w:firstLine="0"/>
              <w:jc w:val="center"/>
            </w:pPr>
            <w:r>
              <w:rPr>
                <w:rFonts w:hint="eastAsia"/>
              </w:rPr>
              <w:t>PC-2</w:t>
            </w:r>
          </w:p>
        </w:tc>
        <w:tc>
          <w:tcPr>
            <w:tcW w:w="1706" w:type="dxa"/>
            <w:vAlign w:val="center"/>
          </w:tcPr>
          <w:p w14:paraId="4C56D349" w14:textId="77777777" w:rsidR="00870A08" w:rsidRDefault="003A5418">
            <w:pPr>
              <w:spacing w:line="240" w:lineRule="auto"/>
              <w:ind w:firstLineChars="0" w:firstLine="0"/>
              <w:jc w:val="center"/>
            </w:pPr>
            <w:r>
              <w:rPr>
                <w:rFonts w:hint="eastAsia"/>
              </w:rPr>
              <w:t>Ethernet 0/0/1</w:t>
            </w:r>
          </w:p>
        </w:tc>
        <w:tc>
          <w:tcPr>
            <w:tcW w:w="1882" w:type="dxa"/>
            <w:vAlign w:val="center"/>
          </w:tcPr>
          <w:p w14:paraId="39F46811" w14:textId="77777777" w:rsidR="00870A08" w:rsidRDefault="003A5418">
            <w:pPr>
              <w:spacing w:line="240" w:lineRule="auto"/>
              <w:ind w:firstLineChars="0" w:firstLine="0"/>
              <w:jc w:val="center"/>
            </w:pPr>
            <w:r>
              <w:rPr>
                <w:rFonts w:hint="eastAsia"/>
              </w:rPr>
              <w:t>172.16.2.1</w:t>
            </w:r>
          </w:p>
        </w:tc>
        <w:tc>
          <w:tcPr>
            <w:tcW w:w="1882" w:type="dxa"/>
            <w:vAlign w:val="center"/>
          </w:tcPr>
          <w:p w14:paraId="70493821" w14:textId="77777777" w:rsidR="00870A08" w:rsidRDefault="003A5418">
            <w:pPr>
              <w:spacing w:line="240" w:lineRule="auto"/>
              <w:ind w:firstLineChars="0" w:firstLine="0"/>
              <w:jc w:val="center"/>
            </w:pPr>
            <w:r>
              <w:rPr>
                <w:rFonts w:hint="eastAsia"/>
              </w:rPr>
              <w:t>255.255.255.0</w:t>
            </w:r>
          </w:p>
        </w:tc>
        <w:tc>
          <w:tcPr>
            <w:tcW w:w="1458" w:type="dxa"/>
            <w:vAlign w:val="center"/>
          </w:tcPr>
          <w:p w14:paraId="43FB2FAB" w14:textId="77777777" w:rsidR="00870A08" w:rsidRDefault="003A5418">
            <w:pPr>
              <w:spacing w:line="240" w:lineRule="auto"/>
              <w:ind w:firstLineChars="0" w:firstLine="0"/>
            </w:pPr>
            <w:r>
              <w:rPr>
                <w:rFonts w:hint="eastAsia"/>
              </w:rPr>
              <w:t>172.16.2.254</w:t>
            </w:r>
          </w:p>
        </w:tc>
      </w:tr>
      <w:tr w:rsidR="00870A08" w14:paraId="1A5A03CE" w14:textId="77777777">
        <w:trPr>
          <w:trHeight w:val="136"/>
          <w:jc w:val="center"/>
        </w:trPr>
        <w:tc>
          <w:tcPr>
            <w:tcW w:w="1594" w:type="dxa"/>
            <w:vAlign w:val="center"/>
          </w:tcPr>
          <w:p w14:paraId="0E1B6CED" w14:textId="77777777" w:rsidR="00870A08" w:rsidRDefault="003A5418">
            <w:pPr>
              <w:spacing w:line="240" w:lineRule="auto"/>
              <w:ind w:firstLineChars="0" w:firstLine="0"/>
              <w:jc w:val="center"/>
            </w:pPr>
            <w:r>
              <w:rPr>
                <w:rFonts w:hint="eastAsia"/>
              </w:rPr>
              <w:t>PC-3</w:t>
            </w:r>
          </w:p>
        </w:tc>
        <w:tc>
          <w:tcPr>
            <w:tcW w:w="1706" w:type="dxa"/>
            <w:vAlign w:val="center"/>
          </w:tcPr>
          <w:p w14:paraId="4D2E78AB" w14:textId="77777777" w:rsidR="00870A08" w:rsidRDefault="003A5418">
            <w:pPr>
              <w:spacing w:line="240" w:lineRule="auto"/>
              <w:ind w:firstLineChars="0" w:firstLine="0"/>
              <w:jc w:val="center"/>
            </w:pPr>
            <w:r>
              <w:rPr>
                <w:rFonts w:hint="eastAsia"/>
              </w:rPr>
              <w:t>Ethernet 0/0/1</w:t>
            </w:r>
          </w:p>
        </w:tc>
        <w:tc>
          <w:tcPr>
            <w:tcW w:w="1882" w:type="dxa"/>
            <w:vAlign w:val="center"/>
          </w:tcPr>
          <w:p w14:paraId="0AD81749" w14:textId="77777777" w:rsidR="00870A08" w:rsidRDefault="003A5418">
            <w:pPr>
              <w:spacing w:line="240" w:lineRule="auto"/>
              <w:ind w:firstLineChars="0" w:firstLine="0"/>
              <w:jc w:val="center"/>
            </w:pPr>
            <w:r>
              <w:rPr>
                <w:rFonts w:hint="eastAsia"/>
              </w:rPr>
              <w:t>172.16.3.1</w:t>
            </w:r>
          </w:p>
        </w:tc>
        <w:tc>
          <w:tcPr>
            <w:tcW w:w="1882" w:type="dxa"/>
            <w:vAlign w:val="center"/>
          </w:tcPr>
          <w:p w14:paraId="1F01F2DC" w14:textId="77777777" w:rsidR="00870A08" w:rsidRDefault="003A5418">
            <w:pPr>
              <w:spacing w:line="240" w:lineRule="auto"/>
              <w:ind w:firstLineChars="0" w:firstLine="0"/>
              <w:jc w:val="center"/>
            </w:pPr>
            <w:r>
              <w:rPr>
                <w:rFonts w:hint="eastAsia"/>
              </w:rPr>
              <w:t>255.255.255.0</w:t>
            </w:r>
          </w:p>
        </w:tc>
        <w:tc>
          <w:tcPr>
            <w:tcW w:w="1458" w:type="dxa"/>
            <w:vAlign w:val="center"/>
          </w:tcPr>
          <w:p w14:paraId="28CEA343" w14:textId="77777777" w:rsidR="00870A08" w:rsidRDefault="003A5418">
            <w:pPr>
              <w:spacing w:line="240" w:lineRule="auto"/>
              <w:ind w:firstLineChars="0" w:firstLine="0"/>
            </w:pPr>
            <w:r>
              <w:rPr>
                <w:rFonts w:hint="eastAsia"/>
              </w:rPr>
              <w:t>172.16.3.254</w:t>
            </w:r>
          </w:p>
        </w:tc>
      </w:tr>
    </w:tbl>
    <w:p w14:paraId="0A50ADBC" w14:textId="77777777" w:rsidR="00870A08" w:rsidRDefault="003A5418">
      <w:pPr>
        <w:pStyle w:val="10"/>
      </w:pPr>
      <w:r>
        <w:rPr>
          <w:rFonts w:hint="eastAsia"/>
        </w:rPr>
        <w:t>实验步骤</w:t>
      </w:r>
    </w:p>
    <w:p w14:paraId="5425CC1A" w14:textId="77777777" w:rsidR="00870A08" w:rsidRDefault="003A5418">
      <w:pPr>
        <w:pStyle w:val="2"/>
        <w:numPr>
          <w:ilvl w:val="0"/>
          <w:numId w:val="39"/>
        </w:numPr>
        <w:ind w:left="426" w:hanging="426"/>
      </w:pPr>
      <w:r>
        <w:rPr>
          <w:rFonts w:hint="eastAsia"/>
        </w:rPr>
        <w:t>基本配置</w:t>
      </w:r>
    </w:p>
    <w:p w14:paraId="4913F43C" w14:textId="77777777" w:rsidR="00870A08" w:rsidRDefault="003A5418">
      <w:pPr>
        <w:pStyle w:val="12"/>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1D8D8621" w14:textId="77777777" w:rsidR="00870A08" w:rsidRDefault="003A5418">
      <w:pPr>
        <w:pStyle w:val="aff6"/>
      </w:pPr>
      <w:r>
        <w:t>&lt;R1&gt;ping 172.16.20.3</w:t>
      </w:r>
    </w:p>
    <w:p w14:paraId="595F5BC8" w14:textId="77777777" w:rsidR="00870A08" w:rsidRDefault="003A5418">
      <w:pPr>
        <w:pStyle w:val="aff6"/>
      </w:pPr>
      <w:r>
        <w:t xml:space="preserve">  PING 172.16.20.3: </w:t>
      </w:r>
      <w:proofErr w:type="gramStart"/>
      <w:r>
        <w:t>56  data</w:t>
      </w:r>
      <w:proofErr w:type="gramEnd"/>
      <w:r>
        <w:t xml:space="preserve"> bytes, press CTRL_C to break</w:t>
      </w:r>
    </w:p>
    <w:p w14:paraId="3A50DF8C" w14:textId="77777777" w:rsidR="00870A08" w:rsidRDefault="003A5418">
      <w:pPr>
        <w:pStyle w:val="aff6"/>
      </w:pPr>
      <w:r>
        <w:t xml:space="preserve">    Reply from 172.16.20.3: bytes=56 Sequence=1 </w:t>
      </w:r>
      <w:proofErr w:type="spellStart"/>
      <w:r>
        <w:t>ttl</w:t>
      </w:r>
      <w:proofErr w:type="spellEnd"/>
      <w:r>
        <w:t xml:space="preserve">=255 time=20 </w:t>
      </w:r>
      <w:proofErr w:type="spellStart"/>
      <w:r>
        <w:t>ms</w:t>
      </w:r>
      <w:proofErr w:type="spellEnd"/>
    </w:p>
    <w:p w14:paraId="4B9CDA2C" w14:textId="77777777" w:rsidR="00870A08" w:rsidRDefault="003A5418">
      <w:pPr>
        <w:pStyle w:val="aff6"/>
      </w:pPr>
      <w:r>
        <w:t xml:space="preserve">    Reply from 172.16.20.3: bytes=56 Sequence=2 </w:t>
      </w:r>
      <w:proofErr w:type="spellStart"/>
      <w:r>
        <w:t>ttl</w:t>
      </w:r>
      <w:proofErr w:type="spellEnd"/>
      <w:r>
        <w:t xml:space="preserve">=255 time=20 </w:t>
      </w:r>
      <w:proofErr w:type="spellStart"/>
      <w:r>
        <w:t>ms</w:t>
      </w:r>
      <w:proofErr w:type="spellEnd"/>
    </w:p>
    <w:p w14:paraId="5B6A9B6E" w14:textId="77777777" w:rsidR="00870A08" w:rsidRDefault="003A5418">
      <w:pPr>
        <w:pStyle w:val="aff6"/>
      </w:pPr>
      <w:r>
        <w:t xml:space="preserve">    Reply from 172.16.20.3: bytes=56 Sequence=3 </w:t>
      </w:r>
      <w:proofErr w:type="spellStart"/>
      <w:r>
        <w:t>ttl</w:t>
      </w:r>
      <w:proofErr w:type="spellEnd"/>
      <w:r>
        <w:t xml:space="preserve">=255 time=10 </w:t>
      </w:r>
      <w:proofErr w:type="spellStart"/>
      <w:r>
        <w:t>ms</w:t>
      </w:r>
      <w:proofErr w:type="spellEnd"/>
    </w:p>
    <w:p w14:paraId="23D9B5D0" w14:textId="77777777" w:rsidR="00870A08" w:rsidRDefault="003A5418">
      <w:pPr>
        <w:pStyle w:val="aff6"/>
      </w:pPr>
      <w:r>
        <w:t xml:space="preserve">    Reply from 172.16.20.3: bytes=56 Sequence=4 </w:t>
      </w:r>
      <w:proofErr w:type="spellStart"/>
      <w:r>
        <w:t>ttl</w:t>
      </w:r>
      <w:proofErr w:type="spellEnd"/>
      <w:r>
        <w:t xml:space="preserve">=255 time=10 </w:t>
      </w:r>
      <w:proofErr w:type="spellStart"/>
      <w:r>
        <w:t>ms</w:t>
      </w:r>
      <w:proofErr w:type="spellEnd"/>
    </w:p>
    <w:p w14:paraId="7220A0C9" w14:textId="77777777" w:rsidR="00870A08" w:rsidRDefault="003A5418">
      <w:pPr>
        <w:pStyle w:val="aff6"/>
      </w:pPr>
      <w:r>
        <w:t xml:space="preserve">    Reply from 172.16.20.3: bytes=56 Sequence=5 </w:t>
      </w:r>
      <w:proofErr w:type="spellStart"/>
      <w:r>
        <w:t>ttl</w:t>
      </w:r>
      <w:proofErr w:type="spellEnd"/>
      <w:r>
        <w:t xml:space="preserve">=255 time=10 </w:t>
      </w:r>
      <w:proofErr w:type="spellStart"/>
      <w:r>
        <w:t>ms</w:t>
      </w:r>
      <w:proofErr w:type="spellEnd"/>
    </w:p>
    <w:p w14:paraId="68C53002" w14:textId="77777777" w:rsidR="00870A08" w:rsidRDefault="003A5418">
      <w:pPr>
        <w:pStyle w:val="aff6"/>
      </w:pPr>
      <w:r>
        <w:t xml:space="preserve">  --- 172.16.20.3 ping statistics ---</w:t>
      </w:r>
    </w:p>
    <w:p w14:paraId="6FCFB9A1" w14:textId="77777777" w:rsidR="00870A08" w:rsidRDefault="003A5418">
      <w:pPr>
        <w:pStyle w:val="aff6"/>
      </w:pPr>
      <w:r>
        <w:t xml:space="preserve">    5 packet(s) transmitted</w:t>
      </w:r>
    </w:p>
    <w:p w14:paraId="0F114DD4" w14:textId="77777777" w:rsidR="00870A08" w:rsidRDefault="003A5418">
      <w:pPr>
        <w:pStyle w:val="aff6"/>
      </w:pPr>
      <w:r>
        <w:t xml:space="preserve">    5 packet(s) received</w:t>
      </w:r>
    </w:p>
    <w:p w14:paraId="25E366B4" w14:textId="77777777" w:rsidR="00870A08" w:rsidRDefault="003A5418">
      <w:pPr>
        <w:pStyle w:val="aff6"/>
      </w:pPr>
      <w:r>
        <w:t xml:space="preserve">    0.00% packet loss</w:t>
      </w:r>
    </w:p>
    <w:p w14:paraId="1FE7D312" w14:textId="77777777" w:rsidR="00870A08" w:rsidRDefault="003A5418">
      <w:pPr>
        <w:pStyle w:val="aff6"/>
      </w:pPr>
      <w:r>
        <w:t xml:space="preserve">    round-trip min/avg/max = 10/14/20 </w:t>
      </w:r>
      <w:proofErr w:type="spellStart"/>
      <w:r>
        <w:t>ms</w:t>
      </w:r>
      <w:proofErr w:type="spellEnd"/>
    </w:p>
    <w:p w14:paraId="1B991E8D" w14:textId="77777777" w:rsidR="00870A08" w:rsidRDefault="00870A08">
      <w:pPr>
        <w:pStyle w:val="aff6"/>
      </w:pPr>
    </w:p>
    <w:p w14:paraId="5C35C5DC" w14:textId="77777777" w:rsidR="00870A08" w:rsidRDefault="003A5418">
      <w:pPr>
        <w:ind w:firstLine="420"/>
        <w:jc w:val="left"/>
      </w:pPr>
      <w:r>
        <w:rPr>
          <w:rFonts w:hint="eastAsia"/>
        </w:rPr>
        <w:t>其余直连网段的连通性测试省略。</w:t>
      </w:r>
    </w:p>
    <w:p w14:paraId="15F4836F" w14:textId="77777777" w:rsidR="00870A08" w:rsidRDefault="003A5418">
      <w:pPr>
        <w:pStyle w:val="2"/>
        <w:numPr>
          <w:ilvl w:val="0"/>
          <w:numId w:val="39"/>
        </w:numPr>
        <w:ind w:left="426" w:hanging="426"/>
        <w:rPr>
          <w:rFonts w:ascii="微软雅黑" w:hAnsi="微软雅黑"/>
        </w:rPr>
      </w:pPr>
      <w:r>
        <w:rPr>
          <w:rFonts w:ascii="微软雅黑" w:hAnsi="微软雅黑" w:hint="eastAsia"/>
        </w:rPr>
        <w:lastRenderedPageBreak/>
        <w:t>部署</w:t>
      </w:r>
      <w:proofErr w:type="gramStart"/>
      <w:r>
        <w:rPr>
          <w:rFonts w:ascii="微软雅黑" w:hAnsi="微软雅黑" w:hint="eastAsia"/>
        </w:rPr>
        <w:t>单区域</w:t>
      </w:r>
      <w:proofErr w:type="gramEnd"/>
      <w:r>
        <w:rPr>
          <w:rFonts w:ascii="微软雅黑" w:hAnsi="微软雅黑" w:hint="eastAsia"/>
        </w:rPr>
        <w:t>OSPF网络</w:t>
      </w:r>
    </w:p>
    <w:p w14:paraId="6062EC20" w14:textId="77777777" w:rsidR="00870A08" w:rsidRDefault="003A5418">
      <w:pPr>
        <w:ind w:firstLine="420"/>
      </w:pPr>
      <w:r>
        <w:rPr>
          <w:rFonts w:hint="eastAsia"/>
        </w:rPr>
        <w:t>首先使用命令</w:t>
      </w:r>
      <w:proofErr w:type="spellStart"/>
      <w:r>
        <w:rPr>
          <w:rFonts w:hint="eastAsia"/>
          <w:b/>
        </w:rPr>
        <w:t>ospf</w:t>
      </w:r>
      <w:proofErr w:type="spellEnd"/>
      <w:r>
        <w:rPr>
          <w:rFonts w:hint="eastAsia"/>
        </w:rPr>
        <w:t>创建并运行</w:t>
      </w:r>
      <w:r>
        <w:rPr>
          <w:rFonts w:hint="eastAsia"/>
        </w:rPr>
        <w:t>OSPF</w:t>
      </w:r>
      <w:r>
        <w:rPr>
          <w:rFonts w:hint="eastAsia"/>
        </w:rPr>
        <w:t>。</w:t>
      </w:r>
    </w:p>
    <w:p w14:paraId="4E09674F" w14:textId="77777777" w:rsidR="00870A08" w:rsidRDefault="003A5418">
      <w:pPr>
        <w:pStyle w:val="aff6"/>
      </w:pPr>
      <w:r>
        <w:t>&lt;R1&gt;system-view</w:t>
      </w:r>
    </w:p>
    <w:p w14:paraId="59CD19D0" w14:textId="77777777" w:rsidR="00870A08" w:rsidRDefault="003A5418">
      <w:pPr>
        <w:pStyle w:val="aff6"/>
        <w:rPr>
          <w:shd w:val="pct10" w:color="auto" w:fill="FFFFFF"/>
        </w:rPr>
      </w:pPr>
      <w:r>
        <w:t>[R</w:t>
      </w:r>
      <w:proofErr w:type="gramStart"/>
      <w:r>
        <w:t>1]</w:t>
      </w:r>
      <w:proofErr w:type="spellStart"/>
      <w:r>
        <w:t>ospf</w:t>
      </w:r>
      <w:proofErr w:type="spellEnd"/>
      <w:proofErr w:type="gramEnd"/>
      <w:r>
        <w:t xml:space="preserve"> 1</w:t>
      </w:r>
    </w:p>
    <w:p w14:paraId="2C6431C8" w14:textId="77777777" w:rsidR="00870A08" w:rsidRDefault="00870A08">
      <w:pPr>
        <w:pStyle w:val="aff6"/>
      </w:pPr>
    </w:p>
    <w:p w14:paraId="1AD68ABE" w14:textId="77777777" w:rsidR="00870A08" w:rsidRDefault="003A5418">
      <w:pPr>
        <w:ind w:firstLine="420"/>
      </w:pPr>
      <w:r>
        <w:rPr>
          <w:rFonts w:hint="eastAsia"/>
        </w:rPr>
        <w:t>其中</w:t>
      </w:r>
      <w:r>
        <w:t>，</w:t>
      </w:r>
      <w:r>
        <w:rPr>
          <w:rFonts w:hint="eastAsia"/>
        </w:rPr>
        <w:t>1</w:t>
      </w:r>
      <w:r>
        <w:rPr>
          <w:rFonts w:hint="eastAsia"/>
        </w:rPr>
        <w:t>代表</w:t>
      </w:r>
      <w:r>
        <w:t>的是进程号，如果没有写明进程号，默认是</w:t>
      </w:r>
      <w:r>
        <w:rPr>
          <w:rFonts w:hint="eastAsia"/>
        </w:rPr>
        <w:t>1</w:t>
      </w:r>
      <w:r>
        <w:rPr>
          <w:rFonts w:hint="eastAsia"/>
        </w:rPr>
        <w:t>。</w:t>
      </w:r>
    </w:p>
    <w:p w14:paraId="339560A2" w14:textId="77777777" w:rsidR="00870A08" w:rsidRDefault="003A5418">
      <w:pPr>
        <w:ind w:firstLine="420"/>
      </w:pPr>
      <w:r>
        <w:rPr>
          <w:rFonts w:hint="eastAsia"/>
        </w:rPr>
        <w:t>接着使用命令</w:t>
      </w:r>
      <w:r>
        <w:rPr>
          <w:rFonts w:hint="eastAsia"/>
          <w:b/>
        </w:rPr>
        <w:t>area</w:t>
      </w:r>
      <w:r>
        <w:rPr>
          <w:rFonts w:hint="eastAsia"/>
        </w:rPr>
        <w:t>创建区域并进入</w:t>
      </w:r>
      <w:r>
        <w:rPr>
          <w:rFonts w:hint="eastAsia"/>
        </w:rPr>
        <w:t>OS</w:t>
      </w:r>
    </w:p>
    <w:p w14:paraId="04A8F6E1" w14:textId="77777777" w:rsidR="00870A08" w:rsidRDefault="003A5418">
      <w:pPr>
        <w:ind w:firstLine="420"/>
      </w:pPr>
      <w:r>
        <w:rPr>
          <w:rFonts w:hint="eastAsia"/>
        </w:rPr>
        <w:t>PF</w:t>
      </w:r>
      <w:r>
        <w:rPr>
          <w:rFonts w:hint="eastAsia"/>
        </w:rPr>
        <w:t>区域视图，输入要创建的区域</w:t>
      </w:r>
      <w:r>
        <w:rPr>
          <w:rFonts w:hint="eastAsia"/>
        </w:rPr>
        <w:t>ID</w:t>
      </w:r>
      <w:r>
        <w:rPr>
          <w:rFonts w:hint="eastAsia"/>
        </w:rPr>
        <w:t>。由于本实验为</w:t>
      </w:r>
      <w:r>
        <w:rPr>
          <w:rFonts w:hint="eastAsia"/>
        </w:rPr>
        <w:t>OSPF</w:t>
      </w:r>
      <w:proofErr w:type="gramStart"/>
      <w:r>
        <w:rPr>
          <w:rFonts w:hint="eastAsia"/>
        </w:rPr>
        <w:t>单区域</w:t>
      </w:r>
      <w:proofErr w:type="gramEnd"/>
      <w:r>
        <w:rPr>
          <w:rFonts w:hint="eastAsia"/>
        </w:rPr>
        <w:t>配置，所以使用骨干区域，即区域</w:t>
      </w:r>
      <w:r>
        <w:rPr>
          <w:rFonts w:hint="eastAsia"/>
        </w:rPr>
        <w:t>0</w:t>
      </w:r>
      <w:r>
        <w:rPr>
          <w:rFonts w:hint="eastAsia"/>
        </w:rPr>
        <w:t>即可。</w:t>
      </w:r>
    </w:p>
    <w:p w14:paraId="6113C8EA" w14:textId="77777777" w:rsidR="00870A08" w:rsidRDefault="003A5418">
      <w:pPr>
        <w:pStyle w:val="aff6"/>
        <w:rPr>
          <w:shd w:val="pct10" w:color="auto" w:fill="FFFFFF"/>
        </w:rPr>
      </w:pPr>
      <w:r>
        <w:t>[R1-ospf-</w:t>
      </w:r>
      <w:proofErr w:type="gramStart"/>
      <w:r>
        <w:t>1]area</w:t>
      </w:r>
      <w:proofErr w:type="gramEnd"/>
      <w:r>
        <w:t xml:space="preserve"> 0</w:t>
      </w:r>
    </w:p>
    <w:p w14:paraId="4F0F952B" w14:textId="77777777" w:rsidR="00870A08" w:rsidRDefault="00870A08">
      <w:pPr>
        <w:pStyle w:val="aff6"/>
        <w:rPr>
          <w:shd w:val="pct10" w:color="auto" w:fill="FFFFFF"/>
        </w:rPr>
      </w:pPr>
    </w:p>
    <w:p w14:paraId="23DA7C7F" w14:textId="77777777" w:rsidR="00870A08" w:rsidRDefault="003A5418">
      <w:pPr>
        <w:ind w:firstLine="420"/>
      </w:pPr>
      <w:r>
        <w:rPr>
          <w:rFonts w:hint="eastAsia"/>
        </w:rPr>
        <w:t>再使用</w:t>
      </w:r>
      <w:r>
        <w:rPr>
          <w:rFonts w:hint="eastAsia"/>
          <w:b/>
        </w:rPr>
        <w:t>network</w:t>
      </w:r>
      <w:r>
        <w:rPr>
          <w:rFonts w:hint="eastAsia"/>
        </w:rPr>
        <w:t>命令来指定运行</w:t>
      </w:r>
      <w:r>
        <w:rPr>
          <w:rFonts w:hint="eastAsia"/>
        </w:rPr>
        <w:t>OSPF</w:t>
      </w:r>
      <w:r>
        <w:rPr>
          <w:rFonts w:hint="eastAsia"/>
        </w:rPr>
        <w:t>协议的接口和接口所属的区域。本实验中</w:t>
      </w:r>
      <w:r>
        <w:rPr>
          <w:rFonts w:hint="eastAsia"/>
        </w:rPr>
        <w:t>R1</w:t>
      </w:r>
      <w:r>
        <w:rPr>
          <w:rFonts w:hint="eastAsia"/>
        </w:rPr>
        <w:t>上的三个物理接口都需要指定。配置中需注意，尽量精确匹配所通告的网段。</w:t>
      </w:r>
    </w:p>
    <w:p w14:paraId="0FE6E0DE" w14:textId="77777777" w:rsidR="00870A08" w:rsidRDefault="003A5418">
      <w:pPr>
        <w:pStyle w:val="aff6"/>
      </w:pPr>
      <w:r>
        <w:t>[R1-ospf-1-area-0.0.0.</w:t>
      </w:r>
      <w:proofErr w:type="gramStart"/>
      <w:r>
        <w:t>0]network</w:t>
      </w:r>
      <w:proofErr w:type="gramEnd"/>
      <w:r>
        <w:t xml:space="preserve"> 172.16.10.0 0.0.0.255   </w:t>
      </w:r>
    </w:p>
    <w:p w14:paraId="274D5820" w14:textId="77777777" w:rsidR="00870A08" w:rsidRDefault="003A5418">
      <w:pPr>
        <w:pStyle w:val="aff6"/>
      </w:pPr>
      <w:r>
        <w:t>[R1-ospf-1-area-0.0.0.</w:t>
      </w:r>
      <w:proofErr w:type="gramStart"/>
      <w:r>
        <w:t>0]network</w:t>
      </w:r>
      <w:proofErr w:type="gramEnd"/>
      <w:r>
        <w:t xml:space="preserve"> 172.16.20.0 0.0.0.255</w:t>
      </w:r>
    </w:p>
    <w:p w14:paraId="5D3A954C" w14:textId="77777777" w:rsidR="00870A08" w:rsidRDefault="003A5418">
      <w:pPr>
        <w:pStyle w:val="aff6"/>
      </w:pPr>
      <w:r>
        <w:t>[R1-ospf-1-area-0.0.0.</w:t>
      </w:r>
      <w:proofErr w:type="gramStart"/>
      <w:r>
        <w:t>0]network</w:t>
      </w:r>
      <w:proofErr w:type="gramEnd"/>
      <w:r>
        <w:t xml:space="preserve"> 172.16.1.0 0.0.0.255</w:t>
      </w:r>
    </w:p>
    <w:p w14:paraId="2B7E5E00" w14:textId="77777777" w:rsidR="00870A08" w:rsidRDefault="00870A08">
      <w:pPr>
        <w:ind w:firstLine="420"/>
      </w:pPr>
    </w:p>
    <w:p w14:paraId="29E8F43A" w14:textId="77777777" w:rsidR="00870A08" w:rsidRDefault="003A5418">
      <w:pPr>
        <w:ind w:firstLine="420"/>
      </w:pPr>
      <w:r>
        <w:rPr>
          <w:rFonts w:hint="eastAsia"/>
        </w:rPr>
        <w:t>配置完成后使用命令</w:t>
      </w:r>
      <w:r>
        <w:rPr>
          <w:rFonts w:eastAsia="宋体"/>
          <w:b/>
          <w:kern w:val="0"/>
          <w:szCs w:val="18"/>
        </w:rPr>
        <w:t xml:space="preserve">display </w:t>
      </w:r>
      <w:proofErr w:type="spellStart"/>
      <w:r>
        <w:rPr>
          <w:rFonts w:eastAsia="宋体"/>
          <w:b/>
          <w:kern w:val="0"/>
          <w:szCs w:val="18"/>
        </w:rPr>
        <w:t>ospf</w:t>
      </w:r>
      <w:proofErr w:type="spellEnd"/>
      <w:r>
        <w:rPr>
          <w:rFonts w:eastAsia="宋体"/>
          <w:b/>
          <w:kern w:val="0"/>
          <w:szCs w:val="18"/>
        </w:rPr>
        <w:t xml:space="preserve"> interface</w:t>
      </w:r>
      <w:r>
        <w:rPr>
          <w:rFonts w:hint="eastAsia"/>
        </w:rPr>
        <w:t>检查</w:t>
      </w:r>
      <w:r>
        <w:rPr>
          <w:rFonts w:hint="eastAsia"/>
        </w:rPr>
        <w:t>OSPF</w:t>
      </w:r>
      <w:r>
        <w:rPr>
          <w:rFonts w:hint="eastAsia"/>
        </w:rPr>
        <w:t>接口通告是否正确。</w:t>
      </w:r>
    </w:p>
    <w:p w14:paraId="68EE20D2" w14:textId="77777777" w:rsidR="00870A08" w:rsidRDefault="003A5418">
      <w:pPr>
        <w:pStyle w:val="aff6"/>
      </w:pPr>
      <w:r>
        <w:t>[R</w:t>
      </w:r>
      <w:proofErr w:type="gramStart"/>
      <w:r>
        <w:t>1]display</w:t>
      </w:r>
      <w:proofErr w:type="gramEnd"/>
      <w:r>
        <w:t xml:space="preserve"> </w:t>
      </w:r>
      <w:proofErr w:type="spellStart"/>
      <w:r>
        <w:t>ospf</w:t>
      </w:r>
      <w:proofErr w:type="spellEnd"/>
      <w:r>
        <w:t xml:space="preserve"> interface </w:t>
      </w:r>
    </w:p>
    <w:p w14:paraId="126E0AA2" w14:textId="77777777" w:rsidR="00870A08" w:rsidRDefault="003A5418">
      <w:pPr>
        <w:pStyle w:val="aff6"/>
      </w:pPr>
      <w:r>
        <w:t xml:space="preserve">         OSPF Process 1 with Router-ID </w:t>
      </w:r>
      <w:r>
        <w:rPr>
          <w:shd w:val="pct10" w:color="auto" w:fill="FFFFFF"/>
        </w:rPr>
        <w:t>172.16.1.254</w:t>
      </w:r>
    </w:p>
    <w:p w14:paraId="229AA35F" w14:textId="77777777" w:rsidR="00870A08" w:rsidRDefault="003A5418">
      <w:pPr>
        <w:pStyle w:val="aff6"/>
      </w:pPr>
      <w:r>
        <w:t xml:space="preserve">                 Interfaces </w:t>
      </w:r>
    </w:p>
    <w:p w14:paraId="217A4808" w14:textId="77777777" w:rsidR="00870A08" w:rsidRDefault="003A5418">
      <w:pPr>
        <w:pStyle w:val="aff6"/>
      </w:pPr>
      <w:r>
        <w:t xml:space="preserve"> Area: 0.0.0.0       </w:t>
      </w:r>
      <w:proofErr w:type="gramStart"/>
      <w:r>
        <w:t xml:space="preserve">   (</w:t>
      </w:r>
      <w:proofErr w:type="gramEnd"/>
      <w:r>
        <w:t>MPLS TE not enabled)</w:t>
      </w:r>
    </w:p>
    <w:p w14:paraId="6B2A308C" w14:textId="77777777" w:rsidR="00870A08" w:rsidRDefault="003A5418">
      <w:pPr>
        <w:pStyle w:val="aff6"/>
      </w:pPr>
      <w:r>
        <w:t xml:space="preserve"> IP Address      Type         State    Cost    </w:t>
      </w:r>
      <w:proofErr w:type="spellStart"/>
      <w:r>
        <w:t>Pri</w:t>
      </w:r>
      <w:proofErr w:type="spellEnd"/>
      <w:r>
        <w:t xml:space="preserve">   DR            </w:t>
      </w:r>
      <w:r>
        <w:rPr>
          <w:rFonts w:hint="eastAsia"/>
        </w:rPr>
        <w:t xml:space="preserve">  </w:t>
      </w:r>
      <w:r>
        <w:t xml:space="preserve">  BDR </w:t>
      </w:r>
    </w:p>
    <w:p w14:paraId="4C955C4D" w14:textId="77777777" w:rsidR="00870A08" w:rsidRDefault="003A5418">
      <w:pPr>
        <w:pStyle w:val="aff6"/>
      </w:pPr>
      <w:r>
        <w:t xml:space="preserve"> </w:t>
      </w:r>
      <w:r>
        <w:rPr>
          <w:shd w:val="pct10" w:color="auto" w:fill="FFFFFF"/>
        </w:rPr>
        <w:t>172.16.1.254</w:t>
      </w:r>
      <w:r>
        <w:t xml:space="preserve">    Broadcast    </w:t>
      </w:r>
      <w:r>
        <w:rPr>
          <w:shd w:val="pct10" w:color="auto" w:fill="FFFFFF"/>
        </w:rPr>
        <w:t>DR</w:t>
      </w:r>
      <w:r>
        <w:t xml:space="preserve">       1       1     172.16.1.254  </w:t>
      </w:r>
      <w:r>
        <w:rPr>
          <w:rFonts w:hint="eastAsia"/>
        </w:rPr>
        <w:t xml:space="preserve"> </w:t>
      </w:r>
      <w:r>
        <w:t xml:space="preserve"> 0.0.0.0</w:t>
      </w:r>
    </w:p>
    <w:p w14:paraId="1902D01D" w14:textId="77777777" w:rsidR="00870A08" w:rsidRDefault="003A5418">
      <w:pPr>
        <w:pStyle w:val="aff6"/>
      </w:pPr>
      <w:r>
        <w:t xml:space="preserve"> </w:t>
      </w:r>
      <w:r>
        <w:rPr>
          <w:shd w:val="pct10" w:color="auto" w:fill="FFFFFF"/>
        </w:rPr>
        <w:t>172.16.10.1</w:t>
      </w:r>
      <w:r>
        <w:t xml:space="preserve">     Broadcast    </w:t>
      </w:r>
      <w:r>
        <w:rPr>
          <w:shd w:val="pct10" w:color="auto" w:fill="FFFFFF"/>
        </w:rPr>
        <w:t>DR</w:t>
      </w:r>
      <w:r>
        <w:t xml:space="preserve">       1       1     172.16.10.1     0.0.0.0</w:t>
      </w:r>
    </w:p>
    <w:p w14:paraId="1BF6AFB8" w14:textId="77777777" w:rsidR="00870A08" w:rsidRDefault="003A5418">
      <w:pPr>
        <w:pStyle w:val="aff6"/>
      </w:pPr>
      <w:r>
        <w:t xml:space="preserve"> </w:t>
      </w:r>
      <w:r>
        <w:rPr>
          <w:shd w:val="pct10" w:color="auto" w:fill="FFFFFF"/>
        </w:rPr>
        <w:t>172.16.20.1</w:t>
      </w:r>
      <w:r>
        <w:t xml:space="preserve">     Broadcast    </w:t>
      </w:r>
      <w:r>
        <w:rPr>
          <w:shd w:val="pct10" w:color="auto" w:fill="FFFFFF"/>
        </w:rPr>
        <w:t>DR</w:t>
      </w:r>
      <w:r>
        <w:t xml:space="preserve">       1       1     172.16.20.1     0.0.0.0</w:t>
      </w:r>
    </w:p>
    <w:p w14:paraId="61BFEEBF" w14:textId="77777777" w:rsidR="00870A08" w:rsidRDefault="00870A08">
      <w:pPr>
        <w:pStyle w:val="aff6"/>
      </w:pPr>
    </w:p>
    <w:p w14:paraId="1B370B7A" w14:textId="77777777" w:rsidR="00870A08" w:rsidRDefault="003A5418">
      <w:pPr>
        <w:ind w:firstLine="420"/>
      </w:pPr>
      <w:r>
        <w:lastRenderedPageBreak/>
        <w:t>可以</w:t>
      </w:r>
      <w:r>
        <w:rPr>
          <w:rFonts w:hint="eastAsia"/>
        </w:rPr>
        <w:t>观察</w:t>
      </w:r>
      <w:r>
        <w:t>到本地</w:t>
      </w:r>
      <w:r>
        <w:rPr>
          <w:rFonts w:hint="eastAsia"/>
        </w:rPr>
        <w:t>OSPF</w:t>
      </w:r>
      <w:r>
        <w:rPr>
          <w:rFonts w:hint="eastAsia"/>
        </w:rPr>
        <w:t>进程</w:t>
      </w:r>
      <w:r>
        <w:t>使用的</w:t>
      </w:r>
      <w:r>
        <w:rPr>
          <w:rFonts w:hint="eastAsia"/>
        </w:rPr>
        <w:t>Router-ID</w:t>
      </w:r>
      <w:r>
        <w:rPr>
          <w:rFonts w:hint="eastAsia"/>
        </w:rPr>
        <w:t>是</w:t>
      </w:r>
      <w:r>
        <w:rPr>
          <w:rFonts w:hint="eastAsia"/>
        </w:rPr>
        <w:t>172.16.1.254</w:t>
      </w:r>
      <w:r>
        <w:rPr>
          <w:rFonts w:hint="eastAsia"/>
        </w:rPr>
        <w:t>。</w:t>
      </w:r>
      <w:proofErr w:type="gramStart"/>
      <w:r>
        <w:rPr>
          <w:rFonts w:hint="eastAsia"/>
        </w:rPr>
        <w:t>在此进程下</w:t>
      </w:r>
      <w:proofErr w:type="gramEnd"/>
      <w:r>
        <w:rPr>
          <w:rFonts w:hint="eastAsia"/>
        </w:rPr>
        <w:t>，有三个接口加入了</w:t>
      </w:r>
      <w:r>
        <w:rPr>
          <w:rFonts w:hint="eastAsia"/>
        </w:rPr>
        <w:t>OSPF</w:t>
      </w:r>
      <w:r>
        <w:rPr>
          <w:rFonts w:hint="eastAsia"/>
        </w:rPr>
        <w:t>进程。</w:t>
      </w:r>
      <w:r>
        <w:t>网络类型为以太网默认的</w:t>
      </w:r>
      <w:r>
        <w:rPr>
          <w:rFonts w:hint="eastAsia"/>
        </w:rPr>
        <w:t>广播网络</w:t>
      </w:r>
      <w:r>
        <w:t>类型。</w:t>
      </w:r>
      <w:r>
        <w:rPr>
          <w:rFonts w:hint="eastAsia"/>
        </w:rPr>
        <w:t>State</w:t>
      </w:r>
      <w:r>
        <w:rPr>
          <w:rFonts w:hint="eastAsia"/>
        </w:rPr>
        <w:t>为该接口当前的状态，显示为</w:t>
      </w:r>
      <w:r>
        <w:rPr>
          <w:rFonts w:hint="eastAsia"/>
        </w:rPr>
        <w:t>DR</w:t>
      </w:r>
      <w:r>
        <w:rPr>
          <w:rFonts w:hint="eastAsia"/>
        </w:rPr>
        <w:t>状态，即表示</w:t>
      </w:r>
      <w:r>
        <w:t>为</w:t>
      </w:r>
      <w:r>
        <w:rPr>
          <w:highlight w:val="yellow"/>
        </w:rPr>
        <w:t>这</w:t>
      </w:r>
      <w:r>
        <w:rPr>
          <w:rFonts w:hint="eastAsia"/>
          <w:highlight w:val="yellow"/>
        </w:rPr>
        <w:t>三个</w:t>
      </w:r>
      <w:r>
        <w:rPr>
          <w:highlight w:val="yellow"/>
        </w:rPr>
        <w:t>接口</w:t>
      </w:r>
      <w:r>
        <w:rPr>
          <w:rFonts w:hint="eastAsia"/>
          <w:highlight w:val="yellow"/>
        </w:rPr>
        <w:t>在它们所在的网段中</w:t>
      </w:r>
      <w:r>
        <w:rPr>
          <w:highlight w:val="yellow"/>
        </w:rPr>
        <w:t>都被选举为</w:t>
      </w:r>
      <w:r>
        <w:rPr>
          <w:rFonts w:hint="eastAsia"/>
          <w:highlight w:val="yellow"/>
        </w:rPr>
        <w:t>DR</w:t>
      </w:r>
      <w:r>
        <w:rPr>
          <w:rFonts w:hint="eastAsia"/>
          <w:highlight w:val="yellow"/>
        </w:rPr>
        <w:t>。</w:t>
      </w:r>
    </w:p>
    <w:p w14:paraId="29C004FD" w14:textId="77777777" w:rsidR="00870A08" w:rsidRDefault="003A5418">
      <w:pPr>
        <w:ind w:firstLine="420"/>
      </w:pPr>
      <w:r>
        <w:rPr>
          <w:rFonts w:hint="eastAsia"/>
        </w:rPr>
        <w:t>接下来在</w:t>
      </w:r>
      <w:r>
        <w:rPr>
          <w:rFonts w:hint="eastAsia"/>
        </w:rPr>
        <w:t>R2</w:t>
      </w:r>
      <w:r>
        <w:rPr>
          <w:rFonts w:hint="eastAsia"/>
        </w:rPr>
        <w:t>和</w:t>
      </w:r>
      <w:r>
        <w:rPr>
          <w:rFonts w:hint="eastAsia"/>
        </w:rPr>
        <w:t>R3</w:t>
      </w:r>
      <w:r>
        <w:rPr>
          <w:rFonts w:hint="eastAsia"/>
        </w:rPr>
        <w:t>上做相应配置，配置方法和</w:t>
      </w:r>
      <w:r>
        <w:rPr>
          <w:rFonts w:hint="eastAsia"/>
        </w:rPr>
        <w:t>R1</w:t>
      </w:r>
      <w:r>
        <w:rPr>
          <w:rFonts w:hint="eastAsia"/>
        </w:rPr>
        <w:t>相同，不再赘述。</w:t>
      </w:r>
    </w:p>
    <w:p w14:paraId="468C2431" w14:textId="77777777" w:rsidR="00870A08" w:rsidRDefault="003A5418">
      <w:pPr>
        <w:pStyle w:val="aff6"/>
      </w:pPr>
      <w:r>
        <w:t>&lt;R</w:t>
      </w:r>
      <w:r>
        <w:rPr>
          <w:rFonts w:hint="eastAsia"/>
        </w:rPr>
        <w:t>2</w:t>
      </w:r>
      <w:r>
        <w:t>&gt;system-view</w:t>
      </w:r>
    </w:p>
    <w:p w14:paraId="0955542E" w14:textId="77777777" w:rsidR="00870A08" w:rsidRDefault="003A5418">
      <w:pPr>
        <w:pStyle w:val="aff6"/>
      </w:pPr>
      <w:r>
        <w:t>[R</w:t>
      </w:r>
      <w:proofErr w:type="gramStart"/>
      <w:r>
        <w:rPr>
          <w:rFonts w:hint="eastAsia"/>
        </w:rPr>
        <w:t>2</w:t>
      </w:r>
      <w:r>
        <w:t>]</w:t>
      </w:r>
      <w:proofErr w:type="spellStart"/>
      <w:r>
        <w:t>ospf</w:t>
      </w:r>
      <w:proofErr w:type="spellEnd"/>
      <w:proofErr w:type="gramEnd"/>
      <w:r>
        <w:t xml:space="preserve"> 1</w:t>
      </w:r>
    </w:p>
    <w:p w14:paraId="298B1D2A" w14:textId="77777777" w:rsidR="00870A08" w:rsidRDefault="003A5418">
      <w:pPr>
        <w:pStyle w:val="aff6"/>
      </w:pPr>
      <w:r>
        <w:t>[R</w:t>
      </w:r>
      <w:r>
        <w:rPr>
          <w:rFonts w:hint="eastAsia"/>
        </w:rPr>
        <w:t>2</w:t>
      </w:r>
      <w:r>
        <w:t>-ospf-</w:t>
      </w:r>
      <w:proofErr w:type="gramStart"/>
      <w:r>
        <w:t>1]area</w:t>
      </w:r>
      <w:proofErr w:type="gramEnd"/>
      <w:r>
        <w:t xml:space="preserve"> 0</w:t>
      </w:r>
    </w:p>
    <w:p w14:paraId="58EA8D6D" w14:textId="77777777" w:rsidR="00870A08" w:rsidRDefault="003A5418">
      <w:pPr>
        <w:pStyle w:val="aff6"/>
      </w:pPr>
      <w:r>
        <w:t>[R</w:t>
      </w:r>
      <w:r>
        <w:rPr>
          <w:rFonts w:hint="eastAsia"/>
        </w:rPr>
        <w:t>2</w:t>
      </w:r>
      <w:r>
        <w:t>-ospf-1-area-0.0.0.</w:t>
      </w:r>
      <w:proofErr w:type="gramStart"/>
      <w:r>
        <w:t>0]network</w:t>
      </w:r>
      <w:proofErr w:type="gramEnd"/>
      <w:r>
        <w:t xml:space="preserve"> 172.16.10.0 0.0.0.255   </w:t>
      </w:r>
    </w:p>
    <w:p w14:paraId="39407F24" w14:textId="77777777" w:rsidR="00870A08" w:rsidRDefault="003A5418">
      <w:pPr>
        <w:pStyle w:val="aff6"/>
      </w:pPr>
      <w:r>
        <w:t>[R</w:t>
      </w:r>
      <w:r>
        <w:rPr>
          <w:rFonts w:hint="eastAsia"/>
        </w:rPr>
        <w:t>2</w:t>
      </w:r>
      <w:r>
        <w:t>-ospf-1-area-0.0.0.</w:t>
      </w:r>
      <w:proofErr w:type="gramStart"/>
      <w:r>
        <w:t>0]network</w:t>
      </w:r>
      <w:proofErr w:type="gramEnd"/>
      <w:r>
        <w:t xml:space="preserve"> 172.16.</w:t>
      </w:r>
      <w:r>
        <w:rPr>
          <w:rFonts w:hint="eastAsia"/>
        </w:rPr>
        <w:t>3</w:t>
      </w:r>
      <w:r>
        <w:t>0.0 0.0.0.255</w:t>
      </w:r>
    </w:p>
    <w:p w14:paraId="7A5A5B2C" w14:textId="77777777" w:rsidR="00870A08" w:rsidRDefault="003A5418">
      <w:pPr>
        <w:pStyle w:val="aff6"/>
      </w:pPr>
      <w:r>
        <w:t>[R</w:t>
      </w:r>
      <w:r>
        <w:rPr>
          <w:rFonts w:hint="eastAsia"/>
        </w:rPr>
        <w:t>2</w:t>
      </w:r>
      <w:r>
        <w:t>-ospf-1-area-0.0.0.</w:t>
      </w:r>
      <w:proofErr w:type="gramStart"/>
      <w:r>
        <w:t>0]network</w:t>
      </w:r>
      <w:proofErr w:type="gramEnd"/>
      <w:r>
        <w:t xml:space="preserve"> 172.16.</w:t>
      </w:r>
      <w:r>
        <w:rPr>
          <w:rFonts w:hint="eastAsia"/>
        </w:rPr>
        <w:t>2</w:t>
      </w:r>
      <w:r>
        <w:t>.0 0.0.0.255</w:t>
      </w:r>
    </w:p>
    <w:p w14:paraId="776891AE" w14:textId="77777777" w:rsidR="00870A08" w:rsidRDefault="00870A08">
      <w:pPr>
        <w:pStyle w:val="aff6"/>
      </w:pPr>
    </w:p>
    <w:p w14:paraId="01A9B33B" w14:textId="77777777" w:rsidR="00870A08" w:rsidRDefault="003A5418">
      <w:pPr>
        <w:pStyle w:val="aff6"/>
      </w:pPr>
      <w:r>
        <w:t>&lt;R</w:t>
      </w:r>
      <w:r>
        <w:rPr>
          <w:rFonts w:hint="eastAsia"/>
        </w:rPr>
        <w:t>3</w:t>
      </w:r>
      <w:r>
        <w:t>&gt;system-view</w:t>
      </w:r>
    </w:p>
    <w:p w14:paraId="664D8B04" w14:textId="77777777" w:rsidR="00870A08" w:rsidRDefault="003A5418">
      <w:pPr>
        <w:pStyle w:val="aff6"/>
      </w:pPr>
      <w:r>
        <w:t>[R</w:t>
      </w:r>
      <w:proofErr w:type="gramStart"/>
      <w:r>
        <w:rPr>
          <w:rFonts w:hint="eastAsia"/>
        </w:rPr>
        <w:t>3</w:t>
      </w:r>
      <w:r>
        <w:t>]</w:t>
      </w:r>
      <w:proofErr w:type="spellStart"/>
      <w:r>
        <w:t>ospf</w:t>
      </w:r>
      <w:proofErr w:type="spellEnd"/>
      <w:proofErr w:type="gramEnd"/>
      <w:r>
        <w:t xml:space="preserve"> 1</w:t>
      </w:r>
    </w:p>
    <w:p w14:paraId="47DAF537" w14:textId="77777777" w:rsidR="00870A08" w:rsidRDefault="003A5418">
      <w:pPr>
        <w:pStyle w:val="aff6"/>
      </w:pPr>
      <w:r>
        <w:t>[R</w:t>
      </w:r>
      <w:r>
        <w:rPr>
          <w:rFonts w:hint="eastAsia"/>
        </w:rPr>
        <w:t>3</w:t>
      </w:r>
      <w:r>
        <w:t>-ospf-</w:t>
      </w:r>
      <w:proofErr w:type="gramStart"/>
      <w:r>
        <w:t>1]area</w:t>
      </w:r>
      <w:proofErr w:type="gramEnd"/>
      <w:r>
        <w:t xml:space="preserve"> 0</w:t>
      </w:r>
    </w:p>
    <w:p w14:paraId="35FE1F57" w14:textId="77777777" w:rsidR="00870A08" w:rsidRDefault="003A5418">
      <w:pPr>
        <w:pStyle w:val="aff6"/>
      </w:pPr>
      <w:r>
        <w:t>[R</w:t>
      </w:r>
      <w:r>
        <w:rPr>
          <w:rFonts w:hint="eastAsia"/>
        </w:rPr>
        <w:t>3</w:t>
      </w:r>
      <w:r>
        <w:t>-ospf-1-area-0.0.0.</w:t>
      </w:r>
      <w:proofErr w:type="gramStart"/>
      <w:r>
        <w:t>0]network</w:t>
      </w:r>
      <w:proofErr w:type="gramEnd"/>
      <w:r>
        <w:t xml:space="preserve"> 172.16.20.0 0.0.0.255   </w:t>
      </w:r>
    </w:p>
    <w:p w14:paraId="710516B5" w14:textId="77777777" w:rsidR="00870A08" w:rsidRDefault="003A5418">
      <w:pPr>
        <w:pStyle w:val="aff6"/>
      </w:pPr>
      <w:r>
        <w:t>[R</w:t>
      </w:r>
      <w:r>
        <w:rPr>
          <w:rFonts w:hint="eastAsia"/>
        </w:rPr>
        <w:t>3</w:t>
      </w:r>
      <w:r>
        <w:t>-ospf-1-area-0.0.0.</w:t>
      </w:r>
      <w:proofErr w:type="gramStart"/>
      <w:r>
        <w:t>0]network</w:t>
      </w:r>
      <w:proofErr w:type="gramEnd"/>
      <w:r>
        <w:t xml:space="preserve"> 172.16.</w:t>
      </w:r>
      <w:r>
        <w:rPr>
          <w:rFonts w:hint="eastAsia"/>
        </w:rPr>
        <w:t>3</w:t>
      </w:r>
      <w:r>
        <w:t>0.0 0.0.0.255</w:t>
      </w:r>
    </w:p>
    <w:p w14:paraId="6B45103E" w14:textId="77777777" w:rsidR="00870A08" w:rsidRDefault="003A5418">
      <w:pPr>
        <w:pStyle w:val="aff6"/>
      </w:pPr>
      <w:r>
        <w:t>[R</w:t>
      </w:r>
      <w:r>
        <w:rPr>
          <w:rFonts w:hint="eastAsia"/>
        </w:rPr>
        <w:t>3</w:t>
      </w:r>
      <w:r>
        <w:t>-ospf-1-area-0.0.0.</w:t>
      </w:r>
      <w:proofErr w:type="gramStart"/>
      <w:r>
        <w:t>0]network</w:t>
      </w:r>
      <w:proofErr w:type="gramEnd"/>
      <w:r>
        <w:t xml:space="preserve"> 172.16.</w:t>
      </w:r>
      <w:r>
        <w:rPr>
          <w:rFonts w:hint="eastAsia"/>
        </w:rPr>
        <w:t>3</w:t>
      </w:r>
      <w:r>
        <w:t>.0 0.0.0.255</w:t>
      </w:r>
    </w:p>
    <w:p w14:paraId="538D0957" w14:textId="77777777" w:rsidR="00870A08" w:rsidRDefault="003A5418">
      <w:pPr>
        <w:pStyle w:val="2"/>
        <w:numPr>
          <w:ilvl w:val="0"/>
          <w:numId w:val="39"/>
        </w:numPr>
        <w:ind w:left="426" w:hanging="426"/>
        <w:rPr>
          <w:rFonts w:ascii="微软雅黑" w:hAnsi="微软雅黑"/>
        </w:rPr>
      </w:pPr>
      <w:r>
        <w:rPr>
          <w:rFonts w:ascii="微软雅黑" w:hAnsi="微软雅黑" w:hint="eastAsia"/>
        </w:rPr>
        <w:t>检查OSPF</w:t>
      </w:r>
      <w:proofErr w:type="gramStart"/>
      <w:r>
        <w:rPr>
          <w:rFonts w:ascii="微软雅黑" w:hAnsi="微软雅黑" w:hint="eastAsia"/>
        </w:rPr>
        <w:t>单区域</w:t>
      </w:r>
      <w:proofErr w:type="gramEnd"/>
      <w:r>
        <w:rPr>
          <w:rFonts w:ascii="微软雅黑" w:hAnsi="微软雅黑" w:hint="eastAsia"/>
        </w:rPr>
        <w:t>的配置结果</w:t>
      </w:r>
    </w:p>
    <w:p w14:paraId="64AC4152" w14:textId="77777777" w:rsidR="00870A08" w:rsidRDefault="003A5418">
      <w:pPr>
        <w:ind w:firstLine="420"/>
      </w:pPr>
      <w:r>
        <w:rPr>
          <w:rFonts w:hint="eastAsia"/>
        </w:rPr>
        <w:t>以</w:t>
      </w:r>
      <w:r>
        <w:rPr>
          <w:rFonts w:hint="eastAsia"/>
        </w:rPr>
        <w:t>R1</w:t>
      </w:r>
      <w:r>
        <w:rPr>
          <w:rFonts w:hint="eastAsia"/>
        </w:rPr>
        <w:t>为例使用</w:t>
      </w:r>
      <w:r>
        <w:rPr>
          <w:rFonts w:hint="eastAsia"/>
          <w:b/>
        </w:rPr>
        <w:t xml:space="preserve">display </w:t>
      </w:r>
      <w:proofErr w:type="spellStart"/>
      <w:r>
        <w:rPr>
          <w:rFonts w:hint="eastAsia"/>
          <w:b/>
        </w:rPr>
        <w:t>ospf</w:t>
      </w:r>
      <w:proofErr w:type="spellEnd"/>
      <w:r>
        <w:rPr>
          <w:rFonts w:hint="eastAsia"/>
          <w:b/>
        </w:rPr>
        <w:t xml:space="preserve"> peer</w:t>
      </w:r>
      <w:r>
        <w:rPr>
          <w:rFonts w:hint="eastAsia"/>
        </w:rPr>
        <w:t>命令查看</w:t>
      </w:r>
      <w:r>
        <w:rPr>
          <w:rFonts w:hint="eastAsia"/>
        </w:rPr>
        <w:t>OSPF</w:t>
      </w:r>
      <w:r>
        <w:rPr>
          <w:rFonts w:hint="eastAsia"/>
        </w:rPr>
        <w:t>邻居状态。</w:t>
      </w:r>
    </w:p>
    <w:p w14:paraId="3F52C426" w14:textId="77777777" w:rsidR="00870A08" w:rsidRDefault="003A5418">
      <w:pPr>
        <w:pStyle w:val="aff6"/>
      </w:pPr>
      <w:r>
        <w:t xml:space="preserve">&lt;R1&gt;display </w:t>
      </w:r>
      <w:proofErr w:type="spellStart"/>
      <w:r>
        <w:t>ospf</w:t>
      </w:r>
      <w:proofErr w:type="spellEnd"/>
      <w:r>
        <w:t xml:space="preserve"> peer </w:t>
      </w:r>
    </w:p>
    <w:p w14:paraId="653BCC14" w14:textId="77777777" w:rsidR="00870A08" w:rsidRDefault="003A5418">
      <w:pPr>
        <w:pStyle w:val="aff6"/>
      </w:pPr>
      <w:r>
        <w:t xml:space="preserve">         OSPF Process 1 with Router-ID 172.16.1.254</w:t>
      </w:r>
    </w:p>
    <w:p w14:paraId="42111925" w14:textId="77777777" w:rsidR="00870A08" w:rsidRDefault="003A5418">
      <w:pPr>
        <w:pStyle w:val="aff6"/>
      </w:pPr>
      <w:r>
        <w:t xml:space="preserve">                 Neighbors </w:t>
      </w:r>
    </w:p>
    <w:p w14:paraId="24FE8047" w14:textId="77777777" w:rsidR="00870A08" w:rsidRDefault="003A5418">
      <w:pPr>
        <w:pStyle w:val="aff6"/>
      </w:pPr>
      <w:r>
        <w:t xml:space="preserve"> Area 0.0.0.0 interface 172.16.10.1(GigabitEthernet0/0/0)'s neighbors</w:t>
      </w:r>
    </w:p>
    <w:p w14:paraId="528BE37B" w14:textId="77777777" w:rsidR="00870A08" w:rsidRDefault="003A5418">
      <w:pPr>
        <w:pStyle w:val="aff6"/>
      </w:pPr>
      <w:r>
        <w:rPr>
          <w:shd w:val="pct10" w:color="auto" w:fill="FFFFFF"/>
        </w:rPr>
        <w:t xml:space="preserve"> Router-ID: 172.16.2.254</w:t>
      </w:r>
      <w:r>
        <w:t xml:space="preserve">     </w:t>
      </w:r>
      <w:r>
        <w:rPr>
          <w:shd w:val="pct10" w:color="auto" w:fill="FFFFFF"/>
        </w:rPr>
        <w:t>Address: 172.16.10.2</w:t>
      </w:r>
    </w:p>
    <w:p w14:paraId="5BA2CEA8" w14:textId="77777777" w:rsidR="00870A08" w:rsidRDefault="003A5418">
      <w:pPr>
        <w:pStyle w:val="aff6"/>
      </w:pPr>
      <w:r>
        <w:t xml:space="preserve">   </w:t>
      </w:r>
      <w:r>
        <w:rPr>
          <w:shd w:val="pct10" w:color="auto" w:fill="FFFFFF"/>
        </w:rPr>
        <w:t xml:space="preserve">State: </w:t>
      </w:r>
      <w:proofErr w:type="gramStart"/>
      <w:r>
        <w:rPr>
          <w:shd w:val="pct10" w:color="auto" w:fill="FFFFFF"/>
        </w:rPr>
        <w:t>Full</w:t>
      </w:r>
      <w:r>
        <w:t xml:space="preserve">  </w:t>
      </w:r>
      <w:proofErr w:type="spellStart"/>
      <w:r>
        <w:t>Mode</w:t>
      </w:r>
      <w:proofErr w:type="gramEnd"/>
      <w:r>
        <w:t>:Nbr</w:t>
      </w:r>
      <w:proofErr w:type="spellEnd"/>
      <w:r>
        <w:t xml:space="preserve"> is  Master  </w:t>
      </w:r>
      <w:r>
        <w:rPr>
          <w:shd w:val="pct10" w:color="auto" w:fill="FFFFFF"/>
        </w:rPr>
        <w:t>Priority: 1</w:t>
      </w:r>
    </w:p>
    <w:p w14:paraId="0FDEEF3B" w14:textId="77777777" w:rsidR="00870A08" w:rsidRDefault="003A5418">
      <w:pPr>
        <w:pStyle w:val="aff6"/>
      </w:pPr>
      <w:r>
        <w:t xml:space="preserve">   DR: </w:t>
      </w:r>
      <w:proofErr w:type="gramStart"/>
      <w:r>
        <w:t>172.16.10.1  BDR</w:t>
      </w:r>
      <w:proofErr w:type="gramEnd"/>
      <w:r>
        <w:t>: 172.16.10.2  MTU: 0</w:t>
      </w:r>
    </w:p>
    <w:p w14:paraId="768C68FF" w14:textId="77777777" w:rsidR="00870A08" w:rsidRDefault="003A5418">
      <w:pPr>
        <w:pStyle w:val="aff6"/>
      </w:pPr>
      <w:r>
        <w:t xml:space="preserve">   Dead timer due in </w:t>
      </w:r>
      <w:proofErr w:type="gramStart"/>
      <w:r>
        <w:t>35  sec</w:t>
      </w:r>
      <w:proofErr w:type="gramEnd"/>
    </w:p>
    <w:p w14:paraId="03A4F22E" w14:textId="77777777" w:rsidR="00870A08" w:rsidRDefault="003A5418">
      <w:pPr>
        <w:pStyle w:val="aff6"/>
      </w:pPr>
      <w:r>
        <w:lastRenderedPageBreak/>
        <w:t xml:space="preserve">   </w:t>
      </w:r>
      <w:proofErr w:type="spellStart"/>
      <w:r>
        <w:t>Retrans</w:t>
      </w:r>
      <w:proofErr w:type="spellEnd"/>
      <w:r>
        <w:t xml:space="preserve"> timer interval: 5</w:t>
      </w:r>
    </w:p>
    <w:p w14:paraId="69EB85C8" w14:textId="77777777" w:rsidR="00870A08" w:rsidRDefault="003A5418">
      <w:pPr>
        <w:pStyle w:val="aff6"/>
      </w:pPr>
      <w:r>
        <w:t xml:space="preserve">   Neighbor is up for 00:07:38</w:t>
      </w:r>
    </w:p>
    <w:p w14:paraId="0B7836E8" w14:textId="77777777" w:rsidR="00870A08" w:rsidRDefault="003A5418">
      <w:pPr>
        <w:pStyle w:val="aff6"/>
      </w:pPr>
      <w:r>
        <w:t xml:space="preserve">   Authentication Sequence: [ </w:t>
      </w:r>
      <w:proofErr w:type="gramStart"/>
      <w:r>
        <w:t>0 ]</w:t>
      </w:r>
      <w:proofErr w:type="gramEnd"/>
    </w:p>
    <w:p w14:paraId="1DDF0F51" w14:textId="77777777" w:rsidR="00870A08" w:rsidRDefault="003A5418">
      <w:pPr>
        <w:pStyle w:val="aff6"/>
      </w:pPr>
      <w:r>
        <w:t xml:space="preserve">                 Neighbors </w:t>
      </w:r>
    </w:p>
    <w:p w14:paraId="115B5046" w14:textId="77777777" w:rsidR="00870A08" w:rsidRDefault="003A5418">
      <w:pPr>
        <w:pStyle w:val="aff6"/>
      </w:pPr>
      <w:r>
        <w:t xml:space="preserve"> Area 0.0.0.0 interface 172.16.20.1(GigabitEthernet0/0/1)'s neighbors</w:t>
      </w:r>
    </w:p>
    <w:p w14:paraId="77234998" w14:textId="77777777" w:rsidR="00870A08" w:rsidRDefault="003A5418">
      <w:pPr>
        <w:pStyle w:val="aff6"/>
      </w:pPr>
      <w:r>
        <w:t xml:space="preserve"> </w:t>
      </w:r>
      <w:r>
        <w:rPr>
          <w:shd w:val="pct10" w:color="auto" w:fill="FFFFFF"/>
        </w:rPr>
        <w:t>Router-ID: 172.16.3.254</w:t>
      </w:r>
      <w:r>
        <w:t xml:space="preserve">     </w:t>
      </w:r>
      <w:r>
        <w:rPr>
          <w:shd w:val="pct10" w:color="auto" w:fill="FFFFFF"/>
        </w:rPr>
        <w:t>Address: 172.16.20.3</w:t>
      </w:r>
    </w:p>
    <w:p w14:paraId="1FCB46F4" w14:textId="77777777" w:rsidR="00870A08" w:rsidRDefault="003A5418">
      <w:pPr>
        <w:pStyle w:val="aff6"/>
      </w:pPr>
      <w:r>
        <w:t xml:space="preserve">   </w:t>
      </w:r>
      <w:r>
        <w:rPr>
          <w:shd w:val="pct10" w:color="auto" w:fill="FFFFFF"/>
        </w:rPr>
        <w:t xml:space="preserve">State: </w:t>
      </w:r>
      <w:proofErr w:type="gramStart"/>
      <w:r>
        <w:rPr>
          <w:shd w:val="pct10" w:color="auto" w:fill="FFFFFF"/>
        </w:rPr>
        <w:t>Full</w:t>
      </w:r>
      <w:r>
        <w:t xml:space="preserve">  </w:t>
      </w:r>
      <w:proofErr w:type="spellStart"/>
      <w:r>
        <w:t>Mode</w:t>
      </w:r>
      <w:proofErr w:type="gramEnd"/>
      <w:r>
        <w:t>:Nbr</w:t>
      </w:r>
      <w:proofErr w:type="spellEnd"/>
      <w:r>
        <w:t xml:space="preserve"> is  Master  </w:t>
      </w:r>
      <w:r>
        <w:rPr>
          <w:shd w:val="pct10" w:color="auto" w:fill="FFFFFF"/>
        </w:rPr>
        <w:t>Priority: 1</w:t>
      </w:r>
    </w:p>
    <w:p w14:paraId="546DC67F" w14:textId="77777777" w:rsidR="00870A08" w:rsidRDefault="003A5418">
      <w:pPr>
        <w:pStyle w:val="aff6"/>
      </w:pPr>
      <w:r>
        <w:t xml:space="preserve">   DR: </w:t>
      </w:r>
      <w:proofErr w:type="gramStart"/>
      <w:r>
        <w:t>172.16.20.1  BDR</w:t>
      </w:r>
      <w:proofErr w:type="gramEnd"/>
      <w:r>
        <w:t>: 172.16.20.3  MTU: 0</w:t>
      </w:r>
    </w:p>
    <w:p w14:paraId="1264D766" w14:textId="77777777" w:rsidR="00870A08" w:rsidRDefault="003A5418">
      <w:pPr>
        <w:pStyle w:val="aff6"/>
      </w:pPr>
      <w:r>
        <w:t xml:space="preserve">   Dead timer due in </w:t>
      </w:r>
      <w:proofErr w:type="gramStart"/>
      <w:r>
        <w:t>29  sec</w:t>
      </w:r>
      <w:proofErr w:type="gramEnd"/>
    </w:p>
    <w:p w14:paraId="41A80EB0" w14:textId="77777777" w:rsidR="00870A08" w:rsidRDefault="003A5418">
      <w:pPr>
        <w:pStyle w:val="aff6"/>
      </w:pPr>
      <w:r>
        <w:t xml:space="preserve">   </w:t>
      </w:r>
      <w:proofErr w:type="spellStart"/>
      <w:r>
        <w:t>Retrans</w:t>
      </w:r>
      <w:proofErr w:type="spellEnd"/>
      <w:r>
        <w:t xml:space="preserve"> timer interval: 5</w:t>
      </w:r>
    </w:p>
    <w:p w14:paraId="67485D56" w14:textId="77777777" w:rsidR="00870A08" w:rsidRDefault="003A5418">
      <w:pPr>
        <w:pStyle w:val="aff6"/>
      </w:pPr>
      <w:r>
        <w:t xml:space="preserve">   Neighbor is up for 00:04:14</w:t>
      </w:r>
    </w:p>
    <w:p w14:paraId="5E319F8E" w14:textId="77777777" w:rsidR="00870A08" w:rsidRDefault="003A5418">
      <w:pPr>
        <w:pStyle w:val="aff6"/>
      </w:pPr>
      <w:r>
        <w:t xml:space="preserve">   Authentication Sequence: [ </w:t>
      </w:r>
      <w:proofErr w:type="gramStart"/>
      <w:r>
        <w:t>0 ]</w:t>
      </w:r>
      <w:proofErr w:type="gramEnd"/>
    </w:p>
    <w:p w14:paraId="30C2F955" w14:textId="77777777" w:rsidR="00870A08" w:rsidRDefault="00870A08">
      <w:pPr>
        <w:pStyle w:val="aff6"/>
      </w:pPr>
    </w:p>
    <w:p w14:paraId="42E3F730" w14:textId="77777777" w:rsidR="00870A08" w:rsidRDefault="003A5418">
      <w:pPr>
        <w:ind w:firstLine="420"/>
      </w:pPr>
      <w:r>
        <w:rPr>
          <w:rFonts w:hint="eastAsia"/>
        </w:rPr>
        <w:t>通过这条命令</w:t>
      </w:r>
      <w:r>
        <w:t>，可以</w:t>
      </w:r>
      <w:r>
        <w:rPr>
          <w:rFonts w:hint="eastAsia"/>
        </w:rPr>
        <w:t>查看很多</w:t>
      </w:r>
      <w:r>
        <w:t>内容</w:t>
      </w:r>
      <w:r>
        <w:rPr>
          <w:rFonts w:hint="eastAsia"/>
        </w:rPr>
        <w:t>。</w:t>
      </w:r>
      <w:r>
        <w:t>例如</w:t>
      </w:r>
      <w:r>
        <w:rPr>
          <w:rFonts w:hint="eastAsia"/>
        </w:rPr>
        <w:t>通过</w:t>
      </w:r>
      <w:r>
        <w:t>Router-ID</w:t>
      </w:r>
      <w:r>
        <w:rPr>
          <w:rFonts w:hint="eastAsia"/>
        </w:rPr>
        <w:t>可以</w:t>
      </w:r>
      <w:r>
        <w:t>查看邻居的</w:t>
      </w:r>
      <w:r>
        <w:rPr>
          <w:rFonts w:hint="eastAsia"/>
        </w:rPr>
        <w:t>路由器标识，通过</w:t>
      </w:r>
      <w:r>
        <w:t>Address</w:t>
      </w:r>
      <w:r>
        <w:rPr>
          <w:rFonts w:hint="eastAsia"/>
        </w:rPr>
        <w:t>可以</w:t>
      </w:r>
      <w:r>
        <w:t>查看</w:t>
      </w:r>
      <w:r>
        <w:rPr>
          <w:rFonts w:hint="eastAsia"/>
        </w:rPr>
        <w:t>邻居</w:t>
      </w:r>
      <w:r>
        <w:t>的</w:t>
      </w:r>
      <w:r>
        <w:rPr>
          <w:rFonts w:hint="eastAsia"/>
        </w:rPr>
        <w:t>OSPF</w:t>
      </w:r>
      <w:r>
        <w:t>接口</w:t>
      </w:r>
      <w:r>
        <w:rPr>
          <w:rFonts w:hint="eastAsia"/>
        </w:rPr>
        <w:t>IP</w:t>
      </w:r>
      <w:r>
        <w:rPr>
          <w:rFonts w:hint="eastAsia"/>
        </w:rPr>
        <w:t>地址</w:t>
      </w:r>
      <w:r>
        <w:t>，</w:t>
      </w:r>
      <w:r>
        <w:rPr>
          <w:rFonts w:hint="eastAsia"/>
        </w:rPr>
        <w:t>通过</w:t>
      </w:r>
      <w:r>
        <w:t>State</w:t>
      </w:r>
      <w:r>
        <w:rPr>
          <w:rFonts w:hint="eastAsia"/>
        </w:rPr>
        <w:t>可以</w:t>
      </w:r>
      <w:r>
        <w:t>查看目前与</w:t>
      </w:r>
      <w:r>
        <w:rPr>
          <w:rFonts w:hint="eastAsia"/>
        </w:rPr>
        <w:t>该路由器的</w:t>
      </w:r>
      <w:r>
        <w:rPr>
          <w:rFonts w:hint="eastAsia"/>
        </w:rPr>
        <w:t>OSPF</w:t>
      </w:r>
      <w:r>
        <w:rPr>
          <w:rFonts w:hint="eastAsia"/>
        </w:rPr>
        <w:t>邻居状态</w:t>
      </w:r>
      <w:r>
        <w:t>，</w:t>
      </w:r>
      <w:r>
        <w:rPr>
          <w:rFonts w:hint="eastAsia"/>
        </w:rPr>
        <w:t>通过</w:t>
      </w:r>
      <w:r>
        <w:t>Priority</w:t>
      </w:r>
      <w:r>
        <w:rPr>
          <w:rFonts w:hint="eastAsia"/>
        </w:rPr>
        <w:t>可以</w:t>
      </w:r>
      <w:r>
        <w:t>查看当前</w:t>
      </w:r>
      <w:r>
        <w:rPr>
          <w:rFonts w:hint="eastAsia"/>
        </w:rPr>
        <w:t>该</w:t>
      </w:r>
      <w:r>
        <w:t>邻居</w:t>
      </w:r>
      <w:r>
        <w:rPr>
          <w:rFonts w:hint="eastAsia"/>
        </w:rPr>
        <w:t>OSPF</w:t>
      </w:r>
      <w:r>
        <w:t>接口的</w:t>
      </w:r>
      <w:r>
        <w:rPr>
          <w:rFonts w:hint="eastAsia"/>
        </w:rPr>
        <w:t>DR</w:t>
      </w:r>
      <w:r>
        <w:rPr>
          <w:rFonts w:hint="eastAsia"/>
        </w:rPr>
        <w:t>优先级等等。</w:t>
      </w:r>
    </w:p>
    <w:p w14:paraId="3E8EC6F4" w14:textId="77777777" w:rsidR="00870A08" w:rsidRDefault="003A5418">
      <w:pPr>
        <w:ind w:firstLine="420"/>
      </w:pPr>
      <w:r>
        <w:rPr>
          <w:rFonts w:hint="eastAsia"/>
        </w:rPr>
        <w:t>使用</w:t>
      </w:r>
      <w:r>
        <w:rPr>
          <w:b/>
        </w:rPr>
        <w:t xml:space="preserve">display </w:t>
      </w:r>
      <w:proofErr w:type="spellStart"/>
      <w:r>
        <w:rPr>
          <w:b/>
        </w:rPr>
        <w:t>ip</w:t>
      </w:r>
      <w:proofErr w:type="spellEnd"/>
      <w:r>
        <w:rPr>
          <w:b/>
        </w:rPr>
        <w:t xml:space="preserve"> routing-table protocol </w:t>
      </w:r>
      <w:proofErr w:type="spellStart"/>
      <w:r>
        <w:rPr>
          <w:b/>
        </w:rPr>
        <w:t>ospf</w:t>
      </w:r>
      <w:proofErr w:type="spellEnd"/>
      <w:r>
        <w:rPr>
          <w:rFonts w:hint="eastAsia"/>
        </w:rPr>
        <w:t>命令查看</w:t>
      </w:r>
      <w:r>
        <w:rPr>
          <w:rFonts w:hint="eastAsia"/>
        </w:rPr>
        <w:t>R1</w:t>
      </w:r>
      <w:r>
        <w:rPr>
          <w:rFonts w:hint="eastAsia"/>
        </w:rPr>
        <w:t>上的</w:t>
      </w:r>
      <w:r>
        <w:rPr>
          <w:rFonts w:hint="eastAsia"/>
        </w:rPr>
        <w:t>OSPF</w:t>
      </w:r>
      <w:r>
        <w:rPr>
          <w:rFonts w:hint="eastAsia"/>
        </w:rPr>
        <w:t>路由表。</w:t>
      </w:r>
    </w:p>
    <w:p w14:paraId="0673424E" w14:textId="77777777" w:rsidR="00870A08" w:rsidRDefault="003A5418">
      <w:pPr>
        <w:pStyle w:val="aff6"/>
      </w:pPr>
      <w:r>
        <w:t xml:space="preserve">&lt;R1&gt;display </w:t>
      </w:r>
      <w:proofErr w:type="spellStart"/>
      <w:r>
        <w:t>ip</w:t>
      </w:r>
      <w:proofErr w:type="spellEnd"/>
      <w:r>
        <w:t xml:space="preserve"> routing-table protocol </w:t>
      </w:r>
      <w:proofErr w:type="spellStart"/>
      <w:r>
        <w:t>ospf</w:t>
      </w:r>
      <w:proofErr w:type="spellEnd"/>
      <w:r>
        <w:t xml:space="preserve"> </w:t>
      </w:r>
    </w:p>
    <w:p w14:paraId="0EC35EA4" w14:textId="77777777" w:rsidR="00870A08" w:rsidRDefault="003A5418">
      <w:pPr>
        <w:pStyle w:val="aff6"/>
      </w:pPr>
      <w:r>
        <w:t>Route Flags: R - relay, D - download to fib</w:t>
      </w:r>
    </w:p>
    <w:p w14:paraId="781264CF" w14:textId="77777777" w:rsidR="00870A08" w:rsidRDefault="003A5418">
      <w:pPr>
        <w:pStyle w:val="aff6"/>
      </w:pPr>
      <w:r>
        <w:t>------------------------------------------------------------------------</w:t>
      </w:r>
    </w:p>
    <w:p w14:paraId="74B251FB" w14:textId="77777777" w:rsidR="00870A08" w:rsidRDefault="003A5418">
      <w:pPr>
        <w:pStyle w:val="aff6"/>
      </w:pPr>
      <w:r>
        <w:t xml:space="preserve">Public routing </w:t>
      </w:r>
      <w:proofErr w:type="gramStart"/>
      <w:r>
        <w:t>table :</w:t>
      </w:r>
      <w:proofErr w:type="gramEnd"/>
      <w:r>
        <w:t xml:space="preserve"> OSPF</w:t>
      </w:r>
    </w:p>
    <w:p w14:paraId="780002E4" w14:textId="77777777" w:rsidR="00870A08" w:rsidRDefault="003A5418">
      <w:pPr>
        <w:pStyle w:val="aff6"/>
      </w:pPr>
      <w:proofErr w:type="gramStart"/>
      <w:r>
        <w:t>Destinations :</w:t>
      </w:r>
      <w:proofErr w:type="gramEnd"/>
      <w:r>
        <w:t xml:space="preserve"> 3        Routes : 4        </w:t>
      </w:r>
    </w:p>
    <w:p w14:paraId="337BD6A5" w14:textId="77777777" w:rsidR="00870A08" w:rsidRDefault="003A5418">
      <w:pPr>
        <w:pStyle w:val="aff6"/>
      </w:pPr>
      <w:r>
        <w:t xml:space="preserve">OSPF routing table </w:t>
      </w:r>
      <w:proofErr w:type="gramStart"/>
      <w:r>
        <w:t>status :</w:t>
      </w:r>
      <w:proofErr w:type="gramEnd"/>
      <w:r>
        <w:t xml:space="preserve"> &lt;Active&gt;</w:t>
      </w:r>
    </w:p>
    <w:p w14:paraId="30E64E7C" w14:textId="77777777" w:rsidR="00870A08" w:rsidRDefault="003A5418">
      <w:pPr>
        <w:pStyle w:val="aff6"/>
      </w:pPr>
      <w:proofErr w:type="gramStart"/>
      <w:r>
        <w:t>Destinations :</w:t>
      </w:r>
      <w:proofErr w:type="gramEnd"/>
      <w:r>
        <w:t xml:space="preserve"> 3        Routes : 4</w:t>
      </w:r>
    </w:p>
    <w:p w14:paraId="0E5DBD06"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D2937B7" w14:textId="77777777" w:rsidR="00870A08" w:rsidRDefault="003A5418">
      <w:pPr>
        <w:pStyle w:val="aff6"/>
      </w:pPr>
      <w:r>
        <w:rPr>
          <w:shd w:val="pct10" w:color="auto" w:fill="FFFFFF"/>
        </w:rPr>
        <w:t>172.16.2.0/24</w:t>
      </w:r>
      <w:r>
        <w:t xml:space="preserve">        </w:t>
      </w:r>
      <w:r>
        <w:rPr>
          <w:shd w:val="pct10" w:color="auto" w:fill="FFFFFF"/>
        </w:rPr>
        <w:t>OSPF</w:t>
      </w:r>
      <w:r>
        <w:t xml:space="preserve">    </w:t>
      </w:r>
      <w:r>
        <w:rPr>
          <w:shd w:val="pct10" w:color="auto" w:fill="FFFFFF"/>
        </w:rPr>
        <w:t>10</w:t>
      </w:r>
      <w:r>
        <w:t xml:space="preserve">   </w:t>
      </w:r>
      <w:r>
        <w:rPr>
          <w:shd w:val="pct10" w:color="auto" w:fill="FFFFFF"/>
        </w:rPr>
        <w:t>2</w:t>
      </w:r>
      <w:r>
        <w:t xml:space="preserve">         D   </w:t>
      </w:r>
      <w:proofErr w:type="gramStart"/>
      <w:r>
        <w:rPr>
          <w:shd w:val="pct10" w:color="auto" w:fill="FFFFFF"/>
        </w:rPr>
        <w:t>172.16.10.2</w:t>
      </w:r>
      <w:r>
        <w:t xml:space="preserve">  </w:t>
      </w:r>
      <w:r>
        <w:rPr>
          <w:shd w:val="pct10" w:color="auto" w:fill="FFFFFF"/>
        </w:rPr>
        <w:t>GigabitEthernet</w:t>
      </w:r>
      <w:proofErr w:type="gramEnd"/>
      <w:r>
        <w:rPr>
          <w:shd w:val="pct10" w:color="auto" w:fill="FFFFFF"/>
        </w:rPr>
        <w:t>0/0/0</w:t>
      </w:r>
    </w:p>
    <w:p w14:paraId="714B4B95" w14:textId="77777777" w:rsidR="00870A08" w:rsidRDefault="003A5418">
      <w:pPr>
        <w:pStyle w:val="aff6"/>
      </w:pPr>
      <w:r>
        <w:t xml:space="preserve">172.16.3.0/24        OSPF    10   2         D   </w:t>
      </w:r>
      <w:proofErr w:type="gramStart"/>
      <w:r>
        <w:t>172.16.20.3  GigabitEthernet</w:t>
      </w:r>
      <w:proofErr w:type="gramEnd"/>
      <w:r>
        <w:t>0/0/1</w:t>
      </w:r>
    </w:p>
    <w:p w14:paraId="709F86BE" w14:textId="77777777" w:rsidR="00870A08" w:rsidRDefault="003A5418">
      <w:pPr>
        <w:pStyle w:val="aff6"/>
      </w:pPr>
      <w:r>
        <w:t xml:space="preserve">172.16.30.0/24       OSPF    10   2         D   </w:t>
      </w:r>
      <w:proofErr w:type="gramStart"/>
      <w:r>
        <w:t>172.16.10.2  GigabitEthernet</w:t>
      </w:r>
      <w:proofErr w:type="gramEnd"/>
      <w:r>
        <w:t>0/0/0</w:t>
      </w:r>
    </w:p>
    <w:p w14:paraId="33010B5B" w14:textId="77777777" w:rsidR="00870A08" w:rsidRDefault="003A5418">
      <w:pPr>
        <w:pStyle w:val="aff6"/>
      </w:pPr>
      <w:r>
        <w:lastRenderedPageBreak/>
        <w:t xml:space="preserve">                 </w:t>
      </w:r>
      <w:r>
        <w:rPr>
          <w:rFonts w:hint="eastAsia"/>
        </w:rPr>
        <w:t xml:space="preserve">     </w:t>
      </w:r>
      <w:r>
        <w:t xml:space="preserve">  OSPF    10   2    </w:t>
      </w:r>
      <w:r>
        <w:rPr>
          <w:rFonts w:hint="eastAsia"/>
        </w:rPr>
        <w:t xml:space="preserve">  </w:t>
      </w:r>
      <w:r>
        <w:t xml:space="preserve">   D   </w:t>
      </w:r>
      <w:proofErr w:type="gramStart"/>
      <w:r>
        <w:t>172.16.20.3  GigabitEthernet</w:t>
      </w:r>
      <w:proofErr w:type="gramEnd"/>
      <w:r>
        <w:t>0/0/1</w:t>
      </w:r>
    </w:p>
    <w:p w14:paraId="4A1D5DED" w14:textId="77777777" w:rsidR="00870A08" w:rsidRDefault="003A5418">
      <w:pPr>
        <w:pStyle w:val="aff6"/>
      </w:pPr>
      <w:r>
        <w:t xml:space="preserve">OSPF routing table </w:t>
      </w:r>
      <w:proofErr w:type="gramStart"/>
      <w:r>
        <w:t>status :</w:t>
      </w:r>
      <w:proofErr w:type="gramEnd"/>
      <w:r>
        <w:t xml:space="preserve"> &lt;Inactive&gt;</w:t>
      </w:r>
    </w:p>
    <w:p w14:paraId="63A92BF4" w14:textId="77777777" w:rsidR="00870A08" w:rsidRDefault="003A5418">
      <w:pPr>
        <w:pStyle w:val="aff6"/>
      </w:pPr>
      <w:proofErr w:type="gramStart"/>
      <w:r>
        <w:t>Destinations :</w:t>
      </w:r>
      <w:proofErr w:type="gramEnd"/>
      <w:r>
        <w:t xml:space="preserve"> 0        Routes : 0</w:t>
      </w:r>
    </w:p>
    <w:p w14:paraId="6C082E31" w14:textId="77777777" w:rsidR="00870A08" w:rsidRDefault="00870A08">
      <w:pPr>
        <w:pStyle w:val="aff6"/>
      </w:pPr>
    </w:p>
    <w:p w14:paraId="10E105FD" w14:textId="77777777" w:rsidR="00870A08" w:rsidRDefault="003A5418">
      <w:pPr>
        <w:ind w:firstLine="420"/>
      </w:pPr>
      <w:r>
        <w:rPr>
          <w:rFonts w:hint="eastAsia"/>
        </w:rPr>
        <w:t>通过此</w:t>
      </w:r>
      <w:r>
        <w:t>命令可以</w:t>
      </w:r>
      <w:r>
        <w:rPr>
          <w:rFonts w:hint="eastAsia"/>
        </w:rPr>
        <w:t>观察到，“</w:t>
      </w:r>
      <w:r>
        <w:t>Destination/Mask</w:t>
      </w:r>
      <w:r>
        <w:rPr>
          <w:rFonts w:hint="eastAsia"/>
        </w:rPr>
        <w:t>”标识</w:t>
      </w:r>
      <w:r>
        <w:t>了</w:t>
      </w:r>
      <w:proofErr w:type="gramStart"/>
      <w:r>
        <w:t>目的网</w:t>
      </w:r>
      <w:proofErr w:type="gramEnd"/>
      <w:r>
        <w:t>段的前缀</w:t>
      </w:r>
      <w:r>
        <w:rPr>
          <w:rFonts w:hint="eastAsia"/>
        </w:rPr>
        <w:t>及掩码</w:t>
      </w:r>
      <w:r>
        <w:t>，</w:t>
      </w:r>
      <w:r>
        <w:rPr>
          <w:rFonts w:hint="eastAsia"/>
        </w:rPr>
        <w:t>“</w:t>
      </w:r>
      <w:r>
        <w:t>Proto</w:t>
      </w:r>
      <w:r>
        <w:rPr>
          <w:rFonts w:hint="eastAsia"/>
        </w:rPr>
        <w:t>”标识</w:t>
      </w:r>
      <w:r>
        <w:t>了此</w:t>
      </w:r>
      <w:r>
        <w:rPr>
          <w:rFonts w:hint="eastAsia"/>
        </w:rPr>
        <w:t>路由信息</w:t>
      </w:r>
      <w:r>
        <w:t>是通过</w:t>
      </w:r>
      <w:r>
        <w:rPr>
          <w:rFonts w:hint="eastAsia"/>
        </w:rPr>
        <w:t>OSPF</w:t>
      </w:r>
      <w:r>
        <w:rPr>
          <w:rFonts w:hint="eastAsia"/>
        </w:rPr>
        <w:t>协议获取到的</w:t>
      </w:r>
      <w:r>
        <w:t>，</w:t>
      </w:r>
      <w:r>
        <w:rPr>
          <w:rFonts w:hint="eastAsia"/>
        </w:rPr>
        <w:t>“</w:t>
      </w:r>
      <w:r>
        <w:t>Pre</w:t>
      </w:r>
      <w:r>
        <w:rPr>
          <w:rFonts w:hint="eastAsia"/>
        </w:rPr>
        <w:t>”标识了路由</w:t>
      </w:r>
      <w:r>
        <w:t>优先级，</w:t>
      </w:r>
      <w:r>
        <w:rPr>
          <w:rFonts w:hint="eastAsia"/>
        </w:rPr>
        <w:t>“</w:t>
      </w:r>
      <w:r>
        <w:rPr>
          <w:rFonts w:hint="eastAsia"/>
        </w:rPr>
        <w:t>C</w:t>
      </w:r>
      <w:r>
        <w:t>ost</w:t>
      </w:r>
      <w:r>
        <w:rPr>
          <w:rFonts w:hint="eastAsia"/>
        </w:rPr>
        <w:t>”</w:t>
      </w:r>
      <w:r>
        <w:t>标识了开销</w:t>
      </w:r>
      <w:r>
        <w:rPr>
          <w:rFonts w:hint="eastAsia"/>
        </w:rPr>
        <w:t>值，“</w:t>
      </w:r>
      <w:proofErr w:type="spellStart"/>
      <w:r>
        <w:t>NextHop</w:t>
      </w:r>
      <w:proofErr w:type="spellEnd"/>
      <w:r>
        <w:rPr>
          <w:rFonts w:hint="eastAsia"/>
        </w:rPr>
        <w:t>”标识</w:t>
      </w:r>
      <w:r>
        <w:t>了下一</w:t>
      </w:r>
      <w:r>
        <w:rPr>
          <w:rFonts w:hint="eastAsia"/>
        </w:rPr>
        <w:t>跳</w:t>
      </w:r>
      <w:r>
        <w:t>地址，</w:t>
      </w:r>
      <w:r>
        <w:rPr>
          <w:rFonts w:hint="eastAsia"/>
        </w:rPr>
        <w:t>“</w:t>
      </w:r>
      <w:r>
        <w:t>Interface</w:t>
      </w:r>
      <w:r>
        <w:rPr>
          <w:rFonts w:hint="eastAsia"/>
        </w:rPr>
        <w:t>”标识</w:t>
      </w:r>
      <w:r>
        <w:t>了此前缀的出</w:t>
      </w:r>
      <w:r>
        <w:rPr>
          <w:rFonts w:hint="eastAsia"/>
        </w:rPr>
        <w:t>接</w:t>
      </w:r>
      <w:r>
        <w:t>口。</w:t>
      </w:r>
    </w:p>
    <w:p w14:paraId="23AF7BE0" w14:textId="77777777" w:rsidR="00870A08" w:rsidRDefault="003A5418">
      <w:pPr>
        <w:ind w:firstLine="420"/>
      </w:pPr>
      <w:r>
        <w:rPr>
          <w:rFonts w:hint="eastAsia"/>
        </w:rPr>
        <w:t>此时</w:t>
      </w:r>
      <w:r>
        <w:rPr>
          <w:rFonts w:hint="eastAsia"/>
        </w:rPr>
        <w:t>R1</w:t>
      </w:r>
      <w:r>
        <w:rPr>
          <w:rFonts w:hint="eastAsia"/>
        </w:rPr>
        <w:t>的路由表中已经拥有了去往网络中所有其他网段的路由条目。</w:t>
      </w:r>
      <w:r>
        <w:rPr>
          <w:rFonts w:hint="eastAsia"/>
        </w:rPr>
        <w:t>R2</w:t>
      </w:r>
      <w:r>
        <w:rPr>
          <w:rFonts w:hint="eastAsia"/>
        </w:rPr>
        <w:t>与</w:t>
      </w:r>
      <w:r>
        <w:rPr>
          <w:rFonts w:hint="eastAsia"/>
        </w:rPr>
        <w:t>R3</w:t>
      </w:r>
      <w:r>
        <w:rPr>
          <w:rFonts w:hint="eastAsia"/>
        </w:rPr>
        <w:t>上的现象一样，此处不再赘述。</w:t>
      </w:r>
    </w:p>
    <w:p w14:paraId="1E30065C" w14:textId="77777777" w:rsidR="00870A08" w:rsidRDefault="003A5418">
      <w:pPr>
        <w:ind w:firstLine="420"/>
      </w:pPr>
      <w:r>
        <w:rPr>
          <w:rFonts w:hint="eastAsia"/>
        </w:rPr>
        <w:t>在</w:t>
      </w:r>
      <w:r>
        <w:rPr>
          <w:rFonts w:hint="eastAsia"/>
        </w:rPr>
        <w:t>PC-1</w:t>
      </w:r>
      <w:r>
        <w:rPr>
          <w:rFonts w:hint="eastAsia"/>
        </w:rPr>
        <w:t>上用</w:t>
      </w:r>
      <w:r>
        <w:rPr>
          <w:rFonts w:hint="eastAsia"/>
          <w:b/>
        </w:rPr>
        <w:t>ping</w:t>
      </w:r>
      <w:r>
        <w:rPr>
          <w:rFonts w:hint="eastAsia"/>
        </w:rPr>
        <w:t>命令测试与</w:t>
      </w:r>
      <w:r>
        <w:rPr>
          <w:rFonts w:hint="eastAsia"/>
        </w:rPr>
        <w:t>PC-3</w:t>
      </w:r>
      <w:r>
        <w:rPr>
          <w:rFonts w:hint="eastAsia"/>
        </w:rPr>
        <w:t>间的连通性。</w:t>
      </w:r>
    </w:p>
    <w:p w14:paraId="3370C3ED" w14:textId="77777777" w:rsidR="00870A08" w:rsidRDefault="003A5418">
      <w:pPr>
        <w:pStyle w:val="aff6"/>
      </w:pPr>
      <w:r>
        <w:t>PC&gt;ping 172.16.3.1</w:t>
      </w:r>
    </w:p>
    <w:p w14:paraId="08192009" w14:textId="77777777" w:rsidR="00870A08" w:rsidRDefault="003A5418">
      <w:pPr>
        <w:pStyle w:val="aff6"/>
      </w:pPr>
      <w:r>
        <w:t xml:space="preserve">Ping 172.16.3.1: 32 data bytes, Press </w:t>
      </w:r>
      <w:proofErr w:type="spellStart"/>
      <w:r>
        <w:t>Ctrl_C</w:t>
      </w:r>
      <w:proofErr w:type="spellEnd"/>
      <w:r>
        <w:t xml:space="preserve"> to break</w:t>
      </w:r>
    </w:p>
    <w:p w14:paraId="46EEB0F1" w14:textId="77777777" w:rsidR="00870A08" w:rsidRDefault="003A5418">
      <w:pPr>
        <w:pStyle w:val="aff6"/>
      </w:pPr>
      <w:r>
        <w:t xml:space="preserve">From 172.16.3.1: bytes=32 seq=1 </w:t>
      </w:r>
      <w:proofErr w:type="spellStart"/>
      <w:r>
        <w:t>ttl</w:t>
      </w:r>
      <w:proofErr w:type="spellEnd"/>
      <w:r>
        <w:t xml:space="preserve">=126 time=31 </w:t>
      </w:r>
      <w:proofErr w:type="spellStart"/>
      <w:r>
        <w:t>ms</w:t>
      </w:r>
      <w:proofErr w:type="spellEnd"/>
    </w:p>
    <w:p w14:paraId="4E06E5D1" w14:textId="77777777" w:rsidR="00870A08" w:rsidRDefault="003A5418">
      <w:pPr>
        <w:pStyle w:val="aff6"/>
      </w:pPr>
      <w:r>
        <w:t xml:space="preserve">From 172.16.3.1: bytes=32 seq=2 </w:t>
      </w:r>
      <w:proofErr w:type="spellStart"/>
      <w:r>
        <w:t>ttl</w:t>
      </w:r>
      <w:proofErr w:type="spellEnd"/>
      <w:r>
        <w:t xml:space="preserve">=126 time=32 </w:t>
      </w:r>
      <w:proofErr w:type="spellStart"/>
      <w:r>
        <w:t>ms</w:t>
      </w:r>
      <w:proofErr w:type="spellEnd"/>
    </w:p>
    <w:p w14:paraId="79AB5BB6" w14:textId="77777777" w:rsidR="00870A08" w:rsidRDefault="003A5418">
      <w:pPr>
        <w:pStyle w:val="aff6"/>
      </w:pPr>
      <w:r>
        <w:t xml:space="preserve">From 172.16.3.1: bytes=32 seq=3 </w:t>
      </w:r>
      <w:proofErr w:type="spellStart"/>
      <w:r>
        <w:t>ttl</w:t>
      </w:r>
      <w:proofErr w:type="spellEnd"/>
      <w:r>
        <w:t xml:space="preserve">=126 time=15 </w:t>
      </w:r>
      <w:proofErr w:type="spellStart"/>
      <w:r>
        <w:t>ms</w:t>
      </w:r>
      <w:proofErr w:type="spellEnd"/>
    </w:p>
    <w:p w14:paraId="3DEA5EB0" w14:textId="77777777" w:rsidR="00870A08" w:rsidRDefault="003A5418">
      <w:pPr>
        <w:pStyle w:val="aff6"/>
      </w:pPr>
      <w:r>
        <w:t xml:space="preserve">From 172.16.3.1: bytes=32 seq=4 </w:t>
      </w:r>
      <w:proofErr w:type="spellStart"/>
      <w:r>
        <w:t>ttl</w:t>
      </w:r>
      <w:proofErr w:type="spellEnd"/>
      <w:r>
        <w:t xml:space="preserve">=126 time=16 </w:t>
      </w:r>
      <w:proofErr w:type="spellStart"/>
      <w:r>
        <w:t>ms</w:t>
      </w:r>
      <w:proofErr w:type="spellEnd"/>
    </w:p>
    <w:p w14:paraId="633F4C4B" w14:textId="77777777" w:rsidR="00870A08" w:rsidRDefault="003A5418">
      <w:pPr>
        <w:pStyle w:val="aff6"/>
      </w:pPr>
      <w:r>
        <w:t xml:space="preserve">From 172.16.3.1: bytes=32 seq=5 </w:t>
      </w:r>
      <w:proofErr w:type="spellStart"/>
      <w:r>
        <w:t>ttl</w:t>
      </w:r>
      <w:proofErr w:type="spellEnd"/>
      <w:r>
        <w:t xml:space="preserve">=126 time=16 </w:t>
      </w:r>
      <w:proofErr w:type="spellStart"/>
      <w:r>
        <w:t>ms</w:t>
      </w:r>
      <w:proofErr w:type="spellEnd"/>
    </w:p>
    <w:p w14:paraId="0E5EC898" w14:textId="77777777" w:rsidR="00870A08" w:rsidRDefault="003A5418">
      <w:pPr>
        <w:pStyle w:val="aff6"/>
      </w:pPr>
      <w:r>
        <w:t>--- 172.16.3.1 ping statistics ---</w:t>
      </w:r>
    </w:p>
    <w:p w14:paraId="65421F8C" w14:textId="77777777" w:rsidR="00870A08" w:rsidRDefault="003A5418">
      <w:pPr>
        <w:pStyle w:val="aff6"/>
      </w:pPr>
      <w:r>
        <w:t xml:space="preserve">  5 packet(s) transmitted</w:t>
      </w:r>
    </w:p>
    <w:p w14:paraId="34C11DC5" w14:textId="77777777" w:rsidR="00870A08" w:rsidRDefault="003A5418">
      <w:pPr>
        <w:pStyle w:val="aff6"/>
      </w:pPr>
      <w:r>
        <w:t xml:space="preserve">  5 packet(s) received</w:t>
      </w:r>
    </w:p>
    <w:p w14:paraId="6F9FD539" w14:textId="77777777" w:rsidR="00870A08" w:rsidRDefault="003A5418">
      <w:pPr>
        <w:pStyle w:val="aff6"/>
      </w:pPr>
      <w:r>
        <w:t xml:space="preserve">  0.00% packet loss</w:t>
      </w:r>
    </w:p>
    <w:p w14:paraId="61C3D08F" w14:textId="77777777" w:rsidR="00870A08" w:rsidRDefault="003A5418">
      <w:pPr>
        <w:pStyle w:val="aff6"/>
      </w:pPr>
      <w:r>
        <w:t xml:space="preserve">  round-trip min/avg/max = 15/22/32 </w:t>
      </w:r>
      <w:proofErr w:type="spellStart"/>
      <w:r>
        <w:t>ms</w:t>
      </w:r>
      <w:proofErr w:type="spellEnd"/>
    </w:p>
    <w:p w14:paraId="3024EAAC" w14:textId="77777777" w:rsidR="00870A08" w:rsidRDefault="00870A08">
      <w:pPr>
        <w:pStyle w:val="aff6"/>
      </w:pPr>
    </w:p>
    <w:p w14:paraId="134B9178" w14:textId="77777777" w:rsidR="00870A08" w:rsidRDefault="003A5418">
      <w:pPr>
        <w:ind w:firstLine="420"/>
      </w:pPr>
      <w:r>
        <w:rPr>
          <w:rFonts w:hint="eastAsia"/>
        </w:rPr>
        <w:t>通信正常</w:t>
      </w:r>
      <w:r>
        <w:t>，</w:t>
      </w:r>
      <w:r>
        <w:rPr>
          <w:rFonts w:hint="eastAsia"/>
        </w:rPr>
        <w:t>其他测试省略。</w:t>
      </w:r>
    </w:p>
    <w:p w14:paraId="551858EC" w14:textId="77777777" w:rsidR="00870A08" w:rsidRDefault="003A5418">
      <w:pPr>
        <w:pStyle w:val="10"/>
      </w:pPr>
      <w:r>
        <w:rPr>
          <w:rFonts w:hint="eastAsia"/>
        </w:rPr>
        <w:t>思考</w:t>
      </w:r>
    </w:p>
    <w:p w14:paraId="221835A5" w14:textId="77777777" w:rsidR="00870A08" w:rsidRDefault="003A5418">
      <w:pPr>
        <w:ind w:firstLine="420"/>
      </w:pPr>
      <w:r>
        <w:rPr>
          <w:rFonts w:hint="eastAsia"/>
        </w:rPr>
        <w:t>请列举链路状态协议与距离矢量路由协议的相同点与不同点。</w:t>
      </w:r>
    </w:p>
    <w:p w14:paraId="15CEC19A" w14:textId="77777777" w:rsidR="00870A08" w:rsidRDefault="003A5418">
      <w:pPr>
        <w:pStyle w:val="af2"/>
        <w:ind w:firstLineChars="0" w:firstLine="0"/>
      </w:pPr>
      <w:bookmarkStart w:id="135" w:name="_Toc4379"/>
      <w:r>
        <w:rPr>
          <w:rFonts w:ascii="微软雅黑" w:hAnsi="微软雅黑" w:hint="eastAsia"/>
        </w:rPr>
        <w:lastRenderedPageBreak/>
        <w:t xml:space="preserve">8.2 </w:t>
      </w:r>
      <w:r>
        <w:rPr>
          <w:rFonts w:hint="eastAsia"/>
        </w:rPr>
        <w:t>OSPF</w:t>
      </w:r>
      <w:r>
        <w:rPr>
          <w:rFonts w:hint="eastAsia"/>
        </w:rPr>
        <w:t>多区域配置</w:t>
      </w:r>
      <w:bookmarkEnd w:id="135"/>
    </w:p>
    <w:p w14:paraId="37E5EF70" w14:textId="77777777" w:rsidR="00870A08" w:rsidRDefault="003A5418">
      <w:pPr>
        <w:pStyle w:val="10"/>
      </w:pPr>
      <w:r>
        <w:rPr>
          <w:rFonts w:hint="eastAsia"/>
        </w:rPr>
        <w:t>原理概述</w:t>
      </w:r>
    </w:p>
    <w:p w14:paraId="0B1F61E6" w14:textId="77777777" w:rsidR="00870A08" w:rsidRDefault="003A5418">
      <w:pPr>
        <w:ind w:firstLine="420"/>
      </w:pPr>
      <w:r>
        <w:rPr>
          <w:rFonts w:hint="eastAsia"/>
        </w:rPr>
        <w:t>在</w:t>
      </w:r>
      <w:r>
        <w:rPr>
          <w:rFonts w:hint="eastAsia"/>
        </w:rPr>
        <w:t>OSPF</w:t>
      </w:r>
      <w:proofErr w:type="gramStart"/>
      <w:r>
        <w:rPr>
          <w:rFonts w:hint="eastAsia"/>
        </w:rPr>
        <w:t>单区域</w:t>
      </w:r>
      <w:proofErr w:type="gramEnd"/>
      <w:r>
        <w:rPr>
          <w:rFonts w:hint="eastAsia"/>
        </w:rPr>
        <w:t>中，每台路由器都需要收集其他所有路由器的链路状态信息，如果网络规模不断扩大，链路状态信息也会随之不断的增多，这将使得单台路由器上链路状态数据库非常庞大，导致路由器负担加重，也不便于维护管理。为了解决上述问题，</w:t>
      </w:r>
      <w:r>
        <w:rPr>
          <w:rFonts w:hint="eastAsia"/>
        </w:rPr>
        <w:t>OSPF</w:t>
      </w:r>
      <w:r>
        <w:rPr>
          <w:rFonts w:hint="eastAsia"/>
        </w:rPr>
        <w:t>协议可以将整个自治系统划分为不同的区域（</w:t>
      </w:r>
      <w:r>
        <w:rPr>
          <w:rFonts w:hint="eastAsia"/>
        </w:rPr>
        <w:t>Area</w:t>
      </w:r>
      <w:r>
        <w:rPr>
          <w:rFonts w:hint="eastAsia"/>
        </w:rPr>
        <w:t>），就像一个国家的国土面积很大时，会把整个国家划分为不同的省份来管理一样。</w:t>
      </w:r>
    </w:p>
    <w:p w14:paraId="4DFB6F99" w14:textId="77777777" w:rsidR="00870A08" w:rsidRDefault="003A5418">
      <w:pPr>
        <w:ind w:firstLine="420"/>
      </w:pPr>
      <w:r>
        <w:rPr>
          <w:rFonts w:hint="eastAsia"/>
        </w:rPr>
        <w:t>区域是从逻辑上将路由器划分为不同的组，每个组用区域号（</w:t>
      </w:r>
      <w:r>
        <w:rPr>
          <w:rFonts w:hint="eastAsia"/>
        </w:rPr>
        <w:t>Area ID</w:t>
      </w:r>
      <w:r>
        <w:rPr>
          <w:rFonts w:hint="eastAsia"/>
        </w:rPr>
        <w:t>）来标识，区域</w:t>
      </w:r>
      <w:r>
        <w:rPr>
          <w:rFonts w:hint="eastAsia"/>
        </w:rPr>
        <w:t>0</w:t>
      </w:r>
      <w:r>
        <w:rPr>
          <w:rFonts w:hint="eastAsia"/>
        </w:rPr>
        <w:t>为骨干区域，就像一个国家必须有首都一样，</w:t>
      </w:r>
      <w:r>
        <w:rPr>
          <w:rFonts w:hint="eastAsia"/>
        </w:rPr>
        <w:t>OSPF</w:t>
      </w:r>
      <w:r>
        <w:rPr>
          <w:rFonts w:hint="eastAsia"/>
        </w:rPr>
        <w:t>必须有骨干区域，且只能有一个，其他区域为非骨干区。一台路由器的不同接口可以属于不同的区域，但是同一网段（链路）必须属于同一区域。</w:t>
      </w:r>
    </w:p>
    <w:p w14:paraId="41F51F84" w14:textId="77777777" w:rsidR="00870A08" w:rsidRDefault="003A5418">
      <w:pPr>
        <w:ind w:firstLine="420"/>
      </w:pPr>
      <w:r>
        <w:rPr>
          <w:rFonts w:hint="eastAsia"/>
        </w:rPr>
        <w:t>链路状态信息只在区域内部泛洪，区域之间传递的只是路由条目而非链路状态信息，因此大大减小了路由器的负担。当一台路由器属于不同区域时称它为区域边界路由器（</w:t>
      </w:r>
      <w:r>
        <w:rPr>
          <w:rFonts w:hint="eastAsia"/>
        </w:rPr>
        <w:t>Area Border Router</w:t>
      </w:r>
      <w:r>
        <w:rPr>
          <w:rFonts w:hint="eastAsia"/>
        </w:rPr>
        <w:t>），负责传递区域间路由信息。区域间的路由信息传递类似距离矢量算法，为了防止区域间产生环路，所有非骨干区域之间的路由信息必须经过骨干区域，也就是非骨干区域必须和骨干区域相连，且非骨干区域之间不能直接进行路由信息交互。</w:t>
      </w:r>
    </w:p>
    <w:p w14:paraId="73C6EA1C" w14:textId="77777777" w:rsidR="00870A08" w:rsidRDefault="003A5418">
      <w:pPr>
        <w:pStyle w:val="10"/>
      </w:pPr>
      <w:r>
        <w:rPr>
          <w:rFonts w:hint="eastAsia"/>
        </w:rPr>
        <w:t>实验目的</w:t>
      </w:r>
    </w:p>
    <w:p w14:paraId="3110283D" w14:textId="77777777" w:rsidR="00870A08" w:rsidRDefault="003A5418">
      <w:pPr>
        <w:pStyle w:val="12"/>
        <w:numPr>
          <w:ilvl w:val="1"/>
          <w:numId w:val="5"/>
        </w:numPr>
        <w:ind w:firstLineChars="0"/>
        <w:jc w:val="left"/>
      </w:pPr>
      <w:r>
        <w:rPr>
          <w:rFonts w:hint="eastAsia"/>
        </w:rPr>
        <w:t>理解配置</w:t>
      </w:r>
      <w:r>
        <w:rPr>
          <w:rFonts w:hint="eastAsia"/>
        </w:rPr>
        <w:t>OSPF</w:t>
      </w:r>
      <w:r>
        <w:rPr>
          <w:rFonts w:hint="eastAsia"/>
        </w:rPr>
        <w:t>多区域的使用场景</w:t>
      </w:r>
    </w:p>
    <w:p w14:paraId="53E46D92" w14:textId="77777777" w:rsidR="00870A08" w:rsidRDefault="003A5418">
      <w:pPr>
        <w:pStyle w:val="12"/>
        <w:numPr>
          <w:ilvl w:val="1"/>
          <w:numId w:val="5"/>
        </w:numPr>
        <w:ind w:firstLineChars="0"/>
        <w:jc w:val="left"/>
      </w:pPr>
      <w:r>
        <w:rPr>
          <w:rFonts w:hint="eastAsia"/>
        </w:rPr>
        <w:t>掌握配置</w:t>
      </w:r>
      <w:r>
        <w:rPr>
          <w:rFonts w:hint="eastAsia"/>
        </w:rPr>
        <w:t>OSPF</w:t>
      </w:r>
      <w:r>
        <w:rPr>
          <w:rFonts w:hint="eastAsia"/>
        </w:rPr>
        <w:t>多区域的</w:t>
      </w:r>
      <w:r>
        <w:t>方法</w:t>
      </w:r>
    </w:p>
    <w:p w14:paraId="7D4C69D4" w14:textId="77777777" w:rsidR="00870A08" w:rsidRDefault="003A5418">
      <w:pPr>
        <w:pStyle w:val="12"/>
        <w:numPr>
          <w:ilvl w:val="1"/>
          <w:numId w:val="5"/>
        </w:numPr>
        <w:ind w:firstLineChars="0"/>
        <w:jc w:val="left"/>
      </w:pPr>
      <w:r>
        <w:rPr>
          <w:rFonts w:hint="eastAsia"/>
        </w:rPr>
        <w:t>理解</w:t>
      </w:r>
      <w:r>
        <w:t xml:space="preserve">OSPF </w:t>
      </w:r>
      <w:r>
        <w:rPr>
          <w:rFonts w:hint="eastAsia"/>
        </w:rPr>
        <w:t>区域边界</w:t>
      </w:r>
      <w:r>
        <w:t>路由器（</w:t>
      </w:r>
      <w:r>
        <w:rPr>
          <w:rFonts w:hint="eastAsia"/>
        </w:rPr>
        <w:t>ABR</w:t>
      </w:r>
      <w:r>
        <w:t>）</w:t>
      </w:r>
      <w:r>
        <w:rPr>
          <w:rFonts w:hint="eastAsia"/>
        </w:rPr>
        <w:t>的</w:t>
      </w:r>
      <w:r>
        <w:t>工作特点</w:t>
      </w:r>
    </w:p>
    <w:p w14:paraId="7784EA84" w14:textId="77777777" w:rsidR="00870A08" w:rsidRDefault="003A5418">
      <w:pPr>
        <w:pStyle w:val="10"/>
      </w:pPr>
      <w:r>
        <w:rPr>
          <w:rFonts w:hint="eastAsia"/>
        </w:rPr>
        <w:t>实验内容</w:t>
      </w:r>
    </w:p>
    <w:p w14:paraId="4125B793" w14:textId="77777777" w:rsidR="00870A08" w:rsidRDefault="003A5418">
      <w:pPr>
        <w:ind w:firstLine="420"/>
        <w:jc w:val="left"/>
      </w:pPr>
      <w:r>
        <w:rPr>
          <w:rFonts w:hint="eastAsia"/>
        </w:rPr>
        <w:t>本实验</w:t>
      </w:r>
      <w:r>
        <w:t>模拟企业网络</w:t>
      </w:r>
      <w:r>
        <w:rPr>
          <w:rFonts w:hint="eastAsia"/>
        </w:rPr>
        <w:t>场景</w:t>
      </w:r>
      <w:r>
        <w:t>，</w:t>
      </w:r>
      <w:r>
        <w:rPr>
          <w:rFonts w:hint="eastAsia"/>
        </w:rPr>
        <w:t>R1</w:t>
      </w:r>
      <w:r>
        <w:rPr>
          <w:rFonts w:hint="eastAsia"/>
        </w:rPr>
        <w:t>，</w:t>
      </w:r>
      <w:r>
        <w:rPr>
          <w:rFonts w:hint="eastAsia"/>
        </w:rPr>
        <w:t>R2</w:t>
      </w:r>
      <w:r>
        <w:rPr>
          <w:rFonts w:hint="eastAsia"/>
        </w:rPr>
        <w:t>，</w:t>
      </w:r>
      <w:r>
        <w:rPr>
          <w:rFonts w:hint="eastAsia"/>
        </w:rPr>
        <w:t>R3</w:t>
      </w:r>
      <w:r>
        <w:rPr>
          <w:rFonts w:hint="eastAsia"/>
        </w:rPr>
        <w:t>，</w:t>
      </w:r>
      <w:r>
        <w:rPr>
          <w:rFonts w:hint="eastAsia"/>
        </w:rPr>
        <w:t>R4</w:t>
      </w:r>
      <w:r>
        <w:rPr>
          <w:rFonts w:hint="eastAsia"/>
        </w:rPr>
        <w:t>为</w:t>
      </w:r>
      <w:r>
        <w:t>企业总部核心区域设备，</w:t>
      </w:r>
      <w:r>
        <w:rPr>
          <w:rFonts w:hint="eastAsia"/>
        </w:rPr>
        <w:t>属于区域</w:t>
      </w:r>
      <w:r>
        <w:rPr>
          <w:rFonts w:hint="eastAsia"/>
        </w:rPr>
        <w:t>0</w:t>
      </w:r>
      <w:r>
        <w:rPr>
          <w:rFonts w:hint="eastAsia"/>
        </w:rPr>
        <w:t>，</w:t>
      </w:r>
      <w:r>
        <w:rPr>
          <w:rFonts w:hint="eastAsia"/>
        </w:rPr>
        <w:t>R5</w:t>
      </w:r>
      <w:r>
        <w:rPr>
          <w:rFonts w:hint="eastAsia"/>
        </w:rPr>
        <w:t>属于新增分支</w:t>
      </w:r>
      <w:r>
        <w:t>机构</w:t>
      </w:r>
      <w:r>
        <w:rPr>
          <w:rFonts w:hint="eastAsia"/>
        </w:rPr>
        <w:t>A</w:t>
      </w:r>
      <w:r>
        <w:rPr>
          <w:rFonts w:hint="eastAsia"/>
        </w:rPr>
        <w:t>的</w:t>
      </w:r>
      <w:r>
        <w:t>网关设备</w:t>
      </w:r>
      <w:r>
        <w:rPr>
          <w:rFonts w:hint="eastAsia"/>
        </w:rPr>
        <w:t>，</w:t>
      </w:r>
      <w:r>
        <w:t>R6</w:t>
      </w:r>
      <w:r>
        <w:rPr>
          <w:rFonts w:hint="eastAsia"/>
        </w:rPr>
        <w:t>属于新增分支</w:t>
      </w:r>
      <w:r>
        <w:t>机构</w:t>
      </w:r>
      <w:r>
        <w:rPr>
          <w:rFonts w:hint="eastAsia"/>
        </w:rPr>
        <w:t>B</w:t>
      </w:r>
      <w:r>
        <w:rPr>
          <w:rFonts w:hint="eastAsia"/>
        </w:rPr>
        <w:t>的</w:t>
      </w:r>
      <w:r>
        <w:t>网关设备</w:t>
      </w:r>
      <w:r>
        <w:rPr>
          <w:rFonts w:hint="eastAsia"/>
        </w:rPr>
        <w:t>。</w:t>
      </w:r>
      <w:r>
        <w:rPr>
          <w:rFonts w:hint="eastAsia"/>
        </w:rPr>
        <w:t>P</w:t>
      </w:r>
      <w:r>
        <w:t>C</w:t>
      </w:r>
      <w:r>
        <w:rPr>
          <w:rFonts w:hint="eastAsia"/>
        </w:rPr>
        <w:t>-</w:t>
      </w:r>
      <w:r>
        <w:t>1</w:t>
      </w:r>
      <w:r>
        <w:rPr>
          <w:rFonts w:hint="eastAsia"/>
        </w:rPr>
        <w:t>和</w:t>
      </w:r>
      <w:r>
        <w:rPr>
          <w:rFonts w:hint="eastAsia"/>
        </w:rPr>
        <w:t>PC-2</w:t>
      </w:r>
      <w:r>
        <w:rPr>
          <w:rFonts w:hint="eastAsia"/>
        </w:rPr>
        <w:t>分别</w:t>
      </w:r>
      <w:r>
        <w:t>属于</w:t>
      </w:r>
      <w:r>
        <w:rPr>
          <w:rFonts w:hint="eastAsia"/>
        </w:rPr>
        <w:t>分支机构</w:t>
      </w:r>
      <w:r>
        <w:rPr>
          <w:rFonts w:hint="eastAsia"/>
        </w:rPr>
        <w:t>A</w:t>
      </w:r>
      <w:r>
        <w:rPr>
          <w:rFonts w:hint="eastAsia"/>
        </w:rPr>
        <w:t>和</w:t>
      </w:r>
      <w:r>
        <w:rPr>
          <w:rFonts w:hint="eastAsia"/>
        </w:rPr>
        <w:t>B</w:t>
      </w:r>
      <w:r>
        <w:rPr>
          <w:rFonts w:hint="eastAsia"/>
        </w:rPr>
        <w:t>，</w:t>
      </w:r>
      <w:r>
        <w:rPr>
          <w:rFonts w:hint="eastAsia"/>
        </w:rPr>
        <w:t>PC-3</w:t>
      </w:r>
      <w:r>
        <w:rPr>
          <w:rFonts w:hint="eastAsia"/>
        </w:rPr>
        <w:t>和</w:t>
      </w:r>
      <w:r>
        <w:rPr>
          <w:rFonts w:hint="eastAsia"/>
        </w:rPr>
        <w:t>PC-4</w:t>
      </w:r>
      <w:r>
        <w:rPr>
          <w:rFonts w:hint="eastAsia"/>
        </w:rPr>
        <w:t>属于总部</w:t>
      </w:r>
      <w:r>
        <w:t>管理员</w:t>
      </w:r>
      <w:r>
        <w:rPr>
          <w:rFonts w:hint="eastAsia"/>
        </w:rPr>
        <w:t>登</w:t>
      </w:r>
      <w:r>
        <w:t>设备，用于</w:t>
      </w:r>
      <w:r>
        <w:rPr>
          <w:rFonts w:hint="eastAsia"/>
        </w:rPr>
        <w:t>管理</w:t>
      </w:r>
      <w:r>
        <w:t>网络</w:t>
      </w:r>
      <w:r>
        <w:rPr>
          <w:rFonts w:hint="eastAsia"/>
        </w:rPr>
        <w:t>。</w:t>
      </w:r>
    </w:p>
    <w:p w14:paraId="5F005259" w14:textId="77777777" w:rsidR="00870A08" w:rsidRDefault="003A5418">
      <w:pPr>
        <w:ind w:firstLine="420"/>
        <w:jc w:val="left"/>
      </w:pPr>
      <w:r>
        <w:rPr>
          <w:rFonts w:hint="eastAsia"/>
        </w:rPr>
        <w:t>在该网络中，如果设计</w:t>
      </w:r>
      <w:r>
        <w:t>方案</w:t>
      </w:r>
      <w:r>
        <w:rPr>
          <w:rFonts w:hint="eastAsia"/>
        </w:rPr>
        <w:t>采用</w:t>
      </w:r>
      <w:proofErr w:type="gramStart"/>
      <w:r>
        <w:t>单区域</w:t>
      </w:r>
      <w:proofErr w:type="gramEnd"/>
      <w:r>
        <w:rPr>
          <w:rFonts w:hint="eastAsia"/>
        </w:rPr>
        <w:t>配置，</w:t>
      </w:r>
      <w:r>
        <w:t>则会导致单一区域</w:t>
      </w:r>
      <w:r>
        <w:rPr>
          <w:rFonts w:hint="eastAsia"/>
        </w:rPr>
        <w:t>LSA</w:t>
      </w:r>
      <w:r>
        <w:rPr>
          <w:rFonts w:hint="eastAsia"/>
        </w:rPr>
        <w:t>数目</w:t>
      </w:r>
      <w:r>
        <w:t>过于庞大，导致路由器开销过高</w:t>
      </w:r>
      <w:r>
        <w:rPr>
          <w:rFonts w:hint="eastAsia"/>
        </w:rPr>
        <w:t>，</w:t>
      </w:r>
      <w:r>
        <w:t>SPF</w:t>
      </w:r>
      <w:r>
        <w:rPr>
          <w:rFonts w:hint="eastAsia"/>
        </w:rPr>
        <w:t>算法</w:t>
      </w:r>
      <w:r>
        <w:t>运算过于频繁</w:t>
      </w:r>
      <w:r>
        <w:rPr>
          <w:rFonts w:hint="eastAsia"/>
        </w:rPr>
        <w:t>。因此网络管理员</w:t>
      </w:r>
      <w:r>
        <w:t>选择配置多区域方案进行网络</w:t>
      </w:r>
      <w:r>
        <w:rPr>
          <w:rFonts w:hint="eastAsia"/>
        </w:rPr>
        <w:t>配置，将两个新分支运行在不同的</w:t>
      </w:r>
      <w:r>
        <w:rPr>
          <w:rFonts w:hint="eastAsia"/>
        </w:rPr>
        <w:t>OSPF</w:t>
      </w:r>
      <w:r>
        <w:rPr>
          <w:rFonts w:hint="eastAsia"/>
        </w:rPr>
        <w:t>区域中，</w:t>
      </w:r>
      <w:r>
        <w:rPr>
          <w:rFonts w:hint="eastAsia"/>
        </w:rPr>
        <w:t>R5</w:t>
      </w:r>
      <w:r>
        <w:rPr>
          <w:rFonts w:hint="eastAsia"/>
        </w:rPr>
        <w:t>属于区域</w:t>
      </w:r>
      <w:r>
        <w:rPr>
          <w:rFonts w:hint="eastAsia"/>
        </w:rPr>
        <w:t>1</w:t>
      </w:r>
      <w:r>
        <w:rPr>
          <w:rFonts w:hint="eastAsia"/>
        </w:rPr>
        <w:t>，</w:t>
      </w:r>
      <w:r>
        <w:rPr>
          <w:rFonts w:hint="eastAsia"/>
        </w:rPr>
        <w:t>R6</w:t>
      </w:r>
      <w:r>
        <w:rPr>
          <w:rFonts w:hint="eastAsia"/>
        </w:rPr>
        <w:t>属于区域</w:t>
      </w:r>
      <w:r>
        <w:rPr>
          <w:rFonts w:hint="eastAsia"/>
        </w:rPr>
        <w:t>2</w:t>
      </w:r>
      <w:r>
        <w:t>。</w:t>
      </w:r>
    </w:p>
    <w:p w14:paraId="2A641945" w14:textId="77777777" w:rsidR="00870A08" w:rsidRDefault="003A5418">
      <w:pPr>
        <w:pStyle w:val="10"/>
      </w:pPr>
      <w:r>
        <w:rPr>
          <w:rFonts w:hint="eastAsia"/>
        </w:rPr>
        <w:lastRenderedPageBreak/>
        <w:t>实验拓扑</w:t>
      </w:r>
    </w:p>
    <w:p w14:paraId="5D2A25FC" w14:textId="77777777" w:rsidR="00870A08" w:rsidRDefault="003A5418">
      <w:pPr>
        <w:pStyle w:val="aff6"/>
        <w:jc w:val="center"/>
      </w:pPr>
      <w:r>
        <w:rPr>
          <w:noProof/>
          <w:lang w:val="en-GB"/>
        </w:rPr>
        <w:drawing>
          <wp:inline distT="0" distB="0" distL="0" distR="0" wp14:anchorId="34E56C1E" wp14:editId="60718A52">
            <wp:extent cx="5877560" cy="3924300"/>
            <wp:effectExtent l="19050" t="0" r="8704" b="0"/>
            <wp:docPr id="57" name="图片 56"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descr="捕获.PNG"/>
                    <pic:cNvPicPr>
                      <a:picLocks noChangeAspect="1"/>
                    </pic:cNvPicPr>
                  </pic:nvPicPr>
                  <pic:blipFill>
                    <a:blip r:embed="rId158" cstate="print">
                      <a:grayscl/>
                    </a:blip>
                    <a:stretch>
                      <a:fillRect/>
                    </a:stretch>
                  </pic:blipFill>
                  <pic:spPr>
                    <a:xfrm>
                      <a:off x="0" y="0"/>
                      <a:ext cx="5877746" cy="3924848"/>
                    </a:xfrm>
                    <a:prstGeom prst="rect">
                      <a:avLst/>
                    </a:prstGeom>
                  </pic:spPr>
                </pic:pic>
              </a:graphicData>
            </a:graphic>
          </wp:inline>
        </w:drawing>
      </w:r>
    </w:p>
    <w:p w14:paraId="35001E0C" w14:textId="77777777" w:rsidR="00870A08" w:rsidRDefault="003A5418">
      <w:pPr>
        <w:pStyle w:val="aff6"/>
        <w:jc w:val="center"/>
      </w:pPr>
      <w:r>
        <w:rPr>
          <w:rFonts w:hint="eastAsia"/>
        </w:rPr>
        <w:t>图</w:t>
      </w:r>
      <w:r>
        <w:rPr>
          <w:rFonts w:hint="eastAsia"/>
        </w:rPr>
        <w:t>8-2 OSPF</w:t>
      </w:r>
      <w:r>
        <w:rPr>
          <w:rFonts w:hint="eastAsia"/>
        </w:rPr>
        <w:t>多区域配置拓扑图</w:t>
      </w:r>
    </w:p>
    <w:p w14:paraId="608D829B"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0BAE159C" w14:textId="77777777">
        <w:trPr>
          <w:trHeight w:val="471"/>
          <w:jc w:val="center"/>
        </w:trPr>
        <w:tc>
          <w:tcPr>
            <w:tcW w:w="1594" w:type="dxa"/>
            <w:vAlign w:val="center"/>
          </w:tcPr>
          <w:p w14:paraId="2FD862C1" w14:textId="77777777" w:rsidR="00870A08" w:rsidRDefault="003A5418">
            <w:pPr>
              <w:spacing w:line="240" w:lineRule="auto"/>
              <w:ind w:firstLineChars="0" w:firstLine="0"/>
              <w:jc w:val="center"/>
            </w:pPr>
            <w:r>
              <w:rPr>
                <w:rFonts w:hint="eastAsia"/>
              </w:rPr>
              <w:t>设备</w:t>
            </w:r>
          </w:p>
        </w:tc>
        <w:tc>
          <w:tcPr>
            <w:tcW w:w="1706" w:type="dxa"/>
            <w:vAlign w:val="center"/>
          </w:tcPr>
          <w:p w14:paraId="1B5155EA" w14:textId="77777777" w:rsidR="00870A08" w:rsidRDefault="003A5418">
            <w:pPr>
              <w:spacing w:line="240" w:lineRule="auto"/>
              <w:ind w:firstLineChars="0" w:firstLine="0"/>
              <w:jc w:val="center"/>
            </w:pPr>
            <w:r>
              <w:rPr>
                <w:rFonts w:hint="eastAsia"/>
              </w:rPr>
              <w:t>接口</w:t>
            </w:r>
          </w:p>
        </w:tc>
        <w:tc>
          <w:tcPr>
            <w:tcW w:w="1882" w:type="dxa"/>
            <w:vAlign w:val="center"/>
          </w:tcPr>
          <w:p w14:paraId="1A59B6A5"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7EC09A19" w14:textId="77777777" w:rsidR="00870A08" w:rsidRDefault="003A5418">
            <w:pPr>
              <w:spacing w:line="240" w:lineRule="auto"/>
              <w:ind w:firstLineChars="0" w:firstLine="0"/>
              <w:jc w:val="center"/>
            </w:pPr>
            <w:r>
              <w:rPr>
                <w:rFonts w:hint="eastAsia"/>
              </w:rPr>
              <w:t>子网掩码</w:t>
            </w:r>
          </w:p>
        </w:tc>
        <w:tc>
          <w:tcPr>
            <w:tcW w:w="1458" w:type="dxa"/>
            <w:vAlign w:val="center"/>
          </w:tcPr>
          <w:p w14:paraId="3DE4C032" w14:textId="77777777" w:rsidR="00870A08" w:rsidRDefault="003A5418">
            <w:pPr>
              <w:spacing w:line="240" w:lineRule="auto"/>
              <w:ind w:firstLineChars="0" w:firstLine="0"/>
              <w:jc w:val="center"/>
            </w:pPr>
            <w:r>
              <w:rPr>
                <w:rFonts w:hint="eastAsia"/>
              </w:rPr>
              <w:t>默认网关</w:t>
            </w:r>
          </w:p>
        </w:tc>
      </w:tr>
      <w:tr w:rsidR="00870A08" w14:paraId="25440B59" w14:textId="77777777">
        <w:trPr>
          <w:jc w:val="center"/>
        </w:trPr>
        <w:tc>
          <w:tcPr>
            <w:tcW w:w="1594" w:type="dxa"/>
            <w:vAlign w:val="center"/>
          </w:tcPr>
          <w:p w14:paraId="307FB42D" w14:textId="77777777" w:rsidR="00870A08" w:rsidRDefault="003A5418">
            <w:pPr>
              <w:spacing w:line="240" w:lineRule="auto"/>
              <w:ind w:firstLineChars="0" w:firstLine="0"/>
              <w:jc w:val="center"/>
            </w:pPr>
            <w:r>
              <w:rPr>
                <w:rFonts w:hint="eastAsia"/>
              </w:rPr>
              <w:t>PC</w:t>
            </w:r>
            <w:r>
              <w:t>-</w:t>
            </w:r>
            <w:r>
              <w:rPr>
                <w:rFonts w:hint="eastAsia"/>
              </w:rPr>
              <w:t>1</w:t>
            </w:r>
          </w:p>
        </w:tc>
        <w:tc>
          <w:tcPr>
            <w:tcW w:w="1706" w:type="dxa"/>
            <w:vAlign w:val="center"/>
          </w:tcPr>
          <w:p w14:paraId="2E2FE629" w14:textId="77777777" w:rsidR="00870A08" w:rsidRDefault="003A5418">
            <w:pPr>
              <w:spacing w:line="240" w:lineRule="auto"/>
              <w:ind w:firstLineChars="0" w:firstLine="0"/>
              <w:jc w:val="center"/>
            </w:pPr>
            <w:r>
              <w:rPr>
                <w:rFonts w:hint="eastAsia"/>
              </w:rPr>
              <w:t>Ethernet 0/0/1</w:t>
            </w:r>
          </w:p>
        </w:tc>
        <w:tc>
          <w:tcPr>
            <w:tcW w:w="1882" w:type="dxa"/>
            <w:vAlign w:val="center"/>
          </w:tcPr>
          <w:p w14:paraId="7E9D7521" w14:textId="77777777" w:rsidR="00870A08" w:rsidRDefault="003A5418">
            <w:pPr>
              <w:spacing w:line="240" w:lineRule="auto"/>
              <w:ind w:firstLineChars="0" w:firstLine="0"/>
              <w:jc w:val="center"/>
            </w:pPr>
            <w:r>
              <w:rPr>
                <w:rFonts w:hint="eastAsia"/>
              </w:rPr>
              <w:t>10.0.</w:t>
            </w:r>
            <w:r>
              <w:t>1.1</w:t>
            </w:r>
          </w:p>
        </w:tc>
        <w:tc>
          <w:tcPr>
            <w:tcW w:w="1882" w:type="dxa"/>
            <w:vAlign w:val="center"/>
          </w:tcPr>
          <w:p w14:paraId="79A362B4" w14:textId="77777777" w:rsidR="00870A08" w:rsidRDefault="003A5418">
            <w:pPr>
              <w:spacing w:line="240" w:lineRule="auto"/>
              <w:ind w:firstLineChars="0" w:firstLine="0"/>
              <w:jc w:val="center"/>
            </w:pPr>
            <w:r>
              <w:rPr>
                <w:rFonts w:hint="eastAsia"/>
              </w:rPr>
              <w:t>255.255.255.0</w:t>
            </w:r>
          </w:p>
        </w:tc>
        <w:tc>
          <w:tcPr>
            <w:tcW w:w="1458" w:type="dxa"/>
          </w:tcPr>
          <w:p w14:paraId="0C0E8D01" w14:textId="77777777" w:rsidR="00870A08" w:rsidRDefault="003A5418">
            <w:pPr>
              <w:spacing w:line="240" w:lineRule="auto"/>
              <w:ind w:firstLineChars="0" w:firstLine="0"/>
              <w:jc w:val="center"/>
            </w:pPr>
            <w:r>
              <w:rPr>
                <w:rFonts w:hint="eastAsia"/>
              </w:rPr>
              <w:t>10.0.</w:t>
            </w:r>
            <w:r>
              <w:t>1.254</w:t>
            </w:r>
          </w:p>
        </w:tc>
      </w:tr>
      <w:tr w:rsidR="00870A08" w14:paraId="285F7FCC" w14:textId="77777777">
        <w:trPr>
          <w:jc w:val="center"/>
        </w:trPr>
        <w:tc>
          <w:tcPr>
            <w:tcW w:w="1594" w:type="dxa"/>
            <w:vAlign w:val="center"/>
          </w:tcPr>
          <w:p w14:paraId="3E7420B6" w14:textId="77777777" w:rsidR="00870A08" w:rsidRDefault="003A5418">
            <w:pPr>
              <w:spacing w:line="240" w:lineRule="auto"/>
              <w:ind w:firstLineChars="0" w:firstLine="0"/>
              <w:jc w:val="center"/>
            </w:pPr>
            <w:r>
              <w:rPr>
                <w:rFonts w:hint="eastAsia"/>
              </w:rPr>
              <w:t>PC</w:t>
            </w:r>
            <w:r>
              <w:t>-</w:t>
            </w:r>
            <w:r>
              <w:rPr>
                <w:rFonts w:hint="eastAsia"/>
              </w:rPr>
              <w:t>2</w:t>
            </w:r>
          </w:p>
        </w:tc>
        <w:tc>
          <w:tcPr>
            <w:tcW w:w="1706" w:type="dxa"/>
            <w:vAlign w:val="center"/>
          </w:tcPr>
          <w:p w14:paraId="0817B59F" w14:textId="77777777" w:rsidR="00870A08" w:rsidRDefault="003A5418">
            <w:pPr>
              <w:spacing w:line="240" w:lineRule="auto"/>
              <w:ind w:firstLineChars="0" w:firstLine="0"/>
              <w:jc w:val="center"/>
            </w:pPr>
            <w:r>
              <w:rPr>
                <w:rFonts w:hint="eastAsia"/>
              </w:rPr>
              <w:t>Ethernet 0/0/1</w:t>
            </w:r>
          </w:p>
        </w:tc>
        <w:tc>
          <w:tcPr>
            <w:tcW w:w="1882" w:type="dxa"/>
            <w:vAlign w:val="center"/>
          </w:tcPr>
          <w:p w14:paraId="109F3D87" w14:textId="77777777" w:rsidR="00870A08" w:rsidRDefault="003A5418">
            <w:pPr>
              <w:spacing w:line="240" w:lineRule="auto"/>
              <w:ind w:firstLineChars="0" w:firstLine="0"/>
              <w:jc w:val="center"/>
            </w:pPr>
            <w:r>
              <w:t>10.0.2.1</w:t>
            </w:r>
          </w:p>
        </w:tc>
        <w:tc>
          <w:tcPr>
            <w:tcW w:w="1882" w:type="dxa"/>
            <w:vAlign w:val="center"/>
          </w:tcPr>
          <w:p w14:paraId="48081053" w14:textId="77777777" w:rsidR="00870A08" w:rsidRDefault="003A5418">
            <w:pPr>
              <w:spacing w:line="240" w:lineRule="auto"/>
              <w:ind w:firstLineChars="0" w:firstLine="0"/>
              <w:jc w:val="center"/>
            </w:pPr>
            <w:r>
              <w:rPr>
                <w:rFonts w:hint="eastAsia"/>
              </w:rPr>
              <w:t>255.255.255.0</w:t>
            </w:r>
          </w:p>
        </w:tc>
        <w:tc>
          <w:tcPr>
            <w:tcW w:w="1458" w:type="dxa"/>
          </w:tcPr>
          <w:p w14:paraId="78672767" w14:textId="77777777" w:rsidR="00870A08" w:rsidRDefault="003A5418">
            <w:pPr>
              <w:spacing w:line="240" w:lineRule="auto"/>
              <w:ind w:firstLineChars="0" w:firstLine="0"/>
              <w:jc w:val="center"/>
            </w:pPr>
            <w:r>
              <w:rPr>
                <w:rFonts w:hint="eastAsia"/>
              </w:rPr>
              <w:t>10.0.</w:t>
            </w:r>
            <w:r>
              <w:t>2.254</w:t>
            </w:r>
          </w:p>
        </w:tc>
      </w:tr>
      <w:tr w:rsidR="00870A08" w14:paraId="7CC6DD61" w14:textId="77777777">
        <w:trPr>
          <w:jc w:val="center"/>
        </w:trPr>
        <w:tc>
          <w:tcPr>
            <w:tcW w:w="1594" w:type="dxa"/>
            <w:vAlign w:val="center"/>
          </w:tcPr>
          <w:p w14:paraId="72B685CE" w14:textId="77777777" w:rsidR="00870A08" w:rsidRDefault="003A5418">
            <w:pPr>
              <w:spacing w:line="240" w:lineRule="auto"/>
              <w:ind w:firstLineChars="0" w:firstLine="0"/>
              <w:jc w:val="center"/>
            </w:pPr>
            <w:r>
              <w:rPr>
                <w:rFonts w:hint="eastAsia"/>
              </w:rPr>
              <w:t>PC</w:t>
            </w:r>
            <w:r>
              <w:t>-</w:t>
            </w:r>
            <w:r>
              <w:rPr>
                <w:rFonts w:hint="eastAsia"/>
              </w:rPr>
              <w:t>3</w:t>
            </w:r>
          </w:p>
        </w:tc>
        <w:tc>
          <w:tcPr>
            <w:tcW w:w="1706" w:type="dxa"/>
            <w:vAlign w:val="center"/>
          </w:tcPr>
          <w:p w14:paraId="5F3821BA" w14:textId="77777777" w:rsidR="00870A08" w:rsidRDefault="003A5418">
            <w:pPr>
              <w:spacing w:line="240" w:lineRule="auto"/>
              <w:ind w:firstLineChars="0" w:firstLine="0"/>
              <w:jc w:val="center"/>
            </w:pPr>
            <w:r>
              <w:rPr>
                <w:rFonts w:hint="eastAsia"/>
              </w:rPr>
              <w:t>Ethernet 0/0/1</w:t>
            </w:r>
          </w:p>
        </w:tc>
        <w:tc>
          <w:tcPr>
            <w:tcW w:w="1882" w:type="dxa"/>
            <w:vAlign w:val="center"/>
          </w:tcPr>
          <w:p w14:paraId="0772BA02" w14:textId="77777777" w:rsidR="00870A08" w:rsidRDefault="003A5418">
            <w:pPr>
              <w:spacing w:line="240" w:lineRule="auto"/>
              <w:ind w:firstLineChars="0" w:firstLine="0"/>
              <w:jc w:val="center"/>
            </w:pPr>
            <w:r>
              <w:rPr>
                <w:rFonts w:hint="eastAsia"/>
              </w:rPr>
              <w:t>10.0.</w:t>
            </w:r>
            <w:r>
              <w:t>3.1</w:t>
            </w:r>
          </w:p>
        </w:tc>
        <w:tc>
          <w:tcPr>
            <w:tcW w:w="1882" w:type="dxa"/>
            <w:vAlign w:val="center"/>
          </w:tcPr>
          <w:p w14:paraId="5756A59C" w14:textId="77777777" w:rsidR="00870A08" w:rsidRDefault="003A5418">
            <w:pPr>
              <w:spacing w:line="240" w:lineRule="auto"/>
              <w:ind w:firstLineChars="0" w:firstLine="0"/>
              <w:jc w:val="center"/>
            </w:pPr>
            <w:r>
              <w:rPr>
                <w:rFonts w:hint="eastAsia"/>
              </w:rPr>
              <w:t>255.255.255.0</w:t>
            </w:r>
          </w:p>
        </w:tc>
        <w:tc>
          <w:tcPr>
            <w:tcW w:w="1458" w:type="dxa"/>
          </w:tcPr>
          <w:p w14:paraId="321C2511" w14:textId="77777777" w:rsidR="00870A08" w:rsidRDefault="003A5418">
            <w:pPr>
              <w:spacing w:line="240" w:lineRule="auto"/>
              <w:ind w:firstLineChars="0" w:firstLine="0"/>
              <w:jc w:val="center"/>
            </w:pPr>
            <w:r>
              <w:rPr>
                <w:rFonts w:hint="eastAsia"/>
              </w:rPr>
              <w:t>10.0.</w:t>
            </w:r>
            <w:r>
              <w:t>3.254</w:t>
            </w:r>
          </w:p>
        </w:tc>
      </w:tr>
      <w:tr w:rsidR="00870A08" w14:paraId="36D63C56" w14:textId="77777777">
        <w:trPr>
          <w:jc w:val="center"/>
        </w:trPr>
        <w:tc>
          <w:tcPr>
            <w:tcW w:w="1594" w:type="dxa"/>
            <w:vAlign w:val="center"/>
          </w:tcPr>
          <w:p w14:paraId="7427DB21" w14:textId="77777777" w:rsidR="00870A08" w:rsidRDefault="003A5418">
            <w:pPr>
              <w:spacing w:line="240" w:lineRule="auto"/>
              <w:ind w:firstLineChars="0" w:firstLine="0"/>
              <w:jc w:val="center"/>
            </w:pPr>
            <w:r>
              <w:rPr>
                <w:rFonts w:hint="eastAsia"/>
              </w:rPr>
              <w:t>PC</w:t>
            </w:r>
            <w:r>
              <w:t>-</w:t>
            </w:r>
            <w:r>
              <w:rPr>
                <w:rFonts w:hint="eastAsia"/>
              </w:rPr>
              <w:t>4</w:t>
            </w:r>
          </w:p>
        </w:tc>
        <w:tc>
          <w:tcPr>
            <w:tcW w:w="1706" w:type="dxa"/>
            <w:vAlign w:val="center"/>
          </w:tcPr>
          <w:p w14:paraId="380E7BCC" w14:textId="77777777" w:rsidR="00870A08" w:rsidRDefault="003A5418">
            <w:pPr>
              <w:spacing w:line="240" w:lineRule="auto"/>
              <w:ind w:firstLineChars="0" w:firstLine="0"/>
              <w:jc w:val="center"/>
            </w:pPr>
            <w:r>
              <w:rPr>
                <w:rFonts w:hint="eastAsia"/>
              </w:rPr>
              <w:t>Ethernet 0/0/1</w:t>
            </w:r>
          </w:p>
        </w:tc>
        <w:tc>
          <w:tcPr>
            <w:tcW w:w="1882" w:type="dxa"/>
            <w:vAlign w:val="center"/>
          </w:tcPr>
          <w:p w14:paraId="1EB00FDD" w14:textId="77777777" w:rsidR="00870A08" w:rsidRDefault="003A5418">
            <w:pPr>
              <w:spacing w:line="240" w:lineRule="auto"/>
              <w:ind w:firstLineChars="0" w:firstLine="0"/>
              <w:jc w:val="center"/>
            </w:pPr>
            <w:r>
              <w:rPr>
                <w:rFonts w:hint="eastAsia"/>
              </w:rPr>
              <w:t>10.0.</w:t>
            </w:r>
            <w:r>
              <w:t>4.1</w:t>
            </w:r>
          </w:p>
        </w:tc>
        <w:tc>
          <w:tcPr>
            <w:tcW w:w="1882" w:type="dxa"/>
            <w:vAlign w:val="center"/>
          </w:tcPr>
          <w:p w14:paraId="635D4116" w14:textId="77777777" w:rsidR="00870A08" w:rsidRDefault="003A5418">
            <w:pPr>
              <w:spacing w:line="240" w:lineRule="auto"/>
              <w:ind w:firstLineChars="0" w:firstLine="0"/>
              <w:jc w:val="center"/>
            </w:pPr>
            <w:r>
              <w:rPr>
                <w:rFonts w:hint="eastAsia"/>
              </w:rPr>
              <w:t>255.255.255.0</w:t>
            </w:r>
          </w:p>
        </w:tc>
        <w:tc>
          <w:tcPr>
            <w:tcW w:w="1458" w:type="dxa"/>
          </w:tcPr>
          <w:p w14:paraId="0B96E4DA" w14:textId="77777777" w:rsidR="00870A08" w:rsidRDefault="003A5418">
            <w:pPr>
              <w:spacing w:line="240" w:lineRule="auto"/>
              <w:ind w:firstLineChars="0" w:firstLine="0"/>
              <w:jc w:val="center"/>
            </w:pPr>
            <w:r>
              <w:rPr>
                <w:rFonts w:hint="eastAsia"/>
              </w:rPr>
              <w:t>10.0.</w:t>
            </w:r>
            <w:r>
              <w:t>4.254</w:t>
            </w:r>
          </w:p>
        </w:tc>
      </w:tr>
      <w:tr w:rsidR="00870A08" w14:paraId="78BA8EF7" w14:textId="77777777">
        <w:trPr>
          <w:trHeight w:val="181"/>
          <w:jc w:val="center"/>
        </w:trPr>
        <w:tc>
          <w:tcPr>
            <w:tcW w:w="1594" w:type="dxa"/>
            <w:vMerge w:val="restart"/>
            <w:vAlign w:val="center"/>
          </w:tcPr>
          <w:p w14:paraId="53D59179" w14:textId="77777777" w:rsidR="00870A08" w:rsidRDefault="003A5418">
            <w:pPr>
              <w:spacing w:line="240" w:lineRule="auto"/>
              <w:ind w:firstLineChars="0" w:firstLine="0"/>
              <w:jc w:val="center"/>
            </w:pPr>
            <w:r>
              <w:t>R1</w:t>
            </w:r>
            <w:r>
              <w:rPr>
                <w:rFonts w:hint="eastAsia"/>
              </w:rPr>
              <w:t>(AR2240)</w:t>
            </w:r>
          </w:p>
        </w:tc>
        <w:tc>
          <w:tcPr>
            <w:tcW w:w="1706" w:type="dxa"/>
            <w:vAlign w:val="center"/>
          </w:tcPr>
          <w:p w14:paraId="433AADD1"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3D2B031E" w14:textId="77777777" w:rsidR="00870A08" w:rsidRDefault="003A5418">
            <w:pPr>
              <w:spacing w:line="240" w:lineRule="auto"/>
              <w:ind w:firstLineChars="0" w:firstLine="0"/>
              <w:jc w:val="center"/>
            </w:pPr>
            <w:r>
              <w:rPr>
                <w:rFonts w:hint="eastAsia"/>
              </w:rPr>
              <w:t>10.</w:t>
            </w:r>
            <w:r>
              <w:t>0.12.1</w:t>
            </w:r>
          </w:p>
        </w:tc>
        <w:tc>
          <w:tcPr>
            <w:tcW w:w="1882" w:type="dxa"/>
            <w:vAlign w:val="center"/>
          </w:tcPr>
          <w:p w14:paraId="362367B9" w14:textId="77777777" w:rsidR="00870A08" w:rsidRDefault="003A5418">
            <w:pPr>
              <w:spacing w:line="240" w:lineRule="auto"/>
              <w:ind w:firstLineChars="0" w:firstLine="0"/>
              <w:jc w:val="center"/>
            </w:pPr>
            <w:r>
              <w:rPr>
                <w:rFonts w:hint="eastAsia"/>
              </w:rPr>
              <w:t>255.255.255.0</w:t>
            </w:r>
          </w:p>
        </w:tc>
        <w:tc>
          <w:tcPr>
            <w:tcW w:w="1458" w:type="dxa"/>
          </w:tcPr>
          <w:p w14:paraId="074EE52C" w14:textId="77777777" w:rsidR="00870A08" w:rsidRDefault="003A5418">
            <w:pPr>
              <w:spacing w:line="240" w:lineRule="auto"/>
              <w:ind w:firstLineChars="0" w:firstLine="0"/>
              <w:jc w:val="center"/>
            </w:pPr>
            <w:r>
              <w:rPr>
                <w:rFonts w:hint="eastAsia"/>
              </w:rPr>
              <w:t>N/A</w:t>
            </w:r>
          </w:p>
        </w:tc>
      </w:tr>
      <w:tr w:rsidR="00870A08" w14:paraId="741D4D49" w14:textId="77777777">
        <w:trPr>
          <w:trHeight w:val="138"/>
          <w:jc w:val="center"/>
        </w:trPr>
        <w:tc>
          <w:tcPr>
            <w:tcW w:w="1594" w:type="dxa"/>
            <w:vMerge/>
            <w:vAlign w:val="center"/>
          </w:tcPr>
          <w:p w14:paraId="280B8C99" w14:textId="77777777" w:rsidR="00870A08" w:rsidRDefault="00870A08">
            <w:pPr>
              <w:spacing w:line="240" w:lineRule="auto"/>
              <w:ind w:firstLine="420"/>
              <w:jc w:val="center"/>
            </w:pPr>
          </w:p>
        </w:tc>
        <w:tc>
          <w:tcPr>
            <w:tcW w:w="1706" w:type="dxa"/>
            <w:vAlign w:val="center"/>
          </w:tcPr>
          <w:p w14:paraId="5E1D8E97"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2EF41BDC" w14:textId="77777777" w:rsidR="00870A08" w:rsidRDefault="003A5418">
            <w:pPr>
              <w:spacing w:line="240" w:lineRule="auto"/>
              <w:ind w:firstLineChars="0" w:firstLine="0"/>
              <w:jc w:val="center"/>
            </w:pPr>
            <w:r>
              <w:rPr>
                <w:rFonts w:hint="eastAsia"/>
              </w:rPr>
              <w:t>10.0.</w:t>
            </w:r>
            <w:r>
              <w:t>13.1</w:t>
            </w:r>
          </w:p>
        </w:tc>
        <w:tc>
          <w:tcPr>
            <w:tcW w:w="1882" w:type="dxa"/>
            <w:vAlign w:val="center"/>
          </w:tcPr>
          <w:p w14:paraId="65DD9B10" w14:textId="77777777" w:rsidR="00870A08" w:rsidRDefault="003A5418">
            <w:pPr>
              <w:spacing w:line="240" w:lineRule="auto"/>
              <w:ind w:firstLineChars="0" w:firstLine="0"/>
              <w:jc w:val="center"/>
            </w:pPr>
            <w:r>
              <w:rPr>
                <w:rFonts w:hint="eastAsia"/>
              </w:rPr>
              <w:t>255.255.255.0</w:t>
            </w:r>
          </w:p>
        </w:tc>
        <w:tc>
          <w:tcPr>
            <w:tcW w:w="1458" w:type="dxa"/>
          </w:tcPr>
          <w:p w14:paraId="0192B458" w14:textId="77777777" w:rsidR="00870A08" w:rsidRDefault="003A5418">
            <w:pPr>
              <w:spacing w:line="240" w:lineRule="auto"/>
              <w:ind w:firstLineChars="0" w:firstLine="0"/>
              <w:jc w:val="center"/>
            </w:pPr>
            <w:r>
              <w:rPr>
                <w:rFonts w:hint="eastAsia"/>
              </w:rPr>
              <w:t>N/A</w:t>
            </w:r>
          </w:p>
        </w:tc>
      </w:tr>
      <w:tr w:rsidR="00870A08" w14:paraId="4009BD40" w14:textId="77777777">
        <w:trPr>
          <w:trHeight w:val="138"/>
          <w:jc w:val="center"/>
        </w:trPr>
        <w:tc>
          <w:tcPr>
            <w:tcW w:w="1594" w:type="dxa"/>
            <w:vMerge/>
            <w:vAlign w:val="center"/>
          </w:tcPr>
          <w:p w14:paraId="232AE800" w14:textId="77777777" w:rsidR="00870A08" w:rsidRDefault="00870A08">
            <w:pPr>
              <w:spacing w:line="240" w:lineRule="auto"/>
              <w:ind w:firstLine="420"/>
              <w:jc w:val="center"/>
            </w:pPr>
          </w:p>
        </w:tc>
        <w:tc>
          <w:tcPr>
            <w:tcW w:w="1706" w:type="dxa"/>
            <w:vAlign w:val="center"/>
          </w:tcPr>
          <w:p w14:paraId="40131E65" w14:textId="77777777" w:rsidR="00870A08" w:rsidRDefault="003A5418">
            <w:pPr>
              <w:spacing w:line="240" w:lineRule="auto"/>
              <w:ind w:firstLineChars="0" w:firstLine="0"/>
              <w:jc w:val="center"/>
            </w:pPr>
            <w:r>
              <w:t>G</w:t>
            </w:r>
            <w:r>
              <w:rPr>
                <w:rFonts w:hint="eastAsia"/>
              </w:rPr>
              <w:t>E 0/0/2</w:t>
            </w:r>
          </w:p>
        </w:tc>
        <w:tc>
          <w:tcPr>
            <w:tcW w:w="1882" w:type="dxa"/>
            <w:vAlign w:val="center"/>
          </w:tcPr>
          <w:p w14:paraId="3881CCBA" w14:textId="77777777" w:rsidR="00870A08" w:rsidRDefault="003A5418">
            <w:pPr>
              <w:spacing w:line="240" w:lineRule="auto"/>
              <w:ind w:firstLineChars="0" w:firstLine="0"/>
              <w:jc w:val="center"/>
            </w:pPr>
            <w:r>
              <w:rPr>
                <w:rFonts w:hint="eastAsia"/>
              </w:rPr>
              <w:t>10.0.</w:t>
            </w:r>
            <w:r>
              <w:t>15.1</w:t>
            </w:r>
          </w:p>
        </w:tc>
        <w:tc>
          <w:tcPr>
            <w:tcW w:w="1882" w:type="dxa"/>
            <w:vAlign w:val="center"/>
          </w:tcPr>
          <w:p w14:paraId="6697D2B6" w14:textId="77777777" w:rsidR="00870A08" w:rsidRDefault="003A5418">
            <w:pPr>
              <w:spacing w:line="240" w:lineRule="auto"/>
              <w:ind w:firstLineChars="0" w:firstLine="0"/>
              <w:jc w:val="center"/>
            </w:pPr>
            <w:r>
              <w:rPr>
                <w:rFonts w:hint="eastAsia"/>
              </w:rPr>
              <w:t>255.255.255.0</w:t>
            </w:r>
          </w:p>
        </w:tc>
        <w:tc>
          <w:tcPr>
            <w:tcW w:w="1458" w:type="dxa"/>
          </w:tcPr>
          <w:p w14:paraId="697B7378" w14:textId="77777777" w:rsidR="00870A08" w:rsidRDefault="003A5418">
            <w:pPr>
              <w:spacing w:line="240" w:lineRule="auto"/>
              <w:ind w:firstLineChars="0" w:firstLine="0"/>
              <w:jc w:val="center"/>
            </w:pPr>
            <w:r>
              <w:rPr>
                <w:rFonts w:hint="eastAsia"/>
              </w:rPr>
              <w:t>N/A</w:t>
            </w:r>
          </w:p>
        </w:tc>
      </w:tr>
      <w:tr w:rsidR="00870A08" w14:paraId="0B0942BE" w14:textId="77777777">
        <w:trPr>
          <w:trHeight w:val="151"/>
          <w:jc w:val="center"/>
        </w:trPr>
        <w:tc>
          <w:tcPr>
            <w:tcW w:w="1594" w:type="dxa"/>
            <w:vMerge w:val="restart"/>
            <w:vAlign w:val="center"/>
          </w:tcPr>
          <w:p w14:paraId="50AE275A" w14:textId="77777777" w:rsidR="00870A08" w:rsidRDefault="003A5418">
            <w:pPr>
              <w:spacing w:line="240" w:lineRule="auto"/>
              <w:ind w:firstLineChars="0" w:firstLine="0"/>
              <w:jc w:val="center"/>
            </w:pPr>
            <w:r>
              <w:t>R2</w:t>
            </w:r>
            <w:r>
              <w:rPr>
                <w:rFonts w:hint="eastAsia"/>
              </w:rPr>
              <w:t>(AR2240)</w:t>
            </w:r>
          </w:p>
        </w:tc>
        <w:tc>
          <w:tcPr>
            <w:tcW w:w="1706" w:type="dxa"/>
            <w:vAlign w:val="center"/>
          </w:tcPr>
          <w:p w14:paraId="44287F23"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60A23A94" w14:textId="77777777" w:rsidR="00870A08" w:rsidRDefault="003A5418">
            <w:pPr>
              <w:spacing w:line="240" w:lineRule="auto"/>
              <w:ind w:firstLineChars="0" w:firstLine="0"/>
              <w:jc w:val="center"/>
            </w:pPr>
            <w:r>
              <w:rPr>
                <w:rFonts w:hint="eastAsia"/>
              </w:rPr>
              <w:t>10.</w:t>
            </w:r>
            <w:r>
              <w:t>0.12.2</w:t>
            </w:r>
          </w:p>
        </w:tc>
        <w:tc>
          <w:tcPr>
            <w:tcW w:w="1882" w:type="dxa"/>
            <w:vAlign w:val="center"/>
          </w:tcPr>
          <w:p w14:paraId="4AAE29F0" w14:textId="77777777" w:rsidR="00870A08" w:rsidRDefault="003A5418">
            <w:pPr>
              <w:spacing w:line="240" w:lineRule="auto"/>
              <w:ind w:firstLineChars="0" w:firstLine="0"/>
              <w:jc w:val="center"/>
            </w:pPr>
            <w:r>
              <w:rPr>
                <w:rFonts w:hint="eastAsia"/>
              </w:rPr>
              <w:t>255.255.255.0</w:t>
            </w:r>
          </w:p>
        </w:tc>
        <w:tc>
          <w:tcPr>
            <w:tcW w:w="1458" w:type="dxa"/>
          </w:tcPr>
          <w:p w14:paraId="168BC4CA" w14:textId="77777777" w:rsidR="00870A08" w:rsidRDefault="003A5418">
            <w:pPr>
              <w:spacing w:line="240" w:lineRule="auto"/>
              <w:ind w:firstLineChars="0" w:firstLine="0"/>
              <w:jc w:val="center"/>
            </w:pPr>
            <w:r>
              <w:rPr>
                <w:rFonts w:hint="eastAsia"/>
              </w:rPr>
              <w:t>N/A</w:t>
            </w:r>
          </w:p>
        </w:tc>
      </w:tr>
      <w:tr w:rsidR="00870A08" w14:paraId="396EA709" w14:textId="77777777">
        <w:trPr>
          <w:trHeight w:val="138"/>
          <w:jc w:val="center"/>
        </w:trPr>
        <w:tc>
          <w:tcPr>
            <w:tcW w:w="1594" w:type="dxa"/>
            <w:vMerge/>
            <w:vAlign w:val="center"/>
          </w:tcPr>
          <w:p w14:paraId="7D521FD4" w14:textId="77777777" w:rsidR="00870A08" w:rsidRDefault="00870A08">
            <w:pPr>
              <w:spacing w:line="240" w:lineRule="auto"/>
              <w:ind w:firstLine="420"/>
              <w:jc w:val="center"/>
            </w:pPr>
          </w:p>
        </w:tc>
        <w:tc>
          <w:tcPr>
            <w:tcW w:w="1706" w:type="dxa"/>
            <w:vAlign w:val="center"/>
          </w:tcPr>
          <w:p w14:paraId="529BF9AE"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44C6772E" w14:textId="77777777" w:rsidR="00870A08" w:rsidRDefault="003A5418">
            <w:pPr>
              <w:spacing w:line="240" w:lineRule="auto"/>
              <w:ind w:firstLineChars="0" w:firstLine="0"/>
              <w:jc w:val="center"/>
            </w:pPr>
            <w:r>
              <w:rPr>
                <w:rFonts w:hint="eastAsia"/>
              </w:rPr>
              <w:t>10.0.</w:t>
            </w:r>
            <w:r>
              <w:t>24.2</w:t>
            </w:r>
          </w:p>
        </w:tc>
        <w:tc>
          <w:tcPr>
            <w:tcW w:w="1882" w:type="dxa"/>
            <w:vAlign w:val="center"/>
          </w:tcPr>
          <w:p w14:paraId="0CD6F9EE" w14:textId="77777777" w:rsidR="00870A08" w:rsidRDefault="003A5418">
            <w:pPr>
              <w:spacing w:line="240" w:lineRule="auto"/>
              <w:ind w:firstLineChars="0" w:firstLine="0"/>
              <w:jc w:val="center"/>
            </w:pPr>
            <w:r>
              <w:rPr>
                <w:rFonts w:hint="eastAsia"/>
              </w:rPr>
              <w:t>255.255.255.0</w:t>
            </w:r>
          </w:p>
        </w:tc>
        <w:tc>
          <w:tcPr>
            <w:tcW w:w="1458" w:type="dxa"/>
          </w:tcPr>
          <w:p w14:paraId="2E3EC740" w14:textId="77777777" w:rsidR="00870A08" w:rsidRDefault="003A5418">
            <w:pPr>
              <w:spacing w:line="240" w:lineRule="auto"/>
              <w:ind w:firstLineChars="0" w:firstLine="0"/>
              <w:jc w:val="center"/>
            </w:pPr>
            <w:r>
              <w:rPr>
                <w:rFonts w:hint="eastAsia"/>
              </w:rPr>
              <w:t>N/A</w:t>
            </w:r>
          </w:p>
        </w:tc>
      </w:tr>
      <w:tr w:rsidR="00870A08" w14:paraId="20EB74DB" w14:textId="77777777">
        <w:trPr>
          <w:trHeight w:val="138"/>
          <w:jc w:val="center"/>
        </w:trPr>
        <w:tc>
          <w:tcPr>
            <w:tcW w:w="1594" w:type="dxa"/>
            <w:vMerge/>
            <w:vAlign w:val="center"/>
          </w:tcPr>
          <w:p w14:paraId="650AD45E" w14:textId="77777777" w:rsidR="00870A08" w:rsidRDefault="00870A08">
            <w:pPr>
              <w:spacing w:line="240" w:lineRule="auto"/>
              <w:ind w:firstLine="420"/>
              <w:jc w:val="center"/>
            </w:pPr>
          </w:p>
        </w:tc>
        <w:tc>
          <w:tcPr>
            <w:tcW w:w="1706" w:type="dxa"/>
            <w:vAlign w:val="center"/>
          </w:tcPr>
          <w:p w14:paraId="6B81FAA7" w14:textId="77777777" w:rsidR="00870A08" w:rsidRDefault="003A5418">
            <w:pPr>
              <w:spacing w:line="240" w:lineRule="auto"/>
              <w:ind w:firstLineChars="0" w:firstLine="0"/>
              <w:jc w:val="center"/>
            </w:pPr>
            <w:r>
              <w:t>G</w:t>
            </w:r>
            <w:r>
              <w:rPr>
                <w:rFonts w:hint="eastAsia"/>
              </w:rPr>
              <w:t>E 0/0/2</w:t>
            </w:r>
          </w:p>
        </w:tc>
        <w:tc>
          <w:tcPr>
            <w:tcW w:w="1882" w:type="dxa"/>
            <w:vAlign w:val="center"/>
          </w:tcPr>
          <w:p w14:paraId="7479D712" w14:textId="77777777" w:rsidR="00870A08" w:rsidRDefault="003A5418">
            <w:pPr>
              <w:spacing w:line="240" w:lineRule="auto"/>
              <w:ind w:firstLineChars="0" w:firstLine="0"/>
              <w:jc w:val="center"/>
            </w:pPr>
            <w:r>
              <w:rPr>
                <w:rFonts w:hint="eastAsia"/>
              </w:rPr>
              <w:t>10.0.</w:t>
            </w:r>
            <w:r>
              <w:t>26.2</w:t>
            </w:r>
          </w:p>
        </w:tc>
        <w:tc>
          <w:tcPr>
            <w:tcW w:w="1882" w:type="dxa"/>
            <w:vAlign w:val="center"/>
          </w:tcPr>
          <w:p w14:paraId="013CB7DE" w14:textId="77777777" w:rsidR="00870A08" w:rsidRDefault="003A5418">
            <w:pPr>
              <w:spacing w:line="240" w:lineRule="auto"/>
              <w:ind w:firstLineChars="0" w:firstLine="0"/>
              <w:jc w:val="center"/>
            </w:pPr>
            <w:r>
              <w:rPr>
                <w:rFonts w:hint="eastAsia"/>
              </w:rPr>
              <w:t>255.255.255.0</w:t>
            </w:r>
          </w:p>
        </w:tc>
        <w:tc>
          <w:tcPr>
            <w:tcW w:w="1458" w:type="dxa"/>
          </w:tcPr>
          <w:p w14:paraId="11666989" w14:textId="77777777" w:rsidR="00870A08" w:rsidRDefault="003A5418">
            <w:pPr>
              <w:spacing w:line="240" w:lineRule="auto"/>
              <w:ind w:firstLineChars="0" w:firstLine="0"/>
              <w:jc w:val="center"/>
            </w:pPr>
            <w:r>
              <w:rPr>
                <w:rFonts w:hint="eastAsia"/>
              </w:rPr>
              <w:t>N/A</w:t>
            </w:r>
          </w:p>
        </w:tc>
      </w:tr>
      <w:tr w:rsidR="00870A08" w14:paraId="1BC2C5DA" w14:textId="77777777">
        <w:trPr>
          <w:trHeight w:val="102"/>
          <w:jc w:val="center"/>
        </w:trPr>
        <w:tc>
          <w:tcPr>
            <w:tcW w:w="1594" w:type="dxa"/>
            <w:vMerge w:val="restart"/>
            <w:vAlign w:val="center"/>
          </w:tcPr>
          <w:p w14:paraId="03EEAA80" w14:textId="77777777" w:rsidR="00870A08" w:rsidRDefault="003A5418">
            <w:pPr>
              <w:spacing w:line="240" w:lineRule="auto"/>
              <w:ind w:firstLineChars="0" w:firstLine="0"/>
              <w:jc w:val="center"/>
            </w:pPr>
            <w:r>
              <w:lastRenderedPageBreak/>
              <w:t>R3</w:t>
            </w:r>
            <w:r>
              <w:rPr>
                <w:rFonts w:hint="eastAsia"/>
              </w:rPr>
              <w:t>(AR2240)</w:t>
            </w:r>
          </w:p>
        </w:tc>
        <w:tc>
          <w:tcPr>
            <w:tcW w:w="1706" w:type="dxa"/>
            <w:vAlign w:val="center"/>
          </w:tcPr>
          <w:p w14:paraId="760F9D6B"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5016FACF" w14:textId="77777777" w:rsidR="00870A08" w:rsidRDefault="003A5418">
            <w:pPr>
              <w:spacing w:line="240" w:lineRule="auto"/>
              <w:ind w:firstLineChars="0" w:firstLine="0"/>
              <w:jc w:val="center"/>
            </w:pPr>
            <w:r>
              <w:rPr>
                <w:rFonts w:hint="eastAsia"/>
              </w:rPr>
              <w:t>10.0.</w:t>
            </w:r>
            <w:r>
              <w:t>34</w:t>
            </w:r>
            <w:r>
              <w:rPr>
                <w:rFonts w:hint="eastAsia"/>
              </w:rPr>
              <w:t>.3</w:t>
            </w:r>
          </w:p>
        </w:tc>
        <w:tc>
          <w:tcPr>
            <w:tcW w:w="1882" w:type="dxa"/>
            <w:vAlign w:val="center"/>
          </w:tcPr>
          <w:p w14:paraId="1CA0ACD8" w14:textId="77777777" w:rsidR="00870A08" w:rsidRDefault="003A5418">
            <w:pPr>
              <w:spacing w:line="240" w:lineRule="auto"/>
              <w:ind w:firstLineChars="0" w:firstLine="0"/>
              <w:jc w:val="center"/>
            </w:pPr>
            <w:r>
              <w:rPr>
                <w:rFonts w:hint="eastAsia"/>
              </w:rPr>
              <w:t>255.255.255.0</w:t>
            </w:r>
          </w:p>
        </w:tc>
        <w:tc>
          <w:tcPr>
            <w:tcW w:w="1458" w:type="dxa"/>
          </w:tcPr>
          <w:p w14:paraId="5B13A58C" w14:textId="77777777" w:rsidR="00870A08" w:rsidRDefault="003A5418">
            <w:pPr>
              <w:spacing w:line="240" w:lineRule="auto"/>
              <w:ind w:firstLineChars="0" w:firstLine="0"/>
              <w:jc w:val="center"/>
            </w:pPr>
            <w:r>
              <w:rPr>
                <w:rFonts w:hint="eastAsia"/>
              </w:rPr>
              <w:t>N/A</w:t>
            </w:r>
          </w:p>
        </w:tc>
      </w:tr>
      <w:tr w:rsidR="00870A08" w14:paraId="72A24708" w14:textId="77777777">
        <w:trPr>
          <w:trHeight w:val="100"/>
          <w:jc w:val="center"/>
        </w:trPr>
        <w:tc>
          <w:tcPr>
            <w:tcW w:w="1594" w:type="dxa"/>
            <w:vMerge/>
            <w:vAlign w:val="center"/>
          </w:tcPr>
          <w:p w14:paraId="1A2CF571" w14:textId="77777777" w:rsidR="00870A08" w:rsidRDefault="00870A08">
            <w:pPr>
              <w:spacing w:line="240" w:lineRule="auto"/>
              <w:ind w:firstLine="420"/>
              <w:jc w:val="center"/>
            </w:pPr>
          </w:p>
        </w:tc>
        <w:tc>
          <w:tcPr>
            <w:tcW w:w="1706" w:type="dxa"/>
            <w:vAlign w:val="center"/>
          </w:tcPr>
          <w:p w14:paraId="49D0C133"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68909080" w14:textId="77777777" w:rsidR="00870A08" w:rsidRDefault="003A5418">
            <w:pPr>
              <w:spacing w:line="240" w:lineRule="auto"/>
              <w:ind w:firstLineChars="0" w:firstLine="0"/>
              <w:jc w:val="center"/>
            </w:pPr>
            <w:r>
              <w:rPr>
                <w:rFonts w:hint="eastAsia"/>
              </w:rPr>
              <w:t>10.0.</w:t>
            </w:r>
            <w:r>
              <w:t>13</w:t>
            </w:r>
            <w:r>
              <w:rPr>
                <w:rFonts w:hint="eastAsia"/>
              </w:rPr>
              <w:t>.3</w:t>
            </w:r>
          </w:p>
        </w:tc>
        <w:tc>
          <w:tcPr>
            <w:tcW w:w="1882" w:type="dxa"/>
            <w:vAlign w:val="center"/>
          </w:tcPr>
          <w:p w14:paraId="0D046993" w14:textId="77777777" w:rsidR="00870A08" w:rsidRDefault="003A5418">
            <w:pPr>
              <w:spacing w:line="240" w:lineRule="auto"/>
              <w:ind w:firstLineChars="0" w:firstLine="0"/>
              <w:jc w:val="center"/>
            </w:pPr>
            <w:r>
              <w:rPr>
                <w:rFonts w:hint="eastAsia"/>
              </w:rPr>
              <w:t>255.255.255.0</w:t>
            </w:r>
          </w:p>
        </w:tc>
        <w:tc>
          <w:tcPr>
            <w:tcW w:w="1458" w:type="dxa"/>
          </w:tcPr>
          <w:p w14:paraId="7D52F587" w14:textId="77777777" w:rsidR="00870A08" w:rsidRDefault="003A5418">
            <w:pPr>
              <w:spacing w:line="240" w:lineRule="auto"/>
              <w:ind w:firstLineChars="0" w:firstLine="0"/>
              <w:jc w:val="center"/>
            </w:pPr>
            <w:r>
              <w:rPr>
                <w:rFonts w:hint="eastAsia"/>
              </w:rPr>
              <w:t>N/A</w:t>
            </w:r>
          </w:p>
        </w:tc>
      </w:tr>
      <w:tr w:rsidR="00870A08" w14:paraId="3A0C4AEA" w14:textId="77777777">
        <w:trPr>
          <w:trHeight w:val="138"/>
          <w:jc w:val="center"/>
        </w:trPr>
        <w:tc>
          <w:tcPr>
            <w:tcW w:w="1594" w:type="dxa"/>
            <w:vMerge/>
            <w:vAlign w:val="center"/>
          </w:tcPr>
          <w:p w14:paraId="568BFC02" w14:textId="77777777" w:rsidR="00870A08" w:rsidRDefault="00870A08">
            <w:pPr>
              <w:spacing w:line="240" w:lineRule="auto"/>
              <w:ind w:firstLine="420"/>
              <w:jc w:val="center"/>
            </w:pPr>
          </w:p>
        </w:tc>
        <w:tc>
          <w:tcPr>
            <w:tcW w:w="1706" w:type="dxa"/>
            <w:vAlign w:val="center"/>
          </w:tcPr>
          <w:p w14:paraId="534FCD8A" w14:textId="77777777" w:rsidR="00870A08" w:rsidRDefault="003A5418">
            <w:pPr>
              <w:spacing w:line="240" w:lineRule="auto"/>
              <w:ind w:firstLineChars="0" w:firstLine="0"/>
              <w:jc w:val="center"/>
            </w:pPr>
            <w:r>
              <w:t>G</w:t>
            </w:r>
            <w:r>
              <w:rPr>
                <w:rFonts w:hint="eastAsia"/>
              </w:rPr>
              <w:t>E 0/0/2</w:t>
            </w:r>
          </w:p>
        </w:tc>
        <w:tc>
          <w:tcPr>
            <w:tcW w:w="1882" w:type="dxa"/>
            <w:vAlign w:val="center"/>
          </w:tcPr>
          <w:p w14:paraId="378D07CB" w14:textId="77777777" w:rsidR="00870A08" w:rsidRDefault="003A5418">
            <w:pPr>
              <w:spacing w:line="240" w:lineRule="auto"/>
              <w:ind w:firstLineChars="0" w:firstLine="0"/>
              <w:jc w:val="center"/>
            </w:pPr>
            <w:r>
              <w:rPr>
                <w:rFonts w:hint="eastAsia"/>
              </w:rPr>
              <w:t>10.0.</w:t>
            </w:r>
            <w:r>
              <w:t>35</w:t>
            </w:r>
            <w:r>
              <w:rPr>
                <w:rFonts w:hint="eastAsia"/>
              </w:rPr>
              <w:t>.3</w:t>
            </w:r>
          </w:p>
        </w:tc>
        <w:tc>
          <w:tcPr>
            <w:tcW w:w="1882" w:type="dxa"/>
            <w:vAlign w:val="center"/>
          </w:tcPr>
          <w:p w14:paraId="3870B65C" w14:textId="77777777" w:rsidR="00870A08" w:rsidRDefault="003A5418">
            <w:pPr>
              <w:spacing w:line="240" w:lineRule="auto"/>
              <w:ind w:firstLineChars="0" w:firstLine="0"/>
              <w:jc w:val="center"/>
            </w:pPr>
            <w:r>
              <w:rPr>
                <w:rFonts w:hint="eastAsia"/>
              </w:rPr>
              <w:t>255.255.255.0</w:t>
            </w:r>
          </w:p>
        </w:tc>
        <w:tc>
          <w:tcPr>
            <w:tcW w:w="1458" w:type="dxa"/>
          </w:tcPr>
          <w:p w14:paraId="5710C96D" w14:textId="77777777" w:rsidR="00870A08" w:rsidRDefault="003A5418">
            <w:pPr>
              <w:spacing w:line="240" w:lineRule="auto"/>
              <w:ind w:firstLineChars="0" w:firstLine="0"/>
              <w:jc w:val="center"/>
            </w:pPr>
            <w:r>
              <w:rPr>
                <w:rFonts w:hint="eastAsia"/>
              </w:rPr>
              <w:t>N/A</w:t>
            </w:r>
          </w:p>
        </w:tc>
      </w:tr>
      <w:tr w:rsidR="00870A08" w14:paraId="7C2055AB" w14:textId="77777777">
        <w:trPr>
          <w:trHeight w:val="138"/>
          <w:jc w:val="center"/>
        </w:trPr>
        <w:tc>
          <w:tcPr>
            <w:tcW w:w="1594" w:type="dxa"/>
            <w:vMerge/>
            <w:vAlign w:val="center"/>
          </w:tcPr>
          <w:p w14:paraId="04A2D791" w14:textId="77777777" w:rsidR="00870A08" w:rsidRDefault="00870A08">
            <w:pPr>
              <w:spacing w:line="240" w:lineRule="auto"/>
              <w:ind w:firstLine="420"/>
              <w:jc w:val="center"/>
            </w:pPr>
          </w:p>
        </w:tc>
        <w:tc>
          <w:tcPr>
            <w:tcW w:w="1706" w:type="dxa"/>
            <w:vAlign w:val="center"/>
          </w:tcPr>
          <w:p w14:paraId="76348002" w14:textId="77777777" w:rsidR="00870A08" w:rsidRDefault="003A5418">
            <w:pPr>
              <w:spacing w:line="240" w:lineRule="auto"/>
              <w:ind w:firstLineChars="0" w:firstLine="0"/>
              <w:jc w:val="center"/>
            </w:pPr>
            <w:r w:rsidRPr="00162747">
              <w:rPr>
                <w:rFonts w:hint="eastAsia"/>
                <w:highlight w:val="yellow"/>
              </w:rPr>
              <w:t>Ethernet 4/0/</w:t>
            </w:r>
            <w:r w:rsidRPr="00162747">
              <w:rPr>
                <w:highlight w:val="yellow"/>
              </w:rPr>
              <w:t>0</w:t>
            </w:r>
          </w:p>
        </w:tc>
        <w:tc>
          <w:tcPr>
            <w:tcW w:w="1882" w:type="dxa"/>
            <w:vAlign w:val="center"/>
          </w:tcPr>
          <w:p w14:paraId="571FBE9E" w14:textId="77777777" w:rsidR="00870A08" w:rsidRDefault="003A5418">
            <w:pPr>
              <w:spacing w:line="240" w:lineRule="auto"/>
              <w:ind w:firstLineChars="0" w:firstLine="0"/>
              <w:jc w:val="center"/>
            </w:pPr>
            <w:r>
              <w:rPr>
                <w:rFonts w:hint="eastAsia"/>
              </w:rPr>
              <w:t>1</w:t>
            </w:r>
            <w:r>
              <w:t>0.0.3.254</w:t>
            </w:r>
          </w:p>
        </w:tc>
        <w:tc>
          <w:tcPr>
            <w:tcW w:w="1882" w:type="dxa"/>
            <w:vAlign w:val="center"/>
          </w:tcPr>
          <w:p w14:paraId="77E090D5" w14:textId="77777777" w:rsidR="00870A08" w:rsidRDefault="003A5418">
            <w:pPr>
              <w:spacing w:line="240" w:lineRule="auto"/>
              <w:ind w:firstLineChars="0" w:firstLine="0"/>
              <w:jc w:val="center"/>
            </w:pPr>
            <w:r>
              <w:rPr>
                <w:rFonts w:hint="eastAsia"/>
              </w:rPr>
              <w:t>255.255.255.0</w:t>
            </w:r>
          </w:p>
        </w:tc>
        <w:tc>
          <w:tcPr>
            <w:tcW w:w="1458" w:type="dxa"/>
          </w:tcPr>
          <w:p w14:paraId="7D21289F" w14:textId="77777777" w:rsidR="00870A08" w:rsidRDefault="003A5418">
            <w:pPr>
              <w:spacing w:line="240" w:lineRule="auto"/>
              <w:ind w:firstLineChars="0" w:firstLine="0"/>
              <w:jc w:val="center"/>
            </w:pPr>
            <w:r>
              <w:rPr>
                <w:rFonts w:hint="eastAsia"/>
              </w:rPr>
              <w:t>N/A</w:t>
            </w:r>
          </w:p>
        </w:tc>
      </w:tr>
      <w:tr w:rsidR="00870A08" w14:paraId="0ED27AC4" w14:textId="77777777">
        <w:trPr>
          <w:trHeight w:val="151"/>
          <w:jc w:val="center"/>
        </w:trPr>
        <w:tc>
          <w:tcPr>
            <w:tcW w:w="1594" w:type="dxa"/>
            <w:vMerge w:val="restart"/>
            <w:vAlign w:val="center"/>
          </w:tcPr>
          <w:p w14:paraId="7F836F56" w14:textId="77777777" w:rsidR="00870A08" w:rsidRDefault="003A5418">
            <w:pPr>
              <w:spacing w:line="240" w:lineRule="auto"/>
              <w:ind w:firstLineChars="0" w:firstLine="0"/>
              <w:jc w:val="center"/>
            </w:pPr>
            <w:r>
              <w:t>R4</w:t>
            </w:r>
            <w:r>
              <w:rPr>
                <w:rFonts w:hint="eastAsia"/>
              </w:rPr>
              <w:t>(AR2240)</w:t>
            </w:r>
          </w:p>
        </w:tc>
        <w:tc>
          <w:tcPr>
            <w:tcW w:w="1706" w:type="dxa"/>
            <w:vAlign w:val="center"/>
          </w:tcPr>
          <w:p w14:paraId="70533DEF"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447BF83A" w14:textId="77777777" w:rsidR="00870A08" w:rsidRDefault="003A5418">
            <w:pPr>
              <w:spacing w:line="240" w:lineRule="auto"/>
              <w:ind w:firstLineChars="0" w:firstLine="0"/>
              <w:jc w:val="center"/>
            </w:pPr>
            <w:r>
              <w:rPr>
                <w:rFonts w:hint="eastAsia"/>
              </w:rPr>
              <w:t>10.0.3</w:t>
            </w:r>
            <w:r>
              <w:t>4.4</w:t>
            </w:r>
          </w:p>
        </w:tc>
        <w:tc>
          <w:tcPr>
            <w:tcW w:w="1882" w:type="dxa"/>
            <w:vAlign w:val="center"/>
          </w:tcPr>
          <w:p w14:paraId="62EEB364" w14:textId="77777777" w:rsidR="00870A08" w:rsidRDefault="003A5418">
            <w:pPr>
              <w:spacing w:line="240" w:lineRule="auto"/>
              <w:ind w:firstLineChars="0" w:firstLine="0"/>
              <w:jc w:val="center"/>
            </w:pPr>
            <w:r>
              <w:rPr>
                <w:rFonts w:hint="eastAsia"/>
              </w:rPr>
              <w:t>255.255.255.0</w:t>
            </w:r>
          </w:p>
        </w:tc>
        <w:tc>
          <w:tcPr>
            <w:tcW w:w="1458" w:type="dxa"/>
          </w:tcPr>
          <w:p w14:paraId="7A64F9DD" w14:textId="77777777" w:rsidR="00870A08" w:rsidRDefault="003A5418">
            <w:pPr>
              <w:spacing w:line="240" w:lineRule="auto"/>
              <w:ind w:firstLineChars="0" w:firstLine="0"/>
              <w:jc w:val="center"/>
            </w:pPr>
            <w:r>
              <w:rPr>
                <w:rFonts w:hint="eastAsia"/>
              </w:rPr>
              <w:t>N/A</w:t>
            </w:r>
          </w:p>
        </w:tc>
      </w:tr>
      <w:tr w:rsidR="00870A08" w14:paraId="11D08F64" w14:textId="77777777">
        <w:trPr>
          <w:trHeight w:val="92"/>
          <w:jc w:val="center"/>
        </w:trPr>
        <w:tc>
          <w:tcPr>
            <w:tcW w:w="1594" w:type="dxa"/>
            <w:vMerge/>
            <w:vAlign w:val="center"/>
          </w:tcPr>
          <w:p w14:paraId="3BBC5ED6" w14:textId="77777777" w:rsidR="00870A08" w:rsidRDefault="00870A08">
            <w:pPr>
              <w:spacing w:line="240" w:lineRule="auto"/>
              <w:ind w:firstLine="420"/>
              <w:jc w:val="center"/>
            </w:pPr>
          </w:p>
        </w:tc>
        <w:tc>
          <w:tcPr>
            <w:tcW w:w="1706" w:type="dxa"/>
            <w:vAlign w:val="center"/>
          </w:tcPr>
          <w:p w14:paraId="448F02F8"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3D71CC05" w14:textId="77777777" w:rsidR="00870A08" w:rsidRDefault="003A5418">
            <w:pPr>
              <w:spacing w:line="240" w:lineRule="auto"/>
              <w:ind w:firstLineChars="0" w:firstLine="0"/>
              <w:jc w:val="center"/>
            </w:pPr>
            <w:r>
              <w:rPr>
                <w:rFonts w:hint="eastAsia"/>
              </w:rPr>
              <w:t>10.</w:t>
            </w:r>
            <w:r>
              <w:t>0.24.4</w:t>
            </w:r>
          </w:p>
        </w:tc>
        <w:tc>
          <w:tcPr>
            <w:tcW w:w="1882" w:type="dxa"/>
            <w:vAlign w:val="center"/>
          </w:tcPr>
          <w:p w14:paraId="51ACB32F" w14:textId="77777777" w:rsidR="00870A08" w:rsidRDefault="003A5418">
            <w:pPr>
              <w:spacing w:line="240" w:lineRule="auto"/>
              <w:ind w:firstLineChars="0" w:firstLine="0"/>
              <w:jc w:val="center"/>
            </w:pPr>
            <w:r>
              <w:rPr>
                <w:rFonts w:hint="eastAsia"/>
              </w:rPr>
              <w:t>255.255.255.0</w:t>
            </w:r>
          </w:p>
        </w:tc>
        <w:tc>
          <w:tcPr>
            <w:tcW w:w="1458" w:type="dxa"/>
          </w:tcPr>
          <w:p w14:paraId="6962E3F8" w14:textId="77777777" w:rsidR="00870A08" w:rsidRDefault="003A5418">
            <w:pPr>
              <w:spacing w:line="240" w:lineRule="auto"/>
              <w:ind w:firstLineChars="0" w:firstLine="0"/>
              <w:jc w:val="center"/>
            </w:pPr>
            <w:r>
              <w:rPr>
                <w:rFonts w:hint="eastAsia"/>
              </w:rPr>
              <w:t>N/A</w:t>
            </w:r>
          </w:p>
        </w:tc>
      </w:tr>
      <w:tr w:rsidR="00870A08" w14:paraId="605D23C0" w14:textId="77777777">
        <w:trPr>
          <w:trHeight w:val="92"/>
          <w:jc w:val="center"/>
        </w:trPr>
        <w:tc>
          <w:tcPr>
            <w:tcW w:w="1594" w:type="dxa"/>
            <w:vMerge/>
            <w:vAlign w:val="center"/>
          </w:tcPr>
          <w:p w14:paraId="0919B132" w14:textId="77777777" w:rsidR="00870A08" w:rsidRDefault="00870A08">
            <w:pPr>
              <w:spacing w:line="240" w:lineRule="auto"/>
              <w:ind w:firstLine="420"/>
              <w:jc w:val="center"/>
            </w:pPr>
          </w:p>
        </w:tc>
        <w:tc>
          <w:tcPr>
            <w:tcW w:w="1706" w:type="dxa"/>
            <w:vAlign w:val="center"/>
          </w:tcPr>
          <w:p w14:paraId="39AF71AE" w14:textId="77777777" w:rsidR="00870A08" w:rsidRDefault="003A5418">
            <w:pPr>
              <w:spacing w:line="240" w:lineRule="auto"/>
              <w:ind w:firstLineChars="0" w:firstLine="0"/>
              <w:jc w:val="center"/>
            </w:pPr>
            <w:r>
              <w:t>G</w:t>
            </w:r>
            <w:r>
              <w:rPr>
                <w:rFonts w:hint="eastAsia"/>
              </w:rPr>
              <w:t>E 0/0/2</w:t>
            </w:r>
          </w:p>
        </w:tc>
        <w:tc>
          <w:tcPr>
            <w:tcW w:w="1882" w:type="dxa"/>
            <w:vAlign w:val="center"/>
          </w:tcPr>
          <w:p w14:paraId="1AA8E1A0" w14:textId="77777777" w:rsidR="00870A08" w:rsidRDefault="003A5418">
            <w:pPr>
              <w:spacing w:line="240" w:lineRule="auto"/>
              <w:ind w:firstLineChars="0" w:firstLine="0"/>
              <w:jc w:val="center"/>
            </w:pPr>
            <w:r>
              <w:rPr>
                <w:rFonts w:hint="eastAsia"/>
              </w:rPr>
              <w:t>10.0.</w:t>
            </w:r>
            <w:r>
              <w:t>46</w:t>
            </w:r>
            <w:r>
              <w:rPr>
                <w:rFonts w:hint="eastAsia"/>
              </w:rPr>
              <w:t>.4</w:t>
            </w:r>
          </w:p>
        </w:tc>
        <w:tc>
          <w:tcPr>
            <w:tcW w:w="1882" w:type="dxa"/>
            <w:vAlign w:val="center"/>
          </w:tcPr>
          <w:p w14:paraId="5BE4808E" w14:textId="77777777" w:rsidR="00870A08" w:rsidRDefault="003A5418">
            <w:pPr>
              <w:spacing w:line="240" w:lineRule="auto"/>
              <w:ind w:firstLineChars="0" w:firstLine="0"/>
              <w:jc w:val="center"/>
            </w:pPr>
            <w:r>
              <w:rPr>
                <w:rFonts w:hint="eastAsia"/>
              </w:rPr>
              <w:t>255.255.255.0</w:t>
            </w:r>
          </w:p>
        </w:tc>
        <w:tc>
          <w:tcPr>
            <w:tcW w:w="1458" w:type="dxa"/>
          </w:tcPr>
          <w:p w14:paraId="6824A1B9" w14:textId="77777777" w:rsidR="00870A08" w:rsidRDefault="003A5418">
            <w:pPr>
              <w:spacing w:line="240" w:lineRule="auto"/>
              <w:ind w:firstLineChars="0" w:firstLine="0"/>
              <w:jc w:val="center"/>
            </w:pPr>
            <w:r>
              <w:rPr>
                <w:rFonts w:hint="eastAsia"/>
              </w:rPr>
              <w:t>N/A</w:t>
            </w:r>
          </w:p>
        </w:tc>
      </w:tr>
      <w:tr w:rsidR="00870A08" w14:paraId="0A80C20B" w14:textId="77777777">
        <w:trPr>
          <w:trHeight w:val="92"/>
          <w:jc w:val="center"/>
        </w:trPr>
        <w:tc>
          <w:tcPr>
            <w:tcW w:w="1594" w:type="dxa"/>
            <w:vMerge/>
            <w:vAlign w:val="center"/>
          </w:tcPr>
          <w:p w14:paraId="70316C04" w14:textId="77777777" w:rsidR="00870A08" w:rsidRDefault="00870A08">
            <w:pPr>
              <w:spacing w:line="240" w:lineRule="auto"/>
              <w:ind w:firstLine="420"/>
              <w:jc w:val="center"/>
            </w:pPr>
          </w:p>
        </w:tc>
        <w:tc>
          <w:tcPr>
            <w:tcW w:w="1706" w:type="dxa"/>
            <w:vAlign w:val="center"/>
          </w:tcPr>
          <w:p w14:paraId="3309CB8B" w14:textId="77777777" w:rsidR="00870A08" w:rsidRDefault="003A5418">
            <w:pPr>
              <w:spacing w:line="240" w:lineRule="auto"/>
              <w:ind w:firstLineChars="0" w:firstLine="0"/>
              <w:jc w:val="center"/>
            </w:pPr>
            <w:r w:rsidRPr="00162747">
              <w:rPr>
                <w:rFonts w:hint="eastAsia"/>
                <w:highlight w:val="yellow"/>
              </w:rPr>
              <w:t>Ethernet 4/0/</w:t>
            </w:r>
            <w:r w:rsidRPr="00162747">
              <w:rPr>
                <w:highlight w:val="yellow"/>
              </w:rPr>
              <w:t>0</w:t>
            </w:r>
          </w:p>
        </w:tc>
        <w:tc>
          <w:tcPr>
            <w:tcW w:w="1882" w:type="dxa"/>
            <w:vAlign w:val="center"/>
          </w:tcPr>
          <w:p w14:paraId="19D2512A" w14:textId="77777777" w:rsidR="00870A08" w:rsidRDefault="003A5418">
            <w:pPr>
              <w:spacing w:line="240" w:lineRule="auto"/>
              <w:ind w:firstLineChars="0" w:firstLine="0"/>
              <w:jc w:val="center"/>
            </w:pPr>
            <w:r>
              <w:rPr>
                <w:rFonts w:hint="eastAsia"/>
              </w:rPr>
              <w:t>1</w:t>
            </w:r>
            <w:r>
              <w:t>0.0.4.254</w:t>
            </w:r>
          </w:p>
        </w:tc>
        <w:tc>
          <w:tcPr>
            <w:tcW w:w="1882" w:type="dxa"/>
            <w:vAlign w:val="center"/>
          </w:tcPr>
          <w:p w14:paraId="34807E8B" w14:textId="77777777" w:rsidR="00870A08" w:rsidRDefault="003A5418">
            <w:pPr>
              <w:spacing w:line="240" w:lineRule="auto"/>
              <w:ind w:firstLineChars="0" w:firstLine="0"/>
              <w:jc w:val="center"/>
            </w:pPr>
            <w:r>
              <w:rPr>
                <w:rFonts w:hint="eastAsia"/>
              </w:rPr>
              <w:t>255.255.255.0</w:t>
            </w:r>
          </w:p>
        </w:tc>
        <w:tc>
          <w:tcPr>
            <w:tcW w:w="1458" w:type="dxa"/>
          </w:tcPr>
          <w:p w14:paraId="40835C82" w14:textId="77777777" w:rsidR="00870A08" w:rsidRDefault="003A5418">
            <w:pPr>
              <w:spacing w:line="240" w:lineRule="auto"/>
              <w:ind w:firstLineChars="0" w:firstLine="0"/>
              <w:jc w:val="center"/>
            </w:pPr>
            <w:r>
              <w:rPr>
                <w:rFonts w:hint="eastAsia"/>
              </w:rPr>
              <w:t>N/A</w:t>
            </w:r>
          </w:p>
        </w:tc>
      </w:tr>
      <w:tr w:rsidR="00870A08" w14:paraId="692674E9" w14:textId="77777777">
        <w:trPr>
          <w:trHeight w:val="151"/>
          <w:jc w:val="center"/>
        </w:trPr>
        <w:tc>
          <w:tcPr>
            <w:tcW w:w="1594" w:type="dxa"/>
            <w:vMerge w:val="restart"/>
            <w:vAlign w:val="center"/>
          </w:tcPr>
          <w:p w14:paraId="08A0D92C" w14:textId="77777777" w:rsidR="00870A08" w:rsidRDefault="003A5418">
            <w:pPr>
              <w:spacing w:line="240" w:lineRule="auto"/>
              <w:ind w:firstLineChars="0" w:firstLine="0"/>
              <w:jc w:val="center"/>
            </w:pPr>
            <w:r>
              <w:t>R5</w:t>
            </w:r>
            <w:r>
              <w:rPr>
                <w:rFonts w:hint="eastAsia"/>
              </w:rPr>
              <w:t>(AR2240)</w:t>
            </w:r>
          </w:p>
        </w:tc>
        <w:tc>
          <w:tcPr>
            <w:tcW w:w="1706" w:type="dxa"/>
            <w:vAlign w:val="center"/>
          </w:tcPr>
          <w:p w14:paraId="1DB810CD" w14:textId="77777777" w:rsidR="00870A08" w:rsidRDefault="003A5418">
            <w:pPr>
              <w:spacing w:line="240" w:lineRule="auto"/>
              <w:ind w:firstLineChars="0" w:firstLine="0"/>
              <w:jc w:val="center"/>
            </w:pPr>
            <w:r>
              <w:t>GE</w:t>
            </w:r>
            <w:r>
              <w:rPr>
                <w:rFonts w:hint="eastAsia"/>
              </w:rPr>
              <w:t xml:space="preserve"> 0/0/0</w:t>
            </w:r>
          </w:p>
        </w:tc>
        <w:tc>
          <w:tcPr>
            <w:tcW w:w="1882" w:type="dxa"/>
            <w:vAlign w:val="center"/>
          </w:tcPr>
          <w:p w14:paraId="39695B92" w14:textId="77777777" w:rsidR="00870A08" w:rsidRDefault="003A5418">
            <w:pPr>
              <w:spacing w:line="240" w:lineRule="auto"/>
              <w:ind w:firstLineChars="0" w:firstLine="0"/>
              <w:jc w:val="center"/>
            </w:pPr>
            <w:r>
              <w:rPr>
                <w:rFonts w:hint="eastAsia"/>
              </w:rPr>
              <w:t>10.0.15.5</w:t>
            </w:r>
          </w:p>
        </w:tc>
        <w:tc>
          <w:tcPr>
            <w:tcW w:w="1882" w:type="dxa"/>
            <w:vAlign w:val="center"/>
          </w:tcPr>
          <w:p w14:paraId="19EAB460" w14:textId="77777777" w:rsidR="00870A08" w:rsidRDefault="003A5418">
            <w:pPr>
              <w:spacing w:line="240" w:lineRule="auto"/>
              <w:ind w:firstLineChars="0" w:firstLine="0"/>
              <w:jc w:val="center"/>
            </w:pPr>
            <w:r>
              <w:rPr>
                <w:rFonts w:hint="eastAsia"/>
              </w:rPr>
              <w:t>255.255.255.0</w:t>
            </w:r>
          </w:p>
        </w:tc>
        <w:tc>
          <w:tcPr>
            <w:tcW w:w="1458" w:type="dxa"/>
          </w:tcPr>
          <w:p w14:paraId="5C169386" w14:textId="77777777" w:rsidR="00870A08" w:rsidRDefault="003A5418">
            <w:pPr>
              <w:spacing w:line="240" w:lineRule="auto"/>
              <w:ind w:firstLineChars="0" w:firstLine="0"/>
              <w:jc w:val="center"/>
            </w:pPr>
            <w:r>
              <w:rPr>
                <w:rFonts w:hint="eastAsia"/>
              </w:rPr>
              <w:t>N/A</w:t>
            </w:r>
          </w:p>
        </w:tc>
      </w:tr>
      <w:tr w:rsidR="00870A08" w14:paraId="7322B2B1" w14:textId="77777777">
        <w:trPr>
          <w:trHeight w:val="138"/>
          <w:jc w:val="center"/>
        </w:trPr>
        <w:tc>
          <w:tcPr>
            <w:tcW w:w="1594" w:type="dxa"/>
            <w:vMerge/>
            <w:vAlign w:val="center"/>
          </w:tcPr>
          <w:p w14:paraId="03600ACE" w14:textId="77777777" w:rsidR="00870A08" w:rsidRDefault="00870A08">
            <w:pPr>
              <w:spacing w:line="240" w:lineRule="auto"/>
              <w:ind w:firstLine="420"/>
              <w:jc w:val="center"/>
            </w:pPr>
          </w:p>
        </w:tc>
        <w:tc>
          <w:tcPr>
            <w:tcW w:w="1706" w:type="dxa"/>
            <w:vAlign w:val="center"/>
          </w:tcPr>
          <w:p w14:paraId="168B337E"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75431427" w14:textId="77777777" w:rsidR="00870A08" w:rsidRDefault="003A5418">
            <w:pPr>
              <w:spacing w:line="240" w:lineRule="auto"/>
              <w:ind w:firstLineChars="0" w:firstLine="0"/>
              <w:jc w:val="center"/>
            </w:pPr>
            <w:r>
              <w:rPr>
                <w:rFonts w:hint="eastAsia"/>
              </w:rPr>
              <w:t>10.</w:t>
            </w:r>
            <w:r>
              <w:t>0.35.5</w:t>
            </w:r>
          </w:p>
        </w:tc>
        <w:tc>
          <w:tcPr>
            <w:tcW w:w="1882" w:type="dxa"/>
            <w:vAlign w:val="center"/>
          </w:tcPr>
          <w:p w14:paraId="296922E4" w14:textId="77777777" w:rsidR="00870A08" w:rsidRDefault="003A5418">
            <w:pPr>
              <w:spacing w:line="240" w:lineRule="auto"/>
              <w:ind w:firstLineChars="0" w:firstLine="0"/>
              <w:jc w:val="center"/>
            </w:pPr>
            <w:r>
              <w:rPr>
                <w:rFonts w:hint="eastAsia"/>
              </w:rPr>
              <w:t>255.255.255.0</w:t>
            </w:r>
          </w:p>
        </w:tc>
        <w:tc>
          <w:tcPr>
            <w:tcW w:w="1458" w:type="dxa"/>
          </w:tcPr>
          <w:p w14:paraId="416C4F15" w14:textId="77777777" w:rsidR="00870A08" w:rsidRDefault="003A5418">
            <w:pPr>
              <w:spacing w:line="240" w:lineRule="auto"/>
              <w:ind w:firstLineChars="0" w:firstLine="0"/>
              <w:jc w:val="center"/>
            </w:pPr>
            <w:r>
              <w:rPr>
                <w:rFonts w:hint="eastAsia"/>
              </w:rPr>
              <w:t>N/A</w:t>
            </w:r>
          </w:p>
        </w:tc>
      </w:tr>
      <w:tr w:rsidR="00870A08" w14:paraId="6B71EDAA" w14:textId="77777777">
        <w:trPr>
          <w:trHeight w:val="138"/>
          <w:jc w:val="center"/>
        </w:trPr>
        <w:tc>
          <w:tcPr>
            <w:tcW w:w="1594" w:type="dxa"/>
            <w:vMerge/>
            <w:vAlign w:val="center"/>
          </w:tcPr>
          <w:p w14:paraId="152E16E1" w14:textId="77777777" w:rsidR="00870A08" w:rsidRDefault="00870A08">
            <w:pPr>
              <w:spacing w:line="240" w:lineRule="auto"/>
              <w:ind w:firstLine="420"/>
              <w:jc w:val="center"/>
            </w:pPr>
          </w:p>
        </w:tc>
        <w:tc>
          <w:tcPr>
            <w:tcW w:w="1706" w:type="dxa"/>
            <w:vAlign w:val="center"/>
          </w:tcPr>
          <w:p w14:paraId="243082D7" w14:textId="77777777" w:rsidR="00870A08" w:rsidRDefault="003A5418">
            <w:pPr>
              <w:spacing w:line="240" w:lineRule="auto"/>
              <w:ind w:firstLineChars="0" w:firstLine="0"/>
              <w:jc w:val="center"/>
            </w:pPr>
            <w:r>
              <w:t>G</w:t>
            </w:r>
            <w:r>
              <w:rPr>
                <w:rFonts w:hint="eastAsia"/>
              </w:rPr>
              <w:t>E 0/0/2</w:t>
            </w:r>
          </w:p>
        </w:tc>
        <w:tc>
          <w:tcPr>
            <w:tcW w:w="1882" w:type="dxa"/>
            <w:vAlign w:val="center"/>
          </w:tcPr>
          <w:p w14:paraId="7418486C" w14:textId="77777777" w:rsidR="00870A08" w:rsidRDefault="003A5418">
            <w:pPr>
              <w:spacing w:line="240" w:lineRule="auto"/>
              <w:ind w:firstLineChars="0" w:firstLine="0"/>
              <w:jc w:val="center"/>
            </w:pPr>
            <w:r>
              <w:rPr>
                <w:rFonts w:hint="eastAsia"/>
              </w:rPr>
              <w:t>10.0.</w:t>
            </w:r>
            <w:r>
              <w:t>1</w:t>
            </w:r>
            <w:r>
              <w:rPr>
                <w:rFonts w:hint="eastAsia"/>
              </w:rPr>
              <w:t>.254</w:t>
            </w:r>
          </w:p>
        </w:tc>
        <w:tc>
          <w:tcPr>
            <w:tcW w:w="1882" w:type="dxa"/>
            <w:vAlign w:val="center"/>
          </w:tcPr>
          <w:p w14:paraId="629F3AAA" w14:textId="77777777" w:rsidR="00870A08" w:rsidRDefault="003A5418">
            <w:pPr>
              <w:spacing w:line="240" w:lineRule="auto"/>
              <w:ind w:firstLineChars="0" w:firstLine="0"/>
              <w:jc w:val="center"/>
            </w:pPr>
            <w:r>
              <w:rPr>
                <w:rFonts w:hint="eastAsia"/>
              </w:rPr>
              <w:t>255.255.255.0</w:t>
            </w:r>
          </w:p>
        </w:tc>
        <w:tc>
          <w:tcPr>
            <w:tcW w:w="1458" w:type="dxa"/>
          </w:tcPr>
          <w:p w14:paraId="119A6719" w14:textId="77777777" w:rsidR="00870A08" w:rsidRDefault="003A5418">
            <w:pPr>
              <w:spacing w:line="240" w:lineRule="auto"/>
              <w:ind w:firstLineChars="0" w:firstLine="0"/>
              <w:jc w:val="center"/>
            </w:pPr>
            <w:r>
              <w:rPr>
                <w:rFonts w:hint="eastAsia"/>
              </w:rPr>
              <w:t>N/A</w:t>
            </w:r>
          </w:p>
        </w:tc>
      </w:tr>
      <w:tr w:rsidR="00870A08" w14:paraId="2251F3A9" w14:textId="77777777">
        <w:trPr>
          <w:trHeight w:val="92"/>
          <w:jc w:val="center"/>
        </w:trPr>
        <w:tc>
          <w:tcPr>
            <w:tcW w:w="1594" w:type="dxa"/>
            <w:vMerge w:val="restart"/>
            <w:vAlign w:val="center"/>
          </w:tcPr>
          <w:p w14:paraId="0CB78CD2" w14:textId="77777777" w:rsidR="00870A08" w:rsidRDefault="003A5418">
            <w:pPr>
              <w:spacing w:line="240" w:lineRule="auto"/>
              <w:ind w:firstLineChars="0" w:firstLine="0"/>
              <w:jc w:val="center"/>
            </w:pPr>
            <w:r>
              <w:t>R6</w:t>
            </w:r>
            <w:r>
              <w:rPr>
                <w:rFonts w:hint="eastAsia"/>
              </w:rPr>
              <w:t>(AR2240)</w:t>
            </w:r>
          </w:p>
        </w:tc>
        <w:tc>
          <w:tcPr>
            <w:tcW w:w="1706" w:type="dxa"/>
            <w:vAlign w:val="center"/>
          </w:tcPr>
          <w:p w14:paraId="78A203B7" w14:textId="77777777" w:rsidR="00870A08" w:rsidRDefault="003A5418">
            <w:pPr>
              <w:spacing w:line="240" w:lineRule="auto"/>
              <w:ind w:firstLineChars="0" w:firstLine="0"/>
              <w:jc w:val="center"/>
            </w:pPr>
            <w:r>
              <w:t>GE</w:t>
            </w:r>
            <w:r>
              <w:rPr>
                <w:rFonts w:hint="eastAsia"/>
              </w:rPr>
              <w:t xml:space="preserve"> 0/0/0</w:t>
            </w:r>
          </w:p>
        </w:tc>
        <w:tc>
          <w:tcPr>
            <w:tcW w:w="1882" w:type="dxa"/>
            <w:vAlign w:val="center"/>
          </w:tcPr>
          <w:p w14:paraId="7A7582DB" w14:textId="77777777" w:rsidR="00870A08" w:rsidRDefault="003A5418">
            <w:pPr>
              <w:spacing w:line="240" w:lineRule="auto"/>
              <w:ind w:firstLineChars="0" w:firstLine="0"/>
              <w:jc w:val="center"/>
            </w:pPr>
            <w:r>
              <w:rPr>
                <w:rFonts w:hint="eastAsia"/>
              </w:rPr>
              <w:t>10.0.</w:t>
            </w:r>
            <w:r>
              <w:t>26.6</w:t>
            </w:r>
          </w:p>
        </w:tc>
        <w:tc>
          <w:tcPr>
            <w:tcW w:w="1882" w:type="dxa"/>
            <w:vAlign w:val="center"/>
          </w:tcPr>
          <w:p w14:paraId="092A03AC" w14:textId="77777777" w:rsidR="00870A08" w:rsidRDefault="003A5418">
            <w:pPr>
              <w:spacing w:line="240" w:lineRule="auto"/>
              <w:ind w:firstLineChars="0" w:firstLine="0"/>
              <w:jc w:val="center"/>
            </w:pPr>
            <w:r>
              <w:rPr>
                <w:rFonts w:hint="eastAsia"/>
              </w:rPr>
              <w:t>255.255.255.0</w:t>
            </w:r>
          </w:p>
        </w:tc>
        <w:tc>
          <w:tcPr>
            <w:tcW w:w="1458" w:type="dxa"/>
          </w:tcPr>
          <w:p w14:paraId="2BDB978E" w14:textId="77777777" w:rsidR="00870A08" w:rsidRDefault="003A5418">
            <w:pPr>
              <w:spacing w:line="240" w:lineRule="auto"/>
              <w:ind w:firstLineChars="0" w:firstLine="0"/>
              <w:jc w:val="center"/>
            </w:pPr>
            <w:r>
              <w:rPr>
                <w:rFonts w:hint="eastAsia"/>
              </w:rPr>
              <w:t>N/A</w:t>
            </w:r>
          </w:p>
        </w:tc>
      </w:tr>
      <w:tr w:rsidR="00870A08" w14:paraId="63126CD1" w14:textId="77777777">
        <w:trPr>
          <w:trHeight w:val="92"/>
          <w:jc w:val="center"/>
        </w:trPr>
        <w:tc>
          <w:tcPr>
            <w:tcW w:w="1594" w:type="dxa"/>
            <w:vMerge/>
            <w:vAlign w:val="center"/>
          </w:tcPr>
          <w:p w14:paraId="3CFD6267" w14:textId="77777777" w:rsidR="00870A08" w:rsidRDefault="00870A08">
            <w:pPr>
              <w:spacing w:line="240" w:lineRule="auto"/>
              <w:ind w:firstLine="420"/>
              <w:jc w:val="center"/>
            </w:pPr>
          </w:p>
        </w:tc>
        <w:tc>
          <w:tcPr>
            <w:tcW w:w="1706" w:type="dxa"/>
            <w:vAlign w:val="center"/>
          </w:tcPr>
          <w:p w14:paraId="5FB4D23F"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36F2AA02" w14:textId="77777777" w:rsidR="00870A08" w:rsidRDefault="003A5418">
            <w:pPr>
              <w:spacing w:line="240" w:lineRule="auto"/>
              <w:ind w:firstLineChars="0" w:firstLine="0"/>
              <w:jc w:val="center"/>
            </w:pPr>
            <w:r>
              <w:rPr>
                <w:rFonts w:hint="eastAsia"/>
              </w:rPr>
              <w:t>10.</w:t>
            </w:r>
            <w:r>
              <w:t>0.46.6</w:t>
            </w:r>
          </w:p>
        </w:tc>
        <w:tc>
          <w:tcPr>
            <w:tcW w:w="1882" w:type="dxa"/>
            <w:vAlign w:val="center"/>
          </w:tcPr>
          <w:p w14:paraId="1670D084" w14:textId="77777777" w:rsidR="00870A08" w:rsidRDefault="003A5418">
            <w:pPr>
              <w:spacing w:line="240" w:lineRule="auto"/>
              <w:ind w:firstLineChars="0" w:firstLine="0"/>
              <w:jc w:val="center"/>
            </w:pPr>
            <w:r>
              <w:rPr>
                <w:rFonts w:hint="eastAsia"/>
              </w:rPr>
              <w:t>255.255.255.0</w:t>
            </w:r>
          </w:p>
        </w:tc>
        <w:tc>
          <w:tcPr>
            <w:tcW w:w="1458" w:type="dxa"/>
          </w:tcPr>
          <w:p w14:paraId="00FC1DDE" w14:textId="77777777" w:rsidR="00870A08" w:rsidRDefault="003A5418">
            <w:pPr>
              <w:spacing w:line="240" w:lineRule="auto"/>
              <w:ind w:firstLineChars="0" w:firstLine="0"/>
              <w:jc w:val="center"/>
            </w:pPr>
            <w:r>
              <w:rPr>
                <w:rFonts w:hint="eastAsia"/>
              </w:rPr>
              <w:t>N/A</w:t>
            </w:r>
          </w:p>
        </w:tc>
      </w:tr>
      <w:tr w:rsidR="00870A08" w14:paraId="25C76A45" w14:textId="77777777">
        <w:trPr>
          <w:trHeight w:val="92"/>
          <w:jc w:val="center"/>
        </w:trPr>
        <w:tc>
          <w:tcPr>
            <w:tcW w:w="1594" w:type="dxa"/>
            <w:vMerge/>
            <w:vAlign w:val="center"/>
          </w:tcPr>
          <w:p w14:paraId="54E57D58" w14:textId="77777777" w:rsidR="00870A08" w:rsidRDefault="00870A08">
            <w:pPr>
              <w:spacing w:line="240" w:lineRule="auto"/>
              <w:ind w:firstLine="420"/>
              <w:jc w:val="center"/>
            </w:pPr>
          </w:p>
        </w:tc>
        <w:tc>
          <w:tcPr>
            <w:tcW w:w="1706" w:type="dxa"/>
            <w:vAlign w:val="center"/>
          </w:tcPr>
          <w:p w14:paraId="03068219" w14:textId="77777777" w:rsidR="00870A08" w:rsidRDefault="003A5418">
            <w:pPr>
              <w:spacing w:line="240" w:lineRule="auto"/>
              <w:ind w:firstLineChars="0" w:firstLine="0"/>
              <w:jc w:val="center"/>
            </w:pPr>
            <w:r>
              <w:t>G</w:t>
            </w:r>
            <w:r>
              <w:rPr>
                <w:rFonts w:hint="eastAsia"/>
              </w:rPr>
              <w:t>E 0/0/2</w:t>
            </w:r>
          </w:p>
        </w:tc>
        <w:tc>
          <w:tcPr>
            <w:tcW w:w="1882" w:type="dxa"/>
            <w:vAlign w:val="center"/>
          </w:tcPr>
          <w:p w14:paraId="2BB9A67D" w14:textId="77777777" w:rsidR="00870A08" w:rsidRDefault="003A5418">
            <w:pPr>
              <w:spacing w:line="240" w:lineRule="auto"/>
              <w:ind w:firstLineChars="0" w:firstLine="0"/>
              <w:jc w:val="center"/>
            </w:pPr>
            <w:r>
              <w:rPr>
                <w:rFonts w:hint="eastAsia"/>
              </w:rPr>
              <w:t>10.0.</w:t>
            </w:r>
            <w:r>
              <w:t>2</w:t>
            </w:r>
            <w:r>
              <w:rPr>
                <w:rFonts w:hint="eastAsia"/>
              </w:rPr>
              <w:t>.254</w:t>
            </w:r>
          </w:p>
        </w:tc>
        <w:tc>
          <w:tcPr>
            <w:tcW w:w="1882" w:type="dxa"/>
            <w:vAlign w:val="center"/>
          </w:tcPr>
          <w:p w14:paraId="0C34E61A" w14:textId="77777777" w:rsidR="00870A08" w:rsidRDefault="003A5418">
            <w:pPr>
              <w:spacing w:line="240" w:lineRule="auto"/>
              <w:ind w:firstLineChars="0" w:firstLine="0"/>
              <w:jc w:val="center"/>
            </w:pPr>
            <w:r>
              <w:rPr>
                <w:rFonts w:hint="eastAsia"/>
              </w:rPr>
              <w:t>255.255.255.0</w:t>
            </w:r>
          </w:p>
        </w:tc>
        <w:tc>
          <w:tcPr>
            <w:tcW w:w="1458" w:type="dxa"/>
          </w:tcPr>
          <w:p w14:paraId="646C3202" w14:textId="77777777" w:rsidR="00870A08" w:rsidRDefault="003A5418">
            <w:pPr>
              <w:spacing w:line="240" w:lineRule="auto"/>
              <w:ind w:firstLineChars="0" w:firstLine="0"/>
              <w:jc w:val="center"/>
            </w:pPr>
            <w:r>
              <w:rPr>
                <w:rFonts w:hint="eastAsia"/>
              </w:rPr>
              <w:t>N/A</w:t>
            </w:r>
          </w:p>
        </w:tc>
      </w:tr>
    </w:tbl>
    <w:p w14:paraId="6E448FFD" w14:textId="77777777" w:rsidR="00870A08" w:rsidRDefault="003A5418">
      <w:pPr>
        <w:pStyle w:val="10"/>
      </w:pPr>
      <w:r>
        <w:rPr>
          <w:rFonts w:hint="eastAsia"/>
        </w:rPr>
        <w:t>实验步骤</w:t>
      </w:r>
    </w:p>
    <w:p w14:paraId="5754BC38" w14:textId="77777777" w:rsidR="00870A08" w:rsidRDefault="003A5418">
      <w:pPr>
        <w:pStyle w:val="2"/>
        <w:numPr>
          <w:ilvl w:val="0"/>
          <w:numId w:val="40"/>
        </w:numPr>
        <w:ind w:left="426" w:hanging="426"/>
      </w:pPr>
      <w:r>
        <w:rPr>
          <w:rFonts w:hint="eastAsia"/>
        </w:rPr>
        <w:t>基本配置</w:t>
      </w:r>
    </w:p>
    <w:p w14:paraId="68C58BFB" w14:textId="77777777" w:rsidR="00870A08" w:rsidRDefault="003A5418">
      <w:pPr>
        <w:pStyle w:val="12"/>
        <w:ind w:left="420" w:firstLineChars="0" w:firstLine="0"/>
        <w:jc w:val="left"/>
      </w:pPr>
      <w:r>
        <w:rPr>
          <w:rFonts w:hint="eastAsia"/>
        </w:rPr>
        <w:t>根据实验编址表进行相应的基本配置，并使用</w:t>
      </w:r>
      <w:r>
        <w:rPr>
          <w:rFonts w:hint="eastAsia"/>
        </w:rPr>
        <w:t>ping</w:t>
      </w:r>
      <w:r>
        <w:rPr>
          <w:rFonts w:hint="eastAsia"/>
        </w:rPr>
        <w:t>命令检测各直连链路的连通性。</w:t>
      </w:r>
    </w:p>
    <w:p w14:paraId="7D97FBA4" w14:textId="77777777" w:rsidR="00870A08" w:rsidRDefault="003A5418">
      <w:pPr>
        <w:pStyle w:val="aff6"/>
      </w:pPr>
      <w:r>
        <w:t>&lt;R1&gt;ping 10.0.15.5</w:t>
      </w:r>
    </w:p>
    <w:p w14:paraId="4A9DAC27" w14:textId="77777777" w:rsidR="00870A08" w:rsidRDefault="003A5418">
      <w:pPr>
        <w:pStyle w:val="aff6"/>
      </w:pPr>
      <w:r>
        <w:t xml:space="preserve">PING 10.0.15.5: </w:t>
      </w:r>
      <w:proofErr w:type="gramStart"/>
      <w:r>
        <w:t>56  data</w:t>
      </w:r>
      <w:proofErr w:type="gramEnd"/>
      <w:r>
        <w:t xml:space="preserve"> bytes, press CTRL_C to break</w:t>
      </w:r>
    </w:p>
    <w:p w14:paraId="1DE22B76" w14:textId="77777777" w:rsidR="00870A08" w:rsidRDefault="003A5418">
      <w:pPr>
        <w:pStyle w:val="aff6"/>
      </w:pPr>
      <w:r>
        <w:t xml:space="preserve">Reply from 10.0.15.5: bytes=56 Sequence=1 </w:t>
      </w:r>
      <w:proofErr w:type="spellStart"/>
      <w:r>
        <w:t>ttl</w:t>
      </w:r>
      <w:proofErr w:type="spellEnd"/>
      <w:r>
        <w:t xml:space="preserve">=255 time=210 </w:t>
      </w:r>
      <w:proofErr w:type="spellStart"/>
      <w:r>
        <w:t>ms</w:t>
      </w:r>
      <w:proofErr w:type="spellEnd"/>
    </w:p>
    <w:p w14:paraId="08AA18CD" w14:textId="77777777" w:rsidR="00870A08" w:rsidRDefault="003A5418">
      <w:pPr>
        <w:pStyle w:val="aff6"/>
      </w:pPr>
      <w:r>
        <w:t xml:space="preserve">Reply from 10.0.15.5: bytes=56 Sequence=2 </w:t>
      </w:r>
      <w:proofErr w:type="spellStart"/>
      <w:r>
        <w:t>ttl</w:t>
      </w:r>
      <w:proofErr w:type="spellEnd"/>
      <w:r>
        <w:t xml:space="preserve">=255 time=60 </w:t>
      </w:r>
      <w:proofErr w:type="spellStart"/>
      <w:r>
        <w:t>ms</w:t>
      </w:r>
      <w:proofErr w:type="spellEnd"/>
    </w:p>
    <w:p w14:paraId="0086162A" w14:textId="77777777" w:rsidR="00870A08" w:rsidRDefault="003A5418">
      <w:pPr>
        <w:pStyle w:val="aff6"/>
      </w:pPr>
      <w:r>
        <w:t xml:space="preserve">Reply from 10.0.15.5: bytes=56 Sequence=3 </w:t>
      </w:r>
      <w:proofErr w:type="spellStart"/>
      <w:r>
        <w:t>ttl</w:t>
      </w:r>
      <w:proofErr w:type="spellEnd"/>
      <w:r>
        <w:t xml:space="preserve">=255 time=60 </w:t>
      </w:r>
      <w:proofErr w:type="spellStart"/>
      <w:r>
        <w:t>ms</w:t>
      </w:r>
      <w:proofErr w:type="spellEnd"/>
    </w:p>
    <w:p w14:paraId="330D0ABF" w14:textId="77777777" w:rsidR="00870A08" w:rsidRDefault="003A5418">
      <w:pPr>
        <w:pStyle w:val="aff6"/>
      </w:pPr>
      <w:r>
        <w:t xml:space="preserve">Reply from 10.0.15.5: bytes=56 Sequence=4 </w:t>
      </w:r>
      <w:proofErr w:type="spellStart"/>
      <w:r>
        <w:t>ttl</w:t>
      </w:r>
      <w:proofErr w:type="spellEnd"/>
      <w:r>
        <w:t xml:space="preserve">=255 time=30 </w:t>
      </w:r>
      <w:proofErr w:type="spellStart"/>
      <w:r>
        <w:t>ms</w:t>
      </w:r>
      <w:proofErr w:type="spellEnd"/>
    </w:p>
    <w:p w14:paraId="166211CA" w14:textId="77777777" w:rsidR="00870A08" w:rsidRDefault="003A5418">
      <w:pPr>
        <w:pStyle w:val="aff6"/>
      </w:pPr>
      <w:r>
        <w:t xml:space="preserve">Reply from 10.0.15.5: bytes=56 Sequence=5 </w:t>
      </w:r>
      <w:proofErr w:type="spellStart"/>
      <w:r>
        <w:t>ttl</w:t>
      </w:r>
      <w:proofErr w:type="spellEnd"/>
      <w:r>
        <w:t xml:space="preserve">=255 time=30 </w:t>
      </w:r>
      <w:proofErr w:type="spellStart"/>
      <w:r>
        <w:t>ms</w:t>
      </w:r>
      <w:proofErr w:type="spellEnd"/>
    </w:p>
    <w:p w14:paraId="4B512D8A" w14:textId="77777777" w:rsidR="00870A08" w:rsidRDefault="003A5418">
      <w:pPr>
        <w:pStyle w:val="aff6"/>
      </w:pPr>
      <w:r>
        <w:t>--- 10.0.15.5 ping statistics ---</w:t>
      </w:r>
    </w:p>
    <w:p w14:paraId="044CDD57" w14:textId="77777777" w:rsidR="00870A08" w:rsidRDefault="003A5418">
      <w:pPr>
        <w:pStyle w:val="aff6"/>
      </w:pPr>
      <w:r>
        <w:t>5 packet(s) transmitted</w:t>
      </w:r>
    </w:p>
    <w:p w14:paraId="13D41871" w14:textId="77777777" w:rsidR="00870A08" w:rsidRDefault="003A5418">
      <w:pPr>
        <w:pStyle w:val="aff6"/>
      </w:pPr>
      <w:r>
        <w:t>5 packet(s) received</w:t>
      </w:r>
    </w:p>
    <w:p w14:paraId="4ABA659E" w14:textId="77777777" w:rsidR="00870A08" w:rsidRDefault="003A5418">
      <w:pPr>
        <w:pStyle w:val="aff6"/>
      </w:pPr>
      <w:r>
        <w:t>0.00% packet loss</w:t>
      </w:r>
    </w:p>
    <w:p w14:paraId="6BD92B92" w14:textId="77777777" w:rsidR="00870A08" w:rsidRDefault="003A5418">
      <w:pPr>
        <w:pStyle w:val="aff6"/>
      </w:pPr>
      <w:r>
        <w:lastRenderedPageBreak/>
        <w:t xml:space="preserve">round-trip min/avg/max = 30/78/210 </w:t>
      </w:r>
      <w:proofErr w:type="spellStart"/>
      <w:r>
        <w:t>ms</w:t>
      </w:r>
      <w:proofErr w:type="spellEnd"/>
    </w:p>
    <w:p w14:paraId="056983B1" w14:textId="77777777" w:rsidR="00870A08" w:rsidRDefault="00870A08">
      <w:pPr>
        <w:ind w:firstLine="420"/>
        <w:jc w:val="left"/>
      </w:pPr>
    </w:p>
    <w:p w14:paraId="3BEDD652" w14:textId="77777777" w:rsidR="00870A08" w:rsidRDefault="003A5418">
      <w:pPr>
        <w:ind w:firstLine="420"/>
        <w:jc w:val="left"/>
      </w:pPr>
      <w:r>
        <w:rPr>
          <w:rFonts w:hint="eastAsia"/>
        </w:rPr>
        <w:t>测试</w:t>
      </w:r>
      <w:r>
        <w:t>通过，</w:t>
      </w:r>
      <w:r>
        <w:rPr>
          <w:rFonts w:hint="eastAsia"/>
        </w:rPr>
        <w:t>其余直连网段的连通性测试省略。</w:t>
      </w:r>
    </w:p>
    <w:p w14:paraId="2E43EA65" w14:textId="77777777" w:rsidR="00870A08" w:rsidRDefault="003A5418">
      <w:pPr>
        <w:pStyle w:val="2"/>
        <w:numPr>
          <w:ilvl w:val="0"/>
          <w:numId w:val="40"/>
        </w:numPr>
        <w:ind w:left="426" w:hanging="426"/>
      </w:pPr>
      <w:r>
        <w:rPr>
          <w:rFonts w:hint="eastAsia"/>
        </w:rPr>
        <w:t>配置骨干</w:t>
      </w:r>
      <w:r>
        <w:t>区域路由器</w:t>
      </w:r>
    </w:p>
    <w:p w14:paraId="7E840007" w14:textId="77777777" w:rsidR="00870A08" w:rsidRDefault="003A5418">
      <w:pPr>
        <w:ind w:firstLine="420"/>
      </w:pPr>
      <w:r>
        <w:t>在</w:t>
      </w:r>
      <w:r>
        <w:rPr>
          <w:rFonts w:hint="eastAsia"/>
        </w:rPr>
        <w:t>公司总部路由器</w:t>
      </w:r>
      <w:r>
        <w:rPr>
          <w:rFonts w:hint="eastAsia"/>
        </w:rPr>
        <w:t>R1</w:t>
      </w:r>
      <w:r>
        <w:rPr>
          <w:rFonts w:hint="eastAsia"/>
        </w:rPr>
        <w:t>，</w:t>
      </w:r>
      <w:r>
        <w:rPr>
          <w:rFonts w:hint="eastAsia"/>
        </w:rPr>
        <w:t>R2</w:t>
      </w:r>
      <w:r>
        <w:rPr>
          <w:rFonts w:hint="eastAsia"/>
        </w:rPr>
        <w:t>，</w:t>
      </w:r>
      <w:r>
        <w:rPr>
          <w:rFonts w:hint="eastAsia"/>
        </w:rPr>
        <w:t>R3</w:t>
      </w:r>
      <w:r>
        <w:rPr>
          <w:rFonts w:hint="eastAsia"/>
        </w:rPr>
        <w:t>，</w:t>
      </w:r>
      <w:r>
        <w:rPr>
          <w:rFonts w:hint="eastAsia"/>
        </w:rPr>
        <w:t>R4</w:t>
      </w:r>
      <w:r>
        <w:rPr>
          <w:rFonts w:hint="eastAsia"/>
        </w:rPr>
        <w:t>上创建</w:t>
      </w:r>
      <w:r>
        <w:rPr>
          <w:rFonts w:hint="eastAsia"/>
        </w:rPr>
        <w:t>OSPF</w:t>
      </w:r>
      <w:r>
        <w:rPr>
          <w:rFonts w:hint="eastAsia"/>
        </w:rPr>
        <w:t>进程，并在骨干区域</w:t>
      </w:r>
      <w:r>
        <w:rPr>
          <w:rFonts w:hint="eastAsia"/>
        </w:rPr>
        <w:t>0</w:t>
      </w:r>
      <w:r>
        <w:rPr>
          <w:rFonts w:hint="eastAsia"/>
        </w:rPr>
        <w:t>视图下通告总部各网段。</w:t>
      </w:r>
    </w:p>
    <w:p w14:paraId="2901F67E" w14:textId="77777777" w:rsidR="00870A08" w:rsidRDefault="003A5418">
      <w:pPr>
        <w:pStyle w:val="aff6"/>
      </w:pPr>
      <w:r>
        <w:t>&lt;R1&gt;system-view</w:t>
      </w:r>
    </w:p>
    <w:p w14:paraId="4B5A139E" w14:textId="77777777" w:rsidR="00870A08" w:rsidRDefault="003A5418">
      <w:pPr>
        <w:pStyle w:val="aff6"/>
      </w:pPr>
      <w:r>
        <w:t>[R</w:t>
      </w:r>
      <w:proofErr w:type="gramStart"/>
      <w:r>
        <w:t>1]</w:t>
      </w:r>
      <w:proofErr w:type="spellStart"/>
      <w:r>
        <w:t>ospf</w:t>
      </w:r>
      <w:proofErr w:type="spellEnd"/>
      <w:proofErr w:type="gramEnd"/>
      <w:r>
        <w:t xml:space="preserve"> 1</w:t>
      </w:r>
    </w:p>
    <w:p w14:paraId="59AF780D" w14:textId="77777777" w:rsidR="00870A08" w:rsidRDefault="003A5418">
      <w:pPr>
        <w:pStyle w:val="aff6"/>
      </w:pPr>
      <w:r>
        <w:t>[R1-ospf-</w:t>
      </w:r>
      <w:proofErr w:type="gramStart"/>
      <w:r>
        <w:t>1]area</w:t>
      </w:r>
      <w:proofErr w:type="gramEnd"/>
      <w:r>
        <w:t xml:space="preserve"> 0</w:t>
      </w:r>
    </w:p>
    <w:p w14:paraId="3B9D7AE4" w14:textId="77777777" w:rsidR="00870A08" w:rsidRDefault="003A5418">
      <w:pPr>
        <w:pStyle w:val="aff6"/>
      </w:pPr>
      <w:r>
        <w:t>[R1-ospf-1-area-0.0.0.</w:t>
      </w:r>
      <w:proofErr w:type="gramStart"/>
      <w:r>
        <w:t>0]network</w:t>
      </w:r>
      <w:proofErr w:type="gramEnd"/>
      <w:r>
        <w:t xml:space="preserve"> 10.0.12.0 0.0.0.255</w:t>
      </w:r>
    </w:p>
    <w:p w14:paraId="23805373" w14:textId="77777777" w:rsidR="00870A08" w:rsidRDefault="003A5418">
      <w:pPr>
        <w:pStyle w:val="aff6"/>
      </w:pPr>
      <w:r>
        <w:t>[R1-ospf-1-area-0.0.0.</w:t>
      </w:r>
      <w:proofErr w:type="gramStart"/>
      <w:r>
        <w:t>0]network</w:t>
      </w:r>
      <w:proofErr w:type="gramEnd"/>
      <w:r>
        <w:t xml:space="preserve"> 10.0.13.0 0.0.0.255</w:t>
      </w:r>
    </w:p>
    <w:p w14:paraId="0D0E155B" w14:textId="77777777" w:rsidR="00870A08" w:rsidRDefault="00870A08">
      <w:pPr>
        <w:autoSpaceDE w:val="0"/>
        <w:autoSpaceDN w:val="0"/>
        <w:snapToGrid/>
        <w:ind w:firstLine="360"/>
        <w:jc w:val="left"/>
        <w:rPr>
          <w:rFonts w:ascii="Courier New" w:eastAsia="宋体" w:hAnsi="Courier New" w:cs="Courier New"/>
          <w:kern w:val="0"/>
          <w:sz w:val="18"/>
          <w:szCs w:val="18"/>
        </w:rPr>
      </w:pPr>
    </w:p>
    <w:p w14:paraId="70560ED6" w14:textId="77777777" w:rsidR="00870A08" w:rsidRDefault="003A5418">
      <w:pPr>
        <w:pStyle w:val="aff6"/>
      </w:pPr>
      <w:r>
        <w:t>&lt;R2&gt;system-view</w:t>
      </w:r>
    </w:p>
    <w:p w14:paraId="30840C39" w14:textId="77777777" w:rsidR="00870A08" w:rsidRDefault="003A5418">
      <w:pPr>
        <w:pStyle w:val="aff6"/>
      </w:pPr>
      <w:r>
        <w:t>[R</w:t>
      </w:r>
      <w:proofErr w:type="gramStart"/>
      <w:r>
        <w:t>2]</w:t>
      </w:r>
      <w:proofErr w:type="spellStart"/>
      <w:r>
        <w:t>ospf</w:t>
      </w:r>
      <w:proofErr w:type="spellEnd"/>
      <w:proofErr w:type="gramEnd"/>
      <w:r>
        <w:t xml:space="preserve"> 1</w:t>
      </w:r>
    </w:p>
    <w:p w14:paraId="54D5B083" w14:textId="77777777" w:rsidR="00870A08" w:rsidRDefault="003A5418">
      <w:pPr>
        <w:pStyle w:val="aff6"/>
      </w:pPr>
      <w:r>
        <w:t>[R2-ospf-</w:t>
      </w:r>
      <w:proofErr w:type="gramStart"/>
      <w:r>
        <w:t>1]area</w:t>
      </w:r>
      <w:proofErr w:type="gramEnd"/>
      <w:r>
        <w:t xml:space="preserve"> 0</w:t>
      </w:r>
    </w:p>
    <w:p w14:paraId="24E16835" w14:textId="77777777" w:rsidR="00870A08" w:rsidRDefault="003A5418">
      <w:pPr>
        <w:pStyle w:val="aff6"/>
      </w:pPr>
      <w:r>
        <w:t>[R2-ospf-1-area-0.0.0.</w:t>
      </w:r>
      <w:proofErr w:type="gramStart"/>
      <w:r>
        <w:t>0]network</w:t>
      </w:r>
      <w:proofErr w:type="gramEnd"/>
      <w:r>
        <w:t xml:space="preserve"> 10.0.12.0 0.0.0.255</w:t>
      </w:r>
    </w:p>
    <w:p w14:paraId="76679231" w14:textId="77777777" w:rsidR="00870A08" w:rsidRDefault="003A5418">
      <w:pPr>
        <w:pStyle w:val="aff6"/>
      </w:pPr>
      <w:r>
        <w:t>[R2-ospf-1-area-0.0.0.</w:t>
      </w:r>
      <w:proofErr w:type="gramStart"/>
      <w:r>
        <w:t>0]network</w:t>
      </w:r>
      <w:proofErr w:type="gramEnd"/>
      <w:r>
        <w:t xml:space="preserve"> 10.0.24.0 0.0.0.255</w:t>
      </w:r>
    </w:p>
    <w:p w14:paraId="7E6052F0" w14:textId="77777777" w:rsidR="00870A08" w:rsidRDefault="00870A08">
      <w:pPr>
        <w:autoSpaceDE w:val="0"/>
        <w:autoSpaceDN w:val="0"/>
        <w:snapToGrid/>
        <w:ind w:firstLine="360"/>
        <w:jc w:val="left"/>
        <w:rPr>
          <w:rFonts w:ascii="Courier New" w:eastAsia="宋体" w:hAnsi="Courier New" w:cs="Courier New"/>
          <w:kern w:val="0"/>
          <w:sz w:val="18"/>
          <w:szCs w:val="18"/>
        </w:rPr>
      </w:pPr>
    </w:p>
    <w:p w14:paraId="505ACC2E" w14:textId="77777777" w:rsidR="00870A08" w:rsidRDefault="003A5418">
      <w:pPr>
        <w:pStyle w:val="aff6"/>
      </w:pPr>
      <w:r>
        <w:t>&lt;R3&gt;system-view</w:t>
      </w:r>
    </w:p>
    <w:p w14:paraId="4657D874" w14:textId="77777777" w:rsidR="00870A08" w:rsidRDefault="003A5418">
      <w:pPr>
        <w:pStyle w:val="aff6"/>
      </w:pPr>
      <w:r>
        <w:t>[R</w:t>
      </w:r>
      <w:proofErr w:type="gramStart"/>
      <w:r>
        <w:t>3]</w:t>
      </w:r>
      <w:proofErr w:type="spellStart"/>
      <w:r>
        <w:t>ospf</w:t>
      </w:r>
      <w:proofErr w:type="spellEnd"/>
      <w:proofErr w:type="gramEnd"/>
      <w:r>
        <w:t xml:space="preserve"> 1</w:t>
      </w:r>
    </w:p>
    <w:p w14:paraId="3317A884" w14:textId="77777777" w:rsidR="00870A08" w:rsidRDefault="003A5418">
      <w:pPr>
        <w:pStyle w:val="aff6"/>
      </w:pPr>
      <w:r>
        <w:t>[R3-ospf-</w:t>
      </w:r>
      <w:proofErr w:type="gramStart"/>
      <w:r>
        <w:t>1]area</w:t>
      </w:r>
      <w:proofErr w:type="gramEnd"/>
      <w:r>
        <w:t xml:space="preserve"> 0</w:t>
      </w:r>
    </w:p>
    <w:p w14:paraId="2DA8A9A5" w14:textId="77777777" w:rsidR="00870A08" w:rsidRDefault="003A5418">
      <w:pPr>
        <w:pStyle w:val="aff6"/>
      </w:pPr>
      <w:r>
        <w:t>[R3-ospf-1-area-0.0.0.</w:t>
      </w:r>
      <w:proofErr w:type="gramStart"/>
      <w:r>
        <w:t>0]network</w:t>
      </w:r>
      <w:proofErr w:type="gramEnd"/>
      <w:r>
        <w:t xml:space="preserve"> 10.0.13.0 0.0.0.255</w:t>
      </w:r>
    </w:p>
    <w:p w14:paraId="3A80E2AD" w14:textId="77777777" w:rsidR="00870A08" w:rsidRDefault="003A5418">
      <w:pPr>
        <w:pStyle w:val="aff6"/>
      </w:pPr>
      <w:r>
        <w:t>[R3-ospf-1-area-0.0.0.</w:t>
      </w:r>
      <w:proofErr w:type="gramStart"/>
      <w:r>
        <w:t>0]network</w:t>
      </w:r>
      <w:proofErr w:type="gramEnd"/>
      <w:r>
        <w:t xml:space="preserve"> 10.0.34.0 0.0.0.255</w:t>
      </w:r>
    </w:p>
    <w:p w14:paraId="7D84E87A" w14:textId="77777777" w:rsidR="00870A08" w:rsidRDefault="003A5418">
      <w:pPr>
        <w:pStyle w:val="aff6"/>
      </w:pPr>
      <w:r>
        <w:t>[R3-ospf-1-area-0.0.0.</w:t>
      </w:r>
      <w:proofErr w:type="gramStart"/>
      <w:r>
        <w:t>0]network</w:t>
      </w:r>
      <w:proofErr w:type="gramEnd"/>
      <w:r>
        <w:t xml:space="preserve"> 10.0.3.0 0.0.0.255</w:t>
      </w:r>
    </w:p>
    <w:p w14:paraId="6ED78428" w14:textId="77777777" w:rsidR="00870A08" w:rsidRDefault="00870A08">
      <w:pPr>
        <w:autoSpaceDE w:val="0"/>
        <w:autoSpaceDN w:val="0"/>
        <w:snapToGrid/>
        <w:ind w:firstLine="360"/>
        <w:jc w:val="left"/>
        <w:rPr>
          <w:rFonts w:ascii="Courier New" w:eastAsia="宋体" w:hAnsi="Courier New" w:cs="Courier New"/>
          <w:kern w:val="0"/>
          <w:sz w:val="18"/>
          <w:szCs w:val="18"/>
        </w:rPr>
      </w:pPr>
    </w:p>
    <w:p w14:paraId="5CF5EBD7" w14:textId="77777777" w:rsidR="00870A08" w:rsidRDefault="003A5418">
      <w:pPr>
        <w:pStyle w:val="aff6"/>
      </w:pPr>
      <w:r>
        <w:t>&lt;R4&gt;system-view</w:t>
      </w:r>
    </w:p>
    <w:p w14:paraId="616573F1" w14:textId="77777777" w:rsidR="00870A08" w:rsidRDefault="003A5418">
      <w:pPr>
        <w:pStyle w:val="aff6"/>
      </w:pPr>
      <w:r>
        <w:t>[R</w:t>
      </w:r>
      <w:proofErr w:type="gramStart"/>
      <w:r>
        <w:t>4]</w:t>
      </w:r>
      <w:proofErr w:type="spellStart"/>
      <w:r>
        <w:t>ospf</w:t>
      </w:r>
      <w:proofErr w:type="spellEnd"/>
      <w:proofErr w:type="gramEnd"/>
      <w:r>
        <w:t xml:space="preserve"> 1</w:t>
      </w:r>
    </w:p>
    <w:p w14:paraId="0C1DC06B" w14:textId="77777777" w:rsidR="00870A08" w:rsidRDefault="003A5418">
      <w:pPr>
        <w:pStyle w:val="aff6"/>
      </w:pPr>
      <w:r>
        <w:lastRenderedPageBreak/>
        <w:t>[R4-ospf-</w:t>
      </w:r>
      <w:proofErr w:type="gramStart"/>
      <w:r>
        <w:t>1]area</w:t>
      </w:r>
      <w:proofErr w:type="gramEnd"/>
      <w:r>
        <w:t xml:space="preserve"> 0</w:t>
      </w:r>
    </w:p>
    <w:p w14:paraId="6C6B7081" w14:textId="77777777" w:rsidR="00870A08" w:rsidRDefault="003A5418">
      <w:pPr>
        <w:pStyle w:val="aff6"/>
      </w:pPr>
      <w:r>
        <w:t>[R4-ospf-1-area-0.0.0.</w:t>
      </w:r>
      <w:proofErr w:type="gramStart"/>
      <w:r>
        <w:t>0]network</w:t>
      </w:r>
      <w:proofErr w:type="gramEnd"/>
      <w:r>
        <w:t xml:space="preserve"> 10.0.34.0 0.0.0.255</w:t>
      </w:r>
    </w:p>
    <w:p w14:paraId="70C8086F" w14:textId="77777777" w:rsidR="00870A08" w:rsidRDefault="003A5418">
      <w:pPr>
        <w:pStyle w:val="aff6"/>
      </w:pPr>
      <w:r>
        <w:t>[R4-ospf-1-area-0.0.0.</w:t>
      </w:r>
      <w:proofErr w:type="gramStart"/>
      <w:r>
        <w:t>0]network</w:t>
      </w:r>
      <w:proofErr w:type="gramEnd"/>
      <w:r>
        <w:t xml:space="preserve"> 10.0.24.0 0.0.0.255</w:t>
      </w:r>
    </w:p>
    <w:p w14:paraId="44F88907" w14:textId="77777777" w:rsidR="00870A08" w:rsidRDefault="003A5418">
      <w:pPr>
        <w:pStyle w:val="aff6"/>
      </w:pPr>
      <w:r>
        <w:t>[R4-ospf-1-area-0.0.0.</w:t>
      </w:r>
      <w:proofErr w:type="gramStart"/>
      <w:r>
        <w:t>0]network</w:t>
      </w:r>
      <w:proofErr w:type="gramEnd"/>
      <w:r>
        <w:t xml:space="preserve"> 10.0.4.0 0.0.0.255</w:t>
      </w:r>
    </w:p>
    <w:p w14:paraId="0DADB161" w14:textId="77777777" w:rsidR="00870A08" w:rsidRDefault="00870A08">
      <w:pPr>
        <w:ind w:firstLine="420"/>
      </w:pPr>
    </w:p>
    <w:p w14:paraId="5B7A95ED" w14:textId="77777777" w:rsidR="00870A08" w:rsidRDefault="003A5418">
      <w:pPr>
        <w:ind w:firstLine="420"/>
      </w:pPr>
      <w:r>
        <w:rPr>
          <w:rFonts w:hint="eastAsia"/>
        </w:rPr>
        <w:t>配置</w:t>
      </w:r>
      <w:r>
        <w:t>完成</w:t>
      </w:r>
      <w:r>
        <w:rPr>
          <w:rFonts w:hint="eastAsia"/>
        </w:rPr>
        <w:t>后</w:t>
      </w:r>
      <w:r>
        <w:t>，</w:t>
      </w:r>
      <w:r>
        <w:rPr>
          <w:rFonts w:hint="eastAsia"/>
        </w:rPr>
        <w:t>测试总部内两台</w:t>
      </w:r>
      <w:r>
        <w:rPr>
          <w:rFonts w:hint="eastAsia"/>
        </w:rPr>
        <w:t>PC</w:t>
      </w:r>
      <w:r>
        <w:rPr>
          <w:rFonts w:hint="eastAsia"/>
        </w:rPr>
        <w:t>间的连通性</w:t>
      </w:r>
      <w:r>
        <w:rPr>
          <w:rFonts w:hint="eastAsia"/>
        </w:rPr>
        <w:t xml:space="preserve"> </w:t>
      </w:r>
      <w:r>
        <w:rPr>
          <w:rFonts w:hint="eastAsia"/>
        </w:rPr>
        <w:t>。</w:t>
      </w:r>
    </w:p>
    <w:p w14:paraId="08D68E13" w14:textId="77777777" w:rsidR="00870A08" w:rsidRDefault="003A5418">
      <w:pPr>
        <w:pStyle w:val="aff6"/>
      </w:pPr>
      <w:r>
        <w:t>PC&gt;ping 10.0.4.1</w:t>
      </w:r>
    </w:p>
    <w:p w14:paraId="2A1534BD" w14:textId="77777777" w:rsidR="00870A08" w:rsidRDefault="003A5418">
      <w:pPr>
        <w:pStyle w:val="aff6"/>
      </w:pPr>
      <w:r>
        <w:t xml:space="preserve">Ping 10.0.4.1: 32 data bytes, Press </w:t>
      </w:r>
      <w:proofErr w:type="spellStart"/>
      <w:r>
        <w:t>Ctrl_C</w:t>
      </w:r>
      <w:proofErr w:type="spellEnd"/>
      <w:r>
        <w:t xml:space="preserve"> to break</w:t>
      </w:r>
    </w:p>
    <w:p w14:paraId="0A94F53B" w14:textId="77777777" w:rsidR="00870A08" w:rsidRDefault="003A5418">
      <w:pPr>
        <w:pStyle w:val="aff6"/>
      </w:pPr>
      <w:r>
        <w:t xml:space="preserve">From 10.0.4.1: bytes=32 seq=1 </w:t>
      </w:r>
      <w:proofErr w:type="spellStart"/>
      <w:r>
        <w:t>ttl</w:t>
      </w:r>
      <w:proofErr w:type="spellEnd"/>
      <w:r>
        <w:t xml:space="preserve">=124 time=15 </w:t>
      </w:r>
      <w:proofErr w:type="spellStart"/>
      <w:r>
        <w:t>ms</w:t>
      </w:r>
      <w:proofErr w:type="spellEnd"/>
    </w:p>
    <w:p w14:paraId="0F907F40" w14:textId="77777777" w:rsidR="00870A08" w:rsidRDefault="003A5418">
      <w:pPr>
        <w:pStyle w:val="aff6"/>
      </w:pPr>
      <w:r>
        <w:t xml:space="preserve">From 10.0.4.1: bytes=32 seq=2 </w:t>
      </w:r>
      <w:proofErr w:type="spellStart"/>
      <w:r>
        <w:t>ttl</w:t>
      </w:r>
      <w:proofErr w:type="spellEnd"/>
      <w:r>
        <w:t xml:space="preserve">=124 time=16 </w:t>
      </w:r>
      <w:proofErr w:type="spellStart"/>
      <w:r>
        <w:t>ms</w:t>
      </w:r>
      <w:proofErr w:type="spellEnd"/>
    </w:p>
    <w:p w14:paraId="356E712C" w14:textId="77777777" w:rsidR="00870A08" w:rsidRDefault="003A5418">
      <w:pPr>
        <w:pStyle w:val="aff6"/>
      </w:pPr>
      <w:r>
        <w:t xml:space="preserve">From 10.0.4.1: bytes=32 seq=3 </w:t>
      </w:r>
      <w:proofErr w:type="spellStart"/>
      <w:r>
        <w:t>ttl</w:t>
      </w:r>
      <w:proofErr w:type="spellEnd"/>
      <w:r>
        <w:t xml:space="preserve">=124 time=31 </w:t>
      </w:r>
      <w:proofErr w:type="spellStart"/>
      <w:r>
        <w:t>ms</w:t>
      </w:r>
      <w:proofErr w:type="spellEnd"/>
    </w:p>
    <w:p w14:paraId="68F8844A" w14:textId="77777777" w:rsidR="00870A08" w:rsidRDefault="003A5418">
      <w:pPr>
        <w:pStyle w:val="aff6"/>
      </w:pPr>
      <w:r>
        <w:t xml:space="preserve">From 10.0.4.1: bytes=32 seq=4 </w:t>
      </w:r>
      <w:proofErr w:type="spellStart"/>
      <w:r>
        <w:t>ttl</w:t>
      </w:r>
      <w:proofErr w:type="spellEnd"/>
      <w:r>
        <w:t xml:space="preserve">=124 time=15 </w:t>
      </w:r>
      <w:proofErr w:type="spellStart"/>
      <w:r>
        <w:t>ms</w:t>
      </w:r>
      <w:proofErr w:type="spellEnd"/>
    </w:p>
    <w:p w14:paraId="20F80CE3" w14:textId="77777777" w:rsidR="00870A08" w:rsidRDefault="003A5418">
      <w:pPr>
        <w:pStyle w:val="aff6"/>
      </w:pPr>
      <w:r>
        <w:t xml:space="preserve">From 10.0.4.1: bytes=32 seq=5 </w:t>
      </w:r>
      <w:proofErr w:type="spellStart"/>
      <w:r>
        <w:t>ttl</w:t>
      </w:r>
      <w:proofErr w:type="spellEnd"/>
      <w:r>
        <w:t xml:space="preserve">=124 time=32 </w:t>
      </w:r>
      <w:proofErr w:type="spellStart"/>
      <w:r>
        <w:t>ms</w:t>
      </w:r>
      <w:proofErr w:type="spellEnd"/>
    </w:p>
    <w:p w14:paraId="6713198F" w14:textId="77777777" w:rsidR="00870A08" w:rsidRDefault="003A5418">
      <w:pPr>
        <w:pStyle w:val="aff6"/>
      </w:pPr>
      <w:r>
        <w:t>--- 10.0.4.1 ping statistics ---</w:t>
      </w:r>
    </w:p>
    <w:p w14:paraId="62C86C85" w14:textId="77777777" w:rsidR="00870A08" w:rsidRDefault="003A5418">
      <w:pPr>
        <w:pStyle w:val="aff6"/>
      </w:pPr>
      <w:r>
        <w:t xml:space="preserve">  5 packet(s) transmitted</w:t>
      </w:r>
    </w:p>
    <w:p w14:paraId="3DF827E6" w14:textId="77777777" w:rsidR="00870A08" w:rsidRDefault="003A5418">
      <w:pPr>
        <w:pStyle w:val="aff6"/>
      </w:pPr>
      <w:r>
        <w:t xml:space="preserve">  5 packet(s) received</w:t>
      </w:r>
    </w:p>
    <w:p w14:paraId="741F6683" w14:textId="77777777" w:rsidR="00870A08" w:rsidRDefault="003A5418">
      <w:pPr>
        <w:pStyle w:val="aff6"/>
      </w:pPr>
      <w:r>
        <w:t xml:space="preserve">  0.00% packet loss</w:t>
      </w:r>
    </w:p>
    <w:p w14:paraId="73ACA620" w14:textId="77777777" w:rsidR="00870A08" w:rsidRDefault="003A5418">
      <w:pPr>
        <w:pStyle w:val="aff6"/>
      </w:pPr>
      <w:r>
        <w:t xml:space="preserve">  round-trip min/avg/max = 15/21/32 </w:t>
      </w:r>
      <w:proofErr w:type="spellStart"/>
      <w:r>
        <w:t>ms</w:t>
      </w:r>
      <w:proofErr w:type="spellEnd"/>
      <w:r>
        <w:t xml:space="preserve"> </w:t>
      </w:r>
    </w:p>
    <w:p w14:paraId="416E0140" w14:textId="77777777" w:rsidR="00870A08" w:rsidRDefault="00870A08">
      <w:pPr>
        <w:pStyle w:val="aff6"/>
      </w:pPr>
    </w:p>
    <w:p w14:paraId="3432D62F" w14:textId="77777777" w:rsidR="00870A08" w:rsidRDefault="003A5418">
      <w:pPr>
        <w:ind w:firstLine="420"/>
      </w:pPr>
      <w:r>
        <w:rPr>
          <w:rFonts w:hint="eastAsia"/>
        </w:rPr>
        <w:t>已经可以正常通信，骨干</w:t>
      </w:r>
      <w:r>
        <w:t>区域路由器配置完成</w:t>
      </w:r>
      <w:r>
        <w:rPr>
          <w:rFonts w:hint="eastAsia"/>
        </w:rPr>
        <w:t>。</w:t>
      </w:r>
    </w:p>
    <w:p w14:paraId="1D4F8C10" w14:textId="77777777" w:rsidR="00870A08" w:rsidRDefault="003A5418">
      <w:pPr>
        <w:pStyle w:val="2"/>
        <w:numPr>
          <w:ilvl w:val="0"/>
          <w:numId w:val="40"/>
        </w:numPr>
        <w:ind w:left="426" w:hanging="426"/>
      </w:pPr>
      <w:proofErr w:type="gramStart"/>
      <w:r>
        <w:rPr>
          <w:rFonts w:hint="eastAsia"/>
        </w:rPr>
        <w:t>配置非</w:t>
      </w:r>
      <w:proofErr w:type="gramEnd"/>
      <w:r>
        <w:rPr>
          <w:rFonts w:hint="eastAsia"/>
        </w:rPr>
        <w:t>骨干</w:t>
      </w:r>
      <w:r>
        <w:t>区域路由器</w:t>
      </w:r>
    </w:p>
    <w:p w14:paraId="0FBD0421" w14:textId="77777777" w:rsidR="00870A08" w:rsidRDefault="003A5418">
      <w:pPr>
        <w:ind w:firstLine="420"/>
        <w:rPr>
          <w:kern w:val="0"/>
          <w:lang w:val="zh-CN"/>
        </w:rPr>
      </w:pPr>
      <w:r>
        <w:rPr>
          <w:rFonts w:hint="eastAsia"/>
          <w:kern w:val="0"/>
        </w:rPr>
        <w:t>在分支</w:t>
      </w:r>
      <w:r>
        <w:rPr>
          <w:rFonts w:hint="eastAsia"/>
          <w:kern w:val="0"/>
        </w:rPr>
        <w:t>A</w:t>
      </w:r>
      <w:r>
        <w:rPr>
          <w:rFonts w:hint="eastAsia"/>
          <w:kern w:val="0"/>
        </w:rPr>
        <w:t>的</w:t>
      </w:r>
      <w:r>
        <w:rPr>
          <w:kern w:val="0"/>
        </w:rPr>
        <w:t>路由器</w:t>
      </w:r>
      <w:r>
        <w:rPr>
          <w:rFonts w:hint="eastAsia"/>
          <w:kern w:val="0"/>
        </w:rPr>
        <w:t>R5</w:t>
      </w:r>
      <w:r>
        <w:rPr>
          <w:rFonts w:hint="eastAsia"/>
          <w:kern w:val="0"/>
        </w:rPr>
        <w:t>上创建</w:t>
      </w:r>
      <w:r>
        <w:rPr>
          <w:rFonts w:hint="eastAsia"/>
          <w:kern w:val="0"/>
        </w:rPr>
        <w:t>OSPF</w:t>
      </w:r>
      <w:r>
        <w:rPr>
          <w:rFonts w:hint="eastAsia"/>
          <w:kern w:val="0"/>
        </w:rPr>
        <w:t>进程，创建并进入区域</w:t>
      </w:r>
      <w:r>
        <w:rPr>
          <w:rFonts w:hint="eastAsia"/>
          <w:kern w:val="0"/>
        </w:rPr>
        <w:t>1</w:t>
      </w:r>
      <w:r>
        <w:rPr>
          <w:rFonts w:hint="eastAsia"/>
          <w:kern w:val="0"/>
        </w:rPr>
        <w:t>，并通告分支</w:t>
      </w:r>
      <w:r>
        <w:rPr>
          <w:rFonts w:hint="eastAsia"/>
          <w:kern w:val="0"/>
        </w:rPr>
        <w:t>A</w:t>
      </w:r>
      <w:r>
        <w:rPr>
          <w:rFonts w:hint="eastAsia"/>
          <w:kern w:val="0"/>
        </w:rPr>
        <w:t>的相应网段。</w:t>
      </w:r>
    </w:p>
    <w:p w14:paraId="61540FF2" w14:textId="77777777" w:rsidR="00870A08" w:rsidRDefault="003A5418">
      <w:pPr>
        <w:pStyle w:val="aff6"/>
      </w:pPr>
      <w:r>
        <w:t xml:space="preserve">&lt;R5&gt;system-view </w:t>
      </w:r>
    </w:p>
    <w:p w14:paraId="70F4AC53" w14:textId="77777777" w:rsidR="00870A08" w:rsidRDefault="003A5418">
      <w:pPr>
        <w:pStyle w:val="aff6"/>
      </w:pPr>
      <w:r>
        <w:t>[R</w:t>
      </w:r>
      <w:proofErr w:type="gramStart"/>
      <w:r>
        <w:t>5]</w:t>
      </w:r>
      <w:proofErr w:type="spellStart"/>
      <w:r>
        <w:t>ospf</w:t>
      </w:r>
      <w:proofErr w:type="spellEnd"/>
      <w:proofErr w:type="gramEnd"/>
      <w:r>
        <w:t xml:space="preserve"> 1  </w:t>
      </w:r>
    </w:p>
    <w:p w14:paraId="7583DE31" w14:textId="77777777" w:rsidR="00870A08" w:rsidRDefault="003A5418">
      <w:pPr>
        <w:pStyle w:val="aff6"/>
      </w:pPr>
      <w:r>
        <w:t>[R5-ospf-</w:t>
      </w:r>
      <w:proofErr w:type="gramStart"/>
      <w:r>
        <w:t>1]area</w:t>
      </w:r>
      <w:proofErr w:type="gramEnd"/>
      <w:r>
        <w:t xml:space="preserve"> 1</w:t>
      </w:r>
    </w:p>
    <w:p w14:paraId="5EEFE952" w14:textId="77777777" w:rsidR="00870A08" w:rsidRDefault="003A5418">
      <w:pPr>
        <w:pStyle w:val="aff6"/>
      </w:pPr>
      <w:r>
        <w:t>[R5-ospf-1-area-0.0.0.</w:t>
      </w:r>
      <w:proofErr w:type="gramStart"/>
      <w:r>
        <w:t>1]network</w:t>
      </w:r>
      <w:proofErr w:type="gramEnd"/>
      <w:r>
        <w:t xml:space="preserve"> 10.0.15.0 0.0.0.255</w:t>
      </w:r>
    </w:p>
    <w:p w14:paraId="34D6E1CE" w14:textId="77777777" w:rsidR="00870A08" w:rsidRDefault="003A5418">
      <w:pPr>
        <w:pStyle w:val="aff6"/>
      </w:pPr>
      <w:r>
        <w:lastRenderedPageBreak/>
        <w:t>[R5-ospf-1-area-0.0.0.</w:t>
      </w:r>
      <w:proofErr w:type="gramStart"/>
      <w:r>
        <w:t>1]network</w:t>
      </w:r>
      <w:proofErr w:type="gramEnd"/>
      <w:r>
        <w:t xml:space="preserve"> 10.0.35.0 0.0.0.255</w:t>
      </w:r>
    </w:p>
    <w:p w14:paraId="32A16EB5" w14:textId="77777777" w:rsidR="00870A08" w:rsidRDefault="003A5418">
      <w:pPr>
        <w:pStyle w:val="aff6"/>
      </w:pPr>
      <w:r>
        <w:t>[R5-ospf-1-area-0.0.0.</w:t>
      </w:r>
      <w:proofErr w:type="gramStart"/>
      <w:r>
        <w:t>1]network</w:t>
      </w:r>
      <w:proofErr w:type="gramEnd"/>
      <w:r>
        <w:t xml:space="preserve"> 10.0.1.0 </w:t>
      </w:r>
      <w:r>
        <w:rPr>
          <w:rFonts w:hint="eastAsia"/>
        </w:rPr>
        <w:t xml:space="preserve"> </w:t>
      </w:r>
      <w:r>
        <w:t>0.0.0.255</w:t>
      </w:r>
    </w:p>
    <w:p w14:paraId="7620EB8B" w14:textId="77777777" w:rsidR="00870A08" w:rsidRDefault="00870A08">
      <w:pPr>
        <w:ind w:firstLineChars="0" w:firstLine="0"/>
        <w:rPr>
          <w:kern w:val="0"/>
        </w:rPr>
      </w:pPr>
    </w:p>
    <w:p w14:paraId="67F932DF" w14:textId="77777777" w:rsidR="00870A08" w:rsidRDefault="003A5418">
      <w:pPr>
        <w:ind w:firstLine="420"/>
        <w:rPr>
          <w:kern w:val="0"/>
        </w:rPr>
      </w:pPr>
      <w:r>
        <w:t>在</w:t>
      </w:r>
      <w:r>
        <w:rPr>
          <w:rFonts w:hint="eastAsia"/>
        </w:rPr>
        <w:t>R1</w:t>
      </w:r>
      <w:r>
        <w:rPr>
          <w:rFonts w:hint="eastAsia"/>
        </w:rPr>
        <w:t>和</w:t>
      </w:r>
      <w:r>
        <w:rPr>
          <w:rFonts w:hint="eastAsia"/>
        </w:rPr>
        <w:t>R3</w:t>
      </w:r>
      <w:r>
        <w:rPr>
          <w:rFonts w:hint="eastAsia"/>
        </w:rPr>
        <w:t>上也创建并进入</w:t>
      </w:r>
      <w:r>
        <w:t>区域</w:t>
      </w:r>
      <w:r>
        <w:rPr>
          <w:rFonts w:hint="eastAsia"/>
        </w:rPr>
        <w:t>1</w:t>
      </w:r>
      <w:r>
        <w:rPr>
          <w:rFonts w:hint="eastAsia"/>
        </w:rPr>
        <w:t>视图</w:t>
      </w:r>
      <w:r>
        <w:t>，</w:t>
      </w:r>
      <w:r>
        <w:rPr>
          <w:rFonts w:hint="eastAsia"/>
        </w:rPr>
        <w:t>将与</w:t>
      </w:r>
      <w:r>
        <w:rPr>
          <w:rFonts w:hint="eastAsia"/>
        </w:rPr>
        <w:t>R5</w:t>
      </w:r>
      <w:r>
        <w:rPr>
          <w:rFonts w:hint="eastAsia"/>
        </w:rPr>
        <w:t>相连的接口进行通告。</w:t>
      </w:r>
    </w:p>
    <w:p w14:paraId="5E218D1F" w14:textId="77777777" w:rsidR="00870A08" w:rsidRDefault="003A5418">
      <w:pPr>
        <w:pStyle w:val="aff6"/>
      </w:pPr>
      <w:r>
        <w:t>&lt;R1&gt;system-view</w:t>
      </w:r>
    </w:p>
    <w:p w14:paraId="482FBE9F" w14:textId="77777777" w:rsidR="00870A08" w:rsidRDefault="003A5418">
      <w:pPr>
        <w:pStyle w:val="aff6"/>
      </w:pPr>
      <w:r>
        <w:t>[R</w:t>
      </w:r>
      <w:proofErr w:type="gramStart"/>
      <w:r>
        <w:t>1]</w:t>
      </w:r>
      <w:proofErr w:type="spellStart"/>
      <w:r>
        <w:t>ospf</w:t>
      </w:r>
      <w:proofErr w:type="spellEnd"/>
      <w:proofErr w:type="gramEnd"/>
      <w:r>
        <w:t xml:space="preserve"> 1</w:t>
      </w:r>
    </w:p>
    <w:p w14:paraId="6AB0A3DD" w14:textId="77777777" w:rsidR="00870A08" w:rsidRDefault="003A5418">
      <w:pPr>
        <w:pStyle w:val="aff6"/>
      </w:pPr>
      <w:r>
        <w:t>[R1-ospf-</w:t>
      </w:r>
      <w:proofErr w:type="gramStart"/>
      <w:r>
        <w:t>1]area</w:t>
      </w:r>
      <w:proofErr w:type="gramEnd"/>
      <w:r>
        <w:t xml:space="preserve"> 1</w:t>
      </w:r>
    </w:p>
    <w:p w14:paraId="158B47C7" w14:textId="77777777" w:rsidR="00870A08" w:rsidRDefault="003A5418">
      <w:pPr>
        <w:pStyle w:val="aff6"/>
      </w:pPr>
      <w:r>
        <w:t>[R1-ospf-1-area-0.0.0.</w:t>
      </w:r>
      <w:proofErr w:type="gramStart"/>
      <w:r>
        <w:t>1]network</w:t>
      </w:r>
      <w:proofErr w:type="gramEnd"/>
      <w:r>
        <w:t xml:space="preserve"> 10.0.15.0 0.0.0.255</w:t>
      </w:r>
    </w:p>
    <w:p w14:paraId="1B4D65C0" w14:textId="77777777" w:rsidR="00870A08" w:rsidRDefault="00870A08">
      <w:pPr>
        <w:pStyle w:val="aff6"/>
      </w:pPr>
    </w:p>
    <w:p w14:paraId="03454308" w14:textId="77777777" w:rsidR="00870A08" w:rsidRDefault="003A5418">
      <w:pPr>
        <w:pStyle w:val="aff6"/>
      </w:pPr>
      <w:r>
        <w:t>&lt;R3&gt;system-view</w:t>
      </w:r>
    </w:p>
    <w:p w14:paraId="132939F0" w14:textId="77777777" w:rsidR="00870A08" w:rsidRDefault="003A5418">
      <w:pPr>
        <w:pStyle w:val="aff6"/>
      </w:pPr>
      <w:r>
        <w:t>[R</w:t>
      </w:r>
      <w:proofErr w:type="gramStart"/>
      <w:r>
        <w:t>3]</w:t>
      </w:r>
      <w:proofErr w:type="spellStart"/>
      <w:r>
        <w:t>ospf</w:t>
      </w:r>
      <w:proofErr w:type="spellEnd"/>
      <w:proofErr w:type="gramEnd"/>
      <w:r>
        <w:t xml:space="preserve"> 1</w:t>
      </w:r>
    </w:p>
    <w:p w14:paraId="2FA0703A" w14:textId="77777777" w:rsidR="00870A08" w:rsidRDefault="003A5418">
      <w:pPr>
        <w:pStyle w:val="aff6"/>
      </w:pPr>
      <w:r>
        <w:t>[R3-ospf-</w:t>
      </w:r>
      <w:proofErr w:type="gramStart"/>
      <w:r>
        <w:t>1]area</w:t>
      </w:r>
      <w:proofErr w:type="gramEnd"/>
      <w:r>
        <w:t xml:space="preserve"> 1</w:t>
      </w:r>
    </w:p>
    <w:p w14:paraId="38FE28DA" w14:textId="77777777" w:rsidR="00870A08" w:rsidRDefault="003A5418">
      <w:pPr>
        <w:pStyle w:val="aff6"/>
      </w:pPr>
      <w:r>
        <w:t>[R3-ospf-1-area-0.0.0.</w:t>
      </w:r>
      <w:proofErr w:type="gramStart"/>
      <w:r>
        <w:t>1]network</w:t>
      </w:r>
      <w:proofErr w:type="gramEnd"/>
      <w:r>
        <w:t xml:space="preserve"> 10.0.</w:t>
      </w:r>
      <w:r>
        <w:rPr>
          <w:highlight w:val="yellow"/>
        </w:rPr>
        <w:t>1</w:t>
      </w:r>
      <w:r>
        <w:t>5.0 0.0.0.255</w:t>
      </w:r>
    </w:p>
    <w:p w14:paraId="09720D7D" w14:textId="77777777" w:rsidR="00870A08" w:rsidRDefault="00870A08">
      <w:pPr>
        <w:ind w:firstLine="420"/>
        <w:rPr>
          <w:kern w:val="0"/>
        </w:rPr>
      </w:pPr>
    </w:p>
    <w:p w14:paraId="777C232A" w14:textId="77777777" w:rsidR="00870A08" w:rsidRDefault="003A5418">
      <w:pPr>
        <w:ind w:firstLine="420"/>
        <w:rPr>
          <w:kern w:val="0"/>
        </w:rPr>
      </w:pPr>
      <w:r>
        <w:rPr>
          <w:rFonts w:hint="eastAsia"/>
          <w:kern w:val="0"/>
        </w:rPr>
        <w:t>配置</w:t>
      </w:r>
      <w:r>
        <w:rPr>
          <w:kern w:val="0"/>
        </w:rPr>
        <w:t>完成后，查看</w:t>
      </w:r>
      <w:r>
        <w:rPr>
          <w:rFonts w:hint="eastAsia"/>
          <w:kern w:val="0"/>
        </w:rPr>
        <w:t>OSPF</w:t>
      </w:r>
      <w:r>
        <w:rPr>
          <w:rFonts w:hint="eastAsia"/>
          <w:kern w:val="0"/>
        </w:rPr>
        <w:t>邻居</w:t>
      </w:r>
      <w:r>
        <w:rPr>
          <w:kern w:val="0"/>
        </w:rPr>
        <w:t>状态</w:t>
      </w:r>
      <w:r>
        <w:rPr>
          <w:rFonts w:hint="eastAsia"/>
          <w:kern w:val="0"/>
        </w:rPr>
        <w:t>。</w:t>
      </w:r>
    </w:p>
    <w:p w14:paraId="705DE948" w14:textId="77777777" w:rsidR="00870A08" w:rsidRDefault="003A5418">
      <w:pPr>
        <w:pStyle w:val="aff6"/>
      </w:pPr>
      <w:r>
        <w:t>[R</w:t>
      </w:r>
      <w:proofErr w:type="gramStart"/>
      <w:r>
        <w:t>5]display</w:t>
      </w:r>
      <w:proofErr w:type="gramEnd"/>
      <w:r>
        <w:t xml:space="preserve"> </w:t>
      </w:r>
      <w:proofErr w:type="spellStart"/>
      <w:r>
        <w:t>ospf</w:t>
      </w:r>
      <w:proofErr w:type="spellEnd"/>
      <w:r>
        <w:t xml:space="preserve"> peer</w:t>
      </w:r>
    </w:p>
    <w:p w14:paraId="5DCB6611" w14:textId="77777777" w:rsidR="00870A08" w:rsidRDefault="003A5418">
      <w:pPr>
        <w:pStyle w:val="aff6"/>
      </w:pPr>
      <w:r>
        <w:t>OSPF Process 1 with Router-ID 10.0.15.5</w:t>
      </w:r>
    </w:p>
    <w:p w14:paraId="5F177E34" w14:textId="77777777" w:rsidR="00870A08" w:rsidRDefault="003A5418">
      <w:pPr>
        <w:pStyle w:val="aff6"/>
      </w:pPr>
      <w:r>
        <w:t>Neighbors</w:t>
      </w:r>
    </w:p>
    <w:p w14:paraId="23517D8A" w14:textId="77777777" w:rsidR="00870A08" w:rsidRDefault="003A5418">
      <w:pPr>
        <w:pStyle w:val="aff6"/>
      </w:pPr>
      <w:r>
        <w:rPr>
          <w:shd w:val="pct10" w:color="auto" w:fill="FFFFFF"/>
        </w:rPr>
        <w:t>Area 0.0.0.1 interface 10.0.15.5(GigabitEthernet0/0/0)'s neighbors</w:t>
      </w:r>
    </w:p>
    <w:p w14:paraId="0849D926" w14:textId="77777777" w:rsidR="00870A08" w:rsidRDefault="003A5418">
      <w:pPr>
        <w:pStyle w:val="aff6"/>
      </w:pPr>
      <w:r>
        <w:rPr>
          <w:shd w:val="pct10" w:color="auto" w:fill="FFFFFF"/>
        </w:rPr>
        <w:t>Router-ID: 10.0.12.1        Address: 10.0.15.1</w:t>
      </w:r>
    </w:p>
    <w:p w14:paraId="141C3B42" w14:textId="77777777" w:rsidR="00870A08" w:rsidRDefault="003A5418">
      <w:pPr>
        <w:pStyle w:val="aff6"/>
      </w:pPr>
      <w:r>
        <w:rPr>
          <w:shd w:val="pct10" w:color="auto" w:fill="FFFFFF"/>
        </w:rPr>
        <w:t xml:space="preserve">State: </w:t>
      </w:r>
      <w:proofErr w:type="gramStart"/>
      <w:r>
        <w:rPr>
          <w:shd w:val="pct10" w:color="auto" w:fill="FFFFFF"/>
        </w:rPr>
        <w:t>Full</w:t>
      </w:r>
      <w:r>
        <w:t xml:space="preserve">  </w:t>
      </w:r>
      <w:proofErr w:type="spellStart"/>
      <w:r>
        <w:t>Mode</w:t>
      </w:r>
      <w:proofErr w:type="gramEnd"/>
      <w:r>
        <w:t>:Nbr</w:t>
      </w:r>
      <w:proofErr w:type="spellEnd"/>
      <w:r>
        <w:t xml:space="preserve"> is  Slave  Priority: 1</w:t>
      </w:r>
    </w:p>
    <w:p w14:paraId="1A1A0C26" w14:textId="77777777" w:rsidR="00870A08" w:rsidRDefault="003A5418">
      <w:pPr>
        <w:pStyle w:val="aff6"/>
      </w:pPr>
      <w:r>
        <w:t xml:space="preserve">DR: </w:t>
      </w:r>
      <w:proofErr w:type="gramStart"/>
      <w:r>
        <w:t>10.0.15.5  BDR</w:t>
      </w:r>
      <w:proofErr w:type="gramEnd"/>
      <w:r>
        <w:t>: 10.0.15.1  MTU: 0</w:t>
      </w:r>
    </w:p>
    <w:p w14:paraId="7450D7FB" w14:textId="77777777" w:rsidR="00870A08" w:rsidRDefault="003A5418">
      <w:pPr>
        <w:pStyle w:val="aff6"/>
      </w:pPr>
      <w:r>
        <w:t xml:space="preserve">Dead timer due in </w:t>
      </w:r>
      <w:proofErr w:type="gramStart"/>
      <w:r>
        <w:t>34  sec</w:t>
      </w:r>
      <w:proofErr w:type="gramEnd"/>
    </w:p>
    <w:p w14:paraId="5C7AB1A4" w14:textId="77777777" w:rsidR="00870A08" w:rsidRDefault="003A5418">
      <w:pPr>
        <w:pStyle w:val="aff6"/>
      </w:pPr>
      <w:proofErr w:type="spellStart"/>
      <w:r>
        <w:t>Retrans</w:t>
      </w:r>
      <w:proofErr w:type="spellEnd"/>
      <w:r>
        <w:t xml:space="preserve"> timer interval: 5</w:t>
      </w:r>
    </w:p>
    <w:p w14:paraId="69FDCB59" w14:textId="77777777" w:rsidR="00870A08" w:rsidRDefault="003A5418">
      <w:pPr>
        <w:pStyle w:val="aff6"/>
      </w:pPr>
      <w:r>
        <w:t>Neighbor is up for 00:07:46</w:t>
      </w:r>
    </w:p>
    <w:p w14:paraId="486F0F51" w14:textId="77777777" w:rsidR="00870A08" w:rsidRDefault="003A5418">
      <w:pPr>
        <w:pStyle w:val="aff6"/>
      </w:pPr>
      <w:r>
        <w:t xml:space="preserve">Authentication Sequence: [ </w:t>
      </w:r>
      <w:proofErr w:type="gramStart"/>
      <w:r>
        <w:t>0 ]</w:t>
      </w:r>
      <w:proofErr w:type="gramEnd"/>
    </w:p>
    <w:p w14:paraId="67AB652C" w14:textId="77777777" w:rsidR="00870A08" w:rsidRDefault="003A5418">
      <w:pPr>
        <w:pStyle w:val="aff6"/>
      </w:pPr>
      <w:r>
        <w:t>Neighbors</w:t>
      </w:r>
    </w:p>
    <w:p w14:paraId="35554584" w14:textId="77777777" w:rsidR="00870A08" w:rsidRDefault="003A5418">
      <w:pPr>
        <w:pStyle w:val="aff6"/>
      </w:pPr>
      <w:r>
        <w:rPr>
          <w:shd w:val="pct10" w:color="auto" w:fill="FFFFFF"/>
        </w:rPr>
        <w:t>Area 0.0.0.1 interface 10.0.35.5(GigabitEthernet0/0/1)'s neighbors</w:t>
      </w:r>
    </w:p>
    <w:p w14:paraId="2358AE73" w14:textId="77777777" w:rsidR="00870A08" w:rsidRDefault="003A5418">
      <w:pPr>
        <w:pStyle w:val="aff6"/>
      </w:pPr>
      <w:r>
        <w:rPr>
          <w:shd w:val="pct10" w:color="auto" w:fill="FFFFFF"/>
        </w:rPr>
        <w:lastRenderedPageBreak/>
        <w:t>Router-ID: 10.0.34.3        Address: 10.0.35.3</w:t>
      </w:r>
    </w:p>
    <w:p w14:paraId="1C292EEC" w14:textId="77777777" w:rsidR="00870A08" w:rsidRDefault="003A5418">
      <w:pPr>
        <w:pStyle w:val="aff6"/>
      </w:pPr>
      <w:r>
        <w:rPr>
          <w:shd w:val="pct10" w:color="auto" w:fill="FFFFFF"/>
        </w:rPr>
        <w:t xml:space="preserve">State: </w:t>
      </w:r>
      <w:proofErr w:type="gramStart"/>
      <w:r>
        <w:rPr>
          <w:shd w:val="pct10" w:color="auto" w:fill="FFFFFF"/>
        </w:rPr>
        <w:t>Full</w:t>
      </w:r>
      <w:r>
        <w:t xml:space="preserve">  </w:t>
      </w:r>
      <w:proofErr w:type="spellStart"/>
      <w:r>
        <w:t>Mode</w:t>
      </w:r>
      <w:proofErr w:type="gramEnd"/>
      <w:r>
        <w:t>:Nbr</w:t>
      </w:r>
      <w:proofErr w:type="spellEnd"/>
      <w:r>
        <w:t xml:space="preserve"> is  Master  Priority: 1</w:t>
      </w:r>
    </w:p>
    <w:p w14:paraId="72F9CF99" w14:textId="77777777" w:rsidR="00870A08" w:rsidRDefault="003A5418">
      <w:pPr>
        <w:pStyle w:val="aff6"/>
      </w:pPr>
      <w:r>
        <w:t xml:space="preserve">DR: </w:t>
      </w:r>
      <w:proofErr w:type="gramStart"/>
      <w:r>
        <w:t>10.0.35.5  BDR</w:t>
      </w:r>
      <w:proofErr w:type="gramEnd"/>
      <w:r>
        <w:t>: 10.0.35.3  MTU: 0</w:t>
      </w:r>
    </w:p>
    <w:p w14:paraId="749E25CD" w14:textId="77777777" w:rsidR="00870A08" w:rsidRDefault="003A5418">
      <w:pPr>
        <w:pStyle w:val="aff6"/>
      </w:pPr>
      <w:r>
        <w:t xml:space="preserve">Dead timer due in </w:t>
      </w:r>
      <w:proofErr w:type="gramStart"/>
      <w:r>
        <w:t>36  sec</w:t>
      </w:r>
      <w:proofErr w:type="gramEnd"/>
    </w:p>
    <w:p w14:paraId="721D282C" w14:textId="77777777" w:rsidR="00870A08" w:rsidRDefault="003A5418">
      <w:pPr>
        <w:pStyle w:val="aff6"/>
      </w:pPr>
      <w:proofErr w:type="spellStart"/>
      <w:r>
        <w:t>Retrans</w:t>
      </w:r>
      <w:proofErr w:type="spellEnd"/>
      <w:r>
        <w:t xml:space="preserve"> timer interval: 5</w:t>
      </w:r>
    </w:p>
    <w:p w14:paraId="639B262E" w14:textId="77777777" w:rsidR="00870A08" w:rsidRDefault="003A5418">
      <w:pPr>
        <w:pStyle w:val="aff6"/>
      </w:pPr>
      <w:r>
        <w:t>Neighbor is up for 00:05:33</w:t>
      </w:r>
    </w:p>
    <w:p w14:paraId="521498D6" w14:textId="77777777" w:rsidR="00870A08" w:rsidRDefault="003A5418">
      <w:pPr>
        <w:pStyle w:val="aff6"/>
      </w:pPr>
      <w:r>
        <w:t xml:space="preserve">Authentication Sequence: [ </w:t>
      </w:r>
      <w:proofErr w:type="gramStart"/>
      <w:r>
        <w:t>0 ]</w:t>
      </w:r>
      <w:proofErr w:type="gramEnd"/>
    </w:p>
    <w:p w14:paraId="7B3839AF" w14:textId="77777777" w:rsidR="00870A08" w:rsidRDefault="00870A08">
      <w:pPr>
        <w:ind w:firstLine="420"/>
        <w:rPr>
          <w:kern w:val="0"/>
        </w:rPr>
      </w:pPr>
    </w:p>
    <w:p w14:paraId="3709D6A7" w14:textId="77777777" w:rsidR="00870A08" w:rsidRDefault="003A5418">
      <w:pPr>
        <w:ind w:firstLine="420"/>
        <w:jc w:val="left"/>
        <w:rPr>
          <w:kern w:val="0"/>
        </w:rPr>
      </w:pPr>
      <w:r>
        <w:rPr>
          <w:rFonts w:hint="eastAsia"/>
          <w:kern w:val="0"/>
        </w:rPr>
        <w:t>可以观察到，现在</w:t>
      </w:r>
      <w:r>
        <w:rPr>
          <w:rFonts w:hint="eastAsia"/>
          <w:kern w:val="0"/>
        </w:rPr>
        <w:t>R5</w:t>
      </w:r>
      <w:r>
        <w:rPr>
          <w:rFonts w:hint="eastAsia"/>
          <w:kern w:val="0"/>
        </w:rPr>
        <w:t>与</w:t>
      </w:r>
      <w:r>
        <w:rPr>
          <w:rFonts w:hint="eastAsia"/>
          <w:kern w:val="0"/>
        </w:rPr>
        <w:t>R1</w:t>
      </w:r>
      <w:r>
        <w:rPr>
          <w:rFonts w:hint="eastAsia"/>
          <w:kern w:val="0"/>
        </w:rPr>
        <w:t>和</w:t>
      </w:r>
      <w:r>
        <w:rPr>
          <w:rFonts w:hint="eastAsia"/>
          <w:kern w:val="0"/>
        </w:rPr>
        <w:t>R3</w:t>
      </w:r>
      <w:r>
        <w:rPr>
          <w:rFonts w:hint="eastAsia"/>
          <w:kern w:val="0"/>
        </w:rPr>
        <w:t>的</w:t>
      </w:r>
      <w:r>
        <w:rPr>
          <w:rFonts w:hint="eastAsia"/>
          <w:kern w:val="0"/>
        </w:rPr>
        <w:t>OSPF</w:t>
      </w:r>
      <w:r>
        <w:rPr>
          <w:rFonts w:hint="eastAsia"/>
          <w:kern w:val="0"/>
        </w:rPr>
        <w:t>邻居</w:t>
      </w:r>
      <w:r>
        <w:rPr>
          <w:kern w:val="0"/>
        </w:rPr>
        <w:t>关系建立正常</w:t>
      </w:r>
      <w:r>
        <w:rPr>
          <w:rFonts w:hint="eastAsia"/>
          <w:kern w:val="0"/>
        </w:rPr>
        <w:t>，都为</w:t>
      </w:r>
      <w:r>
        <w:rPr>
          <w:rFonts w:hint="eastAsia"/>
          <w:kern w:val="0"/>
        </w:rPr>
        <w:t>Full</w:t>
      </w:r>
      <w:r>
        <w:rPr>
          <w:rFonts w:hint="eastAsia"/>
          <w:kern w:val="0"/>
        </w:rPr>
        <w:t>状态。</w:t>
      </w:r>
    </w:p>
    <w:p w14:paraId="0F7C83B0" w14:textId="77777777" w:rsidR="00870A08" w:rsidRDefault="003A5418">
      <w:pPr>
        <w:ind w:firstLine="420"/>
        <w:jc w:val="left"/>
        <w:rPr>
          <w:kern w:val="0"/>
        </w:rPr>
      </w:pPr>
      <w:r>
        <w:rPr>
          <w:rFonts w:hint="eastAsia"/>
          <w:kern w:val="0"/>
        </w:rPr>
        <w:t>使用命令</w:t>
      </w:r>
      <w:r>
        <w:rPr>
          <w:rFonts w:hint="eastAsia"/>
          <w:b/>
          <w:kern w:val="0"/>
        </w:rPr>
        <w:t xml:space="preserve">display </w:t>
      </w:r>
      <w:proofErr w:type="spellStart"/>
      <w:r>
        <w:rPr>
          <w:rFonts w:hint="eastAsia"/>
          <w:b/>
          <w:kern w:val="0"/>
        </w:rPr>
        <w:t>ip</w:t>
      </w:r>
      <w:proofErr w:type="spellEnd"/>
      <w:r>
        <w:rPr>
          <w:rFonts w:hint="eastAsia"/>
          <w:b/>
          <w:kern w:val="0"/>
        </w:rPr>
        <w:t xml:space="preserve"> routing-table protocol </w:t>
      </w:r>
      <w:proofErr w:type="spellStart"/>
      <w:r>
        <w:rPr>
          <w:rFonts w:hint="eastAsia"/>
          <w:b/>
          <w:kern w:val="0"/>
        </w:rPr>
        <w:t>ospf</w:t>
      </w:r>
      <w:proofErr w:type="spellEnd"/>
      <w:r>
        <w:rPr>
          <w:rFonts w:hint="eastAsia"/>
          <w:kern w:val="0"/>
        </w:rPr>
        <w:t>查看</w:t>
      </w:r>
      <w:r>
        <w:rPr>
          <w:rFonts w:hint="eastAsia"/>
          <w:kern w:val="0"/>
        </w:rPr>
        <w:t>R5</w:t>
      </w:r>
      <w:r>
        <w:rPr>
          <w:rFonts w:hint="eastAsia"/>
          <w:kern w:val="0"/>
        </w:rPr>
        <w:t>路由表中的</w:t>
      </w:r>
      <w:r>
        <w:rPr>
          <w:kern w:val="0"/>
        </w:rPr>
        <w:t>OSPF</w:t>
      </w:r>
      <w:r>
        <w:rPr>
          <w:rFonts w:hint="eastAsia"/>
          <w:kern w:val="0"/>
        </w:rPr>
        <w:t>路由条目。</w:t>
      </w:r>
    </w:p>
    <w:p w14:paraId="36D4A133" w14:textId="77777777" w:rsidR="00870A08" w:rsidRDefault="003A5418">
      <w:pPr>
        <w:pStyle w:val="aff6"/>
      </w:pPr>
      <w:r>
        <w:t>[R</w:t>
      </w:r>
      <w:proofErr w:type="gramStart"/>
      <w:r>
        <w:t>5]display</w:t>
      </w:r>
      <w:proofErr w:type="gramEnd"/>
      <w:r>
        <w:t xml:space="preserve"> </w:t>
      </w:r>
      <w:proofErr w:type="spellStart"/>
      <w:r>
        <w:t>ip</w:t>
      </w:r>
      <w:proofErr w:type="spellEnd"/>
      <w:r>
        <w:t xml:space="preserve"> routing-table protocol </w:t>
      </w:r>
      <w:proofErr w:type="spellStart"/>
      <w:r>
        <w:t>ospf</w:t>
      </w:r>
      <w:proofErr w:type="spellEnd"/>
    </w:p>
    <w:p w14:paraId="1638E617" w14:textId="77777777" w:rsidR="00870A08" w:rsidRDefault="003A5418">
      <w:pPr>
        <w:pStyle w:val="aff6"/>
      </w:pPr>
      <w:r>
        <w:t>Route Flags: R - relay, D - download to fib</w:t>
      </w:r>
    </w:p>
    <w:p w14:paraId="1FDFBB8D" w14:textId="77777777" w:rsidR="00870A08" w:rsidRDefault="003A5418">
      <w:pPr>
        <w:pStyle w:val="aff6"/>
      </w:pPr>
      <w:r>
        <w:t>----------------------------------------------------------------------------</w:t>
      </w:r>
    </w:p>
    <w:p w14:paraId="652AD6BA" w14:textId="77777777" w:rsidR="00870A08" w:rsidRDefault="003A5418">
      <w:pPr>
        <w:pStyle w:val="aff6"/>
      </w:pPr>
      <w:r>
        <w:t xml:space="preserve">Public routing </w:t>
      </w:r>
      <w:proofErr w:type="gramStart"/>
      <w:r>
        <w:t>table :</w:t>
      </w:r>
      <w:proofErr w:type="gramEnd"/>
      <w:r>
        <w:t xml:space="preserve"> OSPF</w:t>
      </w:r>
    </w:p>
    <w:p w14:paraId="377C9ADA" w14:textId="77777777" w:rsidR="00870A08" w:rsidRDefault="003A5418">
      <w:pPr>
        <w:pStyle w:val="aff6"/>
      </w:pPr>
      <w:proofErr w:type="gramStart"/>
      <w:r>
        <w:t>Destinations :</w:t>
      </w:r>
      <w:proofErr w:type="gramEnd"/>
      <w:r>
        <w:t xml:space="preserve"> 6        Routes : 8        </w:t>
      </w:r>
    </w:p>
    <w:p w14:paraId="424D6BA5" w14:textId="77777777" w:rsidR="00870A08" w:rsidRDefault="003A5418">
      <w:pPr>
        <w:pStyle w:val="aff6"/>
      </w:pPr>
      <w:r>
        <w:t xml:space="preserve">OSPF routing table </w:t>
      </w:r>
      <w:proofErr w:type="gramStart"/>
      <w:r>
        <w:t>status :</w:t>
      </w:r>
      <w:proofErr w:type="gramEnd"/>
      <w:r>
        <w:t xml:space="preserve"> &lt;Active&gt;</w:t>
      </w:r>
    </w:p>
    <w:p w14:paraId="2F27799A" w14:textId="77777777" w:rsidR="00870A08" w:rsidRDefault="003A5418">
      <w:pPr>
        <w:pStyle w:val="aff6"/>
      </w:pPr>
      <w:proofErr w:type="gramStart"/>
      <w:r>
        <w:t>Destinations :</w:t>
      </w:r>
      <w:proofErr w:type="gramEnd"/>
      <w:r>
        <w:t xml:space="preserve"> 6        Routes : 8</w:t>
      </w:r>
    </w:p>
    <w:p w14:paraId="1870C890"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9CAF7F5" w14:textId="77777777" w:rsidR="00870A08" w:rsidRDefault="003A5418">
      <w:pPr>
        <w:pStyle w:val="aff6"/>
      </w:pPr>
      <w:r>
        <w:t>10.0.3.0/24          OSPF     10     2        D   10.0.35.3   GigabitEthernet0/0/1</w:t>
      </w:r>
    </w:p>
    <w:p w14:paraId="3A973BF5" w14:textId="77777777" w:rsidR="00870A08" w:rsidRDefault="003A5418">
      <w:pPr>
        <w:pStyle w:val="aff6"/>
      </w:pPr>
      <w:r>
        <w:t>10.0.4.0/24          OSPF     10     3        D   10.0.35.3   GigabitEthernet0/0/1</w:t>
      </w:r>
    </w:p>
    <w:p w14:paraId="56E40A8E" w14:textId="77777777" w:rsidR="00870A08" w:rsidRDefault="003A5418">
      <w:pPr>
        <w:pStyle w:val="aff6"/>
      </w:pPr>
      <w:r>
        <w:t>10.0.12.0/24         OSPF     10     2        D   10.0.15.1   GigabitEthernet0/0/0</w:t>
      </w:r>
    </w:p>
    <w:p w14:paraId="0575E0A7" w14:textId="77777777" w:rsidR="00870A08" w:rsidRDefault="003A5418">
      <w:pPr>
        <w:pStyle w:val="aff6"/>
      </w:pPr>
      <w:r>
        <w:t>10.0.13.0/24         OSPF     10     2        D   10.0.15.1   GigabitEthernet0/0/0</w:t>
      </w:r>
    </w:p>
    <w:p w14:paraId="16380BD6" w14:textId="77777777" w:rsidR="00870A08" w:rsidRDefault="003A5418">
      <w:pPr>
        <w:pStyle w:val="aff6"/>
      </w:pPr>
      <w:r>
        <w:t xml:space="preserve">                       OSPF     10      2        D   </w:t>
      </w:r>
      <w:proofErr w:type="gramStart"/>
      <w:r>
        <w:t>10.0.35.3  GigabitEthernet</w:t>
      </w:r>
      <w:proofErr w:type="gramEnd"/>
      <w:r>
        <w:t>0/0/1</w:t>
      </w:r>
    </w:p>
    <w:p w14:paraId="7F2AC7D0" w14:textId="77777777" w:rsidR="00870A08" w:rsidRDefault="003A5418">
      <w:pPr>
        <w:pStyle w:val="aff6"/>
      </w:pPr>
      <w:r>
        <w:t xml:space="preserve">10.0.24.0/24         OSPF     10     3        D   </w:t>
      </w:r>
      <w:proofErr w:type="gramStart"/>
      <w:r>
        <w:t>10.0.15.1  GigabitEthernet</w:t>
      </w:r>
      <w:proofErr w:type="gramEnd"/>
      <w:r>
        <w:t>0/0/0</w:t>
      </w:r>
    </w:p>
    <w:p w14:paraId="274063CF" w14:textId="77777777" w:rsidR="00870A08" w:rsidRDefault="003A5418">
      <w:pPr>
        <w:pStyle w:val="aff6"/>
      </w:pPr>
      <w:r>
        <w:t xml:space="preserve">                       OSPF     10      3        D   10.0.35.3 GigabitEthernet0/0/1</w:t>
      </w:r>
    </w:p>
    <w:p w14:paraId="6C41CFBE" w14:textId="77777777" w:rsidR="00870A08" w:rsidRDefault="003A5418">
      <w:pPr>
        <w:pStyle w:val="aff6"/>
      </w:pPr>
      <w:r>
        <w:t xml:space="preserve">10.0.34.0/24         OSPF    10       2        D   </w:t>
      </w:r>
      <w:proofErr w:type="gramStart"/>
      <w:r>
        <w:t>10.0.35.3  GigabitEthernet</w:t>
      </w:r>
      <w:proofErr w:type="gramEnd"/>
      <w:r>
        <w:t>0/0/1</w:t>
      </w:r>
    </w:p>
    <w:p w14:paraId="33CB9A2B" w14:textId="77777777" w:rsidR="00870A08" w:rsidRDefault="003A5418">
      <w:pPr>
        <w:pStyle w:val="aff6"/>
      </w:pPr>
      <w:r>
        <w:t xml:space="preserve">OSPF routing table </w:t>
      </w:r>
      <w:proofErr w:type="gramStart"/>
      <w:r>
        <w:t>status :</w:t>
      </w:r>
      <w:proofErr w:type="gramEnd"/>
      <w:r>
        <w:t xml:space="preserve"> &lt;Inactive&gt;</w:t>
      </w:r>
    </w:p>
    <w:p w14:paraId="24E63E10" w14:textId="77777777" w:rsidR="00870A08" w:rsidRDefault="003A5418">
      <w:pPr>
        <w:pStyle w:val="aff6"/>
      </w:pPr>
      <w:proofErr w:type="gramStart"/>
      <w:r>
        <w:t>Destinations :</w:t>
      </w:r>
      <w:proofErr w:type="gramEnd"/>
      <w:r>
        <w:t xml:space="preserve"> 0        Routes : 0</w:t>
      </w:r>
    </w:p>
    <w:p w14:paraId="2FE7A881" w14:textId="77777777" w:rsidR="00870A08" w:rsidRDefault="00870A08">
      <w:pPr>
        <w:ind w:firstLine="420"/>
        <w:rPr>
          <w:kern w:val="0"/>
        </w:rPr>
      </w:pPr>
    </w:p>
    <w:p w14:paraId="65383BA5" w14:textId="77777777" w:rsidR="00870A08" w:rsidRDefault="003A5418">
      <w:pPr>
        <w:ind w:firstLine="420"/>
        <w:rPr>
          <w:kern w:val="0"/>
        </w:rPr>
      </w:pPr>
      <w:r>
        <w:rPr>
          <w:rFonts w:hint="eastAsia"/>
          <w:kern w:val="0"/>
        </w:rPr>
        <w:t>可以观察到，除</w:t>
      </w:r>
      <w:r>
        <w:rPr>
          <w:rFonts w:hint="eastAsia"/>
          <w:kern w:val="0"/>
        </w:rPr>
        <w:t>OSPF</w:t>
      </w:r>
      <w:r>
        <w:rPr>
          <w:rFonts w:hint="eastAsia"/>
          <w:kern w:val="0"/>
        </w:rPr>
        <w:t>区域</w:t>
      </w:r>
      <w:r>
        <w:rPr>
          <w:rFonts w:hint="eastAsia"/>
          <w:kern w:val="0"/>
        </w:rPr>
        <w:t>2</w:t>
      </w:r>
      <w:r>
        <w:rPr>
          <w:rFonts w:hint="eastAsia"/>
          <w:kern w:val="0"/>
        </w:rPr>
        <w:t>内的路由外，相关</w:t>
      </w:r>
      <w:r>
        <w:rPr>
          <w:rFonts w:hint="eastAsia"/>
          <w:kern w:val="0"/>
        </w:rPr>
        <w:t>OSPF</w:t>
      </w:r>
      <w:r>
        <w:rPr>
          <w:rFonts w:hint="eastAsia"/>
          <w:kern w:val="0"/>
        </w:rPr>
        <w:t>路由</w:t>
      </w:r>
      <w:r>
        <w:rPr>
          <w:kern w:val="0"/>
        </w:rPr>
        <w:t>条目</w:t>
      </w:r>
      <w:r>
        <w:rPr>
          <w:rFonts w:hint="eastAsia"/>
          <w:kern w:val="0"/>
        </w:rPr>
        <w:t>都已经获得。在拓扑中，</w:t>
      </w:r>
      <w:r>
        <w:rPr>
          <w:rFonts w:hint="eastAsia"/>
          <w:kern w:val="0"/>
        </w:rPr>
        <w:t>R1</w:t>
      </w:r>
      <w:r>
        <w:rPr>
          <w:rFonts w:hint="eastAsia"/>
          <w:kern w:val="0"/>
        </w:rPr>
        <w:t>和</w:t>
      </w:r>
      <w:r>
        <w:rPr>
          <w:rFonts w:hint="eastAsia"/>
          <w:kern w:val="0"/>
        </w:rPr>
        <w:t>R3</w:t>
      </w:r>
      <w:r>
        <w:rPr>
          <w:rFonts w:hint="eastAsia"/>
          <w:kern w:val="0"/>
        </w:rPr>
        <w:t>这两台连接不同区域的路由器称为</w:t>
      </w:r>
      <w:r>
        <w:rPr>
          <w:rFonts w:hint="eastAsia"/>
          <w:kern w:val="0"/>
        </w:rPr>
        <w:t>ABR</w:t>
      </w:r>
      <w:r>
        <w:rPr>
          <w:rFonts w:hint="eastAsia"/>
          <w:kern w:val="0"/>
        </w:rPr>
        <w:t>，即区域边界路由器，</w:t>
      </w:r>
      <w:r>
        <w:rPr>
          <w:rFonts w:hint="eastAsia"/>
        </w:rPr>
        <w:t>该类路由器设备可以同时属于两个以上的区域，但其中至少一个端口必须在骨干区域内。</w:t>
      </w:r>
      <w:r>
        <w:rPr>
          <w:rFonts w:hint="eastAsia"/>
        </w:rPr>
        <w:t>ABR</w:t>
      </w:r>
      <w:r>
        <w:rPr>
          <w:rFonts w:hint="eastAsia"/>
        </w:rPr>
        <w:t>是用来连接骨干区域和非骨干区域的，其与骨干区域之间既可以是物理连接，也可以是逻辑上的连接。</w:t>
      </w:r>
    </w:p>
    <w:p w14:paraId="39552087" w14:textId="77777777" w:rsidR="00870A08" w:rsidRDefault="003A5418">
      <w:pPr>
        <w:ind w:firstLine="420"/>
        <w:rPr>
          <w:kern w:val="0"/>
        </w:rPr>
      </w:pPr>
      <w:r>
        <w:rPr>
          <w:rFonts w:hint="eastAsia"/>
          <w:kern w:val="0"/>
        </w:rPr>
        <w:t>使用命令</w:t>
      </w:r>
      <w:r>
        <w:rPr>
          <w:rFonts w:hint="eastAsia"/>
          <w:b/>
          <w:kern w:val="0"/>
        </w:rPr>
        <w:t xml:space="preserve">display </w:t>
      </w:r>
      <w:proofErr w:type="spellStart"/>
      <w:r>
        <w:rPr>
          <w:rFonts w:hint="eastAsia"/>
          <w:b/>
          <w:kern w:val="0"/>
        </w:rPr>
        <w:t>ospf</w:t>
      </w:r>
      <w:proofErr w:type="spellEnd"/>
      <w:r>
        <w:rPr>
          <w:rFonts w:hint="eastAsia"/>
          <w:b/>
          <w:kern w:val="0"/>
        </w:rPr>
        <w:t xml:space="preserve"> </w:t>
      </w:r>
      <w:proofErr w:type="spellStart"/>
      <w:r>
        <w:rPr>
          <w:rFonts w:hint="eastAsia"/>
          <w:b/>
          <w:kern w:val="0"/>
        </w:rPr>
        <w:t>lsdb</w:t>
      </w:r>
      <w:proofErr w:type="spellEnd"/>
      <w:r>
        <w:rPr>
          <w:rFonts w:hint="eastAsia"/>
          <w:kern w:val="0"/>
        </w:rPr>
        <w:t>查看</w:t>
      </w:r>
      <w:r>
        <w:rPr>
          <w:rFonts w:hint="eastAsia"/>
          <w:kern w:val="0"/>
        </w:rPr>
        <w:t>R</w:t>
      </w:r>
      <w:r>
        <w:rPr>
          <w:kern w:val="0"/>
        </w:rPr>
        <w:t>5</w:t>
      </w:r>
      <w:r>
        <w:rPr>
          <w:rFonts w:hint="eastAsia"/>
          <w:kern w:val="0"/>
        </w:rPr>
        <w:t>的</w:t>
      </w:r>
      <w:r>
        <w:rPr>
          <w:rFonts w:hint="eastAsia"/>
          <w:kern w:val="0"/>
        </w:rPr>
        <w:t>OSPF</w:t>
      </w:r>
      <w:r>
        <w:rPr>
          <w:rFonts w:hint="eastAsia"/>
          <w:kern w:val="0"/>
        </w:rPr>
        <w:t>链路</w:t>
      </w:r>
      <w:r>
        <w:rPr>
          <w:kern w:val="0"/>
        </w:rPr>
        <w:t>状态</w:t>
      </w:r>
      <w:r>
        <w:rPr>
          <w:rFonts w:hint="eastAsia"/>
          <w:kern w:val="0"/>
        </w:rPr>
        <w:t>数据库信息。</w:t>
      </w:r>
    </w:p>
    <w:p w14:paraId="11CDB0FD" w14:textId="77777777" w:rsidR="00870A08" w:rsidRDefault="003A5418">
      <w:pPr>
        <w:pStyle w:val="aff6"/>
      </w:pPr>
      <w:r>
        <w:t xml:space="preserve">&lt;R5&gt;display </w:t>
      </w:r>
      <w:proofErr w:type="spellStart"/>
      <w:r>
        <w:t>ospf</w:t>
      </w:r>
      <w:proofErr w:type="spellEnd"/>
      <w:r>
        <w:t xml:space="preserve"> </w:t>
      </w:r>
      <w:proofErr w:type="spellStart"/>
      <w:r>
        <w:t>lsdb</w:t>
      </w:r>
      <w:proofErr w:type="spellEnd"/>
    </w:p>
    <w:p w14:paraId="1B0B9A80" w14:textId="77777777" w:rsidR="00870A08" w:rsidRDefault="003A5418">
      <w:pPr>
        <w:pStyle w:val="aff6"/>
      </w:pPr>
      <w:r>
        <w:rPr>
          <w:shd w:val="pct10" w:color="auto" w:fill="FFFFFF"/>
        </w:rPr>
        <w:t>OSPF Process 1 with Router-ID 10.0.15.5</w:t>
      </w:r>
    </w:p>
    <w:p w14:paraId="2732EA02" w14:textId="77777777" w:rsidR="00870A08" w:rsidRDefault="003A5418">
      <w:pPr>
        <w:pStyle w:val="aff6"/>
      </w:pPr>
      <w:r>
        <w:t>Link State Database</w:t>
      </w:r>
    </w:p>
    <w:p w14:paraId="67480978" w14:textId="77777777" w:rsidR="00870A08" w:rsidRDefault="003A5418">
      <w:pPr>
        <w:pStyle w:val="aff6"/>
      </w:pPr>
      <w:r>
        <w:rPr>
          <w:shd w:val="pct10" w:color="auto" w:fill="FFFFFF"/>
        </w:rPr>
        <w:t>Area: 0.0.0.1</w:t>
      </w:r>
    </w:p>
    <w:p w14:paraId="51A02A04" w14:textId="77777777" w:rsidR="00870A08" w:rsidRDefault="003A5418">
      <w:pPr>
        <w:pStyle w:val="aff6"/>
      </w:pPr>
      <w:r>
        <w:t xml:space="preserve">Type      </w:t>
      </w:r>
      <w:proofErr w:type="spellStart"/>
      <w:r>
        <w:t>LinkState</w:t>
      </w:r>
      <w:proofErr w:type="spellEnd"/>
      <w:r>
        <w:t xml:space="preserve"> ID    </w:t>
      </w:r>
      <w:proofErr w:type="spellStart"/>
      <w:r>
        <w:t>AdvRouter</w:t>
      </w:r>
      <w:proofErr w:type="spellEnd"/>
      <w:r>
        <w:t xml:space="preserve">          </w:t>
      </w:r>
      <w:proofErr w:type="gramStart"/>
      <w:r>
        <w:t>Age  Len</w:t>
      </w:r>
      <w:proofErr w:type="gramEnd"/>
      <w:r>
        <w:t xml:space="preserve">   Sequence   Metric</w:t>
      </w:r>
    </w:p>
    <w:p w14:paraId="0878CB1A" w14:textId="77777777" w:rsidR="00870A08" w:rsidRDefault="003A5418">
      <w:pPr>
        <w:pStyle w:val="aff6"/>
      </w:pPr>
      <w:r>
        <w:t xml:space="preserve">Router    10.0.12.1       10.0.12.1         </w:t>
      </w:r>
      <w:proofErr w:type="gramStart"/>
      <w:r>
        <w:t>1151  36</w:t>
      </w:r>
      <w:proofErr w:type="gramEnd"/>
      <w:r>
        <w:t xml:space="preserve">    80000007       1</w:t>
      </w:r>
    </w:p>
    <w:p w14:paraId="1D144A49" w14:textId="77777777" w:rsidR="00870A08" w:rsidRDefault="003A5418">
      <w:pPr>
        <w:pStyle w:val="aff6"/>
      </w:pPr>
      <w:r>
        <w:t xml:space="preserve">Router    10.0.34.3       10.0.34.3         </w:t>
      </w:r>
      <w:proofErr w:type="gramStart"/>
      <w:r>
        <w:t>1140  36</w:t>
      </w:r>
      <w:proofErr w:type="gramEnd"/>
      <w:r>
        <w:t xml:space="preserve">    80000007       1</w:t>
      </w:r>
    </w:p>
    <w:p w14:paraId="2E72A1F2" w14:textId="77777777" w:rsidR="00870A08" w:rsidRDefault="003A5418">
      <w:pPr>
        <w:pStyle w:val="aff6"/>
      </w:pPr>
      <w:r>
        <w:t xml:space="preserve">Router    10.0.15.5       10.0.15.5         </w:t>
      </w:r>
      <w:proofErr w:type="gramStart"/>
      <w:r>
        <w:t>1124  60</w:t>
      </w:r>
      <w:proofErr w:type="gramEnd"/>
      <w:r>
        <w:t xml:space="preserve">    8000000C       1</w:t>
      </w:r>
    </w:p>
    <w:p w14:paraId="7EBB8911" w14:textId="77777777" w:rsidR="00870A08" w:rsidRDefault="003A5418">
      <w:pPr>
        <w:pStyle w:val="aff6"/>
      </w:pPr>
      <w:r>
        <w:t xml:space="preserve">Network   10.0.35.3       10.0.34.3         </w:t>
      </w:r>
      <w:proofErr w:type="gramStart"/>
      <w:r>
        <w:t>1140  32</w:t>
      </w:r>
      <w:proofErr w:type="gramEnd"/>
      <w:r>
        <w:t xml:space="preserve">    80000004       0</w:t>
      </w:r>
    </w:p>
    <w:p w14:paraId="7B864E4D" w14:textId="77777777" w:rsidR="00870A08" w:rsidRDefault="003A5418">
      <w:pPr>
        <w:pStyle w:val="aff6"/>
      </w:pPr>
      <w:r>
        <w:t xml:space="preserve">Network   10.0.15.5       10.0.15.5         </w:t>
      </w:r>
      <w:proofErr w:type="gramStart"/>
      <w:r>
        <w:t>1145  32</w:t>
      </w:r>
      <w:proofErr w:type="gramEnd"/>
      <w:r>
        <w:t xml:space="preserve">    80000005       0</w:t>
      </w:r>
    </w:p>
    <w:p w14:paraId="6A76ED5C" w14:textId="77777777" w:rsidR="00870A08" w:rsidRDefault="003A5418">
      <w:pPr>
        <w:pStyle w:val="aff6"/>
      </w:pPr>
      <w:r>
        <w:t xml:space="preserve">Sum-Net   10.0.34.0       10.0.34.3         </w:t>
      </w:r>
      <w:proofErr w:type="gramStart"/>
      <w:r>
        <w:t>1137  28</w:t>
      </w:r>
      <w:proofErr w:type="gramEnd"/>
      <w:r>
        <w:t xml:space="preserve">    80000005       1</w:t>
      </w:r>
    </w:p>
    <w:p w14:paraId="6F7CD955" w14:textId="77777777" w:rsidR="00870A08" w:rsidRDefault="003A5418">
      <w:pPr>
        <w:pStyle w:val="aff6"/>
      </w:pPr>
      <w:r>
        <w:t xml:space="preserve">Sum-Net   10.0.34.0       10.0.12.1          </w:t>
      </w:r>
      <w:proofErr w:type="gramStart"/>
      <w:r>
        <w:t>595  28</w:t>
      </w:r>
      <w:proofErr w:type="gramEnd"/>
      <w:r>
        <w:t xml:space="preserve">    80000001       2</w:t>
      </w:r>
    </w:p>
    <w:p w14:paraId="23AA75D6" w14:textId="77777777" w:rsidR="00870A08" w:rsidRDefault="003A5418">
      <w:pPr>
        <w:pStyle w:val="aff6"/>
      </w:pPr>
      <w:r>
        <w:t xml:space="preserve">Sum-Net   10.0.13.0       10.0.12.1         </w:t>
      </w:r>
      <w:proofErr w:type="gramStart"/>
      <w:r>
        <w:t>1168  28</w:t>
      </w:r>
      <w:proofErr w:type="gramEnd"/>
      <w:r>
        <w:t xml:space="preserve">    80000004       1</w:t>
      </w:r>
    </w:p>
    <w:p w14:paraId="5D775234" w14:textId="77777777" w:rsidR="00870A08" w:rsidRDefault="003A5418">
      <w:pPr>
        <w:pStyle w:val="aff6"/>
      </w:pPr>
      <w:r>
        <w:t xml:space="preserve">Sum-Net   10.0.13.0       10.0.34.3         </w:t>
      </w:r>
      <w:proofErr w:type="gramStart"/>
      <w:r>
        <w:t>1181  28</w:t>
      </w:r>
      <w:proofErr w:type="gramEnd"/>
      <w:r>
        <w:t xml:space="preserve">    80000004       1</w:t>
      </w:r>
    </w:p>
    <w:p w14:paraId="45998F53" w14:textId="77777777" w:rsidR="00870A08" w:rsidRDefault="003A5418">
      <w:pPr>
        <w:pStyle w:val="aff6"/>
      </w:pPr>
      <w:r>
        <w:t xml:space="preserve">Sum-Net   10.0.12.0       10.0.12.1         </w:t>
      </w:r>
      <w:proofErr w:type="gramStart"/>
      <w:r>
        <w:t>1180  28</w:t>
      </w:r>
      <w:proofErr w:type="gramEnd"/>
      <w:r>
        <w:t xml:space="preserve">    80000004       1</w:t>
      </w:r>
    </w:p>
    <w:p w14:paraId="2F1C355A" w14:textId="77777777" w:rsidR="00870A08" w:rsidRDefault="003A5418">
      <w:pPr>
        <w:pStyle w:val="aff6"/>
      </w:pPr>
      <w:r>
        <w:t xml:space="preserve">Sum-Net   10.0.12.0       10.0.34.3          </w:t>
      </w:r>
      <w:proofErr w:type="gramStart"/>
      <w:r>
        <w:t>516  28</w:t>
      </w:r>
      <w:proofErr w:type="gramEnd"/>
      <w:r>
        <w:t xml:space="preserve">    80000001       2</w:t>
      </w:r>
    </w:p>
    <w:p w14:paraId="68377B22" w14:textId="77777777" w:rsidR="00870A08" w:rsidRDefault="003A5418">
      <w:pPr>
        <w:pStyle w:val="aff6"/>
      </w:pPr>
      <w:r>
        <w:t xml:space="preserve">Sum-Net   10.0.3.0        10.0.34.3         </w:t>
      </w:r>
      <w:proofErr w:type="gramStart"/>
      <w:r>
        <w:t>1179  28</w:t>
      </w:r>
      <w:proofErr w:type="gramEnd"/>
      <w:r>
        <w:t xml:space="preserve">    80000004       1</w:t>
      </w:r>
    </w:p>
    <w:p w14:paraId="337BC575" w14:textId="77777777" w:rsidR="00870A08" w:rsidRDefault="003A5418">
      <w:pPr>
        <w:pStyle w:val="aff6"/>
      </w:pPr>
      <w:r>
        <w:t xml:space="preserve">Sum-Net   10.0.3.0        10.0.12.1         </w:t>
      </w:r>
      <w:proofErr w:type="gramStart"/>
      <w:r>
        <w:t>1125  28</w:t>
      </w:r>
      <w:proofErr w:type="gramEnd"/>
      <w:r>
        <w:t xml:space="preserve">    80000004       2</w:t>
      </w:r>
    </w:p>
    <w:p w14:paraId="2E52E7E1" w14:textId="77777777" w:rsidR="00870A08" w:rsidRDefault="00870A08">
      <w:pPr>
        <w:pStyle w:val="aff6"/>
      </w:pPr>
    </w:p>
    <w:p w14:paraId="3D967C6E" w14:textId="77777777" w:rsidR="00870A08" w:rsidRDefault="003A5418">
      <w:pPr>
        <w:ind w:firstLine="420"/>
        <w:rPr>
          <w:kern w:val="0"/>
        </w:rPr>
      </w:pPr>
      <w:r>
        <w:rPr>
          <w:rFonts w:hint="eastAsia"/>
          <w:kern w:val="0"/>
        </w:rPr>
        <w:t>可以观察到，关于</w:t>
      </w:r>
      <w:r>
        <w:rPr>
          <w:kern w:val="0"/>
        </w:rPr>
        <w:t>其他区域的</w:t>
      </w:r>
      <w:r>
        <w:rPr>
          <w:rFonts w:hint="eastAsia"/>
          <w:kern w:val="0"/>
        </w:rPr>
        <w:t>路由</w:t>
      </w:r>
      <w:r>
        <w:rPr>
          <w:kern w:val="0"/>
        </w:rPr>
        <w:t>条目都是通过</w:t>
      </w:r>
      <w:r>
        <w:rPr>
          <w:rFonts w:hint="eastAsia"/>
          <w:kern w:val="0"/>
        </w:rPr>
        <w:t>“</w:t>
      </w:r>
      <w:r>
        <w:rPr>
          <w:kern w:val="0"/>
        </w:rPr>
        <w:t>Sum-Net</w:t>
      </w:r>
      <w:r>
        <w:rPr>
          <w:rFonts w:hint="eastAsia"/>
          <w:kern w:val="0"/>
        </w:rPr>
        <w:t>”这类</w:t>
      </w:r>
      <w:r>
        <w:rPr>
          <w:rFonts w:hint="eastAsia"/>
          <w:kern w:val="0"/>
        </w:rPr>
        <w:t>LSA</w:t>
      </w:r>
      <w:r>
        <w:rPr>
          <w:rFonts w:hint="eastAsia"/>
          <w:kern w:val="0"/>
        </w:rPr>
        <w:t>获得</w:t>
      </w:r>
      <w:r>
        <w:rPr>
          <w:kern w:val="0"/>
        </w:rPr>
        <w:t>，</w:t>
      </w:r>
      <w:r>
        <w:rPr>
          <w:rFonts w:hint="eastAsia"/>
          <w:kern w:val="0"/>
        </w:rPr>
        <w:t>而</w:t>
      </w:r>
      <w:r>
        <w:rPr>
          <w:kern w:val="0"/>
        </w:rPr>
        <w:t>这类</w:t>
      </w:r>
      <w:r>
        <w:rPr>
          <w:rFonts w:hint="eastAsia"/>
          <w:kern w:val="0"/>
        </w:rPr>
        <w:t>LSA</w:t>
      </w:r>
      <w:r>
        <w:rPr>
          <w:rFonts w:hint="eastAsia"/>
          <w:kern w:val="0"/>
        </w:rPr>
        <w:t>是不参与本区域的</w:t>
      </w:r>
      <w:r>
        <w:rPr>
          <w:rFonts w:hint="eastAsia"/>
          <w:kern w:val="0"/>
        </w:rPr>
        <w:t>SPF</w:t>
      </w:r>
      <w:r>
        <w:rPr>
          <w:rFonts w:hint="eastAsia"/>
          <w:kern w:val="0"/>
        </w:rPr>
        <w:t>算法运算的</w:t>
      </w:r>
      <w:r>
        <w:rPr>
          <w:kern w:val="0"/>
        </w:rPr>
        <w:t>。</w:t>
      </w:r>
    </w:p>
    <w:p w14:paraId="51304BB2" w14:textId="77777777" w:rsidR="00870A08" w:rsidRDefault="003A5418">
      <w:pPr>
        <w:ind w:firstLine="420"/>
        <w:rPr>
          <w:kern w:val="0"/>
        </w:rPr>
      </w:pPr>
      <w:r>
        <w:rPr>
          <w:kern w:val="0"/>
        </w:rPr>
        <w:t>对</w:t>
      </w:r>
      <w:r>
        <w:rPr>
          <w:rFonts w:hint="eastAsia"/>
          <w:kern w:val="0"/>
        </w:rPr>
        <w:t>公司另一分部</w:t>
      </w:r>
      <w:r>
        <w:rPr>
          <w:rFonts w:hint="eastAsia"/>
          <w:kern w:val="0"/>
        </w:rPr>
        <w:t>B</w:t>
      </w:r>
      <w:r>
        <w:rPr>
          <w:rFonts w:hint="eastAsia"/>
          <w:kern w:val="0"/>
        </w:rPr>
        <w:t>的路由器</w:t>
      </w:r>
      <w:r>
        <w:rPr>
          <w:kern w:val="0"/>
        </w:rPr>
        <w:t>R6</w:t>
      </w:r>
      <w:r>
        <w:rPr>
          <w:rFonts w:hint="eastAsia"/>
          <w:kern w:val="0"/>
        </w:rPr>
        <w:t>，和相应</w:t>
      </w:r>
      <w:r>
        <w:rPr>
          <w:rFonts w:hint="eastAsia"/>
          <w:kern w:val="0"/>
        </w:rPr>
        <w:t>ABR</w:t>
      </w:r>
      <w:r>
        <w:rPr>
          <w:rFonts w:hint="eastAsia"/>
          <w:kern w:val="0"/>
        </w:rPr>
        <w:t>设备</w:t>
      </w:r>
      <w:r>
        <w:rPr>
          <w:rFonts w:hint="eastAsia"/>
          <w:kern w:val="0"/>
        </w:rPr>
        <w:t>R2</w:t>
      </w:r>
      <w:r>
        <w:rPr>
          <w:rFonts w:hint="eastAsia"/>
          <w:kern w:val="0"/>
        </w:rPr>
        <w:t>，</w:t>
      </w:r>
      <w:r>
        <w:rPr>
          <w:rFonts w:hint="eastAsia"/>
          <w:kern w:val="0"/>
        </w:rPr>
        <w:t>R4</w:t>
      </w:r>
      <w:r>
        <w:rPr>
          <w:rFonts w:hint="eastAsia"/>
          <w:kern w:val="0"/>
        </w:rPr>
        <w:t>也做</w:t>
      </w:r>
      <w:r>
        <w:rPr>
          <w:kern w:val="0"/>
        </w:rPr>
        <w:t>同样的配置</w:t>
      </w:r>
      <w:r>
        <w:rPr>
          <w:rFonts w:hint="eastAsia"/>
          <w:kern w:val="0"/>
        </w:rPr>
        <w:t>。</w:t>
      </w:r>
    </w:p>
    <w:p w14:paraId="44D4CD4C" w14:textId="77777777" w:rsidR="00870A08" w:rsidRDefault="003A5418">
      <w:pPr>
        <w:pStyle w:val="aff6"/>
      </w:pPr>
      <w:r>
        <w:lastRenderedPageBreak/>
        <w:t xml:space="preserve">&lt;R6&gt;system-view </w:t>
      </w:r>
    </w:p>
    <w:p w14:paraId="32D4AA16" w14:textId="77777777" w:rsidR="00870A08" w:rsidRDefault="003A5418">
      <w:pPr>
        <w:pStyle w:val="aff6"/>
      </w:pPr>
      <w:r>
        <w:t>[R</w:t>
      </w:r>
      <w:proofErr w:type="gramStart"/>
      <w:r>
        <w:t>6]</w:t>
      </w:r>
      <w:proofErr w:type="spellStart"/>
      <w:r>
        <w:t>ospf</w:t>
      </w:r>
      <w:proofErr w:type="spellEnd"/>
      <w:proofErr w:type="gramEnd"/>
      <w:r>
        <w:t xml:space="preserve"> 1  </w:t>
      </w:r>
    </w:p>
    <w:p w14:paraId="238DE0CA" w14:textId="77777777" w:rsidR="00870A08" w:rsidRDefault="003A5418">
      <w:pPr>
        <w:pStyle w:val="aff6"/>
      </w:pPr>
      <w:r>
        <w:t>[R6-ospf-</w:t>
      </w:r>
      <w:proofErr w:type="gramStart"/>
      <w:r>
        <w:t>1]area</w:t>
      </w:r>
      <w:proofErr w:type="gramEnd"/>
      <w:r>
        <w:t xml:space="preserve"> 2</w:t>
      </w:r>
    </w:p>
    <w:p w14:paraId="14F57436" w14:textId="77777777" w:rsidR="00870A08" w:rsidRDefault="003A5418">
      <w:pPr>
        <w:pStyle w:val="aff6"/>
      </w:pPr>
      <w:r>
        <w:t>[R6-ospf-1-area-0.0.0.</w:t>
      </w:r>
      <w:proofErr w:type="gramStart"/>
      <w:r>
        <w:t>1]network</w:t>
      </w:r>
      <w:proofErr w:type="gramEnd"/>
      <w:r>
        <w:t xml:space="preserve"> 10.0.26.0 0.0.0.255</w:t>
      </w:r>
    </w:p>
    <w:p w14:paraId="2777F264" w14:textId="77777777" w:rsidR="00870A08" w:rsidRDefault="003A5418">
      <w:pPr>
        <w:pStyle w:val="aff6"/>
      </w:pPr>
      <w:r>
        <w:t>[R6-ospf-1-area-0.0.0.</w:t>
      </w:r>
      <w:proofErr w:type="gramStart"/>
      <w:r>
        <w:t>1]network</w:t>
      </w:r>
      <w:proofErr w:type="gramEnd"/>
      <w:r>
        <w:t xml:space="preserve"> 10.0.46.0 0.0.0.255</w:t>
      </w:r>
    </w:p>
    <w:p w14:paraId="3F9AB7B3" w14:textId="77777777" w:rsidR="00870A08" w:rsidRDefault="003A5418">
      <w:pPr>
        <w:pStyle w:val="aff6"/>
      </w:pPr>
      <w:r>
        <w:t>[R6-ospf-1-area-0.0.0.</w:t>
      </w:r>
      <w:proofErr w:type="gramStart"/>
      <w:r>
        <w:t>1]network</w:t>
      </w:r>
      <w:proofErr w:type="gramEnd"/>
      <w:r>
        <w:t xml:space="preserve"> 10.0.2.0 0.0.0.255</w:t>
      </w:r>
    </w:p>
    <w:p w14:paraId="2D8631E9" w14:textId="77777777" w:rsidR="00870A08" w:rsidRDefault="00870A08">
      <w:pPr>
        <w:ind w:firstLine="420"/>
        <w:rPr>
          <w:kern w:val="0"/>
        </w:rPr>
      </w:pPr>
    </w:p>
    <w:p w14:paraId="10356FFE" w14:textId="77777777" w:rsidR="00870A08" w:rsidRDefault="003A5418">
      <w:pPr>
        <w:pStyle w:val="aff6"/>
      </w:pPr>
      <w:r>
        <w:t>&lt;R2&gt;system-view</w:t>
      </w:r>
    </w:p>
    <w:p w14:paraId="6D162D86" w14:textId="77777777" w:rsidR="00870A08" w:rsidRDefault="003A5418">
      <w:pPr>
        <w:pStyle w:val="aff6"/>
      </w:pPr>
      <w:r>
        <w:t>[R</w:t>
      </w:r>
      <w:proofErr w:type="gramStart"/>
      <w:r>
        <w:t>2]</w:t>
      </w:r>
      <w:proofErr w:type="spellStart"/>
      <w:r>
        <w:t>ospf</w:t>
      </w:r>
      <w:proofErr w:type="spellEnd"/>
      <w:proofErr w:type="gramEnd"/>
      <w:r>
        <w:t xml:space="preserve"> 1</w:t>
      </w:r>
    </w:p>
    <w:p w14:paraId="06DD6E1C" w14:textId="77777777" w:rsidR="00870A08" w:rsidRDefault="003A5418">
      <w:pPr>
        <w:pStyle w:val="aff6"/>
      </w:pPr>
      <w:r>
        <w:t>[R2-ospf-</w:t>
      </w:r>
      <w:proofErr w:type="gramStart"/>
      <w:r>
        <w:t>1]area</w:t>
      </w:r>
      <w:proofErr w:type="gramEnd"/>
      <w:r>
        <w:t xml:space="preserve"> 2</w:t>
      </w:r>
    </w:p>
    <w:p w14:paraId="77D5E888" w14:textId="77777777" w:rsidR="00870A08" w:rsidRDefault="003A5418">
      <w:pPr>
        <w:pStyle w:val="aff6"/>
      </w:pPr>
      <w:r>
        <w:t>[R2-ospf-1-area-0.0.0.</w:t>
      </w:r>
      <w:proofErr w:type="gramStart"/>
      <w:r>
        <w:t>1]network</w:t>
      </w:r>
      <w:proofErr w:type="gramEnd"/>
      <w:r>
        <w:t xml:space="preserve"> 10.0.26.0 0.0.0.255</w:t>
      </w:r>
    </w:p>
    <w:p w14:paraId="6446AABB" w14:textId="77777777" w:rsidR="00870A08" w:rsidRDefault="00870A08">
      <w:pPr>
        <w:pStyle w:val="aff6"/>
      </w:pPr>
    </w:p>
    <w:p w14:paraId="0610B58F" w14:textId="77777777" w:rsidR="00870A08" w:rsidRDefault="003A5418">
      <w:pPr>
        <w:pStyle w:val="aff6"/>
      </w:pPr>
      <w:r>
        <w:t>&lt;R4&gt;system-view</w:t>
      </w:r>
    </w:p>
    <w:p w14:paraId="4A11D876" w14:textId="77777777" w:rsidR="00870A08" w:rsidRDefault="003A5418">
      <w:pPr>
        <w:pStyle w:val="aff6"/>
      </w:pPr>
      <w:r>
        <w:t>[R</w:t>
      </w:r>
      <w:proofErr w:type="gramStart"/>
      <w:r>
        <w:t>4]</w:t>
      </w:r>
      <w:proofErr w:type="spellStart"/>
      <w:r>
        <w:t>ospf</w:t>
      </w:r>
      <w:proofErr w:type="spellEnd"/>
      <w:proofErr w:type="gramEnd"/>
      <w:r>
        <w:t xml:space="preserve"> 1</w:t>
      </w:r>
    </w:p>
    <w:p w14:paraId="29A9F279" w14:textId="77777777" w:rsidR="00870A08" w:rsidRDefault="003A5418">
      <w:pPr>
        <w:pStyle w:val="aff6"/>
      </w:pPr>
      <w:r>
        <w:t>[R4-ospf-</w:t>
      </w:r>
      <w:proofErr w:type="gramStart"/>
      <w:r>
        <w:t>1]area</w:t>
      </w:r>
      <w:proofErr w:type="gramEnd"/>
      <w:r>
        <w:t xml:space="preserve"> 2</w:t>
      </w:r>
    </w:p>
    <w:p w14:paraId="77C7C9FF" w14:textId="77777777" w:rsidR="00870A08" w:rsidRDefault="003A5418">
      <w:pPr>
        <w:pStyle w:val="aff6"/>
      </w:pPr>
      <w:r>
        <w:t>[R4-ospf-1-area-0.0.0.</w:t>
      </w:r>
      <w:proofErr w:type="gramStart"/>
      <w:r>
        <w:t>1]network</w:t>
      </w:r>
      <w:proofErr w:type="gramEnd"/>
      <w:r>
        <w:t xml:space="preserve"> 10.0.46.0 0.0.0.255</w:t>
      </w:r>
    </w:p>
    <w:p w14:paraId="469D24C3" w14:textId="77777777" w:rsidR="00870A08" w:rsidRDefault="00870A08">
      <w:pPr>
        <w:ind w:firstLine="420"/>
        <w:rPr>
          <w:kern w:val="0"/>
        </w:rPr>
      </w:pPr>
    </w:p>
    <w:p w14:paraId="159820B0" w14:textId="77777777" w:rsidR="00870A08" w:rsidRDefault="003A5418">
      <w:pPr>
        <w:ind w:firstLine="420"/>
        <w:rPr>
          <w:kern w:val="0"/>
        </w:rPr>
      </w:pPr>
      <w:r>
        <w:rPr>
          <w:rFonts w:hint="eastAsia"/>
          <w:kern w:val="0"/>
        </w:rPr>
        <w:t>配置</w:t>
      </w:r>
      <w:r>
        <w:rPr>
          <w:kern w:val="0"/>
        </w:rPr>
        <w:t>完成，</w:t>
      </w:r>
      <w:r>
        <w:rPr>
          <w:rFonts w:hint="eastAsia"/>
          <w:kern w:val="0"/>
        </w:rPr>
        <w:t>查看</w:t>
      </w:r>
      <w:r>
        <w:rPr>
          <w:kern w:val="0"/>
        </w:rPr>
        <w:t xml:space="preserve">R6 </w:t>
      </w:r>
      <w:r>
        <w:rPr>
          <w:rFonts w:hint="eastAsia"/>
          <w:kern w:val="0"/>
        </w:rPr>
        <w:t>的</w:t>
      </w:r>
      <w:r>
        <w:rPr>
          <w:kern w:val="0"/>
        </w:rPr>
        <w:t>OSPF</w:t>
      </w:r>
      <w:r>
        <w:rPr>
          <w:rFonts w:hint="eastAsia"/>
          <w:kern w:val="0"/>
        </w:rPr>
        <w:t>路由</w:t>
      </w:r>
      <w:r>
        <w:rPr>
          <w:kern w:val="0"/>
        </w:rPr>
        <w:t>条目</w:t>
      </w:r>
      <w:r>
        <w:rPr>
          <w:rFonts w:hint="eastAsia"/>
          <w:kern w:val="0"/>
        </w:rPr>
        <w:t>。</w:t>
      </w:r>
    </w:p>
    <w:p w14:paraId="082ABD3C" w14:textId="77777777" w:rsidR="00870A08" w:rsidRDefault="003A5418">
      <w:pPr>
        <w:pStyle w:val="aff6"/>
      </w:pPr>
      <w:r>
        <w:t xml:space="preserve">&lt;R6&gt;display </w:t>
      </w:r>
      <w:proofErr w:type="spellStart"/>
      <w:r>
        <w:t>ip</w:t>
      </w:r>
      <w:proofErr w:type="spellEnd"/>
      <w:r>
        <w:t xml:space="preserve"> routing-table protocol </w:t>
      </w:r>
      <w:proofErr w:type="spellStart"/>
      <w:r>
        <w:t>ospf</w:t>
      </w:r>
      <w:proofErr w:type="spellEnd"/>
      <w:r>
        <w:t xml:space="preserve"> </w:t>
      </w:r>
    </w:p>
    <w:p w14:paraId="6AAA4A3C" w14:textId="77777777" w:rsidR="00870A08" w:rsidRDefault="003A5418">
      <w:pPr>
        <w:pStyle w:val="aff6"/>
      </w:pPr>
      <w:r>
        <w:t>Route Flags: R - relay, D - download to fib</w:t>
      </w:r>
    </w:p>
    <w:p w14:paraId="21EEDCC8" w14:textId="77777777" w:rsidR="00870A08" w:rsidRDefault="003A5418">
      <w:pPr>
        <w:pStyle w:val="aff6"/>
      </w:pPr>
      <w:r>
        <w:t>----------------------------------------------------------------------------</w:t>
      </w:r>
    </w:p>
    <w:p w14:paraId="6398973B" w14:textId="77777777" w:rsidR="00870A08" w:rsidRDefault="003A5418">
      <w:pPr>
        <w:pStyle w:val="aff6"/>
      </w:pPr>
      <w:r>
        <w:t xml:space="preserve">Public routing </w:t>
      </w:r>
      <w:proofErr w:type="gramStart"/>
      <w:r>
        <w:t>table :</w:t>
      </w:r>
      <w:proofErr w:type="gramEnd"/>
      <w:r>
        <w:t xml:space="preserve"> OSPF</w:t>
      </w:r>
    </w:p>
    <w:p w14:paraId="6FEEA393" w14:textId="77777777" w:rsidR="00870A08" w:rsidRDefault="003A5418">
      <w:pPr>
        <w:pStyle w:val="aff6"/>
      </w:pPr>
      <w:proofErr w:type="gramStart"/>
      <w:r>
        <w:t>Destinations :</w:t>
      </w:r>
      <w:proofErr w:type="gramEnd"/>
      <w:r>
        <w:t xml:space="preserve"> 9        Routes : 12       </w:t>
      </w:r>
    </w:p>
    <w:p w14:paraId="310622E2" w14:textId="77777777" w:rsidR="00870A08" w:rsidRDefault="003A5418">
      <w:pPr>
        <w:pStyle w:val="aff6"/>
      </w:pPr>
      <w:r>
        <w:t xml:space="preserve">OSPF routing table </w:t>
      </w:r>
      <w:proofErr w:type="gramStart"/>
      <w:r>
        <w:t>status :</w:t>
      </w:r>
      <w:proofErr w:type="gramEnd"/>
      <w:r>
        <w:t xml:space="preserve"> &lt;Active&gt;</w:t>
      </w:r>
    </w:p>
    <w:p w14:paraId="537501E8" w14:textId="77777777" w:rsidR="00870A08" w:rsidRDefault="003A5418">
      <w:pPr>
        <w:pStyle w:val="aff6"/>
      </w:pPr>
      <w:proofErr w:type="gramStart"/>
      <w:r>
        <w:t>Destinations :</w:t>
      </w:r>
      <w:proofErr w:type="gramEnd"/>
      <w:r>
        <w:t xml:space="preserve"> 8        Routes : 11</w:t>
      </w:r>
    </w:p>
    <w:p w14:paraId="4AD6F7E6"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3F10B7F" w14:textId="77777777" w:rsidR="00870A08" w:rsidRDefault="003A5418">
      <w:pPr>
        <w:pStyle w:val="aff6"/>
      </w:pPr>
      <w:r>
        <w:t>10.0.1.0/24          OSPF    10   4           D   10.0.46.4   GigabitEthernet0/0/1</w:t>
      </w:r>
    </w:p>
    <w:p w14:paraId="4152D1EA" w14:textId="77777777" w:rsidR="00870A08" w:rsidRDefault="003A5418">
      <w:pPr>
        <w:pStyle w:val="aff6"/>
      </w:pPr>
      <w:r>
        <w:t xml:space="preserve">                       OSPF    10   4           D   10.0.26.2   GigabitEthernet0/0/0</w:t>
      </w:r>
    </w:p>
    <w:p w14:paraId="214BE27D" w14:textId="77777777" w:rsidR="00870A08" w:rsidRDefault="003A5418">
      <w:pPr>
        <w:pStyle w:val="aff6"/>
      </w:pPr>
      <w:r>
        <w:lastRenderedPageBreak/>
        <w:t>10.0.3.0/24          OSPF    10   3           D   10.0.46.4   GigabitEthernet0/0/1</w:t>
      </w:r>
    </w:p>
    <w:p w14:paraId="773C9F23" w14:textId="77777777" w:rsidR="00870A08" w:rsidRDefault="003A5418">
      <w:pPr>
        <w:pStyle w:val="aff6"/>
      </w:pPr>
      <w:r>
        <w:t>10.0.12.0/24         OSPF    10   2           D   10.0.26.2   GigabitEthernet0/0/0</w:t>
      </w:r>
    </w:p>
    <w:p w14:paraId="6BB1F7B9" w14:textId="77777777" w:rsidR="00870A08" w:rsidRDefault="003A5418">
      <w:pPr>
        <w:pStyle w:val="aff6"/>
      </w:pPr>
      <w:r>
        <w:t>10.0.13.0/24         OSPF    10   3           D   10.0.46.4   GigabitEthernet0/0/1</w:t>
      </w:r>
    </w:p>
    <w:p w14:paraId="257977B5" w14:textId="77777777" w:rsidR="00870A08" w:rsidRDefault="003A5418">
      <w:pPr>
        <w:pStyle w:val="aff6"/>
      </w:pPr>
      <w:r>
        <w:t xml:space="preserve">                       OSPF    10   3           D   10.0.26.2   GigabitEthernet0/0/0</w:t>
      </w:r>
    </w:p>
    <w:p w14:paraId="3FF22C34" w14:textId="77777777" w:rsidR="00870A08" w:rsidRDefault="003A5418">
      <w:pPr>
        <w:pStyle w:val="aff6"/>
      </w:pPr>
      <w:r>
        <w:t>10.0.15.0/24         OSPF    10   3           D   10.0.26.2   GigabitEthernet0/0/0</w:t>
      </w:r>
    </w:p>
    <w:p w14:paraId="48968B60" w14:textId="77777777" w:rsidR="00870A08" w:rsidRDefault="003A5418">
      <w:pPr>
        <w:pStyle w:val="aff6"/>
      </w:pPr>
      <w:r>
        <w:t>10.0.24.0/24         OSPF    10   2           D   10.0.26.2   GigabitEthernet0/0/0</w:t>
      </w:r>
    </w:p>
    <w:p w14:paraId="526DBC76" w14:textId="77777777" w:rsidR="00870A08" w:rsidRDefault="003A5418">
      <w:pPr>
        <w:pStyle w:val="aff6"/>
      </w:pPr>
      <w:r>
        <w:t xml:space="preserve">                       OSPF    10   2           D   10.0.46.4   GigabitEthernet0/0/1</w:t>
      </w:r>
    </w:p>
    <w:p w14:paraId="56E3EBDC" w14:textId="77777777" w:rsidR="00870A08" w:rsidRDefault="003A5418">
      <w:pPr>
        <w:pStyle w:val="aff6"/>
      </w:pPr>
      <w:r>
        <w:t>10.0.34.0/24         OSPF    10   2           D   10.0.46.4   GigabitEthernet0/0/1</w:t>
      </w:r>
    </w:p>
    <w:p w14:paraId="00DC2D78" w14:textId="77777777" w:rsidR="00870A08" w:rsidRDefault="003A5418">
      <w:pPr>
        <w:pStyle w:val="aff6"/>
      </w:pPr>
      <w:r>
        <w:t>10.0.35.0/24         OSPF    10   3           D   10.0.46.4   GigabitEthernet0/0/1</w:t>
      </w:r>
    </w:p>
    <w:p w14:paraId="19C90034" w14:textId="77777777" w:rsidR="00870A08" w:rsidRDefault="003A5418">
      <w:pPr>
        <w:pStyle w:val="aff6"/>
      </w:pPr>
      <w:r>
        <w:t xml:space="preserve">OSPF routing table </w:t>
      </w:r>
      <w:proofErr w:type="gramStart"/>
      <w:r>
        <w:t>status :</w:t>
      </w:r>
      <w:proofErr w:type="gramEnd"/>
      <w:r>
        <w:t xml:space="preserve"> &lt;Inactive&gt;</w:t>
      </w:r>
    </w:p>
    <w:p w14:paraId="4F1999CA" w14:textId="77777777" w:rsidR="00870A08" w:rsidRDefault="003A5418">
      <w:pPr>
        <w:pStyle w:val="aff6"/>
      </w:pPr>
      <w:proofErr w:type="gramStart"/>
      <w:r>
        <w:t>Destinations :</w:t>
      </w:r>
      <w:proofErr w:type="gramEnd"/>
      <w:r>
        <w:t xml:space="preserve"> 1        Routes : 1</w:t>
      </w:r>
    </w:p>
    <w:p w14:paraId="242DC9FE" w14:textId="77777777" w:rsidR="00870A08" w:rsidRDefault="00870A08">
      <w:pPr>
        <w:ind w:firstLine="420"/>
        <w:rPr>
          <w:kern w:val="0"/>
        </w:rPr>
      </w:pPr>
    </w:p>
    <w:p w14:paraId="0BAACAC7" w14:textId="77777777" w:rsidR="00870A08" w:rsidRDefault="003A5418">
      <w:pPr>
        <w:ind w:firstLine="420"/>
        <w:rPr>
          <w:kern w:val="0"/>
        </w:rPr>
      </w:pPr>
      <w:r>
        <w:rPr>
          <w:rFonts w:hint="eastAsia"/>
          <w:kern w:val="0"/>
        </w:rPr>
        <w:t>可以观察到，可以正常接收到所有</w:t>
      </w:r>
      <w:r>
        <w:rPr>
          <w:rFonts w:hint="eastAsia"/>
          <w:kern w:val="0"/>
        </w:rPr>
        <w:t>OSPF</w:t>
      </w:r>
      <w:r>
        <w:rPr>
          <w:rFonts w:hint="eastAsia"/>
          <w:kern w:val="0"/>
        </w:rPr>
        <w:t>路由信息。</w:t>
      </w:r>
    </w:p>
    <w:p w14:paraId="3231DBEE" w14:textId="77777777" w:rsidR="00870A08" w:rsidRDefault="003A5418">
      <w:pPr>
        <w:ind w:firstLine="420"/>
        <w:rPr>
          <w:kern w:val="0"/>
        </w:rPr>
      </w:pPr>
      <w:r>
        <w:rPr>
          <w:rFonts w:hint="eastAsia"/>
          <w:kern w:val="0"/>
        </w:rPr>
        <w:t>测试</w:t>
      </w:r>
      <w:r>
        <w:rPr>
          <w:kern w:val="0"/>
        </w:rPr>
        <w:t>分支</w:t>
      </w:r>
      <w:r>
        <w:rPr>
          <w:rFonts w:hint="eastAsia"/>
          <w:kern w:val="0"/>
        </w:rPr>
        <w:t>A</w:t>
      </w:r>
      <w:r>
        <w:rPr>
          <w:rFonts w:hint="eastAsia"/>
          <w:kern w:val="0"/>
        </w:rPr>
        <w:t>和</w:t>
      </w:r>
      <w:r>
        <w:rPr>
          <w:kern w:val="0"/>
        </w:rPr>
        <w:t>分支</w:t>
      </w:r>
      <w:r>
        <w:rPr>
          <w:rFonts w:hint="eastAsia"/>
          <w:kern w:val="0"/>
        </w:rPr>
        <w:t>B</w:t>
      </w:r>
      <w:r>
        <w:rPr>
          <w:rFonts w:hint="eastAsia"/>
          <w:kern w:val="0"/>
        </w:rPr>
        <w:t>的</w:t>
      </w:r>
      <w:r>
        <w:rPr>
          <w:kern w:val="0"/>
        </w:rPr>
        <w:t>两台</w:t>
      </w:r>
      <w:r>
        <w:rPr>
          <w:rFonts w:hint="eastAsia"/>
          <w:kern w:val="0"/>
        </w:rPr>
        <w:t>PC</w:t>
      </w:r>
      <w:r>
        <w:rPr>
          <w:kern w:val="0"/>
        </w:rPr>
        <w:t>-</w:t>
      </w:r>
      <w:r>
        <w:rPr>
          <w:rFonts w:hint="eastAsia"/>
          <w:kern w:val="0"/>
        </w:rPr>
        <w:t>1</w:t>
      </w:r>
      <w:r>
        <w:rPr>
          <w:rFonts w:hint="eastAsia"/>
          <w:kern w:val="0"/>
        </w:rPr>
        <w:t>和</w:t>
      </w:r>
      <w:r>
        <w:rPr>
          <w:rFonts w:hint="eastAsia"/>
          <w:kern w:val="0"/>
        </w:rPr>
        <w:t>PC-2</w:t>
      </w:r>
      <w:r>
        <w:rPr>
          <w:rFonts w:hint="eastAsia"/>
          <w:kern w:val="0"/>
        </w:rPr>
        <w:t>连通性</w:t>
      </w:r>
      <w:r>
        <w:rPr>
          <w:kern w:val="0"/>
        </w:rPr>
        <w:t>。</w:t>
      </w:r>
    </w:p>
    <w:p w14:paraId="3DCF16AC" w14:textId="77777777" w:rsidR="00870A08" w:rsidRDefault="003A5418">
      <w:pPr>
        <w:pStyle w:val="aff6"/>
      </w:pPr>
      <w:r>
        <w:t>PC&gt;ping 10.0.2.1</w:t>
      </w:r>
    </w:p>
    <w:p w14:paraId="4CA59CD3" w14:textId="77777777" w:rsidR="00870A08" w:rsidRDefault="003A5418">
      <w:pPr>
        <w:pStyle w:val="aff6"/>
      </w:pPr>
      <w:r>
        <w:t xml:space="preserve">Ping 10.0.2.1: 32 data bytes, Press </w:t>
      </w:r>
      <w:proofErr w:type="spellStart"/>
      <w:r>
        <w:t>Ctrl_C</w:t>
      </w:r>
      <w:proofErr w:type="spellEnd"/>
      <w:r>
        <w:t xml:space="preserve"> to break</w:t>
      </w:r>
    </w:p>
    <w:p w14:paraId="087E2A6A" w14:textId="77777777" w:rsidR="00870A08" w:rsidRDefault="003A5418">
      <w:pPr>
        <w:pStyle w:val="aff6"/>
      </w:pPr>
      <w:r>
        <w:t xml:space="preserve">From 10.0.2.1: bytes=32 seq=1 </w:t>
      </w:r>
      <w:proofErr w:type="spellStart"/>
      <w:r>
        <w:t>ttl</w:t>
      </w:r>
      <w:proofErr w:type="spellEnd"/>
      <w:r>
        <w:t xml:space="preserve">=124 time=32 </w:t>
      </w:r>
      <w:proofErr w:type="spellStart"/>
      <w:r>
        <w:t>ms</w:t>
      </w:r>
      <w:proofErr w:type="spellEnd"/>
    </w:p>
    <w:p w14:paraId="6B2DDD3A" w14:textId="77777777" w:rsidR="00870A08" w:rsidRDefault="003A5418">
      <w:pPr>
        <w:pStyle w:val="aff6"/>
      </w:pPr>
      <w:r>
        <w:t xml:space="preserve">From 10.0.2.1: bytes=32 seq=2 </w:t>
      </w:r>
      <w:proofErr w:type="spellStart"/>
      <w:r>
        <w:t>ttl</w:t>
      </w:r>
      <w:proofErr w:type="spellEnd"/>
      <w:r>
        <w:t xml:space="preserve">=124 time=47 </w:t>
      </w:r>
      <w:proofErr w:type="spellStart"/>
      <w:r>
        <w:t>ms</w:t>
      </w:r>
      <w:proofErr w:type="spellEnd"/>
    </w:p>
    <w:p w14:paraId="598CE72A" w14:textId="77777777" w:rsidR="00870A08" w:rsidRDefault="003A5418">
      <w:pPr>
        <w:pStyle w:val="aff6"/>
      </w:pPr>
      <w:r>
        <w:t xml:space="preserve">From 10.0.2.1: bytes=32 seq=3 </w:t>
      </w:r>
      <w:proofErr w:type="spellStart"/>
      <w:r>
        <w:t>ttl</w:t>
      </w:r>
      <w:proofErr w:type="spellEnd"/>
      <w:r>
        <w:t xml:space="preserve">=124 time=31 </w:t>
      </w:r>
      <w:proofErr w:type="spellStart"/>
      <w:r>
        <w:t>ms</w:t>
      </w:r>
      <w:proofErr w:type="spellEnd"/>
    </w:p>
    <w:p w14:paraId="0D8D2215" w14:textId="77777777" w:rsidR="00870A08" w:rsidRDefault="003A5418">
      <w:pPr>
        <w:pStyle w:val="aff6"/>
      </w:pPr>
      <w:r>
        <w:t xml:space="preserve">From 10.0.2.1: bytes=32 seq=4 </w:t>
      </w:r>
      <w:proofErr w:type="spellStart"/>
      <w:r>
        <w:t>ttl</w:t>
      </w:r>
      <w:proofErr w:type="spellEnd"/>
      <w:r>
        <w:t xml:space="preserve">=124 time=31 </w:t>
      </w:r>
      <w:proofErr w:type="spellStart"/>
      <w:r>
        <w:t>ms</w:t>
      </w:r>
      <w:proofErr w:type="spellEnd"/>
    </w:p>
    <w:p w14:paraId="7A6141B6" w14:textId="77777777" w:rsidR="00870A08" w:rsidRDefault="003A5418">
      <w:pPr>
        <w:pStyle w:val="aff6"/>
      </w:pPr>
      <w:r>
        <w:t xml:space="preserve">From 10.0.2.1: bytes=32 seq=5 </w:t>
      </w:r>
      <w:proofErr w:type="spellStart"/>
      <w:r>
        <w:t>ttl</w:t>
      </w:r>
      <w:proofErr w:type="spellEnd"/>
      <w:r>
        <w:t xml:space="preserve">=124 time=31 </w:t>
      </w:r>
      <w:proofErr w:type="spellStart"/>
      <w:r>
        <w:t>ms</w:t>
      </w:r>
      <w:proofErr w:type="spellEnd"/>
    </w:p>
    <w:p w14:paraId="0022EB44" w14:textId="77777777" w:rsidR="00870A08" w:rsidRDefault="003A5418">
      <w:pPr>
        <w:pStyle w:val="aff6"/>
      </w:pPr>
      <w:r>
        <w:t>--- 10.0.2.1 ping statistics ---</w:t>
      </w:r>
    </w:p>
    <w:p w14:paraId="56A844D4" w14:textId="77777777" w:rsidR="00870A08" w:rsidRDefault="003A5418">
      <w:pPr>
        <w:pStyle w:val="aff6"/>
      </w:pPr>
      <w:r>
        <w:t>5 packet(s) transmitted</w:t>
      </w:r>
    </w:p>
    <w:p w14:paraId="10654A8B" w14:textId="77777777" w:rsidR="00870A08" w:rsidRDefault="003A5418">
      <w:pPr>
        <w:pStyle w:val="aff6"/>
      </w:pPr>
      <w:r>
        <w:t>5 packet(s) received</w:t>
      </w:r>
    </w:p>
    <w:p w14:paraId="18E969F9" w14:textId="77777777" w:rsidR="00870A08" w:rsidRDefault="003A5418">
      <w:pPr>
        <w:pStyle w:val="aff6"/>
      </w:pPr>
      <w:r>
        <w:t>0.00% packet loss</w:t>
      </w:r>
    </w:p>
    <w:p w14:paraId="4D934721" w14:textId="77777777" w:rsidR="00870A08" w:rsidRDefault="003A5418">
      <w:pPr>
        <w:pStyle w:val="aff6"/>
      </w:pPr>
      <w:r>
        <w:t xml:space="preserve">round-trip min/avg/max = 31/34/47 </w:t>
      </w:r>
      <w:proofErr w:type="spellStart"/>
      <w:r>
        <w:t>ms</w:t>
      </w:r>
      <w:proofErr w:type="spellEnd"/>
    </w:p>
    <w:p w14:paraId="261C9661" w14:textId="77777777" w:rsidR="00870A08" w:rsidRDefault="00870A08">
      <w:pPr>
        <w:ind w:firstLine="420"/>
        <w:rPr>
          <w:kern w:val="0"/>
        </w:rPr>
      </w:pPr>
    </w:p>
    <w:p w14:paraId="31C1D577" w14:textId="77777777" w:rsidR="00870A08" w:rsidRDefault="003A5418">
      <w:pPr>
        <w:ind w:firstLine="420"/>
        <w:rPr>
          <w:kern w:val="0"/>
        </w:rPr>
      </w:pPr>
      <w:r>
        <w:rPr>
          <w:rFonts w:hint="eastAsia"/>
          <w:kern w:val="0"/>
        </w:rPr>
        <w:t>可以观察到，现在通信正常</w:t>
      </w:r>
      <w:r>
        <w:rPr>
          <w:kern w:val="0"/>
        </w:rPr>
        <w:t>。</w:t>
      </w:r>
      <w:r>
        <w:rPr>
          <w:rFonts w:hint="eastAsia"/>
          <w:kern w:val="0"/>
        </w:rPr>
        <w:t>至此，</w:t>
      </w:r>
      <w:r>
        <w:rPr>
          <w:rFonts w:hint="eastAsia"/>
          <w:kern w:val="0"/>
        </w:rPr>
        <w:t>OSPF</w:t>
      </w:r>
      <w:r>
        <w:rPr>
          <w:rFonts w:hint="eastAsia"/>
          <w:kern w:val="0"/>
        </w:rPr>
        <w:t>多区域配置完成。</w:t>
      </w:r>
    </w:p>
    <w:p w14:paraId="742701FB" w14:textId="77777777" w:rsidR="00870A08" w:rsidRDefault="003A5418">
      <w:pPr>
        <w:pStyle w:val="10"/>
      </w:pPr>
      <w:r>
        <w:rPr>
          <w:rFonts w:hint="eastAsia"/>
        </w:rPr>
        <w:lastRenderedPageBreak/>
        <w:t>思考</w:t>
      </w:r>
    </w:p>
    <w:p w14:paraId="1783EC87" w14:textId="77777777" w:rsidR="00870A08" w:rsidRDefault="003A5418">
      <w:pPr>
        <w:ind w:firstLine="420"/>
      </w:pPr>
      <w:r>
        <w:rPr>
          <w:rFonts w:hint="eastAsia"/>
        </w:rPr>
        <w:t>在本实验中，如果现在公司总部配置的区域不是骨干</w:t>
      </w:r>
      <w:r>
        <w:t>区域</w:t>
      </w:r>
      <w:r>
        <w:rPr>
          <w:rFonts w:hint="eastAsia"/>
        </w:rPr>
        <w:t>0</w:t>
      </w:r>
      <w:r>
        <w:rPr>
          <w:rFonts w:hint="eastAsia"/>
        </w:rPr>
        <w:t>，</w:t>
      </w:r>
      <w:r>
        <w:t>而是</w:t>
      </w:r>
      <w:r>
        <w:rPr>
          <w:rFonts w:hint="eastAsia"/>
        </w:rPr>
        <w:t>其他非骨干</w:t>
      </w:r>
      <w:r>
        <w:t>区域，会有什么现象？</w:t>
      </w:r>
    </w:p>
    <w:p w14:paraId="3B15B1B6" w14:textId="77777777" w:rsidR="00870A08" w:rsidRDefault="003A5418">
      <w:pPr>
        <w:pStyle w:val="af2"/>
        <w:ind w:firstLineChars="0" w:firstLine="0"/>
      </w:pPr>
      <w:bookmarkStart w:id="136" w:name="_Toc14251"/>
      <w:r>
        <w:rPr>
          <w:rFonts w:ascii="微软雅黑" w:hAnsi="微软雅黑" w:hint="eastAsia"/>
        </w:rPr>
        <w:t>8.3</w:t>
      </w:r>
      <w:r>
        <w:rPr>
          <w:rFonts w:hint="eastAsia"/>
        </w:rPr>
        <w:t xml:space="preserve"> </w:t>
      </w:r>
      <w:r>
        <w:rPr>
          <w:rFonts w:hint="eastAsia"/>
        </w:rPr>
        <w:t>配置</w:t>
      </w:r>
      <w:r>
        <w:rPr>
          <w:rFonts w:hint="eastAsia"/>
        </w:rPr>
        <w:t>OSPF</w:t>
      </w:r>
      <w:r>
        <w:rPr>
          <w:rFonts w:hint="eastAsia"/>
        </w:rPr>
        <w:t>的</w:t>
      </w:r>
      <w:r>
        <w:t>认证</w:t>
      </w:r>
      <w:bookmarkEnd w:id="136"/>
    </w:p>
    <w:p w14:paraId="4A4F7593" w14:textId="77777777" w:rsidR="00870A08" w:rsidRDefault="003A5418">
      <w:pPr>
        <w:pStyle w:val="10"/>
      </w:pPr>
      <w:r>
        <w:rPr>
          <w:rFonts w:hint="eastAsia"/>
        </w:rPr>
        <w:t>原理概述</w:t>
      </w:r>
    </w:p>
    <w:p w14:paraId="655E55CD" w14:textId="77777777" w:rsidR="00870A08" w:rsidRDefault="003A5418">
      <w:pPr>
        <w:pStyle w:val="13"/>
        <w:ind w:firstLine="420"/>
      </w:pPr>
      <w:r>
        <w:rPr>
          <w:rFonts w:hint="eastAsia"/>
        </w:rPr>
        <w:t>OSPF</w:t>
      </w:r>
      <w:r>
        <w:rPr>
          <w:rFonts w:hint="eastAsia"/>
        </w:rPr>
        <w:t>支持报文验证功能，只有通过验证的报文才能接收，否则将不能正常建立邻居关系。</w:t>
      </w:r>
      <w:r>
        <w:rPr>
          <w:rFonts w:hint="eastAsia"/>
        </w:rPr>
        <w:t>OSPF</w:t>
      </w:r>
      <w:r>
        <w:rPr>
          <w:rFonts w:hint="eastAsia"/>
        </w:rPr>
        <w:t>协议</w:t>
      </w:r>
      <w:r>
        <w:t>支持</w:t>
      </w:r>
      <w:r>
        <w:t>2</w:t>
      </w:r>
      <w:r>
        <w:t>种认证方式，区域认证和</w:t>
      </w:r>
      <w:r>
        <w:rPr>
          <w:rFonts w:hint="eastAsia"/>
        </w:rPr>
        <w:t>链路</w:t>
      </w:r>
      <w:r>
        <w:t>认证</w:t>
      </w:r>
      <w:r>
        <w:rPr>
          <w:rFonts w:hint="eastAsia"/>
        </w:rPr>
        <w:t>。使用区域认证时，一个区域中所有的路由器在该区域下的认证模式和口令必须一致。</w:t>
      </w:r>
      <w:r>
        <w:rPr>
          <w:rFonts w:hint="eastAsia"/>
        </w:rPr>
        <w:t>OSPF</w:t>
      </w:r>
      <w:r>
        <w:rPr>
          <w:rFonts w:hint="eastAsia"/>
        </w:rPr>
        <w:t>链路认证相比区域认证更加灵活，可专门针对某个邻居设置单独的认证模式和密码。如果同时配置了接口认证和区域认证时，优先使用</w:t>
      </w:r>
      <w:r w:rsidRPr="001F468A">
        <w:rPr>
          <w:rFonts w:hint="eastAsia"/>
          <w:highlight w:val="yellow"/>
        </w:rPr>
        <w:t>接口认证建立</w:t>
      </w:r>
      <w:r>
        <w:rPr>
          <w:rFonts w:hint="eastAsia"/>
        </w:rPr>
        <w:t>OSPF</w:t>
      </w:r>
      <w:r>
        <w:rPr>
          <w:rFonts w:hint="eastAsia"/>
        </w:rPr>
        <w:t>邻居。</w:t>
      </w:r>
    </w:p>
    <w:p w14:paraId="6F0E8BA9" w14:textId="77777777" w:rsidR="00870A08" w:rsidRDefault="003A5418">
      <w:pPr>
        <w:pStyle w:val="13"/>
        <w:ind w:firstLine="420"/>
      </w:pPr>
      <w:r>
        <w:rPr>
          <w:rFonts w:hint="eastAsia"/>
        </w:rPr>
        <w:t>每种</w:t>
      </w:r>
      <w:r>
        <w:t>认证方式又分为简单</w:t>
      </w:r>
      <w:r>
        <w:rPr>
          <w:rFonts w:hint="eastAsia"/>
        </w:rPr>
        <w:t>验证模式，</w:t>
      </w:r>
      <w:r>
        <w:rPr>
          <w:rFonts w:hint="eastAsia"/>
        </w:rPr>
        <w:t>MD5</w:t>
      </w:r>
      <w:r>
        <w:rPr>
          <w:rFonts w:hint="eastAsia"/>
        </w:rPr>
        <w:t>验证模式，和</w:t>
      </w:r>
      <w:r>
        <w:rPr>
          <w:rFonts w:hint="eastAsia"/>
        </w:rPr>
        <w:t>Keychain</w:t>
      </w:r>
      <w:r>
        <w:rPr>
          <w:rFonts w:hint="eastAsia"/>
        </w:rPr>
        <w:t>验证模式</w:t>
      </w:r>
      <w:r>
        <w:t>。</w:t>
      </w:r>
    </w:p>
    <w:p w14:paraId="1C10CBB5" w14:textId="77777777" w:rsidR="00870A08" w:rsidRDefault="003A5418">
      <w:pPr>
        <w:pStyle w:val="13"/>
        <w:ind w:firstLine="420"/>
      </w:pPr>
      <w:r>
        <w:rPr>
          <w:rFonts w:hint="eastAsia"/>
        </w:rPr>
        <w:t>简单验证模式</w:t>
      </w:r>
      <w:r>
        <w:t>在数据传递过程中，</w:t>
      </w:r>
      <w:r>
        <w:rPr>
          <w:rFonts w:hint="eastAsia"/>
        </w:rPr>
        <w:t>认证</w:t>
      </w:r>
      <w:r>
        <w:t>密钥和密钥</w:t>
      </w:r>
      <w:r>
        <w:rPr>
          <w:rFonts w:hint="eastAsia"/>
        </w:rPr>
        <w:t>ID</w:t>
      </w:r>
      <w:r>
        <w:rPr>
          <w:rFonts w:hint="eastAsia"/>
        </w:rPr>
        <w:t>都是</w:t>
      </w:r>
      <w:r>
        <w:t>明文传输，</w:t>
      </w:r>
      <w:r>
        <w:rPr>
          <w:rFonts w:hint="eastAsia"/>
        </w:rPr>
        <w:t>很容易</w:t>
      </w:r>
      <w:r>
        <w:t>被</w:t>
      </w:r>
      <w:r>
        <w:rPr>
          <w:rFonts w:hint="eastAsia"/>
        </w:rPr>
        <w:t>截获</w:t>
      </w:r>
      <w:r>
        <w:t>。</w:t>
      </w:r>
      <w:r>
        <w:rPr>
          <w:rFonts w:hint="eastAsia"/>
        </w:rPr>
        <w:t>MD5</w:t>
      </w:r>
      <w:r>
        <w:rPr>
          <w:rFonts w:hint="eastAsia"/>
        </w:rPr>
        <w:t>验证模式下</w:t>
      </w:r>
      <w:r>
        <w:t>的</w:t>
      </w:r>
      <w:r w:rsidRPr="001F468A">
        <w:rPr>
          <w:highlight w:val="yellow"/>
        </w:rPr>
        <w:t>密钥是经过</w:t>
      </w:r>
      <w:r w:rsidRPr="001F468A">
        <w:rPr>
          <w:rFonts w:hint="eastAsia"/>
          <w:highlight w:val="yellow"/>
        </w:rPr>
        <w:t>MD5</w:t>
      </w:r>
      <w:r w:rsidRPr="001F468A">
        <w:rPr>
          <w:rFonts w:hint="eastAsia"/>
          <w:highlight w:val="yellow"/>
        </w:rPr>
        <w:t>加密</w:t>
      </w:r>
      <w:r w:rsidRPr="001F468A">
        <w:rPr>
          <w:highlight w:val="yellow"/>
        </w:rPr>
        <w:t>传输</w:t>
      </w:r>
      <w:r>
        <w:t>，相比</w:t>
      </w:r>
      <w:r>
        <w:rPr>
          <w:rFonts w:hint="eastAsia"/>
        </w:rPr>
        <w:t>简单验证模式</w:t>
      </w:r>
      <w:r>
        <w:t>更为安全。</w:t>
      </w:r>
      <w:r>
        <w:t>key-chain</w:t>
      </w:r>
      <w:r>
        <w:rPr>
          <w:rFonts w:hint="eastAsia"/>
        </w:rPr>
        <w:t>验证模式可以</w:t>
      </w:r>
      <w:r>
        <w:t>同时配置多个密钥，不同密钥可单独设置生效周期等。</w:t>
      </w:r>
    </w:p>
    <w:p w14:paraId="4B63953A" w14:textId="77777777" w:rsidR="00870A08" w:rsidRDefault="003A5418">
      <w:pPr>
        <w:pStyle w:val="10"/>
      </w:pPr>
      <w:r>
        <w:rPr>
          <w:rFonts w:hint="eastAsia"/>
        </w:rPr>
        <w:t>实验目的</w:t>
      </w:r>
    </w:p>
    <w:p w14:paraId="4660ADEF" w14:textId="77777777" w:rsidR="00870A08" w:rsidRDefault="003A5418">
      <w:pPr>
        <w:pStyle w:val="12"/>
        <w:numPr>
          <w:ilvl w:val="1"/>
          <w:numId w:val="5"/>
        </w:numPr>
        <w:ind w:firstLineChars="0"/>
        <w:jc w:val="left"/>
      </w:pPr>
      <w:r>
        <w:rPr>
          <w:rFonts w:hint="eastAsia"/>
        </w:rPr>
        <w:t>理解</w:t>
      </w:r>
      <w:r>
        <w:rPr>
          <w:rFonts w:hint="eastAsia"/>
        </w:rPr>
        <w:t>OSPF</w:t>
      </w:r>
      <w:r>
        <w:rPr>
          <w:rFonts w:hint="eastAsia"/>
        </w:rPr>
        <w:t>认证的应用场景</w:t>
      </w:r>
    </w:p>
    <w:p w14:paraId="05FD77D4" w14:textId="77777777" w:rsidR="00870A08" w:rsidRDefault="003A5418">
      <w:pPr>
        <w:pStyle w:val="12"/>
        <w:numPr>
          <w:ilvl w:val="1"/>
          <w:numId w:val="5"/>
        </w:numPr>
        <w:ind w:firstLineChars="0"/>
        <w:jc w:val="left"/>
      </w:pPr>
      <w:r>
        <w:rPr>
          <w:rFonts w:hint="eastAsia"/>
        </w:rPr>
        <w:t>理解</w:t>
      </w:r>
      <w:r>
        <w:rPr>
          <w:rFonts w:hint="eastAsia"/>
        </w:rPr>
        <w:t>OSPF</w:t>
      </w:r>
      <w:r>
        <w:rPr>
          <w:rFonts w:hint="eastAsia"/>
        </w:rPr>
        <w:t>区域认证和链路认证的区别</w:t>
      </w:r>
    </w:p>
    <w:p w14:paraId="67EAB6DC" w14:textId="77777777" w:rsidR="00870A08" w:rsidRDefault="003A5418">
      <w:pPr>
        <w:pStyle w:val="12"/>
        <w:numPr>
          <w:ilvl w:val="1"/>
          <w:numId w:val="5"/>
        </w:numPr>
        <w:ind w:firstLineChars="0"/>
        <w:jc w:val="left"/>
      </w:pPr>
      <w:r>
        <w:rPr>
          <w:rFonts w:hint="eastAsia"/>
        </w:rPr>
        <w:t>掌握配置</w:t>
      </w:r>
      <w:r>
        <w:rPr>
          <w:rFonts w:hint="eastAsia"/>
        </w:rPr>
        <w:t>OSPF</w:t>
      </w:r>
      <w:r>
        <w:rPr>
          <w:rFonts w:hint="eastAsia"/>
        </w:rPr>
        <w:t>区域</w:t>
      </w:r>
      <w:r>
        <w:t>认证</w:t>
      </w:r>
      <w:r>
        <w:rPr>
          <w:rFonts w:hint="eastAsia"/>
        </w:rPr>
        <w:t>的方法</w:t>
      </w:r>
    </w:p>
    <w:p w14:paraId="327614A0" w14:textId="77777777" w:rsidR="00870A08" w:rsidRDefault="003A5418">
      <w:pPr>
        <w:pStyle w:val="12"/>
        <w:numPr>
          <w:ilvl w:val="1"/>
          <w:numId w:val="5"/>
        </w:numPr>
        <w:ind w:firstLineChars="0"/>
        <w:jc w:val="left"/>
      </w:pPr>
      <w:r>
        <w:rPr>
          <w:rFonts w:hint="eastAsia"/>
        </w:rPr>
        <w:t>掌握配置</w:t>
      </w:r>
      <w:r>
        <w:rPr>
          <w:rFonts w:hint="eastAsia"/>
        </w:rPr>
        <w:t>OSPF</w:t>
      </w:r>
      <w:r>
        <w:rPr>
          <w:rFonts w:hint="eastAsia"/>
        </w:rPr>
        <w:t>链路</w:t>
      </w:r>
      <w:r>
        <w:t>认证</w:t>
      </w:r>
      <w:r>
        <w:rPr>
          <w:rFonts w:hint="eastAsia"/>
        </w:rPr>
        <w:t>的方法</w:t>
      </w:r>
    </w:p>
    <w:p w14:paraId="77021DE1" w14:textId="77777777" w:rsidR="00870A08" w:rsidRDefault="003A5418">
      <w:pPr>
        <w:pStyle w:val="10"/>
      </w:pPr>
      <w:r>
        <w:rPr>
          <w:rFonts w:hint="eastAsia"/>
        </w:rPr>
        <w:t>实验内容</w:t>
      </w:r>
    </w:p>
    <w:p w14:paraId="27414630" w14:textId="77777777" w:rsidR="00870A08" w:rsidRDefault="003A5418">
      <w:pPr>
        <w:ind w:firstLine="420"/>
        <w:jc w:val="left"/>
      </w:pPr>
      <w:r>
        <w:rPr>
          <w:rFonts w:hint="eastAsia"/>
        </w:rPr>
        <w:t>本</w:t>
      </w:r>
      <w:r>
        <w:t>实验</w:t>
      </w:r>
      <w:r>
        <w:rPr>
          <w:rFonts w:hint="eastAsia"/>
        </w:rPr>
        <w:t>模拟</w:t>
      </w:r>
      <w:r>
        <w:t>企业网络环境，</w:t>
      </w:r>
      <w:r>
        <w:rPr>
          <w:rFonts w:hint="eastAsia"/>
        </w:rPr>
        <w:t>R3</w:t>
      </w:r>
      <w:r>
        <w:rPr>
          <w:rFonts w:hint="eastAsia"/>
        </w:rPr>
        <w:t>，</w:t>
      </w:r>
      <w:r>
        <w:rPr>
          <w:rFonts w:hint="eastAsia"/>
        </w:rPr>
        <w:t>R5</w:t>
      </w:r>
      <w:r>
        <w:rPr>
          <w:rFonts w:hint="eastAsia"/>
        </w:rPr>
        <w:t>，</w:t>
      </w:r>
      <w:r>
        <w:rPr>
          <w:rFonts w:hint="eastAsia"/>
        </w:rPr>
        <w:t>R6</w:t>
      </w:r>
      <w:r>
        <w:rPr>
          <w:rFonts w:hint="eastAsia"/>
        </w:rPr>
        <w:t>属于公司总部</w:t>
      </w:r>
      <w:r>
        <w:t>骨干区域路由器</w:t>
      </w:r>
      <w:r>
        <w:rPr>
          <w:rFonts w:hint="eastAsia"/>
        </w:rPr>
        <w:t>，</w:t>
      </w:r>
      <w:r>
        <w:rPr>
          <w:rFonts w:hint="eastAsia"/>
        </w:rPr>
        <w:t>R2</w:t>
      </w:r>
      <w:r>
        <w:rPr>
          <w:rFonts w:hint="eastAsia"/>
        </w:rPr>
        <w:t>为</w:t>
      </w:r>
      <w:r>
        <w:rPr>
          <w:rFonts w:hint="eastAsia"/>
        </w:rPr>
        <w:t>ABR</w:t>
      </w:r>
      <w:r>
        <w:rPr>
          <w:rFonts w:hint="eastAsia"/>
        </w:rPr>
        <w:t>。公司分部路由器</w:t>
      </w:r>
      <w:r>
        <w:rPr>
          <w:rFonts w:hint="eastAsia"/>
        </w:rPr>
        <w:t>R</w:t>
      </w:r>
      <w:r>
        <w:t>1</w:t>
      </w:r>
      <w:r>
        <w:rPr>
          <w:rFonts w:hint="eastAsia"/>
        </w:rPr>
        <w:t>和</w:t>
      </w:r>
      <w:r>
        <w:rPr>
          <w:rFonts w:hint="eastAsia"/>
        </w:rPr>
        <w:t>R4</w:t>
      </w:r>
      <w:r>
        <w:rPr>
          <w:rFonts w:hint="eastAsia"/>
        </w:rPr>
        <w:t>都属于</w:t>
      </w:r>
      <w:r>
        <w:t>区域</w:t>
      </w:r>
      <w:r>
        <w:rPr>
          <w:rFonts w:hint="eastAsia"/>
        </w:rPr>
        <w:t>1</w:t>
      </w:r>
      <w:r>
        <w:rPr>
          <w:rFonts w:hint="eastAsia"/>
        </w:rPr>
        <w:t>，但</w:t>
      </w:r>
      <w:r>
        <w:t>分属不通部门</w:t>
      </w:r>
      <w:r>
        <w:rPr>
          <w:rFonts w:hint="eastAsia"/>
        </w:rPr>
        <w:t>，</w:t>
      </w:r>
      <w:r>
        <w:rPr>
          <w:rFonts w:hint="eastAsia"/>
        </w:rPr>
        <w:t>R</w:t>
      </w:r>
      <w:r>
        <w:t>1</w:t>
      </w:r>
      <w:r>
        <w:rPr>
          <w:rFonts w:hint="eastAsia"/>
        </w:rPr>
        <w:t>作为市场</w:t>
      </w:r>
      <w:r>
        <w:t>部门</w:t>
      </w:r>
      <w:r>
        <w:rPr>
          <w:rFonts w:hint="eastAsia"/>
        </w:rPr>
        <w:t>网关</w:t>
      </w:r>
      <w:r>
        <w:t>，</w:t>
      </w:r>
      <w:r>
        <w:rPr>
          <w:rFonts w:hint="eastAsia"/>
        </w:rPr>
        <w:t>R4</w:t>
      </w:r>
      <w:r>
        <w:rPr>
          <w:rFonts w:hint="eastAsia"/>
        </w:rPr>
        <w:t>作为</w:t>
      </w:r>
      <w:r>
        <w:t>财务部门网关</w:t>
      </w:r>
      <w:r>
        <w:rPr>
          <w:rFonts w:hint="eastAsia"/>
        </w:rPr>
        <w:t>。网络管理员</w:t>
      </w:r>
      <w:r>
        <w:t>在区域</w:t>
      </w:r>
      <w:r>
        <w:t>0</w:t>
      </w:r>
      <w:r>
        <w:rPr>
          <w:rFonts w:hint="eastAsia"/>
        </w:rPr>
        <w:t>和</w:t>
      </w:r>
      <w:r>
        <w:t>区域</w:t>
      </w:r>
      <w:r>
        <w:rPr>
          <w:rFonts w:hint="eastAsia"/>
        </w:rPr>
        <w:t>1</w:t>
      </w:r>
      <w:r>
        <w:rPr>
          <w:rFonts w:hint="eastAsia"/>
        </w:rPr>
        <w:t>上配置</w:t>
      </w:r>
      <w:r>
        <w:rPr>
          <w:rFonts w:hint="eastAsia"/>
        </w:rPr>
        <w:t>OSPF</w:t>
      </w:r>
      <w:r>
        <w:t>区域认证。</w:t>
      </w:r>
      <w:r>
        <w:rPr>
          <w:rFonts w:hint="eastAsia"/>
        </w:rPr>
        <w:t>其中区域</w:t>
      </w:r>
      <w:r>
        <w:rPr>
          <w:rFonts w:hint="eastAsia"/>
        </w:rPr>
        <w:t>0</w:t>
      </w:r>
      <w:r>
        <w:rPr>
          <w:rFonts w:hint="eastAsia"/>
        </w:rPr>
        <w:t>开启</w:t>
      </w:r>
      <w:r>
        <w:t>密文认证，区域</w:t>
      </w:r>
      <w:r>
        <w:rPr>
          <w:rFonts w:hint="eastAsia"/>
        </w:rPr>
        <w:t>1</w:t>
      </w:r>
      <w:r>
        <w:rPr>
          <w:rFonts w:hint="eastAsia"/>
        </w:rPr>
        <w:t>开启</w:t>
      </w:r>
      <w:r>
        <w:t>明文认证。</w:t>
      </w:r>
      <w:r>
        <w:rPr>
          <w:rFonts w:hint="eastAsia"/>
        </w:rPr>
        <w:t>为进一步提高该</w:t>
      </w:r>
      <w:r>
        <w:rPr>
          <w:rFonts w:hint="eastAsia"/>
        </w:rPr>
        <w:t>OSPF</w:t>
      </w:r>
      <w:r>
        <w:rPr>
          <w:rFonts w:hint="eastAsia"/>
        </w:rPr>
        <w:t>网络安全性</w:t>
      </w:r>
      <w:r>
        <w:t>，</w:t>
      </w:r>
      <w:r>
        <w:rPr>
          <w:rFonts w:hint="eastAsia"/>
        </w:rPr>
        <w:t>R2</w:t>
      </w:r>
      <w:r>
        <w:rPr>
          <w:rFonts w:hint="eastAsia"/>
        </w:rPr>
        <w:t>和</w:t>
      </w:r>
      <w:r>
        <w:rPr>
          <w:rFonts w:hint="eastAsia"/>
        </w:rPr>
        <w:t>R4</w:t>
      </w:r>
      <w:r>
        <w:rPr>
          <w:rFonts w:hint="eastAsia"/>
        </w:rPr>
        <w:t>上</w:t>
      </w:r>
      <w:r>
        <w:t>单独设置</w:t>
      </w:r>
      <w:r>
        <w:rPr>
          <w:rFonts w:hint="eastAsia"/>
        </w:rPr>
        <w:t>密钥</w:t>
      </w:r>
      <w:r>
        <w:t>，</w:t>
      </w:r>
      <w:r>
        <w:rPr>
          <w:rFonts w:hint="eastAsia"/>
        </w:rPr>
        <w:t>配置</w:t>
      </w:r>
      <w:r>
        <w:rPr>
          <w:rFonts w:hint="eastAsia"/>
        </w:rPr>
        <w:t>OSPF</w:t>
      </w:r>
      <w:r>
        <w:t>链路认证</w:t>
      </w:r>
      <w:r>
        <w:rPr>
          <w:rFonts w:hint="eastAsia"/>
        </w:rPr>
        <w:t>。</w:t>
      </w:r>
    </w:p>
    <w:p w14:paraId="0E2E6640" w14:textId="77777777" w:rsidR="00870A08" w:rsidRDefault="003A5418">
      <w:pPr>
        <w:pStyle w:val="10"/>
      </w:pPr>
      <w:r>
        <w:rPr>
          <w:rFonts w:hint="eastAsia"/>
        </w:rPr>
        <w:lastRenderedPageBreak/>
        <w:t>实验拓扑</w:t>
      </w:r>
    </w:p>
    <w:p w14:paraId="25154B51" w14:textId="77777777" w:rsidR="00870A08" w:rsidRDefault="003A5418">
      <w:pPr>
        <w:pStyle w:val="aff6"/>
        <w:jc w:val="center"/>
      </w:pPr>
      <w:r>
        <w:rPr>
          <w:noProof/>
          <w:lang w:val="en-GB"/>
        </w:rPr>
        <w:drawing>
          <wp:inline distT="0" distB="0" distL="0" distR="0" wp14:anchorId="7ED45A4E" wp14:editId="33995F78">
            <wp:extent cx="5610860" cy="2933700"/>
            <wp:effectExtent l="19050" t="0" r="8742" b="0"/>
            <wp:docPr id="58" name="图片 57"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捕获.PNG"/>
                    <pic:cNvPicPr>
                      <a:picLocks noChangeAspect="1"/>
                    </pic:cNvPicPr>
                  </pic:nvPicPr>
                  <pic:blipFill>
                    <a:blip r:embed="rId159" cstate="print">
                      <a:grayscl/>
                    </a:blip>
                    <a:stretch>
                      <a:fillRect/>
                    </a:stretch>
                  </pic:blipFill>
                  <pic:spPr>
                    <a:xfrm>
                      <a:off x="0" y="0"/>
                      <a:ext cx="5611008" cy="2934110"/>
                    </a:xfrm>
                    <a:prstGeom prst="rect">
                      <a:avLst/>
                    </a:prstGeom>
                  </pic:spPr>
                </pic:pic>
              </a:graphicData>
            </a:graphic>
          </wp:inline>
        </w:drawing>
      </w:r>
    </w:p>
    <w:p w14:paraId="3CF72064" w14:textId="77777777" w:rsidR="00870A08" w:rsidRDefault="003A5418">
      <w:pPr>
        <w:pStyle w:val="aff6"/>
        <w:jc w:val="center"/>
      </w:pPr>
      <w:r>
        <w:rPr>
          <w:rFonts w:hint="eastAsia"/>
        </w:rPr>
        <w:t>图</w:t>
      </w:r>
      <w:r>
        <w:rPr>
          <w:rFonts w:hint="eastAsia"/>
        </w:rPr>
        <w:t xml:space="preserve">8-3 </w:t>
      </w:r>
      <w:r>
        <w:rPr>
          <w:rFonts w:hint="eastAsia"/>
        </w:rPr>
        <w:t>配置</w:t>
      </w:r>
      <w:r>
        <w:rPr>
          <w:rFonts w:hint="eastAsia"/>
        </w:rPr>
        <w:t>OSPF</w:t>
      </w:r>
      <w:r>
        <w:rPr>
          <w:rFonts w:hint="eastAsia"/>
        </w:rPr>
        <w:t>的认证拓扑图</w:t>
      </w:r>
    </w:p>
    <w:p w14:paraId="6FA27E7B"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1FAAAAF6" w14:textId="77777777">
        <w:trPr>
          <w:trHeight w:val="471"/>
          <w:jc w:val="center"/>
        </w:trPr>
        <w:tc>
          <w:tcPr>
            <w:tcW w:w="1594" w:type="dxa"/>
            <w:vAlign w:val="center"/>
          </w:tcPr>
          <w:p w14:paraId="47DB32F0" w14:textId="77777777" w:rsidR="00870A08" w:rsidRDefault="003A5418">
            <w:pPr>
              <w:spacing w:line="240" w:lineRule="auto"/>
              <w:ind w:firstLineChars="0" w:firstLine="0"/>
              <w:jc w:val="center"/>
            </w:pPr>
            <w:r>
              <w:rPr>
                <w:rFonts w:hint="eastAsia"/>
              </w:rPr>
              <w:t>设备</w:t>
            </w:r>
          </w:p>
        </w:tc>
        <w:tc>
          <w:tcPr>
            <w:tcW w:w="1706" w:type="dxa"/>
            <w:vAlign w:val="center"/>
          </w:tcPr>
          <w:p w14:paraId="3F3DFD93" w14:textId="77777777" w:rsidR="00870A08" w:rsidRDefault="003A5418">
            <w:pPr>
              <w:spacing w:line="240" w:lineRule="auto"/>
              <w:ind w:firstLineChars="0" w:firstLine="0"/>
              <w:jc w:val="center"/>
            </w:pPr>
            <w:r>
              <w:rPr>
                <w:rFonts w:hint="eastAsia"/>
              </w:rPr>
              <w:t>接口</w:t>
            </w:r>
          </w:p>
        </w:tc>
        <w:tc>
          <w:tcPr>
            <w:tcW w:w="1882" w:type="dxa"/>
            <w:vAlign w:val="center"/>
          </w:tcPr>
          <w:p w14:paraId="4835C8D1"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5265E0A7" w14:textId="77777777" w:rsidR="00870A08" w:rsidRDefault="003A5418">
            <w:pPr>
              <w:spacing w:line="240" w:lineRule="auto"/>
              <w:ind w:firstLineChars="0" w:firstLine="0"/>
              <w:jc w:val="center"/>
            </w:pPr>
            <w:r>
              <w:rPr>
                <w:rFonts w:hint="eastAsia"/>
              </w:rPr>
              <w:t>子网掩码</w:t>
            </w:r>
          </w:p>
        </w:tc>
        <w:tc>
          <w:tcPr>
            <w:tcW w:w="1458" w:type="dxa"/>
            <w:vAlign w:val="center"/>
          </w:tcPr>
          <w:p w14:paraId="296841A2" w14:textId="77777777" w:rsidR="00870A08" w:rsidRDefault="003A5418">
            <w:pPr>
              <w:spacing w:line="240" w:lineRule="auto"/>
              <w:ind w:firstLineChars="0" w:firstLine="0"/>
              <w:jc w:val="center"/>
            </w:pPr>
            <w:r>
              <w:rPr>
                <w:rFonts w:hint="eastAsia"/>
              </w:rPr>
              <w:t>默认网关</w:t>
            </w:r>
          </w:p>
        </w:tc>
      </w:tr>
      <w:tr w:rsidR="00870A08" w14:paraId="679D081E" w14:textId="77777777">
        <w:trPr>
          <w:trHeight w:val="120"/>
          <w:jc w:val="center"/>
        </w:trPr>
        <w:tc>
          <w:tcPr>
            <w:tcW w:w="1594" w:type="dxa"/>
            <w:vMerge w:val="restart"/>
            <w:vAlign w:val="center"/>
          </w:tcPr>
          <w:p w14:paraId="716D614D" w14:textId="77777777" w:rsidR="00870A08" w:rsidRDefault="003A5418">
            <w:pPr>
              <w:spacing w:line="240" w:lineRule="auto"/>
              <w:ind w:firstLineChars="0" w:firstLine="0"/>
              <w:jc w:val="center"/>
            </w:pPr>
            <w:r>
              <w:t>R1</w:t>
            </w:r>
            <w:r>
              <w:rPr>
                <w:rFonts w:hint="eastAsia"/>
              </w:rPr>
              <w:t>(AR2220)</w:t>
            </w:r>
          </w:p>
        </w:tc>
        <w:tc>
          <w:tcPr>
            <w:tcW w:w="1706" w:type="dxa"/>
            <w:vAlign w:val="center"/>
          </w:tcPr>
          <w:p w14:paraId="0C3AC12F"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82" w:type="dxa"/>
            <w:vAlign w:val="center"/>
          </w:tcPr>
          <w:p w14:paraId="4511E571" w14:textId="77777777" w:rsidR="00870A08" w:rsidRDefault="003A5418">
            <w:pPr>
              <w:spacing w:line="240" w:lineRule="auto"/>
              <w:ind w:firstLineChars="0" w:firstLine="0"/>
              <w:jc w:val="center"/>
            </w:pPr>
            <w:r>
              <w:t>1.1.1.1</w:t>
            </w:r>
          </w:p>
        </w:tc>
        <w:tc>
          <w:tcPr>
            <w:tcW w:w="1882" w:type="dxa"/>
            <w:vAlign w:val="center"/>
          </w:tcPr>
          <w:p w14:paraId="5A9BF0D2" w14:textId="77777777" w:rsidR="00870A08" w:rsidRDefault="003A5418">
            <w:pPr>
              <w:spacing w:line="240" w:lineRule="auto"/>
              <w:ind w:firstLineChars="0" w:firstLine="0"/>
              <w:jc w:val="center"/>
            </w:pPr>
            <w:r>
              <w:rPr>
                <w:rFonts w:hint="eastAsia"/>
              </w:rPr>
              <w:t>255.255.255.255</w:t>
            </w:r>
          </w:p>
        </w:tc>
        <w:tc>
          <w:tcPr>
            <w:tcW w:w="1458" w:type="dxa"/>
          </w:tcPr>
          <w:p w14:paraId="2B72A126" w14:textId="77777777" w:rsidR="00870A08" w:rsidRDefault="003A5418">
            <w:pPr>
              <w:spacing w:line="240" w:lineRule="auto"/>
              <w:ind w:firstLineChars="0" w:firstLine="0"/>
              <w:jc w:val="center"/>
            </w:pPr>
            <w:r>
              <w:t>N/A</w:t>
            </w:r>
          </w:p>
        </w:tc>
      </w:tr>
      <w:tr w:rsidR="00870A08" w14:paraId="7D56AF46" w14:textId="77777777">
        <w:trPr>
          <w:trHeight w:val="120"/>
          <w:jc w:val="center"/>
        </w:trPr>
        <w:tc>
          <w:tcPr>
            <w:tcW w:w="1594" w:type="dxa"/>
            <w:vMerge/>
            <w:vAlign w:val="center"/>
          </w:tcPr>
          <w:p w14:paraId="0E4D5486" w14:textId="77777777" w:rsidR="00870A08" w:rsidRDefault="00870A08">
            <w:pPr>
              <w:spacing w:line="240" w:lineRule="auto"/>
              <w:ind w:firstLine="420"/>
              <w:jc w:val="center"/>
            </w:pPr>
          </w:p>
        </w:tc>
        <w:tc>
          <w:tcPr>
            <w:tcW w:w="1706" w:type="dxa"/>
            <w:vAlign w:val="center"/>
          </w:tcPr>
          <w:p w14:paraId="47B04231" w14:textId="77777777" w:rsidR="00870A08" w:rsidRDefault="003A5418">
            <w:pPr>
              <w:spacing w:line="240" w:lineRule="auto"/>
              <w:ind w:firstLineChars="0" w:firstLine="0"/>
              <w:jc w:val="center"/>
            </w:pPr>
            <w:r>
              <w:t>GE 0/0/0</w:t>
            </w:r>
          </w:p>
        </w:tc>
        <w:tc>
          <w:tcPr>
            <w:tcW w:w="1882" w:type="dxa"/>
            <w:vAlign w:val="center"/>
          </w:tcPr>
          <w:p w14:paraId="4FE81D67" w14:textId="77777777" w:rsidR="00870A08" w:rsidRDefault="003A5418">
            <w:pPr>
              <w:spacing w:line="240" w:lineRule="auto"/>
              <w:ind w:firstLineChars="0" w:firstLine="0"/>
              <w:jc w:val="center"/>
            </w:pPr>
            <w:r>
              <w:rPr>
                <w:rFonts w:hint="eastAsia"/>
              </w:rPr>
              <w:t>10.0.12.1</w:t>
            </w:r>
          </w:p>
        </w:tc>
        <w:tc>
          <w:tcPr>
            <w:tcW w:w="1882" w:type="dxa"/>
            <w:vAlign w:val="center"/>
          </w:tcPr>
          <w:p w14:paraId="16BCDCD3" w14:textId="77777777" w:rsidR="00870A08" w:rsidRDefault="003A5418">
            <w:pPr>
              <w:spacing w:line="240" w:lineRule="auto"/>
              <w:ind w:firstLineChars="0" w:firstLine="0"/>
              <w:jc w:val="center"/>
            </w:pPr>
            <w:r>
              <w:rPr>
                <w:rFonts w:hint="eastAsia"/>
              </w:rPr>
              <w:t>255</w:t>
            </w:r>
            <w:r>
              <w:t>.255.255.0</w:t>
            </w:r>
          </w:p>
        </w:tc>
        <w:tc>
          <w:tcPr>
            <w:tcW w:w="1458" w:type="dxa"/>
          </w:tcPr>
          <w:p w14:paraId="66704D69" w14:textId="77777777" w:rsidR="00870A08" w:rsidRDefault="003A5418">
            <w:pPr>
              <w:spacing w:line="240" w:lineRule="auto"/>
              <w:ind w:firstLineChars="0" w:firstLine="0"/>
              <w:jc w:val="center"/>
            </w:pPr>
            <w:r>
              <w:rPr>
                <w:rFonts w:hint="eastAsia"/>
              </w:rPr>
              <w:t>N/A</w:t>
            </w:r>
          </w:p>
        </w:tc>
      </w:tr>
      <w:tr w:rsidR="00870A08" w14:paraId="7D056210" w14:textId="77777777">
        <w:trPr>
          <w:trHeight w:val="40"/>
          <w:jc w:val="center"/>
        </w:trPr>
        <w:tc>
          <w:tcPr>
            <w:tcW w:w="1594" w:type="dxa"/>
            <w:vMerge w:val="restart"/>
            <w:vAlign w:val="center"/>
          </w:tcPr>
          <w:p w14:paraId="018F137C" w14:textId="77777777" w:rsidR="00870A08" w:rsidRDefault="003A5418">
            <w:pPr>
              <w:spacing w:line="240" w:lineRule="auto"/>
              <w:ind w:firstLineChars="0" w:firstLine="0"/>
              <w:jc w:val="center"/>
            </w:pPr>
            <w:r>
              <w:t>R2</w:t>
            </w:r>
            <w:r>
              <w:rPr>
                <w:rFonts w:hint="eastAsia"/>
              </w:rPr>
              <w:t>(AR2220)</w:t>
            </w:r>
          </w:p>
        </w:tc>
        <w:tc>
          <w:tcPr>
            <w:tcW w:w="1706" w:type="dxa"/>
            <w:vAlign w:val="center"/>
          </w:tcPr>
          <w:p w14:paraId="68EB23AF"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82" w:type="dxa"/>
            <w:vAlign w:val="center"/>
          </w:tcPr>
          <w:p w14:paraId="1FC4CDCA" w14:textId="77777777" w:rsidR="00870A08" w:rsidRDefault="003A5418">
            <w:pPr>
              <w:spacing w:line="240" w:lineRule="auto"/>
              <w:ind w:firstLineChars="0" w:firstLine="0"/>
              <w:jc w:val="center"/>
            </w:pPr>
            <w:r>
              <w:t>2.2.2.2</w:t>
            </w:r>
          </w:p>
        </w:tc>
        <w:tc>
          <w:tcPr>
            <w:tcW w:w="1882" w:type="dxa"/>
            <w:vAlign w:val="center"/>
          </w:tcPr>
          <w:p w14:paraId="5C177BD3" w14:textId="77777777" w:rsidR="00870A08" w:rsidRDefault="003A5418">
            <w:pPr>
              <w:spacing w:line="240" w:lineRule="auto"/>
              <w:ind w:firstLineChars="0" w:firstLine="0"/>
              <w:jc w:val="center"/>
            </w:pPr>
            <w:r>
              <w:rPr>
                <w:rFonts w:hint="eastAsia"/>
              </w:rPr>
              <w:t>255.255.255.</w:t>
            </w:r>
            <w:r>
              <w:t>255</w:t>
            </w:r>
          </w:p>
        </w:tc>
        <w:tc>
          <w:tcPr>
            <w:tcW w:w="1458" w:type="dxa"/>
          </w:tcPr>
          <w:p w14:paraId="0BF62566" w14:textId="77777777" w:rsidR="00870A08" w:rsidRDefault="003A5418">
            <w:pPr>
              <w:spacing w:line="240" w:lineRule="auto"/>
              <w:ind w:firstLineChars="0" w:firstLine="0"/>
              <w:jc w:val="center"/>
            </w:pPr>
            <w:r>
              <w:rPr>
                <w:rFonts w:hint="eastAsia"/>
              </w:rPr>
              <w:t>N/A</w:t>
            </w:r>
          </w:p>
        </w:tc>
      </w:tr>
      <w:tr w:rsidR="00870A08" w14:paraId="093B3A44" w14:textId="77777777">
        <w:trPr>
          <w:trHeight w:val="40"/>
          <w:jc w:val="center"/>
        </w:trPr>
        <w:tc>
          <w:tcPr>
            <w:tcW w:w="1594" w:type="dxa"/>
            <w:vMerge/>
            <w:vAlign w:val="center"/>
          </w:tcPr>
          <w:p w14:paraId="528FFFDD" w14:textId="77777777" w:rsidR="00870A08" w:rsidRDefault="00870A08">
            <w:pPr>
              <w:spacing w:line="240" w:lineRule="auto"/>
              <w:ind w:firstLine="420"/>
              <w:jc w:val="center"/>
            </w:pPr>
          </w:p>
        </w:tc>
        <w:tc>
          <w:tcPr>
            <w:tcW w:w="1706" w:type="dxa"/>
            <w:vAlign w:val="center"/>
          </w:tcPr>
          <w:p w14:paraId="7957AB75" w14:textId="77777777" w:rsidR="00870A08" w:rsidRDefault="003A5418">
            <w:pPr>
              <w:spacing w:line="240" w:lineRule="auto"/>
              <w:ind w:firstLineChars="0" w:firstLine="0"/>
              <w:jc w:val="center"/>
            </w:pPr>
            <w:r>
              <w:t>G</w:t>
            </w:r>
            <w:r>
              <w:rPr>
                <w:rFonts w:hint="eastAsia"/>
              </w:rPr>
              <w:t>E 0/0/</w:t>
            </w:r>
            <w:r>
              <w:t>0</w:t>
            </w:r>
          </w:p>
        </w:tc>
        <w:tc>
          <w:tcPr>
            <w:tcW w:w="1882" w:type="dxa"/>
            <w:vAlign w:val="center"/>
          </w:tcPr>
          <w:p w14:paraId="3359901B" w14:textId="77777777" w:rsidR="00870A08" w:rsidRDefault="003A5418">
            <w:pPr>
              <w:spacing w:line="240" w:lineRule="auto"/>
              <w:ind w:firstLineChars="0" w:firstLine="0"/>
              <w:jc w:val="center"/>
            </w:pPr>
            <w:r>
              <w:rPr>
                <w:rFonts w:hint="eastAsia"/>
              </w:rPr>
              <w:t>10.0.12.2</w:t>
            </w:r>
          </w:p>
        </w:tc>
        <w:tc>
          <w:tcPr>
            <w:tcW w:w="1882" w:type="dxa"/>
            <w:vAlign w:val="center"/>
          </w:tcPr>
          <w:p w14:paraId="0DFA252B" w14:textId="77777777" w:rsidR="00870A08" w:rsidRDefault="003A5418">
            <w:pPr>
              <w:spacing w:line="240" w:lineRule="auto"/>
              <w:ind w:firstLineChars="0" w:firstLine="0"/>
              <w:jc w:val="center"/>
            </w:pPr>
            <w:r>
              <w:rPr>
                <w:rFonts w:hint="eastAsia"/>
              </w:rPr>
              <w:t>255.255.255.0</w:t>
            </w:r>
          </w:p>
        </w:tc>
        <w:tc>
          <w:tcPr>
            <w:tcW w:w="1458" w:type="dxa"/>
          </w:tcPr>
          <w:p w14:paraId="50708F6D" w14:textId="77777777" w:rsidR="00870A08" w:rsidRDefault="003A5418">
            <w:pPr>
              <w:spacing w:line="240" w:lineRule="auto"/>
              <w:ind w:firstLineChars="0" w:firstLine="0"/>
              <w:jc w:val="center"/>
            </w:pPr>
            <w:r>
              <w:rPr>
                <w:rFonts w:hint="eastAsia"/>
              </w:rPr>
              <w:t>N/A</w:t>
            </w:r>
          </w:p>
        </w:tc>
      </w:tr>
      <w:tr w:rsidR="00870A08" w14:paraId="268DF62C" w14:textId="77777777">
        <w:trPr>
          <w:trHeight w:val="40"/>
          <w:jc w:val="center"/>
        </w:trPr>
        <w:tc>
          <w:tcPr>
            <w:tcW w:w="1594" w:type="dxa"/>
            <w:vMerge/>
            <w:vAlign w:val="center"/>
          </w:tcPr>
          <w:p w14:paraId="40370B3C" w14:textId="77777777" w:rsidR="00870A08" w:rsidRDefault="00870A08">
            <w:pPr>
              <w:spacing w:line="240" w:lineRule="auto"/>
              <w:ind w:firstLine="420"/>
              <w:jc w:val="center"/>
            </w:pPr>
          </w:p>
        </w:tc>
        <w:tc>
          <w:tcPr>
            <w:tcW w:w="1706" w:type="dxa"/>
            <w:vAlign w:val="center"/>
          </w:tcPr>
          <w:p w14:paraId="1AB6D00B"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72580844" w14:textId="77777777" w:rsidR="00870A08" w:rsidRDefault="003A5418">
            <w:pPr>
              <w:spacing w:line="240" w:lineRule="auto"/>
              <w:ind w:firstLineChars="0" w:firstLine="0"/>
              <w:jc w:val="center"/>
            </w:pPr>
            <w:r>
              <w:rPr>
                <w:rFonts w:hint="eastAsia"/>
              </w:rPr>
              <w:t>10.0.2</w:t>
            </w:r>
            <w:r>
              <w:t>4</w:t>
            </w:r>
            <w:r>
              <w:rPr>
                <w:rFonts w:hint="eastAsia"/>
              </w:rPr>
              <w:t>.2</w:t>
            </w:r>
          </w:p>
        </w:tc>
        <w:tc>
          <w:tcPr>
            <w:tcW w:w="1882" w:type="dxa"/>
            <w:vAlign w:val="center"/>
          </w:tcPr>
          <w:p w14:paraId="3642037A" w14:textId="77777777" w:rsidR="00870A08" w:rsidRDefault="003A5418">
            <w:pPr>
              <w:spacing w:line="240" w:lineRule="auto"/>
              <w:ind w:firstLineChars="0" w:firstLine="0"/>
              <w:jc w:val="center"/>
            </w:pPr>
            <w:r>
              <w:rPr>
                <w:rFonts w:hint="eastAsia"/>
              </w:rPr>
              <w:t>255.255.255.0</w:t>
            </w:r>
          </w:p>
        </w:tc>
        <w:tc>
          <w:tcPr>
            <w:tcW w:w="1458" w:type="dxa"/>
          </w:tcPr>
          <w:p w14:paraId="1D8C3305" w14:textId="77777777" w:rsidR="00870A08" w:rsidRDefault="003A5418">
            <w:pPr>
              <w:spacing w:line="240" w:lineRule="auto"/>
              <w:ind w:firstLineChars="0" w:firstLine="0"/>
              <w:jc w:val="center"/>
            </w:pPr>
            <w:r>
              <w:rPr>
                <w:rFonts w:hint="eastAsia"/>
              </w:rPr>
              <w:t>N/A</w:t>
            </w:r>
          </w:p>
        </w:tc>
      </w:tr>
      <w:tr w:rsidR="00870A08" w14:paraId="14D58AF8" w14:textId="77777777">
        <w:trPr>
          <w:trHeight w:val="40"/>
          <w:jc w:val="center"/>
        </w:trPr>
        <w:tc>
          <w:tcPr>
            <w:tcW w:w="1594" w:type="dxa"/>
            <w:vMerge/>
            <w:vAlign w:val="center"/>
          </w:tcPr>
          <w:p w14:paraId="2F29C808" w14:textId="77777777" w:rsidR="00870A08" w:rsidRDefault="00870A08">
            <w:pPr>
              <w:spacing w:line="240" w:lineRule="auto"/>
              <w:ind w:firstLine="420"/>
              <w:jc w:val="center"/>
            </w:pPr>
          </w:p>
        </w:tc>
        <w:tc>
          <w:tcPr>
            <w:tcW w:w="1706" w:type="dxa"/>
            <w:vAlign w:val="center"/>
          </w:tcPr>
          <w:p w14:paraId="70EBB0C5" w14:textId="77777777" w:rsidR="00870A08" w:rsidRDefault="003A5418">
            <w:pPr>
              <w:spacing w:line="240" w:lineRule="auto"/>
              <w:ind w:firstLineChars="0" w:firstLine="0"/>
              <w:jc w:val="center"/>
            </w:pPr>
            <w:r>
              <w:t>G</w:t>
            </w:r>
            <w:r>
              <w:rPr>
                <w:rFonts w:hint="eastAsia"/>
              </w:rPr>
              <w:t>E 0/0/2</w:t>
            </w:r>
          </w:p>
        </w:tc>
        <w:tc>
          <w:tcPr>
            <w:tcW w:w="1882" w:type="dxa"/>
            <w:vAlign w:val="center"/>
          </w:tcPr>
          <w:p w14:paraId="1CE97BEA" w14:textId="77777777" w:rsidR="00870A08" w:rsidRDefault="003A5418">
            <w:pPr>
              <w:spacing w:line="240" w:lineRule="auto"/>
              <w:ind w:firstLineChars="0" w:firstLine="0"/>
              <w:jc w:val="center"/>
            </w:pPr>
            <w:r>
              <w:rPr>
                <w:rFonts w:hint="eastAsia"/>
              </w:rPr>
              <w:t>10.0.2</w:t>
            </w:r>
            <w:r>
              <w:t>3</w:t>
            </w:r>
            <w:r>
              <w:rPr>
                <w:rFonts w:hint="eastAsia"/>
              </w:rPr>
              <w:t>.2</w:t>
            </w:r>
          </w:p>
        </w:tc>
        <w:tc>
          <w:tcPr>
            <w:tcW w:w="1882" w:type="dxa"/>
            <w:vAlign w:val="center"/>
          </w:tcPr>
          <w:p w14:paraId="44438DB5" w14:textId="77777777" w:rsidR="00870A08" w:rsidRDefault="003A5418">
            <w:pPr>
              <w:spacing w:line="240" w:lineRule="auto"/>
              <w:ind w:firstLineChars="0" w:firstLine="0"/>
              <w:jc w:val="center"/>
            </w:pPr>
            <w:r>
              <w:rPr>
                <w:rFonts w:hint="eastAsia"/>
              </w:rPr>
              <w:t>255.255.255.0</w:t>
            </w:r>
          </w:p>
        </w:tc>
        <w:tc>
          <w:tcPr>
            <w:tcW w:w="1458" w:type="dxa"/>
          </w:tcPr>
          <w:p w14:paraId="6EA04074" w14:textId="77777777" w:rsidR="00870A08" w:rsidRDefault="003A5418">
            <w:pPr>
              <w:tabs>
                <w:tab w:val="center" w:pos="831"/>
              </w:tabs>
              <w:spacing w:line="240" w:lineRule="auto"/>
              <w:ind w:firstLineChars="0" w:firstLine="0"/>
              <w:jc w:val="center"/>
            </w:pPr>
            <w:r>
              <w:rPr>
                <w:rFonts w:hint="eastAsia"/>
              </w:rPr>
              <w:t>N/A</w:t>
            </w:r>
          </w:p>
        </w:tc>
      </w:tr>
      <w:tr w:rsidR="00870A08" w14:paraId="076B758F" w14:textId="77777777">
        <w:trPr>
          <w:trHeight w:val="80"/>
          <w:jc w:val="center"/>
        </w:trPr>
        <w:tc>
          <w:tcPr>
            <w:tcW w:w="1594" w:type="dxa"/>
            <w:vMerge w:val="restart"/>
            <w:vAlign w:val="center"/>
          </w:tcPr>
          <w:p w14:paraId="5F410410" w14:textId="77777777" w:rsidR="00870A08" w:rsidRDefault="003A5418">
            <w:pPr>
              <w:spacing w:line="240" w:lineRule="auto"/>
              <w:ind w:firstLineChars="0" w:firstLine="0"/>
              <w:jc w:val="center"/>
            </w:pPr>
            <w:r>
              <w:t>R3</w:t>
            </w:r>
            <w:r>
              <w:rPr>
                <w:rFonts w:hint="eastAsia"/>
              </w:rPr>
              <w:t>(AR2220)</w:t>
            </w:r>
          </w:p>
        </w:tc>
        <w:tc>
          <w:tcPr>
            <w:tcW w:w="1706" w:type="dxa"/>
            <w:vAlign w:val="center"/>
          </w:tcPr>
          <w:p w14:paraId="5C45CDF3"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82" w:type="dxa"/>
            <w:vAlign w:val="center"/>
          </w:tcPr>
          <w:p w14:paraId="7CFAD1F1" w14:textId="77777777" w:rsidR="00870A08" w:rsidRDefault="003A5418">
            <w:pPr>
              <w:spacing w:line="240" w:lineRule="auto"/>
              <w:ind w:firstLineChars="0" w:firstLine="0"/>
              <w:jc w:val="center"/>
            </w:pPr>
            <w:r>
              <w:t>3.3.3.3</w:t>
            </w:r>
          </w:p>
        </w:tc>
        <w:tc>
          <w:tcPr>
            <w:tcW w:w="1882" w:type="dxa"/>
            <w:vAlign w:val="center"/>
          </w:tcPr>
          <w:p w14:paraId="3D55159E" w14:textId="77777777" w:rsidR="00870A08" w:rsidRDefault="003A5418">
            <w:pPr>
              <w:spacing w:line="240" w:lineRule="auto"/>
              <w:ind w:firstLineChars="0" w:firstLine="0"/>
              <w:jc w:val="center"/>
            </w:pPr>
            <w:r>
              <w:rPr>
                <w:rFonts w:hint="eastAsia"/>
              </w:rPr>
              <w:t>255.255.255.255</w:t>
            </w:r>
          </w:p>
        </w:tc>
        <w:tc>
          <w:tcPr>
            <w:tcW w:w="1458" w:type="dxa"/>
          </w:tcPr>
          <w:p w14:paraId="042B2D09" w14:textId="77777777" w:rsidR="00870A08" w:rsidRDefault="003A5418">
            <w:pPr>
              <w:spacing w:line="240" w:lineRule="auto"/>
              <w:ind w:firstLineChars="0" w:firstLine="0"/>
              <w:jc w:val="center"/>
            </w:pPr>
            <w:r>
              <w:rPr>
                <w:rFonts w:hint="eastAsia"/>
              </w:rPr>
              <w:t>N/A</w:t>
            </w:r>
          </w:p>
        </w:tc>
      </w:tr>
      <w:tr w:rsidR="00870A08" w14:paraId="1899D241" w14:textId="77777777">
        <w:trPr>
          <w:trHeight w:val="80"/>
          <w:jc w:val="center"/>
        </w:trPr>
        <w:tc>
          <w:tcPr>
            <w:tcW w:w="1594" w:type="dxa"/>
            <w:vMerge/>
            <w:vAlign w:val="center"/>
          </w:tcPr>
          <w:p w14:paraId="4089A6C5" w14:textId="77777777" w:rsidR="00870A08" w:rsidRDefault="00870A08">
            <w:pPr>
              <w:spacing w:line="240" w:lineRule="auto"/>
              <w:ind w:firstLine="420"/>
              <w:jc w:val="center"/>
            </w:pPr>
          </w:p>
        </w:tc>
        <w:tc>
          <w:tcPr>
            <w:tcW w:w="1706" w:type="dxa"/>
            <w:vAlign w:val="center"/>
          </w:tcPr>
          <w:p w14:paraId="7BCFB9C4" w14:textId="77777777" w:rsidR="00870A08" w:rsidRDefault="003A5418">
            <w:pPr>
              <w:spacing w:line="240" w:lineRule="auto"/>
              <w:ind w:firstLineChars="0" w:firstLine="0"/>
              <w:jc w:val="center"/>
            </w:pPr>
            <w:r>
              <w:t>G</w:t>
            </w:r>
            <w:r>
              <w:rPr>
                <w:rFonts w:hint="eastAsia"/>
              </w:rPr>
              <w:t>E 0/0/</w:t>
            </w:r>
            <w:r>
              <w:t>0</w:t>
            </w:r>
          </w:p>
        </w:tc>
        <w:tc>
          <w:tcPr>
            <w:tcW w:w="1882" w:type="dxa"/>
            <w:vAlign w:val="center"/>
          </w:tcPr>
          <w:p w14:paraId="6B168B1D" w14:textId="77777777" w:rsidR="00870A08" w:rsidRDefault="003A5418">
            <w:pPr>
              <w:spacing w:line="240" w:lineRule="auto"/>
              <w:ind w:firstLineChars="0" w:firstLine="0"/>
              <w:jc w:val="center"/>
            </w:pPr>
            <w:r>
              <w:t>10.0.35.3</w:t>
            </w:r>
          </w:p>
        </w:tc>
        <w:tc>
          <w:tcPr>
            <w:tcW w:w="1882" w:type="dxa"/>
            <w:vAlign w:val="center"/>
          </w:tcPr>
          <w:p w14:paraId="5AE3BB90" w14:textId="77777777" w:rsidR="00870A08" w:rsidRDefault="003A5418">
            <w:pPr>
              <w:spacing w:line="240" w:lineRule="auto"/>
              <w:ind w:firstLineChars="0" w:firstLine="0"/>
              <w:jc w:val="center"/>
            </w:pPr>
            <w:r>
              <w:rPr>
                <w:rFonts w:hint="eastAsia"/>
              </w:rPr>
              <w:t>255.255.255.0</w:t>
            </w:r>
          </w:p>
        </w:tc>
        <w:tc>
          <w:tcPr>
            <w:tcW w:w="1458" w:type="dxa"/>
          </w:tcPr>
          <w:p w14:paraId="6D9F7008" w14:textId="77777777" w:rsidR="00870A08" w:rsidRDefault="003A5418">
            <w:pPr>
              <w:spacing w:line="240" w:lineRule="auto"/>
              <w:ind w:firstLineChars="0" w:firstLine="0"/>
              <w:jc w:val="center"/>
            </w:pPr>
            <w:r>
              <w:rPr>
                <w:rFonts w:hint="eastAsia"/>
              </w:rPr>
              <w:t>N/A</w:t>
            </w:r>
          </w:p>
        </w:tc>
      </w:tr>
      <w:tr w:rsidR="00870A08" w14:paraId="4C7CA481" w14:textId="77777777">
        <w:trPr>
          <w:trHeight w:val="129"/>
          <w:jc w:val="center"/>
        </w:trPr>
        <w:tc>
          <w:tcPr>
            <w:tcW w:w="1594" w:type="dxa"/>
            <w:vMerge/>
            <w:vAlign w:val="center"/>
          </w:tcPr>
          <w:p w14:paraId="6023B817" w14:textId="77777777" w:rsidR="00870A08" w:rsidRDefault="00870A08">
            <w:pPr>
              <w:spacing w:line="240" w:lineRule="auto"/>
              <w:ind w:firstLine="420"/>
              <w:jc w:val="center"/>
            </w:pPr>
          </w:p>
        </w:tc>
        <w:tc>
          <w:tcPr>
            <w:tcW w:w="1706" w:type="dxa"/>
            <w:vAlign w:val="center"/>
          </w:tcPr>
          <w:p w14:paraId="555A3833"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012AE14F" w14:textId="77777777" w:rsidR="00870A08" w:rsidRDefault="003A5418">
            <w:pPr>
              <w:spacing w:line="240" w:lineRule="auto"/>
              <w:ind w:firstLineChars="0" w:firstLine="0"/>
              <w:jc w:val="center"/>
            </w:pPr>
            <w:r>
              <w:rPr>
                <w:rFonts w:hint="eastAsia"/>
              </w:rPr>
              <w:t>10.0.</w:t>
            </w:r>
            <w:r>
              <w:t>36.3</w:t>
            </w:r>
          </w:p>
        </w:tc>
        <w:tc>
          <w:tcPr>
            <w:tcW w:w="1882" w:type="dxa"/>
            <w:vAlign w:val="center"/>
          </w:tcPr>
          <w:p w14:paraId="651252F0" w14:textId="77777777" w:rsidR="00870A08" w:rsidRDefault="003A5418">
            <w:pPr>
              <w:spacing w:line="240" w:lineRule="auto"/>
              <w:ind w:firstLineChars="0" w:firstLine="0"/>
              <w:jc w:val="center"/>
            </w:pPr>
            <w:r>
              <w:rPr>
                <w:rFonts w:hint="eastAsia"/>
              </w:rPr>
              <w:t>255.255.255.0</w:t>
            </w:r>
          </w:p>
        </w:tc>
        <w:tc>
          <w:tcPr>
            <w:tcW w:w="1458" w:type="dxa"/>
          </w:tcPr>
          <w:p w14:paraId="0B04A6B8" w14:textId="77777777" w:rsidR="00870A08" w:rsidRDefault="003A5418">
            <w:pPr>
              <w:spacing w:line="240" w:lineRule="auto"/>
              <w:ind w:firstLineChars="0" w:firstLine="0"/>
              <w:jc w:val="center"/>
            </w:pPr>
            <w:r>
              <w:rPr>
                <w:rFonts w:hint="eastAsia"/>
              </w:rPr>
              <w:t>N/A</w:t>
            </w:r>
          </w:p>
        </w:tc>
      </w:tr>
      <w:tr w:rsidR="00870A08" w14:paraId="1C9C459E" w14:textId="77777777">
        <w:trPr>
          <w:trHeight w:val="128"/>
          <w:jc w:val="center"/>
        </w:trPr>
        <w:tc>
          <w:tcPr>
            <w:tcW w:w="1594" w:type="dxa"/>
            <w:vMerge/>
            <w:vAlign w:val="center"/>
          </w:tcPr>
          <w:p w14:paraId="64BFC386" w14:textId="77777777" w:rsidR="00870A08" w:rsidRDefault="00870A08">
            <w:pPr>
              <w:spacing w:line="240" w:lineRule="auto"/>
              <w:ind w:firstLine="420"/>
              <w:jc w:val="center"/>
            </w:pPr>
          </w:p>
        </w:tc>
        <w:tc>
          <w:tcPr>
            <w:tcW w:w="1706" w:type="dxa"/>
            <w:vAlign w:val="center"/>
          </w:tcPr>
          <w:p w14:paraId="2BBCE3A4" w14:textId="77777777" w:rsidR="00870A08" w:rsidRDefault="003A5418">
            <w:pPr>
              <w:spacing w:line="240" w:lineRule="auto"/>
              <w:ind w:firstLineChars="0" w:firstLine="0"/>
              <w:jc w:val="center"/>
            </w:pPr>
            <w:r>
              <w:t>G</w:t>
            </w:r>
            <w:r>
              <w:rPr>
                <w:rFonts w:hint="eastAsia"/>
              </w:rPr>
              <w:t>E 0/0/2</w:t>
            </w:r>
          </w:p>
        </w:tc>
        <w:tc>
          <w:tcPr>
            <w:tcW w:w="1882" w:type="dxa"/>
            <w:vAlign w:val="center"/>
          </w:tcPr>
          <w:p w14:paraId="0875DD01" w14:textId="77777777" w:rsidR="00870A08" w:rsidRDefault="003A5418">
            <w:pPr>
              <w:spacing w:line="240" w:lineRule="auto"/>
              <w:ind w:firstLineChars="0" w:firstLine="0"/>
              <w:jc w:val="center"/>
            </w:pPr>
            <w:r>
              <w:rPr>
                <w:rFonts w:hint="eastAsia"/>
              </w:rPr>
              <w:t>10.0.2</w:t>
            </w:r>
            <w:r>
              <w:t>3</w:t>
            </w:r>
            <w:r>
              <w:rPr>
                <w:rFonts w:hint="eastAsia"/>
              </w:rPr>
              <w:t>.</w:t>
            </w:r>
            <w:r>
              <w:t>3</w:t>
            </w:r>
          </w:p>
        </w:tc>
        <w:tc>
          <w:tcPr>
            <w:tcW w:w="1882" w:type="dxa"/>
            <w:vAlign w:val="center"/>
          </w:tcPr>
          <w:p w14:paraId="2CAC1B59" w14:textId="77777777" w:rsidR="00870A08" w:rsidRDefault="003A5418">
            <w:pPr>
              <w:spacing w:line="240" w:lineRule="auto"/>
              <w:ind w:firstLineChars="0" w:firstLine="0"/>
              <w:jc w:val="center"/>
            </w:pPr>
            <w:r>
              <w:rPr>
                <w:rFonts w:hint="eastAsia"/>
              </w:rPr>
              <w:t>255.255.255.0</w:t>
            </w:r>
          </w:p>
        </w:tc>
        <w:tc>
          <w:tcPr>
            <w:tcW w:w="1458" w:type="dxa"/>
          </w:tcPr>
          <w:p w14:paraId="61A1F0B5" w14:textId="77777777" w:rsidR="00870A08" w:rsidRDefault="003A5418">
            <w:pPr>
              <w:spacing w:line="240" w:lineRule="auto"/>
              <w:ind w:firstLineChars="0" w:firstLine="0"/>
              <w:jc w:val="center"/>
            </w:pPr>
            <w:r>
              <w:rPr>
                <w:rFonts w:hint="eastAsia"/>
              </w:rPr>
              <w:t>N/A</w:t>
            </w:r>
          </w:p>
        </w:tc>
      </w:tr>
      <w:tr w:rsidR="00870A08" w14:paraId="652751DB" w14:textId="77777777">
        <w:trPr>
          <w:trHeight w:val="40"/>
          <w:jc w:val="center"/>
        </w:trPr>
        <w:tc>
          <w:tcPr>
            <w:tcW w:w="1594" w:type="dxa"/>
            <w:vMerge w:val="restart"/>
            <w:vAlign w:val="center"/>
          </w:tcPr>
          <w:p w14:paraId="32278D86" w14:textId="77777777" w:rsidR="00870A08" w:rsidRDefault="003A5418">
            <w:pPr>
              <w:spacing w:line="240" w:lineRule="auto"/>
              <w:ind w:firstLineChars="0" w:firstLine="0"/>
              <w:jc w:val="center"/>
            </w:pPr>
            <w:r>
              <w:t>R4</w:t>
            </w:r>
            <w:r>
              <w:rPr>
                <w:rFonts w:hint="eastAsia"/>
              </w:rPr>
              <w:t>(AR2220)</w:t>
            </w:r>
          </w:p>
        </w:tc>
        <w:tc>
          <w:tcPr>
            <w:tcW w:w="1706" w:type="dxa"/>
            <w:vAlign w:val="center"/>
          </w:tcPr>
          <w:p w14:paraId="326D2054"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82" w:type="dxa"/>
            <w:vAlign w:val="center"/>
          </w:tcPr>
          <w:p w14:paraId="1F7DF768" w14:textId="77777777" w:rsidR="00870A08" w:rsidRDefault="003A5418">
            <w:pPr>
              <w:spacing w:line="240" w:lineRule="auto"/>
              <w:ind w:firstLineChars="0" w:firstLine="0"/>
              <w:jc w:val="center"/>
            </w:pPr>
            <w:r>
              <w:t>4.4.4.4</w:t>
            </w:r>
          </w:p>
        </w:tc>
        <w:tc>
          <w:tcPr>
            <w:tcW w:w="1882" w:type="dxa"/>
            <w:vAlign w:val="center"/>
          </w:tcPr>
          <w:p w14:paraId="3E890FCC" w14:textId="77777777" w:rsidR="00870A08" w:rsidRDefault="003A5418">
            <w:pPr>
              <w:spacing w:line="240" w:lineRule="auto"/>
              <w:ind w:firstLineChars="0" w:firstLine="0"/>
              <w:jc w:val="center"/>
            </w:pPr>
            <w:r>
              <w:rPr>
                <w:rFonts w:hint="eastAsia"/>
              </w:rPr>
              <w:t>255.255.255.</w:t>
            </w:r>
            <w:r>
              <w:t>255</w:t>
            </w:r>
          </w:p>
        </w:tc>
        <w:tc>
          <w:tcPr>
            <w:tcW w:w="1458" w:type="dxa"/>
          </w:tcPr>
          <w:p w14:paraId="2B2FD5BC" w14:textId="77777777" w:rsidR="00870A08" w:rsidRDefault="003A5418">
            <w:pPr>
              <w:spacing w:line="240" w:lineRule="auto"/>
              <w:ind w:firstLineChars="0" w:firstLine="0"/>
              <w:jc w:val="center"/>
            </w:pPr>
            <w:r>
              <w:rPr>
                <w:rFonts w:hint="eastAsia"/>
              </w:rPr>
              <w:t>N/A</w:t>
            </w:r>
          </w:p>
        </w:tc>
      </w:tr>
      <w:tr w:rsidR="00870A08" w14:paraId="7EA25EF2" w14:textId="77777777">
        <w:trPr>
          <w:trHeight w:val="40"/>
          <w:jc w:val="center"/>
        </w:trPr>
        <w:tc>
          <w:tcPr>
            <w:tcW w:w="1594" w:type="dxa"/>
            <w:vMerge/>
            <w:vAlign w:val="center"/>
          </w:tcPr>
          <w:p w14:paraId="307C201E" w14:textId="77777777" w:rsidR="00870A08" w:rsidRDefault="00870A08">
            <w:pPr>
              <w:spacing w:line="240" w:lineRule="auto"/>
              <w:ind w:firstLine="420"/>
              <w:jc w:val="center"/>
            </w:pPr>
          </w:p>
        </w:tc>
        <w:tc>
          <w:tcPr>
            <w:tcW w:w="1706" w:type="dxa"/>
            <w:vAlign w:val="center"/>
          </w:tcPr>
          <w:p w14:paraId="24E8E568" w14:textId="77777777" w:rsidR="00870A08" w:rsidRDefault="003A5418">
            <w:pPr>
              <w:spacing w:line="240" w:lineRule="auto"/>
              <w:ind w:firstLineChars="0" w:firstLine="0"/>
              <w:jc w:val="center"/>
            </w:pPr>
            <w:r>
              <w:t>G</w:t>
            </w:r>
            <w:r>
              <w:rPr>
                <w:rFonts w:hint="eastAsia"/>
              </w:rPr>
              <w:t>E 0/0/</w:t>
            </w:r>
            <w:r>
              <w:t>0</w:t>
            </w:r>
          </w:p>
        </w:tc>
        <w:tc>
          <w:tcPr>
            <w:tcW w:w="1882" w:type="dxa"/>
            <w:vAlign w:val="center"/>
          </w:tcPr>
          <w:p w14:paraId="15B59DB3" w14:textId="77777777" w:rsidR="00870A08" w:rsidRDefault="003A5418">
            <w:pPr>
              <w:spacing w:line="240" w:lineRule="auto"/>
              <w:ind w:firstLineChars="0" w:firstLine="0"/>
              <w:jc w:val="center"/>
            </w:pPr>
            <w:r>
              <w:rPr>
                <w:rFonts w:hint="eastAsia"/>
              </w:rPr>
              <w:t>10.0.24.4</w:t>
            </w:r>
          </w:p>
        </w:tc>
        <w:tc>
          <w:tcPr>
            <w:tcW w:w="1882" w:type="dxa"/>
            <w:vAlign w:val="center"/>
          </w:tcPr>
          <w:p w14:paraId="736FAA79" w14:textId="77777777" w:rsidR="00870A08" w:rsidRDefault="003A5418">
            <w:pPr>
              <w:spacing w:line="240" w:lineRule="auto"/>
              <w:ind w:firstLineChars="0" w:firstLine="0"/>
              <w:jc w:val="center"/>
            </w:pPr>
            <w:r>
              <w:rPr>
                <w:rFonts w:hint="eastAsia"/>
              </w:rPr>
              <w:t>255.255.255.0</w:t>
            </w:r>
          </w:p>
        </w:tc>
        <w:tc>
          <w:tcPr>
            <w:tcW w:w="1458" w:type="dxa"/>
          </w:tcPr>
          <w:p w14:paraId="1DEBEAFB" w14:textId="77777777" w:rsidR="00870A08" w:rsidRDefault="003A5418">
            <w:pPr>
              <w:spacing w:line="240" w:lineRule="auto"/>
              <w:ind w:firstLineChars="0" w:firstLine="0"/>
              <w:jc w:val="center"/>
            </w:pPr>
            <w:r>
              <w:rPr>
                <w:rFonts w:hint="eastAsia"/>
              </w:rPr>
              <w:t>N/A</w:t>
            </w:r>
          </w:p>
        </w:tc>
      </w:tr>
      <w:tr w:rsidR="00870A08" w14:paraId="713032D1" w14:textId="77777777">
        <w:trPr>
          <w:trHeight w:val="181"/>
          <w:jc w:val="center"/>
        </w:trPr>
        <w:tc>
          <w:tcPr>
            <w:tcW w:w="1594" w:type="dxa"/>
            <w:vMerge w:val="restart"/>
            <w:vAlign w:val="center"/>
          </w:tcPr>
          <w:p w14:paraId="362159DC" w14:textId="77777777" w:rsidR="00870A08" w:rsidRDefault="003A5418">
            <w:pPr>
              <w:spacing w:line="240" w:lineRule="auto"/>
              <w:ind w:firstLineChars="0" w:firstLine="0"/>
              <w:jc w:val="center"/>
            </w:pPr>
            <w:r>
              <w:t>R5</w:t>
            </w:r>
            <w:r>
              <w:rPr>
                <w:rFonts w:hint="eastAsia"/>
              </w:rPr>
              <w:t>(AR2220)</w:t>
            </w:r>
          </w:p>
        </w:tc>
        <w:tc>
          <w:tcPr>
            <w:tcW w:w="1706" w:type="dxa"/>
            <w:vAlign w:val="center"/>
          </w:tcPr>
          <w:p w14:paraId="38810EC9"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82" w:type="dxa"/>
            <w:vAlign w:val="center"/>
          </w:tcPr>
          <w:p w14:paraId="4A2101E5" w14:textId="77777777" w:rsidR="00870A08" w:rsidRDefault="003A5418">
            <w:pPr>
              <w:spacing w:line="240" w:lineRule="auto"/>
              <w:ind w:firstLineChars="0" w:firstLine="0"/>
              <w:jc w:val="center"/>
            </w:pPr>
            <w:r>
              <w:t>5.5.5.5</w:t>
            </w:r>
          </w:p>
        </w:tc>
        <w:tc>
          <w:tcPr>
            <w:tcW w:w="1882" w:type="dxa"/>
            <w:vAlign w:val="center"/>
          </w:tcPr>
          <w:p w14:paraId="6F5295F7" w14:textId="77777777" w:rsidR="00870A08" w:rsidRDefault="003A5418">
            <w:pPr>
              <w:spacing w:line="240" w:lineRule="auto"/>
              <w:ind w:firstLineChars="0" w:firstLine="0"/>
              <w:jc w:val="center"/>
            </w:pPr>
            <w:r>
              <w:rPr>
                <w:rFonts w:hint="eastAsia"/>
              </w:rPr>
              <w:t>255.255.255.</w:t>
            </w:r>
            <w:r>
              <w:t>255</w:t>
            </w:r>
          </w:p>
        </w:tc>
        <w:tc>
          <w:tcPr>
            <w:tcW w:w="1458" w:type="dxa"/>
          </w:tcPr>
          <w:p w14:paraId="4E501486" w14:textId="77777777" w:rsidR="00870A08" w:rsidRDefault="003A5418">
            <w:pPr>
              <w:spacing w:line="240" w:lineRule="auto"/>
              <w:ind w:firstLineChars="0" w:firstLine="0"/>
              <w:jc w:val="center"/>
            </w:pPr>
            <w:r>
              <w:rPr>
                <w:rFonts w:hint="eastAsia"/>
              </w:rPr>
              <w:t>N/A</w:t>
            </w:r>
          </w:p>
        </w:tc>
      </w:tr>
      <w:tr w:rsidR="00870A08" w14:paraId="1741B698" w14:textId="77777777">
        <w:trPr>
          <w:trHeight w:val="80"/>
          <w:jc w:val="center"/>
        </w:trPr>
        <w:tc>
          <w:tcPr>
            <w:tcW w:w="1594" w:type="dxa"/>
            <w:vMerge/>
            <w:vAlign w:val="center"/>
          </w:tcPr>
          <w:p w14:paraId="611A6978" w14:textId="77777777" w:rsidR="00870A08" w:rsidRDefault="00870A08">
            <w:pPr>
              <w:spacing w:line="240" w:lineRule="auto"/>
              <w:ind w:firstLine="420"/>
              <w:jc w:val="center"/>
            </w:pPr>
          </w:p>
        </w:tc>
        <w:tc>
          <w:tcPr>
            <w:tcW w:w="1706" w:type="dxa"/>
            <w:vAlign w:val="center"/>
          </w:tcPr>
          <w:p w14:paraId="4D4D1003" w14:textId="77777777" w:rsidR="00870A08" w:rsidRDefault="003A5418">
            <w:pPr>
              <w:spacing w:line="240" w:lineRule="auto"/>
              <w:ind w:firstLineChars="0" w:firstLine="0"/>
              <w:jc w:val="center"/>
            </w:pPr>
            <w:r>
              <w:t>G</w:t>
            </w:r>
            <w:r>
              <w:rPr>
                <w:rFonts w:hint="eastAsia"/>
              </w:rPr>
              <w:t>E 0/0/</w:t>
            </w:r>
            <w:r>
              <w:t>0</w:t>
            </w:r>
          </w:p>
        </w:tc>
        <w:tc>
          <w:tcPr>
            <w:tcW w:w="1882" w:type="dxa"/>
            <w:vAlign w:val="center"/>
          </w:tcPr>
          <w:p w14:paraId="206C20C1" w14:textId="77777777" w:rsidR="00870A08" w:rsidRDefault="003A5418">
            <w:pPr>
              <w:spacing w:line="240" w:lineRule="auto"/>
              <w:ind w:firstLineChars="0" w:firstLine="0"/>
              <w:jc w:val="center"/>
            </w:pPr>
            <w:r>
              <w:rPr>
                <w:rFonts w:hint="eastAsia"/>
              </w:rPr>
              <w:t>10.0.</w:t>
            </w:r>
            <w:r>
              <w:t>35.5</w:t>
            </w:r>
          </w:p>
        </w:tc>
        <w:tc>
          <w:tcPr>
            <w:tcW w:w="1882" w:type="dxa"/>
            <w:vAlign w:val="center"/>
          </w:tcPr>
          <w:p w14:paraId="6F314189" w14:textId="77777777" w:rsidR="00870A08" w:rsidRDefault="003A5418">
            <w:pPr>
              <w:spacing w:line="240" w:lineRule="auto"/>
              <w:ind w:firstLineChars="0" w:firstLine="0"/>
              <w:jc w:val="center"/>
            </w:pPr>
            <w:r>
              <w:rPr>
                <w:rFonts w:hint="eastAsia"/>
              </w:rPr>
              <w:t>255.255.255.0</w:t>
            </w:r>
          </w:p>
        </w:tc>
        <w:tc>
          <w:tcPr>
            <w:tcW w:w="1458" w:type="dxa"/>
          </w:tcPr>
          <w:p w14:paraId="4FAC122A" w14:textId="77777777" w:rsidR="00870A08" w:rsidRDefault="003A5418">
            <w:pPr>
              <w:spacing w:line="240" w:lineRule="auto"/>
              <w:ind w:firstLineChars="0" w:firstLine="0"/>
              <w:jc w:val="center"/>
            </w:pPr>
            <w:r>
              <w:rPr>
                <w:rFonts w:hint="eastAsia"/>
              </w:rPr>
              <w:t>N/A</w:t>
            </w:r>
          </w:p>
        </w:tc>
      </w:tr>
      <w:tr w:rsidR="00870A08" w14:paraId="47998122" w14:textId="77777777">
        <w:trPr>
          <w:trHeight w:val="151"/>
          <w:jc w:val="center"/>
        </w:trPr>
        <w:tc>
          <w:tcPr>
            <w:tcW w:w="1594" w:type="dxa"/>
            <w:vMerge w:val="restart"/>
            <w:vAlign w:val="center"/>
          </w:tcPr>
          <w:p w14:paraId="4F0696D2" w14:textId="77777777" w:rsidR="00870A08" w:rsidRDefault="003A5418">
            <w:pPr>
              <w:spacing w:line="240" w:lineRule="auto"/>
              <w:ind w:firstLineChars="0" w:firstLine="0"/>
              <w:jc w:val="center"/>
            </w:pPr>
            <w:r>
              <w:lastRenderedPageBreak/>
              <w:t>R6</w:t>
            </w:r>
            <w:r>
              <w:rPr>
                <w:rFonts w:hint="eastAsia"/>
              </w:rPr>
              <w:t>(AR2220)</w:t>
            </w:r>
          </w:p>
        </w:tc>
        <w:tc>
          <w:tcPr>
            <w:tcW w:w="1706" w:type="dxa"/>
            <w:vAlign w:val="center"/>
          </w:tcPr>
          <w:p w14:paraId="4AD4D992"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82" w:type="dxa"/>
            <w:vAlign w:val="center"/>
          </w:tcPr>
          <w:p w14:paraId="62AB835D" w14:textId="77777777" w:rsidR="00870A08" w:rsidRDefault="003A5418">
            <w:pPr>
              <w:spacing w:line="240" w:lineRule="auto"/>
              <w:ind w:firstLineChars="0" w:firstLine="0"/>
              <w:jc w:val="center"/>
            </w:pPr>
            <w:r>
              <w:t>6.6.6.6</w:t>
            </w:r>
          </w:p>
        </w:tc>
        <w:tc>
          <w:tcPr>
            <w:tcW w:w="1882" w:type="dxa"/>
            <w:vAlign w:val="center"/>
          </w:tcPr>
          <w:p w14:paraId="68DB7201" w14:textId="77777777" w:rsidR="00870A08" w:rsidRDefault="003A5418">
            <w:pPr>
              <w:spacing w:line="240" w:lineRule="auto"/>
              <w:ind w:firstLineChars="0" w:firstLine="0"/>
              <w:jc w:val="center"/>
            </w:pPr>
            <w:r>
              <w:rPr>
                <w:rFonts w:hint="eastAsia"/>
              </w:rPr>
              <w:t>255.255.255.</w:t>
            </w:r>
            <w:r>
              <w:t>255</w:t>
            </w:r>
          </w:p>
        </w:tc>
        <w:tc>
          <w:tcPr>
            <w:tcW w:w="1458" w:type="dxa"/>
          </w:tcPr>
          <w:p w14:paraId="45B18DCB" w14:textId="77777777" w:rsidR="00870A08" w:rsidRDefault="003A5418">
            <w:pPr>
              <w:spacing w:line="240" w:lineRule="auto"/>
              <w:ind w:firstLineChars="0" w:firstLine="0"/>
              <w:jc w:val="center"/>
            </w:pPr>
            <w:r>
              <w:rPr>
                <w:rFonts w:hint="eastAsia"/>
              </w:rPr>
              <w:t>N/A</w:t>
            </w:r>
          </w:p>
        </w:tc>
      </w:tr>
      <w:tr w:rsidR="00870A08" w14:paraId="055CAA05" w14:textId="77777777">
        <w:trPr>
          <w:trHeight w:val="151"/>
          <w:jc w:val="center"/>
        </w:trPr>
        <w:tc>
          <w:tcPr>
            <w:tcW w:w="1594" w:type="dxa"/>
            <w:vMerge/>
            <w:vAlign w:val="center"/>
          </w:tcPr>
          <w:p w14:paraId="66FBCDC4" w14:textId="77777777" w:rsidR="00870A08" w:rsidRDefault="00870A08">
            <w:pPr>
              <w:spacing w:line="240" w:lineRule="auto"/>
              <w:ind w:firstLine="420"/>
              <w:jc w:val="center"/>
            </w:pPr>
          </w:p>
        </w:tc>
        <w:tc>
          <w:tcPr>
            <w:tcW w:w="1706" w:type="dxa"/>
            <w:vAlign w:val="center"/>
          </w:tcPr>
          <w:p w14:paraId="6511BEEE"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74D68B6C" w14:textId="77777777" w:rsidR="00870A08" w:rsidRDefault="003A5418">
            <w:pPr>
              <w:spacing w:line="240" w:lineRule="auto"/>
              <w:ind w:firstLineChars="0" w:firstLine="0"/>
              <w:jc w:val="center"/>
            </w:pPr>
            <w:r>
              <w:t>10.0.36.6</w:t>
            </w:r>
          </w:p>
        </w:tc>
        <w:tc>
          <w:tcPr>
            <w:tcW w:w="1882" w:type="dxa"/>
            <w:vAlign w:val="center"/>
          </w:tcPr>
          <w:p w14:paraId="65AF9BB4" w14:textId="77777777" w:rsidR="00870A08" w:rsidRDefault="003A5418">
            <w:pPr>
              <w:spacing w:line="240" w:lineRule="auto"/>
              <w:ind w:firstLineChars="0" w:firstLine="0"/>
              <w:jc w:val="center"/>
            </w:pPr>
            <w:r>
              <w:rPr>
                <w:rFonts w:hint="eastAsia"/>
              </w:rPr>
              <w:t>255.255.255.0</w:t>
            </w:r>
          </w:p>
        </w:tc>
        <w:tc>
          <w:tcPr>
            <w:tcW w:w="1458" w:type="dxa"/>
          </w:tcPr>
          <w:p w14:paraId="1CF530C5" w14:textId="77777777" w:rsidR="00870A08" w:rsidRDefault="003A5418">
            <w:pPr>
              <w:spacing w:line="240" w:lineRule="auto"/>
              <w:ind w:firstLineChars="0" w:firstLine="0"/>
              <w:jc w:val="center"/>
            </w:pPr>
            <w:r>
              <w:rPr>
                <w:rFonts w:hint="eastAsia"/>
              </w:rPr>
              <w:t>N/A</w:t>
            </w:r>
          </w:p>
        </w:tc>
      </w:tr>
    </w:tbl>
    <w:p w14:paraId="4EF33AFC" w14:textId="77777777" w:rsidR="00870A08" w:rsidRDefault="003A5418">
      <w:pPr>
        <w:pStyle w:val="10"/>
      </w:pPr>
      <w:r>
        <w:rPr>
          <w:rFonts w:hint="eastAsia"/>
        </w:rPr>
        <w:t>实验步骤</w:t>
      </w:r>
    </w:p>
    <w:p w14:paraId="642AC616" w14:textId="77777777" w:rsidR="00870A08" w:rsidRDefault="003A5418">
      <w:pPr>
        <w:pStyle w:val="2"/>
      </w:pPr>
      <w:r>
        <w:rPr>
          <w:rFonts w:hint="eastAsia"/>
        </w:rPr>
        <w:t>基本配置</w:t>
      </w:r>
    </w:p>
    <w:p w14:paraId="57FE3373" w14:textId="77777777" w:rsidR="00870A08" w:rsidRDefault="003A5418">
      <w:pPr>
        <w:pStyle w:val="12"/>
        <w:ind w:left="420" w:firstLineChars="0" w:firstLine="0"/>
        <w:jc w:val="left"/>
      </w:pPr>
      <w:r>
        <w:rPr>
          <w:rFonts w:hint="eastAsia"/>
        </w:rPr>
        <w:t>根据实验编址表进行相应的基本配置，并使用</w:t>
      </w:r>
      <w:r>
        <w:rPr>
          <w:rFonts w:hint="eastAsia"/>
          <w:b/>
        </w:rPr>
        <w:t>ping</w:t>
      </w:r>
      <w:r>
        <w:rPr>
          <w:rFonts w:hint="eastAsia"/>
        </w:rPr>
        <w:t>命令检测各直连链路的连通性。</w:t>
      </w:r>
    </w:p>
    <w:p w14:paraId="4E08AD7A" w14:textId="77777777" w:rsidR="00870A08" w:rsidRDefault="003A5418">
      <w:pPr>
        <w:pStyle w:val="aff6"/>
      </w:pPr>
      <w:r>
        <w:t>&lt;R1&gt;ping 10.0.12.2</w:t>
      </w:r>
    </w:p>
    <w:p w14:paraId="3DF3EDF9" w14:textId="77777777" w:rsidR="00870A08" w:rsidRDefault="003A5418">
      <w:pPr>
        <w:pStyle w:val="aff6"/>
      </w:pPr>
      <w:r>
        <w:t xml:space="preserve">PING 10.0.12.2: </w:t>
      </w:r>
      <w:proofErr w:type="gramStart"/>
      <w:r>
        <w:t>56  data</w:t>
      </w:r>
      <w:proofErr w:type="gramEnd"/>
      <w:r>
        <w:t xml:space="preserve"> bytes, press CTRL_C to break</w:t>
      </w:r>
    </w:p>
    <w:p w14:paraId="51FD3C54" w14:textId="77777777" w:rsidR="00870A08" w:rsidRDefault="003A5418">
      <w:pPr>
        <w:pStyle w:val="aff6"/>
      </w:pPr>
      <w:r>
        <w:t xml:space="preserve">Reply from 10.0.12.2: bytes=56 Sequence=1 </w:t>
      </w:r>
      <w:proofErr w:type="spellStart"/>
      <w:r>
        <w:t>ttl</w:t>
      </w:r>
      <w:proofErr w:type="spellEnd"/>
      <w:r>
        <w:t xml:space="preserve">=255 time=120 </w:t>
      </w:r>
      <w:proofErr w:type="spellStart"/>
      <w:r>
        <w:t>ms</w:t>
      </w:r>
      <w:proofErr w:type="spellEnd"/>
    </w:p>
    <w:p w14:paraId="7B00384E" w14:textId="77777777" w:rsidR="00870A08" w:rsidRDefault="003A5418">
      <w:pPr>
        <w:pStyle w:val="aff6"/>
      </w:pPr>
      <w:r>
        <w:t xml:space="preserve">Reply from 10.0.12.2: bytes=56 Sequence=2 </w:t>
      </w:r>
      <w:proofErr w:type="spellStart"/>
      <w:r>
        <w:t>ttl</w:t>
      </w:r>
      <w:proofErr w:type="spellEnd"/>
      <w:r>
        <w:t xml:space="preserve">=255 time=90 </w:t>
      </w:r>
      <w:proofErr w:type="spellStart"/>
      <w:r>
        <w:t>ms</w:t>
      </w:r>
      <w:proofErr w:type="spellEnd"/>
    </w:p>
    <w:p w14:paraId="527D07B7" w14:textId="77777777" w:rsidR="00870A08" w:rsidRDefault="003A5418">
      <w:pPr>
        <w:pStyle w:val="aff6"/>
      </w:pPr>
      <w:r>
        <w:t xml:space="preserve">Reply from 10.0.12.2: bytes=56 Sequence=3 </w:t>
      </w:r>
      <w:proofErr w:type="spellStart"/>
      <w:r>
        <w:t>ttl</w:t>
      </w:r>
      <w:proofErr w:type="spellEnd"/>
      <w:r>
        <w:t xml:space="preserve">=255 time=60 </w:t>
      </w:r>
      <w:proofErr w:type="spellStart"/>
      <w:r>
        <w:t>ms</w:t>
      </w:r>
      <w:proofErr w:type="spellEnd"/>
    </w:p>
    <w:p w14:paraId="219DC93B" w14:textId="77777777" w:rsidR="00870A08" w:rsidRDefault="003A5418">
      <w:pPr>
        <w:pStyle w:val="aff6"/>
      </w:pPr>
      <w:r>
        <w:t xml:space="preserve">Reply from 10.0.12.2: bytes=56 Sequence=4 </w:t>
      </w:r>
      <w:proofErr w:type="spellStart"/>
      <w:r>
        <w:t>ttl</w:t>
      </w:r>
      <w:proofErr w:type="spellEnd"/>
      <w:r>
        <w:t xml:space="preserve">=255 time=40 </w:t>
      </w:r>
      <w:proofErr w:type="spellStart"/>
      <w:r>
        <w:t>ms</w:t>
      </w:r>
      <w:proofErr w:type="spellEnd"/>
    </w:p>
    <w:p w14:paraId="3D3D966E" w14:textId="77777777" w:rsidR="00870A08" w:rsidRDefault="003A5418">
      <w:pPr>
        <w:pStyle w:val="aff6"/>
      </w:pPr>
      <w:r>
        <w:t xml:space="preserve">Reply from 10.0.12.2: bytes=56 Sequence=5 </w:t>
      </w:r>
      <w:proofErr w:type="spellStart"/>
      <w:r>
        <w:t>ttl</w:t>
      </w:r>
      <w:proofErr w:type="spellEnd"/>
      <w:r>
        <w:t xml:space="preserve">=255 time=30 </w:t>
      </w:r>
      <w:proofErr w:type="spellStart"/>
      <w:r>
        <w:t>ms</w:t>
      </w:r>
      <w:proofErr w:type="spellEnd"/>
    </w:p>
    <w:p w14:paraId="7EC0C410" w14:textId="77777777" w:rsidR="00870A08" w:rsidRDefault="003A5418">
      <w:pPr>
        <w:pStyle w:val="aff6"/>
      </w:pPr>
      <w:r>
        <w:t>--- 10.0.12.2 ping statistics ---</w:t>
      </w:r>
    </w:p>
    <w:p w14:paraId="442E8C4E" w14:textId="77777777" w:rsidR="00870A08" w:rsidRDefault="003A5418">
      <w:pPr>
        <w:pStyle w:val="aff6"/>
      </w:pPr>
      <w:r>
        <w:t>5 packet(s) transmitted</w:t>
      </w:r>
    </w:p>
    <w:p w14:paraId="48C954CB" w14:textId="77777777" w:rsidR="00870A08" w:rsidRDefault="003A5418">
      <w:pPr>
        <w:pStyle w:val="aff6"/>
      </w:pPr>
      <w:r>
        <w:t>5 packet(s) received</w:t>
      </w:r>
    </w:p>
    <w:p w14:paraId="6EC6BC05" w14:textId="77777777" w:rsidR="00870A08" w:rsidRDefault="003A5418">
      <w:pPr>
        <w:pStyle w:val="aff6"/>
      </w:pPr>
      <w:r>
        <w:t>0.00% packet loss</w:t>
      </w:r>
    </w:p>
    <w:p w14:paraId="59280892" w14:textId="77777777" w:rsidR="00870A08" w:rsidRDefault="003A5418">
      <w:pPr>
        <w:pStyle w:val="aff6"/>
      </w:pPr>
      <w:r>
        <w:t xml:space="preserve">round-trip min/avg/max = 30/68/120 </w:t>
      </w:r>
      <w:proofErr w:type="spellStart"/>
      <w:r>
        <w:t>ms</w:t>
      </w:r>
      <w:proofErr w:type="spellEnd"/>
    </w:p>
    <w:p w14:paraId="6FDDB382" w14:textId="77777777" w:rsidR="00870A08" w:rsidRDefault="00870A08">
      <w:pPr>
        <w:pStyle w:val="aff6"/>
      </w:pPr>
    </w:p>
    <w:p w14:paraId="273C86B4" w14:textId="77777777" w:rsidR="00870A08" w:rsidRDefault="003A5418">
      <w:pPr>
        <w:ind w:firstLine="420"/>
        <w:jc w:val="left"/>
      </w:pPr>
      <w:r>
        <w:rPr>
          <w:rFonts w:hint="eastAsia"/>
        </w:rPr>
        <w:t>其余直连网段的连通性测试省略。</w:t>
      </w:r>
    </w:p>
    <w:p w14:paraId="58086043" w14:textId="77777777" w:rsidR="00870A08" w:rsidRDefault="003A5418">
      <w:pPr>
        <w:pStyle w:val="2"/>
      </w:pPr>
      <w:r>
        <w:rPr>
          <w:rFonts w:hint="eastAsia"/>
        </w:rPr>
        <w:t>搭建</w:t>
      </w:r>
      <w:r>
        <w:rPr>
          <w:rFonts w:hint="eastAsia"/>
        </w:rPr>
        <w:t>OSPF</w:t>
      </w:r>
      <w:r>
        <w:rPr>
          <w:rFonts w:hint="eastAsia"/>
        </w:rPr>
        <w:t>网络</w:t>
      </w:r>
    </w:p>
    <w:p w14:paraId="5461BF02" w14:textId="77777777" w:rsidR="00870A08" w:rsidRDefault="003A5418">
      <w:pPr>
        <w:ind w:firstLineChars="202" w:firstLine="424"/>
      </w:pPr>
      <w:r>
        <w:t>在</w:t>
      </w:r>
      <w:r>
        <w:rPr>
          <w:rFonts w:hint="eastAsia"/>
        </w:rPr>
        <w:t>公司总部和分部</w:t>
      </w:r>
      <w:r>
        <w:t>各台路由器上</w:t>
      </w:r>
      <w:r>
        <w:rPr>
          <w:rFonts w:hint="eastAsia"/>
        </w:rPr>
        <w:t>进行相关</w:t>
      </w:r>
      <w:r>
        <w:rPr>
          <w:rFonts w:hint="eastAsia"/>
        </w:rPr>
        <w:t>OSPF</w:t>
      </w:r>
      <w:r>
        <w:rPr>
          <w:rFonts w:hint="eastAsia"/>
        </w:rPr>
        <w:t>多区域配置</w:t>
      </w:r>
      <w:r>
        <w:t>。</w:t>
      </w:r>
      <w:r>
        <w:t xml:space="preserve"> </w:t>
      </w:r>
    </w:p>
    <w:p w14:paraId="44E9934E" w14:textId="77777777" w:rsidR="00870A08" w:rsidRDefault="003A5418">
      <w:pPr>
        <w:pStyle w:val="aff6"/>
      </w:pPr>
      <w:r>
        <w:t>&lt;R1&gt;system-view</w:t>
      </w:r>
    </w:p>
    <w:p w14:paraId="4FC50089" w14:textId="77777777" w:rsidR="00870A08" w:rsidRDefault="003A5418">
      <w:pPr>
        <w:pStyle w:val="aff6"/>
      </w:pPr>
      <w:r>
        <w:t>[R</w:t>
      </w:r>
      <w:proofErr w:type="gramStart"/>
      <w:r>
        <w:t>1]</w:t>
      </w:r>
      <w:proofErr w:type="spellStart"/>
      <w:r>
        <w:t>ospf</w:t>
      </w:r>
      <w:proofErr w:type="spellEnd"/>
      <w:proofErr w:type="gramEnd"/>
      <w:r>
        <w:t xml:space="preserve"> 1</w:t>
      </w:r>
    </w:p>
    <w:p w14:paraId="53B26282" w14:textId="77777777" w:rsidR="00870A08" w:rsidRDefault="003A5418">
      <w:pPr>
        <w:pStyle w:val="aff6"/>
      </w:pPr>
      <w:r>
        <w:t>[R1-ospf-</w:t>
      </w:r>
      <w:proofErr w:type="gramStart"/>
      <w:r>
        <w:t>1]area</w:t>
      </w:r>
      <w:proofErr w:type="gramEnd"/>
      <w:r>
        <w:t xml:space="preserve"> 1</w:t>
      </w:r>
    </w:p>
    <w:p w14:paraId="7D79EDCA" w14:textId="77777777" w:rsidR="00870A08" w:rsidRDefault="003A5418">
      <w:pPr>
        <w:pStyle w:val="aff6"/>
      </w:pPr>
      <w:r>
        <w:t>[R1-ospf-1-area-0.0.0.</w:t>
      </w:r>
      <w:proofErr w:type="gramStart"/>
      <w:r>
        <w:t>1]network</w:t>
      </w:r>
      <w:proofErr w:type="gramEnd"/>
      <w:r>
        <w:t xml:space="preserve"> 10.0.12.0 0.0.0.255</w:t>
      </w:r>
    </w:p>
    <w:p w14:paraId="49A4530C" w14:textId="77777777" w:rsidR="00870A08" w:rsidRDefault="003A5418">
      <w:pPr>
        <w:pStyle w:val="aff6"/>
      </w:pPr>
      <w:r>
        <w:lastRenderedPageBreak/>
        <w:t>[R1-ospf-1-area-0.0.0.</w:t>
      </w:r>
      <w:proofErr w:type="gramStart"/>
      <w:r>
        <w:t>1]network</w:t>
      </w:r>
      <w:proofErr w:type="gramEnd"/>
      <w:r>
        <w:t xml:space="preserve"> 1.1.1.1 0.0.0.0</w:t>
      </w:r>
    </w:p>
    <w:p w14:paraId="4012C628" w14:textId="77777777" w:rsidR="00870A08" w:rsidRDefault="00870A08">
      <w:pPr>
        <w:pStyle w:val="aff6"/>
      </w:pPr>
    </w:p>
    <w:p w14:paraId="2B48BB5B" w14:textId="77777777" w:rsidR="00870A08" w:rsidRDefault="003A5418">
      <w:pPr>
        <w:pStyle w:val="aff6"/>
      </w:pPr>
      <w:r>
        <w:t>&lt;R2&gt;system-view</w:t>
      </w:r>
    </w:p>
    <w:p w14:paraId="20486F32" w14:textId="77777777" w:rsidR="00870A08" w:rsidRDefault="003A5418">
      <w:pPr>
        <w:pStyle w:val="aff6"/>
      </w:pPr>
      <w:r>
        <w:t>[R</w:t>
      </w:r>
      <w:proofErr w:type="gramStart"/>
      <w:r>
        <w:t>2]</w:t>
      </w:r>
      <w:proofErr w:type="spellStart"/>
      <w:r>
        <w:t>ospf</w:t>
      </w:r>
      <w:proofErr w:type="spellEnd"/>
      <w:proofErr w:type="gramEnd"/>
      <w:r>
        <w:t xml:space="preserve"> 1</w:t>
      </w:r>
    </w:p>
    <w:p w14:paraId="15DEA28A" w14:textId="77777777" w:rsidR="00870A08" w:rsidRDefault="003A5418">
      <w:pPr>
        <w:pStyle w:val="aff6"/>
      </w:pPr>
      <w:r>
        <w:t>[R2-ospf-</w:t>
      </w:r>
      <w:proofErr w:type="gramStart"/>
      <w:r>
        <w:t>1]area</w:t>
      </w:r>
      <w:proofErr w:type="gramEnd"/>
      <w:r>
        <w:t xml:space="preserve"> 0</w:t>
      </w:r>
    </w:p>
    <w:p w14:paraId="190E45A7" w14:textId="77777777" w:rsidR="00870A08" w:rsidRDefault="003A5418">
      <w:pPr>
        <w:pStyle w:val="aff6"/>
      </w:pPr>
      <w:r>
        <w:t>[R2-ospf-1-area-0.0.0.</w:t>
      </w:r>
      <w:proofErr w:type="gramStart"/>
      <w:r>
        <w:t>0]network</w:t>
      </w:r>
      <w:proofErr w:type="gramEnd"/>
      <w:r>
        <w:t xml:space="preserve"> 10.0.23.0 0.0.0.255</w:t>
      </w:r>
    </w:p>
    <w:p w14:paraId="5392D003" w14:textId="77777777" w:rsidR="00870A08" w:rsidRDefault="003A5418">
      <w:pPr>
        <w:pStyle w:val="aff6"/>
      </w:pPr>
      <w:r>
        <w:t>[R2-ospf-1-area-0.0.0.</w:t>
      </w:r>
      <w:proofErr w:type="gramStart"/>
      <w:r>
        <w:t>0]network</w:t>
      </w:r>
      <w:proofErr w:type="gramEnd"/>
      <w:r>
        <w:t xml:space="preserve"> 2.2.2.2 0.0.0.0</w:t>
      </w:r>
    </w:p>
    <w:p w14:paraId="4242F3B5" w14:textId="77777777" w:rsidR="00870A08" w:rsidRDefault="003A5418">
      <w:pPr>
        <w:pStyle w:val="aff6"/>
      </w:pPr>
      <w:r>
        <w:t>[R2-ospf-</w:t>
      </w:r>
      <w:proofErr w:type="gramStart"/>
      <w:r>
        <w:t>1]area</w:t>
      </w:r>
      <w:proofErr w:type="gramEnd"/>
      <w:r>
        <w:t xml:space="preserve"> 1</w:t>
      </w:r>
    </w:p>
    <w:p w14:paraId="1D8C40D2" w14:textId="77777777" w:rsidR="00870A08" w:rsidRDefault="003A5418">
      <w:pPr>
        <w:pStyle w:val="aff6"/>
      </w:pPr>
      <w:r>
        <w:t>[R2-ospf-1-area-0.0.0.</w:t>
      </w:r>
      <w:proofErr w:type="gramStart"/>
      <w:r>
        <w:t>1]network</w:t>
      </w:r>
      <w:proofErr w:type="gramEnd"/>
      <w:r>
        <w:t xml:space="preserve"> 10.0.12.0 0.0.0.255</w:t>
      </w:r>
    </w:p>
    <w:p w14:paraId="289F7881" w14:textId="77777777" w:rsidR="00870A08" w:rsidRDefault="003A5418">
      <w:pPr>
        <w:pStyle w:val="aff6"/>
      </w:pPr>
      <w:r>
        <w:t>[R2-ospf-1-area-0.0.0.</w:t>
      </w:r>
      <w:proofErr w:type="gramStart"/>
      <w:r>
        <w:t>1]network</w:t>
      </w:r>
      <w:proofErr w:type="gramEnd"/>
      <w:r>
        <w:t xml:space="preserve"> 10.0.24.0 0.0.0.255</w:t>
      </w:r>
    </w:p>
    <w:p w14:paraId="08DEB9E5" w14:textId="77777777" w:rsidR="00870A08" w:rsidRDefault="00870A08">
      <w:pPr>
        <w:pStyle w:val="aff6"/>
      </w:pPr>
    </w:p>
    <w:p w14:paraId="638E2F2D" w14:textId="77777777" w:rsidR="00870A08" w:rsidRDefault="003A5418">
      <w:pPr>
        <w:pStyle w:val="aff6"/>
      </w:pPr>
      <w:r>
        <w:t>&lt;R3&gt;system-view</w:t>
      </w:r>
    </w:p>
    <w:p w14:paraId="60B4B8E6" w14:textId="77777777" w:rsidR="00870A08" w:rsidRDefault="003A5418">
      <w:pPr>
        <w:pStyle w:val="aff6"/>
      </w:pPr>
      <w:r>
        <w:t>[R</w:t>
      </w:r>
      <w:proofErr w:type="gramStart"/>
      <w:r>
        <w:t>3]</w:t>
      </w:r>
      <w:proofErr w:type="spellStart"/>
      <w:r>
        <w:t>ospf</w:t>
      </w:r>
      <w:proofErr w:type="spellEnd"/>
      <w:proofErr w:type="gramEnd"/>
      <w:r>
        <w:t xml:space="preserve"> 1</w:t>
      </w:r>
    </w:p>
    <w:p w14:paraId="10262A72" w14:textId="77777777" w:rsidR="00870A08" w:rsidRDefault="003A5418">
      <w:pPr>
        <w:pStyle w:val="aff6"/>
      </w:pPr>
      <w:r>
        <w:t>[R3-ospf-</w:t>
      </w:r>
      <w:proofErr w:type="gramStart"/>
      <w:r>
        <w:t>1]area</w:t>
      </w:r>
      <w:proofErr w:type="gramEnd"/>
      <w:r>
        <w:t xml:space="preserve"> 0</w:t>
      </w:r>
    </w:p>
    <w:p w14:paraId="2337178E" w14:textId="77777777" w:rsidR="00870A08" w:rsidRDefault="003A5418">
      <w:pPr>
        <w:pStyle w:val="aff6"/>
      </w:pPr>
      <w:r>
        <w:t>[R3-ospf-1-area-0.0.0.</w:t>
      </w:r>
      <w:proofErr w:type="gramStart"/>
      <w:r>
        <w:t>0]network</w:t>
      </w:r>
      <w:proofErr w:type="gramEnd"/>
      <w:r>
        <w:t xml:space="preserve"> 10.0.23.0 0.0.0.255</w:t>
      </w:r>
    </w:p>
    <w:p w14:paraId="138F68A6" w14:textId="77777777" w:rsidR="00870A08" w:rsidRDefault="003A5418">
      <w:pPr>
        <w:pStyle w:val="aff6"/>
      </w:pPr>
      <w:r>
        <w:t>[R3-ospf-1-area-0.0.0.</w:t>
      </w:r>
      <w:proofErr w:type="gramStart"/>
      <w:r>
        <w:t>0]network</w:t>
      </w:r>
      <w:proofErr w:type="gramEnd"/>
      <w:r>
        <w:t xml:space="preserve"> 10.0.35.0 0.0.0.255</w:t>
      </w:r>
    </w:p>
    <w:p w14:paraId="7FAE5568" w14:textId="77777777" w:rsidR="00870A08" w:rsidRDefault="003A5418">
      <w:pPr>
        <w:pStyle w:val="aff6"/>
      </w:pPr>
      <w:r>
        <w:t>[R3-ospf-1-area-0.0.0.</w:t>
      </w:r>
      <w:proofErr w:type="gramStart"/>
      <w:r>
        <w:t>0]network</w:t>
      </w:r>
      <w:proofErr w:type="gramEnd"/>
      <w:r>
        <w:t xml:space="preserve"> 10.0.36.0 0.0.0.255</w:t>
      </w:r>
    </w:p>
    <w:p w14:paraId="5E0F8452" w14:textId="77777777" w:rsidR="00870A08" w:rsidRDefault="003A5418">
      <w:pPr>
        <w:pStyle w:val="aff6"/>
      </w:pPr>
      <w:r>
        <w:t>[R3-ospf-1-area-0.0.0.</w:t>
      </w:r>
      <w:proofErr w:type="gramStart"/>
      <w:r>
        <w:t>0]network</w:t>
      </w:r>
      <w:proofErr w:type="gramEnd"/>
      <w:r>
        <w:t xml:space="preserve"> 3.3.3.3 0.0.0.0</w:t>
      </w:r>
    </w:p>
    <w:p w14:paraId="14541C47" w14:textId="77777777" w:rsidR="00870A08" w:rsidRDefault="00870A08">
      <w:pPr>
        <w:pStyle w:val="aff6"/>
      </w:pPr>
    </w:p>
    <w:p w14:paraId="79CD8524" w14:textId="77777777" w:rsidR="00870A08" w:rsidRDefault="003A5418">
      <w:pPr>
        <w:pStyle w:val="aff6"/>
      </w:pPr>
      <w:r>
        <w:t>&lt;R4&gt;system-view</w:t>
      </w:r>
    </w:p>
    <w:p w14:paraId="5C799C81" w14:textId="77777777" w:rsidR="00870A08" w:rsidRDefault="003A5418">
      <w:pPr>
        <w:pStyle w:val="aff6"/>
      </w:pPr>
      <w:r>
        <w:t>[R</w:t>
      </w:r>
      <w:proofErr w:type="gramStart"/>
      <w:r>
        <w:t>4]</w:t>
      </w:r>
      <w:proofErr w:type="spellStart"/>
      <w:r>
        <w:t>ospf</w:t>
      </w:r>
      <w:proofErr w:type="spellEnd"/>
      <w:proofErr w:type="gramEnd"/>
      <w:r>
        <w:t xml:space="preserve"> 1</w:t>
      </w:r>
    </w:p>
    <w:p w14:paraId="4075E664" w14:textId="77777777" w:rsidR="00870A08" w:rsidRDefault="003A5418">
      <w:pPr>
        <w:pStyle w:val="aff6"/>
      </w:pPr>
      <w:r>
        <w:t>[R4-ospf-</w:t>
      </w:r>
      <w:proofErr w:type="gramStart"/>
      <w:r>
        <w:t>1]area</w:t>
      </w:r>
      <w:proofErr w:type="gramEnd"/>
      <w:r>
        <w:t xml:space="preserve"> 1</w:t>
      </w:r>
    </w:p>
    <w:p w14:paraId="061468E4" w14:textId="77777777" w:rsidR="00870A08" w:rsidRDefault="003A5418">
      <w:pPr>
        <w:pStyle w:val="aff6"/>
      </w:pPr>
      <w:r>
        <w:t>[R4-ospf-1-area-0.0.0.</w:t>
      </w:r>
      <w:proofErr w:type="gramStart"/>
      <w:r>
        <w:t>1]network</w:t>
      </w:r>
      <w:proofErr w:type="gramEnd"/>
      <w:r>
        <w:t xml:space="preserve"> 10.0.24.0 0.0.0.255</w:t>
      </w:r>
    </w:p>
    <w:p w14:paraId="5808AF25" w14:textId="77777777" w:rsidR="00870A08" w:rsidRDefault="003A5418">
      <w:pPr>
        <w:pStyle w:val="aff6"/>
      </w:pPr>
      <w:r>
        <w:t>[R4-ospf-1-area-0.0.0.</w:t>
      </w:r>
      <w:proofErr w:type="gramStart"/>
      <w:r>
        <w:t>1]network</w:t>
      </w:r>
      <w:proofErr w:type="gramEnd"/>
      <w:r>
        <w:t xml:space="preserve"> 4.4.4.4 0.0.0.0</w:t>
      </w:r>
    </w:p>
    <w:p w14:paraId="603400BF" w14:textId="77777777" w:rsidR="00870A08" w:rsidRDefault="00870A08">
      <w:pPr>
        <w:pStyle w:val="aff6"/>
      </w:pPr>
    </w:p>
    <w:p w14:paraId="460D8537" w14:textId="77777777" w:rsidR="00870A08" w:rsidRDefault="003A5418">
      <w:pPr>
        <w:pStyle w:val="aff6"/>
      </w:pPr>
      <w:r>
        <w:t>&lt;R5&gt;system-view</w:t>
      </w:r>
    </w:p>
    <w:p w14:paraId="0FBC630E" w14:textId="77777777" w:rsidR="00870A08" w:rsidRDefault="003A5418">
      <w:pPr>
        <w:pStyle w:val="aff6"/>
      </w:pPr>
      <w:r>
        <w:t>[R</w:t>
      </w:r>
      <w:proofErr w:type="gramStart"/>
      <w:r>
        <w:t>5]</w:t>
      </w:r>
      <w:proofErr w:type="spellStart"/>
      <w:r>
        <w:t>ospf</w:t>
      </w:r>
      <w:proofErr w:type="spellEnd"/>
      <w:proofErr w:type="gramEnd"/>
      <w:r>
        <w:t xml:space="preserve"> 1</w:t>
      </w:r>
    </w:p>
    <w:p w14:paraId="4930BBEB" w14:textId="77777777" w:rsidR="00870A08" w:rsidRDefault="003A5418">
      <w:pPr>
        <w:pStyle w:val="aff6"/>
      </w:pPr>
      <w:r>
        <w:t>[R5-ospf-</w:t>
      </w:r>
      <w:proofErr w:type="gramStart"/>
      <w:r>
        <w:t>1]area</w:t>
      </w:r>
      <w:proofErr w:type="gramEnd"/>
      <w:r>
        <w:t xml:space="preserve"> 0</w:t>
      </w:r>
    </w:p>
    <w:p w14:paraId="6DA60A2C" w14:textId="77777777" w:rsidR="00870A08" w:rsidRDefault="003A5418">
      <w:pPr>
        <w:pStyle w:val="aff6"/>
      </w:pPr>
      <w:r>
        <w:lastRenderedPageBreak/>
        <w:t>[R5-ospf-1-area-0.0.0.</w:t>
      </w:r>
      <w:proofErr w:type="gramStart"/>
      <w:r>
        <w:t>0]network</w:t>
      </w:r>
      <w:proofErr w:type="gramEnd"/>
      <w:r>
        <w:t xml:space="preserve"> 10.0.35.0 0.0.0.255</w:t>
      </w:r>
    </w:p>
    <w:p w14:paraId="15E13817" w14:textId="77777777" w:rsidR="00870A08" w:rsidRDefault="003A5418">
      <w:pPr>
        <w:pStyle w:val="aff6"/>
      </w:pPr>
      <w:r>
        <w:t>[R5-ospf-1-area-0.0.0.</w:t>
      </w:r>
      <w:proofErr w:type="gramStart"/>
      <w:r>
        <w:t>0]network</w:t>
      </w:r>
      <w:proofErr w:type="gramEnd"/>
      <w:r>
        <w:t xml:space="preserve"> 5.5.5.5 0.0.0.0</w:t>
      </w:r>
    </w:p>
    <w:p w14:paraId="7C3198CD" w14:textId="77777777" w:rsidR="00870A08" w:rsidRDefault="00870A08">
      <w:pPr>
        <w:pStyle w:val="aff6"/>
      </w:pPr>
    </w:p>
    <w:p w14:paraId="15BFF77F" w14:textId="77777777" w:rsidR="00870A08" w:rsidRDefault="003A5418">
      <w:pPr>
        <w:pStyle w:val="aff6"/>
      </w:pPr>
      <w:r>
        <w:t>&lt;R6&gt;system-view</w:t>
      </w:r>
    </w:p>
    <w:p w14:paraId="008682E8" w14:textId="77777777" w:rsidR="00870A08" w:rsidRDefault="003A5418">
      <w:pPr>
        <w:pStyle w:val="aff6"/>
      </w:pPr>
      <w:r>
        <w:t>[R</w:t>
      </w:r>
      <w:proofErr w:type="gramStart"/>
      <w:r>
        <w:t>6]</w:t>
      </w:r>
      <w:proofErr w:type="spellStart"/>
      <w:r>
        <w:t>ospf</w:t>
      </w:r>
      <w:proofErr w:type="spellEnd"/>
      <w:proofErr w:type="gramEnd"/>
      <w:r>
        <w:t xml:space="preserve"> 1</w:t>
      </w:r>
    </w:p>
    <w:p w14:paraId="4358A17F" w14:textId="77777777" w:rsidR="00870A08" w:rsidRDefault="003A5418">
      <w:pPr>
        <w:pStyle w:val="aff6"/>
      </w:pPr>
      <w:r>
        <w:t>[R6-ospf-</w:t>
      </w:r>
      <w:proofErr w:type="gramStart"/>
      <w:r>
        <w:t>1]area</w:t>
      </w:r>
      <w:proofErr w:type="gramEnd"/>
      <w:r>
        <w:t xml:space="preserve"> 0</w:t>
      </w:r>
    </w:p>
    <w:p w14:paraId="3A386D37" w14:textId="77777777" w:rsidR="00870A08" w:rsidRDefault="003A5418">
      <w:pPr>
        <w:pStyle w:val="aff6"/>
      </w:pPr>
      <w:r>
        <w:t>[R6-ospf-1-area-0.0.0.</w:t>
      </w:r>
      <w:proofErr w:type="gramStart"/>
      <w:r>
        <w:rPr>
          <w:rFonts w:hint="eastAsia"/>
        </w:rPr>
        <w:t>0</w:t>
      </w:r>
      <w:r>
        <w:t>]network</w:t>
      </w:r>
      <w:proofErr w:type="gramEnd"/>
      <w:r>
        <w:t xml:space="preserve"> 10.0.36.0 0.0.0.255</w:t>
      </w:r>
    </w:p>
    <w:p w14:paraId="21C2A163" w14:textId="77777777" w:rsidR="00870A08" w:rsidRDefault="003A5418">
      <w:pPr>
        <w:pStyle w:val="aff6"/>
      </w:pPr>
      <w:r>
        <w:t>[R6-ospf-1-area-0.0.0.</w:t>
      </w:r>
      <w:proofErr w:type="gramStart"/>
      <w:r>
        <w:rPr>
          <w:rFonts w:hint="eastAsia"/>
        </w:rPr>
        <w:t>0</w:t>
      </w:r>
      <w:r>
        <w:t>]network</w:t>
      </w:r>
      <w:proofErr w:type="gramEnd"/>
      <w:r>
        <w:t xml:space="preserve"> 6.6.6.6 0.0.0.0</w:t>
      </w:r>
    </w:p>
    <w:p w14:paraId="42B6149A" w14:textId="77777777" w:rsidR="00870A08" w:rsidRDefault="00870A08">
      <w:pPr>
        <w:ind w:firstLine="420"/>
      </w:pPr>
    </w:p>
    <w:p w14:paraId="5E413647" w14:textId="77777777" w:rsidR="00870A08" w:rsidRDefault="003A5418">
      <w:pPr>
        <w:ind w:firstLine="420"/>
      </w:pPr>
      <w:r>
        <w:rPr>
          <w:rFonts w:hint="eastAsia"/>
        </w:rPr>
        <w:t>其中</w:t>
      </w:r>
      <w:r>
        <w:t>每台设备上的环回口地址是为了</w:t>
      </w:r>
      <w:r>
        <w:rPr>
          <w:rFonts w:hint="eastAsia"/>
        </w:rPr>
        <w:t>后续实验中</w:t>
      </w:r>
      <w:r>
        <w:t>方便测试使用</w:t>
      </w:r>
      <w:r>
        <w:rPr>
          <w:rFonts w:hint="eastAsia"/>
        </w:rPr>
        <w:t>，所以需要</w:t>
      </w:r>
      <w:r>
        <w:t>通告到其</w:t>
      </w:r>
      <w:r>
        <w:rPr>
          <w:rFonts w:hint="eastAsia"/>
        </w:rPr>
        <w:t>所在</w:t>
      </w:r>
      <w:r>
        <w:t>区域</w:t>
      </w:r>
      <w:r>
        <w:rPr>
          <w:rFonts w:hint="eastAsia"/>
        </w:rPr>
        <w:t>。</w:t>
      </w:r>
    </w:p>
    <w:p w14:paraId="06CC35F0" w14:textId="77777777" w:rsidR="00870A08" w:rsidRDefault="003A5418">
      <w:pPr>
        <w:ind w:firstLine="420"/>
      </w:pPr>
      <w:r>
        <w:t>配置完成后测试</w:t>
      </w:r>
      <w:r>
        <w:rPr>
          <w:rFonts w:hint="eastAsia"/>
        </w:rPr>
        <w:t>各设备上</w:t>
      </w:r>
      <w:r>
        <w:t>环回口</w:t>
      </w:r>
      <w:r>
        <w:rPr>
          <w:rFonts w:hint="eastAsia"/>
        </w:rPr>
        <w:t>的</w:t>
      </w:r>
      <w:r>
        <w:t>连通性。</w:t>
      </w:r>
    </w:p>
    <w:p w14:paraId="633DDA21" w14:textId="77777777" w:rsidR="00870A08" w:rsidRDefault="003A5418">
      <w:pPr>
        <w:pStyle w:val="aff6"/>
      </w:pPr>
      <w:r>
        <w:t>&lt;R1&gt;ping 6.6.6.6</w:t>
      </w:r>
    </w:p>
    <w:p w14:paraId="56E608B1" w14:textId="77777777" w:rsidR="00870A08" w:rsidRDefault="003A5418">
      <w:pPr>
        <w:pStyle w:val="aff6"/>
      </w:pPr>
      <w:r>
        <w:t>PING 6.6.6.6: 56  data bytes</w:t>
      </w:r>
      <w:r>
        <w:t>，</w:t>
      </w:r>
      <w:r>
        <w:t xml:space="preserve"> press CTRL_C to break</w:t>
      </w:r>
    </w:p>
    <w:p w14:paraId="51E84CEF" w14:textId="77777777" w:rsidR="00870A08" w:rsidRDefault="003A5418">
      <w:pPr>
        <w:pStyle w:val="aff6"/>
      </w:pPr>
      <w:r>
        <w:t xml:space="preserve">Reply from 6.6.6.6: bytes=56 Sequence=1 </w:t>
      </w:r>
      <w:proofErr w:type="spellStart"/>
      <w:r>
        <w:t>ttl</w:t>
      </w:r>
      <w:proofErr w:type="spellEnd"/>
      <w:r>
        <w:t xml:space="preserve">=252 time=30 </w:t>
      </w:r>
      <w:proofErr w:type="spellStart"/>
      <w:r>
        <w:t>ms</w:t>
      </w:r>
      <w:proofErr w:type="spellEnd"/>
    </w:p>
    <w:p w14:paraId="57DC5679" w14:textId="77777777" w:rsidR="00870A08" w:rsidRDefault="003A5418">
      <w:pPr>
        <w:pStyle w:val="aff6"/>
      </w:pPr>
      <w:r>
        <w:t xml:space="preserve">Reply from 6.6.6.6: bytes=56 Sequence=2 </w:t>
      </w:r>
      <w:proofErr w:type="spellStart"/>
      <w:r>
        <w:t>ttl</w:t>
      </w:r>
      <w:proofErr w:type="spellEnd"/>
      <w:r>
        <w:t xml:space="preserve">=252 time=30 </w:t>
      </w:r>
      <w:proofErr w:type="spellStart"/>
      <w:r>
        <w:t>ms</w:t>
      </w:r>
      <w:proofErr w:type="spellEnd"/>
    </w:p>
    <w:p w14:paraId="3AEE3E24" w14:textId="77777777" w:rsidR="00870A08" w:rsidRDefault="003A5418">
      <w:pPr>
        <w:pStyle w:val="aff6"/>
      </w:pPr>
      <w:r>
        <w:t xml:space="preserve">Reply from 6.6.6.6: bytes=56 Sequence=3 </w:t>
      </w:r>
      <w:proofErr w:type="spellStart"/>
      <w:r>
        <w:t>ttl</w:t>
      </w:r>
      <w:proofErr w:type="spellEnd"/>
      <w:r>
        <w:t xml:space="preserve">=252 time=40 </w:t>
      </w:r>
      <w:proofErr w:type="spellStart"/>
      <w:r>
        <w:t>ms</w:t>
      </w:r>
      <w:proofErr w:type="spellEnd"/>
    </w:p>
    <w:p w14:paraId="60D2D147" w14:textId="77777777" w:rsidR="00870A08" w:rsidRDefault="003A5418">
      <w:pPr>
        <w:pStyle w:val="aff6"/>
      </w:pPr>
      <w:r>
        <w:t xml:space="preserve">Reply from 6.6.6.6: bytes=56 Sequence=4 </w:t>
      </w:r>
      <w:proofErr w:type="spellStart"/>
      <w:r>
        <w:t>ttl</w:t>
      </w:r>
      <w:proofErr w:type="spellEnd"/>
      <w:r>
        <w:t xml:space="preserve">=252 time=30 </w:t>
      </w:r>
      <w:proofErr w:type="spellStart"/>
      <w:r>
        <w:t>ms</w:t>
      </w:r>
      <w:proofErr w:type="spellEnd"/>
    </w:p>
    <w:p w14:paraId="12B387B5" w14:textId="77777777" w:rsidR="00870A08" w:rsidRDefault="003A5418">
      <w:pPr>
        <w:pStyle w:val="aff6"/>
      </w:pPr>
      <w:r>
        <w:t xml:space="preserve">Reply from 6.6.6.6: bytes=56 Sequence=5 </w:t>
      </w:r>
      <w:proofErr w:type="spellStart"/>
      <w:r>
        <w:t>ttl</w:t>
      </w:r>
      <w:proofErr w:type="spellEnd"/>
      <w:r>
        <w:t xml:space="preserve">=252 time=30 </w:t>
      </w:r>
      <w:proofErr w:type="spellStart"/>
      <w:r>
        <w:t>ms</w:t>
      </w:r>
      <w:proofErr w:type="spellEnd"/>
    </w:p>
    <w:p w14:paraId="0C69E859" w14:textId="77777777" w:rsidR="00870A08" w:rsidRDefault="003A5418">
      <w:pPr>
        <w:pStyle w:val="aff6"/>
      </w:pPr>
      <w:r>
        <w:t>--- 6.6.6.6 ping statistics ---</w:t>
      </w:r>
    </w:p>
    <w:p w14:paraId="56035DA5" w14:textId="77777777" w:rsidR="00870A08" w:rsidRDefault="003A5418">
      <w:pPr>
        <w:pStyle w:val="aff6"/>
      </w:pPr>
      <w:r>
        <w:t>5 packet(s) transmitted</w:t>
      </w:r>
    </w:p>
    <w:p w14:paraId="5A2C6F70" w14:textId="77777777" w:rsidR="00870A08" w:rsidRDefault="003A5418">
      <w:pPr>
        <w:pStyle w:val="aff6"/>
      </w:pPr>
      <w:r>
        <w:t>5 packet(s) received</w:t>
      </w:r>
    </w:p>
    <w:p w14:paraId="75BBF61F" w14:textId="77777777" w:rsidR="00870A08" w:rsidRDefault="003A5418">
      <w:pPr>
        <w:pStyle w:val="aff6"/>
      </w:pPr>
      <w:r>
        <w:t>0.00% packet loss</w:t>
      </w:r>
    </w:p>
    <w:p w14:paraId="46DE0CAE" w14:textId="77777777" w:rsidR="00870A08" w:rsidRDefault="003A5418">
      <w:pPr>
        <w:pStyle w:val="aff6"/>
      </w:pPr>
      <w:r>
        <w:t xml:space="preserve">round-trip min/avg/max = 30/32/40 </w:t>
      </w:r>
      <w:proofErr w:type="spellStart"/>
      <w:r>
        <w:t>ms</w:t>
      </w:r>
      <w:proofErr w:type="spellEnd"/>
    </w:p>
    <w:p w14:paraId="4F994E25" w14:textId="77777777" w:rsidR="00870A08" w:rsidRDefault="00870A08">
      <w:pPr>
        <w:ind w:firstLine="420"/>
      </w:pPr>
    </w:p>
    <w:p w14:paraId="4757C09A" w14:textId="77777777" w:rsidR="00870A08" w:rsidRDefault="003A5418">
      <w:pPr>
        <w:ind w:firstLine="420"/>
      </w:pPr>
      <w:r>
        <w:rPr>
          <w:rFonts w:hint="eastAsia"/>
        </w:rPr>
        <w:t>可以正常通信，其他环回口的</w:t>
      </w:r>
      <w:r>
        <w:t>测试省略。</w:t>
      </w:r>
    </w:p>
    <w:p w14:paraId="0C84A1A6" w14:textId="77777777" w:rsidR="00870A08" w:rsidRDefault="003A5418">
      <w:pPr>
        <w:pStyle w:val="2"/>
      </w:pPr>
      <w:r>
        <w:rPr>
          <w:rFonts w:hint="eastAsia"/>
        </w:rPr>
        <w:lastRenderedPageBreak/>
        <w:t>配置公司分部</w:t>
      </w:r>
      <w:r>
        <w:rPr>
          <w:rFonts w:hint="eastAsia"/>
        </w:rPr>
        <w:t>OSPF</w:t>
      </w:r>
      <w:r>
        <w:rPr>
          <w:rFonts w:hint="eastAsia"/>
        </w:rPr>
        <w:t>区域明文</w:t>
      </w:r>
      <w:r>
        <w:t>认证</w:t>
      </w:r>
    </w:p>
    <w:p w14:paraId="573A1EA4" w14:textId="77777777" w:rsidR="00870A08" w:rsidRDefault="003A5418">
      <w:pPr>
        <w:ind w:firstLine="420"/>
        <w:rPr>
          <w:kern w:val="0"/>
        </w:rPr>
      </w:pPr>
      <w:r>
        <w:rPr>
          <w:rFonts w:hint="eastAsia"/>
          <w:kern w:val="0"/>
        </w:rPr>
        <w:t>网络管理员在公司分部的</w:t>
      </w:r>
      <w:r>
        <w:rPr>
          <w:rFonts w:hint="eastAsia"/>
          <w:kern w:val="0"/>
        </w:rPr>
        <w:t>OSPF</w:t>
      </w:r>
      <w:r>
        <w:rPr>
          <w:kern w:val="0"/>
        </w:rPr>
        <w:t>区域</w:t>
      </w:r>
      <w:r>
        <w:rPr>
          <w:rFonts w:hint="eastAsia"/>
          <w:kern w:val="0"/>
        </w:rPr>
        <w:t>1</w:t>
      </w:r>
      <w:r>
        <w:rPr>
          <w:rFonts w:hint="eastAsia"/>
          <w:kern w:val="0"/>
        </w:rPr>
        <w:t>中配置区域明文认证。</w:t>
      </w:r>
    </w:p>
    <w:p w14:paraId="6BB66267" w14:textId="77777777" w:rsidR="00870A08" w:rsidRDefault="003A5418">
      <w:pPr>
        <w:ind w:firstLine="420"/>
        <w:rPr>
          <w:kern w:val="0"/>
        </w:rPr>
      </w:pPr>
      <w:r>
        <w:rPr>
          <w:rFonts w:hint="eastAsia"/>
          <w:kern w:val="0"/>
        </w:rPr>
        <w:t>在</w:t>
      </w:r>
      <w:r>
        <w:rPr>
          <w:rFonts w:hint="eastAsia"/>
          <w:kern w:val="0"/>
        </w:rPr>
        <w:t>R1</w:t>
      </w:r>
      <w:r>
        <w:rPr>
          <w:rFonts w:hint="eastAsia"/>
          <w:kern w:val="0"/>
        </w:rPr>
        <w:t>上</w:t>
      </w:r>
      <w:r>
        <w:rPr>
          <w:rFonts w:hint="eastAsia"/>
          <w:kern w:val="0"/>
        </w:rPr>
        <w:t>OSPF</w:t>
      </w:r>
      <w:r>
        <w:rPr>
          <w:rFonts w:hint="eastAsia"/>
          <w:kern w:val="0"/>
        </w:rPr>
        <w:t>的区域</w:t>
      </w:r>
      <w:r>
        <w:rPr>
          <w:rFonts w:hint="eastAsia"/>
          <w:kern w:val="0"/>
        </w:rPr>
        <w:t>1</w:t>
      </w:r>
      <w:r>
        <w:rPr>
          <w:rFonts w:hint="eastAsia"/>
          <w:kern w:val="0"/>
        </w:rPr>
        <w:t>视图下使用命令</w:t>
      </w:r>
      <w:r>
        <w:rPr>
          <w:rFonts w:hint="eastAsia"/>
          <w:b/>
          <w:kern w:val="0"/>
        </w:rPr>
        <w:t>authentication-mode</w:t>
      </w:r>
      <w:r>
        <w:rPr>
          <w:rFonts w:hint="eastAsia"/>
          <w:kern w:val="0"/>
        </w:rPr>
        <w:t>指定该区域使用认证模式为</w:t>
      </w:r>
      <w:r>
        <w:rPr>
          <w:rFonts w:hint="eastAsia"/>
          <w:kern w:val="0"/>
        </w:rPr>
        <w:t>simple</w:t>
      </w:r>
      <w:r>
        <w:rPr>
          <w:rFonts w:hint="eastAsia"/>
          <w:kern w:val="0"/>
        </w:rPr>
        <w:t>，即简单验证模式，配置口令为</w:t>
      </w:r>
      <w:r>
        <w:rPr>
          <w:rFonts w:hint="eastAsia"/>
          <w:kern w:val="0"/>
        </w:rPr>
        <w:t>huawei1</w:t>
      </w:r>
      <w:r>
        <w:rPr>
          <w:rFonts w:hint="eastAsia"/>
          <w:kern w:val="0"/>
        </w:rPr>
        <w:t>，并配置</w:t>
      </w:r>
      <w:r>
        <w:rPr>
          <w:b/>
          <w:kern w:val="0"/>
        </w:rPr>
        <w:t>plain</w:t>
      </w:r>
      <w:r>
        <w:rPr>
          <w:rFonts w:hint="eastAsia"/>
          <w:kern w:val="0"/>
        </w:rPr>
        <w:t>参数。</w:t>
      </w:r>
    </w:p>
    <w:p w14:paraId="4EE9E7AD" w14:textId="77777777" w:rsidR="00870A08" w:rsidRDefault="003A5418">
      <w:pPr>
        <w:ind w:firstLine="420"/>
        <w:rPr>
          <w:kern w:val="0"/>
        </w:rPr>
      </w:pPr>
      <w:r>
        <w:rPr>
          <w:rFonts w:hint="eastAsia"/>
          <w:kern w:val="0"/>
        </w:rPr>
        <w:t>配置</w:t>
      </w:r>
      <w:r>
        <w:rPr>
          <w:rFonts w:hint="eastAsia"/>
          <w:b/>
          <w:kern w:val="0"/>
        </w:rPr>
        <w:t>plain</w:t>
      </w:r>
      <w:r>
        <w:rPr>
          <w:rFonts w:hint="eastAsia"/>
          <w:kern w:val="0"/>
        </w:rPr>
        <w:t>参数后，可以使得在查看配置文件时，口令均已明文方式显示。如果不设置该参数的话，在查看配置文件时，默认会以密文方式显示口令，即无法查看到所配置的口令原文，这可以使非管理员用户在登录设备后无法查看到口令原文，从而提高安全性。</w:t>
      </w:r>
    </w:p>
    <w:p w14:paraId="7E69C52A" w14:textId="77777777" w:rsidR="00870A08" w:rsidRDefault="003A5418">
      <w:pPr>
        <w:pStyle w:val="aff6"/>
      </w:pPr>
      <w:r>
        <w:t>[R</w:t>
      </w:r>
      <w:proofErr w:type="gramStart"/>
      <w:r>
        <w:t>1]</w:t>
      </w:r>
      <w:proofErr w:type="spellStart"/>
      <w:r>
        <w:t>ospf</w:t>
      </w:r>
      <w:proofErr w:type="spellEnd"/>
      <w:proofErr w:type="gramEnd"/>
      <w:r>
        <w:t xml:space="preserve"> 1</w:t>
      </w:r>
    </w:p>
    <w:p w14:paraId="3ABDDCFC" w14:textId="77777777" w:rsidR="00870A08" w:rsidRDefault="003A5418">
      <w:pPr>
        <w:pStyle w:val="aff6"/>
      </w:pPr>
      <w:r>
        <w:t>[R1-ospf-</w:t>
      </w:r>
      <w:proofErr w:type="gramStart"/>
      <w:r>
        <w:t>1]area</w:t>
      </w:r>
      <w:proofErr w:type="gramEnd"/>
      <w:r>
        <w:t xml:space="preserve"> </w:t>
      </w:r>
      <w:r>
        <w:rPr>
          <w:rFonts w:hint="eastAsia"/>
        </w:rPr>
        <w:t>1</w:t>
      </w:r>
    </w:p>
    <w:p w14:paraId="20D38BC9" w14:textId="77777777" w:rsidR="00870A08" w:rsidRDefault="003A5418">
      <w:pPr>
        <w:pStyle w:val="aff6"/>
      </w:pPr>
      <w:r>
        <w:t>[R1-ospf-1-area-0.0.0.</w:t>
      </w:r>
      <w:proofErr w:type="gramStart"/>
      <w:r>
        <w:t>1]authentication</w:t>
      </w:r>
      <w:proofErr w:type="gramEnd"/>
      <w:r>
        <w:t>-mode simple</w:t>
      </w:r>
      <w:r>
        <w:rPr>
          <w:rFonts w:hint="eastAsia"/>
        </w:rPr>
        <w:t xml:space="preserve"> plain </w:t>
      </w:r>
      <w:r>
        <w:t>huawei1</w:t>
      </w:r>
    </w:p>
    <w:p w14:paraId="6EA6687F" w14:textId="77777777" w:rsidR="00870A08" w:rsidRDefault="003A5418">
      <w:pPr>
        <w:pStyle w:val="aff6"/>
      </w:pPr>
      <w:r>
        <w:t>[R1-ospf-1-area-0.0.0.</w:t>
      </w:r>
      <w:proofErr w:type="gramStart"/>
      <w:r>
        <w:t>1]display</w:t>
      </w:r>
      <w:proofErr w:type="gramEnd"/>
      <w:r>
        <w:t xml:space="preserve"> this </w:t>
      </w:r>
    </w:p>
    <w:p w14:paraId="0103BF1C" w14:textId="77777777" w:rsidR="00870A08" w:rsidRDefault="003A5418">
      <w:pPr>
        <w:pStyle w:val="aff6"/>
      </w:pPr>
      <w:r>
        <w:t>[V200R003C00]</w:t>
      </w:r>
    </w:p>
    <w:p w14:paraId="07C7491A" w14:textId="77777777" w:rsidR="00870A08" w:rsidRDefault="003A5418">
      <w:pPr>
        <w:pStyle w:val="aff6"/>
      </w:pPr>
      <w:r>
        <w:t>#</w:t>
      </w:r>
    </w:p>
    <w:p w14:paraId="034C1935" w14:textId="77777777" w:rsidR="00870A08" w:rsidRDefault="003A5418">
      <w:pPr>
        <w:pStyle w:val="aff6"/>
      </w:pPr>
      <w:r>
        <w:t xml:space="preserve"> area 0.0.0.1 </w:t>
      </w:r>
    </w:p>
    <w:p w14:paraId="196FAC0F" w14:textId="77777777" w:rsidR="00870A08" w:rsidRDefault="003A5418">
      <w:pPr>
        <w:pStyle w:val="aff6"/>
      </w:pPr>
      <w:r>
        <w:t xml:space="preserve"> </w:t>
      </w:r>
      <w:r>
        <w:rPr>
          <w:shd w:val="pct10" w:color="auto" w:fill="FFFFFF"/>
        </w:rPr>
        <w:t xml:space="preserve"> authentication-mode simple plain huawei1</w:t>
      </w:r>
      <w:r>
        <w:t xml:space="preserve"> </w:t>
      </w:r>
    </w:p>
    <w:p w14:paraId="6C287435" w14:textId="77777777" w:rsidR="00870A08" w:rsidRDefault="003A5418">
      <w:pPr>
        <w:pStyle w:val="aff6"/>
      </w:pPr>
      <w:r>
        <w:t xml:space="preserve">  network 1.1.1.1 0.0.0.0 </w:t>
      </w:r>
    </w:p>
    <w:p w14:paraId="66FF09A7" w14:textId="77777777" w:rsidR="00870A08" w:rsidRDefault="003A5418">
      <w:pPr>
        <w:pStyle w:val="aff6"/>
      </w:pPr>
      <w:r>
        <w:t xml:space="preserve">  network 10.0.12.0 0.0.0.255 </w:t>
      </w:r>
    </w:p>
    <w:p w14:paraId="61223F95" w14:textId="77777777" w:rsidR="00870A08" w:rsidRDefault="003A5418">
      <w:pPr>
        <w:pStyle w:val="aff6"/>
      </w:pPr>
      <w:r>
        <w:t>#</w:t>
      </w:r>
    </w:p>
    <w:p w14:paraId="79EE10E4" w14:textId="77777777" w:rsidR="00870A08" w:rsidRDefault="003A5418">
      <w:pPr>
        <w:pStyle w:val="aff6"/>
      </w:pPr>
      <w:r>
        <w:t>Return</w:t>
      </w:r>
    </w:p>
    <w:p w14:paraId="3D0AEBE5" w14:textId="77777777" w:rsidR="00870A08" w:rsidRDefault="00870A08">
      <w:pPr>
        <w:pStyle w:val="aff6"/>
      </w:pPr>
    </w:p>
    <w:p w14:paraId="67088DC6" w14:textId="77777777" w:rsidR="00870A08" w:rsidRDefault="003A5418">
      <w:pPr>
        <w:ind w:firstLine="420"/>
      </w:pPr>
      <w:r>
        <w:rPr>
          <w:rFonts w:hint="eastAsia"/>
        </w:rPr>
        <w:t>可以观察到，此时以明文方式显示口令。</w:t>
      </w:r>
    </w:p>
    <w:p w14:paraId="4E33E01C" w14:textId="77777777" w:rsidR="00870A08" w:rsidRDefault="003A5418">
      <w:pPr>
        <w:ind w:firstLine="420"/>
      </w:pPr>
      <w:r>
        <w:rPr>
          <w:rFonts w:hint="eastAsia"/>
        </w:rPr>
        <w:t>在</w:t>
      </w:r>
      <w:r>
        <w:rPr>
          <w:rFonts w:hint="eastAsia"/>
        </w:rPr>
        <w:t>R1</w:t>
      </w:r>
      <w:r>
        <w:rPr>
          <w:rFonts w:hint="eastAsia"/>
        </w:rPr>
        <w:t>上重新配置区域认证命令，并查看配置。</w:t>
      </w:r>
    </w:p>
    <w:p w14:paraId="372983B0" w14:textId="77777777" w:rsidR="00870A08" w:rsidRDefault="003A5418">
      <w:pPr>
        <w:pStyle w:val="aff6"/>
      </w:pPr>
      <w:r>
        <w:t>[R1-ospf-1-area-0.0.0.</w:t>
      </w:r>
      <w:proofErr w:type="gramStart"/>
      <w:r>
        <w:t>1]authentication</w:t>
      </w:r>
      <w:proofErr w:type="gramEnd"/>
      <w:r>
        <w:t>-mode simple</w:t>
      </w:r>
      <w:r>
        <w:rPr>
          <w:rFonts w:hint="eastAsia"/>
        </w:rPr>
        <w:t xml:space="preserve"> </w:t>
      </w:r>
      <w:r>
        <w:t>huawei</w:t>
      </w:r>
      <w:r>
        <w:rPr>
          <w:rFonts w:hint="eastAsia"/>
        </w:rPr>
        <w:t>1</w:t>
      </w:r>
    </w:p>
    <w:p w14:paraId="4EADD7E5" w14:textId="77777777" w:rsidR="00870A08" w:rsidRDefault="003A5418">
      <w:pPr>
        <w:pStyle w:val="aff6"/>
      </w:pPr>
      <w:r>
        <w:t>[R1-ospf-1-area-0.0.0.</w:t>
      </w:r>
      <w:proofErr w:type="gramStart"/>
      <w:r>
        <w:t>1]display</w:t>
      </w:r>
      <w:proofErr w:type="gramEnd"/>
      <w:r>
        <w:t xml:space="preserve"> this </w:t>
      </w:r>
    </w:p>
    <w:p w14:paraId="7E4047AD" w14:textId="77777777" w:rsidR="00870A08" w:rsidRDefault="003A5418">
      <w:pPr>
        <w:pStyle w:val="aff6"/>
      </w:pPr>
      <w:r>
        <w:t>[V200R003C00]</w:t>
      </w:r>
    </w:p>
    <w:p w14:paraId="030AAFBD" w14:textId="77777777" w:rsidR="00870A08" w:rsidRDefault="003A5418">
      <w:pPr>
        <w:pStyle w:val="aff6"/>
      </w:pPr>
      <w:r>
        <w:t>#</w:t>
      </w:r>
    </w:p>
    <w:p w14:paraId="4C048AC0" w14:textId="77777777" w:rsidR="00870A08" w:rsidRDefault="003A5418">
      <w:pPr>
        <w:pStyle w:val="aff6"/>
      </w:pPr>
      <w:r>
        <w:t xml:space="preserve"> area 0.0.0.1 </w:t>
      </w:r>
    </w:p>
    <w:p w14:paraId="654BBE38" w14:textId="77777777" w:rsidR="00870A08" w:rsidRDefault="003A5418">
      <w:pPr>
        <w:pStyle w:val="aff6"/>
      </w:pPr>
      <w:r>
        <w:lastRenderedPageBreak/>
        <w:t xml:space="preserve">  </w:t>
      </w:r>
      <w:r>
        <w:rPr>
          <w:shd w:val="pct10" w:color="auto" w:fill="FFFFFF"/>
        </w:rPr>
        <w:t>authentication-mode simple cipher %$%$</w:t>
      </w:r>
      <w:proofErr w:type="gramStart"/>
      <w:r>
        <w:rPr>
          <w:shd w:val="pct10" w:color="auto" w:fill="FFFFFF"/>
        </w:rPr>
        <w:t>P!/</w:t>
      </w:r>
      <w:proofErr w:type="gramEnd"/>
      <w:r>
        <w:rPr>
          <w:shd w:val="pct10" w:color="auto" w:fill="FFFFFF"/>
        </w:rPr>
        <w:t>9Ac}_</w:t>
      </w:r>
      <w:proofErr w:type="spellStart"/>
      <w:r>
        <w:rPr>
          <w:shd w:val="pct10" w:color="auto" w:fill="FFFFFF"/>
        </w:rPr>
        <w:t>uERifpO</w:t>
      </w:r>
      <w:proofErr w:type="spellEnd"/>
      <w:r>
        <w:rPr>
          <w:shd w:val="pct10" w:color="auto" w:fill="FFFFFF"/>
        </w:rPr>
        <w:t>}I^OJN&lt;+@%$%$</w:t>
      </w:r>
      <w:r>
        <w:t xml:space="preserve"> </w:t>
      </w:r>
    </w:p>
    <w:p w14:paraId="25CD4C5A" w14:textId="77777777" w:rsidR="00870A08" w:rsidRDefault="003A5418">
      <w:pPr>
        <w:pStyle w:val="aff6"/>
      </w:pPr>
      <w:r>
        <w:t xml:space="preserve">  network 1.1.1.1 0.0.0.0 </w:t>
      </w:r>
    </w:p>
    <w:p w14:paraId="4FF6E2A6" w14:textId="77777777" w:rsidR="00870A08" w:rsidRDefault="003A5418">
      <w:pPr>
        <w:pStyle w:val="aff6"/>
      </w:pPr>
      <w:r>
        <w:t xml:space="preserve">  network 10.0.12.0 0.0.0.255 </w:t>
      </w:r>
    </w:p>
    <w:p w14:paraId="4D61DEDC" w14:textId="77777777" w:rsidR="00870A08" w:rsidRDefault="003A5418">
      <w:pPr>
        <w:pStyle w:val="aff6"/>
      </w:pPr>
      <w:r>
        <w:t>#</w:t>
      </w:r>
    </w:p>
    <w:p w14:paraId="3EAF6E9F" w14:textId="77777777" w:rsidR="00870A08" w:rsidRDefault="003A5418">
      <w:pPr>
        <w:pStyle w:val="aff6"/>
      </w:pPr>
      <w:r>
        <w:t>Return</w:t>
      </w:r>
    </w:p>
    <w:p w14:paraId="6B33954A" w14:textId="77777777" w:rsidR="00870A08" w:rsidRDefault="00870A08">
      <w:pPr>
        <w:pStyle w:val="aff6"/>
      </w:pPr>
    </w:p>
    <w:p w14:paraId="34F31552" w14:textId="77777777" w:rsidR="00870A08" w:rsidRDefault="003A5418">
      <w:pPr>
        <w:ind w:firstLine="420"/>
      </w:pPr>
      <w:r>
        <w:rPr>
          <w:rFonts w:hint="eastAsia"/>
          <w:lang w:val="zh-CN"/>
        </w:rPr>
        <w:t>可以观察到</w:t>
      </w:r>
      <w:r>
        <w:rPr>
          <w:rFonts w:hint="eastAsia"/>
        </w:rPr>
        <w:t>，</w:t>
      </w:r>
      <w:r>
        <w:rPr>
          <w:rFonts w:hint="eastAsia"/>
          <w:lang w:val="zh-CN"/>
        </w:rPr>
        <w:t>默认情况下</w:t>
      </w:r>
      <w:r>
        <w:rPr>
          <w:rFonts w:hint="eastAsia"/>
        </w:rPr>
        <w:t>，</w:t>
      </w:r>
      <w:r>
        <w:rPr>
          <w:rFonts w:hint="eastAsia"/>
          <w:lang w:val="zh-CN"/>
        </w:rPr>
        <w:t>口令以密文形式显示。</w:t>
      </w:r>
    </w:p>
    <w:p w14:paraId="6C85B1BE" w14:textId="77777777" w:rsidR="00870A08" w:rsidRDefault="003A5418">
      <w:pPr>
        <w:ind w:firstLine="420"/>
        <w:rPr>
          <w:kern w:val="0"/>
        </w:rPr>
      </w:pPr>
      <w:r>
        <w:rPr>
          <w:rFonts w:hint="eastAsia"/>
          <w:kern w:val="0"/>
        </w:rPr>
        <w:t>配置</w:t>
      </w:r>
      <w:r>
        <w:rPr>
          <w:kern w:val="0"/>
        </w:rPr>
        <w:t>完成，</w:t>
      </w:r>
      <w:r>
        <w:rPr>
          <w:rFonts w:hint="eastAsia"/>
          <w:kern w:val="0"/>
        </w:rPr>
        <w:t>等待</w:t>
      </w:r>
      <w:r>
        <w:rPr>
          <w:rFonts w:hint="eastAsia"/>
          <w:kern w:val="0"/>
        </w:rPr>
        <w:t>OSPF</w:t>
      </w:r>
      <w:r>
        <w:rPr>
          <w:rFonts w:hint="eastAsia"/>
          <w:kern w:val="0"/>
        </w:rPr>
        <w:t>网络收敛之后，查看</w:t>
      </w:r>
      <w:r>
        <w:rPr>
          <w:rFonts w:hint="eastAsia"/>
          <w:kern w:val="0"/>
        </w:rPr>
        <w:t>R1</w:t>
      </w:r>
      <w:r>
        <w:rPr>
          <w:rFonts w:hint="eastAsia"/>
          <w:kern w:val="0"/>
        </w:rPr>
        <w:t>与</w:t>
      </w:r>
      <w:r>
        <w:rPr>
          <w:rFonts w:hint="eastAsia"/>
          <w:kern w:val="0"/>
        </w:rPr>
        <w:t>R2</w:t>
      </w:r>
      <w:r>
        <w:rPr>
          <w:rFonts w:hint="eastAsia"/>
          <w:kern w:val="0"/>
        </w:rPr>
        <w:t>的</w:t>
      </w:r>
      <w:r>
        <w:rPr>
          <w:rFonts w:hint="eastAsia"/>
          <w:kern w:val="0"/>
        </w:rPr>
        <w:t>OSPF</w:t>
      </w:r>
      <w:r>
        <w:rPr>
          <w:kern w:val="0"/>
        </w:rPr>
        <w:t>邻居</w:t>
      </w:r>
      <w:r>
        <w:rPr>
          <w:rFonts w:hint="eastAsia"/>
          <w:kern w:val="0"/>
        </w:rPr>
        <w:t>。</w:t>
      </w:r>
    </w:p>
    <w:p w14:paraId="6000C6C0" w14:textId="77777777" w:rsidR="00870A08" w:rsidRDefault="003A5418">
      <w:pPr>
        <w:pStyle w:val="aff6"/>
      </w:pPr>
      <w:r>
        <w:t xml:space="preserve">&lt;R1&gt;display </w:t>
      </w:r>
      <w:proofErr w:type="spellStart"/>
      <w:r>
        <w:t>ospf</w:t>
      </w:r>
      <w:proofErr w:type="spellEnd"/>
      <w:r>
        <w:t xml:space="preserve"> peer br</w:t>
      </w:r>
      <w:r>
        <w:rPr>
          <w:rFonts w:hint="eastAsia"/>
        </w:rPr>
        <w:t>ie</w:t>
      </w:r>
      <w:r>
        <w:t>f</w:t>
      </w:r>
    </w:p>
    <w:p w14:paraId="18D58FFD" w14:textId="77777777" w:rsidR="00870A08" w:rsidRDefault="003A5418">
      <w:pPr>
        <w:pStyle w:val="aff6"/>
      </w:pPr>
      <w:r>
        <w:t xml:space="preserve">         OSPF Process 1 with Router-ID 1</w:t>
      </w:r>
    </w:p>
    <w:p w14:paraId="5401A763" w14:textId="77777777" w:rsidR="00870A08" w:rsidRDefault="003A5418">
      <w:pPr>
        <w:pStyle w:val="aff6"/>
      </w:pPr>
      <w:r>
        <w:t xml:space="preserve">                  Peer Statistic Information</w:t>
      </w:r>
    </w:p>
    <w:p w14:paraId="5E7F6FEF" w14:textId="77777777" w:rsidR="00870A08" w:rsidRDefault="003A5418">
      <w:pPr>
        <w:pStyle w:val="aff6"/>
      </w:pPr>
      <w:r>
        <w:t xml:space="preserve"> ----------------------------------------------------------------------------</w:t>
      </w:r>
    </w:p>
    <w:p w14:paraId="59F5FE09" w14:textId="77777777" w:rsidR="00870A08" w:rsidRDefault="003A5418">
      <w:pPr>
        <w:pStyle w:val="aff6"/>
      </w:pPr>
      <w:r>
        <w:t xml:space="preserve"> Area Id          Interface                        Neighbor id      State         </w:t>
      </w:r>
    </w:p>
    <w:p w14:paraId="4D1F93C8" w14:textId="77777777" w:rsidR="00870A08" w:rsidRDefault="003A5418">
      <w:pPr>
        <w:pStyle w:val="aff6"/>
      </w:pPr>
      <w:r>
        <w:t xml:space="preserve"> ----------------------------------------------------------------------------</w:t>
      </w:r>
    </w:p>
    <w:p w14:paraId="4F754ACE" w14:textId="77777777" w:rsidR="00870A08" w:rsidRDefault="00870A08">
      <w:pPr>
        <w:ind w:firstLine="420"/>
        <w:rPr>
          <w:kern w:val="0"/>
        </w:rPr>
      </w:pPr>
    </w:p>
    <w:p w14:paraId="61C390EF" w14:textId="77777777" w:rsidR="00870A08" w:rsidRDefault="003A5418">
      <w:pPr>
        <w:ind w:firstLine="420"/>
        <w:rPr>
          <w:kern w:val="0"/>
        </w:rPr>
      </w:pPr>
      <w:r>
        <w:rPr>
          <w:rFonts w:hint="eastAsia"/>
          <w:kern w:val="0"/>
        </w:rPr>
        <w:t>可以</w:t>
      </w:r>
      <w:r>
        <w:rPr>
          <w:kern w:val="0"/>
        </w:rPr>
        <w:t>观察到，</w:t>
      </w:r>
      <w:r>
        <w:rPr>
          <w:rFonts w:hint="eastAsia"/>
          <w:kern w:val="0"/>
        </w:rPr>
        <w:t>现在</w:t>
      </w:r>
      <w:r>
        <w:rPr>
          <w:kern w:val="0"/>
        </w:rPr>
        <w:t>R1</w:t>
      </w:r>
      <w:r>
        <w:rPr>
          <w:rFonts w:hint="eastAsia"/>
          <w:kern w:val="0"/>
        </w:rPr>
        <w:t>与</w:t>
      </w:r>
      <w:r>
        <w:rPr>
          <w:rFonts w:hint="eastAsia"/>
          <w:kern w:val="0"/>
        </w:rPr>
        <w:t>R2</w:t>
      </w:r>
      <w:r>
        <w:rPr>
          <w:rFonts w:hint="eastAsia"/>
          <w:kern w:val="0"/>
        </w:rPr>
        <w:t>邻居关系中断</w:t>
      </w:r>
      <w:r>
        <w:rPr>
          <w:kern w:val="0"/>
        </w:rPr>
        <w:t>了</w:t>
      </w:r>
      <w:r>
        <w:rPr>
          <w:rFonts w:hint="eastAsia"/>
          <w:kern w:val="0"/>
        </w:rPr>
        <w:t>，原因</w:t>
      </w:r>
      <w:r>
        <w:rPr>
          <w:kern w:val="0"/>
        </w:rPr>
        <w:t>是</w:t>
      </w:r>
      <w:r>
        <w:rPr>
          <w:rFonts w:hint="eastAsia"/>
          <w:kern w:val="0"/>
        </w:rPr>
        <w:t>目前仅仅在</w:t>
      </w:r>
      <w:r>
        <w:rPr>
          <w:rFonts w:hint="eastAsia"/>
          <w:kern w:val="0"/>
        </w:rPr>
        <w:t>R1</w:t>
      </w:r>
      <w:r>
        <w:rPr>
          <w:rFonts w:hint="eastAsia"/>
          <w:kern w:val="0"/>
        </w:rPr>
        <w:t>上配置了认证，导致</w:t>
      </w:r>
      <w:r>
        <w:rPr>
          <w:rFonts w:hint="eastAsia"/>
          <w:kern w:val="0"/>
        </w:rPr>
        <w:t>R1</w:t>
      </w:r>
      <w:r>
        <w:rPr>
          <w:rFonts w:hint="eastAsia"/>
          <w:kern w:val="0"/>
        </w:rPr>
        <w:t>和</w:t>
      </w:r>
      <w:r>
        <w:rPr>
          <w:rFonts w:hint="eastAsia"/>
          <w:kern w:val="0"/>
        </w:rPr>
        <w:t>R2</w:t>
      </w:r>
      <w:r>
        <w:rPr>
          <w:rFonts w:hint="eastAsia"/>
          <w:kern w:val="0"/>
        </w:rPr>
        <w:t>间的</w:t>
      </w:r>
      <w:r>
        <w:rPr>
          <w:rFonts w:hint="eastAsia"/>
          <w:kern w:val="0"/>
        </w:rPr>
        <w:t>OSPF</w:t>
      </w:r>
      <w:r>
        <w:rPr>
          <w:rFonts w:hint="eastAsia"/>
          <w:kern w:val="0"/>
        </w:rPr>
        <w:t>认证不匹配。</w:t>
      </w:r>
    </w:p>
    <w:p w14:paraId="269C0155" w14:textId="77777777" w:rsidR="00870A08" w:rsidRDefault="003A5418">
      <w:pPr>
        <w:ind w:firstLine="420"/>
        <w:rPr>
          <w:kern w:val="0"/>
        </w:rPr>
      </w:pPr>
      <w:r>
        <w:rPr>
          <w:rFonts w:hint="eastAsia"/>
          <w:kern w:val="0"/>
        </w:rPr>
        <w:t>继续配置</w:t>
      </w:r>
      <w:r>
        <w:rPr>
          <w:kern w:val="0"/>
        </w:rPr>
        <w:t>该区域的另一台设备</w:t>
      </w:r>
      <w:r>
        <w:rPr>
          <w:kern w:val="0"/>
        </w:rPr>
        <w:t>R2</w:t>
      </w:r>
      <w:r>
        <w:rPr>
          <w:rFonts w:hint="eastAsia"/>
          <w:kern w:val="0"/>
        </w:rPr>
        <w:t>，必须要保证验证模式一致，口令也一致。</w:t>
      </w:r>
    </w:p>
    <w:p w14:paraId="49EBF1EB" w14:textId="77777777" w:rsidR="00870A08" w:rsidRDefault="003A5418">
      <w:pPr>
        <w:pStyle w:val="aff6"/>
      </w:pPr>
      <w:r>
        <w:t>[R</w:t>
      </w:r>
      <w:proofErr w:type="gramStart"/>
      <w:r>
        <w:t>2]</w:t>
      </w:r>
      <w:proofErr w:type="spellStart"/>
      <w:r>
        <w:t>ospf</w:t>
      </w:r>
      <w:proofErr w:type="spellEnd"/>
      <w:proofErr w:type="gramEnd"/>
      <w:r>
        <w:t xml:space="preserve"> 1</w:t>
      </w:r>
    </w:p>
    <w:p w14:paraId="7BACAE9E" w14:textId="77777777" w:rsidR="00870A08" w:rsidRDefault="003A5418">
      <w:pPr>
        <w:pStyle w:val="aff6"/>
      </w:pPr>
      <w:r>
        <w:t>[R2-ospf-</w:t>
      </w:r>
      <w:proofErr w:type="gramStart"/>
      <w:r>
        <w:t>1]area</w:t>
      </w:r>
      <w:proofErr w:type="gramEnd"/>
      <w:r>
        <w:t xml:space="preserve"> 1</w:t>
      </w:r>
    </w:p>
    <w:p w14:paraId="2AB3D2F8" w14:textId="77777777" w:rsidR="00870A08" w:rsidRDefault="003A5418">
      <w:pPr>
        <w:pStyle w:val="aff6"/>
      </w:pPr>
      <w:r>
        <w:t>[R2-ospf-1-area-0.0.0.</w:t>
      </w:r>
      <w:proofErr w:type="gramStart"/>
      <w:r>
        <w:t>1]authentication</w:t>
      </w:r>
      <w:proofErr w:type="gramEnd"/>
      <w:r>
        <w:t>-mode simple huawei1</w:t>
      </w:r>
    </w:p>
    <w:p w14:paraId="4FB13967" w14:textId="77777777" w:rsidR="00870A08" w:rsidRDefault="00870A08">
      <w:pPr>
        <w:ind w:firstLine="420"/>
        <w:rPr>
          <w:kern w:val="0"/>
        </w:rPr>
      </w:pPr>
    </w:p>
    <w:p w14:paraId="5CF3FEEE" w14:textId="77777777" w:rsidR="00870A08" w:rsidRDefault="003A5418">
      <w:pPr>
        <w:ind w:firstLine="420"/>
        <w:rPr>
          <w:kern w:val="0"/>
        </w:rPr>
      </w:pPr>
      <w:r>
        <w:rPr>
          <w:rFonts w:hint="eastAsia"/>
          <w:kern w:val="0"/>
        </w:rPr>
        <w:t>配置</w:t>
      </w:r>
      <w:r>
        <w:rPr>
          <w:kern w:val="0"/>
        </w:rPr>
        <w:t>完成后，</w:t>
      </w:r>
      <w:r>
        <w:rPr>
          <w:rFonts w:hint="eastAsia"/>
          <w:kern w:val="0"/>
        </w:rPr>
        <w:t>等待一段时间，再次</w:t>
      </w:r>
      <w:r>
        <w:rPr>
          <w:kern w:val="0"/>
        </w:rPr>
        <w:t>观察两者</w:t>
      </w:r>
      <w:r>
        <w:rPr>
          <w:rFonts w:hint="eastAsia"/>
          <w:kern w:val="0"/>
        </w:rPr>
        <w:t>的</w:t>
      </w:r>
      <w:r>
        <w:rPr>
          <w:kern w:val="0"/>
        </w:rPr>
        <w:t>邻居关系</w:t>
      </w:r>
      <w:r>
        <w:rPr>
          <w:rFonts w:hint="eastAsia"/>
          <w:kern w:val="0"/>
        </w:rPr>
        <w:t>。</w:t>
      </w:r>
    </w:p>
    <w:p w14:paraId="1787DA7D" w14:textId="77777777" w:rsidR="00870A08" w:rsidRDefault="003A5418">
      <w:pPr>
        <w:pStyle w:val="aff6"/>
      </w:pPr>
      <w:r>
        <w:t xml:space="preserve">&lt;R1&gt;display </w:t>
      </w:r>
      <w:proofErr w:type="spellStart"/>
      <w:r>
        <w:t>ospf</w:t>
      </w:r>
      <w:proofErr w:type="spellEnd"/>
      <w:r>
        <w:t xml:space="preserve"> peer brief </w:t>
      </w:r>
    </w:p>
    <w:p w14:paraId="51D5A1B6" w14:textId="77777777" w:rsidR="00870A08" w:rsidRDefault="003A5418">
      <w:pPr>
        <w:pStyle w:val="aff6"/>
      </w:pPr>
      <w:r>
        <w:t xml:space="preserve">         OSPF Process 1 with Router-ID 10.0.12.1</w:t>
      </w:r>
    </w:p>
    <w:p w14:paraId="0BA994B8" w14:textId="77777777" w:rsidR="00870A08" w:rsidRDefault="003A5418">
      <w:pPr>
        <w:pStyle w:val="aff6"/>
      </w:pPr>
      <w:r>
        <w:t xml:space="preserve">                  Peer Statistic Information</w:t>
      </w:r>
    </w:p>
    <w:p w14:paraId="03BB02E8" w14:textId="77777777" w:rsidR="00870A08" w:rsidRDefault="003A5418">
      <w:pPr>
        <w:pStyle w:val="aff6"/>
      </w:pPr>
      <w:r>
        <w:t xml:space="preserve"> ----------------------------------------------------------------------------</w:t>
      </w:r>
    </w:p>
    <w:p w14:paraId="386B2A44" w14:textId="77777777" w:rsidR="00870A08" w:rsidRDefault="003A5418">
      <w:pPr>
        <w:pStyle w:val="aff6"/>
      </w:pPr>
      <w:r>
        <w:t xml:space="preserve"> Area Id          Interface                        Neighbor id      State    </w:t>
      </w:r>
    </w:p>
    <w:p w14:paraId="02413E16" w14:textId="77777777" w:rsidR="00870A08" w:rsidRDefault="003A5418">
      <w:pPr>
        <w:pStyle w:val="aff6"/>
      </w:pPr>
      <w:r>
        <w:rPr>
          <w:shd w:val="pct10" w:color="auto" w:fill="FFFFFF"/>
        </w:rPr>
        <w:lastRenderedPageBreak/>
        <w:t xml:space="preserve"> 0.0.0.1          GigabitEthernet0/0/0             10.0.12.2        Full</w:t>
      </w:r>
      <w:r>
        <w:t xml:space="preserve">        </w:t>
      </w:r>
    </w:p>
    <w:p w14:paraId="1BF77B21" w14:textId="77777777" w:rsidR="00870A08" w:rsidRDefault="003A5418">
      <w:pPr>
        <w:pStyle w:val="aff6"/>
      </w:pPr>
      <w:r>
        <w:t xml:space="preserve"> ----------------------------------------------------------------------------</w:t>
      </w:r>
    </w:p>
    <w:p w14:paraId="003B701E" w14:textId="77777777" w:rsidR="00870A08" w:rsidRDefault="00870A08">
      <w:pPr>
        <w:ind w:firstLine="420"/>
        <w:rPr>
          <w:kern w:val="0"/>
        </w:rPr>
      </w:pPr>
    </w:p>
    <w:p w14:paraId="0348F230" w14:textId="77777777" w:rsidR="00870A08" w:rsidRDefault="003A5418">
      <w:pPr>
        <w:ind w:firstLine="420"/>
        <w:rPr>
          <w:kern w:val="0"/>
        </w:rPr>
      </w:pPr>
      <w:r>
        <w:rPr>
          <w:rFonts w:hint="eastAsia"/>
          <w:kern w:val="0"/>
        </w:rPr>
        <w:t>可以观察到，现在</w:t>
      </w:r>
      <w:r>
        <w:rPr>
          <w:rFonts w:hint="eastAsia"/>
          <w:kern w:val="0"/>
        </w:rPr>
        <w:t>R1</w:t>
      </w:r>
      <w:r>
        <w:rPr>
          <w:rFonts w:hint="eastAsia"/>
          <w:kern w:val="0"/>
        </w:rPr>
        <w:t>与</w:t>
      </w:r>
      <w:r>
        <w:rPr>
          <w:rFonts w:hint="eastAsia"/>
          <w:kern w:val="0"/>
        </w:rPr>
        <w:t>R2</w:t>
      </w:r>
      <w:r>
        <w:rPr>
          <w:rFonts w:hint="eastAsia"/>
          <w:kern w:val="0"/>
        </w:rPr>
        <w:t>的邻居关系状态恢复</w:t>
      </w:r>
      <w:r>
        <w:rPr>
          <w:kern w:val="0"/>
        </w:rPr>
        <w:t>正常</w:t>
      </w:r>
      <w:r>
        <w:rPr>
          <w:rFonts w:hint="eastAsia"/>
          <w:kern w:val="0"/>
        </w:rPr>
        <w:t>。</w:t>
      </w:r>
    </w:p>
    <w:p w14:paraId="207FD343" w14:textId="77777777" w:rsidR="00870A08" w:rsidRDefault="003A5418">
      <w:pPr>
        <w:ind w:firstLine="420"/>
        <w:rPr>
          <w:kern w:val="0"/>
        </w:rPr>
      </w:pPr>
      <w:r>
        <w:rPr>
          <w:rFonts w:hint="eastAsia"/>
          <w:kern w:val="0"/>
        </w:rPr>
        <w:t>同理在</w:t>
      </w:r>
      <w:r>
        <w:rPr>
          <w:rFonts w:hint="eastAsia"/>
          <w:kern w:val="0"/>
        </w:rPr>
        <w:t>R4</w:t>
      </w:r>
      <w:r>
        <w:rPr>
          <w:rFonts w:hint="eastAsia"/>
          <w:kern w:val="0"/>
        </w:rPr>
        <w:t>上也做相同配置。</w:t>
      </w:r>
    </w:p>
    <w:p w14:paraId="62D87F8D" w14:textId="77777777" w:rsidR="00870A08" w:rsidRDefault="003A5418">
      <w:pPr>
        <w:pStyle w:val="aff6"/>
      </w:pPr>
      <w:r>
        <w:t>[R</w:t>
      </w:r>
      <w:proofErr w:type="gramStart"/>
      <w:r>
        <w:t>4]</w:t>
      </w:r>
      <w:proofErr w:type="spellStart"/>
      <w:r>
        <w:t>ospf</w:t>
      </w:r>
      <w:proofErr w:type="spellEnd"/>
      <w:proofErr w:type="gramEnd"/>
      <w:r>
        <w:t xml:space="preserve"> 1</w:t>
      </w:r>
    </w:p>
    <w:p w14:paraId="26A23674" w14:textId="77777777" w:rsidR="00870A08" w:rsidRDefault="003A5418">
      <w:pPr>
        <w:pStyle w:val="aff6"/>
      </w:pPr>
      <w:r>
        <w:t>[R4-ospf-</w:t>
      </w:r>
      <w:proofErr w:type="gramStart"/>
      <w:r>
        <w:t>1]area</w:t>
      </w:r>
      <w:proofErr w:type="gramEnd"/>
      <w:r>
        <w:t xml:space="preserve"> 1</w:t>
      </w:r>
    </w:p>
    <w:p w14:paraId="380FC36D" w14:textId="77777777" w:rsidR="00870A08" w:rsidRDefault="003A5418">
      <w:pPr>
        <w:pStyle w:val="aff6"/>
      </w:pPr>
      <w:r>
        <w:t>[R4-ospf-1-area-0.0.0.</w:t>
      </w:r>
      <w:proofErr w:type="gramStart"/>
      <w:r>
        <w:t>1]authentication</w:t>
      </w:r>
      <w:proofErr w:type="gramEnd"/>
      <w:r>
        <w:t>-mode simple huawei1</w:t>
      </w:r>
    </w:p>
    <w:p w14:paraId="4FC90AC8" w14:textId="77777777" w:rsidR="00870A08" w:rsidRDefault="00870A08">
      <w:pPr>
        <w:ind w:firstLine="420"/>
        <w:rPr>
          <w:kern w:val="0"/>
        </w:rPr>
      </w:pPr>
    </w:p>
    <w:p w14:paraId="6EAF80DB" w14:textId="77777777" w:rsidR="00870A08" w:rsidRDefault="003A5418">
      <w:pPr>
        <w:ind w:firstLine="420"/>
        <w:rPr>
          <w:kern w:val="0"/>
        </w:rPr>
      </w:pPr>
      <w:r>
        <w:rPr>
          <w:rFonts w:hint="eastAsia"/>
          <w:kern w:val="0"/>
        </w:rPr>
        <w:t>配置</w:t>
      </w:r>
      <w:r>
        <w:rPr>
          <w:kern w:val="0"/>
        </w:rPr>
        <w:t>完成后，</w:t>
      </w:r>
      <w:r>
        <w:rPr>
          <w:rFonts w:hint="eastAsia"/>
          <w:kern w:val="0"/>
        </w:rPr>
        <w:t>在</w:t>
      </w:r>
      <w:r>
        <w:rPr>
          <w:rFonts w:hint="eastAsia"/>
          <w:kern w:val="0"/>
        </w:rPr>
        <w:t>R2</w:t>
      </w:r>
      <w:r>
        <w:rPr>
          <w:rFonts w:hint="eastAsia"/>
          <w:kern w:val="0"/>
        </w:rPr>
        <w:t>上查看</w:t>
      </w:r>
      <w:r>
        <w:rPr>
          <w:rFonts w:hint="eastAsia"/>
          <w:kern w:val="0"/>
        </w:rPr>
        <w:t>OSPF</w:t>
      </w:r>
      <w:r>
        <w:rPr>
          <w:kern w:val="0"/>
        </w:rPr>
        <w:t>邻居关系。</w:t>
      </w:r>
    </w:p>
    <w:p w14:paraId="5DEF4878" w14:textId="77777777" w:rsidR="00870A08" w:rsidRDefault="003A5418">
      <w:pPr>
        <w:pStyle w:val="aff6"/>
      </w:pPr>
      <w:r>
        <w:t>[R</w:t>
      </w:r>
      <w:proofErr w:type="gramStart"/>
      <w:r>
        <w:t>2]display</w:t>
      </w:r>
      <w:proofErr w:type="gramEnd"/>
      <w:r>
        <w:t xml:space="preserve"> </w:t>
      </w:r>
      <w:proofErr w:type="spellStart"/>
      <w:r>
        <w:t>ospf</w:t>
      </w:r>
      <w:proofErr w:type="spellEnd"/>
      <w:r>
        <w:t xml:space="preserve"> peer brief </w:t>
      </w:r>
    </w:p>
    <w:p w14:paraId="3FBC07A0" w14:textId="77777777" w:rsidR="00870A08" w:rsidRDefault="003A5418">
      <w:pPr>
        <w:pStyle w:val="aff6"/>
      </w:pPr>
      <w:r>
        <w:t xml:space="preserve">         OSPF Process 1 with Router-ID 10.0.12.2</w:t>
      </w:r>
    </w:p>
    <w:p w14:paraId="2B7D4B69" w14:textId="77777777" w:rsidR="00870A08" w:rsidRDefault="003A5418">
      <w:pPr>
        <w:pStyle w:val="aff6"/>
      </w:pPr>
      <w:r>
        <w:t xml:space="preserve">                  Peer Statistic Information</w:t>
      </w:r>
    </w:p>
    <w:p w14:paraId="00C2BD29" w14:textId="77777777" w:rsidR="00870A08" w:rsidRDefault="003A5418">
      <w:pPr>
        <w:pStyle w:val="aff6"/>
      </w:pPr>
      <w:r>
        <w:t xml:space="preserve"> ----------------------------------------------------------------------------</w:t>
      </w:r>
    </w:p>
    <w:p w14:paraId="49DF8258" w14:textId="77777777" w:rsidR="00870A08" w:rsidRDefault="003A5418">
      <w:pPr>
        <w:pStyle w:val="aff6"/>
      </w:pPr>
      <w:r>
        <w:t xml:space="preserve"> Area Id          Interface                        Neighbor id      State    </w:t>
      </w:r>
    </w:p>
    <w:p w14:paraId="1E984981" w14:textId="77777777" w:rsidR="00870A08" w:rsidRDefault="003A5418">
      <w:pPr>
        <w:pStyle w:val="aff6"/>
      </w:pPr>
      <w:r>
        <w:t xml:space="preserve"> 0.0.0.0          GigabitEthernet0/0/2             10.0.23.3        Full        </w:t>
      </w:r>
    </w:p>
    <w:p w14:paraId="5348AF81" w14:textId="77777777" w:rsidR="00870A08" w:rsidRDefault="003A5418">
      <w:pPr>
        <w:pStyle w:val="aff6"/>
      </w:pPr>
      <w:r>
        <w:t xml:space="preserve"> </w:t>
      </w:r>
      <w:r>
        <w:rPr>
          <w:shd w:val="pct10" w:color="auto" w:fill="FFFFFF"/>
        </w:rPr>
        <w:t>0.0.0.1          GigabitEthernet0/0/0             10.0.12.1        Full</w:t>
      </w:r>
      <w:r>
        <w:t xml:space="preserve">        </w:t>
      </w:r>
    </w:p>
    <w:p w14:paraId="2681D94E" w14:textId="77777777" w:rsidR="00870A08" w:rsidRDefault="003A5418">
      <w:pPr>
        <w:pStyle w:val="aff6"/>
      </w:pPr>
      <w:r>
        <w:t xml:space="preserve"> </w:t>
      </w:r>
      <w:r>
        <w:rPr>
          <w:shd w:val="pct10" w:color="auto" w:fill="FFFFFF"/>
        </w:rPr>
        <w:t>0.0.0.1          GigabitEthernet0/0/1             10.0.24.4        Full</w:t>
      </w:r>
      <w:r>
        <w:t xml:space="preserve">        </w:t>
      </w:r>
    </w:p>
    <w:p w14:paraId="5E7A5F53" w14:textId="77777777" w:rsidR="00870A08" w:rsidRDefault="003A5418">
      <w:pPr>
        <w:pStyle w:val="aff6"/>
      </w:pPr>
      <w:r>
        <w:t xml:space="preserve"> ----------------------------------------------------------------------------</w:t>
      </w:r>
    </w:p>
    <w:p w14:paraId="17A7D2C3" w14:textId="77777777" w:rsidR="00870A08" w:rsidRDefault="00870A08">
      <w:pPr>
        <w:ind w:firstLine="420"/>
        <w:rPr>
          <w:kern w:val="0"/>
        </w:rPr>
      </w:pPr>
    </w:p>
    <w:p w14:paraId="1C4D53FD" w14:textId="77777777" w:rsidR="00870A08" w:rsidRDefault="003A5418">
      <w:pPr>
        <w:ind w:firstLine="420"/>
        <w:rPr>
          <w:kern w:val="0"/>
        </w:rPr>
      </w:pPr>
      <w:r>
        <w:rPr>
          <w:rFonts w:hint="eastAsia"/>
          <w:kern w:val="0"/>
        </w:rPr>
        <w:t>可以观察到，现在区域</w:t>
      </w:r>
      <w:r>
        <w:rPr>
          <w:rFonts w:hint="eastAsia"/>
          <w:kern w:val="0"/>
        </w:rPr>
        <w:t>1</w:t>
      </w:r>
      <w:r>
        <w:rPr>
          <w:rFonts w:hint="eastAsia"/>
          <w:kern w:val="0"/>
        </w:rPr>
        <w:t>中的邻居</w:t>
      </w:r>
      <w:r>
        <w:rPr>
          <w:kern w:val="0"/>
        </w:rPr>
        <w:t>关系</w:t>
      </w:r>
      <w:r>
        <w:rPr>
          <w:rFonts w:hint="eastAsia"/>
          <w:kern w:val="0"/>
        </w:rPr>
        <w:t>都</w:t>
      </w:r>
      <w:r>
        <w:rPr>
          <w:kern w:val="0"/>
        </w:rPr>
        <w:t>建立正常</w:t>
      </w:r>
      <w:r>
        <w:rPr>
          <w:rFonts w:hint="eastAsia"/>
          <w:kern w:val="0"/>
        </w:rPr>
        <w:t>。</w:t>
      </w:r>
    </w:p>
    <w:p w14:paraId="5D9BDFE2" w14:textId="77777777" w:rsidR="00870A08" w:rsidRDefault="003A5418">
      <w:pPr>
        <w:pStyle w:val="2"/>
      </w:pPr>
      <w:r>
        <w:rPr>
          <w:rFonts w:hint="eastAsia"/>
        </w:rPr>
        <w:t>配置公司总部</w:t>
      </w:r>
      <w:r>
        <w:rPr>
          <w:rFonts w:hint="eastAsia"/>
        </w:rPr>
        <w:t>OSPF</w:t>
      </w:r>
      <w:r>
        <w:rPr>
          <w:rFonts w:hint="eastAsia"/>
        </w:rPr>
        <w:t>区域密文认证</w:t>
      </w:r>
    </w:p>
    <w:p w14:paraId="3FE8CC2D" w14:textId="77777777" w:rsidR="00870A08" w:rsidRDefault="003A5418">
      <w:pPr>
        <w:ind w:firstLine="420"/>
        <w:rPr>
          <w:kern w:val="0"/>
        </w:rPr>
      </w:pPr>
      <w:r>
        <w:rPr>
          <w:rFonts w:hint="eastAsia"/>
          <w:kern w:val="0"/>
        </w:rPr>
        <w:t>根据设计，网络管理员在公司总部</w:t>
      </w:r>
      <w:r>
        <w:rPr>
          <w:rFonts w:hint="eastAsia"/>
          <w:kern w:val="0"/>
        </w:rPr>
        <w:t>OSPF</w:t>
      </w:r>
      <w:r>
        <w:rPr>
          <w:rFonts w:hint="eastAsia"/>
          <w:kern w:val="0"/>
        </w:rPr>
        <w:t>区域</w:t>
      </w:r>
      <w:r>
        <w:rPr>
          <w:rFonts w:hint="eastAsia"/>
          <w:kern w:val="0"/>
        </w:rPr>
        <w:t>0</w:t>
      </w:r>
      <w:r>
        <w:rPr>
          <w:rFonts w:hint="eastAsia"/>
          <w:kern w:val="0"/>
        </w:rPr>
        <w:t>中配置区域密文认证。</w:t>
      </w:r>
    </w:p>
    <w:p w14:paraId="60EDA37A" w14:textId="77777777" w:rsidR="00870A08" w:rsidRDefault="003A5418">
      <w:pPr>
        <w:ind w:firstLine="420"/>
        <w:rPr>
          <w:kern w:val="0"/>
        </w:rPr>
      </w:pPr>
      <w:r>
        <w:rPr>
          <w:rFonts w:hint="eastAsia"/>
          <w:kern w:val="0"/>
        </w:rPr>
        <w:t>在</w:t>
      </w:r>
      <w:r>
        <w:rPr>
          <w:rFonts w:hint="eastAsia"/>
          <w:kern w:val="0"/>
        </w:rPr>
        <w:t>R2</w:t>
      </w:r>
      <w:r>
        <w:rPr>
          <w:rFonts w:hint="eastAsia"/>
          <w:kern w:val="0"/>
        </w:rPr>
        <w:t>上配置</w:t>
      </w:r>
      <w:r>
        <w:rPr>
          <w:rFonts w:hint="eastAsia"/>
          <w:kern w:val="0"/>
        </w:rPr>
        <w:t>OSPF Area 0</w:t>
      </w:r>
      <w:r>
        <w:rPr>
          <w:rFonts w:hint="eastAsia"/>
          <w:kern w:val="0"/>
        </w:rPr>
        <w:t>区域认证，使用验证模式为</w:t>
      </w:r>
      <w:r>
        <w:rPr>
          <w:b/>
          <w:kern w:val="0"/>
        </w:rPr>
        <w:t>md5</w:t>
      </w:r>
      <w:r>
        <w:rPr>
          <w:rFonts w:hint="eastAsia"/>
          <w:kern w:val="0"/>
        </w:rPr>
        <w:t>，即</w:t>
      </w:r>
      <w:r>
        <w:rPr>
          <w:rFonts w:hint="eastAsia"/>
          <w:kern w:val="0"/>
        </w:rPr>
        <w:t>MD5</w:t>
      </w:r>
      <w:r>
        <w:rPr>
          <w:rFonts w:hint="eastAsia"/>
          <w:kern w:val="0"/>
        </w:rPr>
        <w:t>验证模式，验证字标识符为</w:t>
      </w:r>
      <w:r>
        <w:rPr>
          <w:rFonts w:hint="eastAsia"/>
          <w:kern w:val="0"/>
        </w:rPr>
        <w:t>1</w:t>
      </w:r>
      <w:r>
        <w:rPr>
          <w:rFonts w:hint="eastAsia"/>
          <w:kern w:val="0"/>
        </w:rPr>
        <w:t>，配置口令为</w:t>
      </w:r>
      <w:r>
        <w:rPr>
          <w:rFonts w:hint="eastAsia"/>
          <w:kern w:val="0"/>
        </w:rPr>
        <w:t>huawei3</w:t>
      </w:r>
      <w:r>
        <w:rPr>
          <w:rFonts w:hint="eastAsia"/>
          <w:kern w:val="0"/>
        </w:rPr>
        <w:t>。</w:t>
      </w:r>
    </w:p>
    <w:p w14:paraId="17A563F4" w14:textId="77777777" w:rsidR="00870A08" w:rsidRDefault="003A5418">
      <w:pPr>
        <w:pStyle w:val="aff6"/>
      </w:pPr>
      <w:r>
        <w:t>[R</w:t>
      </w:r>
      <w:proofErr w:type="gramStart"/>
      <w:r>
        <w:t>2]</w:t>
      </w:r>
      <w:proofErr w:type="spellStart"/>
      <w:r>
        <w:t>ospf</w:t>
      </w:r>
      <w:proofErr w:type="spellEnd"/>
      <w:proofErr w:type="gramEnd"/>
      <w:r>
        <w:t xml:space="preserve"> 1</w:t>
      </w:r>
    </w:p>
    <w:p w14:paraId="3EF838F2" w14:textId="77777777" w:rsidR="00870A08" w:rsidRDefault="003A5418">
      <w:pPr>
        <w:pStyle w:val="aff6"/>
      </w:pPr>
      <w:r>
        <w:t>[R2-ospf-</w:t>
      </w:r>
      <w:proofErr w:type="gramStart"/>
      <w:r>
        <w:t>1]area</w:t>
      </w:r>
      <w:proofErr w:type="gramEnd"/>
      <w:r>
        <w:t xml:space="preserve"> 0</w:t>
      </w:r>
    </w:p>
    <w:p w14:paraId="53AD6352" w14:textId="77777777" w:rsidR="00870A08" w:rsidRDefault="003A5418">
      <w:pPr>
        <w:pStyle w:val="aff6"/>
      </w:pPr>
      <w:r>
        <w:lastRenderedPageBreak/>
        <w:t>[R2-ospf-1-area-0.0.0.</w:t>
      </w:r>
      <w:proofErr w:type="gramStart"/>
      <w:r>
        <w:t>3]authentication</w:t>
      </w:r>
      <w:proofErr w:type="gramEnd"/>
      <w:r>
        <w:t>-mode md5 1 huawei3</w:t>
      </w:r>
    </w:p>
    <w:p w14:paraId="3DC81E9A" w14:textId="77777777" w:rsidR="00870A08" w:rsidRDefault="00870A08">
      <w:pPr>
        <w:pStyle w:val="aff6"/>
      </w:pPr>
    </w:p>
    <w:p w14:paraId="414ABD4E" w14:textId="77777777" w:rsidR="00870A08" w:rsidRDefault="003A5418">
      <w:pPr>
        <w:ind w:firstLine="420"/>
        <w:rPr>
          <w:kern w:val="0"/>
        </w:rPr>
      </w:pPr>
      <w:r>
        <w:rPr>
          <w:rFonts w:hint="eastAsia"/>
          <w:kern w:val="0"/>
        </w:rPr>
        <w:t>继续</w:t>
      </w:r>
      <w:r>
        <w:rPr>
          <w:kern w:val="0"/>
        </w:rPr>
        <w:t>在</w:t>
      </w:r>
      <w:r>
        <w:rPr>
          <w:rFonts w:hint="eastAsia"/>
          <w:kern w:val="0"/>
        </w:rPr>
        <w:t>其他</w:t>
      </w:r>
      <w:r>
        <w:rPr>
          <w:kern w:val="0"/>
        </w:rPr>
        <w:t>骨干路由器</w:t>
      </w:r>
      <w:r>
        <w:rPr>
          <w:rFonts w:hint="eastAsia"/>
          <w:kern w:val="0"/>
        </w:rPr>
        <w:t>上</w:t>
      </w:r>
      <w:r>
        <w:rPr>
          <w:kern w:val="0"/>
        </w:rPr>
        <w:t>做相同配置</w:t>
      </w:r>
      <w:r>
        <w:rPr>
          <w:rFonts w:hint="eastAsia"/>
          <w:kern w:val="0"/>
        </w:rPr>
        <w:t>。注意，密文</w:t>
      </w:r>
      <w:r>
        <w:rPr>
          <w:kern w:val="0"/>
        </w:rPr>
        <w:t>认证必须保证</w:t>
      </w:r>
      <w:r>
        <w:rPr>
          <w:rFonts w:hint="eastAsia"/>
          <w:kern w:val="0"/>
        </w:rPr>
        <w:t>验证字标识符和口令</w:t>
      </w:r>
      <w:r>
        <w:rPr>
          <w:kern w:val="0"/>
        </w:rPr>
        <w:t>完全一致认证才可以通过。</w:t>
      </w:r>
    </w:p>
    <w:p w14:paraId="6B4D3E7D" w14:textId="77777777" w:rsidR="00870A08" w:rsidRDefault="003A5418">
      <w:pPr>
        <w:pStyle w:val="aff6"/>
      </w:pPr>
      <w:r>
        <w:t>[R</w:t>
      </w:r>
      <w:proofErr w:type="gramStart"/>
      <w:r>
        <w:t>3]</w:t>
      </w:r>
      <w:proofErr w:type="spellStart"/>
      <w:r>
        <w:t>ospf</w:t>
      </w:r>
      <w:proofErr w:type="spellEnd"/>
      <w:proofErr w:type="gramEnd"/>
      <w:r>
        <w:t xml:space="preserve"> 1</w:t>
      </w:r>
    </w:p>
    <w:p w14:paraId="0D63237F" w14:textId="77777777" w:rsidR="00870A08" w:rsidRDefault="003A5418">
      <w:pPr>
        <w:pStyle w:val="aff6"/>
      </w:pPr>
      <w:r>
        <w:t>[R3-ospf-</w:t>
      </w:r>
      <w:proofErr w:type="gramStart"/>
      <w:r>
        <w:t>1]area</w:t>
      </w:r>
      <w:proofErr w:type="gramEnd"/>
      <w:r>
        <w:t xml:space="preserve"> 0</w:t>
      </w:r>
    </w:p>
    <w:p w14:paraId="2F5569C6" w14:textId="77777777" w:rsidR="00870A08" w:rsidRDefault="003A5418">
      <w:pPr>
        <w:pStyle w:val="aff6"/>
      </w:pPr>
      <w:r>
        <w:t>[R3-ospf-1-area-0.0.0.</w:t>
      </w:r>
      <w:proofErr w:type="gramStart"/>
      <w:r>
        <w:t>0]authentication</w:t>
      </w:r>
      <w:proofErr w:type="gramEnd"/>
      <w:r>
        <w:t>-mode md5 1 huawei3</w:t>
      </w:r>
    </w:p>
    <w:p w14:paraId="7AC791F7" w14:textId="77777777" w:rsidR="00870A08" w:rsidRDefault="00870A08">
      <w:pPr>
        <w:pStyle w:val="aff6"/>
      </w:pPr>
    </w:p>
    <w:p w14:paraId="5537A40B" w14:textId="77777777" w:rsidR="00870A08" w:rsidRDefault="003A5418">
      <w:pPr>
        <w:pStyle w:val="aff6"/>
      </w:pPr>
      <w:r>
        <w:t>[R</w:t>
      </w:r>
      <w:proofErr w:type="gramStart"/>
      <w:r>
        <w:t>5]</w:t>
      </w:r>
      <w:proofErr w:type="spellStart"/>
      <w:r>
        <w:t>ospf</w:t>
      </w:r>
      <w:proofErr w:type="spellEnd"/>
      <w:proofErr w:type="gramEnd"/>
      <w:r>
        <w:t xml:space="preserve"> 1</w:t>
      </w:r>
    </w:p>
    <w:p w14:paraId="529D28D0" w14:textId="77777777" w:rsidR="00870A08" w:rsidRDefault="003A5418">
      <w:pPr>
        <w:pStyle w:val="aff6"/>
      </w:pPr>
      <w:r>
        <w:t>[R5-ospf-</w:t>
      </w:r>
      <w:proofErr w:type="gramStart"/>
      <w:r>
        <w:t>1]area</w:t>
      </w:r>
      <w:proofErr w:type="gramEnd"/>
      <w:r>
        <w:t xml:space="preserve"> 0</w:t>
      </w:r>
    </w:p>
    <w:p w14:paraId="7233A633" w14:textId="77777777" w:rsidR="00870A08" w:rsidRDefault="003A5418">
      <w:pPr>
        <w:pStyle w:val="aff6"/>
      </w:pPr>
      <w:r>
        <w:t>[R5-ospf-1-area-0.0.0.</w:t>
      </w:r>
      <w:proofErr w:type="gramStart"/>
      <w:r>
        <w:t>0]authentication</w:t>
      </w:r>
      <w:proofErr w:type="gramEnd"/>
      <w:r>
        <w:t>-mode md5 1 huawei3</w:t>
      </w:r>
    </w:p>
    <w:p w14:paraId="427BEF48" w14:textId="77777777" w:rsidR="00870A08" w:rsidRDefault="00870A08">
      <w:pPr>
        <w:pStyle w:val="aff6"/>
      </w:pPr>
    </w:p>
    <w:p w14:paraId="279787A2" w14:textId="77777777" w:rsidR="00870A08" w:rsidRDefault="003A5418">
      <w:pPr>
        <w:pStyle w:val="aff6"/>
      </w:pPr>
      <w:r>
        <w:t>[R</w:t>
      </w:r>
      <w:proofErr w:type="gramStart"/>
      <w:r>
        <w:t>6]</w:t>
      </w:r>
      <w:proofErr w:type="spellStart"/>
      <w:r>
        <w:t>ospf</w:t>
      </w:r>
      <w:proofErr w:type="spellEnd"/>
      <w:proofErr w:type="gramEnd"/>
      <w:r>
        <w:t xml:space="preserve"> 1</w:t>
      </w:r>
    </w:p>
    <w:p w14:paraId="7B3B0998" w14:textId="77777777" w:rsidR="00870A08" w:rsidRDefault="003A5418">
      <w:pPr>
        <w:pStyle w:val="aff6"/>
      </w:pPr>
      <w:r>
        <w:t>[R6-ospf-</w:t>
      </w:r>
      <w:proofErr w:type="gramStart"/>
      <w:r>
        <w:t>1]area</w:t>
      </w:r>
      <w:proofErr w:type="gramEnd"/>
      <w:r>
        <w:t xml:space="preserve"> 0</w:t>
      </w:r>
    </w:p>
    <w:p w14:paraId="22EC11D1" w14:textId="77777777" w:rsidR="00870A08" w:rsidRDefault="003A5418">
      <w:pPr>
        <w:pStyle w:val="aff6"/>
      </w:pPr>
      <w:r>
        <w:t>[R6-ospf-1-area-0.0.0.</w:t>
      </w:r>
      <w:proofErr w:type="gramStart"/>
      <w:r>
        <w:t>0]authentication</w:t>
      </w:r>
      <w:proofErr w:type="gramEnd"/>
      <w:r>
        <w:t>-mode md5 1 huawei3</w:t>
      </w:r>
    </w:p>
    <w:p w14:paraId="557453AB" w14:textId="77777777" w:rsidR="00870A08" w:rsidRDefault="00870A08">
      <w:pPr>
        <w:ind w:firstLine="420"/>
        <w:rPr>
          <w:kern w:val="0"/>
        </w:rPr>
      </w:pPr>
    </w:p>
    <w:p w14:paraId="6ABAB1AB" w14:textId="77777777" w:rsidR="00870A08" w:rsidRDefault="003A5418">
      <w:pPr>
        <w:ind w:firstLine="420"/>
        <w:rPr>
          <w:kern w:val="0"/>
        </w:rPr>
      </w:pPr>
      <w:r>
        <w:rPr>
          <w:rFonts w:hint="eastAsia"/>
          <w:kern w:val="0"/>
        </w:rPr>
        <w:t>配置完成</w:t>
      </w:r>
      <w:r>
        <w:rPr>
          <w:kern w:val="0"/>
        </w:rPr>
        <w:t>后</w:t>
      </w:r>
      <w:r>
        <w:rPr>
          <w:rFonts w:hint="eastAsia"/>
          <w:kern w:val="0"/>
        </w:rPr>
        <w:t>，</w:t>
      </w:r>
      <w:r>
        <w:rPr>
          <w:kern w:val="0"/>
        </w:rPr>
        <w:t>查看</w:t>
      </w:r>
      <w:r>
        <w:rPr>
          <w:rFonts w:hint="eastAsia"/>
          <w:kern w:val="0"/>
        </w:rPr>
        <w:t>R3</w:t>
      </w:r>
      <w:r>
        <w:rPr>
          <w:rFonts w:hint="eastAsia"/>
          <w:kern w:val="0"/>
        </w:rPr>
        <w:t>的</w:t>
      </w:r>
      <w:r>
        <w:rPr>
          <w:rFonts w:hint="eastAsia"/>
          <w:kern w:val="0"/>
        </w:rPr>
        <w:t>OSPF</w:t>
      </w:r>
      <w:r>
        <w:rPr>
          <w:kern w:val="0"/>
        </w:rPr>
        <w:t>邻居状态</w:t>
      </w:r>
      <w:r>
        <w:rPr>
          <w:rFonts w:hint="eastAsia"/>
          <w:kern w:val="0"/>
        </w:rPr>
        <w:t>。</w:t>
      </w:r>
    </w:p>
    <w:p w14:paraId="173ED234" w14:textId="77777777" w:rsidR="00870A08" w:rsidRDefault="003A5418">
      <w:pPr>
        <w:pStyle w:val="aff6"/>
      </w:pPr>
      <w:r>
        <w:t xml:space="preserve">&lt;R3&gt;display </w:t>
      </w:r>
      <w:proofErr w:type="spellStart"/>
      <w:r>
        <w:t>ospf</w:t>
      </w:r>
      <w:proofErr w:type="spellEnd"/>
      <w:r>
        <w:t xml:space="preserve"> peer brief </w:t>
      </w:r>
    </w:p>
    <w:p w14:paraId="6012C9A3" w14:textId="77777777" w:rsidR="00870A08" w:rsidRDefault="00870A08">
      <w:pPr>
        <w:pStyle w:val="aff6"/>
      </w:pPr>
    </w:p>
    <w:p w14:paraId="4BCE6D9F" w14:textId="77777777" w:rsidR="00870A08" w:rsidRDefault="003A5418">
      <w:pPr>
        <w:pStyle w:val="aff6"/>
      </w:pPr>
      <w:r>
        <w:t xml:space="preserve">         OSPF Process 1 with Router-ID 10.0.23.3</w:t>
      </w:r>
    </w:p>
    <w:p w14:paraId="49504CD2" w14:textId="77777777" w:rsidR="00870A08" w:rsidRDefault="003A5418">
      <w:pPr>
        <w:pStyle w:val="aff6"/>
      </w:pPr>
      <w:r>
        <w:t xml:space="preserve">                  Peer Statistic Information</w:t>
      </w:r>
    </w:p>
    <w:p w14:paraId="289FE8E3" w14:textId="77777777" w:rsidR="00870A08" w:rsidRDefault="003A5418">
      <w:pPr>
        <w:pStyle w:val="aff6"/>
      </w:pPr>
      <w:r>
        <w:t xml:space="preserve"> ----------------------------------------------------------------------------</w:t>
      </w:r>
    </w:p>
    <w:p w14:paraId="19B602B7" w14:textId="77777777" w:rsidR="00870A08" w:rsidRDefault="003A5418">
      <w:pPr>
        <w:pStyle w:val="aff6"/>
      </w:pPr>
      <w:r>
        <w:t xml:space="preserve"> Area Id          Interface                        Neighbor id      State    </w:t>
      </w:r>
    </w:p>
    <w:p w14:paraId="7692ED6F" w14:textId="77777777" w:rsidR="00870A08" w:rsidRDefault="003A5418">
      <w:pPr>
        <w:pStyle w:val="aff6"/>
      </w:pPr>
      <w:r>
        <w:t xml:space="preserve"> </w:t>
      </w:r>
      <w:r>
        <w:rPr>
          <w:shd w:val="pct10" w:color="auto" w:fill="FFFFFF"/>
        </w:rPr>
        <w:t>0.0.0.0          GigabitEthernet0/0/2             10.0.12.2        Full</w:t>
      </w:r>
      <w:r>
        <w:t xml:space="preserve">        </w:t>
      </w:r>
    </w:p>
    <w:p w14:paraId="7DABBC0C" w14:textId="77777777" w:rsidR="00870A08" w:rsidRDefault="003A5418">
      <w:pPr>
        <w:pStyle w:val="aff6"/>
      </w:pPr>
      <w:r>
        <w:t xml:space="preserve"> </w:t>
      </w:r>
      <w:r>
        <w:rPr>
          <w:shd w:val="pct10" w:color="auto" w:fill="FFFFFF"/>
        </w:rPr>
        <w:t>0.0.0.0          GigabitEthernet0/0/0             10.0.35.5        Full</w:t>
      </w:r>
      <w:r>
        <w:t xml:space="preserve">        </w:t>
      </w:r>
    </w:p>
    <w:p w14:paraId="405A1AF6" w14:textId="77777777" w:rsidR="00870A08" w:rsidRDefault="003A5418">
      <w:pPr>
        <w:pStyle w:val="aff6"/>
      </w:pPr>
      <w:r>
        <w:t xml:space="preserve"> </w:t>
      </w:r>
      <w:r>
        <w:rPr>
          <w:shd w:val="pct10" w:color="auto" w:fill="FFFFFF"/>
        </w:rPr>
        <w:t>0.0.0.0          GigabitEthernet0/0/1             10.0.36.6        Full</w:t>
      </w:r>
      <w:r>
        <w:t xml:space="preserve">        </w:t>
      </w:r>
    </w:p>
    <w:p w14:paraId="5BC919EB" w14:textId="77777777" w:rsidR="00870A08" w:rsidRDefault="003A5418">
      <w:pPr>
        <w:pStyle w:val="aff6"/>
      </w:pPr>
      <w:r>
        <w:t xml:space="preserve"> ----------------------------------------------------------------------------</w:t>
      </w:r>
    </w:p>
    <w:p w14:paraId="4CF4424F" w14:textId="77777777" w:rsidR="00870A08" w:rsidRDefault="00870A08">
      <w:pPr>
        <w:ind w:firstLine="420"/>
        <w:rPr>
          <w:kern w:val="0"/>
        </w:rPr>
      </w:pPr>
    </w:p>
    <w:p w14:paraId="51A0A6CB" w14:textId="77777777" w:rsidR="00870A08" w:rsidRDefault="003A5418">
      <w:pPr>
        <w:ind w:firstLine="420"/>
        <w:rPr>
          <w:kern w:val="0"/>
        </w:rPr>
      </w:pPr>
      <w:r>
        <w:rPr>
          <w:rFonts w:hint="eastAsia"/>
          <w:kern w:val="0"/>
        </w:rPr>
        <w:lastRenderedPageBreak/>
        <w:t>可以观察到，</w:t>
      </w:r>
      <w:r>
        <w:rPr>
          <w:rFonts w:hint="eastAsia"/>
          <w:kern w:val="0"/>
        </w:rPr>
        <w:t>OSPF</w:t>
      </w:r>
      <w:r>
        <w:rPr>
          <w:rFonts w:hint="eastAsia"/>
          <w:kern w:val="0"/>
        </w:rPr>
        <w:t>邻</w:t>
      </w:r>
      <w:r>
        <w:rPr>
          <w:kern w:val="0"/>
        </w:rPr>
        <w:t>居状态</w:t>
      </w:r>
      <w:r>
        <w:rPr>
          <w:rFonts w:hint="eastAsia"/>
          <w:kern w:val="0"/>
        </w:rPr>
        <w:t>建立正常，其他设备上的查看省略。</w:t>
      </w:r>
    </w:p>
    <w:p w14:paraId="1B2B8846" w14:textId="77777777" w:rsidR="00870A08" w:rsidRDefault="003A5418">
      <w:pPr>
        <w:pStyle w:val="2"/>
      </w:pPr>
      <w:r>
        <w:rPr>
          <w:rFonts w:hint="eastAsia"/>
        </w:rPr>
        <w:t>配置</w:t>
      </w:r>
      <w:r>
        <w:rPr>
          <w:rFonts w:hint="eastAsia"/>
        </w:rPr>
        <w:t>OSPF</w:t>
      </w:r>
      <w:r>
        <w:rPr>
          <w:rFonts w:hint="eastAsia"/>
        </w:rPr>
        <w:t>链路</w:t>
      </w:r>
      <w:r>
        <w:t>认证</w:t>
      </w:r>
    </w:p>
    <w:p w14:paraId="7017A6B1" w14:textId="77777777" w:rsidR="00870A08" w:rsidRDefault="003A5418">
      <w:pPr>
        <w:ind w:firstLine="420"/>
        <w:rPr>
          <w:kern w:val="0"/>
        </w:rPr>
      </w:pPr>
      <w:r>
        <w:rPr>
          <w:rFonts w:hint="eastAsia"/>
          <w:kern w:val="0"/>
        </w:rPr>
        <w:t>在上面两个步骤中，使用了</w:t>
      </w:r>
      <w:r>
        <w:rPr>
          <w:rFonts w:hint="eastAsia"/>
          <w:kern w:val="0"/>
        </w:rPr>
        <w:t>OSPF</w:t>
      </w:r>
      <w:r>
        <w:rPr>
          <w:rFonts w:hint="eastAsia"/>
          <w:kern w:val="0"/>
        </w:rPr>
        <w:t>的区域认证方式配置了</w:t>
      </w:r>
      <w:r>
        <w:rPr>
          <w:rFonts w:hint="eastAsia"/>
          <w:kern w:val="0"/>
        </w:rPr>
        <w:t>OSPF</w:t>
      </w:r>
      <w:r>
        <w:rPr>
          <w:rFonts w:hint="eastAsia"/>
          <w:kern w:val="0"/>
        </w:rPr>
        <w:t>认证，使用链路认证方式配置可以达到同样的效果。如果采用链路认证的方式，就需要在同一</w:t>
      </w:r>
      <w:r>
        <w:rPr>
          <w:rFonts w:hint="eastAsia"/>
          <w:kern w:val="0"/>
        </w:rPr>
        <w:t>OSPF</w:t>
      </w:r>
      <w:r>
        <w:rPr>
          <w:rFonts w:hint="eastAsia"/>
          <w:kern w:val="0"/>
        </w:rPr>
        <w:t>的链路接口下都配置链路认证的命令，设置验证模式和口令等参数，而采用区域认证的方式时，在同一区域中，仅需在</w:t>
      </w:r>
      <w:r>
        <w:rPr>
          <w:rFonts w:hint="eastAsia"/>
          <w:kern w:val="0"/>
        </w:rPr>
        <w:t>OSPF</w:t>
      </w:r>
      <w:r>
        <w:rPr>
          <w:rFonts w:hint="eastAsia"/>
          <w:kern w:val="0"/>
        </w:rPr>
        <w:t>进程下的相应区域视图下配置一条命令来设置验证模式和口令即可，大大节省了配置量，所以在同一区域中如果有多台</w:t>
      </w:r>
      <w:r>
        <w:rPr>
          <w:rFonts w:hint="eastAsia"/>
          <w:kern w:val="0"/>
        </w:rPr>
        <w:t>OSPF</w:t>
      </w:r>
      <w:r>
        <w:rPr>
          <w:rFonts w:hint="eastAsia"/>
          <w:kern w:val="0"/>
        </w:rPr>
        <w:t>设备需要配置认证，建议选用区域认证的方式进行配置。</w:t>
      </w:r>
    </w:p>
    <w:p w14:paraId="5662B628" w14:textId="77777777" w:rsidR="00870A08" w:rsidRDefault="003A5418">
      <w:pPr>
        <w:ind w:firstLine="420"/>
        <w:rPr>
          <w:kern w:val="0"/>
        </w:rPr>
      </w:pPr>
      <w:r>
        <w:rPr>
          <w:rFonts w:hint="eastAsia"/>
          <w:kern w:val="0"/>
        </w:rPr>
        <w:t>目前公司分部的</w:t>
      </w:r>
      <w:r>
        <w:rPr>
          <w:rFonts w:hint="eastAsia"/>
          <w:kern w:val="0"/>
        </w:rPr>
        <w:t>OSPF</w:t>
      </w:r>
      <w:r>
        <w:rPr>
          <w:rFonts w:hint="eastAsia"/>
          <w:kern w:val="0"/>
        </w:rPr>
        <w:t>区域中配置了简单模式的区域认证，为了进一步提升</w:t>
      </w:r>
      <w:r>
        <w:rPr>
          <w:rFonts w:hint="eastAsia"/>
          <w:kern w:val="0"/>
        </w:rPr>
        <w:t>R2</w:t>
      </w:r>
      <w:r>
        <w:rPr>
          <w:rFonts w:hint="eastAsia"/>
          <w:kern w:val="0"/>
        </w:rPr>
        <w:t>与</w:t>
      </w:r>
      <w:r>
        <w:rPr>
          <w:rFonts w:hint="eastAsia"/>
          <w:kern w:val="0"/>
        </w:rPr>
        <w:t>R4</w:t>
      </w:r>
      <w:r>
        <w:rPr>
          <w:rFonts w:hint="eastAsia"/>
          <w:kern w:val="0"/>
        </w:rPr>
        <w:t>之间</w:t>
      </w:r>
      <w:r>
        <w:rPr>
          <w:kern w:val="0"/>
        </w:rPr>
        <w:t>的</w:t>
      </w:r>
      <w:r>
        <w:rPr>
          <w:rFonts w:hint="eastAsia"/>
          <w:kern w:val="0"/>
        </w:rPr>
        <w:t>OSPF</w:t>
      </w:r>
      <w:r>
        <w:rPr>
          <w:rFonts w:hint="eastAsia"/>
          <w:kern w:val="0"/>
        </w:rPr>
        <w:t>网络</w:t>
      </w:r>
      <w:r>
        <w:rPr>
          <w:kern w:val="0"/>
        </w:rPr>
        <w:t>安全性，</w:t>
      </w:r>
      <w:r>
        <w:rPr>
          <w:rFonts w:hint="eastAsia"/>
          <w:kern w:val="0"/>
        </w:rPr>
        <w:t>网络管理员需要在</w:t>
      </w:r>
      <w:r>
        <w:rPr>
          <w:kern w:val="0"/>
        </w:rPr>
        <w:t>两台设备之间部署</w:t>
      </w:r>
      <w:r>
        <w:rPr>
          <w:rFonts w:hint="eastAsia"/>
          <w:kern w:val="0"/>
        </w:rPr>
        <w:t>MD5</w:t>
      </w:r>
      <w:r>
        <w:rPr>
          <w:rFonts w:hint="eastAsia"/>
          <w:kern w:val="0"/>
        </w:rPr>
        <w:t>验证模式的</w:t>
      </w:r>
      <w:r>
        <w:rPr>
          <w:rFonts w:hint="eastAsia"/>
          <w:kern w:val="0"/>
        </w:rPr>
        <w:t>OSPF</w:t>
      </w:r>
      <w:r>
        <w:rPr>
          <w:kern w:val="0"/>
        </w:rPr>
        <w:t>链路认证。</w:t>
      </w:r>
    </w:p>
    <w:p w14:paraId="23F2FF10" w14:textId="77777777" w:rsidR="00870A08" w:rsidRDefault="003A5418">
      <w:pPr>
        <w:ind w:firstLine="420"/>
        <w:rPr>
          <w:kern w:val="0"/>
        </w:rPr>
      </w:pPr>
      <w:r>
        <w:rPr>
          <w:rFonts w:hint="eastAsia"/>
          <w:kern w:val="0"/>
        </w:rPr>
        <w:t>在</w:t>
      </w:r>
      <w:r>
        <w:rPr>
          <w:rFonts w:hint="eastAsia"/>
          <w:kern w:val="0"/>
        </w:rPr>
        <w:t>R2</w:t>
      </w:r>
      <w:r>
        <w:rPr>
          <w:rFonts w:hint="eastAsia"/>
          <w:kern w:val="0"/>
        </w:rPr>
        <w:t>的</w:t>
      </w:r>
      <w:r>
        <w:rPr>
          <w:rFonts w:hint="eastAsia"/>
          <w:kern w:val="0"/>
        </w:rPr>
        <w:t>GE 0/0/1</w:t>
      </w:r>
      <w:r>
        <w:rPr>
          <w:rFonts w:hint="eastAsia"/>
          <w:kern w:val="0"/>
        </w:rPr>
        <w:t>接口下使用命令</w:t>
      </w:r>
      <w:proofErr w:type="spellStart"/>
      <w:r>
        <w:rPr>
          <w:rFonts w:hint="eastAsia"/>
          <w:b/>
          <w:kern w:val="0"/>
          <w:highlight w:val="yellow"/>
        </w:rPr>
        <w:t>ospf</w:t>
      </w:r>
      <w:proofErr w:type="spellEnd"/>
      <w:r>
        <w:rPr>
          <w:rFonts w:hint="eastAsia"/>
          <w:b/>
          <w:kern w:val="0"/>
          <w:highlight w:val="yellow"/>
        </w:rPr>
        <w:t xml:space="preserve"> authentication</w:t>
      </w:r>
      <w:r>
        <w:rPr>
          <w:rFonts w:hint="eastAsia"/>
          <w:b/>
          <w:kern w:val="0"/>
        </w:rPr>
        <w:t>-mode</w:t>
      </w:r>
      <w:r>
        <w:rPr>
          <w:rFonts w:hint="eastAsia"/>
          <w:kern w:val="0"/>
        </w:rPr>
        <w:t>配置链路认证，配置使用</w:t>
      </w:r>
      <w:r>
        <w:rPr>
          <w:rFonts w:hint="eastAsia"/>
          <w:kern w:val="0"/>
        </w:rPr>
        <w:t>MD5</w:t>
      </w:r>
      <w:r>
        <w:rPr>
          <w:rFonts w:hint="eastAsia"/>
          <w:kern w:val="0"/>
        </w:rPr>
        <w:t>验证模式，</w:t>
      </w:r>
      <w:r>
        <w:rPr>
          <w:rFonts w:hint="eastAsia"/>
          <w:kern w:val="0"/>
          <w:highlight w:val="yellow"/>
        </w:rPr>
        <w:t>验证字标识符为</w:t>
      </w:r>
      <w:r>
        <w:rPr>
          <w:rFonts w:hint="eastAsia"/>
          <w:kern w:val="0"/>
          <w:highlight w:val="yellow"/>
        </w:rPr>
        <w:t>1</w:t>
      </w:r>
      <w:r>
        <w:rPr>
          <w:rFonts w:hint="eastAsia"/>
          <w:kern w:val="0"/>
        </w:rPr>
        <w:t>，口令为</w:t>
      </w:r>
      <w:r>
        <w:rPr>
          <w:rFonts w:hint="eastAsia"/>
          <w:kern w:val="0"/>
        </w:rPr>
        <w:t>huawei5</w:t>
      </w:r>
      <w:r>
        <w:rPr>
          <w:rFonts w:hint="eastAsia"/>
          <w:kern w:val="0"/>
        </w:rPr>
        <w:t>。</w:t>
      </w:r>
    </w:p>
    <w:p w14:paraId="3C2FDD2F" w14:textId="77777777" w:rsidR="00870A08" w:rsidRDefault="003A5418">
      <w:pPr>
        <w:pStyle w:val="aff6"/>
      </w:pPr>
      <w:r>
        <w:t>[R</w:t>
      </w:r>
      <w:proofErr w:type="gramStart"/>
      <w:r>
        <w:t>2]interface</w:t>
      </w:r>
      <w:proofErr w:type="gramEnd"/>
      <w:r>
        <w:t xml:space="preserve"> </w:t>
      </w:r>
      <w:proofErr w:type="spellStart"/>
      <w:r>
        <w:t>GigabitEthernet</w:t>
      </w:r>
      <w:proofErr w:type="spellEnd"/>
      <w:r>
        <w:t xml:space="preserve"> 0/0/1</w:t>
      </w:r>
    </w:p>
    <w:p w14:paraId="13451BC9" w14:textId="77777777" w:rsidR="00870A08" w:rsidRDefault="003A5418">
      <w:pPr>
        <w:pStyle w:val="aff6"/>
      </w:pPr>
      <w:r>
        <w:t>[R2-GigabitEthernet0/0/</w:t>
      </w:r>
      <w:proofErr w:type="gramStart"/>
      <w:r>
        <w:t>1]</w:t>
      </w:r>
      <w:proofErr w:type="spellStart"/>
      <w:r>
        <w:t>ospf</w:t>
      </w:r>
      <w:proofErr w:type="spellEnd"/>
      <w:proofErr w:type="gramEnd"/>
      <w:r>
        <w:t xml:space="preserve"> authentication-mode md5 1 huawei5</w:t>
      </w:r>
    </w:p>
    <w:p w14:paraId="5D479AFA" w14:textId="77777777" w:rsidR="00870A08" w:rsidRDefault="00870A08">
      <w:pPr>
        <w:pStyle w:val="aff6"/>
      </w:pPr>
    </w:p>
    <w:p w14:paraId="1F114210" w14:textId="77777777" w:rsidR="00870A08" w:rsidRDefault="003A5418">
      <w:pPr>
        <w:ind w:firstLine="420"/>
        <w:rPr>
          <w:kern w:val="0"/>
        </w:rPr>
      </w:pPr>
      <w:r>
        <w:rPr>
          <w:rFonts w:hint="eastAsia"/>
          <w:kern w:val="0"/>
        </w:rPr>
        <w:t>配置完成</w:t>
      </w:r>
      <w:r>
        <w:rPr>
          <w:kern w:val="0"/>
        </w:rPr>
        <w:t>后，</w:t>
      </w:r>
      <w:bookmarkStart w:id="137" w:name="OLE_LINK47"/>
      <w:bookmarkStart w:id="138" w:name="OLE_LINK46"/>
      <w:r>
        <w:rPr>
          <w:rFonts w:hint="eastAsia"/>
          <w:kern w:val="0"/>
        </w:rPr>
        <w:t>等待一段时间，</w:t>
      </w:r>
      <w:bookmarkEnd w:id="137"/>
      <w:bookmarkEnd w:id="138"/>
      <w:r>
        <w:rPr>
          <w:rFonts w:hint="eastAsia"/>
          <w:kern w:val="0"/>
        </w:rPr>
        <w:t>查看</w:t>
      </w:r>
      <w:r>
        <w:rPr>
          <w:rFonts w:hint="eastAsia"/>
          <w:kern w:val="0"/>
        </w:rPr>
        <w:t>R2</w:t>
      </w:r>
      <w:r>
        <w:rPr>
          <w:rFonts w:hint="eastAsia"/>
          <w:kern w:val="0"/>
        </w:rPr>
        <w:t>上的简要</w:t>
      </w:r>
      <w:r>
        <w:rPr>
          <w:rFonts w:hint="eastAsia"/>
          <w:kern w:val="0"/>
        </w:rPr>
        <w:t>OSPF</w:t>
      </w:r>
      <w:r>
        <w:rPr>
          <w:rFonts w:hint="eastAsia"/>
          <w:kern w:val="0"/>
        </w:rPr>
        <w:t>邻居信息</w:t>
      </w:r>
      <w:r>
        <w:rPr>
          <w:kern w:val="0"/>
        </w:rPr>
        <w:t>。</w:t>
      </w:r>
    </w:p>
    <w:p w14:paraId="74202019" w14:textId="77777777" w:rsidR="00870A08" w:rsidRDefault="003A5418">
      <w:pPr>
        <w:pStyle w:val="aff6"/>
      </w:pPr>
      <w:r>
        <w:t>[R</w:t>
      </w:r>
      <w:proofErr w:type="gramStart"/>
      <w:r>
        <w:t>2]display</w:t>
      </w:r>
      <w:proofErr w:type="gramEnd"/>
      <w:r>
        <w:t xml:space="preserve"> </w:t>
      </w:r>
      <w:proofErr w:type="spellStart"/>
      <w:r>
        <w:t>ospf</w:t>
      </w:r>
      <w:proofErr w:type="spellEnd"/>
      <w:r>
        <w:t xml:space="preserve"> peer brief</w:t>
      </w:r>
    </w:p>
    <w:p w14:paraId="0F7C5971" w14:textId="77777777" w:rsidR="00870A08" w:rsidRDefault="003A5418">
      <w:pPr>
        <w:pStyle w:val="aff6"/>
      </w:pPr>
      <w:r>
        <w:t xml:space="preserve">         OSPF Process 1 with Router-ID 10.0.12.2</w:t>
      </w:r>
    </w:p>
    <w:p w14:paraId="30800F5B" w14:textId="77777777" w:rsidR="00870A08" w:rsidRDefault="003A5418">
      <w:pPr>
        <w:pStyle w:val="aff6"/>
      </w:pPr>
      <w:r>
        <w:t xml:space="preserve">                  Peer Statistic Information</w:t>
      </w:r>
    </w:p>
    <w:p w14:paraId="3BD9DE97" w14:textId="77777777" w:rsidR="00870A08" w:rsidRDefault="003A5418">
      <w:pPr>
        <w:pStyle w:val="aff6"/>
      </w:pPr>
      <w:r>
        <w:t xml:space="preserve"> ----------------------------------------------------------------------------</w:t>
      </w:r>
    </w:p>
    <w:p w14:paraId="303D1A1A" w14:textId="77777777" w:rsidR="00870A08" w:rsidRDefault="003A5418">
      <w:pPr>
        <w:pStyle w:val="aff6"/>
      </w:pPr>
      <w:r>
        <w:t xml:space="preserve"> Area Id          Interface                        Neighbor id      State    </w:t>
      </w:r>
    </w:p>
    <w:p w14:paraId="331F29B8" w14:textId="77777777" w:rsidR="00870A08" w:rsidRDefault="003A5418">
      <w:pPr>
        <w:pStyle w:val="aff6"/>
      </w:pPr>
      <w:r>
        <w:t xml:space="preserve"> 0.0.0.0          GigabitEthernet0/0/2             10.0.23.3        Full        </w:t>
      </w:r>
    </w:p>
    <w:p w14:paraId="4D903C41" w14:textId="77777777" w:rsidR="00870A08" w:rsidRDefault="003A5418">
      <w:pPr>
        <w:pStyle w:val="aff6"/>
      </w:pPr>
      <w:r>
        <w:t xml:space="preserve"> 0.0.0.1          GigabitEthernet0/0/0             10.0.12.1        Full        </w:t>
      </w:r>
    </w:p>
    <w:p w14:paraId="31645D3C" w14:textId="77777777" w:rsidR="00870A08" w:rsidRDefault="003A5418">
      <w:pPr>
        <w:pStyle w:val="aff6"/>
      </w:pPr>
      <w:r>
        <w:t xml:space="preserve"> ----------------------------------------------------------------------------</w:t>
      </w:r>
    </w:p>
    <w:p w14:paraId="7259958B" w14:textId="77777777" w:rsidR="00870A08" w:rsidRDefault="00870A08">
      <w:pPr>
        <w:pStyle w:val="aff6"/>
      </w:pPr>
    </w:p>
    <w:p w14:paraId="71CAF206" w14:textId="77777777" w:rsidR="00870A08" w:rsidRDefault="003A5418">
      <w:pPr>
        <w:ind w:firstLine="420"/>
        <w:rPr>
          <w:kern w:val="0"/>
        </w:rPr>
      </w:pPr>
      <w:r>
        <w:rPr>
          <w:rFonts w:hint="eastAsia"/>
          <w:kern w:val="0"/>
        </w:rPr>
        <w:t>发现</w:t>
      </w:r>
      <w:r>
        <w:rPr>
          <w:rFonts w:hint="eastAsia"/>
          <w:kern w:val="0"/>
        </w:rPr>
        <w:t>R2</w:t>
      </w:r>
      <w:r>
        <w:rPr>
          <w:rFonts w:hint="eastAsia"/>
          <w:kern w:val="0"/>
        </w:rPr>
        <w:t>与</w:t>
      </w:r>
      <w:r>
        <w:rPr>
          <w:rFonts w:hint="eastAsia"/>
          <w:kern w:val="0"/>
        </w:rPr>
        <w:t>R4</w:t>
      </w:r>
      <w:r>
        <w:rPr>
          <w:rFonts w:hint="eastAsia"/>
          <w:kern w:val="0"/>
        </w:rPr>
        <w:t>间的</w:t>
      </w:r>
      <w:r>
        <w:rPr>
          <w:rFonts w:hint="eastAsia"/>
          <w:kern w:val="0"/>
        </w:rPr>
        <w:t>OSPF</w:t>
      </w:r>
      <w:r>
        <w:rPr>
          <w:kern w:val="0"/>
        </w:rPr>
        <w:t>邻居关系已经消失</w:t>
      </w:r>
      <w:r>
        <w:rPr>
          <w:rFonts w:hint="eastAsia"/>
          <w:kern w:val="0"/>
        </w:rPr>
        <w:t>。</w:t>
      </w:r>
      <w:r>
        <w:rPr>
          <w:kern w:val="0"/>
        </w:rPr>
        <w:t>虽然</w:t>
      </w:r>
      <w:r>
        <w:rPr>
          <w:rFonts w:hint="eastAsia"/>
          <w:kern w:val="0"/>
        </w:rPr>
        <w:t>已经配置好区域认证，但是</w:t>
      </w:r>
      <w:r>
        <w:rPr>
          <w:rFonts w:hint="eastAsia"/>
        </w:rPr>
        <w:t>如果同时配置了接口认证和区域认证时，会优先使用接口验证建立</w:t>
      </w:r>
      <w:r>
        <w:rPr>
          <w:rFonts w:hint="eastAsia"/>
        </w:rPr>
        <w:t>OSPF</w:t>
      </w:r>
      <w:r>
        <w:rPr>
          <w:rFonts w:hint="eastAsia"/>
        </w:rPr>
        <w:t>邻居。</w:t>
      </w:r>
      <w:r>
        <w:rPr>
          <w:kern w:val="0"/>
        </w:rPr>
        <w:t>所以</w:t>
      </w:r>
      <w:r>
        <w:rPr>
          <w:rFonts w:hint="eastAsia"/>
          <w:kern w:val="0"/>
        </w:rPr>
        <w:t>R4</w:t>
      </w:r>
      <w:r>
        <w:rPr>
          <w:rFonts w:hint="eastAsia"/>
          <w:kern w:val="0"/>
        </w:rPr>
        <w:t>在</w:t>
      </w:r>
      <w:r>
        <w:rPr>
          <w:kern w:val="0"/>
        </w:rPr>
        <w:t>没有配</w:t>
      </w:r>
      <w:r>
        <w:rPr>
          <w:kern w:val="0"/>
        </w:rPr>
        <w:lastRenderedPageBreak/>
        <w:t>置链路认证之前，</w:t>
      </w:r>
      <w:r>
        <w:rPr>
          <w:rFonts w:hint="eastAsia"/>
          <w:kern w:val="0"/>
        </w:rPr>
        <w:t>R2</w:t>
      </w:r>
      <w:r>
        <w:rPr>
          <w:rFonts w:hint="eastAsia"/>
          <w:kern w:val="0"/>
        </w:rPr>
        <w:t>与</w:t>
      </w:r>
      <w:r>
        <w:rPr>
          <w:rFonts w:hint="eastAsia"/>
          <w:kern w:val="0"/>
        </w:rPr>
        <w:t>R4</w:t>
      </w:r>
      <w:r>
        <w:rPr>
          <w:rFonts w:hint="eastAsia"/>
          <w:kern w:val="0"/>
        </w:rPr>
        <w:t>的</w:t>
      </w:r>
      <w:r>
        <w:rPr>
          <w:kern w:val="0"/>
        </w:rPr>
        <w:t>邻居关系</w:t>
      </w:r>
      <w:r>
        <w:rPr>
          <w:rFonts w:hint="eastAsia"/>
          <w:kern w:val="0"/>
        </w:rPr>
        <w:t>会</w:t>
      </w:r>
      <w:r>
        <w:rPr>
          <w:kern w:val="0"/>
        </w:rPr>
        <w:t>因认证不匹配而无法</w:t>
      </w:r>
      <w:r>
        <w:rPr>
          <w:rFonts w:hint="eastAsia"/>
          <w:kern w:val="0"/>
        </w:rPr>
        <w:t>建立</w:t>
      </w:r>
      <w:r>
        <w:rPr>
          <w:kern w:val="0"/>
        </w:rPr>
        <w:t>。</w:t>
      </w:r>
    </w:p>
    <w:p w14:paraId="11B3CC30" w14:textId="77777777" w:rsidR="00870A08" w:rsidRDefault="003A5418">
      <w:pPr>
        <w:ind w:firstLine="420"/>
        <w:rPr>
          <w:kern w:val="0"/>
        </w:rPr>
      </w:pPr>
      <w:r>
        <w:rPr>
          <w:rFonts w:hint="eastAsia"/>
          <w:kern w:val="0"/>
        </w:rPr>
        <w:t>同样在</w:t>
      </w:r>
      <w:r>
        <w:rPr>
          <w:rFonts w:hint="eastAsia"/>
          <w:kern w:val="0"/>
        </w:rPr>
        <w:t>R4</w:t>
      </w:r>
      <w:r>
        <w:rPr>
          <w:rFonts w:hint="eastAsia"/>
          <w:kern w:val="0"/>
        </w:rPr>
        <w:t>上配置</w:t>
      </w:r>
      <w:r>
        <w:rPr>
          <w:kern w:val="0"/>
        </w:rPr>
        <w:t>链路</w:t>
      </w:r>
      <w:r>
        <w:rPr>
          <w:rFonts w:hint="eastAsia"/>
          <w:kern w:val="0"/>
        </w:rPr>
        <w:t>，注意验证模式，标识符，口令都需要保持一致。</w:t>
      </w:r>
    </w:p>
    <w:p w14:paraId="39AD1897" w14:textId="77777777" w:rsidR="00870A08" w:rsidRDefault="003A5418">
      <w:pPr>
        <w:pStyle w:val="aff6"/>
      </w:pPr>
      <w:r>
        <w:t>[R</w:t>
      </w:r>
      <w:proofErr w:type="gramStart"/>
      <w:r>
        <w:t>4]interface</w:t>
      </w:r>
      <w:proofErr w:type="gramEnd"/>
      <w:r>
        <w:t xml:space="preserve"> </w:t>
      </w:r>
      <w:proofErr w:type="spellStart"/>
      <w:r>
        <w:t>GigabitEthernet</w:t>
      </w:r>
      <w:proofErr w:type="spellEnd"/>
      <w:r>
        <w:t xml:space="preserve"> 0/0/0</w:t>
      </w:r>
    </w:p>
    <w:p w14:paraId="409539D0" w14:textId="77777777" w:rsidR="00870A08" w:rsidRDefault="003A5418">
      <w:pPr>
        <w:pStyle w:val="aff6"/>
      </w:pPr>
      <w:r>
        <w:t>[R4-GigabitEthernet0/0/</w:t>
      </w:r>
      <w:proofErr w:type="gramStart"/>
      <w:r>
        <w:t>1]</w:t>
      </w:r>
      <w:proofErr w:type="spellStart"/>
      <w:r>
        <w:t>ospf</w:t>
      </w:r>
      <w:proofErr w:type="spellEnd"/>
      <w:proofErr w:type="gramEnd"/>
      <w:r>
        <w:t xml:space="preserve"> authentication-mode md5 1 huawei5</w:t>
      </w:r>
    </w:p>
    <w:p w14:paraId="37D7BC0D" w14:textId="77777777" w:rsidR="00870A08" w:rsidRDefault="00870A08">
      <w:pPr>
        <w:ind w:firstLine="420"/>
        <w:rPr>
          <w:kern w:val="0"/>
        </w:rPr>
      </w:pPr>
    </w:p>
    <w:p w14:paraId="6A56103E" w14:textId="77777777" w:rsidR="00870A08" w:rsidRDefault="003A5418">
      <w:pPr>
        <w:ind w:firstLine="420"/>
        <w:rPr>
          <w:kern w:val="0"/>
        </w:rPr>
      </w:pPr>
      <w:r>
        <w:rPr>
          <w:rFonts w:hint="eastAsia"/>
          <w:kern w:val="0"/>
        </w:rPr>
        <w:t>配置完成后，等待一段时间，再次查看</w:t>
      </w:r>
      <w:r>
        <w:rPr>
          <w:rFonts w:hint="eastAsia"/>
          <w:kern w:val="0"/>
        </w:rPr>
        <w:t>R4</w:t>
      </w:r>
      <w:r>
        <w:rPr>
          <w:rFonts w:hint="eastAsia"/>
          <w:kern w:val="0"/>
        </w:rPr>
        <w:t>的</w:t>
      </w:r>
      <w:r>
        <w:rPr>
          <w:rFonts w:hint="eastAsia"/>
          <w:kern w:val="0"/>
        </w:rPr>
        <w:t>OSPF</w:t>
      </w:r>
      <w:r>
        <w:rPr>
          <w:rFonts w:hint="eastAsia"/>
          <w:kern w:val="0"/>
        </w:rPr>
        <w:t>邻居信息。</w:t>
      </w:r>
    </w:p>
    <w:p w14:paraId="02BA0C58" w14:textId="77777777" w:rsidR="00870A08" w:rsidRDefault="003A5418">
      <w:pPr>
        <w:pStyle w:val="aff6"/>
      </w:pPr>
      <w:r>
        <w:t xml:space="preserve">&lt;R4&gt;display </w:t>
      </w:r>
      <w:proofErr w:type="spellStart"/>
      <w:r>
        <w:t>ospf</w:t>
      </w:r>
      <w:proofErr w:type="spellEnd"/>
      <w:r>
        <w:t xml:space="preserve"> peer brief </w:t>
      </w:r>
    </w:p>
    <w:p w14:paraId="36783C13" w14:textId="77777777" w:rsidR="00870A08" w:rsidRDefault="003A5418">
      <w:pPr>
        <w:pStyle w:val="aff6"/>
      </w:pPr>
      <w:r>
        <w:t xml:space="preserve">         OSPF Process 1 with Router-ID 10.0.24.4</w:t>
      </w:r>
    </w:p>
    <w:p w14:paraId="3DA56FE9" w14:textId="77777777" w:rsidR="00870A08" w:rsidRDefault="003A5418">
      <w:pPr>
        <w:pStyle w:val="aff6"/>
      </w:pPr>
      <w:r>
        <w:t xml:space="preserve">                  Peer Statistic Information</w:t>
      </w:r>
    </w:p>
    <w:p w14:paraId="0EC3014F" w14:textId="77777777" w:rsidR="00870A08" w:rsidRDefault="003A5418">
      <w:pPr>
        <w:pStyle w:val="aff6"/>
      </w:pPr>
      <w:r>
        <w:t xml:space="preserve"> ----------------------------------------------------------------------------</w:t>
      </w:r>
    </w:p>
    <w:p w14:paraId="6A15E7FF" w14:textId="77777777" w:rsidR="00870A08" w:rsidRDefault="003A5418">
      <w:pPr>
        <w:pStyle w:val="aff6"/>
      </w:pPr>
      <w:r>
        <w:t xml:space="preserve"> Area Id          Interface                        Neighbor id      State    </w:t>
      </w:r>
    </w:p>
    <w:p w14:paraId="65721998" w14:textId="77777777" w:rsidR="00870A08" w:rsidRDefault="003A5418">
      <w:pPr>
        <w:pStyle w:val="aff6"/>
      </w:pPr>
      <w:r>
        <w:t xml:space="preserve"> </w:t>
      </w:r>
      <w:r>
        <w:rPr>
          <w:shd w:val="pct10" w:color="auto" w:fill="FFFFFF"/>
        </w:rPr>
        <w:t>0.0.0.1          GigabitEthernet0/0/0             10.0.12.2        Full</w:t>
      </w:r>
      <w:r>
        <w:t xml:space="preserve">        </w:t>
      </w:r>
    </w:p>
    <w:p w14:paraId="654CD500" w14:textId="77777777" w:rsidR="00870A08" w:rsidRDefault="003A5418">
      <w:pPr>
        <w:pStyle w:val="aff6"/>
      </w:pPr>
      <w:r>
        <w:t xml:space="preserve"> ----------------------------------------------------------------------------</w:t>
      </w:r>
    </w:p>
    <w:p w14:paraId="4F9459B5" w14:textId="77777777" w:rsidR="00870A08" w:rsidRDefault="00870A08">
      <w:pPr>
        <w:ind w:firstLine="420"/>
        <w:rPr>
          <w:kern w:val="0"/>
        </w:rPr>
      </w:pPr>
    </w:p>
    <w:p w14:paraId="09426680" w14:textId="77777777" w:rsidR="00870A08" w:rsidRDefault="003A5418">
      <w:pPr>
        <w:ind w:firstLine="420"/>
        <w:rPr>
          <w:kern w:val="0"/>
        </w:rPr>
      </w:pPr>
      <w:r>
        <w:rPr>
          <w:rFonts w:hint="eastAsia"/>
          <w:kern w:val="0"/>
        </w:rPr>
        <w:t>可以观察到，</w:t>
      </w:r>
      <w:r>
        <w:rPr>
          <w:kern w:val="0"/>
        </w:rPr>
        <w:t>邻居关系</w:t>
      </w:r>
      <w:r>
        <w:rPr>
          <w:rFonts w:hint="eastAsia"/>
          <w:kern w:val="0"/>
        </w:rPr>
        <w:t>已经恢复</w:t>
      </w:r>
      <w:r>
        <w:rPr>
          <w:kern w:val="0"/>
        </w:rPr>
        <w:t>正常</w:t>
      </w:r>
      <w:r>
        <w:rPr>
          <w:rFonts w:hint="eastAsia"/>
          <w:kern w:val="0"/>
        </w:rPr>
        <w:t>。至此，</w:t>
      </w:r>
      <w:r>
        <w:rPr>
          <w:rFonts w:hint="eastAsia"/>
          <w:kern w:val="0"/>
        </w:rPr>
        <w:t>OSPF</w:t>
      </w:r>
      <w:r>
        <w:rPr>
          <w:rFonts w:hint="eastAsia"/>
          <w:kern w:val="0"/>
        </w:rPr>
        <w:t>链路认证配置完成。</w:t>
      </w:r>
    </w:p>
    <w:p w14:paraId="5362E5A3" w14:textId="77777777" w:rsidR="00870A08" w:rsidRDefault="003A5418">
      <w:pPr>
        <w:pStyle w:val="10"/>
      </w:pPr>
      <w:r>
        <w:rPr>
          <w:rFonts w:hint="eastAsia"/>
        </w:rPr>
        <w:t>思考</w:t>
      </w:r>
    </w:p>
    <w:p w14:paraId="14106D58" w14:textId="77777777" w:rsidR="00870A08" w:rsidRDefault="003A5418">
      <w:pPr>
        <w:ind w:firstLine="420"/>
      </w:pPr>
      <w:r>
        <w:t>OSPF</w:t>
      </w:r>
      <w:r>
        <w:rPr>
          <w:rFonts w:hint="eastAsia"/>
        </w:rPr>
        <w:t>认证如果采用</w:t>
      </w:r>
      <w:r>
        <w:rPr>
          <w:rFonts w:hint="eastAsia"/>
        </w:rPr>
        <w:t>MD5</w:t>
      </w:r>
      <w:r>
        <w:rPr>
          <w:rFonts w:hint="eastAsia"/>
        </w:rPr>
        <w:t>验证模式</w:t>
      </w:r>
      <w:r>
        <w:t>，有没办法可以获取到</w:t>
      </w:r>
      <w:r>
        <w:rPr>
          <w:rFonts w:hint="eastAsia"/>
        </w:rPr>
        <w:t>其</w:t>
      </w:r>
      <w:r>
        <w:t>密钥</w:t>
      </w:r>
      <w:r>
        <w:rPr>
          <w:rFonts w:hint="eastAsia"/>
        </w:rPr>
        <w:t>内容</w:t>
      </w:r>
      <w:r>
        <w:t>？</w:t>
      </w:r>
    </w:p>
    <w:p w14:paraId="553F7540" w14:textId="77777777" w:rsidR="00870A08" w:rsidRDefault="003A5418">
      <w:pPr>
        <w:pStyle w:val="af2"/>
        <w:ind w:firstLineChars="0" w:firstLine="0"/>
      </w:pPr>
      <w:bookmarkStart w:id="139" w:name="_Toc5876"/>
      <w:r>
        <w:rPr>
          <w:rFonts w:ascii="微软雅黑" w:hAnsi="微软雅黑" w:hint="eastAsia"/>
        </w:rPr>
        <w:t>8.4</w:t>
      </w:r>
      <w:r>
        <w:rPr>
          <w:rFonts w:hint="eastAsia"/>
        </w:rPr>
        <w:t xml:space="preserve"> OSPF</w:t>
      </w:r>
      <w:r>
        <w:rPr>
          <w:rFonts w:hint="eastAsia"/>
        </w:rPr>
        <w:t>被动</w:t>
      </w:r>
      <w:r>
        <w:t>接口</w:t>
      </w:r>
      <w:r>
        <w:rPr>
          <w:rFonts w:hint="eastAsia"/>
        </w:rPr>
        <w:t>配置</w:t>
      </w:r>
      <w:bookmarkEnd w:id="139"/>
    </w:p>
    <w:p w14:paraId="7E81FF7F" w14:textId="77777777" w:rsidR="00870A08" w:rsidRDefault="003A5418">
      <w:pPr>
        <w:pStyle w:val="10"/>
      </w:pPr>
      <w:r>
        <w:rPr>
          <w:rFonts w:hint="eastAsia"/>
        </w:rPr>
        <w:t>原理概述</w:t>
      </w:r>
    </w:p>
    <w:p w14:paraId="5C33B6E0" w14:textId="77777777" w:rsidR="00870A08" w:rsidRDefault="003A5418">
      <w:pPr>
        <w:ind w:firstLine="420"/>
      </w:pPr>
      <w:r>
        <w:rPr>
          <w:rFonts w:hint="eastAsia"/>
        </w:rPr>
        <w:t>OSPF</w:t>
      </w:r>
      <w:r>
        <w:rPr>
          <w:rFonts w:hint="eastAsia"/>
        </w:rPr>
        <w:t>被动</w:t>
      </w:r>
      <w:r>
        <w:t>接口也称</w:t>
      </w:r>
      <w:r w:rsidRPr="0054696A">
        <w:rPr>
          <w:rFonts w:hint="eastAsia"/>
          <w:highlight w:val="yellow"/>
        </w:rPr>
        <w:t>抑制接口</w:t>
      </w:r>
      <w:r>
        <w:rPr>
          <w:rFonts w:hint="eastAsia"/>
        </w:rPr>
        <w:t>，成为被动接口后，将</w:t>
      </w:r>
      <w:r>
        <w:t>不会</w:t>
      </w:r>
      <w:r>
        <w:rPr>
          <w:rFonts w:hint="eastAsia"/>
        </w:rPr>
        <w:t>接收和发送</w:t>
      </w:r>
      <w:r>
        <w:rPr>
          <w:rFonts w:hint="eastAsia"/>
        </w:rPr>
        <w:t>OSPF</w:t>
      </w:r>
      <w:r>
        <w:rPr>
          <w:rFonts w:hint="eastAsia"/>
        </w:rPr>
        <w:t>报文。如果要使</w:t>
      </w:r>
      <w:r>
        <w:rPr>
          <w:rFonts w:hint="eastAsia"/>
        </w:rPr>
        <w:t>OSPF</w:t>
      </w:r>
      <w:r>
        <w:rPr>
          <w:rFonts w:hint="eastAsia"/>
        </w:rPr>
        <w:t>路由信息不被某一网络中的路由器获得且使本地路由器不接收网络中其他路由器发布的路由更新信息，即已运行在</w:t>
      </w:r>
      <w:r>
        <w:rPr>
          <w:rFonts w:hint="eastAsia"/>
        </w:rPr>
        <w:t>OSPF</w:t>
      </w:r>
      <w:r>
        <w:rPr>
          <w:rFonts w:hint="eastAsia"/>
        </w:rPr>
        <w:t>协议进程中的</w:t>
      </w:r>
      <w:r w:rsidRPr="0054696A">
        <w:rPr>
          <w:rFonts w:hint="eastAsia"/>
          <w:highlight w:val="yellow"/>
        </w:rPr>
        <w:t>接口不与本链路上其余路由器建立邻居关系时，</w:t>
      </w:r>
      <w:r>
        <w:rPr>
          <w:rFonts w:hint="eastAsia"/>
        </w:rPr>
        <w:t>可通过配置被动接口来</w:t>
      </w:r>
      <w:proofErr w:type="gramStart"/>
      <w:r>
        <w:rPr>
          <w:rFonts w:hint="eastAsia"/>
        </w:rPr>
        <w:t>禁止此</w:t>
      </w:r>
      <w:proofErr w:type="gramEnd"/>
      <w:r>
        <w:rPr>
          <w:rFonts w:hint="eastAsia"/>
        </w:rPr>
        <w:t>接口接收和发送</w:t>
      </w:r>
      <w:r>
        <w:rPr>
          <w:rFonts w:hint="eastAsia"/>
        </w:rPr>
        <w:t>OSPF</w:t>
      </w:r>
      <w:r>
        <w:rPr>
          <w:rFonts w:hint="eastAsia"/>
        </w:rPr>
        <w:t>报文。</w:t>
      </w:r>
    </w:p>
    <w:p w14:paraId="46FBA670" w14:textId="77777777" w:rsidR="00870A08" w:rsidRDefault="003A5418">
      <w:pPr>
        <w:pStyle w:val="10"/>
      </w:pPr>
      <w:r>
        <w:rPr>
          <w:rFonts w:hint="eastAsia"/>
        </w:rPr>
        <w:lastRenderedPageBreak/>
        <w:t>实验目的</w:t>
      </w:r>
    </w:p>
    <w:p w14:paraId="3F2CE237" w14:textId="77777777" w:rsidR="00870A08" w:rsidRDefault="003A5418">
      <w:pPr>
        <w:pStyle w:val="12"/>
        <w:numPr>
          <w:ilvl w:val="1"/>
          <w:numId w:val="5"/>
        </w:numPr>
        <w:ind w:firstLineChars="0"/>
        <w:jc w:val="left"/>
      </w:pPr>
      <w:r>
        <w:rPr>
          <w:rFonts w:hint="eastAsia"/>
        </w:rPr>
        <w:t>理解</w:t>
      </w:r>
      <w:r>
        <w:rPr>
          <w:rFonts w:hint="eastAsia"/>
        </w:rPr>
        <w:t>OSPF</w:t>
      </w:r>
      <w:r>
        <w:rPr>
          <w:rFonts w:hint="eastAsia"/>
        </w:rPr>
        <w:t>被动接口</w:t>
      </w:r>
      <w:r>
        <w:t>的应用场景</w:t>
      </w:r>
    </w:p>
    <w:p w14:paraId="37EF356B" w14:textId="77777777" w:rsidR="00870A08" w:rsidRDefault="003A5418">
      <w:pPr>
        <w:pStyle w:val="12"/>
        <w:numPr>
          <w:ilvl w:val="1"/>
          <w:numId w:val="5"/>
        </w:numPr>
        <w:ind w:firstLineChars="0"/>
        <w:jc w:val="left"/>
      </w:pPr>
      <w:r>
        <w:rPr>
          <w:rFonts w:hint="eastAsia"/>
        </w:rPr>
        <w:t>掌握</w:t>
      </w:r>
      <w:r>
        <w:rPr>
          <w:rFonts w:hint="eastAsia"/>
        </w:rPr>
        <w:t>OSPF</w:t>
      </w:r>
      <w:r>
        <w:rPr>
          <w:rFonts w:hint="eastAsia"/>
        </w:rPr>
        <w:t>被动</w:t>
      </w:r>
      <w:r>
        <w:t>接口</w:t>
      </w:r>
      <w:r>
        <w:rPr>
          <w:rFonts w:hint="eastAsia"/>
        </w:rPr>
        <w:t>的配置</w:t>
      </w:r>
      <w:r>
        <w:t>方法</w:t>
      </w:r>
    </w:p>
    <w:p w14:paraId="6EE110C0" w14:textId="77777777" w:rsidR="00870A08" w:rsidRDefault="003A5418">
      <w:pPr>
        <w:pStyle w:val="12"/>
        <w:numPr>
          <w:ilvl w:val="1"/>
          <w:numId w:val="5"/>
        </w:numPr>
        <w:ind w:firstLineChars="0"/>
        <w:jc w:val="left"/>
      </w:pPr>
      <w:r>
        <w:rPr>
          <w:rFonts w:hint="eastAsia"/>
        </w:rPr>
        <w:t>理解</w:t>
      </w:r>
      <w:r>
        <w:rPr>
          <w:rFonts w:hint="eastAsia"/>
        </w:rPr>
        <w:t>OSPF</w:t>
      </w:r>
      <w:r>
        <w:rPr>
          <w:rFonts w:hint="eastAsia"/>
        </w:rPr>
        <w:t>被动接口的作用原理</w:t>
      </w:r>
    </w:p>
    <w:p w14:paraId="4B4C8F82" w14:textId="77777777" w:rsidR="00870A08" w:rsidRDefault="003A5418">
      <w:pPr>
        <w:pStyle w:val="10"/>
      </w:pPr>
      <w:r>
        <w:rPr>
          <w:rFonts w:hint="eastAsia"/>
        </w:rPr>
        <w:t>实验内容</w:t>
      </w:r>
    </w:p>
    <w:p w14:paraId="532A4E82" w14:textId="77777777" w:rsidR="00870A08" w:rsidRDefault="003A5418">
      <w:pPr>
        <w:ind w:firstLine="420"/>
        <w:jc w:val="left"/>
      </w:pPr>
      <w:r>
        <w:rPr>
          <w:rFonts w:hint="eastAsia"/>
        </w:rPr>
        <w:t>本实验模拟企业网络场景，有路由器</w:t>
      </w:r>
      <w:r>
        <w:rPr>
          <w:rFonts w:hint="eastAsia"/>
        </w:rPr>
        <w:t>R1</w:t>
      </w:r>
      <w:r>
        <w:rPr>
          <w:rFonts w:hint="eastAsia"/>
        </w:rPr>
        <w:t>，</w:t>
      </w:r>
      <w:r>
        <w:t>R2</w:t>
      </w:r>
      <w:r>
        <w:t>，</w:t>
      </w:r>
      <w:r>
        <w:t>R4</w:t>
      </w:r>
      <w:r>
        <w:rPr>
          <w:rFonts w:hint="eastAsia"/>
        </w:rPr>
        <w:t>与</w:t>
      </w:r>
      <w:r>
        <w:rPr>
          <w:rFonts w:hint="eastAsia"/>
        </w:rPr>
        <w:t>R5</w:t>
      </w:r>
      <w:r>
        <w:rPr>
          <w:rFonts w:hint="eastAsia"/>
        </w:rPr>
        <w:t>分属不同部门的网关设备，每台设备都连接着各部门的员工终端，公司整网运行</w:t>
      </w:r>
      <w:r>
        <w:rPr>
          <w:rFonts w:hint="eastAsia"/>
        </w:rPr>
        <w:t>OSPF</w:t>
      </w:r>
      <w:r>
        <w:rPr>
          <w:rFonts w:hint="eastAsia"/>
        </w:rPr>
        <w:t>协议，并都处于区域</w:t>
      </w:r>
      <w:r>
        <w:rPr>
          <w:rFonts w:hint="eastAsia"/>
        </w:rPr>
        <w:t>0</w:t>
      </w:r>
      <w:r>
        <w:rPr>
          <w:rFonts w:hint="eastAsia"/>
        </w:rPr>
        <w:t>中。员工终端上</w:t>
      </w:r>
      <w:r>
        <w:t>经常收到路由器发送的</w:t>
      </w:r>
      <w:r>
        <w:rPr>
          <w:rFonts w:hint="eastAsia"/>
        </w:rPr>
        <w:t>OSPF</w:t>
      </w:r>
      <w:r>
        <w:t>数据报文，</w:t>
      </w:r>
      <w:r>
        <w:rPr>
          <w:rFonts w:hint="eastAsia"/>
        </w:rPr>
        <w:t>而该报文对终端而言毫无用处，还占用了一定的链路带宽资源，并有可能引起安全风险，比如非法接入路由器做路由欺骗。现通告配置</w:t>
      </w:r>
      <w:r w:rsidRPr="0054696A">
        <w:rPr>
          <w:highlight w:val="yellow"/>
        </w:rPr>
        <w:t>被动接口</w:t>
      </w:r>
      <w:r w:rsidRPr="0054696A">
        <w:rPr>
          <w:rFonts w:hint="eastAsia"/>
          <w:highlight w:val="yellow"/>
        </w:rPr>
        <w:t>来实现</w:t>
      </w:r>
      <w:r w:rsidRPr="0054696A">
        <w:rPr>
          <w:highlight w:val="yellow"/>
        </w:rPr>
        <w:t>阻隔</w:t>
      </w:r>
      <w:r w:rsidRPr="0054696A">
        <w:rPr>
          <w:rFonts w:hint="eastAsia"/>
          <w:highlight w:val="yellow"/>
        </w:rPr>
        <w:t>OSPF</w:t>
      </w:r>
      <w:r w:rsidRPr="0054696A">
        <w:rPr>
          <w:highlight w:val="yellow"/>
        </w:rPr>
        <w:t>报文</w:t>
      </w:r>
      <w:r>
        <w:rPr>
          <w:rFonts w:hint="eastAsia"/>
        </w:rPr>
        <w:t>，优化公司网络。</w:t>
      </w:r>
    </w:p>
    <w:p w14:paraId="1912BABA" w14:textId="77777777" w:rsidR="00870A08" w:rsidRDefault="003A5418">
      <w:pPr>
        <w:pStyle w:val="10"/>
      </w:pPr>
      <w:r>
        <w:rPr>
          <w:rFonts w:hint="eastAsia"/>
        </w:rPr>
        <w:t>实验拓扑</w:t>
      </w:r>
    </w:p>
    <w:p w14:paraId="7E9241D1" w14:textId="77777777" w:rsidR="00870A08" w:rsidRDefault="003A5418">
      <w:pPr>
        <w:pStyle w:val="aff6"/>
        <w:jc w:val="center"/>
      </w:pPr>
      <w:r>
        <w:rPr>
          <w:noProof/>
          <w:lang w:val="en-GB"/>
        </w:rPr>
        <w:drawing>
          <wp:inline distT="0" distB="0" distL="0" distR="0" wp14:anchorId="1DF03F42" wp14:editId="24B79774">
            <wp:extent cx="5487035" cy="3590925"/>
            <wp:effectExtent l="19050" t="0" r="0" b="0"/>
            <wp:docPr id="493" name="图片 2"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 descr="捕获.PNG"/>
                    <pic:cNvPicPr>
                      <a:picLocks noChangeAspect="1"/>
                    </pic:cNvPicPr>
                  </pic:nvPicPr>
                  <pic:blipFill>
                    <a:blip r:embed="rId160" cstate="print">
                      <a:grayscl/>
                    </a:blip>
                    <a:stretch>
                      <a:fillRect/>
                    </a:stretch>
                  </pic:blipFill>
                  <pic:spPr>
                    <a:xfrm>
                      <a:off x="0" y="0"/>
                      <a:ext cx="5487166" cy="3591426"/>
                    </a:xfrm>
                    <a:prstGeom prst="rect">
                      <a:avLst/>
                    </a:prstGeom>
                  </pic:spPr>
                </pic:pic>
              </a:graphicData>
            </a:graphic>
          </wp:inline>
        </w:drawing>
      </w:r>
      <w:r>
        <w:rPr>
          <w:rFonts w:hint="eastAsia"/>
        </w:rPr>
        <w:t>图</w:t>
      </w:r>
      <w:r>
        <w:rPr>
          <w:rFonts w:hint="eastAsia"/>
        </w:rPr>
        <w:t>8-4 OSPF</w:t>
      </w:r>
      <w:r>
        <w:rPr>
          <w:rFonts w:hint="eastAsia"/>
        </w:rPr>
        <w:t>的被动接口拓扑图</w:t>
      </w:r>
    </w:p>
    <w:p w14:paraId="4BF3DD5F" w14:textId="77777777" w:rsidR="00870A08" w:rsidRDefault="003A5418">
      <w:pPr>
        <w:pStyle w:val="10"/>
      </w:pPr>
      <w:r>
        <w:rPr>
          <w:rFonts w:hint="eastAsia"/>
        </w:rPr>
        <w:lastRenderedPageBreak/>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6FABD3AC" w14:textId="77777777">
        <w:trPr>
          <w:trHeight w:val="471"/>
          <w:jc w:val="center"/>
        </w:trPr>
        <w:tc>
          <w:tcPr>
            <w:tcW w:w="1594" w:type="dxa"/>
            <w:vAlign w:val="center"/>
          </w:tcPr>
          <w:p w14:paraId="65805575" w14:textId="77777777" w:rsidR="00870A08" w:rsidRDefault="003A5418">
            <w:pPr>
              <w:spacing w:line="240" w:lineRule="auto"/>
              <w:ind w:firstLineChars="0" w:firstLine="0"/>
              <w:jc w:val="center"/>
            </w:pPr>
            <w:r>
              <w:rPr>
                <w:rFonts w:hint="eastAsia"/>
              </w:rPr>
              <w:t>设备</w:t>
            </w:r>
          </w:p>
        </w:tc>
        <w:tc>
          <w:tcPr>
            <w:tcW w:w="1706" w:type="dxa"/>
            <w:vAlign w:val="center"/>
          </w:tcPr>
          <w:p w14:paraId="075B6271" w14:textId="77777777" w:rsidR="00870A08" w:rsidRDefault="003A5418">
            <w:pPr>
              <w:spacing w:line="240" w:lineRule="auto"/>
              <w:ind w:firstLineChars="0" w:firstLine="0"/>
              <w:jc w:val="center"/>
            </w:pPr>
            <w:r>
              <w:rPr>
                <w:rFonts w:hint="eastAsia"/>
              </w:rPr>
              <w:t>接口</w:t>
            </w:r>
          </w:p>
        </w:tc>
        <w:tc>
          <w:tcPr>
            <w:tcW w:w="1882" w:type="dxa"/>
            <w:vAlign w:val="center"/>
          </w:tcPr>
          <w:p w14:paraId="57DC42F8"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38020D98" w14:textId="77777777" w:rsidR="00870A08" w:rsidRDefault="003A5418">
            <w:pPr>
              <w:spacing w:line="240" w:lineRule="auto"/>
              <w:ind w:firstLineChars="0" w:firstLine="0"/>
              <w:jc w:val="center"/>
            </w:pPr>
            <w:r>
              <w:rPr>
                <w:rFonts w:hint="eastAsia"/>
              </w:rPr>
              <w:t>子网掩码</w:t>
            </w:r>
          </w:p>
        </w:tc>
        <w:tc>
          <w:tcPr>
            <w:tcW w:w="1458" w:type="dxa"/>
            <w:vAlign w:val="center"/>
          </w:tcPr>
          <w:p w14:paraId="41D05078" w14:textId="77777777" w:rsidR="00870A08" w:rsidRDefault="003A5418">
            <w:pPr>
              <w:spacing w:line="240" w:lineRule="auto"/>
              <w:ind w:firstLineChars="0" w:firstLine="0"/>
              <w:jc w:val="center"/>
            </w:pPr>
            <w:r>
              <w:rPr>
                <w:rFonts w:hint="eastAsia"/>
              </w:rPr>
              <w:t>默认网关</w:t>
            </w:r>
          </w:p>
        </w:tc>
      </w:tr>
      <w:tr w:rsidR="00870A08" w14:paraId="791C92D8" w14:textId="77777777">
        <w:trPr>
          <w:jc w:val="center"/>
        </w:trPr>
        <w:tc>
          <w:tcPr>
            <w:tcW w:w="1594" w:type="dxa"/>
            <w:vAlign w:val="center"/>
          </w:tcPr>
          <w:p w14:paraId="2DE463A6" w14:textId="77777777" w:rsidR="00870A08" w:rsidRDefault="003A5418">
            <w:pPr>
              <w:spacing w:line="240" w:lineRule="auto"/>
              <w:ind w:firstLineChars="0" w:firstLine="0"/>
              <w:jc w:val="center"/>
            </w:pPr>
            <w:r>
              <w:rPr>
                <w:rFonts w:hint="eastAsia"/>
              </w:rPr>
              <w:t>PC</w:t>
            </w:r>
            <w:r>
              <w:t>-</w:t>
            </w:r>
            <w:r>
              <w:rPr>
                <w:rFonts w:hint="eastAsia"/>
              </w:rPr>
              <w:t>1</w:t>
            </w:r>
          </w:p>
        </w:tc>
        <w:tc>
          <w:tcPr>
            <w:tcW w:w="1706" w:type="dxa"/>
            <w:vAlign w:val="center"/>
          </w:tcPr>
          <w:p w14:paraId="2DCF9C04" w14:textId="77777777" w:rsidR="00870A08" w:rsidRDefault="003A5418">
            <w:pPr>
              <w:spacing w:line="240" w:lineRule="auto"/>
              <w:ind w:firstLineChars="0" w:firstLine="0"/>
              <w:jc w:val="center"/>
            </w:pPr>
            <w:r>
              <w:rPr>
                <w:rFonts w:hint="eastAsia"/>
              </w:rPr>
              <w:t>Ethernet 0/0/1</w:t>
            </w:r>
          </w:p>
        </w:tc>
        <w:tc>
          <w:tcPr>
            <w:tcW w:w="1882" w:type="dxa"/>
            <w:vAlign w:val="center"/>
          </w:tcPr>
          <w:p w14:paraId="10A10E96" w14:textId="77777777" w:rsidR="00870A08" w:rsidRDefault="003A5418">
            <w:pPr>
              <w:spacing w:line="240" w:lineRule="auto"/>
              <w:ind w:firstLineChars="0" w:firstLine="0"/>
              <w:jc w:val="center"/>
            </w:pPr>
            <w:r>
              <w:rPr>
                <w:rFonts w:hint="eastAsia"/>
              </w:rPr>
              <w:t>10.0.</w:t>
            </w:r>
            <w:r>
              <w:t>1.1</w:t>
            </w:r>
          </w:p>
        </w:tc>
        <w:tc>
          <w:tcPr>
            <w:tcW w:w="1882" w:type="dxa"/>
            <w:vAlign w:val="center"/>
          </w:tcPr>
          <w:p w14:paraId="0DB94EC3" w14:textId="77777777" w:rsidR="00870A08" w:rsidRDefault="003A5418">
            <w:pPr>
              <w:spacing w:line="240" w:lineRule="auto"/>
              <w:ind w:firstLineChars="0" w:firstLine="0"/>
              <w:jc w:val="center"/>
            </w:pPr>
            <w:r>
              <w:rPr>
                <w:rFonts w:hint="eastAsia"/>
              </w:rPr>
              <w:t>255.255.255.0</w:t>
            </w:r>
          </w:p>
        </w:tc>
        <w:tc>
          <w:tcPr>
            <w:tcW w:w="1458" w:type="dxa"/>
          </w:tcPr>
          <w:p w14:paraId="190F4025" w14:textId="77777777" w:rsidR="00870A08" w:rsidRDefault="003A5418">
            <w:pPr>
              <w:spacing w:line="240" w:lineRule="auto"/>
              <w:ind w:firstLineChars="0" w:firstLine="0"/>
              <w:jc w:val="center"/>
            </w:pPr>
            <w:r>
              <w:rPr>
                <w:rFonts w:hint="eastAsia"/>
              </w:rPr>
              <w:t>10.0.</w:t>
            </w:r>
            <w:r>
              <w:t>1.254</w:t>
            </w:r>
          </w:p>
        </w:tc>
      </w:tr>
      <w:tr w:rsidR="00870A08" w14:paraId="3E610648" w14:textId="77777777">
        <w:trPr>
          <w:jc w:val="center"/>
        </w:trPr>
        <w:tc>
          <w:tcPr>
            <w:tcW w:w="1594" w:type="dxa"/>
            <w:vAlign w:val="center"/>
          </w:tcPr>
          <w:p w14:paraId="583A6CA4" w14:textId="77777777" w:rsidR="00870A08" w:rsidRDefault="003A5418">
            <w:pPr>
              <w:spacing w:line="240" w:lineRule="auto"/>
              <w:ind w:firstLineChars="0" w:firstLine="0"/>
              <w:jc w:val="center"/>
            </w:pPr>
            <w:r>
              <w:rPr>
                <w:rFonts w:hint="eastAsia"/>
              </w:rPr>
              <w:t>PC</w:t>
            </w:r>
            <w:r>
              <w:t>-</w:t>
            </w:r>
            <w:r>
              <w:rPr>
                <w:rFonts w:hint="eastAsia"/>
              </w:rPr>
              <w:t>2</w:t>
            </w:r>
          </w:p>
        </w:tc>
        <w:tc>
          <w:tcPr>
            <w:tcW w:w="1706" w:type="dxa"/>
            <w:vAlign w:val="center"/>
          </w:tcPr>
          <w:p w14:paraId="5466B94D" w14:textId="77777777" w:rsidR="00870A08" w:rsidRDefault="003A5418">
            <w:pPr>
              <w:spacing w:line="240" w:lineRule="auto"/>
              <w:ind w:firstLineChars="0" w:firstLine="0"/>
              <w:jc w:val="center"/>
            </w:pPr>
            <w:r>
              <w:rPr>
                <w:rFonts w:hint="eastAsia"/>
              </w:rPr>
              <w:t>Ethernet 0/0/1</w:t>
            </w:r>
          </w:p>
        </w:tc>
        <w:tc>
          <w:tcPr>
            <w:tcW w:w="1882" w:type="dxa"/>
            <w:vAlign w:val="center"/>
          </w:tcPr>
          <w:p w14:paraId="03DFA421" w14:textId="77777777" w:rsidR="00870A08" w:rsidRDefault="003A5418">
            <w:pPr>
              <w:spacing w:line="240" w:lineRule="auto"/>
              <w:ind w:firstLineChars="0" w:firstLine="0"/>
              <w:jc w:val="center"/>
            </w:pPr>
            <w:r>
              <w:t>10.0.2.1</w:t>
            </w:r>
          </w:p>
        </w:tc>
        <w:tc>
          <w:tcPr>
            <w:tcW w:w="1882" w:type="dxa"/>
            <w:vAlign w:val="center"/>
          </w:tcPr>
          <w:p w14:paraId="35A841B5" w14:textId="77777777" w:rsidR="00870A08" w:rsidRDefault="003A5418">
            <w:pPr>
              <w:spacing w:line="240" w:lineRule="auto"/>
              <w:ind w:firstLineChars="0" w:firstLine="0"/>
              <w:jc w:val="center"/>
            </w:pPr>
            <w:r>
              <w:rPr>
                <w:rFonts w:hint="eastAsia"/>
              </w:rPr>
              <w:t>255.255.255.0</w:t>
            </w:r>
          </w:p>
        </w:tc>
        <w:tc>
          <w:tcPr>
            <w:tcW w:w="1458" w:type="dxa"/>
          </w:tcPr>
          <w:p w14:paraId="12ED8DAE" w14:textId="77777777" w:rsidR="00870A08" w:rsidRDefault="003A5418">
            <w:pPr>
              <w:spacing w:line="240" w:lineRule="auto"/>
              <w:ind w:firstLineChars="0" w:firstLine="0"/>
              <w:jc w:val="center"/>
            </w:pPr>
            <w:r>
              <w:rPr>
                <w:rFonts w:hint="eastAsia"/>
              </w:rPr>
              <w:t>10.0.</w:t>
            </w:r>
            <w:r>
              <w:t>2.254</w:t>
            </w:r>
          </w:p>
        </w:tc>
      </w:tr>
      <w:tr w:rsidR="00870A08" w14:paraId="789FEDE5" w14:textId="77777777">
        <w:trPr>
          <w:jc w:val="center"/>
        </w:trPr>
        <w:tc>
          <w:tcPr>
            <w:tcW w:w="1594" w:type="dxa"/>
            <w:vAlign w:val="center"/>
          </w:tcPr>
          <w:p w14:paraId="2B3AC93B" w14:textId="77777777" w:rsidR="00870A08" w:rsidRDefault="003A5418">
            <w:pPr>
              <w:spacing w:line="240" w:lineRule="auto"/>
              <w:ind w:firstLineChars="0" w:firstLine="0"/>
              <w:jc w:val="center"/>
            </w:pPr>
            <w:r>
              <w:rPr>
                <w:rFonts w:hint="eastAsia"/>
              </w:rPr>
              <w:t>PC-3</w:t>
            </w:r>
          </w:p>
        </w:tc>
        <w:tc>
          <w:tcPr>
            <w:tcW w:w="1706" w:type="dxa"/>
            <w:vAlign w:val="center"/>
          </w:tcPr>
          <w:p w14:paraId="0946A471" w14:textId="77777777" w:rsidR="00870A08" w:rsidRDefault="003A5418">
            <w:pPr>
              <w:spacing w:line="240" w:lineRule="auto"/>
              <w:ind w:firstLineChars="0" w:firstLine="0"/>
              <w:jc w:val="center"/>
            </w:pPr>
            <w:r>
              <w:rPr>
                <w:rFonts w:hint="eastAsia"/>
              </w:rPr>
              <w:t>Ethernet 0/0/1</w:t>
            </w:r>
          </w:p>
        </w:tc>
        <w:tc>
          <w:tcPr>
            <w:tcW w:w="1882" w:type="dxa"/>
            <w:vAlign w:val="center"/>
          </w:tcPr>
          <w:p w14:paraId="761F4BE1" w14:textId="77777777" w:rsidR="00870A08" w:rsidRDefault="003A5418">
            <w:pPr>
              <w:spacing w:line="240" w:lineRule="auto"/>
              <w:ind w:firstLineChars="0" w:firstLine="0"/>
              <w:jc w:val="center"/>
            </w:pPr>
            <w:r>
              <w:rPr>
                <w:rFonts w:hint="eastAsia"/>
              </w:rPr>
              <w:t>10.0.</w:t>
            </w:r>
            <w:r>
              <w:t>3.1</w:t>
            </w:r>
          </w:p>
        </w:tc>
        <w:tc>
          <w:tcPr>
            <w:tcW w:w="1882" w:type="dxa"/>
            <w:vAlign w:val="center"/>
          </w:tcPr>
          <w:p w14:paraId="29AEE5DC" w14:textId="77777777" w:rsidR="00870A08" w:rsidRDefault="003A5418">
            <w:pPr>
              <w:spacing w:line="240" w:lineRule="auto"/>
              <w:ind w:firstLineChars="0" w:firstLine="0"/>
              <w:jc w:val="center"/>
            </w:pPr>
            <w:r>
              <w:rPr>
                <w:rFonts w:hint="eastAsia"/>
              </w:rPr>
              <w:t>255.255.255.0</w:t>
            </w:r>
          </w:p>
        </w:tc>
        <w:tc>
          <w:tcPr>
            <w:tcW w:w="1458" w:type="dxa"/>
          </w:tcPr>
          <w:p w14:paraId="35B4EAC9" w14:textId="77777777" w:rsidR="00870A08" w:rsidRDefault="003A5418">
            <w:pPr>
              <w:spacing w:line="240" w:lineRule="auto"/>
              <w:ind w:firstLineChars="0" w:firstLine="0"/>
              <w:jc w:val="center"/>
            </w:pPr>
            <w:r>
              <w:rPr>
                <w:rFonts w:hint="eastAsia"/>
              </w:rPr>
              <w:t>10.0.</w:t>
            </w:r>
            <w:r>
              <w:t>3.254</w:t>
            </w:r>
          </w:p>
        </w:tc>
      </w:tr>
      <w:tr w:rsidR="00870A08" w14:paraId="6D2C4460" w14:textId="77777777">
        <w:trPr>
          <w:jc w:val="center"/>
        </w:trPr>
        <w:tc>
          <w:tcPr>
            <w:tcW w:w="1594" w:type="dxa"/>
            <w:vAlign w:val="center"/>
          </w:tcPr>
          <w:p w14:paraId="2A7651F8" w14:textId="77777777" w:rsidR="00870A08" w:rsidRDefault="003A5418">
            <w:pPr>
              <w:spacing w:line="240" w:lineRule="auto"/>
              <w:ind w:firstLineChars="0" w:firstLine="0"/>
              <w:jc w:val="center"/>
            </w:pPr>
            <w:r>
              <w:rPr>
                <w:rFonts w:hint="eastAsia"/>
              </w:rPr>
              <w:t>PC-4</w:t>
            </w:r>
          </w:p>
        </w:tc>
        <w:tc>
          <w:tcPr>
            <w:tcW w:w="1706" w:type="dxa"/>
            <w:vAlign w:val="center"/>
          </w:tcPr>
          <w:p w14:paraId="1833609A" w14:textId="77777777" w:rsidR="00870A08" w:rsidRDefault="003A5418">
            <w:pPr>
              <w:spacing w:line="240" w:lineRule="auto"/>
              <w:ind w:firstLineChars="0" w:firstLine="0"/>
              <w:jc w:val="center"/>
            </w:pPr>
            <w:r>
              <w:rPr>
                <w:rFonts w:hint="eastAsia"/>
              </w:rPr>
              <w:t>Ethernet 0/0/1</w:t>
            </w:r>
          </w:p>
        </w:tc>
        <w:tc>
          <w:tcPr>
            <w:tcW w:w="1882" w:type="dxa"/>
            <w:vAlign w:val="center"/>
          </w:tcPr>
          <w:p w14:paraId="060DAEB1" w14:textId="77777777" w:rsidR="00870A08" w:rsidRDefault="003A5418">
            <w:pPr>
              <w:spacing w:line="240" w:lineRule="auto"/>
              <w:ind w:firstLineChars="0" w:firstLine="0"/>
              <w:jc w:val="center"/>
            </w:pPr>
            <w:r>
              <w:rPr>
                <w:rFonts w:hint="eastAsia"/>
              </w:rPr>
              <w:t>10.0.</w:t>
            </w:r>
            <w:r>
              <w:t>4.1</w:t>
            </w:r>
          </w:p>
        </w:tc>
        <w:tc>
          <w:tcPr>
            <w:tcW w:w="1882" w:type="dxa"/>
            <w:vAlign w:val="center"/>
          </w:tcPr>
          <w:p w14:paraId="55F37F5C" w14:textId="77777777" w:rsidR="00870A08" w:rsidRDefault="003A5418">
            <w:pPr>
              <w:spacing w:line="240" w:lineRule="auto"/>
              <w:ind w:firstLineChars="0" w:firstLine="0"/>
              <w:jc w:val="center"/>
            </w:pPr>
            <w:r>
              <w:rPr>
                <w:rFonts w:hint="eastAsia"/>
              </w:rPr>
              <w:t>255.255.255.0</w:t>
            </w:r>
          </w:p>
        </w:tc>
        <w:tc>
          <w:tcPr>
            <w:tcW w:w="1458" w:type="dxa"/>
          </w:tcPr>
          <w:p w14:paraId="7969DC10" w14:textId="77777777" w:rsidR="00870A08" w:rsidRDefault="003A5418">
            <w:pPr>
              <w:spacing w:line="240" w:lineRule="auto"/>
              <w:ind w:firstLineChars="0" w:firstLine="0"/>
              <w:jc w:val="center"/>
            </w:pPr>
            <w:r>
              <w:rPr>
                <w:rFonts w:hint="eastAsia"/>
              </w:rPr>
              <w:t>10.0.</w:t>
            </w:r>
            <w:r>
              <w:t>4.254</w:t>
            </w:r>
          </w:p>
        </w:tc>
      </w:tr>
      <w:tr w:rsidR="00870A08" w14:paraId="7227A8BE" w14:textId="77777777">
        <w:trPr>
          <w:trHeight w:val="181"/>
          <w:jc w:val="center"/>
        </w:trPr>
        <w:tc>
          <w:tcPr>
            <w:tcW w:w="1594" w:type="dxa"/>
            <w:vMerge w:val="restart"/>
            <w:vAlign w:val="center"/>
          </w:tcPr>
          <w:p w14:paraId="56480CBC" w14:textId="77777777" w:rsidR="00870A08" w:rsidRDefault="003A5418">
            <w:pPr>
              <w:spacing w:line="240" w:lineRule="auto"/>
              <w:ind w:firstLineChars="0" w:firstLine="0"/>
              <w:jc w:val="center"/>
            </w:pPr>
            <w:r>
              <w:t>R1</w:t>
            </w:r>
            <w:r>
              <w:rPr>
                <w:rFonts w:hint="eastAsia"/>
              </w:rPr>
              <w:t>(AR2220)</w:t>
            </w:r>
          </w:p>
        </w:tc>
        <w:tc>
          <w:tcPr>
            <w:tcW w:w="1706" w:type="dxa"/>
            <w:vAlign w:val="center"/>
          </w:tcPr>
          <w:p w14:paraId="251D7DDD"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77723A88" w14:textId="77777777" w:rsidR="00870A08" w:rsidRDefault="003A5418">
            <w:pPr>
              <w:spacing w:line="240" w:lineRule="auto"/>
              <w:ind w:firstLineChars="0" w:firstLine="0"/>
              <w:jc w:val="center"/>
            </w:pPr>
            <w:r>
              <w:rPr>
                <w:rFonts w:hint="eastAsia"/>
              </w:rPr>
              <w:t>10.</w:t>
            </w:r>
            <w:r>
              <w:t>0.3.254</w:t>
            </w:r>
          </w:p>
        </w:tc>
        <w:tc>
          <w:tcPr>
            <w:tcW w:w="1882" w:type="dxa"/>
            <w:vAlign w:val="center"/>
          </w:tcPr>
          <w:p w14:paraId="743C7CE6" w14:textId="77777777" w:rsidR="00870A08" w:rsidRDefault="003A5418">
            <w:pPr>
              <w:spacing w:line="240" w:lineRule="auto"/>
              <w:ind w:firstLineChars="0" w:firstLine="0"/>
              <w:jc w:val="center"/>
            </w:pPr>
            <w:r>
              <w:rPr>
                <w:rFonts w:hint="eastAsia"/>
              </w:rPr>
              <w:t>255.255.255.0</w:t>
            </w:r>
          </w:p>
        </w:tc>
        <w:tc>
          <w:tcPr>
            <w:tcW w:w="1458" w:type="dxa"/>
          </w:tcPr>
          <w:p w14:paraId="4F906962" w14:textId="77777777" w:rsidR="00870A08" w:rsidRDefault="003A5418">
            <w:pPr>
              <w:spacing w:line="240" w:lineRule="auto"/>
              <w:ind w:firstLineChars="0" w:firstLine="0"/>
              <w:jc w:val="center"/>
            </w:pPr>
            <w:r>
              <w:rPr>
                <w:rFonts w:hint="eastAsia"/>
              </w:rPr>
              <w:t>N/A</w:t>
            </w:r>
          </w:p>
        </w:tc>
      </w:tr>
      <w:tr w:rsidR="00870A08" w14:paraId="4288D47C" w14:textId="77777777">
        <w:trPr>
          <w:trHeight w:val="181"/>
          <w:jc w:val="center"/>
        </w:trPr>
        <w:tc>
          <w:tcPr>
            <w:tcW w:w="1594" w:type="dxa"/>
            <w:vMerge/>
            <w:vAlign w:val="center"/>
          </w:tcPr>
          <w:p w14:paraId="7681808C" w14:textId="77777777" w:rsidR="00870A08" w:rsidRDefault="00870A08">
            <w:pPr>
              <w:spacing w:line="240" w:lineRule="auto"/>
              <w:ind w:firstLine="420"/>
              <w:jc w:val="center"/>
            </w:pPr>
          </w:p>
        </w:tc>
        <w:tc>
          <w:tcPr>
            <w:tcW w:w="1706" w:type="dxa"/>
            <w:vAlign w:val="center"/>
          </w:tcPr>
          <w:p w14:paraId="612D810E"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29BCDC37" w14:textId="77777777" w:rsidR="00870A08" w:rsidRDefault="003A5418">
            <w:pPr>
              <w:spacing w:line="240" w:lineRule="auto"/>
              <w:ind w:firstLineChars="0" w:firstLine="0"/>
              <w:jc w:val="center"/>
            </w:pPr>
            <w:r>
              <w:rPr>
                <w:rFonts w:hint="eastAsia"/>
              </w:rPr>
              <w:t>10.0.</w:t>
            </w:r>
            <w:r>
              <w:t>13.1</w:t>
            </w:r>
          </w:p>
        </w:tc>
        <w:tc>
          <w:tcPr>
            <w:tcW w:w="1882" w:type="dxa"/>
            <w:vAlign w:val="center"/>
          </w:tcPr>
          <w:p w14:paraId="4D58F38F" w14:textId="77777777" w:rsidR="00870A08" w:rsidRDefault="003A5418">
            <w:pPr>
              <w:spacing w:line="240" w:lineRule="auto"/>
              <w:ind w:firstLineChars="0" w:firstLine="0"/>
              <w:jc w:val="center"/>
            </w:pPr>
            <w:r>
              <w:rPr>
                <w:rFonts w:hint="eastAsia"/>
              </w:rPr>
              <w:t>255.255.255.0</w:t>
            </w:r>
          </w:p>
        </w:tc>
        <w:tc>
          <w:tcPr>
            <w:tcW w:w="1458" w:type="dxa"/>
          </w:tcPr>
          <w:p w14:paraId="68849D06" w14:textId="77777777" w:rsidR="00870A08" w:rsidRDefault="003A5418">
            <w:pPr>
              <w:spacing w:line="240" w:lineRule="auto"/>
              <w:ind w:firstLineChars="0" w:firstLine="0"/>
              <w:jc w:val="center"/>
            </w:pPr>
            <w:r>
              <w:rPr>
                <w:rFonts w:hint="eastAsia"/>
              </w:rPr>
              <w:t>N/A</w:t>
            </w:r>
          </w:p>
        </w:tc>
      </w:tr>
      <w:tr w:rsidR="00870A08" w14:paraId="4982915E" w14:textId="77777777">
        <w:trPr>
          <w:trHeight w:val="151"/>
          <w:jc w:val="center"/>
        </w:trPr>
        <w:tc>
          <w:tcPr>
            <w:tcW w:w="1594" w:type="dxa"/>
            <w:vMerge w:val="restart"/>
            <w:vAlign w:val="center"/>
          </w:tcPr>
          <w:p w14:paraId="164C62B4" w14:textId="77777777" w:rsidR="00870A08" w:rsidRDefault="003A5418">
            <w:pPr>
              <w:spacing w:line="240" w:lineRule="auto"/>
              <w:ind w:firstLineChars="0" w:firstLine="0"/>
              <w:jc w:val="center"/>
            </w:pPr>
            <w:r>
              <w:t>R2</w:t>
            </w:r>
            <w:r>
              <w:rPr>
                <w:rFonts w:hint="eastAsia"/>
              </w:rPr>
              <w:t>(AR2220)</w:t>
            </w:r>
          </w:p>
        </w:tc>
        <w:tc>
          <w:tcPr>
            <w:tcW w:w="1706" w:type="dxa"/>
            <w:vAlign w:val="center"/>
          </w:tcPr>
          <w:p w14:paraId="0B735C13"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639FFFB8" w14:textId="77777777" w:rsidR="00870A08" w:rsidRDefault="003A5418">
            <w:pPr>
              <w:spacing w:line="240" w:lineRule="auto"/>
              <w:ind w:firstLineChars="0" w:firstLine="0"/>
              <w:jc w:val="center"/>
            </w:pPr>
            <w:r>
              <w:rPr>
                <w:rFonts w:hint="eastAsia"/>
              </w:rPr>
              <w:t>10.</w:t>
            </w:r>
            <w:r>
              <w:t>0.</w:t>
            </w:r>
            <w:r>
              <w:rPr>
                <w:rFonts w:hint="eastAsia"/>
              </w:rPr>
              <w:t>23.2</w:t>
            </w:r>
          </w:p>
        </w:tc>
        <w:tc>
          <w:tcPr>
            <w:tcW w:w="1882" w:type="dxa"/>
            <w:vAlign w:val="center"/>
          </w:tcPr>
          <w:p w14:paraId="0C22263D" w14:textId="77777777" w:rsidR="00870A08" w:rsidRDefault="003A5418">
            <w:pPr>
              <w:spacing w:line="240" w:lineRule="auto"/>
              <w:ind w:firstLineChars="0" w:firstLine="0"/>
              <w:jc w:val="center"/>
            </w:pPr>
            <w:r>
              <w:rPr>
                <w:rFonts w:hint="eastAsia"/>
              </w:rPr>
              <w:t>255.255.255.0</w:t>
            </w:r>
          </w:p>
        </w:tc>
        <w:tc>
          <w:tcPr>
            <w:tcW w:w="1458" w:type="dxa"/>
          </w:tcPr>
          <w:p w14:paraId="1521B752" w14:textId="77777777" w:rsidR="00870A08" w:rsidRDefault="003A5418">
            <w:pPr>
              <w:spacing w:line="240" w:lineRule="auto"/>
              <w:ind w:firstLineChars="0" w:firstLine="0"/>
              <w:jc w:val="center"/>
            </w:pPr>
            <w:r>
              <w:rPr>
                <w:rFonts w:hint="eastAsia"/>
              </w:rPr>
              <w:t>N/A</w:t>
            </w:r>
          </w:p>
        </w:tc>
      </w:tr>
      <w:tr w:rsidR="00870A08" w14:paraId="16C37AA2" w14:textId="77777777">
        <w:trPr>
          <w:trHeight w:val="151"/>
          <w:jc w:val="center"/>
        </w:trPr>
        <w:tc>
          <w:tcPr>
            <w:tcW w:w="1594" w:type="dxa"/>
            <w:vMerge/>
            <w:vAlign w:val="center"/>
          </w:tcPr>
          <w:p w14:paraId="310F8F0D" w14:textId="77777777" w:rsidR="00870A08" w:rsidRDefault="00870A08">
            <w:pPr>
              <w:spacing w:line="240" w:lineRule="auto"/>
              <w:ind w:firstLine="420"/>
              <w:jc w:val="center"/>
            </w:pPr>
          </w:p>
        </w:tc>
        <w:tc>
          <w:tcPr>
            <w:tcW w:w="1706" w:type="dxa"/>
            <w:vAlign w:val="center"/>
          </w:tcPr>
          <w:p w14:paraId="3CEFBFA3"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5497A8DB" w14:textId="77777777" w:rsidR="00870A08" w:rsidRDefault="003A5418">
            <w:pPr>
              <w:spacing w:line="240" w:lineRule="auto"/>
              <w:ind w:firstLineChars="0" w:firstLine="0"/>
              <w:jc w:val="center"/>
            </w:pPr>
            <w:r>
              <w:rPr>
                <w:rFonts w:hint="eastAsia"/>
              </w:rPr>
              <w:t>10.0.4.254</w:t>
            </w:r>
          </w:p>
        </w:tc>
        <w:tc>
          <w:tcPr>
            <w:tcW w:w="1882" w:type="dxa"/>
            <w:vAlign w:val="center"/>
          </w:tcPr>
          <w:p w14:paraId="5935AED3" w14:textId="77777777" w:rsidR="00870A08" w:rsidRDefault="003A5418">
            <w:pPr>
              <w:spacing w:line="240" w:lineRule="auto"/>
              <w:ind w:firstLineChars="0" w:firstLine="0"/>
              <w:jc w:val="center"/>
            </w:pPr>
            <w:r>
              <w:rPr>
                <w:rFonts w:hint="eastAsia"/>
              </w:rPr>
              <w:t>255.255.255.0</w:t>
            </w:r>
          </w:p>
        </w:tc>
        <w:tc>
          <w:tcPr>
            <w:tcW w:w="1458" w:type="dxa"/>
          </w:tcPr>
          <w:p w14:paraId="7B80C99D" w14:textId="77777777" w:rsidR="00870A08" w:rsidRDefault="003A5418">
            <w:pPr>
              <w:spacing w:line="240" w:lineRule="auto"/>
              <w:ind w:firstLineChars="0" w:firstLine="0"/>
              <w:jc w:val="center"/>
            </w:pPr>
            <w:r>
              <w:rPr>
                <w:rFonts w:hint="eastAsia"/>
              </w:rPr>
              <w:t>N/A</w:t>
            </w:r>
          </w:p>
        </w:tc>
      </w:tr>
      <w:tr w:rsidR="00870A08" w14:paraId="4281E5E8" w14:textId="77777777">
        <w:trPr>
          <w:trHeight w:val="102"/>
          <w:jc w:val="center"/>
        </w:trPr>
        <w:tc>
          <w:tcPr>
            <w:tcW w:w="1594" w:type="dxa"/>
            <w:vMerge w:val="restart"/>
            <w:vAlign w:val="center"/>
          </w:tcPr>
          <w:p w14:paraId="64445039" w14:textId="77777777" w:rsidR="00870A08" w:rsidRDefault="003A5418">
            <w:pPr>
              <w:spacing w:line="240" w:lineRule="auto"/>
              <w:ind w:firstLineChars="0" w:firstLine="0"/>
              <w:jc w:val="center"/>
            </w:pPr>
            <w:r>
              <w:t>R3</w:t>
            </w:r>
            <w:r>
              <w:rPr>
                <w:rFonts w:hint="eastAsia"/>
              </w:rPr>
              <w:t>(AR2220)</w:t>
            </w:r>
          </w:p>
        </w:tc>
        <w:tc>
          <w:tcPr>
            <w:tcW w:w="1706" w:type="dxa"/>
            <w:vAlign w:val="center"/>
          </w:tcPr>
          <w:p w14:paraId="2BC67D77"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78C80123" w14:textId="77777777" w:rsidR="00870A08" w:rsidRDefault="003A5418">
            <w:pPr>
              <w:spacing w:line="240" w:lineRule="auto"/>
              <w:ind w:firstLineChars="0" w:firstLine="0"/>
              <w:jc w:val="center"/>
            </w:pPr>
            <w:r>
              <w:rPr>
                <w:rFonts w:hint="eastAsia"/>
              </w:rPr>
              <w:t>10.0.13.3</w:t>
            </w:r>
          </w:p>
        </w:tc>
        <w:tc>
          <w:tcPr>
            <w:tcW w:w="1882" w:type="dxa"/>
            <w:vAlign w:val="center"/>
          </w:tcPr>
          <w:p w14:paraId="2BE0A3C9" w14:textId="77777777" w:rsidR="00870A08" w:rsidRDefault="003A5418">
            <w:pPr>
              <w:spacing w:line="240" w:lineRule="auto"/>
              <w:ind w:firstLineChars="0" w:firstLine="0"/>
              <w:jc w:val="center"/>
            </w:pPr>
            <w:r>
              <w:rPr>
                <w:rFonts w:hint="eastAsia"/>
              </w:rPr>
              <w:t>255.255.255.0</w:t>
            </w:r>
          </w:p>
        </w:tc>
        <w:tc>
          <w:tcPr>
            <w:tcW w:w="1458" w:type="dxa"/>
          </w:tcPr>
          <w:p w14:paraId="63F82A76" w14:textId="77777777" w:rsidR="00870A08" w:rsidRDefault="003A5418">
            <w:pPr>
              <w:spacing w:line="240" w:lineRule="auto"/>
              <w:ind w:firstLineChars="0" w:firstLine="0"/>
              <w:jc w:val="center"/>
            </w:pPr>
            <w:r>
              <w:rPr>
                <w:rFonts w:hint="eastAsia"/>
              </w:rPr>
              <w:t>N/A</w:t>
            </w:r>
          </w:p>
        </w:tc>
      </w:tr>
      <w:tr w:rsidR="00870A08" w14:paraId="31A85BFE" w14:textId="77777777">
        <w:trPr>
          <w:trHeight w:val="100"/>
          <w:jc w:val="center"/>
        </w:trPr>
        <w:tc>
          <w:tcPr>
            <w:tcW w:w="1594" w:type="dxa"/>
            <w:vMerge/>
            <w:vAlign w:val="center"/>
          </w:tcPr>
          <w:p w14:paraId="0C5DC47C" w14:textId="77777777" w:rsidR="00870A08" w:rsidRDefault="00870A08">
            <w:pPr>
              <w:spacing w:line="240" w:lineRule="auto"/>
              <w:ind w:firstLine="420"/>
              <w:jc w:val="center"/>
            </w:pPr>
          </w:p>
        </w:tc>
        <w:tc>
          <w:tcPr>
            <w:tcW w:w="1706" w:type="dxa"/>
            <w:vAlign w:val="center"/>
          </w:tcPr>
          <w:p w14:paraId="04477C4D"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457852BD" w14:textId="77777777" w:rsidR="00870A08" w:rsidRDefault="003A5418">
            <w:pPr>
              <w:spacing w:line="240" w:lineRule="auto"/>
              <w:ind w:firstLineChars="0" w:firstLine="0"/>
              <w:jc w:val="center"/>
            </w:pPr>
            <w:r>
              <w:rPr>
                <w:rFonts w:hint="eastAsia"/>
              </w:rPr>
              <w:t>10.0.23.3</w:t>
            </w:r>
          </w:p>
        </w:tc>
        <w:tc>
          <w:tcPr>
            <w:tcW w:w="1882" w:type="dxa"/>
            <w:vAlign w:val="center"/>
          </w:tcPr>
          <w:p w14:paraId="340B026A" w14:textId="77777777" w:rsidR="00870A08" w:rsidRDefault="003A5418">
            <w:pPr>
              <w:spacing w:line="240" w:lineRule="auto"/>
              <w:ind w:firstLineChars="0" w:firstLine="0"/>
              <w:jc w:val="center"/>
            </w:pPr>
            <w:r>
              <w:rPr>
                <w:rFonts w:hint="eastAsia"/>
              </w:rPr>
              <w:t>255.255.255.0</w:t>
            </w:r>
          </w:p>
        </w:tc>
        <w:tc>
          <w:tcPr>
            <w:tcW w:w="1458" w:type="dxa"/>
          </w:tcPr>
          <w:p w14:paraId="2568699C" w14:textId="77777777" w:rsidR="00870A08" w:rsidRDefault="003A5418">
            <w:pPr>
              <w:spacing w:line="240" w:lineRule="auto"/>
              <w:ind w:firstLineChars="0" w:firstLine="0"/>
              <w:jc w:val="center"/>
            </w:pPr>
            <w:r>
              <w:rPr>
                <w:rFonts w:hint="eastAsia"/>
              </w:rPr>
              <w:t>N/A</w:t>
            </w:r>
          </w:p>
        </w:tc>
      </w:tr>
      <w:tr w:rsidR="00870A08" w14:paraId="3D1E84C8" w14:textId="77777777">
        <w:trPr>
          <w:trHeight w:val="100"/>
          <w:jc w:val="center"/>
        </w:trPr>
        <w:tc>
          <w:tcPr>
            <w:tcW w:w="1594" w:type="dxa"/>
            <w:vMerge/>
            <w:vAlign w:val="center"/>
          </w:tcPr>
          <w:p w14:paraId="22DDDC58" w14:textId="77777777" w:rsidR="00870A08" w:rsidRDefault="00870A08">
            <w:pPr>
              <w:spacing w:line="240" w:lineRule="auto"/>
              <w:ind w:firstLine="420"/>
              <w:jc w:val="center"/>
            </w:pPr>
          </w:p>
        </w:tc>
        <w:tc>
          <w:tcPr>
            <w:tcW w:w="1706" w:type="dxa"/>
            <w:vAlign w:val="center"/>
          </w:tcPr>
          <w:p w14:paraId="345AD0DF" w14:textId="77777777" w:rsidR="00870A08" w:rsidRDefault="003A5418">
            <w:pPr>
              <w:spacing w:line="240" w:lineRule="auto"/>
              <w:ind w:firstLineChars="0" w:firstLine="0"/>
              <w:jc w:val="center"/>
            </w:pPr>
            <w:r>
              <w:t>G</w:t>
            </w:r>
            <w:r>
              <w:rPr>
                <w:rFonts w:hint="eastAsia"/>
              </w:rPr>
              <w:t>E 0/0/2</w:t>
            </w:r>
          </w:p>
        </w:tc>
        <w:tc>
          <w:tcPr>
            <w:tcW w:w="1882" w:type="dxa"/>
            <w:vAlign w:val="center"/>
          </w:tcPr>
          <w:p w14:paraId="1B0BB7A2" w14:textId="77777777" w:rsidR="00870A08" w:rsidRDefault="003A5418">
            <w:pPr>
              <w:spacing w:line="240" w:lineRule="auto"/>
              <w:ind w:firstLineChars="0" w:firstLine="0"/>
              <w:jc w:val="center"/>
            </w:pPr>
            <w:r>
              <w:rPr>
                <w:rFonts w:hint="eastAsia"/>
              </w:rPr>
              <w:t>10.0.30.3</w:t>
            </w:r>
          </w:p>
        </w:tc>
        <w:tc>
          <w:tcPr>
            <w:tcW w:w="1882" w:type="dxa"/>
            <w:vAlign w:val="center"/>
          </w:tcPr>
          <w:p w14:paraId="2B90734E" w14:textId="77777777" w:rsidR="00870A08" w:rsidRDefault="003A5418">
            <w:pPr>
              <w:spacing w:line="240" w:lineRule="auto"/>
              <w:ind w:firstLineChars="0" w:firstLine="0"/>
              <w:jc w:val="center"/>
            </w:pPr>
            <w:r>
              <w:rPr>
                <w:rFonts w:hint="eastAsia"/>
              </w:rPr>
              <w:t>255.255.255.0</w:t>
            </w:r>
          </w:p>
        </w:tc>
        <w:tc>
          <w:tcPr>
            <w:tcW w:w="1458" w:type="dxa"/>
          </w:tcPr>
          <w:p w14:paraId="5FA44CAD" w14:textId="77777777" w:rsidR="00870A08" w:rsidRDefault="003A5418">
            <w:pPr>
              <w:spacing w:line="240" w:lineRule="auto"/>
              <w:ind w:firstLineChars="0" w:firstLine="0"/>
              <w:jc w:val="center"/>
            </w:pPr>
            <w:r>
              <w:rPr>
                <w:rFonts w:hint="eastAsia"/>
              </w:rPr>
              <w:t>N/A</w:t>
            </w:r>
          </w:p>
        </w:tc>
      </w:tr>
      <w:tr w:rsidR="00870A08" w14:paraId="1B4B31B7" w14:textId="77777777">
        <w:trPr>
          <w:trHeight w:val="151"/>
          <w:jc w:val="center"/>
        </w:trPr>
        <w:tc>
          <w:tcPr>
            <w:tcW w:w="1594" w:type="dxa"/>
            <w:vMerge w:val="restart"/>
            <w:vAlign w:val="center"/>
          </w:tcPr>
          <w:p w14:paraId="56D8B0C4" w14:textId="77777777" w:rsidR="00870A08" w:rsidRDefault="003A5418">
            <w:pPr>
              <w:spacing w:line="240" w:lineRule="auto"/>
              <w:ind w:firstLineChars="0" w:firstLine="0"/>
              <w:jc w:val="center"/>
            </w:pPr>
            <w:r>
              <w:t>R4</w:t>
            </w:r>
            <w:r>
              <w:rPr>
                <w:rFonts w:hint="eastAsia"/>
              </w:rPr>
              <w:t>(AR2220)</w:t>
            </w:r>
          </w:p>
        </w:tc>
        <w:tc>
          <w:tcPr>
            <w:tcW w:w="1706" w:type="dxa"/>
            <w:vAlign w:val="center"/>
          </w:tcPr>
          <w:p w14:paraId="52022D50"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3891354C" w14:textId="77777777" w:rsidR="00870A08" w:rsidRDefault="003A5418">
            <w:pPr>
              <w:spacing w:line="240" w:lineRule="auto"/>
              <w:ind w:firstLineChars="0" w:firstLine="0"/>
              <w:jc w:val="center"/>
            </w:pPr>
            <w:r>
              <w:rPr>
                <w:rFonts w:hint="eastAsia"/>
              </w:rPr>
              <w:t>10.0.30.4</w:t>
            </w:r>
          </w:p>
        </w:tc>
        <w:tc>
          <w:tcPr>
            <w:tcW w:w="1882" w:type="dxa"/>
            <w:vAlign w:val="center"/>
          </w:tcPr>
          <w:p w14:paraId="35B67948" w14:textId="77777777" w:rsidR="00870A08" w:rsidRDefault="003A5418">
            <w:pPr>
              <w:spacing w:line="240" w:lineRule="auto"/>
              <w:ind w:firstLineChars="0" w:firstLine="0"/>
              <w:jc w:val="center"/>
            </w:pPr>
            <w:r>
              <w:rPr>
                <w:rFonts w:hint="eastAsia"/>
              </w:rPr>
              <w:t>255.255.255.0</w:t>
            </w:r>
          </w:p>
        </w:tc>
        <w:tc>
          <w:tcPr>
            <w:tcW w:w="1458" w:type="dxa"/>
          </w:tcPr>
          <w:p w14:paraId="34577C60" w14:textId="77777777" w:rsidR="00870A08" w:rsidRDefault="003A5418">
            <w:pPr>
              <w:spacing w:line="240" w:lineRule="auto"/>
              <w:ind w:firstLineChars="0" w:firstLine="0"/>
              <w:jc w:val="center"/>
            </w:pPr>
            <w:r>
              <w:rPr>
                <w:rFonts w:hint="eastAsia"/>
              </w:rPr>
              <w:t>N/A</w:t>
            </w:r>
          </w:p>
        </w:tc>
      </w:tr>
      <w:tr w:rsidR="00870A08" w14:paraId="70B8CC96" w14:textId="77777777">
        <w:trPr>
          <w:trHeight w:val="151"/>
          <w:jc w:val="center"/>
        </w:trPr>
        <w:tc>
          <w:tcPr>
            <w:tcW w:w="1594" w:type="dxa"/>
            <w:vMerge/>
            <w:vAlign w:val="center"/>
          </w:tcPr>
          <w:p w14:paraId="2EBEEDDB" w14:textId="77777777" w:rsidR="00870A08" w:rsidRDefault="00870A08">
            <w:pPr>
              <w:spacing w:line="240" w:lineRule="auto"/>
              <w:ind w:firstLine="420"/>
              <w:jc w:val="center"/>
            </w:pPr>
          </w:p>
        </w:tc>
        <w:tc>
          <w:tcPr>
            <w:tcW w:w="1706" w:type="dxa"/>
            <w:vAlign w:val="center"/>
          </w:tcPr>
          <w:p w14:paraId="6DB7C31F"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3DC570ED" w14:textId="77777777" w:rsidR="00870A08" w:rsidRDefault="003A5418">
            <w:pPr>
              <w:spacing w:line="240" w:lineRule="auto"/>
              <w:ind w:firstLineChars="0" w:firstLine="0"/>
              <w:jc w:val="center"/>
            </w:pPr>
            <w:r>
              <w:rPr>
                <w:rFonts w:hint="eastAsia"/>
              </w:rPr>
              <w:t>10.</w:t>
            </w:r>
            <w:r>
              <w:t>0.1.254</w:t>
            </w:r>
          </w:p>
        </w:tc>
        <w:tc>
          <w:tcPr>
            <w:tcW w:w="1882" w:type="dxa"/>
            <w:vAlign w:val="center"/>
          </w:tcPr>
          <w:p w14:paraId="5A8A06E4" w14:textId="77777777" w:rsidR="00870A08" w:rsidRDefault="003A5418">
            <w:pPr>
              <w:spacing w:line="240" w:lineRule="auto"/>
              <w:ind w:firstLineChars="0" w:firstLine="0"/>
              <w:jc w:val="center"/>
            </w:pPr>
            <w:r>
              <w:rPr>
                <w:rFonts w:hint="eastAsia"/>
              </w:rPr>
              <w:t>255.255.255.0</w:t>
            </w:r>
          </w:p>
        </w:tc>
        <w:tc>
          <w:tcPr>
            <w:tcW w:w="1458" w:type="dxa"/>
          </w:tcPr>
          <w:p w14:paraId="7C374E03" w14:textId="77777777" w:rsidR="00870A08" w:rsidRDefault="003A5418">
            <w:pPr>
              <w:spacing w:line="240" w:lineRule="auto"/>
              <w:ind w:firstLineChars="0" w:firstLine="0"/>
              <w:jc w:val="center"/>
            </w:pPr>
            <w:r>
              <w:rPr>
                <w:rFonts w:hint="eastAsia"/>
              </w:rPr>
              <w:t>N/A</w:t>
            </w:r>
          </w:p>
        </w:tc>
      </w:tr>
      <w:tr w:rsidR="00870A08" w14:paraId="234711EC" w14:textId="77777777">
        <w:trPr>
          <w:trHeight w:val="151"/>
          <w:jc w:val="center"/>
        </w:trPr>
        <w:tc>
          <w:tcPr>
            <w:tcW w:w="1594" w:type="dxa"/>
            <w:vMerge w:val="restart"/>
            <w:vAlign w:val="center"/>
          </w:tcPr>
          <w:p w14:paraId="7C8D8E4D" w14:textId="77777777" w:rsidR="00870A08" w:rsidRDefault="003A5418">
            <w:pPr>
              <w:spacing w:line="240" w:lineRule="auto"/>
              <w:ind w:firstLineChars="0" w:firstLine="0"/>
              <w:jc w:val="center"/>
            </w:pPr>
            <w:r>
              <w:t>R5</w:t>
            </w:r>
            <w:r>
              <w:rPr>
                <w:rFonts w:hint="eastAsia"/>
              </w:rPr>
              <w:t>(AR2220)</w:t>
            </w:r>
          </w:p>
        </w:tc>
        <w:tc>
          <w:tcPr>
            <w:tcW w:w="1706" w:type="dxa"/>
            <w:vAlign w:val="center"/>
          </w:tcPr>
          <w:p w14:paraId="5D990AE5" w14:textId="77777777" w:rsidR="00870A08" w:rsidRDefault="003A5418">
            <w:pPr>
              <w:spacing w:line="240" w:lineRule="auto"/>
              <w:ind w:firstLineChars="0" w:firstLine="0"/>
              <w:jc w:val="center"/>
            </w:pPr>
            <w:r>
              <w:t>GE</w:t>
            </w:r>
            <w:r>
              <w:rPr>
                <w:rFonts w:hint="eastAsia"/>
              </w:rPr>
              <w:t xml:space="preserve"> 0/0/0</w:t>
            </w:r>
          </w:p>
        </w:tc>
        <w:tc>
          <w:tcPr>
            <w:tcW w:w="1882" w:type="dxa"/>
            <w:vAlign w:val="center"/>
          </w:tcPr>
          <w:p w14:paraId="5343D4D2" w14:textId="77777777" w:rsidR="00870A08" w:rsidRDefault="003A5418">
            <w:pPr>
              <w:spacing w:line="240" w:lineRule="auto"/>
              <w:ind w:firstLineChars="0" w:firstLine="0"/>
              <w:jc w:val="center"/>
            </w:pPr>
            <w:r>
              <w:rPr>
                <w:rFonts w:hint="eastAsia"/>
              </w:rPr>
              <w:t>10.0.30.5</w:t>
            </w:r>
          </w:p>
        </w:tc>
        <w:tc>
          <w:tcPr>
            <w:tcW w:w="1882" w:type="dxa"/>
            <w:vAlign w:val="center"/>
          </w:tcPr>
          <w:p w14:paraId="6C487020" w14:textId="77777777" w:rsidR="00870A08" w:rsidRDefault="003A5418">
            <w:pPr>
              <w:spacing w:line="240" w:lineRule="auto"/>
              <w:ind w:firstLineChars="0" w:firstLine="0"/>
              <w:jc w:val="center"/>
            </w:pPr>
            <w:r>
              <w:rPr>
                <w:rFonts w:hint="eastAsia"/>
              </w:rPr>
              <w:t>255.255.255.0</w:t>
            </w:r>
          </w:p>
        </w:tc>
        <w:tc>
          <w:tcPr>
            <w:tcW w:w="1458" w:type="dxa"/>
          </w:tcPr>
          <w:p w14:paraId="320274C9" w14:textId="77777777" w:rsidR="00870A08" w:rsidRDefault="003A5418">
            <w:pPr>
              <w:spacing w:line="240" w:lineRule="auto"/>
              <w:ind w:firstLineChars="0" w:firstLine="0"/>
              <w:jc w:val="center"/>
            </w:pPr>
            <w:r>
              <w:rPr>
                <w:rFonts w:hint="eastAsia"/>
              </w:rPr>
              <w:t>N/A</w:t>
            </w:r>
          </w:p>
        </w:tc>
      </w:tr>
      <w:tr w:rsidR="00870A08" w14:paraId="7340BD6B" w14:textId="77777777">
        <w:trPr>
          <w:trHeight w:val="151"/>
          <w:jc w:val="center"/>
        </w:trPr>
        <w:tc>
          <w:tcPr>
            <w:tcW w:w="1594" w:type="dxa"/>
            <w:vMerge/>
            <w:vAlign w:val="center"/>
          </w:tcPr>
          <w:p w14:paraId="78874879" w14:textId="77777777" w:rsidR="00870A08" w:rsidRDefault="00870A08">
            <w:pPr>
              <w:spacing w:line="240" w:lineRule="auto"/>
              <w:ind w:firstLine="420"/>
              <w:jc w:val="center"/>
            </w:pPr>
          </w:p>
        </w:tc>
        <w:tc>
          <w:tcPr>
            <w:tcW w:w="1706" w:type="dxa"/>
            <w:vAlign w:val="center"/>
          </w:tcPr>
          <w:p w14:paraId="78F43D91"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4CEAEE5E" w14:textId="77777777" w:rsidR="00870A08" w:rsidRDefault="003A5418">
            <w:pPr>
              <w:spacing w:line="240" w:lineRule="auto"/>
              <w:ind w:firstLineChars="0" w:firstLine="0"/>
              <w:jc w:val="center"/>
            </w:pPr>
            <w:r>
              <w:rPr>
                <w:rFonts w:hint="eastAsia"/>
              </w:rPr>
              <w:t>10.</w:t>
            </w:r>
            <w:r>
              <w:t>0.2.254</w:t>
            </w:r>
          </w:p>
        </w:tc>
        <w:tc>
          <w:tcPr>
            <w:tcW w:w="1882" w:type="dxa"/>
            <w:vAlign w:val="center"/>
          </w:tcPr>
          <w:p w14:paraId="6BC76E61" w14:textId="77777777" w:rsidR="00870A08" w:rsidRDefault="003A5418">
            <w:pPr>
              <w:spacing w:line="240" w:lineRule="auto"/>
              <w:ind w:firstLineChars="0" w:firstLine="0"/>
              <w:jc w:val="center"/>
            </w:pPr>
            <w:r>
              <w:rPr>
                <w:rFonts w:hint="eastAsia"/>
              </w:rPr>
              <w:t>255.255.255.0</w:t>
            </w:r>
          </w:p>
        </w:tc>
        <w:tc>
          <w:tcPr>
            <w:tcW w:w="1458" w:type="dxa"/>
          </w:tcPr>
          <w:p w14:paraId="5CE25E19" w14:textId="77777777" w:rsidR="00870A08" w:rsidRDefault="003A5418">
            <w:pPr>
              <w:spacing w:line="240" w:lineRule="auto"/>
              <w:ind w:firstLineChars="0" w:firstLine="0"/>
              <w:jc w:val="center"/>
            </w:pPr>
            <w:r>
              <w:rPr>
                <w:rFonts w:hint="eastAsia"/>
              </w:rPr>
              <w:t>N/A</w:t>
            </w:r>
          </w:p>
        </w:tc>
      </w:tr>
    </w:tbl>
    <w:p w14:paraId="15AFB7FF" w14:textId="77777777" w:rsidR="00870A08" w:rsidRDefault="003A5418">
      <w:pPr>
        <w:pStyle w:val="10"/>
      </w:pPr>
      <w:r>
        <w:rPr>
          <w:rFonts w:hint="eastAsia"/>
        </w:rPr>
        <w:t>实验步骤</w:t>
      </w:r>
    </w:p>
    <w:p w14:paraId="11326A83" w14:textId="77777777" w:rsidR="00870A08" w:rsidRDefault="003A5418">
      <w:pPr>
        <w:pStyle w:val="2"/>
        <w:numPr>
          <w:ilvl w:val="0"/>
          <w:numId w:val="41"/>
        </w:numPr>
      </w:pPr>
      <w:r>
        <w:rPr>
          <w:rFonts w:hint="eastAsia"/>
        </w:rPr>
        <w:t>基本配置</w:t>
      </w:r>
    </w:p>
    <w:p w14:paraId="562CD1E5" w14:textId="77777777" w:rsidR="00870A08" w:rsidRDefault="003A5418">
      <w:pPr>
        <w:pStyle w:val="12"/>
        <w:ind w:left="420" w:firstLineChars="0" w:firstLine="0"/>
        <w:jc w:val="left"/>
      </w:pPr>
      <w:r>
        <w:rPr>
          <w:rFonts w:hint="eastAsia"/>
        </w:rPr>
        <w:t>根据实验编址表进行相应的基本配置，并使用</w:t>
      </w:r>
      <w:r>
        <w:rPr>
          <w:rFonts w:hint="eastAsia"/>
          <w:b/>
        </w:rPr>
        <w:t>ping</w:t>
      </w:r>
      <w:r>
        <w:rPr>
          <w:rFonts w:hint="eastAsia"/>
        </w:rPr>
        <w:t>命令检测各直连链路的连通性。</w:t>
      </w:r>
    </w:p>
    <w:p w14:paraId="107D21C6" w14:textId="77777777" w:rsidR="00870A08" w:rsidRDefault="003A5418">
      <w:pPr>
        <w:pStyle w:val="aff6"/>
      </w:pPr>
      <w:r>
        <w:t>&lt;R1&gt;ping 10.0.3.1</w:t>
      </w:r>
    </w:p>
    <w:p w14:paraId="2B856BC4" w14:textId="77777777" w:rsidR="00870A08" w:rsidRDefault="003A5418">
      <w:pPr>
        <w:pStyle w:val="aff6"/>
      </w:pPr>
      <w:r>
        <w:t>PING 10.0.3.1: 56  data bytes</w:t>
      </w:r>
      <w:r>
        <w:t>，</w:t>
      </w:r>
      <w:r>
        <w:t xml:space="preserve"> press CTRL_C to break</w:t>
      </w:r>
    </w:p>
    <w:p w14:paraId="388418F1" w14:textId="77777777" w:rsidR="00870A08" w:rsidRDefault="003A5418">
      <w:pPr>
        <w:pStyle w:val="aff6"/>
      </w:pPr>
      <w:r>
        <w:t xml:space="preserve">Reply from 10.0.3.1: bytes=56 Sequence=1 </w:t>
      </w:r>
      <w:proofErr w:type="spellStart"/>
      <w:r>
        <w:t>ttl</w:t>
      </w:r>
      <w:proofErr w:type="spellEnd"/>
      <w:r>
        <w:t xml:space="preserve">=128 time=30 </w:t>
      </w:r>
      <w:proofErr w:type="spellStart"/>
      <w:r>
        <w:t>ms</w:t>
      </w:r>
      <w:proofErr w:type="spellEnd"/>
    </w:p>
    <w:p w14:paraId="3EBDAE1E" w14:textId="77777777" w:rsidR="00870A08" w:rsidRDefault="003A5418">
      <w:pPr>
        <w:pStyle w:val="aff6"/>
      </w:pPr>
      <w:r>
        <w:t xml:space="preserve">Reply from 10.0.3.1: bytes=56 Sequence=2 </w:t>
      </w:r>
      <w:proofErr w:type="spellStart"/>
      <w:r>
        <w:t>ttl</w:t>
      </w:r>
      <w:proofErr w:type="spellEnd"/>
      <w:r>
        <w:t xml:space="preserve">=128 time=10 </w:t>
      </w:r>
      <w:proofErr w:type="spellStart"/>
      <w:r>
        <w:t>ms</w:t>
      </w:r>
      <w:proofErr w:type="spellEnd"/>
    </w:p>
    <w:p w14:paraId="0DCD8334" w14:textId="77777777" w:rsidR="00870A08" w:rsidRDefault="003A5418">
      <w:pPr>
        <w:pStyle w:val="aff6"/>
      </w:pPr>
      <w:r>
        <w:t xml:space="preserve">Reply from 10.0.3.1: bytes=56 Sequence=3 </w:t>
      </w:r>
      <w:proofErr w:type="spellStart"/>
      <w:r>
        <w:t>ttl</w:t>
      </w:r>
      <w:proofErr w:type="spellEnd"/>
      <w:r>
        <w:t xml:space="preserve">=128 time=1 </w:t>
      </w:r>
      <w:proofErr w:type="spellStart"/>
      <w:r>
        <w:t>ms</w:t>
      </w:r>
      <w:proofErr w:type="spellEnd"/>
    </w:p>
    <w:p w14:paraId="202F0E40" w14:textId="77777777" w:rsidR="00870A08" w:rsidRDefault="003A5418">
      <w:pPr>
        <w:pStyle w:val="aff6"/>
      </w:pPr>
      <w:r>
        <w:t xml:space="preserve">Reply from 10.0.3.1: bytes=56 Sequence=4 </w:t>
      </w:r>
      <w:proofErr w:type="spellStart"/>
      <w:r>
        <w:t>ttl</w:t>
      </w:r>
      <w:proofErr w:type="spellEnd"/>
      <w:r>
        <w:t xml:space="preserve">=128 time=1 </w:t>
      </w:r>
      <w:proofErr w:type="spellStart"/>
      <w:r>
        <w:t>ms</w:t>
      </w:r>
      <w:proofErr w:type="spellEnd"/>
    </w:p>
    <w:p w14:paraId="4842751B" w14:textId="77777777" w:rsidR="00870A08" w:rsidRDefault="003A5418">
      <w:pPr>
        <w:pStyle w:val="aff6"/>
      </w:pPr>
      <w:r>
        <w:t xml:space="preserve">Reply from 10.0.3.1: bytes=56 Sequence=5 </w:t>
      </w:r>
      <w:proofErr w:type="spellStart"/>
      <w:r>
        <w:t>ttl</w:t>
      </w:r>
      <w:proofErr w:type="spellEnd"/>
      <w:r>
        <w:t xml:space="preserve">=128 time=10 </w:t>
      </w:r>
      <w:proofErr w:type="spellStart"/>
      <w:r>
        <w:t>ms</w:t>
      </w:r>
      <w:proofErr w:type="spellEnd"/>
    </w:p>
    <w:p w14:paraId="38936E11" w14:textId="77777777" w:rsidR="00870A08" w:rsidRDefault="003A5418">
      <w:pPr>
        <w:pStyle w:val="aff6"/>
      </w:pPr>
      <w:r>
        <w:lastRenderedPageBreak/>
        <w:t>--- 10.0.3.1 ping statistics ---</w:t>
      </w:r>
    </w:p>
    <w:p w14:paraId="0AF2532D" w14:textId="77777777" w:rsidR="00870A08" w:rsidRDefault="003A5418">
      <w:pPr>
        <w:pStyle w:val="aff6"/>
      </w:pPr>
      <w:r>
        <w:t>5 packet(s) transmitted</w:t>
      </w:r>
    </w:p>
    <w:p w14:paraId="0D6DA664" w14:textId="77777777" w:rsidR="00870A08" w:rsidRDefault="003A5418">
      <w:pPr>
        <w:pStyle w:val="aff6"/>
      </w:pPr>
      <w:r>
        <w:t>5 packet(s) received</w:t>
      </w:r>
    </w:p>
    <w:p w14:paraId="4294F0EB" w14:textId="77777777" w:rsidR="00870A08" w:rsidRDefault="003A5418">
      <w:pPr>
        <w:pStyle w:val="aff6"/>
      </w:pPr>
      <w:r>
        <w:t>0.00% packet loss</w:t>
      </w:r>
    </w:p>
    <w:p w14:paraId="66EB2FC0" w14:textId="77777777" w:rsidR="00870A08" w:rsidRDefault="003A5418">
      <w:pPr>
        <w:pStyle w:val="aff6"/>
      </w:pPr>
      <w:r>
        <w:t xml:space="preserve">round-trip min/avg/max = 1/10/30 </w:t>
      </w:r>
      <w:proofErr w:type="spellStart"/>
      <w:r>
        <w:t>ms</w:t>
      </w:r>
      <w:proofErr w:type="spellEnd"/>
    </w:p>
    <w:p w14:paraId="6793C46B" w14:textId="77777777" w:rsidR="00870A08" w:rsidRDefault="00870A08">
      <w:pPr>
        <w:pStyle w:val="aff6"/>
      </w:pPr>
    </w:p>
    <w:p w14:paraId="2AE33DC0" w14:textId="77777777" w:rsidR="00870A08" w:rsidRDefault="003A5418">
      <w:pPr>
        <w:ind w:firstLine="420"/>
        <w:jc w:val="left"/>
      </w:pPr>
      <w:r>
        <w:rPr>
          <w:rFonts w:hint="eastAsia"/>
        </w:rPr>
        <w:t>其余直连网段的连通性测试省略。</w:t>
      </w:r>
    </w:p>
    <w:p w14:paraId="6AC4B268" w14:textId="77777777" w:rsidR="00870A08" w:rsidRDefault="003A5418">
      <w:pPr>
        <w:pStyle w:val="2"/>
      </w:pPr>
      <w:r>
        <w:rPr>
          <w:rFonts w:hint="eastAsia"/>
        </w:rPr>
        <w:t>搭建</w:t>
      </w:r>
      <w:r>
        <w:rPr>
          <w:rFonts w:hint="eastAsia"/>
        </w:rPr>
        <w:t>OSPF</w:t>
      </w:r>
      <w:r>
        <w:rPr>
          <w:rFonts w:hint="eastAsia"/>
        </w:rPr>
        <w:t>网络</w:t>
      </w:r>
    </w:p>
    <w:p w14:paraId="16FD40D0" w14:textId="77777777" w:rsidR="00870A08" w:rsidRDefault="003A5418">
      <w:pPr>
        <w:ind w:firstLine="420"/>
        <w:jc w:val="left"/>
      </w:pPr>
      <w:r>
        <w:rPr>
          <w:rFonts w:hint="eastAsia"/>
        </w:rPr>
        <w:t>配置</w:t>
      </w:r>
      <w:r>
        <w:t>基本</w:t>
      </w:r>
      <w:r>
        <w:rPr>
          <w:rFonts w:hint="eastAsia"/>
        </w:rPr>
        <w:t>的</w:t>
      </w:r>
      <w:r>
        <w:rPr>
          <w:rFonts w:hint="eastAsia"/>
        </w:rPr>
        <w:t>OSPF</w:t>
      </w:r>
      <w:r>
        <w:rPr>
          <w:rFonts w:hint="eastAsia"/>
        </w:rPr>
        <w:t>，所有路由器的接口都运行在区域</w:t>
      </w:r>
      <w:r>
        <w:rPr>
          <w:rFonts w:hint="eastAsia"/>
        </w:rPr>
        <w:t>0</w:t>
      </w:r>
      <w:r>
        <w:rPr>
          <w:rFonts w:hint="eastAsia"/>
        </w:rPr>
        <w:t>内。</w:t>
      </w:r>
    </w:p>
    <w:p w14:paraId="0CAC16CD" w14:textId="77777777" w:rsidR="00870A08" w:rsidRDefault="003A5418">
      <w:pPr>
        <w:pStyle w:val="aff6"/>
      </w:pPr>
      <w:r>
        <w:t>&lt;R1&gt;system-view</w:t>
      </w:r>
    </w:p>
    <w:p w14:paraId="40F36288" w14:textId="77777777" w:rsidR="00870A08" w:rsidRDefault="003A5418">
      <w:pPr>
        <w:pStyle w:val="aff6"/>
      </w:pPr>
      <w:r>
        <w:t>[R</w:t>
      </w:r>
      <w:proofErr w:type="gramStart"/>
      <w:r>
        <w:t>1]</w:t>
      </w:r>
      <w:proofErr w:type="spellStart"/>
      <w:r>
        <w:t>ospf</w:t>
      </w:r>
      <w:proofErr w:type="spellEnd"/>
      <w:proofErr w:type="gramEnd"/>
      <w:r>
        <w:t xml:space="preserve"> 1</w:t>
      </w:r>
    </w:p>
    <w:p w14:paraId="5417CDC0" w14:textId="77777777" w:rsidR="00870A08" w:rsidRDefault="003A5418">
      <w:pPr>
        <w:pStyle w:val="aff6"/>
      </w:pPr>
      <w:r>
        <w:t>[R1-ospf-</w:t>
      </w:r>
      <w:proofErr w:type="gramStart"/>
      <w:r>
        <w:t>1]area</w:t>
      </w:r>
      <w:proofErr w:type="gramEnd"/>
      <w:r>
        <w:t xml:space="preserve"> 0</w:t>
      </w:r>
    </w:p>
    <w:p w14:paraId="303D307E" w14:textId="77777777" w:rsidR="00870A08" w:rsidRDefault="003A5418">
      <w:pPr>
        <w:pStyle w:val="aff6"/>
      </w:pPr>
      <w:r>
        <w:t>[R1-ospf-1-area-0.0.0.</w:t>
      </w:r>
      <w:proofErr w:type="gramStart"/>
      <w:r>
        <w:t>0]network</w:t>
      </w:r>
      <w:proofErr w:type="gramEnd"/>
      <w:r>
        <w:t xml:space="preserve"> 10.0.13.0 0.0.0.255</w:t>
      </w:r>
    </w:p>
    <w:p w14:paraId="367A2146" w14:textId="77777777" w:rsidR="00870A08" w:rsidRDefault="003A5418">
      <w:pPr>
        <w:pStyle w:val="aff6"/>
      </w:pPr>
      <w:r>
        <w:t>[R1-ospf-1-area-0.0.0.</w:t>
      </w:r>
      <w:proofErr w:type="gramStart"/>
      <w:r>
        <w:t>0]network</w:t>
      </w:r>
      <w:proofErr w:type="gramEnd"/>
      <w:r>
        <w:t xml:space="preserve"> 10.0.3.0 0.0.0.255</w:t>
      </w:r>
    </w:p>
    <w:p w14:paraId="065B498F" w14:textId="77777777" w:rsidR="00870A08" w:rsidRDefault="00870A08">
      <w:pPr>
        <w:pStyle w:val="aff6"/>
      </w:pPr>
    </w:p>
    <w:p w14:paraId="77219F3B" w14:textId="77777777" w:rsidR="00870A08" w:rsidRDefault="003A5418">
      <w:pPr>
        <w:pStyle w:val="aff6"/>
      </w:pPr>
      <w:r>
        <w:t xml:space="preserve">&lt;R2&gt;system-view </w:t>
      </w:r>
    </w:p>
    <w:p w14:paraId="5FE681AF" w14:textId="77777777" w:rsidR="00870A08" w:rsidRDefault="003A5418">
      <w:pPr>
        <w:pStyle w:val="aff6"/>
      </w:pPr>
      <w:r>
        <w:t>[R</w:t>
      </w:r>
      <w:proofErr w:type="gramStart"/>
      <w:r>
        <w:t>2]</w:t>
      </w:r>
      <w:proofErr w:type="spellStart"/>
      <w:r>
        <w:t>ospf</w:t>
      </w:r>
      <w:proofErr w:type="spellEnd"/>
      <w:proofErr w:type="gramEnd"/>
      <w:r>
        <w:t xml:space="preserve"> </w:t>
      </w:r>
      <w:r>
        <w:rPr>
          <w:rFonts w:hint="eastAsia"/>
        </w:rPr>
        <w:t>1</w:t>
      </w:r>
    </w:p>
    <w:p w14:paraId="2909FC1B" w14:textId="77777777" w:rsidR="00870A08" w:rsidRDefault="003A5418">
      <w:pPr>
        <w:pStyle w:val="aff6"/>
      </w:pPr>
      <w:r>
        <w:t>[R2-ospf-</w:t>
      </w:r>
      <w:proofErr w:type="gramStart"/>
      <w:r>
        <w:rPr>
          <w:rFonts w:hint="eastAsia"/>
        </w:rPr>
        <w:t>1</w:t>
      </w:r>
      <w:r>
        <w:t>]area</w:t>
      </w:r>
      <w:proofErr w:type="gramEnd"/>
      <w:r>
        <w:t xml:space="preserve"> 0</w:t>
      </w:r>
    </w:p>
    <w:p w14:paraId="7F195000" w14:textId="77777777" w:rsidR="00870A08" w:rsidRDefault="003A5418">
      <w:pPr>
        <w:pStyle w:val="aff6"/>
      </w:pPr>
      <w:r>
        <w:t>[R2-ospf-</w:t>
      </w:r>
      <w:r>
        <w:rPr>
          <w:rFonts w:hint="eastAsia"/>
        </w:rPr>
        <w:t>1</w:t>
      </w:r>
      <w:r>
        <w:t>-area-0.0.0.</w:t>
      </w:r>
      <w:proofErr w:type="gramStart"/>
      <w:r>
        <w:t>0]network</w:t>
      </w:r>
      <w:proofErr w:type="gramEnd"/>
      <w:r>
        <w:t xml:space="preserve"> 10.0.4.0 0.0.0.255</w:t>
      </w:r>
    </w:p>
    <w:p w14:paraId="091F190C" w14:textId="77777777" w:rsidR="00870A08" w:rsidRDefault="003A5418">
      <w:pPr>
        <w:pStyle w:val="aff6"/>
      </w:pPr>
      <w:r>
        <w:t>[R2-ospf-</w:t>
      </w:r>
      <w:r>
        <w:rPr>
          <w:rFonts w:hint="eastAsia"/>
        </w:rPr>
        <w:t>1</w:t>
      </w:r>
      <w:r>
        <w:t>-area-0.0.0.</w:t>
      </w:r>
      <w:proofErr w:type="gramStart"/>
      <w:r>
        <w:t>0]network</w:t>
      </w:r>
      <w:proofErr w:type="gramEnd"/>
      <w:r>
        <w:t xml:space="preserve"> 10.0.23.0 0.0.0.255</w:t>
      </w:r>
    </w:p>
    <w:p w14:paraId="09109D61" w14:textId="77777777" w:rsidR="00870A08" w:rsidRDefault="00870A08">
      <w:pPr>
        <w:pStyle w:val="aff6"/>
      </w:pPr>
    </w:p>
    <w:p w14:paraId="5D7258AB" w14:textId="77777777" w:rsidR="00870A08" w:rsidRDefault="003A5418">
      <w:pPr>
        <w:pStyle w:val="aff6"/>
      </w:pPr>
      <w:r>
        <w:t>&lt;R3&gt;system-view</w:t>
      </w:r>
    </w:p>
    <w:p w14:paraId="06C08E70" w14:textId="77777777" w:rsidR="00870A08" w:rsidRDefault="003A5418">
      <w:pPr>
        <w:pStyle w:val="aff6"/>
      </w:pPr>
      <w:r>
        <w:t>[R</w:t>
      </w:r>
      <w:proofErr w:type="gramStart"/>
      <w:r>
        <w:t>3]</w:t>
      </w:r>
      <w:proofErr w:type="spellStart"/>
      <w:r>
        <w:t>ospf</w:t>
      </w:r>
      <w:proofErr w:type="spellEnd"/>
      <w:proofErr w:type="gramEnd"/>
      <w:r>
        <w:t xml:space="preserve"> </w:t>
      </w:r>
      <w:r>
        <w:rPr>
          <w:rFonts w:hint="eastAsia"/>
        </w:rPr>
        <w:t>1</w:t>
      </w:r>
    </w:p>
    <w:p w14:paraId="24250AE6" w14:textId="77777777" w:rsidR="00870A08" w:rsidRDefault="003A5418">
      <w:pPr>
        <w:pStyle w:val="aff6"/>
      </w:pPr>
      <w:r>
        <w:t>[R3-ospf-</w:t>
      </w:r>
      <w:proofErr w:type="gramStart"/>
      <w:r>
        <w:rPr>
          <w:rFonts w:hint="eastAsia"/>
        </w:rPr>
        <w:t>1</w:t>
      </w:r>
      <w:r>
        <w:t>]area</w:t>
      </w:r>
      <w:proofErr w:type="gramEnd"/>
      <w:r>
        <w:t xml:space="preserve"> 0</w:t>
      </w:r>
    </w:p>
    <w:p w14:paraId="3C1FD37A" w14:textId="77777777" w:rsidR="00870A08" w:rsidRDefault="003A5418">
      <w:pPr>
        <w:pStyle w:val="aff6"/>
      </w:pPr>
      <w:r>
        <w:t>[R3-ospf-</w:t>
      </w:r>
      <w:r>
        <w:rPr>
          <w:rFonts w:hint="eastAsia"/>
        </w:rPr>
        <w:t>1</w:t>
      </w:r>
      <w:r>
        <w:t>-area-0.0.0.</w:t>
      </w:r>
      <w:proofErr w:type="gramStart"/>
      <w:r>
        <w:t>0]network</w:t>
      </w:r>
      <w:proofErr w:type="gramEnd"/>
      <w:r>
        <w:t xml:space="preserve"> 10.0.13.0 0.0.0.255</w:t>
      </w:r>
    </w:p>
    <w:p w14:paraId="2C00B275" w14:textId="77777777" w:rsidR="00870A08" w:rsidRDefault="003A5418">
      <w:pPr>
        <w:pStyle w:val="aff6"/>
      </w:pPr>
      <w:r>
        <w:t>[R3-ospf-</w:t>
      </w:r>
      <w:r>
        <w:rPr>
          <w:rFonts w:hint="eastAsia"/>
        </w:rPr>
        <w:t>1</w:t>
      </w:r>
      <w:r>
        <w:t>-area-0.0.0.</w:t>
      </w:r>
      <w:proofErr w:type="gramStart"/>
      <w:r>
        <w:t>0]network</w:t>
      </w:r>
      <w:proofErr w:type="gramEnd"/>
      <w:r>
        <w:t xml:space="preserve"> 10.0.23.0 0.0.0.255</w:t>
      </w:r>
    </w:p>
    <w:p w14:paraId="31CB02C1" w14:textId="77777777" w:rsidR="00870A08" w:rsidRDefault="003A5418">
      <w:pPr>
        <w:pStyle w:val="aff6"/>
      </w:pPr>
      <w:r>
        <w:lastRenderedPageBreak/>
        <w:t>[R3-ospf-</w:t>
      </w:r>
      <w:r>
        <w:rPr>
          <w:rFonts w:hint="eastAsia"/>
        </w:rPr>
        <w:t>1</w:t>
      </w:r>
      <w:r>
        <w:t>-area-0.0.0.</w:t>
      </w:r>
      <w:proofErr w:type="gramStart"/>
      <w:r>
        <w:t>0]network</w:t>
      </w:r>
      <w:proofErr w:type="gramEnd"/>
      <w:r>
        <w:t xml:space="preserve"> 10.0.30.0 0.0.0.255</w:t>
      </w:r>
    </w:p>
    <w:p w14:paraId="54356E32" w14:textId="77777777" w:rsidR="00870A08" w:rsidRDefault="00870A08">
      <w:pPr>
        <w:pStyle w:val="aff6"/>
      </w:pPr>
    </w:p>
    <w:p w14:paraId="20D143F7" w14:textId="77777777" w:rsidR="00870A08" w:rsidRDefault="003A5418">
      <w:pPr>
        <w:pStyle w:val="aff6"/>
      </w:pPr>
      <w:r>
        <w:t>&lt;R4&gt;system-view</w:t>
      </w:r>
    </w:p>
    <w:p w14:paraId="17291F5E" w14:textId="77777777" w:rsidR="00870A08" w:rsidRDefault="003A5418">
      <w:pPr>
        <w:pStyle w:val="aff6"/>
      </w:pPr>
      <w:r>
        <w:t>[R</w:t>
      </w:r>
      <w:proofErr w:type="gramStart"/>
      <w:r>
        <w:t>4]</w:t>
      </w:r>
      <w:proofErr w:type="spellStart"/>
      <w:r>
        <w:t>ospf</w:t>
      </w:r>
      <w:proofErr w:type="spellEnd"/>
      <w:proofErr w:type="gramEnd"/>
      <w:r>
        <w:t xml:space="preserve"> </w:t>
      </w:r>
      <w:r>
        <w:rPr>
          <w:rFonts w:hint="eastAsia"/>
        </w:rPr>
        <w:t>1</w:t>
      </w:r>
    </w:p>
    <w:p w14:paraId="1FA51B50" w14:textId="77777777" w:rsidR="00870A08" w:rsidRDefault="003A5418">
      <w:pPr>
        <w:pStyle w:val="aff6"/>
      </w:pPr>
      <w:r>
        <w:t>[R4-ospf-</w:t>
      </w:r>
      <w:proofErr w:type="gramStart"/>
      <w:r>
        <w:rPr>
          <w:rFonts w:hint="eastAsia"/>
        </w:rPr>
        <w:t>1</w:t>
      </w:r>
      <w:r>
        <w:t>]area</w:t>
      </w:r>
      <w:proofErr w:type="gramEnd"/>
      <w:r>
        <w:t xml:space="preserve"> 0</w:t>
      </w:r>
    </w:p>
    <w:p w14:paraId="1C158E74" w14:textId="77777777" w:rsidR="00870A08" w:rsidRDefault="003A5418">
      <w:pPr>
        <w:pStyle w:val="aff6"/>
      </w:pPr>
      <w:r>
        <w:t>[R4-ospf-</w:t>
      </w:r>
      <w:r>
        <w:rPr>
          <w:rFonts w:hint="eastAsia"/>
        </w:rPr>
        <w:t>1</w:t>
      </w:r>
      <w:r>
        <w:t>-area-0.0.0.</w:t>
      </w:r>
      <w:proofErr w:type="gramStart"/>
      <w:r>
        <w:t>0]network</w:t>
      </w:r>
      <w:proofErr w:type="gramEnd"/>
      <w:r>
        <w:t xml:space="preserve"> 10.0.30.0 0.0.0.255</w:t>
      </w:r>
    </w:p>
    <w:p w14:paraId="0206A913" w14:textId="77777777" w:rsidR="00870A08" w:rsidRDefault="003A5418">
      <w:pPr>
        <w:pStyle w:val="aff6"/>
      </w:pPr>
      <w:r>
        <w:t>[R4-ospf-</w:t>
      </w:r>
      <w:r>
        <w:rPr>
          <w:rFonts w:hint="eastAsia"/>
        </w:rPr>
        <w:t>1</w:t>
      </w:r>
      <w:r>
        <w:t>-area-0.0.0.</w:t>
      </w:r>
      <w:proofErr w:type="gramStart"/>
      <w:r>
        <w:t>0]network</w:t>
      </w:r>
      <w:proofErr w:type="gramEnd"/>
      <w:r>
        <w:t xml:space="preserve"> 10.0.1.0 0.0.0.255</w:t>
      </w:r>
    </w:p>
    <w:p w14:paraId="5490E277" w14:textId="77777777" w:rsidR="00870A08" w:rsidRDefault="00870A08">
      <w:pPr>
        <w:pStyle w:val="aff6"/>
      </w:pPr>
    </w:p>
    <w:p w14:paraId="554CE1A6" w14:textId="77777777" w:rsidR="00870A08" w:rsidRDefault="003A5418">
      <w:pPr>
        <w:pStyle w:val="aff6"/>
      </w:pPr>
      <w:r>
        <w:t>&lt;R5&gt;system-view</w:t>
      </w:r>
    </w:p>
    <w:p w14:paraId="017975CD" w14:textId="77777777" w:rsidR="00870A08" w:rsidRDefault="003A5418">
      <w:pPr>
        <w:pStyle w:val="aff6"/>
      </w:pPr>
      <w:r>
        <w:t>[R</w:t>
      </w:r>
      <w:proofErr w:type="gramStart"/>
      <w:r>
        <w:t>5]</w:t>
      </w:r>
      <w:proofErr w:type="spellStart"/>
      <w:r>
        <w:t>ospf</w:t>
      </w:r>
      <w:proofErr w:type="spellEnd"/>
      <w:proofErr w:type="gramEnd"/>
      <w:r>
        <w:t xml:space="preserve"> </w:t>
      </w:r>
      <w:r>
        <w:rPr>
          <w:rFonts w:hint="eastAsia"/>
        </w:rPr>
        <w:t>1</w:t>
      </w:r>
    </w:p>
    <w:p w14:paraId="2BA8DA71" w14:textId="77777777" w:rsidR="00870A08" w:rsidRDefault="003A5418">
      <w:pPr>
        <w:pStyle w:val="aff6"/>
      </w:pPr>
      <w:r>
        <w:t>[R5-ospf-</w:t>
      </w:r>
      <w:proofErr w:type="gramStart"/>
      <w:r>
        <w:rPr>
          <w:rFonts w:hint="eastAsia"/>
        </w:rPr>
        <w:t>1</w:t>
      </w:r>
      <w:r>
        <w:t>]area</w:t>
      </w:r>
      <w:proofErr w:type="gramEnd"/>
      <w:r>
        <w:t xml:space="preserve"> 0</w:t>
      </w:r>
    </w:p>
    <w:p w14:paraId="07D0F7E6" w14:textId="77777777" w:rsidR="00870A08" w:rsidRDefault="003A5418">
      <w:pPr>
        <w:pStyle w:val="aff6"/>
      </w:pPr>
      <w:r>
        <w:t>[R5-ospf-</w:t>
      </w:r>
      <w:r>
        <w:rPr>
          <w:rFonts w:hint="eastAsia"/>
        </w:rPr>
        <w:t>1</w:t>
      </w:r>
      <w:r>
        <w:t>-area-0.0.0.</w:t>
      </w:r>
      <w:proofErr w:type="gramStart"/>
      <w:r>
        <w:t>0]network</w:t>
      </w:r>
      <w:proofErr w:type="gramEnd"/>
      <w:r>
        <w:t xml:space="preserve"> 10.0.30.0 0.0.0.255</w:t>
      </w:r>
    </w:p>
    <w:p w14:paraId="76C2DF2C" w14:textId="77777777" w:rsidR="00870A08" w:rsidRDefault="003A5418">
      <w:pPr>
        <w:pStyle w:val="aff6"/>
      </w:pPr>
      <w:r>
        <w:t>[R5-ospf-1-area-0.0.0.</w:t>
      </w:r>
      <w:proofErr w:type="gramStart"/>
      <w:r>
        <w:t>0]network</w:t>
      </w:r>
      <w:proofErr w:type="gramEnd"/>
      <w:r>
        <w:t xml:space="preserve"> 10.0.2.0 0.0.0.255</w:t>
      </w:r>
    </w:p>
    <w:p w14:paraId="2CF88E6A" w14:textId="77777777" w:rsidR="00870A08" w:rsidRDefault="00870A08">
      <w:pPr>
        <w:pStyle w:val="aff6"/>
      </w:pPr>
    </w:p>
    <w:p w14:paraId="567C3845" w14:textId="77777777" w:rsidR="00870A08" w:rsidRDefault="003A5418">
      <w:pPr>
        <w:tabs>
          <w:tab w:val="left" w:pos="426"/>
        </w:tabs>
        <w:ind w:firstLine="420"/>
      </w:pPr>
      <w:r>
        <w:rPr>
          <w:rFonts w:hint="eastAsia"/>
        </w:rPr>
        <w:t>配置完成之后，在</w:t>
      </w:r>
      <w:r>
        <w:rPr>
          <w:rFonts w:hint="eastAsia"/>
        </w:rPr>
        <w:t>PC</w:t>
      </w:r>
      <w:r>
        <w:rPr>
          <w:rFonts w:hint="eastAsia"/>
        </w:rPr>
        <w:t>上测试各</w:t>
      </w:r>
      <w:r>
        <w:t>网段</w:t>
      </w:r>
      <w:r>
        <w:rPr>
          <w:rFonts w:hint="eastAsia"/>
        </w:rPr>
        <w:t>间</w:t>
      </w:r>
      <w:r>
        <w:t>的连通性</w:t>
      </w:r>
      <w:r>
        <w:rPr>
          <w:rFonts w:hint="eastAsia"/>
        </w:rPr>
        <w:t>，以</w:t>
      </w:r>
      <w:r>
        <w:rPr>
          <w:rFonts w:hint="eastAsia"/>
        </w:rPr>
        <w:t>PC-3</w:t>
      </w:r>
      <w:r>
        <w:t>到</w:t>
      </w:r>
      <w:r>
        <w:t>PC-4</w:t>
      </w:r>
      <w:r>
        <w:t>为例</w:t>
      </w:r>
      <w:r>
        <w:rPr>
          <w:rFonts w:hint="eastAsia"/>
        </w:rPr>
        <w:t>。</w:t>
      </w:r>
    </w:p>
    <w:p w14:paraId="76879F02" w14:textId="77777777" w:rsidR="00870A08" w:rsidRDefault="003A5418">
      <w:pPr>
        <w:pStyle w:val="aff6"/>
      </w:pPr>
      <w:r>
        <w:t>PC&gt;ping 10.0.4.1</w:t>
      </w:r>
    </w:p>
    <w:p w14:paraId="4BEBF7CD" w14:textId="77777777" w:rsidR="00870A08" w:rsidRDefault="003A5418">
      <w:pPr>
        <w:pStyle w:val="aff6"/>
      </w:pPr>
      <w:r>
        <w:t>Ping 10.0.4.1: 32 data bytes</w:t>
      </w:r>
      <w:r>
        <w:t>，</w:t>
      </w:r>
      <w:r>
        <w:t xml:space="preserve"> Press </w:t>
      </w:r>
      <w:proofErr w:type="spellStart"/>
      <w:r>
        <w:t>Ctrl_C</w:t>
      </w:r>
      <w:proofErr w:type="spellEnd"/>
      <w:r>
        <w:t xml:space="preserve"> to break</w:t>
      </w:r>
    </w:p>
    <w:p w14:paraId="368E58DA" w14:textId="77777777" w:rsidR="00870A08" w:rsidRDefault="003A5418">
      <w:pPr>
        <w:pStyle w:val="aff6"/>
      </w:pPr>
      <w:r>
        <w:t xml:space="preserve">From 10.0.4.1: bytes=32 seq=1 </w:t>
      </w:r>
      <w:proofErr w:type="spellStart"/>
      <w:r>
        <w:t>ttl</w:t>
      </w:r>
      <w:proofErr w:type="spellEnd"/>
      <w:r>
        <w:t xml:space="preserve">=125 time=16 </w:t>
      </w:r>
      <w:proofErr w:type="spellStart"/>
      <w:r>
        <w:t>ms</w:t>
      </w:r>
      <w:proofErr w:type="spellEnd"/>
    </w:p>
    <w:p w14:paraId="0DF373D2" w14:textId="77777777" w:rsidR="00870A08" w:rsidRDefault="003A5418">
      <w:pPr>
        <w:pStyle w:val="aff6"/>
      </w:pPr>
      <w:r>
        <w:t xml:space="preserve">From 10.0.4.1: bytes=32 seq=2 </w:t>
      </w:r>
      <w:proofErr w:type="spellStart"/>
      <w:r>
        <w:t>ttl</w:t>
      </w:r>
      <w:proofErr w:type="spellEnd"/>
      <w:r>
        <w:t xml:space="preserve">=125 time=16 </w:t>
      </w:r>
      <w:proofErr w:type="spellStart"/>
      <w:r>
        <w:t>ms</w:t>
      </w:r>
      <w:proofErr w:type="spellEnd"/>
    </w:p>
    <w:p w14:paraId="4FAF03D9" w14:textId="77777777" w:rsidR="00870A08" w:rsidRDefault="003A5418">
      <w:pPr>
        <w:pStyle w:val="aff6"/>
      </w:pPr>
      <w:r>
        <w:t xml:space="preserve">From 10.0.4.1: bytes=32 seq=3 </w:t>
      </w:r>
      <w:proofErr w:type="spellStart"/>
      <w:r>
        <w:t>ttl</w:t>
      </w:r>
      <w:proofErr w:type="spellEnd"/>
      <w:r>
        <w:t xml:space="preserve">=125 time=15 </w:t>
      </w:r>
      <w:proofErr w:type="spellStart"/>
      <w:r>
        <w:t>ms</w:t>
      </w:r>
      <w:proofErr w:type="spellEnd"/>
    </w:p>
    <w:p w14:paraId="08337D64" w14:textId="77777777" w:rsidR="00870A08" w:rsidRDefault="003A5418">
      <w:pPr>
        <w:pStyle w:val="aff6"/>
      </w:pPr>
      <w:r>
        <w:t xml:space="preserve">From 10.0.4.1: bytes=32 seq=4 </w:t>
      </w:r>
      <w:proofErr w:type="spellStart"/>
      <w:r>
        <w:t>ttl</w:t>
      </w:r>
      <w:proofErr w:type="spellEnd"/>
      <w:r>
        <w:t xml:space="preserve">=125 time=32 </w:t>
      </w:r>
      <w:proofErr w:type="spellStart"/>
      <w:r>
        <w:t>ms</w:t>
      </w:r>
      <w:proofErr w:type="spellEnd"/>
    </w:p>
    <w:p w14:paraId="3A5E2BD6" w14:textId="77777777" w:rsidR="00870A08" w:rsidRDefault="003A5418">
      <w:pPr>
        <w:pStyle w:val="aff6"/>
      </w:pPr>
      <w:r>
        <w:t xml:space="preserve">From 10.0.4.1: bytes=32 seq=5 </w:t>
      </w:r>
      <w:proofErr w:type="spellStart"/>
      <w:r>
        <w:t>ttl</w:t>
      </w:r>
      <w:proofErr w:type="spellEnd"/>
      <w:r>
        <w:t xml:space="preserve">=125 time=15 </w:t>
      </w:r>
      <w:proofErr w:type="spellStart"/>
      <w:r>
        <w:t>ms</w:t>
      </w:r>
      <w:proofErr w:type="spellEnd"/>
    </w:p>
    <w:p w14:paraId="49C487A9" w14:textId="77777777" w:rsidR="00870A08" w:rsidRDefault="003A5418">
      <w:pPr>
        <w:pStyle w:val="aff6"/>
      </w:pPr>
      <w:r>
        <w:t>--- 10.0.4.1 ping statistics ---</w:t>
      </w:r>
    </w:p>
    <w:p w14:paraId="13952CD9" w14:textId="77777777" w:rsidR="00870A08" w:rsidRDefault="003A5418">
      <w:pPr>
        <w:pStyle w:val="aff6"/>
      </w:pPr>
      <w:r>
        <w:t>5 packet(s) transmitted</w:t>
      </w:r>
    </w:p>
    <w:p w14:paraId="5CE63B20" w14:textId="77777777" w:rsidR="00870A08" w:rsidRDefault="003A5418">
      <w:pPr>
        <w:pStyle w:val="aff6"/>
      </w:pPr>
      <w:r>
        <w:t>5 packet(s) received</w:t>
      </w:r>
    </w:p>
    <w:p w14:paraId="0777209B" w14:textId="77777777" w:rsidR="00870A08" w:rsidRDefault="003A5418">
      <w:pPr>
        <w:pStyle w:val="aff6"/>
      </w:pPr>
      <w:r>
        <w:t>0.00% packet loss</w:t>
      </w:r>
    </w:p>
    <w:p w14:paraId="002A95F5" w14:textId="77777777" w:rsidR="00870A08" w:rsidRDefault="003A5418">
      <w:pPr>
        <w:pStyle w:val="aff6"/>
      </w:pPr>
      <w:r>
        <w:t xml:space="preserve">round-trip min/avg/max = 15/18/32 </w:t>
      </w:r>
      <w:proofErr w:type="spellStart"/>
      <w:r>
        <w:t>ms</w:t>
      </w:r>
      <w:proofErr w:type="spellEnd"/>
    </w:p>
    <w:p w14:paraId="7CC77B97" w14:textId="77777777" w:rsidR="00870A08" w:rsidRDefault="00870A08">
      <w:pPr>
        <w:ind w:firstLine="420"/>
      </w:pPr>
    </w:p>
    <w:p w14:paraId="0BDD5AC7" w14:textId="77777777" w:rsidR="00870A08" w:rsidRDefault="003A5418">
      <w:pPr>
        <w:ind w:firstLine="420"/>
      </w:pPr>
      <w:r>
        <w:rPr>
          <w:rFonts w:hint="eastAsia"/>
        </w:rPr>
        <w:lastRenderedPageBreak/>
        <w:t>可以观察到</w:t>
      </w:r>
      <w:r>
        <w:t>，</w:t>
      </w:r>
      <w:r>
        <w:rPr>
          <w:rFonts w:hint="eastAsia"/>
        </w:rPr>
        <w:t>通信正常建立，其他</w:t>
      </w:r>
      <w:r>
        <w:t>测试省略。</w:t>
      </w:r>
    </w:p>
    <w:p w14:paraId="45F03D03" w14:textId="77777777" w:rsidR="00870A08" w:rsidRDefault="003A5418">
      <w:pPr>
        <w:ind w:firstLine="420"/>
      </w:pPr>
      <w:r>
        <w:rPr>
          <w:rFonts w:hint="eastAsia"/>
        </w:rPr>
        <w:t>在</w:t>
      </w:r>
      <w:r>
        <w:rPr>
          <w:rFonts w:hint="eastAsia"/>
        </w:rPr>
        <w:t>PC-1</w:t>
      </w:r>
      <w:r>
        <w:rPr>
          <w:rFonts w:hint="eastAsia"/>
        </w:rPr>
        <w:t>的</w:t>
      </w:r>
      <w:r>
        <w:t>接口</w:t>
      </w:r>
      <w:r>
        <w:rPr>
          <w:rFonts w:hint="eastAsia"/>
        </w:rPr>
        <w:t>E 0/0/1</w:t>
      </w:r>
      <w:r>
        <w:rPr>
          <w:rFonts w:hint="eastAsia"/>
        </w:rPr>
        <w:t>上抓包。</w:t>
      </w:r>
    </w:p>
    <w:p w14:paraId="2C618930" w14:textId="77777777" w:rsidR="00870A08" w:rsidRDefault="003A5418">
      <w:pPr>
        <w:pStyle w:val="aff6"/>
        <w:jc w:val="center"/>
      </w:pPr>
      <w:r>
        <w:rPr>
          <w:noProof/>
          <w:lang w:val="en-GB"/>
        </w:rPr>
        <w:drawing>
          <wp:inline distT="0" distB="0" distL="0" distR="0" wp14:anchorId="3239F3C4" wp14:editId="744969A3">
            <wp:extent cx="5274310" cy="1229360"/>
            <wp:effectExtent l="0" t="0" r="0" b="0"/>
            <wp:docPr id="4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
                    <pic:cNvPicPr>
                      <a:picLocks noChangeAspect="1"/>
                    </pic:cNvPicPr>
                  </pic:nvPicPr>
                  <pic:blipFill>
                    <a:blip r:embed="rId161" cstate="print">
                      <a:grayscl/>
                    </a:blip>
                    <a:stretch>
                      <a:fillRect/>
                    </a:stretch>
                  </pic:blipFill>
                  <pic:spPr>
                    <a:xfrm>
                      <a:off x="0" y="0"/>
                      <a:ext cx="5274310" cy="1229360"/>
                    </a:xfrm>
                    <a:prstGeom prst="rect">
                      <a:avLst/>
                    </a:prstGeom>
                  </pic:spPr>
                </pic:pic>
              </a:graphicData>
            </a:graphic>
          </wp:inline>
        </w:drawing>
      </w:r>
    </w:p>
    <w:p w14:paraId="34D8BBE6" w14:textId="77777777" w:rsidR="00870A08" w:rsidRDefault="003A5418">
      <w:pPr>
        <w:pStyle w:val="aff6"/>
        <w:jc w:val="center"/>
      </w:pPr>
      <w:r>
        <w:rPr>
          <w:rFonts w:hint="eastAsia"/>
        </w:rPr>
        <w:t>图</w:t>
      </w:r>
      <w:r>
        <w:rPr>
          <w:rFonts w:hint="eastAsia"/>
        </w:rPr>
        <w:t>8-5</w:t>
      </w:r>
    </w:p>
    <w:p w14:paraId="79AD28A3" w14:textId="77777777" w:rsidR="00870A08" w:rsidRDefault="00870A08">
      <w:pPr>
        <w:ind w:firstLine="420"/>
      </w:pPr>
    </w:p>
    <w:p w14:paraId="02FCFD5D" w14:textId="77777777" w:rsidR="00870A08" w:rsidRDefault="003A5418">
      <w:pPr>
        <w:ind w:firstLine="420"/>
      </w:pPr>
      <w:r>
        <w:t>发现</w:t>
      </w:r>
      <w:r>
        <w:rPr>
          <w:rFonts w:hint="eastAsia"/>
        </w:rPr>
        <w:t>该</w:t>
      </w:r>
      <w:r>
        <w:rPr>
          <w:rFonts w:hint="eastAsia"/>
        </w:rPr>
        <w:t>PC</w:t>
      </w:r>
      <w:r>
        <w:rPr>
          <w:rFonts w:hint="eastAsia"/>
        </w:rPr>
        <w:t>所在部门的网关路由器</w:t>
      </w:r>
      <w:r>
        <w:rPr>
          <w:rFonts w:hint="eastAsia"/>
        </w:rPr>
        <w:t>R4</w:t>
      </w:r>
      <w:r>
        <w:rPr>
          <w:rFonts w:hint="eastAsia"/>
        </w:rPr>
        <w:t>在</w:t>
      </w:r>
      <w:r>
        <w:t>不停的向这条线路发出</w:t>
      </w:r>
      <w:r>
        <w:rPr>
          <w:rFonts w:hint="eastAsia"/>
        </w:rPr>
        <w:t>OSPF</w:t>
      </w:r>
      <w:r>
        <w:rPr>
          <w:rFonts w:hint="eastAsia"/>
        </w:rPr>
        <w:t>的</w:t>
      </w:r>
      <w:r>
        <w:rPr>
          <w:rFonts w:hint="eastAsia"/>
        </w:rPr>
        <w:t>H</w:t>
      </w:r>
      <w:r>
        <w:t>ello</w:t>
      </w:r>
      <w:r>
        <w:t>报文尝试发现邻居</w:t>
      </w:r>
      <w:r>
        <w:rPr>
          <w:rFonts w:hint="eastAsia"/>
        </w:rPr>
        <w:t>，而对于</w:t>
      </w:r>
      <w:r>
        <w:rPr>
          <w:rFonts w:hint="eastAsia"/>
        </w:rPr>
        <w:t>PC</w:t>
      </w:r>
      <w:r>
        <w:rPr>
          <w:rFonts w:hint="eastAsia"/>
        </w:rPr>
        <w:t>而言，该报文是毫无用处的，同时</w:t>
      </w:r>
      <w:r>
        <w:t>也是不安全的</w:t>
      </w:r>
      <w:r>
        <w:rPr>
          <w:rFonts w:hint="eastAsia"/>
        </w:rPr>
        <w:t>，在</w:t>
      </w:r>
      <w:r>
        <w:rPr>
          <w:rFonts w:hint="eastAsia"/>
        </w:rPr>
        <w:t>OSPF</w:t>
      </w:r>
      <w:r>
        <w:rPr>
          <w:rFonts w:hint="eastAsia"/>
        </w:rPr>
        <w:t>的</w:t>
      </w:r>
      <w:r>
        <w:rPr>
          <w:rFonts w:hint="eastAsia"/>
        </w:rPr>
        <w:t>H</w:t>
      </w:r>
      <w:r>
        <w:t>ello</w:t>
      </w:r>
      <w:r>
        <w:t>报文</w:t>
      </w:r>
      <w:r>
        <w:rPr>
          <w:rFonts w:hint="eastAsia"/>
        </w:rPr>
        <w:t>中含有</w:t>
      </w:r>
      <w:r>
        <w:t>很多</w:t>
      </w:r>
      <w:r>
        <w:rPr>
          <w:rFonts w:hint="eastAsia"/>
        </w:rPr>
        <w:t>OSPF</w:t>
      </w:r>
      <w:r>
        <w:rPr>
          <w:rFonts w:hint="eastAsia"/>
        </w:rPr>
        <w:t>网络</w:t>
      </w:r>
      <w:r>
        <w:t>的重要信息，如果被</w:t>
      </w:r>
      <w:r>
        <w:rPr>
          <w:rFonts w:hint="eastAsia"/>
        </w:rPr>
        <w:t>恶意</w:t>
      </w:r>
      <w:r>
        <w:t>截取</w:t>
      </w:r>
      <w:r>
        <w:rPr>
          <w:rFonts w:hint="eastAsia"/>
        </w:rPr>
        <w:t>，</w:t>
      </w:r>
      <w:r>
        <w:t>容易出现安全隐患</w:t>
      </w:r>
      <w:r>
        <w:rPr>
          <w:rFonts w:hint="eastAsia"/>
        </w:rPr>
        <w:t>。</w:t>
      </w:r>
    </w:p>
    <w:p w14:paraId="3E908DE9" w14:textId="77777777" w:rsidR="00870A08" w:rsidRDefault="003A5418">
      <w:pPr>
        <w:pStyle w:val="2"/>
      </w:pPr>
      <w:r>
        <w:t>配置</w:t>
      </w:r>
      <w:r>
        <w:rPr>
          <w:rFonts w:hint="eastAsia"/>
        </w:rPr>
        <w:t>被动接口</w:t>
      </w:r>
    </w:p>
    <w:p w14:paraId="4AA0F52B" w14:textId="77777777" w:rsidR="00870A08" w:rsidRDefault="003A5418">
      <w:pPr>
        <w:ind w:firstLine="420"/>
        <w:rPr>
          <w:kern w:val="0"/>
          <w:lang w:val="zh-CN"/>
        </w:rPr>
      </w:pPr>
      <w:r>
        <w:rPr>
          <w:rFonts w:hint="eastAsia"/>
          <w:kern w:val="0"/>
          <w:lang w:val="zh-CN"/>
        </w:rPr>
        <w:t>现在网络管理员通过配置被动接口来优化连接终端的网络，使终端不再收到任何</w:t>
      </w:r>
      <w:r>
        <w:rPr>
          <w:rFonts w:hint="eastAsia"/>
          <w:kern w:val="0"/>
          <w:lang w:val="zh-CN"/>
        </w:rPr>
        <w:t>OSPF</w:t>
      </w:r>
      <w:r>
        <w:rPr>
          <w:rFonts w:hint="eastAsia"/>
          <w:kern w:val="0"/>
          <w:lang w:val="zh-CN"/>
        </w:rPr>
        <w:t>报文。</w:t>
      </w:r>
    </w:p>
    <w:p w14:paraId="1BEA5514" w14:textId="77777777" w:rsidR="00870A08" w:rsidRDefault="003A5418">
      <w:pPr>
        <w:ind w:firstLine="420"/>
        <w:rPr>
          <w:kern w:val="0"/>
          <w:lang w:val="zh-CN"/>
        </w:rPr>
      </w:pPr>
      <w:r>
        <w:rPr>
          <w:rFonts w:hint="eastAsia"/>
          <w:kern w:val="0"/>
          <w:lang w:val="zh-CN"/>
        </w:rPr>
        <w:t>在</w:t>
      </w:r>
      <w:r>
        <w:rPr>
          <w:rFonts w:hint="eastAsia"/>
          <w:kern w:val="0"/>
          <w:lang w:val="zh-CN"/>
        </w:rPr>
        <w:t>R4</w:t>
      </w:r>
      <w:r>
        <w:rPr>
          <w:rFonts w:hint="eastAsia"/>
          <w:kern w:val="0"/>
          <w:lang w:val="zh-CN"/>
        </w:rPr>
        <w:t>的</w:t>
      </w:r>
      <w:r>
        <w:rPr>
          <w:rFonts w:hint="eastAsia"/>
          <w:kern w:val="0"/>
          <w:lang w:val="zh-CN"/>
        </w:rPr>
        <w:t>OSPF</w:t>
      </w:r>
      <w:r>
        <w:rPr>
          <w:rFonts w:hint="eastAsia"/>
          <w:kern w:val="0"/>
          <w:lang w:val="zh-CN"/>
        </w:rPr>
        <w:t>进程中，使用命令</w:t>
      </w:r>
      <w:r w:rsidRPr="0054696A">
        <w:rPr>
          <w:rFonts w:hint="eastAsia"/>
          <w:b/>
          <w:kern w:val="0"/>
          <w:highlight w:val="yellow"/>
          <w:lang w:val="zh-CN"/>
        </w:rPr>
        <w:t>silent-interface</w:t>
      </w:r>
      <w:r w:rsidRPr="0054696A">
        <w:rPr>
          <w:rFonts w:hint="eastAsia"/>
          <w:kern w:val="0"/>
          <w:highlight w:val="yellow"/>
          <w:lang w:val="zh-CN"/>
        </w:rPr>
        <w:t>禁止接口接收和发送</w:t>
      </w:r>
      <w:r w:rsidRPr="0054696A">
        <w:rPr>
          <w:rFonts w:hint="eastAsia"/>
          <w:kern w:val="0"/>
          <w:highlight w:val="yellow"/>
          <w:lang w:val="zh-CN"/>
        </w:rPr>
        <w:t>OSPF</w:t>
      </w:r>
      <w:r w:rsidRPr="0054696A">
        <w:rPr>
          <w:rFonts w:hint="eastAsia"/>
          <w:kern w:val="0"/>
          <w:highlight w:val="yellow"/>
          <w:lang w:val="zh-CN"/>
        </w:rPr>
        <w:t>报文</w:t>
      </w:r>
      <w:r>
        <w:rPr>
          <w:rFonts w:hint="eastAsia"/>
          <w:kern w:val="0"/>
          <w:lang w:val="zh-CN"/>
        </w:rPr>
        <w:t>。</w:t>
      </w:r>
    </w:p>
    <w:p w14:paraId="07CEADAC" w14:textId="77777777" w:rsidR="00870A08" w:rsidRDefault="003A5418">
      <w:pPr>
        <w:pStyle w:val="aff6"/>
      </w:pPr>
      <w:r>
        <w:t>[R</w:t>
      </w:r>
      <w:proofErr w:type="gramStart"/>
      <w:r>
        <w:t>4]</w:t>
      </w:r>
      <w:proofErr w:type="spellStart"/>
      <w:r>
        <w:t>ospf</w:t>
      </w:r>
      <w:proofErr w:type="spellEnd"/>
      <w:proofErr w:type="gramEnd"/>
      <w:r>
        <w:t xml:space="preserve"> </w:t>
      </w:r>
      <w:r>
        <w:rPr>
          <w:rFonts w:hint="eastAsia"/>
        </w:rPr>
        <w:t>1</w:t>
      </w:r>
      <w:r>
        <w:t xml:space="preserve"> </w:t>
      </w:r>
    </w:p>
    <w:p w14:paraId="1EE944F3" w14:textId="77777777" w:rsidR="00870A08" w:rsidRDefault="003A5418">
      <w:pPr>
        <w:pStyle w:val="aff6"/>
      </w:pPr>
      <w:r>
        <w:t>[R4-ospf-</w:t>
      </w:r>
      <w:proofErr w:type="gramStart"/>
      <w:r>
        <w:rPr>
          <w:rFonts w:hint="eastAsia"/>
        </w:rPr>
        <w:t>1</w:t>
      </w:r>
      <w:r>
        <w:t>]silent</w:t>
      </w:r>
      <w:proofErr w:type="gramEnd"/>
      <w:r>
        <w:t xml:space="preserve">-interface </w:t>
      </w:r>
      <w:proofErr w:type="spellStart"/>
      <w:r>
        <w:t>GigabitEthernet</w:t>
      </w:r>
      <w:proofErr w:type="spellEnd"/>
      <w:r>
        <w:t xml:space="preserve"> 0/0/1</w:t>
      </w:r>
    </w:p>
    <w:p w14:paraId="7606F138" w14:textId="77777777" w:rsidR="00870A08" w:rsidRDefault="00870A08">
      <w:pPr>
        <w:pStyle w:val="aff6"/>
      </w:pPr>
    </w:p>
    <w:p w14:paraId="0360F479" w14:textId="77777777" w:rsidR="00870A08" w:rsidRDefault="003A5418">
      <w:pPr>
        <w:ind w:firstLine="420"/>
        <w:rPr>
          <w:kern w:val="0"/>
        </w:rPr>
      </w:pPr>
      <w:r>
        <w:rPr>
          <w:rFonts w:hint="eastAsia"/>
          <w:kern w:val="0"/>
        </w:rPr>
        <w:t>配置</w:t>
      </w:r>
      <w:r>
        <w:rPr>
          <w:kern w:val="0"/>
        </w:rPr>
        <w:t>完成</w:t>
      </w:r>
      <w:r>
        <w:rPr>
          <w:rFonts w:hint="eastAsia"/>
          <w:kern w:val="0"/>
        </w:rPr>
        <w:t>后，再次</w:t>
      </w:r>
      <w:proofErr w:type="gramStart"/>
      <w:r>
        <w:rPr>
          <w:kern w:val="0"/>
        </w:rPr>
        <w:t>观察抓</w:t>
      </w:r>
      <w:proofErr w:type="gramEnd"/>
      <w:r>
        <w:rPr>
          <w:kern w:val="0"/>
        </w:rPr>
        <w:t>包结果</w:t>
      </w:r>
      <w:r>
        <w:rPr>
          <w:rFonts w:hint="eastAsia"/>
          <w:kern w:val="0"/>
        </w:rPr>
        <w:t>。</w:t>
      </w:r>
    </w:p>
    <w:p w14:paraId="398F74A3" w14:textId="77777777" w:rsidR="00870A08" w:rsidRDefault="003A5418">
      <w:pPr>
        <w:pStyle w:val="aff6"/>
        <w:jc w:val="center"/>
      </w:pPr>
      <w:r>
        <w:rPr>
          <w:noProof/>
          <w:lang w:val="en-GB"/>
        </w:rPr>
        <w:drawing>
          <wp:inline distT="0" distB="0" distL="0" distR="0" wp14:anchorId="3F667E56" wp14:editId="5A098747">
            <wp:extent cx="5274310" cy="1627505"/>
            <wp:effectExtent l="19050" t="0" r="2540" b="0"/>
            <wp:docPr id="487" name="图片 1" descr="C:\Documents and Settings\Administrator\桌面\eNSP实验图\DAxiug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 descr="C:\Documents and Settings\Administrator\桌面\eNSP实验图\DAxiugai.png"/>
                    <pic:cNvPicPr>
                      <a:picLocks noChangeAspect="1" noChangeArrowheads="1"/>
                    </pic:cNvPicPr>
                  </pic:nvPicPr>
                  <pic:blipFill>
                    <a:blip r:embed="rId162" cstate="print"/>
                    <a:srcRect/>
                    <a:stretch>
                      <a:fillRect/>
                    </a:stretch>
                  </pic:blipFill>
                  <pic:spPr>
                    <a:xfrm>
                      <a:off x="0" y="0"/>
                      <a:ext cx="5274310" cy="1627991"/>
                    </a:xfrm>
                    <a:prstGeom prst="rect">
                      <a:avLst/>
                    </a:prstGeom>
                    <a:noFill/>
                    <a:ln w="9525">
                      <a:noFill/>
                      <a:miter lim="800000"/>
                      <a:headEnd/>
                      <a:tailEnd/>
                    </a:ln>
                  </pic:spPr>
                </pic:pic>
              </a:graphicData>
            </a:graphic>
          </wp:inline>
        </w:drawing>
      </w:r>
    </w:p>
    <w:p w14:paraId="4F7A7146" w14:textId="77777777" w:rsidR="00870A08" w:rsidRDefault="003A5418">
      <w:pPr>
        <w:pStyle w:val="aff6"/>
        <w:jc w:val="center"/>
      </w:pPr>
      <w:r>
        <w:rPr>
          <w:rFonts w:hint="eastAsia"/>
        </w:rPr>
        <w:t>图</w:t>
      </w:r>
      <w:r>
        <w:rPr>
          <w:rFonts w:hint="eastAsia"/>
        </w:rPr>
        <w:t>8-6</w:t>
      </w:r>
    </w:p>
    <w:p w14:paraId="27585F07" w14:textId="77777777" w:rsidR="00870A08" w:rsidRDefault="00870A08">
      <w:pPr>
        <w:ind w:firstLine="420"/>
        <w:rPr>
          <w:kern w:val="0"/>
        </w:rPr>
      </w:pPr>
    </w:p>
    <w:p w14:paraId="044245CC" w14:textId="77777777" w:rsidR="00870A08" w:rsidRDefault="003A5418">
      <w:pPr>
        <w:ind w:firstLine="420"/>
        <w:rPr>
          <w:kern w:val="0"/>
        </w:rPr>
      </w:pPr>
      <w:r>
        <w:rPr>
          <w:kern w:val="0"/>
        </w:rPr>
        <w:t>发现</w:t>
      </w:r>
      <w:r>
        <w:rPr>
          <w:kern w:val="0"/>
        </w:rPr>
        <w:t>OSPF</w:t>
      </w:r>
      <w:r>
        <w:rPr>
          <w:kern w:val="0"/>
        </w:rPr>
        <w:t>的</w:t>
      </w:r>
      <w:r>
        <w:rPr>
          <w:rFonts w:hint="eastAsia"/>
          <w:kern w:val="0"/>
        </w:rPr>
        <w:t>报文</w:t>
      </w:r>
      <w:r>
        <w:rPr>
          <w:kern w:val="0"/>
        </w:rPr>
        <w:t>在</w:t>
      </w:r>
      <w:r>
        <w:rPr>
          <w:rFonts w:hint="eastAsia"/>
          <w:kern w:val="0"/>
        </w:rPr>
        <w:t>47</w:t>
      </w:r>
      <w:r>
        <w:rPr>
          <w:rFonts w:hint="eastAsia"/>
          <w:kern w:val="0"/>
        </w:rPr>
        <w:t>时刻</w:t>
      </w:r>
      <w:r>
        <w:rPr>
          <w:kern w:val="0"/>
        </w:rPr>
        <w:t>之后已经不</w:t>
      </w:r>
      <w:r>
        <w:rPr>
          <w:rFonts w:hint="eastAsia"/>
          <w:kern w:val="0"/>
        </w:rPr>
        <w:t>再</w:t>
      </w:r>
      <w:r>
        <w:rPr>
          <w:kern w:val="0"/>
        </w:rPr>
        <w:t>周期性发</w:t>
      </w:r>
      <w:r>
        <w:rPr>
          <w:rFonts w:hint="eastAsia"/>
          <w:kern w:val="0"/>
        </w:rPr>
        <w:t>送任何</w:t>
      </w:r>
      <w:r>
        <w:rPr>
          <w:kern w:val="0"/>
        </w:rPr>
        <w:t>OSPF</w:t>
      </w:r>
      <w:r>
        <w:rPr>
          <w:rFonts w:hint="eastAsia"/>
          <w:kern w:val="0"/>
        </w:rPr>
        <w:t>的</w:t>
      </w:r>
      <w:r>
        <w:rPr>
          <w:rFonts w:hint="eastAsia"/>
          <w:kern w:val="0"/>
        </w:rPr>
        <w:t>H</w:t>
      </w:r>
      <w:r>
        <w:rPr>
          <w:kern w:val="0"/>
        </w:rPr>
        <w:t>ello</w:t>
      </w:r>
      <w:r>
        <w:rPr>
          <w:kern w:val="0"/>
        </w:rPr>
        <w:t>报文</w:t>
      </w:r>
      <w:r>
        <w:rPr>
          <w:rFonts w:hint="eastAsia"/>
          <w:kern w:val="0"/>
        </w:rPr>
        <w:t>。</w:t>
      </w:r>
    </w:p>
    <w:p w14:paraId="7D7C43B3" w14:textId="77777777" w:rsidR="00870A08" w:rsidRDefault="003A5418">
      <w:pPr>
        <w:ind w:firstLine="420"/>
        <w:rPr>
          <w:kern w:val="0"/>
        </w:rPr>
      </w:pPr>
      <w:r>
        <w:rPr>
          <w:rFonts w:hint="eastAsia"/>
          <w:kern w:val="0"/>
        </w:rPr>
        <w:t>如果</w:t>
      </w:r>
      <w:r>
        <w:rPr>
          <w:rFonts w:hint="eastAsia"/>
          <w:kern w:val="0"/>
        </w:rPr>
        <w:t>R4</w:t>
      </w:r>
      <w:r>
        <w:rPr>
          <w:rFonts w:hint="eastAsia"/>
          <w:kern w:val="0"/>
        </w:rPr>
        <w:t>上有多个接口需要设置为被动接口，只有</w:t>
      </w:r>
      <w:r>
        <w:rPr>
          <w:rFonts w:hint="eastAsia"/>
          <w:kern w:val="0"/>
        </w:rPr>
        <w:t>GE 0/0/1</w:t>
      </w:r>
      <w:r>
        <w:rPr>
          <w:rFonts w:hint="eastAsia"/>
          <w:kern w:val="0"/>
        </w:rPr>
        <w:t>接口保持活动状态，</w:t>
      </w:r>
      <w:r>
        <w:rPr>
          <w:kern w:val="0"/>
        </w:rPr>
        <w:t>可以通过</w:t>
      </w:r>
      <w:r>
        <w:rPr>
          <w:rFonts w:hint="eastAsia"/>
          <w:kern w:val="0"/>
        </w:rPr>
        <w:t>以下</w:t>
      </w:r>
      <w:r>
        <w:rPr>
          <w:kern w:val="0"/>
        </w:rPr>
        <w:t>命令</w:t>
      </w:r>
      <w:r>
        <w:rPr>
          <w:rFonts w:hint="eastAsia"/>
          <w:kern w:val="0"/>
        </w:rPr>
        <w:t>简化配置。</w:t>
      </w:r>
    </w:p>
    <w:p w14:paraId="233E2AC2" w14:textId="77777777" w:rsidR="00870A08" w:rsidRDefault="003A5418">
      <w:pPr>
        <w:pStyle w:val="aff6"/>
      </w:pPr>
      <w:r>
        <w:t>[R</w:t>
      </w:r>
      <w:proofErr w:type="gramStart"/>
      <w:r>
        <w:t>4]</w:t>
      </w:r>
      <w:proofErr w:type="spellStart"/>
      <w:r>
        <w:t>ospf</w:t>
      </w:r>
      <w:proofErr w:type="spellEnd"/>
      <w:proofErr w:type="gramEnd"/>
      <w:r>
        <w:t xml:space="preserve"> </w:t>
      </w:r>
      <w:r>
        <w:rPr>
          <w:rFonts w:hint="eastAsia"/>
        </w:rPr>
        <w:t>1</w:t>
      </w:r>
    </w:p>
    <w:p w14:paraId="22FB0A5A" w14:textId="77777777" w:rsidR="00870A08" w:rsidRDefault="003A5418">
      <w:pPr>
        <w:pStyle w:val="aff6"/>
      </w:pPr>
      <w:r>
        <w:t>[R4-ospf-</w:t>
      </w:r>
      <w:proofErr w:type="gramStart"/>
      <w:r>
        <w:rPr>
          <w:rFonts w:hint="eastAsia"/>
        </w:rPr>
        <w:t>1</w:t>
      </w:r>
      <w:r>
        <w:t>]</w:t>
      </w:r>
      <w:r w:rsidRPr="0054696A">
        <w:rPr>
          <w:highlight w:val="yellow"/>
        </w:rPr>
        <w:t>silent</w:t>
      </w:r>
      <w:proofErr w:type="gramEnd"/>
      <w:r w:rsidRPr="0054696A">
        <w:rPr>
          <w:highlight w:val="yellow"/>
        </w:rPr>
        <w:t>-interface all</w:t>
      </w:r>
    </w:p>
    <w:p w14:paraId="13C8E92D" w14:textId="77777777" w:rsidR="00870A08" w:rsidRDefault="003A5418">
      <w:pPr>
        <w:pStyle w:val="aff6"/>
      </w:pPr>
      <w:r>
        <w:t>[R4-ospf-</w:t>
      </w:r>
      <w:proofErr w:type="gramStart"/>
      <w:r>
        <w:rPr>
          <w:rFonts w:hint="eastAsia"/>
        </w:rPr>
        <w:t>1</w:t>
      </w:r>
      <w:r>
        <w:t>]</w:t>
      </w:r>
      <w:r w:rsidRPr="0054696A">
        <w:rPr>
          <w:highlight w:val="yellow"/>
        </w:rPr>
        <w:t>undo</w:t>
      </w:r>
      <w:proofErr w:type="gramEnd"/>
      <w:r w:rsidRPr="0054696A">
        <w:rPr>
          <w:highlight w:val="yellow"/>
        </w:rPr>
        <w:t xml:space="preserve"> silent-interface </w:t>
      </w:r>
      <w:proofErr w:type="spellStart"/>
      <w:r w:rsidRPr="0054696A">
        <w:rPr>
          <w:highlight w:val="yellow"/>
        </w:rPr>
        <w:t>GigabitEthernet</w:t>
      </w:r>
      <w:proofErr w:type="spellEnd"/>
      <w:r w:rsidRPr="0054696A">
        <w:rPr>
          <w:highlight w:val="yellow"/>
        </w:rPr>
        <w:t xml:space="preserve"> 0/0/</w:t>
      </w:r>
      <w:r w:rsidRPr="0054696A">
        <w:rPr>
          <w:rFonts w:hint="eastAsia"/>
          <w:highlight w:val="yellow"/>
        </w:rPr>
        <w:t>1</w:t>
      </w:r>
    </w:p>
    <w:p w14:paraId="1DA62BF5" w14:textId="77777777" w:rsidR="00870A08" w:rsidRDefault="00870A08">
      <w:pPr>
        <w:ind w:firstLine="420"/>
        <w:rPr>
          <w:kern w:val="0"/>
        </w:rPr>
      </w:pPr>
    </w:p>
    <w:p w14:paraId="0AF109DC" w14:textId="77777777" w:rsidR="00870A08" w:rsidRDefault="003A5418">
      <w:pPr>
        <w:ind w:firstLine="420"/>
        <w:rPr>
          <w:kern w:val="0"/>
        </w:rPr>
      </w:pPr>
      <w:r>
        <w:rPr>
          <w:rFonts w:hint="eastAsia"/>
          <w:kern w:val="0"/>
        </w:rPr>
        <w:t>这两种方法</w:t>
      </w:r>
      <w:r>
        <w:rPr>
          <w:kern w:val="0"/>
        </w:rPr>
        <w:t>都可以实现对</w:t>
      </w:r>
      <w:r>
        <w:rPr>
          <w:rFonts w:hint="eastAsia"/>
          <w:kern w:val="0"/>
        </w:rPr>
        <w:t>GE 0/0/1</w:t>
      </w:r>
      <w:r>
        <w:rPr>
          <w:rFonts w:hint="eastAsia"/>
          <w:kern w:val="0"/>
        </w:rPr>
        <w:t>接口进行</w:t>
      </w:r>
      <w:r>
        <w:rPr>
          <w:kern w:val="0"/>
        </w:rPr>
        <w:t>被动</w:t>
      </w:r>
      <w:r>
        <w:rPr>
          <w:rFonts w:hint="eastAsia"/>
          <w:kern w:val="0"/>
        </w:rPr>
        <w:t>接口的</w:t>
      </w:r>
      <w:r>
        <w:rPr>
          <w:kern w:val="0"/>
        </w:rPr>
        <w:t>操作，区别在于第一种</w:t>
      </w:r>
      <w:r>
        <w:rPr>
          <w:rFonts w:hint="eastAsia"/>
          <w:kern w:val="0"/>
        </w:rPr>
        <w:t>方法</w:t>
      </w:r>
      <w:r>
        <w:rPr>
          <w:kern w:val="0"/>
        </w:rPr>
        <w:t>只是单独对</w:t>
      </w:r>
      <w:r>
        <w:rPr>
          <w:rFonts w:hint="eastAsia"/>
          <w:kern w:val="0"/>
        </w:rPr>
        <w:t>某</w:t>
      </w:r>
      <w:r>
        <w:rPr>
          <w:kern w:val="0"/>
        </w:rPr>
        <w:t>一个</w:t>
      </w:r>
      <w:r>
        <w:rPr>
          <w:rFonts w:hint="eastAsia"/>
          <w:kern w:val="0"/>
        </w:rPr>
        <w:t>接口</w:t>
      </w:r>
      <w:r>
        <w:rPr>
          <w:kern w:val="0"/>
        </w:rPr>
        <w:t>进行被动操作</w:t>
      </w:r>
      <w:r>
        <w:rPr>
          <w:rFonts w:hint="eastAsia"/>
          <w:kern w:val="0"/>
        </w:rPr>
        <w:t>。而</w:t>
      </w:r>
      <w:r>
        <w:rPr>
          <w:kern w:val="0"/>
        </w:rPr>
        <w:t>第二种</w:t>
      </w:r>
      <w:r>
        <w:rPr>
          <w:rFonts w:hint="eastAsia"/>
          <w:kern w:val="0"/>
        </w:rPr>
        <w:t>是在</w:t>
      </w:r>
      <w:r>
        <w:rPr>
          <w:kern w:val="0"/>
        </w:rPr>
        <w:t>对所有接口</w:t>
      </w:r>
      <w:r>
        <w:rPr>
          <w:rFonts w:hint="eastAsia"/>
          <w:kern w:val="0"/>
        </w:rPr>
        <w:t>配置为被动接口后</w:t>
      </w:r>
      <w:r>
        <w:rPr>
          <w:kern w:val="0"/>
        </w:rPr>
        <w:t>，再</w:t>
      </w:r>
      <w:r>
        <w:rPr>
          <w:rFonts w:hint="eastAsia"/>
          <w:kern w:val="0"/>
        </w:rPr>
        <w:t>排除</w:t>
      </w:r>
      <w:r>
        <w:rPr>
          <w:kern w:val="0"/>
        </w:rPr>
        <w:t>不</w:t>
      </w:r>
      <w:r>
        <w:rPr>
          <w:rFonts w:hint="eastAsia"/>
          <w:kern w:val="0"/>
        </w:rPr>
        <w:t>需要配置为被动接口的接口</w:t>
      </w:r>
      <w:r>
        <w:rPr>
          <w:kern w:val="0"/>
        </w:rPr>
        <w:t>。</w:t>
      </w:r>
    </w:p>
    <w:p w14:paraId="5C13E4B5" w14:textId="77777777" w:rsidR="00870A08" w:rsidRDefault="003A5418">
      <w:pPr>
        <w:ind w:firstLine="420"/>
        <w:rPr>
          <w:kern w:val="0"/>
        </w:rPr>
      </w:pPr>
      <w:r>
        <w:rPr>
          <w:rFonts w:hint="eastAsia"/>
          <w:kern w:val="0"/>
        </w:rPr>
        <w:t>同样在其他部门的网关路由器上</w:t>
      </w:r>
      <w:r>
        <w:rPr>
          <w:kern w:val="0"/>
        </w:rPr>
        <w:t>进行</w:t>
      </w:r>
      <w:r>
        <w:rPr>
          <w:rFonts w:hint="eastAsia"/>
          <w:kern w:val="0"/>
        </w:rPr>
        <w:t>相应</w:t>
      </w:r>
      <w:r>
        <w:rPr>
          <w:kern w:val="0"/>
        </w:rPr>
        <w:t>配置</w:t>
      </w:r>
      <w:r>
        <w:rPr>
          <w:rFonts w:hint="eastAsia"/>
          <w:kern w:val="0"/>
        </w:rPr>
        <w:t>，使得所有部门的终端都不再收到无关的</w:t>
      </w:r>
      <w:r>
        <w:rPr>
          <w:rFonts w:hint="eastAsia"/>
          <w:kern w:val="0"/>
        </w:rPr>
        <w:t>OSPF</w:t>
      </w:r>
      <w:r>
        <w:rPr>
          <w:rFonts w:hint="eastAsia"/>
          <w:kern w:val="0"/>
        </w:rPr>
        <w:t>报文。</w:t>
      </w:r>
    </w:p>
    <w:p w14:paraId="0239DEE8" w14:textId="77777777" w:rsidR="00870A08" w:rsidRDefault="003A5418">
      <w:pPr>
        <w:pStyle w:val="aff6"/>
      </w:pPr>
      <w:r>
        <w:t>[R</w:t>
      </w:r>
      <w:proofErr w:type="gramStart"/>
      <w:r>
        <w:t>1]</w:t>
      </w:r>
      <w:proofErr w:type="spellStart"/>
      <w:r>
        <w:t>ospf</w:t>
      </w:r>
      <w:proofErr w:type="spellEnd"/>
      <w:proofErr w:type="gramEnd"/>
      <w:r>
        <w:t xml:space="preserve"> 1 </w:t>
      </w:r>
    </w:p>
    <w:p w14:paraId="01291405" w14:textId="77777777" w:rsidR="00870A08" w:rsidRDefault="003A5418">
      <w:pPr>
        <w:pStyle w:val="aff6"/>
      </w:pPr>
      <w:r>
        <w:t>[R1-ospf-</w:t>
      </w:r>
      <w:proofErr w:type="gramStart"/>
      <w:r>
        <w:t>1]silent</w:t>
      </w:r>
      <w:proofErr w:type="gramEnd"/>
      <w:r>
        <w:t xml:space="preserve">-interface </w:t>
      </w:r>
      <w:proofErr w:type="spellStart"/>
      <w:r>
        <w:t>GigabitEthernet</w:t>
      </w:r>
      <w:proofErr w:type="spellEnd"/>
      <w:r>
        <w:t xml:space="preserve"> 0/0/</w:t>
      </w:r>
      <w:r>
        <w:rPr>
          <w:rFonts w:hint="eastAsia"/>
        </w:rPr>
        <w:t>0</w:t>
      </w:r>
    </w:p>
    <w:p w14:paraId="1FF1BDF7" w14:textId="77777777" w:rsidR="00870A08" w:rsidRDefault="00870A08">
      <w:pPr>
        <w:pStyle w:val="aff6"/>
      </w:pPr>
    </w:p>
    <w:p w14:paraId="18117568" w14:textId="77777777" w:rsidR="00870A08" w:rsidRDefault="003A5418">
      <w:pPr>
        <w:pStyle w:val="aff6"/>
      </w:pPr>
      <w:r>
        <w:t>[R</w:t>
      </w:r>
      <w:proofErr w:type="gramStart"/>
      <w:r>
        <w:t>2]</w:t>
      </w:r>
      <w:proofErr w:type="spellStart"/>
      <w:r>
        <w:t>ospf</w:t>
      </w:r>
      <w:proofErr w:type="spellEnd"/>
      <w:proofErr w:type="gramEnd"/>
      <w:r>
        <w:t xml:space="preserve"> </w:t>
      </w:r>
      <w:r>
        <w:rPr>
          <w:rFonts w:hint="eastAsia"/>
        </w:rPr>
        <w:t>1</w:t>
      </w:r>
    </w:p>
    <w:p w14:paraId="70D1E4D1" w14:textId="77777777" w:rsidR="00870A08" w:rsidRDefault="003A5418">
      <w:pPr>
        <w:pStyle w:val="aff6"/>
      </w:pPr>
      <w:r>
        <w:t>[R2-ospf-</w:t>
      </w:r>
      <w:proofErr w:type="gramStart"/>
      <w:r>
        <w:rPr>
          <w:rFonts w:hint="eastAsia"/>
        </w:rPr>
        <w:t>1</w:t>
      </w:r>
      <w:r>
        <w:t>]silent</w:t>
      </w:r>
      <w:proofErr w:type="gramEnd"/>
      <w:r>
        <w:t xml:space="preserve">-interface </w:t>
      </w:r>
      <w:proofErr w:type="spellStart"/>
      <w:r>
        <w:t>GigabitEthernet</w:t>
      </w:r>
      <w:proofErr w:type="spellEnd"/>
      <w:r>
        <w:t xml:space="preserve"> 0/0/1</w:t>
      </w:r>
    </w:p>
    <w:p w14:paraId="3F4419CE" w14:textId="77777777" w:rsidR="00870A08" w:rsidRDefault="00870A08">
      <w:pPr>
        <w:pStyle w:val="aff6"/>
      </w:pPr>
    </w:p>
    <w:p w14:paraId="329EB70C" w14:textId="77777777" w:rsidR="00870A08" w:rsidRDefault="003A5418">
      <w:pPr>
        <w:pStyle w:val="aff6"/>
      </w:pPr>
      <w:r>
        <w:t>[R</w:t>
      </w:r>
      <w:proofErr w:type="gramStart"/>
      <w:r>
        <w:t>5]</w:t>
      </w:r>
      <w:proofErr w:type="spellStart"/>
      <w:r>
        <w:t>ospf</w:t>
      </w:r>
      <w:proofErr w:type="spellEnd"/>
      <w:proofErr w:type="gramEnd"/>
      <w:r>
        <w:t xml:space="preserve"> </w:t>
      </w:r>
      <w:r>
        <w:rPr>
          <w:rFonts w:hint="eastAsia"/>
        </w:rPr>
        <w:t>1</w:t>
      </w:r>
      <w:r>
        <w:t xml:space="preserve"> </w:t>
      </w:r>
    </w:p>
    <w:p w14:paraId="0DE11E94" w14:textId="77777777" w:rsidR="00870A08" w:rsidRDefault="003A5418">
      <w:pPr>
        <w:pStyle w:val="aff6"/>
      </w:pPr>
      <w:r>
        <w:t>[R5-ospf-</w:t>
      </w:r>
      <w:proofErr w:type="gramStart"/>
      <w:r>
        <w:rPr>
          <w:rFonts w:hint="eastAsia"/>
        </w:rPr>
        <w:t>1</w:t>
      </w:r>
      <w:r>
        <w:t>]silent</w:t>
      </w:r>
      <w:proofErr w:type="gramEnd"/>
      <w:r>
        <w:t xml:space="preserve">-interface </w:t>
      </w:r>
      <w:proofErr w:type="spellStart"/>
      <w:r>
        <w:t>GigabitEthernet</w:t>
      </w:r>
      <w:proofErr w:type="spellEnd"/>
      <w:r>
        <w:t xml:space="preserve"> 0/0/1</w:t>
      </w:r>
    </w:p>
    <w:p w14:paraId="105ED7BB" w14:textId="77777777" w:rsidR="00870A08" w:rsidRDefault="003A5418">
      <w:pPr>
        <w:pStyle w:val="2"/>
      </w:pPr>
      <w:r>
        <w:rPr>
          <w:rFonts w:hint="eastAsia"/>
        </w:rPr>
        <w:t>验证被动接口</w:t>
      </w:r>
    </w:p>
    <w:p w14:paraId="2186CABF" w14:textId="77777777" w:rsidR="00870A08" w:rsidRDefault="003A5418">
      <w:pPr>
        <w:ind w:firstLine="420"/>
        <w:rPr>
          <w:kern w:val="0"/>
        </w:rPr>
      </w:pPr>
      <w:r>
        <w:rPr>
          <w:rFonts w:hint="eastAsia"/>
          <w:kern w:val="0"/>
        </w:rPr>
        <w:t>配置被动接口，该</w:t>
      </w:r>
      <w:r w:rsidRPr="0054696A">
        <w:rPr>
          <w:rFonts w:hint="eastAsia"/>
          <w:kern w:val="0"/>
          <w:highlight w:val="yellow"/>
        </w:rPr>
        <w:t>接口会禁止接收和发送</w:t>
      </w:r>
      <w:r w:rsidRPr="0054696A">
        <w:rPr>
          <w:rFonts w:hint="eastAsia"/>
          <w:kern w:val="0"/>
          <w:highlight w:val="yellow"/>
        </w:rPr>
        <w:t>OSPF</w:t>
      </w:r>
      <w:r w:rsidRPr="0054696A">
        <w:rPr>
          <w:rFonts w:hint="eastAsia"/>
          <w:kern w:val="0"/>
          <w:highlight w:val="yellow"/>
        </w:rPr>
        <w:t>报文</w:t>
      </w:r>
      <w:r>
        <w:rPr>
          <w:kern w:val="0"/>
        </w:rPr>
        <w:t>，</w:t>
      </w:r>
      <w:r>
        <w:rPr>
          <w:rFonts w:hint="eastAsia"/>
          <w:kern w:val="0"/>
        </w:rPr>
        <w:t>故假使在两台路由器间</w:t>
      </w:r>
      <w:r>
        <w:rPr>
          <w:rFonts w:hint="eastAsia"/>
          <w:kern w:val="0"/>
        </w:rPr>
        <w:t>OSPF</w:t>
      </w:r>
      <w:r>
        <w:rPr>
          <w:rFonts w:hint="eastAsia"/>
          <w:kern w:val="0"/>
        </w:rPr>
        <w:t>链路的接口上也做该配置，会导致</w:t>
      </w:r>
      <w:r>
        <w:rPr>
          <w:rFonts w:hint="eastAsia"/>
          <w:kern w:val="0"/>
        </w:rPr>
        <w:t>OSPF</w:t>
      </w:r>
      <w:r>
        <w:rPr>
          <w:kern w:val="0"/>
        </w:rPr>
        <w:t>邻居</w:t>
      </w:r>
      <w:r>
        <w:rPr>
          <w:rFonts w:hint="eastAsia"/>
          <w:kern w:val="0"/>
        </w:rPr>
        <w:t>的无法建立。</w:t>
      </w:r>
    </w:p>
    <w:p w14:paraId="4B1CC280" w14:textId="77777777" w:rsidR="00870A08" w:rsidRDefault="003A5418">
      <w:pPr>
        <w:ind w:firstLine="420"/>
        <w:rPr>
          <w:kern w:val="0"/>
        </w:rPr>
      </w:pPr>
      <w:r>
        <w:rPr>
          <w:rFonts w:hint="eastAsia"/>
          <w:kern w:val="0"/>
        </w:rPr>
        <w:t>以</w:t>
      </w:r>
      <w:r>
        <w:rPr>
          <w:rFonts w:hint="eastAsia"/>
          <w:kern w:val="0"/>
        </w:rPr>
        <w:t>R5</w:t>
      </w:r>
      <w:r>
        <w:rPr>
          <w:rFonts w:hint="eastAsia"/>
          <w:kern w:val="0"/>
        </w:rPr>
        <w:t>为例</w:t>
      </w:r>
      <w:r>
        <w:rPr>
          <w:kern w:val="0"/>
        </w:rPr>
        <w:t>，</w:t>
      </w:r>
      <w:r>
        <w:rPr>
          <w:rFonts w:hint="eastAsia"/>
          <w:kern w:val="0"/>
        </w:rPr>
        <w:t>将其</w:t>
      </w:r>
      <w:r>
        <w:rPr>
          <w:rFonts w:hint="eastAsia"/>
          <w:kern w:val="0"/>
        </w:rPr>
        <w:t>GE 0/0/0</w:t>
      </w:r>
      <w:r>
        <w:rPr>
          <w:rFonts w:hint="eastAsia"/>
          <w:kern w:val="0"/>
        </w:rPr>
        <w:t>接口配置为被动接口。</w:t>
      </w:r>
    </w:p>
    <w:p w14:paraId="295E7C6C" w14:textId="77777777" w:rsidR="00870A08" w:rsidRDefault="003A5418">
      <w:pPr>
        <w:pStyle w:val="aff6"/>
      </w:pPr>
      <w:r>
        <w:t>[R</w:t>
      </w:r>
      <w:proofErr w:type="gramStart"/>
      <w:r>
        <w:t>5]</w:t>
      </w:r>
      <w:proofErr w:type="spellStart"/>
      <w:r>
        <w:t>ospf</w:t>
      </w:r>
      <w:proofErr w:type="spellEnd"/>
      <w:proofErr w:type="gramEnd"/>
      <w:r>
        <w:t xml:space="preserve"> </w:t>
      </w:r>
      <w:r>
        <w:rPr>
          <w:rFonts w:hint="eastAsia"/>
        </w:rPr>
        <w:t>1</w:t>
      </w:r>
    </w:p>
    <w:p w14:paraId="28D7FF7F" w14:textId="77777777" w:rsidR="00870A08" w:rsidRDefault="003A5418">
      <w:pPr>
        <w:pStyle w:val="aff6"/>
      </w:pPr>
      <w:r>
        <w:t>[R5-ospf-</w:t>
      </w:r>
      <w:proofErr w:type="gramStart"/>
      <w:r>
        <w:rPr>
          <w:rFonts w:hint="eastAsia"/>
        </w:rPr>
        <w:t>1</w:t>
      </w:r>
      <w:r>
        <w:t>]silent</w:t>
      </w:r>
      <w:proofErr w:type="gramEnd"/>
      <w:r>
        <w:t xml:space="preserve">-interface </w:t>
      </w:r>
      <w:proofErr w:type="spellStart"/>
      <w:r>
        <w:t>GigabitEthernet</w:t>
      </w:r>
      <w:proofErr w:type="spellEnd"/>
      <w:r>
        <w:t xml:space="preserve"> 0/0/0</w:t>
      </w:r>
    </w:p>
    <w:p w14:paraId="017170D3" w14:textId="77777777" w:rsidR="00870A08" w:rsidRDefault="00870A08">
      <w:pPr>
        <w:pStyle w:val="aff6"/>
      </w:pPr>
    </w:p>
    <w:p w14:paraId="7801FF47" w14:textId="77777777" w:rsidR="00870A08" w:rsidRDefault="003A5418">
      <w:pPr>
        <w:ind w:firstLine="420"/>
        <w:rPr>
          <w:kern w:val="0"/>
        </w:rPr>
      </w:pPr>
      <w:r>
        <w:rPr>
          <w:rFonts w:hint="eastAsia"/>
          <w:kern w:val="0"/>
        </w:rPr>
        <w:t>配置完成后，查看</w:t>
      </w:r>
      <w:r>
        <w:rPr>
          <w:rFonts w:hint="eastAsia"/>
          <w:kern w:val="0"/>
        </w:rPr>
        <w:t>R5</w:t>
      </w:r>
      <w:r>
        <w:rPr>
          <w:rFonts w:hint="eastAsia"/>
          <w:kern w:val="0"/>
        </w:rPr>
        <w:t>的</w:t>
      </w:r>
      <w:r>
        <w:rPr>
          <w:rFonts w:hint="eastAsia"/>
          <w:kern w:val="0"/>
        </w:rPr>
        <w:t>OSPF</w:t>
      </w:r>
      <w:r>
        <w:rPr>
          <w:kern w:val="0"/>
        </w:rPr>
        <w:t>邻居关系状态。</w:t>
      </w:r>
    </w:p>
    <w:p w14:paraId="7FAB4292" w14:textId="77777777" w:rsidR="00870A08" w:rsidRDefault="003A5418">
      <w:pPr>
        <w:pStyle w:val="aff6"/>
      </w:pPr>
      <w:r>
        <w:t>&lt;R5</w:t>
      </w:r>
      <w:r w:rsidRPr="0054696A">
        <w:rPr>
          <w:highlight w:val="yellow"/>
        </w:rPr>
        <w:t xml:space="preserve">&gt;display </w:t>
      </w:r>
      <w:proofErr w:type="spellStart"/>
      <w:r w:rsidRPr="0054696A">
        <w:rPr>
          <w:highlight w:val="yellow"/>
        </w:rPr>
        <w:t>ospf</w:t>
      </w:r>
      <w:proofErr w:type="spellEnd"/>
      <w:r w:rsidRPr="0054696A">
        <w:rPr>
          <w:highlight w:val="yellow"/>
        </w:rPr>
        <w:t xml:space="preserve"> peer</w:t>
      </w:r>
      <w:r>
        <w:t xml:space="preserve"> </w:t>
      </w:r>
    </w:p>
    <w:p w14:paraId="6825E97A" w14:textId="77777777" w:rsidR="00870A08" w:rsidRDefault="003A5418">
      <w:pPr>
        <w:pStyle w:val="aff6"/>
      </w:pPr>
      <w:r>
        <w:t xml:space="preserve">OSPF Process </w:t>
      </w:r>
      <w:r>
        <w:rPr>
          <w:rFonts w:hint="eastAsia"/>
        </w:rPr>
        <w:t>1</w:t>
      </w:r>
      <w:r>
        <w:t xml:space="preserve"> with Router-ID 10.0.30.5</w:t>
      </w:r>
    </w:p>
    <w:p w14:paraId="117AD2B4" w14:textId="77777777" w:rsidR="00870A08" w:rsidRDefault="00870A08">
      <w:pPr>
        <w:pStyle w:val="aff6"/>
      </w:pPr>
    </w:p>
    <w:p w14:paraId="2FF1EDA7" w14:textId="77777777" w:rsidR="00870A08" w:rsidRDefault="003A5418">
      <w:pPr>
        <w:ind w:firstLine="420"/>
        <w:rPr>
          <w:kern w:val="0"/>
        </w:rPr>
      </w:pPr>
      <w:r>
        <w:rPr>
          <w:rFonts w:hint="eastAsia"/>
          <w:kern w:val="0"/>
        </w:rPr>
        <w:t>可以观察到，此时</w:t>
      </w:r>
      <w:r>
        <w:rPr>
          <w:rFonts w:hint="eastAsia"/>
          <w:kern w:val="0"/>
        </w:rPr>
        <w:t>R5</w:t>
      </w:r>
      <w:r>
        <w:rPr>
          <w:rFonts w:hint="eastAsia"/>
          <w:kern w:val="0"/>
        </w:rPr>
        <w:t>的</w:t>
      </w:r>
      <w:r>
        <w:rPr>
          <w:rFonts w:hint="eastAsia"/>
          <w:kern w:val="0"/>
        </w:rPr>
        <w:t>OSPF</w:t>
      </w:r>
      <w:r>
        <w:rPr>
          <w:rFonts w:hint="eastAsia"/>
          <w:kern w:val="0"/>
        </w:rPr>
        <w:t>邻居全部消失。</w:t>
      </w:r>
    </w:p>
    <w:p w14:paraId="6F36E43A" w14:textId="77777777" w:rsidR="00870A08" w:rsidRDefault="003A5418">
      <w:pPr>
        <w:ind w:firstLine="420"/>
        <w:rPr>
          <w:kern w:val="0"/>
        </w:rPr>
      </w:pPr>
      <w:r>
        <w:rPr>
          <w:rFonts w:ascii="微软雅黑" w:hAnsi="微软雅黑" w:hint="eastAsia"/>
          <w:kern w:val="0"/>
        </w:rPr>
        <w:t>查看R</w:t>
      </w:r>
      <w:r>
        <w:rPr>
          <w:rFonts w:ascii="微软雅黑" w:hAnsi="微软雅黑"/>
          <w:kern w:val="0"/>
        </w:rPr>
        <w:t>5</w:t>
      </w:r>
      <w:r>
        <w:rPr>
          <w:rFonts w:ascii="微软雅黑" w:hAnsi="微软雅黑" w:hint="eastAsia"/>
          <w:kern w:val="0"/>
        </w:rPr>
        <w:t>上的</w:t>
      </w:r>
      <w:r>
        <w:rPr>
          <w:rFonts w:hint="eastAsia"/>
          <w:kern w:val="0"/>
        </w:rPr>
        <w:t>OSPF</w:t>
      </w:r>
      <w:r>
        <w:rPr>
          <w:kern w:val="0"/>
        </w:rPr>
        <w:t>路由条目。</w:t>
      </w:r>
    </w:p>
    <w:p w14:paraId="27DE66A1" w14:textId="77777777" w:rsidR="00870A08" w:rsidRDefault="003A5418">
      <w:pPr>
        <w:pStyle w:val="aff6"/>
      </w:pPr>
      <w:r>
        <w:t xml:space="preserve">&lt;R5&gt;display </w:t>
      </w:r>
      <w:proofErr w:type="spellStart"/>
      <w:r>
        <w:t>ip</w:t>
      </w:r>
      <w:proofErr w:type="spellEnd"/>
      <w:r>
        <w:t xml:space="preserve"> routing-table protocol </w:t>
      </w:r>
      <w:proofErr w:type="spellStart"/>
      <w:r>
        <w:t>ospf</w:t>
      </w:r>
      <w:proofErr w:type="spellEnd"/>
      <w:r>
        <w:t xml:space="preserve"> </w:t>
      </w:r>
    </w:p>
    <w:p w14:paraId="1A13F526" w14:textId="77777777" w:rsidR="00870A08" w:rsidRDefault="00870A08">
      <w:pPr>
        <w:pStyle w:val="aff6"/>
      </w:pPr>
    </w:p>
    <w:p w14:paraId="0AB0714C" w14:textId="77777777" w:rsidR="00870A08" w:rsidRDefault="003A5418">
      <w:pPr>
        <w:ind w:firstLine="420"/>
        <w:rPr>
          <w:kern w:val="0"/>
        </w:rPr>
      </w:pPr>
      <w:r>
        <w:rPr>
          <w:rFonts w:hint="eastAsia"/>
          <w:kern w:val="0"/>
        </w:rPr>
        <w:t>可以观察到，所有</w:t>
      </w:r>
      <w:r>
        <w:rPr>
          <w:kern w:val="0"/>
        </w:rPr>
        <w:t>的</w:t>
      </w:r>
      <w:r>
        <w:rPr>
          <w:rFonts w:hint="eastAsia"/>
          <w:kern w:val="0"/>
        </w:rPr>
        <w:t xml:space="preserve">OSPF </w:t>
      </w:r>
      <w:r>
        <w:rPr>
          <w:rFonts w:hint="eastAsia"/>
          <w:kern w:val="0"/>
        </w:rPr>
        <w:t>路由</w:t>
      </w:r>
      <w:r>
        <w:rPr>
          <w:kern w:val="0"/>
        </w:rPr>
        <w:t>条目都丢失</w:t>
      </w:r>
      <w:r>
        <w:rPr>
          <w:rFonts w:hint="eastAsia"/>
          <w:kern w:val="0"/>
        </w:rPr>
        <w:t>。即验证了配置了被动</w:t>
      </w:r>
      <w:r w:rsidRPr="0054696A">
        <w:rPr>
          <w:rFonts w:hint="eastAsia"/>
          <w:kern w:val="0"/>
          <w:highlight w:val="yellow"/>
        </w:rPr>
        <w:t>接口后，</w:t>
      </w:r>
      <w:r w:rsidRPr="0054696A">
        <w:rPr>
          <w:rFonts w:hint="eastAsia"/>
          <w:kern w:val="0"/>
          <w:highlight w:val="yellow"/>
        </w:rPr>
        <w:t>OSPF</w:t>
      </w:r>
      <w:r w:rsidRPr="0054696A">
        <w:rPr>
          <w:rFonts w:hint="eastAsia"/>
          <w:kern w:val="0"/>
          <w:highlight w:val="yellow"/>
        </w:rPr>
        <w:t>报文不再转发，包括建立邻居和维护邻居的</w:t>
      </w:r>
      <w:r w:rsidRPr="0054696A">
        <w:rPr>
          <w:rFonts w:hint="eastAsia"/>
          <w:kern w:val="0"/>
          <w:highlight w:val="yellow"/>
        </w:rPr>
        <w:t>Hello</w:t>
      </w:r>
      <w:r w:rsidRPr="0054696A">
        <w:rPr>
          <w:rFonts w:hint="eastAsia"/>
          <w:kern w:val="0"/>
          <w:highlight w:val="yellow"/>
        </w:rPr>
        <w:t>报文</w:t>
      </w:r>
      <w:r>
        <w:rPr>
          <w:rFonts w:hint="eastAsia"/>
          <w:kern w:val="0"/>
        </w:rPr>
        <w:t>。</w:t>
      </w:r>
    </w:p>
    <w:p w14:paraId="2DF736D2" w14:textId="77777777" w:rsidR="00870A08" w:rsidRDefault="003A5418">
      <w:pPr>
        <w:ind w:firstLine="420"/>
      </w:pPr>
      <w:r>
        <w:rPr>
          <w:rFonts w:hint="eastAsia"/>
          <w:kern w:val="0"/>
        </w:rPr>
        <w:t>在上一步骤中，</w:t>
      </w:r>
      <w:r>
        <w:rPr>
          <w:rFonts w:hint="eastAsia"/>
          <w:kern w:val="0"/>
        </w:rPr>
        <w:t>R4</w:t>
      </w:r>
      <w:r>
        <w:rPr>
          <w:rFonts w:hint="eastAsia"/>
          <w:kern w:val="0"/>
        </w:rPr>
        <w:t>的</w:t>
      </w:r>
      <w:r>
        <w:rPr>
          <w:rFonts w:hint="eastAsia"/>
          <w:kern w:val="0"/>
        </w:rPr>
        <w:t>GE 0/0/1</w:t>
      </w:r>
      <w:r>
        <w:rPr>
          <w:rFonts w:hint="eastAsia"/>
          <w:kern w:val="0"/>
        </w:rPr>
        <w:t>接口</w:t>
      </w:r>
      <w:r>
        <w:rPr>
          <w:kern w:val="0"/>
        </w:rPr>
        <w:t>已经被配置了被动接口，</w:t>
      </w:r>
      <w:r>
        <w:rPr>
          <w:rFonts w:hint="eastAsia"/>
        </w:rPr>
        <w:t>那么配置该</w:t>
      </w:r>
      <w:r>
        <w:t>被动接口</w:t>
      </w:r>
      <w:r>
        <w:rPr>
          <w:rFonts w:hint="eastAsia"/>
        </w:rPr>
        <w:t>上</w:t>
      </w:r>
      <w:r>
        <w:t>的</w:t>
      </w:r>
      <w:proofErr w:type="gramStart"/>
      <w:r>
        <w:t>相关网</w:t>
      </w:r>
      <w:proofErr w:type="gramEnd"/>
      <w:r>
        <w:t>段</w:t>
      </w:r>
      <w:r>
        <w:rPr>
          <w:rFonts w:hint="eastAsia"/>
        </w:rPr>
        <w:t>的路由信息能否</w:t>
      </w:r>
      <w:r>
        <w:t>正常被其他邻居</w:t>
      </w:r>
      <w:r>
        <w:rPr>
          <w:rFonts w:hint="eastAsia"/>
        </w:rPr>
        <w:t>路由器收到？</w:t>
      </w:r>
    </w:p>
    <w:p w14:paraId="7FFED154" w14:textId="77777777" w:rsidR="00870A08" w:rsidRDefault="003A5418">
      <w:pPr>
        <w:ind w:firstLine="420"/>
        <w:rPr>
          <w:kern w:val="0"/>
        </w:rPr>
      </w:pPr>
      <w:r>
        <w:rPr>
          <w:rFonts w:hint="eastAsia"/>
          <w:kern w:val="0"/>
        </w:rPr>
        <w:t>在</w:t>
      </w:r>
      <w:r>
        <w:rPr>
          <w:rFonts w:hint="eastAsia"/>
          <w:kern w:val="0"/>
        </w:rPr>
        <w:t>R1</w:t>
      </w:r>
      <w:r>
        <w:rPr>
          <w:rFonts w:hint="eastAsia"/>
          <w:kern w:val="0"/>
        </w:rPr>
        <w:t>上查看</w:t>
      </w:r>
      <w:r>
        <w:rPr>
          <w:rFonts w:hint="eastAsia"/>
          <w:kern w:val="0"/>
        </w:rPr>
        <w:t>R4</w:t>
      </w:r>
      <w:r>
        <w:rPr>
          <w:kern w:val="0"/>
        </w:rPr>
        <w:t>被动接口</w:t>
      </w:r>
      <w:r>
        <w:rPr>
          <w:rFonts w:hint="eastAsia"/>
          <w:kern w:val="0"/>
        </w:rPr>
        <w:t>GE 0/0/1</w:t>
      </w:r>
      <w:r>
        <w:rPr>
          <w:rFonts w:hint="eastAsia"/>
          <w:kern w:val="0"/>
        </w:rPr>
        <w:t>上所连网段的</w:t>
      </w:r>
      <w:r>
        <w:rPr>
          <w:kern w:val="0"/>
        </w:rPr>
        <w:t>路由条目</w:t>
      </w:r>
      <w:r>
        <w:rPr>
          <w:rFonts w:hint="eastAsia"/>
          <w:kern w:val="0"/>
        </w:rPr>
        <w:t xml:space="preserve"> 10</w:t>
      </w:r>
      <w:r>
        <w:rPr>
          <w:kern w:val="0"/>
        </w:rPr>
        <w:t>.0.1.0</w:t>
      </w:r>
      <w:r>
        <w:rPr>
          <w:rFonts w:hint="eastAsia"/>
          <w:kern w:val="0"/>
        </w:rPr>
        <w:t>/24</w:t>
      </w:r>
      <w:r>
        <w:rPr>
          <w:rFonts w:hint="eastAsia"/>
          <w:kern w:val="0"/>
        </w:rPr>
        <w:t>。</w:t>
      </w:r>
    </w:p>
    <w:p w14:paraId="6DB188D0" w14:textId="77777777" w:rsidR="00870A08" w:rsidRDefault="003A5418">
      <w:pPr>
        <w:pStyle w:val="aff6"/>
      </w:pPr>
      <w:r>
        <w:t xml:space="preserve">&lt;R1&gt;display </w:t>
      </w:r>
      <w:proofErr w:type="spellStart"/>
      <w:r>
        <w:t>ip</w:t>
      </w:r>
      <w:proofErr w:type="spellEnd"/>
      <w:r>
        <w:t xml:space="preserve"> routing-table 10.0.1.1</w:t>
      </w:r>
    </w:p>
    <w:p w14:paraId="4EDA72CC" w14:textId="77777777" w:rsidR="00870A08" w:rsidRDefault="003A5418">
      <w:pPr>
        <w:pStyle w:val="aff6"/>
      </w:pPr>
      <w:r>
        <w:t>Route Flags: R - relay</w:t>
      </w:r>
      <w:r>
        <w:t>，</w:t>
      </w:r>
      <w:r>
        <w:t xml:space="preserve"> D - download to fib</w:t>
      </w:r>
    </w:p>
    <w:p w14:paraId="2D72D0DB" w14:textId="77777777" w:rsidR="00870A08" w:rsidRDefault="003A5418">
      <w:pPr>
        <w:pStyle w:val="aff6"/>
      </w:pPr>
      <w:r>
        <w:t>----------------------------------------------------------------------------</w:t>
      </w:r>
    </w:p>
    <w:p w14:paraId="28C325BF" w14:textId="77777777" w:rsidR="00870A08" w:rsidRDefault="003A5418">
      <w:pPr>
        <w:pStyle w:val="aff6"/>
      </w:pPr>
      <w:r>
        <w:t xml:space="preserve">Routing </w:t>
      </w:r>
      <w:proofErr w:type="gramStart"/>
      <w:r>
        <w:t>Table :</w:t>
      </w:r>
      <w:proofErr w:type="gramEnd"/>
      <w:r>
        <w:t xml:space="preserve"> Public</w:t>
      </w:r>
    </w:p>
    <w:p w14:paraId="618BCF1A" w14:textId="77777777" w:rsidR="00870A08" w:rsidRDefault="003A5418">
      <w:pPr>
        <w:pStyle w:val="aff6"/>
      </w:pPr>
      <w:r>
        <w:t xml:space="preserve">Summary </w:t>
      </w:r>
      <w:proofErr w:type="gramStart"/>
      <w:r>
        <w:t>Count :</w:t>
      </w:r>
      <w:proofErr w:type="gramEnd"/>
      <w:r>
        <w:t xml:space="preserve"> 1</w:t>
      </w:r>
    </w:p>
    <w:p w14:paraId="4B94F38F"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C5089FF" w14:textId="77777777" w:rsidR="00870A08" w:rsidRDefault="003A5418">
      <w:pPr>
        <w:pStyle w:val="aff6"/>
        <w:rPr>
          <w:shd w:val="pct10" w:color="auto" w:fill="FFFFFF"/>
        </w:rPr>
      </w:pPr>
      <w:r>
        <w:rPr>
          <w:shd w:val="pct10" w:color="auto" w:fill="FFFFFF"/>
        </w:rPr>
        <w:t xml:space="preserve">10.0.1.0/24          OSPF     10       3      D    </w:t>
      </w:r>
      <w:proofErr w:type="gramStart"/>
      <w:r>
        <w:rPr>
          <w:shd w:val="pct10" w:color="auto" w:fill="FFFFFF"/>
        </w:rPr>
        <w:t>10.0.13.3  GigabitEthernet</w:t>
      </w:r>
      <w:proofErr w:type="gramEnd"/>
      <w:r>
        <w:rPr>
          <w:shd w:val="pct10" w:color="auto" w:fill="FFFFFF"/>
        </w:rPr>
        <w:t>0/0/1</w:t>
      </w:r>
    </w:p>
    <w:p w14:paraId="28CAB555" w14:textId="77777777" w:rsidR="00870A08" w:rsidRDefault="00870A08">
      <w:pPr>
        <w:pStyle w:val="aff6"/>
      </w:pPr>
    </w:p>
    <w:p w14:paraId="039B527A" w14:textId="77777777" w:rsidR="00870A08" w:rsidRDefault="003A5418">
      <w:pPr>
        <w:ind w:firstLine="420"/>
      </w:pPr>
      <w:r>
        <w:rPr>
          <w:rFonts w:hint="eastAsia"/>
        </w:rPr>
        <w:t>可以观察到，此时其他邻居路由器仍然可以收到该网段的路由条目。</w:t>
      </w:r>
    </w:p>
    <w:p w14:paraId="78B7C891" w14:textId="77777777" w:rsidR="00870A08" w:rsidRDefault="003A5418">
      <w:pPr>
        <w:ind w:firstLine="420"/>
        <w:rPr>
          <w:kern w:val="0"/>
        </w:rPr>
      </w:pPr>
      <w:r>
        <w:t>被动接口</w:t>
      </w:r>
      <w:r>
        <w:rPr>
          <w:rFonts w:hint="eastAsia"/>
        </w:rPr>
        <w:t>特性</w:t>
      </w:r>
      <w:r>
        <w:t>为</w:t>
      </w:r>
      <w:r>
        <w:rPr>
          <w:rFonts w:hint="eastAsia"/>
        </w:rPr>
        <w:t>只</w:t>
      </w:r>
      <w:r>
        <w:rPr>
          <w:rFonts w:hint="eastAsia"/>
          <w:kern w:val="0"/>
        </w:rPr>
        <w:t>是</w:t>
      </w:r>
      <w:r>
        <w:rPr>
          <w:kern w:val="0"/>
        </w:rPr>
        <w:t>不再</w:t>
      </w:r>
      <w:r>
        <w:rPr>
          <w:rFonts w:hint="eastAsia"/>
          <w:kern w:val="0"/>
        </w:rPr>
        <w:t>收发</w:t>
      </w:r>
      <w:r>
        <w:rPr>
          <w:kern w:val="0"/>
        </w:rPr>
        <w:t>任何</w:t>
      </w:r>
      <w:r>
        <w:rPr>
          <w:rFonts w:hint="eastAsia"/>
          <w:kern w:val="0"/>
        </w:rPr>
        <w:t>OSPF</w:t>
      </w:r>
      <w:r>
        <w:rPr>
          <w:rFonts w:hint="eastAsia"/>
          <w:kern w:val="0"/>
        </w:rPr>
        <w:t>协议报文</w:t>
      </w:r>
      <w:r>
        <w:rPr>
          <w:kern w:val="0"/>
        </w:rPr>
        <w:t>，</w:t>
      </w:r>
      <w:r>
        <w:rPr>
          <w:rFonts w:hint="eastAsia"/>
          <w:kern w:val="0"/>
        </w:rPr>
        <w:t>但是</w:t>
      </w:r>
      <w:r>
        <w:rPr>
          <w:kern w:val="0"/>
        </w:rPr>
        <w:t>被动接口</w:t>
      </w:r>
      <w:proofErr w:type="gramStart"/>
      <w:r>
        <w:rPr>
          <w:rFonts w:hint="eastAsia"/>
          <w:kern w:val="0"/>
        </w:rPr>
        <w:t>所在网</w:t>
      </w:r>
      <w:proofErr w:type="gramEnd"/>
      <w:r>
        <w:rPr>
          <w:rFonts w:hint="eastAsia"/>
          <w:kern w:val="0"/>
        </w:rPr>
        <w:t>段</w:t>
      </w:r>
      <w:r>
        <w:rPr>
          <w:kern w:val="0"/>
        </w:rPr>
        <w:t>的直连路由条目</w:t>
      </w:r>
      <w:r>
        <w:rPr>
          <w:rFonts w:hint="eastAsia"/>
          <w:kern w:val="0"/>
        </w:rPr>
        <w:t>如果已经</w:t>
      </w:r>
      <w:r>
        <w:rPr>
          <w:kern w:val="0"/>
        </w:rPr>
        <w:t>在</w:t>
      </w:r>
      <w:r>
        <w:rPr>
          <w:rFonts w:hint="eastAsia"/>
          <w:kern w:val="0"/>
        </w:rPr>
        <w:t>OSPF</w:t>
      </w:r>
      <w:r>
        <w:rPr>
          <w:rFonts w:hint="eastAsia"/>
          <w:kern w:val="0"/>
        </w:rPr>
        <w:t>中</w:t>
      </w:r>
      <w:r>
        <w:rPr>
          <w:kern w:val="0"/>
        </w:rPr>
        <w:t>通告，</w:t>
      </w:r>
      <w:r>
        <w:rPr>
          <w:rFonts w:hint="eastAsia"/>
          <w:kern w:val="0"/>
        </w:rPr>
        <w:t>那么</w:t>
      </w:r>
      <w:r>
        <w:rPr>
          <w:kern w:val="0"/>
        </w:rPr>
        <w:t>也</w:t>
      </w:r>
      <w:r>
        <w:rPr>
          <w:rFonts w:hint="eastAsia"/>
          <w:kern w:val="0"/>
        </w:rPr>
        <w:t>会</w:t>
      </w:r>
      <w:r>
        <w:rPr>
          <w:kern w:val="0"/>
        </w:rPr>
        <w:t>被其他的</w:t>
      </w:r>
      <w:r>
        <w:rPr>
          <w:rFonts w:hint="eastAsia"/>
          <w:kern w:val="0"/>
        </w:rPr>
        <w:t>OSPF</w:t>
      </w:r>
      <w:r>
        <w:rPr>
          <w:rFonts w:hint="eastAsia"/>
          <w:kern w:val="0"/>
        </w:rPr>
        <w:t>邻居路由器接收</w:t>
      </w:r>
      <w:r>
        <w:rPr>
          <w:kern w:val="0"/>
        </w:rPr>
        <w:t>到。</w:t>
      </w:r>
    </w:p>
    <w:p w14:paraId="3D964FFF" w14:textId="77777777" w:rsidR="00870A08" w:rsidRDefault="003A5418">
      <w:pPr>
        <w:ind w:firstLine="420"/>
        <w:rPr>
          <w:kern w:val="0"/>
        </w:rPr>
      </w:pPr>
      <w:r>
        <w:rPr>
          <w:rFonts w:hint="eastAsia"/>
          <w:kern w:val="0"/>
        </w:rPr>
        <w:t>在</w:t>
      </w:r>
      <w:r>
        <w:rPr>
          <w:rFonts w:hint="eastAsia"/>
          <w:kern w:val="0"/>
        </w:rPr>
        <w:t>PC-1</w:t>
      </w:r>
      <w:r>
        <w:rPr>
          <w:rFonts w:hint="eastAsia"/>
          <w:kern w:val="0"/>
        </w:rPr>
        <w:t>上，测试与</w:t>
      </w:r>
      <w:r>
        <w:rPr>
          <w:rFonts w:hint="eastAsia"/>
          <w:kern w:val="0"/>
        </w:rPr>
        <w:t>PC-4</w:t>
      </w:r>
      <w:r>
        <w:rPr>
          <w:rFonts w:hint="eastAsia"/>
          <w:kern w:val="0"/>
        </w:rPr>
        <w:t>之间</w:t>
      </w:r>
      <w:r>
        <w:rPr>
          <w:kern w:val="0"/>
        </w:rPr>
        <w:t>的连通性。</w:t>
      </w:r>
    </w:p>
    <w:p w14:paraId="4A87C413" w14:textId="77777777" w:rsidR="00870A08" w:rsidRDefault="003A5418">
      <w:pPr>
        <w:pStyle w:val="aff6"/>
      </w:pPr>
      <w:r>
        <w:t>PC&gt;ping 10.0.4.1</w:t>
      </w:r>
    </w:p>
    <w:p w14:paraId="5579EFF5" w14:textId="77777777" w:rsidR="00870A08" w:rsidRDefault="003A5418">
      <w:pPr>
        <w:pStyle w:val="aff6"/>
      </w:pPr>
      <w:r>
        <w:lastRenderedPageBreak/>
        <w:t xml:space="preserve">Ping 10.0.4.1: 32 data bytes, Press </w:t>
      </w:r>
      <w:proofErr w:type="spellStart"/>
      <w:r>
        <w:t>Ctrl_C</w:t>
      </w:r>
      <w:proofErr w:type="spellEnd"/>
      <w:r>
        <w:t xml:space="preserve"> to break</w:t>
      </w:r>
    </w:p>
    <w:p w14:paraId="41F768CA" w14:textId="77777777" w:rsidR="00870A08" w:rsidRDefault="003A5418">
      <w:pPr>
        <w:pStyle w:val="aff6"/>
      </w:pPr>
      <w:r>
        <w:t xml:space="preserve">From 10.0.4.1: bytes=32 seq=1 </w:t>
      </w:r>
      <w:proofErr w:type="spellStart"/>
      <w:r>
        <w:t>ttl</w:t>
      </w:r>
      <w:proofErr w:type="spellEnd"/>
      <w:r>
        <w:t xml:space="preserve">=125 time=32 </w:t>
      </w:r>
      <w:proofErr w:type="spellStart"/>
      <w:r>
        <w:t>ms</w:t>
      </w:r>
      <w:proofErr w:type="spellEnd"/>
    </w:p>
    <w:p w14:paraId="4B7BDE9B" w14:textId="77777777" w:rsidR="00870A08" w:rsidRDefault="003A5418">
      <w:pPr>
        <w:pStyle w:val="aff6"/>
      </w:pPr>
      <w:r>
        <w:t xml:space="preserve">From 10.0.4.1: bytes=32 seq=2 </w:t>
      </w:r>
      <w:proofErr w:type="spellStart"/>
      <w:r>
        <w:t>ttl</w:t>
      </w:r>
      <w:proofErr w:type="spellEnd"/>
      <w:r>
        <w:t xml:space="preserve">=125 time=46 </w:t>
      </w:r>
      <w:proofErr w:type="spellStart"/>
      <w:r>
        <w:t>ms</w:t>
      </w:r>
      <w:proofErr w:type="spellEnd"/>
    </w:p>
    <w:p w14:paraId="6A17B640" w14:textId="77777777" w:rsidR="00870A08" w:rsidRDefault="003A5418">
      <w:pPr>
        <w:pStyle w:val="aff6"/>
      </w:pPr>
      <w:r>
        <w:t xml:space="preserve">From 10.0.4.1: bytes=32 seq=3 </w:t>
      </w:r>
      <w:proofErr w:type="spellStart"/>
      <w:r>
        <w:t>ttl</w:t>
      </w:r>
      <w:proofErr w:type="spellEnd"/>
      <w:r>
        <w:t xml:space="preserve">=125 time=47 </w:t>
      </w:r>
      <w:proofErr w:type="spellStart"/>
      <w:r>
        <w:t>ms</w:t>
      </w:r>
      <w:proofErr w:type="spellEnd"/>
    </w:p>
    <w:p w14:paraId="2AB79C34" w14:textId="77777777" w:rsidR="00870A08" w:rsidRDefault="003A5418">
      <w:pPr>
        <w:pStyle w:val="aff6"/>
      </w:pPr>
      <w:r>
        <w:t xml:space="preserve">From 10.0.4.1: bytes=32 seq=4 </w:t>
      </w:r>
      <w:proofErr w:type="spellStart"/>
      <w:r>
        <w:t>ttl</w:t>
      </w:r>
      <w:proofErr w:type="spellEnd"/>
      <w:r>
        <w:t xml:space="preserve">=125 time=32 </w:t>
      </w:r>
      <w:proofErr w:type="spellStart"/>
      <w:r>
        <w:t>ms</w:t>
      </w:r>
      <w:proofErr w:type="spellEnd"/>
    </w:p>
    <w:p w14:paraId="60F04065" w14:textId="77777777" w:rsidR="00870A08" w:rsidRDefault="003A5418">
      <w:pPr>
        <w:pStyle w:val="aff6"/>
      </w:pPr>
      <w:r>
        <w:t xml:space="preserve">From 10.0.4.1: bytes=32 seq=5 </w:t>
      </w:r>
      <w:proofErr w:type="spellStart"/>
      <w:r>
        <w:t>ttl</w:t>
      </w:r>
      <w:proofErr w:type="spellEnd"/>
      <w:r>
        <w:t xml:space="preserve">=125 time=31 </w:t>
      </w:r>
      <w:proofErr w:type="spellStart"/>
      <w:r>
        <w:t>ms</w:t>
      </w:r>
      <w:proofErr w:type="spellEnd"/>
    </w:p>
    <w:p w14:paraId="7BE343CC" w14:textId="77777777" w:rsidR="00870A08" w:rsidRDefault="003A5418">
      <w:pPr>
        <w:pStyle w:val="aff6"/>
      </w:pPr>
      <w:r>
        <w:t>--- 10.0.4.1 ping statistics ---</w:t>
      </w:r>
    </w:p>
    <w:p w14:paraId="58ACD288" w14:textId="77777777" w:rsidR="00870A08" w:rsidRDefault="003A5418">
      <w:pPr>
        <w:pStyle w:val="aff6"/>
      </w:pPr>
      <w:r>
        <w:t xml:space="preserve">  5 packet(s) transmitted</w:t>
      </w:r>
    </w:p>
    <w:p w14:paraId="79159B1F" w14:textId="77777777" w:rsidR="00870A08" w:rsidRDefault="003A5418">
      <w:pPr>
        <w:pStyle w:val="aff6"/>
      </w:pPr>
      <w:r>
        <w:t xml:space="preserve">  5 packet(s) received</w:t>
      </w:r>
    </w:p>
    <w:p w14:paraId="4CECEDCC" w14:textId="77777777" w:rsidR="00870A08" w:rsidRDefault="003A5418">
      <w:pPr>
        <w:pStyle w:val="aff6"/>
      </w:pPr>
      <w:r>
        <w:t xml:space="preserve">  0.00% packet loss</w:t>
      </w:r>
    </w:p>
    <w:p w14:paraId="386B7690" w14:textId="77777777" w:rsidR="00870A08" w:rsidRDefault="003A5418">
      <w:pPr>
        <w:pStyle w:val="aff6"/>
      </w:pPr>
      <w:r>
        <w:t xml:space="preserve">  round-trip min/avg/max = 31/37/47 </w:t>
      </w:r>
      <w:proofErr w:type="spellStart"/>
      <w:r>
        <w:t>ms</w:t>
      </w:r>
      <w:proofErr w:type="spellEnd"/>
    </w:p>
    <w:p w14:paraId="0DB048C8" w14:textId="77777777" w:rsidR="00870A08" w:rsidRDefault="00870A08">
      <w:pPr>
        <w:ind w:firstLine="420"/>
        <w:rPr>
          <w:kern w:val="0"/>
        </w:rPr>
      </w:pPr>
    </w:p>
    <w:p w14:paraId="3EE4EBA9" w14:textId="77777777" w:rsidR="00870A08" w:rsidRDefault="003A5418">
      <w:pPr>
        <w:ind w:firstLine="420"/>
        <w:rPr>
          <w:kern w:val="0"/>
        </w:rPr>
      </w:pPr>
      <w:r>
        <w:rPr>
          <w:rFonts w:hint="eastAsia"/>
          <w:kern w:val="0"/>
        </w:rPr>
        <w:t>可以观察到，</w:t>
      </w:r>
      <w:r>
        <w:rPr>
          <w:kern w:val="0"/>
        </w:rPr>
        <w:t>通信正常</w:t>
      </w:r>
      <w:r>
        <w:rPr>
          <w:rFonts w:hint="eastAsia"/>
          <w:kern w:val="0"/>
        </w:rPr>
        <w:t>，完全不受影响</w:t>
      </w:r>
      <w:r>
        <w:rPr>
          <w:kern w:val="0"/>
        </w:rPr>
        <w:t>。</w:t>
      </w:r>
    </w:p>
    <w:p w14:paraId="6F31856A" w14:textId="77777777" w:rsidR="00870A08" w:rsidRDefault="003A5418">
      <w:pPr>
        <w:pStyle w:val="10"/>
      </w:pPr>
      <w:r>
        <w:rPr>
          <w:rFonts w:hint="eastAsia"/>
        </w:rPr>
        <w:t>思考</w:t>
      </w:r>
    </w:p>
    <w:p w14:paraId="59D8173C" w14:textId="77777777" w:rsidR="00870A08" w:rsidRDefault="003A5418">
      <w:pPr>
        <w:ind w:firstLine="420"/>
      </w:pPr>
      <w:r>
        <w:rPr>
          <w:rFonts w:hint="eastAsia"/>
        </w:rPr>
        <w:t>在本实验中，通过配置被动接口可以禁止</w:t>
      </w:r>
      <w:r>
        <w:rPr>
          <w:rFonts w:hint="eastAsia"/>
        </w:rPr>
        <w:t>OSPF</w:t>
      </w:r>
      <w:r>
        <w:rPr>
          <w:rFonts w:hint="eastAsia"/>
        </w:rPr>
        <w:t>收发</w:t>
      </w:r>
      <w:r>
        <w:rPr>
          <w:rFonts w:hint="eastAsia"/>
        </w:rPr>
        <w:t>Hello</w:t>
      </w:r>
      <w:r>
        <w:rPr>
          <w:rFonts w:hint="eastAsia"/>
        </w:rPr>
        <w:t>报文，是否还有其他办法也能实现？</w:t>
      </w:r>
    </w:p>
    <w:p w14:paraId="52005002" w14:textId="77777777" w:rsidR="00870A08" w:rsidRDefault="003A5418">
      <w:pPr>
        <w:pStyle w:val="af2"/>
        <w:ind w:firstLineChars="0" w:firstLine="0"/>
      </w:pPr>
      <w:bookmarkStart w:id="140" w:name="_Toc27353"/>
      <w:r>
        <w:rPr>
          <w:rFonts w:ascii="微软雅黑" w:hAnsi="微软雅黑" w:hint="eastAsia"/>
        </w:rPr>
        <w:t>8.5</w:t>
      </w:r>
      <w:r>
        <w:rPr>
          <w:rFonts w:hint="eastAsia"/>
        </w:rPr>
        <w:t xml:space="preserve"> </w:t>
      </w:r>
      <w:r>
        <w:rPr>
          <w:rFonts w:hint="eastAsia"/>
        </w:rPr>
        <w:t>理解</w:t>
      </w:r>
      <w:r>
        <w:t>OSPF Router-ID</w:t>
      </w:r>
      <w:bookmarkEnd w:id="140"/>
    </w:p>
    <w:p w14:paraId="710A3630" w14:textId="77777777" w:rsidR="00870A08" w:rsidRDefault="003A5418">
      <w:pPr>
        <w:pStyle w:val="10"/>
      </w:pPr>
      <w:r>
        <w:rPr>
          <w:rFonts w:hint="eastAsia"/>
        </w:rPr>
        <w:t>原理概述</w:t>
      </w:r>
    </w:p>
    <w:p w14:paraId="2FCDCAFF" w14:textId="77777777" w:rsidR="00870A08" w:rsidRDefault="003A5418">
      <w:pPr>
        <w:pStyle w:val="13"/>
        <w:ind w:firstLine="420"/>
      </w:pPr>
      <w:r>
        <w:rPr>
          <w:rFonts w:hint="eastAsia"/>
        </w:rPr>
        <w:t>一些动态路由协议要求使用</w:t>
      </w:r>
      <w:r>
        <w:rPr>
          <w:rFonts w:hint="eastAsia"/>
        </w:rPr>
        <w:t>Router-ID</w:t>
      </w:r>
      <w:r>
        <w:rPr>
          <w:rFonts w:hint="eastAsia"/>
        </w:rPr>
        <w:t>作为路由器的身份标示，如果在启动这些路由协议时没有指定</w:t>
      </w:r>
      <w:r>
        <w:rPr>
          <w:rFonts w:hint="eastAsia"/>
        </w:rPr>
        <w:t>Router-ID</w:t>
      </w:r>
      <w:r>
        <w:rPr>
          <w:rFonts w:hint="eastAsia"/>
        </w:rPr>
        <w:t>，则缺省使用路由器全局下的路由管理</w:t>
      </w:r>
      <w:r>
        <w:rPr>
          <w:rFonts w:hint="eastAsia"/>
        </w:rPr>
        <w:t>Router-ID</w:t>
      </w:r>
      <w:r>
        <w:rPr>
          <w:rFonts w:hint="eastAsia"/>
        </w:rPr>
        <w:t>。</w:t>
      </w:r>
    </w:p>
    <w:p w14:paraId="04F16059" w14:textId="77777777" w:rsidR="00870A08" w:rsidRDefault="003A5418">
      <w:pPr>
        <w:pStyle w:val="13"/>
        <w:ind w:firstLine="420"/>
      </w:pPr>
      <w:r>
        <w:rPr>
          <w:rFonts w:hint="eastAsia"/>
        </w:rPr>
        <w:t>Router-ID</w:t>
      </w:r>
      <w:r>
        <w:rPr>
          <w:rFonts w:hint="eastAsia"/>
        </w:rPr>
        <w:t>选举规则为，如果通过命令</w:t>
      </w:r>
      <w:r>
        <w:rPr>
          <w:rFonts w:hint="eastAsia"/>
        </w:rPr>
        <w:t>Router-ID</w:t>
      </w:r>
      <w:r>
        <w:rPr>
          <w:rFonts w:hint="eastAsia"/>
        </w:rPr>
        <w:t>配置了</w:t>
      </w:r>
      <w:r>
        <w:rPr>
          <w:rFonts w:hint="eastAsia"/>
        </w:rPr>
        <w:t>Router-ID</w:t>
      </w:r>
      <w:r>
        <w:rPr>
          <w:rFonts w:hint="eastAsia"/>
        </w:rPr>
        <w:t>，则按照配置结果设置。在没有配置</w:t>
      </w:r>
      <w:r>
        <w:rPr>
          <w:rFonts w:hint="eastAsia"/>
        </w:rPr>
        <w:t>Router-ID</w:t>
      </w:r>
      <w:r>
        <w:rPr>
          <w:rFonts w:hint="eastAsia"/>
        </w:rPr>
        <w:t>的情况下，如果存在配置了</w:t>
      </w:r>
      <w:r>
        <w:rPr>
          <w:rFonts w:hint="eastAsia"/>
        </w:rPr>
        <w:t>IP</w:t>
      </w:r>
      <w:r>
        <w:rPr>
          <w:rFonts w:hint="eastAsia"/>
        </w:rPr>
        <w:t>地址的</w:t>
      </w:r>
      <w:r>
        <w:rPr>
          <w:rFonts w:hint="eastAsia"/>
        </w:rPr>
        <w:t>Loopback</w:t>
      </w:r>
      <w:r>
        <w:rPr>
          <w:rFonts w:hint="eastAsia"/>
        </w:rPr>
        <w:t>接口，则选择</w:t>
      </w:r>
      <w:r>
        <w:rPr>
          <w:rFonts w:hint="eastAsia"/>
        </w:rPr>
        <w:t>Loopback</w:t>
      </w:r>
      <w:r>
        <w:rPr>
          <w:rFonts w:hint="eastAsia"/>
        </w:rPr>
        <w:t>接口地址中最大的地址作为</w:t>
      </w:r>
      <w:r>
        <w:rPr>
          <w:rFonts w:hint="eastAsia"/>
        </w:rPr>
        <w:t>Router-ID</w:t>
      </w:r>
      <w:r>
        <w:rPr>
          <w:rFonts w:hint="eastAsia"/>
        </w:rPr>
        <w:t>。如果没有已配置</w:t>
      </w:r>
      <w:r>
        <w:rPr>
          <w:rFonts w:hint="eastAsia"/>
        </w:rPr>
        <w:t>IP</w:t>
      </w:r>
      <w:r>
        <w:rPr>
          <w:rFonts w:hint="eastAsia"/>
        </w:rPr>
        <w:t>地址的</w:t>
      </w:r>
      <w:r>
        <w:rPr>
          <w:rFonts w:hint="eastAsia"/>
        </w:rPr>
        <w:t>Loopback</w:t>
      </w:r>
      <w:r>
        <w:rPr>
          <w:rFonts w:hint="eastAsia"/>
        </w:rPr>
        <w:t>接口，则从其他接口的</w:t>
      </w:r>
      <w:r>
        <w:rPr>
          <w:rFonts w:hint="eastAsia"/>
        </w:rPr>
        <w:t>IP</w:t>
      </w:r>
      <w:r>
        <w:rPr>
          <w:rFonts w:hint="eastAsia"/>
        </w:rPr>
        <w:t>地址中选择最大的地址作为</w:t>
      </w:r>
      <w:r>
        <w:rPr>
          <w:rFonts w:hint="eastAsia"/>
        </w:rPr>
        <w:t>Router-ID</w:t>
      </w:r>
      <w:r>
        <w:rPr>
          <w:rFonts w:hint="eastAsia"/>
        </w:rPr>
        <w:t>（不考虑接口的</w:t>
      </w:r>
      <w:r>
        <w:rPr>
          <w:rFonts w:hint="eastAsia"/>
        </w:rPr>
        <w:t>UP/DOWN</w:t>
      </w:r>
      <w:r>
        <w:rPr>
          <w:rFonts w:hint="eastAsia"/>
        </w:rPr>
        <w:t>状态）。</w:t>
      </w:r>
    </w:p>
    <w:p w14:paraId="3B09E34A" w14:textId="77777777" w:rsidR="00870A08" w:rsidRDefault="003A5418">
      <w:pPr>
        <w:pStyle w:val="13"/>
        <w:ind w:firstLine="420"/>
      </w:pPr>
      <w:r>
        <w:rPr>
          <w:rFonts w:hint="eastAsia"/>
        </w:rPr>
        <w:t>当且仅当被选为</w:t>
      </w:r>
      <w:r>
        <w:rPr>
          <w:rFonts w:hint="eastAsia"/>
        </w:rPr>
        <w:t>Router-ID</w:t>
      </w:r>
      <w:r>
        <w:rPr>
          <w:rFonts w:hint="eastAsia"/>
        </w:rPr>
        <w:t>的接口</w:t>
      </w:r>
      <w:r>
        <w:rPr>
          <w:rFonts w:hint="eastAsia"/>
        </w:rPr>
        <w:t>IP</w:t>
      </w:r>
      <w:r>
        <w:rPr>
          <w:rFonts w:hint="eastAsia"/>
        </w:rPr>
        <w:t>地址被删除</w:t>
      </w:r>
      <w:r>
        <w:rPr>
          <w:rFonts w:hint="eastAsia"/>
        </w:rPr>
        <w:t>/</w:t>
      </w:r>
      <w:r>
        <w:rPr>
          <w:rFonts w:hint="eastAsia"/>
        </w:rPr>
        <w:t>修改，才触发重新选择过程，其他情</w:t>
      </w:r>
      <w:r>
        <w:rPr>
          <w:rFonts w:hint="eastAsia"/>
        </w:rPr>
        <w:lastRenderedPageBreak/>
        <w:t>况（例如接口处于</w:t>
      </w:r>
      <w:r>
        <w:rPr>
          <w:rFonts w:hint="eastAsia"/>
        </w:rPr>
        <w:t>DOWN</w:t>
      </w:r>
      <w:r>
        <w:rPr>
          <w:rFonts w:hint="eastAsia"/>
        </w:rPr>
        <w:t>状态；已经选取了一个非</w:t>
      </w:r>
      <w:r>
        <w:rPr>
          <w:rFonts w:hint="eastAsia"/>
        </w:rPr>
        <w:t>Loopback</w:t>
      </w:r>
      <w:r>
        <w:rPr>
          <w:rFonts w:hint="eastAsia"/>
        </w:rPr>
        <w:t>接口地址后又配置了一个</w:t>
      </w:r>
      <w:r>
        <w:rPr>
          <w:rFonts w:hint="eastAsia"/>
        </w:rPr>
        <w:t>Loopback</w:t>
      </w:r>
      <w:r>
        <w:rPr>
          <w:rFonts w:hint="eastAsia"/>
        </w:rPr>
        <w:t>接口地址；配置了一个更大的接口地址等）不触发重新选择的过程。</w:t>
      </w:r>
    </w:p>
    <w:p w14:paraId="05616720" w14:textId="77777777" w:rsidR="00870A08" w:rsidRDefault="003A5418">
      <w:pPr>
        <w:ind w:firstLine="420"/>
      </w:pPr>
      <w:r>
        <w:rPr>
          <w:rFonts w:hint="eastAsia"/>
        </w:rPr>
        <w:t>Router-ID</w:t>
      </w:r>
      <w:r>
        <w:rPr>
          <w:rFonts w:hint="eastAsia"/>
        </w:rPr>
        <w:t>改变之后，</w:t>
      </w:r>
      <w:proofErr w:type="gramStart"/>
      <w:r>
        <w:rPr>
          <w:rFonts w:hint="eastAsia"/>
        </w:rPr>
        <w:t>各协议</w:t>
      </w:r>
      <w:proofErr w:type="gramEnd"/>
      <w:r>
        <w:rPr>
          <w:rFonts w:hint="eastAsia"/>
        </w:rPr>
        <w:t>需要通过手工执行</w:t>
      </w:r>
      <w:r>
        <w:rPr>
          <w:rFonts w:hint="eastAsia"/>
        </w:rPr>
        <w:t>reset</w:t>
      </w:r>
      <w:r>
        <w:rPr>
          <w:rFonts w:hint="eastAsia"/>
        </w:rPr>
        <w:t>命令才会重新选取新的</w:t>
      </w:r>
      <w:r>
        <w:rPr>
          <w:rFonts w:hint="eastAsia"/>
        </w:rPr>
        <w:t>Router-ID</w:t>
      </w:r>
      <w:r>
        <w:rPr>
          <w:rFonts w:hint="eastAsia"/>
        </w:rPr>
        <w:t>。</w:t>
      </w:r>
    </w:p>
    <w:p w14:paraId="04BDF6EB" w14:textId="77777777" w:rsidR="00870A08" w:rsidRDefault="003A5418">
      <w:pPr>
        <w:pStyle w:val="10"/>
      </w:pPr>
      <w:r>
        <w:rPr>
          <w:rFonts w:hint="eastAsia"/>
        </w:rPr>
        <w:t>实验目的</w:t>
      </w:r>
    </w:p>
    <w:p w14:paraId="06B64302" w14:textId="77777777" w:rsidR="00870A08" w:rsidRDefault="003A5418">
      <w:pPr>
        <w:pStyle w:val="12"/>
        <w:numPr>
          <w:ilvl w:val="1"/>
          <w:numId w:val="5"/>
        </w:numPr>
        <w:ind w:firstLineChars="0"/>
        <w:jc w:val="left"/>
      </w:pPr>
      <w:r>
        <w:rPr>
          <w:rFonts w:hint="eastAsia"/>
        </w:rPr>
        <w:t>理解</w:t>
      </w:r>
      <w:r>
        <w:t>Router-ID</w:t>
      </w:r>
      <w:r>
        <w:rPr>
          <w:rFonts w:hint="eastAsia"/>
        </w:rPr>
        <w:t>的选举</w:t>
      </w:r>
      <w:r>
        <w:t>规则</w:t>
      </w:r>
    </w:p>
    <w:p w14:paraId="19354898" w14:textId="77777777" w:rsidR="00870A08" w:rsidRDefault="003A5418">
      <w:pPr>
        <w:pStyle w:val="12"/>
        <w:numPr>
          <w:ilvl w:val="1"/>
          <w:numId w:val="5"/>
        </w:numPr>
        <w:ind w:firstLineChars="0"/>
        <w:jc w:val="left"/>
      </w:pPr>
      <w:r>
        <w:rPr>
          <w:rFonts w:hint="eastAsia"/>
        </w:rPr>
        <w:t>掌握</w:t>
      </w:r>
      <w:r>
        <w:rPr>
          <w:rFonts w:hint="eastAsia"/>
        </w:rPr>
        <w:t>OSPF</w:t>
      </w:r>
      <w:r>
        <w:rPr>
          <w:rFonts w:hint="eastAsia"/>
        </w:rPr>
        <w:t>手动配置</w:t>
      </w:r>
      <w:r>
        <w:t>Router-ID</w:t>
      </w:r>
      <w:r>
        <w:rPr>
          <w:rFonts w:hint="eastAsia"/>
        </w:rPr>
        <w:t>的方法</w:t>
      </w:r>
    </w:p>
    <w:p w14:paraId="2C2EB0C8" w14:textId="77777777" w:rsidR="00870A08" w:rsidRDefault="003A5418">
      <w:pPr>
        <w:pStyle w:val="12"/>
        <w:numPr>
          <w:ilvl w:val="1"/>
          <w:numId w:val="5"/>
        </w:numPr>
        <w:ind w:firstLineChars="0"/>
        <w:jc w:val="left"/>
      </w:pPr>
      <w:r>
        <w:rPr>
          <w:rFonts w:hint="eastAsia"/>
        </w:rPr>
        <w:t>理解</w:t>
      </w:r>
      <w:r>
        <w:rPr>
          <w:rFonts w:hint="eastAsia"/>
        </w:rPr>
        <w:t>OSPF</w:t>
      </w:r>
      <w:r>
        <w:rPr>
          <w:rFonts w:hint="eastAsia"/>
        </w:rPr>
        <w:t>中</w:t>
      </w:r>
      <w:r>
        <w:t>Router-ID</w:t>
      </w:r>
      <w:r>
        <w:rPr>
          <w:rFonts w:hint="eastAsia"/>
        </w:rPr>
        <w:t>必须唯一的意义</w:t>
      </w:r>
    </w:p>
    <w:p w14:paraId="1640C007" w14:textId="77777777" w:rsidR="00870A08" w:rsidRDefault="003A5418">
      <w:pPr>
        <w:pStyle w:val="10"/>
      </w:pPr>
      <w:r>
        <w:rPr>
          <w:rFonts w:hint="eastAsia"/>
        </w:rPr>
        <w:t>实验内容</w:t>
      </w:r>
    </w:p>
    <w:p w14:paraId="4D137813" w14:textId="77777777" w:rsidR="00870A08" w:rsidRDefault="003A5418">
      <w:pPr>
        <w:ind w:firstLine="420"/>
        <w:jc w:val="left"/>
      </w:pPr>
      <w:r>
        <w:rPr>
          <w:rFonts w:hint="eastAsia"/>
        </w:rPr>
        <w:t>本实验</w:t>
      </w:r>
      <w:r>
        <w:t>模拟</w:t>
      </w:r>
      <w:r>
        <w:rPr>
          <w:rFonts w:hint="eastAsia"/>
        </w:rPr>
        <w:t>企业</w:t>
      </w:r>
      <w:r>
        <w:t>网络环境，</w:t>
      </w:r>
      <w:r>
        <w:rPr>
          <w:rFonts w:hint="eastAsia"/>
        </w:rPr>
        <w:t>R1</w:t>
      </w:r>
      <w:r>
        <w:rPr>
          <w:rFonts w:hint="eastAsia"/>
        </w:rPr>
        <w:t>为</w:t>
      </w:r>
      <w:r>
        <w:t>部门</w:t>
      </w:r>
      <w:r>
        <w:rPr>
          <w:rFonts w:hint="eastAsia"/>
        </w:rPr>
        <w:t>A</w:t>
      </w:r>
      <w:r>
        <w:rPr>
          <w:rFonts w:hint="eastAsia"/>
        </w:rPr>
        <w:t>的</w:t>
      </w:r>
      <w:r>
        <w:t>网关设备，</w:t>
      </w:r>
      <w:r>
        <w:rPr>
          <w:rFonts w:hint="eastAsia"/>
        </w:rPr>
        <w:t>R3</w:t>
      </w:r>
      <w:r>
        <w:rPr>
          <w:rFonts w:hint="eastAsia"/>
        </w:rPr>
        <w:t>为</w:t>
      </w:r>
      <w:r>
        <w:t>部门</w:t>
      </w:r>
      <w:r>
        <w:rPr>
          <w:rFonts w:hint="eastAsia"/>
        </w:rPr>
        <w:t>B</w:t>
      </w:r>
      <w:r>
        <w:rPr>
          <w:rFonts w:hint="eastAsia"/>
        </w:rPr>
        <w:t>的</w:t>
      </w:r>
      <w:r>
        <w:t>网关设备，</w:t>
      </w:r>
      <w:r>
        <w:rPr>
          <w:rFonts w:hint="eastAsia"/>
        </w:rPr>
        <w:t>R4</w:t>
      </w:r>
      <w:r>
        <w:rPr>
          <w:rFonts w:hint="eastAsia"/>
        </w:rPr>
        <w:t>为</w:t>
      </w:r>
      <w:r>
        <w:t>部门</w:t>
      </w:r>
      <w:r>
        <w:rPr>
          <w:rFonts w:hint="eastAsia"/>
        </w:rPr>
        <w:t>C</w:t>
      </w:r>
      <w:r>
        <w:rPr>
          <w:rFonts w:hint="eastAsia"/>
        </w:rPr>
        <w:t>的</w:t>
      </w:r>
      <w:r>
        <w:t>网关</w:t>
      </w:r>
      <w:r>
        <w:rPr>
          <w:rFonts w:hint="eastAsia"/>
        </w:rPr>
        <w:t>设备，</w:t>
      </w:r>
      <w:r>
        <w:rPr>
          <w:rFonts w:hint="eastAsia"/>
        </w:rPr>
        <w:t>R</w:t>
      </w:r>
      <w:r>
        <w:t>2</w:t>
      </w:r>
      <w:r>
        <w:rPr>
          <w:rFonts w:hint="eastAsia"/>
        </w:rPr>
        <w:t>为</w:t>
      </w:r>
      <w:r>
        <w:t>企业核心路由器。</w:t>
      </w:r>
      <w:r>
        <w:rPr>
          <w:rFonts w:hint="eastAsia"/>
        </w:rPr>
        <w:t>现网络</w:t>
      </w:r>
      <w:r>
        <w:t>中运行</w:t>
      </w:r>
      <w:r>
        <w:rPr>
          <w:rFonts w:hint="eastAsia"/>
        </w:rPr>
        <w:t>OSPF</w:t>
      </w:r>
      <w:r>
        <w:rPr>
          <w:rFonts w:hint="eastAsia"/>
        </w:rPr>
        <w:t>协议</w:t>
      </w:r>
      <w:r>
        <w:t>实现全网互通</w:t>
      </w:r>
      <w:r>
        <w:rPr>
          <w:rFonts w:hint="eastAsia"/>
        </w:rPr>
        <w:t>，所有路由器运行在区域</w:t>
      </w:r>
      <w:r>
        <w:rPr>
          <w:rFonts w:hint="eastAsia"/>
        </w:rPr>
        <w:t>0</w:t>
      </w:r>
      <w:r>
        <w:rPr>
          <w:rFonts w:hint="eastAsia"/>
        </w:rPr>
        <w:t>内。网络管理员需要正确配置</w:t>
      </w:r>
      <w:r>
        <w:rPr>
          <w:rFonts w:hint="eastAsia"/>
        </w:rPr>
        <w:t>Router-ID</w:t>
      </w:r>
      <w:r>
        <w:rPr>
          <w:rFonts w:hint="eastAsia"/>
        </w:rPr>
        <w:t>以避免产生不必要的问题。</w:t>
      </w:r>
    </w:p>
    <w:p w14:paraId="7EF25F31" w14:textId="77777777" w:rsidR="00870A08" w:rsidRDefault="003A5418">
      <w:pPr>
        <w:pStyle w:val="10"/>
      </w:pPr>
      <w:r>
        <w:rPr>
          <w:rFonts w:hint="eastAsia"/>
        </w:rPr>
        <w:t>实验拓扑</w:t>
      </w:r>
    </w:p>
    <w:p w14:paraId="333AE964" w14:textId="77777777" w:rsidR="00870A08" w:rsidRDefault="003A5418">
      <w:pPr>
        <w:pStyle w:val="aff6"/>
        <w:ind w:firstLine="360"/>
        <w:jc w:val="center"/>
      </w:pPr>
      <w:r>
        <w:rPr>
          <w:noProof/>
          <w:lang w:val="en-GB"/>
        </w:rPr>
        <w:drawing>
          <wp:inline distT="0" distB="0" distL="0" distR="0" wp14:anchorId="3A97870F" wp14:editId="6225233D">
            <wp:extent cx="5477510" cy="3143250"/>
            <wp:effectExtent l="19050" t="0" r="8760" b="0"/>
            <wp:docPr id="59" name="图片 58"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descr="捕获.PNG"/>
                    <pic:cNvPicPr>
                      <a:picLocks noChangeAspect="1"/>
                    </pic:cNvPicPr>
                  </pic:nvPicPr>
                  <pic:blipFill>
                    <a:blip r:embed="rId163" cstate="print">
                      <a:grayscl/>
                    </a:blip>
                    <a:stretch>
                      <a:fillRect/>
                    </a:stretch>
                  </pic:blipFill>
                  <pic:spPr>
                    <a:xfrm>
                      <a:off x="0" y="0"/>
                      <a:ext cx="5477640" cy="3143689"/>
                    </a:xfrm>
                    <a:prstGeom prst="rect">
                      <a:avLst/>
                    </a:prstGeom>
                  </pic:spPr>
                </pic:pic>
              </a:graphicData>
            </a:graphic>
          </wp:inline>
        </w:drawing>
      </w:r>
    </w:p>
    <w:p w14:paraId="76186E47" w14:textId="77777777" w:rsidR="00870A08" w:rsidRDefault="003A5418">
      <w:pPr>
        <w:pStyle w:val="aff6"/>
        <w:ind w:firstLine="360"/>
        <w:jc w:val="center"/>
      </w:pPr>
      <w:r>
        <w:rPr>
          <w:rFonts w:hint="eastAsia"/>
        </w:rPr>
        <w:t>图</w:t>
      </w:r>
      <w:r>
        <w:rPr>
          <w:rFonts w:hint="eastAsia"/>
        </w:rPr>
        <w:t xml:space="preserve">8-7 </w:t>
      </w:r>
      <w:r>
        <w:rPr>
          <w:rFonts w:hint="eastAsia"/>
        </w:rPr>
        <w:t>理解</w:t>
      </w:r>
      <w:r>
        <w:rPr>
          <w:rFonts w:hint="eastAsia"/>
        </w:rPr>
        <w:t>OSPF</w:t>
      </w:r>
      <w:r>
        <w:rPr>
          <w:rFonts w:hint="eastAsia"/>
        </w:rPr>
        <w:t>的</w:t>
      </w:r>
      <w:r>
        <w:rPr>
          <w:rFonts w:hint="eastAsia"/>
        </w:rPr>
        <w:t>Router-ID</w:t>
      </w:r>
      <w:r>
        <w:rPr>
          <w:rFonts w:hint="eastAsia"/>
        </w:rPr>
        <w:t>拓扑图</w:t>
      </w:r>
    </w:p>
    <w:p w14:paraId="224B888A" w14:textId="77777777" w:rsidR="00870A08" w:rsidRDefault="003A5418">
      <w:pPr>
        <w:pStyle w:val="10"/>
      </w:pPr>
      <w:r>
        <w:rPr>
          <w:rFonts w:hint="eastAsia"/>
        </w:rPr>
        <w:lastRenderedPageBreak/>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32B8E3F9" w14:textId="77777777">
        <w:trPr>
          <w:trHeight w:val="471"/>
          <w:jc w:val="center"/>
        </w:trPr>
        <w:tc>
          <w:tcPr>
            <w:tcW w:w="1594" w:type="dxa"/>
            <w:vAlign w:val="center"/>
          </w:tcPr>
          <w:p w14:paraId="46C1DB97" w14:textId="77777777" w:rsidR="00870A08" w:rsidRDefault="003A5418">
            <w:pPr>
              <w:spacing w:line="240" w:lineRule="auto"/>
              <w:ind w:firstLineChars="0" w:firstLine="0"/>
              <w:jc w:val="center"/>
            </w:pPr>
            <w:r>
              <w:rPr>
                <w:rFonts w:hint="eastAsia"/>
              </w:rPr>
              <w:t>设备</w:t>
            </w:r>
          </w:p>
        </w:tc>
        <w:tc>
          <w:tcPr>
            <w:tcW w:w="1706" w:type="dxa"/>
            <w:vAlign w:val="center"/>
          </w:tcPr>
          <w:p w14:paraId="1612184F" w14:textId="77777777" w:rsidR="00870A08" w:rsidRDefault="003A5418">
            <w:pPr>
              <w:spacing w:line="240" w:lineRule="auto"/>
              <w:ind w:firstLineChars="0" w:firstLine="0"/>
              <w:jc w:val="center"/>
            </w:pPr>
            <w:r>
              <w:rPr>
                <w:rFonts w:hint="eastAsia"/>
              </w:rPr>
              <w:t>接口</w:t>
            </w:r>
          </w:p>
        </w:tc>
        <w:tc>
          <w:tcPr>
            <w:tcW w:w="1882" w:type="dxa"/>
            <w:vAlign w:val="center"/>
          </w:tcPr>
          <w:p w14:paraId="4F3B4A1E"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30973C50" w14:textId="77777777" w:rsidR="00870A08" w:rsidRDefault="003A5418">
            <w:pPr>
              <w:spacing w:line="240" w:lineRule="auto"/>
              <w:ind w:firstLineChars="0" w:firstLine="0"/>
              <w:jc w:val="center"/>
            </w:pPr>
            <w:r>
              <w:rPr>
                <w:rFonts w:hint="eastAsia"/>
              </w:rPr>
              <w:t>子网掩码</w:t>
            </w:r>
          </w:p>
        </w:tc>
        <w:tc>
          <w:tcPr>
            <w:tcW w:w="1458" w:type="dxa"/>
            <w:vAlign w:val="center"/>
          </w:tcPr>
          <w:p w14:paraId="34F1939E" w14:textId="77777777" w:rsidR="00870A08" w:rsidRDefault="003A5418">
            <w:pPr>
              <w:spacing w:line="240" w:lineRule="auto"/>
              <w:ind w:firstLineChars="0" w:firstLine="0"/>
              <w:jc w:val="center"/>
            </w:pPr>
            <w:r>
              <w:rPr>
                <w:rFonts w:hint="eastAsia"/>
              </w:rPr>
              <w:t>默认网关</w:t>
            </w:r>
          </w:p>
        </w:tc>
      </w:tr>
      <w:tr w:rsidR="00870A08" w14:paraId="650A070B" w14:textId="77777777">
        <w:trPr>
          <w:jc w:val="center"/>
        </w:trPr>
        <w:tc>
          <w:tcPr>
            <w:tcW w:w="1594" w:type="dxa"/>
            <w:vAlign w:val="center"/>
          </w:tcPr>
          <w:p w14:paraId="7A0E9D8C" w14:textId="77777777" w:rsidR="00870A08" w:rsidRDefault="003A5418">
            <w:pPr>
              <w:spacing w:line="240" w:lineRule="auto"/>
              <w:ind w:firstLineChars="0" w:firstLine="0"/>
              <w:jc w:val="center"/>
            </w:pPr>
            <w:r>
              <w:rPr>
                <w:rFonts w:hint="eastAsia"/>
              </w:rPr>
              <w:t>PC</w:t>
            </w:r>
            <w:r>
              <w:t>-</w:t>
            </w:r>
            <w:r>
              <w:rPr>
                <w:rFonts w:hint="eastAsia"/>
              </w:rPr>
              <w:t>1</w:t>
            </w:r>
          </w:p>
        </w:tc>
        <w:tc>
          <w:tcPr>
            <w:tcW w:w="1706" w:type="dxa"/>
            <w:vAlign w:val="center"/>
          </w:tcPr>
          <w:p w14:paraId="1DBEF8C0" w14:textId="77777777" w:rsidR="00870A08" w:rsidRDefault="003A5418">
            <w:pPr>
              <w:spacing w:line="240" w:lineRule="auto"/>
              <w:ind w:firstLineChars="0" w:firstLine="0"/>
              <w:jc w:val="center"/>
            </w:pPr>
            <w:r>
              <w:rPr>
                <w:rFonts w:hint="eastAsia"/>
              </w:rPr>
              <w:t>Ethernet 0/0/1</w:t>
            </w:r>
          </w:p>
        </w:tc>
        <w:tc>
          <w:tcPr>
            <w:tcW w:w="1882" w:type="dxa"/>
            <w:vAlign w:val="center"/>
          </w:tcPr>
          <w:p w14:paraId="42599F03" w14:textId="77777777" w:rsidR="00870A08" w:rsidRDefault="003A5418">
            <w:pPr>
              <w:spacing w:line="240" w:lineRule="auto"/>
              <w:ind w:firstLineChars="0" w:firstLine="0"/>
              <w:jc w:val="center"/>
            </w:pPr>
            <w:r>
              <w:rPr>
                <w:rFonts w:hint="eastAsia"/>
              </w:rPr>
              <w:t>10.0.</w:t>
            </w:r>
            <w:r>
              <w:t>1.1</w:t>
            </w:r>
          </w:p>
        </w:tc>
        <w:tc>
          <w:tcPr>
            <w:tcW w:w="1882" w:type="dxa"/>
            <w:vAlign w:val="center"/>
          </w:tcPr>
          <w:p w14:paraId="033617F3" w14:textId="77777777" w:rsidR="00870A08" w:rsidRDefault="003A5418">
            <w:pPr>
              <w:spacing w:line="240" w:lineRule="auto"/>
              <w:ind w:firstLineChars="0" w:firstLine="0"/>
              <w:jc w:val="center"/>
            </w:pPr>
            <w:r>
              <w:rPr>
                <w:rFonts w:hint="eastAsia"/>
              </w:rPr>
              <w:t>255.255.255.0</w:t>
            </w:r>
          </w:p>
        </w:tc>
        <w:tc>
          <w:tcPr>
            <w:tcW w:w="1458" w:type="dxa"/>
          </w:tcPr>
          <w:p w14:paraId="4D41814B" w14:textId="77777777" w:rsidR="00870A08" w:rsidRDefault="003A5418">
            <w:pPr>
              <w:spacing w:line="240" w:lineRule="auto"/>
              <w:ind w:firstLineChars="0" w:firstLine="0"/>
              <w:jc w:val="center"/>
            </w:pPr>
            <w:r>
              <w:rPr>
                <w:rFonts w:hint="eastAsia"/>
              </w:rPr>
              <w:t>10.0.</w:t>
            </w:r>
            <w:r>
              <w:t>1.254</w:t>
            </w:r>
          </w:p>
        </w:tc>
      </w:tr>
      <w:tr w:rsidR="00870A08" w14:paraId="6DAFE1BF" w14:textId="77777777">
        <w:trPr>
          <w:jc w:val="center"/>
        </w:trPr>
        <w:tc>
          <w:tcPr>
            <w:tcW w:w="1594" w:type="dxa"/>
            <w:vAlign w:val="center"/>
          </w:tcPr>
          <w:p w14:paraId="4CBD17F2" w14:textId="77777777" w:rsidR="00870A08" w:rsidRDefault="003A5418">
            <w:pPr>
              <w:spacing w:line="240" w:lineRule="auto"/>
              <w:ind w:firstLineChars="0" w:firstLine="0"/>
              <w:jc w:val="center"/>
            </w:pPr>
            <w:r>
              <w:rPr>
                <w:rFonts w:hint="eastAsia"/>
              </w:rPr>
              <w:t>PC</w:t>
            </w:r>
            <w:r>
              <w:t>-</w:t>
            </w:r>
            <w:r>
              <w:rPr>
                <w:rFonts w:hint="eastAsia"/>
              </w:rPr>
              <w:t>2</w:t>
            </w:r>
          </w:p>
        </w:tc>
        <w:tc>
          <w:tcPr>
            <w:tcW w:w="1706" w:type="dxa"/>
            <w:vAlign w:val="center"/>
          </w:tcPr>
          <w:p w14:paraId="0D4C8EC9" w14:textId="77777777" w:rsidR="00870A08" w:rsidRDefault="003A5418">
            <w:pPr>
              <w:spacing w:line="240" w:lineRule="auto"/>
              <w:ind w:firstLineChars="0" w:firstLine="0"/>
              <w:jc w:val="center"/>
            </w:pPr>
            <w:r>
              <w:rPr>
                <w:rFonts w:hint="eastAsia"/>
              </w:rPr>
              <w:t>Ethernet 0/0/1</w:t>
            </w:r>
          </w:p>
        </w:tc>
        <w:tc>
          <w:tcPr>
            <w:tcW w:w="1882" w:type="dxa"/>
            <w:vAlign w:val="center"/>
          </w:tcPr>
          <w:p w14:paraId="4D0E6FC3" w14:textId="77777777" w:rsidR="00870A08" w:rsidRDefault="003A5418">
            <w:pPr>
              <w:spacing w:line="240" w:lineRule="auto"/>
              <w:ind w:firstLineChars="0" w:firstLine="0"/>
              <w:jc w:val="center"/>
            </w:pPr>
            <w:r>
              <w:t>10.0.2.1</w:t>
            </w:r>
          </w:p>
        </w:tc>
        <w:tc>
          <w:tcPr>
            <w:tcW w:w="1882" w:type="dxa"/>
            <w:vAlign w:val="center"/>
          </w:tcPr>
          <w:p w14:paraId="3DE27544" w14:textId="77777777" w:rsidR="00870A08" w:rsidRDefault="003A5418">
            <w:pPr>
              <w:spacing w:line="240" w:lineRule="auto"/>
              <w:ind w:firstLineChars="0" w:firstLine="0"/>
              <w:jc w:val="center"/>
            </w:pPr>
            <w:r>
              <w:rPr>
                <w:rFonts w:hint="eastAsia"/>
              </w:rPr>
              <w:t>255.255.255.0</w:t>
            </w:r>
          </w:p>
        </w:tc>
        <w:tc>
          <w:tcPr>
            <w:tcW w:w="1458" w:type="dxa"/>
          </w:tcPr>
          <w:p w14:paraId="33B97AFC" w14:textId="77777777" w:rsidR="00870A08" w:rsidRDefault="003A5418">
            <w:pPr>
              <w:spacing w:line="240" w:lineRule="auto"/>
              <w:ind w:firstLineChars="0" w:firstLine="0"/>
              <w:jc w:val="center"/>
            </w:pPr>
            <w:r>
              <w:rPr>
                <w:rFonts w:hint="eastAsia"/>
              </w:rPr>
              <w:t>10.0.</w:t>
            </w:r>
            <w:r>
              <w:t>2.254</w:t>
            </w:r>
          </w:p>
        </w:tc>
      </w:tr>
      <w:tr w:rsidR="00870A08" w14:paraId="72BD1095" w14:textId="77777777">
        <w:trPr>
          <w:jc w:val="center"/>
        </w:trPr>
        <w:tc>
          <w:tcPr>
            <w:tcW w:w="1594" w:type="dxa"/>
            <w:vAlign w:val="center"/>
          </w:tcPr>
          <w:p w14:paraId="0F74522D" w14:textId="77777777" w:rsidR="00870A08" w:rsidRDefault="003A5418">
            <w:pPr>
              <w:spacing w:line="240" w:lineRule="auto"/>
              <w:ind w:firstLineChars="0" w:firstLine="0"/>
              <w:jc w:val="center"/>
            </w:pPr>
            <w:r>
              <w:rPr>
                <w:rFonts w:hint="eastAsia"/>
              </w:rPr>
              <w:t>PC</w:t>
            </w:r>
            <w:r>
              <w:t>-</w:t>
            </w:r>
            <w:r>
              <w:rPr>
                <w:rFonts w:hint="eastAsia"/>
              </w:rPr>
              <w:t>3</w:t>
            </w:r>
          </w:p>
        </w:tc>
        <w:tc>
          <w:tcPr>
            <w:tcW w:w="1706" w:type="dxa"/>
            <w:vAlign w:val="center"/>
          </w:tcPr>
          <w:p w14:paraId="7C815080" w14:textId="77777777" w:rsidR="00870A08" w:rsidRDefault="003A5418">
            <w:pPr>
              <w:spacing w:line="240" w:lineRule="auto"/>
              <w:ind w:firstLineChars="0" w:firstLine="0"/>
              <w:jc w:val="center"/>
            </w:pPr>
            <w:r>
              <w:rPr>
                <w:rFonts w:hint="eastAsia"/>
              </w:rPr>
              <w:t>Ethernet 0/0/1</w:t>
            </w:r>
          </w:p>
        </w:tc>
        <w:tc>
          <w:tcPr>
            <w:tcW w:w="1882" w:type="dxa"/>
            <w:vAlign w:val="center"/>
          </w:tcPr>
          <w:p w14:paraId="07FA3BA2" w14:textId="77777777" w:rsidR="00870A08" w:rsidRDefault="003A5418">
            <w:pPr>
              <w:spacing w:line="240" w:lineRule="auto"/>
              <w:ind w:firstLineChars="0" w:firstLine="0"/>
              <w:jc w:val="center"/>
            </w:pPr>
            <w:r>
              <w:rPr>
                <w:rFonts w:hint="eastAsia"/>
              </w:rPr>
              <w:t>10.0.</w:t>
            </w:r>
            <w:r>
              <w:t>3.1</w:t>
            </w:r>
          </w:p>
        </w:tc>
        <w:tc>
          <w:tcPr>
            <w:tcW w:w="1882" w:type="dxa"/>
            <w:vAlign w:val="center"/>
          </w:tcPr>
          <w:p w14:paraId="25CE7684" w14:textId="77777777" w:rsidR="00870A08" w:rsidRDefault="003A5418">
            <w:pPr>
              <w:spacing w:line="240" w:lineRule="auto"/>
              <w:ind w:firstLineChars="0" w:firstLine="0"/>
              <w:jc w:val="center"/>
            </w:pPr>
            <w:r>
              <w:rPr>
                <w:rFonts w:hint="eastAsia"/>
              </w:rPr>
              <w:t>255.255.255.0</w:t>
            </w:r>
          </w:p>
        </w:tc>
        <w:tc>
          <w:tcPr>
            <w:tcW w:w="1458" w:type="dxa"/>
          </w:tcPr>
          <w:p w14:paraId="7CA5766C" w14:textId="77777777" w:rsidR="00870A08" w:rsidRDefault="003A5418">
            <w:pPr>
              <w:spacing w:line="240" w:lineRule="auto"/>
              <w:ind w:firstLineChars="0" w:firstLine="0"/>
              <w:jc w:val="center"/>
            </w:pPr>
            <w:r>
              <w:rPr>
                <w:rFonts w:hint="eastAsia"/>
              </w:rPr>
              <w:t>10.0.</w:t>
            </w:r>
            <w:r>
              <w:t>3.254</w:t>
            </w:r>
          </w:p>
        </w:tc>
      </w:tr>
      <w:tr w:rsidR="00870A08" w14:paraId="36D2F8F2" w14:textId="77777777">
        <w:trPr>
          <w:trHeight w:val="181"/>
          <w:jc w:val="center"/>
        </w:trPr>
        <w:tc>
          <w:tcPr>
            <w:tcW w:w="1594" w:type="dxa"/>
            <w:vMerge w:val="restart"/>
            <w:vAlign w:val="center"/>
          </w:tcPr>
          <w:p w14:paraId="5A320E00" w14:textId="77777777" w:rsidR="00870A08" w:rsidRDefault="003A5418">
            <w:pPr>
              <w:spacing w:line="240" w:lineRule="auto"/>
              <w:ind w:firstLineChars="0" w:firstLine="0"/>
              <w:jc w:val="center"/>
            </w:pPr>
            <w:r>
              <w:t>R1</w:t>
            </w:r>
            <w:r>
              <w:rPr>
                <w:rFonts w:hint="eastAsia"/>
              </w:rPr>
              <w:t>(AR2220)</w:t>
            </w:r>
          </w:p>
        </w:tc>
        <w:tc>
          <w:tcPr>
            <w:tcW w:w="1706" w:type="dxa"/>
            <w:vAlign w:val="center"/>
          </w:tcPr>
          <w:p w14:paraId="4D50092A"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82" w:type="dxa"/>
            <w:vAlign w:val="center"/>
          </w:tcPr>
          <w:p w14:paraId="127C7111" w14:textId="77777777" w:rsidR="00870A08" w:rsidRDefault="003A5418">
            <w:pPr>
              <w:spacing w:line="240" w:lineRule="auto"/>
              <w:ind w:firstLineChars="0" w:firstLine="0"/>
              <w:jc w:val="center"/>
            </w:pPr>
            <w:r>
              <w:t>1.1.1.1</w:t>
            </w:r>
          </w:p>
        </w:tc>
        <w:tc>
          <w:tcPr>
            <w:tcW w:w="1882" w:type="dxa"/>
            <w:vAlign w:val="center"/>
          </w:tcPr>
          <w:p w14:paraId="4B0A66BA" w14:textId="77777777" w:rsidR="00870A08" w:rsidRDefault="003A5418">
            <w:pPr>
              <w:spacing w:line="240" w:lineRule="auto"/>
              <w:ind w:firstLineChars="0" w:firstLine="0"/>
              <w:jc w:val="center"/>
            </w:pPr>
            <w:r>
              <w:rPr>
                <w:rFonts w:hint="eastAsia"/>
              </w:rPr>
              <w:t>255.255.255.</w:t>
            </w:r>
            <w:r>
              <w:t>255</w:t>
            </w:r>
          </w:p>
        </w:tc>
        <w:tc>
          <w:tcPr>
            <w:tcW w:w="1458" w:type="dxa"/>
          </w:tcPr>
          <w:p w14:paraId="6913C755" w14:textId="77777777" w:rsidR="00870A08" w:rsidRDefault="003A5418">
            <w:pPr>
              <w:spacing w:line="240" w:lineRule="auto"/>
              <w:ind w:firstLineChars="0" w:firstLine="0"/>
              <w:jc w:val="center"/>
            </w:pPr>
            <w:r>
              <w:rPr>
                <w:rFonts w:hint="eastAsia"/>
              </w:rPr>
              <w:t>N/A</w:t>
            </w:r>
          </w:p>
        </w:tc>
      </w:tr>
      <w:tr w:rsidR="00870A08" w14:paraId="4D894318" w14:textId="77777777">
        <w:trPr>
          <w:trHeight w:val="120"/>
          <w:jc w:val="center"/>
        </w:trPr>
        <w:tc>
          <w:tcPr>
            <w:tcW w:w="1594" w:type="dxa"/>
            <w:vMerge/>
            <w:vAlign w:val="center"/>
          </w:tcPr>
          <w:p w14:paraId="56A5396C" w14:textId="77777777" w:rsidR="00870A08" w:rsidRDefault="00870A08">
            <w:pPr>
              <w:spacing w:line="240" w:lineRule="auto"/>
              <w:ind w:firstLine="420"/>
              <w:jc w:val="center"/>
            </w:pPr>
          </w:p>
        </w:tc>
        <w:tc>
          <w:tcPr>
            <w:tcW w:w="1706" w:type="dxa"/>
            <w:vAlign w:val="center"/>
          </w:tcPr>
          <w:p w14:paraId="1B98D873"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51B4830D" w14:textId="77777777" w:rsidR="00870A08" w:rsidRDefault="003A5418">
            <w:pPr>
              <w:spacing w:line="240" w:lineRule="auto"/>
              <w:ind w:firstLineChars="0" w:firstLine="0"/>
              <w:jc w:val="center"/>
            </w:pPr>
            <w:r>
              <w:rPr>
                <w:rFonts w:hint="eastAsia"/>
              </w:rPr>
              <w:t>10.</w:t>
            </w:r>
            <w:r>
              <w:t>0.1</w:t>
            </w:r>
            <w:r>
              <w:rPr>
                <w:rFonts w:hint="eastAsia"/>
              </w:rPr>
              <w:t>.254</w:t>
            </w:r>
          </w:p>
        </w:tc>
        <w:tc>
          <w:tcPr>
            <w:tcW w:w="1882" w:type="dxa"/>
            <w:vAlign w:val="center"/>
          </w:tcPr>
          <w:p w14:paraId="15146A4F" w14:textId="77777777" w:rsidR="00870A08" w:rsidRDefault="003A5418">
            <w:pPr>
              <w:spacing w:line="240" w:lineRule="auto"/>
              <w:ind w:firstLineChars="0" w:firstLine="0"/>
              <w:jc w:val="center"/>
            </w:pPr>
            <w:r>
              <w:rPr>
                <w:rFonts w:hint="eastAsia"/>
              </w:rPr>
              <w:t>255.255.255.0</w:t>
            </w:r>
          </w:p>
        </w:tc>
        <w:tc>
          <w:tcPr>
            <w:tcW w:w="1458" w:type="dxa"/>
          </w:tcPr>
          <w:p w14:paraId="4B3F1158" w14:textId="77777777" w:rsidR="00870A08" w:rsidRDefault="003A5418">
            <w:pPr>
              <w:spacing w:line="240" w:lineRule="auto"/>
              <w:ind w:firstLineChars="0" w:firstLine="0"/>
              <w:jc w:val="center"/>
            </w:pPr>
            <w:r>
              <w:rPr>
                <w:rFonts w:hint="eastAsia"/>
              </w:rPr>
              <w:t>N/A</w:t>
            </w:r>
          </w:p>
        </w:tc>
      </w:tr>
      <w:tr w:rsidR="00870A08" w14:paraId="0197ABCC" w14:textId="77777777">
        <w:trPr>
          <w:trHeight w:val="120"/>
          <w:jc w:val="center"/>
        </w:trPr>
        <w:tc>
          <w:tcPr>
            <w:tcW w:w="1594" w:type="dxa"/>
            <w:vMerge/>
            <w:vAlign w:val="center"/>
          </w:tcPr>
          <w:p w14:paraId="25DFDFAA" w14:textId="77777777" w:rsidR="00870A08" w:rsidRDefault="00870A08">
            <w:pPr>
              <w:spacing w:line="240" w:lineRule="auto"/>
              <w:ind w:firstLine="420"/>
              <w:jc w:val="center"/>
            </w:pPr>
          </w:p>
        </w:tc>
        <w:tc>
          <w:tcPr>
            <w:tcW w:w="1706" w:type="dxa"/>
            <w:vAlign w:val="center"/>
          </w:tcPr>
          <w:p w14:paraId="18943E79"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0A2D66E7" w14:textId="77777777" w:rsidR="00870A08" w:rsidRDefault="003A5418">
            <w:pPr>
              <w:spacing w:line="240" w:lineRule="auto"/>
              <w:ind w:firstLineChars="0" w:firstLine="0"/>
              <w:jc w:val="center"/>
            </w:pPr>
            <w:r>
              <w:rPr>
                <w:rFonts w:hint="eastAsia"/>
              </w:rPr>
              <w:t>10.0.</w:t>
            </w:r>
            <w:r>
              <w:t>12.1</w:t>
            </w:r>
          </w:p>
        </w:tc>
        <w:tc>
          <w:tcPr>
            <w:tcW w:w="1882" w:type="dxa"/>
            <w:vAlign w:val="center"/>
          </w:tcPr>
          <w:p w14:paraId="0AD14F36" w14:textId="77777777" w:rsidR="00870A08" w:rsidRDefault="003A5418">
            <w:pPr>
              <w:spacing w:line="240" w:lineRule="auto"/>
              <w:ind w:firstLineChars="0" w:firstLine="0"/>
              <w:jc w:val="center"/>
            </w:pPr>
            <w:r>
              <w:rPr>
                <w:rFonts w:hint="eastAsia"/>
              </w:rPr>
              <w:t>255.255.255.0</w:t>
            </w:r>
          </w:p>
        </w:tc>
        <w:tc>
          <w:tcPr>
            <w:tcW w:w="1458" w:type="dxa"/>
          </w:tcPr>
          <w:p w14:paraId="1AD8934D" w14:textId="77777777" w:rsidR="00870A08" w:rsidRDefault="003A5418">
            <w:pPr>
              <w:spacing w:line="240" w:lineRule="auto"/>
              <w:ind w:firstLineChars="0" w:firstLine="0"/>
              <w:jc w:val="center"/>
            </w:pPr>
            <w:r>
              <w:rPr>
                <w:rFonts w:hint="eastAsia"/>
              </w:rPr>
              <w:t>N/A</w:t>
            </w:r>
          </w:p>
        </w:tc>
      </w:tr>
      <w:tr w:rsidR="00870A08" w14:paraId="75322DBC" w14:textId="77777777">
        <w:trPr>
          <w:trHeight w:val="151"/>
          <w:jc w:val="center"/>
        </w:trPr>
        <w:tc>
          <w:tcPr>
            <w:tcW w:w="1594" w:type="dxa"/>
            <w:vMerge w:val="restart"/>
            <w:vAlign w:val="center"/>
          </w:tcPr>
          <w:p w14:paraId="32A654C7" w14:textId="77777777" w:rsidR="00870A08" w:rsidRDefault="003A5418">
            <w:pPr>
              <w:spacing w:line="240" w:lineRule="auto"/>
              <w:ind w:firstLineChars="0" w:firstLine="0"/>
              <w:jc w:val="center"/>
            </w:pPr>
            <w:r>
              <w:t>R2</w:t>
            </w:r>
            <w:r>
              <w:rPr>
                <w:rFonts w:hint="eastAsia"/>
              </w:rPr>
              <w:t>(AR2220)</w:t>
            </w:r>
          </w:p>
        </w:tc>
        <w:tc>
          <w:tcPr>
            <w:tcW w:w="1706" w:type="dxa"/>
            <w:vAlign w:val="center"/>
          </w:tcPr>
          <w:p w14:paraId="320F1B74"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82" w:type="dxa"/>
            <w:vAlign w:val="center"/>
          </w:tcPr>
          <w:p w14:paraId="089D0939" w14:textId="77777777" w:rsidR="00870A08" w:rsidRDefault="003A5418">
            <w:pPr>
              <w:spacing w:line="240" w:lineRule="auto"/>
              <w:ind w:firstLineChars="0" w:firstLine="0"/>
              <w:jc w:val="center"/>
            </w:pPr>
            <w:r>
              <w:t>2.2.2.2</w:t>
            </w:r>
          </w:p>
        </w:tc>
        <w:tc>
          <w:tcPr>
            <w:tcW w:w="1882" w:type="dxa"/>
            <w:vAlign w:val="center"/>
          </w:tcPr>
          <w:p w14:paraId="0B7783E6" w14:textId="77777777" w:rsidR="00870A08" w:rsidRDefault="003A5418">
            <w:pPr>
              <w:spacing w:line="240" w:lineRule="auto"/>
              <w:ind w:firstLineChars="0" w:firstLine="0"/>
              <w:jc w:val="center"/>
            </w:pPr>
            <w:r>
              <w:rPr>
                <w:rFonts w:hint="eastAsia"/>
              </w:rPr>
              <w:t>255.255.255.</w:t>
            </w:r>
            <w:r>
              <w:t>255</w:t>
            </w:r>
          </w:p>
        </w:tc>
        <w:tc>
          <w:tcPr>
            <w:tcW w:w="1458" w:type="dxa"/>
          </w:tcPr>
          <w:p w14:paraId="030BC286" w14:textId="77777777" w:rsidR="00870A08" w:rsidRDefault="003A5418">
            <w:pPr>
              <w:spacing w:line="240" w:lineRule="auto"/>
              <w:ind w:firstLineChars="0" w:firstLine="0"/>
              <w:jc w:val="center"/>
            </w:pPr>
            <w:r>
              <w:rPr>
                <w:rFonts w:hint="eastAsia"/>
              </w:rPr>
              <w:t>N/A</w:t>
            </w:r>
          </w:p>
        </w:tc>
      </w:tr>
      <w:tr w:rsidR="00870A08" w14:paraId="2B80FD8D" w14:textId="77777777">
        <w:trPr>
          <w:trHeight w:val="120"/>
          <w:jc w:val="center"/>
        </w:trPr>
        <w:tc>
          <w:tcPr>
            <w:tcW w:w="1594" w:type="dxa"/>
            <w:vMerge/>
            <w:vAlign w:val="center"/>
          </w:tcPr>
          <w:p w14:paraId="21117D73" w14:textId="77777777" w:rsidR="00870A08" w:rsidRDefault="00870A08">
            <w:pPr>
              <w:spacing w:line="240" w:lineRule="auto"/>
              <w:ind w:firstLine="420"/>
              <w:jc w:val="center"/>
            </w:pPr>
          </w:p>
        </w:tc>
        <w:tc>
          <w:tcPr>
            <w:tcW w:w="1706" w:type="dxa"/>
            <w:vAlign w:val="center"/>
          </w:tcPr>
          <w:p w14:paraId="37066631"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0B8B2F3C" w14:textId="77777777" w:rsidR="00870A08" w:rsidRDefault="003A5418">
            <w:pPr>
              <w:spacing w:line="240" w:lineRule="auto"/>
              <w:ind w:firstLineChars="0" w:firstLine="0"/>
              <w:jc w:val="center"/>
            </w:pPr>
            <w:r>
              <w:rPr>
                <w:rFonts w:hint="eastAsia"/>
              </w:rPr>
              <w:t>10.</w:t>
            </w:r>
            <w:r>
              <w:t>0.12.2</w:t>
            </w:r>
          </w:p>
        </w:tc>
        <w:tc>
          <w:tcPr>
            <w:tcW w:w="1882" w:type="dxa"/>
            <w:vAlign w:val="center"/>
          </w:tcPr>
          <w:p w14:paraId="759FC492" w14:textId="77777777" w:rsidR="00870A08" w:rsidRDefault="003A5418">
            <w:pPr>
              <w:spacing w:line="240" w:lineRule="auto"/>
              <w:ind w:firstLineChars="0" w:firstLine="0"/>
              <w:jc w:val="center"/>
            </w:pPr>
            <w:r>
              <w:rPr>
                <w:rFonts w:hint="eastAsia"/>
              </w:rPr>
              <w:t>255.255.255.0</w:t>
            </w:r>
          </w:p>
        </w:tc>
        <w:tc>
          <w:tcPr>
            <w:tcW w:w="1458" w:type="dxa"/>
          </w:tcPr>
          <w:p w14:paraId="0D450296" w14:textId="77777777" w:rsidR="00870A08" w:rsidRDefault="003A5418">
            <w:pPr>
              <w:spacing w:line="240" w:lineRule="auto"/>
              <w:ind w:firstLineChars="0" w:firstLine="0"/>
              <w:jc w:val="center"/>
            </w:pPr>
            <w:r>
              <w:rPr>
                <w:rFonts w:hint="eastAsia"/>
              </w:rPr>
              <w:t>N/A</w:t>
            </w:r>
          </w:p>
        </w:tc>
      </w:tr>
      <w:tr w:rsidR="00870A08" w14:paraId="43163BD2" w14:textId="77777777">
        <w:trPr>
          <w:trHeight w:val="100"/>
          <w:jc w:val="center"/>
        </w:trPr>
        <w:tc>
          <w:tcPr>
            <w:tcW w:w="1594" w:type="dxa"/>
            <w:vMerge/>
            <w:vAlign w:val="center"/>
          </w:tcPr>
          <w:p w14:paraId="0E8BC186" w14:textId="77777777" w:rsidR="00870A08" w:rsidRDefault="00870A08">
            <w:pPr>
              <w:spacing w:line="240" w:lineRule="auto"/>
              <w:ind w:firstLine="420"/>
              <w:jc w:val="center"/>
            </w:pPr>
          </w:p>
        </w:tc>
        <w:tc>
          <w:tcPr>
            <w:tcW w:w="1706" w:type="dxa"/>
            <w:vAlign w:val="center"/>
          </w:tcPr>
          <w:p w14:paraId="228BE71B"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6C2DBDD7" w14:textId="77777777" w:rsidR="00870A08" w:rsidRDefault="003A5418">
            <w:pPr>
              <w:spacing w:line="240" w:lineRule="auto"/>
              <w:ind w:firstLineChars="0" w:firstLine="0"/>
              <w:jc w:val="center"/>
            </w:pPr>
            <w:r>
              <w:rPr>
                <w:rFonts w:hint="eastAsia"/>
              </w:rPr>
              <w:t>10.0.</w:t>
            </w:r>
            <w:r>
              <w:t>23.2</w:t>
            </w:r>
          </w:p>
        </w:tc>
        <w:tc>
          <w:tcPr>
            <w:tcW w:w="1882" w:type="dxa"/>
            <w:vAlign w:val="center"/>
          </w:tcPr>
          <w:p w14:paraId="31D8C270" w14:textId="77777777" w:rsidR="00870A08" w:rsidRDefault="003A5418">
            <w:pPr>
              <w:spacing w:line="240" w:lineRule="auto"/>
              <w:ind w:firstLineChars="0" w:firstLine="0"/>
              <w:jc w:val="center"/>
            </w:pPr>
            <w:r>
              <w:rPr>
                <w:rFonts w:hint="eastAsia"/>
              </w:rPr>
              <w:t>255.255.255.0</w:t>
            </w:r>
          </w:p>
        </w:tc>
        <w:tc>
          <w:tcPr>
            <w:tcW w:w="1458" w:type="dxa"/>
          </w:tcPr>
          <w:p w14:paraId="63A81ABA" w14:textId="77777777" w:rsidR="00870A08" w:rsidRDefault="003A5418">
            <w:pPr>
              <w:spacing w:line="240" w:lineRule="auto"/>
              <w:ind w:firstLineChars="0" w:firstLine="0"/>
              <w:jc w:val="center"/>
            </w:pPr>
            <w:r>
              <w:rPr>
                <w:rFonts w:hint="eastAsia"/>
              </w:rPr>
              <w:t>N/A</w:t>
            </w:r>
          </w:p>
        </w:tc>
      </w:tr>
      <w:tr w:rsidR="00870A08" w14:paraId="4095B724" w14:textId="77777777">
        <w:trPr>
          <w:trHeight w:val="100"/>
          <w:jc w:val="center"/>
        </w:trPr>
        <w:tc>
          <w:tcPr>
            <w:tcW w:w="1594" w:type="dxa"/>
            <w:vMerge/>
            <w:vAlign w:val="center"/>
          </w:tcPr>
          <w:p w14:paraId="4701B07E" w14:textId="77777777" w:rsidR="00870A08" w:rsidRDefault="00870A08">
            <w:pPr>
              <w:spacing w:line="240" w:lineRule="auto"/>
              <w:ind w:firstLine="420"/>
              <w:jc w:val="center"/>
            </w:pPr>
          </w:p>
        </w:tc>
        <w:tc>
          <w:tcPr>
            <w:tcW w:w="1706" w:type="dxa"/>
            <w:vAlign w:val="center"/>
          </w:tcPr>
          <w:p w14:paraId="26DCBD5F" w14:textId="77777777" w:rsidR="00870A08" w:rsidRDefault="003A5418">
            <w:pPr>
              <w:spacing w:line="240" w:lineRule="auto"/>
              <w:ind w:firstLineChars="0" w:firstLine="0"/>
              <w:jc w:val="center"/>
            </w:pPr>
            <w:r>
              <w:t>G</w:t>
            </w:r>
            <w:r>
              <w:rPr>
                <w:rFonts w:hint="eastAsia"/>
              </w:rPr>
              <w:t>E 0/0/2</w:t>
            </w:r>
          </w:p>
        </w:tc>
        <w:tc>
          <w:tcPr>
            <w:tcW w:w="1882" w:type="dxa"/>
            <w:vAlign w:val="center"/>
          </w:tcPr>
          <w:p w14:paraId="7D59B90E" w14:textId="77777777" w:rsidR="00870A08" w:rsidRDefault="003A5418">
            <w:pPr>
              <w:spacing w:line="240" w:lineRule="auto"/>
              <w:ind w:firstLineChars="0" w:firstLine="0"/>
              <w:jc w:val="center"/>
            </w:pPr>
            <w:r>
              <w:rPr>
                <w:rFonts w:hint="eastAsia"/>
              </w:rPr>
              <w:t>10.0.</w:t>
            </w:r>
            <w:r>
              <w:t>24.2</w:t>
            </w:r>
          </w:p>
        </w:tc>
        <w:tc>
          <w:tcPr>
            <w:tcW w:w="1882" w:type="dxa"/>
            <w:vAlign w:val="center"/>
          </w:tcPr>
          <w:p w14:paraId="761D3C3A" w14:textId="77777777" w:rsidR="00870A08" w:rsidRDefault="003A5418">
            <w:pPr>
              <w:spacing w:line="240" w:lineRule="auto"/>
              <w:ind w:firstLineChars="0" w:firstLine="0"/>
              <w:jc w:val="center"/>
            </w:pPr>
            <w:r>
              <w:rPr>
                <w:rFonts w:hint="eastAsia"/>
              </w:rPr>
              <w:t>255.255.255.0</w:t>
            </w:r>
          </w:p>
        </w:tc>
        <w:tc>
          <w:tcPr>
            <w:tcW w:w="1458" w:type="dxa"/>
          </w:tcPr>
          <w:p w14:paraId="5A9C7DDF" w14:textId="77777777" w:rsidR="00870A08" w:rsidRDefault="003A5418">
            <w:pPr>
              <w:spacing w:line="240" w:lineRule="auto"/>
              <w:ind w:firstLineChars="0" w:firstLine="0"/>
              <w:jc w:val="center"/>
            </w:pPr>
            <w:r>
              <w:rPr>
                <w:rFonts w:hint="eastAsia"/>
              </w:rPr>
              <w:t>N/A</w:t>
            </w:r>
          </w:p>
        </w:tc>
      </w:tr>
      <w:tr w:rsidR="00870A08" w14:paraId="400135B0" w14:textId="77777777">
        <w:trPr>
          <w:trHeight w:val="102"/>
          <w:jc w:val="center"/>
        </w:trPr>
        <w:tc>
          <w:tcPr>
            <w:tcW w:w="1594" w:type="dxa"/>
            <w:vMerge w:val="restart"/>
            <w:vAlign w:val="center"/>
          </w:tcPr>
          <w:p w14:paraId="4A9FC5D5" w14:textId="77777777" w:rsidR="00870A08" w:rsidRDefault="003A5418">
            <w:pPr>
              <w:spacing w:line="240" w:lineRule="auto"/>
              <w:ind w:firstLineChars="0" w:firstLine="0"/>
              <w:jc w:val="center"/>
            </w:pPr>
            <w:r>
              <w:t>R3</w:t>
            </w:r>
            <w:r>
              <w:rPr>
                <w:rFonts w:hint="eastAsia"/>
              </w:rPr>
              <w:t>(AR2220)</w:t>
            </w:r>
          </w:p>
        </w:tc>
        <w:tc>
          <w:tcPr>
            <w:tcW w:w="1706" w:type="dxa"/>
            <w:vAlign w:val="center"/>
          </w:tcPr>
          <w:p w14:paraId="6E75497A"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82" w:type="dxa"/>
            <w:vAlign w:val="center"/>
          </w:tcPr>
          <w:p w14:paraId="2490CA01" w14:textId="77777777" w:rsidR="00870A08" w:rsidRDefault="003A5418">
            <w:pPr>
              <w:spacing w:line="240" w:lineRule="auto"/>
              <w:ind w:firstLineChars="0" w:firstLine="0"/>
              <w:jc w:val="center"/>
            </w:pPr>
            <w:r>
              <w:t>3.3.3.3</w:t>
            </w:r>
          </w:p>
        </w:tc>
        <w:tc>
          <w:tcPr>
            <w:tcW w:w="1882" w:type="dxa"/>
            <w:vAlign w:val="center"/>
          </w:tcPr>
          <w:p w14:paraId="61A2456E" w14:textId="77777777" w:rsidR="00870A08" w:rsidRDefault="003A5418">
            <w:pPr>
              <w:spacing w:line="240" w:lineRule="auto"/>
              <w:ind w:firstLineChars="0" w:firstLine="0"/>
              <w:jc w:val="center"/>
            </w:pPr>
            <w:r>
              <w:rPr>
                <w:rFonts w:hint="eastAsia"/>
              </w:rPr>
              <w:t>255.255.255.</w:t>
            </w:r>
            <w:r>
              <w:t>255</w:t>
            </w:r>
          </w:p>
        </w:tc>
        <w:tc>
          <w:tcPr>
            <w:tcW w:w="1458" w:type="dxa"/>
          </w:tcPr>
          <w:p w14:paraId="294E683A" w14:textId="77777777" w:rsidR="00870A08" w:rsidRDefault="003A5418">
            <w:pPr>
              <w:spacing w:line="240" w:lineRule="auto"/>
              <w:ind w:firstLineChars="0" w:firstLine="0"/>
              <w:jc w:val="center"/>
            </w:pPr>
            <w:r>
              <w:rPr>
                <w:rFonts w:hint="eastAsia"/>
              </w:rPr>
              <w:t>N/A</w:t>
            </w:r>
          </w:p>
        </w:tc>
      </w:tr>
      <w:tr w:rsidR="00870A08" w14:paraId="194E88B2" w14:textId="77777777">
        <w:trPr>
          <w:trHeight w:val="100"/>
          <w:jc w:val="center"/>
        </w:trPr>
        <w:tc>
          <w:tcPr>
            <w:tcW w:w="1594" w:type="dxa"/>
            <w:vMerge/>
            <w:vAlign w:val="center"/>
          </w:tcPr>
          <w:p w14:paraId="097578C2" w14:textId="77777777" w:rsidR="00870A08" w:rsidRDefault="00870A08">
            <w:pPr>
              <w:spacing w:line="240" w:lineRule="auto"/>
              <w:ind w:firstLine="420"/>
              <w:jc w:val="center"/>
            </w:pPr>
          </w:p>
        </w:tc>
        <w:tc>
          <w:tcPr>
            <w:tcW w:w="1706" w:type="dxa"/>
            <w:vAlign w:val="center"/>
          </w:tcPr>
          <w:p w14:paraId="7AA65974"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5AC2B312" w14:textId="77777777" w:rsidR="00870A08" w:rsidRDefault="003A5418">
            <w:pPr>
              <w:spacing w:line="240" w:lineRule="auto"/>
              <w:ind w:firstLineChars="0" w:firstLine="0"/>
              <w:jc w:val="center"/>
            </w:pPr>
            <w:r>
              <w:rPr>
                <w:rFonts w:hint="eastAsia"/>
              </w:rPr>
              <w:t>10.</w:t>
            </w:r>
            <w:r>
              <w:t>0.23.3</w:t>
            </w:r>
          </w:p>
        </w:tc>
        <w:tc>
          <w:tcPr>
            <w:tcW w:w="1882" w:type="dxa"/>
            <w:vAlign w:val="center"/>
          </w:tcPr>
          <w:p w14:paraId="7A5CA429" w14:textId="77777777" w:rsidR="00870A08" w:rsidRDefault="003A5418">
            <w:pPr>
              <w:spacing w:line="240" w:lineRule="auto"/>
              <w:ind w:firstLineChars="0" w:firstLine="0"/>
              <w:jc w:val="center"/>
            </w:pPr>
            <w:r>
              <w:rPr>
                <w:rFonts w:hint="eastAsia"/>
              </w:rPr>
              <w:t>255.255.255.0</w:t>
            </w:r>
          </w:p>
        </w:tc>
        <w:tc>
          <w:tcPr>
            <w:tcW w:w="1458" w:type="dxa"/>
          </w:tcPr>
          <w:p w14:paraId="4F12A4F1" w14:textId="77777777" w:rsidR="00870A08" w:rsidRDefault="003A5418">
            <w:pPr>
              <w:spacing w:line="240" w:lineRule="auto"/>
              <w:ind w:firstLineChars="0" w:firstLine="0"/>
              <w:jc w:val="center"/>
            </w:pPr>
            <w:r>
              <w:rPr>
                <w:rFonts w:hint="eastAsia"/>
              </w:rPr>
              <w:t>N/A</w:t>
            </w:r>
          </w:p>
        </w:tc>
      </w:tr>
      <w:tr w:rsidR="00870A08" w14:paraId="45152FBA" w14:textId="77777777">
        <w:trPr>
          <w:trHeight w:val="120"/>
          <w:jc w:val="center"/>
        </w:trPr>
        <w:tc>
          <w:tcPr>
            <w:tcW w:w="1594" w:type="dxa"/>
            <w:vMerge/>
            <w:vAlign w:val="center"/>
          </w:tcPr>
          <w:p w14:paraId="74DED1A7" w14:textId="77777777" w:rsidR="00870A08" w:rsidRDefault="00870A08">
            <w:pPr>
              <w:spacing w:line="240" w:lineRule="auto"/>
              <w:ind w:firstLine="420"/>
              <w:jc w:val="center"/>
            </w:pPr>
          </w:p>
        </w:tc>
        <w:tc>
          <w:tcPr>
            <w:tcW w:w="1706" w:type="dxa"/>
            <w:vAlign w:val="center"/>
          </w:tcPr>
          <w:p w14:paraId="231DEE54"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4E4CCD54" w14:textId="77777777" w:rsidR="00870A08" w:rsidRDefault="003A5418">
            <w:pPr>
              <w:spacing w:line="240" w:lineRule="auto"/>
              <w:ind w:firstLineChars="0" w:firstLine="0"/>
              <w:jc w:val="center"/>
            </w:pPr>
            <w:r>
              <w:rPr>
                <w:rFonts w:hint="eastAsia"/>
              </w:rPr>
              <w:t>10.0.</w:t>
            </w:r>
            <w:r>
              <w:t>2.254</w:t>
            </w:r>
          </w:p>
        </w:tc>
        <w:tc>
          <w:tcPr>
            <w:tcW w:w="1882" w:type="dxa"/>
            <w:vAlign w:val="center"/>
          </w:tcPr>
          <w:p w14:paraId="736DEDEC" w14:textId="77777777" w:rsidR="00870A08" w:rsidRDefault="003A5418">
            <w:pPr>
              <w:spacing w:line="240" w:lineRule="auto"/>
              <w:ind w:firstLineChars="0" w:firstLine="0"/>
              <w:jc w:val="center"/>
            </w:pPr>
            <w:r>
              <w:rPr>
                <w:rFonts w:hint="eastAsia"/>
              </w:rPr>
              <w:t>255.255.255.0</w:t>
            </w:r>
          </w:p>
        </w:tc>
        <w:tc>
          <w:tcPr>
            <w:tcW w:w="1458" w:type="dxa"/>
          </w:tcPr>
          <w:p w14:paraId="5B4D71D7" w14:textId="77777777" w:rsidR="00870A08" w:rsidRDefault="003A5418">
            <w:pPr>
              <w:spacing w:line="240" w:lineRule="auto"/>
              <w:ind w:firstLineChars="0" w:firstLine="0"/>
              <w:jc w:val="center"/>
            </w:pPr>
            <w:r>
              <w:rPr>
                <w:rFonts w:hint="eastAsia"/>
              </w:rPr>
              <w:t>N/A</w:t>
            </w:r>
          </w:p>
        </w:tc>
      </w:tr>
      <w:tr w:rsidR="00870A08" w14:paraId="31ECB059" w14:textId="77777777">
        <w:trPr>
          <w:trHeight w:val="151"/>
          <w:jc w:val="center"/>
        </w:trPr>
        <w:tc>
          <w:tcPr>
            <w:tcW w:w="1594" w:type="dxa"/>
            <w:vMerge w:val="restart"/>
            <w:vAlign w:val="center"/>
          </w:tcPr>
          <w:p w14:paraId="58D4DE9E" w14:textId="77777777" w:rsidR="00870A08" w:rsidRDefault="003A5418">
            <w:pPr>
              <w:spacing w:line="240" w:lineRule="auto"/>
              <w:ind w:firstLineChars="0" w:firstLine="0"/>
              <w:jc w:val="center"/>
            </w:pPr>
            <w:r>
              <w:t>R4</w:t>
            </w:r>
            <w:r>
              <w:rPr>
                <w:rFonts w:hint="eastAsia"/>
              </w:rPr>
              <w:t>(AR2220)</w:t>
            </w:r>
          </w:p>
        </w:tc>
        <w:tc>
          <w:tcPr>
            <w:tcW w:w="1706" w:type="dxa"/>
            <w:vAlign w:val="center"/>
          </w:tcPr>
          <w:p w14:paraId="796D2A63"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82" w:type="dxa"/>
            <w:vAlign w:val="center"/>
          </w:tcPr>
          <w:p w14:paraId="6C0013BE" w14:textId="77777777" w:rsidR="00870A08" w:rsidRDefault="003A5418">
            <w:pPr>
              <w:spacing w:line="240" w:lineRule="auto"/>
              <w:ind w:firstLineChars="0" w:firstLine="0"/>
              <w:jc w:val="center"/>
            </w:pPr>
            <w:r>
              <w:t>4.4.4.4</w:t>
            </w:r>
          </w:p>
        </w:tc>
        <w:tc>
          <w:tcPr>
            <w:tcW w:w="1882" w:type="dxa"/>
            <w:vAlign w:val="center"/>
          </w:tcPr>
          <w:p w14:paraId="5A0262EC" w14:textId="77777777" w:rsidR="00870A08" w:rsidRDefault="003A5418">
            <w:pPr>
              <w:spacing w:line="240" w:lineRule="auto"/>
              <w:ind w:firstLineChars="0" w:firstLine="0"/>
              <w:jc w:val="center"/>
            </w:pPr>
            <w:r>
              <w:rPr>
                <w:rFonts w:hint="eastAsia"/>
              </w:rPr>
              <w:t>255.255.255.</w:t>
            </w:r>
            <w:r>
              <w:t>255</w:t>
            </w:r>
          </w:p>
        </w:tc>
        <w:tc>
          <w:tcPr>
            <w:tcW w:w="1458" w:type="dxa"/>
          </w:tcPr>
          <w:p w14:paraId="2899DE2A" w14:textId="77777777" w:rsidR="00870A08" w:rsidRDefault="003A5418">
            <w:pPr>
              <w:spacing w:line="240" w:lineRule="auto"/>
              <w:ind w:firstLineChars="0" w:firstLine="0"/>
              <w:jc w:val="center"/>
            </w:pPr>
            <w:r>
              <w:rPr>
                <w:rFonts w:hint="eastAsia"/>
              </w:rPr>
              <w:t>N/A</w:t>
            </w:r>
          </w:p>
        </w:tc>
      </w:tr>
      <w:tr w:rsidR="00870A08" w14:paraId="3D04368C" w14:textId="77777777">
        <w:trPr>
          <w:trHeight w:val="120"/>
          <w:jc w:val="center"/>
        </w:trPr>
        <w:tc>
          <w:tcPr>
            <w:tcW w:w="1594" w:type="dxa"/>
            <w:vMerge/>
            <w:vAlign w:val="center"/>
          </w:tcPr>
          <w:p w14:paraId="60361DEC" w14:textId="77777777" w:rsidR="00870A08" w:rsidRDefault="00870A08">
            <w:pPr>
              <w:spacing w:line="240" w:lineRule="auto"/>
              <w:ind w:firstLine="420"/>
              <w:jc w:val="center"/>
            </w:pPr>
          </w:p>
        </w:tc>
        <w:tc>
          <w:tcPr>
            <w:tcW w:w="1706" w:type="dxa"/>
            <w:vAlign w:val="center"/>
          </w:tcPr>
          <w:p w14:paraId="1726CD8A"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46A7E2B3" w14:textId="77777777" w:rsidR="00870A08" w:rsidRDefault="003A5418">
            <w:pPr>
              <w:spacing w:line="240" w:lineRule="auto"/>
              <w:ind w:firstLineChars="0" w:firstLine="0"/>
              <w:jc w:val="center"/>
            </w:pPr>
            <w:r>
              <w:t>10.0.24.4</w:t>
            </w:r>
          </w:p>
        </w:tc>
        <w:tc>
          <w:tcPr>
            <w:tcW w:w="1882" w:type="dxa"/>
            <w:vAlign w:val="center"/>
          </w:tcPr>
          <w:p w14:paraId="31B0D661" w14:textId="77777777" w:rsidR="00870A08" w:rsidRDefault="003A5418">
            <w:pPr>
              <w:spacing w:line="240" w:lineRule="auto"/>
              <w:ind w:firstLineChars="0" w:firstLine="0"/>
              <w:jc w:val="center"/>
            </w:pPr>
            <w:r>
              <w:rPr>
                <w:rFonts w:hint="eastAsia"/>
              </w:rPr>
              <w:t>255.255.255.0</w:t>
            </w:r>
          </w:p>
        </w:tc>
        <w:tc>
          <w:tcPr>
            <w:tcW w:w="1458" w:type="dxa"/>
          </w:tcPr>
          <w:p w14:paraId="681D098C" w14:textId="77777777" w:rsidR="00870A08" w:rsidRDefault="003A5418">
            <w:pPr>
              <w:spacing w:line="240" w:lineRule="auto"/>
              <w:ind w:firstLineChars="0" w:firstLine="0"/>
              <w:jc w:val="center"/>
            </w:pPr>
            <w:r>
              <w:rPr>
                <w:rFonts w:hint="eastAsia"/>
              </w:rPr>
              <w:t>N/A</w:t>
            </w:r>
          </w:p>
        </w:tc>
      </w:tr>
      <w:tr w:rsidR="00870A08" w14:paraId="0E4EF632" w14:textId="77777777">
        <w:trPr>
          <w:trHeight w:val="120"/>
          <w:jc w:val="center"/>
        </w:trPr>
        <w:tc>
          <w:tcPr>
            <w:tcW w:w="1594" w:type="dxa"/>
            <w:vMerge/>
            <w:vAlign w:val="center"/>
          </w:tcPr>
          <w:p w14:paraId="65AD67E8" w14:textId="77777777" w:rsidR="00870A08" w:rsidRDefault="00870A08">
            <w:pPr>
              <w:spacing w:line="240" w:lineRule="auto"/>
              <w:ind w:firstLine="420"/>
              <w:jc w:val="center"/>
            </w:pPr>
          </w:p>
        </w:tc>
        <w:tc>
          <w:tcPr>
            <w:tcW w:w="1706" w:type="dxa"/>
            <w:vAlign w:val="center"/>
          </w:tcPr>
          <w:p w14:paraId="48782152"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43A33229" w14:textId="77777777" w:rsidR="00870A08" w:rsidRDefault="003A5418">
            <w:pPr>
              <w:spacing w:line="240" w:lineRule="auto"/>
              <w:ind w:firstLineChars="0" w:firstLine="0"/>
              <w:jc w:val="center"/>
            </w:pPr>
            <w:r>
              <w:rPr>
                <w:rFonts w:hint="eastAsia"/>
              </w:rPr>
              <w:t>10.0.</w:t>
            </w:r>
            <w:r>
              <w:t>3.254</w:t>
            </w:r>
          </w:p>
        </w:tc>
        <w:tc>
          <w:tcPr>
            <w:tcW w:w="1882" w:type="dxa"/>
            <w:vAlign w:val="center"/>
          </w:tcPr>
          <w:p w14:paraId="66C833E5" w14:textId="77777777" w:rsidR="00870A08" w:rsidRDefault="003A5418">
            <w:pPr>
              <w:spacing w:line="240" w:lineRule="auto"/>
              <w:ind w:firstLineChars="0" w:firstLine="0"/>
              <w:jc w:val="center"/>
            </w:pPr>
            <w:r>
              <w:rPr>
                <w:rFonts w:hint="eastAsia"/>
              </w:rPr>
              <w:t>255.255.255.0</w:t>
            </w:r>
          </w:p>
        </w:tc>
        <w:tc>
          <w:tcPr>
            <w:tcW w:w="1458" w:type="dxa"/>
          </w:tcPr>
          <w:p w14:paraId="297BD2B3" w14:textId="77777777" w:rsidR="00870A08" w:rsidRDefault="003A5418">
            <w:pPr>
              <w:spacing w:line="240" w:lineRule="auto"/>
              <w:ind w:firstLineChars="0" w:firstLine="0"/>
              <w:jc w:val="center"/>
            </w:pPr>
            <w:r>
              <w:rPr>
                <w:rFonts w:hint="eastAsia"/>
              </w:rPr>
              <w:t>N/A</w:t>
            </w:r>
          </w:p>
        </w:tc>
      </w:tr>
    </w:tbl>
    <w:p w14:paraId="0647957D" w14:textId="77777777" w:rsidR="00870A08" w:rsidRDefault="003A5418">
      <w:pPr>
        <w:pStyle w:val="10"/>
      </w:pPr>
      <w:r>
        <w:rPr>
          <w:rFonts w:hint="eastAsia"/>
        </w:rPr>
        <w:t>实验步骤</w:t>
      </w:r>
    </w:p>
    <w:p w14:paraId="033E8E2B" w14:textId="77777777" w:rsidR="00870A08" w:rsidRDefault="003A5418">
      <w:pPr>
        <w:pStyle w:val="2"/>
        <w:numPr>
          <w:ilvl w:val="0"/>
          <w:numId w:val="42"/>
        </w:numPr>
      </w:pPr>
      <w:r>
        <w:rPr>
          <w:rFonts w:hint="eastAsia"/>
        </w:rPr>
        <w:t>验证</w:t>
      </w:r>
      <w:r>
        <w:rPr>
          <w:rFonts w:hint="eastAsia"/>
        </w:rPr>
        <w:t>R</w:t>
      </w:r>
      <w:r>
        <w:t>outer-</w:t>
      </w:r>
      <w:r>
        <w:rPr>
          <w:rFonts w:hint="eastAsia"/>
        </w:rPr>
        <w:t>ID</w:t>
      </w:r>
      <w:r>
        <w:rPr>
          <w:rFonts w:hint="eastAsia"/>
        </w:rPr>
        <w:t>选举规则</w:t>
      </w:r>
    </w:p>
    <w:p w14:paraId="11E0AC1D" w14:textId="15E64282" w:rsidR="00870A08" w:rsidRDefault="003A5418">
      <w:pPr>
        <w:pStyle w:val="12"/>
        <w:ind w:left="420" w:firstLineChars="0" w:firstLine="0"/>
        <w:jc w:val="left"/>
      </w:pPr>
      <w:r>
        <w:rPr>
          <w:rFonts w:hint="eastAsia"/>
        </w:rPr>
        <w:t>在进行基本配置之前，在</w:t>
      </w:r>
      <w:r>
        <w:rPr>
          <w:rFonts w:hint="eastAsia"/>
        </w:rPr>
        <w:t>R1</w:t>
      </w:r>
      <w:r>
        <w:rPr>
          <w:rFonts w:hint="eastAsia"/>
        </w:rPr>
        <w:t>上使用命令</w:t>
      </w:r>
      <w:r>
        <w:rPr>
          <w:rFonts w:hint="eastAsia"/>
          <w:b/>
        </w:rPr>
        <w:t>display route</w:t>
      </w:r>
      <w:r w:rsidR="000F4F1C">
        <w:rPr>
          <w:b/>
        </w:rPr>
        <w:t xml:space="preserve">r </w:t>
      </w:r>
      <w:r>
        <w:rPr>
          <w:rFonts w:hint="eastAsia"/>
          <w:b/>
        </w:rPr>
        <w:t xml:space="preserve"> id</w:t>
      </w:r>
      <w:r>
        <w:rPr>
          <w:rFonts w:hint="eastAsia"/>
        </w:rPr>
        <w:t>来查看当前设备上的</w:t>
      </w:r>
      <w:r>
        <w:rPr>
          <w:rFonts w:hint="eastAsia"/>
        </w:rPr>
        <w:t>Router-ID</w:t>
      </w:r>
      <w:r>
        <w:rPr>
          <w:rFonts w:hint="eastAsia"/>
        </w:rPr>
        <w:t>。</w:t>
      </w:r>
    </w:p>
    <w:p w14:paraId="7337999E" w14:textId="5D98E713" w:rsidR="00870A08" w:rsidRDefault="003A5418">
      <w:pPr>
        <w:pStyle w:val="aff6"/>
      </w:pPr>
      <w:r>
        <w:t>[</w:t>
      </w:r>
      <w:r>
        <w:rPr>
          <w:rFonts w:hint="eastAsia"/>
        </w:rPr>
        <w:t>R</w:t>
      </w:r>
      <w:proofErr w:type="gramStart"/>
      <w:r>
        <w:rPr>
          <w:rFonts w:hint="eastAsia"/>
        </w:rPr>
        <w:t>1</w:t>
      </w:r>
      <w:r>
        <w:t>]display</w:t>
      </w:r>
      <w:proofErr w:type="gramEnd"/>
      <w:r>
        <w:t xml:space="preserve"> Router</w:t>
      </w:r>
      <w:r w:rsidR="000F4F1C">
        <w:t xml:space="preserve"> </w:t>
      </w:r>
      <w:r>
        <w:t>ID</w:t>
      </w:r>
    </w:p>
    <w:p w14:paraId="370D4560" w14:textId="77777777" w:rsidR="00870A08" w:rsidRDefault="003A5418">
      <w:pPr>
        <w:pStyle w:val="aff6"/>
      </w:pPr>
      <w:r>
        <w:t>Router-ID:0.0.0.0</w:t>
      </w:r>
    </w:p>
    <w:p w14:paraId="132B3AD6" w14:textId="77777777" w:rsidR="00870A08" w:rsidRDefault="00870A08">
      <w:pPr>
        <w:ind w:firstLineChars="0" w:firstLine="0"/>
        <w:jc w:val="left"/>
      </w:pPr>
    </w:p>
    <w:p w14:paraId="7C7CD7BD" w14:textId="77777777" w:rsidR="00870A08" w:rsidRDefault="003A5418">
      <w:pPr>
        <w:ind w:firstLine="420"/>
      </w:pPr>
      <w:r>
        <w:rPr>
          <w:rFonts w:hint="eastAsia"/>
        </w:rPr>
        <w:t>可以观察到，在设备没有配置任何接口时，</w:t>
      </w:r>
      <w:r>
        <w:rPr>
          <w:rFonts w:hint="eastAsia"/>
        </w:rPr>
        <w:t>Router-ID</w:t>
      </w:r>
      <w:r>
        <w:rPr>
          <w:rFonts w:hint="eastAsia"/>
        </w:rPr>
        <w:t>为</w:t>
      </w:r>
      <w:r>
        <w:rPr>
          <w:rFonts w:hint="eastAsia"/>
        </w:rPr>
        <w:t>0.0.0.0</w:t>
      </w:r>
      <w:r>
        <w:rPr>
          <w:rFonts w:hint="eastAsia"/>
        </w:rPr>
        <w:t>。</w:t>
      </w:r>
    </w:p>
    <w:p w14:paraId="5C6D701C" w14:textId="77777777" w:rsidR="00870A08" w:rsidRDefault="003A5418">
      <w:pPr>
        <w:ind w:firstLine="420"/>
      </w:pPr>
      <w:r>
        <w:rPr>
          <w:rFonts w:hint="eastAsia"/>
        </w:rPr>
        <w:t>根据实验编址表，在</w:t>
      </w:r>
      <w:r>
        <w:rPr>
          <w:rFonts w:hint="eastAsia"/>
        </w:rPr>
        <w:t>R1</w:t>
      </w:r>
      <w:r>
        <w:rPr>
          <w:rFonts w:hint="eastAsia"/>
        </w:rPr>
        <w:t>的</w:t>
      </w:r>
      <w:r>
        <w:rPr>
          <w:rFonts w:hint="eastAsia"/>
        </w:rPr>
        <w:t>GE 0/0/1</w:t>
      </w:r>
      <w:r>
        <w:rPr>
          <w:rFonts w:hint="eastAsia"/>
        </w:rPr>
        <w:t>接口上配置</w:t>
      </w:r>
      <w:r>
        <w:rPr>
          <w:rFonts w:hint="eastAsia"/>
        </w:rPr>
        <w:t>IP</w:t>
      </w:r>
      <w:r>
        <w:rPr>
          <w:rFonts w:hint="eastAsia"/>
        </w:rPr>
        <w:t>地址</w:t>
      </w:r>
      <w:r>
        <w:rPr>
          <w:rFonts w:hint="eastAsia"/>
        </w:rPr>
        <w:t>10.0.12.1</w:t>
      </w:r>
      <w:r>
        <w:rPr>
          <w:rFonts w:hint="eastAsia"/>
        </w:rPr>
        <w:t>，</w:t>
      </w:r>
      <w:r>
        <w:rPr>
          <w:rFonts w:hint="eastAsia"/>
        </w:rPr>
        <w:t>GE 0/0/0</w:t>
      </w:r>
      <w:r>
        <w:rPr>
          <w:rFonts w:hint="eastAsia"/>
        </w:rPr>
        <w:t>接口配置</w:t>
      </w:r>
      <w:r>
        <w:rPr>
          <w:rFonts w:hint="eastAsia"/>
        </w:rPr>
        <w:t>IP</w:t>
      </w:r>
      <w:r>
        <w:rPr>
          <w:rFonts w:hint="eastAsia"/>
        </w:rPr>
        <w:t>地址</w:t>
      </w:r>
      <w:r>
        <w:rPr>
          <w:rFonts w:hint="eastAsia"/>
        </w:rPr>
        <w:t>10.0.1.254</w:t>
      </w:r>
      <w:r>
        <w:rPr>
          <w:rFonts w:hint="eastAsia"/>
        </w:rPr>
        <w:t>，配置环回接口</w:t>
      </w:r>
      <w:r>
        <w:rPr>
          <w:rFonts w:hint="eastAsia"/>
        </w:rPr>
        <w:t>0</w:t>
      </w:r>
      <w:r>
        <w:rPr>
          <w:rFonts w:hint="eastAsia"/>
        </w:rPr>
        <w:t>的地址</w:t>
      </w:r>
      <w:r>
        <w:rPr>
          <w:rFonts w:hint="eastAsia"/>
        </w:rPr>
        <w:t>1.1.1.1</w:t>
      </w:r>
      <w:r>
        <w:rPr>
          <w:rFonts w:hint="eastAsia"/>
        </w:rPr>
        <w:t>。</w:t>
      </w:r>
    </w:p>
    <w:p w14:paraId="6D72C526" w14:textId="77777777" w:rsidR="00870A08" w:rsidRDefault="003A5418">
      <w:pPr>
        <w:pStyle w:val="aff6"/>
      </w:pPr>
      <w:r>
        <w:lastRenderedPageBreak/>
        <w:t>[</w:t>
      </w:r>
      <w:r>
        <w:rPr>
          <w:rFonts w:hint="eastAsia"/>
        </w:rPr>
        <w:t>R</w:t>
      </w:r>
      <w:proofErr w:type="gramStart"/>
      <w:r>
        <w:rPr>
          <w:rFonts w:hint="eastAsia"/>
        </w:rPr>
        <w:t>1</w:t>
      </w:r>
      <w:r>
        <w:t>]int</w:t>
      </w:r>
      <w:r>
        <w:rPr>
          <w:rFonts w:hint="eastAsia"/>
        </w:rPr>
        <w:t>erface</w:t>
      </w:r>
      <w:proofErr w:type="gramEnd"/>
      <w:r>
        <w:t xml:space="preserve"> </w:t>
      </w:r>
      <w:proofErr w:type="spellStart"/>
      <w:r>
        <w:t>g</w:t>
      </w:r>
      <w:r>
        <w:rPr>
          <w:rFonts w:hint="eastAsia"/>
        </w:rPr>
        <w:t>igabitethernet</w:t>
      </w:r>
      <w:proofErr w:type="spellEnd"/>
      <w:r>
        <w:rPr>
          <w:rFonts w:hint="eastAsia"/>
        </w:rPr>
        <w:t xml:space="preserve"> </w:t>
      </w:r>
      <w:r>
        <w:t>0/0/</w:t>
      </w:r>
      <w:r>
        <w:rPr>
          <w:rFonts w:hint="eastAsia"/>
        </w:rPr>
        <w:t>1</w:t>
      </w:r>
    </w:p>
    <w:p w14:paraId="670240FB" w14:textId="77777777" w:rsidR="00870A08" w:rsidRDefault="003A5418">
      <w:pPr>
        <w:pStyle w:val="aff6"/>
      </w:pPr>
      <w:r>
        <w:t>[</w:t>
      </w:r>
      <w:r>
        <w:rPr>
          <w:rFonts w:hint="eastAsia"/>
        </w:rPr>
        <w:t>R1</w:t>
      </w:r>
      <w:r>
        <w:t>-GigabitEthernet0/0/</w:t>
      </w:r>
      <w:proofErr w:type="gramStart"/>
      <w:r>
        <w:rPr>
          <w:rFonts w:hint="eastAsia"/>
        </w:rPr>
        <w:t>1</w:t>
      </w:r>
      <w:r>
        <w:t>]</w:t>
      </w:r>
      <w:proofErr w:type="spellStart"/>
      <w:r>
        <w:t>ip</w:t>
      </w:r>
      <w:proofErr w:type="spellEnd"/>
      <w:proofErr w:type="gramEnd"/>
      <w:r>
        <w:t xml:space="preserve"> </w:t>
      </w:r>
      <w:proofErr w:type="spellStart"/>
      <w:r>
        <w:t>add</w:t>
      </w:r>
      <w:r>
        <w:rPr>
          <w:rFonts w:hint="eastAsia"/>
        </w:rPr>
        <w:t>res</w:t>
      </w:r>
      <w:proofErr w:type="spellEnd"/>
      <w:r>
        <w:t xml:space="preserve"> 10.0.12.1 24</w:t>
      </w:r>
    </w:p>
    <w:p w14:paraId="5C83D8E4" w14:textId="77777777" w:rsidR="00870A08" w:rsidRDefault="003A5418">
      <w:pPr>
        <w:pStyle w:val="aff6"/>
      </w:pPr>
      <w:r>
        <w:t>[</w:t>
      </w:r>
      <w:r>
        <w:rPr>
          <w:rFonts w:hint="eastAsia"/>
        </w:rPr>
        <w:t>R1</w:t>
      </w:r>
      <w:r>
        <w:t>-GigabitEthernet0/0/</w:t>
      </w:r>
      <w:proofErr w:type="gramStart"/>
      <w:r>
        <w:rPr>
          <w:rFonts w:hint="eastAsia"/>
        </w:rPr>
        <w:t>1</w:t>
      </w:r>
      <w:r>
        <w:t>]int</w:t>
      </w:r>
      <w:r>
        <w:rPr>
          <w:rFonts w:hint="eastAsia"/>
        </w:rPr>
        <w:t>erface</w:t>
      </w:r>
      <w:proofErr w:type="gramEnd"/>
      <w:r>
        <w:t xml:space="preserve"> </w:t>
      </w:r>
      <w:proofErr w:type="spellStart"/>
      <w:r>
        <w:t>g</w:t>
      </w:r>
      <w:r>
        <w:rPr>
          <w:rFonts w:hint="eastAsia"/>
        </w:rPr>
        <w:t>igabitethernet</w:t>
      </w:r>
      <w:proofErr w:type="spellEnd"/>
      <w:r>
        <w:rPr>
          <w:rFonts w:hint="eastAsia"/>
        </w:rPr>
        <w:t xml:space="preserve"> </w:t>
      </w:r>
      <w:r>
        <w:t>0/0/</w:t>
      </w:r>
      <w:r>
        <w:rPr>
          <w:rFonts w:hint="eastAsia"/>
        </w:rPr>
        <w:t>0</w:t>
      </w:r>
    </w:p>
    <w:p w14:paraId="49247865" w14:textId="77777777" w:rsidR="00870A08" w:rsidRDefault="003A5418">
      <w:pPr>
        <w:pStyle w:val="aff6"/>
      </w:pPr>
      <w:r>
        <w:t>[</w:t>
      </w:r>
      <w:r>
        <w:rPr>
          <w:rFonts w:hint="eastAsia"/>
        </w:rPr>
        <w:t>R1</w:t>
      </w:r>
      <w:r>
        <w:t>-GigabitEthernet0/0/</w:t>
      </w:r>
      <w:proofErr w:type="gramStart"/>
      <w:r>
        <w:rPr>
          <w:rFonts w:hint="eastAsia"/>
        </w:rPr>
        <w:t>0</w:t>
      </w:r>
      <w:r>
        <w:t>]</w:t>
      </w:r>
      <w:proofErr w:type="spellStart"/>
      <w:r>
        <w:t>ip</w:t>
      </w:r>
      <w:proofErr w:type="spellEnd"/>
      <w:proofErr w:type="gramEnd"/>
      <w:r>
        <w:t xml:space="preserve"> </w:t>
      </w:r>
      <w:proofErr w:type="spellStart"/>
      <w:r>
        <w:t>add</w:t>
      </w:r>
      <w:r>
        <w:rPr>
          <w:rFonts w:hint="eastAsia"/>
        </w:rPr>
        <w:t>res</w:t>
      </w:r>
      <w:proofErr w:type="spellEnd"/>
      <w:r>
        <w:t xml:space="preserve"> 10.0.1.</w:t>
      </w:r>
      <w:r>
        <w:rPr>
          <w:rFonts w:hint="eastAsia"/>
        </w:rPr>
        <w:t>254</w:t>
      </w:r>
      <w:r>
        <w:t xml:space="preserve"> 24</w:t>
      </w:r>
    </w:p>
    <w:p w14:paraId="172BA52B" w14:textId="77777777" w:rsidR="00870A08" w:rsidRDefault="003A5418">
      <w:pPr>
        <w:pStyle w:val="aff6"/>
      </w:pPr>
      <w:r>
        <w:t>[</w:t>
      </w:r>
      <w:r>
        <w:rPr>
          <w:rFonts w:hint="eastAsia"/>
        </w:rPr>
        <w:t>R1</w:t>
      </w:r>
      <w:r>
        <w:t>-GigabitEthernet0/0/</w:t>
      </w:r>
      <w:proofErr w:type="gramStart"/>
      <w:r>
        <w:rPr>
          <w:rFonts w:hint="eastAsia"/>
        </w:rPr>
        <w:t>0</w:t>
      </w:r>
      <w:r>
        <w:t>]</w:t>
      </w:r>
      <w:r>
        <w:rPr>
          <w:rFonts w:hint="eastAsia"/>
        </w:rPr>
        <w:t>interface</w:t>
      </w:r>
      <w:proofErr w:type="gramEnd"/>
      <w:r>
        <w:rPr>
          <w:rFonts w:hint="eastAsia"/>
        </w:rPr>
        <w:t xml:space="preserve"> loopback 0</w:t>
      </w:r>
    </w:p>
    <w:p w14:paraId="006C1A5F" w14:textId="77777777" w:rsidR="00870A08" w:rsidRDefault="003A5418">
      <w:pPr>
        <w:pStyle w:val="aff6"/>
      </w:pPr>
      <w:r>
        <w:t>[</w:t>
      </w:r>
      <w:r>
        <w:rPr>
          <w:rFonts w:hint="eastAsia"/>
        </w:rPr>
        <w:t>R1</w:t>
      </w:r>
      <w:r>
        <w:t>-</w:t>
      </w:r>
      <w:r>
        <w:rPr>
          <w:rFonts w:hint="eastAsia"/>
        </w:rPr>
        <w:t>LoopBack</w:t>
      </w:r>
      <w:proofErr w:type="gramStart"/>
      <w:r>
        <w:rPr>
          <w:rFonts w:hint="eastAsia"/>
        </w:rPr>
        <w:t>0</w:t>
      </w:r>
      <w:r>
        <w:t>]</w:t>
      </w:r>
      <w:proofErr w:type="spellStart"/>
      <w:r>
        <w:t>ip</w:t>
      </w:r>
      <w:proofErr w:type="spellEnd"/>
      <w:proofErr w:type="gramEnd"/>
      <w:r>
        <w:t xml:space="preserve"> </w:t>
      </w:r>
      <w:proofErr w:type="spellStart"/>
      <w:r>
        <w:t>add</w:t>
      </w:r>
      <w:r>
        <w:rPr>
          <w:rFonts w:hint="eastAsia"/>
        </w:rPr>
        <w:t>res</w:t>
      </w:r>
      <w:proofErr w:type="spellEnd"/>
      <w:r>
        <w:t xml:space="preserve"> </w:t>
      </w:r>
      <w:r>
        <w:rPr>
          <w:rFonts w:hint="eastAsia"/>
        </w:rPr>
        <w:t>1.1.1.1 32</w:t>
      </w:r>
    </w:p>
    <w:p w14:paraId="4E3C6762" w14:textId="77777777" w:rsidR="00870A08" w:rsidRDefault="00870A08">
      <w:pPr>
        <w:ind w:firstLineChars="0" w:firstLine="0"/>
      </w:pPr>
    </w:p>
    <w:p w14:paraId="7E56EF45" w14:textId="77777777" w:rsidR="00870A08" w:rsidRDefault="003A5418">
      <w:pPr>
        <w:ind w:firstLine="420"/>
      </w:pPr>
      <w:r>
        <w:rPr>
          <w:rFonts w:hint="eastAsia"/>
        </w:rPr>
        <w:t>配置完成后，在</w:t>
      </w:r>
      <w:r>
        <w:rPr>
          <w:rFonts w:hint="eastAsia"/>
        </w:rPr>
        <w:t>R1</w:t>
      </w:r>
      <w:r>
        <w:rPr>
          <w:rFonts w:hint="eastAsia"/>
        </w:rPr>
        <w:t>上查看所有接口信息。</w:t>
      </w:r>
    </w:p>
    <w:p w14:paraId="6826191C" w14:textId="77777777" w:rsidR="00870A08" w:rsidRDefault="003A5418">
      <w:pPr>
        <w:pStyle w:val="aff6"/>
      </w:pPr>
      <w:r>
        <w:t xml:space="preserve">&lt;R1&gt;display </w:t>
      </w:r>
      <w:proofErr w:type="spellStart"/>
      <w:r>
        <w:t>ip</w:t>
      </w:r>
      <w:proofErr w:type="spellEnd"/>
      <w:r>
        <w:t xml:space="preserve"> interface brief </w:t>
      </w:r>
    </w:p>
    <w:p w14:paraId="189E2882" w14:textId="77777777" w:rsidR="00870A08" w:rsidRDefault="003A5418">
      <w:pPr>
        <w:pStyle w:val="aff6"/>
      </w:pPr>
      <w:r>
        <w:t>*</w:t>
      </w:r>
      <w:proofErr w:type="gramStart"/>
      <w:r>
        <w:t>down</w:t>
      </w:r>
      <w:proofErr w:type="gramEnd"/>
      <w:r>
        <w:t>: administratively down</w:t>
      </w:r>
    </w:p>
    <w:p w14:paraId="0684B4D5" w14:textId="77777777" w:rsidR="00870A08" w:rsidRDefault="003A5418">
      <w:pPr>
        <w:pStyle w:val="aff6"/>
      </w:pPr>
      <w:r>
        <w:t>^down: standby</w:t>
      </w:r>
    </w:p>
    <w:p w14:paraId="2C1A0C4C" w14:textId="77777777" w:rsidR="00870A08" w:rsidRDefault="003A5418">
      <w:pPr>
        <w:pStyle w:val="aff6"/>
      </w:pPr>
      <w:r>
        <w:t>(l): loopback</w:t>
      </w:r>
    </w:p>
    <w:p w14:paraId="7E568CEF" w14:textId="77777777" w:rsidR="00870A08" w:rsidRDefault="003A5418">
      <w:pPr>
        <w:pStyle w:val="aff6"/>
      </w:pPr>
      <w:r>
        <w:t>(s): spoofing</w:t>
      </w:r>
    </w:p>
    <w:p w14:paraId="5969980C" w14:textId="77777777" w:rsidR="00870A08" w:rsidRDefault="003A5418">
      <w:pPr>
        <w:pStyle w:val="aff6"/>
      </w:pPr>
      <w:r>
        <w:t xml:space="preserve">The number of </w:t>
      </w:r>
      <w:proofErr w:type="gramStart"/>
      <w:r>
        <w:t>interface</w:t>
      </w:r>
      <w:proofErr w:type="gramEnd"/>
      <w:r>
        <w:t xml:space="preserve"> that is UP in Physical is 4</w:t>
      </w:r>
    </w:p>
    <w:p w14:paraId="42FADB80" w14:textId="77777777" w:rsidR="00870A08" w:rsidRDefault="003A5418">
      <w:pPr>
        <w:pStyle w:val="aff6"/>
      </w:pPr>
      <w:r>
        <w:t xml:space="preserve">The number of </w:t>
      </w:r>
      <w:proofErr w:type="gramStart"/>
      <w:r>
        <w:t>interface</w:t>
      </w:r>
      <w:proofErr w:type="gramEnd"/>
      <w:r>
        <w:t xml:space="preserve"> that is DOWN in Physical is 1</w:t>
      </w:r>
    </w:p>
    <w:p w14:paraId="2CC3A0DB" w14:textId="77777777" w:rsidR="00870A08" w:rsidRDefault="003A5418">
      <w:pPr>
        <w:pStyle w:val="aff6"/>
      </w:pPr>
      <w:r>
        <w:t xml:space="preserve">The number of </w:t>
      </w:r>
      <w:proofErr w:type="gramStart"/>
      <w:r>
        <w:t>interface</w:t>
      </w:r>
      <w:proofErr w:type="gramEnd"/>
      <w:r>
        <w:t xml:space="preserve"> that is UP in Protocol is 4</w:t>
      </w:r>
    </w:p>
    <w:p w14:paraId="67FEC5DA" w14:textId="77777777" w:rsidR="00870A08" w:rsidRDefault="003A5418">
      <w:pPr>
        <w:pStyle w:val="aff6"/>
      </w:pPr>
      <w:r>
        <w:t xml:space="preserve">The number of </w:t>
      </w:r>
      <w:proofErr w:type="gramStart"/>
      <w:r>
        <w:t>interface</w:t>
      </w:r>
      <w:proofErr w:type="gramEnd"/>
      <w:r>
        <w:t xml:space="preserve"> that is DOWN in Protocol is 1</w:t>
      </w:r>
    </w:p>
    <w:p w14:paraId="33F9234C" w14:textId="77777777" w:rsidR="00870A08" w:rsidRDefault="003A5418">
      <w:pPr>
        <w:pStyle w:val="aff6"/>
      </w:pPr>
      <w:r>
        <w:t xml:space="preserve">Interface                         IP Address/Mask      Physical   Protocol  </w:t>
      </w:r>
    </w:p>
    <w:p w14:paraId="77CBF20C" w14:textId="77777777" w:rsidR="00870A08" w:rsidRDefault="003A5418">
      <w:pPr>
        <w:pStyle w:val="aff6"/>
      </w:pPr>
      <w:r>
        <w:rPr>
          <w:shd w:val="pct10" w:color="auto" w:fill="FFFFFF"/>
        </w:rPr>
        <w:t xml:space="preserve">GigabitEthernet0/0/0            10.0.1.254/24         up         </w:t>
      </w:r>
      <w:proofErr w:type="spellStart"/>
      <w:r>
        <w:rPr>
          <w:shd w:val="pct10" w:color="auto" w:fill="FFFFFF"/>
        </w:rPr>
        <w:t>up</w:t>
      </w:r>
      <w:proofErr w:type="spellEnd"/>
      <w:r>
        <w:t xml:space="preserve">        </w:t>
      </w:r>
    </w:p>
    <w:p w14:paraId="6611B596" w14:textId="77777777" w:rsidR="00870A08" w:rsidRDefault="003A5418">
      <w:pPr>
        <w:pStyle w:val="aff6"/>
      </w:pPr>
      <w:r>
        <w:rPr>
          <w:shd w:val="pct10" w:color="auto" w:fill="FFFFFF"/>
        </w:rPr>
        <w:t xml:space="preserve">GigabitEthernet0/0/1            10.0.12.1/24          up         </w:t>
      </w:r>
      <w:proofErr w:type="spellStart"/>
      <w:r>
        <w:rPr>
          <w:shd w:val="pct10" w:color="auto" w:fill="FFFFFF"/>
        </w:rPr>
        <w:t>up</w:t>
      </w:r>
      <w:proofErr w:type="spellEnd"/>
      <w:r>
        <w:t xml:space="preserve">        </w:t>
      </w:r>
    </w:p>
    <w:p w14:paraId="507025D1" w14:textId="77777777" w:rsidR="00870A08" w:rsidRDefault="003A5418">
      <w:pPr>
        <w:pStyle w:val="aff6"/>
      </w:pPr>
      <w:r>
        <w:rPr>
          <w:shd w:val="pct10" w:color="auto" w:fill="FFFFFF"/>
        </w:rPr>
        <w:t xml:space="preserve">GigabitEthernet0/0/2             unassigned           down       </w:t>
      </w:r>
      <w:proofErr w:type="spellStart"/>
      <w:r>
        <w:rPr>
          <w:shd w:val="pct10" w:color="auto" w:fill="FFFFFF"/>
        </w:rPr>
        <w:t>down</w:t>
      </w:r>
      <w:proofErr w:type="spellEnd"/>
      <w:r>
        <w:t xml:space="preserve">      </w:t>
      </w:r>
    </w:p>
    <w:p w14:paraId="79679319" w14:textId="77777777" w:rsidR="00870A08" w:rsidRDefault="003A5418">
      <w:pPr>
        <w:pStyle w:val="aff6"/>
      </w:pPr>
      <w:r>
        <w:rPr>
          <w:shd w:val="pct10" w:color="auto" w:fill="FFFFFF"/>
        </w:rPr>
        <w:t>LoopBack0                          1.1.1.1/32           up         up(s)</w:t>
      </w:r>
      <w:r>
        <w:t xml:space="preserve">     </w:t>
      </w:r>
    </w:p>
    <w:p w14:paraId="15830D90" w14:textId="77777777" w:rsidR="00870A08" w:rsidRDefault="003A5418">
      <w:pPr>
        <w:pStyle w:val="aff6"/>
      </w:pPr>
      <w:r>
        <w:rPr>
          <w:shd w:val="pct10" w:color="auto" w:fill="FFFFFF"/>
        </w:rPr>
        <w:t>NULL0                               unassigned           up         up(s)</w:t>
      </w:r>
    </w:p>
    <w:p w14:paraId="5FABFAF1" w14:textId="77777777" w:rsidR="00870A08" w:rsidRDefault="00870A08">
      <w:pPr>
        <w:ind w:firstLineChars="0" w:firstLine="0"/>
      </w:pPr>
    </w:p>
    <w:p w14:paraId="63C6E124" w14:textId="77777777" w:rsidR="00870A08" w:rsidRDefault="003A5418">
      <w:pPr>
        <w:ind w:firstLine="420"/>
      </w:pPr>
      <w:r>
        <w:rPr>
          <w:rFonts w:hint="eastAsia"/>
        </w:rPr>
        <w:t>可以观察到，目前所配置的接口及</w:t>
      </w:r>
      <w:r>
        <w:rPr>
          <w:rFonts w:hint="eastAsia"/>
        </w:rPr>
        <w:t>IP</w:t>
      </w:r>
      <w:r>
        <w:rPr>
          <w:rFonts w:hint="eastAsia"/>
        </w:rPr>
        <w:t>地址信息。</w:t>
      </w:r>
    </w:p>
    <w:p w14:paraId="5FB80A01" w14:textId="77777777" w:rsidR="00870A08" w:rsidRDefault="003A5418">
      <w:pPr>
        <w:ind w:firstLineChars="195" w:firstLine="409"/>
      </w:pPr>
      <w:r>
        <w:rPr>
          <w:rFonts w:hint="eastAsia"/>
        </w:rPr>
        <w:t>查看当前设备上的</w:t>
      </w:r>
      <w:r>
        <w:rPr>
          <w:rFonts w:hint="eastAsia"/>
        </w:rPr>
        <w:t>Router-ID</w:t>
      </w:r>
      <w:r>
        <w:rPr>
          <w:rFonts w:hint="eastAsia"/>
        </w:rPr>
        <w:t>。</w:t>
      </w:r>
    </w:p>
    <w:p w14:paraId="32649FBB" w14:textId="77777777" w:rsidR="00870A08" w:rsidRDefault="003A5418">
      <w:pPr>
        <w:pStyle w:val="aff6"/>
      </w:pPr>
      <w:r>
        <w:t>[</w:t>
      </w:r>
      <w:r>
        <w:rPr>
          <w:rFonts w:hint="eastAsia"/>
        </w:rPr>
        <w:t>R</w:t>
      </w:r>
      <w:proofErr w:type="gramStart"/>
      <w:r>
        <w:rPr>
          <w:rFonts w:hint="eastAsia"/>
        </w:rPr>
        <w:t>1</w:t>
      </w:r>
      <w:r>
        <w:t>]display</w:t>
      </w:r>
      <w:proofErr w:type="gramEnd"/>
      <w:r>
        <w:t xml:space="preserve"> Router-ID</w:t>
      </w:r>
    </w:p>
    <w:p w14:paraId="59509AD4" w14:textId="77777777" w:rsidR="00870A08" w:rsidRDefault="003A5418">
      <w:pPr>
        <w:pStyle w:val="aff6"/>
      </w:pPr>
      <w:r>
        <w:t>Router-ID:</w:t>
      </w:r>
      <w:r>
        <w:rPr>
          <w:rFonts w:hint="eastAsia"/>
        </w:rPr>
        <w:t>10.0.12.1</w:t>
      </w:r>
    </w:p>
    <w:p w14:paraId="0450A550" w14:textId="77777777" w:rsidR="00870A08" w:rsidRDefault="00870A08">
      <w:pPr>
        <w:ind w:firstLine="420"/>
      </w:pPr>
    </w:p>
    <w:p w14:paraId="24E2AFED" w14:textId="77777777" w:rsidR="00870A08" w:rsidRDefault="003A5418">
      <w:pPr>
        <w:ind w:firstLine="420"/>
        <w:rPr>
          <w:kern w:val="0"/>
        </w:rPr>
      </w:pPr>
      <w:r>
        <w:rPr>
          <w:rFonts w:hint="eastAsia"/>
          <w:kern w:val="0"/>
        </w:rPr>
        <w:t>可以观察到当前设备上的全局</w:t>
      </w:r>
      <w:r>
        <w:rPr>
          <w:rFonts w:hint="eastAsia"/>
          <w:kern w:val="0"/>
        </w:rPr>
        <w:t>Router-ID</w:t>
      </w:r>
      <w:r>
        <w:rPr>
          <w:rFonts w:hint="eastAsia"/>
          <w:kern w:val="0"/>
        </w:rPr>
        <w:t>为</w:t>
      </w:r>
      <w:r>
        <w:rPr>
          <w:rFonts w:hint="eastAsia"/>
          <w:kern w:val="0"/>
        </w:rPr>
        <w:t>10.0.12.1</w:t>
      </w:r>
      <w:r>
        <w:rPr>
          <w:rFonts w:hint="eastAsia"/>
          <w:kern w:val="0"/>
        </w:rPr>
        <w:t>，而不是环回接口地址</w:t>
      </w:r>
      <w:r>
        <w:rPr>
          <w:rFonts w:hint="eastAsia"/>
          <w:kern w:val="0"/>
        </w:rPr>
        <w:t>1.1.1.1</w:t>
      </w:r>
      <w:r>
        <w:rPr>
          <w:rFonts w:hint="eastAsia"/>
          <w:kern w:val="0"/>
        </w:rPr>
        <w:t>，这是为什么？</w:t>
      </w:r>
    </w:p>
    <w:p w14:paraId="2783E3FA" w14:textId="77777777" w:rsidR="00870A08" w:rsidRDefault="003A5418">
      <w:pPr>
        <w:ind w:firstLine="420"/>
        <w:rPr>
          <w:kern w:val="0"/>
        </w:rPr>
      </w:pPr>
      <w:r>
        <w:rPr>
          <w:rFonts w:hint="eastAsia"/>
          <w:kern w:val="0"/>
        </w:rPr>
        <w:t>原因是接口配置顺序会影响</w:t>
      </w:r>
      <w:r>
        <w:rPr>
          <w:rFonts w:hint="eastAsia"/>
          <w:kern w:val="0"/>
        </w:rPr>
        <w:t>Router-ID</w:t>
      </w:r>
      <w:r>
        <w:rPr>
          <w:rFonts w:hint="eastAsia"/>
          <w:kern w:val="0"/>
        </w:rPr>
        <w:t>的选举，因为设备上第一次配置的是物理接口的地址，该动作便会触发</w:t>
      </w:r>
      <w:r>
        <w:rPr>
          <w:rFonts w:hint="eastAsia"/>
          <w:kern w:val="0"/>
        </w:rPr>
        <w:t>Router-ID</w:t>
      </w:r>
      <w:r>
        <w:rPr>
          <w:rFonts w:hint="eastAsia"/>
          <w:kern w:val="0"/>
        </w:rPr>
        <w:t>的选举。而此刻，设备上也有且仅有该物理地址，所以该地址便会被</w:t>
      </w:r>
      <w:r>
        <w:rPr>
          <w:rFonts w:hint="eastAsia"/>
          <w:kern w:val="0"/>
        </w:rPr>
        <w:t>Router-ID</w:t>
      </w:r>
      <w:r>
        <w:rPr>
          <w:rFonts w:hint="eastAsia"/>
          <w:kern w:val="0"/>
        </w:rPr>
        <w:t>所使用，后续即使再配置了环回接口地址也不会使用。同理，如果第一次配置的是其他物理接口的地址，或者是环回接口的地址，都会被</w:t>
      </w:r>
      <w:r>
        <w:rPr>
          <w:rFonts w:hint="eastAsia"/>
          <w:kern w:val="0"/>
        </w:rPr>
        <w:t>Router-ID</w:t>
      </w:r>
      <w:r>
        <w:rPr>
          <w:rFonts w:hint="eastAsia"/>
          <w:kern w:val="0"/>
        </w:rPr>
        <w:t>所使用。</w:t>
      </w:r>
    </w:p>
    <w:p w14:paraId="09CDAF3D" w14:textId="77777777" w:rsidR="00870A08" w:rsidRDefault="003A5418">
      <w:pPr>
        <w:ind w:firstLine="420"/>
        <w:rPr>
          <w:kern w:val="0"/>
        </w:rPr>
      </w:pPr>
      <w:r>
        <w:rPr>
          <w:rFonts w:hint="eastAsia"/>
          <w:kern w:val="0"/>
        </w:rPr>
        <w:t>在</w:t>
      </w:r>
      <w:r>
        <w:rPr>
          <w:rFonts w:hint="eastAsia"/>
          <w:kern w:val="0"/>
        </w:rPr>
        <w:t>R1</w:t>
      </w:r>
      <w:r>
        <w:rPr>
          <w:rFonts w:hint="eastAsia"/>
          <w:kern w:val="0"/>
        </w:rPr>
        <w:t>上删除接口</w:t>
      </w:r>
      <w:r>
        <w:rPr>
          <w:rFonts w:hint="eastAsia"/>
          <w:kern w:val="0"/>
        </w:rPr>
        <w:t>GE 0/0/1</w:t>
      </w:r>
      <w:r>
        <w:rPr>
          <w:rFonts w:hint="eastAsia"/>
          <w:kern w:val="0"/>
        </w:rPr>
        <w:t>的</w:t>
      </w:r>
      <w:r>
        <w:rPr>
          <w:rFonts w:hint="eastAsia"/>
          <w:kern w:val="0"/>
        </w:rPr>
        <w:t>IP</w:t>
      </w:r>
      <w:r>
        <w:rPr>
          <w:rFonts w:hint="eastAsia"/>
          <w:kern w:val="0"/>
        </w:rPr>
        <w:t>地址，并再次查看此时设备的</w:t>
      </w:r>
      <w:r>
        <w:rPr>
          <w:rFonts w:hint="eastAsia"/>
          <w:kern w:val="0"/>
        </w:rPr>
        <w:t>Router-ID</w:t>
      </w:r>
      <w:r>
        <w:rPr>
          <w:rFonts w:hint="eastAsia"/>
          <w:kern w:val="0"/>
        </w:rPr>
        <w:t>。</w:t>
      </w:r>
    </w:p>
    <w:p w14:paraId="32C85A3A" w14:textId="77777777" w:rsidR="00870A08" w:rsidRDefault="003A5418">
      <w:pPr>
        <w:pStyle w:val="aff6"/>
      </w:pPr>
      <w:r>
        <w:t>[</w:t>
      </w:r>
      <w:r>
        <w:rPr>
          <w:rFonts w:hint="eastAsia"/>
        </w:rPr>
        <w:t>R</w:t>
      </w:r>
      <w:proofErr w:type="gramStart"/>
      <w:r>
        <w:rPr>
          <w:rFonts w:hint="eastAsia"/>
        </w:rPr>
        <w:t>1</w:t>
      </w:r>
      <w:r>
        <w:t>]int</w:t>
      </w:r>
      <w:r>
        <w:rPr>
          <w:rFonts w:hint="eastAsia"/>
        </w:rPr>
        <w:t>erface</w:t>
      </w:r>
      <w:proofErr w:type="gramEnd"/>
      <w:r>
        <w:t xml:space="preserve"> </w:t>
      </w:r>
      <w:proofErr w:type="spellStart"/>
      <w:r>
        <w:t>g</w:t>
      </w:r>
      <w:r>
        <w:rPr>
          <w:rFonts w:hint="eastAsia"/>
        </w:rPr>
        <w:t>igabitethernet</w:t>
      </w:r>
      <w:proofErr w:type="spellEnd"/>
      <w:r>
        <w:rPr>
          <w:rFonts w:hint="eastAsia"/>
        </w:rPr>
        <w:t xml:space="preserve"> </w:t>
      </w:r>
      <w:r>
        <w:t>0/0/</w:t>
      </w:r>
      <w:r>
        <w:rPr>
          <w:rFonts w:hint="eastAsia"/>
        </w:rPr>
        <w:t>1</w:t>
      </w:r>
    </w:p>
    <w:p w14:paraId="4B3A3D35" w14:textId="77777777" w:rsidR="00870A08" w:rsidRDefault="003A5418">
      <w:pPr>
        <w:pStyle w:val="aff6"/>
      </w:pPr>
      <w:r>
        <w:t>[</w:t>
      </w:r>
      <w:r>
        <w:rPr>
          <w:rFonts w:hint="eastAsia"/>
        </w:rPr>
        <w:t>R1</w:t>
      </w:r>
      <w:r>
        <w:t>-GigabitEthernet0/0/</w:t>
      </w:r>
      <w:proofErr w:type="gramStart"/>
      <w:r>
        <w:rPr>
          <w:rFonts w:hint="eastAsia"/>
        </w:rPr>
        <w:t>1</w:t>
      </w:r>
      <w:r>
        <w:t>]</w:t>
      </w:r>
      <w:r>
        <w:rPr>
          <w:rFonts w:hint="eastAsia"/>
        </w:rPr>
        <w:t>undo</w:t>
      </w:r>
      <w:proofErr w:type="gramEnd"/>
      <w:r>
        <w:rPr>
          <w:rFonts w:hint="eastAsia"/>
        </w:rPr>
        <w:t xml:space="preserve"> </w:t>
      </w:r>
      <w:proofErr w:type="spellStart"/>
      <w:r>
        <w:rPr>
          <w:rFonts w:hint="eastAsia"/>
        </w:rPr>
        <w:t>ip</w:t>
      </w:r>
      <w:proofErr w:type="spellEnd"/>
      <w:r>
        <w:rPr>
          <w:rFonts w:hint="eastAsia"/>
        </w:rPr>
        <w:t xml:space="preserve"> address</w:t>
      </w:r>
    </w:p>
    <w:p w14:paraId="144B07CD" w14:textId="77777777" w:rsidR="00870A08" w:rsidRDefault="00870A08">
      <w:pPr>
        <w:pStyle w:val="aff6"/>
      </w:pPr>
    </w:p>
    <w:p w14:paraId="1D770C61" w14:textId="77777777" w:rsidR="00870A08" w:rsidRDefault="003A5418">
      <w:pPr>
        <w:pStyle w:val="aff6"/>
      </w:pPr>
      <w:r>
        <w:t>[</w:t>
      </w:r>
      <w:r>
        <w:rPr>
          <w:rFonts w:hint="eastAsia"/>
        </w:rPr>
        <w:t>R</w:t>
      </w:r>
      <w:proofErr w:type="gramStart"/>
      <w:r>
        <w:rPr>
          <w:rFonts w:hint="eastAsia"/>
        </w:rPr>
        <w:t>1</w:t>
      </w:r>
      <w:r>
        <w:t>]display</w:t>
      </w:r>
      <w:proofErr w:type="gramEnd"/>
      <w:r>
        <w:t xml:space="preserve"> Router-ID</w:t>
      </w:r>
    </w:p>
    <w:p w14:paraId="7B22B4F5" w14:textId="77777777" w:rsidR="00870A08" w:rsidRDefault="003A5418">
      <w:pPr>
        <w:pStyle w:val="aff6"/>
      </w:pPr>
      <w:r>
        <w:t>Router-ID:</w:t>
      </w:r>
      <w:r>
        <w:rPr>
          <w:rFonts w:hint="eastAsia"/>
        </w:rPr>
        <w:t>1.1.1.1</w:t>
      </w:r>
    </w:p>
    <w:p w14:paraId="7D852565" w14:textId="77777777" w:rsidR="00870A08" w:rsidRDefault="00870A08">
      <w:pPr>
        <w:ind w:firstLineChars="0" w:firstLine="0"/>
        <w:rPr>
          <w:kern w:val="0"/>
        </w:rPr>
      </w:pPr>
    </w:p>
    <w:p w14:paraId="77F88069" w14:textId="77777777" w:rsidR="00870A08" w:rsidRDefault="003A5418">
      <w:pPr>
        <w:ind w:firstLine="420"/>
        <w:rPr>
          <w:kern w:val="0"/>
        </w:rPr>
      </w:pPr>
      <w:r>
        <w:rPr>
          <w:rFonts w:hint="eastAsia"/>
          <w:kern w:val="0"/>
        </w:rPr>
        <w:t>可以观察到，当删除当前</w:t>
      </w:r>
      <w:r>
        <w:rPr>
          <w:rFonts w:hint="eastAsia"/>
          <w:kern w:val="0"/>
        </w:rPr>
        <w:t>Router-ID</w:t>
      </w:r>
      <w:r>
        <w:rPr>
          <w:rFonts w:hint="eastAsia"/>
          <w:kern w:val="0"/>
        </w:rPr>
        <w:t>所使用的</w:t>
      </w:r>
      <w:r>
        <w:rPr>
          <w:rFonts w:hint="eastAsia"/>
          <w:kern w:val="0"/>
        </w:rPr>
        <w:t>IP</w:t>
      </w:r>
      <w:r>
        <w:rPr>
          <w:rFonts w:hint="eastAsia"/>
          <w:kern w:val="0"/>
        </w:rPr>
        <w:t>地址时，便会触发重新选举，按照环回接口优先的规则选择使用</w:t>
      </w:r>
      <w:r>
        <w:rPr>
          <w:rFonts w:hint="eastAsia"/>
          <w:kern w:val="0"/>
        </w:rPr>
        <w:t>1.1.1.1</w:t>
      </w:r>
      <w:r>
        <w:rPr>
          <w:rFonts w:hint="eastAsia"/>
          <w:kern w:val="0"/>
        </w:rPr>
        <w:t>作为</w:t>
      </w:r>
      <w:r>
        <w:rPr>
          <w:rFonts w:hint="eastAsia"/>
          <w:kern w:val="0"/>
        </w:rPr>
        <w:t>Router-ID</w:t>
      </w:r>
      <w:r>
        <w:rPr>
          <w:rFonts w:hint="eastAsia"/>
          <w:kern w:val="0"/>
        </w:rPr>
        <w:t>。</w:t>
      </w:r>
    </w:p>
    <w:p w14:paraId="13632B91" w14:textId="77777777" w:rsidR="00870A08" w:rsidRDefault="003A5418">
      <w:pPr>
        <w:ind w:firstLine="420"/>
        <w:rPr>
          <w:kern w:val="0"/>
        </w:rPr>
      </w:pPr>
      <w:r>
        <w:rPr>
          <w:rFonts w:hint="eastAsia"/>
        </w:rPr>
        <w:t>可以采用</w:t>
      </w:r>
      <w:r>
        <w:t>手动</w:t>
      </w:r>
      <w:r>
        <w:rPr>
          <w:rFonts w:hint="eastAsia"/>
        </w:rPr>
        <w:t>配置的方式强制指定</w:t>
      </w:r>
      <w:r>
        <w:rPr>
          <w:rFonts w:hint="eastAsia"/>
        </w:rPr>
        <w:t>R1</w:t>
      </w:r>
      <w:r>
        <w:rPr>
          <w:rFonts w:hint="eastAsia"/>
        </w:rPr>
        <w:t>的</w:t>
      </w:r>
      <w:r>
        <w:rPr>
          <w:rFonts w:hint="eastAsia"/>
        </w:rPr>
        <w:t>Router-ID</w:t>
      </w:r>
      <w:r>
        <w:rPr>
          <w:rFonts w:hint="eastAsia"/>
        </w:rPr>
        <w:t>为</w:t>
      </w:r>
      <w:r>
        <w:rPr>
          <w:rFonts w:hint="eastAsia"/>
        </w:rPr>
        <w:t>1</w:t>
      </w:r>
      <w:r>
        <w:t>.1.1.1</w:t>
      </w:r>
      <w:r>
        <w:rPr>
          <w:rFonts w:hint="eastAsia"/>
        </w:rPr>
        <w:t>。这样配置的优点是，即使该</w:t>
      </w:r>
      <w:r>
        <w:t>地址</w:t>
      </w:r>
      <w:r>
        <w:rPr>
          <w:rFonts w:hint="eastAsia"/>
        </w:rPr>
        <w:t>现在</w:t>
      </w:r>
      <w:r>
        <w:t>已经不是</w:t>
      </w:r>
      <w:r>
        <w:rPr>
          <w:rFonts w:hint="eastAsia"/>
        </w:rPr>
        <w:t>R1</w:t>
      </w:r>
      <w:r>
        <w:rPr>
          <w:rFonts w:hint="eastAsia"/>
        </w:rPr>
        <w:t>的</w:t>
      </w:r>
      <w:r>
        <w:t>任何接口的地址</w:t>
      </w:r>
      <w:r>
        <w:rPr>
          <w:rFonts w:hint="eastAsia"/>
        </w:rPr>
        <w:t>，</w:t>
      </w:r>
      <w:r>
        <w:t>也可以修改</w:t>
      </w:r>
      <w:r>
        <w:rPr>
          <w:rFonts w:hint="eastAsia"/>
        </w:rPr>
        <w:t>成</w:t>
      </w:r>
      <w:r>
        <w:t>为</w:t>
      </w:r>
      <w:r>
        <w:rPr>
          <w:rFonts w:hint="eastAsia"/>
        </w:rPr>
        <w:t>Router-ID</w:t>
      </w:r>
      <w:r>
        <w:rPr>
          <w:rFonts w:hint="eastAsia"/>
        </w:rPr>
        <w:t>（删除该环回接口也不会触发重新选举，验证省略）。</w:t>
      </w:r>
    </w:p>
    <w:p w14:paraId="5E8B110C" w14:textId="77777777" w:rsidR="00870A08" w:rsidRDefault="003A5418">
      <w:pPr>
        <w:pStyle w:val="aff6"/>
      </w:pPr>
      <w:r>
        <w:t xml:space="preserve">&lt;R1&gt;system-view </w:t>
      </w:r>
    </w:p>
    <w:p w14:paraId="1819DC1E" w14:textId="77777777" w:rsidR="00870A08" w:rsidRDefault="003A5418">
      <w:pPr>
        <w:pStyle w:val="aff6"/>
      </w:pPr>
      <w:r>
        <w:t>[R</w:t>
      </w:r>
      <w:proofErr w:type="gramStart"/>
      <w:r>
        <w:t>1]Router</w:t>
      </w:r>
      <w:proofErr w:type="gramEnd"/>
      <w:r>
        <w:t>-ID 1.1.1.1</w:t>
      </w:r>
    </w:p>
    <w:p w14:paraId="331E2DCF" w14:textId="77777777" w:rsidR="00870A08" w:rsidRDefault="00870A08">
      <w:pPr>
        <w:pStyle w:val="aff6"/>
      </w:pPr>
    </w:p>
    <w:p w14:paraId="27D03FE8" w14:textId="77777777" w:rsidR="00870A08" w:rsidRDefault="003A5418">
      <w:pPr>
        <w:ind w:firstLine="420"/>
      </w:pPr>
      <w:r>
        <w:rPr>
          <w:rFonts w:hint="eastAsia"/>
        </w:rPr>
        <w:t>配置完成后，马上弹出以下信息。</w:t>
      </w:r>
    </w:p>
    <w:p w14:paraId="7B307BB9" w14:textId="77777777" w:rsidR="00870A08" w:rsidRDefault="003A5418">
      <w:pPr>
        <w:pStyle w:val="aff6"/>
      </w:pPr>
      <w:r>
        <w:t>Info: Router-ID has been modified, please reset the relative protocols manually to update the Router-ID.</w:t>
      </w:r>
    </w:p>
    <w:p w14:paraId="0E075D40" w14:textId="77777777" w:rsidR="00870A08" w:rsidRDefault="00870A08">
      <w:pPr>
        <w:ind w:firstLineChars="0" w:firstLine="0"/>
      </w:pPr>
    </w:p>
    <w:p w14:paraId="4B91093C" w14:textId="77777777" w:rsidR="00870A08" w:rsidRDefault="003A5418">
      <w:pPr>
        <w:ind w:firstLine="420"/>
      </w:pPr>
      <w:r>
        <w:rPr>
          <w:rFonts w:hint="eastAsia"/>
        </w:rPr>
        <w:t>该信息表示</w:t>
      </w:r>
      <w:r>
        <w:rPr>
          <w:rFonts w:hint="eastAsia"/>
        </w:rPr>
        <w:t>Router-ID</w:t>
      </w:r>
      <w:r>
        <w:rPr>
          <w:rFonts w:hint="eastAsia"/>
        </w:rPr>
        <w:t>已经被修改，请重</w:t>
      </w:r>
      <w:proofErr w:type="gramStart"/>
      <w:r>
        <w:rPr>
          <w:rFonts w:hint="eastAsia"/>
        </w:rPr>
        <w:t>启相应</w:t>
      </w:r>
      <w:proofErr w:type="gramEnd"/>
      <w:r>
        <w:rPr>
          <w:rFonts w:hint="eastAsia"/>
        </w:rPr>
        <w:t>的路由协议进行更新。即当前全局配置的</w:t>
      </w:r>
      <w:r>
        <w:rPr>
          <w:rFonts w:hint="eastAsia"/>
        </w:rPr>
        <w:t>Router-ID</w:t>
      </w:r>
      <w:r>
        <w:rPr>
          <w:rFonts w:hint="eastAsia"/>
        </w:rPr>
        <w:t>已经被更新，如果目前设备上已经运行了</w:t>
      </w:r>
      <w:r>
        <w:rPr>
          <w:rFonts w:hint="eastAsia"/>
        </w:rPr>
        <w:t>OSPF</w:t>
      </w:r>
      <w:r>
        <w:rPr>
          <w:rFonts w:hint="eastAsia"/>
        </w:rPr>
        <w:t>协议，需要重置</w:t>
      </w:r>
      <w:r>
        <w:rPr>
          <w:rFonts w:hint="eastAsia"/>
        </w:rPr>
        <w:t>OSPF</w:t>
      </w:r>
      <w:r>
        <w:rPr>
          <w:rFonts w:hint="eastAsia"/>
        </w:rPr>
        <w:t>协议进程或者重启整台路由器才可以使得</w:t>
      </w:r>
      <w:r>
        <w:rPr>
          <w:rFonts w:hint="eastAsia"/>
        </w:rPr>
        <w:t>OSPF</w:t>
      </w:r>
      <w:r>
        <w:rPr>
          <w:rFonts w:hint="eastAsia"/>
        </w:rPr>
        <w:t>协议中的</w:t>
      </w:r>
      <w:r>
        <w:rPr>
          <w:rFonts w:hint="eastAsia"/>
        </w:rPr>
        <w:t>Router-ID</w:t>
      </w:r>
      <w:r>
        <w:rPr>
          <w:rFonts w:hint="eastAsia"/>
        </w:rPr>
        <w:t>也同步更新使用该新的全局</w:t>
      </w:r>
      <w:r>
        <w:rPr>
          <w:rFonts w:hint="eastAsia"/>
        </w:rPr>
        <w:t>Router-ID</w:t>
      </w:r>
      <w:r>
        <w:rPr>
          <w:rFonts w:hint="eastAsia"/>
        </w:rPr>
        <w:t>。需要使用命令</w:t>
      </w:r>
      <w:r>
        <w:rPr>
          <w:b/>
        </w:rPr>
        <w:t xml:space="preserve">reset </w:t>
      </w:r>
      <w:proofErr w:type="spellStart"/>
      <w:r>
        <w:rPr>
          <w:b/>
        </w:rPr>
        <w:t>ospf</w:t>
      </w:r>
      <w:proofErr w:type="spellEnd"/>
      <w:r>
        <w:rPr>
          <w:b/>
        </w:rPr>
        <w:t xml:space="preserve"> process</w:t>
      </w:r>
      <w:r>
        <w:rPr>
          <w:rFonts w:hint="eastAsia"/>
        </w:rPr>
        <w:t>来重置</w:t>
      </w:r>
      <w:r>
        <w:rPr>
          <w:rFonts w:hint="eastAsia"/>
        </w:rPr>
        <w:t>OSPF</w:t>
      </w:r>
      <w:r>
        <w:rPr>
          <w:rFonts w:hint="eastAsia"/>
        </w:rPr>
        <w:t>协议进程。</w:t>
      </w:r>
    </w:p>
    <w:p w14:paraId="161C2A5A" w14:textId="77777777" w:rsidR="00870A08" w:rsidRDefault="003A5418">
      <w:pPr>
        <w:pStyle w:val="2"/>
      </w:pPr>
      <w:r>
        <w:rPr>
          <w:rFonts w:hint="eastAsia"/>
        </w:rPr>
        <w:lastRenderedPageBreak/>
        <w:t>基本配置</w:t>
      </w:r>
    </w:p>
    <w:p w14:paraId="51917338" w14:textId="77777777" w:rsidR="00870A08" w:rsidRDefault="003A5418">
      <w:pPr>
        <w:pStyle w:val="12"/>
        <w:ind w:left="420" w:firstLineChars="0" w:firstLine="0"/>
        <w:jc w:val="left"/>
      </w:pPr>
      <w:r>
        <w:rPr>
          <w:rFonts w:hint="eastAsia"/>
        </w:rPr>
        <w:t>根据实验编址表进行完成剩余基本配置，并使用</w:t>
      </w:r>
      <w:r>
        <w:rPr>
          <w:rFonts w:hint="eastAsia"/>
          <w:b/>
        </w:rPr>
        <w:t>ping</w:t>
      </w:r>
      <w:r>
        <w:rPr>
          <w:rFonts w:hint="eastAsia"/>
        </w:rPr>
        <w:t>命令检测各直连链路的连通性。</w:t>
      </w:r>
    </w:p>
    <w:p w14:paraId="53FE11D8" w14:textId="77777777" w:rsidR="00870A08" w:rsidRDefault="003A5418">
      <w:pPr>
        <w:pStyle w:val="aff6"/>
      </w:pPr>
      <w:r>
        <w:t>&lt;R1&gt;ping 10.0.1.1</w:t>
      </w:r>
    </w:p>
    <w:p w14:paraId="54FF77E4" w14:textId="77777777" w:rsidR="00870A08" w:rsidRDefault="003A5418">
      <w:pPr>
        <w:pStyle w:val="aff6"/>
      </w:pPr>
      <w:r>
        <w:t xml:space="preserve">  PING 10.0.1.1: </w:t>
      </w:r>
      <w:proofErr w:type="gramStart"/>
      <w:r>
        <w:t>56  data</w:t>
      </w:r>
      <w:proofErr w:type="gramEnd"/>
      <w:r>
        <w:t xml:space="preserve"> bytes, press CTRL_C to break</w:t>
      </w:r>
    </w:p>
    <w:p w14:paraId="67A7394C" w14:textId="77777777" w:rsidR="00870A08" w:rsidRDefault="003A5418">
      <w:pPr>
        <w:pStyle w:val="aff6"/>
      </w:pPr>
      <w:r>
        <w:t xml:space="preserve">    Reply from 10.0.1.1: bytes=56 Sequence=1 </w:t>
      </w:r>
      <w:proofErr w:type="spellStart"/>
      <w:r>
        <w:t>ttl</w:t>
      </w:r>
      <w:proofErr w:type="spellEnd"/>
      <w:r>
        <w:t xml:space="preserve">=128 time=170 </w:t>
      </w:r>
      <w:proofErr w:type="spellStart"/>
      <w:r>
        <w:t>ms</w:t>
      </w:r>
      <w:proofErr w:type="spellEnd"/>
    </w:p>
    <w:p w14:paraId="154DFFCA" w14:textId="77777777" w:rsidR="00870A08" w:rsidRDefault="003A5418">
      <w:pPr>
        <w:pStyle w:val="aff6"/>
      </w:pPr>
      <w:r>
        <w:t xml:space="preserve">    Reply from 10.0.1.1: bytes=56 Sequence=2 </w:t>
      </w:r>
      <w:proofErr w:type="spellStart"/>
      <w:r>
        <w:t>ttl</w:t>
      </w:r>
      <w:proofErr w:type="spellEnd"/>
      <w:r>
        <w:t xml:space="preserve">=128 time=70 </w:t>
      </w:r>
      <w:proofErr w:type="spellStart"/>
      <w:r>
        <w:t>ms</w:t>
      </w:r>
      <w:proofErr w:type="spellEnd"/>
    </w:p>
    <w:p w14:paraId="6C5AA06D" w14:textId="77777777" w:rsidR="00870A08" w:rsidRDefault="003A5418">
      <w:pPr>
        <w:pStyle w:val="aff6"/>
      </w:pPr>
      <w:r>
        <w:t xml:space="preserve">    Reply from 10.0.1.1: bytes=56 Sequence=3 </w:t>
      </w:r>
      <w:proofErr w:type="spellStart"/>
      <w:r>
        <w:t>ttl</w:t>
      </w:r>
      <w:proofErr w:type="spellEnd"/>
      <w:r>
        <w:t xml:space="preserve">=128 time=30 </w:t>
      </w:r>
      <w:proofErr w:type="spellStart"/>
      <w:r>
        <w:t>ms</w:t>
      </w:r>
      <w:proofErr w:type="spellEnd"/>
    </w:p>
    <w:p w14:paraId="6BC970B4" w14:textId="77777777" w:rsidR="00870A08" w:rsidRDefault="003A5418">
      <w:pPr>
        <w:pStyle w:val="aff6"/>
      </w:pPr>
      <w:r>
        <w:t xml:space="preserve">    Reply from 10.0.1.1: bytes=56 Sequence=4 </w:t>
      </w:r>
      <w:proofErr w:type="spellStart"/>
      <w:r>
        <w:t>ttl</w:t>
      </w:r>
      <w:proofErr w:type="spellEnd"/>
      <w:r>
        <w:t xml:space="preserve">=128 time=30 </w:t>
      </w:r>
      <w:proofErr w:type="spellStart"/>
      <w:r>
        <w:t>ms</w:t>
      </w:r>
      <w:proofErr w:type="spellEnd"/>
    </w:p>
    <w:p w14:paraId="29F59404" w14:textId="77777777" w:rsidR="00870A08" w:rsidRDefault="003A5418">
      <w:pPr>
        <w:pStyle w:val="aff6"/>
      </w:pPr>
      <w:r>
        <w:t xml:space="preserve">    Reply from 10.0.1.1: bytes=56 Sequence=5 </w:t>
      </w:r>
      <w:proofErr w:type="spellStart"/>
      <w:r>
        <w:t>ttl</w:t>
      </w:r>
      <w:proofErr w:type="spellEnd"/>
      <w:r>
        <w:t xml:space="preserve">=128 time=10 </w:t>
      </w:r>
      <w:proofErr w:type="spellStart"/>
      <w:r>
        <w:t>ms</w:t>
      </w:r>
      <w:proofErr w:type="spellEnd"/>
    </w:p>
    <w:p w14:paraId="4D3C2336" w14:textId="77777777" w:rsidR="00870A08" w:rsidRDefault="003A5418">
      <w:pPr>
        <w:pStyle w:val="aff6"/>
      </w:pPr>
      <w:r>
        <w:t xml:space="preserve">  --- 10.0.1.1 ping statistics ---</w:t>
      </w:r>
    </w:p>
    <w:p w14:paraId="171FAC95" w14:textId="77777777" w:rsidR="00870A08" w:rsidRDefault="003A5418">
      <w:pPr>
        <w:pStyle w:val="aff6"/>
      </w:pPr>
      <w:r>
        <w:t xml:space="preserve">    5 packet(s) transmitted</w:t>
      </w:r>
    </w:p>
    <w:p w14:paraId="352C7B10" w14:textId="77777777" w:rsidR="00870A08" w:rsidRDefault="003A5418">
      <w:pPr>
        <w:pStyle w:val="aff6"/>
      </w:pPr>
      <w:r>
        <w:t xml:space="preserve">    5 packet(s) received</w:t>
      </w:r>
    </w:p>
    <w:p w14:paraId="0679F1BA" w14:textId="77777777" w:rsidR="00870A08" w:rsidRDefault="003A5418">
      <w:pPr>
        <w:pStyle w:val="aff6"/>
      </w:pPr>
      <w:r>
        <w:t xml:space="preserve">    0.00% packet loss</w:t>
      </w:r>
    </w:p>
    <w:p w14:paraId="0F3B290A" w14:textId="77777777" w:rsidR="00870A08" w:rsidRDefault="003A5418">
      <w:pPr>
        <w:pStyle w:val="aff6"/>
      </w:pPr>
      <w:r>
        <w:t xml:space="preserve">    round-trip min/avg/max = 10/62/170 </w:t>
      </w:r>
      <w:proofErr w:type="spellStart"/>
      <w:r>
        <w:t>ms</w:t>
      </w:r>
      <w:proofErr w:type="spellEnd"/>
    </w:p>
    <w:p w14:paraId="6BA22E83" w14:textId="77777777" w:rsidR="00870A08" w:rsidRDefault="00870A08">
      <w:pPr>
        <w:ind w:firstLineChars="0" w:firstLine="0"/>
        <w:jc w:val="left"/>
      </w:pPr>
    </w:p>
    <w:p w14:paraId="47DF352D" w14:textId="77777777" w:rsidR="00870A08" w:rsidRDefault="003A5418">
      <w:pPr>
        <w:ind w:firstLine="420"/>
      </w:pPr>
      <w:r>
        <w:rPr>
          <w:rFonts w:hint="eastAsia"/>
        </w:rPr>
        <w:t>其余直连网段的连通性测试省略。</w:t>
      </w:r>
    </w:p>
    <w:p w14:paraId="5907D43D" w14:textId="77777777" w:rsidR="00870A08" w:rsidRDefault="003A5418">
      <w:pPr>
        <w:pStyle w:val="2"/>
      </w:pPr>
      <w:r>
        <w:rPr>
          <w:rFonts w:hint="eastAsia"/>
        </w:rPr>
        <w:t>理解</w:t>
      </w:r>
      <w:r>
        <w:rPr>
          <w:rFonts w:hint="eastAsia"/>
        </w:rPr>
        <w:t>OSPF</w:t>
      </w:r>
      <w:r>
        <w:rPr>
          <w:rFonts w:hint="eastAsia"/>
        </w:rPr>
        <w:t>的</w:t>
      </w:r>
      <w:r>
        <w:rPr>
          <w:rFonts w:hint="eastAsia"/>
        </w:rPr>
        <w:t>R</w:t>
      </w:r>
      <w:r>
        <w:t>outer-ID</w:t>
      </w:r>
    </w:p>
    <w:p w14:paraId="1C6620A6" w14:textId="77777777" w:rsidR="00870A08" w:rsidRDefault="003A5418">
      <w:pPr>
        <w:ind w:firstLine="420"/>
      </w:pPr>
      <w:r>
        <w:rPr>
          <w:rFonts w:hint="eastAsia"/>
          <w:kern w:val="0"/>
          <w:lang w:val="zh-CN"/>
        </w:rPr>
        <w:t>在所有路由器上配置</w:t>
      </w:r>
      <w:r>
        <w:rPr>
          <w:rFonts w:hint="eastAsia"/>
          <w:kern w:val="0"/>
          <w:lang w:val="zh-CN"/>
        </w:rPr>
        <w:t>OSPF</w:t>
      </w:r>
      <w:r>
        <w:rPr>
          <w:rFonts w:hint="eastAsia"/>
          <w:kern w:val="0"/>
          <w:lang w:val="zh-CN"/>
        </w:rPr>
        <w:t>协议，并都运行在区域</w:t>
      </w:r>
      <w:r>
        <w:rPr>
          <w:rFonts w:hint="eastAsia"/>
          <w:kern w:val="0"/>
          <w:lang w:val="zh-CN"/>
        </w:rPr>
        <w:t>0</w:t>
      </w:r>
      <w:r>
        <w:rPr>
          <w:rFonts w:hint="eastAsia"/>
          <w:kern w:val="0"/>
          <w:lang w:val="zh-CN"/>
        </w:rPr>
        <w:t>内。使用</w:t>
      </w:r>
      <w:r>
        <w:rPr>
          <w:rFonts w:hint="eastAsia"/>
          <w:b/>
          <w:kern w:val="0"/>
          <w:lang w:val="zh-CN"/>
        </w:rPr>
        <w:t>ospf router-id</w:t>
      </w:r>
      <w:r>
        <w:rPr>
          <w:rFonts w:hint="eastAsia"/>
          <w:kern w:val="0"/>
          <w:lang w:val="zh-CN"/>
        </w:rPr>
        <w:t>命令来配置</w:t>
      </w:r>
      <w:r>
        <w:rPr>
          <w:rFonts w:hint="eastAsia"/>
          <w:kern w:val="0"/>
          <w:lang w:val="zh-CN"/>
        </w:rPr>
        <w:t>OSPF</w:t>
      </w:r>
      <w:r>
        <w:rPr>
          <w:rFonts w:hint="eastAsia"/>
          <w:kern w:val="0"/>
          <w:lang w:val="zh-CN"/>
        </w:rPr>
        <w:t>协议的私有</w:t>
      </w:r>
      <w:r>
        <w:rPr>
          <w:rFonts w:hint="eastAsia"/>
        </w:rPr>
        <w:t>Router-ID</w:t>
      </w:r>
      <w:r>
        <w:rPr>
          <w:rFonts w:hint="eastAsia"/>
        </w:rPr>
        <w:t>，如果</w:t>
      </w:r>
      <w:proofErr w:type="gramStart"/>
      <w:r>
        <w:rPr>
          <w:rFonts w:hint="eastAsia"/>
        </w:rPr>
        <w:t>不</w:t>
      </w:r>
      <w:proofErr w:type="gramEnd"/>
      <w:r>
        <w:rPr>
          <w:rFonts w:hint="eastAsia"/>
        </w:rPr>
        <w:t>配置，则默认使用全局下的</w:t>
      </w:r>
      <w:r>
        <w:rPr>
          <w:rFonts w:hint="eastAsia"/>
        </w:rPr>
        <w:t>Router-ID</w:t>
      </w:r>
      <w:r>
        <w:rPr>
          <w:rFonts w:hint="eastAsia"/>
        </w:rPr>
        <w:t>。</w:t>
      </w:r>
    </w:p>
    <w:p w14:paraId="14FF36C8" w14:textId="77777777" w:rsidR="00870A08" w:rsidRDefault="003A5418">
      <w:pPr>
        <w:ind w:firstLine="420"/>
      </w:pPr>
      <w:r>
        <w:rPr>
          <w:rFonts w:hint="eastAsia"/>
        </w:rPr>
        <w:t>注意区分设备全局下的</w:t>
      </w:r>
      <w:r>
        <w:rPr>
          <w:rFonts w:hint="eastAsia"/>
        </w:rPr>
        <w:t>Router-ID</w:t>
      </w:r>
      <w:r>
        <w:rPr>
          <w:rFonts w:hint="eastAsia"/>
        </w:rPr>
        <w:t>和路由协议的</w:t>
      </w:r>
      <w:r>
        <w:rPr>
          <w:rFonts w:hint="eastAsia"/>
        </w:rPr>
        <w:t>Router-ID</w:t>
      </w:r>
      <w:r>
        <w:rPr>
          <w:rFonts w:hint="eastAsia"/>
        </w:rPr>
        <w:t>的概念。如果在路由协议中没有配置</w:t>
      </w:r>
      <w:r>
        <w:rPr>
          <w:rFonts w:hint="eastAsia"/>
        </w:rPr>
        <w:t>Router-ID</w:t>
      </w:r>
      <w:r>
        <w:rPr>
          <w:rFonts w:hint="eastAsia"/>
        </w:rPr>
        <w:t>，就会默认使用路由器的全局</w:t>
      </w:r>
      <w:r>
        <w:rPr>
          <w:rFonts w:hint="eastAsia"/>
        </w:rPr>
        <w:t>Router-ID</w:t>
      </w:r>
      <w:r>
        <w:rPr>
          <w:rFonts w:hint="eastAsia"/>
        </w:rPr>
        <w:t>。如果配置，则可以和全局</w:t>
      </w:r>
      <w:r>
        <w:rPr>
          <w:rFonts w:hint="eastAsia"/>
        </w:rPr>
        <w:t>Router-ID</w:t>
      </w:r>
      <w:r>
        <w:rPr>
          <w:rFonts w:hint="eastAsia"/>
        </w:rPr>
        <w:t>不一致。</w:t>
      </w:r>
    </w:p>
    <w:p w14:paraId="1DE54C28" w14:textId="77777777" w:rsidR="00870A08" w:rsidRDefault="003A5418">
      <w:pPr>
        <w:ind w:firstLine="420"/>
        <w:rPr>
          <w:kern w:val="0"/>
        </w:rPr>
      </w:pPr>
      <w:r>
        <w:rPr>
          <w:rFonts w:hint="eastAsia"/>
        </w:rPr>
        <w:t>一般建议采用环回接口地址作为路由协议的</w:t>
      </w:r>
      <w:r>
        <w:rPr>
          <w:rFonts w:hint="eastAsia"/>
        </w:rPr>
        <w:t>Router-ID</w:t>
      </w:r>
      <w:r>
        <w:rPr>
          <w:rFonts w:hint="eastAsia"/>
        </w:rPr>
        <w:t>，</w:t>
      </w:r>
      <w:r>
        <w:t>优点</w:t>
      </w:r>
      <w:r>
        <w:rPr>
          <w:rFonts w:hint="eastAsia"/>
        </w:rPr>
        <w:t>为环回接口是逻辑接口，比</w:t>
      </w:r>
      <w:r>
        <w:t>物理接口更加稳定</w:t>
      </w:r>
      <w:r>
        <w:rPr>
          <w:rFonts w:hint="eastAsia"/>
        </w:rPr>
        <w:t>。在对网络操作时，网络管理员有可能误操作导致物理接口地址删除，或者改动，而环回接口则一般不会去改动。</w:t>
      </w:r>
    </w:p>
    <w:p w14:paraId="00A76889" w14:textId="77777777" w:rsidR="00870A08" w:rsidRDefault="003A5418">
      <w:pPr>
        <w:pStyle w:val="aff6"/>
      </w:pPr>
      <w:r>
        <w:t>[R</w:t>
      </w:r>
      <w:proofErr w:type="gramStart"/>
      <w:r>
        <w:t>1]</w:t>
      </w:r>
      <w:proofErr w:type="spellStart"/>
      <w:r>
        <w:t>ospf</w:t>
      </w:r>
      <w:proofErr w:type="spellEnd"/>
      <w:proofErr w:type="gramEnd"/>
      <w:r>
        <w:t xml:space="preserve"> 1 router-id 1.1.1.1</w:t>
      </w:r>
    </w:p>
    <w:p w14:paraId="3162069E" w14:textId="77777777" w:rsidR="00870A08" w:rsidRDefault="003A5418">
      <w:pPr>
        <w:pStyle w:val="aff6"/>
      </w:pPr>
      <w:r>
        <w:t>[R1-ospf-</w:t>
      </w:r>
      <w:proofErr w:type="gramStart"/>
      <w:r>
        <w:t>1]area</w:t>
      </w:r>
      <w:proofErr w:type="gramEnd"/>
      <w:r>
        <w:t xml:space="preserve"> 0 </w:t>
      </w:r>
    </w:p>
    <w:p w14:paraId="18A4B3BE" w14:textId="77777777" w:rsidR="00870A08" w:rsidRDefault="003A5418">
      <w:pPr>
        <w:pStyle w:val="aff6"/>
      </w:pPr>
      <w:r>
        <w:lastRenderedPageBreak/>
        <w:t>[R1-ospf-1-area-0.0.0.</w:t>
      </w:r>
      <w:proofErr w:type="gramStart"/>
      <w:r>
        <w:t>0]network</w:t>
      </w:r>
      <w:proofErr w:type="gramEnd"/>
      <w:r>
        <w:t xml:space="preserve"> 10.0.12.0 0.0.0.255</w:t>
      </w:r>
    </w:p>
    <w:p w14:paraId="019044ED" w14:textId="77777777" w:rsidR="00870A08" w:rsidRDefault="003A5418">
      <w:pPr>
        <w:pStyle w:val="aff6"/>
      </w:pPr>
      <w:r>
        <w:t>[R1-ospf-1-area-0.0.0.</w:t>
      </w:r>
      <w:proofErr w:type="gramStart"/>
      <w:r>
        <w:t>0]network</w:t>
      </w:r>
      <w:proofErr w:type="gramEnd"/>
      <w:r>
        <w:t xml:space="preserve"> 10.0.1.0 0.0.0.255</w:t>
      </w:r>
    </w:p>
    <w:p w14:paraId="16B0D91B" w14:textId="77777777" w:rsidR="00870A08" w:rsidRDefault="00870A08">
      <w:pPr>
        <w:pStyle w:val="aff6"/>
      </w:pPr>
    </w:p>
    <w:p w14:paraId="1985A7F5" w14:textId="77777777" w:rsidR="00870A08" w:rsidRDefault="003A5418">
      <w:pPr>
        <w:pStyle w:val="aff6"/>
      </w:pPr>
      <w:r>
        <w:t>[R</w:t>
      </w:r>
      <w:proofErr w:type="gramStart"/>
      <w:r>
        <w:t>2]</w:t>
      </w:r>
      <w:proofErr w:type="spellStart"/>
      <w:r>
        <w:t>ospf</w:t>
      </w:r>
      <w:proofErr w:type="spellEnd"/>
      <w:proofErr w:type="gramEnd"/>
      <w:r>
        <w:t xml:space="preserve"> 1 router-id 2.2.2.2</w:t>
      </w:r>
    </w:p>
    <w:p w14:paraId="37891FBF" w14:textId="77777777" w:rsidR="00870A08" w:rsidRDefault="003A5418">
      <w:pPr>
        <w:pStyle w:val="aff6"/>
      </w:pPr>
      <w:r>
        <w:t>[R2-ospf-</w:t>
      </w:r>
      <w:proofErr w:type="gramStart"/>
      <w:r>
        <w:t>1]area</w:t>
      </w:r>
      <w:proofErr w:type="gramEnd"/>
      <w:r>
        <w:t xml:space="preserve"> 0 </w:t>
      </w:r>
    </w:p>
    <w:p w14:paraId="2293AFA4" w14:textId="77777777" w:rsidR="00870A08" w:rsidRDefault="003A5418">
      <w:pPr>
        <w:pStyle w:val="aff6"/>
      </w:pPr>
      <w:r>
        <w:t>[R2-ospf-1-area-0.0.0.</w:t>
      </w:r>
      <w:proofErr w:type="gramStart"/>
      <w:r>
        <w:t>0]network</w:t>
      </w:r>
      <w:proofErr w:type="gramEnd"/>
      <w:r>
        <w:t xml:space="preserve"> 10.0.12.0 0.0.0.255</w:t>
      </w:r>
    </w:p>
    <w:p w14:paraId="16C5E479" w14:textId="77777777" w:rsidR="00870A08" w:rsidRDefault="003A5418">
      <w:pPr>
        <w:pStyle w:val="aff6"/>
      </w:pPr>
      <w:r>
        <w:t>[R2-ospf-1-area-0.0.0.</w:t>
      </w:r>
      <w:proofErr w:type="gramStart"/>
      <w:r>
        <w:t>0]network</w:t>
      </w:r>
      <w:proofErr w:type="gramEnd"/>
      <w:r>
        <w:t xml:space="preserve"> 10.0.23.0 0.0.0.255</w:t>
      </w:r>
    </w:p>
    <w:p w14:paraId="40DAAAC8" w14:textId="77777777" w:rsidR="00870A08" w:rsidRDefault="003A5418">
      <w:pPr>
        <w:pStyle w:val="aff6"/>
      </w:pPr>
      <w:r>
        <w:t>[R2-ospf-1-area-0.0.0.</w:t>
      </w:r>
      <w:proofErr w:type="gramStart"/>
      <w:r>
        <w:t>0]network</w:t>
      </w:r>
      <w:proofErr w:type="gramEnd"/>
      <w:r>
        <w:t xml:space="preserve"> 10.0.24.0 0.0.0.255</w:t>
      </w:r>
    </w:p>
    <w:p w14:paraId="1FD696AC" w14:textId="77777777" w:rsidR="00870A08" w:rsidRDefault="00870A08">
      <w:pPr>
        <w:pStyle w:val="aff6"/>
      </w:pPr>
    </w:p>
    <w:p w14:paraId="065EFA10" w14:textId="77777777" w:rsidR="00870A08" w:rsidRDefault="003A5418">
      <w:pPr>
        <w:pStyle w:val="aff6"/>
      </w:pPr>
      <w:r>
        <w:t>[R</w:t>
      </w:r>
      <w:proofErr w:type="gramStart"/>
      <w:r>
        <w:t>3]</w:t>
      </w:r>
      <w:proofErr w:type="spellStart"/>
      <w:r>
        <w:t>ospf</w:t>
      </w:r>
      <w:proofErr w:type="spellEnd"/>
      <w:proofErr w:type="gramEnd"/>
      <w:r>
        <w:t xml:space="preserve"> 1 router-id 3.3.3.3</w:t>
      </w:r>
    </w:p>
    <w:p w14:paraId="04ABE66C" w14:textId="77777777" w:rsidR="00870A08" w:rsidRDefault="003A5418">
      <w:pPr>
        <w:pStyle w:val="aff6"/>
      </w:pPr>
      <w:r>
        <w:t>[R3-ospf-</w:t>
      </w:r>
      <w:proofErr w:type="gramStart"/>
      <w:r>
        <w:t>1]area</w:t>
      </w:r>
      <w:proofErr w:type="gramEnd"/>
      <w:r>
        <w:t xml:space="preserve"> 0 </w:t>
      </w:r>
    </w:p>
    <w:p w14:paraId="51B36FF6" w14:textId="77777777" w:rsidR="00870A08" w:rsidRDefault="003A5418">
      <w:pPr>
        <w:pStyle w:val="aff6"/>
      </w:pPr>
      <w:r>
        <w:t>[R3-ospf-1-area-0.0.0.</w:t>
      </w:r>
      <w:proofErr w:type="gramStart"/>
      <w:r>
        <w:t>0]network</w:t>
      </w:r>
      <w:proofErr w:type="gramEnd"/>
      <w:r>
        <w:t xml:space="preserve"> 10.0.23.0 0.0.0.255</w:t>
      </w:r>
    </w:p>
    <w:p w14:paraId="6BDB0914" w14:textId="77777777" w:rsidR="00870A08" w:rsidRDefault="003A5418">
      <w:pPr>
        <w:pStyle w:val="aff6"/>
      </w:pPr>
      <w:r>
        <w:t>[R3-ospf-1-area-0.0.0.</w:t>
      </w:r>
      <w:proofErr w:type="gramStart"/>
      <w:r>
        <w:t>0]network</w:t>
      </w:r>
      <w:proofErr w:type="gramEnd"/>
      <w:r>
        <w:t xml:space="preserve"> 10.0.2.0 0.0.0.255</w:t>
      </w:r>
    </w:p>
    <w:p w14:paraId="4CF846DD" w14:textId="77777777" w:rsidR="00870A08" w:rsidRDefault="00870A08">
      <w:pPr>
        <w:pStyle w:val="aff6"/>
      </w:pPr>
    </w:p>
    <w:p w14:paraId="6BC37D33" w14:textId="77777777" w:rsidR="00870A08" w:rsidRDefault="003A5418">
      <w:pPr>
        <w:pStyle w:val="aff6"/>
      </w:pPr>
      <w:r>
        <w:t>[R</w:t>
      </w:r>
      <w:proofErr w:type="gramStart"/>
      <w:r>
        <w:t>4]</w:t>
      </w:r>
      <w:proofErr w:type="spellStart"/>
      <w:r>
        <w:t>ospf</w:t>
      </w:r>
      <w:proofErr w:type="spellEnd"/>
      <w:proofErr w:type="gramEnd"/>
      <w:r>
        <w:t xml:space="preserve"> 1 router-id 4.4.4.4</w:t>
      </w:r>
    </w:p>
    <w:p w14:paraId="45A70377" w14:textId="77777777" w:rsidR="00870A08" w:rsidRDefault="003A5418">
      <w:pPr>
        <w:pStyle w:val="aff6"/>
      </w:pPr>
      <w:r>
        <w:t>[R4-ospf-</w:t>
      </w:r>
      <w:proofErr w:type="gramStart"/>
      <w:r>
        <w:t>1]area</w:t>
      </w:r>
      <w:proofErr w:type="gramEnd"/>
      <w:r>
        <w:t xml:space="preserve"> 0 </w:t>
      </w:r>
    </w:p>
    <w:p w14:paraId="333CC279" w14:textId="77777777" w:rsidR="00870A08" w:rsidRDefault="003A5418">
      <w:pPr>
        <w:pStyle w:val="aff6"/>
      </w:pPr>
      <w:r>
        <w:t>[R4-ospf-1-area-0.0.0.</w:t>
      </w:r>
      <w:proofErr w:type="gramStart"/>
      <w:r>
        <w:t>0]network</w:t>
      </w:r>
      <w:proofErr w:type="gramEnd"/>
      <w:r>
        <w:t xml:space="preserve"> 10.0.24.0 0.0.0.255</w:t>
      </w:r>
    </w:p>
    <w:p w14:paraId="3CFD786B" w14:textId="77777777" w:rsidR="00870A08" w:rsidRDefault="003A5418">
      <w:pPr>
        <w:pStyle w:val="aff6"/>
      </w:pPr>
      <w:r>
        <w:t>[R4-ospf-1-area-0.0.0.</w:t>
      </w:r>
      <w:proofErr w:type="gramStart"/>
      <w:r>
        <w:t>0]network</w:t>
      </w:r>
      <w:proofErr w:type="gramEnd"/>
      <w:r>
        <w:t xml:space="preserve"> 10.0.3.0 0.0.0.255</w:t>
      </w:r>
    </w:p>
    <w:p w14:paraId="63018041" w14:textId="77777777" w:rsidR="00870A08" w:rsidRDefault="00870A08">
      <w:pPr>
        <w:pStyle w:val="aff6"/>
      </w:pPr>
    </w:p>
    <w:p w14:paraId="4BA22038" w14:textId="77777777" w:rsidR="00870A08" w:rsidRDefault="003A5418">
      <w:pPr>
        <w:ind w:firstLine="420"/>
        <w:rPr>
          <w:kern w:val="0"/>
        </w:rPr>
      </w:pPr>
      <w:r>
        <w:rPr>
          <w:rFonts w:hint="eastAsia"/>
          <w:kern w:val="0"/>
        </w:rPr>
        <w:t>配置完成后测试</w:t>
      </w:r>
      <w:r>
        <w:rPr>
          <w:rFonts w:hint="eastAsia"/>
          <w:kern w:val="0"/>
        </w:rPr>
        <w:t>PC</w:t>
      </w:r>
      <w:r>
        <w:rPr>
          <w:kern w:val="0"/>
        </w:rPr>
        <w:t>-1</w:t>
      </w:r>
      <w:r>
        <w:rPr>
          <w:rFonts w:hint="eastAsia"/>
          <w:kern w:val="0"/>
        </w:rPr>
        <w:t>和</w:t>
      </w:r>
      <w:r>
        <w:rPr>
          <w:rFonts w:hint="eastAsia"/>
          <w:kern w:val="0"/>
        </w:rPr>
        <w:t>PC</w:t>
      </w:r>
      <w:r>
        <w:rPr>
          <w:kern w:val="0"/>
        </w:rPr>
        <w:t>-2</w:t>
      </w:r>
      <w:r>
        <w:rPr>
          <w:rFonts w:hint="eastAsia"/>
          <w:kern w:val="0"/>
        </w:rPr>
        <w:t>间的连通性。</w:t>
      </w:r>
    </w:p>
    <w:p w14:paraId="25BADFAF" w14:textId="77777777" w:rsidR="00870A08" w:rsidRDefault="003A5418">
      <w:pPr>
        <w:pStyle w:val="aff6"/>
      </w:pPr>
      <w:r>
        <w:t>PC&gt;ping 10.0.2.1</w:t>
      </w:r>
    </w:p>
    <w:p w14:paraId="0D24002A" w14:textId="77777777" w:rsidR="00870A08" w:rsidRDefault="003A5418">
      <w:pPr>
        <w:pStyle w:val="aff6"/>
      </w:pPr>
      <w:r>
        <w:t xml:space="preserve">Ping 10.0.2.1: 32 data bytes, Press </w:t>
      </w:r>
      <w:proofErr w:type="spellStart"/>
      <w:r>
        <w:t>Ctrl_C</w:t>
      </w:r>
      <w:proofErr w:type="spellEnd"/>
      <w:r>
        <w:t xml:space="preserve"> to break</w:t>
      </w:r>
    </w:p>
    <w:p w14:paraId="3926F897" w14:textId="77777777" w:rsidR="00870A08" w:rsidRDefault="003A5418">
      <w:pPr>
        <w:pStyle w:val="aff6"/>
      </w:pPr>
      <w:r>
        <w:t xml:space="preserve">From 10.0.2.1: bytes=32 seq=1 </w:t>
      </w:r>
      <w:proofErr w:type="spellStart"/>
      <w:r>
        <w:t>ttl</w:t>
      </w:r>
      <w:proofErr w:type="spellEnd"/>
      <w:r>
        <w:t xml:space="preserve">=124 time=31 </w:t>
      </w:r>
      <w:proofErr w:type="spellStart"/>
      <w:r>
        <w:t>ms</w:t>
      </w:r>
      <w:proofErr w:type="spellEnd"/>
    </w:p>
    <w:p w14:paraId="271B8E93" w14:textId="77777777" w:rsidR="00870A08" w:rsidRDefault="003A5418">
      <w:pPr>
        <w:pStyle w:val="aff6"/>
      </w:pPr>
      <w:r>
        <w:t xml:space="preserve">From 10.0.2.1: bytes=32 seq=2 </w:t>
      </w:r>
      <w:proofErr w:type="spellStart"/>
      <w:r>
        <w:t>ttl</w:t>
      </w:r>
      <w:proofErr w:type="spellEnd"/>
      <w:r>
        <w:t xml:space="preserve">=124 time=47 </w:t>
      </w:r>
      <w:proofErr w:type="spellStart"/>
      <w:r>
        <w:t>ms</w:t>
      </w:r>
      <w:proofErr w:type="spellEnd"/>
    </w:p>
    <w:p w14:paraId="67396F72" w14:textId="77777777" w:rsidR="00870A08" w:rsidRDefault="003A5418">
      <w:pPr>
        <w:pStyle w:val="aff6"/>
      </w:pPr>
      <w:r>
        <w:t xml:space="preserve">From 10.0.2.1: bytes=32 seq=3 </w:t>
      </w:r>
      <w:proofErr w:type="spellStart"/>
      <w:r>
        <w:t>ttl</w:t>
      </w:r>
      <w:proofErr w:type="spellEnd"/>
      <w:r>
        <w:t xml:space="preserve">=124 time=31 </w:t>
      </w:r>
      <w:proofErr w:type="spellStart"/>
      <w:r>
        <w:t>ms</w:t>
      </w:r>
      <w:proofErr w:type="spellEnd"/>
    </w:p>
    <w:p w14:paraId="217564A6" w14:textId="77777777" w:rsidR="00870A08" w:rsidRDefault="003A5418">
      <w:pPr>
        <w:pStyle w:val="aff6"/>
      </w:pPr>
      <w:r>
        <w:t xml:space="preserve">From 10.0.2.1: bytes=32 seq=4 </w:t>
      </w:r>
      <w:proofErr w:type="spellStart"/>
      <w:r>
        <w:t>ttl</w:t>
      </w:r>
      <w:proofErr w:type="spellEnd"/>
      <w:r>
        <w:t xml:space="preserve">=124 time=32 </w:t>
      </w:r>
      <w:proofErr w:type="spellStart"/>
      <w:r>
        <w:t>ms</w:t>
      </w:r>
      <w:proofErr w:type="spellEnd"/>
    </w:p>
    <w:p w14:paraId="2FA2EDED" w14:textId="77777777" w:rsidR="00870A08" w:rsidRDefault="003A5418">
      <w:pPr>
        <w:pStyle w:val="aff6"/>
      </w:pPr>
      <w:r>
        <w:t xml:space="preserve">From 10.0.2.1: bytes=32 seq=5 </w:t>
      </w:r>
      <w:proofErr w:type="spellStart"/>
      <w:r>
        <w:t>ttl</w:t>
      </w:r>
      <w:proofErr w:type="spellEnd"/>
      <w:r>
        <w:t xml:space="preserve">=124 time=31 </w:t>
      </w:r>
      <w:proofErr w:type="spellStart"/>
      <w:r>
        <w:t>ms</w:t>
      </w:r>
      <w:proofErr w:type="spellEnd"/>
    </w:p>
    <w:p w14:paraId="188E6ABA" w14:textId="77777777" w:rsidR="00870A08" w:rsidRDefault="003A5418">
      <w:pPr>
        <w:pStyle w:val="aff6"/>
      </w:pPr>
      <w:r>
        <w:lastRenderedPageBreak/>
        <w:t>--- 10.0.2.1 ping statistics ---</w:t>
      </w:r>
    </w:p>
    <w:p w14:paraId="2AA11BF1" w14:textId="77777777" w:rsidR="00870A08" w:rsidRDefault="003A5418">
      <w:pPr>
        <w:pStyle w:val="aff6"/>
      </w:pPr>
      <w:r>
        <w:t xml:space="preserve">  5 packet(s) transmitted</w:t>
      </w:r>
    </w:p>
    <w:p w14:paraId="01B9B323" w14:textId="77777777" w:rsidR="00870A08" w:rsidRDefault="003A5418">
      <w:pPr>
        <w:pStyle w:val="aff6"/>
      </w:pPr>
      <w:r>
        <w:t xml:space="preserve">  5 packet(s) received</w:t>
      </w:r>
    </w:p>
    <w:p w14:paraId="4C19FD3C" w14:textId="77777777" w:rsidR="00870A08" w:rsidRDefault="003A5418">
      <w:pPr>
        <w:pStyle w:val="aff6"/>
      </w:pPr>
      <w:r>
        <w:t xml:space="preserve">  0.00% packet loss</w:t>
      </w:r>
    </w:p>
    <w:p w14:paraId="1C14D77E" w14:textId="77777777" w:rsidR="00870A08" w:rsidRDefault="003A5418">
      <w:pPr>
        <w:pStyle w:val="aff6"/>
      </w:pPr>
      <w:r>
        <w:t xml:space="preserve">  round-trip min/avg/max = 31/34/47 </w:t>
      </w:r>
      <w:proofErr w:type="spellStart"/>
      <w:r>
        <w:t>ms</w:t>
      </w:r>
      <w:proofErr w:type="spellEnd"/>
    </w:p>
    <w:p w14:paraId="669BCE71" w14:textId="77777777" w:rsidR="00870A08" w:rsidRDefault="00870A08">
      <w:pPr>
        <w:ind w:firstLineChars="0" w:firstLine="0"/>
        <w:rPr>
          <w:kern w:val="0"/>
        </w:rPr>
      </w:pPr>
    </w:p>
    <w:p w14:paraId="024BC4CF" w14:textId="77777777" w:rsidR="00870A08" w:rsidRDefault="003A5418">
      <w:pPr>
        <w:ind w:firstLine="420"/>
        <w:rPr>
          <w:kern w:val="0"/>
        </w:rPr>
      </w:pPr>
      <w:r>
        <w:rPr>
          <w:rFonts w:hint="eastAsia"/>
          <w:kern w:val="0"/>
        </w:rPr>
        <w:t>可以观察到，目前通信正常，其余</w:t>
      </w:r>
      <w:r>
        <w:rPr>
          <w:rFonts w:hint="eastAsia"/>
          <w:kern w:val="0"/>
        </w:rPr>
        <w:t>PC</w:t>
      </w:r>
      <w:r>
        <w:rPr>
          <w:rFonts w:hint="eastAsia"/>
          <w:kern w:val="0"/>
        </w:rPr>
        <w:t>间连通性测试省略。</w:t>
      </w:r>
    </w:p>
    <w:p w14:paraId="2FC9E110" w14:textId="77777777" w:rsidR="00870A08" w:rsidRDefault="003A5418">
      <w:pPr>
        <w:ind w:firstLine="420"/>
        <w:rPr>
          <w:kern w:val="0"/>
        </w:rPr>
      </w:pPr>
      <w:r>
        <w:rPr>
          <w:rFonts w:hint="eastAsia"/>
          <w:kern w:val="0"/>
        </w:rPr>
        <w:t>现在</w:t>
      </w:r>
      <w:r>
        <w:rPr>
          <w:kern w:val="0"/>
        </w:rPr>
        <w:t>修改</w:t>
      </w:r>
      <w:r>
        <w:rPr>
          <w:rFonts w:hint="eastAsia"/>
          <w:kern w:val="0"/>
        </w:rPr>
        <w:t>R2</w:t>
      </w:r>
      <w:r>
        <w:rPr>
          <w:rFonts w:hint="eastAsia"/>
          <w:kern w:val="0"/>
        </w:rPr>
        <w:t>的</w:t>
      </w:r>
      <w:r>
        <w:rPr>
          <w:rFonts w:hint="eastAsia"/>
        </w:rPr>
        <w:t>Router-ID</w:t>
      </w:r>
      <w:r>
        <w:rPr>
          <w:rFonts w:hint="eastAsia"/>
          <w:kern w:val="0"/>
        </w:rPr>
        <w:t>为</w:t>
      </w:r>
      <w:r>
        <w:rPr>
          <w:rFonts w:hint="eastAsia"/>
          <w:kern w:val="0"/>
        </w:rPr>
        <w:t>3</w:t>
      </w:r>
      <w:r>
        <w:rPr>
          <w:kern w:val="0"/>
        </w:rPr>
        <w:t>.3.3.3</w:t>
      </w:r>
      <w:r>
        <w:rPr>
          <w:rFonts w:hint="eastAsia"/>
          <w:kern w:val="0"/>
        </w:rPr>
        <w:t>，即</w:t>
      </w:r>
      <w:r>
        <w:rPr>
          <w:rFonts w:hint="eastAsia"/>
          <w:kern w:val="0"/>
        </w:rPr>
        <w:t>R3</w:t>
      </w:r>
      <w:r>
        <w:rPr>
          <w:rFonts w:hint="eastAsia"/>
          <w:kern w:val="0"/>
        </w:rPr>
        <w:t>的</w:t>
      </w:r>
      <w:r>
        <w:rPr>
          <w:rFonts w:hint="eastAsia"/>
        </w:rPr>
        <w:t>Router-ID</w:t>
      </w:r>
      <w:r>
        <w:rPr>
          <w:rFonts w:hint="eastAsia"/>
          <w:kern w:val="0"/>
        </w:rPr>
        <w:t>，</w:t>
      </w:r>
      <w:r>
        <w:rPr>
          <w:kern w:val="0"/>
        </w:rPr>
        <w:t>使</w:t>
      </w:r>
      <w:r>
        <w:rPr>
          <w:rFonts w:hint="eastAsia"/>
          <w:kern w:val="0"/>
        </w:rPr>
        <w:t>R3</w:t>
      </w:r>
      <w:r>
        <w:rPr>
          <w:rFonts w:hint="eastAsia"/>
          <w:kern w:val="0"/>
        </w:rPr>
        <w:t>和</w:t>
      </w:r>
      <w:r>
        <w:rPr>
          <w:rFonts w:hint="eastAsia"/>
          <w:kern w:val="0"/>
        </w:rPr>
        <w:t>R2</w:t>
      </w:r>
      <w:r>
        <w:rPr>
          <w:rFonts w:hint="eastAsia"/>
          <w:kern w:val="0"/>
        </w:rPr>
        <w:t>的</w:t>
      </w:r>
      <w:r>
        <w:rPr>
          <w:rFonts w:hint="eastAsia"/>
        </w:rPr>
        <w:t>Router-ID</w:t>
      </w:r>
      <w:r>
        <w:rPr>
          <w:rFonts w:hint="eastAsia"/>
          <w:kern w:val="0"/>
        </w:rPr>
        <w:t>重叠，并重置协议进程使该配置生效。</w:t>
      </w:r>
    </w:p>
    <w:p w14:paraId="6ECBEE91" w14:textId="77777777" w:rsidR="00870A08" w:rsidRDefault="003A5418">
      <w:pPr>
        <w:pStyle w:val="aff6"/>
      </w:pPr>
      <w:bookmarkStart w:id="141" w:name="OLE_LINK49"/>
      <w:r>
        <w:rPr>
          <w:rFonts w:hint="eastAsia"/>
        </w:rPr>
        <w:t>&lt;</w:t>
      </w:r>
      <w:r>
        <w:t>R2</w:t>
      </w:r>
      <w:r>
        <w:rPr>
          <w:rFonts w:hint="eastAsia"/>
        </w:rPr>
        <w:t>&gt;</w:t>
      </w:r>
      <w:bookmarkEnd w:id="141"/>
      <w:proofErr w:type="spellStart"/>
      <w:r>
        <w:t>ospf</w:t>
      </w:r>
      <w:proofErr w:type="spellEnd"/>
      <w:r>
        <w:t xml:space="preserve"> 1 router-id 3</w:t>
      </w:r>
      <w:r>
        <w:rPr>
          <w:rFonts w:hint="eastAsia"/>
        </w:rPr>
        <w:t>.3.3.3</w:t>
      </w:r>
    </w:p>
    <w:p w14:paraId="208C13A9" w14:textId="77777777" w:rsidR="00870A08" w:rsidRDefault="003A5418">
      <w:pPr>
        <w:pStyle w:val="aff6"/>
      </w:pPr>
      <w:r>
        <w:rPr>
          <w:rFonts w:hint="eastAsia"/>
        </w:rPr>
        <w:t>&lt;</w:t>
      </w:r>
      <w:r>
        <w:t>R2</w:t>
      </w:r>
      <w:r>
        <w:rPr>
          <w:rFonts w:hint="eastAsia"/>
        </w:rPr>
        <w:t>&gt;</w:t>
      </w:r>
      <w:r>
        <w:t xml:space="preserve">reset </w:t>
      </w:r>
      <w:proofErr w:type="spellStart"/>
      <w:r>
        <w:t>ospf</w:t>
      </w:r>
      <w:proofErr w:type="spellEnd"/>
      <w:r>
        <w:t xml:space="preserve"> process</w:t>
      </w:r>
    </w:p>
    <w:p w14:paraId="38DAEBEC" w14:textId="77777777" w:rsidR="00870A08" w:rsidRDefault="003A5418">
      <w:pPr>
        <w:pStyle w:val="aff6"/>
      </w:pPr>
      <w:bookmarkStart w:id="142" w:name="OLE_LINK48"/>
      <w:r>
        <w:t>Warning: The OSPF process will be reset. Continue? [Y/N</w:t>
      </w:r>
      <w:proofErr w:type="gramStart"/>
      <w:r>
        <w:t>]:y</w:t>
      </w:r>
      <w:proofErr w:type="gramEnd"/>
    </w:p>
    <w:bookmarkEnd w:id="142"/>
    <w:p w14:paraId="4199990C" w14:textId="77777777" w:rsidR="00870A08" w:rsidRDefault="00870A08">
      <w:pPr>
        <w:ind w:firstLineChars="0" w:firstLine="0"/>
        <w:rPr>
          <w:kern w:val="0"/>
        </w:rPr>
      </w:pPr>
    </w:p>
    <w:p w14:paraId="3C9132CF" w14:textId="77777777" w:rsidR="00870A08" w:rsidRDefault="003A5418">
      <w:pPr>
        <w:ind w:firstLine="420"/>
        <w:rPr>
          <w:kern w:val="0"/>
        </w:rPr>
      </w:pPr>
      <w:proofErr w:type="gramStart"/>
      <w:r>
        <w:rPr>
          <w:rFonts w:hint="eastAsia"/>
          <w:kern w:val="0"/>
        </w:rPr>
        <w:t>待协议</w:t>
      </w:r>
      <w:proofErr w:type="gramEnd"/>
      <w:r>
        <w:rPr>
          <w:rFonts w:hint="eastAsia"/>
          <w:kern w:val="0"/>
        </w:rPr>
        <w:t>收敛后，再次</w:t>
      </w:r>
      <w:r>
        <w:rPr>
          <w:kern w:val="0"/>
        </w:rPr>
        <w:t>查看</w:t>
      </w:r>
      <w:r>
        <w:rPr>
          <w:rFonts w:hint="eastAsia"/>
          <w:kern w:val="0"/>
        </w:rPr>
        <w:t xml:space="preserve">R2 </w:t>
      </w:r>
      <w:r>
        <w:rPr>
          <w:rFonts w:hint="eastAsia"/>
          <w:kern w:val="0"/>
        </w:rPr>
        <w:t>的</w:t>
      </w:r>
      <w:r>
        <w:rPr>
          <w:rFonts w:hint="eastAsia"/>
          <w:kern w:val="0"/>
        </w:rPr>
        <w:t>OSPF</w:t>
      </w:r>
      <w:r>
        <w:rPr>
          <w:rFonts w:hint="eastAsia"/>
          <w:kern w:val="0"/>
        </w:rPr>
        <w:t>邻居信息</w:t>
      </w:r>
      <w:r>
        <w:rPr>
          <w:kern w:val="0"/>
        </w:rPr>
        <w:t>。</w:t>
      </w:r>
    </w:p>
    <w:p w14:paraId="2956F3AF" w14:textId="77777777" w:rsidR="00870A08" w:rsidRDefault="003A5418">
      <w:pPr>
        <w:pStyle w:val="aff6"/>
      </w:pPr>
      <w:r>
        <w:t xml:space="preserve">&lt;R2&gt;display </w:t>
      </w:r>
      <w:proofErr w:type="spellStart"/>
      <w:r>
        <w:t>ospf</w:t>
      </w:r>
      <w:proofErr w:type="spellEnd"/>
      <w:r>
        <w:t xml:space="preserve"> peer       </w:t>
      </w:r>
    </w:p>
    <w:p w14:paraId="07CF5B2B" w14:textId="77777777" w:rsidR="00870A08" w:rsidRDefault="003A5418">
      <w:pPr>
        <w:pStyle w:val="aff6"/>
      </w:pPr>
      <w:r>
        <w:t xml:space="preserve">         OSPF Process 1 with Router-ID 3.3.3.3</w:t>
      </w:r>
    </w:p>
    <w:p w14:paraId="38E924E3" w14:textId="77777777" w:rsidR="00870A08" w:rsidRDefault="003A5418">
      <w:pPr>
        <w:pStyle w:val="aff6"/>
      </w:pPr>
      <w:r>
        <w:t xml:space="preserve">                 Neighbors </w:t>
      </w:r>
    </w:p>
    <w:p w14:paraId="6338EF01" w14:textId="77777777" w:rsidR="00870A08" w:rsidRDefault="003A5418">
      <w:pPr>
        <w:pStyle w:val="aff6"/>
      </w:pPr>
      <w:r>
        <w:t xml:space="preserve"> Area 0.0.0.0 interface 10.0.12.2(GigabitEthernet0/0/0)'s neighbors</w:t>
      </w:r>
    </w:p>
    <w:p w14:paraId="1A35F1B3" w14:textId="77777777" w:rsidR="00870A08" w:rsidRDefault="003A5418">
      <w:pPr>
        <w:pStyle w:val="aff6"/>
      </w:pPr>
      <w:r>
        <w:t xml:space="preserve"> Router-ID: 1.1.1.1          Address: 10.0.12.1       </w:t>
      </w:r>
    </w:p>
    <w:p w14:paraId="22862EEE" w14:textId="77777777" w:rsidR="00870A08" w:rsidRDefault="003A5418">
      <w:pPr>
        <w:pStyle w:val="aff6"/>
      </w:pPr>
      <w:r>
        <w:t xml:space="preserve">   State: </w:t>
      </w:r>
      <w:proofErr w:type="gramStart"/>
      <w:r>
        <w:t xml:space="preserve">Full  </w:t>
      </w:r>
      <w:proofErr w:type="spellStart"/>
      <w:r>
        <w:t>Mode</w:t>
      </w:r>
      <w:proofErr w:type="gramEnd"/>
      <w:r>
        <w:t>:Nbr</w:t>
      </w:r>
      <w:proofErr w:type="spellEnd"/>
      <w:r>
        <w:t xml:space="preserve"> is  Slave  Priority: 1</w:t>
      </w:r>
    </w:p>
    <w:p w14:paraId="10C31E34" w14:textId="77777777" w:rsidR="00870A08" w:rsidRDefault="003A5418">
      <w:pPr>
        <w:pStyle w:val="aff6"/>
      </w:pPr>
      <w:r>
        <w:t xml:space="preserve">   DR: </w:t>
      </w:r>
      <w:proofErr w:type="gramStart"/>
      <w:r>
        <w:t>10.0.12.1  BDR</w:t>
      </w:r>
      <w:proofErr w:type="gramEnd"/>
      <w:r>
        <w:t xml:space="preserve">: 10.0.12.2  MTU: 0    </w:t>
      </w:r>
    </w:p>
    <w:p w14:paraId="286A7E25" w14:textId="77777777" w:rsidR="00870A08" w:rsidRDefault="003A5418">
      <w:pPr>
        <w:pStyle w:val="aff6"/>
      </w:pPr>
      <w:r>
        <w:t xml:space="preserve">   Dead timer due in </w:t>
      </w:r>
      <w:proofErr w:type="gramStart"/>
      <w:r>
        <w:t>40  sec</w:t>
      </w:r>
      <w:proofErr w:type="gramEnd"/>
      <w:r>
        <w:t xml:space="preserve"> </w:t>
      </w:r>
    </w:p>
    <w:p w14:paraId="18760F56" w14:textId="77777777" w:rsidR="00870A08" w:rsidRDefault="003A5418">
      <w:pPr>
        <w:pStyle w:val="aff6"/>
      </w:pPr>
      <w:r>
        <w:t xml:space="preserve">   </w:t>
      </w:r>
      <w:proofErr w:type="spellStart"/>
      <w:r>
        <w:t>Retrans</w:t>
      </w:r>
      <w:proofErr w:type="spellEnd"/>
      <w:r>
        <w:t xml:space="preserve"> timer interval: 5 </w:t>
      </w:r>
    </w:p>
    <w:p w14:paraId="04370B12" w14:textId="77777777" w:rsidR="00870A08" w:rsidRDefault="003A5418">
      <w:pPr>
        <w:pStyle w:val="aff6"/>
      </w:pPr>
      <w:r>
        <w:t xml:space="preserve">   Neighbor is up for 00:01:36     </w:t>
      </w:r>
    </w:p>
    <w:p w14:paraId="4EB06730" w14:textId="77777777" w:rsidR="00870A08" w:rsidRDefault="003A5418">
      <w:pPr>
        <w:pStyle w:val="aff6"/>
      </w:pPr>
      <w:r>
        <w:t xml:space="preserve">   Authentication Sequence: [ </w:t>
      </w:r>
      <w:proofErr w:type="gramStart"/>
      <w:r>
        <w:t>0 ]</w:t>
      </w:r>
      <w:proofErr w:type="gramEnd"/>
    </w:p>
    <w:p w14:paraId="6073785F" w14:textId="77777777" w:rsidR="00870A08" w:rsidRDefault="003A5418">
      <w:pPr>
        <w:pStyle w:val="aff6"/>
      </w:pPr>
      <w:r>
        <w:tab/>
      </w:r>
      <w:r>
        <w:tab/>
        <w:t xml:space="preserve"> Neighbors </w:t>
      </w:r>
    </w:p>
    <w:p w14:paraId="48DDCFD8" w14:textId="77777777" w:rsidR="00870A08" w:rsidRDefault="003A5418">
      <w:pPr>
        <w:pStyle w:val="aff6"/>
      </w:pPr>
      <w:r>
        <w:t xml:space="preserve"> Area 0.0.0.0 interface 10.0.24.2(GigabitEthernet0/0/2)'s neighbors</w:t>
      </w:r>
    </w:p>
    <w:p w14:paraId="007B6A90" w14:textId="77777777" w:rsidR="00870A08" w:rsidRDefault="003A5418">
      <w:pPr>
        <w:pStyle w:val="aff6"/>
      </w:pPr>
      <w:r>
        <w:t xml:space="preserve"> Router ID: 4.4.4.4          Address: 10.0.24.4       </w:t>
      </w:r>
    </w:p>
    <w:p w14:paraId="19B3C8AB" w14:textId="77777777" w:rsidR="00870A08" w:rsidRDefault="003A5418">
      <w:pPr>
        <w:pStyle w:val="aff6"/>
      </w:pPr>
      <w:r>
        <w:lastRenderedPageBreak/>
        <w:t xml:space="preserve">   State: </w:t>
      </w:r>
      <w:proofErr w:type="gramStart"/>
      <w:r>
        <w:t xml:space="preserve">Full  </w:t>
      </w:r>
      <w:proofErr w:type="spellStart"/>
      <w:r>
        <w:t>Mode</w:t>
      </w:r>
      <w:proofErr w:type="gramEnd"/>
      <w:r>
        <w:t>:Nbr</w:t>
      </w:r>
      <w:proofErr w:type="spellEnd"/>
      <w:r>
        <w:t xml:space="preserve"> is  Master  Priority: 1</w:t>
      </w:r>
    </w:p>
    <w:p w14:paraId="2125FDFF" w14:textId="77777777" w:rsidR="00870A08" w:rsidRDefault="003A5418">
      <w:pPr>
        <w:pStyle w:val="aff6"/>
      </w:pPr>
      <w:r>
        <w:t xml:space="preserve">   DR: </w:t>
      </w:r>
      <w:proofErr w:type="gramStart"/>
      <w:r>
        <w:t>10.0.24.4  BDR</w:t>
      </w:r>
      <w:proofErr w:type="gramEnd"/>
      <w:r>
        <w:t xml:space="preserve">: 10.0.24.2  MTU: 0    </w:t>
      </w:r>
    </w:p>
    <w:p w14:paraId="498DF59E" w14:textId="77777777" w:rsidR="00870A08" w:rsidRDefault="003A5418">
      <w:pPr>
        <w:pStyle w:val="aff6"/>
      </w:pPr>
      <w:r>
        <w:t xml:space="preserve">   Dead timer due in </w:t>
      </w:r>
      <w:proofErr w:type="gramStart"/>
      <w:r>
        <w:t>40  sec</w:t>
      </w:r>
      <w:proofErr w:type="gramEnd"/>
      <w:r>
        <w:t xml:space="preserve"> </w:t>
      </w:r>
    </w:p>
    <w:p w14:paraId="661485A7" w14:textId="77777777" w:rsidR="00870A08" w:rsidRDefault="003A5418">
      <w:pPr>
        <w:pStyle w:val="aff6"/>
      </w:pPr>
      <w:r>
        <w:t xml:space="preserve">   </w:t>
      </w:r>
      <w:proofErr w:type="spellStart"/>
      <w:r>
        <w:t>Retrans</w:t>
      </w:r>
      <w:proofErr w:type="spellEnd"/>
      <w:r>
        <w:t xml:space="preserve"> timer interval: 5 </w:t>
      </w:r>
    </w:p>
    <w:p w14:paraId="3C583255" w14:textId="77777777" w:rsidR="00870A08" w:rsidRDefault="003A5418">
      <w:pPr>
        <w:pStyle w:val="aff6"/>
      </w:pPr>
      <w:r>
        <w:t xml:space="preserve">   Neighbor is up for 00:00:40     </w:t>
      </w:r>
    </w:p>
    <w:p w14:paraId="1E8FB87A" w14:textId="77777777" w:rsidR="00870A08" w:rsidRDefault="003A5418">
      <w:pPr>
        <w:pStyle w:val="aff6"/>
      </w:pPr>
      <w:r>
        <w:t xml:space="preserve">   Authentication Sequence: [ </w:t>
      </w:r>
      <w:proofErr w:type="gramStart"/>
      <w:r>
        <w:t>0 ]</w:t>
      </w:r>
      <w:proofErr w:type="gramEnd"/>
    </w:p>
    <w:p w14:paraId="0AA4F2BF" w14:textId="77777777" w:rsidR="00870A08" w:rsidRDefault="00870A08">
      <w:pPr>
        <w:pStyle w:val="aff6"/>
      </w:pPr>
    </w:p>
    <w:p w14:paraId="7501355E" w14:textId="77777777" w:rsidR="00870A08" w:rsidRDefault="003A5418">
      <w:pPr>
        <w:ind w:firstLine="420"/>
        <w:rPr>
          <w:kern w:val="0"/>
        </w:rPr>
      </w:pPr>
      <w:r>
        <w:rPr>
          <w:rFonts w:hint="eastAsia"/>
          <w:kern w:val="0"/>
        </w:rPr>
        <w:t>可以观察到</w:t>
      </w:r>
      <w:proofErr w:type="gramStart"/>
      <w:r>
        <w:rPr>
          <w:rFonts w:hint="eastAsia"/>
          <w:kern w:val="0"/>
        </w:rPr>
        <w:t>到</w:t>
      </w:r>
      <w:proofErr w:type="gramEnd"/>
      <w:r>
        <w:rPr>
          <w:rFonts w:hint="eastAsia"/>
          <w:kern w:val="0"/>
        </w:rPr>
        <w:t>R2</w:t>
      </w:r>
      <w:r>
        <w:rPr>
          <w:rFonts w:hint="eastAsia"/>
          <w:kern w:val="0"/>
        </w:rPr>
        <w:t>与</w:t>
      </w:r>
      <w:r>
        <w:rPr>
          <w:rFonts w:hint="eastAsia"/>
          <w:kern w:val="0"/>
        </w:rPr>
        <w:t>R3</w:t>
      </w:r>
      <w:r>
        <w:rPr>
          <w:rFonts w:hint="eastAsia"/>
          <w:kern w:val="0"/>
        </w:rPr>
        <w:t>的</w:t>
      </w:r>
      <w:r>
        <w:rPr>
          <w:kern w:val="0"/>
        </w:rPr>
        <w:t>邻居关系消失。</w:t>
      </w:r>
    </w:p>
    <w:p w14:paraId="4A6948E4" w14:textId="77777777" w:rsidR="00870A08" w:rsidRDefault="003A5418">
      <w:pPr>
        <w:ind w:firstLine="420"/>
        <w:rPr>
          <w:kern w:val="0"/>
        </w:rPr>
      </w:pPr>
      <w:r>
        <w:rPr>
          <w:rFonts w:hint="eastAsia"/>
          <w:kern w:val="0"/>
        </w:rPr>
        <w:t>测试</w:t>
      </w:r>
      <w:r>
        <w:rPr>
          <w:rFonts w:hint="eastAsia"/>
          <w:kern w:val="0"/>
        </w:rPr>
        <w:t>PC-1</w:t>
      </w:r>
      <w:r>
        <w:rPr>
          <w:kern w:val="0"/>
        </w:rPr>
        <w:t>与</w:t>
      </w:r>
      <w:r>
        <w:rPr>
          <w:kern w:val="0"/>
        </w:rPr>
        <w:t>PC-2</w:t>
      </w:r>
      <w:r>
        <w:rPr>
          <w:kern w:val="0"/>
        </w:rPr>
        <w:t>的连通性。</w:t>
      </w:r>
    </w:p>
    <w:p w14:paraId="441E227A" w14:textId="77777777" w:rsidR="00870A08" w:rsidRDefault="003A5418">
      <w:pPr>
        <w:pStyle w:val="aff6"/>
      </w:pPr>
      <w:r>
        <w:t>PC&gt;ping 10.0.2.1</w:t>
      </w:r>
    </w:p>
    <w:p w14:paraId="531D7F61" w14:textId="77777777" w:rsidR="00870A08" w:rsidRDefault="003A5418">
      <w:pPr>
        <w:pStyle w:val="aff6"/>
      </w:pPr>
      <w:r>
        <w:t xml:space="preserve">Ping 10.0.2.1: 32 data bytes, Press </w:t>
      </w:r>
      <w:proofErr w:type="spellStart"/>
      <w:r>
        <w:t>Ctrl_C</w:t>
      </w:r>
      <w:proofErr w:type="spellEnd"/>
      <w:r>
        <w:t xml:space="preserve"> to break</w:t>
      </w:r>
    </w:p>
    <w:p w14:paraId="2DAC9D02" w14:textId="77777777" w:rsidR="00870A08" w:rsidRDefault="003A5418">
      <w:pPr>
        <w:pStyle w:val="aff6"/>
      </w:pPr>
      <w:r>
        <w:t>Request timeout!</w:t>
      </w:r>
    </w:p>
    <w:p w14:paraId="5210175D" w14:textId="77777777" w:rsidR="00870A08" w:rsidRDefault="003A5418">
      <w:pPr>
        <w:pStyle w:val="aff6"/>
      </w:pPr>
      <w:r>
        <w:t>Request timeout!</w:t>
      </w:r>
    </w:p>
    <w:p w14:paraId="4E5D291F" w14:textId="77777777" w:rsidR="00870A08" w:rsidRDefault="003A5418">
      <w:pPr>
        <w:pStyle w:val="aff6"/>
      </w:pPr>
      <w:r>
        <w:t>Request timeout!</w:t>
      </w:r>
    </w:p>
    <w:p w14:paraId="66FF5809" w14:textId="77777777" w:rsidR="00870A08" w:rsidRDefault="003A5418">
      <w:pPr>
        <w:pStyle w:val="aff6"/>
      </w:pPr>
      <w:r>
        <w:t>Request timeout!</w:t>
      </w:r>
    </w:p>
    <w:p w14:paraId="6CE13FF0" w14:textId="77777777" w:rsidR="00870A08" w:rsidRDefault="003A5418">
      <w:pPr>
        <w:pStyle w:val="aff6"/>
      </w:pPr>
      <w:r>
        <w:t>Request timeout!</w:t>
      </w:r>
    </w:p>
    <w:p w14:paraId="185EBEE5" w14:textId="77777777" w:rsidR="00870A08" w:rsidRDefault="003A5418">
      <w:pPr>
        <w:pStyle w:val="aff6"/>
      </w:pPr>
      <w:r>
        <w:t>--- 10.0.2.1 ping statistics ---</w:t>
      </w:r>
    </w:p>
    <w:p w14:paraId="05CE0F77" w14:textId="77777777" w:rsidR="00870A08" w:rsidRDefault="003A5418">
      <w:pPr>
        <w:pStyle w:val="aff6"/>
      </w:pPr>
      <w:r>
        <w:t xml:space="preserve">  5 packet(s) transmitted</w:t>
      </w:r>
    </w:p>
    <w:p w14:paraId="4D340B84" w14:textId="77777777" w:rsidR="00870A08" w:rsidRDefault="003A5418">
      <w:pPr>
        <w:pStyle w:val="aff6"/>
      </w:pPr>
      <w:r>
        <w:t xml:space="preserve">  0 packet(s) received</w:t>
      </w:r>
    </w:p>
    <w:p w14:paraId="60AAA523" w14:textId="77777777" w:rsidR="00870A08" w:rsidRDefault="003A5418">
      <w:pPr>
        <w:pStyle w:val="aff6"/>
      </w:pPr>
      <w:r>
        <w:t xml:space="preserve">  100.00% packet loss</w:t>
      </w:r>
    </w:p>
    <w:p w14:paraId="0D8E15EC" w14:textId="77777777" w:rsidR="00870A08" w:rsidRDefault="00870A08">
      <w:pPr>
        <w:pStyle w:val="aff6"/>
      </w:pPr>
    </w:p>
    <w:p w14:paraId="1EEBA8EC" w14:textId="77777777" w:rsidR="00870A08" w:rsidRDefault="003A5418">
      <w:pPr>
        <w:ind w:firstLine="420"/>
        <w:rPr>
          <w:kern w:val="0"/>
        </w:rPr>
      </w:pPr>
      <w:r>
        <w:rPr>
          <w:rFonts w:hint="eastAsia"/>
          <w:kern w:val="0"/>
        </w:rPr>
        <w:t>网络已经</w:t>
      </w:r>
      <w:r>
        <w:rPr>
          <w:kern w:val="0"/>
        </w:rPr>
        <w:t>发生故障</w:t>
      </w:r>
      <w:r>
        <w:rPr>
          <w:rFonts w:hint="eastAsia"/>
          <w:kern w:val="0"/>
        </w:rPr>
        <w:t>，无法正常通信。验证了</w:t>
      </w:r>
      <w:r>
        <w:rPr>
          <w:rFonts w:hint="eastAsia"/>
        </w:rPr>
        <w:t>OSPF</w:t>
      </w:r>
      <w:r>
        <w:rPr>
          <w:rFonts w:hint="eastAsia"/>
        </w:rPr>
        <w:t>建立直连邻居关系时，</w:t>
      </w:r>
      <w:r>
        <w:rPr>
          <w:rFonts w:hint="eastAsia"/>
        </w:rPr>
        <w:t>Router-ID</w:t>
      </w:r>
      <w:r>
        <w:rPr>
          <w:rFonts w:hint="eastAsia"/>
        </w:rPr>
        <w:t>一定不能重叠。</w:t>
      </w:r>
      <w:r>
        <w:rPr>
          <w:rFonts w:hint="eastAsia"/>
          <w:kern w:val="0"/>
        </w:rPr>
        <w:t>那么</w:t>
      </w:r>
      <w:r>
        <w:rPr>
          <w:kern w:val="0"/>
        </w:rPr>
        <w:t>如果</w:t>
      </w:r>
      <w:r>
        <w:rPr>
          <w:rFonts w:hint="eastAsia"/>
          <w:kern w:val="0"/>
        </w:rPr>
        <w:t>OSPF</w:t>
      </w:r>
      <w:r>
        <w:rPr>
          <w:kern w:val="0"/>
        </w:rPr>
        <w:t>非直连邻居</w:t>
      </w:r>
      <w:r>
        <w:rPr>
          <w:rFonts w:hint="eastAsia"/>
          <w:kern w:val="0"/>
        </w:rPr>
        <w:t>的</w:t>
      </w:r>
      <w:r>
        <w:rPr>
          <w:rFonts w:hint="eastAsia"/>
        </w:rPr>
        <w:t>Router-ID</w:t>
      </w:r>
      <w:r>
        <w:rPr>
          <w:rFonts w:hint="eastAsia"/>
          <w:kern w:val="0"/>
        </w:rPr>
        <w:t>重叠会产生什么现象？</w:t>
      </w:r>
    </w:p>
    <w:p w14:paraId="51BC2353" w14:textId="77777777" w:rsidR="00870A08" w:rsidRDefault="003A5418">
      <w:pPr>
        <w:ind w:firstLine="420"/>
        <w:rPr>
          <w:kern w:val="0"/>
        </w:rPr>
      </w:pPr>
      <w:r>
        <w:rPr>
          <w:rFonts w:hint="eastAsia"/>
          <w:kern w:val="0"/>
        </w:rPr>
        <w:t>还原</w:t>
      </w:r>
      <w:r>
        <w:rPr>
          <w:rFonts w:hint="eastAsia"/>
          <w:kern w:val="0"/>
        </w:rPr>
        <w:t>R2</w:t>
      </w:r>
      <w:r>
        <w:rPr>
          <w:rFonts w:hint="eastAsia"/>
          <w:kern w:val="0"/>
        </w:rPr>
        <w:t>之前</w:t>
      </w:r>
      <w:r>
        <w:rPr>
          <w:kern w:val="0"/>
        </w:rPr>
        <w:t>的配置，调整</w:t>
      </w:r>
      <w:r>
        <w:rPr>
          <w:rFonts w:hint="eastAsia"/>
          <w:kern w:val="0"/>
        </w:rPr>
        <w:t>R4</w:t>
      </w:r>
      <w:r>
        <w:rPr>
          <w:rFonts w:hint="eastAsia"/>
          <w:kern w:val="0"/>
        </w:rPr>
        <w:t>的</w:t>
      </w:r>
      <w:r>
        <w:rPr>
          <w:rFonts w:hint="eastAsia"/>
        </w:rPr>
        <w:t>Router-ID</w:t>
      </w:r>
      <w:r>
        <w:rPr>
          <w:kern w:val="0"/>
        </w:rPr>
        <w:t>为</w:t>
      </w:r>
      <w:r>
        <w:rPr>
          <w:rFonts w:hint="eastAsia"/>
          <w:kern w:val="0"/>
        </w:rPr>
        <w:t>3.3.3.3</w:t>
      </w:r>
      <w:r>
        <w:rPr>
          <w:rFonts w:hint="eastAsia"/>
          <w:kern w:val="0"/>
        </w:rPr>
        <w:t>，与</w:t>
      </w:r>
      <w:r>
        <w:rPr>
          <w:rFonts w:hint="eastAsia"/>
          <w:kern w:val="0"/>
        </w:rPr>
        <w:t>R3</w:t>
      </w:r>
      <w:r>
        <w:rPr>
          <w:rFonts w:hint="eastAsia"/>
          <w:kern w:val="0"/>
        </w:rPr>
        <w:t>重叠。</w:t>
      </w:r>
    </w:p>
    <w:p w14:paraId="39A40CD5" w14:textId="77777777" w:rsidR="00870A08" w:rsidRDefault="003A5418">
      <w:pPr>
        <w:pStyle w:val="aff6"/>
      </w:pPr>
      <w:r>
        <w:rPr>
          <w:rFonts w:hint="eastAsia"/>
        </w:rPr>
        <w:t>&lt;</w:t>
      </w:r>
      <w:r>
        <w:t>R2</w:t>
      </w:r>
      <w:r>
        <w:rPr>
          <w:rFonts w:hint="eastAsia"/>
        </w:rPr>
        <w:t>&gt;</w:t>
      </w:r>
      <w:proofErr w:type="spellStart"/>
      <w:r>
        <w:t>ospf</w:t>
      </w:r>
      <w:proofErr w:type="spellEnd"/>
      <w:r>
        <w:t xml:space="preserve"> 1 router-id 2.2.2.2</w:t>
      </w:r>
    </w:p>
    <w:p w14:paraId="658D0D83" w14:textId="77777777" w:rsidR="00870A08" w:rsidRDefault="003A5418">
      <w:pPr>
        <w:pStyle w:val="aff6"/>
      </w:pPr>
      <w:r>
        <w:rPr>
          <w:rFonts w:hint="eastAsia"/>
        </w:rPr>
        <w:t>&lt;</w:t>
      </w:r>
      <w:r>
        <w:t>R2</w:t>
      </w:r>
      <w:r>
        <w:rPr>
          <w:rFonts w:hint="eastAsia"/>
        </w:rPr>
        <w:t>&gt;</w:t>
      </w:r>
      <w:r>
        <w:t xml:space="preserve">reset </w:t>
      </w:r>
      <w:proofErr w:type="spellStart"/>
      <w:r>
        <w:t>ospf</w:t>
      </w:r>
      <w:proofErr w:type="spellEnd"/>
      <w:r>
        <w:t xml:space="preserve"> process</w:t>
      </w:r>
    </w:p>
    <w:p w14:paraId="6F4C3507" w14:textId="77777777" w:rsidR="00870A08" w:rsidRDefault="003A5418">
      <w:pPr>
        <w:pStyle w:val="aff6"/>
      </w:pPr>
      <w:r>
        <w:t>Warning: The OSPF process will be reset. Continue? [Y/N</w:t>
      </w:r>
      <w:proofErr w:type="gramStart"/>
      <w:r>
        <w:t>]:y</w:t>
      </w:r>
      <w:proofErr w:type="gramEnd"/>
    </w:p>
    <w:p w14:paraId="599B3099" w14:textId="77777777" w:rsidR="00870A08" w:rsidRDefault="00870A08">
      <w:pPr>
        <w:ind w:firstLineChars="0" w:firstLine="0"/>
        <w:rPr>
          <w:kern w:val="0"/>
        </w:rPr>
      </w:pPr>
    </w:p>
    <w:p w14:paraId="31A43C84" w14:textId="77777777" w:rsidR="00870A08" w:rsidRDefault="003A5418">
      <w:pPr>
        <w:pStyle w:val="aff6"/>
      </w:pPr>
      <w:r>
        <w:rPr>
          <w:rFonts w:hint="eastAsia"/>
        </w:rPr>
        <w:t>&lt;</w:t>
      </w:r>
      <w:r>
        <w:t>R</w:t>
      </w:r>
      <w:r>
        <w:rPr>
          <w:rFonts w:hint="eastAsia"/>
        </w:rPr>
        <w:t>4&gt;</w:t>
      </w:r>
      <w:proofErr w:type="spellStart"/>
      <w:r>
        <w:t>ospf</w:t>
      </w:r>
      <w:proofErr w:type="spellEnd"/>
      <w:r>
        <w:t xml:space="preserve"> 1 router-id 3.3.3.3</w:t>
      </w:r>
    </w:p>
    <w:p w14:paraId="04B2731E" w14:textId="77777777" w:rsidR="00870A08" w:rsidRDefault="003A5418">
      <w:pPr>
        <w:pStyle w:val="aff6"/>
      </w:pPr>
      <w:r>
        <w:rPr>
          <w:rFonts w:hint="eastAsia"/>
        </w:rPr>
        <w:t>&lt;</w:t>
      </w:r>
      <w:r>
        <w:t>R</w:t>
      </w:r>
      <w:r>
        <w:rPr>
          <w:rFonts w:hint="eastAsia"/>
        </w:rPr>
        <w:t>4&gt;</w:t>
      </w:r>
      <w:r>
        <w:t xml:space="preserve">reset </w:t>
      </w:r>
      <w:proofErr w:type="spellStart"/>
      <w:r>
        <w:t>ospf</w:t>
      </w:r>
      <w:proofErr w:type="spellEnd"/>
      <w:r>
        <w:t xml:space="preserve"> process</w:t>
      </w:r>
    </w:p>
    <w:p w14:paraId="4CF6ED3C" w14:textId="77777777" w:rsidR="00870A08" w:rsidRDefault="003A5418">
      <w:pPr>
        <w:pStyle w:val="aff6"/>
      </w:pPr>
      <w:r>
        <w:t>Warning: The OSPF process will be reset. Continue? [Y/N</w:t>
      </w:r>
      <w:proofErr w:type="gramStart"/>
      <w:r>
        <w:t>]:y</w:t>
      </w:r>
      <w:proofErr w:type="gramEnd"/>
    </w:p>
    <w:p w14:paraId="37F7FE80" w14:textId="77777777" w:rsidR="00870A08" w:rsidRDefault="00870A08">
      <w:pPr>
        <w:ind w:firstLineChars="0" w:firstLine="0"/>
        <w:rPr>
          <w:kern w:val="0"/>
        </w:rPr>
      </w:pPr>
    </w:p>
    <w:p w14:paraId="3FEB36F6" w14:textId="77777777" w:rsidR="00870A08" w:rsidRDefault="003A5418">
      <w:pPr>
        <w:ind w:firstLine="420"/>
        <w:rPr>
          <w:kern w:val="0"/>
        </w:rPr>
      </w:pPr>
      <w:r>
        <w:rPr>
          <w:rFonts w:hint="eastAsia"/>
          <w:kern w:val="0"/>
        </w:rPr>
        <w:t>配置完成后，查看</w:t>
      </w:r>
      <w:r>
        <w:rPr>
          <w:rFonts w:hint="eastAsia"/>
          <w:kern w:val="0"/>
        </w:rPr>
        <w:t>R2</w:t>
      </w:r>
      <w:r>
        <w:rPr>
          <w:rFonts w:hint="eastAsia"/>
          <w:kern w:val="0"/>
        </w:rPr>
        <w:t>的</w:t>
      </w:r>
      <w:r>
        <w:rPr>
          <w:rFonts w:hint="eastAsia"/>
          <w:kern w:val="0"/>
        </w:rPr>
        <w:t>OSPF</w:t>
      </w:r>
      <w:r>
        <w:rPr>
          <w:rFonts w:hint="eastAsia"/>
          <w:kern w:val="0"/>
        </w:rPr>
        <w:t>邻居</w:t>
      </w:r>
      <w:r>
        <w:rPr>
          <w:kern w:val="0"/>
        </w:rPr>
        <w:t>状态。</w:t>
      </w:r>
    </w:p>
    <w:p w14:paraId="3DA859A1" w14:textId="77777777" w:rsidR="00870A08" w:rsidRDefault="003A5418">
      <w:pPr>
        <w:pStyle w:val="aff6"/>
      </w:pPr>
      <w:r>
        <w:t xml:space="preserve">&lt;R2&gt;display </w:t>
      </w:r>
      <w:proofErr w:type="spellStart"/>
      <w:r>
        <w:t>ospf</w:t>
      </w:r>
      <w:proofErr w:type="spellEnd"/>
      <w:r>
        <w:t xml:space="preserve"> peer brief </w:t>
      </w:r>
    </w:p>
    <w:p w14:paraId="7E833C4B" w14:textId="77777777" w:rsidR="00870A08" w:rsidRDefault="003A5418">
      <w:pPr>
        <w:pStyle w:val="aff6"/>
      </w:pPr>
      <w:r>
        <w:t xml:space="preserve">         OSPF Process 1 with Router-ID 2.2.2.2</w:t>
      </w:r>
    </w:p>
    <w:p w14:paraId="0BACFC0A" w14:textId="77777777" w:rsidR="00870A08" w:rsidRDefault="003A5418">
      <w:pPr>
        <w:pStyle w:val="aff6"/>
      </w:pPr>
      <w:r>
        <w:t xml:space="preserve">                  Peer Statistic Information</w:t>
      </w:r>
    </w:p>
    <w:p w14:paraId="064DC99A" w14:textId="77777777" w:rsidR="00870A08" w:rsidRDefault="003A5418">
      <w:pPr>
        <w:pStyle w:val="aff6"/>
      </w:pPr>
      <w:r>
        <w:t xml:space="preserve"> ----------------------------------------------------------------------------</w:t>
      </w:r>
    </w:p>
    <w:p w14:paraId="713BD4BC" w14:textId="77777777" w:rsidR="00870A08" w:rsidRDefault="003A5418">
      <w:pPr>
        <w:pStyle w:val="aff6"/>
      </w:pPr>
      <w:r>
        <w:t xml:space="preserve"> Area Id          Interface                        Neighbor id      State    </w:t>
      </w:r>
    </w:p>
    <w:p w14:paraId="1F5D2E8E" w14:textId="77777777" w:rsidR="00870A08" w:rsidRDefault="003A5418">
      <w:pPr>
        <w:pStyle w:val="aff6"/>
      </w:pPr>
      <w:r>
        <w:t xml:space="preserve"> 0.0.0.0          GigabitEthernet0/0/0             1.1.1.1          Full        </w:t>
      </w:r>
    </w:p>
    <w:p w14:paraId="54CFB39C" w14:textId="77777777" w:rsidR="00870A08" w:rsidRDefault="003A5418">
      <w:pPr>
        <w:pStyle w:val="aff6"/>
      </w:pPr>
      <w:r>
        <w:t xml:space="preserve"> </w:t>
      </w:r>
      <w:r>
        <w:rPr>
          <w:shd w:val="pct10" w:color="auto" w:fill="FFFFFF"/>
        </w:rPr>
        <w:t>0.0.0.0          GigabitEthernet0/0/1             3.3.3.3          Full</w:t>
      </w:r>
      <w:r>
        <w:t xml:space="preserve">        </w:t>
      </w:r>
    </w:p>
    <w:p w14:paraId="3F2A4016" w14:textId="77777777" w:rsidR="00870A08" w:rsidRDefault="003A5418">
      <w:pPr>
        <w:pStyle w:val="aff6"/>
      </w:pPr>
      <w:r>
        <w:t xml:space="preserve"> </w:t>
      </w:r>
      <w:r>
        <w:rPr>
          <w:shd w:val="pct10" w:color="auto" w:fill="FFFFFF"/>
        </w:rPr>
        <w:t>0.0.0.0          GigabitEthernet0/0/2             3.3.3.3          Full</w:t>
      </w:r>
      <w:r>
        <w:t xml:space="preserve">        </w:t>
      </w:r>
    </w:p>
    <w:p w14:paraId="52E972B8" w14:textId="77777777" w:rsidR="00870A08" w:rsidRDefault="003A5418">
      <w:pPr>
        <w:pStyle w:val="aff6"/>
      </w:pPr>
      <w:r>
        <w:t xml:space="preserve"> ----------------------------------------------------------------------------</w:t>
      </w:r>
    </w:p>
    <w:p w14:paraId="60E2D7CE" w14:textId="77777777" w:rsidR="00870A08" w:rsidRDefault="00870A08">
      <w:pPr>
        <w:pStyle w:val="aff6"/>
      </w:pPr>
    </w:p>
    <w:p w14:paraId="797DE74E" w14:textId="77777777" w:rsidR="00870A08" w:rsidRDefault="003A5418">
      <w:pPr>
        <w:ind w:firstLine="420"/>
        <w:rPr>
          <w:kern w:val="0"/>
        </w:rPr>
      </w:pPr>
      <w:r>
        <w:rPr>
          <w:rFonts w:hint="eastAsia"/>
          <w:kern w:val="0"/>
        </w:rPr>
        <w:t>发现</w:t>
      </w:r>
      <w:r>
        <w:rPr>
          <w:rFonts w:hint="eastAsia"/>
          <w:kern w:val="0"/>
        </w:rPr>
        <w:t>R2</w:t>
      </w:r>
      <w:r>
        <w:rPr>
          <w:rFonts w:hint="eastAsia"/>
          <w:kern w:val="0"/>
        </w:rPr>
        <w:t>有</w:t>
      </w:r>
      <w:r>
        <w:rPr>
          <w:kern w:val="0"/>
        </w:rPr>
        <w:t>两个</w:t>
      </w:r>
      <w:r>
        <w:rPr>
          <w:rFonts w:hint="eastAsia"/>
          <w:kern w:val="0"/>
        </w:rPr>
        <w:t>3.3.3.3</w:t>
      </w:r>
      <w:r>
        <w:rPr>
          <w:rFonts w:hint="eastAsia"/>
          <w:kern w:val="0"/>
        </w:rPr>
        <w:t>的</w:t>
      </w:r>
      <w:r>
        <w:rPr>
          <w:kern w:val="0"/>
        </w:rPr>
        <w:t>邻居</w:t>
      </w:r>
      <w:r>
        <w:rPr>
          <w:rFonts w:hint="eastAsia"/>
          <w:kern w:val="0"/>
        </w:rPr>
        <w:t>，查看</w:t>
      </w:r>
      <w:r>
        <w:rPr>
          <w:rFonts w:hint="eastAsia"/>
          <w:kern w:val="0"/>
        </w:rPr>
        <w:t>R2</w:t>
      </w:r>
      <w:r>
        <w:rPr>
          <w:rFonts w:hint="eastAsia"/>
          <w:kern w:val="0"/>
        </w:rPr>
        <w:t>的</w:t>
      </w:r>
      <w:r>
        <w:rPr>
          <w:kern w:val="0"/>
        </w:rPr>
        <w:t>路由表。</w:t>
      </w:r>
    </w:p>
    <w:p w14:paraId="6E1F83A2" w14:textId="77777777" w:rsidR="00870A08" w:rsidRDefault="003A5418">
      <w:pPr>
        <w:pStyle w:val="aff6"/>
      </w:pPr>
      <w:r>
        <w:t xml:space="preserve">&lt;R2&gt;display </w:t>
      </w:r>
      <w:proofErr w:type="spellStart"/>
      <w:r>
        <w:t>ip</w:t>
      </w:r>
      <w:proofErr w:type="spellEnd"/>
      <w:r>
        <w:t xml:space="preserve"> routing-table protocol </w:t>
      </w:r>
      <w:proofErr w:type="spellStart"/>
      <w:r>
        <w:t>ospf</w:t>
      </w:r>
      <w:proofErr w:type="spellEnd"/>
      <w:r>
        <w:t xml:space="preserve"> </w:t>
      </w:r>
    </w:p>
    <w:p w14:paraId="4A09D80F" w14:textId="77777777" w:rsidR="00870A08" w:rsidRDefault="003A5418">
      <w:pPr>
        <w:pStyle w:val="aff6"/>
      </w:pPr>
      <w:r>
        <w:t>Route Flags: R - relay, D - download to fib</w:t>
      </w:r>
    </w:p>
    <w:p w14:paraId="76B29B2D" w14:textId="77777777" w:rsidR="00870A08" w:rsidRDefault="003A5418">
      <w:pPr>
        <w:pStyle w:val="aff6"/>
      </w:pPr>
      <w:r>
        <w:t>----------------------------------------------------------------------------</w:t>
      </w:r>
    </w:p>
    <w:p w14:paraId="3CF8047C" w14:textId="77777777" w:rsidR="00870A08" w:rsidRDefault="003A5418">
      <w:pPr>
        <w:pStyle w:val="aff6"/>
      </w:pPr>
      <w:r>
        <w:t xml:space="preserve">Public routing </w:t>
      </w:r>
      <w:proofErr w:type="gramStart"/>
      <w:r>
        <w:t>table :</w:t>
      </w:r>
      <w:proofErr w:type="gramEnd"/>
      <w:r>
        <w:t xml:space="preserve"> OSPF</w:t>
      </w:r>
    </w:p>
    <w:p w14:paraId="11D0DBB2" w14:textId="77777777" w:rsidR="00870A08" w:rsidRDefault="003A5418">
      <w:pPr>
        <w:pStyle w:val="aff6"/>
      </w:pPr>
      <w:proofErr w:type="gramStart"/>
      <w:r>
        <w:t>Destinations :</w:t>
      </w:r>
      <w:proofErr w:type="gramEnd"/>
      <w:r>
        <w:t xml:space="preserve"> 2        Routes : 2        </w:t>
      </w:r>
    </w:p>
    <w:p w14:paraId="1488FC8E" w14:textId="77777777" w:rsidR="00870A08" w:rsidRDefault="003A5418">
      <w:pPr>
        <w:pStyle w:val="aff6"/>
      </w:pPr>
      <w:r>
        <w:t xml:space="preserve">OSPF routing table </w:t>
      </w:r>
      <w:proofErr w:type="gramStart"/>
      <w:r>
        <w:t>status :</w:t>
      </w:r>
      <w:proofErr w:type="gramEnd"/>
      <w:r>
        <w:t xml:space="preserve"> &lt;Active&gt;</w:t>
      </w:r>
    </w:p>
    <w:p w14:paraId="664D9299" w14:textId="77777777" w:rsidR="00870A08" w:rsidRDefault="003A5418">
      <w:pPr>
        <w:pStyle w:val="aff6"/>
      </w:pPr>
      <w:proofErr w:type="gramStart"/>
      <w:r>
        <w:t>Destinations :</w:t>
      </w:r>
      <w:proofErr w:type="gramEnd"/>
      <w:r>
        <w:t xml:space="preserve"> 2        Routes : 2</w:t>
      </w:r>
    </w:p>
    <w:p w14:paraId="48FDEE91"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0B61B99" w14:textId="77777777" w:rsidR="00870A08" w:rsidRDefault="003A5418">
      <w:pPr>
        <w:pStyle w:val="aff6"/>
      </w:pPr>
      <w:r>
        <w:rPr>
          <w:shd w:val="pct10" w:color="auto" w:fill="FFFFFF"/>
        </w:rPr>
        <w:t>10.0.1.0/24          OSPF    10   2           D   10.0.12.1   GigabitEthernet0/0/0</w:t>
      </w:r>
    </w:p>
    <w:p w14:paraId="754D9E23" w14:textId="77777777" w:rsidR="00870A08" w:rsidRDefault="003A5418">
      <w:pPr>
        <w:pStyle w:val="aff6"/>
      </w:pPr>
      <w:r>
        <w:rPr>
          <w:shd w:val="pct10" w:color="auto" w:fill="FFFFFF"/>
        </w:rPr>
        <w:t>10.0.3.0/24          OSPF    10   2           D   10.0.24.4   GigabitEthernet0/0/2</w:t>
      </w:r>
    </w:p>
    <w:p w14:paraId="3DB89196" w14:textId="77777777" w:rsidR="00870A08" w:rsidRDefault="003A5418">
      <w:pPr>
        <w:pStyle w:val="aff6"/>
      </w:pPr>
      <w:r>
        <w:t xml:space="preserve">OSPF routing table </w:t>
      </w:r>
      <w:proofErr w:type="gramStart"/>
      <w:r>
        <w:t>status :</w:t>
      </w:r>
      <w:proofErr w:type="gramEnd"/>
      <w:r>
        <w:t xml:space="preserve"> &lt;Inactive&gt;</w:t>
      </w:r>
    </w:p>
    <w:p w14:paraId="6CB5FE7B" w14:textId="77777777" w:rsidR="00870A08" w:rsidRDefault="003A5418">
      <w:pPr>
        <w:pStyle w:val="aff6"/>
      </w:pPr>
      <w:r>
        <w:lastRenderedPageBreak/>
        <w:t xml:space="preserve">         </w:t>
      </w:r>
      <w:proofErr w:type="gramStart"/>
      <w:r>
        <w:t>Destinations :</w:t>
      </w:r>
      <w:proofErr w:type="gramEnd"/>
      <w:r>
        <w:t xml:space="preserve"> 0        Routes : 0</w:t>
      </w:r>
    </w:p>
    <w:p w14:paraId="1CF0B078" w14:textId="77777777" w:rsidR="00870A08" w:rsidRDefault="00870A08">
      <w:pPr>
        <w:pStyle w:val="aff6"/>
      </w:pPr>
    </w:p>
    <w:p w14:paraId="58AEA1C4" w14:textId="77777777" w:rsidR="00870A08" w:rsidRDefault="003A5418">
      <w:pPr>
        <w:ind w:firstLine="420"/>
        <w:rPr>
          <w:kern w:val="0"/>
        </w:rPr>
      </w:pPr>
      <w:r>
        <w:rPr>
          <w:rFonts w:hint="eastAsia"/>
          <w:kern w:val="0"/>
        </w:rPr>
        <w:t>可以观察到，此时</w:t>
      </w:r>
      <w:r>
        <w:rPr>
          <w:rFonts w:hint="eastAsia"/>
          <w:kern w:val="0"/>
        </w:rPr>
        <w:t>R2</w:t>
      </w:r>
      <w:r>
        <w:rPr>
          <w:rFonts w:hint="eastAsia"/>
          <w:kern w:val="0"/>
        </w:rPr>
        <w:t>没有接收到</w:t>
      </w:r>
      <w:r>
        <w:rPr>
          <w:rFonts w:hint="eastAsia"/>
          <w:kern w:val="0"/>
        </w:rPr>
        <w:t>R3</w:t>
      </w:r>
      <w:r>
        <w:rPr>
          <w:rFonts w:hint="eastAsia"/>
          <w:kern w:val="0"/>
        </w:rPr>
        <w:t>上</w:t>
      </w:r>
      <w:r>
        <w:rPr>
          <w:rFonts w:hint="eastAsia"/>
          <w:kern w:val="0"/>
        </w:rPr>
        <w:t>10.0.2.0/24</w:t>
      </w:r>
      <w:r>
        <w:rPr>
          <w:rFonts w:hint="eastAsia"/>
          <w:kern w:val="0"/>
        </w:rPr>
        <w:t>网段的路由条目，即使</w:t>
      </w:r>
      <w:r>
        <w:rPr>
          <w:kern w:val="0"/>
        </w:rPr>
        <w:t>路由器邻居关系</w:t>
      </w:r>
      <w:r>
        <w:rPr>
          <w:rFonts w:hint="eastAsia"/>
          <w:kern w:val="0"/>
        </w:rPr>
        <w:t>建立</w:t>
      </w:r>
      <w:r>
        <w:rPr>
          <w:kern w:val="0"/>
        </w:rPr>
        <w:t>正常，但也无法正常获取路由条目。</w:t>
      </w:r>
    </w:p>
    <w:p w14:paraId="3E80C28E" w14:textId="77777777" w:rsidR="00870A08" w:rsidRDefault="003A5418">
      <w:pPr>
        <w:ind w:firstLine="420"/>
        <w:rPr>
          <w:kern w:val="0"/>
        </w:rPr>
      </w:pPr>
      <w:r>
        <w:rPr>
          <w:kern w:val="0"/>
        </w:rPr>
        <w:t>测试</w:t>
      </w:r>
      <w:r>
        <w:rPr>
          <w:rFonts w:hint="eastAsia"/>
          <w:kern w:val="0"/>
        </w:rPr>
        <w:t>PC-1</w:t>
      </w:r>
      <w:r>
        <w:rPr>
          <w:rFonts w:hint="eastAsia"/>
          <w:kern w:val="0"/>
        </w:rPr>
        <w:t>与</w:t>
      </w:r>
      <w:r>
        <w:rPr>
          <w:rFonts w:hint="eastAsia"/>
          <w:kern w:val="0"/>
        </w:rPr>
        <w:t>PC</w:t>
      </w:r>
      <w:r>
        <w:rPr>
          <w:kern w:val="0"/>
        </w:rPr>
        <w:t>-2</w:t>
      </w:r>
      <w:r>
        <w:rPr>
          <w:rFonts w:hint="eastAsia"/>
          <w:kern w:val="0"/>
        </w:rPr>
        <w:t>的</w:t>
      </w:r>
      <w:r>
        <w:rPr>
          <w:kern w:val="0"/>
        </w:rPr>
        <w:t>连通性。</w:t>
      </w:r>
    </w:p>
    <w:p w14:paraId="6CB4A011" w14:textId="77777777" w:rsidR="00870A08" w:rsidRDefault="003A5418">
      <w:pPr>
        <w:pStyle w:val="aff6"/>
      </w:pPr>
      <w:r>
        <w:t>PC&gt;ping 10.0.2.1</w:t>
      </w:r>
    </w:p>
    <w:p w14:paraId="686DAE40" w14:textId="77777777" w:rsidR="00870A08" w:rsidRDefault="003A5418">
      <w:pPr>
        <w:pStyle w:val="aff6"/>
      </w:pPr>
      <w:r>
        <w:t xml:space="preserve">Ping 10.0.2.1: 32 data bytes, Press </w:t>
      </w:r>
      <w:proofErr w:type="spellStart"/>
      <w:r>
        <w:t>Ctrl_C</w:t>
      </w:r>
      <w:proofErr w:type="spellEnd"/>
      <w:r>
        <w:t xml:space="preserve"> to break</w:t>
      </w:r>
    </w:p>
    <w:p w14:paraId="52C2B3AD" w14:textId="77777777" w:rsidR="00870A08" w:rsidRDefault="003A5418">
      <w:pPr>
        <w:pStyle w:val="aff6"/>
      </w:pPr>
      <w:r>
        <w:t>Request timeout!</w:t>
      </w:r>
    </w:p>
    <w:p w14:paraId="1273D94E" w14:textId="77777777" w:rsidR="00870A08" w:rsidRDefault="003A5418">
      <w:pPr>
        <w:pStyle w:val="aff6"/>
      </w:pPr>
      <w:r>
        <w:t>Request timeout!</w:t>
      </w:r>
    </w:p>
    <w:p w14:paraId="01643691" w14:textId="77777777" w:rsidR="00870A08" w:rsidRDefault="003A5418">
      <w:pPr>
        <w:pStyle w:val="aff6"/>
      </w:pPr>
      <w:r>
        <w:t>Request timeout!</w:t>
      </w:r>
    </w:p>
    <w:p w14:paraId="7C8E191C" w14:textId="77777777" w:rsidR="00870A08" w:rsidRDefault="003A5418">
      <w:pPr>
        <w:pStyle w:val="aff6"/>
      </w:pPr>
      <w:r>
        <w:t>Request timeout!</w:t>
      </w:r>
    </w:p>
    <w:p w14:paraId="72664F77" w14:textId="77777777" w:rsidR="00870A08" w:rsidRDefault="003A5418">
      <w:pPr>
        <w:pStyle w:val="aff6"/>
      </w:pPr>
      <w:r>
        <w:t>Request timeout!</w:t>
      </w:r>
    </w:p>
    <w:p w14:paraId="5A037D31" w14:textId="77777777" w:rsidR="00870A08" w:rsidRDefault="003A5418">
      <w:pPr>
        <w:pStyle w:val="aff6"/>
      </w:pPr>
      <w:r>
        <w:rPr>
          <w:rFonts w:hint="eastAsia"/>
        </w:rPr>
        <w:t>……</w:t>
      </w:r>
    </w:p>
    <w:p w14:paraId="52E6AF78" w14:textId="77777777" w:rsidR="00870A08" w:rsidRDefault="00870A08">
      <w:pPr>
        <w:pStyle w:val="aff6"/>
      </w:pPr>
    </w:p>
    <w:p w14:paraId="76E6734B" w14:textId="77777777" w:rsidR="00870A08" w:rsidRDefault="003A5418">
      <w:pPr>
        <w:ind w:firstLine="420"/>
        <w:rPr>
          <w:kern w:val="0"/>
        </w:rPr>
      </w:pPr>
      <w:r>
        <w:rPr>
          <w:rFonts w:hint="eastAsia"/>
          <w:kern w:val="0"/>
        </w:rPr>
        <w:t>可以观察到，通信无法正常进行。这</w:t>
      </w:r>
      <w:r>
        <w:rPr>
          <w:kern w:val="0"/>
        </w:rPr>
        <w:t>是因为</w:t>
      </w:r>
      <w:r>
        <w:rPr>
          <w:rFonts w:hint="eastAsia"/>
          <w:kern w:val="0"/>
        </w:rPr>
        <w:t>R2</w:t>
      </w:r>
      <w:r>
        <w:rPr>
          <w:rFonts w:hint="eastAsia"/>
          <w:kern w:val="0"/>
        </w:rPr>
        <w:t>认为是同一个</w:t>
      </w:r>
      <w:r>
        <w:rPr>
          <w:rFonts w:hint="eastAsia"/>
          <w:kern w:val="0"/>
        </w:rPr>
        <w:t>OSPF</w:t>
      </w:r>
      <w:r>
        <w:rPr>
          <w:rFonts w:hint="eastAsia"/>
          <w:kern w:val="0"/>
        </w:rPr>
        <w:t>邻居，但是</w:t>
      </w:r>
      <w:r>
        <w:rPr>
          <w:rFonts w:hint="eastAsia"/>
          <w:kern w:val="0"/>
        </w:rPr>
        <w:t>LSA</w:t>
      </w:r>
      <w:r>
        <w:rPr>
          <w:rFonts w:hint="eastAsia"/>
          <w:kern w:val="0"/>
        </w:rPr>
        <w:t>又不一致，造成链路状态数据库发送错误，无法计算出正确的路由信息。</w:t>
      </w:r>
      <w:r>
        <w:rPr>
          <w:kern w:val="0"/>
        </w:rPr>
        <w:t xml:space="preserve"> </w:t>
      </w:r>
    </w:p>
    <w:p w14:paraId="01E2093F" w14:textId="77777777" w:rsidR="00870A08" w:rsidRDefault="003A5418">
      <w:pPr>
        <w:ind w:firstLine="420"/>
        <w:rPr>
          <w:kern w:val="0"/>
        </w:rPr>
      </w:pPr>
      <w:r>
        <w:rPr>
          <w:rFonts w:hint="eastAsia"/>
          <w:kern w:val="0"/>
        </w:rPr>
        <w:t>综上所述，</w:t>
      </w:r>
      <w:r>
        <w:rPr>
          <w:rFonts w:hint="eastAsia"/>
          <w:kern w:val="0"/>
        </w:rPr>
        <w:t>OSPF</w:t>
      </w:r>
      <w:r>
        <w:rPr>
          <w:rFonts w:hint="eastAsia"/>
          <w:kern w:val="0"/>
        </w:rPr>
        <w:t>协议的</w:t>
      </w:r>
      <w:r>
        <w:t>Router-ID</w:t>
      </w:r>
      <w:r>
        <w:rPr>
          <w:rFonts w:hint="eastAsia"/>
        </w:rPr>
        <w:t>务必要在整个路由选择域内保持唯一。</w:t>
      </w:r>
    </w:p>
    <w:p w14:paraId="5789793F" w14:textId="77777777" w:rsidR="00870A08" w:rsidRDefault="003A5418">
      <w:pPr>
        <w:pStyle w:val="10"/>
      </w:pPr>
      <w:r>
        <w:rPr>
          <w:rFonts w:hint="eastAsia"/>
        </w:rPr>
        <w:t>思考</w:t>
      </w:r>
    </w:p>
    <w:p w14:paraId="4FFD4B0B" w14:textId="77777777" w:rsidR="00870A08" w:rsidRDefault="003A5418">
      <w:pPr>
        <w:ind w:firstLine="420"/>
      </w:pPr>
      <w:r>
        <w:rPr>
          <w:rFonts w:hint="eastAsia"/>
        </w:rPr>
        <w:t>试问如果不同</w:t>
      </w:r>
      <w:r>
        <w:t>区域</w:t>
      </w:r>
      <w:r>
        <w:rPr>
          <w:rFonts w:hint="eastAsia"/>
        </w:rPr>
        <w:t>中的</w:t>
      </w:r>
      <w:r>
        <w:rPr>
          <w:rFonts w:hint="eastAsia"/>
        </w:rPr>
        <w:t>OSPF</w:t>
      </w:r>
      <w:r>
        <w:rPr>
          <w:rFonts w:hint="eastAsia"/>
        </w:rPr>
        <w:t>路由器的</w:t>
      </w:r>
      <w:r>
        <w:rPr>
          <w:rFonts w:hint="eastAsia"/>
        </w:rPr>
        <w:t>R</w:t>
      </w:r>
      <w:r>
        <w:t>outer-</w:t>
      </w:r>
      <w:r>
        <w:rPr>
          <w:rFonts w:hint="eastAsia"/>
        </w:rPr>
        <w:t>ID</w:t>
      </w:r>
      <w:r>
        <w:rPr>
          <w:rFonts w:hint="eastAsia"/>
        </w:rPr>
        <w:t>重叠</w:t>
      </w:r>
      <w:r>
        <w:t>又会导致什么问题</w:t>
      </w:r>
      <w:r>
        <w:rPr>
          <w:rFonts w:hint="eastAsia"/>
        </w:rPr>
        <w:t>的产生</w:t>
      </w:r>
      <w:r>
        <w:t>？</w:t>
      </w:r>
    </w:p>
    <w:p w14:paraId="4334B7B8" w14:textId="77777777" w:rsidR="00870A08" w:rsidRDefault="003A5418">
      <w:pPr>
        <w:pStyle w:val="af2"/>
        <w:ind w:firstLineChars="0" w:firstLine="0"/>
        <w:rPr>
          <w:rFonts w:ascii="微软雅黑" w:hAnsi="微软雅黑"/>
        </w:rPr>
      </w:pPr>
      <w:bookmarkStart w:id="143" w:name="_Toc6619"/>
      <w:r>
        <w:rPr>
          <w:rFonts w:ascii="微软雅黑" w:hAnsi="微软雅黑" w:hint="eastAsia"/>
        </w:rPr>
        <w:t xml:space="preserve">8.6 </w:t>
      </w:r>
      <w:r>
        <w:rPr>
          <w:rFonts w:cstheme="minorHAnsi"/>
        </w:rPr>
        <w:t>OSPF</w:t>
      </w:r>
      <w:r>
        <w:rPr>
          <w:rFonts w:cstheme="minorHAnsi"/>
        </w:rPr>
        <w:t>的</w:t>
      </w:r>
      <w:r>
        <w:rPr>
          <w:rFonts w:cstheme="minorHAnsi"/>
        </w:rPr>
        <w:t>DR</w:t>
      </w:r>
      <w:r>
        <w:rPr>
          <w:rFonts w:cstheme="minorHAnsi"/>
        </w:rPr>
        <w:t>与</w:t>
      </w:r>
      <w:r>
        <w:rPr>
          <w:rFonts w:cstheme="minorHAnsi"/>
        </w:rPr>
        <w:t>BDR</w:t>
      </w:r>
      <w:bookmarkEnd w:id="143"/>
    </w:p>
    <w:p w14:paraId="5878D5B3" w14:textId="77777777" w:rsidR="00870A08" w:rsidRDefault="003A5418">
      <w:pPr>
        <w:pStyle w:val="10"/>
      </w:pPr>
      <w:r>
        <w:rPr>
          <w:rFonts w:hint="eastAsia"/>
        </w:rPr>
        <w:t>原理概述</w:t>
      </w:r>
    </w:p>
    <w:p w14:paraId="2EAB1549" w14:textId="77777777" w:rsidR="00870A08" w:rsidRDefault="003A5418">
      <w:pPr>
        <w:pStyle w:val="13"/>
        <w:ind w:firstLine="420"/>
      </w:pPr>
      <w:r>
        <w:rPr>
          <w:rFonts w:hint="eastAsia"/>
        </w:rPr>
        <w:t>在</w:t>
      </w:r>
      <w:r>
        <w:rPr>
          <w:rFonts w:hint="eastAsia"/>
        </w:rPr>
        <w:t>OSPF</w:t>
      </w:r>
      <w:r>
        <w:rPr>
          <w:rFonts w:hint="eastAsia"/>
        </w:rPr>
        <w:t>的广播类型网络和</w:t>
      </w:r>
      <w:r>
        <w:t>NBMA</w:t>
      </w:r>
      <w:r>
        <w:rPr>
          <w:rFonts w:hint="eastAsia"/>
        </w:rPr>
        <w:t>类型网络中，如果网络中有</w:t>
      </w:r>
      <w:r>
        <w:t>n</w:t>
      </w:r>
      <w:r>
        <w:rPr>
          <w:rFonts w:hint="eastAsia"/>
        </w:rPr>
        <w:t>台路由器，若任意两台路由器之间都要建立邻接关系，则需要建立</w:t>
      </w:r>
      <w:r>
        <w:t>n</w:t>
      </w:r>
      <w:r>
        <w:rPr>
          <w:rFonts w:hint="eastAsia"/>
        </w:rPr>
        <w:t>*</w:t>
      </w:r>
      <w:r>
        <w:t>(n-1)/2</w:t>
      </w:r>
      <w:r>
        <w:rPr>
          <w:rFonts w:hint="eastAsia"/>
        </w:rPr>
        <w:t>个邻接关系，即当</w:t>
      </w:r>
      <w:r>
        <w:t>路由器很多时</w:t>
      </w:r>
      <w:r>
        <w:rPr>
          <w:rFonts w:hint="eastAsia"/>
        </w:rPr>
        <w:t>，则</w:t>
      </w:r>
      <w:r>
        <w:t>需要</w:t>
      </w:r>
      <w:r>
        <w:rPr>
          <w:rFonts w:hint="eastAsia"/>
        </w:rPr>
        <w:t>建立和维护的</w:t>
      </w:r>
      <w:r>
        <w:t>邻接关系就很多，</w:t>
      </w:r>
      <w:r>
        <w:rPr>
          <w:rFonts w:hint="eastAsia"/>
        </w:rPr>
        <w:t>两两之间</w:t>
      </w:r>
      <w:r>
        <w:t>需要发送的报文也</w:t>
      </w:r>
      <w:r>
        <w:rPr>
          <w:rFonts w:hint="eastAsia"/>
        </w:rPr>
        <w:t>就</w:t>
      </w:r>
      <w:r>
        <w:t>很多</w:t>
      </w:r>
      <w:r>
        <w:rPr>
          <w:rFonts w:hint="eastAsia"/>
        </w:rPr>
        <w:t>，这会</w:t>
      </w:r>
      <w:r>
        <w:t>造成</w:t>
      </w:r>
      <w:r>
        <w:rPr>
          <w:rFonts w:hint="eastAsia"/>
        </w:rPr>
        <w:t>很多内容</w:t>
      </w:r>
      <w:r>
        <w:t>重复的</w:t>
      </w:r>
      <w:r>
        <w:rPr>
          <w:rFonts w:hint="eastAsia"/>
        </w:rPr>
        <w:t>报文</w:t>
      </w:r>
      <w:r>
        <w:t>在网络中传递，浪费了</w:t>
      </w:r>
      <w:r>
        <w:rPr>
          <w:rFonts w:hint="eastAsia"/>
        </w:rPr>
        <w:t>设备的</w:t>
      </w:r>
      <w:r>
        <w:t>带宽资源</w:t>
      </w:r>
      <w:r>
        <w:rPr>
          <w:rFonts w:hint="eastAsia"/>
        </w:rPr>
        <w:t>。因此在广播和</w:t>
      </w:r>
      <w:r>
        <w:rPr>
          <w:rFonts w:hint="eastAsia"/>
        </w:rPr>
        <w:t>NBMA</w:t>
      </w:r>
      <w:r>
        <w:rPr>
          <w:rFonts w:hint="eastAsia"/>
        </w:rPr>
        <w:t>类型网络中，</w:t>
      </w:r>
      <w:r>
        <w:t>OSPF</w:t>
      </w:r>
      <w:r>
        <w:rPr>
          <w:rFonts w:hint="eastAsia"/>
        </w:rPr>
        <w:t>协议定义了指定路由器</w:t>
      </w:r>
      <w:r>
        <w:t>DR</w:t>
      </w:r>
      <w:r>
        <w:rPr>
          <w:rFonts w:hint="eastAsia"/>
        </w:rPr>
        <w:t>（</w:t>
      </w:r>
      <w:r>
        <w:t>Designated Router</w:t>
      </w:r>
      <w:r>
        <w:rPr>
          <w:rFonts w:hint="eastAsia"/>
        </w:rPr>
        <w:t>），即所有其他路由器都只将各</w:t>
      </w:r>
      <w:r>
        <w:rPr>
          <w:rFonts w:hint="eastAsia"/>
        </w:rPr>
        <w:lastRenderedPageBreak/>
        <w:t>自的链路状态信息发送给</w:t>
      </w:r>
      <w:r>
        <w:t>DR</w:t>
      </w:r>
      <w:r>
        <w:rPr>
          <w:rFonts w:hint="eastAsia"/>
        </w:rPr>
        <w:t>，再由</w:t>
      </w:r>
      <w:r>
        <w:t>DR</w:t>
      </w:r>
      <w:r>
        <w:rPr>
          <w:rFonts w:hint="eastAsia"/>
        </w:rPr>
        <w:t>以组播方式发送至所有路由器，大大减少了</w:t>
      </w:r>
      <w:r>
        <w:rPr>
          <w:rFonts w:hint="eastAsia"/>
        </w:rPr>
        <w:t>OSPF</w:t>
      </w:r>
      <w:r>
        <w:rPr>
          <w:rFonts w:hint="eastAsia"/>
        </w:rPr>
        <w:t>数据包的发送。</w:t>
      </w:r>
    </w:p>
    <w:p w14:paraId="745C6284" w14:textId="77777777" w:rsidR="00870A08" w:rsidRDefault="003A5418">
      <w:pPr>
        <w:pStyle w:val="13"/>
        <w:ind w:firstLine="420"/>
      </w:pPr>
      <w:r>
        <w:rPr>
          <w:rFonts w:hint="eastAsia"/>
        </w:rPr>
        <w:t>但是如果</w:t>
      </w:r>
      <w:r>
        <w:t>DR</w:t>
      </w:r>
      <w:r>
        <w:rPr>
          <w:rFonts w:hint="eastAsia"/>
        </w:rPr>
        <w:t>由于某种故障而失效，此时网络中必须重新选举</w:t>
      </w:r>
      <w:r>
        <w:t>DR</w:t>
      </w:r>
      <w:r>
        <w:rPr>
          <w:rFonts w:hint="eastAsia"/>
        </w:rPr>
        <w:t>，并同步链路状态信息，这需要较长的时间。为了能够缩短这个过程，</w:t>
      </w:r>
      <w:r>
        <w:t>O</w:t>
      </w:r>
      <w:r>
        <w:rPr>
          <w:rFonts w:hint="eastAsia"/>
        </w:rPr>
        <w:t>S</w:t>
      </w:r>
      <w:r>
        <w:t>PF</w:t>
      </w:r>
      <w:r>
        <w:rPr>
          <w:rFonts w:hint="eastAsia"/>
        </w:rPr>
        <w:t>协议又定义了</w:t>
      </w:r>
      <w:r>
        <w:t>BDR</w:t>
      </w:r>
      <w:r>
        <w:rPr>
          <w:rFonts w:hint="eastAsia"/>
        </w:rPr>
        <w:t>（</w:t>
      </w:r>
      <w:r>
        <w:t>Backup Designated Router</w:t>
      </w:r>
      <w:r>
        <w:rPr>
          <w:rFonts w:hint="eastAsia"/>
        </w:rPr>
        <w:t>）的概念，作为</w:t>
      </w:r>
      <w:r>
        <w:rPr>
          <w:rFonts w:hint="eastAsia"/>
        </w:rPr>
        <w:t>DR</w:t>
      </w:r>
      <w:r>
        <w:rPr>
          <w:rFonts w:hint="eastAsia"/>
        </w:rPr>
        <w:t>路由器的备份，当</w:t>
      </w:r>
      <w:r>
        <w:rPr>
          <w:rFonts w:hint="eastAsia"/>
        </w:rPr>
        <w:t>DR</w:t>
      </w:r>
      <w:r>
        <w:rPr>
          <w:rFonts w:hint="eastAsia"/>
        </w:rPr>
        <w:t>路由器失效时，</w:t>
      </w:r>
      <w:r>
        <w:rPr>
          <w:rFonts w:hint="eastAsia"/>
        </w:rPr>
        <w:t>BDR</w:t>
      </w:r>
      <w:r>
        <w:rPr>
          <w:rFonts w:hint="eastAsia"/>
        </w:rPr>
        <w:t>成为</w:t>
      </w:r>
      <w:r>
        <w:rPr>
          <w:rFonts w:hint="eastAsia"/>
        </w:rPr>
        <w:t>DR</w:t>
      </w:r>
      <w:r>
        <w:rPr>
          <w:rFonts w:hint="eastAsia"/>
        </w:rPr>
        <w:t>，并再选择新的</w:t>
      </w:r>
      <w:r>
        <w:rPr>
          <w:rFonts w:hint="eastAsia"/>
        </w:rPr>
        <w:t>BDR</w:t>
      </w:r>
      <w:r>
        <w:rPr>
          <w:rFonts w:hint="eastAsia"/>
        </w:rPr>
        <w:t>路由器。其他非</w:t>
      </w:r>
      <w:r>
        <w:rPr>
          <w:rFonts w:hint="eastAsia"/>
        </w:rPr>
        <w:t>DR/BDR</w:t>
      </w:r>
      <w:r>
        <w:rPr>
          <w:rFonts w:hint="eastAsia"/>
        </w:rPr>
        <w:t>路由器都称为</w:t>
      </w:r>
      <w:r>
        <w:rPr>
          <w:rFonts w:hint="eastAsia"/>
        </w:rPr>
        <w:t>DR Other</w:t>
      </w:r>
      <w:r>
        <w:rPr>
          <w:rFonts w:hint="eastAsia"/>
        </w:rPr>
        <w:t>路由器。</w:t>
      </w:r>
    </w:p>
    <w:p w14:paraId="173C495B" w14:textId="77777777" w:rsidR="00870A08" w:rsidRDefault="003A5418">
      <w:pPr>
        <w:pStyle w:val="13"/>
        <w:ind w:firstLine="420"/>
      </w:pPr>
      <w:r>
        <w:rPr>
          <w:rFonts w:hint="eastAsia"/>
        </w:rPr>
        <w:t>每一个含有至少两个路由器的广播类型网络或</w:t>
      </w:r>
      <w:r>
        <w:t>NBMA</w:t>
      </w:r>
      <w:r>
        <w:rPr>
          <w:rFonts w:hint="eastAsia"/>
        </w:rPr>
        <w:t>类型网络都会选举一个</w:t>
      </w:r>
      <w:r>
        <w:t>DR</w:t>
      </w:r>
      <w:r>
        <w:rPr>
          <w:rFonts w:hint="eastAsia"/>
        </w:rPr>
        <w:t>和</w:t>
      </w:r>
      <w:r>
        <w:t>BDR</w:t>
      </w:r>
      <w:r>
        <w:rPr>
          <w:rFonts w:hint="eastAsia"/>
        </w:rPr>
        <w:t>。选举规则是首先比较</w:t>
      </w:r>
      <w:r>
        <w:t>DR</w:t>
      </w:r>
      <w:r>
        <w:rPr>
          <w:rFonts w:hint="eastAsia"/>
        </w:rPr>
        <w:t>优先级，优先级高者成为</w:t>
      </w:r>
      <w:r>
        <w:rPr>
          <w:rFonts w:hint="eastAsia"/>
        </w:rPr>
        <w:t>DR</w:t>
      </w:r>
      <w:r>
        <w:rPr>
          <w:rFonts w:hint="eastAsia"/>
        </w:rPr>
        <w:t>，次高的成为</w:t>
      </w:r>
      <w:r>
        <w:rPr>
          <w:rFonts w:hint="eastAsia"/>
        </w:rPr>
        <w:t>BDR</w:t>
      </w:r>
      <w:r>
        <w:rPr>
          <w:rFonts w:hint="eastAsia"/>
        </w:rPr>
        <w:t>。如果优先级相等，则</w:t>
      </w:r>
      <w:r>
        <w:t>Router</w:t>
      </w:r>
      <w:r>
        <w:rPr>
          <w:rFonts w:hint="eastAsia"/>
        </w:rPr>
        <w:t>-</w:t>
      </w:r>
      <w:r>
        <w:t>ID</w:t>
      </w:r>
      <w:r>
        <w:rPr>
          <w:rFonts w:hint="eastAsia"/>
        </w:rPr>
        <w:t>数值高的成为</w:t>
      </w:r>
      <w:r>
        <w:rPr>
          <w:rFonts w:hint="eastAsia"/>
        </w:rPr>
        <w:t>DR</w:t>
      </w:r>
      <w:r>
        <w:rPr>
          <w:rFonts w:hint="eastAsia"/>
        </w:rPr>
        <w:t>，次高的成为</w:t>
      </w:r>
      <w:r>
        <w:rPr>
          <w:rFonts w:hint="eastAsia"/>
        </w:rPr>
        <w:t>BDR</w:t>
      </w:r>
      <w:r>
        <w:rPr>
          <w:rFonts w:hint="eastAsia"/>
        </w:rPr>
        <w:t>。如果一台路由器的</w:t>
      </w:r>
      <w:r>
        <w:rPr>
          <w:rFonts w:hint="eastAsia"/>
        </w:rPr>
        <w:t>DR</w:t>
      </w:r>
      <w:r>
        <w:rPr>
          <w:rFonts w:hint="eastAsia"/>
        </w:rPr>
        <w:t>优先级为</w:t>
      </w:r>
      <w:r>
        <w:t>0</w:t>
      </w:r>
      <w:r>
        <w:rPr>
          <w:rFonts w:hint="eastAsia"/>
        </w:rPr>
        <w:t>，则不参与选举。需要注意的是：</w:t>
      </w:r>
    </w:p>
    <w:p w14:paraId="7ED6F502" w14:textId="77777777" w:rsidR="00870A08" w:rsidRDefault="003A5418">
      <w:pPr>
        <w:pStyle w:val="13"/>
        <w:ind w:firstLine="420"/>
      </w:pPr>
      <w:r>
        <w:t>DR</w:t>
      </w:r>
      <w:r>
        <w:rPr>
          <w:rFonts w:hint="eastAsia"/>
        </w:rPr>
        <w:t>是在某个广播或者</w:t>
      </w:r>
      <w:r>
        <w:rPr>
          <w:rFonts w:hint="eastAsia"/>
        </w:rPr>
        <w:t>NBMA</w:t>
      </w:r>
      <w:r>
        <w:rPr>
          <w:rFonts w:hint="eastAsia"/>
        </w:rPr>
        <w:t>网段内进行选举的，是针对路由器的接口而言的。某台路由器在一个接口上可能是</w:t>
      </w:r>
      <w:r>
        <w:t>DR</w:t>
      </w:r>
      <w:r>
        <w:rPr>
          <w:rFonts w:hint="eastAsia"/>
        </w:rPr>
        <w:t>，在另一个接口上有可能是</w:t>
      </w:r>
      <w:r>
        <w:t>BDR</w:t>
      </w:r>
      <w:r>
        <w:rPr>
          <w:rFonts w:hint="eastAsia"/>
        </w:rPr>
        <w:t>，或者是</w:t>
      </w:r>
      <w:r>
        <w:t>DR Other</w:t>
      </w:r>
      <w:r>
        <w:rPr>
          <w:rFonts w:hint="eastAsia"/>
        </w:rPr>
        <w:t>。</w:t>
      </w:r>
    </w:p>
    <w:p w14:paraId="17823C79" w14:textId="77777777" w:rsidR="00870A08" w:rsidRDefault="003A5418">
      <w:pPr>
        <w:pStyle w:val="13"/>
        <w:ind w:firstLine="420"/>
      </w:pPr>
      <w:r>
        <w:rPr>
          <w:rFonts w:hint="eastAsia"/>
        </w:rPr>
        <w:t>若</w:t>
      </w:r>
      <w:r>
        <w:t>DR</w:t>
      </w:r>
      <w:r>
        <w:rPr>
          <w:rFonts w:hint="eastAsia"/>
        </w:rPr>
        <w:t>、</w:t>
      </w:r>
      <w:r>
        <w:t>BDR</w:t>
      </w:r>
      <w:r>
        <w:rPr>
          <w:rFonts w:hint="eastAsia"/>
        </w:rPr>
        <w:t>已经选举完毕，人为修改任何一台路由器的</w:t>
      </w:r>
      <w:r>
        <w:t>DR</w:t>
      </w:r>
      <w:r>
        <w:rPr>
          <w:rFonts w:hint="eastAsia"/>
        </w:rPr>
        <w:t>优先级值为最大，也不会抢占成为新的</w:t>
      </w:r>
      <w:r>
        <w:rPr>
          <w:rFonts w:hint="eastAsia"/>
        </w:rPr>
        <w:t>DR</w:t>
      </w:r>
      <w:r>
        <w:rPr>
          <w:rFonts w:hint="eastAsia"/>
        </w:rPr>
        <w:t>或</w:t>
      </w:r>
      <w:r>
        <w:rPr>
          <w:rFonts w:hint="eastAsia"/>
        </w:rPr>
        <w:t>BDR</w:t>
      </w:r>
      <w:r>
        <w:rPr>
          <w:rFonts w:hint="eastAsia"/>
        </w:rPr>
        <w:t>，即</w:t>
      </w:r>
      <w:r>
        <w:rPr>
          <w:rFonts w:hint="eastAsia"/>
        </w:rPr>
        <w:t>OSPF</w:t>
      </w:r>
      <w:r>
        <w:rPr>
          <w:rFonts w:hint="eastAsia"/>
        </w:rPr>
        <w:t>的</w:t>
      </w:r>
      <w:r>
        <w:rPr>
          <w:rFonts w:hint="eastAsia"/>
        </w:rPr>
        <w:t>DR/BDR</w:t>
      </w:r>
      <w:r>
        <w:rPr>
          <w:rFonts w:hint="eastAsia"/>
        </w:rPr>
        <w:t>选举是非抢占的。</w:t>
      </w:r>
      <w:r>
        <w:t xml:space="preserve"> </w:t>
      </w:r>
    </w:p>
    <w:p w14:paraId="7A56B36A" w14:textId="77777777" w:rsidR="00870A08" w:rsidRDefault="003A5418">
      <w:pPr>
        <w:pStyle w:val="10"/>
      </w:pPr>
      <w:r>
        <w:rPr>
          <w:rFonts w:hint="eastAsia"/>
        </w:rPr>
        <w:t>实验目的</w:t>
      </w:r>
    </w:p>
    <w:p w14:paraId="6B2DD1F5" w14:textId="77777777" w:rsidR="00870A08" w:rsidRDefault="003A5418">
      <w:pPr>
        <w:pStyle w:val="12"/>
        <w:numPr>
          <w:ilvl w:val="1"/>
          <w:numId w:val="5"/>
        </w:numPr>
        <w:ind w:firstLineChars="0"/>
        <w:jc w:val="left"/>
      </w:pPr>
      <w:r>
        <w:rPr>
          <w:rFonts w:hint="eastAsia"/>
        </w:rPr>
        <w:t>理解</w:t>
      </w:r>
      <w:r>
        <w:rPr>
          <w:rFonts w:hint="eastAsia"/>
        </w:rPr>
        <w:t>OSPF</w:t>
      </w:r>
      <w:r>
        <w:rPr>
          <w:rFonts w:hint="eastAsia"/>
        </w:rPr>
        <w:t>在哪种网络类型中会选举</w:t>
      </w:r>
      <w:r>
        <w:rPr>
          <w:rFonts w:hint="eastAsia"/>
        </w:rPr>
        <w:t>DR/BDR</w:t>
      </w:r>
    </w:p>
    <w:p w14:paraId="57DC85EF" w14:textId="77777777" w:rsidR="00870A08" w:rsidRDefault="003A5418">
      <w:pPr>
        <w:pStyle w:val="12"/>
        <w:numPr>
          <w:ilvl w:val="1"/>
          <w:numId w:val="5"/>
        </w:numPr>
        <w:ind w:firstLineChars="0"/>
        <w:jc w:val="left"/>
      </w:pPr>
      <w:r>
        <w:rPr>
          <w:rFonts w:hint="eastAsia"/>
        </w:rPr>
        <w:t>掌握</w:t>
      </w:r>
      <w:r>
        <w:rPr>
          <w:rFonts w:hint="eastAsia"/>
        </w:rPr>
        <w:t>OSPF DR/BDR</w:t>
      </w:r>
      <w:r>
        <w:rPr>
          <w:rFonts w:hint="eastAsia"/>
        </w:rPr>
        <w:t>的选举规则</w:t>
      </w:r>
    </w:p>
    <w:p w14:paraId="420B0B40" w14:textId="77777777" w:rsidR="00870A08" w:rsidRDefault="003A5418">
      <w:pPr>
        <w:pStyle w:val="12"/>
        <w:numPr>
          <w:ilvl w:val="1"/>
          <w:numId w:val="5"/>
        </w:numPr>
        <w:ind w:firstLineChars="0"/>
        <w:jc w:val="left"/>
      </w:pPr>
      <w:r>
        <w:rPr>
          <w:rFonts w:hint="eastAsia"/>
        </w:rPr>
        <w:t>掌握如何更改设备接口上的</w:t>
      </w:r>
      <w:r>
        <w:rPr>
          <w:rFonts w:hint="eastAsia"/>
        </w:rPr>
        <w:t>DR</w:t>
      </w:r>
      <w:r>
        <w:rPr>
          <w:rFonts w:hint="eastAsia"/>
        </w:rPr>
        <w:t>优先级</w:t>
      </w:r>
    </w:p>
    <w:p w14:paraId="3CBB5F88" w14:textId="77777777" w:rsidR="00870A08" w:rsidRDefault="003A5418">
      <w:pPr>
        <w:pStyle w:val="12"/>
        <w:numPr>
          <w:ilvl w:val="1"/>
          <w:numId w:val="5"/>
        </w:numPr>
        <w:ind w:firstLineChars="0"/>
        <w:jc w:val="left"/>
      </w:pPr>
      <w:r>
        <w:rPr>
          <w:rFonts w:hint="eastAsia"/>
        </w:rPr>
        <w:t>理解</w:t>
      </w:r>
      <w:r>
        <w:rPr>
          <w:rFonts w:hint="eastAsia"/>
        </w:rPr>
        <w:t>OSPF DR/BDR</w:t>
      </w:r>
      <w:r>
        <w:rPr>
          <w:rFonts w:hint="eastAsia"/>
        </w:rPr>
        <w:t>选举的非抢占特性</w:t>
      </w:r>
    </w:p>
    <w:p w14:paraId="7B4CB09B" w14:textId="77777777" w:rsidR="00870A08" w:rsidRDefault="003A5418">
      <w:pPr>
        <w:pStyle w:val="10"/>
      </w:pPr>
      <w:r>
        <w:rPr>
          <w:rFonts w:hint="eastAsia"/>
        </w:rPr>
        <w:t>实验内容</w:t>
      </w:r>
    </w:p>
    <w:p w14:paraId="48202018" w14:textId="77777777" w:rsidR="00870A08" w:rsidRDefault="003A5418">
      <w:pPr>
        <w:ind w:firstLine="420"/>
      </w:pPr>
      <w:r>
        <w:rPr>
          <w:rFonts w:hint="eastAsia"/>
        </w:rPr>
        <w:t>某公司有四个部门，路由器</w:t>
      </w:r>
      <w:r>
        <w:rPr>
          <w:rFonts w:hint="eastAsia"/>
        </w:rPr>
        <w:t>R1</w:t>
      </w:r>
      <w:r>
        <w:rPr>
          <w:rFonts w:hint="eastAsia"/>
        </w:rPr>
        <w:t>连接的总经理办公室，路由器</w:t>
      </w:r>
      <w:r>
        <w:rPr>
          <w:rFonts w:hint="eastAsia"/>
        </w:rPr>
        <w:t>R2</w:t>
      </w:r>
      <w:r>
        <w:rPr>
          <w:rFonts w:hint="eastAsia"/>
        </w:rPr>
        <w:t>连接到人事部，</w:t>
      </w:r>
      <w:r>
        <w:rPr>
          <w:rFonts w:hint="eastAsia"/>
        </w:rPr>
        <w:t>R3</w:t>
      </w:r>
      <w:r>
        <w:rPr>
          <w:rFonts w:hint="eastAsia"/>
        </w:rPr>
        <w:t>连接的是开发部，</w:t>
      </w:r>
      <w:r>
        <w:rPr>
          <w:rFonts w:hint="eastAsia"/>
        </w:rPr>
        <w:t>R4</w:t>
      </w:r>
      <w:r>
        <w:rPr>
          <w:rFonts w:hint="eastAsia"/>
        </w:rPr>
        <w:t>连接的是市场部。四台路由器通过交换机</w:t>
      </w:r>
      <w:r>
        <w:rPr>
          <w:rFonts w:hint="eastAsia"/>
        </w:rPr>
        <w:t>S1</w:t>
      </w:r>
      <w:r>
        <w:rPr>
          <w:rFonts w:hint="eastAsia"/>
        </w:rPr>
        <w:t>互联，每台路由器都运行了</w:t>
      </w:r>
      <w:r>
        <w:rPr>
          <w:rFonts w:hint="eastAsia"/>
        </w:rPr>
        <w:t>OSPF</w:t>
      </w:r>
      <w:r>
        <w:rPr>
          <w:rFonts w:hint="eastAsia"/>
        </w:rPr>
        <w:t>路由协议，都运行在区域</w:t>
      </w:r>
      <w:r>
        <w:rPr>
          <w:rFonts w:hint="eastAsia"/>
        </w:rPr>
        <w:t>0</w:t>
      </w:r>
      <w:r>
        <w:rPr>
          <w:rFonts w:hint="eastAsia"/>
        </w:rPr>
        <w:t>内，使得公司内部各部门网络能够互相通信。由于路由器通过广播网络互连，</w:t>
      </w:r>
      <w:r>
        <w:rPr>
          <w:rFonts w:hint="eastAsia"/>
        </w:rPr>
        <w:t>OSPF</w:t>
      </w:r>
      <w:r>
        <w:rPr>
          <w:rFonts w:hint="eastAsia"/>
        </w:rPr>
        <w:t>会选举</w:t>
      </w:r>
      <w:r>
        <w:rPr>
          <w:rFonts w:hint="eastAsia"/>
        </w:rPr>
        <w:t>DR</w:t>
      </w:r>
      <w:r>
        <w:rPr>
          <w:rFonts w:hint="eastAsia"/>
        </w:rPr>
        <w:t>和</w:t>
      </w:r>
      <w:r>
        <w:rPr>
          <w:rFonts w:hint="eastAsia"/>
        </w:rPr>
        <w:t>BDR</w:t>
      </w:r>
      <w:r>
        <w:rPr>
          <w:rFonts w:hint="eastAsia"/>
        </w:rPr>
        <w:t>，现网络管理员要配置使得性能较好的</w:t>
      </w:r>
      <w:r>
        <w:rPr>
          <w:rFonts w:hint="eastAsia"/>
        </w:rPr>
        <w:t>R1</w:t>
      </w:r>
      <w:r>
        <w:rPr>
          <w:rFonts w:hint="eastAsia"/>
        </w:rPr>
        <w:t>成为</w:t>
      </w:r>
      <w:r>
        <w:rPr>
          <w:rFonts w:hint="eastAsia"/>
        </w:rPr>
        <w:t>DR</w:t>
      </w:r>
      <w:r>
        <w:rPr>
          <w:rFonts w:hint="eastAsia"/>
        </w:rPr>
        <w:t>，性能次之的</w:t>
      </w:r>
      <w:r>
        <w:rPr>
          <w:rFonts w:hint="eastAsia"/>
        </w:rPr>
        <w:t>R2</w:t>
      </w:r>
      <w:r>
        <w:rPr>
          <w:rFonts w:hint="eastAsia"/>
        </w:rPr>
        <w:t>成为</w:t>
      </w:r>
      <w:r>
        <w:rPr>
          <w:rFonts w:hint="eastAsia"/>
        </w:rPr>
        <w:t>BDR</w:t>
      </w:r>
      <w:r>
        <w:rPr>
          <w:rFonts w:hint="eastAsia"/>
        </w:rPr>
        <w:t>，而性能最差的</w:t>
      </w:r>
      <w:r>
        <w:rPr>
          <w:rFonts w:hint="eastAsia"/>
        </w:rPr>
        <w:t>R4</w:t>
      </w:r>
      <w:r>
        <w:rPr>
          <w:rFonts w:hint="eastAsia"/>
        </w:rPr>
        <w:t>不能参加</w:t>
      </w:r>
      <w:r>
        <w:rPr>
          <w:rFonts w:hint="eastAsia"/>
        </w:rPr>
        <w:t>DR</w:t>
      </w:r>
      <w:r>
        <w:rPr>
          <w:rFonts w:hint="eastAsia"/>
        </w:rPr>
        <w:t>和</w:t>
      </w:r>
      <w:r>
        <w:rPr>
          <w:rFonts w:hint="eastAsia"/>
        </w:rPr>
        <w:t>BDR</w:t>
      </w:r>
      <w:r>
        <w:rPr>
          <w:rFonts w:hint="eastAsia"/>
        </w:rPr>
        <w:t>的选举，由此来完成网络的优化。</w:t>
      </w:r>
    </w:p>
    <w:p w14:paraId="137C273E" w14:textId="77777777" w:rsidR="00870A08" w:rsidRDefault="003A5418">
      <w:pPr>
        <w:pStyle w:val="10"/>
      </w:pPr>
      <w:r>
        <w:rPr>
          <w:rFonts w:hint="eastAsia"/>
        </w:rPr>
        <w:lastRenderedPageBreak/>
        <w:t>实验拓扑</w:t>
      </w:r>
    </w:p>
    <w:p w14:paraId="1CFA25EE" w14:textId="77777777" w:rsidR="00870A08" w:rsidRDefault="003A5418">
      <w:pPr>
        <w:pStyle w:val="aff6"/>
        <w:jc w:val="center"/>
      </w:pPr>
      <w:r>
        <w:rPr>
          <w:noProof/>
          <w:lang w:val="en-GB"/>
        </w:rPr>
        <w:drawing>
          <wp:inline distT="0" distB="0" distL="0" distR="0" wp14:anchorId="45C5BE5D" wp14:editId="4E24E281">
            <wp:extent cx="4715510" cy="3162300"/>
            <wp:effectExtent l="19050" t="0" r="8867" b="0"/>
            <wp:docPr id="20" name="图片 19"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捕获.PNG"/>
                    <pic:cNvPicPr>
                      <a:picLocks noChangeAspect="1"/>
                    </pic:cNvPicPr>
                  </pic:nvPicPr>
                  <pic:blipFill>
                    <a:blip r:embed="rId164" cstate="print">
                      <a:grayscl/>
                    </a:blip>
                    <a:stretch>
                      <a:fillRect/>
                    </a:stretch>
                  </pic:blipFill>
                  <pic:spPr>
                    <a:xfrm>
                      <a:off x="0" y="0"/>
                      <a:ext cx="4715533" cy="3162742"/>
                    </a:xfrm>
                    <a:prstGeom prst="rect">
                      <a:avLst/>
                    </a:prstGeom>
                  </pic:spPr>
                </pic:pic>
              </a:graphicData>
            </a:graphic>
          </wp:inline>
        </w:drawing>
      </w:r>
    </w:p>
    <w:p w14:paraId="438DDBF9" w14:textId="77777777" w:rsidR="00870A08" w:rsidRDefault="003A5418">
      <w:pPr>
        <w:pStyle w:val="aff6"/>
        <w:jc w:val="center"/>
      </w:pPr>
      <w:r>
        <w:rPr>
          <w:rFonts w:hint="eastAsia"/>
        </w:rPr>
        <w:t>图</w:t>
      </w:r>
      <w:r>
        <w:rPr>
          <w:rFonts w:hint="eastAsia"/>
        </w:rPr>
        <w:t xml:space="preserve">8-8 </w:t>
      </w:r>
      <w:r>
        <w:rPr>
          <w:rFonts w:hint="eastAsia"/>
        </w:rPr>
        <w:t>理解</w:t>
      </w:r>
      <w:r>
        <w:rPr>
          <w:rFonts w:hint="eastAsia"/>
        </w:rPr>
        <w:t>OSPF</w:t>
      </w:r>
      <w:r>
        <w:rPr>
          <w:rFonts w:hint="eastAsia"/>
        </w:rPr>
        <w:t>的</w:t>
      </w:r>
      <w:r>
        <w:rPr>
          <w:rFonts w:hint="eastAsia"/>
        </w:rPr>
        <w:t>DR</w:t>
      </w:r>
      <w:r>
        <w:rPr>
          <w:rFonts w:hint="eastAsia"/>
        </w:rPr>
        <w:t>与</w:t>
      </w:r>
      <w:r>
        <w:rPr>
          <w:rFonts w:hint="eastAsia"/>
        </w:rPr>
        <w:t>BDR</w:t>
      </w:r>
      <w:r>
        <w:rPr>
          <w:rFonts w:hint="eastAsia"/>
        </w:rPr>
        <w:t>拓扑图</w:t>
      </w:r>
    </w:p>
    <w:p w14:paraId="343CC85C"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025C299C" w14:textId="77777777">
        <w:trPr>
          <w:trHeight w:val="471"/>
          <w:jc w:val="center"/>
        </w:trPr>
        <w:tc>
          <w:tcPr>
            <w:tcW w:w="1594" w:type="dxa"/>
            <w:vAlign w:val="center"/>
          </w:tcPr>
          <w:p w14:paraId="1ADF304A" w14:textId="77777777" w:rsidR="00870A08" w:rsidRDefault="003A5418">
            <w:pPr>
              <w:spacing w:line="240" w:lineRule="auto"/>
              <w:ind w:firstLineChars="0" w:firstLine="0"/>
              <w:jc w:val="center"/>
            </w:pPr>
            <w:r>
              <w:rPr>
                <w:rFonts w:hint="eastAsia"/>
              </w:rPr>
              <w:t>设备</w:t>
            </w:r>
          </w:p>
        </w:tc>
        <w:tc>
          <w:tcPr>
            <w:tcW w:w="1706" w:type="dxa"/>
            <w:vAlign w:val="center"/>
          </w:tcPr>
          <w:p w14:paraId="7F4C4991" w14:textId="77777777" w:rsidR="00870A08" w:rsidRDefault="003A5418">
            <w:pPr>
              <w:spacing w:line="240" w:lineRule="auto"/>
              <w:ind w:firstLineChars="0" w:firstLine="0"/>
              <w:jc w:val="center"/>
            </w:pPr>
            <w:r>
              <w:rPr>
                <w:rFonts w:hint="eastAsia"/>
              </w:rPr>
              <w:t>接口</w:t>
            </w:r>
          </w:p>
        </w:tc>
        <w:tc>
          <w:tcPr>
            <w:tcW w:w="1882" w:type="dxa"/>
            <w:vAlign w:val="center"/>
          </w:tcPr>
          <w:p w14:paraId="2CAF32D8"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583E42FD" w14:textId="77777777" w:rsidR="00870A08" w:rsidRDefault="003A5418">
            <w:pPr>
              <w:spacing w:line="240" w:lineRule="auto"/>
              <w:ind w:firstLineChars="0" w:firstLine="0"/>
              <w:jc w:val="center"/>
            </w:pPr>
            <w:r>
              <w:rPr>
                <w:rFonts w:hint="eastAsia"/>
              </w:rPr>
              <w:t>子网掩码</w:t>
            </w:r>
          </w:p>
        </w:tc>
        <w:tc>
          <w:tcPr>
            <w:tcW w:w="1458" w:type="dxa"/>
            <w:vAlign w:val="center"/>
          </w:tcPr>
          <w:p w14:paraId="679CB86D" w14:textId="77777777" w:rsidR="00870A08" w:rsidRDefault="003A5418">
            <w:pPr>
              <w:spacing w:line="240" w:lineRule="auto"/>
              <w:ind w:firstLineChars="0" w:firstLine="0"/>
              <w:jc w:val="center"/>
            </w:pPr>
            <w:r>
              <w:rPr>
                <w:rFonts w:hint="eastAsia"/>
              </w:rPr>
              <w:t>默认网关</w:t>
            </w:r>
          </w:p>
        </w:tc>
      </w:tr>
      <w:tr w:rsidR="00870A08" w14:paraId="7B8536DD" w14:textId="77777777">
        <w:trPr>
          <w:jc w:val="center"/>
        </w:trPr>
        <w:tc>
          <w:tcPr>
            <w:tcW w:w="1594" w:type="dxa"/>
            <w:vMerge w:val="restart"/>
            <w:vAlign w:val="center"/>
          </w:tcPr>
          <w:p w14:paraId="24B4EA64" w14:textId="77777777" w:rsidR="00870A08" w:rsidRDefault="003A5418">
            <w:pPr>
              <w:spacing w:line="240" w:lineRule="auto"/>
              <w:ind w:firstLineChars="0" w:firstLine="0"/>
              <w:jc w:val="center"/>
            </w:pPr>
            <w:r>
              <w:rPr>
                <w:rFonts w:hint="eastAsia"/>
              </w:rPr>
              <w:t>R1(AR2220)</w:t>
            </w:r>
          </w:p>
        </w:tc>
        <w:tc>
          <w:tcPr>
            <w:tcW w:w="1706" w:type="dxa"/>
            <w:vAlign w:val="center"/>
          </w:tcPr>
          <w:p w14:paraId="4B90B1F5" w14:textId="77777777" w:rsidR="00870A08" w:rsidRDefault="003A5418">
            <w:pPr>
              <w:spacing w:line="240" w:lineRule="auto"/>
              <w:ind w:firstLineChars="0" w:firstLine="0"/>
              <w:jc w:val="center"/>
            </w:pPr>
            <w:r>
              <w:t>GE</w:t>
            </w:r>
            <w:r>
              <w:rPr>
                <w:rFonts w:hint="eastAsia"/>
              </w:rPr>
              <w:t xml:space="preserve"> 0/0/0</w:t>
            </w:r>
          </w:p>
        </w:tc>
        <w:tc>
          <w:tcPr>
            <w:tcW w:w="1882" w:type="dxa"/>
            <w:vAlign w:val="center"/>
          </w:tcPr>
          <w:p w14:paraId="0907D441" w14:textId="77777777" w:rsidR="00870A08" w:rsidRDefault="003A5418">
            <w:pPr>
              <w:spacing w:line="240" w:lineRule="auto"/>
              <w:ind w:firstLineChars="0" w:firstLine="0"/>
              <w:jc w:val="center"/>
            </w:pPr>
            <w:r>
              <w:rPr>
                <w:rFonts w:hint="eastAsia"/>
              </w:rPr>
              <w:t>172.16.1.1</w:t>
            </w:r>
          </w:p>
        </w:tc>
        <w:tc>
          <w:tcPr>
            <w:tcW w:w="1882" w:type="dxa"/>
            <w:vAlign w:val="center"/>
          </w:tcPr>
          <w:p w14:paraId="0C6689B3" w14:textId="77777777" w:rsidR="00870A08" w:rsidRDefault="003A5418">
            <w:pPr>
              <w:spacing w:line="240" w:lineRule="auto"/>
              <w:ind w:firstLineChars="0" w:firstLine="0"/>
              <w:jc w:val="center"/>
            </w:pPr>
            <w:r>
              <w:rPr>
                <w:rFonts w:hint="eastAsia"/>
              </w:rPr>
              <w:t>255.255.255.0</w:t>
            </w:r>
          </w:p>
        </w:tc>
        <w:tc>
          <w:tcPr>
            <w:tcW w:w="1458" w:type="dxa"/>
            <w:vAlign w:val="center"/>
          </w:tcPr>
          <w:p w14:paraId="54BD4176" w14:textId="77777777" w:rsidR="00870A08" w:rsidRDefault="003A5418">
            <w:pPr>
              <w:spacing w:line="240" w:lineRule="auto"/>
              <w:ind w:firstLineChars="0" w:firstLine="0"/>
              <w:jc w:val="center"/>
            </w:pPr>
            <w:r>
              <w:rPr>
                <w:rFonts w:hint="eastAsia"/>
              </w:rPr>
              <w:t>N/A</w:t>
            </w:r>
          </w:p>
        </w:tc>
      </w:tr>
      <w:tr w:rsidR="00870A08" w14:paraId="3A3D5598" w14:textId="77777777">
        <w:trPr>
          <w:jc w:val="center"/>
        </w:trPr>
        <w:tc>
          <w:tcPr>
            <w:tcW w:w="1594" w:type="dxa"/>
            <w:vMerge/>
            <w:vAlign w:val="center"/>
          </w:tcPr>
          <w:p w14:paraId="4096A4CF" w14:textId="77777777" w:rsidR="00870A08" w:rsidRDefault="00870A08">
            <w:pPr>
              <w:spacing w:line="240" w:lineRule="auto"/>
              <w:ind w:firstLineChars="0" w:firstLine="0"/>
              <w:jc w:val="center"/>
            </w:pPr>
          </w:p>
        </w:tc>
        <w:tc>
          <w:tcPr>
            <w:tcW w:w="1706" w:type="dxa"/>
            <w:vAlign w:val="center"/>
          </w:tcPr>
          <w:p w14:paraId="6E3D8205" w14:textId="77777777" w:rsidR="00870A08" w:rsidRDefault="003A5418">
            <w:pPr>
              <w:spacing w:line="240" w:lineRule="auto"/>
              <w:ind w:firstLineChars="0" w:firstLine="0"/>
              <w:jc w:val="center"/>
            </w:pPr>
            <w:r>
              <w:rPr>
                <w:rFonts w:hint="eastAsia"/>
              </w:rPr>
              <w:t>Loopback 0</w:t>
            </w:r>
          </w:p>
        </w:tc>
        <w:tc>
          <w:tcPr>
            <w:tcW w:w="1882" w:type="dxa"/>
            <w:vAlign w:val="center"/>
          </w:tcPr>
          <w:p w14:paraId="48B1FE70" w14:textId="77777777" w:rsidR="00870A08" w:rsidRDefault="003A5418">
            <w:pPr>
              <w:spacing w:line="240" w:lineRule="auto"/>
              <w:ind w:firstLineChars="0" w:firstLine="0"/>
              <w:jc w:val="center"/>
            </w:pPr>
            <w:r>
              <w:rPr>
                <w:rFonts w:hint="eastAsia"/>
              </w:rPr>
              <w:t>1.1.1.1</w:t>
            </w:r>
          </w:p>
        </w:tc>
        <w:tc>
          <w:tcPr>
            <w:tcW w:w="1882" w:type="dxa"/>
            <w:vAlign w:val="center"/>
          </w:tcPr>
          <w:p w14:paraId="6F7AFC01" w14:textId="77777777" w:rsidR="00870A08" w:rsidRDefault="003A5418">
            <w:pPr>
              <w:spacing w:line="240" w:lineRule="auto"/>
              <w:ind w:firstLineChars="0" w:firstLine="0"/>
              <w:jc w:val="center"/>
            </w:pPr>
            <w:r>
              <w:rPr>
                <w:rFonts w:hint="eastAsia"/>
              </w:rPr>
              <w:t>255.255.255.255</w:t>
            </w:r>
          </w:p>
        </w:tc>
        <w:tc>
          <w:tcPr>
            <w:tcW w:w="1458" w:type="dxa"/>
            <w:vAlign w:val="center"/>
          </w:tcPr>
          <w:p w14:paraId="5C22B317" w14:textId="77777777" w:rsidR="00870A08" w:rsidRDefault="003A5418">
            <w:pPr>
              <w:spacing w:line="240" w:lineRule="auto"/>
              <w:ind w:firstLineChars="0" w:firstLine="0"/>
              <w:jc w:val="center"/>
            </w:pPr>
            <w:r>
              <w:rPr>
                <w:rFonts w:hint="eastAsia"/>
              </w:rPr>
              <w:t>N/A</w:t>
            </w:r>
          </w:p>
        </w:tc>
      </w:tr>
      <w:tr w:rsidR="00870A08" w14:paraId="22FACD13" w14:textId="77777777">
        <w:trPr>
          <w:jc w:val="center"/>
        </w:trPr>
        <w:tc>
          <w:tcPr>
            <w:tcW w:w="1594" w:type="dxa"/>
            <w:vMerge w:val="restart"/>
            <w:vAlign w:val="center"/>
          </w:tcPr>
          <w:p w14:paraId="5E0972B2" w14:textId="77777777" w:rsidR="00870A08" w:rsidRDefault="003A5418">
            <w:pPr>
              <w:spacing w:line="240" w:lineRule="auto"/>
              <w:ind w:firstLineChars="0" w:firstLine="0"/>
              <w:jc w:val="center"/>
            </w:pPr>
            <w:r>
              <w:rPr>
                <w:rFonts w:hint="eastAsia"/>
              </w:rPr>
              <w:t>R2(AR2220)</w:t>
            </w:r>
          </w:p>
        </w:tc>
        <w:tc>
          <w:tcPr>
            <w:tcW w:w="1706" w:type="dxa"/>
            <w:vAlign w:val="center"/>
          </w:tcPr>
          <w:p w14:paraId="2B8205A2" w14:textId="77777777" w:rsidR="00870A08" w:rsidRDefault="003A5418">
            <w:pPr>
              <w:spacing w:line="240" w:lineRule="auto"/>
              <w:ind w:firstLineChars="0" w:firstLine="0"/>
              <w:jc w:val="center"/>
            </w:pPr>
            <w:r>
              <w:t>GE</w:t>
            </w:r>
            <w:r>
              <w:rPr>
                <w:rFonts w:hint="eastAsia"/>
              </w:rPr>
              <w:t xml:space="preserve"> 0/0/0</w:t>
            </w:r>
          </w:p>
        </w:tc>
        <w:tc>
          <w:tcPr>
            <w:tcW w:w="1882" w:type="dxa"/>
            <w:vAlign w:val="center"/>
          </w:tcPr>
          <w:p w14:paraId="361EF211" w14:textId="77777777" w:rsidR="00870A08" w:rsidRDefault="003A5418">
            <w:pPr>
              <w:spacing w:line="240" w:lineRule="auto"/>
              <w:ind w:firstLineChars="0" w:firstLine="0"/>
              <w:jc w:val="center"/>
            </w:pPr>
            <w:r>
              <w:rPr>
                <w:rFonts w:hint="eastAsia"/>
              </w:rPr>
              <w:t>172.16.1.2</w:t>
            </w:r>
          </w:p>
        </w:tc>
        <w:tc>
          <w:tcPr>
            <w:tcW w:w="1882" w:type="dxa"/>
            <w:vAlign w:val="center"/>
          </w:tcPr>
          <w:p w14:paraId="5C394453" w14:textId="77777777" w:rsidR="00870A08" w:rsidRDefault="003A5418">
            <w:pPr>
              <w:spacing w:line="240" w:lineRule="auto"/>
              <w:ind w:firstLineChars="0" w:firstLine="0"/>
              <w:jc w:val="center"/>
            </w:pPr>
            <w:r>
              <w:rPr>
                <w:rFonts w:hint="eastAsia"/>
              </w:rPr>
              <w:t>255.255.255.0</w:t>
            </w:r>
          </w:p>
        </w:tc>
        <w:tc>
          <w:tcPr>
            <w:tcW w:w="1458" w:type="dxa"/>
            <w:vAlign w:val="center"/>
          </w:tcPr>
          <w:p w14:paraId="1BFF0F4D" w14:textId="77777777" w:rsidR="00870A08" w:rsidRDefault="003A5418">
            <w:pPr>
              <w:spacing w:line="240" w:lineRule="auto"/>
              <w:ind w:firstLineChars="0" w:firstLine="0"/>
              <w:jc w:val="center"/>
            </w:pPr>
            <w:r>
              <w:rPr>
                <w:rFonts w:hint="eastAsia"/>
              </w:rPr>
              <w:t>N/A</w:t>
            </w:r>
          </w:p>
        </w:tc>
      </w:tr>
      <w:tr w:rsidR="00870A08" w14:paraId="3E616E7B" w14:textId="77777777">
        <w:trPr>
          <w:trHeight w:val="285"/>
          <w:jc w:val="center"/>
        </w:trPr>
        <w:tc>
          <w:tcPr>
            <w:tcW w:w="1594" w:type="dxa"/>
            <w:vMerge/>
            <w:vAlign w:val="center"/>
          </w:tcPr>
          <w:p w14:paraId="0A9A0C0D" w14:textId="77777777" w:rsidR="00870A08" w:rsidRDefault="00870A08">
            <w:pPr>
              <w:ind w:firstLineChars="0" w:firstLine="0"/>
              <w:jc w:val="center"/>
            </w:pPr>
          </w:p>
        </w:tc>
        <w:tc>
          <w:tcPr>
            <w:tcW w:w="1706" w:type="dxa"/>
            <w:vAlign w:val="center"/>
          </w:tcPr>
          <w:p w14:paraId="52CD0066" w14:textId="77777777" w:rsidR="00870A08" w:rsidRDefault="003A5418">
            <w:pPr>
              <w:spacing w:line="240" w:lineRule="auto"/>
              <w:ind w:firstLineChars="0" w:firstLine="0"/>
              <w:jc w:val="center"/>
            </w:pPr>
            <w:r>
              <w:rPr>
                <w:rFonts w:hint="eastAsia"/>
              </w:rPr>
              <w:t>Loopback 0</w:t>
            </w:r>
          </w:p>
        </w:tc>
        <w:tc>
          <w:tcPr>
            <w:tcW w:w="1882" w:type="dxa"/>
            <w:vAlign w:val="center"/>
          </w:tcPr>
          <w:p w14:paraId="1D95334E" w14:textId="77777777" w:rsidR="00870A08" w:rsidRDefault="003A5418">
            <w:pPr>
              <w:spacing w:line="240" w:lineRule="auto"/>
              <w:ind w:firstLineChars="0" w:firstLine="0"/>
              <w:jc w:val="center"/>
            </w:pPr>
            <w:r>
              <w:rPr>
                <w:rFonts w:hint="eastAsia"/>
              </w:rPr>
              <w:t>2.2.2.2</w:t>
            </w:r>
          </w:p>
        </w:tc>
        <w:tc>
          <w:tcPr>
            <w:tcW w:w="1882" w:type="dxa"/>
            <w:vAlign w:val="center"/>
          </w:tcPr>
          <w:p w14:paraId="7FDE008A" w14:textId="77777777" w:rsidR="00870A08" w:rsidRDefault="003A5418">
            <w:pPr>
              <w:spacing w:line="240" w:lineRule="auto"/>
              <w:ind w:firstLineChars="0" w:firstLine="0"/>
              <w:jc w:val="center"/>
            </w:pPr>
            <w:r>
              <w:rPr>
                <w:rFonts w:hint="eastAsia"/>
              </w:rPr>
              <w:t>255.255.255.255</w:t>
            </w:r>
          </w:p>
        </w:tc>
        <w:tc>
          <w:tcPr>
            <w:tcW w:w="1458" w:type="dxa"/>
            <w:vAlign w:val="center"/>
          </w:tcPr>
          <w:p w14:paraId="02C799BC" w14:textId="77777777" w:rsidR="00870A08" w:rsidRDefault="003A5418">
            <w:pPr>
              <w:spacing w:line="240" w:lineRule="auto"/>
              <w:ind w:firstLineChars="0" w:firstLine="0"/>
              <w:jc w:val="center"/>
            </w:pPr>
            <w:r>
              <w:rPr>
                <w:rFonts w:hint="eastAsia"/>
              </w:rPr>
              <w:t>N/A</w:t>
            </w:r>
          </w:p>
        </w:tc>
      </w:tr>
      <w:tr w:rsidR="00870A08" w14:paraId="752988E3" w14:textId="77777777">
        <w:trPr>
          <w:jc w:val="center"/>
        </w:trPr>
        <w:tc>
          <w:tcPr>
            <w:tcW w:w="1594" w:type="dxa"/>
            <w:vMerge w:val="restart"/>
            <w:vAlign w:val="center"/>
          </w:tcPr>
          <w:p w14:paraId="3AD82C78" w14:textId="77777777" w:rsidR="00870A08" w:rsidRDefault="003A5418">
            <w:pPr>
              <w:spacing w:line="240" w:lineRule="auto"/>
              <w:ind w:firstLineChars="0" w:firstLine="0"/>
              <w:jc w:val="center"/>
            </w:pPr>
            <w:r>
              <w:rPr>
                <w:rFonts w:hint="eastAsia"/>
              </w:rPr>
              <w:t>R3(AR2220)</w:t>
            </w:r>
          </w:p>
        </w:tc>
        <w:tc>
          <w:tcPr>
            <w:tcW w:w="1706" w:type="dxa"/>
            <w:vAlign w:val="center"/>
          </w:tcPr>
          <w:p w14:paraId="122EC286" w14:textId="77777777" w:rsidR="00870A08" w:rsidRDefault="003A5418">
            <w:pPr>
              <w:spacing w:line="240" w:lineRule="auto"/>
              <w:ind w:firstLineChars="0" w:firstLine="0"/>
              <w:jc w:val="center"/>
            </w:pPr>
            <w:r>
              <w:t>GE</w:t>
            </w:r>
            <w:r>
              <w:rPr>
                <w:rFonts w:hint="eastAsia"/>
              </w:rPr>
              <w:t xml:space="preserve"> 0/0/0</w:t>
            </w:r>
          </w:p>
        </w:tc>
        <w:tc>
          <w:tcPr>
            <w:tcW w:w="1882" w:type="dxa"/>
            <w:vAlign w:val="center"/>
          </w:tcPr>
          <w:p w14:paraId="26E95ABC" w14:textId="77777777" w:rsidR="00870A08" w:rsidRDefault="003A5418">
            <w:pPr>
              <w:spacing w:line="240" w:lineRule="auto"/>
              <w:ind w:firstLineChars="0" w:firstLine="0"/>
              <w:jc w:val="center"/>
            </w:pPr>
            <w:r>
              <w:rPr>
                <w:rFonts w:hint="eastAsia"/>
              </w:rPr>
              <w:t>172.16.1.3</w:t>
            </w:r>
          </w:p>
        </w:tc>
        <w:tc>
          <w:tcPr>
            <w:tcW w:w="1882" w:type="dxa"/>
            <w:vAlign w:val="center"/>
          </w:tcPr>
          <w:p w14:paraId="614A9FC8" w14:textId="77777777" w:rsidR="00870A08" w:rsidRDefault="003A5418">
            <w:pPr>
              <w:spacing w:line="240" w:lineRule="auto"/>
              <w:ind w:firstLineChars="0" w:firstLine="0"/>
              <w:jc w:val="center"/>
            </w:pPr>
            <w:r>
              <w:rPr>
                <w:rFonts w:hint="eastAsia"/>
              </w:rPr>
              <w:t>255.255.255.0</w:t>
            </w:r>
          </w:p>
        </w:tc>
        <w:tc>
          <w:tcPr>
            <w:tcW w:w="1458" w:type="dxa"/>
            <w:vAlign w:val="center"/>
          </w:tcPr>
          <w:p w14:paraId="06E0B26C" w14:textId="77777777" w:rsidR="00870A08" w:rsidRDefault="003A5418">
            <w:pPr>
              <w:spacing w:line="240" w:lineRule="auto"/>
              <w:ind w:firstLineChars="0" w:firstLine="0"/>
              <w:jc w:val="center"/>
            </w:pPr>
            <w:r>
              <w:rPr>
                <w:rFonts w:hint="eastAsia"/>
              </w:rPr>
              <w:t>N/A</w:t>
            </w:r>
          </w:p>
        </w:tc>
      </w:tr>
      <w:tr w:rsidR="00870A08" w14:paraId="03451563" w14:textId="77777777">
        <w:trPr>
          <w:jc w:val="center"/>
        </w:trPr>
        <w:tc>
          <w:tcPr>
            <w:tcW w:w="1594" w:type="dxa"/>
            <w:vMerge/>
            <w:vAlign w:val="center"/>
          </w:tcPr>
          <w:p w14:paraId="55755A62" w14:textId="77777777" w:rsidR="00870A08" w:rsidRDefault="00870A08">
            <w:pPr>
              <w:ind w:firstLineChars="0" w:firstLine="0"/>
              <w:jc w:val="center"/>
            </w:pPr>
          </w:p>
        </w:tc>
        <w:tc>
          <w:tcPr>
            <w:tcW w:w="1706" w:type="dxa"/>
            <w:vAlign w:val="center"/>
          </w:tcPr>
          <w:p w14:paraId="12194D6D" w14:textId="77777777" w:rsidR="00870A08" w:rsidRDefault="003A5418">
            <w:pPr>
              <w:spacing w:line="240" w:lineRule="auto"/>
              <w:ind w:firstLineChars="0" w:firstLine="0"/>
              <w:jc w:val="center"/>
            </w:pPr>
            <w:r>
              <w:rPr>
                <w:rFonts w:hint="eastAsia"/>
              </w:rPr>
              <w:t>Loopback 0</w:t>
            </w:r>
          </w:p>
        </w:tc>
        <w:tc>
          <w:tcPr>
            <w:tcW w:w="1882" w:type="dxa"/>
            <w:vAlign w:val="center"/>
          </w:tcPr>
          <w:p w14:paraId="6FBC10AF" w14:textId="77777777" w:rsidR="00870A08" w:rsidRDefault="003A5418">
            <w:pPr>
              <w:spacing w:line="240" w:lineRule="auto"/>
              <w:ind w:firstLineChars="0" w:firstLine="0"/>
              <w:jc w:val="center"/>
            </w:pPr>
            <w:r>
              <w:rPr>
                <w:rFonts w:hint="eastAsia"/>
              </w:rPr>
              <w:t>3.3.3.3</w:t>
            </w:r>
          </w:p>
        </w:tc>
        <w:tc>
          <w:tcPr>
            <w:tcW w:w="1882" w:type="dxa"/>
            <w:vAlign w:val="center"/>
          </w:tcPr>
          <w:p w14:paraId="1CD8EB5C" w14:textId="77777777" w:rsidR="00870A08" w:rsidRDefault="003A5418">
            <w:pPr>
              <w:spacing w:line="240" w:lineRule="auto"/>
              <w:ind w:firstLineChars="0" w:firstLine="0"/>
              <w:jc w:val="center"/>
            </w:pPr>
            <w:r>
              <w:rPr>
                <w:rFonts w:hint="eastAsia"/>
              </w:rPr>
              <w:t>255.255.255255</w:t>
            </w:r>
          </w:p>
        </w:tc>
        <w:tc>
          <w:tcPr>
            <w:tcW w:w="1458" w:type="dxa"/>
            <w:vAlign w:val="center"/>
          </w:tcPr>
          <w:p w14:paraId="48C9DD8C" w14:textId="77777777" w:rsidR="00870A08" w:rsidRDefault="003A5418">
            <w:pPr>
              <w:spacing w:line="240" w:lineRule="auto"/>
              <w:ind w:firstLineChars="0" w:firstLine="0"/>
              <w:jc w:val="center"/>
            </w:pPr>
            <w:r>
              <w:rPr>
                <w:rFonts w:hint="eastAsia"/>
              </w:rPr>
              <w:t>N/A</w:t>
            </w:r>
          </w:p>
        </w:tc>
      </w:tr>
      <w:tr w:rsidR="00870A08" w14:paraId="54744A18" w14:textId="77777777">
        <w:trPr>
          <w:jc w:val="center"/>
        </w:trPr>
        <w:tc>
          <w:tcPr>
            <w:tcW w:w="1594" w:type="dxa"/>
            <w:vMerge w:val="restart"/>
            <w:vAlign w:val="center"/>
          </w:tcPr>
          <w:p w14:paraId="0C521C0F" w14:textId="77777777" w:rsidR="00870A08" w:rsidRDefault="003A5418">
            <w:pPr>
              <w:ind w:firstLineChars="0" w:firstLine="0"/>
              <w:jc w:val="center"/>
            </w:pPr>
            <w:r>
              <w:rPr>
                <w:rFonts w:hint="eastAsia"/>
              </w:rPr>
              <w:t>R4(AR2220)</w:t>
            </w:r>
          </w:p>
        </w:tc>
        <w:tc>
          <w:tcPr>
            <w:tcW w:w="1706" w:type="dxa"/>
            <w:vAlign w:val="center"/>
          </w:tcPr>
          <w:p w14:paraId="450B1B8E" w14:textId="77777777" w:rsidR="00870A08" w:rsidRDefault="003A5418">
            <w:pPr>
              <w:spacing w:line="240" w:lineRule="auto"/>
              <w:ind w:firstLineChars="0" w:firstLine="0"/>
              <w:jc w:val="center"/>
            </w:pPr>
            <w:r>
              <w:t>GE</w:t>
            </w:r>
            <w:r>
              <w:rPr>
                <w:rFonts w:hint="eastAsia"/>
              </w:rPr>
              <w:t xml:space="preserve"> 0/0/0</w:t>
            </w:r>
          </w:p>
        </w:tc>
        <w:tc>
          <w:tcPr>
            <w:tcW w:w="1882" w:type="dxa"/>
            <w:vAlign w:val="center"/>
          </w:tcPr>
          <w:p w14:paraId="562CF895" w14:textId="77777777" w:rsidR="00870A08" w:rsidRDefault="003A5418">
            <w:pPr>
              <w:spacing w:line="240" w:lineRule="auto"/>
              <w:ind w:firstLineChars="0" w:firstLine="0"/>
              <w:jc w:val="center"/>
            </w:pPr>
            <w:r>
              <w:rPr>
                <w:rFonts w:hint="eastAsia"/>
              </w:rPr>
              <w:t>172.16.1.4</w:t>
            </w:r>
          </w:p>
        </w:tc>
        <w:tc>
          <w:tcPr>
            <w:tcW w:w="1882" w:type="dxa"/>
            <w:vAlign w:val="center"/>
          </w:tcPr>
          <w:p w14:paraId="16494D2A" w14:textId="77777777" w:rsidR="00870A08" w:rsidRDefault="003A5418">
            <w:pPr>
              <w:spacing w:line="240" w:lineRule="auto"/>
              <w:ind w:firstLineChars="0" w:firstLine="0"/>
              <w:jc w:val="center"/>
            </w:pPr>
            <w:r>
              <w:rPr>
                <w:rFonts w:hint="eastAsia"/>
              </w:rPr>
              <w:t>255.255.255.0</w:t>
            </w:r>
          </w:p>
        </w:tc>
        <w:tc>
          <w:tcPr>
            <w:tcW w:w="1458" w:type="dxa"/>
            <w:vAlign w:val="center"/>
          </w:tcPr>
          <w:p w14:paraId="1522005A" w14:textId="77777777" w:rsidR="00870A08" w:rsidRDefault="003A5418">
            <w:pPr>
              <w:spacing w:line="240" w:lineRule="auto"/>
              <w:ind w:firstLineChars="0" w:firstLine="0"/>
              <w:jc w:val="center"/>
            </w:pPr>
            <w:r>
              <w:rPr>
                <w:rFonts w:hint="eastAsia"/>
              </w:rPr>
              <w:t>N/A</w:t>
            </w:r>
          </w:p>
        </w:tc>
      </w:tr>
      <w:tr w:rsidR="00870A08" w14:paraId="433A11DB" w14:textId="77777777">
        <w:trPr>
          <w:jc w:val="center"/>
        </w:trPr>
        <w:tc>
          <w:tcPr>
            <w:tcW w:w="1594" w:type="dxa"/>
            <w:vMerge/>
            <w:vAlign w:val="center"/>
          </w:tcPr>
          <w:p w14:paraId="0C4B6CEA" w14:textId="77777777" w:rsidR="00870A08" w:rsidRDefault="00870A08">
            <w:pPr>
              <w:spacing w:line="240" w:lineRule="auto"/>
              <w:ind w:firstLineChars="0" w:firstLine="0"/>
              <w:jc w:val="center"/>
            </w:pPr>
          </w:p>
        </w:tc>
        <w:tc>
          <w:tcPr>
            <w:tcW w:w="1706" w:type="dxa"/>
            <w:vAlign w:val="center"/>
          </w:tcPr>
          <w:p w14:paraId="449DF997" w14:textId="77777777" w:rsidR="00870A08" w:rsidRDefault="003A5418">
            <w:pPr>
              <w:spacing w:line="240" w:lineRule="auto"/>
              <w:ind w:firstLineChars="0" w:firstLine="0"/>
              <w:jc w:val="center"/>
            </w:pPr>
            <w:r>
              <w:rPr>
                <w:rFonts w:hint="eastAsia"/>
              </w:rPr>
              <w:t>Loopback 0</w:t>
            </w:r>
          </w:p>
        </w:tc>
        <w:tc>
          <w:tcPr>
            <w:tcW w:w="1882" w:type="dxa"/>
            <w:vAlign w:val="center"/>
          </w:tcPr>
          <w:p w14:paraId="7B7CF29D" w14:textId="77777777" w:rsidR="00870A08" w:rsidRDefault="003A5418">
            <w:pPr>
              <w:spacing w:line="240" w:lineRule="auto"/>
              <w:ind w:firstLineChars="0" w:firstLine="0"/>
              <w:jc w:val="center"/>
            </w:pPr>
            <w:r>
              <w:rPr>
                <w:rFonts w:hint="eastAsia"/>
              </w:rPr>
              <w:t>4.4.4.4</w:t>
            </w:r>
          </w:p>
        </w:tc>
        <w:tc>
          <w:tcPr>
            <w:tcW w:w="1882" w:type="dxa"/>
            <w:vAlign w:val="center"/>
          </w:tcPr>
          <w:p w14:paraId="03746C4C" w14:textId="77777777" w:rsidR="00870A08" w:rsidRDefault="003A5418">
            <w:pPr>
              <w:spacing w:line="240" w:lineRule="auto"/>
              <w:ind w:firstLineChars="0" w:firstLine="0"/>
              <w:jc w:val="center"/>
            </w:pPr>
            <w:r>
              <w:rPr>
                <w:rFonts w:hint="eastAsia"/>
              </w:rPr>
              <w:t>255.255.255.255</w:t>
            </w:r>
          </w:p>
        </w:tc>
        <w:tc>
          <w:tcPr>
            <w:tcW w:w="1458" w:type="dxa"/>
            <w:vAlign w:val="center"/>
          </w:tcPr>
          <w:p w14:paraId="246B4B72" w14:textId="77777777" w:rsidR="00870A08" w:rsidRDefault="003A5418">
            <w:pPr>
              <w:spacing w:line="240" w:lineRule="auto"/>
              <w:ind w:firstLineChars="0" w:firstLine="0"/>
              <w:jc w:val="center"/>
            </w:pPr>
            <w:r>
              <w:rPr>
                <w:rFonts w:hint="eastAsia"/>
              </w:rPr>
              <w:t>N/A</w:t>
            </w:r>
          </w:p>
        </w:tc>
      </w:tr>
    </w:tbl>
    <w:p w14:paraId="25CBD64D" w14:textId="77777777" w:rsidR="00870A08" w:rsidRDefault="003A5418">
      <w:pPr>
        <w:pStyle w:val="10"/>
      </w:pPr>
      <w:r>
        <w:rPr>
          <w:rFonts w:hint="eastAsia"/>
        </w:rPr>
        <w:t>实验步骤</w:t>
      </w:r>
    </w:p>
    <w:p w14:paraId="17E9165A" w14:textId="77777777" w:rsidR="00870A08" w:rsidRDefault="003A5418">
      <w:pPr>
        <w:pStyle w:val="2"/>
        <w:numPr>
          <w:ilvl w:val="0"/>
          <w:numId w:val="43"/>
        </w:numPr>
      </w:pPr>
      <w:r>
        <w:rPr>
          <w:rFonts w:hint="eastAsia"/>
        </w:rPr>
        <w:t>基本配置</w:t>
      </w:r>
    </w:p>
    <w:p w14:paraId="640B2E05" w14:textId="77777777" w:rsidR="00870A08" w:rsidRDefault="003A5418">
      <w:pPr>
        <w:pStyle w:val="12"/>
        <w:ind w:firstLineChars="202" w:firstLine="424"/>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w:t>
      </w:r>
      <w:r>
        <w:rPr>
          <w:rFonts w:hint="eastAsia"/>
        </w:rPr>
        <w:lastRenderedPageBreak/>
        <w:t>通性。</w:t>
      </w:r>
    </w:p>
    <w:p w14:paraId="1BF15FEB" w14:textId="77777777" w:rsidR="00870A08" w:rsidRDefault="003A5418">
      <w:pPr>
        <w:pStyle w:val="aff6"/>
      </w:pPr>
      <w:r>
        <w:t>&lt;R1&gt;ping 172.16.1.4</w:t>
      </w:r>
    </w:p>
    <w:p w14:paraId="15F975A4" w14:textId="77777777" w:rsidR="00870A08" w:rsidRDefault="003A5418">
      <w:pPr>
        <w:pStyle w:val="aff6"/>
      </w:pPr>
      <w:r>
        <w:t xml:space="preserve">  PING 172.16.1.4: </w:t>
      </w:r>
      <w:proofErr w:type="gramStart"/>
      <w:r>
        <w:t>56  data</w:t>
      </w:r>
      <w:proofErr w:type="gramEnd"/>
      <w:r>
        <w:t xml:space="preserve"> bytes, press CTRL_C to break</w:t>
      </w:r>
    </w:p>
    <w:p w14:paraId="1E22E20E" w14:textId="77777777" w:rsidR="00870A08" w:rsidRDefault="003A5418">
      <w:pPr>
        <w:pStyle w:val="aff6"/>
      </w:pPr>
      <w:r>
        <w:t xml:space="preserve">    Reply from 172.16.1.4: bytes=56 Sequence=1 </w:t>
      </w:r>
      <w:proofErr w:type="spellStart"/>
      <w:r>
        <w:t>ttl</w:t>
      </w:r>
      <w:proofErr w:type="spellEnd"/>
      <w:r>
        <w:t xml:space="preserve">=255 time=100 </w:t>
      </w:r>
      <w:proofErr w:type="spellStart"/>
      <w:r>
        <w:t>ms</w:t>
      </w:r>
      <w:proofErr w:type="spellEnd"/>
    </w:p>
    <w:p w14:paraId="3B4705E2" w14:textId="77777777" w:rsidR="00870A08" w:rsidRDefault="003A5418">
      <w:pPr>
        <w:pStyle w:val="aff6"/>
      </w:pPr>
      <w:r>
        <w:t xml:space="preserve">    Reply from 172.16.1.4: bytes=56 Sequence=2 </w:t>
      </w:r>
      <w:proofErr w:type="spellStart"/>
      <w:r>
        <w:t>ttl</w:t>
      </w:r>
      <w:proofErr w:type="spellEnd"/>
      <w:r>
        <w:t xml:space="preserve">=255 time=70 </w:t>
      </w:r>
      <w:proofErr w:type="spellStart"/>
      <w:r>
        <w:t>ms</w:t>
      </w:r>
      <w:proofErr w:type="spellEnd"/>
    </w:p>
    <w:p w14:paraId="2EB97DED" w14:textId="77777777" w:rsidR="00870A08" w:rsidRDefault="003A5418">
      <w:pPr>
        <w:pStyle w:val="aff6"/>
      </w:pPr>
      <w:r>
        <w:t xml:space="preserve">    Reply from 172.16.1.4: bytes=56 Sequence=3 </w:t>
      </w:r>
      <w:proofErr w:type="spellStart"/>
      <w:r>
        <w:t>ttl</w:t>
      </w:r>
      <w:proofErr w:type="spellEnd"/>
      <w:r>
        <w:t xml:space="preserve">=255 time=70 </w:t>
      </w:r>
      <w:proofErr w:type="spellStart"/>
      <w:r>
        <w:t>ms</w:t>
      </w:r>
      <w:proofErr w:type="spellEnd"/>
    </w:p>
    <w:p w14:paraId="1D20CA3C" w14:textId="77777777" w:rsidR="00870A08" w:rsidRDefault="003A5418">
      <w:pPr>
        <w:pStyle w:val="aff6"/>
      </w:pPr>
      <w:r>
        <w:t xml:space="preserve">    Reply from 172.16.1.4: bytes=56 Sequence=4 </w:t>
      </w:r>
      <w:proofErr w:type="spellStart"/>
      <w:r>
        <w:t>ttl</w:t>
      </w:r>
      <w:proofErr w:type="spellEnd"/>
      <w:r>
        <w:t xml:space="preserve">=255 time=30 </w:t>
      </w:r>
      <w:proofErr w:type="spellStart"/>
      <w:r>
        <w:t>ms</w:t>
      </w:r>
      <w:proofErr w:type="spellEnd"/>
    </w:p>
    <w:p w14:paraId="0DFB312C" w14:textId="77777777" w:rsidR="00870A08" w:rsidRDefault="003A5418">
      <w:pPr>
        <w:pStyle w:val="aff6"/>
      </w:pPr>
      <w:r>
        <w:t xml:space="preserve">    Reply from 172.16.1.4: bytes=56 Sequence=5 </w:t>
      </w:r>
      <w:proofErr w:type="spellStart"/>
      <w:r>
        <w:t>ttl</w:t>
      </w:r>
      <w:proofErr w:type="spellEnd"/>
      <w:r>
        <w:t xml:space="preserve">=255 time=50 </w:t>
      </w:r>
      <w:proofErr w:type="spellStart"/>
      <w:r>
        <w:t>ms</w:t>
      </w:r>
      <w:proofErr w:type="spellEnd"/>
    </w:p>
    <w:p w14:paraId="789A227F" w14:textId="77777777" w:rsidR="00870A08" w:rsidRDefault="003A5418">
      <w:pPr>
        <w:pStyle w:val="aff6"/>
      </w:pPr>
      <w:r>
        <w:t xml:space="preserve">  --- 172.16.1.4 ping statistics ---</w:t>
      </w:r>
    </w:p>
    <w:p w14:paraId="4C2A6735" w14:textId="77777777" w:rsidR="00870A08" w:rsidRDefault="003A5418">
      <w:pPr>
        <w:pStyle w:val="aff6"/>
      </w:pPr>
      <w:r>
        <w:t xml:space="preserve">    5 packet(s) transmitted</w:t>
      </w:r>
    </w:p>
    <w:p w14:paraId="11C64CE0" w14:textId="77777777" w:rsidR="00870A08" w:rsidRDefault="003A5418">
      <w:pPr>
        <w:pStyle w:val="aff6"/>
      </w:pPr>
      <w:r>
        <w:t xml:space="preserve">    5 packet(s) received</w:t>
      </w:r>
    </w:p>
    <w:p w14:paraId="7F7FE112" w14:textId="77777777" w:rsidR="00870A08" w:rsidRDefault="003A5418">
      <w:pPr>
        <w:pStyle w:val="aff6"/>
      </w:pPr>
      <w:r>
        <w:t xml:space="preserve">    0.00% packet loss</w:t>
      </w:r>
    </w:p>
    <w:p w14:paraId="67EA7C7A" w14:textId="77777777" w:rsidR="00870A08" w:rsidRDefault="003A5418">
      <w:pPr>
        <w:pStyle w:val="aff6"/>
      </w:pPr>
      <w:r>
        <w:t xml:space="preserve">    round-trip min/avg/max = 30/64/100 </w:t>
      </w:r>
      <w:proofErr w:type="spellStart"/>
      <w:r>
        <w:t>ms</w:t>
      </w:r>
      <w:proofErr w:type="spellEnd"/>
    </w:p>
    <w:p w14:paraId="29B647C9" w14:textId="77777777" w:rsidR="00870A08" w:rsidRDefault="00870A08">
      <w:pPr>
        <w:tabs>
          <w:tab w:val="left" w:pos="426"/>
        </w:tabs>
        <w:autoSpaceDE w:val="0"/>
        <w:autoSpaceDN w:val="0"/>
        <w:snapToGrid/>
        <w:ind w:firstLineChars="0" w:firstLine="0"/>
        <w:jc w:val="left"/>
        <w:rPr>
          <w:rFonts w:ascii="Courier New" w:eastAsia="宋体" w:hAnsi="Courier New" w:cs="Courier New"/>
          <w:kern w:val="0"/>
          <w:sz w:val="18"/>
          <w:szCs w:val="18"/>
        </w:rPr>
      </w:pPr>
    </w:p>
    <w:p w14:paraId="50ECC056" w14:textId="77777777" w:rsidR="00870A08" w:rsidRDefault="003A5418">
      <w:pPr>
        <w:ind w:firstLine="420"/>
        <w:jc w:val="left"/>
      </w:pPr>
      <w:r>
        <w:rPr>
          <w:rFonts w:hint="eastAsia"/>
        </w:rPr>
        <w:t>其余直连网段的连通性测试省略。</w:t>
      </w:r>
    </w:p>
    <w:p w14:paraId="259B86AD" w14:textId="77777777" w:rsidR="00870A08" w:rsidRDefault="003A5418">
      <w:pPr>
        <w:pStyle w:val="2"/>
        <w:rPr>
          <w:rFonts w:ascii="微软雅黑" w:hAnsi="微软雅黑"/>
        </w:rPr>
      </w:pPr>
      <w:r>
        <w:rPr>
          <w:rFonts w:ascii="微软雅黑" w:hAnsi="微软雅黑" w:hint="eastAsia"/>
        </w:rPr>
        <w:t>搭建基本的OSPF网络</w:t>
      </w:r>
    </w:p>
    <w:p w14:paraId="5A8A4FBF" w14:textId="77777777" w:rsidR="00870A08" w:rsidRDefault="003A5418">
      <w:pPr>
        <w:ind w:firstLine="420"/>
      </w:pPr>
      <w:r>
        <w:rPr>
          <w:rFonts w:hint="eastAsia"/>
        </w:rPr>
        <w:t>在公司网络中的四台路由器</w:t>
      </w:r>
      <w:r>
        <w:rPr>
          <w:rFonts w:hint="eastAsia"/>
        </w:rPr>
        <w:t>R1</w:t>
      </w:r>
      <w:r>
        <w:rPr>
          <w:rFonts w:hint="eastAsia"/>
        </w:rPr>
        <w:t>，</w:t>
      </w:r>
      <w:r>
        <w:rPr>
          <w:rFonts w:hint="eastAsia"/>
        </w:rPr>
        <w:t>R2</w:t>
      </w:r>
      <w:r>
        <w:rPr>
          <w:rFonts w:hint="eastAsia"/>
        </w:rPr>
        <w:t>，</w:t>
      </w:r>
      <w:r>
        <w:rPr>
          <w:rFonts w:hint="eastAsia"/>
        </w:rPr>
        <w:t>R3</w:t>
      </w:r>
      <w:r>
        <w:rPr>
          <w:rFonts w:hint="eastAsia"/>
        </w:rPr>
        <w:t>，</w:t>
      </w:r>
      <w:r>
        <w:rPr>
          <w:rFonts w:hint="eastAsia"/>
        </w:rPr>
        <w:t>R4</w:t>
      </w:r>
      <w:r>
        <w:rPr>
          <w:rFonts w:hint="eastAsia"/>
        </w:rPr>
        <w:t>上配置基础的</w:t>
      </w:r>
      <w:r>
        <w:rPr>
          <w:rFonts w:hint="eastAsia"/>
        </w:rPr>
        <w:t>OSPF</w:t>
      </w:r>
      <w:r>
        <w:rPr>
          <w:rFonts w:hint="eastAsia"/>
        </w:rPr>
        <w:t>网络配置。每台路由器使用各自的环回接口地址作为</w:t>
      </w:r>
      <w:r>
        <w:rPr>
          <w:rFonts w:hint="eastAsia"/>
        </w:rPr>
        <w:t>Router-ID</w:t>
      </w:r>
      <w:r>
        <w:rPr>
          <w:rFonts w:hint="eastAsia"/>
        </w:rPr>
        <w:t>，并且都运行在区域</w:t>
      </w:r>
      <w:r>
        <w:rPr>
          <w:rFonts w:hint="eastAsia"/>
        </w:rPr>
        <w:t>0</w:t>
      </w:r>
      <w:r>
        <w:rPr>
          <w:rFonts w:hint="eastAsia"/>
        </w:rPr>
        <w:t>内。</w:t>
      </w:r>
    </w:p>
    <w:p w14:paraId="0722355F" w14:textId="77777777" w:rsidR="00870A08" w:rsidRDefault="003A5418">
      <w:pPr>
        <w:pStyle w:val="aff6"/>
      </w:pPr>
      <w:r>
        <w:t>&lt;R1&gt;system-view</w:t>
      </w:r>
    </w:p>
    <w:p w14:paraId="46662EF7" w14:textId="77777777" w:rsidR="00870A08" w:rsidRDefault="003A5418">
      <w:pPr>
        <w:pStyle w:val="aff6"/>
      </w:pPr>
      <w:r>
        <w:t>[R</w:t>
      </w:r>
      <w:proofErr w:type="gramStart"/>
      <w:r>
        <w:t>1]</w:t>
      </w:r>
      <w:r>
        <w:rPr>
          <w:rFonts w:hint="eastAsia"/>
        </w:rPr>
        <w:t>r</w:t>
      </w:r>
      <w:r>
        <w:t>outer</w:t>
      </w:r>
      <w:proofErr w:type="gramEnd"/>
      <w:r>
        <w:rPr>
          <w:rFonts w:hint="eastAsia"/>
        </w:rPr>
        <w:t xml:space="preserve"> id</w:t>
      </w:r>
      <w:r>
        <w:t xml:space="preserve"> 1.1.1.1</w:t>
      </w:r>
    </w:p>
    <w:p w14:paraId="59248F13" w14:textId="77777777" w:rsidR="00870A08" w:rsidRDefault="003A5418">
      <w:pPr>
        <w:pStyle w:val="aff6"/>
      </w:pPr>
      <w:r>
        <w:t>[R</w:t>
      </w:r>
      <w:proofErr w:type="gramStart"/>
      <w:r>
        <w:t>1]</w:t>
      </w:r>
      <w:proofErr w:type="spellStart"/>
      <w:r>
        <w:t>ospf</w:t>
      </w:r>
      <w:proofErr w:type="spellEnd"/>
      <w:proofErr w:type="gramEnd"/>
      <w:r>
        <w:t xml:space="preserve"> 1</w:t>
      </w:r>
    </w:p>
    <w:p w14:paraId="6A91A178" w14:textId="77777777" w:rsidR="00870A08" w:rsidRDefault="003A5418">
      <w:pPr>
        <w:pStyle w:val="aff6"/>
      </w:pPr>
      <w:r>
        <w:t>[R1-ospf-</w:t>
      </w:r>
      <w:proofErr w:type="gramStart"/>
      <w:r>
        <w:t>1]area</w:t>
      </w:r>
      <w:proofErr w:type="gramEnd"/>
      <w:r>
        <w:t xml:space="preserve"> 0</w:t>
      </w:r>
    </w:p>
    <w:p w14:paraId="6FEC6310" w14:textId="77777777" w:rsidR="00870A08" w:rsidRDefault="003A5418">
      <w:pPr>
        <w:pStyle w:val="aff6"/>
      </w:pPr>
      <w:r>
        <w:t>[R1-ospf-1-area-0.0.0.</w:t>
      </w:r>
      <w:proofErr w:type="gramStart"/>
      <w:r>
        <w:t>0]network</w:t>
      </w:r>
      <w:proofErr w:type="gramEnd"/>
      <w:r>
        <w:t xml:space="preserve"> 172.16.1.0 0.0.0.255</w:t>
      </w:r>
    </w:p>
    <w:p w14:paraId="5AA16149" w14:textId="77777777" w:rsidR="00870A08" w:rsidRDefault="00870A08">
      <w:pPr>
        <w:pStyle w:val="aff6"/>
      </w:pPr>
    </w:p>
    <w:p w14:paraId="7C1E0CC0" w14:textId="77777777" w:rsidR="00870A08" w:rsidRDefault="003A5418">
      <w:pPr>
        <w:pStyle w:val="aff6"/>
      </w:pPr>
      <w:r>
        <w:t>&lt;R2&gt;system-view</w:t>
      </w:r>
    </w:p>
    <w:p w14:paraId="27DC1CC9" w14:textId="77777777" w:rsidR="00870A08" w:rsidRDefault="003A5418">
      <w:pPr>
        <w:pStyle w:val="aff6"/>
      </w:pPr>
      <w:r>
        <w:t>[R</w:t>
      </w:r>
      <w:proofErr w:type="gramStart"/>
      <w:r>
        <w:t>2]</w:t>
      </w:r>
      <w:r>
        <w:rPr>
          <w:rFonts w:hint="eastAsia"/>
        </w:rPr>
        <w:t>r</w:t>
      </w:r>
      <w:r>
        <w:t>outer</w:t>
      </w:r>
      <w:proofErr w:type="gramEnd"/>
      <w:r>
        <w:rPr>
          <w:rFonts w:hint="eastAsia"/>
        </w:rPr>
        <w:t xml:space="preserve"> id</w:t>
      </w:r>
      <w:r>
        <w:t xml:space="preserve"> 2.2.2.2</w:t>
      </w:r>
    </w:p>
    <w:p w14:paraId="42490863" w14:textId="77777777" w:rsidR="00870A08" w:rsidRDefault="003A5418">
      <w:pPr>
        <w:pStyle w:val="aff6"/>
      </w:pPr>
      <w:r>
        <w:t>[R</w:t>
      </w:r>
      <w:proofErr w:type="gramStart"/>
      <w:r>
        <w:t>2]</w:t>
      </w:r>
      <w:proofErr w:type="spellStart"/>
      <w:r>
        <w:t>ospf</w:t>
      </w:r>
      <w:proofErr w:type="spellEnd"/>
      <w:proofErr w:type="gramEnd"/>
      <w:r>
        <w:t xml:space="preserve"> 1</w:t>
      </w:r>
    </w:p>
    <w:p w14:paraId="06D38EBE" w14:textId="77777777" w:rsidR="00870A08" w:rsidRDefault="003A5418">
      <w:pPr>
        <w:pStyle w:val="aff6"/>
      </w:pPr>
      <w:r>
        <w:lastRenderedPageBreak/>
        <w:t>[R2-ospf-</w:t>
      </w:r>
      <w:proofErr w:type="gramStart"/>
      <w:r>
        <w:t>1]area</w:t>
      </w:r>
      <w:proofErr w:type="gramEnd"/>
      <w:r>
        <w:t xml:space="preserve"> 0</w:t>
      </w:r>
    </w:p>
    <w:p w14:paraId="7D17BB27" w14:textId="77777777" w:rsidR="00870A08" w:rsidRDefault="003A5418">
      <w:pPr>
        <w:pStyle w:val="aff6"/>
      </w:pPr>
      <w:r>
        <w:t>[R2-ospf-1-area-0.0.0.</w:t>
      </w:r>
      <w:proofErr w:type="gramStart"/>
      <w:r>
        <w:t>0]network</w:t>
      </w:r>
      <w:proofErr w:type="gramEnd"/>
      <w:r>
        <w:t xml:space="preserve"> 172.16.1.0 0.0.0.255</w:t>
      </w:r>
    </w:p>
    <w:p w14:paraId="1273C6D9" w14:textId="77777777" w:rsidR="00870A08" w:rsidRDefault="00870A08">
      <w:pPr>
        <w:pStyle w:val="aff6"/>
      </w:pPr>
    </w:p>
    <w:p w14:paraId="7EA03A16" w14:textId="77777777" w:rsidR="00870A08" w:rsidRDefault="003A5418">
      <w:pPr>
        <w:pStyle w:val="aff6"/>
      </w:pPr>
      <w:r>
        <w:t>&lt;R3&gt;system-view</w:t>
      </w:r>
    </w:p>
    <w:p w14:paraId="63E1543A" w14:textId="77777777" w:rsidR="00870A08" w:rsidRDefault="003A5418">
      <w:pPr>
        <w:pStyle w:val="aff6"/>
      </w:pPr>
      <w:r>
        <w:t>[R</w:t>
      </w:r>
      <w:proofErr w:type="gramStart"/>
      <w:r>
        <w:t>3]</w:t>
      </w:r>
      <w:r>
        <w:rPr>
          <w:rFonts w:hint="eastAsia"/>
        </w:rPr>
        <w:t>r</w:t>
      </w:r>
      <w:r>
        <w:t>outer</w:t>
      </w:r>
      <w:proofErr w:type="gramEnd"/>
      <w:r>
        <w:rPr>
          <w:rFonts w:hint="eastAsia"/>
        </w:rPr>
        <w:t xml:space="preserve"> id</w:t>
      </w:r>
      <w:r>
        <w:t xml:space="preserve"> 3.3.3.3</w:t>
      </w:r>
    </w:p>
    <w:p w14:paraId="5669272F" w14:textId="77777777" w:rsidR="00870A08" w:rsidRDefault="003A5418">
      <w:pPr>
        <w:pStyle w:val="aff6"/>
      </w:pPr>
      <w:r>
        <w:t>[R</w:t>
      </w:r>
      <w:proofErr w:type="gramStart"/>
      <w:r>
        <w:t>3]</w:t>
      </w:r>
      <w:proofErr w:type="spellStart"/>
      <w:r>
        <w:t>ospf</w:t>
      </w:r>
      <w:proofErr w:type="spellEnd"/>
      <w:proofErr w:type="gramEnd"/>
      <w:r>
        <w:t xml:space="preserve"> 1</w:t>
      </w:r>
    </w:p>
    <w:p w14:paraId="1B11286B" w14:textId="77777777" w:rsidR="00870A08" w:rsidRDefault="003A5418">
      <w:pPr>
        <w:pStyle w:val="aff6"/>
      </w:pPr>
      <w:r>
        <w:t>[R3-ospf-</w:t>
      </w:r>
      <w:proofErr w:type="gramStart"/>
      <w:r>
        <w:t>1]area</w:t>
      </w:r>
      <w:proofErr w:type="gramEnd"/>
      <w:r>
        <w:t xml:space="preserve"> 0</w:t>
      </w:r>
    </w:p>
    <w:p w14:paraId="7C484B63" w14:textId="77777777" w:rsidR="00870A08" w:rsidRDefault="003A5418">
      <w:pPr>
        <w:pStyle w:val="aff6"/>
      </w:pPr>
      <w:r>
        <w:t>[R3-ospf-1-area-0.0.0.</w:t>
      </w:r>
      <w:proofErr w:type="gramStart"/>
      <w:r>
        <w:t>0]network</w:t>
      </w:r>
      <w:proofErr w:type="gramEnd"/>
      <w:r>
        <w:t xml:space="preserve"> 172.16.1.0 0.0.0.255</w:t>
      </w:r>
    </w:p>
    <w:p w14:paraId="7C810FD8" w14:textId="77777777" w:rsidR="00870A08" w:rsidRDefault="00870A08">
      <w:pPr>
        <w:pStyle w:val="aff6"/>
      </w:pPr>
    </w:p>
    <w:p w14:paraId="7E49CD79" w14:textId="77777777" w:rsidR="00870A08" w:rsidRDefault="003A5418">
      <w:pPr>
        <w:pStyle w:val="aff6"/>
      </w:pPr>
      <w:r>
        <w:t>&lt;R4&gt;system-view</w:t>
      </w:r>
    </w:p>
    <w:p w14:paraId="705C8C79" w14:textId="77777777" w:rsidR="00870A08" w:rsidRDefault="003A5418">
      <w:pPr>
        <w:pStyle w:val="aff6"/>
      </w:pPr>
      <w:r>
        <w:t>[R</w:t>
      </w:r>
      <w:proofErr w:type="gramStart"/>
      <w:r>
        <w:t>4]</w:t>
      </w:r>
      <w:r>
        <w:rPr>
          <w:rFonts w:hint="eastAsia"/>
        </w:rPr>
        <w:t>r</w:t>
      </w:r>
      <w:r>
        <w:t>outer</w:t>
      </w:r>
      <w:proofErr w:type="gramEnd"/>
      <w:r>
        <w:rPr>
          <w:rFonts w:hint="eastAsia"/>
        </w:rPr>
        <w:t xml:space="preserve"> id</w:t>
      </w:r>
      <w:r>
        <w:t xml:space="preserve"> 4.4.4.4</w:t>
      </w:r>
    </w:p>
    <w:p w14:paraId="2985DEFE" w14:textId="77777777" w:rsidR="00870A08" w:rsidRDefault="003A5418">
      <w:pPr>
        <w:pStyle w:val="aff6"/>
      </w:pPr>
      <w:r>
        <w:t>[R</w:t>
      </w:r>
      <w:proofErr w:type="gramStart"/>
      <w:r>
        <w:t>4]</w:t>
      </w:r>
      <w:proofErr w:type="spellStart"/>
      <w:r>
        <w:t>ospf</w:t>
      </w:r>
      <w:proofErr w:type="spellEnd"/>
      <w:proofErr w:type="gramEnd"/>
      <w:r>
        <w:t xml:space="preserve"> 1</w:t>
      </w:r>
    </w:p>
    <w:p w14:paraId="0FC87272" w14:textId="77777777" w:rsidR="00870A08" w:rsidRDefault="003A5418">
      <w:pPr>
        <w:pStyle w:val="aff6"/>
      </w:pPr>
      <w:r>
        <w:t>[R4-ospf-</w:t>
      </w:r>
      <w:proofErr w:type="gramStart"/>
      <w:r>
        <w:t>1]area</w:t>
      </w:r>
      <w:proofErr w:type="gramEnd"/>
      <w:r>
        <w:t xml:space="preserve"> 0</w:t>
      </w:r>
    </w:p>
    <w:p w14:paraId="17DB2D6C" w14:textId="77777777" w:rsidR="00870A08" w:rsidRDefault="003A5418">
      <w:pPr>
        <w:pStyle w:val="aff6"/>
      </w:pPr>
      <w:r>
        <w:t>[R4-ospf-1-area-0.0.0.</w:t>
      </w:r>
      <w:proofErr w:type="gramStart"/>
      <w:r>
        <w:t>0]network</w:t>
      </w:r>
      <w:proofErr w:type="gramEnd"/>
      <w:r>
        <w:t xml:space="preserve"> 172.16.1.0 0.0.0.255</w:t>
      </w:r>
    </w:p>
    <w:p w14:paraId="4E6A4FF1" w14:textId="77777777" w:rsidR="00870A08" w:rsidRDefault="00870A08">
      <w:pPr>
        <w:pStyle w:val="aff6"/>
      </w:pPr>
    </w:p>
    <w:p w14:paraId="5F89A3DF" w14:textId="77777777" w:rsidR="00870A08" w:rsidRDefault="003A5418">
      <w:pPr>
        <w:ind w:firstLine="420"/>
      </w:pPr>
      <w:r>
        <w:rPr>
          <w:rFonts w:hint="eastAsia"/>
        </w:rPr>
        <w:t>配置完成后，同时重启四台路由器上的</w:t>
      </w:r>
      <w:r>
        <w:rPr>
          <w:rFonts w:hint="eastAsia"/>
        </w:rPr>
        <w:t>OSPF</w:t>
      </w:r>
      <w:r>
        <w:rPr>
          <w:rFonts w:hint="eastAsia"/>
        </w:rPr>
        <w:t>进程，或者直接同时重启设备。</w:t>
      </w:r>
    </w:p>
    <w:p w14:paraId="3E607B40" w14:textId="77777777" w:rsidR="00870A08" w:rsidRDefault="003A5418">
      <w:pPr>
        <w:pStyle w:val="aff6"/>
      </w:pPr>
      <w:r>
        <w:t>&lt;R</w:t>
      </w:r>
      <w:r>
        <w:rPr>
          <w:rFonts w:hint="eastAsia"/>
        </w:rPr>
        <w:t>1</w:t>
      </w:r>
      <w:r>
        <w:t>&gt;</w:t>
      </w:r>
      <w:r>
        <w:rPr>
          <w:rFonts w:hint="eastAsia"/>
        </w:rPr>
        <w:t xml:space="preserve">reset </w:t>
      </w:r>
      <w:proofErr w:type="spellStart"/>
      <w:r>
        <w:rPr>
          <w:rFonts w:hint="eastAsia"/>
        </w:rPr>
        <w:t>ospf</w:t>
      </w:r>
      <w:proofErr w:type="spellEnd"/>
      <w:r>
        <w:rPr>
          <w:rFonts w:hint="eastAsia"/>
        </w:rPr>
        <w:t xml:space="preserve"> process</w:t>
      </w:r>
    </w:p>
    <w:p w14:paraId="16652CE8" w14:textId="77777777" w:rsidR="00870A08" w:rsidRDefault="00870A08">
      <w:pPr>
        <w:pStyle w:val="aff6"/>
      </w:pPr>
    </w:p>
    <w:p w14:paraId="42786DEA" w14:textId="77777777" w:rsidR="00870A08" w:rsidRDefault="003A5418">
      <w:pPr>
        <w:pStyle w:val="aff6"/>
      </w:pPr>
      <w:r>
        <w:t>&lt;R</w:t>
      </w:r>
      <w:r>
        <w:rPr>
          <w:rFonts w:hint="eastAsia"/>
        </w:rPr>
        <w:t>2</w:t>
      </w:r>
      <w:r>
        <w:t>&gt;</w:t>
      </w:r>
      <w:r>
        <w:rPr>
          <w:rFonts w:hint="eastAsia"/>
        </w:rPr>
        <w:t xml:space="preserve">reset </w:t>
      </w:r>
      <w:proofErr w:type="spellStart"/>
      <w:r>
        <w:rPr>
          <w:rFonts w:hint="eastAsia"/>
        </w:rPr>
        <w:t>ospf</w:t>
      </w:r>
      <w:proofErr w:type="spellEnd"/>
      <w:r>
        <w:rPr>
          <w:rFonts w:hint="eastAsia"/>
        </w:rPr>
        <w:t xml:space="preserve"> process</w:t>
      </w:r>
    </w:p>
    <w:p w14:paraId="211D753D" w14:textId="77777777" w:rsidR="00870A08" w:rsidRDefault="00870A08">
      <w:pPr>
        <w:pStyle w:val="aff6"/>
      </w:pPr>
    </w:p>
    <w:p w14:paraId="022766BA" w14:textId="77777777" w:rsidR="00870A08" w:rsidRDefault="003A5418">
      <w:pPr>
        <w:pStyle w:val="aff6"/>
      </w:pPr>
      <w:r>
        <w:t>&lt;R3&gt;</w:t>
      </w:r>
      <w:r>
        <w:rPr>
          <w:rFonts w:hint="eastAsia"/>
        </w:rPr>
        <w:t xml:space="preserve">reset </w:t>
      </w:r>
      <w:proofErr w:type="spellStart"/>
      <w:r>
        <w:rPr>
          <w:rFonts w:hint="eastAsia"/>
        </w:rPr>
        <w:t>ospf</w:t>
      </w:r>
      <w:proofErr w:type="spellEnd"/>
      <w:r>
        <w:rPr>
          <w:rFonts w:hint="eastAsia"/>
        </w:rPr>
        <w:t xml:space="preserve"> process</w:t>
      </w:r>
    </w:p>
    <w:p w14:paraId="3C9C9E93" w14:textId="77777777" w:rsidR="00870A08" w:rsidRDefault="00870A08">
      <w:pPr>
        <w:pStyle w:val="aff6"/>
      </w:pPr>
    </w:p>
    <w:p w14:paraId="5F7C3F4D" w14:textId="77777777" w:rsidR="00870A08" w:rsidRDefault="003A5418">
      <w:pPr>
        <w:pStyle w:val="aff6"/>
      </w:pPr>
      <w:r>
        <w:t>&lt;R</w:t>
      </w:r>
      <w:r>
        <w:rPr>
          <w:rFonts w:hint="eastAsia"/>
        </w:rPr>
        <w:t>4</w:t>
      </w:r>
      <w:r>
        <w:t>&gt;</w:t>
      </w:r>
      <w:r>
        <w:rPr>
          <w:rFonts w:hint="eastAsia"/>
        </w:rPr>
        <w:t xml:space="preserve">reset </w:t>
      </w:r>
      <w:proofErr w:type="spellStart"/>
      <w:r>
        <w:rPr>
          <w:rFonts w:hint="eastAsia"/>
        </w:rPr>
        <w:t>ospf</w:t>
      </w:r>
      <w:proofErr w:type="spellEnd"/>
      <w:r>
        <w:rPr>
          <w:rFonts w:hint="eastAsia"/>
        </w:rPr>
        <w:t xml:space="preserve"> process</w:t>
      </w:r>
    </w:p>
    <w:p w14:paraId="3C954BE8" w14:textId="77777777" w:rsidR="00870A08" w:rsidRDefault="00870A08">
      <w:pPr>
        <w:ind w:firstLineChars="0" w:firstLine="0"/>
      </w:pPr>
    </w:p>
    <w:p w14:paraId="468DE271" w14:textId="77777777" w:rsidR="00870A08" w:rsidRDefault="003A5418">
      <w:pPr>
        <w:ind w:firstLine="420"/>
      </w:pPr>
      <w:r>
        <w:rPr>
          <w:rFonts w:hint="eastAsia"/>
        </w:rPr>
        <w:t>重置后再次检查</w:t>
      </w:r>
      <w:r>
        <w:rPr>
          <w:rFonts w:hint="eastAsia"/>
        </w:rPr>
        <w:t>OSPF</w:t>
      </w:r>
      <w:r>
        <w:rPr>
          <w:rFonts w:hint="eastAsia"/>
        </w:rPr>
        <w:t>邻居建立情况。使用</w:t>
      </w:r>
      <w:r>
        <w:t>命令</w:t>
      </w:r>
      <w:r>
        <w:rPr>
          <w:b/>
        </w:rPr>
        <w:t xml:space="preserve">display </w:t>
      </w:r>
      <w:proofErr w:type="spellStart"/>
      <w:r>
        <w:rPr>
          <w:b/>
        </w:rPr>
        <w:t>ospf</w:t>
      </w:r>
      <w:proofErr w:type="spellEnd"/>
      <w:r>
        <w:rPr>
          <w:b/>
        </w:rPr>
        <w:t xml:space="preserve"> peer brief</w:t>
      </w:r>
      <w:r>
        <w:rPr>
          <w:rFonts w:hint="eastAsia"/>
        </w:rPr>
        <w:t>进行</w:t>
      </w:r>
      <w:r>
        <w:t>查看</w:t>
      </w:r>
      <w:r>
        <w:rPr>
          <w:rFonts w:hint="eastAsia"/>
        </w:rPr>
        <w:t>。</w:t>
      </w:r>
    </w:p>
    <w:p w14:paraId="4C34D6C0" w14:textId="77777777" w:rsidR="00870A08" w:rsidRDefault="003A5418">
      <w:pPr>
        <w:pStyle w:val="aff6"/>
      </w:pPr>
      <w:r>
        <w:t xml:space="preserve">&lt;R1&gt;display </w:t>
      </w:r>
      <w:proofErr w:type="spellStart"/>
      <w:r>
        <w:t>ospf</w:t>
      </w:r>
      <w:proofErr w:type="spellEnd"/>
      <w:r>
        <w:t xml:space="preserve"> peer brief </w:t>
      </w:r>
    </w:p>
    <w:p w14:paraId="221F6B74" w14:textId="77777777" w:rsidR="00870A08" w:rsidRDefault="003A5418">
      <w:pPr>
        <w:pStyle w:val="aff6"/>
      </w:pPr>
      <w:r>
        <w:t xml:space="preserve">         OSPF Process 1 with Router-ID 1.1.1.1</w:t>
      </w:r>
    </w:p>
    <w:p w14:paraId="2A6A039B" w14:textId="77777777" w:rsidR="00870A08" w:rsidRDefault="003A5418">
      <w:pPr>
        <w:pStyle w:val="aff6"/>
      </w:pPr>
      <w:r>
        <w:t xml:space="preserve">                  Peer Statistic Information</w:t>
      </w:r>
    </w:p>
    <w:p w14:paraId="40190935" w14:textId="77777777" w:rsidR="00870A08" w:rsidRDefault="003A5418">
      <w:pPr>
        <w:pStyle w:val="aff6"/>
      </w:pPr>
      <w:r>
        <w:lastRenderedPageBreak/>
        <w:t>------------------------------------------------------------------------</w:t>
      </w:r>
    </w:p>
    <w:p w14:paraId="1B82FD10" w14:textId="77777777" w:rsidR="00870A08" w:rsidRDefault="003A5418">
      <w:pPr>
        <w:pStyle w:val="aff6"/>
      </w:pPr>
      <w:r>
        <w:t xml:space="preserve"> Area Id          Interface                        Neighbor id      State    </w:t>
      </w:r>
    </w:p>
    <w:p w14:paraId="0B331B3E" w14:textId="77777777" w:rsidR="00870A08" w:rsidRDefault="003A5418">
      <w:pPr>
        <w:pStyle w:val="aff6"/>
      </w:pPr>
      <w:r>
        <w:t xml:space="preserve"> 0.0.0.0          GigabitEthernet0/0/0             2.2.2.2          </w:t>
      </w:r>
      <w:r>
        <w:rPr>
          <w:shd w:val="pct10" w:color="auto" w:fill="FFFFFF"/>
        </w:rPr>
        <w:t>Full</w:t>
      </w:r>
      <w:r>
        <w:t xml:space="preserve">        </w:t>
      </w:r>
    </w:p>
    <w:p w14:paraId="42A8D77D" w14:textId="77777777" w:rsidR="00870A08" w:rsidRDefault="003A5418">
      <w:pPr>
        <w:pStyle w:val="aff6"/>
      </w:pPr>
      <w:r>
        <w:t xml:space="preserve"> 0.0.0.0          GigabitEthernet0/0/0             3.3.3.3          </w:t>
      </w:r>
      <w:r>
        <w:rPr>
          <w:shd w:val="pct10" w:color="auto" w:fill="FFFFFF"/>
        </w:rPr>
        <w:t>Full</w:t>
      </w:r>
      <w:r>
        <w:t xml:space="preserve">        </w:t>
      </w:r>
    </w:p>
    <w:p w14:paraId="625FB890" w14:textId="77777777" w:rsidR="00870A08" w:rsidRDefault="003A5418">
      <w:pPr>
        <w:pStyle w:val="aff6"/>
      </w:pPr>
      <w:r>
        <w:t xml:space="preserve"> 0.0.0.0          GigabitEthernet0/0/0             4.4.4.4          </w:t>
      </w:r>
      <w:r>
        <w:rPr>
          <w:shd w:val="pct10" w:color="auto" w:fill="FFFFFF"/>
        </w:rPr>
        <w:t>Full</w:t>
      </w:r>
      <w:r>
        <w:t xml:space="preserve">        </w:t>
      </w:r>
    </w:p>
    <w:p w14:paraId="0D386A92" w14:textId="77777777" w:rsidR="00870A08" w:rsidRDefault="003A5418">
      <w:pPr>
        <w:pStyle w:val="aff6"/>
      </w:pPr>
      <w:r>
        <w:t>----------------------------------------------------------------------------</w:t>
      </w:r>
    </w:p>
    <w:p w14:paraId="485D18FD" w14:textId="77777777" w:rsidR="00870A08" w:rsidRDefault="00870A08">
      <w:pPr>
        <w:pStyle w:val="aff6"/>
      </w:pPr>
    </w:p>
    <w:p w14:paraId="3694735C" w14:textId="77777777" w:rsidR="00870A08" w:rsidRDefault="003A5418">
      <w:pPr>
        <w:ind w:firstLine="420"/>
        <w:rPr>
          <w:kern w:val="0"/>
        </w:rPr>
      </w:pPr>
      <w:r>
        <w:rPr>
          <w:rFonts w:hint="eastAsia"/>
          <w:kern w:val="0"/>
        </w:rPr>
        <w:t>可以观察到，</w:t>
      </w:r>
      <w:r>
        <w:rPr>
          <w:rFonts w:hint="eastAsia"/>
          <w:kern w:val="0"/>
        </w:rPr>
        <w:t>R1</w:t>
      </w:r>
      <w:r>
        <w:rPr>
          <w:rFonts w:hint="eastAsia"/>
          <w:kern w:val="0"/>
        </w:rPr>
        <w:t>此时已经和其他路由器成功建立起</w:t>
      </w:r>
      <w:r>
        <w:rPr>
          <w:rFonts w:hint="eastAsia"/>
          <w:kern w:val="0"/>
        </w:rPr>
        <w:t>OSPF</w:t>
      </w:r>
      <w:r>
        <w:rPr>
          <w:rFonts w:hint="eastAsia"/>
          <w:kern w:val="0"/>
        </w:rPr>
        <w:t>邻居关系。其他设备上的查看省略。</w:t>
      </w:r>
    </w:p>
    <w:p w14:paraId="781A54E7" w14:textId="77777777" w:rsidR="00870A08" w:rsidRDefault="003A5418">
      <w:pPr>
        <w:pStyle w:val="2"/>
        <w:rPr>
          <w:rFonts w:ascii="微软雅黑" w:hAnsi="微软雅黑"/>
        </w:rPr>
      </w:pPr>
      <w:r>
        <w:rPr>
          <w:rFonts w:ascii="微软雅黑" w:hAnsi="微软雅黑" w:hint="eastAsia"/>
        </w:rPr>
        <w:t>查看缺省情况下的DR/BDR状态</w:t>
      </w:r>
    </w:p>
    <w:p w14:paraId="253822DF" w14:textId="77777777" w:rsidR="00870A08" w:rsidRDefault="003A5418">
      <w:pPr>
        <w:ind w:firstLine="420"/>
      </w:pPr>
      <w:r>
        <w:rPr>
          <w:rFonts w:hint="eastAsia"/>
        </w:rPr>
        <w:t>使用</w:t>
      </w:r>
      <w:r>
        <w:rPr>
          <w:rFonts w:hint="eastAsia"/>
          <w:b/>
        </w:rPr>
        <w:t xml:space="preserve">display </w:t>
      </w:r>
      <w:proofErr w:type="spellStart"/>
      <w:r>
        <w:rPr>
          <w:rFonts w:hint="eastAsia"/>
          <w:b/>
        </w:rPr>
        <w:t>ospf</w:t>
      </w:r>
      <w:proofErr w:type="spellEnd"/>
      <w:r>
        <w:rPr>
          <w:rFonts w:hint="eastAsia"/>
          <w:b/>
        </w:rPr>
        <w:t xml:space="preserve"> peer</w:t>
      </w:r>
      <w:r>
        <w:rPr>
          <w:rFonts w:hint="eastAsia"/>
        </w:rPr>
        <w:t>命令查看此时缺省情况下</w:t>
      </w:r>
      <w:r>
        <w:rPr>
          <w:rFonts w:hint="eastAsia"/>
        </w:rPr>
        <w:t>OSPF</w:t>
      </w:r>
      <w:r>
        <w:rPr>
          <w:rFonts w:hint="eastAsia"/>
        </w:rPr>
        <w:t>网络中的</w:t>
      </w:r>
      <w:r>
        <w:rPr>
          <w:rFonts w:hint="eastAsia"/>
        </w:rPr>
        <w:t>DR/BDR</w:t>
      </w:r>
      <w:r>
        <w:rPr>
          <w:rFonts w:hint="eastAsia"/>
        </w:rPr>
        <w:t>选举情况。</w:t>
      </w:r>
    </w:p>
    <w:p w14:paraId="759E8FB6" w14:textId="77777777" w:rsidR="00870A08" w:rsidRDefault="003A5418">
      <w:pPr>
        <w:pStyle w:val="aff6"/>
      </w:pPr>
      <w:r>
        <w:t>[R</w:t>
      </w:r>
      <w:proofErr w:type="gramStart"/>
      <w:r>
        <w:t>1]display</w:t>
      </w:r>
      <w:proofErr w:type="gramEnd"/>
      <w:r>
        <w:t xml:space="preserve"> </w:t>
      </w:r>
      <w:proofErr w:type="spellStart"/>
      <w:r>
        <w:t>ospf</w:t>
      </w:r>
      <w:proofErr w:type="spellEnd"/>
      <w:r>
        <w:t xml:space="preserve"> peer </w:t>
      </w:r>
    </w:p>
    <w:p w14:paraId="5EFC3CFD" w14:textId="77777777" w:rsidR="00870A08" w:rsidRDefault="003A5418">
      <w:pPr>
        <w:pStyle w:val="aff6"/>
      </w:pPr>
      <w:r>
        <w:t xml:space="preserve">         OSPF Process 1 with Router-ID 1.1.1.1</w:t>
      </w:r>
    </w:p>
    <w:p w14:paraId="0DBCAA21" w14:textId="77777777" w:rsidR="00870A08" w:rsidRDefault="003A5418">
      <w:pPr>
        <w:pStyle w:val="aff6"/>
      </w:pPr>
      <w:r>
        <w:t xml:space="preserve">                 Neighbors</w:t>
      </w:r>
    </w:p>
    <w:p w14:paraId="19D75CE7" w14:textId="77777777" w:rsidR="00870A08" w:rsidRDefault="003A5418">
      <w:pPr>
        <w:pStyle w:val="aff6"/>
      </w:pPr>
      <w:r>
        <w:t xml:space="preserve"> Area 0.0.0.0 interface 172.16.1.1(GigabitEthernet0/0/0)'s neighbors</w:t>
      </w:r>
    </w:p>
    <w:p w14:paraId="7613C422" w14:textId="77777777" w:rsidR="00870A08" w:rsidRDefault="003A5418">
      <w:pPr>
        <w:pStyle w:val="aff6"/>
      </w:pPr>
      <w:r>
        <w:t xml:space="preserve"> Router-ID: 2.2.2.2          Address: 172.16.1.2</w:t>
      </w:r>
    </w:p>
    <w:p w14:paraId="6F5851B9" w14:textId="77777777" w:rsidR="00870A08" w:rsidRDefault="003A5418">
      <w:pPr>
        <w:pStyle w:val="aff6"/>
      </w:pPr>
      <w:r>
        <w:t xml:space="preserve">   State: 2-</w:t>
      </w:r>
      <w:proofErr w:type="gramStart"/>
      <w:r>
        <w:t xml:space="preserve">Way  </w:t>
      </w:r>
      <w:proofErr w:type="spellStart"/>
      <w:r>
        <w:t>Mode</w:t>
      </w:r>
      <w:proofErr w:type="gramEnd"/>
      <w:r>
        <w:t>:Nbr</w:t>
      </w:r>
      <w:proofErr w:type="spellEnd"/>
      <w:r>
        <w:t xml:space="preserve"> is  Master  Priority: 1</w:t>
      </w:r>
    </w:p>
    <w:p w14:paraId="2A440C56" w14:textId="77777777" w:rsidR="00870A08" w:rsidRDefault="003A5418">
      <w:pPr>
        <w:pStyle w:val="aff6"/>
      </w:pPr>
      <w:r>
        <w:t xml:space="preserve">   </w:t>
      </w:r>
      <w:r>
        <w:rPr>
          <w:shd w:val="pct10" w:color="auto" w:fill="FFFFFF"/>
        </w:rPr>
        <w:t xml:space="preserve">DR: </w:t>
      </w:r>
      <w:proofErr w:type="gramStart"/>
      <w:r>
        <w:rPr>
          <w:shd w:val="pct10" w:color="auto" w:fill="FFFFFF"/>
        </w:rPr>
        <w:t>172.16.1.4  BDR</w:t>
      </w:r>
      <w:proofErr w:type="gramEnd"/>
      <w:r>
        <w:rPr>
          <w:shd w:val="pct10" w:color="auto" w:fill="FFFFFF"/>
        </w:rPr>
        <w:t>: 172.16.1.3</w:t>
      </w:r>
      <w:r>
        <w:t xml:space="preserve">  MTU: 0</w:t>
      </w:r>
    </w:p>
    <w:p w14:paraId="0F9A08E6" w14:textId="77777777" w:rsidR="00870A08" w:rsidRDefault="003A5418">
      <w:pPr>
        <w:pStyle w:val="aff6"/>
      </w:pPr>
      <w:r>
        <w:t xml:space="preserve">   Dead timer due in </w:t>
      </w:r>
      <w:proofErr w:type="gramStart"/>
      <w:r>
        <w:t>35  sec</w:t>
      </w:r>
      <w:proofErr w:type="gramEnd"/>
    </w:p>
    <w:p w14:paraId="2354283D" w14:textId="77777777" w:rsidR="00870A08" w:rsidRDefault="003A5418">
      <w:pPr>
        <w:pStyle w:val="aff6"/>
      </w:pPr>
      <w:r>
        <w:t xml:space="preserve">   </w:t>
      </w:r>
      <w:proofErr w:type="spellStart"/>
      <w:r>
        <w:t>Retrans</w:t>
      </w:r>
      <w:proofErr w:type="spellEnd"/>
      <w:r>
        <w:t xml:space="preserve"> timer interval: 0</w:t>
      </w:r>
    </w:p>
    <w:p w14:paraId="6E9866FA" w14:textId="77777777" w:rsidR="00870A08" w:rsidRDefault="003A5418">
      <w:pPr>
        <w:pStyle w:val="aff6"/>
      </w:pPr>
      <w:r>
        <w:t xml:space="preserve">   Neighbor is up for 00:00:00</w:t>
      </w:r>
    </w:p>
    <w:p w14:paraId="67B37536" w14:textId="77777777" w:rsidR="00870A08" w:rsidRDefault="003A5418">
      <w:pPr>
        <w:pStyle w:val="aff6"/>
      </w:pPr>
      <w:r>
        <w:t xml:space="preserve">   Authentication Sequence: [ </w:t>
      </w:r>
      <w:proofErr w:type="gramStart"/>
      <w:r>
        <w:t>0 ]</w:t>
      </w:r>
      <w:proofErr w:type="gramEnd"/>
    </w:p>
    <w:p w14:paraId="6AA48423" w14:textId="77777777" w:rsidR="00870A08" w:rsidRDefault="003A5418">
      <w:pPr>
        <w:pStyle w:val="aff6"/>
      </w:pPr>
      <w:r>
        <w:t xml:space="preserve"> Router-ID: 3.3.3.3          Address: 172.16.1.3</w:t>
      </w:r>
    </w:p>
    <w:p w14:paraId="446E25A8" w14:textId="77777777" w:rsidR="00870A08" w:rsidRDefault="003A5418">
      <w:pPr>
        <w:pStyle w:val="aff6"/>
      </w:pPr>
      <w:r>
        <w:t xml:space="preserve">   State: </w:t>
      </w:r>
      <w:proofErr w:type="gramStart"/>
      <w:r>
        <w:t xml:space="preserve">Full  </w:t>
      </w:r>
      <w:proofErr w:type="spellStart"/>
      <w:r>
        <w:t>Mode</w:t>
      </w:r>
      <w:proofErr w:type="gramEnd"/>
      <w:r>
        <w:t>:Nbr</w:t>
      </w:r>
      <w:proofErr w:type="spellEnd"/>
      <w:r>
        <w:t xml:space="preserve"> is  Master  Priority: 1</w:t>
      </w:r>
    </w:p>
    <w:p w14:paraId="50A769EF" w14:textId="77777777" w:rsidR="00870A08" w:rsidRDefault="003A5418">
      <w:pPr>
        <w:pStyle w:val="aff6"/>
      </w:pPr>
      <w:r>
        <w:t xml:space="preserve">   </w:t>
      </w:r>
      <w:r>
        <w:rPr>
          <w:shd w:val="pct10" w:color="auto" w:fill="FFFFFF"/>
        </w:rPr>
        <w:t xml:space="preserve">DR: </w:t>
      </w:r>
      <w:proofErr w:type="gramStart"/>
      <w:r>
        <w:rPr>
          <w:shd w:val="pct10" w:color="auto" w:fill="FFFFFF"/>
        </w:rPr>
        <w:t>172.16.1.4  BDR</w:t>
      </w:r>
      <w:proofErr w:type="gramEnd"/>
      <w:r>
        <w:rPr>
          <w:shd w:val="pct10" w:color="auto" w:fill="FFFFFF"/>
        </w:rPr>
        <w:t>: 172.16.1.3</w:t>
      </w:r>
      <w:r>
        <w:t xml:space="preserve">  MTU: 0</w:t>
      </w:r>
    </w:p>
    <w:p w14:paraId="4197CFBD" w14:textId="77777777" w:rsidR="00870A08" w:rsidRDefault="003A5418">
      <w:pPr>
        <w:pStyle w:val="aff6"/>
      </w:pPr>
      <w:r>
        <w:t xml:space="preserve">   Dead timer due in </w:t>
      </w:r>
      <w:proofErr w:type="gramStart"/>
      <w:r>
        <w:t>34  sec</w:t>
      </w:r>
      <w:proofErr w:type="gramEnd"/>
    </w:p>
    <w:p w14:paraId="78095E4C" w14:textId="77777777" w:rsidR="00870A08" w:rsidRDefault="003A5418">
      <w:pPr>
        <w:pStyle w:val="aff6"/>
      </w:pPr>
      <w:r>
        <w:t xml:space="preserve">   </w:t>
      </w:r>
      <w:proofErr w:type="spellStart"/>
      <w:r>
        <w:t>Retrans</w:t>
      </w:r>
      <w:proofErr w:type="spellEnd"/>
      <w:r>
        <w:t xml:space="preserve"> timer interval: 5</w:t>
      </w:r>
    </w:p>
    <w:p w14:paraId="1A73853E" w14:textId="77777777" w:rsidR="00870A08" w:rsidRDefault="003A5418">
      <w:pPr>
        <w:pStyle w:val="aff6"/>
      </w:pPr>
      <w:r>
        <w:lastRenderedPageBreak/>
        <w:t xml:space="preserve">   Neighbor is up for 00:00:48</w:t>
      </w:r>
    </w:p>
    <w:p w14:paraId="5CCB6A46" w14:textId="77777777" w:rsidR="00870A08" w:rsidRDefault="003A5418">
      <w:pPr>
        <w:pStyle w:val="aff6"/>
      </w:pPr>
      <w:r>
        <w:t xml:space="preserve">   Authentication Sequence: [ </w:t>
      </w:r>
      <w:proofErr w:type="gramStart"/>
      <w:r>
        <w:t>0 ]</w:t>
      </w:r>
      <w:proofErr w:type="gramEnd"/>
    </w:p>
    <w:p w14:paraId="02B8D59A" w14:textId="77777777" w:rsidR="00870A08" w:rsidRDefault="003A5418">
      <w:pPr>
        <w:pStyle w:val="aff6"/>
      </w:pPr>
      <w:r>
        <w:t xml:space="preserve"> Router-ID: 4.4.4.4          Address: 172.16.1.4</w:t>
      </w:r>
    </w:p>
    <w:p w14:paraId="07E72414" w14:textId="77777777" w:rsidR="00870A08" w:rsidRDefault="003A5418">
      <w:pPr>
        <w:pStyle w:val="aff6"/>
      </w:pPr>
      <w:r>
        <w:t xml:space="preserve">   State: </w:t>
      </w:r>
      <w:proofErr w:type="gramStart"/>
      <w:r>
        <w:t xml:space="preserve">Full  </w:t>
      </w:r>
      <w:proofErr w:type="spellStart"/>
      <w:r>
        <w:t>Mode</w:t>
      </w:r>
      <w:proofErr w:type="gramEnd"/>
      <w:r>
        <w:t>:Nbr</w:t>
      </w:r>
      <w:proofErr w:type="spellEnd"/>
      <w:r>
        <w:t xml:space="preserve"> is  Master  Priority: 1</w:t>
      </w:r>
    </w:p>
    <w:p w14:paraId="495FD069" w14:textId="77777777" w:rsidR="00870A08" w:rsidRDefault="003A5418">
      <w:pPr>
        <w:pStyle w:val="aff6"/>
      </w:pPr>
      <w:r>
        <w:t xml:space="preserve">   </w:t>
      </w:r>
      <w:r>
        <w:rPr>
          <w:shd w:val="pct10" w:color="auto" w:fill="FFFFFF"/>
        </w:rPr>
        <w:t xml:space="preserve">DR: </w:t>
      </w:r>
      <w:proofErr w:type="gramStart"/>
      <w:r>
        <w:rPr>
          <w:shd w:val="pct10" w:color="auto" w:fill="FFFFFF"/>
        </w:rPr>
        <w:t>172.16.1.4  BDR</w:t>
      </w:r>
      <w:proofErr w:type="gramEnd"/>
      <w:r>
        <w:rPr>
          <w:shd w:val="pct10" w:color="auto" w:fill="FFFFFF"/>
        </w:rPr>
        <w:t>: 172.16.1.3</w:t>
      </w:r>
      <w:r>
        <w:t xml:space="preserve">  MTU: 0</w:t>
      </w:r>
    </w:p>
    <w:p w14:paraId="7BCB1F01" w14:textId="77777777" w:rsidR="00870A08" w:rsidRDefault="003A5418">
      <w:pPr>
        <w:pStyle w:val="aff6"/>
      </w:pPr>
      <w:r>
        <w:t xml:space="preserve">   Dead timer due in </w:t>
      </w:r>
      <w:proofErr w:type="gramStart"/>
      <w:r>
        <w:t>34  sec</w:t>
      </w:r>
      <w:proofErr w:type="gramEnd"/>
    </w:p>
    <w:p w14:paraId="3A71563C" w14:textId="77777777" w:rsidR="00870A08" w:rsidRDefault="003A5418">
      <w:pPr>
        <w:pStyle w:val="aff6"/>
      </w:pPr>
      <w:r>
        <w:t xml:space="preserve">   </w:t>
      </w:r>
      <w:proofErr w:type="spellStart"/>
      <w:r>
        <w:t>Retrans</w:t>
      </w:r>
      <w:proofErr w:type="spellEnd"/>
      <w:r>
        <w:t xml:space="preserve"> timer interval: 0</w:t>
      </w:r>
    </w:p>
    <w:p w14:paraId="290612CA" w14:textId="77777777" w:rsidR="00870A08" w:rsidRDefault="003A5418">
      <w:pPr>
        <w:pStyle w:val="aff6"/>
      </w:pPr>
      <w:r>
        <w:t xml:space="preserve">   Neighbor is up for 00:00:46</w:t>
      </w:r>
    </w:p>
    <w:p w14:paraId="690BA4CD" w14:textId="77777777" w:rsidR="00870A08" w:rsidRDefault="003A5418">
      <w:pPr>
        <w:pStyle w:val="aff6"/>
      </w:pPr>
      <w:r>
        <w:t xml:space="preserve">   Authentication Sequence: [ </w:t>
      </w:r>
      <w:proofErr w:type="gramStart"/>
      <w:r>
        <w:t>0 ]</w:t>
      </w:r>
      <w:proofErr w:type="gramEnd"/>
    </w:p>
    <w:p w14:paraId="7EBE2901" w14:textId="77777777" w:rsidR="00870A08" w:rsidRDefault="00870A08">
      <w:pPr>
        <w:pStyle w:val="aff6"/>
      </w:pPr>
    </w:p>
    <w:p w14:paraId="60381814" w14:textId="77777777" w:rsidR="00870A08" w:rsidRDefault="003A5418">
      <w:pPr>
        <w:ind w:firstLine="420"/>
      </w:pPr>
      <w:r>
        <w:rPr>
          <w:rFonts w:hint="eastAsia"/>
        </w:rPr>
        <w:t>可以观察到在该广播网络中，此时</w:t>
      </w:r>
      <w:r>
        <w:rPr>
          <w:rFonts w:hint="eastAsia"/>
        </w:rPr>
        <w:t>R4</w:t>
      </w:r>
      <w:r>
        <w:rPr>
          <w:rFonts w:hint="eastAsia"/>
        </w:rPr>
        <w:t>为</w:t>
      </w:r>
      <w:r>
        <w:rPr>
          <w:rFonts w:hint="eastAsia"/>
        </w:rPr>
        <w:t>OSPF</w:t>
      </w:r>
      <w:r>
        <w:rPr>
          <w:rFonts w:hint="eastAsia"/>
        </w:rPr>
        <w:t>网络中的</w:t>
      </w:r>
      <w:r>
        <w:rPr>
          <w:rFonts w:hint="eastAsia"/>
        </w:rPr>
        <w:t>DR</w:t>
      </w:r>
      <w:r>
        <w:rPr>
          <w:rFonts w:hint="eastAsia"/>
        </w:rPr>
        <w:t>，</w:t>
      </w:r>
      <w:r>
        <w:rPr>
          <w:rFonts w:hint="eastAsia"/>
        </w:rPr>
        <w:t>R3</w:t>
      </w:r>
      <w:r>
        <w:rPr>
          <w:rFonts w:hint="eastAsia"/>
        </w:rPr>
        <w:t>为</w:t>
      </w:r>
      <w:r>
        <w:rPr>
          <w:rFonts w:hint="eastAsia"/>
        </w:rPr>
        <w:t>BDR</w:t>
      </w:r>
      <w:r>
        <w:rPr>
          <w:rFonts w:hint="eastAsia"/>
        </w:rPr>
        <w:t>。这是由于在缺省情况下，每台路由器上的</w:t>
      </w:r>
      <w:r>
        <w:rPr>
          <w:rFonts w:hint="eastAsia"/>
        </w:rPr>
        <w:t>DR</w:t>
      </w:r>
      <w:r>
        <w:rPr>
          <w:rFonts w:hint="eastAsia"/>
        </w:rPr>
        <w:t>优先级都为</w:t>
      </w:r>
      <w:r>
        <w:rPr>
          <w:rFonts w:hint="eastAsia"/>
        </w:rPr>
        <w:t>1</w:t>
      </w:r>
      <w:r>
        <w:rPr>
          <w:rFonts w:hint="eastAsia"/>
        </w:rPr>
        <w:t>，此时通过</w:t>
      </w:r>
      <w:r>
        <w:rPr>
          <w:rFonts w:hint="eastAsia"/>
        </w:rPr>
        <w:t>Router-ID</w:t>
      </w:r>
      <w:r>
        <w:rPr>
          <w:rFonts w:hint="eastAsia"/>
        </w:rPr>
        <w:t>的数值高低进行比较。</w:t>
      </w:r>
    </w:p>
    <w:p w14:paraId="630095E6" w14:textId="77777777" w:rsidR="00870A08" w:rsidRDefault="003A5418">
      <w:pPr>
        <w:ind w:firstLine="420"/>
      </w:pPr>
      <w:r>
        <w:rPr>
          <w:rFonts w:hint="eastAsia"/>
        </w:rPr>
        <w:t>接下来在每台设备上的相关接口下使用命令</w:t>
      </w:r>
      <w:proofErr w:type="spellStart"/>
      <w:r>
        <w:rPr>
          <w:rFonts w:hint="eastAsia"/>
          <w:b/>
        </w:rPr>
        <w:t>ospf</w:t>
      </w:r>
      <w:proofErr w:type="spellEnd"/>
      <w:r>
        <w:rPr>
          <w:rFonts w:hint="eastAsia"/>
          <w:b/>
        </w:rPr>
        <w:t xml:space="preserve"> network-type p2mp</w:t>
      </w:r>
      <w:r>
        <w:rPr>
          <w:rFonts w:hint="eastAsia"/>
        </w:rPr>
        <w:t>修改</w:t>
      </w:r>
      <w:r>
        <w:rPr>
          <w:rFonts w:hint="eastAsia"/>
        </w:rPr>
        <w:t>OSPF</w:t>
      </w:r>
      <w:r>
        <w:rPr>
          <w:rFonts w:hint="eastAsia"/>
        </w:rPr>
        <w:t>的网络类型为点到多点。</w:t>
      </w:r>
    </w:p>
    <w:p w14:paraId="28838235" w14:textId="77777777" w:rsidR="00870A08" w:rsidRDefault="003A5418">
      <w:pPr>
        <w:pStyle w:val="aff6"/>
      </w:pPr>
      <w:r>
        <w:t>&lt;R1&gt;system-view</w:t>
      </w:r>
    </w:p>
    <w:p w14:paraId="5826E313"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0/0/0</w:t>
      </w:r>
    </w:p>
    <w:p w14:paraId="66E2361A" w14:textId="77777777" w:rsidR="00870A08" w:rsidRDefault="003A5418">
      <w:pPr>
        <w:pStyle w:val="aff6"/>
      </w:pPr>
      <w:r>
        <w:t>[R1-GigabitEthernet0/0/</w:t>
      </w:r>
      <w:proofErr w:type="gramStart"/>
      <w:r>
        <w:t>0]</w:t>
      </w:r>
      <w:proofErr w:type="spellStart"/>
      <w:r>
        <w:t>ospf</w:t>
      </w:r>
      <w:proofErr w:type="spellEnd"/>
      <w:proofErr w:type="gramEnd"/>
      <w:r>
        <w:t xml:space="preserve"> network-type p2mp</w:t>
      </w:r>
    </w:p>
    <w:p w14:paraId="0F427A5C" w14:textId="77777777" w:rsidR="00870A08" w:rsidRDefault="00870A08">
      <w:pPr>
        <w:pStyle w:val="aff6"/>
      </w:pPr>
    </w:p>
    <w:p w14:paraId="045CD904" w14:textId="77777777" w:rsidR="00870A08" w:rsidRDefault="003A5418">
      <w:pPr>
        <w:pStyle w:val="aff6"/>
      </w:pPr>
      <w:r>
        <w:t>&lt;R2&gt;system-view</w:t>
      </w:r>
    </w:p>
    <w:p w14:paraId="78FE2DC4" w14:textId="77777777" w:rsidR="00870A08" w:rsidRDefault="003A5418">
      <w:pPr>
        <w:pStyle w:val="aff6"/>
      </w:pPr>
      <w:r>
        <w:t>[R</w:t>
      </w:r>
      <w:proofErr w:type="gramStart"/>
      <w:r>
        <w:t>2]interface</w:t>
      </w:r>
      <w:proofErr w:type="gramEnd"/>
      <w:r>
        <w:t xml:space="preserve"> </w:t>
      </w:r>
      <w:proofErr w:type="spellStart"/>
      <w:r>
        <w:t>GigabitEthernet</w:t>
      </w:r>
      <w:proofErr w:type="spellEnd"/>
      <w:r>
        <w:t xml:space="preserve"> 0/0/0</w:t>
      </w:r>
    </w:p>
    <w:p w14:paraId="4A2EA4B3" w14:textId="77777777" w:rsidR="00870A08" w:rsidRDefault="003A5418">
      <w:pPr>
        <w:pStyle w:val="aff6"/>
      </w:pPr>
      <w:r>
        <w:t>[R2-GigabitEthernet0/0/</w:t>
      </w:r>
      <w:proofErr w:type="gramStart"/>
      <w:r>
        <w:t>0]</w:t>
      </w:r>
      <w:proofErr w:type="spellStart"/>
      <w:r>
        <w:t>ospf</w:t>
      </w:r>
      <w:proofErr w:type="spellEnd"/>
      <w:proofErr w:type="gramEnd"/>
      <w:r>
        <w:t xml:space="preserve"> network-type p2mp</w:t>
      </w:r>
    </w:p>
    <w:p w14:paraId="7A714176" w14:textId="77777777" w:rsidR="00870A08" w:rsidRDefault="00870A08">
      <w:pPr>
        <w:pStyle w:val="aff6"/>
      </w:pPr>
    </w:p>
    <w:p w14:paraId="65E95549" w14:textId="77777777" w:rsidR="00870A08" w:rsidRDefault="003A5418">
      <w:pPr>
        <w:pStyle w:val="aff6"/>
      </w:pPr>
      <w:r>
        <w:t>&lt;R3&gt;system-view</w:t>
      </w:r>
    </w:p>
    <w:p w14:paraId="4379B074" w14:textId="77777777" w:rsidR="00870A08" w:rsidRDefault="003A5418">
      <w:pPr>
        <w:pStyle w:val="aff6"/>
      </w:pPr>
      <w:r>
        <w:t>[R</w:t>
      </w:r>
      <w:proofErr w:type="gramStart"/>
      <w:r>
        <w:t>3]interface</w:t>
      </w:r>
      <w:proofErr w:type="gramEnd"/>
      <w:r>
        <w:t xml:space="preserve"> </w:t>
      </w:r>
      <w:proofErr w:type="spellStart"/>
      <w:r>
        <w:t>GigabitEthernet</w:t>
      </w:r>
      <w:proofErr w:type="spellEnd"/>
      <w:r>
        <w:t xml:space="preserve"> 0/0/0</w:t>
      </w:r>
    </w:p>
    <w:p w14:paraId="2E73314D" w14:textId="77777777" w:rsidR="00870A08" w:rsidRDefault="003A5418">
      <w:pPr>
        <w:pStyle w:val="aff6"/>
      </w:pPr>
      <w:r>
        <w:t>[R3-GigabitEthernet0/0/</w:t>
      </w:r>
      <w:proofErr w:type="gramStart"/>
      <w:r>
        <w:t>0]</w:t>
      </w:r>
      <w:proofErr w:type="spellStart"/>
      <w:r>
        <w:t>ospf</w:t>
      </w:r>
      <w:proofErr w:type="spellEnd"/>
      <w:proofErr w:type="gramEnd"/>
      <w:r>
        <w:t xml:space="preserve"> network-type p2mp</w:t>
      </w:r>
    </w:p>
    <w:p w14:paraId="143724AD" w14:textId="77777777" w:rsidR="00870A08" w:rsidRDefault="00870A08">
      <w:pPr>
        <w:pStyle w:val="aff6"/>
      </w:pPr>
    </w:p>
    <w:p w14:paraId="2286C230" w14:textId="77777777" w:rsidR="00870A08" w:rsidRDefault="003A5418">
      <w:pPr>
        <w:pStyle w:val="aff6"/>
      </w:pPr>
      <w:r>
        <w:t>&lt;R4&gt;system-view</w:t>
      </w:r>
    </w:p>
    <w:p w14:paraId="26D46DE7" w14:textId="77777777" w:rsidR="00870A08" w:rsidRDefault="003A5418">
      <w:pPr>
        <w:pStyle w:val="aff6"/>
      </w:pPr>
      <w:r>
        <w:t>[R</w:t>
      </w:r>
      <w:proofErr w:type="gramStart"/>
      <w:r>
        <w:t>4]interface</w:t>
      </w:r>
      <w:proofErr w:type="gramEnd"/>
      <w:r>
        <w:t xml:space="preserve"> </w:t>
      </w:r>
      <w:proofErr w:type="spellStart"/>
      <w:r>
        <w:t>GigabitEthernet</w:t>
      </w:r>
      <w:proofErr w:type="spellEnd"/>
      <w:r>
        <w:t xml:space="preserve"> 0/0/0</w:t>
      </w:r>
    </w:p>
    <w:p w14:paraId="3E88EED1" w14:textId="77777777" w:rsidR="00870A08" w:rsidRDefault="003A5418">
      <w:pPr>
        <w:pStyle w:val="aff6"/>
      </w:pPr>
      <w:r>
        <w:lastRenderedPageBreak/>
        <w:t>[R4-GigabitEthernet0/0/</w:t>
      </w:r>
      <w:proofErr w:type="gramStart"/>
      <w:r>
        <w:t>0]</w:t>
      </w:r>
      <w:proofErr w:type="spellStart"/>
      <w:r>
        <w:t>ospf</w:t>
      </w:r>
      <w:proofErr w:type="spellEnd"/>
      <w:proofErr w:type="gramEnd"/>
      <w:r>
        <w:t xml:space="preserve"> network-type p2mp</w:t>
      </w:r>
    </w:p>
    <w:p w14:paraId="263E8EBC" w14:textId="77777777" w:rsidR="00870A08" w:rsidRDefault="00870A08">
      <w:pPr>
        <w:pStyle w:val="aff6"/>
      </w:pPr>
    </w:p>
    <w:p w14:paraId="48F68EB9" w14:textId="77777777" w:rsidR="00870A08" w:rsidRDefault="003A5418">
      <w:pPr>
        <w:ind w:firstLine="420"/>
      </w:pPr>
      <w:r>
        <w:rPr>
          <w:rFonts w:hint="eastAsia"/>
        </w:rPr>
        <w:t>配置完成后，在</w:t>
      </w:r>
      <w:r>
        <w:rPr>
          <w:rFonts w:hint="eastAsia"/>
        </w:rPr>
        <w:t>R1</w:t>
      </w:r>
      <w:r>
        <w:rPr>
          <w:rFonts w:hint="eastAsia"/>
        </w:rPr>
        <w:t>上再次观察此时</w:t>
      </w:r>
      <w:r>
        <w:rPr>
          <w:rFonts w:hint="eastAsia"/>
        </w:rPr>
        <w:t>OSPF</w:t>
      </w:r>
      <w:r>
        <w:rPr>
          <w:rFonts w:hint="eastAsia"/>
        </w:rPr>
        <w:t>的</w:t>
      </w:r>
      <w:r>
        <w:rPr>
          <w:rFonts w:hint="eastAsia"/>
        </w:rPr>
        <w:t>DR/BDR</w:t>
      </w:r>
      <w:r>
        <w:rPr>
          <w:rFonts w:hint="eastAsia"/>
        </w:rPr>
        <w:t>选举情况。</w:t>
      </w:r>
    </w:p>
    <w:p w14:paraId="35CE3389" w14:textId="77777777" w:rsidR="00870A08" w:rsidRDefault="003A5418">
      <w:pPr>
        <w:pStyle w:val="aff6"/>
      </w:pPr>
      <w:r>
        <w:t>[R</w:t>
      </w:r>
      <w:proofErr w:type="gramStart"/>
      <w:r>
        <w:t>1]display</w:t>
      </w:r>
      <w:proofErr w:type="gramEnd"/>
      <w:r>
        <w:t xml:space="preserve"> </w:t>
      </w:r>
      <w:proofErr w:type="spellStart"/>
      <w:r>
        <w:t>ospf</w:t>
      </w:r>
      <w:proofErr w:type="spellEnd"/>
      <w:r>
        <w:t xml:space="preserve"> peer </w:t>
      </w:r>
    </w:p>
    <w:p w14:paraId="429BF0ED" w14:textId="77777777" w:rsidR="00870A08" w:rsidRDefault="003A5418">
      <w:pPr>
        <w:pStyle w:val="aff6"/>
      </w:pPr>
      <w:r>
        <w:t xml:space="preserve">         OSPF Process 1 with Router-ID 1.1.1.1</w:t>
      </w:r>
    </w:p>
    <w:p w14:paraId="73768BFC" w14:textId="77777777" w:rsidR="00870A08" w:rsidRDefault="003A5418">
      <w:pPr>
        <w:pStyle w:val="aff6"/>
      </w:pPr>
      <w:r>
        <w:t xml:space="preserve">                 Neighbors </w:t>
      </w:r>
    </w:p>
    <w:p w14:paraId="25E54539" w14:textId="77777777" w:rsidR="00870A08" w:rsidRDefault="003A5418">
      <w:pPr>
        <w:pStyle w:val="aff6"/>
      </w:pPr>
      <w:r>
        <w:t xml:space="preserve"> Area 0.0.0.0 interface 172.16.1.1(GigabitEthernet0/0/0)'s neighbors</w:t>
      </w:r>
    </w:p>
    <w:p w14:paraId="679D6D27" w14:textId="77777777" w:rsidR="00870A08" w:rsidRDefault="003A5418">
      <w:pPr>
        <w:pStyle w:val="aff6"/>
      </w:pPr>
      <w:r>
        <w:t xml:space="preserve"> Router-ID: 2.2.2.2          Address: 172.16.1.2</w:t>
      </w:r>
    </w:p>
    <w:p w14:paraId="1D715C05" w14:textId="77777777" w:rsidR="00870A08" w:rsidRDefault="003A5418">
      <w:pPr>
        <w:pStyle w:val="aff6"/>
      </w:pPr>
      <w:r>
        <w:t xml:space="preserve">   State: </w:t>
      </w:r>
      <w:proofErr w:type="gramStart"/>
      <w:r>
        <w:t xml:space="preserve">Full  </w:t>
      </w:r>
      <w:proofErr w:type="spellStart"/>
      <w:r>
        <w:t>Mode</w:t>
      </w:r>
      <w:proofErr w:type="gramEnd"/>
      <w:r>
        <w:t>:Nbr</w:t>
      </w:r>
      <w:proofErr w:type="spellEnd"/>
      <w:r>
        <w:t xml:space="preserve"> is  Master  Priority: 1</w:t>
      </w:r>
    </w:p>
    <w:p w14:paraId="20E3E00B" w14:textId="77777777" w:rsidR="00870A08" w:rsidRDefault="003A5418">
      <w:pPr>
        <w:pStyle w:val="aff6"/>
      </w:pPr>
      <w:r>
        <w:t xml:space="preserve">   </w:t>
      </w:r>
      <w:r>
        <w:rPr>
          <w:shd w:val="pct10" w:color="auto" w:fill="FFFFFF"/>
        </w:rPr>
        <w:t>DR: None   BDR: None</w:t>
      </w:r>
      <w:r>
        <w:t xml:space="preserve">   MTU: 0</w:t>
      </w:r>
    </w:p>
    <w:p w14:paraId="6116D09F" w14:textId="77777777" w:rsidR="00870A08" w:rsidRDefault="003A5418">
      <w:pPr>
        <w:pStyle w:val="aff6"/>
      </w:pPr>
      <w:r>
        <w:t xml:space="preserve">   Dead timer due in 109 sec</w:t>
      </w:r>
    </w:p>
    <w:p w14:paraId="434E60AB" w14:textId="77777777" w:rsidR="00870A08" w:rsidRDefault="003A5418">
      <w:pPr>
        <w:pStyle w:val="aff6"/>
      </w:pPr>
      <w:r>
        <w:t xml:space="preserve">   </w:t>
      </w:r>
      <w:proofErr w:type="spellStart"/>
      <w:r>
        <w:t>Retrans</w:t>
      </w:r>
      <w:proofErr w:type="spellEnd"/>
      <w:r>
        <w:t xml:space="preserve"> timer interval: 0</w:t>
      </w:r>
    </w:p>
    <w:p w14:paraId="30DF5218" w14:textId="77777777" w:rsidR="00870A08" w:rsidRDefault="003A5418">
      <w:pPr>
        <w:pStyle w:val="aff6"/>
      </w:pPr>
      <w:r>
        <w:t xml:space="preserve">   Neighbor is up for 00:01:16</w:t>
      </w:r>
    </w:p>
    <w:p w14:paraId="025D319F" w14:textId="77777777" w:rsidR="00870A08" w:rsidRDefault="003A5418">
      <w:pPr>
        <w:pStyle w:val="aff6"/>
      </w:pPr>
      <w:r>
        <w:t xml:space="preserve">   Authentication Sequence: [ </w:t>
      </w:r>
      <w:proofErr w:type="gramStart"/>
      <w:r>
        <w:t>0 ]</w:t>
      </w:r>
      <w:proofErr w:type="gramEnd"/>
    </w:p>
    <w:p w14:paraId="4C455E81" w14:textId="77777777" w:rsidR="00870A08" w:rsidRDefault="003A5418">
      <w:pPr>
        <w:pStyle w:val="aff6"/>
      </w:pPr>
      <w:r>
        <w:t xml:space="preserve"> Router-ID: 3.3.3.3          Address: 172.16.1.3</w:t>
      </w:r>
    </w:p>
    <w:p w14:paraId="1C47481F" w14:textId="77777777" w:rsidR="00870A08" w:rsidRDefault="003A5418">
      <w:pPr>
        <w:pStyle w:val="aff6"/>
      </w:pPr>
      <w:r>
        <w:t xml:space="preserve">   State: </w:t>
      </w:r>
      <w:proofErr w:type="gramStart"/>
      <w:r>
        <w:t xml:space="preserve">Full  </w:t>
      </w:r>
      <w:proofErr w:type="spellStart"/>
      <w:r>
        <w:t>Mode</w:t>
      </w:r>
      <w:proofErr w:type="gramEnd"/>
      <w:r>
        <w:t>:Nbr</w:t>
      </w:r>
      <w:proofErr w:type="spellEnd"/>
      <w:r>
        <w:t xml:space="preserve"> is  Master  Priority: 1</w:t>
      </w:r>
    </w:p>
    <w:p w14:paraId="75A67BCA" w14:textId="77777777" w:rsidR="00870A08" w:rsidRDefault="003A5418">
      <w:pPr>
        <w:pStyle w:val="aff6"/>
      </w:pPr>
      <w:r>
        <w:t xml:space="preserve">   </w:t>
      </w:r>
      <w:r>
        <w:rPr>
          <w:shd w:val="pct10" w:color="auto" w:fill="FFFFFF"/>
        </w:rPr>
        <w:t>DR: None   BDR: None</w:t>
      </w:r>
      <w:r>
        <w:t xml:space="preserve">   MTU: 0</w:t>
      </w:r>
    </w:p>
    <w:p w14:paraId="0EE7ECDF" w14:textId="77777777" w:rsidR="00870A08" w:rsidRDefault="003A5418">
      <w:pPr>
        <w:pStyle w:val="aff6"/>
      </w:pPr>
      <w:r>
        <w:t xml:space="preserve">   Dead timer due in 103 sec</w:t>
      </w:r>
    </w:p>
    <w:p w14:paraId="7276DD7B" w14:textId="77777777" w:rsidR="00870A08" w:rsidRDefault="003A5418">
      <w:pPr>
        <w:pStyle w:val="aff6"/>
      </w:pPr>
      <w:r>
        <w:t xml:space="preserve">   </w:t>
      </w:r>
      <w:proofErr w:type="spellStart"/>
      <w:r>
        <w:t>Retrans</w:t>
      </w:r>
      <w:proofErr w:type="spellEnd"/>
      <w:r>
        <w:t xml:space="preserve"> timer interval: 0</w:t>
      </w:r>
    </w:p>
    <w:p w14:paraId="551BB9E8" w14:textId="77777777" w:rsidR="00870A08" w:rsidRDefault="003A5418">
      <w:pPr>
        <w:pStyle w:val="aff6"/>
      </w:pPr>
      <w:r>
        <w:t xml:space="preserve">   Neighbor is up for 00:01:0</w:t>
      </w:r>
      <w:r>
        <w:rPr>
          <w:rFonts w:hint="eastAsia"/>
        </w:rPr>
        <w:t>2</w:t>
      </w:r>
    </w:p>
    <w:p w14:paraId="23B7EDCC" w14:textId="77777777" w:rsidR="00870A08" w:rsidRDefault="003A5418">
      <w:pPr>
        <w:pStyle w:val="aff6"/>
      </w:pPr>
      <w:r>
        <w:t xml:space="preserve">   Authentication Sequence: [ </w:t>
      </w:r>
      <w:proofErr w:type="gramStart"/>
      <w:r>
        <w:t>0 ]</w:t>
      </w:r>
      <w:proofErr w:type="gramEnd"/>
    </w:p>
    <w:p w14:paraId="622A6FE4" w14:textId="77777777" w:rsidR="00870A08" w:rsidRDefault="003A5418">
      <w:pPr>
        <w:pStyle w:val="aff6"/>
      </w:pPr>
      <w:r>
        <w:t xml:space="preserve"> Router-ID: 4.4.4.4          Address: 172.16.1.4</w:t>
      </w:r>
    </w:p>
    <w:p w14:paraId="1113744B" w14:textId="77777777" w:rsidR="00870A08" w:rsidRDefault="003A5418">
      <w:pPr>
        <w:pStyle w:val="aff6"/>
      </w:pPr>
      <w:r>
        <w:t xml:space="preserve">   State: </w:t>
      </w:r>
      <w:proofErr w:type="gramStart"/>
      <w:r>
        <w:t xml:space="preserve">Full  </w:t>
      </w:r>
      <w:proofErr w:type="spellStart"/>
      <w:r>
        <w:t>Mode</w:t>
      </w:r>
      <w:proofErr w:type="gramEnd"/>
      <w:r>
        <w:t>:Nbr</w:t>
      </w:r>
      <w:proofErr w:type="spellEnd"/>
      <w:r>
        <w:t xml:space="preserve"> is  Master  Priority: 1</w:t>
      </w:r>
    </w:p>
    <w:p w14:paraId="32611B64" w14:textId="77777777" w:rsidR="00870A08" w:rsidRDefault="003A5418">
      <w:pPr>
        <w:pStyle w:val="aff6"/>
      </w:pPr>
      <w:r>
        <w:t xml:space="preserve">   </w:t>
      </w:r>
      <w:r>
        <w:rPr>
          <w:shd w:val="pct10" w:color="auto" w:fill="FFFFFF"/>
        </w:rPr>
        <w:t>DR: None   BDR: None</w:t>
      </w:r>
      <w:r>
        <w:t xml:space="preserve">   MTU: 0</w:t>
      </w:r>
    </w:p>
    <w:p w14:paraId="5264A35E" w14:textId="77777777" w:rsidR="00870A08" w:rsidRDefault="003A5418">
      <w:pPr>
        <w:pStyle w:val="aff6"/>
      </w:pPr>
      <w:r>
        <w:t xml:space="preserve">   Dead timer due in 113 sec</w:t>
      </w:r>
    </w:p>
    <w:p w14:paraId="79DC3765" w14:textId="77777777" w:rsidR="00870A08" w:rsidRDefault="003A5418">
      <w:pPr>
        <w:pStyle w:val="aff6"/>
      </w:pPr>
      <w:r>
        <w:t xml:space="preserve">   </w:t>
      </w:r>
      <w:proofErr w:type="spellStart"/>
      <w:r>
        <w:t>Retrans</w:t>
      </w:r>
      <w:proofErr w:type="spellEnd"/>
      <w:r>
        <w:t xml:space="preserve"> timer interval: 0</w:t>
      </w:r>
    </w:p>
    <w:p w14:paraId="10460D43" w14:textId="77777777" w:rsidR="00870A08" w:rsidRDefault="003A5418">
      <w:pPr>
        <w:pStyle w:val="aff6"/>
      </w:pPr>
      <w:r>
        <w:t xml:space="preserve">   Neighbor is up for 00:00:57</w:t>
      </w:r>
    </w:p>
    <w:p w14:paraId="6A7788A5" w14:textId="77777777" w:rsidR="00870A08" w:rsidRDefault="003A5418">
      <w:pPr>
        <w:pStyle w:val="aff6"/>
      </w:pPr>
      <w:r>
        <w:lastRenderedPageBreak/>
        <w:t xml:space="preserve">   Authentication Sequence: [ </w:t>
      </w:r>
      <w:proofErr w:type="gramStart"/>
      <w:r>
        <w:t>0 ]</w:t>
      </w:r>
      <w:proofErr w:type="gramEnd"/>
    </w:p>
    <w:p w14:paraId="06C222D2" w14:textId="77777777" w:rsidR="00870A08" w:rsidRDefault="00870A08">
      <w:pPr>
        <w:pStyle w:val="aff6"/>
      </w:pPr>
    </w:p>
    <w:p w14:paraId="60BE95F3" w14:textId="77777777" w:rsidR="00870A08" w:rsidRDefault="003A5418">
      <w:pPr>
        <w:ind w:firstLine="420"/>
      </w:pPr>
      <w:r>
        <w:rPr>
          <w:rFonts w:hint="eastAsia"/>
        </w:rPr>
        <w:t>可以观察到，</w:t>
      </w:r>
      <w:r>
        <w:rPr>
          <w:rFonts w:hint="eastAsia"/>
        </w:rPr>
        <w:t>DR/BDR</w:t>
      </w:r>
      <w:r>
        <w:rPr>
          <w:rFonts w:hint="eastAsia"/>
        </w:rPr>
        <w:t>都为</w:t>
      </w:r>
      <w:r>
        <w:rPr>
          <w:rFonts w:hint="eastAsia"/>
        </w:rPr>
        <w:t>None</w:t>
      </w:r>
      <w:r>
        <w:rPr>
          <w:rFonts w:hint="eastAsia"/>
        </w:rPr>
        <w:t>，验证了在点到多点的网络类型中不选举</w:t>
      </w:r>
      <w:r>
        <w:rPr>
          <w:rFonts w:hint="eastAsia"/>
        </w:rPr>
        <w:t>DR/BDR</w:t>
      </w:r>
      <w:r>
        <w:rPr>
          <w:rFonts w:hint="eastAsia"/>
        </w:rPr>
        <w:t>，同样在点到点网络中也是，这里不再赘述。</w:t>
      </w:r>
    </w:p>
    <w:p w14:paraId="0A8B65F2" w14:textId="77777777" w:rsidR="00870A08" w:rsidRDefault="003A5418">
      <w:pPr>
        <w:pStyle w:val="2"/>
        <w:rPr>
          <w:rFonts w:ascii="微软雅黑" w:hAnsi="微软雅黑"/>
        </w:rPr>
      </w:pPr>
      <w:r>
        <w:rPr>
          <w:rFonts w:ascii="微软雅黑" w:hAnsi="微软雅黑" w:hint="eastAsia"/>
        </w:rPr>
        <w:t>根据</w:t>
      </w:r>
      <w:proofErr w:type="gramStart"/>
      <w:r>
        <w:rPr>
          <w:rFonts w:ascii="微软雅黑" w:hAnsi="微软雅黑" w:hint="eastAsia"/>
        </w:rPr>
        <w:t>现网需求</w:t>
      </w:r>
      <w:proofErr w:type="gramEnd"/>
      <w:r>
        <w:rPr>
          <w:rFonts w:ascii="微软雅黑" w:hAnsi="微软雅黑" w:hint="eastAsia"/>
        </w:rPr>
        <w:t>影响DR/BDR选举</w:t>
      </w:r>
    </w:p>
    <w:p w14:paraId="20D2A026" w14:textId="77777777" w:rsidR="00870A08" w:rsidRDefault="003A5418">
      <w:pPr>
        <w:ind w:firstLine="420"/>
      </w:pPr>
      <w:r>
        <w:rPr>
          <w:rFonts w:hint="eastAsia"/>
        </w:rPr>
        <w:t>现在根据需求，网络管理员要使得性能较好，处理能力较强的</w:t>
      </w:r>
      <w:r>
        <w:rPr>
          <w:rFonts w:hint="eastAsia"/>
        </w:rPr>
        <w:t>R1</w:t>
      </w:r>
      <w:r>
        <w:rPr>
          <w:rFonts w:hint="eastAsia"/>
        </w:rPr>
        <w:t>成为</w:t>
      </w:r>
      <w:r>
        <w:rPr>
          <w:rFonts w:hint="eastAsia"/>
        </w:rPr>
        <w:t>DR</w:t>
      </w:r>
      <w:r>
        <w:rPr>
          <w:rFonts w:hint="eastAsia"/>
        </w:rPr>
        <w:t>，性能次之的</w:t>
      </w:r>
      <w:r>
        <w:rPr>
          <w:rFonts w:hint="eastAsia"/>
        </w:rPr>
        <w:t>R2</w:t>
      </w:r>
      <w:r>
        <w:rPr>
          <w:rFonts w:hint="eastAsia"/>
        </w:rPr>
        <w:t>成为</w:t>
      </w:r>
      <w:r>
        <w:rPr>
          <w:rFonts w:hint="eastAsia"/>
        </w:rPr>
        <w:t>BDR</w:t>
      </w:r>
      <w:r>
        <w:rPr>
          <w:rFonts w:hint="eastAsia"/>
        </w:rPr>
        <w:t>，而性能最差的</w:t>
      </w:r>
      <w:r>
        <w:rPr>
          <w:rFonts w:hint="eastAsia"/>
        </w:rPr>
        <w:t>R4</w:t>
      </w:r>
      <w:r>
        <w:rPr>
          <w:rFonts w:hint="eastAsia"/>
        </w:rPr>
        <w:t>不能参加</w:t>
      </w:r>
      <w:r>
        <w:rPr>
          <w:rFonts w:hint="eastAsia"/>
        </w:rPr>
        <w:t>DR</w:t>
      </w:r>
      <w:r>
        <w:rPr>
          <w:rFonts w:hint="eastAsia"/>
        </w:rPr>
        <w:t>和</w:t>
      </w:r>
      <w:r>
        <w:rPr>
          <w:rFonts w:hint="eastAsia"/>
        </w:rPr>
        <w:t>BDR</w:t>
      </w:r>
      <w:r>
        <w:rPr>
          <w:rFonts w:hint="eastAsia"/>
        </w:rPr>
        <w:t>的选举，由此来完成网络的优化。</w:t>
      </w:r>
    </w:p>
    <w:p w14:paraId="4B56A43A" w14:textId="77777777" w:rsidR="00870A08" w:rsidRDefault="003A5418">
      <w:pPr>
        <w:ind w:firstLine="420"/>
      </w:pPr>
      <w:r>
        <w:rPr>
          <w:rFonts w:hint="eastAsia"/>
        </w:rPr>
        <w:t>首先将</w:t>
      </w:r>
      <w:r>
        <w:rPr>
          <w:rFonts w:hint="eastAsia"/>
        </w:rPr>
        <w:t>OSPF</w:t>
      </w:r>
      <w:r>
        <w:t>网络类型</w:t>
      </w:r>
      <w:r>
        <w:rPr>
          <w:rFonts w:hint="eastAsia"/>
        </w:rPr>
        <w:t>还原</w:t>
      </w:r>
      <w:r>
        <w:t>为默认的</w:t>
      </w:r>
      <w:r>
        <w:rPr>
          <w:rFonts w:hint="eastAsia"/>
        </w:rPr>
        <w:t>广播网络</w:t>
      </w:r>
      <w:r>
        <w:t>类型</w:t>
      </w:r>
      <w:r>
        <w:rPr>
          <w:rFonts w:hint="eastAsia"/>
        </w:rPr>
        <w:t>。</w:t>
      </w:r>
    </w:p>
    <w:p w14:paraId="55E7176A" w14:textId="77777777" w:rsidR="00870A08" w:rsidRDefault="003A5418">
      <w:pPr>
        <w:pStyle w:val="aff6"/>
      </w:pPr>
      <w:r>
        <w:t>&lt;R1&gt;system-view</w:t>
      </w:r>
    </w:p>
    <w:p w14:paraId="1D7A2F40" w14:textId="77777777" w:rsidR="00870A08" w:rsidRDefault="003A5418">
      <w:pPr>
        <w:pStyle w:val="aff6"/>
      </w:pPr>
      <w:r>
        <w:t>[R</w:t>
      </w:r>
      <w:proofErr w:type="gramStart"/>
      <w:r>
        <w:t>1]interface</w:t>
      </w:r>
      <w:proofErr w:type="gramEnd"/>
      <w:r>
        <w:t xml:space="preserve"> </w:t>
      </w:r>
      <w:proofErr w:type="spellStart"/>
      <w:r>
        <w:rPr>
          <w:rFonts w:hint="eastAsia"/>
        </w:rPr>
        <w:t>GigabitEthernet</w:t>
      </w:r>
      <w:proofErr w:type="spellEnd"/>
      <w:r>
        <w:rPr>
          <w:rFonts w:hint="eastAsia"/>
        </w:rPr>
        <w:t xml:space="preserve"> </w:t>
      </w:r>
      <w:r>
        <w:t>0/0/0</w:t>
      </w:r>
    </w:p>
    <w:p w14:paraId="737379BF" w14:textId="77777777" w:rsidR="00870A08" w:rsidRDefault="003A5418">
      <w:pPr>
        <w:pStyle w:val="aff6"/>
      </w:pPr>
      <w:r>
        <w:t>[R1-GigabitEthernet0/0/</w:t>
      </w:r>
      <w:proofErr w:type="gramStart"/>
      <w:r>
        <w:t>0]</w:t>
      </w:r>
      <w:proofErr w:type="spellStart"/>
      <w:r>
        <w:t>ospf</w:t>
      </w:r>
      <w:proofErr w:type="spellEnd"/>
      <w:proofErr w:type="gramEnd"/>
      <w:r>
        <w:t xml:space="preserve"> network-type broadcast</w:t>
      </w:r>
    </w:p>
    <w:p w14:paraId="301289E0" w14:textId="77777777" w:rsidR="00870A08" w:rsidRDefault="00870A08">
      <w:pPr>
        <w:pStyle w:val="aff6"/>
      </w:pPr>
    </w:p>
    <w:p w14:paraId="52402905" w14:textId="77777777" w:rsidR="00870A08" w:rsidRDefault="003A5418">
      <w:pPr>
        <w:pStyle w:val="aff6"/>
      </w:pPr>
      <w:r>
        <w:t>&lt;R2&gt;system-view</w:t>
      </w:r>
    </w:p>
    <w:p w14:paraId="02728C12" w14:textId="77777777" w:rsidR="00870A08" w:rsidRDefault="003A5418">
      <w:pPr>
        <w:pStyle w:val="aff6"/>
      </w:pPr>
      <w:r>
        <w:t>[R</w:t>
      </w:r>
      <w:proofErr w:type="gramStart"/>
      <w:r>
        <w:t>2]interface</w:t>
      </w:r>
      <w:proofErr w:type="gramEnd"/>
      <w:r>
        <w:t xml:space="preserve"> </w:t>
      </w:r>
      <w:proofErr w:type="spellStart"/>
      <w:r>
        <w:rPr>
          <w:rFonts w:hint="eastAsia"/>
        </w:rPr>
        <w:t>GigabitEthernet</w:t>
      </w:r>
      <w:proofErr w:type="spellEnd"/>
      <w:r>
        <w:rPr>
          <w:rFonts w:hint="eastAsia"/>
        </w:rPr>
        <w:t xml:space="preserve"> </w:t>
      </w:r>
      <w:r>
        <w:t>0/0/0</w:t>
      </w:r>
    </w:p>
    <w:p w14:paraId="7F744D8D" w14:textId="77777777" w:rsidR="00870A08" w:rsidRDefault="003A5418">
      <w:pPr>
        <w:pStyle w:val="aff6"/>
      </w:pPr>
      <w:r>
        <w:t>[R2-GigabitEthernet0/0/</w:t>
      </w:r>
      <w:proofErr w:type="gramStart"/>
      <w:r>
        <w:t>0]</w:t>
      </w:r>
      <w:proofErr w:type="spellStart"/>
      <w:r>
        <w:t>ospf</w:t>
      </w:r>
      <w:proofErr w:type="spellEnd"/>
      <w:proofErr w:type="gramEnd"/>
      <w:r>
        <w:t xml:space="preserve"> network-type broadcast</w:t>
      </w:r>
    </w:p>
    <w:p w14:paraId="2BD01136" w14:textId="77777777" w:rsidR="00870A08" w:rsidRDefault="00870A08">
      <w:pPr>
        <w:pStyle w:val="aff6"/>
      </w:pPr>
    </w:p>
    <w:p w14:paraId="68312041" w14:textId="77777777" w:rsidR="00870A08" w:rsidRDefault="003A5418">
      <w:pPr>
        <w:pStyle w:val="aff6"/>
      </w:pPr>
      <w:r>
        <w:t>&lt;R3&gt;system-view</w:t>
      </w:r>
    </w:p>
    <w:p w14:paraId="3FAF3D13" w14:textId="77777777" w:rsidR="00870A08" w:rsidRDefault="003A5418">
      <w:pPr>
        <w:pStyle w:val="aff6"/>
      </w:pPr>
      <w:r>
        <w:t>[R</w:t>
      </w:r>
      <w:proofErr w:type="gramStart"/>
      <w:r>
        <w:t>3]interface</w:t>
      </w:r>
      <w:proofErr w:type="gramEnd"/>
      <w:r>
        <w:t xml:space="preserve"> </w:t>
      </w:r>
      <w:proofErr w:type="spellStart"/>
      <w:r>
        <w:rPr>
          <w:rFonts w:hint="eastAsia"/>
        </w:rPr>
        <w:t>GigabitEthernet</w:t>
      </w:r>
      <w:proofErr w:type="spellEnd"/>
      <w:r>
        <w:rPr>
          <w:rFonts w:hint="eastAsia"/>
        </w:rPr>
        <w:t xml:space="preserve"> </w:t>
      </w:r>
      <w:r>
        <w:t>0/0/0</w:t>
      </w:r>
    </w:p>
    <w:p w14:paraId="40C6C51D" w14:textId="77777777" w:rsidR="00870A08" w:rsidRDefault="003A5418">
      <w:pPr>
        <w:pStyle w:val="aff6"/>
      </w:pPr>
      <w:r>
        <w:t>[R3-GigabitEthernet0/0/</w:t>
      </w:r>
      <w:proofErr w:type="gramStart"/>
      <w:r>
        <w:t>0]</w:t>
      </w:r>
      <w:proofErr w:type="spellStart"/>
      <w:r>
        <w:t>ospf</w:t>
      </w:r>
      <w:proofErr w:type="spellEnd"/>
      <w:proofErr w:type="gramEnd"/>
      <w:r>
        <w:t xml:space="preserve"> network-type broadcast</w:t>
      </w:r>
    </w:p>
    <w:p w14:paraId="2484C0C1" w14:textId="77777777" w:rsidR="00870A08" w:rsidRDefault="003A5418">
      <w:pPr>
        <w:pStyle w:val="aff6"/>
      </w:pPr>
      <w:r>
        <w:rPr>
          <w:rFonts w:hint="eastAsia"/>
        </w:rPr>
        <w:t xml:space="preserve">     </w:t>
      </w:r>
    </w:p>
    <w:p w14:paraId="13E37014" w14:textId="77777777" w:rsidR="00870A08" w:rsidRDefault="003A5418">
      <w:pPr>
        <w:pStyle w:val="aff6"/>
      </w:pPr>
      <w:r>
        <w:t>&lt;R4&gt;system-view</w:t>
      </w:r>
    </w:p>
    <w:p w14:paraId="174F5914" w14:textId="77777777" w:rsidR="00870A08" w:rsidRDefault="003A5418">
      <w:pPr>
        <w:pStyle w:val="aff6"/>
      </w:pPr>
      <w:r>
        <w:t>[R</w:t>
      </w:r>
      <w:proofErr w:type="gramStart"/>
      <w:r>
        <w:t>4]interface</w:t>
      </w:r>
      <w:proofErr w:type="gramEnd"/>
      <w:r>
        <w:t xml:space="preserve"> </w:t>
      </w:r>
      <w:proofErr w:type="spellStart"/>
      <w:r>
        <w:rPr>
          <w:rFonts w:hint="eastAsia"/>
        </w:rPr>
        <w:t>GigabitEthernet</w:t>
      </w:r>
      <w:proofErr w:type="spellEnd"/>
      <w:r>
        <w:rPr>
          <w:rFonts w:hint="eastAsia"/>
        </w:rPr>
        <w:t xml:space="preserve"> </w:t>
      </w:r>
      <w:r>
        <w:t>0/0/0</w:t>
      </w:r>
    </w:p>
    <w:p w14:paraId="5A191561" w14:textId="77777777" w:rsidR="00870A08" w:rsidRDefault="003A5418">
      <w:pPr>
        <w:pStyle w:val="aff6"/>
      </w:pPr>
      <w:r>
        <w:t>[R4-GigabitEthernet0/0/</w:t>
      </w:r>
      <w:proofErr w:type="gramStart"/>
      <w:r>
        <w:t>0]</w:t>
      </w:r>
      <w:proofErr w:type="spellStart"/>
      <w:r>
        <w:t>ospf</w:t>
      </w:r>
      <w:proofErr w:type="spellEnd"/>
      <w:proofErr w:type="gramEnd"/>
      <w:r>
        <w:t xml:space="preserve"> network-type broadcast</w:t>
      </w:r>
    </w:p>
    <w:p w14:paraId="0F55FE29" w14:textId="77777777" w:rsidR="00870A08" w:rsidRDefault="00870A08">
      <w:pPr>
        <w:ind w:firstLine="420"/>
      </w:pPr>
    </w:p>
    <w:p w14:paraId="71042F27" w14:textId="77777777" w:rsidR="00870A08" w:rsidRDefault="003A5418">
      <w:pPr>
        <w:ind w:firstLine="420"/>
      </w:pPr>
      <w:r>
        <w:rPr>
          <w:rFonts w:hint="eastAsia"/>
        </w:rPr>
        <w:t>配置完成后，修改</w:t>
      </w:r>
      <w:r>
        <w:rPr>
          <w:rFonts w:hint="eastAsia"/>
        </w:rPr>
        <w:t>R1</w:t>
      </w:r>
      <w:r>
        <w:rPr>
          <w:rFonts w:hint="eastAsia"/>
        </w:rPr>
        <w:t>上</w:t>
      </w:r>
      <w:r>
        <w:rPr>
          <w:rFonts w:hint="eastAsia"/>
        </w:rPr>
        <w:t>GE 0/0/0</w:t>
      </w:r>
      <w:r>
        <w:rPr>
          <w:rFonts w:hint="eastAsia"/>
        </w:rPr>
        <w:t>接口的</w:t>
      </w:r>
      <w:r>
        <w:rPr>
          <w:rFonts w:hint="eastAsia"/>
        </w:rPr>
        <w:t>DR</w:t>
      </w:r>
      <w:r>
        <w:rPr>
          <w:rFonts w:hint="eastAsia"/>
        </w:rPr>
        <w:t>优先级为</w:t>
      </w:r>
      <w:r>
        <w:rPr>
          <w:rFonts w:hint="eastAsia"/>
        </w:rPr>
        <w:t>100</w:t>
      </w:r>
      <w:r>
        <w:rPr>
          <w:rFonts w:hint="eastAsia"/>
        </w:rPr>
        <w:t>，</w:t>
      </w:r>
      <w:r>
        <w:rPr>
          <w:rFonts w:hint="eastAsia"/>
        </w:rPr>
        <w:t>R2</w:t>
      </w:r>
      <w:r>
        <w:rPr>
          <w:rFonts w:hint="eastAsia"/>
        </w:rPr>
        <w:t>为</w:t>
      </w:r>
      <w:r>
        <w:rPr>
          <w:rFonts w:hint="eastAsia"/>
        </w:rPr>
        <w:t>50</w:t>
      </w:r>
      <w:r>
        <w:rPr>
          <w:rFonts w:hint="eastAsia"/>
        </w:rPr>
        <w:t>，</w:t>
      </w:r>
      <w:r>
        <w:rPr>
          <w:rFonts w:hint="eastAsia"/>
        </w:rPr>
        <w:t>R4</w:t>
      </w:r>
      <w:r>
        <w:rPr>
          <w:rFonts w:hint="eastAsia"/>
        </w:rPr>
        <w:t>为</w:t>
      </w:r>
      <w:r>
        <w:rPr>
          <w:rFonts w:hint="eastAsia"/>
        </w:rPr>
        <w:t>0</w:t>
      </w:r>
      <w:r>
        <w:rPr>
          <w:rFonts w:hint="eastAsia"/>
        </w:rPr>
        <w:t>，</w:t>
      </w:r>
      <w:r>
        <w:rPr>
          <w:rFonts w:hint="eastAsia"/>
        </w:rPr>
        <w:t>R3</w:t>
      </w:r>
      <w:r>
        <w:rPr>
          <w:rFonts w:hint="eastAsia"/>
        </w:rPr>
        <w:t>保持缺省不变。</w:t>
      </w:r>
    </w:p>
    <w:p w14:paraId="4891D737" w14:textId="77777777" w:rsidR="00870A08" w:rsidRDefault="003A5418">
      <w:pPr>
        <w:pStyle w:val="aff6"/>
      </w:pPr>
      <w:r>
        <w:t>&lt;R1&gt;system-view</w:t>
      </w:r>
    </w:p>
    <w:p w14:paraId="1DFA3020" w14:textId="77777777" w:rsidR="00870A08" w:rsidRDefault="003A5418">
      <w:pPr>
        <w:pStyle w:val="aff6"/>
      </w:pPr>
      <w:r>
        <w:lastRenderedPageBreak/>
        <w:t>[R</w:t>
      </w:r>
      <w:proofErr w:type="gramStart"/>
      <w:r>
        <w:t>1]interface</w:t>
      </w:r>
      <w:proofErr w:type="gramEnd"/>
      <w:r>
        <w:t xml:space="preserve"> </w:t>
      </w:r>
      <w:proofErr w:type="spellStart"/>
      <w:r>
        <w:rPr>
          <w:rFonts w:hint="eastAsia"/>
        </w:rPr>
        <w:t>GigabitEthernet</w:t>
      </w:r>
      <w:proofErr w:type="spellEnd"/>
      <w:r>
        <w:rPr>
          <w:rFonts w:hint="eastAsia"/>
        </w:rPr>
        <w:t xml:space="preserve"> </w:t>
      </w:r>
      <w:r>
        <w:t>0/0/0</w:t>
      </w:r>
    </w:p>
    <w:p w14:paraId="2214F89E" w14:textId="77777777" w:rsidR="00870A08" w:rsidRDefault="003A5418">
      <w:pPr>
        <w:pStyle w:val="aff6"/>
      </w:pPr>
      <w:r>
        <w:t>[R1-GigabitEthernet0/0/</w:t>
      </w:r>
      <w:proofErr w:type="gramStart"/>
      <w:r>
        <w:t>0]</w:t>
      </w:r>
      <w:proofErr w:type="spellStart"/>
      <w:r>
        <w:t>ospf</w:t>
      </w:r>
      <w:proofErr w:type="spellEnd"/>
      <w:proofErr w:type="gramEnd"/>
      <w:r>
        <w:t xml:space="preserve"> </w:t>
      </w:r>
      <w:proofErr w:type="spellStart"/>
      <w:r>
        <w:t>dr</w:t>
      </w:r>
      <w:proofErr w:type="spellEnd"/>
      <w:r>
        <w:t>-priority 100</w:t>
      </w:r>
    </w:p>
    <w:p w14:paraId="199299B2" w14:textId="77777777" w:rsidR="00870A08" w:rsidRDefault="00870A08">
      <w:pPr>
        <w:pStyle w:val="aff6"/>
      </w:pPr>
    </w:p>
    <w:p w14:paraId="281F0267" w14:textId="77777777" w:rsidR="00870A08" w:rsidRDefault="003A5418">
      <w:pPr>
        <w:pStyle w:val="aff6"/>
      </w:pPr>
      <w:r>
        <w:t>&lt;R2&gt;system-view</w:t>
      </w:r>
    </w:p>
    <w:p w14:paraId="48AC00DC" w14:textId="77777777" w:rsidR="00870A08" w:rsidRDefault="003A5418">
      <w:pPr>
        <w:pStyle w:val="aff6"/>
      </w:pPr>
      <w:r>
        <w:t>[R</w:t>
      </w:r>
      <w:proofErr w:type="gramStart"/>
      <w:r>
        <w:t>2]interface</w:t>
      </w:r>
      <w:proofErr w:type="gramEnd"/>
      <w:r>
        <w:t xml:space="preserve"> </w:t>
      </w:r>
      <w:proofErr w:type="spellStart"/>
      <w:r>
        <w:rPr>
          <w:rFonts w:hint="eastAsia"/>
        </w:rPr>
        <w:t>GigabitEthernet</w:t>
      </w:r>
      <w:proofErr w:type="spellEnd"/>
      <w:r>
        <w:rPr>
          <w:rFonts w:hint="eastAsia"/>
        </w:rPr>
        <w:t xml:space="preserve"> </w:t>
      </w:r>
      <w:r>
        <w:t>0/0/0</w:t>
      </w:r>
    </w:p>
    <w:p w14:paraId="09A9D0CA" w14:textId="77777777" w:rsidR="00870A08" w:rsidRDefault="003A5418">
      <w:pPr>
        <w:pStyle w:val="aff6"/>
      </w:pPr>
      <w:r>
        <w:t>[R2-GigabitEthernet0/0/</w:t>
      </w:r>
      <w:proofErr w:type="gramStart"/>
      <w:r>
        <w:t>0]</w:t>
      </w:r>
      <w:proofErr w:type="spellStart"/>
      <w:r>
        <w:t>ospf</w:t>
      </w:r>
      <w:proofErr w:type="spellEnd"/>
      <w:proofErr w:type="gramEnd"/>
      <w:r>
        <w:t xml:space="preserve"> </w:t>
      </w:r>
      <w:proofErr w:type="spellStart"/>
      <w:r>
        <w:t>dr</w:t>
      </w:r>
      <w:proofErr w:type="spellEnd"/>
      <w:r>
        <w:t>-priority 50</w:t>
      </w:r>
    </w:p>
    <w:p w14:paraId="52BB9931" w14:textId="77777777" w:rsidR="00870A08" w:rsidRDefault="003A5418">
      <w:pPr>
        <w:pStyle w:val="aff6"/>
      </w:pPr>
      <w:r>
        <w:rPr>
          <w:rFonts w:hint="eastAsia"/>
        </w:rPr>
        <w:t xml:space="preserve">     </w:t>
      </w:r>
    </w:p>
    <w:p w14:paraId="01F0D568" w14:textId="77777777" w:rsidR="00870A08" w:rsidRDefault="003A5418">
      <w:pPr>
        <w:pStyle w:val="aff6"/>
      </w:pPr>
      <w:r>
        <w:t>&lt;R4&gt;system-view</w:t>
      </w:r>
    </w:p>
    <w:p w14:paraId="0F3799C7" w14:textId="77777777" w:rsidR="00870A08" w:rsidRDefault="003A5418">
      <w:pPr>
        <w:pStyle w:val="aff6"/>
      </w:pPr>
      <w:r>
        <w:t>[R</w:t>
      </w:r>
      <w:proofErr w:type="gramStart"/>
      <w:r>
        <w:t>4]interface</w:t>
      </w:r>
      <w:proofErr w:type="gramEnd"/>
      <w:r>
        <w:t xml:space="preserve"> </w:t>
      </w:r>
      <w:proofErr w:type="spellStart"/>
      <w:r>
        <w:rPr>
          <w:rFonts w:hint="eastAsia"/>
        </w:rPr>
        <w:t>GigabitEthernet</w:t>
      </w:r>
      <w:proofErr w:type="spellEnd"/>
      <w:r>
        <w:rPr>
          <w:rFonts w:hint="eastAsia"/>
        </w:rPr>
        <w:t xml:space="preserve"> </w:t>
      </w:r>
      <w:r>
        <w:t>0/0/0</w:t>
      </w:r>
    </w:p>
    <w:p w14:paraId="6313141A" w14:textId="77777777" w:rsidR="00870A08" w:rsidRDefault="003A5418">
      <w:pPr>
        <w:pStyle w:val="aff6"/>
      </w:pPr>
      <w:r>
        <w:t>[R4-GigabitEthernet0/0/</w:t>
      </w:r>
      <w:proofErr w:type="gramStart"/>
      <w:r>
        <w:t>0]</w:t>
      </w:r>
      <w:proofErr w:type="spellStart"/>
      <w:r>
        <w:t>ospf</w:t>
      </w:r>
      <w:proofErr w:type="spellEnd"/>
      <w:proofErr w:type="gramEnd"/>
      <w:r>
        <w:t xml:space="preserve"> </w:t>
      </w:r>
      <w:proofErr w:type="spellStart"/>
      <w:r>
        <w:t>dr</w:t>
      </w:r>
      <w:proofErr w:type="spellEnd"/>
      <w:r>
        <w:t>-priority 0</w:t>
      </w:r>
    </w:p>
    <w:p w14:paraId="6DF70BC0" w14:textId="77777777" w:rsidR="00870A08" w:rsidRDefault="00870A08">
      <w:pPr>
        <w:ind w:firstLine="420"/>
      </w:pPr>
    </w:p>
    <w:p w14:paraId="398AAA94" w14:textId="77777777" w:rsidR="00870A08" w:rsidRDefault="003A5418">
      <w:pPr>
        <w:ind w:firstLine="420"/>
      </w:pPr>
      <w:r>
        <w:rPr>
          <w:rFonts w:hint="eastAsia"/>
        </w:rPr>
        <w:t>配置完成后，查看各路由器的</w:t>
      </w:r>
      <w:r>
        <w:rPr>
          <w:rFonts w:hint="eastAsia"/>
        </w:rPr>
        <w:t>DR/BDR</w:t>
      </w:r>
      <w:r>
        <w:rPr>
          <w:rFonts w:hint="eastAsia"/>
        </w:rPr>
        <w:t>选举情况。</w:t>
      </w:r>
    </w:p>
    <w:p w14:paraId="17BEC3EA" w14:textId="77777777" w:rsidR="00870A08" w:rsidRDefault="003A5418">
      <w:pPr>
        <w:pStyle w:val="aff6"/>
      </w:pPr>
      <w:r>
        <w:t>[R</w:t>
      </w:r>
      <w:proofErr w:type="gramStart"/>
      <w:r>
        <w:t>1]display</w:t>
      </w:r>
      <w:proofErr w:type="gramEnd"/>
      <w:r>
        <w:t xml:space="preserve"> </w:t>
      </w:r>
      <w:proofErr w:type="spellStart"/>
      <w:r>
        <w:t>ospf</w:t>
      </w:r>
      <w:proofErr w:type="spellEnd"/>
      <w:r>
        <w:t xml:space="preserve"> peer </w:t>
      </w:r>
    </w:p>
    <w:p w14:paraId="0C6E9AD0" w14:textId="77777777" w:rsidR="00870A08" w:rsidRDefault="003A5418">
      <w:pPr>
        <w:pStyle w:val="aff6"/>
      </w:pPr>
      <w:r>
        <w:t xml:space="preserve">         OSPF Process 1 with Router-ID 1.1.1.1</w:t>
      </w:r>
    </w:p>
    <w:p w14:paraId="0A35D6E3" w14:textId="77777777" w:rsidR="00870A08" w:rsidRDefault="003A5418">
      <w:pPr>
        <w:pStyle w:val="aff6"/>
      </w:pPr>
      <w:r>
        <w:t xml:space="preserve">                 Neighbors</w:t>
      </w:r>
    </w:p>
    <w:p w14:paraId="4E817437" w14:textId="77777777" w:rsidR="00870A08" w:rsidRDefault="003A5418">
      <w:pPr>
        <w:pStyle w:val="aff6"/>
      </w:pPr>
      <w:r>
        <w:t xml:space="preserve"> Area 0.0.0.0 interface 172.16.1.1(GigabitEthernet0/0/0)'s neighbors</w:t>
      </w:r>
    </w:p>
    <w:p w14:paraId="57545332" w14:textId="77777777" w:rsidR="00870A08" w:rsidRDefault="003A5418">
      <w:pPr>
        <w:pStyle w:val="aff6"/>
      </w:pPr>
      <w:r>
        <w:t xml:space="preserve"> Router-ID: 2.2.2.2          Address: 172.16.1.2</w:t>
      </w:r>
    </w:p>
    <w:p w14:paraId="5908909C" w14:textId="77777777" w:rsidR="00870A08" w:rsidRDefault="003A5418">
      <w:pPr>
        <w:pStyle w:val="aff6"/>
      </w:pPr>
      <w:r>
        <w:t xml:space="preserve">   State: 2-</w:t>
      </w:r>
      <w:proofErr w:type="gramStart"/>
      <w:r>
        <w:t xml:space="preserve">Way  </w:t>
      </w:r>
      <w:proofErr w:type="spellStart"/>
      <w:r>
        <w:t>Mode</w:t>
      </w:r>
      <w:proofErr w:type="gramEnd"/>
      <w:r>
        <w:t>:Nbr</w:t>
      </w:r>
      <w:proofErr w:type="spellEnd"/>
      <w:r>
        <w:t xml:space="preserve"> is  Master  Priority: 1</w:t>
      </w:r>
    </w:p>
    <w:p w14:paraId="38A09CA5" w14:textId="77777777" w:rsidR="00870A08" w:rsidRDefault="003A5418">
      <w:pPr>
        <w:pStyle w:val="aff6"/>
      </w:pPr>
      <w:r>
        <w:t xml:space="preserve">   </w:t>
      </w:r>
      <w:r>
        <w:rPr>
          <w:shd w:val="pct10" w:color="auto" w:fill="FFFFFF"/>
        </w:rPr>
        <w:t xml:space="preserve">DR: </w:t>
      </w:r>
      <w:proofErr w:type="gramStart"/>
      <w:r>
        <w:rPr>
          <w:shd w:val="pct10" w:color="auto" w:fill="FFFFFF"/>
        </w:rPr>
        <w:t>172.16.1.4  BDR</w:t>
      </w:r>
      <w:proofErr w:type="gramEnd"/>
      <w:r>
        <w:rPr>
          <w:shd w:val="pct10" w:color="auto" w:fill="FFFFFF"/>
        </w:rPr>
        <w:t>: 172.16.1.3</w:t>
      </w:r>
      <w:r>
        <w:t xml:space="preserve">  MTU: 0</w:t>
      </w:r>
    </w:p>
    <w:p w14:paraId="04A635F8" w14:textId="77777777" w:rsidR="00870A08" w:rsidRDefault="003A5418">
      <w:pPr>
        <w:pStyle w:val="aff6"/>
      </w:pPr>
      <w:r>
        <w:t xml:space="preserve">   Dead timer due in </w:t>
      </w:r>
      <w:proofErr w:type="gramStart"/>
      <w:r>
        <w:t>35  sec</w:t>
      </w:r>
      <w:proofErr w:type="gramEnd"/>
    </w:p>
    <w:p w14:paraId="77711E44" w14:textId="77777777" w:rsidR="00870A08" w:rsidRDefault="003A5418">
      <w:pPr>
        <w:pStyle w:val="aff6"/>
      </w:pPr>
      <w:r>
        <w:t xml:space="preserve">   </w:t>
      </w:r>
      <w:proofErr w:type="spellStart"/>
      <w:r>
        <w:t>Retrans</w:t>
      </w:r>
      <w:proofErr w:type="spellEnd"/>
      <w:r>
        <w:t xml:space="preserve"> timer interval: 0</w:t>
      </w:r>
    </w:p>
    <w:p w14:paraId="49A3193A" w14:textId="77777777" w:rsidR="00870A08" w:rsidRDefault="003A5418">
      <w:pPr>
        <w:pStyle w:val="aff6"/>
      </w:pPr>
      <w:r>
        <w:t xml:space="preserve">   Neighbor is up for 00:00:00</w:t>
      </w:r>
    </w:p>
    <w:p w14:paraId="110BB019" w14:textId="77777777" w:rsidR="00870A08" w:rsidRDefault="003A5418">
      <w:pPr>
        <w:pStyle w:val="aff6"/>
      </w:pPr>
      <w:r>
        <w:t xml:space="preserve">   Authentication Sequence: [ </w:t>
      </w:r>
      <w:proofErr w:type="gramStart"/>
      <w:r>
        <w:t>0 ]</w:t>
      </w:r>
      <w:proofErr w:type="gramEnd"/>
    </w:p>
    <w:p w14:paraId="086F6363" w14:textId="77777777" w:rsidR="00870A08" w:rsidRDefault="003A5418">
      <w:pPr>
        <w:pStyle w:val="aff6"/>
      </w:pPr>
      <w:r>
        <w:t xml:space="preserve"> Router-ID: 3.3.3.3          Address: 172.16.1.3</w:t>
      </w:r>
    </w:p>
    <w:p w14:paraId="34447833" w14:textId="77777777" w:rsidR="00870A08" w:rsidRDefault="003A5418">
      <w:pPr>
        <w:pStyle w:val="aff6"/>
      </w:pPr>
      <w:r>
        <w:t xml:space="preserve">   State: </w:t>
      </w:r>
      <w:proofErr w:type="gramStart"/>
      <w:r>
        <w:t xml:space="preserve">Full  </w:t>
      </w:r>
      <w:proofErr w:type="spellStart"/>
      <w:r>
        <w:t>Mode</w:t>
      </w:r>
      <w:proofErr w:type="gramEnd"/>
      <w:r>
        <w:t>:Nbr</w:t>
      </w:r>
      <w:proofErr w:type="spellEnd"/>
      <w:r>
        <w:t xml:space="preserve"> is  Master  Priority: 1</w:t>
      </w:r>
    </w:p>
    <w:p w14:paraId="41C40EF3" w14:textId="77777777" w:rsidR="00870A08" w:rsidRDefault="003A5418">
      <w:pPr>
        <w:pStyle w:val="aff6"/>
      </w:pPr>
      <w:r>
        <w:t xml:space="preserve">   </w:t>
      </w:r>
      <w:r>
        <w:rPr>
          <w:shd w:val="pct10" w:color="auto" w:fill="FFFFFF"/>
        </w:rPr>
        <w:t xml:space="preserve">DR: </w:t>
      </w:r>
      <w:proofErr w:type="gramStart"/>
      <w:r>
        <w:rPr>
          <w:shd w:val="pct10" w:color="auto" w:fill="FFFFFF"/>
        </w:rPr>
        <w:t>172.16.1.4  BDR</w:t>
      </w:r>
      <w:proofErr w:type="gramEnd"/>
      <w:r>
        <w:rPr>
          <w:shd w:val="pct10" w:color="auto" w:fill="FFFFFF"/>
        </w:rPr>
        <w:t>: 172.16.1.3</w:t>
      </w:r>
      <w:r>
        <w:t xml:space="preserve">  MTU: 0</w:t>
      </w:r>
    </w:p>
    <w:p w14:paraId="197E52A0" w14:textId="77777777" w:rsidR="00870A08" w:rsidRDefault="003A5418">
      <w:pPr>
        <w:pStyle w:val="aff6"/>
      </w:pPr>
      <w:r>
        <w:t xml:space="preserve">   Dead timer due in </w:t>
      </w:r>
      <w:proofErr w:type="gramStart"/>
      <w:r>
        <w:t>34  sec</w:t>
      </w:r>
      <w:proofErr w:type="gramEnd"/>
    </w:p>
    <w:p w14:paraId="1E348F81" w14:textId="77777777" w:rsidR="00870A08" w:rsidRDefault="003A5418">
      <w:pPr>
        <w:pStyle w:val="aff6"/>
      </w:pPr>
      <w:r>
        <w:t xml:space="preserve">   </w:t>
      </w:r>
      <w:proofErr w:type="spellStart"/>
      <w:r>
        <w:t>Retrans</w:t>
      </w:r>
      <w:proofErr w:type="spellEnd"/>
      <w:r>
        <w:t xml:space="preserve"> timer interval: 5</w:t>
      </w:r>
    </w:p>
    <w:p w14:paraId="6172175C" w14:textId="77777777" w:rsidR="00870A08" w:rsidRDefault="003A5418">
      <w:pPr>
        <w:pStyle w:val="aff6"/>
      </w:pPr>
      <w:r>
        <w:lastRenderedPageBreak/>
        <w:t xml:space="preserve">   Neighbor is up for 00:00:48</w:t>
      </w:r>
    </w:p>
    <w:p w14:paraId="70F719E8" w14:textId="77777777" w:rsidR="00870A08" w:rsidRDefault="003A5418">
      <w:pPr>
        <w:pStyle w:val="aff6"/>
      </w:pPr>
      <w:r>
        <w:t xml:space="preserve">   Authentication Sequence: [ </w:t>
      </w:r>
      <w:proofErr w:type="gramStart"/>
      <w:r>
        <w:t>0 ]</w:t>
      </w:r>
      <w:proofErr w:type="gramEnd"/>
    </w:p>
    <w:p w14:paraId="52A9D24A" w14:textId="77777777" w:rsidR="00870A08" w:rsidRDefault="003A5418">
      <w:pPr>
        <w:pStyle w:val="aff6"/>
      </w:pPr>
      <w:r>
        <w:t xml:space="preserve"> Router-ID: 4.4.4.4          Address: 172.16.1.4</w:t>
      </w:r>
    </w:p>
    <w:p w14:paraId="57F54835" w14:textId="77777777" w:rsidR="00870A08" w:rsidRDefault="003A5418">
      <w:pPr>
        <w:pStyle w:val="aff6"/>
      </w:pPr>
      <w:r>
        <w:t xml:space="preserve">   State: </w:t>
      </w:r>
      <w:proofErr w:type="gramStart"/>
      <w:r>
        <w:t xml:space="preserve">Full  </w:t>
      </w:r>
      <w:proofErr w:type="spellStart"/>
      <w:r>
        <w:t>Mode</w:t>
      </w:r>
      <w:proofErr w:type="gramEnd"/>
      <w:r>
        <w:t>:Nbr</w:t>
      </w:r>
      <w:proofErr w:type="spellEnd"/>
      <w:r>
        <w:t xml:space="preserve"> is  Master  Priority: 1</w:t>
      </w:r>
    </w:p>
    <w:p w14:paraId="77E00599" w14:textId="77777777" w:rsidR="00870A08" w:rsidRDefault="003A5418">
      <w:pPr>
        <w:pStyle w:val="aff6"/>
      </w:pPr>
      <w:r>
        <w:t xml:space="preserve">   </w:t>
      </w:r>
      <w:r>
        <w:rPr>
          <w:shd w:val="pct10" w:color="auto" w:fill="FFFFFF"/>
        </w:rPr>
        <w:t xml:space="preserve">DR: </w:t>
      </w:r>
      <w:proofErr w:type="gramStart"/>
      <w:r>
        <w:rPr>
          <w:shd w:val="pct10" w:color="auto" w:fill="FFFFFF"/>
        </w:rPr>
        <w:t>172.16.1.4  BDR</w:t>
      </w:r>
      <w:proofErr w:type="gramEnd"/>
      <w:r>
        <w:rPr>
          <w:shd w:val="pct10" w:color="auto" w:fill="FFFFFF"/>
        </w:rPr>
        <w:t>: 172.16.1.3</w:t>
      </w:r>
      <w:r>
        <w:t xml:space="preserve">  MTU: 0</w:t>
      </w:r>
    </w:p>
    <w:p w14:paraId="6843B172" w14:textId="77777777" w:rsidR="00870A08" w:rsidRDefault="003A5418">
      <w:pPr>
        <w:pStyle w:val="aff6"/>
      </w:pPr>
      <w:r>
        <w:t xml:space="preserve">   Dead timer due in </w:t>
      </w:r>
      <w:proofErr w:type="gramStart"/>
      <w:r>
        <w:t>34  sec</w:t>
      </w:r>
      <w:proofErr w:type="gramEnd"/>
    </w:p>
    <w:p w14:paraId="07FB4DCA" w14:textId="77777777" w:rsidR="00870A08" w:rsidRDefault="003A5418">
      <w:pPr>
        <w:pStyle w:val="aff6"/>
      </w:pPr>
      <w:r>
        <w:t xml:space="preserve">   </w:t>
      </w:r>
      <w:proofErr w:type="spellStart"/>
      <w:r>
        <w:t>Retrans</w:t>
      </w:r>
      <w:proofErr w:type="spellEnd"/>
      <w:r>
        <w:t xml:space="preserve"> timer interval: 0</w:t>
      </w:r>
    </w:p>
    <w:p w14:paraId="4EE3FD06" w14:textId="77777777" w:rsidR="00870A08" w:rsidRDefault="003A5418">
      <w:pPr>
        <w:pStyle w:val="aff6"/>
      </w:pPr>
      <w:r>
        <w:t xml:space="preserve">   Neighbor is up for 00:00:46</w:t>
      </w:r>
    </w:p>
    <w:p w14:paraId="1B6EA354" w14:textId="77777777" w:rsidR="00870A08" w:rsidRDefault="003A5418">
      <w:pPr>
        <w:pStyle w:val="aff6"/>
      </w:pPr>
      <w:r>
        <w:t xml:space="preserve">   Authentication Sequence: [ </w:t>
      </w:r>
      <w:proofErr w:type="gramStart"/>
      <w:r>
        <w:t>0 ]</w:t>
      </w:r>
      <w:proofErr w:type="gramEnd"/>
    </w:p>
    <w:p w14:paraId="7E7C8050" w14:textId="77777777" w:rsidR="00870A08" w:rsidRDefault="00870A08">
      <w:pPr>
        <w:pStyle w:val="aff6"/>
      </w:pPr>
    </w:p>
    <w:p w14:paraId="0953831D" w14:textId="77777777" w:rsidR="00870A08" w:rsidRDefault="003A5418">
      <w:pPr>
        <w:ind w:firstLine="420"/>
      </w:pPr>
      <w:r>
        <w:rPr>
          <w:rFonts w:hint="eastAsia"/>
        </w:rPr>
        <w:t>发现此时的</w:t>
      </w:r>
      <w:r>
        <w:rPr>
          <w:rFonts w:hint="eastAsia"/>
        </w:rPr>
        <w:t>DR</w:t>
      </w:r>
      <w:r>
        <w:rPr>
          <w:rFonts w:hint="eastAsia"/>
        </w:rPr>
        <w:t>与</w:t>
      </w:r>
      <w:r>
        <w:rPr>
          <w:rFonts w:hint="eastAsia"/>
        </w:rPr>
        <w:t>BDR</w:t>
      </w:r>
      <w:r>
        <w:rPr>
          <w:rFonts w:hint="eastAsia"/>
        </w:rPr>
        <w:t>都没有改变，即验证了</w:t>
      </w:r>
      <w:r>
        <w:rPr>
          <w:rFonts w:hint="eastAsia"/>
        </w:rPr>
        <w:t>OSPF</w:t>
      </w:r>
      <w:r>
        <w:rPr>
          <w:rFonts w:hint="eastAsia"/>
        </w:rPr>
        <w:t>的</w:t>
      </w:r>
      <w:r>
        <w:rPr>
          <w:rFonts w:hint="eastAsia"/>
        </w:rPr>
        <w:t>DR/BDR</w:t>
      </w:r>
      <w:r>
        <w:rPr>
          <w:rFonts w:hint="eastAsia"/>
        </w:rPr>
        <w:t>选举是非抢占的。必须要在四台路由器上同时重启</w:t>
      </w:r>
      <w:r>
        <w:rPr>
          <w:rFonts w:hint="eastAsia"/>
        </w:rPr>
        <w:t>OSPF</w:t>
      </w:r>
      <w:r>
        <w:rPr>
          <w:rFonts w:hint="eastAsia"/>
        </w:rPr>
        <w:t>进程，或者重启路由器才能使得其重新正确选举。</w:t>
      </w:r>
    </w:p>
    <w:p w14:paraId="63D9A15C" w14:textId="77777777" w:rsidR="00870A08" w:rsidRDefault="003A5418">
      <w:pPr>
        <w:ind w:firstLine="420"/>
      </w:pPr>
      <w:r>
        <w:rPr>
          <w:rFonts w:hint="eastAsia"/>
        </w:rPr>
        <w:t>同时重启四台路由器的</w:t>
      </w:r>
      <w:r>
        <w:rPr>
          <w:rFonts w:hint="eastAsia"/>
        </w:rPr>
        <w:t>OSPF</w:t>
      </w:r>
      <w:r>
        <w:rPr>
          <w:rFonts w:hint="eastAsia"/>
        </w:rPr>
        <w:t>进程，或直接同时重启设备。</w:t>
      </w:r>
    </w:p>
    <w:p w14:paraId="2F103E9C" w14:textId="77777777" w:rsidR="00870A08" w:rsidRDefault="003A5418">
      <w:pPr>
        <w:ind w:firstLine="420"/>
      </w:pPr>
      <w:r>
        <w:rPr>
          <w:rFonts w:hint="eastAsia"/>
        </w:rPr>
        <w:t>重置后再次查看各路由器的</w:t>
      </w:r>
      <w:r>
        <w:rPr>
          <w:rFonts w:hint="eastAsia"/>
        </w:rPr>
        <w:t>DR/BDR</w:t>
      </w:r>
      <w:r>
        <w:rPr>
          <w:rFonts w:hint="eastAsia"/>
        </w:rPr>
        <w:t>选举状态。</w:t>
      </w:r>
    </w:p>
    <w:p w14:paraId="1D3EA7A3" w14:textId="77777777" w:rsidR="00870A08" w:rsidRDefault="003A5418">
      <w:pPr>
        <w:pStyle w:val="aff6"/>
      </w:pPr>
      <w:r>
        <w:t xml:space="preserve">&lt;R1&gt;display </w:t>
      </w:r>
      <w:proofErr w:type="spellStart"/>
      <w:r>
        <w:t>ospf</w:t>
      </w:r>
      <w:proofErr w:type="spellEnd"/>
      <w:r>
        <w:t xml:space="preserve"> peer</w:t>
      </w:r>
    </w:p>
    <w:p w14:paraId="07B1DE34" w14:textId="77777777" w:rsidR="00870A08" w:rsidRDefault="003A5418">
      <w:pPr>
        <w:pStyle w:val="aff6"/>
      </w:pPr>
      <w:r>
        <w:t xml:space="preserve">         OSPF Process 1 with Router-ID 1.1.1.1</w:t>
      </w:r>
    </w:p>
    <w:p w14:paraId="4DA61707" w14:textId="77777777" w:rsidR="00870A08" w:rsidRDefault="003A5418">
      <w:pPr>
        <w:pStyle w:val="aff6"/>
      </w:pPr>
      <w:r>
        <w:t xml:space="preserve">                 Neighbors </w:t>
      </w:r>
    </w:p>
    <w:p w14:paraId="77CE52D6" w14:textId="77777777" w:rsidR="00870A08" w:rsidRDefault="003A5418">
      <w:pPr>
        <w:pStyle w:val="aff6"/>
      </w:pPr>
      <w:r>
        <w:t xml:space="preserve"> Area 0.0.0.0 interface 172.16.1.1(GigabitEthernet0/0/0)'s neighbors</w:t>
      </w:r>
    </w:p>
    <w:p w14:paraId="414CE024" w14:textId="77777777" w:rsidR="00870A08" w:rsidRDefault="003A5418">
      <w:pPr>
        <w:pStyle w:val="aff6"/>
      </w:pPr>
      <w:r>
        <w:t xml:space="preserve"> Router-ID: 2.2.2.2          Address: 172.16.1.2</w:t>
      </w:r>
    </w:p>
    <w:p w14:paraId="3D3F9D6B" w14:textId="77777777" w:rsidR="00870A08" w:rsidRDefault="003A5418">
      <w:pPr>
        <w:pStyle w:val="aff6"/>
      </w:pPr>
      <w:r>
        <w:t xml:space="preserve">   State: </w:t>
      </w:r>
      <w:proofErr w:type="gramStart"/>
      <w:r>
        <w:t xml:space="preserve">Full  </w:t>
      </w:r>
      <w:proofErr w:type="spellStart"/>
      <w:r>
        <w:t>Mode</w:t>
      </w:r>
      <w:proofErr w:type="gramEnd"/>
      <w:r>
        <w:t>:Nbr</w:t>
      </w:r>
      <w:proofErr w:type="spellEnd"/>
      <w:r>
        <w:t xml:space="preserve"> is  Master  Priority: 50</w:t>
      </w:r>
    </w:p>
    <w:p w14:paraId="4C86F1A1" w14:textId="77777777" w:rsidR="00870A08" w:rsidRDefault="003A5418">
      <w:pPr>
        <w:pStyle w:val="aff6"/>
      </w:pPr>
      <w:r>
        <w:t xml:space="preserve">   </w:t>
      </w:r>
      <w:r>
        <w:rPr>
          <w:shd w:val="pct10" w:color="auto" w:fill="FFFFFF"/>
        </w:rPr>
        <w:t xml:space="preserve">DR: </w:t>
      </w:r>
      <w:proofErr w:type="gramStart"/>
      <w:r>
        <w:rPr>
          <w:shd w:val="pct10" w:color="auto" w:fill="FFFFFF"/>
        </w:rPr>
        <w:t>172.16.1.1  BDR</w:t>
      </w:r>
      <w:proofErr w:type="gramEnd"/>
      <w:r>
        <w:rPr>
          <w:shd w:val="pct10" w:color="auto" w:fill="FFFFFF"/>
        </w:rPr>
        <w:t>: 172.16.1.2</w:t>
      </w:r>
      <w:r>
        <w:t xml:space="preserve">  MTU: 0</w:t>
      </w:r>
    </w:p>
    <w:p w14:paraId="6FF08C92" w14:textId="77777777" w:rsidR="00870A08" w:rsidRDefault="003A5418">
      <w:pPr>
        <w:pStyle w:val="aff6"/>
      </w:pPr>
      <w:r>
        <w:t xml:space="preserve">   Dead timer due in </w:t>
      </w:r>
      <w:proofErr w:type="gramStart"/>
      <w:r>
        <w:t>28  sec</w:t>
      </w:r>
      <w:proofErr w:type="gramEnd"/>
      <w:r>
        <w:t xml:space="preserve"> </w:t>
      </w:r>
    </w:p>
    <w:p w14:paraId="7A4DAA22" w14:textId="77777777" w:rsidR="00870A08" w:rsidRDefault="003A5418">
      <w:pPr>
        <w:pStyle w:val="aff6"/>
      </w:pPr>
      <w:r>
        <w:t xml:space="preserve">   </w:t>
      </w:r>
      <w:proofErr w:type="spellStart"/>
      <w:r>
        <w:t>Retrans</w:t>
      </w:r>
      <w:proofErr w:type="spellEnd"/>
      <w:r>
        <w:t xml:space="preserve"> timer interval: 5 </w:t>
      </w:r>
    </w:p>
    <w:p w14:paraId="1084C62D" w14:textId="77777777" w:rsidR="00870A08" w:rsidRDefault="003A5418">
      <w:pPr>
        <w:pStyle w:val="aff6"/>
      </w:pPr>
      <w:r>
        <w:t xml:space="preserve">   Neighbor is up for 00:00:19</w:t>
      </w:r>
    </w:p>
    <w:p w14:paraId="50B36E82" w14:textId="77777777" w:rsidR="00870A08" w:rsidRDefault="003A5418">
      <w:pPr>
        <w:pStyle w:val="aff6"/>
      </w:pPr>
      <w:r>
        <w:t xml:space="preserve">   Authentication Sequence: [ </w:t>
      </w:r>
      <w:proofErr w:type="gramStart"/>
      <w:r>
        <w:t>0 ]</w:t>
      </w:r>
      <w:proofErr w:type="gramEnd"/>
    </w:p>
    <w:p w14:paraId="0EA359FB" w14:textId="77777777" w:rsidR="00870A08" w:rsidRDefault="003A5418">
      <w:pPr>
        <w:pStyle w:val="aff6"/>
      </w:pPr>
      <w:r>
        <w:t xml:space="preserve"> Router-ID: 3.3.3.3          Address: 172.16.1.3</w:t>
      </w:r>
    </w:p>
    <w:p w14:paraId="2BBFA31D" w14:textId="77777777" w:rsidR="00870A08" w:rsidRDefault="003A5418">
      <w:pPr>
        <w:pStyle w:val="aff6"/>
      </w:pPr>
      <w:r>
        <w:t xml:space="preserve">   State: </w:t>
      </w:r>
      <w:proofErr w:type="gramStart"/>
      <w:r>
        <w:t xml:space="preserve">Full  </w:t>
      </w:r>
      <w:proofErr w:type="spellStart"/>
      <w:r>
        <w:t>Mode</w:t>
      </w:r>
      <w:proofErr w:type="gramEnd"/>
      <w:r>
        <w:t>:Nbr</w:t>
      </w:r>
      <w:proofErr w:type="spellEnd"/>
      <w:r>
        <w:t xml:space="preserve"> is  Master  Priority: 1</w:t>
      </w:r>
    </w:p>
    <w:p w14:paraId="71E15A76" w14:textId="77777777" w:rsidR="00870A08" w:rsidRDefault="003A5418">
      <w:pPr>
        <w:pStyle w:val="aff6"/>
      </w:pPr>
      <w:r>
        <w:lastRenderedPageBreak/>
        <w:t xml:space="preserve">   </w:t>
      </w:r>
      <w:r>
        <w:rPr>
          <w:shd w:val="pct10" w:color="auto" w:fill="FFFFFF"/>
        </w:rPr>
        <w:t xml:space="preserve">DR: </w:t>
      </w:r>
      <w:proofErr w:type="gramStart"/>
      <w:r>
        <w:rPr>
          <w:shd w:val="pct10" w:color="auto" w:fill="FFFFFF"/>
        </w:rPr>
        <w:t>172.16.1.1  BDR</w:t>
      </w:r>
      <w:proofErr w:type="gramEnd"/>
      <w:r>
        <w:rPr>
          <w:shd w:val="pct10" w:color="auto" w:fill="FFFFFF"/>
        </w:rPr>
        <w:t>: 172.16.1.2</w:t>
      </w:r>
      <w:r>
        <w:t xml:space="preserve">  MTU: 0</w:t>
      </w:r>
    </w:p>
    <w:p w14:paraId="6D585348" w14:textId="77777777" w:rsidR="00870A08" w:rsidRDefault="003A5418">
      <w:pPr>
        <w:pStyle w:val="aff6"/>
      </w:pPr>
      <w:r>
        <w:t xml:space="preserve">   Dead timer due in </w:t>
      </w:r>
      <w:proofErr w:type="gramStart"/>
      <w:r>
        <w:t>32  sec</w:t>
      </w:r>
      <w:proofErr w:type="gramEnd"/>
    </w:p>
    <w:p w14:paraId="707FD914" w14:textId="77777777" w:rsidR="00870A08" w:rsidRDefault="003A5418">
      <w:pPr>
        <w:pStyle w:val="aff6"/>
      </w:pPr>
      <w:r>
        <w:t xml:space="preserve">   </w:t>
      </w:r>
      <w:proofErr w:type="spellStart"/>
      <w:r>
        <w:t>Retrans</w:t>
      </w:r>
      <w:proofErr w:type="spellEnd"/>
      <w:r>
        <w:t xml:space="preserve"> timer interval: 5</w:t>
      </w:r>
    </w:p>
    <w:p w14:paraId="73B7D211" w14:textId="77777777" w:rsidR="00870A08" w:rsidRDefault="003A5418">
      <w:pPr>
        <w:pStyle w:val="aff6"/>
      </w:pPr>
      <w:r>
        <w:t xml:space="preserve">   Neighbor is up for 00:00:04</w:t>
      </w:r>
    </w:p>
    <w:p w14:paraId="6E02D57A" w14:textId="77777777" w:rsidR="00870A08" w:rsidRDefault="003A5418">
      <w:pPr>
        <w:pStyle w:val="aff6"/>
      </w:pPr>
      <w:r>
        <w:t xml:space="preserve">   Authentication Sequence: [ </w:t>
      </w:r>
      <w:proofErr w:type="gramStart"/>
      <w:r>
        <w:t>0 ]</w:t>
      </w:r>
      <w:proofErr w:type="gramEnd"/>
    </w:p>
    <w:p w14:paraId="7DC49A89" w14:textId="77777777" w:rsidR="00870A08" w:rsidRDefault="003A5418">
      <w:pPr>
        <w:pStyle w:val="aff6"/>
      </w:pPr>
      <w:r>
        <w:t xml:space="preserve"> Router-ID: 4.4.4.4          Address: 172.16.1.4</w:t>
      </w:r>
    </w:p>
    <w:p w14:paraId="7A69654A" w14:textId="77777777" w:rsidR="00870A08" w:rsidRDefault="003A5418">
      <w:pPr>
        <w:pStyle w:val="aff6"/>
      </w:pPr>
      <w:r>
        <w:t xml:space="preserve">   State: </w:t>
      </w:r>
      <w:proofErr w:type="gramStart"/>
      <w:r>
        <w:t xml:space="preserve">Full  </w:t>
      </w:r>
      <w:proofErr w:type="spellStart"/>
      <w:r>
        <w:t>Mode</w:t>
      </w:r>
      <w:proofErr w:type="gramEnd"/>
      <w:r>
        <w:t>:Nbr</w:t>
      </w:r>
      <w:proofErr w:type="spellEnd"/>
      <w:r>
        <w:t xml:space="preserve"> is  Master  Priority: 0</w:t>
      </w:r>
    </w:p>
    <w:p w14:paraId="385FBAE6" w14:textId="77777777" w:rsidR="00870A08" w:rsidRDefault="003A5418">
      <w:pPr>
        <w:pStyle w:val="aff6"/>
      </w:pPr>
      <w:r>
        <w:t xml:space="preserve">   </w:t>
      </w:r>
      <w:r>
        <w:rPr>
          <w:shd w:val="pct10" w:color="auto" w:fill="FFFFFF"/>
        </w:rPr>
        <w:t xml:space="preserve">DR: </w:t>
      </w:r>
      <w:proofErr w:type="gramStart"/>
      <w:r>
        <w:rPr>
          <w:shd w:val="pct10" w:color="auto" w:fill="FFFFFF"/>
        </w:rPr>
        <w:t>172.16.1.1  BDR</w:t>
      </w:r>
      <w:proofErr w:type="gramEnd"/>
      <w:r>
        <w:rPr>
          <w:shd w:val="pct10" w:color="auto" w:fill="FFFFFF"/>
        </w:rPr>
        <w:t>: 172.16.1.2</w:t>
      </w:r>
      <w:r>
        <w:t xml:space="preserve">  MTU: 0</w:t>
      </w:r>
    </w:p>
    <w:p w14:paraId="4B91DC80" w14:textId="77777777" w:rsidR="00870A08" w:rsidRDefault="003A5418">
      <w:pPr>
        <w:pStyle w:val="aff6"/>
      </w:pPr>
      <w:r>
        <w:t xml:space="preserve">   Dead timer due in </w:t>
      </w:r>
      <w:proofErr w:type="gramStart"/>
      <w:r>
        <w:t>29  sec</w:t>
      </w:r>
      <w:proofErr w:type="gramEnd"/>
    </w:p>
    <w:p w14:paraId="35C4F743" w14:textId="77777777" w:rsidR="00870A08" w:rsidRDefault="003A5418">
      <w:pPr>
        <w:pStyle w:val="aff6"/>
      </w:pPr>
      <w:r>
        <w:t xml:space="preserve">   </w:t>
      </w:r>
      <w:proofErr w:type="spellStart"/>
      <w:r>
        <w:t>Retrans</w:t>
      </w:r>
      <w:proofErr w:type="spellEnd"/>
      <w:r>
        <w:t xml:space="preserve"> timer interval: 5</w:t>
      </w:r>
    </w:p>
    <w:p w14:paraId="604E9A3B" w14:textId="77777777" w:rsidR="00870A08" w:rsidRDefault="003A5418">
      <w:pPr>
        <w:pStyle w:val="aff6"/>
      </w:pPr>
      <w:r>
        <w:t xml:space="preserve">   Neighbor is up for 00:00:28</w:t>
      </w:r>
    </w:p>
    <w:p w14:paraId="427FC1EB" w14:textId="77777777" w:rsidR="00870A08" w:rsidRDefault="003A5418">
      <w:pPr>
        <w:pStyle w:val="aff6"/>
      </w:pPr>
      <w:r>
        <w:t xml:space="preserve">   Authentication Sequence: [ </w:t>
      </w:r>
      <w:proofErr w:type="gramStart"/>
      <w:r>
        <w:t>0 ]</w:t>
      </w:r>
      <w:proofErr w:type="gramEnd"/>
    </w:p>
    <w:p w14:paraId="3A3F3135" w14:textId="77777777" w:rsidR="00870A08" w:rsidRDefault="00870A08">
      <w:pPr>
        <w:pStyle w:val="aff6"/>
      </w:pPr>
    </w:p>
    <w:p w14:paraId="254F9A1E" w14:textId="77777777" w:rsidR="00870A08" w:rsidRDefault="003A5418">
      <w:pPr>
        <w:ind w:firstLine="420"/>
      </w:pPr>
      <w:r>
        <w:rPr>
          <w:rFonts w:hint="eastAsia"/>
        </w:rPr>
        <w:t>此时发现在该广播网络中，</w:t>
      </w:r>
      <w:r>
        <w:rPr>
          <w:rFonts w:hint="eastAsia"/>
        </w:rPr>
        <w:t>R1</w:t>
      </w:r>
      <w:r>
        <w:rPr>
          <w:rFonts w:hint="eastAsia"/>
        </w:rPr>
        <w:t>为</w:t>
      </w:r>
      <w:r>
        <w:rPr>
          <w:rFonts w:hint="eastAsia"/>
        </w:rPr>
        <w:t>DR</w:t>
      </w:r>
      <w:r>
        <w:rPr>
          <w:rFonts w:hint="eastAsia"/>
        </w:rPr>
        <w:t>，</w:t>
      </w:r>
      <w:r>
        <w:rPr>
          <w:rFonts w:hint="eastAsia"/>
        </w:rPr>
        <w:t>R2</w:t>
      </w:r>
      <w:r>
        <w:rPr>
          <w:rFonts w:hint="eastAsia"/>
        </w:rPr>
        <w:t>为</w:t>
      </w:r>
      <w:r>
        <w:rPr>
          <w:rFonts w:hint="eastAsia"/>
        </w:rPr>
        <w:t>BDR</w:t>
      </w:r>
      <w:r>
        <w:rPr>
          <w:rFonts w:hint="eastAsia"/>
        </w:rPr>
        <w:t>，实现了网络的需求。</w:t>
      </w:r>
    </w:p>
    <w:p w14:paraId="79D83EE5" w14:textId="77777777" w:rsidR="00870A08" w:rsidRDefault="003A5418">
      <w:pPr>
        <w:pStyle w:val="10"/>
      </w:pPr>
      <w:r>
        <w:rPr>
          <w:rFonts w:hint="eastAsia"/>
        </w:rPr>
        <w:t>思考</w:t>
      </w:r>
    </w:p>
    <w:p w14:paraId="77F1DAC3" w14:textId="77777777" w:rsidR="00870A08" w:rsidRDefault="003A5418">
      <w:pPr>
        <w:ind w:firstLine="420"/>
      </w:pPr>
      <w:r>
        <w:rPr>
          <w:rFonts w:hint="eastAsia"/>
        </w:rPr>
        <w:t>在本实验步骤二中，基础的</w:t>
      </w:r>
      <w:r>
        <w:rPr>
          <w:rFonts w:hint="eastAsia"/>
        </w:rPr>
        <w:t>OSPF</w:t>
      </w:r>
      <w:r>
        <w:rPr>
          <w:rFonts w:hint="eastAsia"/>
        </w:rPr>
        <w:t>网络配置完毕后，为什么要同时重启下四台路由器上的</w:t>
      </w:r>
      <w:r>
        <w:rPr>
          <w:rFonts w:hint="eastAsia"/>
        </w:rPr>
        <w:t>OSPF</w:t>
      </w:r>
      <w:r>
        <w:rPr>
          <w:rFonts w:hint="eastAsia"/>
        </w:rPr>
        <w:t>进程？</w:t>
      </w:r>
    </w:p>
    <w:p w14:paraId="1462698C" w14:textId="77777777" w:rsidR="00870A08" w:rsidRDefault="003A5418">
      <w:pPr>
        <w:pStyle w:val="af2"/>
        <w:ind w:firstLineChars="0" w:firstLine="0"/>
      </w:pPr>
      <w:bookmarkStart w:id="144" w:name="_Toc19695"/>
      <w:r>
        <w:rPr>
          <w:rFonts w:ascii="微软雅黑" w:hAnsi="微软雅黑" w:hint="eastAsia"/>
        </w:rPr>
        <w:t>8.7</w:t>
      </w:r>
      <w:r>
        <w:rPr>
          <w:rFonts w:hint="eastAsia"/>
        </w:rPr>
        <w:t xml:space="preserve"> OSPF</w:t>
      </w:r>
      <w:r>
        <w:rPr>
          <w:rFonts w:hint="eastAsia"/>
        </w:rPr>
        <w:t>开销值、协议优先级及计时器的修改</w:t>
      </w:r>
      <w:bookmarkEnd w:id="144"/>
    </w:p>
    <w:p w14:paraId="1E77D955" w14:textId="77777777" w:rsidR="00870A08" w:rsidRDefault="003A5418">
      <w:pPr>
        <w:pStyle w:val="10"/>
      </w:pPr>
      <w:r>
        <w:rPr>
          <w:rFonts w:hint="eastAsia"/>
        </w:rPr>
        <w:t>原理概述</w:t>
      </w:r>
    </w:p>
    <w:p w14:paraId="76D95191" w14:textId="77777777" w:rsidR="00870A08" w:rsidRDefault="003A5418">
      <w:pPr>
        <w:pStyle w:val="13"/>
        <w:ind w:firstLine="420"/>
      </w:pPr>
      <w:r>
        <w:rPr>
          <w:rFonts w:hint="eastAsia"/>
        </w:rPr>
        <w:t>由于路由器上可能同时运行多种动态路由协议，就存在各个路由协议之间路由信息共享和选择的问题。系统为每一种路由协议设置了不同的默认优先级，当在不同协议中发现同一条路由时，协议优先级高的将被优选。</w:t>
      </w:r>
    </w:p>
    <w:p w14:paraId="0A1B10A7" w14:textId="77777777" w:rsidR="00870A08" w:rsidRDefault="003A5418">
      <w:pPr>
        <w:pStyle w:val="13"/>
        <w:ind w:firstLine="420"/>
      </w:pPr>
      <w:r>
        <w:rPr>
          <w:rFonts w:hint="eastAsia"/>
        </w:rPr>
        <w:t>如果没有直接配置</w:t>
      </w:r>
      <w:r>
        <w:rPr>
          <w:rFonts w:hint="eastAsia"/>
        </w:rPr>
        <w:t>OSPF</w:t>
      </w:r>
      <w:r>
        <w:rPr>
          <w:rFonts w:hint="eastAsia"/>
        </w:rPr>
        <w:t>接口的开销值，</w:t>
      </w:r>
      <w:r>
        <w:rPr>
          <w:rFonts w:hint="eastAsia"/>
        </w:rPr>
        <w:t>OSPF</w:t>
      </w:r>
      <w:r>
        <w:rPr>
          <w:rFonts w:hint="eastAsia"/>
        </w:rPr>
        <w:t>会根据该接口的带宽自动计算其开销值。计算公式为，接口开销</w:t>
      </w:r>
      <w:r>
        <w:rPr>
          <w:rFonts w:hint="eastAsia"/>
        </w:rPr>
        <w:t>=</w:t>
      </w:r>
      <w:r>
        <w:rPr>
          <w:rFonts w:hint="eastAsia"/>
        </w:rPr>
        <w:t>带宽参考值</w:t>
      </w:r>
      <w:r>
        <w:rPr>
          <w:rFonts w:hint="eastAsia"/>
        </w:rPr>
        <w:t>/</w:t>
      </w:r>
      <w:r>
        <w:rPr>
          <w:rFonts w:hint="eastAsia"/>
        </w:rPr>
        <w:t>接口带宽，</w:t>
      </w:r>
      <w:proofErr w:type="gramStart"/>
      <w:r>
        <w:rPr>
          <w:rFonts w:hint="eastAsia"/>
        </w:rPr>
        <w:t>取计算</w:t>
      </w:r>
      <w:proofErr w:type="gramEnd"/>
      <w:r>
        <w:rPr>
          <w:rFonts w:hint="eastAsia"/>
        </w:rPr>
        <w:t>结果的整数部分作为接口开销值（当结果小于</w:t>
      </w:r>
      <w:r>
        <w:rPr>
          <w:rFonts w:hint="eastAsia"/>
        </w:rPr>
        <w:t>1</w:t>
      </w:r>
      <w:r>
        <w:rPr>
          <w:rFonts w:hint="eastAsia"/>
        </w:rPr>
        <w:t>时取</w:t>
      </w:r>
      <w:r>
        <w:rPr>
          <w:rFonts w:hint="eastAsia"/>
        </w:rPr>
        <w:t>1</w:t>
      </w:r>
      <w:r>
        <w:rPr>
          <w:rFonts w:hint="eastAsia"/>
        </w:rPr>
        <w:t>）。通过改变带宽参考值可以间接改变接口的开销值。</w:t>
      </w:r>
    </w:p>
    <w:p w14:paraId="4B5A9C93" w14:textId="77777777" w:rsidR="00870A08" w:rsidRDefault="003A5418">
      <w:pPr>
        <w:pStyle w:val="13"/>
        <w:ind w:firstLine="420"/>
      </w:pPr>
      <w:r>
        <w:rPr>
          <w:rFonts w:hint="eastAsia"/>
        </w:rPr>
        <w:t>OSPF</w:t>
      </w:r>
      <w:r>
        <w:rPr>
          <w:rFonts w:hint="eastAsia"/>
        </w:rPr>
        <w:t>常见的计时器包括</w:t>
      </w:r>
      <w:r>
        <w:t xml:space="preserve">hello timer </w:t>
      </w:r>
      <w:r>
        <w:rPr>
          <w:rFonts w:hint="eastAsia"/>
        </w:rPr>
        <w:t>和</w:t>
      </w:r>
      <w:r>
        <w:t>dead timer</w:t>
      </w:r>
      <w:r>
        <w:rPr>
          <w:rFonts w:hint="eastAsia"/>
        </w:rPr>
        <w:t>，</w:t>
      </w:r>
      <w:r>
        <w:t>分别决定了</w:t>
      </w:r>
      <w:r>
        <w:rPr>
          <w:rFonts w:hint="eastAsia"/>
        </w:rPr>
        <w:t>OSP</w:t>
      </w:r>
      <w:r>
        <w:t>F</w:t>
      </w:r>
      <w:r>
        <w:rPr>
          <w:rFonts w:hint="eastAsia"/>
        </w:rPr>
        <w:t>发送</w:t>
      </w:r>
      <w:r>
        <w:t>hello</w:t>
      </w:r>
      <w:r>
        <w:t>报文</w:t>
      </w:r>
      <w:r>
        <w:lastRenderedPageBreak/>
        <w:t>的间隔和保持</w:t>
      </w:r>
      <w:r>
        <w:rPr>
          <w:rFonts w:hint="eastAsia"/>
        </w:rPr>
        <w:t>邻居</w:t>
      </w:r>
      <w:r>
        <w:t>关系的计时器</w:t>
      </w:r>
      <w:r>
        <w:rPr>
          <w:rFonts w:hint="eastAsia"/>
        </w:rPr>
        <w:t>。缺省情况下，</w:t>
      </w:r>
      <w:r>
        <w:rPr>
          <w:rFonts w:hint="eastAsia"/>
        </w:rPr>
        <w:t>P2P</w:t>
      </w:r>
      <w:r>
        <w:rPr>
          <w:rFonts w:hint="eastAsia"/>
        </w:rPr>
        <w:t>、</w:t>
      </w:r>
      <w:r>
        <w:rPr>
          <w:rFonts w:hint="eastAsia"/>
        </w:rPr>
        <w:t>Broadcast</w:t>
      </w:r>
      <w:r>
        <w:rPr>
          <w:rFonts w:hint="eastAsia"/>
        </w:rPr>
        <w:t>类型接口发送</w:t>
      </w:r>
      <w:r>
        <w:rPr>
          <w:rFonts w:hint="eastAsia"/>
        </w:rPr>
        <w:t>Hello</w:t>
      </w:r>
      <w:r>
        <w:rPr>
          <w:rFonts w:hint="eastAsia"/>
        </w:rPr>
        <w:t>报文的时间间隔为</w:t>
      </w:r>
      <w:r>
        <w:rPr>
          <w:rFonts w:hint="eastAsia"/>
        </w:rPr>
        <w:t>10</w:t>
      </w:r>
      <w:r>
        <w:rPr>
          <w:rFonts w:hint="eastAsia"/>
        </w:rPr>
        <w:t>秒，邻居失效时间为</w:t>
      </w:r>
      <w:r>
        <w:rPr>
          <w:rFonts w:hint="eastAsia"/>
        </w:rPr>
        <w:t>40</w:t>
      </w:r>
      <w:r>
        <w:rPr>
          <w:rFonts w:hint="eastAsia"/>
        </w:rPr>
        <w:t>秒；</w:t>
      </w:r>
      <w:r>
        <w:rPr>
          <w:rFonts w:hint="eastAsia"/>
        </w:rPr>
        <w:t>P2MP</w:t>
      </w:r>
      <w:r>
        <w:rPr>
          <w:rFonts w:hint="eastAsia"/>
        </w:rPr>
        <w:t>、</w:t>
      </w:r>
      <w:r>
        <w:rPr>
          <w:rFonts w:hint="eastAsia"/>
        </w:rPr>
        <w:t>NBMA</w:t>
      </w:r>
      <w:r>
        <w:rPr>
          <w:rFonts w:hint="eastAsia"/>
        </w:rPr>
        <w:t>类型接口发送</w:t>
      </w:r>
      <w:r>
        <w:rPr>
          <w:rFonts w:hint="eastAsia"/>
        </w:rPr>
        <w:t>Hello</w:t>
      </w:r>
      <w:r>
        <w:rPr>
          <w:rFonts w:hint="eastAsia"/>
        </w:rPr>
        <w:t>报文的时间间隔为</w:t>
      </w:r>
      <w:r>
        <w:rPr>
          <w:rFonts w:hint="eastAsia"/>
        </w:rPr>
        <w:t>30</w:t>
      </w:r>
      <w:r>
        <w:rPr>
          <w:rFonts w:hint="eastAsia"/>
        </w:rPr>
        <w:t>秒；邻居失效时间为</w:t>
      </w:r>
      <w:r>
        <w:rPr>
          <w:rFonts w:hint="eastAsia"/>
        </w:rPr>
        <w:t>120</w:t>
      </w:r>
      <w:r>
        <w:rPr>
          <w:rFonts w:hint="eastAsia"/>
        </w:rPr>
        <w:t>秒</w:t>
      </w:r>
      <w:r>
        <w:t>。</w:t>
      </w:r>
    </w:p>
    <w:p w14:paraId="6E359F4C" w14:textId="77777777" w:rsidR="00870A08" w:rsidRDefault="003A5418">
      <w:pPr>
        <w:pStyle w:val="10"/>
      </w:pPr>
      <w:r>
        <w:rPr>
          <w:rFonts w:hint="eastAsia"/>
        </w:rPr>
        <w:t>实验目的</w:t>
      </w:r>
    </w:p>
    <w:p w14:paraId="1A2D1608" w14:textId="77777777" w:rsidR="00870A08" w:rsidRDefault="003A5418">
      <w:pPr>
        <w:pStyle w:val="12"/>
        <w:numPr>
          <w:ilvl w:val="1"/>
          <w:numId w:val="5"/>
        </w:numPr>
        <w:ind w:firstLineChars="0"/>
        <w:jc w:val="left"/>
      </w:pPr>
      <w:r>
        <w:rPr>
          <w:rFonts w:hint="eastAsia"/>
        </w:rPr>
        <w:t>掌握配置</w:t>
      </w:r>
      <w:r>
        <w:rPr>
          <w:rFonts w:hint="eastAsia"/>
        </w:rPr>
        <w:t>OSPF</w:t>
      </w:r>
      <w:r>
        <w:rPr>
          <w:rFonts w:hint="eastAsia"/>
        </w:rPr>
        <w:t>协议</w:t>
      </w:r>
      <w:r>
        <w:t>优先级的方法</w:t>
      </w:r>
    </w:p>
    <w:p w14:paraId="4EB2E847" w14:textId="77777777" w:rsidR="00870A08" w:rsidRDefault="003A5418">
      <w:pPr>
        <w:pStyle w:val="12"/>
        <w:numPr>
          <w:ilvl w:val="1"/>
          <w:numId w:val="5"/>
        </w:numPr>
        <w:ind w:firstLineChars="0"/>
        <w:jc w:val="left"/>
      </w:pPr>
      <w:r>
        <w:rPr>
          <w:rFonts w:hint="eastAsia"/>
        </w:rPr>
        <w:t>掌握配置</w:t>
      </w:r>
      <w:r>
        <w:rPr>
          <w:rFonts w:hint="eastAsia"/>
        </w:rPr>
        <w:t>OSPF</w:t>
      </w:r>
      <w:r>
        <w:rPr>
          <w:rFonts w:hint="eastAsia"/>
        </w:rPr>
        <w:t>开销</w:t>
      </w:r>
      <w:r>
        <w:t>的方法</w:t>
      </w:r>
    </w:p>
    <w:p w14:paraId="4085CE8C" w14:textId="77777777" w:rsidR="00870A08" w:rsidRDefault="003A5418">
      <w:pPr>
        <w:pStyle w:val="12"/>
        <w:numPr>
          <w:ilvl w:val="1"/>
          <w:numId w:val="5"/>
        </w:numPr>
        <w:ind w:firstLineChars="0"/>
        <w:jc w:val="left"/>
      </w:pPr>
      <w:r>
        <w:rPr>
          <w:rFonts w:hint="eastAsia"/>
        </w:rPr>
        <w:t>掌握配置</w:t>
      </w:r>
      <w:r>
        <w:rPr>
          <w:rFonts w:hint="eastAsia"/>
        </w:rPr>
        <w:t xml:space="preserve">OSPF </w:t>
      </w:r>
      <w:r>
        <w:t>hello timer</w:t>
      </w:r>
      <w:r>
        <w:rPr>
          <w:rFonts w:hint="eastAsia"/>
        </w:rPr>
        <w:t>的</w:t>
      </w:r>
      <w:r>
        <w:t>方法</w:t>
      </w:r>
    </w:p>
    <w:p w14:paraId="6851BA22" w14:textId="77777777" w:rsidR="00870A08" w:rsidRDefault="003A5418">
      <w:pPr>
        <w:pStyle w:val="12"/>
        <w:numPr>
          <w:ilvl w:val="1"/>
          <w:numId w:val="5"/>
        </w:numPr>
        <w:ind w:firstLineChars="0"/>
        <w:jc w:val="left"/>
      </w:pPr>
      <w:r>
        <w:rPr>
          <w:rFonts w:hint="eastAsia"/>
        </w:rPr>
        <w:t>掌握配置</w:t>
      </w:r>
      <w:r>
        <w:rPr>
          <w:rFonts w:hint="eastAsia"/>
        </w:rPr>
        <w:t xml:space="preserve">OSPF </w:t>
      </w:r>
      <w:r>
        <w:t>dead timer</w:t>
      </w:r>
      <w:r>
        <w:rPr>
          <w:rFonts w:hint="eastAsia"/>
        </w:rPr>
        <w:t>的</w:t>
      </w:r>
      <w:r>
        <w:t>方法</w:t>
      </w:r>
    </w:p>
    <w:p w14:paraId="225E8C0F" w14:textId="77777777" w:rsidR="00870A08" w:rsidRDefault="003A5418">
      <w:pPr>
        <w:pStyle w:val="10"/>
      </w:pPr>
      <w:r>
        <w:rPr>
          <w:rFonts w:hint="eastAsia"/>
        </w:rPr>
        <w:t>实验内容</w:t>
      </w:r>
    </w:p>
    <w:p w14:paraId="202FEFE5" w14:textId="77777777" w:rsidR="00870A08" w:rsidRDefault="003A5418">
      <w:pPr>
        <w:ind w:firstLine="420"/>
        <w:jc w:val="left"/>
      </w:pPr>
      <w:r>
        <w:rPr>
          <w:rFonts w:hint="eastAsia"/>
        </w:rPr>
        <w:t>本实验</w:t>
      </w:r>
      <w:r>
        <w:t>模拟</w:t>
      </w:r>
      <w:r>
        <w:rPr>
          <w:rFonts w:hint="eastAsia"/>
        </w:rPr>
        <w:t>企业</w:t>
      </w:r>
      <w:r>
        <w:t>两个</w:t>
      </w:r>
      <w:r>
        <w:rPr>
          <w:rFonts w:hint="eastAsia"/>
        </w:rPr>
        <w:t>分支</w:t>
      </w:r>
      <w:r>
        <w:t>机构之间通过</w:t>
      </w:r>
      <w:r>
        <w:rPr>
          <w:rFonts w:hint="eastAsia"/>
        </w:rPr>
        <w:t>两条路径</w:t>
      </w:r>
      <w:r>
        <w:t>实现互联互通</w:t>
      </w:r>
      <w:r>
        <w:rPr>
          <w:rFonts w:hint="eastAsia"/>
        </w:rPr>
        <w:t>。</w:t>
      </w:r>
      <w:r>
        <w:rPr>
          <w:rFonts w:hint="eastAsia"/>
        </w:rPr>
        <w:t>R1</w:t>
      </w:r>
      <w:r>
        <w:rPr>
          <w:rFonts w:hint="eastAsia"/>
        </w:rPr>
        <w:t>为</w:t>
      </w:r>
      <w:r>
        <w:t>分支机构</w:t>
      </w:r>
      <w:r>
        <w:rPr>
          <w:rFonts w:hint="eastAsia"/>
        </w:rPr>
        <w:t>A</w:t>
      </w:r>
      <w:r>
        <w:rPr>
          <w:rFonts w:hint="eastAsia"/>
        </w:rPr>
        <w:t>网关</w:t>
      </w:r>
      <w:r>
        <w:t>设备</w:t>
      </w:r>
      <w:r>
        <w:rPr>
          <w:rFonts w:hint="eastAsia"/>
        </w:rPr>
        <w:t>，</w:t>
      </w:r>
      <w:r>
        <w:rPr>
          <w:rFonts w:hint="eastAsia"/>
        </w:rPr>
        <w:t>R4</w:t>
      </w:r>
      <w:r>
        <w:rPr>
          <w:rFonts w:hint="eastAsia"/>
        </w:rPr>
        <w:t>为</w:t>
      </w:r>
      <w:r>
        <w:t>分支</w:t>
      </w:r>
      <w:r>
        <w:rPr>
          <w:rFonts w:hint="eastAsia"/>
        </w:rPr>
        <w:t>机构</w:t>
      </w:r>
      <w:r>
        <w:rPr>
          <w:rFonts w:hint="eastAsia"/>
        </w:rPr>
        <w:t>B</w:t>
      </w:r>
      <w:r>
        <w:rPr>
          <w:rFonts w:hint="eastAsia"/>
        </w:rPr>
        <w:t>的</w:t>
      </w:r>
      <w:r>
        <w:t>网关设备。公司原网络为分支</w:t>
      </w:r>
      <w:r>
        <w:rPr>
          <w:rFonts w:hint="eastAsia"/>
        </w:rPr>
        <w:t>A</w:t>
      </w:r>
      <w:r>
        <w:rPr>
          <w:rFonts w:hint="eastAsia"/>
        </w:rPr>
        <w:t>与</w:t>
      </w:r>
      <w:r>
        <w:t>分支</w:t>
      </w:r>
      <w:r>
        <w:rPr>
          <w:rFonts w:hint="eastAsia"/>
        </w:rPr>
        <w:t>B</w:t>
      </w:r>
      <w:r>
        <w:rPr>
          <w:rFonts w:hint="eastAsia"/>
        </w:rPr>
        <w:t>通过</w:t>
      </w:r>
      <w:r>
        <w:rPr>
          <w:rFonts w:hint="eastAsia"/>
        </w:rPr>
        <w:t>R2</w:t>
      </w:r>
      <w:r>
        <w:rPr>
          <w:rFonts w:hint="eastAsia"/>
        </w:rPr>
        <w:t>进行通信</w:t>
      </w:r>
      <w:r>
        <w:t>，</w:t>
      </w:r>
      <w:r>
        <w:rPr>
          <w:rFonts w:hint="eastAsia"/>
        </w:rPr>
        <w:t>设备</w:t>
      </w:r>
      <w:r>
        <w:t>之间运行的是</w:t>
      </w:r>
      <w:r>
        <w:rPr>
          <w:rFonts w:hint="eastAsia"/>
        </w:rPr>
        <w:t>OSPF</w:t>
      </w:r>
      <w:r>
        <w:rPr>
          <w:rFonts w:hint="eastAsia"/>
        </w:rPr>
        <w:t>协议，都属于区域</w:t>
      </w:r>
      <w:r>
        <w:rPr>
          <w:rFonts w:hint="eastAsia"/>
        </w:rPr>
        <w:t>0</w:t>
      </w:r>
      <w:r>
        <w:t>。后</w:t>
      </w:r>
      <w:r>
        <w:rPr>
          <w:rFonts w:hint="eastAsia"/>
        </w:rPr>
        <w:t>因</w:t>
      </w:r>
      <w:r>
        <w:t>带宽</w:t>
      </w:r>
      <w:r>
        <w:rPr>
          <w:rFonts w:hint="eastAsia"/>
        </w:rPr>
        <w:t>需要增大</w:t>
      </w:r>
      <w:r>
        <w:t>，</w:t>
      </w:r>
      <w:r>
        <w:rPr>
          <w:rFonts w:hint="eastAsia"/>
        </w:rPr>
        <w:t>两机构</w:t>
      </w:r>
      <w:r>
        <w:t>之间决定</w:t>
      </w:r>
      <w:r>
        <w:rPr>
          <w:rFonts w:hint="eastAsia"/>
        </w:rPr>
        <w:t>新增一条带宽更大路径，通过</w:t>
      </w:r>
      <w:r>
        <w:rPr>
          <w:rFonts w:hint="eastAsia"/>
        </w:rPr>
        <w:t>R3</w:t>
      </w:r>
      <w:r>
        <w:rPr>
          <w:rFonts w:hint="eastAsia"/>
        </w:rPr>
        <w:t>相连，运行</w:t>
      </w:r>
      <w:r>
        <w:rPr>
          <w:rFonts w:hint="eastAsia"/>
        </w:rPr>
        <w:t>RIP</w:t>
      </w:r>
      <w:r>
        <w:rPr>
          <w:rFonts w:hint="eastAsia"/>
        </w:rPr>
        <w:t>协议，并设置为主用路径，以前的链路为备用路径。当</w:t>
      </w:r>
      <w:r>
        <w:t>后期运营商</w:t>
      </w:r>
      <w:r>
        <w:rPr>
          <w:rFonts w:hint="eastAsia"/>
        </w:rPr>
        <w:t>B</w:t>
      </w:r>
      <w:r>
        <w:rPr>
          <w:rFonts w:hint="eastAsia"/>
        </w:rPr>
        <w:t>设备升级</w:t>
      </w:r>
      <w:r>
        <w:t>之后，可支持</w:t>
      </w:r>
      <w:r>
        <w:rPr>
          <w:rFonts w:hint="eastAsia"/>
        </w:rPr>
        <w:t>OSPF</w:t>
      </w:r>
      <w:r>
        <w:rPr>
          <w:rFonts w:hint="eastAsia"/>
        </w:rPr>
        <w:t>时</w:t>
      </w:r>
      <w:r>
        <w:t>需要将网络</w:t>
      </w:r>
      <w:r>
        <w:rPr>
          <w:rFonts w:hint="eastAsia"/>
        </w:rPr>
        <w:t>割接</w:t>
      </w:r>
      <w:r>
        <w:t>到</w:t>
      </w:r>
      <w:r>
        <w:rPr>
          <w:rFonts w:hint="eastAsia"/>
        </w:rPr>
        <w:t>OSPF</w:t>
      </w:r>
      <w:r>
        <w:rPr>
          <w:rFonts w:hint="eastAsia"/>
        </w:rPr>
        <w:t>协议以</w:t>
      </w:r>
      <w:r>
        <w:t>便于</w:t>
      </w:r>
      <w:r>
        <w:rPr>
          <w:rFonts w:hint="eastAsia"/>
        </w:rPr>
        <w:t>管理。</w:t>
      </w:r>
    </w:p>
    <w:p w14:paraId="6A12F2DD" w14:textId="77777777" w:rsidR="00870A08" w:rsidRDefault="003A5418">
      <w:pPr>
        <w:pStyle w:val="10"/>
      </w:pPr>
      <w:r>
        <w:rPr>
          <w:rFonts w:hint="eastAsia"/>
        </w:rPr>
        <w:lastRenderedPageBreak/>
        <w:t>实验拓扑</w:t>
      </w:r>
    </w:p>
    <w:p w14:paraId="73FBFDD8" w14:textId="77777777" w:rsidR="00870A08" w:rsidRDefault="003A5418">
      <w:pPr>
        <w:pStyle w:val="aff6"/>
        <w:jc w:val="center"/>
      </w:pPr>
      <w:r>
        <w:rPr>
          <w:noProof/>
          <w:lang w:val="en-GB"/>
        </w:rPr>
        <w:drawing>
          <wp:inline distT="0" distB="0" distL="0" distR="0" wp14:anchorId="78125E34" wp14:editId="73B4EDF1">
            <wp:extent cx="6153785" cy="3476625"/>
            <wp:effectExtent l="19050" t="0" r="0" b="0"/>
            <wp:docPr id="471" name="图片 470"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0" descr="捕获.PNG"/>
                    <pic:cNvPicPr>
                      <a:picLocks noChangeAspect="1"/>
                    </pic:cNvPicPr>
                  </pic:nvPicPr>
                  <pic:blipFill>
                    <a:blip r:embed="rId165" cstate="print">
                      <a:grayscl/>
                    </a:blip>
                    <a:stretch>
                      <a:fillRect/>
                    </a:stretch>
                  </pic:blipFill>
                  <pic:spPr>
                    <a:xfrm>
                      <a:off x="0" y="0"/>
                      <a:ext cx="6154009" cy="3477111"/>
                    </a:xfrm>
                    <a:prstGeom prst="rect">
                      <a:avLst/>
                    </a:prstGeom>
                  </pic:spPr>
                </pic:pic>
              </a:graphicData>
            </a:graphic>
          </wp:inline>
        </w:drawing>
      </w:r>
    </w:p>
    <w:p w14:paraId="25464773" w14:textId="77777777" w:rsidR="00870A08" w:rsidRDefault="003A5418">
      <w:pPr>
        <w:pStyle w:val="aff6"/>
        <w:jc w:val="center"/>
      </w:pPr>
      <w:r>
        <w:rPr>
          <w:rFonts w:hint="eastAsia"/>
        </w:rPr>
        <w:t>图</w:t>
      </w:r>
      <w:r>
        <w:rPr>
          <w:rFonts w:hint="eastAsia"/>
        </w:rPr>
        <w:t>8-9 OSPF</w:t>
      </w:r>
      <w:r>
        <w:rPr>
          <w:rFonts w:hint="eastAsia"/>
        </w:rPr>
        <w:t>开销值、协议优先级及计时器的修改拓扑图</w:t>
      </w:r>
    </w:p>
    <w:p w14:paraId="142FC38C"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19A31BC0" w14:textId="77777777">
        <w:trPr>
          <w:trHeight w:val="471"/>
          <w:jc w:val="center"/>
        </w:trPr>
        <w:tc>
          <w:tcPr>
            <w:tcW w:w="1594" w:type="dxa"/>
            <w:vAlign w:val="center"/>
          </w:tcPr>
          <w:p w14:paraId="076D9141" w14:textId="77777777" w:rsidR="00870A08" w:rsidRDefault="003A5418">
            <w:pPr>
              <w:spacing w:line="240" w:lineRule="auto"/>
              <w:ind w:firstLineChars="0" w:firstLine="0"/>
              <w:jc w:val="center"/>
            </w:pPr>
            <w:r>
              <w:rPr>
                <w:rFonts w:hint="eastAsia"/>
              </w:rPr>
              <w:t>设备</w:t>
            </w:r>
          </w:p>
        </w:tc>
        <w:tc>
          <w:tcPr>
            <w:tcW w:w="1706" w:type="dxa"/>
            <w:vAlign w:val="center"/>
          </w:tcPr>
          <w:p w14:paraId="116A115B" w14:textId="77777777" w:rsidR="00870A08" w:rsidRDefault="003A5418">
            <w:pPr>
              <w:spacing w:line="240" w:lineRule="auto"/>
              <w:ind w:firstLineChars="0" w:firstLine="0"/>
              <w:jc w:val="center"/>
            </w:pPr>
            <w:r>
              <w:rPr>
                <w:rFonts w:hint="eastAsia"/>
              </w:rPr>
              <w:t>接口</w:t>
            </w:r>
          </w:p>
        </w:tc>
        <w:tc>
          <w:tcPr>
            <w:tcW w:w="1882" w:type="dxa"/>
            <w:vAlign w:val="center"/>
          </w:tcPr>
          <w:p w14:paraId="2D288004"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05C3D686" w14:textId="77777777" w:rsidR="00870A08" w:rsidRDefault="003A5418">
            <w:pPr>
              <w:spacing w:line="240" w:lineRule="auto"/>
              <w:ind w:firstLineChars="0" w:firstLine="0"/>
              <w:jc w:val="center"/>
            </w:pPr>
            <w:r>
              <w:rPr>
                <w:rFonts w:hint="eastAsia"/>
              </w:rPr>
              <w:t>子网掩码</w:t>
            </w:r>
          </w:p>
        </w:tc>
        <w:tc>
          <w:tcPr>
            <w:tcW w:w="1458" w:type="dxa"/>
            <w:vAlign w:val="center"/>
          </w:tcPr>
          <w:p w14:paraId="45098794" w14:textId="77777777" w:rsidR="00870A08" w:rsidRDefault="003A5418">
            <w:pPr>
              <w:spacing w:line="240" w:lineRule="auto"/>
              <w:ind w:firstLineChars="0" w:firstLine="0"/>
              <w:jc w:val="center"/>
            </w:pPr>
            <w:r>
              <w:rPr>
                <w:rFonts w:hint="eastAsia"/>
              </w:rPr>
              <w:t>默认网关</w:t>
            </w:r>
          </w:p>
        </w:tc>
      </w:tr>
      <w:tr w:rsidR="00870A08" w14:paraId="02485C3B" w14:textId="77777777">
        <w:trPr>
          <w:jc w:val="center"/>
        </w:trPr>
        <w:tc>
          <w:tcPr>
            <w:tcW w:w="1594" w:type="dxa"/>
            <w:vAlign w:val="center"/>
          </w:tcPr>
          <w:p w14:paraId="216C4634" w14:textId="77777777" w:rsidR="00870A08" w:rsidRDefault="003A5418">
            <w:pPr>
              <w:spacing w:line="240" w:lineRule="auto"/>
              <w:ind w:firstLineChars="0" w:firstLine="0"/>
              <w:jc w:val="center"/>
            </w:pPr>
            <w:r>
              <w:rPr>
                <w:rFonts w:hint="eastAsia"/>
              </w:rPr>
              <w:t>PC</w:t>
            </w:r>
            <w:r>
              <w:t>-</w:t>
            </w:r>
            <w:r>
              <w:rPr>
                <w:rFonts w:hint="eastAsia"/>
              </w:rPr>
              <w:t>1</w:t>
            </w:r>
          </w:p>
        </w:tc>
        <w:tc>
          <w:tcPr>
            <w:tcW w:w="1706" w:type="dxa"/>
            <w:vAlign w:val="center"/>
          </w:tcPr>
          <w:p w14:paraId="51CE0E3C" w14:textId="77777777" w:rsidR="00870A08" w:rsidRDefault="003A5418">
            <w:pPr>
              <w:spacing w:line="240" w:lineRule="auto"/>
              <w:ind w:firstLineChars="0" w:firstLine="0"/>
              <w:jc w:val="center"/>
            </w:pPr>
            <w:r>
              <w:rPr>
                <w:rFonts w:hint="eastAsia"/>
              </w:rPr>
              <w:t>Ethernet 0/0/1</w:t>
            </w:r>
          </w:p>
        </w:tc>
        <w:tc>
          <w:tcPr>
            <w:tcW w:w="1882" w:type="dxa"/>
            <w:vAlign w:val="center"/>
          </w:tcPr>
          <w:p w14:paraId="6904E95D" w14:textId="77777777" w:rsidR="00870A08" w:rsidRDefault="003A5418">
            <w:pPr>
              <w:spacing w:line="240" w:lineRule="auto"/>
              <w:ind w:firstLineChars="0" w:firstLine="0"/>
              <w:jc w:val="center"/>
            </w:pPr>
            <w:r>
              <w:rPr>
                <w:rFonts w:hint="eastAsia"/>
              </w:rPr>
              <w:t>10.0.</w:t>
            </w:r>
            <w:r>
              <w:t>1.1</w:t>
            </w:r>
          </w:p>
        </w:tc>
        <w:tc>
          <w:tcPr>
            <w:tcW w:w="1882" w:type="dxa"/>
            <w:vAlign w:val="center"/>
          </w:tcPr>
          <w:p w14:paraId="7C797F41" w14:textId="77777777" w:rsidR="00870A08" w:rsidRDefault="003A5418">
            <w:pPr>
              <w:spacing w:line="240" w:lineRule="auto"/>
              <w:ind w:firstLineChars="0" w:firstLine="0"/>
              <w:jc w:val="center"/>
            </w:pPr>
            <w:r>
              <w:rPr>
                <w:rFonts w:hint="eastAsia"/>
              </w:rPr>
              <w:t>255.255.255.0</w:t>
            </w:r>
          </w:p>
        </w:tc>
        <w:tc>
          <w:tcPr>
            <w:tcW w:w="1458" w:type="dxa"/>
          </w:tcPr>
          <w:p w14:paraId="5C13E516" w14:textId="77777777" w:rsidR="00870A08" w:rsidRDefault="003A5418">
            <w:pPr>
              <w:spacing w:line="240" w:lineRule="auto"/>
              <w:ind w:firstLineChars="0" w:firstLine="0"/>
              <w:jc w:val="center"/>
            </w:pPr>
            <w:r>
              <w:rPr>
                <w:rFonts w:hint="eastAsia"/>
              </w:rPr>
              <w:t>10.0.</w:t>
            </w:r>
            <w:r>
              <w:t>1.254</w:t>
            </w:r>
          </w:p>
        </w:tc>
      </w:tr>
      <w:tr w:rsidR="00870A08" w14:paraId="04BA3650" w14:textId="77777777">
        <w:trPr>
          <w:jc w:val="center"/>
        </w:trPr>
        <w:tc>
          <w:tcPr>
            <w:tcW w:w="1594" w:type="dxa"/>
            <w:vAlign w:val="center"/>
          </w:tcPr>
          <w:p w14:paraId="2D06F1BE" w14:textId="77777777" w:rsidR="00870A08" w:rsidRDefault="003A5418">
            <w:pPr>
              <w:spacing w:line="240" w:lineRule="auto"/>
              <w:ind w:firstLineChars="0" w:firstLine="0"/>
              <w:jc w:val="center"/>
            </w:pPr>
            <w:r>
              <w:rPr>
                <w:rFonts w:hint="eastAsia"/>
              </w:rPr>
              <w:t>PC</w:t>
            </w:r>
            <w:r>
              <w:t>-</w:t>
            </w:r>
            <w:r>
              <w:rPr>
                <w:rFonts w:hint="eastAsia"/>
              </w:rPr>
              <w:t>2</w:t>
            </w:r>
          </w:p>
        </w:tc>
        <w:tc>
          <w:tcPr>
            <w:tcW w:w="1706" w:type="dxa"/>
            <w:vAlign w:val="center"/>
          </w:tcPr>
          <w:p w14:paraId="7E74C33D" w14:textId="77777777" w:rsidR="00870A08" w:rsidRDefault="003A5418">
            <w:pPr>
              <w:spacing w:line="240" w:lineRule="auto"/>
              <w:ind w:firstLineChars="0" w:firstLine="0"/>
              <w:jc w:val="center"/>
            </w:pPr>
            <w:r>
              <w:rPr>
                <w:rFonts w:hint="eastAsia"/>
              </w:rPr>
              <w:t>Ethernet 0/0/1</w:t>
            </w:r>
          </w:p>
        </w:tc>
        <w:tc>
          <w:tcPr>
            <w:tcW w:w="1882" w:type="dxa"/>
            <w:vAlign w:val="center"/>
          </w:tcPr>
          <w:p w14:paraId="6072FB5C" w14:textId="77777777" w:rsidR="00870A08" w:rsidRDefault="003A5418">
            <w:pPr>
              <w:spacing w:line="240" w:lineRule="auto"/>
              <w:ind w:firstLineChars="0" w:firstLine="0"/>
              <w:jc w:val="center"/>
            </w:pPr>
            <w:r>
              <w:t>10.0.2.1</w:t>
            </w:r>
          </w:p>
        </w:tc>
        <w:tc>
          <w:tcPr>
            <w:tcW w:w="1882" w:type="dxa"/>
            <w:vAlign w:val="center"/>
          </w:tcPr>
          <w:p w14:paraId="3621F088" w14:textId="77777777" w:rsidR="00870A08" w:rsidRDefault="003A5418">
            <w:pPr>
              <w:spacing w:line="240" w:lineRule="auto"/>
              <w:ind w:firstLineChars="0" w:firstLine="0"/>
              <w:jc w:val="center"/>
            </w:pPr>
            <w:r>
              <w:rPr>
                <w:rFonts w:hint="eastAsia"/>
              </w:rPr>
              <w:t>255.255.255.0</w:t>
            </w:r>
          </w:p>
        </w:tc>
        <w:tc>
          <w:tcPr>
            <w:tcW w:w="1458" w:type="dxa"/>
          </w:tcPr>
          <w:p w14:paraId="4F1571C3" w14:textId="77777777" w:rsidR="00870A08" w:rsidRDefault="003A5418">
            <w:pPr>
              <w:spacing w:line="240" w:lineRule="auto"/>
              <w:ind w:firstLineChars="0" w:firstLine="0"/>
              <w:jc w:val="center"/>
            </w:pPr>
            <w:r>
              <w:rPr>
                <w:rFonts w:hint="eastAsia"/>
              </w:rPr>
              <w:t>10.0.</w:t>
            </w:r>
            <w:r>
              <w:t>2.254</w:t>
            </w:r>
          </w:p>
        </w:tc>
      </w:tr>
      <w:tr w:rsidR="00870A08" w14:paraId="2EF03ED4" w14:textId="77777777">
        <w:trPr>
          <w:trHeight w:val="181"/>
          <w:jc w:val="center"/>
        </w:trPr>
        <w:tc>
          <w:tcPr>
            <w:tcW w:w="1594" w:type="dxa"/>
            <w:vMerge w:val="restart"/>
            <w:vAlign w:val="center"/>
          </w:tcPr>
          <w:p w14:paraId="76C240D3" w14:textId="77777777" w:rsidR="00870A08" w:rsidRDefault="003A5418">
            <w:pPr>
              <w:spacing w:line="240" w:lineRule="auto"/>
              <w:ind w:firstLineChars="0" w:firstLine="0"/>
              <w:jc w:val="center"/>
            </w:pPr>
            <w:r>
              <w:t>R1</w:t>
            </w:r>
            <w:r>
              <w:rPr>
                <w:rFonts w:hint="eastAsia"/>
              </w:rPr>
              <w:t>(AR2220)</w:t>
            </w:r>
          </w:p>
        </w:tc>
        <w:tc>
          <w:tcPr>
            <w:tcW w:w="1706" w:type="dxa"/>
            <w:vAlign w:val="center"/>
          </w:tcPr>
          <w:p w14:paraId="153DCD79"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7F00674E" w14:textId="77777777" w:rsidR="00870A08" w:rsidRDefault="003A5418">
            <w:pPr>
              <w:spacing w:line="240" w:lineRule="auto"/>
              <w:ind w:firstLineChars="0" w:firstLine="0"/>
              <w:jc w:val="center"/>
            </w:pPr>
            <w:r>
              <w:rPr>
                <w:rFonts w:hint="eastAsia"/>
              </w:rPr>
              <w:t>10.</w:t>
            </w:r>
            <w:r>
              <w:t>0.1.254</w:t>
            </w:r>
          </w:p>
        </w:tc>
        <w:tc>
          <w:tcPr>
            <w:tcW w:w="1882" w:type="dxa"/>
            <w:vAlign w:val="center"/>
          </w:tcPr>
          <w:p w14:paraId="4D881F0F" w14:textId="77777777" w:rsidR="00870A08" w:rsidRDefault="003A5418">
            <w:pPr>
              <w:spacing w:line="240" w:lineRule="auto"/>
              <w:ind w:firstLineChars="0" w:firstLine="0"/>
              <w:jc w:val="center"/>
            </w:pPr>
            <w:r>
              <w:rPr>
                <w:rFonts w:hint="eastAsia"/>
              </w:rPr>
              <w:t>255.255.255.0</w:t>
            </w:r>
          </w:p>
        </w:tc>
        <w:tc>
          <w:tcPr>
            <w:tcW w:w="1458" w:type="dxa"/>
          </w:tcPr>
          <w:p w14:paraId="7A1C68DF" w14:textId="77777777" w:rsidR="00870A08" w:rsidRDefault="003A5418">
            <w:pPr>
              <w:spacing w:line="240" w:lineRule="auto"/>
              <w:ind w:firstLineChars="0" w:firstLine="0"/>
              <w:jc w:val="center"/>
            </w:pPr>
            <w:r>
              <w:rPr>
                <w:rFonts w:hint="eastAsia"/>
              </w:rPr>
              <w:t>N/A</w:t>
            </w:r>
          </w:p>
        </w:tc>
      </w:tr>
      <w:tr w:rsidR="00870A08" w14:paraId="70D4965E" w14:textId="77777777">
        <w:trPr>
          <w:trHeight w:val="100"/>
          <w:jc w:val="center"/>
        </w:trPr>
        <w:tc>
          <w:tcPr>
            <w:tcW w:w="1594" w:type="dxa"/>
            <w:vMerge/>
            <w:vAlign w:val="center"/>
          </w:tcPr>
          <w:p w14:paraId="51A722C2" w14:textId="77777777" w:rsidR="00870A08" w:rsidRDefault="00870A08">
            <w:pPr>
              <w:spacing w:line="240" w:lineRule="auto"/>
              <w:ind w:firstLine="420"/>
              <w:jc w:val="center"/>
            </w:pPr>
          </w:p>
        </w:tc>
        <w:tc>
          <w:tcPr>
            <w:tcW w:w="1706" w:type="dxa"/>
            <w:vAlign w:val="center"/>
          </w:tcPr>
          <w:p w14:paraId="13ED3ADB"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0EF796E3" w14:textId="77777777" w:rsidR="00870A08" w:rsidRDefault="003A5418">
            <w:pPr>
              <w:spacing w:line="240" w:lineRule="auto"/>
              <w:ind w:firstLineChars="0" w:firstLine="0"/>
              <w:jc w:val="center"/>
            </w:pPr>
            <w:r>
              <w:rPr>
                <w:rFonts w:hint="eastAsia"/>
              </w:rPr>
              <w:t>10.0.</w:t>
            </w:r>
            <w:r>
              <w:t>13.1</w:t>
            </w:r>
          </w:p>
        </w:tc>
        <w:tc>
          <w:tcPr>
            <w:tcW w:w="1882" w:type="dxa"/>
            <w:vAlign w:val="center"/>
          </w:tcPr>
          <w:p w14:paraId="4B644633" w14:textId="77777777" w:rsidR="00870A08" w:rsidRDefault="003A5418">
            <w:pPr>
              <w:spacing w:line="240" w:lineRule="auto"/>
              <w:ind w:firstLineChars="0" w:firstLine="0"/>
              <w:jc w:val="center"/>
            </w:pPr>
            <w:r>
              <w:rPr>
                <w:rFonts w:hint="eastAsia"/>
              </w:rPr>
              <w:t>255.255.255.0</w:t>
            </w:r>
          </w:p>
        </w:tc>
        <w:tc>
          <w:tcPr>
            <w:tcW w:w="1458" w:type="dxa"/>
          </w:tcPr>
          <w:p w14:paraId="60E5F428" w14:textId="77777777" w:rsidR="00870A08" w:rsidRDefault="003A5418">
            <w:pPr>
              <w:spacing w:line="240" w:lineRule="auto"/>
              <w:ind w:firstLineChars="0" w:firstLine="0"/>
              <w:jc w:val="center"/>
            </w:pPr>
            <w:r>
              <w:rPr>
                <w:rFonts w:hint="eastAsia"/>
              </w:rPr>
              <w:t>N/A</w:t>
            </w:r>
          </w:p>
        </w:tc>
      </w:tr>
      <w:tr w:rsidR="00870A08" w14:paraId="02BF8A5D" w14:textId="77777777">
        <w:trPr>
          <w:trHeight w:val="100"/>
          <w:jc w:val="center"/>
        </w:trPr>
        <w:tc>
          <w:tcPr>
            <w:tcW w:w="1594" w:type="dxa"/>
            <w:vMerge/>
            <w:vAlign w:val="center"/>
          </w:tcPr>
          <w:p w14:paraId="26998D4F" w14:textId="77777777" w:rsidR="00870A08" w:rsidRDefault="00870A08">
            <w:pPr>
              <w:spacing w:line="240" w:lineRule="auto"/>
              <w:ind w:firstLine="420"/>
              <w:jc w:val="center"/>
            </w:pPr>
          </w:p>
        </w:tc>
        <w:tc>
          <w:tcPr>
            <w:tcW w:w="1706" w:type="dxa"/>
            <w:vAlign w:val="center"/>
          </w:tcPr>
          <w:p w14:paraId="6BCEDE99" w14:textId="77777777" w:rsidR="00870A08" w:rsidRDefault="003A5418">
            <w:pPr>
              <w:spacing w:line="240" w:lineRule="auto"/>
              <w:ind w:firstLineChars="0" w:firstLine="0"/>
              <w:jc w:val="center"/>
            </w:pPr>
            <w:r>
              <w:rPr>
                <w:rFonts w:hint="eastAsia"/>
              </w:rPr>
              <w:t>S</w:t>
            </w:r>
            <w:r>
              <w:t>erial 4</w:t>
            </w:r>
            <w:r>
              <w:rPr>
                <w:rFonts w:hint="eastAsia"/>
              </w:rPr>
              <w:t>/0/0</w:t>
            </w:r>
          </w:p>
        </w:tc>
        <w:tc>
          <w:tcPr>
            <w:tcW w:w="1882" w:type="dxa"/>
            <w:vAlign w:val="center"/>
          </w:tcPr>
          <w:p w14:paraId="7A3E77AF" w14:textId="77777777" w:rsidR="00870A08" w:rsidRDefault="003A5418">
            <w:pPr>
              <w:spacing w:line="240" w:lineRule="auto"/>
              <w:ind w:firstLineChars="0" w:firstLine="0"/>
              <w:jc w:val="center"/>
            </w:pPr>
            <w:r>
              <w:rPr>
                <w:rFonts w:hint="eastAsia"/>
              </w:rPr>
              <w:t>10.0.12.1</w:t>
            </w:r>
          </w:p>
        </w:tc>
        <w:tc>
          <w:tcPr>
            <w:tcW w:w="1882" w:type="dxa"/>
            <w:vAlign w:val="center"/>
          </w:tcPr>
          <w:p w14:paraId="49826830" w14:textId="77777777" w:rsidR="00870A08" w:rsidRDefault="003A5418">
            <w:pPr>
              <w:spacing w:line="240" w:lineRule="auto"/>
              <w:ind w:firstLineChars="0" w:firstLine="0"/>
              <w:jc w:val="center"/>
            </w:pPr>
            <w:r>
              <w:rPr>
                <w:rFonts w:hint="eastAsia"/>
              </w:rPr>
              <w:t>255.255.255.0</w:t>
            </w:r>
          </w:p>
        </w:tc>
        <w:tc>
          <w:tcPr>
            <w:tcW w:w="1458" w:type="dxa"/>
          </w:tcPr>
          <w:p w14:paraId="2AE3DDC5" w14:textId="77777777" w:rsidR="00870A08" w:rsidRDefault="003A5418">
            <w:pPr>
              <w:spacing w:line="240" w:lineRule="auto"/>
              <w:ind w:firstLineChars="0" w:firstLine="0"/>
              <w:jc w:val="center"/>
            </w:pPr>
            <w:r>
              <w:rPr>
                <w:rFonts w:hint="eastAsia"/>
              </w:rPr>
              <w:t>N/A</w:t>
            </w:r>
          </w:p>
        </w:tc>
      </w:tr>
      <w:tr w:rsidR="00870A08" w14:paraId="13330CC4" w14:textId="77777777">
        <w:trPr>
          <w:trHeight w:val="151"/>
          <w:jc w:val="center"/>
        </w:trPr>
        <w:tc>
          <w:tcPr>
            <w:tcW w:w="1594" w:type="dxa"/>
            <w:vMerge w:val="restart"/>
            <w:vAlign w:val="center"/>
          </w:tcPr>
          <w:p w14:paraId="092BC351" w14:textId="77777777" w:rsidR="00870A08" w:rsidRDefault="003A5418">
            <w:pPr>
              <w:spacing w:line="240" w:lineRule="auto"/>
              <w:ind w:firstLineChars="0" w:firstLine="0"/>
              <w:jc w:val="center"/>
            </w:pPr>
            <w:r>
              <w:t>R2</w:t>
            </w:r>
            <w:r>
              <w:rPr>
                <w:rFonts w:hint="eastAsia"/>
              </w:rPr>
              <w:t>(AR2220)</w:t>
            </w:r>
          </w:p>
        </w:tc>
        <w:tc>
          <w:tcPr>
            <w:tcW w:w="1706" w:type="dxa"/>
            <w:vAlign w:val="center"/>
          </w:tcPr>
          <w:p w14:paraId="6EF0B060" w14:textId="77777777" w:rsidR="00870A08" w:rsidRDefault="003A5418">
            <w:pPr>
              <w:spacing w:line="240" w:lineRule="auto"/>
              <w:ind w:firstLineChars="0" w:firstLine="0"/>
              <w:jc w:val="center"/>
            </w:pPr>
            <w:r>
              <w:rPr>
                <w:rFonts w:hint="eastAsia"/>
              </w:rPr>
              <w:t>S</w:t>
            </w:r>
            <w:r>
              <w:t>erial 4</w:t>
            </w:r>
            <w:r>
              <w:rPr>
                <w:rFonts w:hint="eastAsia"/>
              </w:rPr>
              <w:t>/0/0</w:t>
            </w:r>
          </w:p>
        </w:tc>
        <w:tc>
          <w:tcPr>
            <w:tcW w:w="1882" w:type="dxa"/>
            <w:vAlign w:val="center"/>
          </w:tcPr>
          <w:p w14:paraId="22AB3B51" w14:textId="77777777" w:rsidR="00870A08" w:rsidRDefault="003A5418">
            <w:pPr>
              <w:spacing w:line="240" w:lineRule="auto"/>
              <w:ind w:firstLineChars="0" w:firstLine="0"/>
              <w:jc w:val="center"/>
            </w:pPr>
            <w:r>
              <w:rPr>
                <w:rFonts w:hint="eastAsia"/>
              </w:rPr>
              <w:t>10.0.12.2</w:t>
            </w:r>
          </w:p>
        </w:tc>
        <w:tc>
          <w:tcPr>
            <w:tcW w:w="1882" w:type="dxa"/>
            <w:vAlign w:val="center"/>
          </w:tcPr>
          <w:p w14:paraId="1E0F6513" w14:textId="77777777" w:rsidR="00870A08" w:rsidRDefault="003A5418">
            <w:pPr>
              <w:spacing w:line="240" w:lineRule="auto"/>
              <w:ind w:firstLineChars="0" w:firstLine="0"/>
              <w:jc w:val="center"/>
            </w:pPr>
            <w:r>
              <w:rPr>
                <w:rFonts w:hint="eastAsia"/>
              </w:rPr>
              <w:t>255.255.255.0</w:t>
            </w:r>
          </w:p>
        </w:tc>
        <w:tc>
          <w:tcPr>
            <w:tcW w:w="1458" w:type="dxa"/>
          </w:tcPr>
          <w:p w14:paraId="4FA54ACA" w14:textId="77777777" w:rsidR="00870A08" w:rsidRDefault="003A5418">
            <w:pPr>
              <w:spacing w:line="240" w:lineRule="auto"/>
              <w:ind w:firstLineChars="0" w:firstLine="0"/>
              <w:jc w:val="center"/>
            </w:pPr>
            <w:r>
              <w:rPr>
                <w:rFonts w:hint="eastAsia"/>
              </w:rPr>
              <w:t>N/A</w:t>
            </w:r>
          </w:p>
        </w:tc>
      </w:tr>
      <w:tr w:rsidR="00870A08" w14:paraId="7271E287" w14:textId="77777777">
        <w:trPr>
          <w:trHeight w:val="151"/>
          <w:jc w:val="center"/>
        </w:trPr>
        <w:tc>
          <w:tcPr>
            <w:tcW w:w="1594" w:type="dxa"/>
            <w:vMerge/>
            <w:vAlign w:val="center"/>
          </w:tcPr>
          <w:p w14:paraId="287D6577" w14:textId="77777777" w:rsidR="00870A08" w:rsidRDefault="00870A08">
            <w:pPr>
              <w:spacing w:line="240" w:lineRule="auto"/>
              <w:ind w:firstLine="420"/>
              <w:jc w:val="center"/>
            </w:pPr>
          </w:p>
        </w:tc>
        <w:tc>
          <w:tcPr>
            <w:tcW w:w="1706" w:type="dxa"/>
            <w:vAlign w:val="center"/>
          </w:tcPr>
          <w:p w14:paraId="6DAA4ACA" w14:textId="77777777" w:rsidR="00870A08" w:rsidRDefault="003A5418">
            <w:pPr>
              <w:spacing w:line="240" w:lineRule="auto"/>
              <w:ind w:firstLineChars="0" w:firstLine="0"/>
              <w:jc w:val="center"/>
            </w:pPr>
            <w:r>
              <w:rPr>
                <w:rFonts w:hint="eastAsia"/>
              </w:rPr>
              <w:t>S</w:t>
            </w:r>
            <w:r>
              <w:t>erial 4</w:t>
            </w:r>
            <w:r>
              <w:rPr>
                <w:rFonts w:hint="eastAsia"/>
              </w:rPr>
              <w:t>/0/1</w:t>
            </w:r>
          </w:p>
        </w:tc>
        <w:tc>
          <w:tcPr>
            <w:tcW w:w="1882" w:type="dxa"/>
            <w:vAlign w:val="center"/>
          </w:tcPr>
          <w:p w14:paraId="390408F1" w14:textId="77777777" w:rsidR="00870A08" w:rsidRDefault="003A5418">
            <w:pPr>
              <w:spacing w:line="240" w:lineRule="auto"/>
              <w:ind w:firstLineChars="0" w:firstLine="0"/>
              <w:jc w:val="center"/>
            </w:pPr>
            <w:r>
              <w:rPr>
                <w:rFonts w:hint="eastAsia"/>
              </w:rPr>
              <w:t>10.0.24.2</w:t>
            </w:r>
          </w:p>
        </w:tc>
        <w:tc>
          <w:tcPr>
            <w:tcW w:w="1882" w:type="dxa"/>
            <w:vAlign w:val="center"/>
          </w:tcPr>
          <w:p w14:paraId="6AD7CC35" w14:textId="77777777" w:rsidR="00870A08" w:rsidRDefault="003A5418">
            <w:pPr>
              <w:spacing w:line="240" w:lineRule="auto"/>
              <w:ind w:firstLineChars="0" w:firstLine="0"/>
              <w:jc w:val="center"/>
            </w:pPr>
            <w:r>
              <w:rPr>
                <w:rFonts w:hint="eastAsia"/>
              </w:rPr>
              <w:t>255.255.255.0</w:t>
            </w:r>
          </w:p>
        </w:tc>
        <w:tc>
          <w:tcPr>
            <w:tcW w:w="1458" w:type="dxa"/>
          </w:tcPr>
          <w:p w14:paraId="73C1F21B" w14:textId="77777777" w:rsidR="00870A08" w:rsidRDefault="003A5418">
            <w:pPr>
              <w:spacing w:line="240" w:lineRule="auto"/>
              <w:ind w:firstLineChars="0" w:firstLine="0"/>
              <w:jc w:val="center"/>
            </w:pPr>
            <w:r>
              <w:rPr>
                <w:rFonts w:hint="eastAsia"/>
              </w:rPr>
              <w:t>N/A</w:t>
            </w:r>
          </w:p>
        </w:tc>
      </w:tr>
      <w:tr w:rsidR="00870A08" w14:paraId="4EE64470" w14:textId="77777777">
        <w:trPr>
          <w:trHeight w:val="102"/>
          <w:jc w:val="center"/>
        </w:trPr>
        <w:tc>
          <w:tcPr>
            <w:tcW w:w="1594" w:type="dxa"/>
            <w:vMerge w:val="restart"/>
            <w:vAlign w:val="center"/>
          </w:tcPr>
          <w:p w14:paraId="160C4477" w14:textId="77777777" w:rsidR="00870A08" w:rsidRDefault="003A5418">
            <w:pPr>
              <w:spacing w:line="240" w:lineRule="auto"/>
              <w:ind w:firstLineChars="0" w:firstLine="0"/>
              <w:jc w:val="center"/>
            </w:pPr>
            <w:r>
              <w:t>R3</w:t>
            </w:r>
            <w:r>
              <w:rPr>
                <w:rFonts w:hint="eastAsia"/>
              </w:rPr>
              <w:t>(AR2220)</w:t>
            </w:r>
          </w:p>
        </w:tc>
        <w:tc>
          <w:tcPr>
            <w:tcW w:w="1706" w:type="dxa"/>
            <w:vAlign w:val="center"/>
          </w:tcPr>
          <w:p w14:paraId="6FAB409A"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17DA36B4" w14:textId="77777777" w:rsidR="00870A08" w:rsidRDefault="003A5418">
            <w:pPr>
              <w:spacing w:line="240" w:lineRule="auto"/>
              <w:ind w:firstLineChars="0" w:firstLine="0"/>
              <w:jc w:val="center"/>
            </w:pPr>
            <w:r>
              <w:rPr>
                <w:rFonts w:hint="eastAsia"/>
              </w:rPr>
              <w:t>10.0.13.3</w:t>
            </w:r>
          </w:p>
        </w:tc>
        <w:tc>
          <w:tcPr>
            <w:tcW w:w="1882" w:type="dxa"/>
            <w:vAlign w:val="center"/>
          </w:tcPr>
          <w:p w14:paraId="29715A74" w14:textId="77777777" w:rsidR="00870A08" w:rsidRDefault="003A5418">
            <w:pPr>
              <w:spacing w:line="240" w:lineRule="auto"/>
              <w:ind w:firstLineChars="0" w:firstLine="0"/>
              <w:jc w:val="center"/>
            </w:pPr>
            <w:r>
              <w:rPr>
                <w:rFonts w:hint="eastAsia"/>
              </w:rPr>
              <w:t>255.255.255.0</w:t>
            </w:r>
          </w:p>
        </w:tc>
        <w:tc>
          <w:tcPr>
            <w:tcW w:w="1458" w:type="dxa"/>
          </w:tcPr>
          <w:p w14:paraId="7CA7DD6B" w14:textId="77777777" w:rsidR="00870A08" w:rsidRDefault="003A5418">
            <w:pPr>
              <w:spacing w:line="240" w:lineRule="auto"/>
              <w:ind w:firstLineChars="0" w:firstLine="0"/>
              <w:jc w:val="center"/>
            </w:pPr>
            <w:r>
              <w:rPr>
                <w:rFonts w:hint="eastAsia"/>
              </w:rPr>
              <w:t>N/A</w:t>
            </w:r>
          </w:p>
        </w:tc>
      </w:tr>
      <w:tr w:rsidR="00870A08" w14:paraId="128AE2A4" w14:textId="77777777">
        <w:trPr>
          <w:trHeight w:val="100"/>
          <w:jc w:val="center"/>
        </w:trPr>
        <w:tc>
          <w:tcPr>
            <w:tcW w:w="1594" w:type="dxa"/>
            <w:vMerge/>
            <w:vAlign w:val="center"/>
          </w:tcPr>
          <w:p w14:paraId="72DC4C2F" w14:textId="77777777" w:rsidR="00870A08" w:rsidRDefault="00870A08">
            <w:pPr>
              <w:spacing w:line="240" w:lineRule="auto"/>
              <w:ind w:firstLine="420"/>
              <w:jc w:val="center"/>
            </w:pPr>
          </w:p>
        </w:tc>
        <w:tc>
          <w:tcPr>
            <w:tcW w:w="1706" w:type="dxa"/>
            <w:vAlign w:val="center"/>
          </w:tcPr>
          <w:p w14:paraId="08639C91"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707A12F5" w14:textId="77777777" w:rsidR="00870A08" w:rsidRDefault="003A5418">
            <w:pPr>
              <w:spacing w:line="240" w:lineRule="auto"/>
              <w:ind w:firstLineChars="0" w:firstLine="0"/>
              <w:jc w:val="center"/>
            </w:pPr>
            <w:r>
              <w:rPr>
                <w:rFonts w:hint="eastAsia"/>
              </w:rPr>
              <w:t>10.0.34.3</w:t>
            </w:r>
          </w:p>
        </w:tc>
        <w:tc>
          <w:tcPr>
            <w:tcW w:w="1882" w:type="dxa"/>
            <w:vAlign w:val="center"/>
          </w:tcPr>
          <w:p w14:paraId="16362842" w14:textId="77777777" w:rsidR="00870A08" w:rsidRDefault="003A5418">
            <w:pPr>
              <w:spacing w:line="240" w:lineRule="auto"/>
              <w:ind w:firstLineChars="0" w:firstLine="0"/>
              <w:jc w:val="center"/>
            </w:pPr>
            <w:r>
              <w:rPr>
                <w:rFonts w:hint="eastAsia"/>
              </w:rPr>
              <w:t>255.255.255.0</w:t>
            </w:r>
          </w:p>
        </w:tc>
        <w:tc>
          <w:tcPr>
            <w:tcW w:w="1458" w:type="dxa"/>
          </w:tcPr>
          <w:p w14:paraId="36B32B24" w14:textId="77777777" w:rsidR="00870A08" w:rsidRDefault="003A5418">
            <w:pPr>
              <w:spacing w:line="240" w:lineRule="auto"/>
              <w:ind w:firstLineChars="0" w:firstLine="0"/>
              <w:jc w:val="center"/>
            </w:pPr>
            <w:r>
              <w:rPr>
                <w:rFonts w:hint="eastAsia"/>
              </w:rPr>
              <w:t>N/A</w:t>
            </w:r>
          </w:p>
        </w:tc>
      </w:tr>
      <w:tr w:rsidR="00870A08" w14:paraId="28E9ADBE" w14:textId="77777777">
        <w:trPr>
          <w:trHeight w:val="151"/>
          <w:jc w:val="center"/>
        </w:trPr>
        <w:tc>
          <w:tcPr>
            <w:tcW w:w="1594" w:type="dxa"/>
            <w:vMerge w:val="restart"/>
            <w:vAlign w:val="center"/>
          </w:tcPr>
          <w:p w14:paraId="752569E4" w14:textId="77777777" w:rsidR="00870A08" w:rsidRDefault="003A5418">
            <w:pPr>
              <w:spacing w:line="240" w:lineRule="auto"/>
              <w:ind w:firstLineChars="0" w:firstLine="0"/>
              <w:jc w:val="center"/>
            </w:pPr>
            <w:r>
              <w:t>R4</w:t>
            </w:r>
            <w:r>
              <w:rPr>
                <w:rFonts w:hint="eastAsia"/>
              </w:rPr>
              <w:t>(AR2220)</w:t>
            </w:r>
          </w:p>
        </w:tc>
        <w:tc>
          <w:tcPr>
            <w:tcW w:w="1706" w:type="dxa"/>
            <w:vAlign w:val="center"/>
          </w:tcPr>
          <w:p w14:paraId="375C5880"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6CBBE5F6" w14:textId="77777777" w:rsidR="00870A08" w:rsidRDefault="003A5418">
            <w:pPr>
              <w:spacing w:line="240" w:lineRule="auto"/>
              <w:ind w:firstLineChars="0" w:firstLine="0"/>
              <w:jc w:val="center"/>
            </w:pPr>
            <w:r>
              <w:rPr>
                <w:rFonts w:hint="eastAsia"/>
              </w:rPr>
              <w:t>10.0.3</w:t>
            </w:r>
            <w:r>
              <w:t>4</w:t>
            </w:r>
            <w:r>
              <w:rPr>
                <w:rFonts w:hint="eastAsia"/>
              </w:rPr>
              <w:t>.4</w:t>
            </w:r>
          </w:p>
        </w:tc>
        <w:tc>
          <w:tcPr>
            <w:tcW w:w="1882" w:type="dxa"/>
            <w:vAlign w:val="center"/>
          </w:tcPr>
          <w:p w14:paraId="7F7208CC" w14:textId="77777777" w:rsidR="00870A08" w:rsidRDefault="003A5418">
            <w:pPr>
              <w:spacing w:line="240" w:lineRule="auto"/>
              <w:ind w:firstLineChars="0" w:firstLine="0"/>
              <w:jc w:val="center"/>
            </w:pPr>
            <w:r>
              <w:rPr>
                <w:rFonts w:hint="eastAsia"/>
              </w:rPr>
              <w:t>255.255.255.0</w:t>
            </w:r>
          </w:p>
        </w:tc>
        <w:tc>
          <w:tcPr>
            <w:tcW w:w="1458" w:type="dxa"/>
          </w:tcPr>
          <w:p w14:paraId="54C872D1" w14:textId="77777777" w:rsidR="00870A08" w:rsidRDefault="003A5418">
            <w:pPr>
              <w:spacing w:line="240" w:lineRule="auto"/>
              <w:ind w:firstLineChars="0" w:firstLine="0"/>
              <w:jc w:val="center"/>
            </w:pPr>
            <w:r>
              <w:rPr>
                <w:rFonts w:hint="eastAsia"/>
              </w:rPr>
              <w:t>N/A</w:t>
            </w:r>
          </w:p>
        </w:tc>
      </w:tr>
      <w:tr w:rsidR="00870A08" w14:paraId="4D1619D0" w14:textId="77777777">
        <w:trPr>
          <w:trHeight w:val="100"/>
          <w:jc w:val="center"/>
        </w:trPr>
        <w:tc>
          <w:tcPr>
            <w:tcW w:w="1594" w:type="dxa"/>
            <w:vMerge/>
            <w:vAlign w:val="center"/>
          </w:tcPr>
          <w:p w14:paraId="27BB287E" w14:textId="77777777" w:rsidR="00870A08" w:rsidRDefault="00870A08">
            <w:pPr>
              <w:spacing w:line="240" w:lineRule="auto"/>
              <w:ind w:firstLine="420"/>
              <w:jc w:val="center"/>
            </w:pPr>
          </w:p>
        </w:tc>
        <w:tc>
          <w:tcPr>
            <w:tcW w:w="1706" w:type="dxa"/>
            <w:vAlign w:val="center"/>
          </w:tcPr>
          <w:p w14:paraId="520D34C7"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5FAE8950" w14:textId="77777777" w:rsidR="00870A08" w:rsidRDefault="003A5418">
            <w:pPr>
              <w:spacing w:line="240" w:lineRule="auto"/>
              <w:ind w:firstLineChars="0" w:firstLine="0"/>
              <w:jc w:val="center"/>
            </w:pPr>
            <w:r>
              <w:rPr>
                <w:rFonts w:hint="eastAsia"/>
              </w:rPr>
              <w:t>10.</w:t>
            </w:r>
            <w:r>
              <w:t>0.45.4</w:t>
            </w:r>
          </w:p>
        </w:tc>
        <w:tc>
          <w:tcPr>
            <w:tcW w:w="1882" w:type="dxa"/>
            <w:vAlign w:val="center"/>
          </w:tcPr>
          <w:p w14:paraId="45D6A5CB" w14:textId="77777777" w:rsidR="00870A08" w:rsidRDefault="003A5418">
            <w:pPr>
              <w:spacing w:line="240" w:lineRule="auto"/>
              <w:ind w:firstLineChars="0" w:firstLine="0"/>
              <w:jc w:val="center"/>
            </w:pPr>
            <w:r>
              <w:rPr>
                <w:rFonts w:hint="eastAsia"/>
              </w:rPr>
              <w:t>255.255.255.0</w:t>
            </w:r>
          </w:p>
        </w:tc>
        <w:tc>
          <w:tcPr>
            <w:tcW w:w="1458" w:type="dxa"/>
          </w:tcPr>
          <w:p w14:paraId="56A32D85" w14:textId="77777777" w:rsidR="00870A08" w:rsidRDefault="003A5418">
            <w:pPr>
              <w:spacing w:line="240" w:lineRule="auto"/>
              <w:ind w:firstLineChars="0" w:firstLine="0"/>
              <w:jc w:val="center"/>
            </w:pPr>
            <w:r>
              <w:rPr>
                <w:rFonts w:hint="eastAsia"/>
              </w:rPr>
              <w:t>N/A</w:t>
            </w:r>
          </w:p>
        </w:tc>
      </w:tr>
      <w:tr w:rsidR="00870A08" w14:paraId="2B7C7221" w14:textId="77777777">
        <w:trPr>
          <w:trHeight w:val="100"/>
          <w:jc w:val="center"/>
        </w:trPr>
        <w:tc>
          <w:tcPr>
            <w:tcW w:w="1594" w:type="dxa"/>
            <w:vMerge/>
            <w:vAlign w:val="center"/>
          </w:tcPr>
          <w:p w14:paraId="63E919E0" w14:textId="77777777" w:rsidR="00870A08" w:rsidRDefault="00870A08">
            <w:pPr>
              <w:spacing w:line="240" w:lineRule="auto"/>
              <w:ind w:firstLine="420"/>
              <w:jc w:val="center"/>
            </w:pPr>
          </w:p>
        </w:tc>
        <w:tc>
          <w:tcPr>
            <w:tcW w:w="1706" w:type="dxa"/>
            <w:vAlign w:val="center"/>
          </w:tcPr>
          <w:p w14:paraId="00929400" w14:textId="77777777" w:rsidR="00870A08" w:rsidRDefault="003A5418">
            <w:pPr>
              <w:spacing w:line="240" w:lineRule="auto"/>
              <w:ind w:firstLineChars="0" w:firstLine="0"/>
              <w:jc w:val="center"/>
            </w:pPr>
            <w:r>
              <w:rPr>
                <w:rFonts w:hint="eastAsia"/>
              </w:rPr>
              <w:t>S</w:t>
            </w:r>
            <w:r>
              <w:t>erial 4</w:t>
            </w:r>
            <w:r>
              <w:rPr>
                <w:rFonts w:hint="eastAsia"/>
              </w:rPr>
              <w:t>/0/0</w:t>
            </w:r>
          </w:p>
        </w:tc>
        <w:tc>
          <w:tcPr>
            <w:tcW w:w="1882" w:type="dxa"/>
            <w:vAlign w:val="center"/>
          </w:tcPr>
          <w:p w14:paraId="12446D83" w14:textId="77777777" w:rsidR="00870A08" w:rsidRDefault="003A5418">
            <w:pPr>
              <w:spacing w:line="240" w:lineRule="auto"/>
              <w:ind w:firstLineChars="0" w:firstLine="0"/>
              <w:jc w:val="center"/>
            </w:pPr>
            <w:r>
              <w:rPr>
                <w:rFonts w:hint="eastAsia"/>
              </w:rPr>
              <w:t>10.0.24.4</w:t>
            </w:r>
          </w:p>
        </w:tc>
        <w:tc>
          <w:tcPr>
            <w:tcW w:w="1882" w:type="dxa"/>
            <w:vAlign w:val="center"/>
          </w:tcPr>
          <w:p w14:paraId="662A0631" w14:textId="77777777" w:rsidR="00870A08" w:rsidRDefault="003A5418">
            <w:pPr>
              <w:spacing w:line="240" w:lineRule="auto"/>
              <w:ind w:firstLineChars="0" w:firstLine="0"/>
              <w:jc w:val="center"/>
            </w:pPr>
            <w:r>
              <w:rPr>
                <w:rFonts w:hint="eastAsia"/>
              </w:rPr>
              <w:t>255.255.255.0</w:t>
            </w:r>
          </w:p>
        </w:tc>
        <w:tc>
          <w:tcPr>
            <w:tcW w:w="1458" w:type="dxa"/>
          </w:tcPr>
          <w:p w14:paraId="753C75B4" w14:textId="77777777" w:rsidR="00870A08" w:rsidRDefault="003A5418">
            <w:pPr>
              <w:spacing w:line="240" w:lineRule="auto"/>
              <w:ind w:firstLineChars="0" w:firstLine="0"/>
              <w:jc w:val="center"/>
            </w:pPr>
            <w:r>
              <w:rPr>
                <w:rFonts w:hint="eastAsia"/>
              </w:rPr>
              <w:t>N/A</w:t>
            </w:r>
          </w:p>
        </w:tc>
      </w:tr>
      <w:tr w:rsidR="00870A08" w14:paraId="1C324C74" w14:textId="77777777">
        <w:trPr>
          <w:trHeight w:val="151"/>
          <w:jc w:val="center"/>
        </w:trPr>
        <w:tc>
          <w:tcPr>
            <w:tcW w:w="1594" w:type="dxa"/>
            <w:vMerge w:val="restart"/>
            <w:vAlign w:val="center"/>
          </w:tcPr>
          <w:p w14:paraId="603319A7" w14:textId="77777777" w:rsidR="00870A08" w:rsidRDefault="003A5418">
            <w:pPr>
              <w:spacing w:line="240" w:lineRule="auto"/>
              <w:ind w:firstLineChars="0" w:firstLine="0"/>
              <w:jc w:val="center"/>
            </w:pPr>
            <w:r>
              <w:lastRenderedPageBreak/>
              <w:t>R5</w:t>
            </w:r>
            <w:r>
              <w:rPr>
                <w:rFonts w:hint="eastAsia"/>
              </w:rPr>
              <w:t>(AR2220)</w:t>
            </w:r>
          </w:p>
        </w:tc>
        <w:tc>
          <w:tcPr>
            <w:tcW w:w="1706" w:type="dxa"/>
            <w:vAlign w:val="center"/>
          </w:tcPr>
          <w:p w14:paraId="236C0851" w14:textId="77777777" w:rsidR="00870A08" w:rsidRDefault="003A5418">
            <w:pPr>
              <w:spacing w:line="240" w:lineRule="auto"/>
              <w:ind w:firstLineChars="0" w:firstLine="0"/>
              <w:jc w:val="center"/>
            </w:pPr>
            <w:r>
              <w:t>GE</w:t>
            </w:r>
            <w:r>
              <w:rPr>
                <w:rFonts w:hint="eastAsia"/>
              </w:rPr>
              <w:t xml:space="preserve"> 0/0/0</w:t>
            </w:r>
          </w:p>
        </w:tc>
        <w:tc>
          <w:tcPr>
            <w:tcW w:w="1882" w:type="dxa"/>
            <w:vAlign w:val="center"/>
          </w:tcPr>
          <w:p w14:paraId="0287CD71" w14:textId="77777777" w:rsidR="00870A08" w:rsidRDefault="003A5418">
            <w:pPr>
              <w:spacing w:line="240" w:lineRule="auto"/>
              <w:ind w:firstLineChars="0" w:firstLine="0"/>
              <w:jc w:val="center"/>
            </w:pPr>
            <w:r>
              <w:rPr>
                <w:rFonts w:hint="eastAsia"/>
              </w:rPr>
              <w:t>10.0.</w:t>
            </w:r>
            <w:r>
              <w:t>45</w:t>
            </w:r>
            <w:r>
              <w:rPr>
                <w:rFonts w:hint="eastAsia"/>
              </w:rPr>
              <w:t>.5</w:t>
            </w:r>
          </w:p>
        </w:tc>
        <w:tc>
          <w:tcPr>
            <w:tcW w:w="1882" w:type="dxa"/>
            <w:vAlign w:val="center"/>
          </w:tcPr>
          <w:p w14:paraId="2EE11C81" w14:textId="77777777" w:rsidR="00870A08" w:rsidRDefault="003A5418">
            <w:pPr>
              <w:spacing w:line="240" w:lineRule="auto"/>
              <w:ind w:firstLineChars="0" w:firstLine="0"/>
              <w:jc w:val="center"/>
            </w:pPr>
            <w:r>
              <w:rPr>
                <w:rFonts w:hint="eastAsia"/>
              </w:rPr>
              <w:t>255.255.255.0</w:t>
            </w:r>
          </w:p>
        </w:tc>
        <w:tc>
          <w:tcPr>
            <w:tcW w:w="1458" w:type="dxa"/>
          </w:tcPr>
          <w:p w14:paraId="0D0F3A0A" w14:textId="77777777" w:rsidR="00870A08" w:rsidRDefault="003A5418">
            <w:pPr>
              <w:spacing w:line="240" w:lineRule="auto"/>
              <w:ind w:firstLineChars="0" w:firstLine="0"/>
              <w:jc w:val="center"/>
            </w:pPr>
            <w:r>
              <w:rPr>
                <w:rFonts w:hint="eastAsia"/>
              </w:rPr>
              <w:t>N/A</w:t>
            </w:r>
          </w:p>
        </w:tc>
      </w:tr>
      <w:tr w:rsidR="00870A08" w14:paraId="1A60171F" w14:textId="77777777">
        <w:trPr>
          <w:trHeight w:val="151"/>
          <w:jc w:val="center"/>
        </w:trPr>
        <w:tc>
          <w:tcPr>
            <w:tcW w:w="1594" w:type="dxa"/>
            <w:vMerge/>
            <w:vAlign w:val="center"/>
          </w:tcPr>
          <w:p w14:paraId="50ABC82B" w14:textId="77777777" w:rsidR="00870A08" w:rsidRDefault="00870A08">
            <w:pPr>
              <w:spacing w:line="240" w:lineRule="auto"/>
              <w:ind w:firstLine="420"/>
              <w:jc w:val="center"/>
            </w:pPr>
          </w:p>
        </w:tc>
        <w:tc>
          <w:tcPr>
            <w:tcW w:w="1706" w:type="dxa"/>
            <w:vAlign w:val="center"/>
          </w:tcPr>
          <w:p w14:paraId="692B0524"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32712905" w14:textId="77777777" w:rsidR="00870A08" w:rsidRDefault="003A5418">
            <w:pPr>
              <w:spacing w:line="240" w:lineRule="auto"/>
              <w:ind w:firstLineChars="0" w:firstLine="0"/>
              <w:jc w:val="center"/>
            </w:pPr>
            <w:r>
              <w:rPr>
                <w:rFonts w:hint="eastAsia"/>
              </w:rPr>
              <w:t>10.</w:t>
            </w:r>
            <w:r>
              <w:t>0.2.254</w:t>
            </w:r>
          </w:p>
        </w:tc>
        <w:tc>
          <w:tcPr>
            <w:tcW w:w="1882" w:type="dxa"/>
            <w:vAlign w:val="center"/>
          </w:tcPr>
          <w:p w14:paraId="3A3F70B8" w14:textId="77777777" w:rsidR="00870A08" w:rsidRDefault="003A5418">
            <w:pPr>
              <w:spacing w:line="240" w:lineRule="auto"/>
              <w:ind w:firstLineChars="0" w:firstLine="0"/>
              <w:jc w:val="center"/>
            </w:pPr>
            <w:r>
              <w:rPr>
                <w:rFonts w:hint="eastAsia"/>
              </w:rPr>
              <w:t>255.255.255.0</w:t>
            </w:r>
          </w:p>
        </w:tc>
        <w:tc>
          <w:tcPr>
            <w:tcW w:w="1458" w:type="dxa"/>
          </w:tcPr>
          <w:p w14:paraId="2ED41CC2" w14:textId="77777777" w:rsidR="00870A08" w:rsidRDefault="003A5418">
            <w:pPr>
              <w:spacing w:line="240" w:lineRule="auto"/>
              <w:ind w:firstLineChars="0" w:firstLine="0"/>
              <w:jc w:val="center"/>
            </w:pPr>
            <w:r>
              <w:rPr>
                <w:rFonts w:hint="eastAsia"/>
              </w:rPr>
              <w:t>N/A</w:t>
            </w:r>
          </w:p>
        </w:tc>
      </w:tr>
    </w:tbl>
    <w:p w14:paraId="7363AF2A" w14:textId="77777777" w:rsidR="00870A08" w:rsidRDefault="003A5418">
      <w:pPr>
        <w:pStyle w:val="10"/>
      </w:pPr>
      <w:r>
        <w:rPr>
          <w:rFonts w:hint="eastAsia"/>
        </w:rPr>
        <w:t>实验步骤</w:t>
      </w:r>
    </w:p>
    <w:p w14:paraId="5243D338" w14:textId="77777777" w:rsidR="00870A08" w:rsidRDefault="003A5418">
      <w:pPr>
        <w:pStyle w:val="2"/>
        <w:numPr>
          <w:ilvl w:val="0"/>
          <w:numId w:val="44"/>
        </w:numPr>
      </w:pPr>
      <w:r>
        <w:rPr>
          <w:rFonts w:hint="eastAsia"/>
        </w:rPr>
        <w:t>基本配置</w:t>
      </w:r>
    </w:p>
    <w:p w14:paraId="0F0AFA04" w14:textId="77777777" w:rsidR="00870A08" w:rsidRDefault="003A5418">
      <w:pPr>
        <w:pStyle w:val="12"/>
        <w:ind w:left="420" w:firstLineChars="0" w:firstLine="0"/>
        <w:jc w:val="left"/>
      </w:pPr>
      <w:r>
        <w:rPr>
          <w:rFonts w:hint="eastAsia"/>
        </w:rPr>
        <w:t>根据实验编址表进行相应的基本配置，并使用</w:t>
      </w:r>
      <w:r>
        <w:rPr>
          <w:rFonts w:hint="eastAsia"/>
          <w:b/>
        </w:rPr>
        <w:t>ping</w:t>
      </w:r>
      <w:r>
        <w:rPr>
          <w:rFonts w:hint="eastAsia"/>
        </w:rPr>
        <w:t>命令检测各直连链路的连通性。</w:t>
      </w:r>
    </w:p>
    <w:p w14:paraId="332629CB" w14:textId="77777777" w:rsidR="00870A08" w:rsidRDefault="003A5418">
      <w:pPr>
        <w:pStyle w:val="aff6"/>
      </w:pPr>
      <w:r>
        <w:t>&lt;R1&gt;ping 10.0.12.2</w:t>
      </w:r>
    </w:p>
    <w:p w14:paraId="5A1E2F61" w14:textId="77777777" w:rsidR="00870A08" w:rsidRDefault="003A5418">
      <w:pPr>
        <w:pStyle w:val="aff6"/>
      </w:pPr>
      <w:r>
        <w:t xml:space="preserve">  PING 10.0.12.2: 56  data bytes</w:t>
      </w:r>
      <w:r>
        <w:t>，</w:t>
      </w:r>
      <w:r>
        <w:t xml:space="preserve"> press CTRL_C to break</w:t>
      </w:r>
    </w:p>
    <w:p w14:paraId="530C85E3" w14:textId="77777777" w:rsidR="00870A08" w:rsidRDefault="003A5418">
      <w:pPr>
        <w:pStyle w:val="aff6"/>
      </w:pPr>
      <w:r>
        <w:t xml:space="preserve">    Reply from 10.0.12.2: bytes=56 Sequence=1 </w:t>
      </w:r>
      <w:proofErr w:type="spellStart"/>
      <w:r>
        <w:t>ttl</w:t>
      </w:r>
      <w:proofErr w:type="spellEnd"/>
      <w:r>
        <w:t xml:space="preserve">=255 time=50 </w:t>
      </w:r>
      <w:proofErr w:type="spellStart"/>
      <w:r>
        <w:t>ms</w:t>
      </w:r>
      <w:proofErr w:type="spellEnd"/>
    </w:p>
    <w:p w14:paraId="227933A7" w14:textId="77777777" w:rsidR="00870A08" w:rsidRDefault="003A5418">
      <w:pPr>
        <w:pStyle w:val="aff6"/>
      </w:pPr>
      <w:r>
        <w:t xml:space="preserve">    Reply from 10.0.12.2: bytes=56 Sequence=2 </w:t>
      </w:r>
      <w:proofErr w:type="spellStart"/>
      <w:r>
        <w:t>ttl</w:t>
      </w:r>
      <w:proofErr w:type="spellEnd"/>
      <w:r>
        <w:t xml:space="preserve">=255 time=40 </w:t>
      </w:r>
      <w:proofErr w:type="spellStart"/>
      <w:r>
        <w:t>ms</w:t>
      </w:r>
      <w:proofErr w:type="spellEnd"/>
    </w:p>
    <w:p w14:paraId="1EBF4D82" w14:textId="77777777" w:rsidR="00870A08" w:rsidRDefault="003A5418">
      <w:pPr>
        <w:pStyle w:val="aff6"/>
      </w:pPr>
      <w:r>
        <w:t xml:space="preserve">    Reply from 10.0.12.2: bytes=56 Sequence=3 </w:t>
      </w:r>
      <w:proofErr w:type="spellStart"/>
      <w:r>
        <w:t>ttl</w:t>
      </w:r>
      <w:proofErr w:type="spellEnd"/>
      <w:r>
        <w:t xml:space="preserve">=255 time=20 </w:t>
      </w:r>
      <w:proofErr w:type="spellStart"/>
      <w:r>
        <w:t>ms</w:t>
      </w:r>
      <w:proofErr w:type="spellEnd"/>
    </w:p>
    <w:p w14:paraId="2C0D44C7" w14:textId="77777777" w:rsidR="00870A08" w:rsidRDefault="003A5418">
      <w:pPr>
        <w:pStyle w:val="aff6"/>
      </w:pPr>
      <w:r>
        <w:t xml:space="preserve">    Reply from 10.0.12.2: bytes=56 Sequence=4 </w:t>
      </w:r>
      <w:proofErr w:type="spellStart"/>
      <w:r>
        <w:t>ttl</w:t>
      </w:r>
      <w:proofErr w:type="spellEnd"/>
      <w:r>
        <w:t xml:space="preserve">=255 time=10 </w:t>
      </w:r>
      <w:proofErr w:type="spellStart"/>
      <w:r>
        <w:t>ms</w:t>
      </w:r>
      <w:proofErr w:type="spellEnd"/>
    </w:p>
    <w:p w14:paraId="141443E3" w14:textId="77777777" w:rsidR="00870A08" w:rsidRDefault="003A5418">
      <w:pPr>
        <w:pStyle w:val="aff6"/>
      </w:pPr>
      <w:r>
        <w:t xml:space="preserve">    Reply from 10.0.12.2: bytes=56 Sequence=5 </w:t>
      </w:r>
      <w:proofErr w:type="spellStart"/>
      <w:r>
        <w:t>ttl</w:t>
      </w:r>
      <w:proofErr w:type="spellEnd"/>
      <w:r>
        <w:t xml:space="preserve">=255 time=40 </w:t>
      </w:r>
      <w:proofErr w:type="spellStart"/>
      <w:r>
        <w:t>ms</w:t>
      </w:r>
      <w:proofErr w:type="spellEnd"/>
    </w:p>
    <w:p w14:paraId="687D1AC7" w14:textId="77777777" w:rsidR="00870A08" w:rsidRDefault="003A5418">
      <w:pPr>
        <w:pStyle w:val="aff6"/>
      </w:pPr>
      <w:r>
        <w:t xml:space="preserve">  --- 10.0.12.2 ping statistics ---</w:t>
      </w:r>
    </w:p>
    <w:p w14:paraId="227930CB" w14:textId="77777777" w:rsidR="00870A08" w:rsidRDefault="003A5418">
      <w:pPr>
        <w:pStyle w:val="aff6"/>
      </w:pPr>
      <w:r>
        <w:t xml:space="preserve">    5 packet(s) transmitted</w:t>
      </w:r>
    </w:p>
    <w:p w14:paraId="1E518FD3" w14:textId="77777777" w:rsidR="00870A08" w:rsidRDefault="003A5418">
      <w:pPr>
        <w:pStyle w:val="aff6"/>
      </w:pPr>
      <w:r>
        <w:t xml:space="preserve">    5 packet(s) received</w:t>
      </w:r>
    </w:p>
    <w:p w14:paraId="3A074E58" w14:textId="77777777" w:rsidR="00870A08" w:rsidRDefault="003A5418">
      <w:pPr>
        <w:pStyle w:val="aff6"/>
      </w:pPr>
      <w:r>
        <w:t xml:space="preserve">    0.00% packet loss</w:t>
      </w:r>
    </w:p>
    <w:p w14:paraId="455564C1" w14:textId="77777777" w:rsidR="00870A08" w:rsidRDefault="003A5418">
      <w:pPr>
        <w:pStyle w:val="aff6"/>
      </w:pPr>
      <w:r>
        <w:t xml:space="preserve">    round-trip min/avg/max = 10/32/50 </w:t>
      </w:r>
      <w:proofErr w:type="spellStart"/>
      <w:r>
        <w:t>ms</w:t>
      </w:r>
      <w:proofErr w:type="spellEnd"/>
    </w:p>
    <w:p w14:paraId="78071155" w14:textId="77777777" w:rsidR="00870A08" w:rsidRDefault="00870A08">
      <w:pPr>
        <w:pStyle w:val="aff6"/>
      </w:pPr>
    </w:p>
    <w:p w14:paraId="4230E62F" w14:textId="77777777" w:rsidR="00870A08" w:rsidRDefault="003A5418">
      <w:pPr>
        <w:ind w:firstLine="420"/>
        <w:jc w:val="left"/>
      </w:pPr>
      <w:r>
        <w:rPr>
          <w:rFonts w:hint="eastAsia"/>
        </w:rPr>
        <w:t>其余直连网段的连通性测试省略。</w:t>
      </w:r>
    </w:p>
    <w:p w14:paraId="68FB8019" w14:textId="77777777" w:rsidR="00870A08" w:rsidRDefault="003A5418">
      <w:pPr>
        <w:pStyle w:val="2"/>
      </w:pPr>
      <w:r>
        <w:rPr>
          <w:rFonts w:hint="eastAsia"/>
        </w:rPr>
        <w:t>配置协议优先级</w:t>
      </w:r>
    </w:p>
    <w:p w14:paraId="136E35EC" w14:textId="77777777" w:rsidR="00870A08" w:rsidRDefault="003A5418">
      <w:pPr>
        <w:ind w:firstLine="420"/>
      </w:pPr>
      <w:r>
        <w:rPr>
          <w:rFonts w:hint="eastAsia"/>
        </w:rPr>
        <w:t>部署</w:t>
      </w:r>
      <w:r>
        <w:rPr>
          <w:rFonts w:hint="eastAsia"/>
        </w:rPr>
        <w:t>OSPF</w:t>
      </w:r>
      <w:r>
        <w:rPr>
          <w:rFonts w:hint="eastAsia"/>
        </w:rPr>
        <w:t>网络</w:t>
      </w:r>
      <w:r>
        <w:t>，实现分支</w:t>
      </w:r>
      <w:r>
        <w:rPr>
          <w:rFonts w:hint="eastAsia"/>
        </w:rPr>
        <w:t>A</w:t>
      </w:r>
      <w:r>
        <w:rPr>
          <w:rFonts w:hint="eastAsia"/>
        </w:rPr>
        <w:t>和</w:t>
      </w:r>
      <w:r>
        <w:t>分支</w:t>
      </w:r>
      <w:r>
        <w:rPr>
          <w:rFonts w:hint="eastAsia"/>
        </w:rPr>
        <w:t>B</w:t>
      </w:r>
      <w:r>
        <w:rPr>
          <w:rFonts w:hint="eastAsia"/>
        </w:rPr>
        <w:t>之间通过</w:t>
      </w:r>
      <w:r>
        <w:rPr>
          <w:rFonts w:hint="eastAsia"/>
        </w:rPr>
        <w:t>R2</w:t>
      </w:r>
      <w:r>
        <w:rPr>
          <w:rFonts w:hint="eastAsia"/>
        </w:rPr>
        <w:t>实现</w:t>
      </w:r>
      <w:r>
        <w:t>通信</w:t>
      </w:r>
      <w:r>
        <w:rPr>
          <w:rFonts w:hint="eastAsia"/>
        </w:rPr>
        <w:t>。</w:t>
      </w:r>
    </w:p>
    <w:p w14:paraId="0617555C" w14:textId="77777777" w:rsidR="00870A08" w:rsidRDefault="003A5418">
      <w:pPr>
        <w:ind w:firstLine="420"/>
      </w:pPr>
      <w:r>
        <w:rPr>
          <w:rFonts w:hint="eastAsia"/>
        </w:rPr>
        <w:t>在路由器</w:t>
      </w:r>
      <w:r>
        <w:rPr>
          <w:rFonts w:hint="eastAsia"/>
        </w:rPr>
        <w:t>R1</w:t>
      </w:r>
      <w:r>
        <w:rPr>
          <w:rFonts w:hint="eastAsia"/>
        </w:rPr>
        <w:t>，</w:t>
      </w:r>
      <w:r>
        <w:rPr>
          <w:rFonts w:hint="eastAsia"/>
        </w:rPr>
        <w:t>R2</w:t>
      </w:r>
      <w:r>
        <w:rPr>
          <w:rFonts w:hint="eastAsia"/>
        </w:rPr>
        <w:t>，</w:t>
      </w:r>
      <w:r>
        <w:rPr>
          <w:rFonts w:hint="eastAsia"/>
        </w:rPr>
        <w:t>R4</w:t>
      </w:r>
      <w:r>
        <w:rPr>
          <w:rFonts w:hint="eastAsia"/>
        </w:rPr>
        <w:t>上部署</w:t>
      </w:r>
      <w:r>
        <w:rPr>
          <w:rFonts w:hint="eastAsia"/>
        </w:rPr>
        <w:t>OSPF</w:t>
      </w:r>
      <w:r>
        <w:rPr>
          <w:rFonts w:hint="eastAsia"/>
        </w:rPr>
        <w:t>网络，通告</w:t>
      </w:r>
      <w:proofErr w:type="gramStart"/>
      <w:r>
        <w:rPr>
          <w:rFonts w:hint="eastAsia"/>
        </w:rPr>
        <w:t>相关网</w:t>
      </w:r>
      <w:proofErr w:type="gramEnd"/>
      <w:r>
        <w:rPr>
          <w:rFonts w:hint="eastAsia"/>
        </w:rPr>
        <w:t>段属于区域</w:t>
      </w:r>
      <w:r>
        <w:rPr>
          <w:rFonts w:hint="eastAsia"/>
        </w:rPr>
        <w:t>0</w:t>
      </w:r>
      <w:r>
        <w:rPr>
          <w:rFonts w:hint="eastAsia"/>
        </w:rPr>
        <w:t>。</w:t>
      </w:r>
    </w:p>
    <w:p w14:paraId="48326DDB" w14:textId="77777777" w:rsidR="00870A08" w:rsidRDefault="003A5418">
      <w:pPr>
        <w:pStyle w:val="aff6"/>
      </w:pPr>
      <w:r>
        <w:t>[R</w:t>
      </w:r>
      <w:proofErr w:type="gramStart"/>
      <w:r>
        <w:t>1]</w:t>
      </w:r>
      <w:proofErr w:type="spellStart"/>
      <w:r>
        <w:t>ospf</w:t>
      </w:r>
      <w:proofErr w:type="spellEnd"/>
      <w:proofErr w:type="gramEnd"/>
      <w:r>
        <w:t xml:space="preserve"> 1</w:t>
      </w:r>
    </w:p>
    <w:p w14:paraId="51AD56AE" w14:textId="77777777" w:rsidR="00870A08" w:rsidRDefault="003A5418">
      <w:pPr>
        <w:pStyle w:val="aff6"/>
      </w:pPr>
      <w:r>
        <w:t>[R1-ospf-</w:t>
      </w:r>
      <w:proofErr w:type="gramStart"/>
      <w:r>
        <w:t>1]area</w:t>
      </w:r>
      <w:proofErr w:type="gramEnd"/>
      <w:r>
        <w:t xml:space="preserve"> 0</w:t>
      </w:r>
    </w:p>
    <w:p w14:paraId="01E32F2D" w14:textId="77777777" w:rsidR="00870A08" w:rsidRDefault="003A5418">
      <w:pPr>
        <w:pStyle w:val="aff6"/>
      </w:pPr>
      <w:r>
        <w:t>[R1-ospf-1-area-0.0.0.</w:t>
      </w:r>
      <w:proofErr w:type="gramStart"/>
      <w:r>
        <w:t>0]network</w:t>
      </w:r>
      <w:proofErr w:type="gramEnd"/>
      <w:r>
        <w:t xml:space="preserve"> 10.0.12.0 0.0.0.255</w:t>
      </w:r>
    </w:p>
    <w:p w14:paraId="03957C49" w14:textId="77777777" w:rsidR="00870A08" w:rsidRDefault="003A5418">
      <w:pPr>
        <w:pStyle w:val="aff6"/>
      </w:pPr>
      <w:r>
        <w:lastRenderedPageBreak/>
        <w:t>[R1-ospf-1-area-0.0.0.</w:t>
      </w:r>
      <w:proofErr w:type="gramStart"/>
      <w:r>
        <w:t>0]network</w:t>
      </w:r>
      <w:proofErr w:type="gramEnd"/>
      <w:r>
        <w:t xml:space="preserve"> 10.0.1.0 0.0.0.255</w:t>
      </w:r>
    </w:p>
    <w:p w14:paraId="18CDB313" w14:textId="77777777" w:rsidR="00870A08" w:rsidRDefault="00870A08">
      <w:pPr>
        <w:pStyle w:val="aff6"/>
      </w:pPr>
    </w:p>
    <w:p w14:paraId="265B8D00" w14:textId="77777777" w:rsidR="00870A08" w:rsidRDefault="003A5418">
      <w:pPr>
        <w:pStyle w:val="aff6"/>
      </w:pPr>
      <w:r>
        <w:rPr>
          <w:rFonts w:hint="eastAsia"/>
        </w:rPr>
        <w:t>[</w:t>
      </w:r>
      <w:r>
        <w:t>R</w:t>
      </w:r>
      <w:proofErr w:type="gramStart"/>
      <w:r>
        <w:t>2]</w:t>
      </w:r>
      <w:proofErr w:type="spellStart"/>
      <w:r>
        <w:t>ospf</w:t>
      </w:r>
      <w:proofErr w:type="spellEnd"/>
      <w:proofErr w:type="gramEnd"/>
      <w:r>
        <w:t xml:space="preserve"> 1</w:t>
      </w:r>
    </w:p>
    <w:p w14:paraId="213D10EE" w14:textId="77777777" w:rsidR="00870A08" w:rsidRDefault="003A5418">
      <w:pPr>
        <w:pStyle w:val="aff6"/>
      </w:pPr>
      <w:r>
        <w:t>[R2-ospf-</w:t>
      </w:r>
      <w:proofErr w:type="gramStart"/>
      <w:r>
        <w:t>1]area</w:t>
      </w:r>
      <w:proofErr w:type="gramEnd"/>
      <w:r>
        <w:t xml:space="preserve"> 0</w:t>
      </w:r>
    </w:p>
    <w:p w14:paraId="3EBF4713" w14:textId="77777777" w:rsidR="00870A08" w:rsidRDefault="003A5418">
      <w:pPr>
        <w:pStyle w:val="aff6"/>
      </w:pPr>
      <w:r>
        <w:t>[R2-ospf-1-area-0.0.0.</w:t>
      </w:r>
      <w:proofErr w:type="gramStart"/>
      <w:r>
        <w:t>0]network</w:t>
      </w:r>
      <w:proofErr w:type="gramEnd"/>
      <w:r>
        <w:t xml:space="preserve"> 10.0.12.0 0.0.0.255</w:t>
      </w:r>
    </w:p>
    <w:p w14:paraId="4B168678" w14:textId="77777777" w:rsidR="00870A08" w:rsidRDefault="003A5418">
      <w:pPr>
        <w:pStyle w:val="aff6"/>
      </w:pPr>
      <w:r>
        <w:t>[R2-ospf-1-area-0.0.0.</w:t>
      </w:r>
      <w:proofErr w:type="gramStart"/>
      <w:r>
        <w:t>0]network</w:t>
      </w:r>
      <w:proofErr w:type="gramEnd"/>
      <w:r>
        <w:t xml:space="preserve"> 10.0.24.0 0.0.0.255</w:t>
      </w:r>
    </w:p>
    <w:p w14:paraId="3A319498" w14:textId="77777777" w:rsidR="00870A08" w:rsidRDefault="00870A08">
      <w:pPr>
        <w:pStyle w:val="aff6"/>
      </w:pPr>
    </w:p>
    <w:p w14:paraId="1B1E4D62" w14:textId="77777777" w:rsidR="00870A08" w:rsidRDefault="003A5418">
      <w:pPr>
        <w:pStyle w:val="aff6"/>
      </w:pPr>
      <w:r>
        <w:t>[R</w:t>
      </w:r>
      <w:proofErr w:type="gramStart"/>
      <w:r>
        <w:t>4]</w:t>
      </w:r>
      <w:proofErr w:type="spellStart"/>
      <w:r>
        <w:t>ospf</w:t>
      </w:r>
      <w:proofErr w:type="spellEnd"/>
      <w:proofErr w:type="gramEnd"/>
      <w:r>
        <w:t xml:space="preserve"> 1</w:t>
      </w:r>
    </w:p>
    <w:p w14:paraId="748B6AFC" w14:textId="77777777" w:rsidR="00870A08" w:rsidRDefault="003A5418">
      <w:pPr>
        <w:pStyle w:val="aff6"/>
      </w:pPr>
      <w:r>
        <w:t>[R4-ospf-</w:t>
      </w:r>
      <w:proofErr w:type="gramStart"/>
      <w:r>
        <w:t>1]area</w:t>
      </w:r>
      <w:proofErr w:type="gramEnd"/>
      <w:r>
        <w:t xml:space="preserve"> 0</w:t>
      </w:r>
    </w:p>
    <w:p w14:paraId="23944334" w14:textId="77777777" w:rsidR="00870A08" w:rsidRDefault="003A5418">
      <w:pPr>
        <w:pStyle w:val="aff6"/>
      </w:pPr>
      <w:r>
        <w:t>[R4-ospf-1-area-0.0.0.</w:t>
      </w:r>
      <w:proofErr w:type="gramStart"/>
      <w:r>
        <w:t>0]network</w:t>
      </w:r>
      <w:proofErr w:type="gramEnd"/>
      <w:r>
        <w:t xml:space="preserve"> 10.0.24.0 0.0.0.255</w:t>
      </w:r>
    </w:p>
    <w:p w14:paraId="09E2ECE6" w14:textId="77777777" w:rsidR="00870A08" w:rsidRDefault="003A5418">
      <w:pPr>
        <w:pStyle w:val="aff6"/>
      </w:pPr>
      <w:r>
        <w:t>[R4-ospf-1-area-0.0.0.</w:t>
      </w:r>
      <w:proofErr w:type="gramStart"/>
      <w:r>
        <w:t>0]network</w:t>
      </w:r>
      <w:proofErr w:type="gramEnd"/>
      <w:r>
        <w:t xml:space="preserve"> 10.0.45.0 0.0.0.255</w:t>
      </w:r>
    </w:p>
    <w:p w14:paraId="61A6E036" w14:textId="77777777" w:rsidR="00870A08" w:rsidRDefault="00870A08">
      <w:pPr>
        <w:pStyle w:val="aff6"/>
      </w:pPr>
    </w:p>
    <w:p w14:paraId="59F45B58" w14:textId="77777777" w:rsidR="00870A08" w:rsidRDefault="003A5418">
      <w:pPr>
        <w:pStyle w:val="aff6"/>
      </w:pPr>
      <w:r>
        <w:t>[R</w:t>
      </w:r>
      <w:proofErr w:type="gramStart"/>
      <w:r>
        <w:t>5]</w:t>
      </w:r>
      <w:proofErr w:type="spellStart"/>
      <w:r>
        <w:t>ospf</w:t>
      </w:r>
      <w:proofErr w:type="spellEnd"/>
      <w:proofErr w:type="gramEnd"/>
      <w:r>
        <w:t xml:space="preserve"> 1</w:t>
      </w:r>
    </w:p>
    <w:p w14:paraId="0E61361C" w14:textId="77777777" w:rsidR="00870A08" w:rsidRDefault="003A5418">
      <w:pPr>
        <w:pStyle w:val="aff6"/>
      </w:pPr>
      <w:r>
        <w:t>[R5-ospf-</w:t>
      </w:r>
      <w:proofErr w:type="gramStart"/>
      <w:r>
        <w:t>1]area</w:t>
      </w:r>
      <w:proofErr w:type="gramEnd"/>
      <w:r>
        <w:t xml:space="preserve"> 0</w:t>
      </w:r>
    </w:p>
    <w:p w14:paraId="42657C4E" w14:textId="77777777" w:rsidR="00870A08" w:rsidRDefault="003A5418">
      <w:pPr>
        <w:pStyle w:val="aff6"/>
      </w:pPr>
      <w:r>
        <w:t>[R5-ospf-1-area-0.0.0.</w:t>
      </w:r>
      <w:proofErr w:type="gramStart"/>
      <w:r>
        <w:t>0]network</w:t>
      </w:r>
      <w:proofErr w:type="gramEnd"/>
      <w:r>
        <w:t xml:space="preserve"> 10.0.45.0 0.0.0.255</w:t>
      </w:r>
    </w:p>
    <w:p w14:paraId="4A5E95A6" w14:textId="77777777" w:rsidR="00870A08" w:rsidRDefault="003A5418">
      <w:pPr>
        <w:pStyle w:val="aff6"/>
      </w:pPr>
      <w:r>
        <w:t>[R5-ospf-1-area-0.0.0.</w:t>
      </w:r>
      <w:proofErr w:type="gramStart"/>
      <w:r>
        <w:t>0]network</w:t>
      </w:r>
      <w:proofErr w:type="gramEnd"/>
      <w:r>
        <w:t xml:space="preserve"> 10.0.2.0 0.0.0.255</w:t>
      </w:r>
    </w:p>
    <w:p w14:paraId="299FEEED" w14:textId="77777777" w:rsidR="00870A08" w:rsidRDefault="00870A08">
      <w:pPr>
        <w:ind w:firstLine="420"/>
      </w:pPr>
    </w:p>
    <w:p w14:paraId="779DC9F8" w14:textId="77777777" w:rsidR="00870A08" w:rsidRDefault="003A5418">
      <w:pPr>
        <w:ind w:firstLine="420"/>
      </w:pPr>
      <w:r>
        <w:rPr>
          <w:rFonts w:hint="eastAsia"/>
        </w:rPr>
        <w:t>部署</w:t>
      </w:r>
      <w:r>
        <w:t>完成后，</w:t>
      </w:r>
      <w:r>
        <w:rPr>
          <w:rFonts w:hint="eastAsia"/>
        </w:rPr>
        <w:t>测试两分支间</w:t>
      </w:r>
      <w:r>
        <w:rPr>
          <w:rFonts w:hint="eastAsia"/>
        </w:rPr>
        <w:t>PC-1</w:t>
      </w:r>
      <w:r>
        <w:rPr>
          <w:rFonts w:hint="eastAsia"/>
        </w:rPr>
        <w:t>与</w:t>
      </w:r>
      <w:r>
        <w:rPr>
          <w:rFonts w:hint="eastAsia"/>
        </w:rPr>
        <w:t>PC</w:t>
      </w:r>
      <w:r>
        <w:t>-2</w:t>
      </w:r>
      <w:r>
        <w:rPr>
          <w:rFonts w:hint="eastAsia"/>
        </w:rPr>
        <w:t>的连通性。</w:t>
      </w:r>
    </w:p>
    <w:p w14:paraId="7B5A210E" w14:textId="77777777" w:rsidR="00870A08" w:rsidRDefault="003A5418">
      <w:pPr>
        <w:pStyle w:val="aff6"/>
      </w:pPr>
      <w:r>
        <w:t>PC&gt;ping 10.0.2.1</w:t>
      </w:r>
    </w:p>
    <w:p w14:paraId="4BB320ED" w14:textId="77777777" w:rsidR="00870A08" w:rsidRDefault="003A5418">
      <w:pPr>
        <w:pStyle w:val="aff6"/>
      </w:pPr>
      <w:r>
        <w:t>Ping 10.0.2.1: 32 data bytes</w:t>
      </w:r>
      <w:r>
        <w:t>，</w:t>
      </w:r>
      <w:r>
        <w:t xml:space="preserve"> Press </w:t>
      </w:r>
      <w:proofErr w:type="spellStart"/>
      <w:r>
        <w:t>Ctrl_C</w:t>
      </w:r>
      <w:proofErr w:type="spellEnd"/>
      <w:r>
        <w:t xml:space="preserve"> to break</w:t>
      </w:r>
    </w:p>
    <w:p w14:paraId="32031444" w14:textId="77777777" w:rsidR="00870A08" w:rsidRDefault="003A5418">
      <w:pPr>
        <w:pStyle w:val="aff6"/>
      </w:pPr>
      <w:r>
        <w:t xml:space="preserve">From 10.0.2.1: bytes=32 seq=1 </w:t>
      </w:r>
      <w:proofErr w:type="spellStart"/>
      <w:r>
        <w:t>ttl</w:t>
      </w:r>
      <w:proofErr w:type="spellEnd"/>
      <w:r>
        <w:t xml:space="preserve">=124 time=47 </w:t>
      </w:r>
      <w:proofErr w:type="spellStart"/>
      <w:r>
        <w:t>ms</w:t>
      </w:r>
      <w:proofErr w:type="spellEnd"/>
    </w:p>
    <w:p w14:paraId="3B2D4B52" w14:textId="77777777" w:rsidR="00870A08" w:rsidRDefault="003A5418">
      <w:pPr>
        <w:pStyle w:val="aff6"/>
      </w:pPr>
      <w:r>
        <w:t xml:space="preserve">From 10.0.2.1: bytes=32 seq=2 </w:t>
      </w:r>
      <w:proofErr w:type="spellStart"/>
      <w:r>
        <w:t>ttl</w:t>
      </w:r>
      <w:proofErr w:type="spellEnd"/>
      <w:r>
        <w:t xml:space="preserve">=124 time=31 </w:t>
      </w:r>
      <w:proofErr w:type="spellStart"/>
      <w:r>
        <w:t>ms</w:t>
      </w:r>
      <w:proofErr w:type="spellEnd"/>
    </w:p>
    <w:p w14:paraId="53AF61BA" w14:textId="77777777" w:rsidR="00870A08" w:rsidRDefault="003A5418">
      <w:pPr>
        <w:pStyle w:val="aff6"/>
      </w:pPr>
      <w:r>
        <w:t xml:space="preserve">From 10.0.2.1: bytes=32 seq=3 </w:t>
      </w:r>
      <w:proofErr w:type="spellStart"/>
      <w:r>
        <w:t>ttl</w:t>
      </w:r>
      <w:proofErr w:type="spellEnd"/>
      <w:r>
        <w:t xml:space="preserve">=124 time=47 </w:t>
      </w:r>
      <w:proofErr w:type="spellStart"/>
      <w:r>
        <w:t>ms</w:t>
      </w:r>
      <w:proofErr w:type="spellEnd"/>
    </w:p>
    <w:p w14:paraId="0A450DB7" w14:textId="77777777" w:rsidR="00870A08" w:rsidRDefault="003A5418">
      <w:pPr>
        <w:pStyle w:val="aff6"/>
      </w:pPr>
      <w:r>
        <w:t xml:space="preserve">From 10.0.2.1: bytes=32 seq=4 </w:t>
      </w:r>
      <w:proofErr w:type="spellStart"/>
      <w:r>
        <w:t>ttl</w:t>
      </w:r>
      <w:proofErr w:type="spellEnd"/>
      <w:r>
        <w:t xml:space="preserve">=124 time=31 </w:t>
      </w:r>
      <w:proofErr w:type="spellStart"/>
      <w:r>
        <w:t>ms</w:t>
      </w:r>
      <w:proofErr w:type="spellEnd"/>
    </w:p>
    <w:p w14:paraId="162BE399" w14:textId="77777777" w:rsidR="00870A08" w:rsidRDefault="003A5418">
      <w:pPr>
        <w:pStyle w:val="aff6"/>
      </w:pPr>
      <w:r>
        <w:t xml:space="preserve">From 10.0.2.1: bytes=32 seq=5 </w:t>
      </w:r>
      <w:proofErr w:type="spellStart"/>
      <w:r>
        <w:t>ttl</w:t>
      </w:r>
      <w:proofErr w:type="spellEnd"/>
      <w:r>
        <w:t xml:space="preserve">=124 time=47 </w:t>
      </w:r>
      <w:proofErr w:type="spellStart"/>
      <w:r>
        <w:t>ms</w:t>
      </w:r>
      <w:proofErr w:type="spellEnd"/>
    </w:p>
    <w:p w14:paraId="2CC72E50" w14:textId="77777777" w:rsidR="00870A08" w:rsidRDefault="003A5418">
      <w:pPr>
        <w:pStyle w:val="aff6"/>
      </w:pPr>
      <w:r>
        <w:t>--- 10.0.2.1 ping statistics ---</w:t>
      </w:r>
    </w:p>
    <w:p w14:paraId="704882B5" w14:textId="77777777" w:rsidR="00870A08" w:rsidRDefault="003A5418">
      <w:pPr>
        <w:pStyle w:val="aff6"/>
      </w:pPr>
      <w:r>
        <w:t xml:space="preserve">  5 packet(s) transmitted</w:t>
      </w:r>
    </w:p>
    <w:p w14:paraId="28CB5D2E" w14:textId="77777777" w:rsidR="00870A08" w:rsidRDefault="003A5418">
      <w:pPr>
        <w:pStyle w:val="aff6"/>
      </w:pPr>
      <w:r>
        <w:t xml:space="preserve">  5 packet(s) received</w:t>
      </w:r>
    </w:p>
    <w:p w14:paraId="1CC27844" w14:textId="77777777" w:rsidR="00870A08" w:rsidRDefault="003A5418">
      <w:pPr>
        <w:pStyle w:val="aff6"/>
      </w:pPr>
      <w:r>
        <w:lastRenderedPageBreak/>
        <w:t xml:space="preserve">  0.00% packet loss</w:t>
      </w:r>
    </w:p>
    <w:p w14:paraId="6B8C9846" w14:textId="77777777" w:rsidR="00870A08" w:rsidRDefault="003A5418">
      <w:pPr>
        <w:pStyle w:val="aff6"/>
      </w:pPr>
      <w:r>
        <w:t xml:space="preserve">  round-trip min/avg/max = 31/40/47 </w:t>
      </w:r>
      <w:proofErr w:type="spellStart"/>
      <w:r>
        <w:t>ms</w:t>
      </w:r>
      <w:proofErr w:type="spellEnd"/>
    </w:p>
    <w:p w14:paraId="0BBAB1E4" w14:textId="77777777" w:rsidR="00870A08" w:rsidRDefault="00870A08">
      <w:pPr>
        <w:pStyle w:val="aff6"/>
      </w:pPr>
    </w:p>
    <w:p w14:paraId="14472011" w14:textId="77777777" w:rsidR="00870A08" w:rsidRDefault="003A5418">
      <w:pPr>
        <w:ind w:firstLine="420"/>
      </w:pPr>
      <w:r>
        <w:rPr>
          <w:rFonts w:hint="eastAsia"/>
        </w:rPr>
        <w:t>通信正常</w:t>
      </w:r>
      <w:r>
        <w:t>，</w:t>
      </w:r>
      <w:r>
        <w:rPr>
          <w:rFonts w:hint="eastAsia"/>
        </w:rPr>
        <w:t>即目前通过</w:t>
      </w:r>
      <w:r>
        <w:rPr>
          <w:rFonts w:hint="eastAsia"/>
        </w:rPr>
        <w:t>R2</w:t>
      </w:r>
      <w:r>
        <w:rPr>
          <w:rFonts w:hint="eastAsia"/>
        </w:rPr>
        <w:t>的线路正常。</w:t>
      </w:r>
    </w:p>
    <w:p w14:paraId="07A5F469" w14:textId="77777777" w:rsidR="00870A08" w:rsidRDefault="003A5418">
      <w:pPr>
        <w:ind w:firstLine="420"/>
      </w:pPr>
      <w:r>
        <w:rPr>
          <w:rFonts w:hint="eastAsia"/>
        </w:rPr>
        <w:t>现网络管理员</w:t>
      </w:r>
      <w:r>
        <w:t>开始</w:t>
      </w:r>
      <w:r>
        <w:rPr>
          <w:rFonts w:hint="eastAsia"/>
        </w:rPr>
        <w:t>实施</w:t>
      </w:r>
      <w:r>
        <w:t>网络升级方案，</w:t>
      </w:r>
      <w:r>
        <w:rPr>
          <w:rFonts w:hint="eastAsia"/>
        </w:rPr>
        <w:t>部署使用经过</w:t>
      </w:r>
      <w:r>
        <w:rPr>
          <w:rFonts w:hint="eastAsia"/>
        </w:rPr>
        <w:t>R3</w:t>
      </w:r>
      <w:r>
        <w:rPr>
          <w:rFonts w:hint="eastAsia"/>
        </w:rPr>
        <w:t>的线路，运行</w:t>
      </w:r>
      <w:r>
        <w:rPr>
          <w:rFonts w:hint="eastAsia"/>
        </w:rPr>
        <w:t>RIP</w:t>
      </w:r>
      <w:r>
        <w:rPr>
          <w:rFonts w:hint="eastAsia"/>
        </w:rPr>
        <w:t>协议。</w:t>
      </w:r>
    </w:p>
    <w:p w14:paraId="049E1785" w14:textId="77777777" w:rsidR="00870A08" w:rsidRDefault="003A5418">
      <w:pPr>
        <w:pStyle w:val="aff6"/>
      </w:pPr>
      <w:r>
        <w:t>[R</w:t>
      </w:r>
      <w:proofErr w:type="gramStart"/>
      <w:r>
        <w:t>1]rip</w:t>
      </w:r>
      <w:proofErr w:type="gramEnd"/>
      <w:r>
        <w:t xml:space="preserve"> 1 </w:t>
      </w:r>
    </w:p>
    <w:p w14:paraId="3FF905B5" w14:textId="77777777" w:rsidR="00870A08" w:rsidRDefault="003A5418">
      <w:pPr>
        <w:pStyle w:val="aff6"/>
      </w:pPr>
      <w:r>
        <w:t>[R1-rip-</w:t>
      </w:r>
      <w:proofErr w:type="gramStart"/>
      <w:r>
        <w:t>1]version</w:t>
      </w:r>
      <w:proofErr w:type="gramEnd"/>
      <w:r>
        <w:t xml:space="preserve"> 2</w:t>
      </w:r>
    </w:p>
    <w:p w14:paraId="4F5CDA07" w14:textId="77777777" w:rsidR="00870A08" w:rsidRDefault="003A5418">
      <w:pPr>
        <w:pStyle w:val="aff6"/>
      </w:pPr>
      <w:r>
        <w:t>[R1-rip-</w:t>
      </w:r>
      <w:proofErr w:type="gramStart"/>
      <w:r>
        <w:t>1]undo</w:t>
      </w:r>
      <w:proofErr w:type="gramEnd"/>
      <w:r>
        <w:t xml:space="preserve"> summary </w:t>
      </w:r>
    </w:p>
    <w:p w14:paraId="38252040" w14:textId="77777777" w:rsidR="00870A08" w:rsidRDefault="003A5418">
      <w:pPr>
        <w:pStyle w:val="aff6"/>
      </w:pPr>
      <w:r>
        <w:t>[R1-rip-</w:t>
      </w:r>
      <w:proofErr w:type="gramStart"/>
      <w:r>
        <w:t>1]network</w:t>
      </w:r>
      <w:proofErr w:type="gramEnd"/>
      <w:r>
        <w:t xml:space="preserve"> 10.0.0.0 </w:t>
      </w:r>
    </w:p>
    <w:p w14:paraId="03530BB3" w14:textId="77777777" w:rsidR="00870A08" w:rsidRDefault="00870A08">
      <w:pPr>
        <w:pStyle w:val="aff6"/>
      </w:pPr>
    </w:p>
    <w:p w14:paraId="23F47A57" w14:textId="77777777" w:rsidR="00870A08" w:rsidRDefault="003A5418">
      <w:pPr>
        <w:pStyle w:val="aff6"/>
      </w:pPr>
      <w:r>
        <w:t>[R</w:t>
      </w:r>
      <w:proofErr w:type="gramStart"/>
      <w:r>
        <w:t>3]rip</w:t>
      </w:r>
      <w:proofErr w:type="gramEnd"/>
      <w:r>
        <w:t xml:space="preserve"> 1 </w:t>
      </w:r>
    </w:p>
    <w:p w14:paraId="75062ACE" w14:textId="77777777" w:rsidR="00870A08" w:rsidRDefault="003A5418">
      <w:pPr>
        <w:pStyle w:val="aff6"/>
      </w:pPr>
      <w:r>
        <w:t>[R3-rip-</w:t>
      </w:r>
      <w:proofErr w:type="gramStart"/>
      <w:r>
        <w:t>1]version</w:t>
      </w:r>
      <w:proofErr w:type="gramEnd"/>
      <w:r>
        <w:t xml:space="preserve"> 2</w:t>
      </w:r>
    </w:p>
    <w:p w14:paraId="08A51175" w14:textId="77777777" w:rsidR="00870A08" w:rsidRDefault="003A5418">
      <w:pPr>
        <w:pStyle w:val="aff6"/>
      </w:pPr>
      <w:r>
        <w:t>[R3-rip-</w:t>
      </w:r>
      <w:proofErr w:type="gramStart"/>
      <w:r>
        <w:t>1]undo</w:t>
      </w:r>
      <w:proofErr w:type="gramEnd"/>
      <w:r>
        <w:t xml:space="preserve"> summary </w:t>
      </w:r>
    </w:p>
    <w:p w14:paraId="3F9B6948" w14:textId="77777777" w:rsidR="00870A08" w:rsidRDefault="003A5418">
      <w:pPr>
        <w:pStyle w:val="aff6"/>
      </w:pPr>
      <w:r>
        <w:t>[R3-rip-</w:t>
      </w:r>
      <w:proofErr w:type="gramStart"/>
      <w:r>
        <w:t>1]network</w:t>
      </w:r>
      <w:proofErr w:type="gramEnd"/>
      <w:r>
        <w:t xml:space="preserve"> 10.0.0.0</w:t>
      </w:r>
    </w:p>
    <w:p w14:paraId="4822B657" w14:textId="77777777" w:rsidR="00870A08" w:rsidRDefault="00870A08">
      <w:pPr>
        <w:pStyle w:val="aff6"/>
      </w:pPr>
    </w:p>
    <w:p w14:paraId="76B9F082" w14:textId="77777777" w:rsidR="00870A08" w:rsidRDefault="003A5418">
      <w:pPr>
        <w:pStyle w:val="aff6"/>
      </w:pPr>
      <w:r>
        <w:rPr>
          <w:rFonts w:hint="eastAsia"/>
        </w:rPr>
        <w:t>[</w:t>
      </w:r>
      <w:r>
        <w:t>R</w:t>
      </w:r>
      <w:proofErr w:type="gramStart"/>
      <w:r>
        <w:t>4]rip</w:t>
      </w:r>
      <w:proofErr w:type="gramEnd"/>
      <w:r>
        <w:t xml:space="preserve"> 1 </w:t>
      </w:r>
    </w:p>
    <w:p w14:paraId="564CA150" w14:textId="77777777" w:rsidR="00870A08" w:rsidRDefault="003A5418">
      <w:pPr>
        <w:pStyle w:val="aff6"/>
      </w:pPr>
      <w:r>
        <w:t>[R4-rip-</w:t>
      </w:r>
      <w:proofErr w:type="gramStart"/>
      <w:r>
        <w:t>1]version</w:t>
      </w:r>
      <w:proofErr w:type="gramEnd"/>
      <w:r>
        <w:t xml:space="preserve"> 2</w:t>
      </w:r>
    </w:p>
    <w:p w14:paraId="54D55E17" w14:textId="77777777" w:rsidR="00870A08" w:rsidRDefault="003A5418">
      <w:pPr>
        <w:pStyle w:val="aff6"/>
      </w:pPr>
      <w:r>
        <w:t>[R4-rip-</w:t>
      </w:r>
      <w:proofErr w:type="gramStart"/>
      <w:r>
        <w:t>1]undo</w:t>
      </w:r>
      <w:proofErr w:type="gramEnd"/>
      <w:r>
        <w:t xml:space="preserve"> summary </w:t>
      </w:r>
    </w:p>
    <w:p w14:paraId="18878501" w14:textId="77777777" w:rsidR="00870A08" w:rsidRDefault="003A5418">
      <w:pPr>
        <w:pStyle w:val="aff6"/>
      </w:pPr>
      <w:r>
        <w:t>[R4-rip-</w:t>
      </w:r>
      <w:proofErr w:type="gramStart"/>
      <w:r>
        <w:t>1]network</w:t>
      </w:r>
      <w:proofErr w:type="gramEnd"/>
      <w:r>
        <w:t xml:space="preserve"> 10.0.0.0</w:t>
      </w:r>
    </w:p>
    <w:p w14:paraId="22063961" w14:textId="77777777" w:rsidR="00870A08" w:rsidRDefault="00870A08">
      <w:pPr>
        <w:pStyle w:val="aff6"/>
      </w:pPr>
    </w:p>
    <w:p w14:paraId="63D3F2B0" w14:textId="77777777" w:rsidR="00870A08" w:rsidRDefault="003A5418">
      <w:pPr>
        <w:pStyle w:val="aff6"/>
      </w:pPr>
      <w:r>
        <w:t>[R</w:t>
      </w:r>
      <w:proofErr w:type="gramStart"/>
      <w:r>
        <w:t>5]rip</w:t>
      </w:r>
      <w:proofErr w:type="gramEnd"/>
      <w:r>
        <w:t xml:space="preserve"> 1 </w:t>
      </w:r>
    </w:p>
    <w:p w14:paraId="55122978" w14:textId="77777777" w:rsidR="00870A08" w:rsidRDefault="003A5418">
      <w:pPr>
        <w:pStyle w:val="aff6"/>
      </w:pPr>
      <w:r>
        <w:t>[R5-rip-</w:t>
      </w:r>
      <w:proofErr w:type="gramStart"/>
      <w:r>
        <w:t>1]version</w:t>
      </w:r>
      <w:proofErr w:type="gramEnd"/>
      <w:r>
        <w:t xml:space="preserve"> 2</w:t>
      </w:r>
    </w:p>
    <w:p w14:paraId="34CDD123" w14:textId="77777777" w:rsidR="00870A08" w:rsidRDefault="003A5418">
      <w:pPr>
        <w:pStyle w:val="aff6"/>
      </w:pPr>
      <w:r>
        <w:t>[R5-rip-</w:t>
      </w:r>
      <w:proofErr w:type="gramStart"/>
      <w:r>
        <w:t>1]undo</w:t>
      </w:r>
      <w:proofErr w:type="gramEnd"/>
      <w:r>
        <w:t xml:space="preserve"> summary </w:t>
      </w:r>
    </w:p>
    <w:p w14:paraId="56DCFECF" w14:textId="77777777" w:rsidR="00870A08" w:rsidRDefault="003A5418">
      <w:pPr>
        <w:pStyle w:val="aff6"/>
      </w:pPr>
      <w:r>
        <w:t>[R5-rip-</w:t>
      </w:r>
      <w:proofErr w:type="gramStart"/>
      <w:r>
        <w:t>1]network</w:t>
      </w:r>
      <w:proofErr w:type="gramEnd"/>
      <w:r>
        <w:t xml:space="preserve"> 10.0.0.0</w:t>
      </w:r>
    </w:p>
    <w:p w14:paraId="772835E5" w14:textId="77777777" w:rsidR="00870A08" w:rsidRDefault="00870A08">
      <w:pPr>
        <w:pStyle w:val="aff6"/>
      </w:pPr>
    </w:p>
    <w:p w14:paraId="5CA88534" w14:textId="77777777" w:rsidR="00870A08" w:rsidRDefault="003A5418">
      <w:pPr>
        <w:tabs>
          <w:tab w:val="left" w:pos="426"/>
        </w:tabs>
        <w:ind w:firstLine="420"/>
      </w:pPr>
      <w:r>
        <w:rPr>
          <w:rFonts w:hint="eastAsia"/>
        </w:rPr>
        <w:t>配置完成后，在分支</w:t>
      </w:r>
      <w:r>
        <w:rPr>
          <w:rFonts w:hint="eastAsia"/>
        </w:rPr>
        <w:t>A</w:t>
      </w:r>
      <w:r>
        <w:rPr>
          <w:rFonts w:hint="eastAsia"/>
        </w:rPr>
        <w:t>的网关设备</w:t>
      </w:r>
      <w:r>
        <w:rPr>
          <w:rFonts w:hint="eastAsia"/>
        </w:rPr>
        <w:t>R1</w:t>
      </w:r>
      <w:r>
        <w:rPr>
          <w:rFonts w:hint="eastAsia"/>
        </w:rPr>
        <w:t>上查看</w:t>
      </w:r>
      <w:r>
        <w:t>路由表</w:t>
      </w:r>
      <w:r>
        <w:rPr>
          <w:rFonts w:hint="eastAsia"/>
        </w:rPr>
        <w:t>中关于分支</w:t>
      </w:r>
      <w:r>
        <w:rPr>
          <w:rFonts w:hint="eastAsia"/>
        </w:rPr>
        <w:t>B</w:t>
      </w:r>
      <w:r>
        <w:rPr>
          <w:rFonts w:hint="eastAsia"/>
        </w:rPr>
        <w:t>网段的</w:t>
      </w:r>
      <w:r>
        <w:rPr>
          <w:rFonts w:hint="eastAsia"/>
        </w:rPr>
        <w:t>10</w:t>
      </w:r>
      <w:r>
        <w:t>.0.2.0</w:t>
      </w:r>
      <w:r>
        <w:rPr>
          <w:rFonts w:hint="eastAsia"/>
        </w:rPr>
        <w:t>的</w:t>
      </w:r>
      <w:r>
        <w:t>条目</w:t>
      </w:r>
      <w:r>
        <w:rPr>
          <w:rFonts w:hint="eastAsia"/>
        </w:rPr>
        <w:t>。</w:t>
      </w:r>
    </w:p>
    <w:p w14:paraId="480B1533" w14:textId="77777777" w:rsidR="00870A08" w:rsidRDefault="003A5418">
      <w:pPr>
        <w:pStyle w:val="aff6"/>
      </w:pPr>
      <w:r>
        <w:lastRenderedPageBreak/>
        <w:t>[R</w:t>
      </w:r>
      <w:proofErr w:type="gramStart"/>
      <w:r>
        <w:t>1]display</w:t>
      </w:r>
      <w:proofErr w:type="gramEnd"/>
      <w:r>
        <w:t xml:space="preserve"> </w:t>
      </w:r>
      <w:proofErr w:type="spellStart"/>
      <w:r>
        <w:t>ip</w:t>
      </w:r>
      <w:proofErr w:type="spellEnd"/>
      <w:r>
        <w:t xml:space="preserve"> routing-table 10.0.2.0</w:t>
      </w:r>
    </w:p>
    <w:p w14:paraId="6C392249" w14:textId="77777777" w:rsidR="00870A08" w:rsidRDefault="003A5418">
      <w:pPr>
        <w:pStyle w:val="aff6"/>
      </w:pPr>
      <w:r>
        <w:t>Route Flags: R - relay</w:t>
      </w:r>
      <w:r>
        <w:t>，</w:t>
      </w:r>
      <w:r>
        <w:t xml:space="preserve"> D - download to fib</w:t>
      </w:r>
    </w:p>
    <w:p w14:paraId="66E545C6" w14:textId="77777777" w:rsidR="00870A08" w:rsidRDefault="003A5418">
      <w:pPr>
        <w:pStyle w:val="aff6"/>
      </w:pPr>
      <w:r>
        <w:t>----------------------------------------------------------------------------</w:t>
      </w:r>
    </w:p>
    <w:p w14:paraId="04B2B57E" w14:textId="77777777" w:rsidR="00870A08" w:rsidRDefault="003A5418">
      <w:pPr>
        <w:pStyle w:val="aff6"/>
      </w:pPr>
      <w:r>
        <w:t xml:space="preserve">Routing </w:t>
      </w:r>
      <w:proofErr w:type="gramStart"/>
      <w:r>
        <w:t>Table :</w:t>
      </w:r>
      <w:proofErr w:type="gramEnd"/>
      <w:r>
        <w:t xml:space="preserve"> Public</w:t>
      </w:r>
    </w:p>
    <w:p w14:paraId="56E96037" w14:textId="77777777" w:rsidR="00870A08" w:rsidRDefault="003A5418">
      <w:pPr>
        <w:pStyle w:val="aff6"/>
      </w:pPr>
      <w:r>
        <w:t xml:space="preserve">Summary </w:t>
      </w:r>
      <w:proofErr w:type="gramStart"/>
      <w:r>
        <w:t>Count :</w:t>
      </w:r>
      <w:proofErr w:type="gramEnd"/>
      <w:r>
        <w:t xml:space="preserve"> 1</w:t>
      </w:r>
    </w:p>
    <w:p w14:paraId="521CF5B9"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C0B8895" w14:textId="77777777" w:rsidR="00870A08" w:rsidRDefault="003A5418">
      <w:pPr>
        <w:pStyle w:val="aff6"/>
      </w:pPr>
      <w:r>
        <w:rPr>
          <w:shd w:val="pct10" w:color="auto" w:fill="FFFFFF"/>
        </w:rPr>
        <w:t>10.0.2.0/24          OSPF    10   98          D   10.0.24.2       Serial4/0/0</w:t>
      </w:r>
    </w:p>
    <w:p w14:paraId="218395D2" w14:textId="77777777" w:rsidR="00870A08" w:rsidRDefault="00870A08">
      <w:pPr>
        <w:pStyle w:val="aff6"/>
      </w:pPr>
    </w:p>
    <w:p w14:paraId="50175D06" w14:textId="77777777" w:rsidR="00870A08" w:rsidRDefault="003A5418">
      <w:pPr>
        <w:ind w:firstLine="420"/>
      </w:pPr>
      <w:r>
        <w:rPr>
          <w:rFonts w:hint="eastAsia"/>
        </w:rPr>
        <w:t>发现分支</w:t>
      </w:r>
      <w:r>
        <w:rPr>
          <w:rFonts w:hint="eastAsia"/>
        </w:rPr>
        <w:t>B</w:t>
      </w:r>
      <w:r>
        <w:rPr>
          <w:rFonts w:hint="eastAsia"/>
        </w:rPr>
        <w:t>网段的路由条目现在仍然通过</w:t>
      </w:r>
      <w:r>
        <w:rPr>
          <w:rFonts w:hint="eastAsia"/>
        </w:rPr>
        <w:t>OSPF</w:t>
      </w:r>
      <w:r>
        <w:rPr>
          <w:rFonts w:hint="eastAsia"/>
        </w:rPr>
        <w:t>协议获得</w:t>
      </w:r>
      <w:r>
        <w:t>，</w:t>
      </w:r>
      <w:r>
        <w:rPr>
          <w:rFonts w:hint="eastAsia"/>
        </w:rPr>
        <w:t>即两分支间的数据仍然通过</w:t>
      </w:r>
      <w:r>
        <w:rPr>
          <w:rFonts w:hint="eastAsia"/>
        </w:rPr>
        <w:t>R2</w:t>
      </w:r>
      <w:r>
        <w:rPr>
          <w:rFonts w:hint="eastAsia"/>
        </w:rPr>
        <w:t>转发。新接入</w:t>
      </w:r>
      <w:r>
        <w:t>的</w:t>
      </w:r>
      <w:r>
        <w:rPr>
          <w:rFonts w:hint="eastAsia"/>
        </w:rPr>
        <w:t>R3</w:t>
      </w:r>
      <w:r>
        <w:rPr>
          <w:rFonts w:hint="eastAsia"/>
        </w:rPr>
        <w:t>，带宽更大的路径没有</w:t>
      </w:r>
      <w:r>
        <w:t>参与数据转发，升级不成功</w:t>
      </w:r>
      <w:r>
        <w:rPr>
          <w:rFonts w:hint="eastAsia"/>
        </w:rPr>
        <w:t>。可以使用</w:t>
      </w:r>
      <w:proofErr w:type="spellStart"/>
      <w:r>
        <w:rPr>
          <w:rFonts w:hint="eastAsia"/>
          <w:b/>
        </w:rPr>
        <w:t>tracert</w:t>
      </w:r>
      <w:proofErr w:type="spellEnd"/>
      <w:r>
        <w:rPr>
          <w:rFonts w:hint="eastAsia"/>
        </w:rPr>
        <w:t>命令在设备和</w:t>
      </w:r>
      <w:r>
        <w:rPr>
          <w:rFonts w:hint="eastAsia"/>
        </w:rPr>
        <w:t>PC</w:t>
      </w:r>
      <w:r>
        <w:rPr>
          <w:rFonts w:hint="eastAsia"/>
        </w:rPr>
        <w:t>上进行验证，此处省略。</w:t>
      </w:r>
    </w:p>
    <w:p w14:paraId="2B5890D0" w14:textId="77777777" w:rsidR="00870A08" w:rsidRDefault="003A5418">
      <w:pPr>
        <w:ind w:firstLine="420"/>
      </w:pPr>
      <w:r>
        <w:rPr>
          <w:rFonts w:hint="eastAsia"/>
        </w:rPr>
        <w:t>导致不成功的原因是该路由</w:t>
      </w:r>
      <w:r>
        <w:t>条目</w:t>
      </w:r>
      <w:r>
        <w:rPr>
          <w:rFonts w:hint="eastAsia"/>
        </w:rPr>
        <w:t>可以同时从</w:t>
      </w:r>
      <w:r>
        <w:rPr>
          <w:rFonts w:hint="eastAsia"/>
        </w:rPr>
        <w:t>OSPF</w:t>
      </w:r>
      <w:r>
        <w:rPr>
          <w:rFonts w:hint="eastAsia"/>
        </w:rPr>
        <w:t>协议和</w:t>
      </w:r>
      <w:r>
        <w:rPr>
          <w:rFonts w:hint="eastAsia"/>
        </w:rPr>
        <w:t>RIP</w:t>
      </w:r>
      <w:r>
        <w:rPr>
          <w:rFonts w:hint="eastAsia"/>
        </w:rPr>
        <w:t>协议获得</w:t>
      </w:r>
      <w:r>
        <w:t>，</w:t>
      </w:r>
      <w:r>
        <w:rPr>
          <w:rFonts w:hint="eastAsia"/>
        </w:rPr>
        <w:t>当同一路由条目可以通过不同的路由协议获得时，首先比较两协议的优先级，路由器将优选优先级高的路由协议。</w:t>
      </w:r>
      <w:r>
        <w:rPr>
          <w:rFonts w:hint="eastAsia"/>
        </w:rPr>
        <w:t>OSPF</w:t>
      </w:r>
      <w:r>
        <w:rPr>
          <w:rFonts w:hint="eastAsia"/>
        </w:rPr>
        <w:t>的默认</w:t>
      </w:r>
      <w:r>
        <w:t>协议优先级为</w:t>
      </w:r>
      <w:r>
        <w:rPr>
          <w:rFonts w:hint="eastAsia"/>
        </w:rPr>
        <w:t>10</w:t>
      </w:r>
      <w:r>
        <w:rPr>
          <w:rFonts w:hint="eastAsia"/>
        </w:rPr>
        <w:t>，而</w:t>
      </w:r>
      <w:r>
        <w:rPr>
          <w:rFonts w:hint="eastAsia"/>
        </w:rPr>
        <w:t>RIP</w:t>
      </w:r>
      <w:r>
        <w:rPr>
          <w:rFonts w:hint="eastAsia"/>
        </w:rPr>
        <w:t>为</w:t>
      </w:r>
      <w:r>
        <w:rPr>
          <w:rFonts w:hint="eastAsia"/>
        </w:rPr>
        <w:t>100</w:t>
      </w:r>
      <w:r>
        <w:rPr>
          <w:rFonts w:hint="eastAsia"/>
        </w:rPr>
        <w:t>，优先级值越低表示优先级越高，</w:t>
      </w:r>
      <w:r>
        <w:t>故而选</w:t>
      </w:r>
      <w:r>
        <w:rPr>
          <w:rFonts w:hint="eastAsia"/>
        </w:rPr>
        <w:t>择</w:t>
      </w:r>
      <w:r>
        <w:t>了</w:t>
      </w:r>
      <w:r>
        <w:rPr>
          <w:rFonts w:hint="eastAsia"/>
        </w:rPr>
        <w:t>从</w:t>
      </w:r>
      <w:r>
        <w:rPr>
          <w:rFonts w:hint="eastAsia"/>
        </w:rPr>
        <w:t>OSPF</w:t>
      </w:r>
      <w:r>
        <w:rPr>
          <w:rFonts w:hint="eastAsia"/>
        </w:rPr>
        <w:t>协议获得的路由条目</w:t>
      </w:r>
      <w:r>
        <w:t>。</w:t>
      </w:r>
    </w:p>
    <w:p w14:paraId="7FB84909" w14:textId="77777777" w:rsidR="00870A08" w:rsidRDefault="003A5418">
      <w:pPr>
        <w:ind w:firstLine="420"/>
      </w:pPr>
      <w:r>
        <w:t>但是</w:t>
      </w:r>
      <w:r>
        <w:rPr>
          <w:rFonts w:hint="eastAsia"/>
        </w:rPr>
        <w:t>根据实际需求</w:t>
      </w:r>
      <w:r>
        <w:t>，</w:t>
      </w:r>
      <w:r>
        <w:rPr>
          <w:rFonts w:hint="eastAsia"/>
        </w:rPr>
        <w:t>经过</w:t>
      </w:r>
      <w:r>
        <w:rPr>
          <w:rFonts w:hint="eastAsia"/>
        </w:rPr>
        <w:t>R2</w:t>
      </w:r>
      <w:r>
        <w:rPr>
          <w:rFonts w:hint="eastAsia"/>
        </w:rPr>
        <w:t>使用的</w:t>
      </w:r>
      <w:r>
        <w:rPr>
          <w:rFonts w:hint="eastAsia"/>
        </w:rPr>
        <w:t>OSPF</w:t>
      </w:r>
      <w:r>
        <w:rPr>
          <w:rFonts w:hint="eastAsia"/>
        </w:rPr>
        <w:t>线路</w:t>
      </w:r>
      <w:r>
        <w:t>是广域网线路，带宽</w:t>
      </w:r>
      <w:r>
        <w:rPr>
          <w:rFonts w:hint="eastAsia"/>
        </w:rPr>
        <w:t>很</w:t>
      </w:r>
      <w:r>
        <w:t>低</w:t>
      </w:r>
      <w:r>
        <w:rPr>
          <w:rFonts w:hint="eastAsia"/>
        </w:rPr>
        <w:t>，而经过</w:t>
      </w:r>
      <w:r>
        <w:rPr>
          <w:rFonts w:hint="eastAsia"/>
        </w:rPr>
        <w:t>R3</w:t>
      </w:r>
      <w:r>
        <w:rPr>
          <w:rFonts w:hint="eastAsia"/>
        </w:rPr>
        <w:t>使用的</w:t>
      </w:r>
      <w:r>
        <w:rPr>
          <w:rFonts w:hint="eastAsia"/>
        </w:rPr>
        <w:t>RIP</w:t>
      </w:r>
      <w:r>
        <w:rPr>
          <w:rFonts w:hint="eastAsia"/>
        </w:rPr>
        <w:t>线路</w:t>
      </w:r>
      <w:r>
        <w:t>是以太网线路，</w:t>
      </w:r>
      <w:r>
        <w:rPr>
          <w:rFonts w:hint="eastAsia"/>
        </w:rPr>
        <w:t>带宽</w:t>
      </w:r>
      <w:r>
        <w:t>高</w:t>
      </w:r>
      <w:r>
        <w:rPr>
          <w:rFonts w:hint="eastAsia"/>
        </w:rPr>
        <w:t>，所以现在一定</w:t>
      </w:r>
      <w:r>
        <w:t>要选择</w:t>
      </w:r>
      <w:r>
        <w:rPr>
          <w:rFonts w:hint="eastAsia"/>
        </w:rPr>
        <w:t>RIP</w:t>
      </w:r>
      <w:r>
        <w:rPr>
          <w:rFonts w:hint="eastAsia"/>
        </w:rPr>
        <w:t>条目进行</w:t>
      </w:r>
      <w:r>
        <w:t>转发</w:t>
      </w:r>
      <w:r>
        <w:rPr>
          <w:rFonts w:hint="eastAsia"/>
        </w:rPr>
        <w:t>。通过</w:t>
      </w:r>
      <w:r>
        <w:t>修改</w:t>
      </w:r>
      <w:r>
        <w:rPr>
          <w:rFonts w:hint="eastAsia"/>
        </w:rPr>
        <w:t>OSPF</w:t>
      </w:r>
      <w:r>
        <w:rPr>
          <w:rFonts w:hint="eastAsia"/>
        </w:rPr>
        <w:t>协议</w:t>
      </w:r>
      <w:r>
        <w:t>优先级</w:t>
      </w:r>
      <w:r>
        <w:rPr>
          <w:rFonts w:hint="eastAsia"/>
        </w:rPr>
        <w:t>即可。</w:t>
      </w:r>
    </w:p>
    <w:p w14:paraId="5BD6D76D" w14:textId="77777777" w:rsidR="00870A08" w:rsidRDefault="003A5418">
      <w:pPr>
        <w:ind w:firstLine="420"/>
      </w:pPr>
      <w:r>
        <w:rPr>
          <w:rFonts w:hint="eastAsia"/>
        </w:rPr>
        <w:t>在</w:t>
      </w:r>
      <w:r>
        <w:rPr>
          <w:rFonts w:hint="eastAsia"/>
        </w:rPr>
        <w:t>R1</w:t>
      </w:r>
      <w:r>
        <w:rPr>
          <w:rFonts w:hint="eastAsia"/>
        </w:rPr>
        <w:t>，</w:t>
      </w:r>
      <w:r>
        <w:rPr>
          <w:rFonts w:hint="eastAsia"/>
        </w:rPr>
        <w:t>R4</w:t>
      </w:r>
      <w:r>
        <w:rPr>
          <w:rFonts w:hint="eastAsia"/>
        </w:rPr>
        <w:t>，</w:t>
      </w:r>
      <w:r>
        <w:rPr>
          <w:rFonts w:hint="eastAsia"/>
        </w:rPr>
        <w:t>R5</w:t>
      </w:r>
      <w:r>
        <w:rPr>
          <w:rFonts w:hint="eastAsia"/>
        </w:rPr>
        <w:t>的进程下使用命令</w:t>
      </w:r>
      <w:r>
        <w:rPr>
          <w:rFonts w:hint="eastAsia"/>
          <w:b/>
        </w:rPr>
        <w:t>preference</w:t>
      </w:r>
      <w:r>
        <w:rPr>
          <w:rFonts w:hint="eastAsia"/>
        </w:rPr>
        <w:t>修改</w:t>
      </w:r>
      <w:r>
        <w:rPr>
          <w:rFonts w:hint="eastAsia"/>
        </w:rPr>
        <w:t>OSPF</w:t>
      </w:r>
      <w:r>
        <w:t>协议优先级</w:t>
      </w:r>
      <w:r>
        <w:rPr>
          <w:rFonts w:hint="eastAsia"/>
        </w:rPr>
        <w:t>的值为</w:t>
      </w:r>
      <w:r>
        <w:rPr>
          <w:rFonts w:hint="eastAsia"/>
        </w:rPr>
        <w:t>110</w:t>
      </w:r>
      <w:r>
        <w:rPr>
          <w:rFonts w:hint="eastAsia"/>
        </w:rPr>
        <w:t>，大于</w:t>
      </w:r>
      <w:r>
        <w:rPr>
          <w:rFonts w:hint="eastAsia"/>
        </w:rPr>
        <w:t>RIP</w:t>
      </w:r>
      <w:r>
        <w:rPr>
          <w:rFonts w:hint="eastAsia"/>
        </w:rPr>
        <w:t>的</w:t>
      </w:r>
      <w:r>
        <w:rPr>
          <w:rFonts w:hint="eastAsia"/>
        </w:rPr>
        <w:t>100</w:t>
      </w:r>
      <w:r>
        <w:rPr>
          <w:rFonts w:hint="eastAsia"/>
        </w:rPr>
        <w:t>。</w:t>
      </w:r>
    </w:p>
    <w:p w14:paraId="5C1365DC" w14:textId="77777777" w:rsidR="00870A08" w:rsidRDefault="003A5418">
      <w:pPr>
        <w:pStyle w:val="aff6"/>
      </w:pPr>
      <w:r>
        <w:t>[R</w:t>
      </w:r>
      <w:proofErr w:type="gramStart"/>
      <w:r>
        <w:rPr>
          <w:rFonts w:hint="eastAsia"/>
        </w:rPr>
        <w:t>1</w:t>
      </w:r>
      <w:r>
        <w:t>]</w:t>
      </w:r>
      <w:proofErr w:type="spellStart"/>
      <w:r>
        <w:t>ospf</w:t>
      </w:r>
      <w:proofErr w:type="spellEnd"/>
      <w:proofErr w:type="gramEnd"/>
      <w:r>
        <w:t xml:space="preserve"> 1</w:t>
      </w:r>
    </w:p>
    <w:p w14:paraId="6F378D06" w14:textId="77777777" w:rsidR="00870A08" w:rsidRDefault="003A5418">
      <w:pPr>
        <w:pStyle w:val="aff6"/>
      </w:pPr>
      <w:r w:rsidRPr="009701A8">
        <w:rPr>
          <w:highlight w:val="yellow"/>
        </w:rPr>
        <w:t>[R</w:t>
      </w:r>
      <w:r w:rsidRPr="009701A8">
        <w:rPr>
          <w:rFonts w:hint="eastAsia"/>
          <w:highlight w:val="yellow"/>
        </w:rPr>
        <w:t>1</w:t>
      </w:r>
      <w:r w:rsidRPr="009701A8">
        <w:rPr>
          <w:highlight w:val="yellow"/>
        </w:rPr>
        <w:t>-ospf-</w:t>
      </w:r>
      <w:proofErr w:type="gramStart"/>
      <w:r w:rsidRPr="009701A8">
        <w:rPr>
          <w:highlight w:val="yellow"/>
        </w:rPr>
        <w:t>1]preference</w:t>
      </w:r>
      <w:proofErr w:type="gramEnd"/>
      <w:r w:rsidRPr="009701A8">
        <w:rPr>
          <w:highlight w:val="yellow"/>
        </w:rPr>
        <w:t xml:space="preserve"> 110</w:t>
      </w:r>
    </w:p>
    <w:p w14:paraId="412A12CB" w14:textId="77777777" w:rsidR="00870A08" w:rsidRDefault="00870A08">
      <w:pPr>
        <w:pStyle w:val="aff6"/>
      </w:pPr>
    </w:p>
    <w:p w14:paraId="061FDA14" w14:textId="77777777" w:rsidR="00870A08" w:rsidRDefault="003A5418">
      <w:pPr>
        <w:pStyle w:val="aff6"/>
      </w:pPr>
      <w:r>
        <w:t>[R</w:t>
      </w:r>
      <w:proofErr w:type="gramStart"/>
      <w:r>
        <w:t>4]</w:t>
      </w:r>
      <w:proofErr w:type="spellStart"/>
      <w:r>
        <w:t>ospf</w:t>
      </w:r>
      <w:proofErr w:type="spellEnd"/>
      <w:proofErr w:type="gramEnd"/>
      <w:r>
        <w:t xml:space="preserve"> 1</w:t>
      </w:r>
    </w:p>
    <w:p w14:paraId="0EFDED10" w14:textId="77777777" w:rsidR="00870A08" w:rsidRDefault="003A5418">
      <w:pPr>
        <w:pStyle w:val="aff6"/>
      </w:pPr>
      <w:r>
        <w:t>[R4-ospf-</w:t>
      </w:r>
      <w:proofErr w:type="gramStart"/>
      <w:r>
        <w:t>1]preference</w:t>
      </w:r>
      <w:proofErr w:type="gramEnd"/>
      <w:r>
        <w:t xml:space="preserve"> 110</w:t>
      </w:r>
    </w:p>
    <w:p w14:paraId="3E7C3057" w14:textId="77777777" w:rsidR="00870A08" w:rsidRDefault="00870A08">
      <w:pPr>
        <w:pStyle w:val="aff6"/>
      </w:pPr>
    </w:p>
    <w:p w14:paraId="3D5755EB" w14:textId="77777777" w:rsidR="00870A08" w:rsidRDefault="003A5418">
      <w:pPr>
        <w:pStyle w:val="aff6"/>
      </w:pPr>
      <w:r>
        <w:t>[R</w:t>
      </w:r>
      <w:proofErr w:type="gramStart"/>
      <w:r>
        <w:rPr>
          <w:rFonts w:hint="eastAsia"/>
        </w:rPr>
        <w:t>5</w:t>
      </w:r>
      <w:r>
        <w:t>]</w:t>
      </w:r>
      <w:proofErr w:type="spellStart"/>
      <w:r>
        <w:t>ospf</w:t>
      </w:r>
      <w:proofErr w:type="spellEnd"/>
      <w:proofErr w:type="gramEnd"/>
      <w:r>
        <w:t xml:space="preserve"> 1</w:t>
      </w:r>
    </w:p>
    <w:p w14:paraId="5A87E9D1" w14:textId="77777777" w:rsidR="00870A08" w:rsidRDefault="003A5418">
      <w:pPr>
        <w:pStyle w:val="aff6"/>
      </w:pPr>
      <w:r>
        <w:t>[R</w:t>
      </w:r>
      <w:r>
        <w:rPr>
          <w:rFonts w:hint="eastAsia"/>
        </w:rPr>
        <w:t>5</w:t>
      </w:r>
      <w:r>
        <w:t>-ospf-</w:t>
      </w:r>
      <w:proofErr w:type="gramStart"/>
      <w:r>
        <w:t>1]preference</w:t>
      </w:r>
      <w:proofErr w:type="gramEnd"/>
      <w:r>
        <w:t xml:space="preserve"> 110</w:t>
      </w:r>
    </w:p>
    <w:p w14:paraId="2B21E1C6" w14:textId="77777777" w:rsidR="00870A08" w:rsidRDefault="00870A08">
      <w:pPr>
        <w:pStyle w:val="aff6"/>
      </w:pPr>
    </w:p>
    <w:p w14:paraId="4DDF4384" w14:textId="77777777" w:rsidR="00870A08" w:rsidRDefault="003A5418">
      <w:pPr>
        <w:ind w:firstLine="420"/>
      </w:pPr>
      <w:r>
        <w:rPr>
          <w:rFonts w:hint="eastAsia"/>
        </w:rPr>
        <w:lastRenderedPageBreak/>
        <w:t>配置完成</w:t>
      </w:r>
      <w:r>
        <w:t>后，</w:t>
      </w:r>
      <w:r>
        <w:rPr>
          <w:rFonts w:hint="eastAsia"/>
        </w:rPr>
        <w:t>在分支</w:t>
      </w:r>
      <w:r>
        <w:rPr>
          <w:rFonts w:hint="eastAsia"/>
        </w:rPr>
        <w:t>A</w:t>
      </w:r>
      <w:r>
        <w:rPr>
          <w:rFonts w:hint="eastAsia"/>
        </w:rPr>
        <w:t>的网关设备</w:t>
      </w:r>
      <w:r>
        <w:rPr>
          <w:rFonts w:hint="eastAsia"/>
        </w:rPr>
        <w:t>R1</w:t>
      </w:r>
      <w:r>
        <w:rPr>
          <w:rFonts w:hint="eastAsia"/>
        </w:rPr>
        <w:t>上查看</w:t>
      </w:r>
      <w:r>
        <w:t>路由表</w:t>
      </w:r>
      <w:r>
        <w:rPr>
          <w:rFonts w:hint="eastAsia"/>
        </w:rPr>
        <w:t>中关于分支</w:t>
      </w:r>
      <w:r>
        <w:rPr>
          <w:rFonts w:hint="eastAsia"/>
        </w:rPr>
        <w:t>B</w:t>
      </w:r>
      <w:r>
        <w:rPr>
          <w:rFonts w:hint="eastAsia"/>
        </w:rPr>
        <w:t>网段的</w:t>
      </w:r>
      <w:r>
        <w:rPr>
          <w:rFonts w:hint="eastAsia"/>
        </w:rPr>
        <w:t>10</w:t>
      </w:r>
      <w:r>
        <w:t>.0.2.0</w:t>
      </w:r>
      <w:r>
        <w:rPr>
          <w:rFonts w:hint="eastAsia"/>
        </w:rPr>
        <w:t>的</w:t>
      </w:r>
      <w:r>
        <w:t>条目</w:t>
      </w:r>
      <w:r>
        <w:rPr>
          <w:rFonts w:hint="eastAsia"/>
        </w:rPr>
        <w:t>。</w:t>
      </w:r>
    </w:p>
    <w:p w14:paraId="092E0FF3" w14:textId="77777777" w:rsidR="00870A08" w:rsidRDefault="003A5418">
      <w:pPr>
        <w:pStyle w:val="aff6"/>
      </w:pPr>
      <w:r>
        <w:t xml:space="preserve">&lt;R1&gt;display </w:t>
      </w:r>
      <w:proofErr w:type="spellStart"/>
      <w:r>
        <w:t>ip</w:t>
      </w:r>
      <w:proofErr w:type="spellEnd"/>
      <w:r>
        <w:t xml:space="preserve"> routing-table 10.0.2.0</w:t>
      </w:r>
    </w:p>
    <w:p w14:paraId="47268D75" w14:textId="77777777" w:rsidR="00870A08" w:rsidRDefault="003A5418">
      <w:pPr>
        <w:pStyle w:val="aff6"/>
      </w:pPr>
      <w:r>
        <w:t>Route Flags: R - relay</w:t>
      </w:r>
      <w:r>
        <w:t>，</w:t>
      </w:r>
      <w:r>
        <w:t xml:space="preserve"> D - download to fib</w:t>
      </w:r>
    </w:p>
    <w:p w14:paraId="2D0D937A" w14:textId="77777777" w:rsidR="00870A08" w:rsidRDefault="003A5418">
      <w:pPr>
        <w:pStyle w:val="aff6"/>
      </w:pPr>
      <w:r>
        <w:t>---------------------------------------------------------------------------</w:t>
      </w:r>
    </w:p>
    <w:p w14:paraId="7CDF7E37" w14:textId="77777777" w:rsidR="00870A08" w:rsidRDefault="003A5418">
      <w:pPr>
        <w:pStyle w:val="aff6"/>
      </w:pPr>
      <w:r>
        <w:t xml:space="preserve">Routing </w:t>
      </w:r>
      <w:proofErr w:type="gramStart"/>
      <w:r>
        <w:t>Table :</w:t>
      </w:r>
      <w:proofErr w:type="gramEnd"/>
      <w:r>
        <w:t xml:space="preserve"> Public</w:t>
      </w:r>
    </w:p>
    <w:p w14:paraId="24FA0E73" w14:textId="77777777" w:rsidR="00870A08" w:rsidRDefault="003A5418">
      <w:pPr>
        <w:pStyle w:val="aff6"/>
      </w:pPr>
      <w:r>
        <w:t xml:space="preserve">Summary </w:t>
      </w:r>
      <w:proofErr w:type="gramStart"/>
      <w:r>
        <w:t>Count :</w:t>
      </w:r>
      <w:proofErr w:type="gramEnd"/>
      <w:r>
        <w:t xml:space="preserve"> 1</w:t>
      </w:r>
    </w:p>
    <w:p w14:paraId="28091F0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00F833CD" w14:textId="77777777" w:rsidR="00870A08" w:rsidRDefault="003A5418">
      <w:pPr>
        <w:pStyle w:val="aff6"/>
        <w:rPr>
          <w:shd w:val="pct10" w:color="auto" w:fill="FFFFFF"/>
        </w:rPr>
      </w:pPr>
      <w:r>
        <w:rPr>
          <w:shd w:val="pct10" w:color="auto" w:fill="FFFFFF"/>
        </w:rPr>
        <w:t xml:space="preserve">10.0.2.0/24          RIP     </w:t>
      </w:r>
      <w:proofErr w:type="gramStart"/>
      <w:r>
        <w:rPr>
          <w:shd w:val="pct10" w:color="auto" w:fill="FFFFFF"/>
        </w:rPr>
        <w:t>100  3</w:t>
      </w:r>
      <w:proofErr w:type="gramEnd"/>
      <w:r>
        <w:rPr>
          <w:shd w:val="pct10" w:color="auto" w:fill="FFFFFF"/>
        </w:rPr>
        <w:t xml:space="preserve">           D   10.0.13.3   GigabitEthernet0/0/1</w:t>
      </w:r>
    </w:p>
    <w:p w14:paraId="4CE7F44C" w14:textId="77777777" w:rsidR="00870A08" w:rsidRDefault="00870A08">
      <w:pPr>
        <w:pStyle w:val="aff6"/>
        <w:rPr>
          <w:shd w:val="pct10" w:color="auto" w:fill="FFFFFF"/>
        </w:rPr>
      </w:pPr>
    </w:p>
    <w:p w14:paraId="7993E39F" w14:textId="77777777" w:rsidR="00870A08" w:rsidRDefault="003A5418">
      <w:pPr>
        <w:ind w:firstLine="420"/>
      </w:pPr>
      <w:r>
        <w:rPr>
          <w:rFonts w:hint="eastAsia"/>
        </w:rPr>
        <w:t>可以观察到，现在已经使用经过</w:t>
      </w:r>
      <w:r>
        <w:rPr>
          <w:rFonts w:hint="eastAsia"/>
        </w:rPr>
        <w:t>R3</w:t>
      </w:r>
      <w:r>
        <w:rPr>
          <w:rFonts w:hint="eastAsia"/>
        </w:rPr>
        <w:t>的线路。</w:t>
      </w:r>
    </w:p>
    <w:p w14:paraId="3990322A" w14:textId="77777777" w:rsidR="00870A08" w:rsidRDefault="003A5418">
      <w:pPr>
        <w:ind w:firstLine="420"/>
      </w:pPr>
      <w:r>
        <w:rPr>
          <w:rFonts w:hint="eastAsia"/>
        </w:rPr>
        <w:t>在分支</w:t>
      </w:r>
      <w:r>
        <w:rPr>
          <w:rFonts w:hint="eastAsia"/>
        </w:rPr>
        <w:t>B</w:t>
      </w:r>
      <w:r>
        <w:rPr>
          <w:rFonts w:hint="eastAsia"/>
        </w:rPr>
        <w:t>的网关设备</w:t>
      </w:r>
      <w:r>
        <w:rPr>
          <w:rFonts w:hint="eastAsia"/>
        </w:rPr>
        <w:t>R4</w:t>
      </w:r>
      <w:r>
        <w:rPr>
          <w:rFonts w:hint="eastAsia"/>
        </w:rPr>
        <w:t>上查看</w:t>
      </w:r>
      <w:r>
        <w:t>路由表</w:t>
      </w:r>
      <w:r>
        <w:rPr>
          <w:rFonts w:hint="eastAsia"/>
        </w:rPr>
        <w:t>中关于分支</w:t>
      </w:r>
      <w:r>
        <w:rPr>
          <w:rFonts w:hint="eastAsia"/>
        </w:rPr>
        <w:t>B</w:t>
      </w:r>
      <w:r>
        <w:rPr>
          <w:rFonts w:hint="eastAsia"/>
        </w:rPr>
        <w:t>网段的</w:t>
      </w:r>
      <w:r>
        <w:rPr>
          <w:rFonts w:hint="eastAsia"/>
        </w:rPr>
        <w:t>10</w:t>
      </w:r>
      <w:r>
        <w:t>.0.</w:t>
      </w:r>
      <w:r>
        <w:rPr>
          <w:rFonts w:hint="eastAsia"/>
        </w:rPr>
        <w:t>1</w:t>
      </w:r>
      <w:r>
        <w:t>.0</w:t>
      </w:r>
      <w:r>
        <w:rPr>
          <w:rFonts w:hint="eastAsia"/>
        </w:rPr>
        <w:t>的</w:t>
      </w:r>
      <w:r>
        <w:t>条目</w:t>
      </w:r>
      <w:r>
        <w:rPr>
          <w:rFonts w:hint="eastAsia"/>
        </w:rPr>
        <w:t>。</w:t>
      </w:r>
    </w:p>
    <w:p w14:paraId="6BE14235" w14:textId="77777777" w:rsidR="00870A08" w:rsidRDefault="003A5418">
      <w:pPr>
        <w:pStyle w:val="aff6"/>
      </w:pPr>
      <w:r>
        <w:t xml:space="preserve">&lt;R4&gt;display </w:t>
      </w:r>
      <w:proofErr w:type="spellStart"/>
      <w:r>
        <w:t>ip</w:t>
      </w:r>
      <w:proofErr w:type="spellEnd"/>
      <w:r>
        <w:t xml:space="preserve"> routing-table 10.0.1.1</w:t>
      </w:r>
    </w:p>
    <w:p w14:paraId="3BB5DA00" w14:textId="77777777" w:rsidR="00870A08" w:rsidRDefault="003A5418">
      <w:pPr>
        <w:pStyle w:val="aff6"/>
      </w:pPr>
      <w:r>
        <w:t>Route Flags: R - relay</w:t>
      </w:r>
      <w:r>
        <w:t>，</w:t>
      </w:r>
      <w:r>
        <w:t xml:space="preserve"> D - download to fib</w:t>
      </w:r>
    </w:p>
    <w:p w14:paraId="4A78F775" w14:textId="77777777" w:rsidR="00870A08" w:rsidRDefault="003A5418">
      <w:pPr>
        <w:pStyle w:val="aff6"/>
      </w:pPr>
      <w:r>
        <w:t>---------------------------------------------------------------------------</w:t>
      </w:r>
    </w:p>
    <w:p w14:paraId="1DBA2BF5" w14:textId="77777777" w:rsidR="00870A08" w:rsidRDefault="003A5418">
      <w:pPr>
        <w:pStyle w:val="aff6"/>
      </w:pPr>
      <w:r>
        <w:t xml:space="preserve">Routing </w:t>
      </w:r>
      <w:proofErr w:type="gramStart"/>
      <w:r>
        <w:t>Table :</w:t>
      </w:r>
      <w:proofErr w:type="gramEnd"/>
      <w:r>
        <w:t xml:space="preserve"> Public</w:t>
      </w:r>
    </w:p>
    <w:p w14:paraId="0A35116D" w14:textId="77777777" w:rsidR="00870A08" w:rsidRDefault="003A5418">
      <w:pPr>
        <w:pStyle w:val="aff6"/>
      </w:pPr>
      <w:r>
        <w:t xml:space="preserve">Summary </w:t>
      </w:r>
      <w:proofErr w:type="gramStart"/>
      <w:r>
        <w:t>Count :</w:t>
      </w:r>
      <w:proofErr w:type="gramEnd"/>
      <w:r>
        <w:t xml:space="preserve"> 1</w:t>
      </w:r>
    </w:p>
    <w:p w14:paraId="30EA37A6"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465A5DC" w14:textId="77777777" w:rsidR="00870A08" w:rsidRDefault="003A5418">
      <w:pPr>
        <w:pStyle w:val="aff6"/>
      </w:pPr>
      <w:r>
        <w:rPr>
          <w:shd w:val="pct10" w:color="auto" w:fill="FFFFFF"/>
        </w:rPr>
        <w:t xml:space="preserve">10.0.1.0/24 </w:t>
      </w:r>
      <w:proofErr w:type="gramStart"/>
      <w:r>
        <w:rPr>
          <w:rFonts w:hint="eastAsia"/>
          <w:shd w:val="pct10" w:color="auto" w:fill="FFFFFF"/>
        </w:rPr>
        <w:t xml:space="preserve">　</w:t>
      </w:r>
      <w:r>
        <w:rPr>
          <w:shd w:val="pct10" w:color="auto" w:fill="FFFFFF"/>
        </w:rPr>
        <w:t xml:space="preserve">　　　</w:t>
      </w:r>
      <w:proofErr w:type="gramEnd"/>
      <w:r>
        <w:rPr>
          <w:shd w:val="pct10" w:color="auto" w:fill="FFFFFF"/>
        </w:rPr>
        <w:t xml:space="preserve"> RIP     100  2           D   10.0.34.3   GigabitEthernet0/0/0</w:t>
      </w:r>
      <w:r>
        <w:t xml:space="preserve"> </w:t>
      </w:r>
    </w:p>
    <w:p w14:paraId="6A98B87E" w14:textId="77777777" w:rsidR="00870A08" w:rsidRDefault="00870A08">
      <w:pPr>
        <w:pStyle w:val="aff6"/>
        <w:rPr>
          <w:shd w:val="pct10" w:color="auto" w:fill="FFFFFF"/>
        </w:rPr>
      </w:pPr>
    </w:p>
    <w:p w14:paraId="7FEAB63A" w14:textId="77777777" w:rsidR="00870A08" w:rsidRDefault="003A5418">
      <w:pPr>
        <w:ind w:firstLine="420"/>
      </w:pPr>
      <w:r>
        <w:t>R</w:t>
      </w:r>
      <w:r>
        <w:rPr>
          <w:rFonts w:hint="eastAsia"/>
        </w:rPr>
        <w:t>4</w:t>
      </w:r>
      <w:r>
        <w:rPr>
          <w:rFonts w:hint="eastAsia"/>
        </w:rPr>
        <w:t>也采用经过</w:t>
      </w:r>
      <w:r>
        <w:rPr>
          <w:rFonts w:hint="eastAsia"/>
        </w:rPr>
        <w:t>R3</w:t>
      </w:r>
      <w:r>
        <w:rPr>
          <w:rFonts w:hint="eastAsia"/>
        </w:rPr>
        <w:t>的线路，</w:t>
      </w:r>
      <w:r>
        <w:t>往返</w:t>
      </w:r>
      <w:r>
        <w:rPr>
          <w:rFonts w:hint="eastAsia"/>
        </w:rPr>
        <w:t>路径</w:t>
      </w:r>
      <w:r>
        <w:t>一致。</w:t>
      </w:r>
      <w:r>
        <w:rPr>
          <w:rFonts w:hint="eastAsia"/>
        </w:rPr>
        <w:t>可以进一步使用</w:t>
      </w:r>
      <w:proofErr w:type="spellStart"/>
      <w:r>
        <w:rPr>
          <w:rFonts w:hint="eastAsia"/>
          <w:b/>
        </w:rPr>
        <w:t>tracert</w:t>
      </w:r>
      <w:proofErr w:type="spellEnd"/>
      <w:r>
        <w:rPr>
          <w:rFonts w:hint="eastAsia"/>
        </w:rPr>
        <w:t>命令测试，这里省略。</w:t>
      </w:r>
    </w:p>
    <w:p w14:paraId="6A5DC3F5" w14:textId="77777777" w:rsidR="00870A08" w:rsidRDefault="003A5418">
      <w:pPr>
        <w:pStyle w:val="2"/>
      </w:pPr>
      <w:r>
        <w:rPr>
          <w:rFonts w:hint="eastAsia"/>
        </w:rPr>
        <w:t>配置</w:t>
      </w:r>
      <w:r>
        <w:rPr>
          <w:rFonts w:hint="eastAsia"/>
        </w:rPr>
        <w:t>OSPF</w:t>
      </w:r>
      <w:r>
        <w:rPr>
          <w:rFonts w:hint="eastAsia"/>
        </w:rPr>
        <w:t>开销值</w:t>
      </w:r>
    </w:p>
    <w:p w14:paraId="2A3375A2" w14:textId="77777777" w:rsidR="00870A08" w:rsidRDefault="003A5418">
      <w:pPr>
        <w:ind w:firstLine="420"/>
        <w:rPr>
          <w:kern w:val="0"/>
          <w:lang w:val="zh-CN"/>
        </w:rPr>
      </w:pPr>
      <w:r>
        <w:rPr>
          <w:rFonts w:hint="eastAsia"/>
          <w:kern w:val="0"/>
        </w:rPr>
        <w:t>由于网络中运行不同路由协议将会导致管理不便，现需要更改</w:t>
      </w:r>
      <w:r>
        <w:rPr>
          <w:rFonts w:hint="eastAsia"/>
          <w:kern w:val="0"/>
        </w:rPr>
        <w:t>R3</w:t>
      </w:r>
      <w:r>
        <w:rPr>
          <w:rFonts w:hint="eastAsia"/>
          <w:kern w:val="0"/>
        </w:rPr>
        <w:t>的配置，使其</w:t>
      </w:r>
      <w:r>
        <w:rPr>
          <w:kern w:val="0"/>
          <w:lang w:val="zh-CN"/>
        </w:rPr>
        <w:t>运行</w:t>
      </w:r>
      <w:r>
        <w:rPr>
          <w:rFonts w:hint="eastAsia"/>
          <w:kern w:val="0"/>
          <w:lang w:val="zh-CN"/>
        </w:rPr>
        <w:t>OSPF</w:t>
      </w:r>
      <w:r>
        <w:rPr>
          <w:rFonts w:hint="eastAsia"/>
          <w:kern w:val="0"/>
          <w:lang w:val="zh-CN"/>
        </w:rPr>
        <w:t>协议。</w:t>
      </w:r>
    </w:p>
    <w:p w14:paraId="13348359" w14:textId="77777777" w:rsidR="00870A08" w:rsidRDefault="003A5418">
      <w:pPr>
        <w:ind w:firstLine="420"/>
        <w:rPr>
          <w:kern w:val="0"/>
          <w:lang w:val="zh-CN"/>
        </w:rPr>
      </w:pPr>
      <w:r>
        <w:rPr>
          <w:rFonts w:hint="eastAsia"/>
          <w:kern w:val="0"/>
          <w:lang w:val="zh-CN"/>
        </w:rPr>
        <w:t>在网络调整过程中最重要的就是尽量确保能够使其对用户通信所造成的影响程度降至最小，并且一般选择在用户网络使用率较少的深夜进行。经过对网络的分析后发现，在</w:t>
      </w:r>
      <w:r>
        <w:rPr>
          <w:rFonts w:hint="eastAsia"/>
          <w:kern w:val="0"/>
          <w:lang w:val="zh-CN"/>
        </w:rPr>
        <w:t>R3</w:t>
      </w:r>
      <w:r>
        <w:rPr>
          <w:rFonts w:hint="eastAsia"/>
          <w:kern w:val="0"/>
          <w:lang w:val="zh-CN"/>
        </w:rPr>
        <w:lastRenderedPageBreak/>
        <w:t>上直接部署</w:t>
      </w:r>
      <w:r>
        <w:rPr>
          <w:rFonts w:hint="eastAsia"/>
          <w:kern w:val="0"/>
          <w:lang w:val="zh-CN"/>
        </w:rPr>
        <w:t>OSPF</w:t>
      </w:r>
      <w:r>
        <w:rPr>
          <w:rFonts w:hint="eastAsia"/>
          <w:kern w:val="0"/>
          <w:lang w:val="zh-CN"/>
        </w:rPr>
        <w:t>协议属于区域</w:t>
      </w:r>
      <w:r>
        <w:rPr>
          <w:rFonts w:hint="eastAsia"/>
          <w:kern w:val="0"/>
          <w:lang w:val="zh-CN"/>
        </w:rPr>
        <w:t>0</w:t>
      </w:r>
      <w:r>
        <w:rPr>
          <w:rFonts w:hint="eastAsia"/>
          <w:kern w:val="0"/>
          <w:lang w:val="zh-CN"/>
        </w:rPr>
        <w:t>中，即和</w:t>
      </w:r>
      <w:r>
        <w:rPr>
          <w:rFonts w:hint="eastAsia"/>
          <w:kern w:val="0"/>
          <w:lang w:val="zh-CN"/>
        </w:rPr>
        <w:t>R2</w:t>
      </w:r>
      <w:r>
        <w:rPr>
          <w:rFonts w:hint="eastAsia"/>
          <w:kern w:val="0"/>
          <w:lang w:val="zh-CN"/>
        </w:rPr>
        <w:t>一样都运行</w:t>
      </w:r>
      <w:r>
        <w:rPr>
          <w:rFonts w:hint="eastAsia"/>
          <w:kern w:val="0"/>
          <w:lang w:val="zh-CN"/>
        </w:rPr>
        <w:t>OSPF</w:t>
      </w:r>
      <w:r>
        <w:rPr>
          <w:rFonts w:hint="eastAsia"/>
          <w:kern w:val="0"/>
          <w:lang w:val="zh-CN"/>
        </w:rPr>
        <w:t>协议，那么在相同</w:t>
      </w:r>
      <w:r>
        <w:rPr>
          <w:rFonts w:hint="eastAsia"/>
          <w:kern w:val="0"/>
          <w:lang w:val="zh-CN"/>
        </w:rPr>
        <w:t>OSPF</w:t>
      </w:r>
      <w:r>
        <w:rPr>
          <w:rFonts w:hint="eastAsia"/>
          <w:kern w:val="0"/>
          <w:lang w:val="zh-CN"/>
        </w:rPr>
        <w:t>协议下，路由的选择首先比较链路的开销值，而经过</w:t>
      </w:r>
      <w:r>
        <w:rPr>
          <w:rFonts w:hint="eastAsia"/>
          <w:kern w:val="0"/>
          <w:lang w:val="zh-CN"/>
        </w:rPr>
        <w:t>R2</w:t>
      </w:r>
      <w:r>
        <w:rPr>
          <w:rFonts w:hint="eastAsia"/>
          <w:kern w:val="0"/>
          <w:lang w:val="zh-CN"/>
        </w:rPr>
        <w:t>的线路为广域网链路，开销</w:t>
      </w:r>
      <w:proofErr w:type="gramStart"/>
      <w:r>
        <w:rPr>
          <w:rFonts w:hint="eastAsia"/>
          <w:kern w:val="0"/>
          <w:lang w:val="zh-CN"/>
        </w:rPr>
        <w:t>值明显</w:t>
      </w:r>
      <w:proofErr w:type="gramEnd"/>
      <w:r>
        <w:rPr>
          <w:rFonts w:hint="eastAsia"/>
          <w:kern w:val="0"/>
          <w:lang w:val="zh-CN"/>
        </w:rPr>
        <w:t>高于经过</w:t>
      </w:r>
      <w:r>
        <w:rPr>
          <w:rFonts w:hint="eastAsia"/>
          <w:kern w:val="0"/>
          <w:lang w:val="zh-CN"/>
        </w:rPr>
        <w:t>R3</w:t>
      </w:r>
      <w:r>
        <w:rPr>
          <w:rFonts w:hint="eastAsia"/>
          <w:kern w:val="0"/>
          <w:lang w:val="zh-CN"/>
        </w:rPr>
        <w:t>的以太网链路，即仍然维持通过</w:t>
      </w:r>
      <w:r>
        <w:rPr>
          <w:rFonts w:hint="eastAsia"/>
          <w:kern w:val="0"/>
          <w:lang w:val="zh-CN"/>
        </w:rPr>
        <w:t>R3</w:t>
      </w:r>
      <w:r>
        <w:rPr>
          <w:rFonts w:hint="eastAsia"/>
          <w:kern w:val="0"/>
          <w:lang w:val="zh-CN"/>
        </w:rPr>
        <w:t>来转发公司两支间的流量，风险较小。故网络管理员将直接在经过</w:t>
      </w:r>
      <w:r>
        <w:rPr>
          <w:rFonts w:hint="eastAsia"/>
          <w:kern w:val="0"/>
          <w:lang w:val="zh-CN"/>
        </w:rPr>
        <w:t>R3</w:t>
      </w:r>
      <w:r>
        <w:rPr>
          <w:rFonts w:hint="eastAsia"/>
          <w:kern w:val="0"/>
          <w:lang w:val="zh-CN"/>
        </w:rPr>
        <w:t>的线路上部署</w:t>
      </w:r>
      <w:r>
        <w:rPr>
          <w:rFonts w:hint="eastAsia"/>
          <w:kern w:val="0"/>
          <w:lang w:val="zh-CN"/>
        </w:rPr>
        <w:t>OSPF</w:t>
      </w:r>
      <w:r>
        <w:rPr>
          <w:rFonts w:hint="eastAsia"/>
          <w:kern w:val="0"/>
          <w:lang w:val="zh-CN"/>
        </w:rPr>
        <w:t>协议。</w:t>
      </w:r>
    </w:p>
    <w:p w14:paraId="609FA959" w14:textId="77777777" w:rsidR="00870A08" w:rsidRDefault="003A5418">
      <w:pPr>
        <w:ind w:firstLine="420"/>
      </w:pPr>
      <w:r>
        <w:rPr>
          <w:rFonts w:hint="eastAsia"/>
          <w:kern w:val="0"/>
          <w:lang w:val="zh-CN"/>
        </w:rPr>
        <w:t>在</w:t>
      </w:r>
      <w:r>
        <w:rPr>
          <w:rFonts w:hint="eastAsia"/>
          <w:kern w:val="0"/>
          <w:lang w:val="zh-CN"/>
        </w:rPr>
        <w:t>R1</w:t>
      </w:r>
      <w:r>
        <w:rPr>
          <w:kern w:val="0"/>
          <w:lang w:val="zh-CN"/>
        </w:rPr>
        <w:t>，</w:t>
      </w:r>
      <w:r>
        <w:rPr>
          <w:kern w:val="0"/>
          <w:lang w:val="zh-CN"/>
        </w:rPr>
        <w:t>R3</w:t>
      </w:r>
      <w:r>
        <w:rPr>
          <w:kern w:val="0"/>
          <w:lang w:val="zh-CN"/>
        </w:rPr>
        <w:t>，</w:t>
      </w:r>
      <w:r>
        <w:rPr>
          <w:kern w:val="0"/>
          <w:lang w:val="zh-CN"/>
        </w:rPr>
        <w:t>R4</w:t>
      </w:r>
      <w:r>
        <w:rPr>
          <w:rFonts w:hint="eastAsia"/>
          <w:kern w:val="0"/>
          <w:lang w:val="zh-CN"/>
        </w:rPr>
        <w:t>上配置</w:t>
      </w:r>
      <w:r>
        <w:rPr>
          <w:rFonts w:hint="eastAsia"/>
          <w:kern w:val="0"/>
          <w:lang w:val="zh-CN"/>
        </w:rPr>
        <w:t>OSPF</w:t>
      </w:r>
      <w:r>
        <w:rPr>
          <w:rFonts w:hint="eastAsia"/>
          <w:kern w:val="0"/>
          <w:lang w:val="zh-CN"/>
        </w:rPr>
        <w:t>协议，通告</w:t>
      </w:r>
      <w:proofErr w:type="gramStart"/>
      <w:r>
        <w:rPr>
          <w:rFonts w:hint="eastAsia"/>
          <w:kern w:val="0"/>
          <w:lang w:val="zh-CN"/>
        </w:rPr>
        <w:t>相关网</w:t>
      </w:r>
      <w:proofErr w:type="gramEnd"/>
      <w:r>
        <w:rPr>
          <w:rFonts w:hint="eastAsia"/>
          <w:kern w:val="0"/>
          <w:lang w:val="zh-CN"/>
        </w:rPr>
        <w:t>段。</w:t>
      </w:r>
    </w:p>
    <w:p w14:paraId="6830A820" w14:textId="77777777" w:rsidR="00870A08" w:rsidRDefault="003A5418">
      <w:pPr>
        <w:pStyle w:val="aff6"/>
      </w:pPr>
      <w:r>
        <w:t>[R</w:t>
      </w:r>
      <w:proofErr w:type="gramStart"/>
      <w:r>
        <w:t>3]</w:t>
      </w:r>
      <w:proofErr w:type="spellStart"/>
      <w:r>
        <w:t>ospf</w:t>
      </w:r>
      <w:proofErr w:type="spellEnd"/>
      <w:proofErr w:type="gramEnd"/>
      <w:r>
        <w:t xml:space="preserve"> 1</w:t>
      </w:r>
    </w:p>
    <w:p w14:paraId="2DAEC9F0" w14:textId="77777777" w:rsidR="00870A08" w:rsidRDefault="003A5418">
      <w:pPr>
        <w:pStyle w:val="aff6"/>
      </w:pPr>
      <w:r>
        <w:t>[R3-ospf-</w:t>
      </w:r>
      <w:proofErr w:type="gramStart"/>
      <w:r>
        <w:t>1]area</w:t>
      </w:r>
      <w:proofErr w:type="gramEnd"/>
      <w:r>
        <w:t xml:space="preserve"> 0</w:t>
      </w:r>
    </w:p>
    <w:p w14:paraId="2585CEC3" w14:textId="77777777" w:rsidR="00870A08" w:rsidRDefault="003A5418">
      <w:pPr>
        <w:pStyle w:val="aff6"/>
      </w:pPr>
      <w:r>
        <w:t>[R3-ospf-1-area-0.0.0.</w:t>
      </w:r>
      <w:proofErr w:type="gramStart"/>
      <w:r>
        <w:t>0]network</w:t>
      </w:r>
      <w:proofErr w:type="gramEnd"/>
      <w:r>
        <w:t xml:space="preserve"> 10.0.13.0 0.0.0.255</w:t>
      </w:r>
    </w:p>
    <w:p w14:paraId="1959C8C3" w14:textId="77777777" w:rsidR="00870A08" w:rsidRDefault="003A5418">
      <w:pPr>
        <w:pStyle w:val="aff6"/>
      </w:pPr>
      <w:r>
        <w:t>[R3-ospf-1-area-0.0.0.</w:t>
      </w:r>
      <w:proofErr w:type="gramStart"/>
      <w:r>
        <w:t>0]network</w:t>
      </w:r>
      <w:proofErr w:type="gramEnd"/>
      <w:r>
        <w:t xml:space="preserve"> 10.0.34.0 0.0.0.255</w:t>
      </w:r>
    </w:p>
    <w:p w14:paraId="2477A3FA" w14:textId="77777777" w:rsidR="00870A08" w:rsidRDefault="00870A08">
      <w:pPr>
        <w:pStyle w:val="aff6"/>
      </w:pPr>
    </w:p>
    <w:p w14:paraId="1CDA7E12" w14:textId="77777777" w:rsidR="00870A08" w:rsidRDefault="003A5418">
      <w:pPr>
        <w:pStyle w:val="aff6"/>
      </w:pPr>
      <w:r>
        <w:t>[R</w:t>
      </w:r>
      <w:proofErr w:type="gramStart"/>
      <w:r>
        <w:t>1]</w:t>
      </w:r>
      <w:proofErr w:type="spellStart"/>
      <w:r>
        <w:t>ospf</w:t>
      </w:r>
      <w:proofErr w:type="spellEnd"/>
      <w:proofErr w:type="gramEnd"/>
      <w:r>
        <w:t xml:space="preserve"> 1</w:t>
      </w:r>
    </w:p>
    <w:p w14:paraId="052340A0" w14:textId="77777777" w:rsidR="00870A08" w:rsidRDefault="003A5418">
      <w:pPr>
        <w:pStyle w:val="aff6"/>
      </w:pPr>
      <w:r>
        <w:t>[R1-ospf-</w:t>
      </w:r>
      <w:proofErr w:type="gramStart"/>
      <w:r>
        <w:t>1]area</w:t>
      </w:r>
      <w:proofErr w:type="gramEnd"/>
      <w:r>
        <w:t xml:space="preserve"> 0</w:t>
      </w:r>
    </w:p>
    <w:p w14:paraId="3472E390" w14:textId="77777777" w:rsidR="00870A08" w:rsidRDefault="003A5418">
      <w:pPr>
        <w:pStyle w:val="aff6"/>
      </w:pPr>
      <w:r>
        <w:t>[R1-ospf-1-area-0.0.0.</w:t>
      </w:r>
      <w:proofErr w:type="gramStart"/>
      <w:r>
        <w:t>0]network</w:t>
      </w:r>
      <w:proofErr w:type="gramEnd"/>
      <w:r>
        <w:t xml:space="preserve"> 10.0.13.0 0.0.0.255</w:t>
      </w:r>
    </w:p>
    <w:p w14:paraId="3690CFF3" w14:textId="77777777" w:rsidR="00870A08" w:rsidRDefault="00870A08">
      <w:pPr>
        <w:pStyle w:val="aff6"/>
      </w:pPr>
    </w:p>
    <w:p w14:paraId="6C865F70" w14:textId="77777777" w:rsidR="00870A08" w:rsidRDefault="003A5418">
      <w:pPr>
        <w:pStyle w:val="aff6"/>
      </w:pPr>
      <w:r>
        <w:t>[R</w:t>
      </w:r>
      <w:proofErr w:type="gramStart"/>
      <w:r>
        <w:t>4]</w:t>
      </w:r>
      <w:proofErr w:type="spellStart"/>
      <w:r>
        <w:t>ospf</w:t>
      </w:r>
      <w:proofErr w:type="spellEnd"/>
      <w:proofErr w:type="gramEnd"/>
      <w:r>
        <w:t xml:space="preserve"> 1</w:t>
      </w:r>
    </w:p>
    <w:p w14:paraId="7A08346F" w14:textId="77777777" w:rsidR="00870A08" w:rsidRDefault="003A5418">
      <w:pPr>
        <w:pStyle w:val="aff6"/>
      </w:pPr>
      <w:r>
        <w:t>[R4-ospf-</w:t>
      </w:r>
      <w:proofErr w:type="gramStart"/>
      <w:r>
        <w:t>1]area</w:t>
      </w:r>
      <w:proofErr w:type="gramEnd"/>
      <w:r>
        <w:t xml:space="preserve"> 0</w:t>
      </w:r>
    </w:p>
    <w:p w14:paraId="27D08421" w14:textId="77777777" w:rsidR="00870A08" w:rsidRDefault="003A5418">
      <w:pPr>
        <w:pStyle w:val="aff6"/>
      </w:pPr>
      <w:r>
        <w:t>[R4-ospf-1-area-0.0.0.</w:t>
      </w:r>
      <w:proofErr w:type="gramStart"/>
      <w:r>
        <w:t>0]network</w:t>
      </w:r>
      <w:proofErr w:type="gramEnd"/>
      <w:r>
        <w:t xml:space="preserve"> 10.0.34.0 0.0.0.255 </w:t>
      </w:r>
    </w:p>
    <w:p w14:paraId="0569BEEF" w14:textId="77777777" w:rsidR="00870A08" w:rsidRDefault="00870A08">
      <w:pPr>
        <w:pStyle w:val="aff6"/>
      </w:pPr>
    </w:p>
    <w:p w14:paraId="44CE7B3D" w14:textId="77777777" w:rsidR="00870A08" w:rsidRDefault="003A5418">
      <w:pPr>
        <w:ind w:firstLine="420"/>
        <w:rPr>
          <w:kern w:val="0"/>
        </w:rPr>
      </w:pPr>
      <w:r>
        <w:rPr>
          <w:rFonts w:hint="eastAsia"/>
        </w:rPr>
        <w:t>配置完成</w:t>
      </w:r>
      <w:r>
        <w:t>后，</w:t>
      </w:r>
      <w:r>
        <w:rPr>
          <w:rFonts w:hint="eastAsia"/>
        </w:rPr>
        <w:t>在分支</w:t>
      </w:r>
      <w:r>
        <w:rPr>
          <w:rFonts w:hint="eastAsia"/>
        </w:rPr>
        <w:t>A</w:t>
      </w:r>
      <w:r>
        <w:rPr>
          <w:rFonts w:hint="eastAsia"/>
        </w:rPr>
        <w:t>的网关设备</w:t>
      </w:r>
      <w:r>
        <w:rPr>
          <w:rFonts w:hint="eastAsia"/>
        </w:rPr>
        <w:t>R1</w:t>
      </w:r>
      <w:r>
        <w:rPr>
          <w:rFonts w:hint="eastAsia"/>
        </w:rPr>
        <w:t>上查看</w:t>
      </w:r>
      <w:r>
        <w:t>路由表</w:t>
      </w:r>
      <w:r>
        <w:rPr>
          <w:rFonts w:hint="eastAsia"/>
        </w:rPr>
        <w:t>中关于分支</w:t>
      </w:r>
      <w:r>
        <w:rPr>
          <w:rFonts w:hint="eastAsia"/>
        </w:rPr>
        <w:t>B</w:t>
      </w:r>
      <w:r>
        <w:rPr>
          <w:rFonts w:hint="eastAsia"/>
        </w:rPr>
        <w:t>网段的</w:t>
      </w:r>
      <w:r>
        <w:rPr>
          <w:rFonts w:hint="eastAsia"/>
        </w:rPr>
        <w:t>10</w:t>
      </w:r>
      <w:r>
        <w:t>.0.2.0</w:t>
      </w:r>
      <w:r>
        <w:rPr>
          <w:rFonts w:hint="eastAsia"/>
        </w:rPr>
        <w:t>的</w:t>
      </w:r>
      <w:r>
        <w:t>条目</w:t>
      </w:r>
      <w:r>
        <w:rPr>
          <w:rFonts w:hint="eastAsia"/>
        </w:rPr>
        <w:t>。</w:t>
      </w:r>
    </w:p>
    <w:p w14:paraId="405AB7A4" w14:textId="77777777" w:rsidR="00870A08" w:rsidRDefault="003A5418">
      <w:pPr>
        <w:pStyle w:val="aff6"/>
      </w:pPr>
      <w:r>
        <w:t xml:space="preserve">&lt;R1&gt;display </w:t>
      </w:r>
      <w:proofErr w:type="spellStart"/>
      <w:r>
        <w:t>ip</w:t>
      </w:r>
      <w:proofErr w:type="spellEnd"/>
      <w:r>
        <w:t xml:space="preserve"> routing-</w:t>
      </w:r>
      <w:proofErr w:type="gramStart"/>
      <w:r>
        <w:t>table  10.0.2.0</w:t>
      </w:r>
      <w:proofErr w:type="gramEnd"/>
    </w:p>
    <w:p w14:paraId="7343D84E" w14:textId="77777777" w:rsidR="00870A08" w:rsidRDefault="003A5418">
      <w:pPr>
        <w:pStyle w:val="aff6"/>
      </w:pPr>
      <w:r>
        <w:t>Route Flags: R - relay</w:t>
      </w:r>
      <w:r>
        <w:t>，</w:t>
      </w:r>
      <w:r>
        <w:t xml:space="preserve"> D - download to fib</w:t>
      </w:r>
    </w:p>
    <w:p w14:paraId="0CCE1E5A" w14:textId="77777777" w:rsidR="00870A08" w:rsidRDefault="003A5418">
      <w:pPr>
        <w:pStyle w:val="aff6"/>
      </w:pPr>
      <w:r>
        <w:t>----------------------------------------------------------------------------</w:t>
      </w:r>
    </w:p>
    <w:p w14:paraId="5A6F1977" w14:textId="77777777" w:rsidR="00870A08" w:rsidRDefault="003A5418">
      <w:pPr>
        <w:pStyle w:val="aff6"/>
      </w:pPr>
      <w:r>
        <w:t xml:space="preserve">Routing </w:t>
      </w:r>
      <w:proofErr w:type="gramStart"/>
      <w:r>
        <w:t>Table :</w:t>
      </w:r>
      <w:proofErr w:type="gramEnd"/>
      <w:r>
        <w:t xml:space="preserve"> Public</w:t>
      </w:r>
    </w:p>
    <w:p w14:paraId="7330E1F7" w14:textId="77777777" w:rsidR="00870A08" w:rsidRDefault="003A5418">
      <w:pPr>
        <w:pStyle w:val="aff6"/>
      </w:pPr>
      <w:r>
        <w:t xml:space="preserve">Summary </w:t>
      </w:r>
      <w:proofErr w:type="gramStart"/>
      <w:r>
        <w:t>Count :</w:t>
      </w:r>
      <w:proofErr w:type="gramEnd"/>
      <w:r>
        <w:t xml:space="preserve"> 1</w:t>
      </w:r>
    </w:p>
    <w:p w14:paraId="3559A49C"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B0CD375" w14:textId="77777777" w:rsidR="00870A08" w:rsidRDefault="003A5418">
      <w:pPr>
        <w:pStyle w:val="aff6"/>
      </w:pPr>
      <w:r>
        <w:rPr>
          <w:shd w:val="pct10" w:color="auto" w:fill="FFFFFF"/>
        </w:rPr>
        <w:t xml:space="preserve">10.0.2.0/24          OSPF    </w:t>
      </w:r>
      <w:proofErr w:type="gramStart"/>
      <w:r>
        <w:rPr>
          <w:shd w:val="pct10" w:color="auto" w:fill="FFFFFF"/>
        </w:rPr>
        <w:t>110  4</w:t>
      </w:r>
      <w:proofErr w:type="gramEnd"/>
      <w:r>
        <w:rPr>
          <w:shd w:val="pct10" w:color="auto" w:fill="FFFFFF"/>
        </w:rPr>
        <w:t xml:space="preserve">           D   10.0.13.3   GigabitEthernet0/0/1</w:t>
      </w:r>
    </w:p>
    <w:p w14:paraId="461900BA" w14:textId="77777777" w:rsidR="00870A08" w:rsidRDefault="00870A08">
      <w:pPr>
        <w:ind w:firstLine="420"/>
        <w:rPr>
          <w:kern w:val="0"/>
        </w:rPr>
      </w:pPr>
    </w:p>
    <w:p w14:paraId="483DB583" w14:textId="77777777" w:rsidR="00870A08" w:rsidRDefault="003A5418">
      <w:pPr>
        <w:ind w:firstLine="420"/>
        <w:rPr>
          <w:kern w:val="0"/>
        </w:rPr>
      </w:pPr>
      <w:r>
        <w:rPr>
          <w:rFonts w:hint="eastAsia"/>
          <w:kern w:val="0"/>
        </w:rPr>
        <w:lastRenderedPageBreak/>
        <w:t>可以观察到，网络配置调整完成后，仍然维持使用</w:t>
      </w:r>
      <w:r>
        <w:rPr>
          <w:rFonts w:hint="eastAsia"/>
          <w:kern w:val="0"/>
        </w:rPr>
        <w:t>R3</w:t>
      </w:r>
      <w:r>
        <w:rPr>
          <w:rFonts w:hint="eastAsia"/>
          <w:kern w:val="0"/>
        </w:rPr>
        <w:t>的线路转发。注意，最后还要删除</w:t>
      </w:r>
      <w:r>
        <w:rPr>
          <w:rFonts w:hint="eastAsia"/>
          <w:kern w:val="0"/>
        </w:rPr>
        <w:t>RIP</w:t>
      </w:r>
      <w:r>
        <w:rPr>
          <w:rFonts w:hint="eastAsia"/>
          <w:kern w:val="0"/>
        </w:rPr>
        <w:t>协议的相关配置，以免造成不必要的隐患，删除步骤此处省略。</w:t>
      </w:r>
    </w:p>
    <w:p w14:paraId="0269498C" w14:textId="77777777" w:rsidR="00870A08" w:rsidRDefault="003A5418">
      <w:pPr>
        <w:ind w:firstLine="420"/>
        <w:rPr>
          <w:kern w:val="0"/>
        </w:rPr>
      </w:pPr>
      <w:r>
        <w:rPr>
          <w:rFonts w:hint="eastAsia"/>
          <w:kern w:val="0"/>
        </w:rPr>
        <w:t>现</w:t>
      </w:r>
      <w:r>
        <w:rPr>
          <w:kern w:val="0"/>
        </w:rPr>
        <w:t>要求</w:t>
      </w:r>
      <w:r>
        <w:rPr>
          <w:rFonts w:hint="eastAsia"/>
          <w:kern w:val="0"/>
        </w:rPr>
        <w:t>分支</w:t>
      </w:r>
      <w:r>
        <w:rPr>
          <w:kern w:val="0"/>
        </w:rPr>
        <w:t>机构</w:t>
      </w:r>
      <w:r>
        <w:rPr>
          <w:rFonts w:hint="eastAsia"/>
          <w:kern w:val="0"/>
        </w:rPr>
        <w:t>A</w:t>
      </w:r>
      <w:r>
        <w:rPr>
          <w:rFonts w:hint="eastAsia"/>
          <w:kern w:val="0"/>
        </w:rPr>
        <w:t>能够</w:t>
      </w:r>
      <w:r>
        <w:rPr>
          <w:kern w:val="0"/>
        </w:rPr>
        <w:t>每月定期检查</w:t>
      </w:r>
      <w:r>
        <w:rPr>
          <w:rFonts w:hint="eastAsia"/>
          <w:kern w:val="0"/>
        </w:rPr>
        <w:t>备用路径</w:t>
      </w:r>
      <w:r>
        <w:rPr>
          <w:kern w:val="0"/>
        </w:rPr>
        <w:t>是否</w:t>
      </w:r>
      <w:r>
        <w:rPr>
          <w:rFonts w:hint="eastAsia"/>
          <w:kern w:val="0"/>
        </w:rPr>
        <w:t>正常</w:t>
      </w:r>
      <w:r>
        <w:rPr>
          <w:kern w:val="0"/>
        </w:rPr>
        <w:t>可用，</w:t>
      </w:r>
      <w:r>
        <w:rPr>
          <w:rFonts w:hint="eastAsia"/>
          <w:kern w:val="0"/>
        </w:rPr>
        <w:t>那么就要求流量能够通过</w:t>
      </w:r>
      <w:r>
        <w:rPr>
          <w:rFonts w:hint="eastAsia"/>
          <w:kern w:val="0"/>
        </w:rPr>
        <w:t>R2</w:t>
      </w:r>
      <w:r>
        <w:rPr>
          <w:rFonts w:hint="eastAsia"/>
          <w:kern w:val="0"/>
        </w:rPr>
        <w:t>转发，但是</w:t>
      </w:r>
      <w:r>
        <w:rPr>
          <w:kern w:val="0"/>
        </w:rPr>
        <w:t>由于</w:t>
      </w:r>
      <w:r>
        <w:rPr>
          <w:rFonts w:hint="eastAsia"/>
          <w:kern w:val="0"/>
        </w:rPr>
        <w:t>目前经过</w:t>
      </w:r>
      <w:r>
        <w:rPr>
          <w:rFonts w:hint="eastAsia"/>
          <w:kern w:val="0"/>
        </w:rPr>
        <w:t>R2</w:t>
      </w:r>
      <w:r>
        <w:rPr>
          <w:rFonts w:hint="eastAsia"/>
          <w:kern w:val="0"/>
        </w:rPr>
        <w:t>的线路的</w:t>
      </w:r>
      <w:r>
        <w:rPr>
          <w:kern w:val="0"/>
        </w:rPr>
        <w:t>开销</w:t>
      </w:r>
      <w:r>
        <w:rPr>
          <w:rFonts w:hint="eastAsia"/>
          <w:kern w:val="0"/>
        </w:rPr>
        <w:t>值</w:t>
      </w:r>
      <w:r>
        <w:rPr>
          <w:kern w:val="0"/>
        </w:rPr>
        <w:t>远大于</w:t>
      </w:r>
      <w:r>
        <w:rPr>
          <w:rFonts w:hint="eastAsia"/>
          <w:kern w:val="0"/>
        </w:rPr>
        <w:t>经过</w:t>
      </w:r>
      <w:r>
        <w:rPr>
          <w:rFonts w:hint="eastAsia"/>
          <w:kern w:val="0"/>
        </w:rPr>
        <w:t>R3</w:t>
      </w:r>
      <w:r>
        <w:rPr>
          <w:rFonts w:hint="eastAsia"/>
          <w:kern w:val="0"/>
        </w:rPr>
        <w:t>的线路而导致</w:t>
      </w:r>
      <w:r>
        <w:rPr>
          <w:kern w:val="0"/>
        </w:rPr>
        <w:t>无法测试</w:t>
      </w:r>
      <w:r>
        <w:rPr>
          <w:rFonts w:hint="eastAsia"/>
          <w:kern w:val="0"/>
        </w:rPr>
        <w:t>，可以通过手动修改</w:t>
      </w:r>
      <w:r>
        <w:rPr>
          <w:rFonts w:hint="eastAsia"/>
          <w:kern w:val="0"/>
        </w:rPr>
        <w:t>OSPF</w:t>
      </w:r>
      <w:r>
        <w:rPr>
          <w:rFonts w:hint="eastAsia"/>
          <w:kern w:val="0"/>
        </w:rPr>
        <w:t>开销值的方法来实现路径选择。</w:t>
      </w:r>
    </w:p>
    <w:p w14:paraId="1C372301" w14:textId="77777777" w:rsidR="00870A08" w:rsidRDefault="003A5418">
      <w:pPr>
        <w:ind w:firstLine="420"/>
        <w:rPr>
          <w:kern w:val="0"/>
        </w:rPr>
      </w:pPr>
      <w:r>
        <w:rPr>
          <w:rFonts w:hint="eastAsia"/>
          <w:kern w:val="0"/>
        </w:rPr>
        <w:t>在</w:t>
      </w:r>
      <w:r>
        <w:rPr>
          <w:rFonts w:hint="eastAsia"/>
          <w:kern w:val="0"/>
        </w:rPr>
        <w:t>R1</w:t>
      </w:r>
      <w:r>
        <w:rPr>
          <w:rFonts w:hint="eastAsia"/>
          <w:kern w:val="0"/>
        </w:rPr>
        <w:t>的</w:t>
      </w:r>
      <w:r>
        <w:rPr>
          <w:rFonts w:hint="eastAsia"/>
          <w:kern w:val="0"/>
        </w:rPr>
        <w:t>GE 0/0/1</w:t>
      </w:r>
      <w:r>
        <w:rPr>
          <w:rFonts w:hint="eastAsia"/>
          <w:kern w:val="0"/>
        </w:rPr>
        <w:t>接口上使用命令</w:t>
      </w:r>
      <w:proofErr w:type="spellStart"/>
      <w:r>
        <w:rPr>
          <w:rFonts w:hint="eastAsia"/>
          <w:b/>
          <w:kern w:val="0"/>
        </w:rPr>
        <w:t>ospf</w:t>
      </w:r>
      <w:proofErr w:type="spellEnd"/>
      <w:r>
        <w:rPr>
          <w:rFonts w:hint="eastAsia"/>
          <w:b/>
          <w:kern w:val="0"/>
        </w:rPr>
        <w:t xml:space="preserve"> cost</w:t>
      </w:r>
      <w:r>
        <w:rPr>
          <w:rFonts w:hint="eastAsia"/>
          <w:kern w:val="0"/>
        </w:rPr>
        <w:t>配置运行</w:t>
      </w:r>
      <w:r>
        <w:rPr>
          <w:rFonts w:hint="eastAsia"/>
          <w:kern w:val="0"/>
        </w:rPr>
        <w:t>OSPF</w:t>
      </w:r>
      <w:r>
        <w:rPr>
          <w:rFonts w:hint="eastAsia"/>
          <w:kern w:val="0"/>
        </w:rPr>
        <w:t>协议所需的开销值。</w:t>
      </w:r>
    </w:p>
    <w:p w14:paraId="0A46981D"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0/0/1</w:t>
      </w:r>
    </w:p>
    <w:p w14:paraId="5146443C" w14:textId="77777777" w:rsidR="00870A08" w:rsidRDefault="003A5418">
      <w:pPr>
        <w:pStyle w:val="aff6"/>
      </w:pPr>
      <w:r w:rsidRPr="009701A8">
        <w:rPr>
          <w:highlight w:val="yellow"/>
        </w:rPr>
        <w:t>[R1-GigabitEthernet0/0/</w:t>
      </w:r>
      <w:proofErr w:type="gramStart"/>
      <w:r w:rsidRPr="009701A8">
        <w:rPr>
          <w:highlight w:val="yellow"/>
        </w:rPr>
        <w:t>1]</w:t>
      </w:r>
      <w:proofErr w:type="spellStart"/>
      <w:r w:rsidRPr="009701A8">
        <w:rPr>
          <w:highlight w:val="yellow"/>
        </w:rPr>
        <w:t>ospf</w:t>
      </w:r>
      <w:proofErr w:type="spellEnd"/>
      <w:proofErr w:type="gramEnd"/>
      <w:r w:rsidRPr="009701A8">
        <w:rPr>
          <w:highlight w:val="yellow"/>
        </w:rPr>
        <w:t xml:space="preserve"> cost 1000</w:t>
      </w:r>
    </w:p>
    <w:p w14:paraId="0FB49861" w14:textId="77777777" w:rsidR="00870A08" w:rsidRDefault="00870A08">
      <w:pPr>
        <w:ind w:firstLine="420"/>
        <w:rPr>
          <w:kern w:val="0"/>
        </w:rPr>
      </w:pPr>
    </w:p>
    <w:p w14:paraId="1E4667E7" w14:textId="77777777" w:rsidR="00870A08" w:rsidRDefault="003A5418">
      <w:pPr>
        <w:ind w:firstLine="420"/>
        <w:rPr>
          <w:kern w:val="0"/>
        </w:rPr>
      </w:pPr>
      <w:r>
        <w:rPr>
          <w:rFonts w:hint="eastAsia"/>
          <w:kern w:val="0"/>
        </w:rPr>
        <w:t>配置完成后，</w:t>
      </w:r>
      <w:r>
        <w:rPr>
          <w:rFonts w:hint="eastAsia"/>
        </w:rPr>
        <w:t>在分支</w:t>
      </w:r>
      <w:r>
        <w:rPr>
          <w:rFonts w:hint="eastAsia"/>
        </w:rPr>
        <w:t>A</w:t>
      </w:r>
      <w:r>
        <w:rPr>
          <w:rFonts w:hint="eastAsia"/>
        </w:rPr>
        <w:t>的网关设备</w:t>
      </w:r>
      <w:r>
        <w:rPr>
          <w:rFonts w:hint="eastAsia"/>
        </w:rPr>
        <w:t>R1</w:t>
      </w:r>
      <w:r>
        <w:rPr>
          <w:rFonts w:hint="eastAsia"/>
        </w:rPr>
        <w:t>上查看</w:t>
      </w:r>
      <w:r>
        <w:t>路由表</w:t>
      </w:r>
      <w:r>
        <w:rPr>
          <w:rFonts w:hint="eastAsia"/>
        </w:rPr>
        <w:t>中关于分支</w:t>
      </w:r>
      <w:r>
        <w:rPr>
          <w:rFonts w:hint="eastAsia"/>
        </w:rPr>
        <w:t>B</w:t>
      </w:r>
      <w:r>
        <w:rPr>
          <w:rFonts w:hint="eastAsia"/>
        </w:rPr>
        <w:t>网段的</w:t>
      </w:r>
      <w:r>
        <w:rPr>
          <w:rFonts w:hint="eastAsia"/>
        </w:rPr>
        <w:t>10</w:t>
      </w:r>
      <w:r>
        <w:t>.0.2.0</w:t>
      </w:r>
      <w:r>
        <w:rPr>
          <w:rFonts w:hint="eastAsia"/>
        </w:rPr>
        <w:t>的</w:t>
      </w:r>
      <w:r>
        <w:t>条目</w:t>
      </w:r>
      <w:r>
        <w:rPr>
          <w:rFonts w:hint="eastAsia"/>
        </w:rPr>
        <w:t>。</w:t>
      </w:r>
    </w:p>
    <w:p w14:paraId="0E0CD845" w14:textId="77777777" w:rsidR="00870A08" w:rsidRDefault="003A5418">
      <w:pPr>
        <w:pStyle w:val="aff6"/>
      </w:pPr>
      <w:r>
        <w:t xml:space="preserve">&lt;R1&gt;display </w:t>
      </w:r>
      <w:proofErr w:type="spellStart"/>
      <w:r>
        <w:t>ip</w:t>
      </w:r>
      <w:proofErr w:type="spellEnd"/>
      <w:r>
        <w:t xml:space="preserve"> routing-table 10.0.2.0</w:t>
      </w:r>
    </w:p>
    <w:p w14:paraId="1DD19042" w14:textId="77777777" w:rsidR="00870A08" w:rsidRDefault="003A5418">
      <w:pPr>
        <w:pStyle w:val="aff6"/>
      </w:pPr>
      <w:r>
        <w:t>Route Flags: R - relay</w:t>
      </w:r>
      <w:r>
        <w:t>，</w:t>
      </w:r>
      <w:r>
        <w:t xml:space="preserve"> D - download to fib</w:t>
      </w:r>
    </w:p>
    <w:p w14:paraId="0B97E881" w14:textId="77777777" w:rsidR="00870A08" w:rsidRDefault="003A5418">
      <w:pPr>
        <w:pStyle w:val="aff6"/>
      </w:pPr>
      <w:r>
        <w:t>----------------------------------------------------------------------------</w:t>
      </w:r>
    </w:p>
    <w:p w14:paraId="5DBF5D00" w14:textId="77777777" w:rsidR="00870A08" w:rsidRDefault="003A5418">
      <w:pPr>
        <w:pStyle w:val="aff6"/>
      </w:pPr>
      <w:r>
        <w:t xml:space="preserve">Routing </w:t>
      </w:r>
      <w:proofErr w:type="gramStart"/>
      <w:r>
        <w:t>Table :</w:t>
      </w:r>
      <w:proofErr w:type="gramEnd"/>
      <w:r>
        <w:t xml:space="preserve"> Public</w:t>
      </w:r>
    </w:p>
    <w:p w14:paraId="115FB56D" w14:textId="77777777" w:rsidR="00870A08" w:rsidRDefault="003A5418">
      <w:pPr>
        <w:pStyle w:val="aff6"/>
      </w:pPr>
      <w:r>
        <w:t xml:space="preserve">Summary </w:t>
      </w:r>
      <w:proofErr w:type="gramStart"/>
      <w:r>
        <w:t>Count :</w:t>
      </w:r>
      <w:proofErr w:type="gramEnd"/>
      <w:r>
        <w:t xml:space="preserve"> 1</w:t>
      </w:r>
    </w:p>
    <w:p w14:paraId="1FBFC3B5"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1AC3B792" w14:textId="77777777" w:rsidR="00870A08" w:rsidRDefault="003A5418">
      <w:pPr>
        <w:pStyle w:val="aff6"/>
        <w:rPr>
          <w:shd w:val="pct10" w:color="auto" w:fill="FFFFFF"/>
        </w:rPr>
      </w:pPr>
      <w:r>
        <w:rPr>
          <w:shd w:val="pct10" w:color="auto" w:fill="FFFFFF"/>
        </w:rPr>
        <w:t xml:space="preserve">10.0.2.0/24          OSPF    </w:t>
      </w:r>
      <w:proofErr w:type="gramStart"/>
      <w:r>
        <w:rPr>
          <w:shd w:val="pct10" w:color="auto" w:fill="FFFFFF"/>
        </w:rPr>
        <w:t>110  98</w:t>
      </w:r>
      <w:proofErr w:type="gramEnd"/>
      <w:r>
        <w:rPr>
          <w:shd w:val="pct10" w:color="auto" w:fill="FFFFFF"/>
        </w:rPr>
        <w:t xml:space="preserve">          D   10.0.24.2       Serial4/0/0</w:t>
      </w:r>
    </w:p>
    <w:p w14:paraId="61661415" w14:textId="77777777" w:rsidR="00870A08" w:rsidRDefault="00870A08">
      <w:pPr>
        <w:ind w:firstLine="420"/>
        <w:rPr>
          <w:kern w:val="0"/>
        </w:rPr>
      </w:pPr>
    </w:p>
    <w:p w14:paraId="241D64BD" w14:textId="77777777" w:rsidR="00870A08" w:rsidRDefault="003A5418">
      <w:pPr>
        <w:ind w:firstLine="420"/>
        <w:rPr>
          <w:kern w:val="0"/>
        </w:rPr>
      </w:pPr>
      <w:r>
        <w:rPr>
          <w:rFonts w:hint="eastAsia"/>
          <w:kern w:val="0"/>
        </w:rPr>
        <w:t>可以观察到，现在发送至分支</w:t>
      </w:r>
      <w:r>
        <w:rPr>
          <w:rFonts w:hint="eastAsia"/>
          <w:kern w:val="0"/>
        </w:rPr>
        <w:t>B</w:t>
      </w:r>
      <w:r>
        <w:rPr>
          <w:rFonts w:hint="eastAsia"/>
          <w:kern w:val="0"/>
        </w:rPr>
        <w:t>的流量已经通过</w:t>
      </w:r>
      <w:r>
        <w:rPr>
          <w:rFonts w:hint="eastAsia"/>
          <w:kern w:val="0"/>
        </w:rPr>
        <w:t>R2</w:t>
      </w:r>
      <w:r>
        <w:rPr>
          <w:rFonts w:hint="eastAsia"/>
          <w:kern w:val="0"/>
        </w:rPr>
        <w:t>来转发</w:t>
      </w:r>
      <w:r>
        <w:rPr>
          <w:kern w:val="0"/>
        </w:rPr>
        <w:t>，</w:t>
      </w:r>
      <w:r>
        <w:rPr>
          <w:rFonts w:hint="eastAsia"/>
          <w:kern w:val="0"/>
        </w:rPr>
        <w:t>经过</w:t>
      </w:r>
      <w:r>
        <w:rPr>
          <w:rFonts w:hint="eastAsia"/>
          <w:kern w:val="0"/>
        </w:rPr>
        <w:t>R2</w:t>
      </w:r>
      <w:r>
        <w:rPr>
          <w:rFonts w:hint="eastAsia"/>
          <w:kern w:val="0"/>
        </w:rPr>
        <w:t>的路径的路由</w:t>
      </w:r>
      <w:proofErr w:type="gramStart"/>
      <w:r>
        <w:rPr>
          <w:rFonts w:hint="eastAsia"/>
          <w:kern w:val="0"/>
        </w:rPr>
        <w:t>开销为值</w:t>
      </w:r>
      <w:proofErr w:type="gramEnd"/>
      <w:r>
        <w:rPr>
          <w:rFonts w:hint="eastAsia"/>
          <w:kern w:val="0"/>
        </w:rPr>
        <w:t>98</w:t>
      </w:r>
      <w:r>
        <w:rPr>
          <w:rFonts w:hint="eastAsia"/>
          <w:kern w:val="0"/>
        </w:rPr>
        <w:t>，远小于</w:t>
      </w:r>
      <w:r>
        <w:rPr>
          <w:rFonts w:hint="eastAsia"/>
          <w:kern w:val="0"/>
        </w:rPr>
        <w:t>R3</w:t>
      </w:r>
      <w:r>
        <w:rPr>
          <w:rFonts w:hint="eastAsia"/>
          <w:kern w:val="0"/>
        </w:rPr>
        <w:t>上配置的路由开销</w:t>
      </w:r>
      <w:r>
        <w:rPr>
          <w:rFonts w:hint="eastAsia"/>
          <w:kern w:val="0"/>
        </w:rPr>
        <w:t>1000</w:t>
      </w:r>
      <w:r>
        <w:rPr>
          <w:rFonts w:hint="eastAsia"/>
          <w:kern w:val="0"/>
        </w:rPr>
        <w:t>。</w:t>
      </w:r>
    </w:p>
    <w:p w14:paraId="16AE6AD9" w14:textId="77777777" w:rsidR="00870A08" w:rsidRDefault="003A5418">
      <w:pPr>
        <w:ind w:firstLine="420"/>
        <w:rPr>
          <w:kern w:val="0"/>
        </w:rPr>
      </w:pPr>
      <w:r>
        <w:rPr>
          <w:rFonts w:hint="eastAsia"/>
          <w:kern w:val="0"/>
        </w:rPr>
        <w:t>注意，</w:t>
      </w:r>
      <w:r>
        <w:rPr>
          <w:rFonts w:hint="eastAsia"/>
          <w:kern w:val="0"/>
        </w:rPr>
        <w:t>OSPF</w:t>
      </w:r>
      <w:r>
        <w:rPr>
          <w:rFonts w:hint="eastAsia"/>
          <w:kern w:val="0"/>
        </w:rPr>
        <w:t>链路开销值是基于接口修改的，</w:t>
      </w:r>
      <w:r>
        <w:rPr>
          <w:kern w:val="0"/>
        </w:rPr>
        <w:t>一定要在路由更新的</w:t>
      </w:r>
      <w:proofErr w:type="gramStart"/>
      <w:r>
        <w:rPr>
          <w:kern w:val="0"/>
        </w:rPr>
        <w:t>入方向</w:t>
      </w:r>
      <w:proofErr w:type="gramEnd"/>
      <w:r>
        <w:rPr>
          <w:kern w:val="0"/>
        </w:rPr>
        <w:t>接口修改才</w:t>
      </w:r>
      <w:r>
        <w:rPr>
          <w:rFonts w:hint="eastAsia"/>
          <w:kern w:val="0"/>
        </w:rPr>
        <w:t>生</w:t>
      </w:r>
      <w:r>
        <w:rPr>
          <w:kern w:val="0"/>
        </w:rPr>
        <w:t>效。</w:t>
      </w:r>
    </w:p>
    <w:p w14:paraId="3C45C58C" w14:textId="77777777" w:rsidR="00870A08" w:rsidRDefault="003A5418">
      <w:pPr>
        <w:pStyle w:val="2"/>
      </w:pPr>
      <w:r>
        <w:rPr>
          <w:rFonts w:hint="eastAsia"/>
        </w:rPr>
        <w:t>配置</w:t>
      </w:r>
      <w:r>
        <w:rPr>
          <w:rFonts w:hint="eastAsia"/>
        </w:rPr>
        <w:t>OSPF</w:t>
      </w:r>
      <w:r>
        <w:rPr>
          <w:rFonts w:hint="eastAsia"/>
        </w:rPr>
        <w:t>计时器</w:t>
      </w:r>
    </w:p>
    <w:p w14:paraId="5BB866F9" w14:textId="77777777" w:rsidR="00870A08" w:rsidRDefault="003A5418">
      <w:pPr>
        <w:ind w:firstLine="420"/>
        <w:rPr>
          <w:kern w:val="0"/>
        </w:rPr>
      </w:pPr>
      <w:r>
        <w:rPr>
          <w:rFonts w:hint="eastAsia"/>
          <w:kern w:val="0"/>
        </w:rPr>
        <w:t>网络管理员在日常网络</w:t>
      </w:r>
      <w:r>
        <w:rPr>
          <w:kern w:val="0"/>
        </w:rPr>
        <w:t>巡检中发现，</w:t>
      </w:r>
      <w:r>
        <w:rPr>
          <w:rFonts w:hint="eastAsia"/>
          <w:kern w:val="0"/>
        </w:rPr>
        <w:t>经过</w:t>
      </w:r>
      <w:r>
        <w:rPr>
          <w:rFonts w:hint="eastAsia"/>
          <w:kern w:val="0"/>
        </w:rPr>
        <w:t>R3</w:t>
      </w:r>
      <w:r>
        <w:rPr>
          <w:rFonts w:hint="eastAsia"/>
          <w:kern w:val="0"/>
        </w:rPr>
        <w:t>的线路是以太网，在</w:t>
      </w:r>
      <w:r>
        <w:rPr>
          <w:rFonts w:hint="eastAsia"/>
          <w:kern w:val="0"/>
        </w:rPr>
        <w:t>OSPF</w:t>
      </w:r>
      <w:r>
        <w:rPr>
          <w:rFonts w:hint="eastAsia"/>
          <w:kern w:val="0"/>
        </w:rPr>
        <w:t>协议中的</w:t>
      </w:r>
      <w:r>
        <w:rPr>
          <w:kern w:val="0"/>
        </w:rPr>
        <w:t>网络类型</w:t>
      </w:r>
      <w:r>
        <w:rPr>
          <w:rFonts w:hint="eastAsia"/>
          <w:kern w:val="0"/>
        </w:rPr>
        <w:t>为广播网络类型，即</w:t>
      </w:r>
      <w:r>
        <w:rPr>
          <w:kern w:val="0"/>
        </w:rPr>
        <w:t>默认</w:t>
      </w:r>
      <w:r>
        <w:rPr>
          <w:rFonts w:hint="eastAsia"/>
          <w:kern w:val="0"/>
        </w:rPr>
        <w:t>H</w:t>
      </w:r>
      <w:r>
        <w:rPr>
          <w:kern w:val="0"/>
        </w:rPr>
        <w:t>ello</w:t>
      </w:r>
      <w:r>
        <w:rPr>
          <w:kern w:val="0"/>
        </w:rPr>
        <w:t>计时器和</w:t>
      </w:r>
      <w:r>
        <w:rPr>
          <w:rFonts w:hint="eastAsia"/>
          <w:kern w:val="0"/>
        </w:rPr>
        <w:t>D</w:t>
      </w:r>
      <w:r>
        <w:rPr>
          <w:kern w:val="0"/>
        </w:rPr>
        <w:t>ead</w:t>
      </w:r>
      <w:r>
        <w:rPr>
          <w:rFonts w:hint="eastAsia"/>
          <w:kern w:val="0"/>
        </w:rPr>
        <w:t>计时器</w:t>
      </w:r>
      <w:r>
        <w:rPr>
          <w:kern w:val="0"/>
        </w:rPr>
        <w:t>是</w:t>
      </w:r>
      <w:r>
        <w:rPr>
          <w:rFonts w:hint="eastAsia"/>
          <w:kern w:val="0"/>
        </w:rPr>
        <w:t>10</w:t>
      </w:r>
      <w:r>
        <w:rPr>
          <w:rFonts w:hint="eastAsia"/>
          <w:kern w:val="0"/>
        </w:rPr>
        <w:t>秒</w:t>
      </w:r>
      <w:r>
        <w:rPr>
          <w:kern w:val="0"/>
        </w:rPr>
        <w:t>和</w:t>
      </w:r>
      <w:r>
        <w:rPr>
          <w:rFonts w:hint="eastAsia"/>
          <w:kern w:val="0"/>
        </w:rPr>
        <w:t>40</w:t>
      </w:r>
      <w:r>
        <w:rPr>
          <w:rFonts w:hint="eastAsia"/>
          <w:kern w:val="0"/>
        </w:rPr>
        <w:t>秒</w:t>
      </w:r>
      <w:r>
        <w:rPr>
          <w:kern w:val="0"/>
        </w:rPr>
        <w:t>。</w:t>
      </w:r>
      <w:r>
        <w:rPr>
          <w:rFonts w:hint="eastAsia"/>
          <w:kern w:val="0"/>
        </w:rPr>
        <w:t>这样</w:t>
      </w:r>
      <w:r>
        <w:rPr>
          <w:rFonts w:hint="eastAsia"/>
          <w:kern w:val="0"/>
        </w:rPr>
        <w:t>OSPF</w:t>
      </w:r>
      <w:r>
        <w:rPr>
          <w:rFonts w:hint="eastAsia"/>
          <w:kern w:val="0"/>
        </w:rPr>
        <w:t>数据的</w:t>
      </w:r>
      <w:r>
        <w:rPr>
          <w:rFonts w:hint="eastAsia"/>
          <w:kern w:val="0"/>
        </w:rPr>
        <w:t>Hello</w:t>
      </w:r>
      <w:r>
        <w:rPr>
          <w:rFonts w:hint="eastAsia"/>
          <w:kern w:val="0"/>
        </w:rPr>
        <w:t>报文</w:t>
      </w:r>
      <w:r>
        <w:rPr>
          <w:kern w:val="0"/>
        </w:rPr>
        <w:t>发送过于频繁</w:t>
      </w:r>
      <w:r>
        <w:rPr>
          <w:rFonts w:hint="eastAsia"/>
          <w:kern w:val="0"/>
        </w:rPr>
        <w:t>。</w:t>
      </w:r>
    </w:p>
    <w:p w14:paraId="4C533380" w14:textId="77777777" w:rsidR="00870A08" w:rsidRDefault="003A5418">
      <w:pPr>
        <w:ind w:firstLine="420"/>
        <w:rPr>
          <w:kern w:val="0"/>
        </w:rPr>
      </w:pPr>
      <w:r>
        <w:rPr>
          <w:kern w:val="0"/>
        </w:rPr>
        <w:t>现</w:t>
      </w:r>
      <w:r>
        <w:rPr>
          <w:rFonts w:hint="eastAsia"/>
          <w:kern w:val="0"/>
        </w:rPr>
        <w:t>修改</w:t>
      </w:r>
      <w:r>
        <w:rPr>
          <w:rFonts w:hint="eastAsia"/>
          <w:kern w:val="0"/>
        </w:rPr>
        <w:t>R1</w:t>
      </w:r>
      <w:r>
        <w:rPr>
          <w:rFonts w:hint="eastAsia"/>
          <w:kern w:val="0"/>
        </w:rPr>
        <w:t>上</w:t>
      </w:r>
      <w:r>
        <w:rPr>
          <w:rFonts w:hint="eastAsia"/>
          <w:kern w:val="0"/>
        </w:rPr>
        <w:t>H</w:t>
      </w:r>
      <w:r>
        <w:rPr>
          <w:kern w:val="0"/>
        </w:rPr>
        <w:t>ello</w:t>
      </w:r>
      <w:r>
        <w:rPr>
          <w:kern w:val="0"/>
        </w:rPr>
        <w:t>计时器和</w:t>
      </w:r>
      <w:r>
        <w:rPr>
          <w:rFonts w:hint="eastAsia"/>
          <w:kern w:val="0"/>
        </w:rPr>
        <w:t>D</w:t>
      </w:r>
      <w:r>
        <w:rPr>
          <w:kern w:val="0"/>
        </w:rPr>
        <w:t>ead</w:t>
      </w:r>
      <w:r>
        <w:rPr>
          <w:rFonts w:hint="eastAsia"/>
          <w:kern w:val="0"/>
        </w:rPr>
        <w:t>计时器为</w:t>
      </w:r>
      <w:r>
        <w:rPr>
          <w:rFonts w:hint="eastAsia"/>
          <w:kern w:val="0"/>
        </w:rPr>
        <w:t>20s</w:t>
      </w:r>
      <w:r>
        <w:rPr>
          <w:rFonts w:hint="eastAsia"/>
          <w:kern w:val="0"/>
        </w:rPr>
        <w:t>和</w:t>
      </w:r>
      <w:r>
        <w:rPr>
          <w:rFonts w:hint="eastAsia"/>
          <w:kern w:val="0"/>
        </w:rPr>
        <w:t>80s</w:t>
      </w:r>
      <w:r>
        <w:rPr>
          <w:rFonts w:hint="eastAsia"/>
          <w:kern w:val="0"/>
        </w:rPr>
        <w:t>。</w:t>
      </w:r>
    </w:p>
    <w:p w14:paraId="2EEB958F" w14:textId="77777777" w:rsidR="00870A08" w:rsidRDefault="003A5418">
      <w:pPr>
        <w:pStyle w:val="aff6"/>
        <w:rPr>
          <w:b/>
        </w:rPr>
      </w:pPr>
      <w:r>
        <w:lastRenderedPageBreak/>
        <w:t>[R</w:t>
      </w:r>
      <w:proofErr w:type="gramStart"/>
      <w:r>
        <w:t>1]interface</w:t>
      </w:r>
      <w:proofErr w:type="gramEnd"/>
      <w:r>
        <w:t xml:space="preserve"> </w:t>
      </w:r>
      <w:proofErr w:type="spellStart"/>
      <w:r>
        <w:t>GigabitEthernet</w:t>
      </w:r>
      <w:proofErr w:type="spellEnd"/>
      <w:r>
        <w:t xml:space="preserve"> 0/0/1</w:t>
      </w:r>
    </w:p>
    <w:p w14:paraId="1ED5638C" w14:textId="77777777" w:rsidR="00870A08" w:rsidRDefault="003A5418">
      <w:pPr>
        <w:pStyle w:val="aff6"/>
      </w:pPr>
      <w:r>
        <w:t>[R1-GigabitEthernet0/0/</w:t>
      </w:r>
      <w:proofErr w:type="gramStart"/>
      <w:r>
        <w:t>1]</w:t>
      </w:r>
      <w:proofErr w:type="spellStart"/>
      <w:r>
        <w:t>ospf</w:t>
      </w:r>
      <w:proofErr w:type="spellEnd"/>
      <w:proofErr w:type="gramEnd"/>
      <w:r>
        <w:t xml:space="preserve"> timer hello 20</w:t>
      </w:r>
    </w:p>
    <w:p w14:paraId="7B58A81B" w14:textId="77777777" w:rsidR="00870A08" w:rsidRDefault="003A5418">
      <w:pPr>
        <w:pStyle w:val="aff6"/>
      </w:pPr>
      <w:r>
        <w:t>[R1-GigabitEthernet0/0/</w:t>
      </w:r>
      <w:proofErr w:type="gramStart"/>
      <w:r>
        <w:t>1]</w:t>
      </w:r>
      <w:proofErr w:type="spellStart"/>
      <w:r>
        <w:t>ospf</w:t>
      </w:r>
      <w:proofErr w:type="spellEnd"/>
      <w:proofErr w:type="gramEnd"/>
      <w:r>
        <w:t xml:space="preserve"> timer dead 80</w:t>
      </w:r>
    </w:p>
    <w:p w14:paraId="13360122" w14:textId="77777777" w:rsidR="00870A08" w:rsidRDefault="00870A08">
      <w:pPr>
        <w:ind w:firstLine="420"/>
        <w:rPr>
          <w:kern w:val="0"/>
        </w:rPr>
      </w:pPr>
    </w:p>
    <w:p w14:paraId="19D6296E" w14:textId="77777777" w:rsidR="00870A08" w:rsidRDefault="003A5418">
      <w:pPr>
        <w:ind w:firstLine="420"/>
        <w:rPr>
          <w:kern w:val="0"/>
        </w:rPr>
      </w:pPr>
      <w:r>
        <w:rPr>
          <w:rFonts w:hint="eastAsia"/>
          <w:kern w:val="0"/>
        </w:rPr>
        <w:t>稍等片刻</w:t>
      </w:r>
      <w:r>
        <w:rPr>
          <w:kern w:val="0"/>
        </w:rPr>
        <w:t>，会发现</w:t>
      </w:r>
      <w:r>
        <w:rPr>
          <w:rFonts w:hint="eastAsia"/>
          <w:kern w:val="0"/>
        </w:rPr>
        <w:t>R1</w:t>
      </w:r>
      <w:r>
        <w:rPr>
          <w:rFonts w:hint="eastAsia"/>
          <w:kern w:val="0"/>
        </w:rPr>
        <w:t>与</w:t>
      </w:r>
      <w:r>
        <w:rPr>
          <w:rFonts w:hint="eastAsia"/>
          <w:kern w:val="0"/>
        </w:rPr>
        <w:t>R3</w:t>
      </w:r>
      <w:r>
        <w:rPr>
          <w:rFonts w:hint="eastAsia"/>
          <w:kern w:val="0"/>
        </w:rPr>
        <w:t>的</w:t>
      </w:r>
      <w:r>
        <w:rPr>
          <w:kern w:val="0"/>
        </w:rPr>
        <w:t>邻居关系</w:t>
      </w:r>
      <w:r>
        <w:rPr>
          <w:rFonts w:hint="eastAsia"/>
          <w:kern w:val="0"/>
        </w:rPr>
        <w:t>中断</w:t>
      </w:r>
      <w:r>
        <w:rPr>
          <w:kern w:val="0"/>
        </w:rPr>
        <w:t>，这是因为</w:t>
      </w:r>
      <w:r>
        <w:rPr>
          <w:rFonts w:hint="eastAsia"/>
          <w:kern w:val="0"/>
        </w:rPr>
        <w:t>H</w:t>
      </w:r>
      <w:r>
        <w:rPr>
          <w:kern w:val="0"/>
        </w:rPr>
        <w:t>ello</w:t>
      </w:r>
      <w:r>
        <w:rPr>
          <w:kern w:val="0"/>
        </w:rPr>
        <w:t>计时器和</w:t>
      </w:r>
      <w:r>
        <w:rPr>
          <w:rFonts w:hint="eastAsia"/>
          <w:kern w:val="0"/>
        </w:rPr>
        <w:t>D</w:t>
      </w:r>
      <w:r>
        <w:rPr>
          <w:kern w:val="0"/>
        </w:rPr>
        <w:t>ead</w:t>
      </w:r>
      <w:r>
        <w:rPr>
          <w:kern w:val="0"/>
        </w:rPr>
        <w:t>计时器在</w:t>
      </w:r>
      <w:r>
        <w:rPr>
          <w:rFonts w:hint="eastAsia"/>
          <w:kern w:val="0"/>
        </w:rPr>
        <w:t>OSPF</w:t>
      </w:r>
      <w:r>
        <w:rPr>
          <w:rFonts w:hint="eastAsia"/>
          <w:kern w:val="0"/>
        </w:rPr>
        <w:t>广播</w:t>
      </w:r>
      <w:r>
        <w:rPr>
          <w:kern w:val="0"/>
        </w:rPr>
        <w:t>网络中</w:t>
      </w:r>
      <w:r>
        <w:rPr>
          <w:rFonts w:hint="eastAsia"/>
          <w:kern w:val="0"/>
        </w:rPr>
        <w:t>建立</w:t>
      </w:r>
      <w:r>
        <w:rPr>
          <w:kern w:val="0"/>
        </w:rPr>
        <w:t>邻居关系时要进行校验</w:t>
      </w:r>
      <w:r>
        <w:rPr>
          <w:rFonts w:hint="eastAsia"/>
          <w:kern w:val="0"/>
        </w:rPr>
        <w:t>，</w:t>
      </w:r>
      <w:r>
        <w:rPr>
          <w:kern w:val="0"/>
        </w:rPr>
        <w:t>校验</w:t>
      </w:r>
      <w:r>
        <w:rPr>
          <w:rFonts w:hint="eastAsia"/>
          <w:kern w:val="0"/>
        </w:rPr>
        <w:t>一致</w:t>
      </w:r>
      <w:r>
        <w:rPr>
          <w:kern w:val="0"/>
        </w:rPr>
        <w:t>才能够</w:t>
      </w:r>
      <w:r>
        <w:rPr>
          <w:rFonts w:hint="eastAsia"/>
          <w:kern w:val="0"/>
        </w:rPr>
        <w:t>建立</w:t>
      </w:r>
      <w:r>
        <w:rPr>
          <w:kern w:val="0"/>
        </w:rPr>
        <w:t>邻居</w:t>
      </w:r>
      <w:r>
        <w:rPr>
          <w:rFonts w:hint="eastAsia"/>
          <w:kern w:val="0"/>
        </w:rPr>
        <w:t>。</w:t>
      </w:r>
    </w:p>
    <w:p w14:paraId="48001DA7" w14:textId="77777777" w:rsidR="00870A08" w:rsidRDefault="003A5418">
      <w:pPr>
        <w:ind w:firstLine="420"/>
        <w:rPr>
          <w:kern w:val="0"/>
        </w:rPr>
      </w:pPr>
      <w:r>
        <w:rPr>
          <w:rFonts w:hint="eastAsia"/>
          <w:kern w:val="0"/>
        </w:rPr>
        <w:t>同样修改</w:t>
      </w:r>
      <w:r>
        <w:rPr>
          <w:rFonts w:hint="eastAsia"/>
          <w:kern w:val="0"/>
        </w:rPr>
        <w:t>R3</w:t>
      </w:r>
      <w:r>
        <w:rPr>
          <w:rFonts w:hint="eastAsia"/>
          <w:kern w:val="0"/>
        </w:rPr>
        <w:t>的</w:t>
      </w:r>
      <w:r>
        <w:rPr>
          <w:rFonts w:hint="eastAsia"/>
          <w:kern w:val="0"/>
        </w:rPr>
        <w:t>2</w:t>
      </w:r>
      <w:r>
        <w:rPr>
          <w:rFonts w:hint="eastAsia"/>
          <w:kern w:val="0"/>
        </w:rPr>
        <w:t>个</w:t>
      </w:r>
      <w:r>
        <w:rPr>
          <w:kern w:val="0"/>
        </w:rPr>
        <w:t>计时器</w:t>
      </w:r>
      <w:r>
        <w:rPr>
          <w:rFonts w:hint="eastAsia"/>
          <w:kern w:val="0"/>
        </w:rPr>
        <w:t>，和</w:t>
      </w:r>
      <w:r>
        <w:rPr>
          <w:rFonts w:hint="eastAsia"/>
          <w:kern w:val="0"/>
        </w:rPr>
        <w:t>R1</w:t>
      </w:r>
      <w:r>
        <w:rPr>
          <w:rFonts w:hint="eastAsia"/>
          <w:kern w:val="0"/>
        </w:rPr>
        <w:t>保持一致。</w:t>
      </w:r>
    </w:p>
    <w:p w14:paraId="477E6E74" w14:textId="77777777" w:rsidR="00870A08" w:rsidRDefault="003A5418">
      <w:pPr>
        <w:pStyle w:val="aff6"/>
        <w:rPr>
          <w:b/>
        </w:rPr>
      </w:pPr>
      <w:r>
        <w:t>[R</w:t>
      </w:r>
      <w:proofErr w:type="gramStart"/>
      <w:r>
        <w:t>3]interface</w:t>
      </w:r>
      <w:proofErr w:type="gramEnd"/>
      <w:r>
        <w:t xml:space="preserve"> </w:t>
      </w:r>
      <w:proofErr w:type="spellStart"/>
      <w:r>
        <w:t>GigabitEthernet</w:t>
      </w:r>
      <w:proofErr w:type="spellEnd"/>
      <w:r>
        <w:t xml:space="preserve"> 0/0/0</w:t>
      </w:r>
    </w:p>
    <w:p w14:paraId="5860295D" w14:textId="77777777" w:rsidR="00870A08" w:rsidRDefault="003A5418">
      <w:pPr>
        <w:pStyle w:val="aff6"/>
      </w:pPr>
      <w:r>
        <w:t>[R3-GigabitEthernet0/0/</w:t>
      </w:r>
      <w:proofErr w:type="gramStart"/>
      <w:r>
        <w:t>1]</w:t>
      </w:r>
      <w:proofErr w:type="spellStart"/>
      <w:r>
        <w:t>ospf</w:t>
      </w:r>
      <w:proofErr w:type="spellEnd"/>
      <w:proofErr w:type="gramEnd"/>
      <w:r>
        <w:t xml:space="preserve"> timer hello 20</w:t>
      </w:r>
    </w:p>
    <w:p w14:paraId="7C1FAAB9" w14:textId="77777777" w:rsidR="00870A08" w:rsidRDefault="003A5418">
      <w:pPr>
        <w:pStyle w:val="aff6"/>
      </w:pPr>
      <w:r>
        <w:t>[R3-GigabitEthernet0/0/</w:t>
      </w:r>
      <w:proofErr w:type="gramStart"/>
      <w:r>
        <w:t>1]</w:t>
      </w:r>
      <w:proofErr w:type="spellStart"/>
      <w:r>
        <w:t>ospf</w:t>
      </w:r>
      <w:proofErr w:type="spellEnd"/>
      <w:proofErr w:type="gramEnd"/>
      <w:r>
        <w:t xml:space="preserve"> timer dead 80</w:t>
      </w:r>
    </w:p>
    <w:p w14:paraId="65E58885" w14:textId="77777777" w:rsidR="00870A08" w:rsidRDefault="00870A08">
      <w:pPr>
        <w:pStyle w:val="aff6"/>
      </w:pPr>
    </w:p>
    <w:p w14:paraId="31B34656" w14:textId="77777777" w:rsidR="00870A08" w:rsidRDefault="003A5418">
      <w:pPr>
        <w:ind w:firstLine="420"/>
        <w:rPr>
          <w:kern w:val="0"/>
        </w:rPr>
      </w:pPr>
      <w:r>
        <w:rPr>
          <w:rFonts w:hint="eastAsia"/>
          <w:kern w:val="0"/>
        </w:rPr>
        <w:t>配置完成后，查看</w:t>
      </w:r>
      <w:r>
        <w:rPr>
          <w:rFonts w:hint="eastAsia"/>
          <w:kern w:val="0"/>
        </w:rPr>
        <w:t>R1</w:t>
      </w:r>
      <w:r>
        <w:rPr>
          <w:rFonts w:hint="eastAsia"/>
          <w:kern w:val="0"/>
        </w:rPr>
        <w:t>邻居</w:t>
      </w:r>
      <w:r>
        <w:rPr>
          <w:kern w:val="0"/>
        </w:rPr>
        <w:t>状态</w:t>
      </w:r>
      <w:r>
        <w:rPr>
          <w:rFonts w:hint="eastAsia"/>
          <w:kern w:val="0"/>
        </w:rPr>
        <w:t>。</w:t>
      </w:r>
    </w:p>
    <w:p w14:paraId="459E19EC" w14:textId="77777777" w:rsidR="00870A08" w:rsidRDefault="003A5418">
      <w:pPr>
        <w:pStyle w:val="aff6"/>
      </w:pPr>
      <w:r>
        <w:t xml:space="preserve">&lt;R1&gt;display </w:t>
      </w:r>
      <w:proofErr w:type="spellStart"/>
      <w:r>
        <w:t>ospf</w:t>
      </w:r>
      <w:proofErr w:type="spellEnd"/>
      <w:r>
        <w:t xml:space="preserve"> peer</w:t>
      </w:r>
    </w:p>
    <w:p w14:paraId="5D5553EA" w14:textId="77777777" w:rsidR="00870A08" w:rsidRDefault="003A5418">
      <w:pPr>
        <w:pStyle w:val="aff6"/>
      </w:pPr>
      <w:r>
        <w:t xml:space="preserve">         OSPF Process 1 with Router-ID 10.0.1.254</w:t>
      </w:r>
    </w:p>
    <w:p w14:paraId="2D812867" w14:textId="77777777" w:rsidR="00870A08" w:rsidRDefault="003A5418">
      <w:pPr>
        <w:pStyle w:val="aff6"/>
      </w:pPr>
      <w:r>
        <w:t xml:space="preserve">                 Neighbors </w:t>
      </w:r>
    </w:p>
    <w:p w14:paraId="4EF7BC94" w14:textId="77777777" w:rsidR="00870A08" w:rsidRDefault="003A5418">
      <w:pPr>
        <w:pStyle w:val="aff6"/>
      </w:pPr>
      <w:r>
        <w:t xml:space="preserve"> Area 0.0.0.0 interface 10.0.13.1(GigabitEthernet0/0/1)'s neighbors</w:t>
      </w:r>
    </w:p>
    <w:p w14:paraId="110A4658" w14:textId="77777777" w:rsidR="00870A08" w:rsidRDefault="003A5418">
      <w:pPr>
        <w:pStyle w:val="aff6"/>
      </w:pPr>
      <w:r>
        <w:t xml:space="preserve"> Router-ID: 10.0.13.3        Address: 10.0.13.3       </w:t>
      </w:r>
    </w:p>
    <w:p w14:paraId="523969DF" w14:textId="77777777" w:rsidR="00870A08" w:rsidRDefault="003A5418">
      <w:pPr>
        <w:pStyle w:val="aff6"/>
      </w:pPr>
      <w:r>
        <w:t xml:space="preserve">   </w:t>
      </w:r>
      <w:r>
        <w:rPr>
          <w:shd w:val="pct10" w:color="auto" w:fill="FFFFFF"/>
        </w:rPr>
        <w:t xml:space="preserve">State: </w:t>
      </w:r>
      <w:proofErr w:type="gramStart"/>
      <w:r>
        <w:rPr>
          <w:shd w:val="pct10" w:color="auto" w:fill="FFFFFF"/>
        </w:rPr>
        <w:t>Full</w:t>
      </w:r>
      <w:r>
        <w:t xml:space="preserve">  </w:t>
      </w:r>
      <w:proofErr w:type="spellStart"/>
      <w:r>
        <w:t>Mode</w:t>
      </w:r>
      <w:proofErr w:type="gramEnd"/>
      <w:r>
        <w:t>:Nbr</w:t>
      </w:r>
      <w:proofErr w:type="spellEnd"/>
      <w:r>
        <w:t xml:space="preserve"> is  Master  Priority: 1</w:t>
      </w:r>
    </w:p>
    <w:p w14:paraId="7F9F69EC" w14:textId="77777777" w:rsidR="00870A08" w:rsidRDefault="003A5418">
      <w:pPr>
        <w:pStyle w:val="aff6"/>
      </w:pPr>
      <w:r>
        <w:t xml:space="preserve">   DR: </w:t>
      </w:r>
      <w:proofErr w:type="gramStart"/>
      <w:r>
        <w:t>10.0.13.3  BDR</w:t>
      </w:r>
      <w:proofErr w:type="gramEnd"/>
      <w:r>
        <w:t xml:space="preserve">: None   MTU: 0    </w:t>
      </w:r>
    </w:p>
    <w:p w14:paraId="21AF81BD" w14:textId="77777777" w:rsidR="00870A08" w:rsidRDefault="003A5418">
      <w:pPr>
        <w:pStyle w:val="aff6"/>
      </w:pPr>
      <w:r>
        <w:t xml:space="preserve">   Dead timer due in </w:t>
      </w:r>
      <w:proofErr w:type="gramStart"/>
      <w:r>
        <w:t>79  sec</w:t>
      </w:r>
      <w:proofErr w:type="gramEnd"/>
      <w:r>
        <w:t xml:space="preserve"> </w:t>
      </w:r>
    </w:p>
    <w:p w14:paraId="65110500" w14:textId="77777777" w:rsidR="00870A08" w:rsidRDefault="003A5418">
      <w:pPr>
        <w:pStyle w:val="aff6"/>
      </w:pPr>
      <w:r>
        <w:t xml:space="preserve">   </w:t>
      </w:r>
      <w:proofErr w:type="spellStart"/>
      <w:r>
        <w:t>Retrans</w:t>
      </w:r>
      <w:proofErr w:type="spellEnd"/>
      <w:r>
        <w:t xml:space="preserve"> timer interval: 0 </w:t>
      </w:r>
    </w:p>
    <w:p w14:paraId="58F9CCEE" w14:textId="77777777" w:rsidR="00870A08" w:rsidRDefault="003A5418">
      <w:pPr>
        <w:pStyle w:val="aff6"/>
      </w:pPr>
      <w:r>
        <w:t xml:space="preserve">   Neighbor is up for 00:00:18     </w:t>
      </w:r>
    </w:p>
    <w:p w14:paraId="0237B0F0" w14:textId="77777777" w:rsidR="00870A08" w:rsidRDefault="003A5418">
      <w:pPr>
        <w:pStyle w:val="aff6"/>
      </w:pPr>
      <w:r>
        <w:t xml:space="preserve">   Authentication Sequence: [ </w:t>
      </w:r>
      <w:proofErr w:type="gramStart"/>
      <w:r>
        <w:t>0 ]</w:t>
      </w:r>
      <w:proofErr w:type="gramEnd"/>
      <w:r>
        <w:t xml:space="preserve"> </w:t>
      </w:r>
    </w:p>
    <w:p w14:paraId="2D8B9EF0" w14:textId="77777777" w:rsidR="00870A08" w:rsidRDefault="00870A08">
      <w:pPr>
        <w:pStyle w:val="aff6"/>
      </w:pPr>
    </w:p>
    <w:p w14:paraId="605D160F" w14:textId="77777777" w:rsidR="00870A08" w:rsidRDefault="003A5418">
      <w:pPr>
        <w:ind w:firstLine="420"/>
        <w:rPr>
          <w:kern w:val="0"/>
        </w:rPr>
      </w:pPr>
      <w:r>
        <w:rPr>
          <w:rFonts w:hint="eastAsia"/>
          <w:kern w:val="0"/>
        </w:rPr>
        <w:t>可以观察到，邻居恢复正常。</w:t>
      </w:r>
    </w:p>
    <w:p w14:paraId="6E24291E" w14:textId="77777777" w:rsidR="00870A08" w:rsidRDefault="003A5418">
      <w:pPr>
        <w:pStyle w:val="10"/>
      </w:pPr>
      <w:r>
        <w:rPr>
          <w:rFonts w:hint="eastAsia"/>
        </w:rPr>
        <w:lastRenderedPageBreak/>
        <w:t>思考</w:t>
      </w:r>
    </w:p>
    <w:p w14:paraId="7C4A64C6" w14:textId="77777777" w:rsidR="00870A08" w:rsidRDefault="003A5418">
      <w:pPr>
        <w:ind w:firstLine="420"/>
      </w:pPr>
      <w:r>
        <w:rPr>
          <w:rFonts w:hint="eastAsia"/>
        </w:rPr>
        <w:t>OSPF</w:t>
      </w:r>
      <w:r>
        <w:rPr>
          <w:rFonts w:hint="eastAsia"/>
        </w:rPr>
        <w:t>的</w:t>
      </w:r>
      <w:r>
        <w:rPr>
          <w:rFonts w:hint="eastAsia"/>
        </w:rPr>
        <w:t>Dead</w:t>
      </w:r>
      <w:r>
        <w:rPr>
          <w:rFonts w:hint="eastAsia"/>
        </w:rPr>
        <w:t>计时器时长默认为什么要保持是</w:t>
      </w:r>
      <w:r>
        <w:rPr>
          <w:rFonts w:hint="eastAsia"/>
        </w:rPr>
        <w:t>Hello</w:t>
      </w:r>
      <w:r>
        <w:rPr>
          <w:rFonts w:hint="eastAsia"/>
        </w:rPr>
        <w:t>计时器的</w:t>
      </w:r>
      <w:r>
        <w:rPr>
          <w:rFonts w:hint="eastAsia"/>
        </w:rPr>
        <w:t>4</w:t>
      </w:r>
      <w:r>
        <w:rPr>
          <w:rFonts w:hint="eastAsia"/>
        </w:rPr>
        <w:t>倍？一定要保持</w:t>
      </w:r>
      <w:r>
        <w:rPr>
          <w:rFonts w:hint="eastAsia"/>
        </w:rPr>
        <w:t>4</w:t>
      </w:r>
      <w:r>
        <w:rPr>
          <w:rFonts w:hint="eastAsia"/>
        </w:rPr>
        <w:t>倍关系吗？</w:t>
      </w:r>
    </w:p>
    <w:p w14:paraId="4D08E9F4" w14:textId="77777777" w:rsidR="00870A08" w:rsidRDefault="003A5418">
      <w:pPr>
        <w:pStyle w:val="af2"/>
        <w:ind w:firstLineChars="0" w:firstLine="0"/>
        <w:rPr>
          <w:rFonts w:ascii="微软雅黑" w:hAnsi="微软雅黑"/>
        </w:rPr>
      </w:pPr>
      <w:bookmarkStart w:id="145" w:name="_Toc29399"/>
      <w:r>
        <w:rPr>
          <w:rFonts w:ascii="微软雅黑" w:hAnsi="微软雅黑" w:hint="eastAsia"/>
        </w:rPr>
        <w:t>8.8 连接</w:t>
      </w:r>
      <w:r>
        <w:t>RIP</w:t>
      </w:r>
      <w:r>
        <w:rPr>
          <w:rFonts w:hAnsi="微软雅黑"/>
        </w:rPr>
        <w:t>与</w:t>
      </w:r>
      <w:r>
        <w:t>OSPF</w:t>
      </w:r>
      <w:r>
        <w:rPr>
          <w:rFonts w:ascii="微软雅黑" w:hAnsi="微软雅黑" w:hint="eastAsia"/>
        </w:rPr>
        <w:t>网络</w:t>
      </w:r>
      <w:bookmarkEnd w:id="145"/>
    </w:p>
    <w:p w14:paraId="6A041060" w14:textId="77777777" w:rsidR="00870A08" w:rsidRDefault="003A5418">
      <w:pPr>
        <w:pStyle w:val="10"/>
      </w:pPr>
      <w:r>
        <w:rPr>
          <w:rFonts w:hint="eastAsia"/>
        </w:rPr>
        <w:t>原理概述</w:t>
      </w:r>
    </w:p>
    <w:p w14:paraId="38F531CE" w14:textId="77777777" w:rsidR="00870A08" w:rsidRDefault="003A5418">
      <w:pPr>
        <w:tabs>
          <w:tab w:val="left" w:pos="720"/>
        </w:tabs>
        <w:ind w:firstLine="420"/>
      </w:pPr>
      <w:r>
        <w:rPr>
          <w:rFonts w:hint="eastAsia"/>
        </w:rPr>
        <w:t>不同的网络会根据自身的实际情况来选用路由协议。比如有些网络规模很小，为了管理简单，部署了</w:t>
      </w:r>
      <w:r>
        <w:t>RIP</w:t>
      </w:r>
      <w:r>
        <w:rPr>
          <w:rFonts w:hint="eastAsia"/>
        </w:rPr>
        <w:t>，而有些网络很复杂，可以部署</w:t>
      </w:r>
      <w:r>
        <w:t>OSPF</w:t>
      </w:r>
      <w:r>
        <w:rPr>
          <w:rFonts w:hint="eastAsia"/>
        </w:rPr>
        <w:t>。不同路由协议之间不能直接共享各自的路由信息，需要依靠配置路由的引入来实现。</w:t>
      </w:r>
    </w:p>
    <w:p w14:paraId="31847A23" w14:textId="77777777" w:rsidR="00870A08" w:rsidRDefault="003A5418">
      <w:pPr>
        <w:tabs>
          <w:tab w:val="left" w:pos="720"/>
        </w:tabs>
        <w:ind w:firstLine="420"/>
      </w:pPr>
      <w:r>
        <w:rPr>
          <w:rFonts w:hint="eastAsia"/>
        </w:rPr>
        <w:t>获得路由信息一般有三种途径，直连网段、静态配置和路由协议。可以将通过这三种途径获得的路由信息引入到路由协议中。例如，把直连网段引入到</w:t>
      </w:r>
      <w:r>
        <w:t>OSPF</w:t>
      </w:r>
      <w:r>
        <w:rPr>
          <w:rFonts w:hint="eastAsia"/>
        </w:rPr>
        <w:t>中，叫做“引入直连”，把静态路由引入</w:t>
      </w:r>
      <w:r>
        <w:t>OSPF</w:t>
      </w:r>
      <w:r>
        <w:rPr>
          <w:rFonts w:hint="eastAsia"/>
        </w:rPr>
        <w:t>，叫做“引入静态路由”，</w:t>
      </w:r>
      <w:r>
        <w:rPr>
          <w:rFonts w:hint="eastAsia"/>
        </w:rPr>
        <w:t xml:space="preserve"> </w:t>
      </w:r>
      <w:r>
        <w:rPr>
          <w:rFonts w:hint="eastAsia"/>
        </w:rPr>
        <w:t>把</w:t>
      </w:r>
      <w:r>
        <w:t>RIP</w:t>
      </w:r>
      <w:r>
        <w:rPr>
          <w:rFonts w:hint="eastAsia"/>
        </w:rPr>
        <w:t>引入</w:t>
      </w:r>
      <w:r>
        <w:t>OSPF</w:t>
      </w:r>
      <w:r>
        <w:rPr>
          <w:rFonts w:hint="eastAsia"/>
        </w:rPr>
        <w:t>叫做“引入</w:t>
      </w:r>
      <w:r>
        <w:t>RIP”</w:t>
      </w:r>
      <w:r>
        <w:rPr>
          <w:rFonts w:hint="eastAsia"/>
        </w:rPr>
        <w:t>。当把这些路由信息引入到路由协议进程以后，这些路由信息就可以在路由协议进程中进行通告了，也就是说通过配置引入，一种路由协议可以自动获得所有来自另一种协议的所有路由信息。</w:t>
      </w:r>
    </w:p>
    <w:p w14:paraId="424E6370" w14:textId="77777777" w:rsidR="00870A08" w:rsidRDefault="003A5418">
      <w:pPr>
        <w:tabs>
          <w:tab w:val="left" w:pos="720"/>
        </w:tabs>
        <w:ind w:firstLine="420"/>
      </w:pPr>
      <w:r>
        <w:rPr>
          <w:rFonts w:hint="eastAsia"/>
        </w:rPr>
        <w:t>不同的路由协议计算路由开销的依据是不同的，开销值的大小和范围都是不同的。</w:t>
      </w:r>
      <w:r>
        <w:t>OSPF</w:t>
      </w:r>
      <w:r>
        <w:rPr>
          <w:rFonts w:hint="eastAsia"/>
        </w:rPr>
        <w:t>的开销值基于带宽，而且值的范围很大，</w:t>
      </w:r>
      <w:r>
        <w:t>RIP</w:t>
      </w:r>
      <w:r>
        <w:rPr>
          <w:rFonts w:hint="eastAsia"/>
        </w:rPr>
        <w:t>的开销基于跳数，范围很小，所以当配置</w:t>
      </w:r>
      <w:r>
        <w:t>OSPF</w:t>
      </w:r>
      <w:r>
        <w:rPr>
          <w:rFonts w:hint="eastAsia"/>
        </w:rPr>
        <w:t>和</w:t>
      </w:r>
      <w:r>
        <w:t>RIP</w:t>
      </w:r>
      <w:r>
        <w:rPr>
          <w:rFonts w:hint="eastAsia"/>
        </w:rPr>
        <w:t>的相互引入时一定要小心（幸运的是，在华为</w:t>
      </w:r>
      <w:r>
        <w:t>VRP</w:t>
      </w:r>
      <w:r>
        <w:rPr>
          <w:rFonts w:hint="eastAsia"/>
        </w:rPr>
        <w:t>平台上，当</w:t>
      </w:r>
      <w:r w:rsidRPr="004B4CF3">
        <w:rPr>
          <w:rStyle w:val="11"/>
          <w:rFonts w:hint="eastAsia"/>
        </w:rPr>
        <w:t>引入</w:t>
      </w:r>
      <w:r w:rsidRPr="004B4CF3">
        <w:rPr>
          <w:rStyle w:val="11"/>
        </w:rPr>
        <w:t>OSPF</w:t>
      </w:r>
      <w:r w:rsidRPr="004B4CF3">
        <w:rPr>
          <w:rStyle w:val="11"/>
          <w:rFonts w:hint="eastAsia"/>
        </w:rPr>
        <w:t>路由至</w:t>
      </w:r>
      <w:r w:rsidRPr="004B4CF3">
        <w:rPr>
          <w:rStyle w:val="11"/>
        </w:rPr>
        <w:t>RIP</w:t>
      </w:r>
      <w:r w:rsidRPr="004B4CF3">
        <w:rPr>
          <w:rStyle w:val="11"/>
          <w:rFonts w:hint="eastAsia"/>
        </w:rPr>
        <w:t>时，如不指定</w:t>
      </w:r>
      <w:r w:rsidRPr="004B4CF3">
        <w:rPr>
          <w:rStyle w:val="11"/>
        </w:rPr>
        <w:t>C</w:t>
      </w:r>
      <w:r w:rsidRPr="004B4CF3">
        <w:rPr>
          <w:rStyle w:val="11"/>
          <w:rFonts w:hint="eastAsia"/>
        </w:rPr>
        <w:t>ost</w:t>
      </w:r>
      <w:r w:rsidRPr="004B4CF3">
        <w:rPr>
          <w:rStyle w:val="11"/>
          <w:rFonts w:hint="eastAsia"/>
        </w:rPr>
        <w:t>值，开销值将默认设为</w:t>
      </w:r>
      <w:r w:rsidRPr="004B4CF3">
        <w:rPr>
          <w:rStyle w:val="11"/>
        </w:rPr>
        <w:t>1</w:t>
      </w:r>
      <w:r>
        <w:rPr>
          <w:rFonts w:hint="eastAsia"/>
        </w:rPr>
        <w:t>。尽管如此，网络管理员还是应该手工配置开销值以反映网络的真实情况）。</w:t>
      </w:r>
    </w:p>
    <w:p w14:paraId="5449878B" w14:textId="77777777" w:rsidR="00870A08" w:rsidRDefault="003A5418">
      <w:pPr>
        <w:pStyle w:val="10"/>
      </w:pPr>
      <w:r>
        <w:rPr>
          <w:rFonts w:hint="eastAsia"/>
        </w:rPr>
        <w:t>实验目的</w:t>
      </w:r>
    </w:p>
    <w:p w14:paraId="23E1C0C1" w14:textId="77777777" w:rsidR="00870A08" w:rsidRDefault="003A5418">
      <w:pPr>
        <w:pStyle w:val="12"/>
        <w:numPr>
          <w:ilvl w:val="1"/>
          <w:numId w:val="5"/>
        </w:numPr>
        <w:ind w:firstLineChars="0"/>
        <w:jc w:val="left"/>
      </w:pPr>
      <w:r>
        <w:rPr>
          <w:rFonts w:hint="eastAsia"/>
        </w:rPr>
        <w:t>理解路由引入的应用场景</w:t>
      </w:r>
    </w:p>
    <w:p w14:paraId="26AC7D1D"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中引入其他协议的配置</w:t>
      </w:r>
    </w:p>
    <w:p w14:paraId="42488293" w14:textId="77777777" w:rsidR="00870A08" w:rsidRDefault="003A5418">
      <w:pPr>
        <w:pStyle w:val="12"/>
        <w:numPr>
          <w:ilvl w:val="1"/>
          <w:numId w:val="5"/>
        </w:numPr>
        <w:ind w:firstLineChars="0"/>
        <w:jc w:val="left"/>
      </w:pPr>
      <w:r>
        <w:rPr>
          <w:rFonts w:hint="eastAsia"/>
        </w:rPr>
        <w:t>掌握</w:t>
      </w:r>
      <w:r>
        <w:rPr>
          <w:rFonts w:hint="eastAsia"/>
        </w:rPr>
        <w:t>OSPF</w:t>
      </w:r>
      <w:r>
        <w:rPr>
          <w:rFonts w:hint="eastAsia"/>
        </w:rPr>
        <w:t>中引入其他协议的配置</w:t>
      </w:r>
    </w:p>
    <w:p w14:paraId="72C60E5A" w14:textId="77777777" w:rsidR="00870A08" w:rsidRDefault="003A5418">
      <w:pPr>
        <w:pStyle w:val="12"/>
        <w:numPr>
          <w:ilvl w:val="1"/>
          <w:numId w:val="5"/>
        </w:numPr>
        <w:ind w:firstLineChars="0"/>
        <w:jc w:val="left"/>
      </w:pPr>
      <w:r>
        <w:rPr>
          <w:rFonts w:hint="eastAsia"/>
        </w:rPr>
        <w:t>掌握路由引入时修改开销值的方法</w:t>
      </w:r>
    </w:p>
    <w:p w14:paraId="33218171" w14:textId="77777777" w:rsidR="00870A08" w:rsidRDefault="003A5418">
      <w:pPr>
        <w:pStyle w:val="10"/>
      </w:pPr>
      <w:r>
        <w:rPr>
          <w:rFonts w:hint="eastAsia"/>
        </w:rPr>
        <w:lastRenderedPageBreak/>
        <w:t>实验内容</w:t>
      </w:r>
    </w:p>
    <w:p w14:paraId="276F9183" w14:textId="77777777" w:rsidR="00870A08" w:rsidRDefault="003A5418">
      <w:pPr>
        <w:tabs>
          <w:tab w:val="left" w:pos="720"/>
        </w:tabs>
        <w:ind w:firstLine="420"/>
      </w:pPr>
      <w:r>
        <w:rPr>
          <w:rFonts w:hint="eastAsia"/>
        </w:rPr>
        <w:t>本实验模拟真实网络场景，路由器</w:t>
      </w:r>
      <w:r>
        <w:rPr>
          <w:rFonts w:hint="eastAsia"/>
        </w:rPr>
        <w:t>R1</w:t>
      </w:r>
      <w:r>
        <w:rPr>
          <w:rFonts w:hint="eastAsia"/>
        </w:rPr>
        <w:t>分别连接两家公司网络，</w:t>
      </w:r>
      <w:r>
        <w:rPr>
          <w:rFonts w:hint="eastAsia"/>
        </w:rPr>
        <w:t>R1</w:t>
      </w:r>
      <w:r>
        <w:rPr>
          <w:rFonts w:hint="eastAsia"/>
        </w:rPr>
        <w:t>左侧公司</w:t>
      </w:r>
      <w:r>
        <w:rPr>
          <w:rFonts w:hint="eastAsia"/>
        </w:rPr>
        <w:t>A</w:t>
      </w:r>
      <w:r>
        <w:rPr>
          <w:rFonts w:hint="eastAsia"/>
        </w:rPr>
        <w:t>内部网络运行</w:t>
      </w:r>
      <w:r>
        <w:rPr>
          <w:rFonts w:hint="eastAsia"/>
        </w:rPr>
        <w:t>RIP</w:t>
      </w:r>
      <w:r>
        <w:rPr>
          <w:rFonts w:hint="eastAsia"/>
        </w:rPr>
        <w:t>协议，公司</w:t>
      </w:r>
      <w:r>
        <w:rPr>
          <w:rFonts w:hint="eastAsia"/>
        </w:rPr>
        <w:t>B</w:t>
      </w:r>
      <w:r>
        <w:rPr>
          <w:rFonts w:hint="eastAsia"/>
        </w:rPr>
        <w:t>内部网络运行</w:t>
      </w:r>
      <w:r>
        <w:rPr>
          <w:rFonts w:hint="eastAsia"/>
        </w:rPr>
        <w:t>OSPF</w:t>
      </w:r>
      <w:r>
        <w:rPr>
          <w:rFonts w:hint="eastAsia"/>
        </w:rPr>
        <w:t>协议。由于业务发展需要，两家公司需要能够互相通信。但由于两家公司使用不同的路由协议，现需要在路由器</w:t>
      </w:r>
      <w:r>
        <w:rPr>
          <w:rFonts w:hint="eastAsia"/>
        </w:rPr>
        <w:t>R1</w:t>
      </w:r>
      <w:r>
        <w:rPr>
          <w:rFonts w:hint="eastAsia"/>
        </w:rPr>
        <w:t>上配置双向路由引入。</w:t>
      </w:r>
    </w:p>
    <w:p w14:paraId="7E2E10AC" w14:textId="77777777" w:rsidR="00870A08" w:rsidRDefault="003A5418">
      <w:pPr>
        <w:pStyle w:val="10"/>
      </w:pPr>
      <w:r>
        <w:rPr>
          <w:rFonts w:hint="eastAsia"/>
        </w:rPr>
        <w:t>实验拓扑</w:t>
      </w:r>
    </w:p>
    <w:p w14:paraId="48429EA1" w14:textId="77777777" w:rsidR="00870A08" w:rsidRDefault="003A5418">
      <w:pPr>
        <w:pStyle w:val="aff6"/>
        <w:jc w:val="center"/>
      </w:pPr>
      <w:r>
        <w:rPr>
          <w:noProof/>
          <w:lang w:val="en-GB"/>
        </w:rPr>
        <w:drawing>
          <wp:inline distT="0" distB="0" distL="0" distR="0" wp14:anchorId="7F193CE5" wp14:editId="06421142">
            <wp:extent cx="5515610" cy="2809875"/>
            <wp:effectExtent l="19050" t="0" r="8755" b="0"/>
            <wp:docPr id="62" name="图片 61"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descr="捕获.PNG"/>
                    <pic:cNvPicPr>
                      <a:picLocks noChangeAspect="1"/>
                    </pic:cNvPicPr>
                  </pic:nvPicPr>
                  <pic:blipFill>
                    <a:blip r:embed="rId166" cstate="print">
                      <a:grayscl/>
                    </a:blip>
                    <a:stretch>
                      <a:fillRect/>
                    </a:stretch>
                  </pic:blipFill>
                  <pic:spPr>
                    <a:xfrm>
                      <a:off x="0" y="0"/>
                      <a:ext cx="5515745" cy="2810267"/>
                    </a:xfrm>
                    <a:prstGeom prst="rect">
                      <a:avLst/>
                    </a:prstGeom>
                  </pic:spPr>
                </pic:pic>
              </a:graphicData>
            </a:graphic>
          </wp:inline>
        </w:drawing>
      </w:r>
    </w:p>
    <w:p w14:paraId="3ECC61FA" w14:textId="77777777" w:rsidR="00870A08" w:rsidRDefault="003A5418">
      <w:pPr>
        <w:pStyle w:val="aff6"/>
        <w:jc w:val="center"/>
      </w:pPr>
      <w:r>
        <w:rPr>
          <w:rFonts w:hint="eastAsia"/>
        </w:rPr>
        <w:t>图</w:t>
      </w:r>
      <w:r>
        <w:rPr>
          <w:rFonts w:hint="eastAsia"/>
        </w:rPr>
        <w:t xml:space="preserve">8-10 </w:t>
      </w:r>
      <w:r>
        <w:rPr>
          <w:rFonts w:hint="eastAsia"/>
        </w:rPr>
        <w:t>连接</w:t>
      </w:r>
      <w:r>
        <w:rPr>
          <w:rFonts w:hint="eastAsia"/>
        </w:rPr>
        <w:t>RIP</w:t>
      </w:r>
      <w:r>
        <w:rPr>
          <w:rFonts w:hint="eastAsia"/>
        </w:rPr>
        <w:t>与</w:t>
      </w:r>
      <w:r>
        <w:rPr>
          <w:rFonts w:hint="eastAsia"/>
        </w:rPr>
        <w:t>OSPF</w:t>
      </w:r>
      <w:r>
        <w:rPr>
          <w:rFonts w:hint="eastAsia"/>
        </w:rPr>
        <w:t>网络拓扑图</w:t>
      </w:r>
    </w:p>
    <w:p w14:paraId="41D78558"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23C6DC9B" w14:textId="77777777">
        <w:trPr>
          <w:trHeight w:val="471"/>
          <w:jc w:val="center"/>
        </w:trPr>
        <w:tc>
          <w:tcPr>
            <w:tcW w:w="1594" w:type="dxa"/>
            <w:vAlign w:val="center"/>
          </w:tcPr>
          <w:p w14:paraId="04234C6D" w14:textId="77777777" w:rsidR="00870A08" w:rsidRDefault="003A5418">
            <w:pPr>
              <w:spacing w:line="240" w:lineRule="auto"/>
              <w:ind w:firstLineChars="0" w:firstLine="0"/>
              <w:jc w:val="center"/>
            </w:pPr>
            <w:r>
              <w:rPr>
                <w:rFonts w:hint="eastAsia"/>
              </w:rPr>
              <w:t>设备</w:t>
            </w:r>
          </w:p>
        </w:tc>
        <w:tc>
          <w:tcPr>
            <w:tcW w:w="1706" w:type="dxa"/>
            <w:vAlign w:val="center"/>
          </w:tcPr>
          <w:p w14:paraId="5937A1B3" w14:textId="77777777" w:rsidR="00870A08" w:rsidRDefault="003A5418">
            <w:pPr>
              <w:spacing w:line="240" w:lineRule="auto"/>
              <w:ind w:firstLineChars="0" w:firstLine="0"/>
              <w:jc w:val="center"/>
            </w:pPr>
            <w:r>
              <w:rPr>
                <w:rFonts w:hint="eastAsia"/>
              </w:rPr>
              <w:t>接口</w:t>
            </w:r>
          </w:p>
        </w:tc>
        <w:tc>
          <w:tcPr>
            <w:tcW w:w="1882" w:type="dxa"/>
            <w:vAlign w:val="center"/>
          </w:tcPr>
          <w:p w14:paraId="46434165"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1D3092B7" w14:textId="77777777" w:rsidR="00870A08" w:rsidRDefault="003A5418">
            <w:pPr>
              <w:spacing w:line="240" w:lineRule="auto"/>
              <w:ind w:firstLineChars="0" w:firstLine="0"/>
              <w:jc w:val="center"/>
            </w:pPr>
            <w:r>
              <w:rPr>
                <w:rFonts w:hint="eastAsia"/>
              </w:rPr>
              <w:t>子网掩码</w:t>
            </w:r>
          </w:p>
        </w:tc>
        <w:tc>
          <w:tcPr>
            <w:tcW w:w="1458" w:type="dxa"/>
            <w:vAlign w:val="center"/>
          </w:tcPr>
          <w:p w14:paraId="6B7933D8" w14:textId="77777777" w:rsidR="00870A08" w:rsidRDefault="003A5418">
            <w:pPr>
              <w:spacing w:line="240" w:lineRule="auto"/>
              <w:ind w:firstLineChars="0" w:firstLine="0"/>
              <w:jc w:val="center"/>
            </w:pPr>
            <w:r>
              <w:rPr>
                <w:rFonts w:hint="eastAsia"/>
              </w:rPr>
              <w:t>默认网关</w:t>
            </w:r>
          </w:p>
        </w:tc>
      </w:tr>
      <w:tr w:rsidR="00870A08" w14:paraId="0B34E93F" w14:textId="77777777">
        <w:trPr>
          <w:jc w:val="center"/>
        </w:trPr>
        <w:tc>
          <w:tcPr>
            <w:tcW w:w="1594" w:type="dxa"/>
            <w:vMerge w:val="restart"/>
            <w:vAlign w:val="center"/>
          </w:tcPr>
          <w:p w14:paraId="1F09F8F5" w14:textId="77777777" w:rsidR="00870A08" w:rsidRDefault="003A5418">
            <w:pPr>
              <w:spacing w:line="240" w:lineRule="auto"/>
              <w:ind w:firstLineChars="0" w:firstLine="0"/>
              <w:jc w:val="center"/>
            </w:pPr>
            <w:r>
              <w:rPr>
                <w:rFonts w:hint="eastAsia"/>
              </w:rPr>
              <w:t>R1(AR1220)</w:t>
            </w:r>
          </w:p>
        </w:tc>
        <w:tc>
          <w:tcPr>
            <w:tcW w:w="1706" w:type="dxa"/>
            <w:vAlign w:val="center"/>
          </w:tcPr>
          <w:p w14:paraId="5CA08FE4" w14:textId="77777777" w:rsidR="00870A08" w:rsidRDefault="003A5418">
            <w:pPr>
              <w:spacing w:line="240" w:lineRule="auto"/>
              <w:ind w:firstLineChars="0" w:firstLine="0"/>
              <w:jc w:val="center"/>
            </w:pPr>
            <w:r>
              <w:rPr>
                <w:rFonts w:hint="eastAsia"/>
              </w:rPr>
              <w:t>GE 0/0/0</w:t>
            </w:r>
          </w:p>
        </w:tc>
        <w:tc>
          <w:tcPr>
            <w:tcW w:w="1882" w:type="dxa"/>
            <w:vAlign w:val="center"/>
          </w:tcPr>
          <w:p w14:paraId="16BD0335" w14:textId="77777777" w:rsidR="00870A08" w:rsidRDefault="003A5418">
            <w:pPr>
              <w:spacing w:line="240" w:lineRule="auto"/>
              <w:ind w:firstLineChars="0" w:firstLine="0"/>
              <w:jc w:val="center"/>
            </w:pPr>
            <w:r>
              <w:rPr>
                <w:rFonts w:hint="eastAsia"/>
              </w:rPr>
              <w:t>10.2.2.1</w:t>
            </w:r>
          </w:p>
        </w:tc>
        <w:tc>
          <w:tcPr>
            <w:tcW w:w="1882" w:type="dxa"/>
            <w:vAlign w:val="center"/>
          </w:tcPr>
          <w:p w14:paraId="6C30D8E0" w14:textId="77777777" w:rsidR="00870A08" w:rsidRDefault="003A5418">
            <w:pPr>
              <w:spacing w:line="240" w:lineRule="auto"/>
              <w:ind w:firstLineChars="0" w:firstLine="0"/>
              <w:jc w:val="center"/>
            </w:pPr>
            <w:r>
              <w:rPr>
                <w:rFonts w:hint="eastAsia"/>
              </w:rPr>
              <w:t>255.255.255.0</w:t>
            </w:r>
          </w:p>
        </w:tc>
        <w:tc>
          <w:tcPr>
            <w:tcW w:w="1458" w:type="dxa"/>
            <w:vAlign w:val="center"/>
          </w:tcPr>
          <w:p w14:paraId="28FCF44D" w14:textId="77777777" w:rsidR="00870A08" w:rsidRDefault="003A5418">
            <w:pPr>
              <w:spacing w:line="240" w:lineRule="auto"/>
              <w:ind w:firstLineChars="0" w:firstLine="0"/>
              <w:jc w:val="center"/>
            </w:pPr>
            <w:r>
              <w:rPr>
                <w:rFonts w:hint="eastAsia"/>
              </w:rPr>
              <w:t>N/A</w:t>
            </w:r>
          </w:p>
        </w:tc>
      </w:tr>
      <w:tr w:rsidR="00870A08" w14:paraId="005A6C7D" w14:textId="77777777">
        <w:trPr>
          <w:jc w:val="center"/>
        </w:trPr>
        <w:tc>
          <w:tcPr>
            <w:tcW w:w="1594" w:type="dxa"/>
            <w:vMerge/>
            <w:vAlign w:val="center"/>
          </w:tcPr>
          <w:p w14:paraId="07E4BD01" w14:textId="77777777" w:rsidR="00870A08" w:rsidRDefault="00870A08">
            <w:pPr>
              <w:ind w:firstLineChars="0" w:firstLine="0"/>
              <w:jc w:val="center"/>
            </w:pPr>
          </w:p>
        </w:tc>
        <w:tc>
          <w:tcPr>
            <w:tcW w:w="1706" w:type="dxa"/>
            <w:vAlign w:val="center"/>
          </w:tcPr>
          <w:p w14:paraId="6D337BCB" w14:textId="77777777" w:rsidR="00870A08" w:rsidRDefault="003A5418">
            <w:pPr>
              <w:spacing w:line="240" w:lineRule="auto"/>
              <w:ind w:firstLineChars="0" w:firstLine="0"/>
              <w:jc w:val="center"/>
            </w:pPr>
            <w:r>
              <w:rPr>
                <w:rFonts w:hint="eastAsia"/>
              </w:rPr>
              <w:t>GE 0/0/1</w:t>
            </w:r>
          </w:p>
        </w:tc>
        <w:tc>
          <w:tcPr>
            <w:tcW w:w="1882" w:type="dxa"/>
            <w:vAlign w:val="center"/>
          </w:tcPr>
          <w:p w14:paraId="6B210FEE" w14:textId="77777777" w:rsidR="00870A08" w:rsidRDefault="003A5418">
            <w:pPr>
              <w:spacing w:line="240" w:lineRule="auto"/>
              <w:ind w:firstLineChars="0" w:firstLine="0"/>
              <w:jc w:val="center"/>
            </w:pPr>
            <w:r>
              <w:rPr>
                <w:rFonts w:hint="eastAsia"/>
              </w:rPr>
              <w:t>20.2.2.1</w:t>
            </w:r>
          </w:p>
        </w:tc>
        <w:tc>
          <w:tcPr>
            <w:tcW w:w="1882" w:type="dxa"/>
            <w:vAlign w:val="center"/>
          </w:tcPr>
          <w:p w14:paraId="6E6D20F5" w14:textId="77777777" w:rsidR="00870A08" w:rsidRDefault="003A5418">
            <w:pPr>
              <w:spacing w:line="240" w:lineRule="auto"/>
              <w:ind w:firstLineChars="0" w:firstLine="0"/>
              <w:jc w:val="center"/>
            </w:pPr>
            <w:r>
              <w:rPr>
                <w:rFonts w:hint="eastAsia"/>
              </w:rPr>
              <w:t>255.255.255.0</w:t>
            </w:r>
          </w:p>
        </w:tc>
        <w:tc>
          <w:tcPr>
            <w:tcW w:w="1458" w:type="dxa"/>
            <w:vAlign w:val="center"/>
          </w:tcPr>
          <w:p w14:paraId="6B964ED0" w14:textId="77777777" w:rsidR="00870A08" w:rsidRDefault="003A5418">
            <w:pPr>
              <w:spacing w:line="240" w:lineRule="auto"/>
              <w:ind w:firstLineChars="0" w:firstLine="0"/>
              <w:jc w:val="center"/>
            </w:pPr>
            <w:r>
              <w:rPr>
                <w:rFonts w:hint="eastAsia"/>
              </w:rPr>
              <w:t>N/A</w:t>
            </w:r>
          </w:p>
        </w:tc>
      </w:tr>
      <w:tr w:rsidR="00870A08" w14:paraId="0F8A3270" w14:textId="77777777">
        <w:trPr>
          <w:jc w:val="center"/>
        </w:trPr>
        <w:tc>
          <w:tcPr>
            <w:tcW w:w="1594" w:type="dxa"/>
            <w:vMerge w:val="restart"/>
            <w:vAlign w:val="center"/>
          </w:tcPr>
          <w:p w14:paraId="2800B2AE" w14:textId="77777777" w:rsidR="00870A08" w:rsidRDefault="003A5418">
            <w:pPr>
              <w:spacing w:line="240" w:lineRule="auto"/>
              <w:ind w:firstLineChars="0" w:firstLine="0"/>
              <w:jc w:val="center"/>
            </w:pPr>
            <w:r>
              <w:rPr>
                <w:rFonts w:hint="eastAsia"/>
              </w:rPr>
              <w:t>R2(AR1220)</w:t>
            </w:r>
          </w:p>
        </w:tc>
        <w:tc>
          <w:tcPr>
            <w:tcW w:w="1706" w:type="dxa"/>
            <w:vAlign w:val="center"/>
          </w:tcPr>
          <w:p w14:paraId="3DD38AB0" w14:textId="77777777" w:rsidR="00870A08" w:rsidRDefault="003A5418">
            <w:pPr>
              <w:spacing w:line="240" w:lineRule="auto"/>
              <w:ind w:firstLineChars="0" w:firstLine="0"/>
              <w:jc w:val="center"/>
            </w:pPr>
            <w:r>
              <w:rPr>
                <w:rFonts w:hint="eastAsia"/>
              </w:rPr>
              <w:t>GE 0/0/0</w:t>
            </w:r>
          </w:p>
        </w:tc>
        <w:tc>
          <w:tcPr>
            <w:tcW w:w="1882" w:type="dxa"/>
            <w:vAlign w:val="center"/>
          </w:tcPr>
          <w:p w14:paraId="777C631E" w14:textId="77777777" w:rsidR="00870A08" w:rsidRDefault="003A5418">
            <w:pPr>
              <w:spacing w:line="240" w:lineRule="auto"/>
              <w:ind w:firstLineChars="0" w:firstLine="0"/>
              <w:jc w:val="center"/>
            </w:pPr>
            <w:r>
              <w:rPr>
                <w:rFonts w:hint="eastAsia"/>
              </w:rPr>
              <w:t>10.2.2.2</w:t>
            </w:r>
          </w:p>
        </w:tc>
        <w:tc>
          <w:tcPr>
            <w:tcW w:w="1882" w:type="dxa"/>
            <w:vAlign w:val="center"/>
          </w:tcPr>
          <w:p w14:paraId="79F3664A" w14:textId="77777777" w:rsidR="00870A08" w:rsidRDefault="003A5418">
            <w:pPr>
              <w:spacing w:line="240" w:lineRule="auto"/>
              <w:ind w:firstLineChars="0" w:firstLine="0"/>
              <w:jc w:val="center"/>
            </w:pPr>
            <w:r>
              <w:rPr>
                <w:rFonts w:hint="eastAsia"/>
              </w:rPr>
              <w:t>255.255.255.0</w:t>
            </w:r>
          </w:p>
        </w:tc>
        <w:tc>
          <w:tcPr>
            <w:tcW w:w="1458" w:type="dxa"/>
            <w:vAlign w:val="center"/>
          </w:tcPr>
          <w:p w14:paraId="09A81069" w14:textId="77777777" w:rsidR="00870A08" w:rsidRDefault="003A5418">
            <w:pPr>
              <w:spacing w:line="240" w:lineRule="auto"/>
              <w:ind w:firstLineChars="0" w:firstLine="0"/>
              <w:jc w:val="center"/>
            </w:pPr>
            <w:r>
              <w:rPr>
                <w:rFonts w:hint="eastAsia"/>
              </w:rPr>
              <w:t>N/A</w:t>
            </w:r>
          </w:p>
        </w:tc>
      </w:tr>
      <w:tr w:rsidR="00870A08" w14:paraId="275B5397" w14:textId="77777777">
        <w:trPr>
          <w:jc w:val="center"/>
        </w:trPr>
        <w:tc>
          <w:tcPr>
            <w:tcW w:w="1594" w:type="dxa"/>
            <w:vMerge/>
            <w:vAlign w:val="center"/>
          </w:tcPr>
          <w:p w14:paraId="43BD9F32" w14:textId="77777777" w:rsidR="00870A08" w:rsidRDefault="00870A08">
            <w:pPr>
              <w:ind w:firstLineChars="0" w:firstLine="0"/>
              <w:jc w:val="center"/>
            </w:pPr>
          </w:p>
        </w:tc>
        <w:tc>
          <w:tcPr>
            <w:tcW w:w="1706" w:type="dxa"/>
            <w:vAlign w:val="center"/>
          </w:tcPr>
          <w:p w14:paraId="5C9116F5" w14:textId="77777777" w:rsidR="00870A08" w:rsidRDefault="003A5418">
            <w:pPr>
              <w:spacing w:line="240" w:lineRule="auto"/>
              <w:ind w:firstLineChars="0" w:firstLine="0"/>
              <w:jc w:val="center"/>
            </w:pPr>
            <w:r>
              <w:rPr>
                <w:rFonts w:hint="eastAsia"/>
              </w:rPr>
              <w:t>GE 0/0/1</w:t>
            </w:r>
          </w:p>
        </w:tc>
        <w:tc>
          <w:tcPr>
            <w:tcW w:w="1882" w:type="dxa"/>
            <w:vAlign w:val="center"/>
          </w:tcPr>
          <w:p w14:paraId="452A8E05" w14:textId="77777777" w:rsidR="00870A08" w:rsidRDefault="003A5418">
            <w:pPr>
              <w:spacing w:line="240" w:lineRule="auto"/>
              <w:ind w:firstLineChars="0" w:firstLine="0"/>
              <w:jc w:val="center"/>
            </w:pPr>
            <w:r>
              <w:rPr>
                <w:rFonts w:hint="eastAsia"/>
              </w:rPr>
              <w:t>10.1.1.254</w:t>
            </w:r>
          </w:p>
        </w:tc>
        <w:tc>
          <w:tcPr>
            <w:tcW w:w="1882" w:type="dxa"/>
            <w:vAlign w:val="center"/>
          </w:tcPr>
          <w:p w14:paraId="0C972791" w14:textId="77777777" w:rsidR="00870A08" w:rsidRDefault="003A5418">
            <w:pPr>
              <w:spacing w:line="240" w:lineRule="auto"/>
              <w:ind w:firstLineChars="0" w:firstLine="0"/>
              <w:jc w:val="center"/>
            </w:pPr>
            <w:r>
              <w:rPr>
                <w:rFonts w:hint="eastAsia"/>
              </w:rPr>
              <w:t>255.255.255.0</w:t>
            </w:r>
          </w:p>
        </w:tc>
        <w:tc>
          <w:tcPr>
            <w:tcW w:w="1458" w:type="dxa"/>
            <w:vAlign w:val="center"/>
          </w:tcPr>
          <w:p w14:paraId="1DD59FAC" w14:textId="77777777" w:rsidR="00870A08" w:rsidRDefault="003A5418">
            <w:pPr>
              <w:spacing w:line="240" w:lineRule="auto"/>
              <w:ind w:firstLineChars="0" w:firstLine="0"/>
              <w:jc w:val="center"/>
            </w:pPr>
            <w:r>
              <w:rPr>
                <w:rFonts w:hint="eastAsia"/>
              </w:rPr>
              <w:t>N/A</w:t>
            </w:r>
          </w:p>
        </w:tc>
      </w:tr>
      <w:tr w:rsidR="00870A08" w14:paraId="7D1F4528" w14:textId="77777777">
        <w:trPr>
          <w:jc w:val="center"/>
        </w:trPr>
        <w:tc>
          <w:tcPr>
            <w:tcW w:w="1594" w:type="dxa"/>
            <w:vMerge w:val="restart"/>
            <w:vAlign w:val="center"/>
          </w:tcPr>
          <w:p w14:paraId="75A293FB" w14:textId="77777777" w:rsidR="00870A08" w:rsidRDefault="003A5418">
            <w:pPr>
              <w:spacing w:line="240" w:lineRule="auto"/>
              <w:ind w:firstLineChars="0" w:firstLine="0"/>
              <w:jc w:val="center"/>
            </w:pPr>
            <w:r>
              <w:rPr>
                <w:rFonts w:hint="eastAsia"/>
              </w:rPr>
              <w:t>R3(AR1220)</w:t>
            </w:r>
          </w:p>
        </w:tc>
        <w:tc>
          <w:tcPr>
            <w:tcW w:w="1706" w:type="dxa"/>
            <w:vAlign w:val="center"/>
          </w:tcPr>
          <w:p w14:paraId="7913F300" w14:textId="77777777" w:rsidR="00870A08" w:rsidRDefault="003A5418">
            <w:pPr>
              <w:spacing w:line="240" w:lineRule="auto"/>
              <w:ind w:firstLineChars="0" w:firstLine="0"/>
              <w:jc w:val="center"/>
            </w:pPr>
            <w:r>
              <w:rPr>
                <w:rFonts w:hint="eastAsia"/>
              </w:rPr>
              <w:t>GE 0/0/0</w:t>
            </w:r>
          </w:p>
        </w:tc>
        <w:tc>
          <w:tcPr>
            <w:tcW w:w="1882" w:type="dxa"/>
            <w:vAlign w:val="center"/>
          </w:tcPr>
          <w:p w14:paraId="0D5E39B8" w14:textId="77777777" w:rsidR="00870A08" w:rsidRDefault="003A5418">
            <w:pPr>
              <w:spacing w:line="240" w:lineRule="auto"/>
              <w:ind w:firstLineChars="0" w:firstLine="0"/>
              <w:jc w:val="center"/>
            </w:pPr>
            <w:r>
              <w:rPr>
                <w:rFonts w:hint="eastAsia"/>
              </w:rPr>
              <w:t>20.1.1.254</w:t>
            </w:r>
          </w:p>
        </w:tc>
        <w:tc>
          <w:tcPr>
            <w:tcW w:w="1882" w:type="dxa"/>
            <w:vAlign w:val="center"/>
          </w:tcPr>
          <w:p w14:paraId="72D8FEEA" w14:textId="77777777" w:rsidR="00870A08" w:rsidRDefault="003A5418">
            <w:pPr>
              <w:spacing w:line="240" w:lineRule="auto"/>
              <w:ind w:firstLineChars="0" w:firstLine="0"/>
              <w:jc w:val="center"/>
            </w:pPr>
            <w:r>
              <w:rPr>
                <w:rFonts w:hint="eastAsia"/>
              </w:rPr>
              <w:t>255.255.255.0</w:t>
            </w:r>
          </w:p>
        </w:tc>
        <w:tc>
          <w:tcPr>
            <w:tcW w:w="1458" w:type="dxa"/>
            <w:vAlign w:val="center"/>
          </w:tcPr>
          <w:p w14:paraId="09B84442" w14:textId="77777777" w:rsidR="00870A08" w:rsidRDefault="003A5418">
            <w:pPr>
              <w:spacing w:line="240" w:lineRule="auto"/>
              <w:ind w:firstLineChars="0" w:firstLine="0"/>
              <w:jc w:val="center"/>
            </w:pPr>
            <w:r>
              <w:rPr>
                <w:rFonts w:hint="eastAsia"/>
              </w:rPr>
              <w:t>N/A</w:t>
            </w:r>
          </w:p>
        </w:tc>
      </w:tr>
      <w:tr w:rsidR="00870A08" w14:paraId="1EE64857" w14:textId="77777777">
        <w:trPr>
          <w:jc w:val="center"/>
        </w:trPr>
        <w:tc>
          <w:tcPr>
            <w:tcW w:w="1594" w:type="dxa"/>
            <w:vMerge/>
            <w:vAlign w:val="center"/>
          </w:tcPr>
          <w:p w14:paraId="33ACFDAD" w14:textId="77777777" w:rsidR="00870A08" w:rsidRDefault="00870A08">
            <w:pPr>
              <w:ind w:firstLineChars="0" w:firstLine="0"/>
              <w:jc w:val="center"/>
            </w:pPr>
          </w:p>
        </w:tc>
        <w:tc>
          <w:tcPr>
            <w:tcW w:w="1706" w:type="dxa"/>
            <w:vAlign w:val="center"/>
          </w:tcPr>
          <w:p w14:paraId="0E8CB04A" w14:textId="77777777" w:rsidR="00870A08" w:rsidRDefault="003A5418">
            <w:pPr>
              <w:spacing w:line="240" w:lineRule="auto"/>
              <w:ind w:firstLineChars="0" w:firstLine="0"/>
              <w:jc w:val="center"/>
            </w:pPr>
            <w:r>
              <w:rPr>
                <w:rFonts w:hint="eastAsia"/>
              </w:rPr>
              <w:t>GE 0/0/1</w:t>
            </w:r>
          </w:p>
        </w:tc>
        <w:tc>
          <w:tcPr>
            <w:tcW w:w="1882" w:type="dxa"/>
            <w:vAlign w:val="center"/>
          </w:tcPr>
          <w:p w14:paraId="4653C393" w14:textId="77777777" w:rsidR="00870A08" w:rsidRDefault="003A5418">
            <w:pPr>
              <w:spacing w:line="240" w:lineRule="auto"/>
              <w:ind w:firstLineChars="0" w:firstLine="0"/>
              <w:jc w:val="center"/>
            </w:pPr>
            <w:r>
              <w:rPr>
                <w:rFonts w:hint="eastAsia"/>
              </w:rPr>
              <w:t>20.2.2.3</w:t>
            </w:r>
          </w:p>
        </w:tc>
        <w:tc>
          <w:tcPr>
            <w:tcW w:w="1882" w:type="dxa"/>
            <w:vAlign w:val="center"/>
          </w:tcPr>
          <w:p w14:paraId="1682BD31" w14:textId="77777777" w:rsidR="00870A08" w:rsidRDefault="003A5418">
            <w:pPr>
              <w:spacing w:line="240" w:lineRule="auto"/>
              <w:ind w:firstLineChars="0" w:firstLine="0"/>
              <w:jc w:val="center"/>
            </w:pPr>
            <w:r>
              <w:rPr>
                <w:rFonts w:hint="eastAsia"/>
              </w:rPr>
              <w:t>255.255.255.0</w:t>
            </w:r>
          </w:p>
        </w:tc>
        <w:tc>
          <w:tcPr>
            <w:tcW w:w="1458" w:type="dxa"/>
            <w:vAlign w:val="center"/>
          </w:tcPr>
          <w:p w14:paraId="30A0ABA9" w14:textId="77777777" w:rsidR="00870A08" w:rsidRDefault="003A5418">
            <w:pPr>
              <w:spacing w:line="240" w:lineRule="auto"/>
              <w:ind w:firstLineChars="0" w:firstLine="0"/>
              <w:jc w:val="center"/>
            </w:pPr>
            <w:r>
              <w:rPr>
                <w:rFonts w:hint="eastAsia"/>
              </w:rPr>
              <w:t>N/A</w:t>
            </w:r>
          </w:p>
        </w:tc>
      </w:tr>
      <w:tr w:rsidR="00870A08" w14:paraId="39363239" w14:textId="77777777">
        <w:trPr>
          <w:jc w:val="center"/>
        </w:trPr>
        <w:tc>
          <w:tcPr>
            <w:tcW w:w="1594" w:type="dxa"/>
            <w:vAlign w:val="center"/>
          </w:tcPr>
          <w:p w14:paraId="0371F233" w14:textId="77777777" w:rsidR="00870A08" w:rsidRDefault="003A5418">
            <w:pPr>
              <w:spacing w:line="240" w:lineRule="auto"/>
              <w:ind w:firstLineChars="0" w:firstLine="0"/>
              <w:jc w:val="center"/>
            </w:pPr>
            <w:r>
              <w:rPr>
                <w:rFonts w:hint="eastAsia"/>
              </w:rPr>
              <w:t>PC-1</w:t>
            </w:r>
          </w:p>
        </w:tc>
        <w:tc>
          <w:tcPr>
            <w:tcW w:w="1706" w:type="dxa"/>
            <w:vAlign w:val="center"/>
          </w:tcPr>
          <w:p w14:paraId="456531AB" w14:textId="77777777" w:rsidR="00870A08" w:rsidRDefault="003A5418">
            <w:pPr>
              <w:spacing w:line="240" w:lineRule="auto"/>
              <w:ind w:firstLineChars="0" w:firstLine="0"/>
              <w:jc w:val="center"/>
            </w:pPr>
            <w:r>
              <w:rPr>
                <w:rFonts w:hint="eastAsia"/>
              </w:rPr>
              <w:t>Ethernet 0/0/1</w:t>
            </w:r>
          </w:p>
        </w:tc>
        <w:tc>
          <w:tcPr>
            <w:tcW w:w="1882" w:type="dxa"/>
            <w:vAlign w:val="center"/>
          </w:tcPr>
          <w:p w14:paraId="562F4E3A" w14:textId="77777777" w:rsidR="00870A08" w:rsidRDefault="003A5418">
            <w:pPr>
              <w:spacing w:line="240" w:lineRule="auto"/>
              <w:ind w:firstLineChars="0" w:firstLine="0"/>
              <w:jc w:val="center"/>
            </w:pPr>
            <w:r>
              <w:rPr>
                <w:rFonts w:hint="eastAsia"/>
              </w:rPr>
              <w:t>10.1.1.1</w:t>
            </w:r>
          </w:p>
        </w:tc>
        <w:tc>
          <w:tcPr>
            <w:tcW w:w="1882" w:type="dxa"/>
            <w:vAlign w:val="center"/>
          </w:tcPr>
          <w:p w14:paraId="6FD8F07E" w14:textId="77777777" w:rsidR="00870A08" w:rsidRDefault="003A5418">
            <w:pPr>
              <w:spacing w:line="240" w:lineRule="auto"/>
              <w:ind w:firstLineChars="0" w:firstLine="0"/>
              <w:jc w:val="center"/>
            </w:pPr>
            <w:r>
              <w:rPr>
                <w:rFonts w:hint="eastAsia"/>
              </w:rPr>
              <w:t>255.255.255.0</w:t>
            </w:r>
          </w:p>
        </w:tc>
        <w:tc>
          <w:tcPr>
            <w:tcW w:w="1458" w:type="dxa"/>
            <w:vAlign w:val="center"/>
          </w:tcPr>
          <w:p w14:paraId="708F016A" w14:textId="77777777" w:rsidR="00870A08" w:rsidRDefault="003A5418">
            <w:pPr>
              <w:spacing w:line="240" w:lineRule="auto"/>
              <w:ind w:firstLineChars="0" w:firstLine="0"/>
              <w:jc w:val="center"/>
            </w:pPr>
            <w:r>
              <w:rPr>
                <w:rFonts w:hint="eastAsia"/>
              </w:rPr>
              <w:t>10.1.1.254</w:t>
            </w:r>
          </w:p>
        </w:tc>
      </w:tr>
      <w:tr w:rsidR="00870A08" w14:paraId="3BDEA845" w14:textId="77777777">
        <w:trPr>
          <w:jc w:val="center"/>
        </w:trPr>
        <w:tc>
          <w:tcPr>
            <w:tcW w:w="1594" w:type="dxa"/>
            <w:vAlign w:val="center"/>
          </w:tcPr>
          <w:p w14:paraId="6F319224" w14:textId="77777777" w:rsidR="00870A08" w:rsidRDefault="003A5418">
            <w:pPr>
              <w:spacing w:line="240" w:lineRule="auto"/>
              <w:ind w:firstLineChars="0" w:firstLine="0"/>
              <w:jc w:val="center"/>
            </w:pPr>
            <w:r>
              <w:rPr>
                <w:rFonts w:hint="eastAsia"/>
              </w:rPr>
              <w:t>PC-2</w:t>
            </w:r>
          </w:p>
        </w:tc>
        <w:tc>
          <w:tcPr>
            <w:tcW w:w="1706" w:type="dxa"/>
            <w:vAlign w:val="center"/>
          </w:tcPr>
          <w:p w14:paraId="5BC05C52" w14:textId="77777777" w:rsidR="00870A08" w:rsidRDefault="003A5418">
            <w:pPr>
              <w:spacing w:line="240" w:lineRule="auto"/>
              <w:ind w:firstLineChars="0" w:firstLine="0"/>
              <w:jc w:val="center"/>
            </w:pPr>
            <w:r>
              <w:rPr>
                <w:rFonts w:hint="eastAsia"/>
              </w:rPr>
              <w:t>Ethernet 0/0/1</w:t>
            </w:r>
          </w:p>
        </w:tc>
        <w:tc>
          <w:tcPr>
            <w:tcW w:w="1882" w:type="dxa"/>
            <w:vAlign w:val="center"/>
          </w:tcPr>
          <w:p w14:paraId="7DA2AFB2" w14:textId="77777777" w:rsidR="00870A08" w:rsidRDefault="003A5418">
            <w:pPr>
              <w:spacing w:line="240" w:lineRule="auto"/>
              <w:ind w:firstLineChars="0" w:firstLine="0"/>
              <w:jc w:val="center"/>
            </w:pPr>
            <w:r>
              <w:rPr>
                <w:rFonts w:hint="eastAsia"/>
              </w:rPr>
              <w:t>20.1.1.1</w:t>
            </w:r>
          </w:p>
        </w:tc>
        <w:tc>
          <w:tcPr>
            <w:tcW w:w="1882" w:type="dxa"/>
            <w:vAlign w:val="center"/>
          </w:tcPr>
          <w:p w14:paraId="653B2DCF" w14:textId="77777777" w:rsidR="00870A08" w:rsidRDefault="003A5418">
            <w:pPr>
              <w:spacing w:line="240" w:lineRule="auto"/>
              <w:ind w:firstLineChars="0" w:firstLine="0"/>
              <w:jc w:val="center"/>
            </w:pPr>
            <w:r>
              <w:rPr>
                <w:rFonts w:hint="eastAsia"/>
              </w:rPr>
              <w:t>255.255.255.0</w:t>
            </w:r>
          </w:p>
        </w:tc>
        <w:tc>
          <w:tcPr>
            <w:tcW w:w="1458" w:type="dxa"/>
            <w:vAlign w:val="center"/>
          </w:tcPr>
          <w:p w14:paraId="2A5938A4" w14:textId="77777777" w:rsidR="00870A08" w:rsidRDefault="003A5418">
            <w:pPr>
              <w:spacing w:line="240" w:lineRule="auto"/>
              <w:ind w:firstLineChars="0" w:firstLine="0"/>
              <w:jc w:val="center"/>
            </w:pPr>
            <w:r>
              <w:rPr>
                <w:rFonts w:hint="eastAsia"/>
              </w:rPr>
              <w:t>20.1.1.254</w:t>
            </w:r>
          </w:p>
        </w:tc>
      </w:tr>
    </w:tbl>
    <w:p w14:paraId="67EA3DD9" w14:textId="77777777" w:rsidR="00870A08" w:rsidRDefault="003A5418">
      <w:pPr>
        <w:pStyle w:val="10"/>
      </w:pPr>
      <w:r>
        <w:rPr>
          <w:rFonts w:hint="eastAsia"/>
        </w:rPr>
        <w:lastRenderedPageBreak/>
        <w:t>实验步骤</w:t>
      </w:r>
    </w:p>
    <w:p w14:paraId="2053A56B" w14:textId="77777777" w:rsidR="00870A08" w:rsidRDefault="003A5418">
      <w:pPr>
        <w:pStyle w:val="2"/>
        <w:numPr>
          <w:ilvl w:val="0"/>
          <w:numId w:val="45"/>
        </w:numPr>
      </w:pPr>
      <w:r>
        <w:rPr>
          <w:rFonts w:hint="eastAsia"/>
        </w:rPr>
        <w:t>基本配置</w:t>
      </w:r>
    </w:p>
    <w:p w14:paraId="43FDCFD0" w14:textId="77777777" w:rsidR="00870A08" w:rsidRDefault="003A5418">
      <w:pPr>
        <w:pStyle w:val="12"/>
        <w:ind w:firstLineChars="202" w:firstLine="424"/>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7B1A4583" w14:textId="77777777" w:rsidR="00870A08" w:rsidRDefault="003A5418">
      <w:pPr>
        <w:pStyle w:val="aff6"/>
      </w:pPr>
      <w:r>
        <w:t>[R</w:t>
      </w:r>
      <w:proofErr w:type="gramStart"/>
      <w:r>
        <w:t>2]ping</w:t>
      </w:r>
      <w:proofErr w:type="gramEnd"/>
      <w:r>
        <w:t xml:space="preserve"> 10.1.1.1</w:t>
      </w:r>
    </w:p>
    <w:p w14:paraId="39E9A275" w14:textId="77777777" w:rsidR="00870A08" w:rsidRDefault="003A5418">
      <w:pPr>
        <w:pStyle w:val="aff6"/>
      </w:pPr>
      <w:r>
        <w:t xml:space="preserve">  PING 10.1.1.1: </w:t>
      </w:r>
      <w:proofErr w:type="gramStart"/>
      <w:r>
        <w:t>56  data</w:t>
      </w:r>
      <w:proofErr w:type="gramEnd"/>
      <w:r>
        <w:t xml:space="preserve"> bytes, press CTRL_C to break</w:t>
      </w:r>
    </w:p>
    <w:p w14:paraId="530A43AF" w14:textId="77777777" w:rsidR="00870A08" w:rsidRDefault="003A5418">
      <w:pPr>
        <w:pStyle w:val="aff6"/>
      </w:pPr>
      <w:r>
        <w:t xml:space="preserve">    Reply from 10.1.1.1: bytes=56 Sequence=1 </w:t>
      </w:r>
      <w:proofErr w:type="spellStart"/>
      <w:r>
        <w:t>ttl</w:t>
      </w:r>
      <w:proofErr w:type="spellEnd"/>
      <w:r>
        <w:t xml:space="preserve">=128 time=50 </w:t>
      </w:r>
      <w:proofErr w:type="spellStart"/>
      <w:r>
        <w:t>ms</w:t>
      </w:r>
      <w:proofErr w:type="spellEnd"/>
    </w:p>
    <w:p w14:paraId="4BD380F7" w14:textId="77777777" w:rsidR="00870A08" w:rsidRDefault="003A5418">
      <w:pPr>
        <w:pStyle w:val="aff6"/>
      </w:pPr>
      <w:r>
        <w:t xml:space="preserve">    Reply from 10.1.1.1: bytes=56 Sequence=2 </w:t>
      </w:r>
      <w:proofErr w:type="spellStart"/>
      <w:r>
        <w:t>ttl</w:t>
      </w:r>
      <w:proofErr w:type="spellEnd"/>
      <w:r>
        <w:t xml:space="preserve">=128 time=60 </w:t>
      </w:r>
      <w:proofErr w:type="spellStart"/>
      <w:r>
        <w:t>ms</w:t>
      </w:r>
      <w:proofErr w:type="spellEnd"/>
    </w:p>
    <w:p w14:paraId="0C076F42" w14:textId="77777777" w:rsidR="00870A08" w:rsidRDefault="003A5418">
      <w:pPr>
        <w:pStyle w:val="aff6"/>
      </w:pPr>
      <w:r>
        <w:t xml:space="preserve">    Reply from 10.1.1.1: bytes=56 Sequence=3 </w:t>
      </w:r>
      <w:proofErr w:type="spellStart"/>
      <w:r>
        <w:t>ttl</w:t>
      </w:r>
      <w:proofErr w:type="spellEnd"/>
      <w:r>
        <w:t xml:space="preserve">=128 time=80 </w:t>
      </w:r>
      <w:proofErr w:type="spellStart"/>
      <w:r>
        <w:t>ms</w:t>
      </w:r>
      <w:proofErr w:type="spellEnd"/>
    </w:p>
    <w:p w14:paraId="1443DD31" w14:textId="77777777" w:rsidR="00870A08" w:rsidRDefault="003A5418">
      <w:pPr>
        <w:pStyle w:val="aff6"/>
      </w:pPr>
      <w:r>
        <w:t xml:space="preserve">    Reply from 10.1.1.1: bytes=56 Sequence=4 </w:t>
      </w:r>
      <w:proofErr w:type="spellStart"/>
      <w:r>
        <w:t>ttl</w:t>
      </w:r>
      <w:proofErr w:type="spellEnd"/>
      <w:r>
        <w:t xml:space="preserve">=128 time=30 </w:t>
      </w:r>
      <w:proofErr w:type="spellStart"/>
      <w:r>
        <w:t>ms</w:t>
      </w:r>
      <w:proofErr w:type="spellEnd"/>
    </w:p>
    <w:p w14:paraId="0A896CB5" w14:textId="77777777" w:rsidR="00870A08" w:rsidRDefault="003A5418">
      <w:pPr>
        <w:pStyle w:val="aff6"/>
      </w:pPr>
      <w:r>
        <w:t xml:space="preserve">    Reply from 10.1.1.1: bytes=56 Sequence=5 </w:t>
      </w:r>
      <w:proofErr w:type="spellStart"/>
      <w:r>
        <w:t>ttl</w:t>
      </w:r>
      <w:proofErr w:type="spellEnd"/>
      <w:r>
        <w:t xml:space="preserve">=128 time=60 </w:t>
      </w:r>
      <w:proofErr w:type="spellStart"/>
      <w:r>
        <w:t>ms</w:t>
      </w:r>
      <w:proofErr w:type="spellEnd"/>
    </w:p>
    <w:p w14:paraId="551C0F4E" w14:textId="77777777" w:rsidR="00870A08" w:rsidRDefault="003A5418">
      <w:pPr>
        <w:pStyle w:val="aff6"/>
      </w:pPr>
      <w:r>
        <w:t xml:space="preserve">  --- 10.1.1.1 ping statistics ---</w:t>
      </w:r>
    </w:p>
    <w:p w14:paraId="3083FBFA" w14:textId="77777777" w:rsidR="00870A08" w:rsidRDefault="003A5418">
      <w:pPr>
        <w:pStyle w:val="aff6"/>
      </w:pPr>
      <w:r>
        <w:t xml:space="preserve">    5 packet(s) transmitted</w:t>
      </w:r>
    </w:p>
    <w:p w14:paraId="52667B17" w14:textId="77777777" w:rsidR="00870A08" w:rsidRDefault="003A5418">
      <w:pPr>
        <w:pStyle w:val="aff6"/>
      </w:pPr>
      <w:r>
        <w:t xml:space="preserve">    5 packet(s) received</w:t>
      </w:r>
    </w:p>
    <w:p w14:paraId="408CEFF5" w14:textId="77777777" w:rsidR="00870A08" w:rsidRDefault="003A5418">
      <w:pPr>
        <w:pStyle w:val="aff6"/>
      </w:pPr>
      <w:r>
        <w:t xml:space="preserve">    0.00% packet loss</w:t>
      </w:r>
    </w:p>
    <w:p w14:paraId="79DE523B" w14:textId="77777777" w:rsidR="00870A08" w:rsidRDefault="003A5418">
      <w:pPr>
        <w:pStyle w:val="aff6"/>
      </w:pPr>
      <w:r>
        <w:t xml:space="preserve">round-trip min/avg/max = 30/56/80 </w:t>
      </w:r>
      <w:proofErr w:type="spellStart"/>
      <w:r>
        <w:t>ms</w:t>
      </w:r>
      <w:proofErr w:type="spellEnd"/>
    </w:p>
    <w:p w14:paraId="6105A588"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30AC353D" w14:textId="77777777" w:rsidR="00870A08" w:rsidRDefault="003A5418">
      <w:pPr>
        <w:ind w:firstLine="420"/>
        <w:jc w:val="left"/>
      </w:pPr>
      <w:r>
        <w:rPr>
          <w:rFonts w:hint="eastAsia"/>
        </w:rPr>
        <w:t>其余直连网段的连通性测试省略。</w:t>
      </w:r>
    </w:p>
    <w:p w14:paraId="59832F0A" w14:textId="77777777" w:rsidR="00870A08" w:rsidRDefault="003A5418">
      <w:pPr>
        <w:pStyle w:val="2"/>
        <w:ind w:left="0" w:firstLine="0"/>
        <w:rPr>
          <w:rFonts w:ascii="微软雅黑" w:hAnsi="微软雅黑"/>
        </w:rPr>
      </w:pPr>
      <w:r>
        <w:rPr>
          <w:rFonts w:ascii="微软雅黑" w:hAnsi="微软雅黑" w:hint="eastAsia"/>
        </w:rPr>
        <w:t>搭建RIP和OSPF网络</w:t>
      </w:r>
    </w:p>
    <w:p w14:paraId="18B07039" w14:textId="77777777" w:rsidR="00870A08" w:rsidRDefault="003A5418">
      <w:pPr>
        <w:ind w:firstLine="420"/>
      </w:pPr>
      <w:r>
        <w:rPr>
          <w:rFonts w:hint="eastAsia"/>
        </w:rPr>
        <w:t>根据实验拓扑图配置路由协议，公司</w:t>
      </w:r>
      <w:r>
        <w:rPr>
          <w:rFonts w:hint="eastAsia"/>
        </w:rPr>
        <w:t>A</w:t>
      </w:r>
      <w:r>
        <w:rPr>
          <w:rFonts w:hint="eastAsia"/>
        </w:rPr>
        <w:t>内部运行</w:t>
      </w:r>
      <w:r>
        <w:rPr>
          <w:rFonts w:hint="eastAsia"/>
        </w:rPr>
        <w:t>RIP</w:t>
      </w:r>
      <w:r>
        <w:rPr>
          <w:rFonts w:hint="eastAsia"/>
        </w:rPr>
        <w:t>协议。在</w:t>
      </w:r>
      <w:r>
        <w:rPr>
          <w:rFonts w:hint="eastAsia"/>
        </w:rPr>
        <w:t>R1</w:t>
      </w:r>
      <w:r>
        <w:rPr>
          <w:rFonts w:hint="eastAsia"/>
        </w:rPr>
        <w:t>和</w:t>
      </w:r>
      <w:r>
        <w:rPr>
          <w:rFonts w:hint="eastAsia"/>
        </w:rPr>
        <w:t>R2</w:t>
      </w:r>
      <w:r>
        <w:rPr>
          <w:rFonts w:hint="eastAsia"/>
        </w:rPr>
        <w:t>上配置</w:t>
      </w:r>
      <w:r>
        <w:rPr>
          <w:rFonts w:hint="eastAsia"/>
        </w:rPr>
        <w:t>RIP</w:t>
      </w:r>
      <w:r>
        <w:rPr>
          <w:rFonts w:hint="eastAsia"/>
        </w:rPr>
        <w:t>，进程号为</w:t>
      </w:r>
      <w:r>
        <w:rPr>
          <w:rFonts w:hint="eastAsia"/>
        </w:rPr>
        <w:t>1</w:t>
      </w:r>
      <w:r>
        <w:rPr>
          <w:rFonts w:hint="eastAsia"/>
        </w:rPr>
        <w:t>，启用</w:t>
      </w:r>
      <w:r>
        <w:rPr>
          <w:rFonts w:hint="eastAsia"/>
        </w:rPr>
        <w:t>RIP v2</w:t>
      </w:r>
      <w:r>
        <w:rPr>
          <w:rFonts w:hint="eastAsia"/>
        </w:rPr>
        <w:t>版本、关闭自动汇总，通告各自接口</w:t>
      </w:r>
      <w:proofErr w:type="gramStart"/>
      <w:r>
        <w:rPr>
          <w:rFonts w:hint="eastAsia"/>
        </w:rPr>
        <w:t>所在网</w:t>
      </w:r>
      <w:proofErr w:type="gramEnd"/>
      <w:r>
        <w:rPr>
          <w:rFonts w:hint="eastAsia"/>
        </w:rPr>
        <w:t>段，</w:t>
      </w:r>
      <w:r>
        <w:rPr>
          <w:rFonts w:hint="eastAsia"/>
        </w:rPr>
        <w:t>R1</w:t>
      </w:r>
      <w:r>
        <w:rPr>
          <w:rFonts w:hint="eastAsia"/>
        </w:rPr>
        <w:t>在</w:t>
      </w:r>
      <w:r>
        <w:rPr>
          <w:rFonts w:hint="eastAsia"/>
        </w:rPr>
        <w:t>RIP</w:t>
      </w:r>
      <w:r>
        <w:rPr>
          <w:rFonts w:hint="eastAsia"/>
        </w:rPr>
        <w:t>中仅通告</w:t>
      </w:r>
      <w:r>
        <w:rPr>
          <w:rFonts w:hint="eastAsia"/>
        </w:rPr>
        <w:t>GE 0/0/0</w:t>
      </w:r>
      <w:r>
        <w:rPr>
          <w:rFonts w:hint="eastAsia"/>
        </w:rPr>
        <w:t>接口</w:t>
      </w:r>
      <w:proofErr w:type="gramStart"/>
      <w:r>
        <w:rPr>
          <w:rFonts w:hint="eastAsia"/>
        </w:rPr>
        <w:t>所在网</w:t>
      </w:r>
      <w:proofErr w:type="gramEnd"/>
      <w:r>
        <w:rPr>
          <w:rFonts w:hint="eastAsia"/>
        </w:rPr>
        <w:t>段。</w:t>
      </w:r>
    </w:p>
    <w:p w14:paraId="43CDE92A" w14:textId="77777777" w:rsidR="00870A08" w:rsidRDefault="003A5418">
      <w:pPr>
        <w:pStyle w:val="aff6"/>
      </w:pPr>
      <w:r>
        <w:t>[R</w:t>
      </w:r>
      <w:proofErr w:type="gramStart"/>
      <w:r>
        <w:t>1]rip</w:t>
      </w:r>
      <w:proofErr w:type="gramEnd"/>
      <w:r>
        <w:t xml:space="preserve"> 1</w:t>
      </w:r>
    </w:p>
    <w:p w14:paraId="4D76BB69" w14:textId="77777777" w:rsidR="00870A08" w:rsidRDefault="003A5418">
      <w:pPr>
        <w:pStyle w:val="aff6"/>
      </w:pPr>
      <w:r>
        <w:t>[R1-rip-</w:t>
      </w:r>
      <w:proofErr w:type="gramStart"/>
      <w:r>
        <w:t>1]version</w:t>
      </w:r>
      <w:proofErr w:type="gramEnd"/>
      <w:r>
        <w:t xml:space="preserve"> 2</w:t>
      </w:r>
    </w:p>
    <w:p w14:paraId="5F008C1A" w14:textId="77777777" w:rsidR="00870A08" w:rsidRDefault="003A5418">
      <w:pPr>
        <w:pStyle w:val="aff6"/>
      </w:pPr>
      <w:r>
        <w:t>[R1-rip-</w:t>
      </w:r>
      <w:proofErr w:type="gramStart"/>
      <w:r>
        <w:t>1]undo</w:t>
      </w:r>
      <w:proofErr w:type="gramEnd"/>
      <w:r>
        <w:t xml:space="preserve"> summary</w:t>
      </w:r>
    </w:p>
    <w:p w14:paraId="330B9CEF" w14:textId="77777777" w:rsidR="00870A08" w:rsidRDefault="003A5418">
      <w:pPr>
        <w:pStyle w:val="aff6"/>
      </w:pPr>
      <w:r>
        <w:t>[R1-rip-</w:t>
      </w:r>
      <w:proofErr w:type="gramStart"/>
      <w:r>
        <w:t>1]network</w:t>
      </w:r>
      <w:proofErr w:type="gramEnd"/>
      <w:r>
        <w:t xml:space="preserve"> 10.0.0.0</w:t>
      </w:r>
    </w:p>
    <w:p w14:paraId="5F904E58" w14:textId="77777777" w:rsidR="00870A08" w:rsidRDefault="003A5418">
      <w:pPr>
        <w:pStyle w:val="aff6"/>
      </w:pPr>
      <w:r>
        <w:lastRenderedPageBreak/>
        <w:tab/>
      </w:r>
    </w:p>
    <w:p w14:paraId="3E1A77C9" w14:textId="77777777" w:rsidR="00870A08" w:rsidRDefault="003A5418">
      <w:pPr>
        <w:pStyle w:val="aff6"/>
      </w:pPr>
      <w:r>
        <w:t>[R</w:t>
      </w:r>
      <w:proofErr w:type="gramStart"/>
      <w:r>
        <w:rPr>
          <w:rFonts w:hint="eastAsia"/>
        </w:rPr>
        <w:t>2</w:t>
      </w:r>
      <w:r>
        <w:t>]rip</w:t>
      </w:r>
      <w:proofErr w:type="gramEnd"/>
      <w:r>
        <w:t xml:space="preserve"> 1</w:t>
      </w:r>
    </w:p>
    <w:p w14:paraId="1872307D" w14:textId="77777777" w:rsidR="00870A08" w:rsidRDefault="003A5418">
      <w:pPr>
        <w:pStyle w:val="aff6"/>
      </w:pPr>
      <w:r>
        <w:t>[R</w:t>
      </w:r>
      <w:r>
        <w:rPr>
          <w:rFonts w:hint="eastAsia"/>
        </w:rPr>
        <w:t>2</w:t>
      </w:r>
      <w:r>
        <w:t>-rip-</w:t>
      </w:r>
      <w:proofErr w:type="gramStart"/>
      <w:r>
        <w:t>1]version</w:t>
      </w:r>
      <w:proofErr w:type="gramEnd"/>
      <w:r>
        <w:t xml:space="preserve"> 2</w:t>
      </w:r>
    </w:p>
    <w:p w14:paraId="6FBAF669" w14:textId="77777777" w:rsidR="00870A08" w:rsidRDefault="003A5418">
      <w:pPr>
        <w:pStyle w:val="aff6"/>
      </w:pPr>
      <w:r>
        <w:t>[R</w:t>
      </w:r>
      <w:r>
        <w:rPr>
          <w:rFonts w:hint="eastAsia"/>
        </w:rPr>
        <w:t>2</w:t>
      </w:r>
      <w:r>
        <w:t>-rip-</w:t>
      </w:r>
      <w:proofErr w:type="gramStart"/>
      <w:r>
        <w:t>1]undo</w:t>
      </w:r>
      <w:proofErr w:type="gramEnd"/>
      <w:r>
        <w:t xml:space="preserve"> summary</w:t>
      </w:r>
    </w:p>
    <w:p w14:paraId="728C1387" w14:textId="77777777" w:rsidR="00870A08" w:rsidRDefault="003A5418">
      <w:pPr>
        <w:pStyle w:val="aff6"/>
      </w:pPr>
      <w:r>
        <w:t>[R</w:t>
      </w:r>
      <w:r>
        <w:rPr>
          <w:rFonts w:hint="eastAsia"/>
        </w:rPr>
        <w:t>2</w:t>
      </w:r>
      <w:r>
        <w:t>-rip-</w:t>
      </w:r>
      <w:proofErr w:type="gramStart"/>
      <w:r>
        <w:t>1]network</w:t>
      </w:r>
      <w:proofErr w:type="gramEnd"/>
      <w:r>
        <w:t xml:space="preserve"> 10.0.0.0</w:t>
      </w:r>
    </w:p>
    <w:p w14:paraId="02D605C7" w14:textId="77777777" w:rsidR="00870A08" w:rsidRDefault="00870A08">
      <w:pPr>
        <w:ind w:firstLineChars="0" w:firstLine="0"/>
      </w:pPr>
    </w:p>
    <w:p w14:paraId="67A84DC6" w14:textId="77777777" w:rsidR="00870A08" w:rsidRDefault="003A5418">
      <w:pPr>
        <w:ind w:firstLine="420"/>
      </w:pPr>
      <w:r>
        <w:rPr>
          <w:rFonts w:hint="eastAsia"/>
        </w:rPr>
        <w:t>公司</w:t>
      </w:r>
      <w:r>
        <w:rPr>
          <w:rFonts w:hint="eastAsia"/>
        </w:rPr>
        <w:t>B</w:t>
      </w:r>
      <w:r>
        <w:rPr>
          <w:rFonts w:hint="eastAsia"/>
        </w:rPr>
        <w:t>内部运行</w:t>
      </w:r>
      <w:r>
        <w:rPr>
          <w:rFonts w:hint="eastAsia"/>
        </w:rPr>
        <w:t>OSPF</w:t>
      </w:r>
      <w:r>
        <w:rPr>
          <w:rFonts w:hint="eastAsia"/>
        </w:rPr>
        <w:t>协议。在</w:t>
      </w:r>
      <w:r>
        <w:rPr>
          <w:rFonts w:hint="eastAsia"/>
        </w:rPr>
        <w:t>R1</w:t>
      </w:r>
      <w:r>
        <w:rPr>
          <w:rFonts w:hint="eastAsia"/>
        </w:rPr>
        <w:t>和</w:t>
      </w:r>
      <w:r>
        <w:rPr>
          <w:rFonts w:hint="eastAsia"/>
        </w:rPr>
        <w:t>R3</w:t>
      </w:r>
      <w:r>
        <w:rPr>
          <w:rFonts w:hint="eastAsia"/>
        </w:rPr>
        <w:t>上配置</w:t>
      </w:r>
      <w:r>
        <w:rPr>
          <w:rFonts w:hint="eastAsia"/>
        </w:rPr>
        <w:t>OSPF</w:t>
      </w:r>
      <w:r>
        <w:rPr>
          <w:rFonts w:hint="eastAsia"/>
        </w:rPr>
        <w:t>，使用进程号</w:t>
      </w:r>
      <w:r>
        <w:rPr>
          <w:rFonts w:hint="eastAsia"/>
        </w:rPr>
        <w:t>1</w:t>
      </w:r>
      <w:r>
        <w:rPr>
          <w:rFonts w:hint="eastAsia"/>
        </w:rPr>
        <w:t>，所有网段都属于区域</w:t>
      </w:r>
      <w:r>
        <w:rPr>
          <w:rFonts w:hint="eastAsia"/>
        </w:rPr>
        <w:t>0</w:t>
      </w:r>
      <w:r>
        <w:rPr>
          <w:rFonts w:hint="eastAsia"/>
        </w:rPr>
        <w:t>，</w:t>
      </w:r>
      <w:r>
        <w:rPr>
          <w:rFonts w:hint="eastAsia"/>
        </w:rPr>
        <w:t>R1</w:t>
      </w:r>
      <w:r>
        <w:rPr>
          <w:rFonts w:hint="eastAsia"/>
        </w:rPr>
        <w:t>在</w:t>
      </w:r>
      <w:r>
        <w:rPr>
          <w:rFonts w:hint="eastAsia"/>
        </w:rPr>
        <w:t>OSPF</w:t>
      </w:r>
      <w:r>
        <w:rPr>
          <w:rFonts w:hint="eastAsia"/>
        </w:rPr>
        <w:t>中仅通告</w:t>
      </w:r>
      <w:r>
        <w:rPr>
          <w:rFonts w:hint="eastAsia"/>
        </w:rPr>
        <w:t>GE 0/0/1</w:t>
      </w:r>
      <w:r>
        <w:rPr>
          <w:rFonts w:hint="eastAsia"/>
        </w:rPr>
        <w:t>接口</w:t>
      </w:r>
      <w:proofErr w:type="gramStart"/>
      <w:r>
        <w:rPr>
          <w:rFonts w:hint="eastAsia"/>
        </w:rPr>
        <w:t>所在网</w:t>
      </w:r>
      <w:proofErr w:type="gramEnd"/>
      <w:r>
        <w:rPr>
          <w:rFonts w:hint="eastAsia"/>
        </w:rPr>
        <w:t>段。</w:t>
      </w:r>
    </w:p>
    <w:p w14:paraId="3EBCA4C3" w14:textId="77777777" w:rsidR="00870A08" w:rsidRDefault="003A5418">
      <w:pPr>
        <w:pStyle w:val="aff6"/>
      </w:pPr>
      <w:r>
        <w:t>[R</w:t>
      </w:r>
      <w:proofErr w:type="gramStart"/>
      <w:r>
        <w:t>1]</w:t>
      </w:r>
      <w:proofErr w:type="spellStart"/>
      <w:r>
        <w:t>ospf</w:t>
      </w:r>
      <w:proofErr w:type="spellEnd"/>
      <w:proofErr w:type="gramEnd"/>
      <w:r>
        <w:t xml:space="preserve"> 1</w:t>
      </w:r>
    </w:p>
    <w:p w14:paraId="660992AC" w14:textId="77777777" w:rsidR="00870A08" w:rsidRDefault="003A5418">
      <w:pPr>
        <w:pStyle w:val="aff6"/>
      </w:pPr>
      <w:r>
        <w:t>[R1-ospf-</w:t>
      </w:r>
      <w:proofErr w:type="gramStart"/>
      <w:r>
        <w:t>1]area</w:t>
      </w:r>
      <w:proofErr w:type="gramEnd"/>
      <w:r>
        <w:t xml:space="preserve"> 0</w:t>
      </w:r>
    </w:p>
    <w:p w14:paraId="184CB56A" w14:textId="77777777" w:rsidR="00870A08" w:rsidRDefault="003A5418">
      <w:pPr>
        <w:pStyle w:val="aff6"/>
      </w:pPr>
      <w:r>
        <w:t>[R1-ospf-1-area-0.0.0.</w:t>
      </w:r>
      <w:proofErr w:type="gramStart"/>
      <w:r>
        <w:t>0]network</w:t>
      </w:r>
      <w:proofErr w:type="gramEnd"/>
      <w:r>
        <w:t xml:space="preserve"> 20.2.2.0 0.0.0.255</w:t>
      </w:r>
    </w:p>
    <w:p w14:paraId="51D870AF" w14:textId="77777777" w:rsidR="00870A08" w:rsidRDefault="00870A08">
      <w:pPr>
        <w:pStyle w:val="aff6"/>
      </w:pPr>
    </w:p>
    <w:p w14:paraId="7767C6DB" w14:textId="77777777" w:rsidR="00870A08" w:rsidRDefault="003A5418">
      <w:pPr>
        <w:pStyle w:val="aff6"/>
      </w:pPr>
      <w:r>
        <w:t>[R</w:t>
      </w:r>
      <w:proofErr w:type="gramStart"/>
      <w:r>
        <w:rPr>
          <w:rFonts w:hint="eastAsia"/>
        </w:rPr>
        <w:t>3</w:t>
      </w:r>
      <w:r>
        <w:t>]</w:t>
      </w:r>
      <w:proofErr w:type="spellStart"/>
      <w:r>
        <w:t>ospf</w:t>
      </w:r>
      <w:proofErr w:type="spellEnd"/>
      <w:proofErr w:type="gramEnd"/>
      <w:r>
        <w:t xml:space="preserve"> 1</w:t>
      </w:r>
    </w:p>
    <w:p w14:paraId="6344C53B" w14:textId="77777777" w:rsidR="00870A08" w:rsidRDefault="003A5418">
      <w:pPr>
        <w:pStyle w:val="aff6"/>
      </w:pPr>
      <w:r>
        <w:t>[R</w:t>
      </w:r>
      <w:r>
        <w:rPr>
          <w:rFonts w:hint="eastAsia"/>
        </w:rPr>
        <w:t>3</w:t>
      </w:r>
      <w:r>
        <w:t>-ospf-</w:t>
      </w:r>
      <w:proofErr w:type="gramStart"/>
      <w:r>
        <w:t>1]area</w:t>
      </w:r>
      <w:proofErr w:type="gramEnd"/>
      <w:r>
        <w:t xml:space="preserve"> 0</w:t>
      </w:r>
    </w:p>
    <w:p w14:paraId="604F4412" w14:textId="77777777" w:rsidR="00870A08" w:rsidRDefault="003A5418">
      <w:pPr>
        <w:pStyle w:val="aff6"/>
      </w:pPr>
      <w:r>
        <w:t>[R</w:t>
      </w:r>
      <w:r>
        <w:rPr>
          <w:rFonts w:hint="eastAsia"/>
        </w:rPr>
        <w:t>3</w:t>
      </w:r>
      <w:r>
        <w:t>-ospf-1] network 20.</w:t>
      </w:r>
      <w:r>
        <w:rPr>
          <w:rFonts w:hint="eastAsia"/>
        </w:rPr>
        <w:t>1</w:t>
      </w:r>
      <w:r>
        <w:t>.</w:t>
      </w:r>
      <w:r>
        <w:rPr>
          <w:rFonts w:hint="eastAsia"/>
        </w:rPr>
        <w:t>1</w:t>
      </w:r>
      <w:r>
        <w:t>.0 0.0.0.255</w:t>
      </w:r>
    </w:p>
    <w:p w14:paraId="5BF345FF" w14:textId="77777777" w:rsidR="00870A08" w:rsidRDefault="003A5418">
      <w:pPr>
        <w:pStyle w:val="aff6"/>
      </w:pPr>
      <w:r>
        <w:t>[R</w:t>
      </w:r>
      <w:r>
        <w:rPr>
          <w:rFonts w:hint="eastAsia"/>
        </w:rPr>
        <w:t>3</w:t>
      </w:r>
      <w:r>
        <w:t>-ospf-1] network 20.2.2.0 0.0.0.255</w:t>
      </w:r>
    </w:p>
    <w:p w14:paraId="1ED13137" w14:textId="77777777" w:rsidR="00870A08" w:rsidRDefault="00870A08">
      <w:pPr>
        <w:pStyle w:val="aff6"/>
      </w:pPr>
    </w:p>
    <w:p w14:paraId="5A59BBD5" w14:textId="77777777" w:rsidR="00870A08" w:rsidRDefault="003A5418">
      <w:pPr>
        <w:ind w:firstLineChars="0" w:firstLine="435"/>
      </w:pPr>
      <w:r>
        <w:rPr>
          <w:rFonts w:hint="eastAsia"/>
        </w:rPr>
        <w:t>配置完成后查看</w:t>
      </w:r>
      <w:r>
        <w:rPr>
          <w:rFonts w:hint="eastAsia"/>
        </w:rPr>
        <w:t>R1</w:t>
      </w:r>
      <w:r>
        <w:rPr>
          <w:rFonts w:hint="eastAsia"/>
        </w:rPr>
        <w:t>的路由表。</w:t>
      </w:r>
    </w:p>
    <w:p w14:paraId="3F87C4B4"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w:t>
      </w:r>
    </w:p>
    <w:p w14:paraId="5691FD90" w14:textId="77777777" w:rsidR="00870A08" w:rsidRDefault="003A5418">
      <w:pPr>
        <w:pStyle w:val="aff6"/>
      </w:pPr>
      <w:r>
        <w:t>Route Flags: R - relay, D - download to fib</w:t>
      </w:r>
    </w:p>
    <w:p w14:paraId="39B964CA" w14:textId="77777777" w:rsidR="00870A08" w:rsidRDefault="003A5418">
      <w:pPr>
        <w:pStyle w:val="aff6"/>
      </w:pPr>
      <w:r>
        <w:t>----------------------------------------------------------------------------</w:t>
      </w:r>
    </w:p>
    <w:p w14:paraId="185C6D4E" w14:textId="77777777" w:rsidR="00870A08" w:rsidRDefault="003A5418">
      <w:pPr>
        <w:pStyle w:val="aff6"/>
      </w:pPr>
      <w:r>
        <w:t>Routing Tables: Public</w:t>
      </w:r>
    </w:p>
    <w:p w14:paraId="2CDA0D99" w14:textId="77777777" w:rsidR="00870A08" w:rsidRDefault="003A5418">
      <w:pPr>
        <w:pStyle w:val="aff6"/>
      </w:pPr>
      <w:r>
        <w:t xml:space="preserve">         </w:t>
      </w:r>
      <w:proofErr w:type="gramStart"/>
      <w:r>
        <w:t>Destinations :</w:t>
      </w:r>
      <w:proofErr w:type="gramEnd"/>
      <w:r>
        <w:t xml:space="preserve"> 8        Routes : 8        </w:t>
      </w:r>
    </w:p>
    <w:p w14:paraId="44486C44"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96E43B2" w14:textId="77777777" w:rsidR="00870A08" w:rsidRDefault="003A5418">
      <w:pPr>
        <w:pStyle w:val="aff6"/>
        <w:rPr>
          <w:shd w:val="pct10" w:color="auto" w:fill="FFFFFF"/>
        </w:rPr>
      </w:pPr>
      <w:r>
        <w:t xml:space="preserve">      </w:t>
      </w:r>
      <w:r>
        <w:rPr>
          <w:shd w:val="pct10" w:color="auto" w:fill="FFFFFF"/>
        </w:rPr>
        <w:t xml:space="preserve"> 10.1.1.0/</w:t>
      </w:r>
      <w:proofErr w:type="gramStart"/>
      <w:r>
        <w:rPr>
          <w:shd w:val="pct10" w:color="auto" w:fill="FFFFFF"/>
        </w:rPr>
        <w:t>24  RIP</w:t>
      </w:r>
      <w:proofErr w:type="gramEnd"/>
      <w:r>
        <w:rPr>
          <w:shd w:val="pct10" w:color="auto" w:fill="FFFFFF"/>
        </w:rPr>
        <w:t xml:space="preserve">     100  1           D   10.2.2.2     GigabitEthernet0/0/0</w:t>
      </w:r>
    </w:p>
    <w:p w14:paraId="0627D916" w14:textId="77777777" w:rsidR="00870A08" w:rsidRDefault="003A5418">
      <w:pPr>
        <w:pStyle w:val="aff6"/>
      </w:pPr>
      <w:r>
        <w:t xml:space="preserve">       10.2.2.0/</w:t>
      </w:r>
      <w:proofErr w:type="gramStart"/>
      <w:r>
        <w:t>24  Direct</w:t>
      </w:r>
      <w:proofErr w:type="gramEnd"/>
      <w:r>
        <w:t xml:space="preserve">  0    0           D   10.2.2.1     GigabitEthernet0/0/0</w:t>
      </w:r>
    </w:p>
    <w:p w14:paraId="41BFD72A" w14:textId="77777777" w:rsidR="00870A08" w:rsidRDefault="003A5418">
      <w:pPr>
        <w:pStyle w:val="aff6"/>
      </w:pPr>
      <w:r>
        <w:t xml:space="preserve">       10.2.2.1/</w:t>
      </w:r>
      <w:proofErr w:type="gramStart"/>
      <w:r>
        <w:t>32  Direct</w:t>
      </w:r>
      <w:proofErr w:type="gramEnd"/>
      <w:r>
        <w:t xml:space="preserve">  0    0           D   127.0.0.1    GigabitEthernet0/0/0</w:t>
      </w:r>
    </w:p>
    <w:p w14:paraId="77AE4C9B" w14:textId="77777777" w:rsidR="00870A08" w:rsidRDefault="003A5418">
      <w:pPr>
        <w:pStyle w:val="aff6"/>
      </w:pPr>
      <w:r>
        <w:t xml:space="preserve">      </w:t>
      </w:r>
      <w:r>
        <w:rPr>
          <w:shd w:val="pct10" w:color="auto" w:fill="FFFFFF"/>
        </w:rPr>
        <w:t xml:space="preserve"> 20.1.1.0/</w:t>
      </w:r>
      <w:proofErr w:type="gramStart"/>
      <w:r>
        <w:rPr>
          <w:shd w:val="pct10" w:color="auto" w:fill="FFFFFF"/>
        </w:rPr>
        <w:t>24  OSPF</w:t>
      </w:r>
      <w:proofErr w:type="gramEnd"/>
      <w:r>
        <w:rPr>
          <w:shd w:val="pct10" w:color="auto" w:fill="FFFFFF"/>
        </w:rPr>
        <w:t xml:space="preserve">    10   2           D   20.2.2.3     GigabitEthernet0/0/1</w:t>
      </w:r>
    </w:p>
    <w:p w14:paraId="74BDDB27" w14:textId="77777777" w:rsidR="00870A08" w:rsidRDefault="003A5418">
      <w:pPr>
        <w:pStyle w:val="aff6"/>
      </w:pPr>
      <w:r>
        <w:lastRenderedPageBreak/>
        <w:t xml:space="preserve">       20.2.2.0/</w:t>
      </w:r>
      <w:proofErr w:type="gramStart"/>
      <w:r>
        <w:t>24  Direct</w:t>
      </w:r>
      <w:proofErr w:type="gramEnd"/>
      <w:r>
        <w:t xml:space="preserve">  0    0           D   20.2.2.1     GigabitEthernet0/0/1</w:t>
      </w:r>
    </w:p>
    <w:p w14:paraId="328D6952" w14:textId="77777777" w:rsidR="00870A08" w:rsidRDefault="003A5418">
      <w:pPr>
        <w:pStyle w:val="aff6"/>
      </w:pPr>
      <w:r>
        <w:t xml:space="preserve">       20.2.2.1/</w:t>
      </w:r>
      <w:proofErr w:type="gramStart"/>
      <w:r>
        <w:t>32  Direct</w:t>
      </w:r>
      <w:proofErr w:type="gramEnd"/>
      <w:r>
        <w:t xml:space="preserve">  0    0           D   127.0.0.1    GigabitEthernet0/0/1</w:t>
      </w:r>
    </w:p>
    <w:p w14:paraId="760E35E5" w14:textId="77777777" w:rsidR="00870A08" w:rsidRDefault="003A5418">
      <w:pPr>
        <w:pStyle w:val="aff6"/>
      </w:pPr>
      <w:r>
        <w:t xml:space="preserve">      127.0.0.0/8   </w:t>
      </w:r>
      <w:proofErr w:type="gramStart"/>
      <w:r>
        <w:t>Direct  0</w:t>
      </w:r>
      <w:proofErr w:type="gramEnd"/>
      <w:r>
        <w:t xml:space="preserve">    0           D   127.0.0.1       InLoopBack0</w:t>
      </w:r>
    </w:p>
    <w:p w14:paraId="1A367A7F" w14:textId="77777777" w:rsidR="00870A08" w:rsidRDefault="003A5418">
      <w:pPr>
        <w:pStyle w:val="aff6"/>
      </w:pPr>
      <w:r>
        <w:t xml:space="preserve">      127.0.0.1/</w:t>
      </w:r>
      <w:proofErr w:type="gramStart"/>
      <w:r>
        <w:t>32  Direct</w:t>
      </w:r>
      <w:proofErr w:type="gramEnd"/>
      <w:r>
        <w:t xml:space="preserve">  0    0           D   127.0.0.1       InLoopBack0</w:t>
      </w:r>
    </w:p>
    <w:p w14:paraId="3706079E"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7D5F1C0D" w14:textId="77777777" w:rsidR="00870A08" w:rsidRDefault="003A5418">
      <w:pPr>
        <w:ind w:firstLineChars="0" w:firstLine="435"/>
      </w:pPr>
      <w:r>
        <w:rPr>
          <w:rFonts w:hint="eastAsia"/>
        </w:rPr>
        <w:t>由于</w:t>
      </w:r>
      <w:r>
        <w:rPr>
          <w:rFonts w:hint="eastAsia"/>
        </w:rPr>
        <w:t>R1</w:t>
      </w:r>
      <w:r>
        <w:rPr>
          <w:rFonts w:hint="eastAsia"/>
        </w:rPr>
        <w:t>上同时运行了</w:t>
      </w:r>
      <w:r>
        <w:rPr>
          <w:rFonts w:hint="eastAsia"/>
        </w:rPr>
        <w:t>RIP</w:t>
      </w:r>
      <w:r>
        <w:rPr>
          <w:rFonts w:hint="eastAsia"/>
        </w:rPr>
        <w:t>协议和</w:t>
      </w:r>
      <w:r>
        <w:rPr>
          <w:rFonts w:hint="eastAsia"/>
        </w:rPr>
        <w:t>OSPF</w:t>
      </w:r>
      <w:r>
        <w:rPr>
          <w:rFonts w:hint="eastAsia"/>
        </w:rPr>
        <w:t>协议，可以观察到</w:t>
      </w:r>
      <w:r>
        <w:rPr>
          <w:rFonts w:hint="eastAsia"/>
        </w:rPr>
        <w:t>R1</w:t>
      </w:r>
      <w:r>
        <w:rPr>
          <w:rFonts w:hint="eastAsia"/>
        </w:rPr>
        <w:t>同时拥有公司</w:t>
      </w:r>
      <w:r>
        <w:rPr>
          <w:rFonts w:hint="eastAsia"/>
        </w:rPr>
        <w:t>A</w:t>
      </w:r>
      <w:r>
        <w:rPr>
          <w:rFonts w:hint="eastAsia"/>
        </w:rPr>
        <w:t>和公司</w:t>
      </w:r>
      <w:r>
        <w:rPr>
          <w:rFonts w:hint="eastAsia"/>
        </w:rPr>
        <w:t>B</w:t>
      </w:r>
      <w:r>
        <w:rPr>
          <w:rFonts w:hint="eastAsia"/>
        </w:rPr>
        <w:t>的路由信息。</w:t>
      </w:r>
      <w:r>
        <w:rPr>
          <w:rFonts w:hint="eastAsia"/>
        </w:rPr>
        <w:t xml:space="preserve"> </w:t>
      </w:r>
    </w:p>
    <w:p w14:paraId="44C40EE4" w14:textId="77777777" w:rsidR="00870A08" w:rsidRDefault="003A5418">
      <w:pPr>
        <w:pStyle w:val="2"/>
        <w:rPr>
          <w:rFonts w:ascii="微软雅黑" w:hAnsi="微软雅黑"/>
        </w:rPr>
      </w:pPr>
      <w:r>
        <w:rPr>
          <w:rFonts w:ascii="微软雅黑" w:hAnsi="微软雅黑" w:hint="eastAsia"/>
        </w:rPr>
        <w:t>配置双向路由引入</w:t>
      </w:r>
    </w:p>
    <w:p w14:paraId="307C1785" w14:textId="77777777" w:rsidR="00870A08" w:rsidRDefault="003A5418">
      <w:pPr>
        <w:ind w:firstLine="420"/>
      </w:pPr>
      <w:r>
        <w:rPr>
          <w:rFonts w:hint="eastAsia"/>
        </w:rPr>
        <w:t>为了使两个公司网络能够互相访问，需要把公司</w:t>
      </w:r>
      <w:r>
        <w:rPr>
          <w:rFonts w:hint="eastAsia"/>
        </w:rPr>
        <w:t>A</w:t>
      </w:r>
      <w:r>
        <w:rPr>
          <w:rFonts w:hint="eastAsia"/>
        </w:rPr>
        <w:t>的</w:t>
      </w:r>
      <w:r>
        <w:rPr>
          <w:rFonts w:hint="eastAsia"/>
        </w:rPr>
        <w:t>RIP</w:t>
      </w:r>
      <w:r>
        <w:rPr>
          <w:rFonts w:hint="eastAsia"/>
        </w:rPr>
        <w:t>协议的路由引入到公司</w:t>
      </w:r>
      <w:r>
        <w:rPr>
          <w:rFonts w:hint="eastAsia"/>
        </w:rPr>
        <w:t>B</w:t>
      </w:r>
      <w:r>
        <w:rPr>
          <w:rFonts w:hint="eastAsia"/>
        </w:rPr>
        <w:t>的</w:t>
      </w:r>
      <w:r>
        <w:rPr>
          <w:rFonts w:hint="eastAsia"/>
        </w:rPr>
        <w:t>OSPF</w:t>
      </w:r>
      <w:r>
        <w:rPr>
          <w:rFonts w:hint="eastAsia"/>
        </w:rPr>
        <w:t>协议中，同样把公司</w:t>
      </w:r>
      <w:r>
        <w:rPr>
          <w:rFonts w:hint="eastAsia"/>
        </w:rPr>
        <w:t>B</w:t>
      </w:r>
      <w:r>
        <w:rPr>
          <w:rFonts w:hint="eastAsia"/>
        </w:rPr>
        <w:t>的</w:t>
      </w:r>
      <w:r>
        <w:rPr>
          <w:rFonts w:hint="eastAsia"/>
        </w:rPr>
        <w:t>OSPF</w:t>
      </w:r>
      <w:r>
        <w:rPr>
          <w:rFonts w:hint="eastAsia"/>
        </w:rPr>
        <w:t>协议的路由引入到公司</w:t>
      </w:r>
      <w:r>
        <w:rPr>
          <w:rFonts w:hint="eastAsia"/>
        </w:rPr>
        <w:t>A</w:t>
      </w:r>
      <w:r>
        <w:rPr>
          <w:rFonts w:hint="eastAsia"/>
        </w:rPr>
        <w:t>的</w:t>
      </w:r>
      <w:r>
        <w:rPr>
          <w:rFonts w:hint="eastAsia"/>
        </w:rPr>
        <w:t>RIP</w:t>
      </w:r>
      <w:r>
        <w:rPr>
          <w:rFonts w:hint="eastAsia"/>
        </w:rPr>
        <w:t>协议中。</w:t>
      </w:r>
    </w:p>
    <w:p w14:paraId="239F293A" w14:textId="77777777" w:rsidR="00870A08" w:rsidRDefault="003A5418">
      <w:pPr>
        <w:ind w:firstLine="420"/>
      </w:pPr>
      <w:r>
        <w:rPr>
          <w:rFonts w:hint="eastAsia"/>
        </w:rPr>
        <w:t>在</w:t>
      </w:r>
      <w:r>
        <w:rPr>
          <w:rFonts w:hint="eastAsia"/>
        </w:rPr>
        <w:t>R1</w:t>
      </w:r>
      <w:r>
        <w:rPr>
          <w:rFonts w:hint="eastAsia"/>
        </w:rPr>
        <w:t>的</w:t>
      </w:r>
      <w:r>
        <w:rPr>
          <w:rFonts w:hint="eastAsia"/>
        </w:rPr>
        <w:t>OSPF</w:t>
      </w:r>
      <w:r>
        <w:rPr>
          <w:rFonts w:hint="eastAsia"/>
        </w:rPr>
        <w:t>进程中使用命令</w:t>
      </w:r>
      <w:r>
        <w:rPr>
          <w:b/>
        </w:rPr>
        <w:t>import-route rip</w:t>
      </w:r>
      <w:r>
        <w:rPr>
          <w:rFonts w:hint="eastAsia"/>
        </w:rPr>
        <w:t>引入</w:t>
      </w:r>
      <w:r>
        <w:rPr>
          <w:rFonts w:hint="eastAsia"/>
        </w:rPr>
        <w:t>RIP</w:t>
      </w:r>
      <w:r>
        <w:rPr>
          <w:rFonts w:hint="eastAsia"/>
        </w:rPr>
        <w:t>路由。</w:t>
      </w:r>
    </w:p>
    <w:p w14:paraId="2BFD5CBB" w14:textId="77777777" w:rsidR="00870A08" w:rsidRDefault="003A5418">
      <w:pPr>
        <w:pStyle w:val="aff6"/>
      </w:pPr>
      <w:r>
        <w:t>[R</w:t>
      </w:r>
      <w:proofErr w:type="gramStart"/>
      <w:r>
        <w:t>1]</w:t>
      </w:r>
      <w:proofErr w:type="spellStart"/>
      <w:r>
        <w:t>ospf</w:t>
      </w:r>
      <w:proofErr w:type="spellEnd"/>
      <w:proofErr w:type="gramEnd"/>
      <w:r>
        <w:t xml:space="preserve"> 1</w:t>
      </w:r>
    </w:p>
    <w:p w14:paraId="31DB306D" w14:textId="77777777" w:rsidR="00870A08" w:rsidRDefault="003A5418">
      <w:pPr>
        <w:pStyle w:val="aff6"/>
      </w:pPr>
      <w:r>
        <w:t>[R1-ospf-</w:t>
      </w:r>
      <w:proofErr w:type="gramStart"/>
      <w:r>
        <w:t>1]import</w:t>
      </w:r>
      <w:proofErr w:type="gramEnd"/>
      <w:r>
        <w:t>-route rip 1</w:t>
      </w:r>
    </w:p>
    <w:p w14:paraId="40DD8BCE"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0E493F3F" w14:textId="77777777" w:rsidR="00870A08" w:rsidRDefault="003A5418">
      <w:pPr>
        <w:ind w:firstLine="420"/>
      </w:pPr>
      <w:r>
        <w:rPr>
          <w:rFonts w:hint="eastAsia"/>
        </w:rPr>
        <w:t>配置完成后，查看</w:t>
      </w:r>
      <w:r>
        <w:rPr>
          <w:rFonts w:hint="eastAsia"/>
        </w:rPr>
        <w:t>R3</w:t>
      </w:r>
      <w:r>
        <w:rPr>
          <w:rFonts w:hint="eastAsia"/>
        </w:rPr>
        <w:t>的路由表。</w:t>
      </w:r>
    </w:p>
    <w:p w14:paraId="2B0C0C76" w14:textId="77777777" w:rsidR="00870A08" w:rsidRDefault="003A5418">
      <w:pPr>
        <w:pStyle w:val="aff6"/>
      </w:pPr>
      <w:r>
        <w:t>[R</w:t>
      </w:r>
      <w:proofErr w:type="gramStart"/>
      <w:r>
        <w:t>3]display</w:t>
      </w:r>
      <w:proofErr w:type="gramEnd"/>
      <w:r>
        <w:t xml:space="preserve"> </w:t>
      </w:r>
      <w:proofErr w:type="spellStart"/>
      <w:r>
        <w:t>ip</w:t>
      </w:r>
      <w:proofErr w:type="spellEnd"/>
      <w:r>
        <w:t xml:space="preserve"> routing-table </w:t>
      </w:r>
    </w:p>
    <w:p w14:paraId="0846C3AB" w14:textId="77777777" w:rsidR="00870A08" w:rsidRDefault="003A5418">
      <w:pPr>
        <w:pStyle w:val="aff6"/>
      </w:pPr>
      <w:r>
        <w:t>Route Flags: R - relay, D - download to fib</w:t>
      </w:r>
    </w:p>
    <w:p w14:paraId="1DCD1E76" w14:textId="77777777" w:rsidR="00870A08" w:rsidRDefault="003A5418">
      <w:pPr>
        <w:pStyle w:val="aff6"/>
      </w:pPr>
      <w:r>
        <w:t>----------------------------------------------------------------------------</w:t>
      </w:r>
    </w:p>
    <w:p w14:paraId="61165634" w14:textId="77777777" w:rsidR="00870A08" w:rsidRDefault="003A5418">
      <w:pPr>
        <w:pStyle w:val="aff6"/>
      </w:pPr>
      <w:r>
        <w:t>Routing Tables: Public</w:t>
      </w:r>
    </w:p>
    <w:p w14:paraId="30F5F1B7" w14:textId="77777777" w:rsidR="00870A08" w:rsidRDefault="003A5418">
      <w:pPr>
        <w:pStyle w:val="aff6"/>
      </w:pPr>
      <w:r>
        <w:t xml:space="preserve">         </w:t>
      </w:r>
      <w:proofErr w:type="gramStart"/>
      <w:r>
        <w:t>Destinations :</w:t>
      </w:r>
      <w:proofErr w:type="gramEnd"/>
      <w:r>
        <w:t xml:space="preserve"> 8        Routes : 8        </w:t>
      </w:r>
    </w:p>
    <w:p w14:paraId="6646D7BD" w14:textId="77777777" w:rsidR="00870A08" w:rsidRDefault="003A5418">
      <w:pPr>
        <w:pStyle w:val="aff6"/>
      </w:pPr>
      <w:r>
        <w:t>Destination/</w:t>
      </w:r>
      <w:proofErr w:type="gramStart"/>
      <w:r>
        <w:t>Mask  Proto</w:t>
      </w:r>
      <w:proofErr w:type="gramEnd"/>
      <w:r>
        <w:t xml:space="preserve">   Pre  Cost      Flags </w:t>
      </w:r>
      <w:proofErr w:type="spellStart"/>
      <w:r>
        <w:t>NextHop</w:t>
      </w:r>
      <w:proofErr w:type="spellEnd"/>
      <w:r>
        <w:t xml:space="preserve">         Interface</w:t>
      </w:r>
    </w:p>
    <w:p w14:paraId="46CF5AD5" w14:textId="77777777" w:rsidR="00870A08" w:rsidRDefault="003A5418">
      <w:pPr>
        <w:pStyle w:val="aff6"/>
      </w:pPr>
      <w:r>
        <w:t xml:space="preserve">       </w:t>
      </w:r>
      <w:r>
        <w:rPr>
          <w:shd w:val="pct10" w:color="auto" w:fill="FFFFFF"/>
        </w:rPr>
        <w:t>10.1.1.0/</w:t>
      </w:r>
      <w:proofErr w:type="gramStart"/>
      <w:r>
        <w:rPr>
          <w:shd w:val="pct10" w:color="auto" w:fill="FFFFFF"/>
        </w:rPr>
        <w:t>24  O</w:t>
      </w:r>
      <w:proofErr w:type="gramEnd"/>
      <w:r>
        <w:rPr>
          <w:shd w:val="pct10" w:color="auto" w:fill="FFFFFF"/>
        </w:rPr>
        <w:t>_ASE   150  1           D   20.2.2.1     GigabitEthernet0/0/1</w:t>
      </w:r>
    </w:p>
    <w:p w14:paraId="1BDC69CF" w14:textId="77777777" w:rsidR="00870A08" w:rsidRDefault="003A5418">
      <w:pPr>
        <w:pStyle w:val="aff6"/>
      </w:pPr>
      <w:r>
        <w:t xml:space="preserve">       </w:t>
      </w:r>
      <w:r>
        <w:rPr>
          <w:shd w:val="pct10" w:color="auto" w:fill="FFFFFF"/>
        </w:rPr>
        <w:t>10.2.2.0/</w:t>
      </w:r>
      <w:proofErr w:type="gramStart"/>
      <w:r>
        <w:rPr>
          <w:shd w:val="pct10" w:color="auto" w:fill="FFFFFF"/>
        </w:rPr>
        <w:t>24  O</w:t>
      </w:r>
      <w:proofErr w:type="gramEnd"/>
      <w:r>
        <w:rPr>
          <w:shd w:val="pct10" w:color="auto" w:fill="FFFFFF"/>
        </w:rPr>
        <w:t>_ASE   150  1           D   20.2.2.1     GigabitEthernet0/0/1</w:t>
      </w:r>
    </w:p>
    <w:p w14:paraId="71D3E82A" w14:textId="77777777" w:rsidR="00870A08" w:rsidRDefault="003A5418">
      <w:pPr>
        <w:pStyle w:val="aff6"/>
      </w:pPr>
      <w:r>
        <w:t xml:space="preserve">       20.1.1.0/</w:t>
      </w:r>
      <w:proofErr w:type="gramStart"/>
      <w:r>
        <w:t>24  Direct</w:t>
      </w:r>
      <w:proofErr w:type="gramEnd"/>
      <w:r>
        <w:t xml:space="preserve">  0    0           D   20.1.1.254   GigabitEthernet0/0/0</w:t>
      </w:r>
    </w:p>
    <w:p w14:paraId="697E7569" w14:textId="77777777" w:rsidR="00870A08" w:rsidRDefault="003A5418">
      <w:pPr>
        <w:pStyle w:val="aff6"/>
      </w:pPr>
      <w:r>
        <w:t xml:space="preserve">     20.1.1.254/</w:t>
      </w:r>
      <w:proofErr w:type="gramStart"/>
      <w:r>
        <w:t>32  Direct</w:t>
      </w:r>
      <w:proofErr w:type="gramEnd"/>
      <w:r>
        <w:t xml:space="preserve">  0    0           D   127.0.0.1    GigabitEthernet0/0/0</w:t>
      </w:r>
    </w:p>
    <w:p w14:paraId="336B3B8D" w14:textId="77777777" w:rsidR="00870A08" w:rsidRDefault="003A5418">
      <w:pPr>
        <w:pStyle w:val="aff6"/>
      </w:pPr>
      <w:r>
        <w:t xml:space="preserve">       20.2.2.0/</w:t>
      </w:r>
      <w:proofErr w:type="gramStart"/>
      <w:r>
        <w:t>24  Direct</w:t>
      </w:r>
      <w:proofErr w:type="gramEnd"/>
      <w:r>
        <w:t xml:space="preserve">  0    0           D   20.2.2.3     GigabitEthernet0/0/1</w:t>
      </w:r>
    </w:p>
    <w:p w14:paraId="33D8541C" w14:textId="77777777" w:rsidR="00870A08" w:rsidRDefault="003A5418">
      <w:pPr>
        <w:pStyle w:val="aff6"/>
      </w:pPr>
      <w:r>
        <w:t xml:space="preserve">       20.2.2.3/</w:t>
      </w:r>
      <w:proofErr w:type="gramStart"/>
      <w:r>
        <w:t>32  Direct</w:t>
      </w:r>
      <w:proofErr w:type="gramEnd"/>
      <w:r>
        <w:t xml:space="preserve">  0    0           D   127.0.0.1    GigabitEthernet0/0/1</w:t>
      </w:r>
    </w:p>
    <w:p w14:paraId="0D1F7F61" w14:textId="77777777" w:rsidR="00870A08" w:rsidRDefault="003A5418">
      <w:pPr>
        <w:pStyle w:val="aff6"/>
      </w:pPr>
      <w:r>
        <w:lastRenderedPageBreak/>
        <w:t xml:space="preserve">      127.0.0.0/8   </w:t>
      </w:r>
      <w:proofErr w:type="gramStart"/>
      <w:r>
        <w:t>Direct  0</w:t>
      </w:r>
      <w:proofErr w:type="gramEnd"/>
      <w:r>
        <w:t xml:space="preserve">    0           D   127.0.0.1       InLoopBack0</w:t>
      </w:r>
    </w:p>
    <w:p w14:paraId="0C66717A" w14:textId="77777777" w:rsidR="00870A08" w:rsidRDefault="003A5418">
      <w:pPr>
        <w:pStyle w:val="aff6"/>
      </w:pPr>
      <w:r>
        <w:t xml:space="preserve">      127.0.0.1/</w:t>
      </w:r>
      <w:proofErr w:type="gramStart"/>
      <w:r>
        <w:t>32  Direct</w:t>
      </w:r>
      <w:proofErr w:type="gramEnd"/>
      <w:r>
        <w:t xml:space="preserve">  0    0           D   127.0.0.1       InLoopBack0</w:t>
      </w:r>
    </w:p>
    <w:p w14:paraId="511C0280" w14:textId="77777777" w:rsidR="00870A08" w:rsidRDefault="00870A08">
      <w:pPr>
        <w:pStyle w:val="aff6"/>
      </w:pPr>
    </w:p>
    <w:p w14:paraId="3A98D6A5" w14:textId="77777777" w:rsidR="00870A08" w:rsidRDefault="003A5418">
      <w:pPr>
        <w:ind w:firstLine="420"/>
      </w:pPr>
      <w:r>
        <w:rPr>
          <w:rFonts w:hint="eastAsia"/>
        </w:rPr>
        <w:t>可以观察到</w:t>
      </w:r>
      <w:r>
        <w:rPr>
          <w:rFonts w:hint="eastAsia"/>
        </w:rPr>
        <w:t>R3</w:t>
      </w:r>
      <w:r>
        <w:rPr>
          <w:rFonts w:hint="eastAsia"/>
        </w:rPr>
        <w:t>上现在拥有来自公司</w:t>
      </w:r>
      <w:r>
        <w:rPr>
          <w:rFonts w:hint="eastAsia"/>
        </w:rPr>
        <w:t>A</w:t>
      </w:r>
      <w:r>
        <w:rPr>
          <w:rFonts w:hint="eastAsia"/>
        </w:rPr>
        <w:t>的路由信息。</w:t>
      </w:r>
    </w:p>
    <w:p w14:paraId="146F523C" w14:textId="77777777" w:rsidR="00870A08" w:rsidRDefault="003A5418">
      <w:pPr>
        <w:ind w:firstLine="420"/>
      </w:pPr>
      <w:r>
        <w:rPr>
          <w:rFonts w:hint="eastAsia"/>
        </w:rPr>
        <w:t>在</w:t>
      </w:r>
      <w:r>
        <w:rPr>
          <w:rFonts w:hint="eastAsia"/>
        </w:rPr>
        <w:t>R1</w:t>
      </w:r>
      <w:r>
        <w:rPr>
          <w:rFonts w:hint="eastAsia"/>
        </w:rPr>
        <w:t>的</w:t>
      </w:r>
      <w:r>
        <w:rPr>
          <w:rFonts w:hint="eastAsia"/>
        </w:rPr>
        <w:t>RIP</w:t>
      </w:r>
      <w:r>
        <w:rPr>
          <w:rFonts w:hint="eastAsia"/>
        </w:rPr>
        <w:t>进程中使用命令</w:t>
      </w:r>
      <w:r>
        <w:rPr>
          <w:b/>
        </w:rPr>
        <w:t xml:space="preserve">import-route </w:t>
      </w:r>
      <w:proofErr w:type="spellStart"/>
      <w:r>
        <w:rPr>
          <w:b/>
        </w:rPr>
        <w:t>ospf</w:t>
      </w:r>
      <w:proofErr w:type="spellEnd"/>
      <w:r>
        <w:rPr>
          <w:rFonts w:hint="eastAsia"/>
        </w:rPr>
        <w:t>引入</w:t>
      </w:r>
      <w:r>
        <w:rPr>
          <w:rFonts w:hint="eastAsia"/>
        </w:rPr>
        <w:t>OSPF</w:t>
      </w:r>
      <w:r>
        <w:rPr>
          <w:rFonts w:hint="eastAsia"/>
        </w:rPr>
        <w:t>路由。</w:t>
      </w:r>
    </w:p>
    <w:p w14:paraId="0DB2768E" w14:textId="77777777" w:rsidR="00870A08" w:rsidRDefault="003A5418">
      <w:pPr>
        <w:pStyle w:val="aff6"/>
      </w:pPr>
      <w:r>
        <w:t>[R</w:t>
      </w:r>
      <w:proofErr w:type="gramStart"/>
      <w:r>
        <w:t>1]rip</w:t>
      </w:r>
      <w:proofErr w:type="gramEnd"/>
      <w:r>
        <w:t xml:space="preserve"> 1</w:t>
      </w:r>
    </w:p>
    <w:p w14:paraId="0FDFF5BA" w14:textId="0D86616E" w:rsidR="00870A08" w:rsidRDefault="00FD40D2">
      <w:pPr>
        <w:pStyle w:val="aff6"/>
      </w:pPr>
      <w:r>
        <w:t xml:space="preserve"> </w:t>
      </w:r>
      <w:r w:rsidR="003A5418">
        <w:t>[R1-rip-</w:t>
      </w:r>
      <w:proofErr w:type="gramStart"/>
      <w:r w:rsidR="003A5418">
        <w:t>1]import</w:t>
      </w:r>
      <w:proofErr w:type="gramEnd"/>
      <w:r w:rsidR="003A5418">
        <w:t xml:space="preserve">-route </w:t>
      </w:r>
      <w:proofErr w:type="spellStart"/>
      <w:r w:rsidR="003A5418">
        <w:t>ospf</w:t>
      </w:r>
      <w:proofErr w:type="spellEnd"/>
      <w:r w:rsidR="003A5418">
        <w:t xml:space="preserve"> 1</w:t>
      </w:r>
    </w:p>
    <w:p w14:paraId="1DE29732" w14:textId="77777777" w:rsidR="00870A08" w:rsidRDefault="00870A08">
      <w:pPr>
        <w:pStyle w:val="aff6"/>
      </w:pPr>
    </w:p>
    <w:p w14:paraId="18CF1C9A" w14:textId="77777777" w:rsidR="00870A08" w:rsidRDefault="003A5418">
      <w:pPr>
        <w:ind w:firstLine="420"/>
      </w:pPr>
      <w:r>
        <w:rPr>
          <w:rFonts w:hint="eastAsia"/>
        </w:rPr>
        <w:t>配置完成后，查看</w:t>
      </w:r>
      <w:r>
        <w:rPr>
          <w:rFonts w:hint="eastAsia"/>
        </w:rPr>
        <w:t>R2</w:t>
      </w:r>
      <w:r>
        <w:rPr>
          <w:rFonts w:hint="eastAsia"/>
        </w:rPr>
        <w:t>的路由表。</w:t>
      </w:r>
    </w:p>
    <w:p w14:paraId="5C8905B4" w14:textId="77777777" w:rsidR="00870A08" w:rsidRDefault="003A5418">
      <w:pPr>
        <w:pStyle w:val="aff6"/>
      </w:pPr>
      <w:r>
        <w:t>[R</w:t>
      </w:r>
      <w:proofErr w:type="gramStart"/>
      <w:r>
        <w:t>2]dis</w:t>
      </w:r>
      <w:r>
        <w:rPr>
          <w:rFonts w:hint="eastAsia"/>
        </w:rPr>
        <w:t>play</w:t>
      </w:r>
      <w:proofErr w:type="gramEnd"/>
      <w:r>
        <w:t xml:space="preserve"> </w:t>
      </w:r>
      <w:proofErr w:type="spellStart"/>
      <w:r>
        <w:t>ip</w:t>
      </w:r>
      <w:proofErr w:type="spellEnd"/>
      <w:r>
        <w:t xml:space="preserve"> routing-table </w:t>
      </w:r>
    </w:p>
    <w:p w14:paraId="0FACA85B" w14:textId="77777777" w:rsidR="00870A08" w:rsidRDefault="003A5418">
      <w:pPr>
        <w:pStyle w:val="aff6"/>
      </w:pPr>
      <w:r>
        <w:t>Route Flags: R - relay, D - download to fib</w:t>
      </w:r>
    </w:p>
    <w:p w14:paraId="6DC355FD" w14:textId="77777777" w:rsidR="00870A08" w:rsidRDefault="003A5418">
      <w:pPr>
        <w:pStyle w:val="aff6"/>
      </w:pPr>
      <w:r>
        <w:t>----------------------------------------------------------------------------</w:t>
      </w:r>
    </w:p>
    <w:p w14:paraId="79C6CE2E" w14:textId="77777777" w:rsidR="00870A08" w:rsidRDefault="003A5418">
      <w:pPr>
        <w:pStyle w:val="aff6"/>
      </w:pPr>
      <w:r>
        <w:t>Routing Tables: Public</w:t>
      </w:r>
    </w:p>
    <w:p w14:paraId="5AE0C3E7" w14:textId="77777777" w:rsidR="00870A08" w:rsidRDefault="003A5418">
      <w:pPr>
        <w:pStyle w:val="aff6"/>
      </w:pPr>
      <w:r>
        <w:t xml:space="preserve">         </w:t>
      </w:r>
      <w:proofErr w:type="gramStart"/>
      <w:r>
        <w:t>Destinations :</w:t>
      </w:r>
      <w:proofErr w:type="gramEnd"/>
      <w:r>
        <w:t xml:space="preserve"> 8        Routes : 8        </w:t>
      </w:r>
    </w:p>
    <w:p w14:paraId="7BC8653B"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1E0935A" w14:textId="77777777" w:rsidR="00870A08" w:rsidRDefault="003A5418">
      <w:pPr>
        <w:pStyle w:val="aff6"/>
      </w:pPr>
      <w:r>
        <w:t xml:space="preserve">       10.1.1.0/</w:t>
      </w:r>
      <w:proofErr w:type="gramStart"/>
      <w:r>
        <w:t>24  Direct</w:t>
      </w:r>
      <w:proofErr w:type="gramEnd"/>
      <w:r>
        <w:t xml:space="preserve">  0    0           D   10.1.1.254   GigabitEthernet0/0/1</w:t>
      </w:r>
    </w:p>
    <w:p w14:paraId="2F81B48B" w14:textId="77777777" w:rsidR="00870A08" w:rsidRDefault="003A5418">
      <w:pPr>
        <w:pStyle w:val="aff6"/>
      </w:pPr>
      <w:r>
        <w:t xml:space="preserve">     10.1.1.254/</w:t>
      </w:r>
      <w:proofErr w:type="gramStart"/>
      <w:r>
        <w:t>32  Direct</w:t>
      </w:r>
      <w:proofErr w:type="gramEnd"/>
      <w:r>
        <w:t xml:space="preserve">  0    0           D   127.0.0.1    GigabitEthernet0/0/1</w:t>
      </w:r>
    </w:p>
    <w:p w14:paraId="1DF811F6" w14:textId="77777777" w:rsidR="00870A08" w:rsidRDefault="003A5418">
      <w:pPr>
        <w:pStyle w:val="aff6"/>
      </w:pPr>
      <w:r>
        <w:t xml:space="preserve">       10.2.2.0/</w:t>
      </w:r>
      <w:proofErr w:type="gramStart"/>
      <w:r>
        <w:t>24  Direct</w:t>
      </w:r>
      <w:proofErr w:type="gramEnd"/>
      <w:r>
        <w:t xml:space="preserve">  0    0           D   10.2.2.2     GigabitEthernet0/0/0</w:t>
      </w:r>
    </w:p>
    <w:p w14:paraId="50D5DF8F" w14:textId="77777777" w:rsidR="00870A08" w:rsidRDefault="003A5418">
      <w:pPr>
        <w:pStyle w:val="aff6"/>
      </w:pPr>
      <w:r>
        <w:t xml:space="preserve">       10.2.2.2/</w:t>
      </w:r>
      <w:proofErr w:type="gramStart"/>
      <w:r>
        <w:t>32  Direct</w:t>
      </w:r>
      <w:proofErr w:type="gramEnd"/>
      <w:r>
        <w:t xml:space="preserve">  0    0           D   127.0.0.1    GigabitEthernet0/0/0</w:t>
      </w:r>
    </w:p>
    <w:p w14:paraId="37EE5EF2" w14:textId="77777777" w:rsidR="00870A08" w:rsidRDefault="003A5418">
      <w:pPr>
        <w:pStyle w:val="aff6"/>
      </w:pPr>
      <w:r>
        <w:t xml:space="preserve">      </w:t>
      </w:r>
      <w:r>
        <w:rPr>
          <w:shd w:val="pct10" w:color="auto" w:fill="FFFFFF"/>
        </w:rPr>
        <w:t xml:space="preserve"> 20.1.1.0/</w:t>
      </w:r>
      <w:proofErr w:type="gramStart"/>
      <w:r>
        <w:rPr>
          <w:shd w:val="pct10" w:color="auto" w:fill="FFFFFF"/>
        </w:rPr>
        <w:t>24  RIP</w:t>
      </w:r>
      <w:proofErr w:type="gramEnd"/>
      <w:r>
        <w:rPr>
          <w:shd w:val="pct10" w:color="auto" w:fill="FFFFFF"/>
        </w:rPr>
        <w:t xml:space="preserve">     100  1           D   10.2.2.1     GigabitEthernet0/0/0</w:t>
      </w:r>
    </w:p>
    <w:p w14:paraId="4EBD3644" w14:textId="77777777" w:rsidR="00870A08" w:rsidRDefault="003A5418">
      <w:pPr>
        <w:pStyle w:val="aff6"/>
      </w:pPr>
      <w:r>
        <w:t xml:space="preserve">      </w:t>
      </w:r>
      <w:r>
        <w:rPr>
          <w:shd w:val="pct10" w:color="auto" w:fill="FFFFFF"/>
        </w:rPr>
        <w:t xml:space="preserve"> 20.2.2.0/</w:t>
      </w:r>
      <w:proofErr w:type="gramStart"/>
      <w:r>
        <w:rPr>
          <w:shd w:val="pct10" w:color="auto" w:fill="FFFFFF"/>
        </w:rPr>
        <w:t>24  RIP</w:t>
      </w:r>
      <w:proofErr w:type="gramEnd"/>
      <w:r>
        <w:rPr>
          <w:shd w:val="pct10" w:color="auto" w:fill="FFFFFF"/>
        </w:rPr>
        <w:t xml:space="preserve">     100  1           D   10.2.2.1     GigabitEthernet0/0/0</w:t>
      </w:r>
    </w:p>
    <w:p w14:paraId="4BD7AC10" w14:textId="77777777" w:rsidR="00870A08" w:rsidRDefault="003A5418">
      <w:pPr>
        <w:pStyle w:val="aff6"/>
      </w:pPr>
      <w:r>
        <w:t xml:space="preserve">      127.0.0.0/8   </w:t>
      </w:r>
      <w:proofErr w:type="gramStart"/>
      <w:r>
        <w:t>Direct  0</w:t>
      </w:r>
      <w:proofErr w:type="gramEnd"/>
      <w:r>
        <w:t xml:space="preserve">    0           D   127.0.0.1       InLoopBack0</w:t>
      </w:r>
    </w:p>
    <w:p w14:paraId="2BF0C817" w14:textId="77777777" w:rsidR="00870A08" w:rsidRDefault="003A5418">
      <w:pPr>
        <w:pStyle w:val="aff6"/>
      </w:pPr>
      <w:r>
        <w:t xml:space="preserve">      127.0.0.1/</w:t>
      </w:r>
      <w:proofErr w:type="gramStart"/>
      <w:r>
        <w:t>32  Direct</w:t>
      </w:r>
      <w:proofErr w:type="gramEnd"/>
      <w:r>
        <w:t xml:space="preserve">  0    0           D   127.0.0.1       InLoopBack0</w:t>
      </w:r>
    </w:p>
    <w:p w14:paraId="4F38F1DF"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56A3D7D8" w14:textId="77777777" w:rsidR="00870A08" w:rsidRDefault="003A5418">
      <w:pPr>
        <w:ind w:firstLine="420"/>
        <w:rPr>
          <w:rFonts w:ascii="Courier New" w:eastAsia="宋体" w:hAnsi="Courier New" w:cs="Courier New"/>
          <w:kern w:val="0"/>
          <w:sz w:val="18"/>
          <w:szCs w:val="18"/>
        </w:rPr>
      </w:pPr>
      <w:r>
        <w:rPr>
          <w:rFonts w:hint="eastAsia"/>
        </w:rPr>
        <w:t>可以观察到</w:t>
      </w:r>
      <w:r>
        <w:rPr>
          <w:rFonts w:hint="eastAsia"/>
        </w:rPr>
        <w:t>R2</w:t>
      </w:r>
      <w:r>
        <w:rPr>
          <w:rFonts w:hint="eastAsia"/>
        </w:rPr>
        <w:t>上现在拥有来自公司</w:t>
      </w:r>
      <w:r>
        <w:rPr>
          <w:rFonts w:hint="eastAsia"/>
        </w:rPr>
        <w:t>B</w:t>
      </w:r>
      <w:r>
        <w:rPr>
          <w:rFonts w:hint="eastAsia"/>
        </w:rPr>
        <w:t>的路由信息，且来自公司</w:t>
      </w:r>
      <w:r>
        <w:rPr>
          <w:rFonts w:hint="eastAsia"/>
        </w:rPr>
        <w:t>B</w:t>
      </w:r>
      <w:r>
        <w:rPr>
          <w:rFonts w:hint="eastAsia"/>
        </w:rPr>
        <w:t>的路由的开销值默认都为</w:t>
      </w:r>
      <w:r>
        <w:rPr>
          <w:rFonts w:hint="eastAsia"/>
        </w:rPr>
        <w:t>1</w:t>
      </w:r>
      <w:r>
        <w:rPr>
          <w:rFonts w:hint="eastAsia"/>
        </w:rPr>
        <w:t>。</w:t>
      </w:r>
    </w:p>
    <w:p w14:paraId="669C5F85" w14:textId="77777777" w:rsidR="00870A08" w:rsidRDefault="003A5418">
      <w:pPr>
        <w:pStyle w:val="14"/>
        <w:ind w:firstLine="360"/>
      </w:pPr>
      <w:r>
        <w:rPr>
          <w:rFonts w:ascii="Courier New" w:eastAsia="宋体" w:hAnsi="Courier New" w:cs="Courier New" w:hint="eastAsia"/>
          <w:kern w:val="0"/>
          <w:sz w:val="18"/>
          <w:szCs w:val="18"/>
        </w:rPr>
        <w:t xml:space="preserve"> </w:t>
      </w:r>
      <w:r>
        <w:rPr>
          <w:rFonts w:hint="eastAsia"/>
        </w:rPr>
        <w:t>当配置路由引入后双方可以互相获得对方的路由信息，但是在各自的路由表中，开销都</w:t>
      </w:r>
      <w:r>
        <w:rPr>
          <w:rFonts w:hint="eastAsia"/>
        </w:rPr>
        <w:lastRenderedPageBreak/>
        <w:t>为默认值</w:t>
      </w:r>
      <w:r>
        <w:rPr>
          <w:rFonts w:hint="eastAsia"/>
        </w:rPr>
        <w:t>1</w:t>
      </w:r>
      <w:r>
        <w:rPr>
          <w:rFonts w:hint="eastAsia"/>
        </w:rPr>
        <w:t>。</w:t>
      </w:r>
    </w:p>
    <w:p w14:paraId="18095A4B" w14:textId="77777777" w:rsidR="00870A08" w:rsidRDefault="003A5418">
      <w:pPr>
        <w:pStyle w:val="2"/>
        <w:rPr>
          <w:rFonts w:ascii="微软雅黑" w:hAnsi="微软雅黑"/>
        </w:rPr>
      </w:pPr>
      <w:r>
        <w:rPr>
          <w:rFonts w:ascii="微软雅黑" w:hAnsi="微软雅黑" w:hint="eastAsia"/>
        </w:rPr>
        <w:t>手工配置引入时的开销值</w:t>
      </w:r>
    </w:p>
    <w:p w14:paraId="39D9B514" w14:textId="77777777" w:rsidR="00870A08" w:rsidRDefault="003A5418">
      <w:pPr>
        <w:ind w:firstLine="420"/>
      </w:pPr>
      <w:r>
        <w:rPr>
          <w:rFonts w:hint="eastAsia"/>
        </w:rPr>
        <w:t>为了能够反应真实的网络拓扑情况，更好的进行路由控制。网络管理员在将</w:t>
      </w:r>
      <w:r>
        <w:rPr>
          <w:rFonts w:hint="eastAsia"/>
        </w:rPr>
        <w:t>OSPF</w:t>
      </w:r>
      <w:r>
        <w:rPr>
          <w:rFonts w:hint="eastAsia"/>
        </w:rPr>
        <w:t>引入进</w:t>
      </w:r>
      <w:r>
        <w:rPr>
          <w:rFonts w:hint="eastAsia"/>
        </w:rPr>
        <w:t>RIP</w:t>
      </w:r>
      <w:r>
        <w:rPr>
          <w:rFonts w:hint="eastAsia"/>
        </w:rPr>
        <w:t>时手工配置路由开销值，例如在</w:t>
      </w:r>
      <w:r>
        <w:rPr>
          <w:rFonts w:hint="eastAsia"/>
        </w:rPr>
        <w:t>R1</w:t>
      </w:r>
      <w:r>
        <w:rPr>
          <w:rFonts w:hint="eastAsia"/>
        </w:rPr>
        <w:t>的</w:t>
      </w:r>
      <w:r>
        <w:rPr>
          <w:rFonts w:hint="eastAsia"/>
        </w:rPr>
        <w:t>RIP</w:t>
      </w:r>
      <w:r>
        <w:rPr>
          <w:rFonts w:hint="eastAsia"/>
        </w:rPr>
        <w:t>进程中使用命令</w:t>
      </w:r>
      <w:r>
        <w:rPr>
          <w:b/>
        </w:rPr>
        <w:t xml:space="preserve">import-route </w:t>
      </w:r>
      <w:proofErr w:type="spellStart"/>
      <w:r>
        <w:rPr>
          <w:b/>
        </w:rPr>
        <w:t>ospf</w:t>
      </w:r>
      <w:proofErr w:type="spellEnd"/>
      <w:r>
        <w:rPr>
          <w:rFonts w:hint="eastAsia"/>
          <w:b/>
        </w:rPr>
        <w:t xml:space="preserve"> cost 3</w:t>
      </w:r>
      <w:r>
        <w:rPr>
          <w:rFonts w:hint="eastAsia"/>
        </w:rPr>
        <w:t>修改开销值为</w:t>
      </w:r>
      <w:r>
        <w:rPr>
          <w:rFonts w:hint="eastAsia"/>
        </w:rPr>
        <w:t>3</w:t>
      </w:r>
      <w:r>
        <w:rPr>
          <w:rFonts w:hint="eastAsia"/>
        </w:rPr>
        <w:t>。</w:t>
      </w:r>
    </w:p>
    <w:p w14:paraId="7004A531" w14:textId="77777777" w:rsidR="00870A08" w:rsidRDefault="003A5418">
      <w:pPr>
        <w:pStyle w:val="aff6"/>
      </w:pPr>
      <w:r>
        <w:t>[R</w:t>
      </w:r>
      <w:proofErr w:type="gramStart"/>
      <w:r>
        <w:t>1]rip</w:t>
      </w:r>
      <w:proofErr w:type="gramEnd"/>
      <w:r>
        <w:t xml:space="preserve"> 1</w:t>
      </w:r>
    </w:p>
    <w:p w14:paraId="7D423C56" w14:textId="77777777" w:rsidR="00870A08" w:rsidRDefault="003A5418">
      <w:pPr>
        <w:pStyle w:val="aff6"/>
      </w:pPr>
      <w:r>
        <w:t>[R1-rip-</w:t>
      </w:r>
      <w:proofErr w:type="gramStart"/>
      <w:r>
        <w:t>1]import</w:t>
      </w:r>
      <w:proofErr w:type="gramEnd"/>
      <w:r>
        <w:t xml:space="preserve">-route </w:t>
      </w:r>
      <w:proofErr w:type="spellStart"/>
      <w:r>
        <w:t>ospf</w:t>
      </w:r>
      <w:proofErr w:type="spellEnd"/>
      <w:r>
        <w:t xml:space="preserve"> 1 cost 3</w:t>
      </w:r>
    </w:p>
    <w:p w14:paraId="7111B30A" w14:textId="77777777" w:rsidR="00870A08" w:rsidRDefault="00870A08">
      <w:pPr>
        <w:ind w:firstLineChars="0" w:firstLine="0"/>
      </w:pPr>
    </w:p>
    <w:p w14:paraId="4F0E73F4" w14:textId="77777777" w:rsidR="00870A08" w:rsidRDefault="003A5418">
      <w:pPr>
        <w:ind w:firstLine="420"/>
      </w:pPr>
      <w:r>
        <w:rPr>
          <w:rFonts w:hint="eastAsia"/>
        </w:rPr>
        <w:t>配置完成后，在</w:t>
      </w:r>
      <w:r>
        <w:rPr>
          <w:rFonts w:hint="eastAsia"/>
        </w:rPr>
        <w:t>R2</w:t>
      </w:r>
      <w:r>
        <w:rPr>
          <w:rFonts w:hint="eastAsia"/>
        </w:rPr>
        <w:t>上查看</w:t>
      </w:r>
      <w:r>
        <w:rPr>
          <w:rFonts w:hint="eastAsia"/>
        </w:rPr>
        <w:t>cost</w:t>
      </w:r>
      <w:r>
        <w:rPr>
          <w:rFonts w:hint="eastAsia"/>
        </w:rPr>
        <w:t>值的变化情况。</w:t>
      </w:r>
    </w:p>
    <w:p w14:paraId="78833213"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5C250C52" w14:textId="77777777" w:rsidR="00870A08" w:rsidRDefault="003A5418">
      <w:pPr>
        <w:pStyle w:val="aff6"/>
      </w:pPr>
      <w:r>
        <w:t>Route Flags: R - relay, D - download to fib</w:t>
      </w:r>
    </w:p>
    <w:p w14:paraId="145684BA" w14:textId="77777777" w:rsidR="00870A08" w:rsidRDefault="003A5418">
      <w:pPr>
        <w:pStyle w:val="aff6"/>
      </w:pPr>
      <w:r>
        <w:t>----------------------------------------------------------------------------</w:t>
      </w:r>
    </w:p>
    <w:p w14:paraId="562E8C5D" w14:textId="77777777" w:rsidR="00870A08" w:rsidRDefault="003A5418">
      <w:pPr>
        <w:pStyle w:val="aff6"/>
      </w:pPr>
      <w:r>
        <w:t>Routing Tables: Public</w:t>
      </w:r>
    </w:p>
    <w:p w14:paraId="52CBBFD9" w14:textId="77777777" w:rsidR="00870A08" w:rsidRDefault="003A5418">
      <w:pPr>
        <w:pStyle w:val="aff6"/>
      </w:pPr>
      <w:r>
        <w:t xml:space="preserve">         </w:t>
      </w:r>
      <w:proofErr w:type="gramStart"/>
      <w:r>
        <w:t>Destinations :</w:t>
      </w:r>
      <w:proofErr w:type="gramEnd"/>
      <w:r>
        <w:t xml:space="preserve"> 10       Routes : 10       </w:t>
      </w:r>
    </w:p>
    <w:p w14:paraId="6D8BCF8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7A57D3C" w14:textId="77777777" w:rsidR="00870A08" w:rsidRDefault="003A5418">
      <w:pPr>
        <w:pStyle w:val="aff6"/>
      </w:pPr>
      <w:r>
        <w:t xml:space="preserve">       10.1.1.0/</w:t>
      </w:r>
      <w:proofErr w:type="gramStart"/>
      <w:r>
        <w:t>24  Direct</w:t>
      </w:r>
      <w:proofErr w:type="gramEnd"/>
      <w:r>
        <w:t xml:space="preserve">  0    0           D   10.1.1.254   GigabitEthernet0/0/1</w:t>
      </w:r>
    </w:p>
    <w:p w14:paraId="12C21EC5" w14:textId="77777777" w:rsidR="00870A08" w:rsidRDefault="003A5418">
      <w:pPr>
        <w:pStyle w:val="aff6"/>
      </w:pPr>
      <w:r>
        <w:t xml:space="preserve">     10.1.1.254/</w:t>
      </w:r>
      <w:proofErr w:type="gramStart"/>
      <w:r>
        <w:t>32  Direct</w:t>
      </w:r>
      <w:proofErr w:type="gramEnd"/>
      <w:r>
        <w:t xml:space="preserve">  0    0           D   127.0.0.1    GigabitEthernet0/0/1</w:t>
      </w:r>
    </w:p>
    <w:p w14:paraId="3C233958" w14:textId="77777777" w:rsidR="00870A08" w:rsidRDefault="003A5418">
      <w:pPr>
        <w:pStyle w:val="aff6"/>
      </w:pPr>
      <w:r>
        <w:t xml:space="preserve">       10.2.2.0/</w:t>
      </w:r>
      <w:proofErr w:type="gramStart"/>
      <w:r>
        <w:t>24  Direct</w:t>
      </w:r>
      <w:proofErr w:type="gramEnd"/>
      <w:r>
        <w:t xml:space="preserve">  0    0           D   10.2.2.2     GigabitEthernet0/0/0</w:t>
      </w:r>
    </w:p>
    <w:p w14:paraId="2E5BAD47" w14:textId="77777777" w:rsidR="00870A08" w:rsidRDefault="003A5418">
      <w:pPr>
        <w:pStyle w:val="aff6"/>
      </w:pPr>
      <w:r>
        <w:t xml:space="preserve">       10.2.2.2/</w:t>
      </w:r>
      <w:proofErr w:type="gramStart"/>
      <w:r>
        <w:t>32  Direct</w:t>
      </w:r>
      <w:proofErr w:type="gramEnd"/>
      <w:r>
        <w:t xml:space="preserve">  0    0           D   127.0.0.1    GigabitEthernet0/0/0</w:t>
      </w:r>
    </w:p>
    <w:p w14:paraId="0E133B23" w14:textId="77777777" w:rsidR="00870A08" w:rsidRDefault="003A5418">
      <w:pPr>
        <w:pStyle w:val="aff6"/>
      </w:pPr>
      <w:r>
        <w:t xml:space="preserve">      </w:t>
      </w:r>
      <w:r>
        <w:rPr>
          <w:shd w:val="pct10" w:color="auto" w:fill="FFFFFF"/>
        </w:rPr>
        <w:t xml:space="preserve"> 20.1.1.0/</w:t>
      </w:r>
      <w:proofErr w:type="gramStart"/>
      <w:r>
        <w:rPr>
          <w:shd w:val="pct10" w:color="auto" w:fill="FFFFFF"/>
        </w:rPr>
        <w:t>24  RIP</w:t>
      </w:r>
      <w:proofErr w:type="gramEnd"/>
      <w:r>
        <w:rPr>
          <w:shd w:val="pct10" w:color="auto" w:fill="FFFFFF"/>
        </w:rPr>
        <w:t xml:space="preserve">     100  4           D   10.2.2.1     GigabitEthernet0/0/0</w:t>
      </w:r>
    </w:p>
    <w:p w14:paraId="12D065FD" w14:textId="77777777" w:rsidR="00870A08" w:rsidRDefault="003A5418">
      <w:pPr>
        <w:pStyle w:val="aff6"/>
      </w:pPr>
      <w:r>
        <w:t xml:space="preserve">      </w:t>
      </w:r>
      <w:r>
        <w:rPr>
          <w:shd w:val="pct10" w:color="auto" w:fill="FFFFFF"/>
        </w:rPr>
        <w:t xml:space="preserve"> 20.2.2.0/</w:t>
      </w:r>
      <w:proofErr w:type="gramStart"/>
      <w:r>
        <w:rPr>
          <w:shd w:val="pct10" w:color="auto" w:fill="FFFFFF"/>
        </w:rPr>
        <w:t>24  RIP</w:t>
      </w:r>
      <w:proofErr w:type="gramEnd"/>
      <w:r>
        <w:rPr>
          <w:shd w:val="pct10" w:color="auto" w:fill="FFFFFF"/>
        </w:rPr>
        <w:t xml:space="preserve">     100  4           D   10.2.2.1     GigabitEthernet0/0/0</w:t>
      </w:r>
    </w:p>
    <w:p w14:paraId="5FE55E32" w14:textId="77777777" w:rsidR="00870A08" w:rsidRDefault="003A5418">
      <w:pPr>
        <w:pStyle w:val="aff6"/>
      </w:pPr>
      <w:r>
        <w:t xml:space="preserve">       24.1.1.0/</w:t>
      </w:r>
      <w:proofErr w:type="gramStart"/>
      <w:r>
        <w:t>24  Direct</w:t>
      </w:r>
      <w:proofErr w:type="gramEnd"/>
      <w:r>
        <w:t xml:space="preserve">  0    0           D   24.1.1.2     GigabitEthernet0/0/2</w:t>
      </w:r>
    </w:p>
    <w:p w14:paraId="7D5B8258" w14:textId="77777777" w:rsidR="00870A08" w:rsidRDefault="003A5418">
      <w:pPr>
        <w:pStyle w:val="aff6"/>
      </w:pPr>
      <w:r>
        <w:t xml:space="preserve">       24.1.1.2/</w:t>
      </w:r>
      <w:proofErr w:type="gramStart"/>
      <w:r>
        <w:t>32  Direct</w:t>
      </w:r>
      <w:proofErr w:type="gramEnd"/>
      <w:r>
        <w:t xml:space="preserve">  0    0           D   127.0.0.1    GigabitEthernet0/0/2</w:t>
      </w:r>
    </w:p>
    <w:p w14:paraId="3AA47689" w14:textId="77777777" w:rsidR="00870A08" w:rsidRDefault="003A5418">
      <w:pPr>
        <w:pStyle w:val="aff6"/>
      </w:pPr>
      <w:r>
        <w:t xml:space="preserve">      127.0.0.0/8   </w:t>
      </w:r>
      <w:proofErr w:type="gramStart"/>
      <w:r>
        <w:t>Direct  0</w:t>
      </w:r>
      <w:proofErr w:type="gramEnd"/>
      <w:r>
        <w:t xml:space="preserve">    0           D   127.0.0.1       InLoopBack0</w:t>
      </w:r>
    </w:p>
    <w:p w14:paraId="52643651" w14:textId="77777777" w:rsidR="00870A08" w:rsidRDefault="003A5418">
      <w:pPr>
        <w:pStyle w:val="aff6"/>
      </w:pPr>
      <w:r>
        <w:t xml:space="preserve">      127.0.0.1/</w:t>
      </w:r>
      <w:proofErr w:type="gramStart"/>
      <w:r>
        <w:t>32  Direct</w:t>
      </w:r>
      <w:proofErr w:type="gramEnd"/>
      <w:r>
        <w:t xml:space="preserve">  0    0           D   127.0.0.1       InLoopBack0</w:t>
      </w:r>
    </w:p>
    <w:p w14:paraId="6984A561" w14:textId="77777777" w:rsidR="00870A08" w:rsidRDefault="00870A08">
      <w:pPr>
        <w:pStyle w:val="aff6"/>
      </w:pPr>
    </w:p>
    <w:p w14:paraId="20C95FEB" w14:textId="77777777" w:rsidR="00870A08" w:rsidRDefault="003A5418">
      <w:pPr>
        <w:ind w:firstLine="420"/>
      </w:pPr>
      <w:r>
        <w:rPr>
          <w:rFonts w:hint="eastAsia"/>
        </w:rPr>
        <w:t>可以观察到，在</w:t>
      </w:r>
      <w:r>
        <w:rPr>
          <w:rFonts w:hint="eastAsia"/>
        </w:rPr>
        <w:t>R2</w:t>
      </w:r>
      <w:r>
        <w:rPr>
          <w:rFonts w:hint="eastAsia"/>
        </w:rPr>
        <w:t>的路由表中两条路由的</w:t>
      </w:r>
      <w:r>
        <w:rPr>
          <w:rFonts w:hint="eastAsia"/>
        </w:rPr>
        <w:t>Cost</w:t>
      </w:r>
      <w:r>
        <w:rPr>
          <w:rFonts w:hint="eastAsia"/>
        </w:rPr>
        <w:t>值已经变为</w:t>
      </w:r>
      <w:r>
        <w:rPr>
          <w:rFonts w:hint="eastAsia"/>
        </w:rPr>
        <w:t>4</w:t>
      </w:r>
      <w:r>
        <w:rPr>
          <w:rFonts w:hint="eastAsia"/>
        </w:rPr>
        <w:t>，这是因为还加上了</w:t>
      </w:r>
      <w:r>
        <w:rPr>
          <w:rFonts w:hint="eastAsia"/>
        </w:rPr>
        <w:t>R2</w:t>
      </w:r>
      <w:r>
        <w:rPr>
          <w:rFonts w:hint="eastAsia"/>
        </w:rPr>
        <w:lastRenderedPageBreak/>
        <w:t>接口上的</w:t>
      </w:r>
      <w:r>
        <w:rPr>
          <w:rFonts w:hint="eastAsia"/>
        </w:rPr>
        <w:t>Cost</w:t>
      </w:r>
      <w:r>
        <w:rPr>
          <w:rFonts w:hint="eastAsia"/>
        </w:rPr>
        <w:t>值</w:t>
      </w:r>
      <w:r>
        <w:rPr>
          <w:rFonts w:hint="eastAsia"/>
        </w:rPr>
        <w:t>1</w:t>
      </w:r>
      <w:r>
        <w:rPr>
          <w:rFonts w:hint="eastAsia"/>
        </w:rPr>
        <w:t>。</w:t>
      </w:r>
    </w:p>
    <w:p w14:paraId="68718080" w14:textId="77777777" w:rsidR="00870A08" w:rsidRDefault="003A5418">
      <w:pPr>
        <w:pStyle w:val="10"/>
      </w:pPr>
      <w:r>
        <w:rPr>
          <w:rFonts w:hint="eastAsia"/>
        </w:rPr>
        <w:t>思考</w:t>
      </w:r>
    </w:p>
    <w:p w14:paraId="655BAF4D" w14:textId="77777777" w:rsidR="00870A08" w:rsidRDefault="003A5418">
      <w:pPr>
        <w:pStyle w:val="14"/>
        <w:ind w:firstLine="420"/>
      </w:pPr>
      <w:r>
        <w:rPr>
          <w:rFonts w:hint="eastAsia"/>
        </w:rPr>
        <w:t>关于在路由引入时手工修改路由的</w:t>
      </w:r>
      <w:r>
        <w:rPr>
          <w:rFonts w:hint="eastAsia"/>
        </w:rPr>
        <w:t>Cost</w:t>
      </w:r>
      <w:r>
        <w:rPr>
          <w:rFonts w:hint="eastAsia"/>
        </w:rPr>
        <w:t>值，这么做还有其它的用处吗？</w:t>
      </w:r>
    </w:p>
    <w:p w14:paraId="09610008" w14:textId="77777777" w:rsidR="00870A08" w:rsidRDefault="003A5418">
      <w:pPr>
        <w:pStyle w:val="af2"/>
        <w:ind w:firstLineChars="0" w:firstLine="0"/>
        <w:rPr>
          <w:rFonts w:ascii="微软雅黑" w:hAnsi="微软雅黑"/>
        </w:rPr>
      </w:pPr>
      <w:bookmarkStart w:id="146" w:name="_Toc1378"/>
      <w:r>
        <w:rPr>
          <w:rFonts w:ascii="微软雅黑" w:hAnsi="微软雅黑" w:hint="eastAsia"/>
        </w:rPr>
        <w:t>8.9 使用</w:t>
      </w:r>
      <w:r>
        <w:rPr>
          <w:rFonts w:cstheme="minorHAnsi"/>
        </w:rPr>
        <w:t>RIP</w:t>
      </w:r>
      <w:r>
        <w:rPr>
          <w:rFonts w:cstheme="minorHAnsi"/>
        </w:rPr>
        <w:t>、</w:t>
      </w:r>
      <w:r>
        <w:rPr>
          <w:rFonts w:cstheme="minorHAnsi"/>
        </w:rPr>
        <w:t>OSPF</w:t>
      </w:r>
      <w:r>
        <w:rPr>
          <w:rFonts w:ascii="微软雅黑" w:hAnsi="微软雅黑" w:hint="eastAsia"/>
        </w:rPr>
        <w:t>发布默认路由</w:t>
      </w:r>
      <w:bookmarkEnd w:id="146"/>
    </w:p>
    <w:p w14:paraId="694AEB53" w14:textId="77777777" w:rsidR="00870A08" w:rsidRDefault="003A5418">
      <w:pPr>
        <w:pStyle w:val="10"/>
      </w:pPr>
      <w:r>
        <w:rPr>
          <w:rFonts w:hint="eastAsia"/>
        </w:rPr>
        <w:t>原理概述</w:t>
      </w:r>
    </w:p>
    <w:p w14:paraId="7A32C6BC" w14:textId="77777777" w:rsidR="00870A08" w:rsidRDefault="003A5418">
      <w:pPr>
        <w:tabs>
          <w:tab w:val="left" w:pos="720"/>
        </w:tabs>
        <w:ind w:firstLine="420"/>
      </w:pPr>
      <w:r>
        <w:rPr>
          <w:rFonts w:hint="eastAsia"/>
        </w:rPr>
        <w:t>默认路由是指目的地址和掩码都是</w:t>
      </w:r>
      <w:r>
        <w:rPr>
          <w:rFonts w:hint="eastAsia"/>
        </w:rPr>
        <w:t>0</w:t>
      </w:r>
      <w:r>
        <w:rPr>
          <w:rFonts w:hint="eastAsia"/>
        </w:rPr>
        <w:t>的路由条目。当路由器无精确匹配的路由时，就可以通过默认路由进行报文转发。如果报文的目的地址不在路由表的默认路由中，那么该报文将被路由器丢弃，并</w:t>
      </w:r>
      <w:proofErr w:type="gramStart"/>
      <w:r>
        <w:rPr>
          <w:rFonts w:hint="eastAsia"/>
        </w:rPr>
        <w:t>向源端</w:t>
      </w:r>
      <w:proofErr w:type="gramEnd"/>
      <w:r>
        <w:rPr>
          <w:rFonts w:hint="eastAsia"/>
        </w:rPr>
        <w:t>返回一个</w:t>
      </w:r>
      <w:r>
        <w:rPr>
          <w:rFonts w:hint="eastAsia"/>
        </w:rPr>
        <w:t>ICMP</w:t>
      </w:r>
      <w:r>
        <w:rPr>
          <w:rFonts w:hint="eastAsia"/>
        </w:rPr>
        <w:t>报文，报告该目的地址或网络不可达。</w:t>
      </w:r>
    </w:p>
    <w:p w14:paraId="08FF169B" w14:textId="77777777" w:rsidR="00870A08" w:rsidRDefault="003A5418">
      <w:pPr>
        <w:tabs>
          <w:tab w:val="left" w:pos="720"/>
        </w:tabs>
        <w:ind w:firstLine="420"/>
      </w:pPr>
      <w:r>
        <w:rPr>
          <w:rFonts w:hint="eastAsia"/>
        </w:rPr>
        <w:t>合理使用默认路由，可以很大程度减小本地路由表的大小，节约设备资源。默认路由可以在路由器上手工配置，也可以由路由协议自动发布。</w:t>
      </w:r>
    </w:p>
    <w:p w14:paraId="3D12F8F9" w14:textId="77777777" w:rsidR="00870A08" w:rsidRDefault="003A5418">
      <w:pPr>
        <w:tabs>
          <w:tab w:val="left" w:pos="720"/>
        </w:tabs>
        <w:ind w:firstLine="420"/>
      </w:pPr>
      <w:r>
        <w:rPr>
          <w:rFonts w:hint="eastAsia"/>
        </w:rPr>
        <w:t>RIP</w:t>
      </w:r>
      <w:r>
        <w:rPr>
          <w:rFonts w:hint="eastAsia"/>
        </w:rPr>
        <w:t>和</w:t>
      </w:r>
      <w:r>
        <w:rPr>
          <w:rFonts w:hint="eastAsia"/>
        </w:rPr>
        <w:t>OSPF</w:t>
      </w:r>
      <w:r>
        <w:rPr>
          <w:rFonts w:hint="eastAsia"/>
        </w:rPr>
        <w:t>这两种路由协议都可以通过配置使路由器对协议邻居发布默认路由，并且可以设置该路由的度量值。</w:t>
      </w:r>
    </w:p>
    <w:p w14:paraId="1BE638EF" w14:textId="77777777" w:rsidR="00870A08" w:rsidRDefault="003A5418">
      <w:pPr>
        <w:pStyle w:val="10"/>
      </w:pPr>
      <w:r>
        <w:rPr>
          <w:rFonts w:hint="eastAsia"/>
        </w:rPr>
        <w:t>实验目的</w:t>
      </w:r>
    </w:p>
    <w:p w14:paraId="6A22DF72" w14:textId="77777777" w:rsidR="00870A08" w:rsidRDefault="003A5418">
      <w:pPr>
        <w:pStyle w:val="12"/>
        <w:numPr>
          <w:ilvl w:val="1"/>
          <w:numId w:val="5"/>
        </w:numPr>
        <w:ind w:firstLineChars="0"/>
        <w:jc w:val="left"/>
      </w:pPr>
      <w:r>
        <w:rPr>
          <w:rFonts w:hint="eastAsia"/>
        </w:rPr>
        <w:t>理解默认路由的应用场景</w:t>
      </w:r>
    </w:p>
    <w:p w14:paraId="56E30236" w14:textId="77777777" w:rsidR="00870A08" w:rsidRDefault="003A5418">
      <w:pPr>
        <w:pStyle w:val="12"/>
        <w:numPr>
          <w:ilvl w:val="1"/>
          <w:numId w:val="5"/>
        </w:numPr>
        <w:ind w:firstLineChars="0"/>
        <w:jc w:val="left"/>
      </w:pPr>
      <w:r>
        <w:rPr>
          <w:rFonts w:hint="eastAsia"/>
        </w:rPr>
        <w:t>掌握</w:t>
      </w:r>
      <w:r>
        <w:rPr>
          <w:rFonts w:hint="eastAsia"/>
        </w:rPr>
        <w:t>RIP</w:t>
      </w:r>
      <w:r>
        <w:rPr>
          <w:rFonts w:hint="eastAsia"/>
        </w:rPr>
        <w:t>发布默认路由的配置</w:t>
      </w:r>
    </w:p>
    <w:p w14:paraId="5DD8BDBD" w14:textId="77777777" w:rsidR="00870A08" w:rsidRDefault="003A5418">
      <w:pPr>
        <w:pStyle w:val="12"/>
        <w:numPr>
          <w:ilvl w:val="1"/>
          <w:numId w:val="5"/>
        </w:numPr>
        <w:ind w:firstLineChars="0"/>
        <w:jc w:val="left"/>
      </w:pPr>
      <w:r>
        <w:rPr>
          <w:rFonts w:hint="eastAsia"/>
        </w:rPr>
        <w:t>掌握</w:t>
      </w:r>
      <w:r>
        <w:rPr>
          <w:rFonts w:hint="eastAsia"/>
        </w:rPr>
        <w:t>OSPF</w:t>
      </w:r>
      <w:r>
        <w:rPr>
          <w:rFonts w:hint="eastAsia"/>
        </w:rPr>
        <w:t>发布默认路由的配置</w:t>
      </w:r>
    </w:p>
    <w:p w14:paraId="5EF3D99E" w14:textId="77777777" w:rsidR="00870A08" w:rsidRDefault="003A5418">
      <w:pPr>
        <w:pStyle w:val="10"/>
      </w:pPr>
      <w:r>
        <w:rPr>
          <w:rFonts w:hint="eastAsia"/>
        </w:rPr>
        <w:t>实验内容</w:t>
      </w:r>
    </w:p>
    <w:p w14:paraId="4BF07A0F" w14:textId="77777777" w:rsidR="00870A08" w:rsidRDefault="003A5418">
      <w:pPr>
        <w:tabs>
          <w:tab w:val="left" w:pos="720"/>
        </w:tabs>
        <w:ind w:firstLine="420"/>
      </w:pPr>
      <w:r>
        <w:rPr>
          <w:rFonts w:hint="eastAsia"/>
        </w:rPr>
        <w:t>本实验模拟真实网络场景，路由器</w:t>
      </w:r>
      <w:r>
        <w:rPr>
          <w:rFonts w:hint="eastAsia"/>
        </w:rPr>
        <w:t>R1</w:t>
      </w:r>
      <w:r>
        <w:rPr>
          <w:rFonts w:hint="eastAsia"/>
        </w:rPr>
        <w:t>分别连接两家公司网络，</w:t>
      </w:r>
      <w:r>
        <w:rPr>
          <w:rFonts w:hint="eastAsia"/>
        </w:rPr>
        <w:t>R1</w:t>
      </w:r>
      <w:r>
        <w:rPr>
          <w:rFonts w:hint="eastAsia"/>
        </w:rPr>
        <w:t>左侧公司</w:t>
      </w:r>
      <w:r>
        <w:rPr>
          <w:rFonts w:hint="eastAsia"/>
        </w:rPr>
        <w:t>A</w:t>
      </w:r>
      <w:r>
        <w:rPr>
          <w:rFonts w:hint="eastAsia"/>
        </w:rPr>
        <w:t>内部网络运行</w:t>
      </w:r>
      <w:r>
        <w:rPr>
          <w:rFonts w:hint="eastAsia"/>
        </w:rPr>
        <w:t>RIP</w:t>
      </w:r>
      <w:r>
        <w:rPr>
          <w:rFonts w:hint="eastAsia"/>
        </w:rPr>
        <w:t>协议，公司</w:t>
      </w:r>
      <w:r>
        <w:rPr>
          <w:rFonts w:hint="eastAsia"/>
        </w:rPr>
        <w:t>B</w:t>
      </w:r>
      <w:r>
        <w:rPr>
          <w:rFonts w:hint="eastAsia"/>
        </w:rPr>
        <w:t>内部网络运行</w:t>
      </w:r>
      <w:r>
        <w:rPr>
          <w:rFonts w:hint="eastAsia"/>
        </w:rPr>
        <w:t>OSPF</w:t>
      </w:r>
      <w:r>
        <w:rPr>
          <w:rFonts w:hint="eastAsia"/>
        </w:rPr>
        <w:t>协议。由于业务发展需要，两家公司人员需要能够互相通信，但是为了保护自身网络的私密性，双方都不愿意对方知道自己网络的明细路由。这种情况下需要配置路由协议自动发布默认路由的方式来完成此需求。</w:t>
      </w:r>
    </w:p>
    <w:p w14:paraId="63876E5C" w14:textId="77777777" w:rsidR="00870A08" w:rsidRDefault="003A5418">
      <w:pPr>
        <w:pStyle w:val="10"/>
      </w:pPr>
      <w:r>
        <w:rPr>
          <w:rFonts w:hint="eastAsia"/>
        </w:rPr>
        <w:lastRenderedPageBreak/>
        <w:t>实验拓扑</w:t>
      </w:r>
    </w:p>
    <w:p w14:paraId="5DA1A240" w14:textId="77777777" w:rsidR="00870A08" w:rsidRDefault="003A5418">
      <w:pPr>
        <w:ind w:firstLineChars="0" w:firstLine="0"/>
        <w:jc w:val="center"/>
      </w:pPr>
      <w:r>
        <w:rPr>
          <w:noProof/>
          <w:lang w:val="en-GB"/>
        </w:rPr>
        <w:drawing>
          <wp:inline distT="0" distB="0" distL="0" distR="0" wp14:anchorId="2F9CD264" wp14:editId="2E400FC2">
            <wp:extent cx="5515610" cy="2809875"/>
            <wp:effectExtent l="19050" t="0" r="8755" b="0"/>
            <wp:docPr id="63" name="图片 61"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descr="捕获.PNG"/>
                    <pic:cNvPicPr>
                      <a:picLocks noChangeAspect="1"/>
                    </pic:cNvPicPr>
                  </pic:nvPicPr>
                  <pic:blipFill>
                    <a:blip r:embed="rId166" cstate="print">
                      <a:grayscl/>
                    </a:blip>
                    <a:stretch>
                      <a:fillRect/>
                    </a:stretch>
                  </pic:blipFill>
                  <pic:spPr>
                    <a:xfrm>
                      <a:off x="0" y="0"/>
                      <a:ext cx="5515745" cy="2810267"/>
                    </a:xfrm>
                    <a:prstGeom prst="rect">
                      <a:avLst/>
                    </a:prstGeom>
                  </pic:spPr>
                </pic:pic>
              </a:graphicData>
            </a:graphic>
          </wp:inline>
        </w:drawing>
      </w:r>
    </w:p>
    <w:p w14:paraId="1CDA617F" w14:textId="77777777" w:rsidR="00870A08" w:rsidRDefault="003A5418">
      <w:pPr>
        <w:pStyle w:val="aff6"/>
        <w:jc w:val="center"/>
      </w:pPr>
      <w:r>
        <w:rPr>
          <w:rFonts w:hint="eastAsia"/>
        </w:rPr>
        <w:t>图</w:t>
      </w:r>
      <w:r>
        <w:rPr>
          <w:rFonts w:hint="eastAsia"/>
        </w:rPr>
        <w:t>8-11</w:t>
      </w:r>
      <w:r>
        <w:rPr>
          <w:rFonts w:hint="eastAsia"/>
        </w:rPr>
        <w:t>使用</w:t>
      </w:r>
      <w:r>
        <w:rPr>
          <w:rFonts w:hint="eastAsia"/>
        </w:rPr>
        <w:t>RIP</w:t>
      </w:r>
      <w:r>
        <w:rPr>
          <w:rFonts w:hint="eastAsia"/>
        </w:rPr>
        <w:t>、</w:t>
      </w:r>
      <w:r>
        <w:rPr>
          <w:rFonts w:hint="eastAsia"/>
        </w:rPr>
        <w:t>OSPF</w:t>
      </w:r>
      <w:r>
        <w:rPr>
          <w:rFonts w:hint="eastAsia"/>
        </w:rPr>
        <w:t>发布默认路由拓扑图</w:t>
      </w:r>
    </w:p>
    <w:p w14:paraId="00DAFC5D"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7A07F6BA" w14:textId="77777777">
        <w:trPr>
          <w:trHeight w:val="471"/>
          <w:jc w:val="center"/>
        </w:trPr>
        <w:tc>
          <w:tcPr>
            <w:tcW w:w="1594" w:type="dxa"/>
            <w:vAlign w:val="center"/>
          </w:tcPr>
          <w:p w14:paraId="6C102A3D" w14:textId="77777777" w:rsidR="00870A08" w:rsidRDefault="003A5418">
            <w:pPr>
              <w:spacing w:line="240" w:lineRule="auto"/>
              <w:ind w:firstLineChars="0" w:firstLine="0"/>
              <w:jc w:val="center"/>
            </w:pPr>
            <w:r>
              <w:rPr>
                <w:rFonts w:hint="eastAsia"/>
              </w:rPr>
              <w:t>设备</w:t>
            </w:r>
          </w:p>
        </w:tc>
        <w:tc>
          <w:tcPr>
            <w:tcW w:w="1706" w:type="dxa"/>
            <w:vAlign w:val="center"/>
          </w:tcPr>
          <w:p w14:paraId="433157AE" w14:textId="77777777" w:rsidR="00870A08" w:rsidRDefault="003A5418">
            <w:pPr>
              <w:spacing w:line="240" w:lineRule="auto"/>
              <w:ind w:firstLineChars="0" w:firstLine="0"/>
              <w:jc w:val="center"/>
            </w:pPr>
            <w:r>
              <w:rPr>
                <w:rFonts w:hint="eastAsia"/>
              </w:rPr>
              <w:t>接口</w:t>
            </w:r>
          </w:p>
        </w:tc>
        <w:tc>
          <w:tcPr>
            <w:tcW w:w="1882" w:type="dxa"/>
            <w:vAlign w:val="center"/>
          </w:tcPr>
          <w:p w14:paraId="56FD746B"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54680E47" w14:textId="77777777" w:rsidR="00870A08" w:rsidRDefault="003A5418">
            <w:pPr>
              <w:spacing w:line="240" w:lineRule="auto"/>
              <w:ind w:firstLineChars="0" w:firstLine="0"/>
              <w:jc w:val="center"/>
            </w:pPr>
            <w:r>
              <w:rPr>
                <w:rFonts w:hint="eastAsia"/>
              </w:rPr>
              <w:t>子网掩码</w:t>
            </w:r>
          </w:p>
        </w:tc>
        <w:tc>
          <w:tcPr>
            <w:tcW w:w="1458" w:type="dxa"/>
            <w:vAlign w:val="center"/>
          </w:tcPr>
          <w:p w14:paraId="36F898BA" w14:textId="77777777" w:rsidR="00870A08" w:rsidRDefault="003A5418">
            <w:pPr>
              <w:spacing w:line="240" w:lineRule="auto"/>
              <w:ind w:firstLineChars="0" w:firstLine="0"/>
              <w:jc w:val="center"/>
            </w:pPr>
            <w:r>
              <w:rPr>
                <w:rFonts w:hint="eastAsia"/>
              </w:rPr>
              <w:t>默认网关</w:t>
            </w:r>
          </w:p>
        </w:tc>
      </w:tr>
      <w:tr w:rsidR="00870A08" w14:paraId="4BAE0DFC" w14:textId="77777777">
        <w:trPr>
          <w:jc w:val="center"/>
        </w:trPr>
        <w:tc>
          <w:tcPr>
            <w:tcW w:w="1594" w:type="dxa"/>
            <w:vMerge w:val="restart"/>
            <w:vAlign w:val="center"/>
          </w:tcPr>
          <w:p w14:paraId="1E9131A3" w14:textId="77777777" w:rsidR="00870A08" w:rsidRDefault="003A5418">
            <w:pPr>
              <w:spacing w:line="240" w:lineRule="auto"/>
              <w:ind w:firstLineChars="0" w:firstLine="0"/>
              <w:jc w:val="center"/>
            </w:pPr>
            <w:r>
              <w:rPr>
                <w:rFonts w:hint="eastAsia"/>
              </w:rPr>
              <w:t>R1(AR1220)</w:t>
            </w:r>
          </w:p>
        </w:tc>
        <w:tc>
          <w:tcPr>
            <w:tcW w:w="1706" w:type="dxa"/>
            <w:vAlign w:val="center"/>
          </w:tcPr>
          <w:p w14:paraId="4329FBA1" w14:textId="77777777" w:rsidR="00870A08" w:rsidRDefault="003A5418">
            <w:pPr>
              <w:spacing w:line="240" w:lineRule="auto"/>
              <w:ind w:firstLineChars="0" w:firstLine="0"/>
              <w:jc w:val="center"/>
            </w:pPr>
            <w:r>
              <w:rPr>
                <w:rFonts w:hint="eastAsia"/>
              </w:rPr>
              <w:t>GE 0/0/0</w:t>
            </w:r>
          </w:p>
        </w:tc>
        <w:tc>
          <w:tcPr>
            <w:tcW w:w="1882" w:type="dxa"/>
            <w:vAlign w:val="center"/>
          </w:tcPr>
          <w:p w14:paraId="3CA718EB" w14:textId="77777777" w:rsidR="00870A08" w:rsidRDefault="003A5418">
            <w:pPr>
              <w:spacing w:line="240" w:lineRule="auto"/>
              <w:ind w:firstLineChars="0" w:firstLine="0"/>
              <w:jc w:val="center"/>
            </w:pPr>
            <w:r>
              <w:rPr>
                <w:rFonts w:hint="eastAsia"/>
              </w:rPr>
              <w:t>10.2.2.1</w:t>
            </w:r>
          </w:p>
        </w:tc>
        <w:tc>
          <w:tcPr>
            <w:tcW w:w="1882" w:type="dxa"/>
            <w:vAlign w:val="center"/>
          </w:tcPr>
          <w:p w14:paraId="7173C982" w14:textId="77777777" w:rsidR="00870A08" w:rsidRDefault="003A5418">
            <w:pPr>
              <w:spacing w:line="240" w:lineRule="auto"/>
              <w:ind w:firstLineChars="0" w:firstLine="0"/>
              <w:jc w:val="center"/>
            </w:pPr>
            <w:r>
              <w:rPr>
                <w:rFonts w:hint="eastAsia"/>
              </w:rPr>
              <w:t>255.255.255.0</w:t>
            </w:r>
          </w:p>
        </w:tc>
        <w:tc>
          <w:tcPr>
            <w:tcW w:w="1458" w:type="dxa"/>
            <w:vAlign w:val="center"/>
          </w:tcPr>
          <w:p w14:paraId="02066DC7" w14:textId="77777777" w:rsidR="00870A08" w:rsidRDefault="003A5418">
            <w:pPr>
              <w:spacing w:line="240" w:lineRule="auto"/>
              <w:ind w:firstLineChars="0" w:firstLine="0"/>
              <w:jc w:val="center"/>
            </w:pPr>
            <w:r>
              <w:rPr>
                <w:rFonts w:hint="eastAsia"/>
              </w:rPr>
              <w:t>N/A</w:t>
            </w:r>
          </w:p>
        </w:tc>
      </w:tr>
      <w:tr w:rsidR="00870A08" w14:paraId="41E73D2B" w14:textId="77777777">
        <w:trPr>
          <w:jc w:val="center"/>
        </w:trPr>
        <w:tc>
          <w:tcPr>
            <w:tcW w:w="1594" w:type="dxa"/>
            <w:vMerge/>
            <w:vAlign w:val="center"/>
          </w:tcPr>
          <w:p w14:paraId="6F5B5A35" w14:textId="77777777" w:rsidR="00870A08" w:rsidRDefault="00870A08">
            <w:pPr>
              <w:ind w:firstLineChars="0" w:firstLine="0"/>
              <w:jc w:val="center"/>
            </w:pPr>
          </w:p>
        </w:tc>
        <w:tc>
          <w:tcPr>
            <w:tcW w:w="1706" w:type="dxa"/>
            <w:vAlign w:val="center"/>
          </w:tcPr>
          <w:p w14:paraId="1EA0960C" w14:textId="77777777" w:rsidR="00870A08" w:rsidRDefault="003A5418">
            <w:pPr>
              <w:spacing w:line="240" w:lineRule="auto"/>
              <w:ind w:firstLineChars="0" w:firstLine="0"/>
              <w:jc w:val="center"/>
            </w:pPr>
            <w:r>
              <w:rPr>
                <w:rFonts w:hint="eastAsia"/>
              </w:rPr>
              <w:t>GE 0/0/1</w:t>
            </w:r>
          </w:p>
        </w:tc>
        <w:tc>
          <w:tcPr>
            <w:tcW w:w="1882" w:type="dxa"/>
            <w:vAlign w:val="center"/>
          </w:tcPr>
          <w:p w14:paraId="11A90854" w14:textId="77777777" w:rsidR="00870A08" w:rsidRDefault="003A5418">
            <w:pPr>
              <w:spacing w:line="240" w:lineRule="auto"/>
              <w:ind w:firstLineChars="0" w:firstLine="0"/>
              <w:jc w:val="center"/>
            </w:pPr>
            <w:r>
              <w:rPr>
                <w:rFonts w:hint="eastAsia"/>
              </w:rPr>
              <w:t>20.2.2.1</w:t>
            </w:r>
          </w:p>
        </w:tc>
        <w:tc>
          <w:tcPr>
            <w:tcW w:w="1882" w:type="dxa"/>
            <w:vAlign w:val="center"/>
          </w:tcPr>
          <w:p w14:paraId="1CB13A50" w14:textId="77777777" w:rsidR="00870A08" w:rsidRDefault="003A5418">
            <w:pPr>
              <w:spacing w:line="240" w:lineRule="auto"/>
              <w:ind w:firstLineChars="0" w:firstLine="0"/>
              <w:jc w:val="center"/>
            </w:pPr>
            <w:r>
              <w:rPr>
                <w:rFonts w:hint="eastAsia"/>
              </w:rPr>
              <w:t>255.255.255.0</w:t>
            </w:r>
          </w:p>
        </w:tc>
        <w:tc>
          <w:tcPr>
            <w:tcW w:w="1458" w:type="dxa"/>
            <w:vAlign w:val="center"/>
          </w:tcPr>
          <w:p w14:paraId="5616C097" w14:textId="77777777" w:rsidR="00870A08" w:rsidRDefault="003A5418">
            <w:pPr>
              <w:spacing w:line="240" w:lineRule="auto"/>
              <w:ind w:firstLineChars="0" w:firstLine="0"/>
              <w:jc w:val="center"/>
            </w:pPr>
            <w:r>
              <w:rPr>
                <w:rFonts w:hint="eastAsia"/>
              </w:rPr>
              <w:t>N/A</w:t>
            </w:r>
          </w:p>
        </w:tc>
      </w:tr>
      <w:tr w:rsidR="00870A08" w14:paraId="2F3F28BA" w14:textId="77777777">
        <w:trPr>
          <w:jc w:val="center"/>
        </w:trPr>
        <w:tc>
          <w:tcPr>
            <w:tcW w:w="1594" w:type="dxa"/>
            <w:vMerge w:val="restart"/>
            <w:vAlign w:val="center"/>
          </w:tcPr>
          <w:p w14:paraId="5F226C11" w14:textId="77777777" w:rsidR="00870A08" w:rsidRDefault="003A5418">
            <w:pPr>
              <w:spacing w:line="240" w:lineRule="auto"/>
              <w:ind w:firstLineChars="0" w:firstLine="0"/>
              <w:jc w:val="center"/>
            </w:pPr>
            <w:r>
              <w:rPr>
                <w:rFonts w:hint="eastAsia"/>
              </w:rPr>
              <w:t>R2(AR1220)</w:t>
            </w:r>
          </w:p>
        </w:tc>
        <w:tc>
          <w:tcPr>
            <w:tcW w:w="1706" w:type="dxa"/>
            <w:vAlign w:val="center"/>
          </w:tcPr>
          <w:p w14:paraId="4698B306" w14:textId="77777777" w:rsidR="00870A08" w:rsidRDefault="003A5418">
            <w:pPr>
              <w:spacing w:line="240" w:lineRule="auto"/>
              <w:ind w:firstLineChars="0" w:firstLine="0"/>
              <w:jc w:val="center"/>
            </w:pPr>
            <w:r>
              <w:rPr>
                <w:rFonts w:hint="eastAsia"/>
              </w:rPr>
              <w:t>GE 0/0/0</w:t>
            </w:r>
          </w:p>
        </w:tc>
        <w:tc>
          <w:tcPr>
            <w:tcW w:w="1882" w:type="dxa"/>
            <w:vAlign w:val="center"/>
          </w:tcPr>
          <w:p w14:paraId="6B18C7C4" w14:textId="77777777" w:rsidR="00870A08" w:rsidRDefault="003A5418">
            <w:pPr>
              <w:spacing w:line="240" w:lineRule="auto"/>
              <w:ind w:firstLineChars="0" w:firstLine="0"/>
              <w:jc w:val="center"/>
            </w:pPr>
            <w:r>
              <w:rPr>
                <w:rFonts w:hint="eastAsia"/>
              </w:rPr>
              <w:t>10.2.2.2</w:t>
            </w:r>
          </w:p>
        </w:tc>
        <w:tc>
          <w:tcPr>
            <w:tcW w:w="1882" w:type="dxa"/>
            <w:vAlign w:val="center"/>
          </w:tcPr>
          <w:p w14:paraId="30B49B32" w14:textId="77777777" w:rsidR="00870A08" w:rsidRDefault="003A5418">
            <w:pPr>
              <w:spacing w:line="240" w:lineRule="auto"/>
              <w:ind w:firstLineChars="0" w:firstLine="0"/>
              <w:jc w:val="center"/>
            </w:pPr>
            <w:r>
              <w:rPr>
                <w:rFonts w:hint="eastAsia"/>
              </w:rPr>
              <w:t>255.255.255.0</w:t>
            </w:r>
          </w:p>
        </w:tc>
        <w:tc>
          <w:tcPr>
            <w:tcW w:w="1458" w:type="dxa"/>
            <w:vAlign w:val="center"/>
          </w:tcPr>
          <w:p w14:paraId="1BB2A3B5" w14:textId="77777777" w:rsidR="00870A08" w:rsidRDefault="003A5418">
            <w:pPr>
              <w:spacing w:line="240" w:lineRule="auto"/>
              <w:ind w:firstLineChars="0" w:firstLine="0"/>
              <w:jc w:val="center"/>
            </w:pPr>
            <w:r>
              <w:rPr>
                <w:rFonts w:hint="eastAsia"/>
              </w:rPr>
              <w:t>N/A</w:t>
            </w:r>
          </w:p>
        </w:tc>
      </w:tr>
      <w:tr w:rsidR="00870A08" w14:paraId="03F5369E" w14:textId="77777777">
        <w:trPr>
          <w:jc w:val="center"/>
        </w:trPr>
        <w:tc>
          <w:tcPr>
            <w:tcW w:w="1594" w:type="dxa"/>
            <w:vMerge/>
            <w:vAlign w:val="center"/>
          </w:tcPr>
          <w:p w14:paraId="250A3679" w14:textId="77777777" w:rsidR="00870A08" w:rsidRDefault="00870A08">
            <w:pPr>
              <w:ind w:firstLineChars="0" w:firstLine="0"/>
              <w:jc w:val="center"/>
            </w:pPr>
          </w:p>
        </w:tc>
        <w:tc>
          <w:tcPr>
            <w:tcW w:w="1706" w:type="dxa"/>
            <w:vAlign w:val="center"/>
          </w:tcPr>
          <w:p w14:paraId="13D87DB3" w14:textId="77777777" w:rsidR="00870A08" w:rsidRDefault="003A5418">
            <w:pPr>
              <w:spacing w:line="240" w:lineRule="auto"/>
              <w:ind w:firstLineChars="0" w:firstLine="0"/>
              <w:jc w:val="center"/>
            </w:pPr>
            <w:r>
              <w:rPr>
                <w:rFonts w:hint="eastAsia"/>
              </w:rPr>
              <w:t>GE 0/0/1</w:t>
            </w:r>
          </w:p>
        </w:tc>
        <w:tc>
          <w:tcPr>
            <w:tcW w:w="1882" w:type="dxa"/>
            <w:vAlign w:val="center"/>
          </w:tcPr>
          <w:p w14:paraId="735B0947" w14:textId="77777777" w:rsidR="00870A08" w:rsidRDefault="003A5418">
            <w:pPr>
              <w:spacing w:line="240" w:lineRule="auto"/>
              <w:ind w:firstLineChars="0" w:firstLine="0"/>
              <w:jc w:val="center"/>
            </w:pPr>
            <w:r>
              <w:rPr>
                <w:rFonts w:hint="eastAsia"/>
              </w:rPr>
              <w:t>10.1.1.254</w:t>
            </w:r>
          </w:p>
        </w:tc>
        <w:tc>
          <w:tcPr>
            <w:tcW w:w="1882" w:type="dxa"/>
            <w:vAlign w:val="center"/>
          </w:tcPr>
          <w:p w14:paraId="067FCD0D" w14:textId="77777777" w:rsidR="00870A08" w:rsidRDefault="003A5418">
            <w:pPr>
              <w:spacing w:line="240" w:lineRule="auto"/>
              <w:ind w:firstLineChars="0" w:firstLine="0"/>
              <w:jc w:val="center"/>
            </w:pPr>
            <w:r>
              <w:rPr>
                <w:rFonts w:hint="eastAsia"/>
              </w:rPr>
              <w:t>255.255.255.0</w:t>
            </w:r>
          </w:p>
        </w:tc>
        <w:tc>
          <w:tcPr>
            <w:tcW w:w="1458" w:type="dxa"/>
            <w:vAlign w:val="center"/>
          </w:tcPr>
          <w:p w14:paraId="6FEA20B2" w14:textId="77777777" w:rsidR="00870A08" w:rsidRDefault="003A5418">
            <w:pPr>
              <w:spacing w:line="240" w:lineRule="auto"/>
              <w:ind w:firstLineChars="0" w:firstLine="0"/>
              <w:jc w:val="center"/>
            </w:pPr>
            <w:r>
              <w:rPr>
                <w:rFonts w:hint="eastAsia"/>
              </w:rPr>
              <w:t>N/A</w:t>
            </w:r>
          </w:p>
        </w:tc>
      </w:tr>
      <w:tr w:rsidR="00870A08" w14:paraId="00E42246" w14:textId="77777777">
        <w:trPr>
          <w:jc w:val="center"/>
        </w:trPr>
        <w:tc>
          <w:tcPr>
            <w:tcW w:w="1594" w:type="dxa"/>
            <w:vMerge w:val="restart"/>
            <w:vAlign w:val="center"/>
          </w:tcPr>
          <w:p w14:paraId="713CF8E1" w14:textId="77777777" w:rsidR="00870A08" w:rsidRDefault="003A5418">
            <w:pPr>
              <w:spacing w:line="240" w:lineRule="auto"/>
              <w:ind w:firstLineChars="0" w:firstLine="0"/>
              <w:jc w:val="center"/>
            </w:pPr>
            <w:r>
              <w:rPr>
                <w:rFonts w:hint="eastAsia"/>
              </w:rPr>
              <w:t>R3(AR1220)</w:t>
            </w:r>
          </w:p>
        </w:tc>
        <w:tc>
          <w:tcPr>
            <w:tcW w:w="1706" w:type="dxa"/>
            <w:vAlign w:val="center"/>
          </w:tcPr>
          <w:p w14:paraId="4B24B364" w14:textId="77777777" w:rsidR="00870A08" w:rsidRDefault="003A5418">
            <w:pPr>
              <w:spacing w:line="240" w:lineRule="auto"/>
              <w:ind w:firstLineChars="0" w:firstLine="0"/>
              <w:jc w:val="center"/>
            </w:pPr>
            <w:r>
              <w:rPr>
                <w:rFonts w:hint="eastAsia"/>
              </w:rPr>
              <w:t>GE 0/0/0</w:t>
            </w:r>
          </w:p>
        </w:tc>
        <w:tc>
          <w:tcPr>
            <w:tcW w:w="1882" w:type="dxa"/>
            <w:vAlign w:val="center"/>
          </w:tcPr>
          <w:p w14:paraId="5A02F3A5" w14:textId="77777777" w:rsidR="00870A08" w:rsidRDefault="003A5418">
            <w:pPr>
              <w:spacing w:line="240" w:lineRule="auto"/>
              <w:ind w:firstLineChars="0" w:firstLine="0"/>
              <w:jc w:val="center"/>
            </w:pPr>
            <w:r>
              <w:rPr>
                <w:rFonts w:hint="eastAsia"/>
              </w:rPr>
              <w:t>20.1.1.254</w:t>
            </w:r>
          </w:p>
        </w:tc>
        <w:tc>
          <w:tcPr>
            <w:tcW w:w="1882" w:type="dxa"/>
            <w:vAlign w:val="center"/>
          </w:tcPr>
          <w:p w14:paraId="3E49E57F" w14:textId="77777777" w:rsidR="00870A08" w:rsidRDefault="003A5418">
            <w:pPr>
              <w:spacing w:line="240" w:lineRule="auto"/>
              <w:ind w:firstLineChars="0" w:firstLine="0"/>
              <w:jc w:val="center"/>
            </w:pPr>
            <w:r>
              <w:rPr>
                <w:rFonts w:hint="eastAsia"/>
              </w:rPr>
              <w:t>255.255.255.0</w:t>
            </w:r>
          </w:p>
        </w:tc>
        <w:tc>
          <w:tcPr>
            <w:tcW w:w="1458" w:type="dxa"/>
            <w:vAlign w:val="center"/>
          </w:tcPr>
          <w:p w14:paraId="33F609D6" w14:textId="77777777" w:rsidR="00870A08" w:rsidRDefault="003A5418">
            <w:pPr>
              <w:spacing w:line="240" w:lineRule="auto"/>
              <w:ind w:firstLineChars="0" w:firstLine="0"/>
              <w:jc w:val="center"/>
            </w:pPr>
            <w:r>
              <w:rPr>
                <w:rFonts w:hint="eastAsia"/>
              </w:rPr>
              <w:t>N/A</w:t>
            </w:r>
          </w:p>
        </w:tc>
      </w:tr>
      <w:tr w:rsidR="00870A08" w14:paraId="471E6851" w14:textId="77777777">
        <w:trPr>
          <w:jc w:val="center"/>
        </w:trPr>
        <w:tc>
          <w:tcPr>
            <w:tcW w:w="1594" w:type="dxa"/>
            <w:vMerge/>
            <w:vAlign w:val="center"/>
          </w:tcPr>
          <w:p w14:paraId="4B038E80" w14:textId="77777777" w:rsidR="00870A08" w:rsidRDefault="00870A08">
            <w:pPr>
              <w:ind w:firstLineChars="0" w:firstLine="0"/>
              <w:jc w:val="center"/>
            </w:pPr>
          </w:p>
        </w:tc>
        <w:tc>
          <w:tcPr>
            <w:tcW w:w="1706" w:type="dxa"/>
            <w:vAlign w:val="center"/>
          </w:tcPr>
          <w:p w14:paraId="627EB1BF" w14:textId="77777777" w:rsidR="00870A08" w:rsidRDefault="003A5418">
            <w:pPr>
              <w:spacing w:line="240" w:lineRule="auto"/>
              <w:ind w:firstLineChars="0" w:firstLine="0"/>
              <w:jc w:val="center"/>
            </w:pPr>
            <w:r>
              <w:rPr>
                <w:rFonts w:hint="eastAsia"/>
              </w:rPr>
              <w:t>GE 0/0/1</w:t>
            </w:r>
          </w:p>
        </w:tc>
        <w:tc>
          <w:tcPr>
            <w:tcW w:w="1882" w:type="dxa"/>
            <w:vAlign w:val="center"/>
          </w:tcPr>
          <w:p w14:paraId="3175CB3F" w14:textId="77777777" w:rsidR="00870A08" w:rsidRDefault="003A5418">
            <w:pPr>
              <w:spacing w:line="240" w:lineRule="auto"/>
              <w:ind w:firstLineChars="0" w:firstLine="0"/>
              <w:jc w:val="center"/>
            </w:pPr>
            <w:r>
              <w:rPr>
                <w:rFonts w:hint="eastAsia"/>
              </w:rPr>
              <w:t>20.2.2.3</w:t>
            </w:r>
          </w:p>
        </w:tc>
        <w:tc>
          <w:tcPr>
            <w:tcW w:w="1882" w:type="dxa"/>
            <w:vAlign w:val="center"/>
          </w:tcPr>
          <w:p w14:paraId="0F030815" w14:textId="77777777" w:rsidR="00870A08" w:rsidRDefault="003A5418">
            <w:pPr>
              <w:spacing w:line="240" w:lineRule="auto"/>
              <w:ind w:firstLineChars="0" w:firstLine="0"/>
              <w:jc w:val="center"/>
            </w:pPr>
            <w:r>
              <w:rPr>
                <w:rFonts w:hint="eastAsia"/>
              </w:rPr>
              <w:t>255.255.255.0</w:t>
            </w:r>
          </w:p>
        </w:tc>
        <w:tc>
          <w:tcPr>
            <w:tcW w:w="1458" w:type="dxa"/>
            <w:vAlign w:val="center"/>
          </w:tcPr>
          <w:p w14:paraId="0259B917" w14:textId="77777777" w:rsidR="00870A08" w:rsidRDefault="003A5418">
            <w:pPr>
              <w:spacing w:line="240" w:lineRule="auto"/>
              <w:ind w:firstLineChars="0" w:firstLine="0"/>
              <w:jc w:val="center"/>
            </w:pPr>
            <w:r>
              <w:rPr>
                <w:rFonts w:hint="eastAsia"/>
              </w:rPr>
              <w:t>N/A</w:t>
            </w:r>
          </w:p>
        </w:tc>
      </w:tr>
      <w:tr w:rsidR="00870A08" w14:paraId="31B95922" w14:textId="77777777">
        <w:trPr>
          <w:jc w:val="center"/>
        </w:trPr>
        <w:tc>
          <w:tcPr>
            <w:tcW w:w="1594" w:type="dxa"/>
            <w:vAlign w:val="center"/>
          </w:tcPr>
          <w:p w14:paraId="7494D7C6" w14:textId="77777777" w:rsidR="00870A08" w:rsidRDefault="003A5418">
            <w:pPr>
              <w:spacing w:line="240" w:lineRule="auto"/>
              <w:ind w:firstLineChars="0" w:firstLine="0"/>
              <w:jc w:val="center"/>
            </w:pPr>
            <w:r>
              <w:rPr>
                <w:rFonts w:hint="eastAsia"/>
              </w:rPr>
              <w:t>PC-1</w:t>
            </w:r>
          </w:p>
        </w:tc>
        <w:tc>
          <w:tcPr>
            <w:tcW w:w="1706" w:type="dxa"/>
            <w:vAlign w:val="center"/>
          </w:tcPr>
          <w:p w14:paraId="0D26AA70" w14:textId="77777777" w:rsidR="00870A08" w:rsidRDefault="003A5418">
            <w:pPr>
              <w:spacing w:line="240" w:lineRule="auto"/>
              <w:ind w:firstLineChars="0" w:firstLine="0"/>
              <w:jc w:val="center"/>
            </w:pPr>
            <w:r>
              <w:rPr>
                <w:rFonts w:hint="eastAsia"/>
              </w:rPr>
              <w:t>Ethernet 0/0/1</w:t>
            </w:r>
          </w:p>
        </w:tc>
        <w:tc>
          <w:tcPr>
            <w:tcW w:w="1882" w:type="dxa"/>
            <w:vAlign w:val="center"/>
          </w:tcPr>
          <w:p w14:paraId="1F65468F" w14:textId="77777777" w:rsidR="00870A08" w:rsidRDefault="003A5418">
            <w:pPr>
              <w:spacing w:line="240" w:lineRule="auto"/>
              <w:ind w:firstLineChars="0" w:firstLine="0"/>
              <w:jc w:val="center"/>
            </w:pPr>
            <w:r>
              <w:rPr>
                <w:rFonts w:hint="eastAsia"/>
              </w:rPr>
              <w:t>10.1.1.1</w:t>
            </w:r>
          </w:p>
        </w:tc>
        <w:tc>
          <w:tcPr>
            <w:tcW w:w="1882" w:type="dxa"/>
            <w:vAlign w:val="center"/>
          </w:tcPr>
          <w:p w14:paraId="0B509473" w14:textId="77777777" w:rsidR="00870A08" w:rsidRDefault="003A5418">
            <w:pPr>
              <w:spacing w:line="240" w:lineRule="auto"/>
              <w:ind w:firstLineChars="0" w:firstLine="0"/>
              <w:jc w:val="center"/>
            </w:pPr>
            <w:r>
              <w:rPr>
                <w:rFonts w:hint="eastAsia"/>
              </w:rPr>
              <w:t>255.255.255.0</w:t>
            </w:r>
          </w:p>
        </w:tc>
        <w:tc>
          <w:tcPr>
            <w:tcW w:w="1458" w:type="dxa"/>
            <w:vAlign w:val="center"/>
          </w:tcPr>
          <w:p w14:paraId="2D5BB19B" w14:textId="77777777" w:rsidR="00870A08" w:rsidRDefault="003A5418">
            <w:pPr>
              <w:spacing w:line="240" w:lineRule="auto"/>
              <w:ind w:firstLineChars="0" w:firstLine="0"/>
              <w:jc w:val="center"/>
            </w:pPr>
            <w:r>
              <w:rPr>
                <w:rFonts w:hint="eastAsia"/>
              </w:rPr>
              <w:t>10.1.1.254</w:t>
            </w:r>
          </w:p>
        </w:tc>
      </w:tr>
      <w:tr w:rsidR="00870A08" w14:paraId="74EE146D" w14:textId="77777777">
        <w:trPr>
          <w:jc w:val="center"/>
        </w:trPr>
        <w:tc>
          <w:tcPr>
            <w:tcW w:w="1594" w:type="dxa"/>
            <w:vAlign w:val="center"/>
          </w:tcPr>
          <w:p w14:paraId="2E9D2E51" w14:textId="77777777" w:rsidR="00870A08" w:rsidRDefault="003A5418">
            <w:pPr>
              <w:spacing w:line="240" w:lineRule="auto"/>
              <w:ind w:firstLineChars="0" w:firstLine="0"/>
              <w:jc w:val="center"/>
            </w:pPr>
            <w:r>
              <w:rPr>
                <w:rFonts w:hint="eastAsia"/>
              </w:rPr>
              <w:t>PC-2</w:t>
            </w:r>
          </w:p>
        </w:tc>
        <w:tc>
          <w:tcPr>
            <w:tcW w:w="1706" w:type="dxa"/>
            <w:vAlign w:val="center"/>
          </w:tcPr>
          <w:p w14:paraId="5F069F68" w14:textId="77777777" w:rsidR="00870A08" w:rsidRDefault="003A5418">
            <w:pPr>
              <w:spacing w:line="240" w:lineRule="auto"/>
              <w:ind w:firstLineChars="0" w:firstLine="0"/>
              <w:jc w:val="center"/>
            </w:pPr>
            <w:r>
              <w:rPr>
                <w:rFonts w:hint="eastAsia"/>
              </w:rPr>
              <w:t>Ethernet 0/0/1</w:t>
            </w:r>
          </w:p>
        </w:tc>
        <w:tc>
          <w:tcPr>
            <w:tcW w:w="1882" w:type="dxa"/>
            <w:vAlign w:val="center"/>
          </w:tcPr>
          <w:p w14:paraId="1C1E4BA6" w14:textId="77777777" w:rsidR="00870A08" w:rsidRDefault="003A5418">
            <w:pPr>
              <w:spacing w:line="240" w:lineRule="auto"/>
              <w:ind w:firstLineChars="0" w:firstLine="0"/>
              <w:jc w:val="center"/>
            </w:pPr>
            <w:r>
              <w:rPr>
                <w:rFonts w:hint="eastAsia"/>
              </w:rPr>
              <w:t>20.1.1.1</w:t>
            </w:r>
          </w:p>
        </w:tc>
        <w:tc>
          <w:tcPr>
            <w:tcW w:w="1882" w:type="dxa"/>
            <w:vAlign w:val="center"/>
          </w:tcPr>
          <w:p w14:paraId="5148E43D" w14:textId="77777777" w:rsidR="00870A08" w:rsidRDefault="003A5418">
            <w:pPr>
              <w:spacing w:line="240" w:lineRule="auto"/>
              <w:ind w:firstLineChars="0" w:firstLine="0"/>
              <w:jc w:val="center"/>
            </w:pPr>
            <w:r>
              <w:rPr>
                <w:rFonts w:hint="eastAsia"/>
              </w:rPr>
              <w:t>255.255.255.0</w:t>
            </w:r>
          </w:p>
        </w:tc>
        <w:tc>
          <w:tcPr>
            <w:tcW w:w="1458" w:type="dxa"/>
            <w:vAlign w:val="center"/>
          </w:tcPr>
          <w:p w14:paraId="7468D631" w14:textId="77777777" w:rsidR="00870A08" w:rsidRDefault="003A5418">
            <w:pPr>
              <w:spacing w:line="240" w:lineRule="auto"/>
              <w:ind w:firstLineChars="0" w:firstLine="0"/>
              <w:jc w:val="center"/>
            </w:pPr>
            <w:r>
              <w:rPr>
                <w:rFonts w:hint="eastAsia"/>
              </w:rPr>
              <w:t>20.1.1.254</w:t>
            </w:r>
          </w:p>
        </w:tc>
      </w:tr>
    </w:tbl>
    <w:p w14:paraId="6C9298E6" w14:textId="77777777" w:rsidR="00870A08" w:rsidRDefault="003A5418">
      <w:pPr>
        <w:pStyle w:val="10"/>
      </w:pPr>
      <w:r>
        <w:rPr>
          <w:rFonts w:hint="eastAsia"/>
        </w:rPr>
        <w:t>实验步骤</w:t>
      </w:r>
    </w:p>
    <w:p w14:paraId="4F00A0C5" w14:textId="77777777" w:rsidR="00870A08" w:rsidRDefault="003A5418">
      <w:pPr>
        <w:pStyle w:val="2"/>
        <w:numPr>
          <w:ilvl w:val="0"/>
          <w:numId w:val="46"/>
        </w:numPr>
      </w:pPr>
      <w:r>
        <w:rPr>
          <w:rFonts w:hint="eastAsia"/>
        </w:rPr>
        <w:t>基本配置</w:t>
      </w:r>
    </w:p>
    <w:p w14:paraId="66249116" w14:textId="77777777" w:rsidR="00870A08" w:rsidRDefault="003A5418">
      <w:pPr>
        <w:pStyle w:val="12"/>
        <w:ind w:firstLineChars="202" w:firstLine="424"/>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23DEEBEF" w14:textId="77777777" w:rsidR="00870A08" w:rsidRDefault="003A5418">
      <w:pPr>
        <w:pStyle w:val="aff6"/>
      </w:pPr>
      <w:r>
        <w:lastRenderedPageBreak/>
        <w:t>[R</w:t>
      </w:r>
      <w:proofErr w:type="gramStart"/>
      <w:r>
        <w:t>2]ping</w:t>
      </w:r>
      <w:proofErr w:type="gramEnd"/>
      <w:r>
        <w:t xml:space="preserve"> 10.1.1.1</w:t>
      </w:r>
    </w:p>
    <w:p w14:paraId="3A0DFBBA" w14:textId="77777777" w:rsidR="00870A08" w:rsidRDefault="003A5418">
      <w:pPr>
        <w:pStyle w:val="aff6"/>
      </w:pPr>
      <w:r>
        <w:t xml:space="preserve">  PING 10.1.1.1: </w:t>
      </w:r>
      <w:proofErr w:type="gramStart"/>
      <w:r>
        <w:t>56  data</w:t>
      </w:r>
      <w:proofErr w:type="gramEnd"/>
      <w:r>
        <w:t xml:space="preserve"> bytes, press CTRL_C to break</w:t>
      </w:r>
    </w:p>
    <w:p w14:paraId="457EE87C" w14:textId="77777777" w:rsidR="00870A08" w:rsidRDefault="003A5418">
      <w:pPr>
        <w:pStyle w:val="aff6"/>
      </w:pPr>
      <w:r>
        <w:t xml:space="preserve">    Reply from 10.1.1.1: bytes=56 Sequence=1 </w:t>
      </w:r>
      <w:proofErr w:type="spellStart"/>
      <w:r>
        <w:t>ttl</w:t>
      </w:r>
      <w:proofErr w:type="spellEnd"/>
      <w:r>
        <w:t xml:space="preserve">=128 time=50 </w:t>
      </w:r>
      <w:proofErr w:type="spellStart"/>
      <w:r>
        <w:t>ms</w:t>
      </w:r>
      <w:proofErr w:type="spellEnd"/>
    </w:p>
    <w:p w14:paraId="30A9B5B0" w14:textId="77777777" w:rsidR="00870A08" w:rsidRDefault="003A5418">
      <w:pPr>
        <w:pStyle w:val="aff6"/>
      </w:pPr>
      <w:r>
        <w:t xml:space="preserve">    Reply from 10.1.1.1: bytes=56 Sequence=2 </w:t>
      </w:r>
      <w:proofErr w:type="spellStart"/>
      <w:r>
        <w:t>ttl</w:t>
      </w:r>
      <w:proofErr w:type="spellEnd"/>
      <w:r>
        <w:t xml:space="preserve">=128 time=60 </w:t>
      </w:r>
      <w:proofErr w:type="spellStart"/>
      <w:r>
        <w:t>ms</w:t>
      </w:r>
      <w:proofErr w:type="spellEnd"/>
    </w:p>
    <w:p w14:paraId="79ABF634" w14:textId="77777777" w:rsidR="00870A08" w:rsidRDefault="003A5418">
      <w:pPr>
        <w:pStyle w:val="aff6"/>
      </w:pPr>
      <w:r>
        <w:t xml:space="preserve">    Reply from 10.1.1.1: bytes=56 Sequence=3 </w:t>
      </w:r>
      <w:proofErr w:type="spellStart"/>
      <w:r>
        <w:t>ttl</w:t>
      </w:r>
      <w:proofErr w:type="spellEnd"/>
      <w:r>
        <w:t xml:space="preserve">=128 time=80 </w:t>
      </w:r>
      <w:proofErr w:type="spellStart"/>
      <w:r>
        <w:t>ms</w:t>
      </w:r>
      <w:proofErr w:type="spellEnd"/>
    </w:p>
    <w:p w14:paraId="55111DDA" w14:textId="77777777" w:rsidR="00870A08" w:rsidRDefault="003A5418">
      <w:pPr>
        <w:pStyle w:val="aff6"/>
      </w:pPr>
      <w:r>
        <w:t xml:space="preserve">    Reply from 10.1.1.1: bytes=56 Sequence=4 </w:t>
      </w:r>
      <w:proofErr w:type="spellStart"/>
      <w:r>
        <w:t>ttl</w:t>
      </w:r>
      <w:proofErr w:type="spellEnd"/>
      <w:r>
        <w:t xml:space="preserve">=128 time=30 </w:t>
      </w:r>
      <w:proofErr w:type="spellStart"/>
      <w:r>
        <w:t>ms</w:t>
      </w:r>
      <w:proofErr w:type="spellEnd"/>
    </w:p>
    <w:p w14:paraId="0CB322DE" w14:textId="77777777" w:rsidR="00870A08" w:rsidRDefault="003A5418">
      <w:pPr>
        <w:pStyle w:val="aff6"/>
      </w:pPr>
      <w:r>
        <w:t xml:space="preserve">    Reply from 10.1.1.1: bytes=56 Sequence=5 </w:t>
      </w:r>
      <w:proofErr w:type="spellStart"/>
      <w:r>
        <w:t>ttl</w:t>
      </w:r>
      <w:proofErr w:type="spellEnd"/>
      <w:r>
        <w:t xml:space="preserve">=128 time=60 </w:t>
      </w:r>
      <w:proofErr w:type="spellStart"/>
      <w:r>
        <w:t>ms</w:t>
      </w:r>
      <w:proofErr w:type="spellEnd"/>
    </w:p>
    <w:p w14:paraId="4F4D5CFD" w14:textId="77777777" w:rsidR="00870A08" w:rsidRDefault="003A5418">
      <w:pPr>
        <w:pStyle w:val="aff6"/>
      </w:pPr>
      <w:r>
        <w:t xml:space="preserve">  --- 10.1.1.1 ping statistics ---</w:t>
      </w:r>
    </w:p>
    <w:p w14:paraId="65F5348B" w14:textId="77777777" w:rsidR="00870A08" w:rsidRDefault="003A5418">
      <w:pPr>
        <w:pStyle w:val="aff6"/>
      </w:pPr>
      <w:r>
        <w:t xml:space="preserve">    5 packet(s) transmitted</w:t>
      </w:r>
    </w:p>
    <w:p w14:paraId="0AEDA226" w14:textId="77777777" w:rsidR="00870A08" w:rsidRDefault="003A5418">
      <w:pPr>
        <w:pStyle w:val="aff6"/>
      </w:pPr>
      <w:r>
        <w:t xml:space="preserve">    5 packet(s) received</w:t>
      </w:r>
    </w:p>
    <w:p w14:paraId="597243A0" w14:textId="77777777" w:rsidR="00870A08" w:rsidRDefault="003A5418">
      <w:pPr>
        <w:pStyle w:val="aff6"/>
      </w:pPr>
      <w:r>
        <w:t xml:space="preserve">    0.00% packet loss</w:t>
      </w:r>
    </w:p>
    <w:p w14:paraId="0F993755" w14:textId="77777777" w:rsidR="00870A08" w:rsidRDefault="003A5418">
      <w:pPr>
        <w:pStyle w:val="aff6"/>
      </w:pPr>
      <w:r>
        <w:t xml:space="preserve">round-trip min/avg/max = 30/56/80 </w:t>
      </w:r>
      <w:proofErr w:type="spellStart"/>
      <w:r>
        <w:t>ms</w:t>
      </w:r>
      <w:proofErr w:type="spellEnd"/>
    </w:p>
    <w:p w14:paraId="03EC6211" w14:textId="77777777" w:rsidR="00870A08" w:rsidRDefault="00870A08">
      <w:pPr>
        <w:pStyle w:val="aff6"/>
      </w:pPr>
    </w:p>
    <w:p w14:paraId="1E7AE3C5" w14:textId="77777777" w:rsidR="00870A08" w:rsidRDefault="003A5418">
      <w:pPr>
        <w:ind w:firstLine="420"/>
        <w:jc w:val="left"/>
      </w:pPr>
      <w:r>
        <w:rPr>
          <w:rFonts w:hint="eastAsia"/>
        </w:rPr>
        <w:t>其余直连网段的连通性测试省略。</w:t>
      </w:r>
    </w:p>
    <w:p w14:paraId="6B80BBE1" w14:textId="77777777" w:rsidR="00870A08" w:rsidRDefault="003A5418">
      <w:pPr>
        <w:pStyle w:val="2"/>
        <w:rPr>
          <w:rFonts w:ascii="微软雅黑" w:hAnsi="微软雅黑"/>
        </w:rPr>
      </w:pPr>
      <w:r>
        <w:rPr>
          <w:rFonts w:ascii="微软雅黑" w:hAnsi="微软雅黑" w:hint="eastAsia"/>
        </w:rPr>
        <w:t>配置RIP和OSPF路由协议</w:t>
      </w:r>
    </w:p>
    <w:p w14:paraId="44B4933C" w14:textId="77777777" w:rsidR="00870A08" w:rsidRDefault="003A5418">
      <w:pPr>
        <w:ind w:firstLine="420"/>
      </w:pPr>
      <w:r>
        <w:rPr>
          <w:rFonts w:hint="eastAsia"/>
        </w:rPr>
        <w:t>根据实验拓扑图配置路由协议，公司</w:t>
      </w:r>
      <w:r>
        <w:rPr>
          <w:rFonts w:hint="eastAsia"/>
        </w:rPr>
        <w:t>A</w:t>
      </w:r>
      <w:r>
        <w:rPr>
          <w:rFonts w:hint="eastAsia"/>
        </w:rPr>
        <w:t>内部运行</w:t>
      </w:r>
      <w:r>
        <w:rPr>
          <w:rFonts w:hint="eastAsia"/>
        </w:rPr>
        <w:t>RIP</w:t>
      </w:r>
      <w:r>
        <w:rPr>
          <w:rFonts w:hint="eastAsia"/>
        </w:rPr>
        <w:t>协议。在</w:t>
      </w:r>
      <w:r>
        <w:rPr>
          <w:rFonts w:hint="eastAsia"/>
        </w:rPr>
        <w:t>R1</w:t>
      </w:r>
      <w:r>
        <w:rPr>
          <w:rFonts w:hint="eastAsia"/>
        </w:rPr>
        <w:t>和</w:t>
      </w:r>
      <w:r>
        <w:rPr>
          <w:rFonts w:hint="eastAsia"/>
        </w:rPr>
        <w:t>R2</w:t>
      </w:r>
      <w:r>
        <w:rPr>
          <w:rFonts w:hint="eastAsia"/>
        </w:rPr>
        <w:t>上配置</w:t>
      </w:r>
      <w:r>
        <w:rPr>
          <w:rFonts w:hint="eastAsia"/>
        </w:rPr>
        <w:t>RIP</w:t>
      </w:r>
      <w:r>
        <w:rPr>
          <w:rFonts w:hint="eastAsia"/>
        </w:rPr>
        <w:t>，进程号为</w:t>
      </w:r>
      <w:r>
        <w:rPr>
          <w:rFonts w:hint="eastAsia"/>
        </w:rPr>
        <w:t>1</w:t>
      </w:r>
      <w:r>
        <w:rPr>
          <w:rFonts w:hint="eastAsia"/>
        </w:rPr>
        <w:t>，启用</w:t>
      </w:r>
      <w:r>
        <w:rPr>
          <w:rFonts w:hint="eastAsia"/>
        </w:rPr>
        <w:t>RIP v2</w:t>
      </w:r>
      <w:r>
        <w:rPr>
          <w:rFonts w:hint="eastAsia"/>
        </w:rPr>
        <w:t>版本、关闭自动汇总，通告各自接口</w:t>
      </w:r>
      <w:proofErr w:type="gramStart"/>
      <w:r>
        <w:rPr>
          <w:rFonts w:hint="eastAsia"/>
        </w:rPr>
        <w:t>所在网</w:t>
      </w:r>
      <w:proofErr w:type="gramEnd"/>
      <w:r>
        <w:rPr>
          <w:rFonts w:hint="eastAsia"/>
        </w:rPr>
        <w:t>段，</w:t>
      </w:r>
      <w:r>
        <w:rPr>
          <w:rFonts w:hint="eastAsia"/>
        </w:rPr>
        <w:t>R1</w:t>
      </w:r>
      <w:r>
        <w:rPr>
          <w:rFonts w:hint="eastAsia"/>
        </w:rPr>
        <w:t>在</w:t>
      </w:r>
      <w:r>
        <w:rPr>
          <w:rFonts w:hint="eastAsia"/>
        </w:rPr>
        <w:t>RIP</w:t>
      </w:r>
      <w:r>
        <w:rPr>
          <w:rFonts w:hint="eastAsia"/>
        </w:rPr>
        <w:t>中仅通告</w:t>
      </w:r>
      <w:r>
        <w:rPr>
          <w:rFonts w:hint="eastAsia"/>
        </w:rPr>
        <w:t>GE 0/0/0</w:t>
      </w:r>
      <w:r>
        <w:rPr>
          <w:rFonts w:hint="eastAsia"/>
        </w:rPr>
        <w:t>接口</w:t>
      </w:r>
      <w:proofErr w:type="gramStart"/>
      <w:r>
        <w:rPr>
          <w:rFonts w:hint="eastAsia"/>
        </w:rPr>
        <w:t>所在网</w:t>
      </w:r>
      <w:proofErr w:type="gramEnd"/>
      <w:r>
        <w:rPr>
          <w:rFonts w:hint="eastAsia"/>
        </w:rPr>
        <w:t>段。</w:t>
      </w:r>
    </w:p>
    <w:p w14:paraId="5E813F3C" w14:textId="77777777" w:rsidR="00870A08" w:rsidRDefault="003A5418">
      <w:pPr>
        <w:pStyle w:val="aff6"/>
      </w:pPr>
      <w:r>
        <w:t>[R</w:t>
      </w:r>
      <w:proofErr w:type="gramStart"/>
      <w:r>
        <w:t>1]rip</w:t>
      </w:r>
      <w:proofErr w:type="gramEnd"/>
      <w:r>
        <w:t xml:space="preserve"> 1</w:t>
      </w:r>
    </w:p>
    <w:p w14:paraId="1F63C3DB" w14:textId="77777777" w:rsidR="00870A08" w:rsidRDefault="003A5418">
      <w:pPr>
        <w:pStyle w:val="aff6"/>
      </w:pPr>
      <w:r>
        <w:t>[R1-rip-</w:t>
      </w:r>
      <w:proofErr w:type="gramStart"/>
      <w:r>
        <w:t>1]version</w:t>
      </w:r>
      <w:proofErr w:type="gramEnd"/>
      <w:r>
        <w:t xml:space="preserve"> 2</w:t>
      </w:r>
    </w:p>
    <w:p w14:paraId="515D60FB" w14:textId="77777777" w:rsidR="00870A08" w:rsidRDefault="003A5418">
      <w:pPr>
        <w:pStyle w:val="aff6"/>
      </w:pPr>
      <w:r>
        <w:t>[R1-rip-</w:t>
      </w:r>
      <w:proofErr w:type="gramStart"/>
      <w:r>
        <w:t>1]undo</w:t>
      </w:r>
      <w:proofErr w:type="gramEnd"/>
      <w:r>
        <w:t xml:space="preserve"> summary</w:t>
      </w:r>
    </w:p>
    <w:p w14:paraId="065E4E69" w14:textId="77777777" w:rsidR="00870A08" w:rsidRDefault="003A5418">
      <w:pPr>
        <w:pStyle w:val="aff6"/>
      </w:pPr>
      <w:r>
        <w:t>[R1-rip-</w:t>
      </w:r>
      <w:proofErr w:type="gramStart"/>
      <w:r>
        <w:t>1]network</w:t>
      </w:r>
      <w:proofErr w:type="gramEnd"/>
      <w:r>
        <w:t xml:space="preserve"> 10.0.0.0</w:t>
      </w:r>
    </w:p>
    <w:p w14:paraId="6AF2C1B9" w14:textId="77777777" w:rsidR="00870A08" w:rsidRDefault="00870A08">
      <w:pPr>
        <w:pStyle w:val="aff6"/>
      </w:pPr>
    </w:p>
    <w:p w14:paraId="7DFEBD28" w14:textId="77777777" w:rsidR="00870A08" w:rsidRDefault="003A5418">
      <w:pPr>
        <w:pStyle w:val="aff6"/>
      </w:pPr>
      <w:r>
        <w:t>[R</w:t>
      </w:r>
      <w:proofErr w:type="gramStart"/>
      <w:r>
        <w:rPr>
          <w:rFonts w:hint="eastAsia"/>
        </w:rPr>
        <w:t>2</w:t>
      </w:r>
      <w:r>
        <w:t>]rip</w:t>
      </w:r>
      <w:proofErr w:type="gramEnd"/>
      <w:r>
        <w:t xml:space="preserve"> 1</w:t>
      </w:r>
    </w:p>
    <w:p w14:paraId="30AB978D" w14:textId="77777777" w:rsidR="00870A08" w:rsidRDefault="003A5418">
      <w:pPr>
        <w:pStyle w:val="aff6"/>
      </w:pPr>
      <w:r>
        <w:t>[R</w:t>
      </w:r>
      <w:r>
        <w:rPr>
          <w:rFonts w:hint="eastAsia"/>
        </w:rPr>
        <w:t>2</w:t>
      </w:r>
      <w:r>
        <w:t>-rip-</w:t>
      </w:r>
      <w:proofErr w:type="gramStart"/>
      <w:r>
        <w:t>1]version</w:t>
      </w:r>
      <w:proofErr w:type="gramEnd"/>
      <w:r>
        <w:t xml:space="preserve"> 2</w:t>
      </w:r>
    </w:p>
    <w:p w14:paraId="41E1C4FA" w14:textId="77777777" w:rsidR="00870A08" w:rsidRDefault="003A5418">
      <w:pPr>
        <w:pStyle w:val="aff6"/>
      </w:pPr>
      <w:r>
        <w:t>[R</w:t>
      </w:r>
      <w:r>
        <w:rPr>
          <w:rFonts w:hint="eastAsia"/>
        </w:rPr>
        <w:t>2</w:t>
      </w:r>
      <w:r>
        <w:t>-rip-</w:t>
      </w:r>
      <w:proofErr w:type="gramStart"/>
      <w:r>
        <w:t>1]undo</w:t>
      </w:r>
      <w:proofErr w:type="gramEnd"/>
      <w:r>
        <w:t xml:space="preserve"> summary</w:t>
      </w:r>
    </w:p>
    <w:p w14:paraId="0D4E92F9" w14:textId="77777777" w:rsidR="00870A08" w:rsidRDefault="003A5418">
      <w:pPr>
        <w:pStyle w:val="aff6"/>
      </w:pPr>
      <w:r>
        <w:t>[R</w:t>
      </w:r>
      <w:r>
        <w:rPr>
          <w:rFonts w:hint="eastAsia"/>
        </w:rPr>
        <w:t>2</w:t>
      </w:r>
      <w:r>
        <w:t>-rip-</w:t>
      </w:r>
      <w:proofErr w:type="gramStart"/>
      <w:r>
        <w:t>1]network</w:t>
      </w:r>
      <w:proofErr w:type="gramEnd"/>
      <w:r>
        <w:t xml:space="preserve"> 10.0.0.0</w:t>
      </w:r>
    </w:p>
    <w:p w14:paraId="1A69205E" w14:textId="77777777" w:rsidR="00870A08" w:rsidRDefault="00870A08">
      <w:pPr>
        <w:ind w:firstLineChars="0" w:firstLine="0"/>
      </w:pPr>
    </w:p>
    <w:p w14:paraId="4E0B7BAE" w14:textId="77777777" w:rsidR="00870A08" w:rsidRDefault="003A5418">
      <w:pPr>
        <w:ind w:firstLine="420"/>
      </w:pPr>
      <w:r>
        <w:rPr>
          <w:rFonts w:hint="eastAsia"/>
        </w:rPr>
        <w:t>公司</w:t>
      </w:r>
      <w:r>
        <w:rPr>
          <w:rFonts w:hint="eastAsia"/>
        </w:rPr>
        <w:t>B</w:t>
      </w:r>
      <w:r>
        <w:rPr>
          <w:rFonts w:hint="eastAsia"/>
        </w:rPr>
        <w:t>内部运行</w:t>
      </w:r>
      <w:r>
        <w:rPr>
          <w:rFonts w:hint="eastAsia"/>
        </w:rPr>
        <w:t>OSPF</w:t>
      </w:r>
      <w:r>
        <w:rPr>
          <w:rFonts w:hint="eastAsia"/>
        </w:rPr>
        <w:t>协议。在</w:t>
      </w:r>
      <w:r>
        <w:rPr>
          <w:rFonts w:hint="eastAsia"/>
        </w:rPr>
        <w:t>R1</w:t>
      </w:r>
      <w:r>
        <w:rPr>
          <w:rFonts w:hint="eastAsia"/>
        </w:rPr>
        <w:t>和</w:t>
      </w:r>
      <w:r>
        <w:rPr>
          <w:rFonts w:hint="eastAsia"/>
        </w:rPr>
        <w:t>R3</w:t>
      </w:r>
      <w:r>
        <w:rPr>
          <w:rFonts w:hint="eastAsia"/>
        </w:rPr>
        <w:t>上配置</w:t>
      </w:r>
      <w:r>
        <w:rPr>
          <w:rFonts w:hint="eastAsia"/>
        </w:rPr>
        <w:t>OSPF</w:t>
      </w:r>
      <w:r>
        <w:rPr>
          <w:rFonts w:hint="eastAsia"/>
        </w:rPr>
        <w:t>，使用进程号</w:t>
      </w:r>
      <w:r>
        <w:rPr>
          <w:rFonts w:hint="eastAsia"/>
        </w:rPr>
        <w:t>1</w:t>
      </w:r>
      <w:r>
        <w:rPr>
          <w:rFonts w:hint="eastAsia"/>
        </w:rPr>
        <w:t>，所有网段都属于区域</w:t>
      </w:r>
      <w:r>
        <w:rPr>
          <w:rFonts w:hint="eastAsia"/>
        </w:rPr>
        <w:t>0</w:t>
      </w:r>
      <w:r>
        <w:rPr>
          <w:rFonts w:hint="eastAsia"/>
        </w:rPr>
        <w:t>，</w:t>
      </w:r>
      <w:r>
        <w:rPr>
          <w:rFonts w:hint="eastAsia"/>
        </w:rPr>
        <w:t>R1</w:t>
      </w:r>
      <w:r>
        <w:rPr>
          <w:rFonts w:hint="eastAsia"/>
        </w:rPr>
        <w:t>在</w:t>
      </w:r>
      <w:r>
        <w:rPr>
          <w:rFonts w:hint="eastAsia"/>
        </w:rPr>
        <w:t>OSPF</w:t>
      </w:r>
      <w:r>
        <w:rPr>
          <w:rFonts w:hint="eastAsia"/>
        </w:rPr>
        <w:t>中仅通告</w:t>
      </w:r>
      <w:r>
        <w:rPr>
          <w:rFonts w:hint="eastAsia"/>
        </w:rPr>
        <w:t>GE 0/0/1</w:t>
      </w:r>
      <w:r>
        <w:rPr>
          <w:rFonts w:hint="eastAsia"/>
        </w:rPr>
        <w:t>接口</w:t>
      </w:r>
      <w:proofErr w:type="gramStart"/>
      <w:r>
        <w:rPr>
          <w:rFonts w:hint="eastAsia"/>
        </w:rPr>
        <w:t>所在网</w:t>
      </w:r>
      <w:proofErr w:type="gramEnd"/>
      <w:r>
        <w:rPr>
          <w:rFonts w:hint="eastAsia"/>
        </w:rPr>
        <w:t>段。</w:t>
      </w:r>
    </w:p>
    <w:p w14:paraId="2994B1A2" w14:textId="77777777" w:rsidR="00870A08" w:rsidRDefault="003A5418">
      <w:pPr>
        <w:pStyle w:val="aff6"/>
      </w:pPr>
      <w:r>
        <w:t>[R</w:t>
      </w:r>
      <w:proofErr w:type="gramStart"/>
      <w:r>
        <w:t>1]</w:t>
      </w:r>
      <w:proofErr w:type="spellStart"/>
      <w:r>
        <w:t>ospf</w:t>
      </w:r>
      <w:proofErr w:type="spellEnd"/>
      <w:proofErr w:type="gramEnd"/>
      <w:r>
        <w:t xml:space="preserve"> 1</w:t>
      </w:r>
    </w:p>
    <w:p w14:paraId="486F4B26" w14:textId="77777777" w:rsidR="00870A08" w:rsidRDefault="003A5418">
      <w:pPr>
        <w:pStyle w:val="aff6"/>
      </w:pPr>
      <w:r>
        <w:t>[R1-ospf-</w:t>
      </w:r>
      <w:proofErr w:type="gramStart"/>
      <w:r>
        <w:t>1]area</w:t>
      </w:r>
      <w:proofErr w:type="gramEnd"/>
      <w:r>
        <w:t xml:space="preserve"> 0</w:t>
      </w:r>
    </w:p>
    <w:p w14:paraId="70A2CC97" w14:textId="77777777" w:rsidR="00870A08" w:rsidRDefault="003A5418">
      <w:pPr>
        <w:pStyle w:val="aff6"/>
      </w:pPr>
      <w:r>
        <w:t>[R1-ospf-1-area-0.0.0.</w:t>
      </w:r>
      <w:proofErr w:type="gramStart"/>
      <w:r>
        <w:t>0]network</w:t>
      </w:r>
      <w:proofErr w:type="gramEnd"/>
      <w:r>
        <w:t xml:space="preserve"> 20.2.2.0 0.0.0.255</w:t>
      </w:r>
    </w:p>
    <w:p w14:paraId="308FAA41" w14:textId="77777777" w:rsidR="00870A08" w:rsidRDefault="00870A08">
      <w:pPr>
        <w:pStyle w:val="aff6"/>
      </w:pPr>
    </w:p>
    <w:p w14:paraId="12833A96" w14:textId="77777777" w:rsidR="00870A08" w:rsidRDefault="003A5418">
      <w:pPr>
        <w:pStyle w:val="aff6"/>
      </w:pPr>
      <w:r>
        <w:t>[R</w:t>
      </w:r>
      <w:proofErr w:type="gramStart"/>
      <w:r>
        <w:rPr>
          <w:rFonts w:hint="eastAsia"/>
        </w:rPr>
        <w:t>3</w:t>
      </w:r>
      <w:r>
        <w:t>]</w:t>
      </w:r>
      <w:proofErr w:type="spellStart"/>
      <w:r>
        <w:t>ospf</w:t>
      </w:r>
      <w:proofErr w:type="spellEnd"/>
      <w:proofErr w:type="gramEnd"/>
      <w:r>
        <w:t xml:space="preserve"> 1</w:t>
      </w:r>
    </w:p>
    <w:p w14:paraId="4F6B3E18" w14:textId="77777777" w:rsidR="00870A08" w:rsidRDefault="003A5418">
      <w:pPr>
        <w:pStyle w:val="aff6"/>
      </w:pPr>
      <w:r>
        <w:t>[R</w:t>
      </w:r>
      <w:r>
        <w:rPr>
          <w:rFonts w:hint="eastAsia"/>
        </w:rPr>
        <w:t>3</w:t>
      </w:r>
      <w:r>
        <w:t>-ospf-</w:t>
      </w:r>
      <w:proofErr w:type="gramStart"/>
      <w:r>
        <w:t>1]area</w:t>
      </w:r>
      <w:proofErr w:type="gramEnd"/>
      <w:r>
        <w:t xml:space="preserve"> 0</w:t>
      </w:r>
    </w:p>
    <w:p w14:paraId="603A01FF" w14:textId="77777777" w:rsidR="00870A08" w:rsidRDefault="003A5418">
      <w:pPr>
        <w:pStyle w:val="aff6"/>
      </w:pPr>
      <w:r>
        <w:t>[R</w:t>
      </w:r>
      <w:r>
        <w:rPr>
          <w:rFonts w:hint="eastAsia"/>
        </w:rPr>
        <w:t>3</w:t>
      </w:r>
      <w:r>
        <w:t>-ospf-1] network 20.</w:t>
      </w:r>
      <w:r>
        <w:rPr>
          <w:rFonts w:hint="eastAsia"/>
        </w:rPr>
        <w:t>1</w:t>
      </w:r>
      <w:r>
        <w:t>.</w:t>
      </w:r>
      <w:r>
        <w:rPr>
          <w:rFonts w:hint="eastAsia"/>
        </w:rPr>
        <w:t>1</w:t>
      </w:r>
      <w:r>
        <w:t>.0 0.0.0.255</w:t>
      </w:r>
    </w:p>
    <w:p w14:paraId="2C6B8754" w14:textId="77777777" w:rsidR="00870A08" w:rsidRDefault="003A5418">
      <w:pPr>
        <w:pStyle w:val="aff6"/>
      </w:pPr>
      <w:r>
        <w:t>[R</w:t>
      </w:r>
      <w:r>
        <w:rPr>
          <w:rFonts w:hint="eastAsia"/>
        </w:rPr>
        <w:t>3</w:t>
      </w:r>
      <w:r>
        <w:t>-ospf-1] network 20.2.2.0 0.0.0.255</w:t>
      </w:r>
    </w:p>
    <w:p w14:paraId="34336660" w14:textId="77777777" w:rsidR="00870A08" w:rsidRDefault="003A5418">
      <w:pPr>
        <w:pStyle w:val="aff6"/>
      </w:pPr>
      <w:r>
        <w:rPr>
          <w:rFonts w:hint="eastAsia"/>
        </w:rPr>
        <w:t xml:space="preserve">    </w:t>
      </w:r>
    </w:p>
    <w:p w14:paraId="32EB47F1" w14:textId="77777777" w:rsidR="00870A08" w:rsidRDefault="003A5418">
      <w:pPr>
        <w:ind w:firstLineChars="0" w:firstLine="435"/>
      </w:pPr>
      <w:r>
        <w:rPr>
          <w:rFonts w:hint="eastAsia"/>
        </w:rPr>
        <w:t>配置完成后查看</w:t>
      </w:r>
      <w:r>
        <w:rPr>
          <w:rFonts w:hint="eastAsia"/>
        </w:rPr>
        <w:t>R1</w:t>
      </w:r>
      <w:r>
        <w:rPr>
          <w:rFonts w:hint="eastAsia"/>
        </w:rPr>
        <w:t>的路由表。</w:t>
      </w:r>
    </w:p>
    <w:p w14:paraId="0733C4F1"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w:t>
      </w:r>
    </w:p>
    <w:p w14:paraId="6817039A" w14:textId="77777777" w:rsidR="00870A08" w:rsidRDefault="003A5418">
      <w:pPr>
        <w:pStyle w:val="aff6"/>
      </w:pPr>
      <w:r>
        <w:t>Route Flags: R - relay, D - download to fib</w:t>
      </w:r>
    </w:p>
    <w:p w14:paraId="55F211AC" w14:textId="77777777" w:rsidR="00870A08" w:rsidRDefault="003A5418">
      <w:pPr>
        <w:pStyle w:val="aff6"/>
      </w:pPr>
      <w:r>
        <w:t>----------------------------------------------------------------------------</w:t>
      </w:r>
    </w:p>
    <w:p w14:paraId="429CCE73" w14:textId="77777777" w:rsidR="00870A08" w:rsidRDefault="003A5418">
      <w:pPr>
        <w:pStyle w:val="aff6"/>
      </w:pPr>
      <w:r>
        <w:t>Routing Tables: Public</w:t>
      </w:r>
    </w:p>
    <w:p w14:paraId="14A8D8E3" w14:textId="77777777" w:rsidR="00870A08" w:rsidRDefault="003A5418">
      <w:pPr>
        <w:pStyle w:val="aff6"/>
      </w:pPr>
      <w:r>
        <w:t xml:space="preserve">         </w:t>
      </w:r>
      <w:proofErr w:type="gramStart"/>
      <w:r>
        <w:t>Destinations :</w:t>
      </w:r>
      <w:proofErr w:type="gramEnd"/>
      <w:r>
        <w:t xml:space="preserve"> 8        Routes : 8        </w:t>
      </w:r>
    </w:p>
    <w:p w14:paraId="2C953E67"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487C943" w14:textId="77777777" w:rsidR="00870A08" w:rsidRDefault="003A5418">
      <w:pPr>
        <w:pStyle w:val="aff6"/>
        <w:rPr>
          <w:shd w:val="pct10" w:color="auto" w:fill="FFFFFF"/>
        </w:rPr>
      </w:pPr>
      <w:r>
        <w:t xml:space="preserve">      </w:t>
      </w:r>
      <w:r>
        <w:rPr>
          <w:shd w:val="pct10" w:color="auto" w:fill="FFFFFF"/>
        </w:rPr>
        <w:t xml:space="preserve"> 10.1.1.0/</w:t>
      </w:r>
      <w:proofErr w:type="gramStart"/>
      <w:r>
        <w:rPr>
          <w:shd w:val="pct10" w:color="auto" w:fill="FFFFFF"/>
        </w:rPr>
        <w:t>24  RIP</w:t>
      </w:r>
      <w:proofErr w:type="gramEnd"/>
      <w:r>
        <w:rPr>
          <w:shd w:val="pct10" w:color="auto" w:fill="FFFFFF"/>
        </w:rPr>
        <w:t xml:space="preserve">     100  1           D   10.2.2.2     GigabitEthernet0/0/0</w:t>
      </w:r>
    </w:p>
    <w:p w14:paraId="1840F2FF" w14:textId="77777777" w:rsidR="00870A08" w:rsidRDefault="003A5418">
      <w:pPr>
        <w:pStyle w:val="aff6"/>
      </w:pPr>
      <w:r>
        <w:t xml:space="preserve">       10.2.2.0/</w:t>
      </w:r>
      <w:proofErr w:type="gramStart"/>
      <w:r>
        <w:t>24  Direct</w:t>
      </w:r>
      <w:proofErr w:type="gramEnd"/>
      <w:r>
        <w:t xml:space="preserve">  0    0           D   10.2.2.1     GigabitEthernet0/0/0</w:t>
      </w:r>
    </w:p>
    <w:p w14:paraId="0EB6EA98" w14:textId="77777777" w:rsidR="00870A08" w:rsidRDefault="003A5418">
      <w:pPr>
        <w:pStyle w:val="aff6"/>
      </w:pPr>
      <w:r>
        <w:t xml:space="preserve">       10.2.2.1/</w:t>
      </w:r>
      <w:proofErr w:type="gramStart"/>
      <w:r>
        <w:t>32  Direct</w:t>
      </w:r>
      <w:proofErr w:type="gramEnd"/>
      <w:r>
        <w:t xml:space="preserve">  0    0           D   127.0.0.1    GigabitEthernet0/0/0</w:t>
      </w:r>
    </w:p>
    <w:p w14:paraId="1A528769" w14:textId="77777777" w:rsidR="00870A08" w:rsidRDefault="003A5418">
      <w:pPr>
        <w:pStyle w:val="aff6"/>
      </w:pPr>
      <w:r>
        <w:t xml:space="preserve">      </w:t>
      </w:r>
      <w:r>
        <w:rPr>
          <w:shd w:val="pct10" w:color="auto" w:fill="FFFFFF"/>
        </w:rPr>
        <w:t xml:space="preserve"> 20.1.1.0/</w:t>
      </w:r>
      <w:proofErr w:type="gramStart"/>
      <w:r>
        <w:rPr>
          <w:shd w:val="pct10" w:color="auto" w:fill="FFFFFF"/>
        </w:rPr>
        <w:t>24  OSPF</w:t>
      </w:r>
      <w:proofErr w:type="gramEnd"/>
      <w:r>
        <w:rPr>
          <w:shd w:val="pct10" w:color="auto" w:fill="FFFFFF"/>
        </w:rPr>
        <w:t xml:space="preserve">    10   2           D   20.2.2.3     GigabitEthernet0/0/1</w:t>
      </w:r>
    </w:p>
    <w:p w14:paraId="6B2197D7" w14:textId="77777777" w:rsidR="00870A08" w:rsidRDefault="003A5418">
      <w:pPr>
        <w:pStyle w:val="aff6"/>
      </w:pPr>
      <w:r>
        <w:t xml:space="preserve">       20.2.2.0/</w:t>
      </w:r>
      <w:proofErr w:type="gramStart"/>
      <w:r>
        <w:t>24  Direct</w:t>
      </w:r>
      <w:proofErr w:type="gramEnd"/>
      <w:r>
        <w:t xml:space="preserve">  0    0           D   20.2.2.1     GigabitEthernet0/0/1</w:t>
      </w:r>
    </w:p>
    <w:p w14:paraId="02CB0500" w14:textId="77777777" w:rsidR="00870A08" w:rsidRDefault="003A5418">
      <w:pPr>
        <w:pStyle w:val="aff6"/>
      </w:pPr>
      <w:r>
        <w:t xml:space="preserve">       20.2.2.1/</w:t>
      </w:r>
      <w:proofErr w:type="gramStart"/>
      <w:r>
        <w:t>32  Direct</w:t>
      </w:r>
      <w:proofErr w:type="gramEnd"/>
      <w:r>
        <w:t xml:space="preserve">  0    0           D   127.0.0.1    GigabitEthernet0/0/1</w:t>
      </w:r>
    </w:p>
    <w:p w14:paraId="418B8813" w14:textId="77777777" w:rsidR="00870A08" w:rsidRDefault="003A5418">
      <w:pPr>
        <w:pStyle w:val="aff6"/>
      </w:pPr>
      <w:r>
        <w:t xml:space="preserve">      127.0.0.0/8   </w:t>
      </w:r>
      <w:proofErr w:type="gramStart"/>
      <w:r>
        <w:t>Direct  0</w:t>
      </w:r>
      <w:proofErr w:type="gramEnd"/>
      <w:r>
        <w:t xml:space="preserve">    0           D   127.0.0.1       InLoopBack0</w:t>
      </w:r>
    </w:p>
    <w:p w14:paraId="20F007CA" w14:textId="77777777" w:rsidR="00870A08" w:rsidRDefault="003A5418">
      <w:pPr>
        <w:pStyle w:val="aff6"/>
      </w:pPr>
      <w:r>
        <w:t xml:space="preserve">      127.0.0.1/</w:t>
      </w:r>
      <w:proofErr w:type="gramStart"/>
      <w:r>
        <w:t>32  Direct</w:t>
      </w:r>
      <w:proofErr w:type="gramEnd"/>
      <w:r>
        <w:t xml:space="preserve">  0    0           D   127.0.0.1       InLoopBack0</w:t>
      </w:r>
    </w:p>
    <w:p w14:paraId="3367946B" w14:textId="77777777" w:rsidR="00870A08" w:rsidRDefault="00870A08">
      <w:pPr>
        <w:pStyle w:val="aff6"/>
      </w:pPr>
    </w:p>
    <w:p w14:paraId="27B5A404" w14:textId="77777777" w:rsidR="00870A08" w:rsidRDefault="003A5418">
      <w:pPr>
        <w:ind w:firstLineChars="0" w:firstLine="435"/>
      </w:pPr>
      <w:r>
        <w:rPr>
          <w:rFonts w:hint="eastAsia"/>
        </w:rPr>
        <w:lastRenderedPageBreak/>
        <w:t>由于</w:t>
      </w:r>
      <w:r>
        <w:rPr>
          <w:rFonts w:hint="eastAsia"/>
        </w:rPr>
        <w:t>R1</w:t>
      </w:r>
      <w:r>
        <w:rPr>
          <w:rFonts w:hint="eastAsia"/>
        </w:rPr>
        <w:t>上同时运行了</w:t>
      </w:r>
      <w:r>
        <w:rPr>
          <w:rFonts w:hint="eastAsia"/>
        </w:rPr>
        <w:t>RIP</w:t>
      </w:r>
      <w:r>
        <w:rPr>
          <w:rFonts w:hint="eastAsia"/>
        </w:rPr>
        <w:t>协议和</w:t>
      </w:r>
      <w:r>
        <w:rPr>
          <w:rFonts w:hint="eastAsia"/>
        </w:rPr>
        <w:t>OSPF</w:t>
      </w:r>
      <w:r>
        <w:rPr>
          <w:rFonts w:hint="eastAsia"/>
        </w:rPr>
        <w:t>协议，可以观察到</w:t>
      </w:r>
      <w:r>
        <w:rPr>
          <w:rFonts w:hint="eastAsia"/>
        </w:rPr>
        <w:t>R1</w:t>
      </w:r>
      <w:r>
        <w:rPr>
          <w:rFonts w:hint="eastAsia"/>
        </w:rPr>
        <w:t>同时拥有公司</w:t>
      </w:r>
      <w:r>
        <w:rPr>
          <w:rFonts w:hint="eastAsia"/>
        </w:rPr>
        <w:t>A</w:t>
      </w:r>
      <w:r>
        <w:rPr>
          <w:rFonts w:hint="eastAsia"/>
        </w:rPr>
        <w:t>和公司</w:t>
      </w:r>
      <w:r>
        <w:rPr>
          <w:rFonts w:hint="eastAsia"/>
        </w:rPr>
        <w:t>B</w:t>
      </w:r>
      <w:r>
        <w:rPr>
          <w:rFonts w:hint="eastAsia"/>
        </w:rPr>
        <w:t>的路由信息。</w:t>
      </w:r>
      <w:r>
        <w:rPr>
          <w:rFonts w:hint="eastAsia"/>
        </w:rPr>
        <w:t xml:space="preserve"> </w:t>
      </w:r>
    </w:p>
    <w:p w14:paraId="7E61EA71" w14:textId="77777777" w:rsidR="00870A08" w:rsidRDefault="003A5418">
      <w:pPr>
        <w:ind w:firstLineChars="0" w:firstLine="435"/>
      </w:pPr>
      <w:r>
        <w:rPr>
          <w:rFonts w:hint="eastAsia"/>
        </w:rPr>
        <w:t>查看</w:t>
      </w:r>
      <w:r>
        <w:rPr>
          <w:rFonts w:hint="eastAsia"/>
        </w:rPr>
        <w:t>R2</w:t>
      </w:r>
      <w:r>
        <w:rPr>
          <w:rFonts w:hint="eastAsia"/>
        </w:rPr>
        <w:t>和</w:t>
      </w:r>
      <w:r>
        <w:rPr>
          <w:rFonts w:hint="eastAsia"/>
        </w:rPr>
        <w:t>R3</w:t>
      </w:r>
      <w:r>
        <w:rPr>
          <w:rFonts w:hint="eastAsia"/>
        </w:rPr>
        <w:t>的路由表。</w:t>
      </w:r>
    </w:p>
    <w:p w14:paraId="0D6BEBB6"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003E65EF" w14:textId="77777777" w:rsidR="00870A08" w:rsidRDefault="003A5418">
      <w:pPr>
        <w:pStyle w:val="aff6"/>
      </w:pPr>
      <w:r>
        <w:t>Route Flags: R - relay, D - download to fib</w:t>
      </w:r>
    </w:p>
    <w:p w14:paraId="74D939DE" w14:textId="77777777" w:rsidR="00870A08" w:rsidRDefault="003A5418">
      <w:pPr>
        <w:pStyle w:val="aff6"/>
      </w:pPr>
      <w:r>
        <w:t>---------------------------------------------------------------------------</w:t>
      </w:r>
    </w:p>
    <w:p w14:paraId="4C8DF4C2" w14:textId="77777777" w:rsidR="00870A08" w:rsidRDefault="003A5418">
      <w:pPr>
        <w:pStyle w:val="aff6"/>
      </w:pPr>
      <w:r>
        <w:t>Routing Tables: Public</w:t>
      </w:r>
    </w:p>
    <w:p w14:paraId="7CF3891E" w14:textId="77777777" w:rsidR="00870A08" w:rsidRDefault="003A5418">
      <w:pPr>
        <w:pStyle w:val="aff6"/>
      </w:pPr>
      <w:r>
        <w:t xml:space="preserve">         </w:t>
      </w:r>
      <w:proofErr w:type="gramStart"/>
      <w:r>
        <w:t>Destinations :</w:t>
      </w:r>
      <w:proofErr w:type="gramEnd"/>
      <w:r>
        <w:t xml:space="preserve"> 6        Routes : 6        </w:t>
      </w:r>
    </w:p>
    <w:p w14:paraId="25E05184" w14:textId="77777777" w:rsidR="00870A08" w:rsidRDefault="003A5418">
      <w:pPr>
        <w:pStyle w:val="aff6"/>
      </w:pPr>
      <w:r>
        <w:t>Destination/</w:t>
      </w:r>
      <w:proofErr w:type="gramStart"/>
      <w:r>
        <w:t>Mask  Proto</w:t>
      </w:r>
      <w:proofErr w:type="gramEnd"/>
      <w:r>
        <w:t xml:space="preserve">   Pre  Cost      Flags </w:t>
      </w:r>
      <w:proofErr w:type="spellStart"/>
      <w:r>
        <w:t>NextHop</w:t>
      </w:r>
      <w:proofErr w:type="spellEnd"/>
      <w:r>
        <w:t xml:space="preserve">         Interface</w:t>
      </w:r>
    </w:p>
    <w:p w14:paraId="29A3F41F" w14:textId="77777777" w:rsidR="00870A08" w:rsidRDefault="003A5418">
      <w:pPr>
        <w:pStyle w:val="aff6"/>
      </w:pPr>
      <w:r>
        <w:t xml:space="preserve">       10.1.1.0/</w:t>
      </w:r>
      <w:proofErr w:type="gramStart"/>
      <w:r>
        <w:t>24  Direct</w:t>
      </w:r>
      <w:proofErr w:type="gramEnd"/>
      <w:r>
        <w:t xml:space="preserve">  0    0           D   10.1.1.254   GigabitEthernet0/0/1</w:t>
      </w:r>
    </w:p>
    <w:p w14:paraId="11D90176" w14:textId="77777777" w:rsidR="00870A08" w:rsidRDefault="003A5418">
      <w:pPr>
        <w:pStyle w:val="aff6"/>
      </w:pPr>
      <w:r>
        <w:t xml:space="preserve">     10.1.1.254/</w:t>
      </w:r>
      <w:proofErr w:type="gramStart"/>
      <w:r>
        <w:t>32  Direct</w:t>
      </w:r>
      <w:proofErr w:type="gramEnd"/>
      <w:r>
        <w:t xml:space="preserve">  0    0           D   127.0.0.1    GigabitEthernet0/0/1</w:t>
      </w:r>
    </w:p>
    <w:p w14:paraId="4D19C82F" w14:textId="77777777" w:rsidR="00870A08" w:rsidRDefault="003A5418">
      <w:pPr>
        <w:pStyle w:val="aff6"/>
      </w:pPr>
      <w:r>
        <w:t xml:space="preserve">       10.2.2.0/</w:t>
      </w:r>
      <w:proofErr w:type="gramStart"/>
      <w:r>
        <w:t>24  Direct</w:t>
      </w:r>
      <w:proofErr w:type="gramEnd"/>
      <w:r>
        <w:t xml:space="preserve">  0    0           D   10.2.2.2   </w:t>
      </w:r>
      <w:r>
        <w:rPr>
          <w:rFonts w:hint="eastAsia"/>
        </w:rPr>
        <w:t xml:space="preserve"> </w:t>
      </w:r>
      <w:r>
        <w:t xml:space="preserve"> GigabitEthernet0/0/0</w:t>
      </w:r>
    </w:p>
    <w:p w14:paraId="71219561" w14:textId="77777777" w:rsidR="00870A08" w:rsidRDefault="003A5418">
      <w:pPr>
        <w:pStyle w:val="aff6"/>
      </w:pPr>
      <w:r>
        <w:t xml:space="preserve">       10.2.2.2/</w:t>
      </w:r>
      <w:proofErr w:type="gramStart"/>
      <w:r>
        <w:t>32  Direct</w:t>
      </w:r>
      <w:proofErr w:type="gramEnd"/>
      <w:r>
        <w:t xml:space="preserve">  0    0           D   127.0.0.1    GigabitEthernet0/0/0</w:t>
      </w:r>
    </w:p>
    <w:p w14:paraId="306C9011" w14:textId="77777777" w:rsidR="00870A08" w:rsidRDefault="003A5418">
      <w:pPr>
        <w:pStyle w:val="aff6"/>
      </w:pPr>
      <w:r>
        <w:t xml:space="preserve">      127.0.0.0/8   </w:t>
      </w:r>
      <w:proofErr w:type="gramStart"/>
      <w:r>
        <w:t>Direct  0</w:t>
      </w:r>
      <w:proofErr w:type="gramEnd"/>
      <w:r>
        <w:t xml:space="preserve">    0           D   127.0.0.1</w:t>
      </w:r>
      <w:r>
        <w:rPr>
          <w:rFonts w:hint="eastAsia"/>
        </w:rPr>
        <w:t xml:space="preserve">  </w:t>
      </w:r>
      <w:r>
        <w:t xml:space="preserve">     InLoopBack0</w:t>
      </w:r>
    </w:p>
    <w:p w14:paraId="4FDFB052" w14:textId="77777777" w:rsidR="00870A08" w:rsidRDefault="003A5418">
      <w:pPr>
        <w:pStyle w:val="aff6"/>
      </w:pPr>
      <w:r>
        <w:t xml:space="preserve">      127.0.0.1/</w:t>
      </w:r>
      <w:proofErr w:type="gramStart"/>
      <w:r>
        <w:t>32  Direct</w:t>
      </w:r>
      <w:proofErr w:type="gramEnd"/>
      <w:r>
        <w:t xml:space="preserve">  0    0           D   127.0.0.1       InLoopBack0</w:t>
      </w:r>
    </w:p>
    <w:p w14:paraId="537C12F4" w14:textId="77777777" w:rsidR="00870A08" w:rsidRDefault="00870A08">
      <w:pPr>
        <w:pStyle w:val="aff6"/>
      </w:pPr>
    </w:p>
    <w:p w14:paraId="59EFFA53" w14:textId="77777777" w:rsidR="00870A08" w:rsidRDefault="003A5418">
      <w:pPr>
        <w:pStyle w:val="aff6"/>
      </w:pPr>
      <w:r>
        <w:t>[R</w:t>
      </w:r>
      <w:proofErr w:type="gramStart"/>
      <w:r>
        <w:t>3]display</w:t>
      </w:r>
      <w:proofErr w:type="gramEnd"/>
      <w:r>
        <w:t xml:space="preserve"> </w:t>
      </w:r>
      <w:proofErr w:type="spellStart"/>
      <w:r>
        <w:t>ip</w:t>
      </w:r>
      <w:proofErr w:type="spellEnd"/>
      <w:r>
        <w:t xml:space="preserve"> routing-table </w:t>
      </w:r>
    </w:p>
    <w:p w14:paraId="66631A44" w14:textId="77777777" w:rsidR="00870A08" w:rsidRDefault="003A5418">
      <w:pPr>
        <w:pStyle w:val="aff6"/>
      </w:pPr>
      <w:r>
        <w:t>Route Flags: R - relay, D - download to fib</w:t>
      </w:r>
    </w:p>
    <w:p w14:paraId="02F393EC" w14:textId="77777777" w:rsidR="00870A08" w:rsidRDefault="003A5418">
      <w:pPr>
        <w:pStyle w:val="aff6"/>
      </w:pPr>
      <w:r>
        <w:t>----------------------------------------------------------------------------</w:t>
      </w:r>
    </w:p>
    <w:p w14:paraId="557E89D1" w14:textId="77777777" w:rsidR="00870A08" w:rsidRDefault="003A5418">
      <w:pPr>
        <w:pStyle w:val="aff6"/>
      </w:pPr>
      <w:r>
        <w:t>Routing Tables: Public</w:t>
      </w:r>
    </w:p>
    <w:p w14:paraId="727A02E6" w14:textId="77777777" w:rsidR="00870A08" w:rsidRDefault="003A5418">
      <w:pPr>
        <w:pStyle w:val="aff6"/>
      </w:pPr>
      <w:r>
        <w:t xml:space="preserve">         </w:t>
      </w:r>
      <w:proofErr w:type="gramStart"/>
      <w:r>
        <w:t>Destinations :</w:t>
      </w:r>
      <w:proofErr w:type="gramEnd"/>
      <w:r>
        <w:t xml:space="preserve"> 6        Routes : 6        </w:t>
      </w:r>
    </w:p>
    <w:p w14:paraId="4DCE1895"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691DCAC" w14:textId="77777777" w:rsidR="00870A08" w:rsidRDefault="003A5418">
      <w:pPr>
        <w:pStyle w:val="aff6"/>
      </w:pPr>
      <w:r>
        <w:t xml:space="preserve">       20.1.1.0/</w:t>
      </w:r>
      <w:proofErr w:type="gramStart"/>
      <w:r>
        <w:t>24  Direct</w:t>
      </w:r>
      <w:proofErr w:type="gramEnd"/>
      <w:r>
        <w:t xml:space="preserve">  0    0           D   20.1.1.254   GigabitEthernet0/0/0</w:t>
      </w:r>
    </w:p>
    <w:p w14:paraId="54CBBCCD" w14:textId="77777777" w:rsidR="00870A08" w:rsidRDefault="003A5418">
      <w:pPr>
        <w:pStyle w:val="aff6"/>
      </w:pPr>
      <w:r>
        <w:t xml:space="preserve">     20.1.1.254/</w:t>
      </w:r>
      <w:proofErr w:type="gramStart"/>
      <w:r>
        <w:t>32  Direct</w:t>
      </w:r>
      <w:proofErr w:type="gramEnd"/>
      <w:r>
        <w:t xml:space="preserve">  0    0           D   127.0.0.1    GigabitEthernet0/0/0</w:t>
      </w:r>
    </w:p>
    <w:p w14:paraId="2716EA4D" w14:textId="77777777" w:rsidR="00870A08" w:rsidRDefault="003A5418">
      <w:pPr>
        <w:pStyle w:val="aff6"/>
      </w:pPr>
      <w:r>
        <w:t xml:space="preserve">       20.2.2.0/</w:t>
      </w:r>
      <w:proofErr w:type="gramStart"/>
      <w:r>
        <w:t>24  Direct</w:t>
      </w:r>
      <w:proofErr w:type="gramEnd"/>
      <w:r>
        <w:t xml:space="preserve">  0    0           D   20.2.2.3     GigabitEthernet0/0/1</w:t>
      </w:r>
    </w:p>
    <w:p w14:paraId="3527600B" w14:textId="77777777" w:rsidR="00870A08" w:rsidRDefault="003A5418">
      <w:pPr>
        <w:pStyle w:val="aff6"/>
      </w:pPr>
      <w:r>
        <w:t xml:space="preserve">       20.2.2.3/</w:t>
      </w:r>
      <w:proofErr w:type="gramStart"/>
      <w:r>
        <w:t>32  Direct</w:t>
      </w:r>
      <w:proofErr w:type="gramEnd"/>
      <w:r>
        <w:t xml:space="preserve">  0    0           D   127.0.0.1    GigabitEthernet0/0/1</w:t>
      </w:r>
    </w:p>
    <w:p w14:paraId="429C5831" w14:textId="77777777" w:rsidR="00870A08" w:rsidRDefault="003A5418">
      <w:pPr>
        <w:pStyle w:val="aff6"/>
      </w:pPr>
      <w:r>
        <w:t xml:space="preserve">      127.0.0.0/8   </w:t>
      </w:r>
      <w:proofErr w:type="gramStart"/>
      <w:r>
        <w:t>Direct  0</w:t>
      </w:r>
      <w:proofErr w:type="gramEnd"/>
      <w:r>
        <w:t xml:space="preserve">    0           D   127.0.0.1       InLoopBack0</w:t>
      </w:r>
    </w:p>
    <w:p w14:paraId="02F0339C" w14:textId="77777777" w:rsidR="00870A08" w:rsidRDefault="003A5418">
      <w:pPr>
        <w:pStyle w:val="aff6"/>
      </w:pPr>
      <w:r>
        <w:t xml:space="preserve">      127.0.0.1/</w:t>
      </w:r>
      <w:proofErr w:type="gramStart"/>
      <w:r>
        <w:t>32  Direct</w:t>
      </w:r>
      <w:proofErr w:type="gramEnd"/>
      <w:r>
        <w:t xml:space="preserve">  0    0           D   127.0.0.1       InLoopBack0</w:t>
      </w:r>
    </w:p>
    <w:p w14:paraId="53F8990C" w14:textId="77777777" w:rsidR="00870A08" w:rsidRDefault="00870A08">
      <w:pPr>
        <w:pStyle w:val="aff6"/>
      </w:pPr>
    </w:p>
    <w:p w14:paraId="0314561B" w14:textId="77777777" w:rsidR="00870A08" w:rsidRDefault="003A5418">
      <w:pPr>
        <w:ind w:firstLine="420"/>
      </w:pPr>
      <w:r>
        <w:rPr>
          <w:rFonts w:hint="eastAsia"/>
        </w:rPr>
        <w:t>可以观察到，此时在</w:t>
      </w:r>
      <w:r>
        <w:rPr>
          <w:rFonts w:hint="eastAsia"/>
        </w:rPr>
        <w:t>R2</w:t>
      </w:r>
      <w:r>
        <w:rPr>
          <w:rFonts w:hint="eastAsia"/>
        </w:rPr>
        <w:t>和</w:t>
      </w:r>
      <w:r>
        <w:rPr>
          <w:rFonts w:hint="eastAsia"/>
        </w:rPr>
        <w:t>R3</w:t>
      </w:r>
      <w:r>
        <w:rPr>
          <w:rFonts w:hint="eastAsia"/>
        </w:rPr>
        <w:t>上都只拥有本公司的路由信息。测试</w:t>
      </w:r>
      <w:r>
        <w:rPr>
          <w:rFonts w:hint="eastAsia"/>
        </w:rPr>
        <w:t>PC-1</w:t>
      </w:r>
      <w:r>
        <w:rPr>
          <w:rFonts w:hint="eastAsia"/>
        </w:rPr>
        <w:t>与</w:t>
      </w:r>
      <w:r>
        <w:rPr>
          <w:rFonts w:hint="eastAsia"/>
        </w:rPr>
        <w:t>PC-2</w:t>
      </w:r>
      <w:r>
        <w:rPr>
          <w:rFonts w:hint="eastAsia"/>
        </w:rPr>
        <w:t>间的连通性。</w:t>
      </w:r>
    </w:p>
    <w:p w14:paraId="3E37EDC6" w14:textId="77777777" w:rsidR="00870A08" w:rsidRDefault="003A5418">
      <w:pPr>
        <w:pStyle w:val="aff6"/>
      </w:pPr>
      <w:r>
        <w:t>PC&gt;ping 20.1.1.1</w:t>
      </w:r>
    </w:p>
    <w:p w14:paraId="02A9A5F8" w14:textId="77777777" w:rsidR="00870A08" w:rsidRDefault="003A5418">
      <w:pPr>
        <w:pStyle w:val="aff6"/>
      </w:pPr>
      <w:r>
        <w:t xml:space="preserve">Ping 20.1.1.1: 32 data bytes, Press </w:t>
      </w:r>
      <w:proofErr w:type="spellStart"/>
      <w:r>
        <w:t>Ctrl_C</w:t>
      </w:r>
      <w:proofErr w:type="spellEnd"/>
      <w:r>
        <w:t xml:space="preserve"> to break</w:t>
      </w:r>
    </w:p>
    <w:p w14:paraId="4150C7D4" w14:textId="77777777" w:rsidR="00870A08" w:rsidRDefault="003A5418">
      <w:pPr>
        <w:pStyle w:val="aff6"/>
      </w:pPr>
      <w:r>
        <w:t>Request timeout!</w:t>
      </w:r>
    </w:p>
    <w:p w14:paraId="530ED45A" w14:textId="77777777" w:rsidR="00870A08" w:rsidRDefault="003A5418">
      <w:pPr>
        <w:pStyle w:val="aff6"/>
      </w:pPr>
      <w:r>
        <w:t>Request timeout!</w:t>
      </w:r>
    </w:p>
    <w:p w14:paraId="7AF56459" w14:textId="77777777" w:rsidR="00870A08" w:rsidRDefault="003A5418">
      <w:pPr>
        <w:pStyle w:val="aff6"/>
      </w:pPr>
      <w:r>
        <w:t>Request timeout!</w:t>
      </w:r>
    </w:p>
    <w:p w14:paraId="33179A80" w14:textId="77777777" w:rsidR="00870A08" w:rsidRDefault="003A5418">
      <w:pPr>
        <w:pStyle w:val="aff6"/>
      </w:pPr>
      <w:r>
        <w:t>Request timeout!</w:t>
      </w:r>
    </w:p>
    <w:p w14:paraId="2B8EF732" w14:textId="77777777" w:rsidR="00870A08" w:rsidRDefault="003A5418">
      <w:pPr>
        <w:pStyle w:val="aff6"/>
      </w:pPr>
      <w:r>
        <w:t>Request timeout!</w:t>
      </w:r>
    </w:p>
    <w:p w14:paraId="26ADF2B6" w14:textId="77777777" w:rsidR="00870A08" w:rsidRDefault="003A5418">
      <w:pPr>
        <w:pStyle w:val="aff6"/>
      </w:pPr>
      <w:r>
        <w:rPr>
          <w:rFonts w:hint="eastAsia"/>
        </w:rPr>
        <w:t>……</w:t>
      </w:r>
      <w:r>
        <w:rPr>
          <w:rFonts w:hint="eastAsia"/>
        </w:rPr>
        <w:br/>
      </w:r>
    </w:p>
    <w:p w14:paraId="7A44F6C5" w14:textId="77777777" w:rsidR="00870A08" w:rsidRDefault="003A5418">
      <w:pPr>
        <w:ind w:firstLine="420"/>
        <w:rPr>
          <w:sz w:val="18"/>
          <w:szCs w:val="18"/>
        </w:rPr>
      </w:pPr>
      <w:r>
        <w:rPr>
          <w:rFonts w:hint="eastAsia"/>
        </w:rPr>
        <w:t>可以观察到，公司</w:t>
      </w:r>
      <w:r>
        <w:rPr>
          <w:rFonts w:hint="eastAsia"/>
        </w:rPr>
        <w:t>A</w:t>
      </w:r>
      <w:r>
        <w:rPr>
          <w:rFonts w:hint="eastAsia"/>
        </w:rPr>
        <w:t>和公司</w:t>
      </w:r>
      <w:r>
        <w:rPr>
          <w:rFonts w:hint="eastAsia"/>
        </w:rPr>
        <w:t>B</w:t>
      </w:r>
      <w:r>
        <w:rPr>
          <w:rFonts w:hint="eastAsia"/>
        </w:rPr>
        <w:t>之间的</w:t>
      </w:r>
      <w:r>
        <w:rPr>
          <w:rFonts w:hint="eastAsia"/>
        </w:rPr>
        <w:t>PC</w:t>
      </w:r>
      <w:r>
        <w:rPr>
          <w:rFonts w:hint="eastAsia"/>
        </w:rPr>
        <w:t>也无法进行通信。</w:t>
      </w:r>
    </w:p>
    <w:p w14:paraId="42BBEEC9" w14:textId="77777777" w:rsidR="00870A08" w:rsidRDefault="003A5418">
      <w:pPr>
        <w:pStyle w:val="2"/>
        <w:rPr>
          <w:rFonts w:ascii="微软雅黑" w:hAnsi="微软雅黑"/>
        </w:rPr>
      </w:pPr>
      <w:r>
        <w:rPr>
          <w:rFonts w:ascii="微软雅黑" w:hAnsi="微软雅黑" w:hint="eastAsia"/>
        </w:rPr>
        <w:t>配置RIP发布默认路由</w:t>
      </w:r>
    </w:p>
    <w:p w14:paraId="3EC45B61" w14:textId="77777777" w:rsidR="00870A08" w:rsidRDefault="003A5418">
      <w:pPr>
        <w:ind w:firstLine="420"/>
      </w:pPr>
      <w:r>
        <w:rPr>
          <w:rFonts w:hint="eastAsia"/>
        </w:rPr>
        <w:t>公司</w:t>
      </w:r>
      <w:r>
        <w:rPr>
          <w:rFonts w:hint="eastAsia"/>
        </w:rPr>
        <w:t>A</w:t>
      </w:r>
      <w:r>
        <w:rPr>
          <w:rFonts w:hint="eastAsia"/>
        </w:rPr>
        <w:t>需要能访问公司</w:t>
      </w:r>
      <w:r>
        <w:rPr>
          <w:rFonts w:hint="eastAsia"/>
        </w:rPr>
        <w:t>B</w:t>
      </w:r>
      <w:r>
        <w:rPr>
          <w:rFonts w:hint="eastAsia"/>
        </w:rPr>
        <w:t>的网络，而公司</w:t>
      </w:r>
      <w:r>
        <w:rPr>
          <w:rFonts w:hint="eastAsia"/>
        </w:rPr>
        <w:t>B</w:t>
      </w:r>
      <w:r>
        <w:rPr>
          <w:rFonts w:hint="eastAsia"/>
        </w:rPr>
        <w:t>为了保护自身网络私密性，不希望公司</w:t>
      </w:r>
      <w:r>
        <w:rPr>
          <w:rFonts w:hint="eastAsia"/>
        </w:rPr>
        <w:t>A</w:t>
      </w:r>
      <w:r>
        <w:rPr>
          <w:rFonts w:hint="eastAsia"/>
        </w:rPr>
        <w:t>获知自身内部网络的明细路由，这时可以在</w:t>
      </w:r>
      <w:r>
        <w:rPr>
          <w:rFonts w:hint="eastAsia"/>
        </w:rPr>
        <w:t>R1</w:t>
      </w:r>
      <w:r>
        <w:rPr>
          <w:rFonts w:hint="eastAsia"/>
        </w:rPr>
        <w:t>的</w:t>
      </w:r>
      <w:r>
        <w:rPr>
          <w:rFonts w:hint="eastAsia"/>
        </w:rPr>
        <w:t>RIP</w:t>
      </w:r>
      <w:r>
        <w:rPr>
          <w:rFonts w:hint="eastAsia"/>
        </w:rPr>
        <w:t>协议进程中发布默认路由，使公司</w:t>
      </w:r>
      <w:r>
        <w:rPr>
          <w:rFonts w:hint="eastAsia"/>
        </w:rPr>
        <w:t>A</w:t>
      </w:r>
      <w:r>
        <w:rPr>
          <w:rFonts w:hint="eastAsia"/>
        </w:rPr>
        <w:t>能在没有公司</w:t>
      </w:r>
      <w:r>
        <w:rPr>
          <w:rFonts w:hint="eastAsia"/>
        </w:rPr>
        <w:t>B</w:t>
      </w:r>
      <w:r>
        <w:rPr>
          <w:rFonts w:hint="eastAsia"/>
        </w:rPr>
        <w:t>的明细路由的情况下访问公司</w:t>
      </w:r>
      <w:r>
        <w:rPr>
          <w:rFonts w:hint="eastAsia"/>
        </w:rPr>
        <w:t>B</w:t>
      </w:r>
      <w:r>
        <w:rPr>
          <w:rFonts w:hint="eastAsia"/>
        </w:rPr>
        <w:t>的网络。</w:t>
      </w:r>
    </w:p>
    <w:p w14:paraId="0DF26139" w14:textId="77777777" w:rsidR="00870A08" w:rsidRDefault="003A5418">
      <w:pPr>
        <w:ind w:firstLine="420"/>
      </w:pPr>
      <w:r>
        <w:rPr>
          <w:rFonts w:hint="eastAsia"/>
        </w:rPr>
        <w:t>在</w:t>
      </w:r>
      <w:r>
        <w:rPr>
          <w:rFonts w:hint="eastAsia"/>
        </w:rPr>
        <w:t>R1</w:t>
      </w:r>
      <w:r>
        <w:rPr>
          <w:rFonts w:hint="eastAsia"/>
        </w:rPr>
        <w:t>的</w:t>
      </w:r>
      <w:r>
        <w:rPr>
          <w:rFonts w:hint="eastAsia"/>
        </w:rPr>
        <w:t>RIP</w:t>
      </w:r>
      <w:r>
        <w:rPr>
          <w:rFonts w:hint="eastAsia"/>
        </w:rPr>
        <w:t>进程中，使用命令</w:t>
      </w:r>
      <w:r w:rsidR="00000000">
        <w:fldChar w:fldCharType="begin"/>
      </w:r>
      <w:r w:rsidR="00000000">
        <w:instrText>HYPERLINK "http://localhost:7890/pages/30002176/02/30002176/02/resources/ar/default-route_originate.html"</w:instrText>
      </w:r>
      <w:r w:rsidR="00000000">
        <w:fldChar w:fldCharType="separate"/>
      </w:r>
      <w:r>
        <w:rPr>
          <w:rFonts w:hint="eastAsia"/>
          <w:b/>
        </w:rPr>
        <w:t>default-route originate</w:t>
      </w:r>
      <w:r w:rsidR="00000000">
        <w:rPr>
          <w:b/>
        </w:rPr>
        <w:fldChar w:fldCharType="end"/>
      </w:r>
      <w:r>
        <w:rPr>
          <w:rFonts w:hint="eastAsia"/>
        </w:rPr>
        <w:t>发布默认路由。</w:t>
      </w:r>
    </w:p>
    <w:p w14:paraId="2688780A" w14:textId="77777777" w:rsidR="00870A08" w:rsidRDefault="003A5418">
      <w:pPr>
        <w:pStyle w:val="aff6"/>
      </w:pPr>
      <w:r>
        <w:t>[R</w:t>
      </w:r>
      <w:proofErr w:type="gramStart"/>
      <w:r>
        <w:t>1]rip</w:t>
      </w:r>
      <w:proofErr w:type="gramEnd"/>
      <w:r>
        <w:t xml:space="preserve"> 1</w:t>
      </w:r>
    </w:p>
    <w:p w14:paraId="5C71D12D" w14:textId="77777777" w:rsidR="00870A08" w:rsidRDefault="003A5418">
      <w:pPr>
        <w:pStyle w:val="aff6"/>
      </w:pPr>
      <w:r>
        <w:t>[R1-rip-1]default-route originate</w:t>
      </w:r>
    </w:p>
    <w:p w14:paraId="1572985F" w14:textId="77777777" w:rsidR="00870A08" w:rsidRDefault="00870A08">
      <w:pPr>
        <w:pStyle w:val="aff6"/>
      </w:pPr>
    </w:p>
    <w:p w14:paraId="684C3300" w14:textId="77777777" w:rsidR="00870A08" w:rsidRDefault="003A5418">
      <w:pPr>
        <w:ind w:firstLine="420"/>
      </w:pPr>
      <w:r>
        <w:rPr>
          <w:rFonts w:hint="eastAsia"/>
        </w:rPr>
        <w:t>配置完成后，在</w:t>
      </w:r>
      <w:r>
        <w:rPr>
          <w:rFonts w:hint="eastAsia"/>
        </w:rPr>
        <w:t>R2</w:t>
      </w:r>
      <w:r>
        <w:rPr>
          <w:rFonts w:hint="eastAsia"/>
        </w:rPr>
        <w:t>上查看路由表。</w:t>
      </w:r>
    </w:p>
    <w:p w14:paraId="4E4D7392" w14:textId="77777777" w:rsidR="00870A08" w:rsidRDefault="003A5418">
      <w:pPr>
        <w:pStyle w:val="aff6"/>
      </w:pPr>
      <w:r>
        <w:t>[R</w:t>
      </w:r>
      <w:proofErr w:type="gramStart"/>
      <w:r>
        <w:t>2]display</w:t>
      </w:r>
      <w:proofErr w:type="gramEnd"/>
      <w:r>
        <w:t xml:space="preserve"> </w:t>
      </w:r>
      <w:proofErr w:type="spellStart"/>
      <w:r>
        <w:t>ip</w:t>
      </w:r>
      <w:proofErr w:type="spellEnd"/>
      <w:r>
        <w:t xml:space="preserve"> routing-table </w:t>
      </w:r>
    </w:p>
    <w:p w14:paraId="0C578973" w14:textId="77777777" w:rsidR="00870A08" w:rsidRDefault="003A5418">
      <w:pPr>
        <w:pStyle w:val="aff6"/>
      </w:pPr>
      <w:r>
        <w:t>Route Flags: R - relay, D - download to fib</w:t>
      </w:r>
    </w:p>
    <w:p w14:paraId="1540B95A" w14:textId="77777777" w:rsidR="00870A08" w:rsidRDefault="003A5418">
      <w:pPr>
        <w:pStyle w:val="aff6"/>
      </w:pPr>
      <w:r>
        <w:t>----------------------------------------------------------------------------</w:t>
      </w:r>
    </w:p>
    <w:p w14:paraId="6F136A7D" w14:textId="77777777" w:rsidR="00870A08" w:rsidRDefault="003A5418">
      <w:pPr>
        <w:pStyle w:val="aff6"/>
      </w:pPr>
      <w:r>
        <w:t>Routing Tables: Public</w:t>
      </w:r>
    </w:p>
    <w:p w14:paraId="56E93179" w14:textId="77777777" w:rsidR="00870A08" w:rsidRDefault="003A5418">
      <w:pPr>
        <w:pStyle w:val="aff6"/>
      </w:pPr>
      <w:r>
        <w:t xml:space="preserve">         </w:t>
      </w:r>
      <w:proofErr w:type="gramStart"/>
      <w:r>
        <w:t>Destinations :</w:t>
      </w:r>
      <w:proofErr w:type="gramEnd"/>
      <w:r>
        <w:t xml:space="preserve"> 7        Routes : 7        </w:t>
      </w:r>
    </w:p>
    <w:p w14:paraId="4B1BD6BB" w14:textId="77777777" w:rsidR="00870A08" w:rsidRDefault="003A5418">
      <w:pPr>
        <w:pStyle w:val="aff6"/>
      </w:pPr>
      <w:r>
        <w:lastRenderedPageBreak/>
        <w:t>Destination/</w:t>
      </w:r>
      <w:proofErr w:type="gramStart"/>
      <w:r>
        <w:t>Mask  Proto</w:t>
      </w:r>
      <w:proofErr w:type="gramEnd"/>
      <w:r>
        <w:t xml:space="preserve">   Pre  Cost      Flags </w:t>
      </w:r>
      <w:proofErr w:type="spellStart"/>
      <w:r>
        <w:t>NextHop</w:t>
      </w:r>
      <w:proofErr w:type="spellEnd"/>
      <w:r>
        <w:t xml:space="preserve">         Interface</w:t>
      </w:r>
    </w:p>
    <w:p w14:paraId="0609B3BB" w14:textId="77777777" w:rsidR="00870A08" w:rsidRDefault="003A5418">
      <w:pPr>
        <w:pStyle w:val="aff6"/>
      </w:pPr>
      <w:r>
        <w:t xml:space="preserve">        </w:t>
      </w:r>
      <w:r>
        <w:rPr>
          <w:shd w:val="pct10" w:color="auto" w:fill="FFFFFF"/>
        </w:rPr>
        <w:t xml:space="preserve">0.0.0.0/0   RIP     </w:t>
      </w:r>
      <w:proofErr w:type="gramStart"/>
      <w:r>
        <w:rPr>
          <w:shd w:val="pct10" w:color="auto" w:fill="FFFFFF"/>
        </w:rPr>
        <w:t>100  1</w:t>
      </w:r>
      <w:proofErr w:type="gramEnd"/>
      <w:r>
        <w:rPr>
          <w:shd w:val="pct10" w:color="auto" w:fill="FFFFFF"/>
        </w:rPr>
        <w:t xml:space="preserve">           D   10.2.2.1</w:t>
      </w:r>
      <w:r>
        <w:rPr>
          <w:rFonts w:hint="eastAsia"/>
          <w:shd w:val="pct10" w:color="auto" w:fill="FFFFFF"/>
        </w:rPr>
        <w:t xml:space="preserve"> </w:t>
      </w:r>
      <w:r>
        <w:rPr>
          <w:shd w:val="pct10" w:color="auto" w:fill="FFFFFF"/>
        </w:rPr>
        <w:t xml:space="preserve">     GigabitEthernet0/0/0</w:t>
      </w:r>
    </w:p>
    <w:p w14:paraId="3D40C0B6" w14:textId="77777777" w:rsidR="00870A08" w:rsidRDefault="003A5418">
      <w:pPr>
        <w:pStyle w:val="aff6"/>
      </w:pPr>
      <w:r>
        <w:t xml:space="preserve">       10.1.1.0/</w:t>
      </w:r>
      <w:proofErr w:type="gramStart"/>
      <w:r>
        <w:t>24  Direct</w:t>
      </w:r>
      <w:proofErr w:type="gramEnd"/>
      <w:r>
        <w:t xml:space="preserve">  0    0           D   10.1.1.254   GigabitEthernet0/0/1</w:t>
      </w:r>
    </w:p>
    <w:p w14:paraId="782DCD4C" w14:textId="77777777" w:rsidR="00870A08" w:rsidRDefault="003A5418">
      <w:pPr>
        <w:pStyle w:val="aff6"/>
      </w:pPr>
      <w:r>
        <w:t xml:space="preserve">     10.1.1.254/</w:t>
      </w:r>
      <w:proofErr w:type="gramStart"/>
      <w:r>
        <w:t>32  Direct</w:t>
      </w:r>
      <w:proofErr w:type="gramEnd"/>
      <w:r>
        <w:t xml:space="preserve">  0    0           D   127.0.0.1    GigabitEthernet0/0/1</w:t>
      </w:r>
    </w:p>
    <w:p w14:paraId="1029CBE2" w14:textId="77777777" w:rsidR="00870A08" w:rsidRDefault="003A5418">
      <w:pPr>
        <w:pStyle w:val="aff6"/>
      </w:pPr>
      <w:r>
        <w:t xml:space="preserve">       10.2.2.0/</w:t>
      </w:r>
      <w:proofErr w:type="gramStart"/>
      <w:r>
        <w:t>24  Direct</w:t>
      </w:r>
      <w:proofErr w:type="gramEnd"/>
      <w:r>
        <w:t xml:space="preserve">  0    0           D   10.2.2.2     GigabitEthernet0/0/0</w:t>
      </w:r>
    </w:p>
    <w:p w14:paraId="2E7F468A" w14:textId="77777777" w:rsidR="00870A08" w:rsidRDefault="003A5418">
      <w:pPr>
        <w:pStyle w:val="aff6"/>
      </w:pPr>
      <w:r>
        <w:t xml:space="preserve">       10.2.2.2/</w:t>
      </w:r>
      <w:proofErr w:type="gramStart"/>
      <w:r>
        <w:t>32  Direct</w:t>
      </w:r>
      <w:proofErr w:type="gramEnd"/>
      <w:r>
        <w:t xml:space="preserve">  0    0           D   127.0.0.1    GigabitEthernet0/0/0</w:t>
      </w:r>
    </w:p>
    <w:p w14:paraId="63C1E0C4" w14:textId="77777777" w:rsidR="00870A08" w:rsidRDefault="003A5418">
      <w:pPr>
        <w:pStyle w:val="aff6"/>
      </w:pPr>
      <w:r>
        <w:t xml:space="preserve">      127.0.0.0/8   </w:t>
      </w:r>
      <w:proofErr w:type="gramStart"/>
      <w:r>
        <w:t>Direct  0</w:t>
      </w:r>
      <w:proofErr w:type="gramEnd"/>
      <w:r>
        <w:t xml:space="preserve">    0           D   127.0.0.1       InLoopBack0</w:t>
      </w:r>
    </w:p>
    <w:p w14:paraId="1FD8A7BB" w14:textId="77777777" w:rsidR="00870A08" w:rsidRDefault="003A5418">
      <w:pPr>
        <w:pStyle w:val="aff6"/>
      </w:pPr>
      <w:r>
        <w:t xml:space="preserve">      127.0.0.1/</w:t>
      </w:r>
      <w:proofErr w:type="gramStart"/>
      <w:r>
        <w:t>32  Direct</w:t>
      </w:r>
      <w:proofErr w:type="gramEnd"/>
      <w:r>
        <w:t xml:space="preserve">  0    0           D   127.0.0.1       InLoopBack0</w:t>
      </w:r>
    </w:p>
    <w:p w14:paraId="55A77352" w14:textId="77777777" w:rsidR="00870A08" w:rsidRDefault="00870A08">
      <w:pPr>
        <w:pStyle w:val="aff6"/>
      </w:pPr>
    </w:p>
    <w:p w14:paraId="13FFE815" w14:textId="77777777" w:rsidR="00870A08" w:rsidRDefault="003A5418">
      <w:pPr>
        <w:ind w:firstLine="420"/>
      </w:pPr>
      <w:r>
        <w:rPr>
          <w:rFonts w:hint="eastAsia"/>
        </w:rPr>
        <w:t>可以观察到</w:t>
      </w:r>
      <w:r>
        <w:rPr>
          <w:rFonts w:hint="eastAsia"/>
        </w:rPr>
        <w:t>R2</w:t>
      </w:r>
      <w:r>
        <w:rPr>
          <w:rFonts w:hint="eastAsia"/>
        </w:rPr>
        <w:t>上有一条从</w:t>
      </w:r>
      <w:r>
        <w:rPr>
          <w:rFonts w:hint="eastAsia"/>
        </w:rPr>
        <w:t>RIP</w:t>
      </w:r>
      <w:r>
        <w:rPr>
          <w:rFonts w:hint="eastAsia"/>
        </w:rPr>
        <w:t>协议获取来的默认路由，通过这条默认路由，公司</w:t>
      </w:r>
      <w:r>
        <w:rPr>
          <w:rFonts w:hint="eastAsia"/>
        </w:rPr>
        <w:t>A</w:t>
      </w:r>
      <w:r>
        <w:rPr>
          <w:rFonts w:hint="eastAsia"/>
        </w:rPr>
        <w:t>可以访问公司</w:t>
      </w:r>
      <w:r>
        <w:rPr>
          <w:rFonts w:hint="eastAsia"/>
        </w:rPr>
        <w:t>B</w:t>
      </w:r>
      <w:r>
        <w:rPr>
          <w:rFonts w:hint="eastAsia"/>
        </w:rPr>
        <w:t>的网络。</w:t>
      </w:r>
    </w:p>
    <w:p w14:paraId="5B77388E" w14:textId="77777777" w:rsidR="00870A08" w:rsidRDefault="003A5418">
      <w:pPr>
        <w:pStyle w:val="2"/>
        <w:rPr>
          <w:rFonts w:ascii="微软雅黑" w:hAnsi="微软雅黑"/>
        </w:rPr>
      </w:pPr>
      <w:r>
        <w:rPr>
          <w:rFonts w:ascii="微软雅黑" w:hAnsi="微软雅黑" w:hint="eastAsia"/>
        </w:rPr>
        <w:t>配置OSPF发布默认路由</w:t>
      </w:r>
    </w:p>
    <w:p w14:paraId="07C19201" w14:textId="77777777" w:rsidR="00870A08" w:rsidRDefault="003A5418">
      <w:pPr>
        <w:ind w:firstLine="420"/>
      </w:pPr>
      <w:r>
        <w:rPr>
          <w:rFonts w:hint="eastAsia"/>
        </w:rPr>
        <w:t>为了能够实现通信，公司</w:t>
      </w:r>
      <w:r>
        <w:rPr>
          <w:rFonts w:hint="eastAsia"/>
        </w:rPr>
        <w:t>B</w:t>
      </w:r>
      <w:r>
        <w:rPr>
          <w:rFonts w:hint="eastAsia"/>
        </w:rPr>
        <w:t>也需要能访问公司</w:t>
      </w:r>
      <w:r>
        <w:rPr>
          <w:rFonts w:hint="eastAsia"/>
        </w:rPr>
        <w:t>A</w:t>
      </w:r>
      <w:r>
        <w:rPr>
          <w:rFonts w:hint="eastAsia"/>
        </w:rPr>
        <w:t>的网络，而同样公司</w:t>
      </w:r>
      <w:r>
        <w:rPr>
          <w:rFonts w:hint="eastAsia"/>
        </w:rPr>
        <w:t>A</w:t>
      </w:r>
      <w:r>
        <w:rPr>
          <w:rFonts w:hint="eastAsia"/>
        </w:rPr>
        <w:t>同样为了保护自身网络私密性，不希望公司</w:t>
      </w:r>
      <w:r>
        <w:rPr>
          <w:rFonts w:hint="eastAsia"/>
        </w:rPr>
        <w:t>B</w:t>
      </w:r>
      <w:r>
        <w:rPr>
          <w:rFonts w:hint="eastAsia"/>
        </w:rPr>
        <w:t>获知自身内部网络的明细路由。这时可以在</w:t>
      </w:r>
      <w:r>
        <w:rPr>
          <w:rFonts w:hint="eastAsia"/>
        </w:rPr>
        <w:t>R1</w:t>
      </w:r>
      <w:r>
        <w:rPr>
          <w:rFonts w:hint="eastAsia"/>
        </w:rPr>
        <w:t>的</w:t>
      </w:r>
      <w:r>
        <w:rPr>
          <w:rFonts w:hint="eastAsia"/>
        </w:rPr>
        <w:t>OSPF</w:t>
      </w:r>
      <w:r>
        <w:rPr>
          <w:rFonts w:hint="eastAsia"/>
        </w:rPr>
        <w:t>协议进程中发布默认路由，使公司</w:t>
      </w:r>
      <w:r>
        <w:rPr>
          <w:rFonts w:hint="eastAsia"/>
        </w:rPr>
        <w:t>B</w:t>
      </w:r>
      <w:r>
        <w:rPr>
          <w:rFonts w:hint="eastAsia"/>
        </w:rPr>
        <w:t>能在没有公司</w:t>
      </w:r>
      <w:r>
        <w:rPr>
          <w:rFonts w:hint="eastAsia"/>
        </w:rPr>
        <w:t>A</w:t>
      </w:r>
      <w:r>
        <w:rPr>
          <w:rFonts w:hint="eastAsia"/>
        </w:rPr>
        <w:t>的明细路由的情况下能够访问公司</w:t>
      </w:r>
      <w:r>
        <w:rPr>
          <w:rFonts w:hint="eastAsia"/>
        </w:rPr>
        <w:t>A</w:t>
      </w:r>
      <w:r>
        <w:rPr>
          <w:rFonts w:hint="eastAsia"/>
        </w:rPr>
        <w:t>的网络。</w:t>
      </w:r>
    </w:p>
    <w:p w14:paraId="280AF1DA" w14:textId="77777777" w:rsidR="00870A08" w:rsidRDefault="003A5418">
      <w:pPr>
        <w:ind w:firstLine="420"/>
      </w:pPr>
      <w:r>
        <w:rPr>
          <w:rFonts w:hint="eastAsia"/>
        </w:rPr>
        <w:t>在</w:t>
      </w:r>
      <w:r>
        <w:rPr>
          <w:rFonts w:hint="eastAsia"/>
        </w:rPr>
        <w:t>R1</w:t>
      </w:r>
      <w:r>
        <w:rPr>
          <w:rFonts w:hint="eastAsia"/>
        </w:rPr>
        <w:t>的</w:t>
      </w:r>
      <w:r>
        <w:rPr>
          <w:rFonts w:hint="eastAsia"/>
        </w:rPr>
        <w:t>OSPF</w:t>
      </w:r>
      <w:r>
        <w:rPr>
          <w:rFonts w:hint="eastAsia"/>
        </w:rPr>
        <w:t>进程中，使用命令</w:t>
      </w:r>
      <w:r w:rsidR="00000000">
        <w:fldChar w:fldCharType="begin"/>
      </w:r>
      <w:r w:rsidR="00000000">
        <w:instrText>HYPERLINK "http://localhost:7890/pages/30002176/02/30002176/02/resources/ar/default-route_originate.html"</w:instrText>
      </w:r>
      <w:r w:rsidR="00000000">
        <w:fldChar w:fldCharType="separate"/>
      </w:r>
      <w:r>
        <w:rPr>
          <w:rFonts w:hint="eastAsia"/>
          <w:b/>
        </w:rPr>
        <w:t>default-route advertise</w:t>
      </w:r>
      <w:r w:rsidR="00000000">
        <w:rPr>
          <w:b/>
        </w:rPr>
        <w:fldChar w:fldCharType="end"/>
      </w:r>
      <w:r>
        <w:rPr>
          <w:rFonts w:hint="eastAsia"/>
          <w:b/>
        </w:rPr>
        <w:t xml:space="preserve"> always</w:t>
      </w:r>
      <w:r>
        <w:rPr>
          <w:rFonts w:hint="eastAsia"/>
        </w:rPr>
        <w:t>发布默认路由。</w:t>
      </w:r>
    </w:p>
    <w:p w14:paraId="46ED0898" w14:textId="77777777" w:rsidR="00870A08" w:rsidRDefault="003A5418">
      <w:pPr>
        <w:pStyle w:val="aff6"/>
      </w:pPr>
      <w:r>
        <w:t>[R</w:t>
      </w:r>
      <w:proofErr w:type="gramStart"/>
      <w:r>
        <w:t>1]</w:t>
      </w:r>
      <w:proofErr w:type="spellStart"/>
      <w:r>
        <w:t>ospf</w:t>
      </w:r>
      <w:proofErr w:type="spellEnd"/>
      <w:proofErr w:type="gramEnd"/>
      <w:r>
        <w:t xml:space="preserve"> 1</w:t>
      </w:r>
    </w:p>
    <w:p w14:paraId="0E6F853D" w14:textId="77777777" w:rsidR="00870A08" w:rsidRDefault="003A5418">
      <w:pPr>
        <w:pStyle w:val="aff6"/>
      </w:pPr>
      <w:r>
        <w:t>[R1-ospf-1]default-route-advertise always</w:t>
      </w:r>
    </w:p>
    <w:p w14:paraId="67573CB7"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18C1243B" w14:textId="77777777" w:rsidR="00870A08" w:rsidRDefault="003A5418">
      <w:pPr>
        <w:ind w:firstLine="420"/>
      </w:pPr>
      <w:r>
        <w:rPr>
          <w:rFonts w:hint="eastAsia"/>
        </w:rPr>
        <w:t>配置完成后，在</w:t>
      </w:r>
      <w:r>
        <w:rPr>
          <w:rFonts w:hint="eastAsia"/>
        </w:rPr>
        <w:t>R3</w:t>
      </w:r>
      <w:r>
        <w:rPr>
          <w:rFonts w:hint="eastAsia"/>
        </w:rPr>
        <w:t>上查看路由表。</w:t>
      </w:r>
    </w:p>
    <w:p w14:paraId="4497A68D" w14:textId="77777777" w:rsidR="00870A08" w:rsidRDefault="003A5418">
      <w:pPr>
        <w:pStyle w:val="aff6"/>
      </w:pPr>
      <w:r>
        <w:t>[R</w:t>
      </w:r>
      <w:proofErr w:type="gramStart"/>
      <w:r>
        <w:t>3]display</w:t>
      </w:r>
      <w:proofErr w:type="gramEnd"/>
      <w:r>
        <w:t xml:space="preserve"> </w:t>
      </w:r>
      <w:proofErr w:type="spellStart"/>
      <w:r>
        <w:t>ip</w:t>
      </w:r>
      <w:proofErr w:type="spellEnd"/>
      <w:r>
        <w:t xml:space="preserve"> routing-table </w:t>
      </w:r>
    </w:p>
    <w:p w14:paraId="08DD5521" w14:textId="77777777" w:rsidR="00870A08" w:rsidRDefault="003A5418">
      <w:pPr>
        <w:pStyle w:val="aff6"/>
      </w:pPr>
      <w:r>
        <w:t>Route Flags: R - relay, D - download to fib</w:t>
      </w:r>
    </w:p>
    <w:p w14:paraId="2E1787AA" w14:textId="77777777" w:rsidR="00870A08" w:rsidRDefault="003A5418">
      <w:pPr>
        <w:pStyle w:val="aff6"/>
      </w:pPr>
      <w:r>
        <w:t>----------------------------------------------------------------------------</w:t>
      </w:r>
    </w:p>
    <w:p w14:paraId="57BC52D5" w14:textId="77777777" w:rsidR="00870A08" w:rsidRDefault="003A5418">
      <w:pPr>
        <w:pStyle w:val="aff6"/>
      </w:pPr>
      <w:r>
        <w:t>Routing Tables: Public</w:t>
      </w:r>
    </w:p>
    <w:p w14:paraId="6EC2998E" w14:textId="77777777" w:rsidR="00870A08" w:rsidRDefault="003A5418">
      <w:pPr>
        <w:pStyle w:val="aff6"/>
      </w:pPr>
      <w:r>
        <w:t xml:space="preserve">         </w:t>
      </w:r>
      <w:proofErr w:type="gramStart"/>
      <w:r>
        <w:t>Destinations :</w:t>
      </w:r>
      <w:proofErr w:type="gramEnd"/>
      <w:r>
        <w:t xml:space="preserve"> 7        Routes : 7        </w:t>
      </w:r>
    </w:p>
    <w:p w14:paraId="3A89D72B"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55106CC1" w14:textId="77777777" w:rsidR="00870A08" w:rsidRDefault="003A5418">
      <w:pPr>
        <w:pStyle w:val="aff6"/>
      </w:pPr>
      <w:r>
        <w:lastRenderedPageBreak/>
        <w:t xml:space="preserve">       </w:t>
      </w:r>
      <w:r>
        <w:rPr>
          <w:shd w:val="pct10" w:color="auto" w:fill="FFFFFF"/>
        </w:rPr>
        <w:t xml:space="preserve"> 0.0.0.0/0   O_ASE   </w:t>
      </w:r>
      <w:proofErr w:type="gramStart"/>
      <w:r>
        <w:rPr>
          <w:shd w:val="pct10" w:color="auto" w:fill="FFFFFF"/>
        </w:rPr>
        <w:t>150  1</w:t>
      </w:r>
      <w:proofErr w:type="gramEnd"/>
      <w:r>
        <w:rPr>
          <w:shd w:val="pct10" w:color="auto" w:fill="FFFFFF"/>
        </w:rPr>
        <w:t xml:space="preserve">           D   20.2.2.1     GigabitEthernet0/0/1</w:t>
      </w:r>
    </w:p>
    <w:p w14:paraId="722903AC" w14:textId="77777777" w:rsidR="00870A08" w:rsidRDefault="003A5418">
      <w:pPr>
        <w:pStyle w:val="aff6"/>
      </w:pPr>
      <w:r>
        <w:t xml:space="preserve">       20.1.1.0/</w:t>
      </w:r>
      <w:proofErr w:type="gramStart"/>
      <w:r>
        <w:t>24  Direct</w:t>
      </w:r>
      <w:proofErr w:type="gramEnd"/>
      <w:r>
        <w:t xml:space="preserve">  0    0           D   20.1.1.254   GigabitEthernet0/0/0</w:t>
      </w:r>
    </w:p>
    <w:p w14:paraId="2A7EDC57" w14:textId="77777777" w:rsidR="00870A08" w:rsidRDefault="003A5418">
      <w:pPr>
        <w:pStyle w:val="aff6"/>
      </w:pPr>
      <w:r>
        <w:t xml:space="preserve">     20.1.1.254/</w:t>
      </w:r>
      <w:proofErr w:type="gramStart"/>
      <w:r>
        <w:t>32  Direct</w:t>
      </w:r>
      <w:proofErr w:type="gramEnd"/>
      <w:r>
        <w:t xml:space="preserve">  0    0           D   127.0.0.1    GigabitEthernet0/0/0</w:t>
      </w:r>
    </w:p>
    <w:p w14:paraId="5FD7BD03" w14:textId="77777777" w:rsidR="00870A08" w:rsidRDefault="003A5418">
      <w:pPr>
        <w:pStyle w:val="aff6"/>
      </w:pPr>
      <w:r>
        <w:t xml:space="preserve">       20.2.2.0/</w:t>
      </w:r>
      <w:proofErr w:type="gramStart"/>
      <w:r>
        <w:t>24  Direct</w:t>
      </w:r>
      <w:proofErr w:type="gramEnd"/>
      <w:r>
        <w:t xml:space="preserve">  0    0           D   20.2.2.3</w:t>
      </w:r>
      <w:r>
        <w:rPr>
          <w:rFonts w:hint="eastAsia"/>
        </w:rPr>
        <w:t xml:space="preserve"> </w:t>
      </w:r>
      <w:r>
        <w:t xml:space="preserve">    GigabitEthernet0/0/1</w:t>
      </w:r>
    </w:p>
    <w:p w14:paraId="727AF9E6" w14:textId="77777777" w:rsidR="00870A08" w:rsidRDefault="003A5418">
      <w:pPr>
        <w:pStyle w:val="aff6"/>
      </w:pPr>
      <w:r>
        <w:t xml:space="preserve">       20.2.2.3/</w:t>
      </w:r>
      <w:proofErr w:type="gramStart"/>
      <w:r>
        <w:t>32  Direct</w:t>
      </w:r>
      <w:proofErr w:type="gramEnd"/>
      <w:r>
        <w:t xml:space="preserve">  0    0           D   127.0.0.1    GigabitEthernet0/0/1</w:t>
      </w:r>
    </w:p>
    <w:p w14:paraId="72D1D647" w14:textId="77777777" w:rsidR="00870A08" w:rsidRDefault="003A5418">
      <w:pPr>
        <w:pStyle w:val="aff6"/>
      </w:pPr>
      <w:r>
        <w:t xml:space="preserve">      127.0.0.0/8   </w:t>
      </w:r>
      <w:proofErr w:type="gramStart"/>
      <w:r>
        <w:t>Direct  0</w:t>
      </w:r>
      <w:proofErr w:type="gramEnd"/>
      <w:r>
        <w:t xml:space="preserve">    0           D   127.0.0.1       InLoopBack0</w:t>
      </w:r>
    </w:p>
    <w:p w14:paraId="77164705" w14:textId="77777777" w:rsidR="00870A08" w:rsidRDefault="003A5418">
      <w:pPr>
        <w:pStyle w:val="aff6"/>
      </w:pPr>
      <w:r>
        <w:t xml:space="preserve">      127.0.0.1/</w:t>
      </w:r>
      <w:proofErr w:type="gramStart"/>
      <w:r>
        <w:t>32  Direct</w:t>
      </w:r>
      <w:proofErr w:type="gramEnd"/>
      <w:r>
        <w:t xml:space="preserve">  0    0           D   127.0.0.1       InLoopBack0</w:t>
      </w:r>
    </w:p>
    <w:p w14:paraId="2CAF73F1"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61FFB865" w14:textId="77777777" w:rsidR="00870A08" w:rsidRDefault="003A5418">
      <w:pPr>
        <w:ind w:firstLine="420"/>
      </w:pPr>
      <w:r>
        <w:rPr>
          <w:rFonts w:hint="eastAsia"/>
        </w:rPr>
        <w:t>可以观察到</w:t>
      </w:r>
      <w:r>
        <w:rPr>
          <w:rFonts w:hint="eastAsia"/>
        </w:rPr>
        <w:t>R3</w:t>
      </w:r>
      <w:r>
        <w:rPr>
          <w:rFonts w:hint="eastAsia"/>
        </w:rPr>
        <w:t>上有一条通过</w:t>
      </w:r>
      <w:r>
        <w:rPr>
          <w:rFonts w:hint="eastAsia"/>
        </w:rPr>
        <w:t>OSPF</w:t>
      </w:r>
      <w:r>
        <w:rPr>
          <w:rFonts w:hint="eastAsia"/>
        </w:rPr>
        <w:t>协议获得来的默认路由，通过这条默认路由，公司</w:t>
      </w:r>
      <w:r>
        <w:rPr>
          <w:rFonts w:hint="eastAsia"/>
        </w:rPr>
        <w:t>B</w:t>
      </w:r>
      <w:r>
        <w:rPr>
          <w:rFonts w:hint="eastAsia"/>
        </w:rPr>
        <w:t>可以访问公司</w:t>
      </w:r>
      <w:r>
        <w:rPr>
          <w:rFonts w:hint="eastAsia"/>
        </w:rPr>
        <w:t>A</w:t>
      </w:r>
      <w:r>
        <w:rPr>
          <w:rFonts w:hint="eastAsia"/>
        </w:rPr>
        <w:t>的网络。</w:t>
      </w:r>
    </w:p>
    <w:p w14:paraId="2A51DE59" w14:textId="77777777" w:rsidR="00870A08" w:rsidRDefault="003A5418">
      <w:pPr>
        <w:ind w:firstLine="420"/>
      </w:pPr>
      <w:r>
        <w:rPr>
          <w:rFonts w:hint="eastAsia"/>
        </w:rPr>
        <w:t>再次验证</w:t>
      </w:r>
      <w:r>
        <w:rPr>
          <w:rFonts w:hint="eastAsia"/>
        </w:rPr>
        <w:t>PC-1</w:t>
      </w:r>
      <w:r>
        <w:rPr>
          <w:rFonts w:hint="eastAsia"/>
        </w:rPr>
        <w:t>与</w:t>
      </w:r>
      <w:r>
        <w:rPr>
          <w:rFonts w:hint="eastAsia"/>
        </w:rPr>
        <w:t>PC-2</w:t>
      </w:r>
      <w:r>
        <w:rPr>
          <w:rFonts w:hint="eastAsia"/>
        </w:rPr>
        <w:t>之间的连通性。</w:t>
      </w:r>
    </w:p>
    <w:p w14:paraId="21CBC623" w14:textId="77777777" w:rsidR="00870A08" w:rsidRDefault="003A5418">
      <w:pPr>
        <w:pStyle w:val="aff6"/>
      </w:pPr>
      <w:r>
        <w:t>PC&gt;ping 20.1.1.1</w:t>
      </w:r>
    </w:p>
    <w:p w14:paraId="217D0356" w14:textId="77777777" w:rsidR="00870A08" w:rsidRDefault="003A5418">
      <w:pPr>
        <w:pStyle w:val="aff6"/>
      </w:pPr>
      <w:r>
        <w:t xml:space="preserve">Ping 20.1.1.1: 32 data bytes, Press </w:t>
      </w:r>
      <w:proofErr w:type="spellStart"/>
      <w:r>
        <w:t>Ctrl_C</w:t>
      </w:r>
      <w:proofErr w:type="spellEnd"/>
      <w:r>
        <w:t xml:space="preserve"> to break</w:t>
      </w:r>
    </w:p>
    <w:p w14:paraId="53F5ACD1" w14:textId="77777777" w:rsidR="00870A08" w:rsidRDefault="003A5418">
      <w:pPr>
        <w:pStyle w:val="aff6"/>
      </w:pPr>
      <w:r>
        <w:t xml:space="preserve">From 20.1.1.1: bytes=32 seq=1 </w:t>
      </w:r>
      <w:proofErr w:type="spellStart"/>
      <w:r>
        <w:t>ttl</w:t>
      </w:r>
      <w:proofErr w:type="spellEnd"/>
      <w:r>
        <w:t xml:space="preserve">=125 time=109 </w:t>
      </w:r>
      <w:proofErr w:type="spellStart"/>
      <w:r>
        <w:t>ms</w:t>
      </w:r>
      <w:proofErr w:type="spellEnd"/>
    </w:p>
    <w:p w14:paraId="12F3BF12" w14:textId="77777777" w:rsidR="00870A08" w:rsidRDefault="003A5418">
      <w:pPr>
        <w:pStyle w:val="aff6"/>
      </w:pPr>
      <w:r>
        <w:t xml:space="preserve">From 20.1.1.1: bytes=32 seq=2 </w:t>
      </w:r>
      <w:proofErr w:type="spellStart"/>
      <w:r>
        <w:t>ttl</w:t>
      </w:r>
      <w:proofErr w:type="spellEnd"/>
      <w:r>
        <w:t xml:space="preserve">=125 time=78 </w:t>
      </w:r>
      <w:proofErr w:type="spellStart"/>
      <w:r>
        <w:t>ms</w:t>
      </w:r>
      <w:proofErr w:type="spellEnd"/>
    </w:p>
    <w:p w14:paraId="2BF5D3A8" w14:textId="77777777" w:rsidR="00870A08" w:rsidRDefault="003A5418">
      <w:pPr>
        <w:pStyle w:val="aff6"/>
      </w:pPr>
      <w:r>
        <w:t xml:space="preserve">From 20.1.1.1: bytes=32 seq=3 </w:t>
      </w:r>
      <w:proofErr w:type="spellStart"/>
      <w:r>
        <w:t>ttl</w:t>
      </w:r>
      <w:proofErr w:type="spellEnd"/>
      <w:r>
        <w:t xml:space="preserve">=125 time=78 </w:t>
      </w:r>
      <w:proofErr w:type="spellStart"/>
      <w:r>
        <w:t>ms</w:t>
      </w:r>
      <w:proofErr w:type="spellEnd"/>
    </w:p>
    <w:p w14:paraId="10C59DC4" w14:textId="77777777" w:rsidR="00870A08" w:rsidRDefault="003A5418">
      <w:pPr>
        <w:pStyle w:val="aff6"/>
      </w:pPr>
      <w:r>
        <w:t xml:space="preserve">From 20.1.1.1: bytes=32 seq=4 </w:t>
      </w:r>
      <w:proofErr w:type="spellStart"/>
      <w:r>
        <w:t>ttl</w:t>
      </w:r>
      <w:proofErr w:type="spellEnd"/>
      <w:r>
        <w:t xml:space="preserve">=125 time=94 </w:t>
      </w:r>
      <w:proofErr w:type="spellStart"/>
      <w:r>
        <w:t>ms</w:t>
      </w:r>
      <w:proofErr w:type="spellEnd"/>
    </w:p>
    <w:p w14:paraId="0842117E" w14:textId="77777777" w:rsidR="00870A08" w:rsidRDefault="003A5418">
      <w:pPr>
        <w:pStyle w:val="aff6"/>
      </w:pPr>
      <w:r>
        <w:t xml:space="preserve">From 20.1.1.1: bytes=32 seq=5 </w:t>
      </w:r>
      <w:proofErr w:type="spellStart"/>
      <w:r>
        <w:t>ttl</w:t>
      </w:r>
      <w:proofErr w:type="spellEnd"/>
      <w:r>
        <w:t xml:space="preserve">=125 time=62 </w:t>
      </w:r>
      <w:proofErr w:type="spellStart"/>
      <w:r>
        <w:t>ms</w:t>
      </w:r>
      <w:proofErr w:type="spellEnd"/>
    </w:p>
    <w:p w14:paraId="69A5C578" w14:textId="77777777" w:rsidR="00870A08" w:rsidRDefault="003A5418">
      <w:pPr>
        <w:pStyle w:val="aff6"/>
      </w:pPr>
      <w:r>
        <w:t>--- 20.1.1.1 ping statistics ---</w:t>
      </w:r>
    </w:p>
    <w:p w14:paraId="17957D5D" w14:textId="77777777" w:rsidR="00870A08" w:rsidRDefault="003A5418">
      <w:pPr>
        <w:pStyle w:val="aff6"/>
      </w:pPr>
      <w:r>
        <w:t xml:space="preserve">  5 packet(s) transmitted</w:t>
      </w:r>
    </w:p>
    <w:p w14:paraId="5CF71A6C" w14:textId="77777777" w:rsidR="00870A08" w:rsidRDefault="003A5418">
      <w:pPr>
        <w:pStyle w:val="aff6"/>
      </w:pPr>
      <w:r>
        <w:t xml:space="preserve">  5 packet(s) received</w:t>
      </w:r>
    </w:p>
    <w:p w14:paraId="0EBD7F93" w14:textId="77777777" w:rsidR="00870A08" w:rsidRDefault="003A5418">
      <w:pPr>
        <w:pStyle w:val="aff6"/>
      </w:pPr>
      <w:r>
        <w:t xml:space="preserve">  0.00% packet loss</w:t>
      </w:r>
    </w:p>
    <w:p w14:paraId="16D3D1D1" w14:textId="77777777" w:rsidR="00870A08" w:rsidRDefault="003A5418">
      <w:pPr>
        <w:pStyle w:val="aff6"/>
      </w:pPr>
      <w:r>
        <w:t xml:space="preserve">  round-trip min/avg/max = 62/84/109 </w:t>
      </w:r>
      <w:proofErr w:type="spellStart"/>
      <w:r>
        <w:t>ms</w:t>
      </w:r>
      <w:proofErr w:type="spellEnd"/>
    </w:p>
    <w:p w14:paraId="5725073B" w14:textId="77777777" w:rsidR="00870A08" w:rsidRDefault="00870A08">
      <w:pPr>
        <w:pStyle w:val="aff6"/>
      </w:pPr>
    </w:p>
    <w:p w14:paraId="42934723" w14:textId="77777777" w:rsidR="00870A08" w:rsidRDefault="003A5418">
      <w:pPr>
        <w:pStyle w:val="14"/>
        <w:ind w:firstLine="420"/>
      </w:pPr>
      <w:r>
        <w:rPr>
          <w:rFonts w:hint="eastAsia"/>
        </w:rPr>
        <w:t>通过观察可以看到此时</w:t>
      </w:r>
      <w:r>
        <w:rPr>
          <w:rFonts w:hint="eastAsia"/>
        </w:rPr>
        <w:t>PC</w:t>
      </w:r>
      <w:r>
        <w:rPr>
          <w:rFonts w:hint="eastAsia"/>
        </w:rPr>
        <w:t>之间能够正常的通信。</w:t>
      </w:r>
    </w:p>
    <w:p w14:paraId="271CE85A" w14:textId="77777777" w:rsidR="00870A08" w:rsidRDefault="003A5418">
      <w:pPr>
        <w:pStyle w:val="14"/>
        <w:ind w:firstLine="420"/>
      </w:pPr>
      <w:r>
        <w:rPr>
          <w:rFonts w:hint="eastAsia"/>
        </w:rPr>
        <w:t>通过配置看到在</w:t>
      </w:r>
      <w:r>
        <w:rPr>
          <w:rFonts w:hint="eastAsia"/>
        </w:rPr>
        <w:t>RIP</w:t>
      </w:r>
      <w:r>
        <w:rPr>
          <w:rFonts w:hint="eastAsia"/>
        </w:rPr>
        <w:t>和</w:t>
      </w:r>
      <w:r>
        <w:rPr>
          <w:rFonts w:hint="eastAsia"/>
        </w:rPr>
        <w:t>OSPF</w:t>
      </w:r>
      <w:r>
        <w:rPr>
          <w:rFonts w:hint="eastAsia"/>
        </w:rPr>
        <w:t>中都可以为各自路由协议发布默认路由。配置默认路由在可以保证网络的可达性的情况下，不仅可以保护网络的私密性，同时能够有效减少路由表中路由条目的数量，使得路由器不需要维护大量的路由信息，同时其配置和维护相对简单。</w:t>
      </w:r>
    </w:p>
    <w:p w14:paraId="1B0A87FC" w14:textId="77777777" w:rsidR="00870A08" w:rsidRDefault="003A5418">
      <w:pPr>
        <w:pStyle w:val="10"/>
      </w:pPr>
      <w:r>
        <w:rPr>
          <w:rFonts w:hint="eastAsia"/>
        </w:rPr>
        <w:lastRenderedPageBreak/>
        <w:t>思考</w:t>
      </w:r>
    </w:p>
    <w:p w14:paraId="7E0F865D" w14:textId="77777777" w:rsidR="00870A08" w:rsidRDefault="003A5418">
      <w:pPr>
        <w:pStyle w:val="14"/>
        <w:ind w:firstLine="420"/>
        <w:sectPr w:rsidR="00870A08">
          <w:pgSz w:w="11906" w:h="16838"/>
          <w:pgMar w:top="1312" w:right="1800" w:bottom="1440" w:left="1800" w:header="779" w:footer="992" w:gutter="0"/>
          <w:cols w:space="425"/>
          <w:docGrid w:type="lines" w:linePitch="312"/>
        </w:sectPr>
      </w:pPr>
      <w:r>
        <w:rPr>
          <w:rFonts w:hint="eastAsia"/>
        </w:rPr>
        <w:t>在本实验的步骤四中，</w:t>
      </w:r>
      <w:r>
        <w:rPr>
          <w:rFonts w:hint="eastAsia"/>
        </w:rPr>
        <w:t>OSPF</w:t>
      </w:r>
      <w:r>
        <w:rPr>
          <w:rFonts w:hint="eastAsia"/>
        </w:rPr>
        <w:t>中发布默认路由时使用到了命令</w:t>
      </w:r>
      <w:r w:rsidR="00000000">
        <w:fldChar w:fldCharType="begin"/>
      </w:r>
      <w:r w:rsidR="00000000">
        <w:instrText>HYPERLINK "http://localhost:7890/pages/30002176/02/30002176/02/resources/ar/default-route_originate.html"</w:instrText>
      </w:r>
      <w:r w:rsidR="00000000">
        <w:fldChar w:fldCharType="separate"/>
      </w:r>
      <w:r>
        <w:rPr>
          <w:rFonts w:hint="eastAsia"/>
          <w:b/>
        </w:rPr>
        <w:t>default-route advertise</w:t>
      </w:r>
      <w:r w:rsidR="00000000">
        <w:rPr>
          <w:b/>
        </w:rPr>
        <w:fldChar w:fldCharType="end"/>
      </w:r>
      <w:r>
        <w:rPr>
          <w:rFonts w:hint="eastAsia"/>
          <w:b/>
        </w:rPr>
        <w:t xml:space="preserve"> always</w:t>
      </w:r>
      <w:r>
        <w:rPr>
          <w:rFonts w:hint="eastAsia"/>
        </w:rPr>
        <w:t>，如果末尾不加</w:t>
      </w:r>
      <w:r>
        <w:rPr>
          <w:rFonts w:hint="eastAsia"/>
        </w:rPr>
        <w:t>always</w:t>
      </w:r>
      <w:r>
        <w:rPr>
          <w:rFonts w:hint="eastAsia"/>
        </w:rPr>
        <w:t>参数，会出现什么情况？如何解决？</w:t>
      </w:r>
    </w:p>
    <w:p w14:paraId="34A2AA5A" w14:textId="77777777" w:rsidR="00870A08" w:rsidRDefault="003A5418">
      <w:pPr>
        <w:pStyle w:val="1"/>
        <w:ind w:left="0"/>
      </w:pPr>
      <w:bookmarkStart w:id="147" w:name="_Toc15340"/>
      <w:r>
        <w:rPr>
          <w:rFonts w:hint="eastAsia"/>
        </w:rPr>
        <w:lastRenderedPageBreak/>
        <w:t>VRRP</w:t>
      </w:r>
      <w:bookmarkEnd w:id="147"/>
    </w:p>
    <w:p w14:paraId="5F6E0F3E" w14:textId="77777777" w:rsidR="00870A08" w:rsidRDefault="003A5418">
      <w:pPr>
        <w:pStyle w:val="af2"/>
        <w:ind w:firstLineChars="0" w:firstLine="0"/>
        <w:rPr>
          <w:rFonts w:ascii="微软雅黑" w:hAnsi="微软雅黑"/>
        </w:rPr>
      </w:pPr>
      <w:bookmarkStart w:id="148" w:name="_Toc7423"/>
      <w:r>
        <w:rPr>
          <w:rFonts w:ascii="微软雅黑" w:hAnsi="微软雅黑" w:hint="eastAsia"/>
        </w:rPr>
        <w:t xml:space="preserve">9.1 </w:t>
      </w:r>
      <w:r>
        <w:rPr>
          <w:rFonts w:cstheme="minorHAnsi"/>
        </w:rPr>
        <w:t>VRRP</w:t>
      </w:r>
      <w:r>
        <w:rPr>
          <w:rFonts w:ascii="微软雅黑" w:hAnsi="微软雅黑" w:hint="eastAsia"/>
        </w:rPr>
        <w:t>基本配置</w:t>
      </w:r>
      <w:bookmarkEnd w:id="148"/>
    </w:p>
    <w:p w14:paraId="1C4BA17B" w14:textId="77777777" w:rsidR="00870A08" w:rsidRDefault="003A5418">
      <w:pPr>
        <w:pStyle w:val="10"/>
      </w:pPr>
      <w:r>
        <w:rPr>
          <w:rFonts w:hint="eastAsia"/>
        </w:rPr>
        <w:t>原理概述</w:t>
      </w:r>
    </w:p>
    <w:p w14:paraId="1C7EAB00" w14:textId="77777777" w:rsidR="00870A08" w:rsidRDefault="003A5418">
      <w:pPr>
        <w:ind w:firstLine="420"/>
      </w:pPr>
      <w:r>
        <w:rPr>
          <w:rFonts w:hint="eastAsia"/>
        </w:rPr>
        <w:t>随着</w:t>
      </w:r>
      <w:r>
        <w:rPr>
          <w:rFonts w:hint="eastAsia"/>
        </w:rPr>
        <w:t>Internet</w:t>
      </w:r>
      <w:r>
        <w:rPr>
          <w:rFonts w:hint="eastAsia"/>
        </w:rPr>
        <w:t>的发展，人们对网络可靠性的要求越来越高。对于用户来说，能够时刻与外部网络保持通信非常重要，但内部网络中的所有主机通常只能设置一个网关</w:t>
      </w:r>
      <w:r>
        <w:rPr>
          <w:rFonts w:hint="eastAsia"/>
        </w:rPr>
        <w:t>IP</w:t>
      </w:r>
      <w:r>
        <w:rPr>
          <w:rFonts w:hint="eastAsia"/>
        </w:rPr>
        <w:t>地址，通过该出口网关实现主机与外部网络的通信。若此时出口网关设备发生故障，主机与外部网络的通信就会中断，所以</w:t>
      </w:r>
      <w:r>
        <w:rPr>
          <w:rFonts w:hint="eastAsia"/>
          <w:highlight w:val="yellow"/>
        </w:rPr>
        <w:t>配置多个出口网关是提高网络可靠性的常用方法</w:t>
      </w:r>
      <w:r>
        <w:rPr>
          <w:rFonts w:hint="eastAsia"/>
        </w:rPr>
        <w:t>。为此</w:t>
      </w:r>
      <w:r>
        <w:rPr>
          <w:rFonts w:hint="eastAsia"/>
        </w:rPr>
        <w:t>IETF</w:t>
      </w:r>
      <w:r>
        <w:rPr>
          <w:rFonts w:hint="eastAsia"/>
        </w:rPr>
        <w:t>组织推出了</w:t>
      </w:r>
      <w:r>
        <w:rPr>
          <w:rFonts w:hint="eastAsia"/>
        </w:rPr>
        <w:t>VRRP</w:t>
      </w:r>
      <w:r>
        <w:rPr>
          <w:rFonts w:hint="eastAsia"/>
        </w:rPr>
        <w:t>协议，使得在</w:t>
      </w:r>
      <w:r>
        <w:rPr>
          <w:rFonts w:hint="eastAsia"/>
          <w:highlight w:val="yellow"/>
        </w:rPr>
        <w:t>多个出口网关的情况下主机仅需配置一个虚拟网关</w:t>
      </w:r>
      <w:r>
        <w:rPr>
          <w:rFonts w:hint="eastAsia"/>
          <w:highlight w:val="yellow"/>
        </w:rPr>
        <w:t>IP</w:t>
      </w:r>
      <w:r>
        <w:rPr>
          <w:rFonts w:hint="eastAsia"/>
          <w:highlight w:val="yellow"/>
        </w:rPr>
        <w:t>地址作为出口网关</w:t>
      </w:r>
      <w:r>
        <w:rPr>
          <w:rFonts w:hint="eastAsia"/>
        </w:rPr>
        <w:t>即可，解决了局域网主机访问外部网络的可靠性问题。</w:t>
      </w:r>
    </w:p>
    <w:p w14:paraId="4272E522" w14:textId="77777777" w:rsidR="00870A08" w:rsidRDefault="003A5418">
      <w:pPr>
        <w:ind w:firstLine="420"/>
      </w:pPr>
      <w:r>
        <w:rPr>
          <w:rFonts w:hint="eastAsia"/>
        </w:rPr>
        <w:t>VRRP</w:t>
      </w:r>
      <w:r>
        <w:rPr>
          <w:rFonts w:hint="eastAsia"/>
        </w:rPr>
        <w:t>（</w:t>
      </w:r>
      <w:r>
        <w:rPr>
          <w:rFonts w:hint="eastAsia"/>
        </w:rPr>
        <w:t>Virtual Router Redundancy Protocol</w:t>
      </w:r>
      <w:r>
        <w:rPr>
          <w:rFonts w:hint="eastAsia"/>
        </w:rPr>
        <w:t>）全称是虚拟路由冗余协议，它是一种容错协议。该协议通过把</w:t>
      </w:r>
      <w:r>
        <w:rPr>
          <w:rFonts w:hint="eastAsia"/>
          <w:highlight w:val="yellow"/>
        </w:rPr>
        <w:t>几台路由设备联合组成一台虚拟的路由设备</w:t>
      </w:r>
      <w:r>
        <w:rPr>
          <w:rFonts w:hint="eastAsia"/>
        </w:rPr>
        <w:t>，该虚拟路由器在本地局域网拥有唯一的一个虚拟</w:t>
      </w:r>
      <w:r>
        <w:rPr>
          <w:rFonts w:hint="eastAsia"/>
        </w:rPr>
        <w:t>ID</w:t>
      </w:r>
      <w:r>
        <w:rPr>
          <w:rFonts w:hint="eastAsia"/>
        </w:rPr>
        <w:t>和虚拟</w:t>
      </w:r>
      <w:r>
        <w:rPr>
          <w:rFonts w:hint="eastAsia"/>
        </w:rPr>
        <w:t>IP</w:t>
      </w:r>
      <w:r>
        <w:rPr>
          <w:rFonts w:hint="eastAsia"/>
        </w:rPr>
        <w:t>地址。实际上该虚拟路由器是由一个</w:t>
      </w:r>
      <w:r>
        <w:rPr>
          <w:rFonts w:hint="eastAsia"/>
        </w:rPr>
        <w:t>Master</w:t>
      </w:r>
      <w:r>
        <w:rPr>
          <w:rFonts w:hint="eastAsia"/>
        </w:rPr>
        <w:t>设备和若干</w:t>
      </w:r>
      <w:r>
        <w:rPr>
          <w:rFonts w:hint="eastAsia"/>
        </w:rPr>
        <w:t>Backup</w:t>
      </w:r>
      <w:r>
        <w:rPr>
          <w:rFonts w:hint="eastAsia"/>
        </w:rPr>
        <w:t>设备组成。正常情况下，</w:t>
      </w:r>
      <w:r>
        <w:rPr>
          <w:rFonts w:hint="eastAsia"/>
          <w:highlight w:val="yellow"/>
        </w:rPr>
        <w:t>业务全部由</w:t>
      </w:r>
      <w:r>
        <w:rPr>
          <w:rFonts w:hint="eastAsia"/>
          <w:highlight w:val="yellow"/>
        </w:rPr>
        <w:t>Master</w:t>
      </w:r>
      <w:r>
        <w:rPr>
          <w:rFonts w:hint="eastAsia"/>
          <w:highlight w:val="yellow"/>
        </w:rPr>
        <w:t>承担，</w:t>
      </w:r>
      <w:r>
        <w:rPr>
          <w:rFonts w:hint="eastAsia"/>
        </w:rPr>
        <w:t>所有客户端仅需设置此虚拟</w:t>
      </w:r>
      <w:r>
        <w:rPr>
          <w:rFonts w:hint="eastAsia"/>
        </w:rPr>
        <w:t>IP</w:t>
      </w:r>
      <w:r>
        <w:rPr>
          <w:rFonts w:hint="eastAsia"/>
        </w:rPr>
        <w:t>为网关地址。当</w:t>
      </w:r>
      <w:r>
        <w:rPr>
          <w:rFonts w:hint="eastAsia"/>
        </w:rPr>
        <w:t>Master</w:t>
      </w:r>
      <w:r>
        <w:rPr>
          <w:rFonts w:hint="eastAsia"/>
        </w:rPr>
        <w:t>出现故障时，</w:t>
      </w:r>
      <w:r>
        <w:rPr>
          <w:rFonts w:hint="eastAsia"/>
        </w:rPr>
        <w:t>Backup</w:t>
      </w:r>
      <w:r>
        <w:rPr>
          <w:rFonts w:hint="eastAsia"/>
        </w:rPr>
        <w:t>接替工作，及时将业务切换到备份路由器，从而保持通讯的连续性和可靠性。而客户端无需做任何配置更改，对故障无感知。</w:t>
      </w:r>
    </w:p>
    <w:p w14:paraId="4CCD23CA" w14:textId="77777777" w:rsidR="00870A08" w:rsidRDefault="003A5418">
      <w:pPr>
        <w:ind w:firstLine="420"/>
      </w:pPr>
      <w:r>
        <w:rPr>
          <w:rFonts w:hint="eastAsia"/>
        </w:rPr>
        <w:t>VRRP</w:t>
      </w:r>
      <w:r>
        <w:rPr>
          <w:rFonts w:hint="eastAsia"/>
        </w:rPr>
        <w:t>的</w:t>
      </w:r>
      <w:r>
        <w:rPr>
          <w:rFonts w:hint="eastAsia"/>
        </w:rPr>
        <w:t>Master</w:t>
      </w:r>
      <w:r>
        <w:rPr>
          <w:rFonts w:hint="eastAsia"/>
        </w:rPr>
        <w:t>选举基于优先级，优先级取值范围是</w:t>
      </w:r>
      <w:r>
        <w:rPr>
          <w:rFonts w:hint="eastAsia"/>
        </w:rPr>
        <w:t>0</w:t>
      </w:r>
      <w:r>
        <w:rPr>
          <w:rFonts w:hint="eastAsia"/>
        </w:rPr>
        <w:t>－</w:t>
      </w:r>
      <w:r>
        <w:rPr>
          <w:rFonts w:hint="eastAsia"/>
        </w:rPr>
        <w:t>255</w:t>
      </w:r>
      <w:r>
        <w:rPr>
          <w:rFonts w:hint="eastAsia"/>
        </w:rPr>
        <w:t>，缺省情况下，配置优先级为</w:t>
      </w:r>
      <w:r>
        <w:rPr>
          <w:rFonts w:hint="eastAsia"/>
        </w:rPr>
        <w:t>100</w:t>
      </w:r>
      <w:r>
        <w:rPr>
          <w:rFonts w:hint="eastAsia"/>
        </w:rPr>
        <w:t>，在接口上可以配置优先级的大小来手工选择</w:t>
      </w:r>
      <w:r>
        <w:rPr>
          <w:rFonts w:hint="eastAsia"/>
        </w:rPr>
        <w:t>Master</w:t>
      </w:r>
      <w:r>
        <w:rPr>
          <w:rFonts w:hint="eastAsia"/>
        </w:rPr>
        <w:t>设备。</w:t>
      </w:r>
    </w:p>
    <w:p w14:paraId="74E2DF6F" w14:textId="77777777" w:rsidR="00870A08" w:rsidRDefault="003A5418">
      <w:pPr>
        <w:pStyle w:val="10"/>
      </w:pPr>
      <w:r>
        <w:rPr>
          <w:rFonts w:hint="eastAsia"/>
        </w:rPr>
        <w:t>实验目的</w:t>
      </w:r>
    </w:p>
    <w:p w14:paraId="3EA2AA79" w14:textId="77777777" w:rsidR="00870A08" w:rsidRDefault="003A5418">
      <w:pPr>
        <w:pStyle w:val="12"/>
        <w:numPr>
          <w:ilvl w:val="1"/>
          <w:numId w:val="5"/>
        </w:numPr>
        <w:ind w:firstLineChars="0"/>
        <w:jc w:val="left"/>
      </w:pPr>
      <w:r>
        <w:rPr>
          <w:rFonts w:hint="eastAsia"/>
        </w:rPr>
        <w:t>理解</w:t>
      </w:r>
      <w:r>
        <w:rPr>
          <w:rFonts w:hint="eastAsia"/>
        </w:rPr>
        <w:t>VRRP</w:t>
      </w:r>
      <w:r>
        <w:rPr>
          <w:rFonts w:hint="eastAsia"/>
        </w:rPr>
        <w:t>的应用场景</w:t>
      </w:r>
    </w:p>
    <w:p w14:paraId="0172B542" w14:textId="77777777" w:rsidR="00870A08" w:rsidRDefault="003A5418">
      <w:pPr>
        <w:pStyle w:val="12"/>
        <w:numPr>
          <w:ilvl w:val="1"/>
          <w:numId w:val="5"/>
        </w:numPr>
        <w:ind w:firstLineChars="0"/>
        <w:jc w:val="left"/>
      </w:pPr>
      <w:r>
        <w:rPr>
          <w:rFonts w:hint="eastAsia"/>
        </w:rPr>
        <w:t>掌握</w:t>
      </w:r>
      <w:r>
        <w:rPr>
          <w:rFonts w:hint="eastAsia"/>
        </w:rPr>
        <w:t>VRRP</w:t>
      </w:r>
      <w:r>
        <w:rPr>
          <w:rFonts w:hint="eastAsia"/>
        </w:rPr>
        <w:t>虚拟路由器的配置</w:t>
      </w:r>
    </w:p>
    <w:p w14:paraId="28A05B87" w14:textId="77777777" w:rsidR="00870A08" w:rsidRDefault="003A5418">
      <w:pPr>
        <w:pStyle w:val="12"/>
        <w:numPr>
          <w:ilvl w:val="1"/>
          <w:numId w:val="5"/>
        </w:numPr>
        <w:ind w:firstLineChars="0"/>
        <w:jc w:val="left"/>
      </w:pPr>
      <w:r>
        <w:rPr>
          <w:rFonts w:hint="eastAsia"/>
        </w:rPr>
        <w:t>掌握修改</w:t>
      </w:r>
      <w:r>
        <w:rPr>
          <w:rFonts w:hint="eastAsia"/>
        </w:rPr>
        <w:t>VRRP</w:t>
      </w:r>
      <w:r>
        <w:rPr>
          <w:rFonts w:hint="eastAsia"/>
        </w:rPr>
        <w:t>优先级的方法</w:t>
      </w:r>
    </w:p>
    <w:p w14:paraId="2AE40683" w14:textId="77777777" w:rsidR="00870A08" w:rsidRDefault="003A5418">
      <w:pPr>
        <w:pStyle w:val="12"/>
        <w:numPr>
          <w:ilvl w:val="1"/>
          <w:numId w:val="5"/>
        </w:numPr>
        <w:ind w:firstLineChars="0"/>
        <w:jc w:val="left"/>
      </w:pPr>
      <w:r>
        <w:rPr>
          <w:rFonts w:hint="eastAsia"/>
        </w:rPr>
        <w:t>掌握查看</w:t>
      </w:r>
      <w:r>
        <w:rPr>
          <w:rFonts w:hint="eastAsia"/>
        </w:rPr>
        <w:t>VRRP</w:t>
      </w:r>
      <w:r>
        <w:rPr>
          <w:rFonts w:hint="eastAsia"/>
        </w:rPr>
        <w:t>主</w:t>
      </w:r>
      <w:proofErr w:type="gramStart"/>
      <w:r>
        <w:rPr>
          <w:rFonts w:hint="eastAsia"/>
        </w:rPr>
        <w:t>备状态</w:t>
      </w:r>
      <w:proofErr w:type="gramEnd"/>
      <w:r>
        <w:rPr>
          <w:rFonts w:hint="eastAsia"/>
        </w:rPr>
        <w:t>的方法</w:t>
      </w:r>
    </w:p>
    <w:p w14:paraId="08DAA4F9" w14:textId="77777777" w:rsidR="00870A08" w:rsidRDefault="003A5418">
      <w:pPr>
        <w:pStyle w:val="10"/>
      </w:pPr>
      <w:r>
        <w:rPr>
          <w:rFonts w:hint="eastAsia"/>
        </w:rPr>
        <w:t>实验内容</w:t>
      </w:r>
    </w:p>
    <w:p w14:paraId="46F7AA54" w14:textId="77777777" w:rsidR="00870A08" w:rsidRDefault="003A5418">
      <w:pPr>
        <w:ind w:firstLine="420"/>
      </w:pPr>
      <w:r>
        <w:rPr>
          <w:rFonts w:hint="eastAsia"/>
        </w:rPr>
        <w:t>本实验模拟企业网络场景，公司内员工如</w:t>
      </w:r>
      <w:r>
        <w:rPr>
          <w:rFonts w:hint="eastAsia"/>
        </w:rPr>
        <w:t>PC-1</w:t>
      </w:r>
      <w:r>
        <w:rPr>
          <w:rFonts w:hint="eastAsia"/>
        </w:rPr>
        <w:t>、</w:t>
      </w:r>
      <w:r>
        <w:rPr>
          <w:rFonts w:hint="eastAsia"/>
        </w:rPr>
        <w:t>PC-2</w:t>
      </w:r>
      <w:r>
        <w:rPr>
          <w:rFonts w:hint="eastAsia"/>
        </w:rPr>
        <w:t>通过交换机</w:t>
      </w:r>
      <w:r>
        <w:rPr>
          <w:rFonts w:hint="eastAsia"/>
        </w:rPr>
        <w:t>LSW1</w:t>
      </w:r>
      <w:r>
        <w:rPr>
          <w:rFonts w:hint="eastAsia"/>
        </w:rPr>
        <w:t>连接到公司网络，</w:t>
      </w:r>
      <w:r>
        <w:rPr>
          <w:rFonts w:hint="eastAsia"/>
        </w:rPr>
        <w:t>LSW1</w:t>
      </w:r>
      <w:r>
        <w:rPr>
          <w:rFonts w:hint="eastAsia"/>
        </w:rPr>
        <w:t>连接到公司出口网关路由器。为了提高网络的可靠性，公司使用两台路由器</w:t>
      </w:r>
      <w:r>
        <w:rPr>
          <w:rFonts w:hint="eastAsia"/>
        </w:rPr>
        <w:t>R2</w:t>
      </w:r>
      <w:r>
        <w:rPr>
          <w:rFonts w:hint="eastAsia"/>
        </w:rPr>
        <w:lastRenderedPageBreak/>
        <w:t>与</w:t>
      </w:r>
      <w:r>
        <w:rPr>
          <w:rFonts w:hint="eastAsia"/>
        </w:rPr>
        <w:t>R3</w:t>
      </w:r>
      <w:r>
        <w:rPr>
          <w:rFonts w:hint="eastAsia"/>
        </w:rPr>
        <w:t>作为双出口连接到外网路由器</w:t>
      </w:r>
      <w:r>
        <w:rPr>
          <w:rFonts w:hint="eastAsia"/>
        </w:rPr>
        <w:t>R1</w:t>
      </w:r>
      <w:r>
        <w:rPr>
          <w:rFonts w:hint="eastAsia"/>
        </w:rPr>
        <w:t>。</w:t>
      </w:r>
      <w:r>
        <w:rPr>
          <w:rFonts w:hint="eastAsia"/>
        </w:rPr>
        <w:t>R1</w:t>
      </w:r>
      <w:r>
        <w:rPr>
          <w:rFonts w:hint="eastAsia"/>
        </w:rPr>
        <w:t>、</w:t>
      </w:r>
      <w:r>
        <w:rPr>
          <w:rFonts w:hint="eastAsia"/>
        </w:rPr>
        <w:t>R2</w:t>
      </w:r>
      <w:r>
        <w:rPr>
          <w:rFonts w:hint="eastAsia"/>
        </w:rPr>
        <w:t>、</w:t>
      </w:r>
      <w:r>
        <w:rPr>
          <w:rFonts w:hint="eastAsia"/>
        </w:rPr>
        <w:t>R3</w:t>
      </w:r>
      <w:r>
        <w:rPr>
          <w:rFonts w:hint="eastAsia"/>
        </w:rPr>
        <w:t>之间运行</w:t>
      </w:r>
      <w:r>
        <w:rPr>
          <w:rFonts w:hint="eastAsia"/>
        </w:rPr>
        <w:t>OSPF</w:t>
      </w:r>
      <w:r>
        <w:rPr>
          <w:rFonts w:hint="eastAsia"/>
        </w:rPr>
        <w:t>协议。在双网关的情况下，如果在</w:t>
      </w:r>
      <w:r>
        <w:rPr>
          <w:rFonts w:hint="eastAsia"/>
        </w:rPr>
        <w:t>PC</w:t>
      </w:r>
      <w:r>
        <w:rPr>
          <w:rFonts w:hint="eastAsia"/>
        </w:rPr>
        <w:t>上配置</w:t>
      </w:r>
      <w:r>
        <w:rPr>
          <w:rFonts w:hint="eastAsia"/>
        </w:rPr>
        <w:t>R2</w:t>
      </w:r>
      <w:r>
        <w:rPr>
          <w:rFonts w:hint="eastAsia"/>
        </w:rPr>
        <w:t>或</w:t>
      </w:r>
      <w:r>
        <w:rPr>
          <w:rFonts w:hint="eastAsia"/>
        </w:rPr>
        <w:t>R3</w:t>
      </w:r>
      <w:r>
        <w:rPr>
          <w:rFonts w:hint="eastAsia"/>
        </w:rPr>
        <w:t>的真实</w:t>
      </w:r>
      <w:r>
        <w:rPr>
          <w:rFonts w:hint="eastAsia"/>
        </w:rPr>
        <w:t>IP</w:t>
      </w:r>
      <w:r>
        <w:rPr>
          <w:rFonts w:hint="eastAsia"/>
        </w:rPr>
        <w:t>地址作为网关，当其中一台路由器故障时，就需要手动更改</w:t>
      </w:r>
      <w:r>
        <w:rPr>
          <w:rFonts w:hint="eastAsia"/>
        </w:rPr>
        <w:t>PC</w:t>
      </w:r>
      <w:r>
        <w:rPr>
          <w:rFonts w:hint="eastAsia"/>
        </w:rPr>
        <w:t>的网关</w:t>
      </w:r>
      <w:r>
        <w:rPr>
          <w:rFonts w:hint="eastAsia"/>
        </w:rPr>
        <w:t>IP</w:t>
      </w:r>
      <w:r>
        <w:rPr>
          <w:rFonts w:hint="eastAsia"/>
        </w:rPr>
        <w:t>，</w:t>
      </w:r>
      <w:proofErr w:type="gramStart"/>
      <w:r>
        <w:rPr>
          <w:rFonts w:hint="eastAsia"/>
        </w:rPr>
        <w:t>若网络</w:t>
      </w:r>
      <w:proofErr w:type="gramEnd"/>
      <w:r>
        <w:rPr>
          <w:rFonts w:hint="eastAsia"/>
        </w:rPr>
        <w:t>中有大量</w:t>
      </w:r>
      <w:r>
        <w:rPr>
          <w:rFonts w:hint="eastAsia"/>
        </w:rPr>
        <w:t>PC</w:t>
      </w:r>
      <w:r>
        <w:rPr>
          <w:rFonts w:hint="eastAsia"/>
        </w:rPr>
        <w:t>则需要耗费大量时间和人力去更改配置，且会带来一定时间的断网影响。为了能够使故障所造成的断</w:t>
      </w:r>
      <w:proofErr w:type="gramStart"/>
      <w:r>
        <w:rPr>
          <w:rFonts w:hint="eastAsia"/>
        </w:rPr>
        <w:t>网影响</w:t>
      </w:r>
      <w:proofErr w:type="gramEnd"/>
      <w:r>
        <w:rPr>
          <w:rFonts w:hint="eastAsia"/>
        </w:rPr>
        <w:t>达到最小化，增强网络的可靠性，网络管理员在</w:t>
      </w:r>
      <w:r>
        <w:rPr>
          <w:rFonts w:hint="eastAsia"/>
        </w:rPr>
        <w:t>R2</w:t>
      </w:r>
      <w:r>
        <w:rPr>
          <w:rFonts w:hint="eastAsia"/>
        </w:rPr>
        <w:t>与</w:t>
      </w:r>
      <w:r>
        <w:rPr>
          <w:rFonts w:hint="eastAsia"/>
        </w:rPr>
        <w:t>R3</w:t>
      </w:r>
      <w:r>
        <w:rPr>
          <w:rFonts w:hint="eastAsia"/>
        </w:rPr>
        <w:t>之间部署</w:t>
      </w:r>
      <w:r>
        <w:rPr>
          <w:rFonts w:hint="eastAsia"/>
        </w:rPr>
        <w:t>VRRP</w:t>
      </w:r>
      <w:r>
        <w:rPr>
          <w:rFonts w:hint="eastAsia"/>
        </w:rPr>
        <w:t>协议，可以使得当任一网关发生故障时能自动切换而无需更改</w:t>
      </w:r>
      <w:r>
        <w:rPr>
          <w:rFonts w:hint="eastAsia"/>
        </w:rPr>
        <w:t>PC</w:t>
      </w:r>
      <w:r>
        <w:rPr>
          <w:rFonts w:hint="eastAsia"/>
        </w:rPr>
        <w:t>的网关</w:t>
      </w:r>
      <w:r>
        <w:rPr>
          <w:rFonts w:hint="eastAsia"/>
        </w:rPr>
        <w:t>IP</w:t>
      </w:r>
      <w:r>
        <w:rPr>
          <w:rFonts w:hint="eastAsia"/>
        </w:rPr>
        <w:t>地址。</w:t>
      </w:r>
    </w:p>
    <w:p w14:paraId="264E2DC0" w14:textId="77777777" w:rsidR="00870A08" w:rsidRDefault="003A5418">
      <w:pPr>
        <w:pStyle w:val="10"/>
      </w:pPr>
      <w:r>
        <w:rPr>
          <w:rFonts w:hint="eastAsia"/>
        </w:rPr>
        <w:t>实验拓扑</w:t>
      </w:r>
    </w:p>
    <w:p w14:paraId="203DD6A6" w14:textId="77777777" w:rsidR="00870A08" w:rsidRDefault="003A5418">
      <w:pPr>
        <w:pStyle w:val="aff6"/>
        <w:jc w:val="center"/>
      </w:pPr>
      <w:r>
        <w:rPr>
          <w:noProof/>
          <w:lang w:val="en-GB"/>
        </w:rPr>
        <w:drawing>
          <wp:inline distT="0" distB="0" distL="0" distR="0" wp14:anchorId="6AA95F9D" wp14:editId="7EC5F794">
            <wp:extent cx="4629785" cy="2381250"/>
            <wp:effectExtent l="19050" t="0" r="0" b="0"/>
            <wp:docPr id="462" name="图片 461"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1" descr="捕获.PNG"/>
                    <pic:cNvPicPr>
                      <a:picLocks noChangeAspect="1"/>
                    </pic:cNvPicPr>
                  </pic:nvPicPr>
                  <pic:blipFill>
                    <a:blip r:embed="rId167" cstate="print">
                      <a:grayscl/>
                    </a:blip>
                    <a:stretch>
                      <a:fillRect/>
                    </a:stretch>
                  </pic:blipFill>
                  <pic:spPr>
                    <a:xfrm>
                      <a:off x="0" y="0"/>
                      <a:ext cx="4629796" cy="2381583"/>
                    </a:xfrm>
                    <a:prstGeom prst="rect">
                      <a:avLst/>
                    </a:prstGeom>
                  </pic:spPr>
                </pic:pic>
              </a:graphicData>
            </a:graphic>
          </wp:inline>
        </w:drawing>
      </w:r>
    </w:p>
    <w:p w14:paraId="7F60651C" w14:textId="77777777" w:rsidR="00870A08" w:rsidRDefault="003A5418">
      <w:pPr>
        <w:pStyle w:val="aff6"/>
        <w:jc w:val="center"/>
      </w:pPr>
      <w:r>
        <w:rPr>
          <w:rFonts w:hint="eastAsia"/>
        </w:rPr>
        <w:t>图</w:t>
      </w:r>
      <w:r>
        <w:rPr>
          <w:rFonts w:hint="eastAsia"/>
        </w:rPr>
        <w:t>9-1 VRRP</w:t>
      </w:r>
      <w:r>
        <w:rPr>
          <w:rFonts w:hint="eastAsia"/>
        </w:rPr>
        <w:t>基本配置拓扑图</w:t>
      </w:r>
    </w:p>
    <w:p w14:paraId="3013D5F7"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17DFE0FA" w14:textId="77777777">
        <w:trPr>
          <w:trHeight w:val="471"/>
          <w:jc w:val="center"/>
        </w:trPr>
        <w:tc>
          <w:tcPr>
            <w:tcW w:w="1594" w:type="dxa"/>
            <w:vAlign w:val="center"/>
          </w:tcPr>
          <w:p w14:paraId="040422B3" w14:textId="77777777" w:rsidR="00870A08" w:rsidRDefault="003A5418">
            <w:pPr>
              <w:spacing w:line="240" w:lineRule="auto"/>
              <w:ind w:firstLineChars="0" w:firstLine="0"/>
              <w:jc w:val="center"/>
            </w:pPr>
            <w:r>
              <w:rPr>
                <w:rFonts w:hint="eastAsia"/>
              </w:rPr>
              <w:t>设备</w:t>
            </w:r>
          </w:p>
        </w:tc>
        <w:tc>
          <w:tcPr>
            <w:tcW w:w="1706" w:type="dxa"/>
            <w:vAlign w:val="center"/>
          </w:tcPr>
          <w:p w14:paraId="2DB3E8D2" w14:textId="77777777" w:rsidR="00870A08" w:rsidRDefault="003A5418">
            <w:pPr>
              <w:spacing w:line="240" w:lineRule="auto"/>
              <w:ind w:firstLineChars="0" w:firstLine="0"/>
              <w:jc w:val="center"/>
            </w:pPr>
            <w:r>
              <w:rPr>
                <w:rFonts w:hint="eastAsia"/>
              </w:rPr>
              <w:t>接口</w:t>
            </w:r>
          </w:p>
        </w:tc>
        <w:tc>
          <w:tcPr>
            <w:tcW w:w="1882" w:type="dxa"/>
            <w:vAlign w:val="center"/>
          </w:tcPr>
          <w:p w14:paraId="69F7982D"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5A95F905" w14:textId="77777777" w:rsidR="00870A08" w:rsidRDefault="003A5418">
            <w:pPr>
              <w:spacing w:line="240" w:lineRule="auto"/>
              <w:ind w:firstLineChars="0" w:firstLine="0"/>
              <w:jc w:val="center"/>
            </w:pPr>
            <w:r>
              <w:rPr>
                <w:rFonts w:hint="eastAsia"/>
              </w:rPr>
              <w:t>子网掩码</w:t>
            </w:r>
          </w:p>
        </w:tc>
        <w:tc>
          <w:tcPr>
            <w:tcW w:w="1458" w:type="dxa"/>
            <w:vAlign w:val="center"/>
          </w:tcPr>
          <w:p w14:paraId="467F2CA0" w14:textId="77777777" w:rsidR="00870A08" w:rsidRDefault="003A5418">
            <w:pPr>
              <w:spacing w:line="240" w:lineRule="auto"/>
              <w:ind w:firstLineChars="0" w:firstLine="0"/>
              <w:jc w:val="center"/>
            </w:pPr>
            <w:r>
              <w:rPr>
                <w:rFonts w:hint="eastAsia"/>
              </w:rPr>
              <w:t>默认网关</w:t>
            </w:r>
          </w:p>
        </w:tc>
      </w:tr>
      <w:tr w:rsidR="00870A08" w14:paraId="1AD166DD" w14:textId="77777777">
        <w:trPr>
          <w:jc w:val="center"/>
        </w:trPr>
        <w:tc>
          <w:tcPr>
            <w:tcW w:w="1594" w:type="dxa"/>
            <w:vMerge w:val="restart"/>
            <w:vAlign w:val="center"/>
          </w:tcPr>
          <w:p w14:paraId="02C68B0D" w14:textId="77777777" w:rsidR="00870A08" w:rsidRDefault="003A5418">
            <w:pPr>
              <w:spacing w:line="240" w:lineRule="auto"/>
              <w:ind w:firstLineChars="0" w:firstLine="0"/>
              <w:jc w:val="center"/>
            </w:pPr>
            <w:r>
              <w:rPr>
                <w:rFonts w:hint="eastAsia"/>
              </w:rPr>
              <w:t>R1(AR1220)</w:t>
            </w:r>
          </w:p>
        </w:tc>
        <w:tc>
          <w:tcPr>
            <w:tcW w:w="1706" w:type="dxa"/>
            <w:vAlign w:val="center"/>
          </w:tcPr>
          <w:p w14:paraId="15D115FE" w14:textId="77777777" w:rsidR="00870A08" w:rsidRDefault="003A5418">
            <w:pPr>
              <w:spacing w:line="240" w:lineRule="auto"/>
              <w:ind w:firstLineChars="0" w:firstLine="0"/>
              <w:jc w:val="center"/>
            </w:pPr>
            <w:r>
              <w:rPr>
                <w:rFonts w:hint="eastAsia"/>
              </w:rPr>
              <w:t>GE 0/0/0</w:t>
            </w:r>
          </w:p>
        </w:tc>
        <w:tc>
          <w:tcPr>
            <w:tcW w:w="1882" w:type="dxa"/>
            <w:vAlign w:val="center"/>
          </w:tcPr>
          <w:p w14:paraId="11456175" w14:textId="77777777" w:rsidR="00870A08" w:rsidRDefault="003A5418">
            <w:pPr>
              <w:spacing w:line="240" w:lineRule="auto"/>
              <w:ind w:firstLineChars="0" w:firstLine="0"/>
              <w:jc w:val="center"/>
            </w:pPr>
            <w:r>
              <w:rPr>
                <w:rFonts w:hint="eastAsia"/>
              </w:rPr>
              <w:t>172.16.2.254</w:t>
            </w:r>
          </w:p>
        </w:tc>
        <w:tc>
          <w:tcPr>
            <w:tcW w:w="1882" w:type="dxa"/>
            <w:vAlign w:val="center"/>
          </w:tcPr>
          <w:p w14:paraId="2DB8881E" w14:textId="77777777" w:rsidR="00870A08" w:rsidRDefault="003A5418">
            <w:pPr>
              <w:spacing w:line="240" w:lineRule="auto"/>
              <w:ind w:firstLineChars="0" w:firstLine="0"/>
              <w:jc w:val="center"/>
            </w:pPr>
            <w:r>
              <w:rPr>
                <w:rFonts w:hint="eastAsia"/>
              </w:rPr>
              <w:t>255.255.255.0</w:t>
            </w:r>
          </w:p>
        </w:tc>
        <w:tc>
          <w:tcPr>
            <w:tcW w:w="1458" w:type="dxa"/>
            <w:vAlign w:val="center"/>
          </w:tcPr>
          <w:p w14:paraId="1B4AACBC" w14:textId="77777777" w:rsidR="00870A08" w:rsidRDefault="003A5418">
            <w:pPr>
              <w:spacing w:line="240" w:lineRule="auto"/>
              <w:ind w:firstLineChars="0" w:firstLine="0"/>
              <w:jc w:val="center"/>
            </w:pPr>
            <w:r>
              <w:rPr>
                <w:rFonts w:hint="eastAsia"/>
              </w:rPr>
              <w:t>N/A</w:t>
            </w:r>
          </w:p>
        </w:tc>
      </w:tr>
      <w:tr w:rsidR="00870A08" w14:paraId="05FF45A6" w14:textId="77777777">
        <w:trPr>
          <w:jc w:val="center"/>
        </w:trPr>
        <w:tc>
          <w:tcPr>
            <w:tcW w:w="1594" w:type="dxa"/>
            <w:vMerge/>
            <w:vAlign w:val="center"/>
          </w:tcPr>
          <w:p w14:paraId="6E63F975" w14:textId="77777777" w:rsidR="00870A08" w:rsidRDefault="00870A08">
            <w:pPr>
              <w:spacing w:line="240" w:lineRule="auto"/>
              <w:ind w:firstLineChars="0" w:firstLine="0"/>
              <w:jc w:val="center"/>
            </w:pPr>
          </w:p>
        </w:tc>
        <w:tc>
          <w:tcPr>
            <w:tcW w:w="1706" w:type="dxa"/>
            <w:vAlign w:val="center"/>
          </w:tcPr>
          <w:p w14:paraId="0C660128" w14:textId="77777777" w:rsidR="00870A08" w:rsidRDefault="003A5418">
            <w:pPr>
              <w:spacing w:line="240" w:lineRule="auto"/>
              <w:ind w:firstLineChars="0" w:firstLine="0"/>
              <w:jc w:val="center"/>
            </w:pPr>
            <w:r>
              <w:rPr>
                <w:rFonts w:hint="eastAsia"/>
              </w:rPr>
              <w:t>GE 0/0/1</w:t>
            </w:r>
          </w:p>
        </w:tc>
        <w:tc>
          <w:tcPr>
            <w:tcW w:w="1882" w:type="dxa"/>
            <w:vAlign w:val="center"/>
          </w:tcPr>
          <w:p w14:paraId="4047148D" w14:textId="77777777" w:rsidR="00870A08" w:rsidRDefault="003A5418">
            <w:pPr>
              <w:spacing w:line="240" w:lineRule="auto"/>
              <w:ind w:firstLineChars="0" w:firstLine="0"/>
              <w:jc w:val="center"/>
            </w:pPr>
            <w:r>
              <w:rPr>
                <w:rFonts w:hint="eastAsia"/>
              </w:rPr>
              <w:t>172.16.3.254</w:t>
            </w:r>
          </w:p>
        </w:tc>
        <w:tc>
          <w:tcPr>
            <w:tcW w:w="1882" w:type="dxa"/>
            <w:vAlign w:val="center"/>
          </w:tcPr>
          <w:p w14:paraId="01EC47D5" w14:textId="77777777" w:rsidR="00870A08" w:rsidRDefault="003A5418">
            <w:pPr>
              <w:spacing w:line="240" w:lineRule="auto"/>
              <w:ind w:firstLineChars="0" w:firstLine="0"/>
              <w:jc w:val="center"/>
            </w:pPr>
            <w:r>
              <w:rPr>
                <w:rFonts w:hint="eastAsia"/>
              </w:rPr>
              <w:t>255.255.255.0</w:t>
            </w:r>
          </w:p>
        </w:tc>
        <w:tc>
          <w:tcPr>
            <w:tcW w:w="1458" w:type="dxa"/>
            <w:vAlign w:val="center"/>
          </w:tcPr>
          <w:p w14:paraId="608C6B5A" w14:textId="77777777" w:rsidR="00870A08" w:rsidRDefault="003A5418">
            <w:pPr>
              <w:spacing w:line="240" w:lineRule="auto"/>
              <w:ind w:firstLineChars="0" w:firstLine="0"/>
              <w:jc w:val="center"/>
            </w:pPr>
            <w:r>
              <w:rPr>
                <w:rFonts w:hint="eastAsia"/>
              </w:rPr>
              <w:t>N/A</w:t>
            </w:r>
          </w:p>
        </w:tc>
      </w:tr>
      <w:tr w:rsidR="00870A08" w14:paraId="4A7B301C" w14:textId="77777777">
        <w:trPr>
          <w:jc w:val="center"/>
        </w:trPr>
        <w:tc>
          <w:tcPr>
            <w:tcW w:w="1594" w:type="dxa"/>
            <w:vMerge w:val="restart"/>
            <w:vAlign w:val="center"/>
          </w:tcPr>
          <w:p w14:paraId="2D1FB5A4" w14:textId="77777777" w:rsidR="00870A08" w:rsidRDefault="003A5418">
            <w:pPr>
              <w:spacing w:line="240" w:lineRule="auto"/>
              <w:ind w:firstLineChars="0" w:firstLine="0"/>
              <w:jc w:val="center"/>
            </w:pPr>
            <w:r>
              <w:rPr>
                <w:rFonts w:hint="eastAsia"/>
              </w:rPr>
              <w:t>R2(AR1220)</w:t>
            </w:r>
          </w:p>
        </w:tc>
        <w:tc>
          <w:tcPr>
            <w:tcW w:w="1706" w:type="dxa"/>
            <w:vAlign w:val="center"/>
          </w:tcPr>
          <w:p w14:paraId="3488213B" w14:textId="77777777" w:rsidR="00870A08" w:rsidRDefault="003A5418">
            <w:pPr>
              <w:spacing w:line="240" w:lineRule="auto"/>
              <w:ind w:firstLineChars="0" w:firstLine="0"/>
              <w:jc w:val="center"/>
            </w:pPr>
            <w:r>
              <w:rPr>
                <w:rFonts w:hint="eastAsia"/>
              </w:rPr>
              <w:t>GE 0/0/0</w:t>
            </w:r>
          </w:p>
        </w:tc>
        <w:tc>
          <w:tcPr>
            <w:tcW w:w="1882" w:type="dxa"/>
            <w:vAlign w:val="center"/>
          </w:tcPr>
          <w:p w14:paraId="656FA74D" w14:textId="77777777" w:rsidR="00870A08" w:rsidRDefault="003A5418">
            <w:pPr>
              <w:spacing w:line="240" w:lineRule="auto"/>
              <w:ind w:firstLineChars="0" w:firstLine="0"/>
              <w:jc w:val="center"/>
            </w:pPr>
            <w:r>
              <w:rPr>
                <w:rFonts w:hint="eastAsia"/>
              </w:rPr>
              <w:t>172.16.2.100</w:t>
            </w:r>
          </w:p>
        </w:tc>
        <w:tc>
          <w:tcPr>
            <w:tcW w:w="1882" w:type="dxa"/>
            <w:vAlign w:val="center"/>
          </w:tcPr>
          <w:p w14:paraId="07723122" w14:textId="77777777" w:rsidR="00870A08" w:rsidRDefault="003A5418">
            <w:pPr>
              <w:spacing w:line="240" w:lineRule="auto"/>
              <w:ind w:firstLineChars="0" w:firstLine="0"/>
              <w:jc w:val="center"/>
            </w:pPr>
            <w:r>
              <w:rPr>
                <w:rFonts w:hint="eastAsia"/>
              </w:rPr>
              <w:t>255.255.255.0</w:t>
            </w:r>
          </w:p>
        </w:tc>
        <w:tc>
          <w:tcPr>
            <w:tcW w:w="1458" w:type="dxa"/>
            <w:vAlign w:val="center"/>
          </w:tcPr>
          <w:p w14:paraId="42D39801" w14:textId="77777777" w:rsidR="00870A08" w:rsidRDefault="003A5418">
            <w:pPr>
              <w:spacing w:line="240" w:lineRule="auto"/>
              <w:ind w:firstLineChars="0" w:firstLine="0"/>
              <w:jc w:val="center"/>
            </w:pPr>
            <w:r>
              <w:rPr>
                <w:rFonts w:hint="eastAsia"/>
              </w:rPr>
              <w:t>N/A</w:t>
            </w:r>
          </w:p>
        </w:tc>
      </w:tr>
      <w:tr w:rsidR="00870A08" w14:paraId="491504D8" w14:textId="77777777">
        <w:trPr>
          <w:trHeight w:val="285"/>
          <w:jc w:val="center"/>
        </w:trPr>
        <w:tc>
          <w:tcPr>
            <w:tcW w:w="1594" w:type="dxa"/>
            <w:vMerge/>
            <w:vAlign w:val="center"/>
          </w:tcPr>
          <w:p w14:paraId="72F18287" w14:textId="77777777" w:rsidR="00870A08" w:rsidRDefault="00870A08">
            <w:pPr>
              <w:ind w:firstLineChars="0" w:firstLine="0"/>
              <w:jc w:val="center"/>
            </w:pPr>
          </w:p>
        </w:tc>
        <w:tc>
          <w:tcPr>
            <w:tcW w:w="1706" w:type="dxa"/>
            <w:vAlign w:val="center"/>
          </w:tcPr>
          <w:p w14:paraId="36296583" w14:textId="77777777" w:rsidR="00870A08" w:rsidRDefault="003A5418">
            <w:pPr>
              <w:spacing w:line="240" w:lineRule="auto"/>
              <w:ind w:firstLineChars="0" w:firstLine="0"/>
              <w:jc w:val="center"/>
            </w:pPr>
            <w:r>
              <w:rPr>
                <w:rFonts w:hint="eastAsia"/>
              </w:rPr>
              <w:t>Ethernet 1/0/1</w:t>
            </w:r>
          </w:p>
        </w:tc>
        <w:tc>
          <w:tcPr>
            <w:tcW w:w="1882" w:type="dxa"/>
            <w:vAlign w:val="center"/>
          </w:tcPr>
          <w:p w14:paraId="6D281ECA" w14:textId="77777777" w:rsidR="00870A08" w:rsidRDefault="003A5418">
            <w:pPr>
              <w:spacing w:line="240" w:lineRule="auto"/>
              <w:ind w:firstLineChars="0" w:firstLine="0"/>
              <w:jc w:val="center"/>
            </w:pPr>
            <w:r>
              <w:rPr>
                <w:rFonts w:hint="eastAsia"/>
              </w:rPr>
              <w:t>172.16.1.100</w:t>
            </w:r>
          </w:p>
        </w:tc>
        <w:tc>
          <w:tcPr>
            <w:tcW w:w="1882" w:type="dxa"/>
            <w:vAlign w:val="center"/>
          </w:tcPr>
          <w:p w14:paraId="3732212C" w14:textId="77777777" w:rsidR="00870A08" w:rsidRDefault="003A5418">
            <w:pPr>
              <w:spacing w:line="240" w:lineRule="auto"/>
              <w:ind w:firstLineChars="0" w:firstLine="0"/>
              <w:jc w:val="center"/>
            </w:pPr>
            <w:r>
              <w:rPr>
                <w:rFonts w:hint="eastAsia"/>
              </w:rPr>
              <w:t>255.255.255.0</w:t>
            </w:r>
          </w:p>
        </w:tc>
        <w:tc>
          <w:tcPr>
            <w:tcW w:w="1458" w:type="dxa"/>
            <w:vAlign w:val="center"/>
          </w:tcPr>
          <w:p w14:paraId="192F5D25" w14:textId="77777777" w:rsidR="00870A08" w:rsidRDefault="003A5418">
            <w:pPr>
              <w:spacing w:line="240" w:lineRule="auto"/>
              <w:ind w:firstLineChars="0" w:firstLine="0"/>
              <w:jc w:val="center"/>
            </w:pPr>
            <w:r>
              <w:rPr>
                <w:rFonts w:hint="eastAsia"/>
              </w:rPr>
              <w:t>N/A</w:t>
            </w:r>
          </w:p>
        </w:tc>
      </w:tr>
      <w:tr w:rsidR="00870A08" w14:paraId="1013F7DE" w14:textId="77777777">
        <w:trPr>
          <w:jc w:val="center"/>
        </w:trPr>
        <w:tc>
          <w:tcPr>
            <w:tcW w:w="1594" w:type="dxa"/>
            <w:vMerge w:val="restart"/>
            <w:vAlign w:val="center"/>
          </w:tcPr>
          <w:p w14:paraId="4667B958" w14:textId="77777777" w:rsidR="00870A08" w:rsidRDefault="003A5418">
            <w:pPr>
              <w:spacing w:line="240" w:lineRule="auto"/>
              <w:ind w:firstLineChars="0" w:firstLine="0"/>
              <w:jc w:val="center"/>
            </w:pPr>
            <w:r>
              <w:rPr>
                <w:rFonts w:hint="eastAsia"/>
              </w:rPr>
              <w:t>R3(AR1220)</w:t>
            </w:r>
          </w:p>
        </w:tc>
        <w:tc>
          <w:tcPr>
            <w:tcW w:w="1706" w:type="dxa"/>
            <w:vAlign w:val="center"/>
          </w:tcPr>
          <w:p w14:paraId="143E4DDF" w14:textId="77777777" w:rsidR="00870A08" w:rsidRDefault="003A5418">
            <w:pPr>
              <w:spacing w:line="240" w:lineRule="auto"/>
              <w:ind w:firstLineChars="0" w:firstLine="0"/>
              <w:jc w:val="center"/>
            </w:pPr>
            <w:r>
              <w:rPr>
                <w:rFonts w:hint="eastAsia"/>
              </w:rPr>
              <w:t>GE 0/0/1</w:t>
            </w:r>
          </w:p>
        </w:tc>
        <w:tc>
          <w:tcPr>
            <w:tcW w:w="1882" w:type="dxa"/>
            <w:vAlign w:val="center"/>
          </w:tcPr>
          <w:p w14:paraId="353E22E1" w14:textId="77777777" w:rsidR="00870A08" w:rsidRDefault="003A5418">
            <w:pPr>
              <w:spacing w:line="240" w:lineRule="auto"/>
              <w:ind w:firstLineChars="0" w:firstLine="0"/>
              <w:jc w:val="center"/>
            </w:pPr>
            <w:r>
              <w:rPr>
                <w:rFonts w:hint="eastAsia"/>
              </w:rPr>
              <w:t>172.16.3.200</w:t>
            </w:r>
          </w:p>
        </w:tc>
        <w:tc>
          <w:tcPr>
            <w:tcW w:w="1882" w:type="dxa"/>
            <w:vAlign w:val="center"/>
          </w:tcPr>
          <w:p w14:paraId="2BCCD46D" w14:textId="77777777" w:rsidR="00870A08" w:rsidRDefault="003A5418">
            <w:pPr>
              <w:spacing w:line="240" w:lineRule="auto"/>
              <w:ind w:firstLineChars="0" w:firstLine="0"/>
              <w:jc w:val="center"/>
            </w:pPr>
            <w:r>
              <w:rPr>
                <w:rFonts w:hint="eastAsia"/>
              </w:rPr>
              <w:t>255.255.255.0</w:t>
            </w:r>
          </w:p>
        </w:tc>
        <w:tc>
          <w:tcPr>
            <w:tcW w:w="1458" w:type="dxa"/>
            <w:vAlign w:val="center"/>
          </w:tcPr>
          <w:p w14:paraId="6BFE2666" w14:textId="77777777" w:rsidR="00870A08" w:rsidRDefault="003A5418">
            <w:pPr>
              <w:spacing w:line="240" w:lineRule="auto"/>
              <w:ind w:firstLineChars="0" w:firstLine="0"/>
              <w:jc w:val="center"/>
            </w:pPr>
            <w:r>
              <w:rPr>
                <w:rFonts w:hint="eastAsia"/>
              </w:rPr>
              <w:t>N/A</w:t>
            </w:r>
          </w:p>
        </w:tc>
      </w:tr>
      <w:tr w:rsidR="00870A08" w14:paraId="3948D6DD" w14:textId="77777777">
        <w:trPr>
          <w:jc w:val="center"/>
        </w:trPr>
        <w:tc>
          <w:tcPr>
            <w:tcW w:w="1594" w:type="dxa"/>
            <w:vMerge/>
            <w:vAlign w:val="center"/>
          </w:tcPr>
          <w:p w14:paraId="6918A6D5" w14:textId="77777777" w:rsidR="00870A08" w:rsidRDefault="00870A08">
            <w:pPr>
              <w:ind w:firstLineChars="0" w:firstLine="0"/>
              <w:jc w:val="center"/>
            </w:pPr>
          </w:p>
        </w:tc>
        <w:tc>
          <w:tcPr>
            <w:tcW w:w="1706" w:type="dxa"/>
            <w:vAlign w:val="center"/>
          </w:tcPr>
          <w:p w14:paraId="71C53981" w14:textId="77777777" w:rsidR="00870A08" w:rsidRDefault="003A5418">
            <w:pPr>
              <w:spacing w:line="240" w:lineRule="auto"/>
              <w:ind w:firstLineChars="0" w:firstLine="0"/>
              <w:jc w:val="center"/>
            </w:pPr>
            <w:r>
              <w:rPr>
                <w:rFonts w:hint="eastAsia"/>
              </w:rPr>
              <w:t>Ethernet 1/0/1</w:t>
            </w:r>
          </w:p>
        </w:tc>
        <w:tc>
          <w:tcPr>
            <w:tcW w:w="1882" w:type="dxa"/>
            <w:vAlign w:val="center"/>
          </w:tcPr>
          <w:p w14:paraId="363BFAEE" w14:textId="77777777" w:rsidR="00870A08" w:rsidRDefault="003A5418">
            <w:pPr>
              <w:spacing w:line="240" w:lineRule="auto"/>
              <w:ind w:firstLineChars="0" w:firstLine="0"/>
              <w:jc w:val="center"/>
            </w:pPr>
            <w:r>
              <w:rPr>
                <w:rFonts w:hint="eastAsia"/>
              </w:rPr>
              <w:t>172.16.1.200</w:t>
            </w:r>
          </w:p>
        </w:tc>
        <w:tc>
          <w:tcPr>
            <w:tcW w:w="1882" w:type="dxa"/>
            <w:vAlign w:val="center"/>
          </w:tcPr>
          <w:p w14:paraId="36165A0C" w14:textId="77777777" w:rsidR="00870A08" w:rsidRDefault="003A5418">
            <w:pPr>
              <w:spacing w:line="240" w:lineRule="auto"/>
              <w:ind w:firstLineChars="0" w:firstLine="0"/>
              <w:jc w:val="center"/>
            </w:pPr>
            <w:r>
              <w:rPr>
                <w:rFonts w:hint="eastAsia"/>
              </w:rPr>
              <w:t>255.255.255.0</w:t>
            </w:r>
          </w:p>
        </w:tc>
        <w:tc>
          <w:tcPr>
            <w:tcW w:w="1458" w:type="dxa"/>
            <w:vAlign w:val="center"/>
          </w:tcPr>
          <w:p w14:paraId="1289532E" w14:textId="77777777" w:rsidR="00870A08" w:rsidRDefault="003A5418">
            <w:pPr>
              <w:spacing w:line="240" w:lineRule="auto"/>
              <w:ind w:firstLineChars="0" w:firstLine="0"/>
              <w:jc w:val="center"/>
            </w:pPr>
            <w:r>
              <w:rPr>
                <w:rFonts w:hint="eastAsia"/>
              </w:rPr>
              <w:t>N/A</w:t>
            </w:r>
          </w:p>
        </w:tc>
      </w:tr>
      <w:tr w:rsidR="00870A08" w14:paraId="60D1E4BD" w14:textId="77777777">
        <w:trPr>
          <w:jc w:val="center"/>
        </w:trPr>
        <w:tc>
          <w:tcPr>
            <w:tcW w:w="1594" w:type="dxa"/>
            <w:vAlign w:val="center"/>
          </w:tcPr>
          <w:p w14:paraId="3A67BD3E" w14:textId="77777777" w:rsidR="00870A08" w:rsidRDefault="003A5418">
            <w:pPr>
              <w:spacing w:line="240" w:lineRule="auto"/>
              <w:ind w:firstLineChars="0" w:firstLine="0"/>
              <w:jc w:val="center"/>
            </w:pPr>
            <w:r>
              <w:rPr>
                <w:rFonts w:hint="eastAsia"/>
              </w:rPr>
              <w:t>PC-1</w:t>
            </w:r>
          </w:p>
        </w:tc>
        <w:tc>
          <w:tcPr>
            <w:tcW w:w="1706" w:type="dxa"/>
            <w:vAlign w:val="center"/>
          </w:tcPr>
          <w:p w14:paraId="38D3CF03" w14:textId="77777777" w:rsidR="00870A08" w:rsidRDefault="003A5418">
            <w:pPr>
              <w:spacing w:line="240" w:lineRule="auto"/>
              <w:ind w:firstLineChars="0" w:firstLine="0"/>
              <w:jc w:val="center"/>
            </w:pPr>
            <w:r>
              <w:rPr>
                <w:rFonts w:hint="eastAsia"/>
              </w:rPr>
              <w:t>Ethernet 0/0/1</w:t>
            </w:r>
          </w:p>
        </w:tc>
        <w:tc>
          <w:tcPr>
            <w:tcW w:w="1882" w:type="dxa"/>
            <w:vAlign w:val="center"/>
          </w:tcPr>
          <w:p w14:paraId="30B9779D" w14:textId="77777777" w:rsidR="00870A08" w:rsidRDefault="003A5418">
            <w:pPr>
              <w:spacing w:line="240" w:lineRule="auto"/>
              <w:ind w:firstLineChars="0" w:firstLine="0"/>
              <w:jc w:val="center"/>
            </w:pPr>
            <w:r>
              <w:rPr>
                <w:rFonts w:hint="eastAsia"/>
              </w:rPr>
              <w:t>172.16.1.1</w:t>
            </w:r>
          </w:p>
        </w:tc>
        <w:tc>
          <w:tcPr>
            <w:tcW w:w="1882" w:type="dxa"/>
            <w:vAlign w:val="center"/>
          </w:tcPr>
          <w:p w14:paraId="562E8D7D" w14:textId="77777777" w:rsidR="00870A08" w:rsidRDefault="003A5418">
            <w:pPr>
              <w:spacing w:line="240" w:lineRule="auto"/>
              <w:ind w:firstLineChars="0" w:firstLine="0"/>
              <w:jc w:val="center"/>
            </w:pPr>
            <w:r>
              <w:rPr>
                <w:rFonts w:hint="eastAsia"/>
              </w:rPr>
              <w:t>255.255.255.0</w:t>
            </w:r>
          </w:p>
        </w:tc>
        <w:tc>
          <w:tcPr>
            <w:tcW w:w="1458" w:type="dxa"/>
            <w:vAlign w:val="center"/>
          </w:tcPr>
          <w:p w14:paraId="52F6CAE0" w14:textId="77777777" w:rsidR="00870A08" w:rsidRDefault="003A5418">
            <w:pPr>
              <w:spacing w:line="240" w:lineRule="auto"/>
              <w:ind w:firstLineChars="0" w:firstLine="0"/>
            </w:pPr>
            <w:r>
              <w:rPr>
                <w:rFonts w:hint="eastAsia"/>
              </w:rPr>
              <w:t>172.16.1.254</w:t>
            </w:r>
          </w:p>
        </w:tc>
      </w:tr>
      <w:tr w:rsidR="00870A08" w14:paraId="035FC353" w14:textId="77777777">
        <w:trPr>
          <w:jc w:val="center"/>
        </w:trPr>
        <w:tc>
          <w:tcPr>
            <w:tcW w:w="1594" w:type="dxa"/>
            <w:vAlign w:val="center"/>
          </w:tcPr>
          <w:p w14:paraId="6F41200B" w14:textId="77777777" w:rsidR="00870A08" w:rsidRDefault="003A5418">
            <w:pPr>
              <w:spacing w:line="240" w:lineRule="auto"/>
              <w:ind w:firstLineChars="0" w:firstLine="0"/>
              <w:jc w:val="center"/>
            </w:pPr>
            <w:r>
              <w:rPr>
                <w:rFonts w:hint="eastAsia"/>
              </w:rPr>
              <w:t>PC-2</w:t>
            </w:r>
          </w:p>
        </w:tc>
        <w:tc>
          <w:tcPr>
            <w:tcW w:w="1706" w:type="dxa"/>
            <w:vAlign w:val="center"/>
          </w:tcPr>
          <w:p w14:paraId="307729BA" w14:textId="77777777" w:rsidR="00870A08" w:rsidRDefault="003A5418">
            <w:pPr>
              <w:spacing w:line="240" w:lineRule="auto"/>
              <w:ind w:firstLineChars="0" w:firstLine="0"/>
              <w:jc w:val="center"/>
            </w:pPr>
            <w:r>
              <w:rPr>
                <w:rFonts w:hint="eastAsia"/>
              </w:rPr>
              <w:t>Ethernet 0/0/1</w:t>
            </w:r>
          </w:p>
        </w:tc>
        <w:tc>
          <w:tcPr>
            <w:tcW w:w="1882" w:type="dxa"/>
            <w:vAlign w:val="center"/>
          </w:tcPr>
          <w:p w14:paraId="6688956A" w14:textId="77777777" w:rsidR="00870A08" w:rsidRDefault="003A5418">
            <w:pPr>
              <w:spacing w:line="240" w:lineRule="auto"/>
              <w:ind w:firstLineChars="0" w:firstLine="0"/>
              <w:jc w:val="center"/>
            </w:pPr>
            <w:r>
              <w:rPr>
                <w:rFonts w:hint="eastAsia"/>
              </w:rPr>
              <w:t>172.16.1.2</w:t>
            </w:r>
          </w:p>
        </w:tc>
        <w:tc>
          <w:tcPr>
            <w:tcW w:w="1882" w:type="dxa"/>
            <w:vAlign w:val="center"/>
          </w:tcPr>
          <w:p w14:paraId="20D90356" w14:textId="77777777" w:rsidR="00870A08" w:rsidRDefault="003A5418">
            <w:pPr>
              <w:spacing w:line="240" w:lineRule="auto"/>
              <w:ind w:firstLineChars="0" w:firstLine="0"/>
              <w:jc w:val="center"/>
            </w:pPr>
            <w:r>
              <w:rPr>
                <w:rFonts w:hint="eastAsia"/>
              </w:rPr>
              <w:t>255.255.255.0</w:t>
            </w:r>
          </w:p>
        </w:tc>
        <w:tc>
          <w:tcPr>
            <w:tcW w:w="1458" w:type="dxa"/>
            <w:vAlign w:val="center"/>
          </w:tcPr>
          <w:p w14:paraId="4061CF70" w14:textId="77777777" w:rsidR="00870A08" w:rsidRDefault="003A5418">
            <w:pPr>
              <w:spacing w:line="240" w:lineRule="auto"/>
              <w:ind w:firstLineChars="0" w:firstLine="0"/>
            </w:pPr>
            <w:r>
              <w:rPr>
                <w:rFonts w:hint="eastAsia"/>
              </w:rPr>
              <w:t>172.16.1.254</w:t>
            </w:r>
          </w:p>
        </w:tc>
      </w:tr>
    </w:tbl>
    <w:p w14:paraId="0BD4ED25" w14:textId="77777777" w:rsidR="00870A08" w:rsidRDefault="003A5418">
      <w:pPr>
        <w:pStyle w:val="10"/>
      </w:pPr>
      <w:r>
        <w:rPr>
          <w:rFonts w:hint="eastAsia"/>
        </w:rPr>
        <w:lastRenderedPageBreak/>
        <w:t>实验步骤</w:t>
      </w:r>
    </w:p>
    <w:p w14:paraId="029A5B71" w14:textId="77777777" w:rsidR="00870A08" w:rsidRDefault="003A5418">
      <w:pPr>
        <w:pStyle w:val="2"/>
        <w:numPr>
          <w:ilvl w:val="0"/>
          <w:numId w:val="47"/>
        </w:numPr>
      </w:pPr>
      <w:r>
        <w:rPr>
          <w:rFonts w:hint="eastAsia"/>
        </w:rPr>
        <w:t>基本配置</w:t>
      </w:r>
    </w:p>
    <w:p w14:paraId="76B2BDF6" w14:textId="77777777" w:rsidR="00870A08" w:rsidRDefault="003A5418">
      <w:pPr>
        <w:pStyle w:val="12"/>
        <w:ind w:firstLineChars="202" w:firstLine="424"/>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422E8440" w14:textId="77777777" w:rsidR="00870A08" w:rsidRDefault="003A5418">
      <w:pPr>
        <w:pStyle w:val="aff6"/>
      </w:pPr>
      <w:r>
        <w:t>[R</w:t>
      </w:r>
      <w:proofErr w:type="gramStart"/>
      <w:r>
        <w:t>1]ping</w:t>
      </w:r>
      <w:proofErr w:type="gramEnd"/>
      <w:r>
        <w:t xml:space="preserve"> 172.16.2.100</w:t>
      </w:r>
    </w:p>
    <w:p w14:paraId="0D945BCD" w14:textId="77777777" w:rsidR="00870A08" w:rsidRDefault="003A5418">
      <w:pPr>
        <w:pStyle w:val="aff6"/>
      </w:pPr>
      <w:r>
        <w:t xml:space="preserve">  PING 172.16.2.100: </w:t>
      </w:r>
      <w:proofErr w:type="gramStart"/>
      <w:r>
        <w:t>56  data</w:t>
      </w:r>
      <w:proofErr w:type="gramEnd"/>
      <w:r>
        <w:t xml:space="preserve"> bytes, press CTRL_C to break</w:t>
      </w:r>
    </w:p>
    <w:p w14:paraId="0F928511" w14:textId="77777777" w:rsidR="00870A08" w:rsidRDefault="003A5418">
      <w:pPr>
        <w:pStyle w:val="aff6"/>
      </w:pPr>
      <w:r>
        <w:t xml:space="preserve">    Reply from 172.16.2.100: bytes=56 Sequence=1 </w:t>
      </w:r>
      <w:proofErr w:type="spellStart"/>
      <w:r>
        <w:t>ttl</w:t>
      </w:r>
      <w:proofErr w:type="spellEnd"/>
      <w:r>
        <w:t xml:space="preserve">=255 time=110 </w:t>
      </w:r>
      <w:proofErr w:type="spellStart"/>
      <w:r>
        <w:t>ms</w:t>
      </w:r>
      <w:proofErr w:type="spellEnd"/>
    </w:p>
    <w:p w14:paraId="03079C7F" w14:textId="77777777" w:rsidR="00870A08" w:rsidRDefault="003A5418">
      <w:pPr>
        <w:pStyle w:val="aff6"/>
      </w:pPr>
      <w:r>
        <w:t xml:space="preserve">    Reply from 172.16.2.100: bytes=56 Sequence=2 </w:t>
      </w:r>
      <w:proofErr w:type="spellStart"/>
      <w:r>
        <w:t>ttl</w:t>
      </w:r>
      <w:proofErr w:type="spellEnd"/>
      <w:r>
        <w:t xml:space="preserve">=255 time=10 </w:t>
      </w:r>
      <w:proofErr w:type="spellStart"/>
      <w:r>
        <w:t>ms</w:t>
      </w:r>
      <w:proofErr w:type="spellEnd"/>
    </w:p>
    <w:p w14:paraId="560B53E8" w14:textId="77777777" w:rsidR="00870A08" w:rsidRDefault="003A5418">
      <w:pPr>
        <w:pStyle w:val="aff6"/>
      </w:pPr>
      <w:r>
        <w:t xml:space="preserve">    Reply from 172.16.2.100: bytes=56 Sequence=3 </w:t>
      </w:r>
      <w:proofErr w:type="spellStart"/>
      <w:r>
        <w:t>ttl</w:t>
      </w:r>
      <w:proofErr w:type="spellEnd"/>
      <w:r>
        <w:t xml:space="preserve">=255 time=1 </w:t>
      </w:r>
      <w:proofErr w:type="spellStart"/>
      <w:r>
        <w:t>ms</w:t>
      </w:r>
      <w:proofErr w:type="spellEnd"/>
    </w:p>
    <w:p w14:paraId="0B9EC5BA" w14:textId="77777777" w:rsidR="00870A08" w:rsidRDefault="003A5418">
      <w:pPr>
        <w:pStyle w:val="aff6"/>
      </w:pPr>
      <w:r>
        <w:t xml:space="preserve">    Reply from 172.16.2.100: bytes=56 Sequence=4 </w:t>
      </w:r>
      <w:proofErr w:type="spellStart"/>
      <w:r>
        <w:t>ttl</w:t>
      </w:r>
      <w:proofErr w:type="spellEnd"/>
      <w:r>
        <w:t xml:space="preserve">=255 time=20 </w:t>
      </w:r>
      <w:proofErr w:type="spellStart"/>
      <w:r>
        <w:t>ms</w:t>
      </w:r>
      <w:proofErr w:type="spellEnd"/>
    </w:p>
    <w:p w14:paraId="65141DE6" w14:textId="77777777" w:rsidR="00870A08" w:rsidRDefault="003A5418">
      <w:pPr>
        <w:pStyle w:val="aff6"/>
      </w:pPr>
      <w:r>
        <w:t xml:space="preserve">    Reply from 172.16.2.100: bytes=56 Sequence=5 </w:t>
      </w:r>
      <w:proofErr w:type="spellStart"/>
      <w:r>
        <w:t>ttl</w:t>
      </w:r>
      <w:proofErr w:type="spellEnd"/>
      <w:r>
        <w:t xml:space="preserve">=255 time=50 </w:t>
      </w:r>
      <w:proofErr w:type="spellStart"/>
      <w:r>
        <w:t>ms</w:t>
      </w:r>
      <w:proofErr w:type="spellEnd"/>
    </w:p>
    <w:p w14:paraId="4FCBFCA3" w14:textId="77777777" w:rsidR="00870A08" w:rsidRDefault="003A5418">
      <w:pPr>
        <w:pStyle w:val="aff6"/>
      </w:pPr>
      <w:r>
        <w:t xml:space="preserve">  --- 172.16.2.100 ping statistics ---</w:t>
      </w:r>
    </w:p>
    <w:p w14:paraId="5FA7CB42" w14:textId="77777777" w:rsidR="00870A08" w:rsidRDefault="003A5418">
      <w:pPr>
        <w:pStyle w:val="aff6"/>
      </w:pPr>
      <w:r>
        <w:t xml:space="preserve">    5 packet(s) transmitted</w:t>
      </w:r>
    </w:p>
    <w:p w14:paraId="432D9F35" w14:textId="77777777" w:rsidR="00870A08" w:rsidRDefault="003A5418">
      <w:pPr>
        <w:pStyle w:val="aff6"/>
      </w:pPr>
      <w:r>
        <w:t xml:space="preserve">    5 packet(s) received</w:t>
      </w:r>
    </w:p>
    <w:p w14:paraId="4841943D" w14:textId="77777777" w:rsidR="00870A08" w:rsidRDefault="003A5418">
      <w:pPr>
        <w:pStyle w:val="aff6"/>
      </w:pPr>
      <w:r>
        <w:t xml:space="preserve">    0.00% packet loss</w:t>
      </w:r>
    </w:p>
    <w:p w14:paraId="16E0B5CA" w14:textId="77777777" w:rsidR="00870A08" w:rsidRDefault="003A5418">
      <w:pPr>
        <w:pStyle w:val="aff6"/>
      </w:pPr>
      <w:r>
        <w:t xml:space="preserve">round-trip min/avg/max = 1/38/110 </w:t>
      </w:r>
      <w:proofErr w:type="spellStart"/>
      <w:r>
        <w:t>ms</w:t>
      </w:r>
      <w:proofErr w:type="spellEnd"/>
    </w:p>
    <w:p w14:paraId="45AAC0C0" w14:textId="77777777" w:rsidR="00870A08" w:rsidRDefault="00870A08">
      <w:pPr>
        <w:ind w:firstLineChars="0" w:firstLine="0"/>
        <w:jc w:val="left"/>
      </w:pPr>
    </w:p>
    <w:p w14:paraId="42B172B2" w14:textId="77777777" w:rsidR="00870A08" w:rsidRDefault="003A5418">
      <w:pPr>
        <w:ind w:firstLine="420"/>
        <w:jc w:val="left"/>
      </w:pPr>
      <w:r>
        <w:rPr>
          <w:rFonts w:hint="eastAsia"/>
        </w:rPr>
        <w:t>其余直连网段的连通性测试省略。</w:t>
      </w:r>
    </w:p>
    <w:p w14:paraId="2C89F48D" w14:textId="77777777" w:rsidR="00870A08" w:rsidRDefault="003A5418">
      <w:pPr>
        <w:pStyle w:val="2"/>
        <w:rPr>
          <w:rFonts w:ascii="微软雅黑" w:hAnsi="微软雅黑"/>
        </w:rPr>
      </w:pPr>
      <w:r>
        <w:rPr>
          <w:rFonts w:ascii="微软雅黑" w:hAnsi="微软雅黑" w:hint="eastAsia"/>
        </w:rPr>
        <w:t>部署OSPF网络</w:t>
      </w:r>
    </w:p>
    <w:p w14:paraId="43778F8D" w14:textId="77777777" w:rsidR="00870A08" w:rsidRDefault="003A5418">
      <w:pPr>
        <w:ind w:firstLine="420"/>
      </w:pPr>
      <w:r>
        <w:rPr>
          <w:rFonts w:hint="eastAsia"/>
        </w:rPr>
        <w:t>在公司的出口网关路由器</w:t>
      </w:r>
      <w:r>
        <w:rPr>
          <w:rFonts w:hint="eastAsia"/>
        </w:rPr>
        <w:t>R1</w:t>
      </w:r>
      <w:r>
        <w:rPr>
          <w:rFonts w:hint="eastAsia"/>
        </w:rPr>
        <w:t>，</w:t>
      </w:r>
      <w:r>
        <w:rPr>
          <w:rFonts w:hint="eastAsia"/>
        </w:rPr>
        <w:t>R2</w:t>
      </w:r>
      <w:r>
        <w:rPr>
          <w:rFonts w:hint="eastAsia"/>
        </w:rPr>
        <w:t>，和外网路由器</w:t>
      </w:r>
      <w:r>
        <w:rPr>
          <w:rFonts w:hint="eastAsia"/>
        </w:rPr>
        <w:t>R3</w:t>
      </w:r>
      <w:r>
        <w:rPr>
          <w:rFonts w:hint="eastAsia"/>
        </w:rPr>
        <w:t>上配置</w:t>
      </w:r>
      <w:r>
        <w:rPr>
          <w:rFonts w:hint="eastAsia"/>
        </w:rPr>
        <w:t>OSPF</w:t>
      </w:r>
      <w:r>
        <w:rPr>
          <w:rFonts w:hint="eastAsia"/>
        </w:rPr>
        <w:t>协议，使用进程号</w:t>
      </w:r>
      <w:r>
        <w:rPr>
          <w:rFonts w:hint="eastAsia"/>
        </w:rPr>
        <w:t>1</w:t>
      </w:r>
      <w:r>
        <w:rPr>
          <w:rFonts w:hint="eastAsia"/>
        </w:rPr>
        <w:t>，且所有网段均通告</w:t>
      </w:r>
      <w:proofErr w:type="gramStart"/>
      <w:r>
        <w:rPr>
          <w:rFonts w:hint="eastAsia"/>
        </w:rPr>
        <w:t>进区域</w:t>
      </w:r>
      <w:proofErr w:type="gramEnd"/>
      <w:r>
        <w:rPr>
          <w:rFonts w:hint="eastAsia"/>
        </w:rPr>
        <w:t>0</w:t>
      </w:r>
      <w:r>
        <w:rPr>
          <w:rFonts w:hint="eastAsia"/>
        </w:rPr>
        <w:t>中。</w:t>
      </w:r>
      <w:r>
        <w:t xml:space="preserve"> </w:t>
      </w:r>
    </w:p>
    <w:p w14:paraId="5CCAF541" w14:textId="77777777" w:rsidR="00870A08" w:rsidRDefault="003A5418">
      <w:pPr>
        <w:pStyle w:val="aff6"/>
      </w:pPr>
      <w:r>
        <w:t>[R</w:t>
      </w:r>
      <w:proofErr w:type="gramStart"/>
      <w:r>
        <w:t>1]</w:t>
      </w:r>
      <w:proofErr w:type="spellStart"/>
      <w:r>
        <w:t>ospf</w:t>
      </w:r>
      <w:proofErr w:type="spellEnd"/>
      <w:proofErr w:type="gramEnd"/>
      <w:r>
        <w:t xml:space="preserve"> 1</w:t>
      </w:r>
    </w:p>
    <w:p w14:paraId="712FA111" w14:textId="77777777" w:rsidR="00870A08" w:rsidRDefault="003A5418">
      <w:pPr>
        <w:pStyle w:val="aff6"/>
      </w:pPr>
      <w:r>
        <w:t>[R1-ospf-</w:t>
      </w:r>
      <w:proofErr w:type="gramStart"/>
      <w:r>
        <w:t>1]area</w:t>
      </w:r>
      <w:proofErr w:type="gramEnd"/>
      <w:r>
        <w:t xml:space="preserve"> 0</w:t>
      </w:r>
    </w:p>
    <w:p w14:paraId="4B42FCF1" w14:textId="77777777" w:rsidR="00870A08" w:rsidRDefault="003A5418">
      <w:pPr>
        <w:pStyle w:val="aff6"/>
      </w:pPr>
      <w:r>
        <w:t>[R1-ospf-1-area-0.0.0.</w:t>
      </w:r>
      <w:proofErr w:type="gramStart"/>
      <w:r>
        <w:t>0]net</w:t>
      </w:r>
      <w:r>
        <w:rPr>
          <w:rFonts w:hint="eastAsia"/>
        </w:rPr>
        <w:t>work</w:t>
      </w:r>
      <w:proofErr w:type="gramEnd"/>
      <w:r>
        <w:t xml:space="preserve"> 172.16.2.0 0.0.0.255</w:t>
      </w:r>
    </w:p>
    <w:p w14:paraId="63EE7574" w14:textId="77777777" w:rsidR="00870A08" w:rsidRDefault="003A5418">
      <w:pPr>
        <w:pStyle w:val="aff6"/>
      </w:pPr>
      <w:r>
        <w:t>[R1-ospf-1-area-0.0.0.</w:t>
      </w:r>
      <w:proofErr w:type="gramStart"/>
      <w:r>
        <w:t>0]net</w:t>
      </w:r>
      <w:r>
        <w:rPr>
          <w:rFonts w:hint="eastAsia"/>
        </w:rPr>
        <w:t>work</w:t>
      </w:r>
      <w:proofErr w:type="gramEnd"/>
      <w:r>
        <w:t xml:space="preserve"> 172.16.3.0 0.0.0.255</w:t>
      </w:r>
    </w:p>
    <w:p w14:paraId="4E1CBD0E" w14:textId="77777777" w:rsidR="00870A08" w:rsidRDefault="00870A08">
      <w:pPr>
        <w:pStyle w:val="aff6"/>
      </w:pPr>
    </w:p>
    <w:p w14:paraId="3F8D9ABA" w14:textId="77777777" w:rsidR="00870A08" w:rsidRDefault="003A5418">
      <w:pPr>
        <w:pStyle w:val="aff6"/>
      </w:pPr>
      <w:r>
        <w:t>[R</w:t>
      </w:r>
      <w:proofErr w:type="gramStart"/>
      <w:r>
        <w:t>2]</w:t>
      </w:r>
      <w:proofErr w:type="spellStart"/>
      <w:r>
        <w:t>ospf</w:t>
      </w:r>
      <w:proofErr w:type="spellEnd"/>
      <w:proofErr w:type="gramEnd"/>
      <w:r>
        <w:t xml:space="preserve"> 1</w:t>
      </w:r>
    </w:p>
    <w:p w14:paraId="3675A6D7" w14:textId="77777777" w:rsidR="00870A08" w:rsidRDefault="003A5418">
      <w:pPr>
        <w:pStyle w:val="aff6"/>
      </w:pPr>
      <w:r>
        <w:t>[R2-ospf-</w:t>
      </w:r>
      <w:proofErr w:type="gramStart"/>
      <w:r>
        <w:t>1]area</w:t>
      </w:r>
      <w:proofErr w:type="gramEnd"/>
      <w:r>
        <w:t xml:space="preserve"> 0</w:t>
      </w:r>
    </w:p>
    <w:p w14:paraId="5A8E54B4" w14:textId="77777777" w:rsidR="00870A08" w:rsidRDefault="003A5418">
      <w:pPr>
        <w:pStyle w:val="aff6"/>
      </w:pPr>
      <w:r>
        <w:t>[R2-ospf-1-area-0.0.0.</w:t>
      </w:r>
      <w:proofErr w:type="gramStart"/>
      <w:r>
        <w:t>0]network</w:t>
      </w:r>
      <w:proofErr w:type="gramEnd"/>
      <w:r>
        <w:t xml:space="preserve"> 172.16.1.0 0.0.</w:t>
      </w:r>
      <w:r>
        <w:rPr>
          <w:rFonts w:hint="eastAsia"/>
        </w:rPr>
        <w:t>0.255</w:t>
      </w:r>
    </w:p>
    <w:p w14:paraId="21546BFD" w14:textId="77777777" w:rsidR="00870A08" w:rsidRDefault="003A5418">
      <w:pPr>
        <w:pStyle w:val="aff6"/>
      </w:pPr>
      <w:r>
        <w:t>[R2-ospf-1-area-0.0.0.</w:t>
      </w:r>
      <w:proofErr w:type="gramStart"/>
      <w:r>
        <w:t>0]network</w:t>
      </w:r>
      <w:proofErr w:type="gramEnd"/>
      <w:r>
        <w:t xml:space="preserve"> 172.16.2.0 0.0.0.255</w:t>
      </w:r>
    </w:p>
    <w:p w14:paraId="3EBF8048" w14:textId="77777777" w:rsidR="00870A08" w:rsidRDefault="00870A08">
      <w:pPr>
        <w:pStyle w:val="aff6"/>
      </w:pPr>
    </w:p>
    <w:p w14:paraId="53A92CE9" w14:textId="77777777" w:rsidR="00870A08" w:rsidRDefault="003A5418">
      <w:pPr>
        <w:pStyle w:val="aff6"/>
      </w:pPr>
      <w:r>
        <w:t>[R</w:t>
      </w:r>
      <w:proofErr w:type="gramStart"/>
      <w:r>
        <w:t>3]</w:t>
      </w:r>
      <w:proofErr w:type="spellStart"/>
      <w:r>
        <w:t>ospf</w:t>
      </w:r>
      <w:proofErr w:type="spellEnd"/>
      <w:proofErr w:type="gramEnd"/>
      <w:r>
        <w:t xml:space="preserve"> 1</w:t>
      </w:r>
    </w:p>
    <w:p w14:paraId="1C2CCFEC" w14:textId="77777777" w:rsidR="00870A08" w:rsidRDefault="003A5418">
      <w:pPr>
        <w:pStyle w:val="aff6"/>
      </w:pPr>
      <w:r>
        <w:t>[R3-ospf-</w:t>
      </w:r>
      <w:proofErr w:type="gramStart"/>
      <w:r>
        <w:t>1]area</w:t>
      </w:r>
      <w:proofErr w:type="gramEnd"/>
      <w:r>
        <w:t xml:space="preserve"> 0</w:t>
      </w:r>
    </w:p>
    <w:p w14:paraId="7E314C13" w14:textId="77777777" w:rsidR="00870A08" w:rsidRDefault="003A5418">
      <w:pPr>
        <w:pStyle w:val="aff6"/>
      </w:pPr>
      <w:r>
        <w:t>[R3-ospf-1-area-0.0.0.</w:t>
      </w:r>
      <w:proofErr w:type="gramStart"/>
      <w:r>
        <w:t>0]network</w:t>
      </w:r>
      <w:proofErr w:type="gramEnd"/>
      <w:r>
        <w:t xml:space="preserve"> 172.16.1.0 0.0.0.255</w:t>
      </w:r>
    </w:p>
    <w:p w14:paraId="44406FB6" w14:textId="77777777" w:rsidR="00870A08" w:rsidRDefault="003A5418">
      <w:pPr>
        <w:pStyle w:val="aff6"/>
      </w:pPr>
      <w:r>
        <w:t>[R3-ospf-1-area-0.0.0.</w:t>
      </w:r>
      <w:proofErr w:type="gramStart"/>
      <w:r>
        <w:t>0]network</w:t>
      </w:r>
      <w:proofErr w:type="gramEnd"/>
      <w:r>
        <w:t xml:space="preserve"> 172.16.3.0 0.0.0.255</w:t>
      </w:r>
    </w:p>
    <w:p w14:paraId="770A67DD" w14:textId="77777777" w:rsidR="00870A08" w:rsidRDefault="00870A08">
      <w:pPr>
        <w:pStyle w:val="aff6"/>
      </w:pPr>
    </w:p>
    <w:p w14:paraId="653F85D0" w14:textId="77777777" w:rsidR="00870A08" w:rsidRDefault="003A5418">
      <w:pPr>
        <w:ind w:firstLine="420"/>
      </w:pPr>
      <w:r>
        <w:rPr>
          <w:rFonts w:hint="eastAsia"/>
        </w:rPr>
        <w:t>配置完成后，在</w:t>
      </w:r>
      <w:r>
        <w:rPr>
          <w:rFonts w:hint="eastAsia"/>
        </w:rPr>
        <w:t>R1</w:t>
      </w:r>
      <w:r>
        <w:rPr>
          <w:rFonts w:hint="eastAsia"/>
        </w:rPr>
        <w:t>上检查</w:t>
      </w:r>
      <w:r>
        <w:rPr>
          <w:rFonts w:hint="eastAsia"/>
        </w:rPr>
        <w:t>OSPF</w:t>
      </w:r>
      <w:r>
        <w:rPr>
          <w:rFonts w:hint="eastAsia"/>
        </w:rPr>
        <w:t>邻居建立情况。</w:t>
      </w:r>
    </w:p>
    <w:p w14:paraId="50FD7891" w14:textId="77777777" w:rsidR="00870A08" w:rsidRDefault="003A5418">
      <w:pPr>
        <w:pStyle w:val="aff6"/>
      </w:pPr>
      <w:r>
        <w:t>[R</w:t>
      </w:r>
      <w:proofErr w:type="gramStart"/>
      <w:r>
        <w:t>1]display</w:t>
      </w:r>
      <w:proofErr w:type="gramEnd"/>
      <w:r>
        <w:t xml:space="preserve"> </w:t>
      </w:r>
      <w:proofErr w:type="spellStart"/>
      <w:r>
        <w:t>ospf</w:t>
      </w:r>
      <w:proofErr w:type="spellEnd"/>
      <w:r>
        <w:t xml:space="preserve"> peer brief </w:t>
      </w:r>
    </w:p>
    <w:p w14:paraId="2707441E" w14:textId="77777777" w:rsidR="00870A08" w:rsidRDefault="003A5418">
      <w:pPr>
        <w:pStyle w:val="aff6"/>
      </w:pPr>
      <w:r>
        <w:tab/>
        <w:t xml:space="preserve"> OSPF Process 1 with Router-ID 172.16.2.254</w:t>
      </w:r>
    </w:p>
    <w:p w14:paraId="5CCD0CE3" w14:textId="77777777" w:rsidR="00870A08" w:rsidRDefault="003A5418">
      <w:pPr>
        <w:pStyle w:val="aff6"/>
      </w:pPr>
      <w:r>
        <w:tab/>
      </w:r>
      <w:r>
        <w:tab/>
        <w:t xml:space="preserve">  Peer Statistic Information</w:t>
      </w:r>
    </w:p>
    <w:p w14:paraId="41744013" w14:textId="77777777" w:rsidR="00870A08" w:rsidRDefault="003A5418">
      <w:pPr>
        <w:pStyle w:val="aff6"/>
      </w:pPr>
      <w:r>
        <w:t xml:space="preserve"> ----------------------------------------------------------------------------</w:t>
      </w:r>
    </w:p>
    <w:p w14:paraId="23CAEA0D" w14:textId="77777777" w:rsidR="00870A08" w:rsidRDefault="003A5418">
      <w:pPr>
        <w:pStyle w:val="aff6"/>
      </w:pPr>
      <w:r>
        <w:t xml:space="preserve"> Area Id          Interface                        Neighbor id      State    </w:t>
      </w:r>
    </w:p>
    <w:p w14:paraId="3A81C3B3" w14:textId="77777777" w:rsidR="00870A08" w:rsidRDefault="003A5418">
      <w:pPr>
        <w:pStyle w:val="aff6"/>
      </w:pPr>
      <w:r>
        <w:t xml:space="preserve"> 0.0.0.0          GigabitEthernet0/0/0             172.16.1.100     Full        </w:t>
      </w:r>
    </w:p>
    <w:p w14:paraId="1F3D6EBD" w14:textId="77777777" w:rsidR="00870A08" w:rsidRDefault="003A5418">
      <w:pPr>
        <w:pStyle w:val="aff6"/>
      </w:pPr>
      <w:r>
        <w:t xml:space="preserve"> 0.0.0.0          GigabitEthernet0/0/1             172.16.1.200     Full        </w:t>
      </w:r>
    </w:p>
    <w:p w14:paraId="12CE11CB" w14:textId="77777777" w:rsidR="00870A08" w:rsidRDefault="003A5418">
      <w:pPr>
        <w:pStyle w:val="aff6"/>
      </w:pPr>
      <w:r>
        <w:t xml:space="preserve"> ----------------------------------------------------------------------------</w:t>
      </w:r>
    </w:p>
    <w:p w14:paraId="068D5704" w14:textId="77777777" w:rsidR="00870A08" w:rsidRDefault="00870A08">
      <w:pPr>
        <w:pStyle w:val="aff6"/>
      </w:pPr>
    </w:p>
    <w:p w14:paraId="774FE5C1" w14:textId="77777777" w:rsidR="00870A08" w:rsidRDefault="003A5418">
      <w:pPr>
        <w:ind w:firstLine="420"/>
      </w:pPr>
      <w:r>
        <w:rPr>
          <w:rFonts w:hint="eastAsia"/>
        </w:rPr>
        <w:t>可以观察到，此时</w:t>
      </w:r>
      <w:r>
        <w:rPr>
          <w:rFonts w:hint="eastAsia"/>
        </w:rPr>
        <w:t>R1</w:t>
      </w:r>
      <w:r>
        <w:rPr>
          <w:rFonts w:hint="eastAsia"/>
        </w:rPr>
        <w:t>已经于</w:t>
      </w:r>
      <w:r>
        <w:rPr>
          <w:rFonts w:hint="eastAsia"/>
        </w:rPr>
        <w:t>R2</w:t>
      </w:r>
      <w:r>
        <w:rPr>
          <w:rFonts w:hint="eastAsia"/>
        </w:rPr>
        <w:t>，</w:t>
      </w:r>
      <w:r>
        <w:rPr>
          <w:rFonts w:hint="eastAsia"/>
        </w:rPr>
        <w:t>R3</w:t>
      </w:r>
      <w:r>
        <w:rPr>
          <w:rFonts w:hint="eastAsia"/>
        </w:rPr>
        <w:t>成功建立起了</w:t>
      </w:r>
      <w:r>
        <w:rPr>
          <w:rFonts w:hint="eastAsia"/>
        </w:rPr>
        <w:t>OSPF</w:t>
      </w:r>
      <w:r>
        <w:rPr>
          <w:rFonts w:hint="eastAsia"/>
        </w:rPr>
        <w:t>邻居关系。</w:t>
      </w:r>
    </w:p>
    <w:p w14:paraId="4F2E0AE2" w14:textId="77777777" w:rsidR="00870A08" w:rsidRDefault="003A5418">
      <w:pPr>
        <w:pStyle w:val="2"/>
        <w:rPr>
          <w:rFonts w:ascii="微软雅黑" w:hAnsi="微软雅黑"/>
        </w:rPr>
      </w:pPr>
      <w:r>
        <w:rPr>
          <w:rFonts w:ascii="微软雅黑" w:hAnsi="微软雅黑" w:hint="eastAsia"/>
        </w:rPr>
        <w:t>配置VRRP协议</w:t>
      </w:r>
    </w:p>
    <w:p w14:paraId="34645DFD" w14:textId="77777777" w:rsidR="00870A08" w:rsidRDefault="003A5418">
      <w:pPr>
        <w:ind w:firstLine="420"/>
      </w:pPr>
      <w:r>
        <w:rPr>
          <w:rFonts w:hint="eastAsia"/>
        </w:rPr>
        <w:t>为了提高网络的可靠性，公司采用双出口的方式连接到外网。现网络管理员想针对两台出口网关路由器实现主备备份，即</w:t>
      </w:r>
      <w:r>
        <w:rPr>
          <w:rFonts w:hint="eastAsia"/>
          <w:highlight w:val="yellow"/>
        </w:rPr>
        <w:t>正常情况下，只有主网关工作</w:t>
      </w:r>
      <w:r>
        <w:rPr>
          <w:rFonts w:hint="eastAsia"/>
        </w:rPr>
        <w:t>，当其发生故障</w:t>
      </w:r>
      <w:r>
        <w:rPr>
          <w:rFonts w:hint="eastAsia"/>
          <w:highlight w:val="yellow"/>
        </w:rPr>
        <w:t>时能够自动切换到备份网</w:t>
      </w:r>
      <w:r>
        <w:rPr>
          <w:rFonts w:hint="eastAsia"/>
        </w:rPr>
        <w:t>关。现在通过配置</w:t>
      </w:r>
      <w:r>
        <w:rPr>
          <w:rFonts w:hint="eastAsia"/>
        </w:rPr>
        <w:t>VRRP</w:t>
      </w:r>
      <w:r>
        <w:rPr>
          <w:rFonts w:hint="eastAsia"/>
        </w:rPr>
        <w:t>协议来实现这样的需求。</w:t>
      </w:r>
    </w:p>
    <w:p w14:paraId="09767D3E" w14:textId="77777777" w:rsidR="00870A08" w:rsidRDefault="003A5418">
      <w:pPr>
        <w:ind w:firstLine="420"/>
      </w:pPr>
      <w:r>
        <w:rPr>
          <w:rFonts w:hint="eastAsia"/>
        </w:rPr>
        <w:t>在</w:t>
      </w:r>
      <w:r>
        <w:rPr>
          <w:rFonts w:hint="eastAsia"/>
        </w:rPr>
        <w:t>R2</w:t>
      </w:r>
      <w:r>
        <w:rPr>
          <w:rFonts w:hint="eastAsia"/>
        </w:rPr>
        <w:t>和</w:t>
      </w:r>
      <w:r>
        <w:rPr>
          <w:rFonts w:hint="eastAsia"/>
        </w:rPr>
        <w:t>R3</w:t>
      </w:r>
      <w:r>
        <w:rPr>
          <w:rFonts w:hint="eastAsia"/>
        </w:rPr>
        <w:t>上配置</w:t>
      </w:r>
      <w:r>
        <w:rPr>
          <w:rFonts w:hint="eastAsia"/>
        </w:rPr>
        <w:t>VRRP</w:t>
      </w:r>
      <w:r>
        <w:rPr>
          <w:rFonts w:hint="eastAsia"/>
        </w:rPr>
        <w:t>协议，使用命令</w:t>
      </w:r>
      <w:proofErr w:type="spellStart"/>
      <w:r>
        <w:rPr>
          <w:rFonts w:hint="eastAsia"/>
          <w:b/>
        </w:rPr>
        <w:t>vrrp</w:t>
      </w:r>
      <w:proofErr w:type="spellEnd"/>
      <w:r>
        <w:rPr>
          <w:rFonts w:hint="eastAsia"/>
          <w:b/>
        </w:rPr>
        <w:t xml:space="preserve"> </w:t>
      </w:r>
      <w:proofErr w:type="spellStart"/>
      <w:r>
        <w:rPr>
          <w:rFonts w:hint="eastAsia"/>
          <w:b/>
        </w:rPr>
        <w:t>vrid</w:t>
      </w:r>
      <w:proofErr w:type="spellEnd"/>
      <w:r>
        <w:rPr>
          <w:rFonts w:hint="eastAsia"/>
          <w:b/>
        </w:rPr>
        <w:t xml:space="preserve"> virtual-</w:t>
      </w:r>
      <w:proofErr w:type="spellStart"/>
      <w:r>
        <w:rPr>
          <w:rFonts w:hint="eastAsia"/>
          <w:b/>
        </w:rPr>
        <w:t>ip</w:t>
      </w:r>
      <w:proofErr w:type="spellEnd"/>
      <w:r>
        <w:rPr>
          <w:rFonts w:hint="eastAsia"/>
        </w:rPr>
        <w:t>创建</w:t>
      </w:r>
      <w:r>
        <w:rPr>
          <w:rFonts w:hint="eastAsia"/>
        </w:rPr>
        <w:t>VRRP</w:t>
      </w:r>
      <w:r>
        <w:rPr>
          <w:rFonts w:hint="eastAsia"/>
        </w:rPr>
        <w:t>备份组，指</w:t>
      </w:r>
      <w:r>
        <w:rPr>
          <w:rFonts w:hint="eastAsia"/>
        </w:rPr>
        <w:lastRenderedPageBreak/>
        <w:t>定即</w:t>
      </w:r>
      <w:r>
        <w:rPr>
          <w:rFonts w:hint="eastAsia"/>
        </w:rPr>
        <w:t>R1</w:t>
      </w:r>
      <w:r>
        <w:rPr>
          <w:rFonts w:hint="eastAsia"/>
        </w:rPr>
        <w:t>和</w:t>
      </w:r>
      <w:r>
        <w:rPr>
          <w:rFonts w:hint="eastAsia"/>
        </w:rPr>
        <w:t>R2</w:t>
      </w:r>
      <w:r>
        <w:rPr>
          <w:rFonts w:hint="eastAsia"/>
        </w:rPr>
        <w:t>处于同一个</w:t>
      </w:r>
      <w:r>
        <w:rPr>
          <w:rFonts w:hint="eastAsia"/>
        </w:rPr>
        <w:t>VRRP</w:t>
      </w:r>
      <w:r>
        <w:rPr>
          <w:rFonts w:hint="eastAsia"/>
        </w:rPr>
        <w:t>备份组内，</w:t>
      </w:r>
      <w:r>
        <w:rPr>
          <w:rFonts w:hint="eastAsia"/>
        </w:rPr>
        <w:t>VRRP</w:t>
      </w:r>
      <w:r>
        <w:rPr>
          <w:rFonts w:hint="eastAsia"/>
        </w:rPr>
        <w:t>备份组号为</w:t>
      </w:r>
      <w:r>
        <w:rPr>
          <w:rFonts w:hint="eastAsia"/>
        </w:rPr>
        <w:t>1</w:t>
      </w:r>
      <w:r>
        <w:rPr>
          <w:rFonts w:hint="eastAsia"/>
        </w:rPr>
        <w:t>，配置虚拟</w:t>
      </w:r>
      <w:r>
        <w:rPr>
          <w:rFonts w:hint="eastAsia"/>
        </w:rPr>
        <w:t>IP</w:t>
      </w:r>
      <w:r>
        <w:rPr>
          <w:rFonts w:hint="eastAsia"/>
        </w:rPr>
        <w:t>为</w:t>
      </w:r>
      <w:r>
        <w:rPr>
          <w:rFonts w:hint="eastAsia"/>
        </w:rPr>
        <w:t>172.16.1.254</w:t>
      </w:r>
      <w:r>
        <w:rPr>
          <w:rFonts w:hint="eastAsia"/>
        </w:rPr>
        <w:t>。注意虚拟</w:t>
      </w:r>
      <w:r>
        <w:rPr>
          <w:rFonts w:hint="eastAsia"/>
        </w:rPr>
        <w:t>IP</w:t>
      </w:r>
      <w:r>
        <w:rPr>
          <w:rFonts w:hint="eastAsia"/>
        </w:rPr>
        <w:t>地址必须和当前接口在同一网段。</w:t>
      </w:r>
    </w:p>
    <w:p w14:paraId="21AF6E32" w14:textId="77777777" w:rsidR="00870A08" w:rsidRDefault="003A5418">
      <w:pPr>
        <w:pStyle w:val="aff6"/>
      </w:pPr>
      <w:r>
        <w:t>[R</w:t>
      </w:r>
      <w:proofErr w:type="gramStart"/>
      <w:r>
        <w:t>2]int</w:t>
      </w:r>
      <w:r>
        <w:rPr>
          <w:rFonts w:hint="eastAsia"/>
        </w:rPr>
        <w:t>erface</w:t>
      </w:r>
      <w:proofErr w:type="gramEnd"/>
      <w:r>
        <w:t xml:space="preserve"> </w:t>
      </w:r>
      <w:r>
        <w:rPr>
          <w:rFonts w:hint="eastAsia"/>
        </w:rPr>
        <w:t>e</w:t>
      </w:r>
      <w:r>
        <w:t>thernet</w:t>
      </w:r>
      <w:r>
        <w:rPr>
          <w:rFonts w:hint="eastAsia"/>
        </w:rPr>
        <w:t xml:space="preserve"> 1</w:t>
      </w:r>
      <w:r>
        <w:t>/0/1</w:t>
      </w:r>
    </w:p>
    <w:p w14:paraId="62233041" w14:textId="77777777" w:rsidR="00870A08" w:rsidRDefault="003A5418">
      <w:pPr>
        <w:pStyle w:val="aff6"/>
      </w:pPr>
      <w:r>
        <w:t>[R2-Ethernet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1 virtual-</w:t>
      </w:r>
      <w:proofErr w:type="spellStart"/>
      <w:r>
        <w:t>ip</w:t>
      </w:r>
      <w:proofErr w:type="spellEnd"/>
      <w:r>
        <w:t xml:space="preserve"> 172.16.1.254</w:t>
      </w:r>
    </w:p>
    <w:p w14:paraId="7AFF2160" w14:textId="77777777" w:rsidR="00870A08" w:rsidRDefault="00870A08">
      <w:pPr>
        <w:pStyle w:val="aff6"/>
      </w:pPr>
    </w:p>
    <w:p w14:paraId="28B05211" w14:textId="77777777" w:rsidR="00870A08" w:rsidRDefault="003A5418">
      <w:pPr>
        <w:pStyle w:val="aff6"/>
      </w:pPr>
      <w:r>
        <w:t>[R</w:t>
      </w:r>
      <w:proofErr w:type="gramStart"/>
      <w:r>
        <w:rPr>
          <w:rFonts w:hint="eastAsia"/>
        </w:rPr>
        <w:t>3</w:t>
      </w:r>
      <w:r>
        <w:t>]int</w:t>
      </w:r>
      <w:r>
        <w:rPr>
          <w:rFonts w:hint="eastAsia"/>
        </w:rPr>
        <w:t>erface</w:t>
      </w:r>
      <w:proofErr w:type="gramEnd"/>
      <w:r>
        <w:t xml:space="preserve"> </w:t>
      </w:r>
      <w:r>
        <w:rPr>
          <w:rFonts w:hint="eastAsia"/>
        </w:rPr>
        <w:t>e</w:t>
      </w:r>
      <w:r>
        <w:t>thernet</w:t>
      </w:r>
      <w:r>
        <w:rPr>
          <w:rFonts w:hint="eastAsia"/>
        </w:rPr>
        <w:t xml:space="preserve"> 1</w:t>
      </w:r>
      <w:r>
        <w:t>/0/1</w:t>
      </w:r>
    </w:p>
    <w:p w14:paraId="0F492920" w14:textId="77777777" w:rsidR="00870A08" w:rsidRDefault="003A5418">
      <w:pPr>
        <w:pStyle w:val="aff6"/>
      </w:pPr>
      <w:r>
        <w:t>[R3-Ethernet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1 vir</w:t>
      </w:r>
      <w:r>
        <w:rPr>
          <w:rFonts w:hint="eastAsia"/>
        </w:rPr>
        <w:t>tual-</w:t>
      </w:r>
      <w:proofErr w:type="spellStart"/>
      <w:r>
        <w:rPr>
          <w:rFonts w:hint="eastAsia"/>
        </w:rPr>
        <w:t>ip</w:t>
      </w:r>
      <w:proofErr w:type="spellEnd"/>
      <w:r>
        <w:t xml:space="preserve"> 172.16.1.254</w:t>
      </w:r>
    </w:p>
    <w:p w14:paraId="04BB6707" w14:textId="77777777" w:rsidR="00870A08" w:rsidRDefault="00870A08">
      <w:pPr>
        <w:pStyle w:val="aff6"/>
      </w:pPr>
    </w:p>
    <w:p w14:paraId="246C2613" w14:textId="77777777" w:rsidR="00870A08" w:rsidRDefault="003A5418">
      <w:pPr>
        <w:ind w:firstLine="420"/>
      </w:pPr>
      <w:r>
        <w:rPr>
          <w:rFonts w:hint="eastAsia"/>
        </w:rPr>
        <w:t>经过这样的配置后，</w:t>
      </w:r>
      <w:r>
        <w:rPr>
          <w:rFonts w:hint="eastAsia"/>
        </w:rPr>
        <w:t>PC</w:t>
      </w:r>
      <w:r>
        <w:rPr>
          <w:rFonts w:hint="eastAsia"/>
        </w:rPr>
        <w:t>将使用虚拟路由器</w:t>
      </w:r>
      <w:r>
        <w:rPr>
          <w:rFonts w:hint="eastAsia"/>
        </w:rPr>
        <w:t>IP</w:t>
      </w:r>
      <w:r>
        <w:rPr>
          <w:rFonts w:hint="eastAsia"/>
        </w:rPr>
        <w:t>地址作为默认网关。</w:t>
      </w:r>
    </w:p>
    <w:p w14:paraId="63FD7906" w14:textId="77777777" w:rsidR="00870A08" w:rsidRDefault="003A5418">
      <w:pPr>
        <w:ind w:firstLine="420"/>
      </w:pPr>
      <w:r>
        <w:rPr>
          <w:rFonts w:hint="eastAsia"/>
        </w:rPr>
        <w:t>在</w:t>
      </w:r>
      <w:r>
        <w:rPr>
          <w:rFonts w:hint="eastAsia"/>
        </w:rPr>
        <w:t>VRRP</w:t>
      </w:r>
      <w:r>
        <w:rPr>
          <w:rFonts w:hint="eastAsia"/>
        </w:rPr>
        <w:t>协议中，优先级决定路由器在备份组中的角色，</w:t>
      </w:r>
      <w:r>
        <w:rPr>
          <w:rFonts w:hint="eastAsia"/>
          <w:highlight w:val="yellow"/>
        </w:rPr>
        <w:t>优先级高者成为</w:t>
      </w:r>
      <w:r>
        <w:rPr>
          <w:rFonts w:hint="eastAsia"/>
          <w:highlight w:val="yellow"/>
        </w:rPr>
        <w:t>Master</w:t>
      </w:r>
      <w:r>
        <w:rPr>
          <w:rFonts w:hint="eastAsia"/>
        </w:rPr>
        <w:t>。如果优先级相同，比较接口的</w:t>
      </w:r>
      <w:r>
        <w:rPr>
          <w:rFonts w:hint="eastAsia"/>
        </w:rPr>
        <w:t>IP</w:t>
      </w:r>
      <w:r>
        <w:rPr>
          <w:rFonts w:hint="eastAsia"/>
        </w:rPr>
        <w:t>地址大小，较大的成为</w:t>
      </w:r>
      <w:r>
        <w:rPr>
          <w:rFonts w:hint="eastAsia"/>
        </w:rPr>
        <w:t>Master</w:t>
      </w:r>
      <w:r>
        <w:rPr>
          <w:rFonts w:hint="eastAsia"/>
        </w:rPr>
        <w:t>。优先级值缺省为</w:t>
      </w:r>
      <w:r>
        <w:rPr>
          <w:rFonts w:hint="eastAsia"/>
        </w:rPr>
        <w:t>100</w:t>
      </w:r>
      <w:r>
        <w:rPr>
          <w:rFonts w:hint="eastAsia"/>
        </w:rPr>
        <w:t>，</w:t>
      </w:r>
      <w:r>
        <w:rPr>
          <w:rFonts w:hint="eastAsia"/>
        </w:rPr>
        <w:t>0</w:t>
      </w:r>
      <w:r>
        <w:rPr>
          <w:rFonts w:hint="eastAsia"/>
        </w:rPr>
        <w:t>被系统保留，</w:t>
      </w:r>
      <w:r>
        <w:rPr>
          <w:rFonts w:hint="eastAsia"/>
        </w:rPr>
        <w:t>255</w:t>
      </w:r>
      <w:r>
        <w:rPr>
          <w:rFonts w:hint="eastAsia"/>
        </w:rPr>
        <w:t>保留给</w:t>
      </w:r>
      <w:r>
        <w:rPr>
          <w:rFonts w:hint="eastAsia"/>
        </w:rPr>
        <w:t>IP</w:t>
      </w:r>
      <w:r>
        <w:rPr>
          <w:rFonts w:hint="eastAsia"/>
        </w:rPr>
        <w:t>地址拥有者使用。</w:t>
      </w:r>
    </w:p>
    <w:p w14:paraId="0E18B805" w14:textId="77777777" w:rsidR="00870A08" w:rsidRDefault="003A5418">
      <w:pPr>
        <w:ind w:firstLine="420"/>
      </w:pPr>
      <w:r>
        <w:rPr>
          <w:rFonts w:hint="eastAsia"/>
        </w:rPr>
        <w:t>现在配置</w:t>
      </w:r>
      <w:r>
        <w:rPr>
          <w:rFonts w:hint="eastAsia"/>
        </w:rPr>
        <w:t>R2</w:t>
      </w:r>
      <w:r>
        <w:rPr>
          <w:rFonts w:hint="eastAsia"/>
        </w:rPr>
        <w:t>的优先级为</w:t>
      </w:r>
      <w:r>
        <w:rPr>
          <w:rFonts w:hint="eastAsia"/>
        </w:rPr>
        <w:t>120</w:t>
      </w:r>
      <w:r>
        <w:rPr>
          <w:rFonts w:hint="eastAsia"/>
        </w:rPr>
        <w:t>，</w:t>
      </w:r>
      <w:r>
        <w:rPr>
          <w:rFonts w:hint="eastAsia"/>
        </w:rPr>
        <w:t>R3</w:t>
      </w:r>
      <w:r>
        <w:rPr>
          <w:rFonts w:hint="eastAsia"/>
        </w:rPr>
        <w:t>的优先级保持默认</w:t>
      </w:r>
      <w:r>
        <w:rPr>
          <w:rFonts w:hint="eastAsia"/>
        </w:rPr>
        <w:t>100</w:t>
      </w:r>
      <w:r>
        <w:rPr>
          <w:rFonts w:hint="eastAsia"/>
        </w:rPr>
        <w:t>不变，这将使得</w:t>
      </w:r>
      <w:r>
        <w:rPr>
          <w:rFonts w:hint="eastAsia"/>
        </w:rPr>
        <w:t>R2</w:t>
      </w:r>
      <w:r>
        <w:rPr>
          <w:rFonts w:hint="eastAsia"/>
        </w:rPr>
        <w:t>成为</w:t>
      </w:r>
      <w:r>
        <w:rPr>
          <w:rFonts w:hint="eastAsia"/>
        </w:rPr>
        <w:t>Master</w:t>
      </w:r>
      <w:r>
        <w:rPr>
          <w:rFonts w:hint="eastAsia"/>
        </w:rPr>
        <w:t>，</w:t>
      </w:r>
      <w:r>
        <w:rPr>
          <w:rFonts w:hint="eastAsia"/>
        </w:rPr>
        <w:t>R3</w:t>
      </w:r>
      <w:r>
        <w:rPr>
          <w:rFonts w:hint="eastAsia"/>
        </w:rPr>
        <w:t>为</w:t>
      </w:r>
      <w:r>
        <w:rPr>
          <w:rFonts w:hint="eastAsia"/>
        </w:rPr>
        <w:t>Backup</w:t>
      </w:r>
      <w:r>
        <w:rPr>
          <w:rFonts w:hint="eastAsia"/>
        </w:rPr>
        <w:t>。</w:t>
      </w:r>
    </w:p>
    <w:p w14:paraId="65584D50" w14:textId="77777777" w:rsidR="00870A08" w:rsidRDefault="003A5418">
      <w:pPr>
        <w:pStyle w:val="aff6"/>
      </w:pPr>
      <w:r>
        <w:t>[R2-Ethernet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1 priority 120</w:t>
      </w:r>
    </w:p>
    <w:p w14:paraId="079AEA6E" w14:textId="77777777" w:rsidR="00870A08" w:rsidRDefault="00870A08">
      <w:pPr>
        <w:pStyle w:val="aff6"/>
      </w:pPr>
    </w:p>
    <w:p w14:paraId="5D2034CF" w14:textId="77777777" w:rsidR="00870A08" w:rsidRDefault="003A5418">
      <w:pPr>
        <w:ind w:firstLine="420"/>
      </w:pPr>
      <w:r>
        <w:rPr>
          <w:rFonts w:hint="eastAsia"/>
        </w:rPr>
        <w:t>配置完成后，在</w:t>
      </w:r>
      <w:r>
        <w:rPr>
          <w:rFonts w:hint="eastAsia"/>
        </w:rPr>
        <w:t>R2</w:t>
      </w:r>
      <w:r>
        <w:rPr>
          <w:rFonts w:hint="eastAsia"/>
        </w:rPr>
        <w:t>和</w:t>
      </w:r>
      <w:r>
        <w:rPr>
          <w:rFonts w:hint="eastAsia"/>
        </w:rPr>
        <w:t>R3</w:t>
      </w:r>
      <w:r>
        <w:rPr>
          <w:rFonts w:hint="eastAsia"/>
        </w:rPr>
        <w:t>上使用</w:t>
      </w:r>
      <w:r>
        <w:rPr>
          <w:rFonts w:hint="eastAsia"/>
          <w:b/>
        </w:rPr>
        <w:t xml:space="preserve">display </w:t>
      </w:r>
      <w:proofErr w:type="spellStart"/>
      <w:r>
        <w:rPr>
          <w:rFonts w:hint="eastAsia"/>
          <w:b/>
        </w:rPr>
        <w:t>vrrp</w:t>
      </w:r>
      <w:proofErr w:type="spellEnd"/>
      <w:r>
        <w:rPr>
          <w:rFonts w:hint="eastAsia"/>
        </w:rPr>
        <w:t>查看</w:t>
      </w:r>
      <w:r>
        <w:rPr>
          <w:rFonts w:hint="eastAsia"/>
        </w:rPr>
        <w:t>VRRP</w:t>
      </w:r>
      <w:r>
        <w:rPr>
          <w:rFonts w:hint="eastAsia"/>
        </w:rPr>
        <w:t>信息。</w:t>
      </w:r>
    </w:p>
    <w:p w14:paraId="3796C18A" w14:textId="77777777" w:rsidR="00870A08" w:rsidRDefault="003A5418">
      <w:pPr>
        <w:pStyle w:val="aff6"/>
      </w:pPr>
      <w:r>
        <w:t>[R</w:t>
      </w:r>
      <w:proofErr w:type="gramStart"/>
      <w:r>
        <w:t>2]dis</w:t>
      </w:r>
      <w:r>
        <w:rPr>
          <w:rFonts w:hint="eastAsia"/>
        </w:rPr>
        <w:t>play</w:t>
      </w:r>
      <w:proofErr w:type="gramEnd"/>
      <w:r>
        <w:t xml:space="preserve"> </w:t>
      </w:r>
      <w:proofErr w:type="spellStart"/>
      <w:r>
        <w:t>vr</w:t>
      </w:r>
      <w:r>
        <w:rPr>
          <w:rFonts w:hint="eastAsia"/>
        </w:rPr>
        <w:t>rp</w:t>
      </w:r>
      <w:proofErr w:type="spellEnd"/>
    </w:p>
    <w:p w14:paraId="2D8BAAE5" w14:textId="77777777" w:rsidR="00870A08" w:rsidRDefault="003A5418">
      <w:pPr>
        <w:pStyle w:val="aff6"/>
      </w:pPr>
      <w:r>
        <w:t xml:space="preserve">  </w:t>
      </w:r>
      <w:r>
        <w:rPr>
          <w:shd w:val="pct10" w:color="auto" w:fill="FFFFFF"/>
        </w:rPr>
        <w:t>Ethernet</w:t>
      </w:r>
      <w:r>
        <w:rPr>
          <w:rFonts w:hint="eastAsia"/>
          <w:shd w:val="pct10" w:color="auto" w:fill="FFFFFF"/>
        </w:rPr>
        <w:t>1</w:t>
      </w:r>
      <w:r>
        <w:rPr>
          <w:shd w:val="pct10" w:color="auto" w:fill="FFFFFF"/>
        </w:rPr>
        <w:t>/0/1 | Virtual Router 1</w:t>
      </w:r>
    </w:p>
    <w:p w14:paraId="6227CBE9" w14:textId="77777777" w:rsidR="00870A08" w:rsidRDefault="003A5418">
      <w:pPr>
        <w:pStyle w:val="aff6"/>
      </w:pPr>
      <w:r>
        <w:t xml:space="preserve">    </w:t>
      </w:r>
      <w:proofErr w:type="gramStart"/>
      <w:r>
        <w:rPr>
          <w:shd w:val="pct10" w:color="auto" w:fill="FFFFFF"/>
        </w:rPr>
        <w:t>State :</w:t>
      </w:r>
      <w:proofErr w:type="gramEnd"/>
      <w:r>
        <w:rPr>
          <w:shd w:val="pct10" w:color="auto" w:fill="FFFFFF"/>
        </w:rPr>
        <w:t xml:space="preserve"> Master</w:t>
      </w:r>
    </w:p>
    <w:p w14:paraId="2BC696BE" w14:textId="77777777" w:rsidR="00870A08" w:rsidRDefault="003A5418">
      <w:pPr>
        <w:pStyle w:val="aff6"/>
      </w:pPr>
      <w:r>
        <w:t xml:space="preserve">    </w:t>
      </w:r>
      <w:r>
        <w:rPr>
          <w:shd w:val="pct10" w:color="auto" w:fill="FFFFFF"/>
        </w:rPr>
        <w:t xml:space="preserve">Virtual </w:t>
      </w:r>
      <w:proofErr w:type="gramStart"/>
      <w:r>
        <w:rPr>
          <w:shd w:val="pct10" w:color="auto" w:fill="FFFFFF"/>
        </w:rPr>
        <w:t>IP :</w:t>
      </w:r>
      <w:proofErr w:type="gramEnd"/>
      <w:r>
        <w:rPr>
          <w:shd w:val="pct10" w:color="auto" w:fill="FFFFFF"/>
        </w:rPr>
        <w:t xml:space="preserve"> 172.16.1.254</w:t>
      </w:r>
    </w:p>
    <w:p w14:paraId="7C91BC7B" w14:textId="77777777" w:rsidR="00870A08" w:rsidRDefault="003A5418">
      <w:pPr>
        <w:pStyle w:val="aff6"/>
      </w:pPr>
      <w:r>
        <w:t xml:space="preserve">    </w:t>
      </w:r>
      <w:r>
        <w:rPr>
          <w:shd w:val="pct10" w:color="auto" w:fill="FFFFFF"/>
        </w:rPr>
        <w:t xml:space="preserve">Master </w:t>
      </w:r>
      <w:proofErr w:type="gramStart"/>
      <w:r>
        <w:rPr>
          <w:shd w:val="pct10" w:color="auto" w:fill="FFFFFF"/>
        </w:rPr>
        <w:t>IP :</w:t>
      </w:r>
      <w:proofErr w:type="gramEnd"/>
      <w:r>
        <w:rPr>
          <w:shd w:val="pct10" w:color="auto" w:fill="FFFFFF"/>
        </w:rPr>
        <w:t xml:space="preserve"> 172.16.1.100</w:t>
      </w:r>
    </w:p>
    <w:p w14:paraId="7DF8A321" w14:textId="77777777" w:rsidR="00870A08" w:rsidRDefault="003A5418">
      <w:pPr>
        <w:pStyle w:val="aff6"/>
      </w:pPr>
      <w:r>
        <w:t xml:space="preserve">    </w:t>
      </w:r>
      <w:proofErr w:type="spellStart"/>
      <w:proofErr w:type="gramStart"/>
      <w:r>
        <w:rPr>
          <w:shd w:val="pct10" w:color="auto" w:fill="FFFFFF"/>
        </w:rPr>
        <w:t>PriorityRun</w:t>
      </w:r>
      <w:proofErr w:type="spellEnd"/>
      <w:r>
        <w:rPr>
          <w:shd w:val="pct10" w:color="auto" w:fill="FFFFFF"/>
        </w:rPr>
        <w:t xml:space="preserve"> :</w:t>
      </w:r>
      <w:proofErr w:type="gramEnd"/>
      <w:r>
        <w:rPr>
          <w:shd w:val="pct10" w:color="auto" w:fill="FFFFFF"/>
        </w:rPr>
        <w:t xml:space="preserve"> 120</w:t>
      </w:r>
    </w:p>
    <w:p w14:paraId="46973148" w14:textId="77777777" w:rsidR="00870A08" w:rsidRDefault="003A5418">
      <w:pPr>
        <w:pStyle w:val="aff6"/>
      </w:pPr>
      <w:r>
        <w:t xml:space="preserve">    </w:t>
      </w:r>
      <w:proofErr w:type="spellStart"/>
      <w:proofErr w:type="gramStart"/>
      <w:r>
        <w:rPr>
          <w:shd w:val="pct10" w:color="auto" w:fill="FFFFFF"/>
        </w:rPr>
        <w:t>PriorityConfig</w:t>
      </w:r>
      <w:proofErr w:type="spellEnd"/>
      <w:r>
        <w:rPr>
          <w:shd w:val="pct10" w:color="auto" w:fill="FFFFFF"/>
        </w:rPr>
        <w:t xml:space="preserve"> :</w:t>
      </w:r>
      <w:proofErr w:type="gramEnd"/>
      <w:r>
        <w:rPr>
          <w:shd w:val="pct10" w:color="auto" w:fill="FFFFFF"/>
        </w:rPr>
        <w:t xml:space="preserve"> 120</w:t>
      </w:r>
    </w:p>
    <w:p w14:paraId="314A8095" w14:textId="77777777" w:rsidR="00870A08" w:rsidRDefault="003A5418">
      <w:pPr>
        <w:pStyle w:val="aff6"/>
      </w:pPr>
      <w:r>
        <w:t xml:space="preserve">    </w:t>
      </w:r>
      <w:proofErr w:type="spellStart"/>
      <w:proofErr w:type="gramStart"/>
      <w:r>
        <w:rPr>
          <w:shd w:val="pct10" w:color="auto" w:fill="FFFFFF"/>
        </w:rPr>
        <w:t>MasterPriority</w:t>
      </w:r>
      <w:proofErr w:type="spellEnd"/>
      <w:r>
        <w:rPr>
          <w:shd w:val="pct10" w:color="auto" w:fill="FFFFFF"/>
        </w:rPr>
        <w:t xml:space="preserve"> :</w:t>
      </w:r>
      <w:proofErr w:type="gramEnd"/>
      <w:r>
        <w:rPr>
          <w:shd w:val="pct10" w:color="auto" w:fill="FFFFFF"/>
        </w:rPr>
        <w:t xml:space="preserve"> 120</w:t>
      </w:r>
    </w:p>
    <w:p w14:paraId="12339D69" w14:textId="77777777" w:rsidR="00870A08" w:rsidRDefault="003A5418">
      <w:pPr>
        <w:pStyle w:val="aff6"/>
        <w:ind w:firstLine="360"/>
      </w:pPr>
      <w:proofErr w:type="gramStart"/>
      <w:r>
        <w:t>Preempt :</w:t>
      </w:r>
      <w:proofErr w:type="gramEnd"/>
      <w:r>
        <w:t xml:space="preserve"> YES   Delay Time : 0 s</w:t>
      </w:r>
    </w:p>
    <w:p w14:paraId="612A9158" w14:textId="77777777" w:rsidR="00870A08" w:rsidRDefault="003A5418">
      <w:pPr>
        <w:pStyle w:val="aff6"/>
      </w:pPr>
      <w:r>
        <w:rPr>
          <w:rFonts w:hint="eastAsia"/>
        </w:rPr>
        <w:t>……</w:t>
      </w:r>
    </w:p>
    <w:p w14:paraId="3916D2C2" w14:textId="77777777" w:rsidR="00870A08" w:rsidRDefault="00870A08">
      <w:pPr>
        <w:ind w:firstLine="420"/>
      </w:pPr>
    </w:p>
    <w:p w14:paraId="3BA024A2" w14:textId="77777777" w:rsidR="00870A08" w:rsidRDefault="003A5418">
      <w:pPr>
        <w:pStyle w:val="aff6"/>
      </w:pPr>
      <w:r>
        <w:lastRenderedPageBreak/>
        <w:t>[R</w:t>
      </w:r>
      <w:proofErr w:type="gramStart"/>
      <w:r>
        <w:t>3]dis</w:t>
      </w:r>
      <w:r>
        <w:rPr>
          <w:rFonts w:hint="eastAsia"/>
        </w:rPr>
        <w:t>play</w:t>
      </w:r>
      <w:proofErr w:type="gramEnd"/>
      <w:r>
        <w:t xml:space="preserve"> </w:t>
      </w:r>
      <w:proofErr w:type="spellStart"/>
      <w:r>
        <w:t>vrrp</w:t>
      </w:r>
      <w:proofErr w:type="spellEnd"/>
    </w:p>
    <w:p w14:paraId="09AA319F" w14:textId="77777777" w:rsidR="00870A08" w:rsidRDefault="003A5418">
      <w:pPr>
        <w:pStyle w:val="aff6"/>
      </w:pPr>
      <w:r>
        <w:t xml:space="preserve">  </w:t>
      </w:r>
      <w:r>
        <w:rPr>
          <w:shd w:val="pct10" w:color="auto" w:fill="FFFFFF"/>
        </w:rPr>
        <w:t>Ethernet</w:t>
      </w:r>
      <w:r>
        <w:rPr>
          <w:rFonts w:hint="eastAsia"/>
          <w:shd w:val="pct10" w:color="auto" w:fill="FFFFFF"/>
        </w:rPr>
        <w:t>1</w:t>
      </w:r>
      <w:r>
        <w:rPr>
          <w:shd w:val="pct10" w:color="auto" w:fill="FFFFFF"/>
        </w:rPr>
        <w:t>/0/1 | Virtual Router 1</w:t>
      </w:r>
    </w:p>
    <w:p w14:paraId="613E6146" w14:textId="77777777" w:rsidR="00870A08" w:rsidRDefault="003A5418">
      <w:pPr>
        <w:pStyle w:val="aff6"/>
      </w:pPr>
      <w:r>
        <w:t xml:space="preserve">    </w:t>
      </w:r>
      <w:proofErr w:type="gramStart"/>
      <w:r>
        <w:rPr>
          <w:shd w:val="pct10" w:color="auto" w:fill="FFFFFF"/>
        </w:rPr>
        <w:t>State :</w:t>
      </w:r>
      <w:proofErr w:type="gramEnd"/>
      <w:r>
        <w:rPr>
          <w:shd w:val="pct10" w:color="auto" w:fill="FFFFFF"/>
        </w:rPr>
        <w:t xml:space="preserve"> Backup</w:t>
      </w:r>
    </w:p>
    <w:p w14:paraId="3126A355" w14:textId="77777777" w:rsidR="00870A08" w:rsidRDefault="003A5418">
      <w:pPr>
        <w:pStyle w:val="aff6"/>
      </w:pPr>
      <w:r>
        <w:t xml:space="preserve">    </w:t>
      </w:r>
      <w:r>
        <w:rPr>
          <w:shd w:val="pct10" w:color="auto" w:fill="FFFFFF"/>
        </w:rPr>
        <w:t xml:space="preserve">Virtual </w:t>
      </w:r>
      <w:proofErr w:type="gramStart"/>
      <w:r>
        <w:rPr>
          <w:shd w:val="pct10" w:color="auto" w:fill="FFFFFF"/>
        </w:rPr>
        <w:t>IP :</w:t>
      </w:r>
      <w:proofErr w:type="gramEnd"/>
      <w:r>
        <w:rPr>
          <w:shd w:val="pct10" w:color="auto" w:fill="FFFFFF"/>
        </w:rPr>
        <w:t xml:space="preserve"> 172.16.1.254</w:t>
      </w:r>
    </w:p>
    <w:p w14:paraId="3254B2BF" w14:textId="77777777" w:rsidR="00870A08" w:rsidRDefault="003A5418">
      <w:pPr>
        <w:pStyle w:val="aff6"/>
      </w:pPr>
      <w:r>
        <w:t xml:space="preserve">    </w:t>
      </w:r>
      <w:r>
        <w:rPr>
          <w:shd w:val="pct10" w:color="auto" w:fill="FFFFFF"/>
        </w:rPr>
        <w:t xml:space="preserve">Master </w:t>
      </w:r>
      <w:proofErr w:type="gramStart"/>
      <w:r>
        <w:rPr>
          <w:shd w:val="pct10" w:color="auto" w:fill="FFFFFF"/>
        </w:rPr>
        <w:t>IP :</w:t>
      </w:r>
      <w:proofErr w:type="gramEnd"/>
      <w:r>
        <w:rPr>
          <w:shd w:val="pct10" w:color="auto" w:fill="FFFFFF"/>
        </w:rPr>
        <w:t xml:space="preserve"> 172.16.1.100</w:t>
      </w:r>
    </w:p>
    <w:p w14:paraId="765A0C12" w14:textId="77777777" w:rsidR="00870A08" w:rsidRDefault="003A5418">
      <w:pPr>
        <w:pStyle w:val="aff6"/>
      </w:pPr>
      <w:r>
        <w:t xml:space="preserve">    </w:t>
      </w:r>
      <w:proofErr w:type="spellStart"/>
      <w:proofErr w:type="gramStart"/>
      <w:r>
        <w:rPr>
          <w:shd w:val="pct10" w:color="auto" w:fill="FFFFFF"/>
        </w:rPr>
        <w:t>PriorityRun</w:t>
      </w:r>
      <w:proofErr w:type="spellEnd"/>
      <w:r>
        <w:rPr>
          <w:shd w:val="pct10" w:color="auto" w:fill="FFFFFF"/>
        </w:rPr>
        <w:t xml:space="preserve"> :</w:t>
      </w:r>
      <w:proofErr w:type="gramEnd"/>
      <w:r>
        <w:rPr>
          <w:shd w:val="pct10" w:color="auto" w:fill="FFFFFF"/>
        </w:rPr>
        <w:t xml:space="preserve"> 100</w:t>
      </w:r>
    </w:p>
    <w:p w14:paraId="778E01B3" w14:textId="77777777" w:rsidR="00870A08" w:rsidRDefault="003A5418">
      <w:pPr>
        <w:pStyle w:val="aff6"/>
      </w:pPr>
      <w:r>
        <w:t xml:space="preserve">    </w:t>
      </w:r>
      <w:proofErr w:type="spellStart"/>
      <w:proofErr w:type="gramStart"/>
      <w:r>
        <w:rPr>
          <w:shd w:val="pct10" w:color="auto" w:fill="FFFFFF"/>
        </w:rPr>
        <w:t>PriorityConfig</w:t>
      </w:r>
      <w:proofErr w:type="spellEnd"/>
      <w:r>
        <w:rPr>
          <w:shd w:val="pct10" w:color="auto" w:fill="FFFFFF"/>
        </w:rPr>
        <w:t xml:space="preserve"> :</w:t>
      </w:r>
      <w:proofErr w:type="gramEnd"/>
      <w:r>
        <w:rPr>
          <w:shd w:val="pct10" w:color="auto" w:fill="FFFFFF"/>
        </w:rPr>
        <w:t xml:space="preserve"> 100</w:t>
      </w:r>
    </w:p>
    <w:p w14:paraId="1DE43746" w14:textId="77777777" w:rsidR="00870A08" w:rsidRDefault="003A5418">
      <w:pPr>
        <w:pStyle w:val="aff6"/>
      </w:pPr>
      <w:r>
        <w:t xml:space="preserve">    </w:t>
      </w:r>
      <w:proofErr w:type="spellStart"/>
      <w:proofErr w:type="gramStart"/>
      <w:r>
        <w:rPr>
          <w:shd w:val="pct10" w:color="auto" w:fill="FFFFFF"/>
        </w:rPr>
        <w:t>MasterPriority</w:t>
      </w:r>
      <w:proofErr w:type="spellEnd"/>
      <w:r>
        <w:rPr>
          <w:shd w:val="pct10" w:color="auto" w:fill="FFFFFF"/>
        </w:rPr>
        <w:t xml:space="preserve"> :</w:t>
      </w:r>
      <w:proofErr w:type="gramEnd"/>
      <w:r>
        <w:rPr>
          <w:shd w:val="pct10" w:color="auto" w:fill="FFFFFF"/>
        </w:rPr>
        <w:t xml:space="preserve"> 120</w:t>
      </w:r>
    </w:p>
    <w:p w14:paraId="57294D06" w14:textId="77777777" w:rsidR="00870A08" w:rsidRDefault="003A5418">
      <w:pPr>
        <w:pStyle w:val="aff6"/>
        <w:ind w:firstLine="360"/>
      </w:pPr>
      <w:proofErr w:type="gramStart"/>
      <w:r>
        <w:t>Preempt :</w:t>
      </w:r>
      <w:proofErr w:type="gramEnd"/>
      <w:r>
        <w:t xml:space="preserve"> YES   Delay Time : 0 s</w:t>
      </w:r>
    </w:p>
    <w:p w14:paraId="667CBBCA" w14:textId="77777777" w:rsidR="00870A08" w:rsidRDefault="003A5418">
      <w:pPr>
        <w:pStyle w:val="aff6"/>
      </w:pPr>
      <w:r>
        <w:rPr>
          <w:rFonts w:hint="eastAsia"/>
        </w:rPr>
        <w:t>……</w:t>
      </w:r>
    </w:p>
    <w:p w14:paraId="5A3D21B4" w14:textId="77777777" w:rsidR="00870A08" w:rsidRDefault="00870A08">
      <w:pPr>
        <w:pStyle w:val="aff6"/>
      </w:pPr>
    </w:p>
    <w:p w14:paraId="7642D0C0" w14:textId="77777777" w:rsidR="00870A08" w:rsidRDefault="003A5418">
      <w:pPr>
        <w:ind w:firstLine="420"/>
      </w:pPr>
      <w:r>
        <w:rPr>
          <w:rFonts w:hint="eastAsia"/>
        </w:rPr>
        <w:t>可以观察到现在</w:t>
      </w:r>
      <w:r>
        <w:rPr>
          <w:rFonts w:hint="eastAsia"/>
        </w:rPr>
        <w:t>R2</w:t>
      </w:r>
      <w:r>
        <w:rPr>
          <w:rFonts w:hint="eastAsia"/>
        </w:rPr>
        <w:t>的</w:t>
      </w:r>
      <w:r>
        <w:rPr>
          <w:rFonts w:hint="eastAsia"/>
        </w:rPr>
        <w:t>VRRP</w:t>
      </w:r>
      <w:r>
        <w:rPr>
          <w:rFonts w:hint="eastAsia"/>
        </w:rPr>
        <w:t>状态是</w:t>
      </w:r>
      <w:r>
        <w:rPr>
          <w:rFonts w:hint="eastAsia"/>
        </w:rPr>
        <w:t>Master</w:t>
      </w:r>
      <w:r>
        <w:rPr>
          <w:rFonts w:hint="eastAsia"/>
        </w:rPr>
        <w:t>，</w:t>
      </w:r>
      <w:r>
        <w:rPr>
          <w:rFonts w:hint="eastAsia"/>
        </w:rPr>
        <w:t>R3</w:t>
      </w:r>
      <w:r>
        <w:rPr>
          <w:rFonts w:hint="eastAsia"/>
        </w:rPr>
        <w:t>是</w:t>
      </w:r>
      <w:r>
        <w:rPr>
          <w:rFonts w:hint="eastAsia"/>
        </w:rPr>
        <w:t>Backup</w:t>
      </w:r>
      <w:r>
        <w:rPr>
          <w:rFonts w:hint="eastAsia"/>
        </w:rPr>
        <w:t>。两者都处在</w:t>
      </w:r>
      <w:r>
        <w:rPr>
          <w:rFonts w:hint="eastAsia"/>
        </w:rPr>
        <w:t>VRRP</w:t>
      </w:r>
      <w:r>
        <w:rPr>
          <w:rFonts w:hint="eastAsia"/>
        </w:rPr>
        <w:t>备份组</w:t>
      </w:r>
      <w:r>
        <w:rPr>
          <w:rFonts w:hint="eastAsia"/>
        </w:rPr>
        <w:t>1</w:t>
      </w:r>
      <w:r>
        <w:rPr>
          <w:rFonts w:hint="eastAsia"/>
        </w:rPr>
        <w:t>中，且都是</w:t>
      </w:r>
      <w:r>
        <w:rPr>
          <w:rFonts w:hint="eastAsia"/>
        </w:rPr>
        <w:t>E 0/0/1</w:t>
      </w:r>
      <w:r>
        <w:rPr>
          <w:rFonts w:hint="eastAsia"/>
        </w:rPr>
        <w:t>接口运行在</w:t>
      </w:r>
      <w:r>
        <w:rPr>
          <w:rFonts w:hint="eastAsia"/>
        </w:rPr>
        <w:t>VRRP</w:t>
      </w:r>
      <w:r>
        <w:rPr>
          <w:rFonts w:hint="eastAsia"/>
        </w:rPr>
        <w:t>协议中。输出信息中的</w:t>
      </w:r>
      <w:proofErr w:type="spellStart"/>
      <w:r>
        <w:t>PriorityRun</w:t>
      </w:r>
      <w:proofErr w:type="spellEnd"/>
      <w:r>
        <w:rPr>
          <w:rFonts w:hint="eastAsia"/>
        </w:rPr>
        <w:t>表示设备当前的运行优先级，</w:t>
      </w:r>
      <w:proofErr w:type="spellStart"/>
      <w:r>
        <w:t>PriorityConfig</w:t>
      </w:r>
      <w:proofErr w:type="spellEnd"/>
      <w:r>
        <w:rPr>
          <w:rFonts w:hint="eastAsia"/>
        </w:rPr>
        <w:t>表示为该设备配置的优先级，</w:t>
      </w:r>
      <w:proofErr w:type="spellStart"/>
      <w:r>
        <w:rPr>
          <w:rFonts w:hint="eastAsia"/>
        </w:rPr>
        <w:t>MasterPriority</w:t>
      </w:r>
      <w:proofErr w:type="spellEnd"/>
      <w:r>
        <w:rPr>
          <w:rFonts w:hint="eastAsia"/>
        </w:rPr>
        <w:t>为该备份组中</w:t>
      </w:r>
      <w:r>
        <w:rPr>
          <w:rFonts w:hint="eastAsia"/>
        </w:rPr>
        <w:t>Master</w:t>
      </w:r>
      <w:r>
        <w:rPr>
          <w:rFonts w:hint="eastAsia"/>
        </w:rPr>
        <w:t>的优先级。一般配置优先级就是运行优先级，但个别情况下可能运行优先级和配置优先级会不一样，在后续实验中会进行讨论。</w:t>
      </w:r>
    </w:p>
    <w:p w14:paraId="7C4F5832" w14:textId="77777777" w:rsidR="00870A08" w:rsidRDefault="003A5418">
      <w:pPr>
        <w:ind w:firstLine="420"/>
      </w:pPr>
      <w:r>
        <w:rPr>
          <w:rFonts w:hint="eastAsia"/>
        </w:rPr>
        <w:t>也可以使用命令</w:t>
      </w:r>
      <w:r>
        <w:rPr>
          <w:rFonts w:hint="eastAsia"/>
          <w:b/>
        </w:rPr>
        <w:t xml:space="preserve">display </w:t>
      </w:r>
      <w:proofErr w:type="spellStart"/>
      <w:r>
        <w:rPr>
          <w:rFonts w:hint="eastAsia"/>
          <w:b/>
        </w:rPr>
        <w:t>vrrp</w:t>
      </w:r>
      <w:proofErr w:type="spellEnd"/>
      <w:r>
        <w:rPr>
          <w:rFonts w:hint="eastAsia"/>
          <w:b/>
        </w:rPr>
        <w:t xml:space="preserve"> brief</w:t>
      </w:r>
      <w:r>
        <w:rPr>
          <w:rFonts w:hint="eastAsia"/>
        </w:rPr>
        <w:t xml:space="preserve"> </w:t>
      </w:r>
      <w:r>
        <w:rPr>
          <w:rFonts w:hint="eastAsia"/>
        </w:rPr>
        <w:t>或</w:t>
      </w:r>
      <w:r>
        <w:rPr>
          <w:rFonts w:hint="eastAsia"/>
        </w:rPr>
        <w:t xml:space="preserve"> </w:t>
      </w:r>
      <w:r>
        <w:rPr>
          <w:rFonts w:hint="eastAsia"/>
          <w:b/>
        </w:rPr>
        <w:t xml:space="preserve">display </w:t>
      </w:r>
      <w:proofErr w:type="spellStart"/>
      <w:r>
        <w:rPr>
          <w:rFonts w:hint="eastAsia"/>
          <w:b/>
        </w:rPr>
        <w:t>vrrp</w:t>
      </w:r>
      <w:proofErr w:type="spellEnd"/>
      <w:r>
        <w:rPr>
          <w:rFonts w:hint="eastAsia"/>
          <w:b/>
        </w:rPr>
        <w:t xml:space="preserve"> interface</w:t>
      </w:r>
      <w:r>
        <w:rPr>
          <w:rFonts w:hint="eastAsia"/>
        </w:rPr>
        <w:t>来显示</w:t>
      </w:r>
      <w:r>
        <w:rPr>
          <w:rFonts w:hint="eastAsia"/>
        </w:rPr>
        <w:t>VRRP</w:t>
      </w:r>
      <w:r>
        <w:rPr>
          <w:rFonts w:hint="eastAsia"/>
        </w:rPr>
        <w:t>的工作状态，以</w:t>
      </w:r>
      <w:r>
        <w:rPr>
          <w:rFonts w:hint="eastAsia"/>
        </w:rPr>
        <w:t>R2</w:t>
      </w:r>
      <w:r>
        <w:rPr>
          <w:rFonts w:hint="eastAsia"/>
        </w:rPr>
        <w:t>为例。</w:t>
      </w:r>
    </w:p>
    <w:p w14:paraId="0AF77F83" w14:textId="77777777" w:rsidR="00870A08" w:rsidRDefault="003A5418">
      <w:pPr>
        <w:pStyle w:val="aff6"/>
      </w:pPr>
      <w:r>
        <w:t>[R</w:t>
      </w:r>
      <w:proofErr w:type="gramStart"/>
      <w:r>
        <w:t>2]dis</w:t>
      </w:r>
      <w:r>
        <w:rPr>
          <w:rFonts w:hint="eastAsia"/>
        </w:rPr>
        <w:t>play</w:t>
      </w:r>
      <w:proofErr w:type="gramEnd"/>
      <w:r>
        <w:t xml:space="preserve"> </w:t>
      </w:r>
      <w:proofErr w:type="spellStart"/>
      <w:r>
        <w:t>vrrp</w:t>
      </w:r>
      <w:proofErr w:type="spellEnd"/>
      <w:r>
        <w:t xml:space="preserve"> brief </w:t>
      </w:r>
    </w:p>
    <w:p w14:paraId="53E3761E" w14:textId="77777777" w:rsidR="00870A08" w:rsidRDefault="003A5418">
      <w:pPr>
        <w:pStyle w:val="aff6"/>
      </w:pPr>
      <w:proofErr w:type="gramStart"/>
      <w:r>
        <w:t>VRID  State</w:t>
      </w:r>
      <w:proofErr w:type="gramEnd"/>
      <w:r>
        <w:t xml:space="preserve">        Interface                Type     Virtual IP     </w:t>
      </w:r>
    </w:p>
    <w:p w14:paraId="58373935" w14:textId="77777777" w:rsidR="00870A08" w:rsidRDefault="003A5418">
      <w:pPr>
        <w:pStyle w:val="aff6"/>
      </w:pPr>
      <w:r>
        <w:t>----------------------------------------------------------------</w:t>
      </w:r>
    </w:p>
    <w:p w14:paraId="599A9E10" w14:textId="77777777" w:rsidR="00870A08" w:rsidRDefault="003A5418">
      <w:pPr>
        <w:pStyle w:val="aff6"/>
      </w:pPr>
      <w:r>
        <w:rPr>
          <w:shd w:val="pct10" w:color="auto" w:fill="FFFFFF"/>
        </w:rPr>
        <w:t>1     Master       Eth</w:t>
      </w:r>
      <w:r>
        <w:rPr>
          <w:rFonts w:hint="eastAsia"/>
          <w:shd w:val="pct10" w:color="auto" w:fill="FFFFFF"/>
        </w:rPr>
        <w:t>1</w:t>
      </w:r>
      <w:r>
        <w:rPr>
          <w:shd w:val="pct10" w:color="auto" w:fill="FFFFFF"/>
        </w:rPr>
        <w:t xml:space="preserve">/0/1                 Normal   172.16.1.254 </w:t>
      </w:r>
      <w:r>
        <w:t xml:space="preserve">  </w:t>
      </w:r>
    </w:p>
    <w:p w14:paraId="1BAEB6AA" w14:textId="77777777" w:rsidR="00870A08" w:rsidRDefault="003A5418">
      <w:pPr>
        <w:pStyle w:val="aff6"/>
      </w:pPr>
      <w:r>
        <w:t>----------------------------------------------------------------</w:t>
      </w:r>
    </w:p>
    <w:p w14:paraId="18A24BFC" w14:textId="77777777" w:rsidR="00870A08" w:rsidRDefault="003A5418">
      <w:pPr>
        <w:pStyle w:val="aff6"/>
      </w:pPr>
      <w:r>
        <w:t xml:space="preserve">Total:1     Master:1     Backup:0     </w:t>
      </w:r>
      <w:proofErr w:type="gramStart"/>
      <w:r>
        <w:t>Non-active</w:t>
      </w:r>
      <w:proofErr w:type="gramEnd"/>
      <w:r>
        <w:t>:0</w:t>
      </w:r>
    </w:p>
    <w:p w14:paraId="2549CD2D" w14:textId="77777777" w:rsidR="00870A08" w:rsidRDefault="00870A08">
      <w:pPr>
        <w:pStyle w:val="aff6"/>
      </w:pPr>
    </w:p>
    <w:p w14:paraId="1B510DE4" w14:textId="77777777" w:rsidR="00870A08" w:rsidRDefault="003A5418">
      <w:pPr>
        <w:pStyle w:val="aff6"/>
      </w:pPr>
      <w:r>
        <w:t>[R</w:t>
      </w:r>
      <w:proofErr w:type="gramStart"/>
      <w:r>
        <w:t>2]dis</w:t>
      </w:r>
      <w:r>
        <w:rPr>
          <w:rFonts w:hint="eastAsia"/>
        </w:rPr>
        <w:t>play</w:t>
      </w:r>
      <w:proofErr w:type="gramEnd"/>
      <w:r>
        <w:t xml:space="preserve"> </w:t>
      </w:r>
      <w:proofErr w:type="spellStart"/>
      <w:r>
        <w:t>vrrp</w:t>
      </w:r>
      <w:proofErr w:type="spellEnd"/>
      <w:r>
        <w:t xml:space="preserve"> interface e</w:t>
      </w:r>
      <w:r>
        <w:rPr>
          <w:rFonts w:hint="eastAsia"/>
        </w:rPr>
        <w:t>thernet1</w:t>
      </w:r>
      <w:r>
        <w:t>/0/1</w:t>
      </w:r>
    </w:p>
    <w:p w14:paraId="0F8EB5CE" w14:textId="77777777" w:rsidR="00870A08" w:rsidRDefault="003A5418">
      <w:pPr>
        <w:pStyle w:val="aff6"/>
      </w:pPr>
      <w:r>
        <w:t xml:space="preserve">  </w:t>
      </w:r>
      <w:r>
        <w:rPr>
          <w:shd w:val="pct10" w:color="auto" w:fill="FFFFFF"/>
        </w:rPr>
        <w:t>Ethernet</w:t>
      </w:r>
      <w:r>
        <w:rPr>
          <w:rFonts w:hint="eastAsia"/>
          <w:shd w:val="pct10" w:color="auto" w:fill="FFFFFF"/>
        </w:rPr>
        <w:t>1</w:t>
      </w:r>
      <w:r>
        <w:rPr>
          <w:shd w:val="pct10" w:color="auto" w:fill="FFFFFF"/>
        </w:rPr>
        <w:t>/0/1 | Virtual Router 1</w:t>
      </w:r>
    </w:p>
    <w:p w14:paraId="70E1485F" w14:textId="77777777" w:rsidR="00870A08" w:rsidRDefault="003A5418">
      <w:pPr>
        <w:pStyle w:val="aff6"/>
      </w:pPr>
      <w:r>
        <w:t xml:space="preserve">    </w:t>
      </w:r>
      <w:proofErr w:type="gramStart"/>
      <w:r>
        <w:rPr>
          <w:shd w:val="pct10" w:color="auto" w:fill="FFFFFF"/>
        </w:rPr>
        <w:t>State :</w:t>
      </w:r>
      <w:proofErr w:type="gramEnd"/>
      <w:r>
        <w:rPr>
          <w:shd w:val="pct10" w:color="auto" w:fill="FFFFFF"/>
        </w:rPr>
        <w:t xml:space="preserve"> Master</w:t>
      </w:r>
    </w:p>
    <w:p w14:paraId="0DA2489F" w14:textId="77777777" w:rsidR="00870A08" w:rsidRDefault="003A5418">
      <w:pPr>
        <w:pStyle w:val="aff6"/>
      </w:pPr>
      <w:r>
        <w:lastRenderedPageBreak/>
        <w:t xml:space="preserve">    </w:t>
      </w:r>
      <w:r>
        <w:rPr>
          <w:shd w:val="pct10" w:color="auto" w:fill="FFFFFF"/>
        </w:rPr>
        <w:t xml:space="preserve">Virtual </w:t>
      </w:r>
      <w:proofErr w:type="gramStart"/>
      <w:r>
        <w:rPr>
          <w:shd w:val="pct10" w:color="auto" w:fill="FFFFFF"/>
        </w:rPr>
        <w:t>IP :</w:t>
      </w:r>
      <w:proofErr w:type="gramEnd"/>
      <w:r>
        <w:rPr>
          <w:shd w:val="pct10" w:color="auto" w:fill="FFFFFF"/>
        </w:rPr>
        <w:t xml:space="preserve"> 172.16.1.254</w:t>
      </w:r>
    </w:p>
    <w:p w14:paraId="25C8A2A7" w14:textId="77777777" w:rsidR="00870A08" w:rsidRDefault="003A5418">
      <w:pPr>
        <w:pStyle w:val="aff6"/>
      </w:pPr>
      <w:r>
        <w:t xml:space="preserve">    </w:t>
      </w:r>
      <w:r>
        <w:rPr>
          <w:shd w:val="pct10" w:color="auto" w:fill="FFFFFF"/>
        </w:rPr>
        <w:t xml:space="preserve">Master </w:t>
      </w:r>
      <w:proofErr w:type="gramStart"/>
      <w:r>
        <w:rPr>
          <w:shd w:val="pct10" w:color="auto" w:fill="FFFFFF"/>
        </w:rPr>
        <w:t>IP :</w:t>
      </w:r>
      <w:proofErr w:type="gramEnd"/>
      <w:r>
        <w:rPr>
          <w:shd w:val="pct10" w:color="auto" w:fill="FFFFFF"/>
        </w:rPr>
        <w:t xml:space="preserve"> 172.16.1.100</w:t>
      </w:r>
    </w:p>
    <w:p w14:paraId="1D149E90" w14:textId="77777777" w:rsidR="00870A08" w:rsidRDefault="003A5418">
      <w:pPr>
        <w:pStyle w:val="aff6"/>
      </w:pPr>
      <w:r>
        <w:t xml:space="preserve">    </w:t>
      </w:r>
      <w:proofErr w:type="spellStart"/>
      <w:proofErr w:type="gramStart"/>
      <w:r>
        <w:rPr>
          <w:shd w:val="pct10" w:color="auto" w:fill="FFFFFF"/>
        </w:rPr>
        <w:t>PriorityRun</w:t>
      </w:r>
      <w:proofErr w:type="spellEnd"/>
      <w:r>
        <w:rPr>
          <w:shd w:val="pct10" w:color="auto" w:fill="FFFFFF"/>
        </w:rPr>
        <w:t xml:space="preserve"> :</w:t>
      </w:r>
      <w:proofErr w:type="gramEnd"/>
      <w:r>
        <w:rPr>
          <w:shd w:val="pct10" w:color="auto" w:fill="FFFFFF"/>
        </w:rPr>
        <w:t xml:space="preserve"> 120</w:t>
      </w:r>
    </w:p>
    <w:p w14:paraId="3B13AF23" w14:textId="77777777" w:rsidR="00870A08" w:rsidRDefault="003A5418">
      <w:pPr>
        <w:pStyle w:val="aff6"/>
      </w:pPr>
      <w:r>
        <w:t xml:space="preserve">    </w:t>
      </w:r>
      <w:proofErr w:type="spellStart"/>
      <w:proofErr w:type="gramStart"/>
      <w:r>
        <w:rPr>
          <w:shd w:val="pct10" w:color="auto" w:fill="FFFFFF"/>
        </w:rPr>
        <w:t>PriorityConfig</w:t>
      </w:r>
      <w:proofErr w:type="spellEnd"/>
      <w:r>
        <w:rPr>
          <w:shd w:val="pct10" w:color="auto" w:fill="FFFFFF"/>
        </w:rPr>
        <w:t xml:space="preserve"> :</w:t>
      </w:r>
      <w:proofErr w:type="gramEnd"/>
      <w:r>
        <w:rPr>
          <w:shd w:val="pct10" w:color="auto" w:fill="FFFFFF"/>
        </w:rPr>
        <w:t xml:space="preserve"> 120</w:t>
      </w:r>
    </w:p>
    <w:p w14:paraId="7D32ADB9" w14:textId="77777777" w:rsidR="00870A08" w:rsidRDefault="003A5418">
      <w:pPr>
        <w:pStyle w:val="aff6"/>
      </w:pPr>
      <w:r>
        <w:t xml:space="preserve">    </w:t>
      </w:r>
      <w:proofErr w:type="spellStart"/>
      <w:proofErr w:type="gramStart"/>
      <w:r>
        <w:rPr>
          <w:shd w:val="pct10" w:color="auto" w:fill="FFFFFF"/>
        </w:rPr>
        <w:t>MasterPriority</w:t>
      </w:r>
      <w:proofErr w:type="spellEnd"/>
      <w:r>
        <w:rPr>
          <w:shd w:val="pct10" w:color="auto" w:fill="FFFFFF"/>
        </w:rPr>
        <w:t xml:space="preserve"> :</w:t>
      </w:r>
      <w:proofErr w:type="gramEnd"/>
      <w:r>
        <w:rPr>
          <w:shd w:val="pct10" w:color="auto" w:fill="FFFFFF"/>
        </w:rPr>
        <w:t xml:space="preserve"> 120</w:t>
      </w:r>
    </w:p>
    <w:p w14:paraId="1C3F9483" w14:textId="77777777" w:rsidR="00870A08" w:rsidRDefault="003A5418">
      <w:pPr>
        <w:pStyle w:val="aff6"/>
      </w:pPr>
      <w:r>
        <w:t xml:space="preserve">    </w:t>
      </w:r>
      <w:proofErr w:type="gramStart"/>
      <w:r>
        <w:t>Preempt :</w:t>
      </w:r>
      <w:proofErr w:type="gramEnd"/>
      <w:r>
        <w:t xml:space="preserve"> YES   Delay Time : 0 s</w:t>
      </w:r>
    </w:p>
    <w:p w14:paraId="4E311445" w14:textId="77777777" w:rsidR="00870A08" w:rsidRDefault="003A5418">
      <w:pPr>
        <w:pStyle w:val="aff6"/>
      </w:pPr>
      <w:r>
        <w:rPr>
          <w:rFonts w:hint="eastAsia"/>
        </w:rPr>
        <w:t>……</w:t>
      </w:r>
    </w:p>
    <w:p w14:paraId="4BE37B20" w14:textId="77777777" w:rsidR="00870A08" w:rsidRDefault="00870A08">
      <w:pPr>
        <w:ind w:firstLineChars="0" w:firstLine="0"/>
      </w:pPr>
    </w:p>
    <w:p w14:paraId="70F74F37" w14:textId="77777777" w:rsidR="00870A08" w:rsidRDefault="003A5418">
      <w:pPr>
        <w:ind w:firstLineChars="202" w:firstLine="424"/>
      </w:pPr>
      <w:r>
        <w:rPr>
          <w:rFonts w:hint="eastAsia"/>
        </w:rPr>
        <w:t xml:space="preserve"> </w:t>
      </w:r>
      <w:r>
        <w:rPr>
          <w:rFonts w:hint="eastAsia"/>
        </w:rPr>
        <w:t>测试</w:t>
      </w:r>
      <w:r>
        <w:rPr>
          <w:rFonts w:hint="eastAsia"/>
        </w:rPr>
        <w:t>PC</w:t>
      </w:r>
      <w:r>
        <w:rPr>
          <w:rFonts w:hint="eastAsia"/>
        </w:rPr>
        <w:t>机访问公网时的数据包转发路径。</w:t>
      </w:r>
    </w:p>
    <w:p w14:paraId="5AA6F3F4" w14:textId="77777777" w:rsidR="00870A08" w:rsidRDefault="003A5418">
      <w:pPr>
        <w:pStyle w:val="aff6"/>
      </w:pPr>
      <w:r>
        <w:t>PC&gt;</w:t>
      </w:r>
      <w:proofErr w:type="spellStart"/>
      <w:r>
        <w:t>tracert</w:t>
      </w:r>
      <w:proofErr w:type="spellEnd"/>
      <w:r>
        <w:t xml:space="preserve"> 172.16.2.254</w:t>
      </w:r>
    </w:p>
    <w:p w14:paraId="51E9C4F6" w14:textId="77777777" w:rsidR="00870A08" w:rsidRDefault="003A5418">
      <w:pPr>
        <w:pStyle w:val="aff6"/>
      </w:pPr>
      <w:r>
        <w:t>traceroute to 172.16.2.254, 8 hops max</w:t>
      </w:r>
    </w:p>
    <w:p w14:paraId="1035EBBC" w14:textId="77777777" w:rsidR="00870A08" w:rsidRDefault="003A5418">
      <w:pPr>
        <w:pStyle w:val="aff6"/>
      </w:pPr>
      <w:r>
        <w:t xml:space="preserve">(ICMP), press </w:t>
      </w:r>
      <w:proofErr w:type="spellStart"/>
      <w:r>
        <w:t>Ctrl+C</w:t>
      </w:r>
      <w:proofErr w:type="spellEnd"/>
      <w:r>
        <w:t xml:space="preserve"> to stop</w:t>
      </w:r>
    </w:p>
    <w:p w14:paraId="7FA14104" w14:textId="77777777" w:rsidR="00870A08" w:rsidRDefault="003A5418">
      <w:pPr>
        <w:pStyle w:val="aff6"/>
      </w:pPr>
      <w:r>
        <w:t xml:space="preserve"> </w:t>
      </w:r>
      <w:proofErr w:type="gramStart"/>
      <w:r>
        <w:t>1  172.16.1.100</w:t>
      </w:r>
      <w:proofErr w:type="gramEnd"/>
      <w:r>
        <w:t xml:space="preserve">   32 </w:t>
      </w:r>
      <w:proofErr w:type="spellStart"/>
      <w:r>
        <w:t>ms</w:t>
      </w:r>
      <w:proofErr w:type="spellEnd"/>
      <w:r>
        <w:t xml:space="preserve">  31 </w:t>
      </w:r>
      <w:proofErr w:type="spellStart"/>
      <w:r>
        <w:t>ms</w:t>
      </w:r>
      <w:proofErr w:type="spellEnd"/>
      <w:r>
        <w:t xml:space="preserve">  15 </w:t>
      </w:r>
      <w:proofErr w:type="spellStart"/>
      <w:r>
        <w:t>ms</w:t>
      </w:r>
      <w:proofErr w:type="spellEnd"/>
    </w:p>
    <w:p w14:paraId="68483FB8" w14:textId="77777777" w:rsidR="00870A08" w:rsidRDefault="003A5418">
      <w:pPr>
        <w:pStyle w:val="aff6"/>
      </w:pPr>
      <w:r>
        <w:t xml:space="preserve"> </w:t>
      </w:r>
      <w:proofErr w:type="gramStart"/>
      <w:r>
        <w:t>2  172.16.2.254</w:t>
      </w:r>
      <w:proofErr w:type="gramEnd"/>
      <w:r>
        <w:t xml:space="preserve">   63 </w:t>
      </w:r>
      <w:proofErr w:type="spellStart"/>
      <w:r>
        <w:t>ms</w:t>
      </w:r>
      <w:proofErr w:type="spellEnd"/>
      <w:r>
        <w:t xml:space="preserve">  62 </w:t>
      </w:r>
      <w:proofErr w:type="spellStart"/>
      <w:r>
        <w:t>ms</w:t>
      </w:r>
      <w:proofErr w:type="spellEnd"/>
      <w:r>
        <w:t xml:space="preserve">  47 </w:t>
      </w:r>
      <w:proofErr w:type="spellStart"/>
      <w:r>
        <w:t>ms</w:t>
      </w:r>
      <w:proofErr w:type="spellEnd"/>
    </w:p>
    <w:p w14:paraId="36C16D0E" w14:textId="77777777" w:rsidR="00870A08" w:rsidRDefault="00870A08">
      <w:pPr>
        <w:ind w:firstLineChars="0" w:firstLine="0"/>
      </w:pPr>
    </w:p>
    <w:p w14:paraId="35818B8D" w14:textId="77777777" w:rsidR="00870A08" w:rsidRDefault="003A5418">
      <w:pPr>
        <w:ind w:firstLineChars="202" w:firstLine="424"/>
      </w:pPr>
      <w:r>
        <w:rPr>
          <w:rFonts w:hint="eastAsia"/>
        </w:rPr>
        <w:t xml:space="preserve"> </w:t>
      </w:r>
      <w:r>
        <w:rPr>
          <w:rFonts w:hint="eastAsia"/>
        </w:rPr>
        <w:t>可以观察此时都是通过</w:t>
      </w:r>
      <w:r>
        <w:rPr>
          <w:rFonts w:hint="eastAsia"/>
        </w:rPr>
        <w:t>R2</w:t>
      </w:r>
      <w:r>
        <w:rPr>
          <w:rFonts w:hint="eastAsia"/>
        </w:rPr>
        <w:t>转发。</w:t>
      </w:r>
    </w:p>
    <w:p w14:paraId="45D3756B" w14:textId="77777777" w:rsidR="00870A08" w:rsidRDefault="003A5418">
      <w:pPr>
        <w:pStyle w:val="2"/>
        <w:rPr>
          <w:rFonts w:ascii="微软雅黑" w:hAnsi="微软雅黑"/>
        </w:rPr>
      </w:pPr>
      <w:r>
        <w:rPr>
          <w:rFonts w:ascii="微软雅黑" w:hAnsi="微软雅黑" w:hint="eastAsia"/>
        </w:rPr>
        <w:t>验证VRRP主备切换</w:t>
      </w:r>
    </w:p>
    <w:p w14:paraId="5C4C5180" w14:textId="77777777" w:rsidR="00870A08" w:rsidRDefault="003A5418">
      <w:pPr>
        <w:ind w:firstLine="420"/>
      </w:pPr>
      <w:r>
        <w:rPr>
          <w:rFonts w:hint="eastAsia"/>
        </w:rPr>
        <w:t>现在手动模拟网络出现故障，将</w:t>
      </w:r>
      <w:r>
        <w:rPr>
          <w:rFonts w:hint="eastAsia"/>
        </w:rPr>
        <w:t>LSW1</w:t>
      </w:r>
      <w:r>
        <w:rPr>
          <w:rFonts w:hint="eastAsia"/>
        </w:rPr>
        <w:t>的</w:t>
      </w:r>
      <w:r>
        <w:rPr>
          <w:rFonts w:hint="eastAsia"/>
        </w:rPr>
        <w:t>E 0/0/1</w:t>
      </w:r>
      <w:r>
        <w:rPr>
          <w:rFonts w:hint="eastAsia"/>
        </w:rPr>
        <w:t>接口关闭。</w:t>
      </w:r>
    </w:p>
    <w:p w14:paraId="76DF8E36" w14:textId="77777777" w:rsidR="00870A08" w:rsidRDefault="003A5418">
      <w:pPr>
        <w:pStyle w:val="aff6"/>
      </w:pPr>
      <w:r>
        <w:t>[</w:t>
      </w:r>
      <w:r>
        <w:rPr>
          <w:rFonts w:hint="eastAsia"/>
        </w:rPr>
        <w:t>LSW</w:t>
      </w:r>
      <w:proofErr w:type="gramStart"/>
      <w:r>
        <w:rPr>
          <w:rFonts w:hint="eastAsia"/>
        </w:rPr>
        <w:t>1</w:t>
      </w:r>
      <w:r>
        <w:t>]int</w:t>
      </w:r>
      <w:r>
        <w:rPr>
          <w:rFonts w:hint="eastAsia"/>
        </w:rPr>
        <w:t>erface</w:t>
      </w:r>
      <w:proofErr w:type="gramEnd"/>
      <w:r>
        <w:t xml:space="preserve"> </w:t>
      </w:r>
      <w:r>
        <w:rPr>
          <w:rFonts w:hint="eastAsia"/>
        </w:rPr>
        <w:t>e</w:t>
      </w:r>
      <w:r>
        <w:t>thernet</w:t>
      </w:r>
      <w:r>
        <w:rPr>
          <w:rFonts w:hint="eastAsia"/>
        </w:rPr>
        <w:t xml:space="preserve"> 0</w:t>
      </w:r>
      <w:r>
        <w:t>/0/1</w:t>
      </w:r>
    </w:p>
    <w:p w14:paraId="795FB157" w14:textId="77777777" w:rsidR="00870A08" w:rsidRDefault="003A5418">
      <w:pPr>
        <w:pStyle w:val="aff6"/>
      </w:pPr>
      <w:r>
        <w:t>[</w:t>
      </w:r>
      <w:r>
        <w:rPr>
          <w:rFonts w:hint="eastAsia"/>
        </w:rPr>
        <w:t>LSW1</w:t>
      </w:r>
      <w:r>
        <w:t>-Ethernet</w:t>
      </w:r>
      <w:r>
        <w:rPr>
          <w:rFonts w:hint="eastAsia"/>
        </w:rPr>
        <w:t>0</w:t>
      </w:r>
      <w:r>
        <w:t>/0/</w:t>
      </w:r>
      <w:proofErr w:type="gramStart"/>
      <w:r>
        <w:t>1]shut</w:t>
      </w:r>
      <w:r>
        <w:rPr>
          <w:rFonts w:hint="eastAsia"/>
        </w:rPr>
        <w:t>down</w:t>
      </w:r>
      <w:proofErr w:type="gramEnd"/>
    </w:p>
    <w:p w14:paraId="67233D08" w14:textId="77777777" w:rsidR="00870A08" w:rsidRDefault="00870A08">
      <w:pPr>
        <w:ind w:firstLineChars="0" w:firstLine="0"/>
      </w:pPr>
    </w:p>
    <w:p w14:paraId="4DE9416F" w14:textId="77777777" w:rsidR="00870A08" w:rsidRDefault="003A5418">
      <w:pPr>
        <w:ind w:firstLine="420"/>
      </w:pPr>
      <w:r>
        <w:rPr>
          <w:rFonts w:hint="eastAsia"/>
        </w:rPr>
        <w:t>经过</w:t>
      </w:r>
      <w:r>
        <w:rPr>
          <w:rFonts w:hint="eastAsia"/>
        </w:rPr>
        <w:t>3</w:t>
      </w:r>
      <w:r>
        <w:rPr>
          <w:rFonts w:hint="eastAsia"/>
        </w:rPr>
        <w:t>秒钟左右后，使用</w:t>
      </w:r>
      <w:r>
        <w:rPr>
          <w:rFonts w:hint="eastAsia"/>
          <w:b/>
        </w:rPr>
        <w:t xml:space="preserve">display </w:t>
      </w:r>
      <w:proofErr w:type="spellStart"/>
      <w:r>
        <w:rPr>
          <w:rFonts w:hint="eastAsia"/>
          <w:b/>
        </w:rPr>
        <w:t>vrrp</w:t>
      </w:r>
      <w:proofErr w:type="spellEnd"/>
      <w:r>
        <w:rPr>
          <w:rFonts w:hint="eastAsia"/>
        </w:rPr>
        <w:t>查看</w:t>
      </w:r>
      <w:r>
        <w:rPr>
          <w:rFonts w:hint="eastAsia"/>
        </w:rPr>
        <w:t>R3</w:t>
      </w:r>
      <w:r>
        <w:rPr>
          <w:rFonts w:hint="eastAsia"/>
        </w:rPr>
        <w:t>的</w:t>
      </w:r>
      <w:r>
        <w:rPr>
          <w:rFonts w:hint="eastAsia"/>
        </w:rPr>
        <w:t>VRRP</w:t>
      </w:r>
      <w:r>
        <w:rPr>
          <w:rFonts w:hint="eastAsia"/>
        </w:rPr>
        <w:t>信息。</w:t>
      </w:r>
    </w:p>
    <w:p w14:paraId="08801DE3" w14:textId="77777777" w:rsidR="00870A08" w:rsidRDefault="003A5418">
      <w:pPr>
        <w:pStyle w:val="aff6"/>
      </w:pPr>
      <w:r>
        <w:t>[R</w:t>
      </w:r>
      <w:proofErr w:type="gramStart"/>
      <w:r>
        <w:t>3]dis</w:t>
      </w:r>
      <w:r>
        <w:rPr>
          <w:rFonts w:hint="eastAsia"/>
        </w:rPr>
        <w:t>play</w:t>
      </w:r>
      <w:proofErr w:type="gramEnd"/>
      <w:r>
        <w:t xml:space="preserve"> </w:t>
      </w:r>
      <w:proofErr w:type="spellStart"/>
      <w:r>
        <w:t>vrrp</w:t>
      </w:r>
      <w:proofErr w:type="spellEnd"/>
    </w:p>
    <w:p w14:paraId="360749C8" w14:textId="77777777" w:rsidR="00870A08" w:rsidRDefault="003A5418">
      <w:pPr>
        <w:pStyle w:val="aff6"/>
      </w:pPr>
      <w:r>
        <w:t xml:space="preserve">  Ethernet</w:t>
      </w:r>
      <w:r>
        <w:rPr>
          <w:rFonts w:hint="eastAsia"/>
        </w:rPr>
        <w:t>1</w:t>
      </w:r>
      <w:r>
        <w:t>/0/1 | Virtual Router 1</w:t>
      </w:r>
    </w:p>
    <w:p w14:paraId="50A65FF6" w14:textId="77777777" w:rsidR="00870A08" w:rsidRDefault="003A5418">
      <w:pPr>
        <w:pStyle w:val="aff6"/>
      </w:pPr>
      <w:r>
        <w:t xml:space="preserve">    </w:t>
      </w:r>
      <w:proofErr w:type="gramStart"/>
      <w:r>
        <w:rPr>
          <w:shd w:val="pct10" w:color="auto" w:fill="FFFFFF"/>
        </w:rPr>
        <w:t>State :</w:t>
      </w:r>
      <w:proofErr w:type="gramEnd"/>
      <w:r>
        <w:rPr>
          <w:shd w:val="pct10" w:color="auto" w:fill="FFFFFF"/>
        </w:rPr>
        <w:t xml:space="preserve"> Master</w:t>
      </w:r>
    </w:p>
    <w:p w14:paraId="19BC4633" w14:textId="77777777" w:rsidR="00870A08" w:rsidRDefault="003A5418">
      <w:pPr>
        <w:pStyle w:val="aff6"/>
      </w:pPr>
      <w:r>
        <w:t xml:space="preserve">    Virtual </w:t>
      </w:r>
      <w:proofErr w:type="gramStart"/>
      <w:r>
        <w:t>IP :</w:t>
      </w:r>
      <w:proofErr w:type="gramEnd"/>
      <w:r>
        <w:t xml:space="preserve"> 172.16.1.254</w:t>
      </w:r>
    </w:p>
    <w:p w14:paraId="66DDC03B" w14:textId="77777777" w:rsidR="00870A08" w:rsidRDefault="003A5418">
      <w:pPr>
        <w:pStyle w:val="aff6"/>
      </w:pPr>
      <w:r>
        <w:t xml:space="preserve">    Master </w:t>
      </w:r>
      <w:proofErr w:type="gramStart"/>
      <w:r>
        <w:t>IP :</w:t>
      </w:r>
      <w:proofErr w:type="gramEnd"/>
      <w:r>
        <w:t xml:space="preserve"> 172.16.1.200</w:t>
      </w:r>
    </w:p>
    <w:p w14:paraId="64248FFE" w14:textId="77777777" w:rsidR="00870A08" w:rsidRDefault="003A5418">
      <w:pPr>
        <w:pStyle w:val="aff6"/>
      </w:pPr>
      <w:r>
        <w:lastRenderedPageBreak/>
        <w:t xml:space="preserve">    </w:t>
      </w:r>
      <w:proofErr w:type="spellStart"/>
      <w:proofErr w:type="gramStart"/>
      <w:r>
        <w:rPr>
          <w:shd w:val="pct10" w:color="auto" w:fill="FFFFFF"/>
        </w:rPr>
        <w:t>PriorityRun</w:t>
      </w:r>
      <w:proofErr w:type="spellEnd"/>
      <w:r>
        <w:rPr>
          <w:shd w:val="pct10" w:color="auto" w:fill="FFFFFF"/>
        </w:rPr>
        <w:t xml:space="preserve"> :</w:t>
      </w:r>
      <w:proofErr w:type="gramEnd"/>
      <w:r>
        <w:rPr>
          <w:shd w:val="pct10" w:color="auto" w:fill="FFFFFF"/>
        </w:rPr>
        <w:t xml:space="preserve"> 100</w:t>
      </w:r>
    </w:p>
    <w:p w14:paraId="69B4E713" w14:textId="77777777" w:rsidR="00870A08" w:rsidRDefault="003A5418">
      <w:pPr>
        <w:pStyle w:val="aff6"/>
      </w:pPr>
      <w:r>
        <w:t xml:space="preserve">    </w:t>
      </w:r>
      <w:proofErr w:type="spellStart"/>
      <w:proofErr w:type="gramStart"/>
      <w:r>
        <w:rPr>
          <w:shd w:val="pct10" w:color="auto" w:fill="FFFFFF"/>
        </w:rPr>
        <w:t>PriorityConfig</w:t>
      </w:r>
      <w:proofErr w:type="spellEnd"/>
      <w:r>
        <w:rPr>
          <w:shd w:val="pct10" w:color="auto" w:fill="FFFFFF"/>
        </w:rPr>
        <w:t xml:space="preserve"> :</w:t>
      </w:r>
      <w:proofErr w:type="gramEnd"/>
      <w:r>
        <w:rPr>
          <w:shd w:val="pct10" w:color="auto" w:fill="FFFFFF"/>
        </w:rPr>
        <w:t xml:space="preserve"> 100</w:t>
      </w:r>
    </w:p>
    <w:p w14:paraId="5C11C201" w14:textId="77777777" w:rsidR="00870A08" w:rsidRDefault="003A5418">
      <w:pPr>
        <w:pStyle w:val="aff6"/>
      </w:pPr>
      <w:r>
        <w:t xml:space="preserve">    </w:t>
      </w:r>
      <w:proofErr w:type="spellStart"/>
      <w:proofErr w:type="gramStart"/>
      <w:r>
        <w:rPr>
          <w:shd w:val="pct10" w:color="auto" w:fill="FFFFFF"/>
        </w:rPr>
        <w:t>MasterPriority</w:t>
      </w:r>
      <w:proofErr w:type="spellEnd"/>
      <w:r>
        <w:rPr>
          <w:shd w:val="pct10" w:color="auto" w:fill="FFFFFF"/>
        </w:rPr>
        <w:t xml:space="preserve"> :</w:t>
      </w:r>
      <w:proofErr w:type="gramEnd"/>
      <w:r>
        <w:rPr>
          <w:shd w:val="pct10" w:color="auto" w:fill="FFFFFF"/>
        </w:rPr>
        <w:t xml:space="preserve"> 100</w:t>
      </w:r>
    </w:p>
    <w:p w14:paraId="304C951A" w14:textId="77777777" w:rsidR="00870A08" w:rsidRDefault="003A5418">
      <w:pPr>
        <w:pStyle w:val="aff6"/>
      </w:pPr>
      <w:r>
        <w:t xml:space="preserve">    </w:t>
      </w:r>
      <w:proofErr w:type="gramStart"/>
      <w:r>
        <w:t>Preempt :</w:t>
      </w:r>
      <w:proofErr w:type="gramEnd"/>
      <w:r>
        <w:t xml:space="preserve"> YES   Delay Time : 0 s</w:t>
      </w:r>
    </w:p>
    <w:p w14:paraId="0500E023" w14:textId="77777777" w:rsidR="00870A08" w:rsidRDefault="003A5418">
      <w:pPr>
        <w:pStyle w:val="aff6"/>
      </w:pPr>
      <w:r>
        <w:rPr>
          <w:rFonts w:hint="eastAsia"/>
        </w:rPr>
        <w:t>……</w:t>
      </w:r>
    </w:p>
    <w:p w14:paraId="0DA36274" w14:textId="77777777" w:rsidR="00870A08" w:rsidRDefault="00870A08">
      <w:pPr>
        <w:pStyle w:val="aff6"/>
      </w:pPr>
    </w:p>
    <w:p w14:paraId="5004B769" w14:textId="77777777" w:rsidR="00870A08" w:rsidRDefault="00870A08">
      <w:pPr>
        <w:ind w:firstLine="420"/>
      </w:pPr>
    </w:p>
    <w:p w14:paraId="5FFD049E" w14:textId="77777777" w:rsidR="00870A08" w:rsidRDefault="003A5418">
      <w:pPr>
        <w:ind w:firstLine="420"/>
      </w:pPr>
      <w:r>
        <w:rPr>
          <w:rFonts w:hint="eastAsia"/>
        </w:rPr>
        <w:t>可以观察到</w:t>
      </w:r>
      <w:r>
        <w:rPr>
          <w:rFonts w:hint="eastAsia"/>
        </w:rPr>
        <w:t>R3</w:t>
      </w:r>
      <w:r>
        <w:rPr>
          <w:rFonts w:hint="eastAsia"/>
        </w:rPr>
        <w:t>切换成为了</w:t>
      </w:r>
      <w:r>
        <w:rPr>
          <w:rFonts w:hint="eastAsia"/>
        </w:rPr>
        <w:t>Master</w:t>
      </w:r>
      <w:r>
        <w:rPr>
          <w:rFonts w:hint="eastAsia"/>
        </w:rPr>
        <w:t>，从而能够确保用户对公网的访问，几乎感知不到故障的发生。</w:t>
      </w:r>
    </w:p>
    <w:p w14:paraId="08A71A90" w14:textId="77777777" w:rsidR="00870A08" w:rsidRDefault="003A5418">
      <w:pPr>
        <w:ind w:firstLine="420"/>
      </w:pPr>
      <w:r>
        <w:rPr>
          <w:rFonts w:hint="eastAsia"/>
        </w:rPr>
        <w:t>测试</w:t>
      </w:r>
      <w:r>
        <w:rPr>
          <w:rFonts w:hint="eastAsia"/>
        </w:rPr>
        <w:t>PC</w:t>
      </w:r>
      <w:r>
        <w:rPr>
          <w:rFonts w:hint="eastAsia"/>
        </w:rPr>
        <w:t>机访问公网时的数据包转发路径。</w:t>
      </w:r>
    </w:p>
    <w:p w14:paraId="0DB2AEC7" w14:textId="77777777" w:rsidR="00870A08" w:rsidRDefault="003A5418">
      <w:pPr>
        <w:pStyle w:val="aff6"/>
      </w:pPr>
      <w:r>
        <w:t>PC&gt;</w:t>
      </w:r>
      <w:proofErr w:type="spellStart"/>
      <w:r>
        <w:t>tracert</w:t>
      </w:r>
      <w:proofErr w:type="spellEnd"/>
      <w:r>
        <w:t xml:space="preserve"> 172.16.2.254</w:t>
      </w:r>
    </w:p>
    <w:p w14:paraId="1AE7BF11" w14:textId="77777777" w:rsidR="00870A08" w:rsidRDefault="003A5418">
      <w:pPr>
        <w:pStyle w:val="aff6"/>
      </w:pPr>
      <w:r>
        <w:t>traceroute to 172.16.2.254, 8 hops max</w:t>
      </w:r>
    </w:p>
    <w:p w14:paraId="4799C08C" w14:textId="77777777" w:rsidR="00870A08" w:rsidRDefault="003A5418">
      <w:pPr>
        <w:pStyle w:val="aff6"/>
      </w:pPr>
      <w:r>
        <w:t xml:space="preserve">(ICMP), press </w:t>
      </w:r>
      <w:proofErr w:type="spellStart"/>
      <w:r>
        <w:t>Ctrl+C</w:t>
      </w:r>
      <w:proofErr w:type="spellEnd"/>
      <w:r>
        <w:t xml:space="preserve"> to stop</w:t>
      </w:r>
    </w:p>
    <w:p w14:paraId="707C9EBC" w14:textId="77777777" w:rsidR="00870A08" w:rsidRDefault="003A5418">
      <w:pPr>
        <w:pStyle w:val="aff6"/>
      </w:pPr>
      <w:r>
        <w:t xml:space="preserve"> </w:t>
      </w:r>
      <w:proofErr w:type="gramStart"/>
      <w:r>
        <w:t>1  172.16.1.200</w:t>
      </w:r>
      <w:proofErr w:type="gramEnd"/>
      <w:r>
        <w:t xml:space="preserve">   63 </w:t>
      </w:r>
      <w:proofErr w:type="spellStart"/>
      <w:r>
        <w:t>ms</w:t>
      </w:r>
      <w:proofErr w:type="spellEnd"/>
      <w:r>
        <w:t xml:space="preserve">  15 </w:t>
      </w:r>
      <w:proofErr w:type="spellStart"/>
      <w:r>
        <w:t>ms</w:t>
      </w:r>
      <w:proofErr w:type="spellEnd"/>
      <w:r>
        <w:t xml:space="preserve">  32 </w:t>
      </w:r>
      <w:proofErr w:type="spellStart"/>
      <w:r>
        <w:t>ms</w:t>
      </w:r>
      <w:proofErr w:type="spellEnd"/>
    </w:p>
    <w:p w14:paraId="77E2975E" w14:textId="77777777" w:rsidR="00870A08" w:rsidRDefault="003A5418">
      <w:pPr>
        <w:pStyle w:val="aff6"/>
      </w:pPr>
      <w:r>
        <w:t xml:space="preserve"> </w:t>
      </w:r>
      <w:proofErr w:type="gramStart"/>
      <w:r>
        <w:t>2  172.16.2.254</w:t>
      </w:r>
      <w:proofErr w:type="gramEnd"/>
      <w:r>
        <w:t xml:space="preserve">   62 </w:t>
      </w:r>
      <w:proofErr w:type="spellStart"/>
      <w:r>
        <w:t>ms</w:t>
      </w:r>
      <w:proofErr w:type="spellEnd"/>
      <w:r>
        <w:t xml:space="preserve">  62 </w:t>
      </w:r>
      <w:proofErr w:type="spellStart"/>
      <w:r>
        <w:t>ms</w:t>
      </w:r>
      <w:proofErr w:type="spellEnd"/>
      <w:r>
        <w:t xml:space="preserve">  32 </w:t>
      </w:r>
      <w:proofErr w:type="spellStart"/>
      <w:r>
        <w:t>ms</w:t>
      </w:r>
      <w:proofErr w:type="spellEnd"/>
    </w:p>
    <w:p w14:paraId="4AD5E1C4" w14:textId="77777777" w:rsidR="00870A08" w:rsidRDefault="00870A08">
      <w:pPr>
        <w:pStyle w:val="aff6"/>
      </w:pPr>
    </w:p>
    <w:p w14:paraId="0A42F658" w14:textId="77777777" w:rsidR="00870A08" w:rsidRDefault="003A5418">
      <w:pPr>
        <w:ind w:firstLine="420"/>
      </w:pPr>
      <w:r>
        <w:rPr>
          <w:rFonts w:hint="eastAsia"/>
        </w:rPr>
        <w:t>发现数据包发送路径已经切换到</w:t>
      </w:r>
      <w:r>
        <w:rPr>
          <w:rFonts w:hint="eastAsia"/>
        </w:rPr>
        <w:t>R3</w:t>
      </w:r>
      <w:r>
        <w:rPr>
          <w:rFonts w:hint="eastAsia"/>
        </w:rPr>
        <w:t>。</w:t>
      </w:r>
    </w:p>
    <w:p w14:paraId="45F15527" w14:textId="77777777" w:rsidR="00870A08" w:rsidRDefault="003A5418">
      <w:pPr>
        <w:ind w:firstLine="420"/>
      </w:pPr>
      <w:r>
        <w:rPr>
          <w:rFonts w:hint="eastAsia"/>
        </w:rPr>
        <w:t>如果</w:t>
      </w:r>
      <w:r>
        <w:rPr>
          <w:rFonts w:hint="eastAsia"/>
        </w:rPr>
        <w:t>R2</w:t>
      </w:r>
      <w:r>
        <w:rPr>
          <w:rFonts w:hint="eastAsia"/>
        </w:rPr>
        <w:t>从故障中恢复，手动开启</w:t>
      </w:r>
      <w:r>
        <w:rPr>
          <w:rFonts w:hint="eastAsia"/>
        </w:rPr>
        <w:t>LSW1</w:t>
      </w:r>
      <w:r>
        <w:rPr>
          <w:rFonts w:hint="eastAsia"/>
        </w:rPr>
        <w:t>的</w:t>
      </w:r>
      <w:r>
        <w:rPr>
          <w:rFonts w:hint="eastAsia"/>
        </w:rPr>
        <w:t>E 0/0/1</w:t>
      </w:r>
      <w:r>
        <w:rPr>
          <w:rFonts w:hint="eastAsia"/>
        </w:rPr>
        <w:t>接口。</w:t>
      </w:r>
    </w:p>
    <w:p w14:paraId="565C8212" w14:textId="77777777" w:rsidR="00870A08" w:rsidRDefault="003A5418">
      <w:pPr>
        <w:pStyle w:val="aff6"/>
      </w:pPr>
      <w:r>
        <w:t>[</w:t>
      </w:r>
      <w:r>
        <w:rPr>
          <w:rFonts w:hint="eastAsia"/>
        </w:rPr>
        <w:t>LWS</w:t>
      </w:r>
      <w:proofErr w:type="gramStart"/>
      <w:r>
        <w:rPr>
          <w:rFonts w:hint="eastAsia"/>
        </w:rPr>
        <w:t>1</w:t>
      </w:r>
      <w:r>
        <w:t>]int</w:t>
      </w:r>
      <w:r>
        <w:rPr>
          <w:rFonts w:hint="eastAsia"/>
        </w:rPr>
        <w:t>erface</w:t>
      </w:r>
      <w:proofErr w:type="gramEnd"/>
      <w:r>
        <w:t xml:space="preserve"> </w:t>
      </w:r>
      <w:r>
        <w:rPr>
          <w:rFonts w:hint="eastAsia"/>
        </w:rPr>
        <w:t>e</w:t>
      </w:r>
      <w:r>
        <w:t>thernet</w:t>
      </w:r>
      <w:r>
        <w:rPr>
          <w:rFonts w:hint="eastAsia"/>
        </w:rPr>
        <w:t xml:space="preserve"> 1</w:t>
      </w:r>
      <w:r>
        <w:t>/0/1</w:t>
      </w:r>
    </w:p>
    <w:p w14:paraId="35F6E2A1" w14:textId="77777777" w:rsidR="00870A08" w:rsidRDefault="003A5418">
      <w:pPr>
        <w:pStyle w:val="aff6"/>
      </w:pPr>
      <w:r>
        <w:t>[</w:t>
      </w:r>
      <w:r>
        <w:rPr>
          <w:rFonts w:hint="eastAsia"/>
        </w:rPr>
        <w:t>LSW1</w:t>
      </w:r>
      <w:r>
        <w:t>-Ethernet</w:t>
      </w:r>
      <w:r>
        <w:rPr>
          <w:rFonts w:hint="eastAsia"/>
        </w:rPr>
        <w:t>1</w:t>
      </w:r>
      <w:r>
        <w:t>/0/</w:t>
      </w:r>
      <w:proofErr w:type="gramStart"/>
      <w:r>
        <w:t>1]undo</w:t>
      </w:r>
      <w:proofErr w:type="gramEnd"/>
      <w:r>
        <w:t xml:space="preserve"> shutdown</w:t>
      </w:r>
    </w:p>
    <w:p w14:paraId="5B60F827" w14:textId="77777777" w:rsidR="00870A08" w:rsidRDefault="00870A08">
      <w:pPr>
        <w:pStyle w:val="aff6"/>
      </w:pPr>
    </w:p>
    <w:p w14:paraId="321CDCD1" w14:textId="77777777" w:rsidR="00870A08" w:rsidRDefault="003A5418">
      <w:pPr>
        <w:ind w:firstLine="420"/>
      </w:pPr>
      <w:r>
        <w:rPr>
          <w:rFonts w:hint="eastAsia"/>
        </w:rPr>
        <w:t>查看</w:t>
      </w:r>
      <w:r>
        <w:rPr>
          <w:rFonts w:hint="eastAsia"/>
        </w:rPr>
        <w:t>R2</w:t>
      </w:r>
      <w:r>
        <w:rPr>
          <w:rFonts w:hint="eastAsia"/>
        </w:rPr>
        <w:t>和</w:t>
      </w:r>
      <w:r>
        <w:rPr>
          <w:rFonts w:hint="eastAsia"/>
        </w:rPr>
        <w:t>R3</w:t>
      </w:r>
      <w:r>
        <w:rPr>
          <w:rFonts w:hint="eastAsia"/>
        </w:rPr>
        <w:t>的</w:t>
      </w:r>
      <w:r>
        <w:rPr>
          <w:rFonts w:hint="eastAsia"/>
        </w:rPr>
        <w:t>VRRP</w:t>
      </w:r>
      <w:r>
        <w:rPr>
          <w:rFonts w:hint="eastAsia"/>
        </w:rPr>
        <w:t>工作状态。</w:t>
      </w:r>
    </w:p>
    <w:p w14:paraId="184FFFF1" w14:textId="77777777" w:rsidR="00870A08" w:rsidRDefault="003A5418">
      <w:pPr>
        <w:pStyle w:val="aff6"/>
      </w:pPr>
      <w:r>
        <w:t>[R</w:t>
      </w:r>
      <w:proofErr w:type="gramStart"/>
      <w:r>
        <w:t>2]display</w:t>
      </w:r>
      <w:proofErr w:type="gramEnd"/>
      <w:r>
        <w:t xml:space="preserve"> </w:t>
      </w:r>
      <w:proofErr w:type="spellStart"/>
      <w:r>
        <w:t>vrrp</w:t>
      </w:r>
      <w:proofErr w:type="spellEnd"/>
      <w:r>
        <w:t xml:space="preserve"> brief </w:t>
      </w:r>
    </w:p>
    <w:p w14:paraId="501A7500" w14:textId="77777777" w:rsidR="00870A08" w:rsidRDefault="003A5418">
      <w:pPr>
        <w:pStyle w:val="aff6"/>
      </w:pPr>
      <w:r>
        <w:t xml:space="preserve">Total:1     Master:1     Backup:0     </w:t>
      </w:r>
      <w:proofErr w:type="gramStart"/>
      <w:r>
        <w:t>Non-active</w:t>
      </w:r>
      <w:proofErr w:type="gramEnd"/>
      <w:r>
        <w:t xml:space="preserve">:0      </w:t>
      </w:r>
    </w:p>
    <w:p w14:paraId="22076089" w14:textId="77777777" w:rsidR="00870A08" w:rsidRDefault="003A5418">
      <w:pPr>
        <w:pStyle w:val="aff6"/>
      </w:pPr>
      <w:proofErr w:type="gramStart"/>
      <w:r>
        <w:t>VRID  State</w:t>
      </w:r>
      <w:proofErr w:type="gramEnd"/>
      <w:r>
        <w:t xml:space="preserve">        Interface                Type     Virtual IP     </w:t>
      </w:r>
    </w:p>
    <w:p w14:paraId="100F31F4" w14:textId="77777777" w:rsidR="00870A08" w:rsidRDefault="003A5418">
      <w:pPr>
        <w:pStyle w:val="aff6"/>
      </w:pPr>
      <w:r>
        <w:t>----------------------------------------------------------------</w:t>
      </w:r>
    </w:p>
    <w:p w14:paraId="31FC0A60" w14:textId="77777777" w:rsidR="00870A08" w:rsidRDefault="003A5418">
      <w:pPr>
        <w:pStyle w:val="aff6"/>
        <w:rPr>
          <w:shd w:val="pct10" w:color="auto" w:fill="FFFFFF"/>
        </w:rPr>
      </w:pPr>
      <w:r>
        <w:rPr>
          <w:shd w:val="pct10" w:color="auto" w:fill="FFFFFF"/>
        </w:rPr>
        <w:t>1     Master       Eth</w:t>
      </w:r>
      <w:r>
        <w:rPr>
          <w:rFonts w:hint="eastAsia"/>
          <w:shd w:val="pct10" w:color="auto" w:fill="FFFFFF"/>
        </w:rPr>
        <w:t>1</w:t>
      </w:r>
      <w:r>
        <w:rPr>
          <w:shd w:val="pct10" w:color="auto" w:fill="FFFFFF"/>
        </w:rPr>
        <w:t>/0/</w:t>
      </w:r>
      <w:r>
        <w:rPr>
          <w:rFonts w:hint="eastAsia"/>
          <w:shd w:val="pct10" w:color="auto" w:fill="FFFFFF"/>
        </w:rPr>
        <w:t>1</w:t>
      </w:r>
      <w:r>
        <w:rPr>
          <w:shd w:val="pct10" w:color="auto" w:fill="FFFFFF"/>
        </w:rPr>
        <w:t xml:space="preserve">                 Normal   172.16.1.254</w:t>
      </w:r>
    </w:p>
    <w:p w14:paraId="2D26C936" w14:textId="77777777" w:rsidR="00870A08" w:rsidRDefault="00870A08">
      <w:pPr>
        <w:ind w:firstLineChars="0" w:firstLine="0"/>
      </w:pPr>
    </w:p>
    <w:p w14:paraId="4401E945" w14:textId="77777777" w:rsidR="00870A08" w:rsidRDefault="003A5418">
      <w:pPr>
        <w:pStyle w:val="aff6"/>
      </w:pPr>
      <w:r>
        <w:lastRenderedPageBreak/>
        <w:t>[R</w:t>
      </w:r>
      <w:proofErr w:type="gramStart"/>
      <w:r>
        <w:rPr>
          <w:rFonts w:hint="eastAsia"/>
        </w:rPr>
        <w:t>3</w:t>
      </w:r>
      <w:r>
        <w:t>]display</w:t>
      </w:r>
      <w:proofErr w:type="gramEnd"/>
      <w:r>
        <w:t xml:space="preserve"> </w:t>
      </w:r>
      <w:proofErr w:type="spellStart"/>
      <w:r>
        <w:t>vrrp</w:t>
      </w:r>
      <w:proofErr w:type="spellEnd"/>
      <w:r>
        <w:t xml:space="preserve"> brief </w:t>
      </w:r>
    </w:p>
    <w:p w14:paraId="185ECEF1" w14:textId="77777777" w:rsidR="00870A08" w:rsidRDefault="003A5418">
      <w:pPr>
        <w:pStyle w:val="aff6"/>
      </w:pPr>
      <w:r>
        <w:t xml:space="preserve">Total:1     Master:1     Backup:0     </w:t>
      </w:r>
      <w:proofErr w:type="gramStart"/>
      <w:r>
        <w:t>Non-active</w:t>
      </w:r>
      <w:proofErr w:type="gramEnd"/>
      <w:r>
        <w:t xml:space="preserve">:0      </w:t>
      </w:r>
    </w:p>
    <w:p w14:paraId="0835A2FC" w14:textId="77777777" w:rsidR="00870A08" w:rsidRDefault="003A5418">
      <w:pPr>
        <w:pStyle w:val="aff6"/>
      </w:pPr>
      <w:proofErr w:type="gramStart"/>
      <w:r>
        <w:t>VRID  State</w:t>
      </w:r>
      <w:proofErr w:type="gramEnd"/>
      <w:r>
        <w:t xml:space="preserve">        Interface                Type     Virtual IP     </w:t>
      </w:r>
    </w:p>
    <w:p w14:paraId="0CBA5034" w14:textId="77777777" w:rsidR="00870A08" w:rsidRDefault="003A5418">
      <w:pPr>
        <w:pStyle w:val="aff6"/>
      </w:pPr>
      <w:r>
        <w:t>----------------------------------------------------------------</w:t>
      </w:r>
    </w:p>
    <w:p w14:paraId="62A38646" w14:textId="77777777" w:rsidR="00870A08" w:rsidRDefault="003A5418">
      <w:pPr>
        <w:pStyle w:val="aff6"/>
        <w:rPr>
          <w:shd w:val="pct10" w:color="auto" w:fill="FFFFFF"/>
        </w:rPr>
      </w:pPr>
      <w:r>
        <w:rPr>
          <w:shd w:val="pct10" w:color="auto" w:fill="FFFFFF"/>
        </w:rPr>
        <w:t xml:space="preserve">1     </w:t>
      </w:r>
      <w:r>
        <w:rPr>
          <w:rFonts w:hint="eastAsia"/>
          <w:shd w:val="pct10" w:color="auto" w:fill="FFFFFF"/>
        </w:rPr>
        <w:t>Backup</w:t>
      </w:r>
      <w:r>
        <w:rPr>
          <w:shd w:val="pct10" w:color="auto" w:fill="FFFFFF"/>
        </w:rPr>
        <w:t xml:space="preserve">       Eth</w:t>
      </w:r>
      <w:r>
        <w:rPr>
          <w:rFonts w:hint="eastAsia"/>
          <w:shd w:val="pct10" w:color="auto" w:fill="FFFFFF"/>
        </w:rPr>
        <w:t>1</w:t>
      </w:r>
      <w:r>
        <w:rPr>
          <w:shd w:val="pct10" w:color="auto" w:fill="FFFFFF"/>
        </w:rPr>
        <w:t>/0/</w:t>
      </w:r>
      <w:r>
        <w:rPr>
          <w:rFonts w:hint="eastAsia"/>
          <w:shd w:val="pct10" w:color="auto" w:fill="FFFFFF"/>
        </w:rPr>
        <w:t>1</w:t>
      </w:r>
      <w:r>
        <w:rPr>
          <w:shd w:val="pct10" w:color="auto" w:fill="FFFFFF"/>
        </w:rPr>
        <w:t xml:space="preserve">                 Normal   172.16.1.254</w:t>
      </w:r>
    </w:p>
    <w:p w14:paraId="36630BCA" w14:textId="77777777" w:rsidR="00870A08" w:rsidRDefault="00870A08">
      <w:pPr>
        <w:pStyle w:val="aff6"/>
        <w:rPr>
          <w:shd w:val="pct10" w:color="auto" w:fill="FFFFFF"/>
        </w:rPr>
      </w:pPr>
    </w:p>
    <w:p w14:paraId="10C80E7D" w14:textId="77777777" w:rsidR="00870A08" w:rsidRDefault="003A5418">
      <w:pPr>
        <w:ind w:firstLine="420"/>
      </w:pPr>
      <w:r>
        <w:rPr>
          <w:rFonts w:hint="eastAsia"/>
        </w:rPr>
        <w:t>可以观察到</w:t>
      </w:r>
      <w:r>
        <w:rPr>
          <w:rFonts w:hint="eastAsia"/>
        </w:rPr>
        <w:t>Master</w:t>
      </w:r>
      <w:r>
        <w:rPr>
          <w:rFonts w:hint="eastAsia"/>
        </w:rPr>
        <w:t>设备又立刻重新切换回至</w:t>
      </w:r>
      <w:r>
        <w:rPr>
          <w:rFonts w:hint="eastAsia"/>
        </w:rPr>
        <w:t>R2</w:t>
      </w:r>
      <w:r>
        <w:rPr>
          <w:rFonts w:hint="eastAsia"/>
        </w:rPr>
        <w:t>。</w:t>
      </w:r>
    </w:p>
    <w:p w14:paraId="65E09D89" w14:textId="77777777" w:rsidR="00870A08" w:rsidRDefault="003A5418">
      <w:pPr>
        <w:ind w:firstLine="420"/>
      </w:pPr>
      <w:r>
        <w:rPr>
          <w:rFonts w:hint="eastAsia"/>
        </w:rPr>
        <w:t>测试</w:t>
      </w:r>
      <w:r>
        <w:rPr>
          <w:rFonts w:hint="eastAsia"/>
        </w:rPr>
        <w:t>PC</w:t>
      </w:r>
      <w:r>
        <w:rPr>
          <w:rFonts w:hint="eastAsia"/>
        </w:rPr>
        <w:t>机访问公网时的数据包转发路径。</w:t>
      </w:r>
    </w:p>
    <w:p w14:paraId="75087F96" w14:textId="77777777" w:rsidR="00870A08" w:rsidRDefault="003A5418">
      <w:pPr>
        <w:pStyle w:val="aff6"/>
      </w:pPr>
      <w:r>
        <w:t>PC&gt;</w:t>
      </w:r>
      <w:proofErr w:type="spellStart"/>
      <w:r>
        <w:t>tracert</w:t>
      </w:r>
      <w:proofErr w:type="spellEnd"/>
      <w:r>
        <w:t xml:space="preserve"> 172.16.2.254</w:t>
      </w:r>
    </w:p>
    <w:p w14:paraId="62139021" w14:textId="77777777" w:rsidR="00870A08" w:rsidRDefault="003A5418">
      <w:pPr>
        <w:pStyle w:val="aff6"/>
      </w:pPr>
      <w:r>
        <w:t>traceroute to 172.16.2.254, 8 hops max</w:t>
      </w:r>
    </w:p>
    <w:p w14:paraId="238D3EE5" w14:textId="77777777" w:rsidR="00870A08" w:rsidRDefault="003A5418">
      <w:pPr>
        <w:pStyle w:val="aff6"/>
      </w:pPr>
      <w:r>
        <w:t xml:space="preserve">(ICMP), press </w:t>
      </w:r>
      <w:proofErr w:type="spellStart"/>
      <w:r>
        <w:t>Ctrl+C</w:t>
      </w:r>
      <w:proofErr w:type="spellEnd"/>
      <w:r>
        <w:t xml:space="preserve"> to stop</w:t>
      </w:r>
    </w:p>
    <w:p w14:paraId="7CB2A929" w14:textId="77777777" w:rsidR="00870A08" w:rsidRDefault="003A5418">
      <w:pPr>
        <w:pStyle w:val="aff6"/>
      </w:pPr>
      <w:proofErr w:type="gramStart"/>
      <w:r>
        <w:t>1  172.16.1.100</w:t>
      </w:r>
      <w:proofErr w:type="gramEnd"/>
      <w:r>
        <w:t xml:space="preserve">   47 </w:t>
      </w:r>
      <w:proofErr w:type="spellStart"/>
      <w:r>
        <w:t>ms</w:t>
      </w:r>
      <w:proofErr w:type="spellEnd"/>
      <w:r>
        <w:t xml:space="preserve">  47 </w:t>
      </w:r>
      <w:proofErr w:type="spellStart"/>
      <w:r>
        <w:t>ms</w:t>
      </w:r>
      <w:proofErr w:type="spellEnd"/>
      <w:r>
        <w:t xml:space="preserve">  46 </w:t>
      </w:r>
      <w:proofErr w:type="spellStart"/>
      <w:r>
        <w:t>ms</w:t>
      </w:r>
      <w:proofErr w:type="spellEnd"/>
    </w:p>
    <w:p w14:paraId="6D107F28" w14:textId="77777777" w:rsidR="00870A08" w:rsidRDefault="003A5418">
      <w:pPr>
        <w:pStyle w:val="aff6"/>
      </w:pPr>
      <w:proofErr w:type="gramStart"/>
      <w:r>
        <w:t>2  172.16.2.254</w:t>
      </w:r>
      <w:proofErr w:type="gramEnd"/>
      <w:r>
        <w:t xml:space="preserve">   78 </w:t>
      </w:r>
      <w:proofErr w:type="spellStart"/>
      <w:r>
        <w:t>ms</w:t>
      </w:r>
      <w:proofErr w:type="spellEnd"/>
      <w:r>
        <w:t xml:space="preserve">  78 </w:t>
      </w:r>
      <w:proofErr w:type="spellStart"/>
      <w:r>
        <w:t>ms</w:t>
      </w:r>
      <w:proofErr w:type="spellEnd"/>
      <w:r>
        <w:t xml:space="preserve">  62 </w:t>
      </w:r>
      <w:proofErr w:type="spellStart"/>
      <w:r>
        <w:t>ms</w:t>
      </w:r>
      <w:proofErr w:type="spellEnd"/>
    </w:p>
    <w:p w14:paraId="2CEB05B6" w14:textId="77777777" w:rsidR="00870A08" w:rsidRDefault="00870A08">
      <w:pPr>
        <w:ind w:firstLineChars="0" w:firstLine="0"/>
      </w:pPr>
    </w:p>
    <w:p w14:paraId="4F46EB69" w14:textId="77777777" w:rsidR="00870A08" w:rsidRDefault="003A5418">
      <w:pPr>
        <w:ind w:firstLine="420"/>
      </w:pPr>
      <w:r>
        <w:rPr>
          <w:rFonts w:hint="eastAsia"/>
        </w:rPr>
        <w:t>可以验证也切换回</w:t>
      </w:r>
      <w:r>
        <w:rPr>
          <w:rFonts w:hint="eastAsia"/>
        </w:rPr>
        <w:t>R2</w:t>
      </w:r>
      <w:r>
        <w:rPr>
          <w:rFonts w:hint="eastAsia"/>
        </w:rPr>
        <w:t>转发。而这整个过程对于用户来说是透明的。</w:t>
      </w:r>
    </w:p>
    <w:p w14:paraId="6EC2023E" w14:textId="77777777" w:rsidR="00870A08" w:rsidRDefault="003A5418">
      <w:pPr>
        <w:pStyle w:val="10"/>
      </w:pPr>
      <w:r>
        <w:rPr>
          <w:rFonts w:hint="eastAsia"/>
        </w:rPr>
        <w:t>思考</w:t>
      </w:r>
    </w:p>
    <w:p w14:paraId="23DD0255" w14:textId="77777777" w:rsidR="00870A08" w:rsidRDefault="003A5418">
      <w:pPr>
        <w:ind w:firstLine="420"/>
      </w:pPr>
      <w:r>
        <w:rPr>
          <w:rFonts w:hint="eastAsia"/>
        </w:rPr>
        <w:t>如果主路由器出现故障，比如断电停机了，备份路由器是通过什么机制检测到的？</w:t>
      </w:r>
    </w:p>
    <w:p w14:paraId="70AF2974" w14:textId="77777777" w:rsidR="00870A08" w:rsidRDefault="003A5418">
      <w:pPr>
        <w:pStyle w:val="af2"/>
        <w:ind w:firstLineChars="0" w:firstLine="0"/>
        <w:rPr>
          <w:rFonts w:ascii="微软雅黑" w:hAnsi="微软雅黑"/>
        </w:rPr>
      </w:pPr>
      <w:bookmarkStart w:id="149" w:name="_Toc15905"/>
      <w:r>
        <w:rPr>
          <w:rFonts w:ascii="微软雅黑" w:hAnsi="微软雅黑" w:hint="eastAsia"/>
        </w:rPr>
        <w:t>9.2 配置</w:t>
      </w:r>
      <w:r>
        <w:rPr>
          <w:rFonts w:cstheme="minorHAnsi"/>
        </w:rPr>
        <w:t>VRRP</w:t>
      </w:r>
      <w:r>
        <w:rPr>
          <w:rFonts w:ascii="微软雅黑" w:hAnsi="微软雅黑" w:hint="eastAsia"/>
        </w:rPr>
        <w:t>多备份组</w:t>
      </w:r>
      <w:bookmarkEnd w:id="149"/>
    </w:p>
    <w:p w14:paraId="0AD63849" w14:textId="77777777" w:rsidR="00870A08" w:rsidRDefault="003A5418">
      <w:pPr>
        <w:pStyle w:val="10"/>
      </w:pPr>
      <w:r>
        <w:rPr>
          <w:rFonts w:hint="eastAsia"/>
        </w:rPr>
        <w:t>原理概述</w:t>
      </w:r>
    </w:p>
    <w:p w14:paraId="573A06C9" w14:textId="77777777" w:rsidR="00870A08" w:rsidRDefault="003A5418">
      <w:pPr>
        <w:ind w:firstLine="420"/>
      </w:pPr>
      <w:r>
        <w:rPr>
          <w:rFonts w:hint="eastAsia"/>
        </w:rPr>
        <w:t>当</w:t>
      </w:r>
      <w:r>
        <w:rPr>
          <w:rFonts w:hint="eastAsia"/>
        </w:rPr>
        <w:t>VRRP</w:t>
      </w:r>
      <w:r>
        <w:rPr>
          <w:rFonts w:hint="eastAsia"/>
        </w:rPr>
        <w:t>配置为单备份组时，业务全部由</w:t>
      </w:r>
      <w:r>
        <w:rPr>
          <w:rFonts w:hint="eastAsia"/>
        </w:rPr>
        <w:t>Master</w:t>
      </w:r>
      <w:r>
        <w:rPr>
          <w:rFonts w:hint="eastAsia"/>
        </w:rPr>
        <w:t>设备承担，而</w:t>
      </w:r>
      <w:r>
        <w:rPr>
          <w:rFonts w:hint="eastAsia"/>
        </w:rPr>
        <w:t>Backup</w:t>
      </w:r>
      <w:r>
        <w:rPr>
          <w:rFonts w:hint="eastAsia"/>
        </w:rPr>
        <w:t>设备完全处于空闲状态，没有得到充分利用。</w:t>
      </w:r>
      <w:r>
        <w:rPr>
          <w:rFonts w:hint="eastAsia"/>
        </w:rPr>
        <w:t>VRRP</w:t>
      </w:r>
      <w:r>
        <w:rPr>
          <w:rFonts w:hint="eastAsia"/>
        </w:rPr>
        <w:t>可以通过配置多备份组来实现负载分担，有效的解决了这一问题。</w:t>
      </w:r>
    </w:p>
    <w:p w14:paraId="682324AF" w14:textId="77777777" w:rsidR="00870A08" w:rsidRDefault="003A5418">
      <w:pPr>
        <w:ind w:firstLine="420"/>
      </w:pPr>
      <w:r>
        <w:rPr>
          <w:rFonts w:hint="eastAsia"/>
        </w:rPr>
        <w:t>VRRP</w:t>
      </w:r>
      <w:r>
        <w:rPr>
          <w:rFonts w:hint="eastAsia"/>
        </w:rPr>
        <w:t>允许同一台设备的同一个接口加入多个</w:t>
      </w:r>
      <w:r>
        <w:rPr>
          <w:rFonts w:hint="eastAsia"/>
        </w:rPr>
        <w:t>VRRP</w:t>
      </w:r>
      <w:r>
        <w:rPr>
          <w:rFonts w:hint="eastAsia"/>
        </w:rPr>
        <w:t>备份组，在不同备份组中有不同的优先级，使得各备份组中的</w:t>
      </w:r>
      <w:r>
        <w:rPr>
          <w:rFonts w:hint="eastAsia"/>
        </w:rPr>
        <w:t>Master</w:t>
      </w:r>
      <w:r>
        <w:rPr>
          <w:rFonts w:hint="eastAsia"/>
        </w:rPr>
        <w:t>设备不同，也就是建立多个虚拟网关路由器。各主机可以使用不同的</w:t>
      </w:r>
      <w:proofErr w:type="gramStart"/>
      <w:r>
        <w:rPr>
          <w:rFonts w:hint="eastAsia"/>
        </w:rPr>
        <w:t>虚拟组</w:t>
      </w:r>
      <w:proofErr w:type="gramEnd"/>
      <w:r>
        <w:rPr>
          <w:rFonts w:hint="eastAsia"/>
        </w:rPr>
        <w:t>路由器作为网关出口，这样可以达到分担数据流而又相互备份的目的，充分利用了每一台设备的资源。</w:t>
      </w:r>
    </w:p>
    <w:p w14:paraId="27433B59" w14:textId="77777777" w:rsidR="00870A08" w:rsidRDefault="003A5418">
      <w:pPr>
        <w:ind w:firstLine="420"/>
      </w:pPr>
      <w:r>
        <w:rPr>
          <w:rFonts w:hint="eastAsia"/>
        </w:rPr>
        <w:lastRenderedPageBreak/>
        <w:t>VRRP</w:t>
      </w:r>
      <w:r>
        <w:rPr>
          <w:rFonts w:hint="eastAsia"/>
        </w:rPr>
        <w:t>的优先级取值范围中，</w:t>
      </w:r>
      <w:r>
        <w:t>255</w:t>
      </w:r>
      <w:r>
        <w:rPr>
          <w:rFonts w:hint="eastAsia"/>
        </w:rPr>
        <w:t>是保留给</w:t>
      </w:r>
      <w:r>
        <w:t>IP</w:t>
      </w:r>
      <w:r>
        <w:rPr>
          <w:rFonts w:hint="eastAsia"/>
        </w:rPr>
        <w:t>地址拥有者使用的，当一个</w:t>
      </w:r>
      <w:r>
        <w:t>VRRP</w:t>
      </w:r>
      <w:r>
        <w:rPr>
          <w:rFonts w:hint="eastAsia"/>
        </w:rPr>
        <w:t>路由器的物理端口</w:t>
      </w:r>
      <w:r>
        <w:t>IP</w:t>
      </w:r>
      <w:r>
        <w:rPr>
          <w:rFonts w:hint="eastAsia"/>
        </w:rPr>
        <w:t>地址和虚拟路由器的虚拟</w:t>
      </w:r>
      <w:r>
        <w:t>IP</w:t>
      </w:r>
      <w:r>
        <w:rPr>
          <w:rFonts w:hint="eastAsia"/>
        </w:rPr>
        <w:t>地址相同，这台路由器称为虚拟</w:t>
      </w:r>
      <w:r>
        <w:t>IP</w:t>
      </w:r>
      <w:r>
        <w:rPr>
          <w:rFonts w:hint="eastAsia"/>
        </w:rPr>
        <w:t>地址拥有者，</w:t>
      </w:r>
      <w:r>
        <w:rPr>
          <w:rFonts w:hint="eastAsia"/>
        </w:rPr>
        <w:t>VRRP</w:t>
      </w:r>
      <w:r>
        <w:rPr>
          <w:rFonts w:hint="eastAsia"/>
        </w:rPr>
        <w:t>优先级自动设置为</w:t>
      </w:r>
      <w:r>
        <w:rPr>
          <w:rFonts w:hint="eastAsia"/>
        </w:rPr>
        <w:t>255</w:t>
      </w:r>
      <w:r>
        <w:rPr>
          <w:rFonts w:hint="eastAsia"/>
        </w:rPr>
        <w:t>；优先级</w:t>
      </w:r>
      <w:r>
        <w:rPr>
          <w:rFonts w:hint="eastAsia"/>
        </w:rPr>
        <w:t>0</w:t>
      </w:r>
      <w:r>
        <w:rPr>
          <w:rFonts w:hint="eastAsia"/>
        </w:rPr>
        <w:t>也是特殊值，当</w:t>
      </w:r>
      <w:r>
        <w:rPr>
          <w:rFonts w:hint="eastAsia"/>
        </w:rPr>
        <w:t>Master</w:t>
      </w:r>
      <w:r>
        <w:rPr>
          <w:rFonts w:hint="eastAsia"/>
        </w:rPr>
        <w:t>设备删除</w:t>
      </w:r>
      <w:r>
        <w:rPr>
          <w:rFonts w:hint="eastAsia"/>
        </w:rPr>
        <w:t>VRRP</w:t>
      </w:r>
      <w:r>
        <w:rPr>
          <w:rFonts w:hint="eastAsia"/>
        </w:rPr>
        <w:t>配置停止运行</w:t>
      </w:r>
      <w:r>
        <w:rPr>
          <w:rFonts w:hint="eastAsia"/>
        </w:rPr>
        <w:t>VRRP</w:t>
      </w:r>
      <w:r>
        <w:rPr>
          <w:rFonts w:hint="eastAsia"/>
        </w:rPr>
        <w:t>时，会发送优先级为</w:t>
      </w:r>
      <w:r>
        <w:rPr>
          <w:rFonts w:hint="eastAsia"/>
        </w:rPr>
        <w:t>0</w:t>
      </w:r>
      <w:r>
        <w:rPr>
          <w:rFonts w:hint="eastAsia"/>
        </w:rPr>
        <w:t>的</w:t>
      </w:r>
      <w:r>
        <w:rPr>
          <w:rFonts w:hint="eastAsia"/>
        </w:rPr>
        <w:t>VRRP</w:t>
      </w:r>
      <w:r>
        <w:rPr>
          <w:rFonts w:hint="eastAsia"/>
        </w:rPr>
        <w:t>报文通知</w:t>
      </w:r>
      <w:r>
        <w:rPr>
          <w:rFonts w:hint="eastAsia"/>
        </w:rPr>
        <w:t>Backup</w:t>
      </w:r>
      <w:r>
        <w:rPr>
          <w:rFonts w:hint="eastAsia"/>
        </w:rPr>
        <w:t>设备，当</w:t>
      </w:r>
      <w:r>
        <w:t>Backup</w:t>
      </w:r>
      <w:r>
        <w:rPr>
          <w:rFonts w:hint="eastAsia"/>
        </w:rPr>
        <w:t>收到该消息后，立刻从</w:t>
      </w:r>
      <w:r>
        <w:t>Backup</w:t>
      </w:r>
      <w:r>
        <w:rPr>
          <w:rFonts w:hint="eastAsia"/>
        </w:rPr>
        <w:t>状态转为</w:t>
      </w:r>
      <w:r>
        <w:t>Master</w:t>
      </w:r>
      <w:r>
        <w:rPr>
          <w:rFonts w:hint="eastAsia"/>
        </w:rPr>
        <w:t>状态。</w:t>
      </w:r>
    </w:p>
    <w:p w14:paraId="59487CC7" w14:textId="77777777" w:rsidR="00870A08" w:rsidRDefault="003A5418">
      <w:pPr>
        <w:pStyle w:val="10"/>
      </w:pPr>
      <w:r>
        <w:rPr>
          <w:rFonts w:hint="eastAsia"/>
        </w:rPr>
        <w:t>实验目的</w:t>
      </w:r>
    </w:p>
    <w:p w14:paraId="4CE7C804" w14:textId="77777777" w:rsidR="00870A08" w:rsidRDefault="003A5418">
      <w:pPr>
        <w:pStyle w:val="12"/>
        <w:numPr>
          <w:ilvl w:val="1"/>
          <w:numId w:val="5"/>
        </w:numPr>
        <w:ind w:firstLineChars="0"/>
        <w:jc w:val="left"/>
      </w:pPr>
      <w:r>
        <w:rPr>
          <w:rFonts w:hint="eastAsia"/>
        </w:rPr>
        <w:t>理解</w:t>
      </w:r>
      <w:r>
        <w:rPr>
          <w:rFonts w:hint="eastAsia"/>
        </w:rPr>
        <w:t>VRRP</w:t>
      </w:r>
      <w:r>
        <w:rPr>
          <w:rFonts w:hint="eastAsia"/>
        </w:rPr>
        <w:t>多备份组的应用场景</w:t>
      </w:r>
    </w:p>
    <w:p w14:paraId="72F1269B" w14:textId="77777777" w:rsidR="00870A08" w:rsidRDefault="003A5418">
      <w:pPr>
        <w:pStyle w:val="12"/>
        <w:numPr>
          <w:ilvl w:val="1"/>
          <w:numId w:val="5"/>
        </w:numPr>
        <w:ind w:firstLineChars="0"/>
        <w:jc w:val="left"/>
      </w:pPr>
      <w:r>
        <w:rPr>
          <w:rFonts w:hint="eastAsia"/>
        </w:rPr>
        <w:t>掌握</w:t>
      </w:r>
      <w:r>
        <w:rPr>
          <w:rFonts w:hint="eastAsia"/>
        </w:rPr>
        <w:t>VRRP</w:t>
      </w:r>
      <w:r>
        <w:rPr>
          <w:rFonts w:hint="eastAsia"/>
        </w:rPr>
        <w:t>多备份组的配置方法</w:t>
      </w:r>
    </w:p>
    <w:p w14:paraId="2862EA64" w14:textId="77777777" w:rsidR="00870A08" w:rsidRDefault="003A5418">
      <w:pPr>
        <w:pStyle w:val="12"/>
        <w:numPr>
          <w:ilvl w:val="1"/>
          <w:numId w:val="5"/>
        </w:numPr>
        <w:ind w:firstLineChars="0"/>
        <w:jc w:val="left"/>
      </w:pPr>
      <w:r>
        <w:rPr>
          <w:rFonts w:hint="eastAsia"/>
        </w:rPr>
        <w:t>理解</w:t>
      </w:r>
      <w:r>
        <w:rPr>
          <w:rFonts w:hint="eastAsia"/>
        </w:rPr>
        <w:t>VRRP</w:t>
      </w:r>
      <w:r>
        <w:rPr>
          <w:rFonts w:hint="eastAsia"/>
        </w:rPr>
        <w:t>的运行优先级和配置优先级</w:t>
      </w:r>
    </w:p>
    <w:p w14:paraId="75C6CF53" w14:textId="77777777" w:rsidR="00870A08" w:rsidRDefault="003A5418">
      <w:pPr>
        <w:pStyle w:val="12"/>
        <w:numPr>
          <w:ilvl w:val="1"/>
          <w:numId w:val="5"/>
        </w:numPr>
        <w:ind w:firstLineChars="0"/>
        <w:jc w:val="left"/>
      </w:pPr>
      <w:r>
        <w:rPr>
          <w:rFonts w:hint="eastAsia"/>
        </w:rPr>
        <w:t>理解</w:t>
      </w:r>
      <w:r>
        <w:rPr>
          <w:rFonts w:hint="eastAsia"/>
        </w:rPr>
        <w:t>VRRP</w:t>
      </w:r>
      <w:r>
        <w:rPr>
          <w:rFonts w:hint="eastAsia"/>
        </w:rPr>
        <w:t>虚拟地址拥有者的应用</w:t>
      </w:r>
    </w:p>
    <w:p w14:paraId="670C8A8D" w14:textId="77777777" w:rsidR="00870A08" w:rsidRDefault="003A5418">
      <w:pPr>
        <w:pStyle w:val="10"/>
      </w:pPr>
      <w:r>
        <w:rPr>
          <w:rFonts w:hint="eastAsia"/>
        </w:rPr>
        <w:t>实验内容</w:t>
      </w:r>
    </w:p>
    <w:p w14:paraId="672C3689" w14:textId="77777777" w:rsidR="00870A08" w:rsidRDefault="003A5418">
      <w:pPr>
        <w:ind w:firstLine="420"/>
      </w:pPr>
      <w:r>
        <w:rPr>
          <w:rFonts w:hint="eastAsia"/>
        </w:rPr>
        <w:t>本实验模拟企业网络场景，该公司使用两台路由器</w:t>
      </w:r>
      <w:r>
        <w:rPr>
          <w:rFonts w:hint="eastAsia"/>
        </w:rPr>
        <w:t>R2</w:t>
      </w:r>
      <w:r>
        <w:rPr>
          <w:rFonts w:hint="eastAsia"/>
        </w:rPr>
        <w:t>和</w:t>
      </w:r>
      <w:r>
        <w:rPr>
          <w:rFonts w:hint="eastAsia"/>
        </w:rPr>
        <w:t>R3</w:t>
      </w:r>
      <w:r>
        <w:rPr>
          <w:rFonts w:hint="eastAsia"/>
        </w:rPr>
        <w:t>作为出口网关连接到外网</w:t>
      </w:r>
      <w:r>
        <w:rPr>
          <w:rFonts w:hint="eastAsia"/>
        </w:rPr>
        <w:t>R1</w:t>
      </w:r>
      <w:r>
        <w:rPr>
          <w:rFonts w:hint="eastAsia"/>
        </w:rPr>
        <w:t>，</w:t>
      </w:r>
      <w:r>
        <w:rPr>
          <w:rFonts w:hint="eastAsia"/>
        </w:rPr>
        <w:t>R2</w:t>
      </w:r>
      <w:r>
        <w:rPr>
          <w:rFonts w:hint="eastAsia"/>
        </w:rPr>
        <w:t>和</w:t>
      </w:r>
      <w:r>
        <w:rPr>
          <w:rFonts w:hint="eastAsia"/>
        </w:rPr>
        <w:t>R3</w:t>
      </w:r>
      <w:r>
        <w:rPr>
          <w:rFonts w:hint="eastAsia"/>
        </w:rPr>
        <w:t>运行</w:t>
      </w:r>
      <w:r>
        <w:rPr>
          <w:rFonts w:hint="eastAsia"/>
        </w:rPr>
        <w:t>VRRP</w:t>
      </w:r>
      <w:r>
        <w:rPr>
          <w:rFonts w:hint="eastAsia"/>
        </w:rPr>
        <w:t>协议，两台路由器在同一个虚拟组。当</w:t>
      </w:r>
      <w:r>
        <w:rPr>
          <w:rFonts w:hint="eastAsia"/>
        </w:rPr>
        <w:t>R2</w:t>
      </w:r>
      <w:r>
        <w:rPr>
          <w:rFonts w:hint="eastAsia"/>
        </w:rPr>
        <w:t>为主路由器时，所有业务流量都由</w:t>
      </w:r>
      <w:r>
        <w:rPr>
          <w:rFonts w:hint="eastAsia"/>
        </w:rPr>
        <w:t>R2</w:t>
      </w:r>
      <w:r>
        <w:rPr>
          <w:rFonts w:hint="eastAsia"/>
        </w:rPr>
        <w:t>承担，高峰期时会造成网络阻塞，而</w:t>
      </w:r>
      <w:r>
        <w:rPr>
          <w:rFonts w:hint="eastAsia"/>
        </w:rPr>
        <w:t>R3</w:t>
      </w:r>
      <w:r>
        <w:rPr>
          <w:rFonts w:hint="eastAsia"/>
        </w:rPr>
        <w:t>一直处于空闲状态，这样就造成了一台路由器资源的浪费。现在为了优化公司网络，增加设备利用率，需要在</w:t>
      </w:r>
      <w:r>
        <w:rPr>
          <w:rFonts w:hint="eastAsia"/>
        </w:rPr>
        <w:t>R2</w:t>
      </w:r>
      <w:r>
        <w:rPr>
          <w:rFonts w:hint="eastAsia"/>
        </w:rPr>
        <w:t>和</w:t>
      </w:r>
      <w:r>
        <w:rPr>
          <w:rFonts w:hint="eastAsia"/>
        </w:rPr>
        <w:t>R3</w:t>
      </w:r>
      <w:r>
        <w:rPr>
          <w:rFonts w:hint="eastAsia"/>
        </w:rPr>
        <w:t>之间部署双备份组</w:t>
      </w:r>
      <w:r>
        <w:rPr>
          <w:rFonts w:hint="eastAsia"/>
        </w:rPr>
        <w:t>VRRP</w:t>
      </w:r>
      <w:r>
        <w:rPr>
          <w:rFonts w:hint="eastAsia"/>
        </w:rPr>
        <w:t>，使得</w:t>
      </w:r>
      <w:r>
        <w:rPr>
          <w:rFonts w:hint="eastAsia"/>
        </w:rPr>
        <w:t>R2</w:t>
      </w:r>
      <w:r>
        <w:rPr>
          <w:rFonts w:hint="eastAsia"/>
        </w:rPr>
        <w:t>，</w:t>
      </w:r>
      <w:r>
        <w:rPr>
          <w:rFonts w:hint="eastAsia"/>
        </w:rPr>
        <w:t>R3</w:t>
      </w:r>
      <w:r>
        <w:rPr>
          <w:rFonts w:hint="eastAsia"/>
        </w:rPr>
        <w:t>分别为两个备份组的</w:t>
      </w:r>
      <w:r>
        <w:rPr>
          <w:rFonts w:hint="eastAsia"/>
        </w:rPr>
        <w:t>Master</w:t>
      </w:r>
      <w:r>
        <w:rPr>
          <w:rFonts w:hint="eastAsia"/>
        </w:rPr>
        <w:t>，保证设备的利用率。</w:t>
      </w:r>
    </w:p>
    <w:p w14:paraId="26351484" w14:textId="77777777" w:rsidR="00870A08" w:rsidRDefault="003A5418">
      <w:pPr>
        <w:pStyle w:val="10"/>
      </w:pPr>
      <w:r>
        <w:rPr>
          <w:rFonts w:hint="eastAsia"/>
        </w:rPr>
        <w:t>实验拓扑</w:t>
      </w:r>
    </w:p>
    <w:p w14:paraId="5D60D143" w14:textId="77777777" w:rsidR="00870A08" w:rsidRDefault="003A5418">
      <w:pPr>
        <w:pStyle w:val="aff6"/>
        <w:jc w:val="center"/>
      </w:pPr>
      <w:r>
        <w:rPr>
          <w:noProof/>
          <w:lang w:val="en-GB"/>
        </w:rPr>
        <w:drawing>
          <wp:inline distT="0" distB="0" distL="0" distR="0" wp14:anchorId="0BB7D80A" wp14:editId="26E7A112">
            <wp:extent cx="4629785" cy="2381250"/>
            <wp:effectExtent l="19050" t="0" r="0" b="0"/>
            <wp:docPr id="48" name="图片 47"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捕获.PNG"/>
                    <pic:cNvPicPr>
                      <a:picLocks noChangeAspect="1"/>
                    </pic:cNvPicPr>
                  </pic:nvPicPr>
                  <pic:blipFill>
                    <a:blip r:embed="rId167" cstate="print">
                      <a:grayscl/>
                    </a:blip>
                    <a:stretch>
                      <a:fillRect/>
                    </a:stretch>
                  </pic:blipFill>
                  <pic:spPr>
                    <a:xfrm>
                      <a:off x="0" y="0"/>
                      <a:ext cx="4629796" cy="2381583"/>
                    </a:xfrm>
                    <a:prstGeom prst="rect">
                      <a:avLst/>
                    </a:prstGeom>
                  </pic:spPr>
                </pic:pic>
              </a:graphicData>
            </a:graphic>
          </wp:inline>
        </w:drawing>
      </w:r>
    </w:p>
    <w:p w14:paraId="6648D1DA" w14:textId="77777777" w:rsidR="00870A08" w:rsidRDefault="003A5418">
      <w:pPr>
        <w:pStyle w:val="aff6"/>
        <w:jc w:val="center"/>
      </w:pPr>
      <w:r>
        <w:rPr>
          <w:rFonts w:hint="eastAsia"/>
        </w:rPr>
        <w:lastRenderedPageBreak/>
        <w:t>图</w:t>
      </w:r>
      <w:r>
        <w:rPr>
          <w:rFonts w:hint="eastAsia"/>
        </w:rPr>
        <w:t xml:space="preserve">9-2 </w:t>
      </w:r>
      <w:r>
        <w:rPr>
          <w:rFonts w:hint="eastAsia"/>
        </w:rPr>
        <w:t>配置</w:t>
      </w:r>
      <w:r>
        <w:rPr>
          <w:rFonts w:hint="eastAsia"/>
        </w:rPr>
        <w:t>VRRP</w:t>
      </w:r>
      <w:r>
        <w:rPr>
          <w:rFonts w:hint="eastAsia"/>
        </w:rPr>
        <w:t>多备份组拓扑图</w:t>
      </w:r>
    </w:p>
    <w:p w14:paraId="12A78239"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4F039CA3" w14:textId="77777777">
        <w:trPr>
          <w:trHeight w:val="471"/>
          <w:jc w:val="center"/>
        </w:trPr>
        <w:tc>
          <w:tcPr>
            <w:tcW w:w="1594" w:type="dxa"/>
            <w:vAlign w:val="center"/>
          </w:tcPr>
          <w:p w14:paraId="3F3B7902" w14:textId="77777777" w:rsidR="00870A08" w:rsidRDefault="003A5418">
            <w:pPr>
              <w:spacing w:line="240" w:lineRule="auto"/>
              <w:ind w:firstLineChars="0" w:firstLine="0"/>
              <w:jc w:val="center"/>
            </w:pPr>
            <w:r>
              <w:rPr>
                <w:rFonts w:hint="eastAsia"/>
              </w:rPr>
              <w:t>设备</w:t>
            </w:r>
          </w:p>
        </w:tc>
        <w:tc>
          <w:tcPr>
            <w:tcW w:w="1706" w:type="dxa"/>
            <w:vAlign w:val="center"/>
          </w:tcPr>
          <w:p w14:paraId="679E1352" w14:textId="77777777" w:rsidR="00870A08" w:rsidRDefault="003A5418">
            <w:pPr>
              <w:spacing w:line="240" w:lineRule="auto"/>
              <w:ind w:firstLineChars="0" w:firstLine="0"/>
              <w:jc w:val="center"/>
            </w:pPr>
            <w:r>
              <w:rPr>
                <w:rFonts w:hint="eastAsia"/>
              </w:rPr>
              <w:t>接口</w:t>
            </w:r>
          </w:p>
        </w:tc>
        <w:tc>
          <w:tcPr>
            <w:tcW w:w="1882" w:type="dxa"/>
            <w:vAlign w:val="center"/>
          </w:tcPr>
          <w:p w14:paraId="36582993"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6F3FBEBF" w14:textId="77777777" w:rsidR="00870A08" w:rsidRDefault="003A5418">
            <w:pPr>
              <w:spacing w:line="240" w:lineRule="auto"/>
              <w:ind w:firstLineChars="0" w:firstLine="0"/>
              <w:jc w:val="center"/>
            </w:pPr>
            <w:r>
              <w:rPr>
                <w:rFonts w:hint="eastAsia"/>
              </w:rPr>
              <w:t>子网掩码</w:t>
            </w:r>
          </w:p>
        </w:tc>
        <w:tc>
          <w:tcPr>
            <w:tcW w:w="1458" w:type="dxa"/>
            <w:vAlign w:val="center"/>
          </w:tcPr>
          <w:p w14:paraId="7B859720" w14:textId="77777777" w:rsidR="00870A08" w:rsidRDefault="003A5418">
            <w:pPr>
              <w:spacing w:line="240" w:lineRule="auto"/>
              <w:ind w:firstLineChars="0" w:firstLine="0"/>
              <w:jc w:val="center"/>
            </w:pPr>
            <w:r>
              <w:rPr>
                <w:rFonts w:hint="eastAsia"/>
              </w:rPr>
              <w:t>默认网关</w:t>
            </w:r>
          </w:p>
        </w:tc>
      </w:tr>
      <w:tr w:rsidR="00870A08" w14:paraId="5C3EC0D9" w14:textId="77777777">
        <w:trPr>
          <w:jc w:val="center"/>
        </w:trPr>
        <w:tc>
          <w:tcPr>
            <w:tcW w:w="1594" w:type="dxa"/>
            <w:vMerge w:val="restart"/>
            <w:vAlign w:val="center"/>
          </w:tcPr>
          <w:p w14:paraId="589CF659" w14:textId="77777777" w:rsidR="00870A08" w:rsidRDefault="003A5418">
            <w:pPr>
              <w:spacing w:line="240" w:lineRule="auto"/>
              <w:ind w:firstLineChars="0" w:firstLine="0"/>
              <w:jc w:val="center"/>
            </w:pPr>
            <w:r>
              <w:rPr>
                <w:rFonts w:hint="eastAsia"/>
              </w:rPr>
              <w:t>R1(AR1220)</w:t>
            </w:r>
          </w:p>
        </w:tc>
        <w:tc>
          <w:tcPr>
            <w:tcW w:w="1706" w:type="dxa"/>
            <w:vAlign w:val="center"/>
          </w:tcPr>
          <w:p w14:paraId="18A3AC12" w14:textId="77777777" w:rsidR="00870A08" w:rsidRDefault="003A5418">
            <w:pPr>
              <w:spacing w:line="240" w:lineRule="auto"/>
              <w:ind w:firstLineChars="0" w:firstLine="0"/>
              <w:jc w:val="center"/>
            </w:pPr>
            <w:r>
              <w:rPr>
                <w:rFonts w:hint="eastAsia"/>
              </w:rPr>
              <w:t>GE 0/0/0</w:t>
            </w:r>
          </w:p>
        </w:tc>
        <w:tc>
          <w:tcPr>
            <w:tcW w:w="1882" w:type="dxa"/>
            <w:vAlign w:val="center"/>
          </w:tcPr>
          <w:p w14:paraId="5A0CEC0E" w14:textId="77777777" w:rsidR="00870A08" w:rsidRDefault="003A5418">
            <w:pPr>
              <w:spacing w:line="240" w:lineRule="auto"/>
              <w:ind w:firstLineChars="0" w:firstLine="0"/>
              <w:jc w:val="center"/>
            </w:pPr>
            <w:r>
              <w:rPr>
                <w:rFonts w:hint="eastAsia"/>
              </w:rPr>
              <w:t>172.16.2.254</w:t>
            </w:r>
          </w:p>
        </w:tc>
        <w:tc>
          <w:tcPr>
            <w:tcW w:w="1882" w:type="dxa"/>
            <w:vAlign w:val="center"/>
          </w:tcPr>
          <w:p w14:paraId="3CC8B3CC" w14:textId="77777777" w:rsidR="00870A08" w:rsidRDefault="003A5418">
            <w:pPr>
              <w:spacing w:line="240" w:lineRule="auto"/>
              <w:ind w:firstLineChars="0" w:firstLine="0"/>
              <w:jc w:val="center"/>
            </w:pPr>
            <w:r>
              <w:rPr>
                <w:rFonts w:hint="eastAsia"/>
              </w:rPr>
              <w:t>255.255.255.0</w:t>
            </w:r>
          </w:p>
        </w:tc>
        <w:tc>
          <w:tcPr>
            <w:tcW w:w="1458" w:type="dxa"/>
            <w:vAlign w:val="center"/>
          </w:tcPr>
          <w:p w14:paraId="7AA6635C" w14:textId="77777777" w:rsidR="00870A08" w:rsidRDefault="003A5418">
            <w:pPr>
              <w:spacing w:line="240" w:lineRule="auto"/>
              <w:ind w:firstLineChars="0" w:firstLine="0"/>
              <w:jc w:val="center"/>
            </w:pPr>
            <w:r>
              <w:rPr>
                <w:rFonts w:hint="eastAsia"/>
              </w:rPr>
              <w:t>N/A</w:t>
            </w:r>
          </w:p>
        </w:tc>
      </w:tr>
      <w:tr w:rsidR="00870A08" w14:paraId="46393E8D" w14:textId="77777777">
        <w:trPr>
          <w:jc w:val="center"/>
        </w:trPr>
        <w:tc>
          <w:tcPr>
            <w:tcW w:w="1594" w:type="dxa"/>
            <w:vMerge/>
            <w:vAlign w:val="center"/>
          </w:tcPr>
          <w:p w14:paraId="6E792B8E" w14:textId="77777777" w:rsidR="00870A08" w:rsidRDefault="00870A08">
            <w:pPr>
              <w:spacing w:line="240" w:lineRule="auto"/>
              <w:ind w:firstLineChars="0" w:firstLine="0"/>
              <w:jc w:val="center"/>
            </w:pPr>
          </w:p>
        </w:tc>
        <w:tc>
          <w:tcPr>
            <w:tcW w:w="1706" w:type="dxa"/>
            <w:vAlign w:val="center"/>
          </w:tcPr>
          <w:p w14:paraId="3988E7EA" w14:textId="77777777" w:rsidR="00870A08" w:rsidRDefault="003A5418">
            <w:pPr>
              <w:spacing w:line="240" w:lineRule="auto"/>
              <w:ind w:firstLineChars="0" w:firstLine="0"/>
              <w:jc w:val="center"/>
            </w:pPr>
            <w:r>
              <w:rPr>
                <w:rFonts w:hint="eastAsia"/>
              </w:rPr>
              <w:t>GE 0/0/1</w:t>
            </w:r>
          </w:p>
        </w:tc>
        <w:tc>
          <w:tcPr>
            <w:tcW w:w="1882" w:type="dxa"/>
            <w:vAlign w:val="center"/>
          </w:tcPr>
          <w:p w14:paraId="5435C344" w14:textId="77777777" w:rsidR="00870A08" w:rsidRDefault="003A5418">
            <w:pPr>
              <w:spacing w:line="240" w:lineRule="auto"/>
              <w:ind w:firstLineChars="0" w:firstLine="0"/>
              <w:jc w:val="center"/>
            </w:pPr>
            <w:r>
              <w:rPr>
                <w:rFonts w:hint="eastAsia"/>
              </w:rPr>
              <w:t>172.16.3.254</w:t>
            </w:r>
          </w:p>
        </w:tc>
        <w:tc>
          <w:tcPr>
            <w:tcW w:w="1882" w:type="dxa"/>
            <w:vAlign w:val="center"/>
          </w:tcPr>
          <w:p w14:paraId="2D90D794" w14:textId="77777777" w:rsidR="00870A08" w:rsidRDefault="003A5418">
            <w:pPr>
              <w:spacing w:line="240" w:lineRule="auto"/>
              <w:ind w:firstLineChars="0" w:firstLine="0"/>
              <w:jc w:val="center"/>
            </w:pPr>
            <w:r>
              <w:rPr>
                <w:rFonts w:hint="eastAsia"/>
              </w:rPr>
              <w:t>255.255.255.0</w:t>
            </w:r>
          </w:p>
        </w:tc>
        <w:tc>
          <w:tcPr>
            <w:tcW w:w="1458" w:type="dxa"/>
            <w:vAlign w:val="center"/>
          </w:tcPr>
          <w:p w14:paraId="28AB145F" w14:textId="77777777" w:rsidR="00870A08" w:rsidRDefault="003A5418">
            <w:pPr>
              <w:spacing w:line="240" w:lineRule="auto"/>
              <w:ind w:firstLineChars="0" w:firstLine="0"/>
              <w:jc w:val="center"/>
            </w:pPr>
            <w:r>
              <w:rPr>
                <w:rFonts w:hint="eastAsia"/>
              </w:rPr>
              <w:t>N/A</w:t>
            </w:r>
          </w:p>
        </w:tc>
      </w:tr>
      <w:tr w:rsidR="00870A08" w14:paraId="6A8581BB" w14:textId="77777777">
        <w:trPr>
          <w:trHeight w:val="124"/>
          <w:jc w:val="center"/>
        </w:trPr>
        <w:tc>
          <w:tcPr>
            <w:tcW w:w="1594" w:type="dxa"/>
            <w:vMerge w:val="restart"/>
            <w:vAlign w:val="center"/>
          </w:tcPr>
          <w:p w14:paraId="1D219059" w14:textId="77777777" w:rsidR="00870A08" w:rsidRDefault="003A5418">
            <w:pPr>
              <w:spacing w:line="240" w:lineRule="auto"/>
              <w:ind w:firstLineChars="0" w:firstLine="0"/>
              <w:jc w:val="center"/>
            </w:pPr>
            <w:r>
              <w:rPr>
                <w:rFonts w:hint="eastAsia"/>
              </w:rPr>
              <w:t>R2(AR1220)</w:t>
            </w:r>
          </w:p>
        </w:tc>
        <w:tc>
          <w:tcPr>
            <w:tcW w:w="1706" w:type="dxa"/>
            <w:vAlign w:val="center"/>
          </w:tcPr>
          <w:p w14:paraId="2BAB7A1A" w14:textId="77777777" w:rsidR="00870A08" w:rsidRDefault="003A5418">
            <w:pPr>
              <w:spacing w:line="240" w:lineRule="auto"/>
              <w:ind w:firstLineChars="0" w:firstLine="0"/>
              <w:jc w:val="center"/>
            </w:pPr>
            <w:r>
              <w:rPr>
                <w:rFonts w:hint="eastAsia"/>
              </w:rPr>
              <w:t>GE 0/0/0</w:t>
            </w:r>
          </w:p>
        </w:tc>
        <w:tc>
          <w:tcPr>
            <w:tcW w:w="1882" w:type="dxa"/>
            <w:vAlign w:val="center"/>
          </w:tcPr>
          <w:p w14:paraId="6C781421" w14:textId="77777777" w:rsidR="00870A08" w:rsidRDefault="003A5418">
            <w:pPr>
              <w:spacing w:line="240" w:lineRule="auto"/>
              <w:ind w:firstLineChars="0" w:firstLine="0"/>
              <w:jc w:val="center"/>
            </w:pPr>
            <w:r>
              <w:rPr>
                <w:rFonts w:hint="eastAsia"/>
              </w:rPr>
              <w:t>172.16.2.100</w:t>
            </w:r>
          </w:p>
        </w:tc>
        <w:tc>
          <w:tcPr>
            <w:tcW w:w="1882" w:type="dxa"/>
            <w:vAlign w:val="center"/>
          </w:tcPr>
          <w:p w14:paraId="55A92A47" w14:textId="77777777" w:rsidR="00870A08" w:rsidRDefault="003A5418">
            <w:pPr>
              <w:spacing w:line="240" w:lineRule="auto"/>
              <w:ind w:firstLineChars="0" w:firstLine="0"/>
              <w:jc w:val="center"/>
            </w:pPr>
            <w:r>
              <w:rPr>
                <w:rFonts w:hint="eastAsia"/>
              </w:rPr>
              <w:t>255.255.255.0</w:t>
            </w:r>
          </w:p>
        </w:tc>
        <w:tc>
          <w:tcPr>
            <w:tcW w:w="1458" w:type="dxa"/>
            <w:vAlign w:val="center"/>
          </w:tcPr>
          <w:p w14:paraId="55C7BC09" w14:textId="77777777" w:rsidR="00870A08" w:rsidRDefault="003A5418">
            <w:pPr>
              <w:spacing w:line="240" w:lineRule="auto"/>
              <w:ind w:firstLineChars="0" w:firstLine="0"/>
              <w:jc w:val="center"/>
            </w:pPr>
            <w:r>
              <w:rPr>
                <w:rFonts w:hint="eastAsia"/>
              </w:rPr>
              <w:t>N/A</w:t>
            </w:r>
          </w:p>
        </w:tc>
      </w:tr>
      <w:tr w:rsidR="00870A08" w14:paraId="25CBE147" w14:textId="77777777">
        <w:trPr>
          <w:trHeight w:val="156"/>
          <w:jc w:val="center"/>
        </w:trPr>
        <w:tc>
          <w:tcPr>
            <w:tcW w:w="1594" w:type="dxa"/>
            <w:vMerge/>
            <w:vAlign w:val="center"/>
          </w:tcPr>
          <w:p w14:paraId="1ECEC252" w14:textId="77777777" w:rsidR="00870A08" w:rsidRDefault="00870A08">
            <w:pPr>
              <w:ind w:firstLineChars="0" w:firstLine="0"/>
              <w:jc w:val="center"/>
            </w:pPr>
          </w:p>
        </w:tc>
        <w:tc>
          <w:tcPr>
            <w:tcW w:w="1706" w:type="dxa"/>
            <w:vAlign w:val="center"/>
          </w:tcPr>
          <w:p w14:paraId="7D018007" w14:textId="77777777" w:rsidR="00870A08" w:rsidRDefault="003A5418">
            <w:pPr>
              <w:spacing w:line="240" w:lineRule="auto"/>
              <w:ind w:firstLineChars="0" w:firstLine="0"/>
              <w:jc w:val="center"/>
            </w:pPr>
            <w:r>
              <w:rPr>
                <w:rFonts w:hint="eastAsia"/>
              </w:rPr>
              <w:t>Ethernet 1/0/1</w:t>
            </w:r>
          </w:p>
        </w:tc>
        <w:tc>
          <w:tcPr>
            <w:tcW w:w="1882" w:type="dxa"/>
            <w:vAlign w:val="center"/>
          </w:tcPr>
          <w:p w14:paraId="3D998E3F" w14:textId="77777777" w:rsidR="00870A08" w:rsidRDefault="003A5418">
            <w:pPr>
              <w:spacing w:line="240" w:lineRule="auto"/>
              <w:ind w:firstLineChars="0" w:firstLine="0"/>
              <w:jc w:val="center"/>
            </w:pPr>
            <w:r>
              <w:rPr>
                <w:rFonts w:hint="eastAsia"/>
              </w:rPr>
              <w:t>172.16.1.100</w:t>
            </w:r>
          </w:p>
        </w:tc>
        <w:tc>
          <w:tcPr>
            <w:tcW w:w="1882" w:type="dxa"/>
            <w:vAlign w:val="center"/>
          </w:tcPr>
          <w:p w14:paraId="46F2CA8C" w14:textId="77777777" w:rsidR="00870A08" w:rsidRDefault="003A5418">
            <w:pPr>
              <w:spacing w:line="240" w:lineRule="auto"/>
              <w:ind w:firstLineChars="0" w:firstLine="0"/>
              <w:jc w:val="center"/>
            </w:pPr>
            <w:r>
              <w:rPr>
                <w:rFonts w:hint="eastAsia"/>
              </w:rPr>
              <w:t>255.255.255.0</w:t>
            </w:r>
          </w:p>
        </w:tc>
        <w:tc>
          <w:tcPr>
            <w:tcW w:w="1458" w:type="dxa"/>
            <w:vAlign w:val="center"/>
          </w:tcPr>
          <w:p w14:paraId="6B513785" w14:textId="77777777" w:rsidR="00870A08" w:rsidRDefault="003A5418">
            <w:pPr>
              <w:spacing w:line="240" w:lineRule="auto"/>
              <w:ind w:firstLineChars="0" w:firstLine="0"/>
              <w:jc w:val="center"/>
            </w:pPr>
            <w:r>
              <w:rPr>
                <w:rFonts w:hint="eastAsia"/>
              </w:rPr>
              <w:t>N/A</w:t>
            </w:r>
          </w:p>
        </w:tc>
      </w:tr>
      <w:tr w:rsidR="00870A08" w14:paraId="2C54020B" w14:textId="77777777">
        <w:trPr>
          <w:jc w:val="center"/>
        </w:trPr>
        <w:tc>
          <w:tcPr>
            <w:tcW w:w="1594" w:type="dxa"/>
            <w:vMerge w:val="restart"/>
            <w:vAlign w:val="center"/>
          </w:tcPr>
          <w:p w14:paraId="198E334B" w14:textId="77777777" w:rsidR="00870A08" w:rsidRDefault="003A5418">
            <w:pPr>
              <w:spacing w:line="240" w:lineRule="auto"/>
              <w:ind w:firstLineChars="0" w:firstLine="0"/>
              <w:jc w:val="center"/>
            </w:pPr>
            <w:r>
              <w:rPr>
                <w:rFonts w:hint="eastAsia"/>
              </w:rPr>
              <w:t>R3(AR1220)</w:t>
            </w:r>
          </w:p>
        </w:tc>
        <w:tc>
          <w:tcPr>
            <w:tcW w:w="1706" w:type="dxa"/>
            <w:vAlign w:val="center"/>
          </w:tcPr>
          <w:p w14:paraId="7F527732" w14:textId="77777777" w:rsidR="00870A08" w:rsidRDefault="003A5418">
            <w:pPr>
              <w:spacing w:line="240" w:lineRule="auto"/>
              <w:ind w:firstLineChars="0" w:firstLine="0"/>
              <w:jc w:val="center"/>
            </w:pPr>
            <w:r>
              <w:rPr>
                <w:rFonts w:hint="eastAsia"/>
              </w:rPr>
              <w:t>GE 0/0/1</w:t>
            </w:r>
          </w:p>
        </w:tc>
        <w:tc>
          <w:tcPr>
            <w:tcW w:w="1882" w:type="dxa"/>
            <w:vAlign w:val="center"/>
          </w:tcPr>
          <w:p w14:paraId="19B3A6C9" w14:textId="77777777" w:rsidR="00870A08" w:rsidRDefault="003A5418">
            <w:pPr>
              <w:spacing w:line="240" w:lineRule="auto"/>
              <w:ind w:firstLineChars="0" w:firstLine="0"/>
              <w:jc w:val="center"/>
            </w:pPr>
            <w:r>
              <w:rPr>
                <w:rFonts w:hint="eastAsia"/>
              </w:rPr>
              <w:t>172.16.3.200</w:t>
            </w:r>
          </w:p>
        </w:tc>
        <w:tc>
          <w:tcPr>
            <w:tcW w:w="1882" w:type="dxa"/>
            <w:vAlign w:val="center"/>
          </w:tcPr>
          <w:p w14:paraId="1C123CF8" w14:textId="77777777" w:rsidR="00870A08" w:rsidRDefault="003A5418">
            <w:pPr>
              <w:spacing w:line="240" w:lineRule="auto"/>
              <w:ind w:firstLineChars="0" w:firstLine="0"/>
              <w:jc w:val="center"/>
            </w:pPr>
            <w:r>
              <w:rPr>
                <w:rFonts w:hint="eastAsia"/>
              </w:rPr>
              <w:t>255.255.255.0</w:t>
            </w:r>
          </w:p>
        </w:tc>
        <w:tc>
          <w:tcPr>
            <w:tcW w:w="1458" w:type="dxa"/>
            <w:vAlign w:val="center"/>
          </w:tcPr>
          <w:p w14:paraId="02B9C8AB" w14:textId="77777777" w:rsidR="00870A08" w:rsidRDefault="003A5418">
            <w:pPr>
              <w:spacing w:line="240" w:lineRule="auto"/>
              <w:ind w:firstLineChars="0" w:firstLine="0"/>
              <w:jc w:val="center"/>
            </w:pPr>
            <w:r>
              <w:rPr>
                <w:rFonts w:hint="eastAsia"/>
              </w:rPr>
              <w:t>N/A</w:t>
            </w:r>
          </w:p>
        </w:tc>
      </w:tr>
      <w:tr w:rsidR="00870A08" w14:paraId="2ACABDC1" w14:textId="77777777">
        <w:trPr>
          <w:jc w:val="center"/>
        </w:trPr>
        <w:tc>
          <w:tcPr>
            <w:tcW w:w="1594" w:type="dxa"/>
            <w:vMerge/>
            <w:vAlign w:val="center"/>
          </w:tcPr>
          <w:p w14:paraId="2DDF2323" w14:textId="77777777" w:rsidR="00870A08" w:rsidRDefault="00870A08">
            <w:pPr>
              <w:ind w:firstLineChars="0" w:firstLine="0"/>
              <w:jc w:val="center"/>
            </w:pPr>
          </w:p>
        </w:tc>
        <w:tc>
          <w:tcPr>
            <w:tcW w:w="1706" w:type="dxa"/>
            <w:vAlign w:val="center"/>
          </w:tcPr>
          <w:p w14:paraId="6453B69A" w14:textId="77777777" w:rsidR="00870A08" w:rsidRDefault="003A5418">
            <w:pPr>
              <w:spacing w:line="240" w:lineRule="auto"/>
              <w:ind w:firstLineChars="0" w:firstLine="0"/>
              <w:jc w:val="center"/>
            </w:pPr>
            <w:r>
              <w:rPr>
                <w:rFonts w:hint="eastAsia"/>
              </w:rPr>
              <w:t>Ethernet 1/0/1</w:t>
            </w:r>
          </w:p>
        </w:tc>
        <w:tc>
          <w:tcPr>
            <w:tcW w:w="1882" w:type="dxa"/>
            <w:vAlign w:val="center"/>
          </w:tcPr>
          <w:p w14:paraId="7A911752" w14:textId="77777777" w:rsidR="00870A08" w:rsidRDefault="003A5418">
            <w:pPr>
              <w:spacing w:line="240" w:lineRule="auto"/>
              <w:ind w:firstLineChars="0" w:firstLine="0"/>
              <w:jc w:val="center"/>
            </w:pPr>
            <w:r>
              <w:rPr>
                <w:rFonts w:hint="eastAsia"/>
              </w:rPr>
              <w:t>172.16.1.200</w:t>
            </w:r>
          </w:p>
        </w:tc>
        <w:tc>
          <w:tcPr>
            <w:tcW w:w="1882" w:type="dxa"/>
            <w:vAlign w:val="center"/>
          </w:tcPr>
          <w:p w14:paraId="2B389BC7" w14:textId="77777777" w:rsidR="00870A08" w:rsidRDefault="003A5418">
            <w:pPr>
              <w:spacing w:line="240" w:lineRule="auto"/>
              <w:ind w:firstLineChars="0" w:firstLine="0"/>
              <w:jc w:val="center"/>
            </w:pPr>
            <w:r>
              <w:rPr>
                <w:rFonts w:hint="eastAsia"/>
              </w:rPr>
              <w:t>255.255.255.0</w:t>
            </w:r>
          </w:p>
        </w:tc>
        <w:tc>
          <w:tcPr>
            <w:tcW w:w="1458" w:type="dxa"/>
            <w:vAlign w:val="center"/>
          </w:tcPr>
          <w:p w14:paraId="35BCE5DA" w14:textId="77777777" w:rsidR="00870A08" w:rsidRDefault="003A5418">
            <w:pPr>
              <w:spacing w:line="240" w:lineRule="auto"/>
              <w:ind w:firstLineChars="0" w:firstLine="0"/>
              <w:jc w:val="center"/>
            </w:pPr>
            <w:r>
              <w:rPr>
                <w:rFonts w:hint="eastAsia"/>
              </w:rPr>
              <w:t>N/A</w:t>
            </w:r>
          </w:p>
        </w:tc>
      </w:tr>
      <w:tr w:rsidR="00870A08" w14:paraId="3FD2D8ED" w14:textId="77777777">
        <w:trPr>
          <w:jc w:val="center"/>
        </w:trPr>
        <w:tc>
          <w:tcPr>
            <w:tcW w:w="1594" w:type="dxa"/>
            <w:vAlign w:val="center"/>
          </w:tcPr>
          <w:p w14:paraId="3EDE5B9F" w14:textId="77777777" w:rsidR="00870A08" w:rsidRDefault="003A5418">
            <w:pPr>
              <w:spacing w:line="240" w:lineRule="auto"/>
              <w:ind w:firstLineChars="0" w:firstLine="0"/>
              <w:jc w:val="center"/>
            </w:pPr>
            <w:r>
              <w:rPr>
                <w:rFonts w:hint="eastAsia"/>
              </w:rPr>
              <w:t>PC-1</w:t>
            </w:r>
          </w:p>
        </w:tc>
        <w:tc>
          <w:tcPr>
            <w:tcW w:w="1706" w:type="dxa"/>
            <w:vAlign w:val="center"/>
          </w:tcPr>
          <w:p w14:paraId="736DB9AD" w14:textId="77777777" w:rsidR="00870A08" w:rsidRDefault="003A5418">
            <w:pPr>
              <w:spacing w:line="240" w:lineRule="auto"/>
              <w:ind w:firstLineChars="0" w:firstLine="0"/>
              <w:jc w:val="center"/>
            </w:pPr>
            <w:r>
              <w:rPr>
                <w:rFonts w:hint="eastAsia"/>
              </w:rPr>
              <w:t>Ethernet 0/0/1</w:t>
            </w:r>
          </w:p>
        </w:tc>
        <w:tc>
          <w:tcPr>
            <w:tcW w:w="1882" w:type="dxa"/>
            <w:vAlign w:val="center"/>
          </w:tcPr>
          <w:p w14:paraId="537916A9" w14:textId="77777777" w:rsidR="00870A08" w:rsidRDefault="003A5418">
            <w:pPr>
              <w:spacing w:line="240" w:lineRule="auto"/>
              <w:ind w:firstLineChars="0" w:firstLine="0"/>
              <w:jc w:val="center"/>
            </w:pPr>
            <w:r>
              <w:rPr>
                <w:rFonts w:hint="eastAsia"/>
              </w:rPr>
              <w:t>172.16.1.1</w:t>
            </w:r>
          </w:p>
        </w:tc>
        <w:tc>
          <w:tcPr>
            <w:tcW w:w="1882" w:type="dxa"/>
            <w:vAlign w:val="center"/>
          </w:tcPr>
          <w:p w14:paraId="67673220" w14:textId="77777777" w:rsidR="00870A08" w:rsidRDefault="003A5418">
            <w:pPr>
              <w:spacing w:line="240" w:lineRule="auto"/>
              <w:ind w:firstLineChars="0" w:firstLine="0"/>
              <w:jc w:val="center"/>
            </w:pPr>
            <w:r>
              <w:rPr>
                <w:rFonts w:hint="eastAsia"/>
              </w:rPr>
              <w:t>255.255.255.0</w:t>
            </w:r>
          </w:p>
        </w:tc>
        <w:tc>
          <w:tcPr>
            <w:tcW w:w="1458" w:type="dxa"/>
            <w:vAlign w:val="center"/>
          </w:tcPr>
          <w:p w14:paraId="7CFAE291" w14:textId="77777777" w:rsidR="00870A08" w:rsidRDefault="003A5418">
            <w:pPr>
              <w:spacing w:line="240" w:lineRule="auto"/>
              <w:ind w:firstLineChars="0" w:firstLine="0"/>
            </w:pPr>
            <w:r>
              <w:rPr>
                <w:rFonts w:hint="eastAsia"/>
              </w:rPr>
              <w:t>172.16.1.254</w:t>
            </w:r>
          </w:p>
        </w:tc>
      </w:tr>
      <w:tr w:rsidR="00870A08" w14:paraId="58122D35" w14:textId="77777777">
        <w:trPr>
          <w:jc w:val="center"/>
        </w:trPr>
        <w:tc>
          <w:tcPr>
            <w:tcW w:w="1594" w:type="dxa"/>
            <w:vAlign w:val="center"/>
          </w:tcPr>
          <w:p w14:paraId="16D8C681" w14:textId="77777777" w:rsidR="00870A08" w:rsidRDefault="003A5418">
            <w:pPr>
              <w:spacing w:line="240" w:lineRule="auto"/>
              <w:ind w:firstLineChars="0" w:firstLine="0"/>
              <w:jc w:val="center"/>
            </w:pPr>
            <w:r>
              <w:rPr>
                <w:rFonts w:hint="eastAsia"/>
              </w:rPr>
              <w:t>PC-2</w:t>
            </w:r>
          </w:p>
        </w:tc>
        <w:tc>
          <w:tcPr>
            <w:tcW w:w="1706" w:type="dxa"/>
            <w:vAlign w:val="center"/>
          </w:tcPr>
          <w:p w14:paraId="15440481" w14:textId="77777777" w:rsidR="00870A08" w:rsidRDefault="003A5418">
            <w:pPr>
              <w:spacing w:line="240" w:lineRule="auto"/>
              <w:ind w:firstLineChars="0" w:firstLine="0"/>
              <w:jc w:val="center"/>
            </w:pPr>
            <w:r>
              <w:rPr>
                <w:rFonts w:hint="eastAsia"/>
              </w:rPr>
              <w:t>Ethernet 0/0/1</w:t>
            </w:r>
          </w:p>
        </w:tc>
        <w:tc>
          <w:tcPr>
            <w:tcW w:w="1882" w:type="dxa"/>
            <w:vAlign w:val="center"/>
          </w:tcPr>
          <w:p w14:paraId="6D6D80D5" w14:textId="77777777" w:rsidR="00870A08" w:rsidRDefault="003A5418">
            <w:pPr>
              <w:spacing w:line="240" w:lineRule="auto"/>
              <w:ind w:firstLineChars="0" w:firstLine="0"/>
              <w:jc w:val="center"/>
            </w:pPr>
            <w:r>
              <w:rPr>
                <w:rFonts w:hint="eastAsia"/>
              </w:rPr>
              <w:t>172.16.1.2</w:t>
            </w:r>
          </w:p>
        </w:tc>
        <w:tc>
          <w:tcPr>
            <w:tcW w:w="1882" w:type="dxa"/>
            <w:vAlign w:val="center"/>
          </w:tcPr>
          <w:p w14:paraId="1CF45F85" w14:textId="77777777" w:rsidR="00870A08" w:rsidRDefault="003A5418">
            <w:pPr>
              <w:spacing w:line="240" w:lineRule="auto"/>
              <w:ind w:firstLineChars="0" w:firstLine="0"/>
              <w:jc w:val="center"/>
            </w:pPr>
            <w:r>
              <w:rPr>
                <w:rFonts w:hint="eastAsia"/>
              </w:rPr>
              <w:t>255.255.255.0</w:t>
            </w:r>
          </w:p>
        </w:tc>
        <w:tc>
          <w:tcPr>
            <w:tcW w:w="1458" w:type="dxa"/>
            <w:vAlign w:val="center"/>
          </w:tcPr>
          <w:p w14:paraId="660139C5" w14:textId="77777777" w:rsidR="00870A08" w:rsidRDefault="003A5418">
            <w:pPr>
              <w:spacing w:line="240" w:lineRule="auto"/>
              <w:ind w:firstLineChars="0" w:firstLine="0"/>
            </w:pPr>
            <w:r>
              <w:rPr>
                <w:rFonts w:hint="eastAsia"/>
              </w:rPr>
              <w:t>172.16.1.253</w:t>
            </w:r>
          </w:p>
        </w:tc>
      </w:tr>
    </w:tbl>
    <w:p w14:paraId="4C5D20A5" w14:textId="77777777" w:rsidR="00870A08" w:rsidRDefault="003A5418">
      <w:pPr>
        <w:pStyle w:val="10"/>
      </w:pPr>
      <w:r>
        <w:rPr>
          <w:rFonts w:hint="eastAsia"/>
        </w:rPr>
        <w:t>实验步骤</w:t>
      </w:r>
    </w:p>
    <w:p w14:paraId="2BBA4457" w14:textId="77777777" w:rsidR="00870A08" w:rsidRDefault="003A5418">
      <w:pPr>
        <w:pStyle w:val="2"/>
        <w:numPr>
          <w:ilvl w:val="0"/>
          <w:numId w:val="48"/>
        </w:numPr>
      </w:pPr>
      <w:r>
        <w:rPr>
          <w:rFonts w:hint="eastAsia"/>
        </w:rPr>
        <w:t>基本配置</w:t>
      </w:r>
    </w:p>
    <w:p w14:paraId="23DC94C0" w14:textId="77777777" w:rsidR="00870A08" w:rsidRDefault="003A5418">
      <w:pPr>
        <w:pStyle w:val="12"/>
        <w:ind w:firstLineChars="202" w:firstLine="424"/>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604346BD" w14:textId="77777777" w:rsidR="00870A08" w:rsidRDefault="003A5418">
      <w:pPr>
        <w:pStyle w:val="aff6"/>
      </w:pPr>
      <w:r>
        <w:t>PC&gt;</w:t>
      </w:r>
      <w:r>
        <w:rPr>
          <w:rFonts w:hint="eastAsia"/>
        </w:rPr>
        <w:t>ping</w:t>
      </w:r>
      <w:r>
        <w:t xml:space="preserve"> 172.16.1.2</w:t>
      </w:r>
    </w:p>
    <w:p w14:paraId="0FFDBB52" w14:textId="77777777" w:rsidR="00870A08" w:rsidRDefault="003A5418">
      <w:pPr>
        <w:pStyle w:val="aff6"/>
      </w:pPr>
      <w:r>
        <w:t xml:space="preserve">Ping 172.16.1.2: 32 data bytes, Press </w:t>
      </w:r>
      <w:proofErr w:type="spellStart"/>
      <w:r>
        <w:t>Ctrl_C</w:t>
      </w:r>
      <w:proofErr w:type="spellEnd"/>
      <w:r>
        <w:t xml:space="preserve"> to break</w:t>
      </w:r>
    </w:p>
    <w:p w14:paraId="1407F988" w14:textId="77777777" w:rsidR="00870A08" w:rsidRDefault="003A5418">
      <w:pPr>
        <w:pStyle w:val="aff6"/>
      </w:pPr>
      <w:r>
        <w:t xml:space="preserve">From 172.16.1.2: bytes=32 seq=1 </w:t>
      </w:r>
      <w:proofErr w:type="spellStart"/>
      <w:r>
        <w:t>ttl</w:t>
      </w:r>
      <w:proofErr w:type="spellEnd"/>
      <w:r>
        <w:t xml:space="preserve">=128 time=31 </w:t>
      </w:r>
      <w:proofErr w:type="spellStart"/>
      <w:r>
        <w:t>ms</w:t>
      </w:r>
      <w:proofErr w:type="spellEnd"/>
    </w:p>
    <w:p w14:paraId="10FC877D" w14:textId="77777777" w:rsidR="00870A08" w:rsidRDefault="003A5418">
      <w:pPr>
        <w:pStyle w:val="aff6"/>
      </w:pPr>
      <w:r>
        <w:t xml:space="preserve">From 172.16.1.2: bytes=32 seq=2 </w:t>
      </w:r>
      <w:proofErr w:type="spellStart"/>
      <w:r>
        <w:t>ttl</w:t>
      </w:r>
      <w:proofErr w:type="spellEnd"/>
      <w:r>
        <w:t xml:space="preserve">=128 time=32 </w:t>
      </w:r>
      <w:proofErr w:type="spellStart"/>
      <w:r>
        <w:t>ms</w:t>
      </w:r>
      <w:proofErr w:type="spellEnd"/>
    </w:p>
    <w:p w14:paraId="42E678E9" w14:textId="77777777" w:rsidR="00870A08" w:rsidRDefault="003A5418">
      <w:pPr>
        <w:pStyle w:val="aff6"/>
      </w:pPr>
      <w:r>
        <w:t xml:space="preserve">From 172.16.1.2: bytes=32 seq=3 </w:t>
      </w:r>
      <w:proofErr w:type="spellStart"/>
      <w:r>
        <w:t>ttl</w:t>
      </w:r>
      <w:proofErr w:type="spellEnd"/>
      <w:r>
        <w:t xml:space="preserve">=128 time=31 </w:t>
      </w:r>
      <w:proofErr w:type="spellStart"/>
      <w:r>
        <w:t>ms</w:t>
      </w:r>
      <w:proofErr w:type="spellEnd"/>
    </w:p>
    <w:p w14:paraId="1EB96CD2" w14:textId="77777777" w:rsidR="00870A08" w:rsidRDefault="003A5418">
      <w:pPr>
        <w:pStyle w:val="aff6"/>
      </w:pPr>
      <w:r>
        <w:t xml:space="preserve">From 172.16.1.2: bytes=32 seq=4 </w:t>
      </w:r>
      <w:proofErr w:type="spellStart"/>
      <w:r>
        <w:t>ttl</w:t>
      </w:r>
      <w:proofErr w:type="spellEnd"/>
      <w:r>
        <w:t xml:space="preserve">=128 time=15 </w:t>
      </w:r>
      <w:proofErr w:type="spellStart"/>
      <w:r>
        <w:t>ms</w:t>
      </w:r>
      <w:proofErr w:type="spellEnd"/>
    </w:p>
    <w:p w14:paraId="4A907686" w14:textId="77777777" w:rsidR="00870A08" w:rsidRDefault="003A5418">
      <w:pPr>
        <w:pStyle w:val="aff6"/>
      </w:pPr>
      <w:r>
        <w:t xml:space="preserve">From 172.16.1.2: bytes=32 seq=5 </w:t>
      </w:r>
      <w:proofErr w:type="spellStart"/>
      <w:r>
        <w:t>ttl</w:t>
      </w:r>
      <w:proofErr w:type="spellEnd"/>
      <w:r>
        <w:t xml:space="preserve">=128 time=16 </w:t>
      </w:r>
      <w:proofErr w:type="spellStart"/>
      <w:r>
        <w:t>ms</w:t>
      </w:r>
      <w:proofErr w:type="spellEnd"/>
    </w:p>
    <w:p w14:paraId="231FE266" w14:textId="77777777" w:rsidR="00870A08" w:rsidRDefault="003A5418">
      <w:pPr>
        <w:pStyle w:val="aff6"/>
      </w:pPr>
      <w:r>
        <w:t>--- 172.16.1.2 ping statistics ---</w:t>
      </w:r>
    </w:p>
    <w:p w14:paraId="193D363A" w14:textId="77777777" w:rsidR="00870A08" w:rsidRDefault="003A5418">
      <w:pPr>
        <w:pStyle w:val="aff6"/>
      </w:pPr>
      <w:r>
        <w:t xml:space="preserve">  5 packet(s) transmitted</w:t>
      </w:r>
    </w:p>
    <w:p w14:paraId="5C561A5F" w14:textId="77777777" w:rsidR="00870A08" w:rsidRDefault="003A5418">
      <w:pPr>
        <w:pStyle w:val="aff6"/>
      </w:pPr>
      <w:r>
        <w:t xml:space="preserve">  5 packet(s) received</w:t>
      </w:r>
    </w:p>
    <w:p w14:paraId="6E3E9D67" w14:textId="77777777" w:rsidR="00870A08" w:rsidRDefault="003A5418">
      <w:pPr>
        <w:pStyle w:val="aff6"/>
      </w:pPr>
      <w:r>
        <w:t xml:space="preserve">  0.00% packet loss</w:t>
      </w:r>
    </w:p>
    <w:p w14:paraId="73297206" w14:textId="77777777" w:rsidR="00870A08" w:rsidRDefault="003A5418">
      <w:pPr>
        <w:pStyle w:val="aff6"/>
      </w:pPr>
      <w:r>
        <w:lastRenderedPageBreak/>
        <w:t xml:space="preserve">  round-trip min/avg/max = 15/25/32 </w:t>
      </w:r>
      <w:proofErr w:type="spellStart"/>
      <w:r>
        <w:t>ms</w:t>
      </w:r>
      <w:proofErr w:type="spellEnd"/>
    </w:p>
    <w:p w14:paraId="180848E4" w14:textId="77777777" w:rsidR="00870A08" w:rsidRDefault="00870A08">
      <w:pPr>
        <w:ind w:firstLine="360"/>
        <w:jc w:val="left"/>
        <w:rPr>
          <w:sz w:val="18"/>
          <w:szCs w:val="18"/>
        </w:rPr>
      </w:pPr>
    </w:p>
    <w:p w14:paraId="10E11E49" w14:textId="77777777" w:rsidR="00870A08" w:rsidRDefault="003A5418">
      <w:pPr>
        <w:ind w:firstLine="420"/>
        <w:jc w:val="left"/>
      </w:pPr>
      <w:r>
        <w:rPr>
          <w:rFonts w:hint="eastAsia"/>
        </w:rPr>
        <w:t>其余直连网段的连通性测试省略。</w:t>
      </w:r>
    </w:p>
    <w:p w14:paraId="275386A0" w14:textId="77777777" w:rsidR="00870A08" w:rsidRDefault="003A5418">
      <w:pPr>
        <w:pStyle w:val="2"/>
        <w:rPr>
          <w:rFonts w:ascii="微软雅黑" w:hAnsi="微软雅黑"/>
        </w:rPr>
      </w:pPr>
      <w:r>
        <w:rPr>
          <w:rFonts w:ascii="微软雅黑" w:hAnsi="微软雅黑" w:hint="eastAsia"/>
        </w:rPr>
        <w:t>部署OSPF网络</w:t>
      </w:r>
    </w:p>
    <w:p w14:paraId="4A607321" w14:textId="77777777" w:rsidR="00870A08" w:rsidRDefault="003A5418">
      <w:pPr>
        <w:ind w:firstLine="420"/>
      </w:pPr>
      <w:r>
        <w:rPr>
          <w:rFonts w:hint="eastAsia"/>
        </w:rPr>
        <w:t>在公司的出口网关路由器</w:t>
      </w:r>
      <w:r>
        <w:rPr>
          <w:rFonts w:hint="eastAsia"/>
        </w:rPr>
        <w:t>R2</w:t>
      </w:r>
      <w:r>
        <w:rPr>
          <w:rFonts w:hint="eastAsia"/>
        </w:rPr>
        <w:t>，</w:t>
      </w:r>
      <w:r>
        <w:rPr>
          <w:rFonts w:hint="eastAsia"/>
        </w:rPr>
        <w:t>R3</w:t>
      </w:r>
      <w:r>
        <w:rPr>
          <w:rFonts w:hint="eastAsia"/>
        </w:rPr>
        <w:t>，和外网路由器</w:t>
      </w:r>
      <w:r>
        <w:rPr>
          <w:rFonts w:hint="eastAsia"/>
        </w:rPr>
        <w:t>R1</w:t>
      </w:r>
      <w:r>
        <w:rPr>
          <w:rFonts w:hint="eastAsia"/>
        </w:rPr>
        <w:t>上配置</w:t>
      </w:r>
      <w:r>
        <w:rPr>
          <w:rFonts w:hint="eastAsia"/>
        </w:rPr>
        <w:t>OSPF</w:t>
      </w:r>
      <w:r>
        <w:rPr>
          <w:rFonts w:hint="eastAsia"/>
        </w:rPr>
        <w:t>协议，使用进程号</w:t>
      </w:r>
      <w:r>
        <w:rPr>
          <w:rFonts w:hint="eastAsia"/>
        </w:rPr>
        <w:t>1</w:t>
      </w:r>
      <w:r>
        <w:rPr>
          <w:rFonts w:hint="eastAsia"/>
        </w:rPr>
        <w:t>，且所有网段均通告</w:t>
      </w:r>
      <w:proofErr w:type="gramStart"/>
      <w:r>
        <w:rPr>
          <w:rFonts w:hint="eastAsia"/>
        </w:rPr>
        <w:t>进区域</w:t>
      </w:r>
      <w:proofErr w:type="gramEnd"/>
      <w:r>
        <w:rPr>
          <w:rFonts w:hint="eastAsia"/>
        </w:rPr>
        <w:t>0</w:t>
      </w:r>
      <w:r>
        <w:rPr>
          <w:rFonts w:hint="eastAsia"/>
        </w:rPr>
        <w:t>中。</w:t>
      </w:r>
      <w:r>
        <w:t xml:space="preserve"> </w:t>
      </w:r>
    </w:p>
    <w:p w14:paraId="712D8C02" w14:textId="77777777" w:rsidR="00870A08" w:rsidRDefault="003A5418">
      <w:pPr>
        <w:pStyle w:val="aff6"/>
      </w:pPr>
      <w:r>
        <w:t>[R</w:t>
      </w:r>
      <w:proofErr w:type="gramStart"/>
      <w:r>
        <w:t>1]</w:t>
      </w:r>
      <w:proofErr w:type="spellStart"/>
      <w:r>
        <w:t>ospf</w:t>
      </w:r>
      <w:proofErr w:type="spellEnd"/>
      <w:proofErr w:type="gramEnd"/>
      <w:r>
        <w:t xml:space="preserve"> 1</w:t>
      </w:r>
    </w:p>
    <w:p w14:paraId="7B610C74" w14:textId="77777777" w:rsidR="00870A08" w:rsidRDefault="003A5418">
      <w:pPr>
        <w:pStyle w:val="aff6"/>
      </w:pPr>
      <w:r>
        <w:t>[R1-ospf-</w:t>
      </w:r>
      <w:proofErr w:type="gramStart"/>
      <w:r>
        <w:t>1]area</w:t>
      </w:r>
      <w:proofErr w:type="gramEnd"/>
      <w:r>
        <w:t xml:space="preserve"> 0</w:t>
      </w:r>
    </w:p>
    <w:p w14:paraId="5527B55A" w14:textId="77777777" w:rsidR="00870A08" w:rsidRDefault="003A5418">
      <w:pPr>
        <w:pStyle w:val="aff6"/>
      </w:pPr>
      <w:r>
        <w:t>[R1-ospf-1-area-0.0.0.</w:t>
      </w:r>
      <w:proofErr w:type="gramStart"/>
      <w:r>
        <w:t>0]net</w:t>
      </w:r>
      <w:r>
        <w:rPr>
          <w:rFonts w:hint="eastAsia"/>
        </w:rPr>
        <w:t>work</w:t>
      </w:r>
      <w:proofErr w:type="gramEnd"/>
      <w:r>
        <w:t xml:space="preserve"> 172.16.2.0 0.0.0.255</w:t>
      </w:r>
    </w:p>
    <w:p w14:paraId="6F65173B" w14:textId="77777777" w:rsidR="00870A08" w:rsidRDefault="003A5418">
      <w:pPr>
        <w:pStyle w:val="aff6"/>
      </w:pPr>
      <w:r>
        <w:t>[R1-ospf-1-area-0.0.0.</w:t>
      </w:r>
      <w:proofErr w:type="gramStart"/>
      <w:r>
        <w:t>0]net</w:t>
      </w:r>
      <w:r>
        <w:rPr>
          <w:rFonts w:hint="eastAsia"/>
        </w:rPr>
        <w:t>work</w:t>
      </w:r>
      <w:proofErr w:type="gramEnd"/>
      <w:r>
        <w:t xml:space="preserve"> 172.16.3.0 0.0.0.255</w:t>
      </w:r>
    </w:p>
    <w:p w14:paraId="143934F6" w14:textId="77777777" w:rsidR="00870A08" w:rsidRDefault="00870A08">
      <w:pPr>
        <w:pStyle w:val="aff6"/>
      </w:pPr>
    </w:p>
    <w:p w14:paraId="71B18506" w14:textId="77777777" w:rsidR="00870A08" w:rsidRDefault="003A5418">
      <w:pPr>
        <w:pStyle w:val="aff6"/>
      </w:pPr>
      <w:r>
        <w:t>[R</w:t>
      </w:r>
      <w:proofErr w:type="gramStart"/>
      <w:r>
        <w:t>2]</w:t>
      </w:r>
      <w:proofErr w:type="spellStart"/>
      <w:r>
        <w:t>ospf</w:t>
      </w:r>
      <w:proofErr w:type="spellEnd"/>
      <w:proofErr w:type="gramEnd"/>
      <w:r>
        <w:t xml:space="preserve"> 1</w:t>
      </w:r>
    </w:p>
    <w:p w14:paraId="42493835" w14:textId="77777777" w:rsidR="00870A08" w:rsidRDefault="003A5418">
      <w:pPr>
        <w:pStyle w:val="aff6"/>
      </w:pPr>
      <w:r>
        <w:t>[R2-ospf-</w:t>
      </w:r>
      <w:proofErr w:type="gramStart"/>
      <w:r>
        <w:t>1]area</w:t>
      </w:r>
      <w:proofErr w:type="gramEnd"/>
      <w:r>
        <w:t xml:space="preserve"> 0</w:t>
      </w:r>
    </w:p>
    <w:p w14:paraId="0DFE1B01" w14:textId="77777777" w:rsidR="00870A08" w:rsidRDefault="003A5418">
      <w:pPr>
        <w:pStyle w:val="aff6"/>
      </w:pPr>
      <w:r>
        <w:t>[R2-ospf-1-area-0.0.0.</w:t>
      </w:r>
      <w:proofErr w:type="gramStart"/>
      <w:r>
        <w:t>0]network</w:t>
      </w:r>
      <w:proofErr w:type="gramEnd"/>
      <w:r>
        <w:t xml:space="preserve"> 172.16.1.0 0.0.</w:t>
      </w:r>
      <w:r>
        <w:rPr>
          <w:rFonts w:hint="eastAsia"/>
        </w:rPr>
        <w:t>0.255</w:t>
      </w:r>
    </w:p>
    <w:p w14:paraId="685EAF5B" w14:textId="77777777" w:rsidR="00870A08" w:rsidRDefault="003A5418">
      <w:pPr>
        <w:pStyle w:val="aff6"/>
      </w:pPr>
      <w:r>
        <w:t>[R2-ospf-1-area-0.0.0.</w:t>
      </w:r>
      <w:proofErr w:type="gramStart"/>
      <w:r>
        <w:t>0]network</w:t>
      </w:r>
      <w:proofErr w:type="gramEnd"/>
      <w:r>
        <w:t xml:space="preserve"> 172.16.2.0 0.0.0.255</w:t>
      </w:r>
    </w:p>
    <w:p w14:paraId="137A2687" w14:textId="77777777" w:rsidR="00870A08" w:rsidRDefault="00870A08">
      <w:pPr>
        <w:pStyle w:val="aff6"/>
      </w:pPr>
    </w:p>
    <w:p w14:paraId="5024D52B" w14:textId="77777777" w:rsidR="00870A08" w:rsidRDefault="003A5418">
      <w:pPr>
        <w:pStyle w:val="aff6"/>
      </w:pPr>
      <w:r>
        <w:t>[R</w:t>
      </w:r>
      <w:proofErr w:type="gramStart"/>
      <w:r>
        <w:t>3]</w:t>
      </w:r>
      <w:proofErr w:type="spellStart"/>
      <w:r>
        <w:t>ospf</w:t>
      </w:r>
      <w:proofErr w:type="spellEnd"/>
      <w:proofErr w:type="gramEnd"/>
      <w:r>
        <w:t xml:space="preserve"> 1</w:t>
      </w:r>
    </w:p>
    <w:p w14:paraId="3012C171" w14:textId="77777777" w:rsidR="00870A08" w:rsidRDefault="003A5418">
      <w:pPr>
        <w:pStyle w:val="aff6"/>
      </w:pPr>
      <w:r>
        <w:t>[R3-ospf-</w:t>
      </w:r>
      <w:proofErr w:type="gramStart"/>
      <w:r>
        <w:t>1]area</w:t>
      </w:r>
      <w:proofErr w:type="gramEnd"/>
      <w:r>
        <w:t xml:space="preserve"> 0</w:t>
      </w:r>
    </w:p>
    <w:p w14:paraId="5A93D854" w14:textId="77777777" w:rsidR="00870A08" w:rsidRDefault="003A5418">
      <w:pPr>
        <w:pStyle w:val="aff6"/>
      </w:pPr>
      <w:r>
        <w:t>[R3-ospf-1-area-0.0.0.</w:t>
      </w:r>
      <w:proofErr w:type="gramStart"/>
      <w:r>
        <w:t>0]network</w:t>
      </w:r>
      <w:proofErr w:type="gramEnd"/>
      <w:r>
        <w:t xml:space="preserve"> 172.16.1.0 0.0.0.255</w:t>
      </w:r>
    </w:p>
    <w:p w14:paraId="74DEE4E8" w14:textId="77777777" w:rsidR="00870A08" w:rsidRDefault="003A5418">
      <w:pPr>
        <w:pStyle w:val="aff6"/>
      </w:pPr>
      <w:r>
        <w:t>[R3-ospf-1-area-0.0.0.</w:t>
      </w:r>
      <w:proofErr w:type="gramStart"/>
      <w:r>
        <w:t>0]network</w:t>
      </w:r>
      <w:proofErr w:type="gramEnd"/>
      <w:r>
        <w:t xml:space="preserve"> 172.16.3.0 0.0.0.255</w:t>
      </w:r>
    </w:p>
    <w:p w14:paraId="260082AE" w14:textId="77777777" w:rsidR="00870A08" w:rsidRDefault="00870A08">
      <w:pPr>
        <w:pStyle w:val="aff6"/>
      </w:pPr>
    </w:p>
    <w:p w14:paraId="7CA22459" w14:textId="77777777" w:rsidR="00870A08" w:rsidRDefault="003A5418">
      <w:pPr>
        <w:ind w:firstLine="420"/>
      </w:pPr>
      <w:r>
        <w:rPr>
          <w:rFonts w:hint="eastAsia"/>
        </w:rPr>
        <w:t>配置完成后，在</w:t>
      </w:r>
      <w:r>
        <w:rPr>
          <w:rFonts w:hint="eastAsia"/>
        </w:rPr>
        <w:t>R1</w:t>
      </w:r>
      <w:r>
        <w:rPr>
          <w:rFonts w:hint="eastAsia"/>
        </w:rPr>
        <w:t>上检查</w:t>
      </w:r>
      <w:r>
        <w:rPr>
          <w:rFonts w:hint="eastAsia"/>
        </w:rPr>
        <w:t>OSPF</w:t>
      </w:r>
      <w:r>
        <w:rPr>
          <w:rFonts w:hint="eastAsia"/>
        </w:rPr>
        <w:t>邻居建立情况。</w:t>
      </w:r>
    </w:p>
    <w:p w14:paraId="7359740C" w14:textId="77777777" w:rsidR="00870A08" w:rsidRDefault="003A5418">
      <w:pPr>
        <w:pStyle w:val="aff6"/>
      </w:pPr>
      <w:r>
        <w:t>[R</w:t>
      </w:r>
      <w:proofErr w:type="gramStart"/>
      <w:r>
        <w:t>1]display</w:t>
      </w:r>
      <w:proofErr w:type="gramEnd"/>
      <w:r>
        <w:t xml:space="preserve"> </w:t>
      </w:r>
      <w:proofErr w:type="spellStart"/>
      <w:r>
        <w:t>ospf</w:t>
      </w:r>
      <w:proofErr w:type="spellEnd"/>
      <w:r>
        <w:t xml:space="preserve"> peer brief </w:t>
      </w:r>
    </w:p>
    <w:p w14:paraId="49C5EB2B" w14:textId="77777777" w:rsidR="00870A08" w:rsidRDefault="003A5418">
      <w:pPr>
        <w:pStyle w:val="aff6"/>
      </w:pPr>
      <w:r>
        <w:tab/>
        <w:t xml:space="preserve"> OSPF Process 1 with Router-ID 172.16.2.254</w:t>
      </w:r>
    </w:p>
    <w:p w14:paraId="48DB9F5F" w14:textId="77777777" w:rsidR="00870A08" w:rsidRDefault="003A5418">
      <w:pPr>
        <w:pStyle w:val="aff6"/>
      </w:pPr>
      <w:r>
        <w:tab/>
      </w:r>
      <w:r>
        <w:tab/>
        <w:t xml:space="preserve">  Peer Statistic Information</w:t>
      </w:r>
    </w:p>
    <w:p w14:paraId="2C7DD5AE" w14:textId="77777777" w:rsidR="00870A08" w:rsidRDefault="003A5418">
      <w:pPr>
        <w:pStyle w:val="aff6"/>
      </w:pPr>
      <w:r>
        <w:t xml:space="preserve"> ----------------------------------------------------------------------------</w:t>
      </w:r>
    </w:p>
    <w:p w14:paraId="727B49B4" w14:textId="77777777" w:rsidR="00870A08" w:rsidRDefault="003A5418">
      <w:pPr>
        <w:pStyle w:val="aff6"/>
      </w:pPr>
      <w:r>
        <w:t xml:space="preserve"> Area Id          Interface                        Neighbor id      State    </w:t>
      </w:r>
    </w:p>
    <w:p w14:paraId="7EC761E4" w14:textId="77777777" w:rsidR="00870A08" w:rsidRDefault="003A5418">
      <w:pPr>
        <w:pStyle w:val="aff6"/>
      </w:pPr>
      <w:r>
        <w:lastRenderedPageBreak/>
        <w:t xml:space="preserve"> 0.0.0.0          GigabitEthernet0/0/0             172.16.1.100     Full        </w:t>
      </w:r>
    </w:p>
    <w:p w14:paraId="4203706C" w14:textId="77777777" w:rsidR="00870A08" w:rsidRDefault="003A5418">
      <w:pPr>
        <w:pStyle w:val="aff6"/>
      </w:pPr>
      <w:r>
        <w:t xml:space="preserve"> 0.0.0.0          GigabitEthernet0/0/1             172.16.1.200     Full        </w:t>
      </w:r>
    </w:p>
    <w:p w14:paraId="18FCBE2C" w14:textId="77777777" w:rsidR="00870A08" w:rsidRDefault="003A5418">
      <w:pPr>
        <w:pStyle w:val="aff6"/>
      </w:pPr>
      <w:r>
        <w:t xml:space="preserve"> ----------------------------------------------------------------------------</w:t>
      </w:r>
    </w:p>
    <w:p w14:paraId="331856C8" w14:textId="77777777" w:rsidR="00870A08" w:rsidRDefault="00870A08">
      <w:pPr>
        <w:pStyle w:val="aff6"/>
      </w:pPr>
    </w:p>
    <w:p w14:paraId="47C6045B" w14:textId="77777777" w:rsidR="00870A08" w:rsidRDefault="003A5418">
      <w:pPr>
        <w:autoSpaceDE w:val="0"/>
        <w:autoSpaceDN w:val="0"/>
        <w:snapToGrid/>
        <w:ind w:firstLine="420"/>
        <w:jc w:val="left"/>
        <w:rPr>
          <w:rFonts w:ascii="Courier New" w:eastAsia="宋体" w:hAnsi="Courier New" w:cs="Courier New"/>
          <w:kern w:val="0"/>
          <w:sz w:val="18"/>
          <w:szCs w:val="18"/>
        </w:rPr>
      </w:pPr>
      <w:r>
        <w:rPr>
          <w:rFonts w:hint="eastAsia"/>
        </w:rPr>
        <w:t>可以观察到，此时</w:t>
      </w:r>
      <w:r>
        <w:rPr>
          <w:rFonts w:hint="eastAsia"/>
        </w:rPr>
        <w:t>R1</w:t>
      </w:r>
      <w:r>
        <w:rPr>
          <w:rFonts w:hint="eastAsia"/>
        </w:rPr>
        <w:t>已经于</w:t>
      </w:r>
      <w:r>
        <w:rPr>
          <w:rFonts w:hint="eastAsia"/>
        </w:rPr>
        <w:t>R2</w:t>
      </w:r>
      <w:r>
        <w:rPr>
          <w:rFonts w:hint="eastAsia"/>
        </w:rPr>
        <w:t>，</w:t>
      </w:r>
      <w:r>
        <w:rPr>
          <w:rFonts w:hint="eastAsia"/>
        </w:rPr>
        <w:t>R3</w:t>
      </w:r>
      <w:r>
        <w:rPr>
          <w:rFonts w:hint="eastAsia"/>
        </w:rPr>
        <w:t>成功建立起了</w:t>
      </w:r>
      <w:r>
        <w:rPr>
          <w:rFonts w:hint="eastAsia"/>
        </w:rPr>
        <w:t>OSPF</w:t>
      </w:r>
      <w:r>
        <w:rPr>
          <w:rFonts w:hint="eastAsia"/>
        </w:rPr>
        <w:t>邻居关系。</w:t>
      </w:r>
    </w:p>
    <w:p w14:paraId="12A1FEC3" w14:textId="77777777" w:rsidR="00870A08" w:rsidRDefault="003A5418">
      <w:pPr>
        <w:pStyle w:val="2"/>
        <w:rPr>
          <w:rFonts w:ascii="微软雅黑" w:hAnsi="微软雅黑"/>
        </w:rPr>
      </w:pPr>
      <w:r>
        <w:rPr>
          <w:rFonts w:ascii="微软雅黑" w:hAnsi="微软雅黑" w:hint="eastAsia"/>
        </w:rPr>
        <w:t>配置VRRP双备份组</w:t>
      </w:r>
    </w:p>
    <w:p w14:paraId="6BB7414D" w14:textId="77777777" w:rsidR="00870A08" w:rsidRDefault="003A5418">
      <w:pPr>
        <w:ind w:firstLine="420"/>
      </w:pPr>
      <w:r>
        <w:rPr>
          <w:rFonts w:hint="eastAsia"/>
        </w:rPr>
        <w:t>为了提高网络的可靠性，公司采用双出口的形式连接到外网。但是如果采用普通的</w:t>
      </w:r>
      <w:r>
        <w:rPr>
          <w:rFonts w:hint="eastAsia"/>
        </w:rPr>
        <w:t>VRRP</w:t>
      </w:r>
      <w:r>
        <w:rPr>
          <w:rFonts w:hint="eastAsia"/>
        </w:rPr>
        <w:t>单备份组配置，就会有一台设备处在空闲状态。为了提高设备的利用率，网络管理员决定采用双备份组的配置，使得不同的设备成为不同备份组中的</w:t>
      </w:r>
      <w:r>
        <w:rPr>
          <w:rFonts w:hint="eastAsia"/>
        </w:rPr>
        <w:t>Master</w:t>
      </w:r>
      <w:r>
        <w:rPr>
          <w:rFonts w:hint="eastAsia"/>
        </w:rPr>
        <w:t>，一起承担网络流量。</w:t>
      </w:r>
    </w:p>
    <w:p w14:paraId="7051053B" w14:textId="77777777" w:rsidR="00870A08" w:rsidRDefault="003A5418">
      <w:pPr>
        <w:ind w:firstLine="420"/>
      </w:pPr>
      <w:r>
        <w:rPr>
          <w:rFonts w:hint="eastAsia"/>
        </w:rPr>
        <w:t>在</w:t>
      </w:r>
      <w:r>
        <w:rPr>
          <w:rFonts w:hint="eastAsia"/>
        </w:rPr>
        <w:t>R2</w:t>
      </w:r>
      <w:r>
        <w:rPr>
          <w:rFonts w:hint="eastAsia"/>
        </w:rPr>
        <w:t>和</w:t>
      </w:r>
      <w:r>
        <w:rPr>
          <w:rFonts w:hint="eastAsia"/>
        </w:rPr>
        <w:t>R3</w:t>
      </w:r>
      <w:r>
        <w:rPr>
          <w:rFonts w:hint="eastAsia"/>
        </w:rPr>
        <w:t>上创建</w:t>
      </w:r>
      <w:r>
        <w:rPr>
          <w:rFonts w:hint="eastAsia"/>
        </w:rPr>
        <w:t>VRRP</w:t>
      </w:r>
      <w:proofErr w:type="gramStart"/>
      <w:r>
        <w:rPr>
          <w:rFonts w:hint="eastAsia"/>
        </w:rPr>
        <w:t>虚拟组</w:t>
      </w:r>
      <w:proofErr w:type="gramEnd"/>
      <w:r>
        <w:rPr>
          <w:rFonts w:hint="eastAsia"/>
        </w:rPr>
        <w:t>1</w:t>
      </w:r>
      <w:r>
        <w:rPr>
          <w:rFonts w:hint="eastAsia"/>
        </w:rPr>
        <w:t>，虚拟</w:t>
      </w:r>
      <w:r>
        <w:rPr>
          <w:rFonts w:hint="eastAsia"/>
        </w:rPr>
        <w:t>IP</w:t>
      </w:r>
      <w:r>
        <w:rPr>
          <w:rFonts w:hint="eastAsia"/>
        </w:rPr>
        <w:t>为</w:t>
      </w:r>
      <w:r>
        <w:rPr>
          <w:rFonts w:hint="eastAsia"/>
        </w:rPr>
        <w:t>172.16.1.254</w:t>
      </w:r>
      <w:r>
        <w:rPr>
          <w:rFonts w:hint="eastAsia"/>
        </w:rPr>
        <w:t>，指定</w:t>
      </w:r>
      <w:r>
        <w:rPr>
          <w:rFonts w:hint="eastAsia"/>
        </w:rPr>
        <w:t>R2</w:t>
      </w:r>
      <w:r>
        <w:rPr>
          <w:rFonts w:hint="eastAsia"/>
        </w:rPr>
        <w:t>的优先级为</w:t>
      </w:r>
      <w:r>
        <w:rPr>
          <w:rFonts w:hint="eastAsia"/>
        </w:rPr>
        <w:t>120</w:t>
      </w:r>
      <w:r>
        <w:rPr>
          <w:rFonts w:hint="eastAsia"/>
        </w:rPr>
        <w:t>，</w:t>
      </w:r>
      <w:r>
        <w:rPr>
          <w:rFonts w:hint="eastAsia"/>
        </w:rPr>
        <w:t>R3</w:t>
      </w:r>
      <w:r>
        <w:rPr>
          <w:rFonts w:hint="eastAsia"/>
        </w:rPr>
        <w:t>的优先级保持默认优先级不变。</w:t>
      </w:r>
    </w:p>
    <w:p w14:paraId="6F4295C0" w14:textId="77777777" w:rsidR="00870A08" w:rsidRDefault="003A5418">
      <w:pPr>
        <w:pStyle w:val="aff6"/>
      </w:pPr>
      <w:r>
        <w:t>[R</w:t>
      </w:r>
      <w:proofErr w:type="gramStart"/>
      <w:r>
        <w:t>2]interface</w:t>
      </w:r>
      <w:proofErr w:type="gramEnd"/>
      <w:r>
        <w:t xml:space="preserve"> Ethernet </w:t>
      </w:r>
      <w:r>
        <w:rPr>
          <w:rFonts w:hint="eastAsia"/>
        </w:rPr>
        <w:t>1</w:t>
      </w:r>
      <w:r>
        <w:t>/0/</w:t>
      </w:r>
      <w:r>
        <w:rPr>
          <w:rFonts w:hint="eastAsia"/>
        </w:rPr>
        <w:t>1</w:t>
      </w:r>
    </w:p>
    <w:p w14:paraId="6877E78D" w14:textId="77777777" w:rsidR="00870A08" w:rsidRDefault="003A5418">
      <w:pPr>
        <w:pStyle w:val="aff6"/>
      </w:pPr>
      <w:r>
        <w:t>[R2-Ethernet</w:t>
      </w:r>
      <w:r>
        <w:rPr>
          <w:rFonts w:hint="eastAsia"/>
        </w:rPr>
        <w:t>1</w:t>
      </w:r>
      <w:r>
        <w:t>/0/</w:t>
      </w:r>
      <w:proofErr w:type="gramStart"/>
      <w:r>
        <w:rPr>
          <w:rFonts w:hint="eastAsia"/>
        </w:rPr>
        <w:t>1</w:t>
      </w:r>
      <w:r>
        <w:t>]</w:t>
      </w:r>
      <w:proofErr w:type="spellStart"/>
      <w:r>
        <w:t>vrrp</w:t>
      </w:r>
      <w:proofErr w:type="spellEnd"/>
      <w:proofErr w:type="gramEnd"/>
      <w:r>
        <w:t xml:space="preserve"> </w:t>
      </w:r>
      <w:proofErr w:type="spellStart"/>
      <w:r>
        <w:t>vrid</w:t>
      </w:r>
      <w:proofErr w:type="spellEnd"/>
      <w:r>
        <w:t xml:space="preserve"> 1 virtual-</w:t>
      </w:r>
      <w:proofErr w:type="spellStart"/>
      <w:r>
        <w:t>ip</w:t>
      </w:r>
      <w:proofErr w:type="spellEnd"/>
      <w:r>
        <w:t xml:space="preserve"> 172.16.1.254</w:t>
      </w:r>
    </w:p>
    <w:p w14:paraId="5AFAEF5A" w14:textId="77777777" w:rsidR="00870A08" w:rsidRDefault="003A5418">
      <w:pPr>
        <w:pStyle w:val="aff6"/>
      </w:pPr>
      <w:r>
        <w:t>[R2-Ethernet</w:t>
      </w:r>
      <w:r>
        <w:rPr>
          <w:rFonts w:hint="eastAsia"/>
        </w:rPr>
        <w:t>1</w:t>
      </w:r>
      <w:r>
        <w:t>/0/</w:t>
      </w:r>
      <w:proofErr w:type="gramStart"/>
      <w:r>
        <w:rPr>
          <w:rFonts w:hint="eastAsia"/>
        </w:rPr>
        <w:t>1</w:t>
      </w:r>
      <w:r>
        <w:t>]</w:t>
      </w:r>
      <w:proofErr w:type="spellStart"/>
      <w:r>
        <w:t>vrrp</w:t>
      </w:r>
      <w:proofErr w:type="spellEnd"/>
      <w:proofErr w:type="gramEnd"/>
      <w:r>
        <w:t xml:space="preserve"> </w:t>
      </w:r>
      <w:proofErr w:type="spellStart"/>
      <w:r>
        <w:t>vrid</w:t>
      </w:r>
      <w:proofErr w:type="spellEnd"/>
      <w:r>
        <w:t xml:space="preserve"> 1 priority 120</w:t>
      </w:r>
    </w:p>
    <w:p w14:paraId="67BD3572" w14:textId="77777777" w:rsidR="00870A08" w:rsidRDefault="00870A08">
      <w:pPr>
        <w:pStyle w:val="aff6"/>
      </w:pPr>
    </w:p>
    <w:p w14:paraId="60B849E0" w14:textId="77777777" w:rsidR="00870A08" w:rsidRDefault="003A5418">
      <w:pPr>
        <w:pStyle w:val="aff6"/>
      </w:pPr>
      <w:r>
        <w:t>[R</w:t>
      </w:r>
      <w:proofErr w:type="gramStart"/>
      <w:r>
        <w:rPr>
          <w:rFonts w:hint="eastAsia"/>
        </w:rPr>
        <w:t>3</w:t>
      </w:r>
      <w:r>
        <w:t>]interface</w:t>
      </w:r>
      <w:proofErr w:type="gramEnd"/>
      <w:r>
        <w:t xml:space="preserve"> Ethernet </w:t>
      </w:r>
      <w:r>
        <w:rPr>
          <w:rFonts w:hint="eastAsia"/>
        </w:rPr>
        <w:t>1</w:t>
      </w:r>
      <w:r>
        <w:t>/0/</w:t>
      </w:r>
      <w:r>
        <w:rPr>
          <w:rFonts w:hint="eastAsia"/>
        </w:rPr>
        <w:t>1</w:t>
      </w:r>
    </w:p>
    <w:p w14:paraId="18F7130F" w14:textId="77777777" w:rsidR="00870A08" w:rsidRDefault="003A5418">
      <w:pPr>
        <w:pStyle w:val="aff6"/>
      </w:pPr>
      <w:r>
        <w:t>[R3-Ethernet</w:t>
      </w:r>
      <w:r>
        <w:rPr>
          <w:rFonts w:hint="eastAsia"/>
        </w:rPr>
        <w:t>1</w:t>
      </w:r>
      <w:r>
        <w:t>/0/</w:t>
      </w:r>
      <w:proofErr w:type="gramStart"/>
      <w:r>
        <w:rPr>
          <w:rFonts w:hint="eastAsia"/>
        </w:rPr>
        <w:t>1</w:t>
      </w:r>
      <w:r>
        <w:t>]</w:t>
      </w:r>
      <w:proofErr w:type="spellStart"/>
      <w:r>
        <w:t>vrrp</w:t>
      </w:r>
      <w:proofErr w:type="spellEnd"/>
      <w:proofErr w:type="gramEnd"/>
      <w:r>
        <w:t xml:space="preserve"> </w:t>
      </w:r>
      <w:proofErr w:type="spellStart"/>
      <w:r>
        <w:t>vrid</w:t>
      </w:r>
      <w:proofErr w:type="spellEnd"/>
      <w:r>
        <w:t xml:space="preserve"> 1 virtual-</w:t>
      </w:r>
      <w:proofErr w:type="spellStart"/>
      <w:r>
        <w:t>ip</w:t>
      </w:r>
      <w:proofErr w:type="spellEnd"/>
      <w:r>
        <w:t xml:space="preserve"> 172.16.1.254</w:t>
      </w:r>
    </w:p>
    <w:p w14:paraId="59A2E384"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58FF1A37" w14:textId="77777777" w:rsidR="00870A08" w:rsidRDefault="003A5418">
      <w:pPr>
        <w:ind w:firstLine="420"/>
      </w:pPr>
      <w:r>
        <w:rPr>
          <w:rFonts w:hint="eastAsia"/>
        </w:rPr>
        <w:t>配置完成后，分别查看</w:t>
      </w:r>
      <w:r>
        <w:rPr>
          <w:rFonts w:hint="eastAsia"/>
        </w:rPr>
        <w:t>R2</w:t>
      </w:r>
      <w:r>
        <w:rPr>
          <w:rFonts w:hint="eastAsia"/>
        </w:rPr>
        <w:t>和</w:t>
      </w:r>
      <w:r>
        <w:rPr>
          <w:rFonts w:hint="eastAsia"/>
        </w:rPr>
        <w:t>R3</w:t>
      </w:r>
      <w:r>
        <w:rPr>
          <w:rFonts w:hint="eastAsia"/>
        </w:rPr>
        <w:t>的</w:t>
      </w:r>
      <w:r>
        <w:rPr>
          <w:rFonts w:hint="eastAsia"/>
        </w:rPr>
        <w:t>VRRP</w:t>
      </w:r>
      <w:r>
        <w:rPr>
          <w:rFonts w:hint="eastAsia"/>
        </w:rPr>
        <w:t>信息。</w:t>
      </w:r>
      <w:r>
        <w:t xml:space="preserve"> </w:t>
      </w:r>
    </w:p>
    <w:p w14:paraId="4D9D92F6" w14:textId="77777777" w:rsidR="00870A08" w:rsidRDefault="003A5418">
      <w:pPr>
        <w:pStyle w:val="aff6"/>
      </w:pPr>
      <w:r>
        <w:t>[R</w:t>
      </w:r>
      <w:proofErr w:type="gramStart"/>
      <w:r>
        <w:t>2]display</w:t>
      </w:r>
      <w:proofErr w:type="gramEnd"/>
      <w:r>
        <w:t xml:space="preserve"> </w:t>
      </w:r>
      <w:proofErr w:type="spellStart"/>
      <w:r>
        <w:t>vrrp</w:t>
      </w:r>
      <w:proofErr w:type="spellEnd"/>
      <w:r>
        <w:t xml:space="preserve"> brief </w:t>
      </w:r>
    </w:p>
    <w:p w14:paraId="311BBF2F" w14:textId="77777777" w:rsidR="00870A08" w:rsidRDefault="003A5418">
      <w:pPr>
        <w:pStyle w:val="aff6"/>
      </w:pPr>
      <w:r>
        <w:t xml:space="preserve">Total:1     Master:1     Backup:0     </w:t>
      </w:r>
      <w:proofErr w:type="gramStart"/>
      <w:r>
        <w:t>Non-active</w:t>
      </w:r>
      <w:proofErr w:type="gramEnd"/>
      <w:r>
        <w:t xml:space="preserve">:0      </w:t>
      </w:r>
    </w:p>
    <w:p w14:paraId="1082436C" w14:textId="77777777" w:rsidR="00870A08" w:rsidRDefault="003A5418">
      <w:pPr>
        <w:pStyle w:val="aff6"/>
      </w:pPr>
      <w:proofErr w:type="gramStart"/>
      <w:r>
        <w:t>VRID  State</w:t>
      </w:r>
      <w:proofErr w:type="gramEnd"/>
      <w:r>
        <w:t xml:space="preserve">        Interface                Type     Virtual IP     </w:t>
      </w:r>
    </w:p>
    <w:p w14:paraId="70613570" w14:textId="77777777" w:rsidR="00870A08" w:rsidRDefault="003A5418">
      <w:pPr>
        <w:pStyle w:val="aff6"/>
      </w:pPr>
      <w:r>
        <w:t>----------------------------------------------------------------</w:t>
      </w:r>
    </w:p>
    <w:p w14:paraId="5C4BF429" w14:textId="77777777" w:rsidR="00870A08" w:rsidRDefault="003A5418">
      <w:pPr>
        <w:pStyle w:val="aff6"/>
        <w:rPr>
          <w:shd w:val="pct10" w:color="auto" w:fill="FFFFFF"/>
        </w:rPr>
      </w:pPr>
      <w:r>
        <w:rPr>
          <w:shd w:val="pct10" w:color="auto" w:fill="FFFFFF"/>
        </w:rPr>
        <w:t>1     Master       Eth</w:t>
      </w:r>
      <w:r>
        <w:rPr>
          <w:rFonts w:hint="eastAsia"/>
          <w:shd w:val="pct10" w:color="auto" w:fill="FFFFFF"/>
        </w:rPr>
        <w:t>1</w:t>
      </w:r>
      <w:r>
        <w:rPr>
          <w:shd w:val="pct10" w:color="auto" w:fill="FFFFFF"/>
        </w:rPr>
        <w:t>/0/</w:t>
      </w:r>
      <w:r>
        <w:rPr>
          <w:rFonts w:hint="eastAsia"/>
          <w:shd w:val="pct10" w:color="auto" w:fill="FFFFFF"/>
        </w:rPr>
        <w:t>1</w:t>
      </w:r>
      <w:r>
        <w:rPr>
          <w:shd w:val="pct10" w:color="auto" w:fill="FFFFFF"/>
        </w:rPr>
        <w:t xml:space="preserve">                 Normal   172.16.1.254</w:t>
      </w:r>
    </w:p>
    <w:p w14:paraId="68E2A714" w14:textId="77777777" w:rsidR="00870A08" w:rsidRDefault="003A5418">
      <w:pPr>
        <w:pStyle w:val="aff6"/>
      </w:pPr>
      <w:r>
        <w:rPr>
          <w:rFonts w:hint="eastAsia"/>
        </w:rPr>
        <w:t xml:space="preserve">   </w:t>
      </w:r>
    </w:p>
    <w:p w14:paraId="5A309077" w14:textId="77777777" w:rsidR="00870A08" w:rsidRDefault="003A5418">
      <w:pPr>
        <w:pStyle w:val="aff6"/>
      </w:pPr>
      <w:r>
        <w:t>[R</w:t>
      </w:r>
      <w:proofErr w:type="gramStart"/>
      <w:r>
        <w:t>3]display</w:t>
      </w:r>
      <w:proofErr w:type="gramEnd"/>
      <w:r>
        <w:t xml:space="preserve"> </w:t>
      </w:r>
      <w:proofErr w:type="spellStart"/>
      <w:r>
        <w:t>vrrp</w:t>
      </w:r>
      <w:proofErr w:type="spellEnd"/>
      <w:r>
        <w:t xml:space="preserve"> br</w:t>
      </w:r>
      <w:r>
        <w:rPr>
          <w:rFonts w:hint="eastAsia"/>
        </w:rPr>
        <w:t>ief</w:t>
      </w:r>
    </w:p>
    <w:p w14:paraId="14231C25" w14:textId="77777777" w:rsidR="00870A08" w:rsidRDefault="003A5418">
      <w:pPr>
        <w:pStyle w:val="aff6"/>
      </w:pPr>
      <w:r>
        <w:lastRenderedPageBreak/>
        <w:t xml:space="preserve">Total:1     Master:0     Backup:1     </w:t>
      </w:r>
      <w:proofErr w:type="gramStart"/>
      <w:r>
        <w:t>Non-active</w:t>
      </w:r>
      <w:proofErr w:type="gramEnd"/>
      <w:r>
        <w:t xml:space="preserve">:0      </w:t>
      </w:r>
    </w:p>
    <w:p w14:paraId="21FB7509" w14:textId="77777777" w:rsidR="00870A08" w:rsidRDefault="003A5418">
      <w:pPr>
        <w:pStyle w:val="aff6"/>
      </w:pPr>
      <w:proofErr w:type="gramStart"/>
      <w:r>
        <w:t>VRID  State</w:t>
      </w:r>
      <w:proofErr w:type="gramEnd"/>
      <w:r>
        <w:t xml:space="preserve">        Interface                Type     Virtual IP     </w:t>
      </w:r>
    </w:p>
    <w:p w14:paraId="46C59995" w14:textId="77777777" w:rsidR="00870A08" w:rsidRDefault="003A5418">
      <w:pPr>
        <w:pStyle w:val="aff6"/>
      </w:pPr>
      <w:r>
        <w:t>----------------------------------------------------------------</w:t>
      </w:r>
    </w:p>
    <w:p w14:paraId="25A1D5A1" w14:textId="77777777" w:rsidR="00870A08" w:rsidRDefault="003A5418">
      <w:pPr>
        <w:pStyle w:val="aff6"/>
        <w:rPr>
          <w:shd w:val="pct10" w:color="auto" w:fill="FFFFFF"/>
        </w:rPr>
      </w:pPr>
      <w:r>
        <w:rPr>
          <w:shd w:val="pct10" w:color="auto" w:fill="FFFFFF"/>
        </w:rPr>
        <w:t>1     Backup       Eth</w:t>
      </w:r>
      <w:r>
        <w:rPr>
          <w:rFonts w:hint="eastAsia"/>
          <w:shd w:val="pct10" w:color="auto" w:fill="FFFFFF"/>
        </w:rPr>
        <w:t>1</w:t>
      </w:r>
      <w:r>
        <w:rPr>
          <w:shd w:val="pct10" w:color="auto" w:fill="FFFFFF"/>
        </w:rPr>
        <w:t>/0/</w:t>
      </w:r>
      <w:r>
        <w:rPr>
          <w:rFonts w:hint="eastAsia"/>
          <w:shd w:val="pct10" w:color="auto" w:fill="FFFFFF"/>
        </w:rPr>
        <w:t>1</w:t>
      </w:r>
      <w:r>
        <w:rPr>
          <w:shd w:val="pct10" w:color="auto" w:fill="FFFFFF"/>
        </w:rPr>
        <w:t xml:space="preserve">                 Normal   172.16.1.254</w:t>
      </w:r>
    </w:p>
    <w:p w14:paraId="4C8D3590" w14:textId="77777777" w:rsidR="00870A08" w:rsidRDefault="00870A08">
      <w:pPr>
        <w:pStyle w:val="aff6"/>
      </w:pPr>
    </w:p>
    <w:p w14:paraId="604CB85E" w14:textId="77777777" w:rsidR="00870A08" w:rsidRDefault="003A5418">
      <w:pPr>
        <w:ind w:firstLine="420"/>
      </w:pPr>
      <w:r>
        <w:rPr>
          <w:rFonts w:hint="eastAsia"/>
        </w:rPr>
        <w:t>可以观察到，</w:t>
      </w:r>
      <w:r>
        <w:rPr>
          <w:rFonts w:hint="eastAsia"/>
        </w:rPr>
        <w:t>R2</w:t>
      </w:r>
      <w:r>
        <w:rPr>
          <w:rFonts w:hint="eastAsia"/>
        </w:rPr>
        <w:t>为组</w:t>
      </w:r>
      <w:r>
        <w:rPr>
          <w:rFonts w:hint="eastAsia"/>
        </w:rPr>
        <w:t>1</w:t>
      </w:r>
      <w:r>
        <w:rPr>
          <w:rFonts w:hint="eastAsia"/>
        </w:rPr>
        <w:t>的</w:t>
      </w:r>
      <w:r>
        <w:rPr>
          <w:rFonts w:hint="eastAsia"/>
        </w:rPr>
        <w:t>Master</w:t>
      </w:r>
      <w:r>
        <w:rPr>
          <w:rFonts w:hint="eastAsia"/>
        </w:rPr>
        <w:t>，</w:t>
      </w:r>
      <w:r>
        <w:rPr>
          <w:rFonts w:hint="eastAsia"/>
        </w:rPr>
        <w:t>R3</w:t>
      </w:r>
      <w:r>
        <w:rPr>
          <w:rFonts w:hint="eastAsia"/>
        </w:rPr>
        <w:t>为</w:t>
      </w:r>
      <w:r>
        <w:rPr>
          <w:rFonts w:hint="eastAsia"/>
        </w:rPr>
        <w:t>Backup</w:t>
      </w:r>
      <w:r>
        <w:rPr>
          <w:rFonts w:hint="eastAsia"/>
        </w:rPr>
        <w:t>。</w:t>
      </w:r>
    </w:p>
    <w:p w14:paraId="7A49CCEE" w14:textId="77777777" w:rsidR="00870A08" w:rsidRDefault="003A5418">
      <w:pPr>
        <w:ind w:firstLine="420"/>
      </w:pPr>
      <w:r>
        <w:rPr>
          <w:rFonts w:hint="eastAsia"/>
        </w:rPr>
        <w:t>在</w:t>
      </w:r>
      <w:r>
        <w:rPr>
          <w:rFonts w:hint="eastAsia"/>
        </w:rPr>
        <w:t>R2</w:t>
      </w:r>
      <w:r>
        <w:rPr>
          <w:rFonts w:hint="eastAsia"/>
        </w:rPr>
        <w:t>和</w:t>
      </w:r>
      <w:r>
        <w:rPr>
          <w:rFonts w:hint="eastAsia"/>
        </w:rPr>
        <w:t>R3</w:t>
      </w:r>
      <w:r>
        <w:rPr>
          <w:rFonts w:hint="eastAsia"/>
        </w:rPr>
        <w:t>上创建</w:t>
      </w:r>
      <w:r>
        <w:rPr>
          <w:rFonts w:hint="eastAsia"/>
        </w:rPr>
        <w:t>VRRP</w:t>
      </w:r>
      <w:proofErr w:type="gramStart"/>
      <w:r>
        <w:rPr>
          <w:rFonts w:hint="eastAsia"/>
        </w:rPr>
        <w:t>虚拟组</w:t>
      </w:r>
      <w:proofErr w:type="gramEnd"/>
      <w:r>
        <w:rPr>
          <w:rFonts w:hint="eastAsia"/>
        </w:rPr>
        <w:t>2</w:t>
      </w:r>
      <w:r>
        <w:rPr>
          <w:rFonts w:hint="eastAsia"/>
        </w:rPr>
        <w:t>，虚拟</w:t>
      </w:r>
      <w:r>
        <w:rPr>
          <w:rFonts w:hint="eastAsia"/>
        </w:rPr>
        <w:t>IP</w:t>
      </w:r>
      <w:r>
        <w:rPr>
          <w:rFonts w:hint="eastAsia"/>
        </w:rPr>
        <w:t>为</w:t>
      </w:r>
      <w:r>
        <w:rPr>
          <w:rFonts w:hint="eastAsia"/>
        </w:rPr>
        <w:t>172.16.1.253</w:t>
      </w:r>
      <w:r>
        <w:rPr>
          <w:rFonts w:hint="eastAsia"/>
        </w:rPr>
        <w:t>，指定</w:t>
      </w:r>
      <w:r>
        <w:rPr>
          <w:rFonts w:hint="eastAsia"/>
        </w:rPr>
        <w:t>R3</w:t>
      </w:r>
      <w:r>
        <w:rPr>
          <w:rFonts w:hint="eastAsia"/>
        </w:rPr>
        <w:t>的优先级为</w:t>
      </w:r>
      <w:r>
        <w:rPr>
          <w:rFonts w:hint="eastAsia"/>
        </w:rPr>
        <w:t>120</w:t>
      </w:r>
      <w:r>
        <w:rPr>
          <w:rFonts w:hint="eastAsia"/>
        </w:rPr>
        <w:t>，</w:t>
      </w:r>
      <w:r>
        <w:rPr>
          <w:rFonts w:hint="eastAsia"/>
        </w:rPr>
        <w:t>R2</w:t>
      </w:r>
      <w:r>
        <w:rPr>
          <w:rFonts w:hint="eastAsia"/>
        </w:rPr>
        <w:t>的优先级保持默认优先级不变。</w:t>
      </w:r>
    </w:p>
    <w:p w14:paraId="7C47BE0B" w14:textId="77777777" w:rsidR="00870A08" w:rsidRDefault="003A5418">
      <w:pPr>
        <w:pStyle w:val="aff6"/>
      </w:pPr>
      <w:r>
        <w:t>[R</w:t>
      </w:r>
      <w:proofErr w:type="gramStart"/>
      <w:r>
        <w:t>2]interface</w:t>
      </w:r>
      <w:proofErr w:type="gramEnd"/>
      <w:r>
        <w:t xml:space="preserve"> Ethernet </w:t>
      </w:r>
      <w:r>
        <w:rPr>
          <w:rFonts w:hint="eastAsia"/>
        </w:rPr>
        <w:t>1</w:t>
      </w:r>
      <w:r>
        <w:t>/0/</w:t>
      </w:r>
      <w:r>
        <w:rPr>
          <w:rFonts w:hint="eastAsia"/>
        </w:rPr>
        <w:t>1</w:t>
      </w:r>
    </w:p>
    <w:p w14:paraId="6752A84D" w14:textId="77777777" w:rsidR="00870A08" w:rsidRDefault="003A5418">
      <w:pPr>
        <w:pStyle w:val="aff6"/>
      </w:pPr>
      <w:r>
        <w:t>[R2-Ethernet</w:t>
      </w:r>
      <w:r>
        <w:rPr>
          <w:rFonts w:hint="eastAsia"/>
        </w:rPr>
        <w:t>1</w:t>
      </w:r>
      <w:r>
        <w:t>/0/</w:t>
      </w:r>
      <w:proofErr w:type="gramStart"/>
      <w:r>
        <w:rPr>
          <w:rFonts w:hint="eastAsia"/>
        </w:rPr>
        <w:t>1</w:t>
      </w:r>
      <w:r>
        <w:t>]</w:t>
      </w:r>
      <w:proofErr w:type="spellStart"/>
      <w:r>
        <w:t>vrrp</w:t>
      </w:r>
      <w:proofErr w:type="spellEnd"/>
      <w:proofErr w:type="gramEnd"/>
      <w:r>
        <w:t xml:space="preserve"> </w:t>
      </w:r>
      <w:proofErr w:type="spellStart"/>
      <w:r>
        <w:t>vrid</w:t>
      </w:r>
      <w:proofErr w:type="spellEnd"/>
      <w:r>
        <w:t xml:space="preserve"> </w:t>
      </w:r>
      <w:r>
        <w:rPr>
          <w:rFonts w:hint="eastAsia"/>
        </w:rPr>
        <w:t>2</w:t>
      </w:r>
      <w:r>
        <w:t xml:space="preserve"> virtual-</w:t>
      </w:r>
      <w:proofErr w:type="spellStart"/>
      <w:r>
        <w:t>ip</w:t>
      </w:r>
      <w:proofErr w:type="spellEnd"/>
      <w:r>
        <w:t xml:space="preserve"> 172.16.1.25</w:t>
      </w:r>
      <w:r>
        <w:rPr>
          <w:rFonts w:hint="eastAsia"/>
        </w:rPr>
        <w:t>3</w:t>
      </w:r>
    </w:p>
    <w:p w14:paraId="690F78FF" w14:textId="77777777" w:rsidR="00870A08" w:rsidRDefault="00870A08">
      <w:pPr>
        <w:pStyle w:val="aff6"/>
      </w:pPr>
    </w:p>
    <w:p w14:paraId="11A1C57A" w14:textId="77777777" w:rsidR="00870A08" w:rsidRDefault="003A5418">
      <w:pPr>
        <w:pStyle w:val="aff6"/>
      </w:pPr>
      <w:r>
        <w:t>[R</w:t>
      </w:r>
      <w:proofErr w:type="gramStart"/>
      <w:r>
        <w:rPr>
          <w:rFonts w:hint="eastAsia"/>
        </w:rPr>
        <w:t>3</w:t>
      </w:r>
      <w:r>
        <w:t>]interface</w:t>
      </w:r>
      <w:proofErr w:type="gramEnd"/>
      <w:r>
        <w:t xml:space="preserve"> Ethernet </w:t>
      </w:r>
      <w:r>
        <w:rPr>
          <w:rFonts w:hint="eastAsia"/>
        </w:rPr>
        <w:t>1</w:t>
      </w:r>
      <w:r>
        <w:t>/0/</w:t>
      </w:r>
      <w:r>
        <w:rPr>
          <w:rFonts w:hint="eastAsia"/>
        </w:rPr>
        <w:t>1</w:t>
      </w:r>
    </w:p>
    <w:p w14:paraId="06218FF2" w14:textId="77777777" w:rsidR="00870A08" w:rsidRDefault="003A5418">
      <w:pPr>
        <w:pStyle w:val="aff6"/>
      </w:pPr>
      <w:r>
        <w:t>[R3-Ethernet</w:t>
      </w:r>
      <w:r>
        <w:rPr>
          <w:rFonts w:hint="eastAsia"/>
        </w:rPr>
        <w:t>1</w:t>
      </w:r>
      <w:r>
        <w:t>/0/</w:t>
      </w:r>
      <w:proofErr w:type="gramStart"/>
      <w:r>
        <w:rPr>
          <w:rFonts w:hint="eastAsia"/>
        </w:rPr>
        <w:t>1</w:t>
      </w:r>
      <w:r>
        <w:t>]</w:t>
      </w:r>
      <w:proofErr w:type="spellStart"/>
      <w:r>
        <w:t>vrrp</w:t>
      </w:r>
      <w:proofErr w:type="spellEnd"/>
      <w:proofErr w:type="gramEnd"/>
      <w:r>
        <w:t xml:space="preserve"> </w:t>
      </w:r>
      <w:proofErr w:type="spellStart"/>
      <w:r>
        <w:t>vrid</w:t>
      </w:r>
      <w:proofErr w:type="spellEnd"/>
      <w:r>
        <w:t xml:space="preserve"> </w:t>
      </w:r>
      <w:r>
        <w:rPr>
          <w:rFonts w:hint="eastAsia"/>
        </w:rPr>
        <w:t>2</w:t>
      </w:r>
      <w:r>
        <w:t xml:space="preserve"> virtual-</w:t>
      </w:r>
      <w:proofErr w:type="spellStart"/>
      <w:r>
        <w:t>ip</w:t>
      </w:r>
      <w:proofErr w:type="spellEnd"/>
      <w:r>
        <w:t xml:space="preserve"> 172.16.1.25</w:t>
      </w:r>
      <w:r>
        <w:rPr>
          <w:rFonts w:hint="eastAsia"/>
        </w:rPr>
        <w:t>3</w:t>
      </w:r>
    </w:p>
    <w:p w14:paraId="509BFA59" w14:textId="77777777" w:rsidR="00870A08" w:rsidRDefault="003A5418">
      <w:pPr>
        <w:pStyle w:val="aff6"/>
      </w:pPr>
      <w:r>
        <w:t>[R</w:t>
      </w:r>
      <w:r>
        <w:rPr>
          <w:rFonts w:hint="eastAsia"/>
        </w:rPr>
        <w:t>3</w:t>
      </w:r>
      <w:r>
        <w:t>-Ethernet</w:t>
      </w:r>
      <w:r>
        <w:rPr>
          <w:rFonts w:hint="eastAsia"/>
        </w:rPr>
        <w:t>1</w:t>
      </w:r>
      <w:r>
        <w:t>/0/</w:t>
      </w:r>
      <w:proofErr w:type="gramStart"/>
      <w:r>
        <w:rPr>
          <w:rFonts w:hint="eastAsia"/>
        </w:rPr>
        <w:t>1</w:t>
      </w:r>
      <w:r>
        <w:t>]</w:t>
      </w:r>
      <w:proofErr w:type="spellStart"/>
      <w:r>
        <w:t>vrrp</w:t>
      </w:r>
      <w:proofErr w:type="spellEnd"/>
      <w:proofErr w:type="gramEnd"/>
      <w:r>
        <w:t xml:space="preserve"> </w:t>
      </w:r>
      <w:proofErr w:type="spellStart"/>
      <w:r>
        <w:t>vrid</w:t>
      </w:r>
      <w:proofErr w:type="spellEnd"/>
      <w:r>
        <w:t xml:space="preserve"> </w:t>
      </w:r>
      <w:r>
        <w:rPr>
          <w:rFonts w:hint="eastAsia"/>
        </w:rPr>
        <w:t>2</w:t>
      </w:r>
      <w:r>
        <w:t xml:space="preserve"> priority 120</w:t>
      </w:r>
    </w:p>
    <w:p w14:paraId="0AE01475" w14:textId="77777777" w:rsidR="00870A08" w:rsidRDefault="00870A08">
      <w:pPr>
        <w:pStyle w:val="aff6"/>
      </w:pPr>
    </w:p>
    <w:p w14:paraId="517D841A" w14:textId="77777777" w:rsidR="00870A08" w:rsidRDefault="003A5418">
      <w:pPr>
        <w:ind w:firstLineChars="202" w:firstLine="424"/>
      </w:pPr>
      <w:r>
        <w:rPr>
          <w:rFonts w:hint="eastAsia"/>
        </w:rPr>
        <w:t>配置完成后，分别查看</w:t>
      </w:r>
      <w:r>
        <w:rPr>
          <w:rFonts w:hint="eastAsia"/>
        </w:rPr>
        <w:t>R2</w:t>
      </w:r>
      <w:r>
        <w:rPr>
          <w:rFonts w:hint="eastAsia"/>
        </w:rPr>
        <w:t>和</w:t>
      </w:r>
      <w:r>
        <w:rPr>
          <w:rFonts w:hint="eastAsia"/>
        </w:rPr>
        <w:t>R3</w:t>
      </w:r>
      <w:r>
        <w:rPr>
          <w:rFonts w:hint="eastAsia"/>
        </w:rPr>
        <w:t>的</w:t>
      </w:r>
      <w:r>
        <w:rPr>
          <w:rFonts w:hint="eastAsia"/>
        </w:rPr>
        <w:t>VRRP</w:t>
      </w:r>
      <w:r>
        <w:rPr>
          <w:rFonts w:hint="eastAsia"/>
        </w:rPr>
        <w:t>信息。</w:t>
      </w:r>
    </w:p>
    <w:p w14:paraId="5741AABE" w14:textId="77777777" w:rsidR="00870A08" w:rsidRDefault="003A5418">
      <w:pPr>
        <w:pStyle w:val="aff6"/>
      </w:pPr>
      <w:r>
        <w:t>[R</w:t>
      </w:r>
      <w:proofErr w:type="gramStart"/>
      <w:r>
        <w:t>2]display</w:t>
      </w:r>
      <w:proofErr w:type="gramEnd"/>
      <w:r>
        <w:t xml:space="preserve"> </w:t>
      </w:r>
      <w:proofErr w:type="spellStart"/>
      <w:r>
        <w:t>vrrp</w:t>
      </w:r>
      <w:proofErr w:type="spellEnd"/>
      <w:r>
        <w:t xml:space="preserve"> brief </w:t>
      </w:r>
    </w:p>
    <w:p w14:paraId="0D4017F0" w14:textId="77777777" w:rsidR="00870A08" w:rsidRDefault="003A5418">
      <w:pPr>
        <w:pStyle w:val="aff6"/>
      </w:pPr>
      <w:r>
        <w:t xml:space="preserve">Total:2     Master:1     Backup:1     </w:t>
      </w:r>
      <w:proofErr w:type="gramStart"/>
      <w:r>
        <w:t>Non-active</w:t>
      </w:r>
      <w:proofErr w:type="gramEnd"/>
      <w:r>
        <w:t xml:space="preserve">:0      </w:t>
      </w:r>
    </w:p>
    <w:p w14:paraId="6EE30EA7" w14:textId="77777777" w:rsidR="00870A08" w:rsidRDefault="003A5418">
      <w:pPr>
        <w:pStyle w:val="aff6"/>
      </w:pPr>
      <w:proofErr w:type="gramStart"/>
      <w:r>
        <w:t>VRID  State</w:t>
      </w:r>
      <w:proofErr w:type="gramEnd"/>
      <w:r>
        <w:t xml:space="preserve">        Interface                Type     Virtual IP     </w:t>
      </w:r>
    </w:p>
    <w:p w14:paraId="17B60CEA" w14:textId="77777777" w:rsidR="00870A08" w:rsidRDefault="003A5418">
      <w:pPr>
        <w:pStyle w:val="aff6"/>
      </w:pPr>
      <w:r>
        <w:t>----------------------------------------------------------------</w:t>
      </w:r>
    </w:p>
    <w:p w14:paraId="3E1A2461" w14:textId="77777777" w:rsidR="00870A08" w:rsidRDefault="003A5418">
      <w:pPr>
        <w:pStyle w:val="aff6"/>
      </w:pPr>
      <w:r>
        <w:t>1     Master       Eth</w:t>
      </w:r>
      <w:r>
        <w:rPr>
          <w:rFonts w:hint="eastAsia"/>
        </w:rPr>
        <w:t>1</w:t>
      </w:r>
      <w:r>
        <w:t>/0/</w:t>
      </w:r>
      <w:r>
        <w:rPr>
          <w:rFonts w:hint="eastAsia"/>
        </w:rPr>
        <w:t>1</w:t>
      </w:r>
      <w:r>
        <w:t xml:space="preserve">                 Normal   172.16.1.254   </w:t>
      </w:r>
    </w:p>
    <w:p w14:paraId="0BF27FFF" w14:textId="77777777" w:rsidR="00870A08" w:rsidRDefault="003A5418">
      <w:pPr>
        <w:pStyle w:val="aff6"/>
      </w:pPr>
      <w:r>
        <w:rPr>
          <w:shd w:val="pct10" w:color="auto" w:fill="FFFFFF"/>
        </w:rPr>
        <w:t>2     Backup       Eth</w:t>
      </w:r>
      <w:r>
        <w:rPr>
          <w:rFonts w:hint="eastAsia"/>
          <w:shd w:val="pct10" w:color="auto" w:fill="FFFFFF"/>
        </w:rPr>
        <w:t>1</w:t>
      </w:r>
      <w:r>
        <w:rPr>
          <w:shd w:val="pct10" w:color="auto" w:fill="FFFFFF"/>
        </w:rPr>
        <w:t>/0/</w:t>
      </w:r>
      <w:r>
        <w:rPr>
          <w:rFonts w:hint="eastAsia"/>
          <w:shd w:val="pct10" w:color="auto" w:fill="FFFFFF"/>
        </w:rPr>
        <w:t>1</w:t>
      </w:r>
      <w:r>
        <w:rPr>
          <w:shd w:val="pct10" w:color="auto" w:fill="FFFFFF"/>
        </w:rPr>
        <w:t xml:space="preserve">                 Normal   172.16.1.253</w:t>
      </w:r>
    </w:p>
    <w:p w14:paraId="71251C8C" w14:textId="77777777" w:rsidR="00870A08" w:rsidRDefault="00870A08">
      <w:pPr>
        <w:pStyle w:val="aff6"/>
      </w:pPr>
    </w:p>
    <w:p w14:paraId="37C50891" w14:textId="77777777" w:rsidR="00870A08" w:rsidRDefault="003A5418">
      <w:pPr>
        <w:pStyle w:val="aff6"/>
      </w:pPr>
      <w:r>
        <w:t>[R</w:t>
      </w:r>
      <w:proofErr w:type="gramStart"/>
      <w:r>
        <w:t>3]display</w:t>
      </w:r>
      <w:proofErr w:type="gramEnd"/>
      <w:r>
        <w:t xml:space="preserve"> </w:t>
      </w:r>
      <w:proofErr w:type="spellStart"/>
      <w:r>
        <w:t>vrrp</w:t>
      </w:r>
      <w:proofErr w:type="spellEnd"/>
      <w:r>
        <w:t xml:space="preserve"> brief </w:t>
      </w:r>
    </w:p>
    <w:p w14:paraId="1CE6771F" w14:textId="77777777" w:rsidR="00870A08" w:rsidRDefault="003A5418">
      <w:pPr>
        <w:pStyle w:val="aff6"/>
      </w:pPr>
      <w:r>
        <w:t xml:space="preserve">Total:2     Master:1     Backup:1     </w:t>
      </w:r>
      <w:proofErr w:type="gramStart"/>
      <w:r>
        <w:t>Non-active</w:t>
      </w:r>
      <w:proofErr w:type="gramEnd"/>
      <w:r>
        <w:t xml:space="preserve">:0      </w:t>
      </w:r>
    </w:p>
    <w:p w14:paraId="5074AEF0" w14:textId="77777777" w:rsidR="00870A08" w:rsidRDefault="003A5418">
      <w:pPr>
        <w:pStyle w:val="aff6"/>
      </w:pPr>
      <w:proofErr w:type="gramStart"/>
      <w:r>
        <w:t>VRID  State</w:t>
      </w:r>
      <w:proofErr w:type="gramEnd"/>
      <w:r>
        <w:t xml:space="preserve">        Interface                Type     Virtual IP     </w:t>
      </w:r>
    </w:p>
    <w:p w14:paraId="2767FC63" w14:textId="77777777" w:rsidR="00870A08" w:rsidRDefault="003A5418">
      <w:pPr>
        <w:pStyle w:val="aff6"/>
      </w:pPr>
      <w:r>
        <w:t>----------------------------------------------------------------</w:t>
      </w:r>
    </w:p>
    <w:p w14:paraId="5B4A3B94" w14:textId="77777777" w:rsidR="00870A08" w:rsidRDefault="003A5418">
      <w:pPr>
        <w:pStyle w:val="aff6"/>
      </w:pPr>
      <w:r>
        <w:lastRenderedPageBreak/>
        <w:t>1     Backup       Eth</w:t>
      </w:r>
      <w:r>
        <w:rPr>
          <w:rFonts w:hint="eastAsia"/>
        </w:rPr>
        <w:t>1</w:t>
      </w:r>
      <w:r>
        <w:t>/0/</w:t>
      </w:r>
      <w:r>
        <w:rPr>
          <w:rFonts w:hint="eastAsia"/>
        </w:rPr>
        <w:t>1</w:t>
      </w:r>
      <w:r>
        <w:t xml:space="preserve">                 Normal   172.16.1.254   </w:t>
      </w:r>
    </w:p>
    <w:p w14:paraId="49DC7FE5" w14:textId="77777777" w:rsidR="00870A08" w:rsidRDefault="003A5418">
      <w:pPr>
        <w:pStyle w:val="aff6"/>
        <w:rPr>
          <w:shd w:val="pct10" w:color="auto" w:fill="FFFFFF"/>
        </w:rPr>
      </w:pPr>
      <w:r>
        <w:rPr>
          <w:shd w:val="pct10" w:color="auto" w:fill="FFFFFF"/>
        </w:rPr>
        <w:t>2     Master       Eth</w:t>
      </w:r>
      <w:r>
        <w:rPr>
          <w:rFonts w:hint="eastAsia"/>
          <w:shd w:val="pct10" w:color="auto" w:fill="FFFFFF"/>
        </w:rPr>
        <w:t>1</w:t>
      </w:r>
      <w:r>
        <w:rPr>
          <w:shd w:val="pct10" w:color="auto" w:fill="FFFFFF"/>
        </w:rPr>
        <w:t>/0/</w:t>
      </w:r>
      <w:r>
        <w:rPr>
          <w:rFonts w:hint="eastAsia"/>
          <w:shd w:val="pct10" w:color="auto" w:fill="FFFFFF"/>
        </w:rPr>
        <w:t xml:space="preserve">1 </w:t>
      </w:r>
      <w:r>
        <w:rPr>
          <w:shd w:val="pct10" w:color="auto" w:fill="FFFFFF"/>
        </w:rPr>
        <w:t xml:space="preserve">                Normal   172.16.1.253</w:t>
      </w:r>
    </w:p>
    <w:p w14:paraId="2B2359F2" w14:textId="77777777" w:rsidR="00870A08" w:rsidRDefault="00870A08">
      <w:pPr>
        <w:autoSpaceDE w:val="0"/>
        <w:autoSpaceDN w:val="0"/>
        <w:snapToGrid/>
        <w:ind w:firstLineChars="0" w:firstLine="0"/>
        <w:jc w:val="left"/>
        <w:rPr>
          <w:rFonts w:ascii="Courier New" w:eastAsia="宋体" w:hAnsi="Courier New" w:cs="Courier New"/>
          <w:kern w:val="0"/>
          <w:sz w:val="18"/>
          <w:szCs w:val="18"/>
          <w:shd w:val="pct10" w:color="auto" w:fill="FFFFFF"/>
        </w:rPr>
      </w:pPr>
    </w:p>
    <w:p w14:paraId="063E6605" w14:textId="77777777" w:rsidR="00870A08" w:rsidRDefault="003A5418">
      <w:pPr>
        <w:ind w:firstLine="420"/>
        <w:rPr>
          <w:rFonts w:ascii="微软雅黑" w:hAnsi="微软雅黑" w:cs="Courier New"/>
          <w:kern w:val="0"/>
          <w:szCs w:val="21"/>
        </w:rPr>
      </w:pPr>
      <w:r>
        <w:rPr>
          <w:rFonts w:hint="eastAsia"/>
        </w:rPr>
        <w:t>可以观察到，</w:t>
      </w:r>
      <w:r>
        <w:rPr>
          <w:rFonts w:hint="eastAsia"/>
        </w:rPr>
        <w:t>R3</w:t>
      </w:r>
      <w:r>
        <w:rPr>
          <w:rFonts w:hint="eastAsia"/>
        </w:rPr>
        <w:t>为组</w:t>
      </w:r>
      <w:r>
        <w:rPr>
          <w:rFonts w:hint="eastAsia"/>
        </w:rPr>
        <w:t>2</w:t>
      </w:r>
      <w:r>
        <w:rPr>
          <w:rFonts w:hint="eastAsia"/>
        </w:rPr>
        <w:t>的</w:t>
      </w:r>
      <w:r>
        <w:rPr>
          <w:rFonts w:hint="eastAsia"/>
        </w:rPr>
        <w:t>Master</w:t>
      </w:r>
      <w:r>
        <w:rPr>
          <w:rFonts w:hint="eastAsia"/>
        </w:rPr>
        <w:t>，</w:t>
      </w:r>
      <w:r>
        <w:rPr>
          <w:rFonts w:hint="eastAsia"/>
        </w:rPr>
        <w:t>R2</w:t>
      </w:r>
      <w:r>
        <w:rPr>
          <w:rFonts w:hint="eastAsia"/>
        </w:rPr>
        <w:t>为</w:t>
      </w:r>
      <w:r>
        <w:rPr>
          <w:rFonts w:hint="eastAsia"/>
        </w:rPr>
        <w:t>Backup</w:t>
      </w:r>
      <w:r>
        <w:rPr>
          <w:rFonts w:hint="eastAsia"/>
        </w:rPr>
        <w:t>。</w:t>
      </w:r>
    </w:p>
    <w:p w14:paraId="22DC7DC6" w14:textId="77777777" w:rsidR="00870A08" w:rsidRDefault="003A5418">
      <w:pPr>
        <w:ind w:firstLine="420"/>
      </w:pPr>
      <w:r>
        <w:rPr>
          <w:rFonts w:hint="eastAsia"/>
        </w:rPr>
        <w:t>在</w:t>
      </w:r>
      <w:r>
        <w:rPr>
          <w:rFonts w:hint="eastAsia"/>
        </w:rPr>
        <w:t>PC-1</w:t>
      </w:r>
      <w:r>
        <w:rPr>
          <w:rFonts w:hint="eastAsia"/>
        </w:rPr>
        <w:t>上设置网关地址为</w:t>
      </w:r>
      <w:r>
        <w:rPr>
          <w:rFonts w:hint="eastAsia"/>
        </w:rPr>
        <w:t>172.16.1.254</w:t>
      </w:r>
      <w:r>
        <w:rPr>
          <w:rFonts w:hint="eastAsia"/>
        </w:rPr>
        <w:t>，</w:t>
      </w:r>
      <w:r>
        <w:rPr>
          <w:rFonts w:hint="eastAsia"/>
        </w:rPr>
        <w:t>PC-2</w:t>
      </w:r>
      <w:r>
        <w:rPr>
          <w:rFonts w:hint="eastAsia"/>
        </w:rPr>
        <w:t>上设置网关地址为</w:t>
      </w:r>
      <w:r>
        <w:rPr>
          <w:rFonts w:hint="eastAsia"/>
        </w:rPr>
        <w:t>172.16.1.253</w:t>
      </w:r>
      <w:r>
        <w:rPr>
          <w:rFonts w:hint="eastAsia"/>
        </w:rPr>
        <w:t>，并在两台</w:t>
      </w:r>
      <w:r>
        <w:rPr>
          <w:rFonts w:hint="eastAsia"/>
        </w:rPr>
        <w:t>PC-1</w:t>
      </w:r>
      <w:r>
        <w:rPr>
          <w:rFonts w:hint="eastAsia"/>
        </w:rPr>
        <w:t>上</w:t>
      </w:r>
      <w:proofErr w:type="spellStart"/>
      <w:r>
        <w:rPr>
          <w:rFonts w:hint="eastAsia"/>
          <w:b/>
        </w:rPr>
        <w:t>tracert</w:t>
      </w:r>
      <w:proofErr w:type="spellEnd"/>
      <w:r>
        <w:rPr>
          <w:rFonts w:hint="eastAsia"/>
        </w:rPr>
        <w:t xml:space="preserve"> 172.16.2.254</w:t>
      </w:r>
      <w:r>
        <w:rPr>
          <w:rFonts w:hint="eastAsia"/>
        </w:rPr>
        <w:t>，</w:t>
      </w:r>
      <w:r>
        <w:rPr>
          <w:rFonts w:hint="eastAsia"/>
        </w:rPr>
        <w:t>PC-2</w:t>
      </w:r>
      <w:r>
        <w:rPr>
          <w:rFonts w:hint="eastAsia"/>
        </w:rPr>
        <w:t>上</w:t>
      </w:r>
      <w:proofErr w:type="spellStart"/>
      <w:r>
        <w:rPr>
          <w:rFonts w:hint="eastAsia"/>
          <w:b/>
        </w:rPr>
        <w:t>tracert</w:t>
      </w:r>
      <w:proofErr w:type="spellEnd"/>
      <w:r>
        <w:rPr>
          <w:rFonts w:hint="eastAsia"/>
          <w:b/>
        </w:rPr>
        <w:t xml:space="preserve"> </w:t>
      </w:r>
      <w:r>
        <w:rPr>
          <w:rFonts w:hint="eastAsia"/>
        </w:rPr>
        <w:t>172.16.3.254</w:t>
      </w:r>
      <w:r>
        <w:rPr>
          <w:rFonts w:hint="eastAsia"/>
        </w:rPr>
        <w:t>。</w:t>
      </w:r>
    </w:p>
    <w:p w14:paraId="7FD1D1FE" w14:textId="77777777" w:rsidR="00870A08" w:rsidRDefault="003A5418">
      <w:pPr>
        <w:pStyle w:val="aff6"/>
      </w:pPr>
      <w:r>
        <w:t>PC&gt;</w:t>
      </w:r>
      <w:proofErr w:type="spellStart"/>
      <w:r>
        <w:t>tracert</w:t>
      </w:r>
      <w:proofErr w:type="spellEnd"/>
      <w:r>
        <w:t xml:space="preserve"> 172.16.2.254</w:t>
      </w:r>
    </w:p>
    <w:p w14:paraId="2F71FEE7" w14:textId="77777777" w:rsidR="00870A08" w:rsidRDefault="003A5418">
      <w:pPr>
        <w:pStyle w:val="aff6"/>
      </w:pPr>
      <w:r>
        <w:t>traceroute to 172.16.2.254, 8 hops max</w:t>
      </w:r>
    </w:p>
    <w:p w14:paraId="434CA0AF" w14:textId="77777777" w:rsidR="00870A08" w:rsidRDefault="003A5418">
      <w:pPr>
        <w:pStyle w:val="aff6"/>
      </w:pPr>
      <w:r>
        <w:t xml:space="preserve">(ICMP), press </w:t>
      </w:r>
      <w:proofErr w:type="spellStart"/>
      <w:r>
        <w:t>Ctrl+C</w:t>
      </w:r>
      <w:proofErr w:type="spellEnd"/>
      <w:r>
        <w:t xml:space="preserve"> to stop</w:t>
      </w:r>
    </w:p>
    <w:p w14:paraId="6DBD3F53" w14:textId="77777777" w:rsidR="00870A08" w:rsidRDefault="003A5418">
      <w:pPr>
        <w:pStyle w:val="aff6"/>
      </w:pPr>
      <w:r>
        <w:t xml:space="preserve"> </w:t>
      </w:r>
      <w:proofErr w:type="gramStart"/>
      <w:r>
        <w:t>1  172.16.1.100</w:t>
      </w:r>
      <w:proofErr w:type="gramEnd"/>
      <w:r>
        <w:t xml:space="preserve">   47 </w:t>
      </w:r>
      <w:proofErr w:type="spellStart"/>
      <w:r>
        <w:t>ms</w:t>
      </w:r>
      <w:proofErr w:type="spellEnd"/>
      <w:r>
        <w:t xml:space="preserve">  15 </w:t>
      </w:r>
      <w:proofErr w:type="spellStart"/>
      <w:r>
        <w:t>ms</w:t>
      </w:r>
      <w:proofErr w:type="spellEnd"/>
      <w:r>
        <w:t xml:space="preserve">  47 </w:t>
      </w:r>
      <w:proofErr w:type="spellStart"/>
      <w:r>
        <w:t>ms</w:t>
      </w:r>
      <w:proofErr w:type="spellEnd"/>
    </w:p>
    <w:p w14:paraId="1033469F" w14:textId="77777777" w:rsidR="00870A08" w:rsidRDefault="003A5418">
      <w:pPr>
        <w:pStyle w:val="aff6"/>
      </w:pPr>
      <w:r>
        <w:t xml:space="preserve"> </w:t>
      </w:r>
      <w:proofErr w:type="gramStart"/>
      <w:r>
        <w:t>2  172.16.2.254</w:t>
      </w:r>
      <w:proofErr w:type="gramEnd"/>
      <w:r>
        <w:t xml:space="preserve">   62 </w:t>
      </w:r>
      <w:proofErr w:type="spellStart"/>
      <w:r>
        <w:t>ms</w:t>
      </w:r>
      <w:proofErr w:type="spellEnd"/>
      <w:r>
        <w:t xml:space="preserve">  63 </w:t>
      </w:r>
      <w:proofErr w:type="spellStart"/>
      <w:r>
        <w:t>ms</w:t>
      </w:r>
      <w:proofErr w:type="spellEnd"/>
      <w:r>
        <w:t xml:space="preserve">  31 </w:t>
      </w:r>
      <w:proofErr w:type="spellStart"/>
      <w:r>
        <w:t>ms</w:t>
      </w:r>
      <w:proofErr w:type="spellEnd"/>
    </w:p>
    <w:p w14:paraId="1A28F1CB" w14:textId="77777777" w:rsidR="00870A08" w:rsidRDefault="00870A08">
      <w:pPr>
        <w:pStyle w:val="aff6"/>
      </w:pPr>
    </w:p>
    <w:p w14:paraId="2FD0BCC8" w14:textId="77777777" w:rsidR="00870A08" w:rsidRDefault="003A5418">
      <w:pPr>
        <w:pStyle w:val="aff6"/>
      </w:pPr>
      <w:r>
        <w:t>PC&gt;</w:t>
      </w:r>
      <w:proofErr w:type="spellStart"/>
      <w:r>
        <w:t>tracert</w:t>
      </w:r>
      <w:proofErr w:type="spellEnd"/>
      <w:r>
        <w:t xml:space="preserve"> 172.16.</w:t>
      </w:r>
      <w:r>
        <w:rPr>
          <w:rFonts w:hint="eastAsia"/>
        </w:rPr>
        <w:t>3</w:t>
      </w:r>
      <w:r>
        <w:t>.254</w:t>
      </w:r>
    </w:p>
    <w:p w14:paraId="75E71BCB" w14:textId="77777777" w:rsidR="00870A08" w:rsidRDefault="003A5418">
      <w:pPr>
        <w:pStyle w:val="aff6"/>
      </w:pPr>
      <w:r>
        <w:t>traceroute to 172.16.</w:t>
      </w:r>
      <w:r>
        <w:rPr>
          <w:rFonts w:hint="eastAsia"/>
        </w:rPr>
        <w:t>3</w:t>
      </w:r>
      <w:r>
        <w:t>.254, 8 hops max</w:t>
      </w:r>
    </w:p>
    <w:p w14:paraId="3E224477" w14:textId="77777777" w:rsidR="00870A08" w:rsidRDefault="003A5418">
      <w:pPr>
        <w:pStyle w:val="aff6"/>
      </w:pPr>
      <w:r>
        <w:t xml:space="preserve">(ICMP), press </w:t>
      </w:r>
      <w:proofErr w:type="spellStart"/>
      <w:r>
        <w:t>Ctrl+C</w:t>
      </w:r>
      <w:proofErr w:type="spellEnd"/>
      <w:r>
        <w:t xml:space="preserve"> to stop</w:t>
      </w:r>
    </w:p>
    <w:p w14:paraId="43A95DAD" w14:textId="77777777" w:rsidR="00870A08" w:rsidRDefault="003A5418">
      <w:pPr>
        <w:pStyle w:val="aff6"/>
      </w:pPr>
      <w:r>
        <w:t xml:space="preserve"> </w:t>
      </w:r>
      <w:proofErr w:type="gramStart"/>
      <w:r>
        <w:t>1  172.16.1.200</w:t>
      </w:r>
      <w:proofErr w:type="gramEnd"/>
      <w:r>
        <w:t xml:space="preserve">   46 </w:t>
      </w:r>
      <w:proofErr w:type="spellStart"/>
      <w:r>
        <w:t>ms</w:t>
      </w:r>
      <w:proofErr w:type="spellEnd"/>
      <w:r>
        <w:t xml:space="preserve">  47 </w:t>
      </w:r>
      <w:proofErr w:type="spellStart"/>
      <w:r>
        <w:t>ms</w:t>
      </w:r>
      <w:proofErr w:type="spellEnd"/>
      <w:r>
        <w:t xml:space="preserve">  31 </w:t>
      </w:r>
      <w:proofErr w:type="spellStart"/>
      <w:r>
        <w:t>ms</w:t>
      </w:r>
      <w:proofErr w:type="spellEnd"/>
    </w:p>
    <w:p w14:paraId="537B8486" w14:textId="77777777" w:rsidR="00870A08" w:rsidRDefault="003A5418">
      <w:pPr>
        <w:pStyle w:val="aff6"/>
      </w:pPr>
      <w:r>
        <w:t xml:space="preserve"> </w:t>
      </w:r>
      <w:proofErr w:type="gramStart"/>
      <w:r>
        <w:t>2  172.16.</w:t>
      </w:r>
      <w:r>
        <w:rPr>
          <w:rFonts w:hint="eastAsia"/>
        </w:rPr>
        <w:t>3</w:t>
      </w:r>
      <w:r>
        <w:t>.254</w:t>
      </w:r>
      <w:proofErr w:type="gramEnd"/>
      <w:r>
        <w:t xml:space="preserve">   63 </w:t>
      </w:r>
      <w:proofErr w:type="spellStart"/>
      <w:r>
        <w:t>ms</w:t>
      </w:r>
      <w:proofErr w:type="spellEnd"/>
      <w:r>
        <w:t xml:space="preserve">  62 </w:t>
      </w:r>
      <w:proofErr w:type="spellStart"/>
      <w:r>
        <w:t>ms</w:t>
      </w:r>
      <w:proofErr w:type="spellEnd"/>
      <w:r>
        <w:t xml:space="preserve">  63 </w:t>
      </w:r>
      <w:proofErr w:type="spellStart"/>
      <w:r>
        <w:t>ms</w:t>
      </w:r>
      <w:proofErr w:type="spellEnd"/>
    </w:p>
    <w:p w14:paraId="4497D7E1" w14:textId="77777777" w:rsidR="00870A08" w:rsidRDefault="00870A08">
      <w:pPr>
        <w:pStyle w:val="aff6"/>
      </w:pPr>
    </w:p>
    <w:p w14:paraId="1041AC5B" w14:textId="77777777" w:rsidR="00870A08" w:rsidRDefault="003A5418">
      <w:pPr>
        <w:ind w:firstLine="420"/>
        <w:rPr>
          <w:rFonts w:ascii="Courier New" w:hAnsi="Courier New"/>
          <w:kern w:val="0"/>
          <w:lang w:val="zh-CN"/>
        </w:rPr>
      </w:pPr>
      <w:r>
        <w:rPr>
          <w:rFonts w:hint="eastAsia"/>
          <w:kern w:val="0"/>
          <w:lang w:val="zh-CN"/>
        </w:rPr>
        <w:t>观察发现</w:t>
      </w:r>
      <w:r>
        <w:rPr>
          <w:kern w:val="0"/>
          <w:lang w:val="zh-CN"/>
        </w:rPr>
        <w:t>PC</w:t>
      </w:r>
      <w:r>
        <w:rPr>
          <w:rFonts w:hint="eastAsia"/>
          <w:kern w:val="0"/>
          <w:lang w:val="zh-CN"/>
        </w:rPr>
        <w:t>-</w:t>
      </w:r>
      <w:r>
        <w:rPr>
          <w:kern w:val="0"/>
          <w:lang w:val="zh-CN"/>
        </w:rPr>
        <w:t>1</w:t>
      </w:r>
      <w:r>
        <w:rPr>
          <w:rFonts w:hint="eastAsia"/>
          <w:kern w:val="0"/>
          <w:lang w:val="zh-CN"/>
        </w:rPr>
        <w:t>现在是通过</w:t>
      </w:r>
      <w:r>
        <w:rPr>
          <w:rFonts w:hint="eastAsia"/>
          <w:kern w:val="0"/>
          <w:lang w:val="zh-CN"/>
        </w:rPr>
        <w:t>R2</w:t>
      </w:r>
      <w:r>
        <w:rPr>
          <w:rFonts w:hint="eastAsia"/>
          <w:kern w:val="0"/>
          <w:lang w:val="zh-CN"/>
        </w:rPr>
        <w:t>访问外网，</w:t>
      </w:r>
      <w:r>
        <w:rPr>
          <w:kern w:val="0"/>
          <w:lang w:val="zh-CN"/>
        </w:rPr>
        <w:t>PC</w:t>
      </w:r>
      <w:r>
        <w:rPr>
          <w:rFonts w:hint="eastAsia"/>
          <w:kern w:val="0"/>
          <w:lang w:val="zh-CN"/>
        </w:rPr>
        <w:t>-2</w:t>
      </w:r>
      <w:r>
        <w:rPr>
          <w:rFonts w:hint="eastAsia"/>
          <w:kern w:val="0"/>
          <w:lang w:val="zh-CN"/>
        </w:rPr>
        <w:t>现在是通过</w:t>
      </w:r>
      <w:r>
        <w:rPr>
          <w:rFonts w:hint="eastAsia"/>
          <w:kern w:val="0"/>
          <w:lang w:val="zh-CN"/>
        </w:rPr>
        <w:t>R3</w:t>
      </w:r>
      <w:r>
        <w:rPr>
          <w:rFonts w:hint="eastAsia"/>
          <w:kern w:val="0"/>
          <w:lang w:val="zh-CN"/>
        </w:rPr>
        <w:t>访问外网，实现了网络优化的需求。</w:t>
      </w:r>
    </w:p>
    <w:p w14:paraId="427DDBD3" w14:textId="77777777" w:rsidR="00870A08" w:rsidRDefault="003A5418">
      <w:pPr>
        <w:pStyle w:val="2"/>
        <w:rPr>
          <w:rFonts w:ascii="微软雅黑" w:hAnsi="微软雅黑"/>
        </w:rPr>
      </w:pPr>
      <w:r>
        <w:rPr>
          <w:rFonts w:ascii="微软雅黑" w:hAnsi="微软雅黑" w:hint="eastAsia"/>
        </w:rPr>
        <w:t>验证VRRP抢占特性</w:t>
      </w:r>
    </w:p>
    <w:p w14:paraId="71671367" w14:textId="77777777" w:rsidR="00870A08" w:rsidRDefault="003A5418">
      <w:pPr>
        <w:ind w:firstLine="420"/>
      </w:pPr>
      <w:r>
        <w:rPr>
          <w:rFonts w:hint="eastAsia"/>
        </w:rPr>
        <w:t>在</w:t>
      </w:r>
      <w:proofErr w:type="gramStart"/>
      <w:r>
        <w:rPr>
          <w:rFonts w:hint="eastAsia"/>
        </w:rPr>
        <w:t>虚拟组</w:t>
      </w:r>
      <w:proofErr w:type="gramEnd"/>
      <w:r>
        <w:rPr>
          <w:rFonts w:hint="eastAsia"/>
        </w:rPr>
        <w:t>2</w:t>
      </w:r>
      <w:r>
        <w:rPr>
          <w:rFonts w:hint="eastAsia"/>
        </w:rPr>
        <w:t>中</w:t>
      </w:r>
      <w:r>
        <w:rPr>
          <w:rFonts w:hint="eastAsia"/>
        </w:rPr>
        <w:t>R3</w:t>
      </w:r>
      <w:r>
        <w:rPr>
          <w:rFonts w:hint="eastAsia"/>
        </w:rPr>
        <w:t>为</w:t>
      </w:r>
      <w:r>
        <w:rPr>
          <w:rFonts w:hint="eastAsia"/>
        </w:rPr>
        <w:t>Master</w:t>
      </w:r>
      <w:r>
        <w:rPr>
          <w:rFonts w:hint="eastAsia"/>
        </w:rPr>
        <w:t>路由器，优先级为</w:t>
      </w:r>
      <w:r>
        <w:rPr>
          <w:rFonts w:hint="eastAsia"/>
        </w:rPr>
        <w:t>120</w:t>
      </w:r>
      <w:r>
        <w:rPr>
          <w:rFonts w:hint="eastAsia"/>
        </w:rPr>
        <w:t>。现在</w:t>
      </w:r>
      <w:proofErr w:type="gramStart"/>
      <w:r>
        <w:rPr>
          <w:rFonts w:hint="eastAsia"/>
        </w:rPr>
        <w:t>虚拟组</w:t>
      </w:r>
      <w:proofErr w:type="gramEnd"/>
      <w:r>
        <w:rPr>
          <w:rFonts w:hint="eastAsia"/>
        </w:rPr>
        <w:t>2</w:t>
      </w:r>
      <w:r>
        <w:rPr>
          <w:rFonts w:hint="eastAsia"/>
        </w:rPr>
        <w:t>中修改</w:t>
      </w:r>
      <w:r>
        <w:rPr>
          <w:rFonts w:hint="eastAsia"/>
        </w:rPr>
        <w:t>R2</w:t>
      </w:r>
      <w:r>
        <w:rPr>
          <w:rFonts w:hint="eastAsia"/>
        </w:rPr>
        <w:t>的抢占模式为非抢占方式，默认是抢占方式。并将优先级改为</w:t>
      </w:r>
      <w:r>
        <w:rPr>
          <w:rFonts w:hint="eastAsia"/>
        </w:rPr>
        <w:t>200</w:t>
      </w:r>
      <w:r>
        <w:rPr>
          <w:rFonts w:hint="eastAsia"/>
        </w:rPr>
        <w:t>，即大于</w:t>
      </w:r>
      <w:r>
        <w:rPr>
          <w:rFonts w:hint="eastAsia"/>
        </w:rPr>
        <w:t>R3</w:t>
      </w:r>
      <w:r>
        <w:rPr>
          <w:rFonts w:hint="eastAsia"/>
        </w:rPr>
        <w:t>的优先级。</w:t>
      </w:r>
    </w:p>
    <w:p w14:paraId="1A6049E3" w14:textId="77777777" w:rsidR="00870A08" w:rsidRDefault="003A5418">
      <w:pPr>
        <w:pStyle w:val="aff6"/>
      </w:pPr>
      <w:r>
        <w:t>[R</w:t>
      </w:r>
      <w:proofErr w:type="gramStart"/>
      <w:r>
        <w:t>2]interface</w:t>
      </w:r>
      <w:proofErr w:type="gramEnd"/>
      <w:r>
        <w:t xml:space="preserve"> Ethernet </w:t>
      </w:r>
      <w:r>
        <w:rPr>
          <w:rFonts w:hint="eastAsia"/>
        </w:rPr>
        <w:t>1</w:t>
      </w:r>
      <w:r>
        <w:t>/0/1</w:t>
      </w:r>
    </w:p>
    <w:p w14:paraId="7AFF397E" w14:textId="77777777" w:rsidR="00870A08" w:rsidRDefault="003A5418">
      <w:pPr>
        <w:pStyle w:val="aff6"/>
      </w:pPr>
      <w:r>
        <w:t>[R2-Ethernet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2 preempt-mode disable</w:t>
      </w:r>
    </w:p>
    <w:p w14:paraId="2C4D812C" w14:textId="77777777" w:rsidR="00870A08" w:rsidRDefault="003A5418">
      <w:pPr>
        <w:pStyle w:val="aff6"/>
      </w:pPr>
      <w:r>
        <w:t>[R2-Ethernet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2 priority 200</w:t>
      </w:r>
    </w:p>
    <w:p w14:paraId="34614C21" w14:textId="77777777" w:rsidR="00870A08" w:rsidRDefault="00870A08">
      <w:pPr>
        <w:pStyle w:val="aff6"/>
      </w:pPr>
    </w:p>
    <w:p w14:paraId="13B24AFC" w14:textId="77777777" w:rsidR="00870A08" w:rsidRDefault="003A5418">
      <w:pPr>
        <w:ind w:firstLine="420"/>
        <w:rPr>
          <w:rFonts w:ascii="Courier New" w:eastAsia="宋体" w:hAnsi="Courier New" w:cs="Courier New"/>
          <w:kern w:val="0"/>
          <w:sz w:val="18"/>
          <w:szCs w:val="18"/>
        </w:rPr>
      </w:pPr>
      <w:r>
        <w:rPr>
          <w:rFonts w:hint="eastAsia"/>
        </w:rPr>
        <w:lastRenderedPageBreak/>
        <w:t xml:space="preserve"> </w:t>
      </w:r>
      <w:r>
        <w:rPr>
          <w:rFonts w:hint="eastAsia"/>
        </w:rPr>
        <w:t>配置完成后，在</w:t>
      </w:r>
      <w:r>
        <w:rPr>
          <w:rFonts w:hint="eastAsia"/>
        </w:rPr>
        <w:t>R2</w:t>
      </w:r>
      <w:r>
        <w:rPr>
          <w:rFonts w:hint="eastAsia"/>
        </w:rPr>
        <w:t>上查看</w:t>
      </w:r>
      <w:proofErr w:type="gramStart"/>
      <w:r>
        <w:rPr>
          <w:rFonts w:hint="eastAsia"/>
        </w:rPr>
        <w:t>虚拟组</w:t>
      </w:r>
      <w:proofErr w:type="gramEnd"/>
      <w:r>
        <w:rPr>
          <w:rFonts w:hint="eastAsia"/>
        </w:rPr>
        <w:t>2</w:t>
      </w:r>
      <w:r>
        <w:rPr>
          <w:rFonts w:hint="eastAsia"/>
        </w:rPr>
        <w:t>的信息。</w:t>
      </w:r>
      <w:r>
        <w:rPr>
          <w:rFonts w:ascii="Courier New" w:eastAsia="宋体" w:hAnsi="Courier New" w:cs="Courier New"/>
          <w:kern w:val="0"/>
          <w:sz w:val="18"/>
          <w:szCs w:val="18"/>
        </w:rPr>
        <w:t xml:space="preserve"> </w:t>
      </w:r>
    </w:p>
    <w:p w14:paraId="39F3537B" w14:textId="77777777" w:rsidR="00870A08" w:rsidRDefault="003A5418">
      <w:pPr>
        <w:pStyle w:val="aff6"/>
      </w:pPr>
      <w:r>
        <w:t>[R2-Ethernet</w:t>
      </w:r>
      <w:r>
        <w:rPr>
          <w:rFonts w:hint="eastAsia"/>
        </w:rPr>
        <w:t>1</w:t>
      </w:r>
      <w:r>
        <w:t>/0/</w:t>
      </w:r>
      <w:proofErr w:type="gramStart"/>
      <w:r>
        <w:t>1]display</w:t>
      </w:r>
      <w:proofErr w:type="gramEnd"/>
      <w:r>
        <w:t xml:space="preserve"> </w:t>
      </w:r>
      <w:proofErr w:type="spellStart"/>
      <w:r>
        <w:t>vrrp</w:t>
      </w:r>
      <w:proofErr w:type="spellEnd"/>
      <w:r>
        <w:t xml:space="preserve"> </w:t>
      </w:r>
    </w:p>
    <w:p w14:paraId="46D6566C" w14:textId="77777777" w:rsidR="00870A08" w:rsidRDefault="003A5418">
      <w:pPr>
        <w:pStyle w:val="aff6"/>
      </w:pPr>
      <w:r>
        <w:t xml:space="preserve">  Ethernet</w:t>
      </w:r>
      <w:r>
        <w:rPr>
          <w:rFonts w:hint="eastAsia"/>
        </w:rPr>
        <w:t>1</w:t>
      </w:r>
      <w:r>
        <w:t>/0/1 | Virtual Router 1</w:t>
      </w:r>
    </w:p>
    <w:p w14:paraId="27BE44AD" w14:textId="77777777" w:rsidR="00870A08" w:rsidRDefault="003A5418">
      <w:pPr>
        <w:pStyle w:val="aff6"/>
        <w:ind w:firstLine="360"/>
      </w:pPr>
      <w:proofErr w:type="gramStart"/>
      <w:r>
        <w:t>State :</w:t>
      </w:r>
      <w:proofErr w:type="gramEnd"/>
      <w:r>
        <w:t xml:space="preserve"> Master</w:t>
      </w:r>
    </w:p>
    <w:p w14:paraId="495D79B6" w14:textId="77777777" w:rsidR="00870A08" w:rsidRDefault="003A5418">
      <w:pPr>
        <w:pStyle w:val="aff6"/>
      </w:pPr>
      <w:r>
        <w:rPr>
          <w:rFonts w:hint="eastAsia"/>
        </w:rPr>
        <w:t>……</w:t>
      </w:r>
    </w:p>
    <w:p w14:paraId="2213254B" w14:textId="77777777" w:rsidR="00870A08" w:rsidRDefault="003A5418">
      <w:pPr>
        <w:pStyle w:val="aff6"/>
      </w:pPr>
      <w:r>
        <w:t xml:space="preserve">  Ethernet</w:t>
      </w:r>
      <w:r>
        <w:rPr>
          <w:rFonts w:hint="eastAsia"/>
        </w:rPr>
        <w:t>1</w:t>
      </w:r>
      <w:r>
        <w:t>/0/1 | Virtual Router 2</w:t>
      </w:r>
    </w:p>
    <w:p w14:paraId="538A707B" w14:textId="77777777" w:rsidR="00870A08" w:rsidRDefault="003A5418">
      <w:pPr>
        <w:pStyle w:val="aff6"/>
      </w:pPr>
      <w:r>
        <w:t xml:space="preserve">    </w:t>
      </w:r>
      <w:proofErr w:type="gramStart"/>
      <w:r>
        <w:rPr>
          <w:shd w:val="pct10" w:color="auto" w:fill="FFFFFF"/>
        </w:rPr>
        <w:t>State :</w:t>
      </w:r>
      <w:proofErr w:type="gramEnd"/>
      <w:r>
        <w:rPr>
          <w:shd w:val="pct10" w:color="auto" w:fill="FFFFFF"/>
        </w:rPr>
        <w:t xml:space="preserve"> Backup</w:t>
      </w:r>
    </w:p>
    <w:p w14:paraId="010A0E68" w14:textId="77777777" w:rsidR="00870A08" w:rsidRDefault="003A5418">
      <w:pPr>
        <w:pStyle w:val="aff6"/>
      </w:pPr>
      <w:r>
        <w:t xml:space="preserve">    Virtual </w:t>
      </w:r>
      <w:proofErr w:type="gramStart"/>
      <w:r>
        <w:t>IP :</w:t>
      </w:r>
      <w:proofErr w:type="gramEnd"/>
      <w:r>
        <w:t xml:space="preserve"> 172.16.1.253</w:t>
      </w:r>
    </w:p>
    <w:p w14:paraId="79D75896" w14:textId="77777777" w:rsidR="00870A08" w:rsidRDefault="003A5418">
      <w:pPr>
        <w:pStyle w:val="aff6"/>
      </w:pPr>
      <w:r>
        <w:t xml:space="preserve">    Master </w:t>
      </w:r>
      <w:proofErr w:type="gramStart"/>
      <w:r>
        <w:t>IP :</w:t>
      </w:r>
      <w:proofErr w:type="gramEnd"/>
      <w:r>
        <w:t xml:space="preserve"> 172.16.1.200</w:t>
      </w:r>
    </w:p>
    <w:p w14:paraId="556E6429" w14:textId="77777777" w:rsidR="00870A08" w:rsidRDefault="003A5418">
      <w:pPr>
        <w:pStyle w:val="aff6"/>
      </w:pPr>
      <w:r>
        <w:t xml:space="preserve">    </w:t>
      </w:r>
      <w:proofErr w:type="spellStart"/>
      <w:proofErr w:type="gramStart"/>
      <w:r>
        <w:rPr>
          <w:shd w:val="pct10" w:color="auto" w:fill="FFFFFF"/>
        </w:rPr>
        <w:t>PriorityRun</w:t>
      </w:r>
      <w:proofErr w:type="spellEnd"/>
      <w:r>
        <w:rPr>
          <w:shd w:val="pct10" w:color="auto" w:fill="FFFFFF"/>
        </w:rPr>
        <w:t xml:space="preserve"> :</w:t>
      </w:r>
      <w:proofErr w:type="gramEnd"/>
      <w:r>
        <w:rPr>
          <w:shd w:val="pct10" w:color="auto" w:fill="FFFFFF"/>
        </w:rPr>
        <w:t xml:space="preserve"> </w:t>
      </w:r>
      <w:r>
        <w:rPr>
          <w:rFonts w:hint="eastAsia"/>
          <w:shd w:val="pct10" w:color="auto" w:fill="FFFFFF"/>
        </w:rPr>
        <w:t>2</w:t>
      </w:r>
      <w:r>
        <w:rPr>
          <w:shd w:val="pct10" w:color="auto" w:fill="FFFFFF"/>
        </w:rPr>
        <w:t>00</w:t>
      </w:r>
    </w:p>
    <w:p w14:paraId="07054D0B" w14:textId="77777777" w:rsidR="00870A08" w:rsidRDefault="003A5418">
      <w:pPr>
        <w:pStyle w:val="aff6"/>
      </w:pPr>
      <w:r>
        <w:t xml:space="preserve">    </w:t>
      </w:r>
      <w:proofErr w:type="spellStart"/>
      <w:proofErr w:type="gramStart"/>
      <w:r>
        <w:rPr>
          <w:shd w:val="pct10" w:color="auto" w:fill="FFFFFF"/>
        </w:rPr>
        <w:t>PriorityConfig</w:t>
      </w:r>
      <w:proofErr w:type="spellEnd"/>
      <w:r>
        <w:rPr>
          <w:shd w:val="pct10" w:color="auto" w:fill="FFFFFF"/>
        </w:rPr>
        <w:t xml:space="preserve"> :</w:t>
      </w:r>
      <w:proofErr w:type="gramEnd"/>
      <w:r>
        <w:rPr>
          <w:shd w:val="pct10" w:color="auto" w:fill="FFFFFF"/>
        </w:rPr>
        <w:t xml:space="preserve"> </w:t>
      </w:r>
      <w:r>
        <w:rPr>
          <w:rFonts w:hint="eastAsia"/>
          <w:shd w:val="pct10" w:color="auto" w:fill="FFFFFF"/>
        </w:rPr>
        <w:t>2</w:t>
      </w:r>
      <w:r>
        <w:rPr>
          <w:shd w:val="pct10" w:color="auto" w:fill="FFFFFF"/>
        </w:rPr>
        <w:t>00</w:t>
      </w:r>
    </w:p>
    <w:p w14:paraId="716951CB" w14:textId="77777777" w:rsidR="00870A08" w:rsidRDefault="003A5418">
      <w:pPr>
        <w:pStyle w:val="aff6"/>
      </w:pPr>
      <w:r>
        <w:t xml:space="preserve">    </w:t>
      </w:r>
      <w:proofErr w:type="spellStart"/>
      <w:proofErr w:type="gramStart"/>
      <w:r>
        <w:t>MasterPriority</w:t>
      </w:r>
      <w:proofErr w:type="spellEnd"/>
      <w:r>
        <w:t xml:space="preserve"> :</w:t>
      </w:r>
      <w:proofErr w:type="gramEnd"/>
      <w:r>
        <w:t xml:space="preserve"> 120</w:t>
      </w:r>
    </w:p>
    <w:p w14:paraId="7073DECA" w14:textId="77777777" w:rsidR="00870A08" w:rsidRDefault="003A5418">
      <w:pPr>
        <w:pStyle w:val="aff6"/>
      </w:pPr>
      <w:r>
        <w:t xml:space="preserve">    </w:t>
      </w:r>
      <w:proofErr w:type="gramStart"/>
      <w:r>
        <w:rPr>
          <w:shd w:val="pct10" w:color="auto" w:fill="FFFFFF"/>
        </w:rPr>
        <w:t>Preempt :</w:t>
      </w:r>
      <w:proofErr w:type="gramEnd"/>
      <w:r>
        <w:rPr>
          <w:shd w:val="pct10" w:color="auto" w:fill="FFFFFF"/>
        </w:rPr>
        <w:t xml:space="preserve"> NO</w:t>
      </w:r>
      <w:r>
        <w:t xml:space="preserve">                          </w:t>
      </w:r>
    </w:p>
    <w:p w14:paraId="2836E9F0" w14:textId="77777777" w:rsidR="00870A08" w:rsidRDefault="003A5418">
      <w:pPr>
        <w:pStyle w:val="aff6"/>
      </w:pPr>
      <w:r>
        <w:t xml:space="preserve">    </w:t>
      </w:r>
      <w:proofErr w:type="spellStart"/>
      <w:proofErr w:type="gramStart"/>
      <w:r>
        <w:t>TimerRun</w:t>
      </w:r>
      <w:proofErr w:type="spellEnd"/>
      <w:r>
        <w:t xml:space="preserve"> :</w:t>
      </w:r>
      <w:proofErr w:type="gramEnd"/>
      <w:r>
        <w:t xml:space="preserve"> 1 s</w:t>
      </w:r>
    </w:p>
    <w:p w14:paraId="5DB96E15" w14:textId="77777777" w:rsidR="00870A08" w:rsidRDefault="003A5418">
      <w:pPr>
        <w:pStyle w:val="aff6"/>
      </w:pPr>
      <w:r>
        <w:rPr>
          <w:rFonts w:hint="eastAsia"/>
        </w:rPr>
        <w:t>……</w:t>
      </w:r>
    </w:p>
    <w:p w14:paraId="2DC109ED" w14:textId="77777777" w:rsidR="00870A08" w:rsidRDefault="00870A08">
      <w:pPr>
        <w:autoSpaceDE w:val="0"/>
        <w:autoSpaceDN w:val="0"/>
        <w:snapToGrid/>
        <w:ind w:firstLineChars="0" w:firstLine="0"/>
        <w:jc w:val="left"/>
        <w:rPr>
          <w:rFonts w:ascii="Courier New" w:eastAsia="宋体" w:hAnsi="Courier New" w:cs="Courier New"/>
          <w:kern w:val="0"/>
          <w:sz w:val="18"/>
          <w:szCs w:val="18"/>
        </w:rPr>
      </w:pPr>
    </w:p>
    <w:p w14:paraId="61A68AF5" w14:textId="77777777" w:rsidR="00870A08" w:rsidRDefault="003A5418">
      <w:pPr>
        <w:ind w:firstLine="420"/>
      </w:pPr>
      <w:r>
        <w:rPr>
          <w:rFonts w:hint="eastAsia"/>
        </w:rPr>
        <w:t>可以观察到，尽管</w:t>
      </w:r>
      <w:r>
        <w:rPr>
          <w:rFonts w:hint="eastAsia"/>
        </w:rPr>
        <w:t>R2</w:t>
      </w:r>
      <w:r>
        <w:rPr>
          <w:rFonts w:hint="eastAsia"/>
        </w:rPr>
        <w:t>的配置优先级大于</w:t>
      </w:r>
      <w:r>
        <w:rPr>
          <w:rFonts w:hint="eastAsia"/>
        </w:rPr>
        <w:t>R3</w:t>
      </w:r>
      <w:r>
        <w:rPr>
          <w:rFonts w:hint="eastAsia"/>
        </w:rPr>
        <w:t>，并且最终运行优先级也大于</w:t>
      </w:r>
      <w:r>
        <w:rPr>
          <w:rFonts w:hint="eastAsia"/>
        </w:rPr>
        <w:t>R3</w:t>
      </w:r>
      <w:r>
        <w:rPr>
          <w:rFonts w:hint="eastAsia"/>
        </w:rPr>
        <w:t>，但是由于</w:t>
      </w:r>
      <w:r>
        <w:rPr>
          <w:rFonts w:hint="eastAsia"/>
        </w:rPr>
        <w:t>R2</w:t>
      </w:r>
      <w:r>
        <w:rPr>
          <w:rFonts w:hint="eastAsia"/>
        </w:rPr>
        <w:t>是非抢占模式，</w:t>
      </w:r>
      <w:r>
        <w:rPr>
          <w:rFonts w:hint="eastAsia"/>
        </w:rPr>
        <w:t>R2</w:t>
      </w:r>
      <w:r>
        <w:rPr>
          <w:rFonts w:hint="eastAsia"/>
        </w:rPr>
        <w:t>不会成抢占成为</w:t>
      </w:r>
      <w:r>
        <w:rPr>
          <w:rFonts w:hint="eastAsia"/>
        </w:rPr>
        <w:t>Master</w:t>
      </w:r>
      <w:r>
        <w:rPr>
          <w:rFonts w:hint="eastAsia"/>
        </w:rPr>
        <w:t>。</w:t>
      </w:r>
    </w:p>
    <w:p w14:paraId="4D2DCC3E" w14:textId="77777777" w:rsidR="00870A08" w:rsidRDefault="003A5418">
      <w:pPr>
        <w:pStyle w:val="2"/>
        <w:rPr>
          <w:rFonts w:ascii="微软雅黑" w:hAnsi="微软雅黑"/>
        </w:rPr>
      </w:pPr>
      <w:r>
        <w:rPr>
          <w:rFonts w:ascii="微软雅黑" w:hAnsi="微软雅黑" w:hint="eastAsia"/>
        </w:rPr>
        <w:t>配置虚拟IP拥有者</w:t>
      </w:r>
    </w:p>
    <w:p w14:paraId="71014E4C" w14:textId="77777777" w:rsidR="00870A08" w:rsidRDefault="003A5418">
      <w:pPr>
        <w:ind w:firstLine="420"/>
      </w:pPr>
      <w:r>
        <w:rPr>
          <w:rFonts w:hint="eastAsia"/>
        </w:rPr>
        <w:t>在</w:t>
      </w:r>
      <w:proofErr w:type="gramStart"/>
      <w:r>
        <w:rPr>
          <w:rFonts w:hint="eastAsia"/>
        </w:rPr>
        <w:t>虚拟组</w:t>
      </w:r>
      <w:proofErr w:type="gramEnd"/>
      <w:r>
        <w:rPr>
          <w:rFonts w:hint="eastAsia"/>
        </w:rPr>
        <w:t>1</w:t>
      </w:r>
      <w:r>
        <w:rPr>
          <w:rFonts w:hint="eastAsia"/>
        </w:rPr>
        <w:t>中，</w:t>
      </w:r>
      <w:r>
        <w:rPr>
          <w:rFonts w:hint="eastAsia"/>
        </w:rPr>
        <w:t>R2</w:t>
      </w:r>
      <w:r>
        <w:rPr>
          <w:rFonts w:hint="eastAsia"/>
        </w:rPr>
        <w:t>的配置优先级为</w:t>
      </w:r>
      <w:r>
        <w:rPr>
          <w:rFonts w:hint="eastAsia"/>
        </w:rPr>
        <w:t>120</w:t>
      </w:r>
      <w:r>
        <w:rPr>
          <w:rFonts w:hint="eastAsia"/>
        </w:rPr>
        <w:t>，</w:t>
      </w:r>
      <w:r>
        <w:rPr>
          <w:rFonts w:hint="eastAsia"/>
        </w:rPr>
        <w:t>R3</w:t>
      </w:r>
      <w:r>
        <w:rPr>
          <w:rFonts w:hint="eastAsia"/>
        </w:rPr>
        <w:t>的配置优先级为默认的</w:t>
      </w:r>
      <w:r>
        <w:rPr>
          <w:rFonts w:hint="eastAsia"/>
        </w:rPr>
        <w:t>100</w:t>
      </w:r>
      <w:r>
        <w:rPr>
          <w:rFonts w:hint="eastAsia"/>
        </w:rPr>
        <w:t>，</w:t>
      </w:r>
      <w:r>
        <w:rPr>
          <w:rFonts w:hint="eastAsia"/>
        </w:rPr>
        <w:t>R2</w:t>
      </w:r>
      <w:r>
        <w:rPr>
          <w:rFonts w:hint="eastAsia"/>
        </w:rPr>
        <w:t>暂时是</w:t>
      </w:r>
      <w:proofErr w:type="gramStart"/>
      <w:r>
        <w:rPr>
          <w:rFonts w:hint="eastAsia"/>
        </w:rPr>
        <w:t>虚拟组</w:t>
      </w:r>
      <w:proofErr w:type="gramEnd"/>
      <w:r>
        <w:rPr>
          <w:rFonts w:hint="eastAsia"/>
        </w:rPr>
        <w:t>1</w:t>
      </w:r>
      <w:r>
        <w:rPr>
          <w:rFonts w:hint="eastAsia"/>
        </w:rPr>
        <w:t>的</w:t>
      </w:r>
      <w:r>
        <w:rPr>
          <w:rFonts w:hint="eastAsia"/>
        </w:rPr>
        <w:t>Master</w:t>
      </w:r>
      <w:r>
        <w:rPr>
          <w:rFonts w:hint="eastAsia"/>
        </w:rPr>
        <w:t>路由器。现在网络管理员为了保证</w:t>
      </w:r>
      <w:r>
        <w:rPr>
          <w:rFonts w:hint="eastAsia"/>
        </w:rPr>
        <w:t>R2</w:t>
      </w:r>
      <w:r>
        <w:rPr>
          <w:rFonts w:hint="eastAsia"/>
        </w:rPr>
        <w:t>在</w:t>
      </w:r>
      <w:proofErr w:type="gramStart"/>
      <w:r>
        <w:rPr>
          <w:rFonts w:hint="eastAsia"/>
        </w:rPr>
        <w:t>虚拟组</w:t>
      </w:r>
      <w:proofErr w:type="gramEnd"/>
      <w:r>
        <w:rPr>
          <w:rFonts w:hint="eastAsia"/>
        </w:rPr>
        <w:t>1</w:t>
      </w:r>
      <w:r>
        <w:rPr>
          <w:rFonts w:hint="eastAsia"/>
        </w:rPr>
        <w:t>始终是</w:t>
      </w:r>
      <w:r>
        <w:rPr>
          <w:rFonts w:hint="eastAsia"/>
        </w:rPr>
        <w:t>Master</w:t>
      </w:r>
      <w:r>
        <w:rPr>
          <w:rFonts w:hint="eastAsia"/>
        </w:rPr>
        <w:t>，在</w:t>
      </w:r>
      <w:r>
        <w:rPr>
          <w:rFonts w:hint="eastAsia"/>
        </w:rPr>
        <w:t>R2</w:t>
      </w:r>
      <w:r>
        <w:rPr>
          <w:rFonts w:hint="eastAsia"/>
        </w:rPr>
        <w:t>的</w:t>
      </w:r>
      <w:r>
        <w:rPr>
          <w:rFonts w:hint="eastAsia"/>
        </w:rPr>
        <w:t>E 0/0/1</w:t>
      </w:r>
      <w:r>
        <w:rPr>
          <w:rFonts w:hint="eastAsia"/>
        </w:rPr>
        <w:t>接口上修改</w:t>
      </w:r>
      <w:r>
        <w:rPr>
          <w:rFonts w:hint="eastAsia"/>
        </w:rPr>
        <w:t>IP</w:t>
      </w:r>
      <w:r>
        <w:rPr>
          <w:rFonts w:hint="eastAsia"/>
        </w:rPr>
        <w:t>地址为</w:t>
      </w:r>
      <w:r>
        <w:rPr>
          <w:rFonts w:hint="eastAsia"/>
        </w:rPr>
        <w:t>172.16.1.254/24</w:t>
      </w:r>
      <w:r>
        <w:rPr>
          <w:rFonts w:hint="eastAsia"/>
        </w:rPr>
        <w:t>，这样</w:t>
      </w:r>
      <w:r>
        <w:rPr>
          <w:rFonts w:hint="eastAsia"/>
        </w:rPr>
        <w:t>R2</w:t>
      </w:r>
      <w:r>
        <w:rPr>
          <w:rFonts w:hint="eastAsia"/>
        </w:rPr>
        <w:t>就成为了该</w:t>
      </w:r>
      <w:proofErr w:type="gramStart"/>
      <w:r>
        <w:rPr>
          <w:rFonts w:hint="eastAsia"/>
        </w:rPr>
        <w:t>虚拟组</w:t>
      </w:r>
      <w:proofErr w:type="gramEnd"/>
      <w:r>
        <w:rPr>
          <w:rFonts w:hint="eastAsia"/>
        </w:rPr>
        <w:t>的虚拟</w:t>
      </w:r>
      <w:r>
        <w:rPr>
          <w:rFonts w:hint="eastAsia"/>
        </w:rPr>
        <w:t>IP</w:t>
      </w:r>
      <w:r>
        <w:rPr>
          <w:rFonts w:hint="eastAsia"/>
        </w:rPr>
        <w:t>地址拥有者。</w:t>
      </w:r>
    </w:p>
    <w:p w14:paraId="5A25A967" w14:textId="77777777" w:rsidR="00870A08" w:rsidRDefault="003A5418">
      <w:pPr>
        <w:pStyle w:val="aff6"/>
      </w:pPr>
      <w:r>
        <w:t>[R</w:t>
      </w:r>
      <w:proofErr w:type="gramStart"/>
      <w:r>
        <w:t>2]interface</w:t>
      </w:r>
      <w:proofErr w:type="gramEnd"/>
      <w:r>
        <w:t xml:space="preserve"> Ethernet </w:t>
      </w:r>
      <w:r>
        <w:rPr>
          <w:rFonts w:hint="eastAsia"/>
        </w:rPr>
        <w:t>1</w:t>
      </w:r>
      <w:r>
        <w:t>/0/1</w:t>
      </w:r>
    </w:p>
    <w:p w14:paraId="71E0AE8E" w14:textId="77777777" w:rsidR="00870A08" w:rsidRDefault="003A5418">
      <w:pPr>
        <w:pStyle w:val="aff6"/>
      </w:pPr>
      <w:r>
        <w:t>[R2-Ethernet</w:t>
      </w:r>
      <w:r>
        <w:rPr>
          <w:rFonts w:hint="eastAsia"/>
        </w:rPr>
        <w:t>1</w:t>
      </w:r>
      <w:r>
        <w:t>/0/</w:t>
      </w:r>
      <w:proofErr w:type="gramStart"/>
      <w:r>
        <w:t>1]</w:t>
      </w:r>
      <w:proofErr w:type="spellStart"/>
      <w:r>
        <w:t>ip</w:t>
      </w:r>
      <w:proofErr w:type="spellEnd"/>
      <w:proofErr w:type="gramEnd"/>
      <w:r>
        <w:t xml:space="preserve"> address 172.16.1.254 24</w:t>
      </w:r>
    </w:p>
    <w:p w14:paraId="53956B21" w14:textId="77777777" w:rsidR="00870A08" w:rsidRDefault="00870A08">
      <w:pPr>
        <w:pStyle w:val="aff6"/>
      </w:pPr>
    </w:p>
    <w:p w14:paraId="263BC069" w14:textId="77777777" w:rsidR="00870A08" w:rsidRDefault="003A5418">
      <w:pPr>
        <w:ind w:firstLine="420"/>
      </w:pPr>
      <w:r>
        <w:rPr>
          <w:rFonts w:hint="eastAsia"/>
        </w:rPr>
        <w:t>配置完成后，更改</w:t>
      </w:r>
      <w:r>
        <w:rPr>
          <w:rFonts w:hint="eastAsia"/>
        </w:rPr>
        <w:t>R3</w:t>
      </w:r>
      <w:r>
        <w:rPr>
          <w:rFonts w:hint="eastAsia"/>
        </w:rPr>
        <w:t>在</w:t>
      </w:r>
      <w:proofErr w:type="gramStart"/>
      <w:r>
        <w:rPr>
          <w:rFonts w:hint="eastAsia"/>
        </w:rPr>
        <w:t>虚拟组</w:t>
      </w:r>
      <w:proofErr w:type="gramEnd"/>
      <w:r>
        <w:rPr>
          <w:rFonts w:hint="eastAsia"/>
        </w:rPr>
        <w:t>1</w:t>
      </w:r>
      <w:r>
        <w:rPr>
          <w:rFonts w:hint="eastAsia"/>
        </w:rPr>
        <w:t>的配置优先级为可配的最大值</w:t>
      </w:r>
      <w:r>
        <w:rPr>
          <w:rFonts w:hint="eastAsia"/>
        </w:rPr>
        <w:t>254</w:t>
      </w:r>
      <w:r>
        <w:rPr>
          <w:rFonts w:hint="eastAsia"/>
        </w:rPr>
        <w:t>，这样</w:t>
      </w:r>
      <w:r>
        <w:rPr>
          <w:rFonts w:hint="eastAsia"/>
        </w:rPr>
        <w:t>R3</w:t>
      </w:r>
      <w:r>
        <w:rPr>
          <w:rFonts w:hint="eastAsia"/>
        </w:rPr>
        <w:t>的配置</w:t>
      </w:r>
      <w:r>
        <w:rPr>
          <w:rFonts w:hint="eastAsia"/>
        </w:rPr>
        <w:lastRenderedPageBreak/>
        <w:t>优先级就大于现在</w:t>
      </w:r>
      <w:r>
        <w:rPr>
          <w:rFonts w:hint="eastAsia"/>
        </w:rPr>
        <w:t>R2</w:t>
      </w:r>
      <w:r>
        <w:rPr>
          <w:rFonts w:hint="eastAsia"/>
        </w:rPr>
        <w:t>的配置优先级。</w:t>
      </w:r>
    </w:p>
    <w:p w14:paraId="5D513371" w14:textId="77777777" w:rsidR="00870A08" w:rsidRDefault="003A5418">
      <w:pPr>
        <w:pStyle w:val="aff6"/>
      </w:pPr>
      <w:r>
        <w:t>[R</w:t>
      </w:r>
      <w:proofErr w:type="gramStart"/>
      <w:r>
        <w:t>3]interface</w:t>
      </w:r>
      <w:proofErr w:type="gramEnd"/>
      <w:r>
        <w:t xml:space="preserve"> Ethernet </w:t>
      </w:r>
      <w:r>
        <w:rPr>
          <w:rFonts w:hint="eastAsia"/>
        </w:rPr>
        <w:t>1</w:t>
      </w:r>
      <w:r>
        <w:t>/0/1</w:t>
      </w:r>
    </w:p>
    <w:p w14:paraId="0F2F51D7" w14:textId="77777777" w:rsidR="00870A08" w:rsidRDefault="003A5418">
      <w:pPr>
        <w:pStyle w:val="aff6"/>
      </w:pPr>
      <w:r>
        <w:t>[R3-Ethernet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1 priority 254</w:t>
      </w:r>
    </w:p>
    <w:p w14:paraId="25636C24" w14:textId="77777777" w:rsidR="00870A08" w:rsidRDefault="00870A08">
      <w:pPr>
        <w:ind w:firstLineChars="0" w:firstLine="0"/>
      </w:pPr>
    </w:p>
    <w:p w14:paraId="72385C0B" w14:textId="77777777" w:rsidR="00870A08" w:rsidRDefault="003A5418">
      <w:pPr>
        <w:ind w:firstLine="420"/>
      </w:pPr>
      <w:r>
        <w:rPr>
          <w:rFonts w:hint="eastAsia"/>
        </w:rPr>
        <w:t>配置完成后，使用</w:t>
      </w:r>
      <w:r>
        <w:rPr>
          <w:rFonts w:hint="eastAsia"/>
          <w:b/>
        </w:rPr>
        <w:t xml:space="preserve">display </w:t>
      </w:r>
      <w:proofErr w:type="spellStart"/>
      <w:r>
        <w:rPr>
          <w:rFonts w:hint="eastAsia"/>
          <w:b/>
        </w:rPr>
        <w:t>vrrp</w:t>
      </w:r>
      <w:proofErr w:type="spellEnd"/>
      <w:r>
        <w:rPr>
          <w:rFonts w:ascii="Courier New" w:eastAsia="宋体" w:hAnsi="Courier New" w:cs="Courier New"/>
          <w:kern w:val="0"/>
          <w:sz w:val="18"/>
          <w:szCs w:val="18"/>
        </w:rPr>
        <w:t xml:space="preserve"> </w:t>
      </w:r>
      <w:r>
        <w:rPr>
          <w:rFonts w:eastAsia="宋体"/>
          <w:b/>
          <w:kern w:val="0"/>
          <w:szCs w:val="21"/>
        </w:rPr>
        <w:t>brief</w:t>
      </w:r>
      <w:r>
        <w:rPr>
          <w:rFonts w:hint="eastAsia"/>
        </w:rPr>
        <w:t>查看主备状态。</w:t>
      </w:r>
    </w:p>
    <w:p w14:paraId="77301052" w14:textId="77777777" w:rsidR="00870A08" w:rsidRDefault="003A5418">
      <w:pPr>
        <w:pStyle w:val="aff6"/>
      </w:pPr>
      <w:r>
        <w:t>[R</w:t>
      </w:r>
      <w:proofErr w:type="gramStart"/>
      <w:r>
        <w:t>3]display</w:t>
      </w:r>
      <w:proofErr w:type="gramEnd"/>
      <w:r>
        <w:t xml:space="preserve"> </w:t>
      </w:r>
      <w:proofErr w:type="spellStart"/>
      <w:r>
        <w:t>vrrp</w:t>
      </w:r>
      <w:proofErr w:type="spellEnd"/>
      <w:r>
        <w:t xml:space="preserve"> brief </w:t>
      </w:r>
    </w:p>
    <w:p w14:paraId="09EF2396" w14:textId="77777777" w:rsidR="00870A08" w:rsidRDefault="003A5418">
      <w:pPr>
        <w:pStyle w:val="aff6"/>
      </w:pPr>
      <w:proofErr w:type="gramStart"/>
      <w:r>
        <w:t>VRID  State</w:t>
      </w:r>
      <w:proofErr w:type="gramEnd"/>
      <w:r>
        <w:t xml:space="preserve">        Interface                Type     Virtual IP     </w:t>
      </w:r>
    </w:p>
    <w:p w14:paraId="3634E678" w14:textId="77777777" w:rsidR="00870A08" w:rsidRDefault="003A5418">
      <w:pPr>
        <w:pStyle w:val="aff6"/>
      </w:pPr>
      <w:r>
        <w:t>----------------------------------------------------------------</w:t>
      </w:r>
    </w:p>
    <w:p w14:paraId="267A4D2E" w14:textId="77777777" w:rsidR="00870A08" w:rsidRDefault="003A5418">
      <w:pPr>
        <w:pStyle w:val="aff6"/>
      </w:pPr>
      <w:r>
        <w:rPr>
          <w:shd w:val="pct10" w:color="auto" w:fill="FFFFFF"/>
        </w:rPr>
        <w:t>1     Backup       Eth</w:t>
      </w:r>
      <w:r>
        <w:rPr>
          <w:rFonts w:hint="eastAsia"/>
          <w:shd w:val="pct10" w:color="auto" w:fill="FFFFFF"/>
        </w:rPr>
        <w:t>1</w:t>
      </w:r>
      <w:r>
        <w:rPr>
          <w:shd w:val="pct10" w:color="auto" w:fill="FFFFFF"/>
        </w:rPr>
        <w:t>/0/1                 Normal   172.16.1.254</w:t>
      </w:r>
      <w:r>
        <w:t xml:space="preserve">   </w:t>
      </w:r>
    </w:p>
    <w:p w14:paraId="3CEFB168" w14:textId="77777777" w:rsidR="00870A08" w:rsidRDefault="003A5418">
      <w:pPr>
        <w:pStyle w:val="aff6"/>
      </w:pPr>
      <w:r>
        <w:t>2     Master       Eth</w:t>
      </w:r>
      <w:r>
        <w:rPr>
          <w:rFonts w:hint="eastAsia"/>
        </w:rPr>
        <w:t>1</w:t>
      </w:r>
      <w:r>
        <w:t xml:space="preserve">/0/1                 Normal   172.16.1.253   </w:t>
      </w:r>
    </w:p>
    <w:p w14:paraId="5275B880" w14:textId="77777777" w:rsidR="00870A08" w:rsidRDefault="003A5418">
      <w:pPr>
        <w:pStyle w:val="aff6"/>
      </w:pPr>
      <w:r>
        <w:t>----------------------------------------------------------------</w:t>
      </w:r>
    </w:p>
    <w:p w14:paraId="0933D88D" w14:textId="77777777" w:rsidR="00870A08" w:rsidRDefault="003A5418">
      <w:pPr>
        <w:pStyle w:val="aff6"/>
      </w:pPr>
      <w:r>
        <w:t xml:space="preserve">Total:2     Master:1     Backup:1     </w:t>
      </w:r>
      <w:proofErr w:type="gramStart"/>
      <w:r>
        <w:t>Non-active</w:t>
      </w:r>
      <w:proofErr w:type="gramEnd"/>
      <w:r>
        <w:t>:0</w:t>
      </w:r>
    </w:p>
    <w:p w14:paraId="250748BB" w14:textId="77777777" w:rsidR="00870A08" w:rsidRDefault="00870A08">
      <w:pPr>
        <w:pStyle w:val="aff6"/>
      </w:pPr>
    </w:p>
    <w:p w14:paraId="237DE78E" w14:textId="77777777" w:rsidR="00870A08" w:rsidRDefault="003A5418">
      <w:pPr>
        <w:ind w:firstLine="420"/>
      </w:pPr>
      <w:r>
        <w:rPr>
          <w:rFonts w:hint="eastAsia"/>
        </w:rPr>
        <w:t>观察发现</w:t>
      </w:r>
      <w:r>
        <w:rPr>
          <w:rFonts w:hint="eastAsia"/>
        </w:rPr>
        <w:t>R3</w:t>
      </w:r>
      <w:r>
        <w:rPr>
          <w:rFonts w:hint="eastAsia"/>
        </w:rPr>
        <w:t>无法抢占成为</w:t>
      </w:r>
      <w:proofErr w:type="gramStart"/>
      <w:r>
        <w:rPr>
          <w:rFonts w:hint="eastAsia"/>
        </w:rPr>
        <w:t>虚拟组</w:t>
      </w:r>
      <w:proofErr w:type="gramEnd"/>
      <w:r>
        <w:rPr>
          <w:rFonts w:hint="eastAsia"/>
        </w:rPr>
        <w:t>1</w:t>
      </w:r>
      <w:r>
        <w:rPr>
          <w:rFonts w:hint="eastAsia"/>
        </w:rPr>
        <w:t>的</w:t>
      </w:r>
      <w:r>
        <w:rPr>
          <w:rFonts w:hint="eastAsia"/>
        </w:rPr>
        <w:t>Master</w:t>
      </w:r>
      <w:r>
        <w:rPr>
          <w:rFonts w:hint="eastAsia"/>
        </w:rPr>
        <w:t>。</w:t>
      </w:r>
    </w:p>
    <w:p w14:paraId="30290037" w14:textId="77777777" w:rsidR="00870A08" w:rsidRDefault="003A5418">
      <w:pPr>
        <w:ind w:firstLine="420"/>
      </w:pPr>
      <w:r>
        <w:rPr>
          <w:rFonts w:hint="eastAsia"/>
        </w:rPr>
        <w:t>查看</w:t>
      </w:r>
      <w:r>
        <w:rPr>
          <w:rFonts w:hint="eastAsia"/>
        </w:rPr>
        <w:t>R2</w:t>
      </w:r>
      <w:r>
        <w:rPr>
          <w:rFonts w:hint="eastAsia"/>
        </w:rPr>
        <w:t>上的</w:t>
      </w:r>
      <w:r>
        <w:rPr>
          <w:rFonts w:hint="eastAsia"/>
        </w:rPr>
        <w:t>VRRP</w:t>
      </w:r>
      <w:r>
        <w:rPr>
          <w:rFonts w:hint="eastAsia"/>
        </w:rPr>
        <w:t>信息。</w:t>
      </w:r>
    </w:p>
    <w:p w14:paraId="2FF9F85A" w14:textId="77777777" w:rsidR="00870A08" w:rsidRDefault="003A5418">
      <w:pPr>
        <w:pStyle w:val="aff6"/>
      </w:pPr>
      <w:r>
        <w:t>[R</w:t>
      </w:r>
      <w:proofErr w:type="gramStart"/>
      <w:r>
        <w:t>2]display</w:t>
      </w:r>
      <w:proofErr w:type="gramEnd"/>
      <w:r>
        <w:t xml:space="preserve"> </w:t>
      </w:r>
      <w:proofErr w:type="spellStart"/>
      <w:r>
        <w:t>vrrp</w:t>
      </w:r>
      <w:proofErr w:type="spellEnd"/>
    </w:p>
    <w:p w14:paraId="23B95B48" w14:textId="77777777" w:rsidR="00870A08" w:rsidRDefault="003A5418">
      <w:pPr>
        <w:pStyle w:val="aff6"/>
      </w:pPr>
      <w:r>
        <w:t xml:space="preserve">  Ethernet</w:t>
      </w:r>
      <w:r>
        <w:rPr>
          <w:rFonts w:hint="eastAsia"/>
        </w:rPr>
        <w:t>1</w:t>
      </w:r>
      <w:r>
        <w:t>/0/1 | Virtual Router 1</w:t>
      </w:r>
    </w:p>
    <w:p w14:paraId="18EF90AE" w14:textId="77777777" w:rsidR="00870A08" w:rsidRDefault="003A5418">
      <w:pPr>
        <w:pStyle w:val="aff6"/>
      </w:pPr>
      <w:r>
        <w:t xml:space="preserve">    </w:t>
      </w:r>
      <w:proofErr w:type="gramStart"/>
      <w:r>
        <w:rPr>
          <w:shd w:val="pct10" w:color="auto" w:fill="FFFFFF"/>
        </w:rPr>
        <w:t>State :</w:t>
      </w:r>
      <w:proofErr w:type="gramEnd"/>
      <w:r>
        <w:rPr>
          <w:shd w:val="pct10" w:color="auto" w:fill="FFFFFF"/>
        </w:rPr>
        <w:t xml:space="preserve"> Master</w:t>
      </w:r>
    </w:p>
    <w:p w14:paraId="398E2D8A" w14:textId="77777777" w:rsidR="00870A08" w:rsidRDefault="003A5418">
      <w:pPr>
        <w:pStyle w:val="aff6"/>
      </w:pPr>
      <w:r>
        <w:t xml:space="preserve">    </w:t>
      </w:r>
      <w:r>
        <w:rPr>
          <w:shd w:val="pct10" w:color="auto" w:fill="FFFFFF"/>
        </w:rPr>
        <w:t xml:space="preserve">Virtual </w:t>
      </w:r>
      <w:proofErr w:type="gramStart"/>
      <w:r>
        <w:rPr>
          <w:shd w:val="pct10" w:color="auto" w:fill="FFFFFF"/>
        </w:rPr>
        <w:t>IP :</w:t>
      </w:r>
      <w:proofErr w:type="gramEnd"/>
      <w:r>
        <w:rPr>
          <w:shd w:val="pct10" w:color="auto" w:fill="FFFFFF"/>
        </w:rPr>
        <w:t xml:space="preserve"> 172.16.1.254</w:t>
      </w:r>
    </w:p>
    <w:p w14:paraId="1E75E82B" w14:textId="77777777" w:rsidR="00870A08" w:rsidRDefault="003A5418">
      <w:pPr>
        <w:pStyle w:val="aff6"/>
      </w:pPr>
      <w:r>
        <w:t xml:space="preserve">    </w:t>
      </w:r>
      <w:r>
        <w:rPr>
          <w:shd w:val="pct10" w:color="auto" w:fill="FFFFFF"/>
        </w:rPr>
        <w:t xml:space="preserve">Master </w:t>
      </w:r>
      <w:proofErr w:type="gramStart"/>
      <w:r>
        <w:rPr>
          <w:shd w:val="pct10" w:color="auto" w:fill="FFFFFF"/>
        </w:rPr>
        <w:t>IP :</w:t>
      </w:r>
      <w:proofErr w:type="gramEnd"/>
      <w:r>
        <w:rPr>
          <w:shd w:val="pct10" w:color="auto" w:fill="FFFFFF"/>
        </w:rPr>
        <w:t xml:space="preserve"> 172.16.1.254</w:t>
      </w:r>
    </w:p>
    <w:p w14:paraId="2C5875B7" w14:textId="77777777" w:rsidR="00870A08" w:rsidRDefault="003A5418">
      <w:pPr>
        <w:pStyle w:val="aff6"/>
      </w:pPr>
      <w:r>
        <w:t xml:space="preserve">    </w:t>
      </w:r>
      <w:proofErr w:type="spellStart"/>
      <w:proofErr w:type="gramStart"/>
      <w:r>
        <w:rPr>
          <w:shd w:val="pct10" w:color="auto" w:fill="FFFFFF"/>
        </w:rPr>
        <w:t>PriorityRun</w:t>
      </w:r>
      <w:proofErr w:type="spellEnd"/>
      <w:r>
        <w:rPr>
          <w:shd w:val="pct10" w:color="auto" w:fill="FFFFFF"/>
        </w:rPr>
        <w:t xml:space="preserve"> :</w:t>
      </w:r>
      <w:proofErr w:type="gramEnd"/>
      <w:r>
        <w:rPr>
          <w:shd w:val="pct10" w:color="auto" w:fill="FFFFFF"/>
        </w:rPr>
        <w:t xml:space="preserve"> 255</w:t>
      </w:r>
    </w:p>
    <w:p w14:paraId="58A8BAE1" w14:textId="77777777" w:rsidR="00870A08" w:rsidRDefault="003A5418">
      <w:pPr>
        <w:pStyle w:val="aff6"/>
      </w:pPr>
      <w:r>
        <w:t xml:space="preserve">    </w:t>
      </w:r>
      <w:proofErr w:type="spellStart"/>
      <w:proofErr w:type="gramStart"/>
      <w:r>
        <w:rPr>
          <w:shd w:val="pct10" w:color="auto" w:fill="FFFFFF"/>
        </w:rPr>
        <w:t>PriorityConfig</w:t>
      </w:r>
      <w:proofErr w:type="spellEnd"/>
      <w:r>
        <w:rPr>
          <w:shd w:val="pct10" w:color="auto" w:fill="FFFFFF"/>
        </w:rPr>
        <w:t xml:space="preserve"> :</w:t>
      </w:r>
      <w:proofErr w:type="gramEnd"/>
      <w:r>
        <w:rPr>
          <w:shd w:val="pct10" w:color="auto" w:fill="FFFFFF"/>
        </w:rPr>
        <w:t xml:space="preserve"> 120</w:t>
      </w:r>
    </w:p>
    <w:p w14:paraId="5C163BED" w14:textId="77777777" w:rsidR="00870A08" w:rsidRDefault="003A5418">
      <w:pPr>
        <w:pStyle w:val="aff6"/>
      </w:pPr>
      <w:r>
        <w:t xml:space="preserve">    </w:t>
      </w:r>
      <w:proofErr w:type="spellStart"/>
      <w:proofErr w:type="gramStart"/>
      <w:r>
        <w:rPr>
          <w:shd w:val="pct10" w:color="auto" w:fill="FFFFFF"/>
        </w:rPr>
        <w:t>MasterPriority</w:t>
      </w:r>
      <w:proofErr w:type="spellEnd"/>
      <w:r>
        <w:rPr>
          <w:shd w:val="pct10" w:color="auto" w:fill="FFFFFF"/>
        </w:rPr>
        <w:t xml:space="preserve"> :</w:t>
      </w:r>
      <w:proofErr w:type="gramEnd"/>
      <w:r>
        <w:rPr>
          <w:shd w:val="pct10" w:color="auto" w:fill="FFFFFF"/>
        </w:rPr>
        <w:t xml:space="preserve"> 255</w:t>
      </w:r>
    </w:p>
    <w:p w14:paraId="5C05EC68" w14:textId="77777777" w:rsidR="00870A08" w:rsidRDefault="003A5418">
      <w:pPr>
        <w:pStyle w:val="aff6"/>
      </w:pPr>
      <w:r>
        <w:t xml:space="preserve">    </w:t>
      </w:r>
      <w:proofErr w:type="gramStart"/>
      <w:r>
        <w:t>Preempt :</w:t>
      </w:r>
      <w:proofErr w:type="gramEnd"/>
      <w:r>
        <w:t xml:space="preserve"> YES   Delay Time : 0 s</w:t>
      </w:r>
    </w:p>
    <w:p w14:paraId="6A4B2E8A" w14:textId="77777777" w:rsidR="00870A08" w:rsidRDefault="003A5418">
      <w:pPr>
        <w:ind w:firstLineChars="0" w:firstLine="0"/>
      </w:pPr>
      <w:r>
        <w:rPr>
          <w:rFonts w:hint="eastAsia"/>
        </w:rPr>
        <w:t>……</w:t>
      </w:r>
    </w:p>
    <w:p w14:paraId="61455F63" w14:textId="77777777" w:rsidR="00870A08" w:rsidRDefault="00870A08">
      <w:pPr>
        <w:ind w:firstLineChars="0" w:firstLine="0"/>
      </w:pPr>
    </w:p>
    <w:p w14:paraId="3D695173" w14:textId="77777777" w:rsidR="00870A08" w:rsidRDefault="003A5418">
      <w:pPr>
        <w:ind w:firstLine="420"/>
      </w:pPr>
      <w:r>
        <w:rPr>
          <w:rFonts w:hint="eastAsia"/>
        </w:rPr>
        <w:t>可以观察到，虽然</w:t>
      </w:r>
      <w:r>
        <w:rPr>
          <w:rFonts w:hint="eastAsia"/>
        </w:rPr>
        <w:t>R2</w:t>
      </w:r>
      <w:r>
        <w:rPr>
          <w:rFonts w:hint="eastAsia"/>
        </w:rPr>
        <w:t>在</w:t>
      </w:r>
      <w:proofErr w:type="gramStart"/>
      <w:r>
        <w:rPr>
          <w:rFonts w:hint="eastAsia"/>
        </w:rPr>
        <w:t>虚拟组</w:t>
      </w:r>
      <w:proofErr w:type="gramEnd"/>
      <w:r>
        <w:rPr>
          <w:rFonts w:hint="eastAsia"/>
        </w:rPr>
        <w:t>1</w:t>
      </w:r>
      <w:r>
        <w:rPr>
          <w:rFonts w:hint="eastAsia"/>
        </w:rPr>
        <w:t>的配置优先级为</w:t>
      </w:r>
      <w:r>
        <w:rPr>
          <w:rFonts w:hint="eastAsia"/>
        </w:rPr>
        <w:t>120</w:t>
      </w:r>
      <w:r>
        <w:rPr>
          <w:rFonts w:hint="eastAsia"/>
        </w:rPr>
        <w:t>，但是在成为了虚拟</w:t>
      </w:r>
      <w:r>
        <w:rPr>
          <w:rFonts w:hint="eastAsia"/>
        </w:rPr>
        <w:t>IP</w:t>
      </w:r>
      <w:r>
        <w:rPr>
          <w:rFonts w:hint="eastAsia"/>
        </w:rPr>
        <w:t>地址拥有</w:t>
      </w:r>
      <w:r>
        <w:rPr>
          <w:rFonts w:hint="eastAsia"/>
        </w:rPr>
        <w:lastRenderedPageBreak/>
        <w:t>者之后，其运行优先级为</w:t>
      </w:r>
      <w:r>
        <w:rPr>
          <w:rFonts w:hint="eastAsia"/>
        </w:rPr>
        <w:t>255</w:t>
      </w:r>
      <w:r>
        <w:rPr>
          <w:rFonts w:hint="eastAsia"/>
        </w:rPr>
        <w:t>，高于</w:t>
      </w:r>
      <w:r>
        <w:rPr>
          <w:rFonts w:hint="eastAsia"/>
        </w:rPr>
        <w:t>R3</w:t>
      </w:r>
      <w:r>
        <w:rPr>
          <w:rFonts w:hint="eastAsia"/>
        </w:rPr>
        <w:t>的优先级</w:t>
      </w:r>
      <w:r>
        <w:rPr>
          <w:rFonts w:hint="eastAsia"/>
        </w:rPr>
        <w:t>254</w:t>
      </w:r>
      <w:r>
        <w:rPr>
          <w:rFonts w:hint="eastAsia"/>
        </w:rPr>
        <w:t>，所以</w:t>
      </w:r>
      <w:r>
        <w:rPr>
          <w:rFonts w:hint="eastAsia"/>
        </w:rPr>
        <w:t>R3</w:t>
      </w:r>
      <w:r>
        <w:rPr>
          <w:rFonts w:hint="eastAsia"/>
        </w:rPr>
        <w:t>无法抢占成为该组的</w:t>
      </w:r>
      <w:r>
        <w:rPr>
          <w:rFonts w:hint="eastAsia"/>
        </w:rPr>
        <w:t>Master</w:t>
      </w:r>
      <w:r>
        <w:rPr>
          <w:rFonts w:hint="eastAsia"/>
        </w:rPr>
        <w:t>。也再次验证了</w:t>
      </w:r>
      <w:r>
        <w:rPr>
          <w:rFonts w:hint="eastAsia"/>
        </w:rPr>
        <w:t>Master</w:t>
      </w:r>
      <w:r>
        <w:rPr>
          <w:rFonts w:hint="eastAsia"/>
        </w:rPr>
        <w:t>的选举及抢占都是比较运行优先级。</w:t>
      </w:r>
    </w:p>
    <w:p w14:paraId="0C66859E" w14:textId="77777777" w:rsidR="00870A08" w:rsidRDefault="003A5418">
      <w:pPr>
        <w:pStyle w:val="10"/>
      </w:pPr>
      <w:r>
        <w:rPr>
          <w:rFonts w:hint="eastAsia"/>
        </w:rPr>
        <w:t>思考</w:t>
      </w:r>
    </w:p>
    <w:p w14:paraId="5420B3E5" w14:textId="77777777" w:rsidR="00870A08" w:rsidRDefault="003A5418">
      <w:pPr>
        <w:ind w:firstLine="420"/>
      </w:pPr>
      <w:r>
        <w:rPr>
          <w:rFonts w:hint="eastAsia"/>
        </w:rPr>
        <w:t>在步骤四中，如果将</w:t>
      </w:r>
      <w:r>
        <w:rPr>
          <w:rFonts w:hint="eastAsia"/>
        </w:rPr>
        <w:t>R2</w:t>
      </w:r>
      <w:r>
        <w:rPr>
          <w:rFonts w:hint="eastAsia"/>
        </w:rPr>
        <w:t>配置成为</w:t>
      </w:r>
      <w:proofErr w:type="gramStart"/>
      <w:r>
        <w:rPr>
          <w:rFonts w:hint="eastAsia"/>
        </w:rPr>
        <w:t>虚拟组</w:t>
      </w:r>
      <w:proofErr w:type="gramEnd"/>
      <w:r>
        <w:rPr>
          <w:rFonts w:hint="eastAsia"/>
        </w:rPr>
        <w:t>2</w:t>
      </w:r>
      <w:r>
        <w:rPr>
          <w:rFonts w:hint="eastAsia"/>
        </w:rPr>
        <w:t>的虚拟</w:t>
      </w:r>
      <w:r>
        <w:rPr>
          <w:rFonts w:hint="eastAsia"/>
        </w:rPr>
        <w:t>IP</w:t>
      </w:r>
      <w:r>
        <w:rPr>
          <w:rFonts w:hint="eastAsia"/>
        </w:rPr>
        <w:t>拥有者，试问此时</w:t>
      </w:r>
      <w:r>
        <w:rPr>
          <w:rFonts w:hint="eastAsia"/>
        </w:rPr>
        <w:t>R2</w:t>
      </w:r>
      <w:r>
        <w:rPr>
          <w:rFonts w:hint="eastAsia"/>
        </w:rPr>
        <w:t>能否抢占成为</w:t>
      </w:r>
      <w:r>
        <w:t>Master</w:t>
      </w:r>
      <w:r>
        <w:rPr>
          <w:rFonts w:hint="eastAsia"/>
        </w:rPr>
        <w:t>？</w:t>
      </w:r>
    </w:p>
    <w:p w14:paraId="05A24C8F" w14:textId="77777777" w:rsidR="00870A08" w:rsidRDefault="003A5418">
      <w:pPr>
        <w:pStyle w:val="af2"/>
        <w:ind w:firstLineChars="0" w:firstLine="0"/>
        <w:rPr>
          <w:rFonts w:ascii="微软雅黑" w:hAnsi="微软雅黑"/>
        </w:rPr>
      </w:pPr>
      <w:bookmarkStart w:id="150" w:name="_Toc22106"/>
      <w:r>
        <w:rPr>
          <w:rFonts w:ascii="微软雅黑" w:hAnsi="微软雅黑" w:hint="eastAsia"/>
        </w:rPr>
        <w:t>9.3 配置</w:t>
      </w:r>
      <w:r>
        <w:t>VRRP</w:t>
      </w:r>
      <w:r>
        <w:rPr>
          <w:rFonts w:ascii="微软雅黑" w:hAnsi="微软雅黑" w:hint="eastAsia"/>
        </w:rPr>
        <w:t>的跟踪接口及认证</w:t>
      </w:r>
      <w:bookmarkEnd w:id="150"/>
    </w:p>
    <w:p w14:paraId="3E5FC0CC" w14:textId="77777777" w:rsidR="00870A08" w:rsidRDefault="003A5418">
      <w:pPr>
        <w:pStyle w:val="10"/>
      </w:pPr>
      <w:r>
        <w:rPr>
          <w:rFonts w:hint="eastAsia"/>
        </w:rPr>
        <w:t>原理概述</w:t>
      </w:r>
    </w:p>
    <w:p w14:paraId="7A742A72" w14:textId="77777777" w:rsidR="00870A08" w:rsidRDefault="003A5418">
      <w:pPr>
        <w:ind w:firstLine="420"/>
      </w:pPr>
      <w:r>
        <w:rPr>
          <w:rFonts w:hint="eastAsia"/>
        </w:rPr>
        <w:t>当</w:t>
      </w:r>
      <w:r>
        <w:rPr>
          <w:rFonts w:hint="eastAsia"/>
        </w:rPr>
        <w:t>VRRP</w:t>
      </w:r>
      <w:r>
        <w:rPr>
          <w:rFonts w:hint="eastAsia"/>
        </w:rPr>
        <w:t>的</w:t>
      </w:r>
      <w:r>
        <w:rPr>
          <w:rFonts w:hint="eastAsia"/>
        </w:rPr>
        <w:t>Master</w:t>
      </w:r>
      <w:r>
        <w:rPr>
          <w:rFonts w:hint="eastAsia"/>
        </w:rPr>
        <w:t>设备的上行接口出现问题，而</w:t>
      </w:r>
      <w:r>
        <w:rPr>
          <w:rFonts w:hint="eastAsia"/>
        </w:rPr>
        <w:t>Master</w:t>
      </w:r>
      <w:r>
        <w:rPr>
          <w:rFonts w:hint="eastAsia"/>
        </w:rPr>
        <w:t>设备一直保持</w:t>
      </w:r>
      <w:r>
        <w:rPr>
          <w:rFonts w:hint="eastAsia"/>
        </w:rPr>
        <w:t>Active</w:t>
      </w:r>
      <w:r>
        <w:rPr>
          <w:rFonts w:hint="eastAsia"/>
        </w:rPr>
        <w:t>状态，那么就会导致网络出现中断，所以必须要使得</w:t>
      </w:r>
      <w:r>
        <w:rPr>
          <w:rFonts w:hint="eastAsia"/>
        </w:rPr>
        <w:t>VRRP</w:t>
      </w:r>
      <w:r>
        <w:rPr>
          <w:rFonts w:hint="eastAsia"/>
        </w:rPr>
        <w:t>的运行状态和上行接口能够关联。在配置了</w:t>
      </w:r>
      <w:r>
        <w:rPr>
          <w:rFonts w:hint="eastAsia"/>
        </w:rPr>
        <w:t>VRRP</w:t>
      </w:r>
      <w:r>
        <w:rPr>
          <w:rFonts w:hint="eastAsia"/>
        </w:rPr>
        <w:t>冗余的网络中，为了进一步提高网络可靠性，需要在</w:t>
      </w:r>
      <w:r>
        <w:rPr>
          <w:rFonts w:hint="eastAsia"/>
        </w:rPr>
        <w:t>Master</w:t>
      </w:r>
      <w:r>
        <w:rPr>
          <w:rFonts w:hint="eastAsia"/>
        </w:rPr>
        <w:t>设备上配置上行接口监视，也就是监视连接了外网的出接口。即当此接口</w:t>
      </w:r>
      <w:r>
        <w:rPr>
          <w:rFonts w:hint="eastAsia"/>
        </w:rPr>
        <w:t>down</w:t>
      </w:r>
      <w:r>
        <w:rPr>
          <w:rFonts w:hint="eastAsia"/>
        </w:rPr>
        <w:t>掉时，自动减小优先级一定的数值（该数值由人为配置），使减小后的优先级小于</w:t>
      </w:r>
      <w:r>
        <w:rPr>
          <w:rFonts w:hint="eastAsia"/>
        </w:rPr>
        <w:t>Backup</w:t>
      </w:r>
      <w:r>
        <w:rPr>
          <w:rFonts w:hint="eastAsia"/>
        </w:rPr>
        <w:t>设备的优先级，这样</w:t>
      </w:r>
      <w:r>
        <w:rPr>
          <w:rFonts w:hint="eastAsia"/>
        </w:rPr>
        <w:t>Backup</w:t>
      </w:r>
      <w:r>
        <w:rPr>
          <w:rFonts w:hint="eastAsia"/>
        </w:rPr>
        <w:t>设备就会抢占</w:t>
      </w:r>
      <w:r>
        <w:rPr>
          <w:rFonts w:hint="eastAsia"/>
        </w:rPr>
        <w:t>Master</w:t>
      </w:r>
      <w:r>
        <w:rPr>
          <w:rFonts w:hint="eastAsia"/>
        </w:rPr>
        <w:t>角色接替工作。</w:t>
      </w:r>
    </w:p>
    <w:p w14:paraId="558D5D89" w14:textId="77777777" w:rsidR="00870A08" w:rsidRDefault="003A5418">
      <w:pPr>
        <w:ind w:firstLine="420"/>
      </w:pPr>
      <w:r>
        <w:rPr>
          <w:rFonts w:hint="eastAsia"/>
        </w:rPr>
        <w:t>VRRP</w:t>
      </w:r>
      <w:r>
        <w:rPr>
          <w:rFonts w:hint="eastAsia"/>
        </w:rPr>
        <w:t>支持报文的认证。缺省情况下，设备对要发送和接收的</w:t>
      </w:r>
      <w:r>
        <w:rPr>
          <w:rFonts w:hint="eastAsia"/>
        </w:rPr>
        <w:t>VRRP</w:t>
      </w:r>
      <w:r>
        <w:rPr>
          <w:rFonts w:hint="eastAsia"/>
        </w:rPr>
        <w:t>报文不进行任何认证处理，认为收到的都是真实的、合法的</w:t>
      </w:r>
      <w:r>
        <w:rPr>
          <w:rFonts w:hint="eastAsia"/>
        </w:rPr>
        <w:t>VRRP</w:t>
      </w:r>
      <w:r>
        <w:rPr>
          <w:rFonts w:hint="eastAsia"/>
        </w:rPr>
        <w:t>报文。为了使</w:t>
      </w:r>
      <w:r>
        <w:rPr>
          <w:rFonts w:hint="eastAsia"/>
        </w:rPr>
        <w:t>VRRP</w:t>
      </w:r>
      <w:r>
        <w:rPr>
          <w:rFonts w:hint="eastAsia"/>
        </w:rPr>
        <w:t>运行更加安全和稳定，可以配置</w:t>
      </w:r>
      <w:r>
        <w:rPr>
          <w:rFonts w:hint="eastAsia"/>
        </w:rPr>
        <w:t>VRRP</w:t>
      </w:r>
      <w:r>
        <w:rPr>
          <w:rFonts w:hint="eastAsia"/>
        </w:rPr>
        <w:t>的认证。</w:t>
      </w:r>
      <w:r>
        <w:rPr>
          <w:rFonts w:hint="eastAsia"/>
        </w:rPr>
        <w:t>VRRP</w:t>
      </w:r>
      <w:r>
        <w:rPr>
          <w:rFonts w:hint="eastAsia"/>
        </w:rPr>
        <w:t>支持简单字符（</w:t>
      </w:r>
      <w:r>
        <w:rPr>
          <w:rFonts w:hint="eastAsia"/>
        </w:rPr>
        <w:t>Simple</w:t>
      </w:r>
      <w:r>
        <w:rPr>
          <w:rFonts w:hint="eastAsia"/>
        </w:rPr>
        <w:t>）认证方式和</w:t>
      </w:r>
      <w:r>
        <w:rPr>
          <w:rFonts w:hint="eastAsia"/>
        </w:rPr>
        <w:t>MD5</w:t>
      </w:r>
      <w:r>
        <w:rPr>
          <w:rFonts w:hint="eastAsia"/>
        </w:rPr>
        <w:t>认证方式，用户可根据安全需要选择认证方式。</w:t>
      </w:r>
    </w:p>
    <w:p w14:paraId="2B4A3001" w14:textId="77777777" w:rsidR="00870A08" w:rsidRDefault="003A5418">
      <w:pPr>
        <w:pStyle w:val="10"/>
      </w:pPr>
      <w:r>
        <w:rPr>
          <w:rFonts w:hint="eastAsia"/>
        </w:rPr>
        <w:t>实验目的</w:t>
      </w:r>
    </w:p>
    <w:p w14:paraId="58206B08" w14:textId="77777777" w:rsidR="00870A08" w:rsidRDefault="003A5418">
      <w:pPr>
        <w:pStyle w:val="12"/>
        <w:numPr>
          <w:ilvl w:val="1"/>
          <w:numId w:val="5"/>
        </w:numPr>
        <w:ind w:firstLineChars="0"/>
        <w:jc w:val="left"/>
      </w:pPr>
      <w:r>
        <w:rPr>
          <w:rFonts w:hint="eastAsia"/>
        </w:rPr>
        <w:t>理解</w:t>
      </w:r>
      <w:r>
        <w:rPr>
          <w:rFonts w:hint="eastAsia"/>
        </w:rPr>
        <w:t>VRRP</w:t>
      </w:r>
      <w:r>
        <w:rPr>
          <w:rFonts w:hint="eastAsia"/>
        </w:rPr>
        <w:t>监视接口的应用场景</w:t>
      </w:r>
    </w:p>
    <w:p w14:paraId="6EB6F57C" w14:textId="77777777" w:rsidR="00870A08" w:rsidRDefault="003A5418">
      <w:pPr>
        <w:pStyle w:val="12"/>
        <w:numPr>
          <w:ilvl w:val="1"/>
          <w:numId w:val="5"/>
        </w:numPr>
        <w:ind w:firstLineChars="0"/>
        <w:jc w:val="left"/>
      </w:pPr>
      <w:r>
        <w:rPr>
          <w:rFonts w:hint="eastAsia"/>
        </w:rPr>
        <w:t>掌握</w:t>
      </w:r>
      <w:r>
        <w:rPr>
          <w:rFonts w:hint="eastAsia"/>
        </w:rPr>
        <w:t>VRRP</w:t>
      </w:r>
      <w:r>
        <w:rPr>
          <w:rFonts w:hint="eastAsia"/>
        </w:rPr>
        <w:t>监视接口的配置方法</w:t>
      </w:r>
    </w:p>
    <w:p w14:paraId="7BF47F3E" w14:textId="77777777" w:rsidR="00870A08" w:rsidRDefault="003A5418">
      <w:pPr>
        <w:pStyle w:val="12"/>
        <w:numPr>
          <w:ilvl w:val="1"/>
          <w:numId w:val="5"/>
        </w:numPr>
        <w:ind w:firstLineChars="0"/>
        <w:jc w:val="left"/>
      </w:pPr>
      <w:r>
        <w:rPr>
          <w:rFonts w:hint="eastAsia"/>
        </w:rPr>
        <w:t>掌握</w:t>
      </w:r>
      <w:r>
        <w:rPr>
          <w:rFonts w:hint="eastAsia"/>
        </w:rPr>
        <w:t>VRRP</w:t>
      </w:r>
      <w:r>
        <w:rPr>
          <w:rFonts w:hint="eastAsia"/>
        </w:rPr>
        <w:t>认证的配置方法</w:t>
      </w:r>
    </w:p>
    <w:p w14:paraId="6DC26E9F" w14:textId="77777777" w:rsidR="00870A08" w:rsidRDefault="003A5418">
      <w:pPr>
        <w:pStyle w:val="10"/>
      </w:pPr>
      <w:r>
        <w:rPr>
          <w:rFonts w:hint="eastAsia"/>
        </w:rPr>
        <w:t>实验内容</w:t>
      </w:r>
    </w:p>
    <w:p w14:paraId="571AC8C4" w14:textId="77777777" w:rsidR="00870A08" w:rsidRDefault="003A5418">
      <w:pPr>
        <w:ind w:firstLine="420"/>
      </w:pPr>
      <w:r>
        <w:rPr>
          <w:rFonts w:hint="eastAsia"/>
        </w:rPr>
        <w:t>本实验模拟企业网络场景，该公司使用两台路由器</w:t>
      </w:r>
      <w:r>
        <w:rPr>
          <w:rFonts w:hint="eastAsia"/>
        </w:rPr>
        <w:t>R2</w:t>
      </w:r>
      <w:r>
        <w:rPr>
          <w:rFonts w:hint="eastAsia"/>
        </w:rPr>
        <w:t>和</w:t>
      </w:r>
      <w:r>
        <w:rPr>
          <w:rFonts w:hint="eastAsia"/>
        </w:rPr>
        <w:t>R3</w:t>
      </w:r>
      <w:r>
        <w:rPr>
          <w:rFonts w:hint="eastAsia"/>
        </w:rPr>
        <w:t>作为出口网关连接到外网路由器</w:t>
      </w:r>
      <w:r>
        <w:rPr>
          <w:rFonts w:hint="eastAsia"/>
        </w:rPr>
        <w:t>R1</w:t>
      </w:r>
      <w:r>
        <w:rPr>
          <w:rFonts w:hint="eastAsia"/>
        </w:rPr>
        <w:t>，且</w:t>
      </w:r>
      <w:r>
        <w:rPr>
          <w:rFonts w:hint="eastAsia"/>
        </w:rPr>
        <w:t>R2</w:t>
      </w:r>
      <w:r>
        <w:rPr>
          <w:rFonts w:hint="eastAsia"/>
        </w:rPr>
        <w:t>和</w:t>
      </w:r>
      <w:r>
        <w:rPr>
          <w:rFonts w:hint="eastAsia"/>
        </w:rPr>
        <w:t>R3</w:t>
      </w:r>
      <w:r>
        <w:rPr>
          <w:rFonts w:hint="eastAsia"/>
        </w:rPr>
        <w:t>运行</w:t>
      </w:r>
      <w:r>
        <w:rPr>
          <w:rFonts w:hint="eastAsia"/>
        </w:rPr>
        <w:t>VRRP</w:t>
      </w:r>
      <w:r>
        <w:rPr>
          <w:rFonts w:hint="eastAsia"/>
        </w:rPr>
        <w:t>协议，两台路由器在同一个</w:t>
      </w:r>
      <w:proofErr w:type="gramStart"/>
      <w:r>
        <w:rPr>
          <w:rFonts w:hint="eastAsia"/>
        </w:rPr>
        <w:t>虚拟组</w:t>
      </w:r>
      <w:proofErr w:type="gramEnd"/>
      <w:r>
        <w:rPr>
          <w:rFonts w:hint="eastAsia"/>
        </w:rPr>
        <w:t>1</w:t>
      </w:r>
      <w:r>
        <w:rPr>
          <w:rFonts w:hint="eastAsia"/>
        </w:rPr>
        <w:t>，</w:t>
      </w:r>
      <w:r>
        <w:rPr>
          <w:rFonts w:hint="eastAsia"/>
        </w:rPr>
        <w:t>R2</w:t>
      </w:r>
      <w:r>
        <w:rPr>
          <w:rFonts w:hint="eastAsia"/>
        </w:rPr>
        <w:t>为</w:t>
      </w:r>
      <w:r>
        <w:rPr>
          <w:rFonts w:hint="eastAsia"/>
        </w:rPr>
        <w:t>Master</w:t>
      </w:r>
      <w:r>
        <w:rPr>
          <w:rFonts w:hint="eastAsia"/>
        </w:rPr>
        <w:t>路由器。一次公司网络故障，突然所有主机都不能访问外网了，经检查发现是</w:t>
      </w:r>
      <w:r>
        <w:rPr>
          <w:rFonts w:hint="eastAsia"/>
        </w:rPr>
        <w:t>R2</w:t>
      </w:r>
      <w:r>
        <w:rPr>
          <w:rFonts w:hint="eastAsia"/>
        </w:rPr>
        <w:t>与外网路由</w:t>
      </w:r>
      <w:r>
        <w:rPr>
          <w:rFonts w:hint="eastAsia"/>
        </w:rPr>
        <w:lastRenderedPageBreak/>
        <w:t>器</w:t>
      </w:r>
      <w:r>
        <w:rPr>
          <w:rFonts w:hint="eastAsia"/>
        </w:rPr>
        <w:t>R1</w:t>
      </w:r>
      <w:r>
        <w:rPr>
          <w:rFonts w:hint="eastAsia"/>
        </w:rPr>
        <w:t>之间的链路</w:t>
      </w:r>
      <w:r>
        <w:rPr>
          <w:rFonts w:hint="eastAsia"/>
        </w:rPr>
        <w:t>down</w:t>
      </w:r>
      <w:r>
        <w:rPr>
          <w:rFonts w:hint="eastAsia"/>
        </w:rPr>
        <w:t>掉了，而</w:t>
      </w:r>
      <w:r>
        <w:rPr>
          <w:rFonts w:hint="eastAsia"/>
        </w:rPr>
        <w:t>VRRP</w:t>
      </w:r>
      <w:r>
        <w:rPr>
          <w:rFonts w:hint="eastAsia"/>
        </w:rPr>
        <w:t>的</w:t>
      </w:r>
      <w:r>
        <w:rPr>
          <w:rFonts w:hint="eastAsia"/>
        </w:rPr>
        <w:t>Master</w:t>
      </w:r>
      <w:r>
        <w:rPr>
          <w:rFonts w:hint="eastAsia"/>
        </w:rPr>
        <w:t>角色并没有发生切换，所有流量仍发送给</w:t>
      </w:r>
      <w:r>
        <w:rPr>
          <w:rFonts w:hint="eastAsia"/>
        </w:rPr>
        <w:t>R2</w:t>
      </w:r>
      <w:r>
        <w:rPr>
          <w:rFonts w:hint="eastAsia"/>
        </w:rPr>
        <w:t>，导致无法访问外网。现在需对此网络进行优化，进一步提高可靠性和安全性，需要在</w:t>
      </w:r>
      <w:r>
        <w:rPr>
          <w:rFonts w:hint="eastAsia"/>
        </w:rPr>
        <w:t>Master</w:t>
      </w:r>
      <w:r>
        <w:rPr>
          <w:rFonts w:hint="eastAsia"/>
        </w:rPr>
        <w:t>设备做</w:t>
      </w:r>
      <w:r>
        <w:rPr>
          <w:rFonts w:hint="eastAsia"/>
        </w:rPr>
        <w:t>VRRP</w:t>
      </w:r>
      <w:r>
        <w:rPr>
          <w:rFonts w:hint="eastAsia"/>
        </w:rPr>
        <w:t>的上行接口监视，当上行接口故障时，自动降低</w:t>
      </w:r>
      <w:r>
        <w:rPr>
          <w:rFonts w:hint="eastAsia"/>
        </w:rPr>
        <w:t>VRRP</w:t>
      </w:r>
      <w:r>
        <w:rPr>
          <w:rFonts w:hint="eastAsia"/>
        </w:rPr>
        <w:t>优先级使</w:t>
      </w:r>
      <w:r>
        <w:rPr>
          <w:rFonts w:hint="eastAsia"/>
        </w:rPr>
        <w:t>Backup</w:t>
      </w:r>
      <w:r>
        <w:rPr>
          <w:rFonts w:hint="eastAsia"/>
        </w:rPr>
        <w:t>设备能抢占</w:t>
      </w:r>
      <w:r>
        <w:rPr>
          <w:rFonts w:hint="eastAsia"/>
        </w:rPr>
        <w:t>Master</w:t>
      </w:r>
      <w:r>
        <w:rPr>
          <w:rFonts w:hint="eastAsia"/>
        </w:rPr>
        <w:t>角色，接替工作，当链路恢复时，</w:t>
      </w:r>
      <w:r>
        <w:rPr>
          <w:rFonts w:hint="eastAsia"/>
        </w:rPr>
        <w:t>R2</w:t>
      </w:r>
      <w:r>
        <w:rPr>
          <w:rFonts w:hint="eastAsia"/>
        </w:rPr>
        <w:t>又能自动切换回</w:t>
      </w:r>
      <w:r>
        <w:rPr>
          <w:rFonts w:hint="eastAsia"/>
        </w:rPr>
        <w:t>Master</w:t>
      </w:r>
      <w:r>
        <w:rPr>
          <w:rFonts w:hint="eastAsia"/>
        </w:rPr>
        <w:t>设备，并且在</w:t>
      </w:r>
      <w:r>
        <w:rPr>
          <w:rFonts w:hint="eastAsia"/>
        </w:rPr>
        <w:t>Master</w:t>
      </w:r>
      <w:r>
        <w:rPr>
          <w:rFonts w:hint="eastAsia"/>
        </w:rPr>
        <w:t>与</w:t>
      </w:r>
      <w:r>
        <w:rPr>
          <w:rFonts w:hint="eastAsia"/>
        </w:rPr>
        <w:t>Backup</w:t>
      </w:r>
      <w:r>
        <w:rPr>
          <w:rFonts w:hint="eastAsia"/>
        </w:rPr>
        <w:t>设备之间配置</w:t>
      </w:r>
      <w:r>
        <w:rPr>
          <w:rFonts w:hint="eastAsia"/>
        </w:rPr>
        <w:t>VRRP</w:t>
      </w:r>
      <w:r>
        <w:rPr>
          <w:rFonts w:hint="eastAsia"/>
        </w:rPr>
        <w:t>认证，提高安全性。</w:t>
      </w:r>
    </w:p>
    <w:p w14:paraId="3994DC8C" w14:textId="77777777" w:rsidR="00870A08" w:rsidRDefault="003A5418">
      <w:pPr>
        <w:pStyle w:val="10"/>
      </w:pPr>
      <w:r>
        <w:rPr>
          <w:rFonts w:hint="eastAsia"/>
        </w:rPr>
        <w:t>实验拓扑</w:t>
      </w:r>
    </w:p>
    <w:p w14:paraId="1EDDBC6E" w14:textId="77777777" w:rsidR="00870A08" w:rsidRDefault="003A5418">
      <w:pPr>
        <w:pStyle w:val="aff6"/>
        <w:jc w:val="center"/>
      </w:pPr>
      <w:r>
        <w:rPr>
          <w:noProof/>
          <w:lang w:val="en-GB"/>
        </w:rPr>
        <w:drawing>
          <wp:inline distT="0" distB="0" distL="0" distR="0" wp14:anchorId="1F1AF42D" wp14:editId="68162482">
            <wp:extent cx="4629785" cy="2381250"/>
            <wp:effectExtent l="19050" t="0" r="0" b="0"/>
            <wp:docPr id="55" name="图片 54"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descr="捕获.PNG"/>
                    <pic:cNvPicPr>
                      <a:picLocks noChangeAspect="1"/>
                    </pic:cNvPicPr>
                  </pic:nvPicPr>
                  <pic:blipFill>
                    <a:blip r:embed="rId167" cstate="print">
                      <a:grayscl/>
                    </a:blip>
                    <a:stretch>
                      <a:fillRect/>
                    </a:stretch>
                  </pic:blipFill>
                  <pic:spPr>
                    <a:xfrm>
                      <a:off x="0" y="0"/>
                      <a:ext cx="4629796" cy="2381583"/>
                    </a:xfrm>
                    <a:prstGeom prst="rect">
                      <a:avLst/>
                    </a:prstGeom>
                  </pic:spPr>
                </pic:pic>
              </a:graphicData>
            </a:graphic>
          </wp:inline>
        </w:drawing>
      </w:r>
    </w:p>
    <w:p w14:paraId="3B928C12" w14:textId="77777777" w:rsidR="00870A08" w:rsidRDefault="003A5418">
      <w:pPr>
        <w:pStyle w:val="aff6"/>
        <w:jc w:val="center"/>
      </w:pPr>
      <w:r>
        <w:rPr>
          <w:rFonts w:hint="eastAsia"/>
        </w:rPr>
        <w:t>图</w:t>
      </w:r>
      <w:r>
        <w:rPr>
          <w:rFonts w:hint="eastAsia"/>
        </w:rPr>
        <w:t xml:space="preserve">9-3 </w:t>
      </w:r>
      <w:r>
        <w:rPr>
          <w:rFonts w:hint="eastAsia"/>
        </w:rPr>
        <w:t>配置</w:t>
      </w:r>
      <w:r>
        <w:rPr>
          <w:rFonts w:hint="eastAsia"/>
        </w:rPr>
        <w:t>VRRP</w:t>
      </w:r>
      <w:r>
        <w:rPr>
          <w:rFonts w:hint="eastAsia"/>
        </w:rPr>
        <w:t>的接口监视及认证拓扑图</w:t>
      </w:r>
    </w:p>
    <w:p w14:paraId="00146CA7"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08E4D76E" w14:textId="77777777">
        <w:trPr>
          <w:trHeight w:val="471"/>
          <w:jc w:val="center"/>
        </w:trPr>
        <w:tc>
          <w:tcPr>
            <w:tcW w:w="1594" w:type="dxa"/>
            <w:vAlign w:val="center"/>
          </w:tcPr>
          <w:p w14:paraId="2A98FB8A" w14:textId="77777777" w:rsidR="00870A08" w:rsidRDefault="003A5418">
            <w:pPr>
              <w:spacing w:line="240" w:lineRule="auto"/>
              <w:ind w:firstLineChars="0" w:firstLine="0"/>
              <w:jc w:val="center"/>
            </w:pPr>
            <w:r>
              <w:rPr>
                <w:rFonts w:hint="eastAsia"/>
              </w:rPr>
              <w:t>设备</w:t>
            </w:r>
          </w:p>
        </w:tc>
        <w:tc>
          <w:tcPr>
            <w:tcW w:w="1706" w:type="dxa"/>
            <w:vAlign w:val="center"/>
          </w:tcPr>
          <w:p w14:paraId="49F6B1CE" w14:textId="77777777" w:rsidR="00870A08" w:rsidRDefault="003A5418">
            <w:pPr>
              <w:spacing w:line="240" w:lineRule="auto"/>
              <w:ind w:firstLineChars="0" w:firstLine="0"/>
              <w:jc w:val="center"/>
            </w:pPr>
            <w:r>
              <w:rPr>
                <w:rFonts w:hint="eastAsia"/>
              </w:rPr>
              <w:t>接口</w:t>
            </w:r>
          </w:p>
        </w:tc>
        <w:tc>
          <w:tcPr>
            <w:tcW w:w="1882" w:type="dxa"/>
            <w:vAlign w:val="center"/>
          </w:tcPr>
          <w:p w14:paraId="180FF6B1"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3777A963" w14:textId="77777777" w:rsidR="00870A08" w:rsidRDefault="003A5418">
            <w:pPr>
              <w:spacing w:line="240" w:lineRule="auto"/>
              <w:ind w:firstLineChars="0" w:firstLine="0"/>
              <w:jc w:val="center"/>
            </w:pPr>
            <w:r>
              <w:rPr>
                <w:rFonts w:hint="eastAsia"/>
              </w:rPr>
              <w:t>子网掩码</w:t>
            </w:r>
          </w:p>
        </w:tc>
        <w:tc>
          <w:tcPr>
            <w:tcW w:w="1458" w:type="dxa"/>
            <w:vAlign w:val="center"/>
          </w:tcPr>
          <w:p w14:paraId="04AA0094" w14:textId="77777777" w:rsidR="00870A08" w:rsidRDefault="003A5418">
            <w:pPr>
              <w:spacing w:line="240" w:lineRule="auto"/>
              <w:ind w:firstLineChars="0" w:firstLine="0"/>
              <w:jc w:val="center"/>
            </w:pPr>
            <w:r>
              <w:rPr>
                <w:rFonts w:hint="eastAsia"/>
              </w:rPr>
              <w:t>默认网关</w:t>
            </w:r>
          </w:p>
        </w:tc>
      </w:tr>
      <w:tr w:rsidR="00870A08" w14:paraId="72C71310" w14:textId="77777777">
        <w:trPr>
          <w:jc w:val="center"/>
        </w:trPr>
        <w:tc>
          <w:tcPr>
            <w:tcW w:w="1594" w:type="dxa"/>
            <w:vMerge w:val="restart"/>
            <w:vAlign w:val="center"/>
          </w:tcPr>
          <w:p w14:paraId="4E294A23" w14:textId="77777777" w:rsidR="00870A08" w:rsidRDefault="003A5418">
            <w:pPr>
              <w:spacing w:line="240" w:lineRule="auto"/>
              <w:ind w:firstLineChars="0" w:firstLine="0"/>
              <w:jc w:val="center"/>
            </w:pPr>
            <w:r>
              <w:rPr>
                <w:rFonts w:hint="eastAsia"/>
              </w:rPr>
              <w:t>R1(AR1220)</w:t>
            </w:r>
          </w:p>
        </w:tc>
        <w:tc>
          <w:tcPr>
            <w:tcW w:w="1706" w:type="dxa"/>
            <w:vAlign w:val="center"/>
          </w:tcPr>
          <w:p w14:paraId="210DFCE1" w14:textId="77777777" w:rsidR="00870A08" w:rsidRDefault="003A5418">
            <w:pPr>
              <w:spacing w:line="240" w:lineRule="auto"/>
              <w:ind w:firstLineChars="0" w:firstLine="0"/>
              <w:jc w:val="center"/>
            </w:pPr>
            <w:r>
              <w:rPr>
                <w:rFonts w:hint="eastAsia"/>
              </w:rPr>
              <w:t>GE 0/0/0</w:t>
            </w:r>
          </w:p>
        </w:tc>
        <w:tc>
          <w:tcPr>
            <w:tcW w:w="1882" w:type="dxa"/>
            <w:vAlign w:val="center"/>
          </w:tcPr>
          <w:p w14:paraId="30AB0740" w14:textId="77777777" w:rsidR="00870A08" w:rsidRDefault="003A5418">
            <w:pPr>
              <w:spacing w:line="240" w:lineRule="auto"/>
              <w:ind w:firstLineChars="0" w:firstLine="0"/>
              <w:jc w:val="center"/>
            </w:pPr>
            <w:r>
              <w:rPr>
                <w:rFonts w:hint="eastAsia"/>
              </w:rPr>
              <w:t>172.16.2.254</w:t>
            </w:r>
          </w:p>
        </w:tc>
        <w:tc>
          <w:tcPr>
            <w:tcW w:w="1882" w:type="dxa"/>
            <w:vAlign w:val="center"/>
          </w:tcPr>
          <w:p w14:paraId="2C41EEFA" w14:textId="77777777" w:rsidR="00870A08" w:rsidRDefault="003A5418">
            <w:pPr>
              <w:spacing w:line="240" w:lineRule="auto"/>
              <w:ind w:firstLineChars="0" w:firstLine="0"/>
              <w:jc w:val="center"/>
            </w:pPr>
            <w:r>
              <w:rPr>
                <w:rFonts w:hint="eastAsia"/>
              </w:rPr>
              <w:t>255.255.255.0</w:t>
            </w:r>
          </w:p>
        </w:tc>
        <w:tc>
          <w:tcPr>
            <w:tcW w:w="1458" w:type="dxa"/>
            <w:vAlign w:val="center"/>
          </w:tcPr>
          <w:p w14:paraId="7879C6A8" w14:textId="77777777" w:rsidR="00870A08" w:rsidRDefault="003A5418">
            <w:pPr>
              <w:spacing w:line="240" w:lineRule="auto"/>
              <w:ind w:firstLineChars="0" w:firstLine="0"/>
              <w:jc w:val="center"/>
            </w:pPr>
            <w:r>
              <w:rPr>
                <w:rFonts w:hint="eastAsia"/>
              </w:rPr>
              <w:t>N/A</w:t>
            </w:r>
          </w:p>
        </w:tc>
      </w:tr>
      <w:tr w:rsidR="00870A08" w14:paraId="29B5D13C" w14:textId="77777777">
        <w:trPr>
          <w:jc w:val="center"/>
        </w:trPr>
        <w:tc>
          <w:tcPr>
            <w:tcW w:w="1594" w:type="dxa"/>
            <w:vMerge/>
            <w:vAlign w:val="center"/>
          </w:tcPr>
          <w:p w14:paraId="5A334CB7" w14:textId="77777777" w:rsidR="00870A08" w:rsidRDefault="00870A08">
            <w:pPr>
              <w:spacing w:line="240" w:lineRule="auto"/>
              <w:ind w:firstLineChars="0" w:firstLine="0"/>
              <w:jc w:val="center"/>
            </w:pPr>
          </w:p>
        </w:tc>
        <w:tc>
          <w:tcPr>
            <w:tcW w:w="1706" w:type="dxa"/>
            <w:vAlign w:val="center"/>
          </w:tcPr>
          <w:p w14:paraId="7D12E4B7" w14:textId="77777777" w:rsidR="00870A08" w:rsidRDefault="003A5418">
            <w:pPr>
              <w:spacing w:line="240" w:lineRule="auto"/>
              <w:ind w:firstLineChars="0" w:firstLine="0"/>
              <w:jc w:val="center"/>
            </w:pPr>
            <w:r>
              <w:rPr>
                <w:rFonts w:hint="eastAsia"/>
              </w:rPr>
              <w:t>GE 0/0/1</w:t>
            </w:r>
          </w:p>
        </w:tc>
        <w:tc>
          <w:tcPr>
            <w:tcW w:w="1882" w:type="dxa"/>
            <w:vAlign w:val="center"/>
          </w:tcPr>
          <w:p w14:paraId="58DD3152" w14:textId="77777777" w:rsidR="00870A08" w:rsidRDefault="003A5418">
            <w:pPr>
              <w:spacing w:line="240" w:lineRule="auto"/>
              <w:ind w:firstLineChars="0" w:firstLine="0"/>
              <w:jc w:val="center"/>
            </w:pPr>
            <w:r>
              <w:rPr>
                <w:rFonts w:hint="eastAsia"/>
              </w:rPr>
              <w:t>172.16.3.254</w:t>
            </w:r>
          </w:p>
        </w:tc>
        <w:tc>
          <w:tcPr>
            <w:tcW w:w="1882" w:type="dxa"/>
            <w:vAlign w:val="center"/>
          </w:tcPr>
          <w:p w14:paraId="38BA05E9" w14:textId="77777777" w:rsidR="00870A08" w:rsidRDefault="003A5418">
            <w:pPr>
              <w:spacing w:line="240" w:lineRule="auto"/>
              <w:ind w:firstLineChars="0" w:firstLine="0"/>
              <w:jc w:val="center"/>
            </w:pPr>
            <w:r>
              <w:rPr>
                <w:rFonts w:hint="eastAsia"/>
              </w:rPr>
              <w:t>255.255.255.0</w:t>
            </w:r>
          </w:p>
        </w:tc>
        <w:tc>
          <w:tcPr>
            <w:tcW w:w="1458" w:type="dxa"/>
            <w:vAlign w:val="center"/>
          </w:tcPr>
          <w:p w14:paraId="53817D6E" w14:textId="77777777" w:rsidR="00870A08" w:rsidRDefault="003A5418">
            <w:pPr>
              <w:spacing w:line="240" w:lineRule="auto"/>
              <w:ind w:firstLineChars="0" w:firstLine="0"/>
              <w:jc w:val="center"/>
            </w:pPr>
            <w:r>
              <w:rPr>
                <w:rFonts w:hint="eastAsia"/>
              </w:rPr>
              <w:t>N/A</w:t>
            </w:r>
          </w:p>
        </w:tc>
      </w:tr>
      <w:tr w:rsidR="00870A08" w14:paraId="2C0AE043" w14:textId="77777777">
        <w:trPr>
          <w:jc w:val="center"/>
        </w:trPr>
        <w:tc>
          <w:tcPr>
            <w:tcW w:w="1594" w:type="dxa"/>
            <w:vMerge w:val="restart"/>
            <w:vAlign w:val="center"/>
          </w:tcPr>
          <w:p w14:paraId="3F28B055" w14:textId="77777777" w:rsidR="00870A08" w:rsidRDefault="003A5418">
            <w:pPr>
              <w:spacing w:line="240" w:lineRule="auto"/>
              <w:ind w:firstLineChars="0" w:firstLine="0"/>
              <w:jc w:val="center"/>
            </w:pPr>
            <w:r>
              <w:rPr>
                <w:rFonts w:hint="eastAsia"/>
              </w:rPr>
              <w:t>R2(AR1220)</w:t>
            </w:r>
          </w:p>
        </w:tc>
        <w:tc>
          <w:tcPr>
            <w:tcW w:w="1706" w:type="dxa"/>
            <w:vAlign w:val="center"/>
          </w:tcPr>
          <w:p w14:paraId="170175F0" w14:textId="77777777" w:rsidR="00870A08" w:rsidRDefault="003A5418">
            <w:pPr>
              <w:spacing w:line="240" w:lineRule="auto"/>
              <w:ind w:firstLineChars="0" w:firstLine="0"/>
              <w:jc w:val="center"/>
            </w:pPr>
            <w:r>
              <w:rPr>
                <w:rFonts w:hint="eastAsia"/>
              </w:rPr>
              <w:t>GE 0/0/0</w:t>
            </w:r>
          </w:p>
        </w:tc>
        <w:tc>
          <w:tcPr>
            <w:tcW w:w="1882" w:type="dxa"/>
            <w:vAlign w:val="center"/>
          </w:tcPr>
          <w:p w14:paraId="2E162F7C" w14:textId="77777777" w:rsidR="00870A08" w:rsidRDefault="003A5418">
            <w:pPr>
              <w:spacing w:line="240" w:lineRule="auto"/>
              <w:ind w:firstLineChars="0" w:firstLine="0"/>
              <w:jc w:val="center"/>
            </w:pPr>
            <w:r>
              <w:rPr>
                <w:rFonts w:hint="eastAsia"/>
              </w:rPr>
              <w:t>172.16.2.100</w:t>
            </w:r>
          </w:p>
        </w:tc>
        <w:tc>
          <w:tcPr>
            <w:tcW w:w="1882" w:type="dxa"/>
            <w:vAlign w:val="center"/>
          </w:tcPr>
          <w:p w14:paraId="242883D6" w14:textId="77777777" w:rsidR="00870A08" w:rsidRDefault="003A5418">
            <w:pPr>
              <w:spacing w:line="240" w:lineRule="auto"/>
              <w:ind w:firstLineChars="0" w:firstLine="0"/>
              <w:jc w:val="center"/>
            </w:pPr>
            <w:r>
              <w:rPr>
                <w:rFonts w:hint="eastAsia"/>
              </w:rPr>
              <w:t>255.255.255.0</w:t>
            </w:r>
          </w:p>
        </w:tc>
        <w:tc>
          <w:tcPr>
            <w:tcW w:w="1458" w:type="dxa"/>
            <w:vAlign w:val="center"/>
          </w:tcPr>
          <w:p w14:paraId="41566FC6" w14:textId="77777777" w:rsidR="00870A08" w:rsidRDefault="003A5418">
            <w:pPr>
              <w:spacing w:line="240" w:lineRule="auto"/>
              <w:ind w:firstLineChars="0" w:firstLine="0"/>
              <w:jc w:val="center"/>
            </w:pPr>
            <w:r>
              <w:rPr>
                <w:rFonts w:hint="eastAsia"/>
              </w:rPr>
              <w:t>N/A</w:t>
            </w:r>
          </w:p>
        </w:tc>
      </w:tr>
      <w:tr w:rsidR="00870A08" w14:paraId="77765314" w14:textId="77777777">
        <w:trPr>
          <w:trHeight w:val="285"/>
          <w:jc w:val="center"/>
        </w:trPr>
        <w:tc>
          <w:tcPr>
            <w:tcW w:w="1594" w:type="dxa"/>
            <w:vMerge/>
            <w:vAlign w:val="center"/>
          </w:tcPr>
          <w:p w14:paraId="384A424E" w14:textId="77777777" w:rsidR="00870A08" w:rsidRDefault="00870A08">
            <w:pPr>
              <w:ind w:firstLineChars="0" w:firstLine="0"/>
              <w:jc w:val="center"/>
            </w:pPr>
          </w:p>
        </w:tc>
        <w:tc>
          <w:tcPr>
            <w:tcW w:w="1706" w:type="dxa"/>
            <w:vAlign w:val="center"/>
          </w:tcPr>
          <w:p w14:paraId="13DE8D9E" w14:textId="77777777" w:rsidR="00870A08" w:rsidRDefault="003A5418">
            <w:pPr>
              <w:spacing w:line="240" w:lineRule="auto"/>
              <w:ind w:firstLineChars="0" w:firstLine="0"/>
              <w:jc w:val="center"/>
            </w:pPr>
            <w:r>
              <w:rPr>
                <w:rFonts w:hint="eastAsia"/>
              </w:rPr>
              <w:t>Ethernet 1/0/1</w:t>
            </w:r>
          </w:p>
        </w:tc>
        <w:tc>
          <w:tcPr>
            <w:tcW w:w="1882" w:type="dxa"/>
            <w:vAlign w:val="center"/>
          </w:tcPr>
          <w:p w14:paraId="5BEBB3B9" w14:textId="77777777" w:rsidR="00870A08" w:rsidRDefault="003A5418">
            <w:pPr>
              <w:spacing w:line="240" w:lineRule="auto"/>
              <w:ind w:firstLineChars="0" w:firstLine="0"/>
              <w:jc w:val="center"/>
            </w:pPr>
            <w:r>
              <w:rPr>
                <w:rFonts w:hint="eastAsia"/>
              </w:rPr>
              <w:t>172.16.1.100</w:t>
            </w:r>
          </w:p>
        </w:tc>
        <w:tc>
          <w:tcPr>
            <w:tcW w:w="1882" w:type="dxa"/>
            <w:vAlign w:val="center"/>
          </w:tcPr>
          <w:p w14:paraId="7C5AAB6D" w14:textId="77777777" w:rsidR="00870A08" w:rsidRDefault="003A5418">
            <w:pPr>
              <w:spacing w:line="240" w:lineRule="auto"/>
              <w:ind w:firstLineChars="0" w:firstLine="0"/>
              <w:jc w:val="center"/>
            </w:pPr>
            <w:r>
              <w:rPr>
                <w:rFonts w:hint="eastAsia"/>
              </w:rPr>
              <w:t>255.255.255.0</w:t>
            </w:r>
          </w:p>
        </w:tc>
        <w:tc>
          <w:tcPr>
            <w:tcW w:w="1458" w:type="dxa"/>
            <w:vAlign w:val="center"/>
          </w:tcPr>
          <w:p w14:paraId="3D6F7207" w14:textId="77777777" w:rsidR="00870A08" w:rsidRDefault="003A5418">
            <w:pPr>
              <w:spacing w:line="240" w:lineRule="auto"/>
              <w:ind w:firstLineChars="0" w:firstLine="0"/>
              <w:jc w:val="center"/>
            </w:pPr>
            <w:r>
              <w:rPr>
                <w:rFonts w:hint="eastAsia"/>
              </w:rPr>
              <w:t>N/A</w:t>
            </w:r>
          </w:p>
        </w:tc>
      </w:tr>
      <w:tr w:rsidR="00870A08" w14:paraId="2EC7361E" w14:textId="77777777">
        <w:trPr>
          <w:jc w:val="center"/>
        </w:trPr>
        <w:tc>
          <w:tcPr>
            <w:tcW w:w="1594" w:type="dxa"/>
            <w:vMerge w:val="restart"/>
            <w:vAlign w:val="center"/>
          </w:tcPr>
          <w:p w14:paraId="115E0C9F" w14:textId="77777777" w:rsidR="00870A08" w:rsidRDefault="003A5418">
            <w:pPr>
              <w:spacing w:line="240" w:lineRule="auto"/>
              <w:ind w:firstLineChars="0" w:firstLine="0"/>
              <w:jc w:val="center"/>
            </w:pPr>
            <w:r>
              <w:rPr>
                <w:rFonts w:hint="eastAsia"/>
              </w:rPr>
              <w:t>R3(AR1220)</w:t>
            </w:r>
          </w:p>
        </w:tc>
        <w:tc>
          <w:tcPr>
            <w:tcW w:w="1706" w:type="dxa"/>
            <w:vAlign w:val="center"/>
          </w:tcPr>
          <w:p w14:paraId="6016E808" w14:textId="77777777" w:rsidR="00870A08" w:rsidRDefault="003A5418">
            <w:pPr>
              <w:spacing w:line="240" w:lineRule="auto"/>
              <w:ind w:firstLineChars="0" w:firstLine="0"/>
              <w:jc w:val="center"/>
            </w:pPr>
            <w:r>
              <w:rPr>
                <w:rFonts w:hint="eastAsia"/>
              </w:rPr>
              <w:t>GE 0/0/1</w:t>
            </w:r>
          </w:p>
        </w:tc>
        <w:tc>
          <w:tcPr>
            <w:tcW w:w="1882" w:type="dxa"/>
            <w:vAlign w:val="center"/>
          </w:tcPr>
          <w:p w14:paraId="69D0648E" w14:textId="77777777" w:rsidR="00870A08" w:rsidRDefault="003A5418">
            <w:pPr>
              <w:spacing w:line="240" w:lineRule="auto"/>
              <w:ind w:firstLineChars="0" w:firstLine="0"/>
              <w:jc w:val="center"/>
            </w:pPr>
            <w:r>
              <w:rPr>
                <w:rFonts w:hint="eastAsia"/>
              </w:rPr>
              <w:t>172.16.3.200</w:t>
            </w:r>
          </w:p>
        </w:tc>
        <w:tc>
          <w:tcPr>
            <w:tcW w:w="1882" w:type="dxa"/>
            <w:vAlign w:val="center"/>
          </w:tcPr>
          <w:p w14:paraId="7AAE79C4" w14:textId="77777777" w:rsidR="00870A08" w:rsidRDefault="003A5418">
            <w:pPr>
              <w:spacing w:line="240" w:lineRule="auto"/>
              <w:ind w:firstLineChars="0" w:firstLine="0"/>
              <w:jc w:val="center"/>
            </w:pPr>
            <w:r>
              <w:rPr>
                <w:rFonts w:hint="eastAsia"/>
              </w:rPr>
              <w:t>255.255.255.0</w:t>
            </w:r>
          </w:p>
        </w:tc>
        <w:tc>
          <w:tcPr>
            <w:tcW w:w="1458" w:type="dxa"/>
            <w:vAlign w:val="center"/>
          </w:tcPr>
          <w:p w14:paraId="128260C6" w14:textId="77777777" w:rsidR="00870A08" w:rsidRDefault="003A5418">
            <w:pPr>
              <w:spacing w:line="240" w:lineRule="auto"/>
              <w:ind w:firstLineChars="0" w:firstLine="0"/>
              <w:jc w:val="center"/>
            </w:pPr>
            <w:r>
              <w:rPr>
                <w:rFonts w:hint="eastAsia"/>
              </w:rPr>
              <w:t>N/A</w:t>
            </w:r>
          </w:p>
        </w:tc>
      </w:tr>
      <w:tr w:rsidR="00870A08" w14:paraId="53CA861E" w14:textId="77777777">
        <w:trPr>
          <w:jc w:val="center"/>
        </w:trPr>
        <w:tc>
          <w:tcPr>
            <w:tcW w:w="1594" w:type="dxa"/>
            <w:vMerge/>
            <w:vAlign w:val="center"/>
          </w:tcPr>
          <w:p w14:paraId="2B73DA7E" w14:textId="77777777" w:rsidR="00870A08" w:rsidRDefault="00870A08">
            <w:pPr>
              <w:ind w:firstLineChars="0" w:firstLine="0"/>
              <w:jc w:val="center"/>
            </w:pPr>
          </w:p>
        </w:tc>
        <w:tc>
          <w:tcPr>
            <w:tcW w:w="1706" w:type="dxa"/>
            <w:vAlign w:val="center"/>
          </w:tcPr>
          <w:p w14:paraId="1691D317" w14:textId="77777777" w:rsidR="00870A08" w:rsidRDefault="003A5418">
            <w:pPr>
              <w:spacing w:line="240" w:lineRule="auto"/>
              <w:ind w:firstLineChars="0" w:firstLine="0"/>
              <w:jc w:val="center"/>
            </w:pPr>
            <w:r>
              <w:rPr>
                <w:rFonts w:hint="eastAsia"/>
              </w:rPr>
              <w:t>Ethernet 1/0/1</w:t>
            </w:r>
          </w:p>
        </w:tc>
        <w:tc>
          <w:tcPr>
            <w:tcW w:w="1882" w:type="dxa"/>
            <w:vAlign w:val="center"/>
          </w:tcPr>
          <w:p w14:paraId="735BDF7C" w14:textId="77777777" w:rsidR="00870A08" w:rsidRDefault="003A5418">
            <w:pPr>
              <w:spacing w:line="240" w:lineRule="auto"/>
              <w:ind w:firstLineChars="0" w:firstLine="0"/>
              <w:jc w:val="center"/>
            </w:pPr>
            <w:r>
              <w:rPr>
                <w:rFonts w:hint="eastAsia"/>
              </w:rPr>
              <w:t>172.16.1.200</w:t>
            </w:r>
          </w:p>
        </w:tc>
        <w:tc>
          <w:tcPr>
            <w:tcW w:w="1882" w:type="dxa"/>
            <w:vAlign w:val="center"/>
          </w:tcPr>
          <w:p w14:paraId="269998DA" w14:textId="77777777" w:rsidR="00870A08" w:rsidRDefault="003A5418">
            <w:pPr>
              <w:spacing w:line="240" w:lineRule="auto"/>
              <w:ind w:firstLineChars="0" w:firstLine="0"/>
              <w:jc w:val="center"/>
            </w:pPr>
            <w:r>
              <w:rPr>
                <w:rFonts w:hint="eastAsia"/>
              </w:rPr>
              <w:t>255.255.255.0</w:t>
            </w:r>
          </w:p>
        </w:tc>
        <w:tc>
          <w:tcPr>
            <w:tcW w:w="1458" w:type="dxa"/>
            <w:vAlign w:val="center"/>
          </w:tcPr>
          <w:p w14:paraId="6D899FF6" w14:textId="77777777" w:rsidR="00870A08" w:rsidRDefault="003A5418">
            <w:pPr>
              <w:spacing w:line="240" w:lineRule="auto"/>
              <w:ind w:firstLineChars="0" w:firstLine="0"/>
              <w:jc w:val="center"/>
            </w:pPr>
            <w:r>
              <w:rPr>
                <w:rFonts w:hint="eastAsia"/>
              </w:rPr>
              <w:t>N/A</w:t>
            </w:r>
          </w:p>
        </w:tc>
      </w:tr>
      <w:tr w:rsidR="00870A08" w14:paraId="1A1CE5DF" w14:textId="77777777">
        <w:trPr>
          <w:jc w:val="center"/>
        </w:trPr>
        <w:tc>
          <w:tcPr>
            <w:tcW w:w="1594" w:type="dxa"/>
            <w:vAlign w:val="center"/>
          </w:tcPr>
          <w:p w14:paraId="1B882084" w14:textId="77777777" w:rsidR="00870A08" w:rsidRDefault="003A5418">
            <w:pPr>
              <w:spacing w:line="240" w:lineRule="auto"/>
              <w:ind w:firstLineChars="0" w:firstLine="0"/>
              <w:jc w:val="center"/>
            </w:pPr>
            <w:r>
              <w:rPr>
                <w:rFonts w:hint="eastAsia"/>
              </w:rPr>
              <w:t>PC-1</w:t>
            </w:r>
          </w:p>
        </w:tc>
        <w:tc>
          <w:tcPr>
            <w:tcW w:w="1706" w:type="dxa"/>
            <w:vAlign w:val="center"/>
          </w:tcPr>
          <w:p w14:paraId="505425D8" w14:textId="77777777" w:rsidR="00870A08" w:rsidRDefault="003A5418">
            <w:pPr>
              <w:spacing w:line="240" w:lineRule="auto"/>
              <w:ind w:firstLineChars="0" w:firstLine="0"/>
              <w:jc w:val="center"/>
            </w:pPr>
            <w:r>
              <w:rPr>
                <w:rFonts w:hint="eastAsia"/>
              </w:rPr>
              <w:t>Ethernet 0/0/1</w:t>
            </w:r>
          </w:p>
        </w:tc>
        <w:tc>
          <w:tcPr>
            <w:tcW w:w="1882" w:type="dxa"/>
            <w:vAlign w:val="center"/>
          </w:tcPr>
          <w:p w14:paraId="473CAAA8" w14:textId="77777777" w:rsidR="00870A08" w:rsidRDefault="003A5418">
            <w:pPr>
              <w:spacing w:line="240" w:lineRule="auto"/>
              <w:ind w:firstLineChars="0" w:firstLine="0"/>
              <w:jc w:val="center"/>
            </w:pPr>
            <w:r>
              <w:rPr>
                <w:rFonts w:hint="eastAsia"/>
              </w:rPr>
              <w:t>172.16.1.1</w:t>
            </w:r>
          </w:p>
        </w:tc>
        <w:tc>
          <w:tcPr>
            <w:tcW w:w="1882" w:type="dxa"/>
            <w:vAlign w:val="center"/>
          </w:tcPr>
          <w:p w14:paraId="7D6BCB0A" w14:textId="77777777" w:rsidR="00870A08" w:rsidRDefault="003A5418">
            <w:pPr>
              <w:spacing w:line="240" w:lineRule="auto"/>
              <w:ind w:firstLineChars="0" w:firstLine="0"/>
              <w:jc w:val="center"/>
            </w:pPr>
            <w:r>
              <w:rPr>
                <w:rFonts w:hint="eastAsia"/>
              </w:rPr>
              <w:t>255.255.255.0</w:t>
            </w:r>
          </w:p>
        </w:tc>
        <w:tc>
          <w:tcPr>
            <w:tcW w:w="1458" w:type="dxa"/>
            <w:vAlign w:val="center"/>
          </w:tcPr>
          <w:p w14:paraId="2B5940EF" w14:textId="77777777" w:rsidR="00870A08" w:rsidRDefault="003A5418">
            <w:pPr>
              <w:spacing w:line="240" w:lineRule="auto"/>
              <w:ind w:firstLineChars="0" w:firstLine="0"/>
            </w:pPr>
            <w:r>
              <w:rPr>
                <w:rFonts w:hint="eastAsia"/>
              </w:rPr>
              <w:t>172.16.1.254</w:t>
            </w:r>
          </w:p>
        </w:tc>
      </w:tr>
      <w:tr w:rsidR="00870A08" w14:paraId="5474E8D5" w14:textId="77777777">
        <w:trPr>
          <w:jc w:val="center"/>
        </w:trPr>
        <w:tc>
          <w:tcPr>
            <w:tcW w:w="1594" w:type="dxa"/>
            <w:vAlign w:val="center"/>
          </w:tcPr>
          <w:p w14:paraId="61AB55B4" w14:textId="77777777" w:rsidR="00870A08" w:rsidRDefault="003A5418">
            <w:pPr>
              <w:spacing w:line="240" w:lineRule="auto"/>
              <w:ind w:firstLineChars="0" w:firstLine="0"/>
              <w:jc w:val="center"/>
            </w:pPr>
            <w:r>
              <w:rPr>
                <w:rFonts w:hint="eastAsia"/>
              </w:rPr>
              <w:t>PC-2</w:t>
            </w:r>
          </w:p>
        </w:tc>
        <w:tc>
          <w:tcPr>
            <w:tcW w:w="1706" w:type="dxa"/>
            <w:vAlign w:val="center"/>
          </w:tcPr>
          <w:p w14:paraId="0503D55A" w14:textId="77777777" w:rsidR="00870A08" w:rsidRDefault="003A5418">
            <w:pPr>
              <w:spacing w:line="240" w:lineRule="auto"/>
              <w:ind w:firstLineChars="0" w:firstLine="0"/>
              <w:jc w:val="center"/>
            </w:pPr>
            <w:r>
              <w:rPr>
                <w:rFonts w:hint="eastAsia"/>
              </w:rPr>
              <w:t>Ethernet 0/0/1</w:t>
            </w:r>
          </w:p>
        </w:tc>
        <w:tc>
          <w:tcPr>
            <w:tcW w:w="1882" w:type="dxa"/>
            <w:vAlign w:val="center"/>
          </w:tcPr>
          <w:p w14:paraId="7F1C93F1" w14:textId="77777777" w:rsidR="00870A08" w:rsidRDefault="003A5418">
            <w:pPr>
              <w:spacing w:line="240" w:lineRule="auto"/>
              <w:ind w:firstLineChars="0" w:firstLine="0"/>
              <w:jc w:val="center"/>
            </w:pPr>
            <w:r>
              <w:rPr>
                <w:rFonts w:hint="eastAsia"/>
              </w:rPr>
              <w:t>172.16.1.2</w:t>
            </w:r>
          </w:p>
        </w:tc>
        <w:tc>
          <w:tcPr>
            <w:tcW w:w="1882" w:type="dxa"/>
            <w:vAlign w:val="center"/>
          </w:tcPr>
          <w:p w14:paraId="066471E0" w14:textId="77777777" w:rsidR="00870A08" w:rsidRDefault="003A5418">
            <w:pPr>
              <w:spacing w:line="240" w:lineRule="auto"/>
              <w:ind w:firstLineChars="0" w:firstLine="0"/>
              <w:jc w:val="center"/>
            </w:pPr>
            <w:r>
              <w:rPr>
                <w:rFonts w:hint="eastAsia"/>
              </w:rPr>
              <w:t>255.255.255.0</w:t>
            </w:r>
          </w:p>
        </w:tc>
        <w:tc>
          <w:tcPr>
            <w:tcW w:w="1458" w:type="dxa"/>
            <w:vAlign w:val="center"/>
          </w:tcPr>
          <w:p w14:paraId="56715273" w14:textId="77777777" w:rsidR="00870A08" w:rsidRDefault="003A5418">
            <w:pPr>
              <w:spacing w:line="240" w:lineRule="auto"/>
              <w:ind w:firstLineChars="0" w:firstLine="0"/>
            </w:pPr>
            <w:r>
              <w:rPr>
                <w:rFonts w:hint="eastAsia"/>
              </w:rPr>
              <w:t>172.16.1.254</w:t>
            </w:r>
          </w:p>
        </w:tc>
      </w:tr>
    </w:tbl>
    <w:p w14:paraId="2415122A" w14:textId="77777777" w:rsidR="00870A08" w:rsidRDefault="003A5418">
      <w:pPr>
        <w:pStyle w:val="10"/>
      </w:pPr>
      <w:r>
        <w:rPr>
          <w:rFonts w:hint="eastAsia"/>
        </w:rPr>
        <w:lastRenderedPageBreak/>
        <w:t>实验步骤</w:t>
      </w:r>
    </w:p>
    <w:p w14:paraId="5766A67B" w14:textId="77777777" w:rsidR="00870A08" w:rsidRDefault="003A5418">
      <w:pPr>
        <w:pStyle w:val="2"/>
        <w:numPr>
          <w:ilvl w:val="0"/>
          <w:numId w:val="49"/>
        </w:numPr>
      </w:pPr>
      <w:r>
        <w:rPr>
          <w:rFonts w:hint="eastAsia"/>
        </w:rPr>
        <w:t>基本配置</w:t>
      </w:r>
    </w:p>
    <w:p w14:paraId="180D92A1" w14:textId="77777777" w:rsidR="00870A08" w:rsidRDefault="003A5418">
      <w:pPr>
        <w:ind w:firstLine="420"/>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5BBEEB13" w14:textId="77777777" w:rsidR="00870A08" w:rsidRDefault="003A5418">
      <w:pPr>
        <w:pStyle w:val="aff6"/>
      </w:pPr>
      <w:r>
        <w:t>[R</w:t>
      </w:r>
      <w:proofErr w:type="gramStart"/>
      <w:r>
        <w:t>2]ping</w:t>
      </w:r>
      <w:proofErr w:type="gramEnd"/>
      <w:r>
        <w:t xml:space="preserve"> 172.16.1.1</w:t>
      </w:r>
    </w:p>
    <w:p w14:paraId="464D27C5" w14:textId="77777777" w:rsidR="00870A08" w:rsidRDefault="003A5418">
      <w:pPr>
        <w:pStyle w:val="aff6"/>
      </w:pPr>
      <w:r>
        <w:t xml:space="preserve">  PING 172.16.1.1: </w:t>
      </w:r>
      <w:proofErr w:type="gramStart"/>
      <w:r>
        <w:t>56  data</w:t>
      </w:r>
      <w:proofErr w:type="gramEnd"/>
      <w:r>
        <w:t xml:space="preserve"> bytes, press CTRL_C to break</w:t>
      </w:r>
    </w:p>
    <w:p w14:paraId="18FB91AD" w14:textId="77777777" w:rsidR="00870A08" w:rsidRDefault="003A5418">
      <w:pPr>
        <w:pStyle w:val="aff6"/>
      </w:pPr>
      <w:r>
        <w:t xml:space="preserve">    Reply from 172.16.1.1: bytes=56 Sequence=1 </w:t>
      </w:r>
      <w:proofErr w:type="spellStart"/>
      <w:r>
        <w:t>ttl</w:t>
      </w:r>
      <w:proofErr w:type="spellEnd"/>
      <w:r>
        <w:t xml:space="preserve">=128 time=80 </w:t>
      </w:r>
      <w:proofErr w:type="spellStart"/>
      <w:r>
        <w:t>ms</w:t>
      </w:r>
      <w:proofErr w:type="spellEnd"/>
    </w:p>
    <w:p w14:paraId="06105CEA" w14:textId="77777777" w:rsidR="00870A08" w:rsidRDefault="003A5418">
      <w:pPr>
        <w:pStyle w:val="aff6"/>
      </w:pPr>
      <w:r>
        <w:t xml:space="preserve">    Reply from 172.16.1.1: bytes=56 Sequence=2 </w:t>
      </w:r>
      <w:proofErr w:type="spellStart"/>
      <w:r>
        <w:t>ttl</w:t>
      </w:r>
      <w:proofErr w:type="spellEnd"/>
      <w:r>
        <w:t xml:space="preserve">=128 time=50 </w:t>
      </w:r>
      <w:proofErr w:type="spellStart"/>
      <w:r>
        <w:t>ms</w:t>
      </w:r>
      <w:proofErr w:type="spellEnd"/>
    </w:p>
    <w:p w14:paraId="3CC91FED" w14:textId="77777777" w:rsidR="00870A08" w:rsidRDefault="003A5418">
      <w:pPr>
        <w:pStyle w:val="aff6"/>
      </w:pPr>
      <w:r>
        <w:t xml:space="preserve">    Reply from 172.16.1.1: bytes=56 Sequence=3 </w:t>
      </w:r>
      <w:proofErr w:type="spellStart"/>
      <w:r>
        <w:t>ttl</w:t>
      </w:r>
      <w:proofErr w:type="spellEnd"/>
      <w:r>
        <w:t xml:space="preserve">=128 time=40 </w:t>
      </w:r>
      <w:proofErr w:type="spellStart"/>
      <w:r>
        <w:t>ms</w:t>
      </w:r>
      <w:proofErr w:type="spellEnd"/>
    </w:p>
    <w:p w14:paraId="0ADA934E" w14:textId="77777777" w:rsidR="00870A08" w:rsidRDefault="003A5418">
      <w:pPr>
        <w:pStyle w:val="aff6"/>
      </w:pPr>
      <w:r>
        <w:t xml:space="preserve">    Reply from 172.16.1.1: bytes=56 Sequence=4 </w:t>
      </w:r>
      <w:proofErr w:type="spellStart"/>
      <w:r>
        <w:t>ttl</w:t>
      </w:r>
      <w:proofErr w:type="spellEnd"/>
      <w:r>
        <w:t xml:space="preserve">=128 time=30 </w:t>
      </w:r>
      <w:proofErr w:type="spellStart"/>
      <w:r>
        <w:t>ms</w:t>
      </w:r>
      <w:proofErr w:type="spellEnd"/>
    </w:p>
    <w:p w14:paraId="7E51C065" w14:textId="77777777" w:rsidR="00870A08" w:rsidRDefault="003A5418">
      <w:pPr>
        <w:pStyle w:val="aff6"/>
      </w:pPr>
      <w:r>
        <w:t xml:space="preserve">    Reply from 172.16.1.1: bytes=56 Sequence=5 </w:t>
      </w:r>
      <w:proofErr w:type="spellStart"/>
      <w:r>
        <w:t>ttl</w:t>
      </w:r>
      <w:proofErr w:type="spellEnd"/>
      <w:r>
        <w:t xml:space="preserve">=128 time=20 </w:t>
      </w:r>
      <w:proofErr w:type="spellStart"/>
      <w:r>
        <w:t>ms</w:t>
      </w:r>
      <w:proofErr w:type="spellEnd"/>
    </w:p>
    <w:p w14:paraId="214ED136" w14:textId="77777777" w:rsidR="00870A08" w:rsidRDefault="003A5418">
      <w:pPr>
        <w:pStyle w:val="aff6"/>
      </w:pPr>
      <w:r>
        <w:t xml:space="preserve">  --- 172.16.1.1 ping statistics ---</w:t>
      </w:r>
    </w:p>
    <w:p w14:paraId="67BCDB75" w14:textId="77777777" w:rsidR="00870A08" w:rsidRDefault="003A5418">
      <w:pPr>
        <w:pStyle w:val="aff6"/>
      </w:pPr>
      <w:r>
        <w:t xml:space="preserve">    5 packet(s) transmitted</w:t>
      </w:r>
    </w:p>
    <w:p w14:paraId="533C0559" w14:textId="77777777" w:rsidR="00870A08" w:rsidRDefault="003A5418">
      <w:pPr>
        <w:pStyle w:val="aff6"/>
      </w:pPr>
      <w:r>
        <w:t xml:space="preserve">    5 packet(s) received</w:t>
      </w:r>
    </w:p>
    <w:p w14:paraId="40A60C1C" w14:textId="77777777" w:rsidR="00870A08" w:rsidRDefault="003A5418">
      <w:pPr>
        <w:pStyle w:val="aff6"/>
      </w:pPr>
      <w:r>
        <w:t xml:space="preserve">    0.00% packet loss</w:t>
      </w:r>
    </w:p>
    <w:p w14:paraId="3D2B73C6" w14:textId="77777777" w:rsidR="00870A08" w:rsidRDefault="003A5418">
      <w:pPr>
        <w:pStyle w:val="aff6"/>
      </w:pPr>
      <w:r>
        <w:t xml:space="preserve">    round-trip min/avg/max = 20/44/80 </w:t>
      </w:r>
      <w:proofErr w:type="spellStart"/>
      <w:r>
        <w:t>ms</w:t>
      </w:r>
      <w:proofErr w:type="spellEnd"/>
    </w:p>
    <w:p w14:paraId="47055875" w14:textId="77777777" w:rsidR="00870A08" w:rsidRDefault="00870A08">
      <w:pPr>
        <w:pStyle w:val="aff6"/>
      </w:pPr>
    </w:p>
    <w:p w14:paraId="331F5F11" w14:textId="77777777" w:rsidR="00870A08" w:rsidRDefault="003A5418">
      <w:pPr>
        <w:ind w:firstLine="420"/>
      </w:pPr>
      <w:r>
        <w:rPr>
          <w:rFonts w:hint="eastAsia"/>
        </w:rPr>
        <w:t>其余直连网段的连通性测试省略。</w:t>
      </w:r>
    </w:p>
    <w:p w14:paraId="558ECB7E" w14:textId="77777777" w:rsidR="00870A08" w:rsidRDefault="003A5418">
      <w:pPr>
        <w:pStyle w:val="2"/>
        <w:rPr>
          <w:rFonts w:ascii="微软雅黑" w:hAnsi="微软雅黑"/>
        </w:rPr>
      </w:pPr>
      <w:r>
        <w:rPr>
          <w:rFonts w:ascii="微软雅黑" w:hAnsi="微软雅黑" w:hint="eastAsia"/>
        </w:rPr>
        <w:t>部署OSPF网络</w:t>
      </w:r>
    </w:p>
    <w:p w14:paraId="62218314" w14:textId="77777777" w:rsidR="00870A08" w:rsidRDefault="003A5418">
      <w:pPr>
        <w:ind w:firstLine="420"/>
      </w:pPr>
      <w:r>
        <w:rPr>
          <w:rFonts w:hint="eastAsia"/>
        </w:rPr>
        <w:t>在公司的出口网关路由器</w:t>
      </w:r>
      <w:r>
        <w:rPr>
          <w:rFonts w:hint="eastAsia"/>
        </w:rPr>
        <w:t>R2</w:t>
      </w:r>
      <w:r>
        <w:rPr>
          <w:rFonts w:hint="eastAsia"/>
        </w:rPr>
        <w:t>，</w:t>
      </w:r>
      <w:r>
        <w:rPr>
          <w:rFonts w:hint="eastAsia"/>
        </w:rPr>
        <w:t>R3</w:t>
      </w:r>
      <w:r>
        <w:rPr>
          <w:rFonts w:hint="eastAsia"/>
        </w:rPr>
        <w:t>，和外网路由器</w:t>
      </w:r>
      <w:r>
        <w:rPr>
          <w:rFonts w:hint="eastAsia"/>
        </w:rPr>
        <w:t>R1</w:t>
      </w:r>
      <w:r>
        <w:rPr>
          <w:rFonts w:hint="eastAsia"/>
        </w:rPr>
        <w:t>上配置</w:t>
      </w:r>
      <w:r>
        <w:rPr>
          <w:rFonts w:hint="eastAsia"/>
        </w:rPr>
        <w:t>OSPF</w:t>
      </w:r>
      <w:r>
        <w:rPr>
          <w:rFonts w:hint="eastAsia"/>
        </w:rPr>
        <w:t>协议，使用进程号</w:t>
      </w:r>
      <w:r>
        <w:rPr>
          <w:rFonts w:hint="eastAsia"/>
        </w:rPr>
        <w:t>1</w:t>
      </w:r>
      <w:r>
        <w:rPr>
          <w:rFonts w:hint="eastAsia"/>
        </w:rPr>
        <w:t>，且所有网段均通告</w:t>
      </w:r>
      <w:proofErr w:type="gramStart"/>
      <w:r>
        <w:rPr>
          <w:rFonts w:hint="eastAsia"/>
        </w:rPr>
        <w:t>进区域</w:t>
      </w:r>
      <w:proofErr w:type="gramEnd"/>
      <w:r>
        <w:rPr>
          <w:rFonts w:hint="eastAsia"/>
        </w:rPr>
        <w:t>0</w:t>
      </w:r>
      <w:r>
        <w:rPr>
          <w:rFonts w:hint="eastAsia"/>
        </w:rPr>
        <w:t>中。</w:t>
      </w:r>
      <w:r>
        <w:t xml:space="preserve"> </w:t>
      </w:r>
    </w:p>
    <w:p w14:paraId="3AAE7C18" w14:textId="77777777" w:rsidR="00870A08" w:rsidRDefault="003A5418">
      <w:pPr>
        <w:pStyle w:val="aff6"/>
      </w:pPr>
      <w:r>
        <w:t>[R</w:t>
      </w:r>
      <w:proofErr w:type="gramStart"/>
      <w:r>
        <w:t>1]</w:t>
      </w:r>
      <w:proofErr w:type="spellStart"/>
      <w:r>
        <w:t>ospf</w:t>
      </w:r>
      <w:proofErr w:type="spellEnd"/>
      <w:proofErr w:type="gramEnd"/>
      <w:r>
        <w:t xml:space="preserve"> 1</w:t>
      </w:r>
    </w:p>
    <w:p w14:paraId="52DB78CA" w14:textId="77777777" w:rsidR="00870A08" w:rsidRDefault="003A5418">
      <w:pPr>
        <w:pStyle w:val="aff6"/>
      </w:pPr>
      <w:r>
        <w:t>[R1-ospf-</w:t>
      </w:r>
      <w:proofErr w:type="gramStart"/>
      <w:r>
        <w:t>1]area</w:t>
      </w:r>
      <w:proofErr w:type="gramEnd"/>
      <w:r>
        <w:t xml:space="preserve"> 0</w:t>
      </w:r>
    </w:p>
    <w:p w14:paraId="48B5AF94" w14:textId="77777777" w:rsidR="00870A08" w:rsidRDefault="003A5418">
      <w:pPr>
        <w:pStyle w:val="aff6"/>
      </w:pPr>
      <w:r>
        <w:t>[R1-ospf-1-area-0.0.0.</w:t>
      </w:r>
      <w:proofErr w:type="gramStart"/>
      <w:r>
        <w:t>0]net</w:t>
      </w:r>
      <w:r>
        <w:rPr>
          <w:rFonts w:hint="eastAsia"/>
        </w:rPr>
        <w:t>work</w:t>
      </w:r>
      <w:proofErr w:type="gramEnd"/>
      <w:r>
        <w:t xml:space="preserve"> 172.16.2.0 0.0.0.255</w:t>
      </w:r>
    </w:p>
    <w:p w14:paraId="7D1DA491" w14:textId="77777777" w:rsidR="00870A08" w:rsidRDefault="003A5418">
      <w:pPr>
        <w:pStyle w:val="aff6"/>
      </w:pPr>
      <w:r>
        <w:t>[R1-ospf-1-area-0.0.0.</w:t>
      </w:r>
      <w:proofErr w:type="gramStart"/>
      <w:r>
        <w:t>0]net</w:t>
      </w:r>
      <w:r>
        <w:rPr>
          <w:rFonts w:hint="eastAsia"/>
        </w:rPr>
        <w:t>work</w:t>
      </w:r>
      <w:proofErr w:type="gramEnd"/>
      <w:r>
        <w:t xml:space="preserve"> 172.16.3.0 0.0.0.255</w:t>
      </w:r>
    </w:p>
    <w:p w14:paraId="753F4CC7" w14:textId="77777777" w:rsidR="00870A08" w:rsidRDefault="00870A08">
      <w:pPr>
        <w:pStyle w:val="aff6"/>
      </w:pPr>
    </w:p>
    <w:p w14:paraId="1871631C" w14:textId="77777777" w:rsidR="00870A08" w:rsidRDefault="003A5418">
      <w:pPr>
        <w:pStyle w:val="aff6"/>
      </w:pPr>
      <w:r>
        <w:t>[R</w:t>
      </w:r>
      <w:proofErr w:type="gramStart"/>
      <w:r>
        <w:t>2]</w:t>
      </w:r>
      <w:proofErr w:type="spellStart"/>
      <w:r>
        <w:t>ospf</w:t>
      </w:r>
      <w:proofErr w:type="spellEnd"/>
      <w:proofErr w:type="gramEnd"/>
      <w:r>
        <w:t xml:space="preserve"> 1</w:t>
      </w:r>
    </w:p>
    <w:p w14:paraId="50F3E38A" w14:textId="77777777" w:rsidR="00870A08" w:rsidRDefault="003A5418">
      <w:pPr>
        <w:pStyle w:val="aff6"/>
      </w:pPr>
      <w:r>
        <w:t>[R2-ospf-</w:t>
      </w:r>
      <w:proofErr w:type="gramStart"/>
      <w:r>
        <w:t>1]area</w:t>
      </w:r>
      <w:proofErr w:type="gramEnd"/>
      <w:r>
        <w:t xml:space="preserve"> 0</w:t>
      </w:r>
    </w:p>
    <w:p w14:paraId="376D1214" w14:textId="77777777" w:rsidR="00870A08" w:rsidRDefault="003A5418">
      <w:pPr>
        <w:pStyle w:val="aff6"/>
      </w:pPr>
      <w:r>
        <w:t>[R2-ospf-1-area-0.0.0.</w:t>
      </w:r>
      <w:proofErr w:type="gramStart"/>
      <w:r>
        <w:t>0]network</w:t>
      </w:r>
      <w:proofErr w:type="gramEnd"/>
      <w:r>
        <w:t xml:space="preserve"> 172.16.1.0 0.0.</w:t>
      </w:r>
      <w:r>
        <w:rPr>
          <w:rFonts w:hint="eastAsia"/>
        </w:rPr>
        <w:t>0.255</w:t>
      </w:r>
    </w:p>
    <w:p w14:paraId="6E5B6726" w14:textId="77777777" w:rsidR="00870A08" w:rsidRDefault="003A5418">
      <w:pPr>
        <w:pStyle w:val="aff6"/>
      </w:pPr>
      <w:r>
        <w:t>[R2-ospf-1-area-0.0.0.</w:t>
      </w:r>
      <w:proofErr w:type="gramStart"/>
      <w:r>
        <w:t>0]network</w:t>
      </w:r>
      <w:proofErr w:type="gramEnd"/>
      <w:r>
        <w:t xml:space="preserve"> 172.16.2.0 0.0.0.255</w:t>
      </w:r>
    </w:p>
    <w:p w14:paraId="43910D7F" w14:textId="77777777" w:rsidR="00870A08" w:rsidRDefault="00870A08">
      <w:pPr>
        <w:pStyle w:val="aff6"/>
      </w:pPr>
    </w:p>
    <w:p w14:paraId="2EBFA22C" w14:textId="77777777" w:rsidR="00870A08" w:rsidRDefault="003A5418">
      <w:pPr>
        <w:pStyle w:val="aff6"/>
      </w:pPr>
      <w:r>
        <w:t>[R</w:t>
      </w:r>
      <w:proofErr w:type="gramStart"/>
      <w:r>
        <w:t>3]</w:t>
      </w:r>
      <w:proofErr w:type="spellStart"/>
      <w:r>
        <w:t>ospf</w:t>
      </w:r>
      <w:proofErr w:type="spellEnd"/>
      <w:proofErr w:type="gramEnd"/>
      <w:r>
        <w:t xml:space="preserve"> 1</w:t>
      </w:r>
    </w:p>
    <w:p w14:paraId="08BD2E15" w14:textId="77777777" w:rsidR="00870A08" w:rsidRDefault="003A5418">
      <w:pPr>
        <w:pStyle w:val="aff6"/>
      </w:pPr>
      <w:r>
        <w:t>[R3-ospf-</w:t>
      </w:r>
      <w:proofErr w:type="gramStart"/>
      <w:r>
        <w:t>1]area</w:t>
      </w:r>
      <w:proofErr w:type="gramEnd"/>
      <w:r>
        <w:t xml:space="preserve"> 0</w:t>
      </w:r>
    </w:p>
    <w:p w14:paraId="5C9D82AA" w14:textId="77777777" w:rsidR="00870A08" w:rsidRDefault="003A5418">
      <w:pPr>
        <w:pStyle w:val="aff6"/>
      </w:pPr>
      <w:r>
        <w:t>[R3-ospf-1-area-0.0.0.</w:t>
      </w:r>
      <w:proofErr w:type="gramStart"/>
      <w:r>
        <w:t>0]network</w:t>
      </w:r>
      <w:proofErr w:type="gramEnd"/>
      <w:r>
        <w:t xml:space="preserve"> 172.16.1.0 0.0.0.255</w:t>
      </w:r>
    </w:p>
    <w:p w14:paraId="21AAA5F3" w14:textId="77777777" w:rsidR="00870A08" w:rsidRDefault="003A5418">
      <w:pPr>
        <w:pStyle w:val="aff6"/>
      </w:pPr>
      <w:r>
        <w:t>[R3-ospf-1-area-0.0.0.</w:t>
      </w:r>
      <w:proofErr w:type="gramStart"/>
      <w:r>
        <w:t>0]network</w:t>
      </w:r>
      <w:proofErr w:type="gramEnd"/>
      <w:r>
        <w:t xml:space="preserve"> 172.16.3.0 0.0.0.255</w:t>
      </w:r>
    </w:p>
    <w:p w14:paraId="2AAD2E39" w14:textId="77777777" w:rsidR="00870A08" w:rsidRDefault="00870A08">
      <w:pPr>
        <w:pStyle w:val="aff6"/>
      </w:pPr>
    </w:p>
    <w:p w14:paraId="50D31D78" w14:textId="77777777" w:rsidR="00870A08" w:rsidRDefault="003A5418">
      <w:pPr>
        <w:ind w:firstLine="420"/>
      </w:pPr>
      <w:r>
        <w:rPr>
          <w:rFonts w:hint="eastAsia"/>
        </w:rPr>
        <w:t>配置完成后，在</w:t>
      </w:r>
      <w:r>
        <w:rPr>
          <w:rFonts w:hint="eastAsia"/>
        </w:rPr>
        <w:t>R1</w:t>
      </w:r>
      <w:r>
        <w:rPr>
          <w:rFonts w:hint="eastAsia"/>
        </w:rPr>
        <w:t>上检查</w:t>
      </w:r>
      <w:r>
        <w:rPr>
          <w:rFonts w:hint="eastAsia"/>
        </w:rPr>
        <w:t>OSPF</w:t>
      </w:r>
      <w:r>
        <w:rPr>
          <w:rFonts w:hint="eastAsia"/>
        </w:rPr>
        <w:t>邻居建立情况。</w:t>
      </w:r>
    </w:p>
    <w:p w14:paraId="4E1E597D" w14:textId="77777777" w:rsidR="00870A08" w:rsidRDefault="003A5418">
      <w:pPr>
        <w:pStyle w:val="aff6"/>
      </w:pPr>
      <w:r>
        <w:t>[R</w:t>
      </w:r>
      <w:proofErr w:type="gramStart"/>
      <w:r>
        <w:t>1]display</w:t>
      </w:r>
      <w:proofErr w:type="gramEnd"/>
      <w:r>
        <w:t xml:space="preserve"> </w:t>
      </w:r>
      <w:proofErr w:type="spellStart"/>
      <w:r>
        <w:t>ospf</w:t>
      </w:r>
      <w:proofErr w:type="spellEnd"/>
      <w:r>
        <w:t xml:space="preserve"> peer brief </w:t>
      </w:r>
    </w:p>
    <w:p w14:paraId="7D5BE287" w14:textId="77777777" w:rsidR="00870A08" w:rsidRDefault="003A5418">
      <w:pPr>
        <w:pStyle w:val="aff6"/>
      </w:pPr>
      <w:r>
        <w:tab/>
        <w:t xml:space="preserve"> OSPF Process 1 with Router-ID 172.16.2.254</w:t>
      </w:r>
    </w:p>
    <w:p w14:paraId="490E583E" w14:textId="77777777" w:rsidR="00870A08" w:rsidRDefault="003A5418">
      <w:pPr>
        <w:pStyle w:val="aff6"/>
      </w:pPr>
      <w:r>
        <w:tab/>
      </w:r>
      <w:r>
        <w:tab/>
        <w:t xml:space="preserve">  Peer Statistic Information</w:t>
      </w:r>
    </w:p>
    <w:p w14:paraId="465C1E76" w14:textId="77777777" w:rsidR="00870A08" w:rsidRDefault="003A5418">
      <w:pPr>
        <w:pStyle w:val="aff6"/>
      </w:pPr>
      <w:r>
        <w:t xml:space="preserve"> ----------------------------------------------------------------------------</w:t>
      </w:r>
    </w:p>
    <w:p w14:paraId="570969D6" w14:textId="77777777" w:rsidR="00870A08" w:rsidRDefault="003A5418">
      <w:pPr>
        <w:pStyle w:val="aff6"/>
      </w:pPr>
      <w:r>
        <w:t xml:space="preserve"> Area Id          Interface                        Neighbor id      State    </w:t>
      </w:r>
    </w:p>
    <w:p w14:paraId="1F2E0FD6" w14:textId="77777777" w:rsidR="00870A08" w:rsidRDefault="003A5418">
      <w:pPr>
        <w:pStyle w:val="aff6"/>
      </w:pPr>
      <w:r>
        <w:t xml:space="preserve"> 0.0.0.0          GigabitEthernet0/0/0             172.16.1.100     Full        </w:t>
      </w:r>
    </w:p>
    <w:p w14:paraId="45223718" w14:textId="77777777" w:rsidR="00870A08" w:rsidRDefault="003A5418">
      <w:pPr>
        <w:pStyle w:val="aff6"/>
      </w:pPr>
      <w:r>
        <w:t xml:space="preserve"> 0.0.0.0          GigabitEthernet0/0/1             172.16.1.200     Full        </w:t>
      </w:r>
    </w:p>
    <w:p w14:paraId="4CA86FF4" w14:textId="77777777" w:rsidR="00870A08" w:rsidRDefault="003A5418">
      <w:pPr>
        <w:pStyle w:val="aff6"/>
      </w:pPr>
      <w:r>
        <w:t xml:space="preserve"> ----------------------------------------------------------------------------</w:t>
      </w:r>
    </w:p>
    <w:p w14:paraId="74DBD47B" w14:textId="77777777" w:rsidR="00870A08" w:rsidRDefault="00870A08">
      <w:pPr>
        <w:pStyle w:val="aff6"/>
      </w:pPr>
    </w:p>
    <w:p w14:paraId="307361A7" w14:textId="77777777" w:rsidR="00870A08" w:rsidRDefault="003A5418">
      <w:pPr>
        <w:ind w:firstLine="420"/>
      </w:pPr>
      <w:r>
        <w:rPr>
          <w:rFonts w:hint="eastAsia"/>
        </w:rPr>
        <w:t>可以观察到，此时</w:t>
      </w:r>
      <w:r>
        <w:rPr>
          <w:rFonts w:hint="eastAsia"/>
        </w:rPr>
        <w:t>R1</w:t>
      </w:r>
      <w:r>
        <w:rPr>
          <w:rFonts w:hint="eastAsia"/>
        </w:rPr>
        <w:t>已经于</w:t>
      </w:r>
      <w:r>
        <w:rPr>
          <w:rFonts w:hint="eastAsia"/>
        </w:rPr>
        <w:t>R2</w:t>
      </w:r>
      <w:r>
        <w:rPr>
          <w:rFonts w:hint="eastAsia"/>
        </w:rPr>
        <w:t>，</w:t>
      </w:r>
      <w:r>
        <w:rPr>
          <w:rFonts w:hint="eastAsia"/>
        </w:rPr>
        <w:t>R3</w:t>
      </w:r>
      <w:r>
        <w:rPr>
          <w:rFonts w:hint="eastAsia"/>
        </w:rPr>
        <w:t>成功建立起了</w:t>
      </w:r>
      <w:r>
        <w:rPr>
          <w:rFonts w:hint="eastAsia"/>
        </w:rPr>
        <w:t>OSPF</w:t>
      </w:r>
      <w:r>
        <w:rPr>
          <w:rFonts w:hint="eastAsia"/>
        </w:rPr>
        <w:t>邻居关系。</w:t>
      </w:r>
    </w:p>
    <w:p w14:paraId="55761DF5" w14:textId="77777777" w:rsidR="00870A08" w:rsidRDefault="003A5418">
      <w:pPr>
        <w:pStyle w:val="2"/>
        <w:rPr>
          <w:rFonts w:ascii="微软雅黑" w:hAnsi="微软雅黑"/>
        </w:rPr>
      </w:pPr>
      <w:r>
        <w:rPr>
          <w:rFonts w:ascii="微软雅黑" w:hAnsi="微软雅黑" w:hint="eastAsia"/>
        </w:rPr>
        <w:t>VRRP基本配置</w:t>
      </w:r>
    </w:p>
    <w:p w14:paraId="2F681520" w14:textId="77777777" w:rsidR="00870A08" w:rsidRDefault="003A5418">
      <w:pPr>
        <w:ind w:firstLine="420"/>
      </w:pPr>
      <w:r>
        <w:rPr>
          <w:rFonts w:hint="eastAsia"/>
        </w:rPr>
        <w:t>为了提高网络可靠性，公司采用双</w:t>
      </w:r>
      <w:proofErr w:type="gramStart"/>
      <w:r>
        <w:rPr>
          <w:rFonts w:hint="eastAsia"/>
        </w:rPr>
        <w:t>出口组</w:t>
      </w:r>
      <w:proofErr w:type="gramEnd"/>
      <w:r>
        <w:rPr>
          <w:rFonts w:hint="eastAsia"/>
        </w:rPr>
        <w:t>网，并采用</w:t>
      </w:r>
      <w:r>
        <w:rPr>
          <w:rFonts w:hint="eastAsia"/>
        </w:rPr>
        <w:t>VRRP</w:t>
      </w:r>
      <w:r>
        <w:rPr>
          <w:rFonts w:hint="eastAsia"/>
        </w:rPr>
        <w:t>协议实现网关设备冗余。在</w:t>
      </w:r>
      <w:r>
        <w:rPr>
          <w:rFonts w:hint="eastAsia"/>
        </w:rPr>
        <w:t>R2</w:t>
      </w:r>
      <w:r>
        <w:rPr>
          <w:rFonts w:hint="eastAsia"/>
        </w:rPr>
        <w:t>与</w:t>
      </w:r>
      <w:r>
        <w:rPr>
          <w:rFonts w:hint="eastAsia"/>
        </w:rPr>
        <w:t>R3</w:t>
      </w:r>
      <w:r>
        <w:rPr>
          <w:rFonts w:hint="eastAsia"/>
        </w:rPr>
        <w:t>上创建同一个虚拟组，虚拟</w:t>
      </w:r>
      <w:r>
        <w:rPr>
          <w:rFonts w:hint="eastAsia"/>
        </w:rPr>
        <w:t>ID</w:t>
      </w:r>
      <w:r>
        <w:rPr>
          <w:rFonts w:hint="eastAsia"/>
        </w:rPr>
        <w:t>为</w:t>
      </w:r>
      <w:r>
        <w:rPr>
          <w:rFonts w:hint="eastAsia"/>
        </w:rPr>
        <w:t>1</w:t>
      </w:r>
      <w:r>
        <w:rPr>
          <w:rFonts w:hint="eastAsia"/>
        </w:rPr>
        <w:t>，虚拟</w:t>
      </w:r>
      <w:r>
        <w:rPr>
          <w:rFonts w:hint="eastAsia"/>
        </w:rPr>
        <w:t>IP</w:t>
      </w:r>
      <w:r>
        <w:rPr>
          <w:rFonts w:hint="eastAsia"/>
        </w:rPr>
        <w:t>为</w:t>
      </w:r>
      <w:r>
        <w:rPr>
          <w:rFonts w:hint="eastAsia"/>
        </w:rPr>
        <w:t>172.16.1.254</w:t>
      </w:r>
      <w:r>
        <w:rPr>
          <w:rFonts w:hint="eastAsia"/>
        </w:rPr>
        <w:t>，其中调整</w:t>
      </w:r>
      <w:r>
        <w:rPr>
          <w:rFonts w:hint="eastAsia"/>
        </w:rPr>
        <w:t>R2</w:t>
      </w:r>
      <w:r>
        <w:rPr>
          <w:rFonts w:hint="eastAsia"/>
        </w:rPr>
        <w:t>优先级为</w:t>
      </w:r>
      <w:r>
        <w:rPr>
          <w:rFonts w:hint="eastAsia"/>
        </w:rPr>
        <w:t>120</w:t>
      </w:r>
      <w:r>
        <w:rPr>
          <w:rFonts w:hint="eastAsia"/>
        </w:rPr>
        <w:t>，使</w:t>
      </w:r>
      <w:r>
        <w:rPr>
          <w:rFonts w:hint="eastAsia"/>
        </w:rPr>
        <w:t>R2</w:t>
      </w:r>
      <w:r>
        <w:rPr>
          <w:rFonts w:hint="eastAsia"/>
        </w:rPr>
        <w:t>成为</w:t>
      </w:r>
      <w:r>
        <w:rPr>
          <w:rFonts w:hint="eastAsia"/>
        </w:rPr>
        <w:t>Master</w:t>
      </w:r>
      <w:r>
        <w:rPr>
          <w:rFonts w:hint="eastAsia"/>
        </w:rPr>
        <w:t>，</w:t>
      </w:r>
      <w:r>
        <w:rPr>
          <w:rFonts w:hint="eastAsia"/>
        </w:rPr>
        <w:t>R3</w:t>
      </w:r>
      <w:r>
        <w:rPr>
          <w:rFonts w:hint="eastAsia"/>
        </w:rPr>
        <w:t>上的优先级不变。</w:t>
      </w:r>
    </w:p>
    <w:p w14:paraId="46FF2D4A" w14:textId="77777777" w:rsidR="00870A08" w:rsidRDefault="003A5418">
      <w:pPr>
        <w:pStyle w:val="aff6"/>
      </w:pPr>
      <w:r>
        <w:t>[R</w:t>
      </w:r>
      <w:proofErr w:type="gramStart"/>
      <w:r>
        <w:t>2]interface</w:t>
      </w:r>
      <w:proofErr w:type="gramEnd"/>
      <w:r>
        <w:t xml:space="preserve"> ethernet</w:t>
      </w:r>
      <w:r>
        <w:rPr>
          <w:rFonts w:hint="eastAsia"/>
        </w:rPr>
        <w:t xml:space="preserve"> 1</w:t>
      </w:r>
      <w:r>
        <w:t>/0/1</w:t>
      </w:r>
    </w:p>
    <w:p w14:paraId="4679405B" w14:textId="77777777" w:rsidR="00870A08" w:rsidRDefault="003A5418">
      <w:pPr>
        <w:pStyle w:val="aff6"/>
      </w:pPr>
      <w:r>
        <w:lastRenderedPageBreak/>
        <w:t>[R2-Ethernet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1 virtual-</w:t>
      </w:r>
      <w:proofErr w:type="spellStart"/>
      <w:r>
        <w:t>ip</w:t>
      </w:r>
      <w:proofErr w:type="spellEnd"/>
      <w:r>
        <w:t xml:space="preserve"> 172.16.1.254</w:t>
      </w:r>
    </w:p>
    <w:p w14:paraId="34A6C00C" w14:textId="77777777" w:rsidR="00870A08" w:rsidRDefault="003A5418">
      <w:pPr>
        <w:pStyle w:val="aff6"/>
      </w:pPr>
      <w:r>
        <w:t>[R2-Ethernet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1 priority 120</w:t>
      </w:r>
    </w:p>
    <w:p w14:paraId="7C224FCB" w14:textId="77777777" w:rsidR="00870A08" w:rsidRDefault="00870A08">
      <w:pPr>
        <w:pStyle w:val="aff6"/>
      </w:pPr>
    </w:p>
    <w:p w14:paraId="4B5C0ADE" w14:textId="77777777" w:rsidR="00870A08" w:rsidRDefault="003A5418">
      <w:pPr>
        <w:pStyle w:val="aff6"/>
      </w:pPr>
      <w:r>
        <w:t>[R</w:t>
      </w:r>
      <w:proofErr w:type="gramStart"/>
      <w:r>
        <w:rPr>
          <w:rFonts w:hint="eastAsia"/>
        </w:rPr>
        <w:t>3</w:t>
      </w:r>
      <w:r>
        <w:t>]interface</w:t>
      </w:r>
      <w:proofErr w:type="gramEnd"/>
      <w:r>
        <w:t xml:space="preserve"> ethernet</w:t>
      </w:r>
      <w:r>
        <w:rPr>
          <w:rFonts w:hint="eastAsia"/>
        </w:rPr>
        <w:t xml:space="preserve"> 1</w:t>
      </w:r>
      <w:r>
        <w:t>/0/1</w:t>
      </w:r>
    </w:p>
    <w:p w14:paraId="2519C4AF" w14:textId="77777777" w:rsidR="00870A08" w:rsidRDefault="003A5418">
      <w:pPr>
        <w:pStyle w:val="aff6"/>
      </w:pPr>
      <w:r>
        <w:t>[R</w:t>
      </w:r>
      <w:r>
        <w:rPr>
          <w:rFonts w:hint="eastAsia"/>
        </w:rPr>
        <w:t>3</w:t>
      </w:r>
      <w:r>
        <w:t>-Ethernet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1 virtual-</w:t>
      </w:r>
      <w:proofErr w:type="spellStart"/>
      <w:r>
        <w:t>ip</w:t>
      </w:r>
      <w:proofErr w:type="spellEnd"/>
      <w:r>
        <w:t xml:space="preserve"> 172.16.1.254</w:t>
      </w:r>
    </w:p>
    <w:p w14:paraId="689B45D6" w14:textId="77777777" w:rsidR="00870A08" w:rsidRDefault="00870A08">
      <w:pPr>
        <w:ind w:firstLineChars="0" w:firstLine="0"/>
      </w:pPr>
    </w:p>
    <w:p w14:paraId="27D321E6" w14:textId="77777777" w:rsidR="00870A08" w:rsidRDefault="003A5418">
      <w:pPr>
        <w:ind w:firstLine="420"/>
      </w:pPr>
      <w:r>
        <w:rPr>
          <w:rFonts w:hint="eastAsia"/>
        </w:rPr>
        <w:t>配置完成后，查看</w:t>
      </w:r>
      <w:r>
        <w:rPr>
          <w:rFonts w:hint="eastAsia"/>
        </w:rPr>
        <w:t>R2</w:t>
      </w:r>
      <w:r>
        <w:rPr>
          <w:rFonts w:hint="eastAsia"/>
        </w:rPr>
        <w:t>，</w:t>
      </w:r>
      <w:r>
        <w:rPr>
          <w:rFonts w:hint="eastAsia"/>
        </w:rPr>
        <w:t>R3</w:t>
      </w:r>
      <w:r>
        <w:rPr>
          <w:rFonts w:hint="eastAsia"/>
        </w:rPr>
        <w:t>上的</w:t>
      </w:r>
      <w:r>
        <w:rPr>
          <w:rFonts w:hint="eastAsia"/>
        </w:rPr>
        <w:t>VRRP</w:t>
      </w:r>
      <w:r>
        <w:rPr>
          <w:rFonts w:hint="eastAsia"/>
        </w:rPr>
        <w:t>信息。</w:t>
      </w:r>
    </w:p>
    <w:p w14:paraId="69C83165" w14:textId="77777777" w:rsidR="00870A08" w:rsidRDefault="003A5418">
      <w:pPr>
        <w:pStyle w:val="aff6"/>
      </w:pPr>
      <w:r>
        <w:t>[R</w:t>
      </w:r>
      <w:proofErr w:type="gramStart"/>
      <w:r>
        <w:t>2]display</w:t>
      </w:r>
      <w:proofErr w:type="gramEnd"/>
      <w:r>
        <w:t xml:space="preserve"> </w:t>
      </w:r>
      <w:proofErr w:type="spellStart"/>
      <w:r>
        <w:t>vrrp</w:t>
      </w:r>
      <w:proofErr w:type="spellEnd"/>
    </w:p>
    <w:p w14:paraId="401BDC6A" w14:textId="77777777" w:rsidR="00870A08" w:rsidRDefault="003A5418">
      <w:pPr>
        <w:pStyle w:val="aff6"/>
      </w:pPr>
      <w:r>
        <w:t xml:space="preserve">  Ethernet</w:t>
      </w:r>
      <w:r>
        <w:rPr>
          <w:rFonts w:hint="eastAsia"/>
        </w:rPr>
        <w:t>1</w:t>
      </w:r>
      <w:r>
        <w:t>/0/1 | Virtual Router 1</w:t>
      </w:r>
    </w:p>
    <w:p w14:paraId="07E3977E" w14:textId="77777777" w:rsidR="00870A08" w:rsidRDefault="003A5418">
      <w:pPr>
        <w:pStyle w:val="aff6"/>
        <w:rPr>
          <w:shd w:val="pct10" w:color="auto" w:fill="FFFFFF"/>
        </w:rPr>
      </w:pPr>
      <w:r>
        <w:t xml:space="preserve">    </w:t>
      </w:r>
      <w:proofErr w:type="gramStart"/>
      <w:r>
        <w:rPr>
          <w:shd w:val="pct10" w:color="auto" w:fill="FFFFFF"/>
        </w:rPr>
        <w:t>State :</w:t>
      </w:r>
      <w:proofErr w:type="gramEnd"/>
      <w:r>
        <w:rPr>
          <w:shd w:val="pct10" w:color="auto" w:fill="FFFFFF"/>
        </w:rPr>
        <w:t xml:space="preserve"> Master</w:t>
      </w:r>
    </w:p>
    <w:p w14:paraId="41376D1A" w14:textId="77777777" w:rsidR="00870A08" w:rsidRDefault="003A5418">
      <w:pPr>
        <w:pStyle w:val="aff6"/>
      </w:pPr>
      <w:r>
        <w:t xml:space="preserve">    Virtual </w:t>
      </w:r>
      <w:proofErr w:type="gramStart"/>
      <w:r>
        <w:t>IP :</w:t>
      </w:r>
      <w:proofErr w:type="gramEnd"/>
      <w:r>
        <w:t xml:space="preserve"> 172.16.1.254</w:t>
      </w:r>
    </w:p>
    <w:p w14:paraId="06615E5B" w14:textId="77777777" w:rsidR="00870A08" w:rsidRDefault="003A5418">
      <w:pPr>
        <w:pStyle w:val="aff6"/>
      </w:pPr>
      <w:r>
        <w:t xml:space="preserve">    Master </w:t>
      </w:r>
      <w:proofErr w:type="gramStart"/>
      <w:r>
        <w:t>IP :</w:t>
      </w:r>
      <w:proofErr w:type="gramEnd"/>
      <w:r>
        <w:t xml:space="preserve"> 172.16.1.100</w:t>
      </w:r>
    </w:p>
    <w:p w14:paraId="606D8FB7" w14:textId="77777777" w:rsidR="00870A08" w:rsidRDefault="003A5418">
      <w:pPr>
        <w:pStyle w:val="aff6"/>
      </w:pPr>
      <w:r>
        <w:t xml:space="preserve">    </w:t>
      </w:r>
      <w:proofErr w:type="spellStart"/>
      <w:proofErr w:type="gramStart"/>
      <w:r>
        <w:t>PriorityRun</w:t>
      </w:r>
      <w:proofErr w:type="spellEnd"/>
      <w:r>
        <w:t xml:space="preserve"> :</w:t>
      </w:r>
      <w:proofErr w:type="gramEnd"/>
      <w:r>
        <w:t xml:space="preserve"> 120</w:t>
      </w:r>
    </w:p>
    <w:p w14:paraId="662F4455" w14:textId="77777777" w:rsidR="00870A08" w:rsidRDefault="003A5418">
      <w:pPr>
        <w:pStyle w:val="aff6"/>
      </w:pPr>
      <w:r>
        <w:t xml:space="preserve">    </w:t>
      </w:r>
      <w:proofErr w:type="spellStart"/>
      <w:proofErr w:type="gramStart"/>
      <w:r>
        <w:t>PriorityConfig</w:t>
      </w:r>
      <w:proofErr w:type="spellEnd"/>
      <w:r>
        <w:t xml:space="preserve"> :</w:t>
      </w:r>
      <w:proofErr w:type="gramEnd"/>
      <w:r>
        <w:t xml:space="preserve"> 120</w:t>
      </w:r>
    </w:p>
    <w:p w14:paraId="3E5D5D73" w14:textId="77777777" w:rsidR="00870A08" w:rsidRDefault="003A5418">
      <w:pPr>
        <w:pStyle w:val="aff6"/>
        <w:ind w:firstLine="360"/>
      </w:pPr>
      <w:proofErr w:type="spellStart"/>
      <w:proofErr w:type="gramStart"/>
      <w:r>
        <w:t>MasterPriority</w:t>
      </w:r>
      <w:proofErr w:type="spellEnd"/>
      <w:r>
        <w:t xml:space="preserve"> :</w:t>
      </w:r>
      <w:proofErr w:type="gramEnd"/>
      <w:r>
        <w:t xml:space="preserve"> 120</w:t>
      </w:r>
    </w:p>
    <w:p w14:paraId="1ED6E630" w14:textId="77777777" w:rsidR="00870A08" w:rsidRDefault="003A5418">
      <w:pPr>
        <w:pStyle w:val="aff6"/>
      </w:pPr>
      <w:r>
        <w:rPr>
          <w:rFonts w:hint="eastAsia"/>
        </w:rPr>
        <w:t>……</w:t>
      </w:r>
    </w:p>
    <w:p w14:paraId="35497802" w14:textId="77777777" w:rsidR="00870A08" w:rsidRDefault="00870A08">
      <w:pPr>
        <w:pStyle w:val="aff6"/>
        <w:ind w:firstLine="360"/>
      </w:pPr>
    </w:p>
    <w:p w14:paraId="5E8DC3E2" w14:textId="77777777" w:rsidR="00870A08" w:rsidRDefault="003A5418">
      <w:pPr>
        <w:pStyle w:val="aff6"/>
      </w:pPr>
      <w:r>
        <w:t>[R</w:t>
      </w:r>
      <w:proofErr w:type="gramStart"/>
      <w:r>
        <w:t>3]display</w:t>
      </w:r>
      <w:proofErr w:type="gramEnd"/>
      <w:r>
        <w:t xml:space="preserve"> </w:t>
      </w:r>
      <w:proofErr w:type="spellStart"/>
      <w:r>
        <w:t>vrrp</w:t>
      </w:r>
      <w:proofErr w:type="spellEnd"/>
    </w:p>
    <w:p w14:paraId="7FA0A929" w14:textId="77777777" w:rsidR="00870A08" w:rsidRDefault="003A5418">
      <w:pPr>
        <w:pStyle w:val="aff6"/>
      </w:pPr>
      <w:r>
        <w:t xml:space="preserve">  Ethernet</w:t>
      </w:r>
      <w:r>
        <w:rPr>
          <w:rFonts w:hint="eastAsia"/>
        </w:rPr>
        <w:t>1</w:t>
      </w:r>
      <w:r>
        <w:t>/0/1 | Virtual Router 1</w:t>
      </w:r>
    </w:p>
    <w:p w14:paraId="518697F5" w14:textId="77777777" w:rsidR="00870A08" w:rsidRDefault="003A5418">
      <w:pPr>
        <w:pStyle w:val="aff6"/>
        <w:rPr>
          <w:shd w:val="pct10" w:color="auto" w:fill="FFFFFF"/>
        </w:rPr>
      </w:pPr>
      <w:r>
        <w:t xml:space="preserve">    </w:t>
      </w:r>
      <w:proofErr w:type="gramStart"/>
      <w:r>
        <w:rPr>
          <w:shd w:val="pct10" w:color="auto" w:fill="FFFFFF"/>
        </w:rPr>
        <w:t>State :</w:t>
      </w:r>
      <w:proofErr w:type="gramEnd"/>
      <w:r>
        <w:rPr>
          <w:shd w:val="pct10" w:color="auto" w:fill="FFFFFF"/>
        </w:rPr>
        <w:t xml:space="preserve"> Backup</w:t>
      </w:r>
    </w:p>
    <w:p w14:paraId="33807AD4" w14:textId="77777777" w:rsidR="00870A08" w:rsidRDefault="003A5418">
      <w:pPr>
        <w:pStyle w:val="aff6"/>
      </w:pPr>
      <w:r>
        <w:t xml:space="preserve">    Virtual </w:t>
      </w:r>
      <w:proofErr w:type="gramStart"/>
      <w:r>
        <w:t>IP :</w:t>
      </w:r>
      <w:proofErr w:type="gramEnd"/>
      <w:r>
        <w:t xml:space="preserve"> 172.16.1.254</w:t>
      </w:r>
    </w:p>
    <w:p w14:paraId="62F4F546" w14:textId="77777777" w:rsidR="00870A08" w:rsidRDefault="003A5418">
      <w:pPr>
        <w:pStyle w:val="aff6"/>
      </w:pPr>
      <w:r>
        <w:t xml:space="preserve">    Master </w:t>
      </w:r>
      <w:proofErr w:type="gramStart"/>
      <w:r>
        <w:t>IP :</w:t>
      </w:r>
      <w:proofErr w:type="gramEnd"/>
      <w:r>
        <w:t xml:space="preserve"> 172.16.1.100</w:t>
      </w:r>
    </w:p>
    <w:p w14:paraId="6A726B99" w14:textId="77777777" w:rsidR="00870A08" w:rsidRDefault="003A5418">
      <w:pPr>
        <w:pStyle w:val="aff6"/>
      </w:pPr>
      <w:r>
        <w:t xml:space="preserve">    </w:t>
      </w:r>
      <w:proofErr w:type="spellStart"/>
      <w:proofErr w:type="gramStart"/>
      <w:r>
        <w:t>PriorityRun</w:t>
      </w:r>
      <w:proofErr w:type="spellEnd"/>
      <w:r>
        <w:t xml:space="preserve"> :</w:t>
      </w:r>
      <w:proofErr w:type="gramEnd"/>
      <w:r>
        <w:t xml:space="preserve"> 100</w:t>
      </w:r>
    </w:p>
    <w:p w14:paraId="4296BF5F" w14:textId="77777777" w:rsidR="00870A08" w:rsidRDefault="003A5418">
      <w:pPr>
        <w:pStyle w:val="aff6"/>
      </w:pPr>
      <w:r>
        <w:t xml:space="preserve">    </w:t>
      </w:r>
      <w:proofErr w:type="spellStart"/>
      <w:proofErr w:type="gramStart"/>
      <w:r>
        <w:t>PriorityConfig</w:t>
      </w:r>
      <w:proofErr w:type="spellEnd"/>
      <w:r>
        <w:t xml:space="preserve"> :</w:t>
      </w:r>
      <w:proofErr w:type="gramEnd"/>
      <w:r>
        <w:t xml:space="preserve"> 100</w:t>
      </w:r>
    </w:p>
    <w:p w14:paraId="2C3883D8" w14:textId="77777777" w:rsidR="00870A08" w:rsidRDefault="003A5418">
      <w:pPr>
        <w:pStyle w:val="aff6"/>
      </w:pPr>
      <w:r>
        <w:t xml:space="preserve">    </w:t>
      </w:r>
      <w:proofErr w:type="spellStart"/>
      <w:proofErr w:type="gramStart"/>
      <w:r>
        <w:t>MasterPriority</w:t>
      </w:r>
      <w:proofErr w:type="spellEnd"/>
      <w:r>
        <w:t xml:space="preserve"> :</w:t>
      </w:r>
      <w:proofErr w:type="gramEnd"/>
      <w:r>
        <w:t xml:space="preserve"> 120</w:t>
      </w:r>
    </w:p>
    <w:p w14:paraId="0F26B144" w14:textId="77777777" w:rsidR="00870A08" w:rsidRDefault="003A5418">
      <w:pPr>
        <w:pStyle w:val="aff6"/>
      </w:pPr>
      <w:r>
        <w:rPr>
          <w:rFonts w:hint="eastAsia"/>
        </w:rPr>
        <w:t>……</w:t>
      </w:r>
    </w:p>
    <w:p w14:paraId="5A6B2F3B" w14:textId="77777777" w:rsidR="00870A08" w:rsidRDefault="00870A08">
      <w:pPr>
        <w:pStyle w:val="aff6"/>
      </w:pPr>
    </w:p>
    <w:p w14:paraId="5CFFC6BE" w14:textId="77777777" w:rsidR="00870A08" w:rsidRDefault="003A5418">
      <w:pPr>
        <w:ind w:firstLine="420"/>
      </w:pPr>
      <w:r>
        <w:rPr>
          <w:rFonts w:hint="eastAsia"/>
        </w:rPr>
        <w:lastRenderedPageBreak/>
        <w:t>可以观察到</w:t>
      </w:r>
      <w:r>
        <w:rPr>
          <w:rFonts w:hint="eastAsia"/>
        </w:rPr>
        <w:t>R2</w:t>
      </w:r>
      <w:r>
        <w:rPr>
          <w:rFonts w:hint="eastAsia"/>
        </w:rPr>
        <w:t>现为</w:t>
      </w:r>
      <w:r>
        <w:rPr>
          <w:rFonts w:hint="eastAsia"/>
        </w:rPr>
        <w:t>Master</w:t>
      </w:r>
      <w:r>
        <w:rPr>
          <w:rFonts w:hint="eastAsia"/>
        </w:rPr>
        <w:t>，</w:t>
      </w:r>
      <w:r>
        <w:rPr>
          <w:rFonts w:hint="eastAsia"/>
        </w:rPr>
        <w:t>R3</w:t>
      </w:r>
      <w:r>
        <w:rPr>
          <w:rFonts w:hint="eastAsia"/>
        </w:rPr>
        <w:t>为</w:t>
      </w:r>
      <w:r>
        <w:rPr>
          <w:rFonts w:hint="eastAsia"/>
        </w:rPr>
        <w:t>Backup</w:t>
      </w:r>
      <w:r>
        <w:rPr>
          <w:rFonts w:hint="eastAsia"/>
        </w:rPr>
        <w:t>。</w:t>
      </w:r>
    </w:p>
    <w:p w14:paraId="5B785ED5" w14:textId="77777777" w:rsidR="00870A08" w:rsidRDefault="003A5418">
      <w:pPr>
        <w:ind w:firstLine="420"/>
      </w:pPr>
      <w:r>
        <w:rPr>
          <w:rFonts w:hint="eastAsia"/>
        </w:rPr>
        <w:t>此时公司网络发生故障，</w:t>
      </w:r>
      <w:r>
        <w:rPr>
          <w:rFonts w:hint="eastAsia"/>
        </w:rPr>
        <w:t>R2</w:t>
      </w:r>
      <w:r>
        <w:rPr>
          <w:rFonts w:hint="eastAsia"/>
        </w:rPr>
        <w:t>与外网路由器</w:t>
      </w:r>
      <w:r>
        <w:rPr>
          <w:rFonts w:hint="eastAsia"/>
        </w:rPr>
        <w:t>R1</w:t>
      </w:r>
      <w:r>
        <w:rPr>
          <w:rFonts w:hint="eastAsia"/>
        </w:rPr>
        <w:t>之间的链路出现问题，无故断掉。关掉</w:t>
      </w:r>
      <w:r>
        <w:rPr>
          <w:rFonts w:hint="eastAsia"/>
        </w:rPr>
        <w:t>R1</w:t>
      </w:r>
      <w:r>
        <w:rPr>
          <w:rFonts w:hint="eastAsia"/>
        </w:rPr>
        <w:t>的</w:t>
      </w:r>
      <w:r>
        <w:rPr>
          <w:rFonts w:hint="eastAsia"/>
        </w:rPr>
        <w:t>GE 0/0/0</w:t>
      </w:r>
      <w:r>
        <w:rPr>
          <w:rFonts w:hint="eastAsia"/>
        </w:rPr>
        <w:t>接口模拟该故障。</w:t>
      </w:r>
    </w:p>
    <w:p w14:paraId="33DAFC3A" w14:textId="77777777" w:rsidR="00870A08" w:rsidRDefault="003A5418">
      <w:pPr>
        <w:pStyle w:val="aff6"/>
      </w:pPr>
      <w:r>
        <w:t>[R</w:t>
      </w:r>
      <w:proofErr w:type="gramStart"/>
      <w:r>
        <w:rPr>
          <w:rFonts w:hint="eastAsia"/>
        </w:rPr>
        <w:t>1</w:t>
      </w:r>
      <w:r>
        <w:t>]interface</w:t>
      </w:r>
      <w:proofErr w:type="gramEnd"/>
      <w:r>
        <w:t xml:space="preserve"> </w:t>
      </w:r>
      <w:proofErr w:type="spellStart"/>
      <w:r>
        <w:t>GigabitEthernet</w:t>
      </w:r>
      <w:proofErr w:type="spellEnd"/>
      <w:r>
        <w:rPr>
          <w:rFonts w:hint="eastAsia"/>
        </w:rPr>
        <w:t xml:space="preserve"> 0/0/0</w:t>
      </w:r>
    </w:p>
    <w:p w14:paraId="730B17A8" w14:textId="77777777" w:rsidR="00870A08" w:rsidRDefault="003A5418">
      <w:pPr>
        <w:pStyle w:val="aff6"/>
      </w:pPr>
      <w:r>
        <w:t>[R</w:t>
      </w:r>
      <w:r>
        <w:rPr>
          <w:rFonts w:hint="eastAsia"/>
        </w:rPr>
        <w:t>1</w:t>
      </w:r>
      <w:r>
        <w:t>-GigabitEthernet</w:t>
      </w:r>
      <w:r>
        <w:rPr>
          <w:rFonts w:hint="eastAsia"/>
        </w:rPr>
        <w:t>0</w:t>
      </w:r>
      <w:r>
        <w:t>/0/</w:t>
      </w:r>
      <w:proofErr w:type="gramStart"/>
      <w:r>
        <w:rPr>
          <w:rFonts w:hint="eastAsia"/>
        </w:rPr>
        <w:t>0</w:t>
      </w:r>
      <w:r>
        <w:t>]</w:t>
      </w:r>
      <w:r>
        <w:rPr>
          <w:rFonts w:hint="eastAsia"/>
        </w:rPr>
        <w:t>shutdown</w:t>
      </w:r>
      <w:proofErr w:type="gramEnd"/>
    </w:p>
    <w:p w14:paraId="0B977907" w14:textId="77777777" w:rsidR="00870A08" w:rsidRDefault="00870A08">
      <w:pPr>
        <w:ind w:firstLineChars="0" w:firstLine="0"/>
      </w:pPr>
    </w:p>
    <w:p w14:paraId="4D0AB1B9" w14:textId="77777777" w:rsidR="00870A08" w:rsidRDefault="003A5418">
      <w:pPr>
        <w:ind w:firstLine="420"/>
      </w:pPr>
      <w:r>
        <w:rPr>
          <w:rFonts w:hint="eastAsia"/>
        </w:rPr>
        <w:t>配置完成后，查看主备的切换情况。</w:t>
      </w:r>
    </w:p>
    <w:p w14:paraId="2E50D82E" w14:textId="77777777" w:rsidR="00870A08" w:rsidRDefault="003A5418">
      <w:pPr>
        <w:pStyle w:val="aff6"/>
      </w:pPr>
      <w:r>
        <w:t>[R</w:t>
      </w:r>
      <w:proofErr w:type="gramStart"/>
      <w:r>
        <w:t>2]display</w:t>
      </w:r>
      <w:proofErr w:type="gramEnd"/>
      <w:r>
        <w:t xml:space="preserve"> </w:t>
      </w:r>
      <w:proofErr w:type="spellStart"/>
      <w:r>
        <w:t>vrrp</w:t>
      </w:r>
      <w:proofErr w:type="spellEnd"/>
    </w:p>
    <w:p w14:paraId="6E822B9C" w14:textId="77777777" w:rsidR="00870A08" w:rsidRDefault="003A5418">
      <w:pPr>
        <w:pStyle w:val="aff6"/>
      </w:pPr>
      <w:r>
        <w:t xml:space="preserve">  Ethernet</w:t>
      </w:r>
      <w:r>
        <w:rPr>
          <w:rFonts w:hint="eastAsia"/>
        </w:rPr>
        <w:t>1</w:t>
      </w:r>
      <w:r>
        <w:t>/0/1 | Virtual Router 1</w:t>
      </w:r>
    </w:p>
    <w:p w14:paraId="12CFE3C7" w14:textId="77777777" w:rsidR="00870A08" w:rsidRDefault="003A5418">
      <w:pPr>
        <w:pStyle w:val="aff6"/>
        <w:rPr>
          <w:shd w:val="pct10" w:color="auto" w:fill="FFFFFF"/>
        </w:rPr>
      </w:pPr>
      <w:r>
        <w:t xml:space="preserve">    </w:t>
      </w:r>
      <w:proofErr w:type="gramStart"/>
      <w:r>
        <w:rPr>
          <w:shd w:val="pct10" w:color="auto" w:fill="FFFFFF"/>
        </w:rPr>
        <w:t>State :</w:t>
      </w:r>
      <w:proofErr w:type="gramEnd"/>
      <w:r>
        <w:rPr>
          <w:shd w:val="pct10" w:color="auto" w:fill="FFFFFF"/>
        </w:rPr>
        <w:t xml:space="preserve"> Master</w:t>
      </w:r>
    </w:p>
    <w:p w14:paraId="4C62168B" w14:textId="77777777" w:rsidR="00870A08" w:rsidRDefault="003A5418">
      <w:pPr>
        <w:pStyle w:val="aff6"/>
      </w:pPr>
      <w:r>
        <w:t xml:space="preserve">    Virtual </w:t>
      </w:r>
      <w:proofErr w:type="gramStart"/>
      <w:r>
        <w:t>IP :</w:t>
      </w:r>
      <w:proofErr w:type="gramEnd"/>
      <w:r>
        <w:t xml:space="preserve"> 172.16.1.254</w:t>
      </w:r>
    </w:p>
    <w:p w14:paraId="6A07B6BF" w14:textId="77777777" w:rsidR="00870A08" w:rsidRDefault="003A5418">
      <w:pPr>
        <w:ind w:firstLineChars="0" w:firstLine="0"/>
      </w:pPr>
      <w:r>
        <w:rPr>
          <w:rFonts w:hint="eastAsia"/>
        </w:rPr>
        <w:t>……</w:t>
      </w:r>
    </w:p>
    <w:p w14:paraId="44FABEF0" w14:textId="77777777" w:rsidR="00870A08" w:rsidRDefault="00870A08">
      <w:pPr>
        <w:ind w:firstLine="420"/>
      </w:pPr>
    </w:p>
    <w:p w14:paraId="627BD933" w14:textId="77777777" w:rsidR="00870A08" w:rsidRDefault="003A5418">
      <w:pPr>
        <w:ind w:firstLine="420"/>
      </w:pPr>
      <w:r>
        <w:rPr>
          <w:rFonts w:hint="eastAsia"/>
        </w:rPr>
        <w:t>观察到路由器</w:t>
      </w:r>
      <w:r>
        <w:rPr>
          <w:rFonts w:hint="eastAsia"/>
        </w:rPr>
        <w:t>R2</w:t>
      </w:r>
      <w:r>
        <w:rPr>
          <w:rFonts w:hint="eastAsia"/>
        </w:rPr>
        <w:t>的</w:t>
      </w:r>
      <w:r>
        <w:rPr>
          <w:rFonts w:hint="eastAsia"/>
        </w:rPr>
        <w:t>Master</w:t>
      </w:r>
      <w:r>
        <w:rPr>
          <w:rFonts w:hint="eastAsia"/>
        </w:rPr>
        <w:t>角色并没有发生切换，所有流量仍发送给</w:t>
      </w:r>
      <w:r>
        <w:rPr>
          <w:rFonts w:hint="eastAsia"/>
        </w:rPr>
        <w:t>R2</w:t>
      </w:r>
      <w:r>
        <w:rPr>
          <w:rFonts w:hint="eastAsia"/>
        </w:rPr>
        <w:t>，导致此时用户无法访问外网，连通性测试此处省略。即</w:t>
      </w:r>
      <w:r>
        <w:rPr>
          <w:rFonts w:hint="eastAsia"/>
        </w:rPr>
        <w:t>VRRP</w:t>
      </w:r>
      <w:r>
        <w:rPr>
          <w:rFonts w:hint="eastAsia"/>
        </w:rPr>
        <w:t>无法感知上行接口发生故障来完成主</w:t>
      </w:r>
      <w:proofErr w:type="gramStart"/>
      <w:r>
        <w:rPr>
          <w:rFonts w:hint="eastAsia"/>
        </w:rPr>
        <w:t>备设备</w:t>
      </w:r>
      <w:proofErr w:type="gramEnd"/>
      <w:r>
        <w:rPr>
          <w:rFonts w:hint="eastAsia"/>
        </w:rPr>
        <w:t>切换。</w:t>
      </w:r>
    </w:p>
    <w:p w14:paraId="44485577" w14:textId="77777777" w:rsidR="00870A08" w:rsidRDefault="003A5418">
      <w:pPr>
        <w:pStyle w:val="2"/>
        <w:rPr>
          <w:rFonts w:ascii="微软雅黑" w:hAnsi="微软雅黑"/>
        </w:rPr>
      </w:pPr>
      <w:r>
        <w:rPr>
          <w:rFonts w:ascii="微软雅黑" w:hAnsi="微软雅黑" w:hint="eastAsia"/>
        </w:rPr>
        <w:t>配置上行接口监视</w:t>
      </w:r>
    </w:p>
    <w:p w14:paraId="26038B33" w14:textId="77777777" w:rsidR="00870A08" w:rsidRDefault="003A5418">
      <w:pPr>
        <w:ind w:firstLine="420"/>
      </w:pPr>
      <w:r>
        <w:rPr>
          <w:rFonts w:hint="eastAsia"/>
        </w:rPr>
        <w:t>为了进一步提高网络的可靠性和安全性，需要在</w:t>
      </w:r>
      <w:r>
        <w:rPr>
          <w:rFonts w:hint="eastAsia"/>
        </w:rPr>
        <w:t>Master</w:t>
      </w:r>
      <w:r>
        <w:rPr>
          <w:rFonts w:hint="eastAsia"/>
        </w:rPr>
        <w:t>设备</w:t>
      </w:r>
      <w:r>
        <w:rPr>
          <w:rFonts w:hint="eastAsia"/>
        </w:rPr>
        <w:t>R2</w:t>
      </w:r>
      <w:r>
        <w:rPr>
          <w:rFonts w:hint="eastAsia"/>
        </w:rPr>
        <w:t>上配置</w:t>
      </w:r>
      <w:r>
        <w:rPr>
          <w:rFonts w:hint="eastAsia"/>
        </w:rPr>
        <w:t>VRRP</w:t>
      </w:r>
      <w:r>
        <w:rPr>
          <w:rFonts w:hint="eastAsia"/>
        </w:rPr>
        <w:t>的上行接口监视。当</w:t>
      </w:r>
      <w:r>
        <w:rPr>
          <w:rFonts w:hint="eastAsia"/>
        </w:rPr>
        <w:t>R2</w:t>
      </w:r>
      <w:r>
        <w:rPr>
          <w:rFonts w:hint="eastAsia"/>
        </w:rPr>
        <w:t>的上行接口发生故障时，将自动降低优先级使得</w:t>
      </w:r>
      <w:r>
        <w:rPr>
          <w:rFonts w:hint="eastAsia"/>
        </w:rPr>
        <w:t>Backup</w:t>
      </w:r>
      <w:r>
        <w:rPr>
          <w:rFonts w:hint="eastAsia"/>
        </w:rPr>
        <w:t>设备能抢占</w:t>
      </w:r>
      <w:r>
        <w:rPr>
          <w:rFonts w:hint="eastAsia"/>
        </w:rPr>
        <w:t>Master</w:t>
      </w:r>
      <w:r>
        <w:rPr>
          <w:rFonts w:hint="eastAsia"/>
        </w:rPr>
        <w:t>角色，接替工作，使网络中断所造成的影响最小化。</w:t>
      </w:r>
    </w:p>
    <w:p w14:paraId="70FFFC9D" w14:textId="77777777" w:rsidR="00870A08" w:rsidRDefault="003A5418">
      <w:pPr>
        <w:ind w:firstLine="420"/>
      </w:pPr>
      <w:r>
        <w:rPr>
          <w:rFonts w:hint="eastAsia"/>
        </w:rPr>
        <w:t>在</w:t>
      </w:r>
      <w:r>
        <w:rPr>
          <w:rFonts w:hint="eastAsia"/>
        </w:rPr>
        <w:t>R1</w:t>
      </w:r>
      <w:r>
        <w:rPr>
          <w:rFonts w:hint="eastAsia"/>
        </w:rPr>
        <w:t>上恢复</w:t>
      </w:r>
      <w:r>
        <w:rPr>
          <w:rFonts w:hint="eastAsia"/>
        </w:rPr>
        <w:t>GE 0/0/0</w:t>
      </w:r>
      <w:r>
        <w:rPr>
          <w:rFonts w:hint="eastAsia"/>
        </w:rPr>
        <w:t>接口，并</w:t>
      </w:r>
      <w:r>
        <w:rPr>
          <w:rFonts w:hint="eastAsia"/>
        </w:rPr>
        <w:t>R2</w:t>
      </w:r>
      <w:r>
        <w:rPr>
          <w:rFonts w:hint="eastAsia"/>
        </w:rPr>
        <w:t>上配置上行接口监视。监视上行接口</w:t>
      </w:r>
      <w:r>
        <w:rPr>
          <w:rFonts w:hint="eastAsia"/>
        </w:rPr>
        <w:t>G0/0/0</w:t>
      </w:r>
      <w:r>
        <w:rPr>
          <w:rFonts w:hint="eastAsia"/>
        </w:rPr>
        <w:t>，当此接口</w:t>
      </w:r>
      <w:r>
        <w:rPr>
          <w:rFonts w:hint="eastAsia"/>
        </w:rPr>
        <w:t>down</w:t>
      </w:r>
      <w:r>
        <w:rPr>
          <w:rFonts w:hint="eastAsia"/>
        </w:rPr>
        <w:t>掉时，裁减优先级</w:t>
      </w:r>
      <w:r>
        <w:rPr>
          <w:rFonts w:hint="eastAsia"/>
        </w:rPr>
        <w:t>50</w:t>
      </w:r>
      <w:r>
        <w:rPr>
          <w:rFonts w:hint="eastAsia"/>
        </w:rPr>
        <w:t>，使优先级变为</w:t>
      </w:r>
      <w:r>
        <w:rPr>
          <w:rFonts w:hint="eastAsia"/>
        </w:rPr>
        <w:t>70</w:t>
      </w:r>
      <w:r>
        <w:rPr>
          <w:rFonts w:hint="eastAsia"/>
        </w:rPr>
        <w:t>，小于</w:t>
      </w:r>
      <w:r>
        <w:rPr>
          <w:rFonts w:hint="eastAsia"/>
        </w:rPr>
        <w:t>R3</w:t>
      </w:r>
      <w:r>
        <w:rPr>
          <w:rFonts w:hint="eastAsia"/>
        </w:rPr>
        <w:t>的优先级</w:t>
      </w:r>
      <w:r>
        <w:rPr>
          <w:rFonts w:hint="eastAsia"/>
        </w:rPr>
        <w:t>100</w:t>
      </w:r>
      <w:r>
        <w:rPr>
          <w:rFonts w:hint="eastAsia"/>
        </w:rPr>
        <w:t>。</w:t>
      </w:r>
    </w:p>
    <w:p w14:paraId="278B121E" w14:textId="77777777" w:rsidR="00870A08" w:rsidRDefault="003A5418">
      <w:pPr>
        <w:pStyle w:val="aff6"/>
      </w:pPr>
      <w:r>
        <w:t>[R</w:t>
      </w:r>
      <w:proofErr w:type="gramStart"/>
      <w:r>
        <w:rPr>
          <w:rFonts w:hint="eastAsia"/>
        </w:rPr>
        <w:t>1</w:t>
      </w:r>
      <w:r>
        <w:t>]interface</w:t>
      </w:r>
      <w:proofErr w:type="gramEnd"/>
      <w:r>
        <w:t xml:space="preserve"> </w:t>
      </w:r>
      <w:proofErr w:type="spellStart"/>
      <w:r>
        <w:t>GigabitEthernet</w:t>
      </w:r>
      <w:proofErr w:type="spellEnd"/>
      <w:r>
        <w:rPr>
          <w:rFonts w:hint="eastAsia"/>
        </w:rPr>
        <w:t xml:space="preserve"> 0/0/0</w:t>
      </w:r>
    </w:p>
    <w:p w14:paraId="1D42BEC6" w14:textId="77777777" w:rsidR="00870A08" w:rsidRDefault="003A5418">
      <w:pPr>
        <w:pStyle w:val="aff6"/>
      </w:pPr>
      <w:r>
        <w:t>[</w:t>
      </w:r>
      <w:r>
        <w:rPr>
          <w:rFonts w:hint="eastAsia"/>
        </w:rPr>
        <w:t>R1</w:t>
      </w:r>
      <w:r>
        <w:t>-GigabitEthernet</w:t>
      </w:r>
      <w:r>
        <w:rPr>
          <w:rFonts w:hint="eastAsia"/>
        </w:rPr>
        <w:t>0</w:t>
      </w:r>
      <w:r>
        <w:t>/0/</w:t>
      </w:r>
      <w:proofErr w:type="gramStart"/>
      <w:r>
        <w:rPr>
          <w:rFonts w:hint="eastAsia"/>
        </w:rPr>
        <w:t>0</w:t>
      </w:r>
      <w:r>
        <w:t>]</w:t>
      </w:r>
      <w:r>
        <w:rPr>
          <w:rFonts w:hint="eastAsia"/>
        </w:rPr>
        <w:t>undo</w:t>
      </w:r>
      <w:proofErr w:type="gramEnd"/>
      <w:r>
        <w:rPr>
          <w:rFonts w:hint="eastAsia"/>
        </w:rPr>
        <w:t xml:space="preserve"> shutdown</w:t>
      </w:r>
    </w:p>
    <w:p w14:paraId="249D7C69" w14:textId="77777777" w:rsidR="00870A08" w:rsidRDefault="00870A08">
      <w:pPr>
        <w:pStyle w:val="aff6"/>
      </w:pPr>
    </w:p>
    <w:p w14:paraId="48BA90C0" w14:textId="77777777" w:rsidR="00870A08" w:rsidRDefault="003A5418">
      <w:pPr>
        <w:pStyle w:val="aff6"/>
      </w:pPr>
      <w:r>
        <w:t>[R</w:t>
      </w:r>
      <w:proofErr w:type="gramStart"/>
      <w:r>
        <w:t>2]interface</w:t>
      </w:r>
      <w:proofErr w:type="gramEnd"/>
      <w:r>
        <w:t xml:space="preserve"> Ethernet</w:t>
      </w:r>
      <w:r>
        <w:rPr>
          <w:rFonts w:hint="eastAsia"/>
        </w:rPr>
        <w:t xml:space="preserve"> 1</w:t>
      </w:r>
      <w:r>
        <w:t>/0/1</w:t>
      </w:r>
    </w:p>
    <w:p w14:paraId="384FEFF7" w14:textId="77777777" w:rsidR="00870A08" w:rsidRDefault="003A5418">
      <w:pPr>
        <w:pStyle w:val="aff6"/>
      </w:pPr>
      <w:r>
        <w:t>[R2-Ethernet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1 track interface </w:t>
      </w:r>
      <w:proofErr w:type="spellStart"/>
      <w:r>
        <w:t>GigabitEthernet</w:t>
      </w:r>
      <w:proofErr w:type="spellEnd"/>
      <w:r>
        <w:t xml:space="preserve"> 0/0/0 reduced 50</w:t>
      </w:r>
    </w:p>
    <w:p w14:paraId="6DB5A4E1" w14:textId="77777777" w:rsidR="00870A08" w:rsidRDefault="00870A08">
      <w:pPr>
        <w:pStyle w:val="aff6"/>
      </w:pPr>
    </w:p>
    <w:p w14:paraId="6C8336E2" w14:textId="77777777" w:rsidR="00870A08" w:rsidRDefault="003A5418">
      <w:pPr>
        <w:ind w:firstLine="420"/>
      </w:pPr>
      <w:r>
        <w:rPr>
          <w:rFonts w:hint="eastAsia"/>
        </w:rPr>
        <w:t>配置完成后，关闭</w:t>
      </w:r>
      <w:r>
        <w:rPr>
          <w:rFonts w:hint="eastAsia"/>
        </w:rPr>
        <w:t>R1</w:t>
      </w:r>
      <w:r>
        <w:rPr>
          <w:rFonts w:hint="eastAsia"/>
        </w:rPr>
        <w:t>的</w:t>
      </w:r>
      <w:r>
        <w:rPr>
          <w:rFonts w:hint="eastAsia"/>
        </w:rPr>
        <w:t>G0/0/0</w:t>
      </w:r>
      <w:r>
        <w:rPr>
          <w:rFonts w:hint="eastAsia"/>
        </w:rPr>
        <w:t>接口模拟故障发生，并使用</w:t>
      </w:r>
      <w:r>
        <w:rPr>
          <w:rFonts w:hint="eastAsia"/>
          <w:b/>
        </w:rPr>
        <w:t xml:space="preserve">display </w:t>
      </w:r>
      <w:proofErr w:type="spellStart"/>
      <w:r>
        <w:rPr>
          <w:rFonts w:hint="eastAsia"/>
          <w:b/>
        </w:rPr>
        <w:t>vrrp</w:t>
      </w:r>
      <w:proofErr w:type="spellEnd"/>
      <w:r>
        <w:rPr>
          <w:rFonts w:hint="eastAsia"/>
        </w:rPr>
        <w:t>命令查看主备的切换情况。</w:t>
      </w:r>
    </w:p>
    <w:p w14:paraId="00DD72B8" w14:textId="77777777" w:rsidR="00870A08" w:rsidRDefault="003A5418">
      <w:pPr>
        <w:pStyle w:val="aff6"/>
      </w:pPr>
      <w:r>
        <w:t>[R</w:t>
      </w:r>
      <w:proofErr w:type="gramStart"/>
      <w:r>
        <w:rPr>
          <w:rFonts w:hint="eastAsia"/>
        </w:rPr>
        <w:t>1</w:t>
      </w:r>
      <w:r>
        <w:t>]interface</w:t>
      </w:r>
      <w:proofErr w:type="gramEnd"/>
      <w:r>
        <w:t xml:space="preserve"> </w:t>
      </w:r>
      <w:proofErr w:type="spellStart"/>
      <w:r>
        <w:t>GigabitEthernet</w:t>
      </w:r>
      <w:proofErr w:type="spellEnd"/>
      <w:r>
        <w:t xml:space="preserve"> 0/0/0</w:t>
      </w:r>
    </w:p>
    <w:p w14:paraId="4A869EA3" w14:textId="77777777" w:rsidR="00870A08" w:rsidRDefault="003A5418">
      <w:pPr>
        <w:pStyle w:val="aff6"/>
      </w:pPr>
      <w:r>
        <w:t>[R</w:t>
      </w:r>
      <w:r>
        <w:rPr>
          <w:rFonts w:hint="eastAsia"/>
        </w:rPr>
        <w:t>1</w:t>
      </w:r>
      <w:r>
        <w:t>-GigabitEthernet0/0/</w:t>
      </w:r>
      <w:proofErr w:type="gramStart"/>
      <w:r>
        <w:t>0]shutdown</w:t>
      </w:r>
      <w:proofErr w:type="gramEnd"/>
    </w:p>
    <w:p w14:paraId="2980A9FC" w14:textId="77777777" w:rsidR="00870A08" w:rsidRDefault="00870A08">
      <w:pPr>
        <w:pStyle w:val="aff6"/>
      </w:pPr>
    </w:p>
    <w:p w14:paraId="4805F486" w14:textId="77777777" w:rsidR="00870A08" w:rsidRDefault="003A5418">
      <w:pPr>
        <w:pStyle w:val="aff6"/>
      </w:pPr>
      <w:r>
        <w:t>[R</w:t>
      </w:r>
      <w:proofErr w:type="gramStart"/>
      <w:r>
        <w:t>2]display</w:t>
      </w:r>
      <w:proofErr w:type="gramEnd"/>
      <w:r>
        <w:t xml:space="preserve"> </w:t>
      </w:r>
      <w:proofErr w:type="spellStart"/>
      <w:r>
        <w:t>vrrp</w:t>
      </w:r>
      <w:proofErr w:type="spellEnd"/>
    </w:p>
    <w:p w14:paraId="27829990" w14:textId="77777777" w:rsidR="00870A08" w:rsidRDefault="003A5418">
      <w:pPr>
        <w:pStyle w:val="aff6"/>
      </w:pPr>
      <w:r>
        <w:t xml:space="preserve">  Ethernet</w:t>
      </w:r>
      <w:r>
        <w:rPr>
          <w:rFonts w:hint="eastAsia"/>
        </w:rPr>
        <w:t>1</w:t>
      </w:r>
      <w:r>
        <w:t>/0/1 | Virtual Router 1</w:t>
      </w:r>
    </w:p>
    <w:p w14:paraId="5849FDD5" w14:textId="77777777" w:rsidR="00870A08" w:rsidRDefault="003A5418">
      <w:pPr>
        <w:pStyle w:val="aff6"/>
        <w:rPr>
          <w:shd w:val="pct10" w:color="auto" w:fill="FFFFFF"/>
        </w:rPr>
      </w:pPr>
      <w:r>
        <w:t xml:space="preserve">    </w:t>
      </w:r>
      <w:proofErr w:type="gramStart"/>
      <w:r>
        <w:rPr>
          <w:shd w:val="pct10" w:color="auto" w:fill="FFFFFF"/>
        </w:rPr>
        <w:t>State :</w:t>
      </w:r>
      <w:proofErr w:type="gramEnd"/>
      <w:r>
        <w:rPr>
          <w:shd w:val="pct10" w:color="auto" w:fill="FFFFFF"/>
        </w:rPr>
        <w:t xml:space="preserve"> Backup</w:t>
      </w:r>
    </w:p>
    <w:p w14:paraId="299BAA06" w14:textId="77777777" w:rsidR="00870A08" w:rsidRDefault="003A5418">
      <w:pPr>
        <w:pStyle w:val="aff6"/>
      </w:pPr>
      <w:r>
        <w:t xml:space="preserve">    Virtual </w:t>
      </w:r>
      <w:proofErr w:type="gramStart"/>
      <w:r>
        <w:t>IP :</w:t>
      </w:r>
      <w:proofErr w:type="gramEnd"/>
      <w:r>
        <w:t xml:space="preserve"> 172.16.1.254</w:t>
      </w:r>
    </w:p>
    <w:p w14:paraId="53D67342" w14:textId="77777777" w:rsidR="00870A08" w:rsidRDefault="003A5418">
      <w:pPr>
        <w:pStyle w:val="aff6"/>
      </w:pPr>
      <w:r>
        <w:t xml:space="preserve">    Master </w:t>
      </w:r>
      <w:proofErr w:type="gramStart"/>
      <w:r>
        <w:t>IP :</w:t>
      </w:r>
      <w:proofErr w:type="gramEnd"/>
      <w:r>
        <w:t xml:space="preserve"> 172.16.1.200</w:t>
      </w:r>
    </w:p>
    <w:p w14:paraId="651084F7" w14:textId="77777777" w:rsidR="00870A08" w:rsidRDefault="003A5418">
      <w:pPr>
        <w:pStyle w:val="aff6"/>
      </w:pPr>
      <w:r>
        <w:t xml:space="preserve">    </w:t>
      </w:r>
      <w:proofErr w:type="spellStart"/>
      <w:proofErr w:type="gramStart"/>
      <w:r>
        <w:rPr>
          <w:shd w:val="pct10" w:color="auto" w:fill="FFFFFF"/>
        </w:rPr>
        <w:t>PriorityRun</w:t>
      </w:r>
      <w:proofErr w:type="spellEnd"/>
      <w:r>
        <w:rPr>
          <w:shd w:val="pct10" w:color="auto" w:fill="FFFFFF"/>
        </w:rPr>
        <w:t xml:space="preserve"> :</w:t>
      </w:r>
      <w:proofErr w:type="gramEnd"/>
      <w:r>
        <w:rPr>
          <w:shd w:val="pct10" w:color="auto" w:fill="FFFFFF"/>
        </w:rPr>
        <w:t xml:space="preserve"> 70</w:t>
      </w:r>
    </w:p>
    <w:p w14:paraId="45C9D757" w14:textId="77777777" w:rsidR="00870A08" w:rsidRDefault="003A5418">
      <w:pPr>
        <w:pStyle w:val="aff6"/>
      </w:pPr>
      <w:r>
        <w:t xml:space="preserve">    </w:t>
      </w:r>
      <w:proofErr w:type="spellStart"/>
      <w:proofErr w:type="gramStart"/>
      <w:r>
        <w:rPr>
          <w:shd w:val="pct10" w:color="auto" w:fill="FFFFFF"/>
        </w:rPr>
        <w:t>PriorityConfig</w:t>
      </w:r>
      <w:proofErr w:type="spellEnd"/>
      <w:r>
        <w:rPr>
          <w:shd w:val="pct10" w:color="auto" w:fill="FFFFFF"/>
        </w:rPr>
        <w:t xml:space="preserve"> :</w:t>
      </w:r>
      <w:proofErr w:type="gramEnd"/>
      <w:r>
        <w:rPr>
          <w:shd w:val="pct10" w:color="auto" w:fill="FFFFFF"/>
        </w:rPr>
        <w:t xml:space="preserve"> 120</w:t>
      </w:r>
    </w:p>
    <w:p w14:paraId="6B56F5C0" w14:textId="77777777" w:rsidR="00870A08" w:rsidRDefault="003A5418">
      <w:pPr>
        <w:pStyle w:val="aff6"/>
      </w:pPr>
      <w:r>
        <w:t xml:space="preserve">    </w:t>
      </w:r>
      <w:proofErr w:type="spellStart"/>
      <w:proofErr w:type="gramStart"/>
      <w:r>
        <w:rPr>
          <w:shd w:val="pct10" w:color="auto" w:fill="FFFFFF"/>
        </w:rPr>
        <w:t>MasterPriority</w:t>
      </w:r>
      <w:proofErr w:type="spellEnd"/>
      <w:r>
        <w:rPr>
          <w:shd w:val="pct10" w:color="auto" w:fill="FFFFFF"/>
        </w:rPr>
        <w:t xml:space="preserve"> :</w:t>
      </w:r>
      <w:proofErr w:type="gramEnd"/>
      <w:r>
        <w:rPr>
          <w:shd w:val="pct10" w:color="auto" w:fill="FFFFFF"/>
        </w:rPr>
        <w:t xml:space="preserve"> 100</w:t>
      </w:r>
    </w:p>
    <w:p w14:paraId="021EBC18" w14:textId="77777777" w:rsidR="00870A08" w:rsidRDefault="003A5418">
      <w:pPr>
        <w:pStyle w:val="aff6"/>
      </w:pPr>
      <w:r>
        <w:t xml:space="preserve">    </w:t>
      </w:r>
      <w:proofErr w:type="gramStart"/>
      <w:r>
        <w:t>Preempt :</w:t>
      </w:r>
      <w:proofErr w:type="gramEnd"/>
      <w:r>
        <w:t xml:space="preserve"> YES   Delay Time : 0 s</w:t>
      </w:r>
    </w:p>
    <w:p w14:paraId="70228336" w14:textId="77777777" w:rsidR="00870A08" w:rsidRDefault="003A5418">
      <w:pPr>
        <w:pStyle w:val="aff6"/>
      </w:pPr>
      <w:r>
        <w:t xml:space="preserve">    </w:t>
      </w:r>
      <w:proofErr w:type="spellStart"/>
      <w:proofErr w:type="gramStart"/>
      <w:r>
        <w:t>TimerRun</w:t>
      </w:r>
      <w:proofErr w:type="spellEnd"/>
      <w:r>
        <w:t xml:space="preserve"> :</w:t>
      </w:r>
      <w:proofErr w:type="gramEnd"/>
      <w:r>
        <w:t xml:space="preserve"> 1 s</w:t>
      </w:r>
    </w:p>
    <w:p w14:paraId="7710AC0C" w14:textId="77777777" w:rsidR="00870A08" w:rsidRDefault="003A5418">
      <w:pPr>
        <w:pStyle w:val="aff6"/>
      </w:pPr>
      <w:r>
        <w:t xml:space="preserve">    </w:t>
      </w:r>
      <w:proofErr w:type="spellStart"/>
      <w:proofErr w:type="gramStart"/>
      <w:r>
        <w:t>TimerConfig</w:t>
      </w:r>
      <w:proofErr w:type="spellEnd"/>
      <w:r>
        <w:t xml:space="preserve"> :</w:t>
      </w:r>
      <w:proofErr w:type="gramEnd"/>
      <w:r>
        <w:t xml:space="preserve"> 1 s</w:t>
      </w:r>
    </w:p>
    <w:p w14:paraId="55A53BD3" w14:textId="77777777" w:rsidR="00870A08" w:rsidRDefault="003A5418">
      <w:pPr>
        <w:pStyle w:val="aff6"/>
      </w:pPr>
      <w:r>
        <w:t xml:space="preserve">    Auth </w:t>
      </w:r>
      <w:proofErr w:type="gramStart"/>
      <w:r>
        <w:t>type :</w:t>
      </w:r>
      <w:proofErr w:type="gramEnd"/>
      <w:r>
        <w:t xml:space="preserve"> NONE</w:t>
      </w:r>
    </w:p>
    <w:p w14:paraId="3EF4E40C" w14:textId="77777777" w:rsidR="00870A08" w:rsidRDefault="003A5418">
      <w:pPr>
        <w:pStyle w:val="aff6"/>
      </w:pPr>
      <w:r>
        <w:t xml:space="preserve">    Virtual </w:t>
      </w:r>
      <w:proofErr w:type="gramStart"/>
      <w:r>
        <w:t>MAC :</w:t>
      </w:r>
      <w:proofErr w:type="gramEnd"/>
      <w:r>
        <w:t xml:space="preserve"> 0000-5e00-0101</w:t>
      </w:r>
    </w:p>
    <w:p w14:paraId="53DD6465" w14:textId="77777777" w:rsidR="00870A08" w:rsidRDefault="003A5418">
      <w:pPr>
        <w:pStyle w:val="aff6"/>
      </w:pPr>
      <w:r>
        <w:t xml:space="preserve">    Check </w:t>
      </w:r>
      <w:proofErr w:type="gramStart"/>
      <w:r>
        <w:t>TTL :</w:t>
      </w:r>
      <w:proofErr w:type="gramEnd"/>
      <w:r>
        <w:t xml:space="preserve"> YES</w:t>
      </w:r>
    </w:p>
    <w:p w14:paraId="6F614DD5" w14:textId="77777777" w:rsidR="00870A08" w:rsidRDefault="003A5418">
      <w:pPr>
        <w:pStyle w:val="aff6"/>
      </w:pPr>
      <w:r>
        <w:t xml:space="preserve">    Config </w:t>
      </w:r>
      <w:proofErr w:type="gramStart"/>
      <w:r>
        <w:t>type :</w:t>
      </w:r>
      <w:proofErr w:type="gramEnd"/>
      <w:r>
        <w:t xml:space="preserve"> normal-</w:t>
      </w:r>
      <w:proofErr w:type="spellStart"/>
      <w:r>
        <w:t>vrrp</w:t>
      </w:r>
      <w:proofErr w:type="spellEnd"/>
    </w:p>
    <w:p w14:paraId="02F3C7BD" w14:textId="77777777" w:rsidR="00870A08" w:rsidRDefault="003A5418">
      <w:pPr>
        <w:pStyle w:val="aff6"/>
      </w:pPr>
      <w:r>
        <w:t xml:space="preserve">    Backup-</w:t>
      </w:r>
      <w:proofErr w:type="gramStart"/>
      <w:r>
        <w:t>forward :</w:t>
      </w:r>
      <w:proofErr w:type="gramEnd"/>
      <w:r>
        <w:t xml:space="preserve"> disabled</w:t>
      </w:r>
    </w:p>
    <w:p w14:paraId="5D424BBD" w14:textId="77777777" w:rsidR="00870A08" w:rsidRDefault="003A5418">
      <w:pPr>
        <w:pStyle w:val="aff6"/>
        <w:rPr>
          <w:shd w:val="pct10" w:color="auto" w:fill="FFFFFF"/>
        </w:rPr>
      </w:pPr>
      <w:r>
        <w:t xml:space="preserve">    </w:t>
      </w:r>
      <w:r>
        <w:rPr>
          <w:shd w:val="pct10" w:color="auto" w:fill="FFFFFF"/>
        </w:rPr>
        <w:t xml:space="preserve">Track </w:t>
      </w:r>
      <w:proofErr w:type="gramStart"/>
      <w:r>
        <w:rPr>
          <w:shd w:val="pct10" w:color="auto" w:fill="FFFFFF"/>
        </w:rPr>
        <w:t>IF :</w:t>
      </w:r>
      <w:proofErr w:type="gramEnd"/>
      <w:r>
        <w:rPr>
          <w:shd w:val="pct10" w:color="auto" w:fill="FFFFFF"/>
        </w:rPr>
        <w:t xml:space="preserve"> GigabitEthernet0/0/0   Priority reduced : 50</w:t>
      </w:r>
    </w:p>
    <w:p w14:paraId="536086B3" w14:textId="77777777" w:rsidR="00870A08" w:rsidRDefault="003A5418">
      <w:pPr>
        <w:pStyle w:val="aff6"/>
        <w:rPr>
          <w:shd w:val="pct10" w:color="auto" w:fill="FFFFFF"/>
        </w:rPr>
      </w:pPr>
      <w:r>
        <w:t xml:space="preserve">    </w:t>
      </w:r>
      <w:r>
        <w:rPr>
          <w:shd w:val="pct10" w:color="auto" w:fill="FFFFFF"/>
        </w:rPr>
        <w:t xml:space="preserve">IF </w:t>
      </w:r>
      <w:proofErr w:type="gramStart"/>
      <w:r>
        <w:rPr>
          <w:shd w:val="pct10" w:color="auto" w:fill="FFFFFF"/>
        </w:rPr>
        <w:t>state :</w:t>
      </w:r>
      <w:proofErr w:type="gramEnd"/>
      <w:r>
        <w:rPr>
          <w:shd w:val="pct10" w:color="auto" w:fill="FFFFFF"/>
        </w:rPr>
        <w:t xml:space="preserve"> DOWN</w:t>
      </w:r>
    </w:p>
    <w:p w14:paraId="391C673B" w14:textId="77777777" w:rsidR="00870A08" w:rsidRDefault="003A5418">
      <w:pPr>
        <w:pStyle w:val="aff6"/>
      </w:pPr>
      <w:r>
        <w:t xml:space="preserve">    Create </w:t>
      </w:r>
      <w:proofErr w:type="gramStart"/>
      <w:r>
        <w:t>time :</w:t>
      </w:r>
      <w:proofErr w:type="gramEnd"/>
      <w:r>
        <w:t xml:space="preserve"> 2013-06-23 18:53:52 UTC-05:13</w:t>
      </w:r>
    </w:p>
    <w:p w14:paraId="11B112FC" w14:textId="77777777" w:rsidR="00870A08" w:rsidRDefault="003A5418">
      <w:pPr>
        <w:pStyle w:val="aff6"/>
        <w:ind w:firstLine="360"/>
      </w:pPr>
      <w:r>
        <w:t xml:space="preserve">Last change </w:t>
      </w:r>
      <w:proofErr w:type="gramStart"/>
      <w:r>
        <w:t>time :</w:t>
      </w:r>
      <w:proofErr w:type="gramEnd"/>
      <w:r>
        <w:t xml:space="preserve"> 2013-06-23 19:21:15 UTC-05:13</w:t>
      </w:r>
    </w:p>
    <w:p w14:paraId="51320B23" w14:textId="77777777" w:rsidR="00870A08" w:rsidRDefault="00870A08">
      <w:pPr>
        <w:pStyle w:val="aff6"/>
        <w:ind w:firstLine="360"/>
      </w:pPr>
    </w:p>
    <w:p w14:paraId="07E22365" w14:textId="77777777" w:rsidR="00870A08" w:rsidRDefault="003A5418">
      <w:pPr>
        <w:pStyle w:val="aff6"/>
      </w:pPr>
      <w:r>
        <w:t>[R</w:t>
      </w:r>
      <w:proofErr w:type="gramStart"/>
      <w:r>
        <w:t>3]display</w:t>
      </w:r>
      <w:proofErr w:type="gramEnd"/>
      <w:r>
        <w:t xml:space="preserve"> </w:t>
      </w:r>
      <w:proofErr w:type="spellStart"/>
      <w:r>
        <w:t>vrrp</w:t>
      </w:r>
      <w:proofErr w:type="spellEnd"/>
    </w:p>
    <w:p w14:paraId="09749FD4" w14:textId="77777777" w:rsidR="00870A08" w:rsidRDefault="003A5418">
      <w:pPr>
        <w:pStyle w:val="aff6"/>
      </w:pPr>
      <w:r>
        <w:lastRenderedPageBreak/>
        <w:t xml:space="preserve">  Ethernet</w:t>
      </w:r>
      <w:r>
        <w:rPr>
          <w:rFonts w:hint="eastAsia"/>
        </w:rPr>
        <w:t>1</w:t>
      </w:r>
      <w:r>
        <w:t>/0/1 | Virtual Router 1</w:t>
      </w:r>
    </w:p>
    <w:p w14:paraId="5A243C17" w14:textId="77777777" w:rsidR="00870A08" w:rsidRDefault="003A5418">
      <w:pPr>
        <w:pStyle w:val="aff6"/>
        <w:rPr>
          <w:shd w:val="pct10" w:color="auto" w:fill="FFFFFF"/>
        </w:rPr>
      </w:pPr>
      <w:r>
        <w:t xml:space="preserve">    </w:t>
      </w:r>
      <w:proofErr w:type="gramStart"/>
      <w:r>
        <w:rPr>
          <w:shd w:val="pct10" w:color="auto" w:fill="FFFFFF"/>
        </w:rPr>
        <w:t>State :</w:t>
      </w:r>
      <w:proofErr w:type="gramEnd"/>
      <w:r>
        <w:rPr>
          <w:shd w:val="pct10" w:color="auto" w:fill="FFFFFF"/>
        </w:rPr>
        <w:t xml:space="preserve"> Master</w:t>
      </w:r>
    </w:p>
    <w:p w14:paraId="3B222169" w14:textId="77777777" w:rsidR="00870A08" w:rsidRDefault="003A5418">
      <w:pPr>
        <w:pStyle w:val="aff6"/>
      </w:pPr>
      <w:r>
        <w:t xml:space="preserve">    Virtual </w:t>
      </w:r>
      <w:proofErr w:type="gramStart"/>
      <w:r>
        <w:t>IP :</w:t>
      </w:r>
      <w:proofErr w:type="gramEnd"/>
      <w:r>
        <w:t xml:space="preserve"> 172.16.1.254</w:t>
      </w:r>
    </w:p>
    <w:p w14:paraId="276897EE" w14:textId="77777777" w:rsidR="00870A08" w:rsidRDefault="003A5418">
      <w:pPr>
        <w:pStyle w:val="aff6"/>
      </w:pPr>
      <w:r>
        <w:t xml:space="preserve">    Master </w:t>
      </w:r>
      <w:proofErr w:type="gramStart"/>
      <w:r>
        <w:t>IP :</w:t>
      </w:r>
      <w:proofErr w:type="gramEnd"/>
      <w:r>
        <w:t xml:space="preserve"> </w:t>
      </w:r>
      <w:r>
        <w:rPr>
          <w:rFonts w:hint="eastAsia"/>
        </w:rPr>
        <w:t>172.16.1.200</w:t>
      </w:r>
    </w:p>
    <w:p w14:paraId="729956AE" w14:textId="77777777" w:rsidR="00870A08" w:rsidRDefault="003A5418">
      <w:pPr>
        <w:pStyle w:val="aff6"/>
      </w:pPr>
      <w:r>
        <w:t xml:space="preserve">    </w:t>
      </w:r>
      <w:proofErr w:type="spellStart"/>
      <w:proofErr w:type="gramStart"/>
      <w:r>
        <w:rPr>
          <w:shd w:val="pct10" w:color="auto" w:fill="FFFFFF"/>
        </w:rPr>
        <w:t>PriorityRun</w:t>
      </w:r>
      <w:proofErr w:type="spellEnd"/>
      <w:r>
        <w:rPr>
          <w:shd w:val="pct10" w:color="auto" w:fill="FFFFFF"/>
        </w:rPr>
        <w:t xml:space="preserve"> :</w:t>
      </w:r>
      <w:proofErr w:type="gramEnd"/>
      <w:r>
        <w:rPr>
          <w:shd w:val="pct10" w:color="auto" w:fill="FFFFFF"/>
        </w:rPr>
        <w:t xml:space="preserve"> 100</w:t>
      </w:r>
    </w:p>
    <w:p w14:paraId="7F9F4D83" w14:textId="77777777" w:rsidR="00870A08" w:rsidRDefault="003A5418">
      <w:pPr>
        <w:pStyle w:val="aff6"/>
      </w:pPr>
      <w:r>
        <w:t xml:space="preserve">    </w:t>
      </w:r>
      <w:proofErr w:type="spellStart"/>
      <w:proofErr w:type="gramStart"/>
      <w:r>
        <w:rPr>
          <w:shd w:val="pct10" w:color="auto" w:fill="FFFFFF"/>
        </w:rPr>
        <w:t>PriorityConfig</w:t>
      </w:r>
      <w:proofErr w:type="spellEnd"/>
      <w:r>
        <w:rPr>
          <w:shd w:val="pct10" w:color="auto" w:fill="FFFFFF"/>
        </w:rPr>
        <w:t xml:space="preserve"> :</w:t>
      </w:r>
      <w:proofErr w:type="gramEnd"/>
      <w:r>
        <w:rPr>
          <w:shd w:val="pct10" w:color="auto" w:fill="FFFFFF"/>
        </w:rPr>
        <w:t xml:space="preserve"> 100</w:t>
      </w:r>
    </w:p>
    <w:p w14:paraId="1D6DA7FB" w14:textId="77777777" w:rsidR="00870A08" w:rsidRDefault="003A5418">
      <w:pPr>
        <w:pStyle w:val="aff6"/>
      </w:pPr>
      <w:r>
        <w:t xml:space="preserve">    </w:t>
      </w:r>
      <w:proofErr w:type="spellStart"/>
      <w:proofErr w:type="gramStart"/>
      <w:r>
        <w:rPr>
          <w:shd w:val="pct10" w:color="auto" w:fill="FFFFFF"/>
        </w:rPr>
        <w:t>MasterPriority</w:t>
      </w:r>
      <w:proofErr w:type="spellEnd"/>
      <w:r>
        <w:rPr>
          <w:shd w:val="pct10" w:color="auto" w:fill="FFFFFF"/>
        </w:rPr>
        <w:t xml:space="preserve"> :</w:t>
      </w:r>
      <w:proofErr w:type="gramEnd"/>
      <w:r>
        <w:rPr>
          <w:shd w:val="pct10" w:color="auto" w:fill="FFFFFF"/>
        </w:rPr>
        <w:t xml:space="preserve"> 100</w:t>
      </w:r>
    </w:p>
    <w:p w14:paraId="12D218BC" w14:textId="77777777" w:rsidR="00870A08" w:rsidRDefault="003A5418">
      <w:pPr>
        <w:pStyle w:val="aff6"/>
      </w:pPr>
      <w:r>
        <w:t xml:space="preserve">    </w:t>
      </w:r>
      <w:proofErr w:type="gramStart"/>
      <w:r>
        <w:t>Preempt :</w:t>
      </w:r>
      <w:proofErr w:type="gramEnd"/>
      <w:r>
        <w:t xml:space="preserve"> YES   Delay Time : 0 s</w:t>
      </w:r>
    </w:p>
    <w:p w14:paraId="210BA1E4" w14:textId="77777777" w:rsidR="00870A08" w:rsidRDefault="003A5418">
      <w:pPr>
        <w:pStyle w:val="aff6"/>
      </w:pPr>
      <w:r>
        <w:rPr>
          <w:rFonts w:hint="eastAsia"/>
        </w:rPr>
        <w:t>……</w:t>
      </w:r>
    </w:p>
    <w:p w14:paraId="564E6724" w14:textId="77777777" w:rsidR="00870A08" w:rsidRDefault="00870A08">
      <w:pPr>
        <w:pStyle w:val="aff6"/>
        <w:ind w:firstLine="360"/>
      </w:pPr>
    </w:p>
    <w:p w14:paraId="18D7BC94" w14:textId="77777777" w:rsidR="00870A08" w:rsidRDefault="003A5418">
      <w:pPr>
        <w:ind w:firstLine="420"/>
      </w:pPr>
      <w:r>
        <w:rPr>
          <w:rFonts w:hint="eastAsia"/>
        </w:rPr>
        <w:t>可以观察到，当</w:t>
      </w:r>
      <w:r>
        <w:rPr>
          <w:rFonts w:hint="eastAsia"/>
        </w:rPr>
        <w:t>R2</w:t>
      </w:r>
      <w:r>
        <w:rPr>
          <w:rFonts w:hint="eastAsia"/>
        </w:rPr>
        <w:t>上监视指定接口的状态为</w:t>
      </w:r>
      <w:r>
        <w:rPr>
          <w:rFonts w:hint="eastAsia"/>
        </w:rPr>
        <w:t>DOWN</w:t>
      </w:r>
      <w:r>
        <w:rPr>
          <w:rFonts w:hint="eastAsia"/>
        </w:rPr>
        <w:t>时，</w:t>
      </w:r>
      <w:r>
        <w:rPr>
          <w:rFonts w:hint="eastAsia"/>
        </w:rPr>
        <w:t>VRRP</w:t>
      </w:r>
      <w:r>
        <w:rPr>
          <w:rFonts w:hint="eastAsia"/>
        </w:rPr>
        <w:t>优先级被裁减掉优先级</w:t>
      </w:r>
      <w:r>
        <w:rPr>
          <w:rFonts w:hint="eastAsia"/>
        </w:rPr>
        <w:t>50</w:t>
      </w:r>
      <w:r>
        <w:rPr>
          <w:rFonts w:hint="eastAsia"/>
        </w:rPr>
        <w:t>，变成</w:t>
      </w:r>
      <w:r>
        <w:rPr>
          <w:rFonts w:hint="eastAsia"/>
        </w:rPr>
        <w:t>70</w:t>
      </w:r>
      <w:r>
        <w:rPr>
          <w:rFonts w:hint="eastAsia"/>
        </w:rPr>
        <w:t>，小于路由器</w:t>
      </w:r>
      <w:r>
        <w:rPr>
          <w:rFonts w:hint="eastAsia"/>
        </w:rPr>
        <w:t>R3</w:t>
      </w:r>
      <w:r>
        <w:rPr>
          <w:rFonts w:hint="eastAsia"/>
        </w:rPr>
        <w:t>的优先级</w:t>
      </w:r>
      <w:r>
        <w:rPr>
          <w:rFonts w:hint="eastAsia"/>
        </w:rPr>
        <w:t>100</w:t>
      </w:r>
      <w:r>
        <w:rPr>
          <w:rFonts w:hint="eastAsia"/>
        </w:rPr>
        <w:t>，由于</w:t>
      </w:r>
      <w:r>
        <w:rPr>
          <w:rFonts w:hint="eastAsia"/>
        </w:rPr>
        <w:t>R3</w:t>
      </w:r>
      <w:r>
        <w:rPr>
          <w:rFonts w:hint="eastAsia"/>
        </w:rPr>
        <w:t>的</w:t>
      </w:r>
      <w:r>
        <w:rPr>
          <w:rFonts w:hint="eastAsia"/>
        </w:rPr>
        <w:t>VRRP</w:t>
      </w:r>
      <w:r>
        <w:rPr>
          <w:rFonts w:hint="eastAsia"/>
        </w:rPr>
        <w:t>默认为抢占模式，从而变成了</w:t>
      </w:r>
      <w:r>
        <w:rPr>
          <w:rFonts w:hint="eastAsia"/>
        </w:rPr>
        <w:t>Backup</w:t>
      </w:r>
      <w:r>
        <w:rPr>
          <w:rFonts w:hint="eastAsia"/>
        </w:rPr>
        <w:t>，由</w:t>
      </w:r>
      <w:r>
        <w:rPr>
          <w:rFonts w:hint="eastAsia"/>
        </w:rPr>
        <w:t>R3</w:t>
      </w:r>
      <w:r>
        <w:rPr>
          <w:rFonts w:hint="eastAsia"/>
        </w:rPr>
        <w:t>成为新的</w:t>
      </w:r>
      <w:r>
        <w:rPr>
          <w:rFonts w:hint="eastAsia"/>
        </w:rPr>
        <w:t>Master</w:t>
      </w:r>
      <w:r>
        <w:rPr>
          <w:rFonts w:hint="eastAsia"/>
        </w:rPr>
        <w:t>并继续网络的转发。缺省情况下，当被监视的接口变为</w:t>
      </w:r>
      <w:r>
        <w:rPr>
          <w:rFonts w:hint="eastAsia"/>
        </w:rPr>
        <w:t>Down</w:t>
      </w:r>
      <w:r>
        <w:rPr>
          <w:rFonts w:hint="eastAsia"/>
        </w:rPr>
        <w:t>时，</w:t>
      </w:r>
      <w:r>
        <w:rPr>
          <w:rFonts w:hint="eastAsia"/>
        </w:rPr>
        <w:t>VRRP</w:t>
      </w:r>
      <w:r>
        <w:rPr>
          <w:rFonts w:hint="eastAsia"/>
        </w:rPr>
        <w:t>优先级的数值降低</w:t>
      </w:r>
      <w:r>
        <w:rPr>
          <w:rFonts w:hint="eastAsia"/>
        </w:rPr>
        <w:t>10</w:t>
      </w:r>
      <w:r>
        <w:rPr>
          <w:rFonts w:hint="eastAsia"/>
        </w:rPr>
        <w:t>。</w:t>
      </w:r>
    </w:p>
    <w:p w14:paraId="276A2DD8" w14:textId="77777777" w:rsidR="00870A08" w:rsidRDefault="003A5418">
      <w:pPr>
        <w:pStyle w:val="2"/>
        <w:rPr>
          <w:rFonts w:ascii="微软雅黑" w:hAnsi="微软雅黑"/>
        </w:rPr>
      </w:pPr>
      <w:r>
        <w:rPr>
          <w:rFonts w:ascii="微软雅黑" w:hAnsi="微软雅黑" w:hint="eastAsia"/>
        </w:rPr>
        <w:t>在R2和R3上配置VRRP认证</w:t>
      </w:r>
    </w:p>
    <w:p w14:paraId="2F6D7429" w14:textId="77777777" w:rsidR="00870A08" w:rsidRDefault="003A5418">
      <w:pPr>
        <w:ind w:firstLine="420"/>
      </w:pPr>
      <w:r>
        <w:rPr>
          <w:rFonts w:hint="eastAsia"/>
        </w:rPr>
        <w:t>缺省情况下，设备对要发送的</w:t>
      </w:r>
      <w:r>
        <w:rPr>
          <w:rFonts w:hint="eastAsia"/>
        </w:rPr>
        <w:t>VRRP</w:t>
      </w:r>
      <w:r>
        <w:rPr>
          <w:rFonts w:hint="eastAsia"/>
        </w:rPr>
        <w:t>报文不进行任何认证处理，收到</w:t>
      </w:r>
      <w:r>
        <w:rPr>
          <w:rFonts w:hint="eastAsia"/>
        </w:rPr>
        <w:t>VRRP</w:t>
      </w:r>
      <w:r>
        <w:rPr>
          <w:rFonts w:hint="eastAsia"/>
        </w:rPr>
        <w:t>报文的设备也不进行任何检测，认为收到的都是真实的、合法的</w:t>
      </w:r>
      <w:r>
        <w:rPr>
          <w:rFonts w:hint="eastAsia"/>
        </w:rPr>
        <w:t>VRRP</w:t>
      </w:r>
      <w:r>
        <w:rPr>
          <w:rFonts w:hint="eastAsia"/>
        </w:rPr>
        <w:t>报文。可以通过配置更改</w:t>
      </w:r>
      <w:r>
        <w:rPr>
          <w:rFonts w:hint="eastAsia"/>
        </w:rPr>
        <w:t>VRRP</w:t>
      </w:r>
      <w:r>
        <w:rPr>
          <w:rFonts w:hint="eastAsia"/>
        </w:rPr>
        <w:t>的认证模式，使</w:t>
      </w:r>
      <w:r>
        <w:rPr>
          <w:rFonts w:hint="eastAsia"/>
        </w:rPr>
        <w:t>VRRP</w:t>
      </w:r>
      <w:r>
        <w:rPr>
          <w:rFonts w:hint="eastAsia"/>
        </w:rPr>
        <w:t>对报文进行验证，从而增强安全性。</w:t>
      </w:r>
    </w:p>
    <w:p w14:paraId="150E27AF" w14:textId="77777777" w:rsidR="00870A08" w:rsidRDefault="003A5418">
      <w:pPr>
        <w:ind w:firstLine="420"/>
      </w:pPr>
      <w:r>
        <w:rPr>
          <w:rFonts w:hint="eastAsia"/>
        </w:rPr>
        <w:t>在</w:t>
      </w:r>
      <w:r>
        <w:rPr>
          <w:rFonts w:hint="eastAsia"/>
        </w:rPr>
        <w:t>R2</w:t>
      </w:r>
      <w:r>
        <w:rPr>
          <w:rFonts w:hint="eastAsia"/>
        </w:rPr>
        <w:t>和</w:t>
      </w:r>
      <w:r>
        <w:rPr>
          <w:rFonts w:hint="eastAsia"/>
        </w:rPr>
        <w:t>R3</w:t>
      </w:r>
      <w:r>
        <w:rPr>
          <w:rFonts w:hint="eastAsia"/>
        </w:rPr>
        <w:t>上对</w:t>
      </w:r>
      <w:r>
        <w:rPr>
          <w:rFonts w:hint="eastAsia"/>
        </w:rPr>
        <w:t>VRRP</w:t>
      </w:r>
      <w:proofErr w:type="gramStart"/>
      <w:r>
        <w:rPr>
          <w:rFonts w:hint="eastAsia"/>
        </w:rPr>
        <w:t>虚拟组</w:t>
      </w:r>
      <w:proofErr w:type="gramEnd"/>
      <w:r>
        <w:rPr>
          <w:rFonts w:hint="eastAsia"/>
        </w:rPr>
        <w:t>1</w:t>
      </w:r>
      <w:r>
        <w:rPr>
          <w:rFonts w:hint="eastAsia"/>
        </w:rPr>
        <w:t>配置接口认证，认证方式为</w:t>
      </w:r>
      <w:r>
        <w:rPr>
          <w:rFonts w:hint="eastAsia"/>
        </w:rPr>
        <w:t>MD5</w:t>
      </w:r>
      <w:r>
        <w:rPr>
          <w:rFonts w:hint="eastAsia"/>
        </w:rPr>
        <w:t>，密码为</w:t>
      </w:r>
      <w:proofErr w:type="spellStart"/>
      <w:r>
        <w:rPr>
          <w:rFonts w:hint="eastAsia"/>
        </w:rPr>
        <w:t>huawei</w:t>
      </w:r>
      <w:proofErr w:type="spellEnd"/>
      <w:r>
        <w:rPr>
          <w:rFonts w:hint="eastAsia"/>
        </w:rPr>
        <w:t>。</w:t>
      </w:r>
    </w:p>
    <w:p w14:paraId="5B150F6F" w14:textId="77777777" w:rsidR="00870A08" w:rsidRDefault="003A5418">
      <w:pPr>
        <w:pStyle w:val="aff6"/>
      </w:pPr>
      <w:r>
        <w:t>[R2-Ethernet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1 authentication-mode md5 </w:t>
      </w:r>
      <w:proofErr w:type="spellStart"/>
      <w:r>
        <w:t>huawei</w:t>
      </w:r>
      <w:proofErr w:type="spellEnd"/>
    </w:p>
    <w:p w14:paraId="51FDEB44" w14:textId="77777777" w:rsidR="00870A08" w:rsidRDefault="00870A08">
      <w:pPr>
        <w:pStyle w:val="aff6"/>
      </w:pPr>
    </w:p>
    <w:p w14:paraId="153776A8" w14:textId="77777777" w:rsidR="00870A08" w:rsidRDefault="003A5418">
      <w:pPr>
        <w:pStyle w:val="aff6"/>
      </w:pPr>
      <w:r>
        <w:t>[R</w:t>
      </w:r>
      <w:r>
        <w:rPr>
          <w:rFonts w:hint="eastAsia"/>
        </w:rPr>
        <w:t>3</w:t>
      </w:r>
      <w:r>
        <w:t>-Ethernet</w:t>
      </w:r>
      <w:r>
        <w:rPr>
          <w:rFonts w:hint="eastAsia"/>
        </w:rPr>
        <w:t>1</w:t>
      </w:r>
      <w:r>
        <w:t>/0/</w:t>
      </w:r>
      <w:proofErr w:type="gramStart"/>
      <w:r>
        <w:t>1]</w:t>
      </w:r>
      <w:proofErr w:type="spellStart"/>
      <w:r>
        <w:t>vrrp</w:t>
      </w:r>
      <w:proofErr w:type="spellEnd"/>
      <w:proofErr w:type="gramEnd"/>
      <w:r>
        <w:t xml:space="preserve"> </w:t>
      </w:r>
      <w:proofErr w:type="spellStart"/>
      <w:r>
        <w:t>vrid</w:t>
      </w:r>
      <w:proofErr w:type="spellEnd"/>
      <w:r>
        <w:t xml:space="preserve"> 1 authentication-mode md5 </w:t>
      </w:r>
      <w:proofErr w:type="spellStart"/>
      <w:r>
        <w:t>huawei</w:t>
      </w:r>
      <w:proofErr w:type="spellEnd"/>
    </w:p>
    <w:p w14:paraId="0BCFD48A" w14:textId="77777777" w:rsidR="00870A08" w:rsidRDefault="00870A08">
      <w:pPr>
        <w:pStyle w:val="aff6"/>
      </w:pPr>
    </w:p>
    <w:p w14:paraId="3F196CE1" w14:textId="77777777" w:rsidR="00870A08" w:rsidRDefault="003A5418">
      <w:pPr>
        <w:ind w:firstLine="420"/>
      </w:pPr>
      <w:r>
        <w:rPr>
          <w:rFonts w:hint="eastAsia"/>
        </w:rPr>
        <w:t>注意在配置</w:t>
      </w:r>
      <w:r>
        <w:rPr>
          <w:rFonts w:hint="eastAsia"/>
        </w:rPr>
        <w:t>VRRP</w:t>
      </w:r>
      <w:r>
        <w:rPr>
          <w:rFonts w:hint="eastAsia"/>
        </w:rPr>
        <w:t>报文认证时，同一</w:t>
      </w:r>
      <w:r>
        <w:rPr>
          <w:rFonts w:hint="eastAsia"/>
        </w:rPr>
        <w:t>VRRP</w:t>
      </w:r>
      <w:r>
        <w:rPr>
          <w:rFonts w:hint="eastAsia"/>
        </w:rPr>
        <w:t>备份组的认证方式必须相同，否则</w:t>
      </w:r>
      <w:r>
        <w:rPr>
          <w:rFonts w:hint="eastAsia"/>
        </w:rPr>
        <w:t>Master</w:t>
      </w:r>
      <w:r>
        <w:rPr>
          <w:rFonts w:hint="eastAsia"/>
        </w:rPr>
        <w:t>设备和</w:t>
      </w:r>
      <w:r>
        <w:rPr>
          <w:rFonts w:hint="eastAsia"/>
        </w:rPr>
        <w:t>Backup</w:t>
      </w:r>
      <w:r>
        <w:rPr>
          <w:rFonts w:hint="eastAsia"/>
        </w:rPr>
        <w:t>设备无法协商成功。</w:t>
      </w:r>
    </w:p>
    <w:p w14:paraId="4D72B6CC" w14:textId="77777777" w:rsidR="00870A08" w:rsidRDefault="003A5418">
      <w:pPr>
        <w:ind w:firstLine="420"/>
      </w:pPr>
      <w:r>
        <w:rPr>
          <w:rFonts w:hint="eastAsia"/>
        </w:rPr>
        <w:t>配置完成后，使用</w:t>
      </w:r>
      <w:r>
        <w:rPr>
          <w:rFonts w:hint="eastAsia"/>
          <w:b/>
        </w:rPr>
        <w:t xml:space="preserve">display </w:t>
      </w:r>
      <w:proofErr w:type="spellStart"/>
      <w:r>
        <w:rPr>
          <w:rFonts w:hint="eastAsia"/>
          <w:b/>
        </w:rPr>
        <w:t>vrrp</w:t>
      </w:r>
      <w:proofErr w:type="spellEnd"/>
      <w:r>
        <w:rPr>
          <w:rFonts w:hint="eastAsia"/>
        </w:rPr>
        <w:t>命令查看。</w:t>
      </w:r>
    </w:p>
    <w:p w14:paraId="44DB9FC1" w14:textId="77777777" w:rsidR="00870A08" w:rsidRDefault="003A5418">
      <w:pPr>
        <w:pStyle w:val="aff6"/>
      </w:pPr>
      <w:r>
        <w:t>[R</w:t>
      </w:r>
      <w:proofErr w:type="gramStart"/>
      <w:r>
        <w:t>2]display</w:t>
      </w:r>
      <w:proofErr w:type="gramEnd"/>
      <w:r>
        <w:t xml:space="preserve"> </w:t>
      </w:r>
      <w:proofErr w:type="spellStart"/>
      <w:r>
        <w:t>vrrp</w:t>
      </w:r>
      <w:proofErr w:type="spellEnd"/>
    </w:p>
    <w:p w14:paraId="388C7B51" w14:textId="77777777" w:rsidR="00870A08" w:rsidRDefault="003A5418">
      <w:pPr>
        <w:pStyle w:val="aff6"/>
      </w:pPr>
      <w:r>
        <w:lastRenderedPageBreak/>
        <w:t xml:space="preserve">  Ethernet1/0/1 | Virtual Router 1</w:t>
      </w:r>
    </w:p>
    <w:p w14:paraId="0063A1DB" w14:textId="77777777" w:rsidR="00870A08" w:rsidRDefault="003A5418">
      <w:pPr>
        <w:pStyle w:val="aff6"/>
      </w:pPr>
      <w:r>
        <w:rPr>
          <w:rFonts w:hint="eastAsia"/>
        </w:rPr>
        <w:t>……</w:t>
      </w:r>
    </w:p>
    <w:p w14:paraId="0944F05B" w14:textId="77777777" w:rsidR="00870A08" w:rsidRDefault="003A5418">
      <w:pPr>
        <w:pStyle w:val="aff6"/>
        <w:rPr>
          <w:shd w:val="pct10" w:color="auto" w:fill="FFFFFF"/>
        </w:rPr>
      </w:pPr>
      <w:r>
        <w:t xml:space="preserve">    </w:t>
      </w:r>
      <w:r>
        <w:rPr>
          <w:shd w:val="pct10" w:color="auto" w:fill="FFFFFF"/>
        </w:rPr>
        <w:t xml:space="preserve">Auth </w:t>
      </w:r>
      <w:proofErr w:type="gramStart"/>
      <w:r>
        <w:rPr>
          <w:shd w:val="pct10" w:color="auto" w:fill="FFFFFF"/>
        </w:rPr>
        <w:t>type :</w:t>
      </w:r>
      <w:proofErr w:type="gramEnd"/>
      <w:r>
        <w:rPr>
          <w:shd w:val="pct10" w:color="auto" w:fill="FFFFFF"/>
        </w:rPr>
        <w:t xml:space="preserve"> MD5   Auth key : %$%$!B56J6".AW`Os:5nOIM96GU"%$%$</w:t>
      </w:r>
    </w:p>
    <w:p w14:paraId="34C58377" w14:textId="77777777" w:rsidR="00870A08" w:rsidRDefault="003A5418">
      <w:pPr>
        <w:pStyle w:val="aff6"/>
      </w:pPr>
      <w:r>
        <w:t xml:space="preserve">    Virtual </w:t>
      </w:r>
      <w:proofErr w:type="gramStart"/>
      <w:r>
        <w:t>MAC :</w:t>
      </w:r>
      <w:proofErr w:type="gramEnd"/>
      <w:r>
        <w:t xml:space="preserve"> 0000-5e00-0101</w:t>
      </w:r>
    </w:p>
    <w:p w14:paraId="18513B20" w14:textId="77777777" w:rsidR="00870A08" w:rsidRDefault="003A5418">
      <w:pPr>
        <w:pStyle w:val="aff6"/>
      </w:pPr>
      <w:r>
        <w:rPr>
          <w:rFonts w:hint="eastAsia"/>
        </w:rPr>
        <w:t>……</w:t>
      </w:r>
    </w:p>
    <w:p w14:paraId="7F55E91D" w14:textId="77777777" w:rsidR="00870A08" w:rsidRDefault="00870A08">
      <w:pPr>
        <w:pStyle w:val="aff6"/>
      </w:pPr>
    </w:p>
    <w:p w14:paraId="1DDD05B8" w14:textId="77777777" w:rsidR="00870A08" w:rsidRDefault="003A5418">
      <w:pPr>
        <w:pStyle w:val="aff6"/>
      </w:pPr>
      <w:r>
        <w:t>[R</w:t>
      </w:r>
      <w:proofErr w:type="gramStart"/>
      <w:r>
        <w:t>3]display</w:t>
      </w:r>
      <w:proofErr w:type="gramEnd"/>
      <w:r>
        <w:t xml:space="preserve"> </w:t>
      </w:r>
      <w:proofErr w:type="spellStart"/>
      <w:r>
        <w:t>vrrp</w:t>
      </w:r>
      <w:proofErr w:type="spellEnd"/>
    </w:p>
    <w:p w14:paraId="43312F99" w14:textId="77777777" w:rsidR="00870A08" w:rsidRDefault="003A5418">
      <w:pPr>
        <w:pStyle w:val="aff6"/>
      </w:pPr>
      <w:r>
        <w:t xml:space="preserve">  Ethernet1/0/1 | Virtual Router 1</w:t>
      </w:r>
    </w:p>
    <w:p w14:paraId="50FBCC8F" w14:textId="77777777" w:rsidR="00870A08" w:rsidRDefault="003A5418">
      <w:pPr>
        <w:pStyle w:val="aff6"/>
      </w:pPr>
      <w:r>
        <w:rPr>
          <w:rFonts w:hint="eastAsia"/>
        </w:rPr>
        <w:t>……</w:t>
      </w:r>
    </w:p>
    <w:p w14:paraId="66E36AD4" w14:textId="77777777" w:rsidR="00870A08" w:rsidRDefault="003A5418">
      <w:pPr>
        <w:pStyle w:val="aff6"/>
        <w:rPr>
          <w:shd w:val="pct10" w:color="auto" w:fill="FFFFFF"/>
        </w:rPr>
      </w:pPr>
      <w:r>
        <w:t xml:space="preserve">    </w:t>
      </w:r>
      <w:r>
        <w:rPr>
          <w:shd w:val="pct10" w:color="auto" w:fill="FFFFFF"/>
        </w:rPr>
        <w:t xml:space="preserve">Auth </w:t>
      </w:r>
      <w:proofErr w:type="gramStart"/>
      <w:r>
        <w:rPr>
          <w:shd w:val="pct10" w:color="auto" w:fill="FFFFFF"/>
        </w:rPr>
        <w:t>type :</w:t>
      </w:r>
      <w:proofErr w:type="gramEnd"/>
      <w:r>
        <w:rPr>
          <w:shd w:val="pct10" w:color="auto" w:fill="FFFFFF"/>
        </w:rPr>
        <w:t xml:space="preserve"> MD5   Auth key : %$%$</w:t>
      </w:r>
      <w:proofErr w:type="spellStart"/>
      <w:r>
        <w:rPr>
          <w:shd w:val="pct10" w:color="auto" w:fill="FFFFFF"/>
        </w:rPr>
        <w:t>xASELV</w:t>
      </w:r>
      <w:proofErr w:type="spellEnd"/>
      <w:r>
        <w:rPr>
          <w:shd w:val="pct10" w:color="auto" w:fill="FFFFFF"/>
        </w:rPr>
        <w:t>]Z77V(rDFgUna@6FBd%$%$</w:t>
      </w:r>
    </w:p>
    <w:p w14:paraId="3D8641E6" w14:textId="77777777" w:rsidR="00870A08" w:rsidRDefault="003A5418">
      <w:pPr>
        <w:pStyle w:val="aff6"/>
      </w:pPr>
      <w:r>
        <w:t xml:space="preserve">    Virtual </w:t>
      </w:r>
      <w:proofErr w:type="gramStart"/>
      <w:r>
        <w:t>MAC :</w:t>
      </w:r>
      <w:proofErr w:type="gramEnd"/>
      <w:r>
        <w:t xml:space="preserve"> 0000-5e00-0101</w:t>
      </w:r>
    </w:p>
    <w:p w14:paraId="629AEA32" w14:textId="77777777" w:rsidR="00870A08" w:rsidRDefault="003A5418">
      <w:pPr>
        <w:pStyle w:val="aff6"/>
      </w:pPr>
      <w:r>
        <w:rPr>
          <w:rFonts w:hint="eastAsia"/>
        </w:rPr>
        <w:t>……</w:t>
      </w:r>
    </w:p>
    <w:p w14:paraId="6C17719A" w14:textId="77777777" w:rsidR="00870A08" w:rsidRDefault="00870A08">
      <w:pPr>
        <w:pStyle w:val="aff6"/>
        <w:ind w:firstLine="360"/>
      </w:pPr>
    </w:p>
    <w:p w14:paraId="5A6E214C" w14:textId="77777777" w:rsidR="00870A08" w:rsidRDefault="003A5418">
      <w:pPr>
        <w:ind w:firstLine="420"/>
      </w:pPr>
      <w:r>
        <w:rPr>
          <w:rFonts w:hint="eastAsia"/>
        </w:rPr>
        <w:t>在以上显示信息中，可以观察到“</w:t>
      </w:r>
      <w:r>
        <w:rPr>
          <w:rFonts w:hint="eastAsia"/>
        </w:rPr>
        <w:t>Auth Type</w:t>
      </w:r>
      <w:r>
        <w:rPr>
          <w:rFonts w:hint="eastAsia"/>
        </w:rPr>
        <w:t>”字段显示为“</w:t>
      </w:r>
      <w:r>
        <w:rPr>
          <w:rFonts w:hint="eastAsia"/>
        </w:rPr>
        <w:t>MD5</w:t>
      </w:r>
      <w:r>
        <w:rPr>
          <w:rFonts w:hint="eastAsia"/>
        </w:rPr>
        <w:t>”，“</w:t>
      </w:r>
      <w:r>
        <w:rPr>
          <w:rFonts w:hint="eastAsia"/>
        </w:rPr>
        <w:t>Auth key</w:t>
      </w:r>
      <w:r>
        <w:rPr>
          <w:rFonts w:hint="eastAsia"/>
        </w:rPr>
        <w:t>”字段显示为“</w:t>
      </w:r>
      <w:r>
        <w:t>%$%$</w:t>
      </w:r>
      <w:proofErr w:type="spellStart"/>
      <w:r>
        <w:t>xASELV</w:t>
      </w:r>
      <w:proofErr w:type="spellEnd"/>
      <w:r>
        <w:t>]Z77V(rDFgUna@6FBd%$%$</w:t>
      </w:r>
      <w:r>
        <w:rPr>
          <w:rFonts w:hint="eastAsia"/>
        </w:rPr>
        <w:t>”，即</w:t>
      </w:r>
      <w:r>
        <w:rPr>
          <w:rFonts w:hint="eastAsia"/>
        </w:rPr>
        <w:t>VRRP</w:t>
      </w:r>
      <w:r>
        <w:rPr>
          <w:rFonts w:hint="eastAsia"/>
        </w:rPr>
        <w:t>备份组</w:t>
      </w:r>
      <w:r>
        <w:rPr>
          <w:rFonts w:hint="eastAsia"/>
        </w:rPr>
        <w:t>1</w:t>
      </w:r>
      <w:r>
        <w:rPr>
          <w:rFonts w:hint="eastAsia"/>
        </w:rPr>
        <w:t>的报文认证方式为</w:t>
      </w:r>
      <w:r>
        <w:rPr>
          <w:rFonts w:hint="eastAsia"/>
        </w:rPr>
        <w:t>MD5</w:t>
      </w:r>
      <w:r>
        <w:rPr>
          <w:rFonts w:hint="eastAsia"/>
        </w:rPr>
        <w:t>认证，以密文为“</w:t>
      </w:r>
      <w:r>
        <w:t>%$%$</w:t>
      </w:r>
      <w:proofErr w:type="spellStart"/>
      <w:r>
        <w:t>xASELV</w:t>
      </w:r>
      <w:proofErr w:type="spellEnd"/>
      <w:r>
        <w:t>]Z77V(rDFgUna@6FBd%$%$</w:t>
      </w:r>
      <w:r>
        <w:rPr>
          <w:rFonts w:hint="eastAsia"/>
        </w:rPr>
        <w:t>”形式显示。</w:t>
      </w:r>
    </w:p>
    <w:p w14:paraId="4E00404B" w14:textId="77777777" w:rsidR="00870A08" w:rsidRDefault="003A5418">
      <w:pPr>
        <w:pStyle w:val="10"/>
      </w:pPr>
      <w:r>
        <w:rPr>
          <w:rFonts w:hint="eastAsia"/>
        </w:rPr>
        <w:t>思考</w:t>
      </w:r>
    </w:p>
    <w:p w14:paraId="7AAF555C" w14:textId="77777777" w:rsidR="00870A08" w:rsidRDefault="003A5418">
      <w:pPr>
        <w:ind w:firstLine="420"/>
      </w:pPr>
      <w:r>
        <w:rPr>
          <w:rFonts w:hint="eastAsia"/>
        </w:rPr>
        <w:t>在本实验中，可以通过配置监视上行接口来提高</w:t>
      </w:r>
      <w:r>
        <w:rPr>
          <w:rFonts w:hint="eastAsia"/>
        </w:rPr>
        <w:t>VRRP</w:t>
      </w:r>
      <w:r>
        <w:rPr>
          <w:rFonts w:hint="eastAsia"/>
        </w:rPr>
        <w:t>的可靠性，但是监视上行接口仍然等同于监视直连链路，如果非直连链路出现故障，</w:t>
      </w:r>
      <w:r>
        <w:rPr>
          <w:rFonts w:hint="eastAsia"/>
        </w:rPr>
        <w:t>VRRP</w:t>
      </w:r>
      <w:r>
        <w:rPr>
          <w:rFonts w:hint="eastAsia"/>
        </w:rPr>
        <w:t>协议能否感知？</w:t>
      </w:r>
    </w:p>
    <w:p w14:paraId="336A9BA4" w14:textId="77777777" w:rsidR="00870A08" w:rsidRDefault="00870A08">
      <w:pPr>
        <w:widowControl/>
        <w:adjustRightInd/>
        <w:snapToGrid/>
        <w:ind w:firstLineChars="0" w:firstLine="0"/>
        <w:jc w:val="left"/>
        <w:sectPr w:rsidR="00870A08">
          <w:pgSz w:w="11906" w:h="16838"/>
          <w:pgMar w:top="1312" w:right="1800" w:bottom="1440" w:left="1800" w:header="779" w:footer="992" w:gutter="0"/>
          <w:cols w:space="425"/>
          <w:docGrid w:type="lines" w:linePitch="312"/>
        </w:sectPr>
      </w:pPr>
    </w:p>
    <w:p w14:paraId="1BE1A7BD" w14:textId="77777777" w:rsidR="00870A08" w:rsidRDefault="003A5418">
      <w:pPr>
        <w:pStyle w:val="1"/>
        <w:ind w:left="1"/>
      </w:pPr>
      <w:bookmarkStart w:id="151" w:name="_Toc189"/>
      <w:r>
        <w:rPr>
          <w:rFonts w:hint="eastAsia"/>
        </w:rPr>
        <w:lastRenderedPageBreak/>
        <w:t>基础过滤工具</w:t>
      </w:r>
      <w:bookmarkEnd w:id="151"/>
    </w:p>
    <w:p w14:paraId="3AECCA3D" w14:textId="77777777" w:rsidR="00870A08" w:rsidRDefault="003A5418">
      <w:pPr>
        <w:pStyle w:val="af2"/>
        <w:ind w:firstLineChars="0" w:firstLine="0"/>
      </w:pPr>
      <w:bookmarkStart w:id="152" w:name="_Toc13979"/>
      <w:r>
        <w:rPr>
          <w:rFonts w:ascii="微软雅黑" w:hAnsi="微软雅黑" w:hint="eastAsia"/>
        </w:rPr>
        <w:t>10.1</w:t>
      </w:r>
      <w:r>
        <w:rPr>
          <w:rFonts w:hint="eastAsia"/>
        </w:rPr>
        <w:t xml:space="preserve"> </w:t>
      </w:r>
      <w:r>
        <w:rPr>
          <w:rFonts w:hint="eastAsia"/>
        </w:rPr>
        <w:t>配置基本的访问控制列表</w:t>
      </w:r>
      <w:bookmarkEnd w:id="152"/>
    </w:p>
    <w:p w14:paraId="29175210" w14:textId="77777777" w:rsidR="00870A08" w:rsidRDefault="003A5418">
      <w:pPr>
        <w:pStyle w:val="10"/>
      </w:pPr>
      <w:r>
        <w:rPr>
          <w:rFonts w:hint="eastAsia"/>
        </w:rPr>
        <w:t>原理概述</w:t>
      </w:r>
    </w:p>
    <w:p w14:paraId="7EB409B9" w14:textId="77777777" w:rsidR="00870A08" w:rsidRDefault="003A5418">
      <w:pPr>
        <w:pStyle w:val="13"/>
        <w:ind w:firstLine="420"/>
      </w:pPr>
      <w:r>
        <w:rPr>
          <w:rFonts w:hint="eastAsia"/>
        </w:rPr>
        <w:t>访问控制列表</w:t>
      </w:r>
      <w:r>
        <w:rPr>
          <w:rFonts w:hint="eastAsia"/>
        </w:rPr>
        <w:t>ACL</w:t>
      </w:r>
      <w:r>
        <w:rPr>
          <w:rFonts w:hint="eastAsia"/>
        </w:rPr>
        <w:t>（</w:t>
      </w:r>
      <w:r>
        <w:rPr>
          <w:rFonts w:hint="eastAsia"/>
        </w:rPr>
        <w:t>Access Control List</w:t>
      </w:r>
      <w:r>
        <w:rPr>
          <w:rFonts w:hint="eastAsia"/>
        </w:rPr>
        <w:t>）是由</w:t>
      </w:r>
      <w:r>
        <w:rPr>
          <w:rFonts w:hint="eastAsia"/>
          <w:bCs/>
        </w:rPr>
        <w:t>permit</w:t>
      </w:r>
      <w:r>
        <w:rPr>
          <w:rFonts w:hint="eastAsia"/>
        </w:rPr>
        <w:t>或</w:t>
      </w:r>
      <w:r>
        <w:rPr>
          <w:rFonts w:hint="eastAsia"/>
          <w:bCs/>
        </w:rPr>
        <w:t>deny</w:t>
      </w:r>
      <w:r>
        <w:rPr>
          <w:rFonts w:hint="eastAsia"/>
        </w:rPr>
        <w:t>语句组成的一系列有顺序的规则集合，这些规则根据数据包的源地址、目的地址、源端口、目的端口等信息来描述。</w:t>
      </w:r>
      <w:r>
        <w:rPr>
          <w:rFonts w:hint="eastAsia"/>
        </w:rPr>
        <w:t>ACL</w:t>
      </w:r>
      <w:r>
        <w:rPr>
          <w:rFonts w:hint="eastAsia"/>
        </w:rPr>
        <w:t>规则通过匹配报文中的信息对数据包进行分类，路由设备根据这些规则判断哪些数据包可以通过，哪些数据包需要拒绝。</w:t>
      </w:r>
    </w:p>
    <w:p w14:paraId="5BE5FD36" w14:textId="77777777" w:rsidR="00870A08" w:rsidRDefault="003A5418">
      <w:pPr>
        <w:pStyle w:val="13"/>
        <w:ind w:firstLine="420"/>
      </w:pPr>
      <w:r>
        <w:rPr>
          <w:rFonts w:hint="eastAsia"/>
        </w:rPr>
        <w:t>按照访问控制列表的用途，可以分为基本的访问控制列表和高级的访问控制列表，基本</w:t>
      </w:r>
      <w:r>
        <w:rPr>
          <w:rFonts w:hint="eastAsia"/>
        </w:rPr>
        <w:t>ACL</w:t>
      </w:r>
      <w:r>
        <w:rPr>
          <w:rFonts w:hint="eastAsia"/>
        </w:rPr>
        <w:t>可使用报文的源</w:t>
      </w:r>
      <w:r>
        <w:rPr>
          <w:rFonts w:hint="eastAsia"/>
        </w:rPr>
        <w:t>IP</w:t>
      </w:r>
      <w:r>
        <w:rPr>
          <w:rFonts w:hint="eastAsia"/>
        </w:rPr>
        <w:t>地址、时间</w:t>
      </w:r>
      <w:proofErr w:type="gramStart"/>
      <w:r>
        <w:rPr>
          <w:rFonts w:hint="eastAsia"/>
        </w:rPr>
        <w:t>段信息</w:t>
      </w:r>
      <w:proofErr w:type="gramEnd"/>
      <w:r>
        <w:rPr>
          <w:rFonts w:hint="eastAsia"/>
        </w:rPr>
        <w:t>来定义规则，编号范围为</w:t>
      </w:r>
      <w:r>
        <w:rPr>
          <w:rFonts w:hint="eastAsia"/>
        </w:rPr>
        <w:t>2000</w:t>
      </w:r>
      <w:r>
        <w:rPr>
          <w:rFonts w:hint="eastAsia"/>
        </w:rPr>
        <w:t>～</w:t>
      </w:r>
      <w:r>
        <w:rPr>
          <w:rFonts w:hint="eastAsia"/>
        </w:rPr>
        <w:t>2999</w:t>
      </w:r>
      <w:r>
        <w:rPr>
          <w:rFonts w:hint="eastAsia"/>
        </w:rPr>
        <w:t>。</w:t>
      </w:r>
    </w:p>
    <w:p w14:paraId="212FD5F6" w14:textId="77777777" w:rsidR="00870A08" w:rsidRDefault="003A5418">
      <w:pPr>
        <w:pStyle w:val="13"/>
        <w:ind w:firstLine="420"/>
      </w:pPr>
      <w:r>
        <w:rPr>
          <w:rFonts w:hint="eastAsia"/>
        </w:rPr>
        <w:t>一个</w:t>
      </w:r>
      <w:r>
        <w:rPr>
          <w:rFonts w:hint="eastAsia"/>
        </w:rPr>
        <w:t>ACL</w:t>
      </w:r>
      <w:r>
        <w:rPr>
          <w:rFonts w:hint="eastAsia"/>
        </w:rPr>
        <w:t>可以由多条“</w:t>
      </w:r>
      <w:r>
        <w:rPr>
          <w:rFonts w:hint="eastAsia"/>
        </w:rPr>
        <w:t>deny | permit</w:t>
      </w:r>
      <w:r>
        <w:rPr>
          <w:rFonts w:hint="eastAsia"/>
        </w:rPr>
        <w:t>”语句组成，每一条语句描述</w:t>
      </w:r>
      <w:proofErr w:type="gramStart"/>
      <w:r>
        <w:rPr>
          <w:rFonts w:hint="eastAsia"/>
        </w:rPr>
        <w:t>一</w:t>
      </w:r>
      <w:proofErr w:type="gramEnd"/>
      <w:r>
        <w:rPr>
          <w:rFonts w:hint="eastAsia"/>
        </w:rPr>
        <w:t>条规则，每条规则有一个</w:t>
      </w:r>
      <w:r>
        <w:rPr>
          <w:rFonts w:hint="eastAsia"/>
        </w:rPr>
        <w:t>Rule-ID</w:t>
      </w:r>
      <w:r>
        <w:rPr>
          <w:rFonts w:hint="eastAsia"/>
        </w:rPr>
        <w:t>，</w:t>
      </w:r>
      <w:r>
        <w:rPr>
          <w:rFonts w:hint="eastAsia"/>
        </w:rPr>
        <w:t>Rule-ID</w:t>
      </w:r>
      <w:r>
        <w:rPr>
          <w:rFonts w:hint="eastAsia"/>
        </w:rPr>
        <w:t>可以由用户进行配置，也可以由系统自动根据步长生成，缺省步长为</w:t>
      </w:r>
      <w:r>
        <w:rPr>
          <w:rFonts w:hint="eastAsia"/>
        </w:rPr>
        <w:t>5</w:t>
      </w:r>
      <w:r>
        <w:rPr>
          <w:rFonts w:hint="eastAsia"/>
        </w:rPr>
        <w:t>，</w:t>
      </w:r>
      <w:r>
        <w:rPr>
          <w:rFonts w:hint="eastAsia"/>
        </w:rPr>
        <w:t>Rule-ID</w:t>
      </w:r>
      <w:r>
        <w:rPr>
          <w:rFonts w:hint="eastAsia"/>
        </w:rPr>
        <w:t>默认按照配置先后顺序分配</w:t>
      </w:r>
      <w:r>
        <w:rPr>
          <w:rFonts w:hint="eastAsia"/>
        </w:rPr>
        <w:t>0</w:t>
      </w:r>
      <w:r>
        <w:rPr>
          <w:rFonts w:hint="eastAsia"/>
        </w:rPr>
        <w:t>、</w:t>
      </w:r>
      <w:r>
        <w:rPr>
          <w:rFonts w:hint="eastAsia"/>
        </w:rPr>
        <w:t>5</w:t>
      </w:r>
      <w:r>
        <w:rPr>
          <w:rFonts w:hint="eastAsia"/>
        </w:rPr>
        <w:t>、</w:t>
      </w:r>
      <w:r>
        <w:rPr>
          <w:rFonts w:hint="eastAsia"/>
        </w:rPr>
        <w:t>10</w:t>
      </w:r>
      <w:r>
        <w:rPr>
          <w:rFonts w:hint="eastAsia"/>
        </w:rPr>
        <w:t>、</w:t>
      </w:r>
      <w:r>
        <w:rPr>
          <w:rFonts w:hint="eastAsia"/>
        </w:rPr>
        <w:t>15</w:t>
      </w:r>
      <w:r>
        <w:rPr>
          <w:rFonts w:hint="eastAsia"/>
        </w:rPr>
        <w:t>等，匹配顺序按照</w:t>
      </w:r>
      <w:r>
        <w:rPr>
          <w:rFonts w:hint="eastAsia"/>
        </w:rPr>
        <w:t>ACL</w:t>
      </w:r>
      <w:r>
        <w:rPr>
          <w:rFonts w:hint="eastAsia"/>
        </w:rPr>
        <w:t>的</w:t>
      </w:r>
      <w:r>
        <w:rPr>
          <w:rFonts w:hint="eastAsia"/>
        </w:rPr>
        <w:t>Rule-ID</w:t>
      </w:r>
      <w:r>
        <w:rPr>
          <w:rFonts w:hint="eastAsia"/>
        </w:rPr>
        <w:t>的顺序，从小到大进行匹配。</w:t>
      </w:r>
    </w:p>
    <w:p w14:paraId="433013EF" w14:textId="77777777" w:rsidR="00870A08" w:rsidRDefault="003A5418">
      <w:pPr>
        <w:pStyle w:val="10"/>
      </w:pPr>
      <w:r>
        <w:rPr>
          <w:rFonts w:hint="eastAsia"/>
        </w:rPr>
        <w:t>实验目的</w:t>
      </w:r>
    </w:p>
    <w:p w14:paraId="2679A24D" w14:textId="77777777" w:rsidR="00870A08" w:rsidRDefault="003A5418">
      <w:pPr>
        <w:pStyle w:val="12"/>
        <w:numPr>
          <w:ilvl w:val="1"/>
          <w:numId w:val="5"/>
        </w:numPr>
        <w:ind w:firstLineChars="0"/>
        <w:jc w:val="left"/>
      </w:pPr>
      <w:r>
        <w:rPr>
          <w:rFonts w:hint="eastAsia"/>
        </w:rPr>
        <w:t>掌握配置基本</w:t>
      </w:r>
      <w:r>
        <w:t>访问控制列表的方法</w:t>
      </w:r>
    </w:p>
    <w:p w14:paraId="23541BB9" w14:textId="77777777" w:rsidR="00870A08" w:rsidRDefault="003A5418">
      <w:pPr>
        <w:pStyle w:val="12"/>
        <w:numPr>
          <w:ilvl w:val="1"/>
          <w:numId w:val="5"/>
        </w:numPr>
        <w:ind w:firstLineChars="0"/>
        <w:jc w:val="left"/>
      </w:pPr>
      <w:r>
        <w:rPr>
          <w:rFonts w:hint="eastAsia"/>
        </w:rPr>
        <w:t>掌握标准</w:t>
      </w:r>
      <w:r>
        <w:t>访问控制列表的执行顺序</w:t>
      </w:r>
    </w:p>
    <w:p w14:paraId="6CB84113" w14:textId="77777777" w:rsidR="00870A08" w:rsidRDefault="003A5418">
      <w:pPr>
        <w:pStyle w:val="12"/>
        <w:numPr>
          <w:ilvl w:val="1"/>
          <w:numId w:val="5"/>
        </w:numPr>
        <w:ind w:firstLineChars="0"/>
        <w:jc w:val="left"/>
      </w:pPr>
      <w:r>
        <w:rPr>
          <w:rFonts w:hint="eastAsia"/>
        </w:rPr>
        <w:t>掌握标准访问</w:t>
      </w:r>
      <w:r>
        <w:t>控制列表的语法规则</w:t>
      </w:r>
    </w:p>
    <w:p w14:paraId="73A570EF" w14:textId="77777777" w:rsidR="00870A08" w:rsidRDefault="003A5418">
      <w:pPr>
        <w:pStyle w:val="12"/>
        <w:numPr>
          <w:ilvl w:val="1"/>
          <w:numId w:val="5"/>
        </w:numPr>
        <w:ind w:firstLineChars="0"/>
        <w:jc w:val="left"/>
      </w:pPr>
      <w:r>
        <w:rPr>
          <w:rFonts w:hint="eastAsia"/>
        </w:rPr>
        <w:t>掌握标准访问</w:t>
      </w:r>
      <w:r>
        <w:t>控制列表</w:t>
      </w:r>
      <w:r>
        <w:rPr>
          <w:rFonts w:hint="eastAsia"/>
        </w:rPr>
        <w:t>的应用场景</w:t>
      </w:r>
    </w:p>
    <w:p w14:paraId="2CEA648E" w14:textId="77777777" w:rsidR="00870A08" w:rsidRDefault="003A5418">
      <w:pPr>
        <w:pStyle w:val="10"/>
      </w:pPr>
      <w:r>
        <w:rPr>
          <w:rFonts w:hint="eastAsia"/>
        </w:rPr>
        <w:t>实验内容</w:t>
      </w:r>
    </w:p>
    <w:p w14:paraId="37206C6F" w14:textId="77777777" w:rsidR="00870A08" w:rsidRDefault="003A5418">
      <w:pPr>
        <w:ind w:firstLine="420"/>
        <w:jc w:val="left"/>
      </w:pPr>
      <w:r>
        <w:rPr>
          <w:rFonts w:hint="eastAsia"/>
        </w:rPr>
        <w:t>本</w:t>
      </w:r>
      <w:r>
        <w:t>实验模拟企业网络环境，</w:t>
      </w:r>
      <w:r>
        <w:rPr>
          <w:rFonts w:hint="eastAsia"/>
        </w:rPr>
        <w:t>R1</w:t>
      </w:r>
      <w:r>
        <w:rPr>
          <w:rFonts w:hint="eastAsia"/>
        </w:rPr>
        <w:t>为分支</w:t>
      </w:r>
      <w:r>
        <w:t>机构</w:t>
      </w:r>
      <w:r>
        <w:rPr>
          <w:rFonts w:hint="eastAsia"/>
        </w:rPr>
        <w:t>A</w:t>
      </w:r>
      <w:r>
        <w:rPr>
          <w:rFonts w:hint="eastAsia"/>
        </w:rPr>
        <w:t>管理员所在</w:t>
      </w:r>
      <w:r>
        <w:rPr>
          <w:rFonts w:hint="eastAsia"/>
        </w:rPr>
        <w:t>IT</w:t>
      </w:r>
      <w:r>
        <w:rPr>
          <w:rFonts w:hint="eastAsia"/>
        </w:rPr>
        <w:t>部门</w:t>
      </w:r>
      <w:r>
        <w:t>网关，</w:t>
      </w:r>
      <w:r>
        <w:rPr>
          <w:rFonts w:hint="eastAsia"/>
        </w:rPr>
        <w:t>R2</w:t>
      </w:r>
      <w:r>
        <w:rPr>
          <w:rFonts w:hint="eastAsia"/>
        </w:rPr>
        <w:t>为分支</w:t>
      </w:r>
      <w:r>
        <w:t>机构</w:t>
      </w:r>
      <w:r>
        <w:rPr>
          <w:rFonts w:hint="eastAsia"/>
        </w:rPr>
        <w:t>A</w:t>
      </w:r>
      <w:r>
        <w:t>用户</w:t>
      </w:r>
      <w:r>
        <w:rPr>
          <w:rFonts w:hint="eastAsia"/>
        </w:rPr>
        <w:t>部门</w:t>
      </w:r>
      <w:r>
        <w:t>网关，</w:t>
      </w:r>
      <w:r>
        <w:rPr>
          <w:rFonts w:hint="eastAsia"/>
        </w:rPr>
        <w:t>R3</w:t>
      </w:r>
      <w:r>
        <w:rPr>
          <w:rFonts w:hint="eastAsia"/>
        </w:rPr>
        <w:t>为分支机构</w:t>
      </w:r>
      <w:r>
        <w:rPr>
          <w:rFonts w:hint="eastAsia"/>
        </w:rPr>
        <w:t>A</w:t>
      </w:r>
      <w:r>
        <w:rPr>
          <w:rFonts w:hint="eastAsia"/>
        </w:rPr>
        <w:t>去往</w:t>
      </w:r>
      <w:r>
        <w:t>总部</w:t>
      </w:r>
      <w:r>
        <w:rPr>
          <w:rFonts w:hint="eastAsia"/>
        </w:rPr>
        <w:t>出口网关</w:t>
      </w:r>
      <w:r>
        <w:t>设备</w:t>
      </w:r>
      <w:r>
        <w:rPr>
          <w:rFonts w:hint="eastAsia"/>
        </w:rPr>
        <w:t>，</w:t>
      </w:r>
      <w:r>
        <w:rPr>
          <w:rFonts w:hint="eastAsia"/>
        </w:rPr>
        <w:t>R4</w:t>
      </w:r>
      <w:r>
        <w:rPr>
          <w:rFonts w:hint="eastAsia"/>
        </w:rPr>
        <w:t>为总部</w:t>
      </w:r>
      <w:r>
        <w:t>核心路由器设备</w:t>
      </w:r>
      <w:r>
        <w:rPr>
          <w:rFonts w:hint="eastAsia"/>
        </w:rPr>
        <w:t>。整网运行</w:t>
      </w:r>
      <w:r>
        <w:rPr>
          <w:rFonts w:hint="eastAsia"/>
        </w:rPr>
        <w:t>OSPF</w:t>
      </w:r>
      <w:r>
        <w:rPr>
          <w:rFonts w:hint="eastAsia"/>
        </w:rPr>
        <w:t>协议，并在区域</w:t>
      </w:r>
      <w:r>
        <w:rPr>
          <w:rFonts w:hint="eastAsia"/>
        </w:rPr>
        <w:t>0</w:t>
      </w:r>
      <w:r>
        <w:rPr>
          <w:rFonts w:hint="eastAsia"/>
        </w:rPr>
        <w:t>内。企业原始设计思路想要</w:t>
      </w:r>
      <w:r>
        <w:t>通过远程</w:t>
      </w:r>
      <w:r>
        <w:rPr>
          <w:rFonts w:hint="eastAsia"/>
        </w:rPr>
        <w:t>方式</w:t>
      </w:r>
      <w:r>
        <w:t>管理</w:t>
      </w:r>
      <w:proofErr w:type="gramStart"/>
      <w:r>
        <w:t>核心网</w:t>
      </w:r>
      <w:proofErr w:type="gramEnd"/>
      <w:r>
        <w:t>路由器</w:t>
      </w:r>
      <w:r>
        <w:rPr>
          <w:rFonts w:hint="eastAsia"/>
        </w:rPr>
        <w:t>R4</w:t>
      </w:r>
      <w:r>
        <w:rPr>
          <w:rFonts w:hint="eastAsia"/>
        </w:rPr>
        <w:t>，</w:t>
      </w:r>
      <w:r>
        <w:t>要求只能由</w:t>
      </w:r>
      <w:r>
        <w:rPr>
          <w:rFonts w:hint="eastAsia"/>
        </w:rPr>
        <w:t>R1</w:t>
      </w:r>
      <w:r>
        <w:rPr>
          <w:rFonts w:hint="eastAsia"/>
        </w:rPr>
        <w:t>所连</w:t>
      </w:r>
      <w:r>
        <w:t>的</w:t>
      </w:r>
      <w:r>
        <w:rPr>
          <w:rFonts w:hint="eastAsia"/>
        </w:rPr>
        <w:t>某</w:t>
      </w:r>
      <w:r>
        <w:rPr>
          <w:rFonts w:hint="eastAsia"/>
        </w:rPr>
        <w:t>1</w:t>
      </w:r>
      <w:r>
        <w:rPr>
          <w:rFonts w:hint="eastAsia"/>
        </w:rPr>
        <w:t>台</w:t>
      </w:r>
      <w:r>
        <w:rPr>
          <w:rFonts w:hint="eastAsia"/>
        </w:rPr>
        <w:t>PC</w:t>
      </w:r>
      <w:r>
        <w:rPr>
          <w:rFonts w:hint="eastAsia"/>
        </w:rPr>
        <w:t>（本实验</w:t>
      </w:r>
      <w:r>
        <w:t>使用</w:t>
      </w:r>
      <w:r>
        <w:rPr>
          <w:rFonts w:hint="eastAsia"/>
        </w:rPr>
        <w:t>环回</w:t>
      </w:r>
      <w:r>
        <w:t>接口模拟）</w:t>
      </w:r>
      <w:r>
        <w:rPr>
          <w:rFonts w:hint="eastAsia"/>
        </w:rPr>
        <w:t>。</w:t>
      </w:r>
      <w:r>
        <w:t>地址为</w:t>
      </w:r>
      <w:r>
        <w:rPr>
          <w:rFonts w:hint="eastAsia"/>
        </w:rPr>
        <w:t>1.1.1.1</w:t>
      </w:r>
      <w:r>
        <w:rPr>
          <w:rFonts w:hint="eastAsia"/>
        </w:rPr>
        <w:t>的</w:t>
      </w:r>
      <w:r>
        <w:t>设备访问</w:t>
      </w:r>
      <w:r>
        <w:rPr>
          <w:rFonts w:hint="eastAsia"/>
        </w:rPr>
        <w:t>R4</w:t>
      </w:r>
      <w:r>
        <w:rPr>
          <w:rFonts w:hint="eastAsia"/>
        </w:rPr>
        <w:t>，其他设备均</w:t>
      </w:r>
      <w:r>
        <w:t>不能访问。</w:t>
      </w:r>
    </w:p>
    <w:p w14:paraId="71ECB7C9" w14:textId="77777777" w:rsidR="00870A08" w:rsidRDefault="003A5418">
      <w:pPr>
        <w:pStyle w:val="10"/>
      </w:pPr>
      <w:r>
        <w:rPr>
          <w:rFonts w:hint="eastAsia"/>
        </w:rPr>
        <w:lastRenderedPageBreak/>
        <w:t>实验拓扑</w:t>
      </w:r>
    </w:p>
    <w:p w14:paraId="21539594" w14:textId="77777777" w:rsidR="00870A08" w:rsidRDefault="003A5418">
      <w:pPr>
        <w:pStyle w:val="aff6"/>
        <w:jc w:val="center"/>
      </w:pPr>
      <w:r>
        <w:rPr>
          <w:noProof/>
          <w:lang w:val="en-GB"/>
        </w:rPr>
        <w:drawing>
          <wp:inline distT="0" distB="0" distL="0" distR="0" wp14:anchorId="348377FA" wp14:editId="329E891D">
            <wp:extent cx="4400550" cy="2733675"/>
            <wp:effectExtent l="19050" t="0" r="0" b="0"/>
            <wp:docPr id="520" name="图片 1"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 descr="捕获.PNG"/>
                    <pic:cNvPicPr>
                      <a:picLocks noChangeAspect="1"/>
                    </pic:cNvPicPr>
                  </pic:nvPicPr>
                  <pic:blipFill>
                    <a:blip r:embed="rId168" cstate="print">
                      <a:grayscl/>
                    </a:blip>
                    <a:stretch>
                      <a:fillRect/>
                    </a:stretch>
                  </pic:blipFill>
                  <pic:spPr>
                    <a:xfrm>
                      <a:off x="0" y="0"/>
                      <a:ext cx="4401165" cy="2734057"/>
                    </a:xfrm>
                    <a:prstGeom prst="rect">
                      <a:avLst/>
                    </a:prstGeom>
                  </pic:spPr>
                </pic:pic>
              </a:graphicData>
            </a:graphic>
          </wp:inline>
        </w:drawing>
      </w:r>
    </w:p>
    <w:p w14:paraId="1E9E1679" w14:textId="77777777" w:rsidR="00870A08" w:rsidRDefault="003A5418">
      <w:pPr>
        <w:pStyle w:val="aff6"/>
        <w:jc w:val="center"/>
      </w:pPr>
      <w:r>
        <w:rPr>
          <w:rFonts w:hint="eastAsia"/>
        </w:rPr>
        <w:t>图</w:t>
      </w:r>
      <w:r>
        <w:rPr>
          <w:rFonts w:hint="eastAsia"/>
        </w:rPr>
        <w:t xml:space="preserve">10-1 </w:t>
      </w:r>
      <w:r>
        <w:rPr>
          <w:rFonts w:hint="eastAsia"/>
        </w:rPr>
        <w:t>配置基本的访问控制列表拓扑图</w:t>
      </w:r>
    </w:p>
    <w:p w14:paraId="31D0F347" w14:textId="77777777" w:rsidR="00870A08" w:rsidRDefault="003A5418">
      <w:pPr>
        <w:pStyle w:val="10"/>
      </w:pPr>
      <w:r>
        <w:rPr>
          <w:rFonts w:hint="eastAsia"/>
        </w:rPr>
        <w:t>实验编址表</w:t>
      </w:r>
    </w:p>
    <w:tbl>
      <w:tblPr>
        <w:tblStyle w:val="af6"/>
        <w:tblW w:w="8296" w:type="dxa"/>
        <w:jc w:val="center"/>
        <w:tblLayout w:type="fixed"/>
        <w:tblLook w:val="04A0" w:firstRow="1" w:lastRow="0" w:firstColumn="1" w:lastColumn="0" w:noHBand="0" w:noVBand="1"/>
      </w:tblPr>
      <w:tblGrid>
        <w:gridCol w:w="1532"/>
        <w:gridCol w:w="1652"/>
        <w:gridCol w:w="1828"/>
        <w:gridCol w:w="1850"/>
        <w:gridCol w:w="1434"/>
      </w:tblGrid>
      <w:tr w:rsidR="00870A08" w14:paraId="571FDFBB" w14:textId="77777777">
        <w:trPr>
          <w:trHeight w:val="471"/>
          <w:jc w:val="center"/>
        </w:trPr>
        <w:tc>
          <w:tcPr>
            <w:tcW w:w="1532" w:type="dxa"/>
            <w:vAlign w:val="center"/>
          </w:tcPr>
          <w:p w14:paraId="3811C409" w14:textId="77777777" w:rsidR="00870A08" w:rsidRDefault="003A5418">
            <w:pPr>
              <w:spacing w:line="240" w:lineRule="auto"/>
              <w:ind w:firstLineChars="0" w:firstLine="0"/>
              <w:jc w:val="center"/>
            </w:pPr>
            <w:r>
              <w:rPr>
                <w:rFonts w:hint="eastAsia"/>
              </w:rPr>
              <w:t>设备</w:t>
            </w:r>
          </w:p>
        </w:tc>
        <w:tc>
          <w:tcPr>
            <w:tcW w:w="1652" w:type="dxa"/>
            <w:vAlign w:val="center"/>
          </w:tcPr>
          <w:p w14:paraId="1C9A4D8F" w14:textId="77777777" w:rsidR="00870A08" w:rsidRDefault="003A5418">
            <w:pPr>
              <w:spacing w:line="240" w:lineRule="auto"/>
              <w:ind w:firstLineChars="0" w:firstLine="0"/>
              <w:jc w:val="center"/>
            </w:pPr>
            <w:r>
              <w:rPr>
                <w:rFonts w:hint="eastAsia"/>
              </w:rPr>
              <w:t>接口</w:t>
            </w:r>
          </w:p>
        </w:tc>
        <w:tc>
          <w:tcPr>
            <w:tcW w:w="1828" w:type="dxa"/>
            <w:vAlign w:val="center"/>
          </w:tcPr>
          <w:p w14:paraId="669E3AF1" w14:textId="77777777" w:rsidR="00870A08" w:rsidRDefault="003A5418">
            <w:pPr>
              <w:spacing w:line="240" w:lineRule="auto"/>
              <w:ind w:firstLineChars="0" w:firstLine="0"/>
              <w:jc w:val="center"/>
            </w:pPr>
            <w:r>
              <w:rPr>
                <w:rFonts w:hint="eastAsia"/>
              </w:rPr>
              <w:t>IP</w:t>
            </w:r>
            <w:r>
              <w:rPr>
                <w:rFonts w:hint="eastAsia"/>
              </w:rPr>
              <w:t>地址</w:t>
            </w:r>
          </w:p>
        </w:tc>
        <w:tc>
          <w:tcPr>
            <w:tcW w:w="1850" w:type="dxa"/>
            <w:vAlign w:val="center"/>
          </w:tcPr>
          <w:p w14:paraId="5F482124" w14:textId="77777777" w:rsidR="00870A08" w:rsidRDefault="003A5418">
            <w:pPr>
              <w:spacing w:line="240" w:lineRule="auto"/>
              <w:ind w:firstLineChars="0" w:firstLine="0"/>
              <w:jc w:val="center"/>
            </w:pPr>
            <w:r>
              <w:rPr>
                <w:rFonts w:hint="eastAsia"/>
              </w:rPr>
              <w:t>子网掩码</w:t>
            </w:r>
          </w:p>
        </w:tc>
        <w:tc>
          <w:tcPr>
            <w:tcW w:w="1434" w:type="dxa"/>
            <w:vAlign w:val="center"/>
          </w:tcPr>
          <w:p w14:paraId="6D2C4A00" w14:textId="77777777" w:rsidR="00870A08" w:rsidRDefault="003A5418">
            <w:pPr>
              <w:spacing w:line="240" w:lineRule="auto"/>
              <w:ind w:firstLineChars="0" w:firstLine="0"/>
              <w:jc w:val="center"/>
            </w:pPr>
            <w:r>
              <w:rPr>
                <w:rFonts w:hint="eastAsia"/>
              </w:rPr>
              <w:t>默认网关</w:t>
            </w:r>
          </w:p>
        </w:tc>
      </w:tr>
      <w:tr w:rsidR="00870A08" w14:paraId="4476C073" w14:textId="77777777">
        <w:trPr>
          <w:trHeight w:val="181"/>
          <w:jc w:val="center"/>
        </w:trPr>
        <w:tc>
          <w:tcPr>
            <w:tcW w:w="1532" w:type="dxa"/>
            <w:vMerge w:val="restart"/>
            <w:vAlign w:val="center"/>
          </w:tcPr>
          <w:p w14:paraId="7CD6DAFA" w14:textId="77777777" w:rsidR="00870A08" w:rsidRDefault="003A5418">
            <w:pPr>
              <w:spacing w:line="240" w:lineRule="auto"/>
              <w:ind w:firstLineChars="0" w:firstLine="0"/>
              <w:jc w:val="center"/>
            </w:pPr>
            <w:r>
              <w:t>R</w:t>
            </w:r>
            <w:r>
              <w:rPr>
                <w:rFonts w:hint="eastAsia"/>
              </w:rPr>
              <w:t>1(AR2220)</w:t>
            </w:r>
          </w:p>
        </w:tc>
        <w:tc>
          <w:tcPr>
            <w:tcW w:w="1652" w:type="dxa"/>
            <w:vAlign w:val="center"/>
          </w:tcPr>
          <w:p w14:paraId="599BA50D" w14:textId="77777777" w:rsidR="00870A08" w:rsidRDefault="003A5418">
            <w:pPr>
              <w:spacing w:line="240" w:lineRule="auto"/>
              <w:ind w:firstLineChars="0" w:firstLine="0"/>
              <w:jc w:val="center"/>
            </w:pPr>
            <w:r>
              <w:t>G</w:t>
            </w:r>
            <w:r>
              <w:rPr>
                <w:rFonts w:hint="eastAsia"/>
              </w:rPr>
              <w:t>E 0/0/0</w:t>
            </w:r>
          </w:p>
        </w:tc>
        <w:tc>
          <w:tcPr>
            <w:tcW w:w="1828" w:type="dxa"/>
            <w:vAlign w:val="center"/>
          </w:tcPr>
          <w:p w14:paraId="4317C3DB" w14:textId="77777777" w:rsidR="00870A08" w:rsidRDefault="003A5418">
            <w:pPr>
              <w:spacing w:line="240" w:lineRule="auto"/>
              <w:ind w:firstLineChars="0" w:firstLine="0"/>
              <w:jc w:val="center"/>
            </w:pPr>
            <w:r>
              <w:rPr>
                <w:rFonts w:hint="eastAsia"/>
              </w:rPr>
              <w:t>10.</w:t>
            </w:r>
            <w:r>
              <w:t>0.13.1</w:t>
            </w:r>
          </w:p>
        </w:tc>
        <w:tc>
          <w:tcPr>
            <w:tcW w:w="1850" w:type="dxa"/>
            <w:vAlign w:val="center"/>
          </w:tcPr>
          <w:p w14:paraId="01C18420" w14:textId="77777777" w:rsidR="00870A08" w:rsidRDefault="003A5418">
            <w:pPr>
              <w:spacing w:line="240" w:lineRule="auto"/>
              <w:ind w:firstLineChars="0" w:firstLine="0"/>
              <w:jc w:val="center"/>
            </w:pPr>
            <w:r>
              <w:rPr>
                <w:rFonts w:hint="eastAsia"/>
              </w:rPr>
              <w:t>255.255.255.0</w:t>
            </w:r>
          </w:p>
        </w:tc>
        <w:tc>
          <w:tcPr>
            <w:tcW w:w="1434" w:type="dxa"/>
          </w:tcPr>
          <w:p w14:paraId="77F671C0" w14:textId="77777777" w:rsidR="00870A08" w:rsidRDefault="003A5418">
            <w:pPr>
              <w:spacing w:line="240" w:lineRule="auto"/>
              <w:ind w:firstLineChars="0" w:firstLine="0"/>
              <w:jc w:val="center"/>
            </w:pPr>
            <w:r>
              <w:rPr>
                <w:rFonts w:hint="eastAsia"/>
              </w:rPr>
              <w:t>N/A</w:t>
            </w:r>
          </w:p>
        </w:tc>
      </w:tr>
      <w:tr w:rsidR="00870A08" w14:paraId="499AFB1B" w14:textId="77777777">
        <w:trPr>
          <w:trHeight w:val="181"/>
          <w:jc w:val="center"/>
        </w:trPr>
        <w:tc>
          <w:tcPr>
            <w:tcW w:w="1532" w:type="dxa"/>
            <w:vMerge/>
            <w:vAlign w:val="center"/>
          </w:tcPr>
          <w:p w14:paraId="1AC1C356" w14:textId="77777777" w:rsidR="00870A08" w:rsidRDefault="00870A08">
            <w:pPr>
              <w:spacing w:line="240" w:lineRule="auto"/>
              <w:ind w:firstLine="420"/>
              <w:jc w:val="center"/>
            </w:pPr>
          </w:p>
        </w:tc>
        <w:tc>
          <w:tcPr>
            <w:tcW w:w="1652" w:type="dxa"/>
            <w:vAlign w:val="center"/>
          </w:tcPr>
          <w:p w14:paraId="166F7FA1"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28" w:type="dxa"/>
            <w:vAlign w:val="center"/>
          </w:tcPr>
          <w:p w14:paraId="4E7FFE9B" w14:textId="77777777" w:rsidR="00870A08" w:rsidRDefault="003A5418">
            <w:pPr>
              <w:spacing w:line="240" w:lineRule="auto"/>
              <w:ind w:firstLineChars="0" w:firstLine="0"/>
              <w:jc w:val="center"/>
            </w:pPr>
            <w:r>
              <w:t>1.1.1.1</w:t>
            </w:r>
          </w:p>
        </w:tc>
        <w:tc>
          <w:tcPr>
            <w:tcW w:w="1850" w:type="dxa"/>
            <w:vAlign w:val="center"/>
          </w:tcPr>
          <w:p w14:paraId="1F576637" w14:textId="77777777" w:rsidR="00870A08" w:rsidRDefault="003A5418">
            <w:pPr>
              <w:spacing w:line="240" w:lineRule="auto"/>
              <w:ind w:firstLineChars="0" w:firstLine="0"/>
              <w:jc w:val="center"/>
            </w:pPr>
            <w:r>
              <w:rPr>
                <w:rFonts w:hint="eastAsia"/>
              </w:rPr>
              <w:t>255.255.255.</w:t>
            </w:r>
            <w:r>
              <w:t>255</w:t>
            </w:r>
          </w:p>
        </w:tc>
        <w:tc>
          <w:tcPr>
            <w:tcW w:w="1434" w:type="dxa"/>
          </w:tcPr>
          <w:p w14:paraId="76F900A7" w14:textId="77777777" w:rsidR="00870A08" w:rsidRDefault="003A5418">
            <w:pPr>
              <w:spacing w:line="240" w:lineRule="auto"/>
              <w:ind w:firstLineChars="0" w:firstLine="0"/>
              <w:jc w:val="center"/>
            </w:pPr>
            <w:r>
              <w:rPr>
                <w:rFonts w:hint="eastAsia"/>
              </w:rPr>
              <w:t>N/A</w:t>
            </w:r>
          </w:p>
        </w:tc>
      </w:tr>
      <w:tr w:rsidR="00870A08" w14:paraId="1ABFFB7B" w14:textId="77777777">
        <w:trPr>
          <w:trHeight w:val="151"/>
          <w:jc w:val="center"/>
        </w:trPr>
        <w:tc>
          <w:tcPr>
            <w:tcW w:w="1532" w:type="dxa"/>
            <w:vAlign w:val="center"/>
          </w:tcPr>
          <w:p w14:paraId="59A01F23" w14:textId="77777777" w:rsidR="00870A08" w:rsidRDefault="003A5418">
            <w:pPr>
              <w:spacing w:line="240" w:lineRule="auto"/>
              <w:ind w:firstLineChars="0" w:firstLine="0"/>
              <w:jc w:val="center"/>
            </w:pPr>
            <w:r>
              <w:t>R2</w:t>
            </w:r>
            <w:r>
              <w:rPr>
                <w:rFonts w:hint="eastAsia"/>
              </w:rPr>
              <w:t>(AR2220)</w:t>
            </w:r>
          </w:p>
        </w:tc>
        <w:tc>
          <w:tcPr>
            <w:tcW w:w="1652" w:type="dxa"/>
            <w:vAlign w:val="center"/>
          </w:tcPr>
          <w:p w14:paraId="6ED763DE" w14:textId="77777777" w:rsidR="00870A08" w:rsidRDefault="003A5418">
            <w:pPr>
              <w:spacing w:line="240" w:lineRule="auto"/>
              <w:ind w:firstLineChars="0" w:firstLine="0"/>
              <w:jc w:val="center"/>
            </w:pPr>
            <w:r>
              <w:t>G</w:t>
            </w:r>
            <w:r>
              <w:rPr>
                <w:rFonts w:hint="eastAsia"/>
              </w:rPr>
              <w:t>E 0/0/0</w:t>
            </w:r>
          </w:p>
        </w:tc>
        <w:tc>
          <w:tcPr>
            <w:tcW w:w="1828" w:type="dxa"/>
            <w:vAlign w:val="center"/>
          </w:tcPr>
          <w:p w14:paraId="581F39E7" w14:textId="77777777" w:rsidR="00870A08" w:rsidRDefault="003A5418">
            <w:pPr>
              <w:spacing w:line="240" w:lineRule="auto"/>
              <w:ind w:firstLineChars="0" w:firstLine="0"/>
              <w:jc w:val="center"/>
            </w:pPr>
            <w:r>
              <w:rPr>
                <w:rFonts w:hint="eastAsia"/>
              </w:rPr>
              <w:t>10.</w:t>
            </w:r>
            <w:r>
              <w:t>0.23.2</w:t>
            </w:r>
          </w:p>
        </w:tc>
        <w:tc>
          <w:tcPr>
            <w:tcW w:w="1850" w:type="dxa"/>
            <w:vAlign w:val="center"/>
          </w:tcPr>
          <w:p w14:paraId="40FD2F4E" w14:textId="77777777" w:rsidR="00870A08" w:rsidRDefault="003A5418">
            <w:pPr>
              <w:spacing w:line="240" w:lineRule="auto"/>
              <w:ind w:firstLineChars="0" w:firstLine="0"/>
              <w:jc w:val="center"/>
            </w:pPr>
            <w:r>
              <w:rPr>
                <w:rFonts w:hint="eastAsia"/>
              </w:rPr>
              <w:t>255.255.255.0</w:t>
            </w:r>
          </w:p>
        </w:tc>
        <w:tc>
          <w:tcPr>
            <w:tcW w:w="1434" w:type="dxa"/>
          </w:tcPr>
          <w:p w14:paraId="4C0C9BC0" w14:textId="77777777" w:rsidR="00870A08" w:rsidRDefault="003A5418">
            <w:pPr>
              <w:spacing w:line="240" w:lineRule="auto"/>
              <w:ind w:firstLineChars="0" w:firstLine="0"/>
              <w:jc w:val="center"/>
            </w:pPr>
            <w:r>
              <w:rPr>
                <w:rFonts w:hint="eastAsia"/>
              </w:rPr>
              <w:t>N/A</w:t>
            </w:r>
          </w:p>
        </w:tc>
      </w:tr>
      <w:tr w:rsidR="00870A08" w14:paraId="34D01F8F" w14:textId="77777777">
        <w:trPr>
          <w:trHeight w:val="102"/>
          <w:jc w:val="center"/>
        </w:trPr>
        <w:tc>
          <w:tcPr>
            <w:tcW w:w="1532" w:type="dxa"/>
            <w:vMerge w:val="restart"/>
            <w:vAlign w:val="center"/>
          </w:tcPr>
          <w:p w14:paraId="521F5248" w14:textId="77777777" w:rsidR="00870A08" w:rsidRDefault="003A5418">
            <w:pPr>
              <w:spacing w:line="240" w:lineRule="auto"/>
              <w:ind w:firstLineChars="0" w:firstLine="0"/>
              <w:jc w:val="center"/>
            </w:pPr>
            <w:r>
              <w:t>R3</w:t>
            </w:r>
            <w:r>
              <w:rPr>
                <w:rFonts w:hint="eastAsia"/>
              </w:rPr>
              <w:t>(AR2220)</w:t>
            </w:r>
          </w:p>
        </w:tc>
        <w:tc>
          <w:tcPr>
            <w:tcW w:w="1652" w:type="dxa"/>
            <w:vAlign w:val="center"/>
          </w:tcPr>
          <w:p w14:paraId="16A481A1" w14:textId="77777777" w:rsidR="00870A08" w:rsidRDefault="003A5418">
            <w:pPr>
              <w:spacing w:line="240" w:lineRule="auto"/>
              <w:ind w:firstLineChars="0" w:firstLine="0"/>
              <w:jc w:val="center"/>
            </w:pPr>
            <w:r>
              <w:t>G</w:t>
            </w:r>
            <w:r>
              <w:rPr>
                <w:rFonts w:hint="eastAsia"/>
              </w:rPr>
              <w:t>E 0/0/0</w:t>
            </w:r>
          </w:p>
        </w:tc>
        <w:tc>
          <w:tcPr>
            <w:tcW w:w="1828" w:type="dxa"/>
            <w:vAlign w:val="center"/>
          </w:tcPr>
          <w:p w14:paraId="400DBF6D" w14:textId="77777777" w:rsidR="00870A08" w:rsidRDefault="003A5418">
            <w:pPr>
              <w:spacing w:line="240" w:lineRule="auto"/>
              <w:ind w:firstLineChars="0" w:firstLine="0"/>
              <w:jc w:val="center"/>
            </w:pPr>
            <w:r>
              <w:rPr>
                <w:rFonts w:hint="eastAsia"/>
              </w:rPr>
              <w:t>10.0.13.3</w:t>
            </w:r>
          </w:p>
        </w:tc>
        <w:tc>
          <w:tcPr>
            <w:tcW w:w="1850" w:type="dxa"/>
            <w:vAlign w:val="center"/>
          </w:tcPr>
          <w:p w14:paraId="6A758C71" w14:textId="77777777" w:rsidR="00870A08" w:rsidRDefault="003A5418">
            <w:pPr>
              <w:spacing w:line="240" w:lineRule="auto"/>
              <w:ind w:firstLineChars="0" w:firstLine="0"/>
              <w:jc w:val="center"/>
            </w:pPr>
            <w:r>
              <w:rPr>
                <w:rFonts w:hint="eastAsia"/>
              </w:rPr>
              <w:t>255.255.255.0</w:t>
            </w:r>
          </w:p>
        </w:tc>
        <w:tc>
          <w:tcPr>
            <w:tcW w:w="1434" w:type="dxa"/>
          </w:tcPr>
          <w:p w14:paraId="3A99AEB5" w14:textId="77777777" w:rsidR="00870A08" w:rsidRDefault="003A5418">
            <w:pPr>
              <w:spacing w:line="240" w:lineRule="auto"/>
              <w:ind w:firstLineChars="0" w:firstLine="0"/>
              <w:jc w:val="center"/>
            </w:pPr>
            <w:r>
              <w:rPr>
                <w:rFonts w:hint="eastAsia"/>
              </w:rPr>
              <w:t>N/A</w:t>
            </w:r>
          </w:p>
        </w:tc>
      </w:tr>
      <w:tr w:rsidR="00870A08" w14:paraId="71728D08" w14:textId="77777777">
        <w:trPr>
          <w:trHeight w:val="100"/>
          <w:jc w:val="center"/>
        </w:trPr>
        <w:tc>
          <w:tcPr>
            <w:tcW w:w="1532" w:type="dxa"/>
            <w:vMerge/>
            <w:vAlign w:val="center"/>
          </w:tcPr>
          <w:p w14:paraId="2F578791" w14:textId="77777777" w:rsidR="00870A08" w:rsidRDefault="00870A08">
            <w:pPr>
              <w:spacing w:line="240" w:lineRule="auto"/>
              <w:ind w:firstLine="420"/>
              <w:jc w:val="center"/>
            </w:pPr>
          </w:p>
        </w:tc>
        <w:tc>
          <w:tcPr>
            <w:tcW w:w="1652" w:type="dxa"/>
            <w:vAlign w:val="center"/>
          </w:tcPr>
          <w:p w14:paraId="4BF89E9E" w14:textId="77777777" w:rsidR="00870A08" w:rsidRDefault="003A5418">
            <w:pPr>
              <w:spacing w:line="240" w:lineRule="auto"/>
              <w:ind w:firstLineChars="0" w:firstLine="0"/>
              <w:jc w:val="center"/>
            </w:pPr>
            <w:r>
              <w:t>G</w:t>
            </w:r>
            <w:r>
              <w:rPr>
                <w:rFonts w:hint="eastAsia"/>
              </w:rPr>
              <w:t>E 0/0/1</w:t>
            </w:r>
          </w:p>
        </w:tc>
        <w:tc>
          <w:tcPr>
            <w:tcW w:w="1828" w:type="dxa"/>
            <w:vAlign w:val="center"/>
          </w:tcPr>
          <w:p w14:paraId="1BE9DE2E" w14:textId="77777777" w:rsidR="00870A08" w:rsidRDefault="003A5418">
            <w:pPr>
              <w:spacing w:line="240" w:lineRule="auto"/>
              <w:ind w:firstLineChars="0" w:firstLine="0"/>
              <w:jc w:val="center"/>
            </w:pPr>
            <w:r>
              <w:rPr>
                <w:rFonts w:hint="eastAsia"/>
              </w:rPr>
              <w:t>10.0.23.3</w:t>
            </w:r>
          </w:p>
        </w:tc>
        <w:tc>
          <w:tcPr>
            <w:tcW w:w="1850" w:type="dxa"/>
            <w:vAlign w:val="center"/>
          </w:tcPr>
          <w:p w14:paraId="75FD48D3" w14:textId="77777777" w:rsidR="00870A08" w:rsidRDefault="003A5418">
            <w:pPr>
              <w:spacing w:line="240" w:lineRule="auto"/>
              <w:ind w:firstLineChars="0" w:firstLine="0"/>
              <w:jc w:val="center"/>
            </w:pPr>
            <w:r>
              <w:rPr>
                <w:rFonts w:hint="eastAsia"/>
              </w:rPr>
              <w:t>255.255.255.0</w:t>
            </w:r>
          </w:p>
        </w:tc>
        <w:tc>
          <w:tcPr>
            <w:tcW w:w="1434" w:type="dxa"/>
          </w:tcPr>
          <w:p w14:paraId="10DFB6C0" w14:textId="77777777" w:rsidR="00870A08" w:rsidRDefault="003A5418">
            <w:pPr>
              <w:spacing w:line="240" w:lineRule="auto"/>
              <w:ind w:firstLineChars="0" w:firstLine="0"/>
              <w:jc w:val="center"/>
            </w:pPr>
            <w:r>
              <w:rPr>
                <w:rFonts w:hint="eastAsia"/>
              </w:rPr>
              <w:t>N/A</w:t>
            </w:r>
          </w:p>
        </w:tc>
      </w:tr>
      <w:tr w:rsidR="00870A08" w14:paraId="4E4086A4" w14:textId="77777777">
        <w:trPr>
          <w:trHeight w:val="82"/>
          <w:jc w:val="center"/>
        </w:trPr>
        <w:tc>
          <w:tcPr>
            <w:tcW w:w="1532" w:type="dxa"/>
            <w:vMerge/>
            <w:vAlign w:val="center"/>
          </w:tcPr>
          <w:p w14:paraId="52996F54" w14:textId="77777777" w:rsidR="00870A08" w:rsidRDefault="00870A08">
            <w:pPr>
              <w:spacing w:line="240" w:lineRule="auto"/>
              <w:ind w:firstLine="420"/>
              <w:jc w:val="center"/>
            </w:pPr>
          </w:p>
        </w:tc>
        <w:tc>
          <w:tcPr>
            <w:tcW w:w="1652" w:type="dxa"/>
            <w:vAlign w:val="center"/>
          </w:tcPr>
          <w:p w14:paraId="6350DA6E" w14:textId="77777777" w:rsidR="00870A08" w:rsidRDefault="003A5418">
            <w:pPr>
              <w:spacing w:line="240" w:lineRule="auto"/>
              <w:ind w:firstLineChars="0" w:firstLine="0"/>
              <w:jc w:val="center"/>
            </w:pPr>
            <w:r>
              <w:t>G</w:t>
            </w:r>
            <w:r>
              <w:rPr>
                <w:rFonts w:hint="eastAsia"/>
              </w:rPr>
              <w:t>E 0/0/2</w:t>
            </w:r>
          </w:p>
        </w:tc>
        <w:tc>
          <w:tcPr>
            <w:tcW w:w="1828" w:type="dxa"/>
            <w:vAlign w:val="center"/>
          </w:tcPr>
          <w:p w14:paraId="2FD8A3E6" w14:textId="77777777" w:rsidR="00870A08" w:rsidRDefault="003A5418">
            <w:pPr>
              <w:spacing w:line="240" w:lineRule="auto"/>
              <w:ind w:firstLineChars="0" w:firstLine="0"/>
              <w:jc w:val="center"/>
            </w:pPr>
            <w:r>
              <w:rPr>
                <w:rFonts w:hint="eastAsia"/>
              </w:rPr>
              <w:t>10.0.</w:t>
            </w:r>
            <w:r>
              <w:t>34</w:t>
            </w:r>
            <w:r>
              <w:rPr>
                <w:rFonts w:hint="eastAsia"/>
              </w:rPr>
              <w:t>.3</w:t>
            </w:r>
          </w:p>
        </w:tc>
        <w:tc>
          <w:tcPr>
            <w:tcW w:w="1850" w:type="dxa"/>
            <w:vAlign w:val="center"/>
          </w:tcPr>
          <w:p w14:paraId="251484A6" w14:textId="77777777" w:rsidR="00870A08" w:rsidRDefault="003A5418">
            <w:pPr>
              <w:spacing w:line="240" w:lineRule="auto"/>
              <w:ind w:firstLineChars="0" w:firstLine="0"/>
              <w:jc w:val="center"/>
            </w:pPr>
            <w:r>
              <w:rPr>
                <w:rFonts w:hint="eastAsia"/>
              </w:rPr>
              <w:t>255.255.255.0</w:t>
            </w:r>
          </w:p>
        </w:tc>
        <w:tc>
          <w:tcPr>
            <w:tcW w:w="1434" w:type="dxa"/>
          </w:tcPr>
          <w:p w14:paraId="1F31A2D5" w14:textId="77777777" w:rsidR="00870A08" w:rsidRDefault="003A5418">
            <w:pPr>
              <w:spacing w:line="240" w:lineRule="auto"/>
              <w:ind w:firstLineChars="0" w:firstLine="0"/>
              <w:jc w:val="center"/>
            </w:pPr>
            <w:r>
              <w:rPr>
                <w:rFonts w:hint="eastAsia"/>
              </w:rPr>
              <w:t>N/A</w:t>
            </w:r>
          </w:p>
        </w:tc>
      </w:tr>
      <w:tr w:rsidR="00870A08" w14:paraId="7704C1EC" w14:textId="77777777">
        <w:trPr>
          <w:trHeight w:val="82"/>
          <w:jc w:val="center"/>
        </w:trPr>
        <w:tc>
          <w:tcPr>
            <w:tcW w:w="1532" w:type="dxa"/>
            <w:vMerge/>
            <w:vAlign w:val="center"/>
          </w:tcPr>
          <w:p w14:paraId="1C7A2370" w14:textId="77777777" w:rsidR="00870A08" w:rsidRDefault="00870A08">
            <w:pPr>
              <w:spacing w:line="240" w:lineRule="auto"/>
              <w:ind w:firstLine="420"/>
              <w:jc w:val="center"/>
            </w:pPr>
          </w:p>
        </w:tc>
        <w:tc>
          <w:tcPr>
            <w:tcW w:w="1652" w:type="dxa"/>
            <w:vAlign w:val="center"/>
          </w:tcPr>
          <w:p w14:paraId="14AE3BB5"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28" w:type="dxa"/>
            <w:vAlign w:val="center"/>
          </w:tcPr>
          <w:p w14:paraId="7B35552F" w14:textId="77777777" w:rsidR="00870A08" w:rsidRDefault="003A5418">
            <w:pPr>
              <w:spacing w:line="240" w:lineRule="auto"/>
              <w:ind w:firstLineChars="0" w:firstLine="0"/>
              <w:jc w:val="center"/>
            </w:pPr>
            <w:r>
              <w:t>3.3.3.3</w:t>
            </w:r>
          </w:p>
        </w:tc>
        <w:tc>
          <w:tcPr>
            <w:tcW w:w="1850" w:type="dxa"/>
            <w:vAlign w:val="center"/>
          </w:tcPr>
          <w:p w14:paraId="4811E263" w14:textId="77777777" w:rsidR="00870A08" w:rsidRDefault="003A5418">
            <w:pPr>
              <w:spacing w:line="240" w:lineRule="auto"/>
              <w:ind w:firstLineChars="0" w:firstLine="0"/>
              <w:jc w:val="center"/>
            </w:pPr>
            <w:r>
              <w:rPr>
                <w:rFonts w:hint="eastAsia"/>
              </w:rPr>
              <w:t>255.255.255.</w:t>
            </w:r>
            <w:r>
              <w:t>255</w:t>
            </w:r>
          </w:p>
        </w:tc>
        <w:tc>
          <w:tcPr>
            <w:tcW w:w="1434" w:type="dxa"/>
          </w:tcPr>
          <w:p w14:paraId="7126C29C" w14:textId="77777777" w:rsidR="00870A08" w:rsidRDefault="003A5418">
            <w:pPr>
              <w:spacing w:line="240" w:lineRule="auto"/>
              <w:ind w:firstLineChars="0" w:firstLine="0"/>
              <w:jc w:val="center"/>
            </w:pPr>
            <w:r>
              <w:rPr>
                <w:rFonts w:hint="eastAsia"/>
              </w:rPr>
              <w:t>N/A</w:t>
            </w:r>
          </w:p>
        </w:tc>
      </w:tr>
      <w:tr w:rsidR="00870A08" w14:paraId="70F4B1BC" w14:textId="77777777">
        <w:trPr>
          <w:trHeight w:val="151"/>
          <w:jc w:val="center"/>
        </w:trPr>
        <w:tc>
          <w:tcPr>
            <w:tcW w:w="1532" w:type="dxa"/>
            <w:vMerge w:val="restart"/>
            <w:vAlign w:val="center"/>
          </w:tcPr>
          <w:p w14:paraId="0C906044" w14:textId="77777777" w:rsidR="00870A08" w:rsidRDefault="003A5418">
            <w:pPr>
              <w:spacing w:line="240" w:lineRule="auto"/>
              <w:ind w:firstLineChars="0" w:firstLine="0"/>
              <w:jc w:val="center"/>
            </w:pPr>
            <w:r>
              <w:t>R4</w:t>
            </w:r>
            <w:r>
              <w:rPr>
                <w:rFonts w:hint="eastAsia"/>
              </w:rPr>
              <w:t>(AR2220)</w:t>
            </w:r>
          </w:p>
        </w:tc>
        <w:tc>
          <w:tcPr>
            <w:tcW w:w="1652" w:type="dxa"/>
            <w:vAlign w:val="center"/>
          </w:tcPr>
          <w:p w14:paraId="19C9C8FA" w14:textId="77777777" w:rsidR="00870A08" w:rsidRDefault="003A5418">
            <w:pPr>
              <w:spacing w:line="240" w:lineRule="auto"/>
              <w:ind w:firstLineChars="0" w:firstLine="0"/>
              <w:jc w:val="center"/>
            </w:pPr>
            <w:r>
              <w:t>G</w:t>
            </w:r>
            <w:r>
              <w:rPr>
                <w:rFonts w:hint="eastAsia"/>
              </w:rPr>
              <w:t>E 0/0/0</w:t>
            </w:r>
          </w:p>
        </w:tc>
        <w:tc>
          <w:tcPr>
            <w:tcW w:w="1828" w:type="dxa"/>
            <w:vAlign w:val="center"/>
          </w:tcPr>
          <w:p w14:paraId="6D2FE21A" w14:textId="77777777" w:rsidR="00870A08" w:rsidRDefault="003A5418">
            <w:pPr>
              <w:spacing w:line="240" w:lineRule="auto"/>
              <w:ind w:firstLineChars="0" w:firstLine="0"/>
              <w:jc w:val="center"/>
            </w:pPr>
            <w:r>
              <w:rPr>
                <w:rFonts w:hint="eastAsia"/>
              </w:rPr>
              <w:t>10.0.3</w:t>
            </w:r>
            <w:r>
              <w:t>4</w:t>
            </w:r>
            <w:r>
              <w:rPr>
                <w:rFonts w:hint="eastAsia"/>
              </w:rPr>
              <w:t>.4</w:t>
            </w:r>
          </w:p>
        </w:tc>
        <w:tc>
          <w:tcPr>
            <w:tcW w:w="1850" w:type="dxa"/>
            <w:vAlign w:val="center"/>
          </w:tcPr>
          <w:p w14:paraId="610203FE" w14:textId="77777777" w:rsidR="00870A08" w:rsidRDefault="003A5418">
            <w:pPr>
              <w:spacing w:line="240" w:lineRule="auto"/>
              <w:ind w:firstLineChars="0" w:firstLine="0"/>
              <w:jc w:val="center"/>
            </w:pPr>
            <w:r>
              <w:rPr>
                <w:rFonts w:hint="eastAsia"/>
              </w:rPr>
              <w:t>255.255.255.0</w:t>
            </w:r>
          </w:p>
        </w:tc>
        <w:tc>
          <w:tcPr>
            <w:tcW w:w="1434" w:type="dxa"/>
          </w:tcPr>
          <w:p w14:paraId="25600D8D" w14:textId="77777777" w:rsidR="00870A08" w:rsidRDefault="003A5418">
            <w:pPr>
              <w:spacing w:line="240" w:lineRule="auto"/>
              <w:ind w:firstLineChars="0" w:firstLine="0"/>
              <w:jc w:val="center"/>
            </w:pPr>
            <w:r>
              <w:rPr>
                <w:rFonts w:hint="eastAsia"/>
              </w:rPr>
              <w:t>N/A</w:t>
            </w:r>
          </w:p>
        </w:tc>
      </w:tr>
      <w:tr w:rsidR="00870A08" w14:paraId="6308CA6D" w14:textId="77777777">
        <w:trPr>
          <w:trHeight w:val="151"/>
          <w:jc w:val="center"/>
        </w:trPr>
        <w:tc>
          <w:tcPr>
            <w:tcW w:w="1532" w:type="dxa"/>
            <w:vMerge/>
            <w:vAlign w:val="center"/>
          </w:tcPr>
          <w:p w14:paraId="76537F7E" w14:textId="77777777" w:rsidR="00870A08" w:rsidRDefault="00870A08">
            <w:pPr>
              <w:spacing w:line="240" w:lineRule="auto"/>
              <w:ind w:firstLine="420"/>
              <w:jc w:val="center"/>
            </w:pPr>
          </w:p>
        </w:tc>
        <w:tc>
          <w:tcPr>
            <w:tcW w:w="1652" w:type="dxa"/>
            <w:vAlign w:val="center"/>
          </w:tcPr>
          <w:p w14:paraId="7C4EEAE6"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828" w:type="dxa"/>
            <w:vAlign w:val="center"/>
          </w:tcPr>
          <w:p w14:paraId="7A966992" w14:textId="77777777" w:rsidR="00870A08" w:rsidRDefault="003A5418">
            <w:pPr>
              <w:spacing w:line="240" w:lineRule="auto"/>
              <w:ind w:firstLineChars="0" w:firstLine="0"/>
              <w:jc w:val="center"/>
            </w:pPr>
            <w:r>
              <w:t>4.4.4.4</w:t>
            </w:r>
          </w:p>
        </w:tc>
        <w:tc>
          <w:tcPr>
            <w:tcW w:w="1850" w:type="dxa"/>
            <w:vAlign w:val="center"/>
          </w:tcPr>
          <w:p w14:paraId="775CF528" w14:textId="77777777" w:rsidR="00870A08" w:rsidRDefault="003A5418">
            <w:pPr>
              <w:spacing w:line="240" w:lineRule="auto"/>
              <w:ind w:firstLineChars="0" w:firstLine="0"/>
              <w:jc w:val="center"/>
            </w:pPr>
            <w:r>
              <w:rPr>
                <w:rFonts w:hint="eastAsia"/>
              </w:rPr>
              <w:t>255.255.255.</w:t>
            </w:r>
            <w:r>
              <w:t>255</w:t>
            </w:r>
          </w:p>
        </w:tc>
        <w:tc>
          <w:tcPr>
            <w:tcW w:w="1434" w:type="dxa"/>
          </w:tcPr>
          <w:p w14:paraId="4435E7C2" w14:textId="77777777" w:rsidR="00870A08" w:rsidRDefault="003A5418">
            <w:pPr>
              <w:spacing w:line="240" w:lineRule="auto"/>
              <w:ind w:firstLineChars="0" w:firstLine="0"/>
              <w:jc w:val="center"/>
            </w:pPr>
            <w:r>
              <w:rPr>
                <w:rFonts w:hint="eastAsia"/>
              </w:rPr>
              <w:t>N/A</w:t>
            </w:r>
          </w:p>
        </w:tc>
      </w:tr>
    </w:tbl>
    <w:p w14:paraId="634AA657" w14:textId="77777777" w:rsidR="00870A08" w:rsidRDefault="003A5418">
      <w:pPr>
        <w:pStyle w:val="10"/>
      </w:pPr>
      <w:r>
        <w:rPr>
          <w:rFonts w:hint="eastAsia"/>
        </w:rPr>
        <w:t>实验步骤</w:t>
      </w:r>
    </w:p>
    <w:p w14:paraId="41DC4347" w14:textId="77777777" w:rsidR="00870A08" w:rsidRDefault="003A5418">
      <w:pPr>
        <w:pStyle w:val="2"/>
        <w:numPr>
          <w:ilvl w:val="0"/>
          <w:numId w:val="50"/>
        </w:numPr>
      </w:pPr>
      <w:r>
        <w:rPr>
          <w:rFonts w:hint="eastAsia"/>
        </w:rPr>
        <w:t>基本配置</w:t>
      </w:r>
    </w:p>
    <w:p w14:paraId="3A0DD54F" w14:textId="77777777" w:rsidR="00870A08" w:rsidRDefault="003A5418">
      <w:pPr>
        <w:pStyle w:val="12"/>
        <w:ind w:left="420" w:firstLineChars="0" w:firstLine="0"/>
        <w:jc w:val="left"/>
      </w:pPr>
      <w:r>
        <w:rPr>
          <w:rFonts w:hint="eastAsia"/>
        </w:rPr>
        <w:t>根据实验编址表进行相应的基本配置，并使用</w:t>
      </w:r>
      <w:r>
        <w:rPr>
          <w:rFonts w:hint="eastAsia"/>
          <w:b/>
        </w:rPr>
        <w:t>ping</w:t>
      </w:r>
      <w:r>
        <w:rPr>
          <w:rFonts w:hint="eastAsia"/>
        </w:rPr>
        <w:t>命令检测各直连链路的连通性。</w:t>
      </w:r>
    </w:p>
    <w:p w14:paraId="3FBCFB5C" w14:textId="77777777" w:rsidR="00870A08" w:rsidRDefault="003A5418">
      <w:pPr>
        <w:pStyle w:val="aff6"/>
      </w:pPr>
      <w:r>
        <w:lastRenderedPageBreak/>
        <w:t>[R</w:t>
      </w:r>
      <w:proofErr w:type="gramStart"/>
      <w:r>
        <w:t>1]ping</w:t>
      </w:r>
      <w:proofErr w:type="gramEnd"/>
      <w:r>
        <w:t xml:space="preserve"> 10.0.13.3</w:t>
      </w:r>
    </w:p>
    <w:p w14:paraId="5003D316" w14:textId="77777777" w:rsidR="00870A08" w:rsidRDefault="003A5418">
      <w:pPr>
        <w:pStyle w:val="aff6"/>
      </w:pPr>
      <w:r>
        <w:t xml:space="preserve">PING 10.0.13.3: </w:t>
      </w:r>
      <w:proofErr w:type="gramStart"/>
      <w:r>
        <w:t>56  data</w:t>
      </w:r>
      <w:proofErr w:type="gramEnd"/>
      <w:r>
        <w:t xml:space="preserve"> bytes, press CTRL_C to break</w:t>
      </w:r>
    </w:p>
    <w:p w14:paraId="3DC5C497" w14:textId="77777777" w:rsidR="00870A08" w:rsidRDefault="003A5418">
      <w:pPr>
        <w:pStyle w:val="aff6"/>
      </w:pPr>
      <w:r>
        <w:t xml:space="preserve">Reply from 10.0.13.3: bytes=56 Sequence=1 </w:t>
      </w:r>
      <w:proofErr w:type="spellStart"/>
      <w:r>
        <w:t>ttl</w:t>
      </w:r>
      <w:proofErr w:type="spellEnd"/>
      <w:r>
        <w:t xml:space="preserve">=255 time=130 </w:t>
      </w:r>
      <w:proofErr w:type="spellStart"/>
      <w:r>
        <w:t>ms</w:t>
      </w:r>
      <w:proofErr w:type="spellEnd"/>
    </w:p>
    <w:p w14:paraId="6713A746" w14:textId="77777777" w:rsidR="00870A08" w:rsidRDefault="003A5418">
      <w:pPr>
        <w:pStyle w:val="aff6"/>
      </w:pPr>
      <w:r>
        <w:t xml:space="preserve">Reply from 10.0.13.3: bytes=56 Sequence=2 </w:t>
      </w:r>
      <w:proofErr w:type="spellStart"/>
      <w:r>
        <w:t>ttl</w:t>
      </w:r>
      <w:proofErr w:type="spellEnd"/>
      <w:r>
        <w:t xml:space="preserve">=255 time=60 </w:t>
      </w:r>
      <w:proofErr w:type="spellStart"/>
      <w:r>
        <w:t>ms</w:t>
      </w:r>
      <w:proofErr w:type="spellEnd"/>
    </w:p>
    <w:p w14:paraId="78052123" w14:textId="77777777" w:rsidR="00870A08" w:rsidRDefault="003A5418">
      <w:pPr>
        <w:pStyle w:val="aff6"/>
      </w:pPr>
      <w:r>
        <w:t xml:space="preserve">Reply from 10.0.13.3: bytes=56 Sequence=3 </w:t>
      </w:r>
      <w:proofErr w:type="spellStart"/>
      <w:r>
        <w:t>ttl</w:t>
      </w:r>
      <w:proofErr w:type="spellEnd"/>
      <w:r>
        <w:t xml:space="preserve">=255 time=40 </w:t>
      </w:r>
      <w:proofErr w:type="spellStart"/>
      <w:r>
        <w:t>ms</w:t>
      </w:r>
      <w:proofErr w:type="spellEnd"/>
    </w:p>
    <w:p w14:paraId="77D52D74" w14:textId="77777777" w:rsidR="00870A08" w:rsidRDefault="003A5418">
      <w:pPr>
        <w:pStyle w:val="aff6"/>
      </w:pPr>
      <w:r>
        <w:t xml:space="preserve">Reply from 10.0.13.3: bytes=56 Sequence=4 </w:t>
      </w:r>
      <w:proofErr w:type="spellStart"/>
      <w:r>
        <w:t>ttl</w:t>
      </w:r>
      <w:proofErr w:type="spellEnd"/>
      <w:r>
        <w:t xml:space="preserve">=255 time=30 </w:t>
      </w:r>
      <w:proofErr w:type="spellStart"/>
      <w:r>
        <w:t>ms</w:t>
      </w:r>
      <w:proofErr w:type="spellEnd"/>
    </w:p>
    <w:p w14:paraId="483DB127" w14:textId="77777777" w:rsidR="00870A08" w:rsidRDefault="003A5418">
      <w:pPr>
        <w:pStyle w:val="aff6"/>
      </w:pPr>
      <w:r>
        <w:t xml:space="preserve">Reply from 10.0.13.3: bytes=56 Sequence=5 </w:t>
      </w:r>
      <w:proofErr w:type="spellStart"/>
      <w:r>
        <w:t>ttl</w:t>
      </w:r>
      <w:proofErr w:type="spellEnd"/>
      <w:r>
        <w:t xml:space="preserve">=255 time=10 </w:t>
      </w:r>
      <w:proofErr w:type="spellStart"/>
      <w:r>
        <w:t>ms</w:t>
      </w:r>
      <w:proofErr w:type="spellEnd"/>
    </w:p>
    <w:p w14:paraId="01C2024F" w14:textId="77777777" w:rsidR="00870A08" w:rsidRDefault="003A5418">
      <w:pPr>
        <w:pStyle w:val="aff6"/>
      </w:pPr>
      <w:r>
        <w:t>--- 10.0.13.3 ping statistics ---</w:t>
      </w:r>
    </w:p>
    <w:p w14:paraId="0ADF3BB6" w14:textId="77777777" w:rsidR="00870A08" w:rsidRDefault="003A5418">
      <w:pPr>
        <w:pStyle w:val="aff6"/>
      </w:pPr>
      <w:r>
        <w:t>5 packet(s) transmitted</w:t>
      </w:r>
    </w:p>
    <w:p w14:paraId="310272A3" w14:textId="77777777" w:rsidR="00870A08" w:rsidRDefault="003A5418">
      <w:pPr>
        <w:pStyle w:val="aff6"/>
      </w:pPr>
      <w:r>
        <w:t>5 packet(s) received</w:t>
      </w:r>
    </w:p>
    <w:p w14:paraId="45F4A68E" w14:textId="77777777" w:rsidR="00870A08" w:rsidRDefault="003A5418">
      <w:pPr>
        <w:pStyle w:val="aff6"/>
      </w:pPr>
      <w:r>
        <w:t>0.00% packet loss</w:t>
      </w:r>
    </w:p>
    <w:p w14:paraId="55A66DE3" w14:textId="77777777" w:rsidR="00870A08" w:rsidRDefault="003A5418">
      <w:pPr>
        <w:pStyle w:val="aff6"/>
      </w:pPr>
      <w:r>
        <w:t xml:space="preserve">round-trip min/avg/max = 10/54/130 </w:t>
      </w:r>
      <w:proofErr w:type="spellStart"/>
      <w:r>
        <w:t>ms</w:t>
      </w:r>
      <w:proofErr w:type="spellEnd"/>
    </w:p>
    <w:p w14:paraId="6CD28CF5" w14:textId="77777777" w:rsidR="00870A08" w:rsidRDefault="00870A08">
      <w:pPr>
        <w:pStyle w:val="aff6"/>
      </w:pPr>
    </w:p>
    <w:p w14:paraId="647677A1" w14:textId="77777777" w:rsidR="00870A08" w:rsidRDefault="003A5418">
      <w:pPr>
        <w:ind w:firstLine="420"/>
        <w:jc w:val="left"/>
      </w:pPr>
      <w:r>
        <w:rPr>
          <w:rFonts w:hint="eastAsia"/>
        </w:rPr>
        <w:t>测试通过，其余直连网段的连通性测试省略。</w:t>
      </w:r>
    </w:p>
    <w:p w14:paraId="2FD85998" w14:textId="77777777" w:rsidR="00870A08" w:rsidRDefault="003A5418">
      <w:pPr>
        <w:pStyle w:val="2"/>
      </w:pPr>
      <w:r>
        <w:rPr>
          <w:rFonts w:hint="eastAsia"/>
        </w:rPr>
        <w:t>搭建</w:t>
      </w:r>
      <w:r>
        <w:rPr>
          <w:rFonts w:hint="eastAsia"/>
        </w:rPr>
        <w:t>OSPF</w:t>
      </w:r>
      <w:r>
        <w:rPr>
          <w:rFonts w:hint="eastAsia"/>
        </w:rPr>
        <w:t>网络</w:t>
      </w:r>
    </w:p>
    <w:p w14:paraId="19F1EA99" w14:textId="77777777" w:rsidR="00870A08" w:rsidRDefault="003A5418">
      <w:pPr>
        <w:ind w:firstLine="420"/>
      </w:pPr>
      <w:r>
        <w:t>在</w:t>
      </w:r>
      <w:r>
        <w:rPr>
          <w:rFonts w:hint="eastAsia"/>
        </w:rPr>
        <w:t>所有</w:t>
      </w:r>
      <w:r>
        <w:t>路由器上</w:t>
      </w:r>
      <w:r>
        <w:rPr>
          <w:rFonts w:hint="eastAsia"/>
        </w:rPr>
        <w:t>运行</w:t>
      </w:r>
      <w:r>
        <w:rPr>
          <w:rFonts w:hint="eastAsia"/>
        </w:rPr>
        <w:t>OSPF</w:t>
      </w:r>
      <w:r>
        <w:rPr>
          <w:rFonts w:hint="eastAsia"/>
        </w:rPr>
        <w:t>协议，通告相应网段。</w:t>
      </w:r>
    </w:p>
    <w:p w14:paraId="70C1A2E8" w14:textId="77777777" w:rsidR="00870A08" w:rsidRDefault="003A5418">
      <w:pPr>
        <w:pStyle w:val="aff6"/>
      </w:pPr>
      <w:r>
        <w:t>[R</w:t>
      </w:r>
      <w:proofErr w:type="gramStart"/>
      <w:r>
        <w:t>1]</w:t>
      </w:r>
      <w:proofErr w:type="spellStart"/>
      <w:r>
        <w:t>ospf</w:t>
      </w:r>
      <w:proofErr w:type="spellEnd"/>
      <w:proofErr w:type="gramEnd"/>
      <w:r>
        <w:t xml:space="preserve"> 1</w:t>
      </w:r>
    </w:p>
    <w:p w14:paraId="4F938861" w14:textId="77777777" w:rsidR="00870A08" w:rsidRDefault="003A5418">
      <w:pPr>
        <w:pStyle w:val="aff6"/>
      </w:pPr>
      <w:r>
        <w:t>[R1-ospf-</w:t>
      </w:r>
      <w:proofErr w:type="gramStart"/>
      <w:r>
        <w:t>1]area</w:t>
      </w:r>
      <w:proofErr w:type="gramEnd"/>
      <w:r>
        <w:t xml:space="preserve"> 0</w:t>
      </w:r>
    </w:p>
    <w:p w14:paraId="69E3D2DE" w14:textId="77777777" w:rsidR="00870A08" w:rsidRDefault="003A5418">
      <w:pPr>
        <w:pStyle w:val="aff6"/>
      </w:pPr>
      <w:r>
        <w:t>[R1-ospf-1-area-0.0.0.</w:t>
      </w:r>
      <w:proofErr w:type="gramStart"/>
      <w:r>
        <w:t>0]network</w:t>
      </w:r>
      <w:proofErr w:type="gramEnd"/>
      <w:r>
        <w:t xml:space="preserve"> 10.0.13.0 0.0.0.255</w:t>
      </w:r>
    </w:p>
    <w:p w14:paraId="641D827C" w14:textId="77777777" w:rsidR="00870A08" w:rsidRDefault="003A5418">
      <w:pPr>
        <w:pStyle w:val="aff6"/>
      </w:pPr>
      <w:r>
        <w:t>[R1-ospf-1-area-0.0.0.</w:t>
      </w:r>
      <w:proofErr w:type="gramStart"/>
      <w:r>
        <w:t>0]network</w:t>
      </w:r>
      <w:proofErr w:type="gramEnd"/>
      <w:r>
        <w:t xml:space="preserve"> 1.1.1.1 0.0.0.0</w:t>
      </w:r>
    </w:p>
    <w:p w14:paraId="5B23C834" w14:textId="77777777" w:rsidR="00870A08" w:rsidRDefault="00870A08">
      <w:pPr>
        <w:pStyle w:val="aff6"/>
      </w:pPr>
    </w:p>
    <w:p w14:paraId="06C46815" w14:textId="77777777" w:rsidR="00870A08" w:rsidRDefault="003A5418">
      <w:pPr>
        <w:pStyle w:val="aff6"/>
      </w:pPr>
      <w:r>
        <w:t>[R</w:t>
      </w:r>
      <w:proofErr w:type="gramStart"/>
      <w:r>
        <w:t>2]</w:t>
      </w:r>
      <w:proofErr w:type="spellStart"/>
      <w:r>
        <w:t>ospf</w:t>
      </w:r>
      <w:proofErr w:type="spellEnd"/>
      <w:proofErr w:type="gramEnd"/>
      <w:r>
        <w:t xml:space="preserve"> 1</w:t>
      </w:r>
    </w:p>
    <w:p w14:paraId="37D9A467" w14:textId="77777777" w:rsidR="00870A08" w:rsidRDefault="003A5418">
      <w:pPr>
        <w:pStyle w:val="aff6"/>
      </w:pPr>
      <w:r>
        <w:t>[R2-ospf-</w:t>
      </w:r>
      <w:proofErr w:type="gramStart"/>
      <w:r>
        <w:t>1]area</w:t>
      </w:r>
      <w:proofErr w:type="gramEnd"/>
      <w:r>
        <w:t xml:space="preserve"> 0</w:t>
      </w:r>
    </w:p>
    <w:p w14:paraId="3384D4CB" w14:textId="77777777" w:rsidR="00870A08" w:rsidRDefault="003A5418">
      <w:pPr>
        <w:pStyle w:val="aff6"/>
      </w:pPr>
      <w:r>
        <w:t>[R2-ospf-1-area-0.0.0.</w:t>
      </w:r>
      <w:proofErr w:type="gramStart"/>
      <w:r>
        <w:t>0]network</w:t>
      </w:r>
      <w:proofErr w:type="gramEnd"/>
      <w:r>
        <w:t xml:space="preserve"> 10.0.23.0 0.0.0.255</w:t>
      </w:r>
    </w:p>
    <w:p w14:paraId="09E42D44" w14:textId="77777777" w:rsidR="00870A08" w:rsidRDefault="00870A08">
      <w:pPr>
        <w:pStyle w:val="aff6"/>
      </w:pPr>
    </w:p>
    <w:p w14:paraId="11A9420D" w14:textId="77777777" w:rsidR="00870A08" w:rsidRDefault="003A5418">
      <w:pPr>
        <w:pStyle w:val="aff6"/>
      </w:pPr>
      <w:r>
        <w:t>[R</w:t>
      </w:r>
      <w:proofErr w:type="gramStart"/>
      <w:r>
        <w:t>3]</w:t>
      </w:r>
      <w:proofErr w:type="spellStart"/>
      <w:r>
        <w:t>ospf</w:t>
      </w:r>
      <w:proofErr w:type="spellEnd"/>
      <w:proofErr w:type="gramEnd"/>
      <w:r>
        <w:t xml:space="preserve"> 1</w:t>
      </w:r>
    </w:p>
    <w:p w14:paraId="2557B6FB" w14:textId="77777777" w:rsidR="00870A08" w:rsidRDefault="003A5418">
      <w:pPr>
        <w:pStyle w:val="aff6"/>
      </w:pPr>
      <w:r>
        <w:lastRenderedPageBreak/>
        <w:t>[R3-ospf-</w:t>
      </w:r>
      <w:proofErr w:type="gramStart"/>
      <w:r>
        <w:t>1]area</w:t>
      </w:r>
      <w:proofErr w:type="gramEnd"/>
      <w:r>
        <w:t xml:space="preserve"> 0</w:t>
      </w:r>
    </w:p>
    <w:p w14:paraId="31136EE3" w14:textId="77777777" w:rsidR="00870A08" w:rsidRDefault="003A5418">
      <w:pPr>
        <w:pStyle w:val="aff6"/>
      </w:pPr>
      <w:r>
        <w:t>[R3-ospf-1-area-0.0.0.</w:t>
      </w:r>
      <w:proofErr w:type="gramStart"/>
      <w:r>
        <w:t>0]network</w:t>
      </w:r>
      <w:proofErr w:type="gramEnd"/>
      <w:r>
        <w:t xml:space="preserve"> 10.0.13.0 0.0.0.255</w:t>
      </w:r>
    </w:p>
    <w:p w14:paraId="5191BAAD" w14:textId="77777777" w:rsidR="00870A08" w:rsidRDefault="003A5418">
      <w:pPr>
        <w:pStyle w:val="aff6"/>
      </w:pPr>
      <w:r>
        <w:t>[R3-ospf-1-area-0.0.0.</w:t>
      </w:r>
      <w:proofErr w:type="gramStart"/>
      <w:r>
        <w:t>0]network</w:t>
      </w:r>
      <w:proofErr w:type="gramEnd"/>
      <w:r>
        <w:t xml:space="preserve"> 10.0.23.0 0.0.0.255</w:t>
      </w:r>
    </w:p>
    <w:p w14:paraId="5EB3723C" w14:textId="77777777" w:rsidR="00870A08" w:rsidRDefault="003A5418">
      <w:pPr>
        <w:pStyle w:val="aff6"/>
      </w:pPr>
      <w:r>
        <w:t>[R3-ospf-1-area-0.0.0.</w:t>
      </w:r>
      <w:proofErr w:type="gramStart"/>
      <w:r>
        <w:t>0]network</w:t>
      </w:r>
      <w:proofErr w:type="gramEnd"/>
      <w:r>
        <w:t xml:space="preserve"> 10.0.34.0 0.0</w:t>
      </w:r>
      <w:r>
        <w:rPr>
          <w:rFonts w:hint="eastAsia"/>
        </w:rPr>
        <w:t>.0.255</w:t>
      </w:r>
    </w:p>
    <w:p w14:paraId="25325D83" w14:textId="77777777" w:rsidR="00870A08" w:rsidRDefault="003A5418">
      <w:pPr>
        <w:pStyle w:val="aff6"/>
      </w:pPr>
      <w:r>
        <w:t>[R3-ospf-1-area-0.0.0.</w:t>
      </w:r>
      <w:proofErr w:type="gramStart"/>
      <w:r>
        <w:t>0]network</w:t>
      </w:r>
      <w:proofErr w:type="gramEnd"/>
      <w:r>
        <w:t xml:space="preserve"> 3.3.3.3 0.0.0.0</w:t>
      </w:r>
    </w:p>
    <w:p w14:paraId="183A2BC8" w14:textId="77777777" w:rsidR="00870A08" w:rsidRDefault="00870A08">
      <w:pPr>
        <w:pStyle w:val="aff6"/>
      </w:pPr>
    </w:p>
    <w:p w14:paraId="0AAE4C2F" w14:textId="77777777" w:rsidR="00870A08" w:rsidRDefault="003A5418">
      <w:pPr>
        <w:pStyle w:val="aff6"/>
      </w:pPr>
      <w:r>
        <w:t>[R</w:t>
      </w:r>
      <w:proofErr w:type="gramStart"/>
      <w:r>
        <w:t>4]</w:t>
      </w:r>
      <w:proofErr w:type="spellStart"/>
      <w:r>
        <w:t>ospf</w:t>
      </w:r>
      <w:proofErr w:type="spellEnd"/>
      <w:proofErr w:type="gramEnd"/>
      <w:r>
        <w:t xml:space="preserve"> 1</w:t>
      </w:r>
    </w:p>
    <w:p w14:paraId="5BAD6736" w14:textId="77777777" w:rsidR="00870A08" w:rsidRDefault="003A5418">
      <w:pPr>
        <w:pStyle w:val="aff6"/>
      </w:pPr>
      <w:r>
        <w:t>[R4-ospf-</w:t>
      </w:r>
      <w:proofErr w:type="gramStart"/>
      <w:r>
        <w:t>1]area</w:t>
      </w:r>
      <w:proofErr w:type="gramEnd"/>
      <w:r>
        <w:t xml:space="preserve"> 0</w:t>
      </w:r>
    </w:p>
    <w:p w14:paraId="265D6F0A" w14:textId="77777777" w:rsidR="00870A08" w:rsidRDefault="003A5418">
      <w:pPr>
        <w:pStyle w:val="aff6"/>
      </w:pPr>
      <w:r>
        <w:t>[R4-ospf-1-area-0.0.0.</w:t>
      </w:r>
      <w:proofErr w:type="gramStart"/>
      <w:r>
        <w:t>0]network</w:t>
      </w:r>
      <w:proofErr w:type="gramEnd"/>
      <w:r>
        <w:t xml:space="preserve"> 10.0.34.0 0.0.0.255</w:t>
      </w:r>
    </w:p>
    <w:p w14:paraId="6979A61A" w14:textId="77777777" w:rsidR="00870A08" w:rsidRDefault="003A5418">
      <w:pPr>
        <w:pStyle w:val="aff6"/>
      </w:pPr>
      <w:r>
        <w:t>[R4-ospf-1-area-0.0.0.</w:t>
      </w:r>
      <w:proofErr w:type="gramStart"/>
      <w:r>
        <w:t>0]network</w:t>
      </w:r>
      <w:proofErr w:type="gramEnd"/>
      <w:r>
        <w:t xml:space="preserve"> 4.4.4.4 0.0.0.0</w:t>
      </w:r>
    </w:p>
    <w:p w14:paraId="7AE61A9E" w14:textId="77777777" w:rsidR="00870A08" w:rsidRDefault="00870A08">
      <w:pPr>
        <w:pStyle w:val="aff6"/>
      </w:pPr>
    </w:p>
    <w:p w14:paraId="6898242B" w14:textId="77777777" w:rsidR="00870A08" w:rsidRDefault="003A5418">
      <w:pPr>
        <w:ind w:firstLine="420"/>
      </w:pPr>
      <w:r>
        <w:rPr>
          <w:rFonts w:hint="eastAsia"/>
        </w:rPr>
        <w:t xml:space="preserve">   </w:t>
      </w:r>
      <w:r>
        <w:rPr>
          <w:rFonts w:hint="eastAsia"/>
        </w:rPr>
        <w:t>配置完成之后，在</w:t>
      </w:r>
      <w:r>
        <w:rPr>
          <w:rFonts w:hint="eastAsia"/>
        </w:rPr>
        <w:t>R1</w:t>
      </w:r>
      <w:r>
        <w:rPr>
          <w:rFonts w:hint="eastAsia"/>
        </w:rPr>
        <w:t>的路由表上查看</w:t>
      </w:r>
      <w:r>
        <w:rPr>
          <w:rFonts w:hint="eastAsia"/>
        </w:rPr>
        <w:t>O</w:t>
      </w:r>
      <w:r>
        <w:t>SPF</w:t>
      </w:r>
      <w:r>
        <w:t>路由信息</w:t>
      </w:r>
      <w:r>
        <w:rPr>
          <w:rFonts w:hint="eastAsia"/>
        </w:rPr>
        <w:t>。</w:t>
      </w:r>
    </w:p>
    <w:p w14:paraId="2FB080BB" w14:textId="77777777" w:rsidR="00870A08" w:rsidRDefault="003A5418">
      <w:pPr>
        <w:pStyle w:val="aff6"/>
      </w:pPr>
      <w:r>
        <w:t xml:space="preserve">&lt;R1&gt;display </w:t>
      </w:r>
      <w:proofErr w:type="spellStart"/>
      <w:r>
        <w:t>ip</w:t>
      </w:r>
      <w:proofErr w:type="spellEnd"/>
      <w:r>
        <w:t xml:space="preserve"> routing-table protocol </w:t>
      </w:r>
      <w:proofErr w:type="spellStart"/>
      <w:r>
        <w:t>ospf</w:t>
      </w:r>
      <w:proofErr w:type="spellEnd"/>
    </w:p>
    <w:p w14:paraId="21474A1F" w14:textId="77777777" w:rsidR="00870A08" w:rsidRDefault="003A5418">
      <w:pPr>
        <w:pStyle w:val="aff6"/>
      </w:pPr>
      <w:r>
        <w:t>Route Flags: R - relay, D - download to fib</w:t>
      </w:r>
    </w:p>
    <w:p w14:paraId="46F345FA" w14:textId="77777777" w:rsidR="00870A08" w:rsidRDefault="003A5418">
      <w:pPr>
        <w:pStyle w:val="aff6"/>
      </w:pPr>
      <w:r>
        <w:t>----------------------------------------------------------------------------</w:t>
      </w:r>
    </w:p>
    <w:p w14:paraId="7DD062EE" w14:textId="77777777" w:rsidR="00870A08" w:rsidRDefault="003A5418">
      <w:pPr>
        <w:pStyle w:val="aff6"/>
      </w:pPr>
      <w:r>
        <w:t xml:space="preserve">Public routing </w:t>
      </w:r>
      <w:proofErr w:type="gramStart"/>
      <w:r>
        <w:t>table :</w:t>
      </w:r>
      <w:proofErr w:type="gramEnd"/>
      <w:r>
        <w:t xml:space="preserve"> OSPF</w:t>
      </w:r>
    </w:p>
    <w:p w14:paraId="3E703FDE" w14:textId="77777777" w:rsidR="00870A08" w:rsidRDefault="003A5418">
      <w:pPr>
        <w:pStyle w:val="aff6"/>
      </w:pPr>
      <w:proofErr w:type="gramStart"/>
      <w:r>
        <w:t>Destinations :</w:t>
      </w:r>
      <w:proofErr w:type="gramEnd"/>
      <w:r>
        <w:t xml:space="preserve"> 4        Routes : 4        </w:t>
      </w:r>
    </w:p>
    <w:p w14:paraId="734F07C7" w14:textId="77777777" w:rsidR="00870A08" w:rsidRDefault="003A5418">
      <w:pPr>
        <w:pStyle w:val="aff6"/>
      </w:pPr>
      <w:r>
        <w:t xml:space="preserve">OSPF routing table </w:t>
      </w:r>
      <w:proofErr w:type="gramStart"/>
      <w:r>
        <w:t>status :</w:t>
      </w:r>
      <w:proofErr w:type="gramEnd"/>
      <w:r>
        <w:t xml:space="preserve"> &lt;Active&gt;</w:t>
      </w:r>
    </w:p>
    <w:p w14:paraId="39EA5F38" w14:textId="77777777" w:rsidR="00870A08" w:rsidRDefault="003A5418">
      <w:pPr>
        <w:pStyle w:val="aff6"/>
      </w:pPr>
      <w:proofErr w:type="gramStart"/>
      <w:r>
        <w:t>Destinations :</w:t>
      </w:r>
      <w:proofErr w:type="gramEnd"/>
      <w:r>
        <w:t xml:space="preserve"> 4        Routes : 4</w:t>
      </w:r>
    </w:p>
    <w:p w14:paraId="6F53BFFB"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AF8FBD0" w14:textId="77777777" w:rsidR="00870A08" w:rsidRDefault="003A5418">
      <w:pPr>
        <w:pStyle w:val="aff6"/>
      </w:pPr>
      <w:r>
        <w:rPr>
          <w:shd w:val="pct10" w:color="auto" w:fill="FFFFFF"/>
        </w:rPr>
        <w:t xml:space="preserve">3.3.3.3/32            OSPF    10   1           D   </w:t>
      </w:r>
      <w:proofErr w:type="gramStart"/>
      <w:r>
        <w:rPr>
          <w:shd w:val="pct10" w:color="auto" w:fill="FFFFFF"/>
        </w:rPr>
        <w:t>10.0.13.3  GigabitEthernet</w:t>
      </w:r>
      <w:proofErr w:type="gramEnd"/>
      <w:r>
        <w:rPr>
          <w:shd w:val="pct10" w:color="auto" w:fill="FFFFFF"/>
        </w:rPr>
        <w:t>0/0/0</w:t>
      </w:r>
    </w:p>
    <w:p w14:paraId="3CE14FAD" w14:textId="77777777" w:rsidR="00870A08" w:rsidRDefault="003A5418">
      <w:pPr>
        <w:pStyle w:val="aff6"/>
      </w:pPr>
      <w:r>
        <w:rPr>
          <w:shd w:val="pct10" w:color="auto" w:fill="FFFFFF"/>
        </w:rPr>
        <w:t xml:space="preserve">4.4.4.4/32            OSPF    10   2           D   </w:t>
      </w:r>
      <w:proofErr w:type="gramStart"/>
      <w:r>
        <w:rPr>
          <w:shd w:val="pct10" w:color="auto" w:fill="FFFFFF"/>
        </w:rPr>
        <w:t>10.0.13.3  GigabitEthernet</w:t>
      </w:r>
      <w:proofErr w:type="gramEnd"/>
      <w:r>
        <w:rPr>
          <w:shd w:val="pct10" w:color="auto" w:fill="FFFFFF"/>
        </w:rPr>
        <w:t>0/0/0</w:t>
      </w:r>
    </w:p>
    <w:p w14:paraId="2ABA7617" w14:textId="77777777" w:rsidR="00870A08" w:rsidRDefault="003A5418">
      <w:pPr>
        <w:pStyle w:val="aff6"/>
      </w:pPr>
      <w:r>
        <w:t xml:space="preserve">10.0.23.0/24          OSPF    10   2           D   </w:t>
      </w:r>
      <w:proofErr w:type="gramStart"/>
      <w:r>
        <w:t>10.0.13.3  GigabitEthernet</w:t>
      </w:r>
      <w:proofErr w:type="gramEnd"/>
      <w:r>
        <w:t>0/0/0</w:t>
      </w:r>
    </w:p>
    <w:p w14:paraId="4E512CD1" w14:textId="77777777" w:rsidR="00870A08" w:rsidRDefault="003A5418">
      <w:pPr>
        <w:pStyle w:val="aff6"/>
      </w:pPr>
      <w:r>
        <w:t xml:space="preserve">10.0.34.0/24          OSPF    10   2           D   </w:t>
      </w:r>
      <w:proofErr w:type="gramStart"/>
      <w:r>
        <w:t>10.0.13.3  GigabitEthernet</w:t>
      </w:r>
      <w:proofErr w:type="gramEnd"/>
      <w:r>
        <w:t>0/0/0</w:t>
      </w:r>
    </w:p>
    <w:p w14:paraId="1B312D50" w14:textId="77777777" w:rsidR="00870A08" w:rsidRDefault="003A5418">
      <w:pPr>
        <w:pStyle w:val="aff6"/>
      </w:pPr>
      <w:r>
        <w:t xml:space="preserve">OSPF routing table </w:t>
      </w:r>
      <w:proofErr w:type="gramStart"/>
      <w:r>
        <w:t>status :</w:t>
      </w:r>
      <w:proofErr w:type="gramEnd"/>
      <w:r>
        <w:t xml:space="preserve"> &lt;Inactive&gt;</w:t>
      </w:r>
    </w:p>
    <w:p w14:paraId="48A4124E" w14:textId="77777777" w:rsidR="00870A08" w:rsidRDefault="003A5418">
      <w:pPr>
        <w:pStyle w:val="aff6"/>
      </w:pPr>
      <w:proofErr w:type="gramStart"/>
      <w:r>
        <w:t>Destinations :</w:t>
      </w:r>
      <w:proofErr w:type="gramEnd"/>
      <w:r>
        <w:t xml:space="preserve"> 0        Routes : 0</w:t>
      </w:r>
    </w:p>
    <w:p w14:paraId="595F15AC" w14:textId="77777777" w:rsidR="00870A08" w:rsidRDefault="00870A08">
      <w:pPr>
        <w:pStyle w:val="aff6"/>
      </w:pPr>
    </w:p>
    <w:p w14:paraId="2FCF516F" w14:textId="77777777" w:rsidR="00870A08" w:rsidRDefault="003A5418">
      <w:pPr>
        <w:ind w:firstLine="420"/>
      </w:pPr>
      <w:r>
        <w:lastRenderedPageBreak/>
        <w:t>路由器</w:t>
      </w:r>
      <w:r>
        <w:rPr>
          <w:rFonts w:hint="eastAsia"/>
        </w:rPr>
        <w:t>R1</w:t>
      </w:r>
      <w:r>
        <w:t>已经</w:t>
      </w:r>
      <w:r>
        <w:rPr>
          <w:rFonts w:hint="eastAsia"/>
        </w:rPr>
        <w:t>学习到</w:t>
      </w:r>
      <w:r>
        <w:t>了</w:t>
      </w:r>
      <w:proofErr w:type="gramStart"/>
      <w:r>
        <w:t>相关网</w:t>
      </w:r>
      <w:proofErr w:type="gramEnd"/>
      <w:r>
        <w:t>段的路由条目</w:t>
      </w:r>
      <w:r>
        <w:rPr>
          <w:rFonts w:hint="eastAsia"/>
        </w:rPr>
        <w:t>，测试</w:t>
      </w:r>
      <w:r>
        <w:rPr>
          <w:rFonts w:hint="eastAsia"/>
        </w:rPr>
        <w:t>R1</w:t>
      </w:r>
      <w:r>
        <w:rPr>
          <w:rFonts w:hint="eastAsia"/>
        </w:rPr>
        <w:t>的环回口与</w:t>
      </w:r>
      <w:r>
        <w:rPr>
          <w:rFonts w:hint="eastAsia"/>
        </w:rPr>
        <w:t>R4</w:t>
      </w:r>
      <w:r>
        <w:rPr>
          <w:rFonts w:hint="eastAsia"/>
        </w:rPr>
        <w:t>的环回口间的连通性。</w:t>
      </w:r>
    </w:p>
    <w:p w14:paraId="3F73E305" w14:textId="77777777" w:rsidR="00870A08" w:rsidRDefault="003A5418">
      <w:pPr>
        <w:pStyle w:val="aff6"/>
      </w:pPr>
      <w:r>
        <w:t>&lt;R1&gt;ping -a 1.1.1.1 4.4.4.4</w:t>
      </w:r>
    </w:p>
    <w:p w14:paraId="5BD90C88" w14:textId="77777777" w:rsidR="00870A08" w:rsidRDefault="003A5418">
      <w:pPr>
        <w:pStyle w:val="aff6"/>
      </w:pPr>
      <w:r>
        <w:t xml:space="preserve">PING 4.4.4.4: </w:t>
      </w:r>
      <w:proofErr w:type="gramStart"/>
      <w:r>
        <w:t>56  data</w:t>
      </w:r>
      <w:proofErr w:type="gramEnd"/>
      <w:r>
        <w:t xml:space="preserve"> bytes, press CTRL_C to break</w:t>
      </w:r>
    </w:p>
    <w:p w14:paraId="30C2B5D1" w14:textId="77777777" w:rsidR="00870A08" w:rsidRDefault="003A5418">
      <w:pPr>
        <w:pStyle w:val="aff6"/>
      </w:pPr>
      <w:r>
        <w:t xml:space="preserve">Reply from 4.4.4.4: bytes=56 Sequence=1 </w:t>
      </w:r>
      <w:proofErr w:type="spellStart"/>
      <w:r>
        <w:t>ttl</w:t>
      </w:r>
      <w:proofErr w:type="spellEnd"/>
      <w:r>
        <w:t xml:space="preserve">=254 time=20 </w:t>
      </w:r>
      <w:proofErr w:type="spellStart"/>
      <w:r>
        <w:t>ms</w:t>
      </w:r>
      <w:proofErr w:type="spellEnd"/>
    </w:p>
    <w:p w14:paraId="38C5E8CB" w14:textId="77777777" w:rsidR="00870A08" w:rsidRDefault="003A5418">
      <w:pPr>
        <w:pStyle w:val="aff6"/>
      </w:pPr>
      <w:r>
        <w:t xml:space="preserve">Reply from 4.4.4.4: bytes=56 Sequence=2 </w:t>
      </w:r>
      <w:proofErr w:type="spellStart"/>
      <w:r>
        <w:t>ttl</w:t>
      </w:r>
      <w:proofErr w:type="spellEnd"/>
      <w:r>
        <w:t xml:space="preserve">=254 time=20 </w:t>
      </w:r>
      <w:proofErr w:type="spellStart"/>
      <w:r>
        <w:t>ms</w:t>
      </w:r>
      <w:proofErr w:type="spellEnd"/>
    </w:p>
    <w:p w14:paraId="1B8093BB" w14:textId="77777777" w:rsidR="00870A08" w:rsidRDefault="003A5418">
      <w:pPr>
        <w:pStyle w:val="aff6"/>
      </w:pPr>
      <w:r>
        <w:t xml:space="preserve">Reply from 4.4.4.4: bytes=56 Sequence=3 </w:t>
      </w:r>
      <w:proofErr w:type="spellStart"/>
      <w:r>
        <w:t>ttl</w:t>
      </w:r>
      <w:proofErr w:type="spellEnd"/>
      <w:r>
        <w:t xml:space="preserve">=254 time=10 </w:t>
      </w:r>
      <w:proofErr w:type="spellStart"/>
      <w:r>
        <w:t>ms</w:t>
      </w:r>
      <w:proofErr w:type="spellEnd"/>
    </w:p>
    <w:p w14:paraId="2EB03A90" w14:textId="77777777" w:rsidR="00870A08" w:rsidRDefault="003A5418">
      <w:pPr>
        <w:pStyle w:val="aff6"/>
      </w:pPr>
      <w:r>
        <w:t xml:space="preserve">Reply from 4.4.4.4: bytes=56 Sequence=4 </w:t>
      </w:r>
      <w:proofErr w:type="spellStart"/>
      <w:r>
        <w:t>ttl</w:t>
      </w:r>
      <w:proofErr w:type="spellEnd"/>
      <w:r>
        <w:t xml:space="preserve">=254 time=20 </w:t>
      </w:r>
      <w:proofErr w:type="spellStart"/>
      <w:r>
        <w:t>ms</w:t>
      </w:r>
      <w:proofErr w:type="spellEnd"/>
    </w:p>
    <w:p w14:paraId="39C360AF" w14:textId="77777777" w:rsidR="00870A08" w:rsidRDefault="003A5418">
      <w:pPr>
        <w:pStyle w:val="aff6"/>
      </w:pPr>
      <w:r>
        <w:t xml:space="preserve">Reply from 4.4.4.4: bytes=56 Sequence=5 </w:t>
      </w:r>
      <w:proofErr w:type="spellStart"/>
      <w:r>
        <w:t>ttl</w:t>
      </w:r>
      <w:proofErr w:type="spellEnd"/>
      <w:r>
        <w:t xml:space="preserve">=254 time=20 </w:t>
      </w:r>
      <w:proofErr w:type="spellStart"/>
      <w:r>
        <w:t>ms</w:t>
      </w:r>
      <w:proofErr w:type="spellEnd"/>
    </w:p>
    <w:p w14:paraId="1760E029" w14:textId="77777777" w:rsidR="00870A08" w:rsidRDefault="003A5418">
      <w:pPr>
        <w:pStyle w:val="aff6"/>
      </w:pPr>
      <w:r>
        <w:t>--- 4.4.4.4 ping statistics ---</w:t>
      </w:r>
    </w:p>
    <w:p w14:paraId="7A843C6A" w14:textId="77777777" w:rsidR="00870A08" w:rsidRDefault="003A5418">
      <w:pPr>
        <w:pStyle w:val="aff6"/>
      </w:pPr>
      <w:r>
        <w:t>5 packet(s) transmitted</w:t>
      </w:r>
    </w:p>
    <w:p w14:paraId="3E0E9F33" w14:textId="77777777" w:rsidR="00870A08" w:rsidRDefault="003A5418">
      <w:pPr>
        <w:pStyle w:val="aff6"/>
      </w:pPr>
      <w:r>
        <w:t>5 packet(s) received</w:t>
      </w:r>
    </w:p>
    <w:p w14:paraId="51FE488F" w14:textId="77777777" w:rsidR="00870A08" w:rsidRDefault="003A5418">
      <w:pPr>
        <w:pStyle w:val="aff6"/>
      </w:pPr>
      <w:r>
        <w:t>0.00% packet loss</w:t>
      </w:r>
    </w:p>
    <w:p w14:paraId="23327868" w14:textId="77777777" w:rsidR="00870A08" w:rsidRDefault="003A5418">
      <w:pPr>
        <w:pStyle w:val="aff6"/>
      </w:pPr>
      <w:r>
        <w:t xml:space="preserve">round-trip min/avg/max = 10/18/20 </w:t>
      </w:r>
      <w:proofErr w:type="spellStart"/>
      <w:r>
        <w:t>ms</w:t>
      </w:r>
      <w:proofErr w:type="spellEnd"/>
    </w:p>
    <w:p w14:paraId="6241FB2E" w14:textId="77777777" w:rsidR="00870A08" w:rsidRDefault="00870A08">
      <w:pPr>
        <w:pStyle w:val="aff6"/>
      </w:pPr>
    </w:p>
    <w:p w14:paraId="184E05E8" w14:textId="77777777" w:rsidR="00870A08" w:rsidRDefault="003A5418">
      <w:pPr>
        <w:ind w:firstLine="420"/>
      </w:pPr>
      <w:r>
        <w:rPr>
          <w:rFonts w:hint="eastAsia"/>
        </w:rPr>
        <w:t>通信正常</w:t>
      </w:r>
      <w:r>
        <w:t>，其他</w:t>
      </w:r>
      <w:r>
        <w:rPr>
          <w:rFonts w:hint="eastAsia"/>
        </w:rPr>
        <w:t>路由器之间</w:t>
      </w:r>
      <w:r>
        <w:t>测试省略。</w:t>
      </w:r>
    </w:p>
    <w:p w14:paraId="044541DE" w14:textId="77777777" w:rsidR="00870A08" w:rsidRDefault="003A5418">
      <w:pPr>
        <w:pStyle w:val="2"/>
      </w:pPr>
      <w:r>
        <w:rPr>
          <w:rFonts w:hint="eastAsia"/>
        </w:rPr>
        <w:t>配置基本</w:t>
      </w:r>
      <w:r>
        <w:rPr>
          <w:rFonts w:hint="eastAsia"/>
        </w:rPr>
        <w:t>ACL</w:t>
      </w:r>
      <w:r>
        <w:rPr>
          <w:rFonts w:hint="eastAsia"/>
        </w:rPr>
        <w:t>控制</w:t>
      </w:r>
      <w:r>
        <w:t>访问</w:t>
      </w:r>
    </w:p>
    <w:p w14:paraId="6FFC980B" w14:textId="77777777" w:rsidR="00870A08" w:rsidRDefault="003A5418">
      <w:pPr>
        <w:ind w:firstLine="420"/>
        <w:rPr>
          <w:kern w:val="0"/>
        </w:rPr>
      </w:pPr>
      <w:r>
        <w:rPr>
          <w:rFonts w:hint="eastAsia"/>
          <w:kern w:val="0"/>
          <w:lang w:val="zh-CN"/>
        </w:rPr>
        <w:t>在总部核心路由器</w:t>
      </w:r>
      <w:r>
        <w:rPr>
          <w:rFonts w:hint="eastAsia"/>
          <w:kern w:val="0"/>
        </w:rPr>
        <w:t>R4</w:t>
      </w:r>
      <w:r>
        <w:rPr>
          <w:rFonts w:hint="eastAsia"/>
          <w:kern w:val="0"/>
          <w:lang w:val="zh-CN"/>
        </w:rPr>
        <w:t>上配置</w:t>
      </w:r>
      <w:r>
        <w:rPr>
          <w:rFonts w:hint="eastAsia"/>
          <w:kern w:val="0"/>
          <w:lang w:val="zh-CN"/>
        </w:rPr>
        <w:t>Telnet</w:t>
      </w:r>
      <w:r>
        <w:rPr>
          <w:rFonts w:hint="eastAsia"/>
          <w:kern w:val="0"/>
          <w:lang w:val="zh-CN"/>
        </w:rPr>
        <w:t>相关配置，</w:t>
      </w:r>
      <w:r>
        <w:rPr>
          <w:kern w:val="0"/>
          <w:lang w:val="zh-CN"/>
        </w:rPr>
        <w:t>配置用户密码为</w:t>
      </w:r>
      <w:r>
        <w:rPr>
          <w:rFonts w:hint="eastAsia"/>
          <w:kern w:val="0"/>
          <w:lang w:val="zh-CN"/>
        </w:rPr>
        <w:t>huawei</w:t>
      </w:r>
      <w:r>
        <w:rPr>
          <w:kern w:val="0"/>
          <w:lang w:val="zh-CN"/>
        </w:rPr>
        <w:t>。</w:t>
      </w:r>
    </w:p>
    <w:p w14:paraId="4861D941" w14:textId="77777777" w:rsidR="00870A08" w:rsidRDefault="003A5418">
      <w:pPr>
        <w:pStyle w:val="aff6"/>
      </w:pPr>
      <w:r>
        <w:t>&lt;R4&gt;system-view</w:t>
      </w:r>
    </w:p>
    <w:p w14:paraId="6CD864CF" w14:textId="77777777" w:rsidR="00870A08" w:rsidRDefault="003A5418">
      <w:pPr>
        <w:pStyle w:val="aff6"/>
      </w:pPr>
      <w:r>
        <w:t xml:space="preserve">[R4]user-interface </w:t>
      </w:r>
      <w:proofErr w:type="spellStart"/>
      <w:r>
        <w:t>vty</w:t>
      </w:r>
      <w:proofErr w:type="spellEnd"/>
      <w:r>
        <w:t xml:space="preserve"> 0 4</w:t>
      </w:r>
    </w:p>
    <w:p w14:paraId="44A03D01" w14:textId="77777777" w:rsidR="00870A08" w:rsidRDefault="003A5418">
      <w:pPr>
        <w:pStyle w:val="aff6"/>
      </w:pPr>
      <w:r>
        <w:t>[R4-ui-vty0-</w:t>
      </w:r>
      <w:proofErr w:type="gramStart"/>
      <w:r>
        <w:t>4]authentication</w:t>
      </w:r>
      <w:proofErr w:type="gramEnd"/>
      <w:r>
        <w:t>-mode password</w:t>
      </w:r>
    </w:p>
    <w:p w14:paraId="5251271B" w14:textId="77777777" w:rsidR="00870A08" w:rsidRDefault="003A5418">
      <w:pPr>
        <w:pStyle w:val="aff6"/>
      </w:pPr>
      <w:r>
        <w:t>Please configure the login password (maximum length 16</w:t>
      </w:r>
      <w:proofErr w:type="gramStart"/>
      <w:r>
        <w:t>):</w:t>
      </w:r>
      <w:proofErr w:type="spellStart"/>
      <w:r>
        <w:rPr>
          <w:rFonts w:hint="eastAsia"/>
        </w:rPr>
        <w:t>h</w:t>
      </w:r>
      <w:r>
        <w:t>uawei</w:t>
      </w:r>
      <w:proofErr w:type="spellEnd"/>
      <w:proofErr w:type="gramEnd"/>
    </w:p>
    <w:p w14:paraId="0E560530" w14:textId="77777777" w:rsidR="00870A08" w:rsidRDefault="00870A08">
      <w:pPr>
        <w:pStyle w:val="aff6"/>
      </w:pPr>
    </w:p>
    <w:p w14:paraId="1511B5C4" w14:textId="77777777" w:rsidR="00870A08" w:rsidRDefault="003A5418">
      <w:pPr>
        <w:ind w:firstLine="420"/>
        <w:rPr>
          <w:kern w:val="0"/>
        </w:rPr>
      </w:pPr>
      <w:r>
        <w:rPr>
          <w:rFonts w:hint="eastAsia"/>
          <w:kern w:val="0"/>
        </w:rPr>
        <w:t>配置</w:t>
      </w:r>
      <w:r>
        <w:rPr>
          <w:kern w:val="0"/>
        </w:rPr>
        <w:t>完成后，尝试在</w:t>
      </w:r>
      <w:r>
        <w:rPr>
          <w:rFonts w:hint="eastAsia"/>
          <w:kern w:val="0"/>
        </w:rPr>
        <w:t>IT</w:t>
      </w:r>
      <w:r>
        <w:rPr>
          <w:rFonts w:hint="eastAsia"/>
          <w:kern w:val="0"/>
        </w:rPr>
        <w:t>部门网关设备</w:t>
      </w:r>
      <w:r>
        <w:rPr>
          <w:rFonts w:hint="eastAsia"/>
          <w:kern w:val="0"/>
        </w:rPr>
        <w:t>R1</w:t>
      </w:r>
      <w:r>
        <w:rPr>
          <w:rFonts w:hint="eastAsia"/>
          <w:kern w:val="0"/>
        </w:rPr>
        <w:t>上</w:t>
      </w:r>
      <w:r>
        <w:rPr>
          <w:kern w:val="0"/>
        </w:rPr>
        <w:t>建立</w:t>
      </w:r>
      <w:r>
        <w:rPr>
          <w:rFonts w:hint="eastAsia"/>
          <w:kern w:val="0"/>
        </w:rPr>
        <w:t>tel</w:t>
      </w:r>
      <w:r>
        <w:rPr>
          <w:kern w:val="0"/>
        </w:rPr>
        <w:t>net</w:t>
      </w:r>
      <w:r>
        <w:rPr>
          <w:kern w:val="0"/>
        </w:rPr>
        <w:t>连接</w:t>
      </w:r>
      <w:r>
        <w:rPr>
          <w:rFonts w:hint="eastAsia"/>
          <w:kern w:val="0"/>
        </w:rPr>
        <w:t>。</w:t>
      </w:r>
    </w:p>
    <w:p w14:paraId="6376E3F0" w14:textId="77777777" w:rsidR="00870A08" w:rsidRDefault="003A5418">
      <w:pPr>
        <w:pStyle w:val="aff6"/>
      </w:pPr>
      <w:r>
        <w:t>&lt;R1&gt;telnet 4.4.4.4</w:t>
      </w:r>
    </w:p>
    <w:p w14:paraId="63134FD1" w14:textId="77777777" w:rsidR="00870A08" w:rsidRDefault="003A5418">
      <w:pPr>
        <w:pStyle w:val="aff6"/>
      </w:pPr>
      <w:r>
        <w:t>Press CTRL_] to quit telnet mode</w:t>
      </w:r>
    </w:p>
    <w:p w14:paraId="76E9F8C3" w14:textId="77777777" w:rsidR="00870A08" w:rsidRDefault="003A5418">
      <w:pPr>
        <w:pStyle w:val="aff6"/>
      </w:pPr>
      <w:r>
        <w:lastRenderedPageBreak/>
        <w:t>Trying 4.4.4.4 ...</w:t>
      </w:r>
    </w:p>
    <w:p w14:paraId="08F94A01" w14:textId="77777777" w:rsidR="00870A08" w:rsidRDefault="003A5418">
      <w:pPr>
        <w:pStyle w:val="aff6"/>
      </w:pPr>
      <w:r>
        <w:t>Connected to 4.4.4.4 ...</w:t>
      </w:r>
    </w:p>
    <w:p w14:paraId="5E98B0E6" w14:textId="77777777" w:rsidR="00870A08" w:rsidRDefault="003A5418">
      <w:pPr>
        <w:pStyle w:val="aff6"/>
      </w:pPr>
      <w:r>
        <w:t>Login authentication</w:t>
      </w:r>
    </w:p>
    <w:p w14:paraId="22C74BA9" w14:textId="77777777" w:rsidR="00870A08" w:rsidRDefault="003A5418">
      <w:pPr>
        <w:pStyle w:val="aff6"/>
      </w:pPr>
      <w:r>
        <w:t>Password:</w:t>
      </w:r>
    </w:p>
    <w:p w14:paraId="52AE5FA5" w14:textId="77777777" w:rsidR="00870A08" w:rsidRDefault="003A5418">
      <w:pPr>
        <w:pStyle w:val="aff6"/>
        <w:rPr>
          <w:highlight w:val="yellow"/>
        </w:rPr>
      </w:pPr>
      <w:r>
        <w:rPr>
          <w:highlight w:val="yellow"/>
        </w:rPr>
        <w:t>&lt;R4&gt;</w:t>
      </w:r>
    </w:p>
    <w:p w14:paraId="06982133" w14:textId="77777777" w:rsidR="00870A08" w:rsidRDefault="00870A08">
      <w:pPr>
        <w:ind w:firstLine="420"/>
        <w:rPr>
          <w:kern w:val="0"/>
        </w:rPr>
      </w:pPr>
    </w:p>
    <w:p w14:paraId="153E565B" w14:textId="77777777" w:rsidR="00870A08" w:rsidRDefault="003A5418">
      <w:pPr>
        <w:ind w:firstLine="420"/>
        <w:rPr>
          <w:kern w:val="0"/>
        </w:rPr>
      </w:pPr>
      <w:r>
        <w:rPr>
          <w:rFonts w:hint="eastAsia"/>
          <w:kern w:val="0"/>
        </w:rPr>
        <w:t>可以观察到，</w:t>
      </w:r>
      <w:r>
        <w:rPr>
          <w:rFonts w:hint="eastAsia"/>
          <w:kern w:val="0"/>
        </w:rPr>
        <w:t>R1</w:t>
      </w:r>
      <w:r>
        <w:rPr>
          <w:rFonts w:hint="eastAsia"/>
          <w:kern w:val="0"/>
        </w:rPr>
        <w:t>已经可以成功登陆至</w:t>
      </w:r>
      <w:r>
        <w:rPr>
          <w:rFonts w:hint="eastAsia"/>
          <w:kern w:val="0"/>
        </w:rPr>
        <w:t>R4</w:t>
      </w:r>
      <w:r>
        <w:rPr>
          <w:rFonts w:hint="eastAsia"/>
          <w:kern w:val="0"/>
        </w:rPr>
        <w:t>。</w:t>
      </w:r>
    </w:p>
    <w:p w14:paraId="138396B6" w14:textId="77777777" w:rsidR="00870A08" w:rsidRDefault="003A5418">
      <w:pPr>
        <w:ind w:firstLine="420"/>
        <w:rPr>
          <w:kern w:val="0"/>
        </w:rPr>
      </w:pPr>
      <w:r>
        <w:rPr>
          <w:kern w:val="0"/>
        </w:rPr>
        <w:t>再</w:t>
      </w:r>
      <w:r>
        <w:rPr>
          <w:rFonts w:hint="eastAsia"/>
          <w:kern w:val="0"/>
        </w:rPr>
        <w:t>尝试</w:t>
      </w:r>
      <w:r>
        <w:rPr>
          <w:kern w:val="0"/>
        </w:rPr>
        <w:t>在</w:t>
      </w:r>
      <w:r>
        <w:rPr>
          <w:rFonts w:hint="eastAsia"/>
          <w:kern w:val="0"/>
        </w:rPr>
        <w:t>普通员工部门网关设备</w:t>
      </w:r>
      <w:r>
        <w:rPr>
          <w:rFonts w:hint="eastAsia"/>
          <w:kern w:val="0"/>
        </w:rPr>
        <w:t>R2</w:t>
      </w:r>
      <w:r>
        <w:rPr>
          <w:rFonts w:hint="eastAsia"/>
          <w:kern w:val="0"/>
        </w:rPr>
        <w:t>上</w:t>
      </w:r>
      <w:r>
        <w:rPr>
          <w:kern w:val="0"/>
        </w:rPr>
        <w:t>建立连接</w:t>
      </w:r>
      <w:r>
        <w:rPr>
          <w:rFonts w:hint="eastAsia"/>
          <w:kern w:val="0"/>
        </w:rPr>
        <w:t>。</w:t>
      </w:r>
    </w:p>
    <w:p w14:paraId="3A3979B1" w14:textId="77777777" w:rsidR="00870A08" w:rsidRDefault="003A5418">
      <w:pPr>
        <w:pStyle w:val="aff6"/>
      </w:pPr>
      <w:r>
        <w:t>&lt;R2&gt;telnet 4.4.4.4</w:t>
      </w:r>
    </w:p>
    <w:p w14:paraId="49FE5045" w14:textId="77777777" w:rsidR="00870A08" w:rsidRDefault="003A5418">
      <w:pPr>
        <w:pStyle w:val="aff6"/>
      </w:pPr>
      <w:r>
        <w:t>Press CTRL_] to quit telnet mode</w:t>
      </w:r>
    </w:p>
    <w:p w14:paraId="3C5A4028" w14:textId="77777777" w:rsidR="00870A08" w:rsidRDefault="003A5418">
      <w:pPr>
        <w:pStyle w:val="aff6"/>
      </w:pPr>
      <w:r>
        <w:t>Trying 4.4.4.4 ...</w:t>
      </w:r>
    </w:p>
    <w:p w14:paraId="6D5C173E" w14:textId="77777777" w:rsidR="00870A08" w:rsidRDefault="003A5418">
      <w:pPr>
        <w:pStyle w:val="aff6"/>
      </w:pPr>
      <w:r>
        <w:t>Connected to 4.4.4.4 ...</w:t>
      </w:r>
    </w:p>
    <w:p w14:paraId="00F4A821" w14:textId="77777777" w:rsidR="00870A08" w:rsidRDefault="003A5418">
      <w:pPr>
        <w:pStyle w:val="aff6"/>
      </w:pPr>
      <w:r>
        <w:t>Login authentication</w:t>
      </w:r>
    </w:p>
    <w:p w14:paraId="44E29E2E" w14:textId="77777777" w:rsidR="00870A08" w:rsidRDefault="003A5418">
      <w:pPr>
        <w:pStyle w:val="aff6"/>
      </w:pPr>
      <w:r>
        <w:t>Password:</w:t>
      </w:r>
    </w:p>
    <w:p w14:paraId="44DB1A49" w14:textId="77777777" w:rsidR="00870A08" w:rsidRDefault="003A5418">
      <w:pPr>
        <w:pStyle w:val="aff6"/>
      </w:pPr>
      <w:r>
        <w:t>&lt;R4&gt;</w:t>
      </w:r>
    </w:p>
    <w:p w14:paraId="248C4414" w14:textId="77777777" w:rsidR="00870A08" w:rsidRDefault="00870A08">
      <w:pPr>
        <w:ind w:firstLine="420"/>
        <w:rPr>
          <w:kern w:val="0"/>
        </w:rPr>
      </w:pPr>
    </w:p>
    <w:p w14:paraId="341C79C6" w14:textId="77777777" w:rsidR="00870A08" w:rsidRDefault="003A5418">
      <w:pPr>
        <w:ind w:firstLine="420"/>
        <w:rPr>
          <w:kern w:val="0"/>
        </w:rPr>
      </w:pPr>
      <w:r>
        <w:rPr>
          <w:rFonts w:hint="eastAsia"/>
          <w:kern w:val="0"/>
        </w:rPr>
        <w:t>这时</w:t>
      </w:r>
      <w:r>
        <w:rPr>
          <w:kern w:val="0"/>
        </w:rPr>
        <w:t>发现，只要</w:t>
      </w:r>
      <w:r>
        <w:rPr>
          <w:rFonts w:hint="eastAsia"/>
          <w:kern w:val="0"/>
        </w:rPr>
        <w:t>是</w:t>
      </w:r>
      <w:r>
        <w:rPr>
          <w:kern w:val="0"/>
        </w:rPr>
        <w:t>路由</w:t>
      </w:r>
      <w:r>
        <w:rPr>
          <w:rFonts w:hint="eastAsia"/>
          <w:kern w:val="0"/>
        </w:rPr>
        <w:t>可达</w:t>
      </w:r>
      <w:r>
        <w:rPr>
          <w:kern w:val="0"/>
        </w:rPr>
        <w:t>的设备</w:t>
      </w:r>
      <w:r>
        <w:rPr>
          <w:rFonts w:hint="eastAsia"/>
          <w:kern w:val="0"/>
        </w:rPr>
        <w:t>，并且拥有</w:t>
      </w:r>
      <w:r>
        <w:rPr>
          <w:rFonts w:hint="eastAsia"/>
          <w:kern w:val="0"/>
        </w:rPr>
        <w:t>T</w:t>
      </w:r>
      <w:r>
        <w:rPr>
          <w:kern w:val="0"/>
        </w:rPr>
        <w:t>elnet</w:t>
      </w:r>
      <w:r>
        <w:rPr>
          <w:kern w:val="0"/>
        </w:rPr>
        <w:t>的密码，都可以成功访问</w:t>
      </w:r>
      <w:r>
        <w:rPr>
          <w:rFonts w:hint="eastAsia"/>
          <w:kern w:val="0"/>
        </w:rPr>
        <w:t>核心设备</w:t>
      </w:r>
      <w:r>
        <w:rPr>
          <w:rFonts w:hint="eastAsia"/>
          <w:kern w:val="0"/>
        </w:rPr>
        <w:t>R4</w:t>
      </w:r>
      <w:r>
        <w:rPr>
          <w:rFonts w:hint="eastAsia"/>
          <w:kern w:val="0"/>
        </w:rPr>
        <w:t>。这</w:t>
      </w:r>
      <w:r>
        <w:rPr>
          <w:kern w:val="0"/>
        </w:rPr>
        <w:t>显然是极为不安全的</w:t>
      </w:r>
      <w:r>
        <w:rPr>
          <w:rFonts w:hint="eastAsia"/>
          <w:kern w:val="0"/>
        </w:rPr>
        <w:t>。网络管理员通过配置</w:t>
      </w:r>
      <w:r>
        <w:rPr>
          <w:kern w:val="0"/>
        </w:rPr>
        <w:t>标准</w:t>
      </w:r>
      <w:r>
        <w:rPr>
          <w:rFonts w:hint="eastAsia"/>
          <w:kern w:val="0"/>
        </w:rPr>
        <w:t>ACL</w:t>
      </w:r>
      <w:r>
        <w:rPr>
          <w:rFonts w:hint="eastAsia"/>
          <w:kern w:val="0"/>
        </w:rPr>
        <w:t>来实现</w:t>
      </w:r>
      <w:r>
        <w:rPr>
          <w:kern w:val="0"/>
        </w:rPr>
        <w:t>访问过滤</w:t>
      </w:r>
      <w:r>
        <w:rPr>
          <w:rFonts w:hint="eastAsia"/>
          <w:kern w:val="0"/>
        </w:rPr>
        <w:t>，禁止普通员工设备登陆。</w:t>
      </w:r>
    </w:p>
    <w:p w14:paraId="437877D9" w14:textId="77777777" w:rsidR="00870A08" w:rsidRDefault="003A5418">
      <w:pPr>
        <w:ind w:firstLine="420"/>
        <w:rPr>
          <w:b/>
          <w:kern w:val="0"/>
        </w:rPr>
      </w:pPr>
      <w:r>
        <w:rPr>
          <w:kern w:val="0"/>
        </w:rPr>
        <w:t>标准</w:t>
      </w:r>
      <w:r>
        <w:rPr>
          <w:rFonts w:hint="eastAsia"/>
          <w:kern w:val="0"/>
        </w:rPr>
        <w:t>的</w:t>
      </w:r>
      <w:r>
        <w:rPr>
          <w:rFonts w:hint="eastAsia"/>
          <w:kern w:val="0"/>
        </w:rPr>
        <w:t>ACL</w:t>
      </w:r>
      <w:r>
        <w:rPr>
          <w:rFonts w:hint="eastAsia"/>
          <w:kern w:val="0"/>
        </w:rPr>
        <w:t>可以</w:t>
      </w:r>
      <w:r>
        <w:rPr>
          <w:kern w:val="0"/>
        </w:rPr>
        <w:t>针对数据包的</w:t>
      </w:r>
      <w:r>
        <w:rPr>
          <w:rFonts w:hint="eastAsia"/>
          <w:kern w:val="0"/>
        </w:rPr>
        <w:t>源</w:t>
      </w:r>
      <w:r>
        <w:rPr>
          <w:rFonts w:hint="eastAsia"/>
          <w:kern w:val="0"/>
        </w:rPr>
        <w:t>IP</w:t>
      </w:r>
      <w:r>
        <w:rPr>
          <w:rFonts w:hint="eastAsia"/>
          <w:kern w:val="0"/>
        </w:rPr>
        <w:t>地址</w:t>
      </w:r>
      <w:r>
        <w:rPr>
          <w:kern w:val="0"/>
        </w:rPr>
        <w:t>进行过滤</w:t>
      </w:r>
      <w:r>
        <w:rPr>
          <w:rFonts w:hint="eastAsia"/>
          <w:kern w:val="0"/>
        </w:rPr>
        <w:t>，在</w:t>
      </w:r>
      <w:r>
        <w:rPr>
          <w:rFonts w:hint="eastAsia"/>
          <w:kern w:val="0"/>
        </w:rPr>
        <w:t>R4</w:t>
      </w:r>
      <w:r>
        <w:rPr>
          <w:rFonts w:hint="eastAsia"/>
          <w:kern w:val="0"/>
        </w:rPr>
        <w:t>上使用命令</w:t>
      </w:r>
      <w:proofErr w:type="spellStart"/>
      <w:r>
        <w:rPr>
          <w:rFonts w:hint="eastAsia"/>
          <w:b/>
          <w:kern w:val="0"/>
        </w:rPr>
        <w:t>acl</w:t>
      </w:r>
      <w:proofErr w:type="spellEnd"/>
      <w:r>
        <w:rPr>
          <w:rFonts w:hint="eastAsia"/>
          <w:kern w:val="0"/>
        </w:rPr>
        <w:t>创建一个编号型</w:t>
      </w:r>
      <w:r>
        <w:rPr>
          <w:rFonts w:hint="eastAsia"/>
          <w:kern w:val="0"/>
        </w:rPr>
        <w:t>ACL</w:t>
      </w:r>
      <w:r>
        <w:rPr>
          <w:rFonts w:hint="eastAsia"/>
          <w:kern w:val="0"/>
        </w:rPr>
        <w:t>，基本</w:t>
      </w:r>
      <w:r>
        <w:rPr>
          <w:rFonts w:hint="eastAsia"/>
          <w:kern w:val="0"/>
        </w:rPr>
        <w:t>ACL</w:t>
      </w:r>
      <w:r>
        <w:rPr>
          <w:rFonts w:hint="eastAsia"/>
          <w:kern w:val="0"/>
        </w:rPr>
        <w:t>的</w:t>
      </w:r>
      <w:r>
        <w:rPr>
          <w:kern w:val="0"/>
        </w:rPr>
        <w:t>范围</w:t>
      </w:r>
      <w:r>
        <w:rPr>
          <w:rFonts w:hint="eastAsia"/>
          <w:kern w:val="0"/>
        </w:rPr>
        <w:t>是</w:t>
      </w:r>
      <w:r>
        <w:rPr>
          <w:kern w:val="0"/>
        </w:rPr>
        <w:t>2000-2999</w:t>
      </w:r>
      <w:r>
        <w:rPr>
          <w:kern w:val="0"/>
        </w:rPr>
        <w:t>。</w:t>
      </w:r>
    </w:p>
    <w:p w14:paraId="7F9A8E47" w14:textId="77777777" w:rsidR="00870A08" w:rsidRDefault="003A5418">
      <w:pPr>
        <w:pStyle w:val="aff6"/>
      </w:pPr>
      <w:r>
        <w:t>[R4]</w:t>
      </w:r>
      <w:proofErr w:type="spellStart"/>
      <w:r>
        <w:t>acl</w:t>
      </w:r>
      <w:proofErr w:type="spellEnd"/>
      <w:r>
        <w:t xml:space="preserve"> 2000</w:t>
      </w:r>
    </w:p>
    <w:p w14:paraId="675140D0" w14:textId="77777777" w:rsidR="00870A08" w:rsidRDefault="00870A08">
      <w:pPr>
        <w:pStyle w:val="aff6"/>
      </w:pPr>
    </w:p>
    <w:p w14:paraId="333051B1" w14:textId="77777777" w:rsidR="00870A08" w:rsidRDefault="003A5418">
      <w:pPr>
        <w:ind w:firstLine="420"/>
      </w:pPr>
      <w:r>
        <w:rPr>
          <w:rFonts w:hint="eastAsia"/>
        </w:rPr>
        <w:t>接下来在</w:t>
      </w:r>
      <w:r>
        <w:rPr>
          <w:rFonts w:hint="eastAsia"/>
        </w:rPr>
        <w:t>ACL</w:t>
      </w:r>
      <w:r>
        <w:rPr>
          <w:rFonts w:hint="eastAsia"/>
        </w:rPr>
        <w:t>视图中，使用命令</w:t>
      </w:r>
      <w:r>
        <w:rPr>
          <w:rFonts w:hint="eastAsia"/>
          <w:b/>
        </w:rPr>
        <w:t>rule</w:t>
      </w:r>
      <w:r>
        <w:rPr>
          <w:rFonts w:hint="eastAsia"/>
        </w:rPr>
        <w:t>配置</w:t>
      </w:r>
      <w:r>
        <w:rPr>
          <w:rFonts w:hint="eastAsia"/>
        </w:rPr>
        <w:t>ACL</w:t>
      </w:r>
      <w:r>
        <w:rPr>
          <w:rFonts w:hint="eastAsia"/>
        </w:rPr>
        <w:t>规则，指定规则</w:t>
      </w:r>
      <w:r>
        <w:rPr>
          <w:rFonts w:hint="eastAsia"/>
        </w:rPr>
        <w:t>ID</w:t>
      </w:r>
      <w:r>
        <w:rPr>
          <w:rFonts w:hint="eastAsia"/>
        </w:rPr>
        <w:t>为</w:t>
      </w:r>
      <w:r>
        <w:rPr>
          <w:rFonts w:hint="eastAsia"/>
        </w:rPr>
        <w:t>5</w:t>
      </w:r>
      <w:r>
        <w:rPr>
          <w:rFonts w:hint="eastAsia"/>
        </w:rPr>
        <w:t>，允许数据包源地址为</w:t>
      </w:r>
      <w:r>
        <w:rPr>
          <w:rFonts w:hint="eastAsia"/>
        </w:rPr>
        <w:t>1.1.1.1</w:t>
      </w:r>
      <w:r>
        <w:rPr>
          <w:rFonts w:hint="eastAsia"/>
        </w:rPr>
        <w:t>的报文通过，反掩码为全</w:t>
      </w:r>
      <w:r>
        <w:rPr>
          <w:rFonts w:hint="eastAsia"/>
        </w:rPr>
        <w:t>0</w:t>
      </w:r>
      <w:r>
        <w:rPr>
          <w:rFonts w:hint="eastAsia"/>
        </w:rPr>
        <w:t>，即精确匹配。</w:t>
      </w:r>
    </w:p>
    <w:p w14:paraId="5FBABCE1" w14:textId="77777777" w:rsidR="00870A08" w:rsidRDefault="003A5418">
      <w:pPr>
        <w:pStyle w:val="aff6"/>
      </w:pPr>
      <w:r>
        <w:t>[R4-acl-basic-</w:t>
      </w:r>
      <w:proofErr w:type="gramStart"/>
      <w:r>
        <w:t>2000]rule</w:t>
      </w:r>
      <w:proofErr w:type="gramEnd"/>
      <w:r>
        <w:t xml:space="preserve"> 5 permit source 1.1.1.1 0</w:t>
      </w:r>
    </w:p>
    <w:p w14:paraId="19ECEBD1" w14:textId="77777777" w:rsidR="00870A08" w:rsidRDefault="00870A08">
      <w:pPr>
        <w:pStyle w:val="aff6"/>
      </w:pPr>
    </w:p>
    <w:p w14:paraId="311F6FDE" w14:textId="77777777" w:rsidR="00870A08" w:rsidRDefault="003A5418">
      <w:pPr>
        <w:ind w:firstLine="420"/>
      </w:pPr>
      <w:r>
        <w:rPr>
          <w:rFonts w:hint="eastAsia"/>
        </w:rPr>
        <w:t>使用命令</w:t>
      </w:r>
      <w:r>
        <w:rPr>
          <w:rFonts w:hint="eastAsia"/>
          <w:b/>
        </w:rPr>
        <w:t>rule</w:t>
      </w:r>
      <w:r>
        <w:rPr>
          <w:rFonts w:hint="eastAsia"/>
        </w:rPr>
        <w:t>配置第二条</w:t>
      </w:r>
      <w:r>
        <w:rPr>
          <w:rFonts w:hint="eastAsia"/>
        </w:rPr>
        <w:t>ACL</w:t>
      </w:r>
      <w:r>
        <w:rPr>
          <w:rFonts w:hint="eastAsia"/>
        </w:rPr>
        <w:t>规则，指定规则</w:t>
      </w:r>
      <w:r>
        <w:rPr>
          <w:rFonts w:hint="eastAsia"/>
        </w:rPr>
        <w:t>ID</w:t>
      </w:r>
      <w:r>
        <w:rPr>
          <w:rFonts w:hint="eastAsia"/>
        </w:rPr>
        <w:t>为</w:t>
      </w:r>
      <w:r>
        <w:rPr>
          <w:rFonts w:hint="eastAsia"/>
        </w:rPr>
        <w:t>10</w:t>
      </w:r>
      <w:r>
        <w:rPr>
          <w:rFonts w:hint="eastAsia"/>
        </w:rPr>
        <w:t>，拒绝任意源地址的数据包通</w:t>
      </w:r>
      <w:r>
        <w:rPr>
          <w:rFonts w:hint="eastAsia"/>
        </w:rPr>
        <w:lastRenderedPageBreak/>
        <w:t>过。</w:t>
      </w:r>
    </w:p>
    <w:p w14:paraId="1E13614E" w14:textId="77777777" w:rsidR="00870A08" w:rsidRDefault="003A5418">
      <w:pPr>
        <w:pStyle w:val="aff6"/>
      </w:pPr>
      <w:r>
        <w:t>[R4-acl-basic-</w:t>
      </w:r>
      <w:proofErr w:type="gramStart"/>
      <w:r>
        <w:t>2000]rule</w:t>
      </w:r>
      <w:proofErr w:type="gramEnd"/>
      <w:r>
        <w:t xml:space="preserve"> 10 deny source any</w:t>
      </w:r>
    </w:p>
    <w:p w14:paraId="6888B604" w14:textId="77777777" w:rsidR="00870A08" w:rsidRDefault="00870A08">
      <w:pPr>
        <w:ind w:firstLineChars="0" w:firstLine="0"/>
        <w:rPr>
          <w:kern w:val="0"/>
        </w:rPr>
      </w:pPr>
    </w:p>
    <w:p w14:paraId="5FBB98A2" w14:textId="77777777" w:rsidR="00870A08" w:rsidRDefault="003A5418">
      <w:pPr>
        <w:ind w:firstLine="420"/>
        <w:rPr>
          <w:kern w:val="0"/>
        </w:rPr>
      </w:pPr>
      <w:r>
        <w:rPr>
          <w:rFonts w:hint="eastAsia"/>
          <w:kern w:val="0"/>
        </w:rPr>
        <w:t>另外在上面的</w:t>
      </w:r>
      <w:r>
        <w:rPr>
          <w:rFonts w:hint="eastAsia"/>
          <w:kern w:val="0"/>
        </w:rPr>
        <w:t>ACL</w:t>
      </w:r>
      <w:r>
        <w:rPr>
          <w:rFonts w:hint="eastAsia"/>
          <w:kern w:val="0"/>
        </w:rPr>
        <w:t>配置中，第一条规则的规则</w:t>
      </w:r>
      <w:r>
        <w:rPr>
          <w:rFonts w:hint="eastAsia"/>
          <w:kern w:val="0"/>
        </w:rPr>
        <w:t>ID</w:t>
      </w:r>
      <w:r>
        <w:rPr>
          <w:rFonts w:hint="eastAsia"/>
          <w:kern w:val="0"/>
        </w:rPr>
        <w:t>定义为</w:t>
      </w:r>
      <w:r>
        <w:rPr>
          <w:rFonts w:hint="eastAsia"/>
          <w:kern w:val="0"/>
        </w:rPr>
        <w:t>5</w:t>
      </w:r>
      <w:r>
        <w:rPr>
          <w:rFonts w:hint="eastAsia"/>
          <w:kern w:val="0"/>
        </w:rPr>
        <w:t>，并不是</w:t>
      </w:r>
      <w:r>
        <w:rPr>
          <w:rFonts w:hint="eastAsia"/>
          <w:kern w:val="0"/>
        </w:rPr>
        <w:t>1</w:t>
      </w:r>
      <w:r>
        <w:rPr>
          <w:rFonts w:hint="eastAsia"/>
          <w:kern w:val="0"/>
        </w:rPr>
        <w:t>，第二条定义为</w:t>
      </w:r>
      <w:r>
        <w:rPr>
          <w:rFonts w:hint="eastAsia"/>
          <w:kern w:val="0"/>
        </w:rPr>
        <w:t>10</w:t>
      </w:r>
      <w:r>
        <w:rPr>
          <w:rFonts w:hint="eastAsia"/>
          <w:kern w:val="0"/>
        </w:rPr>
        <w:t>，也不与</w:t>
      </w:r>
      <w:r>
        <w:rPr>
          <w:rFonts w:hint="eastAsia"/>
          <w:kern w:val="0"/>
        </w:rPr>
        <w:t>5</w:t>
      </w:r>
      <w:r>
        <w:rPr>
          <w:rFonts w:hint="eastAsia"/>
          <w:kern w:val="0"/>
        </w:rPr>
        <w:t>连续，这样配置的好处是能够方便后续的修改或插入新的条目。并且在配置的时候也可以不采用手工方式指定规则</w:t>
      </w:r>
      <w:r>
        <w:rPr>
          <w:rFonts w:hint="eastAsia"/>
          <w:kern w:val="0"/>
        </w:rPr>
        <w:t>ID</w:t>
      </w:r>
      <w:r>
        <w:rPr>
          <w:rFonts w:hint="eastAsia"/>
          <w:kern w:val="0"/>
        </w:rPr>
        <w:t>，</w:t>
      </w:r>
      <w:r>
        <w:rPr>
          <w:rFonts w:hint="eastAsia"/>
          <w:kern w:val="0"/>
        </w:rPr>
        <w:t>ACL</w:t>
      </w:r>
      <w:r>
        <w:rPr>
          <w:rFonts w:hint="eastAsia"/>
          <w:kern w:val="0"/>
        </w:rPr>
        <w:t>会自动分配规则</w:t>
      </w:r>
      <w:r>
        <w:rPr>
          <w:rFonts w:hint="eastAsia"/>
          <w:kern w:val="0"/>
        </w:rPr>
        <w:t>ID</w:t>
      </w:r>
      <w:r>
        <w:rPr>
          <w:rFonts w:hint="eastAsia"/>
          <w:kern w:val="0"/>
        </w:rPr>
        <w:t>，第一条为</w:t>
      </w:r>
      <w:r>
        <w:rPr>
          <w:rFonts w:hint="eastAsia"/>
          <w:kern w:val="0"/>
        </w:rPr>
        <w:t>5</w:t>
      </w:r>
      <w:r>
        <w:rPr>
          <w:rFonts w:hint="eastAsia"/>
          <w:kern w:val="0"/>
        </w:rPr>
        <w:t>，第二条为</w:t>
      </w:r>
      <w:r>
        <w:rPr>
          <w:rFonts w:hint="eastAsia"/>
          <w:kern w:val="0"/>
        </w:rPr>
        <w:t>10</w:t>
      </w:r>
      <w:r>
        <w:rPr>
          <w:rFonts w:hint="eastAsia"/>
          <w:kern w:val="0"/>
        </w:rPr>
        <w:t>，第三条为</w:t>
      </w:r>
      <w:r>
        <w:rPr>
          <w:rFonts w:hint="eastAsia"/>
          <w:kern w:val="0"/>
        </w:rPr>
        <w:t>15</w:t>
      </w:r>
      <w:r>
        <w:rPr>
          <w:rFonts w:hint="eastAsia"/>
          <w:kern w:val="0"/>
        </w:rPr>
        <w:t>，以此类推，即默认步长为</w:t>
      </w:r>
      <w:r>
        <w:rPr>
          <w:rFonts w:hint="eastAsia"/>
          <w:kern w:val="0"/>
        </w:rPr>
        <w:t>5</w:t>
      </w:r>
      <w:r>
        <w:rPr>
          <w:rFonts w:hint="eastAsia"/>
          <w:kern w:val="0"/>
        </w:rPr>
        <w:t>，该步长参数也是可以修改的。</w:t>
      </w:r>
    </w:p>
    <w:p w14:paraId="3ADB6F3F" w14:textId="77777777" w:rsidR="00870A08" w:rsidRDefault="003A5418">
      <w:pPr>
        <w:ind w:firstLine="420"/>
        <w:rPr>
          <w:kern w:val="0"/>
        </w:rPr>
      </w:pPr>
      <w:r>
        <w:rPr>
          <w:rFonts w:hint="eastAsia"/>
          <w:kern w:val="0"/>
        </w:rPr>
        <w:t>ACL</w:t>
      </w:r>
      <w:r>
        <w:rPr>
          <w:rFonts w:hint="eastAsia"/>
          <w:kern w:val="0"/>
        </w:rPr>
        <w:t>配置完成后，在</w:t>
      </w:r>
      <w:r>
        <w:rPr>
          <w:rFonts w:hint="eastAsia"/>
          <w:kern w:val="0"/>
        </w:rPr>
        <w:t>VTY</w:t>
      </w:r>
      <w:r>
        <w:rPr>
          <w:rFonts w:hint="eastAsia"/>
          <w:kern w:val="0"/>
        </w:rPr>
        <w:t>中</w:t>
      </w:r>
      <w:r>
        <w:rPr>
          <w:kern w:val="0"/>
        </w:rPr>
        <w:t>调用</w:t>
      </w:r>
      <w:r>
        <w:rPr>
          <w:rFonts w:hint="eastAsia"/>
          <w:kern w:val="0"/>
        </w:rPr>
        <w:t>。使用</w:t>
      </w:r>
      <w:r>
        <w:rPr>
          <w:rFonts w:hint="eastAsia"/>
          <w:kern w:val="0"/>
        </w:rPr>
        <w:t>inbound</w:t>
      </w:r>
      <w:r>
        <w:rPr>
          <w:rFonts w:hint="eastAsia"/>
          <w:kern w:val="0"/>
        </w:rPr>
        <w:t>参数，即在</w:t>
      </w:r>
      <w:r>
        <w:rPr>
          <w:rFonts w:hint="eastAsia"/>
          <w:kern w:val="0"/>
        </w:rPr>
        <w:t>R4</w:t>
      </w:r>
      <w:r>
        <w:rPr>
          <w:rFonts w:hint="eastAsia"/>
          <w:kern w:val="0"/>
        </w:rPr>
        <w:t>的数据</w:t>
      </w:r>
      <w:proofErr w:type="gramStart"/>
      <w:r>
        <w:rPr>
          <w:rFonts w:hint="eastAsia"/>
          <w:kern w:val="0"/>
        </w:rPr>
        <w:t>入方向</w:t>
      </w:r>
      <w:proofErr w:type="gramEnd"/>
      <w:r>
        <w:rPr>
          <w:rFonts w:hint="eastAsia"/>
          <w:kern w:val="0"/>
        </w:rPr>
        <w:t>上调用。</w:t>
      </w:r>
    </w:p>
    <w:p w14:paraId="0F47890D" w14:textId="77777777" w:rsidR="00870A08" w:rsidRDefault="003A5418">
      <w:pPr>
        <w:pStyle w:val="aff6"/>
      </w:pPr>
      <w:r>
        <w:t xml:space="preserve">[R4]user-interface </w:t>
      </w:r>
      <w:proofErr w:type="spellStart"/>
      <w:r>
        <w:t>vty</w:t>
      </w:r>
      <w:proofErr w:type="spellEnd"/>
      <w:r>
        <w:t xml:space="preserve"> 0 4</w:t>
      </w:r>
    </w:p>
    <w:p w14:paraId="46615DF0" w14:textId="77777777" w:rsidR="00870A08" w:rsidRDefault="003A5418">
      <w:pPr>
        <w:pStyle w:val="aff6"/>
      </w:pPr>
      <w:r>
        <w:t>[R4-ui-vty0-4]</w:t>
      </w:r>
      <w:proofErr w:type="spellStart"/>
      <w:r>
        <w:t>acl</w:t>
      </w:r>
      <w:proofErr w:type="spellEnd"/>
      <w:r>
        <w:t xml:space="preserve"> 2000 inbound</w:t>
      </w:r>
    </w:p>
    <w:p w14:paraId="205D8C18" w14:textId="77777777" w:rsidR="00870A08" w:rsidRDefault="00870A08">
      <w:pPr>
        <w:ind w:firstLine="420"/>
        <w:rPr>
          <w:kern w:val="0"/>
        </w:rPr>
      </w:pPr>
    </w:p>
    <w:p w14:paraId="3FD42845" w14:textId="77777777" w:rsidR="00870A08" w:rsidRDefault="003A5418">
      <w:pPr>
        <w:ind w:firstLine="420"/>
        <w:rPr>
          <w:kern w:val="0"/>
        </w:rPr>
      </w:pPr>
      <w:r>
        <w:rPr>
          <w:rFonts w:hint="eastAsia"/>
          <w:kern w:val="0"/>
        </w:rPr>
        <w:t>配置完成后</w:t>
      </w:r>
      <w:r>
        <w:rPr>
          <w:kern w:val="0"/>
        </w:rPr>
        <w:t>，</w:t>
      </w:r>
      <w:r>
        <w:rPr>
          <w:rFonts w:hint="eastAsia"/>
          <w:kern w:val="0"/>
        </w:rPr>
        <w:t>使用</w:t>
      </w:r>
      <w:r>
        <w:rPr>
          <w:rFonts w:hint="eastAsia"/>
          <w:kern w:val="0"/>
        </w:rPr>
        <w:t>R1</w:t>
      </w:r>
      <w:r>
        <w:rPr>
          <w:rFonts w:hint="eastAsia"/>
          <w:kern w:val="0"/>
        </w:rPr>
        <w:t>的环回口地址</w:t>
      </w:r>
      <w:r>
        <w:rPr>
          <w:rFonts w:hint="eastAsia"/>
          <w:kern w:val="0"/>
        </w:rPr>
        <w:t>1.1.1.1</w:t>
      </w:r>
      <w:r>
        <w:rPr>
          <w:rFonts w:hint="eastAsia"/>
          <w:kern w:val="0"/>
        </w:rPr>
        <w:t>测试访问</w:t>
      </w:r>
      <w:r>
        <w:rPr>
          <w:rFonts w:hint="eastAsia"/>
          <w:kern w:val="0"/>
        </w:rPr>
        <w:t>4.4.4.4</w:t>
      </w:r>
      <w:r>
        <w:rPr>
          <w:rFonts w:hint="eastAsia"/>
          <w:kern w:val="0"/>
        </w:rPr>
        <w:t>的连通性。</w:t>
      </w:r>
      <w:r>
        <w:rPr>
          <w:kern w:val="0"/>
        </w:rPr>
        <w:t xml:space="preserve"> </w:t>
      </w:r>
    </w:p>
    <w:p w14:paraId="4919B7B5" w14:textId="77777777" w:rsidR="00870A08" w:rsidRDefault="003A5418">
      <w:pPr>
        <w:pStyle w:val="aff6"/>
      </w:pPr>
      <w:r>
        <w:t>&lt;R1&gt;telnet -a 1.1.1.1 4.4.4.4</w:t>
      </w:r>
    </w:p>
    <w:p w14:paraId="7AA97005" w14:textId="77777777" w:rsidR="00870A08" w:rsidRDefault="003A5418">
      <w:pPr>
        <w:pStyle w:val="aff6"/>
      </w:pPr>
      <w:r>
        <w:t>Press CTRL_] to quit telnet mode</w:t>
      </w:r>
    </w:p>
    <w:p w14:paraId="513B64C7" w14:textId="77777777" w:rsidR="00870A08" w:rsidRDefault="003A5418">
      <w:pPr>
        <w:pStyle w:val="aff6"/>
      </w:pPr>
      <w:r>
        <w:t>Trying 4.4.4.4 ...</w:t>
      </w:r>
    </w:p>
    <w:p w14:paraId="6E9614F6" w14:textId="77777777" w:rsidR="00870A08" w:rsidRDefault="003A5418">
      <w:pPr>
        <w:pStyle w:val="aff6"/>
      </w:pPr>
      <w:r>
        <w:t>Connected to 4.4.4.4 ...</w:t>
      </w:r>
    </w:p>
    <w:p w14:paraId="0EAF0613" w14:textId="77777777" w:rsidR="00870A08" w:rsidRDefault="003A5418">
      <w:pPr>
        <w:pStyle w:val="aff6"/>
      </w:pPr>
      <w:r>
        <w:t>Login authentication</w:t>
      </w:r>
    </w:p>
    <w:p w14:paraId="6B88BF2C" w14:textId="77777777" w:rsidR="00870A08" w:rsidRDefault="003A5418">
      <w:pPr>
        <w:pStyle w:val="aff6"/>
      </w:pPr>
      <w:r>
        <w:t>Password:</w:t>
      </w:r>
    </w:p>
    <w:p w14:paraId="781AE4A1" w14:textId="77777777" w:rsidR="00870A08" w:rsidRDefault="003A5418">
      <w:pPr>
        <w:pStyle w:val="aff6"/>
      </w:pPr>
      <w:r>
        <w:t>&lt;R4&gt;</w:t>
      </w:r>
    </w:p>
    <w:p w14:paraId="3AC1F930" w14:textId="77777777" w:rsidR="00870A08" w:rsidRDefault="00870A08">
      <w:pPr>
        <w:ind w:firstLine="360"/>
        <w:rPr>
          <w:rFonts w:ascii="Courier New" w:eastAsia="宋体" w:hAnsi="Courier New" w:cs="Courier New"/>
          <w:kern w:val="0"/>
          <w:sz w:val="18"/>
          <w:szCs w:val="18"/>
        </w:rPr>
      </w:pPr>
    </w:p>
    <w:p w14:paraId="3E81744A" w14:textId="77777777" w:rsidR="00870A08" w:rsidRDefault="003A5418">
      <w:pPr>
        <w:ind w:firstLine="420"/>
        <w:rPr>
          <w:kern w:val="0"/>
        </w:rPr>
      </w:pPr>
      <w:r>
        <w:rPr>
          <w:rFonts w:hint="eastAsia"/>
          <w:kern w:val="0"/>
        </w:rPr>
        <w:t>发现</w:t>
      </w:r>
      <w:r>
        <w:rPr>
          <w:kern w:val="0"/>
        </w:rPr>
        <w:t>没有问题，然后</w:t>
      </w:r>
      <w:r>
        <w:rPr>
          <w:rFonts w:hint="eastAsia"/>
          <w:kern w:val="0"/>
        </w:rPr>
        <w:t>尝试在</w:t>
      </w:r>
      <w:r>
        <w:rPr>
          <w:rFonts w:hint="eastAsia"/>
          <w:kern w:val="0"/>
        </w:rPr>
        <w:t>R2</w:t>
      </w:r>
      <w:r>
        <w:rPr>
          <w:rFonts w:hint="eastAsia"/>
          <w:kern w:val="0"/>
        </w:rPr>
        <w:t>上访问</w:t>
      </w:r>
      <w:r>
        <w:rPr>
          <w:rFonts w:hint="eastAsia"/>
          <w:kern w:val="0"/>
        </w:rPr>
        <w:t>R4</w:t>
      </w:r>
      <w:r>
        <w:rPr>
          <w:kern w:val="0"/>
        </w:rPr>
        <w:t>。</w:t>
      </w:r>
    </w:p>
    <w:p w14:paraId="07570A29" w14:textId="77777777" w:rsidR="00870A08" w:rsidRDefault="003A5418">
      <w:pPr>
        <w:pStyle w:val="aff6"/>
      </w:pPr>
      <w:r>
        <w:t>&lt;R2&gt;telnet 4.4.4.4</w:t>
      </w:r>
    </w:p>
    <w:p w14:paraId="312D811D" w14:textId="77777777" w:rsidR="00870A08" w:rsidRDefault="003A5418">
      <w:pPr>
        <w:pStyle w:val="aff6"/>
      </w:pPr>
      <w:r>
        <w:t>Press CTRL_] to quit telnet mode</w:t>
      </w:r>
    </w:p>
    <w:p w14:paraId="39BF148C" w14:textId="77777777" w:rsidR="00870A08" w:rsidRDefault="003A5418">
      <w:pPr>
        <w:pStyle w:val="aff6"/>
      </w:pPr>
      <w:r>
        <w:t>Trying 4.4.4.4 ...</w:t>
      </w:r>
    </w:p>
    <w:p w14:paraId="7283FE9F" w14:textId="77777777" w:rsidR="00870A08" w:rsidRDefault="003A5418">
      <w:pPr>
        <w:pStyle w:val="aff6"/>
      </w:pPr>
      <w:r>
        <w:rPr>
          <w:shd w:val="pct10" w:color="auto" w:fill="FFFFFF"/>
        </w:rPr>
        <w:t>Error: Can't connect to the remote host</w:t>
      </w:r>
    </w:p>
    <w:p w14:paraId="4CCC09B4" w14:textId="77777777" w:rsidR="00870A08" w:rsidRDefault="003A5418">
      <w:pPr>
        <w:pStyle w:val="aff6"/>
      </w:pPr>
      <w:r>
        <w:t>&lt;R2&gt;</w:t>
      </w:r>
    </w:p>
    <w:p w14:paraId="4A9D269E" w14:textId="77777777" w:rsidR="00870A08" w:rsidRDefault="00870A08">
      <w:pPr>
        <w:pStyle w:val="aff6"/>
      </w:pPr>
    </w:p>
    <w:p w14:paraId="09DF4847" w14:textId="77777777" w:rsidR="00870A08" w:rsidRDefault="003A5418">
      <w:pPr>
        <w:ind w:firstLine="420"/>
        <w:rPr>
          <w:kern w:val="0"/>
        </w:rPr>
      </w:pPr>
      <w:r>
        <w:rPr>
          <w:rFonts w:hint="eastAsia"/>
          <w:kern w:val="0"/>
        </w:rPr>
        <w:t>可以观察到，此时</w:t>
      </w:r>
      <w:r>
        <w:rPr>
          <w:rFonts w:hint="eastAsia"/>
          <w:kern w:val="0"/>
        </w:rPr>
        <w:t>R2</w:t>
      </w:r>
      <w:r>
        <w:rPr>
          <w:rFonts w:hint="eastAsia"/>
          <w:kern w:val="0"/>
        </w:rPr>
        <w:t>已经</w:t>
      </w:r>
      <w:r>
        <w:rPr>
          <w:kern w:val="0"/>
        </w:rPr>
        <w:t>无法访问</w:t>
      </w:r>
      <w:r>
        <w:rPr>
          <w:rFonts w:hint="eastAsia"/>
          <w:kern w:val="0"/>
        </w:rPr>
        <w:t>4.4.4.4</w:t>
      </w:r>
      <w:r>
        <w:rPr>
          <w:rFonts w:hint="eastAsia"/>
          <w:kern w:val="0"/>
        </w:rPr>
        <w:t>，即上述</w:t>
      </w:r>
      <w:r>
        <w:rPr>
          <w:rFonts w:hint="eastAsia"/>
          <w:kern w:val="0"/>
        </w:rPr>
        <w:t>ACL</w:t>
      </w:r>
      <w:r>
        <w:rPr>
          <w:rFonts w:hint="eastAsia"/>
          <w:kern w:val="0"/>
        </w:rPr>
        <w:t>配置已经生效。</w:t>
      </w:r>
    </w:p>
    <w:p w14:paraId="55E48D34" w14:textId="77777777" w:rsidR="00870A08" w:rsidRDefault="003A5418">
      <w:pPr>
        <w:pStyle w:val="2"/>
      </w:pPr>
      <w:r>
        <w:rPr>
          <w:rFonts w:hint="eastAsia"/>
        </w:rPr>
        <w:lastRenderedPageBreak/>
        <w:t>基本</w:t>
      </w:r>
      <w:r>
        <w:rPr>
          <w:rFonts w:hint="eastAsia"/>
        </w:rPr>
        <w:t>ACL</w:t>
      </w:r>
      <w:r>
        <w:rPr>
          <w:rFonts w:hint="eastAsia"/>
        </w:rPr>
        <w:t>的</w:t>
      </w:r>
      <w:r>
        <w:t>语法规则</w:t>
      </w:r>
    </w:p>
    <w:p w14:paraId="3C09F3AF" w14:textId="77777777" w:rsidR="00870A08" w:rsidRDefault="003A5418">
      <w:pPr>
        <w:ind w:firstLine="420"/>
        <w:rPr>
          <w:kern w:val="0"/>
        </w:rPr>
      </w:pPr>
      <w:r>
        <w:rPr>
          <w:rFonts w:hint="eastAsia"/>
          <w:kern w:val="0"/>
          <w:highlight w:val="yellow"/>
        </w:rPr>
        <w:t>ACL</w:t>
      </w:r>
      <w:r>
        <w:rPr>
          <w:rFonts w:hint="eastAsia"/>
          <w:kern w:val="0"/>
          <w:highlight w:val="yellow"/>
        </w:rPr>
        <w:t>的</w:t>
      </w:r>
      <w:r>
        <w:rPr>
          <w:kern w:val="0"/>
          <w:highlight w:val="yellow"/>
        </w:rPr>
        <w:t>执行是有顺序性的，如果</w:t>
      </w:r>
      <w:r>
        <w:rPr>
          <w:rFonts w:hint="eastAsia"/>
          <w:kern w:val="0"/>
          <w:highlight w:val="yellow"/>
        </w:rPr>
        <w:t>规则</w:t>
      </w:r>
      <w:r>
        <w:rPr>
          <w:rFonts w:hint="eastAsia"/>
          <w:kern w:val="0"/>
          <w:highlight w:val="yellow"/>
        </w:rPr>
        <w:t>ID</w:t>
      </w:r>
      <w:r>
        <w:rPr>
          <w:rFonts w:hint="eastAsia"/>
          <w:kern w:val="0"/>
          <w:highlight w:val="yellow"/>
        </w:rPr>
        <w:t>小的规则</w:t>
      </w:r>
      <w:r>
        <w:rPr>
          <w:kern w:val="0"/>
          <w:highlight w:val="yellow"/>
        </w:rPr>
        <w:t>已经</w:t>
      </w:r>
      <w:r>
        <w:rPr>
          <w:rFonts w:hint="eastAsia"/>
          <w:kern w:val="0"/>
          <w:highlight w:val="yellow"/>
        </w:rPr>
        <w:t>被</w:t>
      </w:r>
      <w:r>
        <w:rPr>
          <w:kern w:val="0"/>
          <w:highlight w:val="yellow"/>
        </w:rPr>
        <w:t>命中</w:t>
      </w:r>
      <w:r>
        <w:rPr>
          <w:rFonts w:hint="eastAsia"/>
          <w:kern w:val="0"/>
        </w:rPr>
        <w:t>，</w:t>
      </w:r>
      <w:r>
        <w:rPr>
          <w:kern w:val="0"/>
        </w:rPr>
        <w:t>并且</w:t>
      </w:r>
      <w:r>
        <w:rPr>
          <w:rFonts w:hint="eastAsia"/>
          <w:kern w:val="0"/>
          <w:highlight w:val="yellow"/>
        </w:rPr>
        <w:t>执行</w:t>
      </w:r>
      <w:r>
        <w:rPr>
          <w:kern w:val="0"/>
          <w:highlight w:val="yellow"/>
        </w:rPr>
        <w:t>了</w:t>
      </w:r>
      <w:r>
        <w:rPr>
          <w:rFonts w:hint="eastAsia"/>
          <w:kern w:val="0"/>
          <w:highlight w:val="yellow"/>
        </w:rPr>
        <w:t>允许</w:t>
      </w:r>
      <w:r>
        <w:rPr>
          <w:kern w:val="0"/>
        </w:rPr>
        <w:t>或者拒绝的</w:t>
      </w:r>
      <w:r>
        <w:rPr>
          <w:rFonts w:hint="eastAsia"/>
          <w:kern w:val="0"/>
        </w:rPr>
        <w:t>动作，</w:t>
      </w:r>
      <w:r>
        <w:rPr>
          <w:kern w:val="0"/>
          <w:highlight w:val="yellow"/>
        </w:rPr>
        <w:t>那么</w:t>
      </w:r>
      <w:r>
        <w:rPr>
          <w:rFonts w:hint="eastAsia"/>
          <w:kern w:val="0"/>
          <w:highlight w:val="yellow"/>
        </w:rPr>
        <w:t>后续</w:t>
      </w:r>
      <w:r>
        <w:rPr>
          <w:kern w:val="0"/>
          <w:highlight w:val="yellow"/>
        </w:rPr>
        <w:t>的</w:t>
      </w:r>
      <w:r>
        <w:rPr>
          <w:rFonts w:hint="eastAsia"/>
          <w:kern w:val="0"/>
          <w:highlight w:val="yellow"/>
        </w:rPr>
        <w:t>规则就不再继续匹配</w:t>
      </w:r>
      <w:r>
        <w:rPr>
          <w:kern w:val="0"/>
          <w:highlight w:val="yellow"/>
        </w:rPr>
        <w:t>。</w:t>
      </w:r>
    </w:p>
    <w:p w14:paraId="64D65AB6" w14:textId="77777777" w:rsidR="00870A08" w:rsidRDefault="003A5418">
      <w:pPr>
        <w:ind w:firstLine="420"/>
        <w:rPr>
          <w:kern w:val="0"/>
        </w:rPr>
      </w:pPr>
      <w:r>
        <w:rPr>
          <w:rFonts w:hint="eastAsia"/>
          <w:kern w:val="0"/>
        </w:rPr>
        <w:t>在</w:t>
      </w:r>
      <w:r>
        <w:rPr>
          <w:rFonts w:hint="eastAsia"/>
          <w:kern w:val="0"/>
        </w:rPr>
        <w:t>R4</w:t>
      </w:r>
      <w:r>
        <w:rPr>
          <w:rFonts w:hint="eastAsia"/>
          <w:kern w:val="0"/>
        </w:rPr>
        <w:t>上使用命令</w:t>
      </w:r>
      <w:r>
        <w:rPr>
          <w:rFonts w:hint="eastAsia"/>
          <w:b/>
          <w:kern w:val="0"/>
        </w:rPr>
        <w:t xml:space="preserve">display </w:t>
      </w:r>
      <w:proofErr w:type="spellStart"/>
      <w:r>
        <w:rPr>
          <w:rFonts w:hint="eastAsia"/>
          <w:b/>
          <w:kern w:val="0"/>
        </w:rPr>
        <w:t>acl</w:t>
      </w:r>
      <w:proofErr w:type="spellEnd"/>
      <w:r>
        <w:rPr>
          <w:rFonts w:hint="eastAsia"/>
          <w:b/>
          <w:kern w:val="0"/>
        </w:rPr>
        <w:t xml:space="preserve"> all</w:t>
      </w:r>
      <w:r>
        <w:rPr>
          <w:rFonts w:hint="eastAsia"/>
          <w:kern w:val="0"/>
        </w:rPr>
        <w:t>查看设备上所有的访问控制列表。</w:t>
      </w:r>
    </w:p>
    <w:p w14:paraId="0E62E5AA" w14:textId="77777777" w:rsidR="00870A08" w:rsidRDefault="003A5418">
      <w:pPr>
        <w:pStyle w:val="aff6"/>
      </w:pPr>
      <w:r>
        <w:t>[R</w:t>
      </w:r>
      <w:proofErr w:type="gramStart"/>
      <w:r>
        <w:rPr>
          <w:rFonts w:hint="eastAsia"/>
        </w:rPr>
        <w:t>4</w:t>
      </w:r>
      <w:r>
        <w:t>]display</w:t>
      </w:r>
      <w:proofErr w:type="gramEnd"/>
      <w:r>
        <w:t xml:space="preserve"> </w:t>
      </w:r>
      <w:proofErr w:type="spellStart"/>
      <w:r>
        <w:t>acl</w:t>
      </w:r>
      <w:proofErr w:type="spellEnd"/>
      <w:r>
        <w:t xml:space="preserve"> all</w:t>
      </w:r>
    </w:p>
    <w:p w14:paraId="031173AB" w14:textId="77777777" w:rsidR="00870A08" w:rsidRDefault="003A5418">
      <w:pPr>
        <w:pStyle w:val="aff6"/>
      </w:pPr>
      <w:r>
        <w:t xml:space="preserve"> Total quantity of nonempty ACL number is 1 </w:t>
      </w:r>
    </w:p>
    <w:p w14:paraId="4F8F107B" w14:textId="77777777" w:rsidR="00870A08" w:rsidRDefault="003A5418">
      <w:pPr>
        <w:pStyle w:val="aff6"/>
      </w:pPr>
      <w:r>
        <w:rPr>
          <w:shd w:val="pct10" w:color="auto" w:fill="FFFFFF"/>
        </w:rPr>
        <w:t>Basic ACL 2000, 2 rules</w:t>
      </w:r>
    </w:p>
    <w:p w14:paraId="3E7822B7" w14:textId="77777777" w:rsidR="00870A08" w:rsidRDefault="003A5418">
      <w:pPr>
        <w:pStyle w:val="aff6"/>
      </w:pPr>
      <w:proofErr w:type="spellStart"/>
      <w:r>
        <w:rPr>
          <w:shd w:val="pct10" w:color="auto" w:fill="FFFFFF"/>
        </w:rPr>
        <w:t>Acl's</w:t>
      </w:r>
      <w:proofErr w:type="spellEnd"/>
      <w:r>
        <w:rPr>
          <w:shd w:val="pct10" w:color="auto" w:fill="FFFFFF"/>
        </w:rPr>
        <w:t xml:space="preserve"> step is 5</w:t>
      </w:r>
    </w:p>
    <w:p w14:paraId="21D8A3C5" w14:textId="77777777" w:rsidR="00870A08" w:rsidRDefault="003A5418">
      <w:pPr>
        <w:pStyle w:val="aff6"/>
      </w:pPr>
      <w:r>
        <w:t xml:space="preserve"> </w:t>
      </w:r>
      <w:r>
        <w:rPr>
          <w:shd w:val="pct10" w:color="auto" w:fill="FFFFFF"/>
        </w:rPr>
        <w:t>rule 5 permit source 1.1.1.1 0</w:t>
      </w:r>
      <w:r>
        <w:t xml:space="preserve"> </w:t>
      </w:r>
    </w:p>
    <w:p w14:paraId="0F0F7584" w14:textId="77777777" w:rsidR="00870A08" w:rsidRDefault="003A5418">
      <w:pPr>
        <w:pStyle w:val="aff6"/>
      </w:pPr>
      <w:r>
        <w:t xml:space="preserve"> </w:t>
      </w:r>
      <w:r>
        <w:rPr>
          <w:shd w:val="pct10" w:color="auto" w:fill="FFFFFF"/>
        </w:rPr>
        <w:t>rule 10 deny</w:t>
      </w:r>
      <w:r>
        <w:t xml:space="preserve"> </w:t>
      </w:r>
    </w:p>
    <w:p w14:paraId="5F1BFE3A" w14:textId="77777777" w:rsidR="00870A08" w:rsidRDefault="00870A08">
      <w:pPr>
        <w:ind w:firstLine="420"/>
        <w:rPr>
          <w:kern w:val="0"/>
        </w:rPr>
      </w:pPr>
    </w:p>
    <w:p w14:paraId="4FF4D687" w14:textId="77777777" w:rsidR="00870A08" w:rsidRDefault="003A5418">
      <w:pPr>
        <w:ind w:firstLine="420"/>
        <w:rPr>
          <w:kern w:val="0"/>
        </w:rPr>
      </w:pPr>
      <w:r>
        <w:rPr>
          <w:rFonts w:hint="eastAsia"/>
          <w:kern w:val="0"/>
        </w:rPr>
        <w:t>可以观察到，目前</w:t>
      </w:r>
      <w:r>
        <w:rPr>
          <w:rFonts w:hint="eastAsia"/>
          <w:kern w:val="0"/>
        </w:rPr>
        <w:t>ACL</w:t>
      </w:r>
      <w:r>
        <w:rPr>
          <w:rFonts w:hint="eastAsia"/>
          <w:kern w:val="0"/>
        </w:rPr>
        <w:t>的所有配置信息。</w:t>
      </w:r>
      <w:r>
        <w:rPr>
          <w:kern w:val="0"/>
        </w:rPr>
        <w:t>根据</w:t>
      </w:r>
      <w:r>
        <w:rPr>
          <w:rFonts w:hint="eastAsia"/>
          <w:kern w:val="0"/>
        </w:rPr>
        <w:t>上一步骤中的</w:t>
      </w:r>
      <w:r>
        <w:rPr>
          <w:kern w:val="0"/>
        </w:rPr>
        <w:t>配置</w:t>
      </w:r>
      <w:r>
        <w:rPr>
          <w:rFonts w:hint="eastAsia"/>
          <w:kern w:val="0"/>
        </w:rPr>
        <w:t>，</w:t>
      </w:r>
      <w:r>
        <w:rPr>
          <w:rFonts w:hint="eastAsia"/>
          <w:kern w:val="0"/>
        </w:rPr>
        <w:t>R4</w:t>
      </w:r>
      <w:r>
        <w:rPr>
          <w:rFonts w:hint="eastAsia"/>
          <w:kern w:val="0"/>
        </w:rPr>
        <w:t>中存在</w:t>
      </w:r>
      <w:r>
        <w:rPr>
          <w:kern w:val="0"/>
        </w:rPr>
        <w:t>一个</w:t>
      </w:r>
      <w:r>
        <w:rPr>
          <w:rFonts w:hint="eastAsia"/>
          <w:kern w:val="0"/>
        </w:rPr>
        <w:t>基本</w:t>
      </w:r>
      <w:r>
        <w:rPr>
          <w:rFonts w:hint="eastAsia"/>
          <w:kern w:val="0"/>
        </w:rPr>
        <w:t>ACL</w:t>
      </w:r>
      <w:r>
        <w:rPr>
          <w:rFonts w:hint="eastAsia"/>
          <w:kern w:val="0"/>
        </w:rPr>
        <w:t>，有</w:t>
      </w:r>
      <w:r>
        <w:rPr>
          <w:rFonts w:hint="eastAsia"/>
          <w:kern w:val="0"/>
        </w:rPr>
        <w:t>2</w:t>
      </w:r>
      <w:r>
        <w:rPr>
          <w:rFonts w:hint="eastAsia"/>
          <w:kern w:val="0"/>
        </w:rPr>
        <w:t>个</w:t>
      </w:r>
      <w:r>
        <w:rPr>
          <w:kern w:val="0"/>
        </w:rPr>
        <w:t>规则</w:t>
      </w:r>
      <w:r>
        <w:rPr>
          <w:b/>
          <w:kern w:val="0"/>
        </w:rPr>
        <w:t>rule 5 permit source 1.1.1.1 0</w:t>
      </w:r>
      <w:r>
        <w:rPr>
          <w:rFonts w:hint="eastAsia"/>
          <w:kern w:val="0"/>
        </w:rPr>
        <w:t>和</w:t>
      </w:r>
      <w:r>
        <w:rPr>
          <w:b/>
          <w:kern w:val="0"/>
        </w:rPr>
        <w:t>rule 10 deny source any</w:t>
      </w:r>
      <w:r>
        <w:rPr>
          <w:rFonts w:hint="eastAsia"/>
          <w:kern w:val="0"/>
        </w:rPr>
        <w:t>，且</w:t>
      </w:r>
      <w:r>
        <w:rPr>
          <w:kern w:val="0"/>
        </w:rPr>
        <w:t>根据这</w:t>
      </w:r>
      <w:r>
        <w:rPr>
          <w:rFonts w:hint="eastAsia"/>
          <w:kern w:val="0"/>
        </w:rPr>
        <w:t>两个</w:t>
      </w:r>
      <w:r>
        <w:rPr>
          <w:kern w:val="0"/>
        </w:rPr>
        <w:t>规则已经将</w:t>
      </w:r>
      <w:r>
        <w:rPr>
          <w:rFonts w:hint="eastAsia"/>
          <w:kern w:val="0"/>
        </w:rPr>
        <w:t>R2</w:t>
      </w:r>
      <w:r>
        <w:rPr>
          <w:rFonts w:hint="eastAsia"/>
          <w:kern w:val="0"/>
        </w:rPr>
        <w:t>的</w:t>
      </w:r>
      <w:r>
        <w:rPr>
          <w:kern w:val="0"/>
        </w:rPr>
        <w:t>访问过滤掉了</w:t>
      </w:r>
      <w:r>
        <w:rPr>
          <w:rFonts w:hint="eastAsia"/>
          <w:kern w:val="0"/>
        </w:rPr>
        <w:t>。</w:t>
      </w:r>
      <w:r>
        <w:rPr>
          <w:kern w:val="0"/>
        </w:rPr>
        <w:t>现在</w:t>
      </w:r>
      <w:r>
        <w:rPr>
          <w:rFonts w:hint="eastAsia"/>
          <w:kern w:val="0"/>
        </w:rPr>
        <w:t>出现新的需求，</w:t>
      </w:r>
      <w:r>
        <w:rPr>
          <w:kern w:val="0"/>
        </w:rPr>
        <w:t>需要</w:t>
      </w:r>
      <w:r>
        <w:rPr>
          <w:kern w:val="0"/>
        </w:rPr>
        <w:t>R3</w:t>
      </w:r>
      <w:r>
        <w:rPr>
          <w:rFonts w:hint="eastAsia"/>
          <w:kern w:val="0"/>
        </w:rPr>
        <w:t>能够</w:t>
      </w:r>
      <w:r>
        <w:rPr>
          <w:kern w:val="0"/>
        </w:rPr>
        <w:t>使用</w:t>
      </w:r>
      <w:r>
        <w:rPr>
          <w:rFonts w:hint="eastAsia"/>
          <w:kern w:val="0"/>
        </w:rPr>
        <w:t>其环回口</w:t>
      </w:r>
      <w:r>
        <w:rPr>
          <w:rFonts w:hint="eastAsia"/>
          <w:kern w:val="0"/>
        </w:rPr>
        <w:t>3</w:t>
      </w:r>
      <w:r>
        <w:rPr>
          <w:kern w:val="0"/>
        </w:rPr>
        <w:t>.3.3.3</w:t>
      </w:r>
      <w:r>
        <w:rPr>
          <w:kern w:val="0"/>
        </w:rPr>
        <w:t>访问</w:t>
      </w:r>
      <w:r>
        <w:rPr>
          <w:rFonts w:hint="eastAsia"/>
          <w:kern w:val="0"/>
        </w:rPr>
        <w:t>R4</w:t>
      </w:r>
      <w:r>
        <w:rPr>
          <w:rFonts w:hint="eastAsia"/>
          <w:kern w:val="0"/>
        </w:rPr>
        <w:t>。</w:t>
      </w:r>
    </w:p>
    <w:p w14:paraId="7ED6E29D" w14:textId="77777777" w:rsidR="00870A08" w:rsidRDefault="003A5418">
      <w:pPr>
        <w:ind w:firstLine="420"/>
        <w:rPr>
          <w:kern w:val="0"/>
        </w:rPr>
      </w:pPr>
      <w:r>
        <w:rPr>
          <w:rFonts w:hint="eastAsia"/>
          <w:kern w:val="0"/>
        </w:rPr>
        <w:t>首先</w:t>
      </w:r>
      <w:r>
        <w:rPr>
          <w:kern w:val="0"/>
        </w:rPr>
        <w:t>尝试使用</w:t>
      </w:r>
      <w:r>
        <w:rPr>
          <w:rFonts w:hint="eastAsia"/>
          <w:kern w:val="0"/>
        </w:rPr>
        <w:t>规则</w:t>
      </w:r>
      <w:r>
        <w:rPr>
          <w:rFonts w:hint="eastAsia"/>
          <w:kern w:val="0"/>
        </w:rPr>
        <w:t>ID 15</w:t>
      </w:r>
      <w:r>
        <w:rPr>
          <w:rFonts w:hint="eastAsia"/>
          <w:kern w:val="0"/>
        </w:rPr>
        <w:t>来添加</w:t>
      </w:r>
      <w:r>
        <w:rPr>
          <w:kern w:val="0"/>
        </w:rPr>
        <w:t>允许</w:t>
      </w:r>
      <w:r>
        <w:rPr>
          <w:rFonts w:hint="eastAsia"/>
          <w:kern w:val="0"/>
        </w:rPr>
        <w:t>3.3.3.3</w:t>
      </w:r>
      <w:r>
        <w:rPr>
          <w:rFonts w:hint="eastAsia"/>
          <w:kern w:val="0"/>
        </w:rPr>
        <w:t>访问的规则。</w:t>
      </w:r>
    </w:p>
    <w:p w14:paraId="14C09E9E" w14:textId="77777777" w:rsidR="00870A08" w:rsidRDefault="003A5418">
      <w:pPr>
        <w:pStyle w:val="aff6"/>
      </w:pPr>
      <w:r>
        <w:t>[R4]</w:t>
      </w:r>
      <w:proofErr w:type="spellStart"/>
      <w:r>
        <w:t>acl</w:t>
      </w:r>
      <w:proofErr w:type="spellEnd"/>
      <w:r>
        <w:t xml:space="preserve"> 2000</w:t>
      </w:r>
    </w:p>
    <w:p w14:paraId="3C91D75C" w14:textId="77777777" w:rsidR="00870A08" w:rsidRDefault="003A5418">
      <w:pPr>
        <w:pStyle w:val="aff6"/>
      </w:pPr>
      <w:r>
        <w:t>[R4-acl-basic-</w:t>
      </w:r>
      <w:proofErr w:type="gramStart"/>
      <w:r>
        <w:t>2000]rule</w:t>
      </w:r>
      <w:proofErr w:type="gramEnd"/>
      <w:r>
        <w:t xml:space="preserve"> 15 permit source 3.3.3.3 0</w:t>
      </w:r>
    </w:p>
    <w:p w14:paraId="41FFB498" w14:textId="77777777" w:rsidR="00870A08" w:rsidRDefault="00870A08">
      <w:pPr>
        <w:ind w:firstLine="420"/>
        <w:rPr>
          <w:kern w:val="0"/>
        </w:rPr>
      </w:pPr>
    </w:p>
    <w:p w14:paraId="09C012B3" w14:textId="77777777" w:rsidR="00870A08" w:rsidRDefault="003A5418">
      <w:pPr>
        <w:ind w:firstLine="420"/>
        <w:rPr>
          <w:kern w:val="0"/>
        </w:rPr>
      </w:pPr>
      <w:r>
        <w:rPr>
          <w:rFonts w:hint="eastAsia"/>
          <w:kern w:val="0"/>
        </w:rPr>
        <w:t>配置完成后，尝试</w:t>
      </w:r>
      <w:r>
        <w:rPr>
          <w:kern w:val="0"/>
        </w:rPr>
        <w:t>使用</w:t>
      </w:r>
      <w:r>
        <w:rPr>
          <w:rFonts w:hint="eastAsia"/>
          <w:kern w:val="0"/>
        </w:rPr>
        <w:t>R3</w:t>
      </w:r>
      <w:r>
        <w:rPr>
          <w:rFonts w:hint="eastAsia"/>
          <w:kern w:val="0"/>
        </w:rPr>
        <w:t>的</w:t>
      </w:r>
      <w:r>
        <w:rPr>
          <w:rFonts w:hint="eastAsia"/>
          <w:kern w:val="0"/>
        </w:rPr>
        <w:t>3.3.3.3</w:t>
      </w:r>
      <w:r>
        <w:rPr>
          <w:rFonts w:hint="eastAsia"/>
          <w:kern w:val="0"/>
        </w:rPr>
        <w:t>访问</w:t>
      </w:r>
      <w:r>
        <w:rPr>
          <w:rFonts w:hint="eastAsia"/>
          <w:kern w:val="0"/>
        </w:rPr>
        <w:t>R4</w:t>
      </w:r>
      <w:r>
        <w:rPr>
          <w:rFonts w:hint="eastAsia"/>
          <w:kern w:val="0"/>
        </w:rPr>
        <w:t>。</w:t>
      </w:r>
    </w:p>
    <w:p w14:paraId="289A0A96" w14:textId="77777777" w:rsidR="00870A08" w:rsidRDefault="003A5418">
      <w:pPr>
        <w:pStyle w:val="aff6"/>
      </w:pPr>
      <w:r>
        <w:t>&lt;R3&gt;telnet -a 3.3.3.3 4.4.4.4</w:t>
      </w:r>
    </w:p>
    <w:p w14:paraId="3894E0C1" w14:textId="77777777" w:rsidR="00870A08" w:rsidRDefault="003A5418">
      <w:pPr>
        <w:pStyle w:val="aff6"/>
      </w:pPr>
      <w:r>
        <w:t>Press CTRL_] to quit telnet mode</w:t>
      </w:r>
    </w:p>
    <w:p w14:paraId="427F11CC" w14:textId="77777777" w:rsidR="00870A08" w:rsidRDefault="003A5418">
      <w:pPr>
        <w:pStyle w:val="aff6"/>
      </w:pPr>
      <w:r>
        <w:t>Trying 4.4.4.4 ...</w:t>
      </w:r>
    </w:p>
    <w:p w14:paraId="1FDA961A" w14:textId="77777777" w:rsidR="00870A08" w:rsidRDefault="003A5418">
      <w:pPr>
        <w:pStyle w:val="aff6"/>
      </w:pPr>
      <w:r>
        <w:rPr>
          <w:shd w:val="pct10" w:color="auto" w:fill="FFFFFF"/>
        </w:rPr>
        <w:t>Error: Can't connect to the remote host</w:t>
      </w:r>
    </w:p>
    <w:p w14:paraId="1FBD38DE" w14:textId="77777777" w:rsidR="00870A08" w:rsidRDefault="003A5418">
      <w:pPr>
        <w:pStyle w:val="aff6"/>
      </w:pPr>
      <w:r>
        <w:t>&lt;R3&gt;</w:t>
      </w:r>
    </w:p>
    <w:p w14:paraId="393B52D3" w14:textId="77777777" w:rsidR="00870A08" w:rsidRDefault="00870A08">
      <w:pPr>
        <w:pStyle w:val="aff6"/>
      </w:pPr>
    </w:p>
    <w:p w14:paraId="33E528A4" w14:textId="77777777" w:rsidR="00870A08" w:rsidRDefault="003A5418">
      <w:pPr>
        <w:ind w:firstLine="420"/>
        <w:rPr>
          <w:kern w:val="0"/>
        </w:rPr>
      </w:pPr>
      <w:r>
        <w:rPr>
          <w:rFonts w:hint="eastAsia"/>
          <w:kern w:val="0"/>
        </w:rPr>
        <w:t>发现无法访问。按照</w:t>
      </w:r>
      <w:r>
        <w:rPr>
          <w:rFonts w:hint="eastAsia"/>
          <w:kern w:val="0"/>
        </w:rPr>
        <w:t>ACL</w:t>
      </w:r>
      <w:r>
        <w:rPr>
          <w:rFonts w:hint="eastAsia"/>
          <w:kern w:val="0"/>
        </w:rPr>
        <w:t>匹配顺序，这是由于规则为</w:t>
      </w:r>
      <w:r>
        <w:rPr>
          <w:rFonts w:hint="eastAsia"/>
          <w:kern w:val="0"/>
        </w:rPr>
        <w:t>10</w:t>
      </w:r>
      <w:r>
        <w:rPr>
          <w:rFonts w:hint="eastAsia"/>
          <w:kern w:val="0"/>
        </w:rPr>
        <w:t>的</w:t>
      </w:r>
      <w:r>
        <w:rPr>
          <w:kern w:val="0"/>
        </w:rPr>
        <w:t>条目是拒绝</w:t>
      </w:r>
      <w:r>
        <w:rPr>
          <w:rFonts w:hint="eastAsia"/>
          <w:kern w:val="0"/>
        </w:rPr>
        <w:t>所有</w:t>
      </w:r>
      <w:r>
        <w:rPr>
          <w:kern w:val="0"/>
        </w:rPr>
        <w:t>行为，后续</w:t>
      </w:r>
      <w:r>
        <w:rPr>
          <w:rFonts w:hint="eastAsia"/>
          <w:kern w:val="0"/>
        </w:rPr>
        <w:t>所有的</w:t>
      </w:r>
      <w:r>
        <w:rPr>
          <w:kern w:val="0"/>
        </w:rPr>
        <w:t>允许</w:t>
      </w:r>
      <w:r>
        <w:rPr>
          <w:rFonts w:hint="eastAsia"/>
          <w:kern w:val="0"/>
        </w:rPr>
        <w:t>规则都不会被匹配。所以</w:t>
      </w:r>
      <w:r>
        <w:rPr>
          <w:kern w:val="0"/>
        </w:rPr>
        <w:t>如果想要此</w:t>
      </w:r>
      <w:r>
        <w:rPr>
          <w:rFonts w:hint="eastAsia"/>
          <w:kern w:val="0"/>
        </w:rPr>
        <w:t>规则</w:t>
      </w:r>
      <w:r>
        <w:rPr>
          <w:kern w:val="0"/>
        </w:rPr>
        <w:t>生效，必须添加在</w:t>
      </w:r>
      <w:r>
        <w:rPr>
          <w:rFonts w:hint="eastAsia"/>
          <w:kern w:val="0"/>
        </w:rPr>
        <w:t>拒绝所有的规则</w:t>
      </w:r>
      <w:r>
        <w:rPr>
          <w:rFonts w:hint="eastAsia"/>
          <w:kern w:val="0"/>
        </w:rPr>
        <w:t>ID</w:t>
      </w:r>
      <w:r>
        <w:rPr>
          <w:kern w:val="0"/>
        </w:rPr>
        <w:lastRenderedPageBreak/>
        <w:t>之前</w:t>
      </w:r>
      <w:r>
        <w:rPr>
          <w:rFonts w:hint="eastAsia"/>
          <w:kern w:val="0"/>
        </w:rPr>
        <w:t>。</w:t>
      </w:r>
    </w:p>
    <w:p w14:paraId="7954FA0F" w14:textId="77777777" w:rsidR="00870A08" w:rsidRDefault="003A5418">
      <w:pPr>
        <w:ind w:firstLine="420"/>
        <w:rPr>
          <w:kern w:val="0"/>
        </w:rPr>
      </w:pPr>
      <w:r>
        <w:rPr>
          <w:rFonts w:hint="eastAsia"/>
          <w:kern w:val="0"/>
        </w:rPr>
        <w:t>在</w:t>
      </w:r>
      <w:r>
        <w:rPr>
          <w:rFonts w:hint="eastAsia"/>
          <w:kern w:val="0"/>
        </w:rPr>
        <w:t>R4</w:t>
      </w:r>
      <w:r>
        <w:rPr>
          <w:rFonts w:hint="eastAsia"/>
          <w:kern w:val="0"/>
        </w:rPr>
        <w:t>上修改</w:t>
      </w:r>
      <w:r>
        <w:rPr>
          <w:rFonts w:hint="eastAsia"/>
          <w:kern w:val="0"/>
        </w:rPr>
        <w:t>ACL2000</w:t>
      </w:r>
      <w:r>
        <w:rPr>
          <w:rFonts w:hint="eastAsia"/>
          <w:kern w:val="0"/>
        </w:rPr>
        <w:t>，将规则</w:t>
      </w:r>
      <w:r>
        <w:rPr>
          <w:rFonts w:hint="eastAsia"/>
          <w:kern w:val="0"/>
        </w:rPr>
        <w:t>ID</w:t>
      </w:r>
      <w:r>
        <w:rPr>
          <w:kern w:val="0"/>
        </w:rPr>
        <w:t>修改为</w:t>
      </w:r>
      <w:r>
        <w:rPr>
          <w:rFonts w:hint="eastAsia"/>
          <w:kern w:val="0"/>
        </w:rPr>
        <w:t>8</w:t>
      </w:r>
      <w:r>
        <w:rPr>
          <w:rFonts w:hint="eastAsia"/>
          <w:kern w:val="0"/>
        </w:rPr>
        <w:t>。</w:t>
      </w:r>
    </w:p>
    <w:p w14:paraId="4C0A1386" w14:textId="77777777" w:rsidR="00870A08" w:rsidRDefault="003A5418">
      <w:pPr>
        <w:pStyle w:val="aff6"/>
      </w:pPr>
      <w:r>
        <w:t>[R4]</w:t>
      </w:r>
      <w:proofErr w:type="spellStart"/>
      <w:r>
        <w:t>acl</w:t>
      </w:r>
      <w:proofErr w:type="spellEnd"/>
      <w:r>
        <w:t xml:space="preserve"> 2000</w:t>
      </w:r>
    </w:p>
    <w:p w14:paraId="399BE21B" w14:textId="77777777" w:rsidR="00870A08" w:rsidRDefault="003A5418">
      <w:pPr>
        <w:pStyle w:val="aff6"/>
        <w:rPr>
          <w:highlight w:val="yellow"/>
        </w:rPr>
      </w:pPr>
      <w:r>
        <w:t>[R4-acl-basic-</w:t>
      </w:r>
      <w:proofErr w:type="gramStart"/>
      <w:r>
        <w:t>2000]</w:t>
      </w:r>
      <w:r>
        <w:rPr>
          <w:highlight w:val="yellow"/>
        </w:rPr>
        <w:t>undo</w:t>
      </w:r>
      <w:proofErr w:type="gramEnd"/>
      <w:r>
        <w:rPr>
          <w:highlight w:val="yellow"/>
        </w:rPr>
        <w:t xml:space="preserve"> rule 15 </w:t>
      </w:r>
    </w:p>
    <w:p w14:paraId="2C3E0B43" w14:textId="77777777" w:rsidR="00870A08" w:rsidRDefault="003A5418">
      <w:pPr>
        <w:pStyle w:val="aff6"/>
        <w:rPr>
          <w:highlight w:val="yellow"/>
        </w:rPr>
      </w:pPr>
      <w:r>
        <w:rPr>
          <w:highlight w:val="yellow"/>
        </w:rPr>
        <w:t>[R4-acl-basic-</w:t>
      </w:r>
      <w:proofErr w:type="gramStart"/>
      <w:r>
        <w:rPr>
          <w:highlight w:val="yellow"/>
        </w:rPr>
        <w:t>2000]rule</w:t>
      </w:r>
      <w:proofErr w:type="gramEnd"/>
      <w:r>
        <w:rPr>
          <w:highlight w:val="yellow"/>
        </w:rPr>
        <w:t xml:space="preserve"> 8 permit source 3.3.3.3 0</w:t>
      </w:r>
    </w:p>
    <w:p w14:paraId="6342E0EE" w14:textId="77777777" w:rsidR="00870A08" w:rsidRDefault="00870A08">
      <w:pPr>
        <w:pStyle w:val="aff6"/>
      </w:pPr>
    </w:p>
    <w:p w14:paraId="17BBF144" w14:textId="77777777" w:rsidR="00870A08" w:rsidRDefault="003A5418">
      <w:pPr>
        <w:ind w:firstLine="420"/>
        <w:rPr>
          <w:kern w:val="0"/>
        </w:rPr>
      </w:pPr>
      <w:r>
        <w:rPr>
          <w:rFonts w:hint="eastAsia"/>
          <w:kern w:val="0"/>
        </w:rPr>
        <w:t>配置完成后，再次</w:t>
      </w:r>
      <w:r>
        <w:rPr>
          <w:kern w:val="0"/>
        </w:rPr>
        <w:t>尝试使用</w:t>
      </w:r>
      <w:r>
        <w:rPr>
          <w:rFonts w:hint="eastAsia"/>
          <w:kern w:val="0"/>
        </w:rPr>
        <w:t>R3</w:t>
      </w:r>
      <w:r>
        <w:rPr>
          <w:rFonts w:hint="eastAsia"/>
          <w:kern w:val="0"/>
        </w:rPr>
        <w:t>的</w:t>
      </w:r>
      <w:r>
        <w:rPr>
          <w:kern w:val="0"/>
        </w:rPr>
        <w:t>环回口访问</w:t>
      </w:r>
      <w:r>
        <w:rPr>
          <w:rFonts w:hint="eastAsia"/>
          <w:kern w:val="0"/>
        </w:rPr>
        <w:t>R4</w:t>
      </w:r>
      <w:r>
        <w:rPr>
          <w:rFonts w:hint="eastAsia"/>
          <w:kern w:val="0"/>
        </w:rPr>
        <w:t>。</w:t>
      </w:r>
    </w:p>
    <w:p w14:paraId="20237946" w14:textId="77777777" w:rsidR="00870A08" w:rsidRDefault="003A5418">
      <w:pPr>
        <w:pStyle w:val="aff6"/>
      </w:pPr>
      <w:r>
        <w:t>&lt;R3&gt;telnet -a 3.3.3.3 4.4.4.4</w:t>
      </w:r>
    </w:p>
    <w:p w14:paraId="0BF0356B" w14:textId="77777777" w:rsidR="00870A08" w:rsidRDefault="003A5418">
      <w:pPr>
        <w:pStyle w:val="aff6"/>
      </w:pPr>
      <w:r>
        <w:t>Press CTRL_] to quit telnet mode</w:t>
      </w:r>
    </w:p>
    <w:p w14:paraId="193E0C2F" w14:textId="77777777" w:rsidR="00870A08" w:rsidRDefault="003A5418">
      <w:pPr>
        <w:pStyle w:val="aff6"/>
      </w:pPr>
      <w:r>
        <w:t>Trying 4.4.4.4 ...</w:t>
      </w:r>
    </w:p>
    <w:p w14:paraId="7C663765" w14:textId="77777777" w:rsidR="00870A08" w:rsidRDefault="003A5418">
      <w:pPr>
        <w:pStyle w:val="aff6"/>
      </w:pPr>
      <w:r>
        <w:t>Connected to 4.4.4.4 ...</w:t>
      </w:r>
    </w:p>
    <w:p w14:paraId="7868131A" w14:textId="77777777" w:rsidR="00870A08" w:rsidRDefault="003A5418">
      <w:pPr>
        <w:pStyle w:val="aff6"/>
      </w:pPr>
      <w:r>
        <w:t>Login authentication</w:t>
      </w:r>
    </w:p>
    <w:p w14:paraId="4BB1BE90" w14:textId="77777777" w:rsidR="00870A08" w:rsidRDefault="003A5418">
      <w:pPr>
        <w:pStyle w:val="aff6"/>
      </w:pPr>
      <w:r>
        <w:t>Password:</w:t>
      </w:r>
    </w:p>
    <w:p w14:paraId="7CE8665C" w14:textId="77777777" w:rsidR="00870A08" w:rsidRDefault="003A5418">
      <w:pPr>
        <w:pStyle w:val="aff6"/>
      </w:pPr>
      <w:r>
        <w:t>&lt;R4&gt;</w:t>
      </w:r>
    </w:p>
    <w:p w14:paraId="7AABE5A2" w14:textId="77777777" w:rsidR="00870A08" w:rsidRDefault="00870A08">
      <w:pPr>
        <w:pStyle w:val="aff6"/>
      </w:pPr>
    </w:p>
    <w:p w14:paraId="2F956EC4" w14:textId="77777777" w:rsidR="00870A08" w:rsidRDefault="003A5418">
      <w:pPr>
        <w:ind w:firstLine="420"/>
        <w:rPr>
          <w:kern w:val="0"/>
        </w:rPr>
      </w:pPr>
      <w:r>
        <w:rPr>
          <w:rFonts w:hint="eastAsia"/>
          <w:kern w:val="0"/>
        </w:rPr>
        <w:t>此时访问</w:t>
      </w:r>
      <w:r>
        <w:rPr>
          <w:kern w:val="0"/>
        </w:rPr>
        <w:t>成功</w:t>
      </w:r>
      <w:r>
        <w:rPr>
          <w:rFonts w:hint="eastAsia"/>
          <w:kern w:val="0"/>
        </w:rPr>
        <w:t>，证明配置已经生效。</w:t>
      </w:r>
    </w:p>
    <w:p w14:paraId="12C712DF" w14:textId="77777777" w:rsidR="00870A08" w:rsidRDefault="003A5418">
      <w:pPr>
        <w:pStyle w:val="10"/>
      </w:pPr>
      <w:r>
        <w:rPr>
          <w:rFonts w:hint="eastAsia"/>
        </w:rPr>
        <w:t>思考</w:t>
      </w:r>
    </w:p>
    <w:p w14:paraId="7A2BBB4B" w14:textId="77777777" w:rsidR="00870A08" w:rsidRDefault="003A5418">
      <w:pPr>
        <w:ind w:firstLine="420"/>
      </w:pPr>
      <w:r>
        <w:rPr>
          <w:rFonts w:hint="eastAsia"/>
        </w:rPr>
        <w:t>在本实验的</w:t>
      </w:r>
      <w:r>
        <w:rPr>
          <w:rFonts w:hint="eastAsia"/>
        </w:rPr>
        <w:t>OSPF</w:t>
      </w:r>
      <w:r>
        <w:rPr>
          <w:rFonts w:hint="eastAsia"/>
        </w:rPr>
        <w:t>网络中，如果</w:t>
      </w:r>
      <w:r>
        <w:rPr>
          <w:rFonts w:hint="eastAsia"/>
        </w:rPr>
        <w:t>ACL</w:t>
      </w:r>
      <w:proofErr w:type="gramStart"/>
      <w:r>
        <w:rPr>
          <w:rFonts w:hint="eastAsia"/>
        </w:rPr>
        <w:t>不</w:t>
      </w:r>
      <w:proofErr w:type="gramEnd"/>
      <w:r>
        <w:rPr>
          <w:rFonts w:hint="eastAsia"/>
        </w:rPr>
        <w:t>配置在</w:t>
      </w:r>
      <w:r>
        <w:rPr>
          <w:rFonts w:hint="eastAsia"/>
        </w:rPr>
        <w:t>R4</w:t>
      </w:r>
      <w:r>
        <w:rPr>
          <w:rFonts w:hint="eastAsia"/>
        </w:rPr>
        <w:t>上，那么该如何设置？有什么优缺点？</w:t>
      </w:r>
      <w:r>
        <w:t xml:space="preserve"> </w:t>
      </w:r>
    </w:p>
    <w:p w14:paraId="7ABD149E" w14:textId="77777777" w:rsidR="00870A08" w:rsidRDefault="003A5418">
      <w:pPr>
        <w:pStyle w:val="af2"/>
        <w:ind w:firstLineChars="0" w:firstLine="0"/>
      </w:pPr>
      <w:bookmarkStart w:id="153" w:name="_Toc2910"/>
      <w:r>
        <w:rPr>
          <w:rFonts w:ascii="微软雅黑" w:hAnsi="微软雅黑" w:hint="eastAsia"/>
        </w:rPr>
        <w:t>10.2</w:t>
      </w:r>
      <w:r>
        <w:rPr>
          <w:rFonts w:hint="eastAsia"/>
        </w:rPr>
        <w:t xml:space="preserve"> </w:t>
      </w:r>
      <w:r>
        <w:rPr>
          <w:rFonts w:hint="eastAsia"/>
        </w:rPr>
        <w:t>配置高级的访问控制列表</w:t>
      </w:r>
      <w:bookmarkEnd w:id="153"/>
    </w:p>
    <w:p w14:paraId="42CCF2A6" w14:textId="77777777" w:rsidR="00870A08" w:rsidRDefault="003A5418">
      <w:pPr>
        <w:pStyle w:val="10"/>
      </w:pPr>
      <w:r>
        <w:rPr>
          <w:rFonts w:hint="eastAsia"/>
        </w:rPr>
        <w:t>原理概述</w:t>
      </w:r>
    </w:p>
    <w:p w14:paraId="4B85B0E2" w14:textId="77777777" w:rsidR="00870A08" w:rsidRDefault="003A5418">
      <w:pPr>
        <w:pStyle w:val="13"/>
        <w:ind w:firstLine="420"/>
      </w:pPr>
      <w:r>
        <w:rPr>
          <w:rFonts w:hint="eastAsia"/>
        </w:rPr>
        <w:t>基本的</w:t>
      </w:r>
      <w:r>
        <w:t>访问控制列表</w:t>
      </w:r>
      <w:r>
        <w:t>(ACL)</w:t>
      </w:r>
      <w:r>
        <w:rPr>
          <w:rFonts w:hint="eastAsia"/>
        </w:rPr>
        <w:t>只能用</w:t>
      </w:r>
      <w:r>
        <w:rPr>
          <w:rFonts w:hint="eastAsia"/>
          <w:highlight w:val="yellow"/>
        </w:rPr>
        <w:t>于匹配源</w:t>
      </w:r>
      <w:r>
        <w:rPr>
          <w:rFonts w:hint="eastAsia"/>
          <w:highlight w:val="yellow"/>
        </w:rPr>
        <w:t>IP</w:t>
      </w:r>
      <w:r>
        <w:rPr>
          <w:rFonts w:hint="eastAsia"/>
          <w:highlight w:val="yellow"/>
        </w:rPr>
        <w:t>地址</w:t>
      </w:r>
      <w:r>
        <w:rPr>
          <w:rFonts w:hint="eastAsia"/>
        </w:rPr>
        <w:t>，而在实际应用当中往往需要针对数据包的其他参数进行匹配，比如目的</w:t>
      </w:r>
      <w:r>
        <w:rPr>
          <w:rFonts w:hint="eastAsia"/>
        </w:rPr>
        <w:t>IP</w:t>
      </w:r>
      <w:r>
        <w:rPr>
          <w:rFonts w:hint="eastAsia"/>
        </w:rPr>
        <w:t>地址、协议号、端口号等，所以基本的</w:t>
      </w:r>
      <w:r>
        <w:rPr>
          <w:rFonts w:hint="eastAsia"/>
        </w:rPr>
        <w:t>ACL</w:t>
      </w:r>
      <w:r>
        <w:rPr>
          <w:rFonts w:hint="eastAsia"/>
        </w:rPr>
        <w:t>由于匹配的局限性而无法实现更多的功能，所以就需要使用高级的访问控制列表，高级的访问控制列表在匹配项上做了扩展。</w:t>
      </w:r>
    </w:p>
    <w:p w14:paraId="62DF9B20" w14:textId="77777777" w:rsidR="00870A08" w:rsidRDefault="003A5418">
      <w:pPr>
        <w:pStyle w:val="13"/>
        <w:ind w:firstLine="420"/>
      </w:pPr>
      <w:r>
        <w:rPr>
          <w:rFonts w:hint="eastAsia"/>
        </w:rPr>
        <w:lastRenderedPageBreak/>
        <w:t>高级的访问控制列表编号范围为</w:t>
      </w:r>
      <w:r>
        <w:rPr>
          <w:rFonts w:hint="eastAsia"/>
        </w:rPr>
        <w:t>3000</w:t>
      </w:r>
      <w:r>
        <w:rPr>
          <w:rFonts w:hint="eastAsia"/>
        </w:rPr>
        <w:t>～</w:t>
      </w:r>
      <w:r>
        <w:rPr>
          <w:rFonts w:hint="eastAsia"/>
        </w:rPr>
        <w:t>3999</w:t>
      </w:r>
      <w:r>
        <w:rPr>
          <w:rFonts w:hint="eastAsia"/>
        </w:rPr>
        <w:t>。既可使用</w:t>
      </w:r>
      <w:r>
        <w:rPr>
          <w:rFonts w:hint="eastAsia"/>
          <w:highlight w:val="yellow"/>
        </w:rPr>
        <w:t>报文的源</w:t>
      </w:r>
      <w:r>
        <w:rPr>
          <w:rFonts w:hint="eastAsia"/>
          <w:highlight w:val="yellow"/>
        </w:rPr>
        <w:t>IP</w:t>
      </w:r>
      <w:r>
        <w:rPr>
          <w:rFonts w:hint="eastAsia"/>
          <w:highlight w:val="yellow"/>
        </w:rPr>
        <w:t>地址，也可使用目的地址、</w:t>
      </w:r>
      <w:r>
        <w:rPr>
          <w:rFonts w:hint="eastAsia"/>
          <w:highlight w:val="yellow"/>
        </w:rPr>
        <w:t>IP</w:t>
      </w:r>
      <w:r>
        <w:rPr>
          <w:rFonts w:hint="eastAsia"/>
          <w:highlight w:val="yellow"/>
        </w:rPr>
        <w:t>优先级、</w:t>
      </w:r>
      <w:r>
        <w:rPr>
          <w:rFonts w:hint="eastAsia"/>
          <w:highlight w:val="yellow"/>
        </w:rPr>
        <w:t>IP</w:t>
      </w:r>
      <w:r>
        <w:rPr>
          <w:rFonts w:hint="eastAsia"/>
          <w:highlight w:val="yellow"/>
        </w:rPr>
        <w:t>协议类型、</w:t>
      </w:r>
      <w:r>
        <w:rPr>
          <w:rFonts w:hint="eastAsia"/>
          <w:highlight w:val="yellow"/>
        </w:rPr>
        <w:t>ICMP</w:t>
      </w:r>
      <w:r>
        <w:rPr>
          <w:rFonts w:hint="eastAsia"/>
          <w:highlight w:val="yellow"/>
        </w:rPr>
        <w:t>类型、</w:t>
      </w:r>
      <w:r>
        <w:rPr>
          <w:rFonts w:hint="eastAsia"/>
          <w:highlight w:val="yellow"/>
        </w:rPr>
        <w:t>TCP</w:t>
      </w:r>
      <w:r>
        <w:rPr>
          <w:rFonts w:hint="eastAsia"/>
          <w:highlight w:val="yellow"/>
        </w:rPr>
        <w:t>源端口</w:t>
      </w:r>
      <w:r>
        <w:rPr>
          <w:rFonts w:hint="eastAsia"/>
          <w:highlight w:val="yellow"/>
        </w:rPr>
        <w:t>/</w:t>
      </w:r>
      <w:r>
        <w:rPr>
          <w:rFonts w:hint="eastAsia"/>
          <w:highlight w:val="yellow"/>
        </w:rPr>
        <w:t>目的端口、</w:t>
      </w:r>
      <w:r>
        <w:rPr>
          <w:rFonts w:hint="eastAsia"/>
          <w:highlight w:val="yellow"/>
        </w:rPr>
        <w:t>UDP</w:t>
      </w:r>
      <w:r>
        <w:rPr>
          <w:rFonts w:hint="eastAsia"/>
          <w:highlight w:val="yellow"/>
        </w:rPr>
        <w:t>源端口</w:t>
      </w:r>
      <w:r>
        <w:rPr>
          <w:rFonts w:hint="eastAsia"/>
          <w:highlight w:val="yellow"/>
        </w:rPr>
        <w:t>/</w:t>
      </w:r>
      <w:r>
        <w:rPr>
          <w:rFonts w:hint="eastAsia"/>
          <w:highlight w:val="yellow"/>
        </w:rPr>
        <w:t>目的端口号等信息来定义规则</w:t>
      </w:r>
      <w:r>
        <w:rPr>
          <w:rFonts w:hint="eastAsia"/>
        </w:rPr>
        <w:t>。</w:t>
      </w:r>
    </w:p>
    <w:p w14:paraId="374F1057" w14:textId="77777777" w:rsidR="00870A08" w:rsidRDefault="003A5418">
      <w:pPr>
        <w:pStyle w:val="13"/>
        <w:ind w:firstLine="420"/>
      </w:pPr>
      <w:r>
        <w:rPr>
          <w:rFonts w:hint="eastAsia"/>
        </w:rPr>
        <w:t>高级访问控制列表可以定义比基本访问控制列表更准确、更丰富、更灵活的规则，也因此得到更加广泛的应用。</w:t>
      </w:r>
    </w:p>
    <w:p w14:paraId="6F329ACA" w14:textId="77777777" w:rsidR="00870A08" w:rsidRDefault="003A5418">
      <w:pPr>
        <w:pStyle w:val="10"/>
      </w:pPr>
      <w:r>
        <w:rPr>
          <w:rFonts w:hint="eastAsia"/>
        </w:rPr>
        <w:t>实验目的</w:t>
      </w:r>
    </w:p>
    <w:p w14:paraId="036938A3" w14:textId="77777777" w:rsidR="00870A08" w:rsidRDefault="003A5418">
      <w:pPr>
        <w:pStyle w:val="12"/>
        <w:numPr>
          <w:ilvl w:val="1"/>
          <w:numId w:val="5"/>
        </w:numPr>
        <w:ind w:firstLineChars="0"/>
        <w:jc w:val="left"/>
      </w:pPr>
      <w:r>
        <w:rPr>
          <w:rFonts w:hint="eastAsia"/>
        </w:rPr>
        <w:t>理解高级访问控制列表的应用场景</w:t>
      </w:r>
    </w:p>
    <w:p w14:paraId="76AE856D" w14:textId="77777777" w:rsidR="00870A08" w:rsidRDefault="003A5418">
      <w:pPr>
        <w:pStyle w:val="12"/>
        <w:numPr>
          <w:ilvl w:val="1"/>
          <w:numId w:val="5"/>
        </w:numPr>
        <w:ind w:firstLineChars="0"/>
        <w:jc w:val="left"/>
      </w:pPr>
      <w:r>
        <w:rPr>
          <w:rFonts w:hint="eastAsia"/>
        </w:rPr>
        <w:t>掌握配置高级</w:t>
      </w:r>
      <w:r>
        <w:t>访问控制列表的方法</w:t>
      </w:r>
    </w:p>
    <w:p w14:paraId="204199FD" w14:textId="77777777" w:rsidR="00870A08" w:rsidRDefault="003A5418">
      <w:pPr>
        <w:pStyle w:val="12"/>
        <w:numPr>
          <w:ilvl w:val="1"/>
          <w:numId w:val="5"/>
        </w:numPr>
        <w:ind w:firstLineChars="0"/>
        <w:jc w:val="left"/>
      </w:pPr>
      <w:r>
        <w:rPr>
          <w:rFonts w:hint="eastAsia"/>
        </w:rPr>
        <w:t>理解高级访问控制列表与基本</w:t>
      </w:r>
      <w:r>
        <w:t>访问控制</w:t>
      </w:r>
      <w:r>
        <w:rPr>
          <w:rFonts w:hint="eastAsia"/>
        </w:rPr>
        <w:t>列表的区别</w:t>
      </w:r>
    </w:p>
    <w:p w14:paraId="0FBD4E43" w14:textId="77777777" w:rsidR="00870A08" w:rsidRDefault="003A5418">
      <w:pPr>
        <w:pStyle w:val="10"/>
      </w:pPr>
      <w:r>
        <w:rPr>
          <w:rFonts w:hint="eastAsia"/>
        </w:rPr>
        <w:t>实验内容</w:t>
      </w:r>
    </w:p>
    <w:p w14:paraId="6C702186" w14:textId="77777777" w:rsidR="00870A08" w:rsidRDefault="003A5418">
      <w:pPr>
        <w:ind w:firstLine="420"/>
        <w:rPr>
          <w:b/>
        </w:rPr>
      </w:pPr>
      <w:r>
        <w:rPr>
          <w:rFonts w:hint="eastAsia"/>
        </w:rPr>
        <w:t>本</w:t>
      </w:r>
      <w:r>
        <w:t>实验模拟企业网络环境，</w:t>
      </w:r>
      <w:r>
        <w:rPr>
          <w:rFonts w:hint="eastAsia"/>
        </w:rPr>
        <w:t>R1</w:t>
      </w:r>
      <w:r>
        <w:rPr>
          <w:rFonts w:hint="eastAsia"/>
        </w:rPr>
        <w:t>为分支</w:t>
      </w:r>
      <w:r>
        <w:t>机构</w:t>
      </w:r>
      <w:r>
        <w:rPr>
          <w:rFonts w:hint="eastAsia"/>
        </w:rPr>
        <w:t>A</w:t>
      </w:r>
      <w:r>
        <w:rPr>
          <w:rFonts w:hint="eastAsia"/>
        </w:rPr>
        <w:t>管理员所在</w:t>
      </w:r>
      <w:r>
        <w:rPr>
          <w:rFonts w:hint="eastAsia"/>
        </w:rPr>
        <w:t>IT</w:t>
      </w:r>
      <w:r>
        <w:rPr>
          <w:rFonts w:hint="eastAsia"/>
        </w:rPr>
        <w:t>部门</w:t>
      </w:r>
      <w:r>
        <w:t>网关，</w:t>
      </w:r>
      <w:r>
        <w:rPr>
          <w:rFonts w:hint="eastAsia"/>
        </w:rPr>
        <w:t>R2</w:t>
      </w:r>
      <w:r>
        <w:rPr>
          <w:rFonts w:hint="eastAsia"/>
        </w:rPr>
        <w:t>为分支</w:t>
      </w:r>
      <w:r>
        <w:t>机构</w:t>
      </w:r>
      <w:r>
        <w:rPr>
          <w:rFonts w:hint="eastAsia"/>
        </w:rPr>
        <w:t>A</w:t>
      </w:r>
      <w:r>
        <w:t>用户</w:t>
      </w:r>
      <w:r>
        <w:rPr>
          <w:rFonts w:hint="eastAsia"/>
        </w:rPr>
        <w:t>部门</w:t>
      </w:r>
      <w:r>
        <w:t>网关，</w:t>
      </w:r>
      <w:r>
        <w:rPr>
          <w:rFonts w:hint="eastAsia"/>
        </w:rPr>
        <w:t>R3</w:t>
      </w:r>
      <w:r>
        <w:rPr>
          <w:rFonts w:hint="eastAsia"/>
        </w:rPr>
        <w:t>为分支机构</w:t>
      </w:r>
      <w:r>
        <w:rPr>
          <w:rFonts w:hint="eastAsia"/>
        </w:rPr>
        <w:t>A</w:t>
      </w:r>
      <w:r>
        <w:rPr>
          <w:rFonts w:hint="eastAsia"/>
        </w:rPr>
        <w:t>去往</w:t>
      </w:r>
      <w:r>
        <w:t>总部</w:t>
      </w:r>
      <w:r>
        <w:rPr>
          <w:rFonts w:hint="eastAsia"/>
        </w:rPr>
        <w:t>出口网关</w:t>
      </w:r>
      <w:r>
        <w:t>设备</w:t>
      </w:r>
      <w:r>
        <w:rPr>
          <w:rFonts w:hint="eastAsia"/>
        </w:rPr>
        <w:t>，</w:t>
      </w:r>
      <w:r>
        <w:rPr>
          <w:rFonts w:hint="eastAsia"/>
        </w:rPr>
        <w:t>R4</w:t>
      </w:r>
      <w:r>
        <w:rPr>
          <w:rFonts w:hint="eastAsia"/>
        </w:rPr>
        <w:t>为总部</w:t>
      </w:r>
      <w:r>
        <w:t>核心路由器设备</w:t>
      </w:r>
      <w:r>
        <w:rPr>
          <w:rFonts w:hint="eastAsia"/>
        </w:rPr>
        <w:t>。企业原始设计思路想要</w:t>
      </w:r>
      <w:r>
        <w:t>通过远程</w:t>
      </w:r>
      <w:r>
        <w:rPr>
          <w:rFonts w:hint="eastAsia"/>
        </w:rPr>
        <w:t>方式</w:t>
      </w:r>
      <w:r>
        <w:t>管理</w:t>
      </w:r>
      <w:proofErr w:type="gramStart"/>
      <w:r>
        <w:t>核心网</w:t>
      </w:r>
      <w:proofErr w:type="gramEnd"/>
      <w:r>
        <w:t>路由器</w:t>
      </w:r>
      <w:r>
        <w:rPr>
          <w:rFonts w:hint="eastAsia"/>
        </w:rPr>
        <w:t>R4</w:t>
      </w:r>
      <w:r>
        <w:rPr>
          <w:rFonts w:hint="eastAsia"/>
        </w:rPr>
        <w:t>，</w:t>
      </w:r>
      <w:r>
        <w:t>要求由</w:t>
      </w:r>
      <w:r>
        <w:rPr>
          <w:rFonts w:hint="eastAsia"/>
        </w:rPr>
        <w:t>R1</w:t>
      </w:r>
      <w:r>
        <w:rPr>
          <w:rFonts w:hint="eastAsia"/>
        </w:rPr>
        <w:t>所连</w:t>
      </w:r>
      <w:r>
        <w:t>的</w:t>
      </w:r>
      <w:r>
        <w:rPr>
          <w:rFonts w:hint="eastAsia"/>
        </w:rPr>
        <w:t>某</w:t>
      </w:r>
      <w:r>
        <w:rPr>
          <w:rFonts w:hint="eastAsia"/>
        </w:rPr>
        <w:t>1</w:t>
      </w:r>
      <w:r>
        <w:rPr>
          <w:rFonts w:hint="eastAsia"/>
        </w:rPr>
        <w:t>台</w:t>
      </w:r>
      <w:r>
        <w:rPr>
          <w:rFonts w:hint="eastAsia"/>
        </w:rPr>
        <w:t>PC</w:t>
      </w:r>
      <w:r>
        <w:rPr>
          <w:rFonts w:hint="eastAsia"/>
        </w:rPr>
        <w:t>（本实验</w:t>
      </w:r>
      <w:r>
        <w:t>使用</w:t>
      </w:r>
      <w:r>
        <w:rPr>
          <w:rFonts w:hint="eastAsia"/>
        </w:rPr>
        <w:t>环回</w:t>
      </w:r>
      <w:r>
        <w:t>接口模拟）</w:t>
      </w:r>
      <w:r>
        <w:rPr>
          <w:rFonts w:hint="eastAsia"/>
        </w:rPr>
        <w:t>，</w:t>
      </w:r>
      <w:r>
        <w:t>地址为</w:t>
      </w:r>
      <w:r>
        <w:rPr>
          <w:rFonts w:hint="eastAsia"/>
        </w:rPr>
        <w:t>1.1.1.1</w:t>
      </w:r>
      <w:r>
        <w:rPr>
          <w:rFonts w:hint="eastAsia"/>
        </w:rPr>
        <w:t>的</w:t>
      </w:r>
      <w:r>
        <w:t>设备</w:t>
      </w:r>
      <w:r>
        <w:rPr>
          <w:rFonts w:hint="eastAsia"/>
        </w:rPr>
        <w:t>可以</w:t>
      </w:r>
      <w:r>
        <w:t>访问</w:t>
      </w:r>
      <w:r>
        <w:rPr>
          <w:rFonts w:hint="eastAsia"/>
        </w:rPr>
        <w:t>R4</w:t>
      </w:r>
      <w:r>
        <w:rPr>
          <w:rFonts w:hint="eastAsia"/>
        </w:rPr>
        <w:t>，其他设备均</w:t>
      </w:r>
      <w:r>
        <w:t>不能访问。同时</w:t>
      </w:r>
      <w:r>
        <w:rPr>
          <w:rFonts w:hint="eastAsia"/>
        </w:rPr>
        <w:t>又要求只能管理</w:t>
      </w:r>
      <w:r>
        <w:rPr>
          <w:rFonts w:hint="eastAsia"/>
        </w:rPr>
        <w:t>R4</w:t>
      </w:r>
      <w:r>
        <w:rPr>
          <w:rFonts w:hint="eastAsia"/>
        </w:rPr>
        <w:t>上的</w:t>
      </w:r>
      <w:r>
        <w:t>4.4.4.4</w:t>
      </w:r>
      <w:r>
        <w:rPr>
          <w:rFonts w:hint="eastAsia"/>
        </w:rPr>
        <w:t>这台</w:t>
      </w:r>
      <w:r>
        <w:t>服务器</w:t>
      </w:r>
      <w:r>
        <w:rPr>
          <w:rFonts w:hint="eastAsia"/>
        </w:rPr>
        <w:t>（本实验</w:t>
      </w:r>
      <w:r>
        <w:t>使用环回口</w:t>
      </w:r>
      <w:r>
        <w:rPr>
          <w:rFonts w:hint="eastAsia"/>
        </w:rPr>
        <w:t>0</w:t>
      </w:r>
      <w:r>
        <w:rPr>
          <w:rFonts w:hint="eastAsia"/>
        </w:rPr>
        <w:t>模拟）</w:t>
      </w:r>
      <w:r>
        <w:t>，</w:t>
      </w:r>
      <w:r>
        <w:rPr>
          <w:rFonts w:hint="eastAsia"/>
        </w:rPr>
        <w:t>另一台同样</w:t>
      </w:r>
      <w:r>
        <w:t>直连</w:t>
      </w:r>
      <w:r>
        <w:rPr>
          <w:rFonts w:hint="eastAsia"/>
        </w:rPr>
        <w:t>R4</w:t>
      </w:r>
      <w:r>
        <w:rPr>
          <w:rFonts w:hint="eastAsia"/>
        </w:rPr>
        <w:t>的</w:t>
      </w:r>
      <w:r>
        <w:t>服务器</w:t>
      </w:r>
      <w:r>
        <w:rPr>
          <w:rFonts w:hint="eastAsia"/>
        </w:rPr>
        <w:t>40</w:t>
      </w:r>
      <w:r>
        <w:t>.40.40.40</w:t>
      </w:r>
      <w:r>
        <w:rPr>
          <w:rFonts w:hint="eastAsia"/>
        </w:rPr>
        <w:t>（本实验</w:t>
      </w:r>
      <w:r>
        <w:t>使用环回口</w:t>
      </w:r>
      <w:r>
        <w:rPr>
          <w:rFonts w:hint="eastAsia"/>
        </w:rPr>
        <w:t>1</w:t>
      </w:r>
      <w:r>
        <w:rPr>
          <w:rFonts w:hint="eastAsia"/>
        </w:rPr>
        <w:t>模拟</w:t>
      </w:r>
      <w:r>
        <w:t>）不能被</w:t>
      </w:r>
      <w:r>
        <w:rPr>
          <w:rFonts w:hint="eastAsia"/>
        </w:rPr>
        <w:t>管理</w:t>
      </w:r>
      <w:r>
        <w:t>。</w:t>
      </w:r>
    </w:p>
    <w:p w14:paraId="24C312EF" w14:textId="77777777" w:rsidR="00870A08" w:rsidRDefault="003A5418">
      <w:pPr>
        <w:pStyle w:val="10"/>
      </w:pPr>
      <w:r>
        <w:rPr>
          <w:rFonts w:hint="eastAsia"/>
        </w:rPr>
        <w:t>实验拓扑</w:t>
      </w:r>
    </w:p>
    <w:p w14:paraId="6ABA1B09" w14:textId="77777777" w:rsidR="00870A08" w:rsidRDefault="003A5418">
      <w:pPr>
        <w:pStyle w:val="aff6"/>
        <w:jc w:val="center"/>
      </w:pPr>
      <w:r>
        <w:rPr>
          <w:noProof/>
          <w:lang w:val="en-GB"/>
        </w:rPr>
        <w:drawing>
          <wp:inline distT="0" distB="0" distL="0" distR="0" wp14:anchorId="06FEE878" wp14:editId="7C28E948">
            <wp:extent cx="4400550" cy="2733675"/>
            <wp:effectExtent l="19050" t="0" r="0" b="0"/>
            <wp:docPr id="527" name="图片 1"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1" descr="捕获.PNG"/>
                    <pic:cNvPicPr>
                      <a:picLocks noChangeAspect="1"/>
                    </pic:cNvPicPr>
                  </pic:nvPicPr>
                  <pic:blipFill>
                    <a:blip r:embed="rId168" cstate="print">
                      <a:grayscl/>
                    </a:blip>
                    <a:stretch>
                      <a:fillRect/>
                    </a:stretch>
                  </pic:blipFill>
                  <pic:spPr>
                    <a:xfrm>
                      <a:off x="0" y="0"/>
                      <a:ext cx="4401165" cy="2734057"/>
                    </a:xfrm>
                    <a:prstGeom prst="rect">
                      <a:avLst/>
                    </a:prstGeom>
                  </pic:spPr>
                </pic:pic>
              </a:graphicData>
            </a:graphic>
          </wp:inline>
        </w:drawing>
      </w:r>
    </w:p>
    <w:p w14:paraId="00AC1BAA" w14:textId="77777777" w:rsidR="00870A08" w:rsidRDefault="003A5418">
      <w:pPr>
        <w:pStyle w:val="aff6"/>
        <w:jc w:val="center"/>
      </w:pPr>
      <w:r>
        <w:rPr>
          <w:rFonts w:hint="eastAsia"/>
        </w:rPr>
        <w:lastRenderedPageBreak/>
        <w:t>图</w:t>
      </w:r>
      <w:r>
        <w:rPr>
          <w:rFonts w:hint="eastAsia"/>
        </w:rPr>
        <w:t xml:space="preserve">10-2 </w:t>
      </w:r>
      <w:r>
        <w:rPr>
          <w:rFonts w:hint="eastAsia"/>
        </w:rPr>
        <w:t>配置高级的访问控制列表拓扑图</w:t>
      </w:r>
    </w:p>
    <w:p w14:paraId="65ADF1BE" w14:textId="77777777" w:rsidR="00870A08" w:rsidRDefault="003A5418">
      <w:pPr>
        <w:pStyle w:val="10"/>
      </w:pPr>
      <w:r>
        <w:rPr>
          <w:rFonts w:hint="eastAsia"/>
        </w:rPr>
        <w:t>实验编址表</w:t>
      </w:r>
    </w:p>
    <w:tbl>
      <w:tblPr>
        <w:tblStyle w:val="af6"/>
        <w:tblW w:w="8296" w:type="dxa"/>
        <w:jc w:val="center"/>
        <w:tblLayout w:type="fixed"/>
        <w:tblLook w:val="04A0" w:firstRow="1" w:lastRow="0" w:firstColumn="1" w:lastColumn="0" w:noHBand="0" w:noVBand="1"/>
      </w:tblPr>
      <w:tblGrid>
        <w:gridCol w:w="1467"/>
        <w:gridCol w:w="1646"/>
        <w:gridCol w:w="1764"/>
        <w:gridCol w:w="2054"/>
        <w:gridCol w:w="1365"/>
      </w:tblGrid>
      <w:tr w:rsidR="00870A08" w14:paraId="78B50BEF" w14:textId="77777777">
        <w:trPr>
          <w:trHeight w:val="471"/>
          <w:jc w:val="center"/>
        </w:trPr>
        <w:tc>
          <w:tcPr>
            <w:tcW w:w="1467" w:type="dxa"/>
            <w:vAlign w:val="center"/>
          </w:tcPr>
          <w:p w14:paraId="5D1FED93" w14:textId="77777777" w:rsidR="00870A08" w:rsidRDefault="003A5418">
            <w:pPr>
              <w:spacing w:line="240" w:lineRule="auto"/>
              <w:ind w:firstLineChars="0" w:firstLine="0"/>
              <w:jc w:val="center"/>
            </w:pPr>
            <w:r>
              <w:rPr>
                <w:rFonts w:hint="eastAsia"/>
              </w:rPr>
              <w:t>设备</w:t>
            </w:r>
          </w:p>
        </w:tc>
        <w:tc>
          <w:tcPr>
            <w:tcW w:w="1646" w:type="dxa"/>
            <w:vAlign w:val="center"/>
          </w:tcPr>
          <w:p w14:paraId="2CEA06C2" w14:textId="77777777" w:rsidR="00870A08" w:rsidRDefault="003A5418">
            <w:pPr>
              <w:spacing w:line="240" w:lineRule="auto"/>
              <w:ind w:firstLineChars="0" w:firstLine="0"/>
              <w:jc w:val="center"/>
            </w:pPr>
            <w:r>
              <w:rPr>
                <w:rFonts w:hint="eastAsia"/>
              </w:rPr>
              <w:t>接口</w:t>
            </w:r>
          </w:p>
        </w:tc>
        <w:tc>
          <w:tcPr>
            <w:tcW w:w="1764" w:type="dxa"/>
            <w:vAlign w:val="center"/>
          </w:tcPr>
          <w:p w14:paraId="2911F899" w14:textId="77777777" w:rsidR="00870A08" w:rsidRDefault="003A5418">
            <w:pPr>
              <w:spacing w:line="240" w:lineRule="auto"/>
              <w:ind w:firstLineChars="0" w:firstLine="0"/>
              <w:jc w:val="center"/>
            </w:pPr>
            <w:r>
              <w:rPr>
                <w:rFonts w:hint="eastAsia"/>
              </w:rPr>
              <w:t>IP</w:t>
            </w:r>
            <w:r>
              <w:rPr>
                <w:rFonts w:hint="eastAsia"/>
              </w:rPr>
              <w:t>地址</w:t>
            </w:r>
          </w:p>
        </w:tc>
        <w:tc>
          <w:tcPr>
            <w:tcW w:w="2054" w:type="dxa"/>
            <w:vAlign w:val="center"/>
          </w:tcPr>
          <w:p w14:paraId="317AE14C" w14:textId="77777777" w:rsidR="00870A08" w:rsidRDefault="003A5418">
            <w:pPr>
              <w:spacing w:line="240" w:lineRule="auto"/>
              <w:ind w:firstLineChars="0" w:firstLine="0"/>
              <w:jc w:val="center"/>
            </w:pPr>
            <w:r>
              <w:rPr>
                <w:rFonts w:hint="eastAsia"/>
              </w:rPr>
              <w:t>子网掩码</w:t>
            </w:r>
          </w:p>
        </w:tc>
        <w:tc>
          <w:tcPr>
            <w:tcW w:w="1365" w:type="dxa"/>
            <w:vAlign w:val="center"/>
          </w:tcPr>
          <w:p w14:paraId="5221E0AC" w14:textId="77777777" w:rsidR="00870A08" w:rsidRDefault="003A5418">
            <w:pPr>
              <w:spacing w:line="240" w:lineRule="auto"/>
              <w:ind w:firstLineChars="0" w:firstLine="0"/>
              <w:jc w:val="center"/>
            </w:pPr>
            <w:r>
              <w:rPr>
                <w:rFonts w:hint="eastAsia"/>
              </w:rPr>
              <w:t>默认网关</w:t>
            </w:r>
          </w:p>
        </w:tc>
      </w:tr>
      <w:tr w:rsidR="00870A08" w14:paraId="6113AFCF" w14:textId="77777777">
        <w:trPr>
          <w:trHeight w:val="181"/>
          <w:jc w:val="center"/>
        </w:trPr>
        <w:tc>
          <w:tcPr>
            <w:tcW w:w="1467" w:type="dxa"/>
            <w:vMerge w:val="restart"/>
            <w:vAlign w:val="center"/>
          </w:tcPr>
          <w:p w14:paraId="5497CDC7" w14:textId="77777777" w:rsidR="00870A08" w:rsidRDefault="003A5418">
            <w:pPr>
              <w:spacing w:line="240" w:lineRule="auto"/>
              <w:ind w:firstLineChars="0" w:firstLine="0"/>
              <w:jc w:val="center"/>
            </w:pPr>
            <w:r>
              <w:t>R1</w:t>
            </w:r>
            <w:r>
              <w:rPr>
                <w:rFonts w:hint="eastAsia"/>
              </w:rPr>
              <w:t>(AR2220)</w:t>
            </w:r>
          </w:p>
        </w:tc>
        <w:tc>
          <w:tcPr>
            <w:tcW w:w="1646" w:type="dxa"/>
            <w:vAlign w:val="center"/>
          </w:tcPr>
          <w:p w14:paraId="5EBE322B" w14:textId="77777777" w:rsidR="00870A08" w:rsidRDefault="003A5418">
            <w:pPr>
              <w:spacing w:line="240" w:lineRule="auto"/>
              <w:ind w:firstLineChars="0" w:firstLine="0"/>
              <w:jc w:val="center"/>
            </w:pPr>
            <w:r>
              <w:t>G</w:t>
            </w:r>
            <w:r>
              <w:rPr>
                <w:rFonts w:hint="eastAsia"/>
              </w:rPr>
              <w:t>E 0/0/0</w:t>
            </w:r>
          </w:p>
        </w:tc>
        <w:tc>
          <w:tcPr>
            <w:tcW w:w="1764" w:type="dxa"/>
            <w:vAlign w:val="center"/>
          </w:tcPr>
          <w:p w14:paraId="41978485" w14:textId="77777777" w:rsidR="00870A08" w:rsidRDefault="003A5418">
            <w:pPr>
              <w:spacing w:line="240" w:lineRule="auto"/>
              <w:ind w:firstLineChars="0" w:firstLine="0"/>
              <w:jc w:val="center"/>
            </w:pPr>
            <w:r>
              <w:rPr>
                <w:rFonts w:hint="eastAsia"/>
              </w:rPr>
              <w:t>10.</w:t>
            </w:r>
            <w:r>
              <w:t>0.13.1</w:t>
            </w:r>
          </w:p>
        </w:tc>
        <w:tc>
          <w:tcPr>
            <w:tcW w:w="2054" w:type="dxa"/>
            <w:vAlign w:val="center"/>
          </w:tcPr>
          <w:p w14:paraId="6CC3C78B" w14:textId="77777777" w:rsidR="00870A08" w:rsidRDefault="003A5418">
            <w:pPr>
              <w:spacing w:line="240" w:lineRule="auto"/>
              <w:ind w:firstLineChars="0" w:firstLine="0"/>
              <w:jc w:val="center"/>
            </w:pPr>
            <w:r>
              <w:rPr>
                <w:rFonts w:hint="eastAsia"/>
              </w:rPr>
              <w:t>255.255.255.0</w:t>
            </w:r>
          </w:p>
        </w:tc>
        <w:tc>
          <w:tcPr>
            <w:tcW w:w="1365" w:type="dxa"/>
          </w:tcPr>
          <w:p w14:paraId="2DCB088C" w14:textId="77777777" w:rsidR="00870A08" w:rsidRDefault="003A5418">
            <w:pPr>
              <w:spacing w:line="240" w:lineRule="auto"/>
              <w:ind w:firstLineChars="0" w:firstLine="0"/>
              <w:jc w:val="center"/>
            </w:pPr>
            <w:r>
              <w:rPr>
                <w:rFonts w:hint="eastAsia"/>
              </w:rPr>
              <w:t>N/A</w:t>
            </w:r>
          </w:p>
        </w:tc>
      </w:tr>
      <w:tr w:rsidR="00870A08" w14:paraId="2B1FCB29" w14:textId="77777777">
        <w:trPr>
          <w:trHeight w:val="181"/>
          <w:jc w:val="center"/>
        </w:trPr>
        <w:tc>
          <w:tcPr>
            <w:tcW w:w="1467" w:type="dxa"/>
            <w:vMerge/>
            <w:vAlign w:val="center"/>
          </w:tcPr>
          <w:p w14:paraId="4B4C86F1" w14:textId="77777777" w:rsidR="00870A08" w:rsidRDefault="00870A08">
            <w:pPr>
              <w:spacing w:line="240" w:lineRule="auto"/>
              <w:ind w:firstLine="420"/>
              <w:jc w:val="center"/>
            </w:pPr>
          </w:p>
        </w:tc>
        <w:tc>
          <w:tcPr>
            <w:tcW w:w="1646" w:type="dxa"/>
            <w:vAlign w:val="center"/>
          </w:tcPr>
          <w:p w14:paraId="51E1B739"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764" w:type="dxa"/>
            <w:vAlign w:val="center"/>
          </w:tcPr>
          <w:p w14:paraId="5B3EE038" w14:textId="77777777" w:rsidR="00870A08" w:rsidRDefault="003A5418">
            <w:pPr>
              <w:spacing w:line="240" w:lineRule="auto"/>
              <w:ind w:firstLineChars="0" w:firstLine="0"/>
              <w:jc w:val="center"/>
            </w:pPr>
            <w:r>
              <w:t>1.1.1.1</w:t>
            </w:r>
          </w:p>
        </w:tc>
        <w:tc>
          <w:tcPr>
            <w:tcW w:w="2054" w:type="dxa"/>
            <w:vAlign w:val="center"/>
          </w:tcPr>
          <w:p w14:paraId="162CAE5F" w14:textId="77777777" w:rsidR="00870A08" w:rsidRDefault="003A5418">
            <w:pPr>
              <w:spacing w:line="240" w:lineRule="auto"/>
              <w:ind w:firstLineChars="0" w:firstLine="0"/>
              <w:jc w:val="center"/>
            </w:pPr>
            <w:r>
              <w:rPr>
                <w:rFonts w:hint="eastAsia"/>
              </w:rPr>
              <w:t>255.255.255.</w:t>
            </w:r>
            <w:r>
              <w:t>255</w:t>
            </w:r>
          </w:p>
        </w:tc>
        <w:tc>
          <w:tcPr>
            <w:tcW w:w="1365" w:type="dxa"/>
          </w:tcPr>
          <w:p w14:paraId="4B2A26D0" w14:textId="77777777" w:rsidR="00870A08" w:rsidRDefault="003A5418">
            <w:pPr>
              <w:spacing w:line="240" w:lineRule="auto"/>
              <w:ind w:firstLineChars="0" w:firstLine="0"/>
              <w:jc w:val="center"/>
            </w:pPr>
            <w:r>
              <w:rPr>
                <w:rFonts w:hint="eastAsia"/>
              </w:rPr>
              <w:t>N/A</w:t>
            </w:r>
          </w:p>
        </w:tc>
      </w:tr>
      <w:tr w:rsidR="00870A08" w14:paraId="46971C84" w14:textId="77777777">
        <w:trPr>
          <w:trHeight w:val="151"/>
          <w:jc w:val="center"/>
        </w:trPr>
        <w:tc>
          <w:tcPr>
            <w:tcW w:w="1467" w:type="dxa"/>
            <w:vAlign w:val="center"/>
          </w:tcPr>
          <w:p w14:paraId="7DC1B650" w14:textId="77777777" w:rsidR="00870A08" w:rsidRDefault="003A5418">
            <w:pPr>
              <w:spacing w:line="240" w:lineRule="auto"/>
              <w:ind w:firstLineChars="0" w:firstLine="0"/>
              <w:jc w:val="center"/>
            </w:pPr>
            <w:r>
              <w:t>R2</w:t>
            </w:r>
            <w:r>
              <w:rPr>
                <w:rFonts w:hint="eastAsia"/>
              </w:rPr>
              <w:t>(AR2220)</w:t>
            </w:r>
          </w:p>
        </w:tc>
        <w:tc>
          <w:tcPr>
            <w:tcW w:w="1646" w:type="dxa"/>
            <w:vAlign w:val="center"/>
          </w:tcPr>
          <w:p w14:paraId="0B7C13C7" w14:textId="77777777" w:rsidR="00870A08" w:rsidRDefault="003A5418">
            <w:pPr>
              <w:spacing w:line="240" w:lineRule="auto"/>
              <w:ind w:firstLineChars="0" w:firstLine="0"/>
              <w:jc w:val="center"/>
            </w:pPr>
            <w:r>
              <w:t>G</w:t>
            </w:r>
            <w:r>
              <w:rPr>
                <w:rFonts w:hint="eastAsia"/>
              </w:rPr>
              <w:t>E 0/0/0</w:t>
            </w:r>
          </w:p>
        </w:tc>
        <w:tc>
          <w:tcPr>
            <w:tcW w:w="1764" w:type="dxa"/>
            <w:vAlign w:val="center"/>
          </w:tcPr>
          <w:p w14:paraId="320F5E62" w14:textId="77777777" w:rsidR="00870A08" w:rsidRDefault="003A5418">
            <w:pPr>
              <w:spacing w:line="240" w:lineRule="auto"/>
              <w:ind w:firstLineChars="0" w:firstLine="0"/>
              <w:jc w:val="center"/>
            </w:pPr>
            <w:r>
              <w:rPr>
                <w:rFonts w:hint="eastAsia"/>
              </w:rPr>
              <w:t>10.</w:t>
            </w:r>
            <w:r>
              <w:t>0.23.2</w:t>
            </w:r>
          </w:p>
        </w:tc>
        <w:tc>
          <w:tcPr>
            <w:tcW w:w="2054" w:type="dxa"/>
            <w:vAlign w:val="center"/>
          </w:tcPr>
          <w:p w14:paraId="12A4AC12" w14:textId="77777777" w:rsidR="00870A08" w:rsidRDefault="003A5418">
            <w:pPr>
              <w:spacing w:line="240" w:lineRule="auto"/>
              <w:ind w:firstLineChars="0" w:firstLine="0"/>
              <w:jc w:val="center"/>
            </w:pPr>
            <w:r>
              <w:rPr>
                <w:rFonts w:hint="eastAsia"/>
              </w:rPr>
              <w:t>255.255.255.0</w:t>
            </w:r>
          </w:p>
        </w:tc>
        <w:tc>
          <w:tcPr>
            <w:tcW w:w="1365" w:type="dxa"/>
          </w:tcPr>
          <w:p w14:paraId="5269F98B" w14:textId="77777777" w:rsidR="00870A08" w:rsidRDefault="003A5418">
            <w:pPr>
              <w:spacing w:line="240" w:lineRule="auto"/>
              <w:ind w:firstLineChars="0" w:firstLine="0"/>
              <w:jc w:val="center"/>
            </w:pPr>
            <w:r>
              <w:rPr>
                <w:rFonts w:hint="eastAsia"/>
              </w:rPr>
              <w:t>N/A</w:t>
            </w:r>
          </w:p>
        </w:tc>
      </w:tr>
      <w:tr w:rsidR="00870A08" w14:paraId="00990D98" w14:textId="77777777">
        <w:trPr>
          <w:trHeight w:val="102"/>
          <w:jc w:val="center"/>
        </w:trPr>
        <w:tc>
          <w:tcPr>
            <w:tcW w:w="1467" w:type="dxa"/>
            <w:vMerge w:val="restart"/>
            <w:vAlign w:val="center"/>
          </w:tcPr>
          <w:p w14:paraId="2E2DD7AF" w14:textId="77777777" w:rsidR="00870A08" w:rsidRDefault="003A5418">
            <w:pPr>
              <w:spacing w:line="240" w:lineRule="auto"/>
              <w:ind w:firstLineChars="0" w:firstLine="0"/>
              <w:jc w:val="center"/>
            </w:pPr>
            <w:r>
              <w:t>R3</w:t>
            </w:r>
            <w:r>
              <w:rPr>
                <w:rFonts w:hint="eastAsia"/>
              </w:rPr>
              <w:t>(AR2220)</w:t>
            </w:r>
          </w:p>
        </w:tc>
        <w:tc>
          <w:tcPr>
            <w:tcW w:w="1646" w:type="dxa"/>
            <w:vAlign w:val="center"/>
          </w:tcPr>
          <w:p w14:paraId="2FB82559" w14:textId="77777777" w:rsidR="00870A08" w:rsidRDefault="003A5418">
            <w:pPr>
              <w:spacing w:line="240" w:lineRule="auto"/>
              <w:ind w:firstLineChars="0" w:firstLine="0"/>
              <w:jc w:val="center"/>
            </w:pPr>
            <w:r>
              <w:t>G</w:t>
            </w:r>
            <w:r>
              <w:rPr>
                <w:rFonts w:hint="eastAsia"/>
              </w:rPr>
              <w:t>E 0/0/0</w:t>
            </w:r>
          </w:p>
        </w:tc>
        <w:tc>
          <w:tcPr>
            <w:tcW w:w="1764" w:type="dxa"/>
            <w:vAlign w:val="center"/>
          </w:tcPr>
          <w:p w14:paraId="467D99D4" w14:textId="77777777" w:rsidR="00870A08" w:rsidRDefault="003A5418">
            <w:pPr>
              <w:spacing w:line="240" w:lineRule="auto"/>
              <w:ind w:firstLineChars="0" w:firstLine="0"/>
              <w:jc w:val="center"/>
            </w:pPr>
            <w:r>
              <w:rPr>
                <w:rFonts w:hint="eastAsia"/>
              </w:rPr>
              <w:t>10.0.13.3</w:t>
            </w:r>
          </w:p>
        </w:tc>
        <w:tc>
          <w:tcPr>
            <w:tcW w:w="2054" w:type="dxa"/>
            <w:vAlign w:val="center"/>
          </w:tcPr>
          <w:p w14:paraId="5B833354" w14:textId="77777777" w:rsidR="00870A08" w:rsidRDefault="003A5418">
            <w:pPr>
              <w:spacing w:line="240" w:lineRule="auto"/>
              <w:ind w:firstLineChars="0" w:firstLine="0"/>
              <w:jc w:val="center"/>
            </w:pPr>
            <w:r>
              <w:rPr>
                <w:rFonts w:hint="eastAsia"/>
              </w:rPr>
              <w:t>255.255.255.0</w:t>
            </w:r>
          </w:p>
        </w:tc>
        <w:tc>
          <w:tcPr>
            <w:tcW w:w="1365" w:type="dxa"/>
          </w:tcPr>
          <w:p w14:paraId="53550B23" w14:textId="77777777" w:rsidR="00870A08" w:rsidRDefault="003A5418">
            <w:pPr>
              <w:spacing w:line="240" w:lineRule="auto"/>
              <w:ind w:firstLineChars="0" w:firstLine="0"/>
              <w:jc w:val="center"/>
            </w:pPr>
            <w:r>
              <w:rPr>
                <w:rFonts w:hint="eastAsia"/>
              </w:rPr>
              <w:t>N/A</w:t>
            </w:r>
          </w:p>
        </w:tc>
      </w:tr>
      <w:tr w:rsidR="00870A08" w14:paraId="024D2CA5" w14:textId="77777777">
        <w:trPr>
          <w:trHeight w:val="100"/>
          <w:jc w:val="center"/>
        </w:trPr>
        <w:tc>
          <w:tcPr>
            <w:tcW w:w="1467" w:type="dxa"/>
            <w:vMerge/>
            <w:vAlign w:val="center"/>
          </w:tcPr>
          <w:p w14:paraId="0AAB2576" w14:textId="77777777" w:rsidR="00870A08" w:rsidRDefault="00870A08">
            <w:pPr>
              <w:spacing w:line="240" w:lineRule="auto"/>
              <w:ind w:firstLine="420"/>
              <w:jc w:val="center"/>
            </w:pPr>
          </w:p>
        </w:tc>
        <w:tc>
          <w:tcPr>
            <w:tcW w:w="1646" w:type="dxa"/>
            <w:vAlign w:val="center"/>
          </w:tcPr>
          <w:p w14:paraId="62C8DDE8" w14:textId="77777777" w:rsidR="00870A08" w:rsidRDefault="003A5418">
            <w:pPr>
              <w:spacing w:line="240" w:lineRule="auto"/>
              <w:ind w:firstLineChars="0" w:firstLine="0"/>
              <w:jc w:val="center"/>
            </w:pPr>
            <w:r>
              <w:t>G</w:t>
            </w:r>
            <w:r>
              <w:rPr>
                <w:rFonts w:hint="eastAsia"/>
              </w:rPr>
              <w:t>E 0/0/1</w:t>
            </w:r>
          </w:p>
        </w:tc>
        <w:tc>
          <w:tcPr>
            <w:tcW w:w="1764" w:type="dxa"/>
            <w:vAlign w:val="center"/>
          </w:tcPr>
          <w:p w14:paraId="4EF601E8" w14:textId="77777777" w:rsidR="00870A08" w:rsidRDefault="003A5418">
            <w:pPr>
              <w:spacing w:line="240" w:lineRule="auto"/>
              <w:ind w:firstLineChars="0" w:firstLine="0"/>
              <w:jc w:val="center"/>
            </w:pPr>
            <w:r>
              <w:rPr>
                <w:rFonts w:hint="eastAsia"/>
              </w:rPr>
              <w:t>10.0.23.3</w:t>
            </w:r>
          </w:p>
        </w:tc>
        <w:tc>
          <w:tcPr>
            <w:tcW w:w="2054" w:type="dxa"/>
            <w:vAlign w:val="center"/>
          </w:tcPr>
          <w:p w14:paraId="4EB403BD" w14:textId="77777777" w:rsidR="00870A08" w:rsidRDefault="003A5418">
            <w:pPr>
              <w:spacing w:line="240" w:lineRule="auto"/>
              <w:ind w:firstLineChars="0" w:firstLine="0"/>
              <w:jc w:val="center"/>
            </w:pPr>
            <w:r>
              <w:rPr>
                <w:rFonts w:hint="eastAsia"/>
              </w:rPr>
              <w:t>255.255.255.0</w:t>
            </w:r>
          </w:p>
        </w:tc>
        <w:tc>
          <w:tcPr>
            <w:tcW w:w="1365" w:type="dxa"/>
          </w:tcPr>
          <w:p w14:paraId="6B00370F" w14:textId="77777777" w:rsidR="00870A08" w:rsidRDefault="003A5418">
            <w:pPr>
              <w:spacing w:line="240" w:lineRule="auto"/>
              <w:ind w:firstLineChars="0" w:firstLine="0"/>
              <w:jc w:val="center"/>
            </w:pPr>
            <w:r>
              <w:rPr>
                <w:rFonts w:hint="eastAsia"/>
              </w:rPr>
              <w:t>N/A</w:t>
            </w:r>
          </w:p>
        </w:tc>
      </w:tr>
      <w:tr w:rsidR="00870A08" w14:paraId="3E2723CB" w14:textId="77777777">
        <w:trPr>
          <w:trHeight w:val="82"/>
          <w:jc w:val="center"/>
        </w:trPr>
        <w:tc>
          <w:tcPr>
            <w:tcW w:w="1467" w:type="dxa"/>
            <w:vMerge/>
            <w:vAlign w:val="center"/>
          </w:tcPr>
          <w:p w14:paraId="65B66286" w14:textId="77777777" w:rsidR="00870A08" w:rsidRDefault="00870A08">
            <w:pPr>
              <w:spacing w:line="240" w:lineRule="auto"/>
              <w:ind w:firstLine="420"/>
              <w:jc w:val="center"/>
            </w:pPr>
          </w:p>
        </w:tc>
        <w:tc>
          <w:tcPr>
            <w:tcW w:w="1646" w:type="dxa"/>
            <w:vAlign w:val="center"/>
          </w:tcPr>
          <w:p w14:paraId="20EE8B72" w14:textId="77777777" w:rsidR="00870A08" w:rsidRDefault="003A5418">
            <w:pPr>
              <w:spacing w:line="240" w:lineRule="auto"/>
              <w:ind w:firstLineChars="0" w:firstLine="0"/>
              <w:jc w:val="center"/>
            </w:pPr>
            <w:r>
              <w:t>G</w:t>
            </w:r>
            <w:r>
              <w:rPr>
                <w:rFonts w:hint="eastAsia"/>
              </w:rPr>
              <w:t>E 0/0/2</w:t>
            </w:r>
          </w:p>
        </w:tc>
        <w:tc>
          <w:tcPr>
            <w:tcW w:w="1764" w:type="dxa"/>
            <w:vAlign w:val="center"/>
          </w:tcPr>
          <w:p w14:paraId="7A6859F2" w14:textId="77777777" w:rsidR="00870A08" w:rsidRDefault="003A5418">
            <w:pPr>
              <w:spacing w:line="240" w:lineRule="auto"/>
              <w:ind w:firstLineChars="0" w:firstLine="0"/>
              <w:jc w:val="center"/>
            </w:pPr>
            <w:r>
              <w:rPr>
                <w:rFonts w:hint="eastAsia"/>
              </w:rPr>
              <w:t>10.0.</w:t>
            </w:r>
            <w:r>
              <w:t>34</w:t>
            </w:r>
            <w:r>
              <w:rPr>
                <w:rFonts w:hint="eastAsia"/>
              </w:rPr>
              <w:t>.3</w:t>
            </w:r>
          </w:p>
        </w:tc>
        <w:tc>
          <w:tcPr>
            <w:tcW w:w="2054" w:type="dxa"/>
            <w:vAlign w:val="center"/>
          </w:tcPr>
          <w:p w14:paraId="104F8856" w14:textId="77777777" w:rsidR="00870A08" w:rsidRDefault="003A5418">
            <w:pPr>
              <w:spacing w:line="240" w:lineRule="auto"/>
              <w:ind w:firstLineChars="0" w:firstLine="0"/>
              <w:jc w:val="center"/>
            </w:pPr>
            <w:r>
              <w:rPr>
                <w:rFonts w:hint="eastAsia"/>
              </w:rPr>
              <w:t>255.255.255.0</w:t>
            </w:r>
          </w:p>
        </w:tc>
        <w:tc>
          <w:tcPr>
            <w:tcW w:w="1365" w:type="dxa"/>
          </w:tcPr>
          <w:p w14:paraId="562E029D" w14:textId="77777777" w:rsidR="00870A08" w:rsidRDefault="003A5418">
            <w:pPr>
              <w:spacing w:line="240" w:lineRule="auto"/>
              <w:ind w:firstLineChars="0" w:firstLine="0"/>
              <w:jc w:val="center"/>
            </w:pPr>
            <w:r>
              <w:rPr>
                <w:rFonts w:hint="eastAsia"/>
              </w:rPr>
              <w:t>N/A</w:t>
            </w:r>
          </w:p>
        </w:tc>
      </w:tr>
      <w:tr w:rsidR="00870A08" w14:paraId="307FFA94" w14:textId="77777777">
        <w:trPr>
          <w:trHeight w:val="82"/>
          <w:jc w:val="center"/>
        </w:trPr>
        <w:tc>
          <w:tcPr>
            <w:tcW w:w="1467" w:type="dxa"/>
            <w:vMerge/>
            <w:vAlign w:val="center"/>
          </w:tcPr>
          <w:p w14:paraId="7E94E5A7" w14:textId="77777777" w:rsidR="00870A08" w:rsidRDefault="00870A08">
            <w:pPr>
              <w:spacing w:line="240" w:lineRule="auto"/>
              <w:ind w:firstLine="420"/>
              <w:jc w:val="center"/>
            </w:pPr>
          </w:p>
        </w:tc>
        <w:tc>
          <w:tcPr>
            <w:tcW w:w="1646" w:type="dxa"/>
            <w:vAlign w:val="center"/>
          </w:tcPr>
          <w:p w14:paraId="313B3FBD"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764" w:type="dxa"/>
            <w:vAlign w:val="center"/>
          </w:tcPr>
          <w:p w14:paraId="49090A1B" w14:textId="77777777" w:rsidR="00870A08" w:rsidRDefault="003A5418">
            <w:pPr>
              <w:spacing w:line="240" w:lineRule="auto"/>
              <w:ind w:firstLineChars="0" w:firstLine="0"/>
              <w:jc w:val="center"/>
            </w:pPr>
            <w:r>
              <w:t>3.3.3.3</w:t>
            </w:r>
          </w:p>
        </w:tc>
        <w:tc>
          <w:tcPr>
            <w:tcW w:w="2054" w:type="dxa"/>
            <w:vAlign w:val="center"/>
          </w:tcPr>
          <w:p w14:paraId="7AD57C7B" w14:textId="77777777" w:rsidR="00870A08" w:rsidRDefault="003A5418">
            <w:pPr>
              <w:spacing w:line="240" w:lineRule="auto"/>
              <w:ind w:firstLineChars="0" w:firstLine="0"/>
              <w:jc w:val="center"/>
            </w:pPr>
            <w:r>
              <w:rPr>
                <w:rFonts w:hint="eastAsia"/>
              </w:rPr>
              <w:t>255.255.255.</w:t>
            </w:r>
            <w:r>
              <w:t>255</w:t>
            </w:r>
          </w:p>
        </w:tc>
        <w:tc>
          <w:tcPr>
            <w:tcW w:w="1365" w:type="dxa"/>
          </w:tcPr>
          <w:p w14:paraId="6B15703E" w14:textId="77777777" w:rsidR="00870A08" w:rsidRDefault="003A5418">
            <w:pPr>
              <w:spacing w:line="240" w:lineRule="auto"/>
              <w:ind w:firstLineChars="0" w:firstLine="0"/>
              <w:jc w:val="center"/>
            </w:pPr>
            <w:r>
              <w:rPr>
                <w:rFonts w:hint="eastAsia"/>
              </w:rPr>
              <w:t>N/A</w:t>
            </w:r>
          </w:p>
        </w:tc>
      </w:tr>
      <w:tr w:rsidR="00870A08" w14:paraId="30E86702" w14:textId="77777777">
        <w:trPr>
          <w:trHeight w:val="151"/>
          <w:jc w:val="center"/>
        </w:trPr>
        <w:tc>
          <w:tcPr>
            <w:tcW w:w="1467" w:type="dxa"/>
            <w:vMerge w:val="restart"/>
            <w:vAlign w:val="center"/>
          </w:tcPr>
          <w:p w14:paraId="38BCC394" w14:textId="77777777" w:rsidR="00870A08" w:rsidRDefault="003A5418">
            <w:pPr>
              <w:spacing w:line="240" w:lineRule="auto"/>
              <w:ind w:firstLineChars="0" w:firstLine="0"/>
              <w:jc w:val="center"/>
            </w:pPr>
            <w:r>
              <w:t>R4</w:t>
            </w:r>
            <w:r>
              <w:rPr>
                <w:rFonts w:hint="eastAsia"/>
              </w:rPr>
              <w:t>(AR2220)</w:t>
            </w:r>
          </w:p>
        </w:tc>
        <w:tc>
          <w:tcPr>
            <w:tcW w:w="1646" w:type="dxa"/>
            <w:vAlign w:val="center"/>
          </w:tcPr>
          <w:p w14:paraId="3CA7C701" w14:textId="77777777" w:rsidR="00870A08" w:rsidRDefault="003A5418">
            <w:pPr>
              <w:spacing w:line="240" w:lineRule="auto"/>
              <w:ind w:firstLineChars="0" w:firstLine="0"/>
              <w:jc w:val="center"/>
            </w:pPr>
            <w:r>
              <w:t>G</w:t>
            </w:r>
            <w:r>
              <w:rPr>
                <w:rFonts w:hint="eastAsia"/>
              </w:rPr>
              <w:t>E 0/0/0</w:t>
            </w:r>
          </w:p>
        </w:tc>
        <w:tc>
          <w:tcPr>
            <w:tcW w:w="1764" w:type="dxa"/>
            <w:vAlign w:val="center"/>
          </w:tcPr>
          <w:p w14:paraId="0B8A3AB9" w14:textId="77777777" w:rsidR="00870A08" w:rsidRDefault="003A5418">
            <w:pPr>
              <w:spacing w:line="240" w:lineRule="auto"/>
              <w:ind w:firstLineChars="0" w:firstLine="0"/>
              <w:jc w:val="center"/>
            </w:pPr>
            <w:r>
              <w:rPr>
                <w:rFonts w:hint="eastAsia"/>
              </w:rPr>
              <w:t>10.0.3</w:t>
            </w:r>
            <w:r>
              <w:t>4</w:t>
            </w:r>
            <w:r>
              <w:rPr>
                <w:rFonts w:hint="eastAsia"/>
              </w:rPr>
              <w:t>.4</w:t>
            </w:r>
          </w:p>
        </w:tc>
        <w:tc>
          <w:tcPr>
            <w:tcW w:w="2054" w:type="dxa"/>
            <w:vAlign w:val="center"/>
          </w:tcPr>
          <w:p w14:paraId="50FB7803" w14:textId="77777777" w:rsidR="00870A08" w:rsidRDefault="003A5418">
            <w:pPr>
              <w:spacing w:line="240" w:lineRule="auto"/>
              <w:ind w:firstLineChars="0" w:firstLine="0"/>
              <w:jc w:val="center"/>
            </w:pPr>
            <w:r>
              <w:rPr>
                <w:rFonts w:hint="eastAsia"/>
              </w:rPr>
              <w:t>255.255.255.0</w:t>
            </w:r>
          </w:p>
        </w:tc>
        <w:tc>
          <w:tcPr>
            <w:tcW w:w="1365" w:type="dxa"/>
          </w:tcPr>
          <w:p w14:paraId="5A37FCC1" w14:textId="77777777" w:rsidR="00870A08" w:rsidRDefault="003A5418">
            <w:pPr>
              <w:spacing w:line="240" w:lineRule="auto"/>
              <w:ind w:firstLineChars="0" w:firstLine="0"/>
              <w:jc w:val="center"/>
            </w:pPr>
            <w:r>
              <w:rPr>
                <w:rFonts w:hint="eastAsia"/>
              </w:rPr>
              <w:t>N/A</w:t>
            </w:r>
          </w:p>
        </w:tc>
      </w:tr>
      <w:tr w:rsidR="00870A08" w14:paraId="52A4347A" w14:textId="77777777">
        <w:trPr>
          <w:trHeight w:val="151"/>
          <w:jc w:val="center"/>
        </w:trPr>
        <w:tc>
          <w:tcPr>
            <w:tcW w:w="1467" w:type="dxa"/>
            <w:vMerge/>
            <w:vAlign w:val="center"/>
          </w:tcPr>
          <w:p w14:paraId="5EC48AF8" w14:textId="77777777" w:rsidR="00870A08" w:rsidRDefault="00870A08">
            <w:pPr>
              <w:spacing w:line="240" w:lineRule="auto"/>
              <w:ind w:firstLine="420"/>
              <w:jc w:val="center"/>
            </w:pPr>
          </w:p>
        </w:tc>
        <w:tc>
          <w:tcPr>
            <w:tcW w:w="1646" w:type="dxa"/>
            <w:vAlign w:val="center"/>
          </w:tcPr>
          <w:p w14:paraId="351444BB"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0</w:t>
            </w:r>
          </w:p>
        </w:tc>
        <w:tc>
          <w:tcPr>
            <w:tcW w:w="1764" w:type="dxa"/>
            <w:vAlign w:val="center"/>
          </w:tcPr>
          <w:p w14:paraId="659D7E57" w14:textId="77777777" w:rsidR="00870A08" w:rsidRDefault="003A5418">
            <w:pPr>
              <w:spacing w:line="240" w:lineRule="auto"/>
              <w:ind w:firstLineChars="0" w:firstLine="0"/>
              <w:jc w:val="center"/>
            </w:pPr>
            <w:r>
              <w:t>4.4.4.4</w:t>
            </w:r>
          </w:p>
        </w:tc>
        <w:tc>
          <w:tcPr>
            <w:tcW w:w="2054" w:type="dxa"/>
            <w:vAlign w:val="center"/>
          </w:tcPr>
          <w:p w14:paraId="6604C996" w14:textId="77777777" w:rsidR="00870A08" w:rsidRDefault="003A5418">
            <w:pPr>
              <w:spacing w:line="240" w:lineRule="auto"/>
              <w:ind w:firstLineChars="0" w:firstLine="0"/>
              <w:jc w:val="center"/>
            </w:pPr>
            <w:r>
              <w:rPr>
                <w:rFonts w:hint="eastAsia"/>
              </w:rPr>
              <w:t>255.255.255.</w:t>
            </w:r>
            <w:r>
              <w:t>255</w:t>
            </w:r>
          </w:p>
        </w:tc>
        <w:tc>
          <w:tcPr>
            <w:tcW w:w="1365" w:type="dxa"/>
          </w:tcPr>
          <w:p w14:paraId="60B6749A" w14:textId="77777777" w:rsidR="00870A08" w:rsidRDefault="003A5418">
            <w:pPr>
              <w:spacing w:line="240" w:lineRule="auto"/>
              <w:ind w:firstLineChars="0" w:firstLine="0"/>
              <w:jc w:val="center"/>
            </w:pPr>
            <w:r>
              <w:rPr>
                <w:rFonts w:hint="eastAsia"/>
              </w:rPr>
              <w:t>N/A</w:t>
            </w:r>
          </w:p>
        </w:tc>
      </w:tr>
      <w:tr w:rsidR="00870A08" w14:paraId="54E2B971" w14:textId="77777777">
        <w:trPr>
          <w:trHeight w:val="150"/>
          <w:jc w:val="center"/>
        </w:trPr>
        <w:tc>
          <w:tcPr>
            <w:tcW w:w="1467" w:type="dxa"/>
            <w:vMerge/>
            <w:vAlign w:val="center"/>
          </w:tcPr>
          <w:p w14:paraId="007E01D1" w14:textId="77777777" w:rsidR="00870A08" w:rsidRDefault="00870A08">
            <w:pPr>
              <w:spacing w:line="240" w:lineRule="auto"/>
              <w:ind w:firstLine="420"/>
              <w:jc w:val="center"/>
            </w:pPr>
          </w:p>
        </w:tc>
        <w:tc>
          <w:tcPr>
            <w:tcW w:w="1646" w:type="dxa"/>
            <w:vAlign w:val="center"/>
          </w:tcPr>
          <w:p w14:paraId="7D186C10" w14:textId="77777777" w:rsidR="00870A08" w:rsidRDefault="003A5418">
            <w:pPr>
              <w:spacing w:line="240" w:lineRule="auto"/>
              <w:ind w:firstLineChars="0" w:firstLine="0"/>
              <w:jc w:val="center"/>
            </w:pPr>
            <w:r>
              <w:t>Loop</w:t>
            </w:r>
            <w:r>
              <w:rPr>
                <w:rFonts w:hint="eastAsia"/>
              </w:rPr>
              <w:t>b</w:t>
            </w:r>
            <w:r>
              <w:t>ack</w:t>
            </w:r>
            <w:r>
              <w:rPr>
                <w:rFonts w:hint="eastAsia"/>
              </w:rPr>
              <w:t xml:space="preserve"> </w:t>
            </w:r>
            <w:r>
              <w:t>1</w:t>
            </w:r>
          </w:p>
        </w:tc>
        <w:tc>
          <w:tcPr>
            <w:tcW w:w="1764" w:type="dxa"/>
            <w:vAlign w:val="center"/>
          </w:tcPr>
          <w:p w14:paraId="2CF6AA69" w14:textId="77777777" w:rsidR="00870A08" w:rsidRDefault="003A5418">
            <w:pPr>
              <w:spacing w:line="240" w:lineRule="auto"/>
              <w:ind w:firstLineChars="0" w:firstLine="0"/>
              <w:jc w:val="center"/>
            </w:pPr>
            <w:r>
              <w:t>40.40.40.40</w:t>
            </w:r>
          </w:p>
        </w:tc>
        <w:tc>
          <w:tcPr>
            <w:tcW w:w="2054" w:type="dxa"/>
            <w:vAlign w:val="center"/>
          </w:tcPr>
          <w:p w14:paraId="0DF44242" w14:textId="77777777" w:rsidR="00870A08" w:rsidRDefault="003A5418">
            <w:pPr>
              <w:spacing w:line="240" w:lineRule="auto"/>
              <w:ind w:firstLineChars="0" w:firstLine="0"/>
              <w:jc w:val="center"/>
            </w:pPr>
            <w:r>
              <w:rPr>
                <w:rFonts w:hint="eastAsia"/>
              </w:rPr>
              <w:t>255.255.255.</w:t>
            </w:r>
            <w:r>
              <w:t>255</w:t>
            </w:r>
          </w:p>
        </w:tc>
        <w:tc>
          <w:tcPr>
            <w:tcW w:w="1365" w:type="dxa"/>
          </w:tcPr>
          <w:p w14:paraId="6E9E95B8" w14:textId="77777777" w:rsidR="00870A08" w:rsidRDefault="003A5418">
            <w:pPr>
              <w:spacing w:line="240" w:lineRule="auto"/>
              <w:ind w:firstLineChars="0" w:firstLine="0"/>
              <w:jc w:val="center"/>
            </w:pPr>
            <w:r>
              <w:rPr>
                <w:rFonts w:hint="eastAsia"/>
              </w:rPr>
              <w:t>N/A</w:t>
            </w:r>
          </w:p>
        </w:tc>
      </w:tr>
    </w:tbl>
    <w:p w14:paraId="18F0F8CC" w14:textId="77777777" w:rsidR="00870A08" w:rsidRDefault="003A5418">
      <w:pPr>
        <w:pStyle w:val="10"/>
      </w:pPr>
      <w:r>
        <w:rPr>
          <w:rFonts w:hint="eastAsia"/>
        </w:rPr>
        <w:t>实验步骤</w:t>
      </w:r>
    </w:p>
    <w:p w14:paraId="6F856E4B" w14:textId="77777777" w:rsidR="00870A08" w:rsidRDefault="003A5418">
      <w:pPr>
        <w:pStyle w:val="2"/>
        <w:numPr>
          <w:ilvl w:val="0"/>
          <w:numId w:val="51"/>
        </w:numPr>
      </w:pPr>
      <w:r>
        <w:rPr>
          <w:rFonts w:hint="eastAsia"/>
        </w:rPr>
        <w:t>基本配置</w:t>
      </w:r>
    </w:p>
    <w:p w14:paraId="6CE51852" w14:textId="77777777" w:rsidR="00870A08" w:rsidRDefault="003A5418">
      <w:pPr>
        <w:ind w:firstLine="420"/>
      </w:pPr>
      <w:r>
        <w:rPr>
          <w:rFonts w:hint="eastAsia"/>
        </w:rPr>
        <w:t>根据实验编址表进行相应的基本配置，并使用</w:t>
      </w:r>
      <w:r>
        <w:rPr>
          <w:rFonts w:hint="eastAsia"/>
          <w:b/>
        </w:rPr>
        <w:t>ping</w:t>
      </w:r>
      <w:r>
        <w:rPr>
          <w:rFonts w:hint="eastAsia"/>
        </w:rPr>
        <w:t>命令检测各直连链路的连通性。</w:t>
      </w:r>
    </w:p>
    <w:p w14:paraId="2BE30357" w14:textId="77777777" w:rsidR="00870A08" w:rsidRDefault="003A5418">
      <w:pPr>
        <w:pStyle w:val="aff6"/>
      </w:pPr>
      <w:r>
        <w:t>[R</w:t>
      </w:r>
      <w:proofErr w:type="gramStart"/>
      <w:r>
        <w:t>1]ping</w:t>
      </w:r>
      <w:proofErr w:type="gramEnd"/>
      <w:r>
        <w:t xml:space="preserve"> 10.0.13.3</w:t>
      </w:r>
    </w:p>
    <w:p w14:paraId="3F03FCB1" w14:textId="77777777" w:rsidR="00870A08" w:rsidRDefault="003A5418">
      <w:pPr>
        <w:pStyle w:val="aff6"/>
      </w:pPr>
      <w:r>
        <w:t xml:space="preserve">PING 10.0.13.3: </w:t>
      </w:r>
      <w:proofErr w:type="gramStart"/>
      <w:r>
        <w:t>56  data</w:t>
      </w:r>
      <w:proofErr w:type="gramEnd"/>
      <w:r>
        <w:t xml:space="preserve"> bytes, press CTRL_C to break</w:t>
      </w:r>
    </w:p>
    <w:p w14:paraId="1701F535" w14:textId="77777777" w:rsidR="00870A08" w:rsidRDefault="003A5418">
      <w:pPr>
        <w:pStyle w:val="aff6"/>
      </w:pPr>
      <w:r>
        <w:t xml:space="preserve">Reply from 10.0.13.3: bytes=56 Sequence=1 </w:t>
      </w:r>
      <w:proofErr w:type="spellStart"/>
      <w:r>
        <w:t>ttl</w:t>
      </w:r>
      <w:proofErr w:type="spellEnd"/>
      <w:r>
        <w:t xml:space="preserve">=255 time=130 </w:t>
      </w:r>
      <w:proofErr w:type="spellStart"/>
      <w:r>
        <w:t>ms</w:t>
      </w:r>
      <w:proofErr w:type="spellEnd"/>
    </w:p>
    <w:p w14:paraId="4128C31A" w14:textId="77777777" w:rsidR="00870A08" w:rsidRDefault="003A5418">
      <w:pPr>
        <w:pStyle w:val="aff6"/>
      </w:pPr>
      <w:r>
        <w:t xml:space="preserve">Reply from 10.0.13.3: bytes=56 Sequence=2 </w:t>
      </w:r>
      <w:proofErr w:type="spellStart"/>
      <w:r>
        <w:t>ttl</w:t>
      </w:r>
      <w:proofErr w:type="spellEnd"/>
      <w:r>
        <w:t xml:space="preserve">=255 time=60 </w:t>
      </w:r>
      <w:proofErr w:type="spellStart"/>
      <w:r>
        <w:t>ms</w:t>
      </w:r>
      <w:proofErr w:type="spellEnd"/>
    </w:p>
    <w:p w14:paraId="53D195E9" w14:textId="77777777" w:rsidR="00870A08" w:rsidRDefault="003A5418">
      <w:pPr>
        <w:pStyle w:val="aff6"/>
      </w:pPr>
      <w:r>
        <w:t xml:space="preserve">Reply from 10.0.13.3: bytes=56 Sequence=3 </w:t>
      </w:r>
      <w:proofErr w:type="spellStart"/>
      <w:r>
        <w:t>ttl</w:t>
      </w:r>
      <w:proofErr w:type="spellEnd"/>
      <w:r>
        <w:t xml:space="preserve">=255 time=40 </w:t>
      </w:r>
      <w:proofErr w:type="spellStart"/>
      <w:r>
        <w:t>ms</w:t>
      </w:r>
      <w:proofErr w:type="spellEnd"/>
    </w:p>
    <w:p w14:paraId="2A70E0D7" w14:textId="77777777" w:rsidR="00870A08" w:rsidRDefault="003A5418">
      <w:pPr>
        <w:pStyle w:val="aff6"/>
      </w:pPr>
      <w:r>
        <w:t xml:space="preserve">Reply from 10.0.13.3: bytes=56 Sequence=4 </w:t>
      </w:r>
      <w:proofErr w:type="spellStart"/>
      <w:r>
        <w:t>ttl</w:t>
      </w:r>
      <w:proofErr w:type="spellEnd"/>
      <w:r>
        <w:t xml:space="preserve">=255 time=30 </w:t>
      </w:r>
      <w:proofErr w:type="spellStart"/>
      <w:r>
        <w:t>ms</w:t>
      </w:r>
      <w:proofErr w:type="spellEnd"/>
    </w:p>
    <w:p w14:paraId="476E5FBD" w14:textId="77777777" w:rsidR="00870A08" w:rsidRDefault="003A5418">
      <w:pPr>
        <w:pStyle w:val="aff6"/>
      </w:pPr>
      <w:r>
        <w:t xml:space="preserve">Reply from 10.0.13.3: bytes=56 Sequence=5 </w:t>
      </w:r>
      <w:proofErr w:type="spellStart"/>
      <w:r>
        <w:t>ttl</w:t>
      </w:r>
      <w:proofErr w:type="spellEnd"/>
      <w:r>
        <w:t xml:space="preserve">=255 time=10 </w:t>
      </w:r>
      <w:proofErr w:type="spellStart"/>
      <w:r>
        <w:t>ms</w:t>
      </w:r>
      <w:proofErr w:type="spellEnd"/>
    </w:p>
    <w:p w14:paraId="705BA202" w14:textId="77777777" w:rsidR="00870A08" w:rsidRDefault="003A5418">
      <w:pPr>
        <w:pStyle w:val="aff6"/>
      </w:pPr>
      <w:r>
        <w:t>--- 10.0.13.3 ping statistics ---</w:t>
      </w:r>
    </w:p>
    <w:p w14:paraId="06632A74" w14:textId="77777777" w:rsidR="00870A08" w:rsidRDefault="003A5418">
      <w:pPr>
        <w:pStyle w:val="aff6"/>
      </w:pPr>
      <w:r>
        <w:t>5 packet(s) transmitted</w:t>
      </w:r>
    </w:p>
    <w:p w14:paraId="25606435" w14:textId="77777777" w:rsidR="00870A08" w:rsidRDefault="003A5418">
      <w:pPr>
        <w:pStyle w:val="aff6"/>
      </w:pPr>
      <w:r>
        <w:t>5 packet(s) received</w:t>
      </w:r>
    </w:p>
    <w:p w14:paraId="7DF10457" w14:textId="77777777" w:rsidR="00870A08" w:rsidRDefault="003A5418">
      <w:pPr>
        <w:pStyle w:val="aff6"/>
      </w:pPr>
      <w:r>
        <w:lastRenderedPageBreak/>
        <w:t>0.00% packet loss</w:t>
      </w:r>
    </w:p>
    <w:p w14:paraId="22407B90" w14:textId="77777777" w:rsidR="00870A08" w:rsidRDefault="003A5418">
      <w:pPr>
        <w:pStyle w:val="aff6"/>
      </w:pPr>
      <w:r>
        <w:t xml:space="preserve">round-trip min/avg/max = 10/54/130 </w:t>
      </w:r>
      <w:proofErr w:type="spellStart"/>
      <w:r>
        <w:t>ms</w:t>
      </w:r>
      <w:proofErr w:type="spellEnd"/>
    </w:p>
    <w:p w14:paraId="1ED103D4" w14:textId="77777777" w:rsidR="00870A08" w:rsidRDefault="00870A08">
      <w:pPr>
        <w:pStyle w:val="aff6"/>
      </w:pPr>
    </w:p>
    <w:p w14:paraId="538C9E8D" w14:textId="77777777" w:rsidR="00870A08" w:rsidRDefault="003A5418">
      <w:pPr>
        <w:ind w:firstLine="420"/>
        <w:jc w:val="left"/>
      </w:pPr>
      <w:r>
        <w:rPr>
          <w:rFonts w:hint="eastAsia"/>
        </w:rPr>
        <w:t>测试通过，其余直连网段的连通性测试省略。</w:t>
      </w:r>
    </w:p>
    <w:p w14:paraId="54AB6C73" w14:textId="77777777" w:rsidR="00870A08" w:rsidRDefault="003A5418">
      <w:pPr>
        <w:pStyle w:val="2"/>
      </w:pPr>
      <w:r>
        <w:rPr>
          <w:rFonts w:hint="eastAsia"/>
        </w:rPr>
        <w:t>搭建</w:t>
      </w:r>
      <w:r>
        <w:rPr>
          <w:rFonts w:hint="eastAsia"/>
        </w:rPr>
        <w:t>OSPF</w:t>
      </w:r>
      <w:r>
        <w:rPr>
          <w:rFonts w:hint="eastAsia"/>
        </w:rPr>
        <w:t>网络</w:t>
      </w:r>
    </w:p>
    <w:p w14:paraId="4F6C60D4" w14:textId="77777777" w:rsidR="00870A08" w:rsidRDefault="003A5418">
      <w:pPr>
        <w:ind w:firstLine="420"/>
      </w:pPr>
      <w:r>
        <w:t>在</w:t>
      </w:r>
      <w:r>
        <w:rPr>
          <w:rFonts w:hint="eastAsia"/>
        </w:rPr>
        <w:t>所有</w:t>
      </w:r>
      <w:r>
        <w:t>路由器上</w:t>
      </w:r>
      <w:r>
        <w:rPr>
          <w:rFonts w:hint="eastAsia"/>
        </w:rPr>
        <w:t>运行</w:t>
      </w:r>
      <w:r>
        <w:rPr>
          <w:rFonts w:hint="eastAsia"/>
        </w:rPr>
        <w:t>OSPF</w:t>
      </w:r>
      <w:r>
        <w:rPr>
          <w:rFonts w:hint="eastAsia"/>
        </w:rPr>
        <w:t>协议，通告相应网段，所有设备都宣告到区域</w:t>
      </w:r>
      <w:r>
        <w:rPr>
          <w:rFonts w:hint="eastAsia"/>
        </w:rPr>
        <w:t>0</w:t>
      </w:r>
      <w:r>
        <w:rPr>
          <w:rFonts w:hint="eastAsia"/>
        </w:rPr>
        <w:t>中。</w:t>
      </w:r>
    </w:p>
    <w:p w14:paraId="0BCB71D2" w14:textId="77777777" w:rsidR="00870A08" w:rsidRDefault="003A5418">
      <w:pPr>
        <w:pStyle w:val="aff6"/>
      </w:pPr>
      <w:r>
        <w:t>[R</w:t>
      </w:r>
      <w:proofErr w:type="gramStart"/>
      <w:r>
        <w:t>1]</w:t>
      </w:r>
      <w:proofErr w:type="spellStart"/>
      <w:r>
        <w:t>ospf</w:t>
      </w:r>
      <w:proofErr w:type="spellEnd"/>
      <w:proofErr w:type="gramEnd"/>
      <w:r>
        <w:t xml:space="preserve"> 1</w:t>
      </w:r>
    </w:p>
    <w:p w14:paraId="16DA3FBC" w14:textId="77777777" w:rsidR="00870A08" w:rsidRDefault="003A5418">
      <w:pPr>
        <w:pStyle w:val="aff6"/>
      </w:pPr>
      <w:r>
        <w:t>[R1-ospf-</w:t>
      </w:r>
      <w:proofErr w:type="gramStart"/>
      <w:r>
        <w:t>1]area</w:t>
      </w:r>
      <w:proofErr w:type="gramEnd"/>
      <w:r>
        <w:t xml:space="preserve"> 0</w:t>
      </w:r>
    </w:p>
    <w:p w14:paraId="4DCBDCD9" w14:textId="77777777" w:rsidR="00870A08" w:rsidRDefault="003A5418">
      <w:pPr>
        <w:pStyle w:val="aff6"/>
      </w:pPr>
      <w:r>
        <w:t>[R1-ospf-1-area-0.0.0.</w:t>
      </w:r>
      <w:proofErr w:type="gramStart"/>
      <w:r>
        <w:t>0]network</w:t>
      </w:r>
      <w:proofErr w:type="gramEnd"/>
      <w:r>
        <w:t xml:space="preserve"> 10.0.13.0 0.0.0.255</w:t>
      </w:r>
    </w:p>
    <w:p w14:paraId="20E44A99" w14:textId="77777777" w:rsidR="00870A08" w:rsidRDefault="003A5418">
      <w:pPr>
        <w:pStyle w:val="aff6"/>
      </w:pPr>
      <w:r>
        <w:t>[R1-ospf-1-area-0.0.0.</w:t>
      </w:r>
      <w:proofErr w:type="gramStart"/>
      <w:r>
        <w:t>0]network</w:t>
      </w:r>
      <w:proofErr w:type="gramEnd"/>
      <w:r>
        <w:t xml:space="preserve"> 1.1.1.1 0.0.0.0</w:t>
      </w:r>
    </w:p>
    <w:p w14:paraId="710E9A48" w14:textId="77777777" w:rsidR="00870A08" w:rsidRDefault="00870A08">
      <w:pPr>
        <w:pStyle w:val="aff6"/>
      </w:pPr>
    </w:p>
    <w:p w14:paraId="5841C007" w14:textId="77777777" w:rsidR="00870A08" w:rsidRDefault="003A5418">
      <w:pPr>
        <w:pStyle w:val="aff6"/>
      </w:pPr>
      <w:r>
        <w:t>[R</w:t>
      </w:r>
      <w:proofErr w:type="gramStart"/>
      <w:r>
        <w:t>2]</w:t>
      </w:r>
      <w:proofErr w:type="spellStart"/>
      <w:r>
        <w:t>ospf</w:t>
      </w:r>
      <w:proofErr w:type="spellEnd"/>
      <w:proofErr w:type="gramEnd"/>
      <w:r>
        <w:t xml:space="preserve"> 1</w:t>
      </w:r>
    </w:p>
    <w:p w14:paraId="6D70C0C1" w14:textId="77777777" w:rsidR="00870A08" w:rsidRDefault="003A5418">
      <w:pPr>
        <w:pStyle w:val="aff6"/>
      </w:pPr>
      <w:r>
        <w:t>[R2-ospf-</w:t>
      </w:r>
      <w:proofErr w:type="gramStart"/>
      <w:r>
        <w:t>1]area</w:t>
      </w:r>
      <w:proofErr w:type="gramEnd"/>
      <w:r>
        <w:t xml:space="preserve"> 0</w:t>
      </w:r>
    </w:p>
    <w:p w14:paraId="199FA1C1" w14:textId="77777777" w:rsidR="00870A08" w:rsidRDefault="003A5418">
      <w:pPr>
        <w:pStyle w:val="aff6"/>
      </w:pPr>
      <w:r>
        <w:t>[R2-ospf-1-area-0.0.0.</w:t>
      </w:r>
      <w:proofErr w:type="gramStart"/>
      <w:r>
        <w:t>0]network</w:t>
      </w:r>
      <w:proofErr w:type="gramEnd"/>
      <w:r>
        <w:t xml:space="preserve"> 10.0.23.0 0.0.0.255</w:t>
      </w:r>
    </w:p>
    <w:p w14:paraId="1C0D237C" w14:textId="77777777" w:rsidR="00870A08" w:rsidRDefault="00870A08">
      <w:pPr>
        <w:pStyle w:val="aff6"/>
      </w:pPr>
    </w:p>
    <w:p w14:paraId="3F1712A1" w14:textId="77777777" w:rsidR="00870A08" w:rsidRDefault="003A5418">
      <w:pPr>
        <w:pStyle w:val="aff6"/>
      </w:pPr>
      <w:r>
        <w:t>[R</w:t>
      </w:r>
      <w:proofErr w:type="gramStart"/>
      <w:r>
        <w:t>3]</w:t>
      </w:r>
      <w:proofErr w:type="spellStart"/>
      <w:r>
        <w:t>ospf</w:t>
      </w:r>
      <w:proofErr w:type="spellEnd"/>
      <w:proofErr w:type="gramEnd"/>
      <w:r>
        <w:t xml:space="preserve"> 1</w:t>
      </w:r>
    </w:p>
    <w:p w14:paraId="7332885F" w14:textId="77777777" w:rsidR="00870A08" w:rsidRDefault="003A5418">
      <w:pPr>
        <w:pStyle w:val="aff6"/>
      </w:pPr>
      <w:r>
        <w:t>[R3-ospf-</w:t>
      </w:r>
      <w:proofErr w:type="gramStart"/>
      <w:r>
        <w:t>1]area</w:t>
      </w:r>
      <w:proofErr w:type="gramEnd"/>
      <w:r>
        <w:t xml:space="preserve"> 0</w:t>
      </w:r>
    </w:p>
    <w:p w14:paraId="74A69533" w14:textId="77777777" w:rsidR="00870A08" w:rsidRDefault="003A5418">
      <w:pPr>
        <w:pStyle w:val="aff6"/>
      </w:pPr>
      <w:r>
        <w:t>[R3-ospf-1-area-0.0.0.</w:t>
      </w:r>
      <w:proofErr w:type="gramStart"/>
      <w:r>
        <w:t>0]network</w:t>
      </w:r>
      <w:proofErr w:type="gramEnd"/>
      <w:r>
        <w:t xml:space="preserve"> 10.0.13.0 0.0.0.255</w:t>
      </w:r>
    </w:p>
    <w:p w14:paraId="35B6CCEC" w14:textId="77777777" w:rsidR="00870A08" w:rsidRDefault="003A5418">
      <w:pPr>
        <w:pStyle w:val="aff6"/>
      </w:pPr>
      <w:r>
        <w:t>[R3-ospf-1-area-0.0.0.</w:t>
      </w:r>
      <w:proofErr w:type="gramStart"/>
      <w:r>
        <w:t>0]network</w:t>
      </w:r>
      <w:proofErr w:type="gramEnd"/>
      <w:r>
        <w:t xml:space="preserve"> 10.0.23.0 0.0.0.255</w:t>
      </w:r>
    </w:p>
    <w:p w14:paraId="40E05C44" w14:textId="77777777" w:rsidR="00870A08" w:rsidRDefault="003A5418">
      <w:pPr>
        <w:pStyle w:val="aff6"/>
      </w:pPr>
      <w:r>
        <w:t>[R3-ospf-1-area-0.0.0.</w:t>
      </w:r>
      <w:proofErr w:type="gramStart"/>
      <w:r>
        <w:t>0]network</w:t>
      </w:r>
      <w:proofErr w:type="gramEnd"/>
      <w:r>
        <w:t xml:space="preserve"> 10.0.34.0 0.0</w:t>
      </w:r>
      <w:r>
        <w:rPr>
          <w:rFonts w:hint="eastAsia"/>
        </w:rPr>
        <w:t>.0.255</w:t>
      </w:r>
    </w:p>
    <w:p w14:paraId="7A407112" w14:textId="77777777" w:rsidR="00870A08" w:rsidRDefault="003A5418">
      <w:pPr>
        <w:pStyle w:val="aff6"/>
      </w:pPr>
      <w:r>
        <w:t>[R3-ospf-1-area-0.0.0.</w:t>
      </w:r>
      <w:proofErr w:type="gramStart"/>
      <w:r>
        <w:t>0]network</w:t>
      </w:r>
      <w:proofErr w:type="gramEnd"/>
      <w:r>
        <w:t xml:space="preserve"> 3.3.3.3 0.0.0.0</w:t>
      </w:r>
    </w:p>
    <w:p w14:paraId="153EAD9D" w14:textId="77777777" w:rsidR="00870A08" w:rsidRDefault="00870A08">
      <w:pPr>
        <w:pStyle w:val="aff6"/>
      </w:pPr>
    </w:p>
    <w:p w14:paraId="20970D12" w14:textId="77777777" w:rsidR="00870A08" w:rsidRDefault="003A5418">
      <w:pPr>
        <w:pStyle w:val="aff6"/>
      </w:pPr>
      <w:r>
        <w:t>[R</w:t>
      </w:r>
      <w:proofErr w:type="gramStart"/>
      <w:r>
        <w:t>4]</w:t>
      </w:r>
      <w:proofErr w:type="spellStart"/>
      <w:r>
        <w:t>ospf</w:t>
      </w:r>
      <w:proofErr w:type="spellEnd"/>
      <w:proofErr w:type="gramEnd"/>
      <w:r>
        <w:t xml:space="preserve"> 1</w:t>
      </w:r>
    </w:p>
    <w:p w14:paraId="5DDD2562" w14:textId="77777777" w:rsidR="00870A08" w:rsidRDefault="003A5418">
      <w:pPr>
        <w:pStyle w:val="aff6"/>
      </w:pPr>
      <w:r>
        <w:t>[R4-ospf-</w:t>
      </w:r>
      <w:proofErr w:type="gramStart"/>
      <w:r>
        <w:t>1]area</w:t>
      </w:r>
      <w:proofErr w:type="gramEnd"/>
      <w:r>
        <w:t xml:space="preserve"> 0</w:t>
      </w:r>
    </w:p>
    <w:p w14:paraId="07F00323" w14:textId="77777777" w:rsidR="00870A08" w:rsidRDefault="003A5418">
      <w:pPr>
        <w:pStyle w:val="aff6"/>
      </w:pPr>
      <w:r>
        <w:t>[R4-ospf-1-area-0.0.0.</w:t>
      </w:r>
      <w:proofErr w:type="gramStart"/>
      <w:r>
        <w:t>0]network</w:t>
      </w:r>
      <w:proofErr w:type="gramEnd"/>
      <w:r>
        <w:t xml:space="preserve"> 10.0.34.0 0.0.0.255</w:t>
      </w:r>
    </w:p>
    <w:p w14:paraId="1DB503B9" w14:textId="77777777" w:rsidR="00870A08" w:rsidRDefault="003A5418">
      <w:pPr>
        <w:pStyle w:val="aff6"/>
      </w:pPr>
      <w:r>
        <w:t>[R4-ospf-1-area-0.0.0.</w:t>
      </w:r>
      <w:proofErr w:type="gramStart"/>
      <w:r>
        <w:t>0]network</w:t>
      </w:r>
      <w:proofErr w:type="gramEnd"/>
      <w:r>
        <w:t xml:space="preserve"> 4.4.4.4 0.0.0.0</w:t>
      </w:r>
    </w:p>
    <w:p w14:paraId="445C97EA" w14:textId="77777777" w:rsidR="00870A08" w:rsidRDefault="003A5418">
      <w:pPr>
        <w:pStyle w:val="aff6"/>
      </w:pPr>
      <w:r>
        <w:lastRenderedPageBreak/>
        <w:t>[R4-ospf-1-area-0.0.0.</w:t>
      </w:r>
      <w:proofErr w:type="gramStart"/>
      <w:r>
        <w:t>0]network</w:t>
      </w:r>
      <w:proofErr w:type="gramEnd"/>
      <w:r>
        <w:t xml:space="preserve"> 40.40.40.40 0.0.0.0</w:t>
      </w:r>
    </w:p>
    <w:p w14:paraId="2F3CBF54" w14:textId="77777777" w:rsidR="00870A08" w:rsidRDefault="00870A08">
      <w:pPr>
        <w:pStyle w:val="aff6"/>
      </w:pPr>
    </w:p>
    <w:p w14:paraId="4884D2C1" w14:textId="77777777" w:rsidR="00870A08" w:rsidRDefault="003A5418">
      <w:pPr>
        <w:ind w:firstLine="420"/>
      </w:pPr>
      <w:r>
        <w:rPr>
          <w:rFonts w:hint="eastAsia"/>
        </w:rPr>
        <w:t>配置完成之后，在</w:t>
      </w:r>
      <w:r>
        <w:rPr>
          <w:rFonts w:hint="eastAsia"/>
        </w:rPr>
        <w:t>R1</w:t>
      </w:r>
      <w:r>
        <w:rPr>
          <w:rFonts w:hint="eastAsia"/>
        </w:rPr>
        <w:t>的路由表上查看</w:t>
      </w:r>
      <w:r>
        <w:rPr>
          <w:rFonts w:hint="eastAsia"/>
        </w:rPr>
        <w:t>O</w:t>
      </w:r>
      <w:r>
        <w:t>SPF</w:t>
      </w:r>
      <w:r>
        <w:t>路由信息</w:t>
      </w:r>
      <w:r>
        <w:rPr>
          <w:rFonts w:hint="eastAsia"/>
        </w:rPr>
        <w:t>。</w:t>
      </w:r>
    </w:p>
    <w:p w14:paraId="2A961CC4" w14:textId="77777777" w:rsidR="00870A08" w:rsidRDefault="003A5418">
      <w:pPr>
        <w:pStyle w:val="aff6"/>
      </w:pPr>
      <w:r>
        <w:t xml:space="preserve">&lt;R1&gt;display </w:t>
      </w:r>
      <w:proofErr w:type="spellStart"/>
      <w:r>
        <w:t>ip</w:t>
      </w:r>
      <w:proofErr w:type="spellEnd"/>
      <w:r>
        <w:t xml:space="preserve"> routing-table protocol </w:t>
      </w:r>
      <w:proofErr w:type="spellStart"/>
      <w:r>
        <w:t>ospf</w:t>
      </w:r>
      <w:proofErr w:type="spellEnd"/>
    </w:p>
    <w:p w14:paraId="5BDA5F32" w14:textId="77777777" w:rsidR="00870A08" w:rsidRDefault="003A5418">
      <w:pPr>
        <w:pStyle w:val="aff6"/>
      </w:pPr>
      <w:r>
        <w:t>Route Flags: R - relay, D - download to fib</w:t>
      </w:r>
    </w:p>
    <w:p w14:paraId="6382F2C1" w14:textId="77777777" w:rsidR="00870A08" w:rsidRDefault="003A5418">
      <w:pPr>
        <w:pStyle w:val="aff6"/>
      </w:pPr>
      <w:r>
        <w:t>----------------------------------------------------------------------------</w:t>
      </w:r>
    </w:p>
    <w:p w14:paraId="31A7BE0A" w14:textId="77777777" w:rsidR="00870A08" w:rsidRDefault="003A5418">
      <w:pPr>
        <w:pStyle w:val="aff6"/>
      </w:pPr>
      <w:r>
        <w:t xml:space="preserve">Public routing </w:t>
      </w:r>
      <w:proofErr w:type="gramStart"/>
      <w:r>
        <w:t>table :</w:t>
      </w:r>
      <w:proofErr w:type="gramEnd"/>
      <w:r>
        <w:t xml:space="preserve"> OSPF</w:t>
      </w:r>
    </w:p>
    <w:p w14:paraId="0B325D01" w14:textId="77777777" w:rsidR="00870A08" w:rsidRDefault="003A5418">
      <w:pPr>
        <w:pStyle w:val="aff6"/>
      </w:pPr>
      <w:proofErr w:type="gramStart"/>
      <w:r>
        <w:t>Destinations :</w:t>
      </w:r>
      <w:proofErr w:type="gramEnd"/>
      <w:r>
        <w:t xml:space="preserve"> </w:t>
      </w:r>
      <w:r>
        <w:rPr>
          <w:rFonts w:hint="eastAsia"/>
        </w:rPr>
        <w:t>5</w:t>
      </w:r>
      <w:r>
        <w:t xml:space="preserve">        Routes : </w:t>
      </w:r>
      <w:r>
        <w:rPr>
          <w:rFonts w:hint="eastAsia"/>
        </w:rPr>
        <w:t>5</w:t>
      </w:r>
      <w:r>
        <w:t xml:space="preserve">        </w:t>
      </w:r>
    </w:p>
    <w:p w14:paraId="26269AE6" w14:textId="77777777" w:rsidR="00870A08" w:rsidRDefault="003A5418">
      <w:pPr>
        <w:pStyle w:val="aff6"/>
      </w:pPr>
      <w:r>
        <w:t xml:space="preserve">OSPF routing table </w:t>
      </w:r>
      <w:proofErr w:type="gramStart"/>
      <w:r>
        <w:t>status :</w:t>
      </w:r>
      <w:proofErr w:type="gramEnd"/>
      <w:r>
        <w:t xml:space="preserve"> &lt;Active&gt;</w:t>
      </w:r>
    </w:p>
    <w:p w14:paraId="3211317D" w14:textId="77777777" w:rsidR="00870A08" w:rsidRDefault="003A5418">
      <w:pPr>
        <w:pStyle w:val="aff6"/>
      </w:pPr>
      <w:proofErr w:type="gramStart"/>
      <w:r>
        <w:t>Destinations :</w:t>
      </w:r>
      <w:proofErr w:type="gramEnd"/>
      <w:r>
        <w:t xml:space="preserve"> </w:t>
      </w:r>
      <w:r>
        <w:rPr>
          <w:rFonts w:hint="eastAsia"/>
        </w:rPr>
        <w:t>5</w:t>
      </w:r>
      <w:r>
        <w:t xml:space="preserve">        Routes : 5</w:t>
      </w:r>
    </w:p>
    <w:p w14:paraId="58A44A45"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31C22C4F" w14:textId="77777777" w:rsidR="00870A08" w:rsidRDefault="003A5418">
      <w:pPr>
        <w:pStyle w:val="aff6"/>
      </w:pPr>
      <w:r>
        <w:rPr>
          <w:shd w:val="pct10" w:color="auto" w:fill="FFFFFF"/>
        </w:rPr>
        <w:t xml:space="preserve">3.3.3.3/32            OSPF    10   1           D   </w:t>
      </w:r>
      <w:proofErr w:type="gramStart"/>
      <w:r>
        <w:rPr>
          <w:shd w:val="pct10" w:color="auto" w:fill="FFFFFF"/>
        </w:rPr>
        <w:t>10.0.13.3  GigabitEthernet</w:t>
      </w:r>
      <w:proofErr w:type="gramEnd"/>
      <w:r>
        <w:rPr>
          <w:shd w:val="pct10" w:color="auto" w:fill="FFFFFF"/>
        </w:rPr>
        <w:t>0/0/0</w:t>
      </w:r>
    </w:p>
    <w:p w14:paraId="012A941E" w14:textId="77777777" w:rsidR="00870A08" w:rsidRDefault="003A5418">
      <w:pPr>
        <w:pStyle w:val="aff6"/>
        <w:rPr>
          <w:shd w:val="pct10" w:color="auto" w:fill="FFFFFF"/>
        </w:rPr>
      </w:pPr>
      <w:r>
        <w:rPr>
          <w:shd w:val="pct10" w:color="auto" w:fill="FFFFFF"/>
        </w:rPr>
        <w:t xml:space="preserve">4.4.4.4/32            OSPF    10   2           D   </w:t>
      </w:r>
      <w:proofErr w:type="gramStart"/>
      <w:r>
        <w:rPr>
          <w:shd w:val="pct10" w:color="auto" w:fill="FFFFFF"/>
        </w:rPr>
        <w:t>10.0.13.3  GigabitEthernet</w:t>
      </w:r>
      <w:proofErr w:type="gramEnd"/>
      <w:r>
        <w:rPr>
          <w:shd w:val="pct10" w:color="auto" w:fill="FFFFFF"/>
        </w:rPr>
        <w:t>0/0/0</w:t>
      </w:r>
    </w:p>
    <w:p w14:paraId="5980E5F7" w14:textId="77777777" w:rsidR="00870A08" w:rsidRDefault="003A5418">
      <w:pPr>
        <w:pStyle w:val="aff6"/>
      </w:pPr>
      <w:r>
        <w:rPr>
          <w:shd w:val="pct10" w:color="auto" w:fill="FFFFFF"/>
        </w:rPr>
        <w:t>4</w:t>
      </w:r>
      <w:r>
        <w:rPr>
          <w:rFonts w:hint="eastAsia"/>
          <w:shd w:val="pct10" w:color="auto" w:fill="FFFFFF"/>
        </w:rPr>
        <w:t>0</w:t>
      </w:r>
      <w:r>
        <w:rPr>
          <w:shd w:val="pct10" w:color="auto" w:fill="FFFFFF"/>
        </w:rPr>
        <w:t>.4</w:t>
      </w:r>
      <w:r>
        <w:rPr>
          <w:rFonts w:hint="eastAsia"/>
          <w:shd w:val="pct10" w:color="auto" w:fill="FFFFFF"/>
        </w:rPr>
        <w:t>0</w:t>
      </w:r>
      <w:r>
        <w:rPr>
          <w:shd w:val="pct10" w:color="auto" w:fill="FFFFFF"/>
        </w:rPr>
        <w:t>.4</w:t>
      </w:r>
      <w:r>
        <w:rPr>
          <w:rFonts w:hint="eastAsia"/>
          <w:shd w:val="pct10" w:color="auto" w:fill="FFFFFF"/>
        </w:rPr>
        <w:t>0</w:t>
      </w:r>
      <w:r>
        <w:rPr>
          <w:shd w:val="pct10" w:color="auto" w:fill="FFFFFF"/>
        </w:rPr>
        <w:t>.4</w:t>
      </w:r>
      <w:r>
        <w:rPr>
          <w:rFonts w:hint="eastAsia"/>
          <w:shd w:val="pct10" w:color="auto" w:fill="FFFFFF"/>
        </w:rPr>
        <w:t>0</w:t>
      </w:r>
      <w:r>
        <w:rPr>
          <w:shd w:val="pct10" w:color="auto" w:fill="FFFFFF"/>
        </w:rPr>
        <w:t xml:space="preserve">/32       OSPF    10   2           D   </w:t>
      </w:r>
      <w:proofErr w:type="gramStart"/>
      <w:r>
        <w:rPr>
          <w:shd w:val="pct10" w:color="auto" w:fill="FFFFFF"/>
        </w:rPr>
        <w:t>10.0.13.3  GigabitEthernet</w:t>
      </w:r>
      <w:proofErr w:type="gramEnd"/>
      <w:r>
        <w:rPr>
          <w:shd w:val="pct10" w:color="auto" w:fill="FFFFFF"/>
        </w:rPr>
        <w:t>0/0/0</w:t>
      </w:r>
    </w:p>
    <w:p w14:paraId="41030EDF" w14:textId="77777777" w:rsidR="00870A08" w:rsidRDefault="003A5418">
      <w:pPr>
        <w:pStyle w:val="aff6"/>
      </w:pPr>
      <w:r>
        <w:t xml:space="preserve">10.0.23.0/24          OSPF    10   2           D   </w:t>
      </w:r>
      <w:proofErr w:type="gramStart"/>
      <w:r>
        <w:t>10.0.13.3  GigabitEthernet</w:t>
      </w:r>
      <w:proofErr w:type="gramEnd"/>
      <w:r>
        <w:t>0/0/0</w:t>
      </w:r>
    </w:p>
    <w:p w14:paraId="2D5E53A9" w14:textId="77777777" w:rsidR="00870A08" w:rsidRDefault="003A5418">
      <w:pPr>
        <w:pStyle w:val="aff6"/>
      </w:pPr>
      <w:r>
        <w:t xml:space="preserve">10.0.34.0/24          OSPF    10   2           D   </w:t>
      </w:r>
      <w:proofErr w:type="gramStart"/>
      <w:r>
        <w:t>10.0.13.3  GigabitEthernet</w:t>
      </w:r>
      <w:proofErr w:type="gramEnd"/>
      <w:r>
        <w:t>0/0/0</w:t>
      </w:r>
    </w:p>
    <w:p w14:paraId="16BC3B49" w14:textId="77777777" w:rsidR="00870A08" w:rsidRDefault="003A5418">
      <w:pPr>
        <w:pStyle w:val="aff6"/>
      </w:pPr>
      <w:r>
        <w:t xml:space="preserve">OSPF routing table </w:t>
      </w:r>
      <w:proofErr w:type="gramStart"/>
      <w:r>
        <w:t>status :</w:t>
      </w:r>
      <w:proofErr w:type="gramEnd"/>
      <w:r>
        <w:t xml:space="preserve"> &lt;Inactive&gt;</w:t>
      </w:r>
    </w:p>
    <w:p w14:paraId="4E3B1E89" w14:textId="77777777" w:rsidR="00870A08" w:rsidRDefault="003A5418">
      <w:pPr>
        <w:pStyle w:val="aff6"/>
      </w:pPr>
      <w:proofErr w:type="gramStart"/>
      <w:r>
        <w:t>Destinations :</w:t>
      </w:r>
      <w:proofErr w:type="gramEnd"/>
      <w:r>
        <w:t xml:space="preserve"> 0        Routes : 0</w:t>
      </w:r>
    </w:p>
    <w:p w14:paraId="4D0F3E64" w14:textId="77777777" w:rsidR="00870A08" w:rsidRDefault="00870A08">
      <w:pPr>
        <w:pStyle w:val="aff6"/>
      </w:pPr>
    </w:p>
    <w:p w14:paraId="5CD96D40" w14:textId="77777777" w:rsidR="00870A08" w:rsidRDefault="003A5418">
      <w:pPr>
        <w:ind w:firstLine="420"/>
      </w:pPr>
      <w:r>
        <w:t>路由器</w:t>
      </w:r>
      <w:r>
        <w:rPr>
          <w:rFonts w:hint="eastAsia"/>
        </w:rPr>
        <w:t>R1</w:t>
      </w:r>
      <w:r>
        <w:t>已经</w:t>
      </w:r>
      <w:r>
        <w:rPr>
          <w:rFonts w:hint="eastAsia"/>
        </w:rPr>
        <w:t>学习到</w:t>
      </w:r>
      <w:r>
        <w:t>了</w:t>
      </w:r>
      <w:proofErr w:type="gramStart"/>
      <w:r>
        <w:t>相关网</w:t>
      </w:r>
      <w:proofErr w:type="gramEnd"/>
      <w:r>
        <w:t>段的路由条目</w:t>
      </w:r>
      <w:r>
        <w:rPr>
          <w:rFonts w:hint="eastAsia"/>
        </w:rPr>
        <w:t>。</w:t>
      </w:r>
    </w:p>
    <w:p w14:paraId="1C4111CF" w14:textId="77777777" w:rsidR="00870A08" w:rsidRDefault="003A5418">
      <w:pPr>
        <w:pStyle w:val="2"/>
      </w:pPr>
      <w:r>
        <w:rPr>
          <w:rFonts w:hint="eastAsia"/>
        </w:rPr>
        <w:t>配置基本</w:t>
      </w:r>
      <w:r>
        <w:rPr>
          <w:rFonts w:hint="eastAsia"/>
        </w:rPr>
        <w:t>ACL</w:t>
      </w:r>
      <w:r>
        <w:rPr>
          <w:rFonts w:hint="eastAsia"/>
        </w:rPr>
        <w:t>控制访问</w:t>
      </w:r>
    </w:p>
    <w:p w14:paraId="0754F8B6" w14:textId="77777777" w:rsidR="00870A08" w:rsidRDefault="003A5418">
      <w:pPr>
        <w:ind w:firstLine="420"/>
        <w:rPr>
          <w:kern w:val="0"/>
        </w:rPr>
      </w:pPr>
      <w:r>
        <w:rPr>
          <w:rFonts w:hint="eastAsia"/>
          <w:kern w:val="0"/>
          <w:lang w:val="zh-CN"/>
        </w:rPr>
        <w:t>在总部核心路由器</w:t>
      </w:r>
      <w:r>
        <w:rPr>
          <w:rFonts w:hint="eastAsia"/>
          <w:kern w:val="0"/>
        </w:rPr>
        <w:t>R4</w:t>
      </w:r>
      <w:r>
        <w:rPr>
          <w:rFonts w:hint="eastAsia"/>
          <w:kern w:val="0"/>
          <w:lang w:val="zh-CN"/>
        </w:rPr>
        <w:t>上配置</w:t>
      </w:r>
      <w:r>
        <w:rPr>
          <w:rFonts w:hint="eastAsia"/>
          <w:kern w:val="0"/>
          <w:lang w:val="zh-CN"/>
        </w:rPr>
        <w:t>Telnet</w:t>
      </w:r>
      <w:r>
        <w:rPr>
          <w:rFonts w:hint="eastAsia"/>
          <w:kern w:val="0"/>
          <w:lang w:val="zh-CN"/>
        </w:rPr>
        <w:t>相关配置，</w:t>
      </w:r>
      <w:r>
        <w:rPr>
          <w:kern w:val="0"/>
          <w:lang w:val="zh-CN"/>
        </w:rPr>
        <w:t>配置用户密码为</w:t>
      </w:r>
      <w:r>
        <w:rPr>
          <w:rFonts w:hint="eastAsia"/>
          <w:kern w:val="0"/>
          <w:lang w:val="zh-CN"/>
        </w:rPr>
        <w:t>huawei</w:t>
      </w:r>
      <w:r>
        <w:rPr>
          <w:kern w:val="0"/>
          <w:lang w:val="zh-CN"/>
        </w:rPr>
        <w:t>。</w:t>
      </w:r>
    </w:p>
    <w:p w14:paraId="61D60EAB" w14:textId="77777777" w:rsidR="00870A08" w:rsidRDefault="003A5418">
      <w:pPr>
        <w:pStyle w:val="aff6"/>
      </w:pPr>
      <w:r>
        <w:t>&lt;R4&gt;system-view</w:t>
      </w:r>
    </w:p>
    <w:p w14:paraId="6BFDAAEF" w14:textId="77777777" w:rsidR="00870A08" w:rsidRDefault="003A5418">
      <w:pPr>
        <w:pStyle w:val="aff6"/>
      </w:pPr>
      <w:r>
        <w:t xml:space="preserve">[R4]user-interface </w:t>
      </w:r>
      <w:proofErr w:type="spellStart"/>
      <w:r>
        <w:t>vty</w:t>
      </w:r>
      <w:proofErr w:type="spellEnd"/>
      <w:r>
        <w:t xml:space="preserve"> 0 4</w:t>
      </w:r>
    </w:p>
    <w:p w14:paraId="7D93737A" w14:textId="77777777" w:rsidR="00870A08" w:rsidRDefault="003A5418">
      <w:pPr>
        <w:pStyle w:val="aff6"/>
      </w:pPr>
      <w:r>
        <w:t>[R4-ui-vty0-</w:t>
      </w:r>
      <w:proofErr w:type="gramStart"/>
      <w:r>
        <w:t>4]authentication</w:t>
      </w:r>
      <w:proofErr w:type="gramEnd"/>
      <w:r>
        <w:t>-mode password</w:t>
      </w:r>
    </w:p>
    <w:p w14:paraId="1CC21BD0" w14:textId="77777777" w:rsidR="00870A08" w:rsidRDefault="003A5418">
      <w:pPr>
        <w:pStyle w:val="aff6"/>
      </w:pPr>
      <w:r>
        <w:t>Please configure the login password (maximum length 16</w:t>
      </w:r>
      <w:proofErr w:type="gramStart"/>
      <w:r>
        <w:t>):</w:t>
      </w:r>
      <w:proofErr w:type="spellStart"/>
      <w:r w:rsidRPr="002D7BA4">
        <w:rPr>
          <w:rFonts w:hint="eastAsia"/>
          <w:highlight w:val="yellow"/>
        </w:rPr>
        <w:t>h</w:t>
      </w:r>
      <w:r w:rsidRPr="002D7BA4">
        <w:rPr>
          <w:highlight w:val="yellow"/>
        </w:rPr>
        <w:t>uawei</w:t>
      </w:r>
      <w:proofErr w:type="spellEnd"/>
      <w:proofErr w:type="gramEnd"/>
    </w:p>
    <w:p w14:paraId="5DB1C437" w14:textId="77777777" w:rsidR="00870A08" w:rsidRDefault="00870A08">
      <w:pPr>
        <w:pStyle w:val="aff6"/>
      </w:pPr>
    </w:p>
    <w:p w14:paraId="07C16107" w14:textId="77777777" w:rsidR="00870A08" w:rsidRDefault="003A5418">
      <w:pPr>
        <w:ind w:firstLine="420"/>
        <w:rPr>
          <w:kern w:val="0"/>
        </w:rPr>
      </w:pPr>
      <w:r>
        <w:rPr>
          <w:rFonts w:hint="eastAsia"/>
          <w:kern w:val="0"/>
        </w:rPr>
        <w:t>配置</w:t>
      </w:r>
      <w:r>
        <w:rPr>
          <w:kern w:val="0"/>
        </w:rPr>
        <w:t>完成后，尝试在</w:t>
      </w:r>
      <w:r>
        <w:rPr>
          <w:rFonts w:hint="eastAsia"/>
          <w:kern w:val="0"/>
        </w:rPr>
        <w:t>IT</w:t>
      </w:r>
      <w:r>
        <w:rPr>
          <w:rFonts w:hint="eastAsia"/>
          <w:kern w:val="0"/>
        </w:rPr>
        <w:t>部门网关设备</w:t>
      </w:r>
      <w:r>
        <w:rPr>
          <w:rFonts w:hint="eastAsia"/>
          <w:kern w:val="0"/>
        </w:rPr>
        <w:t>R1</w:t>
      </w:r>
      <w:r>
        <w:rPr>
          <w:rFonts w:hint="eastAsia"/>
          <w:kern w:val="0"/>
        </w:rPr>
        <w:t>上</w:t>
      </w:r>
      <w:r>
        <w:rPr>
          <w:kern w:val="0"/>
        </w:rPr>
        <w:t>建立</w:t>
      </w:r>
      <w:r>
        <w:rPr>
          <w:rFonts w:hint="eastAsia"/>
          <w:kern w:val="0"/>
        </w:rPr>
        <w:t>与</w:t>
      </w:r>
      <w:r>
        <w:rPr>
          <w:rFonts w:hint="eastAsia"/>
          <w:kern w:val="0"/>
        </w:rPr>
        <w:t>R4</w:t>
      </w:r>
      <w:r>
        <w:rPr>
          <w:rFonts w:hint="eastAsia"/>
          <w:kern w:val="0"/>
        </w:rPr>
        <w:t>的环回接口</w:t>
      </w:r>
      <w:r>
        <w:rPr>
          <w:rFonts w:hint="eastAsia"/>
          <w:kern w:val="0"/>
        </w:rPr>
        <w:t>0</w:t>
      </w:r>
      <w:r>
        <w:rPr>
          <w:rFonts w:hint="eastAsia"/>
          <w:kern w:val="0"/>
        </w:rPr>
        <w:t>的</w:t>
      </w:r>
      <w:r>
        <w:rPr>
          <w:rFonts w:hint="eastAsia"/>
          <w:kern w:val="0"/>
        </w:rPr>
        <w:t>IP</w:t>
      </w:r>
      <w:r>
        <w:rPr>
          <w:rFonts w:hint="eastAsia"/>
          <w:kern w:val="0"/>
        </w:rPr>
        <w:t>地址的</w:t>
      </w:r>
      <w:r>
        <w:rPr>
          <w:rFonts w:hint="eastAsia"/>
          <w:kern w:val="0"/>
        </w:rPr>
        <w:t>tel</w:t>
      </w:r>
      <w:r>
        <w:rPr>
          <w:kern w:val="0"/>
        </w:rPr>
        <w:t>net</w:t>
      </w:r>
      <w:r>
        <w:rPr>
          <w:kern w:val="0"/>
        </w:rPr>
        <w:t>连接</w:t>
      </w:r>
      <w:r>
        <w:rPr>
          <w:rFonts w:hint="eastAsia"/>
          <w:kern w:val="0"/>
        </w:rPr>
        <w:t>。</w:t>
      </w:r>
    </w:p>
    <w:p w14:paraId="20B4045D" w14:textId="77777777" w:rsidR="00870A08" w:rsidRDefault="003A5418">
      <w:pPr>
        <w:pStyle w:val="aff6"/>
      </w:pPr>
      <w:r>
        <w:t>&lt;R1&gt;telnet –</w:t>
      </w:r>
      <w:r>
        <w:rPr>
          <w:rFonts w:hint="eastAsia"/>
        </w:rPr>
        <w:t xml:space="preserve">a 1.1.1.1 </w:t>
      </w:r>
      <w:r>
        <w:t>4.4.4.4</w:t>
      </w:r>
    </w:p>
    <w:p w14:paraId="35182DD1" w14:textId="77777777" w:rsidR="00870A08" w:rsidRDefault="003A5418">
      <w:pPr>
        <w:pStyle w:val="aff6"/>
      </w:pPr>
      <w:r>
        <w:t>Press CTRL_] to quit telnet mode</w:t>
      </w:r>
    </w:p>
    <w:p w14:paraId="7BA27015" w14:textId="77777777" w:rsidR="00870A08" w:rsidRDefault="003A5418">
      <w:pPr>
        <w:pStyle w:val="aff6"/>
      </w:pPr>
      <w:r>
        <w:t>Trying 4.4.4.4 ...</w:t>
      </w:r>
    </w:p>
    <w:p w14:paraId="21B2C892" w14:textId="77777777" w:rsidR="00870A08" w:rsidRDefault="003A5418">
      <w:pPr>
        <w:pStyle w:val="aff6"/>
      </w:pPr>
      <w:r>
        <w:t>Connected to 4.4.4.4 ...</w:t>
      </w:r>
    </w:p>
    <w:p w14:paraId="62C55517" w14:textId="77777777" w:rsidR="00870A08" w:rsidRDefault="003A5418">
      <w:pPr>
        <w:pStyle w:val="aff6"/>
      </w:pPr>
      <w:r>
        <w:t>Login authentication</w:t>
      </w:r>
    </w:p>
    <w:p w14:paraId="475E3B35" w14:textId="77777777" w:rsidR="00870A08" w:rsidRDefault="003A5418">
      <w:pPr>
        <w:pStyle w:val="aff6"/>
      </w:pPr>
      <w:r>
        <w:t>Password:</w:t>
      </w:r>
    </w:p>
    <w:p w14:paraId="051230A8" w14:textId="77777777" w:rsidR="00870A08" w:rsidRDefault="003A5418">
      <w:pPr>
        <w:pStyle w:val="aff6"/>
      </w:pPr>
      <w:r>
        <w:t>&lt;R4&gt;</w:t>
      </w:r>
    </w:p>
    <w:p w14:paraId="25E14CB0" w14:textId="77777777" w:rsidR="00870A08" w:rsidRDefault="00870A08">
      <w:pPr>
        <w:ind w:firstLineChars="0" w:firstLine="0"/>
        <w:rPr>
          <w:kern w:val="0"/>
        </w:rPr>
      </w:pPr>
    </w:p>
    <w:p w14:paraId="4F47C37E" w14:textId="77777777" w:rsidR="00870A08" w:rsidRDefault="003A5418">
      <w:pPr>
        <w:ind w:firstLine="420"/>
        <w:rPr>
          <w:kern w:val="0"/>
        </w:rPr>
      </w:pPr>
      <w:r>
        <w:rPr>
          <w:rFonts w:hint="eastAsia"/>
          <w:kern w:val="0"/>
        </w:rPr>
        <w:t>可以观察到，</w:t>
      </w:r>
      <w:r>
        <w:rPr>
          <w:rFonts w:hint="eastAsia"/>
          <w:kern w:val="0"/>
        </w:rPr>
        <w:t>R1</w:t>
      </w:r>
      <w:r>
        <w:rPr>
          <w:rFonts w:hint="eastAsia"/>
          <w:kern w:val="0"/>
        </w:rPr>
        <w:t>已经可以成功登陆至</w:t>
      </w:r>
      <w:r>
        <w:rPr>
          <w:rFonts w:hint="eastAsia"/>
          <w:kern w:val="0"/>
        </w:rPr>
        <w:t>R4</w:t>
      </w:r>
      <w:r>
        <w:rPr>
          <w:rFonts w:hint="eastAsia"/>
          <w:kern w:val="0"/>
        </w:rPr>
        <w:t>。</w:t>
      </w:r>
    </w:p>
    <w:p w14:paraId="0F23A486" w14:textId="77777777" w:rsidR="00870A08" w:rsidRDefault="003A5418">
      <w:pPr>
        <w:ind w:firstLine="420"/>
        <w:rPr>
          <w:kern w:val="0"/>
        </w:rPr>
      </w:pPr>
      <w:r>
        <w:rPr>
          <w:kern w:val="0"/>
        </w:rPr>
        <w:t>再</w:t>
      </w:r>
      <w:r>
        <w:rPr>
          <w:rFonts w:hint="eastAsia"/>
          <w:kern w:val="0"/>
        </w:rPr>
        <w:t>尝试</w:t>
      </w:r>
      <w:r>
        <w:rPr>
          <w:kern w:val="0"/>
        </w:rPr>
        <w:t>在</w:t>
      </w:r>
      <w:r>
        <w:rPr>
          <w:rFonts w:hint="eastAsia"/>
          <w:kern w:val="0"/>
        </w:rPr>
        <w:t>R1</w:t>
      </w:r>
      <w:r>
        <w:rPr>
          <w:rFonts w:hint="eastAsia"/>
          <w:kern w:val="0"/>
        </w:rPr>
        <w:t>上建立与</w:t>
      </w:r>
      <w:r>
        <w:rPr>
          <w:rFonts w:hint="eastAsia"/>
          <w:kern w:val="0"/>
        </w:rPr>
        <w:t>R4</w:t>
      </w:r>
      <w:r>
        <w:rPr>
          <w:rFonts w:hint="eastAsia"/>
          <w:kern w:val="0"/>
        </w:rPr>
        <w:t>的环回接口</w:t>
      </w:r>
      <w:r>
        <w:rPr>
          <w:rFonts w:hint="eastAsia"/>
          <w:kern w:val="0"/>
        </w:rPr>
        <w:t>1</w:t>
      </w:r>
      <w:r>
        <w:rPr>
          <w:rFonts w:hint="eastAsia"/>
          <w:kern w:val="0"/>
        </w:rPr>
        <w:t>的</w:t>
      </w:r>
      <w:r>
        <w:rPr>
          <w:rFonts w:hint="eastAsia"/>
          <w:kern w:val="0"/>
        </w:rPr>
        <w:t>IP</w:t>
      </w:r>
      <w:r>
        <w:rPr>
          <w:rFonts w:hint="eastAsia"/>
          <w:kern w:val="0"/>
        </w:rPr>
        <w:t>地址的</w:t>
      </w:r>
      <w:r>
        <w:rPr>
          <w:rFonts w:hint="eastAsia"/>
          <w:kern w:val="0"/>
        </w:rPr>
        <w:t>telnet</w:t>
      </w:r>
      <w:r>
        <w:rPr>
          <w:rFonts w:hint="eastAsia"/>
          <w:kern w:val="0"/>
        </w:rPr>
        <w:t>连接。</w:t>
      </w:r>
    </w:p>
    <w:p w14:paraId="656B63CC" w14:textId="77777777" w:rsidR="00870A08" w:rsidRDefault="003A5418">
      <w:pPr>
        <w:pStyle w:val="aff6"/>
      </w:pPr>
      <w:r>
        <w:t>&lt;R</w:t>
      </w:r>
      <w:r>
        <w:rPr>
          <w:rFonts w:hint="eastAsia"/>
        </w:rPr>
        <w:t>1</w:t>
      </w:r>
      <w:r>
        <w:t>&gt;telnet –</w:t>
      </w:r>
      <w:r>
        <w:rPr>
          <w:rFonts w:hint="eastAsia"/>
        </w:rPr>
        <w:t xml:space="preserve">a 1.1.1.1 </w:t>
      </w:r>
      <w:r>
        <w:t>4</w:t>
      </w:r>
      <w:r>
        <w:rPr>
          <w:rFonts w:hint="eastAsia"/>
        </w:rPr>
        <w:t>0</w:t>
      </w:r>
      <w:r>
        <w:t>.4</w:t>
      </w:r>
      <w:r>
        <w:rPr>
          <w:rFonts w:hint="eastAsia"/>
        </w:rPr>
        <w:t>0</w:t>
      </w:r>
      <w:r>
        <w:t>.4</w:t>
      </w:r>
      <w:r>
        <w:rPr>
          <w:rFonts w:hint="eastAsia"/>
        </w:rPr>
        <w:t>0</w:t>
      </w:r>
      <w:r>
        <w:t>.4</w:t>
      </w:r>
      <w:r>
        <w:rPr>
          <w:rFonts w:hint="eastAsia"/>
        </w:rPr>
        <w:t>0</w:t>
      </w:r>
    </w:p>
    <w:p w14:paraId="63E06F03" w14:textId="77777777" w:rsidR="00870A08" w:rsidRDefault="003A5418">
      <w:pPr>
        <w:pStyle w:val="aff6"/>
      </w:pPr>
      <w:r>
        <w:t>Press CTRL_] to quit telnet mode</w:t>
      </w:r>
    </w:p>
    <w:p w14:paraId="340FA121" w14:textId="77777777" w:rsidR="00870A08" w:rsidRDefault="003A5418">
      <w:pPr>
        <w:pStyle w:val="aff6"/>
      </w:pPr>
      <w:r>
        <w:t>Trying 4</w:t>
      </w:r>
      <w:r>
        <w:rPr>
          <w:rFonts w:hint="eastAsia"/>
        </w:rPr>
        <w:t>0</w:t>
      </w:r>
      <w:r>
        <w:t>.4</w:t>
      </w:r>
      <w:r>
        <w:rPr>
          <w:rFonts w:hint="eastAsia"/>
        </w:rPr>
        <w:t>0</w:t>
      </w:r>
      <w:r>
        <w:t>.4</w:t>
      </w:r>
      <w:r>
        <w:rPr>
          <w:rFonts w:hint="eastAsia"/>
        </w:rPr>
        <w:t>0</w:t>
      </w:r>
      <w:r>
        <w:t>.4</w:t>
      </w:r>
      <w:r>
        <w:rPr>
          <w:rFonts w:hint="eastAsia"/>
        </w:rPr>
        <w:t>0</w:t>
      </w:r>
      <w:r>
        <w:t xml:space="preserve"> ...</w:t>
      </w:r>
    </w:p>
    <w:p w14:paraId="56A53D10" w14:textId="77777777" w:rsidR="00870A08" w:rsidRDefault="003A5418">
      <w:pPr>
        <w:pStyle w:val="aff6"/>
      </w:pPr>
      <w:r>
        <w:t>Connected to 4</w:t>
      </w:r>
      <w:r>
        <w:rPr>
          <w:rFonts w:hint="eastAsia"/>
        </w:rPr>
        <w:t>0</w:t>
      </w:r>
      <w:r>
        <w:t>.4</w:t>
      </w:r>
      <w:r>
        <w:rPr>
          <w:rFonts w:hint="eastAsia"/>
        </w:rPr>
        <w:t>0</w:t>
      </w:r>
      <w:r>
        <w:t>.4</w:t>
      </w:r>
      <w:r>
        <w:rPr>
          <w:rFonts w:hint="eastAsia"/>
        </w:rPr>
        <w:t>0</w:t>
      </w:r>
      <w:r>
        <w:t>.4</w:t>
      </w:r>
      <w:r>
        <w:rPr>
          <w:rFonts w:hint="eastAsia"/>
        </w:rPr>
        <w:t>0</w:t>
      </w:r>
      <w:r>
        <w:t xml:space="preserve"> ...</w:t>
      </w:r>
    </w:p>
    <w:p w14:paraId="1C2472FE" w14:textId="77777777" w:rsidR="00870A08" w:rsidRDefault="003A5418">
      <w:pPr>
        <w:pStyle w:val="aff6"/>
      </w:pPr>
      <w:r>
        <w:t>Login authentication</w:t>
      </w:r>
    </w:p>
    <w:p w14:paraId="3D5C4E7E" w14:textId="77777777" w:rsidR="00870A08" w:rsidRDefault="003A5418">
      <w:pPr>
        <w:pStyle w:val="aff6"/>
      </w:pPr>
      <w:r>
        <w:t>Password:</w:t>
      </w:r>
    </w:p>
    <w:p w14:paraId="193C17E9" w14:textId="77777777" w:rsidR="00870A08" w:rsidRDefault="003A5418">
      <w:pPr>
        <w:pStyle w:val="aff6"/>
      </w:pPr>
      <w:r>
        <w:t>&lt;R</w:t>
      </w:r>
      <w:r>
        <w:rPr>
          <w:rFonts w:hint="eastAsia"/>
        </w:rPr>
        <w:t>4</w:t>
      </w:r>
      <w:r>
        <w:t>&gt;</w:t>
      </w:r>
    </w:p>
    <w:p w14:paraId="316DFAD8" w14:textId="77777777" w:rsidR="00870A08" w:rsidRDefault="00870A08">
      <w:pPr>
        <w:ind w:firstLineChars="0" w:firstLine="0"/>
        <w:rPr>
          <w:kern w:val="0"/>
        </w:rPr>
      </w:pPr>
    </w:p>
    <w:p w14:paraId="633D08F5" w14:textId="77777777" w:rsidR="00870A08" w:rsidRDefault="003A5418">
      <w:pPr>
        <w:ind w:firstLine="420"/>
        <w:rPr>
          <w:kern w:val="0"/>
        </w:rPr>
      </w:pPr>
      <w:r>
        <w:rPr>
          <w:rFonts w:hint="eastAsia"/>
          <w:kern w:val="0"/>
        </w:rPr>
        <w:t>这时</w:t>
      </w:r>
      <w:r>
        <w:rPr>
          <w:kern w:val="0"/>
        </w:rPr>
        <w:t>发现，只要</w:t>
      </w:r>
      <w:r>
        <w:rPr>
          <w:rFonts w:hint="eastAsia"/>
          <w:kern w:val="0"/>
        </w:rPr>
        <w:t>是</w:t>
      </w:r>
      <w:r>
        <w:rPr>
          <w:kern w:val="0"/>
        </w:rPr>
        <w:t>路由</w:t>
      </w:r>
      <w:r>
        <w:rPr>
          <w:rFonts w:hint="eastAsia"/>
          <w:kern w:val="0"/>
        </w:rPr>
        <w:t>可达</w:t>
      </w:r>
      <w:r>
        <w:rPr>
          <w:kern w:val="0"/>
        </w:rPr>
        <w:t>的设备</w:t>
      </w:r>
      <w:r>
        <w:rPr>
          <w:rFonts w:hint="eastAsia"/>
          <w:kern w:val="0"/>
        </w:rPr>
        <w:t>，并且拥有</w:t>
      </w:r>
      <w:r>
        <w:rPr>
          <w:rFonts w:hint="eastAsia"/>
          <w:kern w:val="0"/>
        </w:rPr>
        <w:t>T</w:t>
      </w:r>
      <w:r>
        <w:rPr>
          <w:kern w:val="0"/>
        </w:rPr>
        <w:t>elnet</w:t>
      </w:r>
      <w:r>
        <w:rPr>
          <w:kern w:val="0"/>
        </w:rPr>
        <w:t>的密码，都可以成功</w:t>
      </w:r>
      <w:r>
        <w:rPr>
          <w:rFonts w:hint="eastAsia"/>
          <w:kern w:val="0"/>
        </w:rPr>
        <w:t>正常登录。</w:t>
      </w:r>
    </w:p>
    <w:p w14:paraId="378D8CB3" w14:textId="77777777" w:rsidR="00870A08" w:rsidRDefault="003A5418">
      <w:pPr>
        <w:pStyle w:val="2"/>
      </w:pPr>
      <w:r>
        <w:rPr>
          <w:rFonts w:hint="eastAsia"/>
        </w:rPr>
        <w:t>配置高级</w:t>
      </w:r>
      <w:r>
        <w:rPr>
          <w:rFonts w:hint="eastAsia"/>
        </w:rPr>
        <w:t>ACL</w:t>
      </w:r>
      <w:r>
        <w:rPr>
          <w:rFonts w:hint="eastAsia"/>
        </w:rPr>
        <w:t>控制</w:t>
      </w:r>
      <w:r>
        <w:t>访问</w:t>
      </w:r>
    </w:p>
    <w:p w14:paraId="4C5B85DE" w14:textId="77777777" w:rsidR="00870A08" w:rsidRDefault="003A5418">
      <w:pPr>
        <w:ind w:firstLine="420"/>
      </w:pPr>
      <w:r>
        <w:rPr>
          <w:rFonts w:hint="eastAsia"/>
        </w:rPr>
        <w:t>根据</w:t>
      </w:r>
      <w:r>
        <w:t>设计要求，</w:t>
      </w:r>
      <w:r>
        <w:rPr>
          <w:rFonts w:hint="eastAsia"/>
        </w:rPr>
        <w:t>R1</w:t>
      </w:r>
      <w:r>
        <w:rPr>
          <w:rFonts w:hint="eastAsia"/>
        </w:rPr>
        <w:t>的环回接口只能通过</w:t>
      </w:r>
      <w:r>
        <w:rPr>
          <w:rFonts w:hint="eastAsia"/>
        </w:rPr>
        <w:t>R4</w:t>
      </w:r>
      <w:r>
        <w:rPr>
          <w:rFonts w:hint="eastAsia"/>
        </w:rPr>
        <w:t>上的</w:t>
      </w:r>
      <w:r>
        <w:rPr>
          <w:rFonts w:hint="eastAsia"/>
        </w:rPr>
        <w:t>4.4.4.4</w:t>
      </w:r>
      <w:r>
        <w:rPr>
          <w:rFonts w:hint="eastAsia"/>
        </w:rPr>
        <w:t>进行</w:t>
      </w:r>
      <w:r>
        <w:rPr>
          <w:rFonts w:hint="eastAsia"/>
        </w:rPr>
        <w:t>telnet</w:t>
      </w:r>
      <w:r>
        <w:rPr>
          <w:rFonts w:hint="eastAsia"/>
        </w:rPr>
        <w:t>访问，但是</w:t>
      </w:r>
      <w:r>
        <w:t>不能</w:t>
      </w:r>
      <w:r>
        <w:rPr>
          <w:rFonts w:hint="eastAsia"/>
        </w:rPr>
        <w:t>通过</w:t>
      </w:r>
      <w:r>
        <w:rPr>
          <w:rFonts w:hint="eastAsia"/>
        </w:rPr>
        <w:t>40</w:t>
      </w:r>
      <w:r>
        <w:t>.40.40.40</w:t>
      </w:r>
      <w:r>
        <w:rPr>
          <w:rFonts w:hint="eastAsia"/>
        </w:rPr>
        <w:t>访问。</w:t>
      </w:r>
    </w:p>
    <w:p w14:paraId="6E2B837E" w14:textId="77777777" w:rsidR="00870A08" w:rsidRDefault="003A5418">
      <w:pPr>
        <w:ind w:firstLine="420"/>
        <w:rPr>
          <w:kern w:val="0"/>
        </w:rPr>
      </w:pPr>
      <w:r>
        <w:rPr>
          <w:kern w:val="0"/>
        </w:rPr>
        <w:t>如果</w:t>
      </w:r>
      <w:r>
        <w:rPr>
          <w:rFonts w:hint="eastAsia"/>
          <w:kern w:val="0"/>
        </w:rPr>
        <w:t>要</w:t>
      </w:r>
      <w:r>
        <w:rPr>
          <w:rFonts w:hint="eastAsia"/>
          <w:kern w:val="0"/>
        </w:rPr>
        <w:t>R1</w:t>
      </w:r>
      <w:r>
        <w:rPr>
          <w:rFonts w:hint="eastAsia"/>
          <w:kern w:val="0"/>
        </w:rPr>
        <w:t>只能</w:t>
      </w:r>
      <w:r>
        <w:rPr>
          <w:kern w:val="0"/>
        </w:rPr>
        <w:t>通过访问</w:t>
      </w:r>
      <w:r>
        <w:rPr>
          <w:rFonts w:hint="eastAsia"/>
          <w:kern w:val="0"/>
        </w:rPr>
        <w:t>R4</w:t>
      </w:r>
      <w:r>
        <w:rPr>
          <w:rFonts w:hint="eastAsia"/>
          <w:kern w:val="0"/>
        </w:rPr>
        <w:t>的</w:t>
      </w:r>
      <w:r>
        <w:rPr>
          <w:kern w:val="0"/>
        </w:rPr>
        <w:t>环回口</w:t>
      </w:r>
      <w:r>
        <w:rPr>
          <w:rFonts w:hint="eastAsia"/>
          <w:kern w:val="0"/>
        </w:rPr>
        <w:t>0</w:t>
      </w:r>
      <w:r>
        <w:rPr>
          <w:kern w:val="0"/>
        </w:rPr>
        <w:t>地址</w:t>
      </w:r>
      <w:r>
        <w:rPr>
          <w:rFonts w:hint="eastAsia"/>
          <w:kern w:val="0"/>
        </w:rPr>
        <w:t>登录设备，即同时匹配数据包的源地址和目的地址实现过滤，此时</w:t>
      </w:r>
      <w:r>
        <w:rPr>
          <w:kern w:val="0"/>
        </w:rPr>
        <w:t>通过标准</w:t>
      </w:r>
      <w:r>
        <w:rPr>
          <w:rFonts w:hint="eastAsia"/>
          <w:kern w:val="0"/>
        </w:rPr>
        <w:t>ACL</w:t>
      </w:r>
      <w:r>
        <w:rPr>
          <w:rFonts w:hint="eastAsia"/>
          <w:kern w:val="0"/>
        </w:rPr>
        <w:t>是</w:t>
      </w:r>
      <w:r>
        <w:rPr>
          <w:kern w:val="0"/>
        </w:rPr>
        <w:t>无法</w:t>
      </w:r>
      <w:r>
        <w:rPr>
          <w:rFonts w:hint="eastAsia"/>
          <w:kern w:val="0"/>
        </w:rPr>
        <w:t>实现的，</w:t>
      </w:r>
      <w:r>
        <w:rPr>
          <w:rFonts w:hint="eastAsia"/>
          <w:kern w:val="0"/>
        </w:rPr>
        <w:t>ACL</w:t>
      </w:r>
      <w:r>
        <w:rPr>
          <w:rFonts w:hint="eastAsia"/>
          <w:kern w:val="0"/>
        </w:rPr>
        <w:t>只能通过匹配源地址实现过滤，</w:t>
      </w:r>
      <w:r>
        <w:rPr>
          <w:rFonts w:hint="eastAsia"/>
          <w:kern w:val="0"/>
        </w:rPr>
        <w:lastRenderedPageBreak/>
        <w:t>需要使用到高级</w:t>
      </w:r>
      <w:r>
        <w:rPr>
          <w:rFonts w:hint="eastAsia"/>
          <w:kern w:val="0"/>
        </w:rPr>
        <w:t>ACL</w:t>
      </w:r>
      <w:r>
        <w:rPr>
          <w:rFonts w:hint="eastAsia"/>
          <w:kern w:val="0"/>
        </w:rPr>
        <w:t>。</w:t>
      </w:r>
    </w:p>
    <w:p w14:paraId="16605D8E" w14:textId="77777777" w:rsidR="00870A08" w:rsidRDefault="003A5418">
      <w:pPr>
        <w:ind w:firstLine="420"/>
        <w:rPr>
          <w:kern w:val="0"/>
        </w:rPr>
      </w:pPr>
      <w:r>
        <w:rPr>
          <w:rFonts w:hint="eastAsia"/>
          <w:kern w:val="0"/>
        </w:rPr>
        <w:t>在</w:t>
      </w:r>
      <w:r>
        <w:rPr>
          <w:rFonts w:hint="eastAsia"/>
          <w:kern w:val="0"/>
        </w:rPr>
        <w:t>R4</w:t>
      </w:r>
      <w:r>
        <w:rPr>
          <w:rFonts w:hint="eastAsia"/>
          <w:kern w:val="0"/>
        </w:rPr>
        <w:t>上使用命令</w:t>
      </w:r>
      <w:proofErr w:type="spellStart"/>
      <w:r>
        <w:rPr>
          <w:rFonts w:hint="eastAsia"/>
          <w:b/>
          <w:kern w:val="0"/>
        </w:rPr>
        <w:t>acl</w:t>
      </w:r>
      <w:proofErr w:type="spellEnd"/>
      <w:r>
        <w:rPr>
          <w:rFonts w:hint="eastAsia"/>
          <w:kern w:val="0"/>
        </w:rPr>
        <w:t>创建一个高级</w:t>
      </w:r>
      <w:r>
        <w:rPr>
          <w:rFonts w:hint="eastAsia"/>
          <w:kern w:val="0"/>
        </w:rPr>
        <w:t>ACL 3000</w:t>
      </w:r>
      <w:r>
        <w:rPr>
          <w:rFonts w:hint="eastAsia"/>
          <w:kern w:val="0"/>
        </w:rPr>
        <w:t>，</w:t>
      </w:r>
      <w:r>
        <w:rPr>
          <w:rFonts w:hint="eastAsia"/>
          <w:kern w:val="0"/>
        </w:rPr>
        <w:t>3</w:t>
      </w:r>
      <w:r>
        <w:rPr>
          <w:kern w:val="0"/>
        </w:rPr>
        <w:t>000-</w:t>
      </w:r>
      <w:r>
        <w:rPr>
          <w:rFonts w:hint="eastAsia"/>
          <w:kern w:val="0"/>
        </w:rPr>
        <w:t>3</w:t>
      </w:r>
      <w:r>
        <w:rPr>
          <w:kern w:val="0"/>
        </w:rPr>
        <w:t>999</w:t>
      </w:r>
      <w:r>
        <w:rPr>
          <w:rFonts w:hint="eastAsia"/>
          <w:kern w:val="0"/>
        </w:rPr>
        <w:t>是高级</w:t>
      </w:r>
      <w:r>
        <w:rPr>
          <w:rFonts w:hint="eastAsia"/>
          <w:kern w:val="0"/>
        </w:rPr>
        <w:t>ACL</w:t>
      </w:r>
      <w:r>
        <w:rPr>
          <w:rFonts w:hint="eastAsia"/>
          <w:kern w:val="0"/>
        </w:rPr>
        <w:t>的</w:t>
      </w:r>
      <w:r>
        <w:rPr>
          <w:kern w:val="0"/>
        </w:rPr>
        <w:t>范围。</w:t>
      </w:r>
    </w:p>
    <w:p w14:paraId="09F1CFE7" w14:textId="77777777" w:rsidR="00870A08" w:rsidRDefault="003A5418">
      <w:pPr>
        <w:pStyle w:val="aff6"/>
      </w:pPr>
      <w:r>
        <w:t>[R4]</w:t>
      </w:r>
      <w:proofErr w:type="spellStart"/>
      <w:r>
        <w:t>acl</w:t>
      </w:r>
      <w:proofErr w:type="spellEnd"/>
      <w:r>
        <w:t xml:space="preserve"> 3000</w:t>
      </w:r>
    </w:p>
    <w:p w14:paraId="1CC1970E" w14:textId="77777777" w:rsidR="00870A08" w:rsidRDefault="00870A08">
      <w:pPr>
        <w:pStyle w:val="aff6"/>
      </w:pPr>
    </w:p>
    <w:p w14:paraId="49CCA829" w14:textId="77777777" w:rsidR="00870A08" w:rsidRDefault="003A5418">
      <w:pPr>
        <w:ind w:firstLine="420"/>
      </w:pPr>
      <w:r>
        <w:rPr>
          <w:rFonts w:hint="eastAsia"/>
        </w:rPr>
        <w:t>接下来在高级</w:t>
      </w:r>
      <w:r>
        <w:rPr>
          <w:rFonts w:hint="eastAsia"/>
        </w:rPr>
        <w:t>ACL</w:t>
      </w:r>
      <w:r>
        <w:rPr>
          <w:rFonts w:hint="eastAsia"/>
        </w:rPr>
        <w:t>视图中，使用命令</w:t>
      </w:r>
      <w:r>
        <w:rPr>
          <w:rFonts w:hint="eastAsia"/>
          <w:b/>
        </w:rPr>
        <w:t>rule</w:t>
      </w:r>
      <w:r>
        <w:rPr>
          <w:rFonts w:hint="eastAsia"/>
        </w:rPr>
        <w:t>配置</w:t>
      </w:r>
      <w:r>
        <w:rPr>
          <w:rFonts w:hint="eastAsia"/>
        </w:rPr>
        <w:t>ACL</w:t>
      </w:r>
      <w:r>
        <w:rPr>
          <w:rFonts w:hint="eastAsia"/>
        </w:rPr>
        <w:t>规则，</w:t>
      </w:r>
      <w:proofErr w:type="spellStart"/>
      <w:r>
        <w:rPr>
          <w:rFonts w:hint="eastAsia"/>
          <w:b/>
        </w:rPr>
        <w:t>ip</w:t>
      </w:r>
      <w:proofErr w:type="spellEnd"/>
      <w:r>
        <w:rPr>
          <w:rFonts w:hint="eastAsia"/>
        </w:rPr>
        <w:t>为协议类型，允许源地址为</w:t>
      </w:r>
      <w:r>
        <w:rPr>
          <w:rFonts w:hint="eastAsia"/>
        </w:rPr>
        <w:t>1.1.1.1</w:t>
      </w:r>
      <w:r>
        <w:rPr>
          <w:rFonts w:hint="eastAsia"/>
        </w:rPr>
        <w:t>，目的地址为</w:t>
      </w:r>
      <w:r>
        <w:rPr>
          <w:rFonts w:hint="eastAsia"/>
        </w:rPr>
        <w:t>4.4.4.4</w:t>
      </w:r>
      <w:r>
        <w:rPr>
          <w:rFonts w:hint="eastAsia"/>
        </w:rPr>
        <w:t>的数据包通过。</w:t>
      </w:r>
    </w:p>
    <w:p w14:paraId="4B5C0FF3" w14:textId="77777777" w:rsidR="00870A08" w:rsidRDefault="003A5418">
      <w:pPr>
        <w:pStyle w:val="aff6"/>
      </w:pPr>
      <w:r>
        <w:t>[R4-acl-adv-</w:t>
      </w:r>
      <w:proofErr w:type="gramStart"/>
      <w:r>
        <w:t>3000]rule</w:t>
      </w:r>
      <w:proofErr w:type="gramEnd"/>
      <w:r>
        <w:t xml:space="preserve">  permit </w:t>
      </w:r>
      <w:proofErr w:type="spellStart"/>
      <w:r>
        <w:t>ip</w:t>
      </w:r>
      <w:proofErr w:type="spellEnd"/>
      <w:r>
        <w:t xml:space="preserve"> source 1.1.1.1 0 destination 4.4.4.4 0</w:t>
      </w:r>
    </w:p>
    <w:p w14:paraId="25DCBC10" w14:textId="77777777" w:rsidR="00870A08" w:rsidRDefault="00870A08">
      <w:pPr>
        <w:ind w:firstLineChars="0" w:firstLine="0"/>
        <w:rPr>
          <w:kern w:val="0"/>
        </w:rPr>
      </w:pPr>
    </w:p>
    <w:p w14:paraId="20278309" w14:textId="77777777" w:rsidR="00870A08" w:rsidRDefault="003A5418">
      <w:pPr>
        <w:ind w:firstLine="420"/>
        <w:rPr>
          <w:kern w:val="0"/>
        </w:rPr>
      </w:pPr>
      <w:r>
        <w:rPr>
          <w:rFonts w:hint="eastAsia"/>
          <w:kern w:val="0"/>
        </w:rPr>
        <w:t>配置完成后，查看</w:t>
      </w:r>
      <w:r>
        <w:rPr>
          <w:rFonts w:hint="eastAsia"/>
          <w:kern w:val="0"/>
        </w:rPr>
        <w:t>ACL</w:t>
      </w:r>
      <w:r>
        <w:rPr>
          <w:rFonts w:hint="eastAsia"/>
          <w:kern w:val="0"/>
        </w:rPr>
        <w:t>配置信息。</w:t>
      </w:r>
    </w:p>
    <w:p w14:paraId="26DAC637" w14:textId="77777777" w:rsidR="00870A08" w:rsidRDefault="003A5418">
      <w:pPr>
        <w:pStyle w:val="aff6"/>
      </w:pPr>
      <w:r>
        <w:t>[R</w:t>
      </w:r>
      <w:r w:rsidR="002D7BA4" w:rsidRPr="002D7BA4">
        <w:rPr>
          <w:highlight w:val="yellow"/>
        </w:rPr>
        <w:t>4</w:t>
      </w:r>
      <w:r>
        <w:t>-acl-adv-</w:t>
      </w:r>
      <w:proofErr w:type="gramStart"/>
      <w:r>
        <w:t>3000]dis</w:t>
      </w:r>
      <w:proofErr w:type="gramEnd"/>
      <w:r>
        <w:t xml:space="preserve"> </w:t>
      </w:r>
      <w:proofErr w:type="spellStart"/>
      <w:r>
        <w:t>acl</w:t>
      </w:r>
      <w:proofErr w:type="spellEnd"/>
      <w:r>
        <w:t xml:space="preserve"> all</w:t>
      </w:r>
    </w:p>
    <w:p w14:paraId="31F2EC92" w14:textId="77777777" w:rsidR="00870A08" w:rsidRDefault="003A5418">
      <w:pPr>
        <w:pStyle w:val="aff6"/>
      </w:pPr>
      <w:r>
        <w:t xml:space="preserve"> Total quantity of nonempty ACL number is 1 </w:t>
      </w:r>
    </w:p>
    <w:p w14:paraId="4F6A668B" w14:textId="77777777" w:rsidR="00870A08" w:rsidRDefault="003A5418">
      <w:pPr>
        <w:pStyle w:val="aff6"/>
      </w:pPr>
      <w:r>
        <w:rPr>
          <w:shd w:val="pct10" w:color="auto" w:fill="FFFFFF"/>
        </w:rPr>
        <w:t>Advanced ACL 3000, 1 rule</w:t>
      </w:r>
    </w:p>
    <w:p w14:paraId="3FECC39A" w14:textId="77777777" w:rsidR="00870A08" w:rsidRDefault="003A5418">
      <w:pPr>
        <w:pStyle w:val="aff6"/>
      </w:pPr>
      <w:proofErr w:type="spellStart"/>
      <w:r>
        <w:t>Acl's</w:t>
      </w:r>
      <w:proofErr w:type="spellEnd"/>
      <w:r>
        <w:t xml:space="preserve"> step is 5</w:t>
      </w:r>
    </w:p>
    <w:p w14:paraId="7918D45E" w14:textId="77777777" w:rsidR="00870A08" w:rsidRDefault="003A5418">
      <w:pPr>
        <w:pStyle w:val="aff6"/>
      </w:pPr>
      <w:r>
        <w:t xml:space="preserve"> rule 5 permit </w:t>
      </w:r>
      <w:proofErr w:type="spellStart"/>
      <w:r>
        <w:t>ip</w:t>
      </w:r>
      <w:proofErr w:type="spellEnd"/>
      <w:r>
        <w:t xml:space="preserve"> source 1.1.1.1 0 destination 4.4.4.4 0</w:t>
      </w:r>
    </w:p>
    <w:p w14:paraId="489809CB" w14:textId="77777777" w:rsidR="00870A08" w:rsidRDefault="00870A08">
      <w:pPr>
        <w:ind w:firstLineChars="0" w:firstLine="0"/>
        <w:rPr>
          <w:kern w:val="0"/>
        </w:rPr>
      </w:pPr>
    </w:p>
    <w:p w14:paraId="0BBC7D1A" w14:textId="77777777" w:rsidR="00870A08" w:rsidRDefault="003A5418">
      <w:pPr>
        <w:ind w:firstLine="420"/>
        <w:rPr>
          <w:kern w:val="0"/>
        </w:rPr>
      </w:pPr>
      <w:r>
        <w:rPr>
          <w:rFonts w:hint="eastAsia"/>
          <w:kern w:val="0"/>
        </w:rPr>
        <w:t>可以观察到相关配置信息，在不指定规则</w:t>
      </w:r>
      <w:r>
        <w:rPr>
          <w:rFonts w:hint="eastAsia"/>
          <w:kern w:val="0"/>
        </w:rPr>
        <w:t>ID</w:t>
      </w:r>
      <w:r>
        <w:rPr>
          <w:rFonts w:hint="eastAsia"/>
          <w:kern w:val="0"/>
        </w:rPr>
        <w:t>的情况下，默认步长为</w:t>
      </w:r>
      <w:r>
        <w:rPr>
          <w:rFonts w:hint="eastAsia"/>
          <w:kern w:val="0"/>
        </w:rPr>
        <w:t>5</w:t>
      </w:r>
      <w:r>
        <w:rPr>
          <w:rFonts w:hint="eastAsia"/>
          <w:kern w:val="0"/>
        </w:rPr>
        <w:t>，第一条规则的规则</w:t>
      </w:r>
      <w:r>
        <w:rPr>
          <w:rFonts w:hint="eastAsia"/>
          <w:kern w:val="0"/>
        </w:rPr>
        <w:t>ID</w:t>
      </w:r>
      <w:r>
        <w:rPr>
          <w:rFonts w:hint="eastAsia"/>
          <w:kern w:val="0"/>
        </w:rPr>
        <w:t>即为</w:t>
      </w:r>
      <w:r>
        <w:rPr>
          <w:rFonts w:hint="eastAsia"/>
          <w:kern w:val="0"/>
        </w:rPr>
        <w:t>5</w:t>
      </w:r>
      <w:r>
        <w:rPr>
          <w:rFonts w:hint="eastAsia"/>
          <w:kern w:val="0"/>
        </w:rPr>
        <w:t>。</w:t>
      </w:r>
    </w:p>
    <w:p w14:paraId="59180571" w14:textId="77777777" w:rsidR="00870A08" w:rsidRDefault="003A5418">
      <w:pPr>
        <w:ind w:firstLine="420"/>
        <w:rPr>
          <w:kern w:val="0"/>
        </w:rPr>
      </w:pPr>
      <w:r>
        <w:rPr>
          <w:kern w:val="0"/>
        </w:rPr>
        <w:t>将</w:t>
      </w:r>
      <w:r>
        <w:rPr>
          <w:rFonts w:hint="eastAsia"/>
          <w:kern w:val="0"/>
        </w:rPr>
        <w:t>ACL 3000</w:t>
      </w:r>
      <w:r>
        <w:rPr>
          <w:kern w:val="0"/>
        </w:rPr>
        <w:t>调用在</w:t>
      </w:r>
      <w:r>
        <w:rPr>
          <w:kern w:val="0"/>
        </w:rPr>
        <w:t>VTY</w:t>
      </w:r>
      <w:r>
        <w:rPr>
          <w:rFonts w:hint="eastAsia"/>
          <w:kern w:val="0"/>
        </w:rPr>
        <w:t>下，使用</w:t>
      </w:r>
      <w:r>
        <w:rPr>
          <w:rFonts w:hint="eastAsia"/>
          <w:kern w:val="0"/>
        </w:rPr>
        <w:t>inbound</w:t>
      </w:r>
      <w:r>
        <w:rPr>
          <w:rFonts w:hint="eastAsia"/>
          <w:kern w:val="0"/>
        </w:rPr>
        <w:t>参数，即在</w:t>
      </w:r>
      <w:r>
        <w:rPr>
          <w:rFonts w:hint="eastAsia"/>
          <w:kern w:val="0"/>
        </w:rPr>
        <w:t>R4</w:t>
      </w:r>
      <w:r>
        <w:rPr>
          <w:rFonts w:hint="eastAsia"/>
          <w:kern w:val="0"/>
        </w:rPr>
        <w:t>的数据</w:t>
      </w:r>
      <w:proofErr w:type="gramStart"/>
      <w:r>
        <w:rPr>
          <w:rFonts w:hint="eastAsia"/>
          <w:kern w:val="0"/>
        </w:rPr>
        <w:t>入方向</w:t>
      </w:r>
      <w:proofErr w:type="gramEnd"/>
      <w:r>
        <w:rPr>
          <w:rFonts w:hint="eastAsia"/>
          <w:kern w:val="0"/>
        </w:rPr>
        <w:t>上调用。</w:t>
      </w:r>
    </w:p>
    <w:p w14:paraId="0995A655" w14:textId="77777777" w:rsidR="00870A08" w:rsidRDefault="003A5418">
      <w:pPr>
        <w:pStyle w:val="aff6"/>
      </w:pPr>
      <w:r>
        <w:t xml:space="preserve">[R4]user-interface </w:t>
      </w:r>
      <w:proofErr w:type="spellStart"/>
      <w:r>
        <w:t>vty</w:t>
      </w:r>
      <w:proofErr w:type="spellEnd"/>
      <w:r>
        <w:t xml:space="preserve"> 0 4</w:t>
      </w:r>
    </w:p>
    <w:p w14:paraId="4D1ABC08" w14:textId="77777777" w:rsidR="00870A08" w:rsidRDefault="003A5418">
      <w:pPr>
        <w:pStyle w:val="aff6"/>
      </w:pPr>
      <w:r>
        <w:t>[R4-ui-vty0-4]</w:t>
      </w:r>
      <w:proofErr w:type="spellStart"/>
      <w:r>
        <w:t>acl</w:t>
      </w:r>
      <w:proofErr w:type="spellEnd"/>
      <w:r>
        <w:t xml:space="preserve"> 3000 inbound</w:t>
      </w:r>
    </w:p>
    <w:p w14:paraId="15AC5EBE" w14:textId="77777777" w:rsidR="00870A08" w:rsidRDefault="00870A08">
      <w:pPr>
        <w:ind w:firstLineChars="0" w:firstLine="0"/>
        <w:rPr>
          <w:kern w:val="0"/>
        </w:rPr>
      </w:pPr>
    </w:p>
    <w:p w14:paraId="10BB5EB7" w14:textId="77777777" w:rsidR="00870A08" w:rsidRDefault="003A5418">
      <w:pPr>
        <w:ind w:firstLine="420"/>
        <w:rPr>
          <w:kern w:val="0"/>
        </w:rPr>
      </w:pPr>
      <w:r>
        <w:rPr>
          <w:rFonts w:hint="eastAsia"/>
          <w:kern w:val="0"/>
        </w:rPr>
        <w:t>配置完成后，分别在</w:t>
      </w:r>
      <w:r>
        <w:rPr>
          <w:rFonts w:hint="eastAsia"/>
          <w:kern w:val="0"/>
        </w:rPr>
        <w:t>R1</w:t>
      </w:r>
      <w:r>
        <w:rPr>
          <w:rFonts w:hint="eastAsia"/>
          <w:kern w:val="0"/>
        </w:rPr>
        <w:t>上使用环回口地址</w:t>
      </w:r>
      <w:r>
        <w:rPr>
          <w:kern w:val="0"/>
        </w:rPr>
        <w:t>尝试访问</w:t>
      </w:r>
      <w:r>
        <w:rPr>
          <w:kern w:val="0"/>
        </w:rPr>
        <w:t>40.40.40.40</w:t>
      </w:r>
      <w:r>
        <w:rPr>
          <w:kern w:val="0"/>
        </w:rPr>
        <w:t>。</w:t>
      </w:r>
    </w:p>
    <w:p w14:paraId="7F2D5517" w14:textId="77777777" w:rsidR="00870A08" w:rsidRDefault="003A5418">
      <w:pPr>
        <w:pStyle w:val="aff6"/>
      </w:pPr>
      <w:r>
        <w:t>&lt;R1&gt;telnet -a 1.1.1.1 40.40.40.40</w:t>
      </w:r>
    </w:p>
    <w:p w14:paraId="09263F8E" w14:textId="77777777" w:rsidR="00870A08" w:rsidRDefault="003A5418">
      <w:pPr>
        <w:pStyle w:val="aff6"/>
      </w:pPr>
      <w:r>
        <w:t>Press CTRL_] to quit telnet mode</w:t>
      </w:r>
    </w:p>
    <w:p w14:paraId="1B60E927" w14:textId="77777777" w:rsidR="00870A08" w:rsidRDefault="003A5418">
      <w:pPr>
        <w:pStyle w:val="aff6"/>
      </w:pPr>
      <w:r>
        <w:t>Trying 40.40.40.40 ...</w:t>
      </w:r>
    </w:p>
    <w:p w14:paraId="6FDD4A57" w14:textId="77777777" w:rsidR="00870A08" w:rsidRDefault="003A5418">
      <w:pPr>
        <w:pStyle w:val="aff6"/>
      </w:pPr>
      <w:r>
        <w:rPr>
          <w:shd w:val="pct10" w:color="auto" w:fill="FFFFFF"/>
        </w:rPr>
        <w:t>Error: Can't connect to the remote host</w:t>
      </w:r>
    </w:p>
    <w:p w14:paraId="1779EF42" w14:textId="77777777" w:rsidR="00870A08" w:rsidRDefault="003A5418">
      <w:pPr>
        <w:pStyle w:val="aff6"/>
      </w:pPr>
      <w:r>
        <w:t>&lt;R1&gt;</w:t>
      </w:r>
    </w:p>
    <w:p w14:paraId="3BDC6FFF" w14:textId="77777777" w:rsidR="00870A08" w:rsidRDefault="00870A08">
      <w:pPr>
        <w:pStyle w:val="aff6"/>
      </w:pPr>
    </w:p>
    <w:p w14:paraId="12C16C3F" w14:textId="77777777" w:rsidR="00870A08" w:rsidRDefault="003A5418">
      <w:pPr>
        <w:ind w:firstLine="420"/>
        <w:rPr>
          <w:kern w:val="0"/>
        </w:rPr>
      </w:pPr>
      <w:r>
        <w:rPr>
          <w:rFonts w:hint="eastAsia"/>
          <w:kern w:val="0"/>
        </w:rPr>
        <w:lastRenderedPageBreak/>
        <w:t>可以观察到，此时过滤已经实现，</w:t>
      </w:r>
      <w:r>
        <w:rPr>
          <w:rFonts w:hint="eastAsia"/>
          <w:kern w:val="0"/>
        </w:rPr>
        <w:t>R1</w:t>
      </w:r>
      <w:r>
        <w:rPr>
          <w:rFonts w:hint="eastAsia"/>
          <w:kern w:val="0"/>
        </w:rPr>
        <w:t>不能使用环回口地址访问</w:t>
      </w:r>
      <w:r>
        <w:rPr>
          <w:rFonts w:hint="eastAsia"/>
          <w:kern w:val="0"/>
        </w:rPr>
        <w:t>40.40.40.40</w:t>
      </w:r>
      <w:r>
        <w:rPr>
          <w:rFonts w:hint="eastAsia"/>
          <w:kern w:val="0"/>
        </w:rPr>
        <w:t>。</w:t>
      </w:r>
    </w:p>
    <w:p w14:paraId="216261DD" w14:textId="77777777" w:rsidR="00870A08" w:rsidRDefault="003A5418">
      <w:pPr>
        <w:ind w:firstLine="420"/>
        <w:rPr>
          <w:kern w:val="0"/>
        </w:rPr>
      </w:pPr>
      <w:r>
        <w:rPr>
          <w:rFonts w:hint="eastAsia"/>
          <w:kern w:val="0"/>
        </w:rPr>
        <w:t>此外高级</w:t>
      </w:r>
      <w:r>
        <w:rPr>
          <w:rFonts w:hint="eastAsia"/>
          <w:kern w:val="0"/>
        </w:rPr>
        <w:t>ACL</w:t>
      </w:r>
      <w:r>
        <w:rPr>
          <w:rFonts w:hint="eastAsia"/>
          <w:kern w:val="0"/>
        </w:rPr>
        <w:t>还可以实现对源、目的端口，协议号等信息的匹配，功能非常强大。</w:t>
      </w:r>
    </w:p>
    <w:p w14:paraId="56511EDF" w14:textId="77777777" w:rsidR="00870A08" w:rsidRDefault="003A5418">
      <w:pPr>
        <w:pStyle w:val="10"/>
      </w:pPr>
      <w:r>
        <w:rPr>
          <w:rFonts w:hint="eastAsia"/>
        </w:rPr>
        <w:t>思考</w:t>
      </w:r>
    </w:p>
    <w:p w14:paraId="011A24B6" w14:textId="77777777" w:rsidR="00870A08" w:rsidRDefault="003A5418">
      <w:pPr>
        <w:ind w:firstLine="420"/>
      </w:pPr>
      <w:r>
        <w:rPr>
          <w:rFonts w:hint="eastAsia"/>
        </w:rPr>
        <w:t>路由器</w:t>
      </w:r>
      <w:r>
        <w:t>能</w:t>
      </w:r>
      <w:r>
        <w:rPr>
          <w:rFonts w:hint="eastAsia"/>
        </w:rPr>
        <w:t>否</w:t>
      </w:r>
      <w:r>
        <w:t>通过</w:t>
      </w:r>
      <w:r>
        <w:rPr>
          <w:rFonts w:hint="eastAsia"/>
        </w:rPr>
        <w:t>ACL</w:t>
      </w:r>
      <w:r>
        <w:rPr>
          <w:rFonts w:hint="eastAsia"/>
        </w:rPr>
        <w:t>过滤自身产生的</w:t>
      </w:r>
      <w:r>
        <w:t>数据包？</w:t>
      </w:r>
    </w:p>
    <w:p w14:paraId="62FF0978" w14:textId="77777777" w:rsidR="00870A08" w:rsidRDefault="003A5418">
      <w:pPr>
        <w:pStyle w:val="af2"/>
        <w:ind w:firstLineChars="0" w:firstLine="0"/>
        <w:rPr>
          <w:rFonts w:ascii="微软雅黑" w:hAnsi="微软雅黑"/>
        </w:rPr>
      </w:pPr>
      <w:bookmarkStart w:id="154" w:name="_Toc10672"/>
      <w:r>
        <w:rPr>
          <w:rFonts w:ascii="微软雅黑" w:hAnsi="微软雅黑" w:hint="eastAsia"/>
        </w:rPr>
        <w:t>10.3 配置前缀列表</w:t>
      </w:r>
      <w:bookmarkEnd w:id="154"/>
    </w:p>
    <w:p w14:paraId="6D1B3901" w14:textId="77777777" w:rsidR="00870A08" w:rsidRDefault="003A5418">
      <w:pPr>
        <w:pStyle w:val="10"/>
      </w:pPr>
      <w:r>
        <w:rPr>
          <w:rFonts w:hint="eastAsia"/>
        </w:rPr>
        <w:t>原理概述</w:t>
      </w:r>
    </w:p>
    <w:p w14:paraId="4866BCB2" w14:textId="77777777" w:rsidR="00870A08" w:rsidRDefault="003A5418">
      <w:pPr>
        <w:tabs>
          <w:tab w:val="left" w:pos="720"/>
        </w:tabs>
        <w:ind w:firstLine="420"/>
        <w:rPr>
          <w:highlight w:val="green"/>
        </w:rPr>
      </w:pPr>
      <w:r>
        <w:rPr>
          <w:rFonts w:hint="eastAsia"/>
        </w:rPr>
        <w:t>前缀列表即</w:t>
      </w:r>
      <w:r>
        <w:rPr>
          <w:rFonts w:hint="eastAsia"/>
        </w:rPr>
        <w:t>IP-Prefix List</w:t>
      </w:r>
      <w:r>
        <w:rPr>
          <w:rFonts w:hint="eastAsia"/>
        </w:rPr>
        <w:t>，它可以将与所定义的前缀列表相匹配的路由，根据定义的匹配模式进行过滤。前缀列表中的匹配条目由</w:t>
      </w:r>
      <w:r>
        <w:rPr>
          <w:rFonts w:hint="eastAsia"/>
        </w:rPr>
        <w:t>IP</w:t>
      </w:r>
      <w:r>
        <w:rPr>
          <w:rFonts w:hint="eastAsia"/>
        </w:rPr>
        <w:t>地址和掩码组成，</w:t>
      </w:r>
      <w:r>
        <w:rPr>
          <w:rFonts w:hint="eastAsia"/>
        </w:rPr>
        <w:t>IP</w:t>
      </w:r>
      <w:r>
        <w:rPr>
          <w:rFonts w:hint="eastAsia"/>
        </w:rPr>
        <w:t>地址可以是网段地址或者主机地址，掩码长度的配置范围为</w:t>
      </w:r>
      <w:r>
        <w:rPr>
          <w:rFonts w:hint="eastAsia"/>
        </w:rPr>
        <w:t>0</w:t>
      </w:r>
      <w:r>
        <w:rPr>
          <w:rFonts w:hint="eastAsia"/>
        </w:rPr>
        <w:t>～</w:t>
      </w:r>
      <w:r>
        <w:rPr>
          <w:rFonts w:hint="eastAsia"/>
        </w:rPr>
        <w:t>32</w:t>
      </w:r>
      <w:r>
        <w:rPr>
          <w:rFonts w:hint="eastAsia"/>
        </w:rPr>
        <w:t>，可以进</w:t>
      </w:r>
      <w:r>
        <w:rPr>
          <w:rFonts w:hint="eastAsia"/>
          <w:highlight w:val="yellow"/>
        </w:rPr>
        <w:t>行精确匹配或者在一定掩码长度范围内匹配</w:t>
      </w:r>
      <w:r>
        <w:rPr>
          <w:rFonts w:hint="eastAsia"/>
        </w:rPr>
        <w:t>，也可以通过配置关</w:t>
      </w:r>
      <w:r>
        <w:rPr>
          <w:rFonts w:hint="eastAsia"/>
          <w:highlight w:val="yellow"/>
        </w:rPr>
        <w:t>键字</w:t>
      </w:r>
      <w:r>
        <w:rPr>
          <w:rFonts w:hint="eastAsia"/>
          <w:highlight w:val="yellow"/>
        </w:rPr>
        <w:t>greater-equal</w:t>
      </w:r>
      <w:r>
        <w:rPr>
          <w:rFonts w:hint="eastAsia"/>
          <w:highlight w:val="yellow"/>
        </w:rPr>
        <w:t>和</w:t>
      </w:r>
      <w:r>
        <w:rPr>
          <w:rFonts w:hint="eastAsia"/>
          <w:highlight w:val="yellow"/>
        </w:rPr>
        <w:t>less-equal</w:t>
      </w:r>
      <w:r>
        <w:rPr>
          <w:rFonts w:hint="eastAsia"/>
          <w:highlight w:val="yellow"/>
        </w:rPr>
        <w:t>指定待匹配的前缀掩码长度范围</w:t>
      </w:r>
      <w:r>
        <w:rPr>
          <w:rFonts w:hint="eastAsia"/>
        </w:rPr>
        <w:t>。</w:t>
      </w:r>
      <w:r>
        <w:rPr>
          <w:rFonts w:hint="eastAsia"/>
          <w:color w:val="FF0000"/>
        </w:rPr>
        <w:t>前</w:t>
      </w:r>
      <w:r>
        <w:rPr>
          <w:rFonts w:hint="eastAsia"/>
          <w:color w:val="FF0000"/>
          <w:highlight w:val="yellow"/>
        </w:rPr>
        <w:t>缀列表能同时匹配前缀号和前缀长度，主要用于路由的匹配和控制</w:t>
      </w:r>
      <w:r>
        <w:rPr>
          <w:rFonts w:hint="eastAsia"/>
          <w:color w:val="FF0000"/>
        </w:rPr>
        <w:t>，</w:t>
      </w:r>
      <w:r>
        <w:rPr>
          <w:rFonts w:hint="eastAsia"/>
        </w:rPr>
        <w:t>不</w:t>
      </w:r>
      <w:r>
        <w:rPr>
          <w:rFonts w:hint="eastAsia"/>
          <w:color w:val="FF0000"/>
          <w:highlight w:val="green"/>
        </w:rPr>
        <w:t>能用于数据包的过滤</w:t>
      </w:r>
      <w:r>
        <w:rPr>
          <w:rFonts w:hint="eastAsia"/>
          <w:highlight w:val="green"/>
        </w:rPr>
        <w:t>。</w:t>
      </w:r>
    </w:p>
    <w:p w14:paraId="2861D0B5" w14:textId="77777777" w:rsidR="00870A08" w:rsidRDefault="003A5418">
      <w:pPr>
        <w:pStyle w:val="10"/>
        <w:rPr>
          <w:color w:val="FF0000"/>
        </w:rPr>
      </w:pPr>
      <w:r>
        <w:rPr>
          <w:rFonts w:hint="eastAsia"/>
        </w:rPr>
        <w:t>实验目的</w:t>
      </w:r>
    </w:p>
    <w:p w14:paraId="4B9073A3" w14:textId="77777777" w:rsidR="00870A08" w:rsidRDefault="003A5418">
      <w:pPr>
        <w:pStyle w:val="12"/>
        <w:numPr>
          <w:ilvl w:val="1"/>
          <w:numId w:val="5"/>
        </w:numPr>
        <w:ind w:firstLineChars="0"/>
        <w:jc w:val="left"/>
      </w:pPr>
      <w:r>
        <w:rPr>
          <w:rFonts w:hint="eastAsia"/>
        </w:rPr>
        <w:t>理解前缀列表的应用场景</w:t>
      </w:r>
    </w:p>
    <w:p w14:paraId="7FB123C8" w14:textId="77777777" w:rsidR="00870A08" w:rsidRDefault="003A5418">
      <w:pPr>
        <w:pStyle w:val="12"/>
        <w:numPr>
          <w:ilvl w:val="1"/>
          <w:numId w:val="5"/>
        </w:numPr>
        <w:ind w:firstLineChars="0"/>
        <w:jc w:val="left"/>
      </w:pPr>
      <w:r>
        <w:rPr>
          <w:rFonts w:hint="eastAsia"/>
        </w:rPr>
        <w:t>掌握前缀列表过滤掩码长度的配置</w:t>
      </w:r>
    </w:p>
    <w:p w14:paraId="49B69B41" w14:textId="77777777" w:rsidR="00870A08" w:rsidRDefault="003A5418">
      <w:pPr>
        <w:pStyle w:val="12"/>
        <w:numPr>
          <w:ilvl w:val="1"/>
          <w:numId w:val="5"/>
        </w:numPr>
        <w:ind w:firstLineChars="0"/>
        <w:jc w:val="left"/>
      </w:pPr>
      <w:r>
        <w:rPr>
          <w:rFonts w:hint="eastAsia"/>
        </w:rPr>
        <w:t>掌握前缀列表通配地址的应用</w:t>
      </w:r>
    </w:p>
    <w:p w14:paraId="7D6EE028" w14:textId="77777777" w:rsidR="00870A08" w:rsidRDefault="003A5418">
      <w:pPr>
        <w:pStyle w:val="12"/>
        <w:numPr>
          <w:ilvl w:val="1"/>
          <w:numId w:val="5"/>
        </w:numPr>
        <w:ind w:firstLineChars="0"/>
        <w:jc w:val="left"/>
      </w:pPr>
      <w:r>
        <w:rPr>
          <w:rFonts w:hint="eastAsia"/>
        </w:rPr>
        <w:t>理解前缀列表与</w:t>
      </w:r>
      <w:r>
        <w:rPr>
          <w:rFonts w:hint="eastAsia"/>
        </w:rPr>
        <w:t>ACL</w:t>
      </w:r>
      <w:r>
        <w:rPr>
          <w:rFonts w:hint="eastAsia"/>
        </w:rPr>
        <w:t>的区别</w:t>
      </w:r>
    </w:p>
    <w:p w14:paraId="219A4CAE" w14:textId="77777777" w:rsidR="00870A08" w:rsidRDefault="003A5418">
      <w:pPr>
        <w:pStyle w:val="10"/>
      </w:pPr>
      <w:r>
        <w:rPr>
          <w:rFonts w:hint="eastAsia"/>
        </w:rPr>
        <w:t>实验内容</w:t>
      </w:r>
    </w:p>
    <w:p w14:paraId="377C6349" w14:textId="77777777" w:rsidR="00870A08" w:rsidRDefault="003A5418">
      <w:pPr>
        <w:tabs>
          <w:tab w:val="left" w:pos="720"/>
        </w:tabs>
        <w:ind w:firstLine="420"/>
      </w:pPr>
      <w:r>
        <w:rPr>
          <w:rFonts w:hint="eastAsia"/>
        </w:rPr>
        <w:t>本实验模拟公司网络场景，公司分部</w:t>
      </w:r>
      <w:r>
        <w:rPr>
          <w:rFonts w:hint="eastAsia"/>
        </w:rPr>
        <w:t>A</w:t>
      </w:r>
      <w:r>
        <w:rPr>
          <w:rFonts w:hint="eastAsia"/>
        </w:rPr>
        <w:t>网络使用</w:t>
      </w:r>
      <w:r>
        <w:rPr>
          <w:rFonts w:hint="eastAsia"/>
        </w:rPr>
        <w:t>10.1.1.0/24</w:t>
      </w:r>
      <w:r>
        <w:rPr>
          <w:rFonts w:hint="eastAsia"/>
        </w:rPr>
        <w:t>网段，通过路由器</w:t>
      </w:r>
      <w:r>
        <w:rPr>
          <w:rFonts w:hint="eastAsia"/>
        </w:rPr>
        <w:t>R2</w:t>
      </w:r>
      <w:r>
        <w:rPr>
          <w:rFonts w:hint="eastAsia"/>
        </w:rPr>
        <w:t>和骨干路由器</w:t>
      </w:r>
      <w:r>
        <w:rPr>
          <w:rFonts w:hint="eastAsia"/>
        </w:rPr>
        <w:t>R1</w:t>
      </w:r>
      <w:r>
        <w:rPr>
          <w:rFonts w:hint="eastAsia"/>
        </w:rPr>
        <w:t>相连，网络运行</w:t>
      </w:r>
      <w:r>
        <w:rPr>
          <w:rFonts w:hint="eastAsia"/>
        </w:rPr>
        <w:t>RIPv2</w:t>
      </w:r>
      <w:r>
        <w:rPr>
          <w:rFonts w:hint="eastAsia"/>
        </w:rPr>
        <w:t>协议。现在公司新成立一个分部</w:t>
      </w:r>
      <w:r>
        <w:rPr>
          <w:rFonts w:hint="eastAsia"/>
        </w:rPr>
        <w:t>B</w:t>
      </w:r>
      <w:r>
        <w:rPr>
          <w:rFonts w:hint="eastAsia"/>
        </w:rPr>
        <w:t>，新分部</w:t>
      </w:r>
      <w:r>
        <w:rPr>
          <w:rFonts w:hint="eastAsia"/>
        </w:rPr>
        <w:t>B</w:t>
      </w:r>
      <w:r>
        <w:rPr>
          <w:rFonts w:hint="eastAsia"/>
        </w:rPr>
        <w:t>路由器</w:t>
      </w:r>
      <w:r>
        <w:rPr>
          <w:rFonts w:hint="eastAsia"/>
        </w:rPr>
        <w:t>R3</w:t>
      </w:r>
      <w:r>
        <w:rPr>
          <w:rFonts w:hint="eastAsia"/>
        </w:rPr>
        <w:t>连接</w:t>
      </w:r>
      <w:r>
        <w:rPr>
          <w:rFonts w:hint="eastAsia"/>
        </w:rPr>
        <w:t>R1</w:t>
      </w:r>
      <w:r>
        <w:rPr>
          <w:rFonts w:hint="eastAsia"/>
        </w:rPr>
        <w:t>加入该</w:t>
      </w:r>
      <w:r>
        <w:rPr>
          <w:rFonts w:hint="eastAsia"/>
        </w:rPr>
        <w:t>RIPv2</w:t>
      </w:r>
      <w:r>
        <w:rPr>
          <w:rFonts w:hint="eastAsia"/>
        </w:rPr>
        <w:t>网络，由于新分部</w:t>
      </w:r>
      <w:r>
        <w:rPr>
          <w:rFonts w:hint="eastAsia"/>
        </w:rPr>
        <w:t>B</w:t>
      </w:r>
      <w:r>
        <w:rPr>
          <w:rFonts w:hint="eastAsia"/>
        </w:rPr>
        <w:t>的网络管理员不熟悉公司内网</w:t>
      </w:r>
      <w:r>
        <w:rPr>
          <w:rFonts w:hint="eastAsia"/>
        </w:rPr>
        <w:t>IP</w:t>
      </w:r>
      <w:r>
        <w:rPr>
          <w:rFonts w:hint="eastAsia"/>
        </w:rPr>
        <w:t>地址规划，在新分部</w:t>
      </w:r>
      <w:r>
        <w:rPr>
          <w:rFonts w:hint="eastAsia"/>
        </w:rPr>
        <w:t>B</w:t>
      </w:r>
      <w:r>
        <w:rPr>
          <w:rFonts w:hint="eastAsia"/>
        </w:rPr>
        <w:t>中使用了</w:t>
      </w:r>
      <w:r>
        <w:rPr>
          <w:rFonts w:hint="eastAsia"/>
        </w:rPr>
        <w:t>10.1.1.0/25</w:t>
      </w:r>
      <w:r>
        <w:rPr>
          <w:rFonts w:hint="eastAsia"/>
        </w:rPr>
        <w:t>网段，这样导致从总部发往分部</w:t>
      </w:r>
      <w:r>
        <w:rPr>
          <w:rFonts w:hint="eastAsia"/>
        </w:rPr>
        <w:t>A</w:t>
      </w:r>
      <w:r>
        <w:rPr>
          <w:rFonts w:hint="eastAsia"/>
        </w:rPr>
        <w:t>的部分数据包在</w:t>
      </w:r>
      <w:r>
        <w:rPr>
          <w:rFonts w:hint="eastAsia"/>
        </w:rPr>
        <w:t>R1</w:t>
      </w:r>
      <w:r>
        <w:rPr>
          <w:rFonts w:hint="eastAsia"/>
        </w:rPr>
        <w:t>上都会由于路由掩码最长匹配从而错误的发往分部</w:t>
      </w:r>
      <w:r>
        <w:rPr>
          <w:rFonts w:hint="eastAsia"/>
        </w:rPr>
        <w:t>B</w:t>
      </w:r>
      <w:r>
        <w:rPr>
          <w:rFonts w:hint="eastAsia"/>
        </w:rPr>
        <w:t>。而整个新分部</w:t>
      </w:r>
      <w:r>
        <w:rPr>
          <w:rFonts w:hint="eastAsia"/>
        </w:rPr>
        <w:t>B</w:t>
      </w:r>
      <w:r>
        <w:rPr>
          <w:rFonts w:hint="eastAsia"/>
        </w:rPr>
        <w:t>整改</w:t>
      </w:r>
      <w:r>
        <w:rPr>
          <w:rFonts w:hint="eastAsia"/>
        </w:rPr>
        <w:t>IP</w:t>
      </w:r>
      <w:r>
        <w:rPr>
          <w:rFonts w:hint="eastAsia"/>
        </w:rPr>
        <w:t>地址需要一定时间，公司当务之急是需要恢复总部与分部</w:t>
      </w:r>
      <w:r>
        <w:rPr>
          <w:rFonts w:hint="eastAsia"/>
        </w:rPr>
        <w:t>A</w:t>
      </w:r>
      <w:r>
        <w:rPr>
          <w:rFonts w:hint="eastAsia"/>
        </w:rPr>
        <w:t>的通信，可以通过在</w:t>
      </w:r>
      <w:r>
        <w:rPr>
          <w:rFonts w:hint="eastAsia"/>
        </w:rPr>
        <w:t>R1</w:t>
      </w:r>
      <w:r>
        <w:rPr>
          <w:rFonts w:hint="eastAsia"/>
        </w:rPr>
        <w:t>上使用前缀列表过滤掉这些错误的路由。</w:t>
      </w:r>
    </w:p>
    <w:p w14:paraId="39F9CA93" w14:textId="77777777" w:rsidR="00870A08" w:rsidRDefault="003A5418">
      <w:pPr>
        <w:pStyle w:val="10"/>
      </w:pPr>
      <w:r>
        <w:rPr>
          <w:rFonts w:hint="eastAsia"/>
        </w:rPr>
        <w:lastRenderedPageBreak/>
        <w:t>实验拓扑</w:t>
      </w:r>
    </w:p>
    <w:p w14:paraId="3EDD4830" w14:textId="77777777" w:rsidR="00870A08" w:rsidRDefault="003A5418">
      <w:pPr>
        <w:ind w:firstLineChars="0" w:firstLine="0"/>
        <w:jc w:val="center"/>
      </w:pPr>
      <w:r>
        <w:rPr>
          <w:noProof/>
          <w:lang w:val="en-GB"/>
        </w:rPr>
        <w:drawing>
          <wp:inline distT="0" distB="0" distL="0" distR="0" wp14:anchorId="488A5702" wp14:editId="7E38B845">
            <wp:extent cx="5629910" cy="2800350"/>
            <wp:effectExtent l="19050" t="0" r="8739" b="0"/>
            <wp:docPr id="21" name="图片 20"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捕获.PNG"/>
                    <pic:cNvPicPr>
                      <a:picLocks noChangeAspect="1"/>
                    </pic:cNvPicPr>
                  </pic:nvPicPr>
                  <pic:blipFill>
                    <a:blip r:embed="rId169" cstate="print">
                      <a:grayscl/>
                    </a:blip>
                    <a:stretch>
                      <a:fillRect/>
                    </a:stretch>
                  </pic:blipFill>
                  <pic:spPr>
                    <a:xfrm>
                      <a:off x="0" y="0"/>
                      <a:ext cx="5630061" cy="2800741"/>
                    </a:xfrm>
                    <a:prstGeom prst="rect">
                      <a:avLst/>
                    </a:prstGeom>
                  </pic:spPr>
                </pic:pic>
              </a:graphicData>
            </a:graphic>
          </wp:inline>
        </w:drawing>
      </w:r>
    </w:p>
    <w:p w14:paraId="4A272AA9" w14:textId="77777777" w:rsidR="00870A08" w:rsidRDefault="003A5418">
      <w:pPr>
        <w:pStyle w:val="aff6"/>
        <w:jc w:val="center"/>
      </w:pPr>
      <w:r>
        <w:rPr>
          <w:rFonts w:hint="eastAsia"/>
        </w:rPr>
        <w:t>图</w:t>
      </w:r>
      <w:r>
        <w:rPr>
          <w:rFonts w:hint="eastAsia"/>
        </w:rPr>
        <w:t>10-3</w:t>
      </w:r>
      <w:r>
        <w:rPr>
          <w:rFonts w:hint="eastAsia"/>
        </w:rPr>
        <w:t>配置前缀列表拓扑图</w:t>
      </w:r>
    </w:p>
    <w:p w14:paraId="5B9C6B56"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526F9D13" w14:textId="77777777">
        <w:trPr>
          <w:trHeight w:val="471"/>
          <w:jc w:val="center"/>
        </w:trPr>
        <w:tc>
          <w:tcPr>
            <w:tcW w:w="1594" w:type="dxa"/>
            <w:vAlign w:val="center"/>
          </w:tcPr>
          <w:p w14:paraId="1ACEA932" w14:textId="77777777" w:rsidR="00870A08" w:rsidRDefault="003A5418">
            <w:pPr>
              <w:spacing w:line="240" w:lineRule="auto"/>
              <w:ind w:firstLineChars="0" w:firstLine="0"/>
              <w:jc w:val="center"/>
            </w:pPr>
            <w:r>
              <w:rPr>
                <w:rFonts w:hint="eastAsia"/>
              </w:rPr>
              <w:t>设备</w:t>
            </w:r>
          </w:p>
        </w:tc>
        <w:tc>
          <w:tcPr>
            <w:tcW w:w="1706" w:type="dxa"/>
            <w:vAlign w:val="center"/>
          </w:tcPr>
          <w:p w14:paraId="053DACAC" w14:textId="77777777" w:rsidR="00870A08" w:rsidRDefault="003A5418">
            <w:pPr>
              <w:spacing w:line="240" w:lineRule="auto"/>
              <w:ind w:firstLineChars="0" w:firstLine="0"/>
              <w:jc w:val="center"/>
            </w:pPr>
            <w:r>
              <w:rPr>
                <w:rFonts w:hint="eastAsia"/>
              </w:rPr>
              <w:t>接口</w:t>
            </w:r>
          </w:p>
        </w:tc>
        <w:tc>
          <w:tcPr>
            <w:tcW w:w="1882" w:type="dxa"/>
            <w:vAlign w:val="center"/>
          </w:tcPr>
          <w:p w14:paraId="2A15FD3B"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28A0837F" w14:textId="77777777" w:rsidR="00870A08" w:rsidRDefault="003A5418">
            <w:pPr>
              <w:spacing w:line="240" w:lineRule="auto"/>
              <w:ind w:firstLineChars="0" w:firstLine="0"/>
              <w:jc w:val="center"/>
            </w:pPr>
            <w:r>
              <w:rPr>
                <w:rFonts w:hint="eastAsia"/>
              </w:rPr>
              <w:t>子网掩码</w:t>
            </w:r>
          </w:p>
        </w:tc>
        <w:tc>
          <w:tcPr>
            <w:tcW w:w="1458" w:type="dxa"/>
            <w:vAlign w:val="center"/>
          </w:tcPr>
          <w:p w14:paraId="30E1686B" w14:textId="77777777" w:rsidR="00870A08" w:rsidRDefault="003A5418">
            <w:pPr>
              <w:spacing w:line="240" w:lineRule="auto"/>
              <w:ind w:firstLineChars="0" w:firstLine="0"/>
              <w:jc w:val="center"/>
            </w:pPr>
            <w:r>
              <w:rPr>
                <w:rFonts w:hint="eastAsia"/>
              </w:rPr>
              <w:t>默认网关</w:t>
            </w:r>
          </w:p>
        </w:tc>
      </w:tr>
      <w:tr w:rsidR="00870A08" w14:paraId="2B3BF7E9" w14:textId="77777777">
        <w:trPr>
          <w:jc w:val="center"/>
        </w:trPr>
        <w:tc>
          <w:tcPr>
            <w:tcW w:w="1594" w:type="dxa"/>
            <w:vMerge w:val="restart"/>
            <w:vAlign w:val="center"/>
          </w:tcPr>
          <w:p w14:paraId="1EE9B154" w14:textId="77777777" w:rsidR="00870A08" w:rsidRDefault="003A5418">
            <w:pPr>
              <w:spacing w:line="240" w:lineRule="auto"/>
              <w:ind w:firstLineChars="0" w:firstLine="0"/>
              <w:jc w:val="center"/>
            </w:pPr>
            <w:r>
              <w:rPr>
                <w:rFonts w:hint="eastAsia"/>
              </w:rPr>
              <w:t>R1(AR2220)</w:t>
            </w:r>
          </w:p>
        </w:tc>
        <w:tc>
          <w:tcPr>
            <w:tcW w:w="1706" w:type="dxa"/>
            <w:vAlign w:val="center"/>
          </w:tcPr>
          <w:p w14:paraId="0644ABAD" w14:textId="77777777" w:rsidR="00870A08" w:rsidRDefault="003A5418">
            <w:pPr>
              <w:spacing w:line="240" w:lineRule="auto"/>
              <w:ind w:firstLineChars="0" w:firstLine="0"/>
              <w:jc w:val="center"/>
            </w:pPr>
            <w:r>
              <w:rPr>
                <w:rFonts w:hint="eastAsia"/>
              </w:rPr>
              <w:t>GE 0/0/0</w:t>
            </w:r>
          </w:p>
        </w:tc>
        <w:tc>
          <w:tcPr>
            <w:tcW w:w="1882" w:type="dxa"/>
            <w:vAlign w:val="center"/>
          </w:tcPr>
          <w:p w14:paraId="137ABC41" w14:textId="77777777" w:rsidR="00870A08" w:rsidRDefault="003A5418">
            <w:pPr>
              <w:spacing w:line="240" w:lineRule="auto"/>
              <w:ind w:firstLineChars="0" w:firstLine="0"/>
              <w:jc w:val="center"/>
            </w:pPr>
            <w:r>
              <w:rPr>
                <w:rFonts w:hint="eastAsia"/>
              </w:rPr>
              <w:t>40.1.1.1</w:t>
            </w:r>
          </w:p>
        </w:tc>
        <w:tc>
          <w:tcPr>
            <w:tcW w:w="1882" w:type="dxa"/>
            <w:vAlign w:val="center"/>
          </w:tcPr>
          <w:p w14:paraId="6694CA20" w14:textId="77777777" w:rsidR="00870A08" w:rsidRDefault="003A5418">
            <w:pPr>
              <w:spacing w:line="240" w:lineRule="auto"/>
              <w:ind w:firstLineChars="0" w:firstLine="0"/>
              <w:jc w:val="center"/>
            </w:pPr>
            <w:r>
              <w:rPr>
                <w:rFonts w:hint="eastAsia"/>
              </w:rPr>
              <w:t>255.255.255.0</w:t>
            </w:r>
          </w:p>
        </w:tc>
        <w:tc>
          <w:tcPr>
            <w:tcW w:w="1458" w:type="dxa"/>
            <w:vAlign w:val="center"/>
          </w:tcPr>
          <w:p w14:paraId="751B1686" w14:textId="77777777" w:rsidR="00870A08" w:rsidRDefault="003A5418">
            <w:pPr>
              <w:spacing w:line="240" w:lineRule="auto"/>
              <w:ind w:firstLineChars="0" w:firstLine="0"/>
              <w:jc w:val="center"/>
            </w:pPr>
            <w:r>
              <w:rPr>
                <w:rFonts w:hint="eastAsia"/>
              </w:rPr>
              <w:t>N/A</w:t>
            </w:r>
          </w:p>
        </w:tc>
      </w:tr>
      <w:tr w:rsidR="00870A08" w14:paraId="4EAA8B9E" w14:textId="77777777">
        <w:trPr>
          <w:jc w:val="center"/>
        </w:trPr>
        <w:tc>
          <w:tcPr>
            <w:tcW w:w="1594" w:type="dxa"/>
            <w:vMerge/>
            <w:vAlign w:val="center"/>
          </w:tcPr>
          <w:p w14:paraId="36A26868" w14:textId="77777777" w:rsidR="00870A08" w:rsidRDefault="00870A08">
            <w:pPr>
              <w:ind w:firstLineChars="0" w:firstLine="0"/>
              <w:jc w:val="center"/>
            </w:pPr>
          </w:p>
        </w:tc>
        <w:tc>
          <w:tcPr>
            <w:tcW w:w="1706" w:type="dxa"/>
            <w:vAlign w:val="center"/>
          </w:tcPr>
          <w:p w14:paraId="0F8C318E" w14:textId="77777777" w:rsidR="00870A08" w:rsidRDefault="003A5418">
            <w:pPr>
              <w:spacing w:line="240" w:lineRule="auto"/>
              <w:ind w:firstLineChars="0" w:firstLine="0"/>
              <w:jc w:val="center"/>
            </w:pPr>
            <w:r>
              <w:rPr>
                <w:rFonts w:hint="eastAsia"/>
              </w:rPr>
              <w:t>GE 0/0/1</w:t>
            </w:r>
          </w:p>
        </w:tc>
        <w:tc>
          <w:tcPr>
            <w:tcW w:w="1882" w:type="dxa"/>
            <w:vAlign w:val="center"/>
          </w:tcPr>
          <w:p w14:paraId="1055CAEA" w14:textId="77777777" w:rsidR="00870A08" w:rsidRDefault="003A5418">
            <w:pPr>
              <w:spacing w:line="240" w:lineRule="auto"/>
              <w:ind w:firstLineChars="0" w:firstLine="0"/>
              <w:jc w:val="center"/>
            </w:pPr>
            <w:r>
              <w:rPr>
                <w:rFonts w:hint="eastAsia"/>
              </w:rPr>
              <w:t>20.1.1.1</w:t>
            </w:r>
          </w:p>
        </w:tc>
        <w:tc>
          <w:tcPr>
            <w:tcW w:w="1882" w:type="dxa"/>
            <w:vAlign w:val="center"/>
          </w:tcPr>
          <w:p w14:paraId="46561A92" w14:textId="77777777" w:rsidR="00870A08" w:rsidRDefault="003A5418">
            <w:pPr>
              <w:spacing w:line="240" w:lineRule="auto"/>
              <w:ind w:firstLineChars="0" w:firstLine="0"/>
              <w:jc w:val="center"/>
            </w:pPr>
            <w:r>
              <w:rPr>
                <w:rFonts w:hint="eastAsia"/>
              </w:rPr>
              <w:t>255.255.255.0</w:t>
            </w:r>
          </w:p>
        </w:tc>
        <w:tc>
          <w:tcPr>
            <w:tcW w:w="1458" w:type="dxa"/>
            <w:vAlign w:val="center"/>
          </w:tcPr>
          <w:p w14:paraId="70462947" w14:textId="77777777" w:rsidR="00870A08" w:rsidRDefault="003A5418">
            <w:pPr>
              <w:spacing w:line="240" w:lineRule="auto"/>
              <w:ind w:firstLineChars="0" w:firstLine="0"/>
              <w:jc w:val="center"/>
            </w:pPr>
            <w:r>
              <w:rPr>
                <w:rFonts w:hint="eastAsia"/>
              </w:rPr>
              <w:t>N/A</w:t>
            </w:r>
          </w:p>
        </w:tc>
      </w:tr>
      <w:tr w:rsidR="00870A08" w14:paraId="358004D9" w14:textId="77777777">
        <w:trPr>
          <w:jc w:val="center"/>
        </w:trPr>
        <w:tc>
          <w:tcPr>
            <w:tcW w:w="1594" w:type="dxa"/>
            <w:vMerge/>
            <w:vAlign w:val="center"/>
          </w:tcPr>
          <w:p w14:paraId="7FBB0BEE" w14:textId="77777777" w:rsidR="00870A08" w:rsidRDefault="00870A08">
            <w:pPr>
              <w:ind w:firstLineChars="0" w:firstLine="0"/>
              <w:jc w:val="center"/>
            </w:pPr>
          </w:p>
        </w:tc>
        <w:tc>
          <w:tcPr>
            <w:tcW w:w="1706" w:type="dxa"/>
            <w:vAlign w:val="center"/>
          </w:tcPr>
          <w:p w14:paraId="45C59A01" w14:textId="77777777" w:rsidR="00870A08" w:rsidRDefault="003A5418">
            <w:pPr>
              <w:spacing w:line="240" w:lineRule="auto"/>
              <w:ind w:firstLineChars="0" w:firstLine="0"/>
              <w:jc w:val="center"/>
            </w:pPr>
            <w:r>
              <w:rPr>
                <w:rFonts w:hint="eastAsia"/>
              </w:rPr>
              <w:t>GE 0/0/2</w:t>
            </w:r>
          </w:p>
        </w:tc>
        <w:tc>
          <w:tcPr>
            <w:tcW w:w="1882" w:type="dxa"/>
            <w:vAlign w:val="center"/>
          </w:tcPr>
          <w:p w14:paraId="48B1EB9C" w14:textId="77777777" w:rsidR="00870A08" w:rsidRDefault="003A5418">
            <w:pPr>
              <w:spacing w:line="240" w:lineRule="auto"/>
              <w:ind w:firstLineChars="0" w:firstLine="0"/>
              <w:jc w:val="center"/>
            </w:pPr>
            <w:r>
              <w:rPr>
                <w:rFonts w:hint="eastAsia"/>
              </w:rPr>
              <w:t>30.1.1.1</w:t>
            </w:r>
          </w:p>
        </w:tc>
        <w:tc>
          <w:tcPr>
            <w:tcW w:w="1882" w:type="dxa"/>
            <w:vAlign w:val="center"/>
          </w:tcPr>
          <w:p w14:paraId="6CA891F1" w14:textId="77777777" w:rsidR="00870A08" w:rsidRDefault="003A5418">
            <w:pPr>
              <w:spacing w:line="240" w:lineRule="auto"/>
              <w:ind w:firstLineChars="0" w:firstLine="0"/>
              <w:jc w:val="center"/>
            </w:pPr>
            <w:r>
              <w:rPr>
                <w:rFonts w:hint="eastAsia"/>
              </w:rPr>
              <w:t>255.255.255.0</w:t>
            </w:r>
          </w:p>
        </w:tc>
        <w:tc>
          <w:tcPr>
            <w:tcW w:w="1458" w:type="dxa"/>
            <w:vAlign w:val="center"/>
          </w:tcPr>
          <w:p w14:paraId="19F3B554" w14:textId="77777777" w:rsidR="00870A08" w:rsidRDefault="003A5418">
            <w:pPr>
              <w:spacing w:line="240" w:lineRule="auto"/>
              <w:ind w:firstLineChars="0" w:firstLine="0"/>
              <w:jc w:val="center"/>
            </w:pPr>
            <w:r>
              <w:rPr>
                <w:rFonts w:hint="eastAsia"/>
              </w:rPr>
              <w:t>N/A</w:t>
            </w:r>
          </w:p>
        </w:tc>
      </w:tr>
      <w:tr w:rsidR="00870A08" w14:paraId="1F92EE63" w14:textId="77777777">
        <w:trPr>
          <w:jc w:val="center"/>
        </w:trPr>
        <w:tc>
          <w:tcPr>
            <w:tcW w:w="1594" w:type="dxa"/>
            <w:vMerge w:val="restart"/>
            <w:vAlign w:val="center"/>
          </w:tcPr>
          <w:p w14:paraId="0B46CE8E" w14:textId="77777777" w:rsidR="00870A08" w:rsidRDefault="003A5418">
            <w:pPr>
              <w:ind w:firstLineChars="0" w:firstLine="0"/>
              <w:jc w:val="center"/>
            </w:pPr>
            <w:r>
              <w:rPr>
                <w:rFonts w:hint="eastAsia"/>
              </w:rPr>
              <w:t>R2(AR2220)</w:t>
            </w:r>
          </w:p>
        </w:tc>
        <w:tc>
          <w:tcPr>
            <w:tcW w:w="1706" w:type="dxa"/>
            <w:vAlign w:val="center"/>
          </w:tcPr>
          <w:p w14:paraId="366EC945" w14:textId="77777777" w:rsidR="00870A08" w:rsidRDefault="003A5418">
            <w:pPr>
              <w:spacing w:line="240" w:lineRule="auto"/>
              <w:ind w:firstLineChars="0" w:firstLine="0"/>
              <w:jc w:val="center"/>
            </w:pPr>
            <w:r>
              <w:rPr>
                <w:rFonts w:hint="eastAsia"/>
              </w:rPr>
              <w:t>GE 0/0/0</w:t>
            </w:r>
          </w:p>
        </w:tc>
        <w:tc>
          <w:tcPr>
            <w:tcW w:w="1882" w:type="dxa"/>
            <w:vAlign w:val="center"/>
          </w:tcPr>
          <w:p w14:paraId="532C31EF" w14:textId="77777777" w:rsidR="00870A08" w:rsidRDefault="003A5418">
            <w:pPr>
              <w:spacing w:line="240" w:lineRule="auto"/>
              <w:ind w:firstLineChars="0" w:firstLine="0"/>
              <w:jc w:val="center"/>
            </w:pPr>
            <w:r>
              <w:rPr>
                <w:rFonts w:hint="eastAsia"/>
              </w:rPr>
              <w:t>10.1.1.2</w:t>
            </w:r>
          </w:p>
        </w:tc>
        <w:tc>
          <w:tcPr>
            <w:tcW w:w="1882" w:type="dxa"/>
            <w:vAlign w:val="center"/>
          </w:tcPr>
          <w:p w14:paraId="61847DCE" w14:textId="77777777" w:rsidR="00870A08" w:rsidRDefault="003A5418">
            <w:pPr>
              <w:spacing w:line="240" w:lineRule="auto"/>
              <w:ind w:firstLineChars="0" w:firstLine="0"/>
              <w:jc w:val="center"/>
            </w:pPr>
            <w:r>
              <w:rPr>
                <w:rFonts w:hint="eastAsia"/>
              </w:rPr>
              <w:t>255.255.255.0</w:t>
            </w:r>
          </w:p>
        </w:tc>
        <w:tc>
          <w:tcPr>
            <w:tcW w:w="1458" w:type="dxa"/>
            <w:vAlign w:val="center"/>
          </w:tcPr>
          <w:p w14:paraId="32DB3BD3" w14:textId="77777777" w:rsidR="00870A08" w:rsidRDefault="003A5418">
            <w:pPr>
              <w:spacing w:line="240" w:lineRule="auto"/>
              <w:ind w:firstLineChars="0" w:firstLine="0"/>
              <w:jc w:val="center"/>
            </w:pPr>
            <w:r>
              <w:rPr>
                <w:rFonts w:hint="eastAsia"/>
              </w:rPr>
              <w:t>N/A</w:t>
            </w:r>
          </w:p>
        </w:tc>
      </w:tr>
      <w:tr w:rsidR="00870A08" w14:paraId="052D11C4" w14:textId="77777777">
        <w:trPr>
          <w:jc w:val="center"/>
        </w:trPr>
        <w:tc>
          <w:tcPr>
            <w:tcW w:w="1594" w:type="dxa"/>
            <w:vMerge/>
            <w:vAlign w:val="center"/>
          </w:tcPr>
          <w:p w14:paraId="62D0128C" w14:textId="77777777" w:rsidR="00870A08" w:rsidRDefault="00870A08">
            <w:pPr>
              <w:ind w:firstLineChars="0" w:firstLine="0"/>
              <w:jc w:val="center"/>
            </w:pPr>
          </w:p>
        </w:tc>
        <w:tc>
          <w:tcPr>
            <w:tcW w:w="1706" w:type="dxa"/>
            <w:vAlign w:val="center"/>
          </w:tcPr>
          <w:p w14:paraId="636462BE" w14:textId="77777777" w:rsidR="00870A08" w:rsidRDefault="003A5418">
            <w:pPr>
              <w:spacing w:line="240" w:lineRule="auto"/>
              <w:ind w:firstLineChars="0" w:firstLine="0"/>
              <w:jc w:val="center"/>
            </w:pPr>
            <w:r>
              <w:rPr>
                <w:rFonts w:hint="eastAsia"/>
              </w:rPr>
              <w:t>GE 0/0/1</w:t>
            </w:r>
          </w:p>
        </w:tc>
        <w:tc>
          <w:tcPr>
            <w:tcW w:w="1882" w:type="dxa"/>
            <w:vAlign w:val="center"/>
          </w:tcPr>
          <w:p w14:paraId="1D2D03B8" w14:textId="77777777" w:rsidR="00870A08" w:rsidRDefault="003A5418">
            <w:pPr>
              <w:spacing w:line="240" w:lineRule="auto"/>
              <w:ind w:firstLineChars="0" w:firstLine="0"/>
              <w:jc w:val="center"/>
            </w:pPr>
            <w:r>
              <w:rPr>
                <w:rFonts w:hint="eastAsia"/>
              </w:rPr>
              <w:t>20.1.1.2</w:t>
            </w:r>
          </w:p>
        </w:tc>
        <w:tc>
          <w:tcPr>
            <w:tcW w:w="1882" w:type="dxa"/>
            <w:vAlign w:val="center"/>
          </w:tcPr>
          <w:p w14:paraId="62F46483" w14:textId="77777777" w:rsidR="00870A08" w:rsidRDefault="003A5418">
            <w:pPr>
              <w:spacing w:line="240" w:lineRule="auto"/>
              <w:ind w:firstLineChars="0" w:firstLine="0"/>
              <w:jc w:val="center"/>
            </w:pPr>
            <w:r>
              <w:rPr>
                <w:rFonts w:hint="eastAsia"/>
              </w:rPr>
              <w:t>255.255.255.0</w:t>
            </w:r>
          </w:p>
        </w:tc>
        <w:tc>
          <w:tcPr>
            <w:tcW w:w="1458" w:type="dxa"/>
            <w:vAlign w:val="center"/>
          </w:tcPr>
          <w:p w14:paraId="54C0D80B" w14:textId="77777777" w:rsidR="00870A08" w:rsidRDefault="003A5418">
            <w:pPr>
              <w:spacing w:line="240" w:lineRule="auto"/>
              <w:ind w:firstLineChars="0" w:firstLine="0"/>
              <w:jc w:val="center"/>
            </w:pPr>
            <w:r>
              <w:rPr>
                <w:rFonts w:hint="eastAsia"/>
              </w:rPr>
              <w:t>N/A</w:t>
            </w:r>
          </w:p>
        </w:tc>
      </w:tr>
      <w:tr w:rsidR="00870A08" w14:paraId="5ACED196" w14:textId="77777777">
        <w:trPr>
          <w:jc w:val="center"/>
        </w:trPr>
        <w:tc>
          <w:tcPr>
            <w:tcW w:w="1594" w:type="dxa"/>
            <w:vMerge w:val="restart"/>
            <w:vAlign w:val="center"/>
          </w:tcPr>
          <w:p w14:paraId="2D0F31AB" w14:textId="77777777" w:rsidR="00870A08" w:rsidRDefault="003A5418">
            <w:pPr>
              <w:ind w:firstLineChars="0" w:firstLine="0"/>
              <w:jc w:val="center"/>
            </w:pPr>
            <w:r>
              <w:rPr>
                <w:rFonts w:hint="eastAsia"/>
              </w:rPr>
              <w:t>R3(AR2220)</w:t>
            </w:r>
          </w:p>
        </w:tc>
        <w:tc>
          <w:tcPr>
            <w:tcW w:w="1706" w:type="dxa"/>
            <w:vAlign w:val="center"/>
          </w:tcPr>
          <w:p w14:paraId="3AF14011" w14:textId="77777777" w:rsidR="00870A08" w:rsidRDefault="003A5418">
            <w:pPr>
              <w:spacing w:line="240" w:lineRule="auto"/>
              <w:ind w:firstLineChars="0" w:firstLine="0"/>
              <w:jc w:val="center"/>
            </w:pPr>
            <w:r>
              <w:rPr>
                <w:rFonts w:hint="eastAsia"/>
              </w:rPr>
              <w:t>GE 0/0/0</w:t>
            </w:r>
          </w:p>
        </w:tc>
        <w:tc>
          <w:tcPr>
            <w:tcW w:w="1882" w:type="dxa"/>
            <w:vAlign w:val="center"/>
          </w:tcPr>
          <w:p w14:paraId="5433A8F0" w14:textId="77777777" w:rsidR="00870A08" w:rsidRDefault="003A5418">
            <w:pPr>
              <w:spacing w:line="240" w:lineRule="auto"/>
              <w:ind w:firstLineChars="0" w:firstLine="0"/>
              <w:jc w:val="center"/>
            </w:pPr>
            <w:r>
              <w:rPr>
                <w:rFonts w:hint="eastAsia"/>
              </w:rPr>
              <w:t>10.1.1.11</w:t>
            </w:r>
          </w:p>
        </w:tc>
        <w:tc>
          <w:tcPr>
            <w:tcW w:w="1882" w:type="dxa"/>
            <w:vAlign w:val="center"/>
          </w:tcPr>
          <w:p w14:paraId="5CE4D414" w14:textId="77777777" w:rsidR="00870A08" w:rsidRDefault="003A5418">
            <w:pPr>
              <w:spacing w:line="240" w:lineRule="auto"/>
              <w:ind w:firstLineChars="0" w:firstLine="0"/>
              <w:jc w:val="center"/>
            </w:pPr>
            <w:r>
              <w:rPr>
                <w:rFonts w:hint="eastAsia"/>
                <w:highlight w:val="yellow"/>
              </w:rPr>
              <w:t>255.255.255.128</w:t>
            </w:r>
          </w:p>
        </w:tc>
        <w:tc>
          <w:tcPr>
            <w:tcW w:w="1458" w:type="dxa"/>
            <w:vAlign w:val="center"/>
          </w:tcPr>
          <w:p w14:paraId="51A8FBC0" w14:textId="77777777" w:rsidR="00870A08" w:rsidRDefault="003A5418">
            <w:pPr>
              <w:spacing w:line="240" w:lineRule="auto"/>
              <w:ind w:firstLineChars="0" w:firstLine="0"/>
              <w:jc w:val="center"/>
            </w:pPr>
            <w:r>
              <w:rPr>
                <w:rFonts w:hint="eastAsia"/>
              </w:rPr>
              <w:t>N/A</w:t>
            </w:r>
          </w:p>
        </w:tc>
      </w:tr>
      <w:tr w:rsidR="00870A08" w14:paraId="7590EB2B" w14:textId="77777777">
        <w:trPr>
          <w:jc w:val="center"/>
        </w:trPr>
        <w:tc>
          <w:tcPr>
            <w:tcW w:w="1594" w:type="dxa"/>
            <w:vMerge/>
            <w:vAlign w:val="center"/>
          </w:tcPr>
          <w:p w14:paraId="4B4B435B" w14:textId="77777777" w:rsidR="00870A08" w:rsidRDefault="00870A08">
            <w:pPr>
              <w:ind w:firstLineChars="0" w:firstLine="0"/>
              <w:jc w:val="center"/>
            </w:pPr>
          </w:p>
        </w:tc>
        <w:tc>
          <w:tcPr>
            <w:tcW w:w="1706" w:type="dxa"/>
            <w:vAlign w:val="center"/>
          </w:tcPr>
          <w:p w14:paraId="2163C810" w14:textId="77777777" w:rsidR="00870A08" w:rsidRDefault="003A5418">
            <w:pPr>
              <w:spacing w:line="240" w:lineRule="auto"/>
              <w:ind w:firstLineChars="0" w:firstLine="0"/>
              <w:jc w:val="center"/>
            </w:pPr>
            <w:r>
              <w:rPr>
                <w:rFonts w:hint="eastAsia"/>
              </w:rPr>
              <w:t>GE 0/0/1</w:t>
            </w:r>
          </w:p>
        </w:tc>
        <w:tc>
          <w:tcPr>
            <w:tcW w:w="1882" w:type="dxa"/>
            <w:vAlign w:val="center"/>
          </w:tcPr>
          <w:p w14:paraId="0BFEC4AA" w14:textId="77777777" w:rsidR="00870A08" w:rsidRDefault="003A5418">
            <w:pPr>
              <w:spacing w:line="240" w:lineRule="auto"/>
              <w:ind w:firstLineChars="0" w:firstLine="0"/>
              <w:jc w:val="center"/>
            </w:pPr>
            <w:r>
              <w:rPr>
                <w:rFonts w:hint="eastAsia"/>
              </w:rPr>
              <w:t>30.1.1.3</w:t>
            </w:r>
          </w:p>
        </w:tc>
        <w:tc>
          <w:tcPr>
            <w:tcW w:w="1882" w:type="dxa"/>
            <w:vAlign w:val="center"/>
          </w:tcPr>
          <w:p w14:paraId="47CB5FBC" w14:textId="77777777" w:rsidR="00870A08" w:rsidRDefault="003A5418">
            <w:pPr>
              <w:spacing w:line="240" w:lineRule="auto"/>
              <w:ind w:firstLineChars="0" w:firstLine="0"/>
              <w:jc w:val="center"/>
            </w:pPr>
            <w:r>
              <w:rPr>
                <w:rFonts w:hint="eastAsia"/>
              </w:rPr>
              <w:t>255.255.255.0</w:t>
            </w:r>
          </w:p>
        </w:tc>
        <w:tc>
          <w:tcPr>
            <w:tcW w:w="1458" w:type="dxa"/>
            <w:vAlign w:val="center"/>
          </w:tcPr>
          <w:p w14:paraId="60248F0E" w14:textId="77777777" w:rsidR="00870A08" w:rsidRDefault="003A5418">
            <w:pPr>
              <w:spacing w:line="240" w:lineRule="auto"/>
              <w:ind w:firstLineChars="0" w:firstLine="0"/>
              <w:jc w:val="center"/>
            </w:pPr>
            <w:r>
              <w:rPr>
                <w:rFonts w:hint="eastAsia"/>
              </w:rPr>
              <w:t>N/A</w:t>
            </w:r>
          </w:p>
        </w:tc>
      </w:tr>
      <w:tr w:rsidR="00870A08" w14:paraId="36246AFC" w14:textId="77777777">
        <w:trPr>
          <w:jc w:val="center"/>
        </w:trPr>
        <w:tc>
          <w:tcPr>
            <w:tcW w:w="1594" w:type="dxa"/>
            <w:vAlign w:val="center"/>
          </w:tcPr>
          <w:p w14:paraId="539ABDB7" w14:textId="77777777" w:rsidR="00870A08" w:rsidRDefault="003A5418">
            <w:pPr>
              <w:spacing w:line="240" w:lineRule="auto"/>
              <w:ind w:firstLineChars="0" w:firstLine="0"/>
              <w:jc w:val="center"/>
            </w:pPr>
            <w:r>
              <w:rPr>
                <w:rFonts w:hint="eastAsia"/>
              </w:rPr>
              <w:t>R4(AR2220)</w:t>
            </w:r>
          </w:p>
        </w:tc>
        <w:tc>
          <w:tcPr>
            <w:tcW w:w="1706" w:type="dxa"/>
            <w:vAlign w:val="center"/>
          </w:tcPr>
          <w:p w14:paraId="726D014D" w14:textId="77777777" w:rsidR="00870A08" w:rsidRDefault="003A5418">
            <w:pPr>
              <w:spacing w:line="240" w:lineRule="auto"/>
              <w:ind w:firstLineChars="0" w:firstLine="0"/>
              <w:jc w:val="center"/>
            </w:pPr>
            <w:r>
              <w:rPr>
                <w:rFonts w:hint="eastAsia"/>
              </w:rPr>
              <w:t>GE 0/0/0</w:t>
            </w:r>
          </w:p>
        </w:tc>
        <w:tc>
          <w:tcPr>
            <w:tcW w:w="1882" w:type="dxa"/>
            <w:vAlign w:val="center"/>
          </w:tcPr>
          <w:p w14:paraId="5AD7CF6C" w14:textId="77777777" w:rsidR="00870A08" w:rsidRDefault="003A5418">
            <w:pPr>
              <w:spacing w:line="240" w:lineRule="auto"/>
              <w:ind w:firstLineChars="0" w:firstLine="0"/>
              <w:jc w:val="center"/>
            </w:pPr>
            <w:r>
              <w:rPr>
                <w:rFonts w:hint="eastAsia"/>
              </w:rPr>
              <w:t>40.1.1.4</w:t>
            </w:r>
          </w:p>
        </w:tc>
        <w:tc>
          <w:tcPr>
            <w:tcW w:w="1882" w:type="dxa"/>
            <w:vAlign w:val="center"/>
          </w:tcPr>
          <w:p w14:paraId="243D442B" w14:textId="77777777" w:rsidR="00870A08" w:rsidRDefault="003A5418">
            <w:pPr>
              <w:spacing w:line="240" w:lineRule="auto"/>
              <w:ind w:firstLineChars="0" w:firstLine="0"/>
              <w:jc w:val="center"/>
            </w:pPr>
            <w:r>
              <w:rPr>
                <w:rFonts w:hint="eastAsia"/>
              </w:rPr>
              <w:t>255.255.255.0</w:t>
            </w:r>
          </w:p>
        </w:tc>
        <w:tc>
          <w:tcPr>
            <w:tcW w:w="1458" w:type="dxa"/>
            <w:vAlign w:val="center"/>
          </w:tcPr>
          <w:p w14:paraId="5D6CE89B" w14:textId="77777777" w:rsidR="00870A08" w:rsidRDefault="003A5418">
            <w:pPr>
              <w:spacing w:line="240" w:lineRule="auto"/>
              <w:ind w:firstLineChars="0" w:firstLine="0"/>
              <w:jc w:val="center"/>
            </w:pPr>
            <w:r>
              <w:rPr>
                <w:rFonts w:hint="eastAsia"/>
              </w:rPr>
              <w:t>N/A</w:t>
            </w:r>
          </w:p>
        </w:tc>
      </w:tr>
      <w:tr w:rsidR="00870A08" w14:paraId="36965A52" w14:textId="77777777">
        <w:trPr>
          <w:jc w:val="center"/>
        </w:trPr>
        <w:tc>
          <w:tcPr>
            <w:tcW w:w="1594" w:type="dxa"/>
            <w:vAlign w:val="center"/>
          </w:tcPr>
          <w:p w14:paraId="2E2915DF" w14:textId="77777777" w:rsidR="00870A08" w:rsidRDefault="003A5418">
            <w:pPr>
              <w:spacing w:line="240" w:lineRule="auto"/>
              <w:ind w:firstLineChars="0" w:firstLine="0"/>
              <w:jc w:val="center"/>
            </w:pPr>
            <w:r>
              <w:rPr>
                <w:rFonts w:hint="eastAsia"/>
              </w:rPr>
              <w:t>PC-1</w:t>
            </w:r>
          </w:p>
        </w:tc>
        <w:tc>
          <w:tcPr>
            <w:tcW w:w="1706" w:type="dxa"/>
            <w:vAlign w:val="center"/>
          </w:tcPr>
          <w:p w14:paraId="7938DB0F" w14:textId="77777777" w:rsidR="00870A08" w:rsidRDefault="003A5418">
            <w:pPr>
              <w:spacing w:line="240" w:lineRule="auto"/>
              <w:ind w:firstLineChars="0" w:firstLine="0"/>
              <w:jc w:val="center"/>
            </w:pPr>
            <w:r>
              <w:rPr>
                <w:rFonts w:hint="eastAsia"/>
              </w:rPr>
              <w:t>Ethernet 0/0/1</w:t>
            </w:r>
          </w:p>
        </w:tc>
        <w:tc>
          <w:tcPr>
            <w:tcW w:w="1882" w:type="dxa"/>
            <w:vAlign w:val="center"/>
          </w:tcPr>
          <w:p w14:paraId="1538C07E" w14:textId="77777777" w:rsidR="00870A08" w:rsidRDefault="003A5418">
            <w:pPr>
              <w:spacing w:line="240" w:lineRule="auto"/>
              <w:ind w:firstLineChars="0" w:firstLine="0"/>
              <w:jc w:val="center"/>
            </w:pPr>
            <w:r>
              <w:rPr>
                <w:rFonts w:hint="eastAsia"/>
              </w:rPr>
              <w:t>10.1.1.1</w:t>
            </w:r>
          </w:p>
        </w:tc>
        <w:tc>
          <w:tcPr>
            <w:tcW w:w="1882" w:type="dxa"/>
            <w:vAlign w:val="center"/>
          </w:tcPr>
          <w:p w14:paraId="3D3D66EF" w14:textId="77777777" w:rsidR="00870A08" w:rsidRDefault="003A5418">
            <w:pPr>
              <w:spacing w:line="240" w:lineRule="auto"/>
              <w:ind w:firstLineChars="0" w:firstLine="0"/>
              <w:jc w:val="center"/>
            </w:pPr>
            <w:r>
              <w:rPr>
                <w:rFonts w:hint="eastAsia"/>
              </w:rPr>
              <w:t>255.255.255.0</w:t>
            </w:r>
          </w:p>
        </w:tc>
        <w:tc>
          <w:tcPr>
            <w:tcW w:w="1458" w:type="dxa"/>
            <w:vAlign w:val="center"/>
          </w:tcPr>
          <w:p w14:paraId="77A2AB66" w14:textId="77777777" w:rsidR="00870A08" w:rsidRDefault="003A5418">
            <w:pPr>
              <w:spacing w:line="240" w:lineRule="auto"/>
              <w:ind w:firstLineChars="0" w:firstLine="0"/>
              <w:jc w:val="center"/>
            </w:pPr>
            <w:r>
              <w:rPr>
                <w:rFonts w:hint="eastAsia"/>
              </w:rPr>
              <w:t>10.1.1.2</w:t>
            </w:r>
          </w:p>
        </w:tc>
      </w:tr>
      <w:tr w:rsidR="00870A08" w14:paraId="52DB3C9C" w14:textId="77777777">
        <w:trPr>
          <w:jc w:val="center"/>
        </w:trPr>
        <w:tc>
          <w:tcPr>
            <w:tcW w:w="1594" w:type="dxa"/>
            <w:vAlign w:val="center"/>
          </w:tcPr>
          <w:p w14:paraId="4113D5C7" w14:textId="77777777" w:rsidR="00870A08" w:rsidRDefault="003A5418">
            <w:pPr>
              <w:spacing w:line="240" w:lineRule="auto"/>
              <w:ind w:firstLineChars="0" w:firstLine="0"/>
              <w:jc w:val="center"/>
            </w:pPr>
            <w:r>
              <w:rPr>
                <w:rFonts w:hint="eastAsia"/>
              </w:rPr>
              <w:t>PC-2</w:t>
            </w:r>
          </w:p>
        </w:tc>
        <w:tc>
          <w:tcPr>
            <w:tcW w:w="1706" w:type="dxa"/>
            <w:vAlign w:val="center"/>
          </w:tcPr>
          <w:p w14:paraId="30FD12E7" w14:textId="77777777" w:rsidR="00870A08" w:rsidRDefault="003A5418">
            <w:pPr>
              <w:spacing w:line="240" w:lineRule="auto"/>
              <w:ind w:firstLineChars="0" w:firstLine="0"/>
              <w:jc w:val="center"/>
            </w:pPr>
            <w:r>
              <w:rPr>
                <w:rFonts w:hint="eastAsia"/>
              </w:rPr>
              <w:t>Ethernet 0/0/1</w:t>
            </w:r>
          </w:p>
        </w:tc>
        <w:tc>
          <w:tcPr>
            <w:tcW w:w="1882" w:type="dxa"/>
            <w:vAlign w:val="center"/>
          </w:tcPr>
          <w:p w14:paraId="77CAF910" w14:textId="77777777" w:rsidR="00870A08" w:rsidRDefault="003A5418">
            <w:pPr>
              <w:spacing w:line="240" w:lineRule="auto"/>
              <w:ind w:firstLineChars="0" w:firstLine="0"/>
              <w:jc w:val="center"/>
            </w:pPr>
            <w:r>
              <w:rPr>
                <w:rFonts w:hint="eastAsia"/>
              </w:rPr>
              <w:t>10.1.1.10</w:t>
            </w:r>
          </w:p>
        </w:tc>
        <w:tc>
          <w:tcPr>
            <w:tcW w:w="1882" w:type="dxa"/>
            <w:vAlign w:val="center"/>
          </w:tcPr>
          <w:p w14:paraId="40C1D027" w14:textId="77777777" w:rsidR="00870A08" w:rsidRDefault="003A5418">
            <w:pPr>
              <w:spacing w:line="240" w:lineRule="auto"/>
              <w:ind w:firstLineChars="0" w:firstLine="0"/>
              <w:jc w:val="center"/>
            </w:pPr>
            <w:r>
              <w:rPr>
                <w:rFonts w:hint="eastAsia"/>
              </w:rPr>
              <w:t>255.255.255.128</w:t>
            </w:r>
          </w:p>
        </w:tc>
        <w:tc>
          <w:tcPr>
            <w:tcW w:w="1458" w:type="dxa"/>
            <w:vAlign w:val="center"/>
          </w:tcPr>
          <w:p w14:paraId="665B2D06" w14:textId="77777777" w:rsidR="00870A08" w:rsidRDefault="003A5418">
            <w:pPr>
              <w:spacing w:line="240" w:lineRule="auto"/>
              <w:ind w:firstLineChars="0" w:firstLine="0"/>
              <w:jc w:val="center"/>
            </w:pPr>
            <w:r>
              <w:rPr>
                <w:rFonts w:hint="eastAsia"/>
              </w:rPr>
              <w:t>10.1.1.11</w:t>
            </w:r>
          </w:p>
        </w:tc>
      </w:tr>
    </w:tbl>
    <w:p w14:paraId="3FB1090F" w14:textId="77777777" w:rsidR="00870A08" w:rsidRDefault="003A5418">
      <w:pPr>
        <w:pStyle w:val="10"/>
      </w:pPr>
      <w:r>
        <w:rPr>
          <w:rFonts w:hint="eastAsia"/>
        </w:rPr>
        <w:lastRenderedPageBreak/>
        <w:t>实验步骤</w:t>
      </w:r>
    </w:p>
    <w:p w14:paraId="05B55CDE" w14:textId="77777777" w:rsidR="00870A08" w:rsidRDefault="003A5418">
      <w:pPr>
        <w:pStyle w:val="2"/>
        <w:numPr>
          <w:ilvl w:val="0"/>
          <w:numId w:val="52"/>
        </w:numPr>
      </w:pPr>
      <w:r>
        <w:rPr>
          <w:rFonts w:hint="eastAsia"/>
        </w:rPr>
        <w:t>基本配置</w:t>
      </w:r>
    </w:p>
    <w:p w14:paraId="19B87104" w14:textId="77777777" w:rsidR="00870A08" w:rsidRDefault="003A5418">
      <w:pPr>
        <w:pStyle w:val="12"/>
        <w:ind w:firstLineChars="202" w:firstLine="424"/>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53D45B0D" w14:textId="77777777" w:rsidR="00870A08" w:rsidRDefault="003A5418">
      <w:pPr>
        <w:pStyle w:val="aff6"/>
      </w:pPr>
      <w:r>
        <w:t>&lt;R1&gt;ping 20.1.1.2</w:t>
      </w:r>
    </w:p>
    <w:p w14:paraId="14B5EF32" w14:textId="77777777" w:rsidR="00870A08" w:rsidRDefault="003A5418">
      <w:pPr>
        <w:pStyle w:val="aff6"/>
      </w:pPr>
      <w:r>
        <w:t xml:space="preserve">  PING 20.1.1.2: </w:t>
      </w:r>
      <w:proofErr w:type="gramStart"/>
      <w:r>
        <w:t>56  data</w:t>
      </w:r>
      <w:proofErr w:type="gramEnd"/>
      <w:r>
        <w:t xml:space="preserve"> bytes, press CTRL_C to break</w:t>
      </w:r>
    </w:p>
    <w:p w14:paraId="22A6131A" w14:textId="77777777" w:rsidR="00870A08" w:rsidRDefault="003A5418">
      <w:pPr>
        <w:pStyle w:val="aff6"/>
      </w:pPr>
      <w:r>
        <w:t xml:space="preserve">    Reply from 20.1.1.2: bytes=56 Sequence=1 </w:t>
      </w:r>
      <w:proofErr w:type="spellStart"/>
      <w:r>
        <w:t>ttl</w:t>
      </w:r>
      <w:proofErr w:type="spellEnd"/>
      <w:r>
        <w:t xml:space="preserve">=255 time=60 </w:t>
      </w:r>
      <w:proofErr w:type="spellStart"/>
      <w:r>
        <w:t>ms</w:t>
      </w:r>
      <w:proofErr w:type="spellEnd"/>
    </w:p>
    <w:p w14:paraId="5837A04A" w14:textId="77777777" w:rsidR="00870A08" w:rsidRDefault="003A5418">
      <w:pPr>
        <w:pStyle w:val="aff6"/>
      </w:pPr>
      <w:r>
        <w:t xml:space="preserve">    Reply from 20.1.1.2: bytes=56 Sequence=2 </w:t>
      </w:r>
      <w:proofErr w:type="spellStart"/>
      <w:r>
        <w:t>ttl</w:t>
      </w:r>
      <w:proofErr w:type="spellEnd"/>
      <w:r>
        <w:t xml:space="preserve">=255 time=50 </w:t>
      </w:r>
      <w:proofErr w:type="spellStart"/>
      <w:r>
        <w:t>ms</w:t>
      </w:r>
      <w:proofErr w:type="spellEnd"/>
    </w:p>
    <w:p w14:paraId="690D1A89" w14:textId="77777777" w:rsidR="00870A08" w:rsidRDefault="003A5418">
      <w:pPr>
        <w:pStyle w:val="aff6"/>
      </w:pPr>
      <w:r>
        <w:t xml:space="preserve">    Reply from 20.1.1.2: bytes=56 Sequence=3 </w:t>
      </w:r>
      <w:proofErr w:type="spellStart"/>
      <w:r>
        <w:t>ttl</w:t>
      </w:r>
      <w:proofErr w:type="spellEnd"/>
      <w:r>
        <w:t xml:space="preserve">=255 time=30 </w:t>
      </w:r>
      <w:proofErr w:type="spellStart"/>
      <w:r>
        <w:t>ms</w:t>
      </w:r>
      <w:proofErr w:type="spellEnd"/>
    </w:p>
    <w:p w14:paraId="36BFE9F0" w14:textId="77777777" w:rsidR="00870A08" w:rsidRDefault="003A5418">
      <w:pPr>
        <w:pStyle w:val="aff6"/>
      </w:pPr>
      <w:r>
        <w:t xml:space="preserve">    Reply from 20.1.1.2: bytes=56 Sequence=4 </w:t>
      </w:r>
      <w:proofErr w:type="spellStart"/>
      <w:r>
        <w:t>ttl</w:t>
      </w:r>
      <w:proofErr w:type="spellEnd"/>
      <w:r>
        <w:t xml:space="preserve">=255 time=50 </w:t>
      </w:r>
      <w:proofErr w:type="spellStart"/>
      <w:r>
        <w:t>ms</w:t>
      </w:r>
      <w:proofErr w:type="spellEnd"/>
    </w:p>
    <w:p w14:paraId="7B7E72CD" w14:textId="77777777" w:rsidR="00870A08" w:rsidRDefault="003A5418">
      <w:pPr>
        <w:pStyle w:val="aff6"/>
        <w:ind w:firstLineChars="200" w:firstLine="360"/>
      </w:pPr>
      <w:r>
        <w:t xml:space="preserve">Reply from 20.1.1.2: bytes=56 Sequence=5 </w:t>
      </w:r>
      <w:proofErr w:type="spellStart"/>
      <w:r>
        <w:t>ttl</w:t>
      </w:r>
      <w:proofErr w:type="spellEnd"/>
      <w:r>
        <w:t xml:space="preserve">=255 time=40 </w:t>
      </w:r>
      <w:proofErr w:type="spellStart"/>
      <w:r>
        <w:t>ms</w:t>
      </w:r>
      <w:proofErr w:type="spellEnd"/>
    </w:p>
    <w:p w14:paraId="3D0721C7" w14:textId="77777777" w:rsidR="00870A08" w:rsidRDefault="003A5418">
      <w:pPr>
        <w:pStyle w:val="aff6"/>
      </w:pPr>
      <w:bookmarkStart w:id="155" w:name="OLE_LINK50"/>
      <w:r>
        <w:t>--- 172.16.2.100 ping statistics ---</w:t>
      </w:r>
    </w:p>
    <w:p w14:paraId="55A79A25" w14:textId="77777777" w:rsidR="00870A08" w:rsidRDefault="003A5418">
      <w:pPr>
        <w:pStyle w:val="aff6"/>
      </w:pPr>
      <w:r>
        <w:t xml:space="preserve">    5 packet(s) transmitted</w:t>
      </w:r>
    </w:p>
    <w:p w14:paraId="19D168E4" w14:textId="77777777" w:rsidR="00870A08" w:rsidRDefault="003A5418">
      <w:pPr>
        <w:pStyle w:val="aff6"/>
      </w:pPr>
      <w:r>
        <w:t xml:space="preserve">    5 packet(s) received</w:t>
      </w:r>
    </w:p>
    <w:p w14:paraId="11B1B871" w14:textId="77777777" w:rsidR="00870A08" w:rsidRDefault="003A5418">
      <w:pPr>
        <w:pStyle w:val="aff6"/>
      </w:pPr>
      <w:r>
        <w:t xml:space="preserve">    0.00% packet loss</w:t>
      </w:r>
    </w:p>
    <w:p w14:paraId="69FD70B5" w14:textId="77777777" w:rsidR="00870A08" w:rsidRDefault="003A5418">
      <w:pPr>
        <w:pStyle w:val="aff6"/>
      </w:pPr>
      <w:r>
        <w:t xml:space="preserve">round-trip min/avg/max = 1/38/110 </w:t>
      </w:r>
      <w:proofErr w:type="spellStart"/>
      <w:r>
        <w:t>ms</w:t>
      </w:r>
      <w:proofErr w:type="spellEnd"/>
    </w:p>
    <w:bookmarkEnd w:id="155"/>
    <w:p w14:paraId="3AD9CFA8" w14:textId="77777777" w:rsidR="00870A08" w:rsidRDefault="00870A08">
      <w:pPr>
        <w:pStyle w:val="aff6"/>
      </w:pPr>
    </w:p>
    <w:p w14:paraId="51003C31" w14:textId="77777777" w:rsidR="00870A08" w:rsidRDefault="003A5418">
      <w:pPr>
        <w:pStyle w:val="12"/>
        <w:ind w:left="420" w:firstLineChars="0" w:firstLine="0"/>
        <w:jc w:val="left"/>
      </w:pPr>
      <w:r>
        <w:rPr>
          <w:rFonts w:hint="eastAsia"/>
        </w:rPr>
        <w:t>其它设备间的连通性测试略。</w:t>
      </w:r>
    </w:p>
    <w:p w14:paraId="11120DAD" w14:textId="77777777" w:rsidR="00870A08" w:rsidRDefault="003A5418">
      <w:pPr>
        <w:pStyle w:val="2"/>
        <w:rPr>
          <w:rFonts w:ascii="微软雅黑" w:hAnsi="微软雅黑"/>
        </w:rPr>
      </w:pPr>
      <w:r>
        <w:rPr>
          <w:rFonts w:ascii="微软雅黑" w:hAnsi="微软雅黑" w:hint="eastAsia"/>
        </w:rPr>
        <w:t>搭建RIP网络</w:t>
      </w:r>
    </w:p>
    <w:p w14:paraId="7CA37292" w14:textId="77777777" w:rsidR="00870A08" w:rsidRDefault="003A5418">
      <w:pPr>
        <w:ind w:firstLine="420"/>
      </w:pPr>
      <w:r>
        <w:rPr>
          <w:rFonts w:hint="eastAsia"/>
        </w:rPr>
        <w:t>公司内部网络使用</w:t>
      </w:r>
      <w:r>
        <w:rPr>
          <w:rFonts w:hint="eastAsia"/>
        </w:rPr>
        <w:t>RIPv2</w:t>
      </w:r>
      <w:r>
        <w:rPr>
          <w:rFonts w:hint="eastAsia"/>
        </w:rPr>
        <w:t>协议。首先配置</w:t>
      </w:r>
      <w:r>
        <w:rPr>
          <w:rFonts w:hint="eastAsia"/>
        </w:rPr>
        <w:t>R1</w:t>
      </w:r>
      <w:r>
        <w:rPr>
          <w:rFonts w:hint="eastAsia"/>
        </w:rPr>
        <w:t>、</w:t>
      </w:r>
      <w:r>
        <w:rPr>
          <w:rFonts w:hint="eastAsia"/>
        </w:rPr>
        <w:t>R2</w:t>
      </w:r>
      <w:r>
        <w:rPr>
          <w:rFonts w:hint="eastAsia"/>
        </w:rPr>
        <w:t>和</w:t>
      </w:r>
      <w:r>
        <w:rPr>
          <w:rFonts w:hint="eastAsia"/>
        </w:rPr>
        <w:t>R4</w:t>
      </w:r>
      <w:r>
        <w:rPr>
          <w:rFonts w:hint="eastAsia"/>
        </w:rPr>
        <w:t>运行</w:t>
      </w:r>
      <w:r>
        <w:rPr>
          <w:rFonts w:hint="eastAsia"/>
        </w:rPr>
        <w:t>RIPv2</w:t>
      </w:r>
      <w:r>
        <w:rPr>
          <w:rFonts w:hint="eastAsia"/>
        </w:rPr>
        <w:t>协议，在总部路由器</w:t>
      </w:r>
      <w:r>
        <w:rPr>
          <w:rFonts w:hint="eastAsia"/>
        </w:rPr>
        <w:t>R4</w:t>
      </w:r>
      <w:r>
        <w:rPr>
          <w:rFonts w:hint="eastAsia"/>
        </w:rPr>
        <w:t>上能访问分部</w:t>
      </w:r>
      <w:r>
        <w:rPr>
          <w:rFonts w:hint="eastAsia"/>
        </w:rPr>
        <w:t>A</w:t>
      </w:r>
      <w:r>
        <w:rPr>
          <w:rFonts w:hint="eastAsia"/>
        </w:rPr>
        <w:t>的</w:t>
      </w:r>
      <w:r>
        <w:rPr>
          <w:rFonts w:hint="eastAsia"/>
        </w:rPr>
        <w:t>PC</w:t>
      </w:r>
      <w:r>
        <w:rPr>
          <w:rFonts w:hint="eastAsia"/>
        </w:rPr>
        <w:t>。</w:t>
      </w:r>
    </w:p>
    <w:p w14:paraId="256F4B3E" w14:textId="77777777" w:rsidR="00870A08" w:rsidRDefault="003A5418">
      <w:pPr>
        <w:pStyle w:val="aff6"/>
      </w:pPr>
      <w:r>
        <w:t>[R</w:t>
      </w:r>
      <w:proofErr w:type="gramStart"/>
      <w:r>
        <w:t>1]rip</w:t>
      </w:r>
      <w:proofErr w:type="gramEnd"/>
      <w:r>
        <w:t xml:space="preserve"> 1</w:t>
      </w:r>
    </w:p>
    <w:p w14:paraId="39A65B45" w14:textId="77777777" w:rsidR="00870A08" w:rsidRDefault="003A5418">
      <w:pPr>
        <w:pStyle w:val="aff6"/>
      </w:pPr>
      <w:r>
        <w:t>[R1-rip-</w:t>
      </w:r>
      <w:proofErr w:type="gramStart"/>
      <w:r>
        <w:t>1]version</w:t>
      </w:r>
      <w:proofErr w:type="gramEnd"/>
      <w:r>
        <w:t xml:space="preserve"> 2</w:t>
      </w:r>
    </w:p>
    <w:p w14:paraId="3E08466D" w14:textId="77777777" w:rsidR="00870A08" w:rsidRDefault="003A5418">
      <w:pPr>
        <w:pStyle w:val="aff6"/>
      </w:pPr>
      <w:r>
        <w:t>[R1-rip-</w:t>
      </w:r>
      <w:proofErr w:type="gramStart"/>
      <w:r>
        <w:t>1]undo</w:t>
      </w:r>
      <w:proofErr w:type="gramEnd"/>
      <w:r>
        <w:t xml:space="preserve"> summary</w:t>
      </w:r>
    </w:p>
    <w:p w14:paraId="5E828DB3" w14:textId="77777777" w:rsidR="00870A08" w:rsidRDefault="003A5418">
      <w:pPr>
        <w:pStyle w:val="aff6"/>
      </w:pPr>
      <w:r>
        <w:t>[R1-rip-</w:t>
      </w:r>
      <w:proofErr w:type="gramStart"/>
      <w:r>
        <w:t>1]network</w:t>
      </w:r>
      <w:proofErr w:type="gramEnd"/>
      <w:r>
        <w:t xml:space="preserve"> 20.0.0.0</w:t>
      </w:r>
    </w:p>
    <w:p w14:paraId="5182FE84" w14:textId="77777777" w:rsidR="00870A08" w:rsidRDefault="003A5418">
      <w:pPr>
        <w:pStyle w:val="aff6"/>
      </w:pPr>
      <w:r>
        <w:lastRenderedPageBreak/>
        <w:t>[R1-rip-</w:t>
      </w:r>
      <w:proofErr w:type="gramStart"/>
      <w:r>
        <w:t>1]network</w:t>
      </w:r>
      <w:proofErr w:type="gramEnd"/>
      <w:r>
        <w:t xml:space="preserve"> 30.0.0.0</w:t>
      </w:r>
    </w:p>
    <w:p w14:paraId="296AFCC6" w14:textId="77777777" w:rsidR="00870A08" w:rsidRDefault="003A5418">
      <w:pPr>
        <w:pStyle w:val="aff6"/>
      </w:pPr>
      <w:r>
        <w:t>[R1-rip-</w:t>
      </w:r>
      <w:proofErr w:type="gramStart"/>
      <w:r>
        <w:t>1]network</w:t>
      </w:r>
      <w:proofErr w:type="gramEnd"/>
      <w:r>
        <w:t xml:space="preserve"> 40.0.0.0</w:t>
      </w:r>
    </w:p>
    <w:p w14:paraId="08700436" w14:textId="77777777" w:rsidR="00870A08" w:rsidRDefault="00870A08">
      <w:pPr>
        <w:pStyle w:val="aff6"/>
      </w:pPr>
    </w:p>
    <w:p w14:paraId="4C5E3BA5" w14:textId="77777777" w:rsidR="00870A08" w:rsidRDefault="003A5418">
      <w:pPr>
        <w:pStyle w:val="aff6"/>
      </w:pPr>
      <w:r>
        <w:t>[R</w:t>
      </w:r>
      <w:proofErr w:type="gramStart"/>
      <w:r>
        <w:t>2]rip</w:t>
      </w:r>
      <w:proofErr w:type="gramEnd"/>
      <w:r>
        <w:t xml:space="preserve"> 1</w:t>
      </w:r>
    </w:p>
    <w:p w14:paraId="56231357" w14:textId="77777777" w:rsidR="00870A08" w:rsidRDefault="003A5418">
      <w:pPr>
        <w:pStyle w:val="aff6"/>
      </w:pPr>
      <w:r>
        <w:t>[R2-rip-</w:t>
      </w:r>
      <w:proofErr w:type="gramStart"/>
      <w:r>
        <w:t>1]version</w:t>
      </w:r>
      <w:proofErr w:type="gramEnd"/>
      <w:r>
        <w:t xml:space="preserve"> 2</w:t>
      </w:r>
    </w:p>
    <w:p w14:paraId="1AA9C7C0" w14:textId="77777777" w:rsidR="00870A08" w:rsidRDefault="003A5418">
      <w:pPr>
        <w:pStyle w:val="aff6"/>
      </w:pPr>
      <w:r>
        <w:t>[R</w:t>
      </w:r>
      <w:r>
        <w:rPr>
          <w:rFonts w:hint="eastAsia"/>
        </w:rPr>
        <w:t>2</w:t>
      </w:r>
      <w:r>
        <w:t xml:space="preserve">-rip-1]undo summary  </w:t>
      </w:r>
      <w:r>
        <w:rPr>
          <w:highlight w:val="yellow"/>
        </w:rPr>
        <w:t>//</w:t>
      </w:r>
      <w:r>
        <w:rPr>
          <w:highlight w:val="yellow"/>
        </w:rPr>
        <w:t>令用来关闭</w:t>
      </w:r>
      <w:r>
        <w:rPr>
          <w:highlight w:val="yellow"/>
        </w:rPr>
        <w:t>RIP-2</w:t>
      </w:r>
      <w:r>
        <w:rPr>
          <w:highlight w:val="yellow"/>
        </w:rPr>
        <w:t>的路由聚合功能</w:t>
      </w:r>
    </w:p>
    <w:p w14:paraId="7E60CDBD" w14:textId="77777777" w:rsidR="00870A08" w:rsidRDefault="003A5418">
      <w:pPr>
        <w:pStyle w:val="aff6"/>
      </w:pPr>
      <w:r>
        <w:t>[R</w:t>
      </w:r>
      <w:r>
        <w:rPr>
          <w:rFonts w:hint="eastAsia"/>
        </w:rPr>
        <w:t>2</w:t>
      </w:r>
      <w:r>
        <w:t>-rip-</w:t>
      </w:r>
      <w:proofErr w:type="gramStart"/>
      <w:r>
        <w:t>1]network</w:t>
      </w:r>
      <w:proofErr w:type="gramEnd"/>
      <w:r>
        <w:t xml:space="preserve"> </w:t>
      </w:r>
      <w:r>
        <w:rPr>
          <w:rFonts w:hint="eastAsia"/>
        </w:rPr>
        <w:t>1</w:t>
      </w:r>
      <w:r>
        <w:t>0.0.0.0</w:t>
      </w:r>
    </w:p>
    <w:p w14:paraId="62C1C651" w14:textId="77777777" w:rsidR="00870A08" w:rsidRDefault="003A5418">
      <w:pPr>
        <w:pStyle w:val="aff6"/>
      </w:pPr>
      <w:r>
        <w:t>[R</w:t>
      </w:r>
      <w:r>
        <w:rPr>
          <w:rFonts w:hint="eastAsia"/>
        </w:rPr>
        <w:t>2</w:t>
      </w:r>
      <w:r>
        <w:t>-rip-</w:t>
      </w:r>
      <w:proofErr w:type="gramStart"/>
      <w:r>
        <w:t>1]network</w:t>
      </w:r>
      <w:proofErr w:type="gramEnd"/>
      <w:r>
        <w:t xml:space="preserve"> </w:t>
      </w:r>
      <w:r>
        <w:rPr>
          <w:rFonts w:hint="eastAsia"/>
        </w:rPr>
        <w:t>2</w:t>
      </w:r>
      <w:r>
        <w:t>0.0.0.0</w:t>
      </w:r>
    </w:p>
    <w:p w14:paraId="3EE1F89A" w14:textId="77777777" w:rsidR="00870A08" w:rsidRDefault="00870A08">
      <w:pPr>
        <w:pStyle w:val="aff6"/>
      </w:pPr>
    </w:p>
    <w:p w14:paraId="7E0B0A5A" w14:textId="77777777" w:rsidR="00870A08" w:rsidRDefault="003A5418">
      <w:pPr>
        <w:pStyle w:val="aff6"/>
      </w:pPr>
      <w:r>
        <w:t>[R</w:t>
      </w:r>
      <w:proofErr w:type="gramStart"/>
      <w:r>
        <w:t>4]rip</w:t>
      </w:r>
      <w:proofErr w:type="gramEnd"/>
      <w:r>
        <w:t xml:space="preserve"> 1</w:t>
      </w:r>
    </w:p>
    <w:p w14:paraId="089919CE" w14:textId="77777777" w:rsidR="00870A08" w:rsidRDefault="003A5418">
      <w:pPr>
        <w:pStyle w:val="aff6"/>
      </w:pPr>
      <w:r>
        <w:t>[R</w:t>
      </w:r>
      <w:r>
        <w:rPr>
          <w:rFonts w:hint="eastAsia"/>
        </w:rPr>
        <w:t>4</w:t>
      </w:r>
      <w:r>
        <w:t>-rip-</w:t>
      </w:r>
      <w:proofErr w:type="gramStart"/>
      <w:r>
        <w:t>1]version</w:t>
      </w:r>
      <w:proofErr w:type="gramEnd"/>
      <w:r>
        <w:t xml:space="preserve"> 2</w:t>
      </w:r>
    </w:p>
    <w:p w14:paraId="747FB818" w14:textId="77777777" w:rsidR="00870A08" w:rsidRDefault="003A5418">
      <w:pPr>
        <w:pStyle w:val="aff6"/>
      </w:pPr>
      <w:r>
        <w:t>[R</w:t>
      </w:r>
      <w:r>
        <w:rPr>
          <w:rFonts w:hint="eastAsia"/>
        </w:rPr>
        <w:t>4</w:t>
      </w:r>
      <w:r>
        <w:t>-rip-</w:t>
      </w:r>
      <w:proofErr w:type="gramStart"/>
      <w:r>
        <w:t>1]undo</w:t>
      </w:r>
      <w:proofErr w:type="gramEnd"/>
      <w:r>
        <w:t xml:space="preserve"> summary</w:t>
      </w:r>
    </w:p>
    <w:p w14:paraId="62C65CC3" w14:textId="77777777" w:rsidR="00870A08" w:rsidRDefault="003A5418">
      <w:pPr>
        <w:pStyle w:val="aff6"/>
      </w:pPr>
      <w:r>
        <w:t>[R</w:t>
      </w:r>
      <w:r>
        <w:rPr>
          <w:rFonts w:hint="eastAsia"/>
        </w:rPr>
        <w:t>4</w:t>
      </w:r>
      <w:r>
        <w:t>-rip-</w:t>
      </w:r>
      <w:proofErr w:type="gramStart"/>
      <w:r>
        <w:t>1]network</w:t>
      </w:r>
      <w:proofErr w:type="gramEnd"/>
      <w:r>
        <w:t xml:space="preserve"> </w:t>
      </w:r>
      <w:r>
        <w:rPr>
          <w:rFonts w:hint="eastAsia"/>
        </w:rPr>
        <w:t>4</w:t>
      </w:r>
      <w:r>
        <w:t>0.0.0.0</w:t>
      </w:r>
    </w:p>
    <w:p w14:paraId="6EE1A258" w14:textId="77777777" w:rsidR="00870A08" w:rsidRDefault="00870A08">
      <w:pPr>
        <w:ind w:firstLineChars="0" w:firstLine="0"/>
      </w:pPr>
    </w:p>
    <w:p w14:paraId="611DED52" w14:textId="77777777" w:rsidR="00870A08" w:rsidRDefault="003A5418">
      <w:pPr>
        <w:ind w:firstLine="420"/>
      </w:pPr>
      <w:r>
        <w:rPr>
          <w:rFonts w:hint="eastAsia"/>
        </w:rPr>
        <w:t>配置完成后，查看总部</w:t>
      </w:r>
      <w:r>
        <w:rPr>
          <w:rFonts w:hint="eastAsia"/>
        </w:rPr>
        <w:t>R4</w:t>
      </w:r>
      <w:r>
        <w:rPr>
          <w:rFonts w:hint="eastAsia"/>
        </w:rPr>
        <w:t>的路由表。</w:t>
      </w:r>
    </w:p>
    <w:p w14:paraId="54265D98" w14:textId="77777777" w:rsidR="00870A08" w:rsidRDefault="003A5418">
      <w:pPr>
        <w:pStyle w:val="aff6"/>
      </w:pPr>
      <w:r>
        <w:t>[R</w:t>
      </w:r>
      <w:proofErr w:type="gramStart"/>
      <w:r>
        <w:t>4]display</w:t>
      </w:r>
      <w:proofErr w:type="gramEnd"/>
      <w:r>
        <w:t xml:space="preserve"> </w:t>
      </w:r>
      <w:proofErr w:type="spellStart"/>
      <w:r>
        <w:t>ip</w:t>
      </w:r>
      <w:proofErr w:type="spellEnd"/>
      <w:r>
        <w:t xml:space="preserve"> routing-table</w:t>
      </w:r>
    </w:p>
    <w:p w14:paraId="5EE18541" w14:textId="77777777" w:rsidR="00870A08" w:rsidRDefault="003A5418">
      <w:pPr>
        <w:pStyle w:val="aff6"/>
      </w:pPr>
      <w:r>
        <w:t>Route Flags: R - relay, D - download to fib</w:t>
      </w:r>
    </w:p>
    <w:p w14:paraId="0CC2042E" w14:textId="77777777" w:rsidR="00870A08" w:rsidRDefault="003A5418">
      <w:pPr>
        <w:pStyle w:val="aff6"/>
      </w:pPr>
      <w:r>
        <w:t>----------------------------------------------------------------------------</w:t>
      </w:r>
    </w:p>
    <w:p w14:paraId="0A270BF7" w14:textId="77777777" w:rsidR="00870A08" w:rsidRDefault="003A5418">
      <w:pPr>
        <w:pStyle w:val="aff6"/>
      </w:pPr>
      <w:r>
        <w:t>Routing Tables: Public</w:t>
      </w:r>
    </w:p>
    <w:p w14:paraId="1702BF80" w14:textId="77777777" w:rsidR="00870A08" w:rsidRDefault="003A5418">
      <w:pPr>
        <w:pStyle w:val="aff6"/>
      </w:pPr>
      <w:r>
        <w:t xml:space="preserve">         </w:t>
      </w:r>
      <w:proofErr w:type="gramStart"/>
      <w:r>
        <w:t>Destinations :</w:t>
      </w:r>
      <w:proofErr w:type="gramEnd"/>
      <w:r>
        <w:t xml:space="preserve"> 7        Routes : 7        </w:t>
      </w:r>
    </w:p>
    <w:p w14:paraId="5F7950E3"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C2107EE" w14:textId="77777777" w:rsidR="00870A08" w:rsidRDefault="003A5418">
      <w:pPr>
        <w:pStyle w:val="aff6"/>
      </w:pPr>
      <w:r>
        <w:t xml:space="preserve">       </w:t>
      </w:r>
      <w:r>
        <w:rPr>
          <w:shd w:val="pct10" w:color="auto" w:fill="FFFFFF"/>
        </w:rPr>
        <w:t>10.1.1.0/</w:t>
      </w:r>
      <w:proofErr w:type="gramStart"/>
      <w:r>
        <w:rPr>
          <w:shd w:val="pct10" w:color="auto" w:fill="FFFFFF"/>
        </w:rPr>
        <w:t>2</w:t>
      </w:r>
      <w:r>
        <w:rPr>
          <w:rFonts w:hint="eastAsia"/>
          <w:shd w:val="pct10" w:color="auto" w:fill="FFFFFF"/>
        </w:rPr>
        <w:t>4</w:t>
      </w:r>
      <w:r>
        <w:rPr>
          <w:shd w:val="pct10" w:color="auto" w:fill="FFFFFF"/>
        </w:rPr>
        <w:t xml:space="preserve">  RIP</w:t>
      </w:r>
      <w:proofErr w:type="gramEnd"/>
      <w:r>
        <w:rPr>
          <w:shd w:val="pct10" w:color="auto" w:fill="FFFFFF"/>
        </w:rPr>
        <w:t xml:space="preserve">     100  2           D   40.1.1.1   </w:t>
      </w:r>
      <w:r>
        <w:rPr>
          <w:rFonts w:hint="eastAsia"/>
          <w:shd w:val="pct10" w:color="auto" w:fill="FFFFFF"/>
        </w:rPr>
        <w:t xml:space="preserve">  </w:t>
      </w:r>
      <w:r>
        <w:rPr>
          <w:shd w:val="pct10" w:color="auto" w:fill="FFFFFF"/>
        </w:rPr>
        <w:t>GigabitEthernet0</w:t>
      </w:r>
      <w:r>
        <w:rPr>
          <w:rFonts w:hint="eastAsia"/>
          <w:shd w:val="pct10" w:color="auto" w:fill="FFFFFF"/>
        </w:rPr>
        <w:t>/0/0</w:t>
      </w:r>
    </w:p>
    <w:p w14:paraId="2A3A0BC8" w14:textId="77777777" w:rsidR="00870A08" w:rsidRDefault="003A5418">
      <w:pPr>
        <w:pStyle w:val="aff6"/>
      </w:pPr>
      <w:r>
        <w:t xml:space="preserve">       20.1.1.0/</w:t>
      </w:r>
      <w:proofErr w:type="gramStart"/>
      <w:r>
        <w:t>24  RIP</w:t>
      </w:r>
      <w:proofErr w:type="gramEnd"/>
      <w:r>
        <w:t xml:space="preserve">     100  1           D   40.1.1.1     GigabitEthernet0</w:t>
      </w:r>
      <w:r>
        <w:rPr>
          <w:rFonts w:hint="eastAsia"/>
        </w:rPr>
        <w:t>/0/0</w:t>
      </w:r>
    </w:p>
    <w:p w14:paraId="0FE2B4BA" w14:textId="77777777" w:rsidR="00870A08" w:rsidRDefault="003A5418">
      <w:pPr>
        <w:pStyle w:val="aff6"/>
        <w:ind w:firstLineChars="350" w:firstLine="630"/>
      </w:pPr>
      <w:r>
        <w:rPr>
          <w:rFonts w:hint="eastAsia"/>
        </w:rPr>
        <w:t>3</w:t>
      </w:r>
      <w:r>
        <w:t>0.1.1.0/</w:t>
      </w:r>
      <w:proofErr w:type="gramStart"/>
      <w:r>
        <w:t>24  RIP</w:t>
      </w:r>
      <w:proofErr w:type="gramEnd"/>
      <w:r>
        <w:t xml:space="preserve">     100  1           D   40.1.1.1     GigabitEthernet0</w:t>
      </w:r>
      <w:r>
        <w:rPr>
          <w:rFonts w:hint="eastAsia"/>
        </w:rPr>
        <w:t>/0/0</w:t>
      </w:r>
    </w:p>
    <w:p w14:paraId="073BF879" w14:textId="77777777" w:rsidR="00870A08" w:rsidRDefault="003A5418">
      <w:pPr>
        <w:pStyle w:val="aff6"/>
      </w:pPr>
      <w:r>
        <w:t xml:space="preserve">       40.1.1.0/</w:t>
      </w:r>
      <w:proofErr w:type="gramStart"/>
      <w:r>
        <w:t>24  Direct</w:t>
      </w:r>
      <w:proofErr w:type="gramEnd"/>
      <w:r>
        <w:t xml:space="preserve">  0    0          D   40.1.1.4      GigabitEthernet0</w:t>
      </w:r>
      <w:r>
        <w:rPr>
          <w:rFonts w:hint="eastAsia"/>
        </w:rPr>
        <w:t>/0/0</w:t>
      </w:r>
    </w:p>
    <w:p w14:paraId="22B7F693" w14:textId="77777777" w:rsidR="00870A08" w:rsidRDefault="003A5418">
      <w:pPr>
        <w:pStyle w:val="aff6"/>
      </w:pPr>
      <w:r>
        <w:t xml:space="preserve">       40.1.1.4/</w:t>
      </w:r>
      <w:proofErr w:type="gramStart"/>
      <w:r>
        <w:t>32  Direct</w:t>
      </w:r>
      <w:proofErr w:type="gramEnd"/>
      <w:r>
        <w:t xml:space="preserve">  0    0          D   127.0.0.1     GigabitEthernet0</w:t>
      </w:r>
      <w:r>
        <w:rPr>
          <w:rFonts w:hint="eastAsia"/>
        </w:rPr>
        <w:t>/0/0</w:t>
      </w:r>
    </w:p>
    <w:p w14:paraId="067B3D39" w14:textId="77777777" w:rsidR="00870A08" w:rsidRDefault="003A5418">
      <w:pPr>
        <w:pStyle w:val="aff6"/>
      </w:pPr>
      <w:r>
        <w:t xml:space="preserve">      127.0.0.0/8   </w:t>
      </w:r>
      <w:proofErr w:type="gramStart"/>
      <w:r>
        <w:t>Direct  0</w:t>
      </w:r>
      <w:proofErr w:type="gramEnd"/>
      <w:r>
        <w:t xml:space="preserve">    0           D   127.0.0.1       InLoopBack0</w:t>
      </w:r>
    </w:p>
    <w:p w14:paraId="40E862B0" w14:textId="77777777" w:rsidR="00870A08" w:rsidRDefault="003A5418">
      <w:pPr>
        <w:pStyle w:val="aff6"/>
      </w:pPr>
      <w:r>
        <w:t xml:space="preserve">      127.0.0.1/</w:t>
      </w:r>
      <w:proofErr w:type="gramStart"/>
      <w:r>
        <w:t>32  Direct</w:t>
      </w:r>
      <w:proofErr w:type="gramEnd"/>
      <w:r>
        <w:t xml:space="preserve">  0    0           D   127.0.0.1       InLoopBack0</w:t>
      </w:r>
    </w:p>
    <w:p w14:paraId="2E1ECF82" w14:textId="77777777" w:rsidR="00870A08" w:rsidRDefault="00870A08">
      <w:pPr>
        <w:ind w:firstLineChars="0" w:firstLine="0"/>
      </w:pPr>
    </w:p>
    <w:p w14:paraId="6F0B7255" w14:textId="77777777" w:rsidR="00870A08" w:rsidRDefault="003A5418">
      <w:pPr>
        <w:ind w:firstLine="420"/>
      </w:pPr>
      <w:r>
        <w:rPr>
          <w:rFonts w:hint="eastAsia"/>
        </w:rPr>
        <w:t>观察发现</w:t>
      </w:r>
      <w:r>
        <w:rPr>
          <w:rFonts w:hint="eastAsia"/>
        </w:rPr>
        <w:t>R4</w:t>
      </w:r>
      <w:r>
        <w:rPr>
          <w:rFonts w:hint="eastAsia"/>
        </w:rPr>
        <w:t>的路由表中已经获得了</w:t>
      </w:r>
      <w:r>
        <w:rPr>
          <w:rFonts w:hint="eastAsia"/>
        </w:rPr>
        <w:t>10.1.1.0/24</w:t>
      </w:r>
      <w:r>
        <w:rPr>
          <w:rFonts w:hint="eastAsia"/>
        </w:rPr>
        <w:t>的路由，测试一下</w:t>
      </w:r>
      <w:r>
        <w:rPr>
          <w:rFonts w:hint="eastAsia"/>
        </w:rPr>
        <w:t>R4</w:t>
      </w:r>
      <w:r>
        <w:rPr>
          <w:rFonts w:hint="eastAsia"/>
        </w:rPr>
        <w:t>与公司总部</w:t>
      </w:r>
      <w:r>
        <w:rPr>
          <w:rFonts w:hint="eastAsia"/>
        </w:rPr>
        <w:t>A</w:t>
      </w:r>
      <w:r>
        <w:rPr>
          <w:rFonts w:hint="eastAsia"/>
        </w:rPr>
        <w:t>中</w:t>
      </w:r>
      <w:r>
        <w:rPr>
          <w:rFonts w:hint="eastAsia"/>
        </w:rPr>
        <w:t>PC-1</w:t>
      </w:r>
      <w:r>
        <w:rPr>
          <w:rFonts w:hint="eastAsia"/>
        </w:rPr>
        <w:t>间的连通性。</w:t>
      </w:r>
    </w:p>
    <w:p w14:paraId="252E2B5B" w14:textId="77777777" w:rsidR="00870A08" w:rsidRDefault="003A5418">
      <w:pPr>
        <w:pStyle w:val="aff6"/>
      </w:pPr>
      <w:r>
        <w:t>[R</w:t>
      </w:r>
      <w:proofErr w:type="gramStart"/>
      <w:r>
        <w:t>4]ping</w:t>
      </w:r>
      <w:proofErr w:type="gramEnd"/>
      <w:r>
        <w:t xml:space="preserve"> 10.1.1.1</w:t>
      </w:r>
    </w:p>
    <w:p w14:paraId="7741FAED" w14:textId="77777777" w:rsidR="00870A08" w:rsidRDefault="003A5418">
      <w:pPr>
        <w:pStyle w:val="aff6"/>
      </w:pPr>
      <w:r>
        <w:t xml:space="preserve">  PING 10.1.1.1: </w:t>
      </w:r>
      <w:proofErr w:type="gramStart"/>
      <w:r>
        <w:t>56  data</w:t>
      </w:r>
      <w:proofErr w:type="gramEnd"/>
      <w:r>
        <w:t xml:space="preserve"> bytes, press CTRL_C to break</w:t>
      </w:r>
    </w:p>
    <w:p w14:paraId="39445121" w14:textId="77777777" w:rsidR="00870A08" w:rsidRDefault="003A5418">
      <w:pPr>
        <w:pStyle w:val="aff6"/>
      </w:pPr>
      <w:r>
        <w:t xml:space="preserve">    Reply from 10.1.1.1: bytes=56 Sequence=1 </w:t>
      </w:r>
      <w:proofErr w:type="spellStart"/>
      <w:r>
        <w:t>ttl</w:t>
      </w:r>
      <w:proofErr w:type="spellEnd"/>
      <w:r>
        <w:t xml:space="preserve">=126 time=150 </w:t>
      </w:r>
      <w:proofErr w:type="spellStart"/>
      <w:r>
        <w:t>ms</w:t>
      </w:r>
      <w:proofErr w:type="spellEnd"/>
    </w:p>
    <w:p w14:paraId="0CE942B9" w14:textId="77777777" w:rsidR="00870A08" w:rsidRDefault="003A5418">
      <w:pPr>
        <w:pStyle w:val="aff6"/>
      </w:pPr>
      <w:r>
        <w:t xml:space="preserve">    Reply from 10.1.1.1: bytes=56 Sequence=2 </w:t>
      </w:r>
      <w:proofErr w:type="spellStart"/>
      <w:r>
        <w:t>ttl</w:t>
      </w:r>
      <w:proofErr w:type="spellEnd"/>
      <w:r>
        <w:t xml:space="preserve">=126 time=100 </w:t>
      </w:r>
      <w:proofErr w:type="spellStart"/>
      <w:r>
        <w:t>ms</w:t>
      </w:r>
      <w:proofErr w:type="spellEnd"/>
    </w:p>
    <w:p w14:paraId="6BB15D9D" w14:textId="77777777" w:rsidR="00870A08" w:rsidRDefault="003A5418">
      <w:pPr>
        <w:pStyle w:val="aff6"/>
      </w:pPr>
      <w:r>
        <w:t xml:space="preserve">    Reply from 10.1.1.1: bytes=56 Sequence=3 </w:t>
      </w:r>
      <w:proofErr w:type="spellStart"/>
      <w:r>
        <w:t>ttl</w:t>
      </w:r>
      <w:proofErr w:type="spellEnd"/>
      <w:r>
        <w:t xml:space="preserve">=126 time=100 </w:t>
      </w:r>
      <w:proofErr w:type="spellStart"/>
      <w:r>
        <w:t>ms</w:t>
      </w:r>
      <w:proofErr w:type="spellEnd"/>
    </w:p>
    <w:p w14:paraId="0E6148E6" w14:textId="77777777" w:rsidR="00870A08" w:rsidRDefault="003A5418">
      <w:pPr>
        <w:pStyle w:val="aff6"/>
      </w:pPr>
      <w:r>
        <w:t xml:space="preserve">    Reply from 10.1.1.1: bytes=56 Sequence=4 </w:t>
      </w:r>
      <w:proofErr w:type="spellStart"/>
      <w:r>
        <w:t>ttl</w:t>
      </w:r>
      <w:proofErr w:type="spellEnd"/>
      <w:r>
        <w:t xml:space="preserve">=126 time=90 </w:t>
      </w:r>
      <w:proofErr w:type="spellStart"/>
      <w:r>
        <w:t>ms</w:t>
      </w:r>
      <w:proofErr w:type="spellEnd"/>
    </w:p>
    <w:p w14:paraId="45365295" w14:textId="77777777" w:rsidR="00870A08" w:rsidRDefault="003A5418">
      <w:pPr>
        <w:pStyle w:val="aff6"/>
        <w:ind w:firstLineChars="200" w:firstLine="360"/>
      </w:pPr>
      <w:r>
        <w:t xml:space="preserve">Reply from 10.1.1.1: bytes=56 Sequence=5 </w:t>
      </w:r>
      <w:proofErr w:type="spellStart"/>
      <w:r>
        <w:t>ttl</w:t>
      </w:r>
      <w:proofErr w:type="spellEnd"/>
      <w:r>
        <w:t xml:space="preserve">=126 time=100 </w:t>
      </w:r>
      <w:proofErr w:type="spellStart"/>
      <w:r>
        <w:t>ms</w:t>
      </w:r>
      <w:proofErr w:type="spellEnd"/>
    </w:p>
    <w:p w14:paraId="500AEC5A" w14:textId="77777777" w:rsidR="00870A08" w:rsidRDefault="003A5418">
      <w:pPr>
        <w:pStyle w:val="aff6"/>
      </w:pPr>
      <w:r>
        <w:rPr>
          <w:rFonts w:hint="eastAsia"/>
        </w:rPr>
        <w:t>……</w:t>
      </w:r>
    </w:p>
    <w:p w14:paraId="4E1A2AD0" w14:textId="77777777" w:rsidR="00870A08" w:rsidRDefault="00870A08">
      <w:pPr>
        <w:pStyle w:val="aff6"/>
      </w:pPr>
    </w:p>
    <w:p w14:paraId="5CE9398A" w14:textId="77777777" w:rsidR="00870A08" w:rsidRDefault="003A5418">
      <w:pPr>
        <w:ind w:firstLine="420"/>
      </w:pPr>
      <w:r>
        <w:rPr>
          <w:rFonts w:hint="eastAsia"/>
        </w:rPr>
        <w:t>现在新分部</w:t>
      </w:r>
      <w:r>
        <w:rPr>
          <w:rFonts w:hint="eastAsia"/>
        </w:rPr>
        <w:t>B</w:t>
      </w:r>
      <w:r>
        <w:rPr>
          <w:rFonts w:hint="eastAsia"/>
        </w:rPr>
        <w:t>加入公司网络，在</w:t>
      </w:r>
      <w:r>
        <w:rPr>
          <w:rFonts w:hint="eastAsia"/>
        </w:rPr>
        <w:t>R3</w:t>
      </w:r>
      <w:r>
        <w:rPr>
          <w:rFonts w:hint="eastAsia"/>
        </w:rPr>
        <w:t>上配置</w:t>
      </w:r>
      <w:r>
        <w:rPr>
          <w:rFonts w:hint="eastAsia"/>
        </w:rPr>
        <w:t>RIPv2</w:t>
      </w:r>
      <w:r>
        <w:rPr>
          <w:rFonts w:hint="eastAsia"/>
        </w:rPr>
        <w:t>协议。</w:t>
      </w:r>
    </w:p>
    <w:p w14:paraId="7A514403" w14:textId="77777777" w:rsidR="00870A08" w:rsidRDefault="003A5418">
      <w:pPr>
        <w:pStyle w:val="aff6"/>
      </w:pPr>
      <w:r>
        <w:t>[R</w:t>
      </w:r>
      <w:proofErr w:type="gramStart"/>
      <w:r>
        <w:t>3]rip</w:t>
      </w:r>
      <w:proofErr w:type="gramEnd"/>
      <w:r>
        <w:t xml:space="preserve"> 1</w:t>
      </w:r>
    </w:p>
    <w:p w14:paraId="1AAB21FA" w14:textId="77777777" w:rsidR="00870A08" w:rsidRDefault="003A5418">
      <w:pPr>
        <w:pStyle w:val="aff6"/>
      </w:pPr>
      <w:r>
        <w:t>[R3-rip-</w:t>
      </w:r>
      <w:proofErr w:type="gramStart"/>
      <w:r>
        <w:t>1]version</w:t>
      </w:r>
      <w:proofErr w:type="gramEnd"/>
      <w:r>
        <w:t xml:space="preserve"> 2</w:t>
      </w:r>
    </w:p>
    <w:p w14:paraId="3243231A" w14:textId="77777777" w:rsidR="00870A08" w:rsidRDefault="003A5418">
      <w:pPr>
        <w:pStyle w:val="aff6"/>
      </w:pPr>
      <w:r>
        <w:t>[R3-rip-</w:t>
      </w:r>
      <w:proofErr w:type="gramStart"/>
      <w:r>
        <w:t>1]undo</w:t>
      </w:r>
      <w:proofErr w:type="gramEnd"/>
      <w:r>
        <w:t xml:space="preserve"> summary</w:t>
      </w:r>
    </w:p>
    <w:p w14:paraId="54A66786" w14:textId="77777777" w:rsidR="00870A08" w:rsidRDefault="003A5418">
      <w:pPr>
        <w:pStyle w:val="aff6"/>
      </w:pPr>
      <w:r>
        <w:t>[R3-rip-</w:t>
      </w:r>
      <w:proofErr w:type="gramStart"/>
      <w:r>
        <w:t>1]network</w:t>
      </w:r>
      <w:proofErr w:type="gramEnd"/>
      <w:r>
        <w:t xml:space="preserve"> 10.0.0.0</w:t>
      </w:r>
    </w:p>
    <w:p w14:paraId="0EDE59AC" w14:textId="77777777" w:rsidR="00870A08" w:rsidRDefault="003A5418">
      <w:pPr>
        <w:pStyle w:val="aff6"/>
      </w:pPr>
      <w:r>
        <w:t>[R3-rip-</w:t>
      </w:r>
      <w:proofErr w:type="gramStart"/>
      <w:r>
        <w:t>1]network</w:t>
      </w:r>
      <w:proofErr w:type="gramEnd"/>
      <w:r>
        <w:t xml:space="preserve"> 30.0.0.0</w:t>
      </w:r>
    </w:p>
    <w:p w14:paraId="0322D4BC" w14:textId="77777777" w:rsidR="00870A08" w:rsidRDefault="00870A08">
      <w:pPr>
        <w:pStyle w:val="aff6"/>
      </w:pPr>
    </w:p>
    <w:p w14:paraId="6A47DB14" w14:textId="77777777" w:rsidR="00870A08" w:rsidRDefault="003A5418">
      <w:pPr>
        <w:ind w:firstLine="420"/>
      </w:pPr>
      <w:r>
        <w:rPr>
          <w:rFonts w:hint="eastAsia"/>
        </w:rPr>
        <w:t>配置完成后，再一次查看</w:t>
      </w:r>
      <w:r>
        <w:rPr>
          <w:rFonts w:hint="eastAsia"/>
        </w:rPr>
        <w:t>R4</w:t>
      </w:r>
      <w:r>
        <w:rPr>
          <w:rFonts w:hint="eastAsia"/>
        </w:rPr>
        <w:t>的路由表。</w:t>
      </w:r>
    </w:p>
    <w:p w14:paraId="61AC839B" w14:textId="77777777" w:rsidR="00870A08" w:rsidRDefault="003A5418">
      <w:pPr>
        <w:pStyle w:val="aff6"/>
      </w:pPr>
      <w:r>
        <w:t>[R</w:t>
      </w:r>
      <w:proofErr w:type="gramStart"/>
      <w:r>
        <w:t>4]display</w:t>
      </w:r>
      <w:proofErr w:type="gramEnd"/>
      <w:r>
        <w:t xml:space="preserve"> </w:t>
      </w:r>
      <w:proofErr w:type="spellStart"/>
      <w:r>
        <w:t>ip</w:t>
      </w:r>
      <w:proofErr w:type="spellEnd"/>
      <w:r>
        <w:t xml:space="preserve"> routing-table </w:t>
      </w:r>
    </w:p>
    <w:p w14:paraId="3241AD06" w14:textId="77777777" w:rsidR="00870A08" w:rsidRDefault="003A5418">
      <w:pPr>
        <w:pStyle w:val="aff6"/>
      </w:pPr>
      <w:r>
        <w:t>Route Flags: R - relay, D - download to fib</w:t>
      </w:r>
    </w:p>
    <w:p w14:paraId="1C977F3F" w14:textId="77777777" w:rsidR="00870A08" w:rsidRDefault="003A5418">
      <w:pPr>
        <w:pStyle w:val="aff6"/>
      </w:pPr>
      <w:r>
        <w:t>----------------------------------------------------------------------------</w:t>
      </w:r>
    </w:p>
    <w:p w14:paraId="7AF952F9" w14:textId="77777777" w:rsidR="00870A08" w:rsidRDefault="003A5418">
      <w:pPr>
        <w:pStyle w:val="aff6"/>
      </w:pPr>
      <w:r>
        <w:t>Routing Tables: Public</w:t>
      </w:r>
    </w:p>
    <w:p w14:paraId="49F11869" w14:textId="77777777" w:rsidR="00870A08" w:rsidRDefault="003A5418">
      <w:pPr>
        <w:pStyle w:val="aff6"/>
      </w:pPr>
      <w:r>
        <w:t xml:space="preserve">         </w:t>
      </w:r>
      <w:proofErr w:type="gramStart"/>
      <w:r>
        <w:t>Destinations :</w:t>
      </w:r>
      <w:proofErr w:type="gramEnd"/>
      <w:r>
        <w:t xml:space="preserve"> 8        Routes : 8        </w:t>
      </w:r>
    </w:p>
    <w:p w14:paraId="41425B05"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9AAB7B8" w14:textId="77777777" w:rsidR="00870A08" w:rsidRDefault="003A5418">
      <w:pPr>
        <w:pStyle w:val="aff6"/>
      </w:pPr>
      <w:r>
        <w:t xml:space="preserve">       </w:t>
      </w:r>
      <w:r>
        <w:rPr>
          <w:shd w:val="pct10" w:color="auto" w:fill="FFFFFF"/>
        </w:rPr>
        <w:t>10.1.1.0/</w:t>
      </w:r>
      <w:proofErr w:type="gramStart"/>
      <w:r>
        <w:rPr>
          <w:shd w:val="pct10" w:color="auto" w:fill="FFFFFF"/>
        </w:rPr>
        <w:t>24  RIP</w:t>
      </w:r>
      <w:proofErr w:type="gramEnd"/>
      <w:r>
        <w:rPr>
          <w:shd w:val="pct10" w:color="auto" w:fill="FFFFFF"/>
        </w:rPr>
        <w:t xml:space="preserve">     100  2          D   40.1.1.1      GigabitEthernet0</w:t>
      </w:r>
      <w:r>
        <w:rPr>
          <w:rFonts w:hint="eastAsia"/>
          <w:shd w:val="pct10" w:color="auto" w:fill="FFFFFF"/>
        </w:rPr>
        <w:t>/0/0</w:t>
      </w:r>
    </w:p>
    <w:p w14:paraId="1556CCB6" w14:textId="77777777" w:rsidR="00870A08" w:rsidRDefault="003A5418">
      <w:pPr>
        <w:pStyle w:val="aff6"/>
      </w:pPr>
      <w:r>
        <w:t xml:space="preserve">       </w:t>
      </w:r>
      <w:r>
        <w:rPr>
          <w:shd w:val="pct10" w:color="auto" w:fill="FFFFFF"/>
        </w:rPr>
        <w:t>10.1.1.0/</w:t>
      </w:r>
      <w:proofErr w:type="gramStart"/>
      <w:r>
        <w:rPr>
          <w:shd w:val="pct10" w:color="auto" w:fill="FFFFFF"/>
        </w:rPr>
        <w:t>25  RIP</w:t>
      </w:r>
      <w:proofErr w:type="gramEnd"/>
      <w:r>
        <w:rPr>
          <w:shd w:val="pct10" w:color="auto" w:fill="FFFFFF"/>
        </w:rPr>
        <w:t xml:space="preserve">     100  2          D   40.1.1.1      GigabitEthernet0</w:t>
      </w:r>
      <w:r>
        <w:rPr>
          <w:rFonts w:hint="eastAsia"/>
          <w:shd w:val="pct10" w:color="auto" w:fill="FFFFFF"/>
        </w:rPr>
        <w:t>/0/0</w:t>
      </w:r>
    </w:p>
    <w:p w14:paraId="3DF824CE" w14:textId="77777777" w:rsidR="00870A08" w:rsidRDefault="003A5418">
      <w:pPr>
        <w:pStyle w:val="aff6"/>
      </w:pPr>
      <w:r>
        <w:lastRenderedPageBreak/>
        <w:t xml:space="preserve">       20.1.1.0/</w:t>
      </w:r>
      <w:proofErr w:type="gramStart"/>
      <w:r>
        <w:t>24  RIP</w:t>
      </w:r>
      <w:proofErr w:type="gramEnd"/>
      <w:r>
        <w:t xml:space="preserve">     100  1          D   40.1.1.1      GigabitEthernet0</w:t>
      </w:r>
      <w:r>
        <w:rPr>
          <w:rFonts w:hint="eastAsia"/>
        </w:rPr>
        <w:t>/0/0</w:t>
      </w:r>
    </w:p>
    <w:p w14:paraId="73A8BFA2" w14:textId="77777777" w:rsidR="00870A08" w:rsidRDefault="003A5418">
      <w:pPr>
        <w:pStyle w:val="aff6"/>
      </w:pPr>
      <w:r>
        <w:t xml:space="preserve">       30.1.1.0/</w:t>
      </w:r>
      <w:proofErr w:type="gramStart"/>
      <w:r>
        <w:t>24  RIP</w:t>
      </w:r>
      <w:proofErr w:type="gramEnd"/>
      <w:r>
        <w:t xml:space="preserve">     100  1          D   40.1.1.1      GigabitEthernet0</w:t>
      </w:r>
      <w:r>
        <w:rPr>
          <w:rFonts w:hint="eastAsia"/>
        </w:rPr>
        <w:t>/0/0</w:t>
      </w:r>
    </w:p>
    <w:p w14:paraId="2BCCB106" w14:textId="77777777" w:rsidR="00870A08" w:rsidRDefault="003A5418">
      <w:pPr>
        <w:pStyle w:val="aff6"/>
      </w:pPr>
      <w:r>
        <w:t xml:space="preserve">       40.1.1.0/</w:t>
      </w:r>
      <w:proofErr w:type="gramStart"/>
      <w:r>
        <w:t>24  Direct</w:t>
      </w:r>
      <w:proofErr w:type="gramEnd"/>
      <w:r>
        <w:t xml:space="preserve">  0    0         D   40.1.1.4       GigabitEthernet0</w:t>
      </w:r>
      <w:r>
        <w:rPr>
          <w:rFonts w:hint="eastAsia"/>
        </w:rPr>
        <w:t>/0/0</w:t>
      </w:r>
    </w:p>
    <w:p w14:paraId="66B000BA" w14:textId="77777777" w:rsidR="00870A08" w:rsidRDefault="003A5418">
      <w:pPr>
        <w:pStyle w:val="aff6"/>
      </w:pPr>
      <w:r>
        <w:t xml:space="preserve">       40.1.1.4/</w:t>
      </w:r>
      <w:proofErr w:type="gramStart"/>
      <w:r>
        <w:t>32  Direct</w:t>
      </w:r>
      <w:proofErr w:type="gramEnd"/>
      <w:r>
        <w:t xml:space="preserve">  0    0         D   127.0.0.1      GigabitEthernet0</w:t>
      </w:r>
      <w:r>
        <w:rPr>
          <w:rFonts w:hint="eastAsia"/>
        </w:rPr>
        <w:t>/0/0</w:t>
      </w:r>
    </w:p>
    <w:p w14:paraId="0918DFB4" w14:textId="77777777" w:rsidR="00870A08" w:rsidRDefault="003A5418">
      <w:pPr>
        <w:pStyle w:val="aff6"/>
      </w:pPr>
      <w:r>
        <w:t xml:space="preserve">      127.0.0.0/8   </w:t>
      </w:r>
      <w:proofErr w:type="gramStart"/>
      <w:r>
        <w:t>Direct  0</w:t>
      </w:r>
      <w:proofErr w:type="gramEnd"/>
      <w:r>
        <w:t xml:space="preserve">    0          D   127.0.0.1       InLoopBack0</w:t>
      </w:r>
    </w:p>
    <w:p w14:paraId="1A4AA0BC" w14:textId="77777777" w:rsidR="00870A08" w:rsidRDefault="003A5418">
      <w:pPr>
        <w:pStyle w:val="aff6"/>
      </w:pPr>
      <w:r>
        <w:t xml:space="preserve">      127.0.0.1/</w:t>
      </w:r>
      <w:proofErr w:type="gramStart"/>
      <w:r>
        <w:t>32  Direct</w:t>
      </w:r>
      <w:proofErr w:type="gramEnd"/>
      <w:r>
        <w:t xml:space="preserve">  0    0          D   127.0.0.1       InLoopBack0</w:t>
      </w:r>
    </w:p>
    <w:p w14:paraId="3C050372" w14:textId="77777777" w:rsidR="00870A08" w:rsidRDefault="00870A08">
      <w:pPr>
        <w:pStyle w:val="aff6"/>
      </w:pPr>
    </w:p>
    <w:p w14:paraId="2761FA44" w14:textId="77777777" w:rsidR="00870A08" w:rsidRDefault="003A5418">
      <w:pPr>
        <w:ind w:firstLine="420"/>
      </w:pPr>
      <w:r>
        <w:rPr>
          <w:rFonts w:hint="eastAsia"/>
        </w:rPr>
        <w:t>可以观察到，此时</w:t>
      </w:r>
      <w:r>
        <w:rPr>
          <w:rFonts w:hint="eastAsia"/>
        </w:rPr>
        <w:t>R4</w:t>
      </w:r>
      <w:r>
        <w:rPr>
          <w:rFonts w:hint="eastAsia"/>
        </w:rPr>
        <w:t>接收到了公司分部</w:t>
      </w:r>
      <w:r>
        <w:rPr>
          <w:rFonts w:hint="eastAsia"/>
        </w:rPr>
        <w:t>A</w:t>
      </w:r>
      <w:r>
        <w:rPr>
          <w:rFonts w:hint="eastAsia"/>
        </w:rPr>
        <w:t>的</w:t>
      </w:r>
      <w:r>
        <w:rPr>
          <w:rFonts w:hint="eastAsia"/>
        </w:rPr>
        <w:t>10.1.1.0/24</w:t>
      </w:r>
      <w:r>
        <w:rPr>
          <w:rFonts w:hint="eastAsia"/>
        </w:rPr>
        <w:t>路由条目，和新分部</w:t>
      </w:r>
      <w:r>
        <w:rPr>
          <w:rFonts w:hint="eastAsia"/>
        </w:rPr>
        <w:t>B</w:t>
      </w:r>
      <w:r>
        <w:rPr>
          <w:rFonts w:hint="eastAsia"/>
        </w:rPr>
        <w:t>的</w:t>
      </w:r>
      <w:r>
        <w:rPr>
          <w:rFonts w:hint="eastAsia"/>
        </w:rPr>
        <w:t>10.1.1.0/25</w:t>
      </w:r>
      <w:r>
        <w:rPr>
          <w:rFonts w:hint="eastAsia"/>
        </w:rPr>
        <w:t>路由条目，</w:t>
      </w:r>
      <w:r>
        <w:rPr>
          <w:rFonts w:hint="eastAsia"/>
          <w:highlight w:val="yellow"/>
        </w:rPr>
        <w:t>同样</w:t>
      </w:r>
      <w:r>
        <w:rPr>
          <w:rFonts w:hint="eastAsia"/>
          <w:highlight w:val="yellow"/>
        </w:rPr>
        <w:t>R1</w:t>
      </w:r>
      <w:r>
        <w:rPr>
          <w:rFonts w:hint="eastAsia"/>
          <w:highlight w:val="yellow"/>
        </w:rPr>
        <w:t>也会接收到这两条路由条目</w:t>
      </w:r>
      <w:r>
        <w:rPr>
          <w:rFonts w:hint="eastAsia"/>
        </w:rPr>
        <w:t>，这样会造成什么后果？</w:t>
      </w:r>
    </w:p>
    <w:p w14:paraId="74CAD1F9" w14:textId="77777777" w:rsidR="00870A08" w:rsidRDefault="003A5418">
      <w:pPr>
        <w:ind w:firstLine="420"/>
      </w:pPr>
      <w:r>
        <w:rPr>
          <w:rFonts w:hint="eastAsia"/>
        </w:rPr>
        <w:t>根据路由器转发数据的原理，在转发数据包时路由器会根据最长匹配的原则去匹配路由条目，即</w:t>
      </w:r>
      <w:r>
        <w:rPr>
          <w:rFonts w:hint="eastAsia"/>
        </w:rPr>
        <w:t>R4</w:t>
      </w:r>
      <w:r>
        <w:rPr>
          <w:rFonts w:hint="eastAsia"/>
        </w:rPr>
        <w:t>向分部</w:t>
      </w:r>
      <w:r>
        <w:rPr>
          <w:rFonts w:hint="eastAsia"/>
        </w:rPr>
        <w:t>A</w:t>
      </w:r>
      <w:r>
        <w:rPr>
          <w:rFonts w:hint="eastAsia"/>
        </w:rPr>
        <w:t>的终端</w:t>
      </w:r>
      <w:r>
        <w:rPr>
          <w:rFonts w:hint="eastAsia"/>
        </w:rPr>
        <w:t>PC-1</w:t>
      </w:r>
      <w:r>
        <w:rPr>
          <w:rFonts w:hint="eastAsia"/>
        </w:rPr>
        <w:t>发送数据时，当数据包到达</w:t>
      </w:r>
      <w:r>
        <w:rPr>
          <w:rFonts w:hint="eastAsia"/>
        </w:rPr>
        <w:t>R1</w:t>
      </w:r>
      <w:r>
        <w:rPr>
          <w:rFonts w:hint="eastAsia"/>
        </w:rPr>
        <w:t>后，根据包头的目的</w:t>
      </w:r>
      <w:r>
        <w:rPr>
          <w:rFonts w:hint="eastAsia"/>
        </w:rPr>
        <w:t>IP</w:t>
      </w:r>
      <w:r>
        <w:rPr>
          <w:rFonts w:hint="eastAsia"/>
        </w:rPr>
        <w:t>地址与路由表中的路由条目进行匹配，发现</w:t>
      </w:r>
      <w:r>
        <w:rPr>
          <w:rFonts w:hint="eastAsia"/>
        </w:rPr>
        <w:t>10.1.1.0/25</w:t>
      </w:r>
      <w:r>
        <w:rPr>
          <w:rFonts w:hint="eastAsia"/>
        </w:rPr>
        <w:t>该条目匹配更精确，这会使得数据包都根据这条路由条目进行转发，即将</w:t>
      </w:r>
      <w:r>
        <w:rPr>
          <w:rFonts w:hint="eastAsia"/>
          <w:highlight w:val="yellow"/>
        </w:rPr>
        <w:t>原本要发往</w:t>
      </w:r>
      <w:r>
        <w:rPr>
          <w:rFonts w:hint="eastAsia"/>
          <w:highlight w:val="yellow"/>
        </w:rPr>
        <w:t>PC-1</w:t>
      </w:r>
      <w:r>
        <w:rPr>
          <w:rFonts w:hint="eastAsia"/>
          <w:highlight w:val="yellow"/>
        </w:rPr>
        <w:t>的数据包都错误的发往</w:t>
      </w:r>
      <w:r>
        <w:rPr>
          <w:rFonts w:hint="eastAsia"/>
          <w:highlight w:val="yellow"/>
        </w:rPr>
        <w:t>R3</w:t>
      </w:r>
      <w:r>
        <w:rPr>
          <w:rFonts w:hint="eastAsia"/>
          <w:highlight w:val="yellow"/>
        </w:rPr>
        <w:t>，</w:t>
      </w:r>
      <w:r>
        <w:rPr>
          <w:rFonts w:hint="eastAsia"/>
        </w:rPr>
        <w:t>造成总部与分部</w:t>
      </w:r>
      <w:r>
        <w:rPr>
          <w:rFonts w:hint="eastAsia"/>
        </w:rPr>
        <w:t>A</w:t>
      </w:r>
      <w:r>
        <w:rPr>
          <w:rFonts w:hint="eastAsia"/>
        </w:rPr>
        <w:t>异常通信。</w:t>
      </w:r>
    </w:p>
    <w:p w14:paraId="23E64468" w14:textId="77777777" w:rsidR="00870A08" w:rsidRDefault="003A5418">
      <w:pPr>
        <w:ind w:firstLine="420"/>
      </w:pPr>
      <w:r>
        <w:rPr>
          <w:rFonts w:hint="eastAsia"/>
        </w:rPr>
        <w:t>在</w:t>
      </w:r>
      <w:r>
        <w:rPr>
          <w:rFonts w:hint="eastAsia"/>
        </w:rPr>
        <w:t>R4</w:t>
      </w:r>
      <w:r>
        <w:rPr>
          <w:rFonts w:hint="eastAsia"/>
        </w:rPr>
        <w:t>上测试与</w:t>
      </w:r>
      <w:r>
        <w:rPr>
          <w:rFonts w:hint="eastAsia"/>
        </w:rPr>
        <w:t>PC-1</w:t>
      </w:r>
      <w:r>
        <w:rPr>
          <w:rFonts w:hint="eastAsia"/>
        </w:rPr>
        <w:t>间的连通性。</w:t>
      </w:r>
    </w:p>
    <w:p w14:paraId="53DB0280" w14:textId="77777777" w:rsidR="00870A08" w:rsidRDefault="003A5418">
      <w:pPr>
        <w:pStyle w:val="aff6"/>
      </w:pPr>
      <w:r>
        <w:t>&lt;R4&gt;ping 10.1.1.1</w:t>
      </w:r>
    </w:p>
    <w:p w14:paraId="13FBD599" w14:textId="77777777" w:rsidR="00870A08" w:rsidRDefault="003A5418">
      <w:pPr>
        <w:pStyle w:val="aff6"/>
      </w:pPr>
      <w:r>
        <w:t xml:space="preserve">  PING 10.1.1.1: </w:t>
      </w:r>
      <w:proofErr w:type="gramStart"/>
      <w:r>
        <w:t>56  data</w:t>
      </w:r>
      <w:proofErr w:type="gramEnd"/>
      <w:r>
        <w:t xml:space="preserve"> bytes, press CTRL_C to break</w:t>
      </w:r>
    </w:p>
    <w:p w14:paraId="3F3E140A" w14:textId="77777777" w:rsidR="00870A08" w:rsidRDefault="003A5418">
      <w:pPr>
        <w:pStyle w:val="aff6"/>
      </w:pPr>
      <w:r>
        <w:t xml:space="preserve">    Request time out</w:t>
      </w:r>
    </w:p>
    <w:p w14:paraId="4B93AC15" w14:textId="77777777" w:rsidR="00870A08" w:rsidRDefault="003A5418">
      <w:pPr>
        <w:pStyle w:val="aff6"/>
      </w:pPr>
      <w:r>
        <w:t xml:space="preserve">    Request time out</w:t>
      </w:r>
    </w:p>
    <w:p w14:paraId="7B3D8368" w14:textId="77777777" w:rsidR="00870A08" w:rsidRDefault="003A5418">
      <w:pPr>
        <w:pStyle w:val="aff6"/>
      </w:pPr>
      <w:r>
        <w:t xml:space="preserve">    Request time out</w:t>
      </w:r>
    </w:p>
    <w:p w14:paraId="01E72E90" w14:textId="77777777" w:rsidR="00870A08" w:rsidRDefault="003A5418">
      <w:pPr>
        <w:pStyle w:val="aff6"/>
      </w:pPr>
      <w:r>
        <w:t xml:space="preserve">    Request time out</w:t>
      </w:r>
    </w:p>
    <w:p w14:paraId="1CF1EE81" w14:textId="77777777" w:rsidR="00870A08" w:rsidRDefault="003A5418">
      <w:pPr>
        <w:pStyle w:val="aff6"/>
        <w:ind w:firstLine="360"/>
      </w:pPr>
      <w:r>
        <w:t>Request time out</w:t>
      </w:r>
    </w:p>
    <w:p w14:paraId="08579A71" w14:textId="77777777" w:rsidR="00870A08" w:rsidRDefault="003A5418">
      <w:pPr>
        <w:pStyle w:val="aff6"/>
      </w:pPr>
      <w:r>
        <w:rPr>
          <w:rFonts w:hint="eastAsia"/>
        </w:rPr>
        <w:t>……</w:t>
      </w:r>
    </w:p>
    <w:p w14:paraId="23CCA7C9" w14:textId="77777777" w:rsidR="00870A08" w:rsidRDefault="00870A08">
      <w:pPr>
        <w:ind w:firstLineChars="0" w:firstLine="0"/>
      </w:pPr>
    </w:p>
    <w:p w14:paraId="7D4D8F7A" w14:textId="77777777" w:rsidR="00870A08" w:rsidRDefault="003A5418">
      <w:pPr>
        <w:ind w:firstLine="420"/>
      </w:pPr>
      <w:r>
        <w:rPr>
          <w:rFonts w:hint="eastAsia"/>
        </w:rPr>
        <w:t>可以观察到此时无法正常通信。</w:t>
      </w:r>
    </w:p>
    <w:p w14:paraId="238623C6" w14:textId="77777777" w:rsidR="00870A08" w:rsidRDefault="003A5418">
      <w:pPr>
        <w:ind w:firstLine="420"/>
      </w:pPr>
      <w:r>
        <w:rPr>
          <w:rFonts w:hint="eastAsia"/>
        </w:rPr>
        <w:t>在</w:t>
      </w:r>
      <w:r>
        <w:rPr>
          <w:rFonts w:hint="eastAsia"/>
        </w:rPr>
        <w:t>R4</w:t>
      </w:r>
      <w:r>
        <w:rPr>
          <w:rFonts w:hint="eastAsia"/>
        </w:rPr>
        <w:t>上使用命令</w:t>
      </w:r>
      <w:proofErr w:type="spellStart"/>
      <w:r>
        <w:rPr>
          <w:rFonts w:hint="eastAsia"/>
          <w:b/>
        </w:rPr>
        <w:t>tracert</w:t>
      </w:r>
      <w:proofErr w:type="spellEnd"/>
      <w:r>
        <w:rPr>
          <w:rFonts w:hint="eastAsia"/>
        </w:rPr>
        <w:t>测试发往</w:t>
      </w:r>
      <w:r>
        <w:rPr>
          <w:rFonts w:hint="eastAsia"/>
        </w:rPr>
        <w:t>PC-1</w:t>
      </w:r>
      <w:r>
        <w:rPr>
          <w:rFonts w:hint="eastAsia"/>
        </w:rPr>
        <w:t>的数据包所经过的网关。</w:t>
      </w:r>
    </w:p>
    <w:p w14:paraId="6C171E7F" w14:textId="77777777" w:rsidR="00870A08" w:rsidRDefault="003A5418">
      <w:pPr>
        <w:pStyle w:val="aff6"/>
      </w:pPr>
      <w:r>
        <w:t>&lt;R4&gt;</w:t>
      </w:r>
      <w:proofErr w:type="spellStart"/>
      <w:r>
        <w:t>tracert</w:t>
      </w:r>
      <w:proofErr w:type="spellEnd"/>
      <w:r>
        <w:t xml:space="preserve"> 10.1.1.1</w:t>
      </w:r>
    </w:p>
    <w:p w14:paraId="4DF9D77C" w14:textId="77777777" w:rsidR="00870A08" w:rsidRDefault="003A5418">
      <w:pPr>
        <w:pStyle w:val="aff6"/>
      </w:pPr>
      <w:r>
        <w:t xml:space="preserve"> traceroute </w:t>
      </w:r>
      <w:proofErr w:type="gramStart"/>
      <w:r>
        <w:t>to  10.1.1.1</w:t>
      </w:r>
      <w:proofErr w:type="gramEnd"/>
      <w:r>
        <w:t xml:space="preserve">(10.1.1.1), max hops: 30 ,packet length: 40,press CTRL_C to break </w:t>
      </w:r>
    </w:p>
    <w:p w14:paraId="04CC98E0" w14:textId="77777777" w:rsidR="00870A08" w:rsidRDefault="003A5418">
      <w:pPr>
        <w:pStyle w:val="aff6"/>
      </w:pPr>
      <w:r>
        <w:lastRenderedPageBreak/>
        <w:t xml:space="preserve"> 1 40.1.1.1 70 </w:t>
      </w:r>
      <w:proofErr w:type="spellStart"/>
      <w:proofErr w:type="gramStart"/>
      <w:r>
        <w:t>ms</w:t>
      </w:r>
      <w:proofErr w:type="spellEnd"/>
      <w:r>
        <w:t xml:space="preserve">  50</w:t>
      </w:r>
      <w:proofErr w:type="gramEnd"/>
      <w:r>
        <w:t xml:space="preserve"> </w:t>
      </w:r>
      <w:proofErr w:type="spellStart"/>
      <w:r>
        <w:t>ms</w:t>
      </w:r>
      <w:proofErr w:type="spellEnd"/>
      <w:r>
        <w:t xml:space="preserve">  50 </w:t>
      </w:r>
      <w:proofErr w:type="spellStart"/>
      <w:r>
        <w:t>ms</w:t>
      </w:r>
      <w:proofErr w:type="spellEnd"/>
      <w:r>
        <w:t xml:space="preserve"> </w:t>
      </w:r>
    </w:p>
    <w:p w14:paraId="38118146" w14:textId="77777777" w:rsidR="00870A08" w:rsidRDefault="003A5418">
      <w:pPr>
        <w:pStyle w:val="aff6"/>
      </w:pPr>
      <w:r>
        <w:t xml:space="preserve"> 2 30.1.1.3 60 </w:t>
      </w:r>
      <w:proofErr w:type="spellStart"/>
      <w:proofErr w:type="gramStart"/>
      <w:r>
        <w:t>ms</w:t>
      </w:r>
      <w:proofErr w:type="spellEnd"/>
      <w:r>
        <w:t xml:space="preserve">  80</w:t>
      </w:r>
      <w:proofErr w:type="gramEnd"/>
      <w:r>
        <w:t xml:space="preserve"> </w:t>
      </w:r>
      <w:proofErr w:type="spellStart"/>
      <w:r>
        <w:t>ms</w:t>
      </w:r>
      <w:proofErr w:type="spellEnd"/>
      <w:r>
        <w:t xml:space="preserve">  60 </w:t>
      </w:r>
      <w:proofErr w:type="spellStart"/>
      <w:r>
        <w:t>ms</w:t>
      </w:r>
      <w:proofErr w:type="spellEnd"/>
      <w:r>
        <w:t xml:space="preserve"> </w:t>
      </w:r>
    </w:p>
    <w:p w14:paraId="1299213D" w14:textId="77777777" w:rsidR="00870A08" w:rsidRDefault="003A5418">
      <w:pPr>
        <w:pStyle w:val="aff6"/>
      </w:pPr>
      <w:r>
        <w:t xml:space="preserve"> </w:t>
      </w:r>
      <w:proofErr w:type="gramStart"/>
      <w:r>
        <w:t>3  *</w:t>
      </w:r>
      <w:proofErr w:type="gramEnd"/>
      <w:r>
        <w:t xml:space="preserve">  *  * </w:t>
      </w:r>
    </w:p>
    <w:p w14:paraId="179CED97" w14:textId="77777777" w:rsidR="00870A08" w:rsidRDefault="003A5418">
      <w:pPr>
        <w:pStyle w:val="aff6"/>
      </w:pPr>
      <w:r>
        <w:t xml:space="preserve"> </w:t>
      </w:r>
      <w:proofErr w:type="gramStart"/>
      <w:r>
        <w:t>4  *</w:t>
      </w:r>
      <w:proofErr w:type="gramEnd"/>
      <w:r>
        <w:t xml:space="preserve">  *  * </w:t>
      </w:r>
    </w:p>
    <w:p w14:paraId="7A5377D1" w14:textId="77777777" w:rsidR="00870A08" w:rsidRDefault="00870A08">
      <w:pPr>
        <w:pStyle w:val="aff6"/>
      </w:pPr>
    </w:p>
    <w:p w14:paraId="6F289571" w14:textId="77777777" w:rsidR="00870A08" w:rsidRDefault="003A5418">
      <w:pPr>
        <w:ind w:firstLine="420"/>
      </w:pPr>
      <w:r>
        <w:rPr>
          <w:rFonts w:hint="eastAsia"/>
        </w:rPr>
        <w:t>可以观察到，确实此时</w:t>
      </w:r>
      <w:r>
        <w:rPr>
          <w:rFonts w:hint="eastAsia"/>
        </w:rPr>
        <w:t>R4</w:t>
      </w:r>
      <w:r>
        <w:rPr>
          <w:rFonts w:hint="eastAsia"/>
        </w:rPr>
        <w:t>发往分公司</w:t>
      </w:r>
      <w:r>
        <w:rPr>
          <w:rFonts w:hint="eastAsia"/>
        </w:rPr>
        <w:t>A</w:t>
      </w:r>
      <w:r>
        <w:rPr>
          <w:rFonts w:hint="eastAsia"/>
        </w:rPr>
        <w:t>的</w:t>
      </w:r>
      <w:r>
        <w:rPr>
          <w:rFonts w:hint="eastAsia"/>
        </w:rPr>
        <w:t>PC-1</w:t>
      </w:r>
      <w:r>
        <w:rPr>
          <w:rFonts w:hint="eastAsia"/>
        </w:rPr>
        <w:t>的数据包都</w:t>
      </w:r>
      <w:proofErr w:type="gramStart"/>
      <w:r>
        <w:rPr>
          <w:rFonts w:hint="eastAsia"/>
        </w:rPr>
        <w:t>已错误</w:t>
      </w:r>
      <w:proofErr w:type="gramEnd"/>
      <w:r>
        <w:rPr>
          <w:rFonts w:hint="eastAsia"/>
        </w:rPr>
        <w:t>的发往</w:t>
      </w:r>
      <w:r>
        <w:rPr>
          <w:rFonts w:hint="eastAsia"/>
        </w:rPr>
        <w:t>R3</w:t>
      </w:r>
      <w:r>
        <w:rPr>
          <w:rFonts w:hint="eastAsia"/>
        </w:rPr>
        <w:t>。</w:t>
      </w:r>
    </w:p>
    <w:p w14:paraId="02FA0E75" w14:textId="77777777" w:rsidR="00870A08" w:rsidRDefault="003A5418">
      <w:pPr>
        <w:pStyle w:val="2"/>
        <w:rPr>
          <w:rFonts w:ascii="微软雅黑" w:hAnsi="微软雅黑"/>
        </w:rPr>
      </w:pPr>
      <w:r>
        <w:rPr>
          <w:rFonts w:ascii="微软雅黑" w:hAnsi="微软雅黑" w:hint="eastAsia"/>
        </w:rPr>
        <w:t>配置ACL过滤路由</w:t>
      </w:r>
    </w:p>
    <w:p w14:paraId="4E096277" w14:textId="77777777" w:rsidR="00870A08" w:rsidRDefault="003A5418">
      <w:pPr>
        <w:ind w:firstLine="420"/>
      </w:pPr>
      <w:r>
        <w:rPr>
          <w:rFonts w:hint="eastAsia"/>
        </w:rPr>
        <w:t>由于业务需要，现公司急需恢复总部与分部</w:t>
      </w:r>
      <w:r>
        <w:rPr>
          <w:rFonts w:hint="eastAsia"/>
        </w:rPr>
        <w:t>A</w:t>
      </w:r>
      <w:r>
        <w:rPr>
          <w:rFonts w:hint="eastAsia"/>
        </w:rPr>
        <w:t>间的通信。但是重新规划并配置整个分部</w:t>
      </w:r>
      <w:r>
        <w:rPr>
          <w:rFonts w:hint="eastAsia"/>
        </w:rPr>
        <w:t>B</w:t>
      </w:r>
      <w:r>
        <w:rPr>
          <w:rFonts w:hint="eastAsia"/>
        </w:rPr>
        <w:t>的</w:t>
      </w:r>
      <w:r>
        <w:rPr>
          <w:rFonts w:hint="eastAsia"/>
        </w:rPr>
        <w:t>IP</w:t>
      </w:r>
      <w:r>
        <w:rPr>
          <w:rFonts w:hint="eastAsia"/>
        </w:rPr>
        <w:t>地址需要一定时间，此时网络管理员尝试使用</w:t>
      </w:r>
      <w:r>
        <w:rPr>
          <w:rFonts w:hint="eastAsia"/>
        </w:rPr>
        <w:t>ACL</w:t>
      </w:r>
      <w:r>
        <w:rPr>
          <w:rFonts w:hint="eastAsia"/>
        </w:rPr>
        <w:t>来配置路由过滤，即在</w:t>
      </w:r>
      <w:r>
        <w:rPr>
          <w:rFonts w:hint="eastAsia"/>
        </w:rPr>
        <w:t>R1</w:t>
      </w:r>
      <w:r>
        <w:rPr>
          <w:rFonts w:hint="eastAsia"/>
        </w:rPr>
        <w:t>上过滤掉</w:t>
      </w:r>
      <w:r>
        <w:rPr>
          <w:rFonts w:hint="eastAsia"/>
        </w:rPr>
        <w:t>10.1.1.0/25</w:t>
      </w:r>
      <w:r>
        <w:rPr>
          <w:rFonts w:hint="eastAsia"/>
        </w:rPr>
        <w:t>这条路由。</w:t>
      </w:r>
    </w:p>
    <w:p w14:paraId="59133F68" w14:textId="77777777" w:rsidR="00870A08" w:rsidRDefault="003A5418">
      <w:pPr>
        <w:ind w:firstLine="420"/>
      </w:pPr>
      <w:r>
        <w:rPr>
          <w:rFonts w:hint="eastAsia"/>
        </w:rPr>
        <w:t>在</w:t>
      </w:r>
      <w:r>
        <w:rPr>
          <w:rFonts w:hint="eastAsia"/>
        </w:rPr>
        <w:t>R1</w:t>
      </w:r>
      <w:r>
        <w:rPr>
          <w:rFonts w:hint="eastAsia"/>
        </w:rPr>
        <w:t>上创建基本的</w:t>
      </w:r>
      <w:r>
        <w:rPr>
          <w:rFonts w:hint="eastAsia"/>
        </w:rPr>
        <w:t>ACL</w:t>
      </w:r>
      <w:r>
        <w:rPr>
          <w:rFonts w:hint="eastAsia"/>
        </w:rPr>
        <w:t>，拒绝</w:t>
      </w:r>
      <w:r>
        <w:rPr>
          <w:rFonts w:hint="eastAsia"/>
        </w:rPr>
        <w:t xml:space="preserve">10.1.1.0 </w:t>
      </w:r>
      <w:r>
        <w:rPr>
          <w:rFonts w:hint="eastAsia"/>
        </w:rPr>
        <w:t>这个</w:t>
      </w:r>
      <w:proofErr w:type="gramStart"/>
      <w:r>
        <w:rPr>
          <w:rFonts w:hint="eastAsia"/>
        </w:rPr>
        <w:t>目的网</w:t>
      </w:r>
      <w:proofErr w:type="gramEnd"/>
      <w:r>
        <w:rPr>
          <w:rFonts w:hint="eastAsia"/>
        </w:rPr>
        <w:t>段的路由。</w:t>
      </w:r>
    </w:p>
    <w:p w14:paraId="527450E5" w14:textId="77777777" w:rsidR="00870A08" w:rsidRDefault="003A5418">
      <w:pPr>
        <w:pStyle w:val="aff6"/>
      </w:pPr>
      <w:r>
        <w:t>[R1]</w:t>
      </w:r>
      <w:proofErr w:type="spellStart"/>
      <w:r>
        <w:t>acl</w:t>
      </w:r>
      <w:proofErr w:type="spellEnd"/>
      <w:r>
        <w:t xml:space="preserve"> number</w:t>
      </w:r>
      <w:r>
        <w:rPr>
          <w:rFonts w:hint="eastAsia"/>
        </w:rPr>
        <w:t xml:space="preserve"> 2000</w:t>
      </w:r>
    </w:p>
    <w:p w14:paraId="53505268" w14:textId="77777777" w:rsidR="00870A08" w:rsidRDefault="003A5418">
      <w:pPr>
        <w:pStyle w:val="aff6"/>
      </w:pPr>
      <w:r>
        <w:t>[R1-acl-basic-</w:t>
      </w:r>
      <w:proofErr w:type="gramStart"/>
      <w:r>
        <w:t>2000]rule</w:t>
      </w:r>
      <w:proofErr w:type="gramEnd"/>
      <w:r>
        <w:t xml:space="preserve"> 5 deny source 10.1.1.0 0.0.0</w:t>
      </w:r>
      <w:r>
        <w:rPr>
          <w:rFonts w:hint="eastAsia"/>
        </w:rPr>
        <w:t>.0</w:t>
      </w:r>
    </w:p>
    <w:p w14:paraId="4B764B3A" w14:textId="77777777" w:rsidR="00870A08" w:rsidRDefault="003A5418">
      <w:pPr>
        <w:pStyle w:val="aff6"/>
      </w:pPr>
      <w:r>
        <w:t>[R1-acl-basic-</w:t>
      </w:r>
      <w:proofErr w:type="gramStart"/>
      <w:r>
        <w:t>2000]rule</w:t>
      </w:r>
      <w:proofErr w:type="gramEnd"/>
      <w:r>
        <w:t xml:space="preserve"> 10 permit source any</w:t>
      </w:r>
    </w:p>
    <w:p w14:paraId="1430DC0C" w14:textId="77777777" w:rsidR="00870A08" w:rsidRDefault="00870A08">
      <w:pPr>
        <w:ind w:firstLineChars="0" w:firstLine="0"/>
      </w:pPr>
    </w:p>
    <w:p w14:paraId="31766205" w14:textId="77777777" w:rsidR="00870A08" w:rsidRDefault="003A5418">
      <w:pPr>
        <w:ind w:firstLine="420"/>
      </w:pPr>
      <w:r>
        <w:rPr>
          <w:rFonts w:hint="eastAsia"/>
        </w:rPr>
        <w:t>接下来在</w:t>
      </w:r>
      <w:r>
        <w:rPr>
          <w:rFonts w:hint="eastAsia"/>
        </w:rPr>
        <w:t>RIP</w:t>
      </w:r>
      <w:r>
        <w:rPr>
          <w:rFonts w:hint="eastAsia"/>
        </w:rPr>
        <w:t>视图下，配置过滤策略（</w:t>
      </w:r>
      <w:r>
        <w:rPr>
          <w:rFonts w:hint="eastAsia"/>
        </w:rPr>
        <w:t>filter-policy)</w:t>
      </w:r>
      <w:r>
        <w:rPr>
          <w:rFonts w:hint="eastAsia"/>
        </w:rPr>
        <w:t>，该策略通过调用之前配置好的</w:t>
      </w:r>
      <w:r>
        <w:rPr>
          <w:rFonts w:hint="eastAsia"/>
        </w:rPr>
        <w:t>ACL</w:t>
      </w:r>
      <w:r>
        <w:rPr>
          <w:rFonts w:hint="eastAsia"/>
        </w:rPr>
        <w:t>来达到过滤路由的目的，并且在</w:t>
      </w:r>
      <w:r>
        <w:rPr>
          <w:rFonts w:hint="eastAsia"/>
        </w:rPr>
        <w:t>R1</w:t>
      </w:r>
      <w:r>
        <w:rPr>
          <w:rFonts w:hint="eastAsia"/>
        </w:rPr>
        <w:t>的</w:t>
      </w:r>
      <w:r>
        <w:rPr>
          <w:rFonts w:hint="eastAsia"/>
        </w:rPr>
        <w:t>RIP</w:t>
      </w:r>
      <w:r>
        <w:rPr>
          <w:rFonts w:hint="eastAsia"/>
        </w:rPr>
        <w:t>路由进程中的接收方向应用此路由过滤策略。</w:t>
      </w:r>
    </w:p>
    <w:p w14:paraId="259B335C" w14:textId="77777777" w:rsidR="00870A08" w:rsidRDefault="003A5418">
      <w:pPr>
        <w:pStyle w:val="aff6"/>
      </w:pPr>
      <w:r>
        <w:t>[R</w:t>
      </w:r>
      <w:proofErr w:type="gramStart"/>
      <w:r>
        <w:t>1]rip</w:t>
      </w:r>
      <w:proofErr w:type="gramEnd"/>
      <w:r>
        <w:t xml:space="preserve"> 1</w:t>
      </w:r>
    </w:p>
    <w:p w14:paraId="4E0E0638" w14:textId="77777777" w:rsidR="00870A08" w:rsidRDefault="003A5418">
      <w:pPr>
        <w:pStyle w:val="aff6"/>
      </w:pPr>
      <w:r>
        <w:t>[R1-rip-</w:t>
      </w:r>
      <w:proofErr w:type="gramStart"/>
      <w:r>
        <w:t>1]filter</w:t>
      </w:r>
      <w:proofErr w:type="gramEnd"/>
      <w:r>
        <w:t>-policy 2000 import</w:t>
      </w:r>
    </w:p>
    <w:p w14:paraId="0B117C39" w14:textId="77777777" w:rsidR="00870A08" w:rsidRDefault="00870A08">
      <w:pPr>
        <w:pStyle w:val="aff6"/>
      </w:pPr>
    </w:p>
    <w:p w14:paraId="38D73D12" w14:textId="77777777" w:rsidR="00870A08" w:rsidRDefault="003A5418">
      <w:pPr>
        <w:ind w:firstLine="420"/>
      </w:pPr>
      <w:r>
        <w:rPr>
          <w:rFonts w:hint="eastAsia"/>
        </w:rPr>
        <w:t>配置完成后，查看</w:t>
      </w:r>
      <w:r>
        <w:rPr>
          <w:rFonts w:hint="eastAsia"/>
        </w:rPr>
        <w:t>R1</w:t>
      </w:r>
      <w:r>
        <w:rPr>
          <w:rFonts w:hint="eastAsia"/>
        </w:rPr>
        <w:t>的路由表。</w:t>
      </w:r>
    </w:p>
    <w:p w14:paraId="344EB561" w14:textId="77777777" w:rsidR="00870A08" w:rsidRDefault="003A5418">
      <w:pPr>
        <w:pStyle w:val="aff6"/>
      </w:pPr>
      <w:r>
        <w:t xml:space="preserve">&lt;R1&gt;display </w:t>
      </w:r>
      <w:proofErr w:type="spellStart"/>
      <w:r>
        <w:t>ip</w:t>
      </w:r>
      <w:proofErr w:type="spellEnd"/>
      <w:r>
        <w:t xml:space="preserve"> routing-table </w:t>
      </w:r>
    </w:p>
    <w:p w14:paraId="4A911BE9" w14:textId="77777777" w:rsidR="00870A08" w:rsidRDefault="003A5418">
      <w:pPr>
        <w:pStyle w:val="aff6"/>
      </w:pPr>
      <w:r>
        <w:t>Route Flags: R - relay, D - download to fib</w:t>
      </w:r>
    </w:p>
    <w:p w14:paraId="3BE89309" w14:textId="77777777" w:rsidR="00870A08" w:rsidRDefault="003A5418">
      <w:pPr>
        <w:pStyle w:val="aff6"/>
      </w:pPr>
      <w:r>
        <w:t>----------------------------------------------------------------------------</w:t>
      </w:r>
    </w:p>
    <w:p w14:paraId="645D8E7E" w14:textId="77777777" w:rsidR="00870A08" w:rsidRDefault="003A5418">
      <w:pPr>
        <w:pStyle w:val="aff6"/>
      </w:pPr>
      <w:r>
        <w:t>Routing Tables: Public</w:t>
      </w:r>
    </w:p>
    <w:p w14:paraId="743069E3" w14:textId="77777777" w:rsidR="00870A08" w:rsidRDefault="003A5418">
      <w:pPr>
        <w:pStyle w:val="aff6"/>
      </w:pPr>
      <w:r>
        <w:t xml:space="preserve">         </w:t>
      </w:r>
      <w:proofErr w:type="gramStart"/>
      <w:r>
        <w:t>Destinations :</w:t>
      </w:r>
      <w:proofErr w:type="gramEnd"/>
      <w:r>
        <w:t xml:space="preserve"> 9        Routes : 9        </w:t>
      </w:r>
    </w:p>
    <w:p w14:paraId="005B1BCF"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2468EDE" w14:textId="77777777" w:rsidR="00870A08" w:rsidRDefault="003A5418">
      <w:pPr>
        <w:pStyle w:val="aff6"/>
      </w:pPr>
      <w:r>
        <w:lastRenderedPageBreak/>
        <w:t xml:space="preserve">       20.1.1.0/</w:t>
      </w:r>
      <w:proofErr w:type="gramStart"/>
      <w:r>
        <w:t>24  Direct</w:t>
      </w:r>
      <w:proofErr w:type="gramEnd"/>
      <w:r>
        <w:t xml:space="preserve">  0    0           D   20.1.1.1     GigabitEthernet0</w:t>
      </w:r>
      <w:r>
        <w:rPr>
          <w:rFonts w:hint="eastAsia"/>
        </w:rPr>
        <w:t>/0/1</w:t>
      </w:r>
    </w:p>
    <w:p w14:paraId="27E3BD1C" w14:textId="77777777" w:rsidR="00870A08" w:rsidRDefault="003A5418">
      <w:pPr>
        <w:pStyle w:val="aff6"/>
        <w:ind w:firstLineChars="50" w:firstLine="90"/>
      </w:pPr>
      <w:r>
        <w:t xml:space="preserve">      20.1.1.1/</w:t>
      </w:r>
      <w:proofErr w:type="gramStart"/>
      <w:r>
        <w:t>32  Direct</w:t>
      </w:r>
      <w:proofErr w:type="gramEnd"/>
      <w:r>
        <w:t xml:space="preserve">  0    0           D   127.0.0.1    GigabitEthernet0</w:t>
      </w:r>
      <w:r>
        <w:rPr>
          <w:rFonts w:hint="eastAsia"/>
        </w:rPr>
        <w:t>/0/1</w:t>
      </w:r>
    </w:p>
    <w:p w14:paraId="66DA9098" w14:textId="77777777" w:rsidR="00870A08" w:rsidRDefault="003A5418">
      <w:pPr>
        <w:pStyle w:val="aff6"/>
      </w:pPr>
      <w:r>
        <w:t xml:space="preserve">       30.1.1.0/</w:t>
      </w:r>
      <w:proofErr w:type="gramStart"/>
      <w:r>
        <w:t>24  Direct</w:t>
      </w:r>
      <w:proofErr w:type="gramEnd"/>
      <w:r>
        <w:t xml:space="preserve">  0    0           D   30.1.1.1     GigabitEthernet0</w:t>
      </w:r>
      <w:r>
        <w:rPr>
          <w:rFonts w:hint="eastAsia"/>
        </w:rPr>
        <w:t>/0/2</w:t>
      </w:r>
    </w:p>
    <w:p w14:paraId="69EA049D" w14:textId="77777777" w:rsidR="00870A08" w:rsidRDefault="003A5418">
      <w:pPr>
        <w:pStyle w:val="aff6"/>
      </w:pPr>
      <w:r>
        <w:t xml:space="preserve">       30.1.1.1/</w:t>
      </w:r>
      <w:proofErr w:type="gramStart"/>
      <w:r>
        <w:t>32  Direct</w:t>
      </w:r>
      <w:proofErr w:type="gramEnd"/>
      <w:r>
        <w:t xml:space="preserve">  0    0           D   127.0.0.1    GigabitEthernet0</w:t>
      </w:r>
      <w:r>
        <w:rPr>
          <w:rFonts w:hint="eastAsia"/>
        </w:rPr>
        <w:t>/0/2</w:t>
      </w:r>
    </w:p>
    <w:p w14:paraId="51BFDC5E" w14:textId="77777777" w:rsidR="00870A08" w:rsidRDefault="003A5418">
      <w:pPr>
        <w:pStyle w:val="aff6"/>
      </w:pPr>
      <w:r>
        <w:t xml:space="preserve">       40.1.1.0/</w:t>
      </w:r>
      <w:proofErr w:type="gramStart"/>
      <w:r>
        <w:t>24  Direct</w:t>
      </w:r>
      <w:proofErr w:type="gramEnd"/>
      <w:r>
        <w:t xml:space="preserve">  0    0           D   40.1.1.1     GigabitEthernet0</w:t>
      </w:r>
      <w:r>
        <w:rPr>
          <w:rFonts w:hint="eastAsia"/>
        </w:rPr>
        <w:t>/0/0</w:t>
      </w:r>
    </w:p>
    <w:p w14:paraId="4875DA1D" w14:textId="77777777" w:rsidR="00870A08" w:rsidRDefault="003A5418">
      <w:pPr>
        <w:pStyle w:val="aff6"/>
      </w:pPr>
      <w:r>
        <w:t xml:space="preserve">       40.1.1.1/</w:t>
      </w:r>
      <w:proofErr w:type="gramStart"/>
      <w:r>
        <w:t>32  Direct</w:t>
      </w:r>
      <w:proofErr w:type="gramEnd"/>
      <w:r>
        <w:t xml:space="preserve">  0    0           D   127.0.0.1    GigabitEthernet0</w:t>
      </w:r>
      <w:r>
        <w:rPr>
          <w:rFonts w:hint="eastAsia"/>
        </w:rPr>
        <w:t>/0/0</w:t>
      </w:r>
    </w:p>
    <w:p w14:paraId="6C3D6DD0" w14:textId="77777777" w:rsidR="00870A08" w:rsidRDefault="003A5418">
      <w:pPr>
        <w:pStyle w:val="aff6"/>
      </w:pPr>
      <w:r>
        <w:t xml:space="preserve">      127.0.0.0/8   </w:t>
      </w:r>
      <w:proofErr w:type="gramStart"/>
      <w:r>
        <w:t>Direct  0</w:t>
      </w:r>
      <w:proofErr w:type="gramEnd"/>
      <w:r>
        <w:t xml:space="preserve">    0           D   127.0.0.1       InLoopBack0</w:t>
      </w:r>
    </w:p>
    <w:p w14:paraId="0BAAB841" w14:textId="77777777" w:rsidR="00870A08" w:rsidRDefault="003A5418">
      <w:pPr>
        <w:pStyle w:val="aff6"/>
      </w:pPr>
      <w:r>
        <w:t xml:space="preserve">      127.0.0.1/</w:t>
      </w:r>
      <w:proofErr w:type="gramStart"/>
      <w:r>
        <w:t>32  Direct</w:t>
      </w:r>
      <w:proofErr w:type="gramEnd"/>
      <w:r>
        <w:t xml:space="preserve">  0    0           D   127.0.0.1       InLoopBack0</w:t>
      </w:r>
    </w:p>
    <w:p w14:paraId="2F6B5A79" w14:textId="77777777" w:rsidR="00870A08" w:rsidRDefault="00870A08">
      <w:pPr>
        <w:ind w:firstLineChars="0" w:firstLine="0"/>
      </w:pPr>
    </w:p>
    <w:p w14:paraId="447AAB06" w14:textId="77777777" w:rsidR="00870A08" w:rsidRDefault="003A5418">
      <w:pPr>
        <w:ind w:firstLine="420"/>
      </w:pPr>
      <w:r>
        <w:rPr>
          <w:rFonts w:hint="eastAsia"/>
        </w:rPr>
        <w:t>观察发现</w:t>
      </w:r>
      <w:r>
        <w:rPr>
          <w:rFonts w:hint="eastAsia"/>
        </w:rPr>
        <w:t>R1</w:t>
      </w:r>
      <w:r>
        <w:rPr>
          <w:rFonts w:hint="eastAsia"/>
        </w:rPr>
        <w:t>的路由表中</w:t>
      </w:r>
      <w:r>
        <w:rPr>
          <w:rFonts w:hint="eastAsia"/>
        </w:rPr>
        <w:t>10.1.1.0/24</w:t>
      </w:r>
      <w:r>
        <w:rPr>
          <w:rFonts w:hint="eastAsia"/>
        </w:rPr>
        <w:t>和</w:t>
      </w:r>
      <w:r>
        <w:rPr>
          <w:rFonts w:hint="eastAsia"/>
        </w:rPr>
        <w:t>10.1.1.0/25</w:t>
      </w:r>
      <w:r>
        <w:rPr>
          <w:rFonts w:hint="eastAsia"/>
        </w:rPr>
        <w:t>这两条路由都被过滤。这是因为</w:t>
      </w:r>
      <w:r>
        <w:rPr>
          <w:rFonts w:hint="eastAsia"/>
        </w:rPr>
        <w:t>ACL</w:t>
      </w:r>
      <w:r>
        <w:rPr>
          <w:rFonts w:hint="eastAsia"/>
        </w:rPr>
        <w:t>无法实现对掩码长度进行精确匹配，而分部</w:t>
      </w:r>
      <w:r>
        <w:rPr>
          <w:rFonts w:hint="eastAsia"/>
        </w:rPr>
        <w:t>A</w:t>
      </w:r>
      <w:r>
        <w:rPr>
          <w:rFonts w:hint="eastAsia"/>
        </w:rPr>
        <w:t>的</w:t>
      </w:r>
      <w:proofErr w:type="gramStart"/>
      <w:r>
        <w:rPr>
          <w:rFonts w:hint="eastAsia"/>
        </w:rPr>
        <w:t>网络位</w:t>
      </w:r>
      <w:proofErr w:type="gramEnd"/>
      <w:r>
        <w:rPr>
          <w:rFonts w:hint="eastAsia"/>
        </w:rPr>
        <w:t>和分部</w:t>
      </w:r>
      <w:r>
        <w:rPr>
          <w:rFonts w:hint="eastAsia"/>
        </w:rPr>
        <w:t>B</w:t>
      </w:r>
      <w:r>
        <w:rPr>
          <w:rFonts w:hint="eastAsia"/>
        </w:rPr>
        <w:t>的网络位相同，都是</w:t>
      </w:r>
      <w:r>
        <w:rPr>
          <w:rFonts w:hint="eastAsia"/>
        </w:rPr>
        <w:t>10.1.1.0</w:t>
      </w:r>
      <w:r>
        <w:rPr>
          <w:rFonts w:hint="eastAsia"/>
        </w:rPr>
        <w:t>，就会导致把分部</w:t>
      </w:r>
      <w:r>
        <w:rPr>
          <w:rFonts w:hint="eastAsia"/>
        </w:rPr>
        <w:t>A</w:t>
      </w:r>
      <w:r>
        <w:rPr>
          <w:rFonts w:hint="eastAsia"/>
        </w:rPr>
        <w:t>的路由也同时过滤。</w:t>
      </w:r>
    </w:p>
    <w:p w14:paraId="30FFE191" w14:textId="77777777" w:rsidR="00870A08" w:rsidRDefault="003A5418">
      <w:pPr>
        <w:pStyle w:val="2"/>
        <w:rPr>
          <w:rFonts w:ascii="微软雅黑" w:hAnsi="微软雅黑"/>
        </w:rPr>
      </w:pPr>
      <w:r>
        <w:rPr>
          <w:rFonts w:ascii="微软雅黑" w:hAnsi="微软雅黑" w:hint="eastAsia"/>
        </w:rPr>
        <w:t>配置前缀列表过滤路由</w:t>
      </w:r>
      <w:r>
        <w:rPr>
          <w:rFonts w:ascii="微软雅黑" w:hAnsi="微软雅黑"/>
          <w:lang w:val="en-GB"/>
        </w:rPr>
        <w:t xml:space="preserve">   </w:t>
      </w:r>
      <w:r>
        <w:rPr>
          <w:rFonts w:ascii="微软雅黑" w:hAnsi="微软雅黑" w:hint="eastAsia"/>
        </w:rPr>
        <w:t xml:space="preserve">  </w:t>
      </w:r>
      <w:r>
        <w:rPr>
          <w:rFonts w:ascii="微软雅黑" w:hAnsi="微软雅黑"/>
          <w:lang w:val="en-GB"/>
        </w:rPr>
        <w:t>/</w:t>
      </w:r>
      <w:r>
        <w:rPr>
          <w:rFonts w:ascii="微软雅黑" w:hAnsi="微软雅黑"/>
          <w:highlight w:val="yellow"/>
          <w:lang w:val="en-GB"/>
        </w:rPr>
        <w:t>/</w:t>
      </w:r>
      <w:r>
        <w:rPr>
          <w:rFonts w:ascii="微软雅黑" w:hAnsi="微软雅黑" w:hint="eastAsia"/>
          <w:highlight w:val="yellow"/>
        </w:rPr>
        <w:t xml:space="preserve"> 前缀列表优先</w:t>
      </w:r>
    </w:p>
    <w:p w14:paraId="637D5017" w14:textId="77777777" w:rsidR="00870A08" w:rsidRDefault="003A5418">
      <w:pPr>
        <w:ind w:firstLine="420"/>
      </w:pPr>
      <w:r>
        <w:rPr>
          <w:rFonts w:hint="eastAsia"/>
        </w:rPr>
        <w:t>为了能够</w:t>
      </w:r>
      <w:r>
        <w:rPr>
          <w:rFonts w:hint="eastAsia"/>
          <w:highlight w:val="yellow"/>
        </w:rPr>
        <w:t>精确匹配掩码长度</w:t>
      </w:r>
      <w:r>
        <w:rPr>
          <w:rFonts w:hint="eastAsia"/>
        </w:rPr>
        <w:t>，仅过滤掉</w:t>
      </w:r>
      <w:r>
        <w:rPr>
          <w:rFonts w:hint="eastAsia"/>
        </w:rPr>
        <w:t>10.1.1.0/25</w:t>
      </w:r>
      <w:r>
        <w:rPr>
          <w:rFonts w:hint="eastAsia"/>
        </w:rPr>
        <w:t>这条新分部</w:t>
      </w:r>
      <w:r>
        <w:rPr>
          <w:rFonts w:hint="eastAsia"/>
        </w:rPr>
        <w:t>B</w:t>
      </w:r>
      <w:r>
        <w:rPr>
          <w:rFonts w:hint="eastAsia"/>
        </w:rPr>
        <w:t>的路由，可以在</w:t>
      </w:r>
      <w:r>
        <w:rPr>
          <w:rFonts w:hint="eastAsia"/>
        </w:rPr>
        <w:t>R1</w:t>
      </w:r>
      <w:r>
        <w:rPr>
          <w:rFonts w:hint="eastAsia"/>
        </w:rPr>
        <w:t>上</w:t>
      </w:r>
      <w:r>
        <w:rPr>
          <w:rFonts w:hint="eastAsia"/>
          <w:highlight w:val="yellow"/>
        </w:rPr>
        <w:t>配置前缀列表</w:t>
      </w:r>
      <w:r>
        <w:rPr>
          <w:rFonts w:hint="eastAsia"/>
        </w:rPr>
        <w:t>实现。</w:t>
      </w:r>
    </w:p>
    <w:p w14:paraId="59766915" w14:textId="77777777" w:rsidR="00870A08" w:rsidRDefault="003A5418">
      <w:pPr>
        <w:ind w:firstLine="420"/>
      </w:pPr>
      <w:r>
        <w:rPr>
          <w:rFonts w:hint="eastAsia"/>
        </w:rPr>
        <w:t>在</w:t>
      </w:r>
      <w:r>
        <w:rPr>
          <w:rFonts w:hint="eastAsia"/>
        </w:rPr>
        <w:t>R1</w:t>
      </w:r>
      <w:r>
        <w:rPr>
          <w:rFonts w:hint="eastAsia"/>
        </w:rPr>
        <w:t>上配置前缀列表，同时精确匹配</w:t>
      </w:r>
      <w:proofErr w:type="gramStart"/>
      <w:r>
        <w:rPr>
          <w:rFonts w:hint="eastAsia"/>
        </w:rPr>
        <w:t>网络位</w:t>
      </w:r>
      <w:proofErr w:type="gramEnd"/>
      <w:r>
        <w:rPr>
          <w:rFonts w:hint="eastAsia"/>
        </w:rPr>
        <w:t>和掩码长度。</w:t>
      </w:r>
    </w:p>
    <w:p w14:paraId="2EAA2598" w14:textId="77777777" w:rsidR="00870A08" w:rsidRDefault="003A5418">
      <w:pPr>
        <w:pStyle w:val="aff6"/>
      </w:pPr>
      <w:r>
        <w:rPr>
          <w:rFonts w:hint="eastAsia"/>
        </w:rPr>
        <w:t>[R</w:t>
      </w:r>
      <w:proofErr w:type="gramStart"/>
      <w:r>
        <w:rPr>
          <w:rFonts w:hint="eastAsia"/>
        </w:rPr>
        <w:t>1]</w:t>
      </w:r>
      <w:proofErr w:type="spellStart"/>
      <w:r>
        <w:t>ip</w:t>
      </w:r>
      <w:proofErr w:type="spellEnd"/>
      <w:proofErr w:type="gramEnd"/>
      <w:r>
        <w:t xml:space="preserve"> </w:t>
      </w:r>
      <w:proofErr w:type="spellStart"/>
      <w:r>
        <w:t>ip</w:t>
      </w:r>
      <w:proofErr w:type="spellEnd"/>
      <w:r>
        <w:t>-prefix 1 deny 10.1.1.0 25 greater-equal 25 less-equal 25</w:t>
      </w:r>
    </w:p>
    <w:p w14:paraId="5070FF53" w14:textId="77777777" w:rsidR="00870A08" w:rsidRDefault="003A5418">
      <w:pPr>
        <w:pStyle w:val="aff6"/>
      </w:pPr>
      <w:r>
        <w:t>[R</w:t>
      </w:r>
      <w:proofErr w:type="gramStart"/>
      <w:r>
        <w:t>1]</w:t>
      </w:r>
      <w:proofErr w:type="spellStart"/>
      <w:r>
        <w:t>ip</w:t>
      </w:r>
      <w:proofErr w:type="spellEnd"/>
      <w:proofErr w:type="gramEnd"/>
      <w:r>
        <w:t xml:space="preserve"> </w:t>
      </w:r>
      <w:proofErr w:type="spellStart"/>
      <w:r>
        <w:t>ip</w:t>
      </w:r>
      <w:proofErr w:type="spellEnd"/>
      <w:r>
        <w:t>-prefix 1 permit 0.0.0.0 0 less-equal 32</w:t>
      </w:r>
    </w:p>
    <w:p w14:paraId="19FFFB75" w14:textId="77777777" w:rsidR="00870A08" w:rsidRDefault="00870A08">
      <w:pPr>
        <w:ind w:firstLineChars="95" w:firstLine="199"/>
      </w:pPr>
    </w:p>
    <w:p w14:paraId="0C5E64FD" w14:textId="77777777" w:rsidR="00870A08" w:rsidRDefault="003A5418">
      <w:pPr>
        <w:ind w:firstLine="420"/>
      </w:pPr>
      <w:r>
        <w:rPr>
          <w:rFonts w:hint="eastAsia"/>
        </w:rPr>
        <w:t>第二条配置表示放行所有其它的路由，这是因为</w:t>
      </w:r>
      <w:r>
        <w:rPr>
          <w:rFonts w:hint="eastAsia"/>
          <w:highlight w:val="yellow"/>
        </w:rPr>
        <w:t>前缀列表也会有一条隐含的拒绝所有的规则</w:t>
      </w:r>
      <w:r>
        <w:rPr>
          <w:rFonts w:hint="eastAsia"/>
        </w:rPr>
        <w:t>，所以如果要放行其它所有路由的话，一定要显</w:t>
      </w:r>
      <w:proofErr w:type="gramStart"/>
      <w:r>
        <w:rPr>
          <w:rFonts w:hint="eastAsia"/>
        </w:rPr>
        <w:t>式增加</w:t>
      </w:r>
      <w:proofErr w:type="gramEnd"/>
      <w:r>
        <w:rPr>
          <w:rFonts w:hint="eastAsia"/>
        </w:rPr>
        <w:t>一条允许所有的规则。而第一条配置也可以使用下面的方式简写。</w:t>
      </w:r>
    </w:p>
    <w:p w14:paraId="1C54FB34" w14:textId="77777777" w:rsidR="00870A08" w:rsidRDefault="003A5418">
      <w:pPr>
        <w:pStyle w:val="aff6"/>
      </w:pPr>
      <w:r>
        <w:t>[R1]</w:t>
      </w:r>
      <w:proofErr w:type="spellStart"/>
      <w:r>
        <w:rPr>
          <w:highlight w:val="yellow"/>
        </w:rPr>
        <w:t>ip</w:t>
      </w:r>
      <w:proofErr w:type="spellEnd"/>
      <w:r>
        <w:rPr>
          <w:highlight w:val="yellow"/>
        </w:rPr>
        <w:t xml:space="preserve"> </w:t>
      </w:r>
      <w:proofErr w:type="spellStart"/>
      <w:r>
        <w:rPr>
          <w:highlight w:val="yellow"/>
        </w:rPr>
        <w:t>ip</w:t>
      </w:r>
      <w:proofErr w:type="spellEnd"/>
      <w:r>
        <w:rPr>
          <w:highlight w:val="yellow"/>
        </w:rPr>
        <w:t>-prefix 1 deny 10.1.1.0 25</w:t>
      </w:r>
      <w:r>
        <w:rPr>
          <w:rFonts w:hint="eastAsia"/>
          <w:highlight w:val="yellow"/>
        </w:rPr>
        <w:t xml:space="preserve">    ///R1</w:t>
      </w:r>
      <w:r>
        <w:rPr>
          <w:rFonts w:hint="eastAsia"/>
          <w:highlight w:val="yellow"/>
        </w:rPr>
        <w:t>路由信息</w:t>
      </w:r>
    </w:p>
    <w:p w14:paraId="0335C3B3" w14:textId="77777777" w:rsidR="00870A08" w:rsidRDefault="00870A08">
      <w:pPr>
        <w:pStyle w:val="aff6"/>
      </w:pPr>
    </w:p>
    <w:p w14:paraId="40A15A48" w14:textId="77777777" w:rsidR="00870A08" w:rsidRDefault="003A5418">
      <w:pPr>
        <w:ind w:firstLine="420"/>
      </w:pPr>
      <w:r>
        <w:rPr>
          <w:rFonts w:hint="eastAsia"/>
        </w:rPr>
        <w:t>将该前缀列表应用到过滤策略下。</w:t>
      </w:r>
    </w:p>
    <w:p w14:paraId="0911551A" w14:textId="77777777" w:rsidR="00870A08" w:rsidRDefault="003A5418">
      <w:pPr>
        <w:pStyle w:val="aff6"/>
      </w:pPr>
      <w:r>
        <w:t>[R1-rip-</w:t>
      </w:r>
      <w:proofErr w:type="gramStart"/>
      <w:r>
        <w:t>1]filter</w:t>
      </w:r>
      <w:proofErr w:type="gramEnd"/>
      <w:r>
        <w:t xml:space="preserve">-policy </w:t>
      </w:r>
      <w:proofErr w:type="spellStart"/>
      <w:r>
        <w:t>ip</w:t>
      </w:r>
      <w:proofErr w:type="spellEnd"/>
      <w:r>
        <w:t>-prefix 1 import</w:t>
      </w:r>
    </w:p>
    <w:p w14:paraId="78FA81DC" w14:textId="77777777" w:rsidR="00870A08" w:rsidRDefault="00870A08">
      <w:pPr>
        <w:ind w:firstLine="420"/>
      </w:pPr>
    </w:p>
    <w:p w14:paraId="3D54D6B3" w14:textId="77777777" w:rsidR="00870A08" w:rsidRDefault="003A5418">
      <w:pPr>
        <w:ind w:firstLine="420"/>
      </w:pPr>
      <w:r>
        <w:rPr>
          <w:rFonts w:hint="eastAsia"/>
        </w:rPr>
        <w:t>配置完成后，查看</w:t>
      </w:r>
      <w:r>
        <w:rPr>
          <w:rFonts w:hint="eastAsia"/>
        </w:rPr>
        <w:t>R1</w:t>
      </w:r>
      <w:r>
        <w:rPr>
          <w:rFonts w:hint="eastAsia"/>
        </w:rPr>
        <w:t>的路由表。</w:t>
      </w:r>
    </w:p>
    <w:p w14:paraId="7ABD5B94" w14:textId="77777777" w:rsidR="00870A08" w:rsidRDefault="003A5418">
      <w:pPr>
        <w:pStyle w:val="aff6"/>
      </w:pPr>
      <w:r>
        <w:lastRenderedPageBreak/>
        <w:t xml:space="preserve">&lt;R1&gt;display </w:t>
      </w:r>
      <w:proofErr w:type="spellStart"/>
      <w:r>
        <w:t>ip</w:t>
      </w:r>
      <w:proofErr w:type="spellEnd"/>
      <w:r>
        <w:t xml:space="preserve"> routing-table </w:t>
      </w:r>
    </w:p>
    <w:p w14:paraId="4D6F32B4" w14:textId="77777777" w:rsidR="00870A08" w:rsidRDefault="003A5418">
      <w:pPr>
        <w:pStyle w:val="aff6"/>
      </w:pPr>
      <w:r>
        <w:t>Route Flags: R - relay, D - download to fib</w:t>
      </w:r>
    </w:p>
    <w:p w14:paraId="3DF8F9A2" w14:textId="77777777" w:rsidR="00870A08" w:rsidRDefault="003A5418">
      <w:pPr>
        <w:pStyle w:val="aff6"/>
      </w:pPr>
      <w:r>
        <w:t>----------------------------------------------------------------------------</w:t>
      </w:r>
    </w:p>
    <w:p w14:paraId="138D9851" w14:textId="77777777" w:rsidR="00870A08" w:rsidRDefault="003A5418">
      <w:pPr>
        <w:pStyle w:val="aff6"/>
      </w:pPr>
      <w:r>
        <w:t>Routing Tables: Public</w:t>
      </w:r>
    </w:p>
    <w:p w14:paraId="3A191472" w14:textId="77777777" w:rsidR="00870A08" w:rsidRDefault="003A5418">
      <w:pPr>
        <w:pStyle w:val="aff6"/>
      </w:pPr>
      <w:r>
        <w:t xml:space="preserve">         </w:t>
      </w:r>
      <w:proofErr w:type="gramStart"/>
      <w:r>
        <w:t>Destinations :</w:t>
      </w:r>
      <w:proofErr w:type="gramEnd"/>
      <w:r>
        <w:t xml:space="preserve"> 9        Routes : 9        </w:t>
      </w:r>
    </w:p>
    <w:p w14:paraId="6F323C04"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5356727" w14:textId="77777777" w:rsidR="00870A08" w:rsidRDefault="003A5418">
      <w:pPr>
        <w:pStyle w:val="aff6"/>
      </w:pPr>
      <w:r>
        <w:t xml:space="preserve">       </w:t>
      </w:r>
      <w:r>
        <w:rPr>
          <w:shd w:val="pct10" w:color="auto" w:fill="FFFFFF"/>
        </w:rPr>
        <w:t>10.1.1.0/</w:t>
      </w:r>
      <w:proofErr w:type="gramStart"/>
      <w:r>
        <w:rPr>
          <w:shd w:val="pct10" w:color="auto" w:fill="FFFFFF"/>
        </w:rPr>
        <w:t>24  RIP</w:t>
      </w:r>
      <w:proofErr w:type="gramEnd"/>
      <w:r>
        <w:rPr>
          <w:shd w:val="pct10" w:color="auto" w:fill="FFFFFF"/>
        </w:rPr>
        <w:t xml:space="preserve">     100  1          D   20.1.1.2     GigabitEthernet0</w:t>
      </w:r>
      <w:r>
        <w:rPr>
          <w:rFonts w:hint="eastAsia"/>
          <w:shd w:val="pct10" w:color="auto" w:fill="FFFFFF"/>
        </w:rPr>
        <w:t>/0/1</w:t>
      </w:r>
    </w:p>
    <w:p w14:paraId="1CC32D32" w14:textId="77777777" w:rsidR="00870A08" w:rsidRDefault="003A5418">
      <w:pPr>
        <w:pStyle w:val="aff6"/>
      </w:pPr>
      <w:r>
        <w:t xml:space="preserve">       20.1.1.0/</w:t>
      </w:r>
      <w:proofErr w:type="gramStart"/>
      <w:r>
        <w:t>24  Direct</w:t>
      </w:r>
      <w:proofErr w:type="gramEnd"/>
      <w:r>
        <w:t xml:space="preserve">  0    0           D   20.1.1.1     GigabitEthernet0/0/1</w:t>
      </w:r>
    </w:p>
    <w:p w14:paraId="06A98B8B" w14:textId="77777777" w:rsidR="00870A08" w:rsidRDefault="003A5418">
      <w:pPr>
        <w:pStyle w:val="aff6"/>
      </w:pPr>
      <w:r>
        <w:t xml:space="preserve">       20.1.1.1/</w:t>
      </w:r>
      <w:proofErr w:type="gramStart"/>
      <w:r>
        <w:t>32  Direct</w:t>
      </w:r>
      <w:proofErr w:type="gramEnd"/>
      <w:r>
        <w:t xml:space="preserve">  0    0           D   127.0.0.1    GigabitEthernet0/0/1</w:t>
      </w:r>
    </w:p>
    <w:p w14:paraId="315B05B3" w14:textId="77777777" w:rsidR="00870A08" w:rsidRDefault="003A5418">
      <w:pPr>
        <w:pStyle w:val="aff6"/>
      </w:pPr>
      <w:r>
        <w:t xml:space="preserve">       30.1.1.0/</w:t>
      </w:r>
      <w:proofErr w:type="gramStart"/>
      <w:r>
        <w:t>24  Direct</w:t>
      </w:r>
      <w:proofErr w:type="gramEnd"/>
      <w:r>
        <w:t xml:space="preserve">  0    0           D   30.1.1.1     GigabitEthernet0/0/2</w:t>
      </w:r>
    </w:p>
    <w:p w14:paraId="0BF67255" w14:textId="77777777" w:rsidR="00870A08" w:rsidRDefault="003A5418">
      <w:pPr>
        <w:pStyle w:val="aff6"/>
      </w:pPr>
      <w:r>
        <w:t xml:space="preserve">       30.1.1.1/</w:t>
      </w:r>
      <w:proofErr w:type="gramStart"/>
      <w:r>
        <w:t>32  Direct</w:t>
      </w:r>
      <w:proofErr w:type="gramEnd"/>
      <w:r>
        <w:t xml:space="preserve">  0    0           D   127.0.0.1    GigabitEthernet0/0/2</w:t>
      </w:r>
    </w:p>
    <w:p w14:paraId="088CD33D" w14:textId="77777777" w:rsidR="00870A08" w:rsidRDefault="003A5418">
      <w:pPr>
        <w:pStyle w:val="aff6"/>
      </w:pPr>
      <w:r>
        <w:t xml:space="preserve">       40.1.1.0/</w:t>
      </w:r>
      <w:proofErr w:type="gramStart"/>
      <w:r>
        <w:t>24  Direct</w:t>
      </w:r>
      <w:proofErr w:type="gramEnd"/>
      <w:r>
        <w:t xml:space="preserve">  0    0           D   40.1.1.1     GigabitEthernet0/0/0</w:t>
      </w:r>
    </w:p>
    <w:p w14:paraId="1D909305" w14:textId="77777777" w:rsidR="00870A08" w:rsidRDefault="003A5418">
      <w:pPr>
        <w:pStyle w:val="aff6"/>
      </w:pPr>
      <w:r>
        <w:t xml:space="preserve">       40.1.1.1/</w:t>
      </w:r>
      <w:proofErr w:type="gramStart"/>
      <w:r>
        <w:t>32  Direct</w:t>
      </w:r>
      <w:proofErr w:type="gramEnd"/>
      <w:r>
        <w:t xml:space="preserve">  0    0           D   127.0.0.1    GigabitEthernet0/0/0</w:t>
      </w:r>
    </w:p>
    <w:p w14:paraId="4E64E1B6" w14:textId="77777777" w:rsidR="00870A08" w:rsidRDefault="003A5418">
      <w:pPr>
        <w:pStyle w:val="aff6"/>
      </w:pPr>
      <w:r>
        <w:t xml:space="preserve">      127.0.0.0/8   </w:t>
      </w:r>
      <w:proofErr w:type="gramStart"/>
      <w:r>
        <w:t>Direct  0</w:t>
      </w:r>
      <w:proofErr w:type="gramEnd"/>
      <w:r>
        <w:t xml:space="preserve">    0           D   127.0.0.1       InLoopBack0</w:t>
      </w:r>
    </w:p>
    <w:p w14:paraId="0F33D41E" w14:textId="77777777" w:rsidR="00870A08" w:rsidRDefault="003A5418">
      <w:pPr>
        <w:pStyle w:val="aff6"/>
      </w:pPr>
      <w:r>
        <w:t xml:space="preserve">      127.0.0.1/</w:t>
      </w:r>
      <w:proofErr w:type="gramStart"/>
      <w:r>
        <w:t>32  Direct</w:t>
      </w:r>
      <w:proofErr w:type="gramEnd"/>
      <w:r>
        <w:t xml:space="preserve">  0    0           D   127.0.0.1       InLoopBack0</w:t>
      </w:r>
    </w:p>
    <w:p w14:paraId="525D43EF" w14:textId="77777777" w:rsidR="00870A08" w:rsidRDefault="00870A08">
      <w:pPr>
        <w:pStyle w:val="aff6"/>
      </w:pPr>
    </w:p>
    <w:p w14:paraId="5F041B23" w14:textId="77777777" w:rsidR="00870A08" w:rsidRDefault="003A5418">
      <w:pPr>
        <w:ind w:firstLine="420"/>
      </w:pPr>
      <w:r>
        <w:rPr>
          <w:rFonts w:hint="eastAsia"/>
        </w:rPr>
        <w:t>可以观察到，此时</w:t>
      </w:r>
      <w:r>
        <w:rPr>
          <w:rFonts w:hint="eastAsia"/>
        </w:rPr>
        <w:t>R1</w:t>
      </w:r>
      <w:r>
        <w:rPr>
          <w:rFonts w:hint="eastAsia"/>
        </w:rPr>
        <w:t>的路由表中仅存在</w:t>
      </w:r>
      <w:r>
        <w:rPr>
          <w:rFonts w:hint="eastAsia"/>
        </w:rPr>
        <w:t>10.1.1.0/24</w:t>
      </w:r>
      <w:r>
        <w:rPr>
          <w:rFonts w:hint="eastAsia"/>
        </w:rPr>
        <w:t>的分部</w:t>
      </w:r>
      <w:r>
        <w:rPr>
          <w:rFonts w:hint="eastAsia"/>
        </w:rPr>
        <w:t>A</w:t>
      </w:r>
      <w:r>
        <w:rPr>
          <w:rFonts w:hint="eastAsia"/>
        </w:rPr>
        <w:t>的路由条目，这样就恢复了总部与分部</w:t>
      </w:r>
      <w:r>
        <w:rPr>
          <w:rFonts w:hint="eastAsia"/>
        </w:rPr>
        <w:t>A</w:t>
      </w:r>
      <w:r>
        <w:rPr>
          <w:rFonts w:hint="eastAsia"/>
        </w:rPr>
        <w:t>的通信。</w:t>
      </w:r>
    </w:p>
    <w:p w14:paraId="3B91FC76" w14:textId="77777777" w:rsidR="00870A08" w:rsidRDefault="003A5418">
      <w:pPr>
        <w:ind w:firstLine="420"/>
      </w:pPr>
      <w:r>
        <w:rPr>
          <w:rFonts w:hint="eastAsia"/>
        </w:rPr>
        <w:t>测试总部与分部</w:t>
      </w:r>
      <w:r>
        <w:rPr>
          <w:rFonts w:hint="eastAsia"/>
        </w:rPr>
        <w:t>A</w:t>
      </w:r>
      <w:r>
        <w:rPr>
          <w:rFonts w:hint="eastAsia"/>
        </w:rPr>
        <w:t>中</w:t>
      </w:r>
      <w:r>
        <w:rPr>
          <w:rFonts w:hint="eastAsia"/>
        </w:rPr>
        <w:t>PC-1</w:t>
      </w:r>
      <w:r>
        <w:rPr>
          <w:rFonts w:hint="eastAsia"/>
        </w:rPr>
        <w:t>间的连通性。</w:t>
      </w:r>
    </w:p>
    <w:p w14:paraId="6A8F002C" w14:textId="77777777" w:rsidR="00870A08" w:rsidRDefault="003A5418">
      <w:pPr>
        <w:pStyle w:val="aff6"/>
      </w:pPr>
      <w:r>
        <w:t>&lt;R4&gt;ping 10.1.1.1</w:t>
      </w:r>
    </w:p>
    <w:p w14:paraId="0B0698DD" w14:textId="77777777" w:rsidR="00870A08" w:rsidRDefault="003A5418">
      <w:pPr>
        <w:pStyle w:val="aff6"/>
      </w:pPr>
      <w:r>
        <w:t xml:space="preserve">  PING 10.1.1.1: </w:t>
      </w:r>
      <w:proofErr w:type="gramStart"/>
      <w:r>
        <w:t>56  data</w:t>
      </w:r>
      <w:proofErr w:type="gramEnd"/>
      <w:r>
        <w:t xml:space="preserve"> bytes, press CTRL_C to break</w:t>
      </w:r>
    </w:p>
    <w:p w14:paraId="172319F3" w14:textId="77777777" w:rsidR="00870A08" w:rsidRDefault="003A5418">
      <w:pPr>
        <w:pStyle w:val="aff6"/>
      </w:pPr>
      <w:r>
        <w:t xml:space="preserve">    Reply from 10.1.1.1: bytes=56 Sequence=1 </w:t>
      </w:r>
      <w:proofErr w:type="spellStart"/>
      <w:r>
        <w:t>ttl</w:t>
      </w:r>
      <w:proofErr w:type="spellEnd"/>
      <w:r>
        <w:t xml:space="preserve">=126 time=120 </w:t>
      </w:r>
      <w:proofErr w:type="spellStart"/>
      <w:r>
        <w:t>ms</w:t>
      </w:r>
      <w:proofErr w:type="spellEnd"/>
    </w:p>
    <w:p w14:paraId="38A73394" w14:textId="77777777" w:rsidR="00870A08" w:rsidRDefault="003A5418">
      <w:pPr>
        <w:pStyle w:val="aff6"/>
      </w:pPr>
      <w:r>
        <w:t xml:space="preserve">    Reply from 10.1.1.1: bytes=56 Sequence=2 </w:t>
      </w:r>
      <w:proofErr w:type="spellStart"/>
      <w:r>
        <w:t>ttl</w:t>
      </w:r>
      <w:proofErr w:type="spellEnd"/>
      <w:r>
        <w:t xml:space="preserve">=126 time=50 </w:t>
      </w:r>
      <w:proofErr w:type="spellStart"/>
      <w:r>
        <w:t>ms</w:t>
      </w:r>
      <w:proofErr w:type="spellEnd"/>
    </w:p>
    <w:p w14:paraId="0172865E" w14:textId="77777777" w:rsidR="00870A08" w:rsidRDefault="003A5418">
      <w:pPr>
        <w:pStyle w:val="aff6"/>
      </w:pPr>
      <w:r>
        <w:t xml:space="preserve">    Reply from 10.1.1.1: bytes=56 Sequence=3 </w:t>
      </w:r>
      <w:proofErr w:type="spellStart"/>
      <w:r>
        <w:t>ttl</w:t>
      </w:r>
      <w:proofErr w:type="spellEnd"/>
      <w:r>
        <w:t xml:space="preserve">=126 time=130 </w:t>
      </w:r>
      <w:proofErr w:type="spellStart"/>
      <w:r>
        <w:t>ms</w:t>
      </w:r>
      <w:proofErr w:type="spellEnd"/>
    </w:p>
    <w:p w14:paraId="21997035" w14:textId="77777777" w:rsidR="00870A08" w:rsidRDefault="003A5418">
      <w:pPr>
        <w:pStyle w:val="aff6"/>
      </w:pPr>
      <w:r>
        <w:t xml:space="preserve">    Reply from 10.1.1.1: bytes=56 Sequence=4 </w:t>
      </w:r>
      <w:proofErr w:type="spellStart"/>
      <w:r>
        <w:t>ttl</w:t>
      </w:r>
      <w:proofErr w:type="spellEnd"/>
      <w:r>
        <w:t xml:space="preserve">=126 time=60 </w:t>
      </w:r>
      <w:proofErr w:type="spellStart"/>
      <w:r>
        <w:t>ms</w:t>
      </w:r>
      <w:proofErr w:type="spellEnd"/>
    </w:p>
    <w:p w14:paraId="1672739B" w14:textId="77777777" w:rsidR="00870A08" w:rsidRDefault="003A5418">
      <w:pPr>
        <w:pStyle w:val="aff6"/>
      </w:pPr>
      <w:r>
        <w:t xml:space="preserve">    Reply from 10.1.1.1: bytes=56 Sequence=5 </w:t>
      </w:r>
      <w:proofErr w:type="spellStart"/>
      <w:r>
        <w:t>ttl</w:t>
      </w:r>
      <w:proofErr w:type="spellEnd"/>
      <w:r>
        <w:t xml:space="preserve">=126 time=110 </w:t>
      </w:r>
      <w:proofErr w:type="spellStart"/>
      <w:r>
        <w:t>ms</w:t>
      </w:r>
      <w:proofErr w:type="spellEnd"/>
    </w:p>
    <w:p w14:paraId="3FC9B1D3" w14:textId="77777777" w:rsidR="00870A08" w:rsidRDefault="003A5418">
      <w:pPr>
        <w:pStyle w:val="aff6"/>
      </w:pPr>
      <w:r>
        <w:t>--- 172.16.2.100 ping statistics ---</w:t>
      </w:r>
    </w:p>
    <w:p w14:paraId="37B7C9CD" w14:textId="77777777" w:rsidR="00870A08" w:rsidRDefault="003A5418">
      <w:pPr>
        <w:pStyle w:val="aff6"/>
      </w:pPr>
      <w:r>
        <w:t xml:space="preserve">    5 packet(s) transmitted</w:t>
      </w:r>
    </w:p>
    <w:p w14:paraId="20C58D0C" w14:textId="77777777" w:rsidR="00870A08" w:rsidRDefault="003A5418">
      <w:pPr>
        <w:pStyle w:val="aff6"/>
      </w:pPr>
      <w:r>
        <w:lastRenderedPageBreak/>
        <w:t xml:space="preserve">    5 packet(s) received</w:t>
      </w:r>
    </w:p>
    <w:p w14:paraId="55C0DB73" w14:textId="77777777" w:rsidR="00870A08" w:rsidRDefault="003A5418">
      <w:pPr>
        <w:pStyle w:val="aff6"/>
      </w:pPr>
      <w:r>
        <w:t xml:space="preserve">    0.00% packet loss</w:t>
      </w:r>
    </w:p>
    <w:p w14:paraId="62AFBFAA" w14:textId="77777777" w:rsidR="00870A08" w:rsidRDefault="003A5418">
      <w:pPr>
        <w:pStyle w:val="aff6"/>
      </w:pPr>
      <w:r>
        <w:t xml:space="preserve">round-trip min/avg/max = 1/38/110 </w:t>
      </w:r>
      <w:proofErr w:type="spellStart"/>
      <w:r>
        <w:t>ms</w:t>
      </w:r>
      <w:proofErr w:type="spellEnd"/>
    </w:p>
    <w:p w14:paraId="0B58C463" w14:textId="77777777" w:rsidR="00870A08" w:rsidRDefault="00870A08">
      <w:pPr>
        <w:pStyle w:val="aff6"/>
      </w:pPr>
    </w:p>
    <w:p w14:paraId="6772C575" w14:textId="77777777" w:rsidR="00870A08" w:rsidRDefault="003A5418">
      <w:pPr>
        <w:ind w:firstLine="420"/>
      </w:pPr>
      <w:r>
        <w:rPr>
          <w:rFonts w:hint="eastAsia"/>
        </w:rPr>
        <w:t>可以观察到，此时通信恢复正常。</w:t>
      </w:r>
    </w:p>
    <w:p w14:paraId="390DFBE3" w14:textId="77777777" w:rsidR="00870A08" w:rsidRDefault="003A5418">
      <w:pPr>
        <w:pStyle w:val="2"/>
        <w:rPr>
          <w:rFonts w:ascii="微软雅黑" w:hAnsi="微软雅黑"/>
        </w:rPr>
      </w:pPr>
      <w:r>
        <w:rPr>
          <w:rFonts w:ascii="微软雅黑" w:hAnsi="微软雅黑" w:hint="eastAsia"/>
        </w:rPr>
        <w:t>恢复新分部网络</w:t>
      </w:r>
    </w:p>
    <w:p w14:paraId="6884F9E5" w14:textId="77777777" w:rsidR="00870A08" w:rsidRDefault="003A5418">
      <w:pPr>
        <w:ind w:firstLine="420"/>
      </w:pPr>
      <w:r>
        <w:rPr>
          <w:rFonts w:hint="eastAsia"/>
        </w:rPr>
        <w:t>为了新分部</w:t>
      </w:r>
      <w:r>
        <w:rPr>
          <w:rFonts w:hint="eastAsia"/>
        </w:rPr>
        <w:t>B</w:t>
      </w:r>
      <w:r>
        <w:rPr>
          <w:rFonts w:hint="eastAsia"/>
        </w:rPr>
        <w:t>能正确接入到现有网络中，网络管理员需要重新规划</w:t>
      </w:r>
      <w:r>
        <w:rPr>
          <w:rFonts w:hint="eastAsia"/>
        </w:rPr>
        <w:t>IP</w:t>
      </w:r>
      <w:r>
        <w:rPr>
          <w:rFonts w:hint="eastAsia"/>
        </w:rPr>
        <w:t>地址，使分部</w:t>
      </w:r>
      <w:r>
        <w:rPr>
          <w:rFonts w:hint="eastAsia"/>
        </w:rPr>
        <w:t>B</w:t>
      </w:r>
      <w:r>
        <w:rPr>
          <w:rFonts w:hint="eastAsia"/>
        </w:rPr>
        <w:t>能与公司总部及分部</w:t>
      </w:r>
      <w:r>
        <w:rPr>
          <w:rFonts w:hint="eastAsia"/>
        </w:rPr>
        <w:t>A</w:t>
      </w:r>
      <w:r>
        <w:rPr>
          <w:rFonts w:hint="eastAsia"/>
        </w:rPr>
        <w:t>通信。</w:t>
      </w:r>
    </w:p>
    <w:p w14:paraId="5073BC81" w14:textId="77777777" w:rsidR="00870A08" w:rsidRDefault="003A5418">
      <w:pPr>
        <w:ind w:firstLine="420"/>
      </w:pPr>
      <w:r>
        <w:rPr>
          <w:rFonts w:hint="eastAsia"/>
        </w:rPr>
        <w:t>规划分部</w:t>
      </w:r>
      <w:r>
        <w:rPr>
          <w:rFonts w:hint="eastAsia"/>
        </w:rPr>
        <w:t>B</w:t>
      </w:r>
      <w:r>
        <w:rPr>
          <w:rFonts w:hint="eastAsia"/>
        </w:rPr>
        <w:t>网络使用</w:t>
      </w:r>
      <w:r>
        <w:rPr>
          <w:rFonts w:hint="eastAsia"/>
        </w:rPr>
        <w:t>10.2.2.0/24</w:t>
      </w:r>
      <w:r>
        <w:rPr>
          <w:rFonts w:hint="eastAsia"/>
        </w:rPr>
        <w:t>网段，更改</w:t>
      </w:r>
      <w:r>
        <w:rPr>
          <w:rFonts w:hint="eastAsia"/>
        </w:rPr>
        <w:t>PC2</w:t>
      </w:r>
      <w:r>
        <w:rPr>
          <w:rFonts w:hint="eastAsia"/>
        </w:rPr>
        <w:t>的</w:t>
      </w:r>
      <w:r>
        <w:rPr>
          <w:rFonts w:hint="eastAsia"/>
        </w:rPr>
        <w:t>IP</w:t>
      </w:r>
      <w:r>
        <w:rPr>
          <w:rFonts w:hint="eastAsia"/>
        </w:rPr>
        <w:t>地址为</w:t>
      </w:r>
      <w:r>
        <w:rPr>
          <w:rFonts w:hint="eastAsia"/>
        </w:rPr>
        <w:t>10.2.2.1/24</w:t>
      </w:r>
      <w:r>
        <w:rPr>
          <w:rFonts w:hint="eastAsia"/>
        </w:rPr>
        <w:t>，</w:t>
      </w:r>
      <w:r>
        <w:rPr>
          <w:rFonts w:hint="eastAsia"/>
        </w:rPr>
        <w:t>R3</w:t>
      </w:r>
      <w:r>
        <w:rPr>
          <w:rFonts w:hint="eastAsia"/>
        </w:rPr>
        <w:t>的</w:t>
      </w:r>
      <w:r>
        <w:rPr>
          <w:rFonts w:hint="eastAsia"/>
        </w:rPr>
        <w:t>G0/0/0</w:t>
      </w:r>
      <w:r>
        <w:rPr>
          <w:rFonts w:hint="eastAsia"/>
        </w:rPr>
        <w:t>接口</w:t>
      </w:r>
      <w:r>
        <w:rPr>
          <w:rFonts w:hint="eastAsia"/>
        </w:rPr>
        <w:t>IP</w:t>
      </w:r>
      <w:r>
        <w:rPr>
          <w:rFonts w:hint="eastAsia"/>
        </w:rPr>
        <w:t>地址为</w:t>
      </w:r>
      <w:r>
        <w:rPr>
          <w:rFonts w:hint="eastAsia"/>
        </w:rPr>
        <w:t>10.2.2.3/24</w:t>
      </w:r>
      <w:r>
        <w:rPr>
          <w:rFonts w:hint="eastAsia"/>
        </w:rPr>
        <w:t>。</w:t>
      </w:r>
    </w:p>
    <w:p w14:paraId="03137370" w14:textId="77777777" w:rsidR="00870A08" w:rsidRDefault="003A5418">
      <w:pPr>
        <w:pStyle w:val="aff6"/>
      </w:pPr>
      <w:r>
        <w:t>[R</w:t>
      </w:r>
      <w:proofErr w:type="gramStart"/>
      <w:r>
        <w:t>3]interface</w:t>
      </w:r>
      <w:proofErr w:type="gramEnd"/>
      <w:r>
        <w:t xml:space="preserve"> </w:t>
      </w:r>
      <w:proofErr w:type="spellStart"/>
      <w:r>
        <w:t>GigabitEthernet</w:t>
      </w:r>
      <w:proofErr w:type="spellEnd"/>
      <w:r>
        <w:t xml:space="preserve"> 0/0/0</w:t>
      </w:r>
    </w:p>
    <w:p w14:paraId="1C40499C" w14:textId="77777777" w:rsidR="00870A08" w:rsidRDefault="003A5418">
      <w:pPr>
        <w:pStyle w:val="aff6"/>
      </w:pPr>
      <w:r>
        <w:t>[R3-GigabitEthernet0/0/</w:t>
      </w:r>
      <w:proofErr w:type="gramStart"/>
      <w:r>
        <w:t>0]</w:t>
      </w:r>
      <w:proofErr w:type="spellStart"/>
      <w:r>
        <w:t>ip</w:t>
      </w:r>
      <w:proofErr w:type="spellEnd"/>
      <w:proofErr w:type="gramEnd"/>
      <w:r>
        <w:t xml:space="preserve"> address 10.2.2.3 24</w:t>
      </w:r>
    </w:p>
    <w:p w14:paraId="6954A8CF" w14:textId="77777777" w:rsidR="00870A08" w:rsidRDefault="00870A08">
      <w:pPr>
        <w:pStyle w:val="aff6"/>
      </w:pPr>
    </w:p>
    <w:p w14:paraId="6FDCF473" w14:textId="77777777" w:rsidR="00870A08" w:rsidRDefault="003A5418">
      <w:pPr>
        <w:ind w:firstLine="420"/>
      </w:pPr>
      <w:r>
        <w:rPr>
          <w:rFonts w:hint="eastAsia"/>
        </w:rPr>
        <w:t>配置完成后，查看</w:t>
      </w:r>
      <w:r>
        <w:rPr>
          <w:rFonts w:hint="eastAsia"/>
        </w:rPr>
        <w:t>R1</w:t>
      </w:r>
      <w:r>
        <w:rPr>
          <w:rFonts w:hint="eastAsia"/>
        </w:rPr>
        <w:t>的路由表。</w:t>
      </w:r>
    </w:p>
    <w:p w14:paraId="0A9AC529" w14:textId="77777777" w:rsidR="00870A08" w:rsidRDefault="003A5418">
      <w:pPr>
        <w:pStyle w:val="aff6"/>
      </w:pPr>
      <w:r>
        <w:t xml:space="preserve">&lt;R1&gt;display </w:t>
      </w:r>
      <w:proofErr w:type="spellStart"/>
      <w:r>
        <w:t>ip</w:t>
      </w:r>
      <w:proofErr w:type="spellEnd"/>
      <w:r>
        <w:t xml:space="preserve"> routing-table </w:t>
      </w:r>
    </w:p>
    <w:p w14:paraId="6E8A603A" w14:textId="77777777" w:rsidR="00870A08" w:rsidRDefault="003A5418">
      <w:pPr>
        <w:pStyle w:val="aff6"/>
      </w:pPr>
      <w:r>
        <w:t>Route Flags: R - relay, D - download to fib</w:t>
      </w:r>
    </w:p>
    <w:p w14:paraId="4D9A82F6" w14:textId="77777777" w:rsidR="00870A08" w:rsidRDefault="003A5418">
      <w:pPr>
        <w:pStyle w:val="aff6"/>
      </w:pPr>
      <w:r>
        <w:t>----------------------------------------------------------------------------</w:t>
      </w:r>
    </w:p>
    <w:p w14:paraId="3B9EF4CE" w14:textId="77777777" w:rsidR="00870A08" w:rsidRDefault="003A5418">
      <w:pPr>
        <w:pStyle w:val="aff6"/>
      </w:pPr>
      <w:r>
        <w:t>Routing Tables: Public</w:t>
      </w:r>
    </w:p>
    <w:p w14:paraId="5C2249B7" w14:textId="77777777" w:rsidR="00870A08" w:rsidRDefault="003A5418">
      <w:pPr>
        <w:pStyle w:val="aff6"/>
      </w:pPr>
      <w:r>
        <w:t xml:space="preserve">         </w:t>
      </w:r>
      <w:proofErr w:type="gramStart"/>
      <w:r>
        <w:t>Destinations :</w:t>
      </w:r>
      <w:proofErr w:type="gramEnd"/>
      <w:r>
        <w:t xml:space="preserve"> 9        Routes : 9        </w:t>
      </w:r>
    </w:p>
    <w:p w14:paraId="2A72EB3E"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15B7635F" w14:textId="77777777" w:rsidR="00870A08" w:rsidRDefault="003A5418">
      <w:pPr>
        <w:pStyle w:val="aff6"/>
      </w:pPr>
      <w:r>
        <w:t xml:space="preserve">       </w:t>
      </w:r>
      <w:r>
        <w:rPr>
          <w:shd w:val="pct10" w:color="auto" w:fill="FFFFFF"/>
        </w:rPr>
        <w:t>10.1.1.0/</w:t>
      </w:r>
      <w:proofErr w:type="gramStart"/>
      <w:r>
        <w:rPr>
          <w:shd w:val="pct10" w:color="auto" w:fill="FFFFFF"/>
        </w:rPr>
        <w:t>24  RIP</w:t>
      </w:r>
      <w:proofErr w:type="gramEnd"/>
      <w:r>
        <w:rPr>
          <w:shd w:val="pct10" w:color="auto" w:fill="FFFFFF"/>
        </w:rPr>
        <w:t xml:space="preserve">     100  1          D   20.1.1.2     GigabitEthernet0/0/1</w:t>
      </w:r>
    </w:p>
    <w:p w14:paraId="376BEFAE" w14:textId="77777777" w:rsidR="00870A08" w:rsidRDefault="003A5418">
      <w:pPr>
        <w:pStyle w:val="aff6"/>
        <w:ind w:firstLineChars="400" w:firstLine="720"/>
      </w:pPr>
      <w:r>
        <w:rPr>
          <w:shd w:val="pct10" w:color="auto" w:fill="FFFFFF"/>
        </w:rPr>
        <w:t>10.</w:t>
      </w:r>
      <w:r>
        <w:rPr>
          <w:rFonts w:hint="eastAsia"/>
          <w:shd w:val="pct10" w:color="auto" w:fill="FFFFFF"/>
        </w:rPr>
        <w:t>2</w:t>
      </w:r>
      <w:r>
        <w:rPr>
          <w:shd w:val="pct10" w:color="auto" w:fill="FFFFFF"/>
        </w:rPr>
        <w:t>.</w:t>
      </w:r>
      <w:r>
        <w:rPr>
          <w:rFonts w:hint="eastAsia"/>
          <w:shd w:val="pct10" w:color="auto" w:fill="FFFFFF"/>
        </w:rPr>
        <w:t>2</w:t>
      </w:r>
      <w:r>
        <w:rPr>
          <w:shd w:val="pct10" w:color="auto" w:fill="FFFFFF"/>
        </w:rPr>
        <w:t>.0/</w:t>
      </w:r>
      <w:proofErr w:type="gramStart"/>
      <w:r>
        <w:rPr>
          <w:shd w:val="pct10" w:color="auto" w:fill="FFFFFF"/>
        </w:rPr>
        <w:t>24  RIP</w:t>
      </w:r>
      <w:proofErr w:type="gramEnd"/>
      <w:r>
        <w:rPr>
          <w:shd w:val="pct10" w:color="auto" w:fill="FFFFFF"/>
        </w:rPr>
        <w:t xml:space="preserve">     100  1          D   20.1.1.2     GigabitEthernet0/0/1</w:t>
      </w:r>
    </w:p>
    <w:p w14:paraId="42D6BA95" w14:textId="77777777" w:rsidR="00870A08" w:rsidRDefault="003A5418">
      <w:pPr>
        <w:pStyle w:val="aff6"/>
      </w:pPr>
      <w:r>
        <w:t xml:space="preserve">       20.1.1.0/</w:t>
      </w:r>
      <w:proofErr w:type="gramStart"/>
      <w:r>
        <w:t>24  Direct</w:t>
      </w:r>
      <w:proofErr w:type="gramEnd"/>
      <w:r>
        <w:t xml:space="preserve">  0    0           D   20.1.1.1     GigabitEthernet0/0/1</w:t>
      </w:r>
    </w:p>
    <w:p w14:paraId="42C0ADD6" w14:textId="77777777" w:rsidR="00870A08" w:rsidRDefault="003A5418">
      <w:pPr>
        <w:pStyle w:val="aff6"/>
      </w:pPr>
      <w:r>
        <w:t xml:space="preserve">       20.1.1.1/</w:t>
      </w:r>
      <w:proofErr w:type="gramStart"/>
      <w:r>
        <w:t>32  Direct</w:t>
      </w:r>
      <w:proofErr w:type="gramEnd"/>
      <w:r>
        <w:t xml:space="preserve">  0    0           D   127.0.0.1    GigabitEthernet0/0/1</w:t>
      </w:r>
    </w:p>
    <w:p w14:paraId="74D9BE0F" w14:textId="77777777" w:rsidR="00870A08" w:rsidRDefault="003A5418">
      <w:pPr>
        <w:pStyle w:val="aff6"/>
      </w:pPr>
      <w:r>
        <w:t xml:space="preserve">       30.1.1.0/</w:t>
      </w:r>
      <w:proofErr w:type="gramStart"/>
      <w:r>
        <w:t>24  Direct</w:t>
      </w:r>
      <w:proofErr w:type="gramEnd"/>
      <w:r>
        <w:t xml:space="preserve">  0    0           D   30.1.1.1     GigabitEthernet0/0/2</w:t>
      </w:r>
    </w:p>
    <w:p w14:paraId="605D450D" w14:textId="77777777" w:rsidR="00870A08" w:rsidRDefault="003A5418">
      <w:pPr>
        <w:pStyle w:val="aff6"/>
      </w:pPr>
      <w:r>
        <w:t xml:space="preserve">       30.1.1.1/</w:t>
      </w:r>
      <w:proofErr w:type="gramStart"/>
      <w:r>
        <w:t>32  Direct</w:t>
      </w:r>
      <w:proofErr w:type="gramEnd"/>
      <w:r>
        <w:t xml:space="preserve">  0    0           D   127.0.0.1    GigabitEthernet0/0/2</w:t>
      </w:r>
    </w:p>
    <w:p w14:paraId="752EEA72" w14:textId="77777777" w:rsidR="00870A08" w:rsidRDefault="003A5418">
      <w:pPr>
        <w:pStyle w:val="aff6"/>
      </w:pPr>
      <w:r>
        <w:t xml:space="preserve">       40.1.1.0/</w:t>
      </w:r>
      <w:proofErr w:type="gramStart"/>
      <w:r>
        <w:t>24  Direct</w:t>
      </w:r>
      <w:proofErr w:type="gramEnd"/>
      <w:r>
        <w:t xml:space="preserve">  0    0           D   40.1.1.1     GigabitEthernet0/0/0</w:t>
      </w:r>
    </w:p>
    <w:p w14:paraId="23E518BE" w14:textId="77777777" w:rsidR="00870A08" w:rsidRDefault="003A5418">
      <w:pPr>
        <w:pStyle w:val="aff6"/>
      </w:pPr>
      <w:r>
        <w:lastRenderedPageBreak/>
        <w:t xml:space="preserve">       40.1.1.1/</w:t>
      </w:r>
      <w:proofErr w:type="gramStart"/>
      <w:r>
        <w:t>32  Direct</w:t>
      </w:r>
      <w:proofErr w:type="gramEnd"/>
      <w:r>
        <w:t xml:space="preserve">  0    0           D   127.0.0.1    GigabitEthernet0/0/0</w:t>
      </w:r>
    </w:p>
    <w:p w14:paraId="26F2F848" w14:textId="77777777" w:rsidR="00870A08" w:rsidRDefault="003A5418">
      <w:pPr>
        <w:pStyle w:val="aff6"/>
      </w:pPr>
      <w:r>
        <w:t xml:space="preserve">      127.0.0.0/8   </w:t>
      </w:r>
      <w:proofErr w:type="gramStart"/>
      <w:r>
        <w:t>Direct  0</w:t>
      </w:r>
      <w:proofErr w:type="gramEnd"/>
      <w:r>
        <w:t xml:space="preserve">    0           D   127.0.0.1       InLoopBack0</w:t>
      </w:r>
    </w:p>
    <w:p w14:paraId="522BB207" w14:textId="77777777" w:rsidR="00870A08" w:rsidRDefault="003A5418">
      <w:pPr>
        <w:pStyle w:val="aff6"/>
      </w:pPr>
      <w:r>
        <w:t xml:space="preserve">      127.0.0.1/</w:t>
      </w:r>
      <w:proofErr w:type="gramStart"/>
      <w:r>
        <w:t>32  Direct</w:t>
      </w:r>
      <w:proofErr w:type="gramEnd"/>
      <w:r>
        <w:t xml:space="preserve">  0    0           D   127.0.0.1       InLoopBack0</w:t>
      </w:r>
    </w:p>
    <w:p w14:paraId="7159A882" w14:textId="77777777" w:rsidR="00870A08" w:rsidRDefault="00870A08">
      <w:pPr>
        <w:pStyle w:val="aff6"/>
      </w:pPr>
    </w:p>
    <w:p w14:paraId="17A267A2" w14:textId="77777777" w:rsidR="00870A08" w:rsidRDefault="003A5418">
      <w:pPr>
        <w:ind w:firstLine="420"/>
      </w:pPr>
      <w:r>
        <w:rPr>
          <w:rFonts w:hint="eastAsia"/>
        </w:rPr>
        <w:t>可以观察到，</w:t>
      </w:r>
      <w:r>
        <w:rPr>
          <w:rFonts w:hint="eastAsia"/>
        </w:rPr>
        <w:t>R1</w:t>
      </w:r>
      <w:r>
        <w:rPr>
          <w:rFonts w:hint="eastAsia"/>
        </w:rPr>
        <w:t>的路由表中现有新分部</w:t>
      </w:r>
      <w:r>
        <w:rPr>
          <w:rFonts w:hint="eastAsia"/>
        </w:rPr>
        <w:t>B</w:t>
      </w:r>
      <w:r>
        <w:rPr>
          <w:rFonts w:hint="eastAsia"/>
        </w:rPr>
        <w:t>所在</w:t>
      </w:r>
      <w:r>
        <w:rPr>
          <w:rFonts w:hint="eastAsia"/>
        </w:rPr>
        <w:t>10.2.2.0/24</w:t>
      </w:r>
      <w:r>
        <w:rPr>
          <w:rFonts w:hint="eastAsia"/>
        </w:rPr>
        <w:t>网段的路由条目，也有分部</w:t>
      </w:r>
      <w:r>
        <w:rPr>
          <w:rFonts w:hint="eastAsia"/>
        </w:rPr>
        <w:t>A</w:t>
      </w:r>
      <w:r>
        <w:rPr>
          <w:rFonts w:hint="eastAsia"/>
        </w:rPr>
        <w:t>的路由。使用</w:t>
      </w:r>
      <w:r>
        <w:rPr>
          <w:rFonts w:hint="eastAsia"/>
          <w:b/>
        </w:rPr>
        <w:t>ping</w:t>
      </w:r>
      <w:r>
        <w:rPr>
          <w:rFonts w:hint="eastAsia"/>
        </w:rPr>
        <w:t>命令测试总部与分部</w:t>
      </w:r>
      <w:r>
        <w:rPr>
          <w:rFonts w:hint="eastAsia"/>
        </w:rPr>
        <w:t>A</w:t>
      </w:r>
      <w:r>
        <w:rPr>
          <w:rFonts w:hint="eastAsia"/>
        </w:rPr>
        <w:t>，新分部</w:t>
      </w:r>
      <w:r>
        <w:rPr>
          <w:rFonts w:hint="eastAsia"/>
        </w:rPr>
        <w:t>B</w:t>
      </w:r>
      <w:r>
        <w:rPr>
          <w:rFonts w:hint="eastAsia"/>
        </w:rPr>
        <w:t>间的连通性。</w:t>
      </w:r>
    </w:p>
    <w:p w14:paraId="4C6E749D" w14:textId="77777777" w:rsidR="00870A08" w:rsidRDefault="003A5418">
      <w:pPr>
        <w:pStyle w:val="aff6"/>
      </w:pPr>
      <w:r>
        <w:t>&lt;R4&gt;ping 10.1.1.1</w:t>
      </w:r>
    </w:p>
    <w:p w14:paraId="447C7ECE" w14:textId="77777777" w:rsidR="00870A08" w:rsidRDefault="003A5418">
      <w:pPr>
        <w:pStyle w:val="aff6"/>
      </w:pPr>
      <w:r>
        <w:t xml:space="preserve">  PING 10.1.1.1: </w:t>
      </w:r>
      <w:proofErr w:type="gramStart"/>
      <w:r>
        <w:t>56  data</w:t>
      </w:r>
      <w:proofErr w:type="gramEnd"/>
      <w:r>
        <w:t xml:space="preserve"> bytes, press CTRL_C to break</w:t>
      </w:r>
    </w:p>
    <w:p w14:paraId="77198185" w14:textId="77777777" w:rsidR="00870A08" w:rsidRDefault="003A5418">
      <w:pPr>
        <w:pStyle w:val="aff6"/>
      </w:pPr>
      <w:r>
        <w:t xml:space="preserve">    Reply from 10.1.1.1: bytes=56 Sequence=1 </w:t>
      </w:r>
      <w:proofErr w:type="spellStart"/>
      <w:r>
        <w:t>ttl</w:t>
      </w:r>
      <w:proofErr w:type="spellEnd"/>
      <w:r>
        <w:t xml:space="preserve">=126 time=110 </w:t>
      </w:r>
      <w:proofErr w:type="spellStart"/>
      <w:r>
        <w:t>ms</w:t>
      </w:r>
      <w:proofErr w:type="spellEnd"/>
    </w:p>
    <w:p w14:paraId="288ABF9B" w14:textId="77777777" w:rsidR="00870A08" w:rsidRDefault="003A5418">
      <w:pPr>
        <w:pStyle w:val="aff6"/>
      </w:pPr>
      <w:r>
        <w:t xml:space="preserve">    Reply from 10.1.1.1: bytes=56 Sequence=2 </w:t>
      </w:r>
      <w:proofErr w:type="spellStart"/>
      <w:r>
        <w:t>ttl</w:t>
      </w:r>
      <w:proofErr w:type="spellEnd"/>
      <w:r>
        <w:t xml:space="preserve">=126 time=70 </w:t>
      </w:r>
      <w:proofErr w:type="spellStart"/>
      <w:r>
        <w:t>ms</w:t>
      </w:r>
      <w:proofErr w:type="spellEnd"/>
    </w:p>
    <w:p w14:paraId="6DE5738C" w14:textId="77777777" w:rsidR="00870A08" w:rsidRDefault="003A5418">
      <w:pPr>
        <w:pStyle w:val="aff6"/>
      </w:pPr>
      <w:r>
        <w:t xml:space="preserve">    Reply from 10.1.1.1: bytes=56 Sequence=3 </w:t>
      </w:r>
      <w:proofErr w:type="spellStart"/>
      <w:r>
        <w:t>ttl</w:t>
      </w:r>
      <w:proofErr w:type="spellEnd"/>
      <w:r>
        <w:t xml:space="preserve">=126 time=70 </w:t>
      </w:r>
      <w:proofErr w:type="spellStart"/>
      <w:r>
        <w:t>ms</w:t>
      </w:r>
      <w:proofErr w:type="spellEnd"/>
    </w:p>
    <w:p w14:paraId="168EC4B0" w14:textId="77777777" w:rsidR="00870A08" w:rsidRDefault="003A5418">
      <w:pPr>
        <w:pStyle w:val="aff6"/>
      </w:pPr>
      <w:r>
        <w:t xml:space="preserve">    Reply from 10.1.1.1: bytes=56 Sequence=4 </w:t>
      </w:r>
      <w:proofErr w:type="spellStart"/>
      <w:r>
        <w:t>ttl</w:t>
      </w:r>
      <w:proofErr w:type="spellEnd"/>
      <w:r>
        <w:t xml:space="preserve">=126 time=80 </w:t>
      </w:r>
      <w:proofErr w:type="spellStart"/>
      <w:r>
        <w:t>ms</w:t>
      </w:r>
      <w:proofErr w:type="spellEnd"/>
    </w:p>
    <w:p w14:paraId="7E1C4D1B" w14:textId="77777777" w:rsidR="00870A08" w:rsidRDefault="003A5418">
      <w:pPr>
        <w:pStyle w:val="aff6"/>
      </w:pPr>
      <w:r>
        <w:t xml:space="preserve">    Reply from 10.1.1.1: bytes=56 Sequence=5 </w:t>
      </w:r>
      <w:proofErr w:type="spellStart"/>
      <w:r>
        <w:t>ttl</w:t>
      </w:r>
      <w:proofErr w:type="spellEnd"/>
      <w:r>
        <w:t xml:space="preserve">=126 time=100 </w:t>
      </w:r>
      <w:proofErr w:type="spellStart"/>
      <w:r>
        <w:t>ms</w:t>
      </w:r>
      <w:proofErr w:type="spellEnd"/>
    </w:p>
    <w:p w14:paraId="1EC6F55A" w14:textId="77777777" w:rsidR="00870A08" w:rsidRDefault="003A5418">
      <w:pPr>
        <w:pStyle w:val="aff6"/>
      </w:pPr>
      <w:r>
        <w:t>--- 172.16.2.100 ping statistics ---</w:t>
      </w:r>
    </w:p>
    <w:p w14:paraId="51BF50F1" w14:textId="77777777" w:rsidR="00870A08" w:rsidRDefault="003A5418">
      <w:pPr>
        <w:pStyle w:val="aff6"/>
      </w:pPr>
      <w:r>
        <w:t xml:space="preserve">    5 packet(s) transmitted</w:t>
      </w:r>
    </w:p>
    <w:p w14:paraId="3390FFD3" w14:textId="77777777" w:rsidR="00870A08" w:rsidRDefault="003A5418">
      <w:pPr>
        <w:pStyle w:val="aff6"/>
      </w:pPr>
      <w:r>
        <w:t xml:space="preserve">    5 packet(s) received</w:t>
      </w:r>
    </w:p>
    <w:p w14:paraId="5CB3060F" w14:textId="77777777" w:rsidR="00870A08" w:rsidRDefault="003A5418">
      <w:pPr>
        <w:pStyle w:val="aff6"/>
      </w:pPr>
      <w:r>
        <w:t xml:space="preserve">    0.00% packet loss</w:t>
      </w:r>
    </w:p>
    <w:p w14:paraId="5AFC676E" w14:textId="77777777" w:rsidR="00870A08" w:rsidRDefault="003A5418">
      <w:pPr>
        <w:pStyle w:val="aff6"/>
      </w:pPr>
      <w:r>
        <w:t xml:space="preserve">round-trip min/avg/max = 1/38/110 </w:t>
      </w:r>
      <w:proofErr w:type="spellStart"/>
      <w:r>
        <w:t>ms</w:t>
      </w:r>
      <w:proofErr w:type="spellEnd"/>
    </w:p>
    <w:p w14:paraId="2018DC13" w14:textId="77777777" w:rsidR="00870A08" w:rsidRDefault="00870A08">
      <w:pPr>
        <w:pStyle w:val="aff6"/>
      </w:pPr>
    </w:p>
    <w:p w14:paraId="74BF9B11" w14:textId="77777777" w:rsidR="00870A08" w:rsidRDefault="003A5418">
      <w:pPr>
        <w:pStyle w:val="aff6"/>
      </w:pPr>
      <w:r>
        <w:t>&lt;R4&gt;ping 10.2.2.1</w:t>
      </w:r>
    </w:p>
    <w:p w14:paraId="75ACD708" w14:textId="77777777" w:rsidR="00870A08" w:rsidRDefault="003A5418">
      <w:pPr>
        <w:pStyle w:val="aff6"/>
      </w:pPr>
      <w:r>
        <w:t xml:space="preserve">  PING 10.2.2.1: </w:t>
      </w:r>
      <w:proofErr w:type="gramStart"/>
      <w:r>
        <w:t>56  data</w:t>
      </w:r>
      <w:proofErr w:type="gramEnd"/>
      <w:r>
        <w:t xml:space="preserve"> bytes, press CTRL_C to break</w:t>
      </w:r>
    </w:p>
    <w:p w14:paraId="02C2317D" w14:textId="77777777" w:rsidR="00870A08" w:rsidRDefault="003A5418">
      <w:pPr>
        <w:pStyle w:val="aff6"/>
      </w:pPr>
      <w:r>
        <w:t xml:space="preserve">    Reply from 10.2.2.1: bytes=56 Sequence=1 </w:t>
      </w:r>
      <w:proofErr w:type="spellStart"/>
      <w:r>
        <w:t>ttl</w:t>
      </w:r>
      <w:proofErr w:type="spellEnd"/>
      <w:r>
        <w:t xml:space="preserve">=126 time=120 </w:t>
      </w:r>
      <w:proofErr w:type="spellStart"/>
      <w:r>
        <w:t>ms</w:t>
      </w:r>
      <w:proofErr w:type="spellEnd"/>
    </w:p>
    <w:p w14:paraId="6EF14B52" w14:textId="77777777" w:rsidR="00870A08" w:rsidRDefault="003A5418">
      <w:pPr>
        <w:pStyle w:val="aff6"/>
      </w:pPr>
      <w:r>
        <w:t xml:space="preserve">    Reply from 10.2.2.1: bytes=56 Sequence=2 </w:t>
      </w:r>
      <w:proofErr w:type="spellStart"/>
      <w:r>
        <w:t>ttl</w:t>
      </w:r>
      <w:proofErr w:type="spellEnd"/>
      <w:r>
        <w:t xml:space="preserve">=126 time=100 </w:t>
      </w:r>
      <w:proofErr w:type="spellStart"/>
      <w:r>
        <w:t>ms</w:t>
      </w:r>
      <w:proofErr w:type="spellEnd"/>
    </w:p>
    <w:p w14:paraId="39E36A80" w14:textId="77777777" w:rsidR="00870A08" w:rsidRDefault="003A5418">
      <w:pPr>
        <w:pStyle w:val="aff6"/>
      </w:pPr>
      <w:r>
        <w:t xml:space="preserve">    Reply from 10.2.2.1: bytes=56 Sequence=3 </w:t>
      </w:r>
      <w:proofErr w:type="spellStart"/>
      <w:r>
        <w:t>ttl</w:t>
      </w:r>
      <w:proofErr w:type="spellEnd"/>
      <w:r>
        <w:t xml:space="preserve">=126 time=80 </w:t>
      </w:r>
      <w:proofErr w:type="spellStart"/>
      <w:r>
        <w:t>ms</w:t>
      </w:r>
      <w:proofErr w:type="spellEnd"/>
    </w:p>
    <w:p w14:paraId="647975A8" w14:textId="77777777" w:rsidR="00870A08" w:rsidRDefault="003A5418">
      <w:pPr>
        <w:pStyle w:val="aff6"/>
      </w:pPr>
      <w:r>
        <w:t xml:space="preserve">    Reply from 10.2.2.1: bytes=56 Sequence=4 </w:t>
      </w:r>
      <w:proofErr w:type="spellStart"/>
      <w:r>
        <w:t>ttl</w:t>
      </w:r>
      <w:proofErr w:type="spellEnd"/>
      <w:r>
        <w:t xml:space="preserve">=126 time=80 </w:t>
      </w:r>
      <w:proofErr w:type="spellStart"/>
      <w:r>
        <w:t>ms</w:t>
      </w:r>
      <w:proofErr w:type="spellEnd"/>
    </w:p>
    <w:p w14:paraId="22A3A0F9" w14:textId="77777777" w:rsidR="00870A08" w:rsidRDefault="003A5418">
      <w:pPr>
        <w:pStyle w:val="aff6"/>
      </w:pPr>
      <w:r>
        <w:t xml:space="preserve">    Reply from 10.2.2.1: bytes=56 Sequence=5 </w:t>
      </w:r>
      <w:proofErr w:type="spellStart"/>
      <w:r>
        <w:t>ttl</w:t>
      </w:r>
      <w:proofErr w:type="spellEnd"/>
      <w:r>
        <w:t xml:space="preserve">=126 time=110 </w:t>
      </w:r>
      <w:proofErr w:type="spellStart"/>
      <w:r>
        <w:t>ms</w:t>
      </w:r>
      <w:proofErr w:type="spellEnd"/>
    </w:p>
    <w:p w14:paraId="7A633C5B" w14:textId="77777777" w:rsidR="00870A08" w:rsidRDefault="003A5418">
      <w:pPr>
        <w:pStyle w:val="aff6"/>
      </w:pPr>
      <w:r>
        <w:t>--- 172.16.2.100 ping statistics ---</w:t>
      </w:r>
    </w:p>
    <w:p w14:paraId="4C0F6F56" w14:textId="77777777" w:rsidR="00870A08" w:rsidRDefault="003A5418">
      <w:pPr>
        <w:pStyle w:val="aff6"/>
      </w:pPr>
      <w:r>
        <w:t xml:space="preserve">    5 packet(s) transmitted</w:t>
      </w:r>
    </w:p>
    <w:p w14:paraId="072F0EE3" w14:textId="77777777" w:rsidR="00870A08" w:rsidRDefault="003A5418">
      <w:pPr>
        <w:pStyle w:val="aff6"/>
      </w:pPr>
      <w:r>
        <w:lastRenderedPageBreak/>
        <w:t xml:space="preserve">    5 packet(s) received</w:t>
      </w:r>
    </w:p>
    <w:p w14:paraId="335AC95F" w14:textId="77777777" w:rsidR="00870A08" w:rsidRDefault="003A5418">
      <w:pPr>
        <w:pStyle w:val="aff6"/>
      </w:pPr>
      <w:r>
        <w:t xml:space="preserve">    0.00% packet loss</w:t>
      </w:r>
    </w:p>
    <w:p w14:paraId="3CEC101D" w14:textId="77777777" w:rsidR="00870A08" w:rsidRDefault="003A5418">
      <w:pPr>
        <w:pStyle w:val="aff6"/>
      </w:pPr>
      <w:r>
        <w:t xml:space="preserve">round-trip min/avg/max = 1/38/110 </w:t>
      </w:r>
      <w:proofErr w:type="spellStart"/>
      <w:r>
        <w:t>ms</w:t>
      </w:r>
      <w:proofErr w:type="spellEnd"/>
    </w:p>
    <w:p w14:paraId="4732F0C4" w14:textId="77777777" w:rsidR="00870A08" w:rsidRDefault="00870A08">
      <w:pPr>
        <w:pStyle w:val="aff6"/>
      </w:pPr>
    </w:p>
    <w:p w14:paraId="084B6CF1" w14:textId="77777777" w:rsidR="00870A08" w:rsidRDefault="003A5418">
      <w:pPr>
        <w:ind w:firstLine="420"/>
      </w:pPr>
      <w:r>
        <w:rPr>
          <w:rFonts w:hint="eastAsia"/>
        </w:rPr>
        <w:t>可以观察到，通信正常。</w:t>
      </w:r>
    </w:p>
    <w:p w14:paraId="509F15F1" w14:textId="77777777" w:rsidR="00870A08" w:rsidRDefault="003A5418">
      <w:pPr>
        <w:pStyle w:val="10"/>
      </w:pPr>
      <w:r>
        <w:rPr>
          <w:rFonts w:hint="eastAsia"/>
        </w:rPr>
        <w:t>思考</w:t>
      </w:r>
    </w:p>
    <w:p w14:paraId="0219A7D4" w14:textId="77777777" w:rsidR="00870A08" w:rsidRDefault="003A5418">
      <w:pPr>
        <w:ind w:firstLine="420"/>
      </w:pPr>
      <w:r>
        <w:rPr>
          <w:rFonts w:hint="eastAsia"/>
        </w:rPr>
        <w:t>如果将前缀列表中已配置好的语句顺序打乱会对实验结果产生影响吗？</w:t>
      </w:r>
    </w:p>
    <w:p w14:paraId="2D482B5C" w14:textId="77777777" w:rsidR="00870A08" w:rsidRDefault="00870A08">
      <w:pPr>
        <w:widowControl/>
        <w:adjustRightInd/>
        <w:snapToGrid/>
        <w:ind w:firstLineChars="0" w:firstLine="0"/>
        <w:jc w:val="left"/>
        <w:sectPr w:rsidR="00870A08">
          <w:pgSz w:w="11906" w:h="16838"/>
          <w:pgMar w:top="1312" w:right="1800" w:bottom="1440" w:left="1800" w:header="779" w:footer="992" w:gutter="0"/>
          <w:cols w:space="425"/>
          <w:docGrid w:type="lines" w:linePitch="312"/>
        </w:sectPr>
      </w:pPr>
    </w:p>
    <w:p w14:paraId="44B43CDE" w14:textId="77777777" w:rsidR="00870A08" w:rsidRDefault="003A5418">
      <w:pPr>
        <w:pStyle w:val="1"/>
        <w:ind w:left="0"/>
      </w:pPr>
      <w:bookmarkStart w:id="156" w:name="_Toc14807"/>
      <w:r>
        <w:rPr>
          <w:rFonts w:hint="eastAsia"/>
        </w:rPr>
        <w:lastRenderedPageBreak/>
        <w:t>广域网</w:t>
      </w:r>
      <w:bookmarkEnd w:id="156"/>
    </w:p>
    <w:p w14:paraId="518FF653" w14:textId="77777777" w:rsidR="00870A08" w:rsidRDefault="003A5418">
      <w:pPr>
        <w:pStyle w:val="af2"/>
        <w:ind w:firstLineChars="0" w:firstLine="0"/>
        <w:rPr>
          <w:rFonts w:ascii="微软雅黑" w:hAnsi="微软雅黑"/>
        </w:rPr>
      </w:pPr>
      <w:bookmarkStart w:id="157" w:name="_Toc17722"/>
      <w:r>
        <w:rPr>
          <w:rFonts w:ascii="微软雅黑" w:hAnsi="微软雅黑" w:hint="eastAsia"/>
        </w:rPr>
        <w:t xml:space="preserve">11.1 </w:t>
      </w:r>
      <w:r>
        <w:t>WAN</w:t>
      </w:r>
      <w:r>
        <w:rPr>
          <w:rFonts w:ascii="微软雅黑" w:hAnsi="微软雅黑" w:hint="eastAsia"/>
        </w:rPr>
        <w:t>接入配置</w:t>
      </w:r>
      <w:bookmarkEnd w:id="157"/>
    </w:p>
    <w:p w14:paraId="1AE9BAA7" w14:textId="77777777" w:rsidR="00870A08" w:rsidRDefault="003A5418">
      <w:pPr>
        <w:pStyle w:val="10"/>
      </w:pPr>
      <w:r>
        <w:rPr>
          <w:rFonts w:hint="eastAsia"/>
        </w:rPr>
        <w:t>原理概述</w:t>
      </w:r>
    </w:p>
    <w:p w14:paraId="13AA4CBF" w14:textId="77777777" w:rsidR="00870A08" w:rsidRDefault="003A5418">
      <w:pPr>
        <w:pStyle w:val="13"/>
        <w:ind w:firstLine="420"/>
      </w:pPr>
      <w:r>
        <w:rPr>
          <w:rFonts w:hint="eastAsia"/>
        </w:rPr>
        <w:t>高级数据链路控制</w:t>
      </w:r>
      <w:r>
        <w:rPr>
          <w:rFonts w:hint="eastAsia"/>
        </w:rPr>
        <w:t>HDLC</w:t>
      </w:r>
      <w:r>
        <w:rPr>
          <w:rFonts w:hint="eastAsia"/>
        </w:rPr>
        <w:t>（</w:t>
      </w:r>
      <w:r>
        <w:rPr>
          <w:rFonts w:hint="eastAsia"/>
        </w:rPr>
        <w:t>High-level Data Link Control</w:t>
      </w:r>
      <w:r>
        <w:rPr>
          <w:rFonts w:hint="eastAsia"/>
        </w:rPr>
        <w:t>）是一种链路层协议，运行</w:t>
      </w:r>
      <w:r>
        <w:rPr>
          <w:rFonts w:hint="eastAsia"/>
          <w:highlight w:val="yellow"/>
        </w:rPr>
        <w:t>在同步串行链路之</w:t>
      </w:r>
      <w:r>
        <w:rPr>
          <w:rFonts w:hint="eastAsia"/>
        </w:rPr>
        <w:t>上。</w:t>
      </w:r>
      <w:r>
        <w:rPr>
          <w:rFonts w:hint="eastAsia"/>
        </w:rPr>
        <w:t>HDLC</w:t>
      </w:r>
      <w:r>
        <w:rPr>
          <w:rFonts w:hint="eastAsia"/>
        </w:rPr>
        <w:t>最大的特点是不需要规定数据必须是字符集，对任何一种比特流，均可以实现透明的传输。</w:t>
      </w:r>
    </w:p>
    <w:p w14:paraId="074EF815" w14:textId="77777777" w:rsidR="00870A08" w:rsidRDefault="003A5418">
      <w:pPr>
        <w:pStyle w:val="13"/>
        <w:ind w:firstLine="420"/>
      </w:pPr>
      <w:r>
        <w:t>HDLC</w:t>
      </w:r>
      <w:r>
        <w:t>是由</w:t>
      </w:r>
      <w:r>
        <w:rPr>
          <w:rFonts w:hint="eastAsia"/>
        </w:rPr>
        <w:t>国际标准化组织</w:t>
      </w:r>
      <w:r>
        <w:t>ISO</w:t>
      </w:r>
      <w:r>
        <w:t>制定的</w:t>
      </w:r>
      <w:r>
        <w:rPr>
          <w:rFonts w:hint="eastAsia"/>
        </w:rPr>
        <w:t>，</w:t>
      </w:r>
      <w:r>
        <w:t>是通信领域</w:t>
      </w:r>
      <w:proofErr w:type="gramStart"/>
      <w:r>
        <w:rPr>
          <w:rFonts w:hint="eastAsia"/>
        </w:rPr>
        <w:t>曾</w:t>
      </w:r>
      <w:r>
        <w:t>应用</w:t>
      </w:r>
      <w:proofErr w:type="gramEnd"/>
      <w:r>
        <w:t>十分广泛的一个数据链路层协议。但是随着技术的进步，目前通信信道的可靠性比过去已经有了非常大的改进。我们已经没有必要在数据链路层使用很复杂的协议（包括编号、检错重传等技术）来实现数据的可靠传输。作为窄带通信协议的</w:t>
      </w:r>
      <w:r>
        <w:t>HDLC</w:t>
      </w:r>
      <w:r>
        <w:t>，在公网的应用逐渐消失，</w:t>
      </w:r>
      <w:r>
        <w:rPr>
          <w:rFonts w:hint="eastAsia"/>
        </w:rPr>
        <w:t>应用范围逐渐减小，在部分</w:t>
      </w:r>
      <w:r>
        <w:rPr>
          <w:rFonts w:hint="eastAsia"/>
          <w:highlight w:val="yellow"/>
        </w:rPr>
        <w:t>专网中</w:t>
      </w:r>
      <w:r>
        <w:rPr>
          <w:highlight w:val="yellow"/>
        </w:rPr>
        <w:t>主要利用</w:t>
      </w:r>
      <w:r>
        <w:rPr>
          <w:highlight w:val="yellow"/>
        </w:rPr>
        <w:t>HDLC</w:t>
      </w:r>
      <w:r>
        <w:rPr>
          <w:highlight w:val="yellow"/>
        </w:rPr>
        <w:t>协议封装</w:t>
      </w:r>
      <w:proofErr w:type="gramStart"/>
      <w:r>
        <w:rPr>
          <w:highlight w:val="yellow"/>
        </w:rPr>
        <w:t>透传业务</w:t>
      </w:r>
      <w:proofErr w:type="gramEnd"/>
      <w:r>
        <w:rPr>
          <w:highlight w:val="yellow"/>
        </w:rPr>
        <w:t>数据</w:t>
      </w:r>
      <w:r>
        <w:t>。</w:t>
      </w:r>
    </w:p>
    <w:p w14:paraId="7B8FF60C" w14:textId="77777777" w:rsidR="00870A08" w:rsidRDefault="003A5418">
      <w:pPr>
        <w:pStyle w:val="13"/>
        <w:ind w:firstLine="420"/>
        <w:rPr>
          <w:color w:val="333333"/>
        </w:rPr>
      </w:pPr>
      <w:r>
        <w:rPr>
          <w:rFonts w:hint="eastAsia"/>
          <w:highlight w:val="yellow"/>
        </w:rPr>
        <w:t>PPP</w:t>
      </w:r>
      <w:r>
        <w:rPr>
          <w:rFonts w:hint="eastAsia"/>
          <w:highlight w:val="yellow"/>
        </w:rPr>
        <w:t>（</w:t>
      </w:r>
      <w:r>
        <w:rPr>
          <w:rFonts w:hint="eastAsia"/>
          <w:highlight w:val="yellow"/>
        </w:rPr>
        <w:t>Point-to-Point Protocol</w:t>
      </w:r>
      <w:r>
        <w:rPr>
          <w:rFonts w:hint="eastAsia"/>
          <w:highlight w:val="yellow"/>
        </w:rPr>
        <w:t>）协议是一种数据链路层协议</w:t>
      </w:r>
      <w:r>
        <w:rPr>
          <w:rFonts w:hint="eastAsia"/>
        </w:rPr>
        <w:t>，主要用来在全双工的同异步链路上进行点到点之间的数据传输。</w:t>
      </w:r>
      <w:r>
        <w:rPr>
          <w:rFonts w:hint="eastAsia"/>
        </w:rPr>
        <w:t>PPP</w:t>
      </w:r>
      <w:r>
        <w:rPr>
          <w:rFonts w:hint="eastAsia"/>
        </w:rPr>
        <w:t>最初是设计为两个对等节点之间的</w:t>
      </w:r>
      <w:r>
        <w:rPr>
          <w:rFonts w:hint="eastAsia"/>
        </w:rPr>
        <w:t>IP</w:t>
      </w:r>
      <w:r>
        <w:rPr>
          <w:rFonts w:hint="eastAsia"/>
        </w:rPr>
        <w:t>流量提供一种封装协议，是在串行线</w:t>
      </w:r>
      <w:r>
        <w:rPr>
          <w:rFonts w:hint="eastAsia"/>
        </w:rPr>
        <w:t>IP</w:t>
      </w:r>
      <w:r>
        <w:rPr>
          <w:rFonts w:hint="eastAsia"/>
        </w:rPr>
        <w:t>协议</w:t>
      </w:r>
      <w:r>
        <w:rPr>
          <w:rFonts w:hint="eastAsia"/>
        </w:rPr>
        <w:t>SLIP</w:t>
      </w:r>
      <w:r>
        <w:rPr>
          <w:rFonts w:hint="eastAsia"/>
        </w:rPr>
        <w:t>（</w:t>
      </w:r>
      <w:r>
        <w:rPr>
          <w:rFonts w:hint="eastAsia"/>
        </w:rPr>
        <w:t>Serial Line IP</w:t>
      </w:r>
      <w:r>
        <w:rPr>
          <w:rFonts w:hint="eastAsia"/>
        </w:rPr>
        <w:t>）的基础上发展而来的。由于</w:t>
      </w:r>
      <w:r>
        <w:rPr>
          <w:rFonts w:hint="eastAsia"/>
        </w:rPr>
        <w:t>SLIP</w:t>
      </w:r>
      <w:r>
        <w:rPr>
          <w:rFonts w:hint="eastAsia"/>
        </w:rPr>
        <w:t>协议只支持异步传输方式，无协商过程，只能承载</w:t>
      </w:r>
      <w:r>
        <w:rPr>
          <w:rFonts w:hint="eastAsia"/>
        </w:rPr>
        <w:t>IP</w:t>
      </w:r>
      <w:r>
        <w:rPr>
          <w:rFonts w:hint="eastAsia"/>
        </w:rPr>
        <w:t>一种网络报文等问题，在发展过程中，逐步被</w:t>
      </w:r>
      <w:r>
        <w:rPr>
          <w:rFonts w:hint="eastAsia"/>
        </w:rPr>
        <w:t>PPP</w:t>
      </w:r>
      <w:r>
        <w:rPr>
          <w:rFonts w:hint="eastAsia"/>
        </w:rPr>
        <w:t>协议所替代。</w:t>
      </w:r>
      <w:r>
        <w:rPr>
          <w:rFonts w:hint="eastAsia"/>
        </w:rPr>
        <w:t>PPP</w:t>
      </w:r>
      <w:r>
        <w:rPr>
          <w:rFonts w:hint="eastAsia"/>
        </w:rPr>
        <w:t>与</w:t>
      </w:r>
      <w:r>
        <w:rPr>
          <w:rFonts w:hint="eastAsia"/>
        </w:rPr>
        <w:t>HDLC</w:t>
      </w:r>
      <w:r>
        <w:rPr>
          <w:rFonts w:hint="eastAsia"/>
        </w:rPr>
        <w:t>的主要区别是</w:t>
      </w:r>
      <w:r>
        <w:rPr>
          <w:rFonts w:hint="eastAsia"/>
          <w:highlight w:val="yellow"/>
        </w:rPr>
        <w:t>HDLC</w:t>
      </w:r>
      <w:r>
        <w:rPr>
          <w:rFonts w:hint="eastAsia"/>
          <w:highlight w:val="yellow"/>
        </w:rPr>
        <w:t>是</w:t>
      </w:r>
      <w:proofErr w:type="gramStart"/>
      <w:r>
        <w:rPr>
          <w:rFonts w:hint="eastAsia"/>
          <w:highlight w:val="yellow"/>
        </w:rPr>
        <w:t>面向位</w:t>
      </w:r>
      <w:proofErr w:type="gramEnd"/>
      <w:r>
        <w:rPr>
          <w:rFonts w:hint="eastAsia"/>
          <w:highlight w:val="yellow"/>
        </w:rPr>
        <w:t>的</w:t>
      </w:r>
      <w:r>
        <w:rPr>
          <w:rFonts w:hint="eastAsia"/>
        </w:rPr>
        <w:t>，而</w:t>
      </w:r>
      <w:r>
        <w:rPr>
          <w:rFonts w:hint="eastAsia"/>
        </w:rPr>
        <w:t>PPP</w:t>
      </w:r>
      <w:r>
        <w:rPr>
          <w:rFonts w:hint="eastAsia"/>
          <w:highlight w:val="yellow"/>
        </w:rPr>
        <w:t>是面向字节的</w:t>
      </w:r>
      <w:r>
        <w:rPr>
          <w:rFonts w:hint="eastAsia"/>
        </w:rPr>
        <w:t>。</w:t>
      </w:r>
      <w:r>
        <w:rPr>
          <w:rFonts w:hint="eastAsia"/>
        </w:rPr>
        <w:t>PPP</w:t>
      </w:r>
      <w:r>
        <w:rPr>
          <w:rFonts w:hint="eastAsia"/>
        </w:rPr>
        <w:t>是</w:t>
      </w:r>
      <w:r>
        <w:rPr>
          <w:rFonts w:hint="eastAsia"/>
          <w:highlight w:val="yellow"/>
        </w:rPr>
        <w:t>一种多协议成帧机制</w:t>
      </w:r>
      <w:r>
        <w:rPr>
          <w:rFonts w:hint="eastAsia"/>
        </w:rPr>
        <w:t>，适用于调制解调器。</w:t>
      </w:r>
    </w:p>
    <w:p w14:paraId="5CDF21F2" w14:textId="77777777" w:rsidR="00870A08" w:rsidRDefault="003A5418">
      <w:pPr>
        <w:pStyle w:val="13"/>
        <w:ind w:firstLine="420"/>
      </w:pPr>
      <w:r>
        <w:rPr>
          <w:rFonts w:hint="eastAsia"/>
        </w:rPr>
        <w:t>串行链路是指信息的各位数据被逐位按顺序传送的线路，适用于远距离通信，但速度较慢，与之相对的是并行链路，能够在同一时刻传送一个</w:t>
      </w:r>
      <w:r>
        <w:rPr>
          <w:rFonts w:hint="eastAsia"/>
        </w:rPr>
        <w:t>8</w:t>
      </w:r>
      <w:r>
        <w:rPr>
          <w:rFonts w:hint="eastAsia"/>
        </w:rPr>
        <w:t>位数据。同步和</w:t>
      </w:r>
      <w:proofErr w:type="gramStart"/>
      <w:r>
        <w:rPr>
          <w:rFonts w:hint="eastAsia"/>
        </w:rPr>
        <w:t>异步是</w:t>
      </w:r>
      <w:proofErr w:type="gramEnd"/>
      <w:r>
        <w:rPr>
          <w:rFonts w:hint="eastAsia"/>
        </w:rPr>
        <w:t>广域网的串行链路的两种传输模式，同步模式要求通信双方以相同的时钟频率进行，通过共享单个时钟或定时脉冲源保证发送方和接收方的准确同步，效率较高；异步模式不要求双方同步，收发方可以采用各自的时钟源，双方遵循异步的通信协议，以字符为数据传输单位，发送方传送字符的时间间隔不确定，发送效率比同步模式低。</w:t>
      </w:r>
    </w:p>
    <w:p w14:paraId="772616DB" w14:textId="77777777" w:rsidR="00870A08" w:rsidRDefault="003A5418">
      <w:pPr>
        <w:pStyle w:val="10"/>
      </w:pPr>
      <w:r>
        <w:rPr>
          <w:rFonts w:hint="eastAsia"/>
        </w:rPr>
        <w:t>实验目的</w:t>
      </w:r>
    </w:p>
    <w:p w14:paraId="0B47B683" w14:textId="77777777" w:rsidR="00870A08" w:rsidRDefault="003A5418">
      <w:pPr>
        <w:pStyle w:val="12"/>
        <w:numPr>
          <w:ilvl w:val="1"/>
          <w:numId w:val="5"/>
        </w:numPr>
        <w:ind w:firstLineChars="0"/>
        <w:jc w:val="left"/>
      </w:pPr>
      <w:r>
        <w:rPr>
          <w:rFonts w:hint="eastAsia"/>
        </w:rPr>
        <w:t>掌握</w:t>
      </w:r>
      <w:r>
        <w:rPr>
          <w:rFonts w:hint="eastAsia"/>
        </w:rPr>
        <w:t>PPP</w:t>
      </w:r>
      <w:r>
        <w:rPr>
          <w:rFonts w:hint="eastAsia"/>
        </w:rPr>
        <w:t>的基本配置</w:t>
      </w:r>
    </w:p>
    <w:p w14:paraId="5931893E" w14:textId="77777777" w:rsidR="00870A08" w:rsidRDefault="003A5418">
      <w:pPr>
        <w:pStyle w:val="12"/>
        <w:numPr>
          <w:ilvl w:val="1"/>
          <w:numId w:val="5"/>
        </w:numPr>
        <w:ind w:firstLineChars="0"/>
        <w:jc w:val="left"/>
      </w:pPr>
      <w:r>
        <w:rPr>
          <w:rFonts w:hint="eastAsia"/>
        </w:rPr>
        <w:t>掌握</w:t>
      </w:r>
      <w:r>
        <w:rPr>
          <w:rFonts w:hint="eastAsia"/>
        </w:rPr>
        <w:t>HDLC</w:t>
      </w:r>
      <w:r>
        <w:rPr>
          <w:rFonts w:hint="eastAsia"/>
        </w:rPr>
        <w:t>的基本配置</w:t>
      </w:r>
    </w:p>
    <w:p w14:paraId="5C6AFE91" w14:textId="77777777" w:rsidR="00870A08" w:rsidRDefault="003A5418">
      <w:pPr>
        <w:pStyle w:val="12"/>
        <w:numPr>
          <w:ilvl w:val="1"/>
          <w:numId w:val="5"/>
        </w:numPr>
        <w:ind w:firstLineChars="0"/>
        <w:jc w:val="left"/>
      </w:pPr>
      <w:r>
        <w:rPr>
          <w:rFonts w:hint="eastAsia"/>
        </w:rPr>
        <w:t>理解</w:t>
      </w:r>
      <w:r>
        <w:rPr>
          <w:rFonts w:hint="eastAsia"/>
        </w:rPr>
        <w:t>PPP</w:t>
      </w:r>
      <w:r>
        <w:rPr>
          <w:rFonts w:hint="eastAsia"/>
        </w:rPr>
        <w:t>与</w:t>
      </w:r>
      <w:r>
        <w:rPr>
          <w:rFonts w:hint="eastAsia"/>
        </w:rPr>
        <w:t>HDLC</w:t>
      </w:r>
      <w:r>
        <w:rPr>
          <w:rFonts w:hint="eastAsia"/>
        </w:rPr>
        <w:t>的异同</w:t>
      </w:r>
    </w:p>
    <w:p w14:paraId="0FB4E1DC" w14:textId="77777777" w:rsidR="00870A08" w:rsidRDefault="003A5418">
      <w:pPr>
        <w:pStyle w:val="10"/>
      </w:pPr>
      <w:r>
        <w:rPr>
          <w:rFonts w:hint="eastAsia"/>
        </w:rPr>
        <w:lastRenderedPageBreak/>
        <w:t>实验内容</w:t>
      </w:r>
    </w:p>
    <w:p w14:paraId="29497EF4" w14:textId="77777777" w:rsidR="00870A08" w:rsidRDefault="003A5418">
      <w:pPr>
        <w:ind w:firstLine="420"/>
      </w:pPr>
      <w:r>
        <w:rPr>
          <w:rFonts w:hint="eastAsia"/>
        </w:rPr>
        <w:t>本实验模拟企业网络场景，某公司有开发部门</w:t>
      </w:r>
      <w:r>
        <w:rPr>
          <w:rFonts w:hint="eastAsia"/>
        </w:rPr>
        <w:t>PC-1</w:t>
      </w:r>
      <w:r>
        <w:rPr>
          <w:rFonts w:hint="eastAsia"/>
        </w:rPr>
        <w:t>，通过部门路由器</w:t>
      </w:r>
      <w:r>
        <w:rPr>
          <w:rFonts w:hint="eastAsia"/>
        </w:rPr>
        <w:t>R2</w:t>
      </w:r>
      <w:r>
        <w:rPr>
          <w:rFonts w:hint="eastAsia"/>
        </w:rPr>
        <w:t>连接到公司出口网关</w:t>
      </w:r>
      <w:r>
        <w:rPr>
          <w:rFonts w:hint="eastAsia"/>
        </w:rPr>
        <w:t>R1</w:t>
      </w:r>
      <w:r>
        <w:rPr>
          <w:rFonts w:hint="eastAsia"/>
        </w:rPr>
        <w:t>；有市场部门</w:t>
      </w:r>
      <w:r>
        <w:rPr>
          <w:rFonts w:hint="eastAsia"/>
        </w:rPr>
        <w:t>PC-2</w:t>
      </w:r>
      <w:r>
        <w:rPr>
          <w:rFonts w:hint="eastAsia"/>
        </w:rPr>
        <w:t>，直连到公司出口网关；有</w:t>
      </w:r>
      <w:r>
        <w:rPr>
          <w:rFonts w:hint="eastAsia"/>
        </w:rPr>
        <w:t>IT</w:t>
      </w:r>
      <w:r>
        <w:rPr>
          <w:rFonts w:hint="eastAsia"/>
        </w:rPr>
        <w:t>部门</w:t>
      </w:r>
      <w:r>
        <w:rPr>
          <w:rFonts w:hint="eastAsia"/>
        </w:rPr>
        <w:t>PC-3</w:t>
      </w:r>
      <w:r>
        <w:rPr>
          <w:rFonts w:hint="eastAsia"/>
        </w:rPr>
        <w:t>，通过部门路由器</w:t>
      </w:r>
      <w:r>
        <w:rPr>
          <w:rFonts w:hint="eastAsia"/>
        </w:rPr>
        <w:t>R3</w:t>
      </w:r>
      <w:r>
        <w:rPr>
          <w:rFonts w:hint="eastAsia"/>
        </w:rPr>
        <w:t>连接到公司出口网关。</w:t>
      </w:r>
      <w:r>
        <w:rPr>
          <w:rFonts w:hint="eastAsia"/>
        </w:rPr>
        <w:t>R2</w:t>
      </w:r>
      <w:r>
        <w:rPr>
          <w:rFonts w:hint="eastAsia"/>
        </w:rPr>
        <w:t>与</w:t>
      </w:r>
      <w:r>
        <w:rPr>
          <w:rFonts w:hint="eastAsia"/>
        </w:rPr>
        <w:t>R1</w:t>
      </w:r>
      <w:r>
        <w:rPr>
          <w:rFonts w:hint="eastAsia"/>
        </w:rPr>
        <w:t>之间链路为串行链路，封装</w:t>
      </w:r>
      <w:r>
        <w:rPr>
          <w:rFonts w:hint="eastAsia"/>
        </w:rPr>
        <w:t>PPP</w:t>
      </w:r>
      <w:r>
        <w:rPr>
          <w:rFonts w:hint="eastAsia"/>
        </w:rPr>
        <w:t>协议，</w:t>
      </w:r>
      <w:r>
        <w:rPr>
          <w:rFonts w:hint="eastAsia"/>
        </w:rPr>
        <w:t>R3</w:t>
      </w:r>
      <w:r>
        <w:rPr>
          <w:rFonts w:hint="eastAsia"/>
        </w:rPr>
        <w:t>与</w:t>
      </w:r>
      <w:r>
        <w:rPr>
          <w:rFonts w:hint="eastAsia"/>
        </w:rPr>
        <w:t>R1</w:t>
      </w:r>
      <w:r>
        <w:rPr>
          <w:rFonts w:hint="eastAsia"/>
        </w:rPr>
        <w:t>之间链路为串行链路，封装</w:t>
      </w:r>
      <w:r>
        <w:rPr>
          <w:rFonts w:hint="eastAsia"/>
        </w:rPr>
        <w:t>HDLC</w:t>
      </w:r>
      <w:r>
        <w:rPr>
          <w:rFonts w:hint="eastAsia"/>
        </w:rPr>
        <w:t>协议，</w:t>
      </w:r>
      <w:r>
        <w:rPr>
          <w:rFonts w:hint="eastAsia"/>
        </w:rPr>
        <w:t>R2</w:t>
      </w:r>
      <w:r>
        <w:rPr>
          <w:rFonts w:hint="eastAsia"/>
        </w:rPr>
        <w:t>与</w:t>
      </w:r>
      <w:r>
        <w:rPr>
          <w:rFonts w:hint="eastAsia"/>
        </w:rPr>
        <w:t>R3</w:t>
      </w:r>
      <w:r>
        <w:rPr>
          <w:rFonts w:hint="eastAsia"/>
        </w:rPr>
        <w:t>分别设置默认路由指向</w:t>
      </w:r>
      <w:r>
        <w:rPr>
          <w:rFonts w:hint="eastAsia"/>
        </w:rPr>
        <w:t>R1</w:t>
      </w:r>
      <w:r>
        <w:rPr>
          <w:rFonts w:hint="eastAsia"/>
        </w:rPr>
        <w:t>，使各部门之间能互相访问。</w:t>
      </w:r>
    </w:p>
    <w:p w14:paraId="03981BCE" w14:textId="77777777" w:rsidR="00870A08" w:rsidRDefault="003A5418">
      <w:pPr>
        <w:pStyle w:val="10"/>
      </w:pPr>
      <w:r>
        <w:rPr>
          <w:rFonts w:hint="eastAsia"/>
        </w:rPr>
        <w:t>实验拓扑</w:t>
      </w:r>
    </w:p>
    <w:p w14:paraId="7D6F540C" w14:textId="77777777" w:rsidR="00870A08" w:rsidRDefault="003A5418">
      <w:pPr>
        <w:pStyle w:val="aff6"/>
        <w:jc w:val="center"/>
      </w:pPr>
      <w:r>
        <w:rPr>
          <w:noProof/>
          <w:lang w:val="en-GB"/>
        </w:rPr>
        <w:drawing>
          <wp:inline distT="0" distB="0" distL="0" distR="0" wp14:anchorId="61023962" wp14:editId="2D604A6E">
            <wp:extent cx="4438650" cy="2838450"/>
            <wp:effectExtent l="19050" t="0" r="0" b="0"/>
            <wp:docPr id="517" name="图片 516"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6" descr="捕获.PNG"/>
                    <pic:cNvPicPr>
                      <a:picLocks noChangeAspect="1"/>
                    </pic:cNvPicPr>
                  </pic:nvPicPr>
                  <pic:blipFill>
                    <a:blip r:embed="rId170" cstate="print">
                      <a:grayscl/>
                    </a:blip>
                    <a:stretch>
                      <a:fillRect/>
                    </a:stretch>
                  </pic:blipFill>
                  <pic:spPr>
                    <a:xfrm>
                      <a:off x="0" y="0"/>
                      <a:ext cx="4439270" cy="2838846"/>
                    </a:xfrm>
                    <a:prstGeom prst="rect">
                      <a:avLst/>
                    </a:prstGeom>
                  </pic:spPr>
                </pic:pic>
              </a:graphicData>
            </a:graphic>
          </wp:inline>
        </w:drawing>
      </w:r>
    </w:p>
    <w:p w14:paraId="32F842A0" w14:textId="77777777" w:rsidR="00870A08" w:rsidRDefault="003A5418">
      <w:pPr>
        <w:pStyle w:val="aff6"/>
        <w:jc w:val="center"/>
      </w:pPr>
      <w:r>
        <w:rPr>
          <w:rFonts w:hint="eastAsia"/>
        </w:rPr>
        <w:t>图</w:t>
      </w:r>
      <w:r>
        <w:rPr>
          <w:rFonts w:hint="eastAsia"/>
        </w:rPr>
        <w:t>11-1 WAN</w:t>
      </w:r>
      <w:r>
        <w:rPr>
          <w:rFonts w:hint="eastAsia"/>
        </w:rPr>
        <w:t>接入拓扑图</w:t>
      </w:r>
    </w:p>
    <w:p w14:paraId="7920CE1C"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7628A5E0" w14:textId="77777777">
        <w:trPr>
          <w:trHeight w:val="471"/>
          <w:jc w:val="center"/>
        </w:trPr>
        <w:tc>
          <w:tcPr>
            <w:tcW w:w="1594" w:type="dxa"/>
            <w:vAlign w:val="center"/>
          </w:tcPr>
          <w:p w14:paraId="7A900E24" w14:textId="77777777" w:rsidR="00870A08" w:rsidRDefault="003A5418">
            <w:pPr>
              <w:spacing w:line="240" w:lineRule="auto"/>
              <w:ind w:firstLineChars="0" w:firstLine="0"/>
              <w:jc w:val="center"/>
            </w:pPr>
            <w:r>
              <w:rPr>
                <w:rFonts w:hint="eastAsia"/>
              </w:rPr>
              <w:t>设备</w:t>
            </w:r>
          </w:p>
        </w:tc>
        <w:tc>
          <w:tcPr>
            <w:tcW w:w="1706" w:type="dxa"/>
            <w:vAlign w:val="center"/>
          </w:tcPr>
          <w:p w14:paraId="037B7298" w14:textId="77777777" w:rsidR="00870A08" w:rsidRDefault="003A5418">
            <w:pPr>
              <w:spacing w:line="240" w:lineRule="auto"/>
              <w:ind w:firstLineChars="0" w:firstLine="0"/>
              <w:jc w:val="center"/>
            </w:pPr>
            <w:r>
              <w:rPr>
                <w:rFonts w:hint="eastAsia"/>
              </w:rPr>
              <w:t>接口</w:t>
            </w:r>
          </w:p>
        </w:tc>
        <w:tc>
          <w:tcPr>
            <w:tcW w:w="1882" w:type="dxa"/>
            <w:vAlign w:val="center"/>
          </w:tcPr>
          <w:p w14:paraId="31E7D9E8"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269F64F6" w14:textId="77777777" w:rsidR="00870A08" w:rsidRDefault="003A5418">
            <w:pPr>
              <w:spacing w:line="240" w:lineRule="auto"/>
              <w:ind w:firstLineChars="0" w:firstLine="0"/>
              <w:jc w:val="center"/>
            </w:pPr>
            <w:r>
              <w:rPr>
                <w:rFonts w:hint="eastAsia"/>
              </w:rPr>
              <w:t>子网掩码</w:t>
            </w:r>
          </w:p>
        </w:tc>
        <w:tc>
          <w:tcPr>
            <w:tcW w:w="1458" w:type="dxa"/>
            <w:vAlign w:val="center"/>
          </w:tcPr>
          <w:p w14:paraId="4BF0F660" w14:textId="77777777" w:rsidR="00870A08" w:rsidRDefault="003A5418">
            <w:pPr>
              <w:spacing w:line="240" w:lineRule="auto"/>
              <w:ind w:firstLineChars="0" w:firstLine="0"/>
              <w:jc w:val="center"/>
            </w:pPr>
            <w:r>
              <w:rPr>
                <w:rFonts w:hint="eastAsia"/>
              </w:rPr>
              <w:t>默认网关</w:t>
            </w:r>
          </w:p>
        </w:tc>
      </w:tr>
      <w:tr w:rsidR="00870A08" w14:paraId="12468281" w14:textId="77777777">
        <w:trPr>
          <w:jc w:val="center"/>
        </w:trPr>
        <w:tc>
          <w:tcPr>
            <w:tcW w:w="1594" w:type="dxa"/>
            <w:vMerge w:val="restart"/>
            <w:vAlign w:val="center"/>
          </w:tcPr>
          <w:p w14:paraId="10707CE3" w14:textId="77777777" w:rsidR="00870A08" w:rsidRDefault="003A5418">
            <w:pPr>
              <w:spacing w:line="240" w:lineRule="auto"/>
              <w:ind w:firstLineChars="0" w:firstLine="0"/>
              <w:jc w:val="center"/>
            </w:pPr>
            <w:r>
              <w:rPr>
                <w:rFonts w:hint="eastAsia"/>
              </w:rPr>
              <w:t>R1(AR1220)</w:t>
            </w:r>
          </w:p>
        </w:tc>
        <w:tc>
          <w:tcPr>
            <w:tcW w:w="1706" w:type="dxa"/>
            <w:vAlign w:val="center"/>
          </w:tcPr>
          <w:p w14:paraId="4673C357" w14:textId="77777777" w:rsidR="00870A08" w:rsidRDefault="003A5418">
            <w:pPr>
              <w:spacing w:line="240" w:lineRule="auto"/>
              <w:ind w:firstLineChars="0" w:firstLine="0"/>
              <w:jc w:val="center"/>
            </w:pPr>
            <w:r>
              <w:rPr>
                <w:rFonts w:hint="eastAsia"/>
              </w:rPr>
              <w:t>Serial 1/0/1</w:t>
            </w:r>
          </w:p>
        </w:tc>
        <w:tc>
          <w:tcPr>
            <w:tcW w:w="1882" w:type="dxa"/>
            <w:vAlign w:val="center"/>
          </w:tcPr>
          <w:p w14:paraId="6219C741" w14:textId="77777777" w:rsidR="00870A08" w:rsidRDefault="003A5418">
            <w:pPr>
              <w:spacing w:line="240" w:lineRule="auto"/>
              <w:ind w:firstLineChars="0" w:firstLine="0"/>
              <w:jc w:val="center"/>
            </w:pPr>
            <w:r>
              <w:rPr>
                <w:rFonts w:hint="eastAsia"/>
              </w:rPr>
              <w:t>192.168.2.2</w:t>
            </w:r>
          </w:p>
        </w:tc>
        <w:tc>
          <w:tcPr>
            <w:tcW w:w="1882" w:type="dxa"/>
            <w:vAlign w:val="center"/>
          </w:tcPr>
          <w:p w14:paraId="11FE02F9" w14:textId="77777777" w:rsidR="00870A08" w:rsidRDefault="003A5418">
            <w:pPr>
              <w:spacing w:line="240" w:lineRule="auto"/>
              <w:ind w:firstLineChars="0" w:firstLine="0"/>
              <w:jc w:val="center"/>
            </w:pPr>
            <w:r>
              <w:rPr>
                <w:rFonts w:hint="eastAsia"/>
              </w:rPr>
              <w:t>255.255.255.0</w:t>
            </w:r>
          </w:p>
        </w:tc>
        <w:tc>
          <w:tcPr>
            <w:tcW w:w="1458" w:type="dxa"/>
            <w:vAlign w:val="center"/>
          </w:tcPr>
          <w:p w14:paraId="58C4D5AF" w14:textId="77777777" w:rsidR="00870A08" w:rsidRDefault="003A5418">
            <w:pPr>
              <w:spacing w:line="240" w:lineRule="auto"/>
              <w:ind w:firstLineChars="0" w:firstLine="0"/>
              <w:jc w:val="center"/>
            </w:pPr>
            <w:r>
              <w:rPr>
                <w:rFonts w:hint="eastAsia"/>
              </w:rPr>
              <w:t>N/A</w:t>
            </w:r>
          </w:p>
        </w:tc>
      </w:tr>
      <w:tr w:rsidR="00870A08" w14:paraId="0999A3CA" w14:textId="77777777">
        <w:trPr>
          <w:jc w:val="center"/>
        </w:trPr>
        <w:tc>
          <w:tcPr>
            <w:tcW w:w="1594" w:type="dxa"/>
            <w:vMerge/>
            <w:vAlign w:val="center"/>
          </w:tcPr>
          <w:p w14:paraId="36093FDE" w14:textId="77777777" w:rsidR="00870A08" w:rsidRDefault="00870A08">
            <w:pPr>
              <w:spacing w:line="240" w:lineRule="auto"/>
              <w:ind w:firstLineChars="0" w:firstLine="0"/>
              <w:jc w:val="center"/>
            </w:pPr>
          </w:p>
        </w:tc>
        <w:tc>
          <w:tcPr>
            <w:tcW w:w="1706" w:type="dxa"/>
            <w:vAlign w:val="center"/>
          </w:tcPr>
          <w:p w14:paraId="1BE3F98C" w14:textId="77777777" w:rsidR="00870A08" w:rsidRDefault="003A5418">
            <w:pPr>
              <w:spacing w:line="240" w:lineRule="auto"/>
              <w:ind w:firstLineChars="0" w:firstLine="0"/>
              <w:jc w:val="center"/>
            </w:pPr>
            <w:r>
              <w:rPr>
                <w:rFonts w:hint="eastAsia"/>
              </w:rPr>
              <w:t>Serial 1/0/0</w:t>
            </w:r>
          </w:p>
        </w:tc>
        <w:tc>
          <w:tcPr>
            <w:tcW w:w="1882" w:type="dxa"/>
            <w:vAlign w:val="center"/>
          </w:tcPr>
          <w:p w14:paraId="13E937CB" w14:textId="77777777" w:rsidR="00870A08" w:rsidRDefault="003A5418">
            <w:pPr>
              <w:spacing w:line="240" w:lineRule="auto"/>
              <w:ind w:firstLineChars="0" w:firstLine="0"/>
              <w:jc w:val="center"/>
            </w:pPr>
            <w:r>
              <w:rPr>
                <w:rFonts w:hint="eastAsia"/>
              </w:rPr>
              <w:t>192.168.1.2</w:t>
            </w:r>
          </w:p>
        </w:tc>
        <w:tc>
          <w:tcPr>
            <w:tcW w:w="1882" w:type="dxa"/>
            <w:vAlign w:val="center"/>
          </w:tcPr>
          <w:p w14:paraId="750E289B" w14:textId="77777777" w:rsidR="00870A08" w:rsidRDefault="003A5418">
            <w:pPr>
              <w:spacing w:line="240" w:lineRule="auto"/>
              <w:ind w:firstLineChars="0" w:firstLine="0"/>
              <w:jc w:val="center"/>
            </w:pPr>
            <w:r>
              <w:rPr>
                <w:rFonts w:hint="eastAsia"/>
              </w:rPr>
              <w:t>255.255.255.0</w:t>
            </w:r>
          </w:p>
        </w:tc>
        <w:tc>
          <w:tcPr>
            <w:tcW w:w="1458" w:type="dxa"/>
            <w:vAlign w:val="center"/>
          </w:tcPr>
          <w:p w14:paraId="3B38B58D" w14:textId="77777777" w:rsidR="00870A08" w:rsidRDefault="003A5418">
            <w:pPr>
              <w:spacing w:line="240" w:lineRule="auto"/>
              <w:ind w:firstLineChars="0" w:firstLine="0"/>
              <w:jc w:val="center"/>
            </w:pPr>
            <w:r>
              <w:rPr>
                <w:rFonts w:hint="eastAsia"/>
              </w:rPr>
              <w:t>N/A</w:t>
            </w:r>
          </w:p>
        </w:tc>
      </w:tr>
      <w:tr w:rsidR="00870A08" w14:paraId="32B033EA" w14:textId="77777777">
        <w:trPr>
          <w:jc w:val="center"/>
        </w:trPr>
        <w:tc>
          <w:tcPr>
            <w:tcW w:w="1594" w:type="dxa"/>
            <w:vMerge/>
            <w:vAlign w:val="center"/>
          </w:tcPr>
          <w:p w14:paraId="662D2D62" w14:textId="77777777" w:rsidR="00870A08" w:rsidRDefault="00870A08">
            <w:pPr>
              <w:spacing w:line="240" w:lineRule="auto"/>
              <w:ind w:firstLineChars="0" w:firstLine="0"/>
              <w:jc w:val="center"/>
            </w:pPr>
          </w:p>
        </w:tc>
        <w:tc>
          <w:tcPr>
            <w:tcW w:w="1706" w:type="dxa"/>
            <w:vAlign w:val="center"/>
          </w:tcPr>
          <w:p w14:paraId="6E3300DC" w14:textId="77777777" w:rsidR="00870A08" w:rsidRDefault="003A5418">
            <w:pPr>
              <w:spacing w:line="240" w:lineRule="auto"/>
              <w:ind w:firstLineChars="0" w:firstLine="0"/>
              <w:jc w:val="center"/>
            </w:pPr>
            <w:r>
              <w:rPr>
                <w:rFonts w:hint="eastAsia"/>
              </w:rPr>
              <w:t>Ethernet 2/0/1</w:t>
            </w:r>
          </w:p>
        </w:tc>
        <w:tc>
          <w:tcPr>
            <w:tcW w:w="1882" w:type="dxa"/>
            <w:vAlign w:val="center"/>
          </w:tcPr>
          <w:p w14:paraId="35B4E638" w14:textId="77777777" w:rsidR="00870A08" w:rsidRDefault="003A5418">
            <w:pPr>
              <w:spacing w:line="240" w:lineRule="auto"/>
              <w:ind w:firstLineChars="0" w:firstLine="0"/>
              <w:jc w:val="center"/>
            </w:pPr>
            <w:r>
              <w:rPr>
                <w:rFonts w:hint="eastAsia"/>
              </w:rPr>
              <w:t>172.16.2.254</w:t>
            </w:r>
          </w:p>
        </w:tc>
        <w:tc>
          <w:tcPr>
            <w:tcW w:w="1882" w:type="dxa"/>
            <w:vAlign w:val="center"/>
          </w:tcPr>
          <w:p w14:paraId="77F0B434" w14:textId="77777777" w:rsidR="00870A08" w:rsidRDefault="003A5418">
            <w:pPr>
              <w:spacing w:line="240" w:lineRule="auto"/>
              <w:ind w:firstLineChars="0" w:firstLine="0"/>
              <w:jc w:val="center"/>
            </w:pPr>
            <w:r>
              <w:rPr>
                <w:rFonts w:hint="eastAsia"/>
              </w:rPr>
              <w:t>255.255.255.0</w:t>
            </w:r>
          </w:p>
        </w:tc>
        <w:tc>
          <w:tcPr>
            <w:tcW w:w="1458" w:type="dxa"/>
            <w:vAlign w:val="center"/>
          </w:tcPr>
          <w:p w14:paraId="683E2221" w14:textId="77777777" w:rsidR="00870A08" w:rsidRDefault="003A5418">
            <w:pPr>
              <w:spacing w:line="240" w:lineRule="auto"/>
              <w:ind w:firstLineChars="0" w:firstLine="0"/>
              <w:jc w:val="center"/>
            </w:pPr>
            <w:r>
              <w:rPr>
                <w:rFonts w:hint="eastAsia"/>
              </w:rPr>
              <w:t>N/A</w:t>
            </w:r>
          </w:p>
        </w:tc>
      </w:tr>
      <w:tr w:rsidR="00870A08" w14:paraId="3826F6DC" w14:textId="77777777">
        <w:trPr>
          <w:jc w:val="center"/>
        </w:trPr>
        <w:tc>
          <w:tcPr>
            <w:tcW w:w="1594" w:type="dxa"/>
            <w:vMerge w:val="restart"/>
            <w:vAlign w:val="center"/>
          </w:tcPr>
          <w:p w14:paraId="2CC46F60" w14:textId="77777777" w:rsidR="00870A08" w:rsidRDefault="003A5418">
            <w:pPr>
              <w:spacing w:line="240" w:lineRule="auto"/>
              <w:ind w:firstLineChars="0" w:firstLine="0"/>
              <w:jc w:val="center"/>
            </w:pPr>
            <w:r>
              <w:rPr>
                <w:rFonts w:hint="eastAsia"/>
              </w:rPr>
              <w:t>R2(AR1220)</w:t>
            </w:r>
          </w:p>
        </w:tc>
        <w:tc>
          <w:tcPr>
            <w:tcW w:w="1706" w:type="dxa"/>
            <w:vAlign w:val="center"/>
          </w:tcPr>
          <w:p w14:paraId="06F187C7" w14:textId="77777777" w:rsidR="00870A08" w:rsidRDefault="003A5418">
            <w:pPr>
              <w:spacing w:line="240" w:lineRule="auto"/>
              <w:ind w:firstLineChars="0" w:firstLine="0"/>
              <w:jc w:val="center"/>
            </w:pPr>
            <w:r>
              <w:rPr>
                <w:rFonts w:hint="eastAsia"/>
              </w:rPr>
              <w:t>Serial 1/0/0</w:t>
            </w:r>
          </w:p>
        </w:tc>
        <w:tc>
          <w:tcPr>
            <w:tcW w:w="1882" w:type="dxa"/>
            <w:vAlign w:val="center"/>
          </w:tcPr>
          <w:p w14:paraId="7AF27EDC" w14:textId="77777777" w:rsidR="00870A08" w:rsidRDefault="003A5418">
            <w:pPr>
              <w:spacing w:line="240" w:lineRule="auto"/>
              <w:ind w:firstLineChars="0" w:firstLine="0"/>
              <w:jc w:val="center"/>
            </w:pPr>
            <w:r>
              <w:rPr>
                <w:rFonts w:hint="eastAsia"/>
              </w:rPr>
              <w:t>192.168.1.1</w:t>
            </w:r>
          </w:p>
        </w:tc>
        <w:tc>
          <w:tcPr>
            <w:tcW w:w="1882" w:type="dxa"/>
            <w:vAlign w:val="center"/>
          </w:tcPr>
          <w:p w14:paraId="43F9A626" w14:textId="77777777" w:rsidR="00870A08" w:rsidRDefault="003A5418">
            <w:pPr>
              <w:spacing w:line="240" w:lineRule="auto"/>
              <w:ind w:firstLineChars="0" w:firstLine="0"/>
              <w:jc w:val="center"/>
            </w:pPr>
            <w:r>
              <w:rPr>
                <w:rFonts w:hint="eastAsia"/>
              </w:rPr>
              <w:t>255.255.255.0</w:t>
            </w:r>
          </w:p>
        </w:tc>
        <w:tc>
          <w:tcPr>
            <w:tcW w:w="1458" w:type="dxa"/>
            <w:vAlign w:val="center"/>
          </w:tcPr>
          <w:p w14:paraId="5B67CCC1" w14:textId="77777777" w:rsidR="00870A08" w:rsidRDefault="003A5418">
            <w:pPr>
              <w:spacing w:line="240" w:lineRule="auto"/>
              <w:ind w:firstLineChars="0" w:firstLine="0"/>
              <w:jc w:val="center"/>
            </w:pPr>
            <w:r>
              <w:rPr>
                <w:rFonts w:hint="eastAsia"/>
              </w:rPr>
              <w:t>192.168.1.2</w:t>
            </w:r>
          </w:p>
        </w:tc>
      </w:tr>
      <w:tr w:rsidR="00870A08" w14:paraId="3696C43E" w14:textId="77777777">
        <w:trPr>
          <w:trHeight w:val="285"/>
          <w:jc w:val="center"/>
        </w:trPr>
        <w:tc>
          <w:tcPr>
            <w:tcW w:w="1594" w:type="dxa"/>
            <w:vMerge/>
            <w:vAlign w:val="center"/>
          </w:tcPr>
          <w:p w14:paraId="49D91B3B" w14:textId="77777777" w:rsidR="00870A08" w:rsidRDefault="00870A08">
            <w:pPr>
              <w:ind w:firstLineChars="0" w:firstLine="0"/>
              <w:jc w:val="center"/>
            </w:pPr>
          </w:p>
        </w:tc>
        <w:tc>
          <w:tcPr>
            <w:tcW w:w="1706" w:type="dxa"/>
            <w:vAlign w:val="center"/>
          </w:tcPr>
          <w:p w14:paraId="28F680F3" w14:textId="77777777" w:rsidR="00870A08" w:rsidRDefault="003A5418">
            <w:pPr>
              <w:spacing w:line="240" w:lineRule="auto"/>
              <w:ind w:firstLineChars="0" w:firstLine="0"/>
              <w:jc w:val="center"/>
            </w:pPr>
            <w:r>
              <w:rPr>
                <w:rFonts w:hint="eastAsia"/>
              </w:rPr>
              <w:t>Ethernet 2/0/1</w:t>
            </w:r>
          </w:p>
        </w:tc>
        <w:tc>
          <w:tcPr>
            <w:tcW w:w="1882" w:type="dxa"/>
            <w:vAlign w:val="center"/>
          </w:tcPr>
          <w:p w14:paraId="13BDADF1" w14:textId="77777777" w:rsidR="00870A08" w:rsidRDefault="003A5418">
            <w:pPr>
              <w:spacing w:line="240" w:lineRule="auto"/>
              <w:ind w:firstLineChars="0" w:firstLine="0"/>
              <w:jc w:val="center"/>
            </w:pPr>
            <w:r>
              <w:rPr>
                <w:rFonts w:hint="eastAsia"/>
              </w:rPr>
              <w:t>172.16.1.254</w:t>
            </w:r>
          </w:p>
        </w:tc>
        <w:tc>
          <w:tcPr>
            <w:tcW w:w="1882" w:type="dxa"/>
            <w:vAlign w:val="center"/>
          </w:tcPr>
          <w:p w14:paraId="6EC6AAD9" w14:textId="77777777" w:rsidR="00870A08" w:rsidRDefault="003A5418">
            <w:pPr>
              <w:spacing w:line="240" w:lineRule="auto"/>
              <w:ind w:firstLineChars="0" w:firstLine="0"/>
              <w:jc w:val="center"/>
            </w:pPr>
            <w:r>
              <w:rPr>
                <w:rFonts w:hint="eastAsia"/>
              </w:rPr>
              <w:t>255.255.255.0</w:t>
            </w:r>
          </w:p>
        </w:tc>
        <w:tc>
          <w:tcPr>
            <w:tcW w:w="1458" w:type="dxa"/>
            <w:vAlign w:val="center"/>
          </w:tcPr>
          <w:p w14:paraId="56953ECB" w14:textId="77777777" w:rsidR="00870A08" w:rsidRDefault="003A5418">
            <w:pPr>
              <w:spacing w:line="240" w:lineRule="auto"/>
              <w:ind w:firstLineChars="0" w:firstLine="0"/>
              <w:jc w:val="center"/>
            </w:pPr>
            <w:r>
              <w:rPr>
                <w:rFonts w:hint="eastAsia"/>
              </w:rPr>
              <w:t>192.168.1.2</w:t>
            </w:r>
          </w:p>
        </w:tc>
      </w:tr>
      <w:tr w:rsidR="00870A08" w14:paraId="34F33AC2" w14:textId="77777777">
        <w:trPr>
          <w:jc w:val="center"/>
        </w:trPr>
        <w:tc>
          <w:tcPr>
            <w:tcW w:w="1594" w:type="dxa"/>
            <w:vMerge w:val="restart"/>
            <w:vAlign w:val="center"/>
          </w:tcPr>
          <w:p w14:paraId="50F357D6" w14:textId="77777777" w:rsidR="00870A08" w:rsidRDefault="003A5418">
            <w:pPr>
              <w:spacing w:line="240" w:lineRule="auto"/>
              <w:ind w:firstLineChars="0" w:firstLine="0"/>
              <w:jc w:val="center"/>
            </w:pPr>
            <w:r>
              <w:rPr>
                <w:rFonts w:hint="eastAsia"/>
              </w:rPr>
              <w:t>R3(AR1220)</w:t>
            </w:r>
          </w:p>
        </w:tc>
        <w:tc>
          <w:tcPr>
            <w:tcW w:w="1706" w:type="dxa"/>
            <w:vAlign w:val="center"/>
          </w:tcPr>
          <w:p w14:paraId="227D9A5D" w14:textId="77777777" w:rsidR="00870A08" w:rsidRDefault="003A5418">
            <w:pPr>
              <w:spacing w:line="240" w:lineRule="auto"/>
              <w:ind w:firstLineChars="0" w:firstLine="0"/>
              <w:jc w:val="center"/>
            </w:pPr>
            <w:r>
              <w:rPr>
                <w:rFonts w:hint="eastAsia"/>
              </w:rPr>
              <w:t>Serial 1/0/1</w:t>
            </w:r>
          </w:p>
        </w:tc>
        <w:tc>
          <w:tcPr>
            <w:tcW w:w="1882" w:type="dxa"/>
            <w:vAlign w:val="center"/>
          </w:tcPr>
          <w:p w14:paraId="4797B1A9" w14:textId="77777777" w:rsidR="00870A08" w:rsidRDefault="003A5418">
            <w:pPr>
              <w:spacing w:line="240" w:lineRule="auto"/>
              <w:ind w:firstLineChars="0" w:firstLine="0"/>
              <w:jc w:val="center"/>
            </w:pPr>
            <w:r>
              <w:rPr>
                <w:rFonts w:hint="eastAsia"/>
              </w:rPr>
              <w:t>192.168.2.1</w:t>
            </w:r>
          </w:p>
        </w:tc>
        <w:tc>
          <w:tcPr>
            <w:tcW w:w="1882" w:type="dxa"/>
            <w:vAlign w:val="center"/>
          </w:tcPr>
          <w:p w14:paraId="21876C00" w14:textId="77777777" w:rsidR="00870A08" w:rsidRDefault="003A5418">
            <w:pPr>
              <w:spacing w:line="240" w:lineRule="auto"/>
              <w:ind w:firstLineChars="0" w:firstLine="0"/>
              <w:jc w:val="center"/>
            </w:pPr>
            <w:r>
              <w:rPr>
                <w:rFonts w:hint="eastAsia"/>
              </w:rPr>
              <w:t>255.255.255.0</w:t>
            </w:r>
          </w:p>
        </w:tc>
        <w:tc>
          <w:tcPr>
            <w:tcW w:w="1458" w:type="dxa"/>
            <w:vAlign w:val="center"/>
          </w:tcPr>
          <w:p w14:paraId="6346FA0A" w14:textId="77777777" w:rsidR="00870A08" w:rsidRDefault="003A5418">
            <w:pPr>
              <w:spacing w:line="240" w:lineRule="auto"/>
              <w:ind w:firstLineChars="0" w:firstLine="0"/>
              <w:jc w:val="center"/>
            </w:pPr>
            <w:r>
              <w:rPr>
                <w:rFonts w:hint="eastAsia"/>
              </w:rPr>
              <w:t>192.168.2.2</w:t>
            </w:r>
          </w:p>
        </w:tc>
      </w:tr>
      <w:tr w:rsidR="00870A08" w14:paraId="049706DA" w14:textId="77777777">
        <w:trPr>
          <w:jc w:val="center"/>
        </w:trPr>
        <w:tc>
          <w:tcPr>
            <w:tcW w:w="1594" w:type="dxa"/>
            <w:vMerge/>
            <w:vAlign w:val="center"/>
          </w:tcPr>
          <w:p w14:paraId="7221F83E" w14:textId="77777777" w:rsidR="00870A08" w:rsidRDefault="00870A08">
            <w:pPr>
              <w:ind w:firstLineChars="0" w:firstLine="0"/>
              <w:jc w:val="center"/>
            </w:pPr>
          </w:p>
        </w:tc>
        <w:tc>
          <w:tcPr>
            <w:tcW w:w="1706" w:type="dxa"/>
            <w:vAlign w:val="center"/>
          </w:tcPr>
          <w:p w14:paraId="1C3D6593" w14:textId="77777777" w:rsidR="00870A08" w:rsidRDefault="003A5418">
            <w:pPr>
              <w:spacing w:line="240" w:lineRule="auto"/>
              <w:ind w:firstLineChars="0" w:firstLine="0"/>
              <w:jc w:val="center"/>
            </w:pPr>
            <w:r>
              <w:rPr>
                <w:rFonts w:hint="eastAsia"/>
              </w:rPr>
              <w:t>Ethernet 2/0/1</w:t>
            </w:r>
          </w:p>
        </w:tc>
        <w:tc>
          <w:tcPr>
            <w:tcW w:w="1882" w:type="dxa"/>
            <w:vAlign w:val="center"/>
          </w:tcPr>
          <w:p w14:paraId="7A6E8666" w14:textId="77777777" w:rsidR="00870A08" w:rsidRDefault="003A5418">
            <w:pPr>
              <w:spacing w:line="240" w:lineRule="auto"/>
              <w:ind w:firstLineChars="0" w:firstLine="0"/>
              <w:jc w:val="center"/>
            </w:pPr>
            <w:r>
              <w:rPr>
                <w:rFonts w:hint="eastAsia"/>
              </w:rPr>
              <w:t>172.16.3.254</w:t>
            </w:r>
          </w:p>
        </w:tc>
        <w:tc>
          <w:tcPr>
            <w:tcW w:w="1882" w:type="dxa"/>
            <w:vAlign w:val="center"/>
          </w:tcPr>
          <w:p w14:paraId="7D26FAA0" w14:textId="77777777" w:rsidR="00870A08" w:rsidRDefault="003A5418">
            <w:pPr>
              <w:spacing w:line="240" w:lineRule="auto"/>
              <w:ind w:firstLineChars="0" w:firstLine="0"/>
              <w:jc w:val="center"/>
            </w:pPr>
            <w:r>
              <w:rPr>
                <w:rFonts w:hint="eastAsia"/>
              </w:rPr>
              <w:t>255.255.255.0</w:t>
            </w:r>
          </w:p>
        </w:tc>
        <w:tc>
          <w:tcPr>
            <w:tcW w:w="1458" w:type="dxa"/>
            <w:vAlign w:val="center"/>
          </w:tcPr>
          <w:p w14:paraId="5B69CAD4" w14:textId="77777777" w:rsidR="00870A08" w:rsidRDefault="003A5418">
            <w:pPr>
              <w:spacing w:line="240" w:lineRule="auto"/>
              <w:ind w:firstLineChars="0" w:firstLine="0"/>
              <w:jc w:val="center"/>
            </w:pPr>
            <w:r>
              <w:rPr>
                <w:rFonts w:hint="eastAsia"/>
              </w:rPr>
              <w:t>192.168.2.2</w:t>
            </w:r>
          </w:p>
        </w:tc>
      </w:tr>
      <w:tr w:rsidR="00870A08" w14:paraId="3B8719FD" w14:textId="77777777">
        <w:trPr>
          <w:jc w:val="center"/>
        </w:trPr>
        <w:tc>
          <w:tcPr>
            <w:tcW w:w="1594" w:type="dxa"/>
            <w:vAlign w:val="center"/>
          </w:tcPr>
          <w:p w14:paraId="30EE98E3" w14:textId="77777777" w:rsidR="00870A08" w:rsidRDefault="003A5418">
            <w:pPr>
              <w:spacing w:line="240" w:lineRule="auto"/>
              <w:ind w:firstLineChars="0" w:firstLine="0"/>
              <w:jc w:val="center"/>
            </w:pPr>
            <w:r>
              <w:rPr>
                <w:rFonts w:hint="eastAsia"/>
              </w:rPr>
              <w:lastRenderedPageBreak/>
              <w:t>PC-1</w:t>
            </w:r>
          </w:p>
        </w:tc>
        <w:tc>
          <w:tcPr>
            <w:tcW w:w="1706" w:type="dxa"/>
            <w:vAlign w:val="center"/>
          </w:tcPr>
          <w:p w14:paraId="4C6BFF13" w14:textId="77777777" w:rsidR="00870A08" w:rsidRDefault="003A5418">
            <w:pPr>
              <w:spacing w:line="240" w:lineRule="auto"/>
              <w:ind w:firstLineChars="0" w:firstLine="0"/>
              <w:jc w:val="center"/>
            </w:pPr>
            <w:r>
              <w:rPr>
                <w:rFonts w:hint="eastAsia"/>
              </w:rPr>
              <w:t>Ethernet 0/0/1</w:t>
            </w:r>
          </w:p>
        </w:tc>
        <w:tc>
          <w:tcPr>
            <w:tcW w:w="1882" w:type="dxa"/>
            <w:vAlign w:val="center"/>
          </w:tcPr>
          <w:p w14:paraId="66256819" w14:textId="77777777" w:rsidR="00870A08" w:rsidRDefault="003A5418">
            <w:pPr>
              <w:spacing w:line="240" w:lineRule="auto"/>
              <w:ind w:firstLineChars="0" w:firstLine="0"/>
              <w:jc w:val="center"/>
            </w:pPr>
            <w:r>
              <w:rPr>
                <w:rFonts w:hint="eastAsia"/>
              </w:rPr>
              <w:t>172.16.1.1</w:t>
            </w:r>
          </w:p>
        </w:tc>
        <w:tc>
          <w:tcPr>
            <w:tcW w:w="1882" w:type="dxa"/>
            <w:vAlign w:val="center"/>
          </w:tcPr>
          <w:p w14:paraId="44176C03" w14:textId="77777777" w:rsidR="00870A08" w:rsidRDefault="003A5418">
            <w:pPr>
              <w:spacing w:line="240" w:lineRule="auto"/>
              <w:ind w:firstLineChars="0" w:firstLine="0"/>
              <w:jc w:val="center"/>
            </w:pPr>
            <w:r>
              <w:rPr>
                <w:rFonts w:hint="eastAsia"/>
              </w:rPr>
              <w:t>255.255.255.0</w:t>
            </w:r>
          </w:p>
        </w:tc>
        <w:tc>
          <w:tcPr>
            <w:tcW w:w="1458" w:type="dxa"/>
            <w:vAlign w:val="center"/>
          </w:tcPr>
          <w:p w14:paraId="51977C44" w14:textId="77777777" w:rsidR="00870A08" w:rsidRDefault="003A5418">
            <w:pPr>
              <w:spacing w:line="240" w:lineRule="auto"/>
              <w:ind w:firstLineChars="0" w:firstLine="0"/>
            </w:pPr>
            <w:r>
              <w:rPr>
                <w:rFonts w:hint="eastAsia"/>
              </w:rPr>
              <w:t>172.16.1.254</w:t>
            </w:r>
          </w:p>
        </w:tc>
      </w:tr>
      <w:tr w:rsidR="00870A08" w14:paraId="5646B2EC" w14:textId="77777777">
        <w:trPr>
          <w:jc w:val="center"/>
        </w:trPr>
        <w:tc>
          <w:tcPr>
            <w:tcW w:w="1594" w:type="dxa"/>
            <w:vAlign w:val="center"/>
          </w:tcPr>
          <w:p w14:paraId="48FCDE38" w14:textId="77777777" w:rsidR="00870A08" w:rsidRDefault="003A5418">
            <w:pPr>
              <w:spacing w:line="240" w:lineRule="auto"/>
              <w:ind w:firstLineChars="0" w:firstLine="0"/>
              <w:jc w:val="center"/>
            </w:pPr>
            <w:r>
              <w:rPr>
                <w:rFonts w:hint="eastAsia"/>
              </w:rPr>
              <w:t>PC-2</w:t>
            </w:r>
          </w:p>
        </w:tc>
        <w:tc>
          <w:tcPr>
            <w:tcW w:w="1706" w:type="dxa"/>
            <w:vAlign w:val="center"/>
          </w:tcPr>
          <w:p w14:paraId="27E5E5FC" w14:textId="77777777" w:rsidR="00870A08" w:rsidRDefault="003A5418">
            <w:pPr>
              <w:spacing w:line="240" w:lineRule="auto"/>
              <w:ind w:firstLineChars="0" w:firstLine="0"/>
              <w:jc w:val="center"/>
            </w:pPr>
            <w:r>
              <w:rPr>
                <w:rFonts w:hint="eastAsia"/>
              </w:rPr>
              <w:t>Ethernet 0/0/1</w:t>
            </w:r>
          </w:p>
        </w:tc>
        <w:tc>
          <w:tcPr>
            <w:tcW w:w="1882" w:type="dxa"/>
            <w:vAlign w:val="center"/>
          </w:tcPr>
          <w:p w14:paraId="39B4ADA5" w14:textId="77777777" w:rsidR="00870A08" w:rsidRDefault="003A5418">
            <w:pPr>
              <w:spacing w:line="240" w:lineRule="auto"/>
              <w:ind w:firstLineChars="0" w:firstLine="0"/>
              <w:jc w:val="center"/>
            </w:pPr>
            <w:r>
              <w:rPr>
                <w:rFonts w:hint="eastAsia"/>
              </w:rPr>
              <w:t>172.16.2.1</w:t>
            </w:r>
          </w:p>
        </w:tc>
        <w:tc>
          <w:tcPr>
            <w:tcW w:w="1882" w:type="dxa"/>
            <w:vAlign w:val="center"/>
          </w:tcPr>
          <w:p w14:paraId="63765626" w14:textId="77777777" w:rsidR="00870A08" w:rsidRDefault="003A5418">
            <w:pPr>
              <w:spacing w:line="240" w:lineRule="auto"/>
              <w:ind w:firstLineChars="0" w:firstLine="0"/>
              <w:jc w:val="center"/>
            </w:pPr>
            <w:r>
              <w:rPr>
                <w:rFonts w:hint="eastAsia"/>
              </w:rPr>
              <w:t>255.255.255.0</w:t>
            </w:r>
          </w:p>
        </w:tc>
        <w:tc>
          <w:tcPr>
            <w:tcW w:w="1458" w:type="dxa"/>
            <w:vAlign w:val="center"/>
          </w:tcPr>
          <w:p w14:paraId="4DD3ED62" w14:textId="77777777" w:rsidR="00870A08" w:rsidRDefault="003A5418">
            <w:pPr>
              <w:spacing w:line="240" w:lineRule="auto"/>
              <w:ind w:firstLineChars="0" w:firstLine="0"/>
            </w:pPr>
            <w:r>
              <w:rPr>
                <w:rFonts w:hint="eastAsia"/>
              </w:rPr>
              <w:t>172.16.2.254</w:t>
            </w:r>
          </w:p>
        </w:tc>
      </w:tr>
      <w:tr w:rsidR="00870A08" w14:paraId="368B2777" w14:textId="77777777">
        <w:trPr>
          <w:trHeight w:val="136"/>
          <w:jc w:val="center"/>
        </w:trPr>
        <w:tc>
          <w:tcPr>
            <w:tcW w:w="1594" w:type="dxa"/>
            <w:vAlign w:val="center"/>
          </w:tcPr>
          <w:p w14:paraId="714AFE45" w14:textId="77777777" w:rsidR="00870A08" w:rsidRDefault="003A5418">
            <w:pPr>
              <w:spacing w:line="240" w:lineRule="auto"/>
              <w:ind w:firstLineChars="0" w:firstLine="0"/>
              <w:jc w:val="center"/>
            </w:pPr>
            <w:r>
              <w:rPr>
                <w:rFonts w:hint="eastAsia"/>
              </w:rPr>
              <w:t>PC-3</w:t>
            </w:r>
          </w:p>
        </w:tc>
        <w:tc>
          <w:tcPr>
            <w:tcW w:w="1706" w:type="dxa"/>
            <w:vAlign w:val="center"/>
          </w:tcPr>
          <w:p w14:paraId="6509848A" w14:textId="77777777" w:rsidR="00870A08" w:rsidRDefault="003A5418">
            <w:pPr>
              <w:spacing w:line="240" w:lineRule="auto"/>
              <w:ind w:firstLineChars="0" w:firstLine="0"/>
              <w:jc w:val="center"/>
            </w:pPr>
            <w:r>
              <w:rPr>
                <w:rFonts w:hint="eastAsia"/>
              </w:rPr>
              <w:t>Ethernet 0/0/1</w:t>
            </w:r>
          </w:p>
        </w:tc>
        <w:tc>
          <w:tcPr>
            <w:tcW w:w="1882" w:type="dxa"/>
            <w:vAlign w:val="center"/>
          </w:tcPr>
          <w:p w14:paraId="392E9C7E" w14:textId="77777777" w:rsidR="00870A08" w:rsidRDefault="003A5418">
            <w:pPr>
              <w:spacing w:line="240" w:lineRule="auto"/>
              <w:ind w:firstLineChars="0" w:firstLine="0"/>
              <w:jc w:val="center"/>
            </w:pPr>
            <w:r>
              <w:rPr>
                <w:rFonts w:hint="eastAsia"/>
              </w:rPr>
              <w:t>172.16.3.1</w:t>
            </w:r>
          </w:p>
        </w:tc>
        <w:tc>
          <w:tcPr>
            <w:tcW w:w="1882" w:type="dxa"/>
            <w:vAlign w:val="center"/>
          </w:tcPr>
          <w:p w14:paraId="4C365900" w14:textId="77777777" w:rsidR="00870A08" w:rsidRDefault="003A5418">
            <w:pPr>
              <w:spacing w:line="240" w:lineRule="auto"/>
              <w:ind w:firstLineChars="0" w:firstLine="0"/>
              <w:jc w:val="center"/>
            </w:pPr>
            <w:r>
              <w:rPr>
                <w:rFonts w:hint="eastAsia"/>
              </w:rPr>
              <w:t>255.255.255.0</w:t>
            </w:r>
          </w:p>
        </w:tc>
        <w:tc>
          <w:tcPr>
            <w:tcW w:w="1458" w:type="dxa"/>
            <w:vAlign w:val="center"/>
          </w:tcPr>
          <w:p w14:paraId="5C013CED" w14:textId="77777777" w:rsidR="00870A08" w:rsidRDefault="003A5418">
            <w:pPr>
              <w:spacing w:line="240" w:lineRule="auto"/>
              <w:ind w:firstLineChars="0" w:firstLine="0"/>
            </w:pPr>
            <w:r>
              <w:rPr>
                <w:rFonts w:hint="eastAsia"/>
              </w:rPr>
              <w:t>172.16.3.254</w:t>
            </w:r>
          </w:p>
        </w:tc>
      </w:tr>
    </w:tbl>
    <w:p w14:paraId="1375D221" w14:textId="77777777" w:rsidR="00870A08" w:rsidRDefault="003A5418">
      <w:pPr>
        <w:pStyle w:val="10"/>
      </w:pPr>
      <w:r>
        <w:rPr>
          <w:rFonts w:hint="eastAsia"/>
        </w:rPr>
        <w:t>实验步骤</w:t>
      </w:r>
    </w:p>
    <w:p w14:paraId="2A0B03EC" w14:textId="77777777" w:rsidR="00870A08" w:rsidRDefault="003A5418">
      <w:pPr>
        <w:pStyle w:val="2"/>
        <w:numPr>
          <w:ilvl w:val="0"/>
          <w:numId w:val="53"/>
        </w:numPr>
      </w:pPr>
      <w:r>
        <w:rPr>
          <w:rFonts w:hint="eastAsia"/>
        </w:rPr>
        <w:t>基本配置</w:t>
      </w:r>
    </w:p>
    <w:p w14:paraId="03A2369A" w14:textId="77777777" w:rsidR="00870A08" w:rsidRDefault="003A5418">
      <w:pPr>
        <w:ind w:firstLine="420"/>
      </w:pPr>
      <w:r>
        <w:rPr>
          <w:rFonts w:hint="eastAsia"/>
        </w:rPr>
        <w:t>根据实验编址表进行相应的基本</w:t>
      </w:r>
      <w:r>
        <w:rPr>
          <w:rFonts w:hint="eastAsia"/>
        </w:rPr>
        <w:t>IP</w:t>
      </w:r>
      <w:r>
        <w:rPr>
          <w:rFonts w:hint="eastAsia"/>
        </w:rPr>
        <w:t>地址配置，并使用</w:t>
      </w:r>
      <w:r>
        <w:rPr>
          <w:rFonts w:hint="eastAsia"/>
        </w:rPr>
        <w:t>ping</w:t>
      </w:r>
      <w:r>
        <w:rPr>
          <w:rFonts w:hint="eastAsia"/>
        </w:rPr>
        <w:t>命令检测各直连链路的连通性。</w:t>
      </w:r>
    </w:p>
    <w:p w14:paraId="01155876" w14:textId="77777777" w:rsidR="00870A08" w:rsidRDefault="003A5418">
      <w:pPr>
        <w:pStyle w:val="aff6"/>
      </w:pPr>
      <w:r>
        <w:t>&lt;R1&gt;ping -c 1 1</w:t>
      </w:r>
      <w:r>
        <w:rPr>
          <w:rFonts w:hint="eastAsia"/>
        </w:rPr>
        <w:t>72.16.2</w:t>
      </w:r>
      <w:r>
        <w:t>.1</w:t>
      </w:r>
    </w:p>
    <w:p w14:paraId="2AEF6848" w14:textId="77777777" w:rsidR="00870A08" w:rsidRDefault="003A5418">
      <w:pPr>
        <w:pStyle w:val="aff6"/>
      </w:pPr>
      <w:r>
        <w:t xml:space="preserve">  PING 1</w:t>
      </w:r>
      <w:r>
        <w:rPr>
          <w:rFonts w:hint="eastAsia"/>
        </w:rPr>
        <w:t>72.16.2</w:t>
      </w:r>
      <w:r>
        <w:t xml:space="preserve">.1: </w:t>
      </w:r>
      <w:proofErr w:type="gramStart"/>
      <w:r>
        <w:t>56  data</w:t>
      </w:r>
      <w:proofErr w:type="gramEnd"/>
      <w:r>
        <w:t xml:space="preserve"> bytes, press CTRL_C to break</w:t>
      </w:r>
    </w:p>
    <w:p w14:paraId="3D805B96" w14:textId="77777777" w:rsidR="00870A08" w:rsidRDefault="003A5418">
      <w:pPr>
        <w:pStyle w:val="aff6"/>
      </w:pPr>
      <w:r>
        <w:t xml:space="preserve">    Reply from 1</w:t>
      </w:r>
      <w:r>
        <w:rPr>
          <w:rFonts w:hint="eastAsia"/>
        </w:rPr>
        <w:t>72.16.2</w:t>
      </w:r>
      <w:r>
        <w:t xml:space="preserve">.1: bytes=56 Sequence=1 </w:t>
      </w:r>
      <w:proofErr w:type="spellStart"/>
      <w:r>
        <w:t>ttl</w:t>
      </w:r>
      <w:proofErr w:type="spellEnd"/>
      <w:r>
        <w:t xml:space="preserve">=255 time=510 </w:t>
      </w:r>
      <w:proofErr w:type="spellStart"/>
      <w:r>
        <w:t>ms</w:t>
      </w:r>
      <w:proofErr w:type="spellEnd"/>
    </w:p>
    <w:p w14:paraId="00466F23" w14:textId="77777777" w:rsidR="00870A08" w:rsidRDefault="003A5418">
      <w:pPr>
        <w:pStyle w:val="aff6"/>
      </w:pPr>
      <w:r>
        <w:t xml:space="preserve">  --- 1</w:t>
      </w:r>
      <w:r>
        <w:rPr>
          <w:rFonts w:hint="eastAsia"/>
        </w:rPr>
        <w:t>72.16.2</w:t>
      </w:r>
      <w:r>
        <w:t>.1 ping statistics ---</w:t>
      </w:r>
    </w:p>
    <w:p w14:paraId="29224139" w14:textId="77777777" w:rsidR="00870A08" w:rsidRDefault="003A5418">
      <w:pPr>
        <w:pStyle w:val="aff6"/>
      </w:pPr>
      <w:r>
        <w:t xml:space="preserve">    1 packet(s) transmitted</w:t>
      </w:r>
    </w:p>
    <w:p w14:paraId="222CE155" w14:textId="77777777" w:rsidR="00870A08" w:rsidRDefault="003A5418">
      <w:pPr>
        <w:pStyle w:val="aff6"/>
      </w:pPr>
      <w:r>
        <w:t xml:space="preserve">    1 packet(s) received</w:t>
      </w:r>
    </w:p>
    <w:p w14:paraId="2ECD2F87" w14:textId="77777777" w:rsidR="00870A08" w:rsidRDefault="003A5418">
      <w:pPr>
        <w:pStyle w:val="aff6"/>
      </w:pPr>
      <w:r>
        <w:t xml:space="preserve">    0.00% packet loss</w:t>
      </w:r>
    </w:p>
    <w:p w14:paraId="10A529FC" w14:textId="77777777" w:rsidR="00870A08" w:rsidRDefault="003A5418">
      <w:pPr>
        <w:pStyle w:val="aff6"/>
      </w:pPr>
      <w:r>
        <w:t xml:space="preserve">    round-trip min/avg/max = 510/510/510 </w:t>
      </w:r>
      <w:proofErr w:type="spellStart"/>
      <w:r>
        <w:t>ms</w:t>
      </w:r>
      <w:proofErr w:type="spellEnd"/>
    </w:p>
    <w:p w14:paraId="2B485727" w14:textId="77777777" w:rsidR="00870A08" w:rsidRDefault="00870A08">
      <w:pPr>
        <w:ind w:firstLine="420"/>
        <w:jc w:val="left"/>
      </w:pPr>
    </w:p>
    <w:p w14:paraId="11444C43" w14:textId="77777777" w:rsidR="00870A08" w:rsidRDefault="003A5418">
      <w:pPr>
        <w:ind w:firstLine="420"/>
        <w:jc w:val="left"/>
      </w:pPr>
      <w:r>
        <w:rPr>
          <w:rFonts w:hint="eastAsia"/>
        </w:rPr>
        <w:t>其余直连网段的连通性测试省略。</w:t>
      </w:r>
    </w:p>
    <w:p w14:paraId="042E58B2" w14:textId="77777777" w:rsidR="00870A08" w:rsidRDefault="003A5418">
      <w:pPr>
        <w:pStyle w:val="2"/>
        <w:rPr>
          <w:rFonts w:ascii="微软雅黑" w:hAnsi="微软雅黑"/>
        </w:rPr>
      </w:pPr>
      <w:r>
        <w:rPr>
          <w:rFonts w:ascii="微软雅黑" w:hAnsi="微软雅黑" w:hint="eastAsia"/>
        </w:rPr>
        <w:t>配置PPP</w:t>
      </w:r>
    </w:p>
    <w:p w14:paraId="010D5A8B" w14:textId="77777777" w:rsidR="00870A08" w:rsidRDefault="003A5418">
      <w:pPr>
        <w:ind w:leftChars="50" w:left="105" w:firstLineChars="150" w:firstLine="315"/>
      </w:pPr>
      <w:r>
        <w:rPr>
          <w:rFonts w:hint="eastAsia"/>
        </w:rPr>
        <w:t>缺省情况下，串行接口封装的链路</w:t>
      </w:r>
      <w:proofErr w:type="gramStart"/>
      <w:r>
        <w:rPr>
          <w:rFonts w:hint="eastAsia"/>
        </w:rPr>
        <w:t>层协议</w:t>
      </w:r>
      <w:proofErr w:type="gramEnd"/>
      <w:r>
        <w:rPr>
          <w:rFonts w:hint="eastAsia"/>
        </w:rPr>
        <w:t>即为</w:t>
      </w:r>
      <w:r>
        <w:rPr>
          <w:rFonts w:hint="eastAsia"/>
        </w:rPr>
        <w:t>PPP</w:t>
      </w:r>
      <w:r>
        <w:rPr>
          <w:rFonts w:hint="eastAsia"/>
        </w:rPr>
        <w:t>，可以直接在</w:t>
      </w:r>
      <w:r>
        <w:rPr>
          <w:rFonts w:hint="eastAsia"/>
        </w:rPr>
        <w:t>R1</w:t>
      </w:r>
      <w:r>
        <w:rPr>
          <w:rFonts w:hint="eastAsia"/>
        </w:rPr>
        <w:t>上使用命令</w:t>
      </w:r>
      <w:r>
        <w:rPr>
          <w:rFonts w:hint="eastAsia"/>
          <w:b/>
        </w:rPr>
        <w:t>display interface serial 1/0/0</w:t>
      </w:r>
      <w:r>
        <w:rPr>
          <w:rFonts w:hint="eastAsia"/>
        </w:rPr>
        <w:t>进行查看。</w:t>
      </w:r>
    </w:p>
    <w:p w14:paraId="78572A9C" w14:textId="77777777" w:rsidR="00870A08" w:rsidRDefault="003A5418">
      <w:pPr>
        <w:pStyle w:val="aff6"/>
      </w:pPr>
      <w:r>
        <w:t>[R</w:t>
      </w:r>
      <w:proofErr w:type="gramStart"/>
      <w:r>
        <w:t>1]display</w:t>
      </w:r>
      <w:proofErr w:type="gramEnd"/>
      <w:r>
        <w:t xml:space="preserve"> interface s</w:t>
      </w:r>
      <w:r>
        <w:rPr>
          <w:rFonts w:hint="eastAsia"/>
        </w:rPr>
        <w:t>erial1</w:t>
      </w:r>
      <w:r>
        <w:t>/0/0</w:t>
      </w:r>
    </w:p>
    <w:p w14:paraId="430A91A4" w14:textId="77777777" w:rsidR="00870A08" w:rsidRDefault="003A5418">
      <w:pPr>
        <w:pStyle w:val="aff6"/>
      </w:pPr>
      <w:r>
        <w:t>Serial</w:t>
      </w:r>
      <w:r>
        <w:rPr>
          <w:rFonts w:hint="eastAsia"/>
        </w:rPr>
        <w:t>1</w:t>
      </w:r>
      <w:r>
        <w:t xml:space="preserve">/0/0 current </w:t>
      </w:r>
      <w:proofErr w:type="gramStart"/>
      <w:r>
        <w:t>state :</w:t>
      </w:r>
      <w:proofErr w:type="gramEnd"/>
      <w:r>
        <w:t xml:space="preserve"> UP</w:t>
      </w:r>
    </w:p>
    <w:p w14:paraId="07822669" w14:textId="77777777" w:rsidR="00870A08" w:rsidRDefault="003A5418">
      <w:pPr>
        <w:pStyle w:val="aff6"/>
      </w:pPr>
      <w:r>
        <w:rPr>
          <w:rFonts w:hint="eastAsia"/>
        </w:rPr>
        <w:t>……</w:t>
      </w:r>
    </w:p>
    <w:p w14:paraId="270837DA" w14:textId="77777777" w:rsidR="00870A08" w:rsidRDefault="003A5418">
      <w:pPr>
        <w:pStyle w:val="aff6"/>
      </w:pPr>
      <w:r>
        <w:t>Internet Address is 192.168.1.2/24</w:t>
      </w:r>
    </w:p>
    <w:p w14:paraId="01537865" w14:textId="77777777" w:rsidR="00870A08" w:rsidRDefault="003A5418">
      <w:pPr>
        <w:pStyle w:val="aff6"/>
        <w:rPr>
          <w:shd w:val="pct10" w:color="auto" w:fill="FFFFFF"/>
        </w:rPr>
      </w:pPr>
      <w:r>
        <w:rPr>
          <w:shd w:val="pct10" w:color="auto" w:fill="FFFFFF"/>
        </w:rPr>
        <w:t>Link layer protocol is PPP</w:t>
      </w:r>
    </w:p>
    <w:p w14:paraId="7A3E7821" w14:textId="77777777" w:rsidR="00870A08" w:rsidRDefault="003A5418">
      <w:pPr>
        <w:pStyle w:val="aff6"/>
      </w:pPr>
      <w:r>
        <w:t>LCP opened, IPCP opened</w:t>
      </w:r>
    </w:p>
    <w:p w14:paraId="49938818" w14:textId="77777777" w:rsidR="00870A08" w:rsidRDefault="003A5418">
      <w:pPr>
        <w:pStyle w:val="aff6"/>
      </w:pPr>
      <w:r>
        <w:rPr>
          <w:rFonts w:hint="eastAsia"/>
        </w:rPr>
        <w:lastRenderedPageBreak/>
        <w:t>……</w:t>
      </w:r>
    </w:p>
    <w:p w14:paraId="3BD8DAB5" w14:textId="77777777" w:rsidR="00870A08" w:rsidRDefault="00870A08">
      <w:pPr>
        <w:pStyle w:val="aff6"/>
      </w:pPr>
    </w:p>
    <w:p w14:paraId="094B315E" w14:textId="77777777" w:rsidR="00870A08" w:rsidRDefault="003A5418">
      <w:pPr>
        <w:ind w:firstLine="420"/>
      </w:pPr>
      <w:r>
        <w:rPr>
          <w:rFonts w:hint="eastAsia"/>
        </w:rPr>
        <w:t>在</w:t>
      </w:r>
      <w:r>
        <w:rPr>
          <w:rFonts w:hint="eastAsia"/>
        </w:rPr>
        <w:t>R2</w:t>
      </w:r>
      <w:r>
        <w:rPr>
          <w:rFonts w:hint="eastAsia"/>
        </w:rPr>
        <w:t>上配置默认路由指向出口网关</w:t>
      </w:r>
      <w:r>
        <w:rPr>
          <w:rFonts w:hint="eastAsia"/>
        </w:rPr>
        <w:t>R1</w:t>
      </w:r>
      <w:r>
        <w:rPr>
          <w:rFonts w:hint="eastAsia"/>
        </w:rPr>
        <w:t>，并在</w:t>
      </w:r>
      <w:r>
        <w:rPr>
          <w:rFonts w:hint="eastAsia"/>
        </w:rPr>
        <w:t>R1</w:t>
      </w:r>
      <w:r>
        <w:rPr>
          <w:rFonts w:hint="eastAsia"/>
        </w:rPr>
        <w:t>上配置</w:t>
      </w:r>
      <w:proofErr w:type="gramStart"/>
      <w:r>
        <w:rPr>
          <w:rFonts w:hint="eastAsia"/>
        </w:rPr>
        <w:t>目的网</w:t>
      </w:r>
      <w:proofErr w:type="gramEnd"/>
      <w:r>
        <w:rPr>
          <w:rFonts w:hint="eastAsia"/>
        </w:rPr>
        <w:t>段为</w:t>
      </w:r>
      <w:r>
        <w:rPr>
          <w:rFonts w:hint="eastAsia"/>
        </w:rPr>
        <w:t>PC-1</w:t>
      </w:r>
      <w:r>
        <w:rPr>
          <w:rFonts w:hint="eastAsia"/>
        </w:rPr>
        <w:t>所在网络的静态路由，下一跳路由器为</w:t>
      </w:r>
      <w:r>
        <w:rPr>
          <w:rFonts w:hint="eastAsia"/>
        </w:rPr>
        <w:t>R2</w:t>
      </w:r>
      <w:r>
        <w:rPr>
          <w:rFonts w:hint="eastAsia"/>
        </w:rPr>
        <w:t>。</w:t>
      </w:r>
    </w:p>
    <w:p w14:paraId="24B18DEF" w14:textId="77777777" w:rsidR="00870A08" w:rsidRDefault="003A5418">
      <w:pPr>
        <w:pStyle w:val="aff6"/>
      </w:pPr>
      <w:r>
        <w:t>[R</w:t>
      </w:r>
      <w:proofErr w:type="gramStart"/>
      <w:r>
        <w:t>2]</w:t>
      </w:r>
      <w:proofErr w:type="spellStart"/>
      <w:r>
        <w:t>ip</w:t>
      </w:r>
      <w:proofErr w:type="spellEnd"/>
      <w:proofErr w:type="gramEnd"/>
      <w:r>
        <w:t xml:space="preserve"> route-static 0.0.0.0 0.0.0.0 192.168.1.2</w:t>
      </w:r>
    </w:p>
    <w:p w14:paraId="4A9ED8CC" w14:textId="77777777" w:rsidR="00870A08" w:rsidRDefault="003A5418">
      <w:pPr>
        <w:pStyle w:val="aff6"/>
      </w:pPr>
      <w:r>
        <w:t>[R</w:t>
      </w:r>
      <w:proofErr w:type="gramStart"/>
      <w:r>
        <w:t>1]</w:t>
      </w:r>
      <w:proofErr w:type="spellStart"/>
      <w:r>
        <w:t>ip</w:t>
      </w:r>
      <w:proofErr w:type="spellEnd"/>
      <w:proofErr w:type="gramEnd"/>
      <w:r>
        <w:t xml:space="preserve"> route-static 172.16.1.0 255.255.255.0 192.168.1.1</w:t>
      </w:r>
    </w:p>
    <w:p w14:paraId="4AEFF52E" w14:textId="77777777" w:rsidR="00870A08" w:rsidRDefault="00870A08">
      <w:pPr>
        <w:ind w:firstLine="420"/>
      </w:pPr>
    </w:p>
    <w:p w14:paraId="729DD534" w14:textId="77777777" w:rsidR="00870A08" w:rsidRDefault="003A5418">
      <w:pPr>
        <w:ind w:firstLine="420"/>
      </w:pPr>
      <w:r>
        <w:rPr>
          <w:rFonts w:hint="eastAsia"/>
        </w:rPr>
        <w:t>配置完成后，在</w:t>
      </w:r>
      <w:r>
        <w:rPr>
          <w:rFonts w:hint="eastAsia"/>
        </w:rPr>
        <w:t>PC-1</w:t>
      </w:r>
      <w:r>
        <w:rPr>
          <w:rFonts w:hint="eastAsia"/>
        </w:rPr>
        <w:t>上测试与</w:t>
      </w:r>
      <w:r>
        <w:rPr>
          <w:rFonts w:hint="eastAsia"/>
        </w:rPr>
        <w:t>R1</w:t>
      </w:r>
      <w:r>
        <w:rPr>
          <w:rFonts w:hint="eastAsia"/>
        </w:rPr>
        <w:t>间的连通性。</w:t>
      </w:r>
    </w:p>
    <w:p w14:paraId="2C091085" w14:textId="77777777" w:rsidR="00870A08" w:rsidRDefault="003A5418">
      <w:pPr>
        <w:pStyle w:val="aff6"/>
      </w:pPr>
      <w:r>
        <w:t>PC&gt;ping 192.168.1.2</w:t>
      </w:r>
    </w:p>
    <w:p w14:paraId="72CB960E" w14:textId="77777777" w:rsidR="00870A08" w:rsidRDefault="003A5418">
      <w:pPr>
        <w:pStyle w:val="aff6"/>
      </w:pPr>
      <w:r>
        <w:t xml:space="preserve">Ping 192.168.1.2: 32 data bytes, Press </w:t>
      </w:r>
      <w:proofErr w:type="spellStart"/>
      <w:r>
        <w:t>Ctrl_C</w:t>
      </w:r>
      <w:proofErr w:type="spellEnd"/>
      <w:r>
        <w:t xml:space="preserve"> to break</w:t>
      </w:r>
    </w:p>
    <w:p w14:paraId="07488BD4" w14:textId="77777777" w:rsidR="00870A08" w:rsidRDefault="003A5418">
      <w:pPr>
        <w:pStyle w:val="aff6"/>
      </w:pPr>
      <w:r>
        <w:t xml:space="preserve">From 192.168.1.2: bytes=32 seq=1 </w:t>
      </w:r>
      <w:proofErr w:type="spellStart"/>
      <w:r>
        <w:t>ttl</w:t>
      </w:r>
      <w:proofErr w:type="spellEnd"/>
      <w:r>
        <w:t xml:space="preserve">=254 time=16 </w:t>
      </w:r>
      <w:proofErr w:type="spellStart"/>
      <w:r>
        <w:t>ms</w:t>
      </w:r>
      <w:proofErr w:type="spellEnd"/>
    </w:p>
    <w:p w14:paraId="0528F77F" w14:textId="77777777" w:rsidR="00870A08" w:rsidRDefault="003A5418">
      <w:pPr>
        <w:pStyle w:val="aff6"/>
      </w:pPr>
      <w:r>
        <w:t xml:space="preserve">From 192.168.1.2: bytes=32 seq=2 </w:t>
      </w:r>
      <w:proofErr w:type="spellStart"/>
      <w:r>
        <w:t>ttl</w:t>
      </w:r>
      <w:proofErr w:type="spellEnd"/>
      <w:r>
        <w:t xml:space="preserve">=254 time=31 </w:t>
      </w:r>
      <w:proofErr w:type="spellStart"/>
      <w:r>
        <w:t>ms</w:t>
      </w:r>
      <w:proofErr w:type="spellEnd"/>
    </w:p>
    <w:p w14:paraId="0FAB6E73" w14:textId="77777777" w:rsidR="00870A08" w:rsidRDefault="003A5418">
      <w:pPr>
        <w:pStyle w:val="aff6"/>
      </w:pPr>
      <w:r>
        <w:t xml:space="preserve">From 192.168.1.2: bytes=32 seq=3 </w:t>
      </w:r>
      <w:proofErr w:type="spellStart"/>
      <w:r>
        <w:t>ttl</w:t>
      </w:r>
      <w:proofErr w:type="spellEnd"/>
      <w:r>
        <w:t xml:space="preserve">=254 time=32 </w:t>
      </w:r>
      <w:proofErr w:type="spellStart"/>
      <w:r>
        <w:t>ms</w:t>
      </w:r>
      <w:proofErr w:type="spellEnd"/>
    </w:p>
    <w:p w14:paraId="3EB8E4CE" w14:textId="77777777" w:rsidR="00870A08" w:rsidRDefault="003A5418">
      <w:pPr>
        <w:pStyle w:val="aff6"/>
      </w:pPr>
      <w:r>
        <w:t xml:space="preserve">From 192.168.1.2: bytes=32 seq=4 </w:t>
      </w:r>
      <w:proofErr w:type="spellStart"/>
      <w:r>
        <w:t>ttl</w:t>
      </w:r>
      <w:proofErr w:type="spellEnd"/>
      <w:r>
        <w:t xml:space="preserve">=254 time=31 </w:t>
      </w:r>
      <w:proofErr w:type="spellStart"/>
      <w:r>
        <w:t>ms</w:t>
      </w:r>
      <w:proofErr w:type="spellEnd"/>
    </w:p>
    <w:p w14:paraId="562E810F" w14:textId="77777777" w:rsidR="00870A08" w:rsidRDefault="003A5418">
      <w:pPr>
        <w:pStyle w:val="aff6"/>
      </w:pPr>
      <w:r>
        <w:t xml:space="preserve">From 192.168.1.2: bytes=32 seq=5 </w:t>
      </w:r>
      <w:proofErr w:type="spellStart"/>
      <w:r>
        <w:t>ttl</w:t>
      </w:r>
      <w:proofErr w:type="spellEnd"/>
      <w:r>
        <w:t xml:space="preserve">=254 time=31 </w:t>
      </w:r>
      <w:proofErr w:type="spellStart"/>
      <w:r>
        <w:t>ms</w:t>
      </w:r>
      <w:proofErr w:type="spellEnd"/>
    </w:p>
    <w:p w14:paraId="511A0E90" w14:textId="77777777" w:rsidR="00870A08" w:rsidRDefault="003A5418">
      <w:pPr>
        <w:pStyle w:val="aff6"/>
      </w:pPr>
      <w:r>
        <w:t>--- 192.168.1.2 ping statistics ---</w:t>
      </w:r>
    </w:p>
    <w:p w14:paraId="6FAD9CA7" w14:textId="77777777" w:rsidR="00870A08" w:rsidRDefault="003A5418">
      <w:pPr>
        <w:pStyle w:val="aff6"/>
      </w:pPr>
      <w:r>
        <w:t xml:space="preserve">  5 packet(s) transmitted</w:t>
      </w:r>
    </w:p>
    <w:p w14:paraId="725F938C" w14:textId="77777777" w:rsidR="00870A08" w:rsidRDefault="003A5418">
      <w:pPr>
        <w:pStyle w:val="aff6"/>
      </w:pPr>
      <w:r>
        <w:t xml:space="preserve">  5 packet(s) received</w:t>
      </w:r>
    </w:p>
    <w:p w14:paraId="57AC5CD1" w14:textId="77777777" w:rsidR="00870A08" w:rsidRDefault="003A5418">
      <w:pPr>
        <w:pStyle w:val="aff6"/>
      </w:pPr>
      <w:r>
        <w:t xml:space="preserve">  0.00% packet loss</w:t>
      </w:r>
    </w:p>
    <w:p w14:paraId="0A719A9E" w14:textId="77777777" w:rsidR="00870A08" w:rsidRDefault="003A5418">
      <w:pPr>
        <w:pStyle w:val="aff6"/>
      </w:pPr>
      <w:r>
        <w:t xml:space="preserve">  round-trip min/avg/max = 16/28/32 </w:t>
      </w:r>
      <w:proofErr w:type="spellStart"/>
      <w:r>
        <w:t>ms</w:t>
      </w:r>
      <w:proofErr w:type="spellEnd"/>
    </w:p>
    <w:p w14:paraId="434546F6" w14:textId="77777777" w:rsidR="00870A08" w:rsidRDefault="00870A08">
      <w:pPr>
        <w:pStyle w:val="aff6"/>
      </w:pPr>
    </w:p>
    <w:p w14:paraId="53C0219C" w14:textId="77777777" w:rsidR="00870A08" w:rsidRDefault="003A5418">
      <w:pPr>
        <w:ind w:firstLine="420"/>
      </w:pPr>
      <w:r>
        <w:rPr>
          <w:rFonts w:hint="eastAsia"/>
        </w:rPr>
        <w:t>可以正常通信。</w:t>
      </w:r>
    </w:p>
    <w:p w14:paraId="0CD63A23" w14:textId="77777777" w:rsidR="00870A08" w:rsidRDefault="003A5418">
      <w:pPr>
        <w:pStyle w:val="2"/>
        <w:rPr>
          <w:rFonts w:ascii="微软雅黑" w:hAnsi="微软雅黑"/>
        </w:rPr>
      </w:pPr>
      <w:r>
        <w:rPr>
          <w:rFonts w:ascii="微软雅黑" w:hAnsi="微软雅黑" w:hint="eastAsia"/>
        </w:rPr>
        <w:t>配置HDLC</w:t>
      </w:r>
    </w:p>
    <w:p w14:paraId="118109BD" w14:textId="77777777" w:rsidR="00870A08" w:rsidRDefault="003A5418">
      <w:pPr>
        <w:ind w:firstLine="420"/>
      </w:pPr>
      <w:r>
        <w:rPr>
          <w:rFonts w:hint="eastAsia"/>
        </w:rPr>
        <w:t>在</w:t>
      </w:r>
      <w:r>
        <w:rPr>
          <w:rFonts w:hint="eastAsia"/>
        </w:rPr>
        <w:t>R1</w:t>
      </w:r>
      <w:r>
        <w:rPr>
          <w:rFonts w:hint="eastAsia"/>
        </w:rPr>
        <w:t>和</w:t>
      </w:r>
      <w:r>
        <w:rPr>
          <w:rFonts w:hint="eastAsia"/>
        </w:rPr>
        <w:t>R3</w:t>
      </w:r>
      <w:r>
        <w:rPr>
          <w:rFonts w:hint="eastAsia"/>
        </w:rPr>
        <w:t>的</w:t>
      </w:r>
      <w:r>
        <w:t>S 1/0/1</w:t>
      </w:r>
      <w:r>
        <w:rPr>
          <w:rFonts w:hint="eastAsia"/>
        </w:rPr>
        <w:t>接口上分别使用</w:t>
      </w:r>
      <w:r>
        <w:rPr>
          <w:rFonts w:hint="eastAsia"/>
          <w:b/>
        </w:rPr>
        <w:t>link-protocol</w:t>
      </w:r>
      <w:r>
        <w:rPr>
          <w:rFonts w:hint="eastAsia"/>
        </w:rPr>
        <w:t>命令配置链路</w:t>
      </w:r>
      <w:proofErr w:type="gramStart"/>
      <w:r>
        <w:rPr>
          <w:rFonts w:hint="eastAsia"/>
        </w:rPr>
        <w:t>层协议</w:t>
      </w:r>
      <w:proofErr w:type="gramEnd"/>
      <w:r>
        <w:rPr>
          <w:rFonts w:hint="eastAsia"/>
        </w:rPr>
        <w:t>为</w:t>
      </w:r>
      <w:r>
        <w:rPr>
          <w:rFonts w:hint="eastAsia"/>
        </w:rPr>
        <w:t>HDLC</w:t>
      </w:r>
      <w:r>
        <w:rPr>
          <w:rFonts w:hint="eastAsia"/>
        </w:rPr>
        <w:t>。</w:t>
      </w:r>
    </w:p>
    <w:p w14:paraId="1E5F53E8" w14:textId="77777777" w:rsidR="00870A08" w:rsidRDefault="003A5418">
      <w:pPr>
        <w:pStyle w:val="aff6"/>
      </w:pPr>
      <w:r>
        <w:t>[R</w:t>
      </w:r>
      <w:proofErr w:type="gramStart"/>
      <w:r>
        <w:t>1]interface</w:t>
      </w:r>
      <w:proofErr w:type="gramEnd"/>
      <w:r>
        <w:t xml:space="preserve"> Serial 1/0/1</w:t>
      </w:r>
    </w:p>
    <w:p w14:paraId="4A22A041" w14:textId="77777777" w:rsidR="00870A08" w:rsidRDefault="003A5418">
      <w:pPr>
        <w:pStyle w:val="aff6"/>
      </w:pPr>
      <w:r>
        <w:t>[R1-Serial1/0/</w:t>
      </w:r>
      <w:proofErr w:type="gramStart"/>
      <w:r>
        <w:t>1]link</w:t>
      </w:r>
      <w:proofErr w:type="gramEnd"/>
      <w:r>
        <w:t xml:space="preserve">-protocol </w:t>
      </w:r>
      <w:proofErr w:type="spellStart"/>
      <w:r>
        <w:t>hdlc</w:t>
      </w:r>
      <w:proofErr w:type="spellEnd"/>
    </w:p>
    <w:p w14:paraId="2D6AC790" w14:textId="77777777" w:rsidR="00870A08" w:rsidRDefault="003A5418">
      <w:pPr>
        <w:pStyle w:val="aff6"/>
      </w:pPr>
      <w:r>
        <w:t xml:space="preserve">Warning: The encapsulation protocol of the link will be changed. </w:t>
      </w:r>
    </w:p>
    <w:p w14:paraId="7476B301" w14:textId="77777777" w:rsidR="00870A08" w:rsidRDefault="003A5418">
      <w:pPr>
        <w:pStyle w:val="aff6"/>
      </w:pPr>
      <w:r>
        <w:lastRenderedPageBreak/>
        <w:t>Continue? [Y/N</w:t>
      </w:r>
      <w:proofErr w:type="gramStart"/>
      <w:r>
        <w:t>]:y</w:t>
      </w:r>
      <w:proofErr w:type="gramEnd"/>
    </w:p>
    <w:p w14:paraId="08BE2973" w14:textId="77777777" w:rsidR="00870A08" w:rsidRDefault="00870A08">
      <w:pPr>
        <w:ind w:firstLineChars="0" w:firstLine="0"/>
      </w:pPr>
    </w:p>
    <w:p w14:paraId="0248CC77" w14:textId="77777777" w:rsidR="00870A08" w:rsidRDefault="003A5418">
      <w:pPr>
        <w:pStyle w:val="aff6"/>
      </w:pPr>
      <w:r>
        <w:t>[R</w:t>
      </w:r>
      <w:proofErr w:type="gramStart"/>
      <w:r>
        <w:rPr>
          <w:rFonts w:hint="eastAsia"/>
        </w:rPr>
        <w:t>3</w:t>
      </w:r>
      <w:r>
        <w:t>]interface</w:t>
      </w:r>
      <w:proofErr w:type="gramEnd"/>
      <w:r>
        <w:t xml:space="preserve"> Serial 1/0/1</w:t>
      </w:r>
    </w:p>
    <w:p w14:paraId="3DD8A0BC" w14:textId="77777777" w:rsidR="00870A08" w:rsidRDefault="003A5418">
      <w:pPr>
        <w:pStyle w:val="aff6"/>
      </w:pPr>
      <w:r>
        <w:t>[R</w:t>
      </w:r>
      <w:r>
        <w:rPr>
          <w:rFonts w:hint="eastAsia"/>
        </w:rPr>
        <w:t>3</w:t>
      </w:r>
      <w:r>
        <w:t>-Serial1/0/</w:t>
      </w:r>
      <w:proofErr w:type="gramStart"/>
      <w:r>
        <w:t>1]link</w:t>
      </w:r>
      <w:proofErr w:type="gramEnd"/>
      <w:r>
        <w:t xml:space="preserve">-protocol </w:t>
      </w:r>
      <w:proofErr w:type="spellStart"/>
      <w:r>
        <w:t>hdlc</w:t>
      </w:r>
      <w:proofErr w:type="spellEnd"/>
    </w:p>
    <w:p w14:paraId="3A9B2C48" w14:textId="77777777" w:rsidR="00870A08" w:rsidRDefault="003A5418">
      <w:pPr>
        <w:pStyle w:val="aff6"/>
      </w:pPr>
      <w:r>
        <w:t xml:space="preserve">Warning: The encapsulation protocol of the link will be changed. </w:t>
      </w:r>
    </w:p>
    <w:p w14:paraId="6DFEAAC8" w14:textId="77777777" w:rsidR="00870A08" w:rsidRDefault="003A5418">
      <w:pPr>
        <w:pStyle w:val="aff6"/>
      </w:pPr>
      <w:r>
        <w:t>Continue? [Y/N</w:t>
      </w:r>
      <w:proofErr w:type="gramStart"/>
      <w:r>
        <w:t>]:y</w:t>
      </w:r>
      <w:proofErr w:type="gramEnd"/>
    </w:p>
    <w:p w14:paraId="5DEAB8AF" w14:textId="77777777" w:rsidR="00870A08" w:rsidRDefault="00870A08">
      <w:pPr>
        <w:ind w:firstLineChars="0" w:firstLine="0"/>
      </w:pPr>
    </w:p>
    <w:p w14:paraId="10BBFF7F" w14:textId="77777777" w:rsidR="00870A08" w:rsidRDefault="003A5418">
      <w:pPr>
        <w:ind w:firstLine="420"/>
      </w:pPr>
      <w:r>
        <w:rPr>
          <w:rFonts w:hint="eastAsia"/>
        </w:rPr>
        <w:t>在</w:t>
      </w:r>
      <w:r>
        <w:rPr>
          <w:rFonts w:hint="eastAsia"/>
        </w:rPr>
        <w:t>R3</w:t>
      </w:r>
      <w:r>
        <w:rPr>
          <w:rFonts w:hint="eastAsia"/>
        </w:rPr>
        <w:t>上配置默认路由指向出口网关</w:t>
      </w:r>
      <w:r>
        <w:rPr>
          <w:rFonts w:hint="eastAsia"/>
        </w:rPr>
        <w:t>R1</w:t>
      </w:r>
      <w:r>
        <w:rPr>
          <w:rFonts w:hint="eastAsia"/>
        </w:rPr>
        <w:t>，并在</w:t>
      </w:r>
      <w:r>
        <w:rPr>
          <w:rFonts w:hint="eastAsia"/>
        </w:rPr>
        <w:t>R1</w:t>
      </w:r>
      <w:r>
        <w:rPr>
          <w:rFonts w:hint="eastAsia"/>
        </w:rPr>
        <w:t>上配置</w:t>
      </w:r>
      <w:proofErr w:type="gramStart"/>
      <w:r>
        <w:rPr>
          <w:rFonts w:hint="eastAsia"/>
        </w:rPr>
        <w:t>目的网</w:t>
      </w:r>
      <w:proofErr w:type="gramEnd"/>
      <w:r>
        <w:rPr>
          <w:rFonts w:hint="eastAsia"/>
        </w:rPr>
        <w:t>段为</w:t>
      </w:r>
      <w:r>
        <w:rPr>
          <w:rFonts w:hint="eastAsia"/>
        </w:rPr>
        <w:t>PC-3</w:t>
      </w:r>
      <w:r>
        <w:rPr>
          <w:rFonts w:hint="eastAsia"/>
        </w:rPr>
        <w:t>所在网络的静态路由，下一跳路由器为</w:t>
      </w:r>
      <w:r>
        <w:rPr>
          <w:rFonts w:hint="eastAsia"/>
        </w:rPr>
        <w:t>R3</w:t>
      </w:r>
      <w:r>
        <w:rPr>
          <w:rFonts w:hint="eastAsia"/>
        </w:rPr>
        <w:t>连接</w:t>
      </w:r>
      <w:r>
        <w:rPr>
          <w:rFonts w:hint="eastAsia"/>
        </w:rPr>
        <w:t>R1</w:t>
      </w:r>
      <w:r>
        <w:rPr>
          <w:rFonts w:hint="eastAsia"/>
        </w:rPr>
        <w:t>的</w:t>
      </w:r>
      <w:r>
        <w:rPr>
          <w:rFonts w:hint="eastAsia"/>
        </w:rPr>
        <w:t xml:space="preserve">S </w:t>
      </w:r>
      <w:r>
        <w:t>1/0/1</w:t>
      </w:r>
      <w:r>
        <w:rPr>
          <w:rFonts w:hint="eastAsia"/>
        </w:rPr>
        <w:t>接口。</w:t>
      </w:r>
    </w:p>
    <w:p w14:paraId="17457086" w14:textId="77777777" w:rsidR="00870A08" w:rsidRDefault="003A5418">
      <w:pPr>
        <w:pStyle w:val="aff6"/>
      </w:pPr>
      <w:r>
        <w:t>[R</w:t>
      </w:r>
      <w:proofErr w:type="gramStart"/>
      <w:r>
        <w:t>3]</w:t>
      </w:r>
      <w:proofErr w:type="spellStart"/>
      <w:r>
        <w:t>ip</w:t>
      </w:r>
      <w:proofErr w:type="spellEnd"/>
      <w:proofErr w:type="gramEnd"/>
      <w:r>
        <w:t xml:space="preserve"> route-static 0.0.0.0 0.0.0.0 </w:t>
      </w:r>
      <w:r>
        <w:rPr>
          <w:rFonts w:hint="eastAsia"/>
        </w:rPr>
        <w:t>serial 1/0/1</w:t>
      </w:r>
    </w:p>
    <w:p w14:paraId="5DFA7FCC" w14:textId="77777777" w:rsidR="00870A08" w:rsidRDefault="00870A08">
      <w:pPr>
        <w:pStyle w:val="aff6"/>
      </w:pPr>
    </w:p>
    <w:p w14:paraId="6E059B02" w14:textId="77777777" w:rsidR="00870A08" w:rsidRDefault="003A5418">
      <w:pPr>
        <w:pStyle w:val="aff6"/>
      </w:pPr>
      <w:r>
        <w:t>[R</w:t>
      </w:r>
      <w:proofErr w:type="gramStart"/>
      <w:r>
        <w:t>1]</w:t>
      </w:r>
      <w:proofErr w:type="spellStart"/>
      <w:r>
        <w:t>ip</w:t>
      </w:r>
      <w:proofErr w:type="spellEnd"/>
      <w:proofErr w:type="gramEnd"/>
      <w:r>
        <w:t xml:space="preserve"> route-static 172.16.3.0 255.255.255.0 s</w:t>
      </w:r>
      <w:r>
        <w:rPr>
          <w:rFonts w:hint="eastAsia"/>
        </w:rPr>
        <w:t xml:space="preserve">erial </w:t>
      </w:r>
      <w:r>
        <w:t>1/0/1</w:t>
      </w:r>
    </w:p>
    <w:p w14:paraId="68189D20" w14:textId="77777777" w:rsidR="00870A08" w:rsidRDefault="00870A08">
      <w:pPr>
        <w:pStyle w:val="aff6"/>
      </w:pPr>
    </w:p>
    <w:p w14:paraId="1350C924" w14:textId="77777777" w:rsidR="00870A08" w:rsidRDefault="003A5418">
      <w:pPr>
        <w:ind w:firstLine="420"/>
      </w:pPr>
      <w:r>
        <w:rPr>
          <w:rFonts w:hint="eastAsia"/>
        </w:rPr>
        <w:t>配置完成后，在</w:t>
      </w:r>
      <w:r>
        <w:rPr>
          <w:rFonts w:hint="eastAsia"/>
        </w:rPr>
        <w:t>PC-3</w:t>
      </w:r>
      <w:r>
        <w:rPr>
          <w:rFonts w:hint="eastAsia"/>
        </w:rPr>
        <w:t>上测试与路由器</w:t>
      </w:r>
      <w:r>
        <w:rPr>
          <w:rFonts w:hint="eastAsia"/>
        </w:rPr>
        <w:t>R1</w:t>
      </w:r>
      <w:r>
        <w:rPr>
          <w:rFonts w:hint="eastAsia"/>
        </w:rPr>
        <w:t>间连通性。</w:t>
      </w:r>
    </w:p>
    <w:p w14:paraId="1D412EDD" w14:textId="77777777" w:rsidR="00870A08" w:rsidRDefault="003A5418">
      <w:pPr>
        <w:pStyle w:val="aff6"/>
      </w:pPr>
      <w:r>
        <w:t>PC&gt;ping 192.168.2.2</w:t>
      </w:r>
    </w:p>
    <w:p w14:paraId="68AFA462" w14:textId="77777777" w:rsidR="00870A08" w:rsidRDefault="003A5418">
      <w:pPr>
        <w:pStyle w:val="aff6"/>
      </w:pPr>
      <w:r>
        <w:t xml:space="preserve">Ping 192.168.2.2: 32 data bytes, Press </w:t>
      </w:r>
      <w:proofErr w:type="spellStart"/>
      <w:r>
        <w:t>Ctrl_C</w:t>
      </w:r>
      <w:proofErr w:type="spellEnd"/>
      <w:r>
        <w:t xml:space="preserve"> to break</w:t>
      </w:r>
    </w:p>
    <w:p w14:paraId="3542241C" w14:textId="77777777" w:rsidR="00870A08" w:rsidRDefault="003A5418">
      <w:pPr>
        <w:pStyle w:val="aff6"/>
      </w:pPr>
      <w:r>
        <w:t xml:space="preserve">From 192.168.2.2: bytes=32 seq=1 </w:t>
      </w:r>
      <w:proofErr w:type="spellStart"/>
      <w:r>
        <w:t>ttl</w:t>
      </w:r>
      <w:proofErr w:type="spellEnd"/>
      <w:r>
        <w:t xml:space="preserve">=254 time=15 </w:t>
      </w:r>
      <w:proofErr w:type="spellStart"/>
      <w:r>
        <w:t>ms</w:t>
      </w:r>
      <w:proofErr w:type="spellEnd"/>
    </w:p>
    <w:p w14:paraId="45701E36" w14:textId="77777777" w:rsidR="00870A08" w:rsidRDefault="003A5418">
      <w:pPr>
        <w:pStyle w:val="aff6"/>
      </w:pPr>
      <w:r>
        <w:t xml:space="preserve">From 192.168.2.2: bytes=32 seq=2 </w:t>
      </w:r>
      <w:proofErr w:type="spellStart"/>
      <w:r>
        <w:t>ttl</w:t>
      </w:r>
      <w:proofErr w:type="spellEnd"/>
      <w:r>
        <w:t xml:space="preserve">=254 time=46 </w:t>
      </w:r>
      <w:proofErr w:type="spellStart"/>
      <w:r>
        <w:t>ms</w:t>
      </w:r>
      <w:proofErr w:type="spellEnd"/>
    </w:p>
    <w:p w14:paraId="7943E7DD" w14:textId="77777777" w:rsidR="00870A08" w:rsidRDefault="003A5418">
      <w:pPr>
        <w:pStyle w:val="aff6"/>
      </w:pPr>
      <w:r>
        <w:t xml:space="preserve">From 192.168.2.2: bytes=32 seq=3 </w:t>
      </w:r>
      <w:proofErr w:type="spellStart"/>
      <w:r>
        <w:t>ttl</w:t>
      </w:r>
      <w:proofErr w:type="spellEnd"/>
      <w:r>
        <w:t xml:space="preserve">=254 time=31 </w:t>
      </w:r>
      <w:proofErr w:type="spellStart"/>
      <w:r>
        <w:t>ms</w:t>
      </w:r>
      <w:proofErr w:type="spellEnd"/>
    </w:p>
    <w:p w14:paraId="3D22F8DB" w14:textId="77777777" w:rsidR="00870A08" w:rsidRDefault="003A5418">
      <w:pPr>
        <w:pStyle w:val="aff6"/>
      </w:pPr>
      <w:r>
        <w:t xml:space="preserve">From 192.168.2.2: bytes=32 seq=4 </w:t>
      </w:r>
      <w:proofErr w:type="spellStart"/>
      <w:r>
        <w:t>ttl</w:t>
      </w:r>
      <w:proofErr w:type="spellEnd"/>
      <w:r>
        <w:t xml:space="preserve">=254 time=16 </w:t>
      </w:r>
      <w:proofErr w:type="spellStart"/>
      <w:r>
        <w:t>ms</w:t>
      </w:r>
      <w:proofErr w:type="spellEnd"/>
    </w:p>
    <w:p w14:paraId="01B1AEDF" w14:textId="77777777" w:rsidR="00870A08" w:rsidRDefault="003A5418">
      <w:pPr>
        <w:pStyle w:val="aff6"/>
      </w:pPr>
      <w:r>
        <w:t xml:space="preserve">From 192.168.2.2: bytes=32 seq=5 </w:t>
      </w:r>
      <w:proofErr w:type="spellStart"/>
      <w:r>
        <w:t>ttl</w:t>
      </w:r>
      <w:proofErr w:type="spellEnd"/>
      <w:r>
        <w:t xml:space="preserve">=254 time=31 </w:t>
      </w:r>
      <w:proofErr w:type="spellStart"/>
      <w:r>
        <w:t>ms</w:t>
      </w:r>
      <w:proofErr w:type="spellEnd"/>
    </w:p>
    <w:p w14:paraId="188E552A" w14:textId="77777777" w:rsidR="00870A08" w:rsidRDefault="003A5418">
      <w:pPr>
        <w:pStyle w:val="aff6"/>
      </w:pPr>
      <w:r>
        <w:t>--- 192.168.2.2 ping statistics ---</w:t>
      </w:r>
    </w:p>
    <w:p w14:paraId="2765EFEC" w14:textId="77777777" w:rsidR="00870A08" w:rsidRDefault="003A5418">
      <w:pPr>
        <w:pStyle w:val="aff6"/>
      </w:pPr>
      <w:r>
        <w:t xml:space="preserve">  5 packet(s) transmitted</w:t>
      </w:r>
    </w:p>
    <w:p w14:paraId="0CB1FC0A" w14:textId="77777777" w:rsidR="00870A08" w:rsidRDefault="003A5418">
      <w:pPr>
        <w:pStyle w:val="aff6"/>
      </w:pPr>
      <w:r>
        <w:t xml:space="preserve">  5 packet(s) received</w:t>
      </w:r>
    </w:p>
    <w:p w14:paraId="231ED42A" w14:textId="77777777" w:rsidR="00870A08" w:rsidRDefault="003A5418">
      <w:pPr>
        <w:pStyle w:val="aff6"/>
      </w:pPr>
      <w:r>
        <w:t xml:space="preserve">  0.00% packet loss</w:t>
      </w:r>
    </w:p>
    <w:p w14:paraId="70BE2280" w14:textId="77777777" w:rsidR="00870A08" w:rsidRDefault="003A5418">
      <w:pPr>
        <w:pStyle w:val="aff6"/>
      </w:pPr>
      <w:r>
        <w:t xml:space="preserve">  round-trip min/avg/max = 15/27/46 </w:t>
      </w:r>
      <w:proofErr w:type="spellStart"/>
      <w:r>
        <w:t>ms</w:t>
      </w:r>
      <w:proofErr w:type="spellEnd"/>
    </w:p>
    <w:p w14:paraId="493E8122" w14:textId="77777777" w:rsidR="00870A08" w:rsidRDefault="00870A08">
      <w:pPr>
        <w:pStyle w:val="aff6"/>
      </w:pPr>
    </w:p>
    <w:p w14:paraId="7DECE045" w14:textId="77777777" w:rsidR="00870A08" w:rsidRDefault="003A5418">
      <w:pPr>
        <w:ind w:firstLine="420"/>
      </w:pPr>
      <w:r>
        <w:rPr>
          <w:rFonts w:hint="eastAsia"/>
        </w:rPr>
        <w:t>可以正常通信。</w:t>
      </w:r>
    </w:p>
    <w:p w14:paraId="0364BEFE" w14:textId="77777777" w:rsidR="00870A08" w:rsidRDefault="003A5418">
      <w:pPr>
        <w:pStyle w:val="10"/>
      </w:pPr>
      <w:r>
        <w:rPr>
          <w:rFonts w:hint="eastAsia"/>
        </w:rPr>
        <w:lastRenderedPageBreak/>
        <w:t>思考</w:t>
      </w:r>
    </w:p>
    <w:p w14:paraId="4AFFB691" w14:textId="77777777" w:rsidR="00870A08" w:rsidRDefault="003A5418">
      <w:pPr>
        <w:ind w:firstLine="420"/>
      </w:pPr>
      <w:r>
        <w:rPr>
          <w:rFonts w:hint="eastAsia"/>
        </w:rPr>
        <w:t>假设在某一直连链路上，一端接口的链路</w:t>
      </w:r>
      <w:proofErr w:type="gramStart"/>
      <w:r>
        <w:rPr>
          <w:rFonts w:hint="eastAsia"/>
        </w:rPr>
        <w:t>层协议</w:t>
      </w:r>
      <w:proofErr w:type="gramEnd"/>
      <w:r>
        <w:rPr>
          <w:rFonts w:hint="eastAsia"/>
        </w:rPr>
        <w:t>为</w:t>
      </w:r>
      <w:r>
        <w:rPr>
          <w:rFonts w:hint="eastAsia"/>
        </w:rPr>
        <w:t>PPP</w:t>
      </w:r>
      <w:r>
        <w:rPr>
          <w:rFonts w:hint="eastAsia"/>
        </w:rPr>
        <w:t>，另一端为</w:t>
      </w:r>
      <w:r>
        <w:rPr>
          <w:rFonts w:hint="eastAsia"/>
        </w:rPr>
        <w:t>HDLC</w:t>
      </w:r>
      <w:r>
        <w:rPr>
          <w:rFonts w:hint="eastAsia"/>
        </w:rPr>
        <w:t>，此时能否正常通信？</w:t>
      </w:r>
    </w:p>
    <w:p w14:paraId="4F0BBD87" w14:textId="77777777" w:rsidR="00870A08" w:rsidRDefault="003A5418">
      <w:pPr>
        <w:pStyle w:val="af2"/>
        <w:ind w:firstLineChars="0" w:firstLine="0"/>
      </w:pPr>
      <w:bookmarkStart w:id="158" w:name="_Toc14332"/>
      <w:r>
        <w:rPr>
          <w:rFonts w:ascii="微软雅黑" w:hAnsi="微软雅黑" w:hint="eastAsia"/>
        </w:rPr>
        <w:t>11.2</w:t>
      </w:r>
      <w:r>
        <w:rPr>
          <w:rFonts w:hint="eastAsia"/>
        </w:rPr>
        <w:t xml:space="preserve"> PPP</w:t>
      </w:r>
      <w:r>
        <w:rPr>
          <w:rFonts w:hint="eastAsia"/>
        </w:rPr>
        <w:t>的认证</w:t>
      </w:r>
      <w:bookmarkEnd w:id="158"/>
    </w:p>
    <w:p w14:paraId="1072D09E" w14:textId="77777777" w:rsidR="00870A08" w:rsidRDefault="003A5418">
      <w:pPr>
        <w:pStyle w:val="10"/>
      </w:pPr>
      <w:r>
        <w:rPr>
          <w:rFonts w:hint="eastAsia"/>
        </w:rPr>
        <w:t>原理概述</w:t>
      </w:r>
    </w:p>
    <w:p w14:paraId="1FB9F872" w14:textId="77777777" w:rsidR="00870A08" w:rsidRDefault="003A5418">
      <w:pPr>
        <w:ind w:firstLine="420"/>
        <w:jc w:val="left"/>
      </w:pPr>
      <w:r>
        <w:rPr>
          <w:rFonts w:hint="eastAsia"/>
        </w:rPr>
        <w:t>在网络日益发展的今天，人们对网络安全性的要求越来越高，而</w:t>
      </w:r>
      <w:r>
        <w:rPr>
          <w:rFonts w:hint="eastAsia"/>
        </w:rPr>
        <w:t>PPP</w:t>
      </w:r>
      <w:r>
        <w:rPr>
          <w:rFonts w:hint="eastAsia"/>
        </w:rPr>
        <w:t>协议之所以能成为广域网中应用较为广泛的协议，原因之一就是因为其能提供验证协议</w:t>
      </w:r>
      <w:r>
        <w:rPr>
          <w:rFonts w:hint="eastAsia"/>
        </w:rPr>
        <w:t>CHAP</w:t>
      </w:r>
      <w:r>
        <w:rPr>
          <w:rFonts w:hint="eastAsia"/>
        </w:rPr>
        <w:t>（</w:t>
      </w:r>
      <w:r>
        <w:rPr>
          <w:rFonts w:hint="eastAsia"/>
        </w:rPr>
        <w:t>Challenge- Handshake Authentication Protocol</w:t>
      </w:r>
      <w:r>
        <w:rPr>
          <w:rFonts w:hint="eastAsia"/>
        </w:rPr>
        <w:t>）、</w:t>
      </w:r>
      <w:r>
        <w:rPr>
          <w:rFonts w:hint="eastAsia"/>
        </w:rPr>
        <w:t>PAP</w:t>
      </w:r>
      <w:r>
        <w:rPr>
          <w:rFonts w:hint="eastAsia"/>
        </w:rPr>
        <w:t>（</w:t>
      </w:r>
      <w:r>
        <w:rPr>
          <w:rFonts w:hint="eastAsia"/>
        </w:rPr>
        <w:t>Password Authentication Protocol</w:t>
      </w:r>
      <w:r>
        <w:rPr>
          <w:rFonts w:hint="eastAsia"/>
        </w:rPr>
        <w:t>），更好的保证了网络安全性。</w:t>
      </w:r>
    </w:p>
    <w:p w14:paraId="3C7CE5FC" w14:textId="77777777" w:rsidR="00870A08" w:rsidRDefault="003A5418">
      <w:pPr>
        <w:ind w:firstLine="420"/>
        <w:jc w:val="left"/>
      </w:pPr>
      <w:r>
        <w:rPr>
          <w:rFonts w:hint="eastAsia"/>
        </w:rPr>
        <w:t>PAP</w:t>
      </w:r>
      <w:r>
        <w:rPr>
          <w:rFonts w:hint="eastAsia"/>
        </w:rPr>
        <w:t>验证协议为两次握手验证，口令为明文。验证过程仅在链路</w:t>
      </w:r>
      <w:r>
        <w:rPr>
          <w:rFonts w:hint="eastAsia"/>
          <w:highlight w:val="yellow"/>
        </w:rPr>
        <w:t>初始建立阶段进行</w:t>
      </w:r>
      <w:r>
        <w:rPr>
          <w:rFonts w:hint="eastAsia"/>
        </w:rPr>
        <w:t>。当链路建立阶段结束后，</w:t>
      </w:r>
      <w:r>
        <w:rPr>
          <w:rFonts w:hint="eastAsia"/>
          <w:highlight w:val="yellow"/>
        </w:rPr>
        <w:t>用户名和密码将由被验证方重复地在链路上发送给验证方，直到验证通过或者中止连接</w:t>
      </w:r>
      <w:r>
        <w:rPr>
          <w:rFonts w:hint="eastAsia"/>
        </w:rPr>
        <w:t>。</w:t>
      </w:r>
      <w:r>
        <w:t>PAP</w:t>
      </w:r>
      <w:r>
        <w:rPr>
          <w:rFonts w:hint="eastAsia"/>
        </w:rPr>
        <w:t>不是一种安全的验证协议，当验证时，口令以明文方式在链路上发送，并且由于完成</w:t>
      </w:r>
      <w:r>
        <w:t>PPP</w:t>
      </w:r>
      <w:r>
        <w:rPr>
          <w:rFonts w:hint="eastAsia"/>
        </w:rPr>
        <w:t>链路建立后，被验证方会不停地在链路上反复发送用户名和口令，直到身份验证过程结束，用户名和口令很容易被截获，所以不安全。</w:t>
      </w:r>
    </w:p>
    <w:p w14:paraId="1E8FD3B5" w14:textId="77777777" w:rsidR="00870A08" w:rsidRDefault="003A5418">
      <w:pPr>
        <w:ind w:firstLine="420"/>
        <w:jc w:val="left"/>
      </w:pPr>
      <w:r>
        <w:t>CHAP</w:t>
      </w:r>
      <w:r>
        <w:rPr>
          <w:rFonts w:hint="eastAsia"/>
        </w:rPr>
        <w:t>是挑战握手验证协议，它是三次握手验证协议，只在</w:t>
      </w:r>
      <w:r>
        <w:rPr>
          <w:rFonts w:hint="eastAsia"/>
          <w:highlight w:val="yellow"/>
        </w:rPr>
        <w:t>网络上传输用户名</w:t>
      </w:r>
      <w:r>
        <w:rPr>
          <w:rFonts w:hint="eastAsia"/>
        </w:rPr>
        <w:t>，而</w:t>
      </w:r>
      <w:r>
        <w:rPr>
          <w:rFonts w:hint="eastAsia"/>
          <w:highlight w:val="yellow"/>
        </w:rPr>
        <w:t>并不传输用户密码</w:t>
      </w:r>
      <w:r>
        <w:rPr>
          <w:rFonts w:hint="eastAsia"/>
        </w:rPr>
        <w:t>，因此安全性要比</w:t>
      </w:r>
      <w:r>
        <w:t>PAP</w:t>
      </w:r>
      <w:r>
        <w:rPr>
          <w:rFonts w:hint="eastAsia"/>
        </w:rPr>
        <w:t>高。</w:t>
      </w:r>
      <w:r>
        <w:t>CHAP</w:t>
      </w:r>
      <w:r>
        <w:rPr>
          <w:rFonts w:hint="eastAsia"/>
        </w:rPr>
        <w:t>协议是在</w:t>
      </w:r>
      <w:r>
        <w:rPr>
          <w:rFonts w:hint="eastAsia"/>
          <w:highlight w:val="yellow"/>
        </w:rPr>
        <w:t>链路建立的开始就完成的</w:t>
      </w:r>
      <w:r>
        <w:rPr>
          <w:rFonts w:hint="eastAsia"/>
        </w:rPr>
        <w:t>。在链路建立完成后的任何时间都可以进行再次验证。当链路建立阶段完成后，验证方发送一个</w:t>
      </w:r>
      <w:proofErr w:type="gramStart"/>
      <w:r>
        <w:rPr>
          <w:rFonts w:hint="eastAsia"/>
        </w:rPr>
        <w:t>“</w:t>
      </w:r>
      <w:proofErr w:type="gramEnd"/>
      <w:r>
        <w:t>challenge</w:t>
      </w:r>
      <w:r>
        <w:rPr>
          <w:rFonts w:hint="eastAsia"/>
        </w:rPr>
        <w:t>“</w:t>
      </w:r>
      <w:r>
        <w:t>报文给被验证方。被验证方经过一次哈希算法后，给验证方返回一个值。验证方把自己经过哈希算法生成的值和被验证方返回的值进行比较。如果两者匹配，那么验证通过。否则验证不通过，连接被终止。</w:t>
      </w:r>
    </w:p>
    <w:p w14:paraId="0EB99475" w14:textId="77777777" w:rsidR="00870A08" w:rsidRDefault="003A5418">
      <w:pPr>
        <w:pStyle w:val="10"/>
      </w:pPr>
      <w:r>
        <w:rPr>
          <w:rFonts w:hint="eastAsia"/>
        </w:rPr>
        <w:t>实验目的</w:t>
      </w:r>
    </w:p>
    <w:p w14:paraId="00810DD8" w14:textId="77777777" w:rsidR="00870A08" w:rsidRDefault="003A5418">
      <w:pPr>
        <w:pStyle w:val="12"/>
        <w:numPr>
          <w:ilvl w:val="1"/>
          <w:numId w:val="5"/>
        </w:numPr>
        <w:ind w:firstLineChars="0"/>
        <w:jc w:val="left"/>
      </w:pPr>
      <w:r>
        <w:rPr>
          <w:rFonts w:hint="eastAsia"/>
        </w:rPr>
        <w:t>掌握配置</w:t>
      </w:r>
      <w:r>
        <w:rPr>
          <w:rFonts w:hint="eastAsia"/>
        </w:rPr>
        <w:t xml:space="preserve">PPP </w:t>
      </w:r>
      <w:r>
        <w:t>PAP</w:t>
      </w:r>
      <w:r>
        <w:rPr>
          <w:rFonts w:hint="eastAsia"/>
        </w:rPr>
        <w:t>认证的</w:t>
      </w:r>
      <w:r>
        <w:t>方法</w:t>
      </w:r>
    </w:p>
    <w:p w14:paraId="71FCD9ED" w14:textId="77777777" w:rsidR="00870A08" w:rsidRDefault="003A5418">
      <w:pPr>
        <w:pStyle w:val="12"/>
        <w:numPr>
          <w:ilvl w:val="1"/>
          <w:numId w:val="5"/>
        </w:numPr>
        <w:ind w:firstLineChars="0"/>
        <w:jc w:val="left"/>
      </w:pPr>
      <w:r>
        <w:rPr>
          <w:rFonts w:hint="eastAsia"/>
        </w:rPr>
        <w:t>掌握配置</w:t>
      </w:r>
      <w:r>
        <w:rPr>
          <w:rFonts w:hint="eastAsia"/>
        </w:rPr>
        <w:t>PPP C</w:t>
      </w:r>
      <w:r>
        <w:t>HAP</w:t>
      </w:r>
      <w:r>
        <w:rPr>
          <w:rFonts w:hint="eastAsia"/>
        </w:rPr>
        <w:t>认证的</w:t>
      </w:r>
      <w:r>
        <w:t>方法</w:t>
      </w:r>
    </w:p>
    <w:p w14:paraId="0C415DBA" w14:textId="77777777" w:rsidR="00870A08" w:rsidRDefault="003A5418">
      <w:pPr>
        <w:pStyle w:val="12"/>
        <w:numPr>
          <w:ilvl w:val="1"/>
          <w:numId w:val="5"/>
        </w:numPr>
        <w:ind w:firstLineChars="0"/>
        <w:jc w:val="left"/>
      </w:pPr>
      <w:r>
        <w:rPr>
          <w:rFonts w:hint="eastAsia"/>
        </w:rPr>
        <w:t>理解</w:t>
      </w:r>
      <w:r>
        <w:rPr>
          <w:rFonts w:hint="eastAsia"/>
        </w:rPr>
        <w:t>PPP PAP</w:t>
      </w:r>
      <w:r>
        <w:rPr>
          <w:rFonts w:hint="eastAsia"/>
        </w:rPr>
        <w:t>认证与</w:t>
      </w:r>
      <w:r>
        <w:rPr>
          <w:rFonts w:hint="eastAsia"/>
        </w:rPr>
        <w:t>CHAP</w:t>
      </w:r>
      <w:r>
        <w:rPr>
          <w:rFonts w:hint="eastAsia"/>
        </w:rPr>
        <w:t>认证的区别</w:t>
      </w:r>
      <w:r>
        <w:t xml:space="preserve"> </w:t>
      </w:r>
    </w:p>
    <w:p w14:paraId="42B5548E" w14:textId="77777777" w:rsidR="00870A08" w:rsidRDefault="003A5418">
      <w:pPr>
        <w:pStyle w:val="10"/>
      </w:pPr>
      <w:r>
        <w:rPr>
          <w:rFonts w:hint="eastAsia"/>
        </w:rPr>
        <w:lastRenderedPageBreak/>
        <w:t>实验内容</w:t>
      </w:r>
    </w:p>
    <w:p w14:paraId="417996F7" w14:textId="77777777" w:rsidR="00870A08" w:rsidRDefault="003A5418">
      <w:pPr>
        <w:ind w:firstLine="420"/>
        <w:jc w:val="left"/>
      </w:pPr>
      <w:r>
        <w:rPr>
          <w:rFonts w:hint="eastAsia"/>
        </w:rPr>
        <w:t>本实验</w:t>
      </w:r>
      <w:r>
        <w:t>模拟</w:t>
      </w:r>
      <w:r>
        <w:rPr>
          <w:rFonts w:hint="eastAsia"/>
        </w:rPr>
        <w:t>企业</w:t>
      </w:r>
      <w:r>
        <w:t>网络环境</w:t>
      </w:r>
      <w:r>
        <w:rPr>
          <w:rFonts w:hint="eastAsia"/>
        </w:rPr>
        <w:t>，</w:t>
      </w:r>
      <w:r>
        <w:rPr>
          <w:rFonts w:hint="eastAsia"/>
        </w:rPr>
        <w:t>R</w:t>
      </w:r>
      <w:r>
        <w:t>1</w:t>
      </w:r>
      <w:r>
        <w:rPr>
          <w:rFonts w:hint="eastAsia"/>
        </w:rPr>
        <w:t>为分支</w:t>
      </w:r>
      <w:r>
        <w:t>机构接入端网关设备</w:t>
      </w:r>
      <w:r>
        <w:rPr>
          <w:rFonts w:hint="eastAsia"/>
        </w:rPr>
        <w:t>，</w:t>
      </w:r>
      <w:r>
        <w:rPr>
          <w:rFonts w:hint="eastAsia"/>
        </w:rPr>
        <w:t>PC-1</w:t>
      </w:r>
      <w:r>
        <w:rPr>
          <w:rFonts w:hint="eastAsia"/>
        </w:rPr>
        <w:t>为企业分支机构终端，</w:t>
      </w:r>
    </w:p>
    <w:p w14:paraId="70A1513A" w14:textId="77777777" w:rsidR="00870A08" w:rsidRDefault="003A5418">
      <w:pPr>
        <w:ind w:firstLine="420"/>
        <w:jc w:val="left"/>
      </w:pPr>
      <w:r>
        <w:rPr>
          <w:rFonts w:hint="eastAsia"/>
        </w:rPr>
        <w:t>R2</w:t>
      </w:r>
      <w:r>
        <w:rPr>
          <w:rFonts w:hint="eastAsia"/>
        </w:rPr>
        <w:t>为企业总部</w:t>
      </w:r>
      <w:r>
        <w:t>接入</w:t>
      </w:r>
      <w:r>
        <w:rPr>
          <w:rFonts w:hint="eastAsia"/>
        </w:rPr>
        <w:t>终</w:t>
      </w:r>
      <w:r>
        <w:t>端网关设备</w:t>
      </w:r>
      <w:r>
        <w:rPr>
          <w:rFonts w:hint="eastAsia"/>
        </w:rPr>
        <w:t>，</w:t>
      </w:r>
      <w:r>
        <w:rPr>
          <w:rFonts w:hint="eastAsia"/>
        </w:rPr>
        <w:t>PC-2</w:t>
      </w:r>
      <w:r>
        <w:rPr>
          <w:rFonts w:hint="eastAsia"/>
        </w:rPr>
        <w:t>为企业总部终端，</w:t>
      </w:r>
      <w:r>
        <w:rPr>
          <w:rFonts w:hint="eastAsia"/>
        </w:rPr>
        <w:t>R3</w:t>
      </w:r>
      <w:r>
        <w:rPr>
          <w:rFonts w:hint="eastAsia"/>
        </w:rPr>
        <w:t>为企业总部核心路由器。出</w:t>
      </w:r>
      <w:r>
        <w:t>于</w:t>
      </w:r>
      <w:r>
        <w:rPr>
          <w:rFonts w:hint="eastAsia"/>
        </w:rPr>
        <w:t>安全角度</w:t>
      </w:r>
      <w:r>
        <w:t>考虑，</w:t>
      </w:r>
      <w:r>
        <w:rPr>
          <w:rFonts w:hint="eastAsia"/>
        </w:rPr>
        <w:t>网络管理员</w:t>
      </w:r>
      <w:r>
        <w:t>在</w:t>
      </w:r>
      <w:r>
        <w:rPr>
          <w:rFonts w:hint="eastAsia"/>
        </w:rPr>
        <w:t>分支机构访问总部</w:t>
      </w:r>
      <w:proofErr w:type="gramStart"/>
      <w:r>
        <w:rPr>
          <w:rFonts w:hint="eastAsia"/>
        </w:rPr>
        <w:t>时部署</w:t>
      </w:r>
      <w:proofErr w:type="gramEnd"/>
      <w:r>
        <w:rPr>
          <w:rFonts w:hint="eastAsia"/>
        </w:rPr>
        <w:t>PPP</w:t>
      </w:r>
      <w:r>
        <w:rPr>
          <w:rFonts w:hint="eastAsia"/>
        </w:rPr>
        <w:t>认证，</w:t>
      </w:r>
      <w:r>
        <w:rPr>
          <w:rFonts w:hint="eastAsia"/>
        </w:rPr>
        <w:t>R</w:t>
      </w:r>
      <w:r>
        <w:t>1</w:t>
      </w:r>
      <w:r>
        <w:rPr>
          <w:rFonts w:hint="eastAsia"/>
        </w:rPr>
        <w:t>是被</w:t>
      </w:r>
      <w:r>
        <w:t>认证方路由器，</w:t>
      </w:r>
      <w:r>
        <w:rPr>
          <w:rFonts w:hint="eastAsia"/>
        </w:rPr>
        <w:t>R3</w:t>
      </w:r>
      <w:r>
        <w:rPr>
          <w:rFonts w:hint="eastAsia"/>
        </w:rPr>
        <w:t>是</w:t>
      </w:r>
      <w:r>
        <w:t>认证方路由器</w:t>
      </w:r>
      <w:r>
        <w:rPr>
          <w:rFonts w:hint="eastAsia"/>
        </w:rPr>
        <w:t>，只有认证通过才能建立</w:t>
      </w:r>
      <w:r>
        <w:rPr>
          <w:rFonts w:hint="eastAsia"/>
        </w:rPr>
        <w:t>PPP</w:t>
      </w:r>
      <w:r>
        <w:rPr>
          <w:rFonts w:hint="eastAsia"/>
        </w:rPr>
        <w:t>连接进行正常访问。</w:t>
      </w:r>
    </w:p>
    <w:p w14:paraId="77B6138E" w14:textId="77777777" w:rsidR="00870A08" w:rsidRDefault="003A5418">
      <w:pPr>
        <w:pStyle w:val="10"/>
      </w:pPr>
      <w:r>
        <w:rPr>
          <w:rFonts w:hint="eastAsia"/>
        </w:rPr>
        <w:t>实验拓扑</w:t>
      </w:r>
    </w:p>
    <w:p w14:paraId="1F192799" w14:textId="77777777" w:rsidR="00870A08" w:rsidRDefault="003A5418">
      <w:pPr>
        <w:pStyle w:val="aff6"/>
        <w:jc w:val="center"/>
      </w:pPr>
      <w:r>
        <w:rPr>
          <w:rFonts w:hint="eastAsia"/>
        </w:rPr>
        <w:t xml:space="preserve"> </w:t>
      </w:r>
      <w:r>
        <w:rPr>
          <w:noProof/>
          <w:lang w:val="en-GB"/>
        </w:rPr>
        <w:drawing>
          <wp:inline distT="0" distB="0" distL="0" distR="0" wp14:anchorId="62143207" wp14:editId="3BD02F1A">
            <wp:extent cx="4648835" cy="3267075"/>
            <wp:effectExtent l="19050" t="0" r="0" b="0"/>
            <wp:docPr id="607" name="图片 606"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6" descr="捕获.PNG"/>
                    <pic:cNvPicPr>
                      <a:picLocks noChangeAspect="1"/>
                    </pic:cNvPicPr>
                  </pic:nvPicPr>
                  <pic:blipFill>
                    <a:blip r:embed="rId171" cstate="print">
                      <a:grayscl/>
                    </a:blip>
                    <a:stretch>
                      <a:fillRect/>
                    </a:stretch>
                  </pic:blipFill>
                  <pic:spPr>
                    <a:xfrm>
                      <a:off x="0" y="0"/>
                      <a:ext cx="4648849" cy="3267531"/>
                    </a:xfrm>
                    <a:prstGeom prst="rect">
                      <a:avLst/>
                    </a:prstGeom>
                  </pic:spPr>
                </pic:pic>
              </a:graphicData>
            </a:graphic>
          </wp:inline>
        </w:drawing>
      </w:r>
    </w:p>
    <w:p w14:paraId="2310D98C" w14:textId="77777777" w:rsidR="00870A08" w:rsidRDefault="003A5418">
      <w:pPr>
        <w:pStyle w:val="aff6"/>
        <w:jc w:val="center"/>
      </w:pPr>
      <w:r>
        <w:rPr>
          <w:rFonts w:hint="eastAsia"/>
        </w:rPr>
        <w:t>图</w:t>
      </w:r>
      <w:r>
        <w:rPr>
          <w:rFonts w:hint="eastAsia"/>
        </w:rPr>
        <w:t>11-2 PPP</w:t>
      </w:r>
      <w:r>
        <w:rPr>
          <w:rFonts w:hint="eastAsia"/>
        </w:rPr>
        <w:t>的认证拓扑图</w:t>
      </w:r>
    </w:p>
    <w:p w14:paraId="587695D7"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1ECF21CC" w14:textId="77777777">
        <w:trPr>
          <w:trHeight w:val="471"/>
          <w:jc w:val="center"/>
        </w:trPr>
        <w:tc>
          <w:tcPr>
            <w:tcW w:w="1594" w:type="dxa"/>
            <w:vAlign w:val="center"/>
          </w:tcPr>
          <w:p w14:paraId="585F4BF8" w14:textId="77777777" w:rsidR="00870A08" w:rsidRDefault="003A5418">
            <w:pPr>
              <w:spacing w:line="240" w:lineRule="auto"/>
              <w:ind w:firstLineChars="0" w:firstLine="0"/>
              <w:jc w:val="center"/>
            </w:pPr>
            <w:r>
              <w:rPr>
                <w:rFonts w:hint="eastAsia"/>
              </w:rPr>
              <w:t>设备</w:t>
            </w:r>
          </w:p>
        </w:tc>
        <w:tc>
          <w:tcPr>
            <w:tcW w:w="1706" w:type="dxa"/>
            <w:vAlign w:val="center"/>
          </w:tcPr>
          <w:p w14:paraId="5AF25464" w14:textId="77777777" w:rsidR="00870A08" w:rsidRDefault="003A5418">
            <w:pPr>
              <w:spacing w:line="240" w:lineRule="auto"/>
              <w:ind w:firstLineChars="0" w:firstLine="0"/>
              <w:jc w:val="center"/>
            </w:pPr>
            <w:r>
              <w:rPr>
                <w:rFonts w:hint="eastAsia"/>
              </w:rPr>
              <w:t>接口</w:t>
            </w:r>
          </w:p>
        </w:tc>
        <w:tc>
          <w:tcPr>
            <w:tcW w:w="1882" w:type="dxa"/>
            <w:vAlign w:val="center"/>
          </w:tcPr>
          <w:p w14:paraId="1D9C5E5E"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12DCEE0E" w14:textId="77777777" w:rsidR="00870A08" w:rsidRDefault="003A5418">
            <w:pPr>
              <w:spacing w:line="240" w:lineRule="auto"/>
              <w:ind w:firstLineChars="0" w:firstLine="0"/>
              <w:jc w:val="center"/>
            </w:pPr>
            <w:r>
              <w:rPr>
                <w:rFonts w:hint="eastAsia"/>
              </w:rPr>
              <w:t>子网掩码</w:t>
            </w:r>
          </w:p>
        </w:tc>
        <w:tc>
          <w:tcPr>
            <w:tcW w:w="1458" w:type="dxa"/>
            <w:vAlign w:val="center"/>
          </w:tcPr>
          <w:p w14:paraId="40A54183" w14:textId="77777777" w:rsidR="00870A08" w:rsidRDefault="003A5418">
            <w:pPr>
              <w:spacing w:line="240" w:lineRule="auto"/>
              <w:ind w:firstLineChars="0" w:firstLine="0"/>
              <w:jc w:val="center"/>
            </w:pPr>
            <w:r>
              <w:rPr>
                <w:rFonts w:hint="eastAsia"/>
              </w:rPr>
              <w:t>默认网关</w:t>
            </w:r>
          </w:p>
        </w:tc>
      </w:tr>
      <w:tr w:rsidR="00870A08" w14:paraId="642D9E5E" w14:textId="77777777">
        <w:trPr>
          <w:jc w:val="center"/>
        </w:trPr>
        <w:tc>
          <w:tcPr>
            <w:tcW w:w="1594" w:type="dxa"/>
            <w:vAlign w:val="center"/>
          </w:tcPr>
          <w:p w14:paraId="0B505578" w14:textId="77777777" w:rsidR="00870A08" w:rsidRDefault="003A5418">
            <w:pPr>
              <w:spacing w:line="240" w:lineRule="auto"/>
              <w:ind w:firstLineChars="0" w:firstLine="0"/>
              <w:jc w:val="center"/>
            </w:pPr>
            <w:r>
              <w:rPr>
                <w:rFonts w:hint="eastAsia"/>
              </w:rPr>
              <w:t>PC</w:t>
            </w:r>
            <w:r>
              <w:t>-</w:t>
            </w:r>
            <w:r>
              <w:rPr>
                <w:rFonts w:hint="eastAsia"/>
              </w:rPr>
              <w:t>1</w:t>
            </w:r>
          </w:p>
        </w:tc>
        <w:tc>
          <w:tcPr>
            <w:tcW w:w="1706" w:type="dxa"/>
            <w:vAlign w:val="center"/>
          </w:tcPr>
          <w:p w14:paraId="23EBA593" w14:textId="77777777" w:rsidR="00870A08" w:rsidRDefault="003A5418">
            <w:pPr>
              <w:spacing w:line="240" w:lineRule="auto"/>
              <w:ind w:firstLineChars="0" w:firstLine="0"/>
              <w:jc w:val="center"/>
            </w:pPr>
            <w:r>
              <w:rPr>
                <w:rFonts w:hint="eastAsia"/>
              </w:rPr>
              <w:t>Ethernet 0/0/1</w:t>
            </w:r>
          </w:p>
        </w:tc>
        <w:tc>
          <w:tcPr>
            <w:tcW w:w="1882" w:type="dxa"/>
            <w:vAlign w:val="center"/>
          </w:tcPr>
          <w:p w14:paraId="223BCF19" w14:textId="77777777" w:rsidR="00870A08" w:rsidRDefault="003A5418">
            <w:pPr>
              <w:spacing w:line="240" w:lineRule="auto"/>
              <w:ind w:firstLineChars="0" w:firstLine="0"/>
              <w:jc w:val="center"/>
            </w:pPr>
            <w:r>
              <w:rPr>
                <w:rFonts w:hint="eastAsia"/>
              </w:rPr>
              <w:t>10.0.</w:t>
            </w:r>
            <w:r>
              <w:t>1.1</w:t>
            </w:r>
          </w:p>
        </w:tc>
        <w:tc>
          <w:tcPr>
            <w:tcW w:w="1882" w:type="dxa"/>
            <w:vAlign w:val="center"/>
          </w:tcPr>
          <w:p w14:paraId="6B84ABA0" w14:textId="77777777" w:rsidR="00870A08" w:rsidRDefault="003A5418">
            <w:pPr>
              <w:spacing w:line="240" w:lineRule="auto"/>
              <w:ind w:firstLineChars="0" w:firstLine="0"/>
              <w:jc w:val="center"/>
            </w:pPr>
            <w:r>
              <w:rPr>
                <w:rFonts w:hint="eastAsia"/>
              </w:rPr>
              <w:t>255.255.255.0</w:t>
            </w:r>
          </w:p>
        </w:tc>
        <w:tc>
          <w:tcPr>
            <w:tcW w:w="1458" w:type="dxa"/>
          </w:tcPr>
          <w:p w14:paraId="5BB90625" w14:textId="77777777" w:rsidR="00870A08" w:rsidRDefault="003A5418">
            <w:pPr>
              <w:spacing w:line="240" w:lineRule="auto"/>
              <w:ind w:firstLineChars="0" w:firstLine="0"/>
              <w:jc w:val="center"/>
            </w:pPr>
            <w:r>
              <w:rPr>
                <w:rFonts w:hint="eastAsia"/>
              </w:rPr>
              <w:t>10.0.</w:t>
            </w:r>
            <w:r>
              <w:t>1.254</w:t>
            </w:r>
          </w:p>
        </w:tc>
      </w:tr>
      <w:tr w:rsidR="00870A08" w14:paraId="08580124" w14:textId="77777777">
        <w:trPr>
          <w:jc w:val="center"/>
        </w:trPr>
        <w:tc>
          <w:tcPr>
            <w:tcW w:w="1594" w:type="dxa"/>
            <w:vAlign w:val="center"/>
          </w:tcPr>
          <w:p w14:paraId="45216FB0" w14:textId="77777777" w:rsidR="00870A08" w:rsidRDefault="003A5418">
            <w:pPr>
              <w:spacing w:line="240" w:lineRule="auto"/>
              <w:ind w:firstLineChars="0" w:firstLine="0"/>
              <w:jc w:val="center"/>
            </w:pPr>
            <w:r>
              <w:rPr>
                <w:rFonts w:hint="eastAsia"/>
              </w:rPr>
              <w:t>PC-2</w:t>
            </w:r>
          </w:p>
        </w:tc>
        <w:tc>
          <w:tcPr>
            <w:tcW w:w="1706" w:type="dxa"/>
            <w:vAlign w:val="center"/>
          </w:tcPr>
          <w:p w14:paraId="2EC69039" w14:textId="77777777" w:rsidR="00870A08" w:rsidRDefault="003A5418">
            <w:pPr>
              <w:spacing w:line="240" w:lineRule="auto"/>
              <w:ind w:firstLineChars="0" w:firstLine="0"/>
              <w:jc w:val="center"/>
            </w:pPr>
            <w:r>
              <w:rPr>
                <w:rFonts w:hint="eastAsia"/>
              </w:rPr>
              <w:t>Ethernet 0/0/1</w:t>
            </w:r>
          </w:p>
        </w:tc>
        <w:tc>
          <w:tcPr>
            <w:tcW w:w="1882" w:type="dxa"/>
            <w:vAlign w:val="center"/>
          </w:tcPr>
          <w:p w14:paraId="1297BA05" w14:textId="77777777" w:rsidR="00870A08" w:rsidRDefault="003A5418">
            <w:pPr>
              <w:spacing w:line="240" w:lineRule="auto"/>
              <w:ind w:firstLineChars="0" w:firstLine="0"/>
              <w:jc w:val="center"/>
            </w:pPr>
            <w:r>
              <w:t>10.0.2.1</w:t>
            </w:r>
          </w:p>
        </w:tc>
        <w:tc>
          <w:tcPr>
            <w:tcW w:w="1882" w:type="dxa"/>
            <w:vAlign w:val="center"/>
          </w:tcPr>
          <w:p w14:paraId="61C80717" w14:textId="77777777" w:rsidR="00870A08" w:rsidRDefault="003A5418">
            <w:pPr>
              <w:spacing w:line="240" w:lineRule="auto"/>
              <w:ind w:firstLineChars="0" w:firstLine="0"/>
              <w:jc w:val="center"/>
            </w:pPr>
            <w:r>
              <w:rPr>
                <w:rFonts w:hint="eastAsia"/>
              </w:rPr>
              <w:t>255.255.255.0</w:t>
            </w:r>
          </w:p>
        </w:tc>
        <w:tc>
          <w:tcPr>
            <w:tcW w:w="1458" w:type="dxa"/>
          </w:tcPr>
          <w:p w14:paraId="51C4DCD0" w14:textId="77777777" w:rsidR="00870A08" w:rsidRDefault="003A5418">
            <w:pPr>
              <w:spacing w:line="240" w:lineRule="auto"/>
              <w:ind w:firstLineChars="0" w:firstLine="0"/>
              <w:jc w:val="center"/>
            </w:pPr>
            <w:r>
              <w:rPr>
                <w:rFonts w:hint="eastAsia"/>
              </w:rPr>
              <w:t>10.0.</w:t>
            </w:r>
            <w:r>
              <w:t>2.254</w:t>
            </w:r>
          </w:p>
        </w:tc>
      </w:tr>
      <w:tr w:rsidR="00870A08" w14:paraId="6615EBBD" w14:textId="77777777">
        <w:trPr>
          <w:trHeight w:val="181"/>
          <w:jc w:val="center"/>
        </w:trPr>
        <w:tc>
          <w:tcPr>
            <w:tcW w:w="1594" w:type="dxa"/>
            <w:vMerge w:val="restart"/>
            <w:vAlign w:val="center"/>
          </w:tcPr>
          <w:p w14:paraId="333072EF" w14:textId="77777777" w:rsidR="00870A08" w:rsidRDefault="003A5418">
            <w:pPr>
              <w:spacing w:line="240" w:lineRule="auto"/>
              <w:ind w:firstLineChars="0" w:firstLine="0"/>
              <w:jc w:val="center"/>
            </w:pPr>
            <w:r>
              <w:t>R1</w:t>
            </w:r>
            <w:r>
              <w:rPr>
                <w:rFonts w:hint="eastAsia"/>
              </w:rPr>
              <w:t>(AR2220)</w:t>
            </w:r>
          </w:p>
        </w:tc>
        <w:tc>
          <w:tcPr>
            <w:tcW w:w="1706" w:type="dxa"/>
            <w:vAlign w:val="center"/>
          </w:tcPr>
          <w:p w14:paraId="64B5FEC8"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34FC3532" w14:textId="77777777" w:rsidR="00870A08" w:rsidRDefault="003A5418">
            <w:pPr>
              <w:spacing w:line="240" w:lineRule="auto"/>
              <w:ind w:firstLineChars="0" w:firstLine="0"/>
              <w:jc w:val="center"/>
            </w:pPr>
            <w:r>
              <w:rPr>
                <w:rFonts w:hint="eastAsia"/>
              </w:rPr>
              <w:t>10.</w:t>
            </w:r>
            <w:r>
              <w:t>0.1.254</w:t>
            </w:r>
          </w:p>
        </w:tc>
        <w:tc>
          <w:tcPr>
            <w:tcW w:w="1882" w:type="dxa"/>
            <w:vAlign w:val="center"/>
          </w:tcPr>
          <w:p w14:paraId="4A918047" w14:textId="77777777" w:rsidR="00870A08" w:rsidRDefault="003A5418">
            <w:pPr>
              <w:spacing w:line="240" w:lineRule="auto"/>
              <w:ind w:firstLineChars="0" w:firstLine="0"/>
              <w:jc w:val="center"/>
            </w:pPr>
            <w:r>
              <w:rPr>
                <w:rFonts w:hint="eastAsia"/>
              </w:rPr>
              <w:t>255.255.255.0</w:t>
            </w:r>
          </w:p>
        </w:tc>
        <w:tc>
          <w:tcPr>
            <w:tcW w:w="1458" w:type="dxa"/>
          </w:tcPr>
          <w:p w14:paraId="4AF2F7B6" w14:textId="77777777" w:rsidR="00870A08" w:rsidRDefault="003A5418">
            <w:pPr>
              <w:spacing w:line="240" w:lineRule="auto"/>
              <w:ind w:firstLineChars="0" w:firstLine="0"/>
              <w:jc w:val="center"/>
            </w:pPr>
            <w:r>
              <w:rPr>
                <w:rFonts w:hint="eastAsia"/>
              </w:rPr>
              <w:t>N/A</w:t>
            </w:r>
          </w:p>
        </w:tc>
      </w:tr>
      <w:tr w:rsidR="00870A08" w14:paraId="1899ECFA" w14:textId="77777777">
        <w:trPr>
          <w:trHeight w:val="181"/>
          <w:jc w:val="center"/>
        </w:trPr>
        <w:tc>
          <w:tcPr>
            <w:tcW w:w="1594" w:type="dxa"/>
            <w:vMerge/>
            <w:vAlign w:val="center"/>
          </w:tcPr>
          <w:p w14:paraId="72019DB4" w14:textId="77777777" w:rsidR="00870A08" w:rsidRDefault="00870A08">
            <w:pPr>
              <w:spacing w:line="240" w:lineRule="auto"/>
              <w:ind w:firstLine="420"/>
              <w:jc w:val="center"/>
            </w:pPr>
          </w:p>
        </w:tc>
        <w:tc>
          <w:tcPr>
            <w:tcW w:w="1706" w:type="dxa"/>
            <w:vAlign w:val="center"/>
          </w:tcPr>
          <w:p w14:paraId="430BFFBF" w14:textId="77777777" w:rsidR="00870A08" w:rsidRDefault="003A5418">
            <w:pPr>
              <w:spacing w:line="240" w:lineRule="auto"/>
              <w:ind w:firstLineChars="0" w:firstLine="0"/>
              <w:jc w:val="center"/>
            </w:pPr>
            <w:r>
              <w:t>Serial</w:t>
            </w:r>
            <w:r>
              <w:rPr>
                <w:rFonts w:hint="eastAsia"/>
              </w:rPr>
              <w:t xml:space="preserve"> 4/0/0</w:t>
            </w:r>
          </w:p>
        </w:tc>
        <w:tc>
          <w:tcPr>
            <w:tcW w:w="1882" w:type="dxa"/>
            <w:vAlign w:val="center"/>
          </w:tcPr>
          <w:p w14:paraId="3E5F17E1" w14:textId="77777777" w:rsidR="00870A08" w:rsidRDefault="003A5418">
            <w:pPr>
              <w:spacing w:line="240" w:lineRule="auto"/>
              <w:ind w:firstLineChars="0" w:firstLine="0"/>
              <w:jc w:val="center"/>
            </w:pPr>
            <w:r>
              <w:rPr>
                <w:rFonts w:hint="eastAsia"/>
              </w:rPr>
              <w:t>10.0.</w:t>
            </w:r>
            <w:r>
              <w:t>13.1</w:t>
            </w:r>
          </w:p>
        </w:tc>
        <w:tc>
          <w:tcPr>
            <w:tcW w:w="1882" w:type="dxa"/>
            <w:vAlign w:val="center"/>
          </w:tcPr>
          <w:p w14:paraId="6123F63E" w14:textId="77777777" w:rsidR="00870A08" w:rsidRDefault="003A5418">
            <w:pPr>
              <w:spacing w:line="240" w:lineRule="auto"/>
              <w:ind w:firstLineChars="0" w:firstLine="0"/>
              <w:jc w:val="center"/>
            </w:pPr>
            <w:r>
              <w:rPr>
                <w:rFonts w:hint="eastAsia"/>
              </w:rPr>
              <w:t>255.255.255.0</w:t>
            </w:r>
          </w:p>
        </w:tc>
        <w:tc>
          <w:tcPr>
            <w:tcW w:w="1458" w:type="dxa"/>
          </w:tcPr>
          <w:p w14:paraId="3BAA8AC1" w14:textId="77777777" w:rsidR="00870A08" w:rsidRDefault="003A5418">
            <w:pPr>
              <w:spacing w:line="240" w:lineRule="auto"/>
              <w:ind w:firstLineChars="0" w:firstLine="0"/>
              <w:jc w:val="center"/>
            </w:pPr>
            <w:r>
              <w:rPr>
                <w:rFonts w:hint="eastAsia"/>
              </w:rPr>
              <w:t>N/A</w:t>
            </w:r>
          </w:p>
        </w:tc>
      </w:tr>
      <w:tr w:rsidR="00870A08" w14:paraId="35C9A350" w14:textId="77777777">
        <w:trPr>
          <w:trHeight w:val="151"/>
          <w:jc w:val="center"/>
        </w:trPr>
        <w:tc>
          <w:tcPr>
            <w:tcW w:w="1594" w:type="dxa"/>
            <w:vMerge w:val="restart"/>
            <w:vAlign w:val="center"/>
          </w:tcPr>
          <w:p w14:paraId="6424E4A5" w14:textId="77777777" w:rsidR="00870A08" w:rsidRDefault="003A5418">
            <w:pPr>
              <w:spacing w:line="240" w:lineRule="auto"/>
              <w:ind w:firstLineChars="0" w:firstLine="0"/>
              <w:jc w:val="center"/>
            </w:pPr>
            <w:r>
              <w:t>R2</w:t>
            </w:r>
            <w:r>
              <w:rPr>
                <w:rFonts w:hint="eastAsia"/>
              </w:rPr>
              <w:t>(AR2220)</w:t>
            </w:r>
          </w:p>
        </w:tc>
        <w:tc>
          <w:tcPr>
            <w:tcW w:w="1706" w:type="dxa"/>
            <w:vAlign w:val="center"/>
          </w:tcPr>
          <w:p w14:paraId="76648620"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097A60F4" w14:textId="77777777" w:rsidR="00870A08" w:rsidRDefault="003A5418">
            <w:pPr>
              <w:spacing w:line="240" w:lineRule="auto"/>
              <w:ind w:firstLineChars="0" w:firstLine="0"/>
              <w:jc w:val="center"/>
            </w:pPr>
            <w:r>
              <w:rPr>
                <w:rFonts w:hint="eastAsia"/>
              </w:rPr>
              <w:t>10.</w:t>
            </w:r>
            <w:r>
              <w:t>0.23.2</w:t>
            </w:r>
          </w:p>
        </w:tc>
        <w:tc>
          <w:tcPr>
            <w:tcW w:w="1882" w:type="dxa"/>
            <w:vAlign w:val="center"/>
          </w:tcPr>
          <w:p w14:paraId="36E636B3" w14:textId="77777777" w:rsidR="00870A08" w:rsidRDefault="003A5418">
            <w:pPr>
              <w:spacing w:line="240" w:lineRule="auto"/>
              <w:ind w:firstLineChars="0" w:firstLine="0"/>
              <w:jc w:val="center"/>
            </w:pPr>
            <w:r>
              <w:rPr>
                <w:rFonts w:hint="eastAsia"/>
              </w:rPr>
              <w:t>255.255.255.0</w:t>
            </w:r>
          </w:p>
        </w:tc>
        <w:tc>
          <w:tcPr>
            <w:tcW w:w="1458" w:type="dxa"/>
          </w:tcPr>
          <w:p w14:paraId="38CD4480" w14:textId="77777777" w:rsidR="00870A08" w:rsidRDefault="003A5418">
            <w:pPr>
              <w:spacing w:line="240" w:lineRule="auto"/>
              <w:ind w:firstLineChars="0" w:firstLine="0"/>
              <w:jc w:val="center"/>
            </w:pPr>
            <w:r>
              <w:rPr>
                <w:rFonts w:hint="eastAsia"/>
              </w:rPr>
              <w:t>N/A</w:t>
            </w:r>
          </w:p>
        </w:tc>
      </w:tr>
      <w:tr w:rsidR="00870A08" w14:paraId="6DAD7789" w14:textId="77777777">
        <w:trPr>
          <w:trHeight w:val="151"/>
          <w:jc w:val="center"/>
        </w:trPr>
        <w:tc>
          <w:tcPr>
            <w:tcW w:w="1594" w:type="dxa"/>
            <w:vMerge/>
            <w:vAlign w:val="center"/>
          </w:tcPr>
          <w:p w14:paraId="138B127A" w14:textId="77777777" w:rsidR="00870A08" w:rsidRDefault="00870A08">
            <w:pPr>
              <w:spacing w:line="240" w:lineRule="auto"/>
              <w:ind w:firstLine="420"/>
              <w:jc w:val="center"/>
            </w:pPr>
          </w:p>
        </w:tc>
        <w:tc>
          <w:tcPr>
            <w:tcW w:w="1706" w:type="dxa"/>
            <w:vAlign w:val="center"/>
          </w:tcPr>
          <w:p w14:paraId="595080B3" w14:textId="77777777" w:rsidR="00870A08" w:rsidRDefault="003A5418">
            <w:pPr>
              <w:spacing w:line="240" w:lineRule="auto"/>
              <w:ind w:firstLineChars="0" w:firstLine="0"/>
              <w:jc w:val="center"/>
            </w:pPr>
            <w:r>
              <w:t>G</w:t>
            </w:r>
            <w:r>
              <w:rPr>
                <w:rFonts w:hint="eastAsia"/>
              </w:rPr>
              <w:t>E 0/0/1</w:t>
            </w:r>
          </w:p>
        </w:tc>
        <w:tc>
          <w:tcPr>
            <w:tcW w:w="1882" w:type="dxa"/>
            <w:vAlign w:val="center"/>
          </w:tcPr>
          <w:p w14:paraId="00663D94" w14:textId="77777777" w:rsidR="00870A08" w:rsidRDefault="003A5418">
            <w:pPr>
              <w:spacing w:line="240" w:lineRule="auto"/>
              <w:ind w:firstLineChars="0" w:firstLine="0"/>
              <w:jc w:val="center"/>
            </w:pPr>
            <w:r>
              <w:rPr>
                <w:rFonts w:hint="eastAsia"/>
              </w:rPr>
              <w:t>10.0.</w:t>
            </w:r>
            <w:r>
              <w:t>2.254</w:t>
            </w:r>
          </w:p>
        </w:tc>
        <w:tc>
          <w:tcPr>
            <w:tcW w:w="1882" w:type="dxa"/>
            <w:vAlign w:val="center"/>
          </w:tcPr>
          <w:p w14:paraId="6D55157A" w14:textId="77777777" w:rsidR="00870A08" w:rsidRDefault="003A5418">
            <w:pPr>
              <w:spacing w:line="240" w:lineRule="auto"/>
              <w:ind w:firstLineChars="0" w:firstLine="0"/>
              <w:jc w:val="center"/>
            </w:pPr>
            <w:r>
              <w:rPr>
                <w:rFonts w:hint="eastAsia"/>
              </w:rPr>
              <w:t>255.255.255.0</w:t>
            </w:r>
          </w:p>
        </w:tc>
        <w:tc>
          <w:tcPr>
            <w:tcW w:w="1458" w:type="dxa"/>
          </w:tcPr>
          <w:p w14:paraId="7425EACC" w14:textId="77777777" w:rsidR="00870A08" w:rsidRDefault="003A5418">
            <w:pPr>
              <w:spacing w:line="240" w:lineRule="auto"/>
              <w:ind w:firstLineChars="0" w:firstLine="0"/>
              <w:jc w:val="center"/>
            </w:pPr>
            <w:r>
              <w:rPr>
                <w:rFonts w:hint="eastAsia"/>
              </w:rPr>
              <w:t>N/A</w:t>
            </w:r>
          </w:p>
        </w:tc>
      </w:tr>
      <w:tr w:rsidR="00870A08" w14:paraId="67BE6305" w14:textId="77777777">
        <w:trPr>
          <w:trHeight w:val="102"/>
          <w:jc w:val="center"/>
        </w:trPr>
        <w:tc>
          <w:tcPr>
            <w:tcW w:w="1594" w:type="dxa"/>
            <w:vMerge w:val="restart"/>
            <w:vAlign w:val="center"/>
          </w:tcPr>
          <w:p w14:paraId="32CFC479" w14:textId="77777777" w:rsidR="00870A08" w:rsidRDefault="003A5418">
            <w:pPr>
              <w:spacing w:line="240" w:lineRule="auto"/>
              <w:ind w:firstLineChars="0" w:firstLine="0"/>
              <w:jc w:val="center"/>
            </w:pPr>
            <w:r>
              <w:t>R3</w:t>
            </w:r>
            <w:r>
              <w:rPr>
                <w:rFonts w:hint="eastAsia"/>
              </w:rPr>
              <w:t>(AR2220)</w:t>
            </w:r>
          </w:p>
        </w:tc>
        <w:tc>
          <w:tcPr>
            <w:tcW w:w="1706" w:type="dxa"/>
            <w:vAlign w:val="center"/>
          </w:tcPr>
          <w:p w14:paraId="67B1199D" w14:textId="77777777" w:rsidR="00870A08" w:rsidRDefault="003A5418">
            <w:pPr>
              <w:spacing w:line="240" w:lineRule="auto"/>
              <w:ind w:firstLineChars="0" w:firstLine="0"/>
              <w:jc w:val="center"/>
            </w:pPr>
            <w:r>
              <w:t>G</w:t>
            </w:r>
            <w:r>
              <w:rPr>
                <w:rFonts w:hint="eastAsia"/>
              </w:rPr>
              <w:t>E 0/0/0</w:t>
            </w:r>
          </w:p>
        </w:tc>
        <w:tc>
          <w:tcPr>
            <w:tcW w:w="1882" w:type="dxa"/>
            <w:vAlign w:val="center"/>
          </w:tcPr>
          <w:p w14:paraId="10309D11" w14:textId="77777777" w:rsidR="00870A08" w:rsidRDefault="003A5418">
            <w:pPr>
              <w:spacing w:line="240" w:lineRule="auto"/>
              <w:ind w:firstLineChars="0" w:firstLine="0"/>
              <w:jc w:val="center"/>
            </w:pPr>
            <w:r>
              <w:rPr>
                <w:rFonts w:hint="eastAsia"/>
              </w:rPr>
              <w:t>10.0.23.3</w:t>
            </w:r>
          </w:p>
        </w:tc>
        <w:tc>
          <w:tcPr>
            <w:tcW w:w="1882" w:type="dxa"/>
            <w:vAlign w:val="center"/>
          </w:tcPr>
          <w:p w14:paraId="34064069" w14:textId="77777777" w:rsidR="00870A08" w:rsidRDefault="003A5418">
            <w:pPr>
              <w:spacing w:line="240" w:lineRule="auto"/>
              <w:ind w:firstLineChars="0" w:firstLine="0"/>
              <w:jc w:val="center"/>
            </w:pPr>
            <w:r>
              <w:rPr>
                <w:rFonts w:hint="eastAsia"/>
              </w:rPr>
              <w:t>255.255.255.0</w:t>
            </w:r>
          </w:p>
        </w:tc>
        <w:tc>
          <w:tcPr>
            <w:tcW w:w="1458" w:type="dxa"/>
          </w:tcPr>
          <w:p w14:paraId="6EE1CE90" w14:textId="77777777" w:rsidR="00870A08" w:rsidRDefault="003A5418">
            <w:pPr>
              <w:spacing w:line="240" w:lineRule="auto"/>
              <w:ind w:firstLineChars="0" w:firstLine="0"/>
              <w:jc w:val="center"/>
            </w:pPr>
            <w:r>
              <w:rPr>
                <w:rFonts w:hint="eastAsia"/>
              </w:rPr>
              <w:t>N/A</w:t>
            </w:r>
          </w:p>
        </w:tc>
      </w:tr>
      <w:tr w:rsidR="00870A08" w14:paraId="3ED5E299" w14:textId="77777777">
        <w:trPr>
          <w:trHeight w:val="100"/>
          <w:jc w:val="center"/>
        </w:trPr>
        <w:tc>
          <w:tcPr>
            <w:tcW w:w="1594" w:type="dxa"/>
            <w:vMerge/>
            <w:vAlign w:val="center"/>
          </w:tcPr>
          <w:p w14:paraId="0DE9A8A3" w14:textId="77777777" w:rsidR="00870A08" w:rsidRDefault="00870A08">
            <w:pPr>
              <w:spacing w:line="240" w:lineRule="auto"/>
              <w:ind w:firstLine="420"/>
              <w:jc w:val="center"/>
            </w:pPr>
          </w:p>
        </w:tc>
        <w:tc>
          <w:tcPr>
            <w:tcW w:w="1706" w:type="dxa"/>
            <w:vAlign w:val="center"/>
          </w:tcPr>
          <w:p w14:paraId="57F72551" w14:textId="77777777" w:rsidR="00870A08" w:rsidRDefault="003A5418">
            <w:pPr>
              <w:spacing w:line="240" w:lineRule="auto"/>
              <w:ind w:firstLineChars="0" w:firstLine="0"/>
              <w:jc w:val="center"/>
            </w:pPr>
            <w:r>
              <w:t>Serial</w:t>
            </w:r>
            <w:r>
              <w:rPr>
                <w:rFonts w:hint="eastAsia"/>
              </w:rPr>
              <w:t xml:space="preserve"> 4/0/0</w:t>
            </w:r>
          </w:p>
        </w:tc>
        <w:tc>
          <w:tcPr>
            <w:tcW w:w="1882" w:type="dxa"/>
            <w:vAlign w:val="center"/>
          </w:tcPr>
          <w:p w14:paraId="3F5F85CB" w14:textId="77777777" w:rsidR="00870A08" w:rsidRDefault="003A5418">
            <w:pPr>
              <w:spacing w:line="240" w:lineRule="auto"/>
              <w:ind w:firstLineChars="0" w:firstLine="0"/>
              <w:jc w:val="center"/>
            </w:pPr>
            <w:r>
              <w:rPr>
                <w:rFonts w:hint="eastAsia"/>
              </w:rPr>
              <w:t>10.0.</w:t>
            </w:r>
            <w:r>
              <w:t>13</w:t>
            </w:r>
            <w:r>
              <w:rPr>
                <w:rFonts w:hint="eastAsia"/>
              </w:rPr>
              <w:t>.3</w:t>
            </w:r>
          </w:p>
        </w:tc>
        <w:tc>
          <w:tcPr>
            <w:tcW w:w="1882" w:type="dxa"/>
            <w:vAlign w:val="center"/>
          </w:tcPr>
          <w:p w14:paraId="4E9C8FC4" w14:textId="77777777" w:rsidR="00870A08" w:rsidRDefault="003A5418">
            <w:pPr>
              <w:spacing w:line="240" w:lineRule="auto"/>
              <w:ind w:firstLineChars="0" w:firstLine="0"/>
              <w:jc w:val="center"/>
            </w:pPr>
            <w:r>
              <w:rPr>
                <w:rFonts w:hint="eastAsia"/>
              </w:rPr>
              <w:t>255.255.255.0</w:t>
            </w:r>
          </w:p>
        </w:tc>
        <w:tc>
          <w:tcPr>
            <w:tcW w:w="1458" w:type="dxa"/>
          </w:tcPr>
          <w:p w14:paraId="674435EE" w14:textId="77777777" w:rsidR="00870A08" w:rsidRDefault="003A5418">
            <w:pPr>
              <w:spacing w:line="240" w:lineRule="auto"/>
              <w:ind w:firstLineChars="0" w:firstLine="0"/>
              <w:jc w:val="center"/>
            </w:pPr>
            <w:r>
              <w:rPr>
                <w:rFonts w:hint="eastAsia"/>
              </w:rPr>
              <w:t>N/A</w:t>
            </w:r>
          </w:p>
        </w:tc>
      </w:tr>
    </w:tbl>
    <w:p w14:paraId="2E62DA14" w14:textId="77777777" w:rsidR="00870A08" w:rsidRDefault="003A5418">
      <w:pPr>
        <w:pStyle w:val="10"/>
      </w:pPr>
      <w:r>
        <w:rPr>
          <w:rFonts w:hint="eastAsia"/>
        </w:rPr>
        <w:t>实验步骤</w:t>
      </w:r>
    </w:p>
    <w:p w14:paraId="21550A95" w14:textId="77777777" w:rsidR="00870A08" w:rsidRDefault="003A5418">
      <w:pPr>
        <w:pStyle w:val="2"/>
        <w:numPr>
          <w:ilvl w:val="0"/>
          <w:numId w:val="54"/>
        </w:numPr>
      </w:pPr>
      <w:r>
        <w:rPr>
          <w:rFonts w:hint="eastAsia"/>
        </w:rPr>
        <w:t>基本配置</w:t>
      </w:r>
    </w:p>
    <w:p w14:paraId="5683BD62" w14:textId="77777777" w:rsidR="00870A08" w:rsidRDefault="003A5418">
      <w:pPr>
        <w:ind w:firstLine="420"/>
      </w:pPr>
      <w:r>
        <w:rPr>
          <w:rFonts w:hint="eastAsia"/>
        </w:rPr>
        <w:t>根据实验编址表进行相应的基本配置，并使用</w:t>
      </w:r>
      <w:r>
        <w:rPr>
          <w:rFonts w:hint="eastAsia"/>
          <w:b/>
        </w:rPr>
        <w:t>ping</w:t>
      </w:r>
      <w:r>
        <w:rPr>
          <w:rFonts w:hint="eastAsia"/>
        </w:rPr>
        <w:t>命令检测各直连链路的连通性。</w:t>
      </w:r>
    </w:p>
    <w:p w14:paraId="17054ED7" w14:textId="77777777" w:rsidR="00870A08" w:rsidRDefault="003A5418">
      <w:pPr>
        <w:pStyle w:val="aff6"/>
      </w:pPr>
      <w:r>
        <w:t>&lt;R1&gt;ping 10.0.1.254</w:t>
      </w:r>
    </w:p>
    <w:p w14:paraId="41AE59B5" w14:textId="77777777" w:rsidR="00870A08" w:rsidRDefault="003A5418">
      <w:pPr>
        <w:pStyle w:val="aff6"/>
      </w:pPr>
      <w:r>
        <w:t xml:space="preserve">PING 10.0.1.254: </w:t>
      </w:r>
      <w:proofErr w:type="gramStart"/>
      <w:r>
        <w:t>56  data</w:t>
      </w:r>
      <w:proofErr w:type="gramEnd"/>
      <w:r>
        <w:t xml:space="preserve"> bytes, press CTRL_C to break</w:t>
      </w:r>
    </w:p>
    <w:p w14:paraId="58B45928" w14:textId="77777777" w:rsidR="00870A08" w:rsidRDefault="003A5418">
      <w:pPr>
        <w:pStyle w:val="aff6"/>
      </w:pPr>
      <w:r>
        <w:t xml:space="preserve">Reply from 10.0.1.254: bytes=56 Sequence=1 </w:t>
      </w:r>
      <w:proofErr w:type="spellStart"/>
      <w:r>
        <w:t>ttl</w:t>
      </w:r>
      <w:proofErr w:type="spellEnd"/>
      <w:r>
        <w:t xml:space="preserve">=255 time=90 </w:t>
      </w:r>
      <w:proofErr w:type="spellStart"/>
      <w:r>
        <w:t>ms</w:t>
      </w:r>
      <w:proofErr w:type="spellEnd"/>
    </w:p>
    <w:p w14:paraId="19CD3CA9" w14:textId="77777777" w:rsidR="00870A08" w:rsidRDefault="003A5418">
      <w:pPr>
        <w:pStyle w:val="aff6"/>
      </w:pPr>
      <w:r>
        <w:t xml:space="preserve">Reply from 10.0.1.254: bytes=56 Sequence=2 </w:t>
      </w:r>
      <w:proofErr w:type="spellStart"/>
      <w:r>
        <w:t>ttl</w:t>
      </w:r>
      <w:proofErr w:type="spellEnd"/>
      <w:r>
        <w:t xml:space="preserve">=255 time=50 </w:t>
      </w:r>
      <w:proofErr w:type="spellStart"/>
      <w:r>
        <w:t>ms</w:t>
      </w:r>
      <w:proofErr w:type="spellEnd"/>
    </w:p>
    <w:p w14:paraId="719CCCCC" w14:textId="77777777" w:rsidR="00870A08" w:rsidRDefault="003A5418">
      <w:pPr>
        <w:pStyle w:val="aff6"/>
      </w:pPr>
      <w:r>
        <w:t xml:space="preserve">Reply from 10.0.1.254: bytes=56 Sequence=3 </w:t>
      </w:r>
      <w:proofErr w:type="spellStart"/>
      <w:r>
        <w:t>ttl</w:t>
      </w:r>
      <w:proofErr w:type="spellEnd"/>
      <w:r>
        <w:t xml:space="preserve">=255 time=1 </w:t>
      </w:r>
      <w:proofErr w:type="spellStart"/>
      <w:r>
        <w:t>ms</w:t>
      </w:r>
      <w:proofErr w:type="spellEnd"/>
    </w:p>
    <w:p w14:paraId="2769B129" w14:textId="77777777" w:rsidR="00870A08" w:rsidRDefault="003A5418">
      <w:pPr>
        <w:pStyle w:val="aff6"/>
      </w:pPr>
      <w:r>
        <w:t xml:space="preserve">Reply from 10.0.1.254: bytes=56 Sequence=4 </w:t>
      </w:r>
      <w:proofErr w:type="spellStart"/>
      <w:r>
        <w:t>ttl</w:t>
      </w:r>
      <w:proofErr w:type="spellEnd"/>
      <w:r>
        <w:t xml:space="preserve">=255 time=1 </w:t>
      </w:r>
      <w:proofErr w:type="spellStart"/>
      <w:r>
        <w:t>ms</w:t>
      </w:r>
      <w:proofErr w:type="spellEnd"/>
    </w:p>
    <w:p w14:paraId="1CBE3FE6" w14:textId="77777777" w:rsidR="00870A08" w:rsidRDefault="003A5418">
      <w:pPr>
        <w:pStyle w:val="aff6"/>
      </w:pPr>
      <w:r>
        <w:t xml:space="preserve">Reply from 10.0.1.254: bytes=56 Sequence=5 </w:t>
      </w:r>
      <w:proofErr w:type="spellStart"/>
      <w:r>
        <w:t>ttl</w:t>
      </w:r>
      <w:proofErr w:type="spellEnd"/>
      <w:r>
        <w:t xml:space="preserve">=255 time=1 </w:t>
      </w:r>
      <w:proofErr w:type="spellStart"/>
      <w:r>
        <w:t>ms</w:t>
      </w:r>
      <w:proofErr w:type="spellEnd"/>
    </w:p>
    <w:p w14:paraId="49A61167" w14:textId="77777777" w:rsidR="00870A08" w:rsidRDefault="003A5418">
      <w:pPr>
        <w:pStyle w:val="aff6"/>
      </w:pPr>
      <w:r>
        <w:t>--- 10.0.1.254 ping statistics ---</w:t>
      </w:r>
    </w:p>
    <w:p w14:paraId="02F674C3" w14:textId="77777777" w:rsidR="00870A08" w:rsidRDefault="003A5418">
      <w:pPr>
        <w:pStyle w:val="aff6"/>
      </w:pPr>
      <w:r>
        <w:t>5 packet(s) transmitted</w:t>
      </w:r>
    </w:p>
    <w:p w14:paraId="43EA163C" w14:textId="77777777" w:rsidR="00870A08" w:rsidRDefault="003A5418">
      <w:pPr>
        <w:pStyle w:val="aff6"/>
      </w:pPr>
      <w:r>
        <w:t>5 packet(s) received</w:t>
      </w:r>
    </w:p>
    <w:p w14:paraId="0663DAE3" w14:textId="77777777" w:rsidR="00870A08" w:rsidRDefault="003A5418">
      <w:pPr>
        <w:pStyle w:val="aff6"/>
      </w:pPr>
      <w:r>
        <w:t>0.00% packet loss</w:t>
      </w:r>
    </w:p>
    <w:p w14:paraId="3FD0EDD6" w14:textId="77777777" w:rsidR="00870A08" w:rsidRDefault="003A5418">
      <w:pPr>
        <w:pStyle w:val="aff6"/>
      </w:pPr>
      <w:r>
        <w:t xml:space="preserve">round-trip min/avg/max = 1/28/90 </w:t>
      </w:r>
      <w:proofErr w:type="spellStart"/>
      <w:r>
        <w:t>ms</w:t>
      </w:r>
      <w:proofErr w:type="spellEnd"/>
    </w:p>
    <w:p w14:paraId="4D410D7F" w14:textId="77777777" w:rsidR="00870A08" w:rsidRDefault="00870A08">
      <w:pPr>
        <w:pStyle w:val="aff6"/>
      </w:pPr>
    </w:p>
    <w:p w14:paraId="53AFAA69" w14:textId="77777777" w:rsidR="00870A08" w:rsidRDefault="003A5418">
      <w:pPr>
        <w:ind w:firstLineChars="250" w:firstLine="525"/>
      </w:pPr>
      <w:r>
        <w:rPr>
          <w:rFonts w:hint="eastAsia"/>
        </w:rPr>
        <w:t>测试</w:t>
      </w:r>
      <w:r>
        <w:t>通过</w:t>
      </w:r>
      <w:r>
        <w:rPr>
          <w:rFonts w:hint="eastAsia"/>
        </w:rPr>
        <w:t>，其余直连网段的连通性测试省略。</w:t>
      </w:r>
    </w:p>
    <w:p w14:paraId="15295FDB" w14:textId="77777777" w:rsidR="00870A08" w:rsidRDefault="003A5418">
      <w:pPr>
        <w:pStyle w:val="2"/>
      </w:pPr>
      <w:r>
        <w:rPr>
          <w:rFonts w:hint="eastAsia"/>
        </w:rPr>
        <w:t>搭建</w:t>
      </w:r>
      <w:r>
        <w:rPr>
          <w:rFonts w:hint="eastAsia"/>
        </w:rPr>
        <w:t>OSPF</w:t>
      </w:r>
      <w:r>
        <w:rPr>
          <w:rFonts w:hint="eastAsia"/>
        </w:rPr>
        <w:t>网络</w:t>
      </w:r>
    </w:p>
    <w:p w14:paraId="6F4F02A3" w14:textId="77777777" w:rsidR="00870A08" w:rsidRDefault="003A5418">
      <w:pPr>
        <w:ind w:firstLine="420"/>
      </w:pPr>
      <w:r>
        <w:rPr>
          <w:rFonts w:hint="eastAsia"/>
        </w:rPr>
        <w:t>在每台路由器上配置</w:t>
      </w:r>
      <w:r>
        <w:rPr>
          <w:rFonts w:hint="eastAsia"/>
        </w:rPr>
        <w:t>OSPF</w:t>
      </w:r>
      <w:r>
        <w:rPr>
          <w:rFonts w:hint="eastAsia"/>
        </w:rPr>
        <w:t>协议，并通告相应网段到区域</w:t>
      </w:r>
      <w:r>
        <w:rPr>
          <w:rFonts w:hint="eastAsia"/>
        </w:rPr>
        <w:t>0</w:t>
      </w:r>
      <w:r>
        <w:rPr>
          <w:rFonts w:hint="eastAsia"/>
        </w:rPr>
        <w:t>内。</w:t>
      </w:r>
    </w:p>
    <w:p w14:paraId="45251C41" w14:textId="77777777" w:rsidR="00870A08" w:rsidRDefault="003A5418">
      <w:pPr>
        <w:pStyle w:val="aff6"/>
      </w:pPr>
      <w:r>
        <w:t>[R</w:t>
      </w:r>
      <w:proofErr w:type="gramStart"/>
      <w:r>
        <w:t>1]</w:t>
      </w:r>
      <w:proofErr w:type="spellStart"/>
      <w:r>
        <w:t>ospf</w:t>
      </w:r>
      <w:proofErr w:type="spellEnd"/>
      <w:proofErr w:type="gramEnd"/>
      <w:r>
        <w:t xml:space="preserve"> 1</w:t>
      </w:r>
    </w:p>
    <w:p w14:paraId="3BB9B8F7" w14:textId="77777777" w:rsidR="00870A08" w:rsidRDefault="003A5418">
      <w:pPr>
        <w:pStyle w:val="aff6"/>
      </w:pPr>
      <w:r>
        <w:t>[R1-ospf-</w:t>
      </w:r>
      <w:proofErr w:type="gramStart"/>
      <w:r>
        <w:t>1]area</w:t>
      </w:r>
      <w:proofErr w:type="gramEnd"/>
      <w:r>
        <w:t xml:space="preserve"> 0</w:t>
      </w:r>
    </w:p>
    <w:p w14:paraId="5EF99CEB" w14:textId="77777777" w:rsidR="00870A08" w:rsidRDefault="003A5418">
      <w:pPr>
        <w:pStyle w:val="aff6"/>
      </w:pPr>
      <w:r>
        <w:t>[R1-ospf-1-area-0.0.0.</w:t>
      </w:r>
      <w:proofErr w:type="gramStart"/>
      <w:r>
        <w:t>0]network</w:t>
      </w:r>
      <w:proofErr w:type="gramEnd"/>
      <w:r>
        <w:t xml:space="preserve"> 10.0.13.0 0.0.0.255</w:t>
      </w:r>
    </w:p>
    <w:p w14:paraId="2905BE43" w14:textId="77777777" w:rsidR="00870A08" w:rsidRDefault="003A5418">
      <w:pPr>
        <w:pStyle w:val="aff6"/>
      </w:pPr>
      <w:r>
        <w:lastRenderedPageBreak/>
        <w:t>[R1-ospf-1-area-0.0.0.</w:t>
      </w:r>
      <w:proofErr w:type="gramStart"/>
      <w:r>
        <w:t>0]network</w:t>
      </w:r>
      <w:proofErr w:type="gramEnd"/>
      <w:r>
        <w:t xml:space="preserve"> 10.0.1.0 0.0.0.255</w:t>
      </w:r>
    </w:p>
    <w:p w14:paraId="5C60D07A" w14:textId="77777777" w:rsidR="00870A08" w:rsidRDefault="00870A08">
      <w:pPr>
        <w:pStyle w:val="aff6"/>
      </w:pPr>
    </w:p>
    <w:p w14:paraId="092AC4BF" w14:textId="77777777" w:rsidR="00870A08" w:rsidRDefault="003A5418">
      <w:pPr>
        <w:pStyle w:val="aff6"/>
      </w:pPr>
      <w:r>
        <w:t>[R</w:t>
      </w:r>
      <w:proofErr w:type="gramStart"/>
      <w:r>
        <w:t>2]</w:t>
      </w:r>
      <w:proofErr w:type="spellStart"/>
      <w:r>
        <w:t>ospf</w:t>
      </w:r>
      <w:proofErr w:type="spellEnd"/>
      <w:proofErr w:type="gramEnd"/>
      <w:r>
        <w:t xml:space="preserve"> 1</w:t>
      </w:r>
    </w:p>
    <w:p w14:paraId="48CA807E" w14:textId="77777777" w:rsidR="00870A08" w:rsidRDefault="003A5418">
      <w:pPr>
        <w:pStyle w:val="aff6"/>
      </w:pPr>
      <w:r>
        <w:t>[R2-ospf-</w:t>
      </w:r>
      <w:proofErr w:type="gramStart"/>
      <w:r>
        <w:t>1]area</w:t>
      </w:r>
      <w:proofErr w:type="gramEnd"/>
      <w:r>
        <w:t xml:space="preserve"> 0</w:t>
      </w:r>
    </w:p>
    <w:p w14:paraId="1BB048F4" w14:textId="77777777" w:rsidR="00870A08" w:rsidRDefault="003A5418">
      <w:pPr>
        <w:pStyle w:val="aff6"/>
      </w:pPr>
      <w:r>
        <w:t>[R2-ospf-1-area-0.0.0.</w:t>
      </w:r>
      <w:proofErr w:type="gramStart"/>
      <w:r>
        <w:t>0]network</w:t>
      </w:r>
      <w:proofErr w:type="gramEnd"/>
      <w:r>
        <w:t xml:space="preserve"> 10.0.23.0 0.0.0.255</w:t>
      </w:r>
    </w:p>
    <w:p w14:paraId="54EB70B0" w14:textId="77777777" w:rsidR="00870A08" w:rsidRDefault="003A5418">
      <w:pPr>
        <w:pStyle w:val="aff6"/>
      </w:pPr>
      <w:r>
        <w:t>[R2-ospf-1-area-0.0.0.</w:t>
      </w:r>
      <w:proofErr w:type="gramStart"/>
      <w:r>
        <w:t>0]network</w:t>
      </w:r>
      <w:proofErr w:type="gramEnd"/>
      <w:r>
        <w:t xml:space="preserve"> 10.0.2.0 0.0.0.255</w:t>
      </w:r>
    </w:p>
    <w:p w14:paraId="674EE4AE" w14:textId="77777777" w:rsidR="00870A08" w:rsidRDefault="00870A08">
      <w:pPr>
        <w:pStyle w:val="aff6"/>
      </w:pPr>
    </w:p>
    <w:p w14:paraId="58A7D1C2" w14:textId="77777777" w:rsidR="00870A08" w:rsidRDefault="003A5418">
      <w:pPr>
        <w:pStyle w:val="aff6"/>
      </w:pPr>
      <w:r>
        <w:t>[R</w:t>
      </w:r>
      <w:proofErr w:type="gramStart"/>
      <w:r>
        <w:t>3]</w:t>
      </w:r>
      <w:proofErr w:type="spellStart"/>
      <w:r>
        <w:t>ospf</w:t>
      </w:r>
      <w:proofErr w:type="spellEnd"/>
      <w:proofErr w:type="gramEnd"/>
      <w:r>
        <w:t xml:space="preserve"> 1</w:t>
      </w:r>
    </w:p>
    <w:p w14:paraId="3926E48E" w14:textId="77777777" w:rsidR="00870A08" w:rsidRDefault="003A5418">
      <w:pPr>
        <w:pStyle w:val="aff6"/>
      </w:pPr>
      <w:r>
        <w:t>[R3-ospf-</w:t>
      </w:r>
      <w:proofErr w:type="gramStart"/>
      <w:r>
        <w:t>1]area</w:t>
      </w:r>
      <w:proofErr w:type="gramEnd"/>
      <w:r>
        <w:t xml:space="preserve"> 0</w:t>
      </w:r>
    </w:p>
    <w:p w14:paraId="241AF6B3" w14:textId="77777777" w:rsidR="00870A08" w:rsidRDefault="003A5418">
      <w:pPr>
        <w:pStyle w:val="aff6"/>
      </w:pPr>
      <w:r>
        <w:t>[R3-ospf-1-area-0.0.0.</w:t>
      </w:r>
      <w:proofErr w:type="gramStart"/>
      <w:r>
        <w:t>0]network</w:t>
      </w:r>
      <w:proofErr w:type="gramEnd"/>
      <w:r>
        <w:t xml:space="preserve"> 10.0.23.0 0.0.0.255</w:t>
      </w:r>
    </w:p>
    <w:p w14:paraId="39770612" w14:textId="77777777" w:rsidR="00870A08" w:rsidRDefault="003A5418">
      <w:pPr>
        <w:pStyle w:val="aff6"/>
      </w:pPr>
      <w:r>
        <w:t>[R3-ospf-1-area-0.0.0.</w:t>
      </w:r>
      <w:proofErr w:type="gramStart"/>
      <w:r>
        <w:t>0]network</w:t>
      </w:r>
      <w:proofErr w:type="gramEnd"/>
      <w:r>
        <w:t xml:space="preserve"> 10.0.13.0 0.0.0.255</w:t>
      </w:r>
    </w:p>
    <w:p w14:paraId="2630C099" w14:textId="77777777" w:rsidR="00870A08" w:rsidRDefault="00870A08">
      <w:pPr>
        <w:autoSpaceDE w:val="0"/>
        <w:autoSpaceDN w:val="0"/>
        <w:snapToGrid/>
        <w:ind w:firstLine="480"/>
        <w:jc w:val="left"/>
        <w:rPr>
          <w:b/>
          <w:sz w:val="24"/>
        </w:rPr>
      </w:pPr>
    </w:p>
    <w:p w14:paraId="3759822D" w14:textId="77777777" w:rsidR="00870A08" w:rsidRDefault="003A5418">
      <w:pPr>
        <w:ind w:firstLine="420"/>
      </w:pPr>
      <w:r>
        <w:rPr>
          <w:rFonts w:hint="eastAsia"/>
        </w:rPr>
        <w:t>配置</w:t>
      </w:r>
      <w:r>
        <w:t>完成后测试</w:t>
      </w:r>
      <w:r>
        <w:rPr>
          <w:rFonts w:hint="eastAsia"/>
        </w:rPr>
        <w:t>总部与分支终端</w:t>
      </w:r>
      <w:r>
        <w:t>间</w:t>
      </w:r>
      <w:r>
        <w:rPr>
          <w:rFonts w:hint="eastAsia"/>
        </w:rPr>
        <w:t>的连通性。</w:t>
      </w:r>
    </w:p>
    <w:p w14:paraId="7FE3D4F5" w14:textId="77777777" w:rsidR="00870A08" w:rsidRDefault="003A5418">
      <w:pPr>
        <w:pStyle w:val="aff6"/>
      </w:pPr>
      <w:r>
        <w:t>PC&gt;ping 10.0.2.1</w:t>
      </w:r>
    </w:p>
    <w:p w14:paraId="626DA853" w14:textId="77777777" w:rsidR="00870A08" w:rsidRDefault="003A5418">
      <w:pPr>
        <w:pStyle w:val="aff6"/>
      </w:pPr>
      <w:r>
        <w:t xml:space="preserve">Ping 10.0.2.1: 32 data bytes, Press </w:t>
      </w:r>
      <w:proofErr w:type="spellStart"/>
      <w:r>
        <w:t>Ctrl_C</w:t>
      </w:r>
      <w:proofErr w:type="spellEnd"/>
      <w:r>
        <w:t xml:space="preserve"> to break</w:t>
      </w:r>
    </w:p>
    <w:p w14:paraId="23DF5298" w14:textId="77777777" w:rsidR="00870A08" w:rsidRDefault="003A5418">
      <w:pPr>
        <w:pStyle w:val="aff6"/>
      </w:pPr>
      <w:r>
        <w:t xml:space="preserve">From 10.0.2.1: bytes=32 seq=1 </w:t>
      </w:r>
      <w:proofErr w:type="spellStart"/>
      <w:r>
        <w:t>ttl</w:t>
      </w:r>
      <w:proofErr w:type="spellEnd"/>
      <w:r>
        <w:t xml:space="preserve">=252 time=78 </w:t>
      </w:r>
      <w:proofErr w:type="spellStart"/>
      <w:r>
        <w:t>ms</w:t>
      </w:r>
      <w:proofErr w:type="spellEnd"/>
    </w:p>
    <w:p w14:paraId="49704DE9" w14:textId="77777777" w:rsidR="00870A08" w:rsidRDefault="003A5418">
      <w:pPr>
        <w:pStyle w:val="aff6"/>
      </w:pPr>
      <w:r>
        <w:t xml:space="preserve">From 10.0.2.1: bytes=32 seq=2 </w:t>
      </w:r>
      <w:proofErr w:type="spellStart"/>
      <w:r>
        <w:t>ttl</w:t>
      </w:r>
      <w:proofErr w:type="spellEnd"/>
      <w:r>
        <w:t xml:space="preserve">=252 time=78 </w:t>
      </w:r>
      <w:proofErr w:type="spellStart"/>
      <w:r>
        <w:t>ms</w:t>
      </w:r>
      <w:proofErr w:type="spellEnd"/>
    </w:p>
    <w:p w14:paraId="7469C26D" w14:textId="77777777" w:rsidR="00870A08" w:rsidRDefault="003A5418">
      <w:pPr>
        <w:pStyle w:val="aff6"/>
      </w:pPr>
      <w:r>
        <w:t xml:space="preserve">From 10.0.2.1: bytes=32 seq=3 </w:t>
      </w:r>
      <w:proofErr w:type="spellStart"/>
      <w:r>
        <w:t>ttl</w:t>
      </w:r>
      <w:proofErr w:type="spellEnd"/>
      <w:r>
        <w:t xml:space="preserve">=252 time=63 </w:t>
      </w:r>
      <w:proofErr w:type="spellStart"/>
      <w:r>
        <w:t>ms</w:t>
      </w:r>
      <w:proofErr w:type="spellEnd"/>
    </w:p>
    <w:p w14:paraId="1854C730" w14:textId="77777777" w:rsidR="00870A08" w:rsidRDefault="003A5418">
      <w:pPr>
        <w:pStyle w:val="aff6"/>
      </w:pPr>
      <w:r>
        <w:t xml:space="preserve">From 10.0.2.1: bytes=32 seq=4 </w:t>
      </w:r>
      <w:proofErr w:type="spellStart"/>
      <w:r>
        <w:t>ttl</w:t>
      </w:r>
      <w:proofErr w:type="spellEnd"/>
      <w:r>
        <w:t xml:space="preserve">=252 time=31 </w:t>
      </w:r>
      <w:proofErr w:type="spellStart"/>
      <w:r>
        <w:t>ms</w:t>
      </w:r>
      <w:proofErr w:type="spellEnd"/>
    </w:p>
    <w:p w14:paraId="076A2C05" w14:textId="77777777" w:rsidR="00870A08" w:rsidRDefault="003A5418">
      <w:pPr>
        <w:pStyle w:val="aff6"/>
      </w:pPr>
      <w:r>
        <w:t xml:space="preserve">From 10.0.2.1: bytes=32 seq=5 </w:t>
      </w:r>
      <w:proofErr w:type="spellStart"/>
      <w:r>
        <w:t>ttl</w:t>
      </w:r>
      <w:proofErr w:type="spellEnd"/>
      <w:r>
        <w:t xml:space="preserve">=252 time=31 </w:t>
      </w:r>
      <w:proofErr w:type="spellStart"/>
      <w:r>
        <w:t>ms</w:t>
      </w:r>
      <w:proofErr w:type="spellEnd"/>
    </w:p>
    <w:p w14:paraId="0F277C68" w14:textId="77777777" w:rsidR="00870A08" w:rsidRDefault="003A5418">
      <w:pPr>
        <w:pStyle w:val="aff6"/>
      </w:pPr>
      <w:r>
        <w:t>--- 10.0.2.1 ping statistics ---</w:t>
      </w:r>
    </w:p>
    <w:p w14:paraId="78DC6B48" w14:textId="77777777" w:rsidR="00870A08" w:rsidRDefault="003A5418">
      <w:pPr>
        <w:pStyle w:val="aff6"/>
      </w:pPr>
      <w:r>
        <w:t>5 packet(s) transmitted</w:t>
      </w:r>
    </w:p>
    <w:p w14:paraId="3B0CB0A1" w14:textId="77777777" w:rsidR="00870A08" w:rsidRDefault="003A5418">
      <w:pPr>
        <w:pStyle w:val="aff6"/>
      </w:pPr>
      <w:r>
        <w:t>5 packet(s) received</w:t>
      </w:r>
    </w:p>
    <w:p w14:paraId="70E0D38C" w14:textId="77777777" w:rsidR="00870A08" w:rsidRDefault="003A5418">
      <w:pPr>
        <w:pStyle w:val="aff6"/>
      </w:pPr>
      <w:r>
        <w:t>0.00% packet loss</w:t>
      </w:r>
    </w:p>
    <w:p w14:paraId="7C209180" w14:textId="77777777" w:rsidR="00870A08" w:rsidRDefault="003A5418">
      <w:pPr>
        <w:pStyle w:val="aff6"/>
      </w:pPr>
      <w:r>
        <w:t xml:space="preserve">round-trip min/avg/max = 31/56/78 </w:t>
      </w:r>
      <w:proofErr w:type="spellStart"/>
      <w:r>
        <w:t>ms</w:t>
      </w:r>
      <w:proofErr w:type="spellEnd"/>
    </w:p>
    <w:p w14:paraId="087ACE38" w14:textId="77777777" w:rsidR="00870A08" w:rsidRDefault="00870A08">
      <w:pPr>
        <w:pStyle w:val="aff6"/>
      </w:pPr>
    </w:p>
    <w:p w14:paraId="6A45F16A" w14:textId="77777777" w:rsidR="00870A08" w:rsidRDefault="003A5418">
      <w:pPr>
        <w:ind w:firstLine="420"/>
      </w:pPr>
      <w:r>
        <w:rPr>
          <w:rFonts w:hint="eastAsia"/>
        </w:rPr>
        <w:t>可以观察到，通信正常</w:t>
      </w:r>
      <w:r>
        <w:t>。</w:t>
      </w:r>
    </w:p>
    <w:p w14:paraId="184B5CC2" w14:textId="77777777" w:rsidR="00870A08" w:rsidRDefault="003A5418">
      <w:pPr>
        <w:pStyle w:val="2"/>
      </w:pPr>
      <w:r>
        <w:rPr>
          <w:rFonts w:hint="eastAsia"/>
        </w:rPr>
        <w:lastRenderedPageBreak/>
        <w:t>配置</w:t>
      </w:r>
      <w:r>
        <w:rPr>
          <w:rFonts w:hint="eastAsia"/>
        </w:rPr>
        <w:t>PPP</w:t>
      </w:r>
      <w:r>
        <w:rPr>
          <w:rFonts w:hint="eastAsia"/>
        </w:rPr>
        <w:t>的</w:t>
      </w:r>
      <w:r>
        <w:rPr>
          <w:rFonts w:hint="eastAsia"/>
        </w:rPr>
        <w:t>PAP</w:t>
      </w:r>
      <w:r>
        <w:rPr>
          <w:rFonts w:hint="eastAsia"/>
        </w:rPr>
        <w:t>认证</w:t>
      </w:r>
    </w:p>
    <w:p w14:paraId="1E322B83" w14:textId="77777777" w:rsidR="00870A08" w:rsidRDefault="003A5418">
      <w:pPr>
        <w:ind w:firstLine="420"/>
        <w:rPr>
          <w:kern w:val="0"/>
          <w:lang w:val="zh-CN"/>
        </w:rPr>
      </w:pPr>
      <w:r>
        <w:rPr>
          <w:rFonts w:hint="eastAsia"/>
          <w:kern w:val="0"/>
        </w:rPr>
        <w:t>现在</w:t>
      </w:r>
      <w:r>
        <w:rPr>
          <w:rFonts w:hint="eastAsia"/>
          <w:kern w:val="0"/>
          <w:lang w:val="zh-CN"/>
        </w:rPr>
        <w:t>为了提升分支机构与总部通信时的安全性</w:t>
      </w:r>
      <w:r>
        <w:rPr>
          <w:kern w:val="0"/>
          <w:lang w:val="zh-CN"/>
        </w:rPr>
        <w:t>，</w:t>
      </w:r>
      <w:r>
        <w:rPr>
          <w:rFonts w:hint="eastAsia"/>
          <w:kern w:val="0"/>
          <w:lang w:val="zh-CN"/>
        </w:rPr>
        <w:t>在分支网关设备</w:t>
      </w:r>
      <w:r>
        <w:rPr>
          <w:rFonts w:hint="eastAsia"/>
          <w:kern w:val="0"/>
          <w:lang w:val="zh-CN"/>
        </w:rPr>
        <w:t>R1</w:t>
      </w:r>
      <w:r>
        <w:rPr>
          <w:rFonts w:hint="eastAsia"/>
          <w:kern w:val="0"/>
          <w:lang w:val="zh-CN"/>
        </w:rPr>
        <w:t>与公司核心设备</w:t>
      </w:r>
      <w:r>
        <w:rPr>
          <w:rFonts w:hint="eastAsia"/>
          <w:kern w:val="0"/>
          <w:lang w:val="zh-CN"/>
        </w:rPr>
        <w:t>R3</w:t>
      </w:r>
      <w:r>
        <w:rPr>
          <w:rFonts w:hint="eastAsia"/>
          <w:kern w:val="0"/>
          <w:lang w:val="zh-CN"/>
        </w:rPr>
        <w:t>上部署</w:t>
      </w:r>
      <w:r>
        <w:rPr>
          <w:rFonts w:hint="eastAsia"/>
          <w:kern w:val="0"/>
          <w:lang w:val="zh-CN"/>
        </w:rPr>
        <w:t>PPP</w:t>
      </w:r>
      <w:r>
        <w:rPr>
          <w:rFonts w:hint="eastAsia"/>
          <w:kern w:val="0"/>
          <w:lang w:val="zh-CN"/>
        </w:rPr>
        <w:t>的</w:t>
      </w:r>
      <w:r>
        <w:rPr>
          <w:rFonts w:hint="eastAsia"/>
          <w:kern w:val="0"/>
          <w:lang w:val="zh-CN"/>
        </w:rPr>
        <w:t>PAP</w:t>
      </w:r>
      <w:r>
        <w:rPr>
          <w:rFonts w:hint="eastAsia"/>
          <w:kern w:val="0"/>
          <w:lang w:val="zh-CN"/>
        </w:rPr>
        <w:t>认证</w:t>
      </w:r>
      <w:r>
        <w:rPr>
          <w:kern w:val="0"/>
          <w:lang w:val="zh-CN"/>
        </w:rPr>
        <w:t>。</w:t>
      </w:r>
      <w:r>
        <w:rPr>
          <w:rFonts w:hint="eastAsia"/>
          <w:kern w:val="0"/>
          <w:lang w:val="zh-CN"/>
        </w:rPr>
        <w:t>R3</w:t>
      </w:r>
      <w:r>
        <w:rPr>
          <w:rFonts w:hint="eastAsia"/>
          <w:kern w:val="0"/>
          <w:lang w:val="zh-CN"/>
        </w:rPr>
        <w:t>作为</w:t>
      </w:r>
      <w:r>
        <w:rPr>
          <w:kern w:val="0"/>
          <w:lang w:val="zh-CN"/>
        </w:rPr>
        <w:t>认证路由器，</w:t>
      </w:r>
      <w:r>
        <w:rPr>
          <w:rFonts w:hint="eastAsia"/>
          <w:kern w:val="0"/>
          <w:lang w:val="zh-CN"/>
        </w:rPr>
        <w:t>R1</w:t>
      </w:r>
      <w:r>
        <w:rPr>
          <w:rFonts w:hint="eastAsia"/>
          <w:kern w:val="0"/>
          <w:lang w:val="zh-CN"/>
        </w:rPr>
        <w:t>作为</w:t>
      </w:r>
      <w:r>
        <w:rPr>
          <w:kern w:val="0"/>
          <w:lang w:val="zh-CN"/>
        </w:rPr>
        <w:t>被认证路由器。</w:t>
      </w:r>
    </w:p>
    <w:p w14:paraId="05BBFA70" w14:textId="022AD311" w:rsidR="00870A08" w:rsidRDefault="003A5418">
      <w:pPr>
        <w:ind w:firstLine="420"/>
        <w:rPr>
          <w:kern w:val="0"/>
        </w:rPr>
      </w:pPr>
      <w:r>
        <w:rPr>
          <w:rFonts w:hint="eastAsia"/>
          <w:kern w:val="0"/>
          <w:lang w:val="zh-CN"/>
        </w:rPr>
        <w:t>由于在华为路由器上，</w:t>
      </w:r>
      <w:r>
        <w:rPr>
          <w:rFonts w:hint="eastAsia"/>
          <w:kern w:val="0"/>
          <w:highlight w:val="yellow"/>
          <w:lang w:val="zh-CN"/>
        </w:rPr>
        <w:t>广域网串行接口默认链路</w:t>
      </w:r>
      <w:proofErr w:type="gramStart"/>
      <w:r>
        <w:rPr>
          <w:rFonts w:hint="eastAsia"/>
          <w:kern w:val="0"/>
          <w:highlight w:val="yellow"/>
          <w:lang w:val="zh-CN"/>
        </w:rPr>
        <w:t>层协议</w:t>
      </w:r>
      <w:proofErr w:type="gramEnd"/>
      <w:r>
        <w:rPr>
          <w:rFonts w:hint="eastAsia"/>
          <w:kern w:val="0"/>
          <w:highlight w:val="yellow"/>
          <w:lang w:val="zh-CN"/>
        </w:rPr>
        <w:t>即为</w:t>
      </w:r>
      <w:r>
        <w:rPr>
          <w:rFonts w:hint="eastAsia"/>
          <w:kern w:val="0"/>
          <w:highlight w:val="yellow"/>
          <w:lang w:val="zh-CN"/>
        </w:rPr>
        <w:t>PPP</w:t>
      </w:r>
      <w:r>
        <w:rPr>
          <w:rFonts w:hint="eastAsia"/>
          <w:kern w:val="0"/>
          <w:lang w:val="zh-CN"/>
        </w:rPr>
        <w:t>，可以直接配置</w:t>
      </w:r>
      <w:r>
        <w:rPr>
          <w:rFonts w:hint="eastAsia"/>
          <w:kern w:val="0"/>
          <w:lang w:val="zh-CN"/>
        </w:rPr>
        <w:t>PPP</w:t>
      </w:r>
      <w:r>
        <w:rPr>
          <w:rFonts w:hint="eastAsia"/>
          <w:kern w:val="0"/>
          <w:lang w:val="zh-CN"/>
        </w:rPr>
        <w:t>认证即可。在总部设备</w:t>
      </w:r>
      <w:r>
        <w:rPr>
          <w:rFonts w:hint="eastAsia"/>
          <w:kern w:val="0"/>
        </w:rPr>
        <w:t>R3</w:t>
      </w:r>
      <w:r>
        <w:rPr>
          <w:rFonts w:hint="eastAsia"/>
          <w:kern w:val="0"/>
          <w:lang w:val="zh-CN"/>
        </w:rPr>
        <w:t>上使用命令</w:t>
      </w:r>
      <w:proofErr w:type="spellStart"/>
      <w:r>
        <w:rPr>
          <w:rFonts w:hint="eastAsia"/>
          <w:b/>
          <w:kern w:val="0"/>
        </w:rPr>
        <w:t>ppp</w:t>
      </w:r>
      <w:proofErr w:type="spellEnd"/>
      <w:r>
        <w:rPr>
          <w:rFonts w:hint="eastAsia"/>
          <w:b/>
          <w:kern w:val="0"/>
        </w:rPr>
        <w:t xml:space="preserve"> authentication-mode</w:t>
      </w:r>
      <w:r>
        <w:rPr>
          <w:rFonts w:hint="eastAsia"/>
          <w:kern w:val="0"/>
        </w:rPr>
        <w:t>命令设置本端的</w:t>
      </w:r>
      <w:r>
        <w:rPr>
          <w:rFonts w:hint="eastAsia"/>
          <w:kern w:val="0"/>
        </w:rPr>
        <w:t>PPP</w:t>
      </w:r>
      <w:r>
        <w:rPr>
          <w:rFonts w:hint="eastAsia"/>
          <w:kern w:val="0"/>
        </w:rPr>
        <w:t>协议对对端设备的认证方式为</w:t>
      </w:r>
      <w:r>
        <w:rPr>
          <w:rFonts w:hint="eastAsia"/>
          <w:kern w:val="0"/>
        </w:rPr>
        <w:t>PAP</w:t>
      </w:r>
      <w:r>
        <w:rPr>
          <w:rFonts w:hint="eastAsia"/>
          <w:kern w:val="0"/>
        </w:rPr>
        <w:t>，认证采用的域名为</w:t>
      </w:r>
      <w:proofErr w:type="spellStart"/>
      <w:r w:rsidRPr="00F44DF9">
        <w:rPr>
          <w:rFonts w:hint="eastAsia"/>
          <w:kern w:val="0"/>
          <w:highlight w:val="yellow"/>
        </w:rPr>
        <w:t>huawei</w:t>
      </w:r>
      <w:proofErr w:type="spellEnd"/>
      <w:r w:rsidR="00F44DF9">
        <w:rPr>
          <w:kern w:val="0"/>
        </w:rPr>
        <w:t>??</w:t>
      </w:r>
      <w:proofErr w:type="gramStart"/>
      <w:r w:rsidR="00F44DF9">
        <w:rPr>
          <w:kern w:val="0"/>
        </w:rPr>
        <w:t>?(</w:t>
      </w:r>
      <w:proofErr w:type="gramEnd"/>
      <w:r w:rsidR="00F44DF9" w:rsidRPr="00F44DF9">
        <w:rPr>
          <w:rFonts w:hint="eastAsia"/>
          <w:i/>
          <w:kern w:val="0"/>
          <w:sz w:val="16"/>
          <w:szCs w:val="16"/>
          <w:u w:val="single"/>
        </w:rPr>
        <w:t>域名保持前后一致</w:t>
      </w:r>
      <w:r w:rsidR="00F44DF9">
        <w:rPr>
          <w:kern w:val="0"/>
        </w:rPr>
        <w:t>)</w:t>
      </w:r>
      <w:r>
        <w:rPr>
          <w:rFonts w:hint="eastAsia"/>
          <w:kern w:val="0"/>
        </w:rPr>
        <w:t>。</w:t>
      </w:r>
    </w:p>
    <w:p w14:paraId="178356DC" w14:textId="4C360203" w:rsidR="00870A08" w:rsidRDefault="003A5418">
      <w:pPr>
        <w:pStyle w:val="aff6"/>
      </w:pPr>
      <w:r>
        <w:t>[R</w:t>
      </w:r>
      <w:proofErr w:type="gramStart"/>
      <w:r>
        <w:t>3]interface</w:t>
      </w:r>
      <w:proofErr w:type="gramEnd"/>
      <w:r>
        <w:t xml:space="preserve"> Serial 4/0/0  </w:t>
      </w:r>
    </w:p>
    <w:p w14:paraId="24A7E3EE" w14:textId="67BAE4C3" w:rsidR="00870A08" w:rsidRDefault="003A5418">
      <w:pPr>
        <w:pStyle w:val="aff6"/>
      </w:pPr>
      <w:r>
        <w:t>[R3-Serial4/0/</w:t>
      </w:r>
      <w:proofErr w:type="gramStart"/>
      <w:r>
        <w:t>0]</w:t>
      </w:r>
      <w:proofErr w:type="spellStart"/>
      <w:r>
        <w:t>ppp</w:t>
      </w:r>
      <w:proofErr w:type="spellEnd"/>
      <w:proofErr w:type="gramEnd"/>
      <w:r>
        <w:t xml:space="preserve"> authentication-mode pap domain </w:t>
      </w:r>
      <w:proofErr w:type="spellStart"/>
      <w:r>
        <w:t>huawei</w:t>
      </w:r>
      <w:proofErr w:type="spellEnd"/>
      <w:r>
        <w:t xml:space="preserve"> </w:t>
      </w:r>
    </w:p>
    <w:p w14:paraId="57DFE92B" w14:textId="45D82C40" w:rsidR="00870A08" w:rsidRDefault="00870A08">
      <w:pPr>
        <w:pStyle w:val="aff6"/>
      </w:pPr>
    </w:p>
    <w:p w14:paraId="4400E9F1" w14:textId="77777777" w:rsidR="00870A08" w:rsidRDefault="003A5418">
      <w:pPr>
        <w:ind w:firstLine="420"/>
        <w:rPr>
          <w:kern w:val="0"/>
        </w:rPr>
      </w:pPr>
      <w:r>
        <w:rPr>
          <w:rFonts w:hint="eastAsia"/>
          <w:kern w:val="0"/>
        </w:rPr>
        <w:t>配置认证路由器</w:t>
      </w:r>
      <w:r>
        <w:rPr>
          <w:rFonts w:hint="eastAsia"/>
          <w:kern w:val="0"/>
        </w:rPr>
        <w:t>R3</w:t>
      </w:r>
      <w:r>
        <w:rPr>
          <w:kern w:val="0"/>
        </w:rPr>
        <w:t>的本地认证信息</w:t>
      </w:r>
      <w:r>
        <w:rPr>
          <w:rFonts w:hint="eastAsia"/>
          <w:kern w:val="0"/>
        </w:rPr>
        <w:t>。执行命令</w:t>
      </w:r>
      <w:proofErr w:type="spellStart"/>
      <w:r>
        <w:rPr>
          <w:rFonts w:hint="eastAsia"/>
          <w:b/>
          <w:kern w:val="0"/>
        </w:rPr>
        <w:t>aaa</w:t>
      </w:r>
      <w:proofErr w:type="spellEnd"/>
      <w:r>
        <w:rPr>
          <w:rFonts w:hint="eastAsia"/>
          <w:kern w:val="0"/>
        </w:rPr>
        <w:t>，进入</w:t>
      </w:r>
      <w:r>
        <w:rPr>
          <w:rFonts w:hint="eastAsia"/>
          <w:kern w:val="0"/>
        </w:rPr>
        <w:t>AAA</w:t>
      </w:r>
      <w:r>
        <w:rPr>
          <w:rFonts w:hint="eastAsia"/>
          <w:kern w:val="0"/>
        </w:rPr>
        <w:t>视图。</w:t>
      </w:r>
    </w:p>
    <w:p w14:paraId="721B9BCA" w14:textId="77777777" w:rsidR="00870A08" w:rsidRDefault="003A5418">
      <w:pPr>
        <w:pStyle w:val="aff6"/>
      </w:pPr>
      <w:r>
        <w:t>[R3]</w:t>
      </w:r>
      <w:proofErr w:type="spellStart"/>
      <w:r>
        <w:t>aaa</w:t>
      </w:r>
      <w:proofErr w:type="spellEnd"/>
    </w:p>
    <w:p w14:paraId="28347B09" w14:textId="77777777" w:rsidR="00870A08" w:rsidRDefault="00870A08">
      <w:pPr>
        <w:ind w:firstLine="420"/>
        <w:rPr>
          <w:kern w:val="0"/>
        </w:rPr>
      </w:pPr>
    </w:p>
    <w:p w14:paraId="0060DC6B" w14:textId="77777777" w:rsidR="00870A08" w:rsidRDefault="003A5418">
      <w:pPr>
        <w:ind w:firstLine="420"/>
        <w:rPr>
          <w:kern w:val="0"/>
        </w:rPr>
      </w:pPr>
      <w:r>
        <w:rPr>
          <w:rFonts w:hint="eastAsia"/>
          <w:kern w:val="0"/>
        </w:rPr>
        <w:t>使用命令</w:t>
      </w:r>
      <w:r>
        <w:rPr>
          <w:rFonts w:hint="eastAsia"/>
          <w:b/>
          <w:kern w:val="0"/>
        </w:rPr>
        <w:t>authentication-scheme</w:t>
      </w:r>
      <w:r>
        <w:rPr>
          <w:rFonts w:hint="eastAsia"/>
          <w:kern w:val="0"/>
        </w:rPr>
        <w:t>创建认证方案</w:t>
      </w:r>
      <w:r>
        <w:rPr>
          <w:rFonts w:hint="eastAsia"/>
          <w:kern w:val="0"/>
        </w:rPr>
        <w:t>huawei_1</w:t>
      </w:r>
      <w:r>
        <w:rPr>
          <w:rFonts w:hint="eastAsia"/>
          <w:kern w:val="0"/>
        </w:rPr>
        <w:t>，并进入认证方案视图。</w:t>
      </w:r>
    </w:p>
    <w:p w14:paraId="1EF4A7AD" w14:textId="77777777" w:rsidR="00870A08" w:rsidRDefault="003A5418">
      <w:pPr>
        <w:pStyle w:val="aff6"/>
      </w:pPr>
      <w:r>
        <w:t>[R3-</w:t>
      </w:r>
      <w:proofErr w:type="gramStart"/>
      <w:r>
        <w:t>aaa]authentication</w:t>
      </w:r>
      <w:proofErr w:type="gramEnd"/>
      <w:r>
        <w:t>-scheme huawei_1</w:t>
      </w:r>
    </w:p>
    <w:p w14:paraId="2AD1512C" w14:textId="77777777" w:rsidR="00870A08" w:rsidRDefault="00870A08">
      <w:pPr>
        <w:ind w:firstLine="420"/>
        <w:rPr>
          <w:kern w:val="0"/>
        </w:rPr>
      </w:pPr>
    </w:p>
    <w:p w14:paraId="3B23C520" w14:textId="77777777" w:rsidR="00870A08" w:rsidRDefault="003A5418">
      <w:pPr>
        <w:ind w:firstLine="420"/>
      </w:pPr>
      <w:r>
        <w:rPr>
          <w:rFonts w:hint="eastAsia"/>
        </w:rPr>
        <w:t>使用命令</w:t>
      </w:r>
      <w:r>
        <w:rPr>
          <w:rFonts w:hint="eastAsia"/>
          <w:b/>
        </w:rPr>
        <w:t>authentication-mode</w:t>
      </w:r>
      <w:r>
        <w:rPr>
          <w:rFonts w:hint="eastAsia"/>
        </w:rPr>
        <w:t>配置认证模式为本地认证。</w:t>
      </w:r>
    </w:p>
    <w:p w14:paraId="664E22AE" w14:textId="77777777" w:rsidR="00870A08" w:rsidRDefault="003A5418">
      <w:pPr>
        <w:pStyle w:val="aff6"/>
      </w:pPr>
      <w:r>
        <w:t>[R3-aaa-authen-huawei_</w:t>
      </w:r>
      <w:proofErr w:type="gramStart"/>
      <w:r>
        <w:t>1]authentication</w:t>
      </w:r>
      <w:proofErr w:type="gramEnd"/>
      <w:r>
        <w:t>-mode local</w:t>
      </w:r>
    </w:p>
    <w:p w14:paraId="5E95670B" w14:textId="77777777" w:rsidR="00870A08" w:rsidRDefault="00870A08">
      <w:pPr>
        <w:pStyle w:val="aff6"/>
      </w:pPr>
    </w:p>
    <w:p w14:paraId="249EF82D" w14:textId="77777777" w:rsidR="00870A08" w:rsidRDefault="003A5418">
      <w:pPr>
        <w:ind w:firstLine="420"/>
      </w:pPr>
      <w:r>
        <w:rPr>
          <w:rFonts w:hint="eastAsia"/>
        </w:rPr>
        <w:t>使用命令</w:t>
      </w:r>
      <w:r>
        <w:rPr>
          <w:rFonts w:hint="eastAsia"/>
          <w:b/>
        </w:rPr>
        <w:t>domain</w:t>
      </w:r>
      <w:r>
        <w:rPr>
          <w:rFonts w:hint="eastAsia"/>
        </w:rPr>
        <w:t>创建域</w:t>
      </w:r>
      <w:proofErr w:type="spellStart"/>
      <w:r>
        <w:rPr>
          <w:rFonts w:hint="eastAsia"/>
        </w:rPr>
        <w:t>huaweiyu</w:t>
      </w:r>
      <w:proofErr w:type="spellEnd"/>
      <w:r>
        <w:rPr>
          <w:rFonts w:hint="eastAsia"/>
        </w:rPr>
        <w:t>，并进入域视图。</w:t>
      </w:r>
    </w:p>
    <w:p w14:paraId="01A38E66" w14:textId="77777777" w:rsidR="00870A08" w:rsidRDefault="003A5418">
      <w:pPr>
        <w:pStyle w:val="aff6"/>
      </w:pPr>
      <w:r>
        <w:t>[R3-</w:t>
      </w:r>
      <w:proofErr w:type="gramStart"/>
      <w:r>
        <w:t>aaa]domain</w:t>
      </w:r>
      <w:proofErr w:type="gramEnd"/>
      <w:r>
        <w:t xml:space="preserve"> </w:t>
      </w:r>
      <w:proofErr w:type="spellStart"/>
      <w:r>
        <w:t>huaweiyu</w:t>
      </w:r>
      <w:proofErr w:type="spellEnd"/>
    </w:p>
    <w:p w14:paraId="7A9A8D6F" w14:textId="77777777" w:rsidR="00870A08" w:rsidRDefault="00870A08">
      <w:pPr>
        <w:pStyle w:val="aff6"/>
      </w:pPr>
    </w:p>
    <w:p w14:paraId="1630C5E0" w14:textId="77777777" w:rsidR="00870A08" w:rsidRDefault="003A5418">
      <w:pPr>
        <w:ind w:firstLine="420"/>
      </w:pPr>
      <w:r>
        <w:rPr>
          <w:rFonts w:hint="eastAsia"/>
        </w:rPr>
        <w:t>使用命令</w:t>
      </w:r>
      <w:r>
        <w:rPr>
          <w:rFonts w:hint="eastAsia"/>
          <w:b/>
        </w:rPr>
        <w:t>authentication-scheme</w:t>
      </w:r>
      <w:r>
        <w:rPr>
          <w:rFonts w:hint="eastAsia"/>
        </w:rPr>
        <w:t>配置域的认证方案为</w:t>
      </w:r>
      <w:r>
        <w:rPr>
          <w:rFonts w:hint="eastAsia"/>
        </w:rPr>
        <w:t>huawei_1</w:t>
      </w:r>
      <w:r>
        <w:rPr>
          <w:rFonts w:hint="eastAsia"/>
        </w:rPr>
        <w:t>，注意必须和创建的认证方案一致。</w:t>
      </w:r>
    </w:p>
    <w:p w14:paraId="6823ECA0" w14:textId="77777777" w:rsidR="00870A08" w:rsidRDefault="003A5418">
      <w:pPr>
        <w:pStyle w:val="aff6"/>
      </w:pPr>
      <w:r>
        <w:t>[R3-aaa-domain-</w:t>
      </w:r>
      <w:proofErr w:type="gramStart"/>
      <w:r>
        <w:t>huaweiyu]authentication</w:t>
      </w:r>
      <w:proofErr w:type="gramEnd"/>
      <w:r>
        <w:t>-scheme huawei_1</w:t>
      </w:r>
    </w:p>
    <w:p w14:paraId="4539B68D" w14:textId="77777777" w:rsidR="00870A08" w:rsidRDefault="00870A08">
      <w:pPr>
        <w:pStyle w:val="aff6"/>
      </w:pPr>
    </w:p>
    <w:p w14:paraId="521D25CC" w14:textId="77777777" w:rsidR="00870A08" w:rsidRDefault="003A5418">
      <w:pPr>
        <w:ind w:firstLine="420"/>
      </w:pPr>
      <w:r>
        <w:rPr>
          <w:rFonts w:hint="eastAsia"/>
        </w:rPr>
        <w:t>退回到</w:t>
      </w:r>
      <w:r>
        <w:rPr>
          <w:rFonts w:hint="eastAsia"/>
        </w:rPr>
        <w:t>AAA</w:t>
      </w:r>
      <w:r>
        <w:rPr>
          <w:rFonts w:hint="eastAsia"/>
        </w:rPr>
        <w:t>视图，使用命令</w:t>
      </w:r>
      <w:r>
        <w:rPr>
          <w:rFonts w:hint="eastAsia"/>
          <w:b/>
        </w:rPr>
        <w:t>local-user</w:t>
      </w:r>
      <w:r>
        <w:rPr>
          <w:rFonts w:hint="eastAsia"/>
        </w:rPr>
        <w:t>配置存储在本地，为对端认证方所使用的用户名为</w:t>
      </w:r>
      <w:r>
        <w:rPr>
          <w:rFonts w:hint="eastAsia"/>
        </w:rPr>
        <w:t>R1@huaweiyu</w:t>
      </w:r>
      <w:r>
        <w:rPr>
          <w:rFonts w:hint="eastAsia"/>
        </w:rPr>
        <w:t>，密码为</w:t>
      </w:r>
      <w:r>
        <w:rPr>
          <w:rFonts w:hint="eastAsia"/>
        </w:rPr>
        <w:t>Huawei</w:t>
      </w:r>
      <w:r>
        <w:rPr>
          <w:rFonts w:hint="eastAsia"/>
        </w:rPr>
        <w:t>。</w:t>
      </w:r>
    </w:p>
    <w:p w14:paraId="433FF680" w14:textId="77777777" w:rsidR="00870A08" w:rsidRDefault="003A5418">
      <w:pPr>
        <w:pStyle w:val="aff6"/>
      </w:pPr>
      <w:r>
        <w:lastRenderedPageBreak/>
        <w:t>[R3-</w:t>
      </w:r>
      <w:proofErr w:type="gramStart"/>
      <w:r>
        <w:t>aaa]local</w:t>
      </w:r>
      <w:proofErr w:type="gramEnd"/>
      <w:r>
        <w:t>-user R1@huaweiyu password cipher Huawei</w:t>
      </w:r>
    </w:p>
    <w:p w14:paraId="07E05BDA" w14:textId="77777777" w:rsidR="00870A08" w:rsidRDefault="003A5418">
      <w:pPr>
        <w:pStyle w:val="aff6"/>
      </w:pPr>
      <w:r>
        <w:t>[R3-</w:t>
      </w:r>
      <w:proofErr w:type="gramStart"/>
      <w:r>
        <w:t>aaa]local</w:t>
      </w:r>
      <w:proofErr w:type="gramEnd"/>
      <w:r>
        <w:t xml:space="preserve">-user R1@huaweiyu service-type </w:t>
      </w:r>
      <w:proofErr w:type="spellStart"/>
      <w:r>
        <w:t>ppp</w:t>
      </w:r>
      <w:proofErr w:type="spellEnd"/>
    </w:p>
    <w:p w14:paraId="45307B62" w14:textId="77777777" w:rsidR="00870A08" w:rsidRDefault="00870A08">
      <w:pPr>
        <w:pStyle w:val="aff6"/>
      </w:pPr>
    </w:p>
    <w:p w14:paraId="6FFA397D" w14:textId="77777777" w:rsidR="00870A08" w:rsidRDefault="003A5418">
      <w:pPr>
        <w:ind w:firstLine="420"/>
        <w:rPr>
          <w:kern w:val="0"/>
        </w:rPr>
      </w:pPr>
      <w:r>
        <w:rPr>
          <w:rFonts w:hint="eastAsia"/>
          <w:kern w:val="0"/>
        </w:rPr>
        <w:t>配置</w:t>
      </w:r>
      <w:r>
        <w:rPr>
          <w:kern w:val="0"/>
        </w:rPr>
        <w:t>完成后，关闭</w:t>
      </w:r>
      <w:r>
        <w:rPr>
          <w:rFonts w:hint="eastAsia"/>
          <w:kern w:val="0"/>
        </w:rPr>
        <w:t>R1</w:t>
      </w:r>
      <w:r>
        <w:rPr>
          <w:rFonts w:hint="eastAsia"/>
          <w:kern w:val="0"/>
        </w:rPr>
        <w:t>与</w:t>
      </w:r>
      <w:r>
        <w:rPr>
          <w:rFonts w:hint="eastAsia"/>
          <w:kern w:val="0"/>
        </w:rPr>
        <w:t>R3</w:t>
      </w:r>
      <w:r>
        <w:rPr>
          <w:rFonts w:hint="eastAsia"/>
          <w:kern w:val="0"/>
        </w:rPr>
        <w:t>相连</w:t>
      </w:r>
      <w:r>
        <w:rPr>
          <w:kern w:val="0"/>
        </w:rPr>
        <w:t>接口，</w:t>
      </w:r>
      <w:r>
        <w:rPr>
          <w:rFonts w:hint="eastAsia"/>
          <w:kern w:val="0"/>
        </w:rPr>
        <w:t>再打开使得</w:t>
      </w:r>
      <w:r>
        <w:rPr>
          <w:rFonts w:hint="eastAsia"/>
          <w:kern w:val="0"/>
        </w:rPr>
        <w:t>R1</w:t>
      </w:r>
      <w:r>
        <w:rPr>
          <w:rFonts w:hint="eastAsia"/>
          <w:kern w:val="0"/>
        </w:rPr>
        <w:t>与</w:t>
      </w:r>
      <w:r>
        <w:rPr>
          <w:rFonts w:hint="eastAsia"/>
          <w:kern w:val="0"/>
        </w:rPr>
        <w:t>R3</w:t>
      </w:r>
      <w:r>
        <w:rPr>
          <w:rFonts w:hint="eastAsia"/>
          <w:kern w:val="0"/>
        </w:rPr>
        <w:t>间的链路重新协商，并检查链路状态，和</w:t>
      </w:r>
      <w:r>
        <w:rPr>
          <w:kern w:val="0"/>
        </w:rPr>
        <w:t>连通性。</w:t>
      </w:r>
    </w:p>
    <w:p w14:paraId="6D7C56E9" w14:textId="77777777" w:rsidR="00870A08" w:rsidRDefault="003A5418">
      <w:pPr>
        <w:pStyle w:val="aff6"/>
      </w:pPr>
      <w:r>
        <w:t>[R</w:t>
      </w:r>
      <w:proofErr w:type="gramStart"/>
      <w:r>
        <w:t>3]interface</w:t>
      </w:r>
      <w:proofErr w:type="gramEnd"/>
      <w:r>
        <w:t xml:space="preserve"> Serial 4/0/0</w:t>
      </w:r>
    </w:p>
    <w:p w14:paraId="561F1511" w14:textId="77777777" w:rsidR="00870A08" w:rsidRDefault="003A5418">
      <w:pPr>
        <w:pStyle w:val="aff6"/>
      </w:pPr>
      <w:r>
        <w:t>[R3-Serial4/0/</w:t>
      </w:r>
      <w:proofErr w:type="gramStart"/>
      <w:r>
        <w:t>0]shutdown</w:t>
      </w:r>
      <w:proofErr w:type="gramEnd"/>
    </w:p>
    <w:p w14:paraId="017800BA" w14:textId="77777777" w:rsidR="00870A08" w:rsidRDefault="003A5418">
      <w:pPr>
        <w:pStyle w:val="aff6"/>
      </w:pPr>
      <w:r>
        <w:t>[R3-Serial4/0/</w:t>
      </w:r>
      <w:proofErr w:type="gramStart"/>
      <w:r>
        <w:t>0]undo</w:t>
      </w:r>
      <w:proofErr w:type="gramEnd"/>
      <w:r>
        <w:t xml:space="preserve"> shutdown</w:t>
      </w:r>
    </w:p>
    <w:p w14:paraId="73C080FC" w14:textId="77777777" w:rsidR="00870A08" w:rsidRDefault="00870A08">
      <w:pPr>
        <w:ind w:firstLine="420"/>
        <w:rPr>
          <w:kern w:val="0"/>
        </w:rPr>
      </w:pPr>
    </w:p>
    <w:p w14:paraId="3B214433" w14:textId="77777777" w:rsidR="00870A08" w:rsidRDefault="003A5418">
      <w:pPr>
        <w:pStyle w:val="aff6"/>
      </w:pPr>
      <w:r>
        <w:t xml:space="preserve">&lt;R1&gt;display </w:t>
      </w:r>
      <w:proofErr w:type="spellStart"/>
      <w:r>
        <w:t>ip</w:t>
      </w:r>
      <w:proofErr w:type="spellEnd"/>
      <w:r>
        <w:t xml:space="preserve"> interface brief </w:t>
      </w:r>
    </w:p>
    <w:p w14:paraId="06423943" w14:textId="77777777" w:rsidR="00870A08" w:rsidRDefault="003A5418">
      <w:pPr>
        <w:pStyle w:val="aff6"/>
      </w:pPr>
      <w:r>
        <w:t>*</w:t>
      </w:r>
      <w:proofErr w:type="gramStart"/>
      <w:r>
        <w:t>down</w:t>
      </w:r>
      <w:proofErr w:type="gramEnd"/>
      <w:r>
        <w:t>: administratively down</w:t>
      </w:r>
    </w:p>
    <w:p w14:paraId="359B85EC" w14:textId="77777777" w:rsidR="00870A08" w:rsidRDefault="003A5418">
      <w:pPr>
        <w:pStyle w:val="aff6"/>
      </w:pPr>
      <w:r>
        <w:rPr>
          <w:rFonts w:hint="eastAsia"/>
        </w:rPr>
        <w:t>……</w:t>
      </w:r>
    </w:p>
    <w:p w14:paraId="2A6D8C9F" w14:textId="77777777" w:rsidR="00870A08" w:rsidRDefault="003A5418">
      <w:pPr>
        <w:pStyle w:val="aff6"/>
      </w:pPr>
      <w:r>
        <w:t xml:space="preserve">Interface                         IP Address/Mask      Physical   Protocol  </w:t>
      </w:r>
    </w:p>
    <w:p w14:paraId="47B87A17" w14:textId="77777777" w:rsidR="00870A08" w:rsidRDefault="003A5418">
      <w:pPr>
        <w:pStyle w:val="aff6"/>
      </w:pPr>
      <w:r>
        <w:t>GigabitEthernet0/0/0            10.0.</w:t>
      </w:r>
      <w:r>
        <w:rPr>
          <w:rFonts w:hint="eastAsia"/>
        </w:rPr>
        <w:t>1</w:t>
      </w:r>
      <w:r>
        <w:t>.</w:t>
      </w:r>
      <w:r>
        <w:rPr>
          <w:rFonts w:hint="eastAsia"/>
        </w:rPr>
        <w:t>254</w:t>
      </w:r>
      <w:r>
        <w:t xml:space="preserve">/24           up         </w:t>
      </w:r>
      <w:proofErr w:type="spellStart"/>
      <w:r>
        <w:t>up</w:t>
      </w:r>
      <w:proofErr w:type="spellEnd"/>
      <w:r>
        <w:t xml:space="preserve">        </w:t>
      </w:r>
    </w:p>
    <w:p w14:paraId="0B30A564" w14:textId="77777777" w:rsidR="00870A08" w:rsidRDefault="003A5418">
      <w:pPr>
        <w:pStyle w:val="aff6"/>
      </w:pPr>
      <w:r>
        <w:t xml:space="preserve">GigabitEthernet0/0/1              unassigned           down       </w:t>
      </w:r>
      <w:proofErr w:type="spellStart"/>
      <w:r>
        <w:t>down</w:t>
      </w:r>
      <w:proofErr w:type="spellEnd"/>
      <w:r>
        <w:t xml:space="preserve">      </w:t>
      </w:r>
    </w:p>
    <w:p w14:paraId="6445A96B" w14:textId="77777777" w:rsidR="00870A08" w:rsidRDefault="003A5418">
      <w:pPr>
        <w:pStyle w:val="aff6"/>
      </w:pPr>
      <w:r>
        <w:t xml:space="preserve">GigabitEthernet0/0/2              unassigned           down       </w:t>
      </w:r>
      <w:proofErr w:type="spellStart"/>
      <w:r>
        <w:t>down</w:t>
      </w:r>
      <w:proofErr w:type="spellEnd"/>
      <w:r>
        <w:t xml:space="preserve">      </w:t>
      </w:r>
    </w:p>
    <w:p w14:paraId="5F8161A2" w14:textId="77777777" w:rsidR="00870A08" w:rsidRDefault="003A5418">
      <w:pPr>
        <w:pStyle w:val="aff6"/>
      </w:pPr>
      <w:r>
        <w:t xml:space="preserve">NULL0                                unassigned            up         up(s)     </w:t>
      </w:r>
    </w:p>
    <w:p w14:paraId="018B760C" w14:textId="77777777" w:rsidR="00870A08" w:rsidRDefault="003A5418">
      <w:pPr>
        <w:pStyle w:val="aff6"/>
      </w:pPr>
      <w:r>
        <w:rPr>
          <w:shd w:val="pct10" w:color="auto" w:fill="FFFFFF"/>
        </w:rPr>
        <w:t>Serial4/0/0                       10.0.13.</w:t>
      </w:r>
      <w:r>
        <w:rPr>
          <w:rFonts w:hint="eastAsia"/>
          <w:shd w:val="pct10" w:color="auto" w:fill="FFFFFF"/>
        </w:rPr>
        <w:t>1</w:t>
      </w:r>
      <w:r>
        <w:rPr>
          <w:shd w:val="pct10" w:color="auto" w:fill="FFFFFF"/>
        </w:rPr>
        <w:t xml:space="preserve">/24         </w:t>
      </w:r>
      <w:r>
        <w:rPr>
          <w:rFonts w:hint="eastAsia"/>
          <w:shd w:val="pct10" w:color="auto" w:fill="FFFFFF"/>
        </w:rPr>
        <w:t xml:space="preserve"> </w:t>
      </w:r>
      <w:r>
        <w:rPr>
          <w:shd w:val="pct10" w:color="auto" w:fill="FFFFFF"/>
        </w:rPr>
        <w:t xml:space="preserve">  up         down </w:t>
      </w:r>
      <w:r>
        <w:t xml:space="preserve">     </w:t>
      </w:r>
    </w:p>
    <w:p w14:paraId="5E3C56F1" w14:textId="77777777" w:rsidR="00870A08" w:rsidRDefault="003A5418">
      <w:pPr>
        <w:pStyle w:val="aff6"/>
      </w:pPr>
      <w:r>
        <w:t xml:space="preserve">Serial4/0/1                         unassigned           down       </w:t>
      </w:r>
      <w:proofErr w:type="spellStart"/>
      <w:r>
        <w:t>down</w:t>
      </w:r>
      <w:proofErr w:type="spellEnd"/>
    </w:p>
    <w:p w14:paraId="4BE03850" w14:textId="77777777" w:rsidR="00870A08" w:rsidRDefault="00870A08">
      <w:pPr>
        <w:ind w:firstLine="420"/>
        <w:rPr>
          <w:kern w:val="0"/>
        </w:rPr>
      </w:pPr>
    </w:p>
    <w:p w14:paraId="73DD356B" w14:textId="77777777" w:rsidR="00870A08" w:rsidRDefault="003A5418">
      <w:pPr>
        <w:pStyle w:val="aff6"/>
      </w:pPr>
      <w:r>
        <w:t>&lt;R3&gt;ping 10.0.13.1</w:t>
      </w:r>
    </w:p>
    <w:p w14:paraId="08573A58" w14:textId="77777777" w:rsidR="00870A08" w:rsidRDefault="003A5418">
      <w:pPr>
        <w:pStyle w:val="aff6"/>
      </w:pPr>
      <w:r>
        <w:t xml:space="preserve">PING 10.0.13.1: </w:t>
      </w:r>
      <w:proofErr w:type="gramStart"/>
      <w:r>
        <w:t>56  data</w:t>
      </w:r>
      <w:proofErr w:type="gramEnd"/>
      <w:r>
        <w:t xml:space="preserve"> bytes, press CTRL_C to break</w:t>
      </w:r>
    </w:p>
    <w:p w14:paraId="1565E7CF" w14:textId="77777777" w:rsidR="00870A08" w:rsidRDefault="003A5418">
      <w:pPr>
        <w:pStyle w:val="aff6"/>
      </w:pPr>
      <w:r>
        <w:t>Request time out</w:t>
      </w:r>
    </w:p>
    <w:p w14:paraId="017ABFA1" w14:textId="77777777" w:rsidR="00870A08" w:rsidRDefault="003A5418">
      <w:pPr>
        <w:pStyle w:val="aff6"/>
      </w:pPr>
      <w:r>
        <w:t>Request time out</w:t>
      </w:r>
    </w:p>
    <w:p w14:paraId="5D162548" w14:textId="77777777" w:rsidR="00870A08" w:rsidRDefault="003A5418">
      <w:pPr>
        <w:pStyle w:val="aff6"/>
      </w:pPr>
      <w:r>
        <w:t>Request time out</w:t>
      </w:r>
    </w:p>
    <w:p w14:paraId="35A111ED" w14:textId="77777777" w:rsidR="00870A08" w:rsidRDefault="003A5418">
      <w:pPr>
        <w:pStyle w:val="aff6"/>
      </w:pPr>
      <w:r>
        <w:t>Request time out</w:t>
      </w:r>
    </w:p>
    <w:p w14:paraId="7F397D12" w14:textId="77777777" w:rsidR="00870A08" w:rsidRDefault="003A5418">
      <w:pPr>
        <w:pStyle w:val="aff6"/>
      </w:pPr>
      <w:r>
        <w:t>Request time out</w:t>
      </w:r>
    </w:p>
    <w:p w14:paraId="5B8022C9" w14:textId="77777777" w:rsidR="00870A08" w:rsidRDefault="003A5418">
      <w:pPr>
        <w:pStyle w:val="aff6"/>
      </w:pPr>
      <w:r>
        <w:rPr>
          <w:rFonts w:hint="eastAsia"/>
        </w:rPr>
        <w:t>……</w:t>
      </w:r>
    </w:p>
    <w:p w14:paraId="5DC34D9D" w14:textId="77777777" w:rsidR="00870A08" w:rsidRDefault="00870A08">
      <w:pPr>
        <w:pStyle w:val="aff6"/>
      </w:pPr>
    </w:p>
    <w:p w14:paraId="28855CA6" w14:textId="77777777" w:rsidR="00870A08" w:rsidRDefault="003A5418">
      <w:pPr>
        <w:ind w:firstLine="420"/>
        <w:rPr>
          <w:kern w:val="0"/>
        </w:rPr>
      </w:pPr>
      <w:r>
        <w:rPr>
          <w:rFonts w:hint="eastAsia"/>
          <w:kern w:val="0"/>
        </w:rPr>
        <w:t>可以观察到，现在</w:t>
      </w:r>
      <w:r>
        <w:rPr>
          <w:rFonts w:hint="eastAsia"/>
          <w:kern w:val="0"/>
        </w:rPr>
        <w:t>R1</w:t>
      </w:r>
      <w:r>
        <w:rPr>
          <w:rFonts w:hint="eastAsia"/>
          <w:kern w:val="0"/>
        </w:rPr>
        <w:t>与</w:t>
      </w:r>
      <w:r>
        <w:rPr>
          <w:rFonts w:hint="eastAsia"/>
          <w:kern w:val="0"/>
        </w:rPr>
        <w:t>R3</w:t>
      </w:r>
      <w:r>
        <w:rPr>
          <w:rFonts w:hint="eastAsia"/>
          <w:kern w:val="0"/>
        </w:rPr>
        <w:t>间无法正常通信，链路物理状态正常，但是链路</w:t>
      </w:r>
      <w:proofErr w:type="gramStart"/>
      <w:r>
        <w:rPr>
          <w:rFonts w:hint="eastAsia"/>
          <w:kern w:val="0"/>
        </w:rPr>
        <w:t>层协议</w:t>
      </w:r>
      <w:proofErr w:type="gramEnd"/>
      <w:r>
        <w:rPr>
          <w:rFonts w:hint="eastAsia"/>
          <w:kern w:val="0"/>
        </w:rPr>
        <w:t>状态不正常。这是因为此时</w:t>
      </w:r>
      <w:r>
        <w:rPr>
          <w:rFonts w:hint="eastAsia"/>
          <w:kern w:val="0"/>
        </w:rPr>
        <w:t>PPP</w:t>
      </w:r>
      <w:r>
        <w:rPr>
          <w:rFonts w:hint="eastAsia"/>
          <w:kern w:val="0"/>
        </w:rPr>
        <w:t>链路上的</w:t>
      </w:r>
      <w:r>
        <w:rPr>
          <w:rFonts w:hint="eastAsia"/>
          <w:kern w:val="0"/>
        </w:rPr>
        <w:t>PAP</w:t>
      </w:r>
      <w:r>
        <w:rPr>
          <w:rFonts w:hint="eastAsia"/>
          <w:kern w:val="0"/>
        </w:rPr>
        <w:t>认证不通过，现在仅仅配置了被认证方设备</w:t>
      </w:r>
      <w:r>
        <w:rPr>
          <w:rFonts w:hint="eastAsia"/>
          <w:kern w:val="0"/>
        </w:rPr>
        <w:t>R3</w:t>
      </w:r>
      <w:r>
        <w:rPr>
          <w:rFonts w:hint="eastAsia"/>
          <w:kern w:val="0"/>
        </w:rPr>
        <w:t>，还需要再认证方</w:t>
      </w:r>
      <w:r>
        <w:rPr>
          <w:rFonts w:hint="eastAsia"/>
          <w:kern w:val="0"/>
        </w:rPr>
        <w:t>R1</w:t>
      </w:r>
      <w:r>
        <w:rPr>
          <w:rFonts w:hint="eastAsia"/>
          <w:kern w:val="0"/>
        </w:rPr>
        <w:t>配置相关</w:t>
      </w:r>
      <w:r>
        <w:rPr>
          <w:rFonts w:hint="eastAsia"/>
          <w:kern w:val="0"/>
        </w:rPr>
        <w:t>PAP</w:t>
      </w:r>
      <w:r>
        <w:rPr>
          <w:rFonts w:hint="eastAsia"/>
          <w:kern w:val="0"/>
        </w:rPr>
        <w:t>认证参数。</w:t>
      </w:r>
    </w:p>
    <w:p w14:paraId="1F401344" w14:textId="77777777" w:rsidR="00870A08" w:rsidRDefault="003A5418">
      <w:pPr>
        <w:ind w:firstLine="420"/>
        <w:rPr>
          <w:kern w:val="0"/>
        </w:rPr>
      </w:pPr>
      <w:r>
        <w:rPr>
          <w:rFonts w:hint="eastAsia"/>
          <w:kern w:val="0"/>
        </w:rPr>
        <w:t>在</w:t>
      </w:r>
      <w:r>
        <w:rPr>
          <w:rFonts w:hint="eastAsia"/>
          <w:kern w:val="0"/>
        </w:rPr>
        <w:t>R1</w:t>
      </w:r>
      <w:r>
        <w:rPr>
          <w:rFonts w:hint="eastAsia"/>
          <w:kern w:val="0"/>
        </w:rPr>
        <w:t>上的</w:t>
      </w:r>
      <w:r>
        <w:rPr>
          <w:rFonts w:hint="eastAsia"/>
          <w:kern w:val="0"/>
        </w:rPr>
        <w:t>S 4/0/0</w:t>
      </w:r>
      <w:r>
        <w:rPr>
          <w:rFonts w:hint="eastAsia"/>
          <w:kern w:val="0"/>
        </w:rPr>
        <w:t>接口下，使用命令</w:t>
      </w:r>
      <w:proofErr w:type="spellStart"/>
      <w:r>
        <w:rPr>
          <w:rFonts w:hint="eastAsia"/>
          <w:b/>
          <w:kern w:val="0"/>
        </w:rPr>
        <w:t>ppp</w:t>
      </w:r>
      <w:proofErr w:type="spellEnd"/>
      <w:r>
        <w:rPr>
          <w:rFonts w:hint="eastAsia"/>
          <w:b/>
          <w:kern w:val="0"/>
        </w:rPr>
        <w:t xml:space="preserve"> pap local-user</w:t>
      </w:r>
      <w:proofErr w:type="gramStart"/>
      <w:r>
        <w:rPr>
          <w:rFonts w:hint="eastAsia"/>
          <w:kern w:val="0"/>
        </w:rPr>
        <w:t>配置本端被</w:t>
      </w:r>
      <w:proofErr w:type="gramEnd"/>
      <w:r>
        <w:rPr>
          <w:rFonts w:hint="eastAsia"/>
          <w:kern w:val="0"/>
        </w:rPr>
        <w:t>对端以</w:t>
      </w:r>
      <w:r>
        <w:rPr>
          <w:rFonts w:hint="eastAsia"/>
          <w:kern w:val="0"/>
        </w:rPr>
        <w:t>PAP</w:t>
      </w:r>
      <w:r>
        <w:rPr>
          <w:rFonts w:hint="eastAsia"/>
          <w:kern w:val="0"/>
        </w:rPr>
        <w:t>方式验证时本地发送的</w:t>
      </w:r>
      <w:r>
        <w:rPr>
          <w:rFonts w:hint="eastAsia"/>
          <w:kern w:val="0"/>
        </w:rPr>
        <w:t>PAP</w:t>
      </w:r>
      <w:r>
        <w:rPr>
          <w:rFonts w:hint="eastAsia"/>
          <w:kern w:val="0"/>
        </w:rPr>
        <w:t>用户名和密码。</w:t>
      </w:r>
    </w:p>
    <w:p w14:paraId="782FCBB3" w14:textId="77777777" w:rsidR="00870A08" w:rsidRDefault="003A5418">
      <w:pPr>
        <w:pStyle w:val="aff6"/>
      </w:pPr>
      <w:r>
        <w:t>[R</w:t>
      </w:r>
      <w:proofErr w:type="gramStart"/>
      <w:r>
        <w:t>1]interface</w:t>
      </w:r>
      <w:proofErr w:type="gramEnd"/>
      <w:r>
        <w:t xml:space="preserve"> Serial 4/0/0</w:t>
      </w:r>
    </w:p>
    <w:p w14:paraId="5CA6947A" w14:textId="77777777" w:rsidR="00870A08" w:rsidRDefault="003A5418">
      <w:pPr>
        <w:pStyle w:val="aff6"/>
      </w:pPr>
      <w:r>
        <w:t>[R1-Serial4/0/</w:t>
      </w:r>
      <w:proofErr w:type="gramStart"/>
      <w:r>
        <w:t>0]</w:t>
      </w:r>
      <w:proofErr w:type="spellStart"/>
      <w:r>
        <w:t>ppp</w:t>
      </w:r>
      <w:proofErr w:type="spellEnd"/>
      <w:proofErr w:type="gramEnd"/>
      <w:r>
        <w:t xml:space="preserve"> pap local-user R1@huaweiyu password cipher Huawei</w:t>
      </w:r>
    </w:p>
    <w:p w14:paraId="7D9AEF4C" w14:textId="77777777" w:rsidR="00870A08" w:rsidRDefault="003A5418">
      <w:pPr>
        <w:pStyle w:val="aff6"/>
      </w:pPr>
      <w:r>
        <w:t xml:space="preserve"> </w:t>
      </w:r>
    </w:p>
    <w:p w14:paraId="3BDB34CA" w14:textId="77777777" w:rsidR="00870A08" w:rsidRDefault="003A5418">
      <w:pPr>
        <w:ind w:firstLine="420"/>
      </w:pPr>
      <w:r>
        <w:rPr>
          <w:rFonts w:hint="eastAsia"/>
        </w:rPr>
        <w:t>配置</w:t>
      </w:r>
      <w:r>
        <w:t>完成后，再次查看链路状态</w:t>
      </w:r>
      <w:r>
        <w:rPr>
          <w:rFonts w:hint="eastAsia"/>
        </w:rPr>
        <w:t>，并测试连通性。</w:t>
      </w:r>
    </w:p>
    <w:p w14:paraId="6384FEB9" w14:textId="77777777" w:rsidR="00870A08" w:rsidRDefault="003A5418">
      <w:pPr>
        <w:pStyle w:val="aff6"/>
      </w:pPr>
      <w:r>
        <w:t>[R</w:t>
      </w:r>
      <w:proofErr w:type="gramStart"/>
      <w:r>
        <w:t>1]display</w:t>
      </w:r>
      <w:proofErr w:type="gramEnd"/>
      <w:r>
        <w:t xml:space="preserve"> </w:t>
      </w:r>
      <w:proofErr w:type="spellStart"/>
      <w:r>
        <w:t>ip</w:t>
      </w:r>
      <w:proofErr w:type="spellEnd"/>
      <w:r>
        <w:t xml:space="preserve"> interface brief </w:t>
      </w:r>
    </w:p>
    <w:p w14:paraId="002CFB25" w14:textId="77777777" w:rsidR="00870A08" w:rsidRDefault="003A5418">
      <w:pPr>
        <w:pStyle w:val="aff6"/>
      </w:pPr>
      <w:r>
        <w:t>*</w:t>
      </w:r>
      <w:proofErr w:type="gramStart"/>
      <w:r>
        <w:t>down</w:t>
      </w:r>
      <w:proofErr w:type="gramEnd"/>
      <w:r>
        <w:t>: administratively down</w:t>
      </w:r>
    </w:p>
    <w:p w14:paraId="58AB5830" w14:textId="77777777" w:rsidR="00870A08" w:rsidRDefault="003A5418">
      <w:pPr>
        <w:pStyle w:val="aff6"/>
      </w:pPr>
      <w:r>
        <w:rPr>
          <w:rFonts w:hint="eastAsia"/>
        </w:rPr>
        <w:t>……</w:t>
      </w:r>
    </w:p>
    <w:p w14:paraId="4063078D" w14:textId="77777777" w:rsidR="00870A08" w:rsidRDefault="003A5418">
      <w:pPr>
        <w:pStyle w:val="aff6"/>
      </w:pPr>
      <w:r>
        <w:t xml:space="preserve">Interface                         IP Address/Mask      Physical   Protocol  </w:t>
      </w:r>
    </w:p>
    <w:p w14:paraId="3225737B" w14:textId="77777777" w:rsidR="00870A08" w:rsidRDefault="003A5418">
      <w:pPr>
        <w:pStyle w:val="aff6"/>
      </w:pPr>
      <w:r>
        <w:t xml:space="preserve">GigabitEthernet0/0/0             10.0.1.254/24        up         </w:t>
      </w:r>
      <w:proofErr w:type="spellStart"/>
      <w:r>
        <w:t>up</w:t>
      </w:r>
      <w:proofErr w:type="spellEnd"/>
      <w:r>
        <w:t xml:space="preserve">        </w:t>
      </w:r>
    </w:p>
    <w:p w14:paraId="61CC058E" w14:textId="77777777" w:rsidR="00870A08" w:rsidRDefault="003A5418">
      <w:pPr>
        <w:pStyle w:val="aff6"/>
      </w:pPr>
      <w:r>
        <w:t xml:space="preserve">GigabitEthernet0/0/1             unassigned           down       </w:t>
      </w:r>
      <w:proofErr w:type="spellStart"/>
      <w:r>
        <w:t>down</w:t>
      </w:r>
      <w:proofErr w:type="spellEnd"/>
      <w:r>
        <w:t xml:space="preserve">      </w:t>
      </w:r>
    </w:p>
    <w:p w14:paraId="6AFE0A8D" w14:textId="77777777" w:rsidR="00870A08" w:rsidRDefault="003A5418">
      <w:pPr>
        <w:pStyle w:val="aff6"/>
      </w:pPr>
      <w:r>
        <w:t xml:space="preserve">GigabitEthernet0/0/2             unassigned           down       </w:t>
      </w:r>
      <w:proofErr w:type="spellStart"/>
      <w:r>
        <w:t>down</w:t>
      </w:r>
      <w:proofErr w:type="spellEnd"/>
      <w:r>
        <w:t xml:space="preserve">      </w:t>
      </w:r>
    </w:p>
    <w:p w14:paraId="2EE7A7A1" w14:textId="77777777" w:rsidR="00870A08" w:rsidRDefault="003A5418">
      <w:pPr>
        <w:pStyle w:val="aff6"/>
      </w:pPr>
      <w:r>
        <w:t xml:space="preserve">NULL0                               unassigned            up         up(s)     </w:t>
      </w:r>
    </w:p>
    <w:p w14:paraId="08168E41" w14:textId="77777777" w:rsidR="00870A08" w:rsidRDefault="003A5418">
      <w:pPr>
        <w:pStyle w:val="aff6"/>
      </w:pPr>
      <w:r>
        <w:rPr>
          <w:shd w:val="pct10" w:color="auto" w:fill="FFFFFF"/>
        </w:rPr>
        <w:t xml:space="preserve">Serial4/0/0                        10.0.13.1/24         up         </w:t>
      </w:r>
      <w:proofErr w:type="spellStart"/>
      <w:r>
        <w:rPr>
          <w:shd w:val="pct10" w:color="auto" w:fill="FFFFFF"/>
        </w:rPr>
        <w:t>up</w:t>
      </w:r>
      <w:proofErr w:type="spellEnd"/>
      <w:r>
        <w:t xml:space="preserve">        </w:t>
      </w:r>
    </w:p>
    <w:p w14:paraId="645C0105" w14:textId="77777777" w:rsidR="00870A08" w:rsidRDefault="003A5418">
      <w:pPr>
        <w:pStyle w:val="aff6"/>
      </w:pPr>
      <w:r>
        <w:t xml:space="preserve">Serial4/0/1                        unassigned           down       </w:t>
      </w:r>
      <w:proofErr w:type="spellStart"/>
      <w:r>
        <w:t>down</w:t>
      </w:r>
      <w:proofErr w:type="spellEnd"/>
      <w:r>
        <w:t xml:space="preserve">  </w:t>
      </w:r>
    </w:p>
    <w:p w14:paraId="389FF981" w14:textId="77777777" w:rsidR="00870A08" w:rsidRDefault="00870A08">
      <w:pPr>
        <w:ind w:firstLine="420"/>
      </w:pPr>
    </w:p>
    <w:p w14:paraId="6C3397C9" w14:textId="77777777" w:rsidR="00870A08" w:rsidRDefault="003A5418">
      <w:pPr>
        <w:pStyle w:val="aff6"/>
      </w:pPr>
      <w:r>
        <w:t>&lt;R1&gt;ping 10.0.13.3</w:t>
      </w:r>
    </w:p>
    <w:p w14:paraId="1252F6A1" w14:textId="77777777" w:rsidR="00870A08" w:rsidRDefault="003A5418">
      <w:pPr>
        <w:pStyle w:val="aff6"/>
      </w:pPr>
      <w:r>
        <w:t xml:space="preserve">PING 10.0.13.3: </w:t>
      </w:r>
      <w:proofErr w:type="gramStart"/>
      <w:r>
        <w:t>56  data</w:t>
      </w:r>
      <w:proofErr w:type="gramEnd"/>
      <w:r>
        <w:t xml:space="preserve"> bytes, press CTRL_C to break</w:t>
      </w:r>
    </w:p>
    <w:p w14:paraId="13CC34AA" w14:textId="77777777" w:rsidR="00870A08" w:rsidRDefault="003A5418">
      <w:pPr>
        <w:pStyle w:val="aff6"/>
      </w:pPr>
      <w:r>
        <w:t xml:space="preserve">Reply from 10.0.13.3: bytes=56 Sequence=1 </w:t>
      </w:r>
      <w:proofErr w:type="spellStart"/>
      <w:r>
        <w:t>ttl</w:t>
      </w:r>
      <w:proofErr w:type="spellEnd"/>
      <w:r>
        <w:t xml:space="preserve">=255 time=70 </w:t>
      </w:r>
      <w:proofErr w:type="spellStart"/>
      <w:r>
        <w:t>ms</w:t>
      </w:r>
      <w:proofErr w:type="spellEnd"/>
    </w:p>
    <w:p w14:paraId="1C0D1DC0" w14:textId="77777777" w:rsidR="00870A08" w:rsidRDefault="003A5418">
      <w:pPr>
        <w:pStyle w:val="aff6"/>
      </w:pPr>
      <w:r>
        <w:t xml:space="preserve">Reply from 10.0.13.3: bytes=56 Sequence=2 </w:t>
      </w:r>
      <w:proofErr w:type="spellStart"/>
      <w:r>
        <w:t>ttl</w:t>
      </w:r>
      <w:proofErr w:type="spellEnd"/>
      <w:r>
        <w:t xml:space="preserve">=255 time=30 </w:t>
      </w:r>
      <w:proofErr w:type="spellStart"/>
      <w:r>
        <w:t>ms</w:t>
      </w:r>
      <w:proofErr w:type="spellEnd"/>
    </w:p>
    <w:p w14:paraId="3E3B06DF" w14:textId="77777777" w:rsidR="00870A08" w:rsidRDefault="003A5418">
      <w:pPr>
        <w:pStyle w:val="aff6"/>
      </w:pPr>
      <w:r>
        <w:t xml:space="preserve">Reply from 10.0.13.3: bytes=56 Sequence=3 </w:t>
      </w:r>
      <w:proofErr w:type="spellStart"/>
      <w:r>
        <w:t>ttl</w:t>
      </w:r>
      <w:proofErr w:type="spellEnd"/>
      <w:r>
        <w:t xml:space="preserve">=255 time=50 </w:t>
      </w:r>
      <w:proofErr w:type="spellStart"/>
      <w:r>
        <w:t>ms</w:t>
      </w:r>
      <w:proofErr w:type="spellEnd"/>
    </w:p>
    <w:p w14:paraId="798374B9" w14:textId="77777777" w:rsidR="00870A08" w:rsidRDefault="003A5418">
      <w:pPr>
        <w:pStyle w:val="aff6"/>
      </w:pPr>
      <w:r>
        <w:t xml:space="preserve">Reply from 10.0.13.3: bytes=56 Sequence=4 </w:t>
      </w:r>
      <w:proofErr w:type="spellStart"/>
      <w:r>
        <w:t>ttl</w:t>
      </w:r>
      <w:proofErr w:type="spellEnd"/>
      <w:r>
        <w:t xml:space="preserve">=255 time=40 </w:t>
      </w:r>
      <w:proofErr w:type="spellStart"/>
      <w:r>
        <w:t>ms</w:t>
      </w:r>
      <w:proofErr w:type="spellEnd"/>
    </w:p>
    <w:p w14:paraId="4321C3A2" w14:textId="77777777" w:rsidR="00870A08" w:rsidRDefault="003A5418">
      <w:pPr>
        <w:pStyle w:val="aff6"/>
      </w:pPr>
      <w:r>
        <w:t xml:space="preserve">Reply from 10.0.13.3: bytes=56 Sequence=5 </w:t>
      </w:r>
      <w:proofErr w:type="spellStart"/>
      <w:r>
        <w:t>ttl</w:t>
      </w:r>
      <w:proofErr w:type="spellEnd"/>
      <w:r>
        <w:t xml:space="preserve">=255 time=10 </w:t>
      </w:r>
      <w:proofErr w:type="spellStart"/>
      <w:r>
        <w:t>ms</w:t>
      </w:r>
      <w:proofErr w:type="spellEnd"/>
    </w:p>
    <w:p w14:paraId="015B0362" w14:textId="77777777" w:rsidR="00870A08" w:rsidRDefault="003A5418">
      <w:pPr>
        <w:pStyle w:val="aff6"/>
      </w:pPr>
      <w:r>
        <w:lastRenderedPageBreak/>
        <w:t>--- 10.0.13.3 ping statistics ---</w:t>
      </w:r>
    </w:p>
    <w:p w14:paraId="1B9D7ECD" w14:textId="77777777" w:rsidR="00870A08" w:rsidRDefault="003A5418">
      <w:pPr>
        <w:pStyle w:val="aff6"/>
      </w:pPr>
      <w:r>
        <w:t>5 packet(s) transmitted</w:t>
      </w:r>
    </w:p>
    <w:p w14:paraId="04163ACC" w14:textId="77777777" w:rsidR="00870A08" w:rsidRDefault="003A5418">
      <w:pPr>
        <w:pStyle w:val="aff6"/>
      </w:pPr>
      <w:r>
        <w:t>5 packet(s) received</w:t>
      </w:r>
    </w:p>
    <w:p w14:paraId="63DA4530" w14:textId="77777777" w:rsidR="00870A08" w:rsidRDefault="003A5418">
      <w:pPr>
        <w:pStyle w:val="aff6"/>
      </w:pPr>
      <w:r>
        <w:t>0.00% packet loss</w:t>
      </w:r>
    </w:p>
    <w:p w14:paraId="479D36EA" w14:textId="77777777" w:rsidR="00870A08" w:rsidRDefault="003A5418">
      <w:pPr>
        <w:pStyle w:val="aff6"/>
      </w:pPr>
      <w:r>
        <w:t xml:space="preserve">round-trip min/avg/max = 10/40/70 </w:t>
      </w:r>
      <w:proofErr w:type="spellStart"/>
      <w:r>
        <w:t>ms</w:t>
      </w:r>
      <w:proofErr w:type="spellEnd"/>
    </w:p>
    <w:p w14:paraId="75508386" w14:textId="77777777" w:rsidR="00870A08" w:rsidRDefault="00870A08">
      <w:pPr>
        <w:pStyle w:val="aff6"/>
      </w:pPr>
    </w:p>
    <w:p w14:paraId="2CD2A7B0" w14:textId="77777777" w:rsidR="00870A08" w:rsidRDefault="003A5418">
      <w:pPr>
        <w:ind w:firstLine="420"/>
        <w:rPr>
          <w:kern w:val="0"/>
        </w:rPr>
      </w:pPr>
      <w:r>
        <w:rPr>
          <w:rFonts w:hint="eastAsia"/>
          <w:kern w:val="0"/>
        </w:rPr>
        <w:t>可以观察到，现在</w:t>
      </w:r>
      <w:r>
        <w:rPr>
          <w:rFonts w:hint="eastAsia"/>
          <w:kern w:val="0"/>
        </w:rPr>
        <w:t>R1</w:t>
      </w:r>
      <w:r>
        <w:rPr>
          <w:rFonts w:hint="eastAsia"/>
          <w:kern w:val="0"/>
        </w:rPr>
        <w:t>与</w:t>
      </w:r>
      <w:r>
        <w:rPr>
          <w:rFonts w:hint="eastAsia"/>
          <w:kern w:val="0"/>
        </w:rPr>
        <w:t>R3</w:t>
      </w:r>
      <w:r>
        <w:rPr>
          <w:rFonts w:hint="eastAsia"/>
          <w:kern w:val="0"/>
        </w:rPr>
        <w:t>间的链路</w:t>
      </w:r>
      <w:proofErr w:type="gramStart"/>
      <w:r>
        <w:rPr>
          <w:rFonts w:hint="eastAsia"/>
          <w:kern w:val="0"/>
        </w:rPr>
        <w:t>层协议</w:t>
      </w:r>
      <w:proofErr w:type="gramEnd"/>
      <w:r>
        <w:rPr>
          <w:rFonts w:hint="eastAsia"/>
          <w:kern w:val="0"/>
        </w:rPr>
        <w:t>状态正常，并且可以正常通信。</w:t>
      </w:r>
    </w:p>
    <w:p w14:paraId="2877D618" w14:textId="77777777" w:rsidR="00870A08" w:rsidRDefault="003A5418">
      <w:pPr>
        <w:ind w:firstLine="420"/>
        <w:rPr>
          <w:kern w:val="0"/>
        </w:rPr>
      </w:pPr>
      <w:r>
        <w:rPr>
          <w:rFonts w:hint="eastAsia"/>
          <w:kern w:val="0"/>
        </w:rPr>
        <w:t>测试</w:t>
      </w:r>
      <w:r>
        <w:rPr>
          <w:rFonts w:hint="eastAsia"/>
          <w:kern w:val="0"/>
        </w:rPr>
        <w:t>PC</w:t>
      </w:r>
      <w:r>
        <w:rPr>
          <w:kern w:val="0"/>
        </w:rPr>
        <w:t>-1</w:t>
      </w:r>
      <w:r>
        <w:rPr>
          <w:rFonts w:hint="eastAsia"/>
          <w:kern w:val="0"/>
        </w:rPr>
        <w:t>与</w:t>
      </w:r>
      <w:r>
        <w:rPr>
          <w:rFonts w:hint="eastAsia"/>
          <w:kern w:val="0"/>
        </w:rPr>
        <w:t>PC-2</w:t>
      </w:r>
      <w:r>
        <w:rPr>
          <w:rFonts w:hint="eastAsia"/>
          <w:kern w:val="0"/>
        </w:rPr>
        <w:t>的</w:t>
      </w:r>
      <w:r>
        <w:rPr>
          <w:kern w:val="0"/>
        </w:rPr>
        <w:t>连通性。</w:t>
      </w:r>
    </w:p>
    <w:p w14:paraId="185D1151" w14:textId="77777777" w:rsidR="00870A08" w:rsidRDefault="003A5418">
      <w:pPr>
        <w:pStyle w:val="aff6"/>
      </w:pPr>
      <w:r>
        <w:t>PC&gt;ping 10.0.2.1</w:t>
      </w:r>
    </w:p>
    <w:p w14:paraId="456E058D" w14:textId="77777777" w:rsidR="00870A08" w:rsidRDefault="003A5418">
      <w:pPr>
        <w:pStyle w:val="aff6"/>
      </w:pPr>
      <w:r>
        <w:t xml:space="preserve">Ping 10.0.2.1: 32 data bytes, Press </w:t>
      </w:r>
      <w:proofErr w:type="spellStart"/>
      <w:r>
        <w:t>Ctrl_C</w:t>
      </w:r>
      <w:proofErr w:type="spellEnd"/>
      <w:r>
        <w:t xml:space="preserve"> to break</w:t>
      </w:r>
    </w:p>
    <w:p w14:paraId="28D7C3BF" w14:textId="77777777" w:rsidR="00870A08" w:rsidRDefault="003A5418">
      <w:pPr>
        <w:pStyle w:val="aff6"/>
      </w:pPr>
      <w:r>
        <w:t xml:space="preserve">From 10.0.2.1: bytes=32 seq=1 </w:t>
      </w:r>
      <w:proofErr w:type="spellStart"/>
      <w:r>
        <w:t>ttl</w:t>
      </w:r>
      <w:proofErr w:type="spellEnd"/>
      <w:r>
        <w:t xml:space="preserve">=125 time=31 </w:t>
      </w:r>
      <w:proofErr w:type="spellStart"/>
      <w:r>
        <w:t>ms</w:t>
      </w:r>
      <w:proofErr w:type="spellEnd"/>
    </w:p>
    <w:p w14:paraId="787D41D6" w14:textId="77777777" w:rsidR="00870A08" w:rsidRDefault="003A5418">
      <w:pPr>
        <w:pStyle w:val="aff6"/>
      </w:pPr>
      <w:r>
        <w:t xml:space="preserve">From 10.0.2.1: bytes=32 seq=2 </w:t>
      </w:r>
      <w:proofErr w:type="spellStart"/>
      <w:r>
        <w:t>ttl</w:t>
      </w:r>
      <w:proofErr w:type="spellEnd"/>
      <w:r>
        <w:t xml:space="preserve">=125 time=63 </w:t>
      </w:r>
      <w:proofErr w:type="spellStart"/>
      <w:r>
        <w:t>ms</w:t>
      </w:r>
      <w:proofErr w:type="spellEnd"/>
    </w:p>
    <w:p w14:paraId="7853AB92" w14:textId="77777777" w:rsidR="00870A08" w:rsidRDefault="003A5418">
      <w:pPr>
        <w:pStyle w:val="aff6"/>
      </w:pPr>
      <w:r>
        <w:t xml:space="preserve">From 10.0.2.1: bytes=32 seq=3 </w:t>
      </w:r>
      <w:proofErr w:type="spellStart"/>
      <w:r>
        <w:t>ttl</w:t>
      </w:r>
      <w:proofErr w:type="spellEnd"/>
      <w:r>
        <w:t xml:space="preserve">=125 time=47 </w:t>
      </w:r>
      <w:proofErr w:type="spellStart"/>
      <w:r>
        <w:t>ms</w:t>
      </w:r>
      <w:proofErr w:type="spellEnd"/>
    </w:p>
    <w:p w14:paraId="3CE9F18E" w14:textId="77777777" w:rsidR="00870A08" w:rsidRDefault="003A5418">
      <w:pPr>
        <w:pStyle w:val="aff6"/>
      </w:pPr>
      <w:r>
        <w:t xml:space="preserve">From 10.0.2.1: bytes=32 seq=4 </w:t>
      </w:r>
      <w:proofErr w:type="spellStart"/>
      <w:r>
        <w:t>ttl</w:t>
      </w:r>
      <w:proofErr w:type="spellEnd"/>
      <w:r>
        <w:t xml:space="preserve">=125 time=31 </w:t>
      </w:r>
      <w:proofErr w:type="spellStart"/>
      <w:r>
        <w:t>ms</w:t>
      </w:r>
      <w:proofErr w:type="spellEnd"/>
    </w:p>
    <w:p w14:paraId="75E4B59D" w14:textId="77777777" w:rsidR="00870A08" w:rsidRDefault="003A5418">
      <w:pPr>
        <w:pStyle w:val="aff6"/>
      </w:pPr>
      <w:r>
        <w:t xml:space="preserve">From 10.0.2.1: bytes=32 seq=5 </w:t>
      </w:r>
      <w:proofErr w:type="spellStart"/>
      <w:r>
        <w:t>ttl</w:t>
      </w:r>
      <w:proofErr w:type="spellEnd"/>
      <w:r>
        <w:t xml:space="preserve">=125 time=31 </w:t>
      </w:r>
      <w:proofErr w:type="spellStart"/>
      <w:r>
        <w:t>ms</w:t>
      </w:r>
      <w:proofErr w:type="spellEnd"/>
    </w:p>
    <w:p w14:paraId="621850DA" w14:textId="77777777" w:rsidR="00870A08" w:rsidRDefault="003A5418">
      <w:pPr>
        <w:pStyle w:val="aff6"/>
      </w:pPr>
      <w:r>
        <w:t>--- 10.0.2.1 ping statistics ---</w:t>
      </w:r>
    </w:p>
    <w:p w14:paraId="59E2AF1C" w14:textId="77777777" w:rsidR="00870A08" w:rsidRDefault="003A5418">
      <w:pPr>
        <w:pStyle w:val="aff6"/>
      </w:pPr>
      <w:r>
        <w:t>5 packet(s) transmitted</w:t>
      </w:r>
    </w:p>
    <w:p w14:paraId="68649EEF" w14:textId="77777777" w:rsidR="00870A08" w:rsidRDefault="003A5418">
      <w:pPr>
        <w:pStyle w:val="aff6"/>
      </w:pPr>
      <w:r>
        <w:t>5 packet(s) received</w:t>
      </w:r>
    </w:p>
    <w:p w14:paraId="773227E3" w14:textId="77777777" w:rsidR="00870A08" w:rsidRDefault="003A5418">
      <w:pPr>
        <w:pStyle w:val="aff6"/>
      </w:pPr>
      <w:r>
        <w:t>0.00% packet loss</w:t>
      </w:r>
    </w:p>
    <w:p w14:paraId="5A313356" w14:textId="77777777" w:rsidR="00870A08" w:rsidRDefault="003A5418">
      <w:pPr>
        <w:pStyle w:val="aff6"/>
      </w:pPr>
      <w:r>
        <w:t xml:space="preserve">round-trip min/avg/max = 31/40/63 </w:t>
      </w:r>
      <w:proofErr w:type="spellStart"/>
      <w:r>
        <w:t>ms</w:t>
      </w:r>
      <w:proofErr w:type="spellEnd"/>
    </w:p>
    <w:p w14:paraId="2C8B5E75" w14:textId="77777777" w:rsidR="00870A08" w:rsidRDefault="00870A08">
      <w:pPr>
        <w:ind w:firstLine="420"/>
        <w:rPr>
          <w:kern w:val="0"/>
        </w:rPr>
      </w:pPr>
    </w:p>
    <w:p w14:paraId="79B37DC6" w14:textId="77777777" w:rsidR="00870A08" w:rsidRDefault="003A5418">
      <w:pPr>
        <w:ind w:firstLine="420"/>
        <w:rPr>
          <w:kern w:val="0"/>
        </w:rPr>
      </w:pPr>
      <w:r>
        <w:rPr>
          <w:rFonts w:hint="eastAsia"/>
          <w:kern w:val="0"/>
        </w:rPr>
        <w:t>总部与分支间终端通信正常</w:t>
      </w:r>
      <w:r>
        <w:rPr>
          <w:kern w:val="0"/>
        </w:rPr>
        <w:t>。</w:t>
      </w:r>
    </w:p>
    <w:p w14:paraId="75ED1BDF" w14:textId="77777777" w:rsidR="00870A08" w:rsidRDefault="003A5418">
      <w:pPr>
        <w:pStyle w:val="2"/>
      </w:pPr>
      <w:r>
        <w:rPr>
          <w:rFonts w:hint="eastAsia"/>
        </w:rPr>
        <w:t>配置</w:t>
      </w:r>
      <w:r>
        <w:rPr>
          <w:rFonts w:hint="eastAsia"/>
        </w:rPr>
        <w:t>PPP</w:t>
      </w:r>
      <w:r>
        <w:rPr>
          <w:rFonts w:hint="eastAsia"/>
        </w:rPr>
        <w:t>的</w:t>
      </w:r>
      <w:r>
        <w:rPr>
          <w:rFonts w:hint="eastAsia"/>
        </w:rPr>
        <w:t>CHAP</w:t>
      </w:r>
      <w:r>
        <w:rPr>
          <w:rFonts w:hint="eastAsia"/>
        </w:rPr>
        <w:t>认证</w:t>
      </w:r>
    </w:p>
    <w:p w14:paraId="24533F76" w14:textId="77777777" w:rsidR="00870A08" w:rsidRDefault="003A5418">
      <w:pPr>
        <w:ind w:firstLine="420"/>
        <w:rPr>
          <w:kern w:val="0"/>
          <w:lang w:val="zh-CN"/>
        </w:rPr>
      </w:pPr>
      <w:r>
        <w:rPr>
          <w:rFonts w:hint="eastAsia"/>
          <w:kern w:val="0"/>
        </w:rPr>
        <w:t>公司网络管理员</w:t>
      </w:r>
      <w:r>
        <w:rPr>
          <w:kern w:val="0"/>
          <w:lang w:val="zh-CN"/>
        </w:rPr>
        <w:t>在日常</w:t>
      </w:r>
      <w:r>
        <w:rPr>
          <w:rFonts w:hint="eastAsia"/>
          <w:kern w:val="0"/>
          <w:lang w:val="zh-CN"/>
        </w:rPr>
        <w:t>网络</w:t>
      </w:r>
      <w:r>
        <w:rPr>
          <w:kern w:val="0"/>
          <w:lang w:val="zh-CN"/>
        </w:rPr>
        <w:t>维护中发现，分部公司频繁遭受攻击，</w:t>
      </w:r>
      <w:r>
        <w:rPr>
          <w:rFonts w:hint="eastAsia"/>
          <w:kern w:val="0"/>
          <w:lang w:val="zh-CN"/>
        </w:rPr>
        <w:t>PPP</w:t>
      </w:r>
      <w:r>
        <w:rPr>
          <w:rFonts w:hint="eastAsia"/>
          <w:kern w:val="0"/>
          <w:lang w:val="zh-CN"/>
        </w:rPr>
        <w:t>认证</w:t>
      </w:r>
      <w:r>
        <w:rPr>
          <w:kern w:val="0"/>
          <w:lang w:val="zh-CN"/>
        </w:rPr>
        <w:t>密码</w:t>
      </w:r>
      <w:r>
        <w:rPr>
          <w:rFonts w:hint="eastAsia"/>
          <w:kern w:val="0"/>
          <w:lang w:val="zh-CN"/>
        </w:rPr>
        <w:t>经常</w:t>
      </w:r>
      <w:r>
        <w:rPr>
          <w:kern w:val="0"/>
          <w:lang w:val="zh-CN"/>
        </w:rPr>
        <w:t>被盗用</w:t>
      </w:r>
      <w:r>
        <w:rPr>
          <w:rFonts w:hint="eastAsia"/>
          <w:kern w:val="0"/>
          <w:lang w:val="zh-CN"/>
        </w:rPr>
        <w:t>，遂</w:t>
      </w:r>
      <w:r>
        <w:rPr>
          <w:kern w:val="0"/>
          <w:lang w:val="zh-CN"/>
        </w:rPr>
        <w:t>对网络状况进行分析。抓取</w:t>
      </w:r>
      <w:r>
        <w:rPr>
          <w:rFonts w:hint="eastAsia"/>
          <w:kern w:val="0"/>
          <w:lang w:val="zh-CN"/>
        </w:rPr>
        <w:t>R1</w:t>
      </w:r>
      <w:r>
        <w:rPr>
          <w:rFonts w:hint="eastAsia"/>
          <w:kern w:val="0"/>
          <w:lang w:val="zh-CN"/>
        </w:rPr>
        <w:t>的</w:t>
      </w:r>
      <w:r>
        <w:rPr>
          <w:rFonts w:hint="eastAsia"/>
          <w:kern w:val="0"/>
          <w:lang w:val="zh-CN"/>
        </w:rPr>
        <w:t>S</w:t>
      </w:r>
      <w:r>
        <w:rPr>
          <w:kern w:val="0"/>
          <w:lang w:val="zh-CN"/>
        </w:rPr>
        <w:t>erial 4/0/0</w:t>
      </w:r>
      <w:r>
        <w:rPr>
          <w:rFonts w:hint="eastAsia"/>
          <w:kern w:val="0"/>
          <w:lang w:val="zh-CN"/>
        </w:rPr>
        <w:t>数据包</w:t>
      </w:r>
      <w:r>
        <w:rPr>
          <w:kern w:val="0"/>
          <w:lang w:val="zh-CN"/>
        </w:rPr>
        <w:t>进行分析。</w:t>
      </w:r>
    </w:p>
    <w:p w14:paraId="28B658AD" w14:textId="77777777" w:rsidR="00870A08" w:rsidRDefault="003A5418">
      <w:pPr>
        <w:pStyle w:val="aff6"/>
        <w:jc w:val="center"/>
        <w:rPr>
          <w:lang w:val="zh-CN"/>
        </w:rPr>
      </w:pPr>
      <w:r>
        <w:rPr>
          <w:noProof/>
          <w:lang w:val="en-GB"/>
        </w:rPr>
        <w:lastRenderedPageBreak/>
        <w:drawing>
          <wp:inline distT="0" distB="0" distL="0" distR="0" wp14:anchorId="7BF3DADE" wp14:editId="552070DB">
            <wp:extent cx="2714625" cy="1273175"/>
            <wp:effectExtent l="19050" t="0" r="9525" b="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172" cstate="print">
                      <a:grayscl/>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2733066" cy="1282297"/>
                    </a:xfrm>
                    <a:prstGeom prst="rect">
                      <a:avLst/>
                    </a:prstGeom>
                  </pic:spPr>
                </pic:pic>
              </a:graphicData>
            </a:graphic>
          </wp:inline>
        </w:drawing>
      </w:r>
    </w:p>
    <w:p w14:paraId="7674B146" w14:textId="77777777" w:rsidR="00870A08" w:rsidRDefault="003A5418">
      <w:pPr>
        <w:pStyle w:val="aff6"/>
        <w:jc w:val="center"/>
        <w:rPr>
          <w:lang w:val="zh-CN"/>
        </w:rPr>
      </w:pPr>
      <w:r>
        <w:rPr>
          <w:rFonts w:hint="eastAsia"/>
          <w:lang w:val="zh-CN"/>
        </w:rPr>
        <w:t>图</w:t>
      </w:r>
      <w:r>
        <w:rPr>
          <w:rFonts w:hint="eastAsia"/>
          <w:lang w:val="zh-CN"/>
        </w:rPr>
        <w:t>11-3</w:t>
      </w:r>
    </w:p>
    <w:p w14:paraId="75C1AEC1" w14:textId="77777777" w:rsidR="00870A08" w:rsidRDefault="00870A08">
      <w:pPr>
        <w:ind w:firstLine="420"/>
        <w:rPr>
          <w:kern w:val="0"/>
          <w:lang w:val="zh-CN"/>
        </w:rPr>
      </w:pPr>
    </w:p>
    <w:p w14:paraId="225A2AB6" w14:textId="77777777" w:rsidR="00870A08" w:rsidRDefault="003A5418">
      <w:pPr>
        <w:ind w:firstLine="420"/>
        <w:rPr>
          <w:kern w:val="0"/>
          <w:lang w:val="zh-CN"/>
        </w:rPr>
      </w:pPr>
      <w:r>
        <w:rPr>
          <w:rFonts w:hint="eastAsia"/>
          <w:kern w:val="0"/>
          <w:lang w:val="zh-CN"/>
        </w:rPr>
        <w:t>可以观察到，在数据包</w:t>
      </w:r>
      <w:r>
        <w:rPr>
          <w:kern w:val="0"/>
          <w:lang w:val="zh-CN"/>
        </w:rPr>
        <w:t>中很容易找到</w:t>
      </w:r>
      <w:r>
        <w:rPr>
          <w:rFonts w:hint="eastAsia"/>
          <w:kern w:val="0"/>
          <w:lang w:val="zh-CN"/>
        </w:rPr>
        <w:t>所</w:t>
      </w:r>
      <w:r>
        <w:rPr>
          <w:kern w:val="0"/>
          <w:lang w:val="zh-CN"/>
        </w:rPr>
        <w:t>配置的用户名和</w:t>
      </w:r>
      <w:r>
        <w:rPr>
          <w:rFonts w:hint="eastAsia"/>
          <w:kern w:val="0"/>
          <w:lang w:val="zh-CN"/>
        </w:rPr>
        <w:t>密码</w:t>
      </w:r>
      <w:r>
        <w:rPr>
          <w:kern w:val="0"/>
          <w:lang w:val="zh-CN"/>
        </w:rPr>
        <w:t>。</w:t>
      </w:r>
      <w:r>
        <w:rPr>
          <w:rFonts w:hint="eastAsia"/>
          <w:kern w:val="0"/>
          <w:lang w:val="zh-CN"/>
        </w:rPr>
        <w:t>P</w:t>
      </w:r>
      <w:r>
        <w:rPr>
          <w:kern w:val="0"/>
          <w:lang w:val="zh-CN"/>
        </w:rPr>
        <w:t>eer-ID</w:t>
      </w:r>
      <w:r>
        <w:rPr>
          <w:rFonts w:hint="eastAsia"/>
          <w:kern w:val="0"/>
          <w:lang w:val="zh-CN"/>
        </w:rPr>
        <w:t>显示内容为</w:t>
      </w:r>
      <w:r>
        <w:rPr>
          <w:kern w:val="0"/>
          <w:lang w:val="zh-CN"/>
        </w:rPr>
        <w:t>用户名</w:t>
      </w:r>
      <w:r>
        <w:rPr>
          <w:rFonts w:hint="eastAsia"/>
          <w:kern w:val="0"/>
          <w:lang w:val="zh-CN"/>
        </w:rPr>
        <w:t>，</w:t>
      </w:r>
      <w:r>
        <w:rPr>
          <w:rFonts w:hint="eastAsia"/>
          <w:kern w:val="0"/>
          <w:lang w:val="zh-CN"/>
        </w:rPr>
        <w:t>P</w:t>
      </w:r>
      <w:r>
        <w:rPr>
          <w:kern w:val="0"/>
          <w:lang w:val="zh-CN"/>
        </w:rPr>
        <w:t>assword</w:t>
      </w:r>
      <w:r>
        <w:rPr>
          <w:kern w:val="0"/>
          <w:lang w:val="zh-CN"/>
        </w:rPr>
        <w:t>显示内容为密码</w:t>
      </w:r>
      <w:r>
        <w:rPr>
          <w:rFonts w:hint="eastAsia"/>
          <w:kern w:val="0"/>
          <w:lang w:val="zh-CN"/>
        </w:rPr>
        <w:t>，可以查看</w:t>
      </w:r>
      <w:r>
        <w:rPr>
          <w:kern w:val="0"/>
          <w:lang w:val="zh-CN"/>
        </w:rPr>
        <w:t>具体内容。</w:t>
      </w:r>
    </w:p>
    <w:p w14:paraId="782540AF" w14:textId="77777777" w:rsidR="00870A08" w:rsidRDefault="003A5418">
      <w:pPr>
        <w:pStyle w:val="aff6"/>
        <w:jc w:val="center"/>
        <w:rPr>
          <w:lang w:val="zh-CN"/>
        </w:rPr>
      </w:pPr>
      <w:r>
        <w:rPr>
          <w:noProof/>
          <w:lang w:val="en-GB"/>
        </w:rPr>
        <w:drawing>
          <wp:inline distT="0" distB="0" distL="0" distR="0" wp14:anchorId="58966549" wp14:editId="1CB898A8">
            <wp:extent cx="1377315" cy="414020"/>
            <wp:effectExtent l="19050" t="0" r="0" b="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173" cstate="print">
                      <a:grayscl/>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1377888" cy="414586"/>
                    </a:xfrm>
                    <a:prstGeom prst="rect">
                      <a:avLst/>
                    </a:prstGeom>
                  </pic:spPr>
                </pic:pic>
              </a:graphicData>
            </a:graphic>
          </wp:inline>
        </w:drawing>
      </w:r>
    </w:p>
    <w:p w14:paraId="482F7F19" w14:textId="77777777" w:rsidR="00870A08" w:rsidRDefault="003A5418">
      <w:pPr>
        <w:pStyle w:val="aff6"/>
        <w:jc w:val="center"/>
        <w:rPr>
          <w:lang w:val="zh-CN"/>
        </w:rPr>
      </w:pPr>
      <w:r>
        <w:rPr>
          <w:rFonts w:hint="eastAsia"/>
          <w:lang w:val="zh-CN"/>
        </w:rPr>
        <w:t>图</w:t>
      </w:r>
      <w:r>
        <w:rPr>
          <w:rFonts w:hint="eastAsia"/>
          <w:lang w:val="zh-CN"/>
        </w:rPr>
        <w:t>11-4</w:t>
      </w:r>
    </w:p>
    <w:p w14:paraId="612BAFEE" w14:textId="77777777" w:rsidR="00870A08" w:rsidRDefault="00870A08">
      <w:pPr>
        <w:ind w:firstLine="420"/>
        <w:rPr>
          <w:kern w:val="0"/>
          <w:lang w:val="zh-CN"/>
        </w:rPr>
      </w:pPr>
    </w:p>
    <w:p w14:paraId="64093319" w14:textId="77777777" w:rsidR="00870A08" w:rsidRDefault="003A5418">
      <w:pPr>
        <w:ind w:firstLine="420"/>
        <w:rPr>
          <w:kern w:val="0"/>
          <w:lang w:val="zh-CN"/>
        </w:rPr>
      </w:pPr>
      <w:r>
        <w:rPr>
          <w:rFonts w:hint="eastAsia"/>
          <w:kern w:val="0"/>
          <w:lang w:val="zh-CN"/>
        </w:rPr>
        <w:t>可以观察到，能够找到</w:t>
      </w:r>
      <w:r>
        <w:rPr>
          <w:kern w:val="0"/>
          <w:lang w:val="zh-CN"/>
        </w:rPr>
        <w:t>用户名为</w:t>
      </w:r>
      <w:r>
        <w:rPr>
          <w:rFonts w:hint="eastAsia"/>
          <w:kern w:val="0"/>
          <w:lang w:val="zh-CN"/>
        </w:rPr>
        <w:t>R1@huaweiyu</w:t>
      </w:r>
      <w:r>
        <w:rPr>
          <w:rFonts w:hint="eastAsia"/>
          <w:kern w:val="0"/>
          <w:lang w:val="zh-CN"/>
        </w:rPr>
        <w:t>，密码</w:t>
      </w:r>
      <w:r>
        <w:rPr>
          <w:kern w:val="0"/>
          <w:lang w:val="zh-CN"/>
        </w:rPr>
        <w:t>为</w:t>
      </w:r>
      <w:r>
        <w:rPr>
          <w:kern w:val="0"/>
          <w:lang w:val="zh-CN"/>
        </w:rPr>
        <w:t>Huawei</w:t>
      </w:r>
      <w:r>
        <w:rPr>
          <w:rFonts w:hint="eastAsia"/>
          <w:kern w:val="0"/>
          <w:lang w:val="zh-CN"/>
        </w:rPr>
        <w:t>。验证了使用</w:t>
      </w:r>
      <w:r>
        <w:rPr>
          <w:rFonts w:hint="eastAsia"/>
          <w:kern w:val="0"/>
          <w:lang w:val="zh-CN"/>
        </w:rPr>
        <w:t>PAP</w:t>
      </w:r>
      <w:r>
        <w:rPr>
          <w:rFonts w:hint="eastAsia"/>
          <w:kern w:val="0"/>
          <w:lang w:val="zh-CN"/>
        </w:rPr>
        <w:t>认证时，口令将以明文方式在链路上传送，</w:t>
      </w:r>
      <w:r>
        <w:rPr>
          <w:rFonts w:hint="eastAsia"/>
        </w:rPr>
        <w:t>并且由于完成</w:t>
      </w:r>
      <w:r>
        <w:rPr>
          <w:rFonts w:hint="eastAsia"/>
        </w:rPr>
        <w:t>PPP</w:t>
      </w:r>
      <w:r>
        <w:rPr>
          <w:rFonts w:hint="eastAsia"/>
        </w:rPr>
        <w:t>链路建立后，被认证方会不停地在链路上反复发送用户名和口令，直到身份认证过程结束，所以不能防止攻击。而使用</w:t>
      </w:r>
      <w:r>
        <w:rPr>
          <w:rFonts w:hint="eastAsia"/>
        </w:rPr>
        <w:t>CHAP</w:t>
      </w:r>
      <w:r>
        <w:rPr>
          <w:rFonts w:hint="eastAsia"/>
        </w:rPr>
        <w:t>认证时，口令用</w:t>
      </w:r>
      <w:r>
        <w:rPr>
          <w:rFonts w:hint="eastAsia"/>
        </w:rPr>
        <w:t>MD5</w:t>
      </w:r>
      <w:r>
        <w:rPr>
          <w:rFonts w:hint="eastAsia"/>
        </w:rPr>
        <w:t>算法加密后在链路上发送，能有效的防止攻击。因此</w:t>
      </w:r>
      <w:r>
        <w:rPr>
          <w:rFonts w:hint="eastAsia"/>
          <w:kern w:val="0"/>
          <w:lang w:val="zh-CN"/>
        </w:rPr>
        <w:t>为了进一步提高链路安全性，网络管理</w:t>
      </w:r>
      <w:proofErr w:type="gramStart"/>
      <w:r>
        <w:rPr>
          <w:rFonts w:hint="eastAsia"/>
          <w:kern w:val="0"/>
          <w:lang w:val="zh-CN"/>
        </w:rPr>
        <w:t>员重新</w:t>
      </w:r>
      <w:proofErr w:type="gramEnd"/>
      <w:r>
        <w:rPr>
          <w:rFonts w:hint="eastAsia"/>
          <w:kern w:val="0"/>
          <w:lang w:val="zh-CN"/>
        </w:rPr>
        <w:t>部署</w:t>
      </w:r>
      <w:r>
        <w:rPr>
          <w:rFonts w:hint="eastAsia"/>
          <w:kern w:val="0"/>
          <w:lang w:val="zh-CN"/>
        </w:rPr>
        <w:t>PPP</w:t>
      </w:r>
      <w:r>
        <w:rPr>
          <w:rFonts w:hint="eastAsia"/>
          <w:kern w:val="0"/>
          <w:lang w:val="zh-CN"/>
        </w:rPr>
        <w:t>的</w:t>
      </w:r>
      <w:r>
        <w:rPr>
          <w:rFonts w:hint="eastAsia"/>
          <w:kern w:val="0"/>
          <w:lang w:val="zh-CN"/>
        </w:rPr>
        <w:t>CHAP</w:t>
      </w:r>
      <w:r>
        <w:rPr>
          <w:rFonts w:hint="eastAsia"/>
          <w:kern w:val="0"/>
          <w:lang w:val="zh-CN"/>
        </w:rPr>
        <w:t>认证</w:t>
      </w:r>
      <w:r>
        <w:rPr>
          <w:kern w:val="0"/>
          <w:lang w:val="zh-CN"/>
        </w:rPr>
        <w:t>解决此问题。</w:t>
      </w:r>
    </w:p>
    <w:p w14:paraId="4FFA26AA" w14:textId="77777777" w:rsidR="00870A08" w:rsidRDefault="003A5418">
      <w:pPr>
        <w:ind w:firstLine="420"/>
        <w:rPr>
          <w:kern w:val="0"/>
          <w:lang w:val="zh-CN"/>
        </w:rPr>
      </w:pPr>
      <w:r>
        <w:rPr>
          <w:rFonts w:hint="eastAsia"/>
          <w:kern w:val="0"/>
          <w:lang w:val="zh-CN"/>
        </w:rPr>
        <w:t>首先删除</w:t>
      </w:r>
      <w:r>
        <w:rPr>
          <w:kern w:val="0"/>
          <w:lang w:val="zh-CN"/>
        </w:rPr>
        <w:t>原有的</w:t>
      </w:r>
      <w:r>
        <w:rPr>
          <w:rFonts w:hint="eastAsia"/>
          <w:kern w:val="0"/>
          <w:lang w:val="zh-CN"/>
        </w:rPr>
        <w:t>PAP</w:t>
      </w:r>
      <w:r>
        <w:rPr>
          <w:rFonts w:hint="eastAsia"/>
          <w:kern w:val="0"/>
          <w:lang w:val="zh-CN"/>
        </w:rPr>
        <w:t>认证配置</w:t>
      </w:r>
      <w:r>
        <w:rPr>
          <w:kern w:val="0"/>
          <w:lang w:val="zh-CN"/>
        </w:rPr>
        <w:t>。</w:t>
      </w:r>
      <w:r>
        <w:rPr>
          <w:rFonts w:hint="eastAsia"/>
          <w:kern w:val="0"/>
          <w:lang w:val="zh-CN"/>
        </w:rPr>
        <w:t>域名保持不变。</w:t>
      </w:r>
    </w:p>
    <w:p w14:paraId="4AAA26C4" w14:textId="77777777" w:rsidR="00870A08" w:rsidRDefault="003A5418">
      <w:pPr>
        <w:pStyle w:val="aff6"/>
      </w:pPr>
      <w:r>
        <w:t>[R</w:t>
      </w:r>
      <w:proofErr w:type="gramStart"/>
      <w:r>
        <w:t>3]interface</w:t>
      </w:r>
      <w:proofErr w:type="gramEnd"/>
      <w:r>
        <w:t xml:space="preserve"> Serial 4/0/0 </w:t>
      </w:r>
    </w:p>
    <w:p w14:paraId="7C9E1354" w14:textId="77777777" w:rsidR="00870A08" w:rsidRDefault="003A5418">
      <w:pPr>
        <w:pStyle w:val="aff6"/>
      </w:pPr>
      <w:r>
        <w:t>[R3-Serial4/0/</w:t>
      </w:r>
      <w:proofErr w:type="gramStart"/>
      <w:r>
        <w:t>0]undo</w:t>
      </w:r>
      <w:proofErr w:type="gramEnd"/>
      <w:r>
        <w:t xml:space="preserve"> </w:t>
      </w:r>
      <w:proofErr w:type="spellStart"/>
      <w:r>
        <w:t>ppp</w:t>
      </w:r>
      <w:proofErr w:type="spellEnd"/>
      <w:r>
        <w:t xml:space="preserve"> authentication-mode</w:t>
      </w:r>
    </w:p>
    <w:p w14:paraId="57586D75" w14:textId="77777777" w:rsidR="00870A08" w:rsidRDefault="00870A08">
      <w:pPr>
        <w:pStyle w:val="aff6"/>
      </w:pPr>
    </w:p>
    <w:p w14:paraId="766C09BA" w14:textId="77777777" w:rsidR="00870A08" w:rsidRDefault="003A5418">
      <w:pPr>
        <w:pStyle w:val="aff6"/>
      </w:pPr>
      <w:r>
        <w:t>[R</w:t>
      </w:r>
      <w:proofErr w:type="gramStart"/>
      <w:r>
        <w:t>1]interface</w:t>
      </w:r>
      <w:proofErr w:type="gramEnd"/>
      <w:r>
        <w:t xml:space="preserve"> Serial 4/0/0</w:t>
      </w:r>
    </w:p>
    <w:p w14:paraId="29BE17D0" w14:textId="77777777" w:rsidR="00870A08" w:rsidRDefault="003A5418">
      <w:pPr>
        <w:pStyle w:val="aff6"/>
      </w:pPr>
      <w:r>
        <w:t>[R1-Serial4/0/</w:t>
      </w:r>
      <w:proofErr w:type="gramStart"/>
      <w:r>
        <w:t>0]undo</w:t>
      </w:r>
      <w:proofErr w:type="gramEnd"/>
      <w:r>
        <w:t xml:space="preserve"> </w:t>
      </w:r>
      <w:proofErr w:type="spellStart"/>
      <w:r>
        <w:t>ppp</w:t>
      </w:r>
      <w:proofErr w:type="spellEnd"/>
      <w:r>
        <w:t xml:space="preserve"> pap local-user</w:t>
      </w:r>
    </w:p>
    <w:p w14:paraId="7CA4481F" w14:textId="77777777" w:rsidR="00870A08" w:rsidRDefault="00870A08">
      <w:pPr>
        <w:pStyle w:val="aff6"/>
      </w:pPr>
    </w:p>
    <w:p w14:paraId="456FCAFE" w14:textId="77777777" w:rsidR="00870A08" w:rsidRDefault="003A5418">
      <w:pPr>
        <w:ind w:firstLine="420"/>
        <w:rPr>
          <w:kern w:val="0"/>
        </w:rPr>
      </w:pPr>
      <w:r>
        <w:rPr>
          <w:rFonts w:hint="eastAsia"/>
          <w:kern w:val="0"/>
        </w:rPr>
        <w:t>删除后，在认证设备</w:t>
      </w:r>
      <w:r>
        <w:rPr>
          <w:rFonts w:hint="eastAsia"/>
          <w:kern w:val="0"/>
        </w:rPr>
        <w:t>R3</w:t>
      </w:r>
      <w:r>
        <w:rPr>
          <w:rFonts w:hint="eastAsia"/>
          <w:kern w:val="0"/>
        </w:rPr>
        <w:t>的</w:t>
      </w:r>
      <w:r>
        <w:rPr>
          <w:rFonts w:hint="eastAsia"/>
          <w:kern w:val="0"/>
        </w:rPr>
        <w:t>S 4/0/0</w:t>
      </w:r>
      <w:r>
        <w:rPr>
          <w:rFonts w:hint="eastAsia"/>
          <w:kern w:val="0"/>
        </w:rPr>
        <w:t>接口下配置</w:t>
      </w:r>
      <w:r>
        <w:rPr>
          <w:rFonts w:hint="eastAsia"/>
          <w:kern w:val="0"/>
        </w:rPr>
        <w:t>PPP</w:t>
      </w:r>
      <w:r>
        <w:rPr>
          <w:rFonts w:hint="eastAsia"/>
          <w:kern w:val="0"/>
        </w:rPr>
        <w:t>的认证方式为</w:t>
      </w:r>
      <w:r>
        <w:rPr>
          <w:rFonts w:hint="eastAsia"/>
          <w:kern w:val="0"/>
        </w:rPr>
        <w:t>CHAP</w:t>
      </w:r>
      <w:r>
        <w:rPr>
          <w:rFonts w:hint="eastAsia"/>
          <w:kern w:val="0"/>
        </w:rPr>
        <w:t>。</w:t>
      </w:r>
    </w:p>
    <w:p w14:paraId="6CCB4451" w14:textId="77777777" w:rsidR="00870A08" w:rsidRDefault="003A5418">
      <w:pPr>
        <w:pStyle w:val="aff6"/>
      </w:pPr>
      <w:r>
        <w:t>[R</w:t>
      </w:r>
      <w:proofErr w:type="gramStart"/>
      <w:r>
        <w:t>3]interface</w:t>
      </w:r>
      <w:proofErr w:type="gramEnd"/>
      <w:r>
        <w:t xml:space="preserve"> Serial 4/0/0 </w:t>
      </w:r>
    </w:p>
    <w:p w14:paraId="4D08D3A8" w14:textId="77777777" w:rsidR="00870A08" w:rsidRDefault="003A5418">
      <w:pPr>
        <w:pStyle w:val="aff6"/>
      </w:pPr>
      <w:r>
        <w:t>[R3-Serial4/0/</w:t>
      </w:r>
      <w:proofErr w:type="gramStart"/>
      <w:r>
        <w:t>0]</w:t>
      </w:r>
      <w:proofErr w:type="spellStart"/>
      <w:r>
        <w:t>ppp</w:t>
      </w:r>
      <w:proofErr w:type="spellEnd"/>
      <w:proofErr w:type="gramEnd"/>
      <w:r>
        <w:t xml:space="preserve"> authentication-mode CHAP</w:t>
      </w:r>
    </w:p>
    <w:p w14:paraId="66ACB42A" w14:textId="77777777" w:rsidR="00870A08" w:rsidRDefault="00870A08">
      <w:pPr>
        <w:ind w:firstLine="360"/>
        <w:rPr>
          <w:rFonts w:ascii="Courier New" w:eastAsia="宋体" w:hAnsi="Courier New" w:cs="Courier New"/>
          <w:kern w:val="0"/>
          <w:sz w:val="18"/>
          <w:szCs w:val="18"/>
        </w:rPr>
      </w:pPr>
    </w:p>
    <w:p w14:paraId="0A888AD3" w14:textId="77777777" w:rsidR="00870A08" w:rsidRDefault="003A5418">
      <w:pPr>
        <w:ind w:firstLine="420"/>
        <w:rPr>
          <w:kern w:val="0"/>
        </w:rPr>
      </w:pPr>
      <w:r>
        <w:rPr>
          <w:rFonts w:hint="eastAsia"/>
          <w:kern w:val="0"/>
        </w:rPr>
        <w:lastRenderedPageBreak/>
        <w:t>配置</w:t>
      </w:r>
      <w:r>
        <w:rPr>
          <w:rFonts w:hint="eastAsia"/>
        </w:rPr>
        <w:t>存储在本地，为对端认证方所使用的用户名为</w:t>
      </w:r>
      <w:r>
        <w:rPr>
          <w:rFonts w:hint="eastAsia"/>
        </w:rPr>
        <w:t>R1</w:t>
      </w:r>
      <w:r>
        <w:rPr>
          <w:rFonts w:hint="eastAsia"/>
        </w:rPr>
        <w:t>，密码为</w:t>
      </w:r>
      <w:proofErr w:type="spellStart"/>
      <w:r>
        <w:rPr>
          <w:rFonts w:hint="eastAsia"/>
        </w:rPr>
        <w:t>huawei</w:t>
      </w:r>
      <w:proofErr w:type="spellEnd"/>
      <w:r>
        <w:rPr>
          <w:rFonts w:hint="eastAsia"/>
        </w:rPr>
        <w:t>。</w:t>
      </w:r>
    </w:p>
    <w:p w14:paraId="334272C8" w14:textId="77777777" w:rsidR="00870A08" w:rsidRDefault="003A5418">
      <w:pPr>
        <w:pStyle w:val="aff6"/>
      </w:pPr>
      <w:r>
        <w:t>[R3]</w:t>
      </w:r>
      <w:proofErr w:type="spellStart"/>
      <w:r>
        <w:t>aaa</w:t>
      </w:r>
      <w:proofErr w:type="spellEnd"/>
    </w:p>
    <w:p w14:paraId="173A29FE" w14:textId="77777777" w:rsidR="00870A08" w:rsidRDefault="003A5418">
      <w:pPr>
        <w:pStyle w:val="aff6"/>
      </w:pPr>
      <w:r>
        <w:t>[R3-</w:t>
      </w:r>
      <w:proofErr w:type="gramStart"/>
      <w:r>
        <w:t>aaa]local</w:t>
      </w:r>
      <w:proofErr w:type="gramEnd"/>
      <w:r>
        <w:t xml:space="preserve">-user R1 password cipher </w:t>
      </w:r>
      <w:proofErr w:type="spellStart"/>
      <w:r>
        <w:t>huawei</w:t>
      </w:r>
      <w:proofErr w:type="spellEnd"/>
    </w:p>
    <w:p w14:paraId="2D69A5C1" w14:textId="77777777" w:rsidR="00870A08" w:rsidRDefault="003A5418">
      <w:pPr>
        <w:pStyle w:val="aff6"/>
      </w:pPr>
      <w:r>
        <w:t>[R3-</w:t>
      </w:r>
      <w:proofErr w:type="gramStart"/>
      <w:r>
        <w:t>aaa]local</w:t>
      </w:r>
      <w:proofErr w:type="gramEnd"/>
      <w:r>
        <w:t xml:space="preserve">-user R1 service-type </w:t>
      </w:r>
      <w:proofErr w:type="spellStart"/>
      <w:r>
        <w:t>ppp</w:t>
      </w:r>
      <w:proofErr w:type="spellEnd"/>
    </w:p>
    <w:p w14:paraId="4908A498" w14:textId="77777777" w:rsidR="00870A08" w:rsidRDefault="00870A08">
      <w:pPr>
        <w:pStyle w:val="aff6"/>
      </w:pPr>
    </w:p>
    <w:p w14:paraId="6B9F3FFF" w14:textId="77777777" w:rsidR="00870A08" w:rsidRDefault="003A5418">
      <w:pPr>
        <w:ind w:firstLine="420"/>
        <w:rPr>
          <w:kern w:val="0"/>
        </w:rPr>
      </w:pPr>
      <w:r>
        <w:rPr>
          <w:rFonts w:hint="eastAsia"/>
          <w:kern w:val="0"/>
        </w:rPr>
        <w:t>其余认证方案和域的配置保持不变。</w:t>
      </w:r>
    </w:p>
    <w:p w14:paraId="5766FF3D" w14:textId="77777777" w:rsidR="00870A08" w:rsidRDefault="003A5418">
      <w:pPr>
        <w:ind w:firstLine="420"/>
        <w:rPr>
          <w:kern w:val="0"/>
        </w:rPr>
      </w:pPr>
      <w:r>
        <w:rPr>
          <w:rFonts w:hint="eastAsia"/>
          <w:kern w:val="0"/>
        </w:rPr>
        <w:t>配置</w:t>
      </w:r>
      <w:r>
        <w:rPr>
          <w:kern w:val="0"/>
        </w:rPr>
        <w:t>完成后，关闭</w:t>
      </w:r>
      <w:r>
        <w:rPr>
          <w:rFonts w:hint="eastAsia"/>
          <w:kern w:val="0"/>
        </w:rPr>
        <w:t>R1</w:t>
      </w:r>
      <w:r>
        <w:rPr>
          <w:rFonts w:hint="eastAsia"/>
          <w:kern w:val="0"/>
        </w:rPr>
        <w:t>与</w:t>
      </w:r>
      <w:r>
        <w:rPr>
          <w:rFonts w:hint="eastAsia"/>
          <w:kern w:val="0"/>
        </w:rPr>
        <w:t>R3</w:t>
      </w:r>
      <w:r>
        <w:rPr>
          <w:rFonts w:hint="eastAsia"/>
          <w:kern w:val="0"/>
        </w:rPr>
        <w:t>相连</w:t>
      </w:r>
      <w:r>
        <w:rPr>
          <w:kern w:val="0"/>
        </w:rPr>
        <w:t>接口</w:t>
      </w:r>
      <w:r>
        <w:rPr>
          <w:rFonts w:hint="eastAsia"/>
          <w:kern w:val="0"/>
        </w:rPr>
        <w:t>后，再打开使得链路重新协商，并查看链路状态及测试连通性。</w:t>
      </w:r>
    </w:p>
    <w:p w14:paraId="255AACB1" w14:textId="77777777" w:rsidR="00870A08" w:rsidRDefault="003A5418">
      <w:pPr>
        <w:pStyle w:val="aff6"/>
      </w:pPr>
      <w:r>
        <w:t>[R</w:t>
      </w:r>
      <w:proofErr w:type="gramStart"/>
      <w:r>
        <w:t>3]interface</w:t>
      </w:r>
      <w:proofErr w:type="gramEnd"/>
      <w:r>
        <w:t xml:space="preserve"> s4/0/0</w:t>
      </w:r>
    </w:p>
    <w:p w14:paraId="229FBA80" w14:textId="77777777" w:rsidR="00870A08" w:rsidRDefault="003A5418">
      <w:pPr>
        <w:pStyle w:val="aff6"/>
      </w:pPr>
      <w:r>
        <w:t>[R3-Serial4/0/</w:t>
      </w:r>
      <w:proofErr w:type="gramStart"/>
      <w:r>
        <w:t>0]shutdown</w:t>
      </w:r>
      <w:proofErr w:type="gramEnd"/>
    </w:p>
    <w:p w14:paraId="64C27CD1" w14:textId="77777777" w:rsidR="00870A08" w:rsidRDefault="003A5418">
      <w:pPr>
        <w:pStyle w:val="aff6"/>
      </w:pPr>
      <w:r>
        <w:t>[R3-Serial4/0/</w:t>
      </w:r>
      <w:proofErr w:type="gramStart"/>
      <w:r>
        <w:t>0]undo</w:t>
      </w:r>
      <w:proofErr w:type="gramEnd"/>
      <w:r>
        <w:t xml:space="preserve"> shutdown</w:t>
      </w:r>
    </w:p>
    <w:p w14:paraId="143B403C" w14:textId="77777777" w:rsidR="00870A08" w:rsidRDefault="00870A08">
      <w:pPr>
        <w:ind w:firstLine="420"/>
        <w:rPr>
          <w:kern w:val="0"/>
        </w:rPr>
      </w:pPr>
    </w:p>
    <w:p w14:paraId="401BFD43" w14:textId="77777777" w:rsidR="00870A08" w:rsidRDefault="003A5418">
      <w:pPr>
        <w:pStyle w:val="aff6"/>
      </w:pPr>
      <w:r>
        <w:t xml:space="preserve">&lt;R3&gt;display </w:t>
      </w:r>
      <w:proofErr w:type="spellStart"/>
      <w:r>
        <w:t>ip</w:t>
      </w:r>
      <w:proofErr w:type="spellEnd"/>
      <w:r>
        <w:t xml:space="preserve"> interface brief </w:t>
      </w:r>
    </w:p>
    <w:p w14:paraId="0CCFC76A" w14:textId="77777777" w:rsidR="00870A08" w:rsidRDefault="003A5418">
      <w:pPr>
        <w:pStyle w:val="aff6"/>
      </w:pPr>
      <w:r>
        <w:t>*</w:t>
      </w:r>
      <w:proofErr w:type="gramStart"/>
      <w:r>
        <w:t>down</w:t>
      </w:r>
      <w:proofErr w:type="gramEnd"/>
      <w:r>
        <w:t>: administratively down</w:t>
      </w:r>
    </w:p>
    <w:p w14:paraId="1A21D958" w14:textId="77777777" w:rsidR="00870A08" w:rsidRDefault="003A5418">
      <w:pPr>
        <w:pStyle w:val="aff6"/>
      </w:pPr>
      <w:r>
        <w:rPr>
          <w:rFonts w:hint="eastAsia"/>
        </w:rPr>
        <w:t>……</w:t>
      </w:r>
    </w:p>
    <w:p w14:paraId="1F9BC26A" w14:textId="77777777" w:rsidR="00870A08" w:rsidRDefault="003A5418">
      <w:pPr>
        <w:pStyle w:val="aff6"/>
      </w:pPr>
      <w:r>
        <w:t xml:space="preserve">Interface                         IP Address/Mask      Physical   Protocol  </w:t>
      </w:r>
    </w:p>
    <w:p w14:paraId="357E0DE3" w14:textId="77777777" w:rsidR="00870A08" w:rsidRDefault="003A5418">
      <w:pPr>
        <w:pStyle w:val="aff6"/>
      </w:pPr>
      <w:r>
        <w:t xml:space="preserve">GigabitEthernet0/0/0            10.0.23.3/24           up         </w:t>
      </w:r>
      <w:proofErr w:type="spellStart"/>
      <w:r>
        <w:t>up</w:t>
      </w:r>
      <w:proofErr w:type="spellEnd"/>
      <w:r>
        <w:t xml:space="preserve">        </w:t>
      </w:r>
    </w:p>
    <w:p w14:paraId="3FE78BD7" w14:textId="77777777" w:rsidR="00870A08" w:rsidRDefault="003A5418">
      <w:pPr>
        <w:pStyle w:val="aff6"/>
      </w:pPr>
      <w:r>
        <w:t xml:space="preserve">GigabitEthernet0/0/1              unassigned           down       </w:t>
      </w:r>
      <w:proofErr w:type="spellStart"/>
      <w:r>
        <w:t>down</w:t>
      </w:r>
      <w:proofErr w:type="spellEnd"/>
      <w:r>
        <w:t xml:space="preserve">      </w:t>
      </w:r>
    </w:p>
    <w:p w14:paraId="30EC90CC" w14:textId="77777777" w:rsidR="00870A08" w:rsidRDefault="003A5418">
      <w:pPr>
        <w:pStyle w:val="aff6"/>
      </w:pPr>
      <w:r>
        <w:t xml:space="preserve">GigabitEthernet0/0/2              unassigned           down       </w:t>
      </w:r>
      <w:proofErr w:type="spellStart"/>
      <w:r>
        <w:t>down</w:t>
      </w:r>
      <w:proofErr w:type="spellEnd"/>
      <w:r>
        <w:t xml:space="preserve">      </w:t>
      </w:r>
    </w:p>
    <w:p w14:paraId="7E7BA5D7" w14:textId="77777777" w:rsidR="00870A08" w:rsidRDefault="003A5418">
      <w:pPr>
        <w:pStyle w:val="aff6"/>
      </w:pPr>
      <w:r>
        <w:t xml:space="preserve">NULL0                                unassigned            up         up(s)     </w:t>
      </w:r>
    </w:p>
    <w:p w14:paraId="68963119" w14:textId="77777777" w:rsidR="00870A08" w:rsidRDefault="003A5418">
      <w:pPr>
        <w:pStyle w:val="aff6"/>
      </w:pPr>
      <w:r>
        <w:rPr>
          <w:shd w:val="pct10" w:color="auto" w:fill="FFFFFF"/>
        </w:rPr>
        <w:t xml:space="preserve">Serial4/0/0                       10.0.13.3/24           up         down </w:t>
      </w:r>
      <w:r>
        <w:t xml:space="preserve">     </w:t>
      </w:r>
    </w:p>
    <w:p w14:paraId="64E67FFF" w14:textId="77777777" w:rsidR="00870A08" w:rsidRDefault="003A5418">
      <w:pPr>
        <w:pStyle w:val="aff6"/>
      </w:pPr>
      <w:r>
        <w:t xml:space="preserve">Serial4/0/1                         unassigned           down       </w:t>
      </w:r>
      <w:proofErr w:type="spellStart"/>
      <w:r>
        <w:t>down</w:t>
      </w:r>
      <w:proofErr w:type="spellEnd"/>
    </w:p>
    <w:p w14:paraId="79C93366" w14:textId="77777777" w:rsidR="00870A08" w:rsidRDefault="00870A08">
      <w:pPr>
        <w:ind w:firstLine="420"/>
        <w:rPr>
          <w:kern w:val="0"/>
        </w:rPr>
      </w:pPr>
    </w:p>
    <w:p w14:paraId="36C5C11F" w14:textId="77777777" w:rsidR="00870A08" w:rsidRDefault="003A5418">
      <w:pPr>
        <w:pStyle w:val="aff6"/>
      </w:pPr>
      <w:r>
        <w:t>&lt;R3&gt;ping 10.0.13.1</w:t>
      </w:r>
    </w:p>
    <w:p w14:paraId="5B8E9FD9" w14:textId="77777777" w:rsidR="00870A08" w:rsidRDefault="003A5418">
      <w:pPr>
        <w:pStyle w:val="aff6"/>
      </w:pPr>
      <w:r>
        <w:t xml:space="preserve">PING 10.0.13.1: </w:t>
      </w:r>
      <w:proofErr w:type="gramStart"/>
      <w:r>
        <w:t>56  data</w:t>
      </w:r>
      <w:proofErr w:type="gramEnd"/>
      <w:r>
        <w:t xml:space="preserve"> bytes, press CTRL_C to break</w:t>
      </w:r>
    </w:p>
    <w:p w14:paraId="09971CA8" w14:textId="77777777" w:rsidR="00870A08" w:rsidRDefault="003A5418">
      <w:pPr>
        <w:pStyle w:val="aff6"/>
      </w:pPr>
      <w:r>
        <w:t>Request time out</w:t>
      </w:r>
    </w:p>
    <w:p w14:paraId="0532FDD3" w14:textId="77777777" w:rsidR="00870A08" w:rsidRDefault="003A5418">
      <w:pPr>
        <w:pStyle w:val="aff6"/>
      </w:pPr>
      <w:r>
        <w:t>Request time out</w:t>
      </w:r>
    </w:p>
    <w:p w14:paraId="10404240" w14:textId="77777777" w:rsidR="00870A08" w:rsidRDefault="003A5418">
      <w:pPr>
        <w:pStyle w:val="aff6"/>
      </w:pPr>
      <w:r>
        <w:t>Request time out</w:t>
      </w:r>
    </w:p>
    <w:p w14:paraId="0C3A4661" w14:textId="77777777" w:rsidR="00870A08" w:rsidRDefault="003A5418">
      <w:pPr>
        <w:pStyle w:val="aff6"/>
      </w:pPr>
      <w:r>
        <w:lastRenderedPageBreak/>
        <w:t>Request time out</w:t>
      </w:r>
    </w:p>
    <w:p w14:paraId="32AAA266" w14:textId="77777777" w:rsidR="00870A08" w:rsidRDefault="003A5418">
      <w:pPr>
        <w:pStyle w:val="aff6"/>
      </w:pPr>
      <w:r>
        <w:t>Request time out</w:t>
      </w:r>
    </w:p>
    <w:p w14:paraId="5724EE82" w14:textId="77777777" w:rsidR="00870A08" w:rsidRDefault="003A5418">
      <w:pPr>
        <w:pStyle w:val="aff6"/>
      </w:pPr>
      <w:r>
        <w:t>--- 10.0.13.1 ping statistics ---</w:t>
      </w:r>
    </w:p>
    <w:p w14:paraId="3EDEC7B2" w14:textId="77777777" w:rsidR="00870A08" w:rsidRDefault="003A5418">
      <w:pPr>
        <w:pStyle w:val="aff6"/>
      </w:pPr>
      <w:r>
        <w:t>5 packet(s) transmitted</w:t>
      </w:r>
    </w:p>
    <w:p w14:paraId="039FC2AC" w14:textId="77777777" w:rsidR="00870A08" w:rsidRDefault="003A5418">
      <w:pPr>
        <w:pStyle w:val="aff6"/>
      </w:pPr>
      <w:r>
        <w:t>0 packet(s) received</w:t>
      </w:r>
    </w:p>
    <w:p w14:paraId="22FBED25" w14:textId="77777777" w:rsidR="00870A08" w:rsidRDefault="003A5418">
      <w:pPr>
        <w:pStyle w:val="aff6"/>
      </w:pPr>
      <w:r>
        <w:t>100.00% packet loss</w:t>
      </w:r>
    </w:p>
    <w:p w14:paraId="35C561CF" w14:textId="77777777" w:rsidR="00870A08" w:rsidRDefault="00870A08">
      <w:pPr>
        <w:pStyle w:val="aff6"/>
      </w:pPr>
    </w:p>
    <w:p w14:paraId="704612F8" w14:textId="77777777" w:rsidR="00870A08" w:rsidRDefault="003A5418">
      <w:pPr>
        <w:ind w:firstLine="420"/>
        <w:rPr>
          <w:kern w:val="0"/>
        </w:rPr>
      </w:pPr>
      <w:r>
        <w:rPr>
          <w:rFonts w:hint="eastAsia"/>
          <w:kern w:val="0"/>
        </w:rPr>
        <w:t>可以观察到，目前</w:t>
      </w:r>
      <w:r>
        <w:rPr>
          <w:rFonts w:hint="eastAsia"/>
          <w:kern w:val="0"/>
        </w:rPr>
        <w:t>R1</w:t>
      </w:r>
      <w:r>
        <w:rPr>
          <w:rFonts w:hint="eastAsia"/>
          <w:kern w:val="0"/>
        </w:rPr>
        <w:t>与</w:t>
      </w:r>
      <w:r>
        <w:rPr>
          <w:rFonts w:hint="eastAsia"/>
          <w:kern w:val="0"/>
        </w:rPr>
        <w:t>R3</w:t>
      </w:r>
      <w:r>
        <w:rPr>
          <w:rFonts w:hint="eastAsia"/>
          <w:kern w:val="0"/>
        </w:rPr>
        <w:t>间的链路</w:t>
      </w:r>
      <w:proofErr w:type="gramStart"/>
      <w:r>
        <w:rPr>
          <w:rFonts w:hint="eastAsia"/>
          <w:kern w:val="0"/>
        </w:rPr>
        <w:t>层协议</w:t>
      </w:r>
      <w:proofErr w:type="gramEnd"/>
      <w:r>
        <w:rPr>
          <w:rFonts w:hint="eastAsia"/>
          <w:kern w:val="0"/>
        </w:rPr>
        <w:t>状态不正常，无法正常通信。这是由于此时被认证方</w:t>
      </w:r>
      <w:r>
        <w:rPr>
          <w:rFonts w:hint="eastAsia"/>
          <w:kern w:val="0"/>
        </w:rPr>
        <w:t>R1</w:t>
      </w:r>
      <w:r>
        <w:rPr>
          <w:rFonts w:hint="eastAsia"/>
          <w:kern w:val="0"/>
        </w:rPr>
        <w:t>上还没有配置用户名和密码。</w:t>
      </w:r>
    </w:p>
    <w:p w14:paraId="4B52ACF4" w14:textId="77777777" w:rsidR="00870A08" w:rsidRDefault="003A5418">
      <w:pPr>
        <w:ind w:firstLine="420"/>
        <w:rPr>
          <w:kern w:val="0"/>
        </w:rPr>
      </w:pPr>
      <w:r>
        <w:rPr>
          <w:rFonts w:hint="eastAsia"/>
          <w:kern w:val="0"/>
        </w:rPr>
        <w:t>在</w:t>
      </w:r>
      <w:r>
        <w:rPr>
          <w:rFonts w:hint="eastAsia"/>
          <w:kern w:val="0"/>
        </w:rPr>
        <w:t>R1</w:t>
      </w:r>
      <w:r>
        <w:rPr>
          <w:rFonts w:hint="eastAsia"/>
          <w:kern w:val="0"/>
        </w:rPr>
        <w:t>的</w:t>
      </w:r>
      <w:r>
        <w:rPr>
          <w:rFonts w:hint="eastAsia"/>
          <w:kern w:val="0"/>
        </w:rPr>
        <w:t>S 4/0/0</w:t>
      </w:r>
      <w:r>
        <w:rPr>
          <w:rFonts w:hint="eastAsia"/>
          <w:kern w:val="0"/>
        </w:rPr>
        <w:t>接口下配置</w:t>
      </w:r>
      <w:r>
        <w:rPr>
          <w:rFonts w:hint="eastAsia"/>
          <w:kern w:val="0"/>
        </w:rPr>
        <w:t>CHAP</w:t>
      </w:r>
      <w:r>
        <w:rPr>
          <w:rFonts w:hint="eastAsia"/>
          <w:kern w:val="0"/>
        </w:rPr>
        <w:t>认证的用户名和密码。</w:t>
      </w:r>
    </w:p>
    <w:p w14:paraId="3DC1E608" w14:textId="77777777" w:rsidR="00870A08" w:rsidRDefault="003A5418">
      <w:pPr>
        <w:pStyle w:val="aff6"/>
      </w:pPr>
      <w:r>
        <w:rPr>
          <w:noProof/>
          <w:lang w:val="en-GB"/>
        </w:rPr>
        <mc:AlternateContent>
          <mc:Choice Requires="wps">
            <w:drawing>
              <wp:anchor distT="0" distB="0" distL="114300" distR="114300" simplePos="0" relativeHeight="251681792" behindDoc="0" locked="0" layoutInCell="1" allowOverlap="1" wp14:anchorId="70C53786" wp14:editId="58F00F5B">
                <wp:simplePos x="0" y="0"/>
                <wp:positionH relativeFrom="column">
                  <wp:posOffset>2577465</wp:posOffset>
                </wp:positionH>
                <wp:positionV relativeFrom="paragraph">
                  <wp:posOffset>194310</wp:posOffset>
                </wp:positionV>
                <wp:extent cx="635" cy="635"/>
                <wp:effectExtent l="38100" t="38100" r="57150" b="57150"/>
                <wp:wrapNone/>
                <wp:docPr id="544" name="墨迹 544"/>
                <wp:cNvGraphicFramePr/>
                <a:graphic xmlns:a="http://schemas.openxmlformats.org/drawingml/2006/main">
                  <a:graphicData uri="http://schemas.microsoft.com/office/word/2010/wordprocessingInk">
                    <w14:contentPart bwMode="auto" r:id="rId174">
                      <w14:nvContentPartPr>
                        <w14:cNvContentPartPr/>
                      </w14:nvContentPartPr>
                      <w14:xfrm>
                        <a:off x="0" y="0"/>
                        <a:ext cx="360" cy="360"/>
                      </w14:xfrm>
                    </w14:contentPart>
                  </a:graphicData>
                </a:graphic>
              </wp:anchor>
            </w:drawing>
          </mc:Choice>
          <mc:Fallback xmlns:wpsCustomData="http://www.wps.cn/officeDocument/2013/wpsCustomData">
            <w:pict>
              <v:shape id="_x0000_s1026" o:spid="_x0000_s1026" o:spt="75" style="position:absolute;left:0pt;margin-left:202.95pt;margin-top:15.3pt;height:0.05pt;width:0.05pt;z-index:251681792;mso-width-relative:page;mso-height-relative:page;" coordsize="21600,21600" o:gfxdata="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">
                <v:imagedata r:id="rId226" o:title=""/>
                <o:lock v:ext="edit"/>
              </v:shape>
            </w:pict>
          </mc:Fallback>
        </mc:AlternateContent>
      </w:r>
      <w:r>
        <w:t>[R</w:t>
      </w:r>
      <w:proofErr w:type="gramStart"/>
      <w:r>
        <w:t>1]interface</w:t>
      </w:r>
      <w:proofErr w:type="gramEnd"/>
      <w:r>
        <w:t xml:space="preserve"> Serial 4/0/0</w:t>
      </w:r>
    </w:p>
    <w:p w14:paraId="52A28F21" w14:textId="77777777" w:rsidR="00870A08" w:rsidRDefault="003A5418">
      <w:pPr>
        <w:pStyle w:val="aff6"/>
      </w:pPr>
      <w:r>
        <w:rPr>
          <w:noProof/>
          <w:lang w:val="en-GB"/>
        </w:rPr>
        <mc:AlternateContent>
          <mc:Choice Requires="wps">
            <w:drawing>
              <wp:anchor distT="0" distB="0" distL="114300" distR="114300" simplePos="0" relativeHeight="251687936" behindDoc="0" locked="0" layoutInCell="1" allowOverlap="1" wp14:anchorId="0C8A03AF" wp14:editId="25BBFA16">
                <wp:simplePos x="0" y="0"/>
                <wp:positionH relativeFrom="column">
                  <wp:posOffset>2501900</wp:posOffset>
                </wp:positionH>
                <wp:positionV relativeFrom="paragraph">
                  <wp:posOffset>-3175</wp:posOffset>
                </wp:positionV>
                <wp:extent cx="51435" cy="26035"/>
                <wp:effectExtent l="57150" t="38100" r="44450" b="50800"/>
                <wp:wrapNone/>
                <wp:docPr id="552" name="墨迹 552"/>
                <wp:cNvGraphicFramePr/>
                <a:graphic xmlns:a="http://schemas.openxmlformats.org/drawingml/2006/main">
                  <a:graphicData uri="http://schemas.microsoft.com/office/word/2010/wordprocessingInk">
                    <w14:contentPart bwMode="auto" r:id="rId227">
                      <w14:nvContentPartPr>
                        <w14:cNvContentPartPr/>
                      </w14:nvContentPartPr>
                      <w14:xfrm>
                        <a:off x="0" y="0"/>
                        <a:ext cx="51120" cy="25920"/>
                      </w14:xfrm>
                    </w14:contentPart>
                  </a:graphicData>
                </a:graphic>
              </wp:anchor>
            </w:drawing>
          </mc:Choice>
          <mc:Fallback xmlns:wpsCustomData="http://www.wps.cn/officeDocument/2013/wpsCustomData">
            <w:pict>
              <v:shape id="_x0000_s1026" o:spid="_x0000_s1026" o:spt="75" style="position:absolute;left:0pt;margin-left:197pt;margin-top:-0.25pt;height:2.05pt;width:4.05pt;z-index:251687936;mso-width-relative:page;mso-height-relative:page;" coordsize="21600,21600" o:gfxdata="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">
                <v:imagedata r:id="rId228" o:title=""/>
                <o:lock v:ext="edit"/>
              </v:shape>
            </w:pict>
          </mc:Fallback>
        </mc:AlternateContent>
      </w:r>
      <w:r>
        <w:rPr>
          <w:noProof/>
          <w:lang w:val="en-GB"/>
        </w:rPr>
        <mc:AlternateContent>
          <mc:Choice Requires="wps">
            <w:drawing>
              <wp:anchor distT="0" distB="0" distL="114300" distR="114300" simplePos="0" relativeHeight="251686912" behindDoc="0" locked="0" layoutInCell="1" allowOverlap="1" wp14:anchorId="3775E998" wp14:editId="418F509F">
                <wp:simplePos x="0" y="0"/>
                <wp:positionH relativeFrom="column">
                  <wp:posOffset>3009900</wp:posOffset>
                </wp:positionH>
                <wp:positionV relativeFrom="paragraph">
                  <wp:posOffset>56515</wp:posOffset>
                </wp:positionV>
                <wp:extent cx="140335" cy="110490"/>
                <wp:effectExtent l="38100" t="38100" r="50800" b="41910"/>
                <wp:wrapNone/>
                <wp:docPr id="551" name="墨迹 551"/>
                <wp:cNvGraphicFramePr/>
                <a:graphic xmlns:a="http://schemas.openxmlformats.org/drawingml/2006/main">
                  <a:graphicData uri="http://schemas.microsoft.com/office/word/2010/wordprocessingInk">
                    <w14:contentPart bwMode="auto" r:id="rId229">
                      <w14:nvContentPartPr>
                        <w14:cNvContentPartPr/>
                      </w14:nvContentPartPr>
                      <w14:xfrm>
                        <a:off x="0" y="0"/>
                        <a:ext cx="140040" cy="110520"/>
                      </w14:xfrm>
                    </w14:contentPart>
                  </a:graphicData>
                </a:graphic>
              </wp:anchor>
            </w:drawing>
          </mc:Choice>
          <mc:Fallback xmlns:wpsCustomData="http://www.wps.cn/officeDocument/2013/wpsCustomData">
            <w:pict>
              <v:shape id="_x0000_s1026" o:spid="_x0000_s1026" o:spt="75" style="position:absolute;left:0pt;margin-left:237pt;margin-top:4.45pt;height:8.7pt;width:11.05pt;z-index:251686912;mso-width-relative:page;mso-height-relative:page;" coordsize="21600,21600" o:gfxdata="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">
                <v:imagedata r:id="rId230" o:title=""/>
                <o:lock v:ext="edit"/>
              </v:shape>
            </w:pict>
          </mc:Fallback>
        </mc:AlternateContent>
      </w:r>
      <w:r>
        <w:rPr>
          <w:noProof/>
          <w:lang w:val="en-GB"/>
        </w:rPr>
        <mc:AlternateContent>
          <mc:Choice Requires="wps">
            <w:drawing>
              <wp:anchor distT="0" distB="0" distL="114300" distR="114300" simplePos="0" relativeHeight="251685888" behindDoc="0" locked="0" layoutInCell="1" allowOverlap="1" wp14:anchorId="3214CCE3" wp14:editId="6304F43C">
                <wp:simplePos x="0" y="0"/>
                <wp:positionH relativeFrom="column">
                  <wp:posOffset>2832100</wp:posOffset>
                </wp:positionH>
                <wp:positionV relativeFrom="paragraph">
                  <wp:posOffset>34925</wp:posOffset>
                </wp:positionV>
                <wp:extent cx="140335" cy="93980"/>
                <wp:effectExtent l="38100" t="57150" r="50800" b="40005"/>
                <wp:wrapNone/>
                <wp:docPr id="550" name="墨迹 550"/>
                <wp:cNvGraphicFramePr/>
                <a:graphic xmlns:a="http://schemas.openxmlformats.org/drawingml/2006/main">
                  <a:graphicData uri="http://schemas.microsoft.com/office/word/2010/wordprocessingInk">
                    <w14:contentPart bwMode="auto" r:id="rId231">
                      <w14:nvContentPartPr>
                        <w14:cNvContentPartPr/>
                      </w14:nvContentPartPr>
                      <w14:xfrm>
                        <a:off x="0" y="0"/>
                        <a:ext cx="140040" cy="93960"/>
                      </w14:xfrm>
                    </w14:contentPart>
                  </a:graphicData>
                </a:graphic>
              </wp:anchor>
            </w:drawing>
          </mc:Choice>
          <mc:Fallback xmlns:wpsCustomData="http://www.wps.cn/officeDocument/2013/wpsCustomData">
            <w:pict>
              <v:shape id="_x0000_s1026" o:spid="_x0000_s1026" o:spt="75" style="position:absolute;left:0pt;margin-left:223pt;margin-top:2.75pt;height:7.4pt;width:11.05pt;z-index:251685888;mso-width-relative:page;mso-height-relative:page;" coordsize="21600,21600" o:gfxdata="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">
                <v:imagedata r:id="rId232" o:title=""/>
                <o:lock v:ext="edit"/>
              </v:shape>
            </w:pict>
          </mc:Fallback>
        </mc:AlternateContent>
      </w:r>
      <w:r>
        <w:rPr>
          <w:noProof/>
          <w:lang w:val="en-GB"/>
        </w:rPr>
        <mc:AlternateContent>
          <mc:Choice Requires="wps">
            <w:drawing>
              <wp:anchor distT="0" distB="0" distL="114300" distR="114300" simplePos="0" relativeHeight="251684864" behindDoc="0" locked="0" layoutInCell="1" allowOverlap="1" wp14:anchorId="501A7E7C" wp14:editId="237328F9">
                <wp:simplePos x="0" y="0"/>
                <wp:positionH relativeFrom="column">
                  <wp:posOffset>2768600</wp:posOffset>
                </wp:positionH>
                <wp:positionV relativeFrom="paragraph">
                  <wp:posOffset>-27940</wp:posOffset>
                </wp:positionV>
                <wp:extent cx="63500" cy="203200"/>
                <wp:effectExtent l="38100" t="57150" r="50800" b="44450"/>
                <wp:wrapNone/>
                <wp:docPr id="549" name="墨迹 549"/>
                <wp:cNvGraphicFramePr/>
                <a:graphic xmlns:a="http://schemas.openxmlformats.org/drawingml/2006/main">
                  <a:graphicData uri="http://schemas.microsoft.com/office/word/2010/wordprocessingInk">
                    <w14:contentPart bwMode="auto" r:id="rId233">
                      <w14:nvContentPartPr>
                        <w14:cNvContentPartPr/>
                      </w14:nvContentPartPr>
                      <w14:xfrm>
                        <a:off x="0" y="0"/>
                        <a:ext cx="63720" cy="203400"/>
                      </w14:xfrm>
                    </w14:contentPart>
                  </a:graphicData>
                </a:graphic>
              </wp:anchor>
            </w:drawing>
          </mc:Choice>
          <mc:Fallback xmlns:wpsCustomData="http://www.wps.cn/officeDocument/2013/wpsCustomData">
            <w:pict>
              <v:shape id="_x0000_s1026" o:spid="_x0000_s1026" o:spt="75" style="position:absolute;left:0pt;margin-left:218pt;margin-top:-2.2pt;height:16pt;width:5pt;z-index:251684864;mso-width-relative:page;mso-height-relative:page;" coordsize="21600,21600" o:gfxdata="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">
                <v:imagedata r:id="rId234" o:title=""/>
                <o:lock v:ext="edit"/>
              </v:shape>
            </w:pict>
          </mc:Fallback>
        </mc:AlternateContent>
      </w:r>
      <w:r>
        <w:rPr>
          <w:noProof/>
          <w:lang w:val="en-GB"/>
        </w:rPr>
        <mc:AlternateContent>
          <mc:Choice Requires="wps">
            <w:drawing>
              <wp:anchor distT="0" distB="0" distL="114300" distR="114300" simplePos="0" relativeHeight="251683840" behindDoc="0" locked="0" layoutInCell="1" allowOverlap="1" wp14:anchorId="13F7AEB4" wp14:editId="1FF5E57E">
                <wp:simplePos x="0" y="0"/>
                <wp:positionH relativeFrom="column">
                  <wp:posOffset>2666365</wp:posOffset>
                </wp:positionH>
                <wp:positionV relativeFrom="paragraph">
                  <wp:posOffset>-3175</wp:posOffset>
                </wp:positionV>
                <wp:extent cx="55245" cy="114935"/>
                <wp:effectExtent l="57150" t="38100" r="40005" b="57150"/>
                <wp:wrapNone/>
                <wp:docPr id="548" name="墨迹 548"/>
                <wp:cNvGraphicFramePr/>
                <a:graphic xmlns:a="http://schemas.openxmlformats.org/drawingml/2006/main">
                  <a:graphicData uri="http://schemas.microsoft.com/office/word/2010/wordprocessingInk">
                    <w14:contentPart bwMode="auto" r:id="rId235">
                      <w14:nvContentPartPr>
                        <w14:cNvContentPartPr/>
                      </w14:nvContentPartPr>
                      <w14:xfrm>
                        <a:off x="0" y="0"/>
                        <a:ext cx="55440" cy="114840"/>
                      </w14:xfrm>
                    </w14:contentPart>
                  </a:graphicData>
                </a:graphic>
              </wp:anchor>
            </w:drawing>
          </mc:Choice>
          <mc:Fallback xmlns:wpsCustomData="http://www.wps.cn/officeDocument/2013/wpsCustomData">
            <w:pict>
              <v:shape id="_x0000_s1026" o:spid="_x0000_s1026" o:spt="75" style="position:absolute;left:0pt;margin-left:209.95pt;margin-top:-0.25pt;height:9.05pt;width:4.35pt;z-index:251683840;mso-width-relative:page;mso-height-relative:page;" coordsize="21600,21600" o:gfxdata="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56Zga2AAAAAgBAAAPAAAAAAAAAAEAIAAA&#10;ACIAAABkcnMvZG93bnJldi54bWxQSwECFAAUAAAACACHTuJAyQ5B/5MBAAAzAwAADgAAAAAAAAAB&#10;ACAAAAAnAQAAZHJzL2Uyb0RvYy54bWxQSwECFAAKAAAAAACHTuJAAAAAAAAAAAAAAAAACAAAAAAA&#10;AAAAABAAAADmAgAAZHJzL2luay9QSwECFAAUAAAACACHTuJAR4vIJhECAAAcBQAAEAAAAAAAAAAB&#10;ACAAAAAMAwAAZHJzL2luay9pbmsxLnhtbFBLBQYAAAAACgAKAEwCAAC2CAAAAAA=&#10;">
                <v:imagedata r:id="rId236" o:title=""/>
                <o:lock v:ext="edit"/>
              </v:shape>
            </w:pict>
          </mc:Fallback>
        </mc:AlternateContent>
      </w:r>
      <w:r>
        <w:rPr>
          <w:noProof/>
          <w:lang w:val="en-GB"/>
        </w:rPr>
        <mc:AlternateContent>
          <mc:Choice Requires="wps">
            <w:drawing>
              <wp:anchor distT="0" distB="0" distL="114300" distR="114300" simplePos="0" relativeHeight="251682816" behindDoc="0" locked="0" layoutInCell="1" allowOverlap="1" wp14:anchorId="3771CBCB" wp14:editId="23A40D5B">
                <wp:simplePos x="0" y="0"/>
                <wp:positionH relativeFrom="column">
                  <wp:posOffset>2653665</wp:posOffset>
                </wp:positionH>
                <wp:positionV relativeFrom="paragraph">
                  <wp:posOffset>8890</wp:posOffset>
                </wp:positionV>
                <wp:extent cx="13970" cy="241935"/>
                <wp:effectExtent l="57150" t="57150" r="43815" b="44450"/>
                <wp:wrapNone/>
                <wp:docPr id="547" name="墨迹 547"/>
                <wp:cNvGraphicFramePr/>
                <a:graphic xmlns:a="http://schemas.openxmlformats.org/drawingml/2006/main">
                  <a:graphicData uri="http://schemas.microsoft.com/office/word/2010/wordprocessingInk">
                    <w14:contentPart bwMode="auto" r:id="rId237">
                      <w14:nvContentPartPr>
                        <w14:cNvContentPartPr/>
                      </w14:nvContentPartPr>
                      <w14:xfrm>
                        <a:off x="0" y="0"/>
                        <a:ext cx="13680" cy="241920"/>
                      </w14:xfrm>
                    </w14:contentPart>
                  </a:graphicData>
                </a:graphic>
              </wp:anchor>
            </w:drawing>
          </mc:Choice>
          <mc:Fallback xmlns:wpsCustomData="http://www.wps.cn/officeDocument/2013/wpsCustomData">
            <w:pict>
              <v:shape id="_x0000_s1026" o:spid="_x0000_s1026" o:spt="75" style="position:absolute;left:0pt;margin-left:208.95pt;margin-top:0.7pt;height:19.05pt;width:1.1pt;z-index:251682816;mso-width-relative:page;mso-height-relative:page;" coordsize="21600,21600" o:gfxdata="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">
                <v:imagedata r:id="rId238" o:title=""/>
                <o:lock v:ext="edit"/>
              </v:shape>
            </w:pict>
          </mc:Fallback>
        </mc:AlternateContent>
      </w:r>
      <w:r>
        <w:rPr>
          <w:noProof/>
          <w:lang w:val="en-GB"/>
        </w:rPr>
        <mc:AlternateContent>
          <mc:Choice Requires="wps">
            <w:drawing>
              <wp:anchor distT="0" distB="0" distL="114300" distR="114300" simplePos="0" relativeHeight="251680768" behindDoc="0" locked="0" layoutInCell="1" allowOverlap="1" wp14:anchorId="67A11108" wp14:editId="291749DB">
                <wp:simplePos x="0" y="0"/>
                <wp:positionH relativeFrom="column">
                  <wp:posOffset>2526665</wp:posOffset>
                </wp:positionH>
                <wp:positionV relativeFrom="paragraph">
                  <wp:posOffset>85090</wp:posOffset>
                </wp:positionV>
                <wp:extent cx="635" cy="51435"/>
                <wp:effectExtent l="38100" t="57150" r="57150" b="44450"/>
                <wp:wrapNone/>
                <wp:docPr id="543" name="墨迹 543"/>
                <wp:cNvGraphicFramePr/>
                <a:graphic xmlns:a="http://schemas.openxmlformats.org/drawingml/2006/main">
                  <a:graphicData uri="http://schemas.microsoft.com/office/word/2010/wordprocessingInk">
                    <w14:contentPart bwMode="auto" r:id="rId239">
                      <w14:nvContentPartPr>
                        <w14:cNvContentPartPr/>
                      </w14:nvContentPartPr>
                      <w14:xfrm>
                        <a:off x="0" y="0"/>
                        <a:ext cx="360" cy="51120"/>
                      </w14:xfrm>
                    </w14:contentPart>
                  </a:graphicData>
                </a:graphic>
              </wp:anchor>
            </w:drawing>
          </mc:Choice>
          <mc:Fallback xmlns:wpsCustomData="http://www.wps.cn/officeDocument/2013/wpsCustomData">
            <w:pict>
              <v:shape id="_x0000_s1026" o:spid="_x0000_s1026" o:spt="75" style="position:absolute;left:0pt;margin-left:198.95pt;margin-top:6.7pt;height:4.05pt;width:0.05pt;z-index:251680768;mso-width-relative:page;mso-height-relative:page;" coordsize="21600,21600" o:gfxdata="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">
                <v:imagedata r:id="rId240" o:title=""/>
                <o:lock v:ext="edit"/>
              </v:shape>
            </w:pict>
          </mc:Fallback>
        </mc:AlternateContent>
      </w:r>
      <w:r>
        <w:rPr>
          <w:noProof/>
          <w:lang w:val="en-GB"/>
        </w:rPr>
        <mc:AlternateContent>
          <mc:Choice Requires="wps">
            <w:drawing>
              <wp:anchor distT="0" distB="0" distL="114300" distR="114300" simplePos="0" relativeHeight="251679744" behindDoc="0" locked="0" layoutInCell="1" allowOverlap="1" wp14:anchorId="7D792A40" wp14:editId="2C56D555">
                <wp:simplePos x="0" y="0"/>
                <wp:positionH relativeFrom="column">
                  <wp:posOffset>2346325</wp:posOffset>
                </wp:positionH>
                <wp:positionV relativeFrom="paragraph">
                  <wp:posOffset>22225</wp:posOffset>
                </wp:positionV>
                <wp:extent cx="117475" cy="101600"/>
                <wp:effectExtent l="57150" t="38100" r="34925" b="50800"/>
                <wp:wrapNone/>
                <wp:docPr id="541" name="墨迹 541"/>
                <wp:cNvGraphicFramePr/>
                <a:graphic xmlns:a="http://schemas.openxmlformats.org/drawingml/2006/main">
                  <a:graphicData uri="http://schemas.microsoft.com/office/word/2010/wordprocessingInk">
                    <w14:contentPart bwMode="auto" r:id="rId241">
                      <w14:nvContentPartPr>
                        <w14:cNvContentPartPr/>
                      </w14:nvContentPartPr>
                      <w14:xfrm>
                        <a:off x="0" y="0"/>
                        <a:ext cx="117720" cy="101880"/>
                      </w14:xfrm>
                    </w14:contentPart>
                  </a:graphicData>
                </a:graphic>
              </wp:anchor>
            </w:drawing>
          </mc:Choice>
          <mc:Fallback xmlns:wpsCustomData="http://www.wps.cn/officeDocument/2013/wpsCustomData">
            <w:pict>
              <v:shape id="_x0000_s1026" o:spid="_x0000_s1026" o:spt="75" style="position:absolute;left:0pt;margin-left:184.75pt;margin-top:1.75pt;height:8pt;width:9.25pt;z-index:251679744;mso-width-relative:page;mso-height-relative:page;" coordsize="21600,21600" o:gfxdata="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">
                <v:imagedata r:id="rId242" o:title=""/>
                <o:lock v:ext="edit"/>
              </v:shape>
            </w:pict>
          </mc:Fallback>
        </mc:AlternateContent>
      </w:r>
      <w:r>
        <w:rPr>
          <w:noProof/>
          <w:lang w:val="en-GB"/>
        </w:rPr>
        <mc:AlternateContent>
          <mc:Choice Requires="wps">
            <w:drawing>
              <wp:anchor distT="0" distB="0" distL="114300" distR="114300" simplePos="0" relativeHeight="251678720" behindDoc="0" locked="0" layoutInCell="1" allowOverlap="1" wp14:anchorId="1A42EFEE" wp14:editId="14FB2CF8">
                <wp:simplePos x="0" y="0"/>
                <wp:positionH relativeFrom="column">
                  <wp:posOffset>2247265</wp:posOffset>
                </wp:positionH>
                <wp:positionV relativeFrom="paragraph">
                  <wp:posOffset>161925</wp:posOffset>
                </wp:positionV>
                <wp:extent cx="241300" cy="64135"/>
                <wp:effectExtent l="57150" t="38100" r="0" b="50165"/>
                <wp:wrapNone/>
                <wp:docPr id="537" name="墨迹 537"/>
                <wp:cNvGraphicFramePr/>
                <a:graphic xmlns:a="http://schemas.openxmlformats.org/drawingml/2006/main">
                  <a:graphicData uri="http://schemas.microsoft.com/office/word/2010/wordprocessingInk">
                    <w14:contentPart bwMode="auto" r:id="rId243">
                      <w14:nvContentPartPr>
                        <w14:cNvContentPartPr/>
                      </w14:nvContentPartPr>
                      <w14:xfrm>
                        <a:off x="0" y="0"/>
                        <a:ext cx="241560" cy="64440"/>
                      </w14:xfrm>
                    </w14:contentPart>
                  </a:graphicData>
                </a:graphic>
              </wp:anchor>
            </w:drawing>
          </mc:Choice>
          <mc:Fallback xmlns:wpsCustomData="http://www.wps.cn/officeDocument/2013/wpsCustomData">
            <w:pict>
              <v:shape id="_x0000_s1026" o:spid="_x0000_s1026" o:spt="75" style="position:absolute;left:0pt;margin-left:176.95pt;margin-top:12.75pt;height:5.05pt;width:19pt;z-index:251678720;mso-width-relative:page;mso-height-relative:page;" coordsize="21600,21600" o:gfxdata="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">
                <v:imagedata r:id="rId244" o:title=""/>
                <o:lock v:ext="edit"/>
              </v:shape>
            </w:pict>
          </mc:Fallback>
        </mc:AlternateContent>
      </w:r>
      <w:r>
        <w:t>[R1-Serial4/0/</w:t>
      </w:r>
      <w:proofErr w:type="gramStart"/>
      <w:r>
        <w:t>0]</w:t>
      </w:r>
      <w:proofErr w:type="spellStart"/>
      <w:r>
        <w:t>ppp</w:t>
      </w:r>
      <w:proofErr w:type="spellEnd"/>
      <w:proofErr w:type="gramEnd"/>
      <w:r>
        <w:t xml:space="preserve"> chap user R1</w:t>
      </w:r>
    </w:p>
    <w:p w14:paraId="4159D71B" w14:textId="77777777" w:rsidR="00870A08" w:rsidRDefault="003A5418">
      <w:pPr>
        <w:pStyle w:val="aff6"/>
      </w:pPr>
      <w:r>
        <w:t>[R1-Serial4/0/</w:t>
      </w:r>
      <w:proofErr w:type="gramStart"/>
      <w:r>
        <w:t>0]</w:t>
      </w:r>
      <w:proofErr w:type="spellStart"/>
      <w:r>
        <w:t>ppp</w:t>
      </w:r>
      <w:proofErr w:type="spellEnd"/>
      <w:proofErr w:type="gramEnd"/>
      <w:r>
        <w:t xml:space="preserve"> chap password </w:t>
      </w:r>
      <w:proofErr w:type="spellStart"/>
      <w:r>
        <w:rPr>
          <w:rFonts w:hint="eastAsia"/>
        </w:rPr>
        <w:t>h</w:t>
      </w:r>
      <w:r>
        <w:t>uawei</w:t>
      </w:r>
      <w:proofErr w:type="spellEnd"/>
    </w:p>
    <w:p w14:paraId="2E9DF2CA" w14:textId="77777777" w:rsidR="00870A08" w:rsidRDefault="00870A08">
      <w:pPr>
        <w:pStyle w:val="aff6"/>
      </w:pPr>
    </w:p>
    <w:p w14:paraId="7C77E9E6" w14:textId="77777777" w:rsidR="00870A08" w:rsidRDefault="003A5418">
      <w:pPr>
        <w:ind w:firstLine="420"/>
      </w:pPr>
      <w:r>
        <w:rPr>
          <w:rFonts w:hint="eastAsia"/>
          <w:kern w:val="0"/>
        </w:rPr>
        <w:t>配置</w:t>
      </w:r>
      <w:r>
        <w:rPr>
          <w:kern w:val="0"/>
        </w:rPr>
        <w:t>完成，测试</w:t>
      </w:r>
      <w:r>
        <w:rPr>
          <w:rFonts w:hint="eastAsia"/>
          <w:kern w:val="0"/>
        </w:rPr>
        <w:t>R1</w:t>
      </w:r>
      <w:r>
        <w:rPr>
          <w:rFonts w:hint="eastAsia"/>
          <w:kern w:val="0"/>
        </w:rPr>
        <w:t>与</w:t>
      </w:r>
      <w:r>
        <w:rPr>
          <w:rFonts w:hint="eastAsia"/>
          <w:kern w:val="0"/>
        </w:rPr>
        <w:t>R3</w:t>
      </w:r>
      <w:r>
        <w:rPr>
          <w:rFonts w:hint="eastAsia"/>
          <w:kern w:val="0"/>
        </w:rPr>
        <w:t>的</w:t>
      </w:r>
      <w:r>
        <w:rPr>
          <w:kern w:val="0"/>
        </w:rPr>
        <w:t>连通性。</w:t>
      </w:r>
    </w:p>
    <w:p w14:paraId="1F551770" w14:textId="77777777" w:rsidR="00870A08" w:rsidRDefault="003A5418">
      <w:pPr>
        <w:pStyle w:val="aff6"/>
      </w:pPr>
      <w:r>
        <w:t>&lt;R1&gt;ping 10.0.13.3</w:t>
      </w:r>
    </w:p>
    <w:p w14:paraId="1E70F955" w14:textId="77777777" w:rsidR="00870A08" w:rsidRDefault="003A5418">
      <w:pPr>
        <w:pStyle w:val="aff6"/>
      </w:pPr>
      <w:r>
        <w:t xml:space="preserve">PING 10.0.13.3: </w:t>
      </w:r>
      <w:proofErr w:type="gramStart"/>
      <w:r>
        <w:t>56  data</w:t>
      </w:r>
      <w:proofErr w:type="gramEnd"/>
      <w:r>
        <w:t xml:space="preserve"> bytes, press CTRL_C to break</w:t>
      </w:r>
    </w:p>
    <w:p w14:paraId="6F19FCF4" w14:textId="77777777" w:rsidR="00870A08" w:rsidRDefault="003A5418">
      <w:pPr>
        <w:pStyle w:val="aff6"/>
      </w:pPr>
      <w:r>
        <w:t xml:space="preserve">Reply from 10.0.13.3: bytes=56 Sequence=1 </w:t>
      </w:r>
      <w:proofErr w:type="spellStart"/>
      <w:r>
        <w:t>ttl</w:t>
      </w:r>
      <w:proofErr w:type="spellEnd"/>
      <w:r>
        <w:t xml:space="preserve">=255 time=50 </w:t>
      </w:r>
      <w:proofErr w:type="spellStart"/>
      <w:r>
        <w:t>ms</w:t>
      </w:r>
      <w:proofErr w:type="spellEnd"/>
    </w:p>
    <w:p w14:paraId="530A1CFE" w14:textId="77777777" w:rsidR="00870A08" w:rsidRDefault="003A5418">
      <w:pPr>
        <w:pStyle w:val="aff6"/>
      </w:pPr>
      <w:r>
        <w:t xml:space="preserve">Reply from 10.0.13.3: bytes=56 Sequence=2 </w:t>
      </w:r>
      <w:proofErr w:type="spellStart"/>
      <w:r>
        <w:t>ttl</w:t>
      </w:r>
      <w:proofErr w:type="spellEnd"/>
      <w:r>
        <w:t xml:space="preserve">=255 time=30 </w:t>
      </w:r>
      <w:proofErr w:type="spellStart"/>
      <w:r>
        <w:t>ms</w:t>
      </w:r>
      <w:proofErr w:type="spellEnd"/>
    </w:p>
    <w:p w14:paraId="46071BF5" w14:textId="77777777" w:rsidR="00870A08" w:rsidRDefault="003A5418">
      <w:pPr>
        <w:pStyle w:val="aff6"/>
      </w:pPr>
      <w:r>
        <w:t xml:space="preserve">Reply from 10.0.13.3: bytes=56 Sequence=3 </w:t>
      </w:r>
      <w:proofErr w:type="spellStart"/>
      <w:r>
        <w:t>ttl</w:t>
      </w:r>
      <w:proofErr w:type="spellEnd"/>
      <w:r>
        <w:t xml:space="preserve">=255 time=40 </w:t>
      </w:r>
      <w:proofErr w:type="spellStart"/>
      <w:r>
        <w:t>ms</w:t>
      </w:r>
      <w:proofErr w:type="spellEnd"/>
    </w:p>
    <w:p w14:paraId="19C85E1F" w14:textId="77777777" w:rsidR="00870A08" w:rsidRDefault="003A5418">
      <w:pPr>
        <w:pStyle w:val="aff6"/>
      </w:pPr>
      <w:r>
        <w:t xml:space="preserve">Reply from 10.0.13.3: bytes=56 Sequence=4 </w:t>
      </w:r>
      <w:proofErr w:type="spellStart"/>
      <w:r>
        <w:t>ttl</w:t>
      </w:r>
      <w:proofErr w:type="spellEnd"/>
      <w:r>
        <w:t xml:space="preserve">=255 time=40 </w:t>
      </w:r>
      <w:proofErr w:type="spellStart"/>
      <w:r>
        <w:t>ms</w:t>
      </w:r>
      <w:proofErr w:type="spellEnd"/>
    </w:p>
    <w:p w14:paraId="36CF961E" w14:textId="77777777" w:rsidR="00870A08" w:rsidRDefault="003A5418">
      <w:pPr>
        <w:pStyle w:val="aff6"/>
      </w:pPr>
      <w:r>
        <w:t xml:space="preserve">Reply from 10.0.13.3: bytes=56 Sequence=5 </w:t>
      </w:r>
      <w:proofErr w:type="spellStart"/>
      <w:r>
        <w:t>ttl</w:t>
      </w:r>
      <w:proofErr w:type="spellEnd"/>
      <w:r>
        <w:t xml:space="preserve">=255 time=10 </w:t>
      </w:r>
      <w:proofErr w:type="spellStart"/>
      <w:r>
        <w:t>ms</w:t>
      </w:r>
      <w:proofErr w:type="spellEnd"/>
    </w:p>
    <w:p w14:paraId="54BEC1FB" w14:textId="77777777" w:rsidR="00870A08" w:rsidRDefault="003A5418">
      <w:pPr>
        <w:pStyle w:val="aff6"/>
      </w:pPr>
      <w:r>
        <w:t>--- 10.0.13.3 ping statistics ---</w:t>
      </w:r>
    </w:p>
    <w:p w14:paraId="3524A628" w14:textId="77777777" w:rsidR="00870A08" w:rsidRDefault="003A5418">
      <w:pPr>
        <w:pStyle w:val="aff6"/>
      </w:pPr>
      <w:r>
        <w:t>5 packet(s) transmitted</w:t>
      </w:r>
    </w:p>
    <w:p w14:paraId="5A071C8E" w14:textId="77777777" w:rsidR="00870A08" w:rsidRDefault="003A5418">
      <w:pPr>
        <w:pStyle w:val="aff6"/>
      </w:pPr>
      <w:r>
        <w:t>5 packet(s) received</w:t>
      </w:r>
    </w:p>
    <w:p w14:paraId="5DDF4D20" w14:textId="77777777" w:rsidR="00870A08" w:rsidRDefault="003A5418">
      <w:pPr>
        <w:pStyle w:val="aff6"/>
      </w:pPr>
      <w:r>
        <w:t>0.00% packet loss</w:t>
      </w:r>
    </w:p>
    <w:p w14:paraId="5A9EA0C9" w14:textId="77777777" w:rsidR="00870A08" w:rsidRDefault="003A5418">
      <w:pPr>
        <w:pStyle w:val="aff6"/>
      </w:pPr>
      <w:r>
        <w:t xml:space="preserve">round-trip min/avg/max = 10/30/50 </w:t>
      </w:r>
      <w:proofErr w:type="spellStart"/>
      <w:r>
        <w:t>ms</w:t>
      </w:r>
      <w:proofErr w:type="spellEnd"/>
    </w:p>
    <w:p w14:paraId="128B28E5" w14:textId="77777777" w:rsidR="00870A08" w:rsidRDefault="00870A08">
      <w:pPr>
        <w:pStyle w:val="aff6"/>
      </w:pPr>
    </w:p>
    <w:p w14:paraId="7FACA5EA" w14:textId="77777777" w:rsidR="00870A08" w:rsidRDefault="003A5418">
      <w:pPr>
        <w:ind w:firstLine="420"/>
        <w:rPr>
          <w:kern w:val="0"/>
        </w:rPr>
      </w:pPr>
      <w:r>
        <w:rPr>
          <w:rFonts w:hint="eastAsia"/>
          <w:kern w:val="0"/>
        </w:rPr>
        <w:t>认证通过，</w:t>
      </w:r>
      <w:r>
        <w:rPr>
          <w:rFonts w:hint="eastAsia"/>
          <w:kern w:val="0"/>
        </w:rPr>
        <w:t>R1</w:t>
      </w:r>
      <w:r>
        <w:rPr>
          <w:rFonts w:hint="eastAsia"/>
          <w:kern w:val="0"/>
        </w:rPr>
        <w:t>与</w:t>
      </w:r>
      <w:r>
        <w:rPr>
          <w:rFonts w:hint="eastAsia"/>
          <w:kern w:val="0"/>
        </w:rPr>
        <w:t>R3</w:t>
      </w:r>
      <w:r>
        <w:rPr>
          <w:rFonts w:hint="eastAsia"/>
          <w:kern w:val="0"/>
        </w:rPr>
        <w:t>间通正常</w:t>
      </w:r>
      <w:r>
        <w:rPr>
          <w:kern w:val="0"/>
        </w:rPr>
        <w:t>，</w:t>
      </w:r>
      <w:r>
        <w:rPr>
          <w:rFonts w:hint="eastAsia"/>
          <w:kern w:val="0"/>
        </w:rPr>
        <w:t>再测试分支</w:t>
      </w:r>
      <w:r>
        <w:rPr>
          <w:rFonts w:hint="eastAsia"/>
          <w:kern w:val="0"/>
        </w:rPr>
        <w:t>PC</w:t>
      </w:r>
      <w:r>
        <w:rPr>
          <w:kern w:val="0"/>
        </w:rPr>
        <w:t>-</w:t>
      </w:r>
      <w:r>
        <w:rPr>
          <w:rFonts w:hint="eastAsia"/>
          <w:kern w:val="0"/>
        </w:rPr>
        <w:t>1</w:t>
      </w:r>
      <w:r>
        <w:rPr>
          <w:rFonts w:hint="eastAsia"/>
          <w:kern w:val="0"/>
        </w:rPr>
        <w:t>和总部</w:t>
      </w:r>
      <w:r>
        <w:rPr>
          <w:rFonts w:hint="eastAsia"/>
          <w:kern w:val="0"/>
        </w:rPr>
        <w:t>PC</w:t>
      </w:r>
      <w:r>
        <w:rPr>
          <w:kern w:val="0"/>
        </w:rPr>
        <w:t>-</w:t>
      </w:r>
      <w:r>
        <w:rPr>
          <w:rFonts w:hint="eastAsia"/>
          <w:kern w:val="0"/>
        </w:rPr>
        <w:t>2</w:t>
      </w:r>
      <w:r>
        <w:rPr>
          <w:rFonts w:hint="eastAsia"/>
          <w:kern w:val="0"/>
        </w:rPr>
        <w:t>间的</w:t>
      </w:r>
      <w:r>
        <w:rPr>
          <w:kern w:val="0"/>
        </w:rPr>
        <w:t>连通性。</w:t>
      </w:r>
    </w:p>
    <w:p w14:paraId="1D660236" w14:textId="77777777" w:rsidR="00870A08" w:rsidRDefault="003A5418">
      <w:pPr>
        <w:pStyle w:val="aff6"/>
      </w:pPr>
      <w:r>
        <w:t>PC&gt;ping 10.0.2.1</w:t>
      </w:r>
    </w:p>
    <w:p w14:paraId="6D6FA35D" w14:textId="77777777" w:rsidR="00870A08" w:rsidRDefault="003A5418">
      <w:pPr>
        <w:pStyle w:val="aff6"/>
      </w:pPr>
      <w:r>
        <w:t xml:space="preserve">Ping 10.0.2.1: 32 data bytes, Press </w:t>
      </w:r>
      <w:proofErr w:type="spellStart"/>
      <w:r>
        <w:t>Ctrl_C</w:t>
      </w:r>
      <w:proofErr w:type="spellEnd"/>
      <w:r>
        <w:t xml:space="preserve"> to break</w:t>
      </w:r>
    </w:p>
    <w:p w14:paraId="6EDB0724" w14:textId="77777777" w:rsidR="00870A08" w:rsidRDefault="003A5418">
      <w:pPr>
        <w:pStyle w:val="aff6"/>
      </w:pPr>
      <w:r>
        <w:t xml:space="preserve">From 10.0.2.1: bytes=32 seq=1 </w:t>
      </w:r>
      <w:proofErr w:type="spellStart"/>
      <w:r>
        <w:t>ttl</w:t>
      </w:r>
      <w:proofErr w:type="spellEnd"/>
      <w:r>
        <w:t xml:space="preserve">=125 time=31 </w:t>
      </w:r>
      <w:proofErr w:type="spellStart"/>
      <w:r>
        <w:t>ms</w:t>
      </w:r>
      <w:proofErr w:type="spellEnd"/>
    </w:p>
    <w:p w14:paraId="63ADE0B2" w14:textId="77777777" w:rsidR="00870A08" w:rsidRDefault="003A5418">
      <w:pPr>
        <w:pStyle w:val="aff6"/>
      </w:pPr>
      <w:r>
        <w:t xml:space="preserve">From 10.0.2.1: bytes=32 seq=2 </w:t>
      </w:r>
      <w:proofErr w:type="spellStart"/>
      <w:r>
        <w:t>ttl</w:t>
      </w:r>
      <w:proofErr w:type="spellEnd"/>
      <w:r>
        <w:t xml:space="preserve">=125 time=32 </w:t>
      </w:r>
      <w:proofErr w:type="spellStart"/>
      <w:r>
        <w:t>ms</w:t>
      </w:r>
      <w:proofErr w:type="spellEnd"/>
    </w:p>
    <w:p w14:paraId="2091E6CE" w14:textId="77777777" w:rsidR="00870A08" w:rsidRDefault="003A5418">
      <w:pPr>
        <w:pStyle w:val="aff6"/>
      </w:pPr>
      <w:r>
        <w:t xml:space="preserve">From 10.0.2.1: bytes=32 seq=3 </w:t>
      </w:r>
      <w:proofErr w:type="spellStart"/>
      <w:r>
        <w:t>ttl</w:t>
      </w:r>
      <w:proofErr w:type="spellEnd"/>
      <w:r>
        <w:t xml:space="preserve">=125 time=47 </w:t>
      </w:r>
      <w:proofErr w:type="spellStart"/>
      <w:r>
        <w:t>ms</w:t>
      </w:r>
      <w:proofErr w:type="spellEnd"/>
    </w:p>
    <w:p w14:paraId="18503405" w14:textId="77777777" w:rsidR="00870A08" w:rsidRDefault="003A5418">
      <w:pPr>
        <w:pStyle w:val="aff6"/>
      </w:pPr>
      <w:r>
        <w:t xml:space="preserve">From 10.0.2.1: bytes=32 seq=4 </w:t>
      </w:r>
      <w:proofErr w:type="spellStart"/>
      <w:r>
        <w:t>ttl</w:t>
      </w:r>
      <w:proofErr w:type="spellEnd"/>
      <w:r>
        <w:t xml:space="preserve">=125 time=46 </w:t>
      </w:r>
      <w:proofErr w:type="spellStart"/>
      <w:r>
        <w:t>ms</w:t>
      </w:r>
      <w:proofErr w:type="spellEnd"/>
    </w:p>
    <w:p w14:paraId="57E86CB8" w14:textId="77777777" w:rsidR="00870A08" w:rsidRDefault="003A5418">
      <w:pPr>
        <w:pStyle w:val="aff6"/>
      </w:pPr>
      <w:r>
        <w:t xml:space="preserve">From 10.0.2.1: bytes=32 seq=5 </w:t>
      </w:r>
      <w:proofErr w:type="spellStart"/>
      <w:r>
        <w:t>ttl</w:t>
      </w:r>
      <w:proofErr w:type="spellEnd"/>
      <w:r>
        <w:t xml:space="preserve">=125 time=32 </w:t>
      </w:r>
      <w:proofErr w:type="spellStart"/>
      <w:r>
        <w:t>ms</w:t>
      </w:r>
      <w:proofErr w:type="spellEnd"/>
    </w:p>
    <w:p w14:paraId="0A9FC4EF" w14:textId="77777777" w:rsidR="00870A08" w:rsidRDefault="003A5418">
      <w:pPr>
        <w:pStyle w:val="aff6"/>
      </w:pPr>
      <w:r>
        <w:t>--- 10.0.2.1 ping statistics ---</w:t>
      </w:r>
    </w:p>
    <w:p w14:paraId="2E52C27E" w14:textId="77777777" w:rsidR="00870A08" w:rsidRDefault="003A5418">
      <w:pPr>
        <w:pStyle w:val="aff6"/>
      </w:pPr>
      <w:r>
        <w:t>5 packet(s) transmitted</w:t>
      </w:r>
    </w:p>
    <w:p w14:paraId="37FC220F" w14:textId="77777777" w:rsidR="00870A08" w:rsidRDefault="003A5418">
      <w:pPr>
        <w:pStyle w:val="aff6"/>
      </w:pPr>
      <w:r>
        <w:t>5 packet(s) received</w:t>
      </w:r>
    </w:p>
    <w:p w14:paraId="5EB35B76" w14:textId="77777777" w:rsidR="00870A08" w:rsidRDefault="003A5418">
      <w:pPr>
        <w:pStyle w:val="aff6"/>
      </w:pPr>
      <w:r>
        <w:t>0.00% packet loss</w:t>
      </w:r>
    </w:p>
    <w:p w14:paraId="21C898AF" w14:textId="77777777" w:rsidR="00870A08" w:rsidRDefault="003A5418">
      <w:pPr>
        <w:pStyle w:val="aff6"/>
      </w:pPr>
      <w:r>
        <w:t xml:space="preserve">round-trip min/avg/max = 31/37/47 </w:t>
      </w:r>
      <w:proofErr w:type="spellStart"/>
      <w:r>
        <w:t>ms</w:t>
      </w:r>
      <w:proofErr w:type="spellEnd"/>
    </w:p>
    <w:p w14:paraId="27962ABF" w14:textId="77777777" w:rsidR="00870A08" w:rsidRDefault="00870A08">
      <w:pPr>
        <w:pStyle w:val="aff6"/>
      </w:pPr>
    </w:p>
    <w:p w14:paraId="46F2AB91" w14:textId="77777777" w:rsidR="00870A08" w:rsidRDefault="003A5418">
      <w:pPr>
        <w:ind w:firstLine="420"/>
        <w:rPr>
          <w:kern w:val="0"/>
        </w:rPr>
      </w:pPr>
      <w:r>
        <w:rPr>
          <w:rFonts w:hint="eastAsia"/>
          <w:kern w:val="0"/>
        </w:rPr>
        <w:t>并在</w:t>
      </w:r>
      <w:r>
        <w:rPr>
          <w:rFonts w:hint="eastAsia"/>
          <w:kern w:val="0"/>
        </w:rPr>
        <w:t>R1</w:t>
      </w:r>
      <w:r>
        <w:rPr>
          <w:rFonts w:hint="eastAsia"/>
          <w:kern w:val="0"/>
        </w:rPr>
        <w:t>的</w:t>
      </w:r>
      <w:r>
        <w:rPr>
          <w:rFonts w:hint="eastAsia"/>
          <w:kern w:val="0"/>
        </w:rPr>
        <w:t>S 4/0/0</w:t>
      </w:r>
      <w:r>
        <w:rPr>
          <w:rFonts w:hint="eastAsia"/>
          <w:kern w:val="0"/>
        </w:rPr>
        <w:t>接口下再次</w:t>
      </w:r>
      <w:r>
        <w:rPr>
          <w:kern w:val="0"/>
        </w:rPr>
        <w:t>抓取数据包查看。</w:t>
      </w:r>
    </w:p>
    <w:p w14:paraId="66ACACC5" w14:textId="77777777" w:rsidR="00870A08" w:rsidRDefault="003A5418">
      <w:pPr>
        <w:pStyle w:val="aff6"/>
        <w:jc w:val="center"/>
      </w:pPr>
      <w:r>
        <w:rPr>
          <w:noProof/>
          <w:lang w:val="en-GB"/>
        </w:rPr>
        <w:drawing>
          <wp:inline distT="0" distB="0" distL="0" distR="0" wp14:anchorId="02F8DFB8" wp14:editId="20AB3D1C">
            <wp:extent cx="3368040" cy="1203960"/>
            <wp:effectExtent l="19050" t="0" r="3340" b="0"/>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245" cstate="print">
                      <a:grayscl/>
                    </a:blip>
                    <a:stretch>
                      <a:fillRect/>
                    </a:stretch>
                  </pic:blipFill>
                  <pic:spPr>
                    <a:xfrm>
                      <a:off x="0" y="0"/>
                      <a:ext cx="3368510" cy="1204128"/>
                    </a:xfrm>
                    <a:prstGeom prst="rect">
                      <a:avLst/>
                    </a:prstGeom>
                  </pic:spPr>
                </pic:pic>
              </a:graphicData>
            </a:graphic>
          </wp:inline>
        </w:drawing>
      </w:r>
    </w:p>
    <w:p w14:paraId="096CEC45" w14:textId="77777777" w:rsidR="00870A08" w:rsidRDefault="003A5418">
      <w:pPr>
        <w:pStyle w:val="aff6"/>
        <w:jc w:val="center"/>
      </w:pPr>
      <w:r>
        <w:rPr>
          <w:rFonts w:hint="eastAsia"/>
        </w:rPr>
        <w:t>图</w:t>
      </w:r>
      <w:r>
        <w:rPr>
          <w:rFonts w:hint="eastAsia"/>
        </w:rPr>
        <w:t>11-5</w:t>
      </w:r>
    </w:p>
    <w:p w14:paraId="32B0B95B" w14:textId="77777777" w:rsidR="00870A08" w:rsidRDefault="00870A08">
      <w:pPr>
        <w:ind w:firstLine="360"/>
        <w:rPr>
          <w:rFonts w:ascii="Courier New" w:eastAsia="宋体" w:hAnsi="Courier New" w:cs="Courier New"/>
          <w:kern w:val="0"/>
          <w:sz w:val="18"/>
          <w:szCs w:val="18"/>
        </w:rPr>
      </w:pPr>
    </w:p>
    <w:p w14:paraId="40C3AAEE" w14:textId="77777777" w:rsidR="00870A08" w:rsidRDefault="003A5418">
      <w:pPr>
        <w:ind w:firstLine="420"/>
        <w:rPr>
          <w:kern w:val="0"/>
        </w:rPr>
      </w:pPr>
      <w:r>
        <w:rPr>
          <w:rFonts w:hint="eastAsia"/>
          <w:kern w:val="0"/>
        </w:rPr>
        <w:t>可以观察到，现在数据包</w:t>
      </w:r>
      <w:r>
        <w:rPr>
          <w:kern w:val="0"/>
        </w:rPr>
        <w:t>内容已经为加密方式发送，无法截获认证密码</w:t>
      </w:r>
      <w:r>
        <w:rPr>
          <w:rFonts w:hint="eastAsia"/>
          <w:kern w:val="0"/>
        </w:rPr>
        <w:t>，安全性得到了提升。</w:t>
      </w:r>
    </w:p>
    <w:p w14:paraId="2D814241" w14:textId="77777777" w:rsidR="00870A08" w:rsidRDefault="003A5418">
      <w:pPr>
        <w:pStyle w:val="10"/>
      </w:pPr>
      <w:r>
        <w:rPr>
          <w:rFonts w:hint="eastAsia"/>
        </w:rPr>
        <w:t>思考</w:t>
      </w:r>
    </w:p>
    <w:p w14:paraId="52D790A1" w14:textId="77777777" w:rsidR="00870A08" w:rsidRDefault="003A5418">
      <w:pPr>
        <w:ind w:firstLine="420"/>
      </w:pPr>
      <w:r>
        <w:rPr>
          <w:rFonts w:hint="eastAsia"/>
        </w:rPr>
        <w:t>当</w:t>
      </w:r>
      <w:r>
        <w:rPr>
          <w:rFonts w:hint="eastAsia"/>
        </w:rPr>
        <w:t>PPP</w:t>
      </w:r>
      <w:r>
        <w:rPr>
          <w:rFonts w:hint="eastAsia"/>
        </w:rPr>
        <w:t>链路</w:t>
      </w:r>
      <w:r>
        <w:rPr>
          <w:rFonts w:hint="eastAsia"/>
        </w:rPr>
        <w:t>UP</w:t>
      </w:r>
      <w:r>
        <w:rPr>
          <w:rFonts w:hint="eastAsia"/>
        </w:rPr>
        <w:t>后，在</w:t>
      </w:r>
      <w:r>
        <w:rPr>
          <w:rFonts w:hint="eastAsia"/>
        </w:rPr>
        <w:t>PPP</w:t>
      </w:r>
      <w:r>
        <w:rPr>
          <w:rFonts w:hint="eastAsia"/>
        </w:rPr>
        <w:t>链路一端加上认证配置而另一端不加，为什么一定要重启</w:t>
      </w:r>
      <w:r>
        <w:rPr>
          <w:rFonts w:hint="eastAsia"/>
        </w:rPr>
        <w:lastRenderedPageBreak/>
        <w:t>端口后认证才能生效？</w:t>
      </w:r>
    </w:p>
    <w:p w14:paraId="32D4423C" w14:textId="77777777" w:rsidR="00870A08" w:rsidRDefault="003A5418">
      <w:pPr>
        <w:pStyle w:val="af2"/>
        <w:ind w:firstLineChars="0" w:firstLine="0"/>
        <w:rPr>
          <w:rFonts w:ascii="微软雅黑" w:hAnsi="微软雅黑"/>
        </w:rPr>
      </w:pPr>
      <w:bookmarkStart w:id="159" w:name="_Toc1959"/>
      <w:r>
        <w:rPr>
          <w:rFonts w:ascii="微软雅黑" w:hAnsi="微软雅黑" w:hint="eastAsia"/>
        </w:rPr>
        <w:t>11.3 帧中继基本配置</w:t>
      </w:r>
      <w:bookmarkEnd w:id="159"/>
    </w:p>
    <w:p w14:paraId="13FDD828" w14:textId="77777777" w:rsidR="00870A08" w:rsidRDefault="003A5418">
      <w:pPr>
        <w:pStyle w:val="10"/>
      </w:pPr>
      <w:r>
        <w:rPr>
          <w:rFonts w:hint="eastAsia"/>
        </w:rPr>
        <w:t>原理概述</w:t>
      </w:r>
    </w:p>
    <w:p w14:paraId="0C5A40A4" w14:textId="77777777" w:rsidR="00870A08" w:rsidRDefault="003A5418">
      <w:pPr>
        <w:tabs>
          <w:tab w:val="left" w:pos="720"/>
        </w:tabs>
        <w:ind w:firstLine="420"/>
      </w:pPr>
      <w:proofErr w:type="gramStart"/>
      <w:r>
        <w:rPr>
          <w:rFonts w:hint="eastAsia"/>
        </w:rPr>
        <w:t>帧</w:t>
      </w:r>
      <w:proofErr w:type="gramEnd"/>
      <w:r>
        <w:rPr>
          <w:rFonts w:hint="eastAsia"/>
        </w:rPr>
        <w:t>中继（</w:t>
      </w:r>
      <w:r>
        <w:t>frame relay)</w:t>
      </w:r>
      <w:r>
        <w:rPr>
          <w:rFonts w:hint="eastAsia"/>
        </w:rPr>
        <w:t>是一种面向连接的数据链路层技术。它主要用在公共或专用网上的局域网互联以及广域网连接。</w:t>
      </w:r>
    </w:p>
    <w:p w14:paraId="7D6E7957" w14:textId="77777777" w:rsidR="00870A08" w:rsidRDefault="003A5418">
      <w:pPr>
        <w:tabs>
          <w:tab w:val="left" w:pos="720"/>
        </w:tabs>
        <w:ind w:firstLine="420"/>
      </w:pPr>
      <w:proofErr w:type="gramStart"/>
      <w:r>
        <w:rPr>
          <w:rFonts w:hint="eastAsia"/>
        </w:rPr>
        <w:t>帧</w:t>
      </w:r>
      <w:proofErr w:type="gramEnd"/>
      <w:r>
        <w:rPr>
          <w:rFonts w:hint="eastAsia"/>
        </w:rPr>
        <w:t>中继协议是一种简化</w:t>
      </w:r>
      <w:r>
        <w:t>X.25</w:t>
      </w:r>
      <w:r>
        <w:rPr>
          <w:rFonts w:hint="eastAsia"/>
        </w:rPr>
        <w:t>的广域网协议，它在控制层面上提供虚电路的管理，带宽管理和防止阻塞等功能。在传送数据时使用的传输链路是逻辑连接，而不是物理连接。在一个物理连接上可以复用多个逻辑连接，可以实现带宽的复用和动态分配。</w:t>
      </w:r>
      <w:proofErr w:type="gramStart"/>
      <w:r>
        <w:rPr>
          <w:rFonts w:hint="eastAsia"/>
        </w:rPr>
        <w:t>帧</w:t>
      </w:r>
      <w:proofErr w:type="gramEnd"/>
      <w:r>
        <w:rPr>
          <w:rFonts w:hint="eastAsia"/>
        </w:rPr>
        <w:t>透明传输和错误检测，但不提供重传操作。与传统的电路交换相比，帧中继网络有利于多用户、多速率数据的传输，充分利用了网络资源。</w:t>
      </w:r>
    </w:p>
    <w:p w14:paraId="1231ED6D" w14:textId="77777777" w:rsidR="00870A08" w:rsidRDefault="003A5418">
      <w:pPr>
        <w:tabs>
          <w:tab w:val="left" w:pos="720"/>
        </w:tabs>
        <w:ind w:firstLine="420"/>
      </w:pPr>
      <w:proofErr w:type="gramStart"/>
      <w:r>
        <w:rPr>
          <w:rFonts w:hint="eastAsia"/>
        </w:rPr>
        <w:t>帧</w:t>
      </w:r>
      <w:proofErr w:type="gramEnd"/>
      <w:r>
        <w:rPr>
          <w:rFonts w:hint="eastAsia"/>
        </w:rPr>
        <w:t>中继是用虚电路来连接</w:t>
      </w:r>
      <w:proofErr w:type="gramStart"/>
      <w:r>
        <w:rPr>
          <w:rFonts w:hint="eastAsia"/>
        </w:rPr>
        <w:t>帧</w:t>
      </w:r>
      <w:proofErr w:type="gramEnd"/>
      <w:r>
        <w:rPr>
          <w:rFonts w:hint="eastAsia"/>
        </w:rPr>
        <w:t>中继网络两端的设备。每条虚电路是用数据链路连接标识符定义的一条</w:t>
      </w:r>
      <w:proofErr w:type="gramStart"/>
      <w:r>
        <w:rPr>
          <w:rFonts w:hint="eastAsia"/>
        </w:rPr>
        <w:t>帧</w:t>
      </w:r>
      <w:proofErr w:type="gramEnd"/>
      <w:r>
        <w:rPr>
          <w:rFonts w:hint="eastAsia"/>
        </w:rPr>
        <w:t>中继连接通道，提供了用户设备（如路由器和主机等）之间进行数据通信的能力，</w:t>
      </w:r>
      <w:proofErr w:type="gramStart"/>
      <w:r>
        <w:rPr>
          <w:rFonts w:hint="eastAsia"/>
        </w:rPr>
        <w:t>下面是帧中继</w:t>
      </w:r>
      <w:proofErr w:type="gramEnd"/>
      <w:r>
        <w:rPr>
          <w:rFonts w:hint="eastAsia"/>
        </w:rPr>
        <w:t>网络中一些相关述语如下：</w:t>
      </w:r>
    </w:p>
    <w:p w14:paraId="206E3AF4" w14:textId="77777777" w:rsidR="00870A08" w:rsidRDefault="003A5418">
      <w:pPr>
        <w:tabs>
          <w:tab w:val="left" w:pos="720"/>
        </w:tabs>
        <w:ind w:firstLine="420"/>
      </w:pPr>
      <w:r>
        <w:t>DTE</w:t>
      </w:r>
      <w:r>
        <w:rPr>
          <w:rFonts w:hint="eastAsia"/>
        </w:rPr>
        <w:t>（</w:t>
      </w:r>
      <w:r>
        <w:t>Data Terminal Equipment</w:t>
      </w:r>
      <w:r>
        <w:rPr>
          <w:rFonts w:hint="eastAsia"/>
        </w:rPr>
        <w:t>）数据终端设备：通常指的是用户侧的主机或终端等。</w:t>
      </w:r>
    </w:p>
    <w:p w14:paraId="3FD859A3" w14:textId="77777777" w:rsidR="00870A08" w:rsidRDefault="003A5418">
      <w:pPr>
        <w:tabs>
          <w:tab w:val="left" w:pos="720"/>
        </w:tabs>
        <w:ind w:firstLine="420"/>
      </w:pPr>
      <w:r>
        <w:t>DCE</w:t>
      </w:r>
      <w:r>
        <w:rPr>
          <w:rFonts w:hint="eastAsia"/>
        </w:rPr>
        <w:t>（</w:t>
      </w:r>
      <w:r>
        <w:t>Data Circuit-terminating Equipment</w:t>
      </w:r>
      <w:r>
        <w:rPr>
          <w:rFonts w:hint="eastAsia"/>
        </w:rPr>
        <w:t>）数据电路终结设备：为用户设备提供接入的设备，属于网络设备，</w:t>
      </w:r>
      <w:proofErr w:type="gramStart"/>
      <w:r>
        <w:rPr>
          <w:rFonts w:hint="eastAsia"/>
        </w:rPr>
        <w:t>如帧中继</w:t>
      </w:r>
      <w:proofErr w:type="gramEnd"/>
      <w:r>
        <w:rPr>
          <w:rFonts w:hint="eastAsia"/>
        </w:rPr>
        <w:t>交换机。</w:t>
      </w:r>
    </w:p>
    <w:p w14:paraId="69F3A87D" w14:textId="77777777" w:rsidR="00870A08" w:rsidRDefault="003A5418">
      <w:pPr>
        <w:tabs>
          <w:tab w:val="left" w:pos="720"/>
        </w:tabs>
        <w:ind w:firstLine="420"/>
      </w:pPr>
      <w:r>
        <w:t>DLCI</w:t>
      </w:r>
      <w:r>
        <w:rPr>
          <w:rFonts w:hint="eastAsia"/>
        </w:rPr>
        <w:t>（</w:t>
      </w:r>
      <w:r>
        <w:t>Data Link Connection Identifier</w:t>
      </w:r>
      <w:r>
        <w:rPr>
          <w:rFonts w:hint="eastAsia"/>
        </w:rPr>
        <w:t>）数据链路连接标识：虚链路接口的标识，帧中继能够在单一物理传输线路上提供多条虚电路，虚电路通过</w:t>
      </w:r>
      <w:r>
        <w:rPr>
          <w:rFonts w:hint="eastAsia"/>
        </w:rPr>
        <w:t>DLCI</w:t>
      </w:r>
      <w:r>
        <w:rPr>
          <w:rFonts w:hint="eastAsia"/>
        </w:rPr>
        <w:t>来区分。</w:t>
      </w:r>
    </w:p>
    <w:p w14:paraId="4393C14A" w14:textId="77777777" w:rsidR="00870A08" w:rsidRDefault="003A5418">
      <w:pPr>
        <w:tabs>
          <w:tab w:val="left" w:pos="720"/>
        </w:tabs>
        <w:ind w:firstLine="420"/>
      </w:pPr>
      <w:r>
        <w:t>PVC</w:t>
      </w:r>
      <w:r>
        <w:rPr>
          <w:rFonts w:hint="eastAsia"/>
        </w:rPr>
        <w:t>（</w:t>
      </w:r>
      <w:r>
        <w:t>Permanent Virtual Circuit</w:t>
      </w:r>
      <w:r>
        <w:rPr>
          <w:rFonts w:hint="eastAsia"/>
        </w:rPr>
        <w:t>）永久虚电路：永久虚电路是指给用户提供固定的虚电路，该电路一旦建立，则链路永远生效，除非管理员手动删除。</w:t>
      </w:r>
      <w:r>
        <w:t>PVC</w:t>
      </w:r>
      <w:r>
        <w:rPr>
          <w:rFonts w:hint="eastAsia"/>
        </w:rPr>
        <w:t>用于两端之间频繁的、流量稳定的数据传输。</w:t>
      </w:r>
    </w:p>
    <w:p w14:paraId="166B13B8" w14:textId="77777777" w:rsidR="00870A08" w:rsidRDefault="003A5418">
      <w:pPr>
        <w:tabs>
          <w:tab w:val="left" w:pos="720"/>
        </w:tabs>
        <w:ind w:firstLine="420"/>
      </w:pPr>
      <w:r>
        <w:rPr>
          <w:rFonts w:hint="eastAsia"/>
        </w:rPr>
        <w:t>逆向地址解析协议（</w:t>
      </w:r>
      <w:r>
        <w:rPr>
          <w:rFonts w:hint="eastAsia"/>
        </w:rPr>
        <w:t>Inverse ARP</w:t>
      </w:r>
      <w:r>
        <w:rPr>
          <w:rFonts w:hint="eastAsia"/>
        </w:rPr>
        <w:t>）的主要功能是求解每条虚电路连接的对端设备的</w:t>
      </w:r>
      <w:r>
        <w:rPr>
          <w:rFonts w:hint="eastAsia"/>
        </w:rPr>
        <w:t>IP</w:t>
      </w:r>
      <w:r>
        <w:rPr>
          <w:rFonts w:hint="eastAsia"/>
        </w:rPr>
        <w:t>地址。如果知道了某条虚电路连接的对端设备的</w:t>
      </w:r>
      <w:r>
        <w:rPr>
          <w:rFonts w:hint="eastAsia"/>
        </w:rPr>
        <w:t>IP</w:t>
      </w:r>
      <w:r>
        <w:rPr>
          <w:rFonts w:hint="eastAsia"/>
        </w:rPr>
        <w:t>协议地址，在本地就可以生成对端</w:t>
      </w:r>
      <w:r>
        <w:rPr>
          <w:rFonts w:hint="eastAsia"/>
        </w:rPr>
        <w:t>IP</w:t>
      </w:r>
      <w:r>
        <w:rPr>
          <w:rFonts w:hint="eastAsia"/>
        </w:rPr>
        <w:t>地址与</w:t>
      </w:r>
      <w:r>
        <w:rPr>
          <w:rFonts w:hint="eastAsia"/>
        </w:rPr>
        <w:t>DLCI</w:t>
      </w:r>
      <w:r>
        <w:rPr>
          <w:rFonts w:hint="eastAsia"/>
        </w:rPr>
        <w:t>的映射（</w:t>
      </w:r>
      <w:r>
        <w:rPr>
          <w:rFonts w:hint="eastAsia"/>
        </w:rPr>
        <w:t>MAP</w:t>
      </w:r>
      <w:r>
        <w:rPr>
          <w:rFonts w:hint="eastAsia"/>
        </w:rPr>
        <w:t>），从而避免手工配置地址映射。</w:t>
      </w:r>
    </w:p>
    <w:p w14:paraId="24E03989" w14:textId="77777777" w:rsidR="00870A08" w:rsidRDefault="003A5418">
      <w:pPr>
        <w:pStyle w:val="10"/>
      </w:pPr>
      <w:r>
        <w:rPr>
          <w:rFonts w:hint="eastAsia"/>
        </w:rPr>
        <w:t>实验目的</w:t>
      </w:r>
    </w:p>
    <w:p w14:paraId="490BFF61" w14:textId="77777777" w:rsidR="00870A08" w:rsidRDefault="003A5418">
      <w:pPr>
        <w:pStyle w:val="12"/>
        <w:numPr>
          <w:ilvl w:val="1"/>
          <w:numId w:val="5"/>
        </w:numPr>
        <w:ind w:firstLineChars="0"/>
        <w:jc w:val="left"/>
      </w:pPr>
      <w:r>
        <w:rPr>
          <w:rFonts w:hint="eastAsia"/>
        </w:rPr>
        <w:t>掌握</w:t>
      </w:r>
      <w:proofErr w:type="gramStart"/>
      <w:r>
        <w:rPr>
          <w:rFonts w:hint="eastAsia"/>
        </w:rPr>
        <w:t>帧</w:t>
      </w:r>
      <w:proofErr w:type="gramEnd"/>
      <w:r>
        <w:rPr>
          <w:rFonts w:hint="eastAsia"/>
        </w:rPr>
        <w:t>中继交换机的配置</w:t>
      </w:r>
    </w:p>
    <w:p w14:paraId="6C51186F" w14:textId="77777777" w:rsidR="00870A08" w:rsidRDefault="003A5418">
      <w:pPr>
        <w:pStyle w:val="12"/>
        <w:numPr>
          <w:ilvl w:val="1"/>
          <w:numId w:val="5"/>
        </w:numPr>
        <w:ind w:firstLineChars="0"/>
        <w:jc w:val="left"/>
      </w:pPr>
      <w:r>
        <w:rPr>
          <w:rFonts w:hint="eastAsia"/>
        </w:rPr>
        <w:t>掌握动态映射的配置</w:t>
      </w:r>
    </w:p>
    <w:p w14:paraId="7E233F40" w14:textId="77777777" w:rsidR="00870A08" w:rsidRDefault="003A5418">
      <w:pPr>
        <w:pStyle w:val="12"/>
        <w:numPr>
          <w:ilvl w:val="1"/>
          <w:numId w:val="5"/>
        </w:numPr>
        <w:ind w:firstLineChars="0"/>
        <w:jc w:val="left"/>
      </w:pPr>
      <w:r>
        <w:rPr>
          <w:rFonts w:hint="eastAsia"/>
        </w:rPr>
        <w:lastRenderedPageBreak/>
        <w:t>掌握静态映射的配置</w:t>
      </w:r>
    </w:p>
    <w:p w14:paraId="293E6DDE" w14:textId="77777777" w:rsidR="00870A08" w:rsidRDefault="003A5418">
      <w:pPr>
        <w:pStyle w:val="12"/>
        <w:numPr>
          <w:ilvl w:val="1"/>
          <w:numId w:val="5"/>
        </w:numPr>
        <w:ind w:firstLineChars="0"/>
        <w:jc w:val="left"/>
      </w:pPr>
      <w:r>
        <w:rPr>
          <w:rFonts w:hint="eastAsia"/>
        </w:rPr>
        <w:t>掌握子接口和</w:t>
      </w:r>
      <w:r>
        <w:rPr>
          <w:rFonts w:hint="eastAsia"/>
        </w:rPr>
        <w:t>DLCI</w:t>
      </w:r>
      <w:r>
        <w:rPr>
          <w:rFonts w:hint="eastAsia"/>
        </w:rPr>
        <w:t>的映射配置</w:t>
      </w:r>
    </w:p>
    <w:p w14:paraId="5B099B9D" w14:textId="77777777" w:rsidR="00870A08" w:rsidRDefault="003A5418">
      <w:pPr>
        <w:pStyle w:val="10"/>
      </w:pPr>
      <w:r>
        <w:rPr>
          <w:rFonts w:hint="eastAsia"/>
        </w:rPr>
        <w:t>实验内容</w:t>
      </w:r>
    </w:p>
    <w:p w14:paraId="1AA3B832" w14:textId="77777777" w:rsidR="00870A08" w:rsidRDefault="003A5418">
      <w:pPr>
        <w:ind w:firstLine="420"/>
      </w:pPr>
      <w:r>
        <w:rPr>
          <w:rFonts w:hint="eastAsia"/>
        </w:rPr>
        <w:t>本实验模拟企业网络场景，公司</w:t>
      </w:r>
      <w:r>
        <w:rPr>
          <w:rFonts w:hint="eastAsia"/>
        </w:rPr>
        <w:t>A</w:t>
      </w:r>
      <w:r>
        <w:rPr>
          <w:rFonts w:hint="eastAsia"/>
        </w:rPr>
        <w:t>的总部和分部分别设在不同地方，总部路由器</w:t>
      </w:r>
      <w:r>
        <w:rPr>
          <w:rFonts w:hint="eastAsia"/>
        </w:rPr>
        <w:t>R1</w:t>
      </w:r>
      <w:r>
        <w:rPr>
          <w:rFonts w:hint="eastAsia"/>
        </w:rPr>
        <w:t>和分部路由器</w:t>
      </w:r>
      <w:r>
        <w:rPr>
          <w:rFonts w:hint="eastAsia"/>
        </w:rPr>
        <w:t>R2</w:t>
      </w:r>
      <w:r>
        <w:rPr>
          <w:rFonts w:hint="eastAsia"/>
        </w:rPr>
        <w:t>通过</w:t>
      </w:r>
      <w:proofErr w:type="gramStart"/>
      <w:r>
        <w:rPr>
          <w:rFonts w:hint="eastAsia"/>
        </w:rPr>
        <w:t>帧</w:t>
      </w:r>
      <w:proofErr w:type="gramEnd"/>
      <w:r>
        <w:rPr>
          <w:rFonts w:hint="eastAsia"/>
        </w:rPr>
        <w:t>中继网络相连，总部与分部之间申请了一条</w:t>
      </w:r>
      <w:r>
        <w:rPr>
          <w:rFonts w:hint="eastAsia"/>
        </w:rPr>
        <w:t>PVC</w:t>
      </w:r>
      <w:r>
        <w:rPr>
          <w:rFonts w:hint="eastAsia"/>
        </w:rPr>
        <w:t>。由于业务的发展，公司</w:t>
      </w:r>
      <w:r>
        <w:rPr>
          <w:rFonts w:hint="eastAsia"/>
        </w:rPr>
        <w:t>A</w:t>
      </w:r>
      <w:r>
        <w:rPr>
          <w:rFonts w:hint="eastAsia"/>
        </w:rPr>
        <w:t>与公司</w:t>
      </w:r>
      <w:r>
        <w:rPr>
          <w:rFonts w:hint="eastAsia"/>
        </w:rPr>
        <w:t>B</w:t>
      </w:r>
      <w:r>
        <w:rPr>
          <w:rFonts w:hint="eastAsia"/>
        </w:rPr>
        <w:t>有了密切的业务来往，公司</w:t>
      </w:r>
      <w:r>
        <w:rPr>
          <w:rFonts w:hint="eastAsia"/>
        </w:rPr>
        <w:t>B</w:t>
      </w:r>
      <w:r>
        <w:rPr>
          <w:rFonts w:hint="eastAsia"/>
        </w:rPr>
        <w:t>路由器</w:t>
      </w:r>
      <w:r>
        <w:rPr>
          <w:rFonts w:hint="eastAsia"/>
        </w:rPr>
        <w:t>R3</w:t>
      </w:r>
      <w:r>
        <w:rPr>
          <w:rFonts w:hint="eastAsia"/>
        </w:rPr>
        <w:t>也采用</w:t>
      </w:r>
      <w:proofErr w:type="gramStart"/>
      <w:r>
        <w:rPr>
          <w:rFonts w:hint="eastAsia"/>
        </w:rPr>
        <w:t>帧</w:t>
      </w:r>
      <w:proofErr w:type="gramEnd"/>
      <w:r>
        <w:rPr>
          <w:rFonts w:hint="eastAsia"/>
        </w:rPr>
        <w:t>中继并使用动态映射方式与公司</w:t>
      </w:r>
      <w:r>
        <w:rPr>
          <w:rFonts w:hint="eastAsia"/>
        </w:rPr>
        <w:t>A</w:t>
      </w:r>
      <w:r>
        <w:rPr>
          <w:rFonts w:hint="eastAsia"/>
        </w:rPr>
        <w:t>相连，即只能与公司</w:t>
      </w:r>
      <w:r>
        <w:rPr>
          <w:rFonts w:hint="eastAsia"/>
        </w:rPr>
        <w:t>A</w:t>
      </w:r>
      <w:r>
        <w:rPr>
          <w:rFonts w:hint="eastAsia"/>
        </w:rPr>
        <w:t>总部直接通信。现需要</w:t>
      </w:r>
      <w:proofErr w:type="gramStart"/>
      <w:r>
        <w:rPr>
          <w:rFonts w:hint="eastAsia"/>
        </w:rPr>
        <w:t>采用帧中继子</w:t>
      </w:r>
      <w:proofErr w:type="gramEnd"/>
      <w:r>
        <w:rPr>
          <w:rFonts w:hint="eastAsia"/>
        </w:rPr>
        <w:t>接口配置和静态路由使</w:t>
      </w:r>
      <w:r>
        <w:rPr>
          <w:rFonts w:hint="eastAsia"/>
        </w:rPr>
        <w:t>R3</w:t>
      </w:r>
      <w:r>
        <w:rPr>
          <w:rFonts w:hint="eastAsia"/>
        </w:rPr>
        <w:t>能通过的</w:t>
      </w:r>
      <w:r>
        <w:rPr>
          <w:rFonts w:hint="eastAsia"/>
        </w:rPr>
        <w:t>R1</w:t>
      </w:r>
      <w:r>
        <w:rPr>
          <w:rFonts w:hint="eastAsia"/>
        </w:rPr>
        <w:t>访问</w:t>
      </w:r>
      <w:r>
        <w:rPr>
          <w:rFonts w:hint="eastAsia"/>
        </w:rPr>
        <w:t>R2</w:t>
      </w:r>
      <w:r>
        <w:rPr>
          <w:rFonts w:hint="eastAsia"/>
        </w:rPr>
        <w:t>，实现全网全通。</w:t>
      </w:r>
    </w:p>
    <w:p w14:paraId="15DE07B2" w14:textId="77777777" w:rsidR="00870A08" w:rsidRDefault="003A5418">
      <w:pPr>
        <w:pStyle w:val="10"/>
      </w:pPr>
      <w:r>
        <w:rPr>
          <w:rFonts w:hint="eastAsia"/>
        </w:rPr>
        <w:t>实验拓扑</w:t>
      </w:r>
    </w:p>
    <w:p w14:paraId="01D9ED9E" w14:textId="77777777" w:rsidR="00870A08" w:rsidRDefault="003A5418">
      <w:pPr>
        <w:pStyle w:val="aff6"/>
        <w:jc w:val="center"/>
      </w:pPr>
      <w:r>
        <w:rPr>
          <w:noProof/>
          <w:lang w:val="en-GB"/>
        </w:rPr>
        <w:drawing>
          <wp:inline distT="0" distB="0" distL="0" distR="0" wp14:anchorId="6454158B" wp14:editId="08CB5316">
            <wp:extent cx="4219575" cy="2933700"/>
            <wp:effectExtent l="19050" t="0" r="8936" b="0"/>
            <wp:docPr id="608" name="图片 607"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7" descr="捕获.PNG"/>
                    <pic:cNvPicPr>
                      <a:picLocks noChangeAspect="1"/>
                    </pic:cNvPicPr>
                  </pic:nvPicPr>
                  <pic:blipFill>
                    <a:blip r:embed="rId246" cstate="print">
                      <a:grayscl/>
                    </a:blip>
                    <a:stretch>
                      <a:fillRect/>
                    </a:stretch>
                  </pic:blipFill>
                  <pic:spPr>
                    <a:xfrm>
                      <a:off x="0" y="0"/>
                      <a:ext cx="4220164" cy="2934110"/>
                    </a:xfrm>
                    <a:prstGeom prst="rect">
                      <a:avLst/>
                    </a:prstGeom>
                  </pic:spPr>
                </pic:pic>
              </a:graphicData>
            </a:graphic>
          </wp:inline>
        </w:drawing>
      </w:r>
    </w:p>
    <w:p w14:paraId="207D717C" w14:textId="77777777" w:rsidR="00870A08" w:rsidRDefault="003A5418">
      <w:pPr>
        <w:pStyle w:val="aff6"/>
        <w:jc w:val="center"/>
      </w:pPr>
      <w:r>
        <w:rPr>
          <w:rFonts w:hint="eastAsia"/>
        </w:rPr>
        <w:t>图</w:t>
      </w:r>
      <w:r>
        <w:rPr>
          <w:rFonts w:hint="eastAsia"/>
        </w:rPr>
        <w:t xml:space="preserve">11-6 </w:t>
      </w:r>
      <w:r>
        <w:rPr>
          <w:rFonts w:hint="eastAsia"/>
        </w:rPr>
        <w:t>帧中继基本配置拓扑图</w:t>
      </w:r>
    </w:p>
    <w:p w14:paraId="0777668A" w14:textId="77777777" w:rsidR="00870A08" w:rsidRDefault="003A5418">
      <w:pPr>
        <w:pStyle w:val="10"/>
      </w:pPr>
      <w:r>
        <w:rPr>
          <w:rFonts w:hint="eastAsia"/>
        </w:rPr>
        <w:t>实验编址表</w:t>
      </w:r>
    </w:p>
    <w:tbl>
      <w:tblPr>
        <w:tblStyle w:val="af6"/>
        <w:tblW w:w="8723" w:type="dxa"/>
        <w:jc w:val="center"/>
        <w:tblLayout w:type="fixed"/>
        <w:tblLook w:val="04A0" w:firstRow="1" w:lastRow="0" w:firstColumn="1" w:lastColumn="0" w:noHBand="0" w:noVBand="1"/>
      </w:tblPr>
      <w:tblGrid>
        <w:gridCol w:w="1594"/>
        <w:gridCol w:w="1706"/>
        <w:gridCol w:w="1454"/>
        <w:gridCol w:w="1842"/>
        <w:gridCol w:w="1126"/>
        <w:gridCol w:w="1001"/>
      </w:tblGrid>
      <w:tr w:rsidR="00870A08" w14:paraId="2BE7505D" w14:textId="77777777">
        <w:trPr>
          <w:trHeight w:val="471"/>
          <w:jc w:val="center"/>
        </w:trPr>
        <w:tc>
          <w:tcPr>
            <w:tcW w:w="1594" w:type="dxa"/>
            <w:vAlign w:val="center"/>
          </w:tcPr>
          <w:p w14:paraId="0AA56100" w14:textId="77777777" w:rsidR="00870A08" w:rsidRDefault="003A5418">
            <w:pPr>
              <w:spacing w:line="240" w:lineRule="auto"/>
              <w:ind w:firstLineChars="0" w:firstLine="0"/>
              <w:jc w:val="center"/>
            </w:pPr>
            <w:r>
              <w:rPr>
                <w:rFonts w:hint="eastAsia"/>
              </w:rPr>
              <w:t>设备</w:t>
            </w:r>
          </w:p>
        </w:tc>
        <w:tc>
          <w:tcPr>
            <w:tcW w:w="1706" w:type="dxa"/>
            <w:vAlign w:val="center"/>
          </w:tcPr>
          <w:p w14:paraId="0586FE91" w14:textId="77777777" w:rsidR="00870A08" w:rsidRDefault="003A5418">
            <w:pPr>
              <w:spacing w:line="240" w:lineRule="auto"/>
              <w:ind w:firstLineChars="0" w:firstLine="0"/>
              <w:jc w:val="center"/>
            </w:pPr>
            <w:r>
              <w:rPr>
                <w:rFonts w:hint="eastAsia"/>
              </w:rPr>
              <w:t>接口</w:t>
            </w:r>
          </w:p>
        </w:tc>
        <w:tc>
          <w:tcPr>
            <w:tcW w:w="1454" w:type="dxa"/>
            <w:vAlign w:val="center"/>
          </w:tcPr>
          <w:p w14:paraId="26E0B1AE" w14:textId="77777777" w:rsidR="00870A08" w:rsidRDefault="003A5418">
            <w:pPr>
              <w:spacing w:line="240" w:lineRule="auto"/>
              <w:ind w:firstLineChars="0" w:firstLine="0"/>
              <w:jc w:val="center"/>
            </w:pPr>
            <w:r>
              <w:rPr>
                <w:rFonts w:hint="eastAsia"/>
              </w:rPr>
              <w:t>IP</w:t>
            </w:r>
            <w:r>
              <w:rPr>
                <w:rFonts w:hint="eastAsia"/>
              </w:rPr>
              <w:t>地址</w:t>
            </w:r>
          </w:p>
        </w:tc>
        <w:tc>
          <w:tcPr>
            <w:tcW w:w="1842" w:type="dxa"/>
            <w:vAlign w:val="center"/>
          </w:tcPr>
          <w:p w14:paraId="150D321C" w14:textId="77777777" w:rsidR="00870A08" w:rsidRDefault="003A5418">
            <w:pPr>
              <w:spacing w:line="240" w:lineRule="auto"/>
              <w:ind w:firstLineChars="0" w:firstLine="0"/>
              <w:jc w:val="center"/>
            </w:pPr>
            <w:r>
              <w:rPr>
                <w:rFonts w:hint="eastAsia"/>
              </w:rPr>
              <w:t>子网掩码</w:t>
            </w:r>
          </w:p>
        </w:tc>
        <w:tc>
          <w:tcPr>
            <w:tcW w:w="1126" w:type="dxa"/>
            <w:vAlign w:val="center"/>
          </w:tcPr>
          <w:p w14:paraId="3648241B" w14:textId="77777777" w:rsidR="00870A08" w:rsidRDefault="003A5418">
            <w:pPr>
              <w:spacing w:line="240" w:lineRule="auto"/>
              <w:ind w:firstLineChars="0" w:firstLine="0"/>
              <w:jc w:val="center"/>
            </w:pPr>
            <w:r>
              <w:rPr>
                <w:rFonts w:hint="eastAsia"/>
              </w:rPr>
              <w:t>默认网关</w:t>
            </w:r>
          </w:p>
        </w:tc>
        <w:tc>
          <w:tcPr>
            <w:tcW w:w="1001" w:type="dxa"/>
            <w:vAlign w:val="center"/>
          </w:tcPr>
          <w:p w14:paraId="089DE1AD" w14:textId="77777777" w:rsidR="00870A08" w:rsidRDefault="003A5418">
            <w:pPr>
              <w:spacing w:line="240" w:lineRule="auto"/>
              <w:ind w:firstLineChars="0" w:firstLine="0"/>
              <w:jc w:val="center"/>
            </w:pPr>
            <w:r>
              <w:rPr>
                <w:rFonts w:hint="eastAsia"/>
              </w:rPr>
              <w:t>DLCI</w:t>
            </w:r>
          </w:p>
        </w:tc>
      </w:tr>
      <w:tr w:rsidR="00870A08" w14:paraId="149F9685" w14:textId="77777777">
        <w:trPr>
          <w:jc w:val="center"/>
        </w:trPr>
        <w:tc>
          <w:tcPr>
            <w:tcW w:w="1594" w:type="dxa"/>
            <w:vMerge w:val="restart"/>
            <w:vAlign w:val="center"/>
          </w:tcPr>
          <w:p w14:paraId="6402C132" w14:textId="77777777" w:rsidR="00870A08" w:rsidRDefault="003A5418">
            <w:pPr>
              <w:spacing w:line="240" w:lineRule="auto"/>
              <w:ind w:firstLineChars="0" w:firstLine="0"/>
              <w:jc w:val="center"/>
            </w:pPr>
            <w:r>
              <w:rPr>
                <w:rFonts w:hint="eastAsia"/>
              </w:rPr>
              <w:t>R1(AR1220)</w:t>
            </w:r>
          </w:p>
        </w:tc>
        <w:tc>
          <w:tcPr>
            <w:tcW w:w="1706" w:type="dxa"/>
            <w:vAlign w:val="center"/>
          </w:tcPr>
          <w:p w14:paraId="58BA8AF5" w14:textId="77777777" w:rsidR="00870A08" w:rsidRDefault="003A5418">
            <w:pPr>
              <w:spacing w:line="240" w:lineRule="auto"/>
              <w:ind w:firstLineChars="0" w:firstLine="0"/>
              <w:jc w:val="center"/>
            </w:pPr>
            <w:r>
              <w:rPr>
                <w:rFonts w:hint="eastAsia"/>
              </w:rPr>
              <w:t>Serial 1/0/0</w:t>
            </w:r>
          </w:p>
        </w:tc>
        <w:tc>
          <w:tcPr>
            <w:tcW w:w="1454" w:type="dxa"/>
            <w:vAlign w:val="center"/>
          </w:tcPr>
          <w:p w14:paraId="0771B325" w14:textId="77777777" w:rsidR="00870A08" w:rsidRDefault="003A5418">
            <w:pPr>
              <w:spacing w:line="240" w:lineRule="auto"/>
              <w:ind w:firstLineChars="0" w:firstLine="0"/>
              <w:jc w:val="center"/>
            </w:pPr>
            <w:r>
              <w:rPr>
                <w:rFonts w:hint="eastAsia"/>
              </w:rPr>
              <w:t>10.1.1.1</w:t>
            </w:r>
          </w:p>
        </w:tc>
        <w:tc>
          <w:tcPr>
            <w:tcW w:w="1842" w:type="dxa"/>
            <w:vAlign w:val="center"/>
          </w:tcPr>
          <w:p w14:paraId="2FF259A0" w14:textId="77777777" w:rsidR="00870A08" w:rsidRDefault="003A5418">
            <w:pPr>
              <w:spacing w:line="240" w:lineRule="auto"/>
              <w:ind w:firstLineChars="0" w:firstLine="0"/>
              <w:jc w:val="center"/>
            </w:pPr>
            <w:r>
              <w:rPr>
                <w:rFonts w:hint="eastAsia"/>
              </w:rPr>
              <w:t>255.255.255.0</w:t>
            </w:r>
          </w:p>
        </w:tc>
        <w:tc>
          <w:tcPr>
            <w:tcW w:w="1126" w:type="dxa"/>
            <w:vAlign w:val="center"/>
          </w:tcPr>
          <w:p w14:paraId="7F651807" w14:textId="77777777" w:rsidR="00870A08" w:rsidRDefault="003A5418">
            <w:pPr>
              <w:spacing w:line="240" w:lineRule="auto"/>
              <w:ind w:firstLineChars="0" w:firstLine="0"/>
              <w:jc w:val="center"/>
            </w:pPr>
            <w:r>
              <w:rPr>
                <w:rFonts w:hint="eastAsia"/>
              </w:rPr>
              <w:t>N/A</w:t>
            </w:r>
          </w:p>
        </w:tc>
        <w:tc>
          <w:tcPr>
            <w:tcW w:w="1001" w:type="dxa"/>
            <w:vAlign w:val="center"/>
          </w:tcPr>
          <w:p w14:paraId="6457BAA1" w14:textId="77777777" w:rsidR="00870A08" w:rsidRDefault="003A5418">
            <w:pPr>
              <w:spacing w:line="240" w:lineRule="auto"/>
              <w:ind w:firstLineChars="0" w:firstLine="0"/>
              <w:jc w:val="center"/>
            </w:pPr>
            <w:r>
              <w:rPr>
                <w:rFonts w:hint="eastAsia"/>
              </w:rPr>
              <w:t>102</w:t>
            </w:r>
          </w:p>
        </w:tc>
      </w:tr>
      <w:tr w:rsidR="00870A08" w14:paraId="45A879D7" w14:textId="77777777">
        <w:trPr>
          <w:jc w:val="center"/>
        </w:trPr>
        <w:tc>
          <w:tcPr>
            <w:tcW w:w="1594" w:type="dxa"/>
            <w:vMerge/>
            <w:vAlign w:val="center"/>
          </w:tcPr>
          <w:p w14:paraId="495E3299" w14:textId="77777777" w:rsidR="00870A08" w:rsidRDefault="00870A08">
            <w:pPr>
              <w:ind w:firstLineChars="0" w:firstLine="0"/>
              <w:jc w:val="center"/>
            </w:pPr>
          </w:p>
        </w:tc>
        <w:tc>
          <w:tcPr>
            <w:tcW w:w="1706" w:type="dxa"/>
            <w:vAlign w:val="center"/>
          </w:tcPr>
          <w:p w14:paraId="3DC7FFF5" w14:textId="77777777" w:rsidR="00870A08" w:rsidRDefault="003A5418">
            <w:pPr>
              <w:spacing w:line="240" w:lineRule="auto"/>
              <w:ind w:firstLineChars="0" w:firstLine="0"/>
              <w:jc w:val="center"/>
            </w:pPr>
            <w:r>
              <w:rPr>
                <w:rFonts w:hint="eastAsia"/>
              </w:rPr>
              <w:t>Serial 1/0/0.1</w:t>
            </w:r>
          </w:p>
        </w:tc>
        <w:tc>
          <w:tcPr>
            <w:tcW w:w="1454" w:type="dxa"/>
            <w:vAlign w:val="center"/>
          </w:tcPr>
          <w:p w14:paraId="3CB334D1" w14:textId="77777777" w:rsidR="00870A08" w:rsidRDefault="003A5418">
            <w:pPr>
              <w:spacing w:line="240" w:lineRule="auto"/>
              <w:ind w:firstLineChars="0" w:firstLine="0"/>
              <w:jc w:val="center"/>
            </w:pPr>
            <w:r>
              <w:rPr>
                <w:rFonts w:hint="eastAsia"/>
              </w:rPr>
              <w:t>20.1.1.1</w:t>
            </w:r>
          </w:p>
        </w:tc>
        <w:tc>
          <w:tcPr>
            <w:tcW w:w="1842" w:type="dxa"/>
            <w:vAlign w:val="center"/>
          </w:tcPr>
          <w:p w14:paraId="41FE1576" w14:textId="77777777" w:rsidR="00870A08" w:rsidRDefault="003A5418">
            <w:pPr>
              <w:spacing w:line="240" w:lineRule="auto"/>
              <w:ind w:firstLineChars="0" w:firstLine="0"/>
              <w:jc w:val="center"/>
            </w:pPr>
            <w:r>
              <w:rPr>
                <w:rFonts w:hint="eastAsia"/>
              </w:rPr>
              <w:t>255.255.255.0</w:t>
            </w:r>
          </w:p>
        </w:tc>
        <w:tc>
          <w:tcPr>
            <w:tcW w:w="1126" w:type="dxa"/>
            <w:vAlign w:val="center"/>
          </w:tcPr>
          <w:p w14:paraId="4B8A1A0C" w14:textId="77777777" w:rsidR="00870A08" w:rsidRDefault="003A5418">
            <w:pPr>
              <w:spacing w:line="240" w:lineRule="auto"/>
              <w:ind w:firstLineChars="0" w:firstLine="0"/>
              <w:jc w:val="center"/>
            </w:pPr>
            <w:r>
              <w:rPr>
                <w:rFonts w:hint="eastAsia"/>
              </w:rPr>
              <w:t>N/A</w:t>
            </w:r>
          </w:p>
        </w:tc>
        <w:tc>
          <w:tcPr>
            <w:tcW w:w="1001" w:type="dxa"/>
            <w:vAlign w:val="center"/>
          </w:tcPr>
          <w:p w14:paraId="0C161175" w14:textId="77777777" w:rsidR="00870A08" w:rsidRDefault="003A5418">
            <w:pPr>
              <w:spacing w:line="240" w:lineRule="auto"/>
              <w:ind w:firstLineChars="0" w:firstLine="0"/>
              <w:jc w:val="center"/>
            </w:pPr>
            <w:r>
              <w:rPr>
                <w:rFonts w:hint="eastAsia"/>
              </w:rPr>
              <w:t>103</w:t>
            </w:r>
          </w:p>
        </w:tc>
      </w:tr>
      <w:tr w:rsidR="00870A08" w14:paraId="6C664FC1" w14:textId="77777777">
        <w:trPr>
          <w:jc w:val="center"/>
        </w:trPr>
        <w:tc>
          <w:tcPr>
            <w:tcW w:w="1594" w:type="dxa"/>
            <w:vAlign w:val="center"/>
          </w:tcPr>
          <w:p w14:paraId="6B56F9C1" w14:textId="77777777" w:rsidR="00870A08" w:rsidRDefault="003A5418">
            <w:pPr>
              <w:spacing w:line="240" w:lineRule="auto"/>
              <w:ind w:firstLineChars="0" w:firstLine="0"/>
              <w:jc w:val="center"/>
            </w:pPr>
            <w:r>
              <w:rPr>
                <w:rFonts w:hint="eastAsia"/>
              </w:rPr>
              <w:t>R2(AR1220)</w:t>
            </w:r>
          </w:p>
        </w:tc>
        <w:tc>
          <w:tcPr>
            <w:tcW w:w="1706" w:type="dxa"/>
            <w:vAlign w:val="center"/>
          </w:tcPr>
          <w:p w14:paraId="02B85A5A" w14:textId="77777777" w:rsidR="00870A08" w:rsidRDefault="003A5418">
            <w:pPr>
              <w:spacing w:line="240" w:lineRule="auto"/>
              <w:ind w:firstLineChars="0" w:firstLine="0"/>
              <w:jc w:val="center"/>
            </w:pPr>
            <w:r>
              <w:rPr>
                <w:rFonts w:hint="eastAsia"/>
              </w:rPr>
              <w:t>Serial 1/0/0</w:t>
            </w:r>
          </w:p>
        </w:tc>
        <w:tc>
          <w:tcPr>
            <w:tcW w:w="1454" w:type="dxa"/>
            <w:vAlign w:val="center"/>
          </w:tcPr>
          <w:p w14:paraId="756EDE46" w14:textId="77777777" w:rsidR="00870A08" w:rsidRDefault="003A5418">
            <w:pPr>
              <w:spacing w:line="240" w:lineRule="auto"/>
              <w:ind w:firstLineChars="0" w:firstLine="0"/>
              <w:jc w:val="center"/>
            </w:pPr>
            <w:r>
              <w:rPr>
                <w:rFonts w:hint="eastAsia"/>
              </w:rPr>
              <w:t>10.1.1.2</w:t>
            </w:r>
          </w:p>
        </w:tc>
        <w:tc>
          <w:tcPr>
            <w:tcW w:w="1842" w:type="dxa"/>
            <w:vAlign w:val="center"/>
          </w:tcPr>
          <w:p w14:paraId="39520A62" w14:textId="77777777" w:rsidR="00870A08" w:rsidRDefault="003A5418">
            <w:pPr>
              <w:spacing w:line="240" w:lineRule="auto"/>
              <w:ind w:firstLineChars="0" w:firstLine="0"/>
              <w:jc w:val="center"/>
            </w:pPr>
            <w:r>
              <w:rPr>
                <w:rFonts w:hint="eastAsia"/>
              </w:rPr>
              <w:t>255.255.255.0</w:t>
            </w:r>
          </w:p>
        </w:tc>
        <w:tc>
          <w:tcPr>
            <w:tcW w:w="1126" w:type="dxa"/>
            <w:vAlign w:val="center"/>
          </w:tcPr>
          <w:p w14:paraId="1B653230" w14:textId="77777777" w:rsidR="00870A08" w:rsidRDefault="003A5418">
            <w:pPr>
              <w:spacing w:line="240" w:lineRule="auto"/>
              <w:ind w:firstLineChars="0" w:firstLine="0"/>
              <w:jc w:val="center"/>
            </w:pPr>
            <w:r>
              <w:rPr>
                <w:rFonts w:hint="eastAsia"/>
              </w:rPr>
              <w:t>N/A</w:t>
            </w:r>
          </w:p>
        </w:tc>
        <w:tc>
          <w:tcPr>
            <w:tcW w:w="1001" w:type="dxa"/>
            <w:vAlign w:val="center"/>
          </w:tcPr>
          <w:p w14:paraId="14431416" w14:textId="77777777" w:rsidR="00870A08" w:rsidRDefault="003A5418">
            <w:pPr>
              <w:spacing w:line="240" w:lineRule="auto"/>
              <w:ind w:firstLineChars="0" w:firstLine="0"/>
              <w:jc w:val="center"/>
            </w:pPr>
            <w:r>
              <w:rPr>
                <w:rFonts w:hint="eastAsia"/>
              </w:rPr>
              <w:t>201</w:t>
            </w:r>
          </w:p>
        </w:tc>
      </w:tr>
      <w:tr w:rsidR="00870A08" w14:paraId="67FD0B73" w14:textId="77777777">
        <w:trPr>
          <w:jc w:val="center"/>
        </w:trPr>
        <w:tc>
          <w:tcPr>
            <w:tcW w:w="1594" w:type="dxa"/>
            <w:vAlign w:val="center"/>
          </w:tcPr>
          <w:p w14:paraId="2C0E8F0F" w14:textId="77777777" w:rsidR="00870A08" w:rsidRDefault="003A5418">
            <w:pPr>
              <w:spacing w:line="240" w:lineRule="auto"/>
              <w:ind w:firstLineChars="0" w:firstLine="0"/>
              <w:jc w:val="center"/>
            </w:pPr>
            <w:r>
              <w:rPr>
                <w:rFonts w:hint="eastAsia"/>
              </w:rPr>
              <w:t>R3(AR1220)</w:t>
            </w:r>
          </w:p>
        </w:tc>
        <w:tc>
          <w:tcPr>
            <w:tcW w:w="1706" w:type="dxa"/>
            <w:vAlign w:val="center"/>
          </w:tcPr>
          <w:p w14:paraId="4592F450" w14:textId="77777777" w:rsidR="00870A08" w:rsidRDefault="003A5418">
            <w:pPr>
              <w:spacing w:line="240" w:lineRule="auto"/>
              <w:ind w:firstLineChars="0" w:firstLine="0"/>
              <w:jc w:val="center"/>
            </w:pPr>
            <w:r>
              <w:rPr>
                <w:rFonts w:hint="eastAsia"/>
              </w:rPr>
              <w:t>Serial 1/0/0</w:t>
            </w:r>
          </w:p>
        </w:tc>
        <w:tc>
          <w:tcPr>
            <w:tcW w:w="1454" w:type="dxa"/>
            <w:vAlign w:val="center"/>
          </w:tcPr>
          <w:p w14:paraId="31B36DF1" w14:textId="77777777" w:rsidR="00870A08" w:rsidRDefault="003A5418">
            <w:pPr>
              <w:spacing w:line="240" w:lineRule="auto"/>
              <w:ind w:firstLineChars="0" w:firstLine="0"/>
              <w:jc w:val="center"/>
            </w:pPr>
            <w:r>
              <w:rPr>
                <w:rFonts w:hint="eastAsia"/>
              </w:rPr>
              <w:t>20.1.1.3</w:t>
            </w:r>
          </w:p>
        </w:tc>
        <w:tc>
          <w:tcPr>
            <w:tcW w:w="1842" w:type="dxa"/>
            <w:vAlign w:val="center"/>
          </w:tcPr>
          <w:p w14:paraId="4B8D77F6" w14:textId="77777777" w:rsidR="00870A08" w:rsidRDefault="003A5418">
            <w:pPr>
              <w:spacing w:line="240" w:lineRule="auto"/>
              <w:ind w:firstLineChars="0" w:firstLine="0"/>
              <w:jc w:val="center"/>
            </w:pPr>
            <w:r>
              <w:rPr>
                <w:rFonts w:hint="eastAsia"/>
              </w:rPr>
              <w:t>255.255.255.0</w:t>
            </w:r>
          </w:p>
        </w:tc>
        <w:tc>
          <w:tcPr>
            <w:tcW w:w="1126" w:type="dxa"/>
            <w:vAlign w:val="center"/>
          </w:tcPr>
          <w:p w14:paraId="0D40082A" w14:textId="77777777" w:rsidR="00870A08" w:rsidRDefault="003A5418">
            <w:pPr>
              <w:spacing w:line="240" w:lineRule="auto"/>
              <w:ind w:firstLineChars="0" w:firstLine="0"/>
              <w:jc w:val="center"/>
            </w:pPr>
            <w:r>
              <w:rPr>
                <w:rFonts w:hint="eastAsia"/>
              </w:rPr>
              <w:t>N/A</w:t>
            </w:r>
          </w:p>
        </w:tc>
        <w:tc>
          <w:tcPr>
            <w:tcW w:w="1001" w:type="dxa"/>
            <w:vAlign w:val="center"/>
          </w:tcPr>
          <w:p w14:paraId="6C85E708" w14:textId="77777777" w:rsidR="00870A08" w:rsidRDefault="003A5418">
            <w:pPr>
              <w:spacing w:line="240" w:lineRule="auto"/>
              <w:ind w:firstLineChars="0" w:firstLine="0"/>
              <w:jc w:val="center"/>
            </w:pPr>
            <w:r>
              <w:rPr>
                <w:rFonts w:hint="eastAsia"/>
              </w:rPr>
              <w:t>301</w:t>
            </w:r>
          </w:p>
        </w:tc>
      </w:tr>
    </w:tbl>
    <w:p w14:paraId="71AD2A31" w14:textId="77777777" w:rsidR="00870A08" w:rsidRDefault="003A5418">
      <w:pPr>
        <w:pStyle w:val="10"/>
      </w:pPr>
      <w:r>
        <w:rPr>
          <w:rFonts w:hint="eastAsia"/>
        </w:rPr>
        <w:lastRenderedPageBreak/>
        <w:t>实验步骤</w:t>
      </w:r>
    </w:p>
    <w:p w14:paraId="1B389DD4" w14:textId="77777777" w:rsidR="00870A08" w:rsidRDefault="003A5418">
      <w:pPr>
        <w:pStyle w:val="2"/>
        <w:numPr>
          <w:ilvl w:val="0"/>
          <w:numId w:val="55"/>
        </w:numPr>
      </w:pPr>
      <w:r>
        <w:rPr>
          <w:rFonts w:hint="eastAsia"/>
        </w:rPr>
        <w:t>基本配置</w:t>
      </w:r>
    </w:p>
    <w:p w14:paraId="660B8396" w14:textId="77777777" w:rsidR="00870A08" w:rsidRDefault="003A5418">
      <w:pPr>
        <w:pStyle w:val="12"/>
        <w:ind w:firstLineChars="202" w:firstLine="424"/>
        <w:jc w:val="left"/>
      </w:pPr>
      <w:r>
        <w:rPr>
          <w:rFonts w:hint="eastAsia"/>
        </w:rPr>
        <w:t>根据实验编址表进行相应的基本</w:t>
      </w:r>
      <w:r>
        <w:rPr>
          <w:rFonts w:hint="eastAsia"/>
        </w:rPr>
        <w:t>IP</w:t>
      </w:r>
      <w:r>
        <w:rPr>
          <w:rFonts w:hint="eastAsia"/>
        </w:rPr>
        <w:t>地址配置。</w:t>
      </w:r>
    </w:p>
    <w:p w14:paraId="62C40CD3" w14:textId="77777777" w:rsidR="00870A08" w:rsidRDefault="003A5418">
      <w:pPr>
        <w:ind w:firstLine="420"/>
      </w:pPr>
      <w:proofErr w:type="gramStart"/>
      <w:r>
        <w:rPr>
          <w:rFonts w:hint="eastAsia"/>
        </w:rPr>
        <w:t>在帧中继</w:t>
      </w:r>
      <w:proofErr w:type="gramEnd"/>
      <w:r>
        <w:rPr>
          <w:rFonts w:hint="eastAsia"/>
        </w:rPr>
        <w:t>交换机上配置两条</w:t>
      </w:r>
      <w:r>
        <w:rPr>
          <w:rFonts w:hint="eastAsia"/>
        </w:rPr>
        <w:t>PVC</w:t>
      </w:r>
      <w:r>
        <w:rPr>
          <w:rFonts w:hint="eastAsia"/>
        </w:rPr>
        <w:t>，</w:t>
      </w:r>
      <w:r>
        <w:rPr>
          <w:rFonts w:hint="eastAsia"/>
        </w:rPr>
        <w:t>R1</w:t>
      </w:r>
      <w:r>
        <w:rPr>
          <w:rFonts w:hint="eastAsia"/>
        </w:rPr>
        <w:t>和</w:t>
      </w:r>
      <w:r>
        <w:rPr>
          <w:rFonts w:hint="eastAsia"/>
        </w:rPr>
        <w:t>R2</w:t>
      </w:r>
      <w:proofErr w:type="gramStart"/>
      <w:r>
        <w:rPr>
          <w:rFonts w:hint="eastAsia"/>
        </w:rPr>
        <w:t>一</w:t>
      </w:r>
      <w:proofErr w:type="gramEnd"/>
      <w:r>
        <w:rPr>
          <w:rFonts w:hint="eastAsia"/>
        </w:rPr>
        <w:t>条，</w:t>
      </w:r>
      <w:r>
        <w:rPr>
          <w:rFonts w:hint="eastAsia"/>
        </w:rPr>
        <w:t>R1</w:t>
      </w:r>
      <w:r>
        <w:rPr>
          <w:rFonts w:hint="eastAsia"/>
        </w:rPr>
        <w:t>和</w:t>
      </w:r>
      <w:r>
        <w:rPr>
          <w:rFonts w:hint="eastAsia"/>
        </w:rPr>
        <w:t>R3</w:t>
      </w:r>
      <w:proofErr w:type="gramStart"/>
      <w:r>
        <w:rPr>
          <w:rFonts w:hint="eastAsia"/>
        </w:rPr>
        <w:t>一</w:t>
      </w:r>
      <w:proofErr w:type="gramEnd"/>
      <w:r>
        <w:rPr>
          <w:rFonts w:hint="eastAsia"/>
        </w:rPr>
        <w:t>条。</w:t>
      </w:r>
    </w:p>
    <w:p w14:paraId="162CD3BF" w14:textId="77777777" w:rsidR="00870A08" w:rsidRDefault="003A5418">
      <w:pPr>
        <w:pStyle w:val="aff6"/>
        <w:jc w:val="center"/>
      </w:pPr>
      <w:r>
        <w:rPr>
          <w:noProof/>
          <w:lang w:val="en-GB"/>
        </w:rPr>
        <w:drawing>
          <wp:inline distT="0" distB="0" distL="0" distR="0" wp14:anchorId="7B3F2172" wp14:editId="3FF303EE">
            <wp:extent cx="5274310" cy="3449955"/>
            <wp:effectExtent l="19050" t="0" r="2540" b="0"/>
            <wp:docPr id="5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3"/>
                    <pic:cNvPicPr>
                      <a:picLocks noChangeAspect="1"/>
                    </pic:cNvPicPr>
                  </pic:nvPicPr>
                  <pic:blipFill>
                    <a:blip r:embed="rId247" cstate="print">
                      <a:grayscl/>
                    </a:blip>
                    <a:stretch>
                      <a:fillRect/>
                    </a:stretch>
                  </pic:blipFill>
                  <pic:spPr>
                    <a:xfrm>
                      <a:off x="0" y="0"/>
                      <a:ext cx="5274310" cy="3450278"/>
                    </a:xfrm>
                    <a:prstGeom prst="rect">
                      <a:avLst/>
                    </a:prstGeom>
                  </pic:spPr>
                </pic:pic>
              </a:graphicData>
            </a:graphic>
          </wp:inline>
        </w:drawing>
      </w:r>
    </w:p>
    <w:p w14:paraId="50C3F8BD" w14:textId="77777777" w:rsidR="00870A08" w:rsidRDefault="003A5418">
      <w:pPr>
        <w:pStyle w:val="aff6"/>
        <w:jc w:val="center"/>
      </w:pPr>
      <w:r>
        <w:rPr>
          <w:rFonts w:hint="eastAsia"/>
        </w:rPr>
        <w:t>图</w:t>
      </w:r>
      <w:r>
        <w:rPr>
          <w:rFonts w:hint="eastAsia"/>
        </w:rPr>
        <w:t xml:space="preserve">11-7 </w:t>
      </w:r>
    </w:p>
    <w:p w14:paraId="092A46E7" w14:textId="77777777" w:rsidR="00870A08" w:rsidRDefault="00870A08">
      <w:pPr>
        <w:ind w:firstLine="420"/>
      </w:pPr>
    </w:p>
    <w:p w14:paraId="35EEB009" w14:textId="77777777" w:rsidR="00870A08" w:rsidRDefault="003A5418">
      <w:pPr>
        <w:ind w:firstLine="420"/>
      </w:pPr>
      <w:r>
        <w:rPr>
          <w:rFonts w:hint="eastAsia"/>
        </w:rPr>
        <w:t>如上图所示，</w:t>
      </w:r>
      <w:proofErr w:type="gramStart"/>
      <w:r>
        <w:rPr>
          <w:rFonts w:hint="eastAsia"/>
        </w:rPr>
        <w:t>在帧中继</w:t>
      </w:r>
      <w:proofErr w:type="gramEnd"/>
      <w:r>
        <w:rPr>
          <w:rFonts w:hint="eastAsia"/>
        </w:rPr>
        <w:t>交换机上建立一条</w:t>
      </w:r>
      <w:r>
        <w:rPr>
          <w:rFonts w:hint="eastAsia"/>
        </w:rPr>
        <w:t>PVC</w:t>
      </w:r>
      <w:r>
        <w:rPr>
          <w:rFonts w:hint="eastAsia"/>
        </w:rPr>
        <w:t>，这条</w:t>
      </w:r>
      <w:r>
        <w:rPr>
          <w:rFonts w:hint="eastAsia"/>
        </w:rPr>
        <w:t>PVC</w:t>
      </w:r>
      <w:r>
        <w:rPr>
          <w:rFonts w:hint="eastAsia"/>
        </w:rPr>
        <w:t>在</w:t>
      </w:r>
      <w:r>
        <w:rPr>
          <w:rFonts w:hint="eastAsia"/>
        </w:rPr>
        <w:t>S 0/0/1</w:t>
      </w:r>
      <w:r>
        <w:rPr>
          <w:rFonts w:hint="eastAsia"/>
        </w:rPr>
        <w:t>接口上分配</w:t>
      </w:r>
      <w:r>
        <w:rPr>
          <w:rFonts w:hint="eastAsia"/>
        </w:rPr>
        <w:t>DLCI</w:t>
      </w:r>
      <w:r>
        <w:rPr>
          <w:rFonts w:hint="eastAsia"/>
        </w:rPr>
        <w:t>为</w:t>
      </w:r>
      <w:r>
        <w:rPr>
          <w:rFonts w:hint="eastAsia"/>
        </w:rPr>
        <w:t>102</w:t>
      </w:r>
      <w:r>
        <w:rPr>
          <w:rFonts w:hint="eastAsia"/>
        </w:rPr>
        <w:t>，在</w:t>
      </w:r>
      <w:r>
        <w:rPr>
          <w:rFonts w:hint="eastAsia"/>
        </w:rPr>
        <w:t>S 0/0/2</w:t>
      </w:r>
      <w:r>
        <w:rPr>
          <w:rFonts w:hint="eastAsia"/>
        </w:rPr>
        <w:t>接口分配</w:t>
      </w:r>
      <w:r>
        <w:rPr>
          <w:rFonts w:hint="eastAsia"/>
        </w:rPr>
        <w:t>DLCI 201</w:t>
      </w:r>
      <w:r>
        <w:rPr>
          <w:rFonts w:hint="eastAsia"/>
        </w:rPr>
        <w:t>，二者同属于一条</w:t>
      </w:r>
      <w:r>
        <w:rPr>
          <w:rFonts w:hint="eastAsia"/>
        </w:rPr>
        <w:t>PVC</w:t>
      </w:r>
      <w:r>
        <w:rPr>
          <w:rFonts w:hint="eastAsia"/>
        </w:rPr>
        <w:t>。</w:t>
      </w:r>
    </w:p>
    <w:p w14:paraId="20E411E1" w14:textId="77777777" w:rsidR="00870A08" w:rsidRDefault="003A5418">
      <w:pPr>
        <w:pStyle w:val="aff6"/>
        <w:jc w:val="center"/>
      </w:pPr>
      <w:r>
        <w:rPr>
          <w:noProof/>
          <w:lang w:val="en-GB"/>
        </w:rPr>
        <w:lastRenderedPageBreak/>
        <w:drawing>
          <wp:inline distT="0" distB="0" distL="0" distR="0" wp14:anchorId="68EAA27E" wp14:editId="0C689E3C">
            <wp:extent cx="5274310" cy="3449955"/>
            <wp:effectExtent l="19050" t="0" r="2540" b="0"/>
            <wp:docPr id="5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4"/>
                    <pic:cNvPicPr>
                      <a:picLocks noChangeAspect="1"/>
                    </pic:cNvPicPr>
                  </pic:nvPicPr>
                  <pic:blipFill>
                    <a:blip r:embed="rId248" cstate="print">
                      <a:grayscl/>
                    </a:blip>
                    <a:stretch>
                      <a:fillRect/>
                    </a:stretch>
                  </pic:blipFill>
                  <pic:spPr>
                    <a:xfrm>
                      <a:off x="0" y="0"/>
                      <a:ext cx="5274310" cy="3450278"/>
                    </a:xfrm>
                    <a:prstGeom prst="rect">
                      <a:avLst/>
                    </a:prstGeom>
                  </pic:spPr>
                </pic:pic>
              </a:graphicData>
            </a:graphic>
          </wp:inline>
        </w:drawing>
      </w:r>
    </w:p>
    <w:p w14:paraId="688E9896" w14:textId="77777777" w:rsidR="00870A08" w:rsidRDefault="003A5418">
      <w:pPr>
        <w:pStyle w:val="aff6"/>
        <w:jc w:val="center"/>
      </w:pPr>
      <w:r>
        <w:rPr>
          <w:rFonts w:hint="eastAsia"/>
        </w:rPr>
        <w:t>图</w:t>
      </w:r>
      <w:r>
        <w:rPr>
          <w:rFonts w:hint="eastAsia"/>
        </w:rPr>
        <w:t>11-8</w:t>
      </w:r>
    </w:p>
    <w:p w14:paraId="4180A702" w14:textId="77777777" w:rsidR="00870A08" w:rsidRDefault="00870A08">
      <w:pPr>
        <w:ind w:firstLine="420"/>
      </w:pPr>
    </w:p>
    <w:p w14:paraId="7F93BC82" w14:textId="77777777" w:rsidR="00870A08" w:rsidRDefault="003A5418">
      <w:pPr>
        <w:ind w:firstLine="420"/>
      </w:pPr>
      <w:r>
        <w:rPr>
          <w:rFonts w:hint="eastAsia"/>
        </w:rPr>
        <w:t>如上图所示，</w:t>
      </w:r>
      <w:proofErr w:type="gramStart"/>
      <w:r>
        <w:rPr>
          <w:rFonts w:hint="eastAsia"/>
        </w:rPr>
        <w:t>在帧中继</w:t>
      </w:r>
      <w:proofErr w:type="gramEnd"/>
      <w:r>
        <w:rPr>
          <w:rFonts w:hint="eastAsia"/>
        </w:rPr>
        <w:t>交换机上建立另一条</w:t>
      </w:r>
      <w:r>
        <w:rPr>
          <w:rFonts w:hint="eastAsia"/>
        </w:rPr>
        <w:t>PVC</w:t>
      </w:r>
      <w:r>
        <w:rPr>
          <w:rFonts w:hint="eastAsia"/>
        </w:rPr>
        <w:t>，这条</w:t>
      </w:r>
      <w:r>
        <w:rPr>
          <w:rFonts w:hint="eastAsia"/>
        </w:rPr>
        <w:t>PVC</w:t>
      </w:r>
      <w:r>
        <w:rPr>
          <w:rFonts w:hint="eastAsia"/>
        </w:rPr>
        <w:t>在</w:t>
      </w:r>
      <w:r>
        <w:rPr>
          <w:rFonts w:hint="eastAsia"/>
        </w:rPr>
        <w:t>S 0/0/1</w:t>
      </w:r>
      <w:r>
        <w:rPr>
          <w:rFonts w:hint="eastAsia"/>
        </w:rPr>
        <w:t>接口上分配</w:t>
      </w:r>
      <w:r>
        <w:rPr>
          <w:rFonts w:hint="eastAsia"/>
        </w:rPr>
        <w:t>DLCI</w:t>
      </w:r>
      <w:r>
        <w:rPr>
          <w:rFonts w:hint="eastAsia"/>
        </w:rPr>
        <w:t>为</w:t>
      </w:r>
      <w:r>
        <w:rPr>
          <w:rFonts w:hint="eastAsia"/>
        </w:rPr>
        <w:t>103</w:t>
      </w:r>
      <w:r>
        <w:rPr>
          <w:rFonts w:hint="eastAsia"/>
        </w:rPr>
        <w:t>，在</w:t>
      </w:r>
      <w:r>
        <w:rPr>
          <w:rFonts w:hint="eastAsia"/>
        </w:rPr>
        <w:t>S 0/0/3</w:t>
      </w:r>
      <w:r>
        <w:rPr>
          <w:rFonts w:hint="eastAsia"/>
        </w:rPr>
        <w:t>接口分配</w:t>
      </w:r>
      <w:r>
        <w:rPr>
          <w:rFonts w:hint="eastAsia"/>
        </w:rPr>
        <w:t>DLCI 301</w:t>
      </w:r>
      <w:r>
        <w:rPr>
          <w:rFonts w:hint="eastAsia"/>
        </w:rPr>
        <w:t>，二者同属于另一条</w:t>
      </w:r>
      <w:r>
        <w:rPr>
          <w:rFonts w:hint="eastAsia"/>
        </w:rPr>
        <w:t>PVC</w:t>
      </w:r>
      <w:r>
        <w:rPr>
          <w:rFonts w:hint="eastAsia"/>
        </w:rPr>
        <w:t>。</w:t>
      </w:r>
    </w:p>
    <w:p w14:paraId="61B3BDB0" w14:textId="77777777" w:rsidR="00870A08" w:rsidRDefault="003A5418">
      <w:pPr>
        <w:pStyle w:val="2"/>
        <w:rPr>
          <w:rFonts w:ascii="微软雅黑" w:hAnsi="微软雅黑"/>
        </w:rPr>
      </w:pPr>
      <w:r>
        <w:rPr>
          <w:rFonts w:ascii="微软雅黑" w:hAnsi="微软雅黑" w:hint="eastAsia"/>
        </w:rPr>
        <w:t>静态与动态映射的配置</w:t>
      </w:r>
    </w:p>
    <w:p w14:paraId="4780E985" w14:textId="77777777" w:rsidR="00870A08" w:rsidRDefault="003A5418">
      <w:pPr>
        <w:ind w:firstLine="420"/>
      </w:pPr>
      <w:proofErr w:type="gramStart"/>
      <w:r>
        <w:rPr>
          <w:rFonts w:hint="eastAsia"/>
        </w:rPr>
        <w:t>帧</w:t>
      </w:r>
      <w:proofErr w:type="gramEnd"/>
      <w:r>
        <w:rPr>
          <w:rFonts w:hint="eastAsia"/>
        </w:rPr>
        <w:t>中继接口在转发数据包时必须查找</w:t>
      </w:r>
      <w:proofErr w:type="gramStart"/>
      <w:r>
        <w:rPr>
          <w:rFonts w:hint="eastAsia"/>
        </w:rPr>
        <w:t>帧</w:t>
      </w:r>
      <w:proofErr w:type="gramEnd"/>
      <w:r>
        <w:rPr>
          <w:rFonts w:hint="eastAsia"/>
        </w:rPr>
        <w:t>中继地址映射表来确定下一跳的</w:t>
      </w:r>
      <w:r>
        <w:rPr>
          <w:rFonts w:hint="eastAsia"/>
        </w:rPr>
        <w:t>DLCI</w:t>
      </w:r>
      <w:r>
        <w:rPr>
          <w:rFonts w:hint="eastAsia"/>
        </w:rPr>
        <w:t>。地址映射表中存放对端</w:t>
      </w:r>
      <w:r>
        <w:rPr>
          <w:rFonts w:hint="eastAsia"/>
        </w:rPr>
        <w:t>IP</w:t>
      </w:r>
      <w:r>
        <w:rPr>
          <w:rFonts w:hint="eastAsia"/>
        </w:rPr>
        <w:t>地址和下一跳的</w:t>
      </w:r>
      <w:proofErr w:type="gramStart"/>
      <w:r>
        <w:rPr>
          <w:rFonts w:hint="eastAsia"/>
        </w:rPr>
        <w:t>的</w:t>
      </w:r>
      <w:proofErr w:type="gramEnd"/>
      <w:r>
        <w:rPr>
          <w:rFonts w:hint="eastAsia"/>
        </w:rPr>
        <w:t>DLCI</w:t>
      </w:r>
      <w:r>
        <w:rPr>
          <w:rFonts w:hint="eastAsia"/>
        </w:rPr>
        <w:t>的映射关系。只有找到相应的映射表项，才能完成二层</w:t>
      </w:r>
      <w:proofErr w:type="gramStart"/>
      <w:r>
        <w:rPr>
          <w:rFonts w:hint="eastAsia"/>
        </w:rPr>
        <w:t>帧</w:t>
      </w:r>
      <w:proofErr w:type="gramEnd"/>
      <w:r>
        <w:rPr>
          <w:rFonts w:hint="eastAsia"/>
        </w:rPr>
        <w:t>中继报头的封装，这个机制类似于以太网中的</w:t>
      </w:r>
      <w:r>
        <w:rPr>
          <w:rFonts w:hint="eastAsia"/>
        </w:rPr>
        <w:t>ARP</w:t>
      </w:r>
      <w:r>
        <w:rPr>
          <w:rFonts w:hint="eastAsia"/>
        </w:rPr>
        <w:t>机制。该地址映射表可以手动配置（静态），也可以使用</w:t>
      </w:r>
      <w:r>
        <w:rPr>
          <w:rFonts w:hint="eastAsia"/>
        </w:rPr>
        <w:t>Inverse ARP</w:t>
      </w:r>
      <w:r>
        <w:rPr>
          <w:rFonts w:hint="eastAsia"/>
        </w:rPr>
        <w:t>协议来自动建立（动态）。</w:t>
      </w:r>
    </w:p>
    <w:p w14:paraId="378B7254" w14:textId="77777777" w:rsidR="00870A08" w:rsidRDefault="003A5418">
      <w:pPr>
        <w:ind w:leftChars="50" w:left="105" w:firstLineChars="150" w:firstLine="315"/>
      </w:pPr>
      <w:r>
        <w:rPr>
          <w:rFonts w:hint="eastAsia"/>
        </w:rPr>
        <w:t>公司</w:t>
      </w:r>
      <w:r>
        <w:rPr>
          <w:rFonts w:hint="eastAsia"/>
        </w:rPr>
        <w:t>A</w:t>
      </w:r>
      <w:r>
        <w:rPr>
          <w:rFonts w:hint="eastAsia"/>
        </w:rPr>
        <w:t>总部使用动态映射，在</w:t>
      </w:r>
      <w:r>
        <w:rPr>
          <w:rFonts w:hint="eastAsia"/>
        </w:rPr>
        <w:t>R1</w:t>
      </w:r>
      <w:r>
        <w:rPr>
          <w:rFonts w:hint="eastAsia"/>
        </w:rPr>
        <w:t>的</w:t>
      </w:r>
      <w:r>
        <w:rPr>
          <w:rFonts w:hint="eastAsia"/>
        </w:rPr>
        <w:t>S 1/0/0</w:t>
      </w:r>
      <w:r>
        <w:rPr>
          <w:rFonts w:hint="eastAsia"/>
        </w:rPr>
        <w:t>接口配置链路</w:t>
      </w:r>
      <w:proofErr w:type="gramStart"/>
      <w:r>
        <w:rPr>
          <w:rFonts w:hint="eastAsia"/>
        </w:rPr>
        <w:t>层协议</w:t>
      </w:r>
      <w:proofErr w:type="gramEnd"/>
      <w:r>
        <w:rPr>
          <w:rFonts w:hint="eastAsia"/>
        </w:rPr>
        <w:t>为</w:t>
      </w:r>
      <w:r>
        <w:rPr>
          <w:rFonts w:hint="eastAsia"/>
        </w:rPr>
        <w:t>FR</w:t>
      </w:r>
      <w:r>
        <w:rPr>
          <w:rFonts w:hint="eastAsia"/>
        </w:rPr>
        <w:t>，并使用命令</w:t>
      </w:r>
      <w:proofErr w:type="spellStart"/>
      <w:r>
        <w:rPr>
          <w:rFonts w:hint="eastAsia"/>
          <w:b/>
        </w:rPr>
        <w:t>fr</w:t>
      </w:r>
      <w:proofErr w:type="spellEnd"/>
      <w:r>
        <w:rPr>
          <w:rFonts w:hint="eastAsia"/>
          <w:b/>
        </w:rPr>
        <w:t xml:space="preserve"> </w:t>
      </w:r>
      <w:proofErr w:type="spellStart"/>
      <w:r>
        <w:rPr>
          <w:rFonts w:hint="eastAsia"/>
          <w:b/>
        </w:rPr>
        <w:t>inarp</w:t>
      </w:r>
      <w:proofErr w:type="spellEnd"/>
      <w:r>
        <w:rPr>
          <w:rFonts w:hint="eastAsia"/>
        </w:rPr>
        <w:t>允许</w:t>
      </w:r>
      <w:proofErr w:type="gramStart"/>
      <w:r>
        <w:rPr>
          <w:rFonts w:hint="eastAsia"/>
        </w:rPr>
        <w:t>帧</w:t>
      </w:r>
      <w:proofErr w:type="gramEnd"/>
      <w:r>
        <w:rPr>
          <w:rFonts w:hint="eastAsia"/>
        </w:rPr>
        <w:t>中继逆向地址解析功能自动生成地址映射表。</w:t>
      </w:r>
    </w:p>
    <w:p w14:paraId="7BADC047" w14:textId="77777777" w:rsidR="00870A08" w:rsidRDefault="003A5418">
      <w:pPr>
        <w:pStyle w:val="aff6"/>
      </w:pPr>
      <w:r>
        <w:t>[R</w:t>
      </w:r>
      <w:proofErr w:type="gramStart"/>
      <w:r>
        <w:t>1]interface</w:t>
      </w:r>
      <w:proofErr w:type="gramEnd"/>
      <w:r>
        <w:t xml:space="preserve"> Serial 1/0/0</w:t>
      </w:r>
    </w:p>
    <w:p w14:paraId="53B653BC" w14:textId="77777777" w:rsidR="00870A08" w:rsidRDefault="003A5418">
      <w:pPr>
        <w:pStyle w:val="aff6"/>
      </w:pPr>
      <w:r>
        <w:t>[R1-Serial1/0/</w:t>
      </w:r>
      <w:proofErr w:type="gramStart"/>
      <w:r>
        <w:t>0]link</w:t>
      </w:r>
      <w:proofErr w:type="gramEnd"/>
      <w:r>
        <w:t xml:space="preserve">-protocol </w:t>
      </w:r>
      <w:proofErr w:type="spellStart"/>
      <w:r>
        <w:t>fr</w:t>
      </w:r>
      <w:proofErr w:type="spellEnd"/>
    </w:p>
    <w:p w14:paraId="14B73B86" w14:textId="77777777" w:rsidR="00870A08" w:rsidRDefault="003A5418">
      <w:pPr>
        <w:pStyle w:val="aff6"/>
      </w:pPr>
      <w:r>
        <w:t>Warning: The encapsulation protocol of the link will be changed. Continue? [Y/N</w:t>
      </w:r>
      <w:proofErr w:type="gramStart"/>
      <w:r>
        <w:t>]:y</w:t>
      </w:r>
      <w:proofErr w:type="gramEnd"/>
    </w:p>
    <w:p w14:paraId="5473508E" w14:textId="77777777" w:rsidR="00870A08" w:rsidRDefault="003A5418">
      <w:pPr>
        <w:pStyle w:val="aff6"/>
      </w:pPr>
      <w:r>
        <w:t>[R1-Serial1/0/0]</w:t>
      </w:r>
      <w:proofErr w:type="spellStart"/>
      <w:r>
        <w:t>fr</w:t>
      </w:r>
      <w:proofErr w:type="spellEnd"/>
      <w:r>
        <w:t xml:space="preserve"> </w:t>
      </w:r>
      <w:proofErr w:type="spellStart"/>
      <w:r>
        <w:t>inarp</w:t>
      </w:r>
      <w:proofErr w:type="spellEnd"/>
    </w:p>
    <w:p w14:paraId="66E63F5C" w14:textId="77777777" w:rsidR="00870A08" w:rsidRDefault="00870A08">
      <w:pPr>
        <w:pStyle w:val="aff6"/>
      </w:pPr>
    </w:p>
    <w:p w14:paraId="2A199C37" w14:textId="77777777" w:rsidR="00870A08" w:rsidRDefault="003A5418">
      <w:pPr>
        <w:ind w:firstLine="420"/>
      </w:pPr>
      <w:r>
        <w:rPr>
          <w:rFonts w:hint="eastAsia"/>
        </w:rPr>
        <w:t>注意，默认情况下，串行接口使用的链路</w:t>
      </w:r>
      <w:proofErr w:type="gramStart"/>
      <w:r>
        <w:rPr>
          <w:rFonts w:hint="eastAsia"/>
        </w:rPr>
        <w:t>层协议</w:t>
      </w:r>
      <w:proofErr w:type="gramEnd"/>
      <w:r>
        <w:rPr>
          <w:rFonts w:hint="eastAsia"/>
        </w:rPr>
        <w:t>为</w:t>
      </w:r>
      <w:r>
        <w:rPr>
          <w:rFonts w:hint="eastAsia"/>
        </w:rPr>
        <w:t>PPP</w:t>
      </w:r>
      <w:r>
        <w:rPr>
          <w:rFonts w:hint="eastAsia"/>
        </w:rPr>
        <w:t>协议，当试图改变接口默认的封装方式的时候，路由器会弹出一个警告，选择</w:t>
      </w:r>
      <w:r>
        <w:rPr>
          <w:rFonts w:hint="eastAsia"/>
        </w:rPr>
        <w:t>y</w:t>
      </w:r>
      <w:r>
        <w:rPr>
          <w:rFonts w:hint="eastAsia"/>
        </w:rPr>
        <w:t>即可。此外，帧中继接口的逆向地址解析功能默认是开启的，所以</w:t>
      </w:r>
      <w:proofErr w:type="spellStart"/>
      <w:r>
        <w:rPr>
          <w:rFonts w:hint="eastAsia"/>
          <w:b/>
        </w:rPr>
        <w:t>fr</w:t>
      </w:r>
      <w:proofErr w:type="spellEnd"/>
      <w:r>
        <w:rPr>
          <w:rFonts w:hint="eastAsia"/>
          <w:b/>
        </w:rPr>
        <w:t xml:space="preserve"> </w:t>
      </w:r>
      <w:proofErr w:type="spellStart"/>
      <w:r>
        <w:rPr>
          <w:rFonts w:hint="eastAsia"/>
          <w:b/>
        </w:rPr>
        <w:t>inarp</w:t>
      </w:r>
      <w:proofErr w:type="spellEnd"/>
      <w:r>
        <w:rPr>
          <w:rFonts w:hint="eastAsia"/>
        </w:rPr>
        <w:t>命令可以</w:t>
      </w:r>
      <w:proofErr w:type="gramStart"/>
      <w:r>
        <w:rPr>
          <w:rFonts w:hint="eastAsia"/>
        </w:rPr>
        <w:t>不</w:t>
      </w:r>
      <w:proofErr w:type="gramEnd"/>
      <w:r>
        <w:rPr>
          <w:rFonts w:hint="eastAsia"/>
        </w:rPr>
        <w:t>配置。</w:t>
      </w:r>
    </w:p>
    <w:p w14:paraId="338AC41F" w14:textId="77777777" w:rsidR="00870A08" w:rsidRDefault="003A5418">
      <w:pPr>
        <w:ind w:firstLine="420"/>
      </w:pPr>
      <w:r>
        <w:rPr>
          <w:rFonts w:hint="eastAsia"/>
        </w:rPr>
        <w:t>公司</w:t>
      </w:r>
      <w:r>
        <w:rPr>
          <w:rFonts w:hint="eastAsia"/>
        </w:rPr>
        <w:t>A</w:t>
      </w:r>
      <w:r>
        <w:rPr>
          <w:rFonts w:hint="eastAsia"/>
        </w:rPr>
        <w:t>分部由于只需要与总部通信即可，使用静态映射，在</w:t>
      </w:r>
      <w:r>
        <w:rPr>
          <w:rFonts w:hint="eastAsia"/>
        </w:rPr>
        <w:t>R2</w:t>
      </w:r>
      <w:r>
        <w:rPr>
          <w:rFonts w:hint="eastAsia"/>
        </w:rPr>
        <w:t>的</w:t>
      </w:r>
      <w:r>
        <w:rPr>
          <w:rFonts w:hint="eastAsia"/>
        </w:rPr>
        <w:t>S 1/0/0</w:t>
      </w:r>
      <w:r>
        <w:rPr>
          <w:rFonts w:hint="eastAsia"/>
        </w:rPr>
        <w:t>接口下配置链路</w:t>
      </w:r>
      <w:proofErr w:type="gramStart"/>
      <w:r>
        <w:rPr>
          <w:rFonts w:hint="eastAsia"/>
        </w:rPr>
        <w:t>层协议</w:t>
      </w:r>
      <w:proofErr w:type="gramEnd"/>
      <w:r>
        <w:rPr>
          <w:rFonts w:hint="eastAsia"/>
        </w:rPr>
        <w:t>为</w:t>
      </w:r>
      <w:r>
        <w:rPr>
          <w:rFonts w:hint="eastAsia"/>
        </w:rPr>
        <w:t>FR</w:t>
      </w:r>
      <w:r>
        <w:rPr>
          <w:rFonts w:hint="eastAsia"/>
        </w:rPr>
        <w:t>，关闭逆向解析功能，使用命令</w:t>
      </w:r>
      <w:proofErr w:type="spellStart"/>
      <w:r>
        <w:rPr>
          <w:rFonts w:hint="eastAsia"/>
          <w:b/>
        </w:rPr>
        <w:t>fr</w:t>
      </w:r>
      <w:proofErr w:type="spellEnd"/>
      <w:r>
        <w:rPr>
          <w:rFonts w:hint="eastAsia"/>
          <w:b/>
        </w:rPr>
        <w:t xml:space="preserve"> map </w:t>
      </w:r>
      <w:proofErr w:type="spellStart"/>
      <w:r>
        <w:rPr>
          <w:rFonts w:hint="eastAsia"/>
          <w:b/>
        </w:rPr>
        <w:t>ip</w:t>
      </w:r>
      <w:proofErr w:type="spellEnd"/>
      <w:r>
        <w:rPr>
          <w:rFonts w:hint="eastAsia"/>
        </w:rPr>
        <w:t>手工配置与</w:t>
      </w:r>
      <w:r>
        <w:rPr>
          <w:rFonts w:hint="eastAsia"/>
        </w:rPr>
        <w:t>R1</w:t>
      </w:r>
      <w:r>
        <w:rPr>
          <w:rFonts w:hint="eastAsia"/>
        </w:rPr>
        <w:t>的</w:t>
      </w:r>
      <w:r>
        <w:rPr>
          <w:rFonts w:hint="eastAsia"/>
        </w:rPr>
        <w:t>IP</w:t>
      </w:r>
      <w:r>
        <w:rPr>
          <w:rFonts w:hint="eastAsia"/>
        </w:rPr>
        <w:t>地址与</w:t>
      </w:r>
      <w:r>
        <w:rPr>
          <w:rFonts w:hint="eastAsia"/>
        </w:rPr>
        <w:t>DLCI</w:t>
      </w:r>
      <w:r>
        <w:rPr>
          <w:rFonts w:hint="eastAsia"/>
        </w:rPr>
        <w:t>的静态映射。</w:t>
      </w:r>
    </w:p>
    <w:p w14:paraId="6D92A071" w14:textId="77777777" w:rsidR="00870A08" w:rsidRDefault="003A5418">
      <w:pPr>
        <w:pStyle w:val="aff6"/>
      </w:pPr>
      <w:r>
        <w:t>[R</w:t>
      </w:r>
      <w:proofErr w:type="gramStart"/>
      <w:r>
        <w:t>2]interface</w:t>
      </w:r>
      <w:proofErr w:type="gramEnd"/>
      <w:r>
        <w:t xml:space="preserve"> Serial 1/0/0</w:t>
      </w:r>
    </w:p>
    <w:p w14:paraId="2D21FE52" w14:textId="77777777" w:rsidR="00870A08" w:rsidRDefault="003A5418">
      <w:pPr>
        <w:pStyle w:val="aff6"/>
      </w:pPr>
      <w:r>
        <w:t>[R2-Serial1/0/</w:t>
      </w:r>
      <w:proofErr w:type="gramStart"/>
      <w:r>
        <w:t>0]link</w:t>
      </w:r>
      <w:proofErr w:type="gramEnd"/>
      <w:r>
        <w:t xml:space="preserve">-protocol </w:t>
      </w:r>
      <w:proofErr w:type="spellStart"/>
      <w:r>
        <w:t>fr</w:t>
      </w:r>
      <w:proofErr w:type="spellEnd"/>
    </w:p>
    <w:p w14:paraId="0C265F97" w14:textId="77777777" w:rsidR="00870A08" w:rsidRDefault="003A5418">
      <w:pPr>
        <w:pStyle w:val="aff6"/>
      </w:pPr>
      <w:r>
        <w:t>Warning: The encapsulation protocol of the link will be changed. Continue? [Y/N</w:t>
      </w:r>
      <w:proofErr w:type="gramStart"/>
      <w:r>
        <w:t>]:y</w:t>
      </w:r>
      <w:proofErr w:type="gramEnd"/>
    </w:p>
    <w:p w14:paraId="372DE87E" w14:textId="77777777" w:rsidR="00870A08" w:rsidRDefault="003A5418">
      <w:pPr>
        <w:pStyle w:val="aff6"/>
      </w:pPr>
      <w:r>
        <w:t>[R2-Serial1/0/</w:t>
      </w:r>
      <w:proofErr w:type="gramStart"/>
      <w:r>
        <w:t>0]undo</w:t>
      </w:r>
      <w:proofErr w:type="gramEnd"/>
      <w:r>
        <w:t xml:space="preserve"> </w:t>
      </w:r>
      <w:proofErr w:type="spellStart"/>
      <w:r>
        <w:t>fr</w:t>
      </w:r>
      <w:proofErr w:type="spellEnd"/>
      <w:r>
        <w:t xml:space="preserve"> </w:t>
      </w:r>
      <w:proofErr w:type="spellStart"/>
      <w:r>
        <w:t>inarp</w:t>
      </w:r>
      <w:proofErr w:type="spellEnd"/>
    </w:p>
    <w:p w14:paraId="773CEBEF" w14:textId="77777777" w:rsidR="00870A08" w:rsidRDefault="003A5418">
      <w:pPr>
        <w:pStyle w:val="aff6"/>
      </w:pPr>
      <w:r>
        <w:t>[R2-Serial1/0/0]</w:t>
      </w:r>
      <w:proofErr w:type="spellStart"/>
      <w:r>
        <w:t>fr</w:t>
      </w:r>
      <w:proofErr w:type="spellEnd"/>
      <w:r>
        <w:t xml:space="preserve"> map </w:t>
      </w:r>
      <w:proofErr w:type="spellStart"/>
      <w:r>
        <w:t>ip</w:t>
      </w:r>
      <w:proofErr w:type="spellEnd"/>
      <w:r>
        <w:t xml:space="preserve"> 10.1.1.1 201</w:t>
      </w:r>
    </w:p>
    <w:p w14:paraId="77341892" w14:textId="77777777" w:rsidR="00870A08" w:rsidRDefault="00870A08">
      <w:pPr>
        <w:pStyle w:val="aff6"/>
      </w:pPr>
    </w:p>
    <w:p w14:paraId="249F96D8" w14:textId="77777777" w:rsidR="00870A08" w:rsidRDefault="003A5418">
      <w:pPr>
        <w:ind w:firstLine="420"/>
      </w:pPr>
      <w:r>
        <w:rPr>
          <w:rFonts w:hint="eastAsia"/>
        </w:rPr>
        <w:t>将</w:t>
      </w:r>
      <w:r>
        <w:rPr>
          <w:rFonts w:hint="eastAsia"/>
        </w:rPr>
        <w:t>R1</w:t>
      </w:r>
      <w:r>
        <w:rPr>
          <w:rFonts w:hint="eastAsia"/>
        </w:rPr>
        <w:t>的</w:t>
      </w:r>
      <w:r>
        <w:rPr>
          <w:rFonts w:hint="eastAsia"/>
        </w:rPr>
        <w:t>IP</w:t>
      </w:r>
      <w:r>
        <w:rPr>
          <w:rFonts w:hint="eastAsia"/>
        </w:rPr>
        <w:t>地址与</w:t>
      </w:r>
      <w:r>
        <w:rPr>
          <w:rFonts w:hint="eastAsia"/>
        </w:rPr>
        <w:t>R2</w:t>
      </w:r>
      <w:r>
        <w:rPr>
          <w:rFonts w:hint="eastAsia"/>
        </w:rPr>
        <w:t>本端</w:t>
      </w:r>
      <w:r>
        <w:rPr>
          <w:rFonts w:hint="eastAsia"/>
        </w:rPr>
        <w:t>DLCI 201</w:t>
      </w:r>
      <w:r>
        <w:rPr>
          <w:rFonts w:hint="eastAsia"/>
        </w:rPr>
        <w:t>配置为一条静态地址映射，即</w:t>
      </w:r>
      <w:r>
        <w:rPr>
          <w:rFonts w:hint="eastAsia"/>
        </w:rPr>
        <w:t>R2</w:t>
      </w:r>
      <w:r>
        <w:rPr>
          <w:rFonts w:hint="eastAsia"/>
        </w:rPr>
        <w:t>通过下一跳</w:t>
      </w:r>
      <w:r>
        <w:rPr>
          <w:rFonts w:hint="eastAsia"/>
        </w:rPr>
        <w:t>DLCI 201</w:t>
      </w:r>
      <w:r>
        <w:rPr>
          <w:rFonts w:hint="eastAsia"/>
        </w:rPr>
        <w:t>的来访问</w:t>
      </w:r>
      <w:r>
        <w:rPr>
          <w:rFonts w:hint="eastAsia"/>
        </w:rPr>
        <w:t>R1</w:t>
      </w:r>
      <w:r>
        <w:rPr>
          <w:rFonts w:hint="eastAsia"/>
        </w:rPr>
        <w:t>。</w:t>
      </w:r>
    </w:p>
    <w:p w14:paraId="196AB569" w14:textId="77777777" w:rsidR="00870A08" w:rsidRDefault="003A5418">
      <w:pPr>
        <w:ind w:firstLine="420"/>
      </w:pPr>
      <w:r>
        <w:rPr>
          <w:rFonts w:hint="eastAsia"/>
        </w:rPr>
        <w:t>默认情况下，帧中继不支持广播或组播数据的转发。如果</w:t>
      </w:r>
      <w:proofErr w:type="gramStart"/>
      <w:r>
        <w:rPr>
          <w:rFonts w:hint="eastAsia"/>
        </w:rPr>
        <w:t>需要在帧中继</w:t>
      </w:r>
      <w:proofErr w:type="gramEnd"/>
      <w:r>
        <w:rPr>
          <w:rFonts w:hint="eastAsia"/>
        </w:rPr>
        <w:t>上运行一些动态路由协议，比如</w:t>
      </w:r>
      <w:r>
        <w:rPr>
          <w:rFonts w:hint="eastAsia"/>
        </w:rPr>
        <w:t>OSPF</w:t>
      </w:r>
      <w:r>
        <w:rPr>
          <w:rFonts w:hint="eastAsia"/>
        </w:rPr>
        <w:t>协议，需要在静态映射后面添加</w:t>
      </w:r>
      <w:r>
        <w:rPr>
          <w:rFonts w:hint="eastAsia"/>
        </w:rPr>
        <w:t>broadcast</w:t>
      </w:r>
      <w:r>
        <w:rPr>
          <w:rFonts w:hint="eastAsia"/>
        </w:rPr>
        <w:t>参数，从而使</w:t>
      </w:r>
      <w:r>
        <w:rPr>
          <w:rFonts w:hint="eastAsia"/>
        </w:rPr>
        <w:t>PVC</w:t>
      </w:r>
      <w:r>
        <w:rPr>
          <w:rFonts w:hint="eastAsia"/>
        </w:rPr>
        <w:t>能够正常发送来自路由协议的广播或组播流量。</w:t>
      </w:r>
    </w:p>
    <w:p w14:paraId="2DBE47ED" w14:textId="77777777" w:rsidR="00870A08" w:rsidRDefault="003A5418">
      <w:pPr>
        <w:pStyle w:val="aff6"/>
      </w:pPr>
      <w:r>
        <w:t>[R</w:t>
      </w:r>
      <w:proofErr w:type="gramStart"/>
      <w:r>
        <w:t>2]interface</w:t>
      </w:r>
      <w:proofErr w:type="gramEnd"/>
      <w:r>
        <w:t xml:space="preserve"> Serial 1/0/0</w:t>
      </w:r>
    </w:p>
    <w:p w14:paraId="77DA0D36" w14:textId="77777777" w:rsidR="00870A08" w:rsidRDefault="003A5418">
      <w:pPr>
        <w:pStyle w:val="aff6"/>
      </w:pPr>
      <w:r>
        <w:t>[R2-Serial1/0/0]</w:t>
      </w:r>
      <w:proofErr w:type="spellStart"/>
      <w:r>
        <w:t>fr</w:t>
      </w:r>
      <w:proofErr w:type="spellEnd"/>
      <w:r>
        <w:t xml:space="preserve"> map </w:t>
      </w:r>
      <w:proofErr w:type="spellStart"/>
      <w:r>
        <w:t>ip</w:t>
      </w:r>
      <w:proofErr w:type="spellEnd"/>
      <w:r>
        <w:t xml:space="preserve"> 10.1.1.1 201 broadcast</w:t>
      </w:r>
    </w:p>
    <w:p w14:paraId="0339C0B7" w14:textId="77777777" w:rsidR="00870A08" w:rsidRDefault="00870A08">
      <w:pPr>
        <w:ind w:firstLineChars="0" w:firstLine="0"/>
      </w:pPr>
    </w:p>
    <w:p w14:paraId="59A2D5C4" w14:textId="77777777" w:rsidR="00870A08" w:rsidRDefault="003A5418">
      <w:pPr>
        <w:ind w:firstLine="420"/>
      </w:pPr>
      <w:r>
        <w:rPr>
          <w:rFonts w:hint="eastAsia"/>
        </w:rPr>
        <w:t>配置完成后，在</w:t>
      </w:r>
      <w:r>
        <w:rPr>
          <w:rFonts w:hint="eastAsia"/>
        </w:rPr>
        <w:t>R1</w:t>
      </w:r>
      <w:r>
        <w:rPr>
          <w:rFonts w:hint="eastAsia"/>
        </w:rPr>
        <w:t>和</w:t>
      </w:r>
      <w:r>
        <w:rPr>
          <w:rFonts w:hint="eastAsia"/>
        </w:rPr>
        <w:t>R2</w:t>
      </w:r>
      <w:r>
        <w:rPr>
          <w:rFonts w:hint="eastAsia"/>
        </w:rPr>
        <w:t>上使用命令</w:t>
      </w:r>
      <w:r>
        <w:rPr>
          <w:rFonts w:hint="eastAsia"/>
          <w:b/>
        </w:rPr>
        <w:t xml:space="preserve">display </w:t>
      </w:r>
      <w:proofErr w:type="spellStart"/>
      <w:r>
        <w:rPr>
          <w:rFonts w:hint="eastAsia"/>
          <w:b/>
        </w:rPr>
        <w:t>fr</w:t>
      </w:r>
      <w:proofErr w:type="spellEnd"/>
      <w:r>
        <w:rPr>
          <w:rFonts w:hint="eastAsia"/>
          <w:b/>
        </w:rPr>
        <w:t xml:space="preserve"> </w:t>
      </w:r>
      <w:proofErr w:type="spellStart"/>
      <w:r>
        <w:rPr>
          <w:b/>
        </w:rPr>
        <w:t>pvc</w:t>
      </w:r>
      <w:proofErr w:type="spellEnd"/>
      <w:r>
        <w:rPr>
          <w:b/>
        </w:rPr>
        <w:t>-info</w:t>
      </w:r>
      <w:r>
        <w:rPr>
          <w:rFonts w:hint="eastAsia"/>
        </w:rPr>
        <w:t>查看</w:t>
      </w:r>
      <w:r>
        <w:rPr>
          <w:rFonts w:hint="eastAsia"/>
        </w:rPr>
        <w:t>PVC</w:t>
      </w:r>
      <w:r>
        <w:rPr>
          <w:rFonts w:hint="eastAsia"/>
        </w:rPr>
        <w:t>的建立情况。</w:t>
      </w:r>
    </w:p>
    <w:p w14:paraId="56EF9D44" w14:textId="77777777" w:rsidR="00870A08" w:rsidRDefault="003A5418">
      <w:pPr>
        <w:pStyle w:val="aff6"/>
      </w:pPr>
      <w:r>
        <w:t xml:space="preserve">&lt;R1&gt;display </w:t>
      </w:r>
      <w:proofErr w:type="spellStart"/>
      <w:r>
        <w:t>fr</w:t>
      </w:r>
      <w:proofErr w:type="spellEnd"/>
      <w:r>
        <w:t xml:space="preserve"> </w:t>
      </w:r>
      <w:proofErr w:type="spellStart"/>
      <w:r>
        <w:t>pvc</w:t>
      </w:r>
      <w:proofErr w:type="spellEnd"/>
      <w:r>
        <w:t>-info</w:t>
      </w:r>
    </w:p>
    <w:p w14:paraId="41711B1C" w14:textId="77777777" w:rsidR="00870A08" w:rsidRDefault="003A5418">
      <w:pPr>
        <w:pStyle w:val="aff6"/>
      </w:pPr>
      <w:r>
        <w:t xml:space="preserve">PVC statistics for interface Serial1/0/0 (DTE, physical UP) </w:t>
      </w:r>
    </w:p>
    <w:p w14:paraId="2B29E01C" w14:textId="77777777" w:rsidR="00870A08" w:rsidRDefault="003A5418">
      <w:pPr>
        <w:pStyle w:val="aff6"/>
      </w:pPr>
      <w:r>
        <w:t xml:space="preserve">    </w:t>
      </w:r>
      <w:r>
        <w:rPr>
          <w:shd w:val="pct10" w:color="auto" w:fill="FFFFFF"/>
        </w:rPr>
        <w:t>DLCI = 102, USAGE = UNUSED (00000000), Serial1/0/0</w:t>
      </w:r>
    </w:p>
    <w:p w14:paraId="00874AF9" w14:textId="77777777" w:rsidR="00870A08" w:rsidRDefault="003A5418">
      <w:pPr>
        <w:pStyle w:val="aff6"/>
      </w:pPr>
      <w:r>
        <w:t xml:space="preserve">    </w:t>
      </w:r>
      <w:r>
        <w:rPr>
          <w:shd w:val="pct10" w:color="auto" w:fill="FFFFFF"/>
        </w:rPr>
        <w:t>create time = 2013/06/28 07:11:45, status = ACTIVE</w:t>
      </w:r>
    </w:p>
    <w:p w14:paraId="6153D9CB" w14:textId="77777777" w:rsidR="00870A08" w:rsidRDefault="003A5418">
      <w:pPr>
        <w:pStyle w:val="aff6"/>
      </w:pPr>
      <w:r>
        <w:t xml:space="preserve">    </w:t>
      </w:r>
      <w:proofErr w:type="spellStart"/>
      <w:r>
        <w:t>InARP</w:t>
      </w:r>
      <w:proofErr w:type="spellEnd"/>
      <w:r>
        <w:t xml:space="preserve"> = Enable, PVC-GROUP = NONE</w:t>
      </w:r>
    </w:p>
    <w:p w14:paraId="68D72872" w14:textId="77777777" w:rsidR="00870A08" w:rsidRDefault="003A5418">
      <w:pPr>
        <w:pStyle w:val="aff6"/>
      </w:pPr>
      <w:r>
        <w:t xml:space="preserve">    in packets = 0, in bytes = 0</w:t>
      </w:r>
    </w:p>
    <w:p w14:paraId="213791B4" w14:textId="77777777" w:rsidR="00870A08" w:rsidRDefault="003A5418">
      <w:pPr>
        <w:pStyle w:val="aff6"/>
      </w:pPr>
      <w:r>
        <w:lastRenderedPageBreak/>
        <w:t xml:space="preserve">    out packets = 50, out bytes = 1500</w:t>
      </w:r>
    </w:p>
    <w:p w14:paraId="6BDD7CA1" w14:textId="77777777" w:rsidR="00870A08" w:rsidRDefault="003A5418">
      <w:pPr>
        <w:pStyle w:val="aff6"/>
      </w:pPr>
      <w:r>
        <w:t xml:space="preserve"> </w:t>
      </w:r>
    </w:p>
    <w:p w14:paraId="2B032F51" w14:textId="77777777" w:rsidR="00870A08" w:rsidRDefault="003A5418">
      <w:pPr>
        <w:pStyle w:val="aff6"/>
      </w:pPr>
      <w:r>
        <w:t xml:space="preserve">    </w:t>
      </w:r>
      <w:r>
        <w:rPr>
          <w:shd w:val="pct10" w:color="auto" w:fill="FFFFFF"/>
        </w:rPr>
        <w:t>DLCI = 103, USAGE = UNUSED (00000000), Serial1/0/0</w:t>
      </w:r>
    </w:p>
    <w:p w14:paraId="343AEF99" w14:textId="77777777" w:rsidR="00870A08" w:rsidRDefault="003A5418">
      <w:pPr>
        <w:pStyle w:val="aff6"/>
      </w:pPr>
      <w:r>
        <w:t xml:space="preserve">    </w:t>
      </w:r>
      <w:r>
        <w:rPr>
          <w:shd w:val="pct10" w:color="auto" w:fill="FFFFFF"/>
        </w:rPr>
        <w:t>create time = 2013/06/28 07:11:45, status = ACTIVE</w:t>
      </w:r>
    </w:p>
    <w:p w14:paraId="54068AC3" w14:textId="77777777" w:rsidR="00870A08" w:rsidRDefault="003A5418">
      <w:pPr>
        <w:pStyle w:val="aff6"/>
      </w:pPr>
      <w:r>
        <w:t xml:space="preserve">    </w:t>
      </w:r>
      <w:proofErr w:type="spellStart"/>
      <w:r>
        <w:t>InARP</w:t>
      </w:r>
      <w:proofErr w:type="spellEnd"/>
      <w:r>
        <w:t xml:space="preserve"> = Enable, PVC-GROUP = NONE</w:t>
      </w:r>
    </w:p>
    <w:p w14:paraId="1A062DF0" w14:textId="77777777" w:rsidR="00870A08" w:rsidRDefault="003A5418">
      <w:pPr>
        <w:pStyle w:val="aff6"/>
      </w:pPr>
      <w:r>
        <w:t xml:space="preserve">    in packets = 0, in bytes = 0</w:t>
      </w:r>
    </w:p>
    <w:p w14:paraId="7A1D1485" w14:textId="77777777" w:rsidR="00870A08" w:rsidRDefault="003A5418">
      <w:pPr>
        <w:pStyle w:val="aff6"/>
        <w:ind w:firstLine="360"/>
      </w:pPr>
      <w:r>
        <w:t>out packets = 45, out bytes = 1350</w:t>
      </w:r>
    </w:p>
    <w:p w14:paraId="48A92555" w14:textId="77777777" w:rsidR="00870A08" w:rsidRDefault="00870A08">
      <w:pPr>
        <w:pStyle w:val="aff6"/>
      </w:pPr>
    </w:p>
    <w:p w14:paraId="1C0A00D4" w14:textId="77777777" w:rsidR="00870A08" w:rsidRDefault="003A5418">
      <w:pPr>
        <w:pStyle w:val="aff6"/>
      </w:pPr>
      <w:r>
        <w:t>&lt;R</w:t>
      </w:r>
      <w:r>
        <w:rPr>
          <w:rFonts w:hint="eastAsia"/>
        </w:rPr>
        <w:t>2</w:t>
      </w:r>
      <w:r>
        <w:t xml:space="preserve">&gt;display </w:t>
      </w:r>
      <w:proofErr w:type="spellStart"/>
      <w:r>
        <w:t>fr</w:t>
      </w:r>
      <w:proofErr w:type="spellEnd"/>
      <w:r>
        <w:t xml:space="preserve"> </w:t>
      </w:r>
      <w:proofErr w:type="spellStart"/>
      <w:r>
        <w:t>pvc</w:t>
      </w:r>
      <w:proofErr w:type="spellEnd"/>
      <w:r>
        <w:t>-info</w:t>
      </w:r>
    </w:p>
    <w:p w14:paraId="46CE7B6A" w14:textId="77777777" w:rsidR="00870A08" w:rsidRDefault="003A5418">
      <w:pPr>
        <w:pStyle w:val="aff6"/>
      </w:pPr>
      <w:r>
        <w:t xml:space="preserve">PVC statistics for interface Serial1/0/0 (DTE, physical UP) </w:t>
      </w:r>
    </w:p>
    <w:p w14:paraId="7A616666" w14:textId="77777777" w:rsidR="00870A08" w:rsidRDefault="003A5418">
      <w:pPr>
        <w:pStyle w:val="aff6"/>
      </w:pPr>
      <w:r>
        <w:t xml:space="preserve">    </w:t>
      </w:r>
      <w:r>
        <w:rPr>
          <w:shd w:val="pct10" w:color="auto" w:fill="FFFFFF"/>
        </w:rPr>
        <w:t xml:space="preserve">DLCI = </w:t>
      </w:r>
      <w:r>
        <w:rPr>
          <w:rFonts w:hint="eastAsia"/>
          <w:shd w:val="pct10" w:color="auto" w:fill="FFFFFF"/>
        </w:rPr>
        <w:t>2</w:t>
      </w:r>
      <w:r>
        <w:rPr>
          <w:shd w:val="pct10" w:color="auto" w:fill="FFFFFF"/>
        </w:rPr>
        <w:t>0</w:t>
      </w:r>
      <w:r>
        <w:rPr>
          <w:rFonts w:hint="eastAsia"/>
          <w:shd w:val="pct10" w:color="auto" w:fill="FFFFFF"/>
        </w:rPr>
        <w:t>1,</w:t>
      </w:r>
      <w:r>
        <w:rPr>
          <w:shd w:val="pct10" w:color="auto" w:fill="FFFFFF"/>
        </w:rPr>
        <w:t xml:space="preserve"> USAGE = LOCAL (00000100), Serial1/0/0</w:t>
      </w:r>
    </w:p>
    <w:p w14:paraId="05A24F8B" w14:textId="77777777" w:rsidR="00870A08" w:rsidRDefault="003A5418">
      <w:pPr>
        <w:pStyle w:val="aff6"/>
      </w:pPr>
      <w:r>
        <w:t xml:space="preserve">    </w:t>
      </w:r>
      <w:r>
        <w:rPr>
          <w:shd w:val="pct10" w:color="auto" w:fill="FFFFFF"/>
        </w:rPr>
        <w:t>create time = 2013/06/28 07:11:45, status = ACTIVE</w:t>
      </w:r>
    </w:p>
    <w:p w14:paraId="3ED23DF8" w14:textId="77777777" w:rsidR="00870A08" w:rsidRDefault="003A5418">
      <w:pPr>
        <w:pStyle w:val="aff6"/>
      </w:pPr>
      <w:r>
        <w:t xml:space="preserve">    </w:t>
      </w:r>
      <w:proofErr w:type="spellStart"/>
      <w:r>
        <w:t>InARP</w:t>
      </w:r>
      <w:proofErr w:type="spellEnd"/>
      <w:r>
        <w:t xml:space="preserve"> = </w:t>
      </w:r>
      <w:r>
        <w:rPr>
          <w:rFonts w:hint="eastAsia"/>
        </w:rPr>
        <w:t>Dis</w:t>
      </w:r>
      <w:r>
        <w:t>able, PVC-GROUP = NONE</w:t>
      </w:r>
    </w:p>
    <w:p w14:paraId="22A02EF5" w14:textId="77777777" w:rsidR="00870A08" w:rsidRDefault="003A5418">
      <w:pPr>
        <w:pStyle w:val="aff6"/>
      </w:pPr>
      <w:r>
        <w:t xml:space="preserve">    in packets = 0, in bytes = 0</w:t>
      </w:r>
    </w:p>
    <w:p w14:paraId="76363B00" w14:textId="77777777" w:rsidR="00870A08" w:rsidRDefault="003A5418">
      <w:pPr>
        <w:pStyle w:val="aff6"/>
      </w:pPr>
      <w:r>
        <w:t xml:space="preserve">    out packets = 50, out bytes = 1500</w:t>
      </w:r>
    </w:p>
    <w:p w14:paraId="19827294" w14:textId="77777777" w:rsidR="00870A08" w:rsidRDefault="00870A08">
      <w:pPr>
        <w:ind w:firstLineChars="0" w:firstLine="0"/>
      </w:pPr>
    </w:p>
    <w:p w14:paraId="3C7249BE" w14:textId="77777777" w:rsidR="00870A08" w:rsidRDefault="003A5418">
      <w:pPr>
        <w:ind w:firstLine="420"/>
      </w:pPr>
      <w:r>
        <w:rPr>
          <w:rFonts w:hint="eastAsia"/>
        </w:rPr>
        <w:t>可以观察到，</w:t>
      </w:r>
      <w:r>
        <w:rPr>
          <w:rFonts w:hint="eastAsia"/>
        </w:rPr>
        <w:t>R1</w:t>
      </w:r>
      <w:r>
        <w:rPr>
          <w:rFonts w:hint="eastAsia"/>
        </w:rPr>
        <w:t>上有两条</w:t>
      </w:r>
      <w:r>
        <w:rPr>
          <w:rFonts w:hint="eastAsia"/>
        </w:rPr>
        <w:t>PVC</w:t>
      </w:r>
      <w:r>
        <w:rPr>
          <w:rFonts w:hint="eastAsia"/>
        </w:rPr>
        <w:t>，而且都为激活状态。</w:t>
      </w:r>
      <w:r>
        <w:rPr>
          <w:rFonts w:hint="eastAsia"/>
        </w:rPr>
        <w:t>R2</w:t>
      </w:r>
      <w:r>
        <w:rPr>
          <w:rFonts w:hint="eastAsia"/>
        </w:rPr>
        <w:t>上的</w:t>
      </w:r>
      <w:r>
        <w:rPr>
          <w:rFonts w:hint="eastAsia"/>
        </w:rPr>
        <w:t>PVC</w:t>
      </w:r>
      <w:r>
        <w:rPr>
          <w:rFonts w:hint="eastAsia"/>
        </w:rPr>
        <w:t>也为激活状态。</w:t>
      </w:r>
    </w:p>
    <w:p w14:paraId="0783DDC9" w14:textId="77777777" w:rsidR="00870A08" w:rsidRDefault="003A5418">
      <w:pPr>
        <w:ind w:firstLine="420"/>
      </w:pPr>
      <w:r>
        <w:rPr>
          <w:rFonts w:hint="eastAsia"/>
        </w:rPr>
        <w:t>使用</w:t>
      </w:r>
      <w:r>
        <w:rPr>
          <w:rFonts w:hint="eastAsia"/>
          <w:b/>
        </w:rPr>
        <w:t>ping</w:t>
      </w:r>
      <w:r>
        <w:rPr>
          <w:rFonts w:hint="eastAsia"/>
        </w:rPr>
        <w:t>命令测试</w:t>
      </w:r>
      <w:r>
        <w:rPr>
          <w:rFonts w:hint="eastAsia"/>
        </w:rPr>
        <w:t>R1</w:t>
      </w:r>
      <w:r>
        <w:rPr>
          <w:rFonts w:hint="eastAsia"/>
        </w:rPr>
        <w:t>与</w:t>
      </w:r>
      <w:r>
        <w:rPr>
          <w:rFonts w:hint="eastAsia"/>
        </w:rPr>
        <w:t>R2</w:t>
      </w:r>
      <w:r>
        <w:rPr>
          <w:rFonts w:hint="eastAsia"/>
        </w:rPr>
        <w:t>之间的连通性。</w:t>
      </w:r>
    </w:p>
    <w:p w14:paraId="68E020BD" w14:textId="77777777" w:rsidR="00870A08" w:rsidRDefault="003A5418">
      <w:pPr>
        <w:pStyle w:val="aff6"/>
      </w:pPr>
      <w:r>
        <w:t>&lt;R1&gt;ping 10.1.1.2</w:t>
      </w:r>
    </w:p>
    <w:p w14:paraId="7954DFC1" w14:textId="77777777" w:rsidR="00870A08" w:rsidRDefault="003A5418">
      <w:pPr>
        <w:pStyle w:val="aff6"/>
      </w:pPr>
      <w:r>
        <w:t xml:space="preserve">  PING 10.1.1.2: </w:t>
      </w:r>
      <w:proofErr w:type="gramStart"/>
      <w:r>
        <w:t>56  data</w:t>
      </w:r>
      <w:proofErr w:type="gramEnd"/>
      <w:r>
        <w:t xml:space="preserve"> bytes, press CTRL_C to break</w:t>
      </w:r>
    </w:p>
    <w:p w14:paraId="4818DAEF" w14:textId="77777777" w:rsidR="00870A08" w:rsidRDefault="003A5418">
      <w:pPr>
        <w:pStyle w:val="aff6"/>
      </w:pPr>
      <w:r>
        <w:t xml:space="preserve">    Reply from 10.1.1.2: bytes=56 Sequence=1 </w:t>
      </w:r>
      <w:proofErr w:type="spellStart"/>
      <w:r>
        <w:t>ttl</w:t>
      </w:r>
      <w:proofErr w:type="spellEnd"/>
      <w:r>
        <w:t xml:space="preserve">=255 time=540 </w:t>
      </w:r>
      <w:proofErr w:type="spellStart"/>
      <w:r>
        <w:t>ms</w:t>
      </w:r>
      <w:proofErr w:type="spellEnd"/>
    </w:p>
    <w:p w14:paraId="7C93EB59" w14:textId="77777777" w:rsidR="00870A08" w:rsidRDefault="003A5418">
      <w:pPr>
        <w:pStyle w:val="aff6"/>
      </w:pPr>
      <w:r>
        <w:t xml:space="preserve">    Reply from 10.1.1.2: bytes=56 Sequence=2 </w:t>
      </w:r>
      <w:proofErr w:type="spellStart"/>
      <w:r>
        <w:t>ttl</w:t>
      </w:r>
      <w:proofErr w:type="spellEnd"/>
      <w:r>
        <w:t xml:space="preserve">=255 time=60 </w:t>
      </w:r>
      <w:proofErr w:type="spellStart"/>
      <w:r>
        <w:t>ms</w:t>
      </w:r>
      <w:proofErr w:type="spellEnd"/>
    </w:p>
    <w:p w14:paraId="51B89E15" w14:textId="77777777" w:rsidR="00870A08" w:rsidRDefault="003A5418">
      <w:pPr>
        <w:pStyle w:val="aff6"/>
      </w:pPr>
      <w:r>
        <w:t xml:space="preserve">    Reply from 10.1.1.2: bytes=56 Sequence=3 </w:t>
      </w:r>
      <w:proofErr w:type="spellStart"/>
      <w:r>
        <w:t>ttl</w:t>
      </w:r>
      <w:proofErr w:type="spellEnd"/>
      <w:r>
        <w:t xml:space="preserve">=255 time=70 </w:t>
      </w:r>
      <w:proofErr w:type="spellStart"/>
      <w:r>
        <w:t>ms</w:t>
      </w:r>
      <w:proofErr w:type="spellEnd"/>
    </w:p>
    <w:p w14:paraId="32956312" w14:textId="77777777" w:rsidR="00870A08" w:rsidRDefault="003A5418">
      <w:pPr>
        <w:pStyle w:val="aff6"/>
      </w:pPr>
      <w:r>
        <w:t xml:space="preserve">    Reply from 10.1.1.2: bytes=56 Sequence=4 </w:t>
      </w:r>
      <w:proofErr w:type="spellStart"/>
      <w:r>
        <w:t>ttl</w:t>
      </w:r>
      <w:proofErr w:type="spellEnd"/>
      <w:r>
        <w:t xml:space="preserve">=255 time=20 </w:t>
      </w:r>
      <w:proofErr w:type="spellStart"/>
      <w:r>
        <w:t>ms</w:t>
      </w:r>
      <w:proofErr w:type="spellEnd"/>
    </w:p>
    <w:p w14:paraId="28068268" w14:textId="77777777" w:rsidR="00870A08" w:rsidRDefault="003A5418">
      <w:pPr>
        <w:pStyle w:val="aff6"/>
        <w:ind w:firstLine="360"/>
      </w:pPr>
      <w:r>
        <w:t xml:space="preserve">Reply from 10.1.1.2: bytes=56 Sequence=5 </w:t>
      </w:r>
      <w:proofErr w:type="spellStart"/>
      <w:r>
        <w:t>ttl</w:t>
      </w:r>
      <w:proofErr w:type="spellEnd"/>
      <w:r>
        <w:t xml:space="preserve">=255 time=50 </w:t>
      </w:r>
      <w:proofErr w:type="spellStart"/>
      <w:r>
        <w:t>ms</w:t>
      </w:r>
      <w:proofErr w:type="spellEnd"/>
    </w:p>
    <w:p w14:paraId="1CC59398" w14:textId="77777777" w:rsidR="00870A08" w:rsidRDefault="003A5418">
      <w:pPr>
        <w:pStyle w:val="aff6"/>
      </w:pPr>
      <w:r>
        <w:rPr>
          <w:rFonts w:hint="eastAsia"/>
        </w:rPr>
        <w:t>……</w:t>
      </w:r>
    </w:p>
    <w:p w14:paraId="62BBF074" w14:textId="77777777" w:rsidR="00870A08" w:rsidRDefault="00870A08">
      <w:pPr>
        <w:pStyle w:val="aff6"/>
      </w:pPr>
    </w:p>
    <w:p w14:paraId="5F0481DB" w14:textId="77777777" w:rsidR="00870A08" w:rsidRDefault="003A5418">
      <w:pPr>
        <w:ind w:firstLine="420"/>
      </w:pPr>
      <w:r>
        <w:rPr>
          <w:rFonts w:hint="eastAsia"/>
        </w:rPr>
        <w:lastRenderedPageBreak/>
        <w:t>此时</w:t>
      </w:r>
      <w:r>
        <w:rPr>
          <w:rFonts w:hint="eastAsia"/>
        </w:rPr>
        <w:t>R1</w:t>
      </w:r>
      <w:r>
        <w:rPr>
          <w:rFonts w:hint="eastAsia"/>
        </w:rPr>
        <w:t>和</w:t>
      </w:r>
      <w:r>
        <w:rPr>
          <w:rFonts w:hint="eastAsia"/>
        </w:rPr>
        <w:t>R2</w:t>
      </w:r>
      <w:r>
        <w:rPr>
          <w:rFonts w:hint="eastAsia"/>
        </w:rPr>
        <w:t>已经正常通信。</w:t>
      </w:r>
    </w:p>
    <w:p w14:paraId="4AF6A818" w14:textId="77777777" w:rsidR="00870A08" w:rsidRDefault="003A5418">
      <w:pPr>
        <w:pStyle w:val="2"/>
        <w:rPr>
          <w:rFonts w:ascii="微软雅黑" w:hAnsi="微软雅黑"/>
        </w:rPr>
      </w:pPr>
      <w:r>
        <w:rPr>
          <w:rFonts w:ascii="微软雅黑" w:hAnsi="微软雅黑" w:hint="eastAsia"/>
        </w:rPr>
        <w:t>子接口配置和静态路由</w:t>
      </w:r>
    </w:p>
    <w:p w14:paraId="739B6C05" w14:textId="77777777" w:rsidR="00870A08" w:rsidRDefault="003A5418">
      <w:pPr>
        <w:ind w:firstLine="420"/>
      </w:pPr>
      <w:r>
        <w:rPr>
          <w:rFonts w:hint="eastAsia"/>
        </w:rPr>
        <w:t>由于业务需要，公司</w:t>
      </w:r>
      <w:r>
        <w:rPr>
          <w:rFonts w:hint="eastAsia"/>
        </w:rPr>
        <w:t>B</w:t>
      </w:r>
      <w:r>
        <w:rPr>
          <w:rFonts w:hint="eastAsia"/>
        </w:rPr>
        <w:t>需要能和公司</w:t>
      </w:r>
      <w:r>
        <w:rPr>
          <w:rFonts w:hint="eastAsia"/>
        </w:rPr>
        <w:t>A</w:t>
      </w:r>
      <w:r>
        <w:rPr>
          <w:rFonts w:hint="eastAsia"/>
        </w:rPr>
        <w:t>互相通信。</w:t>
      </w:r>
    </w:p>
    <w:p w14:paraId="2C8BEAB6" w14:textId="77777777" w:rsidR="00870A08" w:rsidRDefault="003A5418">
      <w:pPr>
        <w:ind w:firstLine="420"/>
      </w:pPr>
      <w:r>
        <w:rPr>
          <w:rFonts w:hint="eastAsia"/>
        </w:rPr>
        <w:t>公司</w:t>
      </w:r>
      <w:r>
        <w:rPr>
          <w:rFonts w:hint="eastAsia"/>
        </w:rPr>
        <w:t>B</w:t>
      </w:r>
      <w:r>
        <w:rPr>
          <w:rFonts w:hint="eastAsia"/>
        </w:rPr>
        <w:t>和公司</w:t>
      </w:r>
      <w:r>
        <w:rPr>
          <w:rFonts w:hint="eastAsia"/>
        </w:rPr>
        <w:t>A</w:t>
      </w:r>
      <w:r>
        <w:rPr>
          <w:rFonts w:hint="eastAsia"/>
        </w:rPr>
        <w:t>总部之间互连</w:t>
      </w:r>
      <w:r>
        <w:rPr>
          <w:rFonts w:hint="eastAsia"/>
        </w:rPr>
        <w:t>IP</w:t>
      </w:r>
      <w:r>
        <w:rPr>
          <w:rFonts w:hint="eastAsia"/>
        </w:rPr>
        <w:t>网段使用</w:t>
      </w:r>
      <w:r>
        <w:rPr>
          <w:rFonts w:hint="eastAsia"/>
        </w:rPr>
        <w:t>20.1.1.0/24</w:t>
      </w:r>
      <w:r>
        <w:rPr>
          <w:rFonts w:hint="eastAsia"/>
        </w:rPr>
        <w:t>。在</w:t>
      </w:r>
      <w:r>
        <w:rPr>
          <w:rFonts w:hint="eastAsia"/>
        </w:rPr>
        <w:t>R3</w:t>
      </w:r>
      <w:r>
        <w:rPr>
          <w:rFonts w:hint="eastAsia"/>
        </w:rPr>
        <w:t>的</w:t>
      </w:r>
      <w:r>
        <w:rPr>
          <w:rFonts w:hint="eastAsia"/>
        </w:rPr>
        <w:t>S 1/0/0</w:t>
      </w:r>
      <w:r>
        <w:rPr>
          <w:rFonts w:hint="eastAsia"/>
        </w:rPr>
        <w:t>接口配置链路</w:t>
      </w:r>
      <w:proofErr w:type="gramStart"/>
      <w:r>
        <w:rPr>
          <w:rFonts w:hint="eastAsia"/>
        </w:rPr>
        <w:t>层协议</w:t>
      </w:r>
      <w:proofErr w:type="gramEnd"/>
      <w:r>
        <w:rPr>
          <w:rFonts w:hint="eastAsia"/>
        </w:rPr>
        <w:t>为</w:t>
      </w:r>
      <w:r>
        <w:rPr>
          <w:rFonts w:hint="eastAsia"/>
        </w:rPr>
        <w:t>FR</w:t>
      </w:r>
      <w:r>
        <w:rPr>
          <w:rFonts w:hint="eastAsia"/>
        </w:rPr>
        <w:t>，并维持默认开启的逆向地址解析功能。</w:t>
      </w:r>
    </w:p>
    <w:p w14:paraId="0EB81B5E" w14:textId="77777777" w:rsidR="00870A08" w:rsidRDefault="003A5418">
      <w:pPr>
        <w:pStyle w:val="aff6"/>
      </w:pPr>
      <w:r>
        <w:t>[</w:t>
      </w:r>
      <w:r>
        <w:rPr>
          <w:rFonts w:hint="eastAsia"/>
        </w:rPr>
        <w:t>R</w:t>
      </w:r>
      <w:proofErr w:type="gramStart"/>
      <w:r>
        <w:t>3]interface</w:t>
      </w:r>
      <w:proofErr w:type="gramEnd"/>
      <w:r>
        <w:t xml:space="preserve"> s1/0/0</w:t>
      </w:r>
    </w:p>
    <w:p w14:paraId="47FE910E" w14:textId="77777777" w:rsidR="00870A08" w:rsidRDefault="003A5418">
      <w:pPr>
        <w:pStyle w:val="aff6"/>
      </w:pPr>
      <w:r>
        <w:t>[</w:t>
      </w:r>
      <w:r>
        <w:rPr>
          <w:rFonts w:hint="eastAsia"/>
        </w:rPr>
        <w:t>R</w:t>
      </w:r>
      <w:r>
        <w:t>3-Serial1/0/</w:t>
      </w:r>
      <w:proofErr w:type="gramStart"/>
      <w:r>
        <w:t>0]</w:t>
      </w:r>
      <w:proofErr w:type="spellStart"/>
      <w:r>
        <w:t>ip</w:t>
      </w:r>
      <w:proofErr w:type="spellEnd"/>
      <w:proofErr w:type="gramEnd"/>
      <w:r>
        <w:t xml:space="preserve"> address 20.1.1.3 24</w:t>
      </w:r>
    </w:p>
    <w:p w14:paraId="0C0FB0DD" w14:textId="77777777" w:rsidR="00870A08" w:rsidRDefault="003A5418">
      <w:pPr>
        <w:pStyle w:val="aff6"/>
      </w:pPr>
      <w:r>
        <w:t>[</w:t>
      </w:r>
      <w:r>
        <w:rPr>
          <w:rFonts w:hint="eastAsia"/>
        </w:rPr>
        <w:t>R</w:t>
      </w:r>
      <w:r>
        <w:t>3-Serial1/0/</w:t>
      </w:r>
      <w:proofErr w:type="gramStart"/>
      <w:r>
        <w:t>0]link</w:t>
      </w:r>
      <w:proofErr w:type="gramEnd"/>
      <w:r>
        <w:t xml:space="preserve">-protocol </w:t>
      </w:r>
      <w:proofErr w:type="spellStart"/>
      <w:r>
        <w:t>fr</w:t>
      </w:r>
      <w:proofErr w:type="spellEnd"/>
    </w:p>
    <w:p w14:paraId="5100BB8B" w14:textId="77777777" w:rsidR="00870A08" w:rsidRDefault="00870A08">
      <w:pPr>
        <w:pStyle w:val="aff6"/>
      </w:pPr>
    </w:p>
    <w:p w14:paraId="2427923F" w14:textId="77777777" w:rsidR="00870A08" w:rsidRDefault="003A5418">
      <w:pPr>
        <w:ind w:firstLine="420"/>
      </w:pPr>
      <w:r>
        <w:rPr>
          <w:rFonts w:hint="eastAsia"/>
        </w:rPr>
        <w:t>配置完成后，在</w:t>
      </w:r>
      <w:r>
        <w:rPr>
          <w:rFonts w:hint="eastAsia"/>
        </w:rPr>
        <w:t>R3</w:t>
      </w:r>
      <w:r>
        <w:rPr>
          <w:rFonts w:hint="eastAsia"/>
        </w:rPr>
        <w:t>上使用命令</w:t>
      </w:r>
      <w:r>
        <w:rPr>
          <w:rFonts w:hint="eastAsia"/>
          <w:b/>
        </w:rPr>
        <w:t xml:space="preserve">display </w:t>
      </w:r>
      <w:proofErr w:type="spellStart"/>
      <w:r>
        <w:rPr>
          <w:rFonts w:hint="eastAsia"/>
          <w:b/>
        </w:rPr>
        <w:t>fr</w:t>
      </w:r>
      <w:proofErr w:type="spellEnd"/>
      <w:r>
        <w:rPr>
          <w:rFonts w:hint="eastAsia"/>
          <w:b/>
        </w:rPr>
        <w:t xml:space="preserve"> </w:t>
      </w:r>
      <w:proofErr w:type="spellStart"/>
      <w:r>
        <w:rPr>
          <w:rFonts w:hint="eastAsia"/>
          <w:b/>
        </w:rPr>
        <w:t>pvc</w:t>
      </w:r>
      <w:proofErr w:type="spellEnd"/>
      <w:r>
        <w:rPr>
          <w:rFonts w:hint="eastAsia"/>
          <w:b/>
        </w:rPr>
        <w:t>-info</w:t>
      </w:r>
      <w:r>
        <w:rPr>
          <w:rFonts w:hint="eastAsia"/>
        </w:rPr>
        <w:t>查看</w:t>
      </w:r>
      <w:r>
        <w:rPr>
          <w:rFonts w:hint="eastAsia"/>
        </w:rPr>
        <w:t>PVC</w:t>
      </w:r>
      <w:r>
        <w:rPr>
          <w:rFonts w:hint="eastAsia"/>
        </w:rPr>
        <w:t>建立的情况。</w:t>
      </w:r>
    </w:p>
    <w:p w14:paraId="1D22510F" w14:textId="77777777" w:rsidR="00870A08" w:rsidRDefault="003A5418">
      <w:pPr>
        <w:pStyle w:val="aff6"/>
      </w:pPr>
      <w:r>
        <w:t>&lt;</w:t>
      </w:r>
      <w:r>
        <w:rPr>
          <w:rFonts w:hint="eastAsia"/>
        </w:rPr>
        <w:t>R</w:t>
      </w:r>
      <w:r>
        <w:t xml:space="preserve">3&gt;display </w:t>
      </w:r>
      <w:proofErr w:type="spellStart"/>
      <w:r>
        <w:t>fr</w:t>
      </w:r>
      <w:proofErr w:type="spellEnd"/>
      <w:r>
        <w:t xml:space="preserve"> </w:t>
      </w:r>
      <w:proofErr w:type="spellStart"/>
      <w:r>
        <w:t>pvc</w:t>
      </w:r>
      <w:proofErr w:type="spellEnd"/>
      <w:r>
        <w:t>-info</w:t>
      </w:r>
    </w:p>
    <w:p w14:paraId="488C5B94" w14:textId="77777777" w:rsidR="00870A08" w:rsidRDefault="003A5418">
      <w:pPr>
        <w:pStyle w:val="aff6"/>
      </w:pPr>
      <w:r>
        <w:t xml:space="preserve">PVC statistics for interface Serial1/0/0 (DTE, physical UP) </w:t>
      </w:r>
    </w:p>
    <w:p w14:paraId="4BA22045" w14:textId="77777777" w:rsidR="00870A08" w:rsidRDefault="003A5418">
      <w:pPr>
        <w:pStyle w:val="aff6"/>
      </w:pPr>
      <w:r>
        <w:t xml:space="preserve">    </w:t>
      </w:r>
      <w:r>
        <w:rPr>
          <w:shd w:val="pct10" w:color="auto" w:fill="FFFFFF"/>
        </w:rPr>
        <w:t>DLCI = 301, USAGE = UNUSED (00000000), Serial1/0/0</w:t>
      </w:r>
    </w:p>
    <w:p w14:paraId="25BCD94D" w14:textId="77777777" w:rsidR="00870A08" w:rsidRDefault="003A5418">
      <w:pPr>
        <w:pStyle w:val="aff6"/>
      </w:pPr>
      <w:r>
        <w:t xml:space="preserve">    </w:t>
      </w:r>
      <w:r>
        <w:rPr>
          <w:shd w:val="pct10" w:color="auto" w:fill="FFFFFF"/>
        </w:rPr>
        <w:t>create time = 2013/06/28 08:07:06, status = ACTIVE</w:t>
      </w:r>
    </w:p>
    <w:p w14:paraId="58E91778" w14:textId="77777777" w:rsidR="00870A08" w:rsidRDefault="003A5418">
      <w:pPr>
        <w:pStyle w:val="aff6"/>
      </w:pPr>
      <w:r>
        <w:t xml:space="preserve">    </w:t>
      </w:r>
      <w:proofErr w:type="spellStart"/>
      <w:r>
        <w:t>InARP</w:t>
      </w:r>
      <w:proofErr w:type="spellEnd"/>
      <w:r>
        <w:t xml:space="preserve"> = Enable, PVC-GROUP = NONE</w:t>
      </w:r>
    </w:p>
    <w:p w14:paraId="01362ECA" w14:textId="77777777" w:rsidR="00870A08" w:rsidRDefault="003A5418">
      <w:pPr>
        <w:pStyle w:val="aff6"/>
      </w:pPr>
      <w:r>
        <w:t xml:space="preserve">    in packets = 0, in bytes = 0</w:t>
      </w:r>
    </w:p>
    <w:p w14:paraId="16ADA6D8" w14:textId="77777777" w:rsidR="00870A08" w:rsidRDefault="003A5418">
      <w:pPr>
        <w:pStyle w:val="aff6"/>
      </w:pPr>
      <w:r>
        <w:t xml:space="preserve">    out packets = 65, out bytes = 2298</w:t>
      </w:r>
    </w:p>
    <w:p w14:paraId="1EE66D6F" w14:textId="77777777" w:rsidR="00870A08" w:rsidRDefault="00870A08">
      <w:pPr>
        <w:pStyle w:val="aff6"/>
      </w:pPr>
    </w:p>
    <w:p w14:paraId="09010CD0" w14:textId="77777777" w:rsidR="00870A08" w:rsidRDefault="003A5418">
      <w:pPr>
        <w:ind w:firstLine="420"/>
      </w:pPr>
      <w:r>
        <w:rPr>
          <w:rFonts w:hint="eastAsia"/>
        </w:rPr>
        <w:t>可以观察到，此时</w:t>
      </w:r>
      <w:r>
        <w:rPr>
          <w:rFonts w:hint="eastAsia"/>
        </w:rPr>
        <w:t>R3</w:t>
      </w:r>
      <w:r>
        <w:rPr>
          <w:rFonts w:hint="eastAsia"/>
        </w:rPr>
        <w:t>的</w:t>
      </w:r>
      <w:r>
        <w:rPr>
          <w:rFonts w:hint="eastAsia"/>
        </w:rPr>
        <w:t>PVC</w:t>
      </w:r>
      <w:r>
        <w:rPr>
          <w:rFonts w:hint="eastAsia"/>
        </w:rPr>
        <w:t>已经激活。</w:t>
      </w:r>
    </w:p>
    <w:p w14:paraId="08553C5A" w14:textId="77777777" w:rsidR="00870A08" w:rsidRDefault="003A5418">
      <w:pPr>
        <w:ind w:firstLine="420"/>
      </w:pPr>
      <w:r>
        <w:rPr>
          <w:rFonts w:hint="eastAsia"/>
        </w:rPr>
        <w:t>为实现与</w:t>
      </w:r>
      <w:r>
        <w:rPr>
          <w:rFonts w:hint="eastAsia"/>
        </w:rPr>
        <w:t>R3</w:t>
      </w:r>
      <w:r>
        <w:rPr>
          <w:rFonts w:hint="eastAsia"/>
        </w:rPr>
        <w:t>的互相通信，需要在</w:t>
      </w:r>
      <w:r>
        <w:rPr>
          <w:rFonts w:hint="eastAsia"/>
        </w:rPr>
        <w:t>R1</w:t>
      </w:r>
      <w:r>
        <w:rPr>
          <w:rFonts w:hint="eastAsia"/>
        </w:rPr>
        <w:t>上创建子接口</w:t>
      </w:r>
      <w:r>
        <w:rPr>
          <w:rFonts w:hint="eastAsia"/>
        </w:rPr>
        <w:t>S 1/0/0.1</w:t>
      </w:r>
      <w:r>
        <w:rPr>
          <w:rFonts w:hint="eastAsia"/>
        </w:rPr>
        <w:t>，配置与</w:t>
      </w:r>
      <w:r>
        <w:rPr>
          <w:rFonts w:hint="eastAsia"/>
        </w:rPr>
        <w:t>R3</w:t>
      </w:r>
      <w:r>
        <w:rPr>
          <w:rFonts w:hint="eastAsia"/>
        </w:rPr>
        <w:t>同网段的</w:t>
      </w:r>
      <w:r>
        <w:rPr>
          <w:rFonts w:hint="eastAsia"/>
        </w:rPr>
        <w:t>IP</w:t>
      </w:r>
      <w:r>
        <w:rPr>
          <w:rFonts w:hint="eastAsia"/>
        </w:rPr>
        <w:t>地址，并手工指定本地</w:t>
      </w:r>
      <w:r>
        <w:rPr>
          <w:rFonts w:hint="eastAsia"/>
        </w:rPr>
        <w:t>DLCI</w:t>
      </w:r>
      <w:r>
        <w:rPr>
          <w:rFonts w:hint="eastAsia"/>
        </w:rPr>
        <w:t>配置虚电路。</w:t>
      </w:r>
    </w:p>
    <w:p w14:paraId="48F90E0B" w14:textId="77777777" w:rsidR="00870A08" w:rsidRDefault="003A5418">
      <w:pPr>
        <w:pStyle w:val="aff6"/>
      </w:pPr>
      <w:r>
        <w:t>[R</w:t>
      </w:r>
      <w:proofErr w:type="gramStart"/>
      <w:r>
        <w:t>1]interface</w:t>
      </w:r>
      <w:proofErr w:type="gramEnd"/>
      <w:r>
        <w:t xml:space="preserve"> Serial 1/0/0.1</w:t>
      </w:r>
    </w:p>
    <w:p w14:paraId="159C86D1" w14:textId="77777777" w:rsidR="00870A08" w:rsidRDefault="003A5418">
      <w:pPr>
        <w:pStyle w:val="aff6"/>
      </w:pPr>
      <w:r>
        <w:t>[R1-Serial1/0/0.</w:t>
      </w:r>
      <w:proofErr w:type="gramStart"/>
      <w:r>
        <w:t>1]</w:t>
      </w:r>
      <w:proofErr w:type="spellStart"/>
      <w:r>
        <w:t>ip</w:t>
      </w:r>
      <w:proofErr w:type="spellEnd"/>
      <w:proofErr w:type="gramEnd"/>
      <w:r>
        <w:t xml:space="preserve"> address 20.1.1.1 24</w:t>
      </w:r>
    </w:p>
    <w:p w14:paraId="30ECAE62" w14:textId="77777777" w:rsidR="00870A08" w:rsidRDefault="003A5418">
      <w:pPr>
        <w:pStyle w:val="aff6"/>
      </w:pPr>
      <w:r>
        <w:t>[R1-Serial1/0/0.1]</w:t>
      </w:r>
      <w:proofErr w:type="spellStart"/>
      <w:r>
        <w:t>fr</w:t>
      </w:r>
      <w:proofErr w:type="spellEnd"/>
      <w:r>
        <w:t xml:space="preserve"> </w:t>
      </w:r>
      <w:proofErr w:type="spellStart"/>
      <w:r>
        <w:t>dlci</w:t>
      </w:r>
      <w:proofErr w:type="spellEnd"/>
      <w:r>
        <w:t xml:space="preserve"> 103</w:t>
      </w:r>
    </w:p>
    <w:p w14:paraId="02EAB0C2" w14:textId="77777777" w:rsidR="00870A08" w:rsidRDefault="00870A08">
      <w:pPr>
        <w:pStyle w:val="aff6"/>
      </w:pPr>
    </w:p>
    <w:p w14:paraId="008BBD13" w14:textId="77777777" w:rsidR="00870A08" w:rsidRDefault="003A5418">
      <w:pPr>
        <w:ind w:firstLine="420"/>
      </w:pPr>
      <w:r>
        <w:rPr>
          <w:rFonts w:hint="eastAsia"/>
        </w:rPr>
        <w:t>默认情况下，帧中继交换机分配的</w:t>
      </w:r>
      <w:r>
        <w:rPr>
          <w:rFonts w:hint="eastAsia"/>
        </w:rPr>
        <w:t>DLCI</w:t>
      </w:r>
      <w:r>
        <w:rPr>
          <w:rFonts w:hint="eastAsia"/>
        </w:rPr>
        <w:t>都关联到用户设备的物理接口上，而子接口关联的</w:t>
      </w:r>
      <w:r>
        <w:rPr>
          <w:rFonts w:hint="eastAsia"/>
        </w:rPr>
        <w:t>DLCI</w:t>
      </w:r>
      <w:r>
        <w:rPr>
          <w:rFonts w:hint="eastAsia"/>
        </w:rPr>
        <w:t>需要手动指定。</w:t>
      </w:r>
    </w:p>
    <w:p w14:paraId="0BE13708" w14:textId="77777777" w:rsidR="00870A08" w:rsidRDefault="003A5418">
      <w:pPr>
        <w:ind w:firstLine="420"/>
      </w:pPr>
      <w:r>
        <w:rPr>
          <w:rFonts w:hint="eastAsia"/>
        </w:rPr>
        <w:lastRenderedPageBreak/>
        <w:t>配置完成后，测试</w:t>
      </w:r>
      <w:r>
        <w:rPr>
          <w:rFonts w:hint="eastAsia"/>
        </w:rPr>
        <w:t>R1</w:t>
      </w:r>
      <w:r>
        <w:rPr>
          <w:rFonts w:hint="eastAsia"/>
        </w:rPr>
        <w:t>与</w:t>
      </w:r>
      <w:r>
        <w:rPr>
          <w:rFonts w:hint="eastAsia"/>
        </w:rPr>
        <w:t>R3</w:t>
      </w:r>
      <w:r>
        <w:rPr>
          <w:rFonts w:hint="eastAsia"/>
        </w:rPr>
        <w:t>间能否正常通信。</w:t>
      </w:r>
    </w:p>
    <w:p w14:paraId="5A08F010" w14:textId="77777777" w:rsidR="00870A08" w:rsidRDefault="003A5418">
      <w:pPr>
        <w:pStyle w:val="aff6"/>
      </w:pPr>
      <w:r>
        <w:t>&lt;R1&gt;ping 20.1.1.3</w:t>
      </w:r>
    </w:p>
    <w:p w14:paraId="23EE6B70" w14:textId="77777777" w:rsidR="00870A08" w:rsidRDefault="003A5418">
      <w:pPr>
        <w:pStyle w:val="aff6"/>
      </w:pPr>
      <w:r>
        <w:t xml:space="preserve">  PING 20.1.1.3: </w:t>
      </w:r>
      <w:proofErr w:type="gramStart"/>
      <w:r>
        <w:t>56  data</w:t>
      </w:r>
      <w:proofErr w:type="gramEnd"/>
      <w:r>
        <w:t xml:space="preserve"> bytes, press CTRL_C to break</w:t>
      </w:r>
    </w:p>
    <w:p w14:paraId="0C9C7AA3" w14:textId="77777777" w:rsidR="00870A08" w:rsidRDefault="003A5418">
      <w:pPr>
        <w:pStyle w:val="aff6"/>
      </w:pPr>
      <w:r>
        <w:t xml:space="preserve">    Reply from 20.1.1.3: bytes=56 Sequence=1 </w:t>
      </w:r>
      <w:proofErr w:type="spellStart"/>
      <w:r>
        <w:t>ttl</w:t>
      </w:r>
      <w:proofErr w:type="spellEnd"/>
      <w:r>
        <w:t xml:space="preserve">=255 time=50 </w:t>
      </w:r>
      <w:proofErr w:type="spellStart"/>
      <w:r>
        <w:t>ms</w:t>
      </w:r>
      <w:proofErr w:type="spellEnd"/>
    </w:p>
    <w:p w14:paraId="6A19759C" w14:textId="77777777" w:rsidR="00870A08" w:rsidRDefault="003A5418">
      <w:pPr>
        <w:pStyle w:val="aff6"/>
      </w:pPr>
      <w:r>
        <w:t xml:space="preserve">    Reply from 20.1.1.3: bytes=56 Sequence=2 </w:t>
      </w:r>
      <w:proofErr w:type="spellStart"/>
      <w:r>
        <w:t>ttl</w:t>
      </w:r>
      <w:proofErr w:type="spellEnd"/>
      <w:r>
        <w:t xml:space="preserve">=255 time=40 </w:t>
      </w:r>
      <w:proofErr w:type="spellStart"/>
      <w:r>
        <w:t>ms</w:t>
      </w:r>
      <w:proofErr w:type="spellEnd"/>
    </w:p>
    <w:p w14:paraId="6DC1DCED" w14:textId="77777777" w:rsidR="00870A08" w:rsidRDefault="003A5418">
      <w:pPr>
        <w:pStyle w:val="aff6"/>
      </w:pPr>
      <w:r>
        <w:t xml:space="preserve">    Reply from 20.1.1.3: bytes=56 Sequence=3 </w:t>
      </w:r>
      <w:proofErr w:type="spellStart"/>
      <w:r>
        <w:t>ttl</w:t>
      </w:r>
      <w:proofErr w:type="spellEnd"/>
      <w:r>
        <w:t xml:space="preserve">=255 time=50 </w:t>
      </w:r>
      <w:proofErr w:type="spellStart"/>
      <w:r>
        <w:t>ms</w:t>
      </w:r>
      <w:proofErr w:type="spellEnd"/>
    </w:p>
    <w:p w14:paraId="41456895" w14:textId="77777777" w:rsidR="00870A08" w:rsidRDefault="003A5418">
      <w:pPr>
        <w:pStyle w:val="aff6"/>
      </w:pPr>
      <w:r>
        <w:t xml:space="preserve">    Reply from 20.1.1.3: bytes=56 Sequence=4 </w:t>
      </w:r>
      <w:proofErr w:type="spellStart"/>
      <w:r>
        <w:t>ttl</w:t>
      </w:r>
      <w:proofErr w:type="spellEnd"/>
      <w:r>
        <w:t xml:space="preserve">=255 time=40 </w:t>
      </w:r>
      <w:proofErr w:type="spellStart"/>
      <w:r>
        <w:t>ms</w:t>
      </w:r>
      <w:proofErr w:type="spellEnd"/>
    </w:p>
    <w:p w14:paraId="1EC9F8F8" w14:textId="77777777" w:rsidR="00870A08" w:rsidRDefault="003A5418">
      <w:pPr>
        <w:pStyle w:val="aff6"/>
        <w:ind w:firstLine="360"/>
      </w:pPr>
      <w:r>
        <w:t xml:space="preserve">Reply from 20.1.1.3: bytes=56 Sequence=5 </w:t>
      </w:r>
      <w:proofErr w:type="spellStart"/>
      <w:r>
        <w:t>ttl</w:t>
      </w:r>
      <w:proofErr w:type="spellEnd"/>
      <w:r>
        <w:t xml:space="preserve">=255 time=30 </w:t>
      </w:r>
      <w:proofErr w:type="spellStart"/>
      <w:r>
        <w:t>ms</w:t>
      </w:r>
      <w:proofErr w:type="spellEnd"/>
    </w:p>
    <w:p w14:paraId="4560F798" w14:textId="77777777" w:rsidR="00870A08" w:rsidRDefault="003A5418">
      <w:pPr>
        <w:pStyle w:val="aff6"/>
      </w:pPr>
      <w:r>
        <w:rPr>
          <w:rFonts w:hint="eastAsia"/>
        </w:rPr>
        <w:t>……</w:t>
      </w:r>
    </w:p>
    <w:p w14:paraId="34075038" w14:textId="77777777" w:rsidR="00870A08" w:rsidRDefault="00870A08">
      <w:pPr>
        <w:ind w:firstLineChars="0" w:firstLine="0"/>
      </w:pPr>
    </w:p>
    <w:p w14:paraId="179D518F" w14:textId="77777777" w:rsidR="00870A08" w:rsidRDefault="003A5418">
      <w:pPr>
        <w:ind w:firstLine="420"/>
      </w:pPr>
      <w:r>
        <w:rPr>
          <w:rFonts w:hint="eastAsia"/>
        </w:rPr>
        <w:t>可以观察到，</w:t>
      </w:r>
      <w:r>
        <w:rPr>
          <w:rFonts w:hint="eastAsia"/>
        </w:rPr>
        <w:t>R1</w:t>
      </w:r>
      <w:r>
        <w:rPr>
          <w:rFonts w:hint="eastAsia"/>
        </w:rPr>
        <w:t>和</w:t>
      </w:r>
      <w:r>
        <w:rPr>
          <w:rFonts w:hint="eastAsia"/>
        </w:rPr>
        <w:t>R3</w:t>
      </w:r>
      <w:r>
        <w:rPr>
          <w:rFonts w:hint="eastAsia"/>
        </w:rPr>
        <w:t>已经通信正常，测试</w:t>
      </w:r>
      <w:r>
        <w:rPr>
          <w:rFonts w:hint="eastAsia"/>
        </w:rPr>
        <w:t>R2</w:t>
      </w:r>
      <w:r>
        <w:rPr>
          <w:rFonts w:hint="eastAsia"/>
        </w:rPr>
        <w:t>与</w:t>
      </w:r>
      <w:r>
        <w:rPr>
          <w:rFonts w:hint="eastAsia"/>
        </w:rPr>
        <w:t>R3</w:t>
      </w:r>
      <w:r>
        <w:rPr>
          <w:rFonts w:hint="eastAsia"/>
        </w:rPr>
        <w:t>间能否正常通信。</w:t>
      </w:r>
    </w:p>
    <w:p w14:paraId="094E8CEE" w14:textId="77777777" w:rsidR="00870A08" w:rsidRDefault="003A5418">
      <w:pPr>
        <w:pStyle w:val="aff6"/>
      </w:pPr>
      <w:r>
        <w:t>&lt;R</w:t>
      </w:r>
      <w:r>
        <w:rPr>
          <w:rFonts w:hint="eastAsia"/>
        </w:rPr>
        <w:t>3</w:t>
      </w:r>
      <w:r>
        <w:t xml:space="preserve">&gt;ping </w:t>
      </w:r>
      <w:r>
        <w:rPr>
          <w:rFonts w:hint="eastAsia"/>
        </w:rPr>
        <w:t>1</w:t>
      </w:r>
      <w:r>
        <w:t>0.1.1.</w:t>
      </w:r>
      <w:r>
        <w:rPr>
          <w:rFonts w:hint="eastAsia"/>
        </w:rPr>
        <w:t xml:space="preserve">2 </w:t>
      </w:r>
    </w:p>
    <w:p w14:paraId="25813FDC" w14:textId="77777777" w:rsidR="00870A08" w:rsidRDefault="003A5418">
      <w:pPr>
        <w:pStyle w:val="aff6"/>
      </w:pPr>
      <w:r>
        <w:t xml:space="preserve">  PING </w:t>
      </w:r>
      <w:r>
        <w:rPr>
          <w:rFonts w:hint="eastAsia"/>
        </w:rPr>
        <w:t>1</w:t>
      </w:r>
      <w:r>
        <w:t>0.1.1.</w:t>
      </w:r>
      <w:r>
        <w:rPr>
          <w:rFonts w:hint="eastAsia"/>
        </w:rPr>
        <w:t>2</w:t>
      </w:r>
      <w:r>
        <w:t xml:space="preserve">: </w:t>
      </w:r>
      <w:proofErr w:type="gramStart"/>
      <w:r>
        <w:t>56  data</w:t>
      </w:r>
      <w:proofErr w:type="gramEnd"/>
      <w:r>
        <w:t xml:space="preserve"> bytes, press CTRL_C to break</w:t>
      </w:r>
    </w:p>
    <w:p w14:paraId="6A7B93A4" w14:textId="77777777" w:rsidR="00870A08" w:rsidRDefault="003A5418">
      <w:pPr>
        <w:pStyle w:val="aff6"/>
      </w:pPr>
      <w:r>
        <w:t xml:space="preserve">    Request time out</w:t>
      </w:r>
    </w:p>
    <w:p w14:paraId="21DBE7AD" w14:textId="77777777" w:rsidR="00870A08" w:rsidRDefault="003A5418">
      <w:pPr>
        <w:pStyle w:val="aff6"/>
      </w:pPr>
      <w:r>
        <w:t xml:space="preserve">    Request time out</w:t>
      </w:r>
    </w:p>
    <w:p w14:paraId="0C539D4F" w14:textId="77777777" w:rsidR="00870A08" w:rsidRDefault="003A5418">
      <w:pPr>
        <w:pStyle w:val="aff6"/>
      </w:pPr>
      <w:r>
        <w:t xml:space="preserve">    Request time out</w:t>
      </w:r>
    </w:p>
    <w:p w14:paraId="7EC6A1C8" w14:textId="77777777" w:rsidR="00870A08" w:rsidRDefault="003A5418">
      <w:pPr>
        <w:pStyle w:val="aff6"/>
      </w:pPr>
      <w:r>
        <w:t xml:space="preserve">    Request time out</w:t>
      </w:r>
    </w:p>
    <w:p w14:paraId="25397DCE" w14:textId="77777777" w:rsidR="00870A08" w:rsidRDefault="003A5418">
      <w:pPr>
        <w:pStyle w:val="aff6"/>
        <w:ind w:firstLine="360"/>
      </w:pPr>
      <w:r>
        <w:t>Request time out</w:t>
      </w:r>
    </w:p>
    <w:p w14:paraId="299BFCF6" w14:textId="77777777" w:rsidR="00870A08" w:rsidRDefault="003A5418">
      <w:pPr>
        <w:pStyle w:val="aff6"/>
      </w:pPr>
      <w:r>
        <w:rPr>
          <w:rFonts w:hint="eastAsia"/>
        </w:rPr>
        <w:t>……</w:t>
      </w:r>
    </w:p>
    <w:p w14:paraId="60443AE3" w14:textId="77777777" w:rsidR="00870A08" w:rsidRDefault="00870A08">
      <w:pPr>
        <w:pStyle w:val="aff6"/>
      </w:pPr>
    </w:p>
    <w:p w14:paraId="34940848" w14:textId="77777777" w:rsidR="00870A08" w:rsidRDefault="003A5418">
      <w:pPr>
        <w:ind w:firstLine="420"/>
      </w:pPr>
      <w:r>
        <w:rPr>
          <w:rFonts w:hint="eastAsia"/>
        </w:rPr>
        <w:t>无法正常通信，这是因为</w:t>
      </w:r>
      <w:r>
        <w:rPr>
          <w:rFonts w:hint="eastAsia"/>
        </w:rPr>
        <w:t>R2</w:t>
      </w:r>
      <w:r>
        <w:rPr>
          <w:rFonts w:hint="eastAsia"/>
        </w:rPr>
        <w:t>与</w:t>
      </w:r>
      <w:r>
        <w:rPr>
          <w:rFonts w:hint="eastAsia"/>
        </w:rPr>
        <w:t>R3</w:t>
      </w:r>
      <w:r>
        <w:rPr>
          <w:rFonts w:hint="eastAsia"/>
        </w:rPr>
        <w:t>不在同一个网段上，需要有到达对方的路由才能连通。</w:t>
      </w:r>
    </w:p>
    <w:p w14:paraId="2E0E88A0" w14:textId="77777777" w:rsidR="00870A08" w:rsidRDefault="003A5418">
      <w:pPr>
        <w:ind w:firstLine="420"/>
      </w:pPr>
      <w:r>
        <w:rPr>
          <w:rFonts w:hint="eastAsia"/>
        </w:rPr>
        <w:t>为了使</w:t>
      </w:r>
      <w:r>
        <w:rPr>
          <w:rFonts w:hint="eastAsia"/>
        </w:rPr>
        <w:t>R2</w:t>
      </w:r>
      <w:r>
        <w:rPr>
          <w:rFonts w:hint="eastAsia"/>
        </w:rPr>
        <w:t>和</w:t>
      </w:r>
      <w:r>
        <w:rPr>
          <w:rFonts w:hint="eastAsia"/>
        </w:rPr>
        <w:t>R3</w:t>
      </w:r>
      <w:r>
        <w:rPr>
          <w:rFonts w:hint="eastAsia"/>
        </w:rPr>
        <w:t>能够互相通信，在</w:t>
      </w:r>
      <w:r>
        <w:rPr>
          <w:rFonts w:hint="eastAsia"/>
        </w:rPr>
        <w:t>R3</w:t>
      </w:r>
      <w:r>
        <w:rPr>
          <w:rFonts w:hint="eastAsia"/>
        </w:rPr>
        <w:t>上配置静态路由，目的地址为</w:t>
      </w:r>
      <w:r>
        <w:rPr>
          <w:rFonts w:hint="eastAsia"/>
        </w:rPr>
        <w:t>R2</w:t>
      </w:r>
      <w:r>
        <w:rPr>
          <w:rFonts w:hint="eastAsia"/>
        </w:rPr>
        <w:t>，下一跳为</w:t>
      </w:r>
      <w:r>
        <w:rPr>
          <w:rFonts w:hint="eastAsia"/>
        </w:rPr>
        <w:t>R1</w:t>
      </w:r>
      <w:r>
        <w:rPr>
          <w:rFonts w:hint="eastAsia"/>
        </w:rPr>
        <w:t>的子接口地址，同样在</w:t>
      </w:r>
      <w:r>
        <w:rPr>
          <w:rFonts w:hint="eastAsia"/>
        </w:rPr>
        <w:t>R2</w:t>
      </w:r>
      <w:r>
        <w:rPr>
          <w:rFonts w:hint="eastAsia"/>
        </w:rPr>
        <w:t>上也需要配置静态路由，目的地址为</w:t>
      </w:r>
      <w:r>
        <w:rPr>
          <w:rFonts w:hint="eastAsia"/>
        </w:rPr>
        <w:t>R3</w:t>
      </w:r>
      <w:r>
        <w:rPr>
          <w:rFonts w:hint="eastAsia"/>
        </w:rPr>
        <w:t>，下一跳为</w:t>
      </w:r>
      <w:r>
        <w:rPr>
          <w:rFonts w:hint="eastAsia"/>
        </w:rPr>
        <w:t>R1</w:t>
      </w:r>
      <w:r>
        <w:rPr>
          <w:rFonts w:hint="eastAsia"/>
        </w:rPr>
        <w:t>的</w:t>
      </w:r>
      <w:r>
        <w:rPr>
          <w:rFonts w:hint="eastAsia"/>
        </w:rPr>
        <w:t>S 1/0/0</w:t>
      </w:r>
      <w:r>
        <w:rPr>
          <w:rFonts w:hint="eastAsia"/>
        </w:rPr>
        <w:t>接口地址。</w:t>
      </w:r>
    </w:p>
    <w:p w14:paraId="7E9C2D20" w14:textId="77777777" w:rsidR="00870A08" w:rsidRDefault="003A5418">
      <w:pPr>
        <w:pStyle w:val="aff6"/>
      </w:pPr>
      <w:r>
        <w:t>[</w:t>
      </w:r>
      <w:r>
        <w:rPr>
          <w:rFonts w:hint="eastAsia"/>
        </w:rPr>
        <w:t>R</w:t>
      </w:r>
      <w:proofErr w:type="gramStart"/>
      <w:r>
        <w:t>3]</w:t>
      </w:r>
      <w:proofErr w:type="spellStart"/>
      <w:r>
        <w:t>ip</w:t>
      </w:r>
      <w:proofErr w:type="spellEnd"/>
      <w:proofErr w:type="gramEnd"/>
      <w:r>
        <w:t xml:space="preserve"> route-static 10.1.1.2 32 20.1.1.1</w:t>
      </w:r>
    </w:p>
    <w:p w14:paraId="487C1E02" w14:textId="77777777" w:rsidR="00870A08" w:rsidRDefault="00870A08">
      <w:pPr>
        <w:pStyle w:val="aff6"/>
      </w:pPr>
    </w:p>
    <w:p w14:paraId="5C981674" w14:textId="77777777" w:rsidR="00870A08" w:rsidRDefault="003A5418">
      <w:pPr>
        <w:pStyle w:val="aff6"/>
      </w:pPr>
      <w:r>
        <w:t>[R</w:t>
      </w:r>
      <w:proofErr w:type="gramStart"/>
      <w:r>
        <w:t>2]</w:t>
      </w:r>
      <w:proofErr w:type="spellStart"/>
      <w:r>
        <w:t>ip</w:t>
      </w:r>
      <w:proofErr w:type="spellEnd"/>
      <w:proofErr w:type="gramEnd"/>
      <w:r>
        <w:t xml:space="preserve"> route-static 20.1.1.3 32 10.1.1.1</w:t>
      </w:r>
    </w:p>
    <w:p w14:paraId="51A25747" w14:textId="77777777" w:rsidR="00870A08" w:rsidRDefault="00870A08">
      <w:pPr>
        <w:pStyle w:val="aff6"/>
      </w:pPr>
    </w:p>
    <w:p w14:paraId="5BFB114A" w14:textId="77777777" w:rsidR="00870A08" w:rsidRDefault="003A5418">
      <w:pPr>
        <w:ind w:firstLine="420"/>
      </w:pPr>
      <w:r>
        <w:rPr>
          <w:rFonts w:hint="eastAsia"/>
        </w:rPr>
        <w:t>由此使</w:t>
      </w:r>
      <w:r>
        <w:rPr>
          <w:rFonts w:hint="eastAsia"/>
        </w:rPr>
        <w:t>R2</w:t>
      </w:r>
      <w:r>
        <w:rPr>
          <w:rFonts w:hint="eastAsia"/>
        </w:rPr>
        <w:t>与</w:t>
      </w:r>
      <w:r>
        <w:rPr>
          <w:rFonts w:hint="eastAsia"/>
        </w:rPr>
        <w:t>R3</w:t>
      </w:r>
      <w:r>
        <w:rPr>
          <w:rFonts w:hint="eastAsia"/>
        </w:rPr>
        <w:t>之间可以通过</w:t>
      </w:r>
      <w:r>
        <w:rPr>
          <w:rFonts w:hint="eastAsia"/>
        </w:rPr>
        <w:t>R1</w:t>
      </w:r>
      <w:r>
        <w:rPr>
          <w:rFonts w:hint="eastAsia"/>
        </w:rPr>
        <w:t>来通信，使用</w:t>
      </w:r>
      <w:r>
        <w:rPr>
          <w:rFonts w:hint="eastAsia"/>
          <w:b/>
        </w:rPr>
        <w:t>ping</w:t>
      </w:r>
      <w:r>
        <w:rPr>
          <w:rFonts w:hint="eastAsia"/>
        </w:rPr>
        <w:t>命令检查它们间的连通性。</w:t>
      </w:r>
    </w:p>
    <w:p w14:paraId="49D31D32" w14:textId="77777777" w:rsidR="00870A08" w:rsidRDefault="003A5418">
      <w:pPr>
        <w:pStyle w:val="aff6"/>
      </w:pPr>
      <w:r>
        <w:t>&lt;R</w:t>
      </w:r>
      <w:r>
        <w:rPr>
          <w:rFonts w:hint="eastAsia"/>
        </w:rPr>
        <w:t>3</w:t>
      </w:r>
      <w:r>
        <w:t xml:space="preserve">&gt;ping </w:t>
      </w:r>
      <w:r>
        <w:rPr>
          <w:rFonts w:hint="eastAsia"/>
        </w:rPr>
        <w:t>10</w:t>
      </w:r>
      <w:r>
        <w:t>.1.1.</w:t>
      </w:r>
      <w:r>
        <w:rPr>
          <w:rFonts w:hint="eastAsia"/>
        </w:rPr>
        <w:t>2</w:t>
      </w:r>
    </w:p>
    <w:p w14:paraId="4313F4C9" w14:textId="77777777" w:rsidR="00870A08" w:rsidRDefault="003A5418">
      <w:pPr>
        <w:pStyle w:val="aff6"/>
      </w:pPr>
      <w:r>
        <w:t xml:space="preserve">  PING </w:t>
      </w:r>
      <w:r>
        <w:rPr>
          <w:rFonts w:hint="eastAsia"/>
        </w:rPr>
        <w:t>1</w:t>
      </w:r>
      <w:r>
        <w:t>0.1.1.</w:t>
      </w:r>
      <w:r>
        <w:rPr>
          <w:rFonts w:hint="eastAsia"/>
        </w:rPr>
        <w:t>2</w:t>
      </w:r>
      <w:r>
        <w:t xml:space="preserve">: </w:t>
      </w:r>
      <w:proofErr w:type="gramStart"/>
      <w:r>
        <w:t>56  data</w:t>
      </w:r>
      <w:proofErr w:type="gramEnd"/>
      <w:r>
        <w:t xml:space="preserve"> bytes, press CTRL_C to break</w:t>
      </w:r>
    </w:p>
    <w:p w14:paraId="6FA292E4" w14:textId="77777777" w:rsidR="00870A08" w:rsidRDefault="003A5418">
      <w:pPr>
        <w:pStyle w:val="aff6"/>
      </w:pPr>
      <w:r>
        <w:t xml:space="preserve">    Reply from </w:t>
      </w:r>
      <w:r>
        <w:rPr>
          <w:rFonts w:hint="eastAsia"/>
        </w:rPr>
        <w:t>10</w:t>
      </w:r>
      <w:r>
        <w:t>.1.1.</w:t>
      </w:r>
      <w:r>
        <w:rPr>
          <w:rFonts w:hint="eastAsia"/>
        </w:rPr>
        <w:t>2</w:t>
      </w:r>
      <w:r>
        <w:t xml:space="preserve">: bytes=56 Sequence=1 </w:t>
      </w:r>
      <w:proofErr w:type="spellStart"/>
      <w:r>
        <w:t>ttl</w:t>
      </w:r>
      <w:proofErr w:type="spellEnd"/>
      <w:r>
        <w:t xml:space="preserve">=254 time=110 </w:t>
      </w:r>
      <w:proofErr w:type="spellStart"/>
      <w:r>
        <w:t>ms</w:t>
      </w:r>
      <w:proofErr w:type="spellEnd"/>
    </w:p>
    <w:p w14:paraId="4AEA26CB" w14:textId="77777777" w:rsidR="00870A08" w:rsidRDefault="003A5418">
      <w:pPr>
        <w:pStyle w:val="aff6"/>
      </w:pPr>
      <w:r>
        <w:t xml:space="preserve">    Reply from </w:t>
      </w:r>
      <w:r>
        <w:rPr>
          <w:rFonts w:hint="eastAsia"/>
        </w:rPr>
        <w:t>1</w:t>
      </w:r>
      <w:r>
        <w:t>0.1.1.</w:t>
      </w:r>
      <w:r>
        <w:rPr>
          <w:rFonts w:hint="eastAsia"/>
        </w:rPr>
        <w:t>2</w:t>
      </w:r>
      <w:r>
        <w:t xml:space="preserve">: bytes=56 Sequence=2 </w:t>
      </w:r>
      <w:proofErr w:type="spellStart"/>
      <w:r>
        <w:t>ttl</w:t>
      </w:r>
      <w:proofErr w:type="spellEnd"/>
      <w:r>
        <w:t xml:space="preserve">=254 time=90 </w:t>
      </w:r>
      <w:proofErr w:type="spellStart"/>
      <w:r>
        <w:t>ms</w:t>
      </w:r>
      <w:proofErr w:type="spellEnd"/>
    </w:p>
    <w:p w14:paraId="13DF1E3A" w14:textId="77777777" w:rsidR="00870A08" w:rsidRDefault="003A5418">
      <w:pPr>
        <w:pStyle w:val="aff6"/>
      </w:pPr>
      <w:r>
        <w:t xml:space="preserve">    Reply from </w:t>
      </w:r>
      <w:r>
        <w:rPr>
          <w:rFonts w:hint="eastAsia"/>
        </w:rPr>
        <w:t>1</w:t>
      </w:r>
      <w:r>
        <w:t>0.1.1.</w:t>
      </w:r>
      <w:r>
        <w:rPr>
          <w:rFonts w:hint="eastAsia"/>
        </w:rPr>
        <w:t>2</w:t>
      </w:r>
      <w:r>
        <w:t xml:space="preserve">: bytes=56 Sequence=3 </w:t>
      </w:r>
      <w:proofErr w:type="spellStart"/>
      <w:r>
        <w:t>ttl</w:t>
      </w:r>
      <w:proofErr w:type="spellEnd"/>
      <w:r>
        <w:t xml:space="preserve">=254 time=110 </w:t>
      </w:r>
      <w:proofErr w:type="spellStart"/>
      <w:r>
        <w:t>ms</w:t>
      </w:r>
      <w:proofErr w:type="spellEnd"/>
    </w:p>
    <w:p w14:paraId="719760CC" w14:textId="77777777" w:rsidR="00870A08" w:rsidRDefault="003A5418">
      <w:pPr>
        <w:pStyle w:val="aff6"/>
      </w:pPr>
      <w:r>
        <w:t xml:space="preserve">    Reply from </w:t>
      </w:r>
      <w:r>
        <w:rPr>
          <w:rFonts w:hint="eastAsia"/>
        </w:rPr>
        <w:t>1</w:t>
      </w:r>
      <w:r>
        <w:t>0.1.1.</w:t>
      </w:r>
      <w:r>
        <w:rPr>
          <w:rFonts w:hint="eastAsia"/>
        </w:rPr>
        <w:t>2</w:t>
      </w:r>
      <w:r>
        <w:t xml:space="preserve">: bytes=56 Sequence=4 </w:t>
      </w:r>
      <w:proofErr w:type="spellStart"/>
      <w:r>
        <w:t>ttl</w:t>
      </w:r>
      <w:proofErr w:type="spellEnd"/>
      <w:r>
        <w:t xml:space="preserve">=254 time=90 </w:t>
      </w:r>
      <w:proofErr w:type="spellStart"/>
      <w:r>
        <w:t>ms</w:t>
      </w:r>
      <w:proofErr w:type="spellEnd"/>
    </w:p>
    <w:p w14:paraId="5769681F" w14:textId="77777777" w:rsidR="00870A08" w:rsidRDefault="003A5418">
      <w:pPr>
        <w:pStyle w:val="aff6"/>
        <w:ind w:firstLine="360"/>
      </w:pPr>
      <w:r>
        <w:t xml:space="preserve">Reply from </w:t>
      </w:r>
      <w:r>
        <w:rPr>
          <w:rFonts w:hint="eastAsia"/>
        </w:rPr>
        <w:t>1</w:t>
      </w:r>
      <w:r>
        <w:t>0.1.1.</w:t>
      </w:r>
      <w:r>
        <w:rPr>
          <w:rFonts w:hint="eastAsia"/>
        </w:rPr>
        <w:t>2</w:t>
      </w:r>
      <w:r>
        <w:t xml:space="preserve">: bytes=56 Sequence=5 </w:t>
      </w:r>
      <w:proofErr w:type="spellStart"/>
      <w:r>
        <w:t>ttl</w:t>
      </w:r>
      <w:proofErr w:type="spellEnd"/>
      <w:r>
        <w:t xml:space="preserve">=254 time=90 </w:t>
      </w:r>
      <w:proofErr w:type="spellStart"/>
      <w:r>
        <w:t>ms</w:t>
      </w:r>
      <w:proofErr w:type="spellEnd"/>
    </w:p>
    <w:p w14:paraId="01CC4A67" w14:textId="77777777" w:rsidR="00870A08" w:rsidRDefault="003A5418">
      <w:pPr>
        <w:pStyle w:val="aff6"/>
      </w:pPr>
      <w:r>
        <w:rPr>
          <w:rFonts w:hint="eastAsia"/>
        </w:rPr>
        <w:t>……</w:t>
      </w:r>
    </w:p>
    <w:p w14:paraId="154EFC6E" w14:textId="77777777" w:rsidR="00870A08" w:rsidRDefault="00870A08">
      <w:pPr>
        <w:pStyle w:val="aff6"/>
      </w:pPr>
    </w:p>
    <w:p w14:paraId="1236C57C" w14:textId="77777777" w:rsidR="00870A08" w:rsidRDefault="003A5418">
      <w:pPr>
        <w:ind w:firstLine="420"/>
      </w:pPr>
      <w:r>
        <w:rPr>
          <w:rFonts w:hint="eastAsia"/>
        </w:rPr>
        <w:t>可以观察到，</w:t>
      </w:r>
      <w:r>
        <w:rPr>
          <w:rFonts w:hint="eastAsia"/>
        </w:rPr>
        <w:t>R2</w:t>
      </w:r>
      <w:r>
        <w:rPr>
          <w:rFonts w:hint="eastAsia"/>
        </w:rPr>
        <w:t>和</w:t>
      </w:r>
      <w:r>
        <w:rPr>
          <w:rFonts w:hint="eastAsia"/>
        </w:rPr>
        <w:t>R3</w:t>
      </w:r>
      <w:r>
        <w:rPr>
          <w:rFonts w:hint="eastAsia"/>
        </w:rPr>
        <w:t>间已经能够正常通信。使用</w:t>
      </w:r>
      <w:proofErr w:type="spellStart"/>
      <w:r>
        <w:rPr>
          <w:rFonts w:hint="eastAsia"/>
          <w:b/>
        </w:rPr>
        <w:t>tracert</w:t>
      </w:r>
      <w:proofErr w:type="spellEnd"/>
      <w:r>
        <w:rPr>
          <w:rFonts w:hint="eastAsia"/>
        </w:rPr>
        <w:t xml:space="preserve"> </w:t>
      </w:r>
      <w:r>
        <w:rPr>
          <w:rFonts w:hint="eastAsia"/>
        </w:rPr>
        <w:t>命令查看它们之间的路径。</w:t>
      </w:r>
    </w:p>
    <w:p w14:paraId="5A42CF08" w14:textId="77777777" w:rsidR="00870A08" w:rsidRDefault="003A5418">
      <w:pPr>
        <w:pStyle w:val="aff6"/>
      </w:pPr>
      <w:r>
        <w:t>&lt;</w:t>
      </w:r>
      <w:r>
        <w:rPr>
          <w:rFonts w:hint="eastAsia"/>
        </w:rPr>
        <w:t>R</w:t>
      </w:r>
      <w:r>
        <w:t>3&gt;</w:t>
      </w:r>
      <w:proofErr w:type="spellStart"/>
      <w:r>
        <w:t>tracert</w:t>
      </w:r>
      <w:proofErr w:type="spellEnd"/>
      <w:r>
        <w:t xml:space="preserve"> 10.1.1.2</w:t>
      </w:r>
    </w:p>
    <w:p w14:paraId="500D4D75" w14:textId="77777777" w:rsidR="00870A08" w:rsidRDefault="003A5418">
      <w:pPr>
        <w:pStyle w:val="aff6"/>
      </w:pPr>
      <w:r>
        <w:t xml:space="preserve"> traceroute </w:t>
      </w:r>
      <w:proofErr w:type="gramStart"/>
      <w:r>
        <w:t>to  10.1.1.2</w:t>
      </w:r>
      <w:proofErr w:type="gramEnd"/>
      <w:r>
        <w:t xml:space="preserve">(10.1.1.2), max hops: 30 ,packet length: 40,press CTRL_C to break </w:t>
      </w:r>
    </w:p>
    <w:p w14:paraId="29615C65" w14:textId="77777777" w:rsidR="00870A08" w:rsidRDefault="003A5418">
      <w:pPr>
        <w:pStyle w:val="aff6"/>
      </w:pPr>
      <w:r>
        <w:t xml:space="preserve"> 1 20.1.1.1 50 </w:t>
      </w:r>
      <w:proofErr w:type="spellStart"/>
      <w:proofErr w:type="gramStart"/>
      <w:r>
        <w:t>ms</w:t>
      </w:r>
      <w:proofErr w:type="spellEnd"/>
      <w:r>
        <w:t xml:space="preserve">  40</w:t>
      </w:r>
      <w:proofErr w:type="gramEnd"/>
      <w:r>
        <w:t xml:space="preserve"> </w:t>
      </w:r>
      <w:proofErr w:type="spellStart"/>
      <w:r>
        <w:t>ms</w:t>
      </w:r>
      <w:proofErr w:type="spellEnd"/>
      <w:r>
        <w:t xml:space="preserve">  40 </w:t>
      </w:r>
      <w:proofErr w:type="spellStart"/>
      <w:r>
        <w:t>ms</w:t>
      </w:r>
      <w:proofErr w:type="spellEnd"/>
      <w:r>
        <w:t xml:space="preserve"> </w:t>
      </w:r>
    </w:p>
    <w:p w14:paraId="17224ED5" w14:textId="77777777" w:rsidR="00870A08" w:rsidRDefault="003A5418">
      <w:pPr>
        <w:pStyle w:val="aff6"/>
      </w:pPr>
      <w:r>
        <w:t xml:space="preserve"> 2 10.1.1.2 140 </w:t>
      </w:r>
      <w:proofErr w:type="spellStart"/>
      <w:proofErr w:type="gramStart"/>
      <w:r>
        <w:t>ms</w:t>
      </w:r>
      <w:proofErr w:type="spellEnd"/>
      <w:r>
        <w:t xml:space="preserve">  90</w:t>
      </w:r>
      <w:proofErr w:type="gramEnd"/>
      <w:r>
        <w:t xml:space="preserve"> </w:t>
      </w:r>
      <w:proofErr w:type="spellStart"/>
      <w:r>
        <w:t>ms</w:t>
      </w:r>
      <w:proofErr w:type="spellEnd"/>
      <w:r>
        <w:t xml:space="preserve">  70 </w:t>
      </w:r>
      <w:proofErr w:type="spellStart"/>
      <w:r>
        <w:t>ms</w:t>
      </w:r>
      <w:proofErr w:type="spellEnd"/>
    </w:p>
    <w:p w14:paraId="1A370771" w14:textId="77777777" w:rsidR="00870A08" w:rsidRDefault="00870A08">
      <w:pPr>
        <w:pStyle w:val="aff6"/>
      </w:pPr>
    </w:p>
    <w:p w14:paraId="4C252728" w14:textId="77777777" w:rsidR="00870A08" w:rsidRDefault="003A5418">
      <w:pPr>
        <w:ind w:firstLine="420"/>
      </w:pPr>
      <w:r>
        <w:rPr>
          <w:rFonts w:hint="eastAsia"/>
        </w:rPr>
        <w:t>可以观察到，</w:t>
      </w:r>
      <w:r>
        <w:rPr>
          <w:rFonts w:hint="eastAsia"/>
        </w:rPr>
        <w:t>R3</w:t>
      </w:r>
      <w:r>
        <w:rPr>
          <w:rFonts w:hint="eastAsia"/>
        </w:rPr>
        <w:t>去往</w:t>
      </w:r>
      <w:r>
        <w:rPr>
          <w:rFonts w:hint="eastAsia"/>
        </w:rPr>
        <w:t>R2</w:t>
      </w:r>
      <w:r>
        <w:rPr>
          <w:rFonts w:hint="eastAsia"/>
        </w:rPr>
        <w:t>的流量经过了</w:t>
      </w:r>
      <w:r>
        <w:rPr>
          <w:rFonts w:hint="eastAsia"/>
        </w:rPr>
        <w:t>R1</w:t>
      </w:r>
      <w:r>
        <w:rPr>
          <w:rFonts w:hint="eastAsia"/>
        </w:rPr>
        <w:t>。至此公司</w:t>
      </w:r>
      <w:r>
        <w:rPr>
          <w:rFonts w:hint="eastAsia"/>
        </w:rPr>
        <w:t>A</w:t>
      </w:r>
      <w:r>
        <w:rPr>
          <w:rFonts w:hint="eastAsia"/>
        </w:rPr>
        <w:t>与</w:t>
      </w:r>
      <w:r>
        <w:rPr>
          <w:rFonts w:hint="eastAsia"/>
        </w:rPr>
        <w:t>B</w:t>
      </w:r>
      <w:r>
        <w:rPr>
          <w:rFonts w:hint="eastAsia"/>
        </w:rPr>
        <w:t>所有的设备间都能正常通信。</w:t>
      </w:r>
    </w:p>
    <w:p w14:paraId="485C10B5" w14:textId="77777777" w:rsidR="00870A08" w:rsidRDefault="003A5418">
      <w:pPr>
        <w:pStyle w:val="10"/>
      </w:pPr>
      <w:r>
        <w:rPr>
          <w:rFonts w:hint="eastAsia"/>
        </w:rPr>
        <w:t>思考</w:t>
      </w:r>
    </w:p>
    <w:p w14:paraId="0EF9CE2B" w14:textId="77777777" w:rsidR="00870A08" w:rsidRDefault="003A5418">
      <w:pPr>
        <w:ind w:firstLine="420"/>
      </w:pPr>
      <w:proofErr w:type="gramStart"/>
      <w:r>
        <w:rPr>
          <w:rFonts w:hint="eastAsia"/>
        </w:rPr>
        <w:t>帧</w:t>
      </w:r>
      <w:proofErr w:type="gramEnd"/>
      <w:r>
        <w:rPr>
          <w:rFonts w:hint="eastAsia"/>
        </w:rPr>
        <w:t>中继中动态映射的过程是怎么样的？它和</w:t>
      </w:r>
      <w:r>
        <w:rPr>
          <w:rFonts w:hint="eastAsia"/>
        </w:rPr>
        <w:t>ARP</w:t>
      </w:r>
      <w:r>
        <w:rPr>
          <w:rFonts w:hint="eastAsia"/>
        </w:rPr>
        <w:t>机制的区别在哪里？</w:t>
      </w:r>
    </w:p>
    <w:p w14:paraId="2066F601" w14:textId="77777777" w:rsidR="00870A08" w:rsidRDefault="003A5418">
      <w:pPr>
        <w:pStyle w:val="af2"/>
        <w:ind w:firstLineChars="0" w:firstLine="0"/>
      </w:pPr>
      <w:bookmarkStart w:id="160" w:name="_Toc11456"/>
      <w:r>
        <w:rPr>
          <w:rFonts w:ascii="微软雅黑" w:hAnsi="微软雅黑" w:hint="eastAsia"/>
        </w:rPr>
        <w:t>11.4</w:t>
      </w:r>
      <w:r>
        <w:rPr>
          <w:rFonts w:hint="eastAsia"/>
        </w:rPr>
        <w:t xml:space="preserve"> OSPF</w:t>
      </w:r>
      <w:proofErr w:type="gramStart"/>
      <w:r>
        <w:rPr>
          <w:rFonts w:hint="eastAsia"/>
        </w:rPr>
        <w:t>在帧中继</w:t>
      </w:r>
      <w:proofErr w:type="gramEnd"/>
      <w:r>
        <w:rPr>
          <w:rFonts w:hint="eastAsia"/>
        </w:rPr>
        <w:t>网络中的配置</w:t>
      </w:r>
      <w:bookmarkEnd w:id="160"/>
    </w:p>
    <w:p w14:paraId="28F8488D" w14:textId="77777777" w:rsidR="00870A08" w:rsidRDefault="003A5418">
      <w:pPr>
        <w:pStyle w:val="10"/>
      </w:pPr>
      <w:r>
        <w:rPr>
          <w:rFonts w:hint="eastAsia"/>
        </w:rPr>
        <w:t>原理概述</w:t>
      </w:r>
    </w:p>
    <w:p w14:paraId="580407F0" w14:textId="77777777" w:rsidR="00870A08" w:rsidRDefault="003A5418">
      <w:pPr>
        <w:pStyle w:val="13"/>
        <w:ind w:firstLine="420"/>
      </w:pPr>
      <w:r>
        <w:rPr>
          <w:rFonts w:hint="eastAsia"/>
        </w:rPr>
        <w:t>OSPF</w:t>
      </w:r>
      <w:r>
        <w:rPr>
          <w:rFonts w:hint="eastAsia"/>
        </w:rPr>
        <w:t>将网络分为四种不同的类型，即</w:t>
      </w:r>
      <w:r>
        <w:rPr>
          <w:rFonts w:hint="eastAsia"/>
        </w:rPr>
        <w:t>Point-to-Point</w:t>
      </w:r>
      <w:r>
        <w:rPr>
          <w:rFonts w:hint="eastAsia"/>
        </w:rPr>
        <w:t>、</w:t>
      </w:r>
      <w:r>
        <w:rPr>
          <w:rFonts w:hint="eastAsia"/>
        </w:rPr>
        <w:t>Broadcast</w:t>
      </w:r>
      <w:r>
        <w:rPr>
          <w:rFonts w:hint="eastAsia"/>
        </w:rPr>
        <w:t>、</w:t>
      </w:r>
      <w:r>
        <w:rPr>
          <w:rFonts w:hint="eastAsia"/>
        </w:rPr>
        <w:t>NBMA</w:t>
      </w:r>
      <w:r>
        <w:rPr>
          <w:rFonts w:hint="eastAsia"/>
        </w:rPr>
        <w:t>及</w:t>
      </w:r>
      <w:r>
        <w:rPr>
          <w:rFonts w:hint="eastAsia"/>
        </w:rPr>
        <w:t>Point-to-</w:t>
      </w:r>
      <w:r>
        <w:rPr>
          <w:rFonts w:hint="eastAsia"/>
        </w:rPr>
        <w:lastRenderedPageBreak/>
        <w:t>MultiPoint</w:t>
      </w:r>
      <w:r>
        <w:rPr>
          <w:rFonts w:hint="eastAsia"/>
        </w:rPr>
        <w:t>，不同网络类型下</w:t>
      </w:r>
      <w:r>
        <w:rPr>
          <w:rFonts w:hint="eastAsia"/>
        </w:rPr>
        <w:t>OSPF</w:t>
      </w:r>
      <w:r>
        <w:rPr>
          <w:rFonts w:hint="eastAsia"/>
        </w:rPr>
        <w:t>的工作机制不一样。比如在</w:t>
      </w:r>
      <w:r>
        <w:rPr>
          <w:rFonts w:hint="eastAsia"/>
        </w:rPr>
        <w:t>Broadcast</w:t>
      </w:r>
      <w:r>
        <w:rPr>
          <w:rFonts w:hint="eastAsia"/>
        </w:rPr>
        <w:t>网络中</w:t>
      </w:r>
      <w:r>
        <w:rPr>
          <w:rFonts w:hint="eastAsia"/>
        </w:rPr>
        <w:t>OSPF</w:t>
      </w:r>
      <w:r>
        <w:rPr>
          <w:rFonts w:hint="eastAsia"/>
        </w:rPr>
        <w:t>能够直接建立邻居邻接关系，在</w:t>
      </w:r>
      <w:r>
        <w:rPr>
          <w:rFonts w:hint="eastAsia"/>
        </w:rPr>
        <w:t>NBMA</w:t>
      </w:r>
      <w:r>
        <w:rPr>
          <w:rFonts w:hint="eastAsia"/>
        </w:rPr>
        <w:t>网络中默认必须手工指定邻居等</w:t>
      </w:r>
      <w:r>
        <w:t>。</w:t>
      </w:r>
      <w:r>
        <w:rPr>
          <w:rFonts w:hint="eastAsia"/>
        </w:rPr>
        <w:t>在实际网络中，可通过配置接口的网络类型来强制改变默认的接口的网络类型。</w:t>
      </w:r>
      <w:proofErr w:type="gramStart"/>
      <w:r>
        <w:rPr>
          <w:rFonts w:hint="eastAsia"/>
        </w:rPr>
        <w:t>在帧中继</w:t>
      </w:r>
      <w:proofErr w:type="gramEnd"/>
      <w:r>
        <w:t>的环境中，</w:t>
      </w:r>
      <w:r>
        <w:rPr>
          <w:rFonts w:hint="eastAsia"/>
        </w:rPr>
        <w:t>OSPF</w:t>
      </w:r>
      <w:r>
        <w:rPr>
          <w:rFonts w:hint="eastAsia"/>
        </w:rPr>
        <w:t>默认</w:t>
      </w:r>
      <w:r>
        <w:t>的网络类型是</w:t>
      </w:r>
      <w:r>
        <w:rPr>
          <w:rFonts w:hint="eastAsia"/>
        </w:rPr>
        <w:t>NBMA</w:t>
      </w:r>
      <w:r>
        <w:rPr>
          <w:rFonts w:hint="eastAsia"/>
        </w:rPr>
        <w:t>。</w:t>
      </w:r>
    </w:p>
    <w:p w14:paraId="2DB15D4D" w14:textId="77777777" w:rsidR="00870A08" w:rsidRDefault="003A5418">
      <w:pPr>
        <w:pStyle w:val="10"/>
      </w:pPr>
      <w:r>
        <w:rPr>
          <w:rFonts w:hint="eastAsia"/>
        </w:rPr>
        <w:t>实验目的</w:t>
      </w:r>
    </w:p>
    <w:p w14:paraId="08552805" w14:textId="77777777" w:rsidR="00870A08" w:rsidRDefault="003A5418">
      <w:pPr>
        <w:pStyle w:val="12"/>
        <w:numPr>
          <w:ilvl w:val="1"/>
          <w:numId w:val="5"/>
        </w:numPr>
        <w:ind w:firstLineChars="0"/>
        <w:jc w:val="left"/>
      </w:pPr>
      <w:r>
        <w:rPr>
          <w:rFonts w:hint="eastAsia"/>
        </w:rPr>
        <w:t>掌握</w:t>
      </w:r>
      <w:r>
        <w:rPr>
          <w:rFonts w:hint="eastAsia"/>
        </w:rPr>
        <w:t>OSPF</w:t>
      </w:r>
      <w:proofErr w:type="gramStart"/>
      <w:r>
        <w:rPr>
          <w:rFonts w:hint="eastAsia"/>
        </w:rPr>
        <w:t>在帧中继</w:t>
      </w:r>
      <w:proofErr w:type="gramEnd"/>
      <w:r>
        <w:rPr>
          <w:rFonts w:hint="eastAsia"/>
        </w:rPr>
        <w:t>网络中的配置方法</w:t>
      </w:r>
    </w:p>
    <w:p w14:paraId="45ED0183" w14:textId="77777777" w:rsidR="00870A08" w:rsidRDefault="003A5418">
      <w:pPr>
        <w:pStyle w:val="12"/>
        <w:numPr>
          <w:ilvl w:val="1"/>
          <w:numId w:val="5"/>
        </w:numPr>
        <w:ind w:firstLineChars="0"/>
        <w:jc w:val="left"/>
      </w:pPr>
      <w:r>
        <w:rPr>
          <w:rFonts w:hint="eastAsia"/>
        </w:rPr>
        <w:t>理解</w:t>
      </w:r>
      <w:r>
        <w:rPr>
          <w:rFonts w:hint="eastAsia"/>
        </w:rPr>
        <w:t>Hub-Spoke</w:t>
      </w:r>
      <w:r>
        <w:rPr>
          <w:rFonts w:hint="eastAsia"/>
        </w:rPr>
        <w:t>组网架构</w:t>
      </w:r>
    </w:p>
    <w:p w14:paraId="305FD32F" w14:textId="77777777" w:rsidR="00870A08" w:rsidRDefault="003A5418">
      <w:pPr>
        <w:pStyle w:val="12"/>
        <w:numPr>
          <w:ilvl w:val="1"/>
          <w:numId w:val="5"/>
        </w:numPr>
        <w:ind w:firstLineChars="0"/>
        <w:jc w:val="left"/>
      </w:pPr>
      <w:proofErr w:type="gramStart"/>
      <w:r>
        <w:rPr>
          <w:rFonts w:hint="eastAsia"/>
        </w:rPr>
        <w:t>掌握在帧中继</w:t>
      </w:r>
      <w:proofErr w:type="gramEnd"/>
      <w:r>
        <w:rPr>
          <w:rFonts w:hint="eastAsia"/>
        </w:rPr>
        <w:t>网络中排除</w:t>
      </w:r>
      <w:r>
        <w:rPr>
          <w:rFonts w:hint="eastAsia"/>
        </w:rPr>
        <w:t>OSPF</w:t>
      </w:r>
      <w:r>
        <w:rPr>
          <w:rFonts w:hint="eastAsia"/>
        </w:rPr>
        <w:t>故障的方法</w:t>
      </w:r>
    </w:p>
    <w:p w14:paraId="67358EAF" w14:textId="77777777" w:rsidR="00870A08" w:rsidRDefault="003A5418">
      <w:pPr>
        <w:pStyle w:val="10"/>
      </w:pPr>
      <w:r>
        <w:rPr>
          <w:rFonts w:hint="eastAsia"/>
        </w:rPr>
        <w:t>场景</w:t>
      </w:r>
    </w:p>
    <w:p w14:paraId="0CAFBCE6" w14:textId="77777777" w:rsidR="00870A08" w:rsidRDefault="003A5418">
      <w:pPr>
        <w:ind w:firstLine="420"/>
        <w:jc w:val="left"/>
      </w:pPr>
      <w:r>
        <w:rPr>
          <w:rFonts w:hint="eastAsia"/>
        </w:rPr>
        <w:t>某公司的网络使用</w:t>
      </w:r>
      <w:r>
        <w:rPr>
          <w:rFonts w:hint="eastAsia"/>
        </w:rPr>
        <w:t>OSPF</w:t>
      </w:r>
      <w:r>
        <w:rPr>
          <w:rFonts w:hint="eastAsia"/>
        </w:rPr>
        <w:t>协议，该公司由一个总部和两个分支机构组成。如图所示，</w:t>
      </w:r>
      <w:r>
        <w:rPr>
          <w:rFonts w:hint="eastAsia"/>
        </w:rPr>
        <w:t>R1</w:t>
      </w:r>
      <w:r>
        <w:rPr>
          <w:rFonts w:hint="eastAsia"/>
        </w:rPr>
        <w:t>为总部路由器，</w:t>
      </w:r>
      <w:r>
        <w:rPr>
          <w:rFonts w:hint="eastAsia"/>
        </w:rPr>
        <w:t>R2</w:t>
      </w:r>
      <w:r>
        <w:rPr>
          <w:rFonts w:hint="eastAsia"/>
        </w:rPr>
        <w:t>和</w:t>
      </w:r>
      <w:r>
        <w:rPr>
          <w:rFonts w:hint="eastAsia"/>
        </w:rPr>
        <w:t>R3</w:t>
      </w:r>
      <w:r>
        <w:rPr>
          <w:rFonts w:hint="eastAsia"/>
        </w:rPr>
        <w:t>分别是两个分支机构的出口路由器。两分支机构都是通过租用运营商的帧中继虚电路来与总部通信。但为了节省成本，两个分支机构间没有直接互联的虚电路，即典型的</w:t>
      </w:r>
      <w:r>
        <w:rPr>
          <w:rFonts w:hint="eastAsia"/>
        </w:rPr>
        <w:t>Hub-Spoke</w:t>
      </w:r>
      <w:r>
        <w:rPr>
          <w:rFonts w:hint="eastAsia"/>
        </w:rPr>
        <w:t>组网架构，</w:t>
      </w:r>
      <w:r>
        <w:rPr>
          <w:rFonts w:hint="eastAsia"/>
        </w:rPr>
        <w:t>R1</w:t>
      </w:r>
      <w:r>
        <w:rPr>
          <w:rFonts w:hint="eastAsia"/>
        </w:rPr>
        <w:t>为</w:t>
      </w:r>
      <w:r>
        <w:rPr>
          <w:rFonts w:hint="eastAsia"/>
        </w:rPr>
        <w:t>Hub</w:t>
      </w:r>
      <w:r>
        <w:rPr>
          <w:rFonts w:hint="eastAsia"/>
        </w:rPr>
        <w:t>端设备，</w:t>
      </w:r>
      <w:r>
        <w:rPr>
          <w:rFonts w:hint="eastAsia"/>
        </w:rPr>
        <w:t>R2</w:t>
      </w:r>
      <w:r>
        <w:rPr>
          <w:rFonts w:hint="eastAsia"/>
        </w:rPr>
        <w:t>，</w:t>
      </w:r>
      <w:r>
        <w:rPr>
          <w:rFonts w:hint="eastAsia"/>
        </w:rPr>
        <w:t>R3</w:t>
      </w:r>
      <w:r>
        <w:rPr>
          <w:rFonts w:hint="eastAsia"/>
        </w:rPr>
        <w:t>为</w:t>
      </w:r>
      <w:r>
        <w:rPr>
          <w:rFonts w:hint="eastAsia"/>
        </w:rPr>
        <w:t>Spoke</w:t>
      </w:r>
      <w:r>
        <w:rPr>
          <w:rFonts w:hint="eastAsia"/>
        </w:rPr>
        <w:t>端设备。</w:t>
      </w:r>
    </w:p>
    <w:p w14:paraId="4CEE778E" w14:textId="77777777" w:rsidR="00870A08" w:rsidRDefault="003A5418">
      <w:pPr>
        <w:pStyle w:val="10"/>
      </w:pPr>
      <w:r>
        <w:rPr>
          <w:rFonts w:hint="eastAsia"/>
        </w:rPr>
        <w:t>实验拓扑</w:t>
      </w:r>
    </w:p>
    <w:p w14:paraId="736D5EAC" w14:textId="77777777" w:rsidR="00870A08" w:rsidRDefault="003A5418">
      <w:pPr>
        <w:pStyle w:val="aff6"/>
        <w:jc w:val="center"/>
      </w:pPr>
      <w:r>
        <w:rPr>
          <w:noProof/>
          <w:lang w:val="en-GB"/>
        </w:rPr>
        <w:drawing>
          <wp:inline distT="0" distB="0" distL="0" distR="0" wp14:anchorId="248B0AD6" wp14:editId="052B7F93">
            <wp:extent cx="4419600" cy="3324225"/>
            <wp:effectExtent l="19050" t="0" r="0" b="0"/>
            <wp:docPr id="566" name="图片 3"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3" descr="捕获.PNG"/>
                    <pic:cNvPicPr>
                      <a:picLocks noChangeAspect="1"/>
                    </pic:cNvPicPr>
                  </pic:nvPicPr>
                  <pic:blipFill>
                    <a:blip r:embed="rId249" cstate="print">
                      <a:grayscl/>
                    </a:blip>
                    <a:stretch>
                      <a:fillRect/>
                    </a:stretch>
                  </pic:blipFill>
                  <pic:spPr>
                    <a:xfrm>
                      <a:off x="0" y="0"/>
                      <a:ext cx="4420217" cy="3324689"/>
                    </a:xfrm>
                    <a:prstGeom prst="rect">
                      <a:avLst/>
                    </a:prstGeom>
                  </pic:spPr>
                </pic:pic>
              </a:graphicData>
            </a:graphic>
          </wp:inline>
        </w:drawing>
      </w:r>
    </w:p>
    <w:p w14:paraId="45D5CF64" w14:textId="77777777" w:rsidR="00870A08" w:rsidRDefault="003A5418">
      <w:pPr>
        <w:pStyle w:val="aff6"/>
        <w:jc w:val="center"/>
      </w:pPr>
      <w:r>
        <w:rPr>
          <w:rFonts w:hint="eastAsia"/>
        </w:rPr>
        <w:t>图</w:t>
      </w:r>
      <w:r>
        <w:rPr>
          <w:rFonts w:hint="eastAsia"/>
        </w:rPr>
        <w:t xml:space="preserve">11-9 </w:t>
      </w:r>
      <w:r>
        <w:rPr>
          <w:rFonts w:hint="eastAsia"/>
        </w:rPr>
        <w:t>配置</w:t>
      </w:r>
      <w:r>
        <w:rPr>
          <w:rFonts w:hint="eastAsia"/>
        </w:rPr>
        <w:t>OSPF</w:t>
      </w:r>
      <w:proofErr w:type="gramStart"/>
      <w:r>
        <w:rPr>
          <w:rFonts w:hint="eastAsia"/>
        </w:rPr>
        <w:t>帧</w:t>
      </w:r>
      <w:proofErr w:type="gramEnd"/>
      <w:r>
        <w:rPr>
          <w:rFonts w:hint="eastAsia"/>
        </w:rPr>
        <w:t>中继网络拓扑图</w:t>
      </w:r>
    </w:p>
    <w:p w14:paraId="3682002D" w14:textId="77777777" w:rsidR="00870A08" w:rsidRDefault="003A5418">
      <w:pPr>
        <w:pStyle w:val="10"/>
        <w:jc w:val="left"/>
      </w:pPr>
      <w:r>
        <w:rPr>
          <w:rFonts w:hint="eastAsia"/>
        </w:rPr>
        <w:lastRenderedPageBreak/>
        <w:t>实验编址表</w:t>
      </w:r>
    </w:p>
    <w:tbl>
      <w:tblPr>
        <w:tblStyle w:val="af6"/>
        <w:tblW w:w="9059" w:type="dxa"/>
        <w:jc w:val="center"/>
        <w:tblLayout w:type="fixed"/>
        <w:tblLook w:val="04A0" w:firstRow="1" w:lastRow="0" w:firstColumn="1" w:lastColumn="0" w:noHBand="0" w:noVBand="1"/>
      </w:tblPr>
      <w:tblGrid>
        <w:gridCol w:w="1594"/>
        <w:gridCol w:w="1706"/>
        <w:gridCol w:w="1506"/>
        <w:gridCol w:w="1843"/>
        <w:gridCol w:w="1276"/>
        <w:gridCol w:w="1134"/>
      </w:tblGrid>
      <w:tr w:rsidR="00870A08" w14:paraId="3C962429" w14:textId="77777777">
        <w:trPr>
          <w:trHeight w:val="471"/>
          <w:jc w:val="center"/>
        </w:trPr>
        <w:tc>
          <w:tcPr>
            <w:tcW w:w="1594" w:type="dxa"/>
            <w:vAlign w:val="center"/>
          </w:tcPr>
          <w:p w14:paraId="344D97D0" w14:textId="77777777" w:rsidR="00870A08" w:rsidRDefault="003A5418">
            <w:pPr>
              <w:spacing w:line="240" w:lineRule="auto"/>
              <w:ind w:firstLineChars="0" w:firstLine="0"/>
              <w:jc w:val="center"/>
            </w:pPr>
            <w:r>
              <w:rPr>
                <w:rFonts w:hint="eastAsia"/>
              </w:rPr>
              <w:t>设备</w:t>
            </w:r>
          </w:p>
        </w:tc>
        <w:tc>
          <w:tcPr>
            <w:tcW w:w="1706" w:type="dxa"/>
            <w:vAlign w:val="center"/>
          </w:tcPr>
          <w:p w14:paraId="1FC5DBC2" w14:textId="77777777" w:rsidR="00870A08" w:rsidRDefault="003A5418">
            <w:pPr>
              <w:spacing w:line="240" w:lineRule="auto"/>
              <w:ind w:firstLineChars="0" w:firstLine="0"/>
              <w:jc w:val="center"/>
            </w:pPr>
            <w:r>
              <w:rPr>
                <w:rFonts w:hint="eastAsia"/>
              </w:rPr>
              <w:t>接口</w:t>
            </w:r>
          </w:p>
        </w:tc>
        <w:tc>
          <w:tcPr>
            <w:tcW w:w="1506" w:type="dxa"/>
            <w:vAlign w:val="center"/>
          </w:tcPr>
          <w:p w14:paraId="048C691D" w14:textId="77777777" w:rsidR="00870A08" w:rsidRDefault="003A5418">
            <w:pPr>
              <w:spacing w:line="240" w:lineRule="auto"/>
              <w:ind w:firstLineChars="0" w:firstLine="0"/>
              <w:jc w:val="center"/>
            </w:pPr>
            <w:r>
              <w:rPr>
                <w:rFonts w:hint="eastAsia"/>
              </w:rPr>
              <w:t>IP</w:t>
            </w:r>
            <w:r>
              <w:rPr>
                <w:rFonts w:hint="eastAsia"/>
              </w:rPr>
              <w:t>地址</w:t>
            </w:r>
          </w:p>
        </w:tc>
        <w:tc>
          <w:tcPr>
            <w:tcW w:w="1843" w:type="dxa"/>
            <w:vAlign w:val="center"/>
          </w:tcPr>
          <w:p w14:paraId="19A92387" w14:textId="77777777" w:rsidR="00870A08" w:rsidRDefault="003A5418">
            <w:pPr>
              <w:spacing w:line="240" w:lineRule="auto"/>
              <w:ind w:firstLineChars="0" w:firstLine="0"/>
              <w:jc w:val="center"/>
            </w:pPr>
            <w:r>
              <w:rPr>
                <w:rFonts w:hint="eastAsia"/>
              </w:rPr>
              <w:t>子网掩码</w:t>
            </w:r>
          </w:p>
        </w:tc>
        <w:tc>
          <w:tcPr>
            <w:tcW w:w="1276" w:type="dxa"/>
            <w:vAlign w:val="center"/>
          </w:tcPr>
          <w:p w14:paraId="08C4A90B" w14:textId="77777777" w:rsidR="00870A08" w:rsidRDefault="003A5418">
            <w:pPr>
              <w:spacing w:line="240" w:lineRule="auto"/>
              <w:ind w:firstLineChars="0" w:firstLine="0"/>
              <w:jc w:val="center"/>
            </w:pPr>
            <w:r>
              <w:rPr>
                <w:rFonts w:hint="eastAsia"/>
              </w:rPr>
              <w:t>默认网关</w:t>
            </w:r>
          </w:p>
        </w:tc>
        <w:tc>
          <w:tcPr>
            <w:tcW w:w="1134" w:type="dxa"/>
            <w:vAlign w:val="center"/>
          </w:tcPr>
          <w:p w14:paraId="7B95CAE8" w14:textId="77777777" w:rsidR="00870A08" w:rsidRDefault="003A5418">
            <w:pPr>
              <w:spacing w:line="240" w:lineRule="auto"/>
              <w:ind w:firstLineChars="0" w:firstLine="0"/>
              <w:jc w:val="center"/>
            </w:pPr>
            <w:r>
              <w:rPr>
                <w:rFonts w:hint="eastAsia"/>
              </w:rPr>
              <w:t>DLCI</w:t>
            </w:r>
          </w:p>
        </w:tc>
      </w:tr>
      <w:tr w:rsidR="00870A08" w14:paraId="2B3BA8F7" w14:textId="77777777">
        <w:trPr>
          <w:jc w:val="center"/>
        </w:trPr>
        <w:tc>
          <w:tcPr>
            <w:tcW w:w="1594" w:type="dxa"/>
            <w:vMerge w:val="restart"/>
            <w:vAlign w:val="center"/>
          </w:tcPr>
          <w:p w14:paraId="66F618BA" w14:textId="77777777" w:rsidR="00870A08" w:rsidRDefault="003A5418">
            <w:pPr>
              <w:spacing w:line="240" w:lineRule="auto"/>
              <w:ind w:firstLineChars="0" w:firstLine="0"/>
              <w:jc w:val="center"/>
            </w:pPr>
            <w:r>
              <w:rPr>
                <w:rFonts w:hint="eastAsia"/>
              </w:rPr>
              <w:t>R1(AR2220)</w:t>
            </w:r>
          </w:p>
        </w:tc>
        <w:tc>
          <w:tcPr>
            <w:tcW w:w="1706" w:type="dxa"/>
            <w:vAlign w:val="center"/>
          </w:tcPr>
          <w:p w14:paraId="0A1F7DA0" w14:textId="77777777" w:rsidR="00870A08" w:rsidRDefault="003A5418">
            <w:pPr>
              <w:spacing w:line="240" w:lineRule="auto"/>
              <w:ind w:firstLineChars="0" w:firstLine="0"/>
              <w:jc w:val="center"/>
            </w:pPr>
            <w:r>
              <w:rPr>
                <w:rFonts w:hint="eastAsia"/>
              </w:rPr>
              <w:t>Loopback 0</w:t>
            </w:r>
          </w:p>
        </w:tc>
        <w:tc>
          <w:tcPr>
            <w:tcW w:w="1506" w:type="dxa"/>
            <w:vAlign w:val="center"/>
          </w:tcPr>
          <w:p w14:paraId="752325BC" w14:textId="77777777" w:rsidR="00870A08" w:rsidRDefault="003A5418">
            <w:pPr>
              <w:spacing w:line="240" w:lineRule="auto"/>
              <w:ind w:firstLineChars="0" w:firstLine="0"/>
              <w:jc w:val="center"/>
            </w:pPr>
            <w:r>
              <w:rPr>
                <w:rFonts w:hint="eastAsia"/>
              </w:rPr>
              <w:t>10.1.1.1</w:t>
            </w:r>
          </w:p>
        </w:tc>
        <w:tc>
          <w:tcPr>
            <w:tcW w:w="1843" w:type="dxa"/>
            <w:vAlign w:val="center"/>
          </w:tcPr>
          <w:p w14:paraId="606B897E" w14:textId="77777777" w:rsidR="00870A08" w:rsidRDefault="003A5418">
            <w:pPr>
              <w:spacing w:line="240" w:lineRule="auto"/>
              <w:ind w:firstLineChars="0" w:firstLine="0"/>
              <w:jc w:val="center"/>
            </w:pPr>
            <w:r>
              <w:rPr>
                <w:rFonts w:hint="eastAsia"/>
              </w:rPr>
              <w:t>255.255.255.255</w:t>
            </w:r>
          </w:p>
        </w:tc>
        <w:tc>
          <w:tcPr>
            <w:tcW w:w="1276" w:type="dxa"/>
          </w:tcPr>
          <w:p w14:paraId="18868BB4" w14:textId="77777777" w:rsidR="00870A08" w:rsidRDefault="003A5418">
            <w:pPr>
              <w:spacing w:line="240" w:lineRule="auto"/>
              <w:ind w:firstLineChars="0" w:firstLine="0"/>
              <w:jc w:val="center"/>
            </w:pPr>
            <w:r>
              <w:rPr>
                <w:rFonts w:hint="eastAsia"/>
              </w:rPr>
              <w:t>N/A</w:t>
            </w:r>
          </w:p>
        </w:tc>
        <w:tc>
          <w:tcPr>
            <w:tcW w:w="1134" w:type="dxa"/>
          </w:tcPr>
          <w:p w14:paraId="7CAA4590" w14:textId="77777777" w:rsidR="00870A08" w:rsidRDefault="003A5418">
            <w:pPr>
              <w:spacing w:line="240" w:lineRule="auto"/>
              <w:ind w:firstLineChars="0" w:firstLine="0"/>
              <w:jc w:val="center"/>
            </w:pPr>
            <w:r>
              <w:rPr>
                <w:rFonts w:hint="eastAsia"/>
              </w:rPr>
              <w:t>N/A</w:t>
            </w:r>
          </w:p>
        </w:tc>
      </w:tr>
      <w:tr w:rsidR="00870A08" w14:paraId="2BD12FB9" w14:textId="77777777">
        <w:trPr>
          <w:jc w:val="center"/>
        </w:trPr>
        <w:tc>
          <w:tcPr>
            <w:tcW w:w="1594" w:type="dxa"/>
            <w:vMerge/>
            <w:vAlign w:val="center"/>
          </w:tcPr>
          <w:p w14:paraId="2ACDC4C1" w14:textId="77777777" w:rsidR="00870A08" w:rsidRDefault="00870A08">
            <w:pPr>
              <w:spacing w:line="240" w:lineRule="auto"/>
              <w:ind w:firstLine="420"/>
              <w:jc w:val="center"/>
            </w:pPr>
          </w:p>
        </w:tc>
        <w:tc>
          <w:tcPr>
            <w:tcW w:w="1706" w:type="dxa"/>
            <w:vAlign w:val="center"/>
          </w:tcPr>
          <w:p w14:paraId="3301DC5B" w14:textId="77777777" w:rsidR="00870A08" w:rsidRDefault="003A5418">
            <w:pPr>
              <w:spacing w:line="240" w:lineRule="auto"/>
              <w:ind w:firstLineChars="0" w:firstLine="0"/>
              <w:jc w:val="center"/>
            </w:pPr>
            <w:r>
              <w:rPr>
                <w:rFonts w:hint="eastAsia"/>
              </w:rPr>
              <w:t xml:space="preserve">Serial </w:t>
            </w:r>
            <w:r>
              <w:t>1</w:t>
            </w:r>
            <w:r>
              <w:rPr>
                <w:rFonts w:hint="eastAsia"/>
              </w:rPr>
              <w:t>/0/0</w:t>
            </w:r>
          </w:p>
        </w:tc>
        <w:tc>
          <w:tcPr>
            <w:tcW w:w="1506" w:type="dxa"/>
            <w:vAlign w:val="center"/>
          </w:tcPr>
          <w:p w14:paraId="696F6A65" w14:textId="77777777" w:rsidR="00870A08" w:rsidRDefault="003A5418">
            <w:pPr>
              <w:spacing w:line="240" w:lineRule="auto"/>
              <w:ind w:firstLineChars="0" w:firstLine="0"/>
              <w:jc w:val="center"/>
            </w:pPr>
            <w:r>
              <w:rPr>
                <w:rFonts w:hint="eastAsia"/>
              </w:rPr>
              <w:t>10.0.123.1</w:t>
            </w:r>
          </w:p>
        </w:tc>
        <w:tc>
          <w:tcPr>
            <w:tcW w:w="1843" w:type="dxa"/>
            <w:vAlign w:val="center"/>
          </w:tcPr>
          <w:p w14:paraId="72518EA3" w14:textId="77777777" w:rsidR="00870A08" w:rsidRDefault="003A5418">
            <w:pPr>
              <w:spacing w:line="240" w:lineRule="auto"/>
              <w:ind w:firstLineChars="0" w:firstLine="0"/>
              <w:jc w:val="center"/>
            </w:pPr>
            <w:r>
              <w:rPr>
                <w:rFonts w:hint="eastAsia"/>
              </w:rPr>
              <w:t>255.255.255.0</w:t>
            </w:r>
          </w:p>
        </w:tc>
        <w:tc>
          <w:tcPr>
            <w:tcW w:w="1276" w:type="dxa"/>
          </w:tcPr>
          <w:p w14:paraId="3DD9FD46" w14:textId="77777777" w:rsidR="00870A08" w:rsidRDefault="003A5418">
            <w:pPr>
              <w:spacing w:line="240" w:lineRule="auto"/>
              <w:ind w:firstLineChars="0" w:firstLine="0"/>
              <w:jc w:val="center"/>
            </w:pPr>
            <w:r>
              <w:rPr>
                <w:rFonts w:hint="eastAsia"/>
              </w:rPr>
              <w:t>N/A</w:t>
            </w:r>
          </w:p>
        </w:tc>
        <w:tc>
          <w:tcPr>
            <w:tcW w:w="1134" w:type="dxa"/>
          </w:tcPr>
          <w:p w14:paraId="6ED63C38" w14:textId="77777777" w:rsidR="00870A08" w:rsidRDefault="003A5418">
            <w:pPr>
              <w:spacing w:line="240" w:lineRule="auto"/>
              <w:ind w:firstLineChars="0" w:firstLine="0"/>
              <w:jc w:val="center"/>
            </w:pPr>
            <w:r>
              <w:rPr>
                <w:rFonts w:hint="eastAsia"/>
              </w:rPr>
              <w:t>102/103</w:t>
            </w:r>
          </w:p>
        </w:tc>
      </w:tr>
      <w:tr w:rsidR="00870A08" w14:paraId="7867EEE2" w14:textId="77777777">
        <w:trPr>
          <w:jc w:val="center"/>
        </w:trPr>
        <w:tc>
          <w:tcPr>
            <w:tcW w:w="1594" w:type="dxa"/>
            <w:vMerge w:val="restart"/>
            <w:vAlign w:val="center"/>
          </w:tcPr>
          <w:p w14:paraId="13209DF5" w14:textId="77777777" w:rsidR="00870A08" w:rsidRDefault="003A5418">
            <w:pPr>
              <w:spacing w:line="240" w:lineRule="auto"/>
              <w:ind w:firstLineChars="0" w:firstLine="0"/>
              <w:jc w:val="center"/>
            </w:pPr>
            <w:r>
              <w:rPr>
                <w:rFonts w:hint="eastAsia"/>
              </w:rPr>
              <w:t>R2(AR2220)</w:t>
            </w:r>
          </w:p>
        </w:tc>
        <w:tc>
          <w:tcPr>
            <w:tcW w:w="1706" w:type="dxa"/>
            <w:vAlign w:val="center"/>
          </w:tcPr>
          <w:p w14:paraId="655879FF" w14:textId="77777777" w:rsidR="00870A08" w:rsidRDefault="003A5418">
            <w:pPr>
              <w:spacing w:line="240" w:lineRule="auto"/>
              <w:ind w:firstLineChars="0" w:firstLine="0"/>
              <w:jc w:val="center"/>
            </w:pPr>
            <w:r>
              <w:rPr>
                <w:rFonts w:hint="eastAsia"/>
              </w:rPr>
              <w:t>Loopback 0</w:t>
            </w:r>
          </w:p>
        </w:tc>
        <w:tc>
          <w:tcPr>
            <w:tcW w:w="1506" w:type="dxa"/>
            <w:vAlign w:val="center"/>
          </w:tcPr>
          <w:p w14:paraId="0E4D1C1C" w14:textId="77777777" w:rsidR="00870A08" w:rsidRDefault="003A5418">
            <w:pPr>
              <w:spacing w:line="240" w:lineRule="auto"/>
              <w:ind w:firstLineChars="0" w:firstLine="0"/>
              <w:jc w:val="center"/>
            </w:pPr>
            <w:r>
              <w:rPr>
                <w:rFonts w:hint="eastAsia"/>
              </w:rPr>
              <w:t>10.1.2.2</w:t>
            </w:r>
          </w:p>
        </w:tc>
        <w:tc>
          <w:tcPr>
            <w:tcW w:w="1843" w:type="dxa"/>
            <w:vAlign w:val="center"/>
          </w:tcPr>
          <w:p w14:paraId="3F3C03F0" w14:textId="77777777" w:rsidR="00870A08" w:rsidRDefault="003A5418">
            <w:pPr>
              <w:spacing w:line="240" w:lineRule="auto"/>
              <w:ind w:firstLineChars="0" w:firstLine="0"/>
              <w:jc w:val="center"/>
            </w:pPr>
            <w:r>
              <w:rPr>
                <w:rFonts w:hint="eastAsia"/>
              </w:rPr>
              <w:t>255.255.255.255</w:t>
            </w:r>
          </w:p>
        </w:tc>
        <w:tc>
          <w:tcPr>
            <w:tcW w:w="1276" w:type="dxa"/>
          </w:tcPr>
          <w:p w14:paraId="7C6FD6A4" w14:textId="77777777" w:rsidR="00870A08" w:rsidRDefault="003A5418">
            <w:pPr>
              <w:spacing w:line="240" w:lineRule="auto"/>
              <w:ind w:firstLineChars="0" w:firstLine="0"/>
              <w:jc w:val="center"/>
            </w:pPr>
            <w:r>
              <w:rPr>
                <w:rFonts w:hint="eastAsia"/>
              </w:rPr>
              <w:t>N/A</w:t>
            </w:r>
          </w:p>
        </w:tc>
        <w:tc>
          <w:tcPr>
            <w:tcW w:w="1134" w:type="dxa"/>
          </w:tcPr>
          <w:p w14:paraId="698A4437" w14:textId="77777777" w:rsidR="00870A08" w:rsidRDefault="003A5418">
            <w:pPr>
              <w:spacing w:line="240" w:lineRule="auto"/>
              <w:ind w:firstLineChars="0" w:firstLine="0"/>
              <w:jc w:val="center"/>
            </w:pPr>
            <w:r>
              <w:rPr>
                <w:rFonts w:hint="eastAsia"/>
              </w:rPr>
              <w:t>N/A</w:t>
            </w:r>
          </w:p>
        </w:tc>
      </w:tr>
      <w:tr w:rsidR="00870A08" w14:paraId="16CE5976" w14:textId="77777777">
        <w:trPr>
          <w:jc w:val="center"/>
        </w:trPr>
        <w:tc>
          <w:tcPr>
            <w:tcW w:w="1594" w:type="dxa"/>
            <w:vMerge/>
            <w:vAlign w:val="center"/>
          </w:tcPr>
          <w:p w14:paraId="46444C70" w14:textId="77777777" w:rsidR="00870A08" w:rsidRDefault="00870A08">
            <w:pPr>
              <w:spacing w:line="240" w:lineRule="auto"/>
              <w:ind w:firstLine="420"/>
              <w:jc w:val="center"/>
            </w:pPr>
          </w:p>
        </w:tc>
        <w:tc>
          <w:tcPr>
            <w:tcW w:w="1706" w:type="dxa"/>
            <w:vAlign w:val="center"/>
          </w:tcPr>
          <w:p w14:paraId="453533BD" w14:textId="77777777" w:rsidR="00870A08" w:rsidRDefault="003A5418">
            <w:pPr>
              <w:spacing w:line="240" w:lineRule="auto"/>
              <w:ind w:firstLineChars="0" w:firstLine="0"/>
              <w:jc w:val="center"/>
            </w:pPr>
            <w:r>
              <w:rPr>
                <w:rFonts w:hint="eastAsia"/>
              </w:rPr>
              <w:t xml:space="preserve">Serial </w:t>
            </w:r>
            <w:r>
              <w:t>1</w:t>
            </w:r>
            <w:r>
              <w:rPr>
                <w:rFonts w:hint="eastAsia"/>
              </w:rPr>
              <w:t>/0/0</w:t>
            </w:r>
          </w:p>
        </w:tc>
        <w:tc>
          <w:tcPr>
            <w:tcW w:w="1506" w:type="dxa"/>
            <w:vAlign w:val="center"/>
          </w:tcPr>
          <w:p w14:paraId="250EA557" w14:textId="77777777" w:rsidR="00870A08" w:rsidRDefault="003A5418">
            <w:pPr>
              <w:spacing w:line="240" w:lineRule="auto"/>
              <w:ind w:firstLineChars="0" w:firstLine="0"/>
              <w:jc w:val="center"/>
            </w:pPr>
            <w:r>
              <w:rPr>
                <w:rFonts w:hint="eastAsia"/>
              </w:rPr>
              <w:t>10.0.123.2</w:t>
            </w:r>
          </w:p>
        </w:tc>
        <w:tc>
          <w:tcPr>
            <w:tcW w:w="1843" w:type="dxa"/>
            <w:vAlign w:val="center"/>
          </w:tcPr>
          <w:p w14:paraId="3DE9BF9D" w14:textId="77777777" w:rsidR="00870A08" w:rsidRDefault="003A5418">
            <w:pPr>
              <w:spacing w:line="240" w:lineRule="auto"/>
              <w:ind w:firstLineChars="0" w:firstLine="0"/>
              <w:jc w:val="center"/>
            </w:pPr>
            <w:r>
              <w:rPr>
                <w:rFonts w:hint="eastAsia"/>
              </w:rPr>
              <w:t>255.255.255.0</w:t>
            </w:r>
          </w:p>
        </w:tc>
        <w:tc>
          <w:tcPr>
            <w:tcW w:w="1276" w:type="dxa"/>
          </w:tcPr>
          <w:p w14:paraId="4B68CF0A" w14:textId="77777777" w:rsidR="00870A08" w:rsidRDefault="003A5418">
            <w:pPr>
              <w:spacing w:line="240" w:lineRule="auto"/>
              <w:ind w:firstLineChars="0" w:firstLine="0"/>
              <w:jc w:val="center"/>
            </w:pPr>
            <w:r>
              <w:rPr>
                <w:rFonts w:hint="eastAsia"/>
              </w:rPr>
              <w:t>N/A</w:t>
            </w:r>
          </w:p>
        </w:tc>
        <w:tc>
          <w:tcPr>
            <w:tcW w:w="1134" w:type="dxa"/>
          </w:tcPr>
          <w:p w14:paraId="0EDB86C8" w14:textId="77777777" w:rsidR="00870A08" w:rsidRDefault="003A5418">
            <w:pPr>
              <w:spacing w:line="240" w:lineRule="auto"/>
              <w:ind w:firstLineChars="0" w:firstLine="0"/>
              <w:jc w:val="center"/>
            </w:pPr>
            <w:r>
              <w:rPr>
                <w:rFonts w:hint="eastAsia"/>
              </w:rPr>
              <w:t>201</w:t>
            </w:r>
          </w:p>
        </w:tc>
      </w:tr>
      <w:tr w:rsidR="00870A08" w14:paraId="4620FBE3" w14:textId="77777777">
        <w:trPr>
          <w:jc w:val="center"/>
        </w:trPr>
        <w:tc>
          <w:tcPr>
            <w:tcW w:w="1594" w:type="dxa"/>
            <w:vMerge w:val="restart"/>
            <w:vAlign w:val="center"/>
          </w:tcPr>
          <w:p w14:paraId="054ABD31" w14:textId="77777777" w:rsidR="00870A08" w:rsidRDefault="003A5418">
            <w:pPr>
              <w:spacing w:line="240" w:lineRule="auto"/>
              <w:ind w:firstLineChars="0" w:firstLine="0"/>
              <w:jc w:val="center"/>
            </w:pPr>
            <w:r>
              <w:rPr>
                <w:rFonts w:hint="eastAsia"/>
              </w:rPr>
              <w:t>R3(AR2220)</w:t>
            </w:r>
          </w:p>
        </w:tc>
        <w:tc>
          <w:tcPr>
            <w:tcW w:w="1706" w:type="dxa"/>
            <w:vAlign w:val="center"/>
          </w:tcPr>
          <w:p w14:paraId="1F48B28E" w14:textId="77777777" w:rsidR="00870A08" w:rsidRDefault="003A5418">
            <w:pPr>
              <w:spacing w:line="240" w:lineRule="auto"/>
              <w:ind w:firstLineChars="0" w:firstLine="0"/>
              <w:jc w:val="center"/>
            </w:pPr>
            <w:r>
              <w:rPr>
                <w:rFonts w:hint="eastAsia"/>
              </w:rPr>
              <w:t>Loopback 0</w:t>
            </w:r>
          </w:p>
        </w:tc>
        <w:tc>
          <w:tcPr>
            <w:tcW w:w="1506" w:type="dxa"/>
            <w:vAlign w:val="center"/>
          </w:tcPr>
          <w:p w14:paraId="42F6BC70" w14:textId="77777777" w:rsidR="00870A08" w:rsidRDefault="003A5418">
            <w:pPr>
              <w:spacing w:line="240" w:lineRule="auto"/>
              <w:ind w:firstLineChars="0" w:firstLine="0"/>
              <w:jc w:val="center"/>
            </w:pPr>
            <w:r>
              <w:rPr>
                <w:rFonts w:hint="eastAsia"/>
              </w:rPr>
              <w:t>10.1.3.3</w:t>
            </w:r>
          </w:p>
        </w:tc>
        <w:tc>
          <w:tcPr>
            <w:tcW w:w="1843" w:type="dxa"/>
            <w:vAlign w:val="center"/>
          </w:tcPr>
          <w:p w14:paraId="0EA80023" w14:textId="77777777" w:rsidR="00870A08" w:rsidRDefault="003A5418">
            <w:pPr>
              <w:spacing w:line="240" w:lineRule="auto"/>
              <w:ind w:firstLineChars="0" w:firstLine="0"/>
              <w:jc w:val="center"/>
            </w:pPr>
            <w:r>
              <w:rPr>
                <w:rFonts w:hint="eastAsia"/>
              </w:rPr>
              <w:t>255.255.255.255</w:t>
            </w:r>
          </w:p>
        </w:tc>
        <w:tc>
          <w:tcPr>
            <w:tcW w:w="1276" w:type="dxa"/>
          </w:tcPr>
          <w:p w14:paraId="5E1A0452" w14:textId="77777777" w:rsidR="00870A08" w:rsidRDefault="003A5418">
            <w:pPr>
              <w:spacing w:line="240" w:lineRule="auto"/>
              <w:ind w:firstLineChars="0" w:firstLine="0"/>
              <w:jc w:val="center"/>
            </w:pPr>
            <w:r>
              <w:rPr>
                <w:rFonts w:hint="eastAsia"/>
              </w:rPr>
              <w:t>N/A</w:t>
            </w:r>
          </w:p>
        </w:tc>
        <w:tc>
          <w:tcPr>
            <w:tcW w:w="1134" w:type="dxa"/>
          </w:tcPr>
          <w:p w14:paraId="2724B42D" w14:textId="77777777" w:rsidR="00870A08" w:rsidRDefault="003A5418">
            <w:pPr>
              <w:spacing w:line="240" w:lineRule="auto"/>
              <w:ind w:firstLineChars="0" w:firstLine="0"/>
              <w:jc w:val="center"/>
            </w:pPr>
            <w:r>
              <w:rPr>
                <w:rFonts w:hint="eastAsia"/>
              </w:rPr>
              <w:t>N/A</w:t>
            </w:r>
          </w:p>
        </w:tc>
      </w:tr>
      <w:tr w:rsidR="00870A08" w14:paraId="6AD9D105" w14:textId="77777777">
        <w:trPr>
          <w:jc w:val="center"/>
        </w:trPr>
        <w:tc>
          <w:tcPr>
            <w:tcW w:w="1594" w:type="dxa"/>
            <w:vMerge/>
            <w:vAlign w:val="center"/>
          </w:tcPr>
          <w:p w14:paraId="7A6C0FA0" w14:textId="77777777" w:rsidR="00870A08" w:rsidRDefault="00870A08">
            <w:pPr>
              <w:spacing w:line="240" w:lineRule="auto"/>
              <w:ind w:firstLine="420"/>
              <w:jc w:val="center"/>
            </w:pPr>
          </w:p>
        </w:tc>
        <w:tc>
          <w:tcPr>
            <w:tcW w:w="1706" w:type="dxa"/>
            <w:vAlign w:val="center"/>
          </w:tcPr>
          <w:p w14:paraId="1EA05700" w14:textId="77777777" w:rsidR="00870A08" w:rsidRDefault="003A5418">
            <w:pPr>
              <w:spacing w:line="240" w:lineRule="auto"/>
              <w:ind w:firstLineChars="0" w:firstLine="0"/>
              <w:jc w:val="center"/>
            </w:pPr>
            <w:r>
              <w:rPr>
                <w:rFonts w:hint="eastAsia"/>
              </w:rPr>
              <w:t xml:space="preserve">Serial </w:t>
            </w:r>
            <w:r>
              <w:t>1</w:t>
            </w:r>
            <w:r>
              <w:rPr>
                <w:rFonts w:hint="eastAsia"/>
              </w:rPr>
              <w:t>/0/0</w:t>
            </w:r>
          </w:p>
        </w:tc>
        <w:tc>
          <w:tcPr>
            <w:tcW w:w="1506" w:type="dxa"/>
            <w:vAlign w:val="center"/>
          </w:tcPr>
          <w:p w14:paraId="083667CE" w14:textId="77777777" w:rsidR="00870A08" w:rsidRDefault="003A5418">
            <w:pPr>
              <w:spacing w:line="240" w:lineRule="auto"/>
              <w:ind w:firstLineChars="0" w:firstLine="0"/>
              <w:jc w:val="center"/>
            </w:pPr>
            <w:r>
              <w:rPr>
                <w:rFonts w:hint="eastAsia"/>
              </w:rPr>
              <w:t>10.0.123.3</w:t>
            </w:r>
          </w:p>
        </w:tc>
        <w:tc>
          <w:tcPr>
            <w:tcW w:w="1843" w:type="dxa"/>
            <w:vAlign w:val="center"/>
          </w:tcPr>
          <w:p w14:paraId="2A390448" w14:textId="77777777" w:rsidR="00870A08" w:rsidRDefault="003A5418">
            <w:pPr>
              <w:spacing w:line="240" w:lineRule="auto"/>
              <w:ind w:firstLineChars="0" w:firstLine="0"/>
              <w:jc w:val="center"/>
            </w:pPr>
            <w:r>
              <w:rPr>
                <w:rFonts w:hint="eastAsia"/>
              </w:rPr>
              <w:t>255.255.255.0</w:t>
            </w:r>
          </w:p>
        </w:tc>
        <w:tc>
          <w:tcPr>
            <w:tcW w:w="1276" w:type="dxa"/>
          </w:tcPr>
          <w:p w14:paraId="68660BB4" w14:textId="77777777" w:rsidR="00870A08" w:rsidRDefault="003A5418">
            <w:pPr>
              <w:spacing w:line="240" w:lineRule="auto"/>
              <w:ind w:firstLineChars="0" w:firstLine="0"/>
              <w:jc w:val="center"/>
            </w:pPr>
            <w:r>
              <w:rPr>
                <w:rFonts w:hint="eastAsia"/>
              </w:rPr>
              <w:t>N/A</w:t>
            </w:r>
          </w:p>
        </w:tc>
        <w:tc>
          <w:tcPr>
            <w:tcW w:w="1134" w:type="dxa"/>
          </w:tcPr>
          <w:p w14:paraId="2DDBF885" w14:textId="77777777" w:rsidR="00870A08" w:rsidRDefault="003A5418">
            <w:pPr>
              <w:spacing w:line="240" w:lineRule="auto"/>
              <w:ind w:firstLineChars="0" w:firstLine="0"/>
              <w:jc w:val="center"/>
            </w:pPr>
            <w:r>
              <w:rPr>
                <w:rFonts w:hint="eastAsia"/>
              </w:rPr>
              <w:t>301</w:t>
            </w:r>
          </w:p>
        </w:tc>
      </w:tr>
    </w:tbl>
    <w:p w14:paraId="41348A54" w14:textId="77777777" w:rsidR="00870A08" w:rsidRDefault="003A5418">
      <w:pPr>
        <w:pStyle w:val="10"/>
      </w:pPr>
      <w:r>
        <w:rPr>
          <w:rFonts w:hint="eastAsia"/>
        </w:rPr>
        <w:t>实验步骤</w:t>
      </w:r>
    </w:p>
    <w:p w14:paraId="17AB865E" w14:textId="77777777" w:rsidR="00870A08" w:rsidRDefault="003A5418">
      <w:pPr>
        <w:pStyle w:val="2"/>
        <w:numPr>
          <w:ilvl w:val="0"/>
          <w:numId w:val="56"/>
        </w:numPr>
      </w:pPr>
      <w:r>
        <w:rPr>
          <w:rFonts w:hint="eastAsia"/>
        </w:rPr>
        <w:t>基本配置</w:t>
      </w:r>
    </w:p>
    <w:p w14:paraId="2A4E936D" w14:textId="77777777" w:rsidR="00870A08" w:rsidRDefault="003A5418">
      <w:pPr>
        <w:ind w:firstLine="420"/>
      </w:pPr>
      <w:r>
        <w:rPr>
          <w:rFonts w:hint="eastAsia"/>
        </w:rPr>
        <w:t>在公司总部路由器</w:t>
      </w:r>
      <w:r>
        <w:rPr>
          <w:rFonts w:hint="eastAsia"/>
        </w:rPr>
        <w:t>R1</w:t>
      </w:r>
      <w:r>
        <w:rPr>
          <w:rFonts w:hint="eastAsia"/>
        </w:rPr>
        <w:t>，和两个分部的路由器</w:t>
      </w:r>
      <w:r>
        <w:rPr>
          <w:rFonts w:hint="eastAsia"/>
        </w:rPr>
        <w:t>R2</w:t>
      </w:r>
      <w:r>
        <w:rPr>
          <w:rFonts w:hint="eastAsia"/>
        </w:rPr>
        <w:t>和</w:t>
      </w:r>
      <w:r>
        <w:rPr>
          <w:rFonts w:hint="eastAsia"/>
        </w:rPr>
        <w:t>R3</w:t>
      </w:r>
      <w:r>
        <w:rPr>
          <w:rFonts w:hint="eastAsia"/>
        </w:rPr>
        <w:t>上配置</w:t>
      </w:r>
      <w:proofErr w:type="gramStart"/>
      <w:r>
        <w:rPr>
          <w:rFonts w:hint="eastAsia"/>
        </w:rPr>
        <w:t>帧</w:t>
      </w:r>
      <w:proofErr w:type="gramEnd"/>
      <w:r>
        <w:rPr>
          <w:rFonts w:hint="eastAsia"/>
        </w:rPr>
        <w:t>中继接口，关闭</w:t>
      </w:r>
      <w:proofErr w:type="gramStart"/>
      <w:r>
        <w:rPr>
          <w:rFonts w:hint="eastAsia"/>
        </w:rPr>
        <w:t>帧</w:t>
      </w:r>
      <w:proofErr w:type="gramEnd"/>
      <w:r>
        <w:rPr>
          <w:rFonts w:hint="eastAsia"/>
        </w:rPr>
        <w:t>中继逆向地址解析功能，根据实验编址表进行相应的基本</w:t>
      </w:r>
      <w:r>
        <w:rPr>
          <w:rFonts w:hint="eastAsia"/>
        </w:rPr>
        <w:t>IP</w:t>
      </w:r>
      <w:r>
        <w:rPr>
          <w:rFonts w:hint="eastAsia"/>
        </w:rPr>
        <w:t>地址配置，配置</w:t>
      </w:r>
      <w:proofErr w:type="gramStart"/>
      <w:r>
        <w:rPr>
          <w:rFonts w:hint="eastAsia"/>
        </w:rPr>
        <w:t>帧</w:t>
      </w:r>
      <w:proofErr w:type="gramEnd"/>
      <w:r>
        <w:rPr>
          <w:rFonts w:hint="eastAsia"/>
        </w:rPr>
        <w:t>中继静态地址映射。环回接口的掩码为</w:t>
      </w:r>
      <w:r>
        <w:rPr>
          <w:rFonts w:hint="eastAsia"/>
        </w:rPr>
        <w:t>32</w:t>
      </w:r>
      <w:r>
        <w:rPr>
          <w:rFonts w:hint="eastAsia"/>
        </w:rPr>
        <w:t>位，用来模拟公司总部和分部的主机。注意将</w:t>
      </w:r>
      <w:r>
        <w:rPr>
          <w:rFonts w:hint="eastAsia"/>
        </w:rPr>
        <w:t>R1</w:t>
      </w:r>
      <w:r>
        <w:rPr>
          <w:rFonts w:hint="eastAsia"/>
        </w:rPr>
        <w:t>设置</w:t>
      </w:r>
      <w:r>
        <w:t>为</w:t>
      </w:r>
      <w:r>
        <w:t>DR</w:t>
      </w:r>
      <w:r>
        <w:rPr>
          <w:rFonts w:hint="eastAsia"/>
        </w:rPr>
        <w:t>，</w:t>
      </w:r>
      <w:r>
        <w:t>调整其</w:t>
      </w:r>
      <w:r>
        <w:rPr>
          <w:rFonts w:hint="eastAsia"/>
        </w:rPr>
        <w:t>DR</w:t>
      </w:r>
      <w:r>
        <w:t>优先级为</w:t>
      </w:r>
      <w:r>
        <w:rPr>
          <w:rFonts w:hint="eastAsia"/>
        </w:rPr>
        <w:t>100</w:t>
      </w:r>
      <w:r>
        <w:rPr>
          <w:rFonts w:hint="eastAsia"/>
        </w:rPr>
        <w:t>。</w:t>
      </w:r>
    </w:p>
    <w:p w14:paraId="237A76D2" w14:textId="77777777" w:rsidR="00870A08" w:rsidRDefault="003A5418">
      <w:pPr>
        <w:pStyle w:val="aff6"/>
      </w:pPr>
      <w:r>
        <w:t>[R</w:t>
      </w:r>
      <w:proofErr w:type="gramStart"/>
      <w:r>
        <w:t>1]interface</w:t>
      </w:r>
      <w:proofErr w:type="gramEnd"/>
      <w:r>
        <w:t xml:space="preserve"> Serial 1/0/0</w:t>
      </w:r>
    </w:p>
    <w:p w14:paraId="2C2D0EF0" w14:textId="77777777" w:rsidR="00870A08" w:rsidRDefault="003A5418">
      <w:pPr>
        <w:pStyle w:val="aff6"/>
      </w:pPr>
      <w:r>
        <w:t>[R1-Serial</w:t>
      </w:r>
      <w:r>
        <w:rPr>
          <w:rFonts w:hint="eastAsia"/>
        </w:rPr>
        <w:t>1</w:t>
      </w:r>
      <w:r>
        <w:t>/0/</w:t>
      </w:r>
      <w:proofErr w:type="gramStart"/>
      <w:r>
        <w:t>0]link</w:t>
      </w:r>
      <w:proofErr w:type="gramEnd"/>
      <w:r>
        <w:t xml:space="preserve">-protocol </w:t>
      </w:r>
      <w:proofErr w:type="spellStart"/>
      <w:r>
        <w:t>fr</w:t>
      </w:r>
      <w:proofErr w:type="spellEnd"/>
    </w:p>
    <w:p w14:paraId="57A2CCF3" w14:textId="77777777" w:rsidR="00870A08" w:rsidRDefault="003A5418">
      <w:pPr>
        <w:pStyle w:val="aff6"/>
      </w:pPr>
      <w:r>
        <w:t>[R1-Serial1/0/</w:t>
      </w:r>
      <w:proofErr w:type="gramStart"/>
      <w:r>
        <w:t>0]</w:t>
      </w:r>
      <w:proofErr w:type="spellStart"/>
      <w:r>
        <w:t>ip</w:t>
      </w:r>
      <w:proofErr w:type="spellEnd"/>
      <w:proofErr w:type="gramEnd"/>
      <w:r>
        <w:t xml:space="preserve"> address 10.0.123.1 24</w:t>
      </w:r>
    </w:p>
    <w:p w14:paraId="1B9D7639" w14:textId="77777777" w:rsidR="00870A08" w:rsidRDefault="003A5418">
      <w:pPr>
        <w:pStyle w:val="aff6"/>
      </w:pPr>
      <w:r>
        <w:t>[R1-Serial1/0/</w:t>
      </w:r>
      <w:proofErr w:type="gramStart"/>
      <w:r>
        <w:t>0]</w:t>
      </w:r>
      <w:r>
        <w:rPr>
          <w:rFonts w:hint="eastAsia"/>
        </w:rPr>
        <w:t>undo</w:t>
      </w:r>
      <w:proofErr w:type="gramEnd"/>
      <w:r>
        <w:rPr>
          <w:rFonts w:hint="eastAsia"/>
        </w:rPr>
        <w:t xml:space="preserve"> </w:t>
      </w:r>
      <w:proofErr w:type="spellStart"/>
      <w:r>
        <w:rPr>
          <w:rFonts w:hint="eastAsia"/>
        </w:rPr>
        <w:t>fr</w:t>
      </w:r>
      <w:proofErr w:type="spellEnd"/>
      <w:r>
        <w:rPr>
          <w:rFonts w:hint="eastAsia"/>
        </w:rPr>
        <w:t xml:space="preserve"> </w:t>
      </w:r>
      <w:proofErr w:type="spellStart"/>
      <w:r>
        <w:rPr>
          <w:rFonts w:hint="eastAsia"/>
        </w:rPr>
        <w:t>inarp</w:t>
      </w:r>
      <w:proofErr w:type="spellEnd"/>
    </w:p>
    <w:p w14:paraId="02CD2A6C" w14:textId="77777777" w:rsidR="00870A08" w:rsidRDefault="003A5418">
      <w:pPr>
        <w:pStyle w:val="aff6"/>
      </w:pPr>
      <w:r>
        <w:t>[R1-Serial1/0/0]</w:t>
      </w:r>
      <w:proofErr w:type="spellStart"/>
      <w:r>
        <w:t>fr</w:t>
      </w:r>
      <w:proofErr w:type="spellEnd"/>
      <w:r>
        <w:t xml:space="preserve"> map </w:t>
      </w:r>
      <w:proofErr w:type="spellStart"/>
      <w:r>
        <w:t>ip</w:t>
      </w:r>
      <w:proofErr w:type="spellEnd"/>
      <w:r>
        <w:t xml:space="preserve"> 10.0.123.2 102</w:t>
      </w:r>
    </w:p>
    <w:p w14:paraId="13E1302D" w14:textId="77777777" w:rsidR="00870A08" w:rsidRDefault="003A5418">
      <w:pPr>
        <w:pStyle w:val="aff6"/>
      </w:pPr>
      <w:r>
        <w:t>[R1-Serial1/0/0]</w:t>
      </w:r>
      <w:proofErr w:type="spellStart"/>
      <w:r>
        <w:t>fr</w:t>
      </w:r>
      <w:proofErr w:type="spellEnd"/>
      <w:r>
        <w:t xml:space="preserve"> map </w:t>
      </w:r>
      <w:proofErr w:type="spellStart"/>
      <w:r>
        <w:t>ip</w:t>
      </w:r>
      <w:proofErr w:type="spellEnd"/>
      <w:r>
        <w:t xml:space="preserve"> 10.0.123.3 10</w:t>
      </w:r>
      <w:r>
        <w:rPr>
          <w:rFonts w:hint="eastAsia"/>
        </w:rPr>
        <w:t>3</w:t>
      </w:r>
    </w:p>
    <w:p w14:paraId="4101F801" w14:textId="77777777" w:rsidR="00870A08" w:rsidRDefault="003A5418">
      <w:pPr>
        <w:pStyle w:val="aff6"/>
        <w:rPr>
          <w:shd w:val="pct10" w:color="auto" w:fill="FFFFFF"/>
        </w:rPr>
      </w:pPr>
      <w:r>
        <w:t>[R1-Serial1/0/</w:t>
      </w:r>
      <w:proofErr w:type="gramStart"/>
      <w:r>
        <w:t>0]</w:t>
      </w:r>
      <w:proofErr w:type="spellStart"/>
      <w:r>
        <w:t>ospf</w:t>
      </w:r>
      <w:proofErr w:type="spellEnd"/>
      <w:proofErr w:type="gramEnd"/>
      <w:r>
        <w:t xml:space="preserve"> </w:t>
      </w:r>
      <w:proofErr w:type="spellStart"/>
      <w:r>
        <w:t>dr</w:t>
      </w:r>
      <w:proofErr w:type="spellEnd"/>
      <w:r>
        <w:t>-priority 100</w:t>
      </w:r>
    </w:p>
    <w:p w14:paraId="03941E0D" w14:textId="77777777" w:rsidR="00870A08" w:rsidRDefault="003A5418">
      <w:pPr>
        <w:pStyle w:val="aff6"/>
      </w:pPr>
      <w:r>
        <w:t>[R1-Serial1/0/</w:t>
      </w:r>
      <w:proofErr w:type="gramStart"/>
      <w:r>
        <w:t>0]interface</w:t>
      </w:r>
      <w:proofErr w:type="gramEnd"/>
      <w:r>
        <w:t xml:space="preserve"> loopback 0</w:t>
      </w:r>
    </w:p>
    <w:p w14:paraId="64518A79" w14:textId="77777777" w:rsidR="00870A08" w:rsidRDefault="003A5418">
      <w:pPr>
        <w:pStyle w:val="aff6"/>
      </w:pPr>
      <w:r>
        <w:t>[R1-LoopBack</w:t>
      </w:r>
      <w:proofErr w:type="gramStart"/>
      <w:r>
        <w:t>0]</w:t>
      </w:r>
      <w:proofErr w:type="spellStart"/>
      <w:r>
        <w:t>ip</w:t>
      </w:r>
      <w:proofErr w:type="spellEnd"/>
      <w:proofErr w:type="gramEnd"/>
      <w:r>
        <w:t xml:space="preserve"> address 10.1.1.1 32</w:t>
      </w:r>
    </w:p>
    <w:p w14:paraId="273A352D" w14:textId="77777777" w:rsidR="00870A08" w:rsidRDefault="00870A08">
      <w:pPr>
        <w:pStyle w:val="aff6"/>
      </w:pPr>
    </w:p>
    <w:p w14:paraId="7F16C46E" w14:textId="77777777" w:rsidR="00870A08" w:rsidRDefault="003A5418">
      <w:pPr>
        <w:pStyle w:val="aff6"/>
      </w:pPr>
      <w:r>
        <w:t>[R</w:t>
      </w:r>
      <w:proofErr w:type="gramStart"/>
      <w:r>
        <w:t>2]interface</w:t>
      </w:r>
      <w:proofErr w:type="gramEnd"/>
      <w:r>
        <w:t xml:space="preserve"> Serial </w:t>
      </w:r>
      <w:r>
        <w:rPr>
          <w:rFonts w:hint="eastAsia"/>
        </w:rPr>
        <w:t>1/0/0</w:t>
      </w:r>
    </w:p>
    <w:p w14:paraId="277A9BEF" w14:textId="77777777" w:rsidR="00870A08" w:rsidRDefault="003A5418">
      <w:pPr>
        <w:pStyle w:val="aff6"/>
      </w:pPr>
      <w:r>
        <w:t>[R</w:t>
      </w:r>
      <w:r>
        <w:rPr>
          <w:rFonts w:hint="eastAsia"/>
        </w:rPr>
        <w:t>2</w:t>
      </w:r>
      <w:r>
        <w:t>-Serial1/0/</w:t>
      </w:r>
      <w:proofErr w:type="gramStart"/>
      <w:r>
        <w:t>0]link</w:t>
      </w:r>
      <w:proofErr w:type="gramEnd"/>
      <w:r>
        <w:t xml:space="preserve">-protocol </w:t>
      </w:r>
      <w:proofErr w:type="spellStart"/>
      <w:r>
        <w:t>fr</w:t>
      </w:r>
      <w:proofErr w:type="spellEnd"/>
    </w:p>
    <w:p w14:paraId="25BCEFED" w14:textId="77777777" w:rsidR="00870A08" w:rsidRDefault="003A5418">
      <w:pPr>
        <w:pStyle w:val="aff6"/>
      </w:pPr>
      <w:r>
        <w:lastRenderedPageBreak/>
        <w:t>[R2-Serial</w:t>
      </w:r>
      <w:r>
        <w:rPr>
          <w:rFonts w:hint="eastAsia"/>
        </w:rPr>
        <w:t>1/0/</w:t>
      </w:r>
      <w:proofErr w:type="gramStart"/>
      <w:r>
        <w:rPr>
          <w:rFonts w:hint="eastAsia"/>
        </w:rPr>
        <w:t>0</w:t>
      </w:r>
      <w:r>
        <w:t>]</w:t>
      </w:r>
      <w:proofErr w:type="spellStart"/>
      <w:r>
        <w:t>ip</w:t>
      </w:r>
      <w:proofErr w:type="spellEnd"/>
      <w:proofErr w:type="gramEnd"/>
      <w:r>
        <w:t xml:space="preserve"> address 10.0.123.2 24</w:t>
      </w:r>
    </w:p>
    <w:p w14:paraId="5C4D113E" w14:textId="77777777" w:rsidR="00870A08" w:rsidRDefault="003A5418">
      <w:pPr>
        <w:pStyle w:val="aff6"/>
      </w:pPr>
      <w:r>
        <w:t>[R2-Serial</w:t>
      </w:r>
      <w:r>
        <w:rPr>
          <w:rFonts w:hint="eastAsia"/>
        </w:rPr>
        <w:t>1/0/</w:t>
      </w:r>
      <w:proofErr w:type="gramStart"/>
      <w:r>
        <w:rPr>
          <w:rFonts w:hint="eastAsia"/>
        </w:rPr>
        <w:t>0</w:t>
      </w:r>
      <w:r>
        <w:t>]undo</w:t>
      </w:r>
      <w:proofErr w:type="gramEnd"/>
      <w:r>
        <w:t xml:space="preserve"> </w:t>
      </w:r>
      <w:proofErr w:type="spellStart"/>
      <w:r>
        <w:t>fr</w:t>
      </w:r>
      <w:proofErr w:type="spellEnd"/>
      <w:r>
        <w:t xml:space="preserve"> </w:t>
      </w:r>
      <w:proofErr w:type="spellStart"/>
      <w:r>
        <w:t>inarp</w:t>
      </w:r>
      <w:proofErr w:type="spellEnd"/>
    </w:p>
    <w:p w14:paraId="139B4F91" w14:textId="77777777" w:rsidR="00870A08" w:rsidRDefault="003A5418">
      <w:pPr>
        <w:pStyle w:val="aff6"/>
      </w:pPr>
      <w:r>
        <w:t>[R2-Serial</w:t>
      </w:r>
      <w:r>
        <w:rPr>
          <w:rFonts w:hint="eastAsia"/>
        </w:rPr>
        <w:t>1/0/0</w:t>
      </w:r>
      <w:r>
        <w:t>]</w:t>
      </w:r>
      <w:proofErr w:type="spellStart"/>
      <w:r>
        <w:t>fr</w:t>
      </w:r>
      <w:proofErr w:type="spellEnd"/>
      <w:r>
        <w:t xml:space="preserve"> map </w:t>
      </w:r>
      <w:proofErr w:type="spellStart"/>
      <w:r>
        <w:t>ip</w:t>
      </w:r>
      <w:proofErr w:type="spellEnd"/>
      <w:r>
        <w:t xml:space="preserve"> 10.0.123.1 201</w:t>
      </w:r>
    </w:p>
    <w:p w14:paraId="48483190" w14:textId="77777777" w:rsidR="00870A08" w:rsidRDefault="003A5418">
      <w:pPr>
        <w:pStyle w:val="aff6"/>
      </w:pPr>
      <w:r>
        <w:t>[R2-Serial</w:t>
      </w:r>
      <w:r>
        <w:rPr>
          <w:rFonts w:hint="eastAsia"/>
        </w:rPr>
        <w:t>1/0/</w:t>
      </w:r>
      <w:proofErr w:type="gramStart"/>
      <w:r>
        <w:rPr>
          <w:rFonts w:hint="eastAsia"/>
        </w:rPr>
        <w:t>0</w:t>
      </w:r>
      <w:r>
        <w:t>]interface</w:t>
      </w:r>
      <w:proofErr w:type="gramEnd"/>
      <w:r>
        <w:t xml:space="preserve"> </w:t>
      </w:r>
      <w:proofErr w:type="spellStart"/>
      <w:r>
        <w:t>LoopBack</w:t>
      </w:r>
      <w:proofErr w:type="spellEnd"/>
      <w:r>
        <w:t xml:space="preserve"> 0</w:t>
      </w:r>
    </w:p>
    <w:p w14:paraId="14A22A85" w14:textId="77777777" w:rsidR="00870A08" w:rsidRDefault="003A5418">
      <w:pPr>
        <w:pStyle w:val="aff6"/>
      </w:pPr>
      <w:r>
        <w:t>[R2-LoopBack</w:t>
      </w:r>
      <w:proofErr w:type="gramStart"/>
      <w:r>
        <w:t>0]</w:t>
      </w:r>
      <w:proofErr w:type="spellStart"/>
      <w:r>
        <w:t>ip</w:t>
      </w:r>
      <w:proofErr w:type="spellEnd"/>
      <w:proofErr w:type="gramEnd"/>
      <w:r>
        <w:t xml:space="preserve"> address 10.</w:t>
      </w:r>
      <w:r>
        <w:rPr>
          <w:rFonts w:hint="eastAsia"/>
        </w:rPr>
        <w:t>1</w:t>
      </w:r>
      <w:r>
        <w:t>.2.2 32</w:t>
      </w:r>
    </w:p>
    <w:p w14:paraId="2C45F58D" w14:textId="77777777" w:rsidR="00870A08" w:rsidRDefault="00870A08">
      <w:pPr>
        <w:pStyle w:val="aff6"/>
      </w:pPr>
    </w:p>
    <w:p w14:paraId="12E9F5C5" w14:textId="77777777" w:rsidR="00870A08" w:rsidRDefault="003A5418">
      <w:pPr>
        <w:pStyle w:val="aff6"/>
      </w:pPr>
      <w:r>
        <w:t>[R</w:t>
      </w:r>
      <w:proofErr w:type="gramStart"/>
      <w:r>
        <w:rPr>
          <w:rFonts w:hint="eastAsia"/>
        </w:rPr>
        <w:t>3</w:t>
      </w:r>
      <w:r>
        <w:t>]interface</w:t>
      </w:r>
      <w:proofErr w:type="gramEnd"/>
      <w:r>
        <w:t xml:space="preserve"> Serial </w:t>
      </w:r>
      <w:r>
        <w:rPr>
          <w:rFonts w:hint="eastAsia"/>
        </w:rPr>
        <w:t>1/0/0</w:t>
      </w:r>
    </w:p>
    <w:p w14:paraId="34864E59" w14:textId="77777777" w:rsidR="00870A08" w:rsidRDefault="003A5418">
      <w:pPr>
        <w:pStyle w:val="aff6"/>
      </w:pPr>
      <w:r>
        <w:t>[R</w:t>
      </w:r>
      <w:r>
        <w:rPr>
          <w:rFonts w:hint="eastAsia"/>
        </w:rPr>
        <w:t>3</w:t>
      </w:r>
      <w:r>
        <w:t>-Serial1/0/</w:t>
      </w:r>
      <w:proofErr w:type="gramStart"/>
      <w:r>
        <w:t>0]link</w:t>
      </w:r>
      <w:proofErr w:type="gramEnd"/>
      <w:r>
        <w:t xml:space="preserve">-protocol </w:t>
      </w:r>
      <w:proofErr w:type="spellStart"/>
      <w:r>
        <w:t>fr</w:t>
      </w:r>
      <w:proofErr w:type="spellEnd"/>
    </w:p>
    <w:p w14:paraId="1F78869F" w14:textId="77777777" w:rsidR="00870A08" w:rsidRDefault="003A5418">
      <w:pPr>
        <w:pStyle w:val="aff6"/>
      </w:pPr>
      <w:r>
        <w:t>[R</w:t>
      </w:r>
      <w:r>
        <w:rPr>
          <w:rFonts w:hint="eastAsia"/>
        </w:rPr>
        <w:t>3</w:t>
      </w:r>
      <w:r>
        <w:t>-Serial</w:t>
      </w:r>
      <w:r>
        <w:rPr>
          <w:rFonts w:hint="eastAsia"/>
        </w:rPr>
        <w:t>1/0/</w:t>
      </w:r>
      <w:proofErr w:type="gramStart"/>
      <w:r>
        <w:rPr>
          <w:rFonts w:hint="eastAsia"/>
        </w:rPr>
        <w:t>0</w:t>
      </w:r>
      <w:r>
        <w:t>]</w:t>
      </w:r>
      <w:proofErr w:type="spellStart"/>
      <w:r>
        <w:t>ip</w:t>
      </w:r>
      <w:proofErr w:type="spellEnd"/>
      <w:proofErr w:type="gramEnd"/>
      <w:r>
        <w:t xml:space="preserve"> address 10.0.123.</w:t>
      </w:r>
      <w:r>
        <w:rPr>
          <w:rFonts w:hint="eastAsia"/>
        </w:rPr>
        <w:t>3</w:t>
      </w:r>
      <w:r>
        <w:t xml:space="preserve"> 24</w:t>
      </w:r>
    </w:p>
    <w:p w14:paraId="6DD156E1" w14:textId="77777777" w:rsidR="00870A08" w:rsidRDefault="003A5418">
      <w:pPr>
        <w:pStyle w:val="aff6"/>
      </w:pPr>
      <w:r>
        <w:t>[R</w:t>
      </w:r>
      <w:r>
        <w:rPr>
          <w:rFonts w:hint="eastAsia"/>
        </w:rPr>
        <w:t>3</w:t>
      </w:r>
      <w:r>
        <w:t>-Serial</w:t>
      </w:r>
      <w:r>
        <w:rPr>
          <w:rFonts w:hint="eastAsia"/>
        </w:rPr>
        <w:t>1/0/</w:t>
      </w:r>
      <w:proofErr w:type="gramStart"/>
      <w:r>
        <w:rPr>
          <w:rFonts w:hint="eastAsia"/>
        </w:rPr>
        <w:t>0</w:t>
      </w:r>
      <w:r>
        <w:t>]undo</w:t>
      </w:r>
      <w:proofErr w:type="gramEnd"/>
      <w:r>
        <w:t xml:space="preserve"> </w:t>
      </w:r>
      <w:proofErr w:type="spellStart"/>
      <w:r>
        <w:t>fr</w:t>
      </w:r>
      <w:proofErr w:type="spellEnd"/>
      <w:r>
        <w:t xml:space="preserve"> </w:t>
      </w:r>
      <w:proofErr w:type="spellStart"/>
      <w:r>
        <w:t>inarp</w:t>
      </w:r>
      <w:proofErr w:type="spellEnd"/>
    </w:p>
    <w:p w14:paraId="12FEDCC5" w14:textId="77777777" w:rsidR="00870A08" w:rsidRDefault="003A5418">
      <w:pPr>
        <w:pStyle w:val="aff6"/>
      </w:pPr>
      <w:r>
        <w:t>[R</w:t>
      </w:r>
      <w:r>
        <w:rPr>
          <w:rFonts w:hint="eastAsia"/>
        </w:rPr>
        <w:t>3</w:t>
      </w:r>
      <w:r>
        <w:t>-Serial</w:t>
      </w:r>
      <w:r>
        <w:rPr>
          <w:rFonts w:hint="eastAsia"/>
        </w:rPr>
        <w:t>1/0/0</w:t>
      </w:r>
      <w:r>
        <w:t>]</w:t>
      </w:r>
      <w:proofErr w:type="spellStart"/>
      <w:r>
        <w:t>fr</w:t>
      </w:r>
      <w:proofErr w:type="spellEnd"/>
      <w:r>
        <w:t xml:space="preserve"> map </w:t>
      </w:r>
      <w:proofErr w:type="spellStart"/>
      <w:r>
        <w:t>ip</w:t>
      </w:r>
      <w:proofErr w:type="spellEnd"/>
      <w:r>
        <w:t xml:space="preserve"> 10.0.123.</w:t>
      </w:r>
      <w:r>
        <w:rPr>
          <w:rFonts w:hint="eastAsia"/>
        </w:rPr>
        <w:t>1</w:t>
      </w:r>
      <w:r>
        <w:t xml:space="preserve"> 301</w:t>
      </w:r>
    </w:p>
    <w:p w14:paraId="56681BC0" w14:textId="77777777" w:rsidR="00870A08" w:rsidRDefault="003A5418">
      <w:pPr>
        <w:pStyle w:val="aff6"/>
      </w:pPr>
      <w:r>
        <w:t>[R</w:t>
      </w:r>
      <w:r>
        <w:rPr>
          <w:rFonts w:hint="eastAsia"/>
        </w:rPr>
        <w:t>3</w:t>
      </w:r>
      <w:r>
        <w:t>-Serial</w:t>
      </w:r>
      <w:r>
        <w:rPr>
          <w:rFonts w:hint="eastAsia"/>
        </w:rPr>
        <w:t>1/0/</w:t>
      </w:r>
      <w:proofErr w:type="gramStart"/>
      <w:r>
        <w:rPr>
          <w:rFonts w:hint="eastAsia"/>
        </w:rPr>
        <w:t>0</w:t>
      </w:r>
      <w:r>
        <w:t>]interface</w:t>
      </w:r>
      <w:proofErr w:type="gramEnd"/>
      <w:r>
        <w:t xml:space="preserve"> </w:t>
      </w:r>
      <w:proofErr w:type="spellStart"/>
      <w:r>
        <w:t>LoopBack</w:t>
      </w:r>
      <w:proofErr w:type="spellEnd"/>
      <w:r>
        <w:t xml:space="preserve"> 0</w:t>
      </w:r>
    </w:p>
    <w:p w14:paraId="72FD78B4" w14:textId="77777777" w:rsidR="00870A08" w:rsidRDefault="003A5418">
      <w:pPr>
        <w:pStyle w:val="aff6"/>
      </w:pPr>
      <w:r>
        <w:t>[R</w:t>
      </w:r>
      <w:r>
        <w:rPr>
          <w:rFonts w:hint="eastAsia"/>
        </w:rPr>
        <w:t>3</w:t>
      </w:r>
      <w:r>
        <w:t>-LoopBack</w:t>
      </w:r>
      <w:proofErr w:type="gramStart"/>
      <w:r>
        <w:t>0]</w:t>
      </w:r>
      <w:proofErr w:type="spellStart"/>
      <w:r>
        <w:t>ip</w:t>
      </w:r>
      <w:proofErr w:type="spellEnd"/>
      <w:proofErr w:type="gramEnd"/>
      <w:r>
        <w:t xml:space="preserve"> address 10.</w:t>
      </w:r>
      <w:r>
        <w:rPr>
          <w:rFonts w:hint="eastAsia"/>
        </w:rPr>
        <w:t>1</w:t>
      </w:r>
      <w:r>
        <w:t>.</w:t>
      </w:r>
      <w:r>
        <w:rPr>
          <w:rFonts w:hint="eastAsia"/>
        </w:rPr>
        <w:t>3</w:t>
      </w:r>
      <w:r>
        <w:t>.</w:t>
      </w:r>
      <w:r>
        <w:rPr>
          <w:rFonts w:hint="eastAsia"/>
        </w:rPr>
        <w:t>3</w:t>
      </w:r>
      <w:r>
        <w:t xml:space="preserve"> 32</w:t>
      </w:r>
    </w:p>
    <w:p w14:paraId="010C7713" w14:textId="77777777" w:rsidR="00870A08" w:rsidRDefault="00870A08">
      <w:pPr>
        <w:pStyle w:val="aff6"/>
      </w:pPr>
    </w:p>
    <w:p w14:paraId="5640B3BF" w14:textId="77777777" w:rsidR="00870A08" w:rsidRDefault="003A5418">
      <w:pPr>
        <w:ind w:firstLine="420"/>
        <w:jc w:val="left"/>
      </w:pPr>
      <w:r>
        <w:rPr>
          <w:rFonts w:hint="eastAsia"/>
        </w:rPr>
        <w:t>配置完成后，检查</w:t>
      </w:r>
      <w:proofErr w:type="gramStart"/>
      <w:r>
        <w:rPr>
          <w:rFonts w:hint="eastAsia"/>
        </w:rPr>
        <w:t>帧</w:t>
      </w:r>
      <w:proofErr w:type="gramEnd"/>
      <w:r>
        <w:rPr>
          <w:rFonts w:hint="eastAsia"/>
        </w:rPr>
        <w:t>中继的虚电路状态和映射表。</w:t>
      </w:r>
      <w:r>
        <w:t xml:space="preserve"> </w:t>
      </w:r>
    </w:p>
    <w:p w14:paraId="0B3C87CC" w14:textId="77777777" w:rsidR="00870A08" w:rsidRDefault="003A5418">
      <w:pPr>
        <w:pStyle w:val="aff6"/>
      </w:pPr>
      <w:r>
        <w:t>&lt;R1&gt;dis</w:t>
      </w:r>
      <w:r>
        <w:rPr>
          <w:rFonts w:hint="eastAsia"/>
        </w:rPr>
        <w:t>play</w:t>
      </w:r>
      <w:r>
        <w:t xml:space="preserve"> </w:t>
      </w:r>
      <w:proofErr w:type="spellStart"/>
      <w:r>
        <w:t>fr</w:t>
      </w:r>
      <w:proofErr w:type="spellEnd"/>
      <w:r>
        <w:t xml:space="preserve"> </w:t>
      </w:r>
      <w:proofErr w:type="spellStart"/>
      <w:r>
        <w:t>pvc</w:t>
      </w:r>
      <w:proofErr w:type="spellEnd"/>
      <w:r>
        <w:t xml:space="preserve">-info </w:t>
      </w:r>
    </w:p>
    <w:p w14:paraId="2C326125" w14:textId="77777777" w:rsidR="00870A08" w:rsidRDefault="003A5418">
      <w:pPr>
        <w:pStyle w:val="aff6"/>
      </w:pPr>
      <w:r>
        <w:t>PVC statistics for interface Serial1/0/0 (DTE, physical UP)</w:t>
      </w:r>
    </w:p>
    <w:p w14:paraId="23C59F96" w14:textId="77777777" w:rsidR="00870A08" w:rsidRDefault="003A5418">
      <w:pPr>
        <w:pStyle w:val="aff6"/>
      </w:pPr>
      <w:r>
        <w:t xml:space="preserve"> </w:t>
      </w:r>
      <w:r>
        <w:rPr>
          <w:shd w:val="pct10" w:color="auto" w:fill="FFFFFF"/>
        </w:rPr>
        <w:t xml:space="preserve"> DLCI = 102</w:t>
      </w:r>
      <w:r>
        <w:t>, USAGE = LOCAL (00000100), Serial1/0/0</w:t>
      </w:r>
    </w:p>
    <w:p w14:paraId="6F87FA7B" w14:textId="77777777" w:rsidR="00870A08" w:rsidRDefault="003A5418">
      <w:pPr>
        <w:pStyle w:val="aff6"/>
      </w:pPr>
      <w:r>
        <w:t xml:space="preserve">    create time = 2013/05/30 20:35:14, </w:t>
      </w:r>
      <w:r>
        <w:rPr>
          <w:shd w:val="pct10" w:color="auto" w:fill="FFFFFF"/>
        </w:rPr>
        <w:t>status = ACTIVE</w:t>
      </w:r>
    </w:p>
    <w:p w14:paraId="4EA13B57" w14:textId="77777777" w:rsidR="00870A08" w:rsidRDefault="003A5418">
      <w:pPr>
        <w:pStyle w:val="aff6"/>
      </w:pPr>
      <w:r>
        <w:t xml:space="preserve">    </w:t>
      </w:r>
      <w:proofErr w:type="spellStart"/>
      <w:r>
        <w:t>InARP</w:t>
      </w:r>
      <w:proofErr w:type="spellEnd"/>
      <w:r>
        <w:t xml:space="preserve"> = Disable</w:t>
      </w:r>
      <w:r>
        <w:rPr>
          <w:rFonts w:hint="eastAsia"/>
        </w:rPr>
        <w:t>,</w:t>
      </w:r>
      <w:r>
        <w:t xml:space="preserve"> PVC-GROUP = NONE</w:t>
      </w:r>
    </w:p>
    <w:p w14:paraId="1A6E5FC9" w14:textId="77777777" w:rsidR="00870A08" w:rsidRDefault="003A5418">
      <w:pPr>
        <w:pStyle w:val="aff6"/>
      </w:pPr>
      <w:r>
        <w:t xml:space="preserve">    in BECN = 0, in FECN = 0</w:t>
      </w:r>
    </w:p>
    <w:p w14:paraId="175D5A12" w14:textId="77777777" w:rsidR="00870A08" w:rsidRDefault="003A5418">
      <w:pPr>
        <w:pStyle w:val="aff6"/>
      </w:pPr>
      <w:r>
        <w:t xml:space="preserve">    in packets = 1, in bytes = 30</w:t>
      </w:r>
    </w:p>
    <w:p w14:paraId="735512EB" w14:textId="77777777" w:rsidR="00870A08" w:rsidRDefault="003A5418">
      <w:pPr>
        <w:pStyle w:val="aff6"/>
      </w:pPr>
      <w:r>
        <w:t xml:space="preserve">    out packets = 2, out bytes = 60</w:t>
      </w:r>
    </w:p>
    <w:p w14:paraId="21C3ABEC" w14:textId="77777777" w:rsidR="00870A08" w:rsidRDefault="003A5418">
      <w:pPr>
        <w:pStyle w:val="aff6"/>
      </w:pPr>
      <w:r>
        <w:t xml:space="preserve">  </w:t>
      </w:r>
      <w:r>
        <w:rPr>
          <w:shd w:val="pct10" w:color="auto" w:fill="FFFFFF"/>
        </w:rPr>
        <w:t>DLCI = 103</w:t>
      </w:r>
      <w:r>
        <w:t>, USAGE = LOCAL (00000100), Serial1/0/0</w:t>
      </w:r>
    </w:p>
    <w:p w14:paraId="6AA73B99" w14:textId="77777777" w:rsidR="00870A08" w:rsidRDefault="003A5418">
      <w:pPr>
        <w:pStyle w:val="aff6"/>
      </w:pPr>
      <w:r>
        <w:t xml:space="preserve">    create time = 2013/05/30 20:35:14, </w:t>
      </w:r>
      <w:r>
        <w:rPr>
          <w:shd w:val="pct10" w:color="auto" w:fill="FFFFFF"/>
        </w:rPr>
        <w:t>status = ACTIVE</w:t>
      </w:r>
    </w:p>
    <w:p w14:paraId="2CA645A2" w14:textId="77777777" w:rsidR="00870A08" w:rsidRDefault="003A5418">
      <w:pPr>
        <w:pStyle w:val="aff6"/>
      </w:pPr>
      <w:r>
        <w:t xml:space="preserve">    </w:t>
      </w:r>
      <w:proofErr w:type="spellStart"/>
      <w:r>
        <w:t>InARP</w:t>
      </w:r>
      <w:proofErr w:type="spellEnd"/>
      <w:r>
        <w:t xml:space="preserve"> = Disable</w:t>
      </w:r>
      <w:r>
        <w:rPr>
          <w:rFonts w:hint="eastAsia"/>
        </w:rPr>
        <w:t>,</w:t>
      </w:r>
      <w:r>
        <w:t xml:space="preserve"> PVC-GROUP = NONE</w:t>
      </w:r>
    </w:p>
    <w:p w14:paraId="01CA24A8" w14:textId="77777777" w:rsidR="00870A08" w:rsidRDefault="003A5418">
      <w:pPr>
        <w:pStyle w:val="aff6"/>
      </w:pPr>
      <w:r>
        <w:t xml:space="preserve">    in BECN = 0, in FECN = 0</w:t>
      </w:r>
    </w:p>
    <w:p w14:paraId="42ECFB7A" w14:textId="77777777" w:rsidR="00870A08" w:rsidRDefault="003A5418">
      <w:pPr>
        <w:pStyle w:val="aff6"/>
      </w:pPr>
      <w:r>
        <w:lastRenderedPageBreak/>
        <w:t xml:space="preserve">    in packets = 5, in bytes = 440</w:t>
      </w:r>
    </w:p>
    <w:p w14:paraId="187844E0" w14:textId="77777777" w:rsidR="00870A08" w:rsidRDefault="003A5418">
      <w:pPr>
        <w:pStyle w:val="aff6"/>
        <w:ind w:firstLine="360"/>
      </w:pPr>
      <w:r>
        <w:t>out packets = 7, out bytes = 500</w:t>
      </w:r>
    </w:p>
    <w:p w14:paraId="58F70FC7" w14:textId="77777777" w:rsidR="00870A08" w:rsidRDefault="00870A08">
      <w:pPr>
        <w:pStyle w:val="aff6"/>
      </w:pPr>
    </w:p>
    <w:p w14:paraId="19252D4C" w14:textId="77777777" w:rsidR="00870A08" w:rsidRDefault="003A5418">
      <w:pPr>
        <w:ind w:firstLine="420"/>
        <w:jc w:val="left"/>
      </w:pPr>
      <w:r>
        <w:rPr>
          <w:rFonts w:hint="eastAsia"/>
        </w:rPr>
        <w:t>可以观察到，</w:t>
      </w:r>
      <w:r>
        <w:rPr>
          <w:rFonts w:hint="eastAsia"/>
        </w:rPr>
        <w:t>PVC</w:t>
      </w:r>
      <w:r>
        <w:rPr>
          <w:rFonts w:hint="eastAsia"/>
        </w:rPr>
        <w:t>处于</w:t>
      </w:r>
      <w:r>
        <w:rPr>
          <w:rFonts w:hint="eastAsia"/>
        </w:rPr>
        <w:t>ACTIVE</w:t>
      </w:r>
      <w:r>
        <w:rPr>
          <w:rFonts w:hint="eastAsia"/>
        </w:rPr>
        <w:t>状态</w:t>
      </w:r>
      <w:r>
        <w:t>表示正常。</w:t>
      </w:r>
    </w:p>
    <w:p w14:paraId="42477495" w14:textId="77777777" w:rsidR="00870A08" w:rsidRDefault="003A5418">
      <w:pPr>
        <w:pStyle w:val="aff6"/>
      </w:pPr>
      <w:r>
        <w:t>&lt;R1&gt;dis</w:t>
      </w:r>
      <w:r>
        <w:rPr>
          <w:rFonts w:hint="eastAsia"/>
        </w:rPr>
        <w:t>play</w:t>
      </w:r>
      <w:r>
        <w:t xml:space="preserve"> </w:t>
      </w:r>
      <w:proofErr w:type="spellStart"/>
      <w:r>
        <w:t>fr</w:t>
      </w:r>
      <w:proofErr w:type="spellEnd"/>
      <w:r>
        <w:t xml:space="preserve"> map-info </w:t>
      </w:r>
    </w:p>
    <w:p w14:paraId="4A5045E7" w14:textId="77777777" w:rsidR="00870A08" w:rsidRDefault="003A5418">
      <w:pPr>
        <w:pStyle w:val="aff6"/>
      </w:pPr>
      <w:r>
        <w:t>Map Statistics for interface Serial1/0/0 (DTE)</w:t>
      </w:r>
    </w:p>
    <w:p w14:paraId="04969D97" w14:textId="77777777" w:rsidR="00870A08" w:rsidRDefault="003A5418">
      <w:pPr>
        <w:pStyle w:val="aff6"/>
      </w:pPr>
      <w:r>
        <w:t xml:space="preserve">  DLCI = 102, IP 10.0.123.2, Serial1/0/0</w:t>
      </w:r>
    </w:p>
    <w:p w14:paraId="21286833" w14:textId="77777777" w:rsidR="00870A08" w:rsidRDefault="003A5418">
      <w:pPr>
        <w:pStyle w:val="aff6"/>
      </w:pPr>
      <w:r>
        <w:t xml:space="preserve">    create time = 2013/05/30 20:35:41, status = ACTIVE</w:t>
      </w:r>
    </w:p>
    <w:p w14:paraId="263224CD" w14:textId="77777777" w:rsidR="00870A08" w:rsidRDefault="003A5418">
      <w:pPr>
        <w:pStyle w:val="aff6"/>
        <w:rPr>
          <w:shd w:val="pct10" w:color="auto" w:fill="FFFFFF"/>
        </w:rPr>
      </w:pPr>
      <w:r>
        <w:t xml:space="preserve">    encapsulation = </w:t>
      </w:r>
      <w:proofErr w:type="spellStart"/>
      <w:r>
        <w:t>ietf</w:t>
      </w:r>
      <w:proofErr w:type="spellEnd"/>
      <w:r>
        <w:t xml:space="preserve">, </w:t>
      </w:r>
      <w:proofErr w:type="spellStart"/>
      <w:r>
        <w:t>vlink</w:t>
      </w:r>
      <w:proofErr w:type="spellEnd"/>
      <w:r>
        <w:t xml:space="preserve"> = 1</w:t>
      </w:r>
    </w:p>
    <w:p w14:paraId="6CBA8FC2" w14:textId="77777777" w:rsidR="00870A08" w:rsidRDefault="003A5418">
      <w:pPr>
        <w:pStyle w:val="aff6"/>
      </w:pPr>
      <w:r>
        <w:t xml:space="preserve">  DLCI = 103, IP 10.0.123.3, Serial1/0/0</w:t>
      </w:r>
    </w:p>
    <w:p w14:paraId="4C29E3A9" w14:textId="77777777" w:rsidR="00870A08" w:rsidRDefault="003A5418">
      <w:pPr>
        <w:pStyle w:val="aff6"/>
      </w:pPr>
      <w:r>
        <w:t xml:space="preserve">    create time = 2013/05/30 20:35:52, status = ACTIVE</w:t>
      </w:r>
    </w:p>
    <w:p w14:paraId="7E0FB0AB" w14:textId="77777777" w:rsidR="00870A08" w:rsidRDefault="003A5418">
      <w:pPr>
        <w:pStyle w:val="aff6"/>
        <w:ind w:firstLine="360"/>
        <w:rPr>
          <w:shd w:val="pct10" w:color="auto" w:fill="FFFFFF"/>
        </w:rPr>
      </w:pPr>
      <w:r>
        <w:t xml:space="preserve">encapsulation = </w:t>
      </w:r>
      <w:proofErr w:type="spellStart"/>
      <w:r>
        <w:t>ietf</w:t>
      </w:r>
      <w:proofErr w:type="spellEnd"/>
      <w:r>
        <w:t xml:space="preserve">, </w:t>
      </w:r>
      <w:proofErr w:type="spellStart"/>
      <w:r>
        <w:t>vlink</w:t>
      </w:r>
      <w:proofErr w:type="spellEnd"/>
      <w:r>
        <w:t xml:space="preserve"> = </w:t>
      </w:r>
      <w:r>
        <w:rPr>
          <w:rFonts w:hint="eastAsia"/>
        </w:rPr>
        <w:t>2</w:t>
      </w:r>
    </w:p>
    <w:p w14:paraId="3AF98E00" w14:textId="77777777" w:rsidR="00870A08" w:rsidRDefault="00870A08">
      <w:pPr>
        <w:pStyle w:val="aff6"/>
      </w:pPr>
    </w:p>
    <w:p w14:paraId="12C975D6" w14:textId="77777777" w:rsidR="00870A08" w:rsidRDefault="003A5418">
      <w:pPr>
        <w:ind w:firstLine="420"/>
        <w:jc w:val="left"/>
      </w:pPr>
      <w:r>
        <w:rPr>
          <w:rFonts w:hint="eastAsia"/>
        </w:rPr>
        <w:t>检查</w:t>
      </w:r>
      <w:r>
        <w:rPr>
          <w:rFonts w:hint="eastAsia"/>
        </w:rPr>
        <w:t>R1</w:t>
      </w:r>
      <w:r>
        <w:rPr>
          <w:rFonts w:hint="eastAsia"/>
        </w:rPr>
        <w:t>与</w:t>
      </w:r>
      <w:r>
        <w:rPr>
          <w:rFonts w:hint="eastAsia"/>
        </w:rPr>
        <w:t>R2</w:t>
      </w:r>
      <w:r>
        <w:rPr>
          <w:rFonts w:hint="eastAsia"/>
        </w:rPr>
        <w:t>，</w:t>
      </w:r>
      <w:r>
        <w:rPr>
          <w:rFonts w:hint="eastAsia"/>
        </w:rPr>
        <w:t>R1</w:t>
      </w:r>
      <w:r>
        <w:rPr>
          <w:rFonts w:hint="eastAsia"/>
        </w:rPr>
        <w:t>与</w:t>
      </w:r>
      <w:r>
        <w:rPr>
          <w:rFonts w:hint="eastAsia"/>
        </w:rPr>
        <w:t>R3</w:t>
      </w:r>
      <w:r>
        <w:rPr>
          <w:rFonts w:hint="eastAsia"/>
        </w:rPr>
        <w:t>间的网络连通性。</w:t>
      </w:r>
    </w:p>
    <w:p w14:paraId="55BA526E" w14:textId="77777777" w:rsidR="00870A08" w:rsidRDefault="003A5418">
      <w:pPr>
        <w:pStyle w:val="aff6"/>
      </w:pPr>
      <w:r>
        <w:t>&lt;R1&gt;ping 10.0.123.2</w:t>
      </w:r>
    </w:p>
    <w:p w14:paraId="67F92EEF" w14:textId="77777777" w:rsidR="00870A08" w:rsidRDefault="003A5418">
      <w:pPr>
        <w:pStyle w:val="aff6"/>
      </w:pPr>
      <w:r>
        <w:t xml:space="preserve">  PING 10.0.123.2: </w:t>
      </w:r>
      <w:proofErr w:type="gramStart"/>
      <w:r>
        <w:t>56  data</w:t>
      </w:r>
      <w:proofErr w:type="gramEnd"/>
      <w:r>
        <w:t xml:space="preserve"> bytes, press CTRL_C to break</w:t>
      </w:r>
    </w:p>
    <w:p w14:paraId="5D8A7305" w14:textId="77777777" w:rsidR="00870A08" w:rsidRDefault="003A5418">
      <w:pPr>
        <w:pStyle w:val="aff6"/>
      </w:pPr>
      <w:r>
        <w:t xml:space="preserve">    Reply from 10.0.123.2: bytes=56 Sequence=1 </w:t>
      </w:r>
      <w:proofErr w:type="spellStart"/>
      <w:r>
        <w:t>ttl</w:t>
      </w:r>
      <w:proofErr w:type="spellEnd"/>
      <w:r>
        <w:t xml:space="preserve">=255 time=60 </w:t>
      </w:r>
      <w:proofErr w:type="spellStart"/>
      <w:r>
        <w:t>ms</w:t>
      </w:r>
      <w:proofErr w:type="spellEnd"/>
    </w:p>
    <w:p w14:paraId="236B6BBF" w14:textId="77777777" w:rsidR="00870A08" w:rsidRDefault="003A5418">
      <w:pPr>
        <w:pStyle w:val="aff6"/>
      </w:pPr>
      <w:r>
        <w:t xml:space="preserve">    Reply from 10.0.123.2: bytes=56 Sequence=2 </w:t>
      </w:r>
      <w:proofErr w:type="spellStart"/>
      <w:r>
        <w:t>ttl</w:t>
      </w:r>
      <w:proofErr w:type="spellEnd"/>
      <w:r>
        <w:t xml:space="preserve">=255 time=20 </w:t>
      </w:r>
      <w:proofErr w:type="spellStart"/>
      <w:r>
        <w:t>ms</w:t>
      </w:r>
      <w:proofErr w:type="spellEnd"/>
    </w:p>
    <w:p w14:paraId="6B114B90" w14:textId="77777777" w:rsidR="00870A08" w:rsidRDefault="003A5418">
      <w:pPr>
        <w:pStyle w:val="aff6"/>
      </w:pPr>
      <w:r>
        <w:t xml:space="preserve">    Reply from 10.0.123.2: bytes=56 Sequence=3 </w:t>
      </w:r>
      <w:proofErr w:type="spellStart"/>
      <w:r>
        <w:t>ttl</w:t>
      </w:r>
      <w:proofErr w:type="spellEnd"/>
      <w:r>
        <w:t xml:space="preserve">=255 time=40 </w:t>
      </w:r>
      <w:proofErr w:type="spellStart"/>
      <w:r>
        <w:t>ms</w:t>
      </w:r>
      <w:proofErr w:type="spellEnd"/>
    </w:p>
    <w:p w14:paraId="118CB09A" w14:textId="77777777" w:rsidR="00870A08" w:rsidRDefault="003A5418">
      <w:pPr>
        <w:pStyle w:val="aff6"/>
      </w:pPr>
      <w:r>
        <w:t xml:space="preserve">    Reply from 10.0.123.2: bytes=56 Sequence=4 </w:t>
      </w:r>
      <w:proofErr w:type="spellStart"/>
      <w:r>
        <w:t>ttl</w:t>
      </w:r>
      <w:proofErr w:type="spellEnd"/>
      <w:r>
        <w:t xml:space="preserve">=255 time=30 </w:t>
      </w:r>
      <w:proofErr w:type="spellStart"/>
      <w:r>
        <w:t>ms</w:t>
      </w:r>
      <w:proofErr w:type="spellEnd"/>
    </w:p>
    <w:p w14:paraId="5D5FBCF7" w14:textId="77777777" w:rsidR="00870A08" w:rsidRDefault="003A5418">
      <w:pPr>
        <w:pStyle w:val="aff6"/>
      </w:pPr>
      <w:r>
        <w:t xml:space="preserve">    Reply from 10.0.123.2: bytes=56 Sequence=5 </w:t>
      </w:r>
      <w:proofErr w:type="spellStart"/>
      <w:r>
        <w:t>ttl</w:t>
      </w:r>
      <w:proofErr w:type="spellEnd"/>
      <w:r>
        <w:t xml:space="preserve">=255 time=30 </w:t>
      </w:r>
      <w:proofErr w:type="spellStart"/>
      <w:r>
        <w:t>ms</w:t>
      </w:r>
      <w:proofErr w:type="spellEnd"/>
    </w:p>
    <w:p w14:paraId="3CE13256" w14:textId="77777777" w:rsidR="00870A08" w:rsidRDefault="003A5418">
      <w:pPr>
        <w:pStyle w:val="aff6"/>
      </w:pPr>
      <w:r>
        <w:t xml:space="preserve">  --- 10.0.123.2 ping statistics ---</w:t>
      </w:r>
    </w:p>
    <w:p w14:paraId="2654E895" w14:textId="77777777" w:rsidR="00870A08" w:rsidRDefault="003A5418">
      <w:pPr>
        <w:pStyle w:val="aff6"/>
      </w:pPr>
      <w:r>
        <w:t xml:space="preserve">    5 packet(s) transmitted</w:t>
      </w:r>
    </w:p>
    <w:p w14:paraId="226B5FB7" w14:textId="77777777" w:rsidR="00870A08" w:rsidRDefault="003A5418">
      <w:pPr>
        <w:pStyle w:val="aff6"/>
      </w:pPr>
      <w:r>
        <w:t xml:space="preserve">    5 packet(s) received</w:t>
      </w:r>
    </w:p>
    <w:p w14:paraId="0C43C32E" w14:textId="77777777" w:rsidR="00870A08" w:rsidRDefault="003A5418">
      <w:pPr>
        <w:pStyle w:val="aff6"/>
      </w:pPr>
      <w:r>
        <w:t xml:space="preserve">    0.00% packet loss</w:t>
      </w:r>
    </w:p>
    <w:p w14:paraId="1EA36B11" w14:textId="77777777" w:rsidR="00870A08" w:rsidRDefault="003A5418">
      <w:pPr>
        <w:pStyle w:val="aff6"/>
        <w:ind w:firstLine="360"/>
      </w:pPr>
      <w:r>
        <w:t xml:space="preserve">round-trip min/avg/max = 20/36/60 </w:t>
      </w:r>
      <w:proofErr w:type="spellStart"/>
      <w:r>
        <w:t>ms</w:t>
      </w:r>
      <w:proofErr w:type="spellEnd"/>
    </w:p>
    <w:p w14:paraId="7E4F3D38" w14:textId="77777777" w:rsidR="00870A08" w:rsidRDefault="00870A08">
      <w:pPr>
        <w:pStyle w:val="aff6"/>
      </w:pPr>
    </w:p>
    <w:p w14:paraId="40EC8993" w14:textId="77777777" w:rsidR="00870A08" w:rsidRDefault="003A5418">
      <w:pPr>
        <w:pStyle w:val="aff6"/>
      </w:pPr>
      <w:r>
        <w:lastRenderedPageBreak/>
        <w:t>&lt;R1&gt;ping 10.0.123.3</w:t>
      </w:r>
    </w:p>
    <w:p w14:paraId="4D66AC89" w14:textId="77777777" w:rsidR="00870A08" w:rsidRDefault="003A5418">
      <w:pPr>
        <w:pStyle w:val="aff6"/>
      </w:pPr>
      <w:r>
        <w:t xml:space="preserve">  PING 10.0.123.3: </w:t>
      </w:r>
      <w:proofErr w:type="gramStart"/>
      <w:r>
        <w:t>56  data</w:t>
      </w:r>
      <w:proofErr w:type="gramEnd"/>
      <w:r>
        <w:t xml:space="preserve"> bytes, press CTRL_C to break</w:t>
      </w:r>
    </w:p>
    <w:p w14:paraId="76F5DF54" w14:textId="77777777" w:rsidR="00870A08" w:rsidRDefault="003A5418">
      <w:pPr>
        <w:pStyle w:val="aff6"/>
      </w:pPr>
      <w:r>
        <w:t xml:space="preserve">    Reply from 10.0.123.3: bytes=56 Sequence=1 </w:t>
      </w:r>
      <w:proofErr w:type="spellStart"/>
      <w:r>
        <w:t>ttl</w:t>
      </w:r>
      <w:proofErr w:type="spellEnd"/>
      <w:r>
        <w:t xml:space="preserve">=255 time=30 </w:t>
      </w:r>
      <w:proofErr w:type="spellStart"/>
      <w:r>
        <w:t>ms</w:t>
      </w:r>
      <w:proofErr w:type="spellEnd"/>
    </w:p>
    <w:p w14:paraId="5185985E" w14:textId="77777777" w:rsidR="00870A08" w:rsidRDefault="003A5418">
      <w:pPr>
        <w:pStyle w:val="aff6"/>
      </w:pPr>
      <w:r>
        <w:t xml:space="preserve">    Reply from 10.0.123.3: bytes=56 Sequence=2 </w:t>
      </w:r>
      <w:proofErr w:type="spellStart"/>
      <w:r>
        <w:t>ttl</w:t>
      </w:r>
      <w:proofErr w:type="spellEnd"/>
      <w:r>
        <w:t xml:space="preserve">=255 time=30 </w:t>
      </w:r>
      <w:proofErr w:type="spellStart"/>
      <w:r>
        <w:t>ms</w:t>
      </w:r>
      <w:proofErr w:type="spellEnd"/>
    </w:p>
    <w:p w14:paraId="0D333BEC" w14:textId="77777777" w:rsidR="00870A08" w:rsidRDefault="003A5418">
      <w:pPr>
        <w:pStyle w:val="aff6"/>
      </w:pPr>
      <w:r>
        <w:t xml:space="preserve">    Reply from 10.0.123.3: bytes=56 Sequence=3 </w:t>
      </w:r>
      <w:proofErr w:type="spellStart"/>
      <w:r>
        <w:t>ttl</w:t>
      </w:r>
      <w:proofErr w:type="spellEnd"/>
      <w:r>
        <w:t xml:space="preserve">=255 time=50 </w:t>
      </w:r>
      <w:proofErr w:type="spellStart"/>
      <w:r>
        <w:t>ms</w:t>
      </w:r>
      <w:proofErr w:type="spellEnd"/>
    </w:p>
    <w:p w14:paraId="018E842F" w14:textId="77777777" w:rsidR="00870A08" w:rsidRDefault="003A5418">
      <w:pPr>
        <w:pStyle w:val="aff6"/>
      </w:pPr>
      <w:r>
        <w:t xml:space="preserve">    Reply from 10.0.123.3: bytes=56 Sequence=4 </w:t>
      </w:r>
      <w:proofErr w:type="spellStart"/>
      <w:r>
        <w:t>ttl</w:t>
      </w:r>
      <w:proofErr w:type="spellEnd"/>
      <w:r>
        <w:t xml:space="preserve">=255 time=40 </w:t>
      </w:r>
      <w:proofErr w:type="spellStart"/>
      <w:r>
        <w:t>ms</w:t>
      </w:r>
      <w:proofErr w:type="spellEnd"/>
    </w:p>
    <w:p w14:paraId="5371C26F" w14:textId="77777777" w:rsidR="00870A08" w:rsidRDefault="003A5418">
      <w:pPr>
        <w:pStyle w:val="aff6"/>
      </w:pPr>
      <w:r>
        <w:t xml:space="preserve">    Reply from 10.0.123.3: bytes=56 Sequence=5 </w:t>
      </w:r>
      <w:proofErr w:type="spellStart"/>
      <w:r>
        <w:t>ttl</w:t>
      </w:r>
      <w:proofErr w:type="spellEnd"/>
      <w:r>
        <w:t xml:space="preserve">=255 time=40 </w:t>
      </w:r>
      <w:proofErr w:type="spellStart"/>
      <w:r>
        <w:t>ms</w:t>
      </w:r>
      <w:proofErr w:type="spellEnd"/>
    </w:p>
    <w:p w14:paraId="4E3D017A" w14:textId="77777777" w:rsidR="00870A08" w:rsidRDefault="003A5418">
      <w:pPr>
        <w:pStyle w:val="aff6"/>
      </w:pPr>
      <w:r>
        <w:t xml:space="preserve">  --- 10.0.123.3 ping statistics ---</w:t>
      </w:r>
    </w:p>
    <w:p w14:paraId="156E92DE" w14:textId="77777777" w:rsidR="00870A08" w:rsidRDefault="003A5418">
      <w:pPr>
        <w:pStyle w:val="aff6"/>
      </w:pPr>
      <w:r>
        <w:t xml:space="preserve">    5 packet(s) transmitted</w:t>
      </w:r>
    </w:p>
    <w:p w14:paraId="4E05178E" w14:textId="77777777" w:rsidR="00870A08" w:rsidRDefault="003A5418">
      <w:pPr>
        <w:pStyle w:val="aff6"/>
      </w:pPr>
      <w:r>
        <w:t xml:space="preserve">    5 packet(s) received</w:t>
      </w:r>
    </w:p>
    <w:p w14:paraId="34657250" w14:textId="77777777" w:rsidR="00870A08" w:rsidRDefault="003A5418">
      <w:pPr>
        <w:pStyle w:val="aff6"/>
      </w:pPr>
      <w:r>
        <w:t xml:space="preserve">    0.00% packet loss</w:t>
      </w:r>
    </w:p>
    <w:p w14:paraId="32DF24BB" w14:textId="77777777" w:rsidR="00870A08" w:rsidRDefault="003A5418">
      <w:pPr>
        <w:pStyle w:val="aff6"/>
      </w:pPr>
      <w:r>
        <w:t xml:space="preserve">    round-trip min/avg/max = 30/38/50 </w:t>
      </w:r>
      <w:proofErr w:type="spellStart"/>
      <w:r>
        <w:t>ms</w:t>
      </w:r>
      <w:proofErr w:type="spellEnd"/>
    </w:p>
    <w:p w14:paraId="3590E038" w14:textId="77777777" w:rsidR="00870A08" w:rsidRDefault="00870A08">
      <w:pPr>
        <w:pStyle w:val="aff6"/>
      </w:pPr>
    </w:p>
    <w:p w14:paraId="11F6865C" w14:textId="77777777" w:rsidR="00870A08" w:rsidRDefault="003A5418">
      <w:pPr>
        <w:ind w:firstLine="420"/>
        <w:jc w:val="left"/>
      </w:pPr>
      <w:r>
        <w:rPr>
          <w:rFonts w:hint="eastAsia"/>
        </w:rPr>
        <w:t>此时通信正常。</w:t>
      </w:r>
    </w:p>
    <w:p w14:paraId="398D2BDF" w14:textId="77777777" w:rsidR="00870A08" w:rsidRDefault="003A5418">
      <w:pPr>
        <w:pStyle w:val="2"/>
      </w:pPr>
      <w:proofErr w:type="gramStart"/>
      <w:r>
        <w:rPr>
          <w:rFonts w:hint="eastAsia"/>
        </w:rPr>
        <w:t>在帧中继</w:t>
      </w:r>
      <w:proofErr w:type="gramEnd"/>
      <w:r>
        <w:rPr>
          <w:rFonts w:hint="eastAsia"/>
        </w:rPr>
        <w:t>上搭建</w:t>
      </w:r>
      <w:r>
        <w:rPr>
          <w:rFonts w:hint="eastAsia"/>
        </w:rPr>
        <w:t>OSPF</w:t>
      </w:r>
      <w:r>
        <w:rPr>
          <w:rFonts w:hint="eastAsia"/>
        </w:rPr>
        <w:t>网络</w:t>
      </w:r>
    </w:p>
    <w:p w14:paraId="77D8E98B" w14:textId="77777777" w:rsidR="00870A08" w:rsidRDefault="003A5418">
      <w:pPr>
        <w:ind w:firstLine="420"/>
      </w:pPr>
      <w:r>
        <w:rPr>
          <w:rFonts w:hint="eastAsia"/>
        </w:rPr>
        <w:t>在</w:t>
      </w:r>
      <w:r>
        <w:rPr>
          <w:rFonts w:hint="eastAsia"/>
        </w:rPr>
        <w:t>R1</w:t>
      </w:r>
      <w:r>
        <w:rPr>
          <w:rFonts w:hint="eastAsia"/>
        </w:rPr>
        <w:t>、</w:t>
      </w:r>
      <w:r>
        <w:rPr>
          <w:rFonts w:hint="eastAsia"/>
        </w:rPr>
        <w:t>R2</w:t>
      </w:r>
      <w:r>
        <w:rPr>
          <w:rFonts w:hint="eastAsia"/>
        </w:rPr>
        <w:t>和</w:t>
      </w:r>
      <w:r>
        <w:rPr>
          <w:rFonts w:hint="eastAsia"/>
        </w:rPr>
        <w:t>R3</w:t>
      </w:r>
      <w:r>
        <w:rPr>
          <w:rFonts w:hint="eastAsia"/>
        </w:rPr>
        <w:t>上配置</w:t>
      </w:r>
      <w:r>
        <w:rPr>
          <w:rFonts w:hint="eastAsia"/>
        </w:rPr>
        <w:t>OSPF</w:t>
      </w:r>
      <w:r>
        <w:rPr>
          <w:rFonts w:hint="eastAsia"/>
        </w:rPr>
        <w:t>协议。由于网络拓扑简单，采用</w:t>
      </w:r>
      <w:r>
        <w:rPr>
          <w:rFonts w:hint="eastAsia"/>
        </w:rPr>
        <w:t>OSPF</w:t>
      </w:r>
      <w:r>
        <w:rPr>
          <w:rFonts w:hint="eastAsia"/>
        </w:rPr>
        <w:t>的</w:t>
      </w:r>
      <w:proofErr w:type="gramStart"/>
      <w:r>
        <w:rPr>
          <w:rFonts w:hint="eastAsia"/>
        </w:rPr>
        <w:t>单区域</w:t>
      </w:r>
      <w:proofErr w:type="gramEnd"/>
      <w:r>
        <w:rPr>
          <w:rFonts w:hint="eastAsia"/>
        </w:rPr>
        <w:t>配置即可，指定它们各自的环回接口地址作为</w:t>
      </w:r>
      <w:r>
        <w:rPr>
          <w:rFonts w:hint="eastAsia"/>
        </w:rPr>
        <w:t>Router-ID</w:t>
      </w:r>
      <w:r>
        <w:rPr>
          <w:rFonts w:hint="eastAsia"/>
        </w:rPr>
        <w:t>，所有网段都属于区域</w:t>
      </w:r>
      <w:r>
        <w:rPr>
          <w:rFonts w:hint="eastAsia"/>
        </w:rPr>
        <w:t>0</w:t>
      </w:r>
      <w:r>
        <w:rPr>
          <w:rFonts w:hint="eastAsia"/>
        </w:rPr>
        <w:t>内。</w:t>
      </w:r>
    </w:p>
    <w:p w14:paraId="57846A0A" w14:textId="77777777" w:rsidR="00870A08" w:rsidRDefault="003A5418">
      <w:pPr>
        <w:pStyle w:val="aff6"/>
      </w:pPr>
      <w:r>
        <w:t>[R</w:t>
      </w:r>
      <w:proofErr w:type="gramStart"/>
      <w:r>
        <w:t>1]</w:t>
      </w:r>
      <w:proofErr w:type="spellStart"/>
      <w:r>
        <w:t>ospf</w:t>
      </w:r>
      <w:proofErr w:type="spellEnd"/>
      <w:proofErr w:type="gramEnd"/>
      <w:r>
        <w:t xml:space="preserve"> 1 router-id 10.</w:t>
      </w:r>
      <w:r>
        <w:rPr>
          <w:rFonts w:hint="eastAsia"/>
        </w:rPr>
        <w:t>1</w:t>
      </w:r>
      <w:r>
        <w:t>.</w:t>
      </w:r>
      <w:r>
        <w:rPr>
          <w:rFonts w:hint="eastAsia"/>
        </w:rPr>
        <w:t>1.</w:t>
      </w:r>
      <w:r>
        <w:t>1</w:t>
      </w:r>
    </w:p>
    <w:p w14:paraId="0DE4D4E2" w14:textId="77777777" w:rsidR="00870A08" w:rsidRDefault="003A5418">
      <w:pPr>
        <w:pStyle w:val="aff6"/>
      </w:pPr>
      <w:r>
        <w:t>[R1-ospf-</w:t>
      </w:r>
      <w:proofErr w:type="gramStart"/>
      <w:r>
        <w:t>1]area</w:t>
      </w:r>
      <w:proofErr w:type="gramEnd"/>
      <w:r>
        <w:t xml:space="preserve"> 0</w:t>
      </w:r>
    </w:p>
    <w:p w14:paraId="1EC78E03" w14:textId="77777777" w:rsidR="00870A08" w:rsidRDefault="003A5418">
      <w:pPr>
        <w:pStyle w:val="aff6"/>
      </w:pPr>
      <w:r>
        <w:t>[R1-ospf-1-area-0.0.0.</w:t>
      </w:r>
      <w:proofErr w:type="gramStart"/>
      <w:r>
        <w:t>0]network</w:t>
      </w:r>
      <w:proofErr w:type="gramEnd"/>
      <w:r>
        <w:t xml:space="preserve"> 10.0.123.1 0.0.0.</w:t>
      </w:r>
      <w:r>
        <w:rPr>
          <w:rFonts w:hint="eastAsia"/>
        </w:rPr>
        <w:t>255</w:t>
      </w:r>
    </w:p>
    <w:p w14:paraId="689FCD7F" w14:textId="77777777" w:rsidR="00870A08" w:rsidRDefault="003A5418">
      <w:pPr>
        <w:pStyle w:val="aff6"/>
      </w:pPr>
      <w:r>
        <w:t>[R1-ospf-1-area-0.0.0.</w:t>
      </w:r>
      <w:proofErr w:type="gramStart"/>
      <w:r>
        <w:t>0]network</w:t>
      </w:r>
      <w:proofErr w:type="gramEnd"/>
      <w:r>
        <w:t xml:space="preserve"> 10.</w:t>
      </w:r>
      <w:r>
        <w:rPr>
          <w:rFonts w:hint="eastAsia"/>
        </w:rPr>
        <w:t>1</w:t>
      </w:r>
      <w:r>
        <w:t>.1.1 0.0.0.0</w:t>
      </w:r>
    </w:p>
    <w:p w14:paraId="559B7B1E" w14:textId="77777777" w:rsidR="00870A08" w:rsidRDefault="00870A08">
      <w:pPr>
        <w:pStyle w:val="aff6"/>
      </w:pPr>
    </w:p>
    <w:p w14:paraId="48CF2303" w14:textId="77777777" w:rsidR="00870A08" w:rsidRDefault="003A5418">
      <w:pPr>
        <w:pStyle w:val="aff6"/>
      </w:pPr>
      <w:r>
        <w:t>[R</w:t>
      </w:r>
      <w:proofErr w:type="gramStart"/>
      <w:r>
        <w:t>2]</w:t>
      </w:r>
      <w:proofErr w:type="spellStart"/>
      <w:r>
        <w:t>ospf</w:t>
      </w:r>
      <w:proofErr w:type="spellEnd"/>
      <w:proofErr w:type="gramEnd"/>
      <w:r>
        <w:t xml:space="preserve"> 1 router-id 10.</w:t>
      </w:r>
      <w:r>
        <w:rPr>
          <w:rFonts w:hint="eastAsia"/>
        </w:rPr>
        <w:t>1</w:t>
      </w:r>
      <w:r>
        <w:t>.2.2</w:t>
      </w:r>
    </w:p>
    <w:p w14:paraId="4D7F0042" w14:textId="77777777" w:rsidR="00870A08" w:rsidRDefault="003A5418">
      <w:pPr>
        <w:pStyle w:val="aff6"/>
      </w:pPr>
      <w:r>
        <w:t>[R2-ospf-</w:t>
      </w:r>
      <w:proofErr w:type="gramStart"/>
      <w:r>
        <w:t>1]area</w:t>
      </w:r>
      <w:proofErr w:type="gramEnd"/>
      <w:r>
        <w:t xml:space="preserve"> 0</w:t>
      </w:r>
    </w:p>
    <w:p w14:paraId="1C39B979" w14:textId="77777777" w:rsidR="00870A08" w:rsidRDefault="003A5418">
      <w:pPr>
        <w:pStyle w:val="aff6"/>
      </w:pPr>
      <w:r>
        <w:t>[R2-ospf-1-area-0.0.0.</w:t>
      </w:r>
      <w:proofErr w:type="gramStart"/>
      <w:r>
        <w:t>0]network</w:t>
      </w:r>
      <w:proofErr w:type="gramEnd"/>
      <w:r>
        <w:t xml:space="preserve"> 10.0.123.2 0.0.0.</w:t>
      </w:r>
      <w:r>
        <w:rPr>
          <w:rFonts w:hint="eastAsia"/>
        </w:rPr>
        <w:t>255</w:t>
      </w:r>
    </w:p>
    <w:p w14:paraId="6D8D1419" w14:textId="77777777" w:rsidR="00870A08" w:rsidRDefault="003A5418">
      <w:pPr>
        <w:pStyle w:val="aff6"/>
      </w:pPr>
      <w:r>
        <w:t>[R2-ospf-1-area-0.0.0.</w:t>
      </w:r>
      <w:proofErr w:type="gramStart"/>
      <w:r>
        <w:t>0]network</w:t>
      </w:r>
      <w:proofErr w:type="gramEnd"/>
      <w:r>
        <w:t xml:space="preserve"> 10.</w:t>
      </w:r>
      <w:r>
        <w:rPr>
          <w:rFonts w:hint="eastAsia"/>
        </w:rPr>
        <w:t>1</w:t>
      </w:r>
      <w:r>
        <w:t>.2.2 0.0.0.0</w:t>
      </w:r>
    </w:p>
    <w:p w14:paraId="5848E550" w14:textId="77777777" w:rsidR="00870A08" w:rsidRDefault="00870A08">
      <w:pPr>
        <w:pStyle w:val="aff6"/>
      </w:pPr>
    </w:p>
    <w:p w14:paraId="7F920CFE" w14:textId="77777777" w:rsidR="00870A08" w:rsidRDefault="003A5418">
      <w:pPr>
        <w:pStyle w:val="aff6"/>
      </w:pPr>
      <w:r>
        <w:lastRenderedPageBreak/>
        <w:t>[R</w:t>
      </w:r>
      <w:proofErr w:type="gramStart"/>
      <w:r>
        <w:t>3]</w:t>
      </w:r>
      <w:proofErr w:type="spellStart"/>
      <w:r>
        <w:t>ospf</w:t>
      </w:r>
      <w:proofErr w:type="spellEnd"/>
      <w:proofErr w:type="gramEnd"/>
      <w:r>
        <w:t xml:space="preserve"> 1 router-id 10.</w:t>
      </w:r>
      <w:r>
        <w:rPr>
          <w:rFonts w:hint="eastAsia"/>
        </w:rPr>
        <w:t>1</w:t>
      </w:r>
      <w:r>
        <w:t>.3.3</w:t>
      </w:r>
    </w:p>
    <w:p w14:paraId="210971CC" w14:textId="77777777" w:rsidR="00870A08" w:rsidRDefault="003A5418">
      <w:pPr>
        <w:pStyle w:val="aff6"/>
      </w:pPr>
      <w:r>
        <w:t>[R3-ospf-</w:t>
      </w:r>
      <w:proofErr w:type="gramStart"/>
      <w:r>
        <w:t>1]area</w:t>
      </w:r>
      <w:proofErr w:type="gramEnd"/>
      <w:r>
        <w:t xml:space="preserve"> 0</w:t>
      </w:r>
    </w:p>
    <w:p w14:paraId="025F6CF7" w14:textId="77777777" w:rsidR="00870A08" w:rsidRDefault="003A5418">
      <w:pPr>
        <w:pStyle w:val="aff6"/>
      </w:pPr>
      <w:r>
        <w:t>[R3-ospf-1-area-0.0.0.</w:t>
      </w:r>
      <w:proofErr w:type="gramStart"/>
      <w:r>
        <w:t>0]network</w:t>
      </w:r>
      <w:proofErr w:type="gramEnd"/>
      <w:r>
        <w:t xml:space="preserve"> 10.0.123.3 0.0.0.</w:t>
      </w:r>
      <w:r>
        <w:rPr>
          <w:rFonts w:hint="eastAsia"/>
        </w:rPr>
        <w:t>255</w:t>
      </w:r>
    </w:p>
    <w:p w14:paraId="21E3E8A5" w14:textId="77777777" w:rsidR="00870A08" w:rsidRDefault="003A5418">
      <w:pPr>
        <w:pStyle w:val="aff6"/>
      </w:pPr>
      <w:r>
        <w:t>[R3-ospf-1-area-0.0.0.</w:t>
      </w:r>
      <w:proofErr w:type="gramStart"/>
      <w:r>
        <w:t>0]network</w:t>
      </w:r>
      <w:proofErr w:type="gramEnd"/>
      <w:r>
        <w:t xml:space="preserve"> 10.</w:t>
      </w:r>
      <w:r>
        <w:rPr>
          <w:rFonts w:hint="eastAsia"/>
        </w:rPr>
        <w:t>1</w:t>
      </w:r>
      <w:r>
        <w:t>.3.3 0.0.0.0</w:t>
      </w:r>
    </w:p>
    <w:p w14:paraId="3F60BC2A" w14:textId="77777777" w:rsidR="00870A08" w:rsidRDefault="00870A08">
      <w:pPr>
        <w:ind w:firstLine="420"/>
      </w:pPr>
    </w:p>
    <w:p w14:paraId="7D1F66E7" w14:textId="77777777" w:rsidR="00870A08" w:rsidRDefault="003A5418">
      <w:pPr>
        <w:ind w:firstLine="420"/>
      </w:pPr>
      <w:r>
        <w:rPr>
          <w:rFonts w:hint="eastAsia"/>
        </w:rPr>
        <w:t>配置完成后，查看</w:t>
      </w:r>
      <w:r>
        <w:rPr>
          <w:rFonts w:hint="eastAsia"/>
        </w:rPr>
        <w:t>OSPF</w:t>
      </w:r>
      <w:r>
        <w:rPr>
          <w:rFonts w:hint="eastAsia"/>
        </w:rPr>
        <w:t>的邻居建立情况。</w:t>
      </w:r>
    </w:p>
    <w:p w14:paraId="38BBAF58" w14:textId="77777777" w:rsidR="00870A08" w:rsidRDefault="003A5418">
      <w:pPr>
        <w:pStyle w:val="aff6"/>
      </w:pPr>
      <w:r>
        <w:t xml:space="preserve"> &lt;R1&gt;display </w:t>
      </w:r>
      <w:proofErr w:type="spellStart"/>
      <w:r>
        <w:t>ospf</w:t>
      </w:r>
      <w:proofErr w:type="spellEnd"/>
      <w:r>
        <w:t xml:space="preserve"> peer </w:t>
      </w:r>
    </w:p>
    <w:p w14:paraId="13428D87" w14:textId="77777777" w:rsidR="00870A08" w:rsidRDefault="003A5418">
      <w:pPr>
        <w:pStyle w:val="aff6"/>
      </w:pPr>
      <w:r>
        <w:t xml:space="preserve">         OSPF Process 1 with Router-ID 10.1.1.1 </w:t>
      </w:r>
    </w:p>
    <w:p w14:paraId="7B3C1D40" w14:textId="77777777" w:rsidR="00870A08" w:rsidRDefault="00870A08">
      <w:pPr>
        <w:ind w:firstLine="420"/>
      </w:pPr>
    </w:p>
    <w:p w14:paraId="4C3B1CB5" w14:textId="77777777" w:rsidR="00870A08" w:rsidRDefault="003A5418">
      <w:pPr>
        <w:ind w:firstLine="420"/>
      </w:pPr>
      <w:r>
        <w:rPr>
          <w:rFonts w:hint="eastAsia"/>
        </w:rPr>
        <w:t>发现无法</w:t>
      </w:r>
      <w:r>
        <w:t>正常建立邻居</w:t>
      </w:r>
      <w:r>
        <w:rPr>
          <w:rFonts w:hint="eastAsia"/>
        </w:rPr>
        <w:t>，这是</w:t>
      </w:r>
      <w:r>
        <w:t>明显的网络故障，</w:t>
      </w:r>
      <w:r>
        <w:rPr>
          <w:rFonts w:hint="eastAsia"/>
        </w:rPr>
        <w:t>现在网络管理员需要立刻</w:t>
      </w:r>
      <w:r>
        <w:t>进行</w:t>
      </w:r>
      <w:r>
        <w:rPr>
          <w:rFonts w:hint="eastAsia"/>
        </w:rPr>
        <w:t>分析排除故障。排障的时候需要注意遵循从底层逐步往上层排查的顺序，即先物理层线缆是否正常，然后检查二层链路的连通性，再检查三层路由协议的运行情况，最后检查高层相关应用是否正常。</w:t>
      </w:r>
    </w:p>
    <w:p w14:paraId="12C91A5B" w14:textId="77777777" w:rsidR="00870A08" w:rsidRDefault="003A5418">
      <w:pPr>
        <w:ind w:firstLine="420"/>
      </w:pPr>
      <w:r>
        <w:rPr>
          <w:rFonts w:hint="eastAsia"/>
        </w:rPr>
        <w:t>物理层检查这里省略，首先测试</w:t>
      </w:r>
      <w:r>
        <w:t>直连线路</w:t>
      </w:r>
      <w:r>
        <w:rPr>
          <w:rFonts w:hint="eastAsia"/>
        </w:rPr>
        <w:t>的连通性</w:t>
      </w:r>
      <w:r>
        <w:t>。</w:t>
      </w:r>
    </w:p>
    <w:p w14:paraId="4804DD4A" w14:textId="77777777" w:rsidR="00870A08" w:rsidRDefault="003A5418">
      <w:pPr>
        <w:pStyle w:val="aff6"/>
      </w:pPr>
      <w:r>
        <w:t>[R</w:t>
      </w:r>
      <w:proofErr w:type="gramStart"/>
      <w:r>
        <w:t>1]ping</w:t>
      </w:r>
      <w:proofErr w:type="gramEnd"/>
      <w:r>
        <w:t xml:space="preserve"> 10.0.123.2</w:t>
      </w:r>
    </w:p>
    <w:p w14:paraId="7DAA3D9D" w14:textId="77777777" w:rsidR="00870A08" w:rsidRDefault="003A5418">
      <w:pPr>
        <w:pStyle w:val="aff6"/>
      </w:pPr>
      <w:r>
        <w:t xml:space="preserve">  PING 10.0.123.2: </w:t>
      </w:r>
      <w:proofErr w:type="gramStart"/>
      <w:r>
        <w:t>56  data</w:t>
      </w:r>
      <w:proofErr w:type="gramEnd"/>
      <w:r>
        <w:t xml:space="preserve"> bytes, press CTRL_C to break</w:t>
      </w:r>
    </w:p>
    <w:p w14:paraId="070AB928" w14:textId="77777777" w:rsidR="00870A08" w:rsidRDefault="003A5418">
      <w:pPr>
        <w:pStyle w:val="aff6"/>
      </w:pPr>
      <w:r>
        <w:t xml:space="preserve">    Reply from 10.0.123.2: bytes=56 Sequence=1 </w:t>
      </w:r>
      <w:proofErr w:type="spellStart"/>
      <w:r>
        <w:t>ttl</w:t>
      </w:r>
      <w:proofErr w:type="spellEnd"/>
      <w:r>
        <w:t xml:space="preserve">=255 time=100 </w:t>
      </w:r>
      <w:proofErr w:type="spellStart"/>
      <w:r>
        <w:t>ms</w:t>
      </w:r>
      <w:proofErr w:type="spellEnd"/>
    </w:p>
    <w:p w14:paraId="416DF698" w14:textId="77777777" w:rsidR="00870A08" w:rsidRDefault="003A5418">
      <w:pPr>
        <w:pStyle w:val="aff6"/>
      </w:pPr>
      <w:r>
        <w:t xml:space="preserve">    Reply from 10.0.123.2: bytes=56 Sequence=2 </w:t>
      </w:r>
      <w:proofErr w:type="spellStart"/>
      <w:r>
        <w:t>ttl</w:t>
      </w:r>
      <w:proofErr w:type="spellEnd"/>
      <w:r>
        <w:t xml:space="preserve">=255 time=10 </w:t>
      </w:r>
      <w:proofErr w:type="spellStart"/>
      <w:r>
        <w:t>ms</w:t>
      </w:r>
      <w:proofErr w:type="spellEnd"/>
    </w:p>
    <w:p w14:paraId="3299EE80" w14:textId="77777777" w:rsidR="00870A08" w:rsidRDefault="003A5418">
      <w:pPr>
        <w:pStyle w:val="aff6"/>
      </w:pPr>
      <w:r>
        <w:t xml:space="preserve">    Reply from 10.0.123.2: bytes=56 Sequence=3 </w:t>
      </w:r>
      <w:proofErr w:type="spellStart"/>
      <w:r>
        <w:t>ttl</w:t>
      </w:r>
      <w:proofErr w:type="spellEnd"/>
      <w:r>
        <w:t xml:space="preserve">=255 time=10 </w:t>
      </w:r>
      <w:proofErr w:type="spellStart"/>
      <w:r>
        <w:t>ms</w:t>
      </w:r>
      <w:proofErr w:type="spellEnd"/>
    </w:p>
    <w:p w14:paraId="565F70B3" w14:textId="77777777" w:rsidR="00870A08" w:rsidRDefault="003A5418">
      <w:pPr>
        <w:pStyle w:val="aff6"/>
      </w:pPr>
      <w:r>
        <w:t xml:space="preserve">    Reply from 10.0.123.2: bytes=56 Sequence=4 </w:t>
      </w:r>
      <w:proofErr w:type="spellStart"/>
      <w:r>
        <w:t>ttl</w:t>
      </w:r>
      <w:proofErr w:type="spellEnd"/>
      <w:r>
        <w:t xml:space="preserve">=255 time=10 </w:t>
      </w:r>
      <w:proofErr w:type="spellStart"/>
      <w:r>
        <w:t>ms</w:t>
      </w:r>
      <w:proofErr w:type="spellEnd"/>
    </w:p>
    <w:p w14:paraId="267378D1" w14:textId="77777777" w:rsidR="00870A08" w:rsidRDefault="003A5418">
      <w:pPr>
        <w:pStyle w:val="aff6"/>
      </w:pPr>
      <w:r>
        <w:t xml:space="preserve">    Reply from 10.0.123.2: bytes=56 Sequence=5 </w:t>
      </w:r>
      <w:proofErr w:type="spellStart"/>
      <w:r>
        <w:t>ttl</w:t>
      </w:r>
      <w:proofErr w:type="spellEnd"/>
      <w:r>
        <w:t xml:space="preserve">=255 time=10 </w:t>
      </w:r>
      <w:proofErr w:type="spellStart"/>
      <w:r>
        <w:t>ms</w:t>
      </w:r>
      <w:proofErr w:type="spellEnd"/>
    </w:p>
    <w:p w14:paraId="36EEB215" w14:textId="77777777" w:rsidR="00870A08" w:rsidRDefault="003A5418">
      <w:pPr>
        <w:pStyle w:val="aff6"/>
      </w:pPr>
      <w:r>
        <w:t xml:space="preserve">  --- 10.0.123.2 ping statistics ---</w:t>
      </w:r>
    </w:p>
    <w:p w14:paraId="7E32A664" w14:textId="77777777" w:rsidR="00870A08" w:rsidRDefault="003A5418">
      <w:pPr>
        <w:pStyle w:val="aff6"/>
      </w:pPr>
      <w:r>
        <w:t xml:space="preserve">    5 packet(s) transmitted</w:t>
      </w:r>
    </w:p>
    <w:p w14:paraId="78265791" w14:textId="77777777" w:rsidR="00870A08" w:rsidRDefault="003A5418">
      <w:pPr>
        <w:pStyle w:val="aff6"/>
      </w:pPr>
      <w:r>
        <w:t xml:space="preserve">    5 packet(s) received</w:t>
      </w:r>
    </w:p>
    <w:p w14:paraId="71FA3EA6" w14:textId="77777777" w:rsidR="00870A08" w:rsidRDefault="003A5418">
      <w:pPr>
        <w:pStyle w:val="aff6"/>
      </w:pPr>
      <w:r>
        <w:t xml:space="preserve">    0.00% packet loss</w:t>
      </w:r>
    </w:p>
    <w:p w14:paraId="28425294" w14:textId="77777777" w:rsidR="00870A08" w:rsidRDefault="003A5418">
      <w:pPr>
        <w:pStyle w:val="aff6"/>
        <w:ind w:firstLine="360"/>
      </w:pPr>
      <w:r>
        <w:t xml:space="preserve">round-trip min/avg/max = 10/28/100 </w:t>
      </w:r>
      <w:proofErr w:type="spellStart"/>
      <w:r>
        <w:t>ms</w:t>
      </w:r>
      <w:proofErr w:type="spellEnd"/>
    </w:p>
    <w:p w14:paraId="1366BD61" w14:textId="77777777" w:rsidR="00870A08" w:rsidRDefault="00870A08">
      <w:pPr>
        <w:ind w:firstLine="420"/>
      </w:pPr>
    </w:p>
    <w:p w14:paraId="677BDBE5" w14:textId="77777777" w:rsidR="00870A08" w:rsidRDefault="003A5418">
      <w:pPr>
        <w:ind w:firstLine="420"/>
      </w:pPr>
      <w:r>
        <w:rPr>
          <w:rFonts w:hint="eastAsia"/>
        </w:rPr>
        <w:t>直连链路连通性</w:t>
      </w:r>
      <w:r>
        <w:t>没有问题</w:t>
      </w:r>
      <w:r>
        <w:rPr>
          <w:rFonts w:hint="eastAsia"/>
        </w:rPr>
        <w:t>。再查看三层路由协议，即相应</w:t>
      </w:r>
      <w:r>
        <w:t>接口</w:t>
      </w:r>
      <w:r>
        <w:rPr>
          <w:rFonts w:hint="eastAsia"/>
        </w:rPr>
        <w:t>否</w:t>
      </w:r>
      <w:r>
        <w:t>被通告到</w:t>
      </w:r>
      <w:r>
        <w:rPr>
          <w:rFonts w:hint="eastAsia"/>
        </w:rPr>
        <w:t>OSPF</w:t>
      </w:r>
      <w:r>
        <w:rPr>
          <w:rFonts w:hint="eastAsia"/>
        </w:rPr>
        <w:t>进程中。</w:t>
      </w:r>
    </w:p>
    <w:p w14:paraId="15AFE019" w14:textId="77777777" w:rsidR="00870A08" w:rsidRDefault="003A5418">
      <w:pPr>
        <w:pStyle w:val="aff6"/>
      </w:pPr>
      <w:r>
        <w:lastRenderedPageBreak/>
        <w:t xml:space="preserve"> [R</w:t>
      </w:r>
      <w:proofErr w:type="gramStart"/>
      <w:r>
        <w:t>1]display</w:t>
      </w:r>
      <w:proofErr w:type="gramEnd"/>
      <w:r>
        <w:t xml:space="preserve"> </w:t>
      </w:r>
      <w:proofErr w:type="spellStart"/>
      <w:r>
        <w:t>ospf</w:t>
      </w:r>
      <w:proofErr w:type="spellEnd"/>
      <w:r>
        <w:t xml:space="preserve"> interface </w:t>
      </w:r>
    </w:p>
    <w:p w14:paraId="1734D4E2" w14:textId="77777777" w:rsidR="00870A08" w:rsidRDefault="003A5418">
      <w:pPr>
        <w:pStyle w:val="aff6"/>
      </w:pPr>
      <w:r>
        <w:t xml:space="preserve">         OSPF Process 1 with Router-ID 10.1.1.1</w:t>
      </w:r>
    </w:p>
    <w:p w14:paraId="60D7A59C" w14:textId="77777777" w:rsidR="00870A08" w:rsidRDefault="003A5418">
      <w:pPr>
        <w:pStyle w:val="aff6"/>
      </w:pPr>
      <w:r>
        <w:t xml:space="preserve">                 Interfaces </w:t>
      </w:r>
    </w:p>
    <w:p w14:paraId="4BF944C3" w14:textId="77777777" w:rsidR="00870A08" w:rsidRDefault="003A5418">
      <w:pPr>
        <w:pStyle w:val="aff6"/>
      </w:pPr>
      <w:r>
        <w:t xml:space="preserve"> Area: 0.0.0.0       </w:t>
      </w:r>
      <w:proofErr w:type="gramStart"/>
      <w:r>
        <w:t xml:space="preserve">   (</w:t>
      </w:r>
      <w:proofErr w:type="gramEnd"/>
      <w:r>
        <w:t>MPLS TE not enabled)</w:t>
      </w:r>
    </w:p>
    <w:p w14:paraId="34CFC6AE" w14:textId="77777777" w:rsidR="00870A08" w:rsidRDefault="003A5418">
      <w:pPr>
        <w:pStyle w:val="aff6"/>
      </w:pPr>
      <w:r>
        <w:t xml:space="preserve"> IP Address      Type         State    Cost    </w:t>
      </w:r>
      <w:proofErr w:type="spellStart"/>
      <w:r>
        <w:t>Pri</w:t>
      </w:r>
      <w:proofErr w:type="spellEnd"/>
      <w:r>
        <w:t xml:space="preserve">    DR              BDR </w:t>
      </w:r>
    </w:p>
    <w:p w14:paraId="2205D2E3" w14:textId="77777777" w:rsidR="00870A08" w:rsidRDefault="003A5418">
      <w:pPr>
        <w:pStyle w:val="aff6"/>
        <w:rPr>
          <w:shd w:val="pct10" w:color="auto" w:fill="FFFFFF"/>
        </w:rPr>
      </w:pPr>
      <w:r>
        <w:t xml:space="preserve"> </w:t>
      </w:r>
      <w:r>
        <w:rPr>
          <w:shd w:val="pct10" w:color="auto" w:fill="FFFFFF"/>
        </w:rPr>
        <w:t xml:space="preserve">10.0.123.1      NBMA          DR       48    </w:t>
      </w:r>
      <w:r>
        <w:rPr>
          <w:rFonts w:hint="eastAsia"/>
          <w:shd w:val="pct10" w:color="auto" w:fill="FFFFFF"/>
        </w:rPr>
        <w:t xml:space="preserve"> </w:t>
      </w:r>
      <w:r>
        <w:rPr>
          <w:shd w:val="pct10" w:color="auto" w:fill="FFFFFF"/>
        </w:rPr>
        <w:t>1</w:t>
      </w:r>
      <w:r>
        <w:rPr>
          <w:rFonts w:hint="eastAsia"/>
          <w:shd w:val="pct10" w:color="auto" w:fill="FFFFFF"/>
        </w:rPr>
        <w:t>00</w:t>
      </w:r>
      <w:r>
        <w:rPr>
          <w:shd w:val="pct10" w:color="auto" w:fill="FFFFFF"/>
        </w:rPr>
        <w:t xml:space="preserve">     10.0.123.1     0.0.0.0</w:t>
      </w:r>
    </w:p>
    <w:p w14:paraId="5478017D" w14:textId="77777777" w:rsidR="00870A08" w:rsidRDefault="003A5418">
      <w:pPr>
        <w:pStyle w:val="aff6"/>
      </w:pPr>
      <w:r>
        <w:t xml:space="preserve"> 10.1.1.1         P2P          P-2-P    0        1     0.0.0.0         0.0.0.0</w:t>
      </w:r>
    </w:p>
    <w:p w14:paraId="1ADE0D00" w14:textId="77777777" w:rsidR="00870A08" w:rsidRDefault="00870A08">
      <w:pPr>
        <w:pStyle w:val="aff6"/>
      </w:pPr>
    </w:p>
    <w:p w14:paraId="53A584C0" w14:textId="77777777" w:rsidR="00870A08" w:rsidRDefault="003A5418">
      <w:pPr>
        <w:ind w:firstLine="420"/>
      </w:pPr>
      <w:r>
        <w:rPr>
          <w:rFonts w:hint="eastAsia"/>
        </w:rPr>
        <w:t>观察到所有</w:t>
      </w:r>
      <w:r>
        <w:t>接口已经</w:t>
      </w:r>
      <w:r>
        <w:rPr>
          <w:rFonts w:hint="eastAsia"/>
        </w:rPr>
        <w:t>被</w:t>
      </w:r>
      <w:r>
        <w:t>通告进入</w:t>
      </w:r>
      <w:r>
        <w:rPr>
          <w:rFonts w:hint="eastAsia"/>
        </w:rPr>
        <w:t>OSPF</w:t>
      </w:r>
      <w:r>
        <w:t>进程</w:t>
      </w:r>
      <w:r>
        <w:rPr>
          <w:rFonts w:hint="eastAsia"/>
        </w:rPr>
        <w:t>。</w:t>
      </w:r>
    </w:p>
    <w:p w14:paraId="0FE2AC18" w14:textId="77777777" w:rsidR="00870A08" w:rsidRDefault="003A5418">
      <w:pPr>
        <w:ind w:firstLine="420"/>
      </w:pPr>
      <w:r>
        <w:rPr>
          <w:rFonts w:hint="eastAsia"/>
        </w:rPr>
        <w:t>此时可以</w:t>
      </w:r>
      <w:r>
        <w:t>对</w:t>
      </w:r>
      <w:r>
        <w:rPr>
          <w:rFonts w:hint="eastAsia"/>
        </w:rPr>
        <w:t>R1</w:t>
      </w:r>
      <w:r>
        <w:rPr>
          <w:rFonts w:hint="eastAsia"/>
        </w:rPr>
        <w:t>的</w:t>
      </w:r>
      <w:r>
        <w:t>S</w:t>
      </w:r>
      <w:r>
        <w:rPr>
          <w:rFonts w:hint="eastAsia"/>
        </w:rPr>
        <w:t xml:space="preserve"> 1/0/0</w:t>
      </w:r>
      <w:r>
        <w:rPr>
          <w:rFonts w:hint="eastAsia"/>
        </w:rPr>
        <w:t>接口进行</w:t>
      </w:r>
      <w:r>
        <w:t>抓包分析</w:t>
      </w:r>
      <w:r>
        <w:rPr>
          <w:rFonts w:hint="eastAsia"/>
        </w:rPr>
        <w:t>，查看协议的运行情况。</w:t>
      </w:r>
    </w:p>
    <w:p w14:paraId="05F0CF3E" w14:textId="77777777" w:rsidR="00870A08" w:rsidRDefault="003A5418">
      <w:pPr>
        <w:pStyle w:val="aff6"/>
        <w:jc w:val="center"/>
      </w:pPr>
      <w:r>
        <w:rPr>
          <w:noProof/>
          <w:lang w:val="en-GB"/>
        </w:rPr>
        <w:drawing>
          <wp:inline distT="0" distB="0" distL="0" distR="0" wp14:anchorId="70C9D6FB" wp14:editId="0A495E50">
            <wp:extent cx="4383405" cy="1402080"/>
            <wp:effectExtent l="19050" t="0" r="0" b="0"/>
            <wp:docPr id="5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3"/>
                    <pic:cNvPicPr>
                      <a:picLocks noChangeAspect="1"/>
                    </pic:cNvPicPr>
                  </pic:nvPicPr>
                  <pic:blipFill>
                    <a:blip r:embed="rId250" cstate="print">
                      <a:extLst>
                        <a:ext uri="{BEBA8EAE-BF5A-486C-A8C5-ECC9F3942E4B}">
                          <a14:imgProps xmlns:a14="http://schemas.microsoft.com/office/drawing/2010/main">
                            <a14:imgLayer r:embed="rId105">
                              <a14:imgEffect>
                                <a14:saturation sat="0"/>
                              </a14:imgEffect>
                            </a14:imgLayer>
                          </a14:imgProps>
                        </a:ext>
                      </a:extLst>
                    </a:blip>
                    <a:stretch>
                      <a:fillRect/>
                    </a:stretch>
                  </pic:blipFill>
                  <pic:spPr>
                    <a:xfrm>
                      <a:off x="0" y="0"/>
                      <a:ext cx="4383636" cy="1402276"/>
                    </a:xfrm>
                    <a:prstGeom prst="rect">
                      <a:avLst/>
                    </a:prstGeom>
                  </pic:spPr>
                </pic:pic>
              </a:graphicData>
            </a:graphic>
          </wp:inline>
        </w:drawing>
      </w:r>
    </w:p>
    <w:p w14:paraId="024B2BAF" w14:textId="77777777" w:rsidR="00870A08" w:rsidRDefault="003A5418">
      <w:pPr>
        <w:pStyle w:val="aff6"/>
        <w:jc w:val="center"/>
      </w:pPr>
      <w:r>
        <w:rPr>
          <w:rFonts w:hint="eastAsia"/>
        </w:rPr>
        <w:t>图</w:t>
      </w:r>
      <w:r>
        <w:rPr>
          <w:rFonts w:hint="eastAsia"/>
        </w:rPr>
        <w:t>11-10</w:t>
      </w:r>
    </w:p>
    <w:p w14:paraId="18D787DB" w14:textId="77777777" w:rsidR="00870A08" w:rsidRDefault="00870A08">
      <w:pPr>
        <w:pStyle w:val="aff6"/>
      </w:pPr>
    </w:p>
    <w:p w14:paraId="1F83A7A4" w14:textId="77777777" w:rsidR="00870A08" w:rsidRDefault="003A5418">
      <w:pPr>
        <w:ind w:firstLine="420"/>
      </w:pPr>
      <w:r>
        <w:rPr>
          <w:rFonts w:hint="eastAsia"/>
        </w:rPr>
        <w:t>发现</w:t>
      </w:r>
      <w:r>
        <w:rPr>
          <w:rFonts w:hint="eastAsia"/>
        </w:rPr>
        <w:t>R1</w:t>
      </w:r>
      <w:r>
        <w:rPr>
          <w:rFonts w:hint="eastAsia"/>
        </w:rPr>
        <w:t>始终</w:t>
      </w:r>
      <w:r>
        <w:t>没有向外发送</w:t>
      </w:r>
      <w:r>
        <w:rPr>
          <w:rFonts w:hint="eastAsia"/>
        </w:rPr>
        <w:t>OSPF</w:t>
      </w:r>
      <w:r>
        <w:rPr>
          <w:rFonts w:hint="eastAsia"/>
        </w:rPr>
        <w:t>数据包</w:t>
      </w:r>
      <w:r>
        <w:t>。这是</w:t>
      </w:r>
      <w:r>
        <w:rPr>
          <w:rFonts w:hint="eastAsia"/>
        </w:rPr>
        <w:t>由于</w:t>
      </w:r>
      <w:r>
        <w:rPr>
          <w:rFonts w:hint="eastAsia"/>
        </w:rPr>
        <w:t>OSPF</w:t>
      </w:r>
      <w:proofErr w:type="gramStart"/>
      <w:r>
        <w:rPr>
          <w:rFonts w:hint="eastAsia"/>
        </w:rPr>
        <w:t>在</w:t>
      </w:r>
      <w:r>
        <w:t>帧中继</w:t>
      </w:r>
      <w:proofErr w:type="gramEnd"/>
      <w:r>
        <w:rPr>
          <w:rFonts w:hint="eastAsia"/>
        </w:rPr>
        <w:t>上</w:t>
      </w:r>
      <w:r>
        <w:t>默认的网络类型为</w:t>
      </w:r>
      <w:r>
        <w:rPr>
          <w:rFonts w:hint="eastAsia"/>
        </w:rPr>
        <w:t>NBMA</w:t>
      </w:r>
      <w:r>
        <w:rPr>
          <w:rFonts w:hint="eastAsia"/>
        </w:rPr>
        <w:t>，即</w:t>
      </w:r>
      <w:r>
        <w:t>非广播多路访问。这种</w:t>
      </w:r>
      <w:r>
        <w:rPr>
          <w:rFonts w:hint="eastAsia"/>
        </w:rPr>
        <w:t>网络</w:t>
      </w:r>
      <w:r>
        <w:t>类型的特点是不支持广播</w:t>
      </w:r>
      <w:r>
        <w:rPr>
          <w:rFonts w:hint="eastAsia"/>
        </w:rPr>
        <w:t>和</w:t>
      </w:r>
      <w:r>
        <w:t>组播的数据包</w:t>
      </w:r>
      <w:r>
        <w:rPr>
          <w:rFonts w:hint="eastAsia"/>
        </w:rPr>
        <w:t>，而</w:t>
      </w:r>
      <w:r>
        <w:rPr>
          <w:rFonts w:hint="eastAsia"/>
        </w:rPr>
        <w:t>OSPF</w:t>
      </w:r>
      <w:r>
        <w:rPr>
          <w:rFonts w:hint="eastAsia"/>
        </w:rPr>
        <w:t>协议默认是采用组播方式发送报文，</w:t>
      </w:r>
      <w:r>
        <w:t>所以</w:t>
      </w:r>
      <w:r>
        <w:rPr>
          <w:rFonts w:hint="eastAsia"/>
        </w:rPr>
        <w:t>设备的</w:t>
      </w:r>
      <w:r>
        <w:rPr>
          <w:rFonts w:hint="eastAsia"/>
        </w:rPr>
        <w:t>OSPF</w:t>
      </w:r>
      <w:r>
        <w:rPr>
          <w:rFonts w:hint="eastAsia"/>
        </w:rPr>
        <w:t>报文</w:t>
      </w:r>
      <w:proofErr w:type="gramStart"/>
      <w:r>
        <w:rPr>
          <w:rFonts w:hint="eastAsia"/>
        </w:rPr>
        <w:t>无法在帧中继</w:t>
      </w:r>
      <w:proofErr w:type="gramEnd"/>
      <w:r>
        <w:rPr>
          <w:rFonts w:hint="eastAsia"/>
        </w:rPr>
        <w:t>链路上进行发送</w:t>
      </w:r>
      <w:r>
        <w:t>，</w:t>
      </w:r>
      <w:r>
        <w:rPr>
          <w:rFonts w:hint="eastAsia"/>
        </w:rPr>
        <w:t>导致</w:t>
      </w:r>
      <w:r>
        <w:t>没有成功建立邻居关系。</w:t>
      </w:r>
    </w:p>
    <w:p w14:paraId="18C30936" w14:textId="77777777" w:rsidR="00870A08" w:rsidRDefault="003A5418">
      <w:pPr>
        <w:ind w:firstLine="420"/>
      </w:pPr>
      <w:r>
        <w:rPr>
          <w:rFonts w:hint="eastAsia"/>
        </w:rPr>
        <w:t>这时可以采用命令</w:t>
      </w:r>
      <w:r>
        <w:rPr>
          <w:rFonts w:hint="eastAsia"/>
          <w:b/>
        </w:rPr>
        <w:t>peer</w:t>
      </w:r>
      <w:r>
        <w:rPr>
          <w:rFonts w:hint="eastAsia"/>
        </w:rPr>
        <w:t>手工指定</w:t>
      </w:r>
      <w:r>
        <w:rPr>
          <w:rFonts w:hint="eastAsia"/>
        </w:rPr>
        <w:t>OSPF</w:t>
      </w:r>
      <w:r>
        <w:rPr>
          <w:rFonts w:hint="eastAsia"/>
        </w:rPr>
        <w:t>邻居，采用单播方式发送报文。</w:t>
      </w:r>
    </w:p>
    <w:p w14:paraId="0D450CCD" w14:textId="77777777" w:rsidR="00870A08" w:rsidRDefault="003A5418">
      <w:pPr>
        <w:pStyle w:val="aff6"/>
      </w:pPr>
      <w:r>
        <w:t>[R</w:t>
      </w:r>
      <w:proofErr w:type="gramStart"/>
      <w:r>
        <w:rPr>
          <w:rFonts w:hint="eastAsia"/>
        </w:rPr>
        <w:t>1</w:t>
      </w:r>
      <w:r>
        <w:t>]</w:t>
      </w:r>
      <w:proofErr w:type="spellStart"/>
      <w:r>
        <w:t>ospf</w:t>
      </w:r>
      <w:proofErr w:type="spellEnd"/>
      <w:proofErr w:type="gramEnd"/>
      <w:r>
        <w:t xml:space="preserve"> 1 </w:t>
      </w:r>
    </w:p>
    <w:p w14:paraId="2D08C015" w14:textId="77777777" w:rsidR="00870A08" w:rsidRDefault="003A5418">
      <w:pPr>
        <w:pStyle w:val="aff6"/>
      </w:pPr>
      <w:r>
        <w:t>[R1-ospf-</w:t>
      </w:r>
      <w:proofErr w:type="gramStart"/>
      <w:r>
        <w:t>1]peer</w:t>
      </w:r>
      <w:proofErr w:type="gramEnd"/>
      <w:r>
        <w:t xml:space="preserve"> 10.0.123.2</w:t>
      </w:r>
    </w:p>
    <w:p w14:paraId="43BDB487" w14:textId="77777777" w:rsidR="00870A08" w:rsidRDefault="003A5418">
      <w:pPr>
        <w:pStyle w:val="aff6"/>
      </w:pPr>
      <w:r>
        <w:t>[R1-ospf-</w:t>
      </w:r>
      <w:proofErr w:type="gramStart"/>
      <w:r>
        <w:t>1]peer</w:t>
      </w:r>
      <w:proofErr w:type="gramEnd"/>
      <w:r>
        <w:t xml:space="preserve"> 10.0.123.3</w:t>
      </w:r>
    </w:p>
    <w:p w14:paraId="5FC38325" w14:textId="77777777" w:rsidR="00870A08" w:rsidRDefault="00870A08">
      <w:pPr>
        <w:pStyle w:val="aff6"/>
      </w:pPr>
    </w:p>
    <w:p w14:paraId="6A8B160E" w14:textId="77777777" w:rsidR="00870A08" w:rsidRDefault="003A5418">
      <w:pPr>
        <w:pStyle w:val="aff6"/>
      </w:pPr>
      <w:r>
        <w:t>[R</w:t>
      </w:r>
      <w:proofErr w:type="gramStart"/>
      <w:r>
        <w:t>2]</w:t>
      </w:r>
      <w:proofErr w:type="spellStart"/>
      <w:r>
        <w:t>ospf</w:t>
      </w:r>
      <w:proofErr w:type="spellEnd"/>
      <w:proofErr w:type="gramEnd"/>
      <w:r>
        <w:t xml:space="preserve"> 1 </w:t>
      </w:r>
    </w:p>
    <w:p w14:paraId="74D9FB56" w14:textId="77777777" w:rsidR="00870A08" w:rsidRDefault="003A5418">
      <w:pPr>
        <w:pStyle w:val="aff6"/>
      </w:pPr>
      <w:r>
        <w:lastRenderedPageBreak/>
        <w:t>[R2-ospf-</w:t>
      </w:r>
      <w:proofErr w:type="gramStart"/>
      <w:r>
        <w:t>1]peer</w:t>
      </w:r>
      <w:proofErr w:type="gramEnd"/>
      <w:r>
        <w:t xml:space="preserve"> 10.0.123.1</w:t>
      </w:r>
    </w:p>
    <w:p w14:paraId="698C13CA" w14:textId="77777777" w:rsidR="00870A08" w:rsidRDefault="00870A08">
      <w:pPr>
        <w:pStyle w:val="aff6"/>
      </w:pPr>
    </w:p>
    <w:p w14:paraId="3DE02ED5" w14:textId="77777777" w:rsidR="00870A08" w:rsidRDefault="003A5418">
      <w:pPr>
        <w:pStyle w:val="aff6"/>
      </w:pPr>
      <w:r>
        <w:t>[R</w:t>
      </w:r>
      <w:proofErr w:type="gramStart"/>
      <w:r>
        <w:rPr>
          <w:rFonts w:hint="eastAsia"/>
        </w:rPr>
        <w:t>3</w:t>
      </w:r>
      <w:r>
        <w:t>]</w:t>
      </w:r>
      <w:proofErr w:type="spellStart"/>
      <w:r>
        <w:t>ospf</w:t>
      </w:r>
      <w:proofErr w:type="spellEnd"/>
      <w:proofErr w:type="gramEnd"/>
      <w:r>
        <w:t xml:space="preserve"> 1 </w:t>
      </w:r>
    </w:p>
    <w:p w14:paraId="5C718448" w14:textId="77777777" w:rsidR="00870A08" w:rsidRDefault="003A5418">
      <w:pPr>
        <w:pStyle w:val="aff6"/>
      </w:pPr>
      <w:r>
        <w:t>[R3-ospf-</w:t>
      </w:r>
      <w:proofErr w:type="gramStart"/>
      <w:r>
        <w:t>1]peer</w:t>
      </w:r>
      <w:proofErr w:type="gramEnd"/>
      <w:r>
        <w:t xml:space="preserve"> 10.0.123.1</w:t>
      </w:r>
    </w:p>
    <w:p w14:paraId="09ECB55F" w14:textId="77777777" w:rsidR="00870A08" w:rsidRDefault="00870A08">
      <w:pPr>
        <w:pStyle w:val="aff6"/>
      </w:pPr>
    </w:p>
    <w:p w14:paraId="58F6B09D" w14:textId="77777777" w:rsidR="00870A08" w:rsidRDefault="003A5418">
      <w:pPr>
        <w:ind w:firstLine="420"/>
        <w:rPr>
          <w:szCs w:val="21"/>
        </w:rPr>
      </w:pPr>
      <w:r>
        <w:rPr>
          <w:rFonts w:hint="eastAsia"/>
          <w:szCs w:val="21"/>
        </w:rPr>
        <w:t>配置完成后，再次检查</w:t>
      </w:r>
      <w:r>
        <w:rPr>
          <w:rFonts w:hint="eastAsia"/>
          <w:szCs w:val="21"/>
        </w:rPr>
        <w:t>OSPF</w:t>
      </w:r>
      <w:r>
        <w:rPr>
          <w:rFonts w:hint="eastAsia"/>
          <w:szCs w:val="21"/>
        </w:rPr>
        <w:t>的邻居关系状态。</w:t>
      </w:r>
    </w:p>
    <w:p w14:paraId="0AE24C3B" w14:textId="77777777" w:rsidR="00870A08" w:rsidRDefault="003A5418">
      <w:pPr>
        <w:pStyle w:val="aff6"/>
      </w:pPr>
      <w:r>
        <w:t>&lt;R1&gt;dis</w:t>
      </w:r>
      <w:r>
        <w:rPr>
          <w:rFonts w:hint="eastAsia"/>
        </w:rPr>
        <w:t>play</w:t>
      </w:r>
      <w:r>
        <w:t xml:space="preserve"> </w:t>
      </w:r>
      <w:proofErr w:type="spellStart"/>
      <w:r>
        <w:t>ospf</w:t>
      </w:r>
      <w:proofErr w:type="spellEnd"/>
      <w:r>
        <w:t xml:space="preserve"> peer bri</w:t>
      </w:r>
      <w:r>
        <w:rPr>
          <w:rFonts w:hint="eastAsia"/>
        </w:rPr>
        <w:t>ef</w:t>
      </w:r>
    </w:p>
    <w:p w14:paraId="26933B11" w14:textId="77777777" w:rsidR="00870A08" w:rsidRDefault="003A5418">
      <w:pPr>
        <w:pStyle w:val="aff6"/>
      </w:pPr>
      <w:r>
        <w:tab/>
        <w:t xml:space="preserve"> OSPF Process 1 with Router-ID 10.0.1.1</w:t>
      </w:r>
    </w:p>
    <w:p w14:paraId="794DC786" w14:textId="77777777" w:rsidR="00870A08" w:rsidRDefault="003A5418">
      <w:pPr>
        <w:pStyle w:val="aff6"/>
      </w:pPr>
      <w:r>
        <w:tab/>
      </w:r>
      <w:r>
        <w:tab/>
        <w:t xml:space="preserve">  Peer Statistic Information</w:t>
      </w:r>
    </w:p>
    <w:p w14:paraId="37EC6368" w14:textId="77777777" w:rsidR="00870A08" w:rsidRDefault="003A5418">
      <w:pPr>
        <w:pStyle w:val="aff6"/>
      </w:pPr>
      <w:r>
        <w:t xml:space="preserve"> ----------------------------------------------------------------------------</w:t>
      </w:r>
    </w:p>
    <w:p w14:paraId="02AE4CD9" w14:textId="77777777" w:rsidR="00870A08" w:rsidRDefault="003A5418">
      <w:pPr>
        <w:pStyle w:val="aff6"/>
      </w:pPr>
      <w:r>
        <w:t xml:space="preserve"> Area Id          Interface                        Neighbor id      State    </w:t>
      </w:r>
    </w:p>
    <w:p w14:paraId="73C6DFEB" w14:textId="77777777" w:rsidR="00870A08" w:rsidRDefault="003A5418">
      <w:pPr>
        <w:pStyle w:val="aff6"/>
        <w:rPr>
          <w:szCs w:val="21"/>
        </w:rPr>
      </w:pPr>
      <w:r>
        <w:t xml:space="preserve"> </w:t>
      </w:r>
      <w:r>
        <w:rPr>
          <w:shd w:val="pct10" w:color="auto" w:fill="FFFFFF"/>
        </w:rPr>
        <w:t xml:space="preserve">0.0.0.0          Serial1/0/0                      10.1.2.2       </w:t>
      </w:r>
      <w:r>
        <w:rPr>
          <w:szCs w:val="21"/>
          <w:shd w:val="pct10" w:color="auto" w:fill="FFFFFF"/>
        </w:rPr>
        <w:t xml:space="preserve">  Full </w:t>
      </w:r>
      <w:r>
        <w:rPr>
          <w:szCs w:val="21"/>
        </w:rPr>
        <w:t xml:space="preserve">       </w:t>
      </w:r>
    </w:p>
    <w:p w14:paraId="2F893854" w14:textId="77777777" w:rsidR="00870A08" w:rsidRDefault="003A5418">
      <w:pPr>
        <w:pStyle w:val="aff6"/>
      </w:pPr>
      <w:r>
        <w:rPr>
          <w:szCs w:val="21"/>
        </w:rPr>
        <w:t xml:space="preserve"> </w:t>
      </w:r>
      <w:r>
        <w:rPr>
          <w:szCs w:val="21"/>
          <w:shd w:val="pct10" w:color="auto" w:fill="FFFFFF"/>
        </w:rPr>
        <w:t>0.0.0.0          Serial1/0/0                      10.1.3.3         Full</w:t>
      </w:r>
      <w:r>
        <w:rPr>
          <w:b/>
          <w:color w:val="00B0F0"/>
          <w:shd w:val="pct10" w:color="auto" w:fill="FFFFFF"/>
        </w:rPr>
        <w:t xml:space="preserve"> </w:t>
      </w:r>
      <w:r>
        <w:t xml:space="preserve">       </w:t>
      </w:r>
    </w:p>
    <w:p w14:paraId="3E42C5F5" w14:textId="77777777" w:rsidR="00870A08" w:rsidRDefault="003A5418">
      <w:pPr>
        <w:pStyle w:val="aff6"/>
      </w:pPr>
      <w:r>
        <w:t xml:space="preserve"> ----------------------------------------------------------------------------</w:t>
      </w:r>
    </w:p>
    <w:p w14:paraId="22B120DF" w14:textId="77777777" w:rsidR="00870A08" w:rsidRDefault="00870A08">
      <w:pPr>
        <w:ind w:firstLine="420"/>
        <w:rPr>
          <w:szCs w:val="21"/>
        </w:rPr>
      </w:pPr>
    </w:p>
    <w:p w14:paraId="0046CED3" w14:textId="77777777" w:rsidR="00870A08" w:rsidRDefault="003A5418">
      <w:pPr>
        <w:ind w:firstLine="420"/>
        <w:rPr>
          <w:szCs w:val="21"/>
        </w:rPr>
      </w:pPr>
      <w:r>
        <w:rPr>
          <w:rFonts w:hint="eastAsia"/>
          <w:szCs w:val="21"/>
        </w:rPr>
        <w:t>可以观察到，这时</w:t>
      </w:r>
      <w:r>
        <w:rPr>
          <w:rFonts w:hint="eastAsia"/>
          <w:szCs w:val="21"/>
        </w:rPr>
        <w:t>R1</w:t>
      </w:r>
      <w:r>
        <w:rPr>
          <w:rFonts w:hint="eastAsia"/>
          <w:szCs w:val="21"/>
        </w:rPr>
        <w:t>与</w:t>
      </w:r>
      <w:r>
        <w:rPr>
          <w:rFonts w:hint="eastAsia"/>
          <w:szCs w:val="21"/>
        </w:rPr>
        <w:t>R2</w:t>
      </w:r>
      <w:r>
        <w:rPr>
          <w:rFonts w:hint="eastAsia"/>
          <w:szCs w:val="21"/>
        </w:rPr>
        <w:t>、</w:t>
      </w:r>
      <w:r>
        <w:rPr>
          <w:rFonts w:hint="eastAsia"/>
          <w:szCs w:val="21"/>
        </w:rPr>
        <w:t>R3</w:t>
      </w:r>
      <w:r>
        <w:rPr>
          <w:rFonts w:hint="eastAsia"/>
          <w:szCs w:val="21"/>
        </w:rPr>
        <w:t>都建立了完全的邻接关系。再查看</w:t>
      </w:r>
      <w:r>
        <w:rPr>
          <w:rFonts w:hint="eastAsia"/>
          <w:szCs w:val="21"/>
        </w:rPr>
        <w:t>R1</w:t>
      </w:r>
      <w:r>
        <w:rPr>
          <w:rFonts w:hint="eastAsia"/>
          <w:szCs w:val="21"/>
        </w:rPr>
        <w:t>，</w:t>
      </w:r>
      <w:r>
        <w:rPr>
          <w:rFonts w:hint="eastAsia"/>
          <w:szCs w:val="21"/>
        </w:rPr>
        <w:t>R2</w:t>
      </w:r>
      <w:r>
        <w:rPr>
          <w:rFonts w:hint="eastAsia"/>
          <w:szCs w:val="21"/>
        </w:rPr>
        <w:t>，</w:t>
      </w:r>
      <w:r>
        <w:rPr>
          <w:rFonts w:hint="eastAsia"/>
          <w:szCs w:val="21"/>
        </w:rPr>
        <w:t>R3</w:t>
      </w:r>
      <w:r>
        <w:rPr>
          <w:rFonts w:hint="eastAsia"/>
          <w:szCs w:val="21"/>
        </w:rPr>
        <w:t>的路由表。</w:t>
      </w:r>
    </w:p>
    <w:p w14:paraId="377936E4" w14:textId="77777777" w:rsidR="00870A08" w:rsidRDefault="003A5418">
      <w:pPr>
        <w:pStyle w:val="aff6"/>
      </w:pPr>
      <w:r>
        <w:t>&lt;R1&gt;dis</w:t>
      </w:r>
      <w:r>
        <w:rPr>
          <w:rFonts w:hint="eastAsia"/>
        </w:rPr>
        <w:t>play</w:t>
      </w:r>
      <w:r>
        <w:t xml:space="preserve"> </w:t>
      </w:r>
      <w:proofErr w:type="spellStart"/>
      <w:r>
        <w:t>ip</w:t>
      </w:r>
      <w:proofErr w:type="spellEnd"/>
      <w:r>
        <w:t xml:space="preserve"> routing prot</w:t>
      </w:r>
      <w:r>
        <w:rPr>
          <w:rFonts w:hint="eastAsia"/>
        </w:rPr>
        <w:t>ocol</w:t>
      </w:r>
      <w:r>
        <w:t xml:space="preserve"> </w:t>
      </w:r>
      <w:proofErr w:type="spellStart"/>
      <w:r>
        <w:t>ospf</w:t>
      </w:r>
      <w:proofErr w:type="spellEnd"/>
    </w:p>
    <w:p w14:paraId="403B922F" w14:textId="77777777" w:rsidR="00870A08" w:rsidRDefault="003A5418">
      <w:pPr>
        <w:pStyle w:val="aff6"/>
      </w:pPr>
      <w:r>
        <w:t>Route Flags: R - relay, D - download to fib</w:t>
      </w:r>
    </w:p>
    <w:p w14:paraId="4863F6A1" w14:textId="77777777" w:rsidR="00870A08" w:rsidRDefault="003A5418">
      <w:pPr>
        <w:pStyle w:val="aff6"/>
      </w:pPr>
      <w:r>
        <w:t>----------------------------------------------------------------------------</w:t>
      </w:r>
    </w:p>
    <w:p w14:paraId="3DF96B5C" w14:textId="77777777" w:rsidR="00870A08" w:rsidRDefault="003A5418">
      <w:pPr>
        <w:pStyle w:val="aff6"/>
      </w:pPr>
      <w:r>
        <w:t xml:space="preserve">Public routing </w:t>
      </w:r>
      <w:proofErr w:type="gramStart"/>
      <w:r>
        <w:t>table :</w:t>
      </w:r>
      <w:proofErr w:type="gramEnd"/>
      <w:r>
        <w:t xml:space="preserve"> OSPF</w:t>
      </w:r>
    </w:p>
    <w:p w14:paraId="24987F57" w14:textId="77777777" w:rsidR="00870A08" w:rsidRDefault="003A5418">
      <w:pPr>
        <w:pStyle w:val="aff6"/>
      </w:pPr>
      <w:r>
        <w:t xml:space="preserve">         </w:t>
      </w:r>
      <w:proofErr w:type="gramStart"/>
      <w:r>
        <w:t>Destinations :</w:t>
      </w:r>
      <w:proofErr w:type="gramEnd"/>
      <w:r>
        <w:t xml:space="preserve"> 2        Routes : 2        </w:t>
      </w:r>
    </w:p>
    <w:p w14:paraId="0959FB0F" w14:textId="77777777" w:rsidR="00870A08" w:rsidRDefault="003A5418">
      <w:pPr>
        <w:pStyle w:val="aff6"/>
      </w:pPr>
      <w:r>
        <w:t xml:space="preserve">OSPF routing table </w:t>
      </w:r>
      <w:proofErr w:type="gramStart"/>
      <w:r>
        <w:t>status :</w:t>
      </w:r>
      <w:proofErr w:type="gramEnd"/>
      <w:r>
        <w:t xml:space="preserve"> &lt;Active&gt;</w:t>
      </w:r>
    </w:p>
    <w:p w14:paraId="5C0128BE" w14:textId="77777777" w:rsidR="00870A08" w:rsidRDefault="003A5418">
      <w:pPr>
        <w:pStyle w:val="aff6"/>
      </w:pPr>
      <w:r>
        <w:t xml:space="preserve">         </w:t>
      </w:r>
      <w:proofErr w:type="gramStart"/>
      <w:r>
        <w:t>Destinations :</w:t>
      </w:r>
      <w:proofErr w:type="gramEnd"/>
      <w:r>
        <w:t xml:space="preserve"> 2        Routes : 2</w:t>
      </w:r>
    </w:p>
    <w:p w14:paraId="3384E700"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0C9ECD02" w14:textId="77777777" w:rsidR="00870A08" w:rsidRDefault="003A5418">
      <w:pPr>
        <w:pStyle w:val="aff6"/>
      </w:pPr>
      <w:r>
        <w:t xml:space="preserve">      </w:t>
      </w:r>
      <w:r>
        <w:rPr>
          <w:shd w:val="pct10" w:color="auto" w:fill="FFFFFF"/>
        </w:rPr>
        <w:t xml:space="preserve"> 10.1.2.2/</w:t>
      </w:r>
      <w:proofErr w:type="gramStart"/>
      <w:r>
        <w:rPr>
          <w:shd w:val="pct10" w:color="auto" w:fill="FFFFFF"/>
        </w:rPr>
        <w:t>32  OSPF</w:t>
      </w:r>
      <w:proofErr w:type="gramEnd"/>
      <w:r>
        <w:rPr>
          <w:shd w:val="pct10" w:color="auto" w:fill="FFFFFF"/>
        </w:rPr>
        <w:t xml:space="preserve">    10   </w:t>
      </w:r>
      <w:r>
        <w:rPr>
          <w:rFonts w:hint="eastAsia"/>
          <w:shd w:val="pct10" w:color="auto" w:fill="FFFFFF"/>
        </w:rPr>
        <w:t>48</w:t>
      </w:r>
      <w:r>
        <w:rPr>
          <w:shd w:val="pct10" w:color="auto" w:fill="FFFFFF"/>
        </w:rPr>
        <w:t xml:space="preserve"> </w:t>
      </w:r>
      <w:r>
        <w:rPr>
          <w:rFonts w:hint="eastAsia"/>
          <w:shd w:val="pct10" w:color="auto" w:fill="FFFFFF"/>
        </w:rPr>
        <w:t xml:space="preserve">  </w:t>
      </w:r>
      <w:r>
        <w:rPr>
          <w:shd w:val="pct10" w:color="auto" w:fill="FFFFFF"/>
        </w:rPr>
        <w:t xml:space="preserve">       D   10.0.123.2      Serial1/0/0</w:t>
      </w:r>
    </w:p>
    <w:p w14:paraId="432B8FAE" w14:textId="77777777" w:rsidR="00870A08" w:rsidRDefault="003A5418">
      <w:pPr>
        <w:pStyle w:val="aff6"/>
      </w:pPr>
      <w:r>
        <w:t xml:space="preserve">      </w:t>
      </w:r>
      <w:r>
        <w:rPr>
          <w:shd w:val="pct10" w:color="auto" w:fill="FFFFFF"/>
        </w:rPr>
        <w:t xml:space="preserve"> 10.1.3.3/</w:t>
      </w:r>
      <w:proofErr w:type="gramStart"/>
      <w:r>
        <w:rPr>
          <w:shd w:val="pct10" w:color="auto" w:fill="FFFFFF"/>
        </w:rPr>
        <w:t>32  OSPF</w:t>
      </w:r>
      <w:proofErr w:type="gramEnd"/>
      <w:r>
        <w:rPr>
          <w:shd w:val="pct10" w:color="auto" w:fill="FFFFFF"/>
        </w:rPr>
        <w:t xml:space="preserve">    10   </w:t>
      </w:r>
      <w:r>
        <w:rPr>
          <w:rFonts w:hint="eastAsia"/>
          <w:shd w:val="pct10" w:color="auto" w:fill="FFFFFF"/>
        </w:rPr>
        <w:t xml:space="preserve">48  </w:t>
      </w:r>
      <w:r>
        <w:rPr>
          <w:shd w:val="pct10" w:color="auto" w:fill="FFFFFF"/>
        </w:rPr>
        <w:t xml:space="preserve">        D   10.0.123.3      Serial1/0/0</w:t>
      </w:r>
    </w:p>
    <w:p w14:paraId="7933EAC3" w14:textId="77777777" w:rsidR="00870A08" w:rsidRDefault="003A5418">
      <w:pPr>
        <w:pStyle w:val="aff6"/>
      </w:pPr>
      <w:r>
        <w:t xml:space="preserve">OSPF routing table </w:t>
      </w:r>
      <w:proofErr w:type="gramStart"/>
      <w:r>
        <w:t>status :</w:t>
      </w:r>
      <w:proofErr w:type="gramEnd"/>
      <w:r>
        <w:t xml:space="preserve"> &lt;Inactive&gt;</w:t>
      </w:r>
    </w:p>
    <w:p w14:paraId="57C231E6" w14:textId="77777777" w:rsidR="00870A08" w:rsidRDefault="003A5418">
      <w:pPr>
        <w:pStyle w:val="aff6"/>
      </w:pPr>
      <w:r>
        <w:lastRenderedPageBreak/>
        <w:t xml:space="preserve">         </w:t>
      </w:r>
      <w:proofErr w:type="gramStart"/>
      <w:r>
        <w:t>Destinations :</w:t>
      </w:r>
      <w:proofErr w:type="gramEnd"/>
      <w:r>
        <w:t xml:space="preserve"> 0        Routes : 0</w:t>
      </w:r>
    </w:p>
    <w:p w14:paraId="50013685" w14:textId="77777777" w:rsidR="00870A08" w:rsidRDefault="00870A08">
      <w:pPr>
        <w:pStyle w:val="aff6"/>
      </w:pPr>
    </w:p>
    <w:p w14:paraId="599570B8" w14:textId="77777777" w:rsidR="00870A08" w:rsidRDefault="003A5418">
      <w:pPr>
        <w:pStyle w:val="aff6"/>
      </w:pPr>
      <w:r>
        <w:t>&lt;R2&gt;dis</w:t>
      </w:r>
      <w:r>
        <w:rPr>
          <w:rFonts w:hint="eastAsia"/>
        </w:rPr>
        <w:t>play</w:t>
      </w:r>
      <w:r>
        <w:t xml:space="preserve"> </w:t>
      </w:r>
      <w:proofErr w:type="spellStart"/>
      <w:r>
        <w:t>ip</w:t>
      </w:r>
      <w:proofErr w:type="spellEnd"/>
      <w:r>
        <w:t xml:space="preserve"> routing pro</w:t>
      </w:r>
      <w:r>
        <w:rPr>
          <w:rFonts w:hint="eastAsia"/>
        </w:rPr>
        <w:t>tocol</w:t>
      </w:r>
      <w:r>
        <w:t xml:space="preserve"> </w:t>
      </w:r>
      <w:proofErr w:type="spellStart"/>
      <w:r>
        <w:t>ospf</w:t>
      </w:r>
      <w:proofErr w:type="spellEnd"/>
    </w:p>
    <w:p w14:paraId="55122BF8" w14:textId="77777777" w:rsidR="00870A08" w:rsidRDefault="003A5418">
      <w:pPr>
        <w:pStyle w:val="aff6"/>
      </w:pPr>
      <w:r>
        <w:t>Route Flags: R - relay, D - download to fib</w:t>
      </w:r>
    </w:p>
    <w:p w14:paraId="352D9CDD" w14:textId="77777777" w:rsidR="00870A08" w:rsidRDefault="003A5418">
      <w:pPr>
        <w:pStyle w:val="aff6"/>
      </w:pPr>
      <w:r>
        <w:t>----------------------------------------------------------------------------</w:t>
      </w:r>
    </w:p>
    <w:p w14:paraId="31E7A6F9" w14:textId="77777777" w:rsidR="00870A08" w:rsidRDefault="003A5418">
      <w:pPr>
        <w:pStyle w:val="aff6"/>
      </w:pPr>
      <w:r>
        <w:t xml:space="preserve">Public routing </w:t>
      </w:r>
      <w:proofErr w:type="gramStart"/>
      <w:r>
        <w:t>table :</w:t>
      </w:r>
      <w:proofErr w:type="gramEnd"/>
      <w:r>
        <w:t xml:space="preserve"> OSPF</w:t>
      </w:r>
    </w:p>
    <w:p w14:paraId="1EFD6C63" w14:textId="77777777" w:rsidR="00870A08" w:rsidRDefault="003A5418">
      <w:pPr>
        <w:pStyle w:val="aff6"/>
      </w:pPr>
      <w:r>
        <w:t xml:space="preserve">         </w:t>
      </w:r>
      <w:proofErr w:type="gramStart"/>
      <w:r>
        <w:t>Destinations :</w:t>
      </w:r>
      <w:proofErr w:type="gramEnd"/>
      <w:r>
        <w:t xml:space="preserve"> 2        Routes : 2        </w:t>
      </w:r>
    </w:p>
    <w:p w14:paraId="7B33C1D7" w14:textId="77777777" w:rsidR="00870A08" w:rsidRDefault="003A5418">
      <w:pPr>
        <w:pStyle w:val="aff6"/>
      </w:pPr>
      <w:r>
        <w:t xml:space="preserve">OSPF routing table </w:t>
      </w:r>
      <w:proofErr w:type="gramStart"/>
      <w:r>
        <w:t>status :</w:t>
      </w:r>
      <w:proofErr w:type="gramEnd"/>
      <w:r>
        <w:t xml:space="preserve"> &lt;Active&gt;</w:t>
      </w:r>
    </w:p>
    <w:p w14:paraId="0BA057EF" w14:textId="77777777" w:rsidR="00870A08" w:rsidRDefault="003A5418">
      <w:pPr>
        <w:pStyle w:val="aff6"/>
      </w:pPr>
      <w:r>
        <w:t xml:space="preserve">         </w:t>
      </w:r>
      <w:proofErr w:type="gramStart"/>
      <w:r>
        <w:t>Destinations :</w:t>
      </w:r>
      <w:proofErr w:type="gramEnd"/>
      <w:r>
        <w:t xml:space="preserve"> 2        Routes : 2</w:t>
      </w:r>
    </w:p>
    <w:p w14:paraId="215A24FF"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1A4A14D1" w14:textId="77777777" w:rsidR="00870A08" w:rsidRDefault="003A5418">
      <w:pPr>
        <w:pStyle w:val="aff6"/>
      </w:pPr>
      <w:r>
        <w:t xml:space="preserve">       </w:t>
      </w:r>
      <w:r>
        <w:rPr>
          <w:shd w:val="pct10" w:color="auto" w:fill="FFFFFF"/>
        </w:rPr>
        <w:t>10.1.1.1/</w:t>
      </w:r>
      <w:proofErr w:type="gramStart"/>
      <w:r>
        <w:rPr>
          <w:shd w:val="pct10" w:color="auto" w:fill="FFFFFF"/>
        </w:rPr>
        <w:t>32  OSPF</w:t>
      </w:r>
      <w:proofErr w:type="gramEnd"/>
      <w:r>
        <w:rPr>
          <w:shd w:val="pct10" w:color="auto" w:fill="FFFFFF"/>
        </w:rPr>
        <w:t xml:space="preserve">    10   </w:t>
      </w:r>
      <w:r>
        <w:rPr>
          <w:rFonts w:hint="eastAsia"/>
          <w:shd w:val="pct10" w:color="auto" w:fill="FFFFFF"/>
        </w:rPr>
        <w:t xml:space="preserve">48  </w:t>
      </w:r>
      <w:r>
        <w:rPr>
          <w:shd w:val="pct10" w:color="auto" w:fill="FFFFFF"/>
        </w:rPr>
        <w:t xml:space="preserve">        D   10.0.123.1      Serial1/0/0</w:t>
      </w:r>
    </w:p>
    <w:p w14:paraId="270D6906" w14:textId="77777777" w:rsidR="00870A08" w:rsidRDefault="003A5418">
      <w:pPr>
        <w:pStyle w:val="aff6"/>
      </w:pPr>
      <w:r>
        <w:t xml:space="preserve">       </w:t>
      </w:r>
      <w:r>
        <w:rPr>
          <w:shd w:val="pct10" w:color="auto" w:fill="FFFFFF"/>
        </w:rPr>
        <w:t>10.1.3.3/</w:t>
      </w:r>
      <w:proofErr w:type="gramStart"/>
      <w:r>
        <w:rPr>
          <w:shd w:val="pct10" w:color="auto" w:fill="FFFFFF"/>
        </w:rPr>
        <w:t>32  OSPF</w:t>
      </w:r>
      <w:proofErr w:type="gramEnd"/>
      <w:r>
        <w:rPr>
          <w:shd w:val="pct10" w:color="auto" w:fill="FFFFFF"/>
        </w:rPr>
        <w:t xml:space="preserve">    10   </w:t>
      </w:r>
      <w:r>
        <w:rPr>
          <w:rFonts w:hint="eastAsia"/>
          <w:shd w:val="pct10" w:color="auto" w:fill="FFFFFF"/>
        </w:rPr>
        <w:t xml:space="preserve">48  </w:t>
      </w:r>
      <w:r>
        <w:rPr>
          <w:shd w:val="pct10" w:color="auto" w:fill="FFFFFF"/>
        </w:rPr>
        <w:t xml:space="preserve">        D   10.0.123.3      Serial1/0/0</w:t>
      </w:r>
    </w:p>
    <w:p w14:paraId="4882CF84" w14:textId="77777777" w:rsidR="00870A08" w:rsidRDefault="003A5418">
      <w:pPr>
        <w:pStyle w:val="aff6"/>
      </w:pPr>
      <w:r>
        <w:t xml:space="preserve">OSPF routing table </w:t>
      </w:r>
      <w:proofErr w:type="gramStart"/>
      <w:r>
        <w:t>status :</w:t>
      </w:r>
      <w:proofErr w:type="gramEnd"/>
      <w:r>
        <w:t xml:space="preserve"> &lt;Inactive&gt;</w:t>
      </w:r>
    </w:p>
    <w:p w14:paraId="5D5FC79A" w14:textId="77777777" w:rsidR="00870A08" w:rsidRDefault="003A5418">
      <w:pPr>
        <w:pStyle w:val="aff6"/>
      </w:pPr>
      <w:r>
        <w:t xml:space="preserve">         </w:t>
      </w:r>
      <w:proofErr w:type="gramStart"/>
      <w:r>
        <w:t>Destinations :</w:t>
      </w:r>
      <w:proofErr w:type="gramEnd"/>
      <w:r>
        <w:t xml:space="preserve"> 0        Routes : 0</w:t>
      </w:r>
    </w:p>
    <w:p w14:paraId="3E79582E" w14:textId="77777777" w:rsidR="00870A08" w:rsidRDefault="00870A08">
      <w:pPr>
        <w:pStyle w:val="aff6"/>
      </w:pPr>
    </w:p>
    <w:p w14:paraId="5038B281" w14:textId="77777777" w:rsidR="00870A08" w:rsidRDefault="003A5418">
      <w:pPr>
        <w:pStyle w:val="aff6"/>
      </w:pPr>
      <w:r>
        <w:t>&lt;R3&gt;dis</w:t>
      </w:r>
      <w:r>
        <w:rPr>
          <w:rFonts w:hint="eastAsia"/>
        </w:rPr>
        <w:t>play</w:t>
      </w:r>
      <w:r>
        <w:t xml:space="preserve"> </w:t>
      </w:r>
      <w:proofErr w:type="spellStart"/>
      <w:r>
        <w:t>ip</w:t>
      </w:r>
      <w:proofErr w:type="spellEnd"/>
      <w:r>
        <w:t xml:space="preserve"> routing-table pro</w:t>
      </w:r>
      <w:r>
        <w:rPr>
          <w:rFonts w:hint="eastAsia"/>
        </w:rPr>
        <w:t>tocol</w:t>
      </w:r>
      <w:r>
        <w:t xml:space="preserve"> </w:t>
      </w:r>
      <w:proofErr w:type="spellStart"/>
      <w:r>
        <w:t>ospf</w:t>
      </w:r>
      <w:proofErr w:type="spellEnd"/>
    </w:p>
    <w:p w14:paraId="2A24D7E1" w14:textId="77777777" w:rsidR="00870A08" w:rsidRDefault="003A5418">
      <w:pPr>
        <w:pStyle w:val="aff6"/>
      </w:pPr>
      <w:r>
        <w:t>Route Flags: R - relay, D - download to fib</w:t>
      </w:r>
    </w:p>
    <w:p w14:paraId="627AA47C" w14:textId="77777777" w:rsidR="00870A08" w:rsidRDefault="003A5418">
      <w:pPr>
        <w:pStyle w:val="aff6"/>
      </w:pPr>
      <w:r>
        <w:t>----------------------------------------------------------------------------</w:t>
      </w:r>
    </w:p>
    <w:p w14:paraId="16050968" w14:textId="77777777" w:rsidR="00870A08" w:rsidRDefault="003A5418">
      <w:pPr>
        <w:pStyle w:val="aff6"/>
      </w:pPr>
      <w:r>
        <w:t xml:space="preserve">Public routing </w:t>
      </w:r>
      <w:proofErr w:type="gramStart"/>
      <w:r>
        <w:t>table :</w:t>
      </w:r>
      <w:proofErr w:type="gramEnd"/>
      <w:r>
        <w:t xml:space="preserve"> OSPF</w:t>
      </w:r>
    </w:p>
    <w:p w14:paraId="5A46A4E2" w14:textId="77777777" w:rsidR="00870A08" w:rsidRDefault="003A5418">
      <w:pPr>
        <w:pStyle w:val="aff6"/>
      </w:pPr>
      <w:r>
        <w:t xml:space="preserve">         </w:t>
      </w:r>
      <w:proofErr w:type="gramStart"/>
      <w:r>
        <w:t>Destinations :</w:t>
      </w:r>
      <w:proofErr w:type="gramEnd"/>
      <w:r>
        <w:t xml:space="preserve"> 2        Routes : 2        </w:t>
      </w:r>
    </w:p>
    <w:p w14:paraId="63306497" w14:textId="77777777" w:rsidR="00870A08" w:rsidRDefault="003A5418">
      <w:pPr>
        <w:pStyle w:val="aff6"/>
      </w:pPr>
      <w:r>
        <w:t xml:space="preserve">OSPF routing table </w:t>
      </w:r>
      <w:proofErr w:type="gramStart"/>
      <w:r>
        <w:t>status :</w:t>
      </w:r>
      <w:proofErr w:type="gramEnd"/>
      <w:r>
        <w:t xml:space="preserve"> &lt;Active&gt;</w:t>
      </w:r>
    </w:p>
    <w:p w14:paraId="528FE3AC" w14:textId="77777777" w:rsidR="00870A08" w:rsidRDefault="003A5418">
      <w:pPr>
        <w:pStyle w:val="aff6"/>
      </w:pPr>
      <w:r>
        <w:t xml:space="preserve">         </w:t>
      </w:r>
      <w:proofErr w:type="gramStart"/>
      <w:r>
        <w:t>Destinations :</w:t>
      </w:r>
      <w:proofErr w:type="gramEnd"/>
      <w:r>
        <w:t xml:space="preserve"> 2        Routes : 2</w:t>
      </w:r>
    </w:p>
    <w:p w14:paraId="751E301F"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2291205" w14:textId="77777777" w:rsidR="00870A08" w:rsidRDefault="003A5418">
      <w:pPr>
        <w:pStyle w:val="aff6"/>
      </w:pPr>
      <w:r>
        <w:t xml:space="preserve">      </w:t>
      </w:r>
      <w:r>
        <w:rPr>
          <w:shd w:val="pct10" w:color="auto" w:fill="FFFFFF"/>
        </w:rPr>
        <w:t xml:space="preserve"> 10.1.1.1/</w:t>
      </w:r>
      <w:proofErr w:type="gramStart"/>
      <w:r>
        <w:rPr>
          <w:shd w:val="pct10" w:color="auto" w:fill="FFFFFF"/>
        </w:rPr>
        <w:t>32  OSPF</w:t>
      </w:r>
      <w:proofErr w:type="gramEnd"/>
      <w:r>
        <w:rPr>
          <w:shd w:val="pct10" w:color="auto" w:fill="FFFFFF"/>
        </w:rPr>
        <w:t xml:space="preserve">    10   </w:t>
      </w:r>
      <w:r>
        <w:rPr>
          <w:rFonts w:hint="eastAsia"/>
          <w:shd w:val="pct10" w:color="auto" w:fill="FFFFFF"/>
        </w:rPr>
        <w:t xml:space="preserve">48 </w:t>
      </w:r>
      <w:r>
        <w:rPr>
          <w:shd w:val="pct10" w:color="auto" w:fill="FFFFFF"/>
        </w:rPr>
        <w:t xml:space="preserve"> </w:t>
      </w:r>
      <w:r>
        <w:rPr>
          <w:rFonts w:hint="eastAsia"/>
          <w:shd w:val="pct10" w:color="auto" w:fill="FFFFFF"/>
        </w:rPr>
        <w:t xml:space="preserve"> </w:t>
      </w:r>
      <w:r>
        <w:rPr>
          <w:shd w:val="pct10" w:color="auto" w:fill="FFFFFF"/>
        </w:rPr>
        <w:t xml:space="preserve">       D   10.0.123.1      Serial1/0/0</w:t>
      </w:r>
    </w:p>
    <w:p w14:paraId="1CA50DEE" w14:textId="77777777" w:rsidR="00870A08" w:rsidRDefault="003A5418">
      <w:pPr>
        <w:pStyle w:val="aff6"/>
      </w:pPr>
      <w:r>
        <w:t xml:space="preserve">      </w:t>
      </w:r>
      <w:r>
        <w:rPr>
          <w:shd w:val="pct10" w:color="auto" w:fill="FFFFFF"/>
        </w:rPr>
        <w:t xml:space="preserve"> 10.1.2.2/</w:t>
      </w:r>
      <w:proofErr w:type="gramStart"/>
      <w:r>
        <w:rPr>
          <w:shd w:val="pct10" w:color="auto" w:fill="FFFFFF"/>
        </w:rPr>
        <w:t>32  OSPF</w:t>
      </w:r>
      <w:proofErr w:type="gramEnd"/>
      <w:r>
        <w:rPr>
          <w:shd w:val="pct10" w:color="auto" w:fill="FFFFFF"/>
        </w:rPr>
        <w:t xml:space="preserve">    10   </w:t>
      </w:r>
      <w:r>
        <w:rPr>
          <w:rFonts w:hint="eastAsia"/>
          <w:shd w:val="pct10" w:color="auto" w:fill="FFFFFF"/>
        </w:rPr>
        <w:t xml:space="preserve">48  </w:t>
      </w:r>
      <w:r>
        <w:rPr>
          <w:shd w:val="pct10" w:color="auto" w:fill="FFFFFF"/>
        </w:rPr>
        <w:t xml:space="preserve">        D   10.0.123.2      Serial1/0/0</w:t>
      </w:r>
    </w:p>
    <w:p w14:paraId="03141B36" w14:textId="77777777" w:rsidR="00870A08" w:rsidRDefault="003A5418">
      <w:pPr>
        <w:pStyle w:val="aff6"/>
      </w:pPr>
      <w:r>
        <w:t xml:space="preserve">OSPF routing table </w:t>
      </w:r>
      <w:proofErr w:type="gramStart"/>
      <w:r>
        <w:t>status :</w:t>
      </w:r>
      <w:proofErr w:type="gramEnd"/>
      <w:r>
        <w:t xml:space="preserve"> &lt;Inactive&gt;</w:t>
      </w:r>
    </w:p>
    <w:p w14:paraId="35649F7D" w14:textId="77777777" w:rsidR="00870A08" w:rsidRDefault="003A5418">
      <w:pPr>
        <w:pStyle w:val="aff6"/>
      </w:pPr>
      <w:r>
        <w:t xml:space="preserve">         </w:t>
      </w:r>
      <w:proofErr w:type="gramStart"/>
      <w:r>
        <w:t>Destinations :</w:t>
      </w:r>
      <w:proofErr w:type="gramEnd"/>
      <w:r>
        <w:t xml:space="preserve"> 0        Routes : 0</w:t>
      </w:r>
    </w:p>
    <w:p w14:paraId="70475314" w14:textId="77777777" w:rsidR="00870A08" w:rsidRDefault="00870A08">
      <w:pPr>
        <w:pStyle w:val="aff6"/>
      </w:pPr>
    </w:p>
    <w:p w14:paraId="7B4B20D8" w14:textId="77777777" w:rsidR="00870A08" w:rsidRDefault="003A5418">
      <w:pPr>
        <w:ind w:firstLine="420"/>
        <w:jc w:val="left"/>
      </w:pPr>
      <w:r>
        <w:rPr>
          <w:rFonts w:hint="eastAsia"/>
        </w:rPr>
        <w:lastRenderedPageBreak/>
        <w:t>可以观察到此时的</w:t>
      </w:r>
      <w:r>
        <w:rPr>
          <w:rFonts w:hint="eastAsia"/>
        </w:rPr>
        <w:t>R1</w:t>
      </w:r>
      <w:r>
        <w:rPr>
          <w:rFonts w:hint="eastAsia"/>
        </w:rPr>
        <w:t>、</w:t>
      </w:r>
      <w:r>
        <w:rPr>
          <w:rFonts w:hint="eastAsia"/>
        </w:rPr>
        <w:t>R2</w:t>
      </w:r>
      <w:r>
        <w:rPr>
          <w:rFonts w:hint="eastAsia"/>
        </w:rPr>
        <w:t>、</w:t>
      </w:r>
      <w:r>
        <w:rPr>
          <w:rFonts w:hint="eastAsia"/>
        </w:rPr>
        <w:t>R3</w:t>
      </w:r>
      <w:r>
        <w:rPr>
          <w:rFonts w:hint="eastAsia"/>
        </w:rPr>
        <w:t>路由表中都互相接收到了各自环回口</w:t>
      </w:r>
      <w:proofErr w:type="gramStart"/>
      <w:r>
        <w:rPr>
          <w:rFonts w:hint="eastAsia"/>
        </w:rPr>
        <w:t>所在网</w:t>
      </w:r>
      <w:proofErr w:type="gramEnd"/>
      <w:r>
        <w:rPr>
          <w:rFonts w:hint="eastAsia"/>
        </w:rPr>
        <w:t>段的路由条目。测试环回口</w:t>
      </w:r>
      <w:r>
        <w:t>之间的连通性</w:t>
      </w:r>
      <w:r>
        <w:rPr>
          <w:rFonts w:hint="eastAsia"/>
        </w:rPr>
        <w:t>。</w:t>
      </w:r>
    </w:p>
    <w:p w14:paraId="0C3804F8" w14:textId="77777777" w:rsidR="00870A08" w:rsidRDefault="003A5418">
      <w:pPr>
        <w:pStyle w:val="aff6"/>
      </w:pPr>
      <w:r>
        <w:t xml:space="preserve">&lt;R1&gt; ping -a 10.1.1.1 10.1.2.2 </w:t>
      </w:r>
    </w:p>
    <w:p w14:paraId="5C23535E" w14:textId="77777777" w:rsidR="00870A08" w:rsidRDefault="003A5418">
      <w:pPr>
        <w:pStyle w:val="aff6"/>
      </w:pPr>
      <w:r>
        <w:t xml:space="preserve">  PING 10.1.2.2: </w:t>
      </w:r>
      <w:proofErr w:type="gramStart"/>
      <w:r>
        <w:t>56  data</w:t>
      </w:r>
      <w:proofErr w:type="gramEnd"/>
      <w:r>
        <w:t xml:space="preserve"> bytes, press CTRL_C to break</w:t>
      </w:r>
    </w:p>
    <w:p w14:paraId="52421C9B" w14:textId="77777777" w:rsidR="00870A08" w:rsidRDefault="003A5418">
      <w:pPr>
        <w:pStyle w:val="aff6"/>
      </w:pPr>
      <w:r>
        <w:t xml:space="preserve">    Reply from 10.1.2.2: bytes=56 Sequence=1 </w:t>
      </w:r>
      <w:proofErr w:type="spellStart"/>
      <w:r>
        <w:t>ttl</w:t>
      </w:r>
      <w:proofErr w:type="spellEnd"/>
      <w:r>
        <w:t xml:space="preserve">=255 time=10 </w:t>
      </w:r>
      <w:proofErr w:type="spellStart"/>
      <w:r>
        <w:t>ms</w:t>
      </w:r>
      <w:proofErr w:type="spellEnd"/>
    </w:p>
    <w:p w14:paraId="4D504FE2" w14:textId="77777777" w:rsidR="00870A08" w:rsidRDefault="003A5418">
      <w:pPr>
        <w:pStyle w:val="aff6"/>
      </w:pPr>
      <w:r>
        <w:t xml:space="preserve">    Reply from 10.1.2.2: bytes=56 Sequence=2 </w:t>
      </w:r>
      <w:proofErr w:type="spellStart"/>
      <w:r>
        <w:t>ttl</w:t>
      </w:r>
      <w:proofErr w:type="spellEnd"/>
      <w:r>
        <w:t xml:space="preserve">=255 time=10 </w:t>
      </w:r>
      <w:proofErr w:type="spellStart"/>
      <w:r>
        <w:t>ms</w:t>
      </w:r>
      <w:proofErr w:type="spellEnd"/>
    </w:p>
    <w:p w14:paraId="1D156852" w14:textId="77777777" w:rsidR="00870A08" w:rsidRDefault="003A5418">
      <w:pPr>
        <w:pStyle w:val="aff6"/>
      </w:pPr>
      <w:r>
        <w:t xml:space="preserve">    Reply from 10.1.2.2: bytes=56 Sequence=3 </w:t>
      </w:r>
      <w:proofErr w:type="spellStart"/>
      <w:r>
        <w:t>ttl</w:t>
      </w:r>
      <w:proofErr w:type="spellEnd"/>
      <w:r>
        <w:t xml:space="preserve">=255 time=10 </w:t>
      </w:r>
      <w:proofErr w:type="spellStart"/>
      <w:r>
        <w:t>ms</w:t>
      </w:r>
      <w:proofErr w:type="spellEnd"/>
    </w:p>
    <w:p w14:paraId="594FD5BF" w14:textId="77777777" w:rsidR="00870A08" w:rsidRDefault="003A5418">
      <w:pPr>
        <w:pStyle w:val="aff6"/>
      </w:pPr>
      <w:r>
        <w:t xml:space="preserve">    Reply from 10.1.2.2: bytes=56 Sequence=4 </w:t>
      </w:r>
      <w:proofErr w:type="spellStart"/>
      <w:r>
        <w:t>ttl</w:t>
      </w:r>
      <w:proofErr w:type="spellEnd"/>
      <w:r>
        <w:t xml:space="preserve">=255 time=20 </w:t>
      </w:r>
      <w:proofErr w:type="spellStart"/>
      <w:r>
        <w:t>ms</w:t>
      </w:r>
      <w:proofErr w:type="spellEnd"/>
    </w:p>
    <w:p w14:paraId="66C7F6EC" w14:textId="77777777" w:rsidR="00870A08" w:rsidRDefault="003A5418">
      <w:pPr>
        <w:pStyle w:val="aff6"/>
      </w:pPr>
      <w:r>
        <w:t xml:space="preserve">    Reply from 10.1.2.2: bytes=56 Sequence=5 </w:t>
      </w:r>
      <w:proofErr w:type="spellStart"/>
      <w:r>
        <w:t>ttl</w:t>
      </w:r>
      <w:proofErr w:type="spellEnd"/>
      <w:r>
        <w:t xml:space="preserve">=255 time=10 </w:t>
      </w:r>
      <w:proofErr w:type="spellStart"/>
      <w:r>
        <w:t>ms</w:t>
      </w:r>
      <w:proofErr w:type="spellEnd"/>
    </w:p>
    <w:p w14:paraId="2058A336" w14:textId="77777777" w:rsidR="00870A08" w:rsidRDefault="003A5418">
      <w:pPr>
        <w:pStyle w:val="aff6"/>
      </w:pPr>
      <w:r>
        <w:t xml:space="preserve">  --- 10.1.2.2 ping statistics ---</w:t>
      </w:r>
    </w:p>
    <w:p w14:paraId="037A228A" w14:textId="77777777" w:rsidR="00870A08" w:rsidRDefault="003A5418">
      <w:pPr>
        <w:pStyle w:val="aff6"/>
      </w:pPr>
      <w:r>
        <w:t xml:space="preserve">    5 packet(s) transmitted</w:t>
      </w:r>
    </w:p>
    <w:p w14:paraId="7F8BCC64" w14:textId="77777777" w:rsidR="00870A08" w:rsidRDefault="003A5418">
      <w:pPr>
        <w:pStyle w:val="aff6"/>
      </w:pPr>
      <w:r>
        <w:t xml:space="preserve">    5 packet(s) received</w:t>
      </w:r>
    </w:p>
    <w:p w14:paraId="312D0460" w14:textId="77777777" w:rsidR="00870A08" w:rsidRDefault="003A5418">
      <w:pPr>
        <w:pStyle w:val="aff6"/>
      </w:pPr>
      <w:r>
        <w:t xml:space="preserve">    0.00% packet loss</w:t>
      </w:r>
    </w:p>
    <w:p w14:paraId="270DAE05" w14:textId="77777777" w:rsidR="00870A08" w:rsidRDefault="003A5418">
      <w:pPr>
        <w:pStyle w:val="aff6"/>
        <w:ind w:firstLine="360"/>
      </w:pPr>
      <w:r>
        <w:t xml:space="preserve">round-trip min/avg/max = 10/12/20 </w:t>
      </w:r>
      <w:proofErr w:type="spellStart"/>
      <w:r>
        <w:t>ms</w:t>
      </w:r>
      <w:proofErr w:type="spellEnd"/>
    </w:p>
    <w:p w14:paraId="52D9B2CF" w14:textId="77777777" w:rsidR="00870A08" w:rsidRDefault="00870A08">
      <w:pPr>
        <w:ind w:firstLine="420"/>
        <w:jc w:val="left"/>
      </w:pPr>
    </w:p>
    <w:p w14:paraId="04AD837F" w14:textId="77777777" w:rsidR="00870A08" w:rsidRDefault="003A5418">
      <w:pPr>
        <w:pStyle w:val="aff6"/>
      </w:pPr>
      <w:r>
        <w:t>&lt;R1&gt;ping -a 10.1.1.1 10.1.3.3</w:t>
      </w:r>
    </w:p>
    <w:p w14:paraId="0F9A5FE1" w14:textId="77777777" w:rsidR="00870A08" w:rsidRDefault="003A5418">
      <w:pPr>
        <w:pStyle w:val="aff6"/>
      </w:pPr>
      <w:r>
        <w:t xml:space="preserve">  PING 10.1.3.3: </w:t>
      </w:r>
      <w:proofErr w:type="gramStart"/>
      <w:r>
        <w:t>56  data</w:t>
      </w:r>
      <w:proofErr w:type="gramEnd"/>
      <w:r>
        <w:t xml:space="preserve"> bytes, press CTRL_C to break</w:t>
      </w:r>
    </w:p>
    <w:p w14:paraId="305CEBD1" w14:textId="77777777" w:rsidR="00870A08" w:rsidRDefault="003A5418">
      <w:pPr>
        <w:pStyle w:val="aff6"/>
      </w:pPr>
      <w:r>
        <w:t xml:space="preserve">    Reply from 10.1.3.3: bytes=56 Sequence=1 </w:t>
      </w:r>
      <w:proofErr w:type="spellStart"/>
      <w:r>
        <w:t>ttl</w:t>
      </w:r>
      <w:proofErr w:type="spellEnd"/>
      <w:r>
        <w:t xml:space="preserve">=255 time=20 </w:t>
      </w:r>
      <w:proofErr w:type="spellStart"/>
      <w:r>
        <w:t>ms</w:t>
      </w:r>
      <w:proofErr w:type="spellEnd"/>
    </w:p>
    <w:p w14:paraId="77CF89CA" w14:textId="77777777" w:rsidR="00870A08" w:rsidRDefault="003A5418">
      <w:pPr>
        <w:pStyle w:val="aff6"/>
      </w:pPr>
      <w:r>
        <w:t xml:space="preserve">    Reply from 10.1.3.3: bytes=56 Sequence=2 </w:t>
      </w:r>
      <w:proofErr w:type="spellStart"/>
      <w:r>
        <w:t>ttl</w:t>
      </w:r>
      <w:proofErr w:type="spellEnd"/>
      <w:r>
        <w:t xml:space="preserve">=255 time=10 </w:t>
      </w:r>
      <w:proofErr w:type="spellStart"/>
      <w:r>
        <w:t>ms</w:t>
      </w:r>
      <w:proofErr w:type="spellEnd"/>
    </w:p>
    <w:p w14:paraId="6FE5F48E" w14:textId="77777777" w:rsidR="00870A08" w:rsidRDefault="003A5418">
      <w:pPr>
        <w:pStyle w:val="aff6"/>
      </w:pPr>
      <w:r>
        <w:t xml:space="preserve">    Reply from 10.1.3.3: bytes=56 Sequence=3 </w:t>
      </w:r>
      <w:proofErr w:type="spellStart"/>
      <w:r>
        <w:t>ttl</w:t>
      </w:r>
      <w:proofErr w:type="spellEnd"/>
      <w:r>
        <w:t xml:space="preserve">=255 time=10 </w:t>
      </w:r>
      <w:proofErr w:type="spellStart"/>
      <w:r>
        <w:t>ms</w:t>
      </w:r>
      <w:proofErr w:type="spellEnd"/>
    </w:p>
    <w:p w14:paraId="63E3D442" w14:textId="77777777" w:rsidR="00870A08" w:rsidRDefault="003A5418">
      <w:pPr>
        <w:pStyle w:val="aff6"/>
      </w:pPr>
      <w:r>
        <w:t xml:space="preserve">    Reply from 10.1.3.3: bytes=56 Sequence=4 </w:t>
      </w:r>
      <w:proofErr w:type="spellStart"/>
      <w:r>
        <w:t>ttl</w:t>
      </w:r>
      <w:proofErr w:type="spellEnd"/>
      <w:r>
        <w:t xml:space="preserve">=255 time=10 </w:t>
      </w:r>
      <w:proofErr w:type="spellStart"/>
      <w:r>
        <w:t>ms</w:t>
      </w:r>
      <w:proofErr w:type="spellEnd"/>
    </w:p>
    <w:p w14:paraId="3652DEBD" w14:textId="77777777" w:rsidR="00870A08" w:rsidRDefault="003A5418">
      <w:pPr>
        <w:pStyle w:val="aff6"/>
      </w:pPr>
      <w:r>
        <w:t xml:space="preserve">    Reply from 10.1.3.3: bytes=56 Sequence=5 </w:t>
      </w:r>
      <w:proofErr w:type="spellStart"/>
      <w:r>
        <w:t>ttl</w:t>
      </w:r>
      <w:proofErr w:type="spellEnd"/>
      <w:r>
        <w:t xml:space="preserve">=255 time=10 </w:t>
      </w:r>
      <w:proofErr w:type="spellStart"/>
      <w:r>
        <w:t>ms</w:t>
      </w:r>
      <w:proofErr w:type="spellEnd"/>
    </w:p>
    <w:p w14:paraId="2437CEAE" w14:textId="77777777" w:rsidR="00870A08" w:rsidRDefault="003A5418">
      <w:pPr>
        <w:pStyle w:val="aff6"/>
      </w:pPr>
      <w:r>
        <w:t xml:space="preserve">  --- 10.1.3.3 ping statistics ---</w:t>
      </w:r>
    </w:p>
    <w:p w14:paraId="0C00B0C5" w14:textId="77777777" w:rsidR="00870A08" w:rsidRDefault="003A5418">
      <w:pPr>
        <w:pStyle w:val="aff6"/>
      </w:pPr>
      <w:r>
        <w:t xml:space="preserve">    5 packet(s) transmitted</w:t>
      </w:r>
    </w:p>
    <w:p w14:paraId="118A3AF4" w14:textId="77777777" w:rsidR="00870A08" w:rsidRDefault="003A5418">
      <w:pPr>
        <w:pStyle w:val="aff6"/>
      </w:pPr>
      <w:r>
        <w:t xml:space="preserve">    5 packet(s) received</w:t>
      </w:r>
    </w:p>
    <w:p w14:paraId="7F045DC1" w14:textId="77777777" w:rsidR="00870A08" w:rsidRDefault="003A5418">
      <w:pPr>
        <w:pStyle w:val="aff6"/>
      </w:pPr>
      <w:r>
        <w:t xml:space="preserve">    0.00% packet loss</w:t>
      </w:r>
    </w:p>
    <w:p w14:paraId="658DC161" w14:textId="77777777" w:rsidR="00870A08" w:rsidRDefault="003A5418">
      <w:pPr>
        <w:pStyle w:val="aff6"/>
        <w:ind w:firstLine="360"/>
      </w:pPr>
      <w:r>
        <w:t xml:space="preserve">round-trip min/avg/max = 10/12/20 </w:t>
      </w:r>
      <w:proofErr w:type="spellStart"/>
      <w:r>
        <w:t>ms</w:t>
      </w:r>
      <w:proofErr w:type="spellEnd"/>
    </w:p>
    <w:p w14:paraId="0A408148" w14:textId="77777777" w:rsidR="00870A08" w:rsidRDefault="00870A08">
      <w:pPr>
        <w:pStyle w:val="aff6"/>
      </w:pPr>
    </w:p>
    <w:p w14:paraId="67AC4EDE" w14:textId="77777777" w:rsidR="00870A08" w:rsidRDefault="003A5418">
      <w:pPr>
        <w:ind w:firstLine="420"/>
      </w:pPr>
      <w:r>
        <w:rPr>
          <w:rFonts w:hint="eastAsia"/>
        </w:rPr>
        <w:lastRenderedPageBreak/>
        <w:t>此时</w:t>
      </w:r>
      <w:r>
        <w:rPr>
          <w:rFonts w:hint="eastAsia"/>
        </w:rPr>
        <w:t>R1</w:t>
      </w:r>
      <w:r>
        <w:rPr>
          <w:rFonts w:hint="eastAsia"/>
        </w:rPr>
        <w:t>与</w:t>
      </w:r>
      <w:r>
        <w:rPr>
          <w:rFonts w:hint="eastAsia"/>
        </w:rPr>
        <w:t>R2</w:t>
      </w:r>
      <w:r>
        <w:rPr>
          <w:rFonts w:hint="eastAsia"/>
        </w:rPr>
        <w:t>，</w:t>
      </w:r>
      <w:r>
        <w:rPr>
          <w:rFonts w:hint="eastAsia"/>
        </w:rPr>
        <w:t>R1</w:t>
      </w:r>
      <w:r>
        <w:rPr>
          <w:rFonts w:hint="eastAsia"/>
        </w:rPr>
        <w:t>与</w:t>
      </w:r>
      <w:r>
        <w:rPr>
          <w:rFonts w:hint="eastAsia"/>
        </w:rPr>
        <w:t>R3</w:t>
      </w:r>
      <w:r>
        <w:rPr>
          <w:rFonts w:hint="eastAsia"/>
        </w:rPr>
        <w:t>之间的环回口通信正常。测试</w:t>
      </w:r>
      <w:r>
        <w:rPr>
          <w:rFonts w:hint="eastAsia"/>
        </w:rPr>
        <w:t>R2</w:t>
      </w:r>
      <w:r>
        <w:rPr>
          <w:rFonts w:hint="eastAsia"/>
        </w:rPr>
        <w:t>与</w:t>
      </w:r>
      <w:r>
        <w:rPr>
          <w:rFonts w:hint="eastAsia"/>
        </w:rPr>
        <w:t>R3</w:t>
      </w:r>
      <w:r>
        <w:rPr>
          <w:rFonts w:hint="eastAsia"/>
        </w:rPr>
        <w:t>环回口之间的通信情况。</w:t>
      </w:r>
    </w:p>
    <w:p w14:paraId="585A7ED4" w14:textId="77777777" w:rsidR="00870A08" w:rsidRDefault="003A5418">
      <w:pPr>
        <w:pStyle w:val="aff6"/>
      </w:pPr>
      <w:r>
        <w:t>&lt;R2&gt;ping -a 10.1.2.2 10.1.3.3</w:t>
      </w:r>
    </w:p>
    <w:p w14:paraId="22C05F3D" w14:textId="77777777" w:rsidR="00870A08" w:rsidRDefault="003A5418">
      <w:pPr>
        <w:pStyle w:val="aff6"/>
      </w:pPr>
      <w:r>
        <w:t xml:space="preserve">  PING 10.1.3.3: </w:t>
      </w:r>
      <w:proofErr w:type="gramStart"/>
      <w:r>
        <w:t>56  data</w:t>
      </w:r>
      <w:proofErr w:type="gramEnd"/>
      <w:r>
        <w:t xml:space="preserve"> bytes, press CTRL_C to break</w:t>
      </w:r>
    </w:p>
    <w:p w14:paraId="491260EE" w14:textId="77777777" w:rsidR="00870A08" w:rsidRDefault="003A5418">
      <w:pPr>
        <w:pStyle w:val="aff6"/>
      </w:pPr>
      <w:r>
        <w:t xml:space="preserve">    Request time out</w:t>
      </w:r>
    </w:p>
    <w:p w14:paraId="611D6606" w14:textId="77777777" w:rsidR="00870A08" w:rsidRDefault="003A5418">
      <w:pPr>
        <w:pStyle w:val="aff6"/>
      </w:pPr>
      <w:r>
        <w:t xml:space="preserve">    Request time out</w:t>
      </w:r>
    </w:p>
    <w:p w14:paraId="3FDFCCAC" w14:textId="77777777" w:rsidR="00870A08" w:rsidRDefault="003A5418">
      <w:pPr>
        <w:pStyle w:val="aff6"/>
      </w:pPr>
      <w:r>
        <w:t xml:space="preserve">    Request time out</w:t>
      </w:r>
    </w:p>
    <w:p w14:paraId="07BBA9D2" w14:textId="77777777" w:rsidR="00870A08" w:rsidRDefault="003A5418">
      <w:pPr>
        <w:pStyle w:val="aff6"/>
      </w:pPr>
      <w:r>
        <w:t xml:space="preserve">    Request time out</w:t>
      </w:r>
    </w:p>
    <w:p w14:paraId="456E8DC5" w14:textId="77777777" w:rsidR="00870A08" w:rsidRDefault="003A5418">
      <w:pPr>
        <w:pStyle w:val="aff6"/>
      </w:pPr>
      <w:r>
        <w:t xml:space="preserve">    Request time out</w:t>
      </w:r>
    </w:p>
    <w:p w14:paraId="3D41860C" w14:textId="77777777" w:rsidR="00870A08" w:rsidRDefault="003A5418">
      <w:pPr>
        <w:pStyle w:val="aff6"/>
      </w:pPr>
      <w:r>
        <w:rPr>
          <w:rFonts w:hint="eastAsia"/>
        </w:rPr>
        <w:t>……</w:t>
      </w:r>
    </w:p>
    <w:p w14:paraId="15C05F24" w14:textId="77777777" w:rsidR="00870A08" w:rsidRDefault="00870A08">
      <w:pPr>
        <w:pStyle w:val="aff6"/>
      </w:pPr>
    </w:p>
    <w:p w14:paraId="100EA752" w14:textId="77777777" w:rsidR="00870A08" w:rsidRDefault="003A5418">
      <w:pPr>
        <w:ind w:firstLine="420"/>
        <w:jc w:val="left"/>
      </w:pPr>
      <w:r>
        <w:rPr>
          <w:rFonts w:hint="eastAsia"/>
        </w:rPr>
        <w:t>发现</w:t>
      </w:r>
      <w:r>
        <w:rPr>
          <w:rFonts w:hint="eastAsia"/>
        </w:rPr>
        <w:t>R</w:t>
      </w:r>
      <w:r>
        <w:t>2</w:t>
      </w:r>
      <w:r>
        <w:rPr>
          <w:rFonts w:hint="eastAsia"/>
        </w:rPr>
        <w:t>却无法</w:t>
      </w:r>
      <w:r>
        <w:rPr>
          <w:rFonts w:hint="eastAsia"/>
        </w:rPr>
        <w:t>ping</w:t>
      </w:r>
      <w:r>
        <w:rPr>
          <w:rFonts w:hint="eastAsia"/>
        </w:rPr>
        <w:t>通</w:t>
      </w:r>
      <w:r>
        <w:rPr>
          <w:rFonts w:hint="eastAsia"/>
        </w:rPr>
        <w:t>R</w:t>
      </w:r>
      <w:r>
        <w:t>3</w:t>
      </w:r>
      <w:r>
        <w:rPr>
          <w:rFonts w:hint="eastAsia"/>
        </w:rPr>
        <w:t>的环回口。此时网络管理员需要再次进行排障。物理链路和二层链路的连通性测试这里省略。首先</w:t>
      </w:r>
      <w:r>
        <w:t>查看</w:t>
      </w:r>
      <w:r>
        <w:t>R2</w:t>
      </w:r>
      <w:r>
        <w:rPr>
          <w:rFonts w:hint="eastAsia"/>
        </w:rPr>
        <w:t>上的</w:t>
      </w:r>
      <w:r>
        <w:rPr>
          <w:rFonts w:hint="eastAsia"/>
        </w:rPr>
        <w:t>OSPF</w:t>
      </w:r>
      <w:r>
        <w:rPr>
          <w:rFonts w:hint="eastAsia"/>
        </w:rPr>
        <w:t>路由</w:t>
      </w:r>
      <w:r>
        <w:t>条目。</w:t>
      </w:r>
    </w:p>
    <w:p w14:paraId="1D35B3F5" w14:textId="77777777" w:rsidR="00870A08" w:rsidRDefault="003A5418">
      <w:pPr>
        <w:pStyle w:val="aff6"/>
      </w:pPr>
      <w:r>
        <w:t>&lt;R2&gt;dis</w:t>
      </w:r>
      <w:r>
        <w:rPr>
          <w:rFonts w:hint="eastAsia"/>
        </w:rPr>
        <w:t>play</w:t>
      </w:r>
      <w:r>
        <w:t xml:space="preserve"> </w:t>
      </w:r>
      <w:proofErr w:type="spellStart"/>
      <w:r>
        <w:t>ip</w:t>
      </w:r>
      <w:proofErr w:type="spellEnd"/>
      <w:r>
        <w:t xml:space="preserve"> routing pro</w:t>
      </w:r>
      <w:r>
        <w:rPr>
          <w:rFonts w:hint="eastAsia"/>
        </w:rPr>
        <w:t>tocol</w:t>
      </w:r>
      <w:r>
        <w:t xml:space="preserve"> </w:t>
      </w:r>
      <w:proofErr w:type="spellStart"/>
      <w:r>
        <w:t>ospf</w:t>
      </w:r>
      <w:proofErr w:type="spellEnd"/>
    </w:p>
    <w:p w14:paraId="30457634" w14:textId="77777777" w:rsidR="00870A08" w:rsidRDefault="003A5418">
      <w:pPr>
        <w:pStyle w:val="aff6"/>
      </w:pPr>
      <w:r>
        <w:t>Route Flags: R - relay, D - download to fib</w:t>
      </w:r>
    </w:p>
    <w:p w14:paraId="73D46534" w14:textId="77777777" w:rsidR="00870A08" w:rsidRDefault="003A5418">
      <w:pPr>
        <w:pStyle w:val="aff6"/>
      </w:pPr>
      <w:r>
        <w:t>----------------------------------------------------------------------------</w:t>
      </w:r>
    </w:p>
    <w:p w14:paraId="363B8490" w14:textId="77777777" w:rsidR="00870A08" w:rsidRDefault="003A5418">
      <w:pPr>
        <w:pStyle w:val="aff6"/>
      </w:pPr>
      <w:r>
        <w:t xml:space="preserve">Public routing </w:t>
      </w:r>
      <w:proofErr w:type="gramStart"/>
      <w:r>
        <w:t>table :</w:t>
      </w:r>
      <w:proofErr w:type="gramEnd"/>
      <w:r>
        <w:t xml:space="preserve"> OSPF</w:t>
      </w:r>
    </w:p>
    <w:p w14:paraId="245947C7" w14:textId="77777777" w:rsidR="00870A08" w:rsidRDefault="003A5418">
      <w:pPr>
        <w:pStyle w:val="aff6"/>
      </w:pPr>
      <w:r>
        <w:t xml:space="preserve">         </w:t>
      </w:r>
      <w:proofErr w:type="gramStart"/>
      <w:r>
        <w:t>Destinations :</w:t>
      </w:r>
      <w:proofErr w:type="gramEnd"/>
      <w:r>
        <w:t xml:space="preserve"> 2        Routes : 2        </w:t>
      </w:r>
    </w:p>
    <w:p w14:paraId="1023715E" w14:textId="77777777" w:rsidR="00870A08" w:rsidRDefault="003A5418">
      <w:pPr>
        <w:pStyle w:val="aff6"/>
      </w:pPr>
      <w:r>
        <w:t xml:space="preserve">OSPF routing table </w:t>
      </w:r>
      <w:proofErr w:type="gramStart"/>
      <w:r>
        <w:t>status :</w:t>
      </w:r>
      <w:proofErr w:type="gramEnd"/>
      <w:r>
        <w:t xml:space="preserve"> &lt;Active&gt;</w:t>
      </w:r>
    </w:p>
    <w:p w14:paraId="3AC0CEFB" w14:textId="77777777" w:rsidR="00870A08" w:rsidRDefault="003A5418">
      <w:pPr>
        <w:pStyle w:val="aff6"/>
      </w:pPr>
      <w:r>
        <w:t xml:space="preserve">         </w:t>
      </w:r>
      <w:proofErr w:type="gramStart"/>
      <w:r>
        <w:t>Destinations :</w:t>
      </w:r>
      <w:proofErr w:type="gramEnd"/>
      <w:r>
        <w:t xml:space="preserve"> 2        Routes : 2</w:t>
      </w:r>
    </w:p>
    <w:p w14:paraId="11D156FE"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702FFA7" w14:textId="77777777" w:rsidR="00870A08" w:rsidRDefault="003A5418">
      <w:pPr>
        <w:pStyle w:val="aff6"/>
      </w:pPr>
      <w:r>
        <w:t xml:space="preserve">       </w:t>
      </w:r>
      <w:r>
        <w:rPr>
          <w:shd w:val="pct10" w:color="auto" w:fill="FFFFFF"/>
        </w:rPr>
        <w:t>10.1.1.1/</w:t>
      </w:r>
      <w:proofErr w:type="gramStart"/>
      <w:r>
        <w:rPr>
          <w:shd w:val="pct10" w:color="auto" w:fill="FFFFFF"/>
        </w:rPr>
        <w:t>32  OSPF</w:t>
      </w:r>
      <w:proofErr w:type="gramEnd"/>
      <w:r>
        <w:rPr>
          <w:shd w:val="pct10" w:color="auto" w:fill="FFFFFF"/>
        </w:rPr>
        <w:t xml:space="preserve">    10   </w:t>
      </w:r>
      <w:r>
        <w:rPr>
          <w:rFonts w:hint="eastAsia"/>
          <w:shd w:val="pct10" w:color="auto" w:fill="FFFFFF"/>
        </w:rPr>
        <w:t xml:space="preserve">48  </w:t>
      </w:r>
      <w:r>
        <w:rPr>
          <w:shd w:val="pct10" w:color="auto" w:fill="FFFFFF"/>
        </w:rPr>
        <w:t xml:space="preserve">        D   10.0.123.1      Serial1/0/0</w:t>
      </w:r>
    </w:p>
    <w:p w14:paraId="3916780B" w14:textId="77777777" w:rsidR="00870A08" w:rsidRDefault="003A5418">
      <w:pPr>
        <w:pStyle w:val="aff6"/>
      </w:pPr>
      <w:r>
        <w:t xml:space="preserve">       </w:t>
      </w:r>
      <w:r>
        <w:rPr>
          <w:shd w:val="pct10" w:color="auto" w:fill="FFFFFF"/>
        </w:rPr>
        <w:t>10.1.3.3/</w:t>
      </w:r>
      <w:proofErr w:type="gramStart"/>
      <w:r>
        <w:rPr>
          <w:shd w:val="pct10" w:color="auto" w:fill="FFFFFF"/>
        </w:rPr>
        <w:t>32  OSPF</w:t>
      </w:r>
      <w:proofErr w:type="gramEnd"/>
      <w:r>
        <w:rPr>
          <w:shd w:val="pct10" w:color="auto" w:fill="FFFFFF"/>
        </w:rPr>
        <w:t xml:space="preserve">    10   </w:t>
      </w:r>
      <w:r>
        <w:rPr>
          <w:rFonts w:hint="eastAsia"/>
          <w:shd w:val="pct10" w:color="auto" w:fill="FFFFFF"/>
        </w:rPr>
        <w:t xml:space="preserve">48  </w:t>
      </w:r>
      <w:r>
        <w:rPr>
          <w:shd w:val="pct10" w:color="auto" w:fill="FFFFFF"/>
        </w:rPr>
        <w:t xml:space="preserve">        D   10.0.123.3      Serial1/0/0</w:t>
      </w:r>
    </w:p>
    <w:p w14:paraId="2E0817B0" w14:textId="77777777" w:rsidR="00870A08" w:rsidRDefault="003A5418">
      <w:pPr>
        <w:pStyle w:val="aff6"/>
      </w:pPr>
      <w:r>
        <w:t xml:space="preserve">OSPF routing table </w:t>
      </w:r>
      <w:proofErr w:type="gramStart"/>
      <w:r>
        <w:t>status :</w:t>
      </w:r>
      <w:proofErr w:type="gramEnd"/>
      <w:r>
        <w:t xml:space="preserve"> &lt;Inactive&gt;</w:t>
      </w:r>
    </w:p>
    <w:p w14:paraId="07817EAD" w14:textId="77777777" w:rsidR="00870A08" w:rsidRDefault="003A5418">
      <w:pPr>
        <w:pStyle w:val="aff6"/>
      </w:pPr>
      <w:r>
        <w:t xml:space="preserve">         </w:t>
      </w:r>
      <w:proofErr w:type="gramStart"/>
      <w:r>
        <w:t>Destinations :</w:t>
      </w:r>
      <w:proofErr w:type="gramEnd"/>
      <w:r>
        <w:t xml:space="preserve"> 0        Routes : 0</w:t>
      </w:r>
    </w:p>
    <w:p w14:paraId="0DE56E1F" w14:textId="77777777" w:rsidR="00870A08" w:rsidRDefault="00870A08">
      <w:pPr>
        <w:ind w:firstLine="420"/>
        <w:jc w:val="left"/>
      </w:pPr>
    </w:p>
    <w:p w14:paraId="35BE4260" w14:textId="77777777" w:rsidR="00870A08" w:rsidRDefault="003A5418">
      <w:pPr>
        <w:ind w:firstLine="420"/>
        <w:jc w:val="left"/>
      </w:pPr>
      <w:r>
        <w:rPr>
          <w:rFonts w:hint="eastAsia"/>
        </w:rPr>
        <w:t>观察到去往</w:t>
      </w:r>
      <w:r>
        <w:rPr>
          <w:rFonts w:hint="eastAsia"/>
        </w:rPr>
        <w:t>10</w:t>
      </w:r>
      <w:r>
        <w:t>.1.3.3</w:t>
      </w:r>
      <w:r>
        <w:rPr>
          <w:rFonts w:hint="eastAsia"/>
        </w:rPr>
        <w:t>的</w:t>
      </w:r>
      <w:r>
        <w:t>网段下一跳地址是</w:t>
      </w:r>
      <w:r>
        <w:rPr>
          <w:rFonts w:hint="eastAsia"/>
        </w:rPr>
        <w:t>10</w:t>
      </w:r>
      <w:r>
        <w:t>.0.123.3</w:t>
      </w:r>
      <w:r>
        <w:rPr>
          <w:rFonts w:hint="eastAsia"/>
        </w:rPr>
        <w:t>。</w:t>
      </w:r>
    </w:p>
    <w:p w14:paraId="5F052FAB" w14:textId="77777777" w:rsidR="00870A08" w:rsidRDefault="003A5418">
      <w:pPr>
        <w:ind w:firstLine="420"/>
        <w:jc w:val="left"/>
      </w:pPr>
      <w:r>
        <w:rPr>
          <w:rFonts w:hint="eastAsia"/>
        </w:rPr>
        <w:t>然后在</w:t>
      </w:r>
      <w:r>
        <w:rPr>
          <w:rFonts w:hint="eastAsia"/>
        </w:rPr>
        <w:t>R2</w:t>
      </w:r>
      <w:r>
        <w:rPr>
          <w:rFonts w:hint="eastAsia"/>
        </w:rPr>
        <w:t>上</w:t>
      </w:r>
      <w:r>
        <w:t>查看</w:t>
      </w:r>
      <w:proofErr w:type="gramStart"/>
      <w:r>
        <w:rPr>
          <w:rFonts w:hint="eastAsia"/>
        </w:rPr>
        <w:t>帧</w:t>
      </w:r>
      <w:proofErr w:type="gramEnd"/>
      <w:r>
        <w:rPr>
          <w:rFonts w:hint="eastAsia"/>
        </w:rPr>
        <w:t>中继</w:t>
      </w:r>
      <w:r>
        <w:t>映射关系。</w:t>
      </w:r>
    </w:p>
    <w:p w14:paraId="6502A84F" w14:textId="77777777" w:rsidR="00870A08" w:rsidRDefault="003A5418">
      <w:pPr>
        <w:pStyle w:val="aff6"/>
      </w:pPr>
      <w:r>
        <w:lastRenderedPageBreak/>
        <w:t xml:space="preserve">&lt;R2&gt;display </w:t>
      </w:r>
      <w:proofErr w:type="spellStart"/>
      <w:r>
        <w:t>fr</w:t>
      </w:r>
      <w:proofErr w:type="spellEnd"/>
      <w:r>
        <w:t xml:space="preserve"> map-info </w:t>
      </w:r>
    </w:p>
    <w:p w14:paraId="31FFBBD6" w14:textId="77777777" w:rsidR="00870A08" w:rsidRDefault="003A5418">
      <w:pPr>
        <w:pStyle w:val="aff6"/>
      </w:pPr>
      <w:r>
        <w:t>Map Statistics for interface Serial1/0/0 (DTE)</w:t>
      </w:r>
    </w:p>
    <w:p w14:paraId="3AD5D21D" w14:textId="77777777" w:rsidR="00870A08" w:rsidRDefault="003A5418">
      <w:pPr>
        <w:pStyle w:val="aff6"/>
      </w:pPr>
      <w:r>
        <w:t xml:space="preserve">  DLCI = 201, IP 10.0.123.1, Serial1/0/0</w:t>
      </w:r>
    </w:p>
    <w:p w14:paraId="37EA866A" w14:textId="77777777" w:rsidR="00870A08" w:rsidRDefault="003A5418">
      <w:pPr>
        <w:pStyle w:val="aff6"/>
      </w:pPr>
      <w:r>
        <w:t xml:space="preserve">    create time = 2013/06/23 20:06:07, status = ACTIVE</w:t>
      </w:r>
    </w:p>
    <w:p w14:paraId="3B336F38" w14:textId="77777777" w:rsidR="00870A08" w:rsidRDefault="003A5418">
      <w:pPr>
        <w:pStyle w:val="aff6"/>
        <w:ind w:firstLine="360"/>
      </w:pPr>
      <w:r>
        <w:t xml:space="preserve">encapsulation = </w:t>
      </w:r>
      <w:proofErr w:type="spellStart"/>
      <w:r>
        <w:t>ietf</w:t>
      </w:r>
      <w:proofErr w:type="spellEnd"/>
      <w:r>
        <w:t xml:space="preserve">, </w:t>
      </w:r>
      <w:proofErr w:type="spellStart"/>
      <w:r>
        <w:t>vlink</w:t>
      </w:r>
      <w:proofErr w:type="spellEnd"/>
      <w:r>
        <w:t xml:space="preserve"> = 1</w:t>
      </w:r>
    </w:p>
    <w:p w14:paraId="3F3E8199" w14:textId="77777777" w:rsidR="00870A08" w:rsidRDefault="00870A08">
      <w:pPr>
        <w:pStyle w:val="aff6"/>
      </w:pPr>
    </w:p>
    <w:p w14:paraId="5BFEA4A5" w14:textId="77777777" w:rsidR="00870A08" w:rsidRDefault="003A5418">
      <w:pPr>
        <w:ind w:firstLine="420"/>
        <w:jc w:val="left"/>
      </w:pPr>
      <w:r>
        <w:rPr>
          <w:rFonts w:hint="eastAsia"/>
        </w:rPr>
        <w:t>可以观察到，此时没有</w:t>
      </w:r>
      <w:r>
        <w:t>关于</w:t>
      </w:r>
      <w:r>
        <w:rPr>
          <w:rFonts w:hint="eastAsia"/>
        </w:rPr>
        <w:t>10</w:t>
      </w:r>
      <w:r>
        <w:t>.0.123.3</w:t>
      </w:r>
      <w:r>
        <w:rPr>
          <w:rFonts w:hint="eastAsia"/>
        </w:rPr>
        <w:t>的</w:t>
      </w:r>
      <w:r>
        <w:t>映射，</w:t>
      </w:r>
      <w:r>
        <w:rPr>
          <w:rFonts w:hint="eastAsia"/>
        </w:rPr>
        <w:t>如果</w:t>
      </w:r>
      <w:r>
        <w:rPr>
          <w:rFonts w:hint="eastAsia"/>
        </w:rPr>
        <w:t>R2</w:t>
      </w:r>
      <w:r>
        <w:rPr>
          <w:rFonts w:hint="eastAsia"/>
        </w:rPr>
        <w:t>要发送数据包至下一跳</w:t>
      </w:r>
      <w:r>
        <w:rPr>
          <w:rFonts w:hint="eastAsia"/>
        </w:rPr>
        <w:t>10.0.123.3</w:t>
      </w:r>
      <w:r>
        <w:rPr>
          <w:rFonts w:hint="eastAsia"/>
        </w:rPr>
        <w:t>，但无法知晓该从哪条</w:t>
      </w:r>
      <w:r>
        <w:rPr>
          <w:rFonts w:hint="eastAsia"/>
        </w:rPr>
        <w:t>PVC</w:t>
      </w:r>
      <w:r>
        <w:rPr>
          <w:rFonts w:hint="eastAsia"/>
        </w:rPr>
        <w:t>上进行发送和封装</w:t>
      </w:r>
      <w:r>
        <w:t>。</w:t>
      </w:r>
      <w:r>
        <w:rPr>
          <w:rFonts w:hint="eastAsia"/>
        </w:rPr>
        <w:t>可以</w:t>
      </w:r>
      <w:r>
        <w:t>使用</w:t>
      </w:r>
      <w:r>
        <w:rPr>
          <w:rFonts w:hint="eastAsia"/>
        </w:rPr>
        <w:t>PVC</w:t>
      </w:r>
      <w:r>
        <w:t>复用技术解决</w:t>
      </w:r>
      <w:r>
        <w:rPr>
          <w:rFonts w:hint="eastAsia"/>
        </w:rPr>
        <w:t>此</w:t>
      </w:r>
      <w:r>
        <w:t>问题</w:t>
      </w:r>
      <w:r>
        <w:rPr>
          <w:rFonts w:hint="eastAsia"/>
        </w:rPr>
        <w:t>，需要在</w:t>
      </w:r>
      <w:r>
        <w:rPr>
          <w:rFonts w:hint="eastAsia"/>
        </w:rPr>
        <w:t>R1</w:t>
      </w:r>
      <w:r>
        <w:rPr>
          <w:rFonts w:hint="eastAsia"/>
        </w:rPr>
        <w:t>的</w:t>
      </w:r>
      <w:r>
        <w:rPr>
          <w:rFonts w:hint="eastAsia"/>
        </w:rPr>
        <w:t>S 1/0/0</w:t>
      </w:r>
      <w:r>
        <w:rPr>
          <w:rFonts w:hint="eastAsia"/>
        </w:rPr>
        <w:t>接口下添加一条</w:t>
      </w:r>
      <w:proofErr w:type="gramStart"/>
      <w:r>
        <w:rPr>
          <w:rFonts w:hint="eastAsia"/>
        </w:rPr>
        <w:t>帧</w:t>
      </w:r>
      <w:proofErr w:type="gramEnd"/>
      <w:r>
        <w:rPr>
          <w:rFonts w:hint="eastAsia"/>
        </w:rPr>
        <w:t>中继静态映射，</w:t>
      </w:r>
      <w:r>
        <w:rPr>
          <w:rFonts w:hint="eastAsia"/>
        </w:rPr>
        <w:t xml:space="preserve"> </w:t>
      </w:r>
      <w:r>
        <w:rPr>
          <w:rFonts w:hint="eastAsia"/>
        </w:rPr>
        <w:t>通过</w:t>
      </w:r>
      <w:r>
        <w:rPr>
          <w:rFonts w:hint="eastAsia"/>
        </w:rPr>
        <w:t>R1</w:t>
      </w:r>
      <w:r>
        <w:rPr>
          <w:rFonts w:hint="eastAsia"/>
        </w:rPr>
        <w:t>与</w:t>
      </w:r>
      <w:r>
        <w:rPr>
          <w:rFonts w:hint="eastAsia"/>
        </w:rPr>
        <w:t>R2</w:t>
      </w:r>
      <w:r>
        <w:rPr>
          <w:rFonts w:hint="eastAsia"/>
        </w:rPr>
        <w:t>的</w:t>
      </w:r>
      <w:r>
        <w:rPr>
          <w:rFonts w:hint="eastAsia"/>
        </w:rPr>
        <w:t>PVC</w:t>
      </w:r>
      <w:r>
        <w:rPr>
          <w:rFonts w:hint="eastAsia"/>
        </w:rPr>
        <w:t>去往</w:t>
      </w:r>
      <w:r>
        <w:rPr>
          <w:rFonts w:hint="eastAsia"/>
        </w:rPr>
        <w:t>10.0.123.3</w:t>
      </w:r>
      <w:r>
        <w:rPr>
          <w:rFonts w:hint="eastAsia"/>
        </w:rPr>
        <w:t>。</w:t>
      </w:r>
    </w:p>
    <w:p w14:paraId="52FF3484" w14:textId="77777777" w:rsidR="00870A08" w:rsidRDefault="003A5418">
      <w:pPr>
        <w:pStyle w:val="aff6"/>
      </w:pPr>
      <w:r>
        <w:t>[R</w:t>
      </w:r>
      <w:proofErr w:type="gramStart"/>
      <w:r>
        <w:t>2]interface</w:t>
      </w:r>
      <w:proofErr w:type="gramEnd"/>
      <w:r>
        <w:t xml:space="preserve"> Serial 1/0/0</w:t>
      </w:r>
    </w:p>
    <w:p w14:paraId="238E9F58" w14:textId="77777777" w:rsidR="00870A08" w:rsidRDefault="003A5418">
      <w:pPr>
        <w:pStyle w:val="aff6"/>
      </w:pPr>
      <w:r>
        <w:t>[R2-Serial1/0/0]</w:t>
      </w:r>
      <w:proofErr w:type="spellStart"/>
      <w:r>
        <w:t>fr</w:t>
      </w:r>
      <w:proofErr w:type="spellEnd"/>
      <w:r>
        <w:t xml:space="preserve"> map </w:t>
      </w:r>
      <w:proofErr w:type="spellStart"/>
      <w:r>
        <w:t>ip</w:t>
      </w:r>
      <w:proofErr w:type="spellEnd"/>
      <w:r>
        <w:t xml:space="preserve"> 10.0.123.3 201</w:t>
      </w:r>
    </w:p>
    <w:p w14:paraId="3183C252" w14:textId="77777777" w:rsidR="00870A08" w:rsidRDefault="00870A08">
      <w:pPr>
        <w:pStyle w:val="aff6"/>
      </w:pPr>
    </w:p>
    <w:p w14:paraId="26C284FB" w14:textId="77777777" w:rsidR="00870A08" w:rsidRDefault="003A5418">
      <w:pPr>
        <w:ind w:firstLine="420"/>
        <w:jc w:val="left"/>
      </w:pPr>
      <w:r>
        <w:rPr>
          <w:rFonts w:hint="eastAsia"/>
        </w:rPr>
        <w:t>同样需要</w:t>
      </w:r>
      <w:r>
        <w:t>在</w:t>
      </w:r>
      <w:r>
        <w:rPr>
          <w:rFonts w:hint="eastAsia"/>
        </w:rPr>
        <w:t>R3</w:t>
      </w:r>
      <w:r>
        <w:rPr>
          <w:rFonts w:hint="eastAsia"/>
        </w:rPr>
        <w:t>上也</w:t>
      </w:r>
      <w:r>
        <w:t>添加关于</w:t>
      </w:r>
      <w:r>
        <w:rPr>
          <w:rFonts w:hint="eastAsia"/>
        </w:rPr>
        <w:t>10</w:t>
      </w:r>
      <w:r>
        <w:t>.0.123.2</w:t>
      </w:r>
      <w:r>
        <w:rPr>
          <w:rFonts w:hint="eastAsia"/>
        </w:rPr>
        <w:t>的</w:t>
      </w:r>
      <w:r>
        <w:t>相关映射。</w:t>
      </w:r>
    </w:p>
    <w:p w14:paraId="0F7445B6" w14:textId="77777777" w:rsidR="00870A08" w:rsidRDefault="003A5418">
      <w:pPr>
        <w:pStyle w:val="aff6"/>
      </w:pPr>
      <w:r>
        <w:t>[R</w:t>
      </w:r>
      <w:proofErr w:type="gramStart"/>
      <w:r>
        <w:t>3]interface</w:t>
      </w:r>
      <w:proofErr w:type="gramEnd"/>
      <w:r>
        <w:t xml:space="preserve"> Serial 1/0/0</w:t>
      </w:r>
    </w:p>
    <w:p w14:paraId="7AA31741" w14:textId="77777777" w:rsidR="00870A08" w:rsidRDefault="003A5418">
      <w:pPr>
        <w:pStyle w:val="aff6"/>
      </w:pPr>
      <w:r>
        <w:t>[R3-Serial1/0/0]</w:t>
      </w:r>
      <w:proofErr w:type="spellStart"/>
      <w:r>
        <w:t>fr</w:t>
      </w:r>
      <w:proofErr w:type="spellEnd"/>
      <w:r>
        <w:t xml:space="preserve"> map </w:t>
      </w:r>
      <w:proofErr w:type="spellStart"/>
      <w:r>
        <w:t>ip</w:t>
      </w:r>
      <w:proofErr w:type="spellEnd"/>
      <w:r>
        <w:t xml:space="preserve"> 10.0.123.2 301</w:t>
      </w:r>
    </w:p>
    <w:p w14:paraId="5DC00508" w14:textId="77777777" w:rsidR="00870A08" w:rsidRDefault="00870A08">
      <w:pPr>
        <w:pStyle w:val="aff6"/>
      </w:pPr>
    </w:p>
    <w:p w14:paraId="2A8DFDD1" w14:textId="77777777" w:rsidR="00870A08" w:rsidRDefault="003A5418">
      <w:pPr>
        <w:ind w:leftChars="50" w:left="210" w:hangingChars="50" w:hanging="105"/>
        <w:jc w:val="left"/>
      </w:pPr>
      <w:r>
        <w:rPr>
          <w:rFonts w:hint="eastAsia"/>
        </w:rPr>
        <w:t xml:space="preserve">    </w:t>
      </w:r>
      <w:r>
        <w:rPr>
          <w:rFonts w:hint="eastAsia"/>
        </w:rPr>
        <w:t>配置完成后，再在</w:t>
      </w:r>
      <w:r>
        <w:rPr>
          <w:rFonts w:hint="eastAsia"/>
        </w:rPr>
        <w:t>R2</w:t>
      </w:r>
      <w:r>
        <w:rPr>
          <w:rFonts w:hint="eastAsia"/>
        </w:rPr>
        <w:t>上</w:t>
      </w:r>
      <w:r>
        <w:t>查看</w:t>
      </w:r>
      <w:proofErr w:type="gramStart"/>
      <w:r>
        <w:rPr>
          <w:rFonts w:hint="eastAsia"/>
        </w:rPr>
        <w:t>帧</w:t>
      </w:r>
      <w:proofErr w:type="gramEnd"/>
      <w:r>
        <w:rPr>
          <w:rFonts w:hint="eastAsia"/>
        </w:rPr>
        <w:t>中继</w:t>
      </w:r>
      <w:r>
        <w:t>映射关系。</w:t>
      </w:r>
    </w:p>
    <w:p w14:paraId="244F02B6" w14:textId="77777777" w:rsidR="00870A08" w:rsidRDefault="003A5418">
      <w:pPr>
        <w:pStyle w:val="aff6"/>
      </w:pPr>
      <w:r>
        <w:t xml:space="preserve">&lt;R2&gt;display </w:t>
      </w:r>
      <w:proofErr w:type="spellStart"/>
      <w:r>
        <w:t>fr</w:t>
      </w:r>
      <w:proofErr w:type="spellEnd"/>
      <w:r>
        <w:t xml:space="preserve"> map-info </w:t>
      </w:r>
    </w:p>
    <w:p w14:paraId="0627B40C" w14:textId="77777777" w:rsidR="00870A08" w:rsidRDefault="003A5418">
      <w:pPr>
        <w:pStyle w:val="aff6"/>
      </w:pPr>
      <w:r>
        <w:t>Map Statistics for interface Serial1/0/0 (DTE)</w:t>
      </w:r>
    </w:p>
    <w:p w14:paraId="3C32DF1D" w14:textId="77777777" w:rsidR="00870A08" w:rsidRDefault="003A5418">
      <w:pPr>
        <w:pStyle w:val="aff6"/>
      </w:pPr>
      <w:r>
        <w:t xml:space="preserve">  DLCI = 201, IP 10.0.123.1, Serial1/0/0</w:t>
      </w:r>
    </w:p>
    <w:p w14:paraId="06A64291" w14:textId="77777777" w:rsidR="00870A08" w:rsidRDefault="003A5418">
      <w:pPr>
        <w:pStyle w:val="aff6"/>
      </w:pPr>
      <w:r>
        <w:t xml:space="preserve">    create time = 2013/06/23 20:06:07, status = ACTIVE</w:t>
      </w:r>
    </w:p>
    <w:p w14:paraId="33545EC9" w14:textId="77777777" w:rsidR="00870A08" w:rsidRDefault="003A5418">
      <w:pPr>
        <w:pStyle w:val="aff6"/>
      </w:pPr>
      <w:r>
        <w:t xml:space="preserve">encapsulation = </w:t>
      </w:r>
      <w:proofErr w:type="spellStart"/>
      <w:r>
        <w:t>ietf</w:t>
      </w:r>
      <w:proofErr w:type="spellEnd"/>
      <w:r>
        <w:t xml:space="preserve">, </w:t>
      </w:r>
      <w:proofErr w:type="spellStart"/>
      <w:r>
        <w:t>vlink</w:t>
      </w:r>
      <w:proofErr w:type="spellEnd"/>
      <w:r>
        <w:t xml:space="preserve"> = 1</w:t>
      </w:r>
    </w:p>
    <w:p w14:paraId="46C52201" w14:textId="77777777" w:rsidR="00870A08" w:rsidRDefault="003A5418">
      <w:pPr>
        <w:pStyle w:val="aff6"/>
      </w:pPr>
      <w:r>
        <w:rPr>
          <w:shd w:val="pct10" w:color="auto" w:fill="FFFFFF"/>
        </w:rPr>
        <w:t>DLCI = 201, IP 10.0.123.</w:t>
      </w:r>
      <w:r>
        <w:rPr>
          <w:rFonts w:hint="eastAsia"/>
          <w:shd w:val="pct10" w:color="auto" w:fill="FFFFFF"/>
        </w:rPr>
        <w:t>3</w:t>
      </w:r>
      <w:r>
        <w:rPr>
          <w:shd w:val="pct10" w:color="auto" w:fill="FFFFFF"/>
        </w:rPr>
        <w:t>, Serial1/0/0</w:t>
      </w:r>
    </w:p>
    <w:p w14:paraId="13B66A2A" w14:textId="77777777" w:rsidR="00870A08" w:rsidRDefault="003A5418">
      <w:pPr>
        <w:pStyle w:val="aff6"/>
      </w:pPr>
      <w:r>
        <w:t xml:space="preserve">    create time = 2013/06/23 20:06:07, status = ACTIVE</w:t>
      </w:r>
    </w:p>
    <w:p w14:paraId="58139304" w14:textId="77777777" w:rsidR="00870A08" w:rsidRDefault="003A5418">
      <w:pPr>
        <w:pStyle w:val="aff6"/>
      </w:pPr>
      <w:r>
        <w:t xml:space="preserve">encapsulation = </w:t>
      </w:r>
      <w:proofErr w:type="spellStart"/>
      <w:r>
        <w:t>ietf</w:t>
      </w:r>
      <w:proofErr w:type="spellEnd"/>
      <w:r>
        <w:t xml:space="preserve">, </w:t>
      </w:r>
      <w:proofErr w:type="spellStart"/>
      <w:r>
        <w:t>vlink</w:t>
      </w:r>
      <w:proofErr w:type="spellEnd"/>
      <w:r>
        <w:t xml:space="preserve"> = </w:t>
      </w:r>
      <w:r>
        <w:rPr>
          <w:rFonts w:hint="eastAsia"/>
        </w:rPr>
        <w:t>2</w:t>
      </w:r>
    </w:p>
    <w:p w14:paraId="01FBDE6B" w14:textId="77777777" w:rsidR="00870A08" w:rsidRDefault="00870A08">
      <w:pPr>
        <w:ind w:leftChars="50" w:left="210" w:hangingChars="50" w:hanging="105"/>
        <w:jc w:val="left"/>
      </w:pPr>
    </w:p>
    <w:p w14:paraId="369059CE" w14:textId="77777777" w:rsidR="00870A08" w:rsidRDefault="003A5418">
      <w:pPr>
        <w:ind w:firstLine="420"/>
      </w:pPr>
      <w:r>
        <w:rPr>
          <w:rFonts w:hint="eastAsia"/>
        </w:rPr>
        <w:t>此时可以观察到已经添加上了相应映射。</w:t>
      </w:r>
    </w:p>
    <w:p w14:paraId="5AD210C0" w14:textId="77777777" w:rsidR="00870A08" w:rsidRDefault="003A5418">
      <w:pPr>
        <w:ind w:firstLine="420"/>
        <w:jc w:val="left"/>
      </w:pPr>
      <w:r>
        <w:rPr>
          <w:rFonts w:hint="eastAsia"/>
        </w:rPr>
        <w:lastRenderedPageBreak/>
        <w:t>再次</w:t>
      </w:r>
      <w:r>
        <w:t>测试</w:t>
      </w:r>
      <w:r>
        <w:rPr>
          <w:rFonts w:hint="eastAsia"/>
        </w:rPr>
        <w:t>R2</w:t>
      </w:r>
      <w:r>
        <w:rPr>
          <w:rFonts w:hint="eastAsia"/>
        </w:rPr>
        <w:t>到</w:t>
      </w:r>
      <w:r>
        <w:rPr>
          <w:rFonts w:hint="eastAsia"/>
        </w:rPr>
        <w:t>R3</w:t>
      </w:r>
      <w:r>
        <w:rPr>
          <w:rFonts w:hint="eastAsia"/>
        </w:rPr>
        <w:t>环回口</w:t>
      </w:r>
      <w:r>
        <w:t>的连通性。</w:t>
      </w:r>
    </w:p>
    <w:p w14:paraId="47D96938" w14:textId="77777777" w:rsidR="00870A08" w:rsidRDefault="003A5418">
      <w:pPr>
        <w:pStyle w:val="aff6"/>
      </w:pPr>
      <w:r>
        <w:t>[R</w:t>
      </w:r>
      <w:proofErr w:type="gramStart"/>
      <w:r>
        <w:t>2]ping</w:t>
      </w:r>
      <w:proofErr w:type="gramEnd"/>
      <w:r>
        <w:t xml:space="preserve"> -a 10.1.2.2 10.1.3.3</w:t>
      </w:r>
    </w:p>
    <w:p w14:paraId="7AA67084" w14:textId="77777777" w:rsidR="00870A08" w:rsidRDefault="003A5418">
      <w:pPr>
        <w:pStyle w:val="aff6"/>
      </w:pPr>
      <w:r>
        <w:t xml:space="preserve">  PING 10.1.3.3: </w:t>
      </w:r>
      <w:proofErr w:type="gramStart"/>
      <w:r>
        <w:t>56  data</w:t>
      </w:r>
      <w:proofErr w:type="gramEnd"/>
      <w:r>
        <w:t xml:space="preserve"> bytes, press CTRL_C to break</w:t>
      </w:r>
    </w:p>
    <w:p w14:paraId="5E377CB9" w14:textId="77777777" w:rsidR="00870A08" w:rsidRDefault="003A5418">
      <w:pPr>
        <w:pStyle w:val="aff6"/>
      </w:pPr>
      <w:r>
        <w:t xml:space="preserve">    Reply from 10.1.3.3: bytes=56 Sequence=1 </w:t>
      </w:r>
      <w:proofErr w:type="spellStart"/>
      <w:r>
        <w:t>ttl</w:t>
      </w:r>
      <w:proofErr w:type="spellEnd"/>
      <w:r>
        <w:t xml:space="preserve">=254 time=50 </w:t>
      </w:r>
      <w:proofErr w:type="spellStart"/>
      <w:r>
        <w:t>ms</w:t>
      </w:r>
      <w:proofErr w:type="spellEnd"/>
    </w:p>
    <w:p w14:paraId="11B8C051" w14:textId="77777777" w:rsidR="00870A08" w:rsidRDefault="003A5418">
      <w:pPr>
        <w:pStyle w:val="aff6"/>
      </w:pPr>
      <w:r>
        <w:t xml:space="preserve">    Reply from 10.1.3.3: bytes=56 Sequence=2 </w:t>
      </w:r>
      <w:proofErr w:type="spellStart"/>
      <w:r>
        <w:t>ttl</w:t>
      </w:r>
      <w:proofErr w:type="spellEnd"/>
      <w:r>
        <w:t xml:space="preserve">=254 time=20 </w:t>
      </w:r>
      <w:proofErr w:type="spellStart"/>
      <w:r>
        <w:t>ms</w:t>
      </w:r>
      <w:proofErr w:type="spellEnd"/>
    </w:p>
    <w:p w14:paraId="77B6A79C" w14:textId="77777777" w:rsidR="00870A08" w:rsidRDefault="003A5418">
      <w:pPr>
        <w:pStyle w:val="aff6"/>
      </w:pPr>
      <w:r>
        <w:t xml:space="preserve">    Reply from 10.1.3.3: bytes=56 Sequence=3 </w:t>
      </w:r>
      <w:proofErr w:type="spellStart"/>
      <w:r>
        <w:t>ttl</w:t>
      </w:r>
      <w:proofErr w:type="spellEnd"/>
      <w:r>
        <w:t xml:space="preserve">=254 time=30 </w:t>
      </w:r>
      <w:proofErr w:type="spellStart"/>
      <w:r>
        <w:t>ms</w:t>
      </w:r>
      <w:proofErr w:type="spellEnd"/>
    </w:p>
    <w:p w14:paraId="3548F0C0" w14:textId="77777777" w:rsidR="00870A08" w:rsidRDefault="003A5418">
      <w:pPr>
        <w:pStyle w:val="aff6"/>
      </w:pPr>
      <w:r>
        <w:t xml:space="preserve">    Reply from 10.1.3.3: bytes=56 Sequence=4 </w:t>
      </w:r>
      <w:proofErr w:type="spellStart"/>
      <w:r>
        <w:t>ttl</w:t>
      </w:r>
      <w:proofErr w:type="spellEnd"/>
      <w:r>
        <w:t xml:space="preserve">=254 time=20 </w:t>
      </w:r>
      <w:proofErr w:type="spellStart"/>
      <w:r>
        <w:t>ms</w:t>
      </w:r>
      <w:proofErr w:type="spellEnd"/>
    </w:p>
    <w:p w14:paraId="4A48D0F0" w14:textId="77777777" w:rsidR="00870A08" w:rsidRDefault="003A5418">
      <w:pPr>
        <w:pStyle w:val="aff6"/>
      </w:pPr>
      <w:r>
        <w:t xml:space="preserve">    Reply from 10.1.3.3: bytes=56 Sequence=5 </w:t>
      </w:r>
      <w:proofErr w:type="spellStart"/>
      <w:r>
        <w:t>ttl</w:t>
      </w:r>
      <w:proofErr w:type="spellEnd"/>
      <w:r>
        <w:t xml:space="preserve">=254 time=30 </w:t>
      </w:r>
      <w:proofErr w:type="spellStart"/>
      <w:r>
        <w:t>ms</w:t>
      </w:r>
      <w:proofErr w:type="spellEnd"/>
    </w:p>
    <w:p w14:paraId="66846333" w14:textId="77777777" w:rsidR="00870A08" w:rsidRDefault="003A5418">
      <w:pPr>
        <w:pStyle w:val="aff6"/>
      </w:pPr>
      <w:r>
        <w:t xml:space="preserve">  --- 10.1.3.3 ping statistics ---</w:t>
      </w:r>
    </w:p>
    <w:p w14:paraId="7FDE7776" w14:textId="77777777" w:rsidR="00870A08" w:rsidRDefault="003A5418">
      <w:pPr>
        <w:pStyle w:val="aff6"/>
      </w:pPr>
      <w:r>
        <w:t xml:space="preserve">    5 packet(s) transmitted</w:t>
      </w:r>
    </w:p>
    <w:p w14:paraId="1499E534" w14:textId="77777777" w:rsidR="00870A08" w:rsidRDefault="003A5418">
      <w:pPr>
        <w:pStyle w:val="aff6"/>
      </w:pPr>
      <w:r>
        <w:t xml:space="preserve">    5 packet(s) received</w:t>
      </w:r>
    </w:p>
    <w:p w14:paraId="6EFAAEC4" w14:textId="77777777" w:rsidR="00870A08" w:rsidRDefault="003A5418">
      <w:pPr>
        <w:pStyle w:val="aff6"/>
      </w:pPr>
      <w:r>
        <w:t xml:space="preserve">    0.00% packet loss</w:t>
      </w:r>
    </w:p>
    <w:p w14:paraId="220F7BDB" w14:textId="77777777" w:rsidR="00870A08" w:rsidRDefault="003A5418">
      <w:pPr>
        <w:pStyle w:val="aff6"/>
        <w:ind w:firstLine="360"/>
      </w:pPr>
      <w:r>
        <w:t xml:space="preserve">round-trip min/avg/max = 20/30/50 </w:t>
      </w:r>
      <w:proofErr w:type="spellStart"/>
      <w:r>
        <w:t>ms</w:t>
      </w:r>
      <w:proofErr w:type="spellEnd"/>
    </w:p>
    <w:p w14:paraId="470F54B4" w14:textId="77777777" w:rsidR="00870A08" w:rsidRDefault="00870A08">
      <w:pPr>
        <w:pStyle w:val="aff6"/>
      </w:pPr>
    </w:p>
    <w:p w14:paraId="3231568E" w14:textId="77777777" w:rsidR="00870A08" w:rsidRDefault="003A5418">
      <w:pPr>
        <w:ind w:firstLine="420"/>
        <w:jc w:val="left"/>
      </w:pPr>
      <w:r>
        <w:rPr>
          <w:rFonts w:hint="eastAsia"/>
        </w:rPr>
        <w:t>此时通信正常，所有问题解决。</w:t>
      </w:r>
    </w:p>
    <w:p w14:paraId="29D26545" w14:textId="77777777" w:rsidR="00870A08" w:rsidRDefault="003A5418">
      <w:pPr>
        <w:pStyle w:val="10"/>
      </w:pPr>
      <w:r>
        <w:rPr>
          <w:rFonts w:hint="eastAsia"/>
        </w:rPr>
        <w:t>思考</w:t>
      </w:r>
    </w:p>
    <w:p w14:paraId="0783E030" w14:textId="77777777" w:rsidR="00870A08" w:rsidRDefault="003A5418">
      <w:pPr>
        <w:ind w:firstLineChars="195" w:firstLine="409"/>
      </w:pPr>
      <w:r>
        <w:rPr>
          <w:rFonts w:hint="eastAsia"/>
        </w:rPr>
        <w:t>在</w:t>
      </w:r>
      <w:r>
        <w:t>上文</w:t>
      </w:r>
      <w:r>
        <w:rPr>
          <w:rFonts w:hint="eastAsia"/>
        </w:rPr>
        <w:t>中</w:t>
      </w:r>
      <w:r>
        <w:t>将</w:t>
      </w:r>
      <w:r>
        <w:rPr>
          <w:rFonts w:hint="eastAsia"/>
        </w:rPr>
        <w:t>R1</w:t>
      </w:r>
      <w:r>
        <w:rPr>
          <w:rFonts w:hint="eastAsia"/>
        </w:rPr>
        <w:t>的</w:t>
      </w:r>
      <w:r>
        <w:rPr>
          <w:rFonts w:hint="eastAsia"/>
        </w:rPr>
        <w:t>DR</w:t>
      </w:r>
      <w:r>
        <w:rPr>
          <w:rFonts w:hint="eastAsia"/>
        </w:rPr>
        <w:t>优先级</w:t>
      </w:r>
      <w:r>
        <w:t>设置成了</w:t>
      </w:r>
      <w:r>
        <w:rPr>
          <w:rFonts w:hint="eastAsia"/>
        </w:rPr>
        <w:t>100</w:t>
      </w:r>
      <w:r>
        <w:rPr>
          <w:rFonts w:hint="eastAsia"/>
        </w:rPr>
        <w:t>，</w:t>
      </w:r>
      <w:r>
        <w:t>为什么要这</w:t>
      </w:r>
      <w:r>
        <w:rPr>
          <w:rFonts w:hint="eastAsia"/>
        </w:rPr>
        <w:t>么</w:t>
      </w:r>
      <w:r>
        <w:t>做</w:t>
      </w:r>
      <w:r>
        <w:rPr>
          <w:rFonts w:hint="eastAsia"/>
        </w:rPr>
        <w:t>？</w:t>
      </w:r>
    </w:p>
    <w:p w14:paraId="693C35ED" w14:textId="77777777" w:rsidR="00870A08" w:rsidRDefault="00870A08">
      <w:pPr>
        <w:widowControl/>
        <w:adjustRightInd/>
        <w:snapToGrid/>
        <w:ind w:firstLineChars="0" w:firstLine="0"/>
        <w:jc w:val="left"/>
        <w:sectPr w:rsidR="00870A08">
          <w:pgSz w:w="11906" w:h="16838"/>
          <w:pgMar w:top="1312" w:right="1800" w:bottom="1440" w:left="1800" w:header="779" w:footer="992" w:gutter="0"/>
          <w:cols w:space="425"/>
          <w:docGrid w:type="lines" w:linePitch="312"/>
        </w:sectPr>
      </w:pPr>
    </w:p>
    <w:p w14:paraId="45EDB08B" w14:textId="77777777" w:rsidR="00870A08" w:rsidRDefault="003A5418">
      <w:pPr>
        <w:pStyle w:val="1"/>
        <w:ind w:left="0"/>
      </w:pPr>
      <w:bookmarkStart w:id="161" w:name="_Toc5970"/>
      <w:r>
        <w:rPr>
          <w:rFonts w:hint="eastAsia"/>
        </w:rPr>
        <w:lastRenderedPageBreak/>
        <w:t>DHCP</w:t>
      </w:r>
      <w:bookmarkEnd w:id="161"/>
    </w:p>
    <w:p w14:paraId="4A9AB078" w14:textId="77777777" w:rsidR="00870A08" w:rsidRDefault="003A5418">
      <w:pPr>
        <w:pStyle w:val="af2"/>
        <w:ind w:firstLineChars="0" w:firstLine="0"/>
      </w:pPr>
      <w:bookmarkStart w:id="162" w:name="_Toc17356"/>
      <w:r>
        <w:rPr>
          <w:rFonts w:ascii="微软雅黑" w:hAnsi="微软雅黑" w:hint="eastAsia"/>
        </w:rPr>
        <w:t>12.1</w:t>
      </w:r>
      <w:r>
        <w:rPr>
          <w:rFonts w:hint="eastAsia"/>
        </w:rPr>
        <w:t xml:space="preserve"> </w:t>
      </w:r>
      <w:r>
        <w:rPr>
          <w:rFonts w:hint="eastAsia"/>
        </w:rPr>
        <w:t>配置基于接口地址池的</w:t>
      </w:r>
      <w:r>
        <w:rPr>
          <w:rFonts w:hint="eastAsia"/>
        </w:rPr>
        <w:t>DHCP</w:t>
      </w:r>
      <w:bookmarkEnd w:id="162"/>
    </w:p>
    <w:p w14:paraId="2B70BB9E" w14:textId="77777777" w:rsidR="00870A08" w:rsidRDefault="003A5418">
      <w:pPr>
        <w:pStyle w:val="10"/>
      </w:pPr>
      <w:r>
        <w:rPr>
          <w:rFonts w:hint="eastAsia"/>
        </w:rPr>
        <w:t>原理概述</w:t>
      </w:r>
    </w:p>
    <w:p w14:paraId="1EDA75F1" w14:textId="77777777" w:rsidR="00870A08" w:rsidRDefault="003A5418">
      <w:pPr>
        <w:pStyle w:val="13"/>
        <w:ind w:firstLine="420"/>
      </w:pPr>
      <w:r>
        <w:tab/>
      </w:r>
      <w:r>
        <w:rPr>
          <w:rFonts w:hint="eastAsia"/>
        </w:rPr>
        <w:t>随着网络规模的扩大和网络复杂程度的提高，经常出现计算机位置变化（如便携机或无线网络）和计算机数量超过可分配的</w:t>
      </w:r>
      <w:r>
        <w:rPr>
          <w:rFonts w:hint="eastAsia"/>
        </w:rPr>
        <w:t>IP</w:t>
      </w:r>
      <w:r>
        <w:rPr>
          <w:rFonts w:hint="eastAsia"/>
        </w:rPr>
        <w:t>地址的情况。</w:t>
      </w:r>
      <w:r>
        <w:rPr>
          <w:rFonts w:hint="eastAsia"/>
        </w:rPr>
        <w:t>DHCP</w:t>
      </w:r>
      <w:r>
        <w:rPr>
          <w:rFonts w:hint="eastAsia"/>
        </w:rPr>
        <w:t>（</w:t>
      </w:r>
      <w:r>
        <w:rPr>
          <w:rFonts w:hint="eastAsia"/>
        </w:rPr>
        <w:t>Dynamic Host Configuration Protocol</w:t>
      </w:r>
      <w:r>
        <w:rPr>
          <w:rFonts w:hint="eastAsia"/>
        </w:rPr>
        <w:t>，动态主机配置协议）就是为满足这些需求而发展起来的。</w:t>
      </w:r>
      <w:r>
        <w:rPr>
          <w:rFonts w:hint="eastAsia"/>
        </w:rPr>
        <w:t>DHCP</w:t>
      </w:r>
      <w:r>
        <w:rPr>
          <w:rFonts w:hint="eastAsia"/>
        </w:rPr>
        <w:t>协议采用客户端</w:t>
      </w:r>
      <w:r>
        <w:rPr>
          <w:rFonts w:hint="eastAsia"/>
        </w:rPr>
        <w:t>/</w:t>
      </w:r>
      <w:r>
        <w:rPr>
          <w:rFonts w:hint="eastAsia"/>
        </w:rPr>
        <w:t>服务器（</w:t>
      </w:r>
      <w:r>
        <w:rPr>
          <w:rFonts w:hint="eastAsia"/>
        </w:rPr>
        <w:t>Client/Server</w:t>
      </w:r>
      <w:r>
        <w:rPr>
          <w:rFonts w:hint="eastAsia"/>
        </w:rPr>
        <w:t>）方式工作，</w:t>
      </w:r>
      <w:r>
        <w:rPr>
          <w:rFonts w:hint="eastAsia"/>
        </w:rPr>
        <w:t>DHCP Client</w:t>
      </w:r>
      <w:r>
        <w:rPr>
          <w:rFonts w:hint="eastAsia"/>
        </w:rPr>
        <w:t>向</w:t>
      </w:r>
      <w:r>
        <w:rPr>
          <w:rFonts w:hint="eastAsia"/>
        </w:rPr>
        <w:t>DHCP Server</w:t>
      </w:r>
      <w:r>
        <w:rPr>
          <w:rFonts w:hint="eastAsia"/>
        </w:rPr>
        <w:t>动态地请求配置信息，</w:t>
      </w:r>
      <w:r>
        <w:rPr>
          <w:rFonts w:hint="eastAsia"/>
        </w:rPr>
        <w:t>DHCP Server</w:t>
      </w:r>
      <w:r>
        <w:rPr>
          <w:rFonts w:hint="eastAsia"/>
        </w:rPr>
        <w:t>根据策略返回相应的配置信息（如</w:t>
      </w:r>
      <w:r>
        <w:rPr>
          <w:rFonts w:hint="eastAsia"/>
        </w:rPr>
        <w:t>IP</w:t>
      </w:r>
      <w:r>
        <w:rPr>
          <w:rFonts w:hint="eastAsia"/>
        </w:rPr>
        <w:t>地址等）。</w:t>
      </w:r>
    </w:p>
    <w:p w14:paraId="3DEB545A" w14:textId="77777777" w:rsidR="00870A08" w:rsidRDefault="003A5418">
      <w:pPr>
        <w:pStyle w:val="13"/>
        <w:ind w:firstLine="420"/>
      </w:pPr>
      <w:r>
        <w:rPr>
          <w:rFonts w:hint="eastAsia"/>
        </w:rPr>
        <w:t>DHCP</w:t>
      </w:r>
      <w:r>
        <w:rPr>
          <w:rFonts w:hint="eastAsia"/>
        </w:rPr>
        <w:t>客户端首次登录网络时，主要通过四个阶段与</w:t>
      </w:r>
      <w:r>
        <w:rPr>
          <w:rFonts w:hint="eastAsia"/>
        </w:rPr>
        <w:t>DHCP</w:t>
      </w:r>
      <w:r>
        <w:rPr>
          <w:rFonts w:hint="eastAsia"/>
        </w:rPr>
        <w:t>服务器建立联系。</w:t>
      </w:r>
    </w:p>
    <w:p w14:paraId="080FC436" w14:textId="77777777" w:rsidR="00870A08" w:rsidRDefault="003A5418">
      <w:pPr>
        <w:pStyle w:val="13"/>
        <w:ind w:firstLine="420"/>
      </w:pPr>
      <w:r>
        <w:rPr>
          <w:rFonts w:hint="eastAsia"/>
        </w:rPr>
        <w:t>发现阶段，即</w:t>
      </w:r>
      <w:r>
        <w:rPr>
          <w:rFonts w:hint="eastAsia"/>
        </w:rPr>
        <w:t>DHCP</w:t>
      </w:r>
      <w:r>
        <w:rPr>
          <w:rFonts w:hint="eastAsia"/>
        </w:rPr>
        <w:t>客户端寻找</w:t>
      </w:r>
      <w:r>
        <w:rPr>
          <w:rFonts w:hint="eastAsia"/>
        </w:rPr>
        <w:t>DHCP</w:t>
      </w:r>
      <w:r>
        <w:rPr>
          <w:rFonts w:hint="eastAsia"/>
        </w:rPr>
        <w:t>服务器的阶段。客户端以广播方式发送</w:t>
      </w:r>
      <w:proofErr w:type="spellStart"/>
      <w:r>
        <w:rPr>
          <w:rFonts w:hint="eastAsia"/>
        </w:rPr>
        <w:t>DHCP_Discover</w:t>
      </w:r>
      <w:proofErr w:type="spellEnd"/>
      <w:r>
        <w:rPr>
          <w:rFonts w:hint="eastAsia"/>
        </w:rPr>
        <w:t>报文，只有</w:t>
      </w:r>
      <w:r>
        <w:rPr>
          <w:rFonts w:hint="eastAsia"/>
        </w:rPr>
        <w:t>DHCP</w:t>
      </w:r>
      <w:r>
        <w:rPr>
          <w:rFonts w:hint="eastAsia"/>
        </w:rPr>
        <w:t>服务器才会进行响应；</w:t>
      </w:r>
    </w:p>
    <w:p w14:paraId="5FE6F1FB" w14:textId="77777777" w:rsidR="00870A08" w:rsidRDefault="003A5418">
      <w:pPr>
        <w:pStyle w:val="13"/>
        <w:ind w:firstLine="420"/>
      </w:pPr>
      <w:r>
        <w:rPr>
          <w:rFonts w:hint="eastAsia"/>
        </w:rPr>
        <w:t>提供阶段，即</w:t>
      </w:r>
      <w:r>
        <w:rPr>
          <w:rFonts w:hint="eastAsia"/>
        </w:rPr>
        <w:t>DHCP</w:t>
      </w:r>
      <w:r>
        <w:rPr>
          <w:rFonts w:hint="eastAsia"/>
        </w:rPr>
        <w:t>服务器提供</w:t>
      </w:r>
      <w:r>
        <w:rPr>
          <w:rFonts w:hint="eastAsia"/>
        </w:rPr>
        <w:t>IP</w:t>
      </w:r>
      <w:r>
        <w:rPr>
          <w:rFonts w:hint="eastAsia"/>
        </w:rPr>
        <w:t>地址的阶段。</w:t>
      </w:r>
      <w:r>
        <w:rPr>
          <w:rFonts w:hint="eastAsia"/>
        </w:rPr>
        <w:t>DHCP</w:t>
      </w:r>
      <w:r>
        <w:rPr>
          <w:rFonts w:hint="eastAsia"/>
        </w:rPr>
        <w:t>服务器接收到客户端的</w:t>
      </w:r>
      <w:proofErr w:type="spellStart"/>
      <w:r>
        <w:rPr>
          <w:rFonts w:hint="eastAsia"/>
        </w:rPr>
        <w:t>DHCP_Discover</w:t>
      </w:r>
      <w:proofErr w:type="spellEnd"/>
      <w:r>
        <w:rPr>
          <w:rFonts w:hint="eastAsia"/>
        </w:rPr>
        <w:t>报文后，从</w:t>
      </w:r>
      <w:r>
        <w:rPr>
          <w:rFonts w:hint="eastAsia"/>
        </w:rPr>
        <w:t>IP</w:t>
      </w:r>
      <w:r>
        <w:rPr>
          <w:rFonts w:hint="eastAsia"/>
        </w:rPr>
        <w:t>地址池中挑选一个尚未分配的</w:t>
      </w:r>
      <w:r>
        <w:rPr>
          <w:rFonts w:hint="eastAsia"/>
        </w:rPr>
        <w:t>IP</w:t>
      </w:r>
      <w:r>
        <w:rPr>
          <w:rFonts w:hint="eastAsia"/>
        </w:rPr>
        <w:t>地址分配给客户端，向该客户端发送包含出租</w:t>
      </w:r>
      <w:r>
        <w:rPr>
          <w:rFonts w:hint="eastAsia"/>
        </w:rPr>
        <w:t>IP</w:t>
      </w:r>
      <w:r>
        <w:rPr>
          <w:rFonts w:hint="eastAsia"/>
        </w:rPr>
        <w:t>地址和其它设置的</w:t>
      </w:r>
      <w:proofErr w:type="spellStart"/>
      <w:r>
        <w:rPr>
          <w:rFonts w:hint="eastAsia"/>
        </w:rPr>
        <w:t>DHCP_Offer</w:t>
      </w:r>
      <w:proofErr w:type="spellEnd"/>
      <w:r>
        <w:rPr>
          <w:rFonts w:hint="eastAsia"/>
        </w:rPr>
        <w:t>报文；</w:t>
      </w:r>
      <w:r>
        <w:rPr>
          <w:rFonts w:hint="eastAsia"/>
        </w:rPr>
        <w:t> </w:t>
      </w:r>
    </w:p>
    <w:p w14:paraId="39DE0406" w14:textId="77777777" w:rsidR="00870A08" w:rsidRDefault="003A5418">
      <w:pPr>
        <w:pStyle w:val="13"/>
        <w:ind w:firstLine="420"/>
      </w:pPr>
      <w:r>
        <w:rPr>
          <w:rFonts w:hint="eastAsia"/>
        </w:rPr>
        <w:t>选择阶段，即</w:t>
      </w:r>
      <w:r>
        <w:rPr>
          <w:rFonts w:hint="eastAsia"/>
        </w:rPr>
        <w:t>DHCP</w:t>
      </w:r>
      <w:r>
        <w:rPr>
          <w:rFonts w:hint="eastAsia"/>
        </w:rPr>
        <w:t>客户端选择</w:t>
      </w:r>
      <w:r>
        <w:rPr>
          <w:rFonts w:hint="eastAsia"/>
        </w:rPr>
        <w:t>IP</w:t>
      </w:r>
      <w:r>
        <w:rPr>
          <w:rFonts w:hint="eastAsia"/>
        </w:rPr>
        <w:t>地址的阶段。如果有多台</w:t>
      </w:r>
      <w:r>
        <w:rPr>
          <w:rFonts w:hint="eastAsia"/>
        </w:rPr>
        <w:t>DHCP</w:t>
      </w:r>
      <w:r>
        <w:rPr>
          <w:rFonts w:hint="eastAsia"/>
        </w:rPr>
        <w:t>服务器向该客户端发来</w:t>
      </w:r>
      <w:proofErr w:type="spellStart"/>
      <w:r>
        <w:rPr>
          <w:rFonts w:hint="eastAsia"/>
        </w:rPr>
        <w:t>DHCP_Offer</w:t>
      </w:r>
      <w:proofErr w:type="spellEnd"/>
      <w:r>
        <w:rPr>
          <w:rFonts w:hint="eastAsia"/>
        </w:rPr>
        <w:t>报文，客户端只接受第一个收到的</w:t>
      </w:r>
      <w:proofErr w:type="spellStart"/>
      <w:r>
        <w:rPr>
          <w:rFonts w:hint="eastAsia"/>
        </w:rPr>
        <w:t>DHCP_Offer</w:t>
      </w:r>
      <w:proofErr w:type="spellEnd"/>
      <w:r>
        <w:rPr>
          <w:rFonts w:hint="eastAsia"/>
        </w:rPr>
        <w:t>报文，然后以广播方式向各</w:t>
      </w:r>
      <w:r>
        <w:rPr>
          <w:rFonts w:hint="eastAsia"/>
        </w:rPr>
        <w:t>DHCP</w:t>
      </w:r>
      <w:r>
        <w:rPr>
          <w:rFonts w:hint="eastAsia"/>
        </w:rPr>
        <w:t>服务器回应</w:t>
      </w:r>
      <w:proofErr w:type="spellStart"/>
      <w:r>
        <w:rPr>
          <w:rFonts w:hint="eastAsia"/>
        </w:rPr>
        <w:t>DHCP_Request</w:t>
      </w:r>
      <w:proofErr w:type="spellEnd"/>
      <w:r>
        <w:rPr>
          <w:rFonts w:hint="eastAsia"/>
        </w:rPr>
        <w:t>报文。</w:t>
      </w:r>
    </w:p>
    <w:p w14:paraId="154D2BDB" w14:textId="77777777" w:rsidR="00870A08" w:rsidRDefault="003A5418">
      <w:pPr>
        <w:pStyle w:val="13"/>
        <w:ind w:firstLine="420"/>
      </w:pPr>
      <w:r>
        <w:rPr>
          <w:rFonts w:hint="eastAsia"/>
        </w:rPr>
        <w:t>确认阶段，即</w:t>
      </w:r>
      <w:r>
        <w:rPr>
          <w:rFonts w:hint="eastAsia"/>
        </w:rPr>
        <w:t>DHCP</w:t>
      </w:r>
      <w:r>
        <w:rPr>
          <w:rFonts w:hint="eastAsia"/>
        </w:rPr>
        <w:t>服务器确认所提供</w:t>
      </w:r>
      <w:r>
        <w:rPr>
          <w:rFonts w:hint="eastAsia"/>
        </w:rPr>
        <w:t>IP</w:t>
      </w:r>
      <w:r>
        <w:rPr>
          <w:rFonts w:hint="eastAsia"/>
        </w:rPr>
        <w:t>地址的阶段。当</w:t>
      </w:r>
      <w:r>
        <w:rPr>
          <w:rFonts w:hint="eastAsia"/>
        </w:rPr>
        <w:t>DHCP</w:t>
      </w:r>
      <w:r>
        <w:rPr>
          <w:rFonts w:hint="eastAsia"/>
        </w:rPr>
        <w:t>服务器收到</w:t>
      </w:r>
      <w:r>
        <w:rPr>
          <w:rFonts w:hint="eastAsia"/>
        </w:rPr>
        <w:t>DHCP</w:t>
      </w:r>
      <w:r>
        <w:rPr>
          <w:rFonts w:hint="eastAsia"/>
        </w:rPr>
        <w:t>客户端回答的</w:t>
      </w:r>
      <w:proofErr w:type="spellStart"/>
      <w:r>
        <w:rPr>
          <w:rFonts w:hint="eastAsia"/>
        </w:rPr>
        <w:t>DHCP_Request</w:t>
      </w:r>
      <w:proofErr w:type="spellEnd"/>
      <w:r>
        <w:rPr>
          <w:rFonts w:hint="eastAsia"/>
        </w:rPr>
        <w:t>报文后，便向客户端发送包含它所提供的</w:t>
      </w:r>
      <w:r>
        <w:rPr>
          <w:rFonts w:hint="eastAsia"/>
        </w:rPr>
        <w:t>IP</w:t>
      </w:r>
      <w:r>
        <w:rPr>
          <w:rFonts w:hint="eastAsia"/>
        </w:rPr>
        <w:t>地址和其它设置的</w:t>
      </w:r>
      <w:r>
        <w:rPr>
          <w:rFonts w:hint="eastAsia"/>
        </w:rPr>
        <w:t>DHCP_ACK</w:t>
      </w:r>
      <w:r>
        <w:rPr>
          <w:rFonts w:hint="eastAsia"/>
        </w:rPr>
        <w:t>确认报文。</w:t>
      </w:r>
    </w:p>
    <w:p w14:paraId="4C982396" w14:textId="77777777" w:rsidR="00870A08" w:rsidRDefault="003A5418">
      <w:pPr>
        <w:pStyle w:val="10"/>
      </w:pPr>
      <w:r>
        <w:rPr>
          <w:rFonts w:hint="eastAsia"/>
        </w:rPr>
        <w:t>实验目的</w:t>
      </w:r>
    </w:p>
    <w:p w14:paraId="0399FFB9" w14:textId="77777777" w:rsidR="00870A08" w:rsidRDefault="003A5418">
      <w:pPr>
        <w:pStyle w:val="12"/>
        <w:numPr>
          <w:ilvl w:val="1"/>
          <w:numId w:val="5"/>
        </w:numPr>
        <w:ind w:firstLineChars="0"/>
        <w:jc w:val="left"/>
      </w:pPr>
      <w:r>
        <w:rPr>
          <w:rFonts w:hint="eastAsia"/>
        </w:rPr>
        <w:t>掌握</w:t>
      </w:r>
      <w:r>
        <w:rPr>
          <w:rFonts w:hint="eastAsia"/>
        </w:rPr>
        <w:t>DHCP Server</w:t>
      </w:r>
      <w:r>
        <w:rPr>
          <w:rFonts w:hint="eastAsia"/>
        </w:rPr>
        <w:t>配置方法</w:t>
      </w:r>
    </w:p>
    <w:p w14:paraId="45F40199" w14:textId="77777777" w:rsidR="00870A08" w:rsidRDefault="003A5418">
      <w:pPr>
        <w:pStyle w:val="12"/>
        <w:numPr>
          <w:ilvl w:val="1"/>
          <w:numId w:val="5"/>
        </w:numPr>
        <w:ind w:firstLineChars="0"/>
        <w:jc w:val="left"/>
      </w:pPr>
      <w:r>
        <w:rPr>
          <w:rFonts w:hint="eastAsia"/>
        </w:rPr>
        <w:t>掌握基于接口地址池的</w:t>
      </w:r>
      <w:r>
        <w:rPr>
          <w:rFonts w:hint="eastAsia"/>
        </w:rPr>
        <w:t>DHCP Server</w:t>
      </w:r>
      <w:r>
        <w:rPr>
          <w:rFonts w:hint="eastAsia"/>
        </w:rPr>
        <w:t>配置方法</w:t>
      </w:r>
    </w:p>
    <w:p w14:paraId="3CEE168F" w14:textId="77777777" w:rsidR="00870A08" w:rsidRDefault="003A5418">
      <w:pPr>
        <w:pStyle w:val="12"/>
        <w:numPr>
          <w:ilvl w:val="1"/>
          <w:numId w:val="5"/>
        </w:numPr>
        <w:ind w:firstLineChars="0"/>
        <w:jc w:val="left"/>
      </w:pPr>
      <w:r>
        <w:rPr>
          <w:rFonts w:hint="eastAsia"/>
        </w:rPr>
        <w:t>掌握配置</w:t>
      </w:r>
      <w:r>
        <w:rPr>
          <w:rFonts w:hint="eastAsia"/>
        </w:rPr>
        <w:t>DHCP</w:t>
      </w:r>
      <w:r>
        <w:rPr>
          <w:rFonts w:hint="eastAsia"/>
        </w:rPr>
        <w:t>租期</w:t>
      </w:r>
      <w:r>
        <w:rPr>
          <w:rFonts w:hint="eastAsia"/>
        </w:rPr>
        <w:t>/</w:t>
      </w:r>
      <w:r>
        <w:rPr>
          <w:rFonts w:hint="eastAsia"/>
        </w:rPr>
        <w:t>不参与自动分配地址</w:t>
      </w:r>
      <w:r>
        <w:rPr>
          <w:rFonts w:hint="eastAsia"/>
        </w:rPr>
        <w:t>/DNS</w:t>
      </w:r>
      <w:r>
        <w:rPr>
          <w:rFonts w:hint="eastAsia"/>
        </w:rPr>
        <w:t>服务器地址方法</w:t>
      </w:r>
    </w:p>
    <w:p w14:paraId="14E44CD6" w14:textId="77777777" w:rsidR="00870A08" w:rsidRDefault="003A5418">
      <w:pPr>
        <w:pStyle w:val="12"/>
        <w:numPr>
          <w:ilvl w:val="1"/>
          <w:numId w:val="5"/>
        </w:numPr>
        <w:ind w:firstLineChars="0"/>
        <w:jc w:val="left"/>
      </w:pPr>
      <w:r>
        <w:rPr>
          <w:rFonts w:hint="eastAsia"/>
        </w:rPr>
        <w:t>掌握配置和检测</w:t>
      </w:r>
      <w:r>
        <w:rPr>
          <w:rFonts w:hint="eastAsia"/>
        </w:rPr>
        <w:t>DHCP</w:t>
      </w:r>
      <w:r>
        <w:rPr>
          <w:rFonts w:hint="eastAsia"/>
        </w:rPr>
        <w:t>客户端的方法</w:t>
      </w:r>
    </w:p>
    <w:p w14:paraId="15645BE7" w14:textId="77777777" w:rsidR="00870A08" w:rsidRDefault="003A5418">
      <w:pPr>
        <w:pStyle w:val="10"/>
      </w:pPr>
      <w:r>
        <w:rPr>
          <w:rFonts w:hint="eastAsia"/>
        </w:rPr>
        <w:lastRenderedPageBreak/>
        <w:t>实验内容</w:t>
      </w:r>
    </w:p>
    <w:p w14:paraId="46265C33" w14:textId="77777777" w:rsidR="00870A08" w:rsidRDefault="003A5418">
      <w:pPr>
        <w:ind w:firstLine="420"/>
        <w:jc w:val="left"/>
      </w:pPr>
      <w:r>
        <w:rPr>
          <w:rFonts w:hint="eastAsia"/>
        </w:rPr>
        <w:t>本实验将路由器</w:t>
      </w:r>
      <w:r>
        <w:rPr>
          <w:rFonts w:hint="eastAsia"/>
        </w:rPr>
        <w:t>R1</w:t>
      </w:r>
      <w:r>
        <w:rPr>
          <w:rFonts w:hint="eastAsia"/>
        </w:rPr>
        <w:t>模拟成为公司</w:t>
      </w:r>
      <w:r>
        <w:rPr>
          <w:rFonts w:hint="eastAsia"/>
        </w:rPr>
        <w:t>DHCP Server</w:t>
      </w:r>
      <w:r>
        <w:rPr>
          <w:rFonts w:hint="eastAsia"/>
        </w:rPr>
        <w:t>，该公司两个部门市场部和财务部下的</w:t>
      </w:r>
      <w:r>
        <w:rPr>
          <w:rFonts w:hint="eastAsia"/>
        </w:rPr>
        <w:t>PC</w:t>
      </w:r>
      <w:r>
        <w:rPr>
          <w:rFonts w:hint="eastAsia"/>
        </w:rPr>
        <w:t>通过</w:t>
      </w:r>
      <w:r>
        <w:rPr>
          <w:rFonts w:hint="eastAsia"/>
        </w:rPr>
        <w:t>DHCP</w:t>
      </w:r>
      <w:r>
        <w:rPr>
          <w:rFonts w:hint="eastAsia"/>
        </w:rPr>
        <w:t>的方式自动配置</w:t>
      </w:r>
      <w:r>
        <w:rPr>
          <w:rFonts w:hint="eastAsia"/>
        </w:rPr>
        <w:t>IP</w:t>
      </w:r>
      <w:r>
        <w:rPr>
          <w:rFonts w:hint="eastAsia"/>
        </w:rPr>
        <w:t>地址。网络管理员配置客户端</w:t>
      </w:r>
      <w:r>
        <w:rPr>
          <w:rFonts w:hint="eastAsia"/>
        </w:rPr>
        <w:t>PC</w:t>
      </w:r>
      <w:r>
        <w:rPr>
          <w:rFonts w:hint="eastAsia"/>
        </w:rPr>
        <w:t>通过接口地址池的方式自动获取</w:t>
      </w:r>
      <w:r>
        <w:rPr>
          <w:rFonts w:hint="eastAsia"/>
        </w:rPr>
        <w:t>IP</w:t>
      </w:r>
      <w:r>
        <w:rPr>
          <w:rFonts w:hint="eastAsia"/>
        </w:rPr>
        <w:t>地址。</w:t>
      </w:r>
    </w:p>
    <w:p w14:paraId="48ABDB9B" w14:textId="77777777" w:rsidR="00870A08" w:rsidRDefault="003A5418">
      <w:pPr>
        <w:pStyle w:val="10"/>
      </w:pPr>
      <w:r>
        <w:rPr>
          <w:rFonts w:hint="eastAsia"/>
        </w:rPr>
        <w:t>实验拓扑</w:t>
      </w:r>
    </w:p>
    <w:p w14:paraId="0414A34D" w14:textId="77777777" w:rsidR="00870A08" w:rsidRDefault="003A5418">
      <w:pPr>
        <w:ind w:firstLine="420"/>
        <w:jc w:val="center"/>
      </w:pPr>
      <w:r>
        <w:rPr>
          <w:noProof/>
          <w:lang w:val="en-GB"/>
        </w:rPr>
        <w:drawing>
          <wp:inline distT="0" distB="0" distL="0" distR="0" wp14:anchorId="3BB3D1BE" wp14:editId="7C824614">
            <wp:extent cx="3952875" cy="3514725"/>
            <wp:effectExtent l="19050" t="0" r="8973" b="0"/>
            <wp:docPr id="609" name="图片 608"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8" descr="捕获.PNG"/>
                    <pic:cNvPicPr>
                      <a:picLocks noChangeAspect="1"/>
                    </pic:cNvPicPr>
                  </pic:nvPicPr>
                  <pic:blipFill>
                    <a:blip r:embed="rId251" cstate="print">
                      <a:grayscl/>
                    </a:blip>
                    <a:stretch>
                      <a:fillRect/>
                    </a:stretch>
                  </pic:blipFill>
                  <pic:spPr>
                    <a:xfrm>
                      <a:off x="0" y="0"/>
                      <a:ext cx="3953427" cy="3515216"/>
                    </a:xfrm>
                    <a:prstGeom prst="rect">
                      <a:avLst/>
                    </a:prstGeom>
                  </pic:spPr>
                </pic:pic>
              </a:graphicData>
            </a:graphic>
          </wp:inline>
        </w:drawing>
      </w:r>
    </w:p>
    <w:p w14:paraId="26C97A38" w14:textId="77777777" w:rsidR="00870A08" w:rsidRDefault="003A5418">
      <w:pPr>
        <w:pStyle w:val="aff6"/>
        <w:jc w:val="center"/>
      </w:pPr>
      <w:r>
        <w:rPr>
          <w:rFonts w:hint="eastAsia"/>
        </w:rPr>
        <w:t>图</w:t>
      </w:r>
      <w:r>
        <w:rPr>
          <w:rFonts w:hint="eastAsia"/>
        </w:rPr>
        <w:t xml:space="preserve">12-1 </w:t>
      </w:r>
      <w:r>
        <w:rPr>
          <w:rFonts w:hint="eastAsia"/>
        </w:rPr>
        <w:t>配置基于接口地址池的</w:t>
      </w:r>
      <w:r>
        <w:rPr>
          <w:rFonts w:hint="eastAsia"/>
        </w:rPr>
        <w:t>DHCP</w:t>
      </w:r>
      <w:r>
        <w:rPr>
          <w:rFonts w:hint="eastAsia"/>
        </w:rPr>
        <w:t>拓扑图</w:t>
      </w:r>
    </w:p>
    <w:p w14:paraId="1A62877E"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6B9D3AEB" w14:textId="77777777">
        <w:trPr>
          <w:trHeight w:val="471"/>
          <w:jc w:val="center"/>
        </w:trPr>
        <w:tc>
          <w:tcPr>
            <w:tcW w:w="1594" w:type="dxa"/>
            <w:vAlign w:val="center"/>
          </w:tcPr>
          <w:p w14:paraId="50F4BBBF" w14:textId="77777777" w:rsidR="00870A08" w:rsidRDefault="003A5418">
            <w:pPr>
              <w:spacing w:line="240" w:lineRule="auto"/>
              <w:ind w:firstLineChars="0" w:firstLine="0"/>
              <w:jc w:val="center"/>
            </w:pPr>
            <w:r>
              <w:rPr>
                <w:rFonts w:hint="eastAsia"/>
              </w:rPr>
              <w:t>设备</w:t>
            </w:r>
          </w:p>
        </w:tc>
        <w:tc>
          <w:tcPr>
            <w:tcW w:w="1706" w:type="dxa"/>
            <w:vAlign w:val="center"/>
          </w:tcPr>
          <w:p w14:paraId="57D37975" w14:textId="77777777" w:rsidR="00870A08" w:rsidRDefault="003A5418">
            <w:pPr>
              <w:spacing w:line="240" w:lineRule="auto"/>
              <w:ind w:firstLineChars="0" w:firstLine="0"/>
              <w:jc w:val="center"/>
            </w:pPr>
            <w:r>
              <w:rPr>
                <w:rFonts w:hint="eastAsia"/>
              </w:rPr>
              <w:t>接口</w:t>
            </w:r>
          </w:p>
        </w:tc>
        <w:tc>
          <w:tcPr>
            <w:tcW w:w="1882" w:type="dxa"/>
            <w:vAlign w:val="center"/>
          </w:tcPr>
          <w:p w14:paraId="66E76CFF"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574D5744" w14:textId="77777777" w:rsidR="00870A08" w:rsidRDefault="003A5418">
            <w:pPr>
              <w:spacing w:line="240" w:lineRule="auto"/>
              <w:ind w:firstLineChars="0" w:firstLine="0"/>
              <w:jc w:val="center"/>
            </w:pPr>
            <w:r>
              <w:rPr>
                <w:rFonts w:hint="eastAsia"/>
              </w:rPr>
              <w:t>子网掩码</w:t>
            </w:r>
          </w:p>
        </w:tc>
        <w:tc>
          <w:tcPr>
            <w:tcW w:w="1458" w:type="dxa"/>
            <w:vAlign w:val="center"/>
          </w:tcPr>
          <w:p w14:paraId="4D19A35E" w14:textId="77777777" w:rsidR="00870A08" w:rsidRDefault="003A5418">
            <w:pPr>
              <w:spacing w:line="240" w:lineRule="auto"/>
              <w:ind w:firstLineChars="0" w:firstLine="0"/>
              <w:jc w:val="center"/>
            </w:pPr>
            <w:r>
              <w:rPr>
                <w:rFonts w:hint="eastAsia"/>
              </w:rPr>
              <w:t>默认网关</w:t>
            </w:r>
          </w:p>
        </w:tc>
      </w:tr>
      <w:tr w:rsidR="00870A08" w14:paraId="7B66E3D1" w14:textId="77777777">
        <w:trPr>
          <w:jc w:val="center"/>
        </w:trPr>
        <w:tc>
          <w:tcPr>
            <w:tcW w:w="1594" w:type="dxa"/>
            <w:vMerge w:val="restart"/>
            <w:vAlign w:val="center"/>
          </w:tcPr>
          <w:p w14:paraId="09EA272F" w14:textId="77777777" w:rsidR="00870A08" w:rsidRDefault="003A5418">
            <w:pPr>
              <w:spacing w:line="240" w:lineRule="auto"/>
              <w:ind w:firstLineChars="0" w:firstLine="0"/>
              <w:jc w:val="center"/>
            </w:pPr>
            <w:r>
              <w:rPr>
                <w:rFonts w:hint="eastAsia"/>
              </w:rPr>
              <w:t>R1(AR2220)</w:t>
            </w:r>
          </w:p>
        </w:tc>
        <w:tc>
          <w:tcPr>
            <w:tcW w:w="1706" w:type="dxa"/>
            <w:vAlign w:val="center"/>
          </w:tcPr>
          <w:p w14:paraId="76EDF96F" w14:textId="77777777" w:rsidR="00870A08" w:rsidRDefault="003A5418">
            <w:pPr>
              <w:spacing w:line="240" w:lineRule="auto"/>
              <w:ind w:firstLineChars="0" w:firstLine="0"/>
              <w:jc w:val="center"/>
            </w:pPr>
            <w:r>
              <w:rPr>
                <w:rFonts w:hint="eastAsia"/>
              </w:rPr>
              <w:t>GE 0/0/0</w:t>
            </w:r>
          </w:p>
        </w:tc>
        <w:tc>
          <w:tcPr>
            <w:tcW w:w="1882" w:type="dxa"/>
            <w:vAlign w:val="center"/>
          </w:tcPr>
          <w:p w14:paraId="2286FC7B" w14:textId="77777777" w:rsidR="00870A08" w:rsidRDefault="003A5418">
            <w:pPr>
              <w:spacing w:line="240" w:lineRule="auto"/>
              <w:ind w:firstLineChars="0" w:firstLine="0"/>
              <w:jc w:val="center"/>
            </w:pPr>
            <w:r>
              <w:rPr>
                <w:rFonts w:hint="eastAsia"/>
              </w:rPr>
              <w:t>192.168.1.254</w:t>
            </w:r>
          </w:p>
        </w:tc>
        <w:tc>
          <w:tcPr>
            <w:tcW w:w="1882" w:type="dxa"/>
            <w:vAlign w:val="center"/>
          </w:tcPr>
          <w:p w14:paraId="2F90B68D" w14:textId="77777777" w:rsidR="00870A08" w:rsidRDefault="003A5418">
            <w:pPr>
              <w:spacing w:line="240" w:lineRule="auto"/>
              <w:ind w:firstLineChars="0" w:firstLine="0"/>
              <w:jc w:val="center"/>
            </w:pPr>
            <w:r>
              <w:rPr>
                <w:rFonts w:hint="eastAsia"/>
              </w:rPr>
              <w:t>255.255.255.0</w:t>
            </w:r>
          </w:p>
        </w:tc>
        <w:tc>
          <w:tcPr>
            <w:tcW w:w="1458" w:type="dxa"/>
            <w:vAlign w:val="center"/>
          </w:tcPr>
          <w:p w14:paraId="5DB81E15" w14:textId="77777777" w:rsidR="00870A08" w:rsidRDefault="003A5418">
            <w:pPr>
              <w:spacing w:line="240" w:lineRule="auto"/>
              <w:ind w:firstLineChars="0" w:firstLine="0"/>
              <w:jc w:val="center"/>
            </w:pPr>
            <w:r>
              <w:rPr>
                <w:rFonts w:hint="eastAsia"/>
              </w:rPr>
              <w:t>N/A</w:t>
            </w:r>
          </w:p>
        </w:tc>
      </w:tr>
      <w:tr w:rsidR="00870A08" w14:paraId="16E06D92" w14:textId="77777777">
        <w:trPr>
          <w:jc w:val="center"/>
        </w:trPr>
        <w:tc>
          <w:tcPr>
            <w:tcW w:w="1594" w:type="dxa"/>
            <w:vMerge/>
            <w:vAlign w:val="center"/>
          </w:tcPr>
          <w:p w14:paraId="353EC11D" w14:textId="77777777" w:rsidR="00870A08" w:rsidRDefault="00870A08">
            <w:pPr>
              <w:ind w:firstLine="420"/>
              <w:jc w:val="center"/>
            </w:pPr>
          </w:p>
        </w:tc>
        <w:tc>
          <w:tcPr>
            <w:tcW w:w="1706" w:type="dxa"/>
            <w:vAlign w:val="center"/>
          </w:tcPr>
          <w:p w14:paraId="43833680" w14:textId="77777777" w:rsidR="00870A08" w:rsidRDefault="003A5418">
            <w:pPr>
              <w:spacing w:line="240" w:lineRule="auto"/>
              <w:ind w:firstLineChars="0" w:firstLine="0"/>
              <w:jc w:val="center"/>
            </w:pPr>
            <w:r>
              <w:rPr>
                <w:rFonts w:hint="eastAsia"/>
              </w:rPr>
              <w:t>GE 0/0/1</w:t>
            </w:r>
          </w:p>
        </w:tc>
        <w:tc>
          <w:tcPr>
            <w:tcW w:w="1882" w:type="dxa"/>
            <w:vAlign w:val="center"/>
          </w:tcPr>
          <w:p w14:paraId="1BCE927C" w14:textId="77777777" w:rsidR="00870A08" w:rsidRDefault="003A5418">
            <w:pPr>
              <w:spacing w:line="240" w:lineRule="auto"/>
              <w:ind w:firstLineChars="0" w:firstLine="0"/>
              <w:jc w:val="center"/>
            </w:pPr>
            <w:r>
              <w:rPr>
                <w:rFonts w:hint="eastAsia"/>
              </w:rPr>
              <w:t>192.168.2.254</w:t>
            </w:r>
          </w:p>
        </w:tc>
        <w:tc>
          <w:tcPr>
            <w:tcW w:w="1882" w:type="dxa"/>
            <w:vAlign w:val="center"/>
          </w:tcPr>
          <w:p w14:paraId="5ED66B8C" w14:textId="77777777" w:rsidR="00870A08" w:rsidRDefault="003A5418">
            <w:pPr>
              <w:spacing w:line="240" w:lineRule="auto"/>
              <w:ind w:firstLineChars="0" w:firstLine="0"/>
              <w:jc w:val="center"/>
            </w:pPr>
            <w:r>
              <w:rPr>
                <w:rFonts w:hint="eastAsia"/>
              </w:rPr>
              <w:t>255.255.255.0</w:t>
            </w:r>
          </w:p>
        </w:tc>
        <w:tc>
          <w:tcPr>
            <w:tcW w:w="1458" w:type="dxa"/>
            <w:vAlign w:val="center"/>
          </w:tcPr>
          <w:p w14:paraId="62E8C528" w14:textId="77777777" w:rsidR="00870A08" w:rsidRDefault="003A5418">
            <w:pPr>
              <w:spacing w:line="240" w:lineRule="auto"/>
              <w:ind w:firstLineChars="0" w:firstLine="0"/>
              <w:jc w:val="center"/>
            </w:pPr>
            <w:r>
              <w:rPr>
                <w:rFonts w:hint="eastAsia"/>
              </w:rPr>
              <w:t>N/A</w:t>
            </w:r>
          </w:p>
        </w:tc>
      </w:tr>
      <w:tr w:rsidR="00870A08" w14:paraId="1C3F8B2D" w14:textId="77777777">
        <w:trPr>
          <w:jc w:val="center"/>
        </w:trPr>
        <w:tc>
          <w:tcPr>
            <w:tcW w:w="1594" w:type="dxa"/>
            <w:vAlign w:val="center"/>
          </w:tcPr>
          <w:p w14:paraId="3AD82BF1" w14:textId="77777777" w:rsidR="00870A08" w:rsidRDefault="003A5418">
            <w:pPr>
              <w:spacing w:line="240" w:lineRule="auto"/>
              <w:ind w:firstLineChars="0" w:firstLine="0"/>
              <w:jc w:val="center"/>
            </w:pPr>
            <w:r>
              <w:rPr>
                <w:rFonts w:hint="eastAsia"/>
              </w:rPr>
              <w:t>PC-1</w:t>
            </w:r>
          </w:p>
        </w:tc>
        <w:tc>
          <w:tcPr>
            <w:tcW w:w="1706" w:type="dxa"/>
            <w:vAlign w:val="center"/>
          </w:tcPr>
          <w:p w14:paraId="121A9558" w14:textId="77777777" w:rsidR="00870A08" w:rsidRDefault="003A5418">
            <w:pPr>
              <w:spacing w:line="240" w:lineRule="auto"/>
              <w:ind w:firstLineChars="0" w:firstLine="0"/>
              <w:jc w:val="center"/>
            </w:pPr>
            <w:r>
              <w:rPr>
                <w:rFonts w:hint="eastAsia"/>
              </w:rPr>
              <w:t>Ethernet0/0/1</w:t>
            </w:r>
          </w:p>
        </w:tc>
        <w:tc>
          <w:tcPr>
            <w:tcW w:w="1882" w:type="dxa"/>
            <w:vAlign w:val="center"/>
          </w:tcPr>
          <w:p w14:paraId="20E00DD0" w14:textId="77777777" w:rsidR="00870A08" w:rsidRDefault="003A5418">
            <w:pPr>
              <w:spacing w:line="240" w:lineRule="auto"/>
              <w:ind w:firstLineChars="0" w:firstLine="0"/>
              <w:jc w:val="center"/>
            </w:pPr>
            <w:r>
              <w:rPr>
                <w:rFonts w:hint="eastAsia"/>
              </w:rPr>
              <w:t>DHCP</w:t>
            </w:r>
            <w:r>
              <w:rPr>
                <w:rFonts w:hint="eastAsia"/>
              </w:rPr>
              <w:t>获取</w:t>
            </w:r>
          </w:p>
        </w:tc>
        <w:tc>
          <w:tcPr>
            <w:tcW w:w="1882" w:type="dxa"/>
            <w:vAlign w:val="center"/>
          </w:tcPr>
          <w:p w14:paraId="4E7EAAEB" w14:textId="77777777" w:rsidR="00870A08" w:rsidRDefault="003A5418">
            <w:pPr>
              <w:spacing w:line="240" w:lineRule="auto"/>
              <w:ind w:firstLineChars="0" w:firstLine="0"/>
              <w:jc w:val="center"/>
            </w:pPr>
            <w:r>
              <w:rPr>
                <w:rFonts w:hint="eastAsia"/>
              </w:rPr>
              <w:t>DHCP</w:t>
            </w:r>
            <w:r>
              <w:rPr>
                <w:rFonts w:hint="eastAsia"/>
              </w:rPr>
              <w:t>获取</w:t>
            </w:r>
          </w:p>
        </w:tc>
        <w:tc>
          <w:tcPr>
            <w:tcW w:w="1458" w:type="dxa"/>
            <w:vAlign w:val="center"/>
          </w:tcPr>
          <w:p w14:paraId="6C6FE8B6" w14:textId="77777777" w:rsidR="00870A08" w:rsidRDefault="003A5418">
            <w:pPr>
              <w:spacing w:line="240" w:lineRule="auto"/>
              <w:ind w:firstLineChars="0" w:firstLine="0"/>
              <w:jc w:val="center"/>
            </w:pPr>
            <w:r>
              <w:rPr>
                <w:rFonts w:hint="eastAsia"/>
              </w:rPr>
              <w:t>DHCP</w:t>
            </w:r>
            <w:r>
              <w:rPr>
                <w:rFonts w:hint="eastAsia"/>
              </w:rPr>
              <w:t>获取</w:t>
            </w:r>
          </w:p>
        </w:tc>
      </w:tr>
      <w:tr w:rsidR="00870A08" w14:paraId="71434AAC" w14:textId="77777777">
        <w:trPr>
          <w:jc w:val="center"/>
        </w:trPr>
        <w:tc>
          <w:tcPr>
            <w:tcW w:w="1594" w:type="dxa"/>
            <w:vAlign w:val="center"/>
          </w:tcPr>
          <w:p w14:paraId="4CCAF6F8" w14:textId="77777777" w:rsidR="00870A08" w:rsidRDefault="003A5418">
            <w:pPr>
              <w:spacing w:line="240" w:lineRule="auto"/>
              <w:ind w:firstLineChars="0" w:firstLine="0"/>
              <w:jc w:val="center"/>
            </w:pPr>
            <w:r>
              <w:rPr>
                <w:rFonts w:hint="eastAsia"/>
              </w:rPr>
              <w:t>PC-2</w:t>
            </w:r>
          </w:p>
        </w:tc>
        <w:tc>
          <w:tcPr>
            <w:tcW w:w="1706" w:type="dxa"/>
            <w:vAlign w:val="center"/>
          </w:tcPr>
          <w:p w14:paraId="217155B9" w14:textId="77777777" w:rsidR="00870A08" w:rsidRDefault="003A5418">
            <w:pPr>
              <w:spacing w:line="240" w:lineRule="auto"/>
              <w:ind w:firstLineChars="0" w:firstLine="0"/>
              <w:jc w:val="center"/>
            </w:pPr>
            <w:r>
              <w:rPr>
                <w:rFonts w:hint="eastAsia"/>
              </w:rPr>
              <w:t>Ethernet0/0/1</w:t>
            </w:r>
          </w:p>
        </w:tc>
        <w:tc>
          <w:tcPr>
            <w:tcW w:w="1882" w:type="dxa"/>
            <w:vAlign w:val="center"/>
          </w:tcPr>
          <w:p w14:paraId="13F25494" w14:textId="77777777" w:rsidR="00870A08" w:rsidRDefault="003A5418">
            <w:pPr>
              <w:spacing w:line="240" w:lineRule="auto"/>
              <w:ind w:firstLineChars="0" w:firstLine="0"/>
              <w:jc w:val="center"/>
            </w:pPr>
            <w:r>
              <w:rPr>
                <w:rFonts w:hint="eastAsia"/>
              </w:rPr>
              <w:t>DHCP</w:t>
            </w:r>
            <w:r>
              <w:rPr>
                <w:rFonts w:hint="eastAsia"/>
              </w:rPr>
              <w:t>获取</w:t>
            </w:r>
          </w:p>
        </w:tc>
        <w:tc>
          <w:tcPr>
            <w:tcW w:w="1882" w:type="dxa"/>
            <w:vAlign w:val="center"/>
          </w:tcPr>
          <w:p w14:paraId="52A37859" w14:textId="77777777" w:rsidR="00870A08" w:rsidRDefault="003A5418">
            <w:pPr>
              <w:spacing w:line="240" w:lineRule="auto"/>
              <w:ind w:firstLineChars="0" w:firstLine="0"/>
              <w:jc w:val="center"/>
            </w:pPr>
            <w:r>
              <w:rPr>
                <w:rFonts w:hint="eastAsia"/>
              </w:rPr>
              <w:t>DHCP</w:t>
            </w:r>
            <w:r>
              <w:rPr>
                <w:rFonts w:hint="eastAsia"/>
              </w:rPr>
              <w:t>获取</w:t>
            </w:r>
          </w:p>
        </w:tc>
        <w:tc>
          <w:tcPr>
            <w:tcW w:w="1458" w:type="dxa"/>
            <w:vAlign w:val="center"/>
          </w:tcPr>
          <w:p w14:paraId="644CCC37" w14:textId="77777777" w:rsidR="00870A08" w:rsidRDefault="003A5418">
            <w:pPr>
              <w:spacing w:line="240" w:lineRule="auto"/>
              <w:ind w:firstLineChars="0" w:firstLine="0"/>
              <w:jc w:val="center"/>
            </w:pPr>
            <w:r>
              <w:rPr>
                <w:rFonts w:hint="eastAsia"/>
              </w:rPr>
              <w:t>DHCP</w:t>
            </w:r>
            <w:r>
              <w:rPr>
                <w:rFonts w:hint="eastAsia"/>
              </w:rPr>
              <w:t>获取</w:t>
            </w:r>
          </w:p>
        </w:tc>
      </w:tr>
    </w:tbl>
    <w:p w14:paraId="3D948984" w14:textId="77777777" w:rsidR="00870A08" w:rsidRDefault="003A5418">
      <w:pPr>
        <w:pStyle w:val="10"/>
      </w:pPr>
      <w:r>
        <w:rPr>
          <w:rFonts w:hint="eastAsia"/>
        </w:rPr>
        <w:lastRenderedPageBreak/>
        <w:t>实验步骤</w:t>
      </w:r>
    </w:p>
    <w:p w14:paraId="066C6F7D" w14:textId="77777777" w:rsidR="00870A08" w:rsidRDefault="003A5418">
      <w:pPr>
        <w:pStyle w:val="2"/>
        <w:numPr>
          <w:ilvl w:val="0"/>
          <w:numId w:val="57"/>
        </w:numPr>
      </w:pPr>
      <w:r>
        <w:rPr>
          <w:rFonts w:hint="eastAsia"/>
        </w:rPr>
        <w:t>基本配置</w:t>
      </w:r>
    </w:p>
    <w:p w14:paraId="08FDBC6B" w14:textId="77777777" w:rsidR="00870A08" w:rsidRDefault="003A5418">
      <w:pPr>
        <w:pStyle w:val="12"/>
        <w:jc w:val="left"/>
      </w:pPr>
      <w:r>
        <w:rPr>
          <w:rFonts w:hint="eastAsia"/>
        </w:rPr>
        <w:t>根据实验编址表进行相应的基本</w:t>
      </w:r>
      <w:r>
        <w:rPr>
          <w:rFonts w:hint="eastAsia"/>
        </w:rPr>
        <w:t>IP</w:t>
      </w:r>
      <w:r>
        <w:rPr>
          <w:rFonts w:hint="eastAsia"/>
        </w:rPr>
        <w:t>地址配置，由于</w:t>
      </w:r>
      <w:r>
        <w:rPr>
          <w:rFonts w:hint="eastAsia"/>
        </w:rPr>
        <w:t>PC</w:t>
      </w:r>
      <w:r>
        <w:rPr>
          <w:rFonts w:hint="eastAsia"/>
        </w:rPr>
        <w:t>是通过</w:t>
      </w:r>
      <w:r>
        <w:rPr>
          <w:rFonts w:hint="eastAsia"/>
        </w:rPr>
        <w:t>DHCP</w:t>
      </w:r>
      <w:r>
        <w:rPr>
          <w:rFonts w:hint="eastAsia"/>
        </w:rPr>
        <w:t>自动获取地址，暂时无法测试连通性。交换机为二层设备，无需配置</w:t>
      </w:r>
      <w:r>
        <w:rPr>
          <w:rFonts w:hint="eastAsia"/>
        </w:rPr>
        <w:t>IP</w:t>
      </w:r>
      <w:r>
        <w:rPr>
          <w:rFonts w:hint="eastAsia"/>
        </w:rPr>
        <w:t>地址。</w:t>
      </w:r>
    </w:p>
    <w:p w14:paraId="09321C95"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w:t>
      </w:r>
      <w:r>
        <w:rPr>
          <w:rFonts w:hint="eastAsia"/>
        </w:rPr>
        <w:t>0</w:t>
      </w:r>
    </w:p>
    <w:p w14:paraId="627F2D16" w14:textId="77777777" w:rsidR="00870A08" w:rsidRDefault="003A5418">
      <w:pPr>
        <w:pStyle w:val="aff6"/>
      </w:pPr>
      <w:r>
        <w:t>[R1-GigabitEthernet0/0/</w:t>
      </w:r>
      <w:proofErr w:type="gramStart"/>
      <w:r>
        <w:rPr>
          <w:rFonts w:hint="eastAsia"/>
        </w:rPr>
        <w:t>0</w:t>
      </w:r>
      <w:r>
        <w:t>]</w:t>
      </w:r>
      <w:proofErr w:type="spellStart"/>
      <w:r>
        <w:t>ip</w:t>
      </w:r>
      <w:proofErr w:type="spellEnd"/>
      <w:proofErr w:type="gramEnd"/>
      <w:r>
        <w:t xml:space="preserve"> address 192.168.</w:t>
      </w:r>
      <w:r>
        <w:rPr>
          <w:rFonts w:hint="eastAsia"/>
        </w:rPr>
        <w:t>1</w:t>
      </w:r>
      <w:r>
        <w:t>.254 24</w:t>
      </w:r>
    </w:p>
    <w:p w14:paraId="43F17E3B" w14:textId="77777777" w:rsidR="00870A08" w:rsidRDefault="003A5418">
      <w:pPr>
        <w:pStyle w:val="aff6"/>
      </w:pPr>
      <w:r>
        <w:t>[R1-GigabitEthernet0/0/</w:t>
      </w:r>
      <w:proofErr w:type="gramStart"/>
      <w:r>
        <w:rPr>
          <w:rFonts w:hint="eastAsia"/>
        </w:rPr>
        <w:t>0</w:t>
      </w:r>
      <w:r>
        <w:t>]interface</w:t>
      </w:r>
      <w:proofErr w:type="gramEnd"/>
      <w:r>
        <w:t xml:space="preserve"> </w:t>
      </w:r>
      <w:proofErr w:type="spellStart"/>
      <w:r>
        <w:t>GigabitEthernet</w:t>
      </w:r>
      <w:proofErr w:type="spellEnd"/>
      <w:r>
        <w:t xml:space="preserve"> 0/0/</w:t>
      </w:r>
      <w:r>
        <w:rPr>
          <w:rFonts w:hint="eastAsia"/>
        </w:rPr>
        <w:t>1</w:t>
      </w:r>
    </w:p>
    <w:p w14:paraId="22848416" w14:textId="77777777" w:rsidR="00870A08" w:rsidRDefault="003A5418">
      <w:pPr>
        <w:pStyle w:val="aff6"/>
      </w:pPr>
      <w:r>
        <w:t>[R1-GigabitEthernet0/0/</w:t>
      </w:r>
      <w:proofErr w:type="gramStart"/>
      <w:r>
        <w:t>1]</w:t>
      </w:r>
      <w:proofErr w:type="spellStart"/>
      <w:r>
        <w:t>ip</w:t>
      </w:r>
      <w:proofErr w:type="spellEnd"/>
      <w:proofErr w:type="gramEnd"/>
      <w:r>
        <w:t xml:space="preserve"> address 192.168.2.254 24</w:t>
      </w:r>
    </w:p>
    <w:p w14:paraId="50CC13FC" w14:textId="77777777" w:rsidR="00870A08" w:rsidRDefault="003A5418">
      <w:pPr>
        <w:pStyle w:val="2"/>
      </w:pPr>
      <w:r>
        <w:rPr>
          <w:rFonts w:hint="eastAsia"/>
        </w:rPr>
        <w:t>基于接口配置</w:t>
      </w:r>
      <w:r>
        <w:rPr>
          <w:rFonts w:hint="eastAsia"/>
        </w:rPr>
        <w:t>DHCP Server</w:t>
      </w:r>
      <w:r>
        <w:rPr>
          <w:rFonts w:hint="eastAsia"/>
        </w:rPr>
        <w:t>功能</w:t>
      </w:r>
    </w:p>
    <w:p w14:paraId="40279C23" w14:textId="77777777" w:rsidR="00870A08" w:rsidRDefault="003A5418">
      <w:pPr>
        <w:pStyle w:val="14"/>
        <w:ind w:firstLineChars="202" w:firstLine="424"/>
      </w:pPr>
      <w:r>
        <w:rPr>
          <w:rFonts w:hint="eastAsia"/>
          <w:highlight w:val="yellow"/>
        </w:rPr>
        <w:t>在</w:t>
      </w:r>
      <w:r>
        <w:rPr>
          <w:rFonts w:hint="eastAsia"/>
          <w:highlight w:val="yellow"/>
        </w:rPr>
        <w:t>R1</w:t>
      </w:r>
      <w:r>
        <w:rPr>
          <w:rFonts w:hint="eastAsia"/>
          <w:highlight w:val="yellow"/>
        </w:rPr>
        <w:t>上开启</w:t>
      </w:r>
      <w:r>
        <w:rPr>
          <w:rFonts w:hint="eastAsia"/>
          <w:highlight w:val="yellow"/>
        </w:rPr>
        <w:t>DHCP</w:t>
      </w:r>
      <w:r>
        <w:rPr>
          <w:rFonts w:hint="eastAsia"/>
          <w:highlight w:val="yellow"/>
        </w:rPr>
        <w:t>功能</w:t>
      </w:r>
      <w:r>
        <w:rPr>
          <w:rFonts w:hint="eastAsia"/>
        </w:rPr>
        <w:t>。</w:t>
      </w:r>
      <w:r>
        <w:t xml:space="preserve"> </w:t>
      </w:r>
    </w:p>
    <w:p w14:paraId="4A9DD2A4" w14:textId="77777777" w:rsidR="00870A08" w:rsidRDefault="003A5418">
      <w:pPr>
        <w:pStyle w:val="aff6"/>
      </w:pPr>
      <w:r>
        <w:t>[</w:t>
      </w:r>
      <w:r>
        <w:rPr>
          <w:rFonts w:hint="eastAsia"/>
        </w:rPr>
        <w:t>R</w:t>
      </w:r>
      <w:proofErr w:type="gramStart"/>
      <w:r>
        <w:rPr>
          <w:rFonts w:hint="eastAsia"/>
        </w:rPr>
        <w:t>1</w:t>
      </w:r>
      <w:r>
        <w:t>]</w:t>
      </w:r>
      <w:proofErr w:type="spellStart"/>
      <w:r>
        <w:t>dhcp</w:t>
      </w:r>
      <w:proofErr w:type="spellEnd"/>
      <w:proofErr w:type="gramEnd"/>
      <w:r>
        <w:t xml:space="preserve"> ena</w:t>
      </w:r>
      <w:r>
        <w:rPr>
          <w:rFonts w:hint="eastAsia"/>
        </w:rPr>
        <w:t>ble</w:t>
      </w:r>
    </w:p>
    <w:p w14:paraId="23A6B4F2" w14:textId="77777777" w:rsidR="00870A08" w:rsidRDefault="00870A08">
      <w:pPr>
        <w:pStyle w:val="aff6"/>
      </w:pPr>
    </w:p>
    <w:p w14:paraId="4D7879CF" w14:textId="77777777" w:rsidR="00870A08" w:rsidRDefault="003A5418">
      <w:pPr>
        <w:ind w:firstLineChars="202" w:firstLine="424"/>
      </w:pPr>
      <w:r>
        <w:rPr>
          <w:rFonts w:hint="eastAsia"/>
        </w:rPr>
        <w:t>在</w:t>
      </w:r>
      <w:r>
        <w:rPr>
          <w:rFonts w:hint="eastAsia"/>
        </w:rPr>
        <w:t>R1</w:t>
      </w:r>
      <w:r>
        <w:rPr>
          <w:rFonts w:hint="eastAsia"/>
        </w:rPr>
        <w:t>的</w:t>
      </w:r>
      <w:r>
        <w:rPr>
          <w:rFonts w:hint="eastAsia"/>
        </w:rPr>
        <w:t>GE 0/0/0</w:t>
      </w:r>
      <w:r>
        <w:rPr>
          <w:rFonts w:hint="eastAsia"/>
        </w:rPr>
        <w:t>和</w:t>
      </w:r>
      <w:r>
        <w:rPr>
          <w:rFonts w:hint="eastAsia"/>
        </w:rPr>
        <w:t>GE 0/0/1</w:t>
      </w:r>
      <w:r>
        <w:rPr>
          <w:rFonts w:hint="eastAsia"/>
        </w:rPr>
        <w:t>接口，配置命令</w:t>
      </w:r>
      <w:proofErr w:type="spellStart"/>
      <w:r>
        <w:rPr>
          <w:rFonts w:hint="eastAsia"/>
          <w:b/>
          <w:highlight w:val="yellow"/>
        </w:rPr>
        <w:t>dhcp</w:t>
      </w:r>
      <w:proofErr w:type="spellEnd"/>
      <w:r>
        <w:rPr>
          <w:rFonts w:hint="eastAsia"/>
          <w:b/>
          <w:highlight w:val="yellow"/>
        </w:rPr>
        <w:t xml:space="preserve"> select interface</w:t>
      </w:r>
      <w:r>
        <w:rPr>
          <w:rFonts w:hint="eastAsia"/>
          <w:highlight w:val="yellow"/>
        </w:rPr>
        <w:t>开启接口的</w:t>
      </w:r>
      <w:r>
        <w:rPr>
          <w:rFonts w:hint="eastAsia"/>
          <w:highlight w:val="yellow"/>
        </w:rPr>
        <w:t>DHCP</w:t>
      </w:r>
      <w:r>
        <w:rPr>
          <w:rFonts w:hint="eastAsia"/>
        </w:rPr>
        <w:t>服务功能，指定从接口地址</w:t>
      </w:r>
      <w:proofErr w:type="gramStart"/>
      <w:r>
        <w:rPr>
          <w:rFonts w:hint="eastAsia"/>
        </w:rPr>
        <w:t>池分配</w:t>
      </w:r>
      <w:proofErr w:type="gramEnd"/>
      <w:r>
        <w:rPr>
          <w:rFonts w:hint="eastAsia"/>
        </w:rPr>
        <w:t>地址。</w:t>
      </w:r>
    </w:p>
    <w:p w14:paraId="21E5E87F"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w:t>
      </w:r>
      <w:r>
        <w:rPr>
          <w:rFonts w:hint="eastAsia"/>
        </w:rPr>
        <w:t>0</w:t>
      </w:r>
    </w:p>
    <w:p w14:paraId="0C151201" w14:textId="77777777" w:rsidR="00870A08" w:rsidRDefault="003A5418">
      <w:pPr>
        <w:pStyle w:val="aff6"/>
      </w:pPr>
      <w:r>
        <w:t>[R1-GigabitEthernet0/0/</w:t>
      </w:r>
      <w:proofErr w:type="gramStart"/>
      <w:r>
        <w:t>0]</w:t>
      </w:r>
      <w:proofErr w:type="spellStart"/>
      <w:r>
        <w:rPr>
          <w:highlight w:val="yellow"/>
        </w:rPr>
        <w:t>dhcp</w:t>
      </w:r>
      <w:proofErr w:type="spellEnd"/>
      <w:proofErr w:type="gramEnd"/>
      <w:r>
        <w:rPr>
          <w:highlight w:val="yellow"/>
        </w:rPr>
        <w:t xml:space="preserve"> select interface</w:t>
      </w:r>
    </w:p>
    <w:p w14:paraId="1F6056E1" w14:textId="77777777" w:rsidR="00870A08" w:rsidRDefault="003A5418">
      <w:pPr>
        <w:pStyle w:val="aff6"/>
      </w:pPr>
      <w:r>
        <w:t>[R1-GigabitEthernet0/0/</w:t>
      </w:r>
      <w:proofErr w:type="gramStart"/>
      <w:r>
        <w:t>0]interface</w:t>
      </w:r>
      <w:proofErr w:type="gramEnd"/>
      <w:r>
        <w:t xml:space="preserve"> </w:t>
      </w:r>
      <w:proofErr w:type="spellStart"/>
      <w:r>
        <w:t>GigabitEthernet</w:t>
      </w:r>
      <w:proofErr w:type="spellEnd"/>
      <w:r>
        <w:t xml:space="preserve"> 0/0/</w:t>
      </w:r>
      <w:r>
        <w:rPr>
          <w:rFonts w:hint="eastAsia"/>
        </w:rPr>
        <w:t>1</w:t>
      </w:r>
    </w:p>
    <w:p w14:paraId="4DF1B726" w14:textId="77777777" w:rsidR="00870A08" w:rsidRDefault="003A5418">
      <w:pPr>
        <w:pStyle w:val="aff6"/>
      </w:pPr>
      <w:r>
        <w:t>[R1-GigabitEthernet0/0/</w:t>
      </w:r>
      <w:proofErr w:type="gramStart"/>
      <w:r>
        <w:rPr>
          <w:rFonts w:hint="eastAsia"/>
        </w:rPr>
        <w:t>1</w:t>
      </w:r>
      <w:r>
        <w:t>]</w:t>
      </w:r>
      <w:proofErr w:type="spellStart"/>
      <w:r>
        <w:t>dhcp</w:t>
      </w:r>
      <w:proofErr w:type="spellEnd"/>
      <w:proofErr w:type="gramEnd"/>
      <w:r>
        <w:t xml:space="preserve"> select interface</w:t>
      </w:r>
    </w:p>
    <w:p w14:paraId="4D0C1C99" w14:textId="77777777" w:rsidR="00870A08" w:rsidRDefault="00870A08">
      <w:pPr>
        <w:pStyle w:val="aff6"/>
      </w:pPr>
    </w:p>
    <w:p w14:paraId="64B1F3B8" w14:textId="77777777" w:rsidR="00870A08" w:rsidRDefault="003A5418">
      <w:pPr>
        <w:ind w:firstLineChars="202" w:firstLine="424"/>
      </w:pPr>
      <w:r>
        <w:rPr>
          <w:rFonts w:hint="eastAsia"/>
          <w:highlight w:val="yellow"/>
        </w:rPr>
        <w:t>接口地址池可动态分配</w:t>
      </w:r>
      <w:r>
        <w:rPr>
          <w:rFonts w:hint="eastAsia"/>
          <w:highlight w:val="yellow"/>
        </w:rPr>
        <w:t>IP</w:t>
      </w:r>
      <w:r>
        <w:rPr>
          <w:rFonts w:hint="eastAsia"/>
          <w:highlight w:val="yellow"/>
        </w:rPr>
        <w:t>地址，</w:t>
      </w:r>
      <w:r>
        <w:rPr>
          <w:rFonts w:hint="eastAsia"/>
          <w:color w:val="FF0000"/>
          <w:highlight w:val="yellow"/>
        </w:rPr>
        <w:t>范围就是接口的</w:t>
      </w:r>
      <w:r>
        <w:rPr>
          <w:rFonts w:hint="eastAsia"/>
          <w:color w:val="FF0000"/>
          <w:highlight w:val="yellow"/>
        </w:rPr>
        <w:t>IP</w:t>
      </w:r>
      <w:r>
        <w:rPr>
          <w:rFonts w:hint="eastAsia"/>
          <w:color w:val="FF0000"/>
          <w:highlight w:val="yellow"/>
        </w:rPr>
        <w:t>地址</w:t>
      </w:r>
      <w:proofErr w:type="gramStart"/>
      <w:r>
        <w:rPr>
          <w:rFonts w:hint="eastAsia"/>
          <w:color w:val="FF0000"/>
          <w:highlight w:val="yellow"/>
        </w:rPr>
        <w:t>所在网</w:t>
      </w:r>
      <w:proofErr w:type="gramEnd"/>
      <w:r>
        <w:rPr>
          <w:rFonts w:hint="eastAsia"/>
          <w:color w:val="FF0000"/>
          <w:highlight w:val="yellow"/>
        </w:rPr>
        <w:t>段</w:t>
      </w:r>
      <w:r>
        <w:rPr>
          <w:rFonts w:hint="eastAsia"/>
        </w:rPr>
        <w:t>，且</w:t>
      </w:r>
      <w:r>
        <w:rPr>
          <w:rFonts w:hint="eastAsia"/>
          <w:color w:val="FF0000"/>
        </w:rPr>
        <w:t>只</w:t>
      </w:r>
      <w:r>
        <w:rPr>
          <w:rFonts w:hint="eastAsia"/>
          <w:color w:val="FF0000"/>
          <w:highlight w:val="yellow"/>
        </w:rPr>
        <w:t>在此接口下有效</w:t>
      </w:r>
      <w:r>
        <w:rPr>
          <w:rFonts w:hint="eastAsia"/>
        </w:rPr>
        <w:t>。当</w:t>
      </w:r>
      <w:r>
        <w:rPr>
          <w:rFonts w:hint="eastAsia"/>
        </w:rPr>
        <w:t>DHCP</w:t>
      </w:r>
      <w:r>
        <w:rPr>
          <w:rFonts w:hint="eastAsia"/>
        </w:rPr>
        <w:t>服务器接收到</w:t>
      </w:r>
      <w:r>
        <w:rPr>
          <w:rFonts w:hint="eastAsia"/>
        </w:rPr>
        <w:t>DHCP</w:t>
      </w:r>
      <w:r>
        <w:rPr>
          <w:rFonts w:hint="eastAsia"/>
        </w:rPr>
        <w:t>客户端的请求报文后，</w:t>
      </w:r>
      <w:r>
        <w:rPr>
          <w:rFonts w:hint="eastAsia"/>
        </w:rPr>
        <w:t>DHCP</w:t>
      </w:r>
      <w:r>
        <w:rPr>
          <w:rFonts w:hint="eastAsia"/>
        </w:rPr>
        <w:t>服务器将会使用该接口的</w:t>
      </w:r>
      <w:proofErr w:type="gramStart"/>
      <w:r>
        <w:rPr>
          <w:rFonts w:hint="eastAsia"/>
        </w:rPr>
        <w:t>地址网</w:t>
      </w:r>
      <w:proofErr w:type="gramEnd"/>
      <w:r>
        <w:rPr>
          <w:rFonts w:hint="eastAsia"/>
        </w:rPr>
        <w:t>段给客户端分配地址。</w:t>
      </w:r>
    </w:p>
    <w:p w14:paraId="19DFC764" w14:textId="77777777" w:rsidR="00870A08" w:rsidRDefault="003A5418">
      <w:pPr>
        <w:pStyle w:val="2"/>
      </w:pPr>
      <w:r>
        <w:rPr>
          <w:rFonts w:hint="eastAsia"/>
        </w:rPr>
        <w:t>配置基于接口的</w:t>
      </w:r>
      <w:r>
        <w:rPr>
          <w:rFonts w:hint="eastAsia"/>
        </w:rPr>
        <w:t>DHCP Server</w:t>
      </w:r>
      <w:r>
        <w:rPr>
          <w:rFonts w:hint="eastAsia"/>
        </w:rPr>
        <w:t>租期</w:t>
      </w:r>
      <w:r>
        <w:rPr>
          <w:rFonts w:hint="eastAsia"/>
        </w:rPr>
        <w:t>/DNS</w:t>
      </w:r>
      <w:r>
        <w:rPr>
          <w:rFonts w:hint="eastAsia"/>
        </w:rPr>
        <w:t>服务器地址</w:t>
      </w:r>
    </w:p>
    <w:p w14:paraId="38F1103C" w14:textId="77777777" w:rsidR="00870A08" w:rsidRDefault="003A5418">
      <w:pPr>
        <w:ind w:firstLine="420"/>
      </w:pPr>
      <w:r>
        <w:rPr>
          <w:rFonts w:hint="eastAsia"/>
        </w:rPr>
        <w:t>在</w:t>
      </w:r>
      <w:r>
        <w:rPr>
          <w:rFonts w:hint="eastAsia"/>
        </w:rPr>
        <w:t>R1</w:t>
      </w:r>
      <w:r>
        <w:rPr>
          <w:rFonts w:hint="eastAsia"/>
        </w:rPr>
        <w:t>的</w:t>
      </w:r>
      <w:r>
        <w:rPr>
          <w:rFonts w:hint="eastAsia"/>
        </w:rPr>
        <w:t>GE 0/0/0</w:t>
      </w:r>
      <w:r>
        <w:rPr>
          <w:rFonts w:hint="eastAsia"/>
        </w:rPr>
        <w:t>接口上使用命令</w:t>
      </w:r>
      <w:proofErr w:type="spellStart"/>
      <w:r>
        <w:rPr>
          <w:rFonts w:hint="eastAsia"/>
          <w:b/>
        </w:rPr>
        <w:t>dhcp</w:t>
      </w:r>
      <w:proofErr w:type="spellEnd"/>
      <w:r>
        <w:rPr>
          <w:rFonts w:hint="eastAsia"/>
          <w:b/>
        </w:rPr>
        <w:t xml:space="preserve"> server lease</w:t>
      </w:r>
      <w:r>
        <w:rPr>
          <w:rFonts w:hint="eastAsia"/>
        </w:rPr>
        <w:t>配置</w:t>
      </w:r>
      <w:r>
        <w:rPr>
          <w:rFonts w:hint="eastAsia"/>
        </w:rPr>
        <w:t>DHCP</w:t>
      </w:r>
      <w:r>
        <w:rPr>
          <w:rFonts w:hint="eastAsia"/>
        </w:rPr>
        <w:t>服务器接口地址池中</w:t>
      </w:r>
      <w:r>
        <w:rPr>
          <w:rFonts w:hint="eastAsia"/>
        </w:rPr>
        <w:t>IP</w:t>
      </w:r>
      <w:r>
        <w:rPr>
          <w:rFonts w:hint="eastAsia"/>
        </w:rPr>
        <w:t>地址的租用有效期限为</w:t>
      </w:r>
      <w:r>
        <w:rPr>
          <w:rFonts w:hint="eastAsia"/>
        </w:rPr>
        <w:t>2</w:t>
      </w:r>
      <w:r>
        <w:rPr>
          <w:rFonts w:hint="eastAsia"/>
        </w:rPr>
        <w:t>天，</w:t>
      </w:r>
      <w:r>
        <w:rPr>
          <w:rFonts w:hint="eastAsia"/>
        </w:rPr>
        <w:t>GE 0/0/1</w:t>
      </w:r>
      <w:r>
        <w:rPr>
          <w:rFonts w:hint="eastAsia"/>
        </w:rPr>
        <w:t>接口不修改，使用默认值</w:t>
      </w:r>
      <w:r>
        <w:rPr>
          <w:rFonts w:hint="eastAsia"/>
        </w:rPr>
        <w:t>1</w:t>
      </w:r>
      <w:r>
        <w:rPr>
          <w:rFonts w:hint="eastAsia"/>
        </w:rPr>
        <w:t>天，超过</w:t>
      </w:r>
      <w:proofErr w:type="gramStart"/>
      <w:r>
        <w:rPr>
          <w:rFonts w:hint="eastAsia"/>
        </w:rPr>
        <w:t>租期后</w:t>
      </w:r>
      <w:proofErr w:type="gramEnd"/>
      <w:r>
        <w:rPr>
          <w:rFonts w:hint="eastAsia"/>
        </w:rPr>
        <w:t>该地址将</w:t>
      </w:r>
      <w:r>
        <w:rPr>
          <w:rFonts w:hint="eastAsia"/>
        </w:rPr>
        <w:lastRenderedPageBreak/>
        <w:t>会重新分配。</w:t>
      </w:r>
    </w:p>
    <w:p w14:paraId="13089D86"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0/0/0</w:t>
      </w:r>
    </w:p>
    <w:p w14:paraId="4C8FDB58" w14:textId="77777777" w:rsidR="00870A08" w:rsidRDefault="003A5418">
      <w:pPr>
        <w:pStyle w:val="aff6"/>
      </w:pPr>
      <w:r>
        <w:t>[R1-GigabitEthernet0/0/</w:t>
      </w:r>
      <w:proofErr w:type="gramStart"/>
      <w:r>
        <w:t>0]</w:t>
      </w:r>
      <w:proofErr w:type="spellStart"/>
      <w:r>
        <w:t>dhcp</w:t>
      </w:r>
      <w:proofErr w:type="spellEnd"/>
      <w:proofErr w:type="gramEnd"/>
      <w:r>
        <w:t xml:space="preserve"> server lease day 2</w:t>
      </w:r>
    </w:p>
    <w:p w14:paraId="45DEAB9D" w14:textId="77777777" w:rsidR="00870A08" w:rsidRDefault="00870A08">
      <w:pPr>
        <w:ind w:firstLine="420"/>
      </w:pPr>
    </w:p>
    <w:p w14:paraId="0A6A8E6A" w14:textId="77777777" w:rsidR="00870A08" w:rsidRDefault="003A5418">
      <w:pPr>
        <w:ind w:firstLine="420"/>
      </w:pPr>
      <w:r>
        <w:rPr>
          <w:rFonts w:hint="eastAsia"/>
        </w:rPr>
        <w:t>在</w:t>
      </w:r>
      <w:r>
        <w:rPr>
          <w:rFonts w:hint="eastAsia"/>
        </w:rPr>
        <w:t>GE 0/0/0</w:t>
      </w:r>
      <w:r>
        <w:rPr>
          <w:rFonts w:hint="eastAsia"/>
        </w:rPr>
        <w:t>接口上使用命令</w:t>
      </w:r>
      <w:proofErr w:type="spellStart"/>
      <w:r>
        <w:rPr>
          <w:rFonts w:hint="eastAsia"/>
          <w:b/>
        </w:rPr>
        <w:t>dhcp</w:t>
      </w:r>
      <w:proofErr w:type="spellEnd"/>
      <w:r>
        <w:rPr>
          <w:rFonts w:hint="eastAsia"/>
          <w:b/>
        </w:rPr>
        <w:t xml:space="preserve"> server excluded-</w:t>
      </w:r>
      <w:proofErr w:type="spellStart"/>
      <w:r>
        <w:rPr>
          <w:rFonts w:hint="eastAsia"/>
          <w:b/>
        </w:rPr>
        <w:t>ip</w:t>
      </w:r>
      <w:proofErr w:type="spellEnd"/>
      <w:r>
        <w:rPr>
          <w:rFonts w:hint="eastAsia"/>
          <w:b/>
        </w:rPr>
        <w:t>-address</w:t>
      </w:r>
      <w:r>
        <w:rPr>
          <w:rFonts w:hint="eastAsia"/>
        </w:rPr>
        <w:t>配置接口地址池中不参与自动分配的</w:t>
      </w:r>
      <w:r>
        <w:rPr>
          <w:rFonts w:hint="eastAsia"/>
        </w:rPr>
        <w:t>IP</w:t>
      </w:r>
      <w:r>
        <w:rPr>
          <w:rFonts w:hint="eastAsia"/>
        </w:rPr>
        <w:t>地址范围为</w:t>
      </w:r>
      <w:r>
        <w:rPr>
          <w:rFonts w:hint="eastAsia"/>
        </w:rPr>
        <w:t>192.168.1.1</w:t>
      </w:r>
      <w:r>
        <w:rPr>
          <w:rFonts w:hint="eastAsia"/>
        </w:rPr>
        <w:t>到</w:t>
      </w:r>
      <w:r>
        <w:rPr>
          <w:rFonts w:hint="eastAsia"/>
        </w:rPr>
        <w:t>192.168.1.10</w:t>
      </w:r>
      <w:r>
        <w:rPr>
          <w:rFonts w:hint="eastAsia"/>
        </w:rPr>
        <w:t>。</w:t>
      </w:r>
    </w:p>
    <w:p w14:paraId="34E62CF5"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w:t>
      </w:r>
      <w:r>
        <w:rPr>
          <w:rFonts w:hint="eastAsia"/>
        </w:rPr>
        <w:t>0</w:t>
      </w:r>
    </w:p>
    <w:p w14:paraId="7D579289" w14:textId="77777777" w:rsidR="00870A08" w:rsidRDefault="003A5418">
      <w:pPr>
        <w:pStyle w:val="aff6"/>
      </w:pPr>
      <w:r>
        <w:t>[R1-GigabitEthernet0/0/</w:t>
      </w:r>
      <w:proofErr w:type="gramStart"/>
      <w:r>
        <w:rPr>
          <w:rFonts w:hint="eastAsia"/>
        </w:rPr>
        <w:t>0</w:t>
      </w:r>
      <w:r>
        <w:t>]</w:t>
      </w:r>
      <w:proofErr w:type="spellStart"/>
      <w:r>
        <w:rPr>
          <w:highlight w:val="yellow"/>
        </w:rPr>
        <w:t>dhcp</w:t>
      </w:r>
      <w:proofErr w:type="spellEnd"/>
      <w:proofErr w:type="gramEnd"/>
      <w:r>
        <w:rPr>
          <w:highlight w:val="yellow"/>
        </w:rPr>
        <w:t xml:space="preserve"> server excluded-</w:t>
      </w:r>
      <w:proofErr w:type="spellStart"/>
      <w:r>
        <w:rPr>
          <w:highlight w:val="yellow"/>
        </w:rPr>
        <w:t>ip</w:t>
      </w:r>
      <w:proofErr w:type="spellEnd"/>
      <w:r>
        <w:rPr>
          <w:highlight w:val="yellow"/>
        </w:rPr>
        <w:t>-address 192.168.1.1 192.168.1.10</w:t>
      </w:r>
    </w:p>
    <w:p w14:paraId="239D8250" w14:textId="77777777" w:rsidR="00870A08" w:rsidRDefault="00870A08">
      <w:pPr>
        <w:ind w:firstLine="420"/>
      </w:pPr>
    </w:p>
    <w:p w14:paraId="6C9D0A4E" w14:textId="77777777" w:rsidR="00870A08" w:rsidRDefault="003A5418">
      <w:pPr>
        <w:ind w:firstLineChars="202" w:firstLine="424"/>
      </w:pPr>
      <w:r>
        <w:rPr>
          <w:rFonts w:hint="eastAsia"/>
        </w:rPr>
        <w:t>有些地址需要分配给其他的服务，如</w:t>
      </w:r>
      <w:r>
        <w:rPr>
          <w:rFonts w:hint="eastAsia"/>
        </w:rPr>
        <w:t>DNS</w:t>
      </w:r>
      <w:r>
        <w:rPr>
          <w:rFonts w:hint="eastAsia"/>
        </w:rPr>
        <w:t>服务器或</w:t>
      </w:r>
      <w:r>
        <w:rPr>
          <w:rFonts w:hint="eastAsia"/>
        </w:rPr>
        <w:t>HTTP</w:t>
      </w:r>
      <w:r>
        <w:rPr>
          <w:rFonts w:hint="eastAsia"/>
        </w:rPr>
        <w:t>服务器等需要手工静态配置的</w:t>
      </w:r>
      <w:r>
        <w:rPr>
          <w:rFonts w:hint="eastAsia"/>
        </w:rPr>
        <w:t>IP</w:t>
      </w:r>
      <w:r>
        <w:rPr>
          <w:rFonts w:hint="eastAsia"/>
        </w:rPr>
        <w:t>地址，就不能再动态分配给客户端使用，可以执行该命令配置地址池中不参与自动分配的</w:t>
      </w:r>
      <w:r>
        <w:rPr>
          <w:rFonts w:hint="eastAsia"/>
        </w:rPr>
        <w:t>IP</w:t>
      </w:r>
      <w:r>
        <w:rPr>
          <w:rFonts w:hint="eastAsia"/>
        </w:rPr>
        <w:t>地址（默认该地址</w:t>
      </w:r>
      <w:proofErr w:type="gramStart"/>
      <w:r>
        <w:rPr>
          <w:rFonts w:hint="eastAsia"/>
        </w:rPr>
        <w:t>池所有</w:t>
      </w:r>
      <w:proofErr w:type="gramEnd"/>
      <w:r>
        <w:rPr>
          <w:rFonts w:hint="eastAsia"/>
        </w:rPr>
        <w:t>地址参与自动分配，此命令作为可选命令）。</w:t>
      </w:r>
    </w:p>
    <w:p w14:paraId="5FA14AF8" w14:textId="77777777" w:rsidR="00870A08" w:rsidRDefault="003A5418">
      <w:pPr>
        <w:ind w:firstLineChars="202" w:firstLine="424"/>
      </w:pPr>
      <w:r>
        <w:rPr>
          <w:rFonts w:hint="eastAsia"/>
        </w:rPr>
        <w:t>当</w:t>
      </w:r>
      <w:r>
        <w:rPr>
          <w:rFonts w:hint="eastAsia"/>
        </w:rPr>
        <w:t>DHCP</w:t>
      </w:r>
      <w:r>
        <w:rPr>
          <w:rFonts w:hint="eastAsia"/>
        </w:rPr>
        <w:t>服务器收到客户端的</w:t>
      </w:r>
      <w:r>
        <w:rPr>
          <w:rFonts w:hint="eastAsia"/>
        </w:rPr>
        <w:t>DHCP</w:t>
      </w:r>
      <w:r>
        <w:rPr>
          <w:rFonts w:hint="eastAsia"/>
        </w:rPr>
        <w:t>请求时，</w:t>
      </w:r>
      <w:r>
        <w:rPr>
          <w:rFonts w:hint="eastAsia"/>
        </w:rPr>
        <w:t>DPCP</w:t>
      </w:r>
      <w:r>
        <w:rPr>
          <w:rFonts w:hint="eastAsia"/>
        </w:rPr>
        <w:t>服务器将会选择地址池中空闲的</w:t>
      </w:r>
      <w:r>
        <w:rPr>
          <w:rFonts w:hint="eastAsia"/>
        </w:rPr>
        <w:t>IP</w:t>
      </w:r>
      <w:r>
        <w:rPr>
          <w:rFonts w:hint="eastAsia"/>
        </w:rPr>
        <w:t>地址分配给客户端。</w:t>
      </w:r>
      <w:r>
        <w:rPr>
          <w:rFonts w:hint="eastAsia"/>
        </w:rPr>
        <w:t>GE 0/0/0</w:t>
      </w:r>
      <w:r>
        <w:rPr>
          <w:rFonts w:hint="eastAsia"/>
        </w:rPr>
        <w:t>接口地址池中</w:t>
      </w:r>
      <w:r>
        <w:rPr>
          <w:rFonts w:hint="eastAsia"/>
        </w:rPr>
        <w:t>192.168.1.1-192.168.1.10</w:t>
      </w:r>
      <w:r>
        <w:rPr>
          <w:rFonts w:hint="eastAsia"/>
        </w:rPr>
        <w:t>不参与分配，而</w:t>
      </w:r>
      <w:r>
        <w:rPr>
          <w:rFonts w:hint="eastAsia"/>
        </w:rPr>
        <w:t>GE 0/0/1</w:t>
      </w:r>
      <w:r>
        <w:rPr>
          <w:rFonts w:hint="eastAsia"/>
        </w:rPr>
        <w:t>接口没有配置该命令，因此可以分配的</w:t>
      </w:r>
      <w:r>
        <w:rPr>
          <w:rFonts w:hint="eastAsia"/>
        </w:rPr>
        <w:t>IP</w:t>
      </w:r>
      <w:r>
        <w:rPr>
          <w:rFonts w:hint="eastAsia"/>
        </w:rPr>
        <w:t>地址范围</w:t>
      </w:r>
      <w:r>
        <w:rPr>
          <w:rFonts w:hint="eastAsia"/>
        </w:rPr>
        <w:t>192.168.2.1-192.168.2.253</w:t>
      </w:r>
      <w:r>
        <w:rPr>
          <w:rFonts w:hint="eastAsia"/>
        </w:rPr>
        <w:t>（不包括本接口地址）。</w:t>
      </w:r>
    </w:p>
    <w:p w14:paraId="49C5F704" w14:textId="77777777" w:rsidR="00870A08" w:rsidRDefault="003A5418">
      <w:pPr>
        <w:ind w:firstLineChars="202" w:firstLine="424"/>
      </w:pPr>
      <w:r>
        <w:rPr>
          <w:rFonts w:hint="eastAsia"/>
        </w:rPr>
        <w:t>在</w:t>
      </w:r>
      <w:r>
        <w:rPr>
          <w:rFonts w:hint="eastAsia"/>
        </w:rPr>
        <w:t>GE 0/0/1</w:t>
      </w:r>
      <w:r>
        <w:rPr>
          <w:rFonts w:hint="eastAsia"/>
        </w:rPr>
        <w:t>接口上使用命令</w:t>
      </w:r>
      <w:proofErr w:type="spellStart"/>
      <w:r>
        <w:rPr>
          <w:rFonts w:hint="eastAsia"/>
          <w:b/>
        </w:rPr>
        <w:t>dhcp</w:t>
      </w:r>
      <w:proofErr w:type="spellEnd"/>
      <w:r>
        <w:rPr>
          <w:rFonts w:hint="eastAsia"/>
          <w:b/>
        </w:rPr>
        <w:t xml:space="preserve"> server </w:t>
      </w:r>
      <w:proofErr w:type="spellStart"/>
      <w:r>
        <w:rPr>
          <w:rFonts w:hint="eastAsia"/>
          <w:b/>
        </w:rPr>
        <w:t>dns</w:t>
      </w:r>
      <w:proofErr w:type="spellEnd"/>
      <w:r>
        <w:rPr>
          <w:rFonts w:hint="eastAsia"/>
          <w:b/>
        </w:rPr>
        <w:t>-list</w:t>
      </w:r>
      <w:r>
        <w:rPr>
          <w:rFonts w:hint="eastAsia"/>
        </w:rPr>
        <w:t>指定接口地址池下的</w:t>
      </w:r>
      <w:r>
        <w:rPr>
          <w:rFonts w:hint="eastAsia"/>
        </w:rPr>
        <w:t>DNS</w:t>
      </w:r>
      <w:r>
        <w:rPr>
          <w:rFonts w:hint="eastAsia"/>
        </w:rPr>
        <w:t>服务器，为</w:t>
      </w:r>
      <w:r>
        <w:rPr>
          <w:rFonts w:hint="eastAsia"/>
        </w:rPr>
        <w:t>PC-2</w:t>
      </w:r>
      <w:r>
        <w:rPr>
          <w:rFonts w:hint="eastAsia"/>
        </w:rPr>
        <w:t>自动分配</w:t>
      </w:r>
      <w:r>
        <w:rPr>
          <w:rFonts w:hint="eastAsia"/>
        </w:rPr>
        <w:t>DNS</w:t>
      </w:r>
      <w:r>
        <w:rPr>
          <w:rFonts w:hint="eastAsia"/>
        </w:rPr>
        <w:t>服务器地址为</w:t>
      </w:r>
      <w:r>
        <w:rPr>
          <w:rFonts w:hint="eastAsia"/>
        </w:rPr>
        <w:t>8.8.8.8</w:t>
      </w:r>
      <w:r>
        <w:rPr>
          <w:rFonts w:hint="eastAsia"/>
        </w:rPr>
        <w:t>。</w:t>
      </w:r>
    </w:p>
    <w:p w14:paraId="4AA23602" w14:textId="77777777" w:rsidR="00870A08" w:rsidRDefault="003A5418">
      <w:pPr>
        <w:pStyle w:val="aff6"/>
      </w:pPr>
      <w:r>
        <w:t>[R1-GigabitEthernet0/0/</w:t>
      </w:r>
      <w:proofErr w:type="gramStart"/>
      <w:r>
        <w:t>1]</w:t>
      </w:r>
      <w:proofErr w:type="spellStart"/>
      <w:r>
        <w:rPr>
          <w:highlight w:val="yellow"/>
        </w:rPr>
        <w:t>dhcp</w:t>
      </w:r>
      <w:proofErr w:type="spellEnd"/>
      <w:proofErr w:type="gramEnd"/>
      <w:r>
        <w:rPr>
          <w:highlight w:val="yellow"/>
        </w:rPr>
        <w:t xml:space="preserve"> server </w:t>
      </w:r>
      <w:proofErr w:type="spellStart"/>
      <w:r>
        <w:rPr>
          <w:highlight w:val="yellow"/>
        </w:rPr>
        <w:t>dns</w:t>
      </w:r>
      <w:proofErr w:type="spellEnd"/>
      <w:r>
        <w:rPr>
          <w:highlight w:val="yellow"/>
        </w:rPr>
        <w:t>-list 8.8.8.8</w:t>
      </w:r>
    </w:p>
    <w:p w14:paraId="4BFED799" w14:textId="77777777" w:rsidR="00870A08" w:rsidRDefault="003A5418">
      <w:pPr>
        <w:pStyle w:val="2"/>
      </w:pPr>
      <w:r>
        <w:rPr>
          <w:rFonts w:hint="eastAsia"/>
        </w:rPr>
        <w:t>配置</w:t>
      </w:r>
      <w:r>
        <w:rPr>
          <w:rFonts w:hint="eastAsia"/>
        </w:rPr>
        <w:t>DHCP Client</w:t>
      </w:r>
      <w:r>
        <w:t xml:space="preserve"> </w:t>
      </w:r>
    </w:p>
    <w:p w14:paraId="0AA1DF81" w14:textId="77777777" w:rsidR="00870A08" w:rsidRDefault="003A5418">
      <w:pPr>
        <w:ind w:firstLineChars="202" w:firstLine="424"/>
      </w:pPr>
      <w:r>
        <w:rPr>
          <w:rFonts w:hint="eastAsia"/>
        </w:rPr>
        <w:t>设置</w:t>
      </w:r>
      <w:r>
        <w:rPr>
          <w:rFonts w:hint="eastAsia"/>
        </w:rPr>
        <w:t>PC</w:t>
      </w:r>
      <w:r>
        <w:rPr>
          <w:rFonts w:hint="eastAsia"/>
        </w:rPr>
        <w:t>使用</w:t>
      </w:r>
      <w:r>
        <w:rPr>
          <w:rFonts w:hint="eastAsia"/>
        </w:rPr>
        <w:t>DHCP</w:t>
      </w:r>
      <w:r>
        <w:rPr>
          <w:rFonts w:hint="eastAsia"/>
        </w:rPr>
        <w:t>配置地址。</w:t>
      </w:r>
    </w:p>
    <w:p w14:paraId="7F07FFF2" w14:textId="77777777" w:rsidR="00870A08" w:rsidRDefault="003A5418">
      <w:pPr>
        <w:ind w:firstLineChars="202" w:firstLine="424"/>
      </w:pPr>
      <w:r>
        <w:rPr>
          <w:rFonts w:hint="eastAsia"/>
        </w:rPr>
        <w:t>打开</w:t>
      </w:r>
      <w:r>
        <w:rPr>
          <w:rFonts w:hint="eastAsia"/>
        </w:rPr>
        <w:t>PC-1</w:t>
      </w:r>
      <w:r>
        <w:rPr>
          <w:rFonts w:hint="eastAsia"/>
        </w:rPr>
        <w:t>的基础配置界面，在</w:t>
      </w:r>
      <w:r>
        <w:rPr>
          <w:rFonts w:hint="eastAsia"/>
        </w:rPr>
        <w:t>IPv4</w:t>
      </w:r>
      <w:r>
        <w:rPr>
          <w:rFonts w:hint="eastAsia"/>
        </w:rPr>
        <w:t>配置栏中选择</w:t>
      </w:r>
      <w:r>
        <w:rPr>
          <w:rFonts w:hint="eastAsia"/>
        </w:rPr>
        <w:t>DHCP</w:t>
      </w:r>
      <w:r>
        <w:rPr>
          <w:rFonts w:hint="eastAsia"/>
        </w:rPr>
        <w:t>，然后点击右下角“应用”。</w:t>
      </w:r>
    </w:p>
    <w:p w14:paraId="70F2EDEF" w14:textId="77777777" w:rsidR="00870A08" w:rsidRDefault="003A5418">
      <w:pPr>
        <w:ind w:firstLine="420"/>
      </w:pPr>
      <w:r>
        <w:rPr>
          <w:noProof/>
          <w:lang w:val="en-GB"/>
        </w:rPr>
        <w:lastRenderedPageBreak/>
        <w:drawing>
          <wp:inline distT="0" distB="0" distL="0" distR="0" wp14:anchorId="2CC76839" wp14:editId="78F62F64">
            <wp:extent cx="5274310" cy="3609340"/>
            <wp:effectExtent l="0" t="0" r="0" b="0"/>
            <wp:docPr id="5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10"/>
                    <pic:cNvPicPr>
                      <a:picLocks noChangeAspect="1"/>
                    </pic:cNvPicPr>
                  </pic:nvPicPr>
                  <pic:blipFill>
                    <a:blip r:embed="rId252" cstate="print">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274310" cy="3609606"/>
                    </a:xfrm>
                    <a:prstGeom prst="rect">
                      <a:avLst/>
                    </a:prstGeom>
                  </pic:spPr>
                </pic:pic>
              </a:graphicData>
            </a:graphic>
          </wp:inline>
        </w:drawing>
      </w:r>
    </w:p>
    <w:p w14:paraId="329ECFF4" w14:textId="77777777" w:rsidR="00870A08" w:rsidRDefault="003A5418">
      <w:pPr>
        <w:pStyle w:val="aff6"/>
        <w:jc w:val="center"/>
      </w:pPr>
      <w:r>
        <w:rPr>
          <w:rFonts w:hint="eastAsia"/>
        </w:rPr>
        <w:t>图</w:t>
      </w:r>
      <w:r>
        <w:rPr>
          <w:rFonts w:hint="eastAsia"/>
        </w:rPr>
        <w:t>12-2</w:t>
      </w:r>
    </w:p>
    <w:p w14:paraId="119C8D4C" w14:textId="77777777" w:rsidR="00870A08" w:rsidRDefault="00870A08">
      <w:pPr>
        <w:ind w:firstLine="420"/>
      </w:pPr>
    </w:p>
    <w:p w14:paraId="3DE5654A" w14:textId="77777777" w:rsidR="00870A08" w:rsidRDefault="003A5418">
      <w:pPr>
        <w:ind w:firstLineChars="202" w:firstLine="424"/>
      </w:pPr>
      <w:r>
        <w:rPr>
          <w:rFonts w:hint="eastAsia"/>
        </w:rPr>
        <w:t>选择</w:t>
      </w:r>
      <w:r>
        <w:rPr>
          <w:rFonts w:hint="eastAsia"/>
        </w:rPr>
        <w:t>PC-1</w:t>
      </w:r>
      <w:r>
        <w:rPr>
          <w:rFonts w:hint="eastAsia"/>
        </w:rPr>
        <w:t>中的“命令行”界面，输入命令</w:t>
      </w:r>
      <w:r>
        <w:rPr>
          <w:rFonts w:hint="eastAsia"/>
          <w:b/>
        </w:rPr>
        <w:t>ipconfig</w:t>
      </w:r>
      <w:r>
        <w:rPr>
          <w:rFonts w:hint="eastAsia"/>
        </w:rPr>
        <w:t>来查看接口的</w:t>
      </w:r>
      <w:r>
        <w:rPr>
          <w:rFonts w:hint="eastAsia"/>
        </w:rPr>
        <w:t>IP</w:t>
      </w:r>
      <w:r>
        <w:rPr>
          <w:rFonts w:hint="eastAsia"/>
        </w:rPr>
        <w:t>地址。</w:t>
      </w:r>
    </w:p>
    <w:p w14:paraId="246BA911" w14:textId="77777777" w:rsidR="00870A08" w:rsidRDefault="003A5418">
      <w:pPr>
        <w:ind w:firstLine="420"/>
      </w:pPr>
      <w:r>
        <w:rPr>
          <w:noProof/>
          <w:lang w:val="en-GB"/>
        </w:rPr>
        <w:drawing>
          <wp:inline distT="0" distB="0" distL="0" distR="0" wp14:anchorId="1785039F" wp14:editId="64E89AA4">
            <wp:extent cx="5274310" cy="3569970"/>
            <wp:effectExtent l="19050" t="0" r="2540" b="0"/>
            <wp:docPr id="40" name="图片 2" descr="C:\Documents and Settings\Administrator\桌面\eNSP实验图\PC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C:\Documents and Settings\Administrator\桌面\eNSP实验图\PC111.png"/>
                    <pic:cNvPicPr>
                      <a:picLocks noChangeAspect="1" noChangeArrowheads="1"/>
                    </pic:cNvPicPr>
                  </pic:nvPicPr>
                  <pic:blipFill>
                    <a:blip r:embed="rId253" cstate="print"/>
                    <a:srcRect/>
                    <a:stretch>
                      <a:fillRect/>
                    </a:stretch>
                  </pic:blipFill>
                  <pic:spPr>
                    <a:xfrm>
                      <a:off x="0" y="0"/>
                      <a:ext cx="5274310" cy="3570156"/>
                    </a:xfrm>
                    <a:prstGeom prst="rect">
                      <a:avLst/>
                    </a:prstGeom>
                    <a:noFill/>
                    <a:ln w="9525">
                      <a:noFill/>
                      <a:miter lim="800000"/>
                      <a:headEnd/>
                      <a:tailEnd/>
                    </a:ln>
                  </pic:spPr>
                </pic:pic>
              </a:graphicData>
            </a:graphic>
          </wp:inline>
        </w:drawing>
      </w:r>
    </w:p>
    <w:p w14:paraId="5141BB34" w14:textId="77777777" w:rsidR="00870A08" w:rsidRDefault="003A5418">
      <w:pPr>
        <w:pStyle w:val="aff6"/>
        <w:jc w:val="center"/>
      </w:pPr>
      <w:r>
        <w:rPr>
          <w:rFonts w:hint="eastAsia"/>
        </w:rPr>
        <w:t>图</w:t>
      </w:r>
      <w:r>
        <w:rPr>
          <w:rFonts w:hint="eastAsia"/>
        </w:rPr>
        <w:t>12-3</w:t>
      </w:r>
    </w:p>
    <w:p w14:paraId="61B7A569" w14:textId="77777777" w:rsidR="00870A08" w:rsidRDefault="00870A08">
      <w:pPr>
        <w:ind w:firstLine="420"/>
      </w:pPr>
    </w:p>
    <w:p w14:paraId="5D51A015" w14:textId="77777777" w:rsidR="00870A08" w:rsidRDefault="003A5418">
      <w:pPr>
        <w:ind w:firstLineChars="202" w:firstLine="424"/>
      </w:pPr>
      <w:r>
        <w:rPr>
          <w:rFonts w:hint="eastAsia"/>
        </w:rPr>
        <w:t>通过观察发现</w:t>
      </w:r>
      <w:r>
        <w:rPr>
          <w:rFonts w:hint="eastAsia"/>
        </w:rPr>
        <w:t>PC-1</w:t>
      </w:r>
      <w:r>
        <w:rPr>
          <w:rFonts w:hint="eastAsia"/>
        </w:rPr>
        <w:t>已经通过</w:t>
      </w:r>
      <w:r>
        <w:rPr>
          <w:rFonts w:hint="eastAsia"/>
        </w:rPr>
        <w:t>DHCP Server</w:t>
      </w:r>
      <w:r>
        <w:rPr>
          <w:rFonts w:hint="eastAsia"/>
        </w:rPr>
        <w:t>获取到一个</w:t>
      </w:r>
      <w:r>
        <w:rPr>
          <w:rFonts w:hint="eastAsia"/>
        </w:rPr>
        <w:t>IPv4</w:t>
      </w:r>
      <w:r>
        <w:rPr>
          <w:rFonts w:hint="eastAsia"/>
        </w:rPr>
        <w:t>地址</w:t>
      </w:r>
      <w:r>
        <w:rPr>
          <w:rFonts w:hint="eastAsia"/>
        </w:rPr>
        <w:t>192.168.1.253</w:t>
      </w:r>
      <w:r>
        <w:rPr>
          <w:rFonts w:hint="eastAsia"/>
        </w:rPr>
        <w:t>，网关地址为路由器的接口地址</w:t>
      </w:r>
      <w:r>
        <w:rPr>
          <w:rFonts w:hint="eastAsia"/>
        </w:rPr>
        <w:t>192.168.1.254</w:t>
      </w:r>
      <w:r>
        <w:rPr>
          <w:rFonts w:hint="eastAsia"/>
        </w:rPr>
        <w:t>。</w:t>
      </w:r>
    </w:p>
    <w:p w14:paraId="1F7737E6" w14:textId="77777777" w:rsidR="00870A08" w:rsidRDefault="003A5418">
      <w:pPr>
        <w:ind w:firstLineChars="202" w:firstLine="424"/>
      </w:pPr>
      <w:r>
        <w:rPr>
          <w:rFonts w:hint="eastAsia"/>
        </w:rPr>
        <w:t>在</w:t>
      </w:r>
      <w:r>
        <w:rPr>
          <w:rFonts w:hint="eastAsia"/>
        </w:rPr>
        <w:t>R1</w:t>
      </w:r>
      <w:r>
        <w:rPr>
          <w:rFonts w:hint="eastAsia"/>
        </w:rPr>
        <w:t>上使用命令</w:t>
      </w:r>
      <w:r>
        <w:rPr>
          <w:rFonts w:hint="eastAsia"/>
          <w:b/>
        </w:rPr>
        <w:t xml:space="preserve">display </w:t>
      </w:r>
      <w:proofErr w:type="spellStart"/>
      <w:r>
        <w:rPr>
          <w:rFonts w:hint="eastAsia"/>
          <w:b/>
        </w:rPr>
        <w:t>ip</w:t>
      </w:r>
      <w:proofErr w:type="spellEnd"/>
      <w:r>
        <w:rPr>
          <w:rFonts w:hint="eastAsia"/>
          <w:b/>
        </w:rPr>
        <w:t xml:space="preserve"> pool</w:t>
      </w:r>
      <w:r>
        <w:rPr>
          <w:rFonts w:hint="eastAsia"/>
        </w:rPr>
        <w:t>查看</w:t>
      </w:r>
      <w:bookmarkStart w:id="163" w:name="OLE_LINK51"/>
      <w:r>
        <w:rPr>
          <w:rFonts w:hint="eastAsia"/>
        </w:rPr>
        <w:t>DHCP</w:t>
      </w:r>
      <w:r>
        <w:rPr>
          <w:rFonts w:hint="eastAsia"/>
        </w:rPr>
        <w:t>地址池当中的地址分配情况</w:t>
      </w:r>
      <w:bookmarkEnd w:id="163"/>
      <w:r>
        <w:rPr>
          <w:rFonts w:hint="eastAsia"/>
        </w:rPr>
        <w:t>。</w:t>
      </w:r>
    </w:p>
    <w:p w14:paraId="3BA8261B" w14:textId="77777777" w:rsidR="00870A08" w:rsidRDefault="003A5418">
      <w:pPr>
        <w:pStyle w:val="aff6"/>
      </w:pPr>
      <w:r>
        <w:t>[R</w:t>
      </w:r>
      <w:proofErr w:type="gramStart"/>
      <w:r>
        <w:t>1]display</w:t>
      </w:r>
      <w:proofErr w:type="gramEnd"/>
      <w:r>
        <w:t xml:space="preserve"> </w:t>
      </w:r>
      <w:proofErr w:type="spellStart"/>
      <w:r>
        <w:t>ip</w:t>
      </w:r>
      <w:proofErr w:type="spellEnd"/>
      <w:r>
        <w:t xml:space="preserve"> pool  </w:t>
      </w:r>
    </w:p>
    <w:p w14:paraId="3CCAB273" w14:textId="77777777" w:rsidR="00870A08" w:rsidRDefault="003A5418">
      <w:pPr>
        <w:pStyle w:val="aff6"/>
      </w:pPr>
      <w:r>
        <w:t xml:space="preserve">  -----------------------------------------------------------------------</w:t>
      </w:r>
    </w:p>
    <w:p w14:paraId="472CBB0C" w14:textId="77777777" w:rsidR="00870A08" w:rsidRDefault="003A5418">
      <w:pPr>
        <w:pStyle w:val="aff6"/>
      </w:pPr>
      <w:r>
        <w:t xml:space="preserve">  </w:t>
      </w:r>
      <w:r>
        <w:rPr>
          <w:shd w:val="pct10" w:color="auto" w:fill="FFFFFF"/>
        </w:rPr>
        <w:t xml:space="preserve">Pool-name    </w:t>
      </w:r>
      <w:proofErr w:type="gramStart"/>
      <w:r>
        <w:rPr>
          <w:shd w:val="pct10" w:color="auto" w:fill="FFFFFF"/>
        </w:rPr>
        <w:t xml:space="preserve">  :</w:t>
      </w:r>
      <w:proofErr w:type="gramEnd"/>
      <w:r>
        <w:rPr>
          <w:shd w:val="pct10" w:color="auto" w:fill="FFFFFF"/>
        </w:rPr>
        <w:t xml:space="preserve"> GigabitEthernet0/0/0</w:t>
      </w:r>
    </w:p>
    <w:p w14:paraId="1A1089F6" w14:textId="77777777" w:rsidR="00870A08" w:rsidRDefault="003A5418">
      <w:pPr>
        <w:pStyle w:val="aff6"/>
      </w:pPr>
      <w:r>
        <w:t xml:space="preserve">  Pool-No      </w:t>
      </w:r>
      <w:proofErr w:type="gramStart"/>
      <w:r>
        <w:t xml:space="preserve">  :</w:t>
      </w:r>
      <w:proofErr w:type="gramEnd"/>
      <w:r>
        <w:t xml:space="preserve"> 0</w:t>
      </w:r>
    </w:p>
    <w:p w14:paraId="07896A9A" w14:textId="77777777" w:rsidR="00870A08" w:rsidRDefault="003A5418">
      <w:pPr>
        <w:pStyle w:val="aff6"/>
      </w:pPr>
      <w:r>
        <w:t xml:space="preserve">  </w:t>
      </w:r>
      <w:r>
        <w:rPr>
          <w:shd w:val="pct10" w:color="auto" w:fill="FFFFFF"/>
        </w:rPr>
        <w:t xml:space="preserve">Position     </w:t>
      </w:r>
      <w:proofErr w:type="gramStart"/>
      <w:r>
        <w:rPr>
          <w:shd w:val="pct10" w:color="auto" w:fill="FFFFFF"/>
        </w:rPr>
        <w:t xml:space="preserve">  :</w:t>
      </w:r>
      <w:proofErr w:type="gramEnd"/>
      <w:r>
        <w:rPr>
          <w:shd w:val="pct10" w:color="auto" w:fill="FFFFFF"/>
        </w:rPr>
        <w:t xml:space="preserve"> Interface</w:t>
      </w:r>
      <w:r>
        <w:t xml:space="preserve">       Status           : Unlocked</w:t>
      </w:r>
    </w:p>
    <w:p w14:paraId="3DCB4D51" w14:textId="77777777" w:rsidR="00870A08" w:rsidRDefault="003A5418">
      <w:pPr>
        <w:pStyle w:val="aff6"/>
      </w:pPr>
      <w:r>
        <w:t xml:space="preserve">  Gateway-0    </w:t>
      </w:r>
      <w:proofErr w:type="gramStart"/>
      <w:r>
        <w:t xml:space="preserve">  :</w:t>
      </w:r>
      <w:proofErr w:type="gramEnd"/>
      <w:r>
        <w:t xml:space="preserve"> 192.168.1.254   </w:t>
      </w:r>
    </w:p>
    <w:p w14:paraId="3B61FF2F" w14:textId="77777777" w:rsidR="00870A08" w:rsidRDefault="003A5418">
      <w:pPr>
        <w:pStyle w:val="aff6"/>
      </w:pPr>
      <w:r>
        <w:t xml:space="preserve">  Mask         </w:t>
      </w:r>
      <w:proofErr w:type="gramStart"/>
      <w:r>
        <w:t xml:space="preserve">  :</w:t>
      </w:r>
      <w:proofErr w:type="gramEnd"/>
      <w:r>
        <w:t xml:space="preserve"> 255.255.255.0</w:t>
      </w:r>
    </w:p>
    <w:p w14:paraId="398770FC" w14:textId="77777777" w:rsidR="00870A08" w:rsidRDefault="003A5418">
      <w:pPr>
        <w:pStyle w:val="aff6"/>
      </w:pPr>
      <w:r>
        <w:t xml:space="preserve">  VPN instance </w:t>
      </w:r>
      <w:proofErr w:type="gramStart"/>
      <w:r>
        <w:t xml:space="preserve">  :</w:t>
      </w:r>
      <w:proofErr w:type="gramEnd"/>
      <w:r>
        <w:t xml:space="preserve"> --</w:t>
      </w:r>
    </w:p>
    <w:p w14:paraId="1C065542" w14:textId="77777777" w:rsidR="00870A08" w:rsidRDefault="003A5418">
      <w:pPr>
        <w:pStyle w:val="aff6"/>
      </w:pPr>
      <w:r>
        <w:t>-----------------------------------------------------------------------</w:t>
      </w:r>
    </w:p>
    <w:p w14:paraId="3A01730F" w14:textId="77777777" w:rsidR="00870A08" w:rsidRDefault="003A5418">
      <w:pPr>
        <w:pStyle w:val="aff6"/>
      </w:pPr>
      <w:r>
        <w:t xml:space="preserve">  </w:t>
      </w:r>
      <w:r>
        <w:rPr>
          <w:shd w:val="pct10" w:color="auto" w:fill="FFFFFF"/>
        </w:rPr>
        <w:t xml:space="preserve">Pool-name    </w:t>
      </w:r>
      <w:proofErr w:type="gramStart"/>
      <w:r>
        <w:rPr>
          <w:shd w:val="pct10" w:color="auto" w:fill="FFFFFF"/>
        </w:rPr>
        <w:t xml:space="preserve">  :</w:t>
      </w:r>
      <w:proofErr w:type="gramEnd"/>
      <w:r>
        <w:rPr>
          <w:shd w:val="pct10" w:color="auto" w:fill="FFFFFF"/>
        </w:rPr>
        <w:t xml:space="preserve"> GigabitEthernet0/0/1</w:t>
      </w:r>
    </w:p>
    <w:p w14:paraId="64A7D51F" w14:textId="77777777" w:rsidR="00870A08" w:rsidRDefault="003A5418">
      <w:pPr>
        <w:pStyle w:val="aff6"/>
      </w:pPr>
      <w:r>
        <w:t xml:space="preserve">  Pool-No      </w:t>
      </w:r>
      <w:proofErr w:type="gramStart"/>
      <w:r>
        <w:t xml:space="preserve">  :</w:t>
      </w:r>
      <w:proofErr w:type="gramEnd"/>
      <w:r>
        <w:t xml:space="preserve"> 1</w:t>
      </w:r>
    </w:p>
    <w:p w14:paraId="15A7FBD4" w14:textId="77777777" w:rsidR="00870A08" w:rsidRDefault="003A5418">
      <w:pPr>
        <w:pStyle w:val="aff6"/>
      </w:pPr>
      <w:r>
        <w:t xml:space="preserve">  </w:t>
      </w:r>
      <w:r>
        <w:rPr>
          <w:shd w:val="pct10" w:color="auto" w:fill="FFFFFF"/>
        </w:rPr>
        <w:t xml:space="preserve">Position     </w:t>
      </w:r>
      <w:proofErr w:type="gramStart"/>
      <w:r>
        <w:rPr>
          <w:shd w:val="pct10" w:color="auto" w:fill="FFFFFF"/>
        </w:rPr>
        <w:t xml:space="preserve">  :</w:t>
      </w:r>
      <w:proofErr w:type="gramEnd"/>
      <w:r>
        <w:rPr>
          <w:shd w:val="pct10" w:color="auto" w:fill="FFFFFF"/>
        </w:rPr>
        <w:t xml:space="preserve"> Interface</w:t>
      </w:r>
      <w:r>
        <w:t xml:space="preserve">       Status           : Unlocked</w:t>
      </w:r>
    </w:p>
    <w:p w14:paraId="6874A744" w14:textId="77777777" w:rsidR="00870A08" w:rsidRDefault="003A5418">
      <w:pPr>
        <w:pStyle w:val="aff6"/>
      </w:pPr>
      <w:r>
        <w:t xml:space="preserve">  Gateway-0    </w:t>
      </w:r>
      <w:proofErr w:type="gramStart"/>
      <w:r>
        <w:t xml:space="preserve">  :</w:t>
      </w:r>
      <w:proofErr w:type="gramEnd"/>
      <w:r>
        <w:t xml:space="preserve"> 192.168.2.254   </w:t>
      </w:r>
    </w:p>
    <w:p w14:paraId="5E41BED5" w14:textId="77777777" w:rsidR="00870A08" w:rsidRDefault="003A5418">
      <w:pPr>
        <w:pStyle w:val="aff6"/>
      </w:pPr>
      <w:r>
        <w:t xml:space="preserve">  Mask         </w:t>
      </w:r>
      <w:proofErr w:type="gramStart"/>
      <w:r>
        <w:t xml:space="preserve">  :</w:t>
      </w:r>
      <w:proofErr w:type="gramEnd"/>
      <w:r>
        <w:t xml:space="preserve"> 255.255.255.0</w:t>
      </w:r>
    </w:p>
    <w:p w14:paraId="1B42D722" w14:textId="77777777" w:rsidR="00870A08" w:rsidRDefault="003A5418">
      <w:pPr>
        <w:pStyle w:val="aff6"/>
      </w:pPr>
      <w:r>
        <w:t xml:space="preserve">  VPN instance </w:t>
      </w:r>
      <w:proofErr w:type="gramStart"/>
      <w:r>
        <w:t xml:space="preserve">  :</w:t>
      </w:r>
      <w:proofErr w:type="gramEnd"/>
      <w:r>
        <w:t xml:space="preserve"> --</w:t>
      </w:r>
    </w:p>
    <w:p w14:paraId="6E440073" w14:textId="77777777" w:rsidR="00870A08" w:rsidRDefault="003A5418">
      <w:pPr>
        <w:pStyle w:val="aff6"/>
      </w:pPr>
      <w:r>
        <w:t xml:space="preserve">  IP address Statistic</w:t>
      </w:r>
    </w:p>
    <w:p w14:paraId="41D23875" w14:textId="77777777" w:rsidR="00870A08" w:rsidRDefault="003A5418">
      <w:pPr>
        <w:pStyle w:val="aff6"/>
      </w:pPr>
      <w:r>
        <w:t xml:space="preserve"> </w:t>
      </w:r>
      <w:r>
        <w:rPr>
          <w:shd w:val="pct10" w:color="auto" w:fill="FFFFFF"/>
        </w:rPr>
        <w:t xml:space="preserve"> Total       :</w:t>
      </w:r>
      <w:r>
        <w:rPr>
          <w:rFonts w:hint="eastAsia"/>
          <w:shd w:val="pct10" w:color="auto" w:fill="FFFFFF"/>
        </w:rPr>
        <w:t>506</w:t>
      </w:r>
      <w:r>
        <w:rPr>
          <w:shd w:val="pct10" w:color="auto" w:fill="FFFFFF"/>
        </w:rPr>
        <w:t xml:space="preserve"> </w:t>
      </w:r>
      <w:r>
        <w:t xml:space="preserve">  </w:t>
      </w:r>
    </w:p>
    <w:p w14:paraId="38CCC3EF" w14:textId="77777777" w:rsidR="00870A08" w:rsidRDefault="003A5418">
      <w:pPr>
        <w:pStyle w:val="aff6"/>
      </w:pPr>
      <w:r>
        <w:rPr>
          <w:shd w:val="pct10" w:color="auto" w:fill="FFFFFF"/>
        </w:rPr>
        <w:t xml:space="preserve"> Used        :1          Idle        :</w:t>
      </w:r>
      <w:r>
        <w:rPr>
          <w:rFonts w:hint="eastAsia"/>
          <w:shd w:val="pct10" w:color="auto" w:fill="FFFFFF"/>
        </w:rPr>
        <w:t>495</w:t>
      </w:r>
      <w:r>
        <w:rPr>
          <w:shd w:val="pct10" w:color="auto" w:fill="FFFFFF"/>
        </w:rPr>
        <w:t xml:space="preserve"> </w:t>
      </w:r>
      <w:r>
        <w:t xml:space="preserve">  </w:t>
      </w:r>
    </w:p>
    <w:p w14:paraId="22858317" w14:textId="77777777" w:rsidR="00870A08" w:rsidRDefault="003A5418">
      <w:pPr>
        <w:pStyle w:val="aff6"/>
        <w:rPr>
          <w:shd w:val="pct10" w:color="auto" w:fill="FFFFFF"/>
        </w:rPr>
      </w:pPr>
      <w:r>
        <w:rPr>
          <w:shd w:val="pct10" w:color="auto" w:fill="FFFFFF"/>
        </w:rPr>
        <w:t>Expired     :0          Conflict    :0          Disable   :10</w:t>
      </w:r>
    </w:p>
    <w:p w14:paraId="7702C5F8" w14:textId="77777777" w:rsidR="00870A08" w:rsidRDefault="00870A08">
      <w:pPr>
        <w:ind w:firstLine="420"/>
      </w:pPr>
    </w:p>
    <w:p w14:paraId="4071B946" w14:textId="77777777" w:rsidR="00870A08" w:rsidRDefault="003A5418">
      <w:pPr>
        <w:ind w:firstLineChars="202" w:firstLine="424"/>
      </w:pPr>
      <w:r>
        <w:rPr>
          <w:rFonts w:hint="eastAsia"/>
        </w:rPr>
        <w:t>通过该命令观察到目前为基于接口的地址池，由于有两个接口启用</w:t>
      </w:r>
      <w:r>
        <w:rPr>
          <w:rFonts w:hint="eastAsia"/>
        </w:rPr>
        <w:t>DHCP</w:t>
      </w:r>
      <w:r>
        <w:rPr>
          <w:rFonts w:hint="eastAsia"/>
        </w:rPr>
        <w:t>功能，所以</w:t>
      </w:r>
      <w:r>
        <w:rPr>
          <w:rFonts w:hint="eastAsia"/>
          <w:highlight w:val="yellow"/>
        </w:rPr>
        <w:t>地址池也有两个，</w:t>
      </w:r>
      <w:r>
        <w:rPr>
          <w:rFonts w:hint="eastAsia"/>
          <w:highlight w:val="yellow"/>
        </w:rPr>
        <w:t>Pool-name</w:t>
      </w:r>
      <w:r>
        <w:rPr>
          <w:rFonts w:hint="eastAsia"/>
          <w:highlight w:val="yellow"/>
        </w:rPr>
        <w:t>分别为</w:t>
      </w:r>
      <w:r>
        <w:rPr>
          <w:rFonts w:hint="eastAsia"/>
          <w:highlight w:val="yellow"/>
        </w:rPr>
        <w:t>GE 0/0/0</w:t>
      </w:r>
      <w:r>
        <w:rPr>
          <w:rFonts w:hint="eastAsia"/>
          <w:highlight w:val="yellow"/>
        </w:rPr>
        <w:t>，</w:t>
      </w:r>
      <w:r>
        <w:rPr>
          <w:rFonts w:hint="eastAsia"/>
          <w:highlight w:val="yellow"/>
        </w:rPr>
        <w:t>GE 0/0/1</w:t>
      </w:r>
      <w:r>
        <w:rPr>
          <w:rFonts w:hint="eastAsia"/>
          <w:highlight w:val="yellow"/>
        </w:rPr>
        <w:t>。</w:t>
      </w:r>
      <w:r>
        <w:rPr>
          <w:rFonts w:hint="eastAsia"/>
        </w:rPr>
        <w:t>在</w:t>
      </w:r>
      <w:r>
        <w:rPr>
          <w:rFonts w:hint="eastAsia"/>
        </w:rPr>
        <w:t>DHCP Server</w:t>
      </w:r>
      <w:r>
        <w:rPr>
          <w:rFonts w:hint="eastAsia"/>
        </w:rPr>
        <w:t>地址池中，网关为</w:t>
      </w:r>
      <w:r>
        <w:rPr>
          <w:rFonts w:hint="eastAsia"/>
        </w:rPr>
        <w:t>192.168.1.254</w:t>
      </w:r>
      <w:r>
        <w:rPr>
          <w:rFonts w:hint="eastAsia"/>
        </w:rPr>
        <w:t>，掩码为</w:t>
      </w:r>
      <w:r>
        <w:rPr>
          <w:rFonts w:hint="eastAsia"/>
        </w:rPr>
        <w:t>255.255.255.0</w:t>
      </w:r>
      <w:r>
        <w:rPr>
          <w:rFonts w:hint="eastAsia"/>
        </w:rPr>
        <w:t>，</w:t>
      </w:r>
      <w:r>
        <w:rPr>
          <w:rFonts w:hint="eastAsia"/>
        </w:rPr>
        <w:t>IP</w:t>
      </w:r>
      <w:r>
        <w:rPr>
          <w:rFonts w:hint="eastAsia"/>
        </w:rPr>
        <w:t>地址池总共可以分配</w:t>
      </w:r>
      <w:r>
        <w:rPr>
          <w:rFonts w:hint="eastAsia"/>
        </w:rPr>
        <w:t>506</w:t>
      </w:r>
      <w:r>
        <w:rPr>
          <w:rFonts w:hint="eastAsia"/>
        </w:rPr>
        <w:t>个地址（除了路由器接口地址），已经使用了一个，空闲地址为</w:t>
      </w:r>
      <w:r>
        <w:rPr>
          <w:rFonts w:hint="eastAsia"/>
        </w:rPr>
        <w:t>495</w:t>
      </w:r>
      <w:r>
        <w:rPr>
          <w:rFonts w:hint="eastAsia"/>
        </w:rPr>
        <w:t>个，其中地址池中有</w:t>
      </w:r>
      <w:r>
        <w:rPr>
          <w:rFonts w:hint="eastAsia"/>
        </w:rPr>
        <w:t>10</w:t>
      </w:r>
      <w:r>
        <w:rPr>
          <w:rFonts w:hint="eastAsia"/>
        </w:rPr>
        <w:t>个地址是不参与分配的。</w:t>
      </w:r>
    </w:p>
    <w:p w14:paraId="65DD87C5" w14:textId="77777777" w:rsidR="00870A08" w:rsidRDefault="003A5418">
      <w:pPr>
        <w:ind w:firstLineChars="202" w:firstLine="424"/>
      </w:pPr>
      <w:r>
        <w:rPr>
          <w:rFonts w:hint="eastAsia"/>
        </w:rPr>
        <w:lastRenderedPageBreak/>
        <w:t>配置</w:t>
      </w:r>
      <w:r>
        <w:rPr>
          <w:rFonts w:hint="eastAsia"/>
        </w:rPr>
        <w:t>PC-2</w:t>
      </w:r>
      <w:r>
        <w:rPr>
          <w:rFonts w:hint="eastAsia"/>
        </w:rPr>
        <w:t>时参考配置</w:t>
      </w:r>
      <w:r>
        <w:rPr>
          <w:rFonts w:hint="eastAsia"/>
        </w:rPr>
        <w:t>PC-1</w:t>
      </w:r>
      <w:r>
        <w:rPr>
          <w:rFonts w:hint="eastAsia"/>
        </w:rPr>
        <w:t>的方法，选择通过</w:t>
      </w:r>
      <w:r>
        <w:rPr>
          <w:rFonts w:hint="eastAsia"/>
        </w:rPr>
        <w:t>DHCP</w:t>
      </w:r>
      <w:r>
        <w:rPr>
          <w:rFonts w:hint="eastAsia"/>
        </w:rPr>
        <w:t>配置地址。</w:t>
      </w:r>
    </w:p>
    <w:p w14:paraId="7EAE8C7F" w14:textId="77777777" w:rsidR="00870A08" w:rsidRDefault="003A5418">
      <w:pPr>
        <w:ind w:firstLineChars="202" w:firstLine="424"/>
      </w:pPr>
      <w:r>
        <w:rPr>
          <w:rFonts w:hint="eastAsia"/>
        </w:rPr>
        <w:t>选择</w:t>
      </w:r>
      <w:r>
        <w:rPr>
          <w:rFonts w:hint="eastAsia"/>
        </w:rPr>
        <w:t>PC-2</w:t>
      </w:r>
      <w:r>
        <w:rPr>
          <w:rFonts w:hint="eastAsia"/>
        </w:rPr>
        <w:t>中的“命令行”界面，输入命令</w:t>
      </w:r>
      <w:r>
        <w:rPr>
          <w:rFonts w:hint="eastAsia"/>
          <w:b/>
        </w:rPr>
        <w:t>ipconfig</w:t>
      </w:r>
      <w:r>
        <w:rPr>
          <w:rFonts w:hint="eastAsia"/>
        </w:rPr>
        <w:t>来查看接口的</w:t>
      </w:r>
      <w:r>
        <w:rPr>
          <w:rFonts w:hint="eastAsia"/>
        </w:rPr>
        <w:t>IP</w:t>
      </w:r>
      <w:r>
        <w:rPr>
          <w:rFonts w:hint="eastAsia"/>
        </w:rPr>
        <w:t>地址。</w:t>
      </w:r>
    </w:p>
    <w:p w14:paraId="0950CE9D" w14:textId="77777777" w:rsidR="00870A08" w:rsidRDefault="003A5418">
      <w:pPr>
        <w:ind w:firstLine="420"/>
      </w:pPr>
      <w:r>
        <w:rPr>
          <w:noProof/>
          <w:lang w:val="en-GB"/>
        </w:rPr>
        <w:drawing>
          <wp:inline distT="0" distB="0" distL="0" distR="0" wp14:anchorId="4A81620A" wp14:editId="609AF904">
            <wp:extent cx="5274310" cy="3569970"/>
            <wp:effectExtent l="19050" t="0" r="2540" b="0"/>
            <wp:docPr id="481" name="图片 3" descr="C:\Documents and Settings\Administrator\桌面\eNSP实验图\PC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descr="C:\Documents and Settings\Administrator\桌面\eNSP实验图\PC222.png"/>
                    <pic:cNvPicPr>
                      <a:picLocks noChangeAspect="1" noChangeArrowheads="1"/>
                    </pic:cNvPicPr>
                  </pic:nvPicPr>
                  <pic:blipFill>
                    <a:blip r:embed="rId254" cstate="print"/>
                    <a:srcRect/>
                    <a:stretch>
                      <a:fillRect/>
                    </a:stretch>
                  </pic:blipFill>
                  <pic:spPr>
                    <a:xfrm>
                      <a:off x="0" y="0"/>
                      <a:ext cx="5274310" cy="3570156"/>
                    </a:xfrm>
                    <a:prstGeom prst="rect">
                      <a:avLst/>
                    </a:prstGeom>
                    <a:noFill/>
                    <a:ln w="9525">
                      <a:noFill/>
                      <a:miter lim="800000"/>
                      <a:headEnd/>
                      <a:tailEnd/>
                    </a:ln>
                  </pic:spPr>
                </pic:pic>
              </a:graphicData>
            </a:graphic>
          </wp:inline>
        </w:drawing>
      </w:r>
    </w:p>
    <w:p w14:paraId="7C1314DA" w14:textId="77777777" w:rsidR="00870A08" w:rsidRDefault="003A5418">
      <w:pPr>
        <w:pStyle w:val="aff6"/>
        <w:jc w:val="center"/>
      </w:pPr>
      <w:r>
        <w:rPr>
          <w:rFonts w:hint="eastAsia"/>
        </w:rPr>
        <w:t>图</w:t>
      </w:r>
      <w:r>
        <w:rPr>
          <w:rFonts w:hint="eastAsia"/>
        </w:rPr>
        <w:t>12-4</w:t>
      </w:r>
    </w:p>
    <w:p w14:paraId="0313FBC4" w14:textId="77777777" w:rsidR="00870A08" w:rsidRDefault="00870A08">
      <w:pPr>
        <w:ind w:firstLine="420"/>
      </w:pPr>
    </w:p>
    <w:p w14:paraId="30AE3864" w14:textId="77777777" w:rsidR="00870A08" w:rsidRDefault="003A5418">
      <w:pPr>
        <w:ind w:firstLineChars="202" w:firstLine="424"/>
      </w:pPr>
      <w:r>
        <w:rPr>
          <w:rFonts w:hint="eastAsia"/>
        </w:rPr>
        <w:t>通过观察发现</w:t>
      </w:r>
      <w:r>
        <w:rPr>
          <w:rFonts w:hint="eastAsia"/>
        </w:rPr>
        <w:t>PC-2</w:t>
      </w:r>
      <w:r>
        <w:rPr>
          <w:rFonts w:hint="eastAsia"/>
        </w:rPr>
        <w:t>以通过</w:t>
      </w:r>
      <w:r>
        <w:rPr>
          <w:rFonts w:hint="eastAsia"/>
        </w:rPr>
        <w:t>DHCP Server</w:t>
      </w:r>
      <w:r>
        <w:rPr>
          <w:rFonts w:hint="eastAsia"/>
        </w:rPr>
        <w:t>获取到一个</w:t>
      </w:r>
      <w:r>
        <w:rPr>
          <w:rFonts w:hint="eastAsia"/>
        </w:rPr>
        <w:t>IPv4</w:t>
      </w:r>
      <w:r>
        <w:rPr>
          <w:rFonts w:hint="eastAsia"/>
        </w:rPr>
        <w:t>地址</w:t>
      </w:r>
      <w:r>
        <w:rPr>
          <w:rFonts w:hint="eastAsia"/>
        </w:rPr>
        <w:t xml:space="preserve"> 192.168.2.253</w:t>
      </w:r>
      <w:r>
        <w:rPr>
          <w:rFonts w:hint="eastAsia"/>
        </w:rPr>
        <w:t>，网关地址为路由器的接口地址</w:t>
      </w:r>
      <w:r>
        <w:rPr>
          <w:rFonts w:hint="eastAsia"/>
        </w:rPr>
        <w:t>192.168.2.254</w:t>
      </w:r>
      <w:r>
        <w:rPr>
          <w:rFonts w:hint="eastAsia"/>
        </w:rPr>
        <w:t>，</w:t>
      </w:r>
      <w:r>
        <w:rPr>
          <w:rFonts w:hint="eastAsia"/>
        </w:rPr>
        <w:t>DNS</w:t>
      </w:r>
      <w:r>
        <w:rPr>
          <w:rFonts w:hint="eastAsia"/>
        </w:rPr>
        <w:t>服务器地址为</w:t>
      </w:r>
      <w:r>
        <w:rPr>
          <w:rFonts w:hint="eastAsia"/>
        </w:rPr>
        <w:t>8.8.8.8</w:t>
      </w:r>
      <w:r>
        <w:rPr>
          <w:rFonts w:hint="eastAsia"/>
        </w:rPr>
        <w:t>。</w:t>
      </w:r>
      <w:r>
        <w:rPr>
          <w:rFonts w:hint="eastAsia"/>
        </w:rPr>
        <w:t>DHCP</w:t>
      </w:r>
      <w:r>
        <w:rPr>
          <w:rFonts w:hint="eastAsia"/>
        </w:rPr>
        <w:t>地址池中的地址分配情况查看省略。</w:t>
      </w:r>
    </w:p>
    <w:p w14:paraId="26B611EC" w14:textId="77777777" w:rsidR="00870A08" w:rsidRDefault="003A5418">
      <w:pPr>
        <w:pStyle w:val="10"/>
      </w:pPr>
      <w:r>
        <w:rPr>
          <w:rFonts w:hint="eastAsia"/>
        </w:rPr>
        <w:t>思考</w:t>
      </w:r>
    </w:p>
    <w:p w14:paraId="31DA610E" w14:textId="77777777" w:rsidR="00870A08" w:rsidRDefault="003A5418">
      <w:pPr>
        <w:ind w:firstLineChars="100" w:firstLine="210"/>
      </w:pPr>
      <w:r>
        <w:rPr>
          <w:rFonts w:hint="eastAsia"/>
        </w:rPr>
        <w:t xml:space="preserve"> DHCP Server </w:t>
      </w:r>
      <w:r>
        <w:rPr>
          <w:rFonts w:hint="eastAsia"/>
        </w:rPr>
        <w:t>从地址</w:t>
      </w:r>
      <w:proofErr w:type="gramStart"/>
      <w:r>
        <w:rPr>
          <w:rFonts w:hint="eastAsia"/>
        </w:rPr>
        <w:t>池分配</w:t>
      </w:r>
      <w:proofErr w:type="gramEnd"/>
      <w:r>
        <w:rPr>
          <w:rFonts w:hint="eastAsia"/>
        </w:rPr>
        <w:t>IP</w:t>
      </w:r>
      <w:r>
        <w:rPr>
          <w:rFonts w:hint="eastAsia"/>
        </w:rPr>
        <w:t>的顺序如何，是按顺序还是随机的？</w:t>
      </w:r>
      <w:r>
        <w:rPr>
          <w:rFonts w:hint="eastAsia"/>
        </w:rPr>
        <w:t>DHCP Server</w:t>
      </w:r>
      <w:r>
        <w:rPr>
          <w:rFonts w:hint="eastAsia"/>
        </w:rPr>
        <w:t>如何防范地址冲突的问题？</w:t>
      </w:r>
    </w:p>
    <w:p w14:paraId="21CA1328" w14:textId="77777777" w:rsidR="00870A08" w:rsidRDefault="003A5418">
      <w:pPr>
        <w:pStyle w:val="af2"/>
        <w:ind w:firstLineChars="0" w:firstLine="0"/>
      </w:pPr>
      <w:bookmarkStart w:id="164" w:name="_Toc13855"/>
      <w:r>
        <w:rPr>
          <w:rFonts w:ascii="微软雅黑" w:hAnsi="微软雅黑" w:hint="eastAsia"/>
        </w:rPr>
        <w:t>12.2</w:t>
      </w:r>
      <w:r>
        <w:rPr>
          <w:rFonts w:hint="eastAsia"/>
        </w:rPr>
        <w:t xml:space="preserve"> </w:t>
      </w:r>
      <w:r>
        <w:rPr>
          <w:rFonts w:hint="eastAsia"/>
        </w:rPr>
        <w:t>配置基于全局地址池的</w:t>
      </w:r>
      <w:r>
        <w:rPr>
          <w:rFonts w:hint="eastAsia"/>
        </w:rPr>
        <w:t>DHCP</w:t>
      </w:r>
      <w:bookmarkEnd w:id="164"/>
    </w:p>
    <w:p w14:paraId="604D9A6E" w14:textId="77777777" w:rsidR="00870A08" w:rsidRDefault="003A5418">
      <w:pPr>
        <w:pStyle w:val="10"/>
      </w:pPr>
      <w:r>
        <w:rPr>
          <w:rFonts w:hint="eastAsia"/>
        </w:rPr>
        <w:t>原理概述</w:t>
      </w:r>
    </w:p>
    <w:p w14:paraId="1C2A50F2" w14:textId="77777777" w:rsidR="00870A08" w:rsidRDefault="003A5418">
      <w:pPr>
        <w:ind w:firstLine="420"/>
        <w:jc w:val="left"/>
      </w:pPr>
      <w:r>
        <w:rPr>
          <w:rFonts w:hint="eastAsia"/>
        </w:rPr>
        <w:t>基于接口地址池的</w:t>
      </w:r>
      <w:r>
        <w:rPr>
          <w:rFonts w:hint="eastAsia"/>
        </w:rPr>
        <w:t>DHCP</w:t>
      </w:r>
      <w:r>
        <w:rPr>
          <w:rFonts w:hint="eastAsia"/>
        </w:rPr>
        <w:t>服务器，连接这个</w:t>
      </w:r>
      <w:proofErr w:type="gramStart"/>
      <w:r>
        <w:rPr>
          <w:rFonts w:hint="eastAsia"/>
        </w:rPr>
        <w:t>接口网</w:t>
      </w:r>
      <w:proofErr w:type="gramEnd"/>
      <w:r>
        <w:rPr>
          <w:rFonts w:hint="eastAsia"/>
        </w:rPr>
        <w:t>段的用户都从该接口地址池中获取</w:t>
      </w:r>
      <w:r>
        <w:rPr>
          <w:rFonts w:hint="eastAsia"/>
        </w:rPr>
        <w:t>IP</w:t>
      </w:r>
      <w:r>
        <w:rPr>
          <w:rFonts w:hint="eastAsia"/>
        </w:rPr>
        <w:t>地址等配置信息，由于地址池绑定在特定的接口上，可以限制用户的使用条件，在保障</w:t>
      </w:r>
      <w:r>
        <w:rPr>
          <w:rFonts w:hint="eastAsia"/>
        </w:rPr>
        <w:lastRenderedPageBreak/>
        <w:t>了安全性的同时也存在一定局限性。当</w:t>
      </w:r>
      <w:r>
        <w:rPr>
          <w:rFonts w:hint="eastAsia"/>
          <w:highlight w:val="yellow"/>
        </w:rPr>
        <w:t>用户从不同接口接入</w:t>
      </w:r>
      <w:r>
        <w:rPr>
          <w:rFonts w:hint="eastAsia"/>
          <w:highlight w:val="yellow"/>
        </w:rPr>
        <w:t>DHCP</w:t>
      </w:r>
      <w:r>
        <w:rPr>
          <w:rFonts w:hint="eastAsia"/>
          <w:highlight w:val="yellow"/>
        </w:rPr>
        <w:t>服务器且需要从同一个地址池里获取</w:t>
      </w:r>
      <w:r>
        <w:rPr>
          <w:rFonts w:hint="eastAsia"/>
          <w:highlight w:val="yellow"/>
        </w:rPr>
        <w:t>IP</w:t>
      </w:r>
      <w:r>
        <w:rPr>
          <w:rFonts w:hint="eastAsia"/>
          <w:highlight w:val="yellow"/>
        </w:rPr>
        <w:t>地址时，就需要配置基于全局地址池的</w:t>
      </w:r>
      <w:r>
        <w:rPr>
          <w:rFonts w:hint="eastAsia"/>
          <w:highlight w:val="yellow"/>
        </w:rPr>
        <w:t>DHCP</w:t>
      </w:r>
      <w:r>
        <w:rPr>
          <w:rFonts w:hint="eastAsia"/>
        </w:rPr>
        <w:t>。</w:t>
      </w:r>
    </w:p>
    <w:p w14:paraId="1E70055E" w14:textId="77777777" w:rsidR="00870A08" w:rsidRDefault="003A5418">
      <w:pPr>
        <w:pStyle w:val="13"/>
        <w:ind w:firstLine="420"/>
      </w:pPr>
      <w:r>
        <w:rPr>
          <w:rFonts w:hint="eastAsia"/>
        </w:rPr>
        <w:t>配置基于全局地址池的</w:t>
      </w:r>
      <w:r>
        <w:rPr>
          <w:rFonts w:hint="eastAsia"/>
        </w:rPr>
        <w:t>DHCP</w:t>
      </w:r>
      <w:r>
        <w:rPr>
          <w:rFonts w:hint="eastAsia"/>
        </w:rPr>
        <w:t>服务器，从所有接口上连接的用户都可以选择该地址池中的地址，</w:t>
      </w:r>
      <w:r>
        <w:t>也就是说全局地址池是一个公共</w:t>
      </w:r>
      <w:r>
        <w:rPr>
          <w:rFonts w:hint="eastAsia"/>
        </w:rPr>
        <w:t>地址池。在</w:t>
      </w:r>
      <w:r>
        <w:rPr>
          <w:rFonts w:hint="eastAsia"/>
        </w:rPr>
        <w:t>DHCP</w:t>
      </w:r>
      <w:r>
        <w:rPr>
          <w:rFonts w:hint="eastAsia"/>
        </w:rPr>
        <w:t>服务器上创建</w:t>
      </w:r>
      <w:proofErr w:type="gramStart"/>
      <w:r>
        <w:rPr>
          <w:rFonts w:hint="eastAsia"/>
        </w:rPr>
        <w:t>地址池并配置</w:t>
      </w:r>
      <w:proofErr w:type="gramEnd"/>
      <w:r>
        <w:rPr>
          <w:rFonts w:hint="eastAsia"/>
        </w:rPr>
        <w:t>相关属性（包括地址范围、地址租期、不参与自动分配的</w:t>
      </w:r>
      <w:r>
        <w:rPr>
          <w:rFonts w:hint="eastAsia"/>
        </w:rPr>
        <w:t>IP</w:t>
      </w:r>
      <w:r>
        <w:rPr>
          <w:rFonts w:hint="eastAsia"/>
        </w:rPr>
        <w:t>地址等），在配置接口工作在全局地址池模式。路由器支持工作在全局地址</w:t>
      </w:r>
      <w:proofErr w:type="gramStart"/>
      <w:r>
        <w:rPr>
          <w:rFonts w:hint="eastAsia"/>
        </w:rPr>
        <w:t>池模式</w:t>
      </w:r>
      <w:proofErr w:type="gramEnd"/>
      <w:r>
        <w:rPr>
          <w:rFonts w:hint="eastAsia"/>
        </w:rPr>
        <w:t>的接口有三层接口及其子接口、三层</w:t>
      </w:r>
      <w:r>
        <w:rPr>
          <w:rFonts w:hint="eastAsia"/>
        </w:rPr>
        <w:t>Ethernet</w:t>
      </w:r>
      <w:r>
        <w:rPr>
          <w:rFonts w:hint="eastAsia"/>
        </w:rPr>
        <w:t>接口及其子接口、三层</w:t>
      </w:r>
      <w:r>
        <w:rPr>
          <w:rFonts w:hint="eastAsia"/>
        </w:rPr>
        <w:t>Eth-trunk</w:t>
      </w:r>
      <w:r>
        <w:rPr>
          <w:rFonts w:hint="eastAsia"/>
        </w:rPr>
        <w:t>接口及其子接口和</w:t>
      </w:r>
      <w:r>
        <w:rPr>
          <w:rFonts w:hint="eastAsia"/>
        </w:rPr>
        <w:t>VLANIF</w:t>
      </w:r>
      <w:r>
        <w:rPr>
          <w:rFonts w:hint="eastAsia"/>
        </w:rPr>
        <w:t>接口。</w:t>
      </w:r>
    </w:p>
    <w:p w14:paraId="4A8ABC7E" w14:textId="77777777" w:rsidR="00870A08" w:rsidRDefault="003A5418">
      <w:pPr>
        <w:pStyle w:val="10"/>
      </w:pPr>
      <w:r>
        <w:rPr>
          <w:rFonts w:hint="eastAsia"/>
        </w:rPr>
        <w:t>实验目的</w:t>
      </w:r>
    </w:p>
    <w:p w14:paraId="476E0357" w14:textId="77777777" w:rsidR="00870A08" w:rsidRDefault="003A5418">
      <w:pPr>
        <w:pStyle w:val="12"/>
        <w:numPr>
          <w:ilvl w:val="1"/>
          <w:numId w:val="5"/>
        </w:numPr>
        <w:ind w:firstLineChars="0"/>
        <w:jc w:val="left"/>
      </w:pPr>
      <w:r>
        <w:rPr>
          <w:rFonts w:hint="eastAsia"/>
        </w:rPr>
        <w:t>掌握</w:t>
      </w:r>
      <w:r>
        <w:rPr>
          <w:rFonts w:hint="eastAsia"/>
        </w:rPr>
        <w:t>DHCP Server</w:t>
      </w:r>
      <w:r>
        <w:rPr>
          <w:rFonts w:hint="eastAsia"/>
        </w:rPr>
        <w:t>配置方法</w:t>
      </w:r>
    </w:p>
    <w:p w14:paraId="62830B14" w14:textId="77777777" w:rsidR="00870A08" w:rsidRDefault="003A5418">
      <w:pPr>
        <w:pStyle w:val="12"/>
        <w:numPr>
          <w:ilvl w:val="1"/>
          <w:numId w:val="5"/>
        </w:numPr>
        <w:ind w:firstLineChars="0"/>
        <w:jc w:val="left"/>
      </w:pPr>
      <w:r>
        <w:rPr>
          <w:rFonts w:hint="eastAsia"/>
        </w:rPr>
        <w:t>掌握基于全局地址池的</w:t>
      </w:r>
      <w:r>
        <w:rPr>
          <w:rFonts w:hint="eastAsia"/>
        </w:rPr>
        <w:t>DHCP Server</w:t>
      </w:r>
      <w:r>
        <w:rPr>
          <w:rFonts w:hint="eastAsia"/>
        </w:rPr>
        <w:t>配置方法</w:t>
      </w:r>
    </w:p>
    <w:p w14:paraId="584CDC60" w14:textId="77777777" w:rsidR="00870A08" w:rsidRDefault="003A5418">
      <w:pPr>
        <w:pStyle w:val="12"/>
        <w:numPr>
          <w:ilvl w:val="1"/>
          <w:numId w:val="5"/>
        </w:numPr>
        <w:ind w:firstLineChars="0"/>
        <w:jc w:val="left"/>
      </w:pPr>
      <w:r>
        <w:rPr>
          <w:rFonts w:hint="eastAsia"/>
        </w:rPr>
        <w:t>掌握配置</w:t>
      </w:r>
      <w:r>
        <w:rPr>
          <w:rFonts w:hint="eastAsia"/>
        </w:rPr>
        <w:t>DHCP</w:t>
      </w:r>
      <w:r>
        <w:rPr>
          <w:rFonts w:hint="eastAsia"/>
        </w:rPr>
        <w:t>租期</w:t>
      </w:r>
      <w:r>
        <w:rPr>
          <w:rFonts w:hint="eastAsia"/>
        </w:rPr>
        <w:t>/</w:t>
      </w:r>
      <w:r>
        <w:rPr>
          <w:rFonts w:hint="eastAsia"/>
        </w:rPr>
        <w:t>网关地址</w:t>
      </w:r>
      <w:r>
        <w:rPr>
          <w:rFonts w:hint="eastAsia"/>
        </w:rPr>
        <w:t>/</w:t>
      </w:r>
      <w:r>
        <w:rPr>
          <w:rFonts w:hint="eastAsia"/>
        </w:rPr>
        <w:t>不参与自动分配地址方法</w:t>
      </w:r>
    </w:p>
    <w:p w14:paraId="17AF2E1D" w14:textId="77777777" w:rsidR="00870A08" w:rsidRDefault="003A5418">
      <w:pPr>
        <w:pStyle w:val="12"/>
        <w:numPr>
          <w:ilvl w:val="1"/>
          <w:numId w:val="5"/>
        </w:numPr>
        <w:ind w:firstLineChars="0"/>
        <w:jc w:val="left"/>
      </w:pPr>
      <w:r>
        <w:rPr>
          <w:rFonts w:hint="eastAsia"/>
        </w:rPr>
        <w:t>掌握配置和检测</w:t>
      </w:r>
      <w:r>
        <w:rPr>
          <w:rFonts w:hint="eastAsia"/>
        </w:rPr>
        <w:t>DHCP</w:t>
      </w:r>
      <w:r>
        <w:rPr>
          <w:rFonts w:hint="eastAsia"/>
        </w:rPr>
        <w:t>客户端的方法</w:t>
      </w:r>
    </w:p>
    <w:p w14:paraId="3688BCD7" w14:textId="77777777" w:rsidR="00870A08" w:rsidRDefault="003A5418">
      <w:pPr>
        <w:pStyle w:val="10"/>
      </w:pPr>
      <w:r>
        <w:rPr>
          <w:rFonts w:hint="eastAsia"/>
        </w:rPr>
        <w:t>场景</w:t>
      </w:r>
    </w:p>
    <w:p w14:paraId="36C167B0" w14:textId="77777777" w:rsidR="00870A08" w:rsidRDefault="003A5418">
      <w:pPr>
        <w:ind w:firstLine="420"/>
        <w:jc w:val="left"/>
      </w:pPr>
      <w:r>
        <w:rPr>
          <w:rFonts w:hint="eastAsia"/>
        </w:rPr>
        <w:t>本实验将路由器</w:t>
      </w:r>
      <w:r>
        <w:rPr>
          <w:rFonts w:hint="eastAsia"/>
        </w:rPr>
        <w:t>R1</w:t>
      </w:r>
      <w:r>
        <w:rPr>
          <w:rFonts w:hint="eastAsia"/>
        </w:rPr>
        <w:t>模拟成为公司</w:t>
      </w:r>
      <w:r>
        <w:rPr>
          <w:rFonts w:hint="eastAsia"/>
        </w:rPr>
        <w:t>DHCP Server</w:t>
      </w:r>
      <w:r>
        <w:rPr>
          <w:rFonts w:hint="eastAsia"/>
        </w:rPr>
        <w:t>，配置全局地址池，该公司两个部门市场部和财务部下的</w:t>
      </w:r>
      <w:r>
        <w:rPr>
          <w:rFonts w:hint="eastAsia"/>
        </w:rPr>
        <w:t>PC</w:t>
      </w:r>
      <w:r>
        <w:rPr>
          <w:rFonts w:hint="eastAsia"/>
        </w:rPr>
        <w:t>通过</w:t>
      </w:r>
      <w:r>
        <w:rPr>
          <w:rFonts w:hint="eastAsia"/>
        </w:rPr>
        <w:t>DHCP</w:t>
      </w:r>
      <w:r>
        <w:rPr>
          <w:rFonts w:hint="eastAsia"/>
        </w:rPr>
        <w:t>的方式自动配置</w:t>
      </w:r>
      <w:r>
        <w:rPr>
          <w:rFonts w:hint="eastAsia"/>
        </w:rPr>
        <w:t>IP</w:t>
      </w:r>
      <w:r>
        <w:rPr>
          <w:rFonts w:hint="eastAsia"/>
        </w:rPr>
        <w:t>地址。</w:t>
      </w:r>
    </w:p>
    <w:p w14:paraId="34B38DC6" w14:textId="77777777" w:rsidR="00870A08" w:rsidRDefault="003A5418">
      <w:pPr>
        <w:pStyle w:val="10"/>
      </w:pPr>
      <w:r>
        <w:rPr>
          <w:rFonts w:hint="eastAsia"/>
        </w:rPr>
        <w:lastRenderedPageBreak/>
        <w:t>实验拓扑</w:t>
      </w:r>
    </w:p>
    <w:p w14:paraId="6752BFAA" w14:textId="77777777" w:rsidR="00870A08" w:rsidRDefault="003A5418">
      <w:pPr>
        <w:ind w:firstLine="420"/>
        <w:jc w:val="center"/>
      </w:pPr>
      <w:r>
        <w:rPr>
          <w:noProof/>
          <w:lang w:val="en-GB"/>
        </w:rPr>
        <w:drawing>
          <wp:inline distT="0" distB="0" distL="0" distR="0" wp14:anchorId="344FF10F" wp14:editId="79DFA7C9">
            <wp:extent cx="3952875" cy="3514725"/>
            <wp:effectExtent l="19050" t="0" r="8973" b="0"/>
            <wp:docPr id="610" name="图片 608"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08" descr="捕获.PNG"/>
                    <pic:cNvPicPr>
                      <a:picLocks noChangeAspect="1"/>
                    </pic:cNvPicPr>
                  </pic:nvPicPr>
                  <pic:blipFill>
                    <a:blip r:embed="rId251" cstate="print">
                      <a:grayscl/>
                    </a:blip>
                    <a:stretch>
                      <a:fillRect/>
                    </a:stretch>
                  </pic:blipFill>
                  <pic:spPr>
                    <a:xfrm>
                      <a:off x="0" y="0"/>
                      <a:ext cx="3953427" cy="3515216"/>
                    </a:xfrm>
                    <a:prstGeom prst="rect">
                      <a:avLst/>
                    </a:prstGeom>
                  </pic:spPr>
                </pic:pic>
              </a:graphicData>
            </a:graphic>
          </wp:inline>
        </w:drawing>
      </w:r>
    </w:p>
    <w:p w14:paraId="6C8FDBAF" w14:textId="77777777" w:rsidR="00870A08" w:rsidRDefault="003A5418">
      <w:pPr>
        <w:pStyle w:val="aff6"/>
        <w:jc w:val="center"/>
      </w:pPr>
      <w:r>
        <w:rPr>
          <w:rFonts w:hint="eastAsia"/>
        </w:rPr>
        <w:t>图</w:t>
      </w:r>
      <w:r>
        <w:rPr>
          <w:rFonts w:hint="eastAsia"/>
        </w:rPr>
        <w:t xml:space="preserve">12-5 </w:t>
      </w:r>
      <w:r>
        <w:rPr>
          <w:rFonts w:hint="eastAsia"/>
        </w:rPr>
        <w:t>配置基于全局地址池的</w:t>
      </w:r>
      <w:r>
        <w:rPr>
          <w:rFonts w:hint="eastAsia"/>
        </w:rPr>
        <w:t>DHCP</w:t>
      </w:r>
      <w:r>
        <w:rPr>
          <w:rFonts w:hint="eastAsia"/>
        </w:rPr>
        <w:t>拓扑图</w:t>
      </w:r>
    </w:p>
    <w:p w14:paraId="65EBBD3C"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5448FECC" w14:textId="77777777">
        <w:trPr>
          <w:trHeight w:val="471"/>
          <w:jc w:val="center"/>
        </w:trPr>
        <w:tc>
          <w:tcPr>
            <w:tcW w:w="1594" w:type="dxa"/>
            <w:vAlign w:val="center"/>
          </w:tcPr>
          <w:p w14:paraId="1FC79FF5" w14:textId="77777777" w:rsidR="00870A08" w:rsidRDefault="003A5418">
            <w:pPr>
              <w:spacing w:line="240" w:lineRule="auto"/>
              <w:ind w:firstLineChars="0" w:firstLine="0"/>
              <w:jc w:val="center"/>
            </w:pPr>
            <w:r>
              <w:rPr>
                <w:rFonts w:hint="eastAsia"/>
              </w:rPr>
              <w:t>设备</w:t>
            </w:r>
          </w:p>
        </w:tc>
        <w:tc>
          <w:tcPr>
            <w:tcW w:w="1706" w:type="dxa"/>
            <w:vAlign w:val="center"/>
          </w:tcPr>
          <w:p w14:paraId="485048D4" w14:textId="77777777" w:rsidR="00870A08" w:rsidRDefault="003A5418">
            <w:pPr>
              <w:spacing w:line="240" w:lineRule="auto"/>
              <w:ind w:firstLineChars="0" w:firstLine="0"/>
              <w:jc w:val="center"/>
            </w:pPr>
            <w:r>
              <w:rPr>
                <w:rFonts w:hint="eastAsia"/>
              </w:rPr>
              <w:t>接口</w:t>
            </w:r>
          </w:p>
        </w:tc>
        <w:tc>
          <w:tcPr>
            <w:tcW w:w="1882" w:type="dxa"/>
            <w:vAlign w:val="center"/>
          </w:tcPr>
          <w:p w14:paraId="4B06CA27"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5E860B8A" w14:textId="77777777" w:rsidR="00870A08" w:rsidRDefault="003A5418">
            <w:pPr>
              <w:spacing w:line="240" w:lineRule="auto"/>
              <w:ind w:firstLineChars="0" w:firstLine="0"/>
              <w:jc w:val="center"/>
            </w:pPr>
            <w:r>
              <w:rPr>
                <w:rFonts w:hint="eastAsia"/>
              </w:rPr>
              <w:t>子网掩码</w:t>
            </w:r>
          </w:p>
        </w:tc>
        <w:tc>
          <w:tcPr>
            <w:tcW w:w="1458" w:type="dxa"/>
            <w:vAlign w:val="center"/>
          </w:tcPr>
          <w:p w14:paraId="57759103" w14:textId="77777777" w:rsidR="00870A08" w:rsidRDefault="003A5418">
            <w:pPr>
              <w:spacing w:line="240" w:lineRule="auto"/>
              <w:ind w:firstLineChars="0" w:firstLine="0"/>
              <w:jc w:val="center"/>
            </w:pPr>
            <w:r>
              <w:rPr>
                <w:rFonts w:hint="eastAsia"/>
              </w:rPr>
              <w:t>默认网关</w:t>
            </w:r>
          </w:p>
        </w:tc>
      </w:tr>
      <w:tr w:rsidR="00870A08" w14:paraId="7664F2B2" w14:textId="77777777">
        <w:trPr>
          <w:jc w:val="center"/>
        </w:trPr>
        <w:tc>
          <w:tcPr>
            <w:tcW w:w="1594" w:type="dxa"/>
            <w:vMerge w:val="restart"/>
            <w:vAlign w:val="center"/>
          </w:tcPr>
          <w:p w14:paraId="0F63C8BB" w14:textId="77777777" w:rsidR="00870A08" w:rsidRDefault="003A5418">
            <w:pPr>
              <w:spacing w:line="240" w:lineRule="auto"/>
              <w:ind w:firstLineChars="0" w:firstLine="0"/>
              <w:jc w:val="center"/>
            </w:pPr>
            <w:r>
              <w:rPr>
                <w:rFonts w:hint="eastAsia"/>
              </w:rPr>
              <w:t>R1(AR2220)</w:t>
            </w:r>
          </w:p>
        </w:tc>
        <w:tc>
          <w:tcPr>
            <w:tcW w:w="1706" w:type="dxa"/>
            <w:vAlign w:val="center"/>
          </w:tcPr>
          <w:p w14:paraId="021861A3" w14:textId="77777777" w:rsidR="00870A08" w:rsidRDefault="003A5418">
            <w:pPr>
              <w:spacing w:line="240" w:lineRule="auto"/>
              <w:ind w:firstLineChars="0" w:firstLine="0"/>
              <w:jc w:val="center"/>
            </w:pPr>
            <w:r>
              <w:rPr>
                <w:rFonts w:hint="eastAsia"/>
              </w:rPr>
              <w:t>GE 0/0/0</w:t>
            </w:r>
          </w:p>
        </w:tc>
        <w:tc>
          <w:tcPr>
            <w:tcW w:w="1882" w:type="dxa"/>
            <w:vAlign w:val="center"/>
          </w:tcPr>
          <w:p w14:paraId="7C666A6D" w14:textId="77777777" w:rsidR="00870A08" w:rsidRDefault="003A5418">
            <w:pPr>
              <w:spacing w:line="240" w:lineRule="auto"/>
              <w:ind w:firstLineChars="0" w:firstLine="0"/>
              <w:jc w:val="center"/>
            </w:pPr>
            <w:r>
              <w:rPr>
                <w:rFonts w:hint="eastAsia"/>
              </w:rPr>
              <w:t>192.168.1.254</w:t>
            </w:r>
          </w:p>
        </w:tc>
        <w:tc>
          <w:tcPr>
            <w:tcW w:w="1882" w:type="dxa"/>
            <w:vAlign w:val="center"/>
          </w:tcPr>
          <w:p w14:paraId="000DCAFE" w14:textId="77777777" w:rsidR="00870A08" w:rsidRDefault="003A5418">
            <w:pPr>
              <w:spacing w:line="240" w:lineRule="auto"/>
              <w:ind w:firstLineChars="0" w:firstLine="0"/>
              <w:jc w:val="center"/>
            </w:pPr>
            <w:r>
              <w:rPr>
                <w:rFonts w:hint="eastAsia"/>
              </w:rPr>
              <w:t>255.255.255.0</w:t>
            </w:r>
          </w:p>
        </w:tc>
        <w:tc>
          <w:tcPr>
            <w:tcW w:w="1458" w:type="dxa"/>
            <w:vAlign w:val="center"/>
          </w:tcPr>
          <w:p w14:paraId="2C313257" w14:textId="77777777" w:rsidR="00870A08" w:rsidRDefault="003A5418">
            <w:pPr>
              <w:spacing w:line="240" w:lineRule="auto"/>
              <w:ind w:firstLineChars="0" w:firstLine="0"/>
              <w:jc w:val="center"/>
            </w:pPr>
            <w:r>
              <w:rPr>
                <w:rFonts w:hint="eastAsia"/>
              </w:rPr>
              <w:t>N/A</w:t>
            </w:r>
          </w:p>
        </w:tc>
      </w:tr>
      <w:tr w:rsidR="00870A08" w14:paraId="063C6995" w14:textId="77777777">
        <w:trPr>
          <w:jc w:val="center"/>
        </w:trPr>
        <w:tc>
          <w:tcPr>
            <w:tcW w:w="1594" w:type="dxa"/>
            <w:vMerge/>
            <w:vAlign w:val="center"/>
          </w:tcPr>
          <w:p w14:paraId="19BF7BE5" w14:textId="77777777" w:rsidR="00870A08" w:rsidRDefault="00870A08">
            <w:pPr>
              <w:ind w:firstLine="420"/>
              <w:jc w:val="center"/>
            </w:pPr>
          </w:p>
        </w:tc>
        <w:tc>
          <w:tcPr>
            <w:tcW w:w="1706" w:type="dxa"/>
            <w:vAlign w:val="center"/>
          </w:tcPr>
          <w:p w14:paraId="6200C2F3" w14:textId="77777777" w:rsidR="00870A08" w:rsidRDefault="003A5418">
            <w:pPr>
              <w:spacing w:line="240" w:lineRule="auto"/>
              <w:ind w:firstLineChars="0" w:firstLine="0"/>
              <w:jc w:val="center"/>
            </w:pPr>
            <w:r>
              <w:rPr>
                <w:rFonts w:hint="eastAsia"/>
              </w:rPr>
              <w:t>GE 0/0/1</w:t>
            </w:r>
          </w:p>
        </w:tc>
        <w:tc>
          <w:tcPr>
            <w:tcW w:w="1882" w:type="dxa"/>
            <w:vAlign w:val="center"/>
          </w:tcPr>
          <w:p w14:paraId="5243DE69" w14:textId="77777777" w:rsidR="00870A08" w:rsidRDefault="003A5418">
            <w:pPr>
              <w:spacing w:line="240" w:lineRule="auto"/>
              <w:ind w:firstLineChars="0" w:firstLine="0"/>
              <w:jc w:val="center"/>
            </w:pPr>
            <w:r>
              <w:rPr>
                <w:rFonts w:hint="eastAsia"/>
              </w:rPr>
              <w:t>192.168.2.254</w:t>
            </w:r>
          </w:p>
        </w:tc>
        <w:tc>
          <w:tcPr>
            <w:tcW w:w="1882" w:type="dxa"/>
            <w:vAlign w:val="center"/>
          </w:tcPr>
          <w:p w14:paraId="10B83ED6" w14:textId="77777777" w:rsidR="00870A08" w:rsidRDefault="003A5418">
            <w:pPr>
              <w:spacing w:line="240" w:lineRule="auto"/>
              <w:ind w:firstLineChars="0" w:firstLine="0"/>
              <w:jc w:val="center"/>
            </w:pPr>
            <w:r>
              <w:rPr>
                <w:rFonts w:hint="eastAsia"/>
              </w:rPr>
              <w:t>255.255.255.0</w:t>
            </w:r>
          </w:p>
        </w:tc>
        <w:tc>
          <w:tcPr>
            <w:tcW w:w="1458" w:type="dxa"/>
            <w:vAlign w:val="center"/>
          </w:tcPr>
          <w:p w14:paraId="074F3F4F" w14:textId="77777777" w:rsidR="00870A08" w:rsidRDefault="003A5418">
            <w:pPr>
              <w:spacing w:line="240" w:lineRule="auto"/>
              <w:ind w:firstLineChars="0" w:firstLine="0"/>
              <w:jc w:val="center"/>
            </w:pPr>
            <w:r>
              <w:rPr>
                <w:rFonts w:hint="eastAsia"/>
              </w:rPr>
              <w:t>N/A</w:t>
            </w:r>
          </w:p>
        </w:tc>
      </w:tr>
      <w:tr w:rsidR="00870A08" w14:paraId="63132165" w14:textId="77777777">
        <w:trPr>
          <w:trHeight w:val="236"/>
          <w:jc w:val="center"/>
        </w:trPr>
        <w:tc>
          <w:tcPr>
            <w:tcW w:w="1594" w:type="dxa"/>
            <w:vAlign w:val="center"/>
          </w:tcPr>
          <w:p w14:paraId="56AB2F3A" w14:textId="77777777" w:rsidR="00870A08" w:rsidRDefault="003A5418">
            <w:pPr>
              <w:spacing w:line="240" w:lineRule="auto"/>
              <w:ind w:firstLineChars="0" w:firstLine="0"/>
              <w:jc w:val="center"/>
            </w:pPr>
            <w:r>
              <w:rPr>
                <w:rFonts w:hint="eastAsia"/>
              </w:rPr>
              <w:t>PC-1</w:t>
            </w:r>
          </w:p>
        </w:tc>
        <w:tc>
          <w:tcPr>
            <w:tcW w:w="1706" w:type="dxa"/>
            <w:vAlign w:val="center"/>
          </w:tcPr>
          <w:p w14:paraId="003FA375" w14:textId="77777777" w:rsidR="00870A08" w:rsidRDefault="003A5418">
            <w:pPr>
              <w:spacing w:line="240" w:lineRule="auto"/>
              <w:ind w:firstLineChars="0" w:firstLine="0"/>
              <w:jc w:val="center"/>
            </w:pPr>
            <w:r>
              <w:rPr>
                <w:rFonts w:hint="eastAsia"/>
              </w:rPr>
              <w:t>Ethernet0/0/1</w:t>
            </w:r>
          </w:p>
        </w:tc>
        <w:tc>
          <w:tcPr>
            <w:tcW w:w="1882" w:type="dxa"/>
            <w:vAlign w:val="center"/>
          </w:tcPr>
          <w:p w14:paraId="246E7BC0" w14:textId="77777777" w:rsidR="00870A08" w:rsidRDefault="003A5418">
            <w:pPr>
              <w:spacing w:line="240" w:lineRule="auto"/>
              <w:ind w:firstLineChars="0" w:firstLine="0"/>
              <w:jc w:val="center"/>
            </w:pPr>
            <w:r>
              <w:rPr>
                <w:rFonts w:hint="eastAsia"/>
              </w:rPr>
              <w:t>DHCP</w:t>
            </w:r>
            <w:r>
              <w:rPr>
                <w:rFonts w:hint="eastAsia"/>
              </w:rPr>
              <w:t>获取</w:t>
            </w:r>
          </w:p>
        </w:tc>
        <w:tc>
          <w:tcPr>
            <w:tcW w:w="1882" w:type="dxa"/>
            <w:vAlign w:val="center"/>
          </w:tcPr>
          <w:p w14:paraId="3D8E29BA" w14:textId="77777777" w:rsidR="00870A08" w:rsidRDefault="003A5418">
            <w:pPr>
              <w:spacing w:line="240" w:lineRule="auto"/>
              <w:ind w:firstLineChars="0" w:firstLine="0"/>
              <w:jc w:val="center"/>
            </w:pPr>
            <w:r>
              <w:rPr>
                <w:rFonts w:hint="eastAsia"/>
              </w:rPr>
              <w:t>DHCP</w:t>
            </w:r>
            <w:r>
              <w:rPr>
                <w:rFonts w:hint="eastAsia"/>
              </w:rPr>
              <w:t>获取</w:t>
            </w:r>
          </w:p>
        </w:tc>
        <w:tc>
          <w:tcPr>
            <w:tcW w:w="1458" w:type="dxa"/>
            <w:vAlign w:val="center"/>
          </w:tcPr>
          <w:p w14:paraId="11E3968C" w14:textId="77777777" w:rsidR="00870A08" w:rsidRDefault="003A5418">
            <w:pPr>
              <w:spacing w:line="240" w:lineRule="auto"/>
              <w:ind w:firstLineChars="0" w:firstLine="0"/>
              <w:jc w:val="center"/>
            </w:pPr>
            <w:r>
              <w:rPr>
                <w:rFonts w:hint="eastAsia"/>
              </w:rPr>
              <w:t>DHCP</w:t>
            </w:r>
            <w:r>
              <w:rPr>
                <w:rFonts w:hint="eastAsia"/>
              </w:rPr>
              <w:t>获取</w:t>
            </w:r>
          </w:p>
        </w:tc>
      </w:tr>
      <w:tr w:rsidR="00870A08" w14:paraId="4EE2B609" w14:textId="77777777">
        <w:trPr>
          <w:trHeight w:val="141"/>
          <w:jc w:val="center"/>
        </w:trPr>
        <w:tc>
          <w:tcPr>
            <w:tcW w:w="1594" w:type="dxa"/>
            <w:vAlign w:val="center"/>
          </w:tcPr>
          <w:p w14:paraId="6FF503CB" w14:textId="77777777" w:rsidR="00870A08" w:rsidRDefault="003A5418">
            <w:pPr>
              <w:spacing w:line="240" w:lineRule="auto"/>
              <w:ind w:firstLineChars="0" w:firstLine="0"/>
              <w:jc w:val="center"/>
            </w:pPr>
            <w:r>
              <w:rPr>
                <w:rFonts w:hint="eastAsia"/>
              </w:rPr>
              <w:t>PC-2</w:t>
            </w:r>
          </w:p>
        </w:tc>
        <w:tc>
          <w:tcPr>
            <w:tcW w:w="1706" w:type="dxa"/>
            <w:vAlign w:val="center"/>
          </w:tcPr>
          <w:p w14:paraId="259F765D" w14:textId="77777777" w:rsidR="00870A08" w:rsidRDefault="003A5418">
            <w:pPr>
              <w:spacing w:line="240" w:lineRule="auto"/>
              <w:ind w:firstLineChars="0" w:firstLine="0"/>
              <w:jc w:val="center"/>
            </w:pPr>
            <w:r>
              <w:rPr>
                <w:rFonts w:hint="eastAsia"/>
              </w:rPr>
              <w:t>Ethernet0/0/1</w:t>
            </w:r>
          </w:p>
        </w:tc>
        <w:tc>
          <w:tcPr>
            <w:tcW w:w="1882" w:type="dxa"/>
            <w:vAlign w:val="center"/>
          </w:tcPr>
          <w:p w14:paraId="718C8BC0" w14:textId="77777777" w:rsidR="00870A08" w:rsidRDefault="003A5418">
            <w:pPr>
              <w:spacing w:line="240" w:lineRule="auto"/>
              <w:ind w:firstLineChars="0" w:firstLine="0"/>
              <w:jc w:val="center"/>
            </w:pPr>
            <w:r>
              <w:rPr>
                <w:rFonts w:hint="eastAsia"/>
              </w:rPr>
              <w:t>DHCP</w:t>
            </w:r>
            <w:r>
              <w:rPr>
                <w:rFonts w:hint="eastAsia"/>
              </w:rPr>
              <w:t>获取</w:t>
            </w:r>
          </w:p>
        </w:tc>
        <w:tc>
          <w:tcPr>
            <w:tcW w:w="1882" w:type="dxa"/>
            <w:vAlign w:val="center"/>
          </w:tcPr>
          <w:p w14:paraId="37DA26E8" w14:textId="77777777" w:rsidR="00870A08" w:rsidRDefault="003A5418">
            <w:pPr>
              <w:spacing w:line="240" w:lineRule="auto"/>
              <w:ind w:firstLineChars="0" w:firstLine="0"/>
              <w:jc w:val="center"/>
            </w:pPr>
            <w:r>
              <w:rPr>
                <w:rFonts w:hint="eastAsia"/>
              </w:rPr>
              <w:t>DHCP</w:t>
            </w:r>
            <w:r>
              <w:rPr>
                <w:rFonts w:hint="eastAsia"/>
              </w:rPr>
              <w:t>获取</w:t>
            </w:r>
          </w:p>
        </w:tc>
        <w:tc>
          <w:tcPr>
            <w:tcW w:w="1458" w:type="dxa"/>
            <w:vAlign w:val="center"/>
          </w:tcPr>
          <w:p w14:paraId="47136A52" w14:textId="77777777" w:rsidR="00870A08" w:rsidRDefault="003A5418">
            <w:pPr>
              <w:spacing w:line="240" w:lineRule="auto"/>
              <w:ind w:firstLineChars="0" w:firstLine="0"/>
              <w:jc w:val="center"/>
            </w:pPr>
            <w:r>
              <w:rPr>
                <w:rFonts w:hint="eastAsia"/>
              </w:rPr>
              <w:t>DHCP</w:t>
            </w:r>
            <w:r>
              <w:rPr>
                <w:rFonts w:hint="eastAsia"/>
              </w:rPr>
              <w:t>获取</w:t>
            </w:r>
          </w:p>
        </w:tc>
      </w:tr>
    </w:tbl>
    <w:p w14:paraId="6A6E66D6" w14:textId="77777777" w:rsidR="00870A08" w:rsidRDefault="003A5418">
      <w:pPr>
        <w:pStyle w:val="10"/>
      </w:pPr>
      <w:r>
        <w:rPr>
          <w:rFonts w:hint="eastAsia"/>
        </w:rPr>
        <w:t>实验步骤</w:t>
      </w:r>
    </w:p>
    <w:p w14:paraId="286C0B57" w14:textId="77777777" w:rsidR="00870A08" w:rsidRDefault="003A5418">
      <w:pPr>
        <w:pStyle w:val="2"/>
        <w:numPr>
          <w:ilvl w:val="0"/>
          <w:numId w:val="58"/>
        </w:numPr>
      </w:pPr>
      <w:r>
        <w:rPr>
          <w:rFonts w:hint="eastAsia"/>
        </w:rPr>
        <w:t>基本配置</w:t>
      </w:r>
    </w:p>
    <w:p w14:paraId="53FBDC26" w14:textId="77777777" w:rsidR="00870A08" w:rsidRDefault="003A5418">
      <w:pPr>
        <w:pStyle w:val="12"/>
        <w:jc w:val="left"/>
      </w:pPr>
      <w:r>
        <w:rPr>
          <w:rFonts w:hint="eastAsia"/>
        </w:rPr>
        <w:t>根据实验编址表进行相应的基本</w:t>
      </w:r>
      <w:r>
        <w:rPr>
          <w:rFonts w:hint="eastAsia"/>
        </w:rPr>
        <w:t>IP</w:t>
      </w:r>
      <w:r>
        <w:rPr>
          <w:rFonts w:hint="eastAsia"/>
        </w:rPr>
        <w:t>地址配置，由于</w:t>
      </w:r>
      <w:r>
        <w:rPr>
          <w:rFonts w:hint="eastAsia"/>
        </w:rPr>
        <w:t>PC</w:t>
      </w:r>
      <w:r>
        <w:rPr>
          <w:rFonts w:hint="eastAsia"/>
        </w:rPr>
        <w:t>是通过</w:t>
      </w:r>
      <w:r>
        <w:rPr>
          <w:rFonts w:hint="eastAsia"/>
        </w:rPr>
        <w:t>DHCP</w:t>
      </w:r>
      <w:r>
        <w:rPr>
          <w:rFonts w:hint="eastAsia"/>
        </w:rPr>
        <w:t>自动获取地址，暂时无法测试连通性。交换机为二层设备，无需配置</w:t>
      </w:r>
      <w:r>
        <w:rPr>
          <w:rFonts w:hint="eastAsia"/>
        </w:rPr>
        <w:t>IP</w:t>
      </w:r>
      <w:r>
        <w:rPr>
          <w:rFonts w:hint="eastAsia"/>
        </w:rPr>
        <w:t>地址。</w:t>
      </w:r>
    </w:p>
    <w:p w14:paraId="00398BF4"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w:t>
      </w:r>
      <w:r>
        <w:rPr>
          <w:rFonts w:hint="eastAsia"/>
        </w:rPr>
        <w:t>0</w:t>
      </w:r>
    </w:p>
    <w:p w14:paraId="3ABAC391" w14:textId="77777777" w:rsidR="00870A08" w:rsidRDefault="003A5418">
      <w:pPr>
        <w:pStyle w:val="aff6"/>
      </w:pPr>
      <w:r>
        <w:lastRenderedPageBreak/>
        <w:t>[R1-GigabitEthernet0/0/</w:t>
      </w:r>
      <w:proofErr w:type="gramStart"/>
      <w:r>
        <w:rPr>
          <w:rFonts w:hint="eastAsia"/>
        </w:rPr>
        <w:t>0</w:t>
      </w:r>
      <w:r>
        <w:t>]</w:t>
      </w:r>
      <w:proofErr w:type="spellStart"/>
      <w:r>
        <w:t>ip</w:t>
      </w:r>
      <w:proofErr w:type="spellEnd"/>
      <w:proofErr w:type="gramEnd"/>
      <w:r>
        <w:t xml:space="preserve"> address 192.168.</w:t>
      </w:r>
      <w:r>
        <w:rPr>
          <w:rFonts w:hint="eastAsia"/>
        </w:rPr>
        <w:t>1</w:t>
      </w:r>
      <w:r>
        <w:t>.254 24</w:t>
      </w:r>
    </w:p>
    <w:p w14:paraId="29ED66CC" w14:textId="77777777" w:rsidR="00870A08" w:rsidRDefault="003A5418">
      <w:pPr>
        <w:pStyle w:val="aff6"/>
      </w:pPr>
      <w:r>
        <w:t>[R1-GigabitEthernet0/0/</w:t>
      </w:r>
      <w:proofErr w:type="gramStart"/>
      <w:r>
        <w:rPr>
          <w:rFonts w:hint="eastAsia"/>
        </w:rPr>
        <w:t>0</w:t>
      </w:r>
      <w:r>
        <w:t>]interface</w:t>
      </w:r>
      <w:proofErr w:type="gramEnd"/>
      <w:r>
        <w:t xml:space="preserve"> </w:t>
      </w:r>
      <w:proofErr w:type="spellStart"/>
      <w:r>
        <w:t>GigabitEthernet</w:t>
      </w:r>
      <w:proofErr w:type="spellEnd"/>
      <w:r>
        <w:t xml:space="preserve"> 0/0/</w:t>
      </w:r>
      <w:r>
        <w:rPr>
          <w:rFonts w:hint="eastAsia"/>
        </w:rPr>
        <w:t>1</w:t>
      </w:r>
    </w:p>
    <w:p w14:paraId="138D6F29" w14:textId="77777777" w:rsidR="00870A08" w:rsidRDefault="003A5418">
      <w:pPr>
        <w:pStyle w:val="aff6"/>
      </w:pPr>
      <w:r>
        <w:t>[R1-GigabitEthernet0/0/</w:t>
      </w:r>
      <w:proofErr w:type="gramStart"/>
      <w:r>
        <w:t>1]</w:t>
      </w:r>
      <w:proofErr w:type="spellStart"/>
      <w:r>
        <w:t>ip</w:t>
      </w:r>
      <w:proofErr w:type="spellEnd"/>
      <w:proofErr w:type="gramEnd"/>
      <w:r>
        <w:t xml:space="preserve"> address 192.168.2.254 24</w:t>
      </w:r>
    </w:p>
    <w:p w14:paraId="33EE4393" w14:textId="77777777" w:rsidR="00870A08" w:rsidRDefault="003A5418">
      <w:pPr>
        <w:pStyle w:val="2"/>
      </w:pPr>
      <w:r>
        <w:rPr>
          <w:rFonts w:hint="eastAsia"/>
        </w:rPr>
        <w:t>配置基于全局地址池的</w:t>
      </w:r>
      <w:r>
        <w:rPr>
          <w:rFonts w:hint="eastAsia"/>
        </w:rPr>
        <w:t>DHCP Server</w:t>
      </w:r>
    </w:p>
    <w:p w14:paraId="56A32369" w14:textId="77777777" w:rsidR="00870A08" w:rsidRDefault="003A5418">
      <w:pPr>
        <w:pStyle w:val="14"/>
        <w:ind w:firstLineChars="202" w:firstLine="424"/>
      </w:pPr>
      <w:r>
        <w:rPr>
          <w:rFonts w:hint="eastAsia"/>
        </w:rPr>
        <w:t>在</w:t>
      </w:r>
      <w:r>
        <w:rPr>
          <w:rFonts w:hint="eastAsia"/>
        </w:rPr>
        <w:t>R1</w:t>
      </w:r>
      <w:r>
        <w:rPr>
          <w:rFonts w:hint="eastAsia"/>
        </w:rPr>
        <w:t>上开启</w:t>
      </w:r>
      <w:r>
        <w:rPr>
          <w:rFonts w:hint="eastAsia"/>
        </w:rPr>
        <w:t>DHCP</w:t>
      </w:r>
      <w:r>
        <w:rPr>
          <w:rFonts w:hint="eastAsia"/>
        </w:rPr>
        <w:t>功能。</w:t>
      </w:r>
      <w:r>
        <w:t xml:space="preserve"> </w:t>
      </w:r>
    </w:p>
    <w:p w14:paraId="4B925826" w14:textId="77777777" w:rsidR="00870A08" w:rsidRDefault="003A5418">
      <w:pPr>
        <w:pStyle w:val="aff6"/>
      </w:pPr>
      <w:r>
        <w:t>[</w:t>
      </w:r>
      <w:r>
        <w:rPr>
          <w:rFonts w:hint="eastAsia"/>
        </w:rPr>
        <w:t>R</w:t>
      </w:r>
      <w:proofErr w:type="gramStart"/>
      <w:r>
        <w:rPr>
          <w:rFonts w:hint="eastAsia"/>
        </w:rPr>
        <w:t>1</w:t>
      </w:r>
      <w:r>
        <w:t>]</w:t>
      </w:r>
      <w:proofErr w:type="spellStart"/>
      <w:r>
        <w:t>dhcp</w:t>
      </w:r>
      <w:proofErr w:type="spellEnd"/>
      <w:proofErr w:type="gramEnd"/>
      <w:r>
        <w:t xml:space="preserve"> ena</w:t>
      </w:r>
      <w:r>
        <w:rPr>
          <w:rFonts w:hint="eastAsia"/>
        </w:rPr>
        <w:t>ble</w:t>
      </w:r>
    </w:p>
    <w:p w14:paraId="484C7DF3" w14:textId="77777777" w:rsidR="00870A08" w:rsidRDefault="00870A08">
      <w:pPr>
        <w:ind w:firstLine="420"/>
        <w:jc w:val="left"/>
      </w:pPr>
    </w:p>
    <w:p w14:paraId="3988AC71" w14:textId="77777777" w:rsidR="00870A08" w:rsidRDefault="003A5418">
      <w:pPr>
        <w:ind w:firstLineChars="202" w:firstLine="424"/>
        <w:jc w:val="left"/>
      </w:pPr>
      <w:r>
        <w:rPr>
          <w:rFonts w:hint="eastAsia"/>
        </w:rPr>
        <w:t>使用命令</w:t>
      </w:r>
      <w:proofErr w:type="spellStart"/>
      <w:r>
        <w:rPr>
          <w:rFonts w:hint="eastAsia"/>
          <w:b/>
          <w:highlight w:val="yellow"/>
        </w:rPr>
        <w:t>ip</w:t>
      </w:r>
      <w:proofErr w:type="spellEnd"/>
      <w:r>
        <w:rPr>
          <w:rFonts w:hint="eastAsia"/>
          <w:b/>
          <w:highlight w:val="yellow"/>
        </w:rPr>
        <w:t xml:space="preserve"> pool</w:t>
      </w:r>
      <w:r>
        <w:rPr>
          <w:rFonts w:hint="eastAsia"/>
          <w:highlight w:val="yellow"/>
        </w:rPr>
        <w:t>创建一个全局地址池</w:t>
      </w:r>
      <w:r>
        <w:rPr>
          <w:rFonts w:hint="eastAsia"/>
        </w:rPr>
        <w:t>，地址池名称为</w:t>
      </w:r>
      <w:r>
        <w:rPr>
          <w:rFonts w:hint="eastAsia"/>
        </w:rPr>
        <w:t>huawei1</w:t>
      </w:r>
      <w:r>
        <w:rPr>
          <w:rFonts w:hint="eastAsia"/>
        </w:rPr>
        <w:t>。缺省情况下，设备上没有创建任何全局地址池。</w:t>
      </w:r>
    </w:p>
    <w:p w14:paraId="4B4C4ABC" w14:textId="77777777" w:rsidR="00870A08" w:rsidRDefault="003A5418">
      <w:pPr>
        <w:pStyle w:val="aff6"/>
      </w:pPr>
      <w:r>
        <w:t>[R</w:t>
      </w:r>
      <w:proofErr w:type="gramStart"/>
      <w:r>
        <w:t>1]</w:t>
      </w:r>
      <w:proofErr w:type="spellStart"/>
      <w:r>
        <w:t>ip</w:t>
      </w:r>
      <w:proofErr w:type="spellEnd"/>
      <w:proofErr w:type="gramEnd"/>
      <w:r>
        <w:t xml:space="preserve"> pool </w:t>
      </w:r>
      <w:r>
        <w:rPr>
          <w:rFonts w:hint="eastAsia"/>
        </w:rPr>
        <w:t>h</w:t>
      </w:r>
      <w:r>
        <w:t>uawei</w:t>
      </w:r>
      <w:r>
        <w:rPr>
          <w:rFonts w:hint="eastAsia"/>
        </w:rPr>
        <w:t>1</w:t>
      </w:r>
    </w:p>
    <w:p w14:paraId="48DBE66A" w14:textId="77777777" w:rsidR="00870A08" w:rsidRDefault="00870A08">
      <w:pPr>
        <w:ind w:firstLine="420"/>
      </w:pPr>
    </w:p>
    <w:p w14:paraId="37233B5D" w14:textId="77777777" w:rsidR="00870A08" w:rsidRDefault="003A5418">
      <w:pPr>
        <w:ind w:firstLineChars="202" w:firstLine="424"/>
      </w:pPr>
      <w:r>
        <w:rPr>
          <w:rFonts w:hint="eastAsia"/>
        </w:rPr>
        <w:t>使用命令</w:t>
      </w:r>
      <w:r>
        <w:rPr>
          <w:rFonts w:hint="eastAsia"/>
          <w:b/>
        </w:rPr>
        <w:t>network</w:t>
      </w:r>
      <w:r>
        <w:rPr>
          <w:rFonts w:hint="eastAsia"/>
        </w:rPr>
        <w:t>配置全局地址池</w:t>
      </w:r>
      <w:r>
        <w:rPr>
          <w:rFonts w:hint="eastAsia"/>
        </w:rPr>
        <w:t>huawei1</w:t>
      </w:r>
      <w:r>
        <w:rPr>
          <w:rFonts w:hint="eastAsia"/>
        </w:rPr>
        <w:t>可动态分配的网段范围为</w:t>
      </w:r>
      <w:r>
        <w:rPr>
          <w:rFonts w:hint="eastAsia"/>
        </w:rPr>
        <w:t>192.168.1.0</w:t>
      </w:r>
      <w:r>
        <w:rPr>
          <w:rFonts w:hint="eastAsia"/>
        </w:rPr>
        <w:t>，如果不指定掩码，默认使用自然掩码，即</w:t>
      </w:r>
      <w:r>
        <w:rPr>
          <w:rFonts w:hint="eastAsia"/>
        </w:rPr>
        <w:t>24</w:t>
      </w:r>
      <w:r>
        <w:rPr>
          <w:rFonts w:hint="eastAsia"/>
        </w:rPr>
        <w:t>位掩码。该</w:t>
      </w:r>
      <w:r>
        <w:rPr>
          <w:rFonts w:hint="eastAsia"/>
          <w:highlight w:val="yellow"/>
        </w:rPr>
        <w:t>网段必需与路由器接口</w:t>
      </w:r>
      <w:r>
        <w:rPr>
          <w:rFonts w:hint="eastAsia"/>
          <w:highlight w:val="yellow"/>
        </w:rPr>
        <w:t>GE 0/0/0</w:t>
      </w:r>
      <w:r>
        <w:rPr>
          <w:rFonts w:hint="eastAsia"/>
          <w:highlight w:val="yellow"/>
        </w:rPr>
        <w:t>的</w:t>
      </w:r>
      <w:r>
        <w:rPr>
          <w:rFonts w:hint="eastAsia"/>
          <w:highlight w:val="yellow"/>
        </w:rPr>
        <w:t>IP</w:t>
      </w:r>
      <w:r>
        <w:rPr>
          <w:rFonts w:hint="eastAsia"/>
          <w:highlight w:val="yellow"/>
        </w:rPr>
        <w:t>地址为同一网段。</w:t>
      </w:r>
    </w:p>
    <w:p w14:paraId="5DA923DE" w14:textId="77777777" w:rsidR="00870A08" w:rsidRDefault="003A5418">
      <w:pPr>
        <w:pStyle w:val="aff6"/>
      </w:pPr>
      <w:r>
        <w:t>[R1-ip-pool-huawei</w:t>
      </w:r>
      <w:proofErr w:type="gramStart"/>
      <w:r>
        <w:rPr>
          <w:rFonts w:hint="eastAsia"/>
        </w:rPr>
        <w:t>1</w:t>
      </w:r>
      <w:r>
        <w:t>]</w:t>
      </w:r>
      <w:r>
        <w:rPr>
          <w:highlight w:val="yellow"/>
        </w:rPr>
        <w:t>network</w:t>
      </w:r>
      <w:proofErr w:type="gramEnd"/>
      <w:r>
        <w:rPr>
          <w:highlight w:val="yellow"/>
        </w:rPr>
        <w:t xml:space="preserve"> 192.168.</w:t>
      </w:r>
      <w:r>
        <w:rPr>
          <w:rFonts w:hint="eastAsia"/>
          <w:highlight w:val="yellow"/>
        </w:rPr>
        <w:t>1</w:t>
      </w:r>
      <w:r>
        <w:rPr>
          <w:highlight w:val="yellow"/>
        </w:rPr>
        <w:t>.0</w:t>
      </w:r>
    </w:p>
    <w:p w14:paraId="3CD1E79F" w14:textId="77777777" w:rsidR="00870A08" w:rsidRDefault="00870A08">
      <w:pPr>
        <w:ind w:firstLine="420"/>
      </w:pPr>
    </w:p>
    <w:p w14:paraId="5BAF8EC9" w14:textId="77777777" w:rsidR="00870A08" w:rsidRDefault="003A5418">
      <w:pPr>
        <w:ind w:firstLineChars="202" w:firstLine="424"/>
      </w:pPr>
      <w:r>
        <w:rPr>
          <w:rFonts w:hint="eastAsia"/>
        </w:rPr>
        <w:t>使用命令</w:t>
      </w:r>
      <w:r>
        <w:rPr>
          <w:rFonts w:hint="eastAsia"/>
          <w:b/>
        </w:rPr>
        <w:t>lease day</w:t>
      </w:r>
      <w:r>
        <w:rPr>
          <w:rFonts w:hint="eastAsia"/>
        </w:rPr>
        <w:t>配置</w:t>
      </w:r>
      <w:r>
        <w:rPr>
          <w:rFonts w:hint="eastAsia"/>
        </w:rPr>
        <w:t>DHCP</w:t>
      </w:r>
      <w:r>
        <w:rPr>
          <w:rFonts w:hint="eastAsia"/>
        </w:rPr>
        <w:t>全局地址池下的地址租期。缺省情况下，</w:t>
      </w:r>
      <w:r>
        <w:rPr>
          <w:rFonts w:hint="eastAsia"/>
        </w:rPr>
        <w:t>IP</w:t>
      </w:r>
      <w:r>
        <w:rPr>
          <w:rFonts w:hint="eastAsia"/>
        </w:rPr>
        <w:t>地址租期为</w:t>
      </w:r>
      <w:r>
        <w:rPr>
          <w:rFonts w:hint="eastAsia"/>
        </w:rPr>
        <w:t>1</w:t>
      </w:r>
      <w:r>
        <w:rPr>
          <w:rFonts w:hint="eastAsia"/>
        </w:rPr>
        <w:t>天，对于不同的地址池，</w:t>
      </w:r>
      <w:r>
        <w:rPr>
          <w:rFonts w:hint="eastAsia"/>
        </w:rPr>
        <w:t>DHCP</w:t>
      </w:r>
      <w:r>
        <w:rPr>
          <w:rFonts w:hint="eastAsia"/>
        </w:rPr>
        <w:t>服务器可以指定不同的地址租用期限，但是同一地址池中的地址具有相同的租期。</w:t>
      </w:r>
    </w:p>
    <w:p w14:paraId="79058E8E" w14:textId="77777777" w:rsidR="00870A08" w:rsidRDefault="003A5418">
      <w:pPr>
        <w:pStyle w:val="aff6"/>
      </w:pPr>
      <w:r>
        <w:t>[R1-ip-pool-huawei</w:t>
      </w:r>
      <w:proofErr w:type="gramStart"/>
      <w:r>
        <w:rPr>
          <w:rFonts w:hint="eastAsia"/>
        </w:rPr>
        <w:t>1</w:t>
      </w:r>
      <w:r>
        <w:t>]lease</w:t>
      </w:r>
      <w:proofErr w:type="gramEnd"/>
      <w:r>
        <w:t xml:space="preserve"> day 2</w:t>
      </w:r>
    </w:p>
    <w:p w14:paraId="653AE01C" w14:textId="77777777" w:rsidR="00870A08" w:rsidRDefault="00870A08">
      <w:pPr>
        <w:ind w:firstLine="420"/>
      </w:pPr>
    </w:p>
    <w:p w14:paraId="1EB47C33" w14:textId="77777777" w:rsidR="00870A08" w:rsidRDefault="003A5418">
      <w:pPr>
        <w:ind w:firstLineChars="202" w:firstLine="424"/>
      </w:pPr>
      <w:r>
        <w:rPr>
          <w:rFonts w:hint="eastAsia"/>
        </w:rPr>
        <w:t>配置</w:t>
      </w:r>
      <w:r>
        <w:rPr>
          <w:rFonts w:hint="eastAsia"/>
        </w:rPr>
        <w:t>DHCP</w:t>
      </w:r>
      <w:r>
        <w:rPr>
          <w:rFonts w:hint="eastAsia"/>
        </w:rPr>
        <w:t>客户端的出口网关地址。</w:t>
      </w:r>
    </w:p>
    <w:p w14:paraId="0D0D64D5" w14:textId="77777777" w:rsidR="00870A08" w:rsidRDefault="003A5418">
      <w:pPr>
        <w:pStyle w:val="aff6"/>
      </w:pPr>
      <w:r>
        <w:t>[R1-ip-pool-</w:t>
      </w:r>
      <w:proofErr w:type="gramStart"/>
      <w:r>
        <w:t>huawei]</w:t>
      </w:r>
      <w:r>
        <w:rPr>
          <w:highlight w:val="yellow"/>
        </w:rPr>
        <w:t>gateway</w:t>
      </w:r>
      <w:proofErr w:type="gramEnd"/>
      <w:r>
        <w:rPr>
          <w:highlight w:val="yellow"/>
        </w:rPr>
        <w:t>-list 192.168.</w:t>
      </w:r>
      <w:r>
        <w:rPr>
          <w:rFonts w:hint="eastAsia"/>
          <w:highlight w:val="yellow"/>
        </w:rPr>
        <w:t>1</w:t>
      </w:r>
      <w:r>
        <w:rPr>
          <w:highlight w:val="yellow"/>
        </w:rPr>
        <w:t>.254</w:t>
      </w:r>
    </w:p>
    <w:p w14:paraId="55E1EA9D" w14:textId="77777777" w:rsidR="00870A08" w:rsidRDefault="00870A08">
      <w:pPr>
        <w:pStyle w:val="aff6"/>
      </w:pPr>
    </w:p>
    <w:p w14:paraId="56F25B75" w14:textId="77777777" w:rsidR="00870A08" w:rsidRDefault="003A5418">
      <w:pPr>
        <w:ind w:firstLineChars="202" w:firstLine="424"/>
      </w:pPr>
      <w:r>
        <w:rPr>
          <w:rFonts w:hint="eastAsia"/>
        </w:rPr>
        <w:t>配置地址池中</w:t>
      </w:r>
      <w:r>
        <w:rPr>
          <w:rFonts w:hint="eastAsia"/>
        </w:rPr>
        <w:t>192.168.1.250</w:t>
      </w:r>
      <w:r>
        <w:rPr>
          <w:rFonts w:hint="eastAsia"/>
        </w:rPr>
        <w:t>到</w:t>
      </w:r>
      <w:r>
        <w:rPr>
          <w:rFonts w:hint="eastAsia"/>
        </w:rPr>
        <w:t>192.168.1.253</w:t>
      </w:r>
      <w:r>
        <w:rPr>
          <w:rFonts w:hint="eastAsia"/>
        </w:rPr>
        <w:t>这些地址不参与自动分配。</w:t>
      </w:r>
    </w:p>
    <w:p w14:paraId="2AAB69DA" w14:textId="77777777" w:rsidR="00870A08" w:rsidRDefault="003A5418">
      <w:pPr>
        <w:pStyle w:val="aff6"/>
      </w:pPr>
      <w:r>
        <w:t>[R1-ip-pool-huawei</w:t>
      </w:r>
      <w:proofErr w:type="gramStart"/>
      <w:r>
        <w:t>1]excluded</w:t>
      </w:r>
      <w:proofErr w:type="gramEnd"/>
      <w:r>
        <w:t>-</w:t>
      </w:r>
      <w:proofErr w:type="spellStart"/>
      <w:r>
        <w:t>ip</w:t>
      </w:r>
      <w:proofErr w:type="spellEnd"/>
      <w:r>
        <w:t>-address 192.168.1.250 192.168.1.253</w:t>
      </w:r>
    </w:p>
    <w:p w14:paraId="0D089B94" w14:textId="77777777" w:rsidR="00870A08" w:rsidRDefault="00870A08">
      <w:pPr>
        <w:pStyle w:val="aff6"/>
      </w:pPr>
    </w:p>
    <w:p w14:paraId="1E4525E7" w14:textId="77777777" w:rsidR="00870A08" w:rsidRDefault="003A5418">
      <w:pPr>
        <w:ind w:firstLineChars="202" w:firstLine="424"/>
      </w:pPr>
      <w:r>
        <w:rPr>
          <w:rFonts w:hint="eastAsia"/>
        </w:rPr>
        <w:t>由于地址</w:t>
      </w:r>
      <w:r>
        <w:rPr>
          <w:rFonts w:hint="eastAsia"/>
        </w:rPr>
        <w:t>192.168.1.250</w:t>
      </w:r>
      <w:r>
        <w:rPr>
          <w:rFonts w:hint="eastAsia"/>
        </w:rPr>
        <w:t>到</w:t>
      </w:r>
      <w:r>
        <w:rPr>
          <w:rFonts w:hint="eastAsia"/>
        </w:rPr>
        <w:t>192.168.1.253</w:t>
      </w:r>
      <w:r>
        <w:rPr>
          <w:rFonts w:hint="eastAsia"/>
        </w:rPr>
        <w:t>不参与自动分配，而网关地址也不参与自动分</w:t>
      </w:r>
      <w:r>
        <w:rPr>
          <w:rFonts w:hint="eastAsia"/>
        </w:rPr>
        <w:lastRenderedPageBreak/>
        <w:t>配。</w:t>
      </w:r>
      <w:r>
        <w:rPr>
          <w:rFonts w:hint="eastAsia"/>
          <w:highlight w:val="yellow"/>
        </w:rPr>
        <w:t>DHCP</w:t>
      </w:r>
      <w:r>
        <w:rPr>
          <w:rFonts w:hint="eastAsia"/>
          <w:highlight w:val="yellow"/>
        </w:rPr>
        <w:t>服务器将会从地址池中由</w:t>
      </w:r>
      <w:r>
        <w:rPr>
          <w:rFonts w:hint="eastAsia"/>
          <w:highlight w:val="yellow"/>
        </w:rPr>
        <w:t>192.168.1.249</w:t>
      </w:r>
      <w:r>
        <w:rPr>
          <w:rFonts w:hint="eastAsia"/>
          <w:highlight w:val="yellow"/>
        </w:rPr>
        <w:t>开始往前分配。</w:t>
      </w:r>
    </w:p>
    <w:p w14:paraId="5DCBDE0A" w14:textId="77777777" w:rsidR="00870A08" w:rsidRDefault="003A5418">
      <w:pPr>
        <w:ind w:firstLineChars="202" w:firstLine="424"/>
      </w:pPr>
      <w:r>
        <w:rPr>
          <w:rFonts w:hint="eastAsia"/>
        </w:rPr>
        <w:t>配置</w:t>
      </w:r>
      <w:r>
        <w:rPr>
          <w:rFonts w:hint="eastAsia"/>
        </w:rPr>
        <w:t>DNS</w:t>
      </w:r>
      <w:r>
        <w:rPr>
          <w:rFonts w:hint="eastAsia"/>
        </w:rPr>
        <w:t>服务器地址。</w:t>
      </w:r>
    </w:p>
    <w:p w14:paraId="71121EA4" w14:textId="77777777" w:rsidR="00870A08" w:rsidRDefault="003A5418">
      <w:pPr>
        <w:pStyle w:val="aff6"/>
      </w:pPr>
      <w:r>
        <w:t>[R1-ip-pool-huawei</w:t>
      </w:r>
      <w:proofErr w:type="gramStart"/>
      <w:r>
        <w:t>1]</w:t>
      </w:r>
      <w:proofErr w:type="spellStart"/>
      <w:r>
        <w:t>dns</w:t>
      </w:r>
      <w:proofErr w:type="spellEnd"/>
      <w:proofErr w:type="gramEnd"/>
      <w:r>
        <w:t>-list 8.8.8.8</w:t>
      </w:r>
    </w:p>
    <w:p w14:paraId="5F2E60D4" w14:textId="77777777" w:rsidR="00870A08" w:rsidRDefault="00870A08">
      <w:pPr>
        <w:pStyle w:val="aff6"/>
      </w:pPr>
    </w:p>
    <w:p w14:paraId="11458A8C" w14:textId="77777777" w:rsidR="00870A08" w:rsidRDefault="003A5418">
      <w:pPr>
        <w:ind w:firstLineChars="202" w:firstLine="424"/>
      </w:pPr>
      <w:r>
        <w:rPr>
          <w:rFonts w:hint="eastAsia"/>
        </w:rPr>
        <w:t>开</w:t>
      </w:r>
      <w:r>
        <w:rPr>
          <w:rFonts w:hint="eastAsia"/>
          <w:highlight w:val="yellow"/>
        </w:rPr>
        <w:t>启接口的</w:t>
      </w:r>
      <w:r>
        <w:rPr>
          <w:rFonts w:hint="eastAsia"/>
          <w:highlight w:val="yellow"/>
        </w:rPr>
        <w:t>DHCP</w:t>
      </w:r>
      <w:r>
        <w:rPr>
          <w:rFonts w:hint="eastAsia"/>
          <w:highlight w:val="yellow"/>
        </w:rPr>
        <w:t>功能。使用该命令配置设备指定接口采用全局地址池为客户端分配</w:t>
      </w:r>
      <w:r>
        <w:rPr>
          <w:rFonts w:hint="eastAsia"/>
          <w:highlight w:val="yellow"/>
        </w:rPr>
        <w:t>IP</w:t>
      </w:r>
      <w:r>
        <w:rPr>
          <w:rFonts w:hint="eastAsia"/>
          <w:highlight w:val="yellow"/>
        </w:rPr>
        <w:t>地址。</w:t>
      </w:r>
    </w:p>
    <w:p w14:paraId="33E0D50F"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w:t>
      </w:r>
      <w:r>
        <w:rPr>
          <w:rFonts w:hint="eastAsia"/>
        </w:rPr>
        <w:t>0</w:t>
      </w:r>
    </w:p>
    <w:p w14:paraId="535A5CC4" w14:textId="77777777" w:rsidR="00870A08" w:rsidRDefault="003A5418">
      <w:pPr>
        <w:pStyle w:val="aff6"/>
      </w:pPr>
      <w:r>
        <w:t>[R1-GigabitEthernet0/0/</w:t>
      </w:r>
      <w:proofErr w:type="gramStart"/>
      <w:r>
        <w:rPr>
          <w:rFonts w:hint="eastAsia"/>
        </w:rPr>
        <w:t>0</w:t>
      </w:r>
      <w:r>
        <w:t>]</w:t>
      </w:r>
      <w:proofErr w:type="spellStart"/>
      <w:r>
        <w:t>dhcp</w:t>
      </w:r>
      <w:proofErr w:type="spellEnd"/>
      <w:proofErr w:type="gramEnd"/>
      <w:r>
        <w:t xml:space="preserve"> select global</w:t>
      </w:r>
    </w:p>
    <w:p w14:paraId="4CA5AD82" w14:textId="77777777" w:rsidR="00870A08" w:rsidRDefault="00870A08">
      <w:pPr>
        <w:pStyle w:val="aff6"/>
      </w:pPr>
    </w:p>
    <w:p w14:paraId="0AFE3A0F" w14:textId="77777777" w:rsidR="00870A08" w:rsidRDefault="003A5418">
      <w:pPr>
        <w:ind w:firstLineChars="202" w:firstLine="424"/>
      </w:pPr>
      <w:r>
        <w:rPr>
          <w:rFonts w:hint="eastAsia"/>
        </w:rPr>
        <w:t>由于路由器需要为两个不同部门分配</w:t>
      </w:r>
      <w:r>
        <w:rPr>
          <w:rFonts w:hint="eastAsia"/>
        </w:rPr>
        <w:t>IP</w:t>
      </w:r>
      <w:r>
        <w:rPr>
          <w:rFonts w:hint="eastAsia"/>
        </w:rPr>
        <w:t>地址，即需要两个全局地址池。</w:t>
      </w:r>
    </w:p>
    <w:p w14:paraId="5605FF28" w14:textId="77777777" w:rsidR="00870A08" w:rsidRDefault="003A5418">
      <w:pPr>
        <w:ind w:firstLineChars="202" w:firstLine="424"/>
      </w:pPr>
      <w:r>
        <w:rPr>
          <w:rFonts w:hint="eastAsia"/>
        </w:rPr>
        <w:t>为财务部配置的全局地址池名称为：</w:t>
      </w:r>
      <w:r>
        <w:rPr>
          <w:rFonts w:hint="eastAsia"/>
        </w:rPr>
        <w:t>huawei2</w:t>
      </w:r>
      <w:r>
        <w:rPr>
          <w:rFonts w:hint="eastAsia"/>
        </w:rPr>
        <w:t>，</w:t>
      </w:r>
      <w:r>
        <w:rPr>
          <w:rFonts w:hint="eastAsia"/>
        </w:rPr>
        <w:t>IP</w:t>
      </w:r>
      <w:r>
        <w:rPr>
          <w:rFonts w:hint="eastAsia"/>
        </w:rPr>
        <w:t>网段为</w:t>
      </w:r>
      <w:r>
        <w:rPr>
          <w:rFonts w:hint="eastAsia"/>
        </w:rPr>
        <w:t>192.168.2.0</w:t>
      </w:r>
      <w:r>
        <w:rPr>
          <w:rFonts w:hint="eastAsia"/>
        </w:rPr>
        <w:t>，网关地址为</w:t>
      </w:r>
      <w:r>
        <w:rPr>
          <w:rFonts w:hint="eastAsia"/>
        </w:rPr>
        <w:t>192.168.2.254</w:t>
      </w:r>
      <w:r>
        <w:rPr>
          <w:rFonts w:hint="eastAsia"/>
        </w:rPr>
        <w:t>，</w:t>
      </w:r>
      <w:r>
        <w:rPr>
          <w:rFonts w:hint="eastAsia"/>
        </w:rPr>
        <w:t>DNS</w:t>
      </w:r>
      <w:r>
        <w:rPr>
          <w:rFonts w:hint="eastAsia"/>
        </w:rPr>
        <w:t>服务器地址为</w:t>
      </w:r>
      <w:r>
        <w:rPr>
          <w:rFonts w:hint="eastAsia"/>
        </w:rPr>
        <w:t>8.8.8.8</w:t>
      </w:r>
      <w:r>
        <w:rPr>
          <w:rFonts w:hint="eastAsia"/>
        </w:rPr>
        <w:t>，</w:t>
      </w:r>
      <w:r>
        <w:rPr>
          <w:rFonts w:hint="eastAsia"/>
          <w:highlight w:val="yellow"/>
        </w:rPr>
        <w:t>配置完成后在</w:t>
      </w:r>
      <w:r>
        <w:rPr>
          <w:rFonts w:hint="eastAsia"/>
          <w:highlight w:val="yellow"/>
        </w:rPr>
        <w:t>GE 0/0/1</w:t>
      </w:r>
      <w:r>
        <w:rPr>
          <w:rFonts w:hint="eastAsia"/>
          <w:highlight w:val="yellow"/>
        </w:rPr>
        <w:t>接口下面启用全局地址池的</w:t>
      </w:r>
      <w:r>
        <w:rPr>
          <w:rFonts w:hint="eastAsia"/>
          <w:highlight w:val="yellow"/>
        </w:rPr>
        <w:t>DHCP</w:t>
      </w:r>
      <w:r>
        <w:rPr>
          <w:rFonts w:hint="eastAsia"/>
          <w:highlight w:val="yellow"/>
        </w:rPr>
        <w:t>服务器模式。</w:t>
      </w:r>
    </w:p>
    <w:p w14:paraId="3F1A73BA" w14:textId="77777777" w:rsidR="00870A08" w:rsidRDefault="003A5418">
      <w:pPr>
        <w:pStyle w:val="aff6"/>
      </w:pPr>
      <w:r>
        <w:t>[R</w:t>
      </w:r>
      <w:proofErr w:type="gramStart"/>
      <w:r>
        <w:t>1]</w:t>
      </w:r>
      <w:proofErr w:type="spellStart"/>
      <w:r>
        <w:t>ip</w:t>
      </w:r>
      <w:proofErr w:type="spellEnd"/>
      <w:proofErr w:type="gramEnd"/>
      <w:r>
        <w:t xml:space="preserve"> pool </w:t>
      </w:r>
      <w:r>
        <w:rPr>
          <w:rFonts w:hint="eastAsia"/>
          <w:highlight w:val="yellow"/>
        </w:rPr>
        <w:t>h</w:t>
      </w:r>
      <w:r>
        <w:rPr>
          <w:highlight w:val="yellow"/>
        </w:rPr>
        <w:t>uawei</w:t>
      </w:r>
      <w:r>
        <w:rPr>
          <w:rFonts w:hint="eastAsia"/>
          <w:highlight w:val="yellow"/>
        </w:rPr>
        <w:t>2</w:t>
      </w:r>
    </w:p>
    <w:p w14:paraId="74D68A5F" w14:textId="77777777" w:rsidR="00870A08" w:rsidRDefault="003A5418">
      <w:pPr>
        <w:pStyle w:val="aff6"/>
      </w:pPr>
      <w:r>
        <w:t>[R1-ip-pool-huawei</w:t>
      </w:r>
      <w:proofErr w:type="gramStart"/>
      <w:r>
        <w:rPr>
          <w:rFonts w:hint="eastAsia"/>
        </w:rPr>
        <w:t>2</w:t>
      </w:r>
      <w:r>
        <w:t>]</w:t>
      </w:r>
      <w:r>
        <w:rPr>
          <w:highlight w:val="yellow"/>
        </w:rPr>
        <w:t>network</w:t>
      </w:r>
      <w:proofErr w:type="gramEnd"/>
      <w:r>
        <w:rPr>
          <w:highlight w:val="yellow"/>
        </w:rPr>
        <w:t xml:space="preserve"> 192.168.</w:t>
      </w:r>
      <w:r>
        <w:rPr>
          <w:rFonts w:hint="eastAsia"/>
          <w:highlight w:val="yellow"/>
        </w:rPr>
        <w:t>2</w:t>
      </w:r>
      <w:r>
        <w:rPr>
          <w:highlight w:val="yellow"/>
        </w:rPr>
        <w:t>.0</w:t>
      </w:r>
    </w:p>
    <w:p w14:paraId="65875C9D" w14:textId="77777777" w:rsidR="00870A08" w:rsidRDefault="003A5418">
      <w:pPr>
        <w:pStyle w:val="aff6"/>
      </w:pPr>
      <w:r>
        <w:t>[R1-ip-pool-huawei</w:t>
      </w:r>
      <w:proofErr w:type="gramStart"/>
      <w:r>
        <w:rPr>
          <w:rFonts w:hint="eastAsia"/>
        </w:rPr>
        <w:t>2</w:t>
      </w:r>
      <w:r>
        <w:t>]lease</w:t>
      </w:r>
      <w:proofErr w:type="gramEnd"/>
      <w:r>
        <w:t xml:space="preserve"> day 2</w:t>
      </w:r>
    </w:p>
    <w:p w14:paraId="14F8E7DA" w14:textId="77777777" w:rsidR="00870A08" w:rsidRDefault="003A5418">
      <w:pPr>
        <w:pStyle w:val="aff6"/>
      </w:pPr>
      <w:r>
        <w:t>[R1-ip-pool-huawei</w:t>
      </w:r>
      <w:proofErr w:type="gramStart"/>
      <w:r>
        <w:rPr>
          <w:rFonts w:hint="eastAsia"/>
        </w:rPr>
        <w:t>2</w:t>
      </w:r>
      <w:r>
        <w:t>]gateway</w:t>
      </w:r>
      <w:proofErr w:type="gramEnd"/>
      <w:r>
        <w:t>-list 192.168.</w:t>
      </w:r>
      <w:r>
        <w:rPr>
          <w:rFonts w:hint="eastAsia"/>
        </w:rPr>
        <w:t>2</w:t>
      </w:r>
      <w:r>
        <w:t>.254</w:t>
      </w:r>
    </w:p>
    <w:p w14:paraId="2BE3507E" w14:textId="77777777" w:rsidR="00870A08" w:rsidRDefault="003A5418">
      <w:pPr>
        <w:pStyle w:val="aff6"/>
      </w:pPr>
      <w:r>
        <w:t>[R1-ip-pool-huawei</w:t>
      </w:r>
      <w:proofErr w:type="gramStart"/>
      <w:r>
        <w:t>2]</w:t>
      </w:r>
      <w:proofErr w:type="spellStart"/>
      <w:r>
        <w:t>dns</w:t>
      </w:r>
      <w:proofErr w:type="spellEnd"/>
      <w:proofErr w:type="gramEnd"/>
      <w:r>
        <w:t xml:space="preserve">-list </w:t>
      </w:r>
      <w:r>
        <w:rPr>
          <w:rFonts w:hint="eastAsia"/>
        </w:rPr>
        <w:t>8.8.8.8</w:t>
      </w:r>
    </w:p>
    <w:p w14:paraId="4A93B163" w14:textId="77777777" w:rsidR="00870A08" w:rsidRDefault="003A5418">
      <w:pPr>
        <w:pStyle w:val="aff6"/>
      </w:pPr>
      <w:r>
        <w:t>[R1-ip-pool-huawei</w:t>
      </w:r>
      <w:proofErr w:type="gramStart"/>
      <w:r>
        <w:t>2]interface</w:t>
      </w:r>
      <w:proofErr w:type="gramEnd"/>
      <w:r>
        <w:t xml:space="preserve"> </w:t>
      </w:r>
      <w:proofErr w:type="spellStart"/>
      <w:r>
        <w:t>GigabitEthernet</w:t>
      </w:r>
      <w:proofErr w:type="spellEnd"/>
      <w:r>
        <w:t xml:space="preserve"> 0/0/</w:t>
      </w:r>
      <w:r>
        <w:rPr>
          <w:rFonts w:hint="eastAsia"/>
        </w:rPr>
        <w:t>1</w:t>
      </w:r>
    </w:p>
    <w:p w14:paraId="1F0904F9" w14:textId="77777777" w:rsidR="00870A08" w:rsidRDefault="003A5418">
      <w:pPr>
        <w:pStyle w:val="aff6"/>
      </w:pPr>
      <w:r>
        <w:t>[R1-GigabitEthernet0/0/</w:t>
      </w:r>
      <w:proofErr w:type="gramStart"/>
      <w:r>
        <w:rPr>
          <w:rFonts w:hint="eastAsia"/>
        </w:rPr>
        <w:t>1</w:t>
      </w:r>
      <w:r>
        <w:t>]</w:t>
      </w:r>
      <w:proofErr w:type="spellStart"/>
      <w:r>
        <w:t>dhcp</w:t>
      </w:r>
      <w:proofErr w:type="spellEnd"/>
      <w:proofErr w:type="gramEnd"/>
      <w:r>
        <w:t xml:space="preserve"> select global</w:t>
      </w:r>
    </w:p>
    <w:p w14:paraId="38108E69" w14:textId="77777777" w:rsidR="00870A08" w:rsidRDefault="00870A08">
      <w:pPr>
        <w:ind w:firstLine="420"/>
      </w:pPr>
    </w:p>
    <w:p w14:paraId="6E3436B2" w14:textId="77777777" w:rsidR="00870A08" w:rsidRDefault="003A5418">
      <w:pPr>
        <w:ind w:firstLineChars="202" w:firstLine="424"/>
      </w:pPr>
      <w:r>
        <w:rPr>
          <w:rFonts w:hint="eastAsia"/>
        </w:rPr>
        <w:t>配置完成后，查看</w:t>
      </w:r>
      <w:r>
        <w:rPr>
          <w:rFonts w:hint="eastAsia"/>
        </w:rPr>
        <w:t>IP</w:t>
      </w:r>
      <w:r>
        <w:rPr>
          <w:rFonts w:hint="eastAsia"/>
        </w:rPr>
        <w:t>地址池信息。</w:t>
      </w:r>
    </w:p>
    <w:p w14:paraId="642341B9" w14:textId="77777777" w:rsidR="00870A08" w:rsidRDefault="003A5418">
      <w:pPr>
        <w:pStyle w:val="aff6"/>
      </w:pPr>
      <w:r>
        <w:t>[R</w:t>
      </w:r>
      <w:proofErr w:type="gramStart"/>
      <w:r>
        <w:t>1]display</w:t>
      </w:r>
      <w:proofErr w:type="gramEnd"/>
      <w:r>
        <w:t xml:space="preserve"> </w:t>
      </w:r>
      <w:proofErr w:type="spellStart"/>
      <w:r>
        <w:t>ip</w:t>
      </w:r>
      <w:proofErr w:type="spellEnd"/>
      <w:r>
        <w:t xml:space="preserve"> pool  </w:t>
      </w:r>
    </w:p>
    <w:p w14:paraId="379D482C" w14:textId="77777777" w:rsidR="00870A08" w:rsidRDefault="003A5418">
      <w:pPr>
        <w:pStyle w:val="aff6"/>
      </w:pPr>
      <w:r>
        <w:t xml:space="preserve">  -----------------------------------------------------------------------</w:t>
      </w:r>
    </w:p>
    <w:p w14:paraId="27E6A464" w14:textId="77777777" w:rsidR="00870A08" w:rsidRDefault="003A5418">
      <w:pPr>
        <w:pStyle w:val="aff6"/>
      </w:pPr>
      <w:r>
        <w:t xml:space="preserve">  </w:t>
      </w:r>
      <w:r>
        <w:rPr>
          <w:shd w:val="pct10" w:color="auto" w:fill="FFFFFF"/>
        </w:rPr>
        <w:t xml:space="preserve">Pool-name    </w:t>
      </w:r>
      <w:proofErr w:type="gramStart"/>
      <w:r>
        <w:rPr>
          <w:shd w:val="pct10" w:color="auto" w:fill="FFFFFF"/>
        </w:rPr>
        <w:t xml:space="preserve">  :</w:t>
      </w:r>
      <w:proofErr w:type="gramEnd"/>
      <w:r>
        <w:rPr>
          <w:shd w:val="pct10" w:color="auto" w:fill="FFFFFF"/>
        </w:rPr>
        <w:t xml:space="preserve"> huawei1</w:t>
      </w:r>
    </w:p>
    <w:p w14:paraId="563D5317" w14:textId="77777777" w:rsidR="00870A08" w:rsidRDefault="003A5418">
      <w:pPr>
        <w:pStyle w:val="aff6"/>
      </w:pPr>
      <w:r>
        <w:t xml:space="preserve">  Pool-No      </w:t>
      </w:r>
      <w:proofErr w:type="gramStart"/>
      <w:r>
        <w:t xml:space="preserve">  :</w:t>
      </w:r>
      <w:proofErr w:type="gramEnd"/>
      <w:r>
        <w:t xml:space="preserve"> 0</w:t>
      </w:r>
    </w:p>
    <w:p w14:paraId="09A96D21" w14:textId="77777777" w:rsidR="00870A08" w:rsidRDefault="003A5418">
      <w:pPr>
        <w:pStyle w:val="aff6"/>
      </w:pPr>
      <w:r>
        <w:t xml:space="preserve">  </w:t>
      </w:r>
      <w:r>
        <w:rPr>
          <w:shd w:val="pct10" w:color="auto" w:fill="FFFFFF"/>
        </w:rPr>
        <w:t xml:space="preserve">Position     </w:t>
      </w:r>
      <w:proofErr w:type="gramStart"/>
      <w:r>
        <w:rPr>
          <w:shd w:val="pct10" w:color="auto" w:fill="FFFFFF"/>
        </w:rPr>
        <w:t xml:space="preserve">  :</w:t>
      </w:r>
      <w:proofErr w:type="gramEnd"/>
      <w:r>
        <w:rPr>
          <w:shd w:val="pct10" w:color="auto" w:fill="FFFFFF"/>
        </w:rPr>
        <w:t xml:space="preserve"> Local</w:t>
      </w:r>
      <w:r>
        <w:t xml:space="preserve">           Status           : Unlocked</w:t>
      </w:r>
    </w:p>
    <w:p w14:paraId="43CC4150" w14:textId="77777777" w:rsidR="00870A08" w:rsidRDefault="003A5418">
      <w:pPr>
        <w:pStyle w:val="aff6"/>
      </w:pPr>
      <w:r>
        <w:t xml:space="preserve">  Gateway-0    </w:t>
      </w:r>
      <w:proofErr w:type="gramStart"/>
      <w:r>
        <w:t xml:space="preserve">  :</w:t>
      </w:r>
      <w:proofErr w:type="gramEnd"/>
      <w:r>
        <w:t xml:space="preserve"> 192.168.1.254   </w:t>
      </w:r>
    </w:p>
    <w:p w14:paraId="0DF267FE" w14:textId="77777777" w:rsidR="00870A08" w:rsidRDefault="003A5418">
      <w:pPr>
        <w:pStyle w:val="aff6"/>
      </w:pPr>
      <w:r>
        <w:lastRenderedPageBreak/>
        <w:t xml:space="preserve">  Mask         </w:t>
      </w:r>
      <w:proofErr w:type="gramStart"/>
      <w:r>
        <w:t xml:space="preserve">  :</w:t>
      </w:r>
      <w:proofErr w:type="gramEnd"/>
      <w:r>
        <w:t xml:space="preserve"> 255.255.255.0</w:t>
      </w:r>
    </w:p>
    <w:p w14:paraId="278C2B28" w14:textId="77777777" w:rsidR="00870A08" w:rsidRDefault="003A5418">
      <w:pPr>
        <w:pStyle w:val="aff6"/>
      </w:pPr>
      <w:r>
        <w:t xml:space="preserve">  VPN instance </w:t>
      </w:r>
      <w:proofErr w:type="gramStart"/>
      <w:r>
        <w:t xml:space="preserve">  :</w:t>
      </w:r>
      <w:proofErr w:type="gramEnd"/>
      <w:r>
        <w:t xml:space="preserve"> --</w:t>
      </w:r>
    </w:p>
    <w:p w14:paraId="476053A1" w14:textId="77777777" w:rsidR="00870A08" w:rsidRDefault="003A5418">
      <w:pPr>
        <w:pStyle w:val="aff6"/>
      </w:pPr>
      <w:r>
        <w:t xml:space="preserve">  -----------------------------------------------------------------------</w:t>
      </w:r>
    </w:p>
    <w:p w14:paraId="557526DF" w14:textId="77777777" w:rsidR="00870A08" w:rsidRDefault="003A5418">
      <w:pPr>
        <w:pStyle w:val="aff6"/>
      </w:pPr>
      <w:r>
        <w:t xml:space="preserve"> </w:t>
      </w:r>
      <w:r>
        <w:rPr>
          <w:shd w:val="pct10" w:color="auto" w:fill="FFFFFF"/>
        </w:rPr>
        <w:t xml:space="preserve"> Pool-name    </w:t>
      </w:r>
      <w:proofErr w:type="gramStart"/>
      <w:r>
        <w:rPr>
          <w:shd w:val="pct10" w:color="auto" w:fill="FFFFFF"/>
        </w:rPr>
        <w:t xml:space="preserve">  :</w:t>
      </w:r>
      <w:proofErr w:type="gramEnd"/>
      <w:r>
        <w:rPr>
          <w:shd w:val="pct10" w:color="auto" w:fill="FFFFFF"/>
        </w:rPr>
        <w:t xml:space="preserve"> huawei2</w:t>
      </w:r>
    </w:p>
    <w:p w14:paraId="0A611B9F" w14:textId="77777777" w:rsidR="00870A08" w:rsidRDefault="003A5418">
      <w:pPr>
        <w:pStyle w:val="aff6"/>
      </w:pPr>
      <w:r>
        <w:t xml:space="preserve">  Pool-No      </w:t>
      </w:r>
      <w:proofErr w:type="gramStart"/>
      <w:r>
        <w:t xml:space="preserve">  :</w:t>
      </w:r>
      <w:proofErr w:type="gramEnd"/>
      <w:r>
        <w:t xml:space="preserve"> 1</w:t>
      </w:r>
    </w:p>
    <w:p w14:paraId="4A6D57BC" w14:textId="77777777" w:rsidR="00870A08" w:rsidRDefault="003A5418">
      <w:pPr>
        <w:pStyle w:val="aff6"/>
      </w:pPr>
      <w:r>
        <w:t xml:space="preserve">  </w:t>
      </w:r>
      <w:r>
        <w:rPr>
          <w:shd w:val="pct10" w:color="auto" w:fill="FFFFFF"/>
        </w:rPr>
        <w:t xml:space="preserve">Position     </w:t>
      </w:r>
      <w:proofErr w:type="gramStart"/>
      <w:r>
        <w:rPr>
          <w:shd w:val="pct10" w:color="auto" w:fill="FFFFFF"/>
        </w:rPr>
        <w:t xml:space="preserve">  :</w:t>
      </w:r>
      <w:proofErr w:type="gramEnd"/>
      <w:r>
        <w:rPr>
          <w:shd w:val="pct10" w:color="auto" w:fill="FFFFFF"/>
        </w:rPr>
        <w:t xml:space="preserve"> Local</w:t>
      </w:r>
      <w:r>
        <w:t xml:space="preserve">           Status           : Unlocked</w:t>
      </w:r>
    </w:p>
    <w:p w14:paraId="5FCBB13E" w14:textId="77777777" w:rsidR="00870A08" w:rsidRDefault="003A5418">
      <w:pPr>
        <w:pStyle w:val="aff6"/>
      </w:pPr>
      <w:r>
        <w:t xml:space="preserve">  Gateway-0    </w:t>
      </w:r>
      <w:proofErr w:type="gramStart"/>
      <w:r>
        <w:t xml:space="preserve">  :</w:t>
      </w:r>
      <w:proofErr w:type="gramEnd"/>
      <w:r>
        <w:t xml:space="preserve"> 192.168.2.</w:t>
      </w:r>
      <w:r>
        <w:rPr>
          <w:rFonts w:hint="eastAsia"/>
        </w:rPr>
        <w:t>254</w:t>
      </w:r>
      <w:r>
        <w:t xml:space="preserve">     </w:t>
      </w:r>
    </w:p>
    <w:p w14:paraId="245B9195" w14:textId="77777777" w:rsidR="00870A08" w:rsidRDefault="003A5418">
      <w:pPr>
        <w:pStyle w:val="aff6"/>
      </w:pPr>
      <w:r>
        <w:t xml:space="preserve">  Mask         </w:t>
      </w:r>
      <w:proofErr w:type="gramStart"/>
      <w:r>
        <w:t xml:space="preserve">  :</w:t>
      </w:r>
      <w:proofErr w:type="gramEnd"/>
      <w:r>
        <w:t xml:space="preserve"> 255.255.255.0</w:t>
      </w:r>
    </w:p>
    <w:p w14:paraId="67ECD6D8" w14:textId="77777777" w:rsidR="00870A08" w:rsidRDefault="003A5418">
      <w:pPr>
        <w:pStyle w:val="aff6"/>
      </w:pPr>
      <w:r>
        <w:t xml:space="preserve">  VPN instance </w:t>
      </w:r>
      <w:proofErr w:type="gramStart"/>
      <w:r>
        <w:t xml:space="preserve">  :</w:t>
      </w:r>
      <w:proofErr w:type="gramEnd"/>
      <w:r>
        <w:t xml:space="preserve"> --</w:t>
      </w:r>
    </w:p>
    <w:p w14:paraId="03FB14E2" w14:textId="77777777" w:rsidR="00870A08" w:rsidRDefault="003A5418">
      <w:pPr>
        <w:pStyle w:val="aff6"/>
      </w:pPr>
      <w:r>
        <w:t xml:space="preserve">  IP address Statistic</w:t>
      </w:r>
    </w:p>
    <w:p w14:paraId="525CD19B" w14:textId="77777777" w:rsidR="00870A08" w:rsidRDefault="003A5418">
      <w:pPr>
        <w:pStyle w:val="aff6"/>
      </w:pPr>
      <w:r>
        <w:t xml:space="preserve">   </w:t>
      </w:r>
      <w:r>
        <w:rPr>
          <w:shd w:val="pct10" w:color="auto" w:fill="FFFFFF"/>
        </w:rPr>
        <w:t xml:space="preserve"> Total       :506</w:t>
      </w:r>
      <w:r>
        <w:t xml:space="preserve">   </w:t>
      </w:r>
    </w:p>
    <w:p w14:paraId="4DE2074B" w14:textId="77777777" w:rsidR="00870A08" w:rsidRDefault="003A5418">
      <w:pPr>
        <w:pStyle w:val="aff6"/>
      </w:pPr>
      <w:r>
        <w:t xml:space="preserve">   </w:t>
      </w:r>
      <w:r>
        <w:rPr>
          <w:shd w:val="pct10" w:color="auto" w:fill="FFFFFF"/>
        </w:rPr>
        <w:t xml:space="preserve"> Used        :</w:t>
      </w:r>
      <w:r>
        <w:rPr>
          <w:rFonts w:hint="eastAsia"/>
          <w:shd w:val="pct10" w:color="auto" w:fill="FFFFFF"/>
        </w:rPr>
        <w:t>0</w:t>
      </w:r>
      <w:r>
        <w:rPr>
          <w:shd w:val="pct10" w:color="auto" w:fill="FFFFFF"/>
        </w:rPr>
        <w:t xml:space="preserve">          Idle        :50</w:t>
      </w:r>
      <w:r>
        <w:rPr>
          <w:rFonts w:hint="eastAsia"/>
          <w:shd w:val="pct10" w:color="auto" w:fill="FFFFFF"/>
        </w:rPr>
        <w:t>2</w:t>
      </w:r>
      <w:r>
        <w:t xml:space="preserve">  </w:t>
      </w:r>
    </w:p>
    <w:p w14:paraId="733E95DE" w14:textId="77777777" w:rsidR="00870A08" w:rsidRDefault="003A5418">
      <w:pPr>
        <w:pStyle w:val="aff6"/>
        <w:ind w:firstLineChars="150" w:firstLine="270"/>
        <w:rPr>
          <w:shd w:val="pct10" w:color="auto" w:fill="FFFFFF"/>
        </w:rPr>
      </w:pPr>
      <w:r>
        <w:rPr>
          <w:shd w:val="pct10" w:color="auto" w:fill="FFFFFF"/>
        </w:rPr>
        <w:t>Expired     :0          Conflict    :0          Disable   :4</w:t>
      </w:r>
    </w:p>
    <w:p w14:paraId="43086CBF" w14:textId="77777777" w:rsidR="00870A08" w:rsidRDefault="00870A08">
      <w:pPr>
        <w:pStyle w:val="aff6"/>
      </w:pPr>
    </w:p>
    <w:p w14:paraId="3540A20C" w14:textId="77777777" w:rsidR="00870A08" w:rsidRDefault="003A5418">
      <w:pPr>
        <w:ind w:firstLineChars="202" w:firstLine="424"/>
      </w:pPr>
      <w:r>
        <w:rPr>
          <w:rFonts w:hint="eastAsia"/>
        </w:rPr>
        <w:t>通过命令观察到有两个地址池，其中一个地址池为</w:t>
      </w:r>
      <w:r>
        <w:rPr>
          <w:rFonts w:hint="eastAsia"/>
        </w:rPr>
        <w:t>huawei1</w:t>
      </w:r>
      <w:r>
        <w:rPr>
          <w:rFonts w:hint="eastAsia"/>
        </w:rPr>
        <w:t>，另外一个地址池为</w:t>
      </w:r>
      <w:r>
        <w:rPr>
          <w:rFonts w:hint="eastAsia"/>
        </w:rPr>
        <w:t>huawei2</w:t>
      </w:r>
      <w:r>
        <w:rPr>
          <w:rFonts w:hint="eastAsia"/>
        </w:rPr>
        <w:t>，地址池的总数为</w:t>
      </w:r>
      <w:r>
        <w:rPr>
          <w:rFonts w:hint="eastAsia"/>
        </w:rPr>
        <w:t>506</w:t>
      </w:r>
      <w:r>
        <w:rPr>
          <w:rFonts w:hint="eastAsia"/>
        </w:rPr>
        <w:t>个，使用了</w:t>
      </w:r>
      <w:r>
        <w:rPr>
          <w:rFonts w:hint="eastAsia"/>
        </w:rPr>
        <w:t>0</w:t>
      </w:r>
      <w:r>
        <w:rPr>
          <w:rFonts w:hint="eastAsia"/>
        </w:rPr>
        <w:t>个，空闲</w:t>
      </w:r>
      <w:r>
        <w:rPr>
          <w:rFonts w:hint="eastAsia"/>
        </w:rPr>
        <w:t>502</w:t>
      </w:r>
      <w:r>
        <w:rPr>
          <w:rFonts w:hint="eastAsia"/>
        </w:rPr>
        <w:t>个，有</w:t>
      </w:r>
      <w:r>
        <w:rPr>
          <w:rFonts w:hint="eastAsia"/>
        </w:rPr>
        <w:t>4</w:t>
      </w:r>
      <w:r>
        <w:rPr>
          <w:rFonts w:hint="eastAsia"/>
        </w:rPr>
        <w:t>个地址不参与分配。</w:t>
      </w:r>
    </w:p>
    <w:p w14:paraId="0B9564DA" w14:textId="77777777" w:rsidR="00870A08" w:rsidRDefault="003A5418">
      <w:pPr>
        <w:pStyle w:val="2"/>
      </w:pPr>
      <w:r>
        <w:rPr>
          <w:rFonts w:hint="eastAsia"/>
        </w:rPr>
        <w:t>配置</w:t>
      </w:r>
      <w:r>
        <w:rPr>
          <w:rFonts w:hint="eastAsia"/>
        </w:rPr>
        <w:t>DHCP Client</w:t>
      </w:r>
    </w:p>
    <w:p w14:paraId="7D4AC566" w14:textId="77777777" w:rsidR="00870A08" w:rsidRDefault="003A5418">
      <w:pPr>
        <w:ind w:firstLineChars="202" w:firstLine="424"/>
      </w:pPr>
      <w:r>
        <w:rPr>
          <w:rFonts w:hint="eastAsia"/>
        </w:rPr>
        <w:t>设置</w:t>
      </w:r>
      <w:r>
        <w:rPr>
          <w:rFonts w:hint="eastAsia"/>
        </w:rPr>
        <w:t>PC-1</w:t>
      </w:r>
      <w:r>
        <w:rPr>
          <w:rFonts w:hint="eastAsia"/>
        </w:rPr>
        <w:t>使用</w:t>
      </w:r>
      <w:r>
        <w:rPr>
          <w:rFonts w:hint="eastAsia"/>
        </w:rPr>
        <w:t>DHCP</w:t>
      </w:r>
      <w:r>
        <w:rPr>
          <w:rFonts w:hint="eastAsia"/>
        </w:rPr>
        <w:t>配置地址。</w:t>
      </w:r>
    </w:p>
    <w:p w14:paraId="3883E1D3" w14:textId="77777777" w:rsidR="00870A08" w:rsidRDefault="003A5418">
      <w:pPr>
        <w:pStyle w:val="aff6"/>
        <w:jc w:val="center"/>
      </w:pPr>
      <w:r>
        <w:rPr>
          <w:noProof/>
          <w:lang w:val="en-GB"/>
        </w:rPr>
        <w:lastRenderedPageBreak/>
        <w:drawing>
          <wp:inline distT="0" distB="0" distL="0" distR="0" wp14:anchorId="1434B3F9" wp14:editId="44E904F0">
            <wp:extent cx="5274310" cy="3609340"/>
            <wp:effectExtent l="0" t="0" r="0" b="0"/>
            <wp:docPr id="5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0"/>
                    <pic:cNvPicPr>
                      <a:picLocks noChangeAspect="1"/>
                    </pic:cNvPicPr>
                  </pic:nvPicPr>
                  <pic:blipFill>
                    <a:blip r:embed="rId252" cstate="print">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274310" cy="3609606"/>
                    </a:xfrm>
                    <a:prstGeom prst="rect">
                      <a:avLst/>
                    </a:prstGeom>
                  </pic:spPr>
                </pic:pic>
              </a:graphicData>
            </a:graphic>
          </wp:inline>
        </w:drawing>
      </w:r>
    </w:p>
    <w:p w14:paraId="367B3A96" w14:textId="77777777" w:rsidR="00870A08" w:rsidRDefault="003A5418">
      <w:pPr>
        <w:pStyle w:val="aff6"/>
        <w:jc w:val="center"/>
      </w:pPr>
      <w:r>
        <w:rPr>
          <w:rFonts w:hint="eastAsia"/>
        </w:rPr>
        <w:t>图</w:t>
      </w:r>
      <w:r>
        <w:rPr>
          <w:rFonts w:hint="eastAsia"/>
        </w:rPr>
        <w:t>12-6</w:t>
      </w:r>
    </w:p>
    <w:p w14:paraId="30836BA7" w14:textId="77777777" w:rsidR="00870A08" w:rsidRDefault="00870A08">
      <w:pPr>
        <w:ind w:firstLine="420"/>
      </w:pPr>
    </w:p>
    <w:p w14:paraId="3CC5B35E" w14:textId="77777777" w:rsidR="00870A08" w:rsidRDefault="003A5418">
      <w:pPr>
        <w:ind w:firstLineChars="202" w:firstLine="424"/>
      </w:pPr>
      <w:r>
        <w:rPr>
          <w:rFonts w:hint="eastAsia"/>
        </w:rPr>
        <w:t>打开</w:t>
      </w:r>
      <w:r>
        <w:rPr>
          <w:rFonts w:hint="eastAsia"/>
        </w:rPr>
        <w:t>PC-1</w:t>
      </w:r>
      <w:r>
        <w:rPr>
          <w:rFonts w:hint="eastAsia"/>
        </w:rPr>
        <w:t>的基础配置界面，在</w:t>
      </w:r>
      <w:r>
        <w:rPr>
          <w:rFonts w:hint="eastAsia"/>
        </w:rPr>
        <w:t>IPV4</w:t>
      </w:r>
      <w:r>
        <w:rPr>
          <w:rFonts w:hint="eastAsia"/>
        </w:rPr>
        <w:t>配置栏中选择</w:t>
      </w:r>
      <w:r>
        <w:rPr>
          <w:rFonts w:hint="eastAsia"/>
        </w:rPr>
        <w:t>DHCP</w:t>
      </w:r>
      <w:r>
        <w:rPr>
          <w:rFonts w:hint="eastAsia"/>
        </w:rPr>
        <w:t>，然后点击右下角“应用”。</w:t>
      </w:r>
    </w:p>
    <w:p w14:paraId="077F04DA" w14:textId="77777777" w:rsidR="00870A08" w:rsidRDefault="003A5418">
      <w:pPr>
        <w:ind w:firstLineChars="202" w:firstLine="424"/>
      </w:pPr>
      <w:r>
        <w:rPr>
          <w:rFonts w:hint="eastAsia"/>
        </w:rPr>
        <w:t>选择</w:t>
      </w:r>
      <w:r>
        <w:rPr>
          <w:rFonts w:hint="eastAsia"/>
        </w:rPr>
        <w:t>PC-1</w:t>
      </w:r>
      <w:r>
        <w:rPr>
          <w:rFonts w:hint="eastAsia"/>
        </w:rPr>
        <w:t>中的“命令行”界面，输入命令：</w:t>
      </w:r>
      <w:r>
        <w:rPr>
          <w:rFonts w:hint="eastAsia"/>
        </w:rPr>
        <w:t>ipconfig</w:t>
      </w:r>
      <w:r>
        <w:rPr>
          <w:rFonts w:hint="eastAsia"/>
        </w:rPr>
        <w:t>来查看接口的</w:t>
      </w:r>
      <w:r>
        <w:rPr>
          <w:rFonts w:hint="eastAsia"/>
        </w:rPr>
        <w:t>IP</w:t>
      </w:r>
      <w:r>
        <w:rPr>
          <w:rFonts w:hint="eastAsia"/>
        </w:rPr>
        <w:t>地址。</w:t>
      </w:r>
    </w:p>
    <w:p w14:paraId="2EE9E1A8" w14:textId="77777777" w:rsidR="00870A08" w:rsidRDefault="003A5418">
      <w:pPr>
        <w:pStyle w:val="aff6"/>
      </w:pPr>
      <w:r>
        <w:rPr>
          <w:noProof/>
          <w:lang w:val="en-GB"/>
        </w:rPr>
        <w:lastRenderedPageBreak/>
        <w:drawing>
          <wp:inline distT="0" distB="0" distL="0" distR="0" wp14:anchorId="3A6F4ED8" wp14:editId="5B307E46">
            <wp:extent cx="5274310" cy="3569970"/>
            <wp:effectExtent l="19050" t="0" r="2540" b="0"/>
            <wp:docPr id="489" name="图片 4" descr="C:\Documents and Settings\Administrator\桌面\eNSP实验图\PC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 descr="C:\Documents and Settings\Administrator\桌面\eNSP实验图\PC333.png"/>
                    <pic:cNvPicPr>
                      <a:picLocks noChangeAspect="1" noChangeArrowheads="1"/>
                    </pic:cNvPicPr>
                  </pic:nvPicPr>
                  <pic:blipFill>
                    <a:blip r:embed="rId255" cstate="print"/>
                    <a:srcRect/>
                    <a:stretch>
                      <a:fillRect/>
                    </a:stretch>
                  </pic:blipFill>
                  <pic:spPr>
                    <a:xfrm>
                      <a:off x="0" y="0"/>
                      <a:ext cx="5274310" cy="3570156"/>
                    </a:xfrm>
                    <a:prstGeom prst="rect">
                      <a:avLst/>
                    </a:prstGeom>
                    <a:noFill/>
                    <a:ln w="9525">
                      <a:noFill/>
                      <a:miter lim="800000"/>
                      <a:headEnd/>
                      <a:tailEnd/>
                    </a:ln>
                  </pic:spPr>
                </pic:pic>
              </a:graphicData>
            </a:graphic>
          </wp:inline>
        </w:drawing>
      </w:r>
    </w:p>
    <w:p w14:paraId="5D82C84A" w14:textId="77777777" w:rsidR="00870A08" w:rsidRDefault="003A5418">
      <w:pPr>
        <w:pStyle w:val="aff6"/>
        <w:jc w:val="center"/>
      </w:pPr>
      <w:r>
        <w:rPr>
          <w:rFonts w:hint="eastAsia"/>
        </w:rPr>
        <w:t>图</w:t>
      </w:r>
      <w:r>
        <w:rPr>
          <w:rFonts w:hint="eastAsia"/>
        </w:rPr>
        <w:t>12-7</w:t>
      </w:r>
    </w:p>
    <w:p w14:paraId="7D4AAC0D" w14:textId="77777777" w:rsidR="00870A08" w:rsidRDefault="00870A08">
      <w:pPr>
        <w:ind w:firstLine="420"/>
      </w:pPr>
    </w:p>
    <w:p w14:paraId="34B76184" w14:textId="77777777" w:rsidR="00870A08" w:rsidRDefault="003A5418">
      <w:pPr>
        <w:ind w:firstLineChars="202" w:firstLine="424"/>
      </w:pPr>
      <w:r>
        <w:rPr>
          <w:rFonts w:hint="eastAsia"/>
        </w:rPr>
        <w:t>通过观察发现</w:t>
      </w:r>
      <w:r>
        <w:rPr>
          <w:rFonts w:hint="eastAsia"/>
        </w:rPr>
        <w:t>PC-1</w:t>
      </w:r>
      <w:r>
        <w:rPr>
          <w:rFonts w:hint="eastAsia"/>
        </w:rPr>
        <w:t>已经通过</w:t>
      </w:r>
      <w:r>
        <w:rPr>
          <w:rFonts w:hint="eastAsia"/>
        </w:rPr>
        <w:t>DHCP Server</w:t>
      </w:r>
      <w:r>
        <w:rPr>
          <w:rFonts w:hint="eastAsia"/>
        </w:rPr>
        <w:t>获取到一个</w:t>
      </w:r>
      <w:r>
        <w:rPr>
          <w:rFonts w:hint="eastAsia"/>
        </w:rPr>
        <w:t>IPv4</w:t>
      </w:r>
      <w:r>
        <w:rPr>
          <w:rFonts w:hint="eastAsia"/>
        </w:rPr>
        <w:t>地址</w:t>
      </w:r>
      <w:r>
        <w:rPr>
          <w:rFonts w:hint="eastAsia"/>
        </w:rPr>
        <w:t xml:space="preserve"> 192.168.1.249</w:t>
      </w:r>
      <w:r>
        <w:rPr>
          <w:rFonts w:hint="eastAsia"/>
        </w:rPr>
        <w:t>，网关地址为</w:t>
      </w:r>
      <w:r>
        <w:rPr>
          <w:rFonts w:hint="eastAsia"/>
        </w:rPr>
        <w:t>192.168.1.254</w:t>
      </w:r>
      <w:r>
        <w:rPr>
          <w:rFonts w:hint="eastAsia"/>
        </w:rPr>
        <w:t>，</w:t>
      </w:r>
      <w:r>
        <w:rPr>
          <w:rFonts w:hint="eastAsia"/>
        </w:rPr>
        <w:t>DNS server</w:t>
      </w:r>
      <w:r>
        <w:rPr>
          <w:rFonts w:hint="eastAsia"/>
        </w:rPr>
        <w:t>地址为</w:t>
      </w:r>
      <w:r>
        <w:rPr>
          <w:rFonts w:hint="eastAsia"/>
        </w:rPr>
        <w:t>8.8.8.8</w:t>
      </w:r>
      <w:r>
        <w:rPr>
          <w:rFonts w:hint="eastAsia"/>
        </w:rPr>
        <w:t>。</w:t>
      </w:r>
    </w:p>
    <w:p w14:paraId="7A24C2EA" w14:textId="77777777" w:rsidR="00870A08" w:rsidRDefault="003A5418">
      <w:pPr>
        <w:ind w:firstLineChars="202" w:firstLine="424"/>
      </w:pPr>
      <w:r>
        <w:rPr>
          <w:rFonts w:hint="eastAsia"/>
        </w:rPr>
        <w:t>验证路由器与</w:t>
      </w:r>
      <w:r>
        <w:rPr>
          <w:rFonts w:hint="eastAsia"/>
        </w:rPr>
        <w:t>PC</w:t>
      </w:r>
      <w:r>
        <w:rPr>
          <w:rFonts w:hint="eastAsia"/>
        </w:rPr>
        <w:t>的连通性。</w:t>
      </w:r>
    </w:p>
    <w:p w14:paraId="6F569386" w14:textId="77777777" w:rsidR="00870A08" w:rsidRDefault="003A5418">
      <w:pPr>
        <w:pStyle w:val="aff6"/>
      </w:pPr>
      <w:r>
        <w:t>[R</w:t>
      </w:r>
      <w:proofErr w:type="gramStart"/>
      <w:r>
        <w:t>1]ping</w:t>
      </w:r>
      <w:proofErr w:type="gramEnd"/>
      <w:r>
        <w:t xml:space="preserve"> 192.168.1.249</w:t>
      </w:r>
    </w:p>
    <w:p w14:paraId="67667A15" w14:textId="77777777" w:rsidR="00870A08" w:rsidRDefault="003A5418">
      <w:pPr>
        <w:pStyle w:val="aff6"/>
      </w:pPr>
      <w:r>
        <w:t xml:space="preserve">  PING 192.168.1.249: </w:t>
      </w:r>
      <w:proofErr w:type="gramStart"/>
      <w:r>
        <w:t>56  data</w:t>
      </w:r>
      <w:proofErr w:type="gramEnd"/>
      <w:r>
        <w:t xml:space="preserve"> bytes, press CTRL_C to break</w:t>
      </w:r>
    </w:p>
    <w:p w14:paraId="616661F3" w14:textId="77777777" w:rsidR="00870A08" w:rsidRDefault="003A5418">
      <w:pPr>
        <w:pStyle w:val="aff6"/>
      </w:pPr>
      <w:r>
        <w:t xml:space="preserve">    Reply from 192.168.1.249: bytes=56 Sequence=1 </w:t>
      </w:r>
      <w:proofErr w:type="spellStart"/>
      <w:r>
        <w:t>ttl</w:t>
      </w:r>
      <w:proofErr w:type="spellEnd"/>
      <w:r>
        <w:t xml:space="preserve">=128 time=500 </w:t>
      </w:r>
      <w:proofErr w:type="spellStart"/>
      <w:r>
        <w:t>ms</w:t>
      </w:r>
      <w:proofErr w:type="spellEnd"/>
    </w:p>
    <w:p w14:paraId="2FC89DD1" w14:textId="77777777" w:rsidR="00870A08" w:rsidRDefault="003A5418">
      <w:pPr>
        <w:pStyle w:val="aff6"/>
      </w:pPr>
      <w:r>
        <w:t xml:space="preserve">    Reply from 192.168.1.249: bytes=56 Sequence=2 </w:t>
      </w:r>
      <w:proofErr w:type="spellStart"/>
      <w:r>
        <w:t>ttl</w:t>
      </w:r>
      <w:proofErr w:type="spellEnd"/>
      <w:r>
        <w:t xml:space="preserve">=128 time=180 </w:t>
      </w:r>
      <w:proofErr w:type="spellStart"/>
      <w:r>
        <w:t>ms</w:t>
      </w:r>
      <w:proofErr w:type="spellEnd"/>
    </w:p>
    <w:p w14:paraId="3E5B1C0A" w14:textId="77777777" w:rsidR="00870A08" w:rsidRDefault="003A5418">
      <w:pPr>
        <w:pStyle w:val="aff6"/>
      </w:pPr>
      <w:r>
        <w:t xml:space="preserve">    Reply from 192.168.1.249: bytes=56 Sequence=3 </w:t>
      </w:r>
      <w:proofErr w:type="spellStart"/>
      <w:r>
        <w:t>ttl</w:t>
      </w:r>
      <w:proofErr w:type="spellEnd"/>
      <w:r>
        <w:t xml:space="preserve">=128 time=130 </w:t>
      </w:r>
      <w:proofErr w:type="spellStart"/>
      <w:r>
        <w:t>ms</w:t>
      </w:r>
      <w:proofErr w:type="spellEnd"/>
    </w:p>
    <w:p w14:paraId="484F7F8D" w14:textId="77777777" w:rsidR="00870A08" w:rsidRDefault="003A5418">
      <w:pPr>
        <w:pStyle w:val="aff6"/>
      </w:pPr>
      <w:r>
        <w:t xml:space="preserve">    Reply from 192.168.1.249: bytes=56 Sequence=4 </w:t>
      </w:r>
      <w:proofErr w:type="spellStart"/>
      <w:r>
        <w:t>ttl</w:t>
      </w:r>
      <w:proofErr w:type="spellEnd"/>
      <w:r>
        <w:t xml:space="preserve">=128 time=90 </w:t>
      </w:r>
      <w:proofErr w:type="spellStart"/>
      <w:r>
        <w:t>ms</w:t>
      </w:r>
      <w:proofErr w:type="spellEnd"/>
    </w:p>
    <w:p w14:paraId="2CDD2ED9" w14:textId="77777777" w:rsidR="00870A08" w:rsidRDefault="003A5418">
      <w:pPr>
        <w:pStyle w:val="aff6"/>
      </w:pPr>
      <w:r>
        <w:t xml:space="preserve">    Reply from 192.168.1.249: bytes=56 Sequence=5 </w:t>
      </w:r>
      <w:proofErr w:type="spellStart"/>
      <w:r>
        <w:t>ttl</w:t>
      </w:r>
      <w:proofErr w:type="spellEnd"/>
      <w:r>
        <w:t xml:space="preserve">=128 time=110 </w:t>
      </w:r>
      <w:proofErr w:type="spellStart"/>
      <w:r>
        <w:t>ms</w:t>
      </w:r>
      <w:proofErr w:type="spellEnd"/>
    </w:p>
    <w:p w14:paraId="3C5B0084" w14:textId="77777777" w:rsidR="00870A08" w:rsidRDefault="003A5418">
      <w:pPr>
        <w:pStyle w:val="aff6"/>
      </w:pPr>
      <w:r>
        <w:t xml:space="preserve">  --- 192.168.1.249 ping statistics ---</w:t>
      </w:r>
    </w:p>
    <w:p w14:paraId="0A2F9EF3" w14:textId="77777777" w:rsidR="00870A08" w:rsidRDefault="003A5418">
      <w:pPr>
        <w:pStyle w:val="aff6"/>
      </w:pPr>
      <w:r>
        <w:t xml:space="preserve">    5 packet(s) transmitted</w:t>
      </w:r>
    </w:p>
    <w:p w14:paraId="5FF17F55" w14:textId="77777777" w:rsidR="00870A08" w:rsidRDefault="003A5418">
      <w:pPr>
        <w:pStyle w:val="aff6"/>
      </w:pPr>
      <w:r>
        <w:t xml:space="preserve">    5 packet(s) received</w:t>
      </w:r>
    </w:p>
    <w:p w14:paraId="4EAEBC6A" w14:textId="77777777" w:rsidR="00870A08" w:rsidRDefault="003A5418">
      <w:pPr>
        <w:pStyle w:val="aff6"/>
      </w:pPr>
      <w:r>
        <w:t xml:space="preserve">    0.00% packet loss</w:t>
      </w:r>
    </w:p>
    <w:p w14:paraId="207F14DD" w14:textId="77777777" w:rsidR="00870A08" w:rsidRDefault="003A5418">
      <w:pPr>
        <w:pStyle w:val="aff6"/>
      </w:pPr>
      <w:r>
        <w:lastRenderedPageBreak/>
        <w:t xml:space="preserve">    round-trip min/avg/max = 90/202/500 </w:t>
      </w:r>
      <w:proofErr w:type="spellStart"/>
      <w:r>
        <w:t>ms</w:t>
      </w:r>
      <w:proofErr w:type="spellEnd"/>
    </w:p>
    <w:p w14:paraId="46501A68" w14:textId="77777777" w:rsidR="00870A08" w:rsidRDefault="00870A08">
      <w:pPr>
        <w:ind w:firstLine="420"/>
        <w:jc w:val="left"/>
      </w:pPr>
      <w:bookmarkStart w:id="165" w:name="OLE_LINK63"/>
      <w:bookmarkStart w:id="166" w:name="OLE_LINK64"/>
    </w:p>
    <w:p w14:paraId="0A11E37F" w14:textId="77777777" w:rsidR="00870A08" w:rsidRDefault="003A5418">
      <w:pPr>
        <w:ind w:firstLineChars="202" w:firstLine="424"/>
        <w:jc w:val="left"/>
      </w:pPr>
      <w:r>
        <w:rPr>
          <w:rFonts w:hint="eastAsia"/>
        </w:rPr>
        <w:t>通过观察路由器与</w:t>
      </w:r>
      <w:r>
        <w:rPr>
          <w:rFonts w:hint="eastAsia"/>
        </w:rPr>
        <w:t>PC</w:t>
      </w:r>
      <w:r>
        <w:rPr>
          <w:rFonts w:hint="eastAsia"/>
        </w:rPr>
        <w:t>之间可以正常通信。</w:t>
      </w:r>
      <w:bookmarkEnd w:id="165"/>
      <w:bookmarkEnd w:id="166"/>
    </w:p>
    <w:p w14:paraId="6B513F33" w14:textId="77777777" w:rsidR="00870A08" w:rsidRDefault="003A5418">
      <w:pPr>
        <w:ind w:firstLineChars="202" w:firstLine="424"/>
      </w:pPr>
      <w:r>
        <w:rPr>
          <w:rFonts w:hint="eastAsia"/>
        </w:rPr>
        <w:t>设置</w:t>
      </w:r>
      <w:r>
        <w:rPr>
          <w:rFonts w:hint="eastAsia"/>
        </w:rPr>
        <w:t>PC-2</w:t>
      </w:r>
      <w:r>
        <w:rPr>
          <w:rFonts w:hint="eastAsia"/>
        </w:rPr>
        <w:t>使用</w:t>
      </w:r>
      <w:r>
        <w:rPr>
          <w:rFonts w:hint="eastAsia"/>
        </w:rPr>
        <w:t>DHCP</w:t>
      </w:r>
      <w:r>
        <w:rPr>
          <w:rFonts w:hint="eastAsia"/>
        </w:rPr>
        <w:t>配置地址</w:t>
      </w:r>
    </w:p>
    <w:p w14:paraId="26F26CFB" w14:textId="77777777" w:rsidR="00870A08" w:rsidRDefault="003A5418">
      <w:pPr>
        <w:pStyle w:val="aff6"/>
        <w:jc w:val="center"/>
      </w:pPr>
      <w:r>
        <w:rPr>
          <w:noProof/>
          <w:lang w:val="en-GB"/>
        </w:rPr>
        <w:drawing>
          <wp:inline distT="0" distB="0" distL="0" distR="0" wp14:anchorId="6E691A0B" wp14:editId="5119174C">
            <wp:extent cx="5274310" cy="3569970"/>
            <wp:effectExtent l="19050" t="0" r="2540" b="0"/>
            <wp:docPr id="500" name="图片 5" descr="C:\Documents and Settings\Administrator\桌面\eNSP实验图\PC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 descr="C:\Documents and Settings\Administrator\桌面\eNSP实验图\PC444.png"/>
                    <pic:cNvPicPr>
                      <a:picLocks noChangeAspect="1" noChangeArrowheads="1"/>
                    </pic:cNvPicPr>
                  </pic:nvPicPr>
                  <pic:blipFill>
                    <a:blip r:embed="rId256" cstate="print"/>
                    <a:srcRect/>
                    <a:stretch>
                      <a:fillRect/>
                    </a:stretch>
                  </pic:blipFill>
                  <pic:spPr>
                    <a:xfrm>
                      <a:off x="0" y="0"/>
                      <a:ext cx="5274310" cy="3570156"/>
                    </a:xfrm>
                    <a:prstGeom prst="rect">
                      <a:avLst/>
                    </a:prstGeom>
                    <a:noFill/>
                    <a:ln w="9525">
                      <a:noFill/>
                      <a:miter lim="800000"/>
                      <a:headEnd/>
                      <a:tailEnd/>
                    </a:ln>
                  </pic:spPr>
                </pic:pic>
              </a:graphicData>
            </a:graphic>
          </wp:inline>
        </w:drawing>
      </w:r>
    </w:p>
    <w:p w14:paraId="3D4BB0ED" w14:textId="77777777" w:rsidR="00870A08" w:rsidRDefault="003A5418">
      <w:pPr>
        <w:pStyle w:val="aff6"/>
        <w:jc w:val="center"/>
      </w:pPr>
      <w:r>
        <w:rPr>
          <w:rFonts w:hint="eastAsia"/>
        </w:rPr>
        <w:t>图</w:t>
      </w:r>
      <w:r>
        <w:rPr>
          <w:rFonts w:hint="eastAsia"/>
        </w:rPr>
        <w:t>12-8</w:t>
      </w:r>
    </w:p>
    <w:p w14:paraId="1BCF427A" w14:textId="77777777" w:rsidR="00870A08" w:rsidRDefault="00870A08">
      <w:pPr>
        <w:pStyle w:val="aff6"/>
      </w:pPr>
    </w:p>
    <w:p w14:paraId="7935F5A5" w14:textId="77777777" w:rsidR="00870A08" w:rsidRDefault="003A5418">
      <w:pPr>
        <w:ind w:firstLineChars="202" w:firstLine="424"/>
      </w:pPr>
      <w:r>
        <w:rPr>
          <w:rFonts w:hint="eastAsia"/>
        </w:rPr>
        <w:t>打开</w:t>
      </w:r>
      <w:r>
        <w:rPr>
          <w:rFonts w:hint="eastAsia"/>
        </w:rPr>
        <w:t>PC-2</w:t>
      </w:r>
      <w:r>
        <w:rPr>
          <w:rFonts w:hint="eastAsia"/>
        </w:rPr>
        <w:t>的基础配置界面，在</w:t>
      </w:r>
      <w:r>
        <w:rPr>
          <w:rFonts w:hint="eastAsia"/>
        </w:rPr>
        <w:t>IPv4</w:t>
      </w:r>
      <w:r>
        <w:rPr>
          <w:rFonts w:hint="eastAsia"/>
        </w:rPr>
        <w:t>配置栏中选择</w:t>
      </w:r>
      <w:r>
        <w:rPr>
          <w:rFonts w:hint="eastAsia"/>
        </w:rPr>
        <w:t>DHCP</w:t>
      </w:r>
      <w:r>
        <w:rPr>
          <w:rFonts w:hint="eastAsia"/>
        </w:rPr>
        <w:t>，然后点击右下角“应用”。</w:t>
      </w:r>
    </w:p>
    <w:p w14:paraId="261DA50B" w14:textId="77777777" w:rsidR="00870A08" w:rsidRDefault="003A5418">
      <w:pPr>
        <w:ind w:firstLineChars="202" w:firstLine="424"/>
      </w:pPr>
      <w:r>
        <w:rPr>
          <w:rFonts w:hint="eastAsia"/>
        </w:rPr>
        <w:t>选择</w:t>
      </w:r>
      <w:r>
        <w:rPr>
          <w:rFonts w:hint="eastAsia"/>
        </w:rPr>
        <w:t>PC-2</w:t>
      </w:r>
      <w:r>
        <w:rPr>
          <w:rFonts w:hint="eastAsia"/>
        </w:rPr>
        <w:t>中的“命令行”界面，输入命令：</w:t>
      </w:r>
      <w:r>
        <w:rPr>
          <w:rFonts w:hint="eastAsia"/>
        </w:rPr>
        <w:t>ipconfig</w:t>
      </w:r>
      <w:r>
        <w:rPr>
          <w:rFonts w:hint="eastAsia"/>
        </w:rPr>
        <w:t>来查看接口的</w:t>
      </w:r>
      <w:r>
        <w:rPr>
          <w:rFonts w:hint="eastAsia"/>
        </w:rPr>
        <w:t>IP</w:t>
      </w:r>
      <w:r>
        <w:rPr>
          <w:rFonts w:hint="eastAsia"/>
        </w:rPr>
        <w:t>地址。</w:t>
      </w:r>
    </w:p>
    <w:p w14:paraId="5A515243" w14:textId="77777777" w:rsidR="00870A08" w:rsidRDefault="003A5418">
      <w:pPr>
        <w:pStyle w:val="aff6"/>
        <w:jc w:val="center"/>
      </w:pPr>
      <w:r>
        <w:rPr>
          <w:noProof/>
          <w:lang w:val="en-GB"/>
        </w:rPr>
        <w:lastRenderedPageBreak/>
        <w:drawing>
          <wp:inline distT="0" distB="0" distL="0" distR="0" wp14:anchorId="4A9FAFD3" wp14:editId="6B291D19">
            <wp:extent cx="5274310" cy="3569970"/>
            <wp:effectExtent l="19050" t="0" r="2540" b="0"/>
            <wp:docPr id="512" name="图片 8" descr="C:\Documents and Settings\Administrator\桌面\eNSP实验图\PC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8" descr="C:\Documents and Settings\Administrator\桌面\eNSP实验图\PC222.png"/>
                    <pic:cNvPicPr>
                      <a:picLocks noChangeAspect="1" noChangeArrowheads="1"/>
                    </pic:cNvPicPr>
                  </pic:nvPicPr>
                  <pic:blipFill>
                    <a:blip r:embed="rId254" cstate="print"/>
                    <a:srcRect/>
                    <a:stretch>
                      <a:fillRect/>
                    </a:stretch>
                  </pic:blipFill>
                  <pic:spPr>
                    <a:xfrm>
                      <a:off x="0" y="0"/>
                      <a:ext cx="5274310" cy="3570156"/>
                    </a:xfrm>
                    <a:prstGeom prst="rect">
                      <a:avLst/>
                    </a:prstGeom>
                    <a:noFill/>
                    <a:ln w="9525">
                      <a:noFill/>
                      <a:miter lim="800000"/>
                      <a:headEnd/>
                      <a:tailEnd/>
                    </a:ln>
                  </pic:spPr>
                </pic:pic>
              </a:graphicData>
            </a:graphic>
          </wp:inline>
        </w:drawing>
      </w:r>
    </w:p>
    <w:p w14:paraId="7CCDC82D" w14:textId="77777777" w:rsidR="00870A08" w:rsidRDefault="003A5418">
      <w:pPr>
        <w:pStyle w:val="aff6"/>
        <w:jc w:val="center"/>
      </w:pPr>
      <w:r>
        <w:rPr>
          <w:rFonts w:hint="eastAsia"/>
        </w:rPr>
        <w:t>图</w:t>
      </w:r>
      <w:r>
        <w:rPr>
          <w:rFonts w:hint="eastAsia"/>
        </w:rPr>
        <w:t>12-9</w:t>
      </w:r>
    </w:p>
    <w:p w14:paraId="7D855F81" w14:textId="77777777" w:rsidR="00870A08" w:rsidRDefault="00870A08">
      <w:pPr>
        <w:ind w:firstLine="420"/>
      </w:pPr>
    </w:p>
    <w:p w14:paraId="00ADCD21" w14:textId="77777777" w:rsidR="00870A08" w:rsidRDefault="003A5418">
      <w:pPr>
        <w:ind w:firstLineChars="202" w:firstLine="424"/>
      </w:pPr>
      <w:r>
        <w:rPr>
          <w:rFonts w:hint="eastAsia"/>
        </w:rPr>
        <w:t>通过观察发现</w:t>
      </w:r>
      <w:r>
        <w:rPr>
          <w:rFonts w:hint="eastAsia"/>
        </w:rPr>
        <w:t>PC-2</w:t>
      </w:r>
      <w:r>
        <w:rPr>
          <w:rFonts w:hint="eastAsia"/>
        </w:rPr>
        <w:t>已经通过</w:t>
      </w:r>
      <w:r>
        <w:rPr>
          <w:rFonts w:hint="eastAsia"/>
        </w:rPr>
        <w:t>DHCP Server</w:t>
      </w:r>
      <w:r>
        <w:rPr>
          <w:rFonts w:hint="eastAsia"/>
        </w:rPr>
        <w:t>获取到一个</w:t>
      </w:r>
      <w:r>
        <w:rPr>
          <w:rFonts w:hint="eastAsia"/>
        </w:rPr>
        <w:t>IPv4</w:t>
      </w:r>
      <w:r>
        <w:rPr>
          <w:rFonts w:hint="eastAsia"/>
        </w:rPr>
        <w:t>地址</w:t>
      </w:r>
      <w:r>
        <w:rPr>
          <w:rFonts w:hint="eastAsia"/>
        </w:rPr>
        <w:t xml:space="preserve"> 192.168.2.253</w:t>
      </w:r>
      <w:r>
        <w:rPr>
          <w:rFonts w:hint="eastAsia"/>
        </w:rPr>
        <w:t>，网关地址为</w:t>
      </w:r>
      <w:r>
        <w:rPr>
          <w:rFonts w:hint="eastAsia"/>
        </w:rPr>
        <w:t>192.168.2.254</w:t>
      </w:r>
      <w:r>
        <w:rPr>
          <w:rFonts w:hint="eastAsia"/>
        </w:rPr>
        <w:t>，</w:t>
      </w:r>
      <w:r>
        <w:rPr>
          <w:rFonts w:hint="eastAsia"/>
        </w:rPr>
        <w:t>DNS server</w:t>
      </w:r>
      <w:r>
        <w:rPr>
          <w:rFonts w:hint="eastAsia"/>
        </w:rPr>
        <w:t>地址为</w:t>
      </w:r>
      <w:r>
        <w:rPr>
          <w:rFonts w:hint="eastAsia"/>
        </w:rPr>
        <w:t>8.8.8.8</w:t>
      </w:r>
      <w:r>
        <w:rPr>
          <w:rFonts w:hint="eastAsia"/>
        </w:rPr>
        <w:t>。</w:t>
      </w:r>
    </w:p>
    <w:p w14:paraId="26A328CE" w14:textId="77777777" w:rsidR="00870A08" w:rsidRDefault="003A5418">
      <w:pPr>
        <w:pStyle w:val="aff6"/>
      </w:pPr>
      <w:r>
        <w:t>[R</w:t>
      </w:r>
      <w:proofErr w:type="gramStart"/>
      <w:r>
        <w:t>1]ping</w:t>
      </w:r>
      <w:proofErr w:type="gramEnd"/>
      <w:r>
        <w:t xml:space="preserve"> 192.168.</w:t>
      </w:r>
      <w:r>
        <w:rPr>
          <w:rFonts w:hint="eastAsia"/>
        </w:rPr>
        <w:t>2</w:t>
      </w:r>
      <w:r>
        <w:t>.</w:t>
      </w:r>
      <w:r>
        <w:rPr>
          <w:rFonts w:hint="eastAsia"/>
        </w:rPr>
        <w:t>253</w:t>
      </w:r>
    </w:p>
    <w:p w14:paraId="5C613B0E" w14:textId="77777777" w:rsidR="00870A08" w:rsidRDefault="003A5418">
      <w:pPr>
        <w:pStyle w:val="aff6"/>
      </w:pPr>
      <w:r>
        <w:t xml:space="preserve">  PING 192.168.</w:t>
      </w:r>
      <w:r>
        <w:rPr>
          <w:rFonts w:hint="eastAsia"/>
        </w:rPr>
        <w:t>2</w:t>
      </w:r>
      <w:r>
        <w:t>.</w:t>
      </w:r>
      <w:r>
        <w:rPr>
          <w:rFonts w:hint="eastAsia"/>
        </w:rPr>
        <w:t>253</w:t>
      </w:r>
      <w:r>
        <w:t xml:space="preserve">: </w:t>
      </w:r>
      <w:proofErr w:type="gramStart"/>
      <w:r>
        <w:t>56  data</w:t>
      </w:r>
      <w:proofErr w:type="gramEnd"/>
      <w:r>
        <w:t xml:space="preserve"> bytes, press CTRL_C to break</w:t>
      </w:r>
    </w:p>
    <w:p w14:paraId="192373B9" w14:textId="77777777" w:rsidR="00870A08" w:rsidRDefault="003A5418">
      <w:pPr>
        <w:pStyle w:val="aff6"/>
      </w:pPr>
      <w:r>
        <w:t xml:space="preserve">    Reply from 192.168.</w:t>
      </w:r>
      <w:r>
        <w:rPr>
          <w:rFonts w:hint="eastAsia"/>
        </w:rPr>
        <w:t>2</w:t>
      </w:r>
      <w:r>
        <w:t>.</w:t>
      </w:r>
      <w:r>
        <w:rPr>
          <w:rFonts w:hint="eastAsia"/>
        </w:rPr>
        <w:t>253</w:t>
      </w:r>
      <w:r>
        <w:t xml:space="preserve">: bytes=56 Sequence=1 </w:t>
      </w:r>
      <w:proofErr w:type="spellStart"/>
      <w:r>
        <w:t>ttl</w:t>
      </w:r>
      <w:proofErr w:type="spellEnd"/>
      <w:r>
        <w:t xml:space="preserve">=128 time=500 </w:t>
      </w:r>
      <w:proofErr w:type="spellStart"/>
      <w:r>
        <w:t>ms</w:t>
      </w:r>
      <w:proofErr w:type="spellEnd"/>
    </w:p>
    <w:p w14:paraId="001B4419" w14:textId="77777777" w:rsidR="00870A08" w:rsidRDefault="003A5418">
      <w:pPr>
        <w:pStyle w:val="aff6"/>
      </w:pPr>
      <w:r>
        <w:t xml:space="preserve">    Reply from 192.168.</w:t>
      </w:r>
      <w:r>
        <w:rPr>
          <w:rFonts w:hint="eastAsia"/>
        </w:rPr>
        <w:t>2</w:t>
      </w:r>
      <w:r>
        <w:t>.</w:t>
      </w:r>
      <w:r>
        <w:rPr>
          <w:rFonts w:hint="eastAsia"/>
        </w:rPr>
        <w:t>253</w:t>
      </w:r>
      <w:r>
        <w:t xml:space="preserve">: bytes=56 Sequence=2 </w:t>
      </w:r>
      <w:proofErr w:type="spellStart"/>
      <w:r>
        <w:t>ttl</w:t>
      </w:r>
      <w:proofErr w:type="spellEnd"/>
      <w:r>
        <w:t xml:space="preserve">=128 time=180 </w:t>
      </w:r>
      <w:proofErr w:type="spellStart"/>
      <w:r>
        <w:t>ms</w:t>
      </w:r>
      <w:proofErr w:type="spellEnd"/>
    </w:p>
    <w:p w14:paraId="311015ED" w14:textId="77777777" w:rsidR="00870A08" w:rsidRDefault="003A5418">
      <w:pPr>
        <w:pStyle w:val="aff6"/>
      </w:pPr>
      <w:r>
        <w:t xml:space="preserve">    Reply from 192.168.</w:t>
      </w:r>
      <w:r>
        <w:rPr>
          <w:rFonts w:hint="eastAsia"/>
        </w:rPr>
        <w:t>2</w:t>
      </w:r>
      <w:r>
        <w:t>.</w:t>
      </w:r>
      <w:r>
        <w:rPr>
          <w:rFonts w:hint="eastAsia"/>
        </w:rPr>
        <w:t>253</w:t>
      </w:r>
      <w:r>
        <w:t xml:space="preserve">: bytes=56 Sequence=3 </w:t>
      </w:r>
      <w:proofErr w:type="spellStart"/>
      <w:r>
        <w:t>ttl</w:t>
      </w:r>
      <w:proofErr w:type="spellEnd"/>
      <w:r>
        <w:t xml:space="preserve">=128 time=130 </w:t>
      </w:r>
      <w:proofErr w:type="spellStart"/>
      <w:r>
        <w:t>ms</w:t>
      </w:r>
      <w:proofErr w:type="spellEnd"/>
    </w:p>
    <w:p w14:paraId="5125EA55" w14:textId="77777777" w:rsidR="00870A08" w:rsidRDefault="003A5418">
      <w:pPr>
        <w:pStyle w:val="aff6"/>
      </w:pPr>
      <w:r>
        <w:t xml:space="preserve">    Reply from 192.168.</w:t>
      </w:r>
      <w:r>
        <w:rPr>
          <w:rFonts w:hint="eastAsia"/>
        </w:rPr>
        <w:t>2</w:t>
      </w:r>
      <w:r>
        <w:t>.</w:t>
      </w:r>
      <w:r>
        <w:rPr>
          <w:rFonts w:hint="eastAsia"/>
        </w:rPr>
        <w:t>253</w:t>
      </w:r>
      <w:r>
        <w:t xml:space="preserve">: bytes=56 Sequence=4 </w:t>
      </w:r>
      <w:proofErr w:type="spellStart"/>
      <w:r>
        <w:t>ttl</w:t>
      </w:r>
      <w:proofErr w:type="spellEnd"/>
      <w:r>
        <w:t xml:space="preserve">=128 time=90 </w:t>
      </w:r>
      <w:proofErr w:type="spellStart"/>
      <w:r>
        <w:t>ms</w:t>
      </w:r>
      <w:proofErr w:type="spellEnd"/>
    </w:p>
    <w:p w14:paraId="369BA0D0" w14:textId="77777777" w:rsidR="00870A08" w:rsidRDefault="003A5418">
      <w:pPr>
        <w:pStyle w:val="aff6"/>
      </w:pPr>
      <w:r>
        <w:t xml:space="preserve">    Reply from 192.168.</w:t>
      </w:r>
      <w:r>
        <w:rPr>
          <w:rFonts w:hint="eastAsia"/>
        </w:rPr>
        <w:t>2</w:t>
      </w:r>
      <w:r>
        <w:t>.</w:t>
      </w:r>
      <w:r>
        <w:rPr>
          <w:rFonts w:hint="eastAsia"/>
        </w:rPr>
        <w:t>253</w:t>
      </w:r>
      <w:r>
        <w:t xml:space="preserve">: bytes=56 Sequence=5 </w:t>
      </w:r>
      <w:proofErr w:type="spellStart"/>
      <w:r>
        <w:t>ttl</w:t>
      </w:r>
      <w:proofErr w:type="spellEnd"/>
      <w:r>
        <w:t xml:space="preserve">=128 time=110 </w:t>
      </w:r>
      <w:proofErr w:type="spellStart"/>
      <w:r>
        <w:t>ms</w:t>
      </w:r>
      <w:proofErr w:type="spellEnd"/>
    </w:p>
    <w:p w14:paraId="0B750E8D" w14:textId="77777777" w:rsidR="00870A08" w:rsidRDefault="003A5418">
      <w:pPr>
        <w:pStyle w:val="aff6"/>
      </w:pPr>
      <w:r>
        <w:t xml:space="preserve">  --- 192.168.</w:t>
      </w:r>
      <w:r>
        <w:rPr>
          <w:rFonts w:hint="eastAsia"/>
        </w:rPr>
        <w:t>2</w:t>
      </w:r>
      <w:r>
        <w:t>.</w:t>
      </w:r>
      <w:r>
        <w:rPr>
          <w:rFonts w:hint="eastAsia"/>
        </w:rPr>
        <w:t>253</w:t>
      </w:r>
      <w:r>
        <w:t xml:space="preserve"> ping statistics ---</w:t>
      </w:r>
    </w:p>
    <w:p w14:paraId="24BBF989" w14:textId="77777777" w:rsidR="00870A08" w:rsidRDefault="003A5418">
      <w:pPr>
        <w:pStyle w:val="aff6"/>
      </w:pPr>
      <w:r>
        <w:t xml:space="preserve">    5 packet(s) transmitted</w:t>
      </w:r>
    </w:p>
    <w:p w14:paraId="5A60CD17" w14:textId="77777777" w:rsidR="00870A08" w:rsidRDefault="003A5418">
      <w:pPr>
        <w:pStyle w:val="aff6"/>
      </w:pPr>
      <w:r>
        <w:t xml:space="preserve">    5 packet(s) received</w:t>
      </w:r>
    </w:p>
    <w:p w14:paraId="4EA8E0C4" w14:textId="77777777" w:rsidR="00870A08" w:rsidRDefault="003A5418">
      <w:pPr>
        <w:pStyle w:val="aff6"/>
      </w:pPr>
      <w:r>
        <w:t xml:space="preserve">    0.00% packet loss</w:t>
      </w:r>
    </w:p>
    <w:p w14:paraId="3FC3B13F" w14:textId="77777777" w:rsidR="00870A08" w:rsidRDefault="003A5418">
      <w:pPr>
        <w:pStyle w:val="aff6"/>
      </w:pPr>
      <w:r>
        <w:t xml:space="preserve">    round-trip min/avg/max = 90/202/500 </w:t>
      </w:r>
      <w:proofErr w:type="spellStart"/>
      <w:r>
        <w:t>ms</w:t>
      </w:r>
      <w:proofErr w:type="spellEnd"/>
    </w:p>
    <w:p w14:paraId="517382E5" w14:textId="77777777" w:rsidR="00870A08" w:rsidRDefault="00870A08">
      <w:pPr>
        <w:ind w:firstLine="420"/>
        <w:jc w:val="left"/>
      </w:pPr>
    </w:p>
    <w:p w14:paraId="57717032" w14:textId="77777777" w:rsidR="00870A08" w:rsidRDefault="003A5418">
      <w:pPr>
        <w:ind w:firstLineChars="202" w:firstLine="424"/>
        <w:jc w:val="left"/>
      </w:pPr>
      <w:r>
        <w:rPr>
          <w:rFonts w:hint="eastAsia"/>
        </w:rPr>
        <w:t>通过观察路由器与</w:t>
      </w:r>
      <w:r>
        <w:rPr>
          <w:rFonts w:hint="eastAsia"/>
        </w:rPr>
        <w:t>PC</w:t>
      </w:r>
      <w:r>
        <w:rPr>
          <w:rFonts w:hint="eastAsia"/>
        </w:rPr>
        <w:t>之间可以正常通信。</w:t>
      </w:r>
    </w:p>
    <w:p w14:paraId="35EA024F" w14:textId="77777777" w:rsidR="00870A08" w:rsidRDefault="003A5418">
      <w:pPr>
        <w:pStyle w:val="10"/>
      </w:pPr>
      <w:r>
        <w:rPr>
          <w:rFonts w:hint="eastAsia"/>
        </w:rPr>
        <w:t>思考</w:t>
      </w:r>
    </w:p>
    <w:p w14:paraId="6D6769DD" w14:textId="77777777" w:rsidR="00870A08" w:rsidRDefault="003A5418">
      <w:pPr>
        <w:ind w:firstLine="420"/>
      </w:pPr>
      <w:r>
        <w:rPr>
          <w:rFonts w:hint="eastAsia"/>
        </w:rPr>
        <w:t>请问</w:t>
      </w:r>
      <w:r>
        <w:rPr>
          <w:rFonts w:hint="eastAsia"/>
        </w:rPr>
        <w:t>DHCP</w:t>
      </w:r>
      <w:r>
        <w:rPr>
          <w:rFonts w:hint="eastAsia"/>
        </w:rPr>
        <w:t>服务器在分配地址的时候是从该网段中最小的地址进行分配还是最大的地址进行分配，这样有什么好处？</w:t>
      </w:r>
    </w:p>
    <w:p w14:paraId="335522F8" w14:textId="77777777" w:rsidR="00870A08" w:rsidRDefault="003A5418">
      <w:pPr>
        <w:pStyle w:val="af2"/>
        <w:ind w:firstLineChars="0" w:firstLine="0"/>
        <w:rPr>
          <w:rFonts w:ascii="微软雅黑" w:hAnsi="微软雅黑"/>
        </w:rPr>
      </w:pPr>
      <w:bookmarkStart w:id="167" w:name="_Toc25363"/>
      <w:r>
        <w:rPr>
          <w:rFonts w:ascii="微软雅黑" w:hAnsi="微软雅黑" w:hint="eastAsia"/>
        </w:rPr>
        <w:t>12.3 配置DHCP中继</w:t>
      </w:r>
      <w:bookmarkEnd w:id="167"/>
    </w:p>
    <w:p w14:paraId="642B5C48" w14:textId="77777777" w:rsidR="00870A08" w:rsidRDefault="003A5418">
      <w:pPr>
        <w:pStyle w:val="10"/>
      </w:pPr>
      <w:r>
        <w:rPr>
          <w:rFonts w:hint="eastAsia"/>
        </w:rPr>
        <w:t>原理概述</w:t>
      </w:r>
    </w:p>
    <w:p w14:paraId="6E802E57" w14:textId="77777777" w:rsidR="00870A08" w:rsidRDefault="003A5418">
      <w:pPr>
        <w:ind w:firstLine="420"/>
      </w:pPr>
      <w:r>
        <w:rPr>
          <w:rFonts w:hint="eastAsia"/>
        </w:rPr>
        <w:t>由于在</w:t>
      </w:r>
      <w:r>
        <w:rPr>
          <w:rFonts w:hint="eastAsia"/>
        </w:rPr>
        <w:t>IP</w:t>
      </w:r>
      <w:r>
        <w:rPr>
          <w:rFonts w:hint="eastAsia"/>
        </w:rPr>
        <w:t>地址动态获取的过程中，客户端采用广播方式发送请求报文，而广播报文不能跨网段传送，因此</w:t>
      </w:r>
      <w:r>
        <w:rPr>
          <w:rFonts w:hint="eastAsia"/>
        </w:rPr>
        <w:t>DHCP</w:t>
      </w:r>
      <w:r>
        <w:rPr>
          <w:rFonts w:hint="eastAsia"/>
        </w:rPr>
        <w:t>只适用于</w:t>
      </w:r>
      <w:r>
        <w:rPr>
          <w:rFonts w:hint="eastAsia"/>
        </w:rPr>
        <w:t>DHCP</w:t>
      </w:r>
      <w:r>
        <w:rPr>
          <w:rFonts w:hint="eastAsia"/>
        </w:rPr>
        <w:t>客户端和服务器处于同一个网段内的情况。当多个网段都需要进行动态</w:t>
      </w:r>
      <w:r>
        <w:rPr>
          <w:rFonts w:hint="eastAsia"/>
        </w:rPr>
        <w:t>IP</w:t>
      </w:r>
      <w:r>
        <w:rPr>
          <w:rFonts w:hint="eastAsia"/>
        </w:rPr>
        <w:t>地址分配时，就需要在所有网段上都设置一个</w:t>
      </w:r>
      <w:r>
        <w:rPr>
          <w:rFonts w:hint="eastAsia"/>
        </w:rPr>
        <w:t>DHCP</w:t>
      </w:r>
      <w:r>
        <w:rPr>
          <w:rFonts w:hint="eastAsia"/>
        </w:rPr>
        <w:t>服务器，这显然是不易管理和维护的。</w:t>
      </w:r>
    </w:p>
    <w:p w14:paraId="467EA6EE" w14:textId="77777777" w:rsidR="00870A08" w:rsidRDefault="003A5418">
      <w:pPr>
        <w:ind w:firstLine="420"/>
      </w:pPr>
      <w:r>
        <w:rPr>
          <w:rFonts w:hint="eastAsia"/>
        </w:rPr>
        <w:t>DHCP</w:t>
      </w:r>
      <w:r>
        <w:rPr>
          <w:rFonts w:hint="eastAsia"/>
        </w:rPr>
        <w:t>中继使客户端可以通过</w:t>
      </w:r>
      <w:r>
        <w:rPr>
          <w:rFonts w:hint="eastAsia"/>
        </w:rPr>
        <w:t>DHCP</w:t>
      </w:r>
      <w:r>
        <w:rPr>
          <w:rFonts w:hint="eastAsia"/>
        </w:rPr>
        <w:t>中继</w:t>
      </w:r>
      <w:proofErr w:type="gramStart"/>
      <w:r>
        <w:rPr>
          <w:rFonts w:hint="eastAsia"/>
        </w:rPr>
        <w:t>与其他网段</w:t>
      </w:r>
      <w:proofErr w:type="gramEnd"/>
      <w:r>
        <w:rPr>
          <w:rFonts w:hint="eastAsia"/>
        </w:rPr>
        <w:t>的</w:t>
      </w:r>
      <w:r>
        <w:rPr>
          <w:rFonts w:hint="eastAsia"/>
        </w:rPr>
        <w:t>DHCP</w:t>
      </w:r>
      <w:r>
        <w:rPr>
          <w:rFonts w:hint="eastAsia"/>
        </w:rPr>
        <w:t>服务器通信，最终获取到</w:t>
      </w:r>
      <w:r>
        <w:rPr>
          <w:rFonts w:hint="eastAsia"/>
        </w:rPr>
        <w:t>IP</w:t>
      </w:r>
      <w:r>
        <w:rPr>
          <w:rFonts w:hint="eastAsia"/>
        </w:rPr>
        <w:t>地址。解决了</w:t>
      </w:r>
      <w:r>
        <w:rPr>
          <w:rFonts w:hint="eastAsia"/>
        </w:rPr>
        <w:t>DHCP</w:t>
      </w:r>
      <w:r>
        <w:rPr>
          <w:rFonts w:hint="eastAsia"/>
        </w:rPr>
        <w:t>客户端不能跨网段向服务器动态获取</w:t>
      </w:r>
      <w:r>
        <w:rPr>
          <w:rFonts w:hint="eastAsia"/>
        </w:rPr>
        <w:t>IP</w:t>
      </w:r>
      <w:r>
        <w:rPr>
          <w:rFonts w:hint="eastAsia"/>
        </w:rPr>
        <w:t>地址的问题，这样，在多个不同网络上的</w:t>
      </w:r>
      <w:r>
        <w:rPr>
          <w:rFonts w:hint="eastAsia"/>
        </w:rPr>
        <w:t>DHCP</w:t>
      </w:r>
      <w:r>
        <w:rPr>
          <w:rFonts w:hint="eastAsia"/>
        </w:rPr>
        <w:t>客户端可以使用同一个</w:t>
      </w:r>
      <w:r>
        <w:rPr>
          <w:rFonts w:hint="eastAsia"/>
        </w:rPr>
        <w:t>DHCP</w:t>
      </w:r>
      <w:r>
        <w:rPr>
          <w:rFonts w:hint="eastAsia"/>
        </w:rPr>
        <w:t>服务器，这样既节省了成本，又便于进行集中管理和维护。</w:t>
      </w:r>
    </w:p>
    <w:p w14:paraId="03D6E4E3" w14:textId="77777777" w:rsidR="00870A08" w:rsidRDefault="003A5418">
      <w:pPr>
        <w:ind w:firstLine="420"/>
      </w:pPr>
      <w:r>
        <w:rPr>
          <w:rFonts w:hint="eastAsia"/>
        </w:rPr>
        <w:t>路由器或三层交换机都可以充当</w:t>
      </w:r>
      <w:r>
        <w:rPr>
          <w:rFonts w:hint="eastAsia"/>
        </w:rPr>
        <w:t>DHCP</w:t>
      </w:r>
      <w:r>
        <w:rPr>
          <w:rFonts w:hint="eastAsia"/>
        </w:rPr>
        <w:t>中继设备。</w:t>
      </w:r>
      <w:r>
        <w:rPr>
          <w:rFonts w:hint="eastAsia"/>
        </w:rPr>
        <w:t>DHCP</w:t>
      </w:r>
      <w:r>
        <w:rPr>
          <w:rFonts w:hint="eastAsia"/>
        </w:rPr>
        <w:t>中继设备可以转发客户端和服务器间的</w:t>
      </w:r>
      <w:r>
        <w:rPr>
          <w:rFonts w:hint="eastAsia"/>
        </w:rPr>
        <w:t>DHCP</w:t>
      </w:r>
      <w:r>
        <w:rPr>
          <w:rFonts w:hint="eastAsia"/>
        </w:rPr>
        <w:t>报文，完成对客户端</w:t>
      </w:r>
      <w:r>
        <w:rPr>
          <w:rFonts w:hint="eastAsia"/>
        </w:rPr>
        <w:t>IP</w:t>
      </w:r>
      <w:r>
        <w:rPr>
          <w:rFonts w:hint="eastAsia"/>
        </w:rPr>
        <w:t>地址的动态分配。</w:t>
      </w:r>
    </w:p>
    <w:p w14:paraId="66178592" w14:textId="77777777" w:rsidR="00870A08" w:rsidRDefault="003A5418">
      <w:pPr>
        <w:pStyle w:val="10"/>
      </w:pPr>
      <w:r>
        <w:rPr>
          <w:rFonts w:hint="eastAsia"/>
        </w:rPr>
        <w:t>实验目的</w:t>
      </w:r>
    </w:p>
    <w:p w14:paraId="2F6C1937" w14:textId="77777777" w:rsidR="00870A08" w:rsidRDefault="003A5418">
      <w:pPr>
        <w:pStyle w:val="12"/>
        <w:numPr>
          <w:ilvl w:val="1"/>
          <w:numId w:val="5"/>
        </w:numPr>
        <w:ind w:firstLineChars="0"/>
        <w:jc w:val="left"/>
      </w:pPr>
      <w:r>
        <w:rPr>
          <w:rFonts w:hint="eastAsia"/>
        </w:rPr>
        <w:t>理解</w:t>
      </w:r>
      <w:r>
        <w:rPr>
          <w:rFonts w:hint="eastAsia"/>
        </w:rPr>
        <w:t>DHCP</w:t>
      </w:r>
      <w:r>
        <w:rPr>
          <w:rFonts w:hint="eastAsia"/>
        </w:rPr>
        <w:t>中继的应用场景</w:t>
      </w:r>
    </w:p>
    <w:p w14:paraId="61103163" w14:textId="77777777" w:rsidR="00870A08" w:rsidRDefault="003A5418">
      <w:pPr>
        <w:pStyle w:val="12"/>
        <w:numPr>
          <w:ilvl w:val="1"/>
          <w:numId w:val="5"/>
        </w:numPr>
        <w:ind w:firstLineChars="0"/>
        <w:jc w:val="left"/>
      </w:pPr>
      <w:r>
        <w:rPr>
          <w:rFonts w:hint="eastAsia"/>
        </w:rPr>
        <w:t>掌握</w:t>
      </w:r>
      <w:r>
        <w:rPr>
          <w:rFonts w:hint="eastAsia"/>
        </w:rPr>
        <w:t>DHCP</w:t>
      </w:r>
      <w:r>
        <w:rPr>
          <w:rFonts w:hint="eastAsia"/>
        </w:rPr>
        <w:t>中继的配置</w:t>
      </w:r>
    </w:p>
    <w:p w14:paraId="45439E12" w14:textId="77777777" w:rsidR="00870A08" w:rsidRDefault="003A5418">
      <w:pPr>
        <w:pStyle w:val="10"/>
      </w:pPr>
      <w:r>
        <w:rPr>
          <w:rFonts w:hint="eastAsia"/>
        </w:rPr>
        <w:t>实验内容</w:t>
      </w:r>
    </w:p>
    <w:p w14:paraId="4E140316" w14:textId="77777777" w:rsidR="00870A08" w:rsidRDefault="003A5418">
      <w:pPr>
        <w:ind w:firstLine="420"/>
      </w:pPr>
      <w:r>
        <w:rPr>
          <w:rFonts w:hint="eastAsia"/>
        </w:rPr>
        <w:t>本实验模拟企业网络场景，某公司分部的网络由交换机</w:t>
      </w:r>
      <w:r>
        <w:rPr>
          <w:rFonts w:hint="eastAsia"/>
        </w:rPr>
        <w:t>S1</w:t>
      </w:r>
      <w:r>
        <w:rPr>
          <w:rFonts w:hint="eastAsia"/>
        </w:rPr>
        <w:t>和网关路由器</w:t>
      </w:r>
      <w:r>
        <w:rPr>
          <w:rFonts w:hint="eastAsia"/>
        </w:rPr>
        <w:t>R1</w:t>
      </w:r>
      <w:r>
        <w:rPr>
          <w:rFonts w:hint="eastAsia"/>
        </w:rPr>
        <w:t>组成，员工终端</w:t>
      </w:r>
      <w:r>
        <w:rPr>
          <w:rFonts w:hint="eastAsia"/>
        </w:rPr>
        <w:t>PC-1</w:t>
      </w:r>
      <w:r>
        <w:rPr>
          <w:rFonts w:hint="eastAsia"/>
        </w:rPr>
        <w:t>和</w:t>
      </w:r>
      <w:r>
        <w:rPr>
          <w:rFonts w:hint="eastAsia"/>
        </w:rPr>
        <w:t>PC-2</w:t>
      </w:r>
      <w:r>
        <w:rPr>
          <w:rFonts w:hint="eastAsia"/>
        </w:rPr>
        <w:t>都连接在</w:t>
      </w:r>
      <w:r>
        <w:rPr>
          <w:rFonts w:hint="eastAsia"/>
        </w:rPr>
        <w:t>S1</w:t>
      </w:r>
      <w:r>
        <w:rPr>
          <w:rFonts w:hint="eastAsia"/>
        </w:rPr>
        <w:t>上。公司要求分部内所有员工主机的</w:t>
      </w:r>
      <w:r>
        <w:rPr>
          <w:rFonts w:hint="eastAsia"/>
        </w:rPr>
        <w:t>IP</w:t>
      </w:r>
      <w:r>
        <w:rPr>
          <w:rFonts w:hint="eastAsia"/>
        </w:rPr>
        <w:t>地址都通过总部的</w:t>
      </w:r>
      <w:r>
        <w:rPr>
          <w:rFonts w:hint="eastAsia"/>
        </w:rPr>
        <w:t>DHCP</w:t>
      </w:r>
      <w:r>
        <w:rPr>
          <w:rFonts w:hint="eastAsia"/>
        </w:rPr>
        <w:t>服务器自动获取。分部网关路由器</w:t>
      </w:r>
      <w:r>
        <w:rPr>
          <w:rFonts w:hint="eastAsia"/>
        </w:rPr>
        <w:t>R1</w:t>
      </w:r>
      <w:r>
        <w:rPr>
          <w:rFonts w:hint="eastAsia"/>
        </w:rPr>
        <w:t>通过公网路由器</w:t>
      </w:r>
      <w:r>
        <w:rPr>
          <w:rFonts w:hint="eastAsia"/>
        </w:rPr>
        <w:t>R2</w:t>
      </w:r>
      <w:r>
        <w:rPr>
          <w:rFonts w:hint="eastAsia"/>
        </w:rPr>
        <w:t>访问公司总部的</w:t>
      </w:r>
      <w:r>
        <w:rPr>
          <w:rFonts w:hint="eastAsia"/>
        </w:rPr>
        <w:t>DHCP</w:t>
      </w:r>
      <w:r>
        <w:rPr>
          <w:rFonts w:hint="eastAsia"/>
        </w:rPr>
        <w:t>服务器</w:t>
      </w:r>
      <w:r>
        <w:rPr>
          <w:rFonts w:hint="eastAsia"/>
        </w:rPr>
        <w:t>R3</w:t>
      </w:r>
      <w:r>
        <w:rPr>
          <w:rFonts w:hint="eastAsia"/>
        </w:rPr>
        <w:t>。由于公司分部与总部不在同一个子网，需要在</w:t>
      </w:r>
      <w:r>
        <w:rPr>
          <w:rFonts w:hint="eastAsia"/>
        </w:rPr>
        <w:t>R1</w:t>
      </w:r>
      <w:r>
        <w:rPr>
          <w:rFonts w:hint="eastAsia"/>
        </w:rPr>
        <w:t>上配置</w:t>
      </w:r>
      <w:r>
        <w:rPr>
          <w:rFonts w:hint="eastAsia"/>
        </w:rPr>
        <w:t>DHCP</w:t>
      </w:r>
      <w:r>
        <w:rPr>
          <w:rFonts w:hint="eastAsia"/>
        </w:rPr>
        <w:t>中继，使分部</w:t>
      </w:r>
      <w:r>
        <w:rPr>
          <w:rFonts w:hint="eastAsia"/>
        </w:rPr>
        <w:lastRenderedPageBreak/>
        <w:t>内主机能跨网段从总部的</w:t>
      </w:r>
      <w:r>
        <w:rPr>
          <w:rFonts w:hint="eastAsia"/>
        </w:rPr>
        <w:t>DHCP</w:t>
      </w:r>
      <w:r>
        <w:rPr>
          <w:rFonts w:hint="eastAsia"/>
        </w:rPr>
        <w:t>服务器自动获取</w:t>
      </w:r>
      <w:r>
        <w:rPr>
          <w:rFonts w:hint="eastAsia"/>
        </w:rPr>
        <w:t>IP</w:t>
      </w:r>
      <w:r>
        <w:rPr>
          <w:rFonts w:hint="eastAsia"/>
        </w:rPr>
        <w:t>地址。</w:t>
      </w:r>
    </w:p>
    <w:p w14:paraId="70C74811" w14:textId="77777777" w:rsidR="00870A08" w:rsidRDefault="003A5418">
      <w:pPr>
        <w:pStyle w:val="10"/>
      </w:pPr>
      <w:r>
        <w:rPr>
          <w:rFonts w:hint="eastAsia"/>
        </w:rPr>
        <w:t>实验拓扑</w:t>
      </w:r>
    </w:p>
    <w:p w14:paraId="2824B5A7" w14:textId="77777777" w:rsidR="00870A08" w:rsidRDefault="003A5418">
      <w:pPr>
        <w:pStyle w:val="aff6"/>
        <w:jc w:val="center"/>
      </w:pPr>
      <w:r>
        <w:rPr>
          <w:noProof/>
          <w:lang w:val="en-GB"/>
        </w:rPr>
        <w:drawing>
          <wp:inline distT="0" distB="0" distL="0" distR="0" wp14:anchorId="234E340E" wp14:editId="0A2FCD30">
            <wp:extent cx="5315585" cy="2381250"/>
            <wp:effectExtent l="19050" t="0" r="0" b="0"/>
            <wp:docPr id="518" name="图片 517"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7" descr="捕获.PNG"/>
                    <pic:cNvPicPr>
                      <a:picLocks noChangeAspect="1"/>
                    </pic:cNvPicPr>
                  </pic:nvPicPr>
                  <pic:blipFill>
                    <a:blip r:embed="rId257" cstate="print">
                      <a:grayscl/>
                    </a:blip>
                    <a:stretch>
                      <a:fillRect/>
                    </a:stretch>
                  </pic:blipFill>
                  <pic:spPr>
                    <a:xfrm>
                      <a:off x="0" y="0"/>
                      <a:ext cx="5315692" cy="2381583"/>
                    </a:xfrm>
                    <a:prstGeom prst="rect">
                      <a:avLst/>
                    </a:prstGeom>
                  </pic:spPr>
                </pic:pic>
              </a:graphicData>
            </a:graphic>
          </wp:inline>
        </w:drawing>
      </w:r>
    </w:p>
    <w:p w14:paraId="23599CB7" w14:textId="77777777" w:rsidR="00870A08" w:rsidRDefault="003A5418">
      <w:pPr>
        <w:pStyle w:val="aff6"/>
        <w:jc w:val="center"/>
      </w:pPr>
      <w:r>
        <w:rPr>
          <w:rFonts w:hint="eastAsia"/>
        </w:rPr>
        <w:t>图</w:t>
      </w:r>
      <w:r>
        <w:rPr>
          <w:rFonts w:hint="eastAsia"/>
        </w:rPr>
        <w:t xml:space="preserve">12-10 </w:t>
      </w:r>
      <w:r>
        <w:rPr>
          <w:rFonts w:hint="eastAsia"/>
        </w:rPr>
        <w:t>配置</w:t>
      </w:r>
      <w:r>
        <w:rPr>
          <w:rFonts w:hint="eastAsia"/>
        </w:rPr>
        <w:t>DHCP</w:t>
      </w:r>
      <w:r>
        <w:rPr>
          <w:rFonts w:hint="eastAsia"/>
        </w:rPr>
        <w:t>中继拓扑图</w:t>
      </w:r>
    </w:p>
    <w:p w14:paraId="3FDDD22D"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267CB9E2" w14:textId="77777777">
        <w:trPr>
          <w:trHeight w:val="471"/>
          <w:jc w:val="center"/>
        </w:trPr>
        <w:tc>
          <w:tcPr>
            <w:tcW w:w="1594" w:type="dxa"/>
            <w:vAlign w:val="center"/>
          </w:tcPr>
          <w:p w14:paraId="3BD4DCF1" w14:textId="77777777" w:rsidR="00870A08" w:rsidRDefault="003A5418">
            <w:pPr>
              <w:spacing w:line="240" w:lineRule="auto"/>
              <w:ind w:firstLineChars="0" w:firstLine="0"/>
              <w:jc w:val="center"/>
            </w:pPr>
            <w:r>
              <w:rPr>
                <w:rFonts w:hint="eastAsia"/>
              </w:rPr>
              <w:t>设备</w:t>
            </w:r>
          </w:p>
        </w:tc>
        <w:tc>
          <w:tcPr>
            <w:tcW w:w="1706" w:type="dxa"/>
            <w:vAlign w:val="center"/>
          </w:tcPr>
          <w:p w14:paraId="702CE629" w14:textId="77777777" w:rsidR="00870A08" w:rsidRDefault="003A5418">
            <w:pPr>
              <w:spacing w:line="240" w:lineRule="auto"/>
              <w:ind w:firstLineChars="0" w:firstLine="0"/>
              <w:jc w:val="center"/>
            </w:pPr>
            <w:r>
              <w:rPr>
                <w:rFonts w:hint="eastAsia"/>
              </w:rPr>
              <w:t>接口</w:t>
            </w:r>
          </w:p>
        </w:tc>
        <w:tc>
          <w:tcPr>
            <w:tcW w:w="1882" w:type="dxa"/>
            <w:vAlign w:val="center"/>
          </w:tcPr>
          <w:p w14:paraId="0586A038"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18BD386C" w14:textId="77777777" w:rsidR="00870A08" w:rsidRDefault="003A5418">
            <w:pPr>
              <w:spacing w:line="240" w:lineRule="auto"/>
              <w:ind w:firstLineChars="0" w:firstLine="0"/>
              <w:jc w:val="center"/>
            </w:pPr>
            <w:r>
              <w:rPr>
                <w:rFonts w:hint="eastAsia"/>
              </w:rPr>
              <w:t>子网掩码</w:t>
            </w:r>
          </w:p>
        </w:tc>
        <w:tc>
          <w:tcPr>
            <w:tcW w:w="1458" w:type="dxa"/>
            <w:vAlign w:val="center"/>
          </w:tcPr>
          <w:p w14:paraId="2E2A43ED" w14:textId="77777777" w:rsidR="00870A08" w:rsidRDefault="003A5418">
            <w:pPr>
              <w:spacing w:line="240" w:lineRule="auto"/>
              <w:ind w:firstLineChars="0" w:firstLine="0"/>
              <w:jc w:val="center"/>
            </w:pPr>
            <w:r>
              <w:rPr>
                <w:rFonts w:hint="eastAsia"/>
              </w:rPr>
              <w:t>默认网关</w:t>
            </w:r>
          </w:p>
        </w:tc>
      </w:tr>
      <w:tr w:rsidR="00870A08" w14:paraId="3D0D3DE1" w14:textId="77777777">
        <w:trPr>
          <w:jc w:val="center"/>
        </w:trPr>
        <w:tc>
          <w:tcPr>
            <w:tcW w:w="1594" w:type="dxa"/>
            <w:vMerge w:val="restart"/>
            <w:vAlign w:val="center"/>
          </w:tcPr>
          <w:p w14:paraId="19F3E454" w14:textId="77777777" w:rsidR="00870A08" w:rsidRDefault="003A5418">
            <w:pPr>
              <w:spacing w:line="240" w:lineRule="auto"/>
              <w:ind w:firstLineChars="0" w:firstLine="0"/>
              <w:jc w:val="center"/>
            </w:pPr>
            <w:r>
              <w:rPr>
                <w:rFonts w:hint="eastAsia"/>
              </w:rPr>
              <w:t>R1(AR1220)</w:t>
            </w:r>
          </w:p>
        </w:tc>
        <w:tc>
          <w:tcPr>
            <w:tcW w:w="1706" w:type="dxa"/>
            <w:vAlign w:val="center"/>
          </w:tcPr>
          <w:p w14:paraId="3C8B1A18" w14:textId="77777777" w:rsidR="00870A08" w:rsidRDefault="003A5418">
            <w:pPr>
              <w:spacing w:line="240" w:lineRule="auto"/>
              <w:ind w:firstLineChars="0" w:firstLine="0"/>
              <w:jc w:val="center"/>
            </w:pPr>
            <w:r>
              <w:rPr>
                <w:rFonts w:hint="eastAsia"/>
              </w:rPr>
              <w:t>Ethernet 1/0/1</w:t>
            </w:r>
          </w:p>
        </w:tc>
        <w:tc>
          <w:tcPr>
            <w:tcW w:w="1882" w:type="dxa"/>
            <w:vAlign w:val="center"/>
          </w:tcPr>
          <w:p w14:paraId="3F74F1AC" w14:textId="77777777" w:rsidR="00870A08" w:rsidRDefault="003A5418">
            <w:pPr>
              <w:spacing w:line="240" w:lineRule="auto"/>
              <w:ind w:firstLineChars="0" w:firstLine="0"/>
              <w:jc w:val="center"/>
            </w:pPr>
            <w:r>
              <w:rPr>
                <w:rFonts w:hint="eastAsia"/>
              </w:rPr>
              <w:t>10.1.1.254</w:t>
            </w:r>
          </w:p>
        </w:tc>
        <w:tc>
          <w:tcPr>
            <w:tcW w:w="1882" w:type="dxa"/>
            <w:vAlign w:val="center"/>
          </w:tcPr>
          <w:p w14:paraId="04681CFE" w14:textId="77777777" w:rsidR="00870A08" w:rsidRDefault="003A5418">
            <w:pPr>
              <w:spacing w:line="240" w:lineRule="auto"/>
              <w:ind w:firstLineChars="0" w:firstLine="0"/>
              <w:jc w:val="center"/>
            </w:pPr>
            <w:r>
              <w:rPr>
                <w:rFonts w:hint="eastAsia"/>
              </w:rPr>
              <w:t>255.255.255.0</w:t>
            </w:r>
          </w:p>
        </w:tc>
        <w:tc>
          <w:tcPr>
            <w:tcW w:w="1458" w:type="dxa"/>
            <w:vAlign w:val="center"/>
          </w:tcPr>
          <w:p w14:paraId="292CF705" w14:textId="77777777" w:rsidR="00870A08" w:rsidRDefault="003A5418">
            <w:pPr>
              <w:spacing w:line="240" w:lineRule="auto"/>
              <w:ind w:firstLineChars="0" w:firstLine="0"/>
              <w:jc w:val="center"/>
            </w:pPr>
            <w:r>
              <w:rPr>
                <w:rFonts w:hint="eastAsia"/>
              </w:rPr>
              <w:t>N/A</w:t>
            </w:r>
          </w:p>
        </w:tc>
      </w:tr>
      <w:tr w:rsidR="00870A08" w14:paraId="298C9DB3" w14:textId="77777777">
        <w:trPr>
          <w:jc w:val="center"/>
        </w:trPr>
        <w:tc>
          <w:tcPr>
            <w:tcW w:w="1594" w:type="dxa"/>
            <w:vMerge/>
            <w:vAlign w:val="center"/>
          </w:tcPr>
          <w:p w14:paraId="400BAA05" w14:textId="77777777" w:rsidR="00870A08" w:rsidRDefault="00870A08">
            <w:pPr>
              <w:spacing w:line="240" w:lineRule="auto"/>
              <w:ind w:firstLineChars="0" w:firstLine="0"/>
              <w:jc w:val="center"/>
            </w:pPr>
          </w:p>
        </w:tc>
        <w:tc>
          <w:tcPr>
            <w:tcW w:w="1706" w:type="dxa"/>
            <w:vAlign w:val="center"/>
          </w:tcPr>
          <w:p w14:paraId="1A864E05" w14:textId="77777777" w:rsidR="00870A08" w:rsidRDefault="003A5418">
            <w:pPr>
              <w:spacing w:line="240" w:lineRule="auto"/>
              <w:ind w:firstLineChars="0" w:firstLine="0"/>
              <w:jc w:val="center"/>
            </w:pPr>
            <w:r>
              <w:rPr>
                <w:rFonts w:hint="eastAsia"/>
              </w:rPr>
              <w:t>GE 0/0/0</w:t>
            </w:r>
          </w:p>
        </w:tc>
        <w:tc>
          <w:tcPr>
            <w:tcW w:w="1882" w:type="dxa"/>
            <w:vAlign w:val="center"/>
          </w:tcPr>
          <w:p w14:paraId="2D6BE53E" w14:textId="77777777" w:rsidR="00870A08" w:rsidRDefault="003A5418">
            <w:pPr>
              <w:spacing w:line="240" w:lineRule="auto"/>
              <w:ind w:firstLineChars="0" w:firstLine="0"/>
              <w:jc w:val="center"/>
            </w:pPr>
            <w:r>
              <w:rPr>
                <w:rFonts w:hint="eastAsia"/>
              </w:rPr>
              <w:t>200.1.1.1</w:t>
            </w:r>
          </w:p>
        </w:tc>
        <w:tc>
          <w:tcPr>
            <w:tcW w:w="1882" w:type="dxa"/>
            <w:vAlign w:val="center"/>
          </w:tcPr>
          <w:p w14:paraId="1F4643AF" w14:textId="77777777" w:rsidR="00870A08" w:rsidRDefault="003A5418">
            <w:pPr>
              <w:spacing w:line="240" w:lineRule="auto"/>
              <w:ind w:firstLineChars="0" w:firstLine="0"/>
              <w:jc w:val="center"/>
            </w:pPr>
            <w:r>
              <w:rPr>
                <w:rFonts w:hint="eastAsia"/>
              </w:rPr>
              <w:t>255.255.255.0</w:t>
            </w:r>
          </w:p>
        </w:tc>
        <w:tc>
          <w:tcPr>
            <w:tcW w:w="1458" w:type="dxa"/>
            <w:vAlign w:val="center"/>
          </w:tcPr>
          <w:p w14:paraId="659F40FA" w14:textId="77777777" w:rsidR="00870A08" w:rsidRDefault="003A5418">
            <w:pPr>
              <w:spacing w:line="240" w:lineRule="auto"/>
              <w:ind w:firstLineChars="0" w:firstLine="0"/>
              <w:jc w:val="center"/>
            </w:pPr>
            <w:r>
              <w:rPr>
                <w:rFonts w:hint="eastAsia"/>
              </w:rPr>
              <w:t>N/A</w:t>
            </w:r>
          </w:p>
        </w:tc>
      </w:tr>
      <w:tr w:rsidR="00870A08" w14:paraId="488AE768" w14:textId="77777777">
        <w:trPr>
          <w:jc w:val="center"/>
        </w:trPr>
        <w:tc>
          <w:tcPr>
            <w:tcW w:w="1594" w:type="dxa"/>
            <w:vMerge w:val="restart"/>
            <w:vAlign w:val="center"/>
          </w:tcPr>
          <w:p w14:paraId="128A9E91" w14:textId="77777777" w:rsidR="00870A08" w:rsidRDefault="003A5418">
            <w:pPr>
              <w:spacing w:line="240" w:lineRule="auto"/>
              <w:ind w:firstLineChars="0" w:firstLine="0"/>
              <w:jc w:val="center"/>
            </w:pPr>
            <w:r>
              <w:rPr>
                <w:rFonts w:hint="eastAsia"/>
              </w:rPr>
              <w:t>R2(AR1220)</w:t>
            </w:r>
          </w:p>
        </w:tc>
        <w:tc>
          <w:tcPr>
            <w:tcW w:w="1706" w:type="dxa"/>
            <w:vAlign w:val="center"/>
          </w:tcPr>
          <w:p w14:paraId="6AF1DF8A" w14:textId="77777777" w:rsidR="00870A08" w:rsidRDefault="003A5418">
            <w:pPr>
              <w:spacing w:line="240" w:lineRule="auto"/>
              <w:ind w:firstLineChars="0" w:firstLine="0"/>
              <w:jc w:val="center"/>
            </w:pPr>
            <w:r>
              <w:rPr>
                <w:rFonts w:hint="eastAsia"/>
              </w:rPr>
              <w:t>GE 0/0/0</w:t>
            </w:r>
          </w:p>
        </w:tc>
        <w:tc>
          <w:tcPr>
            <w:tcW w:w="1882" w:type="dxa"/>
            <w:vAlign w:val="center"/>
          </w:tcPr>
          <w:p w14:paraId="5C199A2E" w14:textId="77777777" w:rsidR="00870A08" w:rsidRDefault="003A5418">
            <w:pPr>
              <w:spacing w:line="240" w:lineRule="auto"/>
              <w:ind w:firstLineChars="0" w:firstLine="0"/>
              <w:jc w:val="center"/>
            </w:pPr>
            <w:r>
              <w:rPr>
                <w:rFonts w:hint="eastAsia"/>
              </w:rPr>
              <w:t>200.1.1.2</w:t>
            </w:r>
          </w:p>
        </w:tc>
        <w:tc>
          <w:tcPr>
            <w:tcW w:w="1882" w:type="dxa"/>
            <w:vAlign w:val="center"/>
          </w:tcPr>
          <w:p w14:paraId="5D3CCA06" w14:textId="77777777" w:rsidR="00870A08" w:rsidRDefault="003A5418">
            <w:pPr>
              <w:spacing w:line="240" w:lineRule="auto"/>
              <w:ind w:firstLineChars="0" w:firstLine="0"/>
              <w:jc w:val="center"/>
            </w:pPr>
            <w:r>
              <w:rPr>
                <w:rFonts w:hint="eastAsia"/>
              </w:rPr>
              <w:t>255.255.255.0</w:t>
            </w:r>
          </w:p>
        </w:tc>
        <w:tc>
          <w:tcPr>
            <w:tcW w:w="1458" w:type="dxa"/>
            <w:vAlign w:val="center"/>
          </w:tcPr>
          <w:p w14:paraId="001F36EE" w14:textId="77777777" w:rsidR="00870A08" w:rsidRDefault="003A5418">
            <w:pPr>
              <w:spacing w:line="240" w:lineRule="auto"/>
              <w:ind w:firstLineChars="0" w:firstLine="0"/>
              <w:jc w:val="center"/>
            </w:pPr>
            <w:r>
              <w:rPr>
                <w:rFonts w:hint="eastAsia"/>
              </w:rPr>
              <w:t>N/A</w:t>
            </w:r>
          </w:p>
        </w:tc>
      </w:tr>
      <w:tr w:rsidR="00870A08" w14:paraId="0E347F36" w14:textId="77777777">
        <w:trPr>
          <w:trHeight w:val="285"/>
          <w:jc w:val="center"/>
        </w:trPr>
        <w:tc>
          <w:tcPr>
            <w:tcW w:w="1594" w:type="dxa"/>
            <w:vMerge/>
            <w:vAlign w:val="center"/>
          </w:tcPr>
          <w:p w14:paraId="13DC5B4D" w14:textId="77777777" w:rsidR="00870A08" w:rsidRDefault="00870A08">
            <w:pPr>
              <w:ind w:firstLineChars="0" w:firstLine="0"/>
              <w:jc w:val="center"/>
            </w:pPr>
          </w:p>
        </w:tc>
        <w:tc>
          <w:tcPr>
            <w:tcW w:w="1706" w:type="dxa"/>
            <w:vAlign w:val="center"/>
          </w:tcPr>
          <w:p w14:paraId="07A744A9" w14:textId="77777777" w:rsidR="00870A08" w:rsidRDefault="003A5418">
            <w:pPr>
              <w:spacing w:line="240" w:lineRule="auto"/>
              <w:ind w:firstLineChars="0" w:firstLine="0"/>
              <w:jc w:val="center"/>
            </w:pPr>
            <w:r>
              <w:rPr>
                <w:rFonts w:hint="eastAsia"/>
              </w:rPr>
              <w:t>GE 0/0/1</w:t>
            </w:r>
          </w:p>
        </w:tc>
        <w:tc>
          <w:tcPr>
            <w:tcW w:w="1882" w:type="dxa"/>
            <w:vAlign w:val="center"/>
          </w:tcPr>
          <w:p w14:paraId="3701B6E6" w14:textId="77777777" w:rsidR="00870A08" w:rsidRDefault="003A5418">
            <w:pPr>
              <w:spacing w:line="240" w:lineRule="auto"/>
              <w:ind w:firstLineChars="0" w:firstLine="0"/>
              <w:jc w:val="center"/>
            </w:pPr>
            <w:r>
              <w:rPr>
                <w:rFonts w:hint="eastAsia"/>
              </w:rPr>
              <w:t>100.1.1.2</w:t>
            </w:r>
          </w:p>
        </w:tc>
        <w:tc>
          <w:tcPr>
            <w:tcW w:w="1882" w:type="dxa"/>
            <w:vAlign w:val="center"/>
          </w:tcPr>
          <w:p w14:paraId="57D27589" w14:textId="77777777" w:rsidR="00870A08" w:rsidRDefault="003A5418">
            <w:pPr>
              <w:spacing w:line="240" w:lineRule="auto"/>
              <w:ind w:firstLineChars="0" w:firstLine="0"/>
              <w:jc w:val="center"/>
            </w:pPr>
            <w:r>
              <w:rPr>
                <w:rFonts w:hint="eastAsia"/>
              </w:rPr>
              <w:t>255.255.255.0</w:t>
            </w:r>
          </w:p>
        </w:tc>
        <w:tc>
          <w:tcPr>
            <w:tcW w:w="1458" w:type="dxa"/>
            <w:vAlign w:val="center"/>
          </w:tcPr>
          <w:p w14:paraId="3FF3FCC2" w14:textId="77777777" w:rsidR="00870A08" w:rsidRDefault="003A5418">
            <w:pPr>
              <w:spacing w:line="240" w:lineRule="auto"/>
              <w:ind w:firstLineChars="0" w:firstLine="0"/>
              <w:jc w:val="center"/>
            </w:pPr>
            <w:r>
              <w:rPr>
                <w:rFonts w:hint="eastAsia"/>
              </w:rPr>
              <w:t>N/A</w:t>
            </w:r>
          </w:p>
        </w:tc>
      </w:tr>
      <w:tr w:rsidR="00870A08" w14:paraId="7A3EA65D" w14:textId="77777777">
        <w:trPr>
          <w:jc w:val="center"/>
        </w:trPr>
        <w:tc>
          <w:tcPr>
            <w:tcW w:w="1594" w:type="dxa"/>
            <w:vAlign w:val="center"/>
          </w:tcPr>
          <w:p w14:paraId="0F010134" w14:textId="77777777" w:rsidR="00870A08" w:rsidRDefault="003A5418">
            <w:pPr>
              <w:spacing w:line="240" w:lineRule="auto"/>
              <w:ind w:firstLineChars="0" w:firstLine="0"/>
              <w:jc w:val="center"/>
            </w:pPr>
            <w:r>
              <w:rPr>
                <w:rFonts w:hint="eastAsia"/>
              </w:rPr>
              <w:t>R3(AR1220)</w:t>
            </w:r>
          </w:p>
        </w:tc>
        <w:tc>
          <w:tcPr>
            <w:tcW w:w="1706" w:type="dxa"/>
            <w:vAlign w:val="center"/>
          </w:tcPr>
          <w:p w14:paraId="3497DF6A" w14:textId="77777777" w:rsidR="00870A08" w:rsidRDefault="003A5418">
            <w:pPr>
              <w:spacing w:line="240" w:lineRule="auto"/>
              <w:ind w:firstLineChars="0" w:firstLine="0"/>
              <w:jc w:val="center"/>
            </w:pPr>
            <w:r>
              <w:rPr>
                <w:rFonts w:hint="eastAsia"/>
              </w:rPr>
              <w:t>GE 0/0/1</w:t>
            </w:r>
          </w:p>
        </w:tc>
        <w:tc>
          <w:tcPr>
            <w:tcW w:w="1882" w:type="dxa"/>
            <w:vAlign w:val="center"/>
          </w:tcPr>
          <w:p w14:paraId="4162AFD6" w14:textId="77777777" w:rsidR="00870A08" w:rsidRDefault="003A5418">
            <w:pPr>
              <w:spacing w:line="240" w:lineRule="auto"/>
              <w:ind w:firstLineChars="0" w:firstLine="0"/>
              <w:jc w:val="center"/>
            </w:pPr>
            <w:r>
              <w:rPr>
                <w:rFonts w:hint="eastAsia"/>
              </w:rPr>
              <w:t>100.1.1.1</w:t>
            </w:r>
          </w:p>
        </w:tc>
        <w:tc>
          <w:tcPr>
            <w:tcW w:w="1882" w:type="dxa"/>
            <w:vAlign w:val="center"/>
          </w:tcPr>
          <w:p w14:paraId="020085C7" w14:textId="77777777" w:rsidR="00870A08" w:rsidRDefault="003A5418">
            <w:pPr>
              <w:spacing w:line="240" w:lineRule="auto"/>
              <w:ind w:firstLineChars="0" w:firstLine="0"/>
              <w:jc w:val="center"/>
            </w:pPr>
            <w:r>
              <w:rPr>
                <w:rFonts w:hint="eastAsia"/>
              </w:rPr>
              <w:t>255.255.255.0</w:t>
            </w:r>
          </w:p>
        </w:tc>
        <w:tc>
          <w:tcPr>
            <w:tcW w:w="1458" w:type="dxa"/>
            <w:vAlign w:val="center"/>
          </w:tcPr>
          <w:p w14:paraId="6918DF62" w14:textId="77777777" w:rsidR="00870A08" w:rsidRDefault="003A5418">
            <w:pPr>
              <w:spacing w:line="240" w:lineRule="auto"/>
              <w:ind w:firstLineChars="0" w:firstLine="0"/>
              <w:jc w:val="center"/>
            </w:pPr>
            <w:r>
              <w:rPr>
                <w:rFonts w:hint="eastAsia"/>
              </w:rPr>
              <w:t>N/A</w:t>
            </w:r>
          </w:p>
        </w:tc>
      </w:tr>
    </w:tbl>
    <w:p w14:paraId="508146FA" w14:textId="77777777" w:rsidR="00870A08" w:rsidRDefault="003A5418">
      <w:pPr>
        <w:pStyle w:val="10"/>
      </w:pPr>
      <w:r>
        <w:rPr>
          <w:rFonts w:hint="eastAsia"/>
        </w:rPr>
        <w:t>实验步骤</w:t>
      </w:r>
    </w:p>
    <w:p w14:paraId="0A8CD524" w14:textId="77777777" w:rsidR="00870A08" w:rsidRDefault="003A5418">
      <w:pPr>
        <w:pStyle w:val="2"/>
        <w:numPr>
          <w:ilvl w:val="0"/>
          <w:numId w:val="59"/>
        </w:numPr>
      </w:pPr>
      <w:r>
        <w:rPr>
          <w:rFonts w:hint="eastAsia"/>
        </w:rPr>
        <w:t>基本配置</w:t>
      </w:r>
    </w:p>
    <w:p w14:paraId="57D98444" w14:textId="77777777" w:rsidR="00870A08" w:rsidRDefault="003A5418">
      <w:pPr>
        <w:pStyle w:val="12"/>
        <w:jc w:val="left"/>
      </w:pPr>
      <w:r>
        <w:rPr>
          <w:rFonts w:hint="eastAsia"/>
        </w:rPr>
        <w:t>根据实验编址表进行相应的基本</w:t>
      </w:r>
      <w:r>
        <w:rPr>
          <w:rFonts w:hint="eastAsia"/>
        </w:rPr>
        <w:t>IP</w:t>
      </w:r>
      <w:r>
        <w:rPr>
          <w:rFonts w:hint="eastAsia"/>
        </w:rPr>
        <w:t>地址配置，并使用</w:t>
      </w:r>
      <w:r>
        <w:rPr>
          <w:rFonts w:hint="eastAsia"/>
          <w:b/>
        </w:rPr>
        <w:t>ping</w:t>
      </w:r>
      <w:r>
        <w:rPr>
          <w:rFonts w:hint="eastAsia"/>
        </w:rPr>
        <w:t>命令检测各直连链路的连通性。</w:t>
      </w:r>
    </w:p>
    <w:p w14:paraId="4EB41BC3" w14:textId="77777777" w:rsidR="00870A08" w:rsidRDefault="003A5418">
      <w:pPr>
        <w:pStyle w:val="aff6"/>
      </w:pPr>
      <w:r>
        <w:t>&lt;R1&gt;ping 200.1.1.2</w:t>
      </w:r>
    </w:p>
    <w:p w14:paraId="6E99F9BA" w14:textId="77777777" w:rsidR="00870A08" w:rsidRDefault="003A5418">
      <w:pPr>
        <w:pStyle w:val="aff6"/>
      </w:pPr>
      <w:r>
        <w:t xml:space="preserve">  PING 200.1.1.2: </w:t>
      </w:r>
      <w:proofErr w:type="gramStart"/>
      <w:r>
        <w:t>56  data</w:t>
      </w:r>
      <w:proofErr w:type="gramEnd"/>
      <w:r>
        <w:t xml:space="preserve"> bytes, press CTRL_C to break</w:t>
      </w:r>
    </w:p>
    <w:p w14:paraId="240E585F" w14:textId="77777777" w:rsidR="00870A08" w:rsidRDefault="003A5418">
      <w:pPr>
        <w:pStyle w:val="aff6"/>
      </w:pPr>
      <w:r>
        <w:lastRenderedPageBreak/>
        <w:t xml:space="preserve">    Reply from 200.1.1.2: bytes=56 Sequence=1 </w:t>
      </w:r>
      <w:proofErr w:type="spellStart"/>
      <w:r>
        <w:t>ttl</w:t>
      </w:r>
      <w:proofErr w:type="spellEnd"/>
      <w:r>
        <w:t xml:space="preserve">=255 time=40 </w:t>
      </w:r>
      <w:proofErr w:type="spellStart"/>
      <w:r>
        <w:t>ms</w:t>
      </w:r>
      <w:proofErr w:type="spellEnd"/>
    </w:p>
    <w:p w14:paraId="5560FB78" w14:textId="77777777" w:rsidR="00870A08" w:rsidRDefault="003A5418">
      <w:pPr>
        <w:pStyle w:val="aff6"/>
      </w:pPr>
      <w:r>
        <w:t xml:space="preserve">    Reply from 200.1.1.2: bytes=56 Sequence=2 </w:t>
      </w:r>
      <w:proofErr w:type="spellStart"/>
      <w:r>
        <w:t>ttl</w:t>
      </w:r>
      <w:proofErr w:type="spellEnd"/>
      <w:r>
        <w:t xml:space="preserve">=255 time=30 </w:t>
      </w:r>
      <w:proofErr w:type="spellStart"/>
      <w:r>
        <w:t>ms</w:t>
      </w:r>
      <w:proofErr w:type="spellEnd"/>
    </w:p>
    <w:p w14:paraId="049C04F6" w14:textId="77777777" w:rsidR="00870A08" w:rsidRDefault="003A5418">
      <w:pPr>
        <w:pStyle w:val="aff6"/>
      </w:pPr>
      <w:r>
        <w:t xml:space="preserve">    Reply from 200.1.1.2: bytes=56 Sequence=3 </w:t>
      </w:r>
      <w:proofErr w:type="spellStart"/>
      <w:r>
        <w:t>ttl</w:t>
      </w:r>
      <w:proofErr w:type="spellEnd"/>
      <w:r>
        <w:t xml:space="preserve">=255 time=50 </w:t>
      </w:r>
      <w:proofErr w:type="spellStart"/>
      <w:r>
        <w:t>ms</w:t>
      </w:r>
      <w:proofErr w:type="spellEnd"/>
    </w:p>
    <w:p w14:paraId="70770717" w14:textId="77777777" w:rsidR="00870A08" w:rsidRDefault="003A5418">
      <w:pPr>
        <w:pStyle w:val="aff6"/>
      </w:pPr>
      <w:r>
        <w:t xml:space="preserve">    Reply from 200.1.1.2: bytes=56 Sequence=4 </w:t>
      </w:r>
      <w:proofErr w:type="spellStart"/>
      <w:r>
        <w:t>ttl</w:t>
      </w:r>
      <w:proofErr w:type="spellEnd"/>
      <w:r>
        <w:t xml:space="preserve">=255 time=20 </w:t>
      </w:r>
      <w:proofErr w:type="spellStart"/>
      <w:r>
        <w:t>ms</w:t>
      </w:r>
      <w:proofErr w:type="spellEnd"/>
    </w:p>
    <w:p w14:paraId="2157E043" w14:textId="77777777" w:rsidR="00870A08" w:rsidRDefault="003A5418">
      <w:pPr>
        <w:pStyle w:val="aff6"/>
      </w:pPr>
      <w:r>
        <w:t xml:space="preserve">    Reply from 200.1.1.2: bytes=56 Sequence=5 </w:t>
      </w:r>
      <w:proofErr w:type="spellStart"/>
      <w:r>
        <w:t>ttl</w:t>
      </w:r>
      <w:proofErr w:type="spellEnd"/>
      <w:r>
        <w:t xml:space="preserve">=255 time=50 </w:t>
      </w:r>
      <w:proofErr w:type="spellStart"/>
      <w:r>
        <w:t>ms</w:t>
      </w:r>
      <w:proofErr w:type="spellEnd"/>
    </w:p>
    <w:p w14:paraId="43433B30" w14:textId="77777777" w:rsidR="00870A08" w:rsidRDefault="003A5418">
      <w:pPr>
        <w:pStyle w:val="aff6"/>
      </w:pPr>
      <w:r>
        <w:t xml:space="preserve">  --- 200.1.1.2 ping statistics ---</w:t>
      </w:r>
    </w:p>
    <w:p w14:paraId="054279E8" w14:textId="77777777" w:rsidR="00870A08" w:rsidRDefault="003A5418">
      <w:pPr>
        <w:pStyle w:val="aff6"/>
      </w:pPr>
      <w:r>
        <w:t xml:space="preserve">    5 packet(s) transmitted</w:t>
      </w:r>
    </w:p>
    <w:p w14:paraId="624B681C" w14:textId="77777777" w:rsidR="00870A08" w:rsidRDefault="003A5418">
      <w:pPr>
        <w:pStyle w:val="aff6"/>
      </w:pPr>
      <w:r>
        <w:t xml:space="preserve">    5 packet(s) received</w:t>
      </w:r>
    </w:p>
    <w:p w14:paraId="01E5E82C" w14:textId="77777777" w:rsidR="00870A08" w:rsidRDefault="003A5418">
      <w:pPr>
        <w:pStyle w:val="aff6"/>
      </w:pPr>
      <w:r>
        <w:t xml:space="preserve">    0.00% packet loss</w:t>
      </w:r>
    </w:p>
    <w:p w14:paraId="6C0885F8" w14:textId="77777777" w:rsidR="00870A08" w:rsidRDefault="003A5418">
      <w:pPr>
        <w:pStyle w:val="aff6"/>
      </w:pPr>
      <w:r>
        <w:t xml:space="preserve">    round-trip min/avg/max = 20/38/50 </w:t>
      </w:r>
      <w:proofErr w:type="spellStart"/>
      <w:r>
        <w:t>ms</w:t>
      </w:r>
      <w:proofErr w:type="spellEnd"/>
    </w:p>
    <w:p w14:paraId="1E087ED3" w14:textId="77777777" w:rsidR="00870A08" w:rsidRDefault="00870A08">
      <w:pPr>
        <w:pStyle w:val="aff6"/>
      </w:pPr>
    </w:p>
    <w:p w14:paraId="46F61548" w14:textId="77777777" w:rsidR="00870A08" w:rsidRDefault="003A5418">
      <w:pPr>
        <w:ind w:firstLine="420"/>
        <w:jc w:val="left"/>
      </w:pPr>
      <w:r>
        <w:rPr>
          <w:rFonts w:hint="eastAsia"/>
        </w:rPr>
        <w:t>其余直连网段的连通性测试省略。</w:t>
      </w:r>
    </w:p>
    <w:p w14:paraId="699B4093" w14:textId="77777777" w:rsidR="00870A08" w:rsidRDefault="003A5418">
      <w:pPr>
        <w:pStyle w:val="2"/>
        <w:rPr>
          <w:rFonts w:ascii="微软雅黑" w:hAnsi="微软雅黑"/>
        </w:rPr>
      </w:pPr>
      <w:r>
        <w:rPr>
          <w:rFonts w:ascii="微软雅黑" w:hAnsi="微软雅黑" w:hint="eastAsia"/>
        </w:rPr>
        <w:t>搭建OSPF网络</w:t>
      </w:r>
    </w:p>
    <w:p w14:paraId="040923F1" w14:textId="77777777" w:rsidR="00870A08" w:rsidRDefault="003A5418">
      <w:pPr>
        <w:ind w:firstLine="420"/>
      </w:pPr>
      <w:r>
        <w:rPr>
          <w:rFonts w:hint="eastAsia"/>
        </w:rPr>
        <w:t>在公司路由器</w:t>
      </w:r>
      <w:r>
        <w:rPr>
          <w:rFonts w:hint="eastAsia"/>
        </w:rPr>
        <w:t>R1</w:t>
      </w:r>
      <w:r>
        <w:rPr>
          <w:rFonts w:hint="eastAsia"/>
        </w:rPr>
        <w:t>，</w:t>
      </w:r>
      <w:r>
        <w:rPr>
          <w:rFonts w:hint="eastAsia"/>
        </w:rPr>
        <w:t>R2</w:t>
      </w:r>
      <w:r>
        <w:rPr>
          <w:rFonts w:hint="eastAsia"/>
        </w:rPr>
        <w:t>，</w:t>
      </w:r>
      <w:r>
        <w:rPr>
          <w:rFonts w:hint="eastAsia"/>
        </w:rPr>
        <w:t>R3</w:t>
      </w:r>
      <w:r>
        <w:rPr>
          <w:rFonts w:hint="eastAsia"/>
        </w:rPr>
        <w:t>上都配置运行</w:t>
      </w:r>
      <w:r>
        <w:rPr>
          <w:rFonts w:hint="eastAsia"/>
        </w:rPr>
        <w:t>OSPF</w:t>
      </w:r>
      <w:r>
        <w:rPr>
          <w:rFonts w:hint="eastAsia"/>
        </w:rPr>
        <w:t>协议，所有网段都发布到区域</w:t>
      </w:r>
      <w:r>
        <w:rPr>
          <w:rFonts w:hint="eastAsia"/>
        </w:rPr>
        <w:t>0</w:t>
      </w:r>
      <w:r>
        <w:rPr>
          <w:rFonts w:hint="eastAsia"/>
        </w:rPr>
        <w:t>中。</w:t>
      </w:r>
    </w:p>
    <w:p w14:paraId="6DB49489" w14:textId="77777777" w:rsidR="00870A08" w:rsidRDefault="003A5418">
      <w:pPr>
        <w:pStyle w:val="aff6"/>
      </w:pPr>
      <w:r>
        <w:rPr>
          <w:rFonts w:hint="eastAsia"/>
        </w:rPr>
        <w:t>[R</w:t>
      </w:r>
      <w:proofErr w:type="gramStart"/>
      <w:r>
        <w:rPr>
          <w:rFonts w:hint="eastAsia"/>
        </w:rPr>
        <w:t>1]</w:t>
      </w:r>
      <w:proofErr w:type="spellStart"/>
      <w:r>
        <w:rPr>
          <w:rFonts w:hint="eastAsia"/>
        </w:rPr>
        <w:t>ospf</w:t>
      </w:r>
      <w:proofErr w:type="spellEnd"/>
      <w:proofErr w:type="gramEnd"/>
      <w:r>
        <w:rPr>
          <w:rFonts w:hint="eastAsia"/>
        </w:rPr>
        <w:t xml:space="preserve"> 1</w:t>
      </w:r>
    </w:p>
    <w:p w14:paraId="43B3509E" w14:textId="77777777" w:rsidR="00870A08" w:rsidRDefault="003A5418">
      <w:pPr>
        <w:pStyle w:val="aff6"/>
      </w:pPr>
      <w:r>
        <w:t>[R1-ospf-</w:t>
      </w:r>
      <w:proofErr w:type="gramStart"/>
      <w:r>
        <w:t>1]area</w:t>
      </w:r>
      <w:proofErr w:type="gramEnd"/>
      <w:r>
        <w:t xml:space="preserve"> 0</w:t>
      </w:r>
    </w:p>
    <w:p w14:paraId="5128992F" w14:textId="77777777" w:rsidR="00870A08" w:rsidRDefault="003A5418">
      <w:pPr>
        <w:pStyle w:val="aff6"/>
      </w:pPr>
      <w:r>
        <w:t>[R1-ospf-1-area-0.0.0.</w:t>
      </w:r>
      <w:proofErr w:type="gramStart"/>
      <w:r>
        <w:t>0]network</w:t>
      </w:r>
      <w:proofErr w:type="gramEnd"/>
      <w:r>
        <w:t xml:space="preserve"> 200.1.1.0 0.0.0.255</w:t>
      </w:r>
    </w:p>
    <w:p w14:paraId="1D898D79" w14:textId="77777777" w:rsidR="00870A08" w:rsidRDefault="003A5418">
      <w:pPr>
        <w:pStyle w:val="aff6"/>
      </w:pPr>
      <w:r>
        <w:t>[R1-ospf-1-area-0.0.0.</w:t>
      </w:r>
      <w:proofErr w:type="gramStart"/>
      <w:r>
        <w:t>0]network</w:t>
      </w:r>
      <w:proofErr w:type="gramEnd"/>
      <w:r>
        <w:t xml:space="preserve"> </w:t>
      </w:r>
      <w:r>
        <w:rPr>
          <w:rFonts w:hint="eastAsia"/>
        </w:rPr>
        <w:t>10</w:t>
      </w:r>
      <w:r>
        <w:t>.1.1.0 0.0.0.255</w:t>
      </w:r>
    </w:p>
    <w:p w14:paraId="410515ED" w14:textId="77777777" w:rsidR="00870A08" w:rsidRDefault="00870A08">
      <w:pPr>
        <w:pStyle w:val="aff6"/>
      </w:pPr>
    </w:p>
    <w:p w14:paraId="7B26FD0F" w14:textId="77777777" w:rsidR="00870A08" w:rsidRDefault="003A5418">
      <w:pPr>
        <w:pStyle w:val="aff6"/>
      </w:pPr>
      <w:r>
        <w:t>[R</w:t>
      </w:r>
      <w:proofErr w:type="gramStart"/>
      <w:r>
        <w:t>2</w:t>
      </w:r>
      <w:r>
        <w:rPr>
          <w:rFonts w:hint="eastAsia"/>
        </w:rPr>
        <w:t>]</w:t>
      </w:r>
      <w:proofErr w:type="spellStart"/>
      <w:r>
        <w:t>ospf</w:t>
      </w:r>
      <w:proofErr w:type="spellEnd"/>
      <w:proofErr w:type="gramEnd"/>
      <w:r>
        <w:rPr>
          <w:rFonts w:hint="eastAsia"/>
        </w:rPr>
        <w:t xml:space="preserve"> </w:t>
      </w:r>
      <w:r>
        <w:t>1</w:t>
      </w:r>
    </w:p>
    <w:p w14:paraId="21C73218" w14:textId="77777777" w:rsidR="00870A08" w:rsidRDefault="003A5418">
      <w:pPr>
        <w:pStyle w:val="aff6"/>
      </w:pPr>
      <w:r>
        <w:t>[R2-ospf-</w:t>
      </w:r>
      <w:proofErr w:type="gramStart"/>
      <w:r>
        <w:t>1]area</w:t>
      </w:r>
      <w:proofErr w:type="gramEnd"/>
      <w:r>
        <w:t xml:space="preserve"> 0</w:t>
      </w:r>
    </w:p>
    <w:p w14:paraId="71D9901E" w14:textId="77777777" w:rsidR="00870A08" w:rsidRDefault="003A5418">
      <w:pPr>
        <w:pStyle w:val="aff6"/>
      </w:pPr>
      <w:r>
        <w:t>[R2-ospf-1-area-0.0.0.</w:t>
      </w:r>
      <w:proofErr w:type="gramStart"/>
      <w:r>
        <w:t>0]network</w:t>
      </w:r>
      <w:proofErr w:type="gramEnd"/>
      <w:r>
        <w:t xml:space="preserve"> 200.1.1.0 0.0.0.255</w:t>
      </w:r>
    </w:p>
    <w:p w14:paraId="427AC117" w14:textId="77777777" w:rsidR="00870A08" w:rsidRDefault="003A5418">
      <w:pPr>
        <w:pStyle w:val="aff6"/>
      </w:pPr>
      <w:r>
        <w:t>[R2-ospf-1-area-0.0.0.</w:t>
      </w:r>
      <w:proofErr w:type="gramStart"/>
      <w:r>
        <w:t>0]network</w:t>
      </w:r>
      <w:proofErr w:type="gramEnd"/>
      <w:r>
        <w:t xml:space="preserve"> 100.1.1.0 0.0.0.255</w:t>
      </w:r>
    </w:p>
    <w:p w14:paraId="7A4E624C" w14:textId="77777777" w:rsidR="00870A08" w:rsidRDefault="00870A08">
      <w:pPr>
        <w:pStyle w:val="aff6"/>
      </w:pPr>
    </w:p>
    <w:p w14:paraId="2C1E00BC" w14:textId="77777777" w:rsidR="00870A08" w:rsidRDefault="003A5418">
      <w:pPr>
        <w:pStyle w:val="aff6"/>
      </w:pPr>
      <w:r>
        <w:t>[R</w:t>
      </w:r>
      <w:proofErr w:type="gramStart"/>
      <w:r>
        <w:t>3]</w:t>
      </w:r>
      <w:proofErr w:type="spellStart"/>
      <w:r>
        <w:t>ospf</w:t>
      </w:r>
      <w:proofErr w:type="spellEnd"/>
      <w:proofErr w:type="gramEnd"/>
      <w:r>
        <w:t xml:space="preserve"> 1</w:t>
      </w:r>
    </w:p>
    <w:p w14:paraId="160F0158" w14:textId="77777777" w:rsidR="00870A08" w:rsidRDefault="003A5418">
      <w:pPr>
        <w:pStyle w:val="aff6"/>
      </w:pPr>
      <w:r>
        <w:t>[R3-ospf-</w:t>
      </w:r>
      <w:proofErr w:type="gramStart"/>
      <w:r>
        <w:t>1]area</w:t>
      </w:r>
      <w:proofErr w:type="gramEnd"/>
      <w:r>
        <w:t xml:space="preserve"> 0</w:t>
      </w:r>
    </w:p>
    <w:p w14:paraId="58B346AA" w14:textId="77777777" w:rsidR="00870A08" w:rsidRDefault="003A5418">
      <w:pPr>
        <w:pStyle w:val="aff6"/>
      </w:pPr>
      <w:r>
        <w:lastRenderedPageBreak/>
        <w:t>[R3-ospf-1-area-0.0.0.</w:t>
      </w:r>
      <w:proofErr w:type="gramStart"/>
      <w:r>
        <w:t>0]network</w:t>
      </w:r>
      <w:proofErr w:type="gramEnd"/>
      <w:r>
        <w:t xml:space="preserve"> 100.1.1.0 0.0.0.255</w:t>
      </w:r>
    </w:p>
    <w:p w14:paraId="70AABC59" w14:textId="77777777" w:rsidR="00870A08" w:rsidRDefault="00870A08">
      <w:pPr>
        <w:pStyle w:val="aff6"/>
      </w:pPr>
    </w:p>
    <w:p w14:paraId="6108A54E" w14:textId="77777777" w:rsidR="00870A08" w:rsidRDefault="003A5418">
      <w:pPr>
        <w:ind w:firstLine="420"/>
      </w:pPr>
      <w:r>
        <w:rPr>
          <w:rFonts w:hint="eastAsia"/>
        </w:rPr>
        <w:t>配置完成后，查看路由表信息。</w:t>
      </w:r>
    </w:p>
    <w:p w14:paraId="23BA8EA9" w14:textId="77777777" w:rsidR="00870A08" w:rsidRDefault="003A5418">
      <w:pPr>
        <w:pStyle w:val="aff6"/>
      </w:pPr>
      <w:r>
        <w:t xml:space="preserve">&lt;R1&gt;display </w:t>
      </w:r>
      <w:proofErr w:type="spellStart"/>
      <w:r>
        <w:t>ip</w:t>
      </w:r>
      <w:proofErr w:type="spellEnd"/>
      <w:r>
        <w:t xml:space="preserve"> routing-table </w:t>
      </w:r>
    </w:p>
    <w:p w14:paraId="46FF9D65" w14:textId="77777777" w:rsidR="00870A08" w:rsidRDefault="003A5418">
      <w:pPr>
        <w:pStyle w:val="aff6"/>
      </w:pPr>
      <w:r>
        <w:t>Route Flags: R - relay, D - download to fib</w:t>
      </w:r>
    </w:p>
    <w:p w14:paraId="574607C7" w14:textId="77777777" w:rsidR="00870A08" w:rsidRDefault="003A5418">
      <w:pPr>
        <w:pStyle w:val="aff6"/>
      </w:pPr>
      <w:r>
        <w:t>----------------------------------------------------------------------------</w:t>
      </w:r>
    </w:p>
    <w:p w14:paraId="34A54033" w14:textId="77777777" w:rsidR="00870A08" w:rsidRDefault="003A5418">
      <w:pPr>
        <w:pStyle w:val="aff6"/>
      </w:pPr>
      <w:r>
        <w:t>Routing Tables: Public</w:t>
      </w:r>
    </w:p>
    <w:p w14:paraId="429CB560" w14:textId="77777777" w:rsidR="00870A08" w:rsidRDefault="003A5418">
      <w:pPr>
        <w:pStyle w:val="aff6"/>
      </w:pPr>
      <w:r>
        <w:t xml:space="preserve">         </w:t>
      </w:r>
      <w:proofErr w:type="gramStart"/>
      <w:r>
        <w:t>Destinations :</w:t>
      </w:r>
      <w:proofErr w:type="gramEnd"/>
      <w:r>
        <w:t xml:space="preserve"> 7        Routes : 7        </w:t>
      </w:r>
    </w:p>
    <w:p w14:paraId="10E6FD5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0891C7CD" w14:textId="77777777" w:rsidR="00870A08" w:rsidRDefault="003A5418">
      <w:pPr>
        <w:pStyle w:val="aff6"/>
      </w:pPr>
      <w:r>
        <w:t xml:space="preserve">       </w:t>
      </w:r>
      <w:r>
        <w:rPr>
          <w:shd w:val="pct10" w:color="auto" w:fill="FFFFFF"/>
        </w:rPr>
        <w:t>10.1.1.0/</w:t>
      </w:r>
      <w:proofErr w:type="gramStart"/>
      <w:r>
        <w:rPr>
          <w:shd w:val="pct10" w:color="auto" w:fill="FFFFFF"/>
        </w:rPr>
        <w:t>24  Direct</w:t>
      </w:r>
      <w:proofErr w:type="gramEnd"/>
      <w:r>
        <w:rPr>
          <w:shd w:val="pct10" w:color="auto" w:fill="FFFFFF"/>
        </w:rPr>
        <w:t xml:space="preserve">  0    0           D   10.1.1.254      Ethernet</w:t>
      </w:r>
      <w:r>
        <w:rPr>
          <w:rFonts w:hint="eastAsia"/>
          <w:shd w:val="pct10" w:color="auto" w:fill="FFFFFF"/>
        </w:rPr>
        <w:t>1</w:t>
      </w:r>
      <w:r>
        <w:rPr>
          <w:shd w:val="pct10" w:color="auto" w:fill="FFFFFF"/>
        </w:rPr>
        <w:t>/0/1</w:t>
      </w:r>
    </w:p>
    <w:p w14:paraId="5BAACB1A" w14:textId="77777777" w:rsidR="00870A08" w:rsidRDefault="003A5418">
      <w:pPr>
        <w:pStyle w:val="aff6"/>
      </w:pPr>
      <w:r>
        <w:t xml:space="preserve">     10.1.1.254/</w:t>
      </w:r>
      <w:proofErr w:type="gramStart"/>
      <w:r>
        <w:t>32  Direct</w:t>
      </w:r>
      <w:proofErr w:type="gramEnd"/>
      <w:r>
        <w:t xml:space="preserve">  0    0           D   127.0.0.1       Ethernet</w:t>
      </w:r>
      <w:r>
        <w:rPr>
          <w:rFonts w:hint="eastAsia"/>
        </w:rPr>
        <w:t>1</w:t>
      </w:r>
      <w:r>
        <w:t>/0/1</w:t>
      </w:r>
    </w:p>
    <w:p w14:paraId="423E9729" w14:textId="77777777" w:rsidR="00870A08" w:rsidRDefault="003A5418">
      <w:pPr>
        <w:pStyle w:val="aff6"/>
      </w:pPr>
      <w:r>
        <w:t xml:space="preserve">      100.1.1.0/</w:t>
      </w:r>
      <w:proofErr w:type="gramStart"/>
      <w:r>
        <w:t>24  OSPF</w:t>
      </w:r>
      <w:proofErr w:type="gramEnd"/>
      <w:r>
        <w:t xml:space="preserve">    10     </w:t>
      </w:r>
      <w:r>
        <w:rPr>
          <w:rFonts w:hint="eastAsia"/>
        </w:rPr>
        <w:t xml:space="preserve">      </w:t>
      </w:r>
      <w:r>
        <w:t xml:space="preserve"> </w:t>
      </w:r>
      <w:r>
        <w:rPr>
          <w:rFonts w:hint="eastAsia"/>
        </w:rPr>
        <w:t xml:space="preserve">    </w:t>
      </w:r>
      <w:r>
        <w:t>D   200.1.1.2   GigabitEthernet0/0/0</w:t>
      </w:r>
    </w:p>
    <w:p w14:paraId="7639DD41" w14:textId="77777777" w:rsidR="00870A08" w:rsidRDefault="003A5418">
      <w:pPr>
        <w:pStyle w:val="aff6"/>
      </w:pPr>
      <w:r>
        <w:t xml:space="preserve">      127.0.0.0/8   </w:t>
      </w:r>
      <w:proofErr w:type="gramStart"/>
      <w:r>
        <w:t>Direct  0</w:t>
      </w:r>
      <w:proofErr w:type="gramEnd"/>
      <w:r>
        <w:t xml:space="preserve">    0           D   127.0.0.1       InLoopBack0</w:t>
      </w:r>
    </w:p>
    <w:p w14:paraId="24E9ECE4" w14:textId="77777777" w:rsidR="00870A08" w:rsidRDefault="003A5418">
      <w:pPr>
        <w:pStyle w:val="aff6"/>
      </w:pPr>
      <w:r>
        <w:t xml:space="preserve">      127.0.0.1/</w:t>
      </w:r>
      <w:proofErr w:type="gramStart"/>
      <w:r>
        <w:t>32  Direct</w:t>
      </w:r>
      <w:proofErr w:type="gramEnd"/>
      <w:r>
        <w:t xml:space="preserve">  0    0           D   127.0.0.1       InLoopBack0</w:t>
      </w:r>
    </w:p>
    <w:p w14:paraId="3D31BE6B" w14:textId="77777777" w:rsidR="00870A08" w:rsidRDefault="003A5418">
      <w:pPr>
        <w:pStyle w:val="aff6"/>
        <w:rPr>
          <w:shd w:val="pct10" w:color="auto" w:fill="FFFFFF"/>
        </w:rPr>
      </w:pPr>
      <w:r>
        <w:t xml:space="preserve">      </w:t>
      </w:r>
      <w:r>
        <w:rPr>
          <w:shd w:val="pct10" w:color="auto" w:fill="FFFFFF"/>
        </w:rPr>
        <w:t>200.1.1.0/</w:t>
      </w:r>
      <w:proofErr w:type="gramStart"/>
      <w:r>
        <w:rPr>
          <w:shd w:val="pct10" w:color="auto" w:fill="FFFFFF"/>
        </w:rPr>
        <w:t>24  Direct</w:t>
      </w:r>
      <w:proofErr w:type="gramEnd"/>
      <w:r>
        <w:rPr>
          <w:shd w:val="pct10" w:color="auto" w:fill="FFFFFF"/>
        </w:rPr>
        <w:t xml:space="preserve">  0    0     </w:t>
      </w:r>
      <w:r>
        <w:rPr>
          <w:rFonts w:hint="eastAsia"/>
          <w:shd w:val="pct10" w:color="auto" w:fill="FFFFFF"/>
        </w:rPr>
        <w:t xml:space="preserve">    </w:t>
      </w:r>
      <w:r>
        <w:rPr>
          <w:shd w:val="pct10" w:color="auto" w:fill="FFFFFF"/>
        </w:rPr>
        <w:t xml:space="preserve">  D   200.1.1.1   GigabitEthernet0/0/0</w:t>
      </w:r>
    </w:p>
    <w:p w14:paraId="3862F5AC" w14:textId="77777777" w:rsidR="00870A08" w:rsidRDefault="003A5418">
      <w:pPr>
        <w:pStyle w:val="aff6"/>
      </w:pPr>
      <w:r>
        <w:t xml:space="preserve">      200.1.1.1/</w:t>
      </w:r>
      <w:proofErr w:type="gramStart"/>
      <w:r>
        <w:t>32  Direct</w:t>
      </w:r>
      <w:proofErr w:type="gramEnd"/>
      <w:r>
        <w:t xml:space="preserve">  0    0      </w:t>
      </w:r>
      <w:r>
        <w:rPr>
          <w:rFonts w:hint="eastAsia"/>
        </w:rPr>
        <w:t xml:space="preserve">    </w:t>
      </w:r>
      <w:r>
        <w:t xml:space="preserve"> D   127.0.0.1   GigabitEthernet0/0/0</w:t>
      </w:r>
    </w:p>
    <w:p w14:paraId="4777A96A" w14:textId="77777777" w:rsidR="00870A08" w:rsidRDefault="00870A08">
      <w:pPr>
        <w:pStyle w:val="aff6"/>
      </w:pPr>
    </w:p>
    <w:p w14:paraId="54AB30DB" w14:textId="77777777" w:rsidR="00870A08" w:rsidRDefault="003A5418">
      <w:pPr>
        <w:pStyle w:val="aff6"/>
      </w:pPr>
      <w:r>
        <w:t>&lt;</w:t>
      </w:r>
      <w:r>
        <w:rPr>
          <w:rFonts w:hint="eastAsia"/>
        </w:rPr>
        <w:t>R</w:t>
      </w:r>
      <w:r>
        <w:t xml:space="preserve">2&gt;display </w:t>
      </w:r>
      <w:proofErr w:type="spellStart"/>
      <w:r>
        <w:t>ip</w:t>
      </w:r>
      <w:proofErr w:type="spellEnd"/>
      <w:r>
        <w:t xml:space="preserve"> routing-table </w:t>
      </w:r>
    </w:p>
    <w:p w14:paraId="467E2A3C" w14:textId="77777777" w:rsidR="00870A08" w:rsidRDefault="003A5418">
      <w:pPr>
        <w:pStyle w:val="aff6"/>
      </w:pPr>
      <w:r>
        <w:t>Route Flags: R - relay, D - download to fib</w:t>
      </w:r>
    </w:p>
    <w:p w14:paraId="7127101E" w14:textId="77777777" w:rsidR="00870A08" w:rsidRDefault="003A5418">
      <w:pPr>
        <w:pStyle w:val="aff6"/>
      </w:pPr>
      <w:r>
        <w:t>----------------------------------------------------------------------------</w:t>
      </w:r>
    </w:p>
    <w:p w14:paraId="02A24451" w14:textId="77777777" w:rsidR="00870A08" w:rsidRDefault="003A5418">
      <w:pPr>
        <w:pStyle w:val="aff6"/>
      </w:pPr>
      <w:r>
        <w:t>Routing Tables: Public</w:t>
      </w:r>
    </w:p>
    <w:p w14:paraId="26237CD1" w14:textId="77777777" w:rsidR="00870A08" w:rsidRDefault="003A5418">
      <w:pPr>
        <w:pStyle w:val="aff6"/>
      </w:pPr>
      <w:r>
        <w:t xml:space="preserve">         </w:t>
      </w:r>
      <w:proofErr w:type="gramStart"/>
      <w:r>
        <w:t>Destinations :</w:t>
      </w:r>
      <w:proofErr w:type="gramEnd"/>
      <w:r>
        <w:t xml:space="preserve"> 7        Routes : 7        </w:t>
      </w:r>
    </w:p>
    <w:p w14:paraId="3A7829E8"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EEC7ACE" w14:textId="77777777" w:rsidR="00870A08" w:rsidRDefault="003A5418">
      <w:pPr>
        <w:pStyle w:val="aff6"/>
        <w:rPr>
          <w:shd w:val="pct10" w:color="auto" w:fill="FFFFFF"/>
        </w:rPr>
      </w:pPr>
      <w:r>
        <w:t xml:space="preserve">       </w:t>
      </w:r>
      <w:r>
        <w:rPr>
          <w:shd w:val="pct10" w:color="auto" w:fill="FFFFFF"/>
        </w:rPr>
        <w:t>10.1.1.0/</w:t>
      </w:r>
      <w:proofErr w:type="gramStart"/>
      <w:r>
        <w:rPr>
          <w:shd w:val="pct10" w:color="auto" w:fill="FFFFFF"/>
        </w:rPr>
        <w:t>24  OSPF</w:t>
      </w:r>
      <w:proofErr w:type="gramEnd"/>
      <w:r>
        <w:rPr>
          <w:shd w:val="pct10" w:color="auto" w:fill="FFFFFF"/>
        </w:rPr>
        <w:t xml:space="preserve">    10   2 </w:t>
      </w:r>
      <w:r>
        <w:rPr>
          <w:rFonts w:hint="eastAsia"/>
          <w:shd w:val="pct10" w:color="auto" w:fill="FFFFFF"/>
        </w:rPr>
        <w:t xml:space="preserve">    </w:t>
      </w:r>
      <w:r>
        <w:rPr>
          <w:shd w:val="pct10" w:color="auto" w:fill="FFFFFF"/>
        </w:rPr>
        <w:t xml:space="preserve">      D   200.1.1.1   GigabitEthernet0/0/0</w:t>
      </w:r>
    </w:p>
    <w:p w14:paraId="412FFC4A" w14:textId="77777777" w:rsidR="00870A08" w:rsidRDefault="003A5418">
      <w:pPr>
        <w:pStyle w:val="aff6"/>
      </w:pPr>
      <w:r>
        <w:t xml:space="preserve">      100.1.1.0/</w:t>
      </w:r>
      <w:proofErr w:type="gramStart"/>
      <w:r>
        <w:t>24  Direct</w:t>
      </w:r>
      <w:proofErr w:type="gramEnd"/>
      <w:r>
        <w:t xml:space="preserve">  0    0           D   100.1.1.2   GigabitEthernet0/0/1</w:t>
      </w:r>
    </w:p>
    <w:p w14:paraId="68EE7959" w14:textId="77777777" w:rsidR="00870A08" w:rsidRDefault="003A5418">
      <w:pPr>
        <w:pStyle w:val="aff6"/>
      </w:pPr>
      <w:r>
        <w:t xml:space="preserve">      100.1.1.2/</w:t>
      </w:r>
      <w:proofErr w:type="gramStart"/>
      <w:r>
        <w:t>32  Direct</w:t>
      </w:r>
      <w:proofErr w:type="gramEnd"/>
      <w:r>
        <w:t xml:space="preserve">  0    0           D   127.0.0.1   GigabitEthernet0/0/1</w:t>
      </w:r>
    </w:p>
    <w:p w14:paraId="1FB23CB3" w14:textId="77777777" w:rsidR="00870A08" w:rsidRDefault="003A5418">
      <w:pPr>
        <w:pStyle w:val="aff6"/>
      </w:pPr>
      <w:r>
        <w:t xml:space="preserve">      127.0.0.0/8   </w:t>
      </w:r>
      <w:proofErr w:type="gramStart"/>
      <w:r>
        <w:t>Direct  0</w:t>
      </w:r>
      <w:proofErr w:type="gramEnd"/>
      <w:r>
        <w:t xml:space="preserve">    0           D   127.0.0.1       InLoopBack0</w:t>
      </w:r>
    </w:p>
    <w:p w14:paraId="13CF720D" w14:textId="77777777" w:rsidR="00870A08" w:rsidRDefault="003A5418">
      <w:pPr>
        <w:pStyle w:val="aff6"/>
      </w:pPr>
      <w:r>
        <w:lastRenderedPageBreak/>
        <w:t xml:space="preserve">      127.0.0.1/</w:t>
      </w:r>
      <w:proofErr w:type="gramStart"/>
      <w:r>
        <w:t>32  Direct</w:t>
      </w:r>
      <w:proofErr w:type="gramEnd"/>
      <w:r>
        <w:t xml:space="preserve">  0    0           D   127.0.0.1       InLoopBack0</w:t>
      </w:r>
    </w:p>
    <w:p w14:paraId="18571A17" w14:textId="77777777" w:rsidR="00870A08" w:rsidRDefault="003A5418">
      <w:pPr>
        <w:pStyle w:val="aff6"/>
        <w:rPr>
          <w:shd w:val="pct10" w:color="auto" w:fill="FFFFFF"/>
        </w:rPr>
      </w:pPr>
      <w:r>
        <w:t xml:space="preserve">      </w:t>
      </w:r>
      <w:r>
        <w:rPr>
          <w:shd w:val="pct10" w:color="auto" w:fill="FFFFFF"/>
        </w:rPr>
        <w:t>200.1.1.0/</w:t>
      </w:r>
      <w:proofErr w:type="gramStart"/>
      <w:r>
        <w:rPr>
          <w:shd w:val="pct10" w:color="auto" w:fill="FFFFFF"/>
        </w:rPr>
        <w:t>24  Direct</w:t>
      </w:r>
      <w:proofErr w:type="gramEnd"/>
      <w:r>
        <w:rPr>
          <w:shd w:val="pct10" w:color="auto" w:fill="FFFFFF"/>
        </w:rPr>
        <w:t xml:space="preserve">  0    0           D   200.1.1.2    GigabitEthernet0/0/</w:t>
      </w:r>
      <w:r>
        <w:rPr>
          <w:rFonts w:hint="eastAsia"/>
          <w:shd w:val="pct10" w:color="auto" w:fill="FFFFFF"/>
        </w:rPr>
        <w:t>1</w:t>
      </w:r>
    </w:p>
    <w:p w14:paraId="6090B520" w14:textId="77777777" w:rsidR="00870A08" w:rsidRDefault="003A5418">
      <w:pPr>
        <w:pStyle w:val="aff6"/>
      </w:pPr>
      <w:r>
        <w:t xml:space="preserve">      200.1.1.2/</w:t>
      </w:r>
      <w:proofErr w:type="gramStart"/>
      <w:r>
        <w:t>32  Direct</w:t>
      </w:r>
      <w:proofErr w:type="gramEnd"/>
      <w:r>
        <w:t xml:space="preserve">  0    0           D   127.0.0.1    GigabitEthernet0/0/0</w:t>
      </w:r>
    </w:p>
    <w:p w14:paraId="2A81857C" w14:textId="77777777" w:rsidR="00870A08" w:rsidRDefault="00870A08">
      <w:pPr>
        <w:pStyle w:val="aff6"/>
      </w:pPr>
    </w:p>
    <w:p w14:paraId="45EABF5D" w14:textId="77777777" w:rsidR="00870A08" w:rsidRDefault="003A5418">
      <w:pPr>
        <w:pStyle w:val="aff6"/>
      </w:pPr>
      <w:r>
        <w:t>&lt;R3&gt;dis</w:t>
      </w:r>
      <w:r>
        <w:rPr>
          <w:rFonts w:hint="eastAsia"/>
        </w:rPr>
        <w:t>play</w:t>
      </w:r>
      <w:r>
        <w:t xml:space="preserve"> </w:t>
      </w:r>
      <w:proofErr w:type="spellStart"/>
      <w:r>
        <w:t>ip</w:t>
      </w:r>
      <w:proofErr w:type="spellEnd"/>
      <w:r>
        <w:t xml:space="preserve"> routing-table </w:t>
      </w:r>
    </w:p>
    <w:p w14:paraId="59BC1A0A" w14:textId="77777777" w:rsidR="00870A08" w:rsidRDefault="003A5418">
      <w:pPr>
        <w:pStyle w:val="aff6"/>
      </w:pPr>
      <w:r>
        <w:t>Route Flags: R - relay, D - download to fib</w:t>
      </w:r>
    </w:p>
    <w:p w14:paraId="203FE7DF" w14:textId="77777777" w:rsidR="00870A08" w:rsidRDefault="003A5418">
      <w:pPr>
        <w:pStyle w:val="aff6"/>
      </w:pPr>
      <w:r>
        <w:t>----------------------------------------------------------------------------</w:t>
      </w:r>
    </w:p>
    <w:p w14:paraId="4EAF219D" w14:textId="77777777" w:rsidR="00870A08" w:rsidRDefault="003A5418">
      <w:pPr>
        <w:pStyle w:val="aff6"/>
      </w:pPr>
      <w:r>
        <w:t>Routing Tables: Public</w:t>
      </w:r>
    </w:p>
    <w:p w14:paraId="2FA96871" w14:textId="77777777" w:rsidR="00870A08" w:rsidRDefault="003A5418">
      <w:pPr>
        <w:pStyle w:val="aff6"/>
      </w:pPr>
      <w:r>
        <w:t xml:space="preserve">         </w:t>
      </w:r>
      <w:proofErr w:type="gramStart"/>
      <w:r>
        <w:t>Destinations :</w:t>
      </w:r>
      <w:proofErr w:type="gramEnd"/>
      <w:r>
        <w:t xml:space="preserve"> 6        Routes : 6        </w:t>
      </w:r>
    </w:p>
    <w:p w14:paraId="111879D1"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7305F454" w14:textId="77777777" w:rsidR="00870A08" w:rsidRDefault="003A5418">
      <w:pPr>
        <w:pStyle w:val="aff6"/>
        <w:rPr>
          <w:shd w:val="pct10" w:color="auto" w:fill="FFFFFF"/>
        </w:rPr>
      </w:pPr>
      <w:r>
        <w:t xml:space="preserve">       </w:t>
      </w:r>
      <w:r>
        <w:rPr>
          <w:shd w:val="pct10" w:color="auto" w:fill="FFFFFF"/>
        </w:rPr>
        <w:t>10.1.1.0/</w:t>
      </w:r>
      <w:proofErr w:type="gramStart"/>
      <w:r>
        <w:rPr>
          <w:shd w:val="pct10" w:color="auto" w:fill="FFFFFF"/>
        </w:rPr>
        <w:t>24  OSPF</w:t>
      </w:r>
      <w:proofErr w:type="gramEnd"/>
      <w:r>
        <w:rPr>
          <w:shd w:val="pct10" w:color="auto" w:fill="FFFFFF"/>
        </w:rPr>
        <w:t xml:space="preserve">    10   3           D   100.1.1.2    GigabitEthernet0/0/1</w:t>
      </w:r>
    </w:p>
    <w:p w14:paraId="467B3D91" w14:textId="77777777" w:rsidR="00870A08" w:rsidRDefault="003A5418">
      <w:pPr>
        <w:pStyle w:val="aff6"/>
        <w:rPr>
          <w:shd w:val="pct10" w:color="auto" w:fill="FFFFFF"/>
        </w:rPr>
      </w:pPr>
      <w:r>
        <w:t xml:space="preserve">      </w:t>
      </w:r>
      <w:r>
        <w:rPr>
          <w:shd w:val="pct10" w:color="auto" w:fill="FFFFFF"/>
        </w:rPr>
        <w:t>100.1.1.0/</w:t>
      </w:r>
      <w:proofErr w:type="gramStart"/>
      <w:r>
        <w:rPr>
          <w:shd w:val="pct10" w:color="auto" w:fill="FFFFFF"/>
        </w:rPr>
        <w:t>24  Direct</w:t>
      </w:r>
      <w:proofErr w:type="gramEnd"/>
      <w:r>
        <w:rPr>
          <w:shd w:val="pct10" w:color="auto" w:fill="FFFFFF"/>
        </w:rPr>
        <w:t xml:space="preserve">  0    0           D   100.1.1.1    GigabitEthernet0/0/1</w:t>
      </w:r>
    </w:p>
    <w:p w14:paraId="00F5B1AE" w14:textId="77777777" w:rsidR="00870A08" w:rsidRDefault="003A5418">
      <w:pPr>
        <w:pStyle w:val="aff6"/>
      </w:pPr>
      <w:r>
        <w:t xml:space="preserve">      100.1.1.1/</w:t>
      </w:r>
      <w:proofErr w:type="gramStart"/>
      <w:r>
        <w:t>32  Direct</w:t>
      </w:r>
      <w:proofErr w:type="gramEnd"/>
      <w:r>
        <w:t xml:space="preserve">  0    0           D   127.0.0.1    GigabitEthernet0/0/1</w:t>
      </w:r>
    </w:p>
    <w:p w14:paraId="6CAE170E" w14:textId="77777777" w:rsidR="00870A08" w:rsidRDefault="003A5418">
      <w:pPr>
        <w:pStyle w:val="aff6"/>
      </w:pPr>
      <w:r>
        <w:t xml:space="preserve">      127.0.0.0/8   </w:t>
      </w:r>
      <w:proofErr w:type="gramStart"/>
      <w:r>
        <w:t>Direct  0</w:t>
      </w:r>
      <w:proofErr w:type="gramEnd"/>
      <w:r>
        <w:t xml:space="preserve">    0           D   127.0.0.1       InLoopBack0</w:t>
      </w:r>
    </w:p>
    <w:p w14:paraId="6DB772CA" w14:textId="77777777" w:rsidR="00870A08" w:rsidRDefault="003A5418">
      <w:pPr>
        <w:pStyle w:val="aff6"/>
      </w:pPr>
      <w:r>
        <w:t xml:space="preserve">      127.0.0.1/</w:t>
      </w:r>
      <w:proofErr w:type="gramStart"/>
      <w:r>
        <w:t>32  Direct</w:t>
      </w:r>
      <w:proofErr w:type="gramEnd"/>
      <w:r>
        <w:t xml:space="preserve">  0    0           D   127.0.0.1       InLoopBack0</w:t>
      </w:r>
    </w:p>
    <w:p w14:paraId="31BB9AC2" w14:textId="77777777" w:rsidR="00870A08" w:rsidRDefault="003A5418">
      <w:pPr>
        <w:pStyle w:val="aff6"/>
      </w:pPr>
      <w:r>
        <w:t xml:space="preserve">      200.1.1.0/</w:t>
      </w:r>
      <w:proofErr w:type="gramStart"/>
      <w:r>
        <w:t>24  OSPF</w:t>
      </w:r>
      <w:proofErr w:type="gramEnd"/>
      <w:r>
        <w:t xml:space="preserve">    10   2           D   100.1.1.2    GigabitEthernet0/0/1</w:t>
      </w:r>
    </w:p>
    <w:p w14:paraId="052CC332" w14:textId="77777777" w:rsidR="00870A08" w:rsidRDefault="00870A08">
      <w:pPr>
        <w:ind w:firstLineChars="0" w:firstLine="0"/>
      </w:pPr>
    </w:p>
    <w:p w14:paraId="214909EA" w14:textId="77777777" w:rsidR="00870A08" w:rsidRDefault="003A5418">
      <w:pPr>
        <w:ind w:firstLine="420"/>
      </w:pPr>
      <w:r>
        <w:rPr>
          <w:rFonts w:hint="eastAsia"/>
        </w:rPr>
        <w:t>可以观察到，目前每台设备都可以正常获得路由信息，连通性测试省略。</w:t>
      </w:r>
    </w:p>
    <w:p w14:paraId="0A0E2B0E" w14:textId="77777777" w:rsidR="00870A08" w:rsidRDefault="003A5418">
      <w:pPr>
        <w:pStyle w:val="2"/>
        <w:rPr>
          <w:rFonts w:ascii="微软雅黑" w:hAnsi="微软雅黑"/>
        </w:rPr>
      </w:pPr>
      <w:r>
        <w:rPr>
          <w:rFonts w:ascii="微软雅黑" w:hAnsi="微软雅黑" w:hint="eastAsia"/>
        </w:rPr>
        <w:t>配置DHCP服务器</w:t>
      </w:r>
    </w:p>
    <w:p w14:paraId="5C9671C8" w14:textId="77777777" w:rsidR="00870A08" w:rsidRDefault="003A5418">
      <w:pPr>
        <w:ind w:firstLine="420"/>
      </w:pPr>
      <w:r>
        <w:rPr>
          <w:rFonts w:hint="eastAsia"/>
        </w:rPr>
        <w:t>总部路由器</w:t>
      </w:r>
      <w:r>
        <w:rPr>
          <w:rFonts w:hint="eastAsia"/>
        </w:rPr>
        <w:t>R3</w:t>
      </w:r>
      <w:r>
        <w:rPr>
          <w:rFonts w:hint="eastAsia"/>
        </w:rPr>
        <w:t>配置为</w:t>
      </w:r>
      <w:r>
        <w:rPr>
          <w:rFonts w:hint="eastAsia"/>
        </w:rPr>
        <w:t>DHCP</w:t>
      </w:r>
      <w:r>
        <w:rPr>
          <w:rFonts w:hint="eastAsia"/>
        </w:rPr>
        <w:t>服务器，负责为分部的网络分配</w:t>
      </w:r>
      <w:r>
        <w:rPr>
          <w:rFonts w:hint="eastAsia"/>
        </w:rPr>
        <w:t>IP</w:t>
      </w:r>
      <w:r>
        <w:rPr>
          <w:rFonts w:hint="eastAsia"/>
        </w:rPr>
        <w:t>地址。在</w:t>
      </w:r>
      <w:r>
        <w:rPr>
          <w:rFonts w:hint="eastAsia"/>
        </w:rPr>
        <w:t>R3</w:t>
      </w:r>
      <w:r>
        <w:rPr>
          <w:rFonts w:hint="eastAsia"/>
        </w:rPr>
        <w:t>上使用命令</w:t>
      </w:r>
      <w:proofErr w:type="spellStart"/>
      <w:r>
        <w:rPr>
          <w:rFonts w:hint="eastAsia"/>
          <w:b/>
          <w:szCs w:val="21"/>
        </w:rPr>
        <w:t>dhcp</w:t>
      </w:r>
      <w:proofErr w:type="spellEnd"/>
      <w:r>
        <w:rPr>
          <w:rFonts w:hint="eastAsia"/>
          <w:b/>
          <w:szCs w:val="21"/>
        </w:rPr>
        <w:t xml:space="preserve"> enable</w:t>
      </w:r>
      <w:r>
        <w:rPr>
          <w:rFonts w:hint="eastAsia"/>
        </w:rPr>
        <w:t>开启</w:t>
      </w:r>
      <w:r>
        <w:rPr>
          <w:rFonts w:hint="eastAsia"/>
        </w:rPr>
        <w:t>DHCP</w:t>
      </w:r>
      <w:r>
        <w:rPr>
          <w:rFonts w:hint="eastAsia"/>
        </w:rPr>
        <w:t>功能，创建全局地址池</w:t>
      </w:r>
      <w:proofErr w:type="spellStart"/>
      <w:r>
        <w:rPr>
          <w:rFonts w:hint="eastAsia"/>
        </w:rPr>
        <w:t>dhcp</w:t>
      </w:r>
      <w:proofErr w:type="spellEnd"/>
      <w:r>
        <w:rPr>
          <w:rFonts w:hint="eastAsia"/>
        </w:rPr>
        <w:t>-pool</w:t>
      </w:r>
      <w:r>
        <w:rPr>
          <w:rFonts w:hint="eastAsia"/>
        </w:rPr>
        <w:t>，可分配</w:t>
      </w:r>
      <w:r>
        <w:rPr>
          <w:rFonts w:hint="eastAsia"/>
        </w:rPr>
        <w:t>IP</w:t>
      </w:r>
      <w:r>
        <w:rPr>
          <w:rFonts w:hint="eastAsia"/>
        </w:rPr>
        <w:t>地址范围为</w:t>
      </w:r>
      <w:r>
        <w:rPr>
          <w:rFonts w:hint="eastAsia"/>
        </w:rPr>
        <w:t>10.1.1.0/24</w:t>
      </w:r>
      <w:r>
        <w:rPr>
          <w:rFonts w:hint="eastAsia"/>
        </w:rPr>
        <w:t>，出口网关地址为</w:t>
      </w:r>
      <w:r>
        <w:rPr>
          <w:rFonts w:hint="eastAsia"/>
        </w:rPr>
        <w:t>10.1.1.254</w:t>
      </w:r>
      <w:r>
        <w:rPr>
          <w:rFonts w:hint="eastAsia"/>
        </w:rPr>
        <w:t>。并在面向</w:t>
      </w:r>
      <w:r>
        <w:rPr>
          <w:rFonts w:hint="eastAsia"/>
        </w:rPr>
        <w:t>DHCP</w:t>
      </w:r>
      <w:r>
        <w:rPr>
          <w:rFonts w:hint="eastAsia"/>
        </w:rPr>
        <w:t>中继设备的接口上开启</w:t>
      </w:r>
      <w:r>
        <w:rPr>
          <w:rFonts w:hint="eastAsia"/>
        </w:rPr>
        <w:t>DHCP</w:t>
      </w:r>
      <w:r>
        <w:rPr>
          <w:rFonts w:hint="eastAsia"/>
        </w:rPr>
        <w:t>服务功能，指定从全局地址</w:t>
      </w:r>
      <w:proofErr w:type="gramStart"/>
      <w:r>
        <w:rPr>
          <w:rFonts w:hint="eastAsia"/>
        </w:rPr>
        <w:t>池分配</w:t>
      </w:r>
      <w:proofErr w:type="gramEnd"/>
      <w:r>
        <w:rPr>
          <w:rFonts w:hint="eastAsia"/>
        </w:rPr>
        <w:t>地址。</w:t>
      </w:r>
    </w:p>
    <w:p w14:paraId="1297DA41" w14:textId="77777777" w:rsidR="00870A08" w:rsidRDefault="003A5418">
      <w:pPr>
        <w:pStyle w:val="aff6"/>
      </w:pPr>
      <w:r>
        <w:t>[R</w:t>
      </w:r>
      <w:proofErr w:type="gramStart"/>
      <w:r>
        <w:rPr>
          <w:rFonts w:hint="eastAsia"/>
        </w:rPr>
        <w:t>3</w:t>
      </w:r>
      <w:r>
        <w:t>]</w:t>
      </w:r>
      <w:proofErr w:type="spellStart"/>
      <w:r>
        <w:t>dhcp</w:t>
      </w:r>
      <w:proofErr w:type="spellEnd"/>
      <w:proofErr w:type="gramEnd"/>
      <w:r>
        <w:t xml:space="preserve"> enable </w:t>
      </w:r>
    </w:p>
    <w:p w14:paraId="669CA5DC" w14:textId="77777777" w:rsidR="00870A08" w:rsidRDefault="003A5418">
      <w:pPr>
        <w:pStyle w:val="aff6"/>
      </w:pPr>
      <w:r>
        <w:t xml:space="preserve">Info: The operation may take a few seconds. Please wait for a </w:t>
      </w:r>
      <w:proofErr w:type="spellStart"/>
      <w:proofErr w:type="gramStart"/>
      <w:r>
        <w:t>moment.done</w:t>
      </w:r>
      <w:proofErr w:type="spellEnd"/>
      <w:proofErr w:type="gramEnd"/>
      <w:r>
        <w:t>.</w:t>
      </w:r>
    </w:p>
    <w:p w14:paraId="2293D63F" w14:textId="77777777" w:rsidR="00870A08" w:rsidRDefault="003A5418">
      <w:pPr>
        <w:pStyle w:val="aff6"/>
      </w:pPr>
      <w:r>
        <w:t>[R</w:t>
      </w:r>
      <w:proofErr w:type="gramStart"/>
      <w:r>
        <w:rPr>
          <w:rFonts w:hint="eastAsia"/>
        </w:rPr>
        <w:t>3</w:t>
      </w:r>
      <w:r>
        <w:t>]</w:t>
      </w:r>
      <w:proofErr w:type="spellStart"/>
      <w:r>
        <w:t>ip</w:t>
      </w:r>
      <w:proofErr w:type="spellEnd"/>
      <w:proofErr w:type="gramEnd"/>
      <w:r>
        <w:t xml:space="preserve"> pool </w:t>
      </w:r>
      <w:proofErr w:type="spellStart"/>
      <w:r>
        <w:t>dhcp</w:t>
      </w:r>
      <w:proofErr w:type="spellEnd"/>
      <w:r>
        <w:t>-pool</w:t>
      </w:r>
    </w:p>
    <w:p w14:paraId="1C8EE2E4" w14:textId="77777777" w:rsidR="00870A08" w:rsidRDefault="003A5418">
      <w:pPr>
        <w:pStyle w:val="aff6"/>
      </w:pPr>
      <w:proofErr w:type="spellStart"/>
      <w:proofErr w:type="gramStart"/>
      <w:r>
        <w:t>Info:It's</w:t>
      </w:r>
      <w:proofErr w:type="spellEnd"/>
      <w:proofErr w:type="gramEnd"/>
      <w:r>
        <w:t xml:space="preserve"> successful to create an IP address pool.</w:t>
      </w:r>
    </w:p>
    <w:p w14:paraId="30A2FA8E" w14:textId="77777777" w:rsidR="00870A08" w:rsidRDefault="003A5418">
      <w:pPr>
        <w:pStyle w:val="aff6"/>
      </w:pPr>
      <w:r>
        <w:lastRenderedPageBreak/>
        <w:t>[R</w:t>
      </w:r>
      <w:r>
        <w:rPr>
          <w:rFonts w:hint="eastAsia"/>
        </w:rPr>
        <w:t>3</w:t>
      </w:r>
      <w:r>
        <w:t>-ip-pool-dhcp-</w:t>
      </w:r>
      <w:proofErr w:type="gramStart"/>
      <w:r>
        <w:t>pool]network</w:t>
      </w:r>
      <w:proofErr w:type="gramEnd"/>
      <w:r>
        <w:t xml:space="preserve"> 1</w:t>
      </w:r>
      <w:r>
        <w:rPr>
          <w:rFonts w:hint="eastAsia"/>
        </w:rPr>
        <w:t>0</w:t>
      </w:r>
      <w:r>
        <w:t>.1.1.0 mask 255.255.255.0</w:t>
      </w:r>
    </w:p>
    <w:p w14:paraId="7772D620" w14:textId="77777777" w:rsidR="00870A08" w:rsidRDefault="003A5418">
      <w:pPr>
        <w:pStyle w:val="aff6"/>
      </w:pPr>
      <w:r>
        <w:t>[R</w:t>
      </w:r>
      <w:r>
        <w:rPr>
          <w:rFonts w:hint="eastAsia"/>
        </w:rPr>
        <w:t>3</w:t>
      </w:r>
      <w:r>
        <w:t>-ip-pool-dhcp-</w:t>
      </w:r>
      <w:proofErr w:type="gramStart"/>
      <w:r>
        <w:t>pool]gateway</w:t>
      </w:r>
      <w:proofErr w:type="gramEnd"/>
      <w:r>
        <w:t>-list 1</w:t>
      </w:r>
      <w:r>
        <w:rPr>
          <w:rFonts w:hint="eastAsia"/>
        </w:rPr>
        <w:t>0.1.1.254</w:t>
      </w:r>
    </w:p>
    <w:p w14:paraId="0B8D80D7" w14:textId="77777777" w:rsidR="00870A08" w:rsidRDefault="003A5418">
      <w:pPr>
        <w:pStyle w:val="aff6"/>
      </w:pPr>
      <w:r>
        <w:t>[R3-ip-pool-dhcp-</w:t>
      </w:r>
      <w:proofErr w:type="gramStart"/>
      <w:r>
        <w:t>pool]int</w:t>
      </w:r>
      <w:r>
        <w:rPr>
          <w:rFonts w:hint="eastAsia"/>
        </w:rPr>
        <w:t>erface</w:t>
      </w:r>
      <w:proofErr w:type="gramEnd"/>
      <w:r>
        <w:t xml:space="preserve"> GigabitEthernet0/0/1 </w:t>
      </w:r>
    </w:p>
    <w:p w14:paraId="4E946B48" w14:textId="77777777" w:rsidR="00870A08" w:rsidRDefault="003A5418">
      <w:pPr>
        <w:pStyle w:val="aff6"/>
      </w:pPr>
      <w:r>
        <w:t>[R3-GigabitEthernet0/0/</w:t>
      </w:r>
      <w:proofErr w:type="gramStart"/>
      <w:r>
        <w:t>1]</w:t>
      </w:r>
      <w:proofErr w:type="spellStart"/>
      <w:r>
        <w:t>dhcp</w:t>
      </w:r>
      <w:proofErr w:type="spellEnd"/>
      <w:proofErr w:type="gramEnd"/>
      <w:r>
        <w:t xml:space="preserve"> select global</w:t>
      </w:r>
    </w:p>
    <w:p w14:paraId="2EE48552" w14:textId="77777777" w:rsidR="00870A08" w:rsidRDefault="00870A08">
      <w:pPr>
        <w:pStyle w:val="aff6"/>
      </w:pPr>
    </w:p>
    <w:p w14:paraId="0FDB5E4D" w14:textId="77777777" w:rsidR="00870A08" w:rsidRDefault="003A5418">
      <w:pPr>
        <w:ind w:firstLine="420"/>
      </w:pPr>
      <w:r>
        <w:rPr>
          <w:rFonts w:hint="eastAsia"/>
        </w:rPr>
        <w:t>配置完成后，使用命令</w:t>
      </w:r>
      <w:r>
        <w:rPr>
          <w:rFonts w:hint="eastAsia"/>
          <w:b/>
        </w:rPr>
        <w:t xml:space="preserve">display </w:t>
      </w:r>
      <w:proofErr w:type="spellStart"/>
      <w:r>
        <w:rPr>
          <w:rFonts w:hint="eastAsia"/>
          <w:b/>
        </w:rPr>
        <w:t>ip</w:t>
      </w:r>
      <w:proofErr w:type="spellEnd"/>
      <w:r>
        <w:rPr>
          <w:rFonts w:hint="eastAsia"/>
          <w:b/>
        </w:rPr>
        <w:t xml:space="preserve"> pool</w:t>
      </w:r>
      <w:r>
        <w:rPr>
          <w:rFonts w:hint="eastAsia"/>
        </w:rPr>
        <w:t>查看</w:t>
      </w:r>
      <w:r>
        <w:rPr>
          <w:rFonts w:hint="eastAsia"/>
        </w:rPr>
        <w:t>IP</w:t>
      </w:r>
      <w:r>
        <w:rPr>
          <w:rFonts w:hint="eastAsia"/>
        </w:rPr>
        <w:t>地址池配置情况。</w:t>
      </w:r>
    </w:p>
    <w:p w14:paraId="6DBD7CB2" w14:textId="77777777" w:rsidR="00870A08" w:rsidRDefault="003A5418">
      <w:pPr>
        <w:pStyle w:val="aff6"/>
      </w:pPr>
      <w:r>
        <w:t>[R</w:t>
      </w:r>
      <w:proofErr w:type="gramStart"/>
      <w:r>
        <w:t>3]display</w:t>
      </w:r>
      <w:proofErr w:type="gramEnd"/>
      <w:r>
        <w:t xml:space="preserve"> </w:t>
      </w:r>
      <w:proofErr w:type="spellStart"/>
      <w:r>
        <w:t>ip</w:t>
      </w:r>
      <w:proofErr w:type="spellEnd"/>
      <w:r>
        <w:t xml:space="preserve"> pool  </w:t>
      </w:r>
    </w:p>
    <w:p w14:paraId="1965B8DE" w14:textId="77777777" w:rsidR="00870A08" w:rsidRDefault="003A5418">
      <w:pPr>
        <w:pStyle w:val="aff6"/>
      </w:pPr>
      <w:r>
        <w:t xml:space="preserve"> -----------------------------------------------------------------------</w:t>
      </w:r>
    </w:p>
    <w:p w14:paraId="6E71EE65" w14:textId="77777777" w:rsidR="00870A08" w:rsidRDefault="003A5418">
      <w:pPr>
        <w:pStyle w:val="aff6"/>
      </w:pPr>
      <w:r>
        <w:t xml:space="preserve">  Pool-name    </w:t>
      </w:r>
      <w:proofErr w:type="gramStart"/>
      <w:r>
        <w:t xml:space="preserve">  :</w:t>
      </w:r>
      <w:proofErr w:type="gramEnd"/>
      <w:r>
        <w:t xml:space="preserve"> </w:t>
      </w:r>
      <w:proofErr w:type="spellStart"/>
      <w:r>
        <w:t>dhcp</w:t>
      </w:r>
      <w:proofErr w:type="spellEnd"/>
      <w:r>
        <w:t>-pool</w:t>
      </w:r>
    </w:p>
    <w:p w14:paraId="23D3790D" w14:textId="77777777" w:rsidR="00870A08" w:rsidRDefault="003A5418">
      <w:pPr>
        <w:pStyle w:val="aff6"/>
      </w:pPr>
      <w:r>
        <w:t xml:space="preserve">  Pool-No      </w:t>
      </w:r>
      <w:proofErr w:type="gramStart"/>
      <w:r>
        <w:t xml:space="preserve">  :</w:t>
      </w:r>
      <w:proofErr w:type="gramEnd"/>
      <w:r>
        <w:t xml:space="preserve"> 0</w:t>
      </w:r>
    </w:p>
    <w:p w14:paraId="02D7B1FB" w14:textId="77777777" w:rsidR="00870A08" w:rsidRDefault="003A5418">
      <w:pPr>
        <w:pStyle w:val="aff6"/>
      </w:pPr>
      <w:r>
        <w:t xml:space="preserve">  Position     </w:t>
      </w:r>
      <w:proofErr w:type="gramStart"/>
      <w:r>
        <w:t xml:space="preserve">  :</w:t>
      </w:r>
      <w:proofErr w:type="gramEnd"/>
      <w:r>
        <w:t xml:space="preserve"> Local           Status           : Unlocked</w:t>
      </w:r>
    </w:p>
    <w:p w14:paraId="27D39DE3" w14:textId="77777777" w:rsidR="00870A08" w:rsidRDefault="003A5418">
      <w:pPr>
        <w:pStyle w:val="aff6"/>
        <w:rPr>
          <w:shd w:val="pct10" w:color="auto" w:fill="FFFFFF"/>
        </w:rPr>
      </w:pPr>
      <w:r>
        <w:rPr>
          <w:shd w:val="pct10" w:color="auto" w:fill="FFFFFF"/>
        </w:rPr>
        <w:t xml:space="preserve">  Gateway-0    </w:t>
      </w:r>
      <w:proofErr w:type="gramStart"/>
      <w:r>
        <w:rPr>
          <w:shd w:val="pct10" w:color="auto" w:fill="FFFFFF"/>
        </w:rPr>
        <w:t xml:space="preserve">  :</w:t>
      </w:r>
      <w:proofErr w:type="gramEnd"/>
      <w:r>
        <w:rPr>
          <w:shd w:val="pct10" w:color="auto" w:fill="FFFFFF"/>
        </w:rPr>
        <w:t xml:space="preserve"> 10.1.1.254      </w:t>
      </w:r>
    </w:p>
    <w:p w14:paraId="7C5CCDAD" w14:textId="77777777" w:rsidR="00870A08" w:rsidRDefault="003A5418">
      <w:pPr>
        <w:pStyle w:val="aff6"/>
        <w:rPr>
          <w:shd w:val="pct10" w:color="auto" w:fill="FFFFFF"/>
        </w:rPr>
      </w:pPr>
      <w:r>
        <w:rPr>
          <w:shd w:val="pct10" w:color="auto" w:fill="FFFFFF"/>
        </w:rPr>
        <w:t xml:space="preserve">  Mask         </w:t>
      </w:r>
      <w:proofErr w:type="gramStart"/>
      <w:r>
        <w:rPr>
          <w:shd w:val="pct10" w:color="auto" w:fill="FFFFFF"/>
        </w:rPr>
        <w:t xml:space="preserve">  :</w:t>
      </w:r>
      <w:proofErr w:type="gramEnd"/>
      <w:r>
        <w:rPr>
          <w:shd w:val="pct10" w:color="auto" w:fill="FFFFFF"/>
        </w:rPr>
        <w:t xml:space="preserve"> 255.255.255.0</w:t>
      </w:r>
      <w:r>
        <w:rPr>
          <w:rFonts w:hint="eastAsia"/>
          <w:shd w:val="pct10" w:color="auto" w:fill="FFFFFF"/>
        </w:rPr>
        <w:t xml:space="preserve">   </w:t>
      </w:r>
    </w:p>
    <w:p w14:paraId="0F4B703E" w14:textId="77777777" w:rsidR="00870A08" w:rsidRDefault="003A5418">
      <w:pPr>
        <w:pStyle w:val="aff6"/>
      </w:pPr>
      <w:r>
        <w:t xml:space="preserve">  VPN instance </w:t>
      </w:r>
      <w:proofErr w:type="gramStart"/>
      <w:r>
        <w:t xml:space="preserve">  :</w:t>
      </w:r>
      <w:proofErr w:type="gramEnd"/>
      <w:r>
        <w:t xml:space="preserve"> --</w:t>
      </w:r>
    </w:p>
    <w:p w14:paraId="5C1DC0E1" w14:textId="77777777" w:rsidR="00870A08" w:rsidRDefault="003A5418">
      <w:pPr>
        <w:pStyle w:val="aff6"/>
      </w:pPr>
      <w:r>
        <w:t xml:space="preserve">  IP address Statistic</w:t>
      </w:r>
    </w:p>
    <w:p w14:paraId="7C7D6714" w14:textId="77777777" w:rsidR="00870A08" w:rsidRDefault="003A5418">
      <w:pPr>
        <w:pStyle w:val="aff6"/>
      </w:pPr>
      <w:r>
        <w:t xml:space="preserve">    </w:t>
      </w:r>
      <w:r>
        <w:rPr>
          <w:shd w:val="pct10" w:color="auto" w:fill="FFFFFF"/>
        </w:rPr>
        <w:t xml:space="preserve">Total       :253   </w:t>
      </w:r>
    </w:p>
    <w:p w14:paraId="71E86751" w14:textId="77777777" w:rsidR="00870A08" w:rsidRDefault="003A5418">
      <w:pPr>
        <w:pStyle w:val="aff6"/>
      </w:pPr>
      <w:r>
        <w:t xml:space="preserve">    Used        :0          </w:t>
      </w:r>
      <w:r>
        <w:rPr>
          <w:shd w:val="pct10" w:color="auto" w:fill="FFFFFF"/>
        </w:rPr>
        <w:t xml:space="preserve">Idle        :253  </w:t>
      </w:r>
      <w:r>
        <w:t xml:space="preserve"> </w:t>
      </w:r>
    </w:p>
    <w:p w14:paraId="7BD094C5" w14:textId="77777777" w:rsidR="00870A08" w:rsidRDefault="003A5418">
      <w:pPr>
        <w:pStyle w:val="aff6"/>
      </w:pPr>
      <w:r>
        <w:t xml:space="preserve">    Expired     :0          Conflict    :0          Disable   :0     </w:t>
      </w:r>
    </w:p>
    <w:p w14:paraId="0BE83DA2" w14:textId="77777777" w:rsidR="00870A08" w:rsidRDefault="00870A08">
      <w:pPr>
        <w:pStyle w:val="aff6"/>
      </w:pPr>
    </w:p>
    <w:p w14:paraId="67913143" w14:textId="77777777" w:rsidR="00870A08" w:rsidRDefault="003A5418">
      <w:pPr>
        <w:ind w:firstLine="420"/>
      </w:pPr>
      <w:r>
        <w:rPr>
          <w:rFonts w:hint="eastAsia"/>
          <w:lang w:val="zh-CN"/>
        </w:rPr>
        <w:t>可以观察到，当前可用的地址除去网关</w:t>
      </w:r>
      <w:r>
        <w:rPr>
          <w:rFonts w:hint="eastAsia"/>
          <w:lang w:val="zh-CN"/>
        </w:rPr>
        <w:t>IP</w:t>
      </w:r>
      <w:r>
        <w:rPr>
          <w:rFonts w:hint="eastAsia"/>
          <w:lang w:val="zh-CN"/>
        </w:rPr>
        <w:t>以外还剩下</w:t>
      </w:r>
      <w:r>
        <w:rPr>
          <w:rFonts w:hint="eastAsia"/>
          <w:lang w:val="zh-CN"/>
        </w:rPr>
        <w:t>253</w:t>
      </w:r>
      <w:r>
        <w:rPr>
          <w:rFonts w:hint="eastAsia"/>
          <w:lang w:val="zh-CN"/>
        </w:rPr>
        <w:t>个可用，目前还没有</w:t>
      </w:r>
      <w:r>
        <w:rPr>
          <w:rFonts w:hint="eastAsia"/>
          <w:lang w:val="zh-CN"/>
        </w:rPr>
        <w:t>PC</w:t>
      </w:r>
      <w:r>
        <w:rPr>
          <w:rFonts w:hint="eastAsia"/>
          <w:lang w:val="zh-CN"/>
        </w:rPr>
        <w:t>动态申请</w:t>
      </w:r>
      <w:r>
        <w:rPr>
          <w:rFonts w:hint="eastAsia"/>
          <w:lang w:val="zh-CN"/>
        </w:rPr>
        <w:t>IP</w:t>
      </w:r>
      <w:r>
        <w:rPr>
          <w:rFonts w:hint="eastAsia"/>
          <w:lang w:val="zh-CN"/>
        </w:rPr>
        <w:t>地址。</w:t>
      </w:r>
    </w:p>
    <w:p w14:paraId="481BC722" w14:textId="77777777" w:rsidR="00870A08" w:rsidRDefault="003A5418">
      <w:pPr>
        <w:pStyle w:val="2"/>
        <w:rPr>
          <w:rFonts w:ascii="微软雅黑" w:hAnsi="微软雅黑"/>
        </w:rPr>
      </w:pPr>
      <w:r>
        <w:rPr>
          <w:rFonts w:ascii="微软雅黑" w:hAnsi="微软雅黑" w:hint="eastAsia"/>
        </w:rPr>
        <w:t>配置DHCP中继</w:t>
      </w:r>
    </w:p>
    <w:p w14:paraId="6CB33D7D" w14:textId="77777777" w:rsidR="00870A08" w:rsidRDefault="003A5418">
      <w:pPr>
        <w:tabs>
          <w:tab w:val="left" w:pos="5670"/>
        </w:tabs>
        <w:ind w:firstLine="420"/>
      </w:pPr>
      <w:r>
        <w:rPr>
          <w:rFonts w:hint="eastAsia"/>
        </w:rPr>
        <w:t>配置</w:t>
      </w:r>
      <w:r>
        <w:rPr>
          <w:rFonts w:hint="eastAsia"/>
        </w:rPr>
        <w:t>R1</w:t>
      </w:r>
      <w:r>
        <w:rPr>
          <w:rFonts w:hint="eastAsia"/>
        </w:rPr>
        <w:t>为</w:t>
      </w:r>
      <w:r>
        <w:rPr>
          <w:rFonts w:hint="eastAsia"/>
        </w:rPr>
        <w:t>DHCP</w:t>
      </w:r>
      <w:r>
        <w:rPr>
          <w:rFonts w:hint="eastAsia"/>
        </w:rPr>
        <w:t>中继设备，指定</w:t>
      </w:r>
      <w:r>
        <w:rPr>
          <w:rFonts w:hint="eastAsia"/>
        </w:rPr>
        <w:t>DHCP</w:t>
      </w:r>
      <w:r>
        <w:rPr>
          <w:rFonts w:hint="eastAsia"/>
        </w:rPr>
        <w:t>服务器为</w:t>
      </w:r>
      <w:r>
        <w:rPr>
          <w:rFonts w:hint="eastAsia"/>
        </w:rPr>
        <w:t>R3</w:t>
      </w:r>
      <w:r>
        <w:rPr>
          <w:rFonts w:hint="eastAsia"/>
        </w:rPr>
        <w:t>。</w:t>
      </w:r>
    </w:p>
    <w:p w14:paraId="334AD1F5" w14:textId="77777777" w:rsidR="00870A08" w:rsidRDefault="003A5418">
      <w:pPr>
        <w:tabs>
          <w:tab w:val="left" w:pos="5670"/>
        </w:tabs>
        <w:ind w:firstLine="420"/>
      </w:pPr>
      <w:r>
        <w:rPr>
          <w:rFonts w:hint="eastAsia"/>
        </w:rPr>
        <w:t>这时如果</w:t>
      </w:r>
      <w:r>
        <w:rPr>
          <w:rFonts w:hint="eastAsia"/>
        </w:rPr>
        <w:t>R1</w:t>
      </w:r>
      <w:r>
        <w:rPr>
          <w:rFonts w:hint="eastAsia"/>
        </w:rPr>
        <w:t>从</w:t>
      </w:r>
      <w:r>
        <w:rPr>
          <w:rFonts w:hint="eastAsia"/>
        </w:rPr>
        <w:t>E 0/0/1</w:t>
      </w:r>
      <w:r>
        <w:rPr>
          <w:rFonts w:hint="eastAsia"/>
        </w:rPr>
        <w:t>接口收到</w:t>
      </w:r>
      <w:r>
        <w:rPr>
          <w:rFonts w:hint="eastAsia"/>
        </w:rPr>
        <w:t>PC</w:t>
      </w:r>
      <w:r>
        <w:rPr>
          <w:rFonts w:hint="eastAsia"/>
        </w:rPr>
        <w:t>的</w:t>
      </w:r>
      <w:r>
        <w:rPr>
          <w:rFonts w:hint="eastAsia"/>
        </w:rPr>
        <w:t>DHCP</w:t>
      </w:r>
      <w:r>
        <w:rPr>
          <w:rFonts w:hint="eastAsia"/>
        </w:rPr>
        <w:t>广播请求包，</w:t>
      </w:r>
      <w:r>
        <w:rPr>
          <w:rFonts w:hint="eastAsia"/>
        </w:rPr>
        <w:t>R1</w:t>
      </w:r>
      <w:r>
        <w:rPr>
          <w:rFonts w:hint="eastAsia"/>
        </w:rPr>
        <w:t>作为</w:t>
      </w:r>
      <w:r>
        <w:rPr>
          <w:rFonts w:hint="eastAsia"/>
        </w:rPr>
        <w:t>DHCP</w:t>
      </w:r>
      <w:r>
        <w:rPr>
          <w:rFonts w:hint="eastAsia"/>
        </w:rPr>
        <w:t>中继设备会以单播形式转发请求包到中继所指明的</w:t>
      </w:r>
      <w:r>
        <w:rPr>
          <w:rFonts w:hint="eastAsia"/>
        </w:rPr>
        <w:t>DHCP</w:t>
      </w:r>
      <w:r>
        <w:rPr>
          <w:rFonts w:hint="eastAsia"/>
        </w:rPr>
        <w:t>服务器</w:t>
      </w:r>
      <w:r>
        <w:rPr>
          <w:rFonts w:hint="eastAsia"/>
        </w:rPr>
        <w:t>R3</w:t>
      </w:r>
      <w:r>
        <w:rPr>
          <w:rFonts w:hint="eastAsia"/>
        </w:rPr>
        <w:t>，服务器</w:t>
      </w:r>
      <w:r>
        <w:rPr>
          <w:rFonts w:hint="eastAsia"/>
        </w:rPr>
        <w:t>R3</w:t>
      </w:r>
      <w:r>
        <w:rPr>
          <w:rFonts w:hint="eastAsia"/>
        </w:rPr>
        <w:t>收到</w:t>
      </w:r>
      <w:r>
        <w:rPr>
          <w:rFonts w:hint="eastAsia"/>
        </w:rPr>
        <w:t>DHCP</w:t>
      </w:r>
      <w:r>
        <w:rPr>
          <w:rFonts w:hint="eastAsia"/>
        </w:rPr>
        <w:t>请求包后，会把分配的</w:t>
      </w:r>
      <w:r>
        <w:rPr>
          <w:rFonts w:hint="eastAsia"/>
        </w:rPr>
        <w:t>IP</w:t>
      </w:r>
      <w:r>
        <w:rPr>
          <w:rFonts w:hint="eastAsia"/>
        </w:rPr>
        <w:t>地址通过单播包返回给</w:t>
      </w:r>
      <w:r>
        <w:rPr>
          <w:rFonts w:hint="eastAsia"/>
        </w:rPr>
        <w:t>DHCP</w:t>
      </w:r>
      <w:r>
        <w:rPr>
          <w:rFonts w:hint="eastAsia"/>
        </w:rPr>
        <w:t>中继设备</w:t>
      </w:r>
      <w:r>
        <w:rPr>
          <w:rFonts w:hint="eastAsia"/>
        </w:rPr>
        <w:t>R1</w:t>
      </w:r>
      <w:r>
        <w:rPr>
          <w:rFonts w:hint="eastAsia"/>
        </w:rPr>
        <w:t>，中继设备</w:t>
      </w:r>
      <w:r>
        <w:rPr>
          <w:rFonts w:hint="eastAsia"/>
        </w:rPr>
        <w:t>R1</w:t>
      </w:r>
      <w:r>
        <w:rPr>
          <w:rFonts w:hint="eastAsia"/>
        </w:rPr>
        <w:t>再把地址信息发送给</w:t>
      </w:r>
      <w:r>
        <w:rPr>
          <w:rFonts w:hint="eastAsia"/>
        </w:rPr>
        <w:t>PC</w:t>
      </w:r>
      <w:r>
        <w:rPr>
          <w:rFonts w:hint="eastAsia"/>
        </w:rPr>
        <w:t>。所以在</w:t>
      </w:r>
      <w:r>
        <w:rPr>
          <w:rFonts w:hint="eastAsia"/>
        </w:rPr>
        <w:t>DHCP</w:t>
      </w:r>
      <w:r>
        <w:rPr>
          <w:rFonts w:hint="eastAsia"/>
        </w:rPr>
        <w:t>中继上需要指定所代理的</w:t>
      </w:r>
      <w:r>
        <w:rPr>
          <w:rFonts w:hint="eastAsia"/>
        </w:rPr>
        <w:t>DHCP</w:t>
      </w:r>
      <w:r>
        <w:rPr>
          <w:rFonts w:hint="eastAsia"/>
        </w:rPr>
        <w:t>服务器的地址。</w:t>
      </w:r>
    </w:p>
    <w:p w14:paraId="58656D0F" w14:textId="77777777" w:rsidR="00870A08" w:rsidRDefault="003A5418">
      <w:pPr>
        <w:tabs>
          <w:tab w:val="left" w:pos="5670"/>
        </w:tabs>
        <w:ind w:firstLine="420"/>
      </w:pPr>
      <w:r>
        <w:rPr>
          <w:rFonts w:hint="eastAsia"/>
        </w:rPr>
        <w:lastRenderedPageBreak/>
        <w:t>配置指定</w:t>
      </w:r>
      <w:r>
        <w:rPr>
          <w:rFonts w:hint="eastAsia"/>
        </w:rPr>
        <w:t>DHCP</w:t>
      </w:r>
      <w:r>
        <w:rPr>
          <w:rFonts w:hint="eastAsia"/>
        </w:rPr>
        <w:t>服务器有两种方式，一种方式是在面向</w:t>
      </w:r>
      <w:r>
        <w:rPr>
          <w:rFonts w:hint="eastAsia"/>
        </w:rPr>
        <w:t>PC</w:t>
      </w:r>
      <w:r>
        <w:rPr>
          <w:rFonts w:hint="eastAsia"/>
        </w:rPr>
        <w:t>的接口下直接配置</w:t>
      </w:r>
      <w:r>
        <w:rPr>
          <w:rFonts w:hint="eastAsia"/>
        </w:rPr>
        <w:t>DHCP</w:t>
      </w:r>
      <w:r>
        <w:rPr>
          <w:rFonts w:hint="eastAsia"/>
        </w:rPr>
        <w:t>服务器</w:t>
      </w:r>
      <w:r>
        <w:rPr>
          <w:rFonts w:hint="eastAsia"/>
        </w:rPr>
        <w:t>IP</w:t>
      </w:r>
      <w:r>
        <w:rPr>
          <w:rFonts w:hint="eastAsia"/>
        </w:rPr>
        <w:t>地址。另外一种方式是在面向</w:t>
      </w:r>
      <w:r>
        <w:rPr>
          <w:rFonts w:hint="eastAsia"/>
        </w:rPr>
        <w:t>PC</w:t>
      </w:r>
      <w:r>
        <w:rPr>
          <w:rFonts w:hint="eastAsia"/>
        </w:rPr>
        <w:t>的接口下调用全局定义的</w:t>
      </w:r>
      <w:r>
        <w:rPr>
          <w:rFonts w:hint="eastAsia"/>
        </w:rPr>
        <w:t>DHCP</w:t>
      </w:r>
      <w:r>
        <w:rPr>
          <w:rFonts w:hint="eastAsia"/>
        </w:rPr>
        <w:t>服务器组。</w:t>
      </w:r>
    </w:p>
    <w:p w14:paraId="4615B61C" w14:textId="77777777" w:rsidR="00870A08" w:rsidRDefault="003A5418">
      <w:pPr>
        <w:tabs>
          <w:tab w:val="left" w:pos="5670"/>
        </w:tabs>
        <w:ind w:firstLine="420"/>
      </w:pPr>
      <w:r>
        <w:rPr>
          <w:rFonts w:hint="eastAsia"/>
        </w:rPr>
        <w:t>第一种配置方法。直接在</w:t>
      </w:r>
      <w:r>
        <w:rPr>
          <w:rFonts w:hint="eastAsia"/>
        </w:rPr>
        <w:t>R1</w:t>
      </w:r>
      <w:r>
        <w:rPr>
          <w:rFonts w:hint="eastAsia"/>
        </w:rPr>
        <w:t>的</w:t>
      </w:r>
      <w:r>
        <w:rPr>
          <w:rFonts w:hint="eastAsia"/>
        </w:rPr>
        <w:t>E 0/0/1</w:t>
      </w:r>
      <w:r>
        <w:rPr>
          <w:rFonts w:hint="eastAsia"/>
        </w:rPr>
        <w:t>接口下开启</w:t>
      </w:r>
      <w:r>
        <w:rPr>
          <w:rFonts w:hint="eastAsia"/>
        </w:rPr>
        <w:t>DHCP</w:t>
      </w:r>
      <w:r>
        <w:rPr>
          <w:rFonts w:hint="eastAsia"/>
        </w:rPr>
        <w:t>中继功能，并直接指定</w:t>
      </w:r>
      <w:r>
        <w:rPr>
          <w:rFonts w:hint="eastAsia"/>
        </w:rPr>
        <w:t>DHCP</w:t>
      </w:r>
      <w:r>
        <w:rPr>
          <w:rFonts w:hint="eastAsia"/>
        </w:rPr>
        <w:t>服务器</w:t>
      </w:r>
      <w:r>
        <w:rPr>
          <w:rFonts w:hint="eastAsia"/>
        </w:rPr>
        <w:t>IP</w:t>
      </w:r>
      <w:r>
        <w:rPr>
          <w:rFonts w:hint="eastAsia"/>
        </w:rPr>
        <w:t>地址为</w:t>
      </w:r>
      <w:r>
        <w:rPr>
          <w:rFonts w:hint="eastAsia"/>
        </w:rPr>
        <w:t>100.1.1.1</w:t>
      </w:r>
      <w:r>
        <w:rPr>
          <w:rFonts w:hint="eastAsia"/>
        </w:rPr>
        <w:t>。</w:t>
      </w:r>
    </w:p>
    <w:p w14:paraId="49F82BF5" w14:textId="77777777" w:rsidR="00870A08" w:rsidRDefault="003A5418">
      <w:pPr>
        <w:pStyle w:val="aff6"/>
      </w:pPr>
      <w:r>
        <w:t>[R</w:t>
      </w:r>
      <w:proofErr w:type="gramStart"/>
      <w:r>
        <w:t>1]</w:t>
      </w:r>
      <w:proofErr w:type="spellStart"/>
      <w:r>
        <w:t>dhcp</w:t>
      </w:r>
      <w:proofErr w:type="spellEnd"/>
      <w:proofErr w:type="gramEnd"/>
      <w:r>
        <w:t xml:space="preserve"> enable</w:t>
      </w:r>
    </w:p>
    <w:p w14:paraId="50BB4366" w14:textId="77777777" w:rsidR="00870A08" w:rsidRDefault="003A5418">
      <w:pPr>
        <w:pStyle w:val="aff6"/>
      </w:pPr>
      <w:r>
        <w:t>[R</w:t>
      </w:r>
      <w:proofErr w:type="gramStart"/>
      <w:r>
        <w:t>1]int</w:t>
      </w:r>
      <w:r>
        <w:rPr>
          <w:rFonts w:hint="eastAsia"/>
        </w:rPr>
        <w:t>erface</w:t>
      </w:r>
      <w:proofErr w:type="gramEnd"/>
      <w:r>
        <w:t xml:space="preserve"> Ethernet</w:t>
      </w:r>
      <w:r>
        <w:rPr>
          <w:rFonts w:hint="eastAsia"/>
        </w:rPr>
        <w:t>1</w:t>
      </w:r>
      <w:r>
        <w:t>/0/1</w:t>
      </w:r>
    </w:p>
    <w:p w14:paraId="3B158163" w14:textId="77777777" w:rsidR="00870A08" w:rsidRDefault="003A5418">
      <w:pPr>
        <w:pStyle w:val="aff6"/>
      </w:pPr>
      <w:r>
        <w:t>[R1-Ethernet</w:t>
      </w:r>
      <w:r>
        <w:rPr>
          <w:rFonts w:hint="eastAsia"/>
        </w:rPr>
        <w:t>1</w:t>
      </w:r>
      <w:r>
        <w:t>/0/</w:t>
      </w:r>
      <w:proofErr w:type="gramStart"/>
      <w:r>
        <w:t>1]</w:t>
      </w:r>
      <w:proofErr w:type="spellStart"/>
      <w:r>
        <w:t>dhcp</w:t>
      </w:r>
      <w:proofErr w:type="spellEnd"/>
      <w:proofErr w:type="gramEnd"/>
      <w:r>
        <w:t xml:space="preserve"> select relay</w:t>
      </w:r>
    </w:p>
    <w:p w14:paraId="43118AEE" w14:textId="77777777" w:rsidR="00870A08" w:rsidRDefault="003A5418">
      <w:pPr>
        <w:pStyle w:val="aff6"/>
      </w:pPr>
      <w:r>
        <w:t>[R1-Ethernet</w:t>
      </w:r>
      <w:r>
        <w:rPr>
          <w:rFonts w:hint="eastAsia"/>
        </w:rPr>
        <w:t>1</w:t>
      </w:r>
      <w:r>
        <w:t>/0/</w:t>
      </w:r>
      <w:proofErr w:type="gramStart"/>
      <w:r>
        <w:t>1]</w:t>
      </w:r>
      <w:proofErr w:type="spellStart"/>
      <w:r>
        <w:t>dhcp</w:t>
      </w:r>
      <w:proofErr w:type="spellEnd"/>
      <w:proofErr w:type="gramEnd"/>
      <w:r>
        <w:t xml:space="preserve"> relay server-</w:t>
      </w:r>
      <w:proofErr w:type="spellStart"/>
      <w:r>
        <w:t>ip</w:t>
      </w:r>
      <w:proofErr w:type="spellEnd"/>
      <w:r>
        <w:t xml:space="preserve"> 100.1.1.1</w:t>
      </w:r>
    </w:p>
    <w:p w14:paraId="130BAFBE" w14:textId="77777777" w:rsidR="00870A08" w:rsidRDefault="00870A08">
      <w:pPr>
        <w:pStyle w:val="aff6"/>
      </w:pPr>
    </w:p>
    <w:p w14:paraId="4261D95A" w14:textId="77777777" w:rsidR="00870A08" w:rsidRDefault="003A5418">
      <w:pPr>
        <w:ind w:firstLine="420"/>
      </w:pPr>
      <w:r>
        <w:rPr>
          <w:rFonts w:hint="eastAsia"/>
        </w:rPr>
        <w:t>第二种配置方法。在</w:t>
      </w:r>
      <w:r>
        <w:rPr>
          <w:rFonts w:hint="eastAsia"/>
        </w:rPr>
        <w:t>R1</w:t>
      </w:r>
      <w:r>
        <w:rPr>
          <w:rFonts w:hint="eastAsia"/>
        </w:rPr>
        <w:t>上创建</w:t>
      </w:r>
      <w:r>
        <w:rPr>
          <w:rFonts w:hint="eastAsia"/>
        </w:rPr>
        <w:t>DHCP</w:t>
      </w:r>
      <w:r>
        <w:rPr>
          <w:rFonts w:hint="eastAsia"/>
        </w:rPr>
        <w:t>服务器组，指定组名为</w:t>
      </w:r>
      <w:proofErr w:type="spellStart"/>
      <w:r>
        <w:rPr>
          <w:rFonts w:hint="eastAsia"/>
        </w:rPr>
        <w:t>dhcp</w:t>
      </w:r>
      <w:proofErr w:type="spellEnd"/>
      <w:r>
        <w:rPr>
          <w:rFonts w:hint="eastAsia"/>
        </w:rPr>
        <w:t>-group</w:t>
      </w:r>
      <w:r>
        <w:rPr>
          <w:rFonts w:hint="eastAsia"/>
        </w:rPr>
        <w:t>，并使用</w:t>
      </w:r>
      <w:proofErr w:type="spellStart"/>
      <w:r>
        <w:rPr>
          <w:rFonts w:hint="eastAsia"/>
          <w:b/>
        </w:rPr>
        <w:t>dhcp</w:t>
      </w:r>
      <w:proofErr w:type="spellEnd"/>
      <w:r>
        <w:rPr>
          <w:rFonts w:hint="eastAsia"/>
          <w:b/>
        </w:rPr>
        <w:t>-server</w:t>
      </w:r>
      <w:r>
        <w:rPr>
          <w:rFonts w:hint="eastAsia"/>
        </w:rPr>
        <w:t>命令添加远端的</w:t>
      </w:r>
      <w:r>
        <w:rPr>
          <w:rFonts w:hint="eastAsia"/>
        </w:rPr>
        <w:t>DHCP</w:t>
      </w:r>
      <w:r>
        <w:rPr>
          <w:rFonts w:hint="eastAsia"/>
        </w:rPr>
        <w:t>服务器地址。接着在</w:t>
      </w:r>
      <w:r>
        <w:rPr>
          <w:rFonts w:hint="eastAsia"/>
        </w:rPr>
        <w:t>E 0/0/1</w:t>
      </w:r>
      <w:r>
        <w:rPr>
          <w:rFonts w:hint="eastAsia"/>
        </w:rPr>
        <w:t>接口下开启</w:t>
      </w:r>
      <w:r>
        <w:rPr>
          <w:rFonts w:hint="eastAsia"/>
        </w:rPr>
        <w:t>DHCP</w:t>
      </w:r>
      <w:r>
        <w:rPr>
          <w:rFonts w:hint="eastAsia"/>
        </w:rPr>
        <w:t>中继功能并配置所对应的</w:t>
      </w:r>
      <w:r>
        <w:rPr>
          <w:rFonts w:hint="eastAsia"/>
        </w:rPr>
        <w:t>DHCP</w:t>
      </w:r>
      <w:r>
        <w:rPr>
          <w:rFonts w:hint="eastAsia"/>
        </w:rPr>
        <w:t>服务器组。</w:t>
      </w:r>
    </w:p>
    <w:p w14:paraId="3EDC168E" w14:textId="77777777" w:rsidR="00870A08" w:rsidRDefault="003A5418">
      <w:pPr>
        <w:pStyle w:val="aff6"/>
      </w:pPr>
      <w:r>
        <w:t>[R</w:t>
      </w:r>
      <w:proofErr w:type="gramStart"/>
      <w:r>
        <w:t>1]</w:t>
      </w:r>
      <w:proofErr w:type="spellStart"/>
      <w:r>
        <w:t>dhcp</w:t>
      </w:r>
      <w:proofErr w:type="spellEnd"/>
      <w:proofErr w:type="gramEnd"/>
      <w:r>
        <w:t xml:space="preserve"> server group </w:t>
      </w:r>
      <w:proofErr w:type="spellStart"/>
      <w:r>
        <w:t>dhcp</w:t>
      </w:r>
      <w:proofErr w:type="spellEnd"/>
      <w:r>
        <w:t>-group</w:t>
      </w:r>
    </w:p>
    <w:p w14:paraId="1C5A1CA8" w14:textId="77777777" w:rsidR="00870A08" w:rsidRDefault="003A5418">
      <w:pPr>
        <w:pStyle w:val="aff6"/>
      </w:pPr>
      <w:proofErr w:type="spellStart"/>
      <w:proofErr w:type="gramStart"/>
      <w:r>
        <w:t>Info:It's</w:t>
      </w:r>
      <w:proofErr w:type="spellEnd"/>
      <w:proofErr w:type="gramEnd"/>
      <w:r>
        <w:t xml:space="preserve"> successful to create a DHCP server group.</w:t>
      </w:r>
    </w:p>
    <w:p w14:paraId="480A0F0E" w14:textId="77777777" w:rsidR="00870A08" w:rsidRDefault="003A5418">
      <w:pPr>
        <w:pStyle w:val="aff6"/>
      </w:pPr>
      <w:r>
        <w:t>[R1-dhcp-server-group-dhcp-</w:t>
      </w:r>
      <w:proofErr w:type="gramStart"/>
      <w:r>
        <w:t>group]</w:t>
      </w:r>
      <w:proofErr w:type="spellStart"/>
      <w:r>
        <w:t>dhcp</w:t>
      </w:r>
      <w:proofErr w:type="spellEnd"/>
      <w:proofErr w:type="gramEnd"/>
      <w:r>
        <w:t>-server 1</w:t>
      </w:r>
      <w:r>
        <w:rPr>
          <w:rFonts w:hint="eastAsia"/>
        </w:rPr>
        <w:t>00.1.1.1</w:t>
      </w:r>
    </w:p>
    <w:p w14:paraId="44F06480" w14:textId="77777777" w:rsidR="00870A08" w:rsidRDefault="003A5418">
      <w:pPr>
        <w:pStyle w:val="aff6"/>
      </w:pPr>
      <w:r>
        <w:t>[R1-dhcp-server-group-dhcp-</w:t>
      </w:r>
      <w:proofErr w:type="gramStart"/>
      <w:r>
        <w:t>group]int</w:t>
      </w:r>
      <w:r>
        <w:rPr>
          <w:rFonts w:hint="eastAsia"/>
        </w:rPr>
        <w:t>erface</w:t>
      </w:r>
      <w:proofErr w:type="gramEnd"/>
      <w:r>
        <w:t xml:space="preserve"> Ethernet</w:t>
      </w:r>
      <w:r>
        <w:rPr>
          <w:rFonts w:hint="eastAsia"/>
        </w:rPr>
        <w:t>1</w:t>
      </w:r>
      <w:r>
        <w:t>/0/1</w:t>
      </w:r>
      <w:r>
        <w:tab/>
      </w:r>
    </w:p>
    <w:p w14:paraId="554C693A" w14:textId="77777777" w:rsidR="00870A08" w:rsidRDefault="003A5418">
      <w:pPr>
        <w:pStyle w:val="aff6"/>
      </w:pPr>
      <w:r>
        <w:t>[R1-Ethernet</w:t>
      </w:r>
      <w:r>
        <w:rPr>
          <w:rFonts w:hint="eastAsia"/>
        </w:rPr>
        <w:t>1</w:t>
      </w:r>
      <w:r>
        <w:t>/0/</w:t>
      </w:r>
      <w:proofErr w:type="gramStart"/>
      <w:r>
        <w:t>1]</w:t>
      </w:r>
      <w:proofErr w:type="spellStart"/>
      <w:r>
        <w:t>dhcp</w:t>
      </w:r>
      <w:proofErr w:type="spellEnd"/>
      <w:proofErr w:type="gramEnd"/>
      <w:r>
        <w:t xml:space="preserve"> select relay</w:t>
      </w:r>
    </w:p>
    <w:p w14:paraId="6F6DB108" w14:textId="77777777" w:rsidR="00870A08" w:rsidRDefault="003A5418">
      <w:pPr>
        <w:pStyle w:val="aff6"/>
      </w:pPr>
      <w:r>
        <w:t>[R1-Ethernet</w:t>
      </w:r>
      <w:r>
        <w:rPr>
          <w:rFonts w:hint="eastAsia"/>
        </w:rPr>
        <w:t>1</w:t>
      </w:r>
      <w:r>
        <w:t>/0/</w:t>
      </w:r>
      <w:proofErr w:type="gramStart"/>
      <w:r>
        <w:t>1]</w:t>
      </w:r>
      <w:proofErr w:type="spellStart"/>
      <w:r>
        <w:t>dhcp</w:t>
      </w:r>
      <w:proofErr w:type="spellEnd"/>
      <w:proofErr w:type="gramEnd"/>
      <w:r>
        <w:t xml:space="preserve"> relay server-select </w:t>
      </w:r>
      <w:proofErr w:type="spellStart"/>
      <w:r>
        <w:t>dhcp</w:t>
      </w:r>
      <w:proofErr w:type="spellEnd"/>
      <w:r>
        <w:t>-group</w:t>
      </w:r>
    </w:p>
    <w:p w14:paraId="5E2D6D60" w14:textId="77777777" w:rsidR="00870A08" w:rsidRDefault="00870A08">
      <w:pPr>
        <w:pStyle w:val="aff6"/>
      </w:pPr>
    </w:p>
    <w:p w14:paraId="0FC9E441" w14:textId="77777777" w:rsidR="00870A08" w:rsidRDefault="003A5418">
      <w:pPr>
        <w:ind w:firstLine="420"/>
      </w:pPr>
      <w:r>
        <w:rPr>
          <w:rFonts w:hint="eastAsia"/>
        </w:rPr>
        <w:t>两种方式均能达到同样的配置要求。相比而言，在接口下直接指定</w:t>
      </w:r>
      <w:r>
        <w:rPr>
          <w:rFonts w:hint="eastAsia"/>
        </w:rPr>
        <w:t>DHCP</w:t>
      </w:r>
      <w:r>
        <w:rPr>
          <w:rFonts w:hint="eastAsia"/>
        </w:rPr>
        <w:t>服务器</w:t>
      </w:r>
      <w:r>
        <w:rPr>
          <w:rFonts w:hint="eastAsia"/>
        </w:rPr>
        <w:t>IP</w:t>
      </w:r>
      <w:r>
        <w:rPr>
          <w:rFonts w:hint="eastAsia"/>
        </w:rPr>
        <w:t>地址的方式较简单，但如果中继设备上有多个接口需要配置</w:t>
      </w:r>
      <w:r>
        <w:rPr>
          <w:rFonts w:hint="eastAsia"/>
        </w:rPr>
        <w:t>DHCP</w:t>
      </w:r>
      <w:r>
        <w:rPr>
          <w:rFonts w:hint="eastAsia"/>
        </w:rPr>
        <w:t>中继功能，则要在所有接口上重复同样的配置，产生的配置量较大。而如果使用服务器组的方式，则可以仅在全局定义一次，在每个接口重复调用，尤其是当有多个</w:t>
      </w:r>
      <w:r>
        <w:rPr>
          <w:rFonts w:hint="eastAsia"/>
        </w:rPr>
        <w:t>DHCP</w:t>
      </w:r>
      <w:r>
        <w:rPr>
          <w:rFonts w:hint="eastAsia"/>
        </w:rPr>
        <w:t>服务器或者服务器</w:t>
      </w:r>
      <w:r>
        <w:rPr>
          <w:rFonts w:hint="eastAsia"/>
        </w:rPr>
        <w:t>IP</w:t>
      </w:r>
      <w:r>
        <w:rPr>
          <w:rFonts w:hint="eastAsia"/>
        </w:rPr>
        <w:t>地址需要更改的时候尤为方便。</w:t>
      </w:r>
    </w:p>
    <w:p w14:paraId="4F464610" w14:textId="77777777" w:rsidR="00870A08" w:rsidRDefault="003A5418">
      <w:pPr>
        <w:pStyle w:val="2"/>
        <w:rPr>
          <w:rFonts w:ascii="微软雅黑" w:hAnsi="微软雅黑"/>
        </w:rPr>
      </w:pPr>
      <w:r>
        <w:rPr>
          <w:rFonts w:ascii="微软雅黑" w:hAnsi="微软雅黑" w:hint="eastAsia"/>
        </w:rPr>
        <w:t>配置PC获取地址方式为DHCP</w:t>
      </w:r>
    </w:p>
    <w:p w14:paraId="55FAB358" w14:textId="77777777" w:rsidR="00870A08" w:rsidRDefault="003A5418">
      <w:pPr>
        <w:ind w:firstLine="420"/>
      </w:pPr>
      <w:r>
        <w:rPr>
          <w:rFonts w:hint="eastAsia"/>
        </w:rPr>
        <w:t>DHCP</w:t>
      </w:r>
      <w:r>
        <w:rPr>
          <w:rFonts w:hint="eastAsia"/>
        </w:rPr>
        <w:t>中继设备</w:t>
      </w:r>
      <w:r>
        <w:rPr>
          <w:rFonts w:hint="eastAsia"/>
        </w:rPr>
        <w:t>R1</w:t>
      </w:r>
      <w:r>
        <w:rPr>
          <w:rFonts w:hint="eastAsia"/>
        </w:rPr>
        <w:t>和</w:t>
      </w:r>
      <w:r>
        <w:rPr>
          <w:rFonts w:hint="eastAsia"/>
        </w:rPr>
        <w:t>DHCP</w:t>
      </w:r>
      <w:r>
        <w:rPr>
          <w:rFonts w:hint="eastAsia"/>
        </w:rPr>
        <w:t>服务器</w:t>
      </w:r>
      <w:r>
        <w:rPr>
          <w:rFonts w:hint="eastAsia"/>
        </w:rPr>
        <w:t>R3</w:t>
      </w:r>
      <w:r>
        <w:rPr>
          <w:rFonts w:hint="eastAsia"/>
        </w:rPr>
        <w:t>配置完成后，并且中间链路的连通性也正常的情况下，配置</w:t>
      </w:r>
      <w:r>
        <w:rPr>
          <w:rFonts w:hint="eastAsia"/>
        </w:rPr>
        <w:t>PC</w:t>
      </w:r>
      <w:r>
        <w:rPr>
          <w:rFonts w:hint="eastAsia"/>
        </w:rPr>
        <w:t>机使用</w:t>
      </w:r>
      <w:r>
        <w:rPr>
          <w:rFonts w:hint="eastAsia"/>
        </w:rPr>
        <w:t>DHCP</w:t>
      </w:r>
      <w:r>
        <w:rPr>
          <w:rFonts w:hint="eastAsia"/>
        </w:rPr>
        <w:t>获取</w:t>
      </w:r>
      <w:r>
        <w:rPr>
          <w:rFonts w:hint="eastAsia"/>
        </w:rPr>
        <w:t>IP</w:t>
      </w:r>
      <w:r>
        <w:rPr>
          <w:rFonts w:hint="eastAsia"/>
        </w:rPr>
        <w:t>地址。</w:t>
      </w:r>
    </w:p>
    <w:p w14:paraId="0DBF2784" w14:textId="77777777" w:rsidR="00870A08" w:rsidRDefault="003A5418">
      <w:pPr>
        <w:ind w:firstLine="420"/>
      </w:pPr>
      <w:r>
        <w:rPr>
          <w:rFonts w:hint="eastAsia"/>
          <w:noProof/>
          <w:lang w:val="en-GB"/>
        </w:rPr>
        <w:lastRenderedPageBreak/>
        <w:drawing>
          <wp:inline distT="0" distB="0" distL="0" distR="0" wp14:anchorId="66DF6494" wp14:editId="2322802C">
            <wp:extent cx="4784090" cy="3238500"/>
            <wp:effectExtent l="0" t="0" r="0" b="0"/>
            <wp:docPr id="5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2"/>
                    <pic:cNvPicPr>
                      <a:picLocks noChangeAspect="1" noChangeArrowheads="1"/>
                    </pic:cNvPicPr>
                  </pic:nvPicPr>
                  <pic:blipFill>
                    <a:blip r:embed="rId258" cstate="print">
                      <a:extLst>
                        <a:ext uri="{BEBA8EAE-BF5A-486C-A8C5-ECC9F3942E4B}">
                          <a14:imgProps xmlns:a14="http://schemas.microsoft.com/office/drawing/2010/main">
                            <a14:imgLayer r:embed="rId105">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4784344" cy="3238500"/>
                    </a:xfrm>
                    <a:prstGeom prst="rect">
                      <a:avLst/>
                    </a:prstGeom>
                    <a:noFill/>
                    <a:ln>
                      <a:noFill/>
                    </a:ln>
                  </pic:spPr>
                </pic:pic>
              </a:graphicData>
            </a:graphic>
          </wp:inline>
        </w:drawing>
      </w:r>
    </w:p>
    <w:p w14:paraId="795B9FAF" w14:textId="77777777" w:rsidR="00870A08" w:rsidRDefault="003A5418">
      <w:pPr>
        <w:pStyle w:val="aff6"/>
        <w:jc w:val="center"/>
      </w:pPr>
      <w:r>
        <w:rPr>
          <w:rFonts w:hint="eastAsia"/>
        </w:rPr>
        <w:t>图</w:t>
      </w:r>
      <w:r>
        <w:rPr>
          <w:rFonts w:hint="eastAsia"/>
        </w:rPr>
        <w:t>12-11</w:t>
      </w:r>
    </w:p>
    <w:p w14:paraId="4B09E746" w14:textId="77777777" w:rsidR="00870A08" w:rsidRDefault="00870A08">
      <w:pPr>
        <w:pStyle w:val="aff6"/>
      </w:pPr>
    </w:p>
    <w:p w14:paraId="55FA3515" w14:textId="77777777" w:rsidR="00870A08" w:rsidRDefault="003A5418">
      <w:pPr>
        <w:ind w:firstLine="420"/>
      </w:pPr>
      <w:r>
        <w:rPr>
          <w:rFonts w:hint="eastAsia"/>
        </w:rPr>
        <w:t>PC-2</w:t>
      </w:r>
      <w:r>
        <w:rPr>
          <w:rFonts w:hint="eastAsia"/>
        </w:rPr>
        <w:t>也使用同样的方式配置使用</w:t>
      </w:r>
      <w:r>
        <w:rPr>
          <w:rFonts w:hint="eastAsia"/>
        </w:rPr>
        <w:t>DHCP</w:t>
      </w:r>
      <w:r>
        <w:rPr>
          <w:rFonts w:hint="eastAsia"/>
        </w:rPr>
        <w:t>。配置完成后，在</w:t>
      </w:r>
      <w:r>
        <w:rPr>
          <w:rFonts w:hint="eastAsia"/>
        </w:rPr>
        <w:t>PC-1</w:t>
      </w:r>
      <w:r>
        <w:rPr>
          <w:rFonts w:hint="eastAsia"/>
        </w:rPr>
        <w:t>上，使用命令</w:t>
      </w:r>
      <w:r>
        <w:rPr>
          <w:rFonts w:hint="eastAsia"/>
          <w:b/>
        </w:rPr>
        <w:t>ipconfig</w:t>
      </w:r>
      <w:r>
        <w:rPr>
          <w:rFonts w:hint="eastAsia"/>
        </w:rPr>
        <w:t>去查看地址获得情况。</w:t>
      </w:r>
    </w:p>
    <w:p w14:paraId="7AD3397F" w14:textId="77777777" w:rsidR="00870A08" w:rsidRDefault="003A5418">
      <w:pPr>
        <w:pStyle w:val="aff6"/>
      </w:pPr>
      <w:r>
        <w:rPr>
          <w:noProof/>
          <w:lang w:val="en-GB"/>
        </w:rPr>
        <w:drawing>
          <wp:inline distT="0" distB="0" distL="0" distR="0" wp14:anchorId="7D9BDBDE" wp14:editId="5F4EC337">
            <wp:extent cx="5274310" cy="3569970"/>
            <wp:effectExtent l="19050" t="0" r="2540" b="0"/>
            <wp:docPr id="515" name="图片 10" descr="C:\Documents and Settings\Administrator\桌面\eNSP实验图\PC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0" descr="C:\Documents and Settings\Administrator\桌面\eNSP实验图\PC777.png"/>
                    <pic:cNvPicPr>
                      <a:picLocks noChangeAspect="1" noChangeArrowheads="1"/>
                    </pic:cNvPicPr>
                  </pic:nvPicPr>
                  <pic:blipFill>
                    <a:blip r:embed="rId259" cstate="print"/>
                    <a:srcRect/>
                    <a:stretch>
                      <a:fillRect/>
                    </a:stretch>
                  </pic:blipFill>
                  <pic:spPr>
                    <a:xfrm>
                      <a:off x="0" y="0"/>
                      <a:ext cx="5274310" cy="3570156"/>
                    </a:xfrm>
                    <a:prstGeom prst="rect">
                      <a:avLst/>
                    </a:prstGeom>
                    <a:noFill/>
                    <a:ln w="9525">
                      <a:noFill/>
                      <a:miter lim="800000"/>
                      <a:headEnd/>
                      <a:tailEnd/>
                    </a:ln>
                  </pic:spPr>
                </pic:pic>
              </a:graphicData>
            </a:graphic>
          </wp:inline>
        </w:drawing>
      </w:r>
    </w:p>
    <w:p w14:paraId="1451B94C" w14:textId="77777777" w:rsidR="00870A08" w:rsidRDefault="00870A08">
      <w:pPr>
        <w:ind w:firstLineChars="0" w:firstLine="0"/>
        <w:rPr>
          <w:rFonts w:ascii="Courier New" w:eastAsia="宋体" w:hAnsi="Courier New" w:cs="Courier New"/>
          <w:kern w:val="0"/>
          <w:sz w:val="18"/>
          <w:szCs w:val="18"/>
        </w:rPr>
      </w:pPr>
    </w:p>
    <w:p w14:paraId="1E3E4B57" w14:textId="77777777" w:rsidR="00870A08" w:rsidRDefault="003A5418">
      <w:pPr>
        <w:ind w:firstLine="420"/>
      </w:pPr>
      <w:r>
        <w:rPr>
          <w:rFonts w:hint="eastAsia"/>
        </w:rPr>
        <w:lastRenderedPageBreak/>
        <w:t>在</w:t>
      </w:r>
      <w:r>
        <w:rPr>
          <w:rFonts w:hint="eastAsia"/>
        </w:rPr>
        <w:t>PC-2</w:t>
      </w:r>
      <w:r>
        <w:rPr>
          <w:rFonts w:hint="eastAsia"/>
        </w:rPr>
        <w:t>上，使用命令</w:t>
      </w:r>
      <w:r>
        <w:rPr>
          <w:rFonts w:hint="eastAsia"/>
          <w:b/>
        </w:rPr>
        <w:t>ipconfig</w:t>
      </w:r>
      <w:r>
        <w:rPr>
          <w:rFonts w:hint="eastAsia"/>
        </w:rPr>
        <w:t>去查看地址获得情况。</w:t>
      </w:r>
    </w:p>
    <w:p w14:paraId="56DCFAF5" w14:textId="77777777" w:rsidR="00870A08" w:rsidRDefault="003A5418">
      <w:pPr>
        <w:pStyle w:val="aff6"/>
      </w:pPr>
      <w:r>
        <w:rPr>
          <w:noProof/>
          <w:lang w:val="en-GB"/>
        </w:rPr>
        <w:drawing>
          <wp:inline distT="0" distB="0" distL="0" distR="0" wp14:anchorId="6BA400A6" wp14:editId="0DB9E12F">
            <wp:extent cx="5274310" cy="3569970"/>
            <wp:effectExtent l="19050" t="0" r="2540" b="0"/>
            <wp:docPr id="516" name="图片 11" descr="C:\Documents and Settings\Administrator\桌面\eNSP实验图\PC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1" descr="C:\Documents and Settings\Administrator\桌面\eNSP实验图\PC888.png"/>
                    <pic:cNvPicPr>
                      <a:picLocks noChangeAspect="1" noChangeArrowheads="1"/>
                    </pic:cNvPicPr>
                  </pic:nvPicPr>
                  <pic:blipFill>
                    <a:blip r:embed="rId260" cstate="print"/>
                    <a:srcRect/>
                    <a:stretch>
                      <a:fillRect/>
                    </a:stretch>
                  </pic:blipFill>
                  <pic:spPr>
                    <a:xfrm>
                      <a:off x="0" y="0"/>
                      <a:ext cx="5274310" cy="3570156"/>
                    </a:xfrm>
                    <a:prstGeom prst="rect">
                      <a:avLst/>
                    </a:prstGeom>
                    <a:noFill/>
                    <a:ln w="9525">
                      <a:noFill/>
                      <a:miter lim="800000"/>
                      <a:headEnd/>
                      <a:tailEnd/>
                    </a:ln>
                  </pic:spPr>
                </pic:pic>
              </a:graphicData>
            </a:graphic>
          </wp:inline>
        </w:drawing>
      </w:r>
    </w:p>
    <w:p w14:paraId="7694653D" w14:textId="77777777" w:rsidR="00870A08" w:rsidRDefault="00870A08">
      <w:pPr>
        <w:pStyle w:val="aff6"/>
      </w:pPr>
    </w:p>
    <w:p w14:paraId="35FCC601" w14:textId="77777777" w:rsidR="00870A08" w:rsidRDefault="003A5418">
      <w:pPr>
        <w:ind w:firstLine="420"/>
      </w:pPr>
      <w:r>
        <w:rPr>
          <w:rFonts w:hint="eastAsia"/>
        </w:rPr>
        <w:t>现在两台</w:t>
      </w:r>
      <w:r>
        <w:rPr>
          <w:rFonts w:hint="eastAsia"/>
        </w:rPr>
        <w:t>PC</w:t>
      </w:r>
      <w:r>
        <w:rPr>
          <w:rFonts w:hint="eastAsia"/>
        </w:rPr>
        <w:t>机都从总部</w:t>
      </w:r>
      <w:r>
        <w:rPr>
          <w:rFonts w:hint="eastAsia"/>
        </w:rPr>
        <w:t>DHCP</w:t>
      </w:r>
      <w:r>
        <w:rPr>
          <w:rFonts w:hint="eastAsia"/>
        </w:rPr>
        <w:t>服务器获得</w:t>
      </w:r>
      <w:r>
        <w:rPr>
          <w:rFonts w:hint="eastAsia"/>
        </w:rPr>
        <w:t>IP</w:t>
      </w:r>
      <w:r>
        <w:rPr>
          <w:rFonts w:hint="eastAsia"/>
        </w:rPr>
        <w:t>地址，测试两台</w:t>
      </w:r>
      <w:r>
        <w:rPr>
          <w:rFonts w:hint="eastAsia"/>
        </w:rPr>
        <w:t>PC</w:t>
      </w:r>
      <w:r>
        <w:rPr>
          <w:rFonts w:hint="eastAsia"/>
        </w:rPr>
        <w:t>的连通性。</w:t>
      </w:r>
    </w:p>
    <w:p w14:paraId="3D44DD1F" w14:textId="77777777" w:rsidR="00870A08" w:rsidRDefault="003A5418">
      <w:pPr>
        <w:pStyle w:val="aff6"/>
      </w:pPr>
      <w:r>
        <w:t>PC&gt;ping 10.1.1.253</w:t>
      </w:r>
    </w:p>
    <w:p w14:paraId="15E3B00D" w14:textId="77777777" w:rsidR="00870A08" w:rsidRDefault="003A5418">
      <w:pPr>
        <w:pStyle w:val="aff6"/>
      </w:pPr>
      <w:r>
        <w:t xml:space="preserve">Ping 10.1.1.253: 32 data bytes, Press </w:t>
      </w:r>
      <w:proofErr w:type="spellStart"/>
      <w:r>
        <w:t>Ctrl_C</w:t>
      </w:r>
      <w:proofErr w:type="spellEnd"/>
      <w:r>
        <w:t xml:space="preserve"> to break</w:t>
      </w:r>
    </w:p>
    <w:p w14:paraId="5AE5A8A1" w14:textId="77777777" w:rsidR="00870A08" w:rsidRDefault="003A5418">
      <w:pPr>
        <w:pStyle w:val="aff6"/>
      </w:pPr>
      <w:r>
        <w:t xml:space="preserve">From 10.1.1.253: bytes=32 seq=1 </w:t>
      </w:r>
      <w:proofErr w:type="spellStart"/>
      <w:r>
        <w:t>ttl</w:t>
      </w:r>
      <w:proofErr w:type="spellEnd"/>
      <w:r>
        <w:t xml:space="preserve">=128 time=32 </w:t>
      </w:r>
      <w:proofErr w:type="spellStart"/>
      <w:r>
        <w:t>ms</w:t>
      </w:r>
      <w:proofErr w:type="spellEnd"/>
    </w:p>
    <w:p w14:paraId="37831463" w14:textId="77777777" w:rsidR="00870A08" w:rsidRDefault="003A5418">
      <w:pPr>
        <w:pStyle w:val="aff6"/>
      </w:pPr>
      <w:r>
        <w:t xml:space="preserve">From 10.1.1.253: bytes=32 seq=2 </w:t>
      </w:r>
      <w:proofErr w:type="spellStart"/>
      <w:r>
        <w:t>ttl</w:t>
      </w:r>
      <w:proofErr w:type="spellEnd"/>
      <w:r>
        <w:t xml:space="preserve">=128 time&lt;1 </w:t>
      </w:r>
      <w:proofErr w:type="spellStart"/>
      <w:r>
        <w:t>ms</w:t>
      </w:r>
      <w:proofErr w:type="spellEnd"/>
    </w:p>
    <w:p w14:paraId="3AB1E305" w14:textId="77777777" w:rsidR="00870A08" w:rsidRDefault="003A5418">
      <w:pPr>
        <w:pStyle w:val="aff6"/>
      </w:pPr>
      <w:r>
        <w:t xml:space="preserve">From 10.1.1.253: bytes=32 seq=3 </w:t>
      </w:r>
      <w:proofErr w:type="spellStart"/>
      <w:r>
        <w:t>ttl</w:t>
      </w:r>
      <w:proofErr w:type="spellEnd"/>
      <w:r>
        <w:t xml:space="preserve">=128 time=16 </w:t>
      </w:r>
      <w:proofErr w:type="spellStart"/>
      <w:r>
        <w:t>ms</w:t>
      </w:r>
      <w:proofErr w:type="spellEnd"/>
    </w:p>
    <w:p w14:paraId="555F147A" w14:textId="77777777" w:rsidR="00870A08" w:rsidRDefault="003A5418">
      <w:pPr>
        <w:pStyle w:val="aff6"/>
      </w:pPr>
      <w:r>
        <w:t xml:space="preserve">From 10.1.1.253: bytes=32 seq=4 </w:t>
      </w:r>
      <w:proofErr w:type="spellStart"/>
      <w:r>
        <w:t>ttl</w:t>
      </w:r>
      <w:proofErr w:type="spellEnd"/>
      <w:r>
        <w:t xml:space="preserve">=128 time&lt;1 </w:t>
      </w:r>
      <w:proofErr w:type="spellStart"/>
      <w:r>
        <w:t>ms</w:t>
      </w:r>
      <w:proofErr w:type="spellEnd"/>
    </w:p>
    <w:p w14:paraId="3BA1681C" w14:textId="77777777" w:rsidR="00870A08" w:rsidRDefault="003A5418">
      <w:pPr>
        <w:pStyle w:val="aff6"/>
      </w:pPr>
      <w:r>
        <w:t xml:space="preserve">From 10.1.1.253: bytes=32 seq=5 </w:t>
      </w:r>
      <w:proofErr w:type="spellStart"/>
      <w:r>
        <w:t>ttl</w:t>
      </w:r>
      <w:proofErr w:type="spellEnd"/>
      <w:r>
        <w:t xml:space="preserve">=128 time=15 </w:t>
      </w:r>
      <w:proofErr w:type="spellStart"/>
      <w:r>
        <w:t>ms</w:t>
      </w:r>
      <w:proofErr w:type="spellEnd"/>
    </w:p>
    <w:p w14:paraId="3A23C134" w14:textId="77777777" w:rsidR="00870A08" w:rsidRDefault="003A5418">
      <w:pPr>
        <w:pStyle w:val="aff6"/>
      </w:pPr>
      <w:r>
        <w:t>--- 10.1.1.253 ping statistics ---</w:t>
      </w:r>
    </w:p>
    <w:p w14:paraId="08B7C93A" w14:textId="77777777" w:rsidR="00870A08" w:rsidRDefault="003A5418">
      <w:pPr>
        <w:pStyle w:val="aff6"/>
      </w:pPr>
      <w:r>
        <w:t xml:space="preserve">  5 packet(s) transmitted</w:t>
      </w:r>
    </w:p>
    <w:p w14:paraId="0DAF67AD" w14:textId="77777777" w:rsidR="00870A08" w:rsidRDefault="003A5418">
      <w:pPr>
        <w:pStyle w:val="aff6"/>
      </w:pPr>
      <w:r>
        <w:t xml:space="preserve">  5 packet(s) received</w:t>
      </w:r>
    </w:p>
    <w:p w14:paraId="1D2914C4" w14:textId="77777777" w:rsidR="00870A08" w:rsidRDefault="003A5418">
      <w:pPr>
        <w:pStyle w:val="aff6"/>
      </w:pPr>
      <w:r>
        <w:t xml:space="preserve">  0.00% packet loss</w:t>
      </w:r>
    </w:p>
    <w:p w14:paraId="4C0E7087" w14:textId="77777777" w:rsidR="00870A08" w:rsidRDefault="003A5418">
      <w:pPr>
        <w:pStyle w:val="aff6"/>
      </w:pPr>
      <w:r>
        <w:t xml:space="preserve">  round-trip min/avg/max = 0/12/32 </w:t>
      </w:r>
      <w:proofErr w:type="spellStart"/>
      <w:r>
        <w:t>ms</w:t>
      </w:r>
      <w:proofErr w:type="spellEnd"/>
    </w:p>
    <w:p w14:paraId="60FFD643" w14:textId="77777777" w:rsidR="00870A08" w:rsidRDefault="00870A08">
      <w:pPr>
        <w:pStyle w:val="aff6"/>
      </w:pPr>
    </w:p>
    <w:p w14:paraId="51CBC5C5" w14:textId="77777777" w:rsidR="00870A08" w:rsidRDefault="003A5418">
      <w:pPr>
        <w:ind w:firstLine="420"/>
      </w:pPr>
      <w:r>
        <w:rPr>
          <w:rFonts w:hint="eastAsia"/>
        </w:rPr>
        <w:t>测试成功，</w:t>
      </w:r>
      <w:r>
        <w:rPr>
          <w:rFonts w:hint="eastAsia"/>
        </w:rPr>
        <w:t>PC</w:t>
      </w:r>
      <w:r>
        <w:rPr>
          <w:rFonts w:hint="eastAsia"/>
        </w:rPr>
        <w:t>机通过</w:t>
      </w:r>
      <w:r>
        <w:rPr>
          <w:rFonts w:hint="eastAsia"/>
        </w:rPr>
        <w:t>DHCP</w:t>
      </w:r>
      <w:r>
        <w:rPr>
          <w:rFonts w:hint="eastAsia"/>
        </w:rPr>
        <w:t>中继设备成功从</w:t>
      </w:r>
      <w:r>
        <w:rPr>
          <w:rFonts w:hint="eastAsia"/>
        </w:rPr>
        <w:t>DHCP</w:t>
      </w:r>
      <w:r>
        <w:rPr>
          <w:rFonts w:hint="eastAsia"/>
        </w:rPr>
        <w:t>服务器获得</w:t>
      </w:r>
      <w:r>
        <w:rPr>
          <w:rFonts w:hint="eastAsia"/>
        </w:rPr>
        <w:t>IP</w:t>
      </w:r>
      <w:r>
        <w:rPr>
          <w:rFonts w:hint="eastAsia"/>
        </w:rPr>
        <w:t>地址，并能使用该地址相互通信。</w:t>
      </w:r>
    </w:p>
    <w:p w14:paraId="116EF2F5" w14:textId="77777777" w:rsidR="00870A08" w:rsidRDefault="003A5418">
      <w:pPr>
        <w:ind w:firstLine="420"/>
      </w:pPr>
      <w:r>
        <w:rPr>
          <w:rFonts w:hint="eastAsia"/>
        </w:rPr>
        <w:t>整个配置过程，仅在网关路由器</w:t>
      </w:r>
      <w:r>
        <w:rPr>
          <w:rFonts w:hint="eastAsia"/>
        </w:rPr>
        <w:t>R1</w:t>
      </w:r>
      <w:r>
        <w:rPr>
          <w:rFonts w:hint="eastAsia"/>
        </w:rPr>
        <w:t>上开启</w:t>
      </w:r>
      <w:r>
        <w:rPr>
          <w:rFonts w:hint="eastAsia"/>
        </w:rPr>
        <w:t>DHCP</w:t>
      </w:r>
      <w:r>
        <w:rPr>
          <w:rFonts w:hint="eastAsia"/>
        </w:rPr>
        <w:t>中继功能，在分部没有其它过多的</w:t>
      </w:r>
      <w:r>
        <w:rPr>
          <w:rFonts w:hint="eastAsia"/>
        </w:rPr>
        <w:t>DHCP</w:t>
      </w:r>
      <w:r>
        <w:rPr>
          <w:rFonts w:hint="eastAsia"/>
        </w:rPr>
        <w:t>配置。在网络设计和管理中灵活使用</w:t>
      </w:r>
      <w:r>
        <w:rPr>
          <w:rFonts w:hint="eastAsia"/>
        </w:rPr>
        <w:t>DHCP</w:t>
      </w:r>
      <w:r>
        <w:rPr>
          <w:rFonts w:hint="eastAsia"/>
        </w:rPr>
        <w:t>中继功能能够使网络运行更加高效和方便。</w:t>
      </w:r>
    </w:p>
    <w:p w14:paraId="686B530E" w14:textId="77777777" w:rsidR="00870A08" w:rsidRDefault="003A5418">
      <w:pPr>
        <w:pStyle w:val="10"/>
      </w:pPr>
      <w:r>
        <w:rPr>
          <w:rFonts w:hint="eastAsia"/>
        </w:rPr>
        <w:t>思考</w:t>
      </w:r>
    </w:p>
    <w:p w14:paraId="785E26CF" w14:textId="77777777" w:rsidR="00870A08" w:rsidRDefault="003A5418">
      <w:pPr>
        <w:ind w:firstLine="420"/>
      </w:pPr>
      <w:r>
        <w:rPr>
          <w:rFonts w:hint="eastAsia"/>
        </w:rPr>
        <w:t>在</w:t>
      </w:r>
      <w:r>
        <w:rPr>
          <w:rFonts w:hint="eastAsia"/>
        </w:rPr>
        <w:t>R1</w:t>
      </w:r>
      <w:r>
        <w:rPr>
          <w:rFonts w:hint="eastAsia"/>
        </w:rPr>
        <w:t>充当</w:t>
      </w:r>
      <w:r>
        <w:rPr>
          <w:rFonts w:hint="eastAsia"/>
        </w:rPr>
        <w:t>DHCP</w:t>
      </w:r>
      <w:r>
        <w:rPr>
          <w:rFonts w:hint="eastAsia"/>
        </w:rPr>
        <w:t>中继代理时，客户的</w:t>
      </w:r>
      <w:r>
        <w:rPr>
          <w:rFonts w:hint="eastAsia"/>
        </w:rPr>
        <w:t>DHCP</w:t>
      </w:r>
      <w:proofErr w:type="gramStart"/>
      <w:r>
        <w:rPr>
          <w:rFonts w:hint="eastAsia"/>
        </w:rPr>
        <w:t>请求包经</w:t>
      </w:r>
      <w:proofErr w:type="gramEnd"/>
      <w:r>
        <w:rPr>
          <w:rFonts w:hint="eastAsia"/>
        </w:rPr>
        <w:t>DHCP</w:t>
      </w:r>
      <w:r>
        <w:rPr>
          <w:rFonts w:hint="eastAsia"/>
        </w:rPr>
        <w:t>中继</w:t>
      </w:r>
      <w:r>
        <w:rPr>
          <w:rFonts w:hint="eastAsia"/>
        </w:rPr>
        <w:t>R1</w:t>
      </w:r>
      <w:r>
        <w:rPr>
          <w:rFonts w:hint="eastAsia"/>
        </w:rPr>
        <w:t>到达</w:t>
      </w:r>
      <w:r>
        <w:rPr>
          <w:rFonts w:hint="eastAsia"/>
        </w:rPr>
        <w:t>DHCP</w:t>
      </w:r>
      <w:r>
        <w:rPr>
          <w:rFonts w:hint="eastAsia"/>
        </w:rPr>
        <w:t>服务器</w:t>
      </w:r>
      <w:r>
        <w:rPr>
          <w:rFonts w:hint="eastAsia"/>
        </w:rPr>
        <w:t>R3</w:t>
      </w:r>
      <w:r>
        <w:rPr>
          <w:rFonts w:hint="eastAsia"/>
        </w:rPr>
        <w:t>后，如果</w:t>
      </w:r>
      <w:r>
        <w:rPr>
          <w:rFonts w:hint="eastAsia"/>
        </w:rPr>
        <w:t>R3</w:t>
      </w:r>
      <w:r>
        <w:rPr>
          <w:rFonts w:hint="eastAsia"/>
        </w:rPr>
        <w:t>上定义有不同网段的多个</w:t>
      </w:r>
      <w:r>
        <w:rPr>
          <w:rFonts w:hint="eastAsia"/>
        </w:rPr>
        <w:t>IP</w:t>
      </w:r>
      <w:r>
        <w:rPr>
          <w:rFonts w:hint="eastAsia"/>
        </w:rPr>
        <w:t>地址池，</w:t>
      </w:r>
      <w:r>
        <w:rPr>
          <w:rFonts w:hint="eastAsia"/>
        </w:rPr>
        <w:t>R3</w:t>
      </w:r>
      <w:r>
        <w:rPr>
          <w:rFonts w:hint="eastAsia"/>
        </w:rPr>
        <w:t>是如何知道该从哪个地址</w:t>
      </w:r>
      <w:proofErr w:type="gramStart"/>
      <w:r>
        <w:rPr>
          <w:rFonts w:hint="eastAsia"/>
        </w:rPr>
        <w:t>池分配</w:t>
      </w:r>
      <w:proofErr w:type="gramEnd"/>
      <w:r>
        <w:rPr>
          <w:rFonts w:hint="eastAsia"/>
        </w:rPr>
        <w:t>地址给</w:t>
      </w:r>
      <w:r>
        <w:rPr>
          <w:rFonts w:hint="eastAsia"/>
        </w:rPr>
        <w:t>PC-1</w:t>
      </w:r>
      <w:r>
        <w:rPr>
          <w:rFonts w:hint="eastAsia"/>
        </w:rPr>
        <w:t>和</w:t>
      </w:r>
      <w:r>
        <w:rPr>
          <w:rFonts w:hint="eastAsia"/>
        </w:rPr>
        <w:t xml:space="preserve">PC-2 </w:t>
      </w:r>
      <w:r>
        <w:rPr>
          <w:rFonts w:hint="eastAsia"/>
        </w:rPr>
        <w:t>？</w:t>
      </w:r>
    </w:p>
    <w:p w14:paraId="4F03D486" w14:textId="77777777" w:rsidR="00870A08" w:rsidRDefault="003A5418">
      <w:pPr>
        <w:widowControl/>
        <w:adjustRightInd/>
        <w:snapToGrid/>
        <w:ind w:firstLineChars="0" w:firstLine="0"/>
        <w:jc w:val="left"/>
      </w:pPr>
      <w:r>
        <w:br w:type="page"/>
      </w:r>
    </w:p>
    <w:p w14:paraId="60FD064C" w14:textId="77777777" w:rsidR="00870A08" w:rsidRDefault="003A5418">
      <w:pPr>
        <w:pStyle w:val="1"/>
        <w:ind w:left="0"/>
      </w:pPr>
      <w:bookmarkStart w:id="168" w:name="_Toc20193"/>
      <w:r>
        <w:rPr>
          <w:rFonts w:hint="eastAsia"/>
        </w:rPr>
        <w:lastRenderedPageBreak/>
        <w:t>IPv6</w:t>
      </w:r>
      <w:bookmarkEnd w:id="168"/>
    </w:p>
    <w:p w14:paraId="65E787D8" w14:textId="77777777" w:rsidR="00870A08" w:rsidRDefault="003A5418">
      <w:pPr>
        <w:pStyle w:val="af2"/>
        <w:ind w:firstLineChars="0" w:firstLine="0"/>
        <w:rPr>
          <w:rFonts w:ascii="微软雅黑" w:hAnsi="微软雅黑"/>
        </w:rPr>
      </w:pPr>
      <w:bookmarkStart w:id="169" w:name="_Toc30763"/>
      <w:r>
        <w:rPr>
          <w:rFonts w:ascii="微软雅黑" w:hAnsi="微软雅黑" w:hint="eastAsia"/>
        </w:rPr>
        <w:t xml:space="preserve">13.1 </w:t>
      </w:r>
      <w:r>
        <w:t>IPv6</w:t>
      </w:r>
      <w:r>
        <w:rPr>
          <w:rFonts w:ascii="微软雅黑" w:hAnsi="微软雅黑" w:hint="eastAsia"/>
        </w:rPr>
        <w:t>基础配置</w:t>
      </w:r>
      <w:bookmarkEnd w:id="169"/>
    </w:p>
    <w:p w14:paraId="7E535B6E" w14:textId="77777777" w:rsidR="00870A08" w:rsidRDefault="003A5418">
      <w:pPr>
        <w:pStyle w:val="10"/>
      </w:pPr>
      <w:r>
        <w:rPr>
          <w:rFonts w:hint="eastAsia"/>
        </w:rPr>
        <w:t>原理概述</w:t>
      </w:r>
    </w:p>
    <w:p w14:paraId="5EE795BA" w14:textId="77777777" w:rsidR="00870A08" w:rsidRDefault="003A5418">
      <w:pPr>
        <w:ind w:firstLine="420"/>
      </w:pPr>
      <w:r>
        <w:rPr>
          <w:rFonts w:hint="eastAsia"/>
        </w:rPr>
        <w:t>以</w:t>
      </w:r>
      <w:r>
        <w:rPr>
          <w:rFonts w:hint="eastAsia"/>
        </w:rPr>
        <w:t>IPv4</w:t>
      </w:r>
      <w:r>
        <w:rPr>
          <w:rFonts w:hint="eastAsia"/>
        </w:rPr>
        <w:t>为核心技术的</w:t>
      </w:r>
      <w:r>
        <w:rPr>
          <w:rFonts w:hint="eastAsia"/>
        </w:rPr>
        <w:t>Internet</w:t>
      </w:r>
      <w:r>
        <w:rPr>
          <w:rFonts w:hint="eastAsia"/>
        </w:rPr>
        <w:t>获得巨大成功，促使</w:t>
      </w:r>
      <w:r>
        <w:rPr>
          <w:rFonts w:hint="eastAsia"/>
        </w:rPr>
        <w:t>IP</w:t>
      </w:r>
      <w:r>
        <w:rPr>
          <w:rFonts w:hint="eastAsia"/>
        </w:rPr>
        <w:t>技术得到广泛应用，丰富了人们的沟通和联系。然而，随着因特网的迅猛发展，</w:t>
      </w:r>
      <w:r>
        <w:rPr>
          <w:rFonts w:hint="eastAsia"/>
        </w:rPr>
        <w:t>IPv4</w:t>
      </w:r>
      <w:r>
        <w:rPr>
          <w:rFonts w:hint="eastAsia"/>
        </w:rPr>
        <w:t>技术的不足也日益明显，特别是地址空间的不足直接限制了</w:t>
      </w:r>
      <w:r>
        <w:rPr>
          <w:rFonts w:hint="eastAsia"/>
        </w:rPr>
        <w:t>IP</w:t>
      </w:r>
      <w:r>
        <w:rPr>
          <w:rFonts w:hint="eastAsia"/>
        </w:rPr>
        <w:t>技术应用的进一步发展。</w:t>
      </w:r>
      <w:r>
        <w:rPr>
          <w:rFonts w:hint="eastAsia"/>
        </w:rPr>
        <w:t>IPv6</w:t>
      </w:r>
      <w:r>
        <w:rPr>
          <w:rFonts w:hint="eastAsia"/>
        </w:rPr>
        <w:t>（</w:t>
      </w:r>
      <w:r>
        <w:rPr>
          <w:rFonts w:hint="eastAsia"/>
        </w:rPr>
        <w:t>Internet Protocol Version 6</w:t>
      </w:r>
      <w:r>
        <w:rPr>
          <w:rFonts w:hint="eastAsia"/>
        </w:rPr>
        <w:t>）是网络层协议的第二代标准协议，也被称为</w:t>
      </w:r>
      <w:proofErr w:type="spellStart"/>
      <w:r>
        <w:rPr>
          <w:rFonts w:hint="eastAsia"/>
        </w:rPr>
        <w:t>IPng</w:t>
      </w:r>
      <w:proofErr w:type="spellEnd"/>
      <w:r>
        <w:rPr>
          <w:rFonts w:hint="eastAsia"/>
        </w:rPr>
        <w:t>（</w:t>
      </w:r>
      <w:r>
        <w:rPr>
          <w:rFonts w:hint="eastAsia"/>
        </w:rPr>
        <w:t>IP Next Generation</w:t>
      </w:r>
      <w:r>
        <w:rPr>
          <w:rFonts w:hint="eastAsia"/>
        </w:rPr>
        <w:t>）。它是</w:t>
      </w:r>
      <w:r>
        <w:rPr>
          <w:rFonts w:hint="eastAsia"/>
        </w:rPr>
        <w:t>IETF</w:t>
      </w:r>
      <w:r>
        <w:rPr>
          <w:rFonts w:hint="eastAsia"/>
        </w:rPr>
        <w:t>设计的一套规范。</w:t>
      </w:r>
      <w:r>
        <w:rPr>
          <w:rFonts w:hint="eastAsia"/>
        </w:rPr>
        <w:t>IPv6</w:t>
      </w:r>
      <w:r>
        <w:rPr>
          <w:rFonts w:hint="eastAsia"/>
        </w:rPr>
        <w:t>和</w:t>
      </w:r>
      <w:r>
        <w:rPr>
          <w:rFonts w:hint="eastAsia"/>
        </w:rPr>
        <w:t>IPv4</w:t>
      </w:r>
      <w:r>
        <w:rPr>
          <w:rFonts w:hint="eastAsia"/>
        </w:rPr>
        <w:t>之间最显著的区别就是</w:t>
      </w:r>
      <w:r>
        <w:rPr>
          <w:rFonts w:hint="eastAsia"/>
        </w:rPr>
        <w:t>IP</w:t>
      </w:r>
      <w:r>
        <w:rPr>
          <w:rFonts w:hint="eastAsia"/>
        </w:rPr>
        <w:t>地址长度从原来的</w:t>
      </w:r>
      <w:r>
        <w:rPr>
          <w:rFonts w:hint="eastAsia"/>
        </w:rPr>
        <w:t>32</w:t>
      </w:r>
      <w:r>
        <w:rPr>
          <w:rFonts w:hint="eastAsia"/>
        </w:rPr>
        <w:t>位变为</w:t>
      </w:r>
      <w:r>
        <w:rPr>
          <w:rFonts w:hint="eastAsia"/>
        </w:rPr>
        <w:t>128</w:t>
      </w:r>
      <w:r>
        <w:rPr>
          <w:rFonts w:hint="eastAsia"/>
        </w:rPr>
        <w:t>位，地址空间大的惊人。有夸张的说法是：可以做到地球上的每一粒沙子都有一个</w:t>
      </w:r>
      <w:r>
        <w:t>IP</w:t>
      </w:r>
      <w:r>
        <w:rPr>
          <w:rFonts w:hint="eastAsia"/>
        </w:rPr>
        <w:t>v6</w:t>
      </w:r>
      <w:r>
        <w:rPr>
          <w:rFonts w:hint="eastAsia"/>
        </w:rPr>
        <w:t>地址。</w:t>
      </w:r>
      <w:r>
        <w:rPr>
          <w:rFonts w:hint="eastAsia"/>
        </w:rPr>
        <w:t>IPv6</w:t>
      </w:r>
      <w:r>
        <w:rPr>
          <w:rFonts w:hint="eastAsia"/>
        </w:rPr>
        <w:t>以其简化的</w:t>
      </w:r>
      <w:proofErr w:type="gramStart"/>
      <w:r>
        <w:rPr>
          <w:rFonts w:hint="eastAsia"/>
        </w:rPr>
        <w:t>报文头</w:t>
      </w:r>
      <w:proofErr w:type="gramEnd"/>
      <w:r>
        <w:rPr>
          <w:rFonts w:hint="eastAsia"/>
        </w:rPr>
        <w:t>格式、充足的地址空间、层次化的地址结构、灵活的扩展头、增强的邻居发现机制将在未来的市场竞争中充满活力。</w:t>
      </w:r>
    </w:p>
    <w:p w14:paraId="7567E9B1" w14:textId="77777777" w:rsidR="00870A08" w:rsidRDefault="003A5418">
      <w:pPr>
        <w:ind w:firstLine="420"/>
      </w:pPr>
      <w:r>
        <w:rPr>
          <w:rFonts w:hint="eastAsia"/>
        </w:rPr>
        <w:t>128</w:t>
      </w:r>
      <w:r>
        <w:rPr>
          <w:rFonts w:hint="eastAsia"/>
        </w:rPr>
        <w:t>位的</w:t>
      </w:r>
      <w:r>
        <w:rPr>
          <w:rFonts w:hint="eastAsia"/>
        </w:rPr>
        <w:t>IPv6</w:t>
      </w:r>
      <w:r>
        <w:rPr>
          <w:rFonts w:hint="eastAsia"/>
        </w:rPr>
        <w:t>地址被分为</w:t>
      </w:r>
      <w:r>
        <w:rPr>
          <w:rFonts w:hint="eastAsia"/>
        </w:rPr>
        <w:t>8</w:t>
      </w:r>
      <w:r>
        <w:rPr>
          <w:rFonts w:hint="eastAsia"/>
        </w:rPr>
        <w:t>组，每组的</w:t>
      </w:r>
      <w:r>
        <w:rPr>
          <w:rFonts w:hint="eastAsia"/>
        </w:rPr>
        <w:t>16</w:t>
      </w:r>
      <w:r>
        <w:rPr>
          <w:rFonts w:hint="eastAsia"/>
        </w:rPr>
        <w:t>位用</w:t>
      </w:r>
      <w:r>
        <w:rPr>
          <w:rFonts w:hint="eastAsia"/>
        </w:rPr>
        <w:t>4</w:t>
      </w:r>
      <w:r>
        <w:rPr>
          <w:rFonts w:hint="eastAsia"/>
        </w:rPr>
        <w:t>个十六进制字符（</w:t>
      </w:r>
      <w:r>
        <w:rPr>
          <w:rFonts w:hint="eastAsia"/>
        </w:rPr>
        <w:t>0</w:t>
      </w:r>
      <w:r>
        <w:rPr>
          <w:rFonts w:hint="eastAsia"/>
        </w:rPr>
        <w:t>～</w:t>
      </w:r>
      <w:r>
        <w:rPr>
          <w:rFonts w:hint="eastAsia"/>
        </w:rPr>
        <w:t>9</w:t>
      </w:r>
      <w:r>
        <w:rPr>
          <w:rFonts w:hint="eastAsia"/>
        </w:rPr>
        <w:t>，</w:t>
      </w:r>
      <w:r>
        <w:rPr>
          <w:rFonts w:hint="eastAsia"/>
        </w:rPr>
        <w:t>A</w:t>
      </w:r>
      <w:r>
        <w:rPr>
          <w:rFonts w:hint="eastAsia"/>
        </w:rPr>
        <w:t>～</w:t>
      </w:r>
      <w:r>
        <w:rPr>
          <w:rFonts w:hint="eastAsia"/>
        </w:rPr>
        <w:t>F</w:t>
      </w:r>
      <w:r>
        <w:rPr>
          <w:rFonts w:hint="eastAsia"/>
        </w:rPr>
        <w:t>）来表示，组和组之间用冒号隔开。比如</w:t>
      </w:r>
      <w:r>
        <w:rPr>
          <w:rFonts w:hint="eastAsia"/>
        </w:rPr>
        <w:t>2031:0000:130F:0000:0000:09C0:876A:130B</w:t>
      </w:r>
      <w:r>
        <w:rPr>
          <w:rFonts w:hint="eastAsia"/>
        </w:rPr>
        <w:t>，为了书写方便，每组中的前导“</w:t>
      </w:r>
      <w:r>
        <w:rPr>
          <w:rFonts w:hint="eastAsia"/>
        </w:rPr>
        <w:t>0</w:t>
      </w:r>
      <w:r>
        <w:rPr>
          <w:rFonts w:hint="eastAsia"/>
        </w:rPr>
        <w:t>”都可以省略。地址中包含的连续两个或多个均为</w:t>
      </w:r>
      <w:r>
        <w:rPr>
          <w:rFonts w:hint="eastAsia"/>
        </w:rPr>
        <w:t>0</w:t>
      </w:r>
      <w:r>
        <w:rPr>
          <w:rFonts w:hint="eastAsia"/>
        </w:rPr>
        <w:t>的组，可以用双冒号“</w:t>
      </w:r>
      <w:r>
        <w:rPr>
          <w:rFonts w:hint="eastAsia"/>
        </w:rPr>
        <w:t>::</w:t>
      </w:r>
      <w:r>
        <w:rPr>
          <w:rFonts w:hint="eastAsia"/>
        </w:rPr>
        <w:t>”来代替，这样可以压缩</w:t>
      </w:r>
      <w:r>
        <w:rPr>
          <w:rFonts w:hint="eastAsia"/>
        </w:rPr>
        <w:t>IPv6</w:t>
      </w:r>
      <w:r>
        <w:rPr>
          <w:rFonts w:hint="eastAsia"/>
        </w:rPr>
        <w:t>地址书写时的长度。但是在一个</w:t>
      </w:r>
      <w:r>
        <w:rPr>
          <w:rFonts w:hint="eastAsia"/>
        </w:rPr>
        <w:t>IPv6</w:t>
      </w:r>
      <w:r>
        <w:rPr>
          <w:rFonts w:hint="eastAsia"/>
        </w:rPr>
        <w:t>地址中只能使用一次双冒号“</w:t>
      </w:r>
      <w:r>
        <w:rPr>
          <w:rFonts w:hint="eastAsia"/>
        </w:rPr>
        <w:t>::</w:t>
      </w:r>
      <w:r>
        <w:rPr>
          <w:rFonts w:hint="eastAsia"/>
        </w:rPr>
        <w:t>”，否则当计算机将压缩后的地址恢复成</w:t>
      </w:r>
      <w:r>
        <w:rPr>
          <w:rFonts w:hint="eastAsia"/>
        </w:rPr>
        <w:t>128</w:t>
      </w:r>
      <w:r>
        <w:rPr>
          <w:rFonts w:hint="eastAsia"/>
        </w:rPr>
        <w:t>位时，无法确定每段中</w:t>
      </w:r>
      <w:r>
        <w:rPr>
          <w:rFonts w:hint="eastAsia"/>
        </w:rPr>
        <w:t>0</w:t>
      </w:r>
      <w:r>
        <w:rPr>
          <w:rFonts w:hint="eastAsia"/>
        </w:rPr>
        <w:t>的个数。所以上述地址可以简写为：</w:t>
      </w:r>
      <w:r>
        <w:rPr>
          <w:rFonts w:hint="eastAsia"/>
        </w:rPr>
        <w:t>2031:0:130F::9C0:876A:130B</w:t>
      </w:r>
      <w:r>
        <w:rPr>
          <w:rFonts w:hint="eastAsia"/>
        </w:rPr>
        <w:t>。</w:t>
      </w:r>
    </w:p>
    <w:p w14:paraId="2E7D256F" w14:textId="77777777" w:rsidR="00870A08" w:rsidRDefault="003A5418">
      <w:pPr>
        <w:ind w:firstLine="420"/>
      </w:pPr>
      <w:r>
        <w:rPr>
          <w:rFonts w:hint="eastAsia"/>
        </w:rPr>
        <w:t>一个</w:t>
      </w:r>
      <w:r>
        <w:rPr>
          <w:rFonts w:hint="eastAsia"/>
        </w:rPr>
        <w:t>IPv6</w:t>
      </w:r>
      <w:r>
        <w:rPr>
          <w:rFonts w:hint="eastAsia"/>
        </w:rPr>
        <w:t>地址可以分为两部分，比如</w:t>
      </w:r>
      <w:r>
        <w:rPr>
          <w:rFonts w:hint="eastAsia"/>
        </w:rPr>
        <w:t>2001:A304:6101:1:0000:E0:F726:4E58 /64</w:t>
      </w:r>
      <w:r>
        <w:rPr>
          <w:rFonts w:hint="eastAsia"/>
        </w:rPr>
        <w:t>，前</w:t>
      </w:r>
      <w:r>
        <w:rPr>
          <w:rFonts w:hint="eastAsia"/>
        </w:rPr>
        <w:t>64</w:t>
      </w:r>
      <w:r>
        <w:rPr>
          <w:rFonts w:hint="eastAsia"/>
        </w:rPr>
        <w:t>位是网络前缀，相当于</w:t>
      </w:r>
      <w:r>
        <w:rPr>
          <w:rFonts w:hint="eastAsia"/>
        </w:rPr>
        <w:t>IPv4</w:t>
      </w:r>
      <w:r>
        <w:rPr>
          <w:rFonts w:hint="eastAsia"/>
        </w:rPr>
        <w:t>地址中的网络</w:t>
      </w:r>
      <w:r>
        <w:rPr>
          <w:rFonts w:hint="eastAsia"/>
        </w:rPr>
        <w:t>ID</w:t>
      </w:r>
      <w:r>
        <w:rPr>
          <w:rFonts w:hint="eastAsia"/>
        </w:rPr>
        <w:t>，后</w:t>
      </w:r>
      <w:r>
        <w:rPr>
          <w:rFonts w:hint="eastAsia"/>
        </w:rPr>
        <w:t>64</w:t>
      </w:r>
      <w:r>
        <w:rPr>
          <w:rFonts w:hint="eastAsia"/>
        </w:rPr>
        <w:t>位相当于</w:t>
      </w:r>
      <w:r>
        <w:rPr>
          <w:rFonts w:hint="eastAsia"/>
        </w:rPr>
        <w:t>IPv4</w:t>
      </w:r>
      <w:r>
        <w:rPr>
          <w:rFonts w:hint="eastAsia"/>
        </w:rPr>
        <w:t>地址中的主机</w:t>
      </w:r>
      <w:r>
        <w:rPr>
          <w:rFonts w:hint="eastAsia"/>
        </w:rPr>
        <w:t>ID</w:t>
      </w:r>
      <w:r>
        <w:rPr>
          <w:rFonts w:hint="eastAsia"/>
        </w:rPr>
        <w:t>。</w:t>
      </w:r>
    </w:p>
    <w:p w14:paraId="1211F02A" w14:textId="77777777" w:rsidR="00870A08" w:rsidRDefault="003A5418">
      <w:pPr>
        <w:pStyle w:val="10"/>
      </w:pPr>
      <w:r>
        <w:rPr>
          <w:rFonts w:hint="eastAsia"/>
        </w:rPr>
        <w:t>实验目的</w:t>
      </w:r>
    </w:p>
    <w:p w14:paraId="553730C1" w14:textId="77777777" w:rsidR="00870A08" w:rsidRDefault="003A5418">
      <w:pPr>
        <w:pStyle w:val="12"/>
        <w:numPr>
          <w:ilvl w:val="1"/>
          <w:numId w:val="5"/>
        </w:numPr>
        <w:ind w:firstLineChars="0"/>
        <w:jc w:val="left"/>
      </w:pPr>
      <w:r>
        <w:rPr>
          <w:rFonts w:hint="eastAsia"/>
        </w:rPr>
        <w:t>理解</w:t>
      </w:r>
      <w:r>
        <w:rPr>
          <w:rFonts w:hint="eastAsia"/>
        </w:rPr>
        <w:t>IPv6</w:t>
      </w:r>
      <w:r>
        <w:rPr>
          <w:rFonts w:hint="eastAsia"/>
        </w:rPr>
        <w:t>的地址格式</w:t>
      </w:r>
    </w:p>
    <w:p w14:paraId="4156507A" w14:textId="77777777" w:rsidR="00870A08" w:rsidRDefault="003A5418">
      <w:pPr>
        <w:pStyle w:val="12"/>
        <w:numPr>
          <w:ilvl w:val="1"/>
          <w:numId w:val="5"/>
        </w:numPr>
        <w:ind w:firstLineChars="0"/>
        <w:jc w:val="left"/>
      </w:pPr>
      <w:r>
        <w:rPr>
          <w:rFonts w:hint="eastAsia"/>
        </w:rPr>
        <w:t>掌握</w:t>
      </w:r>
      <w:r>
        <w:rPr>
          <w:rFonts w:hint="eastAsia"/>
        </w:rPr>
        <w:t>IPv6</w:t>
      </w:r>
      <w:r>
        <w:rPr>
          <w:rFonts w:hint="eastAsia"/>
        </w:rPr>
        <w:t>手工配置</w:t>
      </w:r>
      <w:r>
        <w:rPr>
          <w:rFonts w:hint="eastAsia"/>
        </w:rPr>
        <w:t>IP</w:t>
      </w:r>
      <w:r>
        <w:rPr>
          <w:rFonts w:hint="eastAsia"/>
        </w:rPr>
        <w:t>地址的方法</w:t>
      </w:r>
    </w:p>
    <w:p w14:paraId="275A3588" w14:textId="77777777" w:rsidR="00870A08" w:rsidRDefault="003A5418">
      <w:pPr>
        <w:pStyle w:val="12"/>
        <w:numPr>
          <w:ilvl w:val="1"/>
          <w:numId w:val="5"/>
        </w:numPr>
        <w:ind w:firstLineChars="0"/>
        <w:jc w:val="left"/>
      </w:pPr>
      <w:r>
        <w:rPr>
          <w:rFonts w:hint="eastAsia"/>
        </w:rPr>
        <w:t>掌握</w:t>
      </w:r>
      <w:r>
        <w:rPr>
          <w:rFonts w:hint="eastAsia"/>
        </w:rPr>
        <w:t>EUI-64</w:t>
      </w:r>
      <w:r>
        <w:rPr>
          <w:rFonts w:hint="eastAsia"/>
        </w:rPr>
        <w:t>方式配置</w:t>
      </w:r>
      <w:r>
        <w:rPr>
          <w:rFonts w:hint="eastAsia"/>
        </w:rPr>
        <w:t>IPv6</w:t>
      </w:r>
      <w:r>
        <w:rPr>
          <w:rFonts w:hint="eastAsia"/>
        </w:rPr>
        <w:t>地址的方法</w:t>
      </w:r>
    </w:p>
    <w:p w14:paraId="4AC47ABF" w14:textId="77777777" w:rsidR="00870A08" w:rsidRDefault="003A5418">
      <w:pPr>
        <w:pStyle w:val="12"/>
        <w:numPr>
          <w:ilvl w:val="1"/>
          <w:numId w:val="5"/>
        </w:numPr>
        <w:ind w:firstLineChars="0"/>
        <w:jc w:val="left"/>
      </w:pPr>
      <w:r>
        <w:rPr>
          <w:rFonts w:hint="eastAsia"/>
        </w:rPr>
        <w:t>掌握</w:t>
      </w:r>
      <w:r>
        <w:rPr>
          <w:rFonts w:hint="eastAsia"/>
        </w:rPr>
        <w:t>IPv6</w:t>
      </w:r>
      <w:r>
        <w:rPr>
          <w:rFonts w:hint="eastAsia"/>
        </w:rPr>
        <w:t>静态路由和缺省路由的配置方法</w:t>
      </w:r>
    </w:p>
    <w:p w14:paraId="6EA5D124" w14:textId="77777777" w:rsidR="00870A08" w:rsidRDefault="003A5418">
      <w:pPr>
        <w:pStyle w:val="10"/>
      </w:pPr>
      <w:r>
        <w:rPr>
          <w:rFonts w:hint="eastAsia"/>
        </w:rPr>
        <w:lastRenderedPageBreak/>
        <w:t>实验内容</w:t>
      </w:r>
    </w:p>
    <w:p w14:paraId="6A555786" w14:textId="77777777" w:rsidR="00870A08" w:rsidRDefault="003A5418">
      <w:pPr>
        <w:ind w:firstLine="420"/>
      </w:pPr>
      <w:r>
        <w:rPr>
          <w:rFonts w:hint="eastAsia"/>
        </w:rPr>
        <w:t>某公司在新建网络</w:t>
      </w:r>
      <w:proofErr w:type="gramStart"/>
      <w:r>
        <w:rPr>
          <w:rFonts w:hint="eastAsia"/>
        </w:rPr>
        <w:t>时部署</w:t>
      </w:r>
      <w:proofErr w:type="gramEnd"/>
      <w:r>
        <w:rPr>
          <w:rFonts w:hint="eastAsia"/>
        </w:rPr>
        <w:t>IPv6</w:t>
      </w:r>
      <w:r>
        <w:rPr>
          <w:rFonts w:hint="eastAsia"/>
        </w:rPr>
        <w:t>，</w:t>
      </w:r>
      <w:r>
        <w:rPr>
          <w:rFonts w:hint="eastAsia"/>
        </w:rPr>
        <w:t>R1</w:t>
      </w:r>
      <w:r>
        <w:rPr>
          <w:rFonts w:hint="eastAsia"/>
        </w:rPr>
        <w:t>和</w:t>
      </w:r>
      <w:r>
        <w:rPr>
          <w:rFonts w:hint="eastAsia"/>
        </w:rPr>
        <w:t>R2</w:t>
      </w:r>
      <w:r>
        <w:rPr>
          <w:rFonts w:hint="eastAsia"/>
        </w:rPr>
        <w:t>分别为公司</w:t>
      </w:r>
      <w:r>
        <w:rPr>
          <w:rFonts w:hint="eastAsia"/>
        </w:rPr>
        <w:t>IT</w:t>
      </w:r>
      <w:r>
        <w:rPr>
          <w:rFonts w:hint="eastAsia"/>
        </w:rPr>
        <w:t>部门和人事部门路由器，两个部门通过交换机</w:t>
      </w:r>
      <w:r>
        <w:rPr>
          <w:rFonts w:hint="eastAsia"/>
        </w:rPr>
        <w:t>S1</w:t>
      </w:r>
      <w:r>
        <w:rPr>
          <w:rFonts w:hint="eastAsia"/>
        </w:rPr>
        <w:t>相连，</w:t>
      </w:r>
      <w:r>
        <w:rPr>
          <w:rFonts w:hint="eastAsia"/>
        </w:rPr>
        <w:t>IT</w:t>
      </w:r>
      <w:r>
        <w:rPr>
          <w:rFonts w:hint="eastAsia"/>
        </w:rPr>
        <w:t>部门的员工终端</w:t>
      </w:r>
      <w:r>
        <w:rPr>
          <w:rFonts w:hint="eastAsia"/>
        </w:rPr>
        <w:t>PC-1</w:t>
      </w:r>
      <w:r>
        <w:rPr>
          <w:rFonts w:hint="eastAsia"/>
        </w:rPr>
        <w:t>手工配置</w:t>
      </w:r>
      <w:r>
        <w:rPr>
          <w:rFonts w:hint="eastAsia"/>
        </w:rPr>
        <w:t>IPv6</w:t>
      </w:r>
      <w:r>
        <w:rPr>
          <w:rFonts w:hint="eastAsia"/>
        </w:rPr>
        <w:t>地址，并在</w:t>
      </w:r>
      <w:r>
        <w:rPr>
          <w:rFonts w:hint="eastAsia"/>
        </w:rPr>
        <w:t>R1</w:t>
      </w:r>
      <w:r>
        <w:rPr>
          <w:rFonts w:hint="eastAsia"/>
        </w:rPr>
        <w:t>与</w:t>
      </w:r>
      <w:r>
        <w:rPr>
          <w:rFonts w:hint="eastAsia"/>
        </w:rPr>
        <w:t>R2</w:t>
      </w:r>
      <w:r>
        <w:rPr>
          <w:rFonts w:hint="eastAsia"/>
        </w:rPr>
        <w:t>上配置</w:t>
      </w:r>
      <w:r>
        <w:rPr>
          <w:rFonts w:hint="eastAsia"/>
        </w:rPr>
        <w:t>IPv6</w:t>
      </w:r>
      <w:r>
        <w:rPr>
          <w:rFonts w:hint="eastAsia"/>
        </w:rPr>
        <w:t>静态路由，使两个部门的终端能够互相通信。</w:t>
      </w:r>
    </w:p>
    <w:p w14:paraId="670B9CD9" w14:textId="77777777" w:rsidR="00870A08" w:rsidRDefault="003A5418">
      <w:pPr>
        <w:pStyle w:val="10"/>
      </w:pPr>
      <w:r>
        <w:rPr>
          <w:rFonts w:hint="eastAsia"/>
        </w:rPr>
        <w:t>实验拓扑</w:t>
      </w:r>
    </w:p>
    <w:p w14:paraId="438D239F" w14:textId="77777777" w:rsidR="00870A08" w:rsidRDefault="003A5418">
      <w:pPr>
        <w:pStyle w:val="aff6"/>
        <w:jc w:val="center"/>
      </w:pPr>
      <w:r>
        <w:rPr>
          <w:noProof/>
          <w:lang w:val="en-GB"/>
        </w:rPr>
        <w:drawing>
          <wp:inline distT="0" distB="0" distL="0" distR="0" wp14:anchorId="2F008BBC" wp14:editId="42FD85F6">
            <wp:extent cx="5229860" cy="3067050"/>
            <wp:effectExtent l="19050" t="0" r="8795" b="0"/>
            <wp:docPr id="579" name="图片 2"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2" descr="捕获.PNG"/>
                    <pic:cNvPicPr>
                      <a:picLocks noChangeAspect="1"/>
                    </pic:cNvPicPr>
                  </pic:nvPicPr>
                  <pic:blipFill>
                    <a:blip r:embed="rId261" cstate="print">
                      <a:grayscl/>
                    </a:blip>
                    <a:stretch>
                      <a:fillRect/>
                    </a:stretch>
                  </pic:blipFill>
                  <pic:spPr>
                    <a:xfrm>
                      <a:off x="0" y="0"/>
                      <a:ext cx="5229955" cy="3067478"/>
                    </a:xfrm>
                    <a:prstGeom prst="rect">
                      <a:avLst/>
                    </a:prstGeom>
                  </pic:spPr>
                </pic:pic>
              </a:graphicData>
            </a:graphic>
          </wp:inline>
        </w:drawing>
      </w:r>
    </w:p>
    <w:p w14:paraId="189C6F18" w14:textId="77777777" w:rsidR="00870A08" w:rsidRDefault="003A5418">
      <w:pPr>
        <w:pStyle w:val="aff6"/>
        <w:jc w:val="center"/>
      </w:pPr>
      <w:r>
        <w:rPr>
          <w:rFonts w:hint="eastAsia"/>
        </w:rPr>
        <w:t>图</w:t>
      </w:r>
      <w:r>
        <w:rPr>
          <w:rFonts w:hint="eastAsia"/>
        </w:rPr>
        <w:t>13-1 IPv6</w:t>
      </w:r>
      <w:r>
        <w:rPr>
          <w:rFonts w:hint="eastAsia"/>
        </w:rPr>
        <w:t>基础配置拓扑图</w:t>
      </w:r>
    </w:p>
    <w:p w14:paraId="445EA783"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2195"/>
        <w:gridCol w:w="1569"/>
        <w:gridCol w:w="1458"/>
      </w:tblGrid>
      <w:tr w:rsidR="00870A08" w14:paraId="13A8EF2B" w14:textId="77777777">
        <w:trPr>
          <w:trHeight w:val="471"/>
          <w:jc w:val="center"/>
        </w:trPr>
        <w:tc>
          <w:tcPr>
            <w:tcW w:w="1594" w:type="dxa"/>
            <w:vAlign w:val="center"/>
          </w:tcPr>
          <w:p w14:paraId="7E4D247A" w14:textId="77777777" w:rsidR="00870A08" w:rsidRDefault="003A5418">
            <w:pPr>
              <w:spacing w:line="240" w:lineRule="auto"/>
              <w:ind w:firstLineChars="0" w:firstLine="0"/>
              <w:jc w:val="center"/>
            </w:pPr>
            <w:r>
              <w:rPr>
                <w:rFonts w:hint="eastAsia"/>
              </w:rPr>
              <w:t>设备</w:t>
            </w:r>
          </w:p>
        </w:tc>
        <w:tc>
          <w:tcPr>
            <w:tcW w:w="1706" w:type="dxa"/>
            <w:vAlign w:val="center"/>
          </w:tcPr>
          <w:p w14:paraId="707D5EFE" w14:textId="77777777" w:rsidR="00870A08" w:rsidRDefault="003A5418">
            <w:pPr>
              <w:spacing w:line="240" w:lineRule="auto"/>
              <w:ind w:firstLineChars="0" w:firstLine="0"/>
              <w:jc w:val="center"/>
            </w:pPr>
            <w:r>
              <w:rPr>
                <w:rFonts w:hint="eastAsia"/>
              </w:rPr>
              <w:t>接口</w:t>
            </w:r>
          </w:p>
        </w:tc>
        <w:tc>
          <w:tcPr>
            <w:tcW w:w="2195" w:type="dxa"/>
            <w:vAlign w:val="center"/>
          </w:tcPr>
          <w:p w14:paraId="14B22E16" w14:textId="77777777" w:rsidR="00870A08" w:rsidRDefault="003A5418">
            <w:pPr>
              <w:spacing w:line="240" w:lineRule="auto"/>
              <w:ind w:firstLineChars="0" w:firstLine="0"/>
              <w:jc w:val="center"/>
            </w:pPr>
            <w:r>
              <w:rPr>
                <w:rFonts w:hint="eastAsia"/>
              </w:rPr>
              <w:t>IPv6</w:t>
            </w:r>
            <w:r>
              <w:rPr>
                <w:rFonts w:hint="eastAsia"/>
              </w:rPr>
              <w:t>地址</w:t>
            </w:r>
          </w:p>
        </w:tc>
        <w:tc>
          <w:tcPr>
            <w:tcW w:w="1569" w:type="dxa"/>
            <w:vAlign w:val="center"/>
          </w:tcPr>
          <w:p w14:paraId="129EC68E" w14:textId="77777777" w:rsidR="00870A08" w:rsidRDefault="003A5418">
            <w:pPr>
              <w:spacing w:line="240" w:lineRule="auto"/>
              <w:ind w:firstLineChars="0" w:firstLine="0"/>
              <w:jc w:val="center"/>
            </w:pPr>
            <w:r>
              <w:rPr>
                <w:rFonts w:hint="eastAsia"/>
              </w:rPr>
              <w:t>子网掩码</w:t>
            </w:r>
          </w:p>
        </w:tc>
        <w:tc>
          <w:tcPr>
            <w:tcW w:w="1458" w:type="dxa"/>
            <w:vAlign w:val="center"/>
          </w:tcPr>
          <w:p w14:paraId="7033F0C7" w14:textId="77777777" w:rsidR="00870A08" w:rsidRDefault="003A5418">
            <w:pPr>
              <w:spacing w:line="240" w:lineRule="auto"/>
              <w:ind w:firstLineChars="0" w:firstLine="0"/>
              <w:jc w:val="center"/>
            </w:pPr>
            <w:r>
              <w:rPr>
                <w:rFonts w:hint="eastAsia"/>
              </w:rPr>
              <w:t>默认网关</w:t>
            </w:r>
          </w:p>
        </w:tc>
      </w:tr>
      <w:tr w:rsidR="00870A08" w14:paraId="26D311C8" w14:textId="77777777">
        <w:trPr>
          <w:jc w:val="center"/>
        </w:trPr>
        <w:tc>
          <w:tcPr>
            <w:tcW w:w="1594" w:type="dxa"/>
            <w:vMerge w:val="restart"/>
            <w:vAlign w:val="center"/>
          </w:tcPr>
          <w:p w14:paraId="52EBF540" w14:textId="77777777" w:rsidR="00870A08" w:rsidRDefault="003A5418">
            <w:pPr>
              <w:spacing w:line="240" w:lineRule="auto"/>
              <w:ind w:firstLineChars="0" w:firstLine="0"/>
              <w:jc w:val="center"/>
            </w:pPr>
            <w:r>
              <w:rPr>
                <w:rFonts w:hint="eastAsia"/>
              </w:rPr>
              <w:t>R1(AR1220)</w:t>
            </w:r>
          </w:p>
        </w:tc>
        <w:tc>
          <w:tcPr>
            <w:tcW w:w="1706" w:type="dxa"/>
            <w:vAlign w:val="center"/>
          </w:tcPr>
          <w:p w14:paraId="412C6DAB" w14:textId="77777777" w:rsidR="00870A08" w:rsidRDefault="003A5418">
            <w:pPr>
              <w:spacing w:line="240" w:lineRule="auto"/>
              <w:ind w:firstLineChars="0" w:firstLine="0"/>
              <w:jc w:val="center"/>
            </w:pPr>
            <w:r>
              <w:t>GE</w:t>
            </w:r>
            <w:r>
              <w:rPr>
                <w:rFonts w:hint="eastAsia"/>
              </w:rPr>
              <w:t xml:space="preserve"> 0/0/0</w:t>
            </w:r>
          </w:p>
        </w:tc>
        <w:tc>
          <w:tcPr>
            <w:tcW w:w="2195" w:type="dxa"/>
            <w:vAlign w:val="center"/>
          </w:tcPr>
          <w:p w14:paraId="607815A8" w14:textId="77777777" w:rsidR="00870A08" w:rsidRDefault="003A5418">
            <w:pPr>
              <w:spacing w:line="240" w:lineRule="auto"/>
              <w:ind w:firstLineChars="0" w:firstLine="0"/>
            </w:pPr>
            <w:proofErr w:type="gramStart"/>
            <w:r>
              <w:t>2001:3:FD</w:t>
            </w:r>
            <w:proofErr w:type="gramEnd"/>
            <w:r>
              <w:t>::/64 eui-64</w:t>
            </w:r>
          </w:p>
        </w:tc>
        <w:tc>
          <w:tcPr>
            <w:tcW w:w="1569" w:type="dxa"/>
            <w:vAlign w:val="center"/>
          </w:tcPr>
          <w:p w14:paraId="79E3B461" w14:textId="77777777" w:rsidR="00870A08" w:rsidRDefault="003A5418">
            <w:pPr>
              <w:spacing w:line="240" w:lineRule="auto"/>
              <w:ind w:firstLineChars="0" w:firstLine="0"/>
              <w:jc w:val="center"/>
            </w:pPr>
            <w:r>
              <w:rPr>
                <w:rFonts w:hint="eastAsia"/>
              </w:rPr>
              <w:t>64</w:t>
            </w:r>
          </w:p>
        </w:tc>
        <w:tc>
          <w:tcPr>
            <w:tcW w:w="1458" w:type="dxa"/>
            <w:vAlign w:val="center"/>
          </w:tcPr>
          <w:p w14:paraId="2F8BF216" w14:textId="77777777" w:rsidR="00870A08" w:rsidRDefault="003A5418">
            <w:pPr>
              <w:spacing w:line="240" w:lineRule="auto"/>
              <w:ind w:firstLineChars="0" w:firstLine="0"/>
              <w:jc w:val="center"/>
            </w:pPr>
            <w:r>
              <w:rPr>
                <w:rFonts w:hint="eastAsia"/>
              </w:rPr>
              <w:t>N/A</w:t>
            </w:r>
          </w:p>
        </w:tc>
      </w:tr>
      <w:tr w:rsidR="00870A08" w14:paraId="6911280F" w14:textId="77777777">
        <w:trPr>
          <w:jc w:val="center"/>
        </w:trPr>
        <w:tc>
          <w:tcPr>
            <w:tcW w:w="1594" w:type="dxa"/>
            <w:vMerge/>
            <w:vAlign w:val="center"/>
          </w:tcPr>
          <w:p w14:paraId="0A5DECB1" w14:textId="77777777" w:rsidR="00870A08" w:rsidRDefault="00870A08">
            <w:pPr>
              <w:spacing w:line="240" w:lineRule="auto"/>
              <w:ind w:firstLineChars="0" w:firstLine="0"/>
              <w:jc w:val="center"/>
            </w:pPr>
          </w:p>
        </w:tc>
        <w:tc>
          <w:tcPr>
            <w:tcW w:w="1706" w:type="dxa"/>
            <w:vAlign w:val="center"/>
          </w:tcPr>
          <w:p w14:paraId="504DFD45" w14:textId="77777777" w:rsidR="00870A08" w:rsidRDefault="003A5418">
            <w:pPr>
              <w:spacing w:line="240" w:lineRule="auto"/>
              <w:ind w:firstLineChars="0" w:firstLine="0"/>
              <w:jc w:val="center"/>
            </w:pPr>
            <w:r>
              <w:t>GE 0/0/1</w:t>
            </w:r>
          </w:p>
        </w:tc>
        <w:tc>
          <w:tcPr>
            <w:tcW w:w="2195" w:type="dxa"/>
            <w:vAlign w:val="center"/>
          </w:tcPr>
          <w:p w14:paraId="5AFA1808" w14:textId="77777777" w:rsidR="00870A08" w:rsidRDefault="003A5418">
            <w:pPr>
              <w:spacing w:line="240" w:lineRule="auto"/>
              <w:ind w:firstLineChars="0" w:firstLine="0"/>
              <w:jc w:val="center"/>
            </w:pPr>
            <w:r>
              <w:t>2031:0:130</w:t>
            </w:r>
            <w:proofErr w:type="gramStart"/>
            <w:r>
              <w:t>F::</w:t>
            </w:r>
            <w:proofErr w:type="gramEnd"/>
            <w:r>
              <w:t>1</w:t>
            </w:r>
          </w:p>
        </w:tc>
        <w:tc>
          <w:tcPr>
            <w:tcW w:w="1569" w:type="dxa"/>
            <w:vAlign w:val="center"/>
          </w:tcPr>
          <w:p w14:paraId="4778CE30" w14:textId="77777777" w:rsidR="00870A08" w:rsidRDefault="003A5418">
            <w:pPr>
              <w:spacing w:line="240" w:lineRule="auto"/>
              <w:ind w:firstLineChars="0" w:firstLine="0"/>
              <w:jc w:val="center"/>
            </w:pPr>
            <w:r>
              <w:rPr>
                <w:rFonts w:hint="eastAsia"/>
              </w:rPr>
              <w:t>64</w:t>
            </w:r>
          </w:p>
        </w:tc>
        <w:tc>
          <w:tcPr>
            <w:tcW w:w="1458" w:type="dxa"/>
            <w:vAlign w:val="center"/>
          </w:tcPr>
          <w:p w14:paraId="008AD4C5" w14:textId="77777777" w:rsidR="00870A08" w:rsidRDefault="003A5418">
            <w:pPr>
              <w:spacing w:line="240" w:lineRule="auto"/>
              <w:ind w:firstLineChars="0" w:firstLine="0"/>
              <w:jc w:val="center"/>
            </w:pPr>
            <w:r>
              <w:rPr>
                <w:rFonts w:hint="eastAsia"/>
              </w:rPr>
              <w:t>N/A</w:t>
            </w:r>
          </w:p>
        </w:tc>
      </w:tr>
      <w:tr w:rsidR="00870A08" w14:paraId="42407A87" w14:textId="77777777">
        <w:trPr>
          <w:jc w:val="center"/>
        </w:trPr>
        <w:tc>
          <w:tcPr>
            <w:tcW w:w="1594" w:type="dxa"/>
            <w:vMerge w:val="restart"/>
            <w:vAlign w:val="center"/>
          </w:tcPr>
          <w:p w14:paraId="523AC4E1" w14:textId="77777777" w:rsidR="00870A08" w:rsidRDefault="003A5418">
            <w:pPr>
              <w:spacing w:line="240" w:lineRule="auto"/>
              <w:ind w:firstLineChars="0" w:firstLine="0"/>
              <w:jc w:val="center"/>
            </w:pPr>
            <w:r>
              <w:rPr>
                <w:rFonts w:hint="eastAsia"/>
              </w:rPr>
              <w:t>R2(AR1220)</w:t>
            </w:r>
          </w:p>
        </w:tc>
        <w:tc>
          <w:tcPr>
            <w:tcW w:w="1706" w:type="dxa"/>
            <w:vAlign w:val="center"/>
          </w:tcPr>
          <w:p w14:paraId="339FD397" w14:textId="77777777" w:rsidR="00870A08" w:rsidRDefault="003A5418">
            <w:pPr>
              <w:spacing w:line="240" w:lineRule="auto"/>
              <w:ind w:firstLineChars="0" w:firstLine="0"/>
              <w:jc w:val="center"/>
            </w:pPr>
            <w:r>
              <w:t>GE 0/0/0</w:t>
            </w:r>
          </w:p>
        </w:tc>
        <w:tc>
          <w:tcPr>
            <w:tcW w:w="2195" w:type="dxa"/>
            <w:vAlign w:val="center"/>
          </w:tcPr>
          <w:p w14:paraId="15851842" w14:textId="77777777" w:rsidR="00870A08" w:rsidRDefault="003A5418">
            <w:pPr>
              <w:spacing w:line="240" w:lineRule="auto"/>
              <w:ind w:firstLineChars="0" w:firstLine="0"/>
              <w:jc w:val="center"/>
            </w:pPr>
            <w:r>
              <w:t>2002:3:</w:t>
            </w:r>
            <w:proofErr w:type="gramStart"/>
            <w:r>
              <w:t>DE::/</w:t>
            </w:r>
            <w:proofErr w:type="gramEnd"/>
            <w:r>
              <w:t>64 eui-64</w:t>
            </w:r>
          </w:p>
        </w:tc>
        <w:tc>
          <w:tcPr>
            <w:tcW w:w="1569" w:type="dxa"/>
            <w:vAlign w:val="center"/>
          </w:tcPr>
          <w:p w14:paraId="2E004BA2" w14:textId="77777777" w:rsidR="00870A08" w:rsidRDefault="003A5418">
            <w:pPr>
              <w:spacing w:line="240" w:lineRule="auto"/>
              <w:ind w:firstLineChars="0" w:firstLine="0"/>
              <w:jc w:val="center"/>
            </w:pPr>
            <w:r>
              <w:rPr>
                <w:rFonts w:hint="eastAsia"/>
              </w:rPr>
              <w:t>64</w:t>
            </w:r>
          </w:p>
        </w:tc>
        <w:tc>
          <w:tcPr>
            <w:tcW w:w="1458" w:type="dxa"/>
            <w:vAlign w:val="center"/>
          </w:tcPr>
          <w:p w14:paraId="5C624D68" w14:textId="77777777" w:rsidR="00870A08" w:rsidRDefault="003A5418">
            <w:pPr>
              <w:spacing w:line="240" w:lineRule="auto"/>
              <w:ind w:firstLineChars="0" w:firstLine="0"/>
              <w:jc w:val="center"/>
            </w:pPr>
            <w:r>
              <w:rPr>
                <w:rFonts w:hint="eastAsia"/>
              </w:rPr>
              <w:t>N/A</w:t>
            </w:r>
          </w:p>
        </w:tc>
      </w:tr>
      <w:tr w:rsidR="00870A08" w14:paraId="7018D4AF" w14:textId="77777777">
        <w:trPr>
          <w:trHeight w:val="285"/>
          <w:jc w:val="center"/>
        </w:trPr>
        <w:tc>
          <w:tcPr>
            <w:tcW w:w="1594" w:type="dxa"/>
            <w:vMerge/>
            <w:vAlign w:val="center"/>
          </w:tcPr>
          <w:p w14:paraId="3EA96E86" w14:textId="77777777" w:rsidR="00870A08" w:rsidRDefault="00870A08">
            <w:pPr>
              <w:ind w:firstLineChars="0" w:firstLine="0"/>
              <w:jc w:val="center"/>
            </w:pPr>
          </w:p>
        </w:tc>
        <w:tc>
          <w:tcPr>
            <w:tcW w:w="1706" w:type="dxa"/>
            <w:vAlign w:val="center"/>
          </w:tcPr>
          <w:p w14:paraId="0501F096" w14:textId="77777777" w:rsidR="00870A08" w:rsidRDefault="003A5418">
            <w:pPr>
              <w:spacing w:line="240" w:lineRule="auto"/>
              <w:ind w:firstLineChars="0" w:firstLine="0"/>
              <w:jc w:val="center"/>
            </w:pPr>
            <w:r>
              <w:t>GE 0/0/1</w:t>
            </w:r>
          </w:p>
        </w:tc>
        <w:tc>
          <w:tcPr>
            <w:tcW w:w="2195" w:type="dxa"/>
            <w:vAlign w:val="center"/>
          </w:tcPr>
          <w:p w14:paraId="36775F2B" w14:textId="77777777" w:rsidR="00870A08" w:rsidRDefault="003A5418">
            <w:pPr>
              <w:spacing w:line="240" w:lineRule="auto"/>
              <w:ind w:firstLineChars="0" w:firstLine="0"/>
              <w:jc w:val="center"/>
            </w:pPr>
            <w:r>
              <w:t>2031:0:130</w:t>
            </w:r>
            <w:proofErr w:type="gramStart"/>
            <w:r>
              <w:t>F::</w:t>
            </w:r>
            <w:proofErr w:type="gramEnd"/>
            <w:r>
              <w:rPr>
                <w:rFonts w:hint="eastAsia"/>
              </w:rPr>
              <w:t>2</w:t>
            </w:r>
          </w:p>
        </w:tc>
        <w:tc>
          <w:tcPr>
            <w:tcW w:w="1569" w:type="dxa"/>
            <w:vAlign w:val="center"/>
          </w:tcPr>
          <w:p w14:paraId="1C8AC2B3" w14:textId="77777777" w:rsidR="00870A08" w:rsidRDefault="003A5418">
            <w:pPr>
              <w:spacing w:line="240" w:lineRule="auto"/>
              <w:ind w:firstLineChars="0" w:firstLine="0"/>
              <w:jc w:val="center"/>
            </w:pPr>
            <w:r>
              <w:rPr>
                <w:rFonts w:hint="eastAsia"/>
              </w:rPr>
              <w:t>64</w:t>
            </w:r>
          </w:p>
        </w:tc>
        <w:tc>
          <w:tcPr>
            <w:tcW w:w="1458" w:type="dxa"/>
            <w:vAlign w:val="center"/>
          </w:tcPr>
          <w:p w14:paraId="125C0AD9" w14:textId="77777777" w:rsidR="00870A08" w:rsidRDefault="003A5418">
            <w:pPr>
              <w:spacing w:line="240" w:lineRule="auto"/>
              <w:ind w:firstLineChars="0" w:firstLine="0"/>
              <w:jc w:val="center"/>
            </w:pPr>
            <w:r>
              <w:rPr>
                <w:rFonts w:hint="eastAsia"/>
              </w:rPr>
              <w:t>N/A</w:t>
            </w:r>
          </w:p>
        </w:tc>
      </w:tr>
      <w:tr w:rsidR="00870A08" w14:paraId="263815BF" w14:textId="77777777">
        <w:trPr>
          <w:jc w:val="center"/>
        </w:trPr>
        <w:tc>
          <w:tcPr>
            <w:tcW w:w="1594" w:type="dxa"/>
            <w:vAlign w:val="center"/>
          </w:tcPr>
          <w:p w14:paraId="03A44413" w14:textId="77777777" w:rsidR="00870A08" w:rsidRDefault="003A5418">
            <w:pPr>
              <w:spacing w:line="240" w:lineRule="auto"/>
              <w:ind w:firstLineChars="0" w:firstLine="0"/>
              <w:jc w:val="center"/>
            </w:pPr>
            <w:r>
              <w:rPr>
                <w:rFonts w:hint="eastAsia"/>
              </w:rPr>
              <w:t>PC-1</w:t>
            </w:r>
          </w:p>
        </w:tc>
        <w:tc>
          <w:tcPr>
            <w:tcW w:w="1706" w:type="dxa"/>
            <w:vAlign w:val="center"/>
          </w:tcPr>
          <w:p w14:paraId="4FD4422D" w14:textId="77777777" w:rsidR="00870A08" w:rsidRDefault="003A5418">
            <w:pPr>
              <w:spacing w:line="240" w:lineRule="auto"/>
              <w:ind w:firstLineChars="0" w:firstLine="0"/>
              <w:jc w:val="center"/>
            </w:pPr>
            <w:r>
              <w:rPr>
                <w:rFonts w:hint="eastAsia"/>
              </w:rPr>
              <w:t>Ethernet 0/0/1</w:t>
            </w:r>
          </w:p>
        </w:tc>
        <w:tc>
          <w:tcPr>
            <w:tcW w:w="2195" w:type="dxa"/>
            <w:vAlign w:val="center"/>
          </w:tcPr>
          <w:p w14:paraId="1CFB97CF" w14:textId="77777777" w:rsidR="00870A08" w:rsidRDefault="003A5418">
            <w:pPr>
              <w:spacing w:line="240" w:lineRule="auto"/>
              <w:ind w:firstLineChars="0" w:firstLine="0"/>
              <w:jc w:val="center"/>
            </w:pPr>
            <w:proofErr w:type="gramStart"/>
            <w:r>
              <w:rPr>
                <w:rFonts w:hint="eastAsia"/>
              </w:rPr>
              <w:t>2001:3:FD::</w:t>
            </w:r>
            <w:proofErr w:type="gramEnd"/>
            <w:r>
              <w:rPr>
                <w:rFonts w:hint="eastAsia"/>
              </w:rPr>
              <w:t>2</w:t>
            </w:r>
          </w:p>
        </w:tc>
        <w:tc>
          <w:tcPr>
            <w:tcW w:w="1569" w:type="dxa"/>
            <w:vAlign w:val="center"/>
          </w:tcPr>
          <w:p w14:paraId="7AFBA368" w14:textId="77777777" w:rsidR="00870A08" w:rsidRDefault="003A5418">
            <w:pPr>
              <w:spacing w:line="240" w:lineRule="auto"/>
              <w:ind w:firstLineChars="0" w:firstLine="0"/>
              <w:jc w:val="center"/>
            </w:pPr>
            <w:r>
              <w:rPr>
                <w:rFonts w:hint="eastAsia"/>
              </w:rPr>
              <w:t>64</w:t>
            </w:r>
          </w:p>
        </w:tc>
        <w:tc>
          <w:tcPr>
            <w:tcW w:w="1458" w:type="dxa"/>
            <w:vAlign w:val="center"/>
          </w:tcPr>
          <w:p w14:paraId="22B8CA5D" w14:textId="77777777" w:rsidR="00870A08" w:rsidRDefault="003A5418">
            <w:pPr>
              <w:spacing w:line="240" w:lineRule="auto"/>
              <w:ind w:firstLineChars="0" w:firstLine="0"/>
              <w:jc w:val="center"/>
            </w:pPr>
            <w:r>
              <w:rPr>
                <w:rFonts w:hint="eastAsia"/>
              </w:rPr>
              <w:t>R1</w:t>
            </w:r>
          </w:p>
        </w:tc>
      </w:tr>
      <w:tr w:rsidR="00870A08" w14:paraId="51361DC5" w14:textId="77777777">
        <w:trPr>
          <w:jc w:val="center"/>
        </w:trPr>
        <w:tc>
          <w:tcPr>
            <w:tcW w:w="1594" w:type="dxa"/>
            <w:vAlign w:val="center"/>
          </w:tcPr>
          <w:p w14:paraId="50A7108F" w14:textId="77777777" w:rsidR="00870A08" w:rsidRDefault="003A5418">
            <w:pPr>
              <w:spacing w:line="240" w:lineRule="auto"/>
              <w:ind w:firstLineChars="0" w:firstLine="0"/>
              <w:jc w:val="center"/>
            </w:pPr>
            <w:r>
              <w:rPr>
                <w:rFonts w:hint="eastAsia"/>
              </w:rPr>
              <w:t>PC-2</w:t>
            </w:r>
          </w:p>
        </w:tc>
        <w:tc>
          <w:tcPr>
            <w:tcW w:w="1706" w:type="dxa"/>
            <w:vAlign w:val="center"/>
          </w:tcPr>
          <w:p w14:paraId="3433256D" w14:textId="77777777" w:rsidR="00870A08" w:rsidRDefault="003A5418">
            <w:pPr>
              <w:spacing w:line="240" w:lineRule="auto"/>
              <w:ind w:firstLineChars="0" w:firstLine="0"/>
              <w:jc w:val="center"/>
            </w:pPr>
            <w:r>
              <w:rPr>
                <w:rFonts w:hint="eastAsia"/>
              </w:rPr>
              <w:t>Ethernet 0/0/1</w:t>
            </w:r>
          </w:p>
        </w:tc>
        <w:tc>
          <w:tcPr>
            <w:tcW w:w="2195" w:type="dxa"/>
            <w:vAlign w:val="center"/>
          </w:tcPr>
          <w:p w14:paraId="292F9A85" w14:textId="77777777" w:rsidR="00870A08" w:rsidRDefault="003A5418">
            <w:pPr>
              <w:spacing w:line="240" w:lineRule="auto"/>
              <w:ind w:firstLineChars="0" w:firstLine="0"/>
              <w:jc w:val="center"/>
            </w:pPr>
            <w:proofErr w:type="gramStart"/>
            <w:r>
              <w:rPr>
                <w:rFonts w:hint="eastAsia"/>
              </w:rPr>
              <w:t>2002:3:DE::</w:t>
            </w:r>
            <w:proofErr w:type="gramEnd"/>
            <w:r>
              <w:rPr>
                <w:rFonts w:hint="eastAsia"/>
              </w:rPr>
              <w:t>2</w:t>
            </w:r>
          </w:p>
        </w:tc>
        <w:tc>
          <w:tcPr>
            <w:tcW w:w="1569" w:type="dxa"/>
            <w:vAlign w:val="center"/>
          </w:tcPr>
          <w:p w14:paraId="2247A494" w14:textId="77777777" w:rsidR="00870A08" w:rsidRDefault="003A5418">
            <w:pPr>
              <w:spacing w:line="240" w:lineRule="auto"/>
              <w:ind w:firstLineChars="0" w:firstLine="0"/>
              <w:jc w:val="center"/>
            </w:pPr>
            <w:r>
              <w:rPr>
                <w:rFonts w:hint="eastAsia"/>
              </w:rPr>
              <w:t>64</w:t>
            </w:r>
          </w:p>
        </w:tc>
        <w:tc>
          <w:tcPr>
            <w:tcW w:w="1458" w:type="dxa"/>
            <w:vAlign w:val="center"/>
          </w:tcPr>
          <w:p w14:paraId="31818773" w14:textId="77777777" w:rsidR="00870A08" w:rsidRDefault="003A5418">
            <w:pPr>
              <w:spacing w:line="240" w:lineRule="auto"/>
              <w:ind w:firstLineChars="0" w:firstLine="0"/>
              <w:jc w:val="center"/>
            </w:pPr>
            <w:r>
              <w:rPr>
                <w:rFonts w:hint="eastAsia"/>
              </w:rPr>
              <w:t>R2</w:t>
            </w:r>
          </w:p>
        </w:tc>
      </w:tr>
    </w:tbl>
    <w:p w14:paraId="2420E3FD" w14:textId="77777777" w:rsidR="00870A08" w:rsidRDefault="003A5418">
      <w:pPr>
        <w:pStyle w:val="10"/>
      </w:pPr>
      <w:r>
        <w:rPr>
          <w:rFonts w:hint="eastAsia"/>
        </w:rPr>
        <w:lastRenderedPageBreak/>
        <w:t>实验步骤</w:t>
      </w:r>
    </w:p>
    <w:p w14:paraId="1CD71716" w14:textId="77777777" w:rsidR="00870A08" w:rsidRDefault="003A5418">
      <w:pPr>
        <w:pStyle w:val="2"/>
        <w:numPr>
          <w:ilvl w:val="0"/>
          <w:numId w:val="60"/>
        </w:numPr>
      </w:pPr>
      <w:r>
        <w:rPr>
          <w:rFonts w:hint="eastAsia"/>
        </w:rPr>
        <w:t>配置</w:t>
      </w:r>
      <w:r>
        <w:rPr>
          <w:rFonts w:hint="eastAsia"/>
        </w:rPr>
        <w:t>IPv6</w:t>
      </w:r>
      <w:r>
        <w:rPr>
          <w:rFonts w:hint="eastAsia"/>
        </w:rPr>
        <w:t>单播地址</w:t>
      </w:r>
    </w:p>
    <w:p w14:paraId="029D66FC" w14:textId="77777777" w:rsidR="00870A08" w:rsidRDefault="003A5418">
      <w:pPr>
        <w:ind w:firstLine="420"/>
        <w:jc w:val="left"/>
      </w:pPr>
      <w:r>
        <w:rPr>
          <w:rFonts w:hint="eastAsia"/>
        </w:rPr>
        <w:t>根据实验编址表在</w:t>
      </w:r>
      <w:r>
        <w:rPr>
          <w:rFonts w:hint="eastAsia"/>
        </w:rPr>
        <w:t>PC</w:t>
      </w:r>
      <w:r>
        <w:rPr>
          <w:rFonts w:hint="eastAsia"/>
        </w:rPr>
        <w:t>上配置相应的</w:t>
      </w:r>
      <w:r>
        <w:rPr>
          <w:rFonts w:hint="eastAsia"/>
        </w:rPr>
        <w:t>IPv6</w:t>
      </w:r>
      <w:r>
        <w:rPr>
          <w:rFonts w:hint="eastAsia"/>
        </w:rPr>
        <w:t>地址。模拟器中的</w:t>
      </w:r>
      <w:r>
        <w:rPr>
          <w:rFonts w:hint="eastAsia"/>
        </w:rPr>
        <w:t>PC</w:t>
      </w:r>
      <w:r>
        <w:rPr>
          <w:rFonts w:hint="eastAsia"/>
        </w:rPr>
        <w:t>上已经默认开启了</w:t>
      </w:r>
      <w:r>
        <w:rPr>
          <w:rFonts w:hint="eastAsia"/>
        </w:rPr>
        <w:t>IPv6</w:t>
      </w:r>
      <w:r>
        <w:rPr>
          <w:rFonts w:hint="eastAsia"/>
        </w:rPr>
        <w:t>功能，即已经自动生成了链路本地地址。</w:t>
      </w:r>
    </w:p>
    <w:p w14:paraId="6B8489AA" w14:textId="77777777" w:rsidR="00870A08" w:rsidRDefault="003A5418">
      <w:pPr>
        <w:ind w:firstLine="420"/>
        <w:jc w:val="left"/>
      </w:pPr>
      <w:r>
        <w:rPr>
          <w:rFonts w:hint="eastAsia"/>
        </w:rPr>
        <w:t>在路由器系统视图模式上全局开启</w:t>
      </w:r>
      <w:r>
        <w:rPr>
          <w:rFonts w:hint="eastAsia"/>
        </w:rPr>
        <w:t>IPv6</w:t>
      </w:r>
      <w:r>
        <w:rPr>
          <w:rFonts w:hint="eastAsia"/>
        </w:rPr>
        <w:t>功能。</w:t>
      </w:r>
    </w:p>
    <w:p w14:paraId="56A240D6" w14:textId="77777777" w:rsidR="00870A08" w:rsidRDefault="003A5418">
      <w:pPr>
        <w:pStyle w:val="aff6"/>
        <w:tabs>
          <w:tab w:val="left" w:pos="426"/>
        </w:tabs>
      </w:pPr>
      <w:r>
        <w:t>&lt;R1&gt;system-view</w:t>
      </w:r>
    </w:p>
    <w:p w14:paraId="299E28E3" w14:textId="77777777" w:rsidR="00870A08" w:rsidRDefault="003A5418">
      <w:pPr>
        <w:pStyle w:val="aff6"/>
        <w:tabs>
          <w:tab w:val="left" w:pos="426"/>
        </w:tabs>
      </w:pPr>
      <w:r>
        <w:t>[R</w:t>
      </w:r>
      <w:proofErr w:type="gramStart"/>
      <w:r>
        <w:t>1]ipv</w:t>
      </w:r>
      <w:proofErr w:type="gramEnd"/>
      <w:r>
        <w:t>6</w:t>
      </w:r>
    </w:p>
    <w:p w14:paraId="33934975" w14:textId="77777777" w:rsidR="00870A08" w:rsidRDefault="00870A08">
      <w:pPr>
        <w:pStyle w:val="aff6"/>
        <w:tabs>
          <w:tab w:val="left" w:pos="426"/>
        </w:tabs>
      </w:pPr>
    </w:p>
    <w:p w14:paraId="3475E1CD" w14:textId="77777777" w:rsidR="00870A08" w:rsidRDefault="003A5418">
      <w:pPr>
        <w:ind w:firstLine="420"/>
        <w:jc w:val="left"/>
      </w:pPr>
      <w:r>
        <w:rPr>
          <w:rFonts w:hint="eastAsia"/>
        </w:rPr>
        <w:t>在</w:t>
      </w:r>
      <w:r>
        <w:rPr>
          <w:rFonts w:hint="eastAsia"/>
        </w:rPr>
        <w:t>R1</w:t>
      </w:r>
      <w:r>
        <w:rPr>
          <w:rFonts w:hint="eastAsia"/>
        </w:rPr>
        <w:t>上的</w:t>
      </w:r>
      <w:r>
        <w:rPr>
          <w:rFonts w:hint="eastAsia"/>
        </w:rPr>
        <w:t>GE 0/0/0</w:t>
      </w:r>
      <w:r>
        <w:rPr>
          <w:rFonts w:hint="eastAsia"/>
        </w:rPr>
        <w:t>接口下使用</w:t>
      </w:r>
      <w:r>
        <w:t>命令</w:t>
      </w:r>
      <w:r>
        <w:rPr>
          <w:b/>
        </w:rPr>
        <w:t>ipv6</w:t>
      </w:r>
      <w:r>
        <w:rPr>
          <w:rFonts w:hint="eastAsia"/>
          <w:b/>
        </w:rPr>
        <w:t xml:space="preserve"> enable</w:t>
      </w:r>
      <w:r>
        <w:rPr>
          <w:rFonts w:hint="eastAsia"/>
        </w:rPr>
        <w:t>开启</w:t>
      </w:r>
      <w:r>
        <w:rPr>
          <w:rFonts w:hint="eastAsia"/>
        </w:rPr>
        <w:t>IPv6</w:t>
      </w:r>
      <w:r>
        <w:rPr>
          <w:rFonts w:hint="eastAsia"/>
        </w:rPr>
        <w:t>功能。</w:t>
      </w:r>
    </w:p>
    <w:p w14:paraId="29643636" w14:textId="77777777" w:rsidR="00870A08" w:rsidRDefault="003A5418">
      <w:pPr>
        <w:pStyle w:val="aff6"/>
        <w:tabs>
          <w:tab w:val="left" w:pos="426"/>
        </w:tabs>
      </w:pPr>
      <w:r>
        <w:t>[R</w:t>
      </w:r>
      <w:proofErr w:type="gramStart"/>
      <w:r>
        <w:t>1]interface</w:t>
      </w:r>
      <w:proofErr w:type="gramEnd"/>
      <w:r>
        <w:t xml:space="preserve"> </w:t>
      </w:r>
      <w:proofErr w:type="spellStart"/>
      <w:r>
        <w:t>GigabitEthernet</w:t>
      </w:r>
      <w:proofErr w:type="spellEnd"/>
      <w:r>
        <w:t xml:space="preserve"> 0/0/</w:t>
      </w:r>
      <w:r>
        <w:rPr>
          <w:rFonts w:hint="eastAsia"/>
        </w:rPr>
        <w:t>0</w:t>
      </w:r>
    </w:p>
    <w:p w14:paraId="04808D10" w14:textId="77777777" w:rsidR="00870A08" w:rsidRDefault="003A5418">
      <w:pPr>
        <w:pStyle w:val="aff6"/>
        <w:tabs>
          <w:tab w:val="left" w:pos="426"/>
          <w:tab w:val="left" w:pos="3968"/>
        </w:tabs>
      </w:pPr>
      <w:r>
        <w:t>[R1-GigabitEthernet0/0/</w:t>
      </w:r>
      <w:proofErr w:type="gramStart"/>
      <w:r>
        <w:rPr>
          <w:rFonts w:hint="eastAsia"/>
        </w:rPr>
        <w:t>0</w:t>
      </w:r>
      <w:r>
        <w:t>]ipv</w:t>
      </w:r>
      <w:proofErr w:type="gramEnd"/>
      <w:r>
        <w:t>6 enable</w:t>
      </w:r>
      <w:r>
        <w:tab/>
      </w:r>
    </w:p>
    <w:p w14:paraId="52B05150" w14:textId="77777777" w:rsidR="00870A08" w:rsidRDefault="00870A08">
      <w:pPr>
        <w:ind w:firstLineChars="0" w:firstLine="0"/>
        <w:jc w:val="left"/>
      </w:pPr>
    </w:p>
    <w:p w14:paraId="512C543C" w14:textId="77777777" w:rsidR="00870A08" w:rsidRDefault="003A5418">
      <w:pPr>
        <w:ind w:firstLine="420"/>
        <w:jc w:val="left"/>
      </w:pPr>
      <w:r>
        <w:rPr>
          <w:rFonts w:hint="eastAsia"/>
        </w:rPr>
        <w:t>在</w:t>
      </w:r>
      <w:r>
        <w:rPr>
          <w:rFonts w:hint="eastAsia"/>
        </w:rPr>
        <w:t>R1</w:t>
      </w:r>
      <w:r>
        <w:rPr>
          <w:rFonts w:hint="eastAsia"/>
        </w:rPr>
        <w:t>的</w:t>
      </w:r>
      <w:r>
        <w:rPr>
          <w:rFonts w:hint="eastAsia"/>
        </w:rPr>
        <w:t>GE 0/0/0</w:t>
      </w:r>
      <w:r>
        <w:rPr>
          <w:rFonts w:hint="eastAsia"/>
        </w:rPr>
        <w:t>接口上配置自动生成的链路本地地址。</w:t>
      </w:r>
    </w:p>
    <w:p w14:paraId="2CA86A66" w14:textId="77777777" w:rsidR="00870A08" w:rsidRDefault="003A5418">
      <w:pPr>
        <w:pStyle w:val="aff6"/>
        <w:tabs>
          <w:tab w:val="left" w:pos="426"/>
        </w:tabs>
      </w:pPr>
      <w:r>
        <w:t>[R</w:t>
      </w:r>
      <w:proofErr w:type="gramStart"/>
      <w:r>
        <w:t>1]interface</w:t>
      </w:r>
      <w:proofErr w:type="gramEnd"/>
      <w:r>
        <w:t xml:space="preserve"> </w:t>
      </w:r>
      <w:proofErr w:type="spellStart"/>
      <w:r>
        <w:t>GigabitEthernet</w:t>
      </w:r>
      <w:proofErr w:type="spellEnd"/>
      <w:r>
        <w:t xml:space="preserve"> 0/0/</w:t>
      </w:r>
      <w:r>
        <w:rPr>
          <w:rFonts w:hint="eastAsia"/>
        </w:rPr>
        <w:t>0</w:t>
      </w:r>
    </w:p>
    <w:p w14:paraId="54069469" w14:textId="77777777" w:rsidR="00870A08" w:rsidRDefault="003A5418">
      <w:pPr>
        <w:pStyle w:val="aff6"/>
        <w:tabs>
          <w:tab w:val="left" w:pos="426"/>
          <w:tab w:val="left" w:pos="5097"/>
        </w:tabs>
      </w:pPr>
      <w:r>
        <w:t>[R1-GigabitEthernet0/0/</w:t>
      </w:r>
      <w:proofErr w:type="gramStart"/>
      <w:r>
        <w:rPr>
          <w:rFonts w:hint="eastAsia"/>
        </w:rPr>
        <w:t>0</w:t>
      </w:r>
      <w:r>
        <w:t>]ipv</w:t>
      </w:r>
      <w:proofErr w:type="gramEnd"/>
      <w:r>
        <w:t>6 address auto link-local</w:t>
      </w:r>
      <w:r>
        <w:tab/>
      </w:r>
    </w:p>
    <w:p w14:paraId="1B785351" w14:textId="77777777" w:rsidR="00870A08" w:rsidRDefault="00870A08">
      <w:pPr>
        <w:pStyle w:val="aff6"/>
        <w:tabs>
          <w:tab w:val="left" w:pos="426"/>
          <w:tab w:val="left" w:pos="5097"/>
        </w:tabs>
      </w:pPr>
    </w:p>
    <w:p w14:paraId="722115BA" w14:textId="77777777" w:rsidR="00870A08" w:rsidRDefault="003A5418">
      <w:pPr>
        <w:ind w:firstLine="420"/>
        <w:jc w:val="left"/>
      </w:pPr>
      <w:r>
        <w:rPr>
          <w:rFonts w:hint="eastAsia"/>
        </w:rPr>
        <w:t>配置</w:t>
      </w:r>
      <w:r>
        <w:t>完成后，</w:t>
      </w:r>
      <w:r>
        <w:rPr>
          <w:rFonts w:hint="eastAsia"/>
        </w:rPr>
        <w:t>在</w:t>
      </w:r>
      <w:r>
        <w:rPr>
          <w:rFonts w:hint="eastAsia"/>
        </w:rPr>
        <w:t>R1</w:t>
      </w:r>
      <w:r>
        <w:rPr>
          <w:rFonts w:hint="eastAsia"/>
        </w:rPr>
        <w:t>上</w:t>
      </w:r>
      <w:r>
        <w:t>查看</w:t>
      </w:r>
      <w:r>
        <w:t>GE 0</w:t>
      </w:r>
      <w:r>
        <w:rPr>
          <w:rFonts w:hint="eastAsia"/>
        </w:rPr>
        <w:t>/0/0</w:t>
      </w:r>
      <w:r>
        <w:rPr>
          <w:rFonts w:hint="eastAsia"/>
        </w:rPr>
        <w:t>接口所</w:t>
      </w:r>
      <w:r>
        <w:t>配置</w:t>
      </w:r>
      <w:r>
        <w:rPr>
          <w:rFonts w:hint="eastAsia"/>
        </w:rPr>
        <w:t>的自动生成的链路本地</w:t>
      </w:r>
      <w:r>
        <w:t>地址</w:t>
      </w:r>
      <w:r>
        <w:rPr>
          <w:rFonts w:hint="eastAsia"/>
        </w:rPr>
        <w:t>。</w:t>
      </w:r>
    </w:p>
    <w:p w14:paraId="7A4B6F76" w14:textId="77777777" w:rsidR="00870A08" w:rsidRDefault="003A5418">
      <w:pPr>
        <w:pStyle w:val="aff6"/>
        <w:tabs>
          <w:tab w:val="left" w:pos="426"/>
        </w:tabs>
      </w:pPr>
      <w:r>
        <w:t>[R</w:t>
      </w:r>
      <w:proofErr w:type="gramStart"/>
      <w:r>
        <w:t>1]display</w:t>
      </w:r>
      <w:proofErr w:type="gramEnd"/>
      <w:r>
        <w:t xml:space="preserve"> ipv6 interface </w:t>
      </w:r>
    </w:p>
    <w:p w14:paraId="3AFFFB7A" w14:textId="77777777" w:rsidR="00870A08" w:rsidRDefault="003A5418">
      <w:pPr>
        <w:pStyle w:val="aff6"/>
        <w:tabs>
          <w:tab w:val="left" w:pos="426"/>
        </w:tabs>
      </w:pPr>
      <w:r>
        <w:t xml:space="preserve">GigabitEthernet0/0/0 current </w:t>
      </w:r>
      <w:proofErr w:type="gramStart"/>
      <w:r>
        <w:t>state :</w:t>
      </w:r>
      <w:proofErr w:type="gramEnd"/>
      <w:r>
        <w:t xml:space="preserve"> UP </w:t>
      </w:r>
    </w:p>
    <w:p w14:paraId="095F49AC" w14:textId="77777777" w:rsidR="00870A08" w:rsidRDefault="003A5418">
      <w:pPr>
        <w:pStyle w:val="aff6"/>
        <w:tabs>
          <w:tab w:val="left" w:pos="426"/>
        </w:tabs>
      </w:pPr>
      <w:r>
        <w:t xml:space="preserve">IPv6 protocol current </w:t>
      </w:r>
      <w:proofErr w:type="gramStart"/>
      <w:r>
        <w:t>state :</w:t>
      </w:r>
      <w:proofErr w:type="gramEnd"/>
      <w:r>
        <w:t xml:space="preserve"> UP</w:t>
      </w:r>
    </w:p>
    <w:p w14:paraId="2799F080" w14:textId="77777777" w:rsidR="00870A08" w:rsidRDefault="003A5418">
      <w:pPr>
        <w:pStyle w:val="aff6"/>
        <w:tabs>
          <w:tab w:val="left" w:pos="426"/>
        </w:tabs>
      </w:pPr>
      <w:r>
        <w:t xml:space="preserve">IPv6 is enabled, </w:t>
      </w:r>
      <w:r>
        <w:rPr>
          <w:shd w:val="pct10" w:color="auto" w:fill="FFFFFF"/>
        </w:rPr>
        <w:t>link-local address is FE80::2E</w:t>
      </w:r>
      <w:proofErr w:type="gramStart"/>
      <w:r>
        <w:rPr>
          <w:shd w:val="pct10" w:color="auto" w:fill="FFFFFF"/>
        </w:rPr>
        <w:t>0:FCFF</w:t>
      </w:r>
      <w:proofErr w:type="gramEnd"/>
      <w:r>
        <w:rPr>
          <w:shd w:val="pct10" w:color="auto" w:fill="FFFFFF"/>
        </w:rPr>
        <w:t>:FE03:19AB</w:t>
      </w:r>
    </w:p>
    <w:p w14:paraId="57AC2DFF" w14:textId="77777777" w:rsidR="00870A08" w:rsidRDefault="003A5418">
      <w:pPr>
        <w:pStyle w:val="aff6"/>
        <w:tabs>
          <w:tab w:val="left" w:pos="426"/>
        </w:tabs>
      </w:pPr>
      <w:r>
        <w:t xml:space="preserve">  No global unicast address configured</w:t>
      </w:r>
    </w:p>
    <w:p w14:paraId="036D8521" w14:textId="77777777" w:rsidR="00870A08" w:rsidRDefault="003A5418">
      <w:pPr>
        <w:pStyle w:val="aff6"/>
        <w:tabs>
          <w:tab w:val="left" w:pos="426"/>
        </w:tabs>
      </w:pPr>
      <w:r>
        <w:rPr>
          <w:rFonts w:hint="eastAsia"/>
        </w:rPr>
        <w:t>……</w:t>
      </w:r>
    </w:p>
    <w:p w14:paraId="1B98EF46" w14:textId="77777777" w:rsidR="00870A08" w:rsidRDefault="00870A08">
      <w:pPr>
        <w:pStyle w:val="aff6"/>
        <w:tabs>
          <w:tab w:val="left" w:pos="426"/>
        </w:tabs>
      </w:pPr>
    </w:p>
    <w:p w14:paraId="55201151" w14:textId="77777777" w:rsidR="00870A08" w:rsidRDefault="003A5418">
      <w:pPr>
        <w:ind w:firstLine="420"/>
        <w:jc w:val="left"/>
      </w:pPr>
      <w:r>
        <w:rPr>
          <w:rFonts w:hint="eastAsia"/>
        </w:rPr>
        <w:t>可以观察到</w:t>
      </w:r>
      <w:r>
        <w:t>当前</w:t>
      </w:r>
      <w:r>
        <w:rPr>
          <w:rFonts w:hint="eastAsia"/>
        </w:rPr>
        <w:t>GE 0/0/0</w:t>
      </w:r>
      <w:r>
        <w:rPr>
          <w:rFonts w:hint="eastAsia"/>
        </w:rPr>
        <w:t>接口下的</w:t>
      </w:r>
      <w:r>
        <w:t>链路本地地址</w:t>
      </w:r>
      <w:r>
        <w:rPr>
          <w:rFonts w:hint="eastAsia"/>
        </w:rPr>
        <w:t>为</w:t>
      </w:r>
      <w:r>
        <w:t>FE80::2E0:FCFF:FE03:19AB</w:t>
      </w:r>
      <w:r>
        <w:rPr>
          <w:rFonts w:hint="eastAsia"/>
        </w:rPr>
        <w:t>。</w:t>
      </w:r>
    </w:p>
    <w:p w14:paraId="4A4535CE" w14:textId="77777777" w:rsidR="00870A08" w:rsidRDefault="003A5418">
      <w:pPr>
        <w:ind w:firstLineChars="0" w:firstLine="420"/>
        <w:jc w:val="left"/>
      </w:pPr>
      <w:r>
        <w:rPr>
          <w:rFonts w:hint="eastAsia"/>
        </w:rPr>
        <w:t>在</w:t>
      </w:r>
      <w:r>
        <w:rPr>
          <w:rFonts w:hint="eastAsia"/>
        </w:rPr>
        <w:t>PC</w:t>
      </w:r>
      <w:r>
        <w:t>-1</w:t>
      </w:r>
      <w:r>
        <w:rPr>
          <w:rFonts w:hint="eastAsia"/>
        </w:rPr>
        <w:t>上测试与</w:t>
      </w:r>
      <w:r>
        <w:rPr>
          <w:rFonts w:hint="eastAsia"/>
        </w:rPr>
        <w:t>R1</w:t>
      </w:r>
      <w:r>
        <w:rPr>
          <w:rFonts w:hint="eastAsia"/>
        </w:rPr>
        <w:t>链路本地地址间</w:t>
      </w:r>
      <w:r>
        <w:t>的连通性。</w:t>
      </w:r>
    </w:p>
    <w:p w14:paraId="5C2DF075" w14:textId="77777777" w:rsidR="00870A08" w:rsidRDefault="003A5418">
      <w:pPr>
        <w:pStyle w:val="aff6"/>
        <w:tabs>
          <w:tab w:val="left" w:pos="426"/>
        </w:tabs>
      </w:pPr>
      <w:r>
        <w:lastRenderedPageBreak/>
        <w:t>PC&gt;ping FE80::2E</w:t>
      </w:r>
      <w:proofErr w:type="gramStart"/>
      <w:r>
        <w:t>0:FCFF</w:t>
      </w:r>
      <w:proofErr w:type="gramEnd"/>
      <w:r>
        <w:t>:FE03:19AB</w:t>
      </w:r>
    </w:p>
    <w:p w14:paraId="696EA36D" w14:textId="77777777" w:rsidR="00870A08" w:rsidRDefault="003A5418">
      <w:pPr>
        <w:pStyle w:val="aff6"/>
        <w:tabs>
          <w:tab w:val="left" w:pos="426"/>
        </w:tabs>
      </w:pPr>
      <w:r>
        <w:t>Ping fe80::2e</w:t>
      </w:r>
      <w:proofErr w:type="gramStart"/>
      <w:r>
        <w:t>0:fcff</w:t>
      </w:r>
      <w:proofErr w:type="gramEnd"/>
      <w:r>
        <w:t xml:space="preserve">:fe03:19ab: 32 data bytes, Press </w:t>
      </w:r>
      <w:proofErr w:type="spellStart"/>
      <w:r>
        <w:t>Ctrl_C</w:t>
      </w:r>
      <w:proofErr w:type="spellEnd"/>
      <w:r>
        <w:t xml:space="preserve"> to break</w:t>
      </w:r>
    </w:p>
    <w:p w14:paraId="54806E27" w14:textId="77777777" w:rsidR="00870A08" w:rsidRDefault="003A5418">
      <w:pPr>
        <w:pStyle w:val="aff6"/>
        <w:tabs>
          <w:tab w:val="left" w:pos="426"/>
        </w:tabs>
      </w:pPr>
      <w:r>
        <w:t>From fe80::2e</w:t>
      </w:r>
      <w:proofErr w:type="gramStart"/>
      <w:r>
        <w:t>0:fcff</w:t>
      </w:r>
      <w:proofErr w:type="gramEnd"/>
      <w:r>
        <w:t xml:space="preserve">:fe03:19ab: bytes=32 seq=1 hop limit=64 time=141 </w:t>
      </w:r>
      <w:proofErr w:type="spellStart"/>
      <w:r>
        <w:t>ms</w:t>
      </w:r>
      <w:proofErr w:type="spellEnd"/>
    </w:p>
    <w:p w14:paraId="5E0EBB0A" w14:textId="77777777" w:rsidR="00870A08" w:rsidRDefault="003A5418">
      <w:pPr>
        <w:pStyle w:val="aff6"/>
        <w:tabs>
          <w:tab w:val="left" w:pos="426"/>
        </w:tabs>
      </w:pPr>
      <w:r>
        <w:t>From fe80::2e</w:t>
      </w:r>
      <w:proofErr w:type="gramStart"/>
      <w:r>
        <w:t>0:fcff</w:t>
      </w:r>
      <w:proofErr w:type="gramEnd"/>
      <w:r>
        <w:t xml:space="preserve">:fe03:19ab: bytes=32 seq=2 hop limit=64 time=47 </w:t>
      </w:r>
      <w:proofErr w:type="spellStart"/>
      <w:r>
        <w:t>ms</w:t>
      </w:r>
      <w:proofErr w:type="spellEnd"/>
    </w:p>
    <w:p w14:paraId="762A458C" w14:textId="77777777" w:rsidR="00870A08" w:rsidRDefault="003A5418">
      <w:pPr>
        <w:pStyle w:val="aff6"/>
        <w:tabs>
          <w:tab w:val="left" w:pos="426"/>
        </w:tabs>
      </w:pPr>
      <w:r>
        <w:t>From fe80::2e</w:t>
      </w:r>
      <w:proofErr w:type="gramStart"/>
      <w:r>
        <w:t>0:fcff</w:t>
      </w:r>
      <w:proofErr w:type="gramEnd"/>
      <w:r>
        <w:t xml:space="preserve">:fe03:19ab: bytes=32 seq=3 hop limit=64 time=47 </w:t>
      </w:r>
      <w:proofErr w:type="spellStart"/>
      <w:r>
        <w:t>ms</w:t>
      </w:r>
      <w:proofErr w:type="spellEnd"/>
    </w:p>
    <w:p w14:paraId="4EBB00AC" w14:textId="77777777" w:rsidR="00870A08" w:rsidRDefault="003A5418">
      <w:pPr>
        <w:pStyle w:val="aff6"/>
        <w:tabs>
          <w:tab w:val="left" w:pos="426"/>
        </w:tabs>
      </w:pPr>
      <w:r>
        <w:t>From fe80::2e</w:t>
      </w:r>
      <w:proofErr w:type="gramStart"/>
      <w:r>
        <w:t>0:fcff</w:t>
      </w:r>
      <w:proofErr w:type="gramEnd"/>
      <w:r>
        <w:t xml:space="preserve">:fe03:19ab: bytes=32 seq=4 hop limit=64 time=31 </w:t>
      </w:r>
      <w:proofErr w:type="spellStart"/>
      <w:r>
        <w:t>ms</w:t>
      </w:r>
      <w:proofErr w:type="spellEnd"/>
    </w:p>
    <w:p w14:paraId="7715A737" w14:textId="77777777" w:rsidR="00870A08" w:rsidRDefault="003A5418">
      <w:pPr>
        <w:pStyle w:val="aff6"/>
        <w:tabs>
          <w:tab w:val="left" w:pos="426"/>
        </w:tabs>
      </w:pPr>
      <w:r>
        <w:t>From fe80::2e</w:t>
      </w:r>
      <w:proofErr w:type="gramStart"/>
      <w:r>
        <w:t>0:fcff</w:t>
      </w:r>
      <w:proofErr w:type="gramEnd"/>
      <w:r>
        <w:t>:fe03:19ab: byt</w:t>
      </w:r>
      <w:r>
        <w:rPr>
          <w:rFonts w:hint="eastAsia"/>
        </w:rPr>
        <w:t>e</w:t>
      </w:r>
      <w:r>
        <w:t xml:space="preserve">s=32 seq=5 hop limit=64 time=16 </w:t>
      </w:r>
      <w:proofErr w:type="spellStart"/>
      <w:r>
        <w:t>ms</w:t>
      </w:r>
      <w:proofErr w:type="spellEnd"/>
    </w:p>
    <w:p w14:paraId="14BCD5EE" w14:textId="77777777" w:rsidR="00870A08" w:rsidRDefault="003A5418">
      <w:pPr>
        <w:pStyle w:val="aff6"/>
        <w:tabs>
          <w:tab w:val="left" w:pos="426"/>
        </w:tabs>
      </w:pPr>
      <w:r>
        <w:t>--- fe80::2e</w:t>
      </w:r>
      <w:proofErr w:type="gramStart"/>
      <w:r>
        <w:t>0:fcff</w:t>
      </w:r>
      <w:proofErr w:type="gramEnd"/>
      <w:r>
        <w:t>:fe03:19ab ping statistics ---</w:t>
      </w:r>
    </w:p>
    <w:p w14:paraId="2B67C322" w14:textId="77777777" w:rsidR="00870A08" w:rsidRDefault="003A5418">
      <w:pPr>
        <w:pStyle w:val="aff6"/>
        <w:tabs>
          <w:tab w:val="left" w:pos="426"/>
        </w:tabs>
      </w:pPr>
      <w:r>
        <w:t xml:space="preserve">  5 packet(s) transmitted</w:t>
      </w:r>
    </w:p>
    <w:p w14:paraId="46B5C79E" w14:textId="77777777" w:rsidR="00870A08" w:rsidRDefault="003A5418">
      <w:pPr>
        <w:pStyle w:val="aff6"/>
        <w:tabs>
          <w:tab w:val="left" w:pos="426"/>
        </w:tabs>
      </w:pPr>
      <w:r>
        <w:t xml:space="preserve">  5 packet(s) received</w:t>
      </w:r>
    </w:p>
    <w:p w14:paraId="46B7D130" w14:textId="77777777" w:rsidR="00870A08" w:rsidRDefault="003A5418">
      <w:pPr>
        <w:pStyle w:val="aff6"/>
        <w:tabs>
          <w:tab w:val="left" w:pos="426"/>
        </w:tabs>
      </w:pPr>
      <w:r>
        <w:t xml:space="preserve">  0.00% packet loss</w:t>
      </w:r>
    </w:p>
    <w:p w14:paraId="14E101A5" w14:textId="77777777" w:rsidR="00870A08" w:rsidRDefault="003A5418">
      <w:pPr>
        <w:pStyle w:val="aff6"/>
        <w:tabs>
          <w:tab w:val="left" w:pos="426"/>
        </w:tabs>
      </w:pPr>
      <w:r>
        <w:t xml:space="preserve">  round-trip min/avg/max = 16/56/141 </w:t>
      </w:r>
      <w:proofErr w:type="spellStart"/>
      <w:r>
        <w:t>ms</w:t>
      </w:r>
      <w:proofErr w:type="spellEnd"/>
    </w:p>
    <w:p w14:paraId="1708DD4D" w14:textId="77777777" w:rsidR="00870A08" w:rsidRDefault="00870A08">
      <w:pPr>
        <w:pStyle w:val="aff6"/>
        <w:tabs>
          <w:tab w:val="left" w:pos="426"/>
        </w:tabs>
      </w:pPr>
    </w:p>
    <w:p w14:paraId="4A1E9BF4" w14:textId="77777777" w:rsidR="00870A08" w:rsidRDefault="003A5418">
      <w:pPr>
        <w:ind w:firstLine="420"/>
        <w:jc w:val="left"/>
      </w:pPr>
      <w:r>
        <w:rPr>
          <w:rFonts w:hint="eastAsia"/>
        </w:rPr>
        <w:t>可以观察到</w:t>
      </w:r>
      <w:r>
        <w:t>连通性</w:t>
      </w:r>
      <w:r>
        <w:rPr>
          <w:rFonts w:hint="eastAsia"/>
        </w:rPr>
        <w:t>正常，同理</w:t>
      </w:r>
      <w:r>
        <w:t>配置</w:t>
      </w:r>
      <w:r>
        <w:rPr>
          <w:rFonts w:hint="eastAsia"/>
        </w:rPr>
        <w:t xml:space="preserve">R2 </w:t>
      </w:r>
      <w:r>
        <w:rPr>
          <w:rFonts w:hint="eastAsia"/>
        </w:rPr>
        <w:t>的</w:t>
      </w:r>
      <w:r>
        <w:rPr>
          <w:rFonts w:hint="eastAsia"/>
        </w:rPr>
        <w:t>GE 0/0/0</w:t>
      </w:r>
      <w:r>
        <w:rPr>
          <w:rFonts w:hint="eastAsia"/>
        </w:rPr>
        <w:t>接口。</w:t>
      </w:r>
    </w:p>
    <w:p w14:paraId="1351B656" w14:textId="77777777" w:rsidR="00870A08" w:rsidRDefault="003A5418">
      <w:pPr>
        <w:pStyle w:val="aff6"/>
        <w:tabs>
          <w:tab w:val="left" w:pos="426"/>
        </w:tabs>
      </w:pPr>
      <w:r>
        <w:t>&lt;R2&gt;system-view</w:t>
      </w:r>
    </w:p>
    <w:p w14:paraId="40CCBACA" w14:textId="77777777" w:rsidR="00870A08" w:rsidRDefault="003A5418">
      <w:pPr>
        <w:pStyle w:val="aff6"/>
        <w:tabs>
          <w:tab w:val="left" w:pos="426"/>
        </w:tabs>
      </w:pPr>
      <w:r>
        <w:t>[R</w:t>
      </w:r>
      <w:proofErr w:type="gramStart"/>
      <w:r>
        <w:t>2]ipv</w:t>
      </w:r>
      <w:proofErr w:type="gramEnd"/>
      <w:r>
        <w:t>6</w:t>
      </w:r>
    </w:p>
    <w:p w14:paraId="09269E0B" w14:textId="77777777" w:rsidR="00870A08" w:rsidRDefault="003A5418">
      <w:pPr>
        <w:pStyle w:val="aff6"/>
        <w:tabs>
          <w:tab w:val="left" w:pos="426"/>
        </w:tabs>
      </w:pPr>
      <w:r>
        <w:t>[R</w:t>
      </w:r>
      <w:proofErr w:type="gramStart"/>
      <w:r>
        <w:t>2]interface</w:t>
      </w:r>
      <w:proofErr w:type="gramEnd"/>
      <w:r>
        <w:t xml:space="preserve"> </w:t>
      </w:r>
      <w:proofErr w:type="spellStart"/>
      <w:r>
        <w:t>GigabitEthernet</w:t>
      </w:r>
      <w:proofErr w:type="spellEnd"/>
      <w:r>
        <w:t xml:space="preserve"> 0/0/0</w:t>
      </w:r>
    </w:p>
    <w:p w14:paraId="2989CA7D" w14:textId="77777777" w:rsidR="00870A08" w:rsidRDefault="003A5418">
      <w:pPr>
        <w:pStyle w:val="aff6"/>
        <w:tabs>
          <w:tab w:val="left" w:pos="426"/>
        </w:tabs>
      </w:pPr>
      <w:r>
        <w:t>[R2-GigabitEthernet0/0/</w:t>
      </w:r>
      <w:proofErr w:type="gramStart"/>
      <w:r>
        <w:t>0]ipv</w:t>
      </w:r>
      <w:proofErr w:type="gramEnd"/>
      <w:r>
        <w:t>6 enable</w:t>
      </w:r>
    </w:p>
    <w:p w14:paraId="2629E39F" w14:textId="77777777" w:rsidR="00870A08" w:rsidRDefault="003A5418">
      <w:pPr>
        <w:pStyle w:val="aff6"/>
        <w:tabs>
          <w:tab w:val="left" w:pos="426"/>
        </w:tabs>
      </w:pPr>
      <w:r>
        <w:t>[R2-GigabitEthernet0/0/</w:t>
      </w:r>
      <w:proofErr w:type="gramStart"/>
      <w:r>
        <w:t>0]ipv</w:t>
      </w:r>
      <w:proofErr w:type="gramEnd"/>
      <w:r>
        <w:t>6 address auto link-local</w:t>
      </w:r>
    </w:p>
    <w:p w14:paraId="300E05CE" w14:textId="77777777" w:rsidR="00870A08" w:rsidRDefault="00870A08">
      <w:pPr>
        <w:pStyle w:val="aff6"/>
        <w:tabs>
          <w:tab w:val="left" w:pos="426"/>
        </w:tabs>
      </w:pPr>
    </w:p>
    <w:p w14:paraId="25018EC6" w14:textId="77777777" w:rsidR="00870A08" w:rsidRDefault="003A5418">
      <w:pPr>
        <w:ind w:firstLine="420"/>
        <w:jc w:val="left"/>
      </w:pPr>
      <w:r>
        <w:rPr>
          <w:rFonts w:hint="eastAsia"/>
        </w:rPr>
        <w:t>配置</w:t>
      </w:r>
      <w:r>
        <w:t>完成后，测试</w:t>
      </w:r>
      <w:r>
        <w:rPr>
          <w:rFonts w:hint="eastAsia"/>
        </w:rPr>
        <w:t>PC-2</w:t>
      </w:r>
      <w:r>
        <w:rPr>
          <w:rFonts w:hint="eastAsia"/>
        </w:rPr>
        <w:t>到</w:t>
      </w:r>
      <w:r>
        <w:rPr>
          <w:rFonts w:hint="eastAsia"/>
        </w:rPr>
        <w:t>R2</w:t>
      </w:r>
      <w:r>
        <w:rPr>
          <w:rFonts w:hint="eastAsia"/>
        </w:rPr>
        <w:t>的</w:t>
      </w:r>
      <w:r>
        <w:t>连通性。</w:t>
      </w:r>
    </w:p>
    <w:p w14:paraId="47CEFABA" w14:textId="77777777" w:rsidR="00870A08" w:rsidRDefault="003A5418">
      <w:pPr>
        <w:pStyle w:val="aff6"/>
        <w:tabs>
          <w:tab w:val="left" w:pos="426"/>
        </w:tabs>
      </w:pPr>
      <w:r>
        <w:t>PC&gt;ping FE80::2E</w:t>
      </w:r>
      <w:proofErr w:type="gramStart"/>
      <w:r>
        <w:t>0:FCFF</w:t>
      </w:r>
      <w:proofErr w:type="gramEnd"/>
      <w:r>
        <w:t>:FE03:3B30</w:t>
      </w:r>
    </w:p>
    <w:p w14:paraId="6A757F45" w14:textId="77777777" w:rsidR="00870A08" w:rsidRDefault="003A5418">
      <w:pPr>
        <w:pStyle w:val="aff6"/>
        <w:tabs>
          <w:tab w:val="left" w:pos="426"/>
        </w:tabs>
      </w:pPr>
      <w:r>
        <w:t>Ping fe80::2e</w:t>
      </w:r>
      <w:proofErr w:type="gramStart"/>
      <w:r>
        <w:t>0:fcff</w:t>
      </w:r>
      <w:proofErr w:type="gramEnd"/>
      <w:r>
        <w:t xml:space="preserve">:fe03:3b30: 32 data bytes, Press </w:t>
      </w:r>
      <w:proofErr w:type="spellStart"/>
      <w:r>
        <w:t>Ctrl_C</w:t>
      </w:r>
      <w:proofErr w:type="spellEnd"/>
      <w:r>
        <w:t xml:space="preserve"> to break</w:t>
      </w:r>
    </w:p>
    <w:p w14:paraId="38A061C5" w14:textId="77777777" w:rsidR="00870A08" w:rsidRDefault="003A5418">
      <w:pPr>
        <w:pStyle w:val="aff6"/>
        <w:tabs>
          <w:tab w:val="left" w:pos="426"/>
        </w:tabs>
      </w:pPr>
      <w:r>
        <w:t>From fe80::2e</w:t>
      </w:r>
      <w:proofErr w:type="gramStart"/>
      <w:r>
        <w:t>0:fcff</w:t>
      </w:r>
      <w:proofErr w:type="gramEnd"/>
      <w:r>
        <w:t xml:space="preserve">:fe03:3b30: bytes=32 seq=1 hop limit=64 time=109 </w:t>
      </w:r>
      <w:proofErr w:type="spellStart"/>
      <w:r>
        <w:t>ms</w:t>
      </w:r>
      <w:proofErr w:type="spellEnd"/>
    </w:p>
    <w:p w14:paraId="7BD38506" w14:textId="77777777" w:rsidR="00870A08" w:rsidRDefault="003A5418">
      <w:pPr>
        <w:pStyle w:val="aff6"/>
        <w:tabs>
          <w:tab w:val="left" w:pos="426"/>
        </w:tabs>
      </w:pPr>
      <w:r>
        <w:t>From fe80::2e</w:t>
      </w:r>
      <w:proofErr w:type="gramStart"/>
      <w:r>
        <w:t>0:fcff</w:t>
      </w:r>
      <w:proofErr w:type="gramEnd"/>
      <w:r>
        <w:t xml:space="preserve">:fe03:3b30: bytes=32 seq=2 hop limit=64 time=16 </w:t>
      </w:r>
      <w:proofErr w:type="spellStart"/>
      <w:r>
        <w:t>ms</w:t>
      </w:r>
      <w:proofErr w:type="spellEnd"/>
    </w:p>
    <w:p w14:paraId="7CA33BCD" w14:textId="77777777" w:rsidR="00870A08" w:rsidRDefault="003A5418">
      <w:pPr>
        <w:pStyle w:val="aff6"/>
        <w:tabs>
          <w:tab w:val="left" w:pos="426"/>
        </w:tabs>
      </w:pPr>
      <w:r>
        <w:t>From fe80::2e</w:t>
      </w:r>
      <w:proofErr w:type="gramStart"/>
      <w:r>
        <w:t>0:fcff</w:t>
      </w:r>
      <w:proofErr w:type="gramEnd"/>
      <w:r>
        <w:t xml:space="preserve">:fe03:3b30: bytes=32 seq=3 hop limit=64 time&lt;1 </w:t>
      </w:r>
      <w:proofErr w:type="spellStart"/>
      <w:r>
        <w:t>ms</w:t>
      </w:r>
      <w:proofErr w:type="spellEnd"/>
    </w:p>
    <w:p w14:paraId="1D3A14CC" w14:textId="77777777" w:rsidR="00870A08" w:rsidRDefault="003A5418">
      <w:pPr>
        <w:pStyle w:val="aff6"/>
        <w:tabs>
          <w:tab w:val="left" w:pos="426"/>
        </w:tabs>
      </w:pPr>
      <w:r>
        <w:t>From fe80::2e</w:t>
      </w:r>
      <w:proofErr w:type="gramStart"/>
      <w:r>
        <w:t>0:fcff</w:t>
      </w:r>
      <w:proofErr w:type="gramEnd"/>
      <w:r>
        <w:t xml:space="preserve">:fe03:3b30: bytes=32 seq=4 hop limit=64 time&lt;1 </w:t>
      </w:r>
      <w:proofErr w:type="spellStart"/>
      <w:r>
        <w:t>ms</w:t>
      </w:r>
      <w:proofErr w:type="spellEnd"/>
    </w:p>
    <w:p w14:paraId="583C8A2F" w14:textId="77777777" w:rsidR="00870A08" w:rsidRDefault="003A5418">
      <w:pPr>
        <w:pStyle w:val="aff6"/>
        <w:tabs>
          <w:tab w:val="left" w:pos="426"/>
        </w:tabs>
      </w:pPr>
      <w:r>
        <w:lastRenderedPageBreak/>
        <w:t>From fe80::2e</w:t>
      </w:r>
      <w:proofErr w:type="gramStart"/>
      <w:r>
        <w:t>0:fcff</w:t>
      </w:r>
      <w:proofErr w:type="gramEnd"/>
      <w:r>
        <w:t xml:space="preserve">:fe03:3b30: bytes=32 seq=5 hop limit=64 time=16 </w:t>
      </w:r>
      <w:proofErr w:type="spellStart"/>
      <w:r>
        <w:t>ms</w:t>
      </w:r>
      <w:proofErr w:type="spellEnd"/>
    </w:p>
    <w:p w14:paraId="258E1022" w14:textId="77777777" w:rsidR="00870A08" w:rsidRDefault="003A5418">
      <w:pPr>
        <w:pStyle w:val="aff6"/>
        <w:tabs>
          <w:tab w:val="left" w:pos="426"/>
        </w:tabs>
      </w:pPr>
      <w:r>
        <w:t>--- fe80::2e</w:t>
      </w:r>
      <w:proofErr w:type="gramStart"/>
      <w:r>
        <w:t>0:fcff</w:t>
      </w:r>
      <w:proofErr w:type="gramEnd"/>
      <w:r>
        <w:t>:fe03:3b30 ping statistics ---</w:t>
      </w:r>
    </w:p>
    <w:p w14:paraId="560DA0C6" w14:textId="77777777" w:rsidR="00870A08" w:rsidRDefault="003A5418">
      <w:pPr>
        <w:pStyle w:val="aff6"/>
        <w:tabs>
          <w:tab w:val="left" w:pos="426"/>
        </w:tabs>
      </w:pPr>
      <w:r>
        <w:t xml:space="preserve">  5 packet(s) transmitted</w:t>
      </w:r>
    </w:p>
    <w:p w14:paraId="63DD9D26" w14:textId="77777777" w:rsidR="00870A08" w:rsidRDefault="003A5418">
      <w:pPr>
        <w:pStyle w:val="aff6"/>
        <w:tabs>
          <w:tab w:val="left" w:pos="426"/>
        </w:tabs>
      </w:pPr>
      <w:r>
        <w:t xml:space="preserve">  5 packet(s) received</w:t>
      </w:r>
    </w:p>
    <w:p w14:paraId="47E2B71C" w14:textId="77777777" w:rsidR="00870A08" w:rsidRDefault="003A5418">
      <w:pPr>
        <w:pStyle w:val="aff6"/>
        <w:tabs>
          <w:tab w:val="left" w:pos="426"/>
        </w:tabs>
      </w:pPr>
      <w:r>
        <w:t xml:space="preserve">  0.00% packet loss</w:t>
      </w:r>
    </w:p>
    <w:p w14:paraId="5F97941F" w14:textId="77777777" w:rsidR="00870A08" w:rsidRDefault="003A5418">
      <w:pPr>
        <w:pStyle w:val="aff6"/>
        <w:tabs>
          <w:tab w:val="left" w:pos="426"/>
        </w:tabs>
      </w:pPr>
      <w:r>
        <w:t xml:space="preserve">  round-trip min/avg/max = 0/28/109 </w:t>
      </w:r>
      <w:proofErr w:type="spellStart"/>
      <w:r>
        <w:t>ms</w:t>
      </w:r>
      <w:proofErr w:type="spellEnd"/>
    </w:p>
    <w:p w14:paraId="551A5921" w14:textId="77777777" w:rsidR="00870A08" w:rsidRDefault="00870A08">
      <w:pPr>
        <w:pStyle w:val="aff6"/>
        <w:tabs>
          <w:tab w:val="left" w:pos="426"/>
        </w:tabs>
      </w:pPr>
    </w:p>
    <w:p w14:paraId="6EDA2818" w14:textId="77777777" w:rsidR="00870A08" w:rsidRDefault="003A5418">
      <w:pPr>
        <w:ind w:firstLine="420"/>
        <w:jc w:val="left"/>
      </w:pPr>
      <w:r>
        <w:rPr>
          <w:rFonts w:hint="eastAsia"/>
        </w:rPr>
        <w:t>可以观察到，连通性正常。</w:t>
      </w:r>
    </w:p>
    <w:p w14:paraId="42410A25" w14:textId="77777777" w:rsidR="00870A08" w:rsidRDefault="003A5418">
      <w:pPr>
        <w:ind w:firstLineChars="0" w:firstLine="420"/>
        <w:jc w:val="left"/>
      </w:pPr>
      <w:r>
        <w:rPr>
          <w:rFonts w:hint="eastAsia"/>
        </w:rPr>
        <w:t>在</w:t>
      </w:r>
      <w:r>
        <w:rPr>
          <w:rFonts w:hint="eastAsia"/>
        </w:rPr>
        <w:t>R1</w:t>
      </w:r>
      <w:r>
        <w:rPr>
          <w:rFonts w:hint="eastAsia"/>
        </w:rPr>
        <w:t>和</w:t>
      </w:r>
      <w:r>
        <w:rPr>
          <w:rFonts w:hint="eastAsia"/>
        </w:rPr>
        <w:t>R2</w:t>
      </w:r>
      <w:r>
        <w:rPr>
          <w:rFonts w:hint="eastAsia"/>
        </w:rPr>
        <w:t>的</w:t>
      </w:r>
      <w:r>
        <w:t>GE 0/0/1</w:t>
      </w:r>
      <w:r>
        <w:rPr>
          <w:rFonts w:hint="eastAsia"/>
        </w:rPr>
        <w:t>接口上手工静态配置全球单播地址。在配置</w:t>
      </w:r>
      <w:r>
        <w:rPr>
          <w:rFonts w:hint="eastAsia"/>
        </w:rPr>
        <w:t>IPv4</w:t>
      </w:r>
      <w:r>
        <w:rPr>
          <w:rFonts w:hint="eastAsia"/>
        </w:rPr>
        <w:t>地址时，新地址会替换老地址，而在配置</w:t>
      </w:r>
      <w:r>
        <w:rPr>
          <w:rFonts w:hint="eastAsia"/>
        </w:rPr>
        <w:t>IPv6</w:t>
      </w:r>
      <w:r>
        <w:rPr>
          <w:rFonts w:hint="eastAsia"/>
        </w:rPr>
        <w:t>地址时，新地址会被添加，老地址不受影响。使用</w:t>
      </w:r>
      <w:r>
        <w:rPr>
          <w:rFonts w:hint="eastAsia"/>
          <w:b/>
        </w:rPr>
        <w:t>ipv6 address</w:t>
      </w:r>
      <w:r>
        <w:rPr>
          <w:rFonts w:hint="eastAsia"/>
        </w:rPr>
        <w:t>命令</w:t>
      </w:r>
      <w:r>
        <w:t>可以</w:t>
      </w:r>
      <w:r>
        <w:rPr>
          <w:rFonts w:hint="eastAsia"/>
        </w:rPr>
        <w:t>为接口</w:t>
      </w:r>
      <w:r>
        <w:t>直接添加</w:t>
      </w:r>
      <w:r>
        <w:rPr>
          <w:rFonts w:hint="eastAsia"/>
        </w:rPr>
        <w:t>IP</w:t>
      </w:r>
      <w:r>
        <w:t>v6</w:t>
      </w:r>
      <w:r>
        <w:rPr>
          <w:rFonts w:hint="eastAsia"/>
        </w:rPr>
        <w:t>地址</w:t>
      </w:r>
      <w:r>
        <w:t>，</w:t>
      </w:r>
      <w:r>
        <w:t>2031:0:130F::1</w:t>
      </w:r>
      <w:r>
        <w:rPr>
          <w:rFonts w:hint="eastAsia"/>
        </w:rPr>
        <w:t>为</w:t>
      </w:r>
      <w:r>
        <w:t>需要</w:t>
      </w:r>
      <w:r>
        <w:rPr>
          <w:rFonts w:hint="eastAsia"/>
        </w:rPr>
        <w:t>配置的</w:t>
      </w:r>
      <w:r>
        <w:rPr>
          <w:rFonts w:hint="eastAsia"/>
        </w:rPr>
        <w:t>IPv6</w:t>
      </w:r>
      <w:r>
        <w:rPr>
          <w:rFonts w:hint="eastAsia"/>
        </w:rPr>
        <w:t>地址</w:t>
      </w:r>
      <w:r>
        <w:t>，</w:t>
      </w:r>
      <w:r>
        <w:rPr>
          <w:rFonts w:hint="eastAsia"/>
        </w:rPr>
        <w:t>64</w:t>
      </w:r>
      <w:r>
        <w:rPr>
          <w:rFonts w:hint="eastAsia"/>
        </w:rPr>
        <w:t>为此</w:t>
      </w:r>
      <w:r>
        <w:t>地址的前缀</w:t>
      </w:r>
      <w:r>
        <w:rPr>
          <w:rFonts w:hint="eastAsia"/>
        </w:rPr>
        <w:t>长度。</w:t>
      </w:r>
    </w:p>
    <w:p w14:paraId="542EF6CC" w14:textId="77777777" w:rsidR="00870A08" w:rsidRDefault="003A5418">
      <w:pPr>
        <w:pStyle w:val="aff6"/>
        <w:tabs>
          <w:tab w:val="left" w:pos="426"/>
        </w:tabs>
      </w:pPr>
      <w:r>
        <w:t>[R</w:t>
      </w:r>
      <w:proofErr w:type="gramStart"/>
      <w:r>
        <w:t>1]interface</w:t>
      </w:r>
      <w:proofErr w:type="gramEnd"/>
      <w:r>
        <w:t xml:space="preserve"> </w:t>
      </w:r>
      <w:proofErr w:type="spellStart"/>
      <w:r>
        <w:t>GigabitEthernet</w:t>
      </w:r>
      <w:proofErr w:type="spellEnd"/>
      <w:r>
        <w:t xml:space="preserve"> 0/0/1</w:t>
      </w:r>
    </w:p>
    <w:p w14:paraId="28BEC348" w14:textId="77777777" w:rsidR="00870A08" w:rsidRDefault="003A5418">
      <w:pPr>
        <w:pStyle w:val="aff6"/>
        <w:tabs>
          <w:tab w:val="left" w:pos="426"/>
        </w:tabs>
      </w:pPr>
      <w:r>
        <w:t>[R</w:t>
      </w:r>
      <w:r>
        <w:rPr>
          <w:rFonts w:hint="eastAsia"/>
        </w:rPr>
        <w:t>1</w:t>
      </w:r>
      <w:r>
        <w:t>-GigabitEthernet0/0/</w:t>
      </w:r>
      <w:proofErr w:type="gramStart"/>
      <w:r>
        <w:t>1]ipv</w:t>
      </w:r>
      <w:proofErr w:type="gramEnd"/>
      <w:r>
        <w:t>6 enable</w:t>
      </w:r>
    </w:p>
    <w:p w14:paraId="39566C76" w14:textId="77777777" w:rsidR="00870A08" w:rsidRDefault="003A5418">
      <w:pPr>
        <w:pStyle w:val="aff6"/>
        <w:tabs>
          <w:tab w:val="left" w:pos="426"/>
        </w:tabs>
      </w:pPr>
      <w:r>
        <w:t>[R1-GigabitEthernet0/0/</w:t>
      </w:r>
      <w:proofErr w:type="gramStart"/>
      <w:r>
        <w:t>1]ipv</w:t>
      </w:r>
      <w:proofErr w:type="gramEnd"/>
      <w:r>
        <w:t>6 address 2031:0:130F::1 64</w:t>
      </w:r>
    </w:p>
    <w:p w14:paraId="438BB366" w14:textId="77777777" w:rsidR="00870A08" w:rsidRDefault="00870A08">
      <w:pPr>
        <w:pStyle w:val="aff6"/>
        <w:tabs>
          <w:tab w:val="left" w:pos="426"/>
        </w:tabs>
      </w:pPr>
    </w:p>
    <w:p w14:paraId="616E234C" w14:textId="77777777" w:rsidR="00870A08" w:rsidRDefault="003A5418">
      <w:pPr>
        <w:pStyle w:val="aff6"/>
        <w:tabs>
          <w:tab w:val="left" w:pos="426"/>
        </w:tabs>
      </w:pPr>
      <w:r>
        <w:t>[R</w:t>
      </w:r>
      <w:proofErr w:type="gramStart"/>
      <w:r>
        <w:t>2]interface</w:t>
      </w:r>
      <w:proofErr w:type="gramEnd"/>
      <w:r>
        <w:t xml:space="preserve"> </w:t>
      </w:r>
      <w:proofErr w:type="spellStart"/>
      <w:r>
        <w:t>GigabitEthernet</w:t>
      </w:r>
      <w:proofErr w:type="spellEnd"/>
      <w:r>
        <w:t xml:space="preserve"> 0/0/1</w:t>
      </w:r>
    </w:p>
    <w:p w14:paraId="594D133E" w14:textId="77777777" w:rsidR="00870A08" w:rsidRDefault="003A5418">
      <w:pPr>
        <w:pStyle w:val="aff6"/>
        <w:tabs>
          <w:tab w:val="left" w:pos="426"/>
        </w:tabs>
      </w:pPr>
      <w:r>
        <w:t>[R2-GigabitEthernet0/0/</w:t>
      </w:r>
      <w:proofErr w:type="gramStart"/>
      <w:r>
        <w:t>1]ipv</w:t>
      </w:r>
      <w:proofErr w:type="gramEnd"/>
      <w:r>
        <w:t>6 enable</w:t>
      </w:r>
    </w:p>
    <w:p w14:paraId="7CE81C4B" w14:textId="77777777" w:rsidR="00870A08" w:rsidRDefault="003A5418">
      <w:pPr>
        <w:pStyle w:val="aff6"/>
        <w:tabs>
          <w:tab w:val="left" w:pos="426"/>
        </w:tabs>
      </w:pPr>
      <w:r>
        <w:t>[R2-GigabitEthernet0/0/</w:t>
      </w:r>
      <w:proofErr w:type="gramStart"/>
      <w:r>
        <w:t>1]ipv</w:t>
      </w:r>
      <w:proofErr w:type="gramEnd"/>
      <w:r>
        <w:t>6 address 2031:0:130F::2 64</w:t>
      </w:r>
    </w:p>
    <w:p w14:paraId="6F92633A" w14:textId="77777777" w:rsidR="00870A08" w:rsidRDefault="00870A08">
      <w:pPr>
        <w:pStyle w:val="aff6"/>
        <w:tabs>
          <w:tab w:val="left" w:pos="426"/>
        </w:tabs>
      </w:pPr>
    </w:p>
    <w:p w14:paraId="5DF59D2F" w14:textId="77777777" w:rsidR="00870A08" w:rsidRDefault="003A5418">
      <w:pPr>
        <w:ind w:firstLineChars="0" w:firstLine="420"/>
        <w:jc w:val="left"/>
      </w:pPr>
      <w:r>
        <w:rPr>
          <w:rFonts w:hint="eastAsia"/>
        </w:rPr>
        <w:t>配置完成</w:t>
      </w:r>
      <w:r>
        <w:t>后</w:t>
      </w:r>
      <w:r>
        <w:rPr>
          <w:rFonts w:hint="eastAsia"/>
        </w:rPr>
        <w:t>在</w:t>
      </w:r>
      <w:r>
        <w:rPr>
          <w:rFonts w:hint="eastAsia"/>
        </w:rPr>
        <w:t>R1</w:t>
      </w:r>
      <w:r>
        <w:rPr>
          <w:rFonts w:hint="eastAsia"/>
        </w:rPr>
        <w:t>和</w:t>
      </w:r>
      <w:r>
        <w:rPr>
          <w:rFonts w:hint="eastAsia"/>
        </w:rPr>
        <w:t>R2</w:t>
      </w:r>
      <w:r>
        <w:rPr>
          <w:rFonts w:hint="eastAsia"/>
        </w:rPr>
        <w:t>上</w:t>
      </w:r>
      <w:r>
        <w:t>查看</w:t>
      </w:r>
      <w:r>
        <w:rPr>
          <w:rFonts w:hint="eastAsia"/>
        </w:rPr>
        <w:t>所</w:t>
      </w:r>
      <w:r>
        <w:t>配置的全局地址。</w:t>
      </w:r>
    </w:p>
    <w:p w14:paraId="329BEA51" w14:textId="77777777" w:rsidR="00870A08" w:rsidRDefault="003A5418">
      <w:pPr>
        <w:pStyle w:val="aff6"/>
        <w:tabs>
          <w:tab w:val="left" w:pos="426"/>
        </w:tabs>
      </w:pPr>
      <w:r>
        <w:t>[R</w:t>
      </w:r>
      <w:proofErr w:type="gramStart"/>
      <w:r>
        <w:t>1]display</w:t>
      </w:r>
      <w:proofErr w:type="gramEnd"/>
      <w:r>
        <w:t xml:space="preserve"> ipv6 interface </w:t>
      </w:r>
      <w:proofErr w:type="spellStart"/>
      <w:r>
        <w:t>GigabitEthernet</w:t>
      </w:r>
      <w:proofErr w:type="spellEnd"/>
      <w:r>
        <w:t xml:space="preserve"> 0/0/1</w:t>
      </w:r>
    </w:p>
    <w:p w14:paraId="227901E4" w14:textId="77777777" w:rsidR="00870A08" w:rsidRDefault="003A5418">
      <w:pPr>
        <w:pStyle w:val="aff6"/>
        <w:tabs>
          <w:tab w:val="left" w:pos="426"/>
        </w:tabs>
      </w:pPr>
      <w:r>
        <w:t xml:space="preserve">GigabitEthernet0/0/1 current </w:t>
      </w:r>
      <w:proofErr w:type="gramStart"/>
      <w:r>
        <w:t>state :</w:t>
      </w:r>
      <w:proofErr w:type="gramEnd"/>
      <w:r>
        <w:t xml:space="preserve"> UP </w:t>
      </w:r>
    </w:p>
    <w:p w14:paraId="174A40DA" w14:textId="77777777" w:rsidR="00870A08" w:rsidRDefault="003A5418">
      <w:pPr>
        <w:pStyle w:val="aff6"/>
        <w:tabs>
          <w:tab w:val="left" w:pos="426"/>
        </w:tabs>
      </w:pPr>
      <w:r>
        <w:t xml:space="preserve">IPv6 protocol current </w:t>
      </w:r>
      <w:proofErr w:type="gramStart"/>
      <w:r>
        <w:t>state :</w:t>
      </w:r>
      <w:proofErr w:type="gramEnd"/>
      <w:r>
        <w:t xml:space="preserve"> UP</w:t>
      </w:r>
    </w:p>
    <w:p w14:paraId="16A6A771" w14:textId="77777777" w:rsidR="00870A08" w:rsidRDefault="003A5418">
      <w:pPr>
        <w:pStyle w:val="aff6"/>
        <w:tabs>
          <w:tab w:val="left" w:pos="426"/>
        </w:tabs>
      </w:pPr>
      <w:r>
        <w:t>IPv6 is enabled, link-local address is FE80::2E</w:t>
      </w:r>
      <w:proofErr w:type="gramStart"/>
      <w:r>
        <w:t>0:FCFF</w:t>
      </w:r>
      <w:proofErr w:type="gramEnd"/>
      <w:r>
        <w:t>:FE03:19AC</w:t>
      </w:r>
    </w:p>
    <w:p w14:paraId="12724F07" w14:textId="77777777" w:rsidR="00870A08" w:rsidRDefault="003A5418">
      <w:pPr>
        <w:pStyle w:val="aff6"/>
        <w:tabs>
          <w:tab w:val="left" w:pos="426"/>
        </w:tabs>
      </w:pPr>
      <w:r>
        <w:t xml:space="preserve">  </w:t>
      </w:r>
      <w:r>
        <w:rPr>
          <w:shd w:val="pct10" w:color="auto" w:fill="FFFFFF"/>
        </w:rPr>
        <w:t>Global unicast address(es):</w:t>
      </w:r>
    </w:p>
    <w:p w14:paraId="464E8321" w14:textId="77777777" w:rsidR="00870A08" w:rsidRDefault="003A5418">
      <w:pPr>
        <w:pStyle w:val="aff6"/>
        <w:tabs>
          <w:tab w:val="left" w:pos="426"/>
        </w:tabs>
      </w:pPr>
      <w:r>
        <w:t xml:space="preserve">    </w:t>
      </w:r>
      <w:r>
        <w:rPr>
          <w:shd w:val="pct10" w:color="auto" w:fill="FFFFFF"/>
        </w:rPr>
        <w:t>2031:0:130</w:t>
      </w:r>
      <w:proofErr w:type="gramStart"/>
      <w:r>
        <w:rPr>
          <w:shd w:val="pct10" w:color="auto" w:fill="FFFFFF"/>
        </w:rPr>
        <w:t>F::</w:t>
      </w:r>
      <w:proofErr w:type="gramEnd"/>
      <w:r>
        <w:rPr>
          <w:shd w:val="pct10" w:color="auto" w:fill="FFFFFF"/>
        </w:rPr>
        <w:t>1, subnet is 2031:0:130F::/64</w:t>
      </w:r>
    </w:p>
    <w:p w14:paraId="4D095CAF" w14:textId="77777777" w:rsidR="00870A08" w:rsidRDefault="003A5418">
      <w:pPr>
        <w:pStyle w:val="aff6"/>
        <w:tabs>
          <w:tab w:val="left" w:pos="426"/>
        </w:tabs>
      </w:pPr>
      <w:r>
        <w:t xml:space="preserve">  Joined group address(es):</w:t>
      </w:r>
    </w:p>
    <w:p w14:paraId="7B357B4A" w14:textId="77777777" w:rsidR="00870A08" w:rsidRDefault="003A5418">
      <w:pPr>
        <w:pStyle w:val="aff6"/>
        <w:tabs>
          <w:tab w:val="left" w:pos="426"/>
        </w:tabs>
      </w:pPr>
      <w:r>
        <w:rPr>
          <w:rFonts w:hint="eastAsia"/>
        </w:rPr>
        <w:lastRenderedPageBreak/>
        <w:t>……</w:t>
      </w:r>
    </w:p>
    <w:p w14:paraId="4DC7BE4B" w14:textId="77777777" w:rsidR="00870A08" w:rsidRDefault="00870A08">
      <w:pPr>
        <w:pStyle w:val="aff6"/>
        <w:tabs>
          <w:tab w:val="left" w:pos="426"/>
        </w:tabs>
      </w:pPr>
    </w:p>
    <w:p w14:paraId="02DC1931" w14:textId="77777777" w:rsidR="00870A08" w:rsidRDefault="003A5418">
      <w:pPr>
        <w:pStyle w:val="aff6"/>
        <w:tabs>
          <w:tab w:val="left" w:pos="426"/>
        </w:tabs>
      </w:pPr>
      <w:r>
        <w:t>[R</w:t>
      </w:r>
      <w:proofErr w:type="gramStart"/>
      <w:r>
        <w:t>2]display</w:t>
      </w:r>
      <w:proofErr w:type="gramEnd"/>
      <w:r>
        <w:t xml:space="preserve"> ipv6 interface </w:t>
      </w:r>
      <w:proofErr w:type="spellStart"/>
      <w:r>
        <w:t>GigabitEthernet</w:t>
      </w:r>
      <w:proofErr w:type="spellEnd"/>
      <w:r>
        <w:t xml:space="preserve"> 0/0/1</w:t>
      </w:r>
    </w:p>
    <w:p w14:paraId="50BF2D63" w14:textId="77777777" w:rsidR="00870A08" w:rsidRDefault="003A5418">
      <w:pPr>
        <w:pStyle w:val="aff6"/>
        <w:tabs>
          <w:tab w:val="left" w:pos="426"/>
        </w:tabs>
      </w:pPr>
      <w:r>
        <w:t xml:space="preserve">GigabitEthernet0/0/1 current </w:t>
      </w:r>
      <w:proofErr w:type="gramStart"/>
      <w:r>
        <w:t>state :</w:t>
      </w:r>
      <w:proofErr w:type="gramEnd"/>
      <w:r>
        <w:t xml:space="preserve"> UP </w:t>
      </w:r>
    </w:p>
    <w:p w14:paraId="513D1ED6" w14:textId="77777777" w:rsidR="00870A08" w:rsidRDefault="003A5418">
      <w:pPr>
        <w:pStyle w:val="aff6"/>
        <w:tabs>
          <w:tab w:val="left" w:pos="426"/>
        </w:tabs>
      </w:pPr>
      <w:r>
        <w:t xml:space="preserve">IPv6 protocol current </w:t>
      </w:r>
      <w:proofErr w:type="gramStart"/>
      <w:r>
        <w:t>state :</w:t>
      </w:r>
      <w:proofErr w:type="gramEnd"/>
      <w:r>
        <w:t xml:space="preserve"> UP</w:t>
      </w:r>
    </w:p>
    <w:p w14:paraId="30D4C97D" w14:textId="77777777" w:rsidR="00870A08" w:rsidRDefault="003A5418">
      <w:pPr>
        <w:pStyle w:val="aff6"/>
        <w:tabs>
          <w:tab w:val="left" w:pos="426"/>
        </w:tabs>
      </w:pPr>
      <w:r>
        <w:t>IPv6 is enabled, link-local address is FE80::2E</w:t>
      </w:r>
      <w:proofErr w:type="gramStart"/>
      <w:r>
        <w:t>0:FCFF</w:t>
      </w:r>
      <w:proofErr w:type="gramEnd"/>
      <w:r>
        <w:t>:FE03:3B31</w:t>
      </w:r>
    </w:p>
    <w:p w14:paraId="6E42A0C4" w14:textId="77777777" w:rsidR="00870A08" w:rsidRDefault="003A5418">
      <w:pPr>
        <w:pStyle w:val="aff6"/>
        <w:tabs>
          <w:tab w:val="left" w:pos="426"/>
        </w:tabs>
      </w:pPr>
      <w:r>
        <w:t xml:space="preserve">  </w:t>
      </w:r>
      <w:r>
        <w:rPr>
          <w:shd w:val="pct10" w:color="auto" w:fill="FFFFFF"/>
        </w:rPr>
        <w:t>Global unicast address(es)</w:t>
      </w:r>
      <w:r>
        <w:t>:</w:t>
      </w:r>
    </w:p>
    <w:p w14:paraId="0D1E6FAD" w14:textId="77777777" w:rsidR="00870A08" w:rsidRDefault="003A5418">
      <w:pPr>
        <w:pStyle w:val="aff6"/>
        <w:tabs>
          <w:tab w:val="left" w:pos="426"/>
        </w:tabs>
      </w:pPr>
      <w:r>
        <w:t xml:space="preserve">    </w:t>
      </w:r>
      <w:r>
        <w:rPr>
          <w:shd w:val="pct10" w:color="auto" w:fill="FFFFFF"/>
        </w:rPr>
        <w:t>2031:0:130</w:t>
      </w:r>
      <w:proofErr w:type="gramStart"/>
      <w:r>
        <w:rPr>
          <w:shd w:val="pct10" w:color="auto" w:fill="FFFFFF"/>
        </w:rPr>
        <w:t>F::</w:t>
      </w:r>
      <w:proofErr w:type="gramEnd"/>
      <w:r>
        <w:rPr>
          <w:shd w:val="pct10" w:color="auto" w:fill="FFFFFF"/>
        </w:rPr>
        <w:t>2, subnet is 2031:0:130F::/64</w:t>
      </w:r>
    </w:p>
    <w:p w14:paraId="63AEE5AF" w14:textId="77777777" w:rsidR="00870A08" w:rsidRDefault="003A5418">
      <w:pPr>
        <w:pStyle w:val="aff6"/>
        <w:tabs>
          <w:tab w:val="left" w:pos="426"/>
        </w:tabs>
      </w:pPr>
      <w:r>
        <w:t xml:space="preserve">  Joined group address(es):</w:t>
      </w:r>
    </w:p>
    <w:p w14:paraId="47AE605D" w14:textId="77777777" w:rsidR="00870A08" w:rsidRDefault="003A5418">
      <w:pPr>
        <w:pStyle w:val="aff6"/>
        <w:tabs>
          <w:tab w:val="left" w:pos="426"/>
        </w:tabs>
      </w:pPr>
      <w:r>
        <w:rPr>
          <w:rFonts w:hint="eastAsia"/>
        </w:rPr>
        <w:t>……</w:t>
      </w:r>
    </w:p>
    <w:p w14:paraId="07B397F2" w14:textId="77777777" w:rsidR="00870A08" w:rsidRDefault="00870A08">
      <w:pPr>
        <w:pStyle w:val="aff6"/>
        <w:tabs>
          <w:tab w:val="left" w:pos="426"/>
        </w:tabs>
      </w:pPr>
    </w:p>
    <w:p w14:paraId="0FD8CF52" w14:textId="77777777" w:rsidR="00870A08" w:rsidRDefault="003A5418">
      <w:pPr>
        <w:ind w:firstLineChars="0" w:firstLine="420"/>
        <w:jc w:val="left"/>
      </w:pPr>
      <w:r>
        <w:rPr>
          <w:rFonts w:hint="eastAsia"/>
        </w:rPr>
        <w:t>可以观察到，</w:t>
      </w:r>
      <w:r>
        <w:rPr>
          <w:rFonts w:hint="eastAsia"/>
        </w:rPr>
        <w:t>I</w:t>
      </w:r>
      <w:r>
        <w:t>Pv6</w:t>
      </w:r>
      <w:r>
        <w:rPr>
          <w:rFonts w:hint="eastAsia"/>
        </w:rPr>
        <w:t>全球单播地址的配置已经</w:t>
      </w:r>
      <w:r>
        <w:t>生效</w:t>
      </w:r>
      <w:r>
        <w:rPr>
          <w:rFonts w:hint="eastAsia"/>
        </w:rPr>
        <w:t>。</w:t>
      </w:r>
    </w:p>
    <w:p w14:paraId="0B963D4E" w14:textId="77777777" w:rsidR="00870A08" w:rsidRDefault="003A5418">
      <w:pPr>
        <w:ind w:firstLineChars="0" w:firstLine="420"/>
        <w:jc w:val="left"/>
      </w:pPr>
      <w:r>
        <w:rPr>
          <w:rFonts w:hint="eastAsia"/>
        </w:rPr>
        <w:t>测试</w:t>
      </w:r>
      <w:r>
        <w:rPr>
          <w:rFonts w:hint="eastAsia"/>
        </w:rPr>
        <w:t>R1</w:t>
      </w:r>
      <w:r>
        <w:rPr>
          <w:rFonts w:hint="eastAsia"/>
        </w:rPr>
        <w:t>与</w:t>
      </w:r>
      <w:r>
        <w:rPr>
          <w:rFonts w:hint="eastAsia"/>
        </w:rPr>
        <w:t>R2</w:t>
      </w:r>
      <w:r>
        <w:rPr>
          <w:rFonts w:hint="eastAsia"/>
        </w:rPr>
        <w:t>的全球单播地址间</w:t>
      </w:r>
      <w:r>
        <w:t>的连通性。</w:t>
      </w:r>
      <w:r>
        <w:rPr>
          <w:rFonts w:hint="eastAsia"/>
        </w:rPr>
        <w:t>同时请注意区分全球单播地址和链路本地地址。</w:t>
      </w:r>
    </w:p>
    <w:p w14:paraId="1DBA9BE0" w14:textId="77777777" w:rsidR="00870A08" w:rsidRDefault="003A5418">
      <w:pPr>
        <w:pStyle w:val="aff6"/>
        <w:tabs>
          <w:tab w:val="left" w:pos="426"/>
        </w:tabs>
      </w:pPr>
      <w:r>
        <w:t>&lt;R2&gt;ping ipv6 2031:0:130</w:t>
      </w:r>
      <w:proofErr w:type="gramStart"/>
      <w:r>
        <w:t>F::</w:t>
      </w:r>
      <w:proofErr w:type="gramEnd"/>
      <w:r>
        <w:t xml:space="preserve">1 </w:t>
      </w:r>
    </w:p>
    <w:p w14:paraId="1AFA9F3E" w14:textId="77777777" w:rsidR="00870A08" w:rsidRDefault="003A5418">
      <w:pPr>
        <w:pStyle w:val="aff6"/>
        <w:tabs>
          <w:tab w:val="left" w:pos="426"/>
        </w:tabs>
      </w:pPr>
      <w:r>
        <w:t xml:space="preserve">  PING 2031:0:130</w:t>
      </w:r>
      <w:proofErr w:type="gramStart"/>
      <w:r>
        <w:t>F::</w:t>
      </w:r>
      <w:proofErr w:type="gramEnd"/>
      <w:r>
        <w:t>1 : 56  data bytes, press CTRL_C to break</w:t>
      </w:r>
    </w:p>
    <w:p w14:paraId="1BBBD036" w14:textId="77777777" w:rsidR="00870A08" w:rsidRDefault="003A5418">
      <w:pPr>
        <w:pStyle w:val="aff6"/>
        <w:tabs>
          <w:tab w:val="left" w:pos="426"/>
        </w:tabs>
      </w:pPr>
      <w:r>
        <w:t xml:space="preserve">    Reply from 2031:0:130</w:t>
      </w:r>
      <w:proofErr w:type="gramStart"/>
      <w:r>
        <w:t>F::</w:t>
      </w:r>
      <w:proofErr w:type="gramEnd"/>
      <w:r>
        <w:t xml:space="preserve">1 </w:t>
      </w:r>
    </w:p>
    <w:p w14:paraId="0F2F746C" w14:textId="77777777" w:rsidR="00870A08" w:rsidRDefault="003A5418">
      <w:pPr>
        <w:pStyle w:val="aff6"/>
        <w:tabs>
          <w:tab w:val="left" w:pos="426"/>
        </w:tabs>
      </w:pPr>
      <w:r>
        <w:t xml:space="preserve">    bytes=56 Sequence=1 hop limit=</w:t>
      </w:r>
      <w:proofErr w:type="gramStart"/>
      <w:r>
        <w:t>64  time</w:t>
      </w:r>
      <w:proofErr w:type="gramEnd"/>
      <w:r>
        <w:t xml:space="preserve"> = 340 </w:t>
      </w:r>
      <w:proofErr w:type="spellStart"/>
      <w:r>
        <w:t>ms</w:t>
      </w:r>
      <w:proofErr w:type="spellEnd"/>
    </w:p>
    <w:p w14:paraId="2A920DAE" w14:textId="77777777" w:rsidR="00870A08" w:rsidRDefault="003A5418">
      <w:pPr>
        <w:pStyle w:val="aff6"/>
        <w:tabs>
          <w:tab w:val="left" w:pos="426"/>
        </w:tabs>
      </w:pPr>
      <w:r>
        <w:t xml:space="preserve">    Reply from 2031:0:130</w:t>
      </w:r>
      <w:proofErr w:type="gramStart"/>
      <w:r>
        <w:t>F::</w:t>
      </w:r>
      <w:proofErr w:type="gramEnd"/>
      <w:r>
        <w:t xml:space="preserve">1 </w:t>
      </w:r>
    </w:p>
    <w:p w14:paraId="402399C3" w14:textId="77777777" w:rsidR="00870A08" w:rsidRDefault="003A5418">
      <w:pPr>
        <w:pStyle w:val="aff6"/>
        <w:tabs>
          <w:tab w:val="left" w:pos="426"/>
        </w:tabs>
      </w:pPr>
      <w:r>
        <w:t xml:space="preserve">    bytes=56 Sequence=2 hop limit=</w:t>
      </w:r>
      <w:proofErr w:type="gramStart"/>
      <w:r>
        <w:t>64  time</w:t>
      </w:r>
      <w:proofErr w:type="gramEnd"/>
      <w:r>
        <w:t xml:space="preserve"> = 70 </w:t>
      </w:r>
      <w:proofErr w:type="spellStart"/>
      <w:r>
        <w:t>ms</w:t>
      </w:r>
      <w:proofErr w:type="spellEnd"/>
    </w:p>
    <w:p w14:paraId="30CEA79B" w14:textId="77777777" w:rsidR="00870A08" w:rsidRDefault="003A5418">
      <w:pPr>
        <w:pStyle w:val="aff6"/>
        <w:tabs>
          <w:tab w:val="left" w:pos="426"/>
        </w:tabs>
      </w:pPr>
      <w:r>
        <w:t xml:space="preserve">    Reply from 2031:0:130</w:t>
      </w:r>
      <w:proofErr w:type="gramStart"/>
      <w:r>
        <w:t>F::</w:t>
      </w:r>
      <w:proofErr w:type="gramEnd"/>
      <w:r>
        <w:t xml:space="preserve">1 </w:t>
      </w:r>
    </w:p>
    <w:p w14:paraId="0300B004" w14:textId="77777777" w:rsidR="00870A08" w:rsidRDefault="003A5418">
      <w:pPr>
        <w:pStyle w:val="aff6"/>
        <w:tabs>
          <w:tab w:val="left" w:pos="426"/>
        </w:tabs>
      </w:pPr>
      <w:r>
        <w:t xml:space="preserve">    bytes=56 Sequence=3 hop limit=</w:t>
      </w:r>
      <w:proofErr w:type="gramStart"/>
      <w:r>
        <w:t>64  time</w:t>
      </w:r>
      <w:proofErr w:type="gramEnd"/>
      <w:r>
        <w:t xml:space="preserve"> = 50 </w:t>
      </w:r>
      <w:proofErr w:type="spellStart"/>
      <w:r>
        <w:t>ms</w:t>
      </w:r>
      <w:proofErr w:type="spellEnd"/>
    </w:p>
    <w:p w14:paraId="4C6D409A" w14:textId="77777777" w:rsidR="00870A08" w:rsidRDefault="003A5418">
      <w:pPr>
        <w:pStyle w:val="aff6"/>
        <w:tabs>
          <w:tab w:val="left" w:pos="426"/>
        </w:tabs>
      </w:pPr>
      <w:r>
        <w:t xml:space="preserve">    Reply from 2031:0:130</w:t>
      </w:r>
      <w:proofErr w:type="gramStart"/>
      <w:r>
        <w:t>F::</w:t>
      </w:r>
      <w:proofErr w:type="gramEnd"/>
      <w:r>
        <w:t xml:space="preserve">1 </w:t>
      </w:r>
    </w:p>
    <w:p w14:paraId="165421CD" w14:textId="77777777" w:rsidR="00870A08" w:rsidRDefault="003A5418">
      <w:pPr>
        <w:pStyle w:val="aff6"/>
        <w:tabs>
          <w:tab w:val="left" w:pos="426"/>
        </w:tabs>
      </w:pPr>
      <w:r>
        <w:t xml:space="preserve">    bytes=56 Sequence=4 hop limit=</w:t>
      </w:r>
      <w:proofErr w:type="gramStart"/>
      <w:r>
        <w:t>64  time</w:t>
      </w:r>
      <w:proofErr w:type="gramEnd"/>
      <w:r>
        <w:t xml:space="preserve"> = 50 </w:t>
      </w:r>
      <w:proofErr w:type="spellStart"/>
      <w:r>
        <w:t>ms</w:t>
      </w:r>
      <w:proofErr w:type="spellEnd"/>
    </w:p>
    <w:p w14:paraId="34A17563" w14:textId="77777777" w:rsidR="00870A08" w:rsidRDefault="003A5418">
      <w:pPr>
        <w:pStyle w:val="aff6"/>
        <w:tabs>
          <w:tab w:val="left" w:pos="426"/>
        </w:tabs>
      </w:pPr>
      <w:r>
        <w:t xml:space="preserve">    Reply from 2031:0:130</w:t>
      </w:r>
      <w:proofErr w:type="gramStart"/>
      <w:r>
        <w:t>F::</w:t>
      </w:r>
      <w:proofErr w:type="gramEnd"/>
      <w:r>
        <w:t xml:space="preserve">1 </w:t>
      </w:r>
    </w:p>
    <w:p w14:paraId="31212E7B" w14:textId="77777777" w:rsidR="00870A08" w:rsidRDefault="003A5418">
      <w:pPr>
        <w:pStyle w:val="aff6"/>
        <w:tabs>
          <w:tab w:val="left" w:pos="426"/>
        </w:tabs>
      </w:pPr>
      <w:r>
        <w:t xml:space="preserve">    bytes=56 Sequence=5 hop limit=</w:t>
      </w:r>
      <w:proofErr w:type="gramStart"/>
      <w:r>
        <w:t>64  time</w:t>
      </w:r>
      <w:proofErr w:type="gramEnd"/>
      <w:r>
        <w:t xml:space="preserve"> = 30 </w:t>
      </w:r>
      <w:proofErr w:type="spellStart"/>
      <w:r>
        <w:t>ms</w:t>
      </w:r>
      <w:proofErr w:type="spellEnd"/>
    </w:p>
    <w:p w14:paraId="61010484" w14:textId="77777777" w:rsidR="00870A08" w:rsidRDefault="003A5418">
      <w:pPr>
        <w:pStyle w:val="aff6"/>
        <w:tabs>
          <w:tab w:val="left" w:pos="426"/>
        </w:tabs>
      </w:pPr>
      <w:r>
        <w:t xml:space="preserve">  --- 2031:0:130</w:t>
      </w:r>
      <w:proofErr w:type="gramStart"/>
      <w:r>
        <w:t>F::</w:t>
      </w:r>
      <w:proofErr w:type="gramEnd"/>
      <w:r>
        <w:t>1 ping statistics ---</w:t>
      </w:r>
    </w:p>
    <w:p w14:paraId="7F172200" w14:textId="77777777" w:rsidR="00870A08" w:rsidRDefault="003A5418">
      <w:pPr>
        <w:pStyle w:val="aff6"/>
        <w:tabs>
          <w:tab w:val="left" w:pos="426"/>
        </w:tabs>
      </w:pPr>
      <w:r>
        <w:t xml:space="preserve">    5 packet(s) transmitted</w:t>
      </w:r>
    </w:p>
    <w:p w14:paraId="35806957" w14:textId="77777777" w:rsidR="00870A08" w:rsidRDefault="003A5418">
      <w:pPr>
        <w:pStyle w:val="aff6"/>
        <w:tabs>
          <w:tab w:val="left" w:pos="426"/>
        </w:tabs>
      </w:pPr>
      <w:r>
        <w:lastRenderedPageBreak/>
        <w:t xml:space="preserve">    5 packet(s) received</w:t>
      </w:r>
    </w:p>
    <w:p w14:paraId="1A55F484" w14:textId="77777777" w:rsidR="00870A08" w:rsidRDefault="003A5418">
      <w:pPr>
        <w:pStyle w:val="aff6"/>
        <w:tabs>
          <w:tab w:val="left" w:pos="426"/>
        </w:tabs>
      </w:pPr>
      <w:r>
        <w:t xml:space="preserve">    0.00% packet loss</w:t>
      </w:r>
    </w:p>
    <w:p w14:paraId="6E92317C" w14:textId="77777777" w:rsidR="00870A08" w:rsidRDefault="003A5418">
      <w:pPr>
        <w:pStyle w:val="aff6"/>
        <w:tabs>
          <w:tab w:val="left" w:pos="426"/>
        </w:tabs>
        <w:ind w:firstLine="360"/>
      </w:pPr>
      <w:r>
        <w:t xml:space="preserve">round-trip min/avg/max = 30/108/340 </w:t>
      </w:r>
      <w:proofErr w:type="spellStart"/>
      <w:r>
        <w:t>ms</w:t>
      </w:r>
      <w:proofErr w:type="spellEnd"/>
    </w:p>
    <w:p w14:paraId="79815176" w14:textId="77777777" w:rsidR="00870A08" w:rsidRDefault="00870A08">
      <w:pPr>
        <w:pStyle w:val="aff6"/>
        <w:tabs>
          <w:tab w:val="left" w:pos="426"/>
        </w:tabs>
        <w:ind w:firstLine="360"/>
      </w:pPr>
    </w:p>
    <w:p w14:paraId="711F1FF7" w14:textId="77777777" w:rsidR="00870A08" w:rsidRDefault="003A5418">
      <w:pPr>
        <w:ind w:firstLineChars="0" w:firstLine="420"/>
        <w:jc w:val="left"/>
      </w:pPr>
      <w:r>
        <w:rPr>
          <w:rFonts w:hint="eastAsia"/>
        </w:rPr>
        <w:t>可以观察到，连通性正常</w:t>
      </w:r>
      <w:r>
        <w:t>。</w:t>
      </w:r>
    </w:p>
    <w:p w14:paraId="521A298F" w14:textId="77777777" w:rsidR="00870A08" w:rsidRDefault="003A5418">
      <w:pPr>
        <w:pStyle w:val="2"/>
        <w:rPr>
          <w:rFonts w:ascii="微软雅黑" w:hAnsi="微软雅黑"/>
        </w:rPr>
      </w:pPr>
      <w:r>
        <w:rPr>
          <w:rFonts w:ascii="微软雅黑" w:hAnsi="微软雅黑" w:hint="eastAsia"/>
        </w:rPr>
        <w:t>用EUI－64方式配置IPv6地址</w:t>
      </w:r>
    </w:p>
    <w:p w14:paraId="50B94344" w14:textId="77777777" w:rsidR="00870A08" w:rsidRDefault="003A5418">
      <w:pPr>
        <w:ind w:firstLine="420"/>
      </w:pPr>
      <w:r>
        <w:rPr>
          <w:rFonts w:hint="eastAsia"/>
        </w:rPr>
        <w:t>在</w:t>
      </w:r>
      <w:r>
        <w:rPr>
          <w:rFonts w:hint="eastAsia"/>
        </w:rPr>
        <w:t>R1</w:t>
      </w:r>
      <w:r>
        <w:rPr>
          <w:rFonts w:hint="eastAsia"/>
        </w:rPr>
        <w:t>的</w:t>
      </w:r>
      <w:r>
        <w:rPr>
          <w:rFonts w:hint="eastAsia"/>
        </w:rPr>
        <w:t>GE 0/0/0</w:t>
      </w:r>
      <w:r>
        <w:rPr>
          <w:rFonts w:hint="eastAsia"/>
        </w:rPr>
        <w:t>接口使用命令</w:t>
      </w:r>
      <w:r>
        <w:rPr>
          <w:b/>
        </w:rPr>
        <w:t xml:space="preserve">ipv6 address </w:t>
      </w:r>
      <w:r>
        <w:rPr>
          <w:rFonts w:hint="eastAsia"/>
          <w:b/>
        </w:rPr>
        <w:t>2001:3:FD</w:t>
      </w:r>
      <w:r>
        <w:rPr>
          <w:b/>
        </w:rPr>
        <w:t>::/64 eui-64</w:t>
      </w:r>
      <w:r>
        <w:rPr>
          <w:rFonts w:hint="eastAsia"/>
        </w:rPr>
        <w:t>配置</w:t>
      </w:r>
      <w:r>
        <w:rPr>
          <w:rFonts w:hint="eastAsia"/>
        </w:rPr>
        <w:t>EUI-64</w:t>
      </w:r>
      <w:r>
        <w:rPr>
          <w:rFonts w:hint="eastAsia"/>
        </w:rPr>
        <w:t>地址。</w:t>
      </w:r>
    </w:p>
    <w:p w14:paraId="6E566C41" w14:textId="77777777" w:rsidR="00870A08" w:rsidRDefault="003A5418">
      <w:pPr>
        <w:pStyle w:val="aff6"/>
        <w:tabs>
          <w:tab w:val="left" w:pos="426"/>
        </w:tabs>
      </w:pPr>
      <w:r>
        <w:t>[R</w:t>
      </w:r>
      <w:proofErr w:type="gramStart"/>
      <w:r>
        <w:t>1]interface</w:t>
      </w:r>
      <w:proofErr w:type="gramEnd"/>
      <w:r>
        <w:t xml:space="preserve"> </w:t>
      </w:r>
      <w:proofErr w:type="spellStart"/>
      <w:r>
        <w:t>GigabitEthernet</w:t>
      </w:r>
      <w:proofErr w:type="spellEnd"/>
      <w:r>
        <w:t xml:space="preserve"> 0/0/0</w:t>
      </w:r>
    </w:p>
    <w:p w14:paraId="0483F0AE" w14:textId="77777777" w:rsidR="00870A08" w:rsidRDefault="003A5418">
      <w:pPr>
        <w:pStyle w:val="aff6"/>
        <w:tabs>
          <w:tab w:val="left" w:pos="426"/>
        </w:tabs>
      </w:pPr>
      <w:r>
        <w:t>[R1-GigabitEthernet0/0/</w:t>
      </w:r>
      <w:proofErr w:type="gramStart"/>
      <w:r>
        <w:t>0]ipv</w:t>
      </w:r>
      <w:proofErr w:type="gramEnd"/>
      <w:r>
        <w:t>6 address 2001:3:FD:: 64 eui-64</w:t>
      </w:r>
    </w:p>
    <w:p w14:paraId="54B4E873" w14:textId="77777777" w:rsidR="00870A08" w:rsidRDefault="00870A08">
      <w:pPr>
        <w:pStyle w:val="aff6"/>
        <w:tabs>
          <w:tab w:val="left" w:pos="426"/>
        </w:tabs>
      </w:pPr>
    </w:p>
    <w:p w14:paraId="3B46682F" w14:textId="77777777" w:rsidR="00870A08" w:rsidRDefault="003A5418">
      <w:pPr>
        <w:ind w:firstLine="420"/>
      </w:pPr>
      <w:r>
        <w:rPr>
          <w:rFonts w:hint="eastAsia"/>
        </w:rPr>
        <w:t>配置完成后，查看配置</w:t>
      </w:r>
      <w:r>
        <w:t>结果</w:t>
      </w:r>
      <w:r>
        <w:rPr>
          <w:rFonts w:hint="eastAsia"/>
        </w:rPr>
        <w:t>。</w:t>
      </w:r>
    </w:p>
    <w:p w14:paraId="171795D7" w14:textId="77777777" w:rsidR="00870A08" w:rsidRDefault="003A5418">
      <w:pPr>
        <w:pStyle w:val="aff6"/>
        <w:tabs>
          <w:tab w:val="left" w:pos="426"/>
        </w:tabs>
      </w:pPr>
      <w:r>
        <w:t>[R</w:t>
      </w:r>
      <w:proofErr w:type="gramStart"/>
      <w:r>
        <w:t>1]display</w:t>
      </w:r>
      <w:proofErr w:type="gramEnd"/>
      <w:r>
        <w:t xml:space="preserve"> ipv6 interface brief</w:t>
      </w:r>
    </w:p>
    <w:p w14:paraId="7EDC0682" w14:textId="77777777" w:rsidR="00870A08" w:rsidRDefault="003A5418">
      <w:pPr>
        <w:pStyle w:val="aff6"/>
        <w:tabs>
          <w:tab w:val="left" w:pos="426"/>
        </w:tabs>
      </w:pPr>
      <w:r>
        <w:t>*</w:t>
      </w:r>
      <w:proofErr w:type="gramStart"/>
      <w:r>
        <w:t>down</w:t>
      </w:r>
      <w:proofErr w:type="gramEnd"/>
      <w:r>
        <w:t>: administratively down</w:t>
      </w:r>
    </w:p>
    <w:p w14:paraId="59F2AC46" w14:textId="77777777" w:rsidR="00870A08" w:rsidRDefault="003A5418">
      <w:pPr>
        <w:pStyle w:val="aff6"/>
        <w:tabs>
          <w:tab w:val="left" w:pos="426"/>
        </w:tabs>
      </w:pPr>
      <w:r>
        <w:t>(l): loopback</w:t>
      </w:r>
    </w:p>
    <w:p w14:paraId="4DC7EDCB" w14:textId="77777777" w:rsidR="00870A08" w:rsidRDefault="003A5418">
      <w:pPr>
        <w:pStyle w:val="aff6"/>
        <w:tabs>
          <w:tab w:val="left" w:pos="426"/>
        </w:tabs>
      </w:pPr>
      <w:r>
        <w:t>(s): spoofing</w:t>
      </w:r>
    </w:p>
    <w:p w14:paraId="09FA61F6" w14:textId="77777777" w:rsidR="00870A08" w:rsidRDefault="003A5418">
      <w:pPr>
        <w:pStyle w:val="aff6"/>
        <w:tabs>
          <w:tab w:val="left" w:pos="426"/>
        </w:tabs>
      </w:pPr>
      <w:r>
        <w:t xml:space="preserve">Interface                    Physical              Protocol   </w:t>
      </w:r>
    </w:p>
    <w:p w14:paraId="658CCC58" w14:textId="77777777" w:rsidR="00870A08" w:rsidRDefault="003A5418">
      <w:pPr>
        <w:pStyle w:val="aff6"/>
        <w:tabs>
          <w:tab w:val="left" w:pos="426"/>
        </w:tabs>
      </w:pPr>
      <w:r>
        <w:t xml:space="preserve">GigabitEthernet0/0/0         up                    </w:t>
      </w:r>
      <w:proofErr w:type="spellStart"/>
      <w:r>
        <w:t>up</w:t>
      </w:r>
      <w:proofErr w:type="spellEnd"/>
      <w:r>
        <w:t xml:space="preserve">         </w:t>
      </w:r>
    </w:p>
    <w:p w14:paraId="65882BBA" w14:textId="77777777" w:rsidR="00870A08" w:rsidRDefault="003A5418">
      <w:pPr>
        <w:pStyle w:val="aff6"/>
        <w:tabs>
          <w:tab w:val="left" w:pos="426"/>
        </w:tabs>
      </w:pPr>
      <w:r>
        <w:rPr>
          <w:shd w:val="pct10" w:color="auto" w:fill="FFFFFF"/>
        </w:rPr>
        <w:t xml:space="preserve">[IPv6 Address] </w:t>
      </w:r>
      <w:proofErr w:type="gramStart"/>
      <w:r>
        <w:rPr>
          <w:shd w:val="pct10" w:color="auto" w:fill="FFFFFF"/>
        </w:rPr>
        <w:t>2001:3:FD</w:t>
      </w:r>
      <w:proofErr w:type="gramEnd"/>
      <w:r>
        <w:rPr>
          <w:shd w:val="pct10" w:color="auto" w:fill="FFFFFF"/>
        </w:rPr>
        <w:t>:0:2E0:FCFF:FE03:19AB</w:t>
      </w:r>
    </w:p>
    <w:p w14:paraId="34025DA8" w14:textId="77777777" w:rsidR="00870A08" w:rsidRDefault="003A5418">
      <w:pPr>
        <w:pStyle w:val="aff6"/>
        <w:tabs>
          <w:tab w:val="left" w:pos="426"/>
        </w:tabs>
      </w:pPr>
      <w:r>
        <w:t xml:space="preserve">GigabitEthernet0/0/1         up                    </w:t>
      </w:r>
      <w:proofErr w:type="spellStart"/>
      <w:r>
        <w:t>up</w:t>
      </w:r>
      <w:proofErr w:type="spellEnd"/>
      <w:r>
        <w:t xml:space="preserve">         </w:t>
      </w:r>
    </w:p>
    <w:p w14:paraId="59CFBCC3" w14:textId="77777777" w:rsidR="00870A08" w:rsidRDefault="003A5418">
      <w:pPr>
        <w:pStyle w:val="aff6"/>
        <w:tabs>
          <w:tab w:val="left" w:pos="426"/>
        </w:tabs>
      </w:pPr>
      <w:r>
        <w:t>[IPv6 Address] 2031:0:130</w:t>
      </w:r>
      <w:proofErr w:type="gramStart"/>
      <w:r>
        <w:t>F::</w:t>
      </w:r>
      <w:proofErr w:type="gramEnd"/>
      <w:r>
        <w:t>1</w:t>
      </w:r>
    </w:p>
    <w:p w14:paraId="118970AA" w14:textId="77777777" w:rsidR="00870A08" w:rsidRDefault="00870A08">
      <w:pPr>
        <w:pStyle w:val="aff6"/>
        <w:tabs>
          <w:tab w:val="left" w:pos="426"/>
        </w:tabs>
      </w:pPr>
    </w:p>
    <w:p w14:paraId="60B3EBD8" w14:textId="77777777" w:rsidR="00870A08" w:rsidRDefault="003A5418">
      <w:pPr>
        <w:ind w:firstLine="420"/>
      </w:pPr>
      <w:r>
        <w:rPr>
          <w:rFonts w:hint="eastAsia"/>
        </w:rPr>
        <w:t>可以观察到，</w:t>
      </w:r>
      <w:r>
        <w:rPr>
          <w:rFonts w:hint="eastAsia"/>
        </w:rPr>
        <w:t>R1</w:t>
      </w:r>
      <w:r>
        <w:rPr>
          <w:rFonts w:hint="eastAsia"/>
        </w:rPr>
        <w:t>的</w:t>
      </w:r>
      <w:r>
        <w:rPr>
          <w:rFonts w:hint="eastAsia"/>
        </w:rPr>
        <w:t>GE 0/0/0</w:t>
      </w:r>
      <w:r>
        <w:rPr>
          <w:rFonts w:hint="eastAsia"/>
        </w:rPr>
        <w:t>接口此时</w:t>
      </w:r>
      <w:r>
        <w:t>已经</w:t>
      </w:r>
      <w:r>
        <w:rPr>
          <w:rFonts w:hint="eastAsia"/>
        </w:rPr>
        <w:t>生成</w:t>
      </w:r>
      <w:r>
        <w:t>了</w:t>
      </w:r>
      <w:r>
        <w:rPr>
          <w:rFonts w:hint="eastAsia"/>
        </w:rPr>
        <w:t>有效的</w:t>
      </w:r>
      <w:r>
        <w:rPr>
          <w:rFonts w:hint="eastAsia"/>
        </w:rPr>
        <w:t>EUI</w:t>
      </w:r>
      <w:r>
        <w:t>-64</w:t>
      </w:r>
      <w:r>
        <w:rPr>
          <w:rFonts w:hint="eastAsia"/>
        </w:rPr>
        <w:t>地址</w:t>
      </w:r>
    </w:p>
    <w:p w14:paraId="716B9F3F" w14:textId="77777777" w:rsidR="00870A08" w:rsidRDefault="003A5418">
      <w:pPr>
        <w:ind w:firstLine="420"/>
      </w:pPr>
      <w:r>
        <w:rPr>
          <w:rFonts w:hint="eastAsia"/>
        </w:rPr>
        <w:t>继续在</w:t>
      </w:r>
      <w:r>
        <w:rPr>
          <w:rFonts w:hint="eastAsia"/>
        </w:rPr>
        <w:t>R2</w:t>
      </w:r>
      <w:r>
        <w:rPr>
          <w:rFonts w:hint="eastAsia"/>
        </w:rPr>
        <w:t>上的</w:t>
      </w:r>
      <w:r>
        <w:rPr>
          <w:rFonts w:hint="eastAsia"/>
        </w:rPr>
        <w:t>GE 0/0/0</w:t>
      </w:r>
      <w:r>
        <w:rPr>
          <w:rFonts w:hint="eastAsia"/>
        </w:rPr>
        <w:t>接口使用命令</w:t>
      </w:r>
      <w:r>
        <w:rPr>
          <w:b/>
        </w:rPr>
        <w:t xml:space="preserve">ipv6 address </w:t>
      </w:r>
      <w:r>
        <w:rPr>
          <w:rFonts w:hint="eastAsia"/>
          <w:b/>
        </w:rPr>
        <w:t>2002:3:DE</w:t>
      </w:r>
      <w:r>
        <w:rPr>
          <w:b/>
        </w:rPr>
        <w:t>::/64 eui-64</w:t>
      </w:r>
      <w:r>
        <w:rPr>
          <w:rFonts w:hint="eastAsia"/>
        </w:rPr>
        <w:t>配置</w:t>
      </w:r>
      <w:r>
        <w:rPr>
          <w:rFonts w:hint="eastAsia"/>
        </w:rPr>
        <w:t>EUI-64</w:t>
      </w:r>
      <w:r>
        <w:rPr>
          <w:rFonts w:hint="eastAsia"/>
        </w:rPr>
        <w:t>地址。</w:t>
      </w:r>
    </w:p>
    <w:p w14:paraId="48C935AA" w14:textId="77777777" w:rsidR="00870A08" w:rsidRDefault="003A5418">
      <w:pPr>
        <w:pStyle w:val="aff6"/>
        <w:tabs>
          <w:tab w:val="left" w:pos="426"/>
        </w:tabs>
      </w:pPr>
      <w:r>
        <w:t>[R</w:t>
      </w:r>
      <w:proofErr w:type="gramStart"/>
      <w:r>
        <w:t>2]interface</w:t>
      </w:r>
      <w:proofErr w:type="gramEnd"/>
      <w:r>
        <w:t xml:space="preserve"> </w:t>
      </w:r>
      <w:proofErr w:type="spellStart"/>
      <w:r>
        <w:t>GigabitEthernet</w:t>
      </w:r>
      <w:proofErr w:type="spellEnd"/>
      <w:r>
        <w:t xml:space="preserve"> 0/0/0</w:t>
      </w:r>
    </w:p>
    <w:p w14:paraId="6A1C854F" w14:textId="77777777" w:rsidR="00870A08" w:rsidRDefault="003A5418">
      <w:pPr>
        <w:pStyle w:val="aff6"/>
        <w:tabs>
          <w:tab w:val="left" w:pos="426"/>
        </w:tabs>
      </w:pPr>
      <w:r>
        <w:t>[R2-GigabitEthernet0/0/</w:t>
      </w:r>
      <w:proofErr w:type="gramStart"/>
      <w:r>
        <w:t>0]ipv</w:t>
      </w:r>
      <w:proofErr w:type="gramEnd"/>
      <w:r>
        <w:t xml:space="preserve">6 address </w:t>
      </w:r>
      <w:r>
        <w:rPr>
          <w:rFonts w:hint="eastAsia"/>
        </w:rPr>
        <w:t>2002:3:DE</w:t>
      </w:r>
      <w:r>
        <w:t>:: 64 eui-64</w:t>
      </w:r>
    </w:p>
    <w:p w14:paraId="63331DA2" w14:textId="77777777" w:rsidR="00870A08" w:rsidRDefault="00870A08">
      <w:pPr>
        <w:pStyle w:val="aff6"/>
        <w:tabs>
          <w:tab w:val="left" w:pos="426"/>
        </w:tabs>
      </w:pPr>
    </w:p>
    <w:p w14:paraId="3B04CC4F" w14:textId="77777777" w:rsidR="00870A08" w:rsidRDefault="003A5418">
      <w:pPr>
        <w:ind w:firstLine="420"/>
      </w:pPr>
      <w:r>
        <w:rPr>
          <w:rFonts w:hint="eastAsia"/>
        </w:rPr>
        <w:t>配置完成后，查看配置</w:t>
      </w:r>
      <w:r>
        <w:t>结果</w:t>
      </w:r>
      <w:r>
        <w:rPr>
          <w:rFonts w:hint="eastAsia"/>
        </w:rPr>
        <w:t>。</w:t>
      </w:r>
    </w:p>
    <w:p w14:paraId="421EC139" w14:textId="77777777" w:rsidR="00870A08" w:rsidRDefault="003A5418">
      <w:pPr>
        <w:pStyle w:val="aff6"/>
        <w:tabs>
          <w:tab w:val="left" w:pos="426"/>
        </w:tabs>
      </w:pPr>
      <w:r>
        <w:t>[R</w:t>
      </w:r>
      <w:proofErr w:type="gramStart"/>
      <w:r>
        <w:t>2]display</w:t>
      </w:r>
      <w:proofErr w:type="gramEnd"/>
      <w:r>
        <w:t xml:space="preserve"> ipv6 interface brief</w:t>
      </w:r>
    </w:p>
    <w:p w14:paraId="30E78F56" w14:textId="77777777" w:rsidR="00870A08" w:rsidRDefault="003A5418">
      <w:pPr>
        <w:pStyle w:val="aff6"/>
        <w:tabs>
          <w:tab w:val="left" w:pos="426"/>
        </w:tabs>
      </w:pPr>
      <w:r>
        <w:t>*</w:t>
      </w:r>
      <w:proofErr w:type="gramStart"/>
      <w:r>
        <w:t>down</w:t>
      </w:r>
      <w:proofErr w:type="gramEnd"/>
      <w:r>
        <w:t>: administratively down</w:t>
      </w:r>
    </w:p>
    <w:p w14:paraId="3E7291BC" w14:textId="77777777" w:rsidR="00870A08" w:rsidRDefault="003A5418">
      <w:pPr>
        <w:pStyle w:val="aff6"/>
        <w:tabs>
          <w:tab w:val="left" w:pos="426"/>
        </w:tabs>
      </w:pPr>
      <w:r>
        <w:t>(l): loopback</w:t>
      </w:r>
    </w:p>
    <w:p w14:paraId="4C4DBBAD" w14:textId="77777777" w:rsidR="00870A08" w:rsidRDefault="003A5418">
      <w:pPr>
        <w:pStyle w:val="aff6"/>
        <w:tabs>
          <w:tab w:val="left" w:pos="426"/>
        </w:tabs>
      </w:pPr>
      <w:r>
        <w:t>(s): spoofing</w:t>
      </w:r>
    </w:p>
    <w:p w14:paraId="5D25C8A4" w14:textId="77777777" w:rsidR="00870A08" w:rsidRDefault="003A5418">
      <w:pPr>
        <w:pStyle w:val="aff6"/>
        <w:tabs>
          <w:tab w:val="left" w:pos="426"/>
        </w:tabs>
      </w:pPr>
      <w:r>
        <w:t xml:space="preserve">Interface                    Physical              Protocol   </w:t>
      </w:r>
    </w:p>
    <w:p w14:paraId="0D8F31E5" w14:textId="77777777" w:rsidR="00870A08" w:rsidRDefault="003A5418">
      <w:pPr>
        <w:pStyle w:val="aff6"/>
        <w:tabs>
          <w:tab w:val="left" w:pos="426"/>
        </w:tabs>
      </w:pPr>
      <w:r>
        <w:t xml:space="preserve">GigabitEthernet0/0/0         up                    </w:t>
      </w:r>
      <w:proofErr w:type="spellStart"/>
      <w:r>
        <w:t>up</w:t>
      </w:r>
      <w:proofErr w:type="spellEnd"/>
      <w:r>
        <w:t xml:space="preserve">         </w:t>
      </w:r>
    </w:p>
    <w:p w14:paraId="4979CA66" w14:textId="77777777" w:rsidR="00870A08" w:rsidRDefault="003A5418">
      <w:pPr>
        <w:pStyle w:val="aff6"/>
        <w:tabs>
          <w:tab w:val="left" w:pos="426"/>
        </w:tabs>
        <w:rPr>
          <w:shd w:val="pct10" w:color="auto" w:fill="FFFFFF"/>
        </w:rPr>
      </w:pPr>
      <w:r>
        <w:rPr>
          <w:shd w:val="pct10" w:color="auto" w:fill="FFFFFF"/>
        </w:rPr>
        <w:t>[IPv6 Address] 2002:3:</w:t>
      </w:r>
      <w:proofErr w:type="gramStart"/>
      <w:r>
        <w:rPr>
          <w:shd w:val="pct10" w:color="auto" w:fill="FFFFFF"/>
        </w:rPr>
        <w:t>DE:0:2</w:t>
      </w:r>
      <w:proofErr w:type="gramEnd"/>
      <w:r>
        <w:rPr>
          <w:shd w:val="pct10" w:color="auto" w:fill="FFFFFF"/>
        </w:rPr>
        <w:t>E0:FCFF:FE03:3B30</w:t>
      </w:r>
    </w:p>
    <w:p w14:paraId="60568B56" w14:textId="77777777" w:rsidR="00870A08" w:rsidRDefault="003A5418">
      <w:pPr>
        <w:pStyle w:val="aff6"/>
        <w:tabs>
          <w:tab w:val="left" w:pos="426"/>
        </w:tabs>
      </w:pPr>
      <w:r>
        <w:t xml:space="preserve">GigabitEthernet0/0/1         up                    </w:t>
      </w:r>
      <w:proofErr w:type="spellStart"/>
      <w:r>
        <w:t>up</w:t>
      </w:r>
      <w:proofErr w:type="spellEnd"/>
      <w:r>
        <w:t xml:space="preserve">         </w:t>
      </w:r>
    </w:p>
    <w:p w14:paraId="732C4BBD" w14:textId="77777777" w:rsidR="00870A08" w:rsidRDefault="003A5418">
      <w:pPr>
        <w:pStyle w:val="aff6"/>
        <w:tabs>
          <w:tab w:val="left" w:pos="426"/>
        </w:tabs>
      </w:pPr>
      <w:r>
        <w:t>[IPv6 Address] 2031:0:130</w:t>
      </w:r>
      <w:proofErr w:type="gramStart"/>
      <w:r>
        <w:t>F::</w:t>
      </w:r>
      <w:proofErr w:type="gramEnd"/>
      <w:r>
        <w:t>2</w:t>
      </w:r>
    </w:p>
    <w:p w14:paraId="05628847" w14:textId="77777777" w:rsidR="00870A08" w:rsidRDefault="00870A08">
      <w:pPr>
        <w:ind w:firstLine="420"/>
      </w:pPr>
    </w:p>
    <w:p w14:paraId="3012AD96" w14:textId="77777777" w:rsidR="00870A08" w:rsidRDefault="003A5418">
      <w:pPr>
        <w:ind w:firstLine="420"/>
      </w:pPr>
      <w:r>
        <w:rPr>
          <w:rFonts w:hint="eastAsia"/>
        </w:rPr>
        <w:t>地址生成</w:t>
      </w:r>
      <w:r>
        <w:t>后，</w:t>
      </w:r>
      <w:r>
        <w:rPr>
          <w:rFonts w:hint="eastAsia"/>
        </w:rPr>
        <w:t>在</w:t>
      </w:r>
      <w:r>
        <w:rPr>
          <w:rFonts w:hint="eastAsia"/>
        </w:rPr>
        <w:t>PC-1</w:t>
      </w:r>
      <w:r>
        <w:rPr>
          <w:rFonts w:hint="eastAsia"/>
        </w:rPr>
        <w:t>上配置</w:t>
      </w:r>
      <w:r>
        <w:rPr>
          <w:rFonts w:hint="eastAsia"/>
        </w:rPr>
        <w:t>R1</w:t>
      </w:r>
      <w:r>
        <w:rPr>
          <w:rFonts w:hint="eastAsia"/>
        </w:rPr>
        <w:t>的</w:t>
      </w:r>
      <w:r>
        <w:rPr>
          <w:rFonts w:hint="eastAsia"/>
        </w:rPr>
        <w:t>GE 0/0/0</w:t>
      </w:r>
      <w:r>
        <w:rPr>
          <w:rFonts w:hint="eastAsia"/>
        </w:rPr>
        <w:t>接口地址为网关地址，在</w:t>
      </w:r>
      <w:r>
        <w:rPr>
          <w:rFonts w:hint="eastAsia"/>
        </w:rPr>
        <w:t>PC-2</w:t>
      </w:r>
      <w:r>
        <w:rPr>
          <w:rFonts w:hint="eastAsia"/>
        </w:rPr>
        <w:t>上配置</w:t>
      </w:r>
      <w:r>
        <w:rPr>
          <w:rFonts w:hint="eastAsia"/>
        </w:rPr>
        <w:t>R2</w:t>
      </w:r>
      <w:r>
        <w:rPr>
          <w:rFonts w:hint="eastAsia"/>
        </w:rPr>
        <w:t>的</w:t>
      </w:r>
      <w:r>
        <w:rPr>
          <w:rFonts w:hint="eastAsia"/>
        </w:rPr>
        <w:t>GE 0/0/0</w:t>
      </w:r>
      <w:r>
        <w:rPr>
          <w:rFonts w:hint="eastAsia"/>
        </w:rPr>
        <w:t>接口地址为网关地址。</w:t>
      </w:r>
    </w:p>
    <w:p w14:paraId="579A2A42" w14:textId="77777777" w:rsidR="00870A08" w:rsidRDefault="003A5418">
      <w:pPr>
        <w:pStyle w:val="2"/>
        <w:rPr>
          <w:rFonts w:ascii="微软雅黑" w:hAnsi="微软雅黑"/>
        </w:rPr>
      </w:pPr>
      <w:r>
        <w:rPr>
          <w:rFonts w:ascii="微软雅黑" w:hAnsi="微软雅黑" w:hint="eastAsia"/>
        </w:rPr>
        <w:t>配置IPv6静态路由和缺省路由</w:t>
      </w:r>
    </w:p>
    <w:p w14:paraId="50540CDA" w14:textId="77777777" w:rsidR="00870A08" w:rsidRDefault="003A5418">
      <w:pPr>
        <w:ind w:firstLine="420"/>
      </w:pPr>
      <w:r>
        <w:rPr>
          <w:rFonts w:hint="eastAsia"/>
        </w:rPr>
        <w:t>在</w:t>
      </w:r>
      <w:r>
        <w:rPr>
          <w:rFonts w:hint="eastAsia"/>
        </w:rPr>
        <w:t>R1</w:t>
      </w:r>
      <w:r>
        <w:rPr>
          <w:rFonts w:hint="eastAsia"/>
        </w:rPr>
        <w:t>上</w:t>
      </w:r>
      <w:r>
        <w:t>使用</w:t>
      </w:r>
      <w:r>
        <w:t>ipv6 route-static</w:t>
      </w:r>
      <w:r>
        <w:rPr>
          <w:rFonts w:hint="eastAsia"/>
        </w:rPr>
        <w:t>命令配置</w:t>
      </w:r>
      <w:r>
        <w:rPr>
          <w:rFonts w:hint="eastAsia"/>
        </w:rPr>
        <w:t>IPv6</w:t>
      </w:r>
      <w:r>
        <w:rPr>
          <w:rFonts w:hint="eastAsia"/>
        </w:rPr>
        <w:t>静态路由，</w:t>
      </w:r>
      <w:proofErr w:type="gramStart"/>
      <w:r>
        <w:rPr>
          <w:rFonts w:hint="eastAsia"/>
        </w:rPr>
        <w:t>目的网</w:t>
      </w:r>
      <w:proofErr w:type="gramEnd"/>
      <w:r>
        <w:rPr>
          <w:rFonts w:hint="eastAsia"/>
        </w:rPr>
        <w:t>段为</w:t>
      </w:r>
      <w:r>
        <w:rPr>
          <w:rFonts w:hint="eastAsia"/>
        </w:rPr>
        <w:t>PC-2</w:t>
      </w:r>
      <w:r>
        <w:rPr>
          <w:rFonts w:hint="eastAsia"/>
        </w:rPr>
        <w:t>所在的</w:t>
      </w:r>
      <w:r>
        <w:rPr>
          <w:rFonts w:hint="eastAsia"/>
        </w:rPr>
        <w:t>IPv6</w:t>
      </w:r>
      <w:r>
        <w:rPr>
          <w:rFonts w:hint="eastAsia"/>
        </w:rPr>
        <w:t>网段，下一跳为</w:t>
      </w:r>
      <w:r>
        <w:rPr>
          <w:rFonts w:hint="eastAsia"/>
        </w:rPr>
        <w:t>R2</w:t>
      </w:r>
      <w:r>
        <w:rPr>
          <w:rFonts w:hint="eastAsia"/>
        </w:rPr>
        <w:t>的</w:t>
      </w:r>
      <w:r>
        <w:rPr>
          <w:rFonts w:hint="eastAsia"/>
        </w:rPr>
        <w:t>GE0/0/1</w:t>
      </w:r>
      <w:r>
        <w:rPr>
          <w:rFonts w:hint="eastAsia"/>
        </w:rPr>
        <w:t>接口的</w:t>
      </w:r>
      <w:r>
        <w:rPr>
          <w:rFonts w:hint="eastAsia"/>
        </w:rPr>
        <w:t>IPv6</w:t>
      </w:r>
      <w:r>
        <w:rPr>
          <w:rFonts w:hint="eastAsia"/>
        </w:rPr>
        <w:t>全球单播地址。</w:t>
      </w:r>
    </w:p>
    <w:p w14:paraId="437DF018" w14:textId="77777777" w:rsidR="00870A08" w:rsidRDefault="003A5418">
      <w:pPr>
        <w:pStyle w:val="aff6"/>
        <w:tabs>
          <w:tab w:val="left" w:pos="426"/>
        </w:tabs>
      </w:pPr>
      <w:r>
        <w:t>[R</w:t>
      </w:r>
      <w:proofErr w:type="gramStart"/>
      <w:r>
        <w:t>1]ipv</w:t>
      </w:r>
      <w:proofErr w:type="gramEnd"/>
      <w:r>
        <w:t>6 route-static 2002:3:DE:: 64 2031:0:130F::2</w:t>
      </w:r>
    </w:p>
    <w:p w14:paraId="5170ADF2" w14:textId="77777777" w:rsidR="00870A08" w:rsidRDefault="00870A08">
      <w:pPr>
        <w:pStyle w:val="aff6"/>
        <w:tabs>
          <w:tab w:val="left" w:pos="426"/>
        </w:tabs>
      </w:pPr>
    </w:p>
    <w:p w14:paraId="6ACE05F6" w14:textId="77777777" w:rsidR="00870A08" w:rsidRDefault="003A5418">
      <w:pPr>
        <w:ind w:firstLine="420"/>
      </w:pPr>
      <w:r>
        <w:rPr>
          <w:rFonts w:hint="eastAsia"/>
        </w:rPr>
        <w:t>在</w:t>
      </w:r>
      <w:r>
        <w:rPr>
          <w:rFonts w:hint="eastAsia"/>
        </w:rPr>
        <w:t>R2</w:t>
      </w:r>
      <w:r>
        <w:rPr>
          <w:rFonts w:hint="eastAsia"/>
        </w:rPr>
        <w:t>上配置</w:t>
      </w:r>
      <w:r>
        <w:rPr>
          <w:rFonts w:hint="eastAsia"/>
        </w:rPr>
        <w:t>IPv6</w:t>
      </w:r>
      <w:r>
        <w:rPr>
          <w:rFonts w:hint="eastAsia"/>
        </w:rPr>
        <w:t>缺省路由，下一跳为</w:t>
      </w:r>
      <w:r>
        <w:rPr>
          <w:rFonts w:hint="eastAsia"/>
        </w:rPr>
        <w:t>R1</w:t>
      </w:r>
      <w:r>
        <w:rPr>
          <w:rFonts w:hint="eastAsia"/>
        </w:rPr>
        <w:t>的</w:t>
      </w:r>
      <w:r>
        <w:rPr>
          <w:rFonts w:hint="eastAsia"/>
        </w:rPr>
        <w:t>GE 0/0/1</w:t>
      </w:r>
      <w:r>
        <w:rPr>
          <w:rFonts w:hint="eastAsia"/>
        </w:rPr>
        <w:t>接口的</w:t>
      </w:r>
      <w:r>
        <w:rPr>
          <w:rFonts w:hint="eastAsia"/>
        </w:rPr>
        <w:t>IPv6</w:t>
      </w:r>
      <w:r>
        <w:rPr>
          <w:rFonts w:hint="eastAsia"/>
        </w:rPr>
        <w:t>全球单播地址。</w:t>
      </w:r>
    </w:p>
    <w:p w14:paraId="7CC7A187" w14:textId="77777777" w:rsidR="00870A08" w:rsidRDefault="003A5418">
      <w:pPr>
        <w:pStyle w:val="aff6"/>
        <w:tabs>
          <w:tab w:val="left" w:pos="426"/>
        </w:tabs>
      </w:pPr>
      <w:r>
        <w:t>[R</w:t>
      </w:r>
      <w:proofErr w:type="gramStart"/>
      <w:r>
        <w:t>2]ipv</w:t>
      </w:r>
      <w:proofErr w:type="gramEnd"/>
      <w:r>
        <w:t>6 route-static :: 0 2031:0:130F::1</w:t>
      </w:r>
    </w:p>
    <w:p w14:paraId="118CBF4B" w14:textId="77777777" w:rsidR="00870A08" w:rsidRDefault="00870A08">
      <w:pPr>
        <w:pStyle w:val="aff6"/>
      </w:pPr>
    </w:p>
    <w:p w14:paraId="5F934E7A" w14:textId="77777777" w:rsidR="00870A08" w:rsidRDefault="003A5418">
      <w:pPr>
        <w:ind w:firstLine="420"/>
      </w:pPr>
      <w:r>
        <w:rPr>
          <w:rFonts w:hint="eastAsia"/>
        </w:rPr>
        <w:t>配置</w:t>
      </w:r>
      <w:r>
        <w:t>完成后</w:t>
      </w:r>
      <w:r>
        <w:rPr>
          <w:rFonts w:hint="eastAsia"/>
        </w:rPr>
        <w:t>在</w:t>
      </w:r>
      <w:r>
        <w:rPr>
          <w:rFonts w:hint="eastAsia"/>
        </w:rPr>
        <w:t>PC-1</w:t>
      </w:r>
      <w:r>
        <w:rPr>
          <w:rFonts w:hint="eastAsia"/>
        </w:rPr>
        <w:t>上测试与</w:t>
      </w:r>
      <w:r>
        <w:rPr>
          <w:rFonts w:hint="eastAsia"/>
        </w:rPr>
        <w:t>PC-2</w:t>
      </w:r>
      <w:r>
        <w:rPr>
          <w:rFonts w:hint="eastAsia"/>
        </w:rPr>
        <w:t>间的连通性。</w:t>
      </w:r>
    </w:p>
    <w:p w14:paraId="31367AEF" w14:textId="77777777" w:rsidR="00870A08" w:rsidRDefault="003A5418">
      <w:pPr>
        <w:pStyle w:val="aff6"/>
        <w:tabs>
          <w:tab w:val="left" w:pos="426"/>
        </w:tabs>
      </w:pPr>
      <w:r>
        <w:t xml:space="preserve">PC&gt;ping </w:t>
      </w:r>
      <w:proofErr w:type="gramStart"/>
      <w:r>
        <w:t>2002:3:DE::</w:t>
      </w:r>
      <w:proofErr w:type="gramEnd"/>
      <w:r>
        <w:t>2</w:t>
      </w:r>
    </w:p>
    <w:p w14:paraId="1216E9C9" w14:textId="77777777" w:rsidR="00870A08" w:rsidRDefault="003A5418">
      <w:pPr>
        <w:pStyle w:val="aff6"/>
        <w:tabs>
          <w:tab w:val="left" w:pos="426"/>
        </w:tabs>
      </w:pPr>
      <w:r>
        <w:t xml:space="preserve">Ping </w:t>
      </w:r>
      <w:proofErr w:type="gramStart"/>
      <w:r>
        <w:t>2002:3:de::</w:t>
      </w:r>
      <w:proofErr w:type="gramEnd"/>
      <w:r>
        <w:t xml:space="preserve">2: 32 data bytes, Press </w:t>
      </w:r>
      <w:proofErr w:type="spellStart"/>
      <w:r>
        <w:t>Ctrl_C</w:t>
      </w:r>
      <w:proofErr w:type="spellEnd"/>
      <w:r>
        <w:t xml:space="preserve"> to break</w:t>
      </w:r>
    </w:p>
    <w:p w14:paraId="14137806" w14:textId="77777777" w:rsidR="00870A08" w:rsidRDefault="003A5418">
      <w:pPr>
        <w:pStyle w:val="aff6"/>
        <w:tabs>
          <w:tab w:val="left" w:pos="426"/>
        </w:tabs>
      </w:pPr>
      <w:r>
        <w:t xml:space="preserve">From </w:t>
      </w:r>
      <w:proofErr w:type="gramStart"/>
      <w:r>
        <w:t>2002:3:de::</w:t>
      </w:r>
      <w:proofErr w:type="gramEnd"/>
      <w:r>
        <w:t xml:space="preserve">2: bytes=32 seq=1 hop limit=253 time=31 </w:t>
      </w:r>
      <w:proofErr w:type="spellStart"/>
      <w:r>
        <w:t>ms</w:t>
      </w:r>
      <w:proofErr w:type="spellEnd"/>
    </w:p>
    <w:p w14:paraId="49F033E7" w14:textId="77777777" w:rsidR="00870A08" w:rsidRDefault="003A5418">
      <w:pPr>
        <w:pStyle w:val="aff6"/>
        <w:tabs>
          <w:tab w:val="left" w:pos="426"/>
        </w:tabs>
      </w:pPr>
      <w:r>
        <w:t xml:space="preserve">From </w:t>
      </w:r>
      <w:proofErr w:type="gramStart"/>
      <w:r>
        <w:t>2002:3:de::</w:t>
      </w:r>
      <w:proofErr w:type="gramEnd"/>
      <w:r>
        <w:t xml:space="preserve">2: bytes=32 seq=2 hop limit=253 time=47 </w:t>
      </w:r>
      <w:proofErr w:type="spellStart"/>
      <w:r>
        <w:t>ms</w:t>
      </w:r>
      <w:proofErr w:type="spellEnd"/>
    </w:p>
    <w:p w14:paraId="1F0407D3" w14:textId="77777777" w:rsidR="00870A08" w:rsidRDefault="003A5418">
      <w:pPr>
        <w:pStyle w:val="aff6"/>
        <w:tabs>
          <w:tab w:val="left" w:pos="426"/>
        </w:tabs>
      </w:pPr>
      <w:r>
        <w:lastRenderedPageBreak/>
        <w:t xml:space="preserve">From </w:t>
      </w:r>
      <w:proofErr w:type="gramStart"/>
      <w:r>
        <w:t>2002:3:de::</w:t>
      </w:r>
      <w:proofErr w:type="gramEnd"/>
      <w:r>
        <w:t xml:space="preserve">2: bytes=32 seq=3 hop limit=253 time=47 </w:t>
      </w:r>
      <w:proofErr w:type="spellStart"/>
      <w:r>
        <w:t>ms</w:t>
      </w:r>
      <w:proofErr w:type="spellEnd"/>
    </w:p>
    <w:p w14:paraId="78ACFA7F" w14:textId="77777777" w:rsidR="00870A08" w:rsidRDefault="003A5418">
      <w:pPr>
        <w:pStyle w:val="aff6"/>
        <w:tabs>
          <w:tab w:val="left" w:pos="426"/>
        </w:tabs>
      </w:pPr>
      <w:r>
        <w:t xml:space="preserve">From </w:t>
      </w:r>
      <w:proofErr w:type="gramStart"/>
      <w:r>
        <w:t>2002:3:de::</w:t>
      </w:r>
      <w:proofErr w:type="gramEnd"/>
      <w:r>
        <w:t xml:space="preserve">2: bytes=32 seq=4 hop limit=253 time=47 </w:t>
      </w:r>
      <w:proofErr w:type="spellStart"/>
      <w:r>
        <w:t>ms</w:t>
      </w:r>
      <w:proofErr w:type="spellEnd"/>
    </w:p>
    <w:p w14:paraId="1F12D9F7" w14:textId="77777777" w:rsidR="00870A08" w:rsidRDefault="003A5418">
      <w:pPr>
        <w:pStyle w:val="aff6"/>
        <w:tabs>
          <w:tab w:val="left" w:pos="426"/>
        </w:tabs>
      </w:pPr>
      <w:r>
        <w:t xml:space="preserve">From </w:t>
      </w:r>
      <w:proofErr w:type="gramStart"/>
      <w:r>
        <w:t>2002:3:de::</w:t>
      </w:r>
      <w:proofErr w:type="gramEnd"/>
      <w:r>
        <w:t xml:space="preserve">2: bytes=32 seq=5 hop limit=253 time=32 </w:t>
      </w:r>
      <w:proofErr w:type="spellStart"/>
      <w:r>
        <w:t>ms</w:t>
      </w:r>
      <w:proofErr w:type="spellEnd"/>
    </w:p>
    <w:p w14:paraId="3140AE13" w14:textId="77777777" w:rsidR="00870A08" w:rsidRDefault="003A5418">
      <w:pPr>
        <w:pStyle w:val="aff6"/>
        <w:tabs>
          <w:tab w:val="left" w:pos="426"/>
        </w:tabs>
      </w:pPr>
      <w:r>
        <w:t xml:space="preserve">--- </w:t>
      </w:r>
      <w:proofErr w:type="gramStart"/>
      <w:r>
        <w:t>2002:3:de::</w:t>
      </w:r>
      <w:proofErr w:type="gramEnd"/>
      <w:r>
        <w:t>2 ping statistics ---</w:t>
      </w:r>
    </w:p>
    <w:p w14:paraId="1962E479" w14:textId="77777777" w:rsidR="00870A08" w:rsidRDefault="003A5418">
      <w:pPr>
        <w:pStyle w:val="aff6"/>
        <w:tabs>
          <w:tab w:val="left" w:pos="426"/>
        </w:tabs>
      </w:pPr>
      <w:r>
        <w:t xml:space="preserve">  5 packet(s) transmitted</w:t>
      </w:r>
    </w:p>
    <w:p w14:paraId="01E3BA12" w14:textId="77777777" w:rsidR="00870A08" w:rsidRDefault="003A5418">
      <w:pPr>
        <w:pStyle w:val="aff6"/>
        <w:tabs>
          <w:tab w:val="left" w:pos="426"/>
        </w:tabs>
      </w:pPr>
      <w:r>
        <w:t xml:space="preserve">  5 packet(s) received</w:t>
      </w:r>
    </w:p>
    <w:p w14:paraId="1865FC4A" w14:textId="77777777" w:rsidR="00870A08" w:rsidRDefault="003A5418">
      <w:pPr>
        <w:pStyle w:val="aff6"/>
        <w:tabs>
          <w:tab w:val="left" w:pos="426"/>
        </w:tabs>
      </w:pPr>
      <w:r>
        <w:t xml:space="preserve">  0.00% packet loss</w:t>
      </w:r>
    </w:p>
    <w:p w14:paraId="1B8C5BC2" w14:textId="77777777" w:rsidR="00870A08" w:rsidRDefault="003A5418">
      <w:pPr>
        <w:pStyle w:val="aff6"/>
        <w:tabs>
          <w:tab w:val="left" w:pos="426"/>
        </w:tabs>
      </w:pPr>
      <w:r>
        <w:t xml:space="preserve">  round-trip min/avg/max = 31/40/47 </w:t>
      </w:r>
      <w:proofErr w:type="spellStart"/>
      <w:r>
        <w:t>ms</w:t>
      </w:r>
      <w:proofErr w:type="spellEnd"/>
    </w:p>
    <w:p w14:paraId="72A8E6C8" w14:textId="77777777" w:rsidR="00870A08" w:rsidRDefault="00870A08">
      <w:pPr>
        <w:pStyle w:val="aff6"/>
      </w:pPr>
    </w:p>
    <w:p w14:paraId="54AA8788" w14:textId="77777777" w:rsidR="00870A08" w:rsidRDefault="003A5418">
      <w:pPr>
        <w:ind w:firstLine="420"/>
      </w:pPr>
      <w:r>
        <w:rPr>
          <w:rFonts w:hint="eastAsia"/>
        </w:rPr>
        <w:t>可以观察到，连通性正常</w:t>
      </w:r>
      <w:r>
        <w:t>。</w:t>
      </w:r>
    </w:p>
    <w:p w14:paraId="2D1E566E" w14:textId="77777777" w:rsidR="00870A08" w:rsidRDefault="003A5418">
      <w:pPr>
        <w:pStyle w:val="10"/>
      </w:pPr>
      <w:r>
        <w:rPr>
          <w:rFonts w:hint="eastAsia"/>
        </w:rPr>
        <w:t>思考</w:t>
      </w:r>
    </w:p>
    <w:p w14:paraId="7FE6949F" w14:textId="77777777" w:rsidR="00870A08" w:rsidRDefault="003A5418">
      <w:pPr>
        <w:ind w:firstLine="420"/>
      </w:pPr>
      <w:r>
        <w:rPr>
          <w:rFonts w:hint="eastAsia"/>
        </w:rPr>
        <w:t>如果路由器的某一接口下配置了多个</w:t>
      </w:r>
      <w:r>
        <w:rPr>
          <w:rFonts w:hint="eastAsia"/>
        </w:rPr>
        <w:t>IPv6</w:t>
      </w:r>
      <w:r>
        <w:rPr>
          <w:rFonts w:hint="eastAsia"/>
        </w:rPr>
        <w:t>地址，互相之间是否会产生影响？</w:t>
      </w:r>
    </w:p>
    <w:p w14:paraId="4BE08FB9" w14:textId="77777777" w:rsidR="00870A08" w:rsidRDefault="003A5418">
      <w:pPr>
        <w:pStyle w:val="af2"/>
        <w:ind w:firstLineChars="0" w:firstLine="0"/>
        <w:rPr>
          <w:rFonts w:ascii="微软雅黑" w:hAnsi="微软雅黑"/>
        </w:rPr>
      </w:pPr>
      <w:bookmarkStart w:id="170" w:name="_Toc10272"/>
      <w:r>
        <w:rPr>
          <w:rFonts w:ascii="微软雅黑" w:hAnsi="微软雅黑" w:hint="eastAsia"/>
        </w:rPr>
        <w:t xml:space="preserve">13.2 </w:t>
      </w:r>
      <w:proofErr w:type="spellStart"/>
      <w:r>
        <w:t>RIPng</w:t>
      </w:r>
      <w:proofErr w:type="spellEnd"/>
      <w:r>
        <w:rPr>
          <w:rFonts w:ascii="微软雅黑" w:hAnsi="微软雅黑" w:hint="eastAsia"/>
        </w:rPr>
        <w:t>基础配置</w:t>
      </w:r>
      <w:bookmarkEnd w:id="170"/>
    </w:p>
    <w:p w14:paraId="00F67EB5" w14:textId="77777777" w:rsidR="00870A08" w:rsidRDefault="003A5418">
      <w:pPr>
        <w:pStyle w:val="10"/>
      </w:pPr>
      <w:r>
        <w:rPr>
          <w:rFonts w:hint="eastAsia"/>
        </w:rPr>
        <w:t>原理概述</w:t>
      </w:r>
    </w:p>
    <w:p w14:paraId="0B6798B5" w14:textId="77777777" w:rsidR="00870A08" w:rsidRDefault="003A5418">
      <w:pPr>
        <w:tabs>
          <w:tab w:val="left" w:pos="720"/>
        </w:tabs>
        <w:ind w:firstLine="420"/>
      </w:pPr>
      <w:proofErr w:type="spellStart"/>
      <w:r>
        <w:rPr>
          <w:rFonts w:hint="eastAsia"/>
        </w:rPr>
        <w:t>RIPng</w:t>
      </w:r>
      <w:proofErr w:type="spellEnd"/>
      <w:r>
        <w:rPr>
          <w:rFonts w:hint="eastAsia"/>
        </w:rPr>
        <w:t>（</w:t>
      </w:r>
      <w:r>
        <w:rPr>
          <w:rFonts w:hint="eastAsia"/>
        </w:rPr>
        <w:t>RIP next generation</w:t>
      </w:r>
      <w:r>
        <w:rPr>
          <w:rFonts w:hint="eastAsia"/>
        </w:rPr>
        <w:t>，下一代</w:t>
      </w:r>
      <w:r>
        <w:rPr>
          <w:rFonts w:hint="eastAsia"/>
        </w:rPr>
        <w:t>RIP</w:t>
      </w:r>
      <w:r>
        <w:rPr>
          <w:rFonts w:hint="eastAsia"/>
        </w:rPr>
        <w:t>协议）是</w:t>
      </w:r>
      <w:r>
        <w:rPr>
          <w:rFonts w:hint="eastAsia"/>
        </w:rPr>
        <w:t>IPv4</w:t>
      </w:r>
      <w:r>
        <w:rPr>
          <w:rFonts w:hint="eastAsia"/>
        </w:rPr>
        <w:t>中</w:t>
      </w:r>
      <w:r>
        <w:rPr>
          <w:rFonts w:hint="eastAsia"/>
        </w:rPr>
        <w:t>RIP version 2</w:t>
      </w:r>
      <w:r>
        <w:rPr>
          <w:rFonts w:hint="eastAsia"/>
        </w:rPr>
        <w:t>协议在</w:t>
      </w:r>
      <w:r>
        <w:rPr>
          <w:rFonts w:hint="eastAsia"/>
        </w:rPr>
        <w:t>IPv6</w:t>
      </w:r>
      <w:r>
        <w:rPr>
          <w:rFonts w:hint="eastAsia"/>
        </w:rPr>
        <w:t>网络上的扩展，多数</w:t>
      </w:r>
      <w:r>
        <w:rPr>
          <w:rFonts w:hint="eastAsia"/>
        </w:rPr>
        <w:t>RIPv2</w:t>
      </w:r>
      <w:r>
        <w:rPr>
          <w:rFonts w:hint="eastAsia"/>
        </w:rPr>
        <w:t>的原理都可以适用于</w:t>
      </w:r>
      <w:proofErr w:type="spellStart"/>
      <w:r>
        <w:rPr>
          <w:rFonts w:hint="eastAsia"/>
        </w:rPr>
        <w:t>RIPng</w:t>
      </w:r>
      <w:proofErr w:type="spellEnd"/>
      <w:r>
        <w:rPr>
          <w:rFonts w:hint="eastAsia"/>
        </w:rPr>
        <w:t>。</w:t>
      </w:r>
      <w:proofErr w:type="spellStart"/>
      <w:r>
        <w:rPr>
          <w:rFonts w:hint="eastAsia"/>
        </w:rPr>
        <w:t>RIPng</w:t>
      </w:r>
      <w:proofErr w:type="spellEnd"/>
      <w:r>
        <w:rPr>
          <w:rFonts w:hint="eastAsia"/>
        </w:rPr>
        <w:t>协议同样是基于距离矢量算法的路由协议，</w:t>
      </w:r>
      <w:proofErr w:type="gramStart"/>
      <w:r>
        <w:rPr>
          <w:rFonts w:hint="eastAsia"/>
        </w:rPr>
        <w:t>用跳数来</w:t>
      </w:r>
      <w:proofErr w:type="gramEnd"/>
      <w:r>
        <w:rPr>
          <w:rFonts w:hint="eastAsia"/>
        </w:rPr>
        <w:t>衡量到达目的主机的距离（也称为度量值或开销）。在</w:t>
      </w:r>
      <w:proofErr w:type="spellStart"/>
      <w:r>
        <w:rPr>
          <w:rFonts w:hint="eastAsia"/>
        </w:rPr>
        <w:t>RIPng</w:t>
      </w:r>
      <w:proofErr w:type="spellEnd"/>
      <w:r>
        <w:rPr>
          <w:rFonts w:hint="eastAsia"/>
        </w:rPr>
        <w:t>协议中，</w:t>
      </w:r>
      <w:proofErr w:type="gramStart"/>
      <w:r>
        <w:rPr>
          <w:rFonts w:hint="eastAsia"/>
        </w:rPr>
        <w:t>当跳数</w:t>
      </w:r>
      <w:proofErr w:type="gramEnd"/>
      <w:r>
        <w:rPr>
          <w:rFonts w:hint="eastAsia"/>
        </w:rPr>
        <w:t>大于或等于</w:t>
      </w:r>
      <w:r>
        <w:rPr>
          <w:rFonts w:hint="eastAsia"/>
        </w:rPr>
        <w:t>16</w:t>
      </w:r>
      <w:r>
        <w:rPr>
          <w:rFonts w:hint="eastAsia"/>
        </w:rPr>
        <w:t>时，目的网络或主机就被定义为不可达。</w:t>
      </w:r>
    </w:p>
    <w:p w14:paraId="205A1F04" w14:textId="77777777" w:rsidR="00870A08" w:rsidRDefault="003A5418">
      <w:pPr>
        <w:tabs>
          <w:tab w:val="left" w:pos="720"/>
        </w:tabs>
        <w:ind w:firstLine="420"/>
      </w:pPr>
      <w:r>
        <w:rPr>
          <w:rFonts w:hint="eastAsia"/>
        </w:rPr>
        <w:t>为了能在</w:t>
      </w:r>
      <w:r>
        <w:rPr>
          <w:rFonts w:hint="eastAsia"/>
        </w:rPr>
        <w:t>IPv6</w:t>
      </w:r>
      <w:r>
        <w:rPr>
          <w:rFonts w:hint="eastAsia"/>
        </w:rPr>
        <w:t>网络中应用，</w:t>
      </w:r>
      <w:proofErr w:type="spellStart"/>
      <w:r>
        <w:rPr>
          <w:rFonts w:hint="eastAsia"/>
        </w:rPr>
        <w:t>RIPng</w:t>
      </w:r>
      <w:proofErr w:type="spellEnd"/>
      <w:r>
        <w:rPr>
          <w:rFonts w:hint="eastAsia"/>
        </w:rPr>
        <w:t>对原有的</w:t>
      </w:r>
      <w:r>
        <w:rPr>
          <w:rFonts w:hint="eastAsia"/>
        </w:rPr>
        <w:t>RIP</w:t>
      </w:r>
      <w:r>
        <w:rPr>
          <w:rFonts w:hint="eastAsia"/>
        </w:rPr>
        <w:t>协议进行了修改：</w:t>
      </w:r>
    </w:p>
    <w:p w14:paraId="3C649177" w14:textId="77777777" w:rsidR="00870A08" w:rsidRDefault="003A5418">
      <w:pPr>
        <w:tabs>
          <w:tab w:val="left" w:pos="720"/>
        </w:tabs>
        <w:ind w:firstLine="420"/>
      </w:pPr>
      <w:r>
        <w:rPr>
          <w:rFonts w:hint="eastAsia"/>
        </w:rPr>
        <w:t>UDP</w:t>
      </w:r>
      <w:r>
        <w:rPr>
          <w:rFonts w:hint="eastAsia"/>
        </w:rPr>
        <w:t>端口号：使用</w:t>
      </w:r>
      <w:r>
        <w:rPr>
          <w:rFonts w:hint="eastAsia"/>
        </w:rPr>
        <w:t>UDP</w:t>
      </w:r>
      <w:r>
        <w:rPr>
          <w:rFonts w:hint="eastAsia"/>
        </w:rPr>
        <w:t>的</w:t>
      </w:r>
      <w:r>
        <w:rPr>
          <w:rFonts w:hint="eastAsia"/>
        </w:rPr>
        <w:t>521</w:t>
      </w:r>
      <w:r>
        <w:rPr>
          <w:rFonts w:hint="eastAsia"/>
        </w:rPr>
        <w:t>端口（</w:t>
      </w:r>
      <w:r>
        <w:rPr>
          <w:rFonts w:hint="eastAsia"/>
        </w:rPr>
        <w:t>RIP</w:t>
      </w:r>
      <w:r>
        <w:rPr>
          <w:rFonts w:hint="eastAsia"/>
        </w:rPr>
        <w:t>使用</w:t>
      </w:r>
      <w:r>
        <w:rPr>
          <w:rFonts w:hint="eastAsia"/>
        </w:rPr>
        <w:t>520</w:t>
      </w:r>
      <w:r>
        <w:rPr>
          <w:rFonts w:hint="eastAsia"/>
        </w:rPr>
        <w:t>端口）发送和接收路由信息；</w:t>
      </w:r>
    </w:p>
    <w:p w14:paraId="792D5C7A" w14:textId="77777777" w:rsidR="00870A08" w:rsidRDefault="003A5418">
      <w:pPr>
        <w:tabs>
          <w:tab w:val="left" w:pos="720"/>
        </w:tabs>
        <w:ind w:firstLine="420"/>
      </w:pPr>
      <w:r>
        <w:rPr>
          <w:rFonts w:hint="eastAsia"/>
        </w:rPr>
        <w:t>组播地址：使用</w:t>
      </w:r>
      <w:r>
        <w:rPr>
          <w:rFonts w:hint="eastAsia"/>
        </w:rPr>
        <w:t>FF02::9</w:t>
      </w:r>
      <w:r>
        <w:rPr>
          <w:rFonts w:hint="eastAsia"/>
        </w:rPr>
        <w:t>作为链路本地范围内的</w:t>
      </w:r>
      <w:proofErr w:type="spellStart"/>
      <w:r>
        <w:rPr>
          <w:rFonts w:hint="eastAsia"/>
        </w:rPr>
        <w:t>RIPng</w:t>
      </w:r>
      <w:proofErr w:type="spellEnd"/>
      <w:r>
        <w:rPr>
          <w:rFonts w:hint="eastAsia"/>
        </w:rPr>
        <w:t>路由器组播地址；</w:t>
      </w:r>
    </w:p>
    <w:p w14:paraId="5C41BF89" w14:textId="77777777" w:rsidR="00870A08" w:rsidRDefault="003A5418">
      <w:pPr>
        <w:tabs>
          <w:tab w:val="left" w:pos="720"/>
        </w:tabs>
        <w:ind w:firstLine="420"/>
      </w:pPr>
      <w:r>
        <w:rPr>
          <w:rFonts w:hint="eastAsia"/>
        </w:rPr>
        <w:t>目的地址和下一跳地址：使用</w:t>
      </w:r>
      <w:r>
        <w:rPr>
          <w:rFonts w:hint="eastAsia"/>
        </w:rPr>
        <w:t>128</w:t>
      </w:r>
      <w:r>
        <w:rPr>
          <w:rFonts w:hint="eastAsia"/>
        </w:rPr>
        <w:t>比特的</w:t>
      </w:r>
      <w:r>
        <w:rPr>
          <w:rFonts w:hint="eastAsia"/>
        </w:rPr>
        <w:t>IPv6</w:t>
      </w:r>
      <w:r>
        <w:rPr>
          <w:rFonts w:hint="eastAsia"/>
        </w:rPr>
        <w:t>地址，并使用前缀长度来代替子网掩码。</w:t>
      </w:r>
    </w:p>
    <w:p w14:paraId="615DD77D" w14:textId="77777777" w:rsidR="00870A08" w:rsidRDefault="003A5418">
      <w:pPr>
        <w:tabs>
          <w:tab w:val="left" w:pos="720"/>
        </w:tabs>
        <w:ind w:firstLine="420"/>
      </w:pPr>
      <w:proofErr w:type="spellStart"/>
      <w:r>
        <w:t>RIPng</w:t>
      </w:r>
      <w:proofErr w:type="spellEnd"/>
      <w:r>
        <w:rPr>
          <w:rFonts w:hint="eastAsia"/>
        </w:rPr>
        <w:t>协议路由算法和</w:t>
      </w:r>
      <w:r>
        <w:t>RIPv2</w:t>
      </w:r>
      <w:r>
        <w:rPr>
          <w:rFonts w:hint="eastAsia"/>
        </w:rPr>
        <w:t>一样，同样支持水平分割、毒性逆转和触发更新功能，用来防止环路。缺省情况下，启用水平分割功能和触发更新，不启用毒性逆转功能。</w:t>
      </w:r>
    </w:p>
    <w:p w14:paraId="6820C5C0" w14:textId="77777777" w:rsidR="00870A08" w:rsidRDefault="003A5418">
      <w:pPr>
        <w:pStyle w:val="10"/>
      </w:pPr>
      <w:r>
        <w:rPr>
          <w:rFonts w:hint="eastAsia"/>
        </w:rPr>
        <w:lastRenderedPageBreak/>
        <w:t>实验目的</w:t>
      </w:r>
    </w:p>
    <w:p w14:paraId="4C4F53CE" w14:textId="77777777" w:rsidR="00870A08" w:rsidRDefault="003A5418">
      <w:pPr>
        <w:pStyle w:val="12"/>
        <w:numPr>
          <w:ilvl w:val="1"/>
          <w:numId w:val="5"/>
        </w:numPr>
        <w:ind w:firstLineChars="0"/>
        <w:jc w:val="left"/>
      </w:pPr>
      <w:r>
        <w:rPr>
          <w:rFonts w:hint="eastAsia"/>
        </w:rPr>
        <w:t>理解</w:t>
      </w:r>
      <w:proofErr w:type="spellStart"/>
      <w:r>
        <w:rPr>
          <w:rFonts w:hint="eastAsia"/>
        </w:rPr>
        <w:t>RIPng</w:t>
      </w:r>
      <w:proofErr w:type="spellEnd"/>
      <w:r>
        <w:rPr>
          <w:rFonts w:hint="eastAsia"/>
        </w:rPr>
        <w:t>的应用场景</w:t>
      </w:r>
    </w:p>
    <w:p w14:paraId="1A4EE5BF" w14:textId="77777777" w:rsidR="00870A08" w:rsidRDefault="003A5418">
      <w:pPr>
        <w:pStyle w:val="12"/>
        <w:numPr>
          <w:ilvl w:val="1"/>
          <w:numId w:val="5"/>
        </w:numPr>
        <w:ind w:firstLineChars="0"/>
        <w:jc w:val="left"/>
      </w:pPr>
      <w:r>
        <w:rPr>
          <w:rFonts w:hint="eastAsia"/>
        </w:rPr>
        <w:t>掌握</w:t>
      </w:r>
      <w:proofErr w:type="spellStart"/>
      <w:r>
        <w:rPr>
          <w:rFonts w:hint="eastAsia"/>
        </w:rPr>
        <w:t>RIPng</w:t>
      </w:r>
      <w:proofErr w:type="spellEnd"/>
      <w:r>
        <w:rPr>
          <w:rFonts w:hint="eastAsia"/>
        </w:rPr>
        <w:t>的配置</w:t>
      </w:r>
    </w:p>
    <w:p w14:paraId="5FD0970B" w14:textId="77777777" w:rsidR="00870A08" w:rsidRDefault="003A5418">
      <w:pPr>
        <w:pStyle w:val="12"/>
        <w:numPr>
          <w:ilvl w:val="1"/>
          <w:numId w:val="5"/>
        </w:numPr>
        <w:ind w:firstLineChars="0"/>
        <w:jc w:val="left"/>
      </w:pPr>
      <w:r>
        <w:rPr>
          <w:rFonts w:hint="eastAsia"/>
        </w:rPr>
        <w:t>理解</w:t>
      </w:r>
      <w:proofErr w:type="spellStart"/>
      <w:r>
        <w:rPr>
          <w:rFonts w:hint="eastAsia"/>
        </w:rPr>
        <w:t>RIPng</w:t>
      </w:r>
      <w:proofErr w:type="spellEnd"/>
      <w:r>
        <w:rPr>
          <w:rFonts w:hint="eastAsia"/>
        </w:rPr>
        <w:t>配置与</w:t>
      </w:r>
      <w:r>
        <w:rPr>
          <w:rFonts w:hint="eastAsia"/>
        </w:rPr>
        <w:t>RIP</w:t>
      </w:r>
      <w:r>
        <w:rPr>
          <w:rFonts w:hint="eastAsia"/>
        </w:rPr>
        <w:t>配置的区别</w:t>
      </w:r>
    </w:p>
    <w:p w14:paraId="603F65D9" w14:textId="77777777" w:rsidR="00870A08" w:rsidRDefault="003A5418">
      <w:pPr>
        <w:pStyle w:val="10"/>
      </w:pPr>
      <w:r>
        <w:rPr>
          <w:rFonts w:hint="eastAsia"/>
        </w:rPr>
        <w:t>实验内容</w:t>
      </w:r>
    </w:p>
    <w:p w14:paraId="7B332266" w14:textId="77777777" w:rsidR="00870A08" w:rsidRDefault="003A5418">
      <w:pPr>
        <w:tabs>
          <w:tab w:val="left" w:pos="720"/>
        </w:tabs>
        <w:ind w:firstLine="420"/>
      </w:pPr>
      <w:r>
        <w:rPr>
          <w:rFonts w:hint="eastAsia"/>
        </w:rPr>
        <w:t>某公司内部网络是个小型的</w:t>
      </w:r>
      <w:r>
        <w:rPr>
          <w:rFonts w:hint="eastAsia"/>
        </w:rPr>
        <w:t>IPv6</w:t>
      </w:r>
      <w:r>
        <w:rPr>
          <w:rFonts w:hint="eastAsia"/>
        </w:rPr>
        <w:t>网络，公司内</w:t>
      </w:r>
      <w:r>
        <w:rPr>
          <w:rFonts w:hint="eastAsia"/>
        </w:rPr>
        <w:t>IT</w:t>
      </w:r>
      <w:r>
        <w:rPr>
          <w:rFonts w:hint="eastAsia"/>
        </w:rPr>
        <w:t>部门通过路由器</w:t>
      </w:r>
      <w:r>
        <w:rPr>
          <w:rFonts w:hint="eastAsia"/>
        </w:rPr>
        <w:t>R2</w:t>
      </w:r>
      <w:r>
        <w:rPr>
          <w:rFonts w:hint="eastAsia"/>
        </w:rPr>
        <w:t>与公司出口网关</w:t>
      </w:r>
      <w:r>
        <w:rPr>
          <w:rFonts w:hint="eastAsia"/>
        </w:rPr>
        <w:t>R1</w:t>
      </w:r>
      <w:r>
        <w:rPr>
          <w:rFonts w:hint="eastAsia"/>
        </w:rPr>
        <w:t>相连，人事部门通过路由器</w:t>
      </w:r>
      <w:r>
        <w:rPr>
          <w:rFonts w:hint="eastAsia"/>
        </w:rPr>
        <w:t>R3</w:t>
      </w:r>
      <w:r>
        <w:rPr>
          <w:rFonts w:hint="eastAsia"/>
        </w:rPr>
        <w:t>与网关</w:t>
      </w:r>
      <w:r>
        <w:rPr>
          <w:rFonts w:hint="eastAsia"/>
        </w:rPr>
        <w:t>R1</w:t>
      </w:r>
      <w:r>
        <w:rPr>
          <w:rFonts w:hint="eastAsia"/>
        </w:rPr>
        <w:t>相连。由于公司网络是个简单的网络，本实验通过配置</w:t>
      </w:r>
      <w:proofErr w:type="spellStart"/>
      <w:r>
        <w:rPr>
          <w:rFonts w:hint="eastAsia"/>
        </w:rPr>
        <w:t>RIPng</w:t>
      </w:r>
      <w:proofErr w:type="spellEnd"/>
      <w:r>
        <w:rPr>
          <w:rFonts w:hint="eastAsia"/>
        </w:rPr>
        <w:t>协议使各</w:t>
      </w:r>
      <w:r>
        <w:rPr>
          <w:rFonts w:hint="eastAsia"/>
        </w:rPr>
        <w:t>IPv6</w:t>
      </w:r>
      <w:r>
        <w:rPr>
          <w:rFonts w:hint="eastAsia"/>
        </w:rPr>
        <w:t>网络互通。</w:t>
      </w:r>
    </w:p>
    <w:p w14:paraId="73BBAAD2" w14:textId="77777777" w:rsidR="00870A08" w:rsidRDefault="003A5418">
      <w:pPr>
        <w:pStyle w:val="10"/>
      </w:pPr>
      <w:r>
        <w:rPr>
          <w:rFonts w:hint="eastAsia"/>
        </w:rPr>
        <w:t>实验拓扑</w:t>
      </w:r>
    </w:p>
    <w:p w14:paraId="01953F97" w14:textId="77777777" w:rsidR="00870A08" w:rsidRDefault="003A5418">
      <w:pPr>
        <w:ind w:firstLineChars="0" w:firstLine="0"/>
        <w:jc w:val="center"/>
      </w:pPr>
      <w:r>
        <w:rPr>
          <w:noProof/>
          <w:lang w:val="en-GB"/>
        </w:rPr>
        <w:drawing>
          <wp:inline distT="0" distB="0" distL="0" distR="0" wp14:anchorId="1308FFF8" wp14:editId="5B507926">
            <wp:extent cx="4981575" cy="2781300"/>
            <wp:effectExtent l="19050" t="0" r="9525" b="0"/>
            <wp:docPr id="580" name="图片 1" descr="C:\Documents and Settings\Administrator\桌面\eNSP实验图\RI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1" descr="C:\Documents and Settings\Administrator\桌面\eNSP实验图\RIPng.png"/>
                    <pic:cNvPicPr>
                      <a:picLocks noChangeAspect="1" noChangeArrowheads="1"/>
                    </pic:cNvPicPr>
                  </pic:nvPicPr>
                  <pic:blipFill>
                    <a:blip r:embed="rId262" cstate="print"/>
                    <a:srcRect/>
                    <a:stretch>
                      <a:fillRect/>
                    </a:stretch>
                  </pic:blipFill>
                  <pic:spPr>
                    <a:xfrm>
                      <a:off x="0" y="0"/>
                      <a:ext cx="4981575" cy="2781300"/>
                    </a:xfrm>
                    <a:prstGeom prst="rect">
                      <a:avLst/>
                    </a:prstGeom>
                    <a:noFill/>
                    <a:ln w="9525">
                      <a:noFill/>
                      <a:miter lim="800000"/>
                      <a:headEnd/>
                      <a:tailEnd/>
                    </a:ln>
                  </pic:spPr>
                </pic:pic>
              </a:graphicData>
            </a:graphic>
          </wp:inline>
        </w:drawing>
      </w:r>
    </w:p>
    <w:p w14:paraId="55B53CBA" w14:textId="77777777" w:rsidR="00870A08" w:rsidRDefault="003A5418">
      <w:pPr>
        <w:pStyle w:val="aff6"/>
        <w:jc w:val="center"/>
      </w:pPr>
      <w:r>
        <w:rPr>
          <w:rFonts w:hint="eastAsia"/>
        </w:rPr>
        <w:t>图</w:t>
      </w:r>
      <w:r>
        <w:rPr>
          <w:rFonts w:hint="eastAsia"/>
        </w:rPr>
        <w:t xml:space="preserve">13-2 </w:t>
      </w:r>
      <w:proofErr w:type="spellStart"/>
      <w:r>
        <w:rPr>
          <w:rFonts w:hint="eastAsia"/>
        </w:rPr>
        <w:t>RIPng</w:t>
      </w:r>
      <w:proofErr w:type="spellEnd"/>
      <w:r>
        <w:rPr>
          <w:rFonts w:hint="eastAsia"/>
        </w:rPr>
        <w:t>基础配置拓扑图</w:t>
      </w:r>
    </w:p>
    <w:p w14:paraId="24E7803E"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76E79186" w14:textId="77777777">
        <w:trPr>
          <w:trHeight w:val="471"/>
          <w:jc w:val="center"/>
        </w:trPr>
        <w:tc>
          <w:tcPr>
            <w:tcW w:w="1594" w:type="dxa"/>
            <w:vAlign w:val="center"/>
          </w:tcPr>
          <w:p w14:paraId="602F9334" w14:textId="77777777" w:rsidR="00870A08" w:rsidRDefault="003A5418">
            <w:pPr>
              <w:spacing w:line="240" w:lineRule="auto"/>
              <w:ind w:firstLineChars="0" w:firstLine="0"/>
              <w:jc w:val="center"/>
            </w:pPr>
            <w:r>
              <w:rPr>
                <w:rFonts w:hint="eastAsia"/>
              </w:rPr>
              <w:t>设备</w:t>
            </w:r>
          </w:p>
        </w:tc>
        <w:tc>
          <w:tcPr>
            <w:tcW w:w="1706" w:type="dxa"/>
            <w:vAlign w:val="center"/>
          </w:tcPr>
          <w:p w14:paraId="1C2F1313" w14:textId="77777777" w:rsidR="00870A08" w:rsidRDefault="003A5418">
            <w:pPr>
              <w:spacing w:line="240" w:lineRule="auto"/>
              <w:ind w:firstLineChars="0" w:firstLine="0"/>
              <w:jc w:val="center"/>
            </w:pPr>
            <w:r>
              <w:rPr>
                <w:rFonts w:hint="eastAsia"/>
              </w:rPr>
              <w:t>接口</w:t>
            </w:r>
          </w:p>
        </w:tc>
        <w:tc>
          <w:tcPr>
            <w:tcW w:w="1882" w:type="dxa"/>
            <w:vAlign w:val="center"/>
          </w:tcPr>
          <w:p w14:paraId="54FB89EE" w14:textId="77777777" w:rsidR="00870A08" w:rsidRDefault="003A5418">
            <w:pPr>
              <w:spacing w:line="240" w:lineRule="auto"/>
              <w:ind w:firstLineChars="0" w:firstLine="0"/>
              <w:jc w:val="center"/>
            </w:pPr>
            <w:r>
              <w:rPr>
                <w:rFonts w:hint="eastAsia"/>
              </w:rPr>
              <w:t>IPv6</w:t>
            </w:r>
            <w:r>
              <w:rPr>
                <w:rFonts w:hint="eastAsia"/>
              </w:rPr>
              <w:t>地址</w:t>
            </w:r>
          </w:p>
        </w:tc>
        <w:tc>
          <w:tcPr>
            <w:tcW w:w="1882" w:type="dxa"/>
            <w:vAlign w:val="center"/>
          </w:tcPr>
          <w:p w14:paraId="50E75AFB" w14:textId="77777777" w:rsidR="00870A08" w:rsidRDefault="003A5418">
            <w:pPr>
              <w:spacing w:line="240" w:lineRule="auto"/>
              <w:ind w:firstLineChars="0" w:firstLine="0"/>
              <w:jc w:val="center"/>
            </w:pPr>
            <w:r>
              <w:rPr>
                <w:rFonts w:hint="eastAsia"/>
              </w:rPr>
              <w:t>子网掩码</w:t>
            </w:r>
          </w:p>
        </w:tc>
        <w:tc>
          <w:tcPr>
            <w:tcW w:w="1458" w:type="dxa"/>
            <w:vAlign w:val="center"/>
          </w:tcPr>
          <w:p w14:paraId="569A421F" w14:textId="77777777" w:rsidR="00870A08" w:rsidRDefault="003A5418">
            <w:pPr>
              <w:spacing w:line="240" w:lineRule="auto"/>
              <w:ind w:firstLineChars="0" w:firstLine="0"/>
              <w:jc w:val="center"/>
            </w:pPr>
            <w:r>
              <w:rPr>
                <w:rFonts w:hint="eastAsia"/>
              </w:rPr>
              <w:t>默认网关</w:t>
            </w:r>
          </w:p>
        </w:tc>
      </w:tr>
      <w:tr w:rsidR="00870A08" w14:paraId="39C1AE23" w14:textId="77777777">
        <w:trPr>
          <w:jc w:val="center"/>
        </w:trPr>
        <w:tc>
          <w:tcPr>
            <w:tcW w:w="1594" w:type="dxa"/>
            <w:vMerge w:val="restart"/>
            <w:vAlign w:val="center"/>
          </w:tcPr>
          <w:p w14:paraId="2CC6C1F5" w14:textId="77777777" w:rsidR="00870A08" w:rsidRDefault="003A5418">
            <w:pPr>
              <w:spacing w:line="240" w:lineRule="auto"/>
              <w:ind w:firstLineChars="0" w:firstLine="0"/>
              <w:jc w:val="center"/>
            </w:pPr>
            <w:r>
              <w:rPr>
                <w:rFonts w:hint="eastAsia"/>
              </w:rPr>
              <w:t>R1(AR2220)</w:t>
            </w:r>
          </w:p>
        </w:tc>
        <w:tc>
          <w:tcPr>
            <w:tcW w:w="1706" w:type="dxa"/>
            <w:vAlign w:val="center"/>
          </w:tcPr>
          <w:p w14:paraId="600BACA4" w14:textId="77777777" w:rsidR="00870A08" w:rsidRDefault="003A5418">
            <w:pPr>
              <w:spacing w:line="240" w:lineRule="auto"/>
              <w:ind w:firstLineChars="0" w:firstLine="0"/>
              <w:jc w:val="center"/>
            </w:pPr>
            <w:r>
              <w:rPr>
                <w:rFonts w:hint="eastAsia"/>
              </w:rPr>
              <w:t>GE 0/0/0</w:t>
            </w:r>
          </w:p>
        </w:tc>
        <w:tc>
          <w:tcPr>
            <w:tcW w:w="1882" w:type="dxa"/>
            <w:vAlign w:val="center"/>
          </w:tcPr>
          <w:p w14:paraId="3AEB0B36" w14:textId="77777777" w:rsidR="00870A08" w:rsidRDefault="003A5418">
            <w:pPr>
              <w:spacing w:line="240" w:lineRule="auto"/>
              <w:ind w:firstLineChars="0" w:firstLine="0"/>
              <w:jc w:val="center"/>
            </w:pPr>
            <w:r>
              <w:rPr>
                <w:rFonts w:hint="eastAsia"/>
              </w:rPr>
              <w:t>2001::1</w:t>
            </w:r>
          </w:p>
        </w:tc>
        <w:tc>
          <w:tcPr>
            <w:tcW w:w="1882" w:type="dxa"/>
            <w:vAlign w:val="center"/>
          </w:tcPr>
          <w:p w14:paraId="6619E537" w14:textId="77777777" w:rsidR="00870A08" w:rsidRDefault="003A5418">
            <w:pPr>
              <w:spacing w:line="240" w:lineRule="auto"/>
              <w:ind w:firstLineChars="0" w:firstLine="0"/>
              <w:jc w:val="center"/>
            </w:pPr>
            <w:r>
              <w:rPr>
                <w:rFonts w:hint="eastAsia"/>
              </w:rPr>
              <w:t>64</w:t>
            </w:r>
          </w:p>
        </w:tc>
        <w:tc>
          <w:tcPr>
            <w:tcW w:w="1458" w:type="dxa"/>
            <w:vAlign w:val="center"/>
          </w:tcPr>
          <w:p w14:paraId="0A7B5D94" w14:textId="77777777" w:rsidR="00870A08" w:rsidRDefault="003A5418">
            <w:pPr>
              <w:spacing w:line="240" w:lineRule="auto"/>
              <w:ind w:firstLineChars="0" w:firstLine="0"/>
              <w:jc w:val="center"/>
            </w:pPr>
            <w:r>
              <w:rPr>
                <w:rFonts w:hint="eastAsia"/>
              </w:rPr>
              <w:t>N/A</w:t>
            </w:r>
          </w:p>
        </w:tc>
      </w:tr>
      <w:tr w:rsidR="00870A08" w14:paraId="047C1056" w14:textId="77777777">
        <w:trPr>
          <w:jc w:val="center"/>
        </w:trPr>
        <w:tc>
          <w:tcPr>
            <w:tcW w:w="1594" w:type="dxa"/>
            <w:vMerge/>
            <w:vAlign w:val="center"/>
          </w:tcPr>
          <w:p w14:paraId="56425778" w14:textId="77777777" w:rsidR="00870A08" w:rsidRDefault="00870A08">
            <w:pPr>
              <w:ind w:firstLineChars="0" w:firstLine="0"/>
              <w:jc w:val="center"/>
            </w:pPr>
          </w:p>
        </w:tc>
        <w:tc>
          <w:tcPr>
            <w:tcW w:w="1706" w:type="dxa"/>
            <w:vAlign w:val="center"/>
          </w:tcPr>
          <w:p w14:paraId="4A227FDE" w14:textId="77777777" w:rsidR="00870A08" w:rsidRDefault="003A5418">
            <w:pPr>
              <w:spacing w:line="240" w:lineRule="auto"/>
              <w:ind w:firstLineChars="0" w:firstLine="0"/>
              <w:jc w:val="center"/>
            </w:pPr>
            <w:r>
              <w:rPr>
                <w:rFonts w:hint="eastAsia"/>
              </w:rPr>
              <w:t>GE 0/0/1</w:t>
            </w:r>
          </w:p>
        </w:tc>
        <w:tc>
          <w:tcPr>
            <w:tcW w:w="1882" w:type="dxa"/>
            <w:vAlign w:val="center"/>
          </w:tcPr>
          <w:p w14:paraId="2890495B" w14:textId="77777777" w:rsidR="00870A08" w:rsidRDefault="003A5418">
            <w:pPr>
              <w:spacing w:line="240" w:lineRule="auto"/>
              <w:ind w:firstLineChars="0" w:firstLine="0"/>
              <w:jc w:val="center"/>
            </w:pPr>
            <w:r>
              <w:rPr>
                <w:rFonts w:hint="eastAsia"/>
              </w:rPr>
              <w:t>2002::1</w:t>
            </w:r>
          </w:p>
        </w:tc>
        <w:tc>
          <w:tcPr>
            <w:tcW w:w="1882" w:type="dxa"/>
            <w:vAlign w:val="center"/>
          </w:tcPr>
          <w:p w14:paraId="425AFC81" w14:textId="77777777" w:rsidR="00870A08" w:rsidRDefault="003A5418">
            <w:pPr>
              <w:spacing w:line="240" w:lineRule="auto"/>
              <w:ind w:firstLineChars="0" w:firstLine="0"/>
              <w:jc w:val="center"/>
            </w:pPr>
            <w:r>
              <w:rPr>
                <w:rFonts w:hint="eastAsia"/>
              </w:rPr>
              <w:t>64</w:t>
            </w:r>
          </w:p>
        </w:tc>
        <w:tc>
          <w:tcPr>
            <w:tcW w:w="1458" w:type="dxa"/>
            <w:vAlign w:val="center"/>
          </w:tcPr>
          <w:p w14:paraId="3795AF8A" w14:textId="77777777" w:rsidR="00870A08" w:rsidRDefault="003A5418">
            <w:pPr>
              <w:spacing w:line="240" w:lineRule="auto"/>
              <w:ind w:firstLineChars="0" w:firstLine="0"/>
              <w:jc w:val="center"/>
            </w:pPr>
            <w:r>
              <w:rPr>
                <w:rFonts w:hint="eastAsia"/>
              </w:rPr>
              <w:t>N/A</w:t>
            </w:r>
          </w:p>
        </w:tc>
      </w:tr>
      <w:tr w:rsidR="00870A08" w14:paraId="1BB94481" w14:textId="77777777">
        <w:trPr>
          <w:jc w:val="center"/>
        </w:trPr>
        <w:tc>
          <w:tcPr>
            <w:tcW w:w="1594" w:type="dxa"/>
            <w:vMerge w:val="restart"/>
            <w:vAlign w:val="center"/>
          </w:tcPr>
          <w:p w14:paraId="268B667F" w14:textId="77777777" w:rsidR="00870A08" w:rsidRDefault="003A5418">
            <w:pPr>
              <w:spacing w:line="240" w:lineRule="auto"/>
              <w:ind w:firstLineChars="0" w:firstLine="0"/>
              <w:jc w:val="center"/>
            </w:pPr>
            <w:r>
              <w:rPr>
                <w:rFonts w:hint="eastAsia"/>
              </w:rPr>
              <w:t>R2(AR2220)</w:t>
            </w:r>
          </w:p>
        </w:tc>
        <w:tc>
          <w:tcPr>
            <w:tcW w:w="1706" w:type="dxa"/>
            <w:vAlign w:val="center"/>
          </w:tcPr>
          <w:p w14:paraId="4CE7D2E7" w14:textId="77777777" w:rsidR="00870A08" w:rsidRDefault="003A5418">
            <w:pPr>
              <w:spacing w:line="240" w:lineRule="auto"/>
              <w:ind w:firstLineChars="0" w:firstLine="0"/>
              <w:jc w:val="center"/>
            </w:pPr>
            <w:r>
              <w:rPr>
                <w:rFonts w:hint="eastAsia"/>
              </w:rPr>
              <w:t>GE 0/0/1</w:t>
            </w:r>
          </w:p>
        </w:tc>
        <w:tc>
          <w:tcPr>
            <w:tcW w:w="1882" w:type="dxa"/>
            <w:vAlign w:val="center"/>
          </w:tcPr>
          <w:p w14:paraId="7492CDAB" w14:textId="77777777" w:rsidR="00870A08" w:rsidRDefault="003A5418">
            <w:pPr>
              <w:spacing w:line="240" w:lineRule="auto"/>
              <w:ind w:firstLineChars="0" w:firstLine="0"/>
              <w:jc w:val="center"/>
            </w:pPr>
            <w:proofErr w:type="gramStart"/>
            <w:r>
              <w:rPr>
                <w:rFonts w:hint="eastAsia"/>
              </w:rPr>
              <w:t>3001::</w:t>
            </w:r>
            <w:proofErr w:type="gramEnd"/>
            <w:r>
              <w:rPr>
                <w:rFonts w:hint="eastAsia"/>
              </w:rPr>
              <w:t>E</w:t>
            </w:r>
          </w:p>
        </w:tc>
        <w:tc>
          <w:tcPr>
            <w:tcW w:w="1882" w:type="dxa"/>
            <w:vAlign w:val="center"/>
          </w:tcPr>
          <w:p w14:paraId="3EE90C96" w14:textId="77777777" w:rsidR="00870A08" w:rsidRDefault="003A5418">
            <w:pPr>
              <w:spacing w:line="240" w:lineRule="auto"/>
              <w:ind w:firstLineChars="0" w:firstLine="0"/>
              <w:jc w:val="center"/>
            </w:pPr>
            <w:r>
              <w:rPr>
                <w:rFonts w:hint="eastAsia"/>
              </w:rPr>
              <w:t>64</w:t>
            </w:r>
          </w:p>
        </w:tc>
        <w:tc>
          <w:tcPr>
            <w:tcW w:w="1458" w:type="dxa"/>
            <w:vAlign w:val="center"/>
          </w:tcPr>
          <w:p w14:paraId="0D94ACE3" w14:textId="77777777" w:rsidR="00870A08" w:rsidRDefault="003A5418">
            <w:pPr>
              <w:spacing w:line="240" w:lineRule="auto"/>
              <w:ind w:firstLineChars="0" w:firstLine="0"/>
              <w:jc w:val="center"/>
            </w:pPr>
            <w:r>
              <w:rPr>
                <w:rFonts w:hint="eastAsia"/>
              </w:rPr>
              <w:t>N/A</w:t>
            </w:r>
          </w:p>
        </w:tc>
      </w:tr>
      <w:tr w:rsidR="00870A08" w14:paraId="128236CF" w14:textId="77777777">
        <w:trPr>
          <w:jc w:val="center"/>
        </w:trPr>
        <w:tc>
          <w:tcPr>
            <w:tcW w:w="1594" w:type="dxa"/>
            <w:vMerge/>
            <w:vAlign w:val="center"/>
          </w:tcPr>
          <w:p w14:paraId="2D85B9A5" w14:textId="77777777" w:rsidR="00870A08" w:rsidRDefault="00870A08">
            <w:pPr>
              <w:ind w:firstLineChars="0" w:firstLine="0"/>
              <w:jc w:val="center"/>
            </w:pPr>
          </w:p>
        </w:tc>
        <w:tc>
          <w:tcPr>
            <w:tcW w:w="1706" w:type="dxa"/>
            <w:vAlign w:val="center"/>
          </w:tcPr>
          <w:p w14:paraId="7E2FABEE" w14:textId="77777777" w:rsidR="00870A08" w:rsidRDefault="003A5418">
            <w:pPr>
              <w:spacing w:line="240" w:lineRule="auto"/>
              <w:ind w:firstLineChars="0" w:firstLine="0"/>
              <w:jc w:val="center"/>
            </w:pPr>
            <w:r>
              <w:rPr>
                <w:rFonts w:hint="eastAsia"/>
              </w:rPr>
              <w:t>GE 0/0/0</w:t>
            </w:r>
          </w:p>
        </w:tc>
        <w:tc>
          <w:tcPr>
            <w:tcW w:w="1882" w:type="dxa"/>
            <w:vAlign w:val="center"/>
          </w:tcPr>
          <w:p w14:paraId="05E3C41F" w14:textId="77777777" w:rsidR="00870A08" w:rsidRDefault="003A5418">
            <w:pPr>
              <w:spacing w:line="240" w:lineRule="auto"/>
              <w:ind w:firstLineChars="0" w:firstLine="0"/>
              <w:jc w:val="center"/>
            </w:pPr>
            <w:r>
              <w:rPr>
                <w:rFonts w:hint="eastAsia"/>
              </w:rPr>
              <w:t>2001::2</w:t>
            </w:r>
          </w:p>
        </w:tc>
        <w:tc>
          <w:tcPr>
            <w:tcW w:w="1882" w:type="dxa"/>
            <w:vAlign w:val="center"/>
          </w:tcPr>
          <w:p w14:paraId="0DE79A14" w14:textId="77777777" w:rsidR="00870A08" w:rsidRDefault="003A5418">
            <w:pPr>
              <w:spacing w:line="240" w:lineRule="auto"/>
              <w:ind w:firstLineChars="0" w:firstLine="0"/>
              <w:jc w:val="center"/>
            </w:pPr>
            <w:r>
              <w:rPr>
                <w:rFonts w:hint="eastAsia"/>
              </w:rPr>
              <w:t>64</w:t>
            </w:r>
          </w:p>
        </w:tc>
        <w:tc>
          <w:tcPr>
            <w:tcW w:w="1458" w:type="dxa"/>
            <w:vAlign w:val="center"/>
          </w:tcPr>
          <w:p w14:paraId="090EA951" w14:textId="77777777" w:rsidR="00870A08" w:rsidRDefault="003A5418">
            <w:pPr>
              <w:spacing w:line="240" w:lineRule="auto"/>
              <w:ind w:firstLineChars="0" w:firstLine="0"/>
              <w:jc w:val="center"/>
            </w:pPr>
            <w:r>
              <w:rPr>
                <w:rFonts w:hint="eastAsia"/>
              </w:rPr>
              <w:t>N/A</w:t>
            </w:r>
          </w:p>
        </w:tc>
      </w:tr>
      <w:tr w:rsidR="00870A08" w14:paraId="4CB68773" w14:textId="77777777">
        <w:trPr>
          <w:jc w:val="center"/>
        </w:trPr>
        <w:tc>
          <w:tcPr>
            <w:tcW w:w="1594" w:type="dxa"/>
            <w:vMerge w:val="restart"/>
            <w:vAlign w:val="center"/>
          </w:tcPr>
          <w:p w14:paraId="287D6763" w14:textId="77777777" w:rsidR="00870A08" w:rsidRDefault="003A5418">
            <w:pPr>
              <w:spacing w:line="240" w:lineRule="auto"/>
              <w:ind w:firstLineChars="0" w:firstLine="0"/>
              <w:jc w:val="center"/>
            </w:pPr>
            <w:r>
              <w:rPr>
                <w:rFonts w:hint="eastAsia"/>
              </w:rPr>
              <w:t>R3(AR2220)</w:t>
            </w:r>
          </w:p>
        </w:tc>
        <w:tc>
          <w:tcPr>
            <w:tcW w:w="1706" w:type="dxa"/>
            <w:vAlign w:val="center"/>
          </w:tcPr>
          <w:p w14:paraId="6DF3FFAD" w14:textId="77777777" w:rsidR="00870A08" w:rsidRDefault="003A5418">
            <w:pPr>
              <w:spacing w:line="240" w:lineRule="auto"/>
              <w:ind w:firstLineChars="0" w:firstLine="0"/>
              <w:jc w:val="center"/>
            </w:pPr>
            <w:r>
              <w:rPr>
                <w:rFonts w:hint="eastAsia"/>
              </w:rPr>
              <w:t>GE 0/0/0</w:t>
            </w:r>
          </w:p>
        </w:tc>
        <w:tc>
          <w:tcPr>
            <w:tcW w:w="1882" w:type="dxa"/>
            <w:vAlign w:val="center"/>
          </w:tcPr>
          <w:p w14:paraId="44A49153" w14:textId="77777777" w:rsidR="00870A08" w:rsidRDefault="003A5418">
            <w:pPr>
              <w:spacing w:line="240" w:lineRule="auto"/>
              <w:ind w:firstLineChars="0" w:firstLine="0"/>
              <w:jc w:val="center"/>
            </w:pPr>
            <w:proofErr w:type="gramStart"/>
            <w:r>
              <w:rPr>
                <w:rFonts w:hint="eastAsia"/>
              </w:rPr>
              <w:t>3002::</w:t>
            </w:r>
            <w:proofErr w:type="gramEnd"/>
            <w:r>
              <w:rPr>
                <w:rFonts w:hint="eastAsia"/>
              </w:rPr>
              <w:t>E</w:t>
            </w:r>
          </w:p>
        </w:tc>
        <w:tc>
          <w:tcPr>
            <w:tcW w:w="1882" w:type="dxa"/>
            <w:vAlign w:val="center"/>
          </w:tcPr>
          <w:p w14:paraId="7867F231" w14:textId="77777777" w:rsidR="00870A08" w:rsidRDefault="003A5418">
            <w:pPr>
              <w:spacing w:line="240" w:lineRule="auto"/>
              <w:ind w:firstLineChars="0" w:firstLine="0"/>
              <w:jc w:val="center"/>
            </w:pPr>
            <w:r>
              <w:rPr>
                <w:rFonts w:hint="eastAsia"/>
              </w:rPr>
              <w:t>64</w:t>
            </w:r>
          </w:p>
        </w:tc>
        <w:tc>
          <w:tcPr>
            <w:tcW w:w="1458" w:type="dxa"/>
            <w:vAlign w:val="center"/>
          </w:tcPr>
          <w:p w14:paraId="46C34839" w14:textId="77777777" w:rsidR="00870A08" w:rsidRDefault="003A5418">
            <w:pPr>
              <w:spacing w:line="240" w:lineRule="auto"/>
              <w:ind w:firstLineChars="0" w:firstLine="0"/>
              <w:jc w:val="center"/>
            </w:pPr>
            <w:r>
              <w:rPr>
                <w:rFonts w:hint="eastAsia"/>
              </w:rPr>
              <w:t>N/A</w:t>
            </w:r>
          </w:p>
        </w:tc>
      </w:tr>
      <w:tr w:rsidR="00870A08" w14:paraId="5F145749" w14:textId="77777777">
        <w:trPr>
          <w:jc w:val="center"/>
        </w:trPr>
        <w:tc>
          <w:tcPr>
            <w:tcW w:w="1594" w:type="dxa"/>
            <w:vMerge/>
            <w:vAlign w:val="center"/>
          </w:tcPr>
          <w:p w14:paraId="11773154" w14:textId="77777777" w:rsidR="00870A08" w:rsidRDefault="00870A08">
            <w:pPr>
              <w:ind w:firstLineChars="0" w:firstLine="0"/>
              <w:jc w:val="center"/>
            </w:pPr>
          </w:p>
        </w:tc>
        <w:tc>
          <w:tcPr>
            <w:tcW w:w="1706" w:type="dxa"/>
            <w:vAlign w:val="center"/>
          </w:tcPr>
          <w:p w14:paraId="24AC223C" w14:textId="77777777" w:rsidR="00870A08" w:rsidRDefault="003A5418">
            <w:pPr>
              <w:spacing w:line="240" w:lineRule="auto"/>
              <w:ind w:firstLineChars="0" w:firstLine="0"/>
              <w:jc w:val="center"/>
            </w:pPr>
            <w:r>
              <w:rPr>
                <w:rFonts w:hint="eastAsia"/>
              </w:rPr>
              <w:t>GE 0/0/1</w:t>
            </w:r>
          </w:p>
        </w:tc>
        <w:tc>
          <w:tcPr>
            <w:tcW w:w="1882" w:type="dxa"/>
            <w:vAlign w:val="center"/>
          </w:tcPr>
          <w:p w14:paraId="7AAA0C8B" w14:textId="77777777" w:rsidR="00870A08" w:rsidRDefault="003A5418">
            <w:pPr>
              <w:spacing w:line="240" w:lineRule="auto"/>
              <w:ind w:firstLineChars="0" w:firstLine="0"/>
              <w:jc w:val="center"/>
            </w:pPr>
            <w:r>
              <w:rPr>
                <w:rFonts w:hint="eastAsia"/>
              </w:rPr>
              <w:t>2002::2</w:t>
            </w:r>
          </w:p>
        </w:tc>
        <w:tc>
          <w:tcPr>
            <w:tcW w:w="1882" w:type="dxa"/>
            <w:vAlign w:val="center"/>
          </w:tcPr>
          <w:p w14:paraId="68B02BE7" w14:textId="77777777" w:rsidR="00870A08" w:rsidRDefault="003A5418">
            <w:pPr>
              <w:spacing w:line="240" w:lineRule="auto"/>
              <w:ind w:firstLineChars="0" w:firstLine="0"/>
              <w:jc w:val="center"/>
            </w:pPr>
            <w:r>
              <w:rPr>
                <w:rFonts w:hint="eastAsia"/>
              </w:rPr>
              <w:t>64</w:t>
            </w:r>
          </w:p>
        </w:tc>
        <w:tc>
          <w:tcPr>
            <w:tcW w:w="1458" w:type="dxa"/>
            <w:vAlign w:val="center"/>
          </w:tcPr>
          <w:p w14:paraId="49911D0D" w14:textId="77777777" w:rsidR="00870A08" w:rsidRDefault="003A5418">
            <w:pPr>
              <w:spacing w:line="240" w:lineRule="auto"/>
              <w:ind w:firstLineChars="0" w:firstLine="0"/>
              <w:jc w:val="center"/>
            </w:pPr>
            <w:r>
              <w:rPr>
                <w:rFonts w:hint="eastAsia"/>
              </w:rPr>
              <w:t>N/A</w:t>
            </w:r>
          </w:p>
        </w:tc>
      </w:tr>
      <w:tr w:rsidR="00870A08" w14:paraId="3D01A6DD" w14:textId="77777777">
        <w:trPr>
          <w:jc w:val="center"/>
        </w:trPr>
        <w:tc>
          <w:tcPr>
            <w:tcW w:w="1594" w:type="dxa"/>
            <w:vAlign w:val="center"/>
          </w:tcPr>
          <w:p w14:paraId="2A656403" w14:textId="77777777" w:rsidR="00870A08" w:rsidRDefault="003A5418">
            <w:pPr>
              <w:spacing w:line="240" w:lineRule="auto"/>
              <w:ind w:firstLineChars="0" w:firstLine="0"/>
              <w:jc w:val="center"/>
            </w:pPr>
            <w:r>
              <w:rPr>
                <w:rFonts w:hint="eastAsia"/>
              </w:rPr>
              <w:t>PC-1</w:t>
            </w:r>
          </w:p>
        </w:tc>
        <w:tc>
          <w:tcPr>
            <w:tcW w:w="1706" w:type="dxa"/>
            <w:vAlign w:val="center"/>
          </w:tcPr>
          <w:p w14:paraId="0EBA8E6D" w14:textId="77777777" w:rsidR="00870A08" w:rsidRDefault="003A5418">
            <w:pPr>
              <w:spacing w:line="240" w:lineRule="auto"/>
              <w:ind w:firstLineChars="0" w:firstLine="0"/>
              <w:jc w:val="center"/>
            </w:pPr>
            <w:r>
              <w:rPr>
                <w:rFonts w:hint="eastAsia"/>
              </w:rPr>
              <w:t>Ethernet 0/0/1</w:t>
            </w:r>
          </w:p>
        </w:tc>
        <w:tc>
          <w:tcPr>
            <w:tcW w:w="1882" w:type="dxa"/>
            <w:vAlign w:val="center"/>
          </w:tcPr>
          <w:p w14:paraId="25F69C14" w14:textId="77777777" w:rsidR="00870A08" w:rsidRDefault="003A5418">
            <w:pPr>
              <w:spacing w:line="240" w:lineRule="auto"/>
              <w:ind w:firstLineChars="0" w:firstLine="0"/>
              <w:jc w:val="center"/>
            </w:pPr>
            <w:r>
              <w:rPr>
                <w:rFonts w:hint="eastAsia"/>
              </w:rPr>
              <w:t>3001::1</w:t>
            </w:r>
          </w:p>
        </w:tc>
        <w:tc>
          <w:tcPr>
            <w:tcW w:w="1882" w:type="dxa"/>
            <w:vAlign w:val="center"/>
          </w:tcPr>
          <w:p w14:paraId="00CE72C0" w14:textId="77777777" w:rsidR="00870A08" w:rsidRDefault="003A5418">
            <w:pPr>
              <w:spacing w:line="240" w:lineRule="auto"/>
              <w:ind w:firstLineChars="0" w:firstLine="0"/>
              <w:jc w:val="center"/>
            </w:pPr>
            <w:r>
              <w:rPr>
                <w:rFonts w:hint="eastAsia"/>
              </w:rPr>
              <w:t>64</w:t>
            </w:r>
          </w:p>
        </w:tc>
        <w:tc>
          <w:tcPr>
            <w:tcW w:w="1458" w:type="dxa"/>
            <w:vAlign w:val="center"/>
          </w:tcPr>
          <w:p w14:paraId="0B14EE2B" w14:textId="77777777" w:rsidR="00870A08" w:rsidRDefault="003A5418">
            <w:pPr>
              <w:spacing w:line="240" w:lineRule="auto"/>
              <w:ind w:firstLineChars="0" w:firstLine="0"/>
              <w:jc w:val="center"/>
            </w:pPr>
            <w:proofErr w:type="gramStart"/>
            <w:r>
              <w:rPr>
                <w:rFonts w:hint="eastAsia"/>
              </w:rPr>
              <w:t>3001::</w:t>
            </w:r>
            <w:proofErr w:type="gramEnd"/>
            <w:r>
              <w:rPr>
                <w:rFonts w:hint="eastAsia"/>
              </w:rPr>
              <w:t>E</w:t>
            </w:r>
          </w:p>
        </w:tc>
      </w:tr>
      <w:tr w:rsidR="00870A08" w14:paraId="5757DFC2" w14:textId="77777777">
        <w:trPr>
          <w:jc w:val="center"/>
        </w:trPr>
        <w:tc>
          <w:tcPr>
            <w:tcW w:w="1594" w:type="dxa"/>
            <w:vAlign w:val="center"/>
          </w:tcPr>
          <w:p w14:paraId="036B36F5" w14:textId="77777777" w:rsidR="00870A08" w:rsidRDefault="003A5418">
            <w:pPr>
              <w:spacing w:line="240" w:lineRule="auto"/>
              <w:ind w:firstLineChars="0" w:firstLine="0"/>
              <w:jc w:val="center"/>
            </w:pPr>
            <w:r>
              <w:rPr>
                <w:rFonts w:hint="eastAsia"/>
              </w:rPr>
              <w:t>PC-2</w:t>
            </w:r>
          </w:p>
        </w:tc>
        <w:tc>
          <w:tcPr>
            <w:tcW w:w="1706" w:type="dxa"/>
            <w:vAlign w:val="center"/>
          </w:tcPr>
          <w:p w14:paraId="4327F586" w14:textId="77777777" w:rsidR="00870A08" w:rsidRDefault="003A5418">
            <w:pPr>
              <w:spacing w:line="240" w:lineRule="auto"/>
              <w:ind w:firstLineChars="0" w:firstLine="0"/>
              <w:jc w:val="center"/>
            </w:pPr>
            <w:r>
              <w:rPr>
                <w:rFonts w:hint="eastAsia"/>
              </w:rPr>
              <w:t>Ethernet 0/0/1</w:t>
            </w:r>
          </w:p>
        </w:tc>
        <w:tc>
          <w:tcPr>
            <w:tcW w:w="1882" w:type="dxa"/>
            <w:vAlign w:val="center"/>
          </w:tcPr>
          <w:p w14:paraId="6F02E913" w14:textId="77777777" w:rsidR="00870A08" w:rsidRDefault="003A5418">
            <w:pPr>
              <w:spacing w:line="240" w:lineRule="auto"/>
              <w:ind w:firstLineChars="0" w:firstLine="0"/>
              <w:jc w:val="center"/>
            </w:pPr>
            <w:r>
              <w:rPr>
                <w:rFonts w:hint="eastAsia"/>
              </w:rPr>
              <w:t>3002::1</w:t>
            </w:r>
          </w:p>
        </w:tc>
        <w:tc>
          <w:tcPr>
            <w:tcW w:w="1882" w:type="dxa"/>
            <w:vAlign w:val="center"/>
          </w:tcPr>
          <w:p w14:paraId="5DB45E1C" w14:textId="77777777" w:rsidR="00870A08" w:rsidRDefault="003A5418">
            <w:pPr>
              <w:spacing w:line="240" w:lineRule="auto"/>
              <w:ind w:firstLineChars="0" w:firstLine="0"/>
              <w:jc w:val="center"/>
            </w:pPr>
            <w:r>
              <w:rPr>
                <w:rFonts w:hint="eastAsia"/>
              </w:rPr>
              <w:t>64</w:t>
            </w:r>
          </w:p>
        </w:tc>
        <w:tc>
          <w:tcPr>
            <w:tcW w:w="1458" w:type="dxa"/>
            <w:vAlign w:val="center"/>
          </w:tcPr>
          <w:p w14:paraId="6B8B3AB3" w14:textId="77777777" w:rsidR="00870A08" w:rsidRDefault="003A5418">
            <w:pPr>
              <w:spacing w:line="240" w:lineRule="auto"/>
              <w:ind w:firstLineChars="0" w:firstLine="0"/>
              <w:jc w:val="center"/>
            </w:pPr>
            <w:proofErr w:type="gramStart"/>
            <w:r>
              <w:rPr>
                <w:rFonts w:hint="eastAsia"/>
              </w:rPr>
              <w:t>3002::</w:t>
            </w:r>
            <w:proofErr w:type="gramEnd"/>
            <w:r>
              <w:rPr>
                <w:rFonts w:hint="eastAsia"/>
              </w:rPr>
              <w:t>E</w:t>
            </w:r>
          </w:p>
        </w:tc>
      </w:tr>
    </w:tbl>
    <w:p w14:paraId="613003B2" w14:textId="77777777" w:rsidR="00870A08" w:rsidRDefault="003A5418">
      <w:pPr>
        <w:pStyle w:val="10"/>
      </w:pPr>
      <w:r>
        <w:rPr>
          <w:rFonts w:hint="eastAsia"/>
        </w:rPr>
        <w:t>实验步骤</w:t>
      </w:r>
    </w:p>
    <w:p w14:paraId="0A0AA4ED" w14:textId="77777777" w:rsidR="00870A08" w:rsidRDefault="003A5418">
      <w:pPr>
        <w:pStyle w:val="2"/>
        <w:numPr>
          <w:ilvl w:val="0"/>
          <w:numId w:val="61"/>
        </w:numPr>
      </w:pPr>
      <w:r>
        <w:rPr>
          <w:rFonts w:hint="eastAsia"/>
        </w:rPr>
        <w:t>基本配置</w:t>
      </w:r>
    </w:p>
    <w:p w14:paraId="5565C2BB" w14:textId="77777777" w:rsidR="00870A08" w:rsidRDefault="003A5418">
      <w:pPr>
        <w:pStyle w:val="12"/>
        <w:ind w:firstLineChars="202" w:firstLine="424"/>
        <w:jc w:val="left"/>
      </w:pPr>
      <w:r>
        <w:rPr>
          <w:rFonts w:hint="eastAsia"/>
        </w:rPr>
        <w:t>根据实验编址表进行相应的基本</w:t>
      </w:r>
      <w:r>
        <w:rPr>
          <w:rFonts w:hint="eastAsia"/>
        </w:rPr>
        <w:t>IPv6</w:t>
      </w:r>
      <w:r>
        <w:rPr>
          <w:rFonts w:hint="eastAsia"/>
        </w:rPr>
        <w:t>地址配置，配置各接口的</w:t>
      </w:r>
      <w:r>
        <w:rPr>
          <w:rFonts w:hint="eastAsia"/>
        </w:rPr>
        <w:t>IPv6</w:t>
      </w:r>
      <w:r>
        <w:rPr>
          <w:rFonts w:hint="eastAsia"/>
        </w:rPr>
        <w:t>地址，并使用</w:t>
      </w:r>
      <w:r>
        <w:rPr>
          <w:rFonts w:hint="eastAsia"/>
          <w:b/>
        </w:rPr>
        <w:t>ping</w:t>
      </w:r>
      <w:r>
        <w:rPr>
          <w:rFonts w:hint="eastAsia"/>
        </w:rPr>
        <w:t>命令检测各直连链路的连通性。</w:t>
      </w:r>
    </w:p>
    <w:p w14:paraId="3BEC6756" w14:textId="77777777" w:rsidR="00870A08" w:rsidRDefault="003A5418">
      <w:pPr>
        <w:pStyle w:val="aff6"/>
      </w:pPr>
      <w:r>
        <w:t>[R</w:t>
      </w:r>
      <w:proofErr w:type="gramStart"/>
      <w:r>
        <w:t>1]ping</w:t>
      </w:r>
      <w:proofErr w:type="gramEnd"/>
      <w:r>
        <w:t xml:space="preserve"> ipv6 2002::2</w:t>
      </w:r>
    </w:p>
    <w:p w14:paraId="77451B31" w14:textId="77777777" w:rsidR="00870A08" w:rsidRDefault="003A5418">
      <w:pPr>
        <w:pStyle w:val="aff6"/>
      </w:pPr>
      <w:r>
        <w:t xml:space="preserve">  PING 2002::</w:t>
      </w:r>
      <w:proofErr w:type="gramStart"/>
      <w:r>
        <w:t>2 :</w:t>
      </w:r>
      <w:proofErr w:type="gramEnd"/>
      <w:r>
        <w:t xml:space="preserve"> 56  data bytes, press CTRL_C to break</w:t>
      </w:r>
    </w:p>
    <w:p w14:paraId="3131158C" w14:textId="77777777" w:rsidR="00870A08" w:rsidRDefault="003A5418">
      <w:pPr>
        <w:pStyle w:val="aff6"/>
      </w:pPr>
      <w:r>
        <w:t xml:space="preserve">    Reply from 2002::2 </w:t>
      </w:r>
    </w:p>
    <w:p w14:paraId="43146151" w14:textId="77777777" w:rsidR="00870A08" w:rsidRDefault="003A5418">
      <w:pPr>
        <w:pStyle w:val="aff6"/>
      </w:pPr>
      <w:r>
        <w:t xml:space="preserve">    bytes=56 Sequence=1 hop limit=</w:t>
      </w:r>
      <w:proofErr w:type="gramStart"/>
      <w:r>
        <w:t>64  time</w:t>
      </w:r>
      <w:proofErr w:type="gramEnd"/>
      <w:r>
        <w:t xml:space="preserve"> = 140 </w:t>
      </w:r>
      <w:proofErr w:type="spellStart"/>
      <w:r>
        <w:t>ms</w:t>
      </w:r>
      <w:proofErr w:type="spellEnd"/>
    </w:p>
    <w:p w14:paraId="7FE648DF" w14:textId="77777777" w:rsidR="00870A08" w:rsidRDefault="003A5418">
      <w:pPr>
        <w:pStyle w:val="aff6"/>
      </w:pPr>
      <w:r>
        <w:t xml:space="preserve">    Reply from 2002::2 </w:t>
      </w:r>
    </w:p>
    <w:p w14:paraId="40869B28" w14:textId="77777777" w:rsidR="00870A08" w:rsidRDefault="003A5418">
      <w:pPr>
        <w:pStyle w:val="aff6"/>
      </w:pPr>
      <w:r>
        <w:t xml:space="preserve">    bytes=56 Sequence=2 hop limit=</w:t>
      </w:r>
      <w:proofErr w:type="gramStart"/>
      <w:r>
        <w:t>64  time</w:t>
      </w:r>
      <w:proofErr w:type="gramEnd"/>
      <w:r>
        <w:t xml:space="preserve"> = 50 </w:t>
      </w:r>
      <w:proofErr w:type="spellStart"/>
      <w:r>
        <w:t>ms</w:t>
      </w:r>
      <w:proofErr w:type="spellEnd"/>
    </w:p>
    <w:p w14:paraId="06FB2906" w14:textId="77777777" w:rsidR="00870A08" w:rsidRDefault="003A5418">
      <w:pPr>
        <w:pStyle w:val="aff6"/>
      </w:pPr>
      <w:r>
        <w:t xml:space="preserve">    Reply from 2002::2 </w:t>
      </w:r>
    </w:p>
    <w:p w14:paraId="6C617656" w14:textId="77777777" w:rsidR="00870A08" w:rsidRDefault="003A5418">
      <w:pPr>
        <w:pStyle w:val="aff6"/>
      </w:pPr>
      <w:r>
        <w:t xml:space="preserve">    bytes=56 Sequence=3 hop limit=</w:t>
      </w:r>
      <w:proofErr w:type="gramStart"/>
      <w:r>
        <w:t>64  time</w:t>
      </w:r>
      <w:proofErr w:type="gramEnd"/>
      <w:r>
        <w:t xml:space="preserve"> = 70 </w:t>
      </w:r>
      <w:proofErr w:type="spellStart"/>
      <w:r>
        <w:t>ms</w:t>
      </w:r>
      <w:proofErr w:type="spellEnd"/>
    </w:p>
    <w:p w14:paraId="7205B30E" w14:textId="77777777" w:rsidR="00870A08" w:rsidRDefault="003A5418">
      <w:pPr>
        <w:pStyle w:val="aff6"/>
      </w:pPr>
      <w:r>
        <w:t xml:space="preserve">    Reply from 2002::2 </w:t>
      </w:r>
    </w:p>
    <w:p w14:paraId="5FB31CFD" w14:textId="77777777" w:rsidR="00870A08" w:rsidRDefault="003A5418">
      <w:pPr>
        <w:pStyle w:val="aff6"/>
      </w:pPr>
      <w:r>
        <w:t xml:space="preserve">    bytes=56 Sequence=4 hop limit=</w:t>
      </w:r>
      <w:proofErr w:type="gramStart"/>
      <w:r>
        <w:t>64  time</w:t>
      </w:r>
      <w:proofErr w:type="gramEnd"/>
      <w:r>
        <w:t xml:space="preserve"> = 30 </w:t>
      </w:r>
      <w:proofErr w:type="spellStart"/>
      <w:r>
        <w:t>ms</w:t>
      </w:r>
      <w:proofErr w:type="spellEnd"/>
    </w:p>
    <w:p w14:paraId="756C0E51" w14:textId="77777777" w:rsidR="00870A08" w:rsidRDefault="003A5418">
      <w:pPr>
        <w:pStyle w:val="aff6"/>
      </w:pPr>
      <w:r>
        <w:t xml:space="preserve">    Reply from 2002::2 </w:t>
      </w:r>
    </w:p>
    <w:p w14:paraId="4D6E35A8" w14:textId="77777777" w:rsidR="00870A08" w:rsidRDefault="003A5418">
      <w:pPr>
        <w:pStyle w:val="aff6"/>
      </w:pPr>
      <w:r>
        <w:t xml:space="preserve">    bytes=56 Sequence=5 hop limit=</w:t>
      </w:r>
      <w:proofErr w:type="gramStart"/>
      <w:r>
        <w:t>64  time</w:t>
      </w:r>
      <w:proofErr w:type="gramEnd"/>
      <w:r>
        <w:t xml:space="preserve"> = 20 </w:t>
      </w:r>
      <w:proofErr w:type="spellStart"/>
      <w:r>
        <w:t>ms</w:t>
      </w:r>
      <w:proofErr w:type="spellEnd"/>
    </w:p>
    <w:p w14:paraId="180D4E2B" w14:textId="77777777" w:rsidR="00870A08" w:rsidRDefault="003A5418">
      <w:pPr>
        <w:pStyle w:val="aff6"/>
      </w:pPr>
      <w:r>
        <w:t xml:space="preserve">  --- 2002::2 ping statistics ---</w:t>
      </w:r>
    </w:p>
    <w:p w14:paraId="517C7CD2" w14:textId="77777777" w:rsidR="00870A08" w:rsidRDefault="003A5418">
      <w:pPr>
        <w:pStyle w:val="aff6"/>
      </w:pPr>
      <w:r>
        <w:t xml:space="preserve">    5 packet(s) transmitted</w:t>
      </w:r>
    </w:p>
    <w:p w14:paraId="2FCD5CC8" w14:textId="77777777" w:rsidR="00870A08" w:rsidRDefault="003A5418">
      <w:pPr>
        <w:pStyle w:val="aff6"/>
      </w:pPr>
      <w:r>
        <w:t xml:space="preserve">    5 packet(s) received</w:t>
      </w:r>
    </w:p>
    <w:p w14:paraId="746D2BFC" w14:textId="77777777" w:rsidR="00870A08" w:rsidRDefault="003A5418">
      <w:pPr>
        <w:pStyle w:val="aff6"/>
      </w:pPr>
      <w:r>
        <w:t xml:space="preserve">    0.00% packet loss</w:t>
      </w:r>
    </w:p>
    <w:p w14:paraId="1B3D5FC1" w14:textId="77777777" w:rsidR="00870A08" w:rsidRDefault="003A5418">
      <w:pPr>
        <w:pStyle w:val="aff6"/>
        <w:ind w:firstLine="360"/>
      </w:pPr>
      <w:r>
        <w:t xml:space="preserve">round-trip min/avg/max = 20/62/140 </w:t>
      </w:r>
      <w:proofErr w:type="spellStart"/>
      <w:r>
        <w:t>ms</w:t>
      </w:r>
      <w:proofErr w:type="spellEnd"/>
    </w:p>
    <w:p w14:paraId="1C8F36AC" w14:textId="77777777" w:rsidR="00870A08" w:rsidRDefault="00870A08">
      <w:pPr>
        <w:pStyle w:val="aff6"/>
      </w:pPr>
    </w:p>
    <w:p w14:paraId="3D3129DE" w14:textId="77777777" w:rsidR="00870A08" w:rsidRDefault="003A5418">
      <w:pPr>
        <w:ind w:firstLine="420"/>
      </w:pPr>
      <w:r>
        <w:rPr>
          <w:rFonts w:hint="eastAsia"/>
        </w:rPr>
        <w:lastRenderedPageBreak/>
        <w:t>其余直连网段的连通性测试省略。</w:t>
      </w:r>
    </w:p>
    <w:p w14:paraId="22200B22" w14:textId="77777777" w:rsidR="00870A08" w:rsidRDefault="003A5418">
      <w:pPr>
        <w:pStyle w:val="2"/>
        <w:rPr>
          <w:rFonts w:ascii="微软雅黑" w:hAnsi="微软雅黑"/>
        </w:rPr>
      </w:pPr>
      <w:r>
        <w:rPr>
          <w:rFonts w:ascii="微软雅黑" w:hAnsi="微软雅黑" w:hint="eastAsia"/>
        </w:rPr>
        <w:t>配置</w:t>
      </w:r>
      <w:proofErr w:type="spellStart"/>
      <w:r>
        <w:rPr>
          <w:rFonts w:ascii="微软雅黑" w:hAnsi="微软雅黑" w:hint="eastAsia"/>
        </w:rPr>
        <w:t>RIPng</w:t>
      </w:r>
      <w:proofErr w:type="spellEnd"/>
    </w:p>
    <w:p w14:paraId="4257D6E4" w14:textId="77777777" w:rsidR="00870A08" w:rsidRDefault="003A5418">
      <w:pPr>
        <w:ind w:firstLine="420"/>
      </w:pPr>
      <w:r>
        <w:rPr>
          <w:rFonts w:hint="eastAsia"/>
        </w:rPr>
        <w:t>根据公司组网拓扑图，在</w:t>
      </w:r>
      <w:r>
        <w:rPr>
          <w:rFonts w:hint="eastAsia"/>
        </w:rPr>
        <w:t>R1</w:t>
      </w:r>
      <w:r>
        <w:rPr>
          <w:rFonts w:hint="eastAsia"/>
        </w:rPr>
        <w:t>，</w:t>
      </w:r>
      <w:r>
        <w:rPr>
          <w:rFonts w:hint="eastAsia"/>
        </w:rPr>
        <w:t>R2</w:t>
      </w:r>
      <w:r>
        <w:rPr>
          <w:rFonts w:hint="eastAsia"/>
        </w:rPr>
        <w:t>，</w:t>
      </w:r>
      <w:r>
        <w:rPr>
          <w:rFonts w:hint="eastAsia"/>
        </w:rPr>
        <w:t>R3</w:t>
      </w:r>
      <w:r>
        <w:rPr>
          <w:rFonts w:hint="eastAsia"/>
        </w:rPr>
        <w:t>上配置</w:t>
      </w:r>
      <w:proofErr w:type="spellStart"/>
      <w:r>
        <w:rPr>
          <w:rFonts w:hint="eastAsia"/>
        </w:rPr>
        <w:t>RIPng</w:t>
      </w:r>
      <w:proofErr w:type="spellEnd"/>
      <w:r>
        <w:rPr>
          <w:rFonts w:hint="eastAsia"/>
        </w:rPr>
        <w:t>协议。</w:t>
      </w:r>
    </w:p>
    <w:p w14:paraId="3EDBC3DE" w14:textId="77777777" w:rsidR="00870A08" w:rsidRDefault="003A5418">
      <w:pPr>
        <w:ind w:firstLine="420"/>
      </w:pPr>
      <w:r>
        <w:rPr>
          <w:rFonts w:hint="eastAsia"/>
        </w:rPr>
        <w:t>在</w:t>
      </w:r>
      <w:r>
        <w:rPr>
          <w:rFonts w:hint="eastAsia"/>
        </w:rPr>
        <w:t>R1</w:t>
      </w:r>
      <w:r>
        <w:rPr>
          <w:rFonts w:hint="eastAsia"/>
        </w:rPr>
        <w:t>、</w:t>
      </w:r>
      <w:r>
        <w:rPr>
          <w:rFonts w:hint="eastAsia"/>
        </w:rPr>
        <w:t>R2</w:t>
      </w:r>
      <w:r>
        <w:rPr>
          <w:rFonts w:hint="eastAsia"/>
        </w:rPr>
        <w:t>、</w:t>
      </w:r>
      <w:r>
        <w:rPr>
          <w:rFonts w:hint="eastAsia"/>
        </w:rPr>
        <w:t>R3</w:t>
      </w:r>
      <w:r>
        <w:rPr>
          <w:rFonts w:hint="eastAsia"/>
        </w:rPr>
        <w:t>上，创建</w:t>
      </w:r>
      <w:proofErr w:type="spellStart"/>
      <w:r>
        <w:rPr>
          <w:rFonts w:hint="eastAsia"/>
        </w:rPr>
        <w:t>RIPng</w:t>
      </w:r>
      <w:proofErr w:type="spellEnd"/>
      <w:r>
        <w:rPr>
          <w:rFonts w:hint="eastAsia"/>
        </w:rPr>
        <w:t>路由进程</w:t>
      </w:r>
      <w:r>
        <w:rPr>
          <w:rFonts w:hint="eastAsia"/>
        </w:rPr>
        <w:t>1</w:t>
      </w:r>
      <w:r>
        <w:rPr>
          <w:rFonts w:hint="eastAsia"/>
        </w:rPr>
        <w:t>。</w:t>
      </w:r>
    </w:p>
    <w:p w14:paraId="0FF5E9BA" w14:textId="77777777" w:rsidR="00870A08" w:rsidRDefault="003A5418">
      <w:pPr>
        <w:pStyle w:val="aff6"/>
      </w:pPr>
      <w:r>
        <w:t>[R</w:t>
      </w:r>
      <w:proofErr w:type="gramStart"/>
      <w:r>
        <w:t>1]</w:t>
      </w:r>
      <w:proofErr w:type="spellStart"/>
      <w:r>
        <w:t>ripng</w:t>
      </w:r>
      <w:proofErr w:type="spellEnd"/>
      <w:proofErr w:type="gramEnd"/>
      <w:r>
        <w:t xml:space="preserve"> 1</w:t>
      </w:r>
    </w:p>
    <w:p w14:paraId="68144262" w14:textId="77777777" w:rsidR="00870A08" w:rsidRDefault="00870A08">
      <w:pPr>
        <w:pStyle w:val="aff6"/>
      </w:pPr>
    </w:p>
    <w:p w14:paraId="6C43A42F" w14:textId="77777777" w:rsidR="00870A08" w:rsidRDefault="003A5418">
      <w:pPr>
        <w:pStyle w:val="aff6"/>
      </w:pPr>
      <w:r>
        <w:t>[R</w:t>
      </w:r>
      <w:proofErr w:type="gramStart"/>
      <w:r>
        <w:rPr>
          <w:rFonts w:hint="eastAsia"/>
        </w:rPr>
        <w:t>2</w:t>
      </w:r>
      <w:r>
        <w:t>]</w:t>
      </w:r>
      <w:proofErr w:type="spellStart"/>
      <w:r>
        <w:t>ripng</w:t>
      </w:r>
      <w:proofErr w:type="spellEnd"/>
      <w:proofErr w:type="gramEnd"/>
      <w:r>
        <w:t xml:space="preserve"> 1</w:t>
      </w:r>
    </w:p>
    <w:p w14:paraId="79FE7F34" w14:textId="77777777" w:rsidR="00870A08" w:rsidRDefault="00870A08">
      <w:pPr>
        <w:pStyle w:val="aff6"/>
      </w:pPr>
    </w:p>
    <w:p w14:paraId="3362EFE4" w14:textId="77777777" w:rsidR="00870A08" w:rsidRDefault="003A5418">
      <w:pPr>
        <w:pStyle w:val="aff6"/>
      </w:pPr>
      <w:r>
        <w:t>[R</w:t>
      </w:r>
      <w:proofErr w:type="gramStart"/>
      <w:r>
        <w:rPr>
          <w:rFonts w:hint="eastAsia"/>
        </w:rPr>
        <w:t>3</w:t>
      </w:r>
      <w:r>
        <w:t>]</w:t>
      </w:r>
      <w:proofErr w:type="spellStart"/>
      <w:r>
        <w:t>ripng</w:t>
      </w:r>
      <w:proofErr w:type="spellEnd"/>
      <w:proofErr w:type="gramEnd"/>
      <w:r>
        <w:t xml:space="preserve"> 1</w:t>
      </w:r>
    </w:p>
    <w:p w14:paraId="7599DD5C" w14:textId="77777777" w:rsidR="00870A08" w:rsidRDefault="00870A08">
      <w:pPr>
        <w:pStyle w:val="aff6"/>
      </w:pPr>
    </w:p>
    <w:p w14:paraId="2ACE02F7" w14:textId="77777777" w:rsidR="00870A08" w:rsidRDefault="003A5418">
      <w:pPr>
        <w:ind w:firstLine="420"/>
      </w:pPr>
      <w:r>
        <w:rPr>
          <w:rFonts w:hint="eastAsia"/>
        </w:rPr>
        <w:t>配置完成后，在路由器各相应接口下配置</w:t>
      </w:r>
      <w:proofErr w:type="spellStart"/>
      <w:r>
        <w:rPr>
          <w:rFonts w:hint="eastAsia"/>
        </w:rPr>
        <w:t>RIPng</w:t>
      </w:r>
      <w:proofErr w:type="spellEnd"/>
      <w:r>
        <w:rPr>
          <w:rFonts w:hint="eastAsia"/>
        </w:rPr>
        <w:t>。</w:t>
      </w:r>
    </w:p>
    <w:p w14:paraId="3C5490FA"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0/0/0</w:t>
      </w:r>
    </w:p>
    <w:p w14:paraId="134A9918" w14:textId="77777777" w:rsidR="00870A08" w:rsidRDefault="003A5418">
      <w:pPr>
        <w:pStyle w:val="aff6"/>
      </w:pPr>
      <w:r>
        <w:t>[R1-GigabitEthernet0/0/</w:t>
      </w:r>
      <w:proofErr w:type="gramStart"/>
      <w:r>
        <w:t>0]</w:t>
      </w:r>
      <w:proofErr w:type="spellStart"/>
      <w:r>
        <w:t>ripng</w:t>
      </w:r>
      <w:proofErr w:type="spellEnd"/>
      <w:proofErr w:type="gramEnd"/>
      <w:r>
        <w:t xml:space="preserve"> 1 enable </w:t>
      </w:r>
    </w:p>
    <w:p w14:paraId="2FDFF221" w14:textId="77777777" w:rsidR="00870A08" w:rsidRDefault="003A5418">
      <w:pPr>
        <w:pStyle w:val="aff6"/>
      </w:pPr>
      <w:r>
        <w:t>[R1-GigabitEthernet0/0/</w:t>
      </w:r>
      <w:proofErr w:type="gramStart"/>
      <w:r>
        <w:t>0]interface</w:t>
      </w:r>
      <w:proofErr w:type="gramEnd"/>
      <w:r>
        <w:t xml:space="preserve"> </w:t>
      </w:r>
      <w:proofErr w:type="spellStart"/>
      <w:r>
        <w:t>GigabitEthernet</w:t>
      </w:r>
      <w:proofErr w:type="spellEnd"/>
      <w:r>
        <w:t xml:space="preserve"> 0/0/1</w:t>
      </w:r>
    </w:p>
    <w:p w14:paraId="3D58AF9C" w14:textId="77777777" w:rsidR="00870A08" w:rsidRDefault="003A5418">
      <w:pPr>
        <w:pStyle w:val="aff6"/>
      </w:pPr>
      <w:r>
        <w:t>[R1-GigabitEthernet0/0/</w:t>
      </w:r>
      <w:proofErr w:type="gramStart"/>
      <w:r>
        <w:t>1]</w:t>
      </w:r>
      <w:proofErr w:type="spellStart"/>
      <w:r>
        <w:t>ripng</w:t>
      </w:r>
      <w:proofErr w:type="spellEnd"/>
      <w:proofErr w:type="gramEnd"/>
      <w:r>
        <w:t xml:space="preserve"> 1 enable </w:t>
      </w:r>
    </w:p>
    <w:p w14:paraId="0E55C26D" w14:textId="77777777" w:rsidR="00870A08" w:rsidRDefault="00870A08">
      <w:pPr>
        <w:pStyle w:val="aff6"/>
      </w:pPr>
    </w:p>
    <w:p w14:paraId="0B107F68" w14:textId="77777777" w:rsidR="00870A08" w:rsidRDefault="003A5418">
      <w:pPr>
        <w:pStyle w:val="aff6"/>
      </w:pPr>
      <w:r>
        <w:t>[R</w:t>
      </w:r>
      <w:proofErr w:type="gramStart"/>
      <w:r>
        <w:t>2]interface</w:t>
      </w:r>
      <w:proofErr w:type="gramEnd"/>
      <w:r>
        <w:t xml:space="preserve"> </w:t>
      </w:r>
      <w:proofErr w:type="spellStart"/>
      <w:r>
        <w:t>GigabitEthernet</w:t>
      </w:r>
      <w:proofErr w:type="spellEnd"/>
      <w:r>
        <w:t xml:space="preserve"> 0/0/0</w:t>
      </w:r>
    </w:p>
    <w:p w14:paraId="12F467EA" w14:textId="77777777" w:rsidR="00870A08" w:rsidRDefault="003A5418">
      <w:pPr>
        <w:pStyle w:val="aff6"/>
      </w:pPr>
      <w:r>
        <w:t>[R2-GigabitEthernet0/0/</w:t>
      </w:r>
      <w:proofErr w:type="gramStart"/>
      <w:r>
        <w:t>0]</w:t>
      </w:r>
      <w:proofErr w:type="spellStart"/>
      <w:r>
        <w:t>ripng</w:t>
      </w:r>
      <w:proofErr w:type="spellEnd"/>
      <w:proofErr w:type="gramEnd"/>
      <w:r>
        <w:t xml:space="preserve"> 1 enable </w:t>
      </w:r>
    </w:p>
    <w:p w14:paraId="45433926" w14:textId="77777777" w:rsidR="00870A08" w:rsidRDefault="003A5418">
      <w:pPr>
        <w:pStyle w:val="aff6"/>
      </w:pPr>
      <w:r>
        <w:t>[R2-GigabitEthernet0/0/</w:t>
      </w:r>
      <w:proofErr w:type="gramStart"/>
      <w:r>
        <w:t>0]interface</w:t>
      </w:r>
      <w:proofErr w:type="gramEnd"/>
      <w:r>
        <w:t xml:space="preserve"> </w:t>
      </w:r>
      <w:proofErr w:type="spellStart"/>
      <w:r>
        <w:t>GigabitEthernet</w:t>
      </w:r>
      <w:proofErr w:type="spellEnd"/>
      <w:r>
        <w:t xml:space="preserve"> </w:t>
      </w:r>
      <w:r>
        <w:rPr>
          <w:rFonts w:hint="eastAsia"/>
        </w:rPr>
        <w:t>0</w:t>
      </w:r>
      <w:r>
        <w:t>/0/</w:t>
      </w:r>
      <w:r>
        <w:rPr>
          <w:rFonts w:hint="eastAsia"/>
        </w:rPr>
        <w:t>1</w:t>
      </w:r>
      <w:r>
        <w:tab/>
      </w:r>
    </w:p>
    <w:p w14:paraId="3EF44909" w14:textId="77777777" w:rsidR="00870A08" w:rsidRDefault="003A5418">
      <w:pPr>
        <w:pStyle w:val="aff6"/>
      </w:pPr>
      <w:r>
        <w:t>[R2-GigabitEthernet</w:t>
      </w:r>
      <w:r>
        <w:rPr>
          <w:rFonts w:hint="eastAsia"/>
        </w:rPr>
        <w:t>0</w:t>
      </w:r>
      <w:r>
        <w:t>/0/</w:t>
      </w:r>
      <w:proofErr w:type="gramStart"/>
      <w:r>
        <w:rPr>
          <w:rFonts w:hint="eastAsia"/>
        </w:rPr>
        <w:t>1</w:t>
      </w:r>
      <w:r>
        <w:t>]</w:t>
      </w:r>
      <w:proofErr w:type="spellStart"/>
      <w:r>
        <w:t>ripng</w:t>
      </w:r>
      <w:proofErr w:type="spellEnd"/>
      <w:proofErr w:type="gramEnd"/>
      <w:r>
        <w:t xml:space="preserve"> 1 enabl</w:t>
      </w:r>
      <w:r>
        <w:rPr>
          <w:rFonts w:hint="eastAsia"/>
        </w:rPr>
        <w:t>e</w:t>
      </w:r>
    </w:p>
    <w:p w14:paraId="3CA2BD21" w14:textId="77777777" w:rsidR="00870A08" w:rsidRDefault="00870A08">
      <w:pPr>
        <w:pStyle w:val="aff6"/>
      </w:pPr>
    </w:p>
    <w:p w14:paraId="4A3E732E" w14:textId="77777777" w:rsidR="00870A08" w:rsidRDefault="003A5418">
      <w:pPr>
        <w:pStyle w:val="aff6"/>
      </w:pPr>
      <w:r>
        <w:t>[R</w:t>
      </w:r>
      <w:proofErr w:type="gramStart"/>
      <w:r>
        <w:t>3]interface</w:t>
      </w:r>
      <w:proofErr w:type="gramEnd"/>
      <w:r>
        <w:t xml:space="preserve"> </w:t>
      </w:r>
      <w:proofErr w:type="spellStart"/>
      <w:r>
        <w:t>GigabitEthernet</w:t>
      </w:r>
      <w:proofErr w:type="spellEnd"/>
      <w:r>
        <w:t xml:space="preserve"> 0/0/</w:t>
      </w:r>
      <w:r>
        <w:rPr>
          <w:rFonts w:hint="eastAsia"/>
        </w:rPr>
        <w:t>0</w:t>
      </w:r>
    </w:p>
    <w:p w14:paraId="58D57D88" w14:textId="77777777" w:rsidR="00870A08" w:rsidRDefault="003A5418">
      <w:pPr>
        <w:pStyle w:val="aff6"/>
      </w:pPr>
      <w:r>
        <w:t>[R3-GigabitEthernet0/0/</w:t>
      </w:r>
      <w:proofErr w:type="gramStart"/>
      <w:r>
        <w:rPr>
          <w:rFonts w:hint="eastAsia"/>
        </w:rPr>
        <w:t>0</w:t>
      </w:r>
      <w:r>
        <w:t>]</w:t>
      </w:r>
      <w:proofErr w:type="spellStart"/>
      <w:r>
        <w:t>ripng</w:t>
      </w:r>
      <w:proofErr w:type="spellEnd"/>
      <w:proofErr w:type="gramEnd"/>
      <w:r>
        <w:t xml:space="preserve"> 1 enable </w:t>
      </w:r>
    </w:p>
    <w:p w14:paraId="113DB1BC" w14:textId="77777777" w:rsidR="00870A08" w:rsidRDefault="003A5418">
      <w:pPr>
        <w:pStyle w:val="aff6"/>
      </w:pPr>
      <w:r>
        <w:t>[R3-</w:t>
      </w:r>
      <w:bookmarkStart w:id="171" w:name="OLE_LINK52"/>
      <w:bookmarkStart w:id="172" w:name="OLE_LINK53"/>
      <w:r>
        <w:t>GigabitEthernet0/0/</w:t>
      </w:r>
      <w:proofErr w:type="gramStart"/>
      <w:r>
        <w:rPr>
          <w:rFonts w:hint="eastAsia"/>
        </w:rPr>
        <w:t>0</w:t>
      </w:r>
      <w:bookmarkEnd w:id="171"/>
      <w:bookmarkEnd w:id="172"/>
      <w:r>
        <w:t>]interface</w:t>
      </w:r>
      <w:proofErr w:type="gramEnd"/>
      <w:r>
        <w:t xml:space="preserve"> </w:t>
      </w:r>
      <w:proofErr w:type="spellStart"/>
      <w:r>
        <w:t>GigabitEthernet</w:t>
      </w:r>
      <w:proofErr w:type="spellEnd"/>
      <w:r>
        <w:t xml:space="preserve"> 0/0/1</w:t>
      </w:r>
    </w:p>
    <w:p w14:paraId="06D83F49" w14:textId="77777777" w:rsidR="00870A08" w:rsidRDefault="003A5418">
      <w:pPr>
        <w:pStyle w:val="aff6"/>
      </w:pPr>
      <w:r>
        <w:t>[R3-GigabitEthernet0/0/</w:t>
      </w:r>
      <w:proofErr w:type="gramStart"/>
      <w:r>
        <w:rPr>
          <w:rFonts w:hint="eastAsia"/>
        </w:rPr>
        <w:t>1</w:t>
      </w:r>
      <w:r>
        <w:t>]</w:t>
      </w:r>
      <w:proofErr w:type="spellStart"/>
      <w:r>
        <w:t>ripng</w:t>
      </w:r>
      <w:proofErr w:type="spellEnd"/>
      <w:proofErr w:type="gramEnd"/>
      <w:r>
        <w:t xml:space="preserve"> 1 enable </w:t>
      </w:r>
    </w:p>
    <w:p w14:paraId="310079A9" w14:textId="77777777" w:rsidR="00870A08" w:rsidRDefault="003A5418">
      <w:pPr>
        <w:pStyle w:val="2"/>
        <w:rPr>
          <w:rFonts w:ascii="微软雅黑" w:hAnsi="微软雅黑"/>
        </w:rPr>
      </w:pPr>
      <w:r>
        <w:rPr>
          <w:rFonts w:ascii="微软雅黑" w:hAnsi="微软雅黑" w:hint="eastAsia"/>
        </w:rPr>
        <w:lastRenderedPageBreak/>
        <w:t>检查</w:t>
      </w:r>
      <w:proofErr w:type="spellStart"/>
      <w:r>
        <w:rPr>
          <w:rFonts w:ascii="微软雅黑" w:hAnsi="微软雅黑" w:hint="eastAsia"/>
        </w:rPr>
        <w:t>RIPng</w:t>
      </w:r>
      <w:proofErr w:type="spellEnd"/>
      <w:r>
        <w:rPr>
          <w:rFonts w:ascii="微软雅黑" w:hAnsi="微软雅黑" w:hint="eastAsia"/>
        </w:rPr>
        <w:t>的路由表</w:t>
      </w:r>
    </w:p>
    <w:p w14:paraId="7A480D53" w14:textId="77777777" w:rsidR="00870A08" w:rsidRDefault="003A5418">
      <w:pPr>
        <w:ind w:firstLine="420"/>
      </w:pPr>
      <w:r>
        <w:rPr>
          <w:rFonts w:hint="eastAsia"/>
        </w:rPr>
        <w:t>配置完成后，查看每台路由器</w:t>
      </w:r>
      <w:proofErr w:type="spellStart"/>
      <w:r>
        <w:rPr>
          <w:rFonts w:hint="eastAsia"/>
        </w:rPr>
        <w:t>RIPng</w:t>
      </w:r>
      <w:proofErr w:type="spellEnd"/>
      <w:r>
        <w:rPr>
          <w:rFonts w:hint="eastAsia"/>
        </w:rPr>
        <w:t>的路由表。</w:t>
      </w:r>
    </w:p>
    <w:p w14:paraId="39342D8D" w14:textId="77777777" w:rsidR="00870A08" w:rsidRDefault="003A5418">
      <w:pPr>
        <w:pStyle w:val="aff6"/>
      </w:pPr>
      <w:r>
        <w:t>[R</w:t>
      </w:r>
      <w:proofErr w:type="gramStart"/>
      <w:r>
        <w:t>1]dis</w:t>
      </w:r>
      <w:r>
        <w:rPr>
          <w:rFonts w:hint="eastAsia"/>
        </w:rPr>
        <w:t>play</w:t>
      </w:r>
      <w:proofErr w:type="gramEnd"/>
      <w:r>
        <w:t xml:space="preserve"> ipv6 routing-table</w:t>
      </w:r>
    </w:p>
    <w:p w14:paraId="21C45291" w14:textId="77777777" w:rsidR="00870A08" w:rsidRDefault="003A5418">
      <w:pPr>
        <w:pStyle w:val="aff6"/>
      </w:pPr>
      <w:r>
        <w:t xml:space="preserve">Routing </w:t>
      </w:r>
      <w:proofErr w:type="gramStart"/>
      <w:r>
        <w:t>Table :</w:t>
      </w:r>
      <w:proofErr w:type="gramEnd"/>
      <w:r>
        <w:t xml:space="preserve"> Public</w:t>
      </w:r>
    </w:p>
    <w:p w14:paraId="03A03E13" w14:textId="77777777" w:rsidR="00870A08" w:rsidRDefault="003A5418">
      <w:pPr>
        <w:pStyle w:val="aff6"/>
      </w:pPr>
      <w:r>
        <w:t xml:space="preserve">        </w:t>
      </w:r>
      <w:proofErr w:type="gramStart"/>
      <w:r>
        <w:t>Destinations :</w:t>
      </w:r>
      <w:proofErr w:type="gramEnd"/>
      <w:r>
        <w:t xml:space="preserve"> 8        Routes : 10</w:t>
      </w:r>
    </w:p>
    <w:p w14:paraId="357A17A0" w14:textId="77777777" w:rsidR="00870A08" w:rsidRDefault="003A5418">
      <w:pPr>
        <w:pStyle w:val="aff6"/>
      </w:pPr>
      <w:r>
        <w:rPr>
          <w:rFonts w:hint="eastAsia"/>
        </w:rPr>
        <w:t>……</w:t>
      </w:r>
    </w:p>
    <w:p w14:paraId="27E91BDC" w14:textId="77777777" w:rsidR="00870A08" w:rsidRDefault="003A5418">
      <w:pPr>
        <w:pStyle w:val="aff6"/>
        <w:rPr>
          <w:shd w:val="pct10" w:color="auto" w:fill="FFFFFF"/>
        </w:rPr>
      </w:pPr>
      <w:r>
        <w:rPr>
          <w:shd w:val="pct10" w:color="auto" w:fill="FFFFFF"/>
        </w:rPr>
        <w:t xml:space="preserve"> </w:t>
      </w:r>
      <w:proofErr w:type="gramStart"/>
      <w:r>
        <w:rPr>
          <w:shd w:val="pct10" w:color="auto" w:fill="FFFFFF"/>
        </w:rPr>
        <w:t>Destination  :</w:t>
      </w:r>
      <w:proofErr w:type="gramEnd"/>
      <w:r>
        <w:rPr>
          <w:shd w:val="pct10" w:color="auto" w:fill="FFFFFF"/>
        </w:rPr>
        <w:t xml:space="preserve"> 3001::                          </w:t>
      </w:r>
      <w:proofErr w:type="spellStart"/>
      <w:r>
        <w:rPr>
          <w:shd w:val="pct10" w:color="auto" w:fill="FFFFFF"/>
        </w:rPr>
        <w:t>PrefixLength</w:t>
      </w:r>
      <w:proofErr w:type="spellEnd"/>
      <w:r>
        <w:rPr>
          <w:shd w:val="pct10" w:color="auto" w:fill="FFFFFF"/>
        </w:rPr>
        <w:t xml:space="preserve"> : 64</w:t>
      </w:r>
    </w:p>
    <w:p w14:paraId="34DE8C62"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FE80::5689:98FF:FE76:832B       Preference   : 100</w:t>
      </w:r>
    </w:p>
    <w:p w14:paraId="58BC4DB0"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1                               Protocol     : </w:t>
      </w:r>
      <w:proofErr w:type="spellStart"/>
      <w:r>
        <w:rPr>
          <w:shd w:val="pct10" w:color="auto" w:fill="FFFFFF"/>
        </w:rPr>
        <w:t>RIPng</w:t>
      </w:r>
      <w:proofErr w:type="spellEnd"/>
    </w:p>
    <w:p w14:paraId="4AFD3AB8"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proofErr w:type="spellStart"/>
      <w:r>
        <w:rPr>
          <w:shd w:val="pct10" w:color="auto" w:fill="FFFFFF"/>
        </w:rPr>
        <w:t>TunnelID</w:t>
      </w:r>
      <w:proofErr w:type="spellEnd"/>
      <w:r>
        <w:rPr>
          <w:shd w:val="pct10" w:color="auto" w:fill="FFFFFF"/>
        </w:rPr>
        <w:t xml:space="preserve">     : 0x0</w:t>
      </w:r>
    </w:p>
    <w:p w14:paraId="6FC28041" w14:textId="77777777" w:rsidR="00870A08" w:rsidRDefault="003A5418">
      <w:pPr>
        <w:pStyle w:val="aff6"/>
        <w:rPr>
          <w:shd w:val="pct10" w:color="auto" w:fill="FFFFFF"/>
        </w:rPr>
      </w:pPr>
      <w:r>
        <w:rPr>
          <w:shd w:val="pct10" w:color="auto" w:fill="FFFFFF"/>
        </w:rPr>
        <w:t xml:space="preserve"> Interface  </w:t>
      </w:r>
      <w:proofErr w:type="gramStart"/>
      <w:r>
        <w:rPr>
          <w:shd w:val="pct10" w:color="auto" w:fill="FFFFFF"/>
        </w:rPr>
        <w:t xml:space="preserve">  :</w:t>
      </w:r>
      <w:proofErr w:type="gramEnd"/>
      <w:r>
        <w:rPr>
          <w:shd w:val="pct10" w:color="auto" w:fill="FFFFFF"/>
        </w:rPr>
        <w:t xml:space="preserve"> GigabitEthernet0/0/0            Flags        : D</w:t>
      </w:r>
    </w:p>
    <w:p w14:paraId="13BF2E89" w14:textId="77777777" w:rsidR="00870A08" w:rsidRDefault="003A5418">
      <w:pPr>
        <w:pStyle w:val="aff6"/>
      </w:pPr>
      <w:r>
        <w:rPr>
          <w:rFonts w:hint="eastAsia"/>
        </w:rPr>
        <w:t>……</w:t>
      </w:r>
    </w:p>
    <w:p w14:paraId="2868E70F" w14:textId="77777777" w:rsidR="00870A08" w:rsidRDefault="003A5418">
      <w:pPr>
        <w:pStyle w:val="aff6"/>
        <w:rPr>
          <w:shd w:val="pct10" w:color="auto" w:fill="FFFFFF"/>
        </w:rPr>
      </w:pPr>
      <w:r>
        <w:rPr>
          <w:shd w:val="pct10" w:color="auto" w:fill="FFFFFF"/>
        </w:rPr>
        <w:t xml:space="preserve"> </w:t>
      </w:r>
      <w:proofErr w:type="gramStart"/>
      <w:r>
        <w:rPr>
          <w:shd w:val="pct10" w:color="auto" w:fill="FFFFFF"/>
        </w:rPr>
        <w:t>Destination  :</w:t>
      </w:r>
      <w:proofErr w:type="gramEnd"/>
      <w:r>
        <w:rPr>
          <w:shd w:val="pct10" w:color="auto" w:fill="FFFFFF"/>
        </w:rPr>
        <w:t xml:space="preserve"> 3002::                          </w:t>
      </w:r>
      <w:proofErr w:type="spellStart"/>
      <w:r>
        <w:rPr>
          <w:shd w:val="pct10" w:color="auto" w:fill="FFFFFF"/>
        </w:rPr>
        <w:t>PrefixLength</w:t>
      </w:r>
      <w:proofErr w:type="spellEnd"/>
      <w:r>
        <w:rPr>
          <w:shd w:val="pct10" w:color="auto" w:fill="FFFFFF"/>
        </w:rPr>
        <w:t xml:space="preserve"> : 64</w:t>
      </w:r>
    </w:p>
    <w:p w14:paraId="5B74E125"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FE80::5689:98FF:FE76:8224       Preference   : 100</w:t>
      </w:r>
    </w:p>
    <w:p w14:paraId="2DEE3936"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1                               Protocol     : </w:t>
      </w:r>
      <w:proofErr w:type="spellStart"/>
      <w:r>
        <w:rPr>
          <w:shd w:val="pct10" w:color="auto" w:fill="FFFFFF"/>
        </w:rPr>
        <w:t>RIPng</w:t>
      </w:r>
      <w:proofErr w:type="spellEnd"/>
    </w:p>
    <w:p w14:paraId="27158E42"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proofErr w:type="spellStart"/>
      <w:r>
        <w:rPr>
          <w:shd w:val="pct10" w:color="auto" w:fill="FFFFFF"/>
        </w:rPr>
        <w:t>TunnelID</w:t>
      </w:r>
      <w:proofErr w:type="spellEnd"/>
      <w:r>
        <w:rPr>
          <w:shd w:val="pct10" w:color="auto" w:fill="FFFFFF"/>
        </w:rPr>
        <w:t xml:space="preserve">     : 0x0</w:t>
      </w:r>
    </w:p>
    <w:p w14:paraId="00FF31F4" w14:textId="77777777" w:rsidR="00870A08" w:rsidRDefault="003A5418">
      <w:pPr>
        <w:pStyle w:val="aff6"/>
        <w:rPr>
          <w:shd w:val="pct10" w:color="auto" w:fill="FFFFFF"/>
        </w:rPr>
      </w:pPr>
      <w:r>
        <w:rPr>
          <w:shd w:val="pct10" w:color="auto" w:fill="FFFFFF"/>
        </w:rPr>
        <w:t xml:space="preserve"> Interface  </w:t>
      </w:r>
      <w:proofErr w:type="gramStart"/>
      <w:r>
        <w:rPr>
          <w:shd w:val="pct10" w:color="auto" w:fill="FFFFFF"/>
        </w:rPr>
        <w:t xml:space="preserve">  :</w:t>
      </w:r>
      <w:proofErr w:type="gramEnd"/>
      <w:r>
        <w:rPr>
          <w:shd w:val="pct10" w:color="auto" w:fill="FFFFFF"/>
        </w:rPr>
        <w:t xml:space="preserve"> GigabitEthernet0/0/1            Flags        : D</w:t>
      </w:r>
    </w:p>
    <w:p w14:paraId="592C050D" w14:textId="77777777" w:rsidR="00870A08" w:rsidRDefault="003A5418">
      <w:pPr>
        <w:pStyle w:val="aff6"/>
      </w:pPr>
      <w:r>
        <w:rPr>
          <w:rFonts w:hint="eastAsia"/>
        </w:rPr>
        <w:t>……</w:t>
      </w:r>
    </w:p>
    <w:p w14:paraId="08CAB266" w14:textId="77777777" w:rsidR="00870A08" w:rsidRDefault="00870A08">
      <w:pPr>
        <w:pStyle w:val="aff6"/>
      </w:pPr>
    </w:p>
    <w:p w14:paraId="632A967E" w14:textId="77777777" w:rsidR="00870A08" w:rsidRDefault="003A5418">
      <w:pPr>
        <w:pStyle w:val="aff6"/>
      </w:pPr>
      <w:r>
        <w:t>[R</w:t>
      </w:r>
      <w:proofErr w:type="gramStart"/>
      <w:r>
        <w:rPr>
          <w:rFonts w:hint="eastAsia"/>
        </w:rPr>
        <w:t>2</w:t>
      </w:r>
      <w:r>
        <w:t>]dis</w:t>
      </w:r>
      <w:r>
        <w:rPr>
          <w:rFonts w:hint="eastAsia"/>
        </w:rPr>
        <w:t>play</w:t>
      </w:r>
      <w:proofErr w:type="gramEnd"/>
      <w:r>
        <w:t xml:space="preserve"> ipv6 routing-table</w:t>
      </w:r>
    </w:p>
    <w:p w14:paraId="73DC5CC0" w14:textId="77777777" w:rsidR="00870A08" w:rsidRDefault="003A5418">
      <w:pPr>
        <w:pStyle w:val="aff6"/>
      </w:pPr>
      <w:r>
        <w:t xml:space="preserve">Routing </w:t>
      </w:r>
      <w:proofErr w:type="gramStart"/>
      <w:r>
        <w:t>Table :</w:t>
      </w:r>
      <w:proofErr w:type="gramEnd"/>
      <w:r>
        <w:t xml:space="preserve"> Public</w:t>
      </w:r>
    </w:p>
    <w:p w14:paraId="67DF310D" w14:textId="77777777" w:rsidR="00870A08" w:rsidRDefault="003A5418">
      <w:pPr>
        <w:pStyle w:val="aff6"/>
      </w:pPr>
      <w:r>
        <w:t xml:space="preserve">        </w:t>
      </w:r>
      <w:proofErr w:type="gramStart"/>
      <w:r>
        <w:t>Destinations :</w:t>
      </w:r>
      <w:proofErr w:type="gramEnd"/>
      <w:r>
        <w:t xml:space="preserve"> 8        Routes : 12</w:t>
      </w:r>
    </w:p>
    <w:p w14:paraId="7869B0F0" w14:textId="77777777" w:rsidR="00870A08" w:rsidRDefault="003A5418">
      <w:pPr>
        <w:pStyle w:val="aff6"/>
      </w:pPr>
      <w:r>
        <w:rPr>
          <w:rFonts w:hint="eastAsia"/>
        </w:rPr>
        <w:t>……</w:t>
      </w:r>
    </w:p>
    <w:p w14:paraId="09B5D2A3" w14:textId="77777777" w:rsidR="00870A08" w:rsidRDefault="003A5418">
      <w:pPr>
        <w:pStyle w:val="aff6"/>
        <w:rPr>
          <w:shd w:val="pct10" w:color="auto" w:fill="FFFFFF"/>
        </w:rPr>
      </w:pPr>
      <w:proofErr w:type="gramStart"/>
      <w:r>
        <w:rPr>
          <w:shd w:val="pct10" w:color="auto" w:fill="FFFFFF"/>
        </w:rPr>
        <w:t>Destination  :</w:t>
      </w:r>
      <w:proofErr w:type="gramEnd"/>
      <w:r>
        <w:rPr>
          <w:shd w:val="pct10" w:color="auto" w:fill="FFFFFF"/>
        </w:rPr>
        <w:t xml:space="preserve"> 2002::                          </w:t>
      </w:r>
      <w:proofErr w:type="spellStart"/>
      <w:r>
        <w:rPr>
          <w:shd w:val="pct10" w:color="auto" w:fill="FFFFFF"/>
        </w:rPr>
        <w:t>PrefixLength</w:t>
      </w:r>
      <w:proofErr w:type="spellEnd"/>
      <w:r>
        <w:rPr>
          <w:shd w:val="pct10" w:color="auto" w:fill="FFFFFF"/>
        </w:rPr>
        <w:t xml:space="preserve"> : 64</w:t>
      </w:r>
    </w:p>
    <w:p w14:paraId="1F5E7CFA"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FE80::5689:98FF:FE76:8223       Preference   : 100</w:t>
      </w:r>
    </w:p>
    <w:p w14:paraId="06ED3A6C"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1                               Protocol     : </w:t>
      </w:r>
      <w:proofErr w:type="spellStart"/>
      <w:r>
        <w:rPr>
          <w:shd w:val="pct10" w:color="auto" w:fill="FFFFFF"/>
        </w:rPr>
        <w:t>RIPng</w:t>
      </w:r>
      <w:proofErr w:type="spellEnd"/>
    </w:p>
    <w:p w14:paraId="55E6EC2B"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proofErr w:type="spellStart"/>
      <w:r>
        <w:rPr>
          <w:shd w:val="pct10" w:color="auto" w:fill="FFFFFF"/>
        </w:rPr>
        <w:t>TunnelID</w:t>
      </w:r>
      <w:proofErr w:type="spellEnd"/>
      <w:r>
        <w:rPr>
          <w:shd w:val="pct10" w:color="auto" w:fill="FFFFFF"/>
        </w:rPr>
        <w:t xml:space="preserve">     : 0x0</w:t>
      </w:r>
    </w:p>
    <w:p w14:paraId="16FF0A89" w14:textId="77777777" w:rsidR="00870A08" w:rsidRDefault="003A5418">
      <w:pPr>
        <w:pStyle w:val="aff6"/>
        <w:rPr>
          <w:shd w:val="pct10" w:color="auto" w:fill="FFFFFF"/>
        </w:rPr>
      </w:pPr>
      <w:r>
        <w:rPr>
          <w:shd w:val="pct10" w:color="auto" w:fill="FFFFFF"/>
        </w:rPr>
        <w:lastRenderedPageBreak/>
        <w:t xml:space="preserve"> Interface  </w:t>
      </w:r>
      <w:proofErr w:type="gramStart"/>
      <w:r>
        <w:rPr>
          <w:shd w:val="pct10" w:color="auto" w:fill="FFFFFF"/>
        </w:rPr>
        <w:t xml:space="preserve">  :</w:t>
      </w:r>
      <w:proofErr w:type="gramEnd"/>
      <w:r>
        <w:rPr>
          <w:shd w:val="pct10" w:color="auto" w:fill="FFFFFF"/>
        </w:rPr>
        <w:t xml:space="preserve"> GigabitEthernet0/0/0            Flags        : D</w:t>
      </w:r>
    </w:p>
    <w:p w14:paraId="5143E63C" w14:textId="77777777" w:rsidR="00870A08" w:rsidRDefault="003A5418">
      <w:pPr>
        <w:pStyle w:val="aff6"/>
      </w:pPr>
      <w:r>
        <w:rPr>
          <w:rFonts w:hint="eastAsia"/>
        </w:rPr>
        <w:t>……</w:t>
      </w:r>
    </w:p>
    <w:p w14:paraId="34E47C0A" w14:textId="77777777" w:rsidR="00870A08" w:rsidRDefault="003A5418">
      <w:pPr>
        <w:pStyle w:val="aff6"/>
        <w:rPr>
          <w:shd w:val="pct10" w:color="auto" w:fill="FFFFFF"/>
        </w:rPr>
      </w:pPr>
      <w:r>
        <w:rPr>
          <w:shd w:val="pct10" w:color="auto" w:fill="FFFFFF"/>
        </w:rPr>
        <w:t xml:space="preserve"> </w:t>
      </w:r>
      <w:proofErr w:type="gramStart"/>
      <w:r>
        <w:rPr>
          <w:shd w:val="pct10" w:color="auto" w:fill="FFFFFF"/>
        </w:rPr>
        <w:t>Destination  :</w:t>
      </w:r>
      <w:proofErr w:type="gramEnd"/>
      <w:r>
        <w:rPr>
          <w:shd w:val="pct10" w:color="auto" w:fill="FFFFFF"/>
        </w:rPr>
        <w:t xml:space="preserve"> 3002::                          </w:t>
      </w:r>
      <w:proofErr w:type="spellStart"/>
      <w:r>
        <w:rPr>
          <w:shd w:val="pct10" w:color="auto" w:fill="FFFFFF"/>
        </w:rPr>
        <w:t>PrefixLength</w:t>
      </w:r>
      <w:proofErr w:type="spellEnd"/>
      <w:r>
        <w:rPr>
          <w:shd w:val="pct10" w:color="auto" w:fill="FFFFFF"/>
        </w:rPr>
        <w:t xml:space="preserve"> : 64</w:t>
      </w:r>
    </w:p>
    <w:p w14:paraId="3C776938"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FE80::5689:98FF:FE76:8223       Preference   : 100</w:t>
      </w:r>
    </w:p>
    <w:p w14:paraId="4C0C5E2A"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1                               Protocol     : </w:t>
      </w:r>
      <w:proofErr w:type="spellStart"/>
      <w:r>
        <w:rPr>
          <w:shd w:val="pct10" w:color="auto" w:fill="FFFFFF"/>
        </w:rPr>
        <w:t>RIPng</w:t>
      </w:r>
      <w:proofErr w:type="spellEnd"/>
    </w:p>
    <w:p w14:paraId="11853C6A"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proofErr w:type="spellStart"/>
      <w:r>
        <w:rPr>
          <w:shd w:val="pct10" w:color="auto" w:fill="FFFFFF"/>
        </w:rPr>
        <w:t>TunnelID</w:t>
      </w:r>
      <w:proofErr w:type="spellEnd"/>
      <w:r>
        <w:rPr>
          <w:shd w:val="pct10" w:color="auto" w:fill="FFFFFF"/>
        </w:rPr>
        <w:t xml:space="preserve">     : 0x0</w:t>
      </w:r>
    </w:p>
    <w:p w14:paraId="3F6B691A" w14:textId="77777777" w:rsidR="00870A08" w:rsidRDefault="003A5418">
      <w:pPr>
        <w:pStyle w:val="aff6"/>
        <w:rPr>
          <w:shd w:val="pct10" w:color="auto" w:fill="FFFFFF"/>
        </w:rPr>
      </w:pPr>
      <w:r>
        <w:rPr>
          <w:shd w:val="pct10" w:color="auto" w:fill="FFFFFF"/>
        </w:rPr>
        <w:t xml:space="preserve"> Interface  </w:t>
      </w:r>
      <w:proofErr w:type="gramStart"/>
      <w:r>
        <w:rPr>
          <w:shd w:val="pct10" w:color="auto" w:fill="FFFFFF"/>
        </w:rPr>
        <w:t xml:space="preserve">  :</w:t>
      </w:r>
      <w:proofErr w:type="gramEnd"/>
      <w:r>
        <w:rPr>
          <w:shd w:val="pct10" w:color="auto" w:fill="FFFFFF"/>
        </w:rPr>
        <w:t xml:space="preserve"> GigabitEthernet0/0/0            Flags        : D</w:t>
      </w:r>
    </w:p>
    <w:p w14:paraId="16ABE5F0" w14:textId="77777777" w:rsidR="00870A08" w:rsidRDefault="003A5418">
      <w:pPr>
        <w:pStyle w:val="aff6"/>
      </w:pPr>
      <w:r>
        <w:rPr>
          <w:rFonts w:hint="eastAsia"/>
        </w:rPr>
        <w:t>……</w:t>
      </w:r>
    </w:p>
    <w:p w14:paraId="5BA0D358" w14:textId="77777777" w:rsidR="00870A08" w:rsidRDefault="00870A08">
      <w:pPr>
        <w:pStyle w:val="aff6"/>
      </w:pPr>
    </w:p>
    <w:p w14:paraId="43D8C8C9" w14:textId="77777777" w:rsidR="00870A08" w:rsidRDefault="003A5418">
      <w:pPr>
        <w:pStyle w:val="aff6"/>
      </w:pPr>
      <w:r>
        <w:t>[R</w:t>
      </w:r>
      <w:proofErr w:type="gramStart"/>
      <w:r>
        <w:t>3]dis</w:t>
      </w:r>
      <w:r>
        <w:rPr>
          <w:rFonts w:hint="eastAsia"/>
        </w:rPr>
        <w:t>play</w:t>
      </w:r>
      <w:proofErr w:type="gramEnd"/>
      <w:r>
        <w:t xml:space="preserve"> ipv6 routing-table</w:t>
      </w:r>
    </w:p>
    <w:p w14:paraId="6E9B9D7C" w14:textId="77777777" w:rsidR="00870A08" w:rsidRDefault="003A5418">
      <w:pPr>
        <w:pStyle w:val="aff6"/>
      </w:pPr>
      <w:r>
        <w:t xml:space="preserve">Routing </w:t>
      </w:r>
      <w:proofErr w:type="gramStart"/>
      <w:r>
        <w:t>Table :</w:t>
      </w:r>
      <w:proofErr w:type="gramEnd"/>
      <w:r>
        <w:t xml:space="preserve"> Public</w:t>
      </w:r>
    </w:p>
    <w:p w14:paraId="62F58F69" w14:textId="77777777" w:rsidR="00870A08" w:rsidRDefault="003A5418">
      <w:pPr>
        <w:pStyle w:val="aff6"/>
      </w:pPr>
      <w:r>
        <w:t xml:space="preserve">        </w:t>
      </w:r>
      <w:proofErr w:type="gramStart"/>
      <w:r>
        <w:t>Destinations :</w:t>
      </w:r>
      <w:proofErr w:type="gramEnd"/>
      <w:r>
        <w:t xml:space="preserve"> 8        Routes : 12</w:t>
      </w:r>
    </w:p>
    <w:p w14:paraId="018BA89C" w14:textId="77777777" w:rsidR="00870A08" w:rsidRDefault="003A5418">
      <w:pPr>
        <w:pStyle w:val="aff6"/>
      </w:pPr>
      <w:r>
        <w:rPr>
          <w:rFonts w:hint="eastAsia"/>
        </w:rPr>
        <w:t>……</w:t>
      </w:r>
    </w:p>
    <w:p w14:paraId="65D006A4" w14:textId="77777777" w:rsidR="00870A08" w:rsidRDefault="003A5418">
      <w:pPr>
        <w:pStyle w:val="aff6"/>
        <w:rPr>
          <w:shd w:val="pct10" w:color="auto" w:fill="FFFFFF"/>
        </w:rPr>
      </w:pPr>
      <w:proofErr w:type="gramStart"/>
      <w:r>
        <w:rPr>
          <w:shd w:val="pct10" w:color="auto" w:fill="FFFFFF"/>
        </w:rPr>
        <w:t>Destination  :</w:t>
      </w:r>
      <w:proofErr w:type="gramEnd"/>
      <w:r>
        <w:rPr>
          <w:shd w:val="pct10" w:color="auto" w:fill="FFFFFF"/>
        </w:rPr>
        <w:t xml:space="preserve"> 2001::                          </w:t>
      </w:r>
      <w:proofErr w:type="spellStart"/>
      <w:r>
        <w:rPr>
          <w:shd w:val="pct10" w:color="auto" w:fill="FFFFFF"/>
        </w:rPr>
        <w:t>PrefixLength</w:t>
      </w:r>
      <w:proofErr w:type="spellEnd"/>
      <w:r>
        <w:rPr>
          <w:shd w:val="pct10" w:color="auto" w:fill="FFFFFF"/>
        </w:rPr>
        <w:t xml:space="preserve"> : 64</w:t>
      </w:r>
    </w:p>
    <w:p w14:paraId="789BB497"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FE80::5689:98FF:FE76:830C       Preference   : 100</w:t>
      </w:r>
    </w:p>
    <w:p w14:paraId="086C098F"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1                               Protocol     : </w:t>
      </w:r>
      <w:proofErr w:type="spellStart"/>
      <w:r>
        <w:rPr>
          <w:shd w:val="pct10" w:color="auto" w:fill="FFFFFF"/>
        </w:rPr>
        <w:t>RIPng</w:t>
      </w:r>
      <w:proofErr w:type="spellEnd"/>
    </w:p>
    <w:p w14:paraId="33B75A70"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proofErr w:type="spellStart"/>
      <w:r>
        <w:rPr>
          <w:shd w:val="pct10" w:color="auto" w:fill="FFFFFF"/>
        </w:rPr>
        <w:t>TunnelID</w:t>
      </w:r>
      <w:proofErr w:type="spellEnd"/>
      <w:r>
        <w:rPr>
          <w:shd w:val="pct10" w:color="auto" w:fill="FFFFFF"/>
        </w:rPr>
        <w:t xml:space="preserve">     : 0x0</w:t>
      </w:r>
    </w:p>
    <w:p w14:paraId="1C1549F7" w14:textId="77777777" w:rsidR="00870A08" w:rsidRDefault="003A5418">
      <w:pPr>
        <w:pStyle w:val="aff6"/>
        <w:rPr>
          <w:shd w:val="pct10" w:color="auto" w:fill="FFFFFF"/>
        </w:rPr>
      </w:pPr>
      <w:r>
        <w:rPr>
          <w:shd w:val="pct10" w:color="auto" w:fill="FFFFFF"/>
        </w:rPr>
        <w:t xml:space="preserve"> Interface  </w:t>
      </w:r>
      <w:proofErr w:type="gramStart"/>
      <w:r>
        <w:rPr>
          <w:shd w:val="pct10" w:color="auto" w:fill="FFFFFF"/>
        </w:rPr>
        <w:t xml:space="preserve">  :</w:t>
      </w:r>
      <w:proofErr w:type="gramEnd"/>
      <w:r>
        <w:rPr>
          <w:shd w:val="pct10" w:color="auto" w:fill="FFFFFF"/>
        </w:rPr>
        <w:t xml:space="preserve"> GigabitEthernet0/0/1            Flags        : D</w:t>
      </w:r>
    </w:p>
    <w:p w14:paraId="77C342F2" w14:textId="77777777" w:rsidR="00870A08" w:rsidRDefault="003A5418">
      <w:pPr>
        <w:pStyle w:val="aff6"/>
      </w:pPr>
      <w:r>
        <w:rPr>
          <w:rFonts w:hint="eastAsia"/>
        </w:rPr>
        <w:t>……</w:t>
      </w:r>
    </w:p>
    <w:p w14:paraId="18EC434A" w14:textId="77777777" w:rsidR="00870A08" w:rsidRDefault="003A5418">
      <w:pPr>
        <w:pStyle w:val="aff6"/>
        <w:rPr>
          <w:shd w:val="pct10" w:color="auto" w:fill="FFFFFF"/>
        </w:rPr>
      </w:pPr>
      <w:r>
        <w:rPr>
          <w:shd w:val="pct10" w:color="auto" w:fill="FFFFFF"/>
        </w:rPr>
        <w:t xml:space="preserve"> </w:t>
      </w:r>
      <w:proofErr w:type="gramStart"/>
      <w:r>
        <w:rPr>
          <w:shd w:val="pct10" w:color="auto" w:fill="FFFFFF"/>
        </w:rPr>
        <w:t>Destination  :</w:t>
      </w:r>
      <w:proofErr w:type="gramEnd"/>
      <w:r>
        <w:rPr>
          <w:shd w:val="pct10" w:color="auto" w:fill="FFFFFF"/>
        </w:rPr>
        <w:t xml:space="preserve"> 3001::                          </w:t>
      </w:r>
      <w:proofErr w:type="spellStart"/>
      <w:r>
        <w:rPr>
          <w:shd w:val="pct10" w:color="auto" w:fill="FFFFFF"/>
        </w:rPr>
        <w:t>PrefixLength</w:t>
      </w:r>
      <w:proofErr w:type="spellEnd"/>
      <w:r>
        <w:rPr>
          <w:shd w:val="pct10" w:color="auto" w:fill="FFFFFF"/>
        </w:rPr>
        <w:t xml:space="preserve"> : 64</w:t>
      </w:r>
    </w:p>
    <w:p w14:paraId="3ADE2DA6"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FE80::5689:98FF:FE76:832C       Preference   : 100</w:t>
      </w:r>
    </w:p>
    <w:p w14:paraId="788A02E2"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1                               Protocol     : </w:t>
      </w:r>
      <w:proofErr w:type="spellStart"/>
      <w:r>
        <w:rPr>
          <w:shd w:val="pct10" w:color="auto" w:fill="FFFFFF"/>
        </w:rPr>
        <w:t>RIPng</w:t>
      </w:r>
      <w:proofErr w:type="spellEnd"/>
    </w:p>
    <w:p w14:paraId="619D802D"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proofErr w:type="spellStart"/>
      <w:r>
        <w:rPr>
          <w:shd w:val="pct10" w:color="auto" w:fill="FFFFFF"/>
        </w:rPr>
        <w:t>TunnelID</w:t>
      </w:r>
      <w:proofErr w:type="spellEnd"/>
      <w:r>
        <w:rPr>
          <w:shd w:val="pct10" w:color="auto" w:fill="FFFFFF"/>
        </w:rPr>
        <w:t xml:space="preserve">     : 0x0</w:t>
      </w:r>
    </w:p>
    <w:p w14:paraId="724B23B9" w14:textId="77777777" w:rsidR="00870A08" w:rsidRDefault="003A5418">
      <w:pPr>
        <w:pStyle w:val="aff6"/>
        <w:rPr>
          <w:shd w:val="pct10" w:color="auto" w:fill="FFFFFF"/>
        </w:rPr>
      </w:pPr>
      <w:r>
        <w:rPr>
          <w:shd w:val="pct10" w:color="auto" w:fill="FFFFFF"/>
        </w:rPr>
        <w:t xml:space="preserve"> Interface  </w:t>
      </w:r>
      <w:proofErr w:type="gramStart"/>
      <w:r>
        <w:rPr>
          <w:shd w:val="pct10" w:color="auto" w:fill="FFFFFF"/>
        </w:rPr>
        <w:t xml:space="preserve">  :</w:t>
      </w:r>
      <w:proofErr w:type="gramEnd"/>
      <w:r>
        <w:rPr>
          <w:shd w:val="pct10" w:color="auto" w:fill="FFFFFF"/>
        </w:rPr>
        <w:t xml:space="preserve"> GigabitEthernet0/0/1            Flags        : D</w:t>
      </w:r>
    </w:p>
    <w:p w14:paraId="47A66731" w14:textId="77777777" w:rsidR="00870A08" w:rsidRDefault="003A5418">
      <w:pPr>
        <w:pStyle w:val="aff6"/>
      </w:pPr>
      <w:r>
        <w:rPr>
          <w:rFonts w:hint="eastAsia"/>
        </w:rPr>
        <w:t>……</w:t>
      </w:r>
    </w:p>
    <w:p w14:paraId="55D1ADB9" w14:textId="77777777" w:rsidR="00870A08" w:rsidRDefault="00870A08">
      <w:pPr>
        <w:pStyle w:val="aff6"/>
      </w:pPr>
    </w:p>
    <w:p w14:paraId="680273C3" w14:textId="77777777" w:rsidR="00870A08" w:rsidRDefault="003A5418">
      <w:pPr>
        <w:ind w:firstLine="420"/>
      </w:pPr>
      <w:r>
        <w:rPr>
          <w:rFonts w:hint="eastAsia"/>
        </w:rPr>
        <w:t>可以观察到各个路由器都获取到了相应的</w:t>
      </w:r>
      <w:proofErr w:type="spellStart"/>
      <w:r>
        <w:rPr>
          <w:rFonts w:hint="eastAsia"/>
        </w:rPr>
        <w:t>RIPng</w:t>
      </w:r>
      <w:proofErr w:type="spellEnd"/>
      <w:r>
        <w:rPr>
          <w:rFonts w:hint="eastAsia"/>
        </w:rPr>
        <w:t>路由信息。</w:t>
      </w:r>
    </w:p>
    <w:p w14:paraId="411FECB6" w14:textId="77777777" w:rsidR="00870A08" w:rsidRDefault="003A5418">
      <w:pPr>
        <w:ind w:firstLine="420"/>
      </w:pPr>
      <w:r>
        <w:rPr>
          <w:rFonts w:hint="eastAsia"/>
        </w:rPr>
        <w:lastRenderedPageBreak/>
        <w:t>在路由器</w:t>
      </w:r>
      <w:r>
        <w:rPr>
          <w:rFonts w:hint="eastAsia"/>
        </w:rPr>
        <w:t>R1</w:t>
      </w:r>
      <w:r>
        <w:rPr>
          <w:rFonts w:hint="eastAsia"/>
        </w:rPr>
        <w:t>、</w:t>
      </w:r>
      <w:r>
        <w:rPr>
          <w:rFonts w:hint="eastAsia"/>
        </w:rPr>
        <w:t>R2</w:t>
      </w:r>
      <w:r>
        <w:rPr>
          <w:rFonts w:hint="eastAsia"/>
        </w:rPr>
        <w:t>、</w:t>
      </w:r>
      <w:r>
        <w:rPr>
          <w:rFonts w:hint="eastAsia"/>
        </w:rPr>
        <w:t>R3</w:t>
      </w:r>
      <w:r>
        <w:rPr>
          <w:rFonts w:hint="eastAsia"/>
        </w:rPr>
        <w:t>使用</w:t>
      </w:r>
      <w:r>
        <w:rPr>
          <w:b/>
        </w:rPr>
        <w:t xml:space="preserve">display </w:t>
      </w:r>
      <w:proofErr w:type="spellStart"/>
      <w:r>
        <w:rPr>
          <w:b/>
        </w:rPr>
        <w:t>ripng</w:t>
      </w:r>
      <w:proofErr w:type="spellEnd"/>
      <w:r>
        <w:rPr>
          <w:b/>
        </w:rPr>
        <w:t xml:space="preserve"> </w:t>
      </w:r>
      <w:r>
        <w:rPr>
          <w:rFonts w:hint="eastAsia"/>
          <w:b/>
        </w:rPr>
        <w:t>1</w:t>
      </w:r>
      <w:r>
        <w:rPr>
          <w:b/>
        </w:rPr>
        <w:t xml:space="preserve"> route</w:t>
      </w:r>
      <w:r>
        <w:rPr>
          <w:rFonts w:hint="eastAsia"/>
        </w:rPr>
        <w:t>查看</w:t>
      </w:r>
      <w:r>
        <w:rPr>
          <w:rFonts w:hint="eastAsia"/>
        </w:rPr>
        <w:t>RIPng1</w:t>
      </w:r>
      <w:r>
        <w:rPr>
          <w:rFonts w:hint="eastAsia"/>
        </w:rPr>
        <w:t>的路由信息，同样也可以观察到每台路由器上获取到的</w:t>
      </w:r>
      <w:proofErr w:type="spellStart"/>
      <w:r>
        <w:rPr>
          <w:rFonts w:hint="eastAsia"/>
        </w:rPr>
        <w:t>RIPng</w:t>
      </w:r>
      <w:proofErr w:type="spellEnd"/>
      <w:r>
        <w:rPr>
          <w:rFonts w:hint="eastAsia"/>
        </w:rPr>
        <w:t>路由信息，以</w:t>
      </w:r>
      <w:r>
        <w:rPr>
          <w:rFonts w:hint="eastAsia"/>
        </w:rPr>
        <w:t>R1</w:t>
      </w:r>
      <w:r>
        <w:rPr>
          <w:rFonts w:hint="eastAsia"/>
        </w:rPr>
        <w:t>为例。</w:t>
      </w:r>
    </w:p>
    <w:p w14:paraId="00C8D90A" w14:textId="77777777" w:rsidR="00870A08" w:rsidRDefault="003A5418">
      <w:pPr>
        <w:pStyle w:val="aff6"/>
      </w:pPr>
      <w:r>
        <w:t>[R</w:t>
      </w:r>
      <w:proofErr w:type="gramStart"/>
      <w:r>
        <w:t>1]display</w:t>
      </w:r>
      <w:proofErr w:type="gramEnd"/>
      <w:r>
        <w:t xml:space="preserve"> </w:t>
      </w:r>
      <w:proofErr w:type="spellStart"/>
      <w:r>
        <w:t>ripng</w:t>
      </w:r>
      <w:proofErr w:type="spellEnd"/>
      <w:r>
        <w:t xml:space="preserve"> 1 route</w:t>
      </w:r>
    </w:p>
    <w:p w14:paraId="343AFCB8" w14:textId="77777777" w:rsidR="00870A08" w:rsidRDefault="003A5418">
      <w:pPr>
        <w:pStyle w:val="aff6"/>
      </w:pPr>
      <w:r>
        <w:t xml:space="preserve">   Route Flags: R - </w:t>
      </w:r>
      <w:proofErr w:type="spellStart"/>
      <w:r>
        <w:t>RIPng</w:t>
      </w:r>
      <w:proofErr w:type="spellEnd"/>
    </w:p>
    <w:p w14:paraId="55FDFF80" w14:textId="77777777" w:rsidR="00870A08" w:rsidRDefault="003A5418">
      <w:pPr>
        <w:pStyle w:val="aff6"/>
      </w:pPr>
      <w:r>
        <w:t xml:space="preserve">                A - Aging, G - Garbage-collect</w:t>
      </w:r>
    </w:p>
    <w:p w14:paraId="0C3FC2FB" w14:textId="77777777" w:rsidR="00870A08" w:rsidRDefault="003A5418">
      <w:pPr>
        <w:pStyle w:val="aff6"/>
      </w:pPr>
      <w:r>
        <w:t xml:space="preserve"> ----------------------------------------------------------------</w:t>
      </w:r>
    </w:p>
    <w:p w14:paraId="0527E184" w14:textId="77777777" w:rsidR="00870A08" w:rsidRDefault="003A5418">
      <w:pPr>
        <w:pStyle w:val="aff6"/>
      </w:pPr>
      <w:r>
        <w:t xml:space="preserve"> Peer FE80::5689:98</w:t>
      </w:r>
      <w:proofErr w:type="gramStart"/>
      <w:r>
        <w:t>FF:FE76:832B</w:t>
      </w:r>
      <w:proofErr w:type="gramEnd"/>
      <w:r>
        <w:t xml:space="preserve"> on GigabitEthernet0/0/0</w:t>
      </w:r>
    </w:p>
    <w:p w14:paraId="66033F9F" w14:textId="77777777" w:rsidR="00870A08" w:rsidRDefault="003A5418">
      <w:pPr>
        <w:pStyle w:val="aff6"/>
      </w:pPr>
      <w:r>
        <w:t xml:space="preserve"> </w:t>
      </w:r>
      <w:proofErr w:type="spellStart"/>
      <w:r>
        <w:t>Dest</w:t>
      </w:r>
      <w:proofErr w:type="spellEnd"/>
      <w:r>
        <w:t xml:space="preserve"> </w:t>
      </w:r>
      <w:proofErr w:type="gramStart"/>
      <w:r>
        <w:t>3001::/</w:t>
      </w:r>
      <w:proofErr w:type="gramEnd"/>
      <w:r>
        <w:t xml:space="preserve">64, </w:t>
      </w:r>
    </w:p>
    <w:p w14:paraId="25AC9938" w14:textId="77777777" w:rsidR="00870A08" w:rsidRDefault="003A5418">
      <w:pPr>
        <w:pStyle w:val="aff6"/>
      </w:pPr>
      <w:r>
        <w:t xml:space="preserve">     via FE80::5689:98</w:t>
      </w:r>
      <w:proofErr w:type="gramStart"/>
      <w:r>
        <w:t>FF:FE76:832B</w:t>
      </w:r>
      <w:proofErr w:type="gramEnd"/>
      <w:r>
        <w:t xml:space="preserve">, cost  1, tag 0, RA, 29 Sec </w:t>
      </w:r>
    </w:p>
    <w:p w14:paraId="697EC6BE" w14:textId="77777777" w:rsidR="00870A08" w:rsidRDefault="003A5418">
      <w:pPr>
        <w:pStyle w:val="aff6"/>
      </w:pPr>
      <w:r>
        <w:t xml:space="preserve"> Peer FE80::5689:98</w:t>
      </w:r>
      <w:proofErr w:type="gramStart"/>
      <w:r>
        <w:t>FF:FE76:832C</w:t>
      </w:r>
      <w:proofErr w:type="gramEnd"/>
      <w:r>
        <w:t xml:space="preserve"> on GigabitEthernet0/0/1</w:t>
      </w:r>
    </w:p>
    <w:p w14:paraId="3F9B5937" w14:textId="77777777" w:rsidR="00870A08" w:rsidRDefault="003A5418">
      <w:pPr>
        <w:pStyle w:val="aff6"/>
      </w:pPr>
      <w:r>
        <w:t xml:space="preserve"> </w:t>
      </w:r>
      <w:proofErr w:type="spellStart"/>
      <w:r>
        <w:t>Dest</w:t>
      </w:r>
      <w:proofErr w:type="spellEnd"/>
      <w:r>
        <w:t xml:space="preserve"> </w:t>
      </w:r>
      <w:proofErr w:type="gramStart"/>
      <w:r>
        <w:t>3001::/</w:t>
      </w:r>
      <w:proofErr w:type="gramEnd"/>
      <w:r>
        <w:t xml:space="preserve">64, </w:t>
      </w:r>
    </w:p>
    <w:p w14:paraId="45BA65ED" w14:textId="77777777" w:rsidR="00870A08" w:rsidRDefault="003A5418">
      <w:pPr>
        <w:pStyle w:val="aff6"/>
      </w:pPr>
      <w:r>
        <w:t xml:space="preserve">     via FE80::5689:98</w:t>
      </w:r>
      <w:proofErr w:type="gramStart"/>
      <w:r>
        <w:t>FF:FE76:832C</w:t>
      </w:r>
      <w:proofErr w:type="gramEnd"/>
      <w:r>
        <w:t xml:space="preserve">, cost  1, tag 0, RA, 14 Sec </w:t>
      </w:r>
    </w:p>
    <w:p w14:paraId="1AE511DD" w14:textId="77777777" w:rsidR="00870A08" w:rsidRDefault="003A5418">
      <w:pPr>
        <w:pStyle w:val="aff6"/>
      </w:pPr>
      <w:r>
        <w:t xml:space="preserve"> Peer FE80::5689:98</w:t>
      </w:r>
      <w:proofErr w:type="gramStart"/>
      <w:r>
        <w:t>FF:FE</w:t>
      </w:r>
      <w:proofErr w:type="gramEnd"/>
      <w:r>
        <w:t>76:8223 on GigabitEthernet0/0/0</w:t>
      </w:r>
    </w:p>
    <w:p w14:paraId="60EAF9D0" w14:textId="77777777" w:rsidR="00870A08" w:rsidRDefault="003A5418">
      <w:pPr>
        <w:pStyle w:val="aff6"/>
      </w:pPr>
      <w:r>
        <w:t xml:space="preserve"> </w:t>
      </w:r>
      <w:proofErr w:type="spellStart"/>
      <w:r>
        <w:t>Dest</w:t>
      </w:r>
      <w:proofErr w:type="spellEnd"/>
      <w:r>
        <w:t xml:space="preserve"> </w:t>
      </w:r>
      <w:proofErr w:type="gramStart"/>
      <w:r>
        <w:t>3002::/</w:t>
      </w:r>
      <w:proofErr w:type="gramEnd"/>
      <w:r>
        <w:t xml:space="preserve">64, </w:t>
      </w:r>
    </w:p>
    <w:p w14:paraId="317E990C" w14:textId="77777777" w:rsidR="00870A08" w:rsidRDefault="003A5418">
      <w:pPr>
        <w:pStyle w:val="aff6"/>
      </w:pPr>
      <w:r>
        <w:t xml:space="preserve">     via FE80::5689:98</w:t>
      </w:r>
      <w:proofErr w:type="gramStart"/>
      <w:r>
        <w:t>FF:FE</w:t>
      </w:r>
      <w:proofErr w:type="gramEnd"/>
      <w:r>
        <w:t xml:space="preserve">76:8223, cost  1, tag 0, RA, 15 Sec </w:t>
      </w:r>
    </w:p>
    <w:p w14:paraId="60C23E32" w14:textId="77777777" w:rsidR="00870A08" w:rsidRDefault="003A5418">
      <w:pPr>
        <w:pStyle w:val="aff6"/>
      </w:pPr>
      <w:r>
        <w:t xml:space="preserve"> Peer FE80::5689:98</w:t>
      </w:r>
      <w:proofErr w:type="gramStart"/>
      <w:r>
        <w:t>FF:FE</w:t>
      </w:r>
      <w:proofErr w:type="gramEnd"/>
      <w:r>
        <w:t>76:8224 on GigabitEthernet0/0/1</w:t>
      </w:r>
    </w:p>
    <w:p w14:paraId="16D8E007" w14:textId="77777777" w:rsidR="00870A08" w:rsidRDefault="003A5418">
      <w:pPr>
        <w:pStyle w:val="aff6"/>
      </w:pPr>
      <w:r>
        <w:t xml:space="preserve"> </w:t>
      </w:r>
      <w:proofErr w:type="spellStart"/>
      <w:r>
        <w:t>Dest</w:t>
      </w:r>
      <w:proofErr w:type="spellEnd"/>
      <w:r>
        <w:t xml:space="preserve"> </w:t>
      </w:r>
      <w:proofErr w:type="gramStart"/>
      <w:r>
        <w:t>3002::/</w:t>
      </w:r>
      <w:proofErr w:type="gramEnd"/>
      <w:r>
        <w:t xml:space="preserve">64, </w:t>
      </w:r>
    </w:p>
    <w:p w14:paraId="19173A8C" w14:textId="77777777" w:rsidR="00870A08" w:rsidRDefault="003A5418">
      <w:pPr>
        <w:pStyle w:val="aff6"/>
      </w:pPr>
      <w:r>
        <w:t xml:space="preserve">     via FE80::5689:98</w:t>
      </w:r>
      <w:proofErr w:type="gramStart"/>
      <w:r>
        <w:t>FF:FE</w:t>
      </w:r>
      <w:proofErr w:type="gramEnd"/>
      <w:r>
        <w:t>76:8224, cost  1, tag 0, RA, 13 Sec</w:t>
      </w:r>
    </w:p>
    <w:p w14:paraId="2B2DC3B5" w14:textId="77777777" w:rsidR="00870A08" w:rsidRDefault="00870A08">
      <w:pPr>
        <w:pStyle w:val="aff6"/>
      </w:pPr>
    </w:p>
    <w:p w14:paraId="15B9CF19" w14:textId="77777777" w:rsidR="00870A08" w:rsidRDefault="003A5418">
      <w:pPr>
        <w:ind w:firstLine="420"/>
      </w:pPr>
      <w:r>
        <w:rPr>
          <w:rFonts w:hint="eastAsia"/>
        </w:rPr>
        <w:t>在</w:t>
      </w:r>
      <w:r>
        <w:rPr>
          <w:rFonts w:hint="eastAsia"/>
        </w:rPr>
        <w:t>PC-1</w:t>
      </w:r>
      <w:r>
        <w:rPr>
          <w:rFonts w:hint="eastAsia"/>
        </w:rPr>
        <w:t>上测试与</w:t>
      </w:r>
      <w:r>
        <w:rPr>
          <w:rFonts w:hint="eastAsia"/>
        </w:rPr>
        <w:t>PC-2</w:t>
      </w:r>
      <w:r>
        <w:rPr>
          <w:rFonts w:hint="eastAsia"/>
        </w:rPr>
        <w:t>间的连通性</w:t>
      </w:r>
    </w:p>
    <w:p w14:paraId="144AAB7B" w14:textId="77777777" w:rsidR="00870A08" w:rsidRDefault="003A5418">
      <w:pPr>
        <w:pStyle w:val="aff6"/>
      </w:pPr>
      <w:r>
        <w:t>PC&gt;ping 300</w:t>
      </w:r>
      <w:r>
        <w:rPr>
          <w:rFonts w:hint="eastAsia"/>
        </w:rPr>
        <w:t>2</w:t>
      </w:r>
      <w:r>
        <w:t>::</w:t>
      </w:r>
      <w:r>
        <w:rPr>
          <w:rFonts w:hint="eastAsia"/>
        </w:rPr>
        <w:t>1</w:t>
      </w:r>
    </w:p>
    <w:p w14:paraId="0FA14668" w14:textId="77777777" w:rsidR="00870A08" w:rsidRDefault="003A5418">
      <w:pPr>
        <w:pStyle w:val="aff6"/>
      </w:pPr>
      <w:r>
        <w:t>Ping 300</w:t>
      </w:r>
      <w:r>
        <w:rPr>
          <w:rFonts w:hint="eastAsia"/>
        </w:rPr>
        <w:t>2</w:t>
      </w:r>
      <w:r>
        <w:t>::</w:t>
      </w:r>
      <w:r>
        <w:rPr>
          <w:rFonts w:hint="eastAsia"/>
        </w:rPr>
        <w:t>1</w:t>
      </w:r>
      <w:r>
        <w:t xml:space="preserve">: 32 data bytes, Press </w:t>
      </w:r>
      <w:proofErr w:type="spellStart"/>
      <w:r>
        <w:t>Ctrl_C</w:t>
      </w:r>
      <w:proofErr w:type="spellEnd"/>
      <w:r>
        <w:t xml:space="preserve"> to break</w:t>
      </w:r>
    </w:p>
    <w:p w14:paraId="3916CA84" w14:textId="77777777" w:rsidR="00870A08" w:rsidRDefault="003A5418">
      <w:pPr>
        <w:pStyle w:val="aff6"/>
      </w:pPr>
      <w:r>
        <w:t>From 300</w:t>
      </w:r>
      <w:r>
        <w:rPr>
          <w:rFonts w:hint="eastAsia"/>
        </w:rPr>
        <w:t>2</w:t>
      </w:r>
      <w:r>
        <w:t>::</w:t>
      </w:r>
      <w:r>
        <w:rPr>
          <w:rFonts w:hint="eastAsia"/>
        </w:rPr>
        <w:t>1</w:t>
      </w:r>
      <w:r>
        <w:t xml:space="preserve">: bytes=32 seq=1 hop limit=64 time=172 </w:t>
      </w:r>
      <w:proofErr w:type="spellStart"/>
      <w:r>
        <w:t>ms</w:t>
      </w:r>
      <w:proofErr w:type="spellEnd"/>
    </w:p>
    <w:p w14:paraId="3A63EF6A" w14:textId="77777777" w:rsidR="00870A08" w:rsidRDefault="003A5418">
      <w:pPr>
        <w:pStyle w:val="aff6"/>
      </w:pPr>
      <w:r>
        <w:t>From 300</w:t>
      </w:r>
      <w:r>
        <w:rPr>
          <w:rFonts w:hint="eastAsia"/>
        </w:rPr>
        <w:t>2</w:t>
      </w:r>
      <w:r>
        <w:t>::</w:t>
      </w:r>
      <w:r>
        <w:rPr>
          <w:rFonts w:hint="eastAsia"/>
        </w:rPr>
        <w:t>1</w:t>
      </w:r>
      <w:r>
        <w:t xml:space="preserve">: bytes=32 seq=2 hop limit=64 time=46 </w:t>
      </w:r>
      <w:proofErr w:type="spellStart"/>
      <w:r>
        <w:t>ms</w:t>
      </w:r>
      <w:proofErr w:type="spellEnd"/>
    </w:p>
    <w:p w14:paraId="26E47799" w14:textId="77777777" w:rsidR="00870A08" w:rsidRDefault="003A5418">
      <w:pPr>
        <w:pStyle w:val="aff6"/>
      </w:pPr>
      <w:r>
        <w:t>From 300</w:t>
      </w:r>
      <w:r>
        <w:rPr>
          <w:rFonts w:hint="eastAsia"/>
        </w:rPr>
        <w:t>2</w:t>
      </w:r>
      <w:r>
        <w:t>::</w:t>
      </w:r>
      <w:r>
        <w:rPr>
          <w:rFonts w:hint="eastAsia"/>
        </w:rPr>
        <w:t>1:</w:t>
      </w:r>
      <w:r>
        <w:t xml:space="preserve"> bytes=32 seq=3 hop limit=64 time=93 </w:t>
      </w:r>
      <w:proofErr w:type="spellStart"/>
      <w:r>
        <w:t>ms</w:t>
      </w:r>
      <w:proofErr w:type="spellEnd"/>
    </w:p>
    <w:p w14:paraId="25CCE401" w14:textId="77777777" w:rsidR="00870A08" w:rsidRDefault="003A5418">
      <w:pPr>
        <w:pStyle w:val="aff6"/>
      </w:pPr>
      <w:r>
        <w:t>From 300</w:t>
      </w:r>
      <w:r>
        <w:rPr>
          <w:rFonts w:hint="eastAsia"/>
        </w:rPr>
        <w:t>2</w:t>
      </w:r>
      <w:r>
        <w:t>::</w:t>
      </w:r>
      <w:r>
        <w:rPr>
          <w:rFonts w:hint="eastAsia"/>
        </w:rPr>
        <w:t>1</w:t>
      </w:r>
      <w:r>
        <w:t xml:space="preserve">: bytes=32 seq=4 hop limit=64 time=16 </w:t>
      </w:r>
      <w:proofErr w:type="spellStart"/>
      <w:r>
        <w:t>ms</w:t>
      </w:r>
      <w:proofErr w:type="spellEnd"/>
    </w:p>
    <w:p w14:paraId="4053AF6A" w14:textId="77777777" w:rsidR="00870A08" w:rsidRDefault="003A5418">
      <w:pPr>
        <w:pStyle w:val="aff6"/>
      </w:pPr>
      <w:r>
        <w:t>From 300</w:t>
      </w:r>
      <w:r>
        <w:rPr>
          <w:rFonts w:hint="eastAsia"/>
        </w:rPr>
        <w:t>2</w:t>
      </w:r>
      <w:r>
        <w:t>::</w:t>
      </w:r>
      <w:r>
        <w:rPr>
          <w:rFonts w:hint="eastAsia"/>
        </w:rPr>
        <w:t>1</w:t>
      </w:r>
      <w:r>
        <w:t xml:space="preserve">: bytes=32 seq=5 hop limit=64 time=16 </w:t>
      </w:r>
      <w:proofErr w:type="spellStart"/>
      <w:r>
        <w:t>ms</w:t>
      </w:r>
      <w:proofErr w:type="spellEnd"/>
    </w:p>
    <w:p w14:paraId="657D400F" w14:textId="77777777" w:rsidR="00870A08" w:rsidRDefault="003A5418">
      <w:pPr>
        <w:pStyle w:val="aff6"/>
      </w:pPr>
      <w:r>
        <w:t>--- 300</w:t>
      </w:r>
      <w:r>
        <w:rPr>
          <w:rFonts w:hint="eastAsia"/>
        </w:rPr>
        <w:t>2</w:t>
      </w:r>
      <w:r>
        <w:t>::</w:t>
      </w:r>
      <w:r>
        <w:rPr>
          <w:rFonts w:hint="eastAsia"/>
        </w:rPr>
        <w:t>1</w:t>
      </w:r>
      <w:r>
        <w:t xml:space="preserve"> ping </w:t>
      </w:r>
      <w:proofErr w:type="gramStart"/>
      <w:r>
        <w:t>statistics</w:t>
      </w:r>
      <w:proofErr w:type="gramEnd"/>
      <w:r>
        <w:t xml:space="preserve"> ---</w:t>
      </w:r>
    </w:p>
    <w:p w14:paraId="110F7564" w14:textId="77777777" w:rsidR="00870A08" w:rsidRDefault="003A5418">
      <w:pPr>
        <w:pStyle w:val="aff6"/>
      </w:pPr>
      <w:r>
        <w:lastRenderedPageBreak/>
        <w:t xml:space="preserve">  5 packet(s) transmitted</w:t>
      </w:r>
    </w:p>
    <w:p w14:paraId="19172D0F" w14:textId="77777777" w:rsidR="00870A08" w:rsidRDefault="003A5418">
      <w:pPr>
        <w:pStyle w:val="aff6"/>
      </w:pPr>
      <w:r>
        <w:t xml:space="preserve">  5 packet(s) received</w:t>
      </w:r>
    </w:p>
    <w:p w14:paraId="292866FA" w14:textId="77777777" w:rsidR="00870A08" w:rsidRDefault="003A5418">
      <w:pPr>
        <w:pStyle w:val="aff6"/>
      </w:pPr>
      <w:r>
        <w:t xml:space="preserve">  0.00% packet loss</w:t>
      </w:r>
    </w:p>
    <w:p w14:paraId="0E034616" w14:textId="77777777" w:rsidR="00870A08" w:rsidRDefault="003A5418">
      <w:pPr>
        <w:pStyle w:val="aff6"/>
      </w:pPr>
      <w:r>
        <w:t xml:space="preserve">  round-trip min/avg/max = 16/68/172 </w:t>
      </w:r>
      <w:proofErr w:type="spellStart"/>
      <w:r>
        <w:t>ms</w:t>
      </w:r>
      <w:proofErr w:type="spellEnd"/>
    </w:p>
    <w:p w14:paraId="2EA4757D" w14:textId="77777777" w:rsidR="00870A08" w:rsidRDefault="00870A08">
      <w:pPr>
        <w:pStyle w:val="aff6"/>
      </w:pPr>
    </w:p>
    <w:p w14:paraId="763BF86D" w14:textId="77777777" w:rsidR="00870A08" w:rsidRDefault="003A5418">
      <w:pPr>
        <w:ind w:firstLine="420"/>
      </w:pPr>
      <w:r>
        <w:rPr>
          <w:rFonts w:hint="eastAsia"/>
        </w:rPr>
        <w:t>可以观察到通信正常，</w:t>
      </w:r>
      <w:proofErr w:type="spellStart"/>
      <w:r>
        <w:rPr>
          <w:rFonts w:hint="eastAsia"/>
        </w:rPr>
        <w:t>RIPng</w:t>
      </w:r>
      <w:proofErr w:type="spellEnd"/>
      <w:r>
        <w:rPr>
          <w:rFonts w:hint="eastAsia"/>
        </w:rPr>
        <w:t>协议已经使全网互通。</w:t>
      </w:r>
    </w:p>
    <w:p w14:paraId="75B65A64" w14:textId="77777777" w:rsidR="00870A08" w:rsidRDefault="003A5418">
      <w:pPr>
        <w:pStyle w:val="10"/>
      </w:pPr>
      <w:r>
        <w:rPr>
          <w:rFonts w:hint="eastAsia"/>
        </w:rPr>
        <w:t>思考</w:t>
      </w:r>
    </w:p>
    <w:p w14:paraId="6FB6A4A3" w14:textId="77777777" w:rsidR="00870A08" w:rsidRDefault="003A5418">
      <w:pPr>
        <w:ind w:firstLine="420"/>
        <w:rPr>
          <w:kern w:val="0"/>
          <w:lang w:val="zh-CN"/>
        </w:rPr>
      </w:pPr>
      <w:r>
        <w:rPr>
          <w:rFonts w:hint="eastAsia"/>
          <w:kern w:val="0"/>
          <w:lang w:val="zh-CN"/>
        </w:rPr>
        <w:t>RIPng</w:t>
      </w:r>
      <w:r>
        <w:rPr>
          <w:rFonts w:hint="eastAsia"/>
          <w:kern w:val="0"/>
          <w:lang w:val="zh-CN"/>
        </w:rPr>
        <w:t>支持认证吗？为什么？</w:t>
      </w:r>
      <w:r>
        <w:rPr>
          <w:kern w:val="0"/>
          <w:lang w:val="zh-CN"/>
        </w:rPr>
        <w:t xml:space="preserve"> </w:t>
      </w:r>
    </w:p>
    <w:p w14:paraId="4CD6FA39" w14:textId="77777777" w:rsidR="00870A08" w:rsidRDefault="003A5418">
      <w:pPr>
        <w:pStyle w:val="af2"/>
        <w:ind w:firstLineChars="0" w:firstLine="0"/>
        <w:rPr>
          <w:rFonts w:ascii="微软雅黑" w:hAnsi="微软雅黑"/>
        </w:rPr>
      </w:pPr>
      <w:bookmarkStart w:id="173" w:name="_Toc32498"/>
      <w:r>
        <w:rPr>
          <w:rFonts w:ascii="微软雅黑" w:hAnsi="微软雅黑" w:hint="eastAsia"/>
        </w:rPr>
        <w:t xml:space="preserve">13.3 </w:t>
      </w:r>
      <w:r>
        <w:t>OSPFv3</w:t>
      </w:r>
      <w:r>
        <w:rPr>
          <w:rFonts w:ascii="微软雅黑" w:hAnsi="微软雅黑" w:hint="eastAsia"/>
        </w:rPr>
        <w:t>基础配置</w:t>
      </w:r>
      <w:bookmarkEnd w:id="173"/>
    </w:p>
    <w:p w14:paraId="6E4A4408" w14:textId="77777777" w:rsidR="00870A08" w:rsidRDefault="003A5418">
      <w:pPr>
        <w:pStyle w:val="10"/>
      </w:pPr>
      <w:r>
        <w:rPr>
          <w:rFonts w:hint="eastAsia"/>
        </w:rPr>
        <w:t>原理概述</w:t>
      </w:r>
    </w:p>
    <w:p w14:paraId="3220D341" w14:textId="77777777" w:rsidR="00870A08" w:rsidRDefault="003A5418">
      <w:pPr>
        <w:tabs>
          <w:tab w:val="left" w:pos="720"/>
        </w:tabs>
        <w:ind w:firstLine="420"/>
      </w:pPr>
      <w:r>
        <w:rPr>
          <w:rFonts w:hint="eastAsia"/>
        </w:rPr>
        <w:t>OSPF</w:t>
      </w:r>
      <w:r>
        <w:rPr>
          <w:rFonts w:hint="eastAsia"/>
        </w:rPr>
        <w:t>（</w:t>
      </w:r>
      <w:r>
        <w:rPr>
          <w:rFonts w:hint="eastAsia"/>
        </w:rPr>
        <w:t>Open Shortest Path First</w:t>
      </w:r>
      <w:r>
        <w:rPr>
          <w:rFonts w:hint="eastAsia"/>
        </w:rPr>
        <w:t>）是</w:t>
      </w:r>
      <w:r>
        <w:rPr>
          <w:rFonts w:hint="eastAsia"/>
        </w:rPr>
        <w:t>IETF</w:t>
      </w:r>
      <w:r>
        <w:rPr>
          <w:rFonts w:hint="eastAsia"/>
        </w:rPr>
        <w:t>组织开发的一个基于链路状态的内部网关协议，针对</w:t>
      </w:r>
      <w:r>
        <w:rPr>
          <w:rFonts w:hint="eastAsia"/>
        </w:rPr>
        <w:t>IPv4</w:t>
      </w:r>
      <w:r>
        <w:rPr>
          <w:rFonts w:hint="eastAsia"/>
        </w:rPr>
        <w:t>协议使用的是</w:t>
      </w:r>
      <w:r>
        <w:rPr>
          <w:rFonts w:hint="eastAsia"/>
        </w:rPr>
        <w:t>OSPFv2</w:t>
      </w:r>
      <w:r>
        <w:rPr>
          <w:rFonts w:hint="eastAsia"/>
        </w:rPr>
        <w:t>，针对</w:t>
      </w:r>
      <w:r>
        <w:rPr>
          <w:rFonts w:hint="eastAsia"/>
        </w:rPr>
        <w:t>IPv6</w:t>
      </w:r>
      <w:r>
        <w:rPr>
          <w:rFonts w:hint="eastAsia"/>
        </w:rPr>
        <w:t>协议使用</w:t>
      </w:r>
      <w:r>
        <w:rPr>
          <w:rFonts w:hint="eastAsia"/>
        </w:rPr>
        <w:t>OSPFv3</w:t>
      </w:r>
      <w:r>
        <w:rPr>
          <w:rFonts w:hint="eastAsia"/>
        </w:rPr>
        <w:t>，即</w:t>
      </w:r>
      <w:r>
        <w:rPr>
          <w:rFonts w:hint="eastAsia"/>
        </w:rPr>
        <w:t>OSPF Version 3</w:t>
      </w:r>
      <w:r>
        <w:rPr>
          <w:rFonts w:hint="eastAsia"/>
        </w:rPr>
        <w:t>的简称。</w:t>
      </w:r>
      <w:r>
        <w:rPr>
          <w:rFonts w:hint="eastAsia"/>
        </w:rPr>
        <w:t>OSPFv3</w:t>
      </w:r>
      <w:r>
        <w:rPr>
          <w:rFonts w:hint="eastAsia"/>
        </w:rPr>
        <w:t>在</w:t>
      </w:r>
      <w:r>
        <w:rPr>
          <w:rFonts w:hint="eastAsia"/>
        </w:rPr>
        <w:t>OSPFv2</w:t>
      </w:r>
      <w:r>
        <w:rPr>
          <w:rFonts w:hint="eastAsia"/>
        </w:rPr>
        <w:t>基础上进行了增强，是一种运行在</w:t>
      </w:r>
      <w:r>
        <w:rPr>
          <w:rFonts w:hint="eastAsia"/>
        </w:rPr>
        <w:t>IPv6</w:t>
      </w:r>
      <w:r>
        <w:rPr>
          <w:rFonts w:hint="eastAsia"/>
        </w:rPr>
        <w:t>网络之上的路由协议。</w:t>
      </w:r>
    </w:p>
    <w:p w14:paraId="30553144" w14:textId="77777777" w:rsidR="00870A08" w:rsidRDefault="003A5418">
      <w:pPr>
        <w:tabs>
          <w:tab w:val="left" w:pos="720"/>
        </w:tabs>
        <w:ind w:firstLine="420"/>
      </w:pPr>
      <w:r>
        <w:t>OSPFv2</w:t>
      </w:r>
      <w:r>
        <w:rPr>
          <w:rFonts w:hint="eastAsia"/>
        </w:rPr>
        <w:t>是基于</w:t>
      </w:r>
      <w:r>
        <w:t>IP</w:t>
      </w:r>
      <w:r>
        <w:rPr>
          <w:rFonts w:hint="eastAsia"/>
        </w:rPr>
        <w:t>v4</w:t>
      </w:r>
      <w:r>
        <w:rPr>
          <w:rFonts w:hint="eastAsia"/>
        </w:rPr>
        <w:t>子网运行的，同一链路上的所有节点同处于一个</w:t>
      </w:r>
      <w:r>
        <w:t>IP</w:t>
      </w:r>
      <w:r>
        <w:rPr>
          <w:rFonts w:hint="eastAsia"/>
        </w:rPr>
        <w:t>v4</w:t>
      </w:r>
      <w:r>
        <w:rPr>
          <w:rFonts w:hint="eastAsia"/>
        </w:rPr>
        <w:t>子网或网络内，邻居关系建立的前提之一是相连接口必须处于同一</w:t>
      </w:r>
      <w:r>
        <w:t>IP</w:t>
      </w:r>
      <w:r>
        <w:rPr>
          <w:rFonts w:hint="eastAsia"/>
        </w:rPr>
        <w:t>v4</w:t>
      </w:r>
      <w:r>
        <w:rPr>
          <w:rFonts w:hint="eastAsia"/>
        </w:rPr>
        <w:t>子网内，每一条路由的下一跳地址都是和路由器接口处于同一网段的</w:t>
      </w:r>
      <w:r>
        <w:t>IP</w:t>
      </w:r>
      <w:r>
        <w:rPr>
          <w:rFonts w:hint="eastAsia"/>
        </w:rPr>
        <w:t>v4</w:t>
      </w:r>
      <w:r>
        <w:rPr>
          <w:rFonts w:hint="eastAsia"/>
        </w:rPr>
        <w:t>地址。</w:t>
      </w:r>
      <w:r>
        <w:t>OSPFv3</w:t>
      </w:r>
      <w:r>
        <w:rPr>
          <w:rFonts w:hint="eastAsia"/>
        </w:rPr>
        <w:t>是基于链路运行的，同一链路上的两个节点不必具有相同的前缀也可以直接通信，这一点极大地改变了</w:t>
      </w:r>
      <w:r>
        <w:t>OSPF</w:t>
      </w:r>
      <w:r>
        <w:rPr>
          <w:rFonts w:hint="eastAsia"/>
        </w:rPr>
        <w:t>的行为，使它独立于网络协议，容易扩展适应各种协议。</w:t>
      </w:r>
    </w:p>
    <w:p w14:paraId="4F4FD093" w14:textId="77777777" w:rsidR="00870A08" w:rsidRDefault="003A5418">
      <w:pPr>
        <w:tabs>
          <w:tab w:val="left" w:pos="720"/>
        </w:tabs>
        <w:ind w:firstLine="420"/>
      </w:pPr>
      <w:r>
        <w:t>OSPF</w:t>
      </w:r>
      <w:r>
        <w:rPr>
          <w:rFonts w:hint="eastAsia"/>
        </w:rPr>
        <w:t>v3</w:t>
      </w:r>
      <w:r>
        <w:rPr>
          <w:rFonts w:hint="eastAsia"/>
        </w:rPr>
        <w:t>的</w:t>
      </w:r>
      <w:r>
        <w:t>Router-ID</w:t>
      </w:r>
      <w:r>
        <w:rPr>
          <w:rFonts w:hint="eastAsia"/>
        </w:rPr>
        <w:t>，</w:t>
      </w:r>
      <w:r>
        <w:t xml:space="preserve"> Area ID</w:t>
      </w:r>
      <w:r>
        <w:rPr>
          <w:rFonts w:hint="eastAsia"/>
        </w:rPr>
        <w:t>仍然保留类似</w:t>
      </w:r>
      <w:r>
        <w:t>IPv4</w:t>
      </w:r>
      <w:r>
        <w:rPr>
          <w:rFonts w:hint="eastAsia"/>
        </w:rPr>
        <w:t>地址长度的</w:t>
      </w:r>
      <w:r>
        <w:t>32</w:t>
      </w:r>
      <w:r>
        <w:rPr>
          <w:rFonts w:hint="eastAsia"/>
        </w:rPr>
        <w:t>位的格式。实际上这些字段既不是</w:t>
      </w:r>
      <w:r>
        <w:t>IPv4</w:t>
      </w:r>
      <w:r>
        <w:rPr>
          <w:rFonts w:hint="eastAsia"/>
        </w:rPr>
        <w:t>地址，也不是</w:t>
      </w:r>
      <w:r>
        <w:t>IPv6</w:t>
      </w:r>
      <w:r>
        <w:rPr>
          <w:rFonts w:hint="eastAsia"/>
        </w:rPr>
        <w:t>地址，而只是一个编号。</w:t>
      </w:r>
    </w:p>
    <w:p w14:paraId="44016D32" w14:textId="77777777" w:rsidR="00870A08" w:rsidRDefault="003A5418">
      <w:pPr>
        <w:tabs>
          <w:tab w:val="left" w:pos="720"/>
        </w:tabs>
        <w:ind w:firstLine="420"/>
      </w:pPr>
      <w:r>
        <w:rPr>
          <w:rFonts w:hint="eastAsia"/>
        </w:rPr>
        <w:t>另外在</w:t>
      </w:r>
      <w:r>
        <w:t>OSPFv2</w:t>
      </w:r>
      <w:r>
        <w:rPr>
          <w:rFonts w:hint="eastAsia"/>
        </w:rPr>
        <w:t>中，对</w:t>
      </w:r>
      <w:r>
        <w:rPr>
          <w:rFonts w:hint="eastAsia"/>
        </w:rPr>
        <w:t>B</w:t>
      </w:r>
      <w:r>
        <w:t>roadcast</w:t>
      </w:r>
      <w:r>
        <w:rPr>
          <w:rFonts w:hint="eastAsia"/>
        </w:rPr>
        <w:t>和</w:t>
      </w:r>
      <w:r>
        <w:t>NBMA</w:t>
      </w:r>
      <w:r>
        <w:rPr>
          <w:rFonts w:hint="eastAsia"/>
        </w:rPr>
        <w:t>网络类型，邻居路由器是以</w:t>
      </w:r>
      <w:r>
        <w:t>IP</w:t>
      </w:r>
      <w:r>
        <w:rPr>
          <w:rFonts w:hint="eastAsia"/>
        </w:rPr>
        <w:t>地址作为标识的。而在</w:t>
      </w:r>
      <w:r>
        <w:t>OSPFv3</w:t>
      </w:r>
      <w:r>
        <w:rPr>
          <w:rFonts w:hint="eastAsia"/>
        </w:rPr>
        <w:t>中，邻居路由器总是以</w:t>
      </w:r>
      <w:r>
        <w:t>Router-ID</w:t>
      </w:r>
      <w:r>
        <w:rPr>
          <w:rFonts w:hint="eastAsia"/>
        </w:rPr>
        <w:t>作为标识的，所以</w:t>
      </w:r>
      <w:r>
        <w:t>DR</w:t>
      </w:r>
      <w:r>
        <w:rPr>
          <w:rFonts w:hint="eastAsia"/>
        </w:rPr>
        <w:t>和</w:t>
      </w:r>
      <w:r>
        <w:t>BDR</w:t>
      </w:r>
      <w:r>
        <w:rPr>
          <w:rFonts w:hint="eastAsia"/>
        </w:rPr>
        <w:t>也总是用其</w:t>
      </w:r>
      <w:r>
        <w:t>Router-ID</w:t>
      </w:r>
      <w:r>
        <w:rPr>
          <w:rFonts w:hint="eastAsia"/>
        </w:rPr>
        <w:t>来标识的。</w:t>
      </w:r>
    </w:p>
    <w:p w14:paraId="05C6F02F" w14:textId="77777777" w:rsidR="00870A08" w:rsidRDefault="003A5418">
      <w:pPr>
        <w:tabs>
          <w:tab w:val="left" w:pos="720"/>
        </w:tabs>
        <w:ind w:firstLine="420"/>
      </w:pPr>
      <w:r>
        <w:t>OSPFv3</w:t>
      </w:r>
      <w:r>
        <w:rPr>
          <w:rFonts w:hint="eastAsia"/>
        </w:rPr>
        <w:t>不再直接提供验证功能，转而依赖</w:t>
      </w:r>
      <w:r>
        <w:t>IPv6</w:t>
      </w:r>
      <w:r>
        <w:rPr>
          <w:rFonts w:hint="eastAsia"/>
        </w:rPr>
        <w:t>所提供的</w:t>
      </w:r>
      <w:r>
        <w:t>IP AH(Authentication Header)</w:t>
      </w:r>
      <w:r>
        <w:rPr>
          <w:rFonts w:hint="eastAsia"/>
        </w:rPr>
        <w:t>和</w:t>
      </w:r>
      <w:r>
        <w:t>IP ESP</w:t>
      </w:r>
      <w:r>
        <w:rPr>
          <w:rFonts w:hint="eastAsia"/>
        </w:rPr>
        <w:t>（</w:t>
      </w:r>
      <w:r>
        <w:t>Encapsulating Security Payload</w:t>
      </w:r>
      <w:r>
        <w:rPr>
          <w:rFonts w:hint="eastAsia"/>
        </w:rPr>
        <w:t>）协议进行验证，以确保路由信息的可信性、完整性和机密性。</w:t>
      </w:r>
    </w:p>
    <w:p w14:paraId="3BF8E675" w14:textId="77777777" w:rsidR="00870A08" w:rsidRDefault="003A5418">
      <w:pPr>
        <w:pStyle w:val="10"/>
      </w:pPr>
      <w:r>
        <w:rPr>
          <w:rFonts w:hint="eastAsia"/>
        </w:rPr>
        <w:lastRenderedPageBreak/>
        <w:t>实验目的</w:t>
      </w:r>
    </w:p>
    <w:p w14:paraId="56ADF6DC" w14:textId="77777777" w:rsidR="00870A08" w:rsidRDefault="003A5418">
      <w:pPr>
        <w:pStyle w:val="12"/>
        <w:numPr>
          <w:ilvl w:val="1"/>
          <w:numId w:val="5"/>
        </w:numPr>
        <w:ind w:firstLineChars="0"/>
        <w:jc w:val="left"/>
      </w:pPr>
      <w:r>
        <w:rPr>
          <w:rFonts w:hint="eastAsia"/>
        </w:rPr>
        <w:t>理解</w:t>
      </w:r>
      <w:r>
        <w:rPr>
          <w:rFonts w:hint="eastAsia"/>
        </w:rPr>
        <w:t>OSPFv3</w:t>
      </w:r>
      <w:r>
        <w:rPr>
          <w:rFonts w:hint="eastAsia"/>
        </w:rPr>
        <w:t>的应用场景</w:t>
      </w:r>
    </w:p>
    <w:p w14:paraId="6AE44663" w14:textId="77777777" w:rsidR="00870A08" w:rsidRDefault="003A5418">
      <w:pPr>
        <w:pStyle w:val="12"/>
        <w:numPr>
          <w:ilvl w:val="1"/>
          <w:numId w:val="5"/>
        </w:numPr>
        <w:ind w:firstLineChars="0"/>
        <w:jc w:val="left"/>
      </w:pPr>
      <w:r>
        <w:rPr>
          <w:rFonts w:hint="eastAsia"/>
        </w:rPr>
        <w:t>掌握</w:t>
      </w:r>
      <w:r>
        <w:rPr>
          <w:rFonts w:hint="eastAsia"/>
        </w:rPr>
        <w:t>OSPFv3</w:t>
      </w:r>
      <w:r>
        <w:rPr>
          <w:rFonts w:hint="eastAsia"/>
        </w:rPr>
        <w:t>的配置</w:t>
      </w:r>
    </w:p>
    <w:p w14:paraId="526D3674" w14:textId="77777777" w:rsidR="00870A08" w:rsidRDefault="003A5418">
      <w:pPr>
        <w:pStyle w:val="12"/>
        <w:numPr>
          <w:ilvl w:val="1"/>
          <w:numId w:val="5"/>
        </w:numPr>
        <w:ind w:firstLineChars="0"/>
        <w:jc w:val="left"/>
      </w:pPr>
      <w:r>
        <w:rPr>
          <w:rFonts w:hint="eastAsia"/>
        </w:rPr>
        <w:t>理解</w:t>
      </w:r>
      <w:r>
        <w:rPr>
          <w:rFonts w:hint="eastAsia"/>
        </w:rPr>
        <w:t>OSPFv3</w:t>
      </w:r>
      <w:r>
        <w:rPr>
          <w:rFonts w:hint="eastAsia"/>
        </w:rPr>
        <w:t>配置与</w:t>
      </w:r>
      <w:r>
        <w:rPr>
          <w:rFonts w:hint="eastAsia"/>
        </w:rPr>
        <w:t>OSPFv2</w:t>
      </w:r>
      <w:r>
        <w:rPr>
          <w:rFonts w:hint="eastAsia"/>
        </w:rPr>
        <w:t>配置的区别</w:t>
      </w:r>
    </w:p>
    <w:p w14:paraId="42CEEEF6" w14:textId="77777777" w:rsidR="00870A08" w:rsidRDefault="003A5418">
      <w:pPr>
        <w:pStyle w:val="12"/>
        <w:numPr>
          <w:ilvl w:val="1"/>
          <w:numId w:val="5"/>
        </w:numPr>
        <w:ind w:firstLineChars="0"/>
        <w:jc w:val="left"/>
      </w:pPr>
      <w:r>
        <w:rPr>
          <w:rFonts w:hint="eastAsia"/>
        </w:rPr>
        <w:t>理解</w:t>
      </w:r>
      <w:r>
        <w:rPr>
          <w:rFonts w:hint="eastAsia"/>
        </w:rPr>
        <w:t>OSPFv3</w:t>
      </w:r>
      <w:r>
        <w:rPr>
          <w:rFonts w:hint="eastAsia"/>
        </w:rPr>
        <w:t>基于链路运行的特点</w:t>
      </w:r>
    </w:p>
    <w:p w14:paraId="17B21FA6" w14:textId="77777777" w:rsidR="00870A08" w:rsidRDefault="003A5418">
      <w:pPr>
        <w:pStyle w:val="10"/>
      </w:pPr>
      <w:r>
        <w:rPr>
          <w:rFonts w:hint="eastAsia"/>
        </w:rPr>
        <w:t>实验内容</w:t>
      </w:r>
    </w:p>
    <w:p w14:paraId="2774D356" w14:textId="77777777" w:rsidR="00870A08" w:rsidRDefault="003A5418">
      <w:pPr>
        <w:tabs>
          <w:tab w:val="left" w:pos="720"/>
        </w:tabs>
        <w:ind w:firstLine="420"/>
      </w:pPr>
      <w:r>
        <w:rPr>
          <w:rFonts w:hint="eastAsia"/>
        </w:rPr>
        <w:t>公司内部网络是个中型的</w:t>
      </w:r>
      <w:r>
        <w:rPr>
          <w:rFonts w:hint="eastAsia"/>
        </w:rPr>
        <w:t>IPv6</w:t>
      </w:r>
      <w:r>
        <w:rPr>
          <w:rFonts w:hint="eastAsia"/>
        </w:rPr>
        <w:t>网络，</w:t>
      </w:r>
      <w:r>
        <w:rPr>
          <w:rFonts w:hint="eastAsia"/>
        </w:rPr>
        <w:t>R1</w:t>
      </w:r>
      <w:r>
        <w:rPr>
          <w:rFonts w:hint="eastAsia"/>
        </w:rPr>
        <w:t>和</w:t>
      </w:r>
      <w:r>
        <w:rPr>
          <w:rFonts w:hint="eastAsia"/>
        </w:rPr>
        <w:t>R2</w:t>
      </w:r>
      <w:r>
        <w:rPr>
          <w:rFonts w:hint="eastAsia"/>
        </w:rPr>
        <w:t>是公司两台核心路由器，</w:t>
      </w:r>
      <w:r>
        <w:rPr>
          <w:rFonts w:hint="eastAsia"/>
        </w:rPr>
        <w:t>R3</w:t>
      </w:r>
      <w:r>
        <w:rPr>
          <w:rFonts w:hint="eastAsia"/>
        </w:rPr>
        <w:t>是</w:t>
      </w:r>
      <w:r>
        <w:rPr>
          <w:rFonts w:hint="eastAsia"/>
        </w:rPr>
        <w:t>IT</w:t>
      </w:r>
      <w:r>
        <w:rPr>
          <w:rFonts w:hint="eastAsia"/>
        </w:rPr>
        <w:t>部门路由器，与核心层路由器</w:t>
      </w:r>
      <w:r>
        <w:rPr>
          <w:rFonts w:hint="eastAsia"/>
        </w:rPr>
        <w:t>R1</w:t>
      </w:r>
      <w:r>
        <w:rPr>
          <w:rFonts w:hint="eastAsia"/>
        </w:rPr>
        <w:t>直连。</w:t>
      </w:r>
      <w:r>
        <w:rPr>
          <w:rFonts w:hint="eastAsia"/>
        </w:rPr>
        <w:t>R4</w:t>
      </w:r>
      <w:r>
        <w:rPr>
          <w:rFonts w:hint="eastAsia"/>
        </w:rPr>
        <w:t>为人事部门路由器，与核心层路由器</w:t>
      </w:r>
      <w:r>
        <w:rPr>
          <w:rFonts w:hint="eastAsia"/>
        </w:rPr>
        <w:t>R2</w:t>
      </w:r>
      <w:r>
        <w:rPr>
          <w:rFonts w:hint="eastAsia"/>
        </w:rPr>
        <w:t>直连。为了使公司内网所有部门网络能互相通信，需要在此网络中配置支持</w:t>
      </w:r>
      <w:r>
        <w:rPr>
          <w:rFonts w:hint="eastAsia"/>
        </w:rPr>
        <w:t>IPv6</w:t>
      </w:r>
      <w:r>
        <w:rPr>
          <w:rFonts w:hint="eastAsia"/>
        </w:rPr>
        <w:t>的动态路由协议。考虑到公司网络较大和网络的扩展，部署</w:t>
      </w:r>
      <w:r>
        <w:rPr>
          <w:rFonts w:hint="eastAsia"/>
        </w:rPr>
        <w:t>OSPFv3</w:t>
      </w:r>
      <w:r>
        <w:rPr>
          <w:rFonts w:hint="eastAsia"/>
        </w:rPr>
        <w:t>。核心层路由器之间为区域</w:t>
      </w:r>
      <w:r>
        <w:rPr>
          <w:rFonts w:hint="eastAsia"/>
        </w:rPr>
        <w:t>0</w:t>
      </w:r>
      <w:r>
        <w:rPr>
          <w:rFonts w:hint="eastAsia"/>
        </w:rPr>
        <w:t>，整个</w:t>
      </w:r>
      <w:r>
        <w:rPr>
          <w:rFonts w:hint="eastAsia"/>
        </w:rPr>
        <w:t>IT</w:t>
      </w:r>
      <w:r>
        <w:rPr>
          <w:rFonts w:hint="eastAsia"/>
        </w:rPr>
        <w:t>部门在区域</w:t>
      </w:r>
      <w:r>
        <w:rPr>
          <w:rFonts w:hint="eastAsia"/>
        </w:rPr>
        <w:t>1</w:t>
      </w:r>
      <w:r>
        <w:rPr>
          <w:rFonts w:hint="eastAsia"/>
        </w:rPr>
        <w:t>中，人事部在区域</w:t>
      </w:r>
      <w:r>
        <w:rPr>
          <w:rFonts w:hint="eastAsia"/>
        </w:rPr>
        <w:t>2</w:t>
      </w:r>
      <w:r>
        <w:rPr>
          <w:rFonts w:hint="eastAsia"/>
        </w:rPr>
        <w:t>中。</w:t>
      </w:r>
    </w:p>
    <w:p w14:paraId="47DC4E47" w14:textId="77777777" w:rsidR="00870A08" w:rsidRDefault="003A5418">
      <w:pPr>
        <w:pStyle w:val="10"/>
      </w:pPr>
      <w:r>
        <w:rPr>
          <w:rFonts w:hint="eastAsia"/>
        </w:rPr>
        <w:t>实验拓扑</w:t>
      </w:r>
    </w:p>
    <w:p w14:paraId="69B3D0EF" w14:textId="77777777" w:rsidR="00870A08" w:rsidRDefault="003A5418">
      <w:pPr>
        <w:pStyle w:val="aff6"/>
        <w:jc w:val="center"/>
      </w:pPr>
      <w:r>
        <w:rPr>
          <w:noProof/>
          <w:lang w:val="en-GB"/>
        </w:rPr>
        <w:drawing>
          <wp:inline distT="0" distB="0" distL="0" distR="0" wp14:anchorId="39449F84" wp14:editId="18A85655">
            <wp:extent cx="5868035" cy="3886200"/>
            <wp:effectExtent l="19050" t="0" r="0" b="0"/>
            <wp:docPr id="581" name="图片 1"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 descr="捕获.PNG"/>
                    <pic:cNvPicPr>
                      <a:picLocks noChangeAspect="1"/>
                    </pic:cNvPicPr>
                  </pic:nvPicPr>
                  <pic:blipFill>
                    <a:blip r:embed="rId263" cstate="print">
                      <a:grayscl/>
                    </a:blip>
                    <a:stretch>
                      <a:fillRect/>
                    </a:stretch>
                  </pic:blipFill>
                  <pic:spPr>
                    <a:xfrm>
                      <a:off x="0" y="0"/>
                      <a:ext cx="5868219" cy="3886743"/>
                    </a:xfrm>
                    <a:prstGeom prst="rect">
                      <a:avLst/>
                    </a:prstGeom>
                  </pic:spPr>
                </pic:pic>
              </a:graphicData>
            </a:graphic>
          </wp:inline>
        </w:drawing>
      </w:r>
    </w:p>
    <w:p w14:paraId="3263442E" w14:textId="77777777" w:rsidR="00870A08" w:rsidRDefault="003A5418">
      <w:pPr>
        <w:pStyle w:val="aff6"/>
        <w:jc w:val="center"/>
      </w:pPr>
      <w:r>
        <w:rPr>
          <w:rFonts w:hint="eastAsia"/>
        </w:rPr>
        <w:lastRenderedPageBreak/>
        <w:t>图</w:t>
      </w:r>
      <w:r>
        <w:rPr>
          <w:rFonts w:hint="eastAsia"/>
        </w:rPr>
        <w:t>13-3 OSPFv3</w:t>
      </w:r>
      <w:r>
        <w:rPr>
          <w:rFonts w:hint="eastAsia"/>
        </w:rPr>
        <w:t>基础配置拓扑图</w:t>
      </w:r>
    </w:p>
    <w:p w14:paraId="253B6D02"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6A418CC9" w14:textId="77777777">
        <w:trPr>
          <w:trHeight w:val="471"/>
          <w:jc w:val="center"/>
        </w:trPr>
        <w:tc>
          <w:tcPr>
            <w:tcW w:w="1594" w:type="dxa"/>
            <w:vAlign w:val="center"/>
          </w:tcPr>
          <w:p w14:paraId="73D1A676" w14:textId="77777777" w:rsidR="00870A08" w:rsidRDefault="003A5418">
            <w:pPr>
              <w:spacing w:line="240" w:lineRule="auto"/>
              <w:ind w:firstLineChars="0" w:firstLine="0"/>
              <w:jc w:val="center"/>
            </w:pPr>
            <w:r>
              <w:rPr>
                <w:rFonts w:hint="eastAsia"/>
              </w:rPr>
              <w:t>设备</w:t>
            </w:r>
          </w:p>
        </w:tc>
        <w:tc>
          <w:tcPr>
            <w:tcW w:w="1706" w:type="dxa"/>
            <w:vAlign w:val="center"/>
          </w:tcPr>
          <w:p w14:paraId="4CEBFAAC" w14:textId="77777777" w:rsidR="00870A08" w:rsidRDefault="003A5418">
            <w:pPr>
              <w:spacing w:line="240" w:lineRule="auto"/>
              <w:ind w:firstLineChars="0" w:firstLine="0"/>
              <w:jc w:val="center"/>
            </w:pPr>
            <w:r>
              <w:rPr>
                <w:rFonts w:hint="eastAsia"/>
              </w:rPr>
              <w:t>接口</w:t>
            </w:r>
          </w:p>
        </w:tc>
        <w:tc>
          <w:tcPr>
            <w:tcW w:w="1882" w:type="dxa"/>
            <w:vAlign w:val="center"/>
          </w:tcPr>
          <w:p w14:paraId="13FC716D" w14:textId="77777777" w:rsidR="00870A08" w:rsidRDefault="003A5418">
            <w:pPr>
              <w:spacing w:line="240" w:lineRule="auto"/>
              <w:ind w:firstLineChars="0" w:firstLine="0"/>
              <w:jc w:val="center"/>
            </w:pPr>
            <w:r>
              <w:rPr>
                <w:rFonts w:hint="eastAsia"/>
              </w:rPr>
              <w:t>IPv6</w:t>
            </w:r>
            <w:r>
              <w:rPr>
                <w:rFonts w:hint="eastAsia"/>
              </w:rPr>
              <w:t>地址</w:t>
            </w:r>
          </w:p>
        </w:tc>
        <w:tc>
          <w:tcPr>
            <w:tcW w:w="1882" w:type="dxa"/>
            <w:vAlign w:val="center"/>
          </w:tcPr>
          <w:p w14:paraId="56982D60" w14:textId="77777777" w:rsidR="00870A08" w:rsidRDefault="003A5418">
            <w:pPr>
              <w:spacing w:line="240" w:lineRule="auto"/>
              <w:ind w:firstLineChars="0" w:firstLine="0"/>
              <w:jc w:val="center"/>
            </w:pPr>
            <w:r>
              <w:rPr>
                <w:rFonts w:hint="eastAsia"/>
              </w:rPr>
              <w:t>子网掩码</w:t>
            </w:r>
          </w:p>
        </w:tc>
        <w:tc>
          <w:tcPr>
            <w:tcW w:w="1458" w:type="dxa"/>
            <w:vAlign w:val="center"/>
          </w:tcPr>
          <w:p w14:paraId="2711A05B" w14:textId="77777777" w:rsidR="00870A08" w:rsidRDefault="003A5418">
            <w:pPr>
              <w:spacing w:line="240" w:lineRule="auto"/>
              <w:ind w:firstLineChars="0" w:firstLine="0"/>
              <w:jc w:val="center"/>
            </w:pPr>
            <w:r>
              <w:rPr>
                <w:rFonts w:hint="eastAsia"/>
              </w:rPr>
              <w:t>默认网关</w:t>
            </w:r>
          </w:p>
        </w:tc>
      </w:tr>
      <w:tr w:rsidR="00870A08" w14:paraId="4F5F855E" w14:textId="77777777">
        <w:trPr>
          <w:jc w:val="center"/>
        </w:trPr>
        <w:tc>
          <w:tcPr>
            <w:tcW w:w="1594" w:type="dxa"/>
            <w:vMerge w:val="restart"/>
            <w:vAlign w:val="center"/>
          </w:tcPr>
          <w:p w14:paraId="6FC2F107" w14:textId="77777777" w:rsidR="00870A08" w:rsidRDefault="003A5418">
            <w:pPr>
              <w:spacing w:line="240" w:lineRule="auto"/>
              <w:ind w:firstLineChars="0" w:firstLine="0"/>
              <w:jc w:val="center"/>
            </w:pPr>
            <w:r>
              <w:rPr>
                <w:rFonts w:hint="eastAsia"/>
              </w:rPr>
              <w:t>R1(AR1220)</w:t>
            </w:r>
          </w:p>
        </w:tc>
        <w:tc>
          <w:tcPr>
            <w:tcW w:w="1706" w:type="dxa"/>
            <w:vAlign w:val="center"/>
          </w:tcPr>
          <w:p w14:paraId="24A59CF8" w14:textId="77777777" w:rsidR="00870A08" w:rsidRDefault="003A5418">
            <w:pPr>
              <w:spacing w:line="240" w:lineRule="auto"/>
              <w:ind w:firstLineChars="0" w:firstLine="0"/>
              <w:jc w:val="center"/>
            </w:pPr>
            <w:r>
              <w:rPr>
                <w:rFonts w:hint="eastAsia"/>
              </w:rPr>
              <w:t>GE 0/0/0</w:t>
            </w:r>
          </w:p>
        </w:tc>
        <w:tc>
          <w:tcPr>
            <w:tcW w:w="1882" w:type="dxa"/>
            <w:vAlign w:val="center"/>
          </w:tcPr>
          <w:p w14:paraId="0083A0A7" w14:textId="77777777" w:rsidR="00870A08" w:rsidRDefault="003A5418">
            <w:pPr>
              <w:spacing w:line="240" w:lineRule="auto"/>
              <w:ind w:firstLineChars="0" w:firstLine="0"/>
              <w:jc w:val="center"/>
            </w:pPr>
            <w:r>
              <w:rPr>
                <w:rFonts w:hint="eastAsia"/>
              </w:rPr>
              <w:t>2001::1</w:t>
            </w:r>
          </w:p>
        </w:tc>
        <w:tc>
          <w:tcPr>
            <w:tcW w:w="1882" w:type="dxa"/>
            <w:vAlign w:val="center"/>
          </w:tcPr>
          <w:p w14:paraId="54B6CFE1" w14:textId="77777777" w:rsidR="00870A08" w:rsidRDefault="003A5418">
            <w:pPr>
              <w:spacing w:line="240" w:lineRule="auto"/>
              <w:ind w:firstLineChars="0" w:firstLine="0"/>
              <w:jc w:val="center"/>
            </w:pPr>
            <w:r>
              <w:rPr>
                <w:rFonts w:hint="eastAsia"/>
              </w:rPr>
              <w:t>64</w:t>
            </w:r>
          </w:p>
        </w:tc>
        <w:tc>
          <w:tcPr>
            <w:tcW w:w="1458" w:type="dxa"/>
            <w:vAlign w:val="center"/>
          </w:tcPr>
          <w:p w14:paraId="0451C0D6" w14:textId="77777777" w:rsidR="00870A08" w:rsidRDefault="003A5418">
            <w:pPr>
              <w:spacing w:line="240" w:lineRule="auto"/>
              <w:ind w:firstLineChars="0" w:firstLine="0"/>
              <w:jc w:val="center"/>
            </w:pPr>
            <w:r>
              <w:rPr>
                <w:rFonts w:hint="eastAsia"/>
              </w:rPr>
              <w:t>N/A</w:t>
            </w:r>
          </w:p>
        </w:tc>
      </w:tr>
      <w:tr w:rsidR="00870A08" w14:paraId="54A8EAF8" w14:textId="77777777">
        <w:trPr>
          <w:jc w:val="center"/>
        </w:trPr>
        <w:tc>
          <w:tcPr>
            <w:tcW w:w="1594" w:type="dxa"/>
            <w:vMerge/>
            <w:vAlign w:val="center"/>
          </w:tcPr>
          <w:p w14:paraId="1E8C46C2" w14:textId="77777777" w:rsidR="00870A08" w:rsidRDefault="00870A08">
            <w:pPr>
              <w:ind w:firstLineChars="0" w:firstLine="0"/>
              <w:jc w:val="center"/>
            </w:pPr>
          </w:p>
        </w:tc>
        <w:tc>
          <w:tcPr>
            <w:tcW w:w="1706" w:type="dxa"/>
            <w:vAlign w:val="center"/>
          </w:tcPr>
          <w:p w14:paraId="068351A1" w14:textId="77777777" w:rsidR="00870A08" w:rsidRDefault="003A5418">
            <w:pPr>
              <w:spacing w:line="240" w:lineRule="auto"/>
              <w:ind w:firstLineChars="0" w:firstLine="0"/>
              <w:jc w:val="center"/>
            </w:pPr>
            <w:r>
              <w:rPr>
                <w:rFonts w:hint="eastAsia"/>
              </w:rPr>
              <w:t>GE 0/0/1</w:t>
            </w:r>
          </w:p>
        </w:tc>
        <w:tc>
          <w:tcPr>
            <w:tcW w:w="1882" w:type="dxa"/>
            <w:vAlign w:val="center"/>
          </w:tcPr>
          <w:p w14:paraId="76DF3619" w14:textId="77777777" w:rsidR="00870A08" w:rsidRDefault="003A5418">
            <w:pPr>
              <w:spacing w:line="240" w:lineRule="auto"/>
              <w:ind w:firstLineChars="0" w:firstLine="0"/>
              <w:jc w:val="center"/>
            </w:pPr>
            <w:r>
              <w:rPr>
                <w:rFonts w:hint="eastAsia"/>
              </w:rPr>
              <w:t>2002::1</w:t>
            </w:r>
          </w:p>
        </w:tc>
        <w:tc>
          <w:tcPr>
            <w:tcW w:w="1882" w:type="dxa"/>
            <w:vAlign w:val="center"/>
          </w:tcPr>
          <w:p w14:paraId="6C2B4827" w14:textId="77777777" w:rsidR="00870A08" w:rsidRDefault="003A5418">
            <w:pPr>
              <w:spacing w:line="240" w:lineRule="auto"/>
              <w:ind w:firstLineChars="0" w:firstLine="0"/>
              <w:jc w:val="center"/>
            </w:pPr>
            <w:r>
              <w:rPr>
                <w:rFonts w:hint="eastAsia"/>
              </w:rPr>
              <w:t>64</w:t>
            </w:r>
          </w:p>
        </w:tc>
        <w:tc>
          <w:tcPr>
            <w:tcW w:w="1458" w:type="dxa"/>
            <w:vAlign w:val="center"/>
          </w:tcPr>
          <w:p w14:paraId="537BEFBC" w14:textId="77777777" w:rsidR="00870A08" w:rsidRDefault="003A5418">
            <w:pPr>
              <w:spacing w:line="240" w:lineRule="auto"/>
              <w:ind w:firstLineChars="0" w:firstLine="0"/>
              <w:jc w:val="center"/>
            </w:pPr>
            <w:r>
              <w:rPr>
                <w:rFonts w:hint="eastAsia"/>
              </w:rPr>
              <w:t>N/A</w:t>
            </w:r>
          </w:p>
        </w:tc>
      </w:tr>
      <w:tr w:rsidR="00870A08" w14:paraId="4482A1A1" w14:textId="77777777">
        <w:trPr>
          <w:jc w:val="center"/>
        </w:trPr>
        <w:tc>
          <w:tcPr>
            <w:tcW w:w="1594" w:type="dxa"/>
            <w:vMerge w:val="restart"/>
            <w:vAlign w:val="center"/>
          </w:tcPr>
          <w:p w14:paraId="6F4B069B" w14:textId="77777777" w:rsidR="00870A08" w:rsidRDefault="003A5418">
            <w:pPr>
              <w:spacing w:line="240" w:lineRule="auto"/>
              <w:ind w:firstLineChars="0" w:firstLine="0"/>
              <w:jc w:val="center"/>
            </w:pPr>
            <w:r>
              <w:rPr>
                <w:rFonts w:hint="eastAsia"/>
              </w:rPr>
              <w:t>R2(AR1220)</w:t>
            </w:r>
          </w:p>
        </w:tc>
        <w:tc>
          <w:tcPr>
            <w:tcW w:w="1706" w:type="dxa"/>
            <w:vAlign w:val="center"/>
          </w:tcPr>
          <w:p w14:paraId="2C495255" w14:textId="77777777" w:rsidR="00870A08" w:rsidRDefault="003A5418">
            <w:pPr>
              <w:spacing w:line="240" w:lineRule="auto"/>
              <w:ind w:firstLineChars="0" w:firstLine="0"/>
              <w:jc w:val="center"/>
            </w:pPr>
            <w:r>
              <w:rPr>
                <w:rFonts w:hint="eastAsia"/>
              </w:rPr>
              <w:t>GE 0/0/0</w:t>
            </w:r>
          </w:p>
        </w:tc>
        <w:tc>
          <w:tcPr>
            <w:tcW w:w="1882" w:type="dxa"/>
            <w:vAlign w:val="center"/>
          </w:tcPr>
          <w:p w14:paraId="13E8619F" w14:textId="77777777" w:rsidR="00870A08" w:rsidRDefault="003A5418">
            <w:pPr>
              <w:spacing w:line="240" w:lineRule="auto"/>
              <w:ind w:firstLineChars="0" w:firstLine="0"/>
              <w:jc w:val="center"/>
            </w:pPr>
            <w:r>
              <w:rPr>
                <w:rFonts w:hint="eastAsia"/>
              </w:rPr>
              <w:t>2001::2</w:t>
            </w:r>
          </w:p>
        </w:tc>
        <w:tc>
          <w:tcPr>
            <w:tcW w:w="1882" w:type="dxa"/>
            <w:vAlign w:val="center"/>
          </w:tcPr>
          <w:p w14:paraId="54F5C2F6" w14:textId="77777777" w:rsidR="00870A08" w:rsidRDefault="003A5418">
            <w:pPr>
              <w:spacing w:line="240" w:lineRule="auto"/>
              <w:ind w:firstLineChars="0" w:firstLine="0"/>
              <w:jc w:val="center"/>
            </w:pPr>
            <w:r>
              <w:rPr>
                <w:rFonts w:hint="eastAsia"/>
              </w:rPr>
              <w:t>64</w:t>
            </w:r>
          </w:p>
        </w:tc>
        <w:tc>
          <w:tcPr>
            <w:tcW w:w="1458" w:type="dxa"/>
            <w:vAlign w:val="center"/>
          </w:tcPr>
          <w:p w14:paraId="73454C07" w14:textId="77777777" w:rsidR="00870A08" w:rsidRDefault="003A5418">
            <w:pPr>
              <w:spacing w:line="240" w:lineRule="auto"/>
              <w:ind w:firstLineChars="0" w:firstLine="0"/>
              <w:jc w:val="center"/>
            </w:pPr>
            <w:r>
              <w:rPr>
                <w:rFonts w:hint="eastAsia"/>
              </w:rPr>
              <w:t>N/A</w:t>
            </w:r>
          </w:p>
        </w:tc>
      </w:tr>
      <w:tr w:rsidR="00870A08" w14:paraId="3838643A" w14:textId="77777777">
        <w:trPr>
          <w:jc w:val="center"/>
        </w:trPr>
        <w:tc>
          <w:tcPr>
            <w:tcW w:w="1594" w:type="dxa"/>
            <w:vMerge/>
            <w:vAlign w:val="center"/>
          </w:tcPr>
          <w:p w14:paraId="627F6558" w14:textId="77777777" w:rsidR="00870A08" w:rsidRDefault="00870A08">
            <w:pPr>
              <w:ind w:firstLineChars="0" w:firstLine="0"/>
              <w:jc w:val="center"/>
            </w:pPr>
          </w:p>
        </w:tc>
        <w:tc>
          <w:tcPr>
            <w:tcW w:w="1706" w:type="dxa"/>
            <w:vAlign w:val="center"/>
          </w:tcPr>
          <w:p w14:paraId="4C5FC23A" w14:textId="77777777" w:rsidR="00870A08" w:rsidRDefault="003A5418">
            <w:pPr>
              <w:spacing w:line="240" w:lineRule="auto"/>
              <w:ind w:firstLineChars="0" w:firstLine="0"/>
              <w:jc w:val="center"/>
            </w:pPr>
            <w:r>
              <w:rPr>
                <w:rFonts w:hint="eastAsia"/>
              </w:rPr>
              <w:t>GE 0/0/1</w:t>
            </w:r>
          </w:p>
        </w:tc>
        <w:tc>
          <w:tcPr>
            <w:tcW w:w="1882" w:type="dxa"/>
            <w:vAlign w:val="center"/>
          </w:tcPr>
          <w:p w14:paraId="10AAFC12" w14:textId="77777777" w:rsidR="00870A08" w:rsidRDefault="003A5418">
            <w:pPr>
              <w:spacing w:line="240" w:lineRule="auto"/>
              <w:ind w:firstLineChars="0" w:firstLine="0"/>
              <w:jc w:val="center"/>
            </w:pPr>
            <w:r>
              <w:rPr>
                <w:rFonts w:hint="eastAsia"/>
              </w:rPr>
              <w:t>2003::2</w:t>
            </w:r>
          </w:p>
        </w:tc>
        <w:tc>
          <w:tcPr>
            <w:tcW w:w="1882" w:type="dxa"/>
            <w:vAlign w:val="center"/>
          </w:tcPr>
          <w:p w14:paraId="0A94FF95" w14:textId="77777777" w:rsidR="00870A08" w:rsidRDefault="003A5418">
            <w:pPr>
              <w:spacing w:line="240" w:lineRule="auto"/>
              <w:ind w:firstLineChars="0" w:firstLine="0"/>
              <w:jc w:val="center"/>
            </w:pPr>
            <w:r>
              <w:rPr>
                <w:rFonts w:hint="eastAsia"/>
              </w:rPr>
              <w:t>64</w:t>
            </w:r>
          </w:p>
        </w:tc>
        <w:tc>
          <w:tcPr>
            <w:tcW w:w="1458" w:type="dxa"/>
            <w:vAlign w:val="center"/>
          </w:tcPr>
          <w:p w14:paraId="111D9DB8" w14:textId="77777777" w:rsidR="00870A08" w:rsidRDefault="003A5418">
            <w:pPr>
              <w:spacing w:line="240" w:lineRule="auto"/>
              <w:ind w:firstLineChars="0" w:firstLine="0"/>
              <w:jc w:val="center"/>
            </w:pPr>
            <w:r>
              <w:rPr>
                <w:rFonts w:hint="eastAsia"/>
              </w:rPr>
              <w:t>N/A</w:t>
            </w:r>
          </w:p>
        </w:tc>
      </w:tr>
      <w:tr w:rsidR="00870A08" w14:paraId="1AFCD259" w14:textId="77777777">
        <w:trPr>
          <w:jc w:val="center"/>
        </w:trPr>
        <w:tc>
          <w:tcPr>
            <w:tcW w:w="1594" w:type="dxa"/>
            <w:vMerge w:val="restart"/>
            <w:vAlign w:val="center"/>
          </w:tcPr>
          <w:p w14:paraId="6669CA61" w14:textId="77777777" w:rsidR="00870A08" w:rsidRDefault="003A5418">
            <w:pPr>
              <w:spacing w:line="240" w:lineRule="auto"/>
              <w:ind w:firstLineChars="0" w:firstLine="0"/>
              <w:jc w:val="center"/>
            </w:pPr>
            <w:r>
              <w:rPr>
                <w:rFonts w:hint="eastAsia"/>
              </w:rPr>
              <w:t>R3(AR1220)</w:t>
            </w:r>
          </w:p>
        </w:tc>
        <w:tc>
          <w:tcPr>
            <w:tcW w:w="1706" w:type="dxa"/>
            <w:vAlign w:val="center"/>
          </w:tcPr>
          <w:p w14:paraId="0385C5C1" w14:textId="77777777" w:rsidR="00870A08" w:rsidRDefault="003A5418">
            <w:pPr>
              <w:spacing w:line="240" w:lineRule="auto"/>
              <w:ind w:firstLineChars="0" w:firstLine="0"/>
              <w:jc w:val="center"/>
            </w:pPr>
            <w:r>
              <w:rPr>
                <w:rFonts w:hint="eastAsia"/>
              </w:rPr>
              <w:t>GE 0/0/1</w:t>
            </w:r>
          </w:p>
        </w:tc>
        <w:tc>
          <w:tcPr>
            <w:tcW w:w="1882" w:type="dxa"/>
            <w:vAlign w:val="center"/>
          </w:tcPr>
          <w:p w14:paraId="3E0040C6" w14:textId="77777777" w:rsidR="00870A08" w:rsidRDefault="003A5418">
            <w:pPr>
              <w:spacing w:line="240" w:lineRule="auto"/>
              <w:ind w:firstLineChars="0" w:firstLine="0"/>
              <w:jc w:val="center"/>
            </w:pPr>
            <w:r>
              <w:rPr>
                <w:rFonts w:hint="eastAsia"/>
              </w:rPr>
              <w:t>2002::3</w:t>
            </w:r>
          </w:p>
        </w:tc>
        <w:tc>
          <w:tcPr>
            <w:tcW w:w="1882" w:type="dxa"/>
            <w:vAlign w:val="center"/>
          </w:tcPr>
          <w:p w14:paraId="2AC1C698" w14:textId="77777777" w:rsidR="00870A08" w:rsidRDefault="003A5418">
            <w:pPr>
              <w:spacing w:line="240" w:lineRule="auto"/>
              <w:ind w:firstLineChars="0" w:firstLine="0"/>
              <w:jc w:val="center"/>
            </w:pPr>
            <w:r>
              <w:rPr>
                <w:rFonts w:hint="eastAsia"/>
              </w:rPr>
              <w:t>64</w:t>
            </w:r>
          </w:p>
        </w:tc>
        <w:tc>
          <w:tcPr>
            <w:tcW w:w="1458" w:type="dxa"/>
            <w:vAlign w:val="center"/>
          </w:tcPr>
          <w:p w14:paraId="66EC86D0" w14:textId="77777777" w:rsidR="00870A08" w:rsidRDefault="003A5418">
            <w:pPr>
              <w:spacing w:line="240" w:lineRule="auto"/>
              <w:ind w:firstLineChars="0" w:firstLine="0"/>
              <w:jc w:val="center"/>
            </w:pPr>
            <w:r>
              <w:rPr>
                <w:rFonts w:hint="eastAsia"/>
              </w:rPr>
              <w:t>N/A</w:t>
            </w:r>
          </w:p>
        </w:tc>
      </w:tr>
      <w:tr w:rsidR="00870A08" w14:paraId="7FD9DD7F" w14:textId="77777777">
        <w:trPr>
          <w:jc w:val="center"/>
        </w:trPr>
        <w:tc>
          <w:tcPr>
            <w:tcW w:w="1594" w:type="dxa"/>
            <w:vMerge/>
            <w:vAlign w:val="center"/>
          </w:tcPr>
          <w:p w14:paraId="701E72AD" w14:textId="77777777" w:rsidR="00870A08" w:rsidRDefault="00870A08">
            <w:pPr>
              <w:ind w:firstLineChars="0" w:firstLine="0"/>
              <w:jc w:val="center"/>
            </w:pPr>
          </w:p>
        </w:tc>
        <w:tc>
          <w:tcPr>
            <w:tcW w:w="1706" w:type="dxa"/>
            <w:vAlign w:val="center"/>
          </w:tcPr>
          <w:p w14:paraId="5B224896" w14:textId="77777777" w:rsidR="00870A08" w:rsidRDefault="003A5418">
            <w:pPr>
              <w:spacing w:line="240" w:lineRule="auto"/>
              <w:ind w:firstLineChars="0" w:firstLine="0"/>
              <w:jc w:val="center"/>
            </w:pPr>
            <w:r>
              <w:rPr>
                <w:rFonts w:hint="eastAsia"/>
              </w:rPr>
              <w:t>Ethernet 0/0/0</w:t>
            </w:r>
          </w:p>
        </w:tc>
        <w:tc>
          <w:tcPr>
            <w:tcW w:w="1882" w:type="dxa"/>
            <w:vAlign w:val="center"/>
          </w:tcPr>
          <w:p w14:paraId="4D479881" w14:textId="77777777" w:rsidR="00870A08" w:rsidRDefault="003A5418">
            <w:pPr>
              <w:spacing w:line="240" w:lineRule="auto"/>
              <w:ind w:firstLineChars="0" w:firstLine="0"/>
              <w:jc w:val="center"/>
            </w:pPr>
            <w:proofErr w:type="gramStart"/>
            <w:r>
              <w:rPr>
                <w:rFonts w:hint="eastAsia"/>
              </w:rPr>
              <w:t>3001::</w:t>
            </w:r>
            <w:proofErr w:type="gramEnd"/>
            <w:r>
              <w:rPr>
                <w:rFonts w:hint="eastAsia"/>
              </w:rPr>
              <w:t>E</w:t>
            </w:r>
          </w:p>
        </w:tc>
        <w:tc>
          <w:tcPr>
            <w:tcW w:w="1882" w:type="dxa"/>
            <w:vAlign w:val="center"/>
          </w:tcPr>
          <w:p w14:paraId="4EB269EC" w14:textId="77777777" w:rsidR="00870A08" w:rsidRDefault="003A5418">
            <w:pPr>
              <w:spacing w:line="240" w:lineRule="auto"/>
              <w:ind w:firstLineChars="0" w:firstLine="0"/>
              <w:jc w:val="center"/>
            </w:pPr>
            <w:r>
              <w:rPr>
                <w:rFonts w:hint="eastAsia"/>
              </w:rPr>
              <w:t>64</w:t>
            </w:r>
          </w:p>
        </w:tc>
        <w:tc>
          <w:tcPr>
            <w:tcW w:w="1458" w:type="dxa"/>
            <w:vAlign w:val="center"/>
          </w:tcPr>
          <w:p w14:paraId="2D967381" w14:textId="77777777" w:rsidR="00870A08" w:rsidRDefault="003A5418">
            <w:pPr>
              <w:spacing w:line="240" w:lineRule="auto"/>
              <w:ind w:firstLineChars="0" w:firstLine="0"/>
              <w:jc w:val="center"/>
            </w:pPr>
            <w:r>
              <w:rPr>
                <w:rFonts w:hint="eastAsia"/>
              </w:rPr>
              <w:t>N/A</w:t>
            </w:r>
          </w:p>
        </w:tc>
      </w:tr>
      <w:tr w:rsidR="00870A08" w14:paraId="11B4AC4E" w14:textId="77777777">
        <w:trPr>
          <w:jc w:val="center"/>
        </w:trPr>
        <w:tc>
          <w:tcPr>
            <w:tcW w:w="1594" w:type="dxa"/>
            <w:vMerge w:val="restart"/>
            <w:vAlign w:val="center"/>
          </w:tcPr>
          <w:p w14:paraId="641355D5" w14:textId="77777777" w:rsidR="00870A08" w:rsidRDefault="003A5418">
            <w:pPr>
              <w:spacing w:line="240" w:lineRule="auto"/>
              <w:ind w:firstLineChars="0" w:firstLine="0"/>
              <w:jc w:val="center"/>
            </w:pPr>
            <w:r>
              <w:rPr>
                <w:rFonts w:hint="eastAsia"/>
              </w:rPr>
              <w:t>R4(AR1220)</w:t>
            </w:r>
          </w:p>
        </w:tc>
        <w:tc>
          <w:tcPr>
            <w:tcW w:w="1706" w:type="dxa"/>
            <w:vAlign w:val="center"/>
          </w:tcPr>
          <w:p w14:paraId="54D0C097" w14:textId="77777777" w:rsidR="00870A08" w:rsidRDefault="003A5418">
            <w:pPr>
              <w:spacing w:line="240" w:lineRule="auto"/>
              <w:ind w:firstLineChars="0" w:firstLine="0"/>
              <w:jc w:val="center"/>
            </w:pPr>
            <w:r>
              <w:rPr>
                <w:rFonts w:hint="eastAsia"/>
              </w:rPr>
              <w:t>GE 0/0/1</w:t>
            </w:r>
          </w:p>
        </w:tc>
        <w:tc>
          <w:tcPr>
            <w:tcW w:w="1882" w:type="dxa"/>
            <w:vAlign w:val="center"/>
          </w:tcPr>
          <w:p w14:paraId="6779567E" w14:textId="77777777" w:rsidR="00870A08" w:rsidRDefault="003A5418">
            <w:pPr>
              <w:spacing w:line="240" w:lineRule="auto"/>
              <w:ind w:firstLineChars="0" w:firstLine="0"/>
              <w:jc w:val="center"/>
            </w:pPr>
            <w:r>
              <w:rPr>
                <w:rFonts w:hint="eastAsia"/>
              </w:rPr>
              <w:t>2003::4</w:t>
            </w:r>
          </w:p>
        </w:tc>
        <w:tc>
          <w:tcPr>
            <w:tcW w:w="1882" w:type="dxa"/>
            <w:vAlign w:val="center"/>
          </w:tcPr>
          <w:p w14:paraId="34F8005B" w14:textId="77777777" w:rsidR="00870A08" w:rsidRDefault="003A5418">
            <w:pPr>
              <w:spacing w:line="240" w:lineRule="auto"/>
              <w:ind w:firstLineChars="0" w:firstLine="0"/>
              <w:jc w:val="center"/>
            </w:pPr>
            <w:r>
              <w:rPr>
                <w:rFonts w:hint="eastAsia"/>
              </w:rPr>
              <w:t>64</w:t>
            </w:r>
          </w:p>
        </w:tc>
        <w:tc>
          <w:tcPr>
            <w:tcW w:w="1458" w:type="dxa"/>
            <w:vAlign w:val="center"/>
          </w:tcPr>
          <w:p w14:paraId="29328212" w14:textId="77777777" w:rsidR="00870A08" w:rsidRDefault="003A5418">
            <w:pPr>
              <w:spacing w:line="240" w:lineRule="auto"/>
              <w:ind w:firstLineChars="0" w:firstLine="0"/>
              <w:jc w:val="center"/>
            </w:pPr>
            <w:r>
              <w:rPr>
                <w:rFonts w:hint="eastAsia"/>
              </w:rPr>
              <w:t>N/A</w:t>
            </w:r>
          </w:p>
        </w:tc>
      </w:tr>
      <w:tr w:rsidR="00870A08" w14:paraId="53DBE1D6" w14:textId="77777777">
        <w:trPr>
          <w:jc w:val="center"/>
        </w:trPr>
        <w:tc>
          <w:tcPr>
            <w:tcW w:w="1594" w:type="dxa"/>
            <w:vMerge/>
            <w:vAlign w:val="center"/>
          </w:tcPr>
          <w:p w14:paraId="5B42F5EA" w14:textId="77777777" w:rsidR="00870A08" w:rsidRDefault="00870A08">
            <w:pPr>
              <w:ind w:firstLineChars="0" w:firstLine="0"/>
              <w:jc w:val="center"/>
            </w:pPr>
          </w:p>
        </w:tc>
        <w:tc>
          <w:tcPr>
            <w:tcW w:w="1706" w:type="dxa"/>
            <w:vAlign w:val="center"/>
          </w:tcPr>
          <w:p w14:paraId="32E0FA16" w14:textId="77777777" w:rsidR="00870A08" w:rsidRDefault="003A5418">
            <w:pPr>
              <w:spacing w:line="240" w:lineRule="auto"/>
              <w:ind w:firstLineChars="0" w:firstLine="0"/>
              <w:jc w:val="center"/>
            </w:pPr>
            <w:r>
              <w:rPr>
                <w:rFonts w:hint="eastAsia"/>
              </w:rPr>
              <w:t>Ethernet 0/0/0</w:t>
            </w:r>
          </w:p>
        </w:tc>
        <w:tc>
          <w:tcPr>
            <w:tcW w:w="1882" w:type="dxa"/>
            <w:vAlign w:val="center"/>
          </w:tcPr>
          <w:p w14:paraId="7BE6DCEE" w14:textId="77777777" w:rsidR="00870A08" w:rsidRDefault="003A5418">
            <w:pPr>
              <w:spacing w:line="240" w:lineRule="auto"/>
              <w:ind w:firstLineChars="0" w:firstLine="0"/>
              <w:jc w:val="center"/>
            </w:pPr>
            <w:proofErr w:type="gramStart"/>
            <w:r>
              <w:rPr>
                <w:rFonts w:hint="eastAsia"/>
              </w:rPr>
              <w:t>3002::</w:t>
            </w:r>
            <w:proofErr w:type="gramEnd"/>
            <w:r>
              <w:rPr>
                <w:rFonts w:hint="eastAsia"/>
              </w:rPr>
              <w:t>E</w:t>
            </w:r>
          </w:p>
        </w:tc>
        <w:tc>
          <w:tcPr>
            <w:tcW w:w="1882" w:type="dxa"/>
            <w:vAlign w:val="center"/>
          </w:tcPr>
          <w:p w14:paraId="62B6867A" w14:textId="77777777" w:rsidR="00870A08" w:rsidRDefault="003A5418">
            <w:pPr>
              <w:spacing w:line="240" w:lineRule="auto"/>
              <w:ind w:firstLineChars="0" w:firstLine="0"/>
              <w:jc w:val="center"/>
            </w:pPr>
            <w:r>
              <w:rPr>
                <w:rFonts w:hint="eastAsia"/>
              </w:rPr>
              <w:t>64</w:t>
            </w:r>
          </w:p>
        </w:tc>
        <w:tc>
          <w:tcPr>
            <w:tcW w:w="1458" w:type="dxa"/>
            <w:vAlign w:val="center"/>
          </w:tcPr>
          <w:p w14:paraId="0F51E571" w14:textId="77777777" w:rsidR="00870A08" w:rsidRDefault="003A5418">
            <w:pPr>
              <w:spacing w:line="240" w:lineRule="auto"/>
              <w:ind w:firstLineChars="0" w:firstLine="0"/>
              <w:jc w:val="center"/>
            </w:pPr>
            <w:r>
              <w:rPr>
                <w:rFonts w:hint="eastAsia"/>
              </w:rPr>
              <w:t>N/A</w:t>
            </w:r>
          </w:p>
        </w:tc>
      </w:tr>
      <w:tr w:rsidR="00870A08" w14:paraId="45C6BDEE" w14:textId="77777777">
        <w:trPr>
          <w:jc w:val="center"/>
        </w:trPr>
        <w:tc>
          <w:tcPr>
            <w:tcW w:w="1594" w:type="dxa"/>
            <w:vAlign w:val="center"/>
          </w:tcPr>
          <w:p w14:paraId="3573BB04" w14:textId="77777777" w:rsidR="00870A08" w:rsidRDefault="003A5418">
            <w:pPr>
              <w:spacing w:line="240" w:lineRule="auto"/>
              <w:ind w:firstLineChars="0" w:firstLine="0"/>
              <w:jc w:val="center"/>
            </w:pPr>
            <w:r>
              <w:rPr>
                <w:rFonts w:hint="eastAsia"/>
              </w:rPr>
              <w:t>PC-1</w:t>
            </w:r>
          </w:p>
        </w:tc>
        <w:tc>
          <w:tcPr>
            <w:tcW w:w="1706" w:type="dxa"/>
            <w:vAlign w:val="center"/>
          </w:tcPr>
          <w:p w14:paraId="33DA4DFD" w14:textId="77777777" w:rsidR="00870A08" w:rsidRDefault="003A5418">
            <w:pPr>
              <w:spacing w:line="240" w:lineRule="auto"/>
              <w:ind w:firstLineChars="0" w:firstLine="0"/>
              <w:jc w:val="center"/>
            </w:pPr>
            <w:r>
              <w:rPr>
                <w:rFonts w:hint="eastAsia"/>
              </w:rPr>
              <w:t>Ethernet 0/0/1</w:t>
            </w:r>
          </w:p>
        </w:tc>
        <w:tc>
          <w:tcPr>
            <w:tcW w:w="1882" w:type="dxa"/>
            <w:vAlign w:val="center"/>
          </w:tcPr>
          <w:p w14:paraId="58EEABF7" w14:textId="77777777" w:rsidR="00870A08" w:rsidRDefault="003A5418">
            <w:pPr>
              <w:spacing w:line="240" w:lineRule="auto"/>
              <w:ind w:firstLineChars="0" w:firstLine="0"/>
              <w:jc w:val="center"/>
            </w:pPr>
            <w:r>
              <w:rPr>
                <w:rFonts w:hint="eastAsia"/>
              </w:rPr>
              <w:t>3001::1</w:t>
            </w:r>
          </w:p>
        </w:tc>
        <w:tc>
          <w:tcPr>
            <w:tcW w:w="1882" w:type="dxa"/>
            <w:vAlign w:val="center"/>
          </w:tcPr>
          <w:p w14:paraId="57480064" w14:textId="77777777" w:rsidR="00870A08" w:rsidRDefault="003A5418">
            <w:pPr>
              <w:spacing w:line="240" w:lineRule="auto"/>
              <w:ind w:firstLineChars="0" w:firstLine="0"/>
              <w:jc w:val="center"/>
            </w:pPr>
            <w:r>
              <w:rPr>
                <w:rFonts w:hint="eastAsia"/>
              </w:rPr>
              <w:t>64</w:t>
            </w:r>
          </w:p>
        </w:tc>
        <w:tc>
          <w:tcPr>
            <w:tcW w:w="1458" w:type="dxa"/>
            <w:vAlign w:val="center"/>
          </w:tcPr>
          <w:p w14:paraId="0043D81F" w14:textId="77777777" w:rsidR="00870A08" w:rsidRDefault="003A5418">
            <w:pPr>
              <w:spacing w:line="240" w:lineRule="auto"/>
              <w:ind w:firstLineChars="0" w:firstLine="0"/>
              <w:jc w:val="center"/>
            </w:pPr>
            <w:proofErr w:type="gramStart"/>
            <w:r>
              <w:rPr>
                <w:rFonts w:hint="eastAsia"/>
              </w:rPr>
              <w:t>3001::</w:t>
            </w:r>
            <w:proofErr w:type="gramEnd"/>
            <w:r>
              <w:rPr>
                <w:rFonts w:hint="eastAsia"/>
              </w:rPr>
              <w:t>E</w:t>
            </w:r>
          </w:p>
        </w:tc>
      </w:tr>
      <w:tr w:rsidR="00870A08" w14:paraId="65E9BB42" w14:textId="77777777">
        <w:trPr>
          <w:jc w:val="center"/>
        </w:trPr>
        <w:tc>
          <w:tcPr>
            <w:tcW w:w="1594" w:type="dxa"/>
            <w:vAlign w:val="center"/>
          </w:tcPr>
          <w:p w14:paraId="747134CB" w14:textId="77777777" w:rsidR="00870A08" w:rsidRDefault="003A5418">
            <w:pPr>
              <w:spacing w:line="240" w:lineRule="auto"/>
              <w:ind w:firstLineChars="0" w:firstLine="0"/>
              <w:jc w:val="center"/>
            </w:pPr>
            <w:r>
              <w:rPr>
                <w:rFonts w:hint="eastAsia"/>
              </w:rPr>
              <w:t>PC-2</w:t>
            </w:r>
          </w:p>
        </w:tc>
        <w:tc>
          <w:tcPr>
            <w:tcW w:w="1706" w:type="dxa"/>
            <w:vAlign w:val="center"/>
          </w:tcPr>
          <w:p w14:paraId="36033619" w14:textId="77777777" w:rsidR="00870A08" w:rsidRDefault="003A5418">
            <w:pPr>
              <w:spacing w:line="240" w:lineRule="auto"/>
              <w:ind w:firstLineChars="0" w:firstLine="0"/>
              <w:jc w:val="center"/>
            </w:pPr>
            <w:r>
              <w:rPr>
                <w:rFonts w:hint="eastAsia"/>
              </w:rPr>
              <w:t>Ethernet 0/0/1</w:t>
            </w:r>
          </w:p>
        </w:tc>
        <w:tc>
          <w:tcPr>
            <w:tcW w:w="1882" w:type="dxa"/>
            <w:vAlign w:val="center"/>
          </w:tcPr>
          <w:p w14:paraId="343F3BB8" w14:textId="77777777" w:rsidR="00870A08" w:rsidRDefault="003A5418">
            <w:pPr>
              <w:spacing w:line="240" w:lineRule="auto"/>
              <w:ind w:firstLineChars="0" w:firstLine="0"/>
              <w:jc w:val="center"/>
            </w:pPr>
            <w:r>
              <w:rPr>
                <w:rFonts w:hint="eastAsia"/>
              </w:rPr>
              <w:t>3002::1</w:t>
            </w:r>
          </w:p>
        </w:tc>
        <w:tc>
          <w:tcPr>
            <w:tcW w:w="1882" w:type="dxa"/>
            <w:vAlign w:val="center"/>
          </w:tcPr>
          <w:p w14:paraId="78E2C520" w14:textId="77777777" w:rsidR="00870A08" w:rsidRDefault="003A5418">
            <w:pPr>
              <w:spacing w:line="240" w:lineRule="auto"/>
              <w:ind w:firstLineChars="0" w:firstLine="0"/>
              <w:jc w:val="center"/>
            </w:pPr>
            <w:r>
              <w:rPr>
                <w:rFonts w:hint="eastAsia"/>
              </w:rPr>
              <w:t>64</w:t>
            </w:r>
          </w:p>
        </w:tc>
        <w:tc>
          <w:tcPr>
            <w:tcW w:w="1458" w:type="dxa"/>
            <w:vAlign w:val="center"/>
          </w:tcPr>
          <w:p w14:paraId="2EB1612D" w14:textId="77777777" w:rsidR="00870A08" w:rsidRDefault="003A5418">
            <w:pPr>
              <w:spacing w:line="240" w:lineRule="auto"/>
              <w:ind w:firstLineChars="0" w:firstLine="0"/>
              <w:jc w:val="center"/>
            </w:pPr>
            <w:proofErr w:type="gramStart"/>
            <w:r>
              <w:rPr>
                <w:rFonts w:hint="eastAsia"/>
              </w:rPr>
              <w:t>3002::</w:t>
            </w:r>
            <w:proofErr w:type="gramEnd"/>
            <w:r>
              <w:rPr>
                <w:rFonts w:hint="eastAsia"/>
              </w:rPr>
              <w:t>E</w:t>
            </w:r>
          </w:p>
        </w:tc>
      </w:tr>
    </w:tbl>
    <w:p w14:paraId="52C1D0DB" w14:textId="77777777" w:rsidR="00870A08" w:rsidRDefault="003A5418">
      <w:pPr>
        <w:pStyle w:val="10"/>
      </w:pPr>
      <w:r>
        <w:rPr>
          <w:rFonts w:hint="eastAsia"/>
        </w:rPr>
        <w:t>实验步骤</w:t>
      </w:r>
    </w:p>
    <w:p w14:paraId="70764164" w14:textId="77777777" w:rsidR="00870A08" w:rsidRDefault="003A5418">
      <w:pPr>
        <w:pStyle w:val="2"/>
        <w:numPr>
          <w:ilvl w:val="0"/>
          <w:numId w:val="62"/>
        </w:numPr>
      </w:pPr>
      <w:r>
        <w:rPr>
          <w:rFonts w:hint="eastAsia"/>
        </w:rPr>
        <w:t>基本配置</w:t>
      </w:r>
    </w:p>
    <w:p w14:paraId="03B77F62" w14:textId="77777777" w:rsidR="00870A08" w:rsidRDefault="003A5418">
      <w:pPr>
        <w:pStyle w:val="12"/>
        <w:ind w:firstLineChars="202" w:firstLine="424"/>
        <w:jc w:val="left"/>
      </w:pPr>
      <w:r>
        <w:rPr>
          <w:rFonts w:hint="eastAsia"/>
        </w:rPr>
        <w:t>在各台设备上开启</w:t>
      </w:r>
      <w:r>
        <w:rPr>
          <w:rFonts w:hint="eastAsia"/>
        </w:rPr>
        <w:t>ipv6</w:t>
      </w:r>
      <w:r>
        <w:rPr>
          <w:rFonts w:hint="eastAsia"/>
        </w:rPr>
        <w:t>功能，根据实验编址表进行相应的基本</w:t>
      </w:r>
      <w:r>
        <w:rPr>
          <w:rFonts w:hint="eastAsia"/>
        </w:rPr>
        <w:t>IPv6</w:t>
      </w:r>
      <w:r>
        <w:rPr>
          <w:rFonts w:hint="eastAsia"/>
        </w:rPr>
        <w:t>地址配置，并使用</w:t>
      </w:r>
      <w:r>
        <w:rPr>
          <w:rFonts w:hint="eastAsia"/>
          <w:b/>
        </w:rPr>
        <w:t>ping</w:t>
      </w:r>
      <w:r>
        <w:rPr>
          <w:rFonts w:hint="eastAsia"/>
        </w:rPr>
        <w:t>命令检测各直连链路的连通性。</w:t>
      </w:r>
    </w:p>
    <w:p w14:paraId="319E955D" w14:textId="77777777" w:rsidR="00870A08" w:rsidRDefault="003A5418">
      <w:pPr>
        <w:pStyle w:val="aff6"/>
      </w:pPr>
      <w:r>
        <w:t xml:space="preserve"> [R</w:t>
      </w:r>
      <w:proofErr w:type="gramStart"/>
      <w:r>
        <w:t>1]ping</w:t>
      </w:r>
      <w:proofErr w:type="gramEnd"/>
      <w:r>
        <w:t xml:space="preserve"> ipv6 2001::2</w:t>
      </w:r>
    </w:p>
    <w:p w14:paraId="2BD4E48E" w14:textId="77777777" w:rsidR="00870A08" w:rsidRDefault="003A5418">
      <w:pPr>
        <w:pStyle w:val="aff6"/>
      </w:pPr>
      <w:r>
        <w:t xml:space="preserve">  PING 2001::</w:t>
      </w:r>
      <w:proofErr w:type="gramStart"/>
      <w:r>
        <w:t>2 :</w:t>
      </w:r>
      <w:proofErr w:type="gramEnd"/>
      <w:r>
        <w:t xml:space="preserve"> 56  data bytes, press CTRL_C to break</w:t>
      </w:r>
    </w:p>
    <w:p w14:paraId="2150F846" w14:textId="77777777" w:rsidR="00870A08" w:rsidRDefault="003A5418">
      <w:pPr>
        <w:pStyle w:val="aff6"/>
      </w:pPr>
      <w:r>
        <w:t xml:space="preserve">    Reply from 2001::2 </w:t>
      </w:r>
    </w:p>
    <w:p w14:paraId="3A51635B" w14:textId="77777777" w:rsidR="00870A08" w:rsidRDefault="003A5418">
      <w:pPr>
        <w:pStyle w:val="aff6"/>
      </w:pPr>
      <w:r>
        <w:t xml:space="preserve">    bytes=56 Sequence=1 hop limit=</w:t>
      </w:r>
      <w:proofErr w:type="gramStart"/>
      <w:r>
        <w:t>64  time</w:t>
      </w:r>
      <w:proofErr w:type="gramEnd"/>
      <w:r>
        <w:t xml:space="preserve"> = 270 </w:t>
      </w:r>
      <w:proofErr w:type="spellStart"/>
      <w:r>
        <w:t>ms</w:t>
      </w:r>
      <w:proofErr w:type="spellEnd"/>
    </w:p>
    <w:p w14:paraId="5F5D704D" w14:textId="77777777" w:rsidR="00870A08" w:rsidRDefault="003A5418">
      <w:pPr>
        <w:pStyle w:val="aff6"/>
      </w:pPr>
      <w:r>
        <w:t xml:space="preserve">    Reply from 2001::2 </w:t>
      </w:r>
    </w:p>
    <w:p w14:paraId="1EAA1670" w14:textId="77777777" w:rsidR="00870A08" w:rsidRDefault="003A5418">
      <w:pPr>
        <w:pStyle w:val="aff6"/>
      </w:pPr>
      <w:r>
        <w:t xml:space="preserve">    bytes=56 Sequence=2 hop limit=</w:t>
      </w:r>
      <w:proofErr w:type="gramStart"/>
      <w:r>
        <w:t>64  time</w:t>
      </w:r>
      <w:proofErr w:type="gramEnd"/>
      <w:r>
        <w:t xml:space="preserve"> = 70 </w:t>
      </w:r>
      <w:proofErr w:type="spellStart"/>
      <w:r>
        <w:t>ms</w:t>
      </w:r>
      <w:proofErr w:type="spellEnd"/>
    </w:p>
    <w:p w14:paraId="7E2B7FB4" w14:textId="77777777" w:rsidR="00870A08" w:rsidRDefault="003A5418">
      <w:pPr>
        <w:pStyle w:val="aff6"/>
      </w:pPr>
      <w:r>
        <w:t xml:space="preserve">    Reply from 2001::2 </w:t>
      </w:r>
    </w:p>
    <w:p w14:paraId="65CF255C" w14:textId="77777777" w:rsidR="00870A08" w:rsidRDefault="003A5418">
      <w:pPr>
        <w:pStyle w:val="aff6"/>
      </w:pPr>
      <w:r>
        <w:t xml:space="preserve">    bytes=56 Sequence=3 hop limit=</w:t>
      </w:r>
      <w:proofErr w:type="gramStart"/>
      <w:r>
        <w:t>64  time</w:t>
      </w:r>
      <w:proofErr w:type="gramEnd"/>
      <w:r>
        <w:t xml:space="preserve"> = 50 </w:t>
      </w:r>
      <w:proofErr w:type="spellStart"/>
      <w:r>
        <w:t>ms</w:t>
      </w:r>
      <w:proofErr w:type="spellEnd"/>
    </w:p>
    <w:p w14:paraId="56D915C2" w14:textId="77777777" w:rsidR="00870A08" w:rsidRDefault="003A5418">
      <w:pPr>
        <w:pStyle w:val="aff6"/>
      </w:pPr>
      <w:r>
        <w:t xml:space="preserve">    Reply from 2001::2 </w:t>
      </w:r>
    </w:p>
    <w:p w14:paraId="61249D6C" w14:textId="77777777" w:rsidR="00870A08" w:rsidRDefault="003A5418">
      <w:pPr>
        <w:pStyle w:val="aff6"/>
      </w:pPr>
      <w:r>
        <w:lastRenderedPageBreak/>
        <w:t xml:space="preserve">    bytes=56 Sequence=4 hop limit=</w:t>
      </w:r>
      <w:proofErr w:type="gramStart"/>
      <w:r>
        <w:t>64  time</w:t>
      </w:r>
      <w:proofErr w:type="gramEnd"/>
      <w:r>
        <w:t xml:space="preserve"> = 40 </w:t>
      </w:r>
      <w:proofErr w:type="spellStart"/>
      <w:r>
        <w:t>ms</w:t>
      </w:r>
      <w:proofErr w:type="spellEnd"/>
    </w:p>
    <w:p w14:paraId="54B8324B" w14:textId="77777777" w:rsidR="00870A08" w:rsidRDefault="003A5418">
      <w:pPr>
        <w:pStyle w:val="aff6"/>
      </w:pPr>
      <w:r>
        <w:t xml:space="preserve">    Reply from 2001::2 </w:t>
      </w:r>
    </w:p>
    <w:p w14:paraId="396E3CF7" w14:textId="77777777" w:rsidR="00870A08" w:rsidRDefault="003A5418">
      <w:pPr>
        <w:pStyle w:val="aff6"/>
      </w:pPr>
      <w:r>
        <w:t xml:space="preserve">    bytes=56 Sequence=5 hop limit=</w:t>
      </w:r>
      <w:proofErr w:type="gramStart"/>
      <w:r>
        <w:t>64  time</w:t>
      </w:r>
      <w:proofErr w:type="gramEnd"/>
      <w:r>
        <w:t xml:space="preserve"> = 40 </w:t>
      </w:r>
      <w:proofErr w:type="spellStart"/>
      <w:r>
        <w:t>ms</w:t>
      </w:r>
      <w:proofErr w:type="spellEnd"/>
    </w:p>
    <w:p w14:paraId="5525A1C7" w14:textId="77777777" w:rsidR="00870A08" w:rsidRDefault="003A5418">
      <w:pPr>
        <w:pStyle w:val="aff6"/>
      </w:pPr>
      <w:r>
        <w:t xml:space="preserve">  --- 2001::2 ping statistics ---</w:t>
      </w:r>
    </w:p>
    <w:p w14:paraId="1FBC252A" w14:textId="77777777" w:rsidR="00870A08" w:rsidRDefault="003A5418">
      <w:pPr>
        <w:pStyle w:val="aff6"/>
      </w:pPr>
      <w:r>
        <w:t xml:space="preserve">    5 packet(s) transmitted</w:t>
      </w:r>
    </w:p>
    <w:p w14:paraId="0FEA75E2" w14:textId="77777777" w:rsidR="00870A08" w:rsidRDefault="003A5418">
      <w:pPr>
        <w:pStyle w:val="aff6"/>
      </w:pPr>
      <w:r>
        <w:t xml:space="preserve">    5 packet(s) received</w:t>
      </w:r>
    </w:p>
    <w:p w14:paraId="30B9065E" w14:textId="77777777" w:rsidR="00870A08" w:rsidRDefault="003A5418">
      <w:pPr>
        <w:pStyle w:val="aff6"/>
      </w:pPr>
      <w:r>
        <w:t xml:space="preserve">    0.00% packet loss</w:t>
      </w:r>
    </w:p>
    <w:p w14:paraId="4535FE85" w14:textId="77777777" w:rsidR="00870A08" w:rsidRDefault="003A5418">
      <w:pPr>
        <w:pStyle w:val="aff6"/>
      </w:pPr>
      <w:r>
        <w:t xml:space="preserve">    round-trip min/avg/max = 40/94/270 </w:t>
      </w:r>
      <w:proofErr w:type="spellStart"/>
      <w:r>
        <w:t>ms</w:t>
      </w:r>
      <w:proofErr w:type="spellEnd"/>
    </w:p>
    <w:p w14:paraId="4371FAE6" w14:textId="77777777" w:rsidR="00870A08" w:rsidRDefault="00870A08">
      <w:pPr>
        <w:pStyle w:val="aff6"/>
      </w:pPr>
    </w:p>
    <w:p w14:paraId="06B32772" w14:textId="77777777" w:rsidR="00870A08" w:rsidRDefault="003A5418">
      <w:pPr>
        <w:ind w:firstLine="420"/>
        <w:jc w:val="left"/>
      </w:pPr>
      <w:r>
        <w:rPr>
          <w:rFonts w:hint="eastAsia"/>
        </w:rPr>
        <w:t>其余直连网段的连通性测试省略。</w:t>
      </w:r>
    </w:p>
    <w:p w14:paraId="21FCE462" w14:textId="77777777" w:rsidR="00870A08" w:rsidRDefault="003A5418">
      <w:pPr>
        <w:pStyle w:val="2"/>
        <w:rPr>
          <w:rFonts w:ascii="微软雅黑" w:hAnsi="微软雅黑"/>
        </w:rPr>
      </w:pPr>
      <w:r>
        <w:rPr>
          <w:rFonts w:ascii="微软雅黑" w:hAnsi="微软雅黑" w:hint="eastAsia"/>
        </w:rPr>
        <w:t>搭建OSPFv3网络</w:t>
      </w:r>
    </w:p>
    <w:p w14:paraId="7DD23E44" w14:textId="77777777" w:rsidR="00870A08" w:rsidRDefault="003A5418">
      <w:pPr>
        <w:ind w:firstLine="420"/>
      </w:pPr>
      <w:r>
        <w:rPr>
          <w:rFonts w:hint="eastAsia"/>
        </w:rPr>
        <w:t>在各路由器上创建</w:t>
      </w:r>
      <w:r>
        <w:rPr>
          <w:rFonts w:hint="eastAsia"/>
        </w:rPr>
        <w:t>OSPFv3</w:t>
      </w:r>
      <w:r>
        <w:rPr>
          <w:rFonts w:hint="eastAsia"/>
        </w:rPr>
        <w:t>进程</w:t>
      </w:r>
      <w:r>
        <w:rPr>
          <w:rFonts w:hint="eastAsia"/>
        </w:rPr>
        <w:t>1</w:t>
      </w:r>
      <w:r>
        <w:rPr>
          <w:rFonts w:hint="eastAsia"/>
        </w:rPr>
        <w:t>，并在</w:t>
      </w:r>
      <w:r>
        <w:rPr>
          <w:rFonts w:hint="eastAsia"/>
        </w:rPr>
        <w:t>OSPFv3</w:t>
      </w:r>
      <w:r>
        <w:rPr>
          <w:rFonts w:hint="eastAsia"/>
        </w:rPr>
        <w:t>进程中配置每台路由器的</w:t>
      </w:r>
      <w:r>
        <w:rPr>
          <w:rFonts w:hint="eastAsia"/>
        </w:rPr>
        <w:t>OSPF Router-ID</w:t>
      </w:r>
      <w:r>
        <w:rPr>
          <w:rFonts w:hint="eastAsia"/>
        </w:rPr>
        <w:t>。</w:t>
      </w:r>
      <w:r>
        <w:rPr>
          <w:rFonts w:hint="eastAsia"/>
        </w:rPr>
        <w:t>R1</w:t>
      </w:r>
      <w:r>
        <w:rPr>
          <w:rFonts w:hint="eastAsia"/>
        </w:rPr>
        <w:t>，</w:t>
      </w:r>
      <w:r>
        <w:rPr>
          <w:rFonts w:hint="eastAsia"/>
        </w:rPr>
        <w:t>R2</w:t>
      </w:r>
      <w:r>
        <w:rPr>
          <w:rFonts w:hint="eastAsia"/>
        </w:rPr>
        <w:t>，</w:t>
      </w:r>
      <w:r>
        <w:rPr>
          <w:rFonts w:hint="eastAsia"/>
        </w:rPr>
        <w:t>R3</w:t>
      </w:r>
      <w:r>
        <w:rPr>
          <w:rFonts w:hint="eastAsia"/>
        </w:rPr>
        <w:t>，</w:t>
      </w:r>
      <w:r>
        <w:rPr>
          <w:rFonts w:hint="eastAsia"/>
        </w:rPr>
        <w:t>R4</w:t>
      </w:r>
      <w:r>
        <w:rPr>
          <w:rFonts w:hint="eastAsia"/>
        </w:rPr>
        <w:t>的</w:t>
      </w:r>
      <w:r>
        <w:rPr>
          <w:rFonts w:hint="eastAsia"/>
        </w:rPr>
        <w:t>Router-ID</w:t>
      </w:r>
      <w:r>
        <w:rPr>
          <w:rFonts w:hint="eastAsia"/>
        </w:rPr>
        <w:t>分别为</w:t>
      </w:r>
      <w:r>
        <w:rPr>
          <w:rFonts w:hint="eastAsia"/>
        </w:rPr>
        <w:t>1.1.1.1</w:t>
      </w:r>
      <w:r>
        <w:rPr>
          <w:rFonts w:hint="eastAsia"/>
        </w:rPr>
        <w:t>，</w:t>
      </w:r>
      <w:r>
        <w:rPr>
          <w:rFonts w:hint="eastAsia"/>
        </w:rPr>
        <w:t>2.2.2.2</w:t>
      </w:r>
      <w:r>
        <w:rPr>
          <w:rFonts w:hint="eastAsia"/>
        </w:rPr>
        <w:t>，</w:t>
      </w:r>
      <w:r>
        <w:rPr>
          <w:rFonts w:hint="eastAsia"/>
        </w:rPr>
        <w:t>3.3.3.3</w:t>
      </w:r>
      <w:r>
        <w:rPr>
          <w:rFonts w:hint="eastAsia"/>
        </w:rPr>
        <w:t>，</w:t>
      </w:r>
      <w:r>
        <w:rPr>
          <w:rFonts w:hint="eastAsia"/>
        </w:rPr>
        <w:t>4.4.4.4</w:t>
      </w:r>
      <w:r>
        <w:rPr>
          <w:rFonts w:hint="eastAsia"/>
        </w:rPr>
        <w:t>。</w:t>
      </w:r>
    </w:p>
    <w:p w14:paraId="05ABBF87" w14:textId="77777777" w:rsidR="00870A08" w:rsidRDefault="003A5418">
      <w:pPr>
        <w:pStyle w:val="aff6"/>
      </w:pPr>
      <w:r>
        <w:t>[R</w:t>
      </w:r>
      <w:proofErr w:type="gramStart"/>
      <w:r>
        <w:t>1]ospfv</w:t>
      </w:r>
      <w:proofErr w:type="gramEnd"/>
      <w:r>
        <w:t>3 1</w:t>
      </w:r>
    </w:p>
    <w:p w14:paraId="28DF453B" w14:textId="77777777" w:rsidR="00870A08" w:rsidRDefault="003A5418">
      <w:pPr>
        <w:pStyle w:val="aff6"/>
      </w:pPr>
      <w:r>
        <w:t>[R1-ospfv3-</w:t>
      </w:r>
      <w:proofErr w:type="gramStart"/>
      <w:r>
        <w:t>1]router</w:t>
      </w:r>
      <w:proofErr w:type="gramEnd"/>
      <w:r>
        <w:t>-id 1.1.1.1</w:t>
      </w:r>
    </w:p>
    <w:p w14:paraId="186FC233" w14:textId="77777777" w:rsidR="00870A08" w:rsidRDefault="00870A08">
      <w:pPr>
        <w:pStyle w:val="aff6"/>
      </w:pPr>
    </w:p>
    <w:p w14:paraId="1279E93C" w14:textId="77777777" w:rsidR="00870A08" w:rsidRDefault="003A5418">
      <w:pPr>
        <w:pStyle w:val="aff6"/>
      </w:pPr>
      <w:r>
        <w:t>[R</w:t>
      </w:r>
      <w:proofErr w:type="gramStart"/>
      <w:r>
        <w:rPr>
          <w:rFonts w:hint="eastAsia"/>
        </w:rPr>
        <w:t>2</w:t>
      </w:r>
      <w:r>
        <w:t>]ospfv</w:t>
      </w:r>
      <w:proofErr w:type="gramEnd"/>
      <w:r>
        <w:t>3 1</w:t>
      </w:r>
    </w:p>
    <w:p w14:paraId="69F559F1" w14:textId="77777777" w:rsidR="00870A08" w:rsidRDefault="003A5418">
      <w:pPr>
        <w:pStyle w:val="aff6"/>
      </w:pPr>
      <w:r>
        <w:t>[R</w:t>
      </w:r>
      <w:r>
        <w:rPr>
          <w:rFonts w:hint="eastAsia"/>
        </w:rPr>
        <w:t>2</w:t>
      </w:r>
      <w:r>
        <w:t>-ospfv3-</w:t>
      </w:r>
      <w:proofErr w:type="gramStart"/>
      <w:r>
        <w:t>1]router</w:t>
      </w:r>
      <w:proofErr w:type="gramEnd"/>
      <w:r>
        <w:t xml:space="preserve">-id </w:t>
      </w:r>
      <w:r>
        <w:rPr>
          <w:rFonts w:hint="eastAsia"/>
        </w:rPr>
        <w:t>2.2.2.2</w:t>
      </w:r>
    </w:p>
    <w:p w14:paraId="048866C5" w14:textId="77777777" w:rsidR="00870A08" w:rsidRDefault="00870A08">
      <w:pPr>
        <w:pStyle w:val="aff6"/>
      </w:pPr>
    </w:p>
    <w:p w14:paraId="7FDB3C79" w14:textId="77777777" w:rsidR="00870A08" w:rsidRDefault="003A5418">
      <w:pPr>
        <w:pStyle w:val="aff6"/>
      </w:pPr>
      <w:r>
        <w:t>[R</w:t>
      </w:r>
      <w:proofErr w:type="gramStart"/>
      <w:r>
        <w:rPr>
          <w:rFonts w:hint="eastAsia"/>
        </w:rPr>
        <w:t>3</w:t>
      </w:r>
      <w:r>
        <w:t>]ospfv</w:t>
      </w:r>
      <w:proofErr w:type="gramEnd"/>
      <w:r>
        <w:t>3 1</w:t>
      </w:r>
    </w:p>
    <w:p w14:paraId="18ABF4E8" w14:textId="77777777" w:rsidR="00870A08" w:rsidRDefault="003A5418">
      <w:pPr>
        <w:pStyle w:val="aff6"/>
      </w:pPr>
      <w:r>
        <w:t>[R</w:t>
      </w:r>
      <w:r>
        <w:rPr>
          <w:rFonts w:hint="eastAsia"/>
        </w:rPr>
        <w:t>3</w:t>
      </w:r>
      <w:r>
        <w:t>-ospfv3-</w:t>
      </w:r>
      <w:proofErr w:type="gramStart"/>
      <w:r>
        <w:t>1]router</w:t>
      </w:r>
      <w:proofErr w:type="gramEnd"/>
      <w:r>
        <w:t xml:space="preserve">-id </w:t>
      </w:r>
      <w:r>
        <w:rPr>
          <w:rFonts w:hint="eastAsia"/>
        </w:rPr>
        <w:t>3.3.3.3</w:t>
      </w:r>
    </w:p>
    <w:p w14:paraId="17DF2101" w14:textId="77777777" w:rsidR="00870A08" w:rsidRDefault="00870A08">
      <w:pPr>
        <w:pStyle w:val="aff6"/>
      </w:pPr>
    </w:p>
    <w:p w14:paraId="6601EA18" w14:textId="77777777" w:rsidR="00870A08" w:rsidRDefault="003A5418">
      <w:pPr>
        <w:pStyle w:val="aff6"/>
      </w:pPr>
      <w:r>
        <w:t>[R</w:t>
      </w:r>
      <w:proofErr w:type="gramStart"/>
      <w:r>
        <w:rPr>
          <w:rFonts w:hint="eastAsia"/>
        </w:rPr>
        <w:t>4</w:t>
      </w:r>
      <w:r>
        <w:t>]ospfv</w:t>
      </w:r>
      <w:proofErr w:type="gramEnd"/>
      <w:r>
        <w:t>3 1</w:t>
      </w:r>
    </w:p>
    <w:p w14:paraId="727E868A" w14:textId="77777777" w:rsidR="00870A08" w:rsidRDefault="003A5418">
      <w:pPr>
        <w:pStyle w:val="aff6"/>
      </w:pPr>
      <w:r>
        <w:t>[R</w:t>
      </w:r>
      <w:r>
        <w:rPr>
          <w:rFonts w:hint="eastAsia"/>
        </w:rPr>
        <w:t>4</w:t>
      </w:r>
      <w:r>
        <w:t>-ospfv3-</w:t>
      </w:r>
      <w:proofErr w:type="gramStart"/>
      <w:r>
        <w:t>1]router</w:t>
      </w:r>
      <w:proofErr w:type="gramEnd"/>
      <w:r>
        <w:t xml:space="preserve">-id </w:t>
      </w:r>
      <w:r>
        <w:rPr>
          <w:rFonts w:hint="eastAsia"/>
        </w:rPr>
        <w:t>4.4.4.4</w:t>
      </w:r>
    </w:p>
    <w:p w14:paraId="7AFC4494" w14:textId="77777777" w:rsidR="00870A08" w:rsidRDefault="00870A08">
      <w:pPr>
        <w:ind w:firstLine="420"/>
      </w:pPr>
    </w:p>
    <w:p w14:paraId="3ADFEA10" w14:textId="77777777" w:rsidR="00870A08" w:rsidRDefault="003A5418">
      <w:pPr>
        <w:ind w:firstLine="420"/>
      </w:pPr>
      <w:r>
        <w:rPr>
          <w:rFonts w:hint="eastAsia"/>
        </w:rPr>
        <w:t>如果</w:t>
      </w:r>
      <w:proofErr w:type="gramStart"/>
      <w:r>
        <w:rPr>
          <w:rFonts w:hint="eastAsia"/>
        </w:rPr>
        <w:t>不</w:t>
      </w:r>
      <w:proofErr w:type="gramEnd"/>
      <w:r>
        <w:rPr>
          <w:rFonts w:hint="eastAsia"/>
        </w:rPr>
        <w:t>配置</w:t>
      </w:r>
      <w:r>
        <w:rPr>
          <w:rFonts w:hint="eastAsia"/>
        </w:rPr>
        <w:t>Router-ID</w:t>
      </w:r>
      <w:r>
        <w:rPr>
          <w:rFonts w:hint="eastAsia"/>
        </w:rPr>
        <w:t>，</w:t>
      </w:r>
      <w:r>
        <w:rPr>
          <w:rFonts w:hint="eastAsia"/>
        </w:rPr>
        <w:t>OSPFv3</w:t>
      </w:r>
      <w:r>
        <w:rPr>
          <w:rFonts w:hint="eastAsia"/>
        </w:rPr>
        <w:t>的邻居就无法建立。因为在</w:t>
      </w:r>
      <w:r>
        <w:t>OSPFv3</w:t>
      </w:r>
      <w:r>
        <w:rPr>
          <w:rFonts w:hint="eastAsia"/>
        </w:rPr>
        <w:t>中，路由器是以</w:t>
      </w:r>
      <w:r>
        <w:t>Router-ID</w:t>
      </w:r>
      <w:r>
        <w:rPr>
          <w:rFonts w:hint="eastAsia"/>
        </w:rPr>
        <w:t>作为标识的，而不是用接口地址来标识。</w:t>
      </w:r>
    </w:p>
    <w:p w14:paraId="3B232AE0" w14:textId="77777777" w:rsidR="00870A08" w:rsidRDefault="003A5418">
      <w:pPr>
        <w:ind w:firstLine="420"/>
      </w:pPr>
      <w:r>
        <w:rPr>
          <w:rFonts w:hint="eastAsia"/>
        </w:rPr>
        <w:lastRenderedPageBreak/>
        <w:t>在接口下配置</w:t>
      </w:r>
      <w:r>
        <w:rPr>
          <w:rFonts w:hint="eastAsia"/>
        </w:rPr>
        <w:t>OSPFv3</w:t>
      </w:r>
      <w:r>
        <w:rPr>
          <w:rFonts w:hint="eastAsia"/>
        </w:rPr>
        <w:t>，区域按照拓扑图划分的区域进行配置，</w:t>
      </w:r>
      <w:r>
        <w:rPr>
          <w:rFonts w:hint="eastAsia"/>
        </w:rPr>
        <w:t>IT</w:t>
      </w:r>
      <w:r>
        <w:rPr>
          <w:rFonts w:hint="eastAsia"/>
        </w:rPr>
        <w:t>部属于到区域</w:t>
      </w:r>
      <w:r>
        <w:rPr>
          <w:rFonts w:hint="eastAsia"/>
        </w:rPr>
        <w:t>1</w:t>
      </w:r>
      <w:r>
        <w:rPr>
          <w:rFonts w:hint="eastAsia"/>
        </w:rPr>
        <w:t>，</w:t>
      </w:r>
      <w:r>
        <w:rPr>
          <w:rFonts w:hint="eastAsia"/>
        </w:rPr>
        <w:t>HR</w:t>
      </w:r>
      <w:r>
        <w:rPr>
          <w:rFonts w:hint="eastAsia"/>
        </w:rPr>
        <w:t>部属于到区域</w:t>
      </w:r>
      <w:r>
        <w:rPr>
          <w:rFonts w:hint="eastAsia"/>
        </w:rPr>
        <w:t>2</w:t>
      </w:r>
      <w:r>
        <w:rPr>
          <w:rFonts w:hint="eastAsia"/>
        </w:rPr>
        <w:t>，区域</w:t>
      </w:r>
      <w:r>
        <w:rPr>
          <w:rFonts w:hint="eastAsia"/>
        </w:rPr>
        <w:t>1</w:t>
      </w:r>
      <w:r>
        <w:rPr>
          <w:rFonts w:hint="eastAsia"/>
        </w:rPr>
        <w:t>和区域</w:t>
      </w:r>
      <w:r>
        <w:rPr>
          <w:rFonts w:hint="eastAsia"/>
        </w:rPr>
        <w:t>2</w:t>
      </w:r>
      <w:r>
        <w:rPr>
          <w:rFonts w:hint="eastAsia"/>
        </w:rPr>
        <w:t>通过骨干区域</w:t>
      </w:r>
      <w:r>
        <w:rPr>
          <w:rFonts w:hint="eastAsia"/>
        </w:rPr>
        <w:t>0</w:t>
      </w:r>
      <w:r>
        <w:rPr>
          <w:rFonts w:hint="eastAsia"/>
        </w:rPr>
        <w:t>相连。</w:t>
      </w:r>
    </w:p>
    <w:p w14:paraId="4F309CA7" w14:textId="77777777" w:rsidR="00870A08" w:rsidRDefault="003A5418">
      <w:pPr>
        <w:pStyle w:val="aff6"/>
      </w:pPr>
      <w:r>
        <w:t>[R</w:t>
      </w:r>
      <w:proofErr w:type="gramStart"/>
      <w:r>
        <w:t>1]inter</w:t>
      </w:r>
      <w:r>
        <w:rPr>
          <w:rFonts w:hint="eastAsia"/>
        </w:rPr>
        <w:t>face</w:t>
      </w:r>
      <w:proofErr w:type="gramEnd"/>
      <w:r>
        <w:t xml:space="preserve"> </w:t>
      </w:r>
      <w:proofErr w:type="spellStart"/>
      <w:r>
        <w:t>GigabitEthernet</w:t>
      </w:r>
      <w:proofErr w:type="spellEnd"/>
      <w:r>
        <w:t xml:space="preserve"> 0/0/0</w:t>
      </w:r>
    </w:p>
    <w:p w14:paraId="16F6A53C" w14:textId="77777777" w:rsidR="00870A08" w:rsidRDefault="003A5418">
      <w:pPr>
        <w:pStyle w:val="aff6"/>
      </w:pPr>
      <w:r>
        <w:t>[R1-GigabitEthernet0/0/</w:t>
      </w:r>
      <w:proofErr w:type="gramStart"/>
      <w:r>
        <w:t>0]ospfv</w:t>
      </w:r>
      <w:proofErr w:type="gramEnd"/>
      <w:r>
        <w:t>3 1 area 0</w:t>
      </w:r>
    </w:p>
    <w:p w14:paraId="0F2DBE39" w14:textId="77777777" w:rsidR="00870A08" w:rsidRDefault="00870A08">
      <w:pPr>
        <w:pStyle w:val="aff6"/>
      </w:pPr>
    </w:p>
    <w:p w14:paraId="68E758DC" w14:textId="77777777" w:rsidR="00870A08" w:rsidRDefault="003A5418">
      <w:pPr>
        <w:pStyle w:val="aff6"/>
      </w:pPr>
      <w:r>
        <w:t>[R</w:t>
      </w:r>
      <w:proofErr w:type="gramStart"/>
      <w:r>
        <w:t>1]inter</w:t>
      </w:r>
      <w:r>
        <w:rPr>
          <w:rFonts w:hint="eastAsia"/>
        </w:rPr>
        <w:t>face</w:t>
      </w:r>
      <w:proofErr w:type="gramEnd"/>
      <w:r>
        <w:t xml:space="preserve"> </w:t>
      </w:r>
      <w:proofErr w:type="spellStart"/>
      <w:r>
        <w:t>GigabitEthernet</w:t>
      </w:r>
      <w:proofErr w:type="spellEnd"/>
      <w:r>
        <w:t xml:space="preserve"> 0/0/</w:t>
      </w:r>
      <w:r>
        <w:rPr>
          <w:rFonts w:hint="eastAsia"/>
        </w:rPr>
        <w:t>1</w:t>
      </w:r>
    </w:p>
    <w:p w14:paraId="0E48ED0E" w14:textId="77777777" w:rsidR="00870A08" w:rsidRDefault="003A5418">
      <w:pPr>
        <w:pStyle w:val="aff6"/>
      </w:pPr>
      <w:r>
        <w:t>[R1-GigabitEthernet0/0/</w:t>
      </w:r>
      <w:proofErr w:type="gramStart"/>
      <w:r>
        <w:rPr>
          <w:rFonts w:hint="eastAsia"/>
        </w:rPr>
        <w:t>1</w:t>
      </w:r>
      <w:r>
        <w:t>]ospfv</w:t>
      </w:r>
      <w:proofErr w:type="gramEnd"/>
      <w:r>
        <w:t xml:space="preserve">3 1 area </w:t>
      </w:r>
      <w:r>
        <w:rPr>
          <w:rFonts w:hint="eastAsia"/>
        </w:rPr>
        <w:t>1</w:t>
      </w:r>
    </w:p>
    <w:p w14:paraId="1EBAF29A" w14:textId="77777777" w:rsidR="00870A08" w:rsidRDefault="00870A08">
      <w:pPr>
        <w:pStyle w:val="aff6"/>
      </w:pPr>
    </w:p>
    <w:p w14:paraId="04F9C07C" w14:textId="77777777" w:rsidR="00870A08" w:rsidRDefault="003A5418">
      <w:pPr>
        <w:pStyle w:val="aff6"/>
      </w:pPr>
      <w:r>
        <w:t>[R</w:t>
      </w:r>
      <w:proofErr w:type="gramStart"/>
      <w:r>
        <w:rPr>
          <w:rFonts w:hint="eastAsia"/>
        </w:rPr>
        <w:t>2</w:t>
      </w:r>
      <w:r>
        <w:t>]inter</w:t>
      </w:r>
      <w:r>
        <w:rPr>
          <w:rFonts w:hint="eastAsia"/>
        </w:rPr>
        <w:t>face</w:t>
      </w:r>
      <w:proofErr w:type="gramEnd"/>
      <w:r>
        <w:t xml:space="preserve"> </w:t>
      </w:r>
      <w:proofErr w:type="spellStart"/>
      <w:r>
        <w:t>GigabitEthernet</w:t>
      </w:r>
      <w:proofErr w:type="spellEnd"/>
      <w:r>
        <w:t xml:space="preserve"> 0/0/0</w:t>
      </w:r>
    </w:p>
    <w:p w14:paraId="7C5A13E9" w14:textId="77777777" w:rsidR="00870A08" w:rsidRDefault="003A5418">
      <w:pPr>
        <w:pStyle w:val="aff6"/>
      </w:pPr>
      <w:r>
        <w:t>[R</w:t>
      </w:r>
      <w:r>
        <w:rPr>
          <w:rFonts w:hint="eastAsia"/>
        </w:rPr>
        <w:t>2</w:t>
      </w:r>
      <w:r>
        <w:t>-GigabitEthernet0/0/</w:t>
      </w:r>
      <w:proofErr w:type="gramStart"/>
      <w:r>
        <w:t>0]ospfv</w:t>
      </w:r>
      <w:proofErr w:type="gramEnd"/>
      <w:r>
        <w:t>3 1 area 0</w:t>
      </w:r>
    </w:p>
    <w:p w14:paraId="26BABAB2" w14:textId="77777777" w:rsidR="00870A08" w:rsidRDefault="00870A08">
      <w:pPr>
        <w:pStyle w:val="aff6"/>
      </w:pPr>
    </w:p>
    <w:p w14:paraId="64990B9D" w14:textId="77777777" w:rsidR="00870A08" w:rsidRDefault="003A5418">
      <w:pPr>
        <w:pStyle w:val="aff6"/>
      </w:pPr>
      <w:r>
        <w:t>[R</w:t>
      </w:r>
      <w:proofErr w:type="gramStart"/>
      <w:r>
        <w:rPr>
          <w:rFonts w:hint="eastAsia"/>
        </w:rPr>
        <w:t>2</w:t>
      </w:r>
      <w:r>
        <w:t>]inter</w:t>
      </w:r>
      <w:r>
        <w:rPr>
          <w:rFonts w:hint="eastAsia"/>
        </w:rPr>
        <w:t>face</w:t>
      </w:r>
      <w:proofErr w:type="gramEnd"/>
      <w:r>
        <w:t xml:space="preserve"> </w:t>
      </w:r>
      <w:proofErr w:type="spellStart"/>
      <w:r>
        <w:t>GigabitEthernet</w:t>
      </w:r>
      <w:proofErr w:type="spellEnd"/>
      <w:r>
        <w:t xml:space="preserve"> 0/0/</w:t>
      </w:r>
      <w:r>
        <w:rPr>
          <w:rFonts w:hint="eastAsia"/>
        </w:rPr>
        <w:t>1</w:t>
      </w:r>
    </w:p>
    <w:p w14:paraId="5E5F74C7" w14:textId="77777777" w:rsidR="00870A08" w:rsidRDefault="003A5418">
      <w:pPr>
        <w:pStyle w:val="aff6"/>
      </w:pPr>
      <w:r>
        <w:t>[R</w:t>
      </w:r>
      <w:r>
        <w:rPr>
          <w:rFonts w:hint="eastAsia"/>
        </w:rPr>
        <w:t>2</w:t>
      </w:r>
      <w:r>
        <w:t>-GigabitEthernet0/0/</w:t>
      </w:r>
      <w:proofErr w:type="gramStart"/>
      <w:r>
        <w:rPr>
          <w:rFonts w:hint="eastAsia"/>
        </w:rPr>
        <w:t>1</w:t>
      </w:r>
      <w:r>
        <w:t>]ospfv</w:t>
      </w:r>
      <w:proofErr w:type="gramEnd"/>
      <w:r>
        <w:t xml:space="preserve">3 1 area </w:t>
      </w:r>
      <w:r>
        <w:rPr>
          <w:rFonts w:hint="eastAsia"/>
        </w:rPr>
        <w:t>2</w:t>
      </w:r>
    </w:p>
    <w:p w14:paraId="0F0FE1F8" w14:textId="77777777" w:rsidR="00870A08" w:rsidRDefault="00870A08">
      <w:pPr>
        <w:pStyle w:val="aff6"/>
      </w:pPr>
    </w:p>
    <w:p w14:paraId="6F5C9B3E" w14:textId="77777777" w:rsidR="00870A08" w:rsidRDefault="003A5418">
      <w:pPr>
        <w:pStyle w:val="aff6"/>
      </w:pPr>
      <w:r>
        <w:t>[R</w:t>
      </w:r>
      <w:proofErr w:type="gramStart"/>
      <w:r>
        <w:rPr>
          <w:rFonts w:hint="eastAsia"/>
        </w:rPr>
        <w:t>3</w:t>
      </w:r>
      <w:r>
        <w:t>]inter</w:t>
      </w:r>
      <w:r>
        <w:rPr>
          <w:rFonts w:hint="eastAsia"/>
        </w:rPr>
        <w:t>face</w:t>
      </w:r>
      <w:proofErr w:type="gramEnd"/>
      <w:r>
        <w:t xml:space="preserve"> </w:t>
      </w:r>
      <w:proofErr w:type="spellStart"/>
      <w:r>
        <w:t>GigabitEthernet</w:t>
      </w:r>
      <w:proofErr w:type="spellEnd"/>
      <w:r>
        <w:t xml:space="preserve"> 0/0/</w:t>
      </w:r>
      <w:r>
        <w:rPr>
          <w:rFonts w:hint="eastAsia"/>
        </w:rPr>
        <w:t>1</w:t>
      </w:r>
    </w:p>
    <w:p w14:paraId="4EBC838C" w14:textId="77777777" w:rsidR="00870A08" w:rsidRDefault="003A5418">
      <w:pPr>
        <w:pStyle w:val="aff6"/>
      </w:pPr>
      <w:r>
        <w:t>[R</w:t>
      </w:r>
      <w:r>
        <w:rPr>
          <w:rFonts w:hint="eastAsia"/>
        </w:rPr>
        <w:t>3</w:t>
      </w:r>
      <w:r>
        <w:t>-GigabitEthernet0/0/</w:t>
      </w:r>
      <w:proofErr w:type="gramStart"/>
      <w:r>
        <w:rPr>
          <w:rFonts w:hint="eastAsia"/>
        </w:rPr>
        <w:t>1</w:t>
      </w:r>
      <w:r>
        <w:t>]ospfv</w:t>
      </w:r>
      <w:proofErr w:type="gramEnd"/>
      <w:r>
        <w:t xml:space="preserve">3 1 area </w:t>
      </w:r>
      <w:r>
        <w:rPr>
          <w:rFonts w:hint="eastAsia"/>
        </w:rPr>
        <w:t>1</w:t>
      </w:r>
    </w:p>
    <w:p w14:paraId="310F6C99" w14:textId="77777777" w:rsidR="00870A08" w:rsidRDefault="00870A08">
      <w:pPr>
        <w:pStyle w:val="aff6"/>
      </w:pPr>
    </w:p>
    <w:p w14:paraId="37C60226" w14:textId="77777777" w:rsidR="00870A08" w:rsidRDefault="003A5418">
      <w:pPr>
        <w:pStyle w:val="aff6"/>
      </w:pPr>
      <w:r>
        <w:t>[R</w:t>
      </w:r>
      <w:proofErr w:type="gramStart"/>
      <w:r>
        <w:rPr>
          <w:rFonts w:hint="eastAsia"/>
        </w:rPr>
        <w:t>3</w:t>
      </w:r>
      <w:r>
        <w:t>]inter</w:t>
      </w:r>
      <w:r>
        <w:rPr>
          <w:rFonts w:hint="eastAsia"/>
        </w:rPr>
        <w:t>face</w:t>
      </w:r>
      <w:proofErr w:type="gramEnd"/>
      <w:r>
        <w:t xml:space="preserve"> Ethernet </w:t>
      </w:r>
      <w:r>
        <w:rPr>
          <w:rFonts w:hint="eastAsia"/>
        </w:rPr>
        <w:t>0</w:t>
      </w:r>
      <w:r>
        <w:t xml:space="preserve">/0/0 </w:t>
      </w:r>
    </w:p>
    <w:p w14:paraId="424D3A1B" w14:textId="77777777" w:rsidR="00870A08" w:rsidRDefault="003A5418">
      <w:pPr>
        <w:pStyle w:val="aff6"/>
      </w:pPr>
      <w:r>
        <w:t>[R3-Ethernet</w:t>
      </w:r>
      <w:r>
        <w:rPr>
          <w:rFonts w:hint="eastAsia"/>
        </w:rPr>
        <w:t>0</w:t>
      </w:r>
      <w:r>
        <w:t>/0/0]</w:t>
      </w:r>
      <w:r>
        <w:rPr>
          <w:rFonts w:hint="eastAsia"/>
        </w:rPr>
        <w:t xml:space="preserve"> </w:t>
      </w:r>
      <w:r>
        <w:t xml:space="preserve">ospfv3 1 area </w:t>
      </w:r>
      <w:r>
        <w:rPr>
          <w:rFonts w:hint="eastAsia"/>
        </w:rPr>
        <w:t>1</w:t>
      </w:r>
    </w:p>
    <w:p w14:paraId="27BAF088" w14:textId="77777777" w:rsidR="00870A08" w:rsidRDefault="00870A08">
      <w:pPr>
        <w:pStyle w:val="aff6"/>
      </w:pPr>
    </w:p>
    <w:p w14:paraId="49AA5943" w14:textId="77777777" w:rsidR="00870A08" w:rsidRDefault="003A5418">
      <w:pPr>
        <w:pStyle w:val="aff6"/>
      </w:pPr>
      <w:r>
        <w:t>[R</w:t>
      </w:r>
      <w:proofErr w:type="gramStart"/>
      <w:r>
        <w:rPr>
          <w:rFonts w:hint="eastAsia"/>
        </w:rPr>
        <w:t>4</w:t>
      </w:r>
      <w:r>
        <w:t>]inter</w:t>
      </w:r>
      <w:r>
        <w:rPr>
          <w:rFonts w:hint="eastAsia"/>
        </w:rPr>
        <w:t>face</w:t>
      </w:r>
      <w:proofErr w:type="gramEnd"/>
      <w:r>
        <w:t xml:space="preserve"> </w:t>
      </w:r>
      <w:proofErr w:type="spellStart"/>
      <w:r>
        <w:t>GigabitEthernet</w:t>
      </w:r>
      <w:proofErr w:type="spellEnd"/>
      <w:r>
        <w:t xml:space="preserve"> 0/0/</w:t>
      </w:r>
      <w:r>
        <w:rPr>
          <w:rFonts w:hint="eastAsia"/>
        </w:rPr>
        <w:t>1</w:t>
      </w:r>
    </w:p>
    <w:p w14:paraId="272F4099" w14:textId="77777777" w:rsidR="00870A08" w:rsidRDefault="003A5418">
      <w:pPr>
        <w:pStyle w:val="aff6"/>
      </w:pPr>
      <w:r>
        <w:t>[R</w:t>
      </w:r>
      <w:r>
        <w:rPr>
          <w:rFonts w:hint="eastAsia"/>
        </w:rPr>
        <w:t>4</w:t>
      </w:r>
      <w:r>
        <w:t>-GigabitEthernet0/0/</w:t>
      </w:r>
      <w:proofErr w:type="gramStart"/>
      <w:r>
        <w:rPr>
          <w:rFonts w:hint="eastAsia"/>
        </w:rPr>
        <w:t>1</w:t>
      </w:r>
      <w:r>
        <w:t>]ospfv</w:t>
      </w:r>
      <w:proofErr w:type="gramEnd"/>
      <w:r>
        <w:t xml:space="preserve">3 1 area </w:t>
      </w:r>
      <w:r>
        <w:rPr>
          <w:rFonts w:hint="eastAsia"/>
        </w:rPr>
        <w:t>2</w:t>
      </w:r>
    </w:p>
    <w:p w14:paraId="5ACDFE94" w14:textId="77777777" w:rsidR="00870A08" w:rsidRDefault="00870A08">
      <w:pPr>
        <w:pStyle w:val="aff6"/>
      </w:pPr>
    </w:p>
    <w:p w14:paraId="2BAC5B2B" w14:textId="77777777" w:rsidR="00870A08" w:rsidRDefault="003A5418">
      <w:pPr>
        <w:pStyle w:val="aff6"/>
      </w:pPr>
      <w:r>
        <w:t>[R</w:t>
      </w:r>
      <w:proofErr w:type="gramStart"/>
      <w:r>
        <w:rPr>
          <w:rFonts w:hint="eastAsia"/>
        </w:rPr>
        <w:t>4</w:t>
      </w:r>
      <w:r>
        <w:t>]inter</w:t>
      </w:r>
      <w:r>
        <w:rPr>
          <w:rFonts w:hint="eastAsia"/>
        </w:rPr>
        <w:t>face</w:t>
      </w:r>
      <w:proofErr w:type="gramEnd"/>
      <w:r>
        <w:t xml:space="preserve"> Ethernet </w:t>
      </w:r>
      <w:r>
        <w:rPr>
          <w:rFonts w:hint="eastAsia"/>
        </w:rPr>
        <w:t>0</w:t>
      </w:r>
      <w:r>
        <w:t xml:space="preserve">/0/0 </w:t>
      </w:r>
    </w:p>
    <w:p w14:paraId="0E324D93" w14:textId="77777777" w:rsidR="00870A08" w:rsidRDefault="003A5418">
      <w:pPr>
        <w:pStyle w:val="aff6"/>
      </w:pPr>
      <w:r>
        <w:t>[R</w:t>
      </w:r>
      <w:r>
        <w:rPr>
          <w:rFonts w:hint="eastAsia"/>
        </w:rPr>
        <w:t>4</w:t>
      </w:r>
      <w:r>
        <w:t>-Ethernet</w:t>
      </w:r>
      <w:r>
        <w:rPr>
          <w:rFonts w:hint="eastAsia"/>
        </w:rPr>
        <w:t>0</w:t>
      </w:r>
      <w:r>
        <w:t>/0/0]</w:t>
      </w:r>
      <w:r>
        <w:rPr>
          <w:rFonts w:hint="eastAsia"/>
        </w:rPr>
        <w:t xml:space="preserve"> </w:t>
      </w:r>
      <w:r>
        <w:t xml:space="preserve">ospfv3 1 area </w:t>
      </w:r>
      <w:r>
        <w:rPr>
          <w:rFonts w:hint="eastAsia"/>
        </w:rPr>
        <w:t>2</w:t>
      </w:r>
    </w:p>
    <w:p w14:paraId="3AD6C8C9" w14:textId="77777777" w:rsidR="00870A08" w:rsidRDefault="00870A08">
      <w:pPr>
        <w:ind w:firstLineChars="0" w:firstLine="0"/>
      </w:pPr>
    </w:p>
    <w:p w14:paraId="5CE18C54" w14:textId="77777777" w:rsidR="00870A08" w:rsidRDefault="003A5418">
      <w:pPr>
        <w:ind w:firstLine="420"/>
      </w:pPr>
      <w:r>
        <w:rPr>
          <w:rFonts w:hint="eastAsia"/>
        </w:rPr>
        <w:t>配置完成后，查看每台路由器上的</w:t>
      </w:r>
      <w:r>
        <w:rPr>
          <w:rFonts w:hint="eastAsia"/>
        </w:rPr>
        <w:t>OSPFv3</w:t>
      </w:r>
      <w:r>
        <w:rPr>
          <w:rFonts w:hint="eastAsia"/>
        </w:rPr>
        <w:t>邻居状态。</w:t>
      </w:r>
    </w:p>
    <w:p w14:paraId="53D14D07" w14:textId="77777777" w:rsidR="00870A08" w:rsidRDefault="003A5418">
      <w:pPr>
        <w:pStyle w:val="aff6"/>
      </w:pPr>
      <w:r>
        <w:t>[R</w:t>
      </w:r>
      <w:proofErr w:type="gramStart"/>
      <w:r>
        <w:t>1]display</w:t>
      </w:r>
      <w:proofErr w:type="gramEnd"/>
      <w:r>
        <w:t xml:space="preserve"> ospfv3 peer</w:t>
      </w:r>
    </w:p>
    <w:p w14:paraId="1F84EF92" w14:textId="77777777" w:rsidR="00870A08" w:rsidRDefault="003A5418">
      <w:pPr>
        <w:pStyle w:val="aff6"/>
      </w:pPr>
      <w:r>
        <w:lastRenderedPageBreak/>
        <w:t>OSPFv3 Process (1)</w:t>
      </w:r>
    </w:p>
    <w:p w14:paraId="49E76857" w14:textId="77777777" w:rsidR="00870A08" w:rsidRDefault="003A5418">
      <w:pPr>
        <w:pStyle w:val="aff6"/>
      </w:pPr>
      <w:r>
        <w:t>OSPFv3 Area (0.0.0.0)</w:t>
      </w:r>
    </w:p>
    <w:p w14:paraId="4D9AA334" w14:textId="77777777" w:rsidR="00870A08" w:rsidRDefault="003A5418">
      <w:pPr>
        <w:pStyle w:val="aff6"/>
      </w:pPr>
      <w:r>
        <w:t xml:space="preserve">Neighbor ID     </w:t>
      </w:r>
      <w:proofErr w:type="spellStart"/>
      <w:proofErr w:type="gramStart"/>
      <w:r>
        <w:t>Pri</w:t>
      </w:r>
      <w:proofErr w:type="spellEnd"/>
      <w:r>
        <w:t xml:space="preserve">  State</w:t>
      </w:r>
      <w:proofErr w:type="gramEnd"/>
      <w:r>
        <w:t xml:space="preserve">            Dead Time Interface            Instance ID</w:t>
      </w:r>
    </w:p>
    <w:p w14:paraId="4073D450" w14:textId="77777777" w:rsidR="00870A08" w:rsidRDefault="003A5418">
      <w:pPr>
        <w:pStyle w:val="aff6"/>
      </w:pPr>
      <w:r>
        <w:rPr>
          <w:shd w:val="pct10" w:color="auto" w:fill="FFFFFF"/>
        </w:rPr>
        <w:t xml:space="preserve">2.2.2.2           </w:t>
      </w:r>
      <w:proofErr w:type="gramStart"/>
      <w:r>
        <w:rPr>
          <w:shd w:val="pct10" w:color="auto" w:fill="FFFFFF"/>
        </w:rPr>
        <w:t>1  Full</w:t>
      </w:r>
      <w:proofErr w:type="gramEnd"/>
      <w:r>
        <w:rPr>
          <w:shd w:val="pct10" w:color="auto" w:fill="FFFFFF"/>
        </w:rPr>
        <w:t>/DR          00:00:37  GE0/0/0                        0</w:t>
      </w:r>
    </w:p>
    <w:p w14:paraId="36A4D369" w14:textId="77777777" w:rsidR="00870A08" w:rsidRDefault="003A5418">
      <w:pPr>
        <w:pStyle w:val="aff6"/>
      </w:pPr>
      <w:r>
        <w:t>OSPFv3 Area (0.0.0.1)</w:t>
      </w:r>
    </w:p>
    <w:p w14:paraId="6C4F2E85" w14:textId="77777777" w:rsidR="00870A08" w:rsidRDefault="003A5418">
      <w:pPr>
        <w:pStyle w:val="aff6"/>
      </w:pPr>
      <w:r>
        <w:t xml:space="preserve">Neighbor ID     </w:t>
      </w:r>
      <w:proofErr w:type="spellStart"/>
      <w:proofErr w:type="gramStart"/>
      <w:r>
        <w:t>Pri</w:t>
      </w:r>
      <w:proofErr w:type="spellEnd"/>
      <w:r>
        <w:t xml:space="preserve">  State</w:t>
      </w:r>
      <w:proofErr w:type="gramEnd"/>
      <w:r>
        <w:t xml:space="preserve">            Dead Time Interface            Instance ID</w:t>
      </w:r>
    </w:p>
    <w:p w14:paraId="34B89A2E" w14:textId="77777777" w:rsidR="00870A08" w:rsidRDefault="003A5418">
      <w:pPr>
        <w:pStyle w:val="aff6"/>
      </w:pPr>
      <w:r>
        <w:rPr>
          <w:shd w:val="pct10" w:color="auto" w:fill="FFFFFF"/>
        </w:rPr>
        <w:t xml:space="preserve">3.3.3.3           </w:t>
      </w:r>
      <w:proofErr w:type="gramStart"/>
      <w:r>
        <w:rPr>
          <w:shd w:val="pct10" w:color="auto" w:fill="FFFFFF"/>
        </w:rPr>
        <w:t>1  Full</w:t>
      </w:r>
      <w:proofErr w:type="gramEnd"/>
      <w:r>
        <w:rPr>
          <w:shd w:val="pct10" w:color="auto" w:fill="FFFFFF"/>
        </w:rPr>
        <w:t>/DR          00:00:36  GE0/0/1                        0</w:t>
      </w:r>
    </w:p>
    <w:p w14:paraId="28FFA5E9" w14:textId="77777777" w:rsidR="00870A08" w:rsidRDefault="00870A08">
      <w:pPr>
        <w:pStyle w:val="aff6"/>
      </w:pPr>
    </w:p>
    <w:p w14:paraId="728CB542" w14:textId="77777777" w:rsidR="00870A08" w:rsidRDefault="003A5418">
      <w:pPr>
        <w:pStyle w:val="aff6"/>
      </w:pPr>
      <w:r>
        <w:t>[</w:t>
      </w:r>
      <w:r>
        <w:rPr>
          <w:rFonts w:hint="eastAsia"/>
        </w:rPr>
        <w:t>R</w:t>
      </w:r>
      <w:proofErr w:type="gramStart"/>
      <w:r>
        <w:t>2]display</w:t>
      </w:r>
      <w:proofErr w:type="gramEnd"/>
      <w:r>
        <w:t xml:space="preserve"> ospfv3 peer</w:t>
      </w:r>
    </w:p>
    <w:p w14:paraId="1B12881C" w14:textId="77777777" w:rsidR="00870A08" w:rsidRDefault="003A5418">
      <w:pPr>
        <w:pStyle w:val="aff6"/>
      </w:pPr>
      <w:r>
        <w:t>OSPFv3 Process (1)</w:t>
      </w:r>
    </w:p>
    <w:p w14:paraId="30FC59A3" w14:textId="77777777" w:rsidR="00870A08" w:rsidRDefault="003A5418">
      <w:pPr>
        <w:pStyle w:val="aff6"/>
      </w:pPr>
      <w:r>
        <w:t>OSPFv3 Area (0.0.0.0)</w:t>
      </w:r>
    </w:p>
    <w:p w14:paraId="5C079648" w14:textId="77777777" w:rsidR="00870A08" w:rsidRDefault="003A5418">
      <w:pPr>
        <w:pStyle w:val="aff6"/>
      </w:pPr>
      <w:r>
        <w:t xml:space="preserve">Neighbor ID     </w:t>
      </w:r>
      <w:proofErr w:type="spellStart"/>
      <w:proofErr w:type="gramStart"/>
      <w:r>
        <w:t>Pri</w:t>
      </w:r>
      <w:proofErr w:type="spellEnd"/>
      <w:r>
        <w:t xml:space="preserve">  State</w:t>
      </w:r>
      <w:proofErr w:type="gramEnd"/>
      <w:r>
        <w:t xml:space="preserve">            Dead Time Interface            Instance ID</w:t>
      </w:r>
    </w:p>
    <w:p w14:paraId="2A1D40B8" w14:textId="77777777" w:rsidR="00870A08" w:rsidRDefault="003A5418">
      <w:pPr>
        <w:pStyle w:val="aff6"/>
      </w:pPr>
      <w:r>
        <w:rPr>
          <w:shd w:val="pct10" w:color="auto" w:fill="FFFFFF"/>
        </w:rPr>
        <w:t xml:space="preserve">1.1.1.1           </w:t>
      </w:r>
      <w:proofErr w:type="gramStart"/>
      <w:r>
        <w:rPr>
          <w:shd w:val="pct10" w:color="auto" w:fill="FFFFFF"/>
        </w:rPr>
        <w:t>1  Full</w:t>
      </w:r>
      <w:proofErr w:type="gramEnd"/>
      <w:r>
        <w:rPr>
          <w:shd w:val="pct10" w:color="auto" w:fill="FFFFFF"/>
        </w:rPr>
        <w:t>/Backup      00:00:32  GE0/0/0                        0</w:t>
      </w:r>
    </w:p>
    <w:p w14:paraId="3F489049" w14:textId="77777777" w:rsidR="00870A08" w:rsidRDefault="003A5418">
      <w:pPr>
        <w:pStyle w:val="aff6"/>
      </w:pPr>
      <w:r>
        <w:t>OSPFv3 Area (0.0.0.2)</w:t>
      </w:r>
    </w:p>
    <w:p w14:paraId="5DD41842" w14:textId="77777777" w:rsidR="00870A08" w:rsidRDefault="003A5418">
      <w:pPr>
        <w:pStyle w:val="aff6"/>
      </w:pPr>
      <w:r>
        <w:t xml:space="preserve">Neighbor ID     </w:t>
      </w:r>
      <w:proofErr w:type="spellStart"/>
      <w:proofErr w:type="gramStart"/>
      <w:r>
        <w:t>Pri</w:t>
      </w:r>
      <w:proofErr w:type="spellEnd"/>
      <w:r>
        <w:t xml:space="preserve">  State</w:t>
      </w:r>
      <w:proofErr w:type="gramEnd"/>
      <w:r>
        <w:t xml:space="preserve">            Dead Time Interface            Instance ID</w:t>
      </w:r>
    </w:p>
    <w:p w14:paraId="2CB390B7" w14:textId="77777777" w:rsidR="00870A08" w:rsidRDefault="003A5418">
      <w:pPr>
        <w:pStyle w:val="aff6"/>
      </w:pPr>
      <w:r>
        <w:rPr>
          <w:shd w:val="pct10" w:color="auto" w:fill="FFFFFF"/>
        </w:rPr>
        <w:t xml:space="preserve">4.4.4.4           </w:t>
      </w:r>
      <w:proofErr w:type="gramStart"/>
      <w:r>
        <w:rPr>
          <w:shd w:val="pct10" w:color="auto" w:fill="FFFFFF"/>
        </w:rPr>
        <w:t>1  Full</w:t>
      </w:r>
      <w:proofErr w:type="gramEnd"/>
      <w:r>
        <w:rPr>
          <w:shd w:val="pct10" w:color="auto" w:fill="FFFFFF"/>
        </w:rPr>
        <w:t>/DR          00:00:34  GE0/0/1                        0</w:t>
      </w:r>
    </w:p>
    <w:p w14:paraId="7FC3962B" w14:textId="77777777" w:rsidR="00870A08" w:rsidRDefault="00870A08">
      <w:pPr>
        <w:pStyle w:val="aff6"/>
      </w:pPr>
    </w:p>
    <w:p w14:paraId="0D64D9B9" w14:textId="77777777" w:rsidR="00870A08" w:rsidRDefault="003A5418">
      <w:pPr>
        <w:pStyle w:val="aff6"/>
      </w:pPr>
      <w:r>
        <w:t>[R</w:t>
      </w:r>
      <w:proofErr w:type="gramStart"/>
      <w:r>
        <w:t>3]display</w:t>
      </w:r>
      <w:proofErr w:type="gramEnd"/>
      <w:r>
        <w:t xml:space="preserve"> ospfv3 peer</w:t>
      </w:r>
    </w:p>
    <w:p w14:paraId="71014979" w14:textId="77777777" w:rsidR="00870A08" w:rsidRDefault="003A5418">
      <w:pPr>
        <w:pStyle w:val="aff6"/>
      </w:pPr>
      <w:r>
        <w:t>OSPFv3 Process (1)</w:t>
      </w:r>
    </w:p>
    <w:p w14:paraId="596C9ACC" w14:textId="77777777" w:rsidR="00870A08" w:rsidRDefault="003A5418">
      <w:pPr>
        <w:pStyle w:val="aff6"/>
      </w:pPr>
      <w:r>
        <w:t>OSPFv3 Area (0.0.0.1)</w:t>
      </w:r>
    </w:p>
    <w:p w14:paraId="367B570E" w14:textId="77777777" w:rsidR="00870A08" w:rsidRDefault="003A5418">
      <w:pPr>
        <w:pStyle w:val="aff6"/>
      </w:pPr>
      <w:r>
        <w:t xml:space="preserve">Neighbor ID     </w:t>
      </w:r>
      <w:proofErr w:type="spellStart"/>
      <w:proofErr w:type="gramStart"/>
      <w:r>
        <w:t>Pri</w:t>
      </w:r>
      <w:proofErr w:type="spellEnd"/>
      <w:r>
        <w:t xml:space="preserve">  State</w:t>
      </w:r>
      <w:proofErr w:type="gramEnd"/>
      <w:r>
        <w:t xml:space="preserve">            Dead Time Interface            Instance ID</w:t>
      </w:r>
    </w:p>
    <w:p w14:paraId="34C790D9" w14:textId="77777777" w:rsidR="00870A08" w:rsidRDefault="003A5418">
      <w:pPr>
        <w:pStyle w:val="aff6"/>
      </w:pPr>
      <w:r>
        <w:rPr>
          <w:shd w:val="pct10" w:color="auto" w:fill="FFFFFF"/>
        </w:rPr>
        <w:t xml:space="preserve">1.1.1.1           </w:t>
      </w:r>
      <w:proofErr w:type="gramStart"/>
      <w:r>
        <w:rPr>
          <w:shd w:val="pct10" w:color="auto" w:fill="FFFFFF"/>
        </w:rPr>
        <w:t>1  Full</w:t>
      </w:r>
      <w:proofErr w:type="gramEnd"/>
      <w:r>
        <w:rPr>
          <w:shd w:val="pct10" w:color="auto" w:fill="FFFFFF"/>
        </w:rPr>
        <w:t>/Backup      00:00:34  GE0/0/1                        0</w:t>
      </w:r>
    </w:p>
    <w:p w14:paraId="670CA9B9" w14:textId="77777777" w:rsidR="00870A08" w:rsidRDefault="00870A08">
      <w:pPr>
        <w:pStyle w:val="aff6"/>
      </w:pPr>
    </w:p>
    <w:p w14:paraId="6BD816B0" w14:textId="77777777" w:rsidR="00870A08" w:rsidRDefault="003A5418">
      <w:pPr>
        <w:pStyle w:val="aff6"/>
      </w:pPr>
      <w:r>
        <w:t>[R</w:t>
      </w:r>
      <w:proofErr w:type="gramStart"/>
      <w:r>
        <w:t>4]display</w:t>
      </w:r>
      <w:proofErr w:type="gramEnd"/>
      <w:r>
        <w:t xml:space="preserve"> ospfv3 peer</w:t>
      </w:r>
    </w:p>
    <w:p w14:paraId="5BEB6123" w14:textId="77777777" w:rsidR="00870A08" w:rsidRDefault="003A5418">
      <w:pPr>
        <w:pStyle w:val="aff6"/>
      </w:pPr>
      <w:r>
        <w:t>OSPFv3 Process (1)</w:t>
      </w:r>
    </w:p>
    <w:p w14:paraId="6FFA57A6" w14:textId="77777777" w:rsidR="00870A08" w:rsidRDefault="003A5418">
      <w:pPr>
        <w:pStyle w:val="aff6"/>
      </w:pPr>
      <w:r>
        <w:t>OSPFv3 Area (0.0.0.2)</w:t>
      </w:r>
    </w:p>
    <w:p w14:paraId="720176A2" w14:textId="77777777" w:rsidR="00870A08" w:rsidRDefault="003A5418">
      <w:pPr>
        <w:pStyle w:val="aff6"/>
      </w:pPr>
      <w:r>
        <w:t xml:space="preserve">Neighbor ID     </w:t>
      </w:r>
      <w:proofErr w:type="spellStart"/>
      <w:proofErr w:type="gramStart"/>
      <w:r>
        <w:t>Pri</w:t>
      </w:r>
      <w:proofErr w:type="spellEnd"/>
      <w:r>
        <w:t xml:space="preserve">  State</w:t>
      </w:r>
      <w:proofErr w:type="gramEnd"/>
      <w:r>
        <w:t xml:space="preserve">            Dead Time Interface            Instance ID</w:t>
      </w:r>
    </w:p>
    <w:p w14:paraId="3D312474" w14:textId="77777777" w:rsidR="00870A08" w:rsidRDefault="003A5418">
      <w:pPr>
        <w:pStyle w:val="aff6"/>
      </w:pPr>
      <w:r>
        <w:rPr>
          <w:shd w:val="pct10" w:color="auto" w:fill="FFFFFF"/>
        </w:rPr>
        <w:t xml:space="preserve">2.2.2.2           </w:t>
      </w:r>
      <w:proofErr w:type="gramStart"/>
      <w:r>
        <w:rPr>
          <w:shd w:val="pct10" w:color="auto" w:fill="FFFFFF"/>
        </w:rPr>
        <w:t>1  Full</w:t>
      </w:r>
      <w:proofErr w:type="gramEnd"/>
      <w:r>
        <w:rPr>
          <w:shd w:val="pct10" w:color="auto" w:fill="FFFFFF"/>
        </w:rPr>
        <w:t>/Backup      00:00:32  GE0/0/1                        0</w:t>
      </w:r>
    </w:p>
    <w:p w14:paraId="21505CDF" w14:textId="77777777" w:rsidR="00870A08" w:rsidRDefault="00870A08">
      <w:pPr>
        <w:pStyle w:val="aff6"/>
      </w:pPr>
    </w:p>
    <w:p w14:paraId="23078B9D" w14:textId="77777777" w:rsidR="00870A08" w:rsidRDefault="003A5418">
      <w:pPr>
        <w:ind w:firstLine="420"/>
      </w:pPr>
      <w:r>
        <w:rPr>
          <w:rFonts w:hint="eastAsia"/>
        </w:rPr>
        <w:t>可以观察到，所有路由器都成功建立起了</w:t>
      </w:r>
      <w:r>
        <w:rPr>
          <w:rFonts w:hint="eastAsia"/>
        </w:rPr>
        <w:t>OSPFv3</w:t>
      </w:r>
      <w:r>
        <w:rPr>
          <w:rFonts w:hint="eastAsia"/>
        </w:rPr>
        <w:t>邻居。</w:t>
      </w:r>
    </w:p>
    <w:p w14:paraId="7383CD24" w14:textId="77777777" w:rsidR="00870A08" w:rsidRDefault="003A5418">
      <w:pPr>
        <w:ind w:firstLine="420"/>
      </w:pPr>
      <w:r>
        <w:rPr>
          <w:rFonts w:hint="eastAsia"/>
        </w:rPr>
        <w:t>查看每台路由器的</w:t>
      </w:r>
      <w:r>
        <w:rPr>
          <w:rFonts w:hint="eastAsia"/>
        </w:rPr>
        <w:t>IPv6</w:t>
      </w:r>
      <w:r>
        <w:rPr>
          <w:rFonts w:hint="eastAsia"/>
        </w:rPr>
        <w:t>路由表。</w:t>
      </w:r>
    </w:p>
    <w:p w14:paraId="2261C661" w14:textId="77777777" w:rsidR="00870A08" w:rsidRDefault="003A5418">
      <w:pPr>
        <w:pStyle w:val="aff6"/>
      </w:pPr>
      <w:r>
        <w:t>[R</w:t>
      </w:r>
      <w:proofErr w:type="gramStart"/>
      <w:r>
        <w:t>1]display</w:t>
      </w:r>
      <w:proofErr w:type="gramEnd"/>
      <w:r>
        <w:t xml:space="preserve"> ipv6 routing-table </w:t>
      </w:r>
    </w:p>
    <w:p w14:paraId="1C044B16" w14:textId="77777777" w:rsidR="00870A08" w:rsidRDefault="003A5418">
      <w:pPr>
        <w:pStyle w:val="aff6"/>
      </w:pPr>
      <w:r>
        <w:t xml:space="preserve">Routing </w:t>
      </w:r>
      <w:proofErr w:type="gramStart"/>
      <w:r>
        <w:t>Table :</w:t>
      </w:r>
      <w:proofErr w:type="gramEnd"/>
      <w:r>
        <w:t xml:space="preserve"> Public</w:t>
      </w:r>
    </w:p>
    <w:p w14:paraId="6BC14848" w14:textId="77777777" w:rsidR="00870A08" w:rsidRDefault="003A5418">
      <w:pPr>
        <w:pStyle w:val="aff6"/>
      </w:pPr>
      <w:r>
        <w:tab/>
      </w:r>
      <w:proofErr w:type="gramStart"/>
      <w:r>
        <w:t>Destinations :</w:t>
      </w:r>
      <w:proofErr w:type="gramEnd"/>
      <w:r>
        <w:t xml:space="preserve"> 9</w:t>
      </w:r>
      <w:r>
        <w:tab/>
        <w:t>Routes : 9</w:t>
      </w:r>
    </w:p>
    <w:p w14:paraId="70FEE252" w14:textId="77777777" w:rsidR="00870A08" w:rsidRDefault="003A5418">
      <w:pPr>
        <w:pStyle w:val="aff6"/>
      </w:pPr>
      <w:r>
        <w:rPr>
          <w:rFonts w:hint="eastAsia"/>
        </w:rPr>
        <w:t>……</w:t>
      </w:r>
    </w:p>
    <w:p w14:paraId="7D3D60D7" w14:textId="77777777" w:rsidR="00870A08" w:rsidRDefault="003A5418">
      <w:pPr>
        <w:pStyle w:val="aff6"/>
        <w:rPr>
          <w:shd w:val="pct10" w:color="auto" w:fill="FFFFFF"/>
        </w:rPr>
      </w:pPr>
      <w:proofErr w:type="gramStart"/>
      <w:r>
        <w:rPr>
          <w:shd w:val="pct10" w:color="auto" w:fill="FFFFFF"/>
        </w:rPr>
        <w:t>Destination  :</w:t>
      </w:r>
      <w:proofErr w:type="gramEnd"/>
      <w:r>
        <w:rPr>
          <w:shd w:val="pct10" w:color="auto" w:fill="FFFFFF"/>
        </w:rPr>
        <w:t xml:space="preserve"> 3001::                         </w:t>
      </w:r>
      <w:r>
        <w:rPr>
          <w:rFonts w:hint="eastAsia"/>
          <w:shd w:val="pct10" w:color="auto" w:fill="FFFFFF"/>
        </w:rPr>
        <w:t xml:space="preserve"> </w:t>
      </w:r>
      <w:r>
        <w:rPr>
          <w:shd w:val="pct10" w:color="auto" w:fill="FFFFFF"/>
        </w:rPr>
        <w:t xml:space="preserve"> </w:t>
      </w:r>
      <w:proofErr w:type="spellStart"/>
      <w:r>
        <w:rPr>
          <w:shd w:val="pct10" w:color="auto" w:fill="FFFFFF"/>
        </w:rPr>
        <w:t>PrefixLength</w:t>
      </w:r>
      <w:proofErr w:type="spellEnd"/>
      <w:r>
        <w:rPr>
          <w:shd w:val="pct10" w:color="auto" w:fill="FFFFFF"/>
        </w:rPr>
        <w:t xml:space="preserve"> : 64</w:t>
      </w:r>
    </w:p>
    <w:p w14:paraId="36B91E74"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FE80::2E0:FCFF:FE03:1B68      Preference   : 10</w:t>
      </w:r>
    </w:p>
    <w:p w14:paraId="76D215D7"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2                               </w:t>
      </w:r>
      <w:r>
        <w:rPr>
          <w:rFonts w:hint="eastAsia"/>
          <w:shd w:val="pct10" w:color="auto" w:fill="FFFFFF"/>
        </w:rPr>
        <w:t xml:space="preserve">   </w:t>
      </w:r>
      <w:r>
        <w:rPr>
          <w:shd w:val="pct10" w:color="auto" w:fill="FFFFFF"/>
        </w:rPr>
        <w:t>Protocol     : OSPFv3</w:t>
      </w:r>
    </w:p>
    <w:p w14:paraId="749CC0CE"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r>
        <w:rPr>
          <w:rFonts w:hint="eastAsia"/>
          <w:shd w:val="pct10" w:color="auto" w:fill="FFFFFF"/>
        </w:rPr>
        <w:t xml:space="preserve"> </w:t>
      </w:r>
      <w:r>
        <w:rPr>
          <w:shd w:val="pct10" w:color="auto" w:fill="FFFFFF"/>
        </w:rPr>
        <w:t xml:space="preserve"> </w:t>
      </w:r>
      <w:proofErr w:type="spellStart"/>
      <w:r>
        <w:rPr>
          <w:shd w:val="pct10" w:color="auto" w:fill="FFFFFF"/>
        </w:rPr>
        <w:t>TunnelID</w:t>
      </w:r>
      <w:proofErr w:type="spellEnd"/>
      <w:r>
        <w:rPr>
          <w:shd w:val="pct10" w:color="auto" w:fill="FFFFFF"/>
        </w:rPr>
        <w:t xml:space="preserve">     : 0x0</w:t>
      </w:r>
    </w:p>
    <w:p w14:paraId="3C9D87A9" w14:textId="77777777" w:rsidR="00870A08" w:rsidRDefault="003A5418">
      <w:pPr>
        <w:pStyle w:val="aff6"/>
        <w:rPr>
          <w:shd w:val="pct10" w:color="auto" w:fill="FFFFFF"/>
        </w:rPr>
      </w:pPr>
      <w:r>
        <w:rPr>
          <w:shd w:val="pct10" w:color="auto" w:fill="FFFFFF"/>
        </w:rPr>
        <w:t xml:space="preserve"> Interface  </w:t>
      </w:r>
      <w:proofErr w:type="gramStart"/>
      <w:r>
        <w:rPr>
          <w:shd w:val="pct10" w:color="auto" w:fill="FFFFFF"/>
        </w:rPr>
        <w:t xml:space="preserve">  :</w:t>
      </w:r>
      <w:proofErr w:type="gramEnd"/>
      <w:r>
        <w:rPr>
          <w:shd w:val="pct10" w:color="auto" w:fill="FFFFFF"/>
        </w:rPr>
        <w:t xml:space="preserve"> GigabitEthernet0/0/1           Flags        : D</w:t>
      </w:r>
    </w:p>
    <w:p w14:paraId="026A3CBC" w14:textId="77777777" w:rsidR="00870A08" w:rsidRDefault="003A5418">
      <w:pPr>
        <w:pStyle w:val="aff6"/>
        <w:rPr>
          <w:shd w:val="pct10" w:color="auto" w:fill="FFFFFF"/>
        </w:rPr>
      </w:pPr>
      <w:r>
        <w:rPr>
          <w:shd w:val="pct10" w:color="auto" w:fill="FFFFFF"/>
        </w:rPr>
        <w:t xml:space="preserve"> </w:t>
      </w:r>
      <w:proofErr w:type="gramStart"/>
      <w:r>
        <w:rPr>
          <w:shd w:val="pct10" w:color="auto" w:fill="FFFFFF"/>
        </w:rPr>
        <w:t>Destination  :</w:t>
      </w:r>
      <w:proofErr w:type="gramEnd"/>
      <w:r>
        <w:rPr>
          <w:shd w:val="pct10" w:color="auto" w:fill="FFFFFF"/>
        </w:rPr>
        <w:t xml:space="preserve"> 3002::                         </w:t>
      </w:r>
      <w:r>
        <w:rPr>
          <w:rFonts w:hint="eastAsia"/>
          <w:shd w:val="pct10" w:color="auto" w:fill="FFFFFF"/>
        </w:rPr>
        <w:t xml:space="preserve">  </w:t>
      </w:r>
      <w:proofErr w:type="spellStart"/>
      <w:r>
        <w:rPr>
          <w:shd w:val="pct10" w:color="auto" w:fill="FFFFFF"/>
        </w:rPr>
        <w:t>PrefixLength</w:t>
      </w:r>
      <w:proofErr w:type="spellEnd"/>
      <w:r>
        <w:rPr>
          <w:shd w:val="pct10" w:color="auto" w:fill="FFFFFF"/>
        </w:rPr>
        <w:t xml:space="preserve"> : 64</w:t>
      </w:r>
    </w:p>
    <w:p w14:paraId="40A89FB6"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FE80::2E0:FCFF:FE03:56F0      Preference   : 10</w:t>
      </w:r>
    </w:p>
    <w:p w14:paraId="2003D16D"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3                               </w:t>
      </w:r>
      <w:r>
        <w:rPr>
          <w:rFonts w:hint="eastAsia"/>
          <w:shd w:val="pct10" w:color="auto" w:fill="FFFFFF"/>
        </w:rPr>
        <w:t xml:space="preserve">   </w:t>
      </w:r>
      <w:r>
        <w:rPr>
          <w:shd w:val="pct10" w:color="auto" w:fill="FFFFFF"/>
        </w:rPr>
        <w:t>Protocol     : OSPFv3</w:t>
      </w:r>
    </w:p>
    <w:p w14:paraId="4D8617F1"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r>
        <w:rPr>
          <w:rFonts w:hint="eastAsia"/>
          <w:shd w:val="pct10" w:color="auto" w:fill="FFFFFF"/>
        </w:rPr>
        <w:t xml:space="preserve"> </w:t>
      </w:r>
      <w:r>
        <w:rPr>
          <w:shd w:val="pct10" w:color="auto" w:fill="FFFFFF"/>
        </w:rPr>
        <w:t xml:space="preserve"> </w:t>
      </w:r>
      <w:proofErr w:type="spellStart"/>
      <w:r>
        <w:rPr>
          <w:shd w:val="pct10" w:color="auto" w:fill="FFFFFF"/>
        </w:rPr>
        <w:t>TunnelID</w:t>
      </w:r>
      <w:proofErr w:type="spellEnd"/>
      <w:r>
        <w:rPr>
          <w:shd w:val="pct10" w:color="auto" w:fill="FFFFFF"/>
        </w:rPr>
        <w:t xml:space="preserve">     : 0x0</w:t>
      </w:r>
    </w:p>
    <w:p w14:paraId="2C514E1F" w14:textId="77777777" w:rsidR="00870A08" w:rsidRDefault="003A5418">
      <w:pPr>
        <w:pStyle w:val="aff6"/>
        <w:rPr>
          <w:shd w:val="pct10" w:color="auto" w:fill="FFFFFF"/>
        </w:rPr>
      </w:pPr>
      <w:r>
        <w:rPr>
          <w:shd w:val="pct10" w:color="auto" w:fill="FFFFFF"/>
        </w:rPr>
        <w:t xml:space="preserve"> Interface  </w:t>
      </w:r>
      <w:proofErr w:type="gramStart"/>
      <w:r>
        <w:rPr>
          <w:shd w:val="pct10" w:color="auto" w:fill="FFFFFF"/>
        </w:rPr>
        <w:t xml:space="preserve">  :</w:t>
      </w:r>
      <w:proofErr w:type="gramEnd"/>
      <w:r>
        <w:rPr>
          <w:shd w:val="pct10" w:color="auto" w:fill="FFFFFF"/>
        </w:rPr>
        <w:t xml:space="preserve"> GigabitEthernet0/0/0          Flags        : D</w:t>
      </w:r>
    </w:p>
    <w:p w14:paraId="462EBF5F" w14:textId="77777777" w:rsidR="00870A08" w:rsidRDefault="003A5418">
      <w:pPr>
        <w:pStyle w:val="aff6"/>
      </w:pPr>
      <w:r>
        <w:rPr>
          <w:rFonts w:hint="eastAsia"/>
        </w:rPr>
        <w:t>……</w:t>
      </w:r>
    </w:p>
    <w:p w14:paraId="0A707DA0" w14:textId="77777777" w:rsidR="00870A08" w:rsidRDefault="00870A08">
      <w:pPr>
        <w:pStyle w:val="aff6"/>
      </w:pPr>
    </w:p>
    <w:p w14:paraId="18901C00" w14:textId="77777777" w:rsidR="00870A08" w:rsidRDefault="003A5418">
      <w:pPr>
        <w:pStyle w:val="aff6"/>
      </w:pPr>
      <w:r>
        <w:t>[</w:t>
      </w:r>
      <w:r>
        <w:rPr>
          <w:rFonts w:hint="eastAsia"/>
        </w:rPr>
        <w:t>R</w:t>
      </w:r>
      <w:proofErr w:type="gramStart"/>
      <w:r>
        <w:t>2]display</w:t>
      </w:r>
      <w:proofErr w:type="gramEnd"/>
      <w:r>
        <w:t xml:space="preserve"> ipv6 routing-table </w:t>
      </w:r>
    </w:p>
    <w:p w14:paraId="6B8EDA4E" w14:textId="77777777" w:rsidR="00870A08" w:rsidRDefault="003A5418">
      <w:pPr>
        <w:pStyle w:val="aff6"/>
      </w:pPr>
      <w:r>
        <w:t xml:space="preserve">Routing </w:t>
      </w:r>
      <w:proofErr w:type="gramStart"/>
      <w:r>
        <w:t>Table :</w:t>
      </w:r>
      <w:proofErr w:type="gramEnd"/>
      <w:r>
        <w:t xml:space="preserve"> Public</w:t>
      </w:r>
    </w:p>
    <w:p w14:paraId="6259C5EA" w14:textId="77777777" w:rsidR="00870A08" w:rsidRDefault="003A5418">
      <w:pPr>
        <w:pStyle w:val="aff6"/>
      </w:pPr>
      <w:r>
        <w:tab/>
      </w:r>
      <w:proofErr w:type="gramStart"/>
      <w:r>
        <w:t>Destinations :</w:t>
      </w:r>
      <w:proofErr w:type="gramEnd"/>
      <w:r>
        <w:t xml:space="preserve"> 9</w:t>
      </w:r>
      <w:r>
        <w:tab/>
        <w:t>Routes : 9</w:t>
      </w:r>
    </w:p>
    <w:p w14:paraId="290A8B49" w14:textId="77777777" w:rsidR="00870A08" w:rsidRDefault="003A5418">
      <w:pPr>
        <w:pStyle w:val="aff6"/>
      </w:pPr>
      <w:r>
        <w:rPr>
          <w:rFonts w:hint="eastAsia"/>
        </w:rPr>
        <w:t>……</w:t>
      </w:r>
    </w:p>
    <w:p w14:paraId="148E2ADE" w14:textId="77777777" w:rsidR="00870A08" w:rsidRDefault="003A5418">
      <w:pPr>
        <w:pStyle w:val="aff6"/>
        <w:rPr>
          <w:shd w:val="pct10" w:color="auto" w:fill="FFFFFF"/>
        </w:rPr>
      </w:pPr>
      <w:r>
        <w:rPr>
          <w:shd w:val="pct10" w:color="auto" w:fill="FFFFFF"/>
        </w:rPr>
        <w:t xml:space="preserve"> </w:t>
      </w:r>
      <w:proofErr w:type="gramStart"/>
      <w:r>
        <w:rPr>
          <w:shd w:val="pct10" w:color="auto" w:fill="FFFFFF"/>
        </w:rPr>
        <w:t>Destination  :</w:t>
      </w:r>
      <w:proofErr w:type="gramEnd"/>
      <w:r>
        <w:rPr>
          <w:shd w:val="pct10" w:color="auto" w:fill="FFFFFF"/>
        </w:rPr>
        <w:t xml:space="preserve"> 3001::                          </w:t>
      </w:r>
      <w:proofErr w:type="spellStart"/>
      <w:r>
        <w:rPr>
          <w:shd w:val="pct10" w:color="auto" w:fill="FFFFFF"/>
        </w:rPr>
        <w:t>PrefixLength</w:t>
      </w:r>
      <w:proofErr w:type="spellEnd"/>
      <w:r>
        <w:rPr>
          <w:shd w:val="pct10" w:color="auto" w:fill="FFFFFF"/>
        </w:rPr>
        <w:t xml:space="preserve"> : 64</w:t>
      </w:r>
    </w:p>
    <w:p w14:paraId="2D0F34BB"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FE80::2E0:FCFF:FE03:F661        Preference   : 10</w:t>
      </w:r>
    </w:p>
    <w:p w14:paraId="3B66B89C"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3                               Protocol     : OSPFv3</w:t>
      </w:r>
    </w:p>
    <w:p w14:paraId="6EC507DE"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proofErr w:type="spellStart"/>
      <w:r>
        <w:rPr>
          <w:shd w:val="pct10" w:color="auto" w:fill="FFFFFF"/>
        </w:rPr>
        <w:t>TunnelID</w:t>
      </w:r>
      <w:proofErr w:type="spellEnd"/>
      <w:r>
        <w:rPr>
          <w:shd w:val="pct10" w:color="auto" w:fill="FFFFFF"/>
        </w:rPr>
        <w:t xml:space="preserve">     : 0x0</w:t>
      </w:r>
    </w:p>
    <w:p w14:paraId="17CBCFA1" w14:textId="77777777" w:rsidR="00870A08" w:rsidRDefault="003A5418">
      <w:pPr>
        <w:pStyle w:val="aff6"/>
        <w:rPr>
          <w:shd w:val="pct10" w:color="auto" w:fill="FFFFFF"/>
        </w:rPr>
      </w:pPr>
      <w:r>
        <w:rPr>
          <w:shd w:val="pct10" w:color="auto" w:fill="FFFFFF"/>
        </w:rPr>
        <w:lastRenderedPageBreak/>
        <w:t xml:space="preserve"> Interface  </w:t>
      </w:r>
      <w:proofErr w:type="gramStart"/>
      <w:r>
        <w:rPr>
          <w:shd w:val="pct10" w:color="auto" w:fill="FFFFFF"/>
        </w:rPr>
        <w:t xml:space="preserve">  :</w:t>
      </w:r>
      <w:proofErr w:type="gramEnd"/>
      <w:r>
        <w:rPr>
          <w:shd w:val="pct10" w:color="auto" w:fill="FFFFFF"/>
        </w:rPr>
        <w:t xml:space="preserve"> GigabitEthernet0/0/0            Flags        : D</w:t>
      </w:r>
    </w:p>
    <w:p w14:paraId="00E91042" w14:textId="77777777" w:rsidR="00870A08" w:rsidRDefault="003A5418">
      <w:pPr>
        <w:pStyle w:val="aff6"/>
        <w:rPr>
          <w:shd w:val="pct10" w:color="auto" w:fill="FFFFFF"/>
        </w:rPr>
      </w:pPr>
      <w:r>
        <w:rPr>
          <w:shd w:val="pct10" w:color="auto" w:fill="FFFFFF"/>
        </w:rPr>
        <w:t xml:space="preserve"> </w:t>
      </w:r>
      <w:proofErr w:type="gramStart"/>
      <w:r>
        <w:rPr>
          <w:shd w:val="pct10" w:color="auto" w:fill="FFFFFF"/>
        </w:rPr>
        <w:t>Destination  :</w:t>
      </w:r>
      <w:proofErr w:type="gramEnd"/>
      <w:r>
        <w:rPr>
          <w:shd w:val="pct10" w:color="auto" w:fill="FFFFFF"/>
        </w:rPr>
        <w:t xml:space="preserve"> 3002::                          </w:t>
      </w:r>
      <w:proofErr w:type="spellStart"/>
      <w:r>
        <w:rPr>
          <w:shd w:val="pct10" w:color="auto" w:fill="FFFFFF"/>
        </w:rPr>
        <w:t>PrefixLength</w:t>
      </w:r>
      <w:proofErr w:type="spellEnd"/>
      <w:r>
        <w:rPr>
          <w:shd w:val="pct10" w:color="auto" w:fill="FFFFFF"/>
        </w:rPr>
        <w:t xml:space="preserve"> : 64</w:t>
      </w:r>
    </w:p>
    <w:p w14:paraId="0821735F"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FE80::2E0:FCFF:FE03:2906        Preference   : 10</w:t>
      </w:r>
    </w:p>
    <w:p w14:paraId="0653AA41"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2                               Protocol     : OSPFv3</w:t>
      </w:r>
    </w:p>
    <w:p w14:paraId="52B73B11"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proofErr w:type="spellStart"/>
      <w:r>
        <w:rPr>
          <w:shd w:val="pct10" w:color="auto" w:fill="FFFFFF"/>
        </w:rPr>
        <w:t>TunnelID</w:t>
      </w:r>
      <w:proofErr w:type="spellEnd"/>
      <w:r>
        <w:rPr>
          <w:shd w:val="pct10" w:color="auto" w:fill="FFFFFF"/>
        </w:rPr>
        <w:t xml:space="preserve">     : 0x0</w:t>
      </w:r>
    </w:p>
    <w:p w14:paraId="5A61ED41" w14:textId="77777777" w:rsidR="00870A08" w:rsidRDefault="003A5418">
      <w:pPr>
        <w:pStyle w:val="aff6"/>
      </w:pPr>
      <w:r>
        <w:rPr>
          <w:shd w:val="pct10" w:color="auto" w:fill="FFFFFF"/>
        </w:rPr>
        <w:t xml:space="preserve"> Interface  </w:t>
      </w:r>
      <w:proofErr w:type="gramStart"/>
      <w:r>
        <w:rPr>
          <w:shd w:val="pct10" w:color="auto" w:fill="FFFFFF"/>
        </w:rPr>
        <w:t xml:space="preserve">  :</w:t>
      </w:r>
      <w:proofErr w:type="gramEnd"/>
      <w:r>
        <w:rPr>
          <w:shd w:val="pct10" w:color="auto" w:fill="FFFFFF"/>
        </w:rPr>
        <w:t xml:space="preserve"> GigabitEthernet0/0/1            Flags        : D</w:t>
      </w:r>
    </w:p>
    <w:p w14:paraId="79D7B253" w14:textId="77777777" w:rsidR="00870A08" w:rsidRDefault="003A5418">
      <w:pPr>
        <w:pStyle w:val="aff6"/>
      </w:pPr>
      <w:r>
        <w:rPr>
          <w:rFonts w:hint="eastAsia"/>
        </w:rPr>
        <w:t>……</w:t>
      </w:r>
    </w:p>
    <w:p w14:paraId="62E10094" w14:textId="77777777" w:rsidR="00870A08" w:rsidRDefault="00870A08">
      <w:pPr>
        <w:pStyle w:val="aff6"/>
      </w:pPr>
    </w:p>
    <w:p w14:paraId="6CE0134B" w14:textId="77777777" w:rsidR="00870A08" w:rsidRDefault="003A5418">
      <w:pPr>
        <w:pStyle w:val="aff6"/>
      </w:pPr>
      <w:r>
        <w:t>[R</w:t>
      </w:r>
      <w:proofErr w:type="gramStart"/>
      <w:r>
        <w:t>3]display</w:t>
      </w:r>
      <w:proofErr w:type="gramEnd"/>
      <w:r>
        <w:t xml:space="preserve"> ipv6 routing-table </w:t>
      </w:r>
    </w:p>
    <w:p w14:paraId="6B5102CE" w14:textId="77777777" w:rsidR="00870A08" w:rsidRDefault="003A5418">
      <w:pPr>
        <w:pStyle w:val="aff6"/>
      </w:pPr>
      <w:r>
        <w:t xml:space="preserve">Routing </w:t>
      </w:r>
      <w:proofErr w:type="gramStart"/>
      <w:r>
        <w:t>Table :</w:t>
      </w:r>
      <w:proofErr w:type="gramEnd"/>
      <w:r>
        <w:t xml:space="preserve"> Public</w:t>
      </w:r>
    </w:p>
    <w:p w14:paraId="1DE57BAB" w14:textId="77777777" w:rsidR="00870A08" w:rsidRDefault="003A5418">
      <w:pPr>
        <w:pStyle w:val="aff6"/>
      </w:pPr>
      <w:r>
        <w:tab/>
      </w:r>
      <w:proofErr w:type="gramStart"/>
      <w:r>
        <w:t>Destinations :</w:t>
      </w:r>
      <w:proofErr w:type="gramEnd"/>
      <w:r>
        <w:t xml:space="preserve"> 9</w:t>
      </w:r>
      <w:r>
        <w:tab/>
        <w:t>Routes : 9</w:t>
      </w:r>
    </w:p>
    <w:p w14:paraId="07C61914" w14:textId="77777777" w:rsidR="00870A08" w:rsidRDefault="003A5418">
      <w:pPr>
        <w:pStyle w:val="aff6"/>
      </w:pPr>
      <w:r>
        <w:rPr>
          <w:rFonts w:hint="eastAsia"/>
        </w:rPr>
        <w:t>……</w:t>
      </w:r>
    </w:p>
    <w:p w14:paraId="55BCD275" w14:textId="77777777" w:rsidR="00870A08" w:rsidRDefault="003A5418">
      <w:pPr>
        <w:pStyle w:val="aff6"/>
        <w:ind w:firstLineChars="50" w:firstLine="90"/>
        <w:rPr>
          <w:shd w:val="pct10" w:color="auto" w:fill="FFFFFF"/>
        </w:rPr>
      </w:pPr>
      <w:proofErr w:type="gramStart"/>
      <w:r>
        <w:rPr>
          <w:shd w:val="pct10" w:color="auto" w:fill="FFFFFF"/>
        </w:rPr>
        <w:t>Destination  :</w:t>
      </w:r>
      <w:proofErr w:type="gramEnd"/>
      <w:r>
        <w:rPr>
          <w:shd w:val="pct10" w:color="auto" w:fill="FFFFFF"/>
        </w:rPr>
        <w:t xml:space="preserve"> 3002::                          </w:t>
      </w:r>
      <w:proofErr w:type="spellStart"/>
      <w:r>
        <w:rPr>
          <w:shd w:val="pct10" w:color="auto" w:fill="FFFFFF"/>
        </w:rPr>
        <w:t>PrefixLength</w:t>
      </w:r>
      <w:proofErr w:type="spellEnd"/>
      <w:r>
        <w:rPr>
          <w:shd w:val="pct10" w:color="auto" w:fill="FFFFFF"/>
        </w:rPr>
        <w:t xml:space="preserve"> : 64</w:t>
      </w:r>
    </w:p>
    <w:p w14:paraId="47E2A334"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FE80::2E0:FCFF:FE03:F662        Preference   : 10</w:t>
      </w:r>
    </w:p>
    <w:p w14:paraId="5C9BCD6B"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4                               Protocol     : OSPFv3</w:t>
      </w:r>
    </w:p>
    <w:p w14:paraId="60245F4E"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proofErr w:type="spellStart"/>
      <w:r>
        <w:rPr>
          <w:shd w:val="pct10" w:color="auto" w:fill="FFFFFF"/>
        </w:rPr>
        <w:t>TunnelID</w:t>
      </w:r>
      <w:proofErr w:type="spellEnd"/>
      <w:r>
        <w:rPr>
          <w:shd w:val="pct10" w:color="auto" w:fill="FFFFFF"/>
        </w:rPr>
        <w:t xml:space="preserve">     : 0x0</w:t>
      </w:r>
    </w:p>
    <w:p w14:paraId="6E692094" w14:textId="77777777" w:rsidR="00870A08" w:rsidRDefault="003A5418">
      <w:pPr>
        <w:pStyle w:val="aff6"/>
        <w:rPr>
          <w:shd w:val="pct10" w:color="auto" w:fill="FFFFFF"/>
        </w:rPr>
      </w:pPr>
      <w:r>
        <w:rPr>
          <w:shd w:val="pct10" w:color="auto" w:fill="FFFFFF"/>
        </w:rPr>
        <w:t xml:space="preserve"> Interface  </w:t>
      </w:r>
      <w:proofErr w:type="gramStart"/>
      <w:r>
        <w:rPr>
          <w:shd w:val="pct10" w:color="auto" w:fill="FFFFFF"/>
        </w:rPr>
        <w:t xml:space="preserve">  :</w:t>
      </w:r>
      <w:proofErr w:type="gramEnd"/>
      <w:r>
        <w:rPr>
          <w:shd w:val="pct10" w:color="auto" w:fill="FFFFFF"/>
        </w:rPr>
        <w:t xml:space="preserve"> GigabitEthernet0/0/1            Flags        : D</w:t>
      </w:r>
    </w:p>
    <w:p w14:paraId="5213C786" w14:textId="77777777" w:rsidR="00870A08" w:rsidRDefault="003A5418">
      <w:pPr>
        <w:pStyle w:val="aff6"/>
      </w:pPr>
      <w:r>
        <w:rPr>
          <w:rFonts w:hint="eastAsia"/>
        </w:rPr>
        <w:t>……</w:t>
      </w:r>
    </w:p>
    <w:p w14:paraId="5BDA3FF6" w14:textId="77777777" w:rsidR="00870A08" w:rsidRDefault="00870A08">
      <w:pPr>
        <w:pStyle w:val="aff6"/>
      </w:pPr>
    </w:p>
    <w:p w14:paraId="5ED4A9DD" w14:textId="77777777" w:rsidR="00870A08" w:rsidRDefault="003A5418">
      <w:pPr>
        <w:pStyle w:val="aff6"/>
      </w:pPr>
      <w:r>
        <w:t>[R</w:t>
      </w:r>
      <w:proofErr w:type="gramStart"/>
      <w:r>
        <w:t>4]display</w:t>
      </w:r>
      <w:proofErr w:type="gramEnd"/>
      <w:r>
        <w:t xml:space="preserve"> ipv6 routing-table </w:t>
      </w:r>
    </w:p>
    <w:p w14:paraId="1F8579E6" w14:textId="77777777" w:rsidR="00870A08" w:rsidRDefault="003A5418">
      <w:pPr>
        <w:pStyle w:val="aff6"/>
      </w:pPr>
      <w:r>
        <w:t xml:space="preserve">Routing </w:t>
      </w:r>
      <w:proofErr w:type="gramStart"/>
      <w:r>
        <w:t>Table :</w:t>
      </w:r>
      <w:proofErr w:type="gramEnd"/>
      <w:r>
        <w:t xml:space="preserve"> Public</w:t>
      </w:r>
    </w:p>
    <w:p w14:paraId="5EA234A2" w14:textId="77777777" w:rsidR="00870A08" w:rsidRDefault="003A5418">
      <w:pPr>
        <w:pStyle w:val="aff6"/>
      </w:pPr>
      <w:r>
        <w:tab/>
      </w:r>
      <w:proofErr w:type="gramStart"/>
      <w:r>
        <w:t>Destinations :</w:t>
      </w:r>
      <w:proofErr w:type="gramEnd"/>
      <w:r>
        <w:t xml:space="preserve"> 9</w:t>
      </w:r>
      <w:r>
        <w:tab/>
        <w:t>Routes : 9</w:t>
      </w:r>
    </w:p>
    <w:p w14:paraId="0FCA2104" w14:textId="77777777" w:rsidR="00870A08" w:rsidRDefault="003A5418">
      <w:pPr>
        <w:pStyle w:val="aff6"/>
      </w:pPr>
      <w:r>
        <w:t xml:space="preserve"> </w:t>
      </w:r>
      <w:r>
        <w:rPr>
          <w:rFonts w:hint="eastAsia"/>
        </w:rPr>
        <w:t>……</w:t>
      </w:r>
    </w:p>
    <w:p w14:paraId="58615B16" w14:textId="77777777" w:rsidR="00870A08" w:rsidRDefault="003A5418">
      <w:pPr>
        <w:pStyle w:val="aff6"/>
        <w:rPr>
          <w:shd w:val="pct10" w:color="auto" w:fill="FFFFFF"/>
        </w:rPr>
      </w:pPr>
      <w:r>
        <w:rPr>
          <w:shd w:val="pct10" w:color="auto" w:fill="FFFFFF"/>
        </w:rPr>
        <w:t xml:space="preserve"> </w:t>
      </w:r>
      <w:proofErr w:type="gramStart"/>
      <w:r>
        <w:rPr>
          <w:shd w:val="pct10" w:color="auto" w:fill="FFFFFF"/>
        </w:rPr>
        <w:t>Destination  :</w:t>
      </w:r>
      <w:proofErr w:type="gramEnd"/>
      <w:r>
        <w:rPr>
          <w:shd w:val="pct10" w:color="auto" w:fill="FFFFFF"/>
        </w:rPr>
        <w:t xml:space="preserve"> 3001::                          </w:t>
      </w:r>
      <w:proofErr w:type="spellStart"/>
      <w:r>
        <w:rPr>
          <w:shd w:val="pct10" w:color="auto" w:fill="FFFFFF"/>
        </w:rPr>
        <w:t>PrefixLength</w:t>
      </w:r>
      <w:proofErr w:type="spellEnd"/>
      <w:r>
        <w:rPr>
          <w:shd w:val="pct10" w:color="auto" w:fill="FFFFFF"/>
        </w:rPr>
        <w:t xml:space="preserve"> : 64</w:t>
      </w:r>
    </w:p>
    <w:p w14:paraId="29F04385" w14:textId="77777777" w:rsidR="00870A08" w:rsidRDefault="003A5418">
      <w:pPr>
        <w:pStyle w:val="aff6"/>
        <w:rPr>
          <w:shd w:val="pct10" w:color="auto" w:fill="FFFFFF"/>
        </w:rPr>
      </w:pPr>
      <w:r>
        <w:rPr>
          <w:shd w:val="pct10" w:color="auto" w:fill="FFFFFF"/>
        </w:rPr>
        <w:t xml:space="preserve"> </w:t>
      </w:r>
      <w:proofErr w:type="spellStart"/>
      <w:r>
        <w:rPr>
          <w:shd w:val="pct10" w:color="auto" w:fill="FFFFFF"/>
        </w:rPr>
        <w:t>NextHop</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FE80::2E0:FCFF:FE03:56F1        Preference   : 10</w:t>
      </w:r>
    </w:p>
    <w:p w14:paraId="015B07B5" w14:textId="77777777" w:rsidR="00870A08" w:rsidRDefault="003A5418">
      <w:pPr>
        <w:pStyle w:val="aff6"/>
        <w:rPr>
          <w:shd w:val="pct10" w:color="auto" w:fill="FFFFFF"/>
        </w:rPr>
      </w:pPr>
      <w:r>
        <w:rPr>
          <w:shd w:val="pct10" w:color="auto" w:fill="FFFFFF"/>
        </w:rPr>
        <w:t xml:space="preserve"> Cost       </w:t>
      </w:r>
      <w:proofErr w:type="gramStart"/>
      <w:r>
        <w:rPr>
          <w:shd w:val="pct10" w:color="auto" w:fill="FFFFFF"/>
        </w:rPr>
        <w:t xml:space="preserve">  :</w:t>
      </w:r>
      <w:proofErr w:type="gramEnd"/>
      <w:r>
        <w:rPr>
          <w:shd w:val="pct10" w:color="auto" w:fill="FFFFFF"/>
        </w:rPr>
        <w:t xml:space="preserve"> 4                               Protocol     : OSPFv3</w:t>
      </w:r>
    </w:p>
    <w:p w14:paraId="1C435BAF" w14:textId="77777777" w:rsidR="00870A08" w:rsidRDefault="003A5418">
      <w:pPr>
        <w:pStyle w:val="aff6"/>
        <w:rPr>
          <w:shd w:val="pct10" w:color="auto" w:fill="FFFFFF"/>
        </w:rPr>
      </w:pPr>
      <w:r>
        <w:rPr>
          <w:shd w:val="pct10" w:color="auto" w:fill="FFFFFF"/>
        </w:rPr>
        <w:t xml:space="preserve"> </w:t>
      </w:r>
      <w:proofErr w:type="spellStart"/>
      <w:proofErr w:type="gramStart"/>
      <w:r>
        <w:rPr>
          <w:shd w:val="pct10" w:color="auto" w:fill="FFFFFF"/>
        </w:rPr>
        <w:t>RelayNextHop</w:t>
      </w:r>
      <w:proofErr w:type="spellEnd"/>
      <w:r>
        <w:rPr>
          <w:shd w:val="pct10" w:color="auto" w:fill="FFFFFF"/>
        </w:rPr>
        <w:t xml:space="preserve"> :</w:t>
      </w:r>
      <w:proofErr w:type="gramEnd"/>
      <w:r>
        <w:rPr>
          <w:shd w:val="pct10" w:color="auto" w:fill="FFFFFF"/>
        </w:rPr>
        <w:t xml:space="preserve"> ::                              </w:t>
      </w:r>
      <w:proofErr w:type="spellStart"/>
      <w:r>
        <w:rPr>
          <w:shd w:val="pct10" w:color="auto" w:fill="FFFFFF"/>
        </w:rPr>
        <w:t>TunnelID</w:t>
      </w:r>
      <w:proofErr w:type="spellEnd"/>
      <w:r>
        <w:rPr>
          <w:shd w:val="pct10" w:color="auto" w:fill="FFFFFF"/>
        </w:rPr>
        <w:t xml:space="preserve">     : 0x0</w:t>
      </w:r>
    </w:p>
    <w:p w14:paraId="5F211381" w14:textId="77777777" w:rsidR="00870A08" w:rsidRDefault="003A5418">
      <w:pPr>
        <w:pStyle w:val="aff6"/>
        <w:rPr>
          <w:shd w:val="pct10" w:color="auto" w:fill="FFFFFF"/>
        </w:rPr>
      </w:pPr>
      <w:r>
        <w:rPr>
          <w:shd w:val="pct10" w:color="auto" w:fill="FFFFFF"/>
        </w:rPr>
        <w:t xml:space="preserve"> Interface  </w:t>
      </w:r>
      <w:proofErr w:type="gramStart"/>
      <w:r>
        <w:rPr>
          <w:shd w:val="pct10" w:color="auto" w:fill="FFFFFF"/>
        </w:rPr>
        <w:t xml:space="preserve">  :</w:t>
      </w:r>
      <w:proofErr w:type="gramEnd"/>
      <w:r>
        <w:rPr>
          <w:shd w:val="pct10" w:color="auto" w:fill="FFFFFF"/>
        </w:rPr>
        <w:t xml:space="preserve"> GigabitEthernet0/0/1            Flags        : D</w:t>
      </w:r>
    </w:p>
    <w:p w14:paraId="12F6136C" w14:textId="77777777" w:rsidR="00870A08" w:rsidRDefault="003A5418">
      <w:pPr>
        <w:pStyle w:val="aff6"/>
      </w:pPr>
      <w:r>
        <w:rPr>
          <w:rFonts w:hint="eastAsia"/>
        </w:rPr>
        <w:lastRenderedPageBreak/>
        <w:t>……</w:t>
      </w:r>
    </w:p>
    <w:p w14:paraId="0553C00C" w14:textId="77777777" w:rsidR="00870A08" w:rsidRDefault="00870A08">
      <w:pPr>
        <w:pStyle w:val="aff6"/>
      </w:pPr>
    </w:p>
    <w:p w14:paraId="78FB4D78" w14:textId="77777777" w:rsidR="00870A08" w:rsidRDefault="003A5418">
      <w:pPr>
        <w:ind w:firstLine="420"/>
      </w:pPr>
      <w:r>
        <w:rPr>
          <w:rFonts w:hint="eastAsia"/>
          <w:lang w:val="zh-CN"/>
        </w:rPr>
        <w:t>可以观察到</w:t>
      </w:r>
      <w:r>
        <w:rPr>
          <w:rFonts w:hint="eastAsia"/>
        </w:rPr>
        <w:t>，</w:t>
      </w:r>
      <w:r>
        <w:rPr>
          <w:rFonts w:hint="eastAsia"/>
          <w:lang w:val="zh-CN"/>
        </w:rPr>
        <w:t>各个路由器之间相互接收到了添加进</w:t>
      </w:r>
      <w:r>
        <w:rPr>
          <w:rFonts w:hint="eastAsia"/>
        </w:rPr>
        <w:t>OSPFv3</w:t>
      </w:r>
      <w:r>
        <w:rPr>
          <w:rFonts w:hint="eastAsia"/>
          <w:lang w:val="zh-CN"/>
        </w:rPr>
        <w:t>进程接口</w:t>
      </w:r>
      <w:proofErr w:type="gramStart"/>
      <w:r>
        <w:rPr>
          <w:rFonts w:hint="eastAsia"/>
          <w:lang w:val="zh-CN"/>
        </w:rPr>
        <w:t>所在网</w:t>
      </w:r>
      <w:proofErr w:type="gramEnd"/>
      <w:r>
        <w:rPr>
          <w:rFonts w:hint="eastAsia"/>
          <w:lang w:val="zh-CN"/>
        </w:rPr>
        <w:t>段的路由条目。</w:t>
      </w:r>
    </w:p>
    <w:p w14:paraId="5BD7EEE0" w14:textId="77777777" w:rsidR="00870A08" w:rsidRDefault="003A5418">
      <w:pPr>
        <w:ind w:firstLine="420"/>
      </w:pPr>
      <w:r>
        <w:rPr>
          <w:rFonts w:hint="eastAsia"/>
        </w:rPr>
        <w:t>在</w:t>
      </w:r>
      <w:r>
        <w:rPr>
          <w:rFonts w:hint="eastAsia"/>
        </w:rPr>
        <w:t>PC-1</w:t>
      </w:r>
      <w:r>
        <w:rPr>
          <w:rFonts w:hint="eastAsia"/>
        </w:rPr>
        <w:t>上测试与</w:t>
      </w:r>
      <w:r>
        <w:rPr>
          <w:rFonts w:hint="eastAsia"/>
        </w:rPr>
        <w:t>PC-2</w:t>
      </w:r>
      <w:r>
        <w:rPr>
          <w:rFonts w:hint="eastAsia"/>
        </w:rPr>
        <w:t>间的连通性。</w:t>
      </w:r>
    </w:p>
    <w:p w14:paraId="05F3F200" w14:textId="77777777" w:rsidR="00870A08" w:rsidRDefault="003A5418">
      <w:pPr>
        <w:pStyle w:val="aff6"/>
      </w:pPr>
      <w:r>
        <w:t>PC&gt;ping 300</w:t>
      </w:r>
      <w:r>
        <w:rPr>
          <w:rFonts w:hint="eastAsia"/>
        </w:rPr>
        <w:t>2</w:t>
      </w:r>
      <w:r>
        <w:t>::</w:t>
      </w:r>
      <w:r>
        <w:rPr>
          <w:rFonts w:hint="eastAsia"/>
        </w:rPr>
        <w:t>1</w:t>
      </w:r>
    </w:p>
    <w:p w14:paraId="7A97AFAE" w14:textId="77777777" w:rsidR="00870A08" w:rsidRDefault="003A5418">
      <w:pPr>
        <w:pStyle w:val="aff6"/>
      </w:pPr>
      <w:r>
        <w:t>Ping 300</w:t>
      </w:r>
      <w:r>
        <w:rPr>
          <w:rFonts w:hint="eastAsia"/>
        </w:rPr>
        <w:t>2</w:t>
      </w:r>
      <w:r>
        <w:t>::</w:t>
      </w:r>
      <w:r>
        <w:rPr>
          <w:rFonts w:hint="eastAsia"/>
        </w:rPr>
        <w:t>1</w:t>
      </w:r>
      <w:r>
        <w:t xml:space="preserve">: 32 data bytes, Press </w:t>
      </w:r>
      <w:proofErr w:type="spellStart"/>
      <w:r>
        <w:t>Ctrl_C</w:t>
      </w:r>
      <w:proofErr w:type="spellEnd"/>
      <w:r>
        <w:t xml:space="preserve"> to break</w:t>
      </w:r>
    </w:p>
    <w:p w14:paraId="283BA391" w14:textId="77777777" w:rsidR="00870A08" w:rsidRDefault="003A5418">
      <w:pPr>
        <w:pStyle w:val="aff6"/>
      </w:pPr>
      <w:r>
        <w:t>From 300</w:t>
      </w:r>
      <w:r>
        <w:rPr>
          <w:rFonts w:hint="eastAsia"/>
        </w:rPr>
        <w:t>2</w:t>
      </w:r>
      <w:r>
        <w:t>::</w:t>
      </w:r>
      <w:r>
        <w:rPr>
          <w:rFonts w:hint="eastAsia"/>
        </w:rPr>
        <w:t>1</w:t>
      </w:r>
      <w:r>
        <w:t xml:space="preserve">: bytes=32 seq=1 hop limit=64 time=47 </w:t>
      </w:r>
      <w:proofErr w:type="spellStart"/>
      <w:r>
        <w:t>ms</w:t>
      </w:r>
      <w:proofErr w:type="spellEnd"/>
    </w:p>
    <w:p w14:paraId="12FEC72C" w14:textId="77777777" w:rsidR="00870A08" w:rsidRDefault="003A5418">
      <w:pPr>
        <w:pStyle w:val="aff6"/>
      </w:pPr>
      <w:r>
        <w:t>From 300</w:t>
      </w:r>
      <w:r>
        <w:rPr>
          <w:rFonts w:hint="eastAsia"/>
        </w:rPr>
        <w:t>2</w:t>
      </w:r>
      <w:r>
        <w:t>::</w:t>
      </w:r>
      <w:r>
        <w:rPr>
          <w:rFonts w:hint="eastAsia"/>
        </w:rPr>
        <w:t>1</w:t>
      </w:r>
      <w:r>
        <w:t xml:space="preserve">: bytes=32 seq=2 hop limit=64 time=32 </w:t>
      </w:r>
      <w:proofErr w:type="spellStart"/>
      <w:r>
        <w:t>ms</w:t>
      </w:r>
      <w:proofErr w:type="spellEnd"/>
    </w:p>
    <w:p w14:paraId="532BA020" w14:textId="77777777" w:rsidR="00870A08" w:rsidRDefault="003A5418">
      <w:pPr>
        <w:pStyle w:val="aff6"/>
      </w:pPr>
      <w:r>
        <w:t>From 300</w:t>
      </w:r>
      <w:r>
        <w:rPr>
          <w:rFonts w:hint="eastAsia"/>
        </w:rPr>
        <w:t>2</w:t>
      </w:r>
      <w:r>
        <w:t>::</w:t>
      </w:r>
      <w:r>
        <w:rPr>
          <w:rFonts w:hint="eastAsia"/>
        </w:rPr>
        <w:t>1</w:t>
      </w:r>
      <w:r>
        <w:t xml:space="preserve">: bytes=32 seq=3 hop limit=64 time=31 </w:t>
      </w:r>
      <w:proofErr w:type="spellStart"/>
      <w:r>
        <w:t>ms</w:t>
      </w:r>
      <w:proofErr w:type="spellEnd"/>
    </w:p>
    <w:p w14:paraId="4BAACDDB" w14:textId="77777777" w:rsidR="00870A08" w:rsidRDefault="003A5418">
      <w:pPr>
        <w:pStyle w:val="aff6"/>
      </w:pPr>
      <w:r>
        <w:t>From 300</w:t>
      </w:r>
      <w:r>
        <w:rPr>
          <w:rFonts w:hint="eastAsia"/>
        </w:rPr>
        <w:t>2</w:t>
      </w:r>
      <w:r>
        <w:t>::</w:t>
      </w:r>
      <w:r>
        <w:rPr>
          <w:rFonts w:hint="eastAsia"/>
        </w:rPr>
        <w:t>1</w:t>
      </w:r>
      <w:r>
        <w:t xml:space="preserve">: bytes=32 seq=4 hop limit=64 time=31 </w:t>
      </w:r>
      <w:proofErr w:type="spellStart"/>
      <w:r>
        <w:t>ms</w:t>
      </w:r>
      <w:proofErr w:type="spellEnd"/>
    </w:p>
    <w:p w14:paraId="72A8296A" w14:textId="77777777" w:rsidR="00870A08" w:rsidRDefault="003A5418">
      <w:pPr>
        <w:pStyle w:val="aff6"/>
      </w:pPr>
      <w:r>
        <w:t>From 300</w:t>
      </w:r>
      <w:r>
        <w:rPr>
          <w:rFonts w:hint="eastAsia"/>
        </w:rPr>
        <w:t>2</w:t>
      </w:r>
      <w:r>
        <w:t>::</w:t>
      </w:r>
      <w:r>
        <w:rPr>
          <w:rFonts w:hint="eastAsia"/>
        </w:rPr>
        <w:t>1</w:t>
      </w:r>
      <w:r>
        <w:t xml:space="preserve">: bytes=32 seq=5 hop limit=64 time=31 </w:t>
      </w:r>
      <w:proofErr w:type="spellStart"/>
      <w:r>
        <w:t>ms</w:t>
      </w:r>
      <w:proofErr w:type="spellEnd"/>
    </w:p>
    <w:p w14:paraId="3849C610" w14:textId="77777777" w:rsidR="00870A08" w:rsidRDefault="003A5418">
      <w:pPr>
        <w:pStyle w:val="aff6"/>
      </w:pPr>
      <w:r>
        <w:t>--- 300</w:t>
      </w:r>
      <w:r>
        <w:rPr>
          <w:rFonts w:hint="eastAsia"/>
        </w:rPr>
        <w:t>2</w:t>
      </w:r>
      <w:r>
        <w:t>::</w:t>
      </w:r>
      <w:r>
        <w:rPr>
          <w:rFonts w:hint="eastAsia"/>
        </w:rPr>
        <w:t>1</w:t>
      </w:r>
      <w:r>
        <w:t xml:space="preserve"> ping </w:t>
      </w:r>
      <w:proofErr w:type="gramStart"/>
      <w:r>
        <w:t>statistics</w:t>
      </w:r>
      <w:proofErr w:type="gramEnd"/>
      <w:r>
        <w:t xml:space="preserve"> ---</w:t>
      </w:r>
    </w:p>
    <w:p w14:paraId="014025B7" w14:textId="77777777" w:rsidR="00870A08" w:rsidRDefault="003A5418">
      <w:pPr>
        <w:pStyle w:val="aff6"/>
      </w:pPr>
      <w:r>
        <w:t xml:space="preserve">  5 packet(s) transmitted</w:t>
      </w:r>
    </w:p>
    <w:p w14:paraId="14F37F0D" w14:textId="77777777" w:rsidR="00870A08" w:rsidRDefault="003A5418">
      <w:pPr>
        <w:pStyle w:val="aff6"/>
      </w:pPr>
      <w:r>
        <w:t xml:space="preserve">  5 packet(s) received</w:t>
      </w:r>
    </w:p>
    <w:p w14:paraId="5C5DD796" w14:textId="77777777" w:rsidR="00870A08" w:rsidRDefault="003A5418">
      <w:pPr>
        <w:pStyle w:val="aff6"/>
      </w:pPr>
      <w:r>
        <w:t xml:space="preserve">  0.00% packet loss</w:t>
      </w:r>
    </w:p>
    <w:p w14:paraId="17246DDF" w14:textId="77777777" w:rsidR="00870A08" w:rsidRDefault="003A5418">
      <w:pPr>
        <w:pStyle w:val="aff6"/>
      </w:pPr>
      <w:r>
        <w:t xml:space="preserve">  round-trip min/avg/max = 31/34/47 </w:t>
      </w:r>
      <w:proofErr w:type="spellStart"/>
      <w:r>
        <w:t>ms</w:t>
      </w:r>
      <w:proofErr w:type="spellEnd"/>
    </w:p>
    <w:p w14:paraId="6B97D408" w14:textId="77777777" w:rsidR="00870A08" w:rsidRDefault="00870A08">
      <w:pPr>
        <w:pStyle w:val="aff6"/>
      </w:pPr>
    </w:p>
    <w:p w14:paraId="3AAE36CF" w14:textId="77777777" w:rsidR="00870A08" w:rsidRDefault="003A5418">
      <w:pPr>
        <w:ind w:firstLine="420"/>
      </w:pPr>
      <w:r>
        <w:rPr>
          <w:rFonts w:hint="eastAsia"/>
        </w:rPr>
        <w:t>此时主机</w:t>
      </w:r>
      <w:r>
        <w:rPr>
          <w:rFonts w:hint="eastAsia"/>
        </w:rPr>
        <w:t>PC-1</w:t>
      </w:r>
      <w:r>
        <w:rPr>
          <w:rFonts w:hint="eastAsia"/>
        </w:rPr>
        <w:t>和</w:t>
      </w:r>
      <w:r>
        <w:rPr>
          <w:rFonts w:hint="eastAsia"/>
        </w:rPr>
        <w:t>PC-2</w:t>
      </w:r>
      <w:r>
        <w:rPr>
          <w:rFonts w:hint="eastAsia"/>
        </w:rPr>
        <w:t>可以通过</w:t>
      </w:r>
      <w:r>
        <w:rPr>
          <w:rFonts w:hint="eastAsia"/>
        </w:rPr>
        <w:t>OSPFv3</w:t>
      </w:r>
      <w:r>
        <w:rPr>
          <w:rFonts w:hint="eastAsia"/>
        </w:rPr>
        <w:t>路由协议进行通讯。</w:t>
      </w:r>
    </w:p>
    <w:p w14:paraId="48797F70" w14:textId="77777777" w:rsidR="00870A08" w:rsidRDefault="003A5418">
      <w:pPr>
        <w:pStyle w:val="2"/>
        <w:rPr>
          <w:rFonts w:ascii="微软雅黑" w:hAnsi="微软雅黑"/>
        </w:rPr>
      </w:pPr>
      <w:r>
        <w:rPr>
          <w:rFonts w:ascii="微软雅黑" w:hAnsi="微软雅黑" w:hint="eastAsia"/>
        </w:rPr>
        <w:t>验证OSPFv3建立邻居的特性</w:t>
      </w:r>
    </w:p>
    <w:p w14:paraId="781AB62A" w14:textId="77777777" w:rsidR="00870A08" w:rsidRDefault="003A5418">
      <w:pPr>
        <w:ind w:firstLine="420"/>
      </w:pPr>
      <w:r>
        <w:rPr>
          <w:rFonts w:hint="eastAsia"/>
        </w:rPr>
        <w:t>在</w:t>
      </w:r>
      <w:r>
        <w:rPr>
          <w:rFonts w:hint="eastAsia"/>
        </w:rPr>
        <w:t>R1</w:t>
      </w:r>
      <w:r>
        <w:rPr>
          <w:rFonts w:hint="eastAsia"/>
        </w:rPr>
        <w:t>的</w:t>
      </w:r>
      <w:r>
        <w:rPr>
          <w:rFonts w:hint="eastAsia"/>
        </w:rPr>
        <w:t>GE 0/0/0</w:t>
      </w:r>
      <w:r>
        <w:rPr>
          <w:rFonts w:hint="eastAsia"/>
        </w:rPr>
        <w:t>接口下删除之前配置的</w:t>
      </w:r>
      <w:r>
        <w:rPr>
          <w:rFonts w:hint="eastAsia"/>
        </w:rPr>
        <w:t>IPv6</w:t>
      </w:r>
      <w:r>
        <w:rPr>
          <w:rFonts w:hint="eastAsia"/>
        </w:rPr>
        <w:t>地址。</w:t>
      </w:r>
    </w:p>
    <w:p w14:paraId="33CB583A"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0/0/0</w:t>
      </w:r>
    </w:p>
    <w:p w14:paraId="1B04835D" w14:textId="77777777" w:rsidR="00870A08" w:rsidRDefault="003A5418">
      <w:pPr>
        <w:pStyle w:val="aff6"/>
      </w:pPr>
      <w:r>
        <w:t>[R1-GigabitEthernet0/0/</w:t>
      </w:r>
      <w:proofErr w:type="gramStart"/>
      <w:r>
        <w:t>0]undo</w:t>
      </w:r>
      <w:proofErr w:type="gramEnd"/>
      <w:r>
        <w:t xml:space="preserve"> ipv6 address</w:t>
      </w:r>
    </w:p>
    <w:p w14:paraId="1730358B" w14:textId="77777777" w:rsidR="00870A08" w:rsidRDefault="00870A08">
      <w:pPr>
        <w:pStyle w:val="aff6"/>
      </w:pPr>
    </w:p>
    <w:p w14:paraId="2F82D629" w14:textId="77777777" w:rsidR="00870A08" w:rsidRDefault="003A5418">
      <w:pPr>
        <w:ind w:firstLine="420"/>
      </w:pPr>
      <w:r>
        <w:rPr>
          <w:rFonts w:hint="eastAsia"/>
        </w:rPr>
        <w:t>配置完成后，在</w:t>
      </w:r>
      <w:r>
        <w:rPr>
          <w:rFonts w:hint="eastAsia"/>
        </w:rPr>
        <w:t>R1</w:t>
      </w:r>
      <w:r>
        <w:rPr>
          <w:rFonts w:hint="eastAsia"/>
        </w:rPr>
        <w:t>上使用</w:t>
      </w:r>
      <w:r>
        <w:rPr>
          <w:rFonts w:hint="eastAsia"/>
          <w:b/>
        </w:rPr>
        <w:t>display ospfv3 peer</w:t>
      </w:r>
      <w:r>
        <w:rPr>
          <w:rFonts w:hint="eastAsia"/>
        </w:rPr>
        <w:t>命令查看邻居关系。</w:t>
      </w:r>
    </w:p>
    <w:p w14:paraId="495EB35E" w14:textId="77777777" w:rsidR="00870A08" w:rsidRDefault="003A5418">
      <w:pPr>
        <w:pStyle w:val="aff6"/>
      </w:pPr>
      <w:r>
        <w:t>[R</w:t>
      </w:r>
      <w:proofErr w:type="gramStart"/>
      <w:r>
        <w:t>1]display</w:t>
      </w:r>
      <w:proofErr w:type="gramEnd"/>
      <w:r>
        <w:t xml:space="preserve"> ospfv3 peer</w:t>
      </w:r>
    </w:p>
    <w:p w14:paraId="5113FA22" w14:textId="77777777" w:rsidR="00870A08" w:rsidRDefault="003A5418">
      <w:pPr>
        <w:pStyle w:val="aff6"/>
      </w:pPr>
      <w:r>
        <w:lastRenderedPageBreak/>
        <w:t>OSPFv3 Process (1)</w:t>
      </w:r>
    </w:p>
    <w:p w14:paraId="066FD427" w14:textId="77777777" w:rsidR="00870A08" w:rsidRDefault="003A5418">
      <w:pPr>
        <w:pStyle w:val="aff6"/>
      </w:pPr>
      <w:r>
        <w:t>OSPFv3 Area (0.0.0.1)</w:t>
      </w:r>
    </w:p>
    <w:p w14:paraId="0B2AA1EE" w14:textId="77777777" w:rsidR="00870A08" w:rsidRDefault="003A5418">
      <w:pPr>
        <w:pStyle w:val="aff6"/>
      </w:pPr>
      <w:r>
        <w:t xml:space="preserve">Neighbor ID     </w:t>
      </w:r>
      <w:proofErr w:type="spellStart"/>
      <w:proofErr w:type="gramStart"/>
      <w:r>
        <w:t>Pri</w:t>
      </w:r>
      <w:proofErr w:type="spellEnd"/>
      <w:r>
        <w:t xml:space="preserve">  State</w:t>
      </w:r>
      <w:proofErr w:type="gramEnd"/>
      <w:r>
        <w:t xml:space="preserve">            Dead Time Interface            Instance ID</w:t>
      </w:r>
    </w:p>
    <w:p w14:paraId="7D92DF0E" w14:textId="77777777" w:rsidR="00870A08" w:rsidRDefault="003A5418">
      <w:pPr>
        <w:pStyle w:val="aff6"/>
      </w:pPr>
      <w:r>
        <w:t xml:space="preserve">3.3.3.3           </w:t>
      </w:r>
      <w:proofErr w:type="gramStart"/>
      <w:r>
        <w:t>1  Full</w:t>
      </w:r>
      <w:proofErr w:type="gramEnd"/>
      <w:r>
        <w:t>/DR          00:00:36  GE0/0/1                        0</w:t>
      </w:r>
    </w:p>
    <w:p w14:paraId="068413C0" w14:textId="77777777" w:rsidR="00870A08" w:rsidRDefault="00870A08">
      <w:pPr>
        <w:pStyle w:val="aff6"/>
      </w:pPr>
    </w:p>
    <w:p w14:paraId="13F66360" w14:textId="77777777" w:rsidR="00870A08" w:rsidRDefault="003A5418">
      <w:pPr>
        <w:ind w:firstLine="420"/>
      </w:pPr>
      <w:r>
        <w:rPr>
          <w:rFonts w:hint="eastAsia"/>
        </w:rPr>
        <w:t>可以观察到，此时</w:t>
      </w:r>
      <w:r>
        <w:rPr>
          <w:rFonts w:hint="eastAsia"/>
        </w:rPr>
        <w:t>R1</w:t>
      </w:r>
      <w:r>
        <w:rPr>
          <w:rFonts w:hint="eastAsia"/>
        </w:rPr>
        <w:t>上已经没有与</w:t>
      </w:r>
      <w:r>
        <w:rPr>
          <w:rFonts w:hint="eastAsia"/>
        </w:rPr>
        <w:t>R2</w:t>
      </w:r>
      <w:r>
        <w:rPr>
          <w:rFonts w:hint="eastAsia"/>
        </w:rPr>
        <w:t>间的邻居关系。</w:t>
      </w:r>
    </w:p>
    <w:p w14:paraId="6E4F1D4F" w14:textId="77777777" w:rsidR="00870A08" w:rsidRDefault="003A5418">
      <w:pPr>
        <w:ind w:firstLine="420"/>
      </w:pPr>
      <w:r>
        <w:rPr>
          <w:rFonts w:hint="eastAsia"/>
        </w:rPr>
        <w:t>在</w:t>
      </w:r>
      <w:r>
        <w:rPr>
          <w:rFonts w:hint="eastAsia"/>
        </w:rPr>
        <w:t>R1</w:t>
      </w:r>
      <w:r>
        <w:rPr>
          <w:rFonts w:hint="eastAsia"/>
        </w:rPr>
        <w:t>的</w:t>
      </w:r>
      <w:r>
        <w:rPr>
          <w:rFonts w:hint="eastAsia"/>
        </w:rPr>
        <w:t>GE 0/0/0</w:t>
      </w:r>
      <w:r>
        <w:rPr>
          <w:rFonts w:hint="eastAsia"/>
        </w:rPr>
        <w:t>接口上配置与</w:t>
      </w:r>
      <w:r>
        <w:rPr>
          <w:rFonts w:hint="eastAsia"/>
        </w:rPr>
        <w:t>R2</w:t>
      </w:r>
      <w:r>
        <w:rPr>
          <w:rFonts w:hint="eastAsia"/>
        </w:rPr>
        <w:t>直连接口所在</w:t>
      </w:r>
      <w:r>
        <w:rPr>
          <w:rFonts w:hint="eastAsia"/>
        </w:rPr>
        <w:t>IPv6</w:t>
      </w:r>
      <w:r>
        <w:rPr>
          <w:rFonts w:hint="eastAsia"/>
        </w:rPr>
        <w:t>网</w:t>
      </w:r>
      <w:proofErr w:type="gramStart"/>
      <w:r>
        <w:rPr>
          <w:rFonts w:hint="eastAsia"/>
        </w:rPr>
        <w:t>段不同</w:t>
      </w:r>
      <w:proofErr w:type="gramEnd"/>
      <w:r>
        <w:rPr>
          <w:rFonts w:hint="eastAsia"/>
        </w:rPr>
        <w:t>前缀的</w:t>
      </w:r>
      <w:r>
        <w:rPr>
          <w:rFonts w:hint="eastAsia"/>
        </w:rPr>
        <w:t>IPv6</w:t>
      </w:r>
      <w:r>
        <w:rPr>
          <w:rFonts w:hint="eastAsia"/>
        </w:rPr>
        <w:t>地址</w:t>
      </w:r>
      <w:r>
        <w:rPr>
          <w:rFonts w:hint="eastAsia"/>
        </w:rPr>
        <w:t>2009::1/64</w:t>
      </w:r>
      <w:r>
        <w:rPr>
          <w:rFonts w:hint="eastAsia"/>
        </w:rPr>
        <w:t>。</w:t>
      </w:r>
    </w:p>
    <w:p w14:paraId="6C244BD2"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0/0/0</w:t>
      </w:r>
    </w:p>
    <w:p w14:paraId="477D9553" w14:textId="77777777" w:rsidR="00870A08" w:rsidRDefault="003A5418">
      <w:pPr>
        <w:pStyle w:val="aff6"/>
      </w:pPr>
      <w:r>
        <w:t>[R1-GigabitEthernet0/0/</w:t>
      </w:r>
      <w:proofErr w:type="gramStart"/>
      <w:r>
        <w:t>0]ipv</w:t>
      </w:r>
      <w:proofErr w:type="gramEnd"/>
      <w:r>
        <w:t>6 address 2009::1</w:t>
      </w:r>
    </w:p>
    <w:p w14:paraId="37D6697E" w14:textId="77777777" w:rsidR="00870A08" w:rsidRDefault="00870A08">
      <w:pPr>
        <w:ind w:firstLine="420"/>
      </w:pPr>
    </w:p>
    <w:p w14:paraId="3799E688" w14:textId="77777777" w:rsidR="00870A08" w:rsidRDefault="003A5418">
      <w:pPr>
        <w:ind w:firstLine="420"/>
      </w:pPr>
      <w:r>
        <w:rPr>
          <w:rFonts w:hint="eastAsia"/>
        </w:rPr>
        <w:t>配置完成后，在</w:t>
      </w:r>
      <w:r>
        <w:rPr>
          <w:rFonts w:hint="eastAsia"/>
        </w:rPr>
        <w:t>R1</w:t>
      </w:r>
      <w:r>
        <w:rPr>
          <w:rFonts w:hint="eastAsia"/>
        </w:rPr>
        <w:t>上使用</w:t>
      </w:r>
      <w:r>
        <w:rPr>
          <w:rFonts w:hint="eastAsia"/>
          <w:b/>
        </w:rPr>
        <w:t>display ospfv3 peer</w:t>
      </w:r>
      <w:r>
        <w:rPr>
          <w:rFonts w:hint="eastAsia"/>
        </w:rPr>
        <w:t>命令查看邻居关系。</w:t>
      </w:r>
    </w:p>
    <w:p w14:paraId="262DCE7E" w14:textId="77777777" w:rsidR="00870A08" w:rsidRDefault="003A5418">
      <w:pPr>
        <w:pStyle w:val="aff6"/>
      </w:pPr>
      <w:r>
        <w:t>[R</w:t>
      </w:r>
      <w:proofErr w:type="gramStart"/>
      <w:r>
        <w:t>1]display</w:t>
      </w:r>
      <w:proofErr w:type="gramEnd"/>
      <w:r>
        <w:t xml:space="preserve"> ospfv3 peer</w:t>
      </w:r>
    </w:p>
    <w:p w14:paraId="46577E81" w14:textId="77777777" w:rsidR="00870A08" w:rsidRDefault="003A5418">
      <w:pPr>
        <w:pStyle w:val="aff6"/>
      </w:pPr>
      <w:r>
        <w:t>OSPFv3 Process (1)</w:t>
      </w:r>
    </w:p>
    <w:p w14:paraId="259D06B0" w14:textId="77777777" w:rsidR="00870A08" w:rsidRDefault="003A5418">
      <w:pPr>
        <w:pStyle w:val="aff6"/>
      </w:pPr>
      <w:r>
        <w:t>OSPFv3 Area (0.0.0.0)</w:t>
      </w:r>
    </w:p>
    <w:p w14:paraId="14165007" w14:textId="77777777" w:rsidR="00870A08" w:rsidRDefault="003A5418">
      <w:pPr>
        <w:pStyle w:val="aff6"/>
      </w:pPr>
      <w:r>
        <w:t xml:space="preserve">Neighbor ID     </w:t>
      </w:r>
      <w:proofErr w:type="spellStart"/>
      <w:proofErr w:type="gramStart"/>
      <w:r>
        <w:t>Pri</w:t>
      </w:r>
      <w:proofErr w:type="spellEnd"/>
      <w:r>
        <w:t xml:space="preserve">  State</w:t>
      </w:r>
      <w:proofErr w:type="gramEnd"/>
      <w:r>
        <w:t xml:space="preserve">            Dead Time Interface            Instance ID</w:t>
      </w:r>
    </w:p>
    <w:p w14:paraId="3708D7F6" w14:textId="77777777" w:rsidR="00870A08" w:rsidRDefault="003A5418">
      <w:pPr>
        <w:pStyle w:val="aff6"/>
      </w:pPr>
      <w:r>
        <w:rPr>
          <w:shd w:val="pct10" w:color="auto" w:fill="FFFFFF"/>
        </w:rPr>
        <w:t xml:space="preserve">2.2.2.2           </w:t>
      </w:r>
      <w:proofErr w:type="gramStart"/>
      <w:r>
        <w:rPr>
          <w:shd w:val="pct10" w:color="auto" w:fill="FFFFFF"/>
        </w:rPr>
        <w:t>1  Full</w:t>
      </w:r>
      <w:proofErr w:type="gramEnd"/>
      <w:r>
        <w:rPr>
          <w:shd w:val="pct10" w:color="auto" w:fill="FFFFFF"/>
        </w:rPr>
        <w:t>/DR          00:00:31  GE0/0/0                        0</w:t>
      </w:r>
    </w:p>
    <w:p w14:paraId="6951D3C7" w14:textId="77777777" w:rsidR="00870A08" w:rsidRDefault="003A5418">
      <w:pPr>
        <w:pStyle w:val="aff6"/>
      </w:pPr>
      <w:r>
        <w:t>OSPFv3 Area (0.0.0.1)</w:t>
      </w:r>
    </w:p>
    <w:p w14:paraId="03366A37" w14:textId="77777777" w:rsidR="00870A08" w:rsidRDefault="003A5418">
      <w:pPr>
        <w:pStyle w:val="aff6"/>
      </w:pPr>
      <w:r>
        <w:t xml:space="preserve">Neighbor ID     </w:t>
      </w:r>
      <w:proofErr w:type="spellStart"/>
      <w:proofErr w:type="gramStart"/>
      <w:r>
        <w:t>Pri</w:t>
      </w:r>
      <w:proofErr w:type="spellEnd"/>
      <w:r>
        <w:t xml:space="preserve">  State</w:t>
      </w:r>
      <w:proofErr w:type="gramEnd"/>
      <w:r>
        <w:t xml:space="preserve">            Dead Time Interface            Instance ID</w:t>
      </w:r>
    </w:p>
    <w:p w14:paraId="59956931" w14:textId="77777777" w:rsidR="00870A08" w:rsidRDefault="003A5418">
      <w:pPr>
        <w:pStyle w:val="aff6"/>
        <w:rPr>
          <w:lang w:val="zh-CN"/>
        </w:rPr>
      </w:pPr>
      <w:r>
        <w:rPr>
          <w:lang w:val="zh-CN"/>
        </w:rPr>
        <w:t>3.3.3.3           1  Full/DR          00:00:34  GE0/0/1                        0</w:t>
      </w:r>
    </w:p>
    <w:p w14:paraId="53F152E5" w14:textId="77777777" w:rsidR="00870A08" w:rsidRDefault="00870A08">
      <w:pPr>
        <w:ind w:firstLineChars="0" w:firstLine="0"/>
      </w:pPr>
    </w:p>
    <w:p w14:paraId="6C0600B8" w14:textId="77777777" w:rsidR="00870A08" w:rsidRDefault="003A5418">
      <w:pPr>
        <w:ind w:firstLine="420"/>
      </w:pPr>
      <w:r>
        <w:rPr>
          <w:rFonts w:hint="eastAsia"/>
        </w:rPr>
        <w:t>可以观察到</w:t>
      </w:r>
      <w:r>
        <w:rPr>
          <w:rFonts w:hint="eastAsia"/>
        </w:rPr>
        <w:t>R1</w:t>
      </w:r>
      <w:r>
        <w:rPr>
          <w:rFonts w:hint="eastAsia"/>
        </w:rPr>
        <w:t>与</w:t>
      </w:r>
      <w:r>
        <w:rPr>
          <w:rFonts w:hint="eastAsia"/>
        </w:rPr>
        <w:t>R2</w:t>
      </w:r>
      <w:r>
        <w:rPr>
          <w:rFonts w:hint="eastAsia"/>
        </w:rPr>
        <w:t>仍然能建立邻居关系。这是因为</w:t>
      </w:r>
      <w:r>
        <w:rPr>
          <w:rFonts w:hint="eastAsia"/>
        </w:rPr>
        <w:t>OSPFv3</w:t>
      </w:r>
      <w:r>
        <w:rPr>
          <w:rFonts w:hint="eastAsia"/>
        </w:rPr>
        <w:t>的邻居关系建立是通过</w:t>
      </w:r>
      <w:r>
        <w:rPr>
          <w:rFonts w:hint="eastAsia"/>
        </w:rPr>
        <w:t>Link-Local</w:t>
      </w:r>
      <w:r>
        <w:rPr>
          <w:rFonts w:hint="eastAsia"/>
        </w:rPr>
        <w:t>地址来实现的，即链路上两端的</w:t>
      </w:r>
      <w:r>
        <w:rPr>
          <w:rFonts w:hint="eastAsia"/>
        </w:rPr>
        <w:t>IPv6</w:t>
      </w:r>
      <w:r>
        <w:rPr>
          <w:rFonts w:hint="eastAsia"/>
        </w:rPr>
        <w:t>地址即使拥有不同的前缀也可以建立邻居关系，而</w:t>
      </w:r>
      <w:r>
        <w:rPr>
          <w:rFonts w:hint="eastAsia"/>
        </w:rPr>
        <w:t>OSPFv2</w:t>
      </w:r>
      <w:r>
        <w:rPr>
          <w:rFonts w:hint="eastAsia"/>
        </w:rPr>
        <w:t>在同一链路上必须要使用相同网段的</w:t>
      </w:r>
      <w:r>
        <w:rPr>
          <w:rFonts w:hint="eastAsia"/>
        </w:rPr>
        <w:t>IPv4</w:t>
      </w:r>
      <w:r>
        <w:rPr>
          <w:rFonts w:hint="eastAsia"/>
        </w:rPr>
        <w:t>地址才能建立邻居关系。</w:t>
      </w:r>
    </w:p>
    <w:p w14:paraId="3D567167" w14:textId="77777777" w:rsidR="00870A08" w:rsidRDefault="003A5418">
      <w:pPr>
        <w:ind w:firstLine="420"/>
      </w:pPr>
      <w:r>
        <w:rPr>
          <w:rFonts w:hint="eastAsia"/>
        </w:rPr>
        <w:t>在</w:t>
      </w:r>
      <w:r>
        <w:rPr>
          <w:rFonts w:hint="eastAsia"/>
        </w:rPr>
        <w:t>R1</w:t>
      </w:r>
      <w:r>
        <w:rPr>
          <w:rFonts w:hint="eastAsia"/>
        </w:rPr>
        <w:t>上查看</w:t>
      </w:r>
      <w:r>
        <w:rPr>
          <w:rFonts w:hint="eastAsia"/>
        </w:rPr>
        <w:t>GE 0/0/0</w:t>
      </w:r>
      <w:r>
        <w:rPr>
          <w:rFonts w:hint="eastAsia"/>
        </w:rPr>
        <w:t>接口上的</w:t>
      </w:r>
      <w:r>
        <w:rPr>
          <w:rFonts w:hint="eastAsia"/>
        </w:rPr>
        <w:t>Link-Local</w:t>
      </w:r>
      <w:r>
        <w:rPr>
          <w:rFonts w:hint="eastAsia"/>
        </w:rPr>
        <w:t>地址。</w:t>
      </w:r>
    </w:p>
    <w:p w14:paraId="38495F40" w14:textId="77777777" w:rsidR="00870A08" w:rsidRDefault="003A5418">
      <w:pPr>
        <w:pStyle w:val="aff6"/>
      </w:pPr>
      <w:r>
        <w:t>[R</w:t>
      </w:r>
      <w:proofErr w:type="gramStart"/>
      <w:r>
        <w:t>1]display</w:t>
      </w:r>
      <w:proofErr w:type="gramEnd"/>
      <w:r>
        <w:t xml:space="preserve"> ipv6 interface </w:t>
      </w:r>
      <w:proofErr w:type="spellStart"/>
      <w:r>
        <w:t>GigabitEthernet</w:t>
      </w:r>
      <w:proofErr w:type="spellEnd"/>
      <w:r>
        <w:t xml:space="preserve"> 0/0/0</w:t>
      </w:r>
    </w:p>
    <w:p w14:paraId="71D7E420" w14:textId="77777777" w:rsidR="00870A08" w:rsidRDefault="003A5418">
      <w:pPr>
        <w:pStyle w:val="aff6"/>
      </w:pPr>
      <w:r>
        <w:t xml:space="preserve">GigabitEthernet0/0/0 current </w:t>
      </w:r>
      <w:proofErr w:type="gramStart"/>
      <w:r>
        <w:t>state :</w:t>
      </w:r>
      <w:proofErr w:type="gramEnd"/>
      <w:r>
        <w:t xml:space="preserve"> UP </w:t>
      </w:r>
    </w:p>
    <w:p w14:paraId="0257A394" w14:textId="77777777" w:rsidR="00870A08" w:rsidRDefault="003A5418">
      <w:pPr>
        <w:pStyle w:val="aff6"/>
      </w:pPr>
      <w:r>
        <w:t xml:space="preserve">IPv6 protocol current </w:t>
      </w:r>
      <w:proofErr w:type="gramStart"/>
      <w:r>
        <w:t>state :</w:t>
      </w:r>
      <w:proofErr w:type="gramEnd"/>
      <w:r>
        <w:t xml:space="preserve"> UP</w:t>
      </w:r>
    </w:p>
    <w:p w14:paraId="772B134B" w14:textId="77777777" w:rsidR="00870A08" w:rsidRDefault="003A5418">
      <w:pPr>
        <w:pStyle w:val="aff6"/>
        <w:rPr>
          <w:shd w:val="pct10" w:color="auto" w:fill="FFFFFF"/>
        </w:rPr>
      </w:pPr>
      <w:r>
        <w:rPr>
          <w:shd w:val="pct10" w:color="auto" w:fill="FFFFFF"/>
        </w:rPr>
        <w:lastRenderedPageBreak/>
        <w:t>IPv6 is enabled, link-local address is FE80::2E</w:t>
      </w:r>
      <w:proofErr w:type="gramStart"/>
      <w:r>
        <w:rPr>
          <w:shd w:val="pct10" w:color="auto" w:fill="FFFFFF"/>
        </w:rPr>
        <w:t>0:FCFF</w:t>
      </w:r>
      <w:proofErr w:type="gramEnd"/>
      <w:r>
        <w:rPr>
          <w:shd w:val="pct10" w:color="auto" w:fill="FFFFFF"/>
        </w:rPr>
        <w:t>:FE03:330F</w:t>
      </w:r>
    </w:p>
    <w:p w14:paraId="4A901CBC" w14:textId="77777777" w:rsidR="00870A08" w:rsidRDefault="003A5418">
      <w:pPr>
        <w:pStyle w:val="aff6"/>
      </w:pPr>
      <w:r>
        <w:t xml:space="preserve">  Global unicast address(es):</w:t>
      </w:r>
    </w:p>
    <w:p w14:paraId="15AB25DA" w14:textId="77777777" w:rsidR="00870A08" w:rsidRDefault="003A5418">
      <w:pPr>
        <w:pStyle w:val="aff6"/>
      </w:pPr>
      <w:r>
        <w:rPr>
          <w:rFonts w:hint="eastAsia"/>
        </w:rPr>
        <w:t>……</w:t>
      </w:r>
    </w:p>
    <w:p w14:paraId="61D7CF98" w14:textId="77777777" w:rsidR="00870A08" w:rsidRDefault="00870A08">
      <w:pPr>
        <w:pStyle w:val="aff6"/>
      </w:pPr>
    </w:p>
    <w:p w14:paraId="2F43EB49" w14:textId="77777777" w:rsidR="00870A08" w:rsidRDefault="003A5418">
      <w:pPr>
        <w:ind w:firstLine="420"/>
      </w:pPr>
      <w:r>
        <w:rPr>
          <w:rFonts w:hint="eastAsia"/>
        </w:rPr>
        <w:t>当通过改变接口的</w:t>
      </w:r>
      <w:r>
        <w:rPr>
          <w:rFonts w:hint="eastAsia"/>
        </w:rPr>
        <w:t>IPv6</w:t>
      </w:r>
      <w:r>
        <w:rPr>
          <w:rFonts w:hint="eastAsia"/>
        </w:rPr>
        <w:t>地址时，</w:t>
      </w:r>
      <w:r>
        <w:rPr>
          <w:rFonts w:hint="eastAsia"/>
        </w:rPr>
        <w:t>Link-Local</w:t>
      </w:r>
      <w:r>
        <w:rPr>
          <w:rFonts w:hint="eastAsia"/>
        </w:rPr>
        <w:t>地址是不会改变的，所以</w:t>
      </w:r>
      <w:r>
        <w:rPr>
          <w:rFonts w:hint="eastAsia"/>
        </w:rPr>
        <w:t>R1</w:t>
      </w:r>
      <w:r>
        <w:rPr>
          <w:rFonts w:hint="eastAsia"/>
        </w:rPr>
        <w:t>与</w:t>
      </w:r>
      <w:r>
        <w:rPr>
          <w:rFonts w:hint="eastAsia"/>
        </w:rPr>
        <w:t>R2</w:t>
      </w:r>
      <w:r>
        <w:rPr>
          <w:rFonts w:hint="eastAsia"/>
        </w:rPr>
        <w:t>的</w:t>
      </w:r>
      <w:r>
        <w:rPr>
          <w:rFonts w:hint="eastAsia"/>
        </w:rPr>
        <w:t>OSPFv3</w:t>
      </w:r>
      <w:r>
        <w:rPr>
          <w:rFonts w:hint="eastAsia"/>
        </w:rPr>
        <w:t>邻居关系仍然可以建立起来。</w:t>
      </w:r>
    </w:p>
    <w:p w14:paraId="5BA62D07" w14:textId="77777777" w:rsidR="00870A08" w:rsidRDefault="003A5418">
      <w:pPr>
        <w:pStyle w:val="10"/>
      </w:pPr>
      <w:r>
        <w:rPr>
          <w:rFonts w:hint="eastAsia"/>
        </w:rPr>
        <w:t>思考</w:t>
      </w:r>
    </w:p>
    <w:p w14:paraId="111A59C3" w14:textId="77777777" w:rsidR="00870A08" w:rsidRDefault="003A5418">
      <w:pPr>
        <w:ind w:firstLine="420"/>
        <w:sectPr w:rsidR="00870A08">
          <w:pgSz w:w="11906" w:h="16838"/>
          <w:pgMar w:top="1312" w:right="1800" w:bottom="1440" w:left="1800" w:header="779" w:footer="992" w:gutter="0"/>
          <w:cols w:space="425"/>
          <w:docGrid w:type="lines" w:linePitch="312"/>
        </w:sectPr>
      </w:pPr>
      <w:r>
        <w:rPr>
          <w:rFonts w:hint="eastAsia"/>
        </w:rPr>
        <w:t>在本实验中，</w:t>
      </w:r>
      <w:r>
        <w:rPr>
          <w:rFonts w:hint="eastAsia"/>
        </w:rPr>
        <w:t>OSPFv3</w:t>
      </w:r>
      <w:r>
        <w:rPr>
          <w:rFonts w:hint="eastAsia"/>
        </w:rPr>
        <w:t>协议修改了全球单播地址，邻居关系未受影响，请问各网络间的通信是否正常？从此处能够得到什么启示？</w:t>
      </w:r>
    </w:p>
    <w:p w14:paraId="3AF236C0" w14:textId="77777777" w:rsidR="00870A08" w:rsidRDefault="003A5418">
      <w:pPr>
        <w:pStyle w:val="1"/>
        <w:ind w:left="0"/>
      </w:pPr>
      <w:bookmarkStart w:id="174" w:name="_Toc18393"/>
      <w:r>
        <w:rPr>
          <w:rFonts w:hint="eastAsia"/>
        </w:rPr>
        <w:lastRenderedPageBreak/>
        <w:t>其他特性</w:t>
      </w:r>
      <w:bookmarkEnd w:id="174"/>
    </w:p>
    <w:p w14:paraId="792B4454" w14:textId="77777777" w:rsidR="00870A08" w:rsidRDefault="003A5418">
      <w:pPr>
        <w:pStyle w:val="af2"/>
        <w:ind w:firstLineChars="0" w:firstLine="0"/>
      </w:pPr>
      <w:bookmarkStart w:id="175" w:name="_Toc16578"/>
      <w:r>
        <w:rPr>
          <w:rFonts w:ascii="微软雅黑" w:hAnsi="微软雅黑" w:hint="eastAsia"/>
        </w:rPr>
        <w:t xml:space="preserve">14.1 </w:t>
      </w:r>
      <w:r>
        <w:rPr>
          <w:rFonts w:hint="eastAsia"/>
        </w:rPr>
        <w:t>实现</w:t>
      </w:r>
      <w:proofErr w:type="spellStart"/>
      <w:r>
        <w:rPr>
          <w:rFonts w:hint="eastAsia"/>
        </w:rPr>
        <w:t>eNSP</w:t>
      </w:r>
      <w:proofErr w:type="spellEnd"/>
      <w:r>
        <w:rPr>
          <w:rFonts w:hint="eastAsia"/>
        </w:rPr>
        <w:t>与真实</w:t>
      </w:r>
      <w:r>
        <w:rPr>
          <w:rFonts w:hint="eastAsia"/>
        </w:rPr>
        <w:t>PC</w:t>
      </w:r>
      <w:r>
        <w:rPr>
          <w:rFonts w:hint="eastAsia"/>
        </w:rPr>
        <w:t>桥接</w:t>
      </w:r>
      <w:bookmarkEnd w:id="175"/>
    </w:p>
    <w:p w14:paraId="0BE94FE4" w14:textId="77777777" w:rsidR="00870A08" w:rsidRDefault="003A5418">
      <w:pPr>
        <w:pStyle w:val="10"/>
      </w:pPr>
      <w:r>
        <w:rPr>
          <w:rFonts w:hint="eastAsia"/>
        </w:rPr>
        <w:t>原理概述</w:t>
      </w:r>
    </w:p>
    <w:p w14:paraId="10AA9D98" w14:textId="77777777" w:rsidR="00870A08" w:rsidRDefault="003A5418">
      <w:pPr>
        <w:pStyle w:val="14"/>
      </w:pPr>
      <w:r>
        <w:rPr>
          <w:rFonts w:hint="eastAsia"/>
        </w:rPr>
        <w:tab/>
      </w:r>
      <w:proofErr w:type="spellStart"/>
      <w:r>
        <w:rPr>
          <w:rFonts w:hint="eastAsia"/>
        </w:rPr>
        <w:t>eNSP</w:t>
      </w:r>
      <w:proofErr w:type="spellEnd"/>
      <w:r>
        <w:rPr>
          <w:rFonts w:hint="eastAsia"/>
        </w:rPr>
        <w:t>(Enterprise Network Simulation Platform)</w:t>
      </w:r>
      <w:r>
        <w:rPr>
          <w:rFonts w:hint="eastAsia"/>
        </w:rPr>
        <w:t>是一款由华为提供的免费的、可扩展的、图形化网络仿真工具平台，主要对企业网路由器、交换机进行软件仿真，完美呈现真实设备实景，支持大型网络模拟，让用户有机会在没有真实设备的情况下也能够实验测试和学习网络技术。</w:t>
      </w:r>
      <w:proofErr w:type="spellStart"/>
      <w:r>
        <w:rPr>
          <w:rFonts w:hint="eastAsia"/>
        </w:rPr>
        <w:t>eNSP</w:t>
      </w:r>
      <w:proofErr w:type="spellEnd"/>
      <w:r>
        <w:rPr>
          <w:rFonts w:hint="eastAsia"/>
        </w:rPr>
        <w:t>不仅支持单机部署，同时还支持</w:t>
      </w:r>
      <w:r>
        <w:rPr>
          <w:rFonts w:hint="eastAsia"/>
        </w:rPr>
        <w:t>Server</w:t>
      </w:r>
      <w:r>
        <w:rPr>
          <w:rFonts w:hint="eastAsia"/>
        </w:rPr>
        <w:t>端分布式部署在多台服务器上，分布式部署环境下能够支持更多设备组成复杂的大型网络。也</w:t>
      </w:r>
      <w:r>
        <w:rPr>
          <w:rStyle w:val="af7"/>
          <w:rFonts w:ascii="微软雅黑" w:hAnsi="微软雅黑" w:hint="eastAsia"/>
          <w:b w:val="0"/>
        </w:rPr>
        <w:t>可与真实设备对接</w:t>
      </w:r>
      <w:r>
        <w:rPr>
          <w:rFonts w:hint="eastAsia"/>
          <w:b/>
        </w:rPr>
        <w:t>，</w:t>
      </w:r>
      <w:r>
        <w:rPr>
          <w:rFonts w:hint="eastAsia"/>
        </w:rPr>
        <w:t>通过虚拟设备接口与真实网卡的绑定，实现虚拟设备与真实设备的对接，进而实现虚拟网络与真实网络的互连互通。</w:t>
      </w:r>
    </w:p>
    <w:p w14:paraId="7C6C99CC" w14:textId="77777777" w:rsidR="00870A08" w:rsidRDefault="003A5418">
      <w:pPr>
        <w:pStyle w:val="10"/>
      </w:pPr>
      <w:r>
        <w:rPr>
          <w:rFonts w:hint="eastAsia"/>
        </w:rPr>
        <w:t>实验内容</w:t>
      </w:r>
    </w:p>
    <w:p w14:paraId="6D550F2F" w14:textId="77777777" w:rsidR="00870A08" w:rsidRDefault="003A5418">
      <w:pPr>
        <w:ind w:firstLine="420"/>
      </w:pPr>
      <w:r>
        <w:rPr>
          <w:rFonts w:hint="eastAsia"/>
        </w:rPr>
        <w:t>本实验将介绍如何使用</w:t>
      </w:r>
      <w:proofErr w:type="spellStart"/>
      <w:r>
        <w:rPr>
          <w:rFonts w:hint="eastAsia"/>
        </w:rPr>
        <w:t>eNSP</w:t>
      </w:r>
      <w:proofErr w:type="spellEnd"/>
      <w:r>
        <w:rPr>
          <w:rFonts w:hint="eastAsia"/>
        </w:rPr>
        <w:t>中云设备实现模拟器与真实电脑的桥接，实现与真实电脑或其他设备间的正常通信。</w:t>
      </w:r>
    </w:p>
    <w:p w14:paraId="73346373" w14:textId="77777777" w:rsidR="00870A08" w:rsidRDefault="003A5418">
      <w:pPr>
        <w:pStyle w:val="10"/>
      </w:pPr>
      <w:r>
        <w:rPr>
          <w:rFonts w:hint="eastAsia"/>
        </w:rPr>
        <w:t>实验目的</w:t>
      </w:r>
    </w:p>
    <w:p w14:paraId="3BD829D7" w14:textId="77777777" w:rsidR="00870A08" w:rsidRDefault="003A5418">
      <w:pPr>
        <w:pStyle w:val="12"/>
        <w:numPr>
          <w:ilvl w:val="1"/>
          <w:numId w:val="5"/>
        </w:numPr>
        <w:ind w:firstLineChars="0"/>
        <w:jc w:val="left"/>
      </w:pPr>
      <w:r>
        <w:rPr>
          <w:rFonts w:hint="eastAsia"/>
        </w:rPr>
        <w:t>掌握在</w:t>
      </w:r>
      <w:proofErr w:type="spellStart"/>
      <w:r>
        <w:rPr>
          <w:rFonts w:hint="eastAsia"/>
        </w:rPr>
        <w:t>eNSP</w:t>
      </w:r>
      <w:proofErr w:type="spellEnd"/>
      <w:r>
        <w:rPr>
          <w:rFonts w:hint="eastAsia"/>
        </w:rPr>
        <w:t>中使用</w:t>
      </w:r>
      <w:proofErr w:type="gramStart"/>
      <w:r>
        <w:rPr>
          <w:rFonts w:hint="eastAsia"/>
        </w:rPr>
        <w:t>云设备</w:t>
      </w:r>
      <w:proofErr w:type="gramEnd"/>
      <w:r>
        <w:rPr>
          <w:rFonts w:hint="eastAsia"/>
        </w:rPr>
        <w:t>与虚拟</w:t>
      </w:r>
      <w:r>
        <w:rPr>
          <w:rFonts w:hint="eastAsia"/>
        </w:rPr>
        <w:t>PC</w:t>
      </w:r>
      <w:r>
        <w:rPr>
          <w:rFonts w:hint="eastAsia"/>
        </w:rPr>
        <w:t>连接的方法</w:t>
      </w:r>
    </w:p>
    <w:p w14:paraId="6EC9E8B5" w14:textId="77777777" w:rsidR="00870A08" w:rsidRDefault="003A5418">
      <w:pPr>
        <w:pStyle w:val="12"/>
        <w:numPr>
          <w:ilvl w:val="1"/>
          <w:numId w:val="5"/>
        </w:numPr>
        <w:ind w:firstLineChars="0"/>
        <w:jc w:val="left"/>
      </w:pPr>
      <w:r>
        <w:rPr>
          <w:rFonts w:hint="eastAsia"/>
        </w:rPr>
        <w:t>掌握在</w:t>
      </w:r>
      <w:proofErr w:type="spellStart"/>
      <w:r>
        <w:rPr>
          <w:rFonts w:hint="eastAsia"/>
        </w:rPr>
        <w:t>eNSP</w:t>
      </w:r>
      <w:proofErr w:type="spellEnd"/>
      <w:r>
        <w:rPr>
          <w:rFonts w:hint="eastAsia"/>
        </w:rPr>
        <w:t>中使用</w:t>
      </w:r>
      <w:proofErr w:type="gramStart"/>
      <w:r>
        <w:rPr>
          <w:rFonts w:hint="eastAsia"/>
        </w:rPr>
        <w:t>云设备</w:t>
      </w:r>
      <w:proofErr w:type="gramEnd"/>
      <w:r>
        <w:rPr>
          <w:rFonts w:hint="eastAsia"/>
        </w:rPr>
        <w:t>与真实电脑上的物理网卡桥接的方法</w:t>
      </w:r>
    </w:p>
    <w:p w14:paraId="52F14C28" w14:textId="77777777" w:rsidR="00870A08" w:rsidRDefault="003A5418">
      <w:pPr>
        <w:pStyle w:val="10"/>
      </w:pPr>
      <w:r>
        <w:rPr>
          <w:rFonts w:hint="eastAsia"/>
        </w:rPr>
        <w:t>实验步骤</w:t>
      </w:r>
    </w:p>
    <w:p w14:paraId="0E0383A9" w14:textId="77777777" w:rsidR="00870A08" w:rsidRDefault="003A5418">
      <w:pPr>
        <w:pStyle w:val="2"/>
        <w:numPr>
          <w:ilvl w:val="0"/>
          <w:numId w:val="63"/>
        </w:numPr>
      </w:pPr>
      <w:r>
        <w:rPr>
          <w:rFonts w:hint="eastAsia"/>
        </w:rPr>
        <w:t>配置云设备</w:t>
      </w:r>
    </w:p>
    <w:p w14:paraId="37DE97CD" w14:textId="77777777" w:rsidR="00870A08" w:rsidRDefault="003A5418">
      <w:pPr>
        <w:ind w:firstLineChars="185" w:firstLine="388"/>
      </w:pPr>
      <w:r>
        <w:rPr>
          <w:rFonts w:hint="eastAsia"/>
        </w:rPr>
        <w:t>双击</w:t>
      </w:r>
      <w:proofErr w:type="spellStart"/>
      <w:r>
        <w:rPr>
          <w:rFonts w:hint="eastAsia"/>
        </w:rPr>
        <w:t>eNSP</w:t>
      </w:r>
      <w:proofErr w:type="spellEnd"/>
      <w:r>
        <w:rPr>
          <w:rFonts w:hint="eastAsia"/>
        </w:rPr>
        <w:t>图标，打开模拟器，选择左侧栏目中“云设备”图标，拖进拓扑图中。</w:t>
      </w:r>
    </w:p>
    <w:p w14:paraId="71727028" w14:textId="77777777" w:rsidR="00870A08" w:rsidRDefault="003A5418">
      <w:pPr>
        <w:pStyle w:val="aff6"/>
        <w:jc w:val="center"/>
      </w:pPr>
      <w:r>
        <w:rPr>
          <w:noProof/>
          <w:lang w:val="en-GB"/>
        </w:rPr>
        <w:lastRenderedPageBreak/>
        <w:drawing>
          <wp:inline distT="0" distB="0" distL="0" distR="0" wp14:anchorId="0D04CA62" wp14:editId="0BD4BA5E">
            <wp:extent cx="5274310" cy="3775075"/>
            <wp:effectExtent l="0" t="0" r="0" b="0"/>
            <wp:docPr id="5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3"/>
                    <pic:cNvPicPr>
                      <a:picLocks noChangeAspect="1"/>
                    </pic:cNvPicPr>
                  </pic:nvPicPr>
                  <pic:blipFill>
                    <a:blip r:embed="rId264" cstate="print">
                      <a:extLst>
                        <a:ext uri="{BEBA8EAE-BF5A-486C-A8C5-ECC9F3942E4B}">
                          <a14:imgProps xmlns:a14="http://schemas.microsoft.com/office/drawing/2010/main">
                            <a14:imgLayer r:embed="rId105">
                              <a14:imgEffect>
                                <a14:saturation sat="0"/>
                              </a14:imgEffect>
                            </a14:imgLayer>
                          </a14:imgProps>
                        </a:ext>
                      </a:extLst>
                    </a:blip>
                    <a:stretch>
                      <a:fillRect/>
                    </a:stretch>
                  </pic:blipFill>
                  <pic:spPr>
                    <a:xfrm>
                      <a:off x="0" y="0"/>
                      <a:ext cx="5274310" cy="3775075"/>
                    </a:xfrm>
                    <a:prstGeom prst="rect">
                      <a:avLst/>
                    </a:prstGeom>
                  </pic:spPr>
                </pic:pic>
              </a:graphicData>
            </a:graphic>
          </wp:inline>
        </w:drawing>
      </w:r>
    </w:p>
    <w:p w14:paraId="4E45A2D2" w14:textId="77777777" w:rsidR="00870A08" w:rsidRDefault="003A5418">
      <w:pPr>
        <w:pStyle w:val="aff6"/>
        <w:jc w:val="center"/>
      </w:pPr>
      <w:r>
        <w:rPr>
          <w:rFonts w:hint="eastAsia"/>
        </w:rPr>
        <w:t>图</w:t>
      </w:r>
      <w:r>
        <w:rPr>
          <w:rFonts w:hint="eastAsia"/>
        </w:rPr>
        <w:t>14-1</w:t>
      </w:r>
    </w:p>
    <w:p w14:paraId="60842888" w14:textId="77777777" w:rsidR="00870A08" w:rsidRDefault="00870A08">
      <w:pPr>
        <w:pStyle w:val="aff6"/>
      </w:pPr>
    </w:p>
    <w:p w14:paraId="4913C5DE" w14:textId="77777777" w:rsidR="00870A08" w:rsidRDefault="003A5418">
      <w:pPr>
        <w:pStyle w:val="14"/>
        <w:ind w:firstLineChars="202" w:firstLine="424"/>
      </w:pPr>
      <w:r>
        <w:rPr>
          <w:rFonts w:hint="eastAsia"/>
        </w:rPr>
        <w:t>将鼠标移到</w:t>
      </w:r>
      <w:proofErr w:type="gramStart"/>
      <w:r>
        <w:rPr>
          <w:rFonts w:hint="eastAsia"/>
        </w:rPr>
        <w:t>云设备</w:t>
      </w:r>
      <w:proofErr w:type="gramEnd"/>
      <w:r>
        <w:rPr>
          <w:rFonts w:hint="eastAsia"/>
        </w:rPr>
        <w:t>图标上，点击右键选择“设置</w:t>
      </w:r>
      <w:r>
        <w:rPr>
          <w:rFonts w:hint="eastAsia"/>
        </w:rPr>
        <w:t>"</w:t>
      </w:r>
      <w:r>
        <w:rPr>
          <w:rFonts w:hint="eastAsia"/>
        </w:rPr>
        <w:t>。</w:t>
      </w:r>
    </w:p>
    <w:p w14:paraId="169AB509" w14:textId="77777777" w:rsidR="00870A08" w:rsidRDefault="003A5418">
      <w:pPr>
        <w:pStyle w:val="14"/>
        <w:jc w:val="center"/>
      </w:pPr>
      <w:r>
        <w:rPr>
          <w:noProof/>
          <w:lang w:val="en-GB"/>
        </w:rPr>
        <w:drawing>
          <wp:inline distT="0" distB="0" distL="0" distR="0" wp14:anchorId="7AFE546E" wp14:editId="09F9E737">
            <wp:extent cx="4876800" cy="3401060"/>
            <wp:effectExtent l="0" t="0" r="0" b="8890"/>
            <wp:docPr id="583" name="图片 12" descr="C:\Users\Eric\Desktop\云设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2" descr="C:\Users\Eric\Desktop\云设备.png"/>
                    <pic:cNvPicPr>
                      <a:picLocks noChangeAspect="1" noChangeArrowheads="1"/>
                    </pic:cNvPicPr>
                  </pic:nvPicPr>
                  <pic:blipFill>
                    <a:blip r:embed="rId265" cstate="print">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4879517" cy="3403200"/>
                    </a:xfrm>
                    <a:prstGeom prst="rect">
                      <a:avLst/>
                    </a:prstGeom>
                    <a:noFill/>
                    <a:ln>
                      <a:noFill/>
                    </a:ln>
                  </pic:spPr>
                </pic:pic>
              </a:graphicData>
            </a:graphic>
          </wp:inline>
        </w:drawing>
      </w:r>
    </w:p>
    <w:p w14:paraId="481FD683" w14:textId="77777777" w:rsidR="00870A08" w:rsidRDefault="003A5418">
      <w:pPr>
        <w:pStyle w:val="aff6"/>
        <w:jc w:val="center"/>
      </w:pPr>
      <w:r>
        <w:rPr>
          <w:rFonts w:hint="eastAsia"/>
        </w:rPr>
        <w:lastRenderedPageBreak/>
        <w:t>图</w:t>
      </w:r>
      <w:r>
        <w:rPr>
          <w:rFonts w:hint="eastAsia"/>
        </w:rPr>
        <w:t>14-2</w:t>
      </w:r>
    </w:p>
    <w:p w14:paraId="08753AEE" w14:textId="77777777" w:rsidR="00870A08" w:rsidRDefault="00870A08">
      <w:pPr>
        <w:pStyle w:val="aff6"/>
      </w:pPr>
    </w:p>
    <w:p w14:paraId="1462800D" w14:textId="77777777" w:rsidR="00870A08" w:rsidRDefault="003A5418">
      <w:pPr>
        <w:pStyle w:val="14"/>
        <w:ind w:firstLineChars="202" w:firstLine="424"/>
      </w:pPr>
      <w:r>
        <w:rPr>
          <w:rFonts w:hint="eastAsia"/>
        </w:rPr>
        <w:t>进入到</w:t>
      </w:r>
      <w:proofErr w:type="gramStart"/>
      <w:r>
        <w:rPr>
          <w:rFonts w:hint="eastAsia"/>
        </w:rPr>
        <w:t>云设置</w:t>
      </w:r>
      <w:proofErr w:type="gramEnd"/>
      <w:r>
        <w:rPr>
          <w:rFonts w:hint="eastAsia"/>
        </w:rPr>
        <w:t>界面后，创建一个端口，绑定信息栏选择</w:t>
      </w:r>
      <w:proofErr w:type="gramStart"/>
      <w:r>
        <w:rPr>
          <w:rFonts w:hint="eastAsia"/>
        </w:rPr>
        <w:t>“</w:t>
      </w:r>
      <w:proofErr w:type="gramEnd"/>
      <w:r>
        <w:t>UDP</w:t>
      </w:r>
      <w:r>
        <w:rPr>
          <w:rFonts w:hint="eastAsia"/>
        </w:rPr>
        <w:t>"</w:t>
      </w:r>
      <w:r>
        <w:rPr>
          <w:rFonts w:hint="eastAsia"/>
        </w:rPr>
        <w:t>，端口类型选择</w:t>
      </w:r>
      <w:proofErr w:type="gramStart"/>
      <w:r>
        <w:rPr>
          <w:rFonts w:hint="eastAsia"/>
        </w:rPr>
        <w:t>“</w:t>
      </w:r>
      <w:proofErr w:type="gramEnd"/>
      <w:r>
        <w:rPr>
          <w:rFonts w:hint="eastAsia"/>
        </w:rPr>
        <w:t>Ethernet"</w:t>
      </w:r>
      <w:r>
        <w:rPr>
          <w:rFonts w:hint="eastAsia"/>
        </w:rPr>
        <w:t>，点击“增加”按钮，关于端口的信息将会出现在端口信息表中，序列号为</w:t>
      </w:r>
      <w:r>
        <w:rPr>
          <w:rFonts w:hint="eastAsia"/>
        </w:rPr>
        <w:t>1</w:t>
      </w:r>
      <w:r>
        <w:rPr>
          <w:rFonts w:hint="eastAsia"/>
        </w:rPr>
        <w:t>。</w:t>
      </w:r>
    </w:p>
    <w:p w14:paraId="21D7200E" w14:textId="77777777" w:rsidR="00870A08" w:rsidRDefault="003A5418">
      <w:pPr>
        <w:pStyle w:val="14"/>
        <w:rPr>
          <w:lang w:val="en-GB"/>
        </w:rPr>
      </w:pPr>
      <w:r>
        <w:rPr>
          <w:noProof/>
          <w:lang w:val="en-GB"/>
        </w:rPr>
        <w:drawing>
          <wp:inline distT="0" distB="0" distL="0" distR="0" wp14:anchorId="5327E825" wp14:editId="3D01B200">
            <wp:extent cx="3752850" cy="2567940"/>
            <wp:effectExtent l="0" t="0" r="0" b="3810"/>
            <wp:docPr id="5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4"/>
                    <pic:cNvPicPr>
                      <a:picLocks noChangeAspect="1"/>
                    </pic:cNvPicPr>
                  </pic:nvPicPr>
                  <pic:blipFill>
                    <a:blip r:embed="rId266" cstate="print">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3762035" cy="2574641"/>
                    </a:xfrm>
                    <a:prstGeom prst="rect">
                      <a:avLst/>
                    </a:prstGeom>
                  </pic:spPr>
                </pic:pic>
              </a:graphicData>
            </a:graphic>
          </wp:inline>
        </w:drawing>
      </w:r>
    </w:p>
    <w:p w14:paraId="54F58ECE" w14:textId="77777777" w:rsidR="00870A08" w:rsidRDefault="00870A08">
      <w:pPr>
        <w:pStyle w:val="14"/>
        <w:rPr>
          <w:lang w:val="en-GB"/>
        </w:rPr>
      </w:pPr>
    </w:p>
    <w:p w14:paraId="6B7446E1" w14:textId="77777777" w:rsidR="00870A08" w:rsidRDefault="003A5418">
      <w:pPr>
        <w:pStyle w:val="aff6"/>
        <w:jc w:val="center"/>
      </w:pPr>
      <w:r>
        <w:rPr>
          <w:rFonts w:hint="eastAsia"/>
        </w:rPr>
        <w:t>图</w:t>
      </w:r>
      <w:r>
        <w:rPr>
          <w:rFonts w:hint="eastAsia"/>
        </w:rPr>
        <w:t>14-3</w:t>
      </w:r>
    </w:p>
    <w:p w14:paraId="66D021F8" w14:textId="77777777" w:rsidR="00870A08" w:rsidRDefault="00870A08">
      <w:pPr>
        <w:pStyle w:val="aff6"/>
      </w:pPr>
    </w:p>
    <w:p w14:paraId="59B4073A" w14:textId="77777777" w:rsidR="00870A08" w:rsidRDefault="003A5418">
      <w:pPr>
        <w:ind w:firstLineChars="202" w:firstLine="424"/>
      </w:pPr>
      <w:r>
        <w:rPr>
          <w:rFonts w:hint="eastAsia"/>
        </w:rPr>
        <w:t>创建另外一个端口，在绑定信息栏</w:t>
      </w:r>
      <w:r>
        <w:rPr>
          <w:rFonts w:hint="eastAsia"/>
          <w:highlight w:val="yellow"/>
          <w:rPrChange w:id="176" w:author="king" w:date="2020-12-18T12:45:00Z">
            <w:rPr>
              <w:rFonts w:hint="eastAsia"/>
            </w:rPr>
          </w:rPrChange>
        </w:rPr>
        <w:t>中</w:t>
      </w:r>
      <w:del w:id="177" w:author="king" w:date="2020-12-18T12:44:00Z">
        <w:r>
          <w:rPr>
            <w:rFonts w:hint="eastAsia"/>
            <w:highlight w:val="yellow"/>
            <w:rPrChange w:id="178" w:author="king" w:date="2020-12-18T12:45:00Z">
              <w:rPr>
                <w:rFonts w:hint="eastAsia"/>
              </w:rPr>
            </w:rPrChange>
          </w:rPr>
          <w:delText>同样选择“</w:delText>
        </w:r>
        <w:r>
          <w:rPr>
            <w:highlight w:val="yellow"/>
            <w:rPrChange w:id="179" w:author="king" w:date="2020-12-18T12:45:00Z">
              <w:rPr/>
            </w:rPrChange>
          </w:rPr>
          <w:delText>UDP"</w:delText>
        </w:r>
        <w:r>
          <w:rPr>
            <w:rFonts w:hint="eastAsia"/>
            <w:highlight w:val="yellow"/>
            <w:rPrChange w:id="180" w:author="king" w:date="2020-12-18T12:45:00Z">
              <w:rPr>
                <w:rFonts w:hint="eastAsia"/>
              </w:rPr>
            </w:rPrChange>
          </w:rPr>
          <w:delText>，在端口类型</w:delText>
        </w:r>
      </w:del>
      <w:ins w:id="181" w:author="king" w:date="2020-12-18T12:44:00Z">
        <w:r>
          <w:rPr>
            <w:rFonts w:hint="eastAsia"/>
            <w:highlight w:val="yellow"/>
            <w:rPrChange w:id="182" w:author="king" w:date="2020-12-18T12:45:00Z">
              <w:rPr>
                <w:rFonts w:hint="eastAsia"/>
              </w:rPr>
            </w:rPrChange>
          </w:rPr>
          <w:t>下拉</w:t>
        </w:r>
      </w:ins>
      <w:del w:id="183" w:author="king" w:date="2020-12-18T12:45:00Z">
        <w:r>
          <w:rPr>
            <w:rFonts w:hint="eastAsia"/>
            <w:highlight w:val="yellow"/>
            <w:rPrChange w:id="184" w:author="king" w:date="2020-12-18T12:45:00Z">
              <w:rPr>
                <w:rFonts w:hint="eastAsia"/>
              </w:rPr>
            </w:rPrChange>
          </w:rPr>
          <w:delText>栏</w:delText>
        </w:r>
      </w:del>
      <w:r>
        <w:rPr>
          <w:rFonts w:hint="eastAsia"/>
          <w:highlight w:val="yellow"/>
          <w:rPrChange w:id="185" w:author="king" w:date="2020-12-18T12:45:00Z">
            <w:rPr>
              <w:rFonts w:hint="eastAsia"/>
            </w:rPr>
          </w:rPrChange>
        </w:rPr>
        <w:t>选择真实</w:t>
      </w:r>
      <w:r>
        <w:rPr>
          <w:highlight w:val="yellow"/>
          <w:rPrChange w:id="186" w:author="king" w:date="2020-12-18T12:45:00Z">
            <w:rPr/>
          </w:rPrChange>
        </w:rPr>
        <w:t>PC</w:t>
      </w:r>
      <w:r>
        <w:rPr>
          <w:rFonts w:hint="eastAsia"/>
          <w:highlight w:val="yellow"/>
          <w:rPrChange w:id="187" w:author="king" w:date="2020-12-18T12:45:00Z">
            <w:rPr>
              <w:rFonts w:hint="eastAsia"/>
            </w:rPr>
          </w:rPrChange>
        </w:rPr>
        <w:t>中任意一个网卡</w:t>
      </w:r>
      <w:r>
        <w:rPr>
          <w:rFonts w:hint="eastAsia"/>
        </w:rPr>
        <w:t>地址，这里选择了</w:t>
      </w:r>
      <w:r>
        <w:rPr>
          <w:rFonts w:hint="eastAsia"/>
        </w:rPr>
        <w:t>PC</w:t>
      </w:r>
      <w:r>
        <w:rPr>
          <w:rFonts w:hint="eastAsia"/>
        </w:rPr>
        <w:t>中的无线网卡，</w:t>
      </w:r>
      <w:r>
        <w:rPr>
          <w:rFonts w:hint="eastAsia"/>
        </w:rPr>
        <w:t>IP</w:t>
      </w:r>
      <w:r>
        <w:rPr>
          <w:rFonts w:hint="eastAsia"/>
        </w:rPr>
        <w:t>地址为：</w:t>
      </w:r>
      <w:r>
        <w:rPr>
          <w:rFonts w:hint="eastAsia"/>
        </w:rPr>
        <w:t>192.168.6.33</w:t>
      </w:r>
      <w:r>
        <w:rPr>
          <w:rFonts w:hint="eastAsia"/>
        </w:rPr>
        <w:t>。</w:t>
      </w:r>
      <w:ins w:id="188" w:author="king" w:date="2020-12-18T12:44:00Z">
        <w:r>
          <w:rPr>
            <w:rFonts w:hint="eastAsia"/>
          </w:rPr>
          <w:t>端口类型选择“</w:t>
        </w:r>
        <w:r>
          <w:rPr>
            <w:rFonts w:hint="eastAsia"/>
          </w:rPr>
          <w:t>Ethernet"</w:t>
        </w:r>
      </w:ins>
    </w:p>
    <w:p w14:paraId="6A8617A1" w14:textId="77777777" w:rsidR="00870A08" w:rsidRDefault="003A5418">
      <w:pPr>
        <w:pStyle w:val="aff6"/>
        <w:jc w:val="center"/>
      </w:pPr>
      <w:ins w:id="189" w:author="8613058106752" w:date="2020-12-18T12:38:00Z">
        <w:del w:id="190" w:author="king" w:date="2020-12-18T12:43:00Z">
          <w:r>
            <w:rPr>
              <w:noProof/>
              <w:lang w:val="en-GB"/>
            </w:rPr>
            <mc:AlternateContent>
              <mc:Choice Requires="wps">
                <w:drawing>
                  <wp:anchor distT="0" distB="0" distL="114300" distR="114300" simplePos="0" relativeHeight="251695104" behindDoc="0" locked="0" layoutInCell="1" allowOverlap="1" wp14:anchorId="05168CAF" wp14:editId="4D1FD184">
                    <wp:simplePos x="0" y="0"/>
                    <wp:positionH relativeFrom="column">
                      <wp:posOffset>-237490</wp:posOffset>
                    </wp:positionH>
                    <wp:positionV relativeFrom="paragraph">
                      <wp:posOffset>725170</wp:posOffset>
                    </wp:positionV>
                    <wp:extent cx="143510" cy="28575"/>
                    <wp:effectExtent l="38100" t="38100" r="47625" b="47625"/>
                    <wp:wrapNone/>
                    <wp:docPr id="79" name="墨迹 79"/>
                    <wp:cNvGraphicFramePr/>
                    <a:graphic xmlns:a="http://schemas.openxmlformats.org/drawingml/2006/main">
                      <a:graphicData uri="http://schemas.microsoft.com/office/word/2010/wordprocessingInk">
                        <w14:contentPart bwMode="auto" r:id="rId267">
                          <w14:nvContentPartPr>
                            <w14:cNvContentPartPr/>
                          </w14:nvContentPartPr>
                          <w14:xfrm>
                            <a:off x="0" y="0"/>
                            <a:ext cx="143280" cy="28800"/>
                          </w14:xfrm>
                        </w14:contentPart>
                      </a:graphicData>
                    </a:graphic>
                  </wp:anchor>
                </w:drawing>
              </mc:Choice>
              <mc:Fallback xmlns:wpsCustomData="http://www.wps.cn/officeDocument/2013/wpsCustomData">
                <w:pict>
                  <v:shape id="_x0000_s1026" o:spid="_x0000_s1026" o:spt="75" style="position:absolute;left:0pt;margin-left:-18.7pt;margin-top:57.1pt;height:2.25pt;width:11.3pt;z-index:251695104;mso-width-relative:page;mso-height-relative:page;" coordsize="21600,21600" o:gfxdata="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OF1VITaAAAACwEAAA8AAAAAAAAAAQAg&#10;AAAAIgAAAGRycy9kb3ducmV2LnhtbFBLAQIUABQAAAAIAIdO4kBiWOZJkwEAADQDAAAOAAAAAAAA&#10;AAEAIAAAACkBAABkcnMvZTJvRG9jLnhtbFBLAQIUAAoAAAAAAIdO4kAAAAAAAAAAAAAAAAAIAAAA&#10;AAAAAAAAEAAAAOgCAABkcnMvaW5rL1BLAQIUABQAAAAIAIdO4kCo+wEBEQIAABYFAAAQAAAAAAAA&#10;AAEAIAAAAA4DAABkcnMvaW5rL2luazEueG1sUEsFBgAAAAAKAAoATAIAALgIAAAAAA==&#10;">
                    <v:imagedata r:id="rId268" o:title=""/>
                    <o:lock v:ext="edit"/>
                  </v:shape>
                </w:pict>
              </mc:Fallback>
            </mc:AlternateContent>
          </w:r>
        </w:del>
      </w:ins>
      <w:ins w:id="191" w:author="8613058106752" w:date="2020-12-18T12:39:00Z">
        <w:del w:id="192" w:author="king" w:date="2020-12-18T12:43:00Z">
          <w:r>
            <w:rPr>
              <w:noProof/>
              <w:lang w:val="en-GB"/>
            </w:rPr>
            <mc:AlternateContent>
              <mc:Choice Requires="wps">
                <w:drawing>
                  <wp:anchor distT="0" distB="0" distL="114300" distR="114300" simplePos="0" relativeHeight="251699200" behindDoc="0" locked="0" layoutInCell="1" allowOverlap="1" wp14:anchorId="58B59AC8" wp14:editId="49FFBEBA">
                    <wp:simplePos x="0" y="0"/>
                    <wp:positionH relativeFrom="column">
                      <wp:posOffset>142240</wp:posOffset>
                    </wp:positionH>
                    <wp:positionV relativeFrom="paragraph">
                      <wp:posOffset>363220</wp:posOffset>
                    </wp:positionV>
                    <wp:extent cx="10160" cy="257175"/>
                    <wp:effectExtent l="57150" t="38100" r="47625" b="47625"/>
                    <wp:wrapNone/>
                    <wp:docPr id="83" name="墨迹 83"/>
                    <wp:cNvGraphicFramePr/>
                    <a:graphic xmlns:a="http://schemas.openxmlformats.org/drawingml/2006/main">
                      <a:graphicData uri="http://schemas.microsoft.com/office/word/2010/wordprocessingInk">
                        <w14:contentPart bwMode="auto" r:id="rId269">
                          <w14:nvContentPartPr>
                            <w14:cNvContentPartPr/>
                          </w14:nvContentPartPr>
                          <w14:xfrm>
                            <a:off x="0" y="0"/>
                            <a:ext cx="10080" cy="257400"/>
                          </w14:xfrm>
                        </w14:contentPart>
                      </a:graphicData>
                    </a:graphic>
                  </wp:anchor>
                </w:drawing>
              </mc:Choice>
              <mc:Fallback xmlns:wpsCustomData="http://www.wps.cn/officeDocument/2013/wpsCustomData">
                <w:pict>
                  <v:shape id="_x0000_s1026" o:spid="_x0000_s1026" o:spt="75" style="position:absolute;left:0pt;margin-left:11.2pt;margin-top:28.6pt;height:20.25pt;width:0.8pt;z-index:251699200;mso-width-relative:page;mso-height-relative:page;" coordsize="21600,21600" o:gfxdata="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Dx6cQA1QAAAAgBAAAPAAAA&#10;AAAAAAEAIAAAACIAAABkcnMvZG93bnJldi54bWxQSwECFAAUAAAACACHTuJAiARSTZABAAA0AwAA&#10;DgAAAAAAAAABACAAAAAkAQAAZHJzL2Uyb0RvYy54bWxQSwECFAAKAAAAAACHTuJAAAAAAAAAAAAA&#10;AAAACAAAAAAAAAAAABAAAADgAgAAZHJzL2luay9QSwECFAAUAAAACACHTuJAqWMDMyACAAA6BQAA&#10;EAAAAAAAAAABACAAAAAGAwAAZHJzL2luay9pbmsxLnhtbFBLBQYAAAAACgAKAEwCAAC/CAAAAAA=&#10;">
                    <v:imagedata r:id="rId270" o:title=""/>
                    <o:lock v:ext="edit"/>
                  </v:shape>
                </w:pict>
              </mc:Fallback>
            </mc:AlternateContent>
          </w:r>
        </w:del>
        <w:del w:id="193" w:author="king" w:date="2020-12-18T12:42:00Z">
          <w:r>
            <w:rPr>
              <w:noProof/>
              <w:lang w:val="en-GB"/>
            </w:rPr>
            <mc:AlternateContent>
              <mc:Choice Requires="wps">
                <w:drawing>
                  <wp:anchor distT="0" distB="0" distL="114300" distR="114300" simplePos="0" relativeHeight="251705344" behindDoc="0" locked="0" layoutInCell="1" allowOverlap="1" wp14:anchorId="7344B7C4" wp14:editId="2E4ABE02">
                    <wp:simplePos x="0" y="0"/>
                    <wp:positionH relativeFrom="column">
                      <wp:posOffset>446405</wp:posOffset>
                    </wp:positionH>
                    <wp:positionV relativeFrom="paragraph">
                      <wp:posOffset>464820</wp:posOffset>
                    </wp:positionV>
                    <wp:extent cx="2277745" cy="1097280"/>
                    <wp:effectExtent l="38100" t="38100" r="46990" b="45720"/>
                    <wp:wrapNone/>
                    <wp:docPr id="89" name="墨迹 89"/>
                    <wp:cNvGraphicFramePr/>
                    <a:graphic xmlns:a="http://schemas.openxmlformats.org/drawingml/2006/main">
                      <a:graphicData uri="http://schemas.microsoft.com/office/word/2010/wordprocessingInk">
                        <w14:contentPart bwMode="auto" r:id="rId271">
                          <w14:nvContentPartPr>
                            <w14:cNvContentPartPr/>
                          </w14:nvContentPartPr>
                          <w14:xfrm>
                            <a:off x="0" y="0"/>
                            <a:ext cx="2277720" cy="1097280"/>
                          </w14:xfrm>
                        </w14:contentPart>
                      </a:graphicData>
                    </a:graphic>
                  </wp:anchor>
                </w:drawing>
              </mc:Choice>
              <mc:Fallback xmlns:wpsCustomData="http://www.wps.cn/officeDocument/2013/wpsCustomData">
                <w:pict>
                  <v:shape id="_x0000_s1026" o:spid="_x0000_s1026" o:spt="75" style="position:absolute;left:0pt;margin-left:35.15pt;margin-top:36.6pt;height:86.4pt;width:179.35pt;z-index:251705344;mso-width-relative:page;mso-height-relative:page;" coordsize="21600,21600" o:gfxdata="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">
                    <v:imagedata r:id="rId272" o:title=""/>
                    <o:lock v:ext="edit"/>
                  </v:shape>
                </w:pict>
              </mc:Fallback>
            </mc:AlternateContent>
          </w:r>
        </w:del>
        <w:del w:id="194" w:author="king" w:date="2020-12-18T12:43:00Z">
          <w:r>
            <w:rPr>
              <w:noProof/>
              <w:lang w:val="en-GB"/>
            </w:rPr>
            <mc:AlternateContent>
              <mc:Choice Requires="wps">
                <w:drawing>
                  <wp:anchor distT="0" distB="0" distL="114300" distR="114300" simplePos="0" relativeHeight="251704320" behindDoc="0" locked="0" layoutInCell="1" allowOverlap="1" wp14:anchorId="04682A79" wp14:editId="2B320BF8">
                    <wp:simplePos x="0" y="0"/>
                    <wp:positionH relativeFrom="column">
                      <wp:posOffset>46990</wp:posOffset>
                    </wp:positionH>
                    <wp:positionV relativeFrom="paragraph">
                      <wp:posOffset>991870</wp:posOffset>
                    </wp:positionV>
                    <wp:extent cx="238760" cy="635"/>
                    <wp:effectExtent l="57150" t="57150" r="47625" b="57150"/>
                    <wp:wrapNone/>
                    <wp:docPr id="88" name="墨迹 88"/>
                    <wp:cNvGraphicFramePr/>
                    <a:graphic xmlns:a="http://schemas.openxmlformats.org/drawingml/2006/main">
                      <a:graphicData uri="http://schemas.microsoft.com/office/word/2010/wordprocessingInk">
                        <w14:contentPart bwMode="auto" r:id="rId273">
                          <w14:nvContentPartPr>
                            <w14:cNvContentPartPr/>
                          </w14:nvContentPartPr>
                          <w14:xfrm>
                            <a:off x="0" y="0"/>
                            <a:ext cx="238680" cy="360"/>
                          </w14:xfrm>
                        </w14:contentPart>
                      </a:graphicData>
                    </a:graphic>
                  </wp:anchor>
                </w:drawing>
              </mc:Choice>
              <mc:Fallback xmlns:wpsCustomData="http://www.wps.cn/officeDocument/2013/wpsCustomData">
                <w:pict>
                  <v:shape id="_x0000_s1026" o:spid="_x0000_s1026" o:spt="75" style="position:absolute;left:0pt;margin-left:3.7pt;margin-top:78.1pt;height:0.05pt;width:18.8pt;z-index:251704320;mso-width-relative:page;mso-height-relative:page;" coordsize="21600,21600" o:gfxdata="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">
                    <v:imagedata r:id="rId274" o:title=""/>
                    <o:lock v:ext="edit"/>
                  </v:shape>
                </w:pict>
              </mc:Fallback>
            </mc:AlternateContent>
          </w:r>
          <w:r>
            <w:rPr>
              <w:noProof/>
              <w:lang w:val="en-GB"/>
            </w:rPr>
            <mc:AlternateContent>
              <mc:Choice Requires="wps">
                <w:drawing>
                  <wp:anchor distT="0" distB="0" distL="114300" distR="114300" simplePos="0" relativeHeight="251703296" behindDoc="0" locked="0" layoutInCell="1" allowOverlap="1" wp14:anchorId="3A0202C9" wp14:editId="7A319CC0">
                    <wp:simplePos x="0" y="0"/>
                    <wp:positionH relativeFrom="column">
                      <wp:posOffset>57150</wp:posOffset>
                    </wp:positionH>
                    <wp:positionV relativeFrom="paragraph">
                      <wp:posOffset>838835</wp:posOffset>
                    </wp:positionV>
                    <wp:extent cx="152400" cy="19685"/>
                    <wp:effectExtent l="38100" t="38100" r="57150" b="57150"/>
                    <wp:wrapNone/>
                    <wp:docPr id="87" name="墨迹 87"/>
                    <wp:cNvGraphicFramePr/>
                    <a:graphic xmlns:a="http://schemas.openxmlformats.org/drawingml/2006/main">
                      <a:graphicData uri="http://schemas.microsoft.com/office/word/2010/wordprocessingInk">
                        <w14:contentPart bwMode="auto" r:id="rId275">
                          <w14:nvContentPartPr>
                            <w14:cNvContentPartPr/>
                          </w14:nvContentPartPr>
                          <w14:xfrm>
                            <a:off x="0" y="0"/>
                            <a:ext cx="152640" cy="19440"/>
                          </w14:xfrm>
                        </w14:contentPart>
                      </a:graphicData>
                    </a:graphic>
                  </wp:anchor>
                </w:drawing>
              </mc:Choice>
              <mc:Fallback xmlns:wpsCustomData="http://www.wps.cn/officeDocument/2013/wpsCustomData">
                <w:pict>
                  <v:shape id="_x0000_s1026" o:spid="_x0000_s1026" o:spt="75" style="position:absolute;left:0pt;margin-left:4.5pt;margin-top:66.05pt;height:1.55pt;width:12pt;z-index:251703296;mso-width-relative:page;mso-height-relative:page;" coordsize="21600,21600" o:gfxdata="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">
                    <v:imagedata r:id="rId276" o:title=""/>
                    <o:lock v:ext="edit"/>
                  </v:shape>
                </w:pict>
              </mc:Fallback>
            </mc:AlternateContent>
          </w:r>
          <w:r>
            <w:rPr>
              <w:noProof/>
              <w:lang w:val="en-GB"/>
            </w:rPr>
            <mc:AlternateContent>
              <mc:Choice Requires="wps">
                <w:drawing>
                  <wp:anchor distT="0" distB="0" distL="114300" distR="114300" simplePos="0" relativeHeight="251702272" behindDoc="0" locked="0" layoutInCell="1" allowOverlap="1" wp14:anchorId="5C5779BE" wp14:editId="22E661F1">
                    <wp:simplePos x="0" y="0"/>
                    <wp:positionH relativeFrom="column">
                      <wp:posOffset>104775</wp:posOffset>
                    </wp:positionH>
                    <wp:positionV relativeFrom="paragraph">
                      <wp:posOffset>750570</wp:posOffset>
                    </wp:positionV>
                    <wp:extent cx="92075" cy="316865"/>
                    <wp:effectExtent l="38100" t="38100" r="60960" b="64135"/>
                    <wp:wrapNone/>
                    <wp:docPr id="86" name="墨迹 86"/>
                    <wp:cNvGraphicFramePr/>
                    <a:graphic xmlns:a="http://schemas.openxmlformats.org/drawingml/2006/main">
                      <a:graphicData uri="http://schemas.microsoft.com/office/word/2010/wordprocessingInk">
                        <w14:contentPart bwMode="auto" r:id="rId277">
                          <w14:nvContentPartPr>
                            <w14:cNvContentPartPr/>
                          </w14:nvContentPartPr>
                          <w14:xfrm>
                            <a:off x="0" y="0"/>
                            <a:ext cx="91800" cy="317160"/>
                          </w14:xfrm>
                        </w14:contentPart>
                      </a:graphicData>
                    </a:graphic>
                  </wp:anchor>
                </w:drawing>
              </mc:Choice>
              <mc:Fallback xmlns:wpsCustomData="http://www.wps.cn/officeDocument/2013/wpsCustomData">
                <w:pict>
                  <v:shape id="_x0000_s1026" o:spid="_x0000_s1026" o:spt="75" style="position:absolute;left:0pt;margin-left:8.25pt;margin-top:59.1pt;height:24.95pt;width:7.25pt;z-index:251702272;mso-width-relative:page;mso-height-relative:page;" coordsize="21600,21600" o:gfxdata="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">
                    <v:imagedata r:id="rId278" o:title=""/>
                    <o:lock v:ext="edit"/>
                  </v:shape>
                </w:pict>
              </mc:Fallback>
            </mc:AlternateContent>
          </w:r>
          <w:r>
            <w:rPr>
              <w:noProof/>
              <w:lang w:val="en-GB"/>
            </w:rPr>
            <mc:AlternateContent>
              <mc:Choice Requires="wps">
                <w:drawing>
                  <wp:anchor distT="0" distB="0" distL="114300" distR="114300" simplePos="0" relativeHeight="251701248" behindDoc="0" locked="0" layoutInCell="1" allowOverlap="1" wp14:anchorId="7B480DF3" wp14:editId="164C1459">
                    <wp:simplePos x="0" y="0"/>
                    <wp:positionH relativeFrom="column">
                      <wp:posOffset>55245</wp:posOffset>
                    </wp:positionH>
                    <wp:positionV relativeFrom="paragraph">
                      <wp:posOffset>753110</wp:posOffset>
                    </wp:positionV>
                    <wp:extent cx="11430" cy="238760"/>
                    <wp:effectExtent l="38100" t="57150" r="45720" b="47625"/>
                    <wp:wrapNone/>
                    <wp:docPr id="85" name="墨迹 85"/>
                    <wp:cNvGraphicFramePr/>
                    <a:graphic xmlns:a="http://schemas.openxmlformats.org/drawingml/2006/main">
                      <a:graphicData uri="http://schemas.microsoft.com/office/word/2010/wordprocessingInk">
                        <w14:contentPart bwMode="auto" r:id="rId279">
                          <w14:nvContentPartPr>
                            <w14:cNvContentPartPr/>
                          </w14:nvContentPartPr>
                          <w14:xfrm>
                            <a:off x="0" y="0"/>
                            <a:ext cx="11520" cy="238680"/>
                          </w14:xfrm>
                        </w14:contentPart>
                      </a:graphicData>
                    </a:graphic>
                  </wp:anchor>
                </w:drawing>
              </mc:Choice>
              <mc:Fallback xmlns:wpsCustomData="http://www.wps.cn/officeDocument/2013/wpsCustomData">
                <w:pict>
                  <v:shape id="_x0000_s1026" o:spid="_x0000_s1026" o:spt="75" style="position:absolute;left:0pt;margin-left:4.35pt;margin-top:59.3pt;height:18.8pt;width:0.9pt;z-index:251701248;mso-width-relative:page;mso-height-relative:page;" coordsize="21600,21600" o:gfxdata="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CWsFM/WAAAACAEAAA8AAAAAAAAAAQAg&#10;AAAAIgAAAGRycy9kb3ducmV2LnhtbFBLAQIUABQAAAAIAIdO4kDRfDcwkwEAADQDAAAOAAAAAAAA&#10;AAEAIAAAACUBAABkcnMvZTJvRG9jLnhtbFBLAQIUAAoAAAAAAIdO4kAAAAAAAAAAAAAAAAAIAAAA&#10;AAAAAAAAEAAAAOQCAABkcnMvaW5rL1BLAQIUABQAAAAIAIdO4kAUFHa+FQIAABgFAAAQAAAAAAAA&#10;AAEAIAAAAAoDAABkcnMvaW5rL2luazEueG1sUEsFBgAAAAAKAAoATAIAALgIAAAAAA==&#10;">
                    <v:imagedata r:id="rId280" o:title=""/>
                    <o:lock v:ext="edit"/>
                  </v:shape>
                </w:pict>
              </mc:Fallback>
            </mc:AlternateContent>
          </w:r>
        </w:del>
        <w:del w:id="195" w:author="king" w:date="2020-12-18T12:42:00Z">
          <w:r>
            <w:rPr>
              <w:noProof/>
              <w:lang w:val="en-GB"/>
            </w:rPr>
            <mc:AlternateContent>
              <mc:Choice Requires="wps">
                <w:drawing>
                  <wp:anchor distT="0" distB="0" distL="114300" distR="114300" simplePos="0" relativeHeight="251700224" behindDoc="0" locked="0" layoutInCell="1" allowOverlap="1" wp14:anchorId="7FB5518D" wp14:editId="6A068967">
                    <wp:simplePos x="0" y="0"/>
                    <wp:positionH relativeFrom="column">
                      <wp:posOffset>-38100</wp:posOffset>
                    </wp:positionH>
                    <wp:positionV relativeFrom="paragraph">
                      <wp:posOffset>619760</wp:posOffset>
                    </wp:positionV>
                    <wp:extent cx="391160" cy="38735"/>
                    <wp:effectExtent l="57150" t="57150" r="47625" b="56515"/>
                    <wp:wrapNone/>
                    <wp:docPr id="84" name="墨迹 84"/>
                    <wp:cNvGraphicFramePr/>
                    <a:graphic xmlns:a="http://schemas.openxmlformats.org/drawingml/2006/main">
                      <a:graphicData uri="http://schemas.microsoft.com/office/word/2010/wordprocessingInk">
                        <w14:contentPart bwMode="auto" r:id="rId281">
                          <w14:nvContentPartPr>
                            <w14:cNvContentPartPr/>
                          </w14:nvContentPartPr>
                          <w14:xfrm>
                            <a:off x="0" y="0"/>
                            <a:ext cx="390960" cy="38880"/>
                          </w14:xfrm>
                        </w14:contentPart>
                      </a:graphicData>
                    </a:graphic>
                  </wp:anchor>
                </w:drawing>
              </mc:Choice>
              <mc:Fallback xmlns:wpsCustomData="http://www.wps.cn/officeDocument/2013/wpsCustomData">
                <w:pict>
                  <v:shape id="_x0000_s1026" o:spid="_x0000_s1026" o:spt="75" style="position:absolute;left:0pt;margin-left:-3pt;margin-top:48.8pt;height:3.05pt;width:30.8pt;z-index:251700224;mso-width-relative:page;mso-height-relative:page;" coordsize="21600,21600" o:gfxdata="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">
                    <v:imagedata r:id="rId282" o:title=""/>
                    <o:lock v:ext="edit"/>
                  </v:shape>
                </w:pict>
              </mc:Fallback>
            </mc:AlternateContent>
          </w:r>
        </w:del>
        <w:del w:id="196" w:author="king" w:date="2020-12-18T12:43:00Z">
          <w:r>
            <w:rPr>
              <w:noProof/>
              <w:lang w:val="en-GB"/>
            </w:rPr>
            <mc:AlternateContent>
              <mc:Choice Requires="wps">
                <w:drawing>
                  <wp:anchor distT="0" distB="0" distL="114300" distR="114300" simplePos="0" relativeHeight="251698176" behindDoc="0" locked="0" layoutInCell="1" allowOverlap="1" wp14:anchorId="17D225F0" wp14:editId="740622C7">
                    <wp:simplePos x="0" y="0"/>
                    <wp:positionH relativeFrom="column">
                      <wp:posOffset>27940</wp:posOffset>
                    </wp:positionH>
                    <wp:positionV relativeFrom="paragraph">
                      <wp:posOffset>344170</wp:posOffset>
                    </wp:positionV>
                    <wp:extent cx="635" cy="247650"/>
                    <wp:effectExtent l="57150" t="38100" r="57150" b="57150"/>
                    <wp:wrapNone/>
                    <wp:docPr id="82" name="墨迹 82"/>
                    <wp:cNvGraphicFramePr/>
                    <a:graphic xmlns:a="http://schemas.openxmlformats.org/drawingml/2006/main">
                      <a:graphicData uri="http://schemas.microsoft.com/office/word/2010/wordprocessingInk">
                        <w14:contentPart bwMode="auto" r:id="rId283">
                          <w14:nvContentPartPr>
                            <w14:cNvContentPartPr/>
                          </w14:nvContentPartPr>
                          <w14:xfrm>
                            <a:off x="0" y="0"/>
                            <a:ext cx="360" cy="247680"/>
                          </w14:xfrm>
                        </w14:contentPart>
                      </a:graphicData>
                    </a:graphic>
                  </wp:anchor>
                </w:drawing>
              </mc:Choice>
              <mc:Fallback xmlns:wpsCustomData="http://www.wps.cn/officeDocument/2013/wpsCustomData">
                <w:pict>
                  <v:shape id="_x0000_s1026" o:spid="_x0000_s1026" o:spt="75" style="position:absolute;left:0pt;margin-left:2.2pt;margin-top:27.1pt;height:19.5pt;width:0.05pt;z-index:251698176;mso-width-relative:page;mso-height-relative:page;" coordsize="21600,21600" o:gfxdata="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&#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">
                    <v:imagedata r:id="rId284" o:title=""/>
                    <o:lock v:ext="edit"/>
                  </v:shape>
                </w:pict>
              </mc:Fallback>
            </mc:AlternateContent>
          </w:r>
          <w:r>
            <w:rPr>
              <w:noProof/>
              <w:lang w:val="en-GB"/>
            </w:rPr>
            <mc:AlternateContent>
              <mc:Choice Requires="wps">
                <w:drawing>
                  <wp:anchor distT="0" distB="0" distL="114300" distR="114300" simplePos="0" relativeHeight="251697152" behindDoc="0" locked="0" layoutInCell="1" allowOverlap="1" wp14:anchorId="2A712E25" wp14:editId="5304130A">
                    <wp:simplePos x="0" y="0"/>
                    <wp:positionH relativeFrom="column">
                      <wp:posOffset>-57150</wp:posOffset>
                    </wp:positionH>
                    <wp:positionV relativeFrom="paragraph">
                      <wp:posOffset>438785</wp:posOffset>
                    </wp:positionV>
                    <wp:extent cx="410210" cy="66675"/>
                    <wp:effectExtent l="38100" t="38100" r="47625" b="47625"/>
                    <wp:wrapNone/>
                    <wp:docPr id="81" name="墨迹 81"/>
                    <wp:cNvGraphicFramePr/>
                    <a:graphic xmlns:a="http://schemas.openxmlformats.org/drawingml/2006/main">
                      <a:graphicData uri="http://schemas.microsoft.com/office/word/2010/wordprocessingInk">
                        <w14:contentPart bwMode="auto" r:id="rId285">
                          <w14:nvContentPartPr>
                            <w14:cNvContentPartPr/>
                          </w14:nvContentPartPr>
                          <w14:xfrm>
                            <a:off x="0" y="0"/>
                            <a:ext cx="410040" cy="66960"/>
                          </w14:xfrm>
                        </w14:contentPart>
                      </a:graphicData>
                    </a:graphic>
                  </wp:anchor>
                </w:drawing>
              </mc:Choice>
              <mc:Fallback xmlns:wpsCustomData="http://www.wps.cn/officeDocument/2013/wpsCustomData">
                <w:pict>
                  <v:shape id="_x0000_s1026" o:spid="_x0000_s1026" o:spt="75" style="position:absolute;left:0pt;margin-left:-4.5pt;margin-top:34.55pt;height:5.25pt;width:32.3pt;z-index:251697152;mso-width-relative:page;mso-height-relative:page;" coordsize="21600,21600" o:gfxdata="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">
                    <v:imagedata r:id="rId286" o:title=""/>
                    <o:lock v:ext="edit"/>
                  </v:shape>
                </w:pict>
              </mc:Fallback>
            </mc:AlternateContent>
          </w:r>
          <w:r>
            <w:rPr>
              <w:noProof/>
              <w:lang w:val="en-GB"/>
            </w:rPr>
            <mc:AlternateContent>
              <mc:Choice Requires="wps">
                <w:drawing>
                  <wp:anchor distT="0" distB="0" distL="114300" distR="114300" simplePos="0" relativeHeight="251696128" behindDoc="0" locked="0" layoutInCell="1" allowOverlap="1" wp14:anchorId="5E5B390D" wp14:editId="6CA8A06E">
                    <wp:simplePos x="0" y="0"/>
                    <wp:positionH relativeFrom="column">
                      <wp:posOffset>-219710</wp:posOffset>
                    </wp:positionH>
                    <wp:positionV relativeFrom="paragraph">
                      <wp:posOffset>658495</wp:posOffset>
                    </wp:positionV>
                    <wp:extent cx="125095" cy="314325"/>
                    <wp:effectExtent l="38100" t="57150" r="8890" b="47625"/>
                    <wp:wrapNone/>
                    <wp:docPr id="80" name="墨迹 80"/>
                    <wp:cNvGraphicFramePr/>
                    <a:graphic xmlns:a="http://schemas.openxmlformats.org/drawingml/2006/main">
                      <a:graphicData uri="http://schemas.microsoft.com/office/word/2010/wordprocessingInk">
                        <w14:contentPart bwMode="auto" r:id="rId287">
                          <w14:nvContentPartPr>
                            <w14:cNvContentPartPr/>
                          </w14:nvContentPartPr>
                          <w14:xfrm>
                            <a:off x="0" y="0"/>
                            <a:ext cx="124920" cy="314640"/>
                          </w14:xfrm>
                        </w14:contentPart>
                      </a:graphicData>
                    </a:graphic>
                  </wp:anchor>
                </w:drawing>
              </mc:Choice>
              <mc:Fallback xmlns:wpsCustomData="http://www.wps.cn/officeDocument/2013/wpsCustomData">
                <w:pict>
                  <v:shape id="_x0000_s1026" o:spid="_x0000_s1026" o:spt="75" style="position:absolute;left:0pt;margin-left:-17.3pt;margin-top:51.85pt;height:24.75pt;width:9.85pt;z-index:251696128;mso-width-relative:page;mso-height-relative:page;" coordsize="21600,21600" o:gfxdata="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">
                    <v:imagedata r:id="rId288" o:title=""/>
                    <o:lock v:ext="edit"/>
                  </v:shape>
                </w:pict>
              </mc:Fallback>
            </mc:AlternateContent>
          </w:r>
        </w:del>
      </w:ins>
      <w:ins w:id="197" w:author="8613058106752" w:date="2020-12-18T12:38:00Z">
        <w:del w:id="198" w:author="king" w:date="2020-12-18T12:43:00Z">
          <w:r>
            <w:rPr>
              <w:noProof/>
              <w:lang w:val="en-GB"/>
            </w:rPr>
            <mc:AlternateContent>
              <mc:Choice Requires="wps">
                <w:drawing>
                  <wp:anchor distT="0" distB="0" distL="114300" distR="114300" simplePos="0" relativeHeight="251694080" behindDoc="0" locked="0" layoutInCell="1" allowOverlap="1" wp14:anchorId="1C1F8DB4" wp14:editId="018C020B">
                    <wp:simplePos x="0" y="0"/>
                    <wp:positionH relativeFrom="column">
                      <wp:posOffset>-219075</wp:posOffset>
                    </wp:positionH>
                    <wp:positionV relativeFrom="paragraph">
                      <wp:posOffset>610235</wp:posOffset>
                    </wp:positionV>
                    <wp:extent cx="38735" cy="635"/>
                    <wp:effectExtent l="57150" t="57150" r="57150" b="57150"/>
                    <wp:wrapNone/>
                    <wp:docPr id="78" name="墨迹 78"/>
                    <wp:cNvGraphicFramePr/>
                    <a:graphic xmlns:a="http://schemas.openxmlformats.org/drawingml/2006/main">
                      <a:graphicData uri="http://schemas.microsoft.com/office/word/2010/wordprocessingInk">
                        <w14:contentPart bwMode="auto" r:id="rId289">
                          <w14:nvContentPartPr>
                            <w14:cNvContentPartPr/>
                          </w14:nvContentPartPr>
                          <w14:xfrm>
                            <a:off x="0" y="0"/>
                            <a:ext cx="38520" cy="360"/>
                          </w14:xfrm>
                        </w14:contentPart>
                      </a:graphicData>
                    </a:graphic>
                  </wp:anchor>
                </w:drawing>
              </mc:Choice>
              <mc:Fallback xmlns:wpsCustomData="http://www.wps.cn/officeDocument/2013/wpsCustomData">
                <w:pict>
                  <v:shape id="_x0000_s1026" o:spid="_x0000_s1026" o:spt="75" style="position:absolute;left:0pt;margin-left:-17.25pt;margin-top:48.05pt;height:0.05pt;width:3.05pt;z-index:251694080;mso-width-relative:page;mso-height-relative:page;" coordsize="21600,21600" o:gfxdata="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TAHkw1gAAAAoBAAAPAAAAAAAAAAEAIAAAACIA&#10;AABkcnMvZG93bnJldi54bWxQSwECFAAUAAAACACHTuJA+7CvzY8BAAAxAwAADgAAAAAAAAABACAA&#10;AAAlAQAAZHJzL2Uyb0RvYy54bWxQSwECFAAKAAAAAACHTuJAAAAAAAAAAAAAAAAACAAAAAAAAAAA&#10;ABAAAADgAgAAZHJzL2luay9QSwECFAAUAAAACACHTuJAOWQkW9sBAAC2BAAAEAAAAAAAAAABACAA&#10;AAAGAwAAZHJzL2luay9pbmsxLnhtbFBLBQYAAAAACgAKAEwCAAB6CAAAAAA=&#10;">
                    <v:imagedata r:id="rId290" o:title=""/>
                    <o:lock v:ext="edit"/>
                  </v:shape>
                </w:pict>
              </mc:Fallback>
            </mc:AlternateContent>
          </w:r>
        </w:del>
        <w:del w:id="199" w:author="king" w:date="2020-12-18T12:42:00Z">
          <w:r>
            <w:rPr>
              <w:noProof/>
              <w:lang w:val="en-GB"/>
            </w:rPr>
            <mc:AlternateContent>
              <mc:Choice Requires="wps">
                <w:drawing>
                  <wp:anchor distT="0" distB="0" distL="114300" distR="114300" simplePos="0" relativeHeight="251693056" behindDoc="0" locked="0" layoutInCell="1" allowOverlap="1" wp14:anchorId="733716B1" wp14:editId="236E7512">
                    <wp:simplePos x="0" y="0"/>
                    <wp:positionH relativeFrom="column">
                      <wp:posOffset>-200025</wp:posOffset>
                    </wp:positionH>
                    <wp:positionV relativeFrom="paragraph">
                      <wp:posOffset>486410</wp:posOffset>
                    </wp:positionV>
                    <wp:extent cx="66675" cy="29210"/>
                    <wp:effectExtent l="38100" t="38100" r="47625" b="47625"/>
                    <wp:wrapNone/>
                    <wp:docPr id="77" name="墨迹 77"/>
                    <wp:cNvGraphicFramePr/>
                    <a:graphic xmlns:a="http://schemas.openxmlformats.org/drawingml/2006/main">
                      <a:graphicData uri="http://schemas.microsoft.com/office/word/2010/wordprocessingInk">
                        <w14:contentPart bwMode="auto" r:id="rId291">
                          <w14:nvContentPartPr>
                            <w14:cNvContentPartPr/>
                          </w14:nvContentPartPr>
                          <w14:xfrm>
                            <a:off x="0" y="0"/>
                            <a:ext cx="66960" cy="29160"/>
                          </w14:xfrm>
                        </w14:contentPart>
                      </a:graphicData>
                    </a:graphic>
                  </wp:anchor>
                </w:drawing>
              </mc:Choice>
              <mc:Fallback xmlns:wpsCustomData="http://www.wps.cn/officeDocument/2013/wpsCustomData">
                <w:pict>
                  <v:shape id="_x0000_s1026" o:spid="_x0000_s1026" o:spt="75" style="position:absolute;left:0pt;margin-left:-15.75pt;margin-top:38.3pt;height:2.3pt;width:5.25pt;z-index:251693056;mso-width-relative:page;mso-height-relative:page;" coordsize="21600,21600" o:gfxdata="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">
                    <v:imagedata r:id="rId292" o:title=""/>
                    <o:lock v:ext="edit"/>
                  </v:shape>
                </w:pict>
              </mc:Fallback>
            </mc:AlternateContent>
          </w:r>
        </w:del>
        <w:del w:id="200" w:author="king" w:date="2020-12-18T12:43:00Z">
          <w:r>
            <w:rPr>
              <w:noProof/>
              <w:lang w:val="en-GB"/>
            </w:rPr>
            <mc:AlternateContent>
              <mc:Choice Requires="wps">
                <w:drawing>
                  <wp:anchor distT="0" distB="0" distL="114300" distR="114300" simplePos="0" relativeHeight="251692032" behindDoc="0" locked="0" layoutInCell="1" allowOverlap="1" wp14:anchorId="5F8E00CA" wp14:editId="65C129A3">
                    <wp:simplePos x="0" y="0"/>
                    <wp:positionH relativeFrom="column">
                      <wp:posOffset>-313690</wp:posOffset>
                    </wp:positionH>
                    <wp:positionV relativeFrom="paragraph">
                      <wp:posOffset>381635</wp:posOffset>
                    </wp:positionV>
                    <wp:extent cx="114300" cy="295910"/>
                    <wp:effectExtent l="57150" t="38100" r="57150" b="46990"/>
                    <wp:wrapNone/>
                    <wp:docPr id="76" name="墨迹 76"/>
                    <wp:cNvGraphicFramePr/>
                    <a:graphic xmlns:a="http://schemas.openxmlformats.org/drawingml/2006/main">
                      <a:graphicData uri="http://schemas.microsoft.com/office/word/2010/wordprocessingInk">
                        <w14:contentPart bwMode="auto" r:id="rId293">
                          <w14:nvContentPartPr>
                            <w14:cNvContentPartPr/>
                          </w14:nvContentPartPr>
                          <w14:xfrm>
                            <a:off x="0" y="0"/>
                            <a:ext cx="114480" cy="295920"/>
                          </w14:xfrm>
                        </w14:contentPart>
                      </a:graphicData>
                    </a:graphic>
                  </wp:anchor>
                </w:drawing>
              </mc:Choice>
              <mc:Fallback xmlns:wpsCustomData="http://www.wps.cn/officeDocument/2013/wpsCustomData">
                <w:pict>
                  <v:shape id="_x0000_s1026" o:spid="_x0000_s1026" o:spt="75" style="position:absolute;left:0pt;margin-left:-24.7pt;margin-top:30.05pt;height:23.3pt;width:9pt;z-index:251692032;mso-width-relative:page;mso-height-relative:page;" coordsize="21600,21600" o:gfxdata="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">
                    <v:imagedata r:id="rId294" o:title=""/>
                    <o:lock v:ext="edit"/>
                  </v:shape>
                </w:pict>
              </mc:Fallback>
            </mc:AlternateContent>
          </w:r>
        </w:del>
        <w:r>
          <w:rPr>
            <w:noProof/>
            <w:lang w:val="en-GB"/>
          </w:rPr>
          <w:drawing>
            <wp:inline distT="0" distB="0" distL="0" distR="0" wp14:anchorId="3E672D67" wp14:editId="1745A46F">
              <wp:extent cx="4229100" cy="2912745"/>
              <wp:effectExtent l="0" t="0" r="0" b="1905"/>
              <wp:docPr id="5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8"/>
                      <pic:cNvPicPr>
                        <a:picLocks noChangeAspect="1"/>
                      </pic:cNvPicPr>
                    </pic:nvPicPr>
                    <pic:blipFill>
                      <a:blip r:embed="rId295" cstate="print">
                        <a:extLst>
                          <a:ext uri="{BEBA8EAE-BF5A-486C-A8C5-ECC9F3942E4B}">
                            <a14:imgProps xmlns:a14="http://schemas.microsoft.com/office/drawing/2010/main">
                              <a14:imgLayer r:embed="rId296">
                                <a14:imgEffect>
                                  <a14:saturation sat="0"/>
                                </a14:imgEffect>
                              </a14:imgLayer>
                            </a14:imgProps>
                          </a:ext>
                        </a:extLst>
                      </a:blip>
                      <a:stretch>
                        <a:fillRect/>
                      </a:stretch>
                    </pic:blipFill>
                    <pic:spPr>
                      <a:xfrm>
                        <a:off x="0" y="0"/>
                        <a:ext cx="4232715" cy="2915380"/>
                      </a:xfrm>
                      <a:prstGeom prst="rect">
                        <a:avLst/>
                      </a:prstGeom>
                    </pic:spPr>
                  </pic:pic>
                </a:graphicData>
              </a:graphic>
            </wp:inline>
          </w:drawing>
        </w:r>
      </w:ins>
      <w:del w:id="201" w:author="king" w:date="2020-12-18T12:46:00Z">
        <w:r>
          <w:rPr>
            <w:rFonts w:ascii="Arial" w:hAnsi="Arial" w:cs="Arial"/>
            <w:noProof/>
            <w:color w:val="000000"/>
            <w:bdr w:val="single" w:sz="6" w:space="0" w:color="666666"/>
            <w:shd w:val="clear" w:color="auto" w:fill="FFFFFF"/>
            <w:lang w:val="en-GB"/>
          </w:rPr>
          <w:lastRenderedPageBreak/>
          <w:drawing>
            <wp:inline distT="0" distB="0" distL="0" distR="0" wp14:anchorId="65C1EBE5" wp14:editId="5B83AB86">
              <wp:extent cx="3832225" cy="2620010"/>
              <wp:effectExtent l="0" t="0" r="0" b="8890"/>
              <wp:docPr id="6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descr="IMG_256"/>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3834972" cy="2621803"/>
                      </a:xfrm>
                      <a:prstGeom prst="rect">
                        <a:avLst/>
                      </a:prstGeom>
                      <a:noFill/>
                      <a:ln w="9525">
                        <a:noFill/>
                      </a:ln>
                    </pic:spPr>
                  </pic:pic>
                </a:graphicData>
              </a:graphic>
            </wp:inline>
          </w:drawing>
        </w:r>
      </w:del>
      <w:del w:id="202" w:author="8613058106752" w:date="2020-12-18T12:38:00Z">
        <w:r>
          <w:rPr>
            <w:noProof/>
            <w:lang w:val="en-GB"/>
          </w:rPr>
          <w:drawing>
            <wp:inline distT="0" distB="0" distL="0" distR="0" wp14:anchorId="65580CC4" wp14:editId="7DEEBA47">
              <wp:extent cx="4229100" cy="2912745"/>
              <wp:effectExtent l="0" t="0" r="0" b="1905"/>
              <wp:docPr id="5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8"/>
                      <pic:cNvPicPr>
                        <a:picLocks noChangeAspect="1"/>
                      </pic:cNvPicPr>
                    </pic:nvPicPr>
                    <pic:blipFill>
                      <a:blip r:embed="rId295" cstate="print">
                        <a:extLst>
                          <a:ext uri="{BEBA8EAE-BF5A-486C-A8C5-ECC9F3942E4B}">
                            <a14:imgProps xmlns:a14="http://schemas.microsoft.com/office/drawing/2010/main">
                              <a14:imgLayer r:embed="rId296">
                                <a14:imgEffect>
                                  <a14:saturation sat="0"/>
                                </a14:imgEffect>
                              </a14:imgLayer>
                            </a14:imgProps>
                          </a:ext>
                        </a:extLst>
                      </a:blip>
                      <a:stretch>
                        <a:fillRect/>
                      </a:stretch>
                    </pic:blipFill>
                    <pic:spPr>
                      <a:xfrm>
                        <a:off x="0" y="0"/>
                        <a:ext cx="4232715" cy="2915380"/>
                      </a:xfrm>
                      <a:prstGeom prst="rect">
                        <a:avLst/>
                      </a:prstGeom>
                    </pic:spPr>
                  </pic:pic>
                </a:graphicData>
              </a:graphic>
            </wp:inline>
          </w:drawing>
        </w:r>
      </w:del>
    </w:p>
    <w:p w14:paraId="35457A58" w14:textId="77777777" w:rsidR="00870A08" w:rsidRDefault="003A5418">
      <w:pPr>
        <w:pStyle w:val="aff6"/>
        <w:jc w:val="center"/>
      </w:pPr>
      <w:r>
        <w:rPr>
          <w:rFonts w:hint="eastAsia"/>
        </w:rPr>
        <w:t>图</w:t>
      </w:r>
      <w:r>
        <w:rPr>
          <w:rFonts w:hint="eastAsia"/>
        </w:rPr>
        <w:t>14-4</w:t>
      </w:r>
    </w:p>
    <w:p w14:paraId="4573494D" w14:textId="77777777" w:rsidR="00870A08" w:rsidRDefault="00870A08">
      <w:pPr>
        <w:pStyle w:val="aff6"/>
        <w:jc w:val="center"/>
      </w:pPr>
    </w:p>
    <w:p w14:paraId="72CFE5D0" w14:textId="77777777" w:rsidR="00870A08" w:rsidRDefault="003A5418">
      <w:pPr>
        <w:ind w:firstLine="420"/>
        <w:jc w:val="left"/>
      </w:pPr>
      <w:r>
        <w:rPr>
          <w:rFonts w:hint="eastAsia"/>
        </w:rPr>
        <w:t>点击“增加”按钮，端口表中会创建另外一个端口信息。</w:t>
      </w:r>
    </w:p>
    <w:p w14:paraId="2CB04A69" w14:textId="77777777" w:rsidR="00870A08" w:rsidRDefault="003A5418">
      <w:pPr>
        <w:pStyle w:val="aff6"/>
        <w:jc w:val="center"/>
      </w:pPr>
      <w:r>
        <w:rPr>
          <w:noProof/>
          <w:lang w:val="en-GB"/>
        </w:rPr>
        <w:lastRenderedPageBreak/>
        <w:drawing>
          <wp:inline distT="0" distB="0" distL="0" distR="0" wp14:anchorId="4A6D3865" wp14:editId="5B19453E">
            <wp:extent cx="5274310" cy="3609340"/>
            <wp:effectExtent l="0" t="0" r="0" b="0"/>
            <wp:docPr id="5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9"/>
                    <pic:cNvPicPr>
                      <a:picLocks noChangeAspect="1"/>
                    </pic:cNvPicPr>
                  </pic:nvPicPr>
                  <pic:blipFill>
                    <a:blip r:embed="rId298" cstate="print">
                      <a:extLst>
                        <a:ext uri="{BEBA8EAE-BF5A-486C-A8C5-ECC9F3942E4B}">
                          <a14:imgProps xmlns:a14="http://schemas.microsoft.com/office/drawing/2010/main">
                            <a14:imgLayer r:embed="rId299">
                              <a14:imgEffect>
                                <a14:saturation sat="0"/>
                              </a14:imgEffect>
                            </a14:imgLayer>
                          </a14:imgProps>
                        </a:ext>
                      </a:extLst>
                    </a:blip>
                    <a:stretch>
                      <a:fillRect/>
                    </a:stretch>
                  </pic:blipFill>
                  <pic:spPr>
                    <a:xfrm>
                      <a:off x="0" y="0"/>
                      <a:ext cx="5274310" cy="3609606"/>
                    </a:xfrm>
                    <a:prstGeom prst="rect">
                      <a:avLst/>
                    </a:prstGeom>
                  </pic:spPr>
                </pic:pic>
              </a:graphicData>
            </a:graphic>
          </wp:inline>
        </w:drawing>
      </w:r>
    </w:p>
    <w:p w14:paraId="02235CB7" w14:textId="77777777" w:rsidR="00870A08" w:rsidRDefault="003A5418">
      <w:pPr>
        <w:pStyle w:val="aff6"/>
        <w:jc w:val="center"/>
      </w:pPr>
      <w:r>
        <w:rPr>
          <w:rFonts w:hint="eastAsia"/>
        </w:rPr>
        <w:t>图</w:t>
      </w:r>
      <w:r>
        <w:rPr>
          <w:rFonts w:hint="eastAsia"/>
        </w:rPr>
        <w:t>14-5</w:t>
      </w:r>
    </w:p>
    <w:p w14:paraId="21A87F4C" w14:textId="77777777" w:rsidR="00870A08" w:rsidRDefault="00870A08">
      <w:pPr>
        <w:pStyle w:val="aff6"/>
      </w:pPr>
    </w:p>
    <w:p w14:paraId="58283D88" w14:textId="77777777" w:rsidR="00870A08" w:rsidRDefault="003A5418">
      <w:pPr>
        <w:ind w:firstLineChars="202" w:firstLine="424"/>
        <w:jc w:val="left"/>
      </w:pPr>
      <w:r>
        <w:rPr>
          <w:rFonts w:hint="eastAsia"/>
        </w:rPr>
        <w:t>创建端口的映射关系。在下方端口映射设置中，将“入端口编号”选择“</w:t>
      </w:r>
      <w:r>
        <w:rPr>
          <w:rFonts w:hint="eastAsia"/>
        </w:rPr>
        <w:t>2</w:t>
      </w:r>
      <w:r>
        <w:rPr>
          <w:rFonts w:hint="eastAsia"/>
        </w:rPr>
        <w:t>”，也就是刚才所创建的对应真实</w:t>
      </w:r>
      <w:r>
        <w:rPr>
          <w:rFonts w:hint="eastAsia"/>
        </w:rPr>
        <w:t>PC</w:t>
      </w:r>
      <w:r>
        <w:rPr>
          <w:rFonts w:hint="eastAsia"/>
        </w:rPr>
        <w:t>上无线网卡的端口，将“出端口编号”选择为“</w:t>
      </w:r>
      <w:r>
        <w:rPr>
          <w:rFonts w:hint="eastAsia"/>
        </w:rPr>
        <w:t>1</w:t>
      </w:r>
      <w:r>
        <w:rPr>
          <w:rFonts w:hint="eastAsia"/>
        </w:rPr>
        <w:t>”，</w:t>
      </w:r>
      <w:proofErr w:type="gramStart"/>
      <w:r>
        <w:rPr>
          <w:rFonts w:hint="eastAsia"/>
        </w:rPr>
        <w:t>勾选“双向通道”</w:t>
      </w:r>
      <w:proofErr w:type="gramEnd"/>
      <w:r>
        <w:rPr>
          <w:rFonts w:hint="eastAsia"/>
        </w:rPr>
        <w:t>，点击“增加”按钮，即可添加到端口映射表。</w:t>
      </w:r>
    </w:p>
    <w:p w14:paraId="1ACD80B8" w14:textId="77777777" w:rsidR="00870A08" w:rsidRDefault="003A5418">
      <w:pPr>
        <w:pStyle w:val="aff6"/>
        <w:jc w:val="center"/>
      </w:pPr>
      <w:r>
        <w:rPr>
          <w:noProof/>
          <w:lang w:val="en-GB"/>
        </w:rPr>
        <w:lastRenderedPageBreak/>
        <w:drawing>
          <wp:inline distT="0" distB="0" distL="0" distR="0" wp14:anchorId="73825175" wp14:editId="697BF1F5">
            <wp:extent cx="5274310" cy="3609340"/>
            <wp:effectExtent l="0" t="0" r="0" b="0"/>
            <wp:docPr id="5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22"/>
                    <pic:cNvPicPr>
                      <a:picLocks noChangeAspect="1"/>
                    </pic:cNvPicPr>
                  </pic:nvPicPr>
                  <pic:blipFill>
                    <a:blip r:embed="rId300" cstate="print">
                      <a:extLst>
                        <a:ext uri="{BEBA8EAE-BF5A-486C-A8C5-ECC9F3942E4B}">
                          <a14:imgProps xmlns:a14="http://schemas.microsoft.com/office/drawing/2010/main">
                            <a14:imgLayer r:embed="rId301">
                              <a14:imgEffect>
                                <a14:saturation sat="0"/>
                              </a14:imgEffect>
                            </a14:imgLayer>
                          </a14:imgProps>
                        </a:ext>
                      </a:extLst>
                    </a:blip>
                    <a:stretch>
                      <a:fillRect/>
                    </a:stretch>
                  </pic:blipFill>
                  <pic:spPr>
                    <a:xfrm>
                      <a:off x="0" y="0"/>
                      <a:ext cx="5274310" cy="3609606"/>
                    </a:xfrm>
                    <a:prstGeom prst="rect">
                      <a:avLst/>
                    </a:prstGeom>
                  </pic:spPr>
                </pic:pic>
              </a:graphicData>
            </a:graphic>
          </wp:inline>
        </w:drawing>
      </w:r>
    </w:p>
    <w:p w14:paraId="58CFE56A" w14:textId="77777777" w:rsidR="00870A08" w:rsidRDefault="003A5418">
      <w:pPr>
        <w:pStyle w:val="aff6"/>
        <w:jc w:val="center"/>
      </w:pPr>
      <w:r>
        <w:rPr>
          <w:rFonts w:hint="eastAsia"/>
        </w:rPr>
        <w:t>图</w:t>
      </w:r>
      <w:r>
        <w:rPr>
          <w:rFonts w:hint="eastAsia"/>
        </w:rPr>
        <w:t>14-6</w:t>
      </w:r>
    </w:p>
    <w:p w14:paraId="3AA0F3CB" w14:textId="77777777" w:rsidR="00870A08" w:rsidRDefault="00870A08">
      <w:pPr>
        <w:pStyle w:val="aff6"/>
      </w:pPr>
    </w:p>
    <w:p w14:paraId="4BB575E2" w14:textId="77777777" w:rsidR="00870A08" w:rsidRDefault="003A5418">
      <w:pPr>
        <w:ind w:firstLineChars="202" w:firstLine="424"/>
        <w:jc w:val="left"/>
      </w:pPr>
      <w:r>
        <w:rPr>
          <w:rFonts w:hint="eastAsia"/>
        </w:rPr>
        <w:t>端口的映射关系表说明了模拟器的设备如何与真实的</w:t>
      </w:r>
      <w:r>
        <w:rPr>
          <w:rFonts w:hint="eastAsia"/>
        </w:rPr>
        <w:t>PC</w:t>
      </w:r>
      <w:r>
        <w:rPr>
          <w:rFonts w:hint="eastAsia"/>
        </w:rPr>
        <w:t>之间的通信连接，指明了数据从哪个接口发送，从哪个接口接收。</w:t>
      </w:r>
    </w:p>
    <w:p w14:paraId="0B782F5A" w14:textId="77777777" w:rsidR="00870A08" w:rsidRDefault="003A5418">
      <w:pPr>
        <w:pStyle w:val="2"/>
        <w:ind w:left="426" w:hanging="426"/>
      </w:pPr>
      <w:r>
        <w:rPr>
          <w:rFonts w:hint="eastAsia"/>
        </w:rPr>
        <w:t>为模拟器添加设备，实现与真实设备的桥接</w:t>
      </w:r>
    </w:p>
    <w:p w14:paraId="1CBD57C7" w14:textId="77777777" w:rsidR="00870A08" w:rsidRDefault="003A5418">
      <w:pPr>
        <w:ind w:firstLine="420"/>
      </w:pPr>
      <w:r>
        <w:rPr>
          <w:rFonts w:hint="eastAsia"/>
        </w:rPr>
        <w:t>在</w:t>
      </w:r>
      <w:proofErr w:type="spellStart"/>
      <w:r>
        <w:rPr>
          <w:rFonts w:hint="eastAsia"/>
        </w:rPr>
        <w:t>eNSP</w:t>
      </w:r>
      <w:proofErr w:type="spellEnd"/>
      <w:r>
        <w:rPr>
          <w:rFonts w:hint="eastAsia"/>
        </w:rPr>
        <w:t>模拟器中添加一台虚拟</w:t>
      </w:r>
      <w:r>
        <w:rPr>
          <w:rFonts w:hint="eastAsia"/>
        </w:rPr>
        <w:t>PC</w:t>
      </w:r>
      <w:r>
        <w:rPr>
          <w:rFonts w:hint="eastAsia"/>
        </w:rPr>
        <w:t>，使用线缆连接到</w:t>
      </w:r>
      <w:proofErr w:type="gramStart"/>
      <w:r>
        <w:rPr>
          <w:rFonts w:hint="eastAsia"/>
        </w:rPr>
        <w:t>云设备</w:t>
      </w:r>
      <w:proofErr w:type="gramEnd"/>
      <w:r>
        <w:rPr>
          <w:rFonts w:hint="eastAsia"/>
        </w:rPr>
        <w:t>的</w:t>
      </w:r>
      <w:r>
        <w:rPr>
          <w:rFonts w:hint="eastAsia"/>
        </w:rPr>
        <w:t>E 0/0/1</w:t>
      </w:r>
      <w:r>
        <w:rPr>
          <w:rFonts w:hint="eastAsia"/>
        </w:rPr>
        <w:t>接口，并启动设备。</w:t>
      </w:r>
    </w:p>
    <w:p w14:paraId="26DD3D18" w14:textId="77777777" w:rsidR="00870A08" w:rsidRDefault="003A5418">
      <w:pPr>
        <w:pStyle w:val="aff6"/>
        <w:jc w:val="center"/>
      </w:pPr>
      <w:r>
        <w:rPr>
          <w:noProof/>
          <w:lang w:val="en-GB"/>
        </w:rPr>
        <w:lastRenderedPageBreak/>
        <w:drawing>
          <wp:inline distT="0" distB="0" distL="0" distR="0" wp14:anchorId="52FE38F7" wp14:editId="7DDC4A52">
            <wp:extent cx="5274310" cy="3775075"/>
            <wp:effectExtent l="0" t="0" r="0" b="0"/>
            <wp:docPr id="58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3"/>
                    <pic:cNvPicPr>
                      <a:picLocks noChangeAspect="1"/>
                    </pic:cNvPicPr>
                  </pic:nvPicPr>
                  <pic:blipFill>
                    <a:blip r:embed="rId302" cstate="print">
                      <a:extLst>
                        <a:ext uri="{BEBA8EAE-BF5A-486C-A8C5-ECC9F3942E4B}">
                          <a14:imgProps xmlns:a14="http://schemas.microsoft.com/office/drawing/2010/main">
                            <a14:imgLayer r:embed="rId303">
                              <a14:imgEffect>
                                <a14:saturation sat="0"/>
                              </a14:imgEffect>
                            </a14:imgLayer>
                          </a14:imgProps>
                        </a:ext>
                      </a:extLst>
                    </a:blip>
                    <a:stretch>
                      <a:fillRect/>
                    </a:stretch>
                  </pic:blipFill>
                  <pic:spPr>
                    <a:xfrm>
                      <a:off x="0" y="0"/>
                      <a:ext cx="5274310" cy="3775649"/>
                    </a:xfrm>
                    <a:prstGeom prst="rect">
                      <a:avLst/>
                    </a:prstGeom>
                  </pic:spPr>
                </pic:pic>
              </a:graphicData>
            </a:graphic>
          </wp:inline>
        </w:drawing>
      </w:r>
    </w:p>
    <w:p w14:paraId="107D865B" w14:textId="77777777" w:rsidR="00870A08" w:rsidRDefault="003A5418">
      <w:pPr>
        <w:pStyle w:val="aff6"/>
        <w:jc w:val="center"/>
      </w:pPr>
      <w:r>
        <w:rPr>
          <w:rFonts w:hint="eastAsia"/>
        </w:rPr>
        <w:t>图</w:t>
      </w:r>
      <w:r>
        <w:rPr>
          <w:rFonts w:hint="eastAsia"/>
        </w:rPr>
        <w:t>14-7</w:t>
      </w:r>
    </w:p>
    <w:p w14:paraId="3A981339" w14:textId="77777777" w:rsidR="00870A08" w:rsidRDefault="00870A08">
      <w:pPr>
        <w:pStyle w:val="aff6"/>
      </w:pPr>
    </w:p>
    <w:p w14:paraId="77263417" w14:textId="77777777" w:rsidR="00870A08" w:rsidRDefault="003A5418">
      <w:pPr>
        <w:ind w:firstLineChars="202" w:firstLine="424"/>
      </w:pPr>
      <w:r>
        <w:rPr>
          <w:rFonts w:hint="eastAsia"/>
        </w:rPr>
        <w:t>为</w:t>
      </w:r>
      <w:proofErr w:type="spellStart"/>
      <w:r>
        <w:rPr>
          <w:rFonts w:hint="eastAsia"/>
        </w:rPr>
        <w:t>eNSP</w:t>
      </w:r>
      <w:proofErr w:type="spellEnd"/>
      <w:r>
        <w:rPr>
          <w:rFonts w:hint="eastAsia"/>
        </w:rPr>
        <w:t>模拟器中的</w:t>
      </w:r>
      <w:r>
        <w:rPr>
          <w:rFonts w:hint="eastAsia"/>
        </w:rPr>
        <w:t>PC</w:t>
      </w:r>
      <w:r>
        <w:rPr>
          <w:rFonts w:hint="eastAsia"/>
        </w:rPr>
        <w:t>设置</w:t>
      </w:r>
      <w:r>
        <w:rPr>
          <w:rFonts w:hint="eastAsia"/>
        </w:rPr>
        <w:t>IP</w:t>
      </w:r>
      <w:r>
        <w:rPr>
          <w:rFonts w:hint="eastAsia"/>
        </w:rPr>
        <w:t>地址为</w:t>
      </w:r>
      <w:r>
        <w:rPr>
          <w:rFonts w:hint="eastAsia"/>
        </w:rPr>
        <w:t>192.168.6.1</w:t>
      </w:r>
      <w:r>
        <w:rPr>
          <w:rFonts w:hint="eastAsia"/>
        </w:rPr>
        <w:t>，子网掩码：</w:t>
      </w:r>
      <w:r>
        <w:rPr>
          <w:rFonts w:hint="eastAsia"/>
        </w:rPr>
        <w:t>255.255.255.0</w:t>
      </w:r>
      <w:r>
        <w:rPr>
          <w:rFonts w:hint="eastAsia"/>
        </w:rPr>
        <w:t>（该地址要配置成与真实电脑的</w:t>
      </w:r>
      <w:r>
        <w:rPr>
          <w:rFonts w:hint="eastAsia"/>
        </w:rPr>
        <w:t>IP</w:t>
      </w:r>
      <w:r>
        <w:rPr>
          <w:rFonts w:hint="eastAsia"/>
        </w:rPr>
        <w:t>地址为同一网段）。</w:t>
      </w:r>
    </w:p>
    <w:p w14:paraId="0FA95403" w14:textId="77777777" w:rsidR="00870A08" w:rsidRDefault="003A5418">
      <w:pPr>
        <w:pStyle w:val="aff6"/>
        <w:jc w:val="center"/>
      </w:pPr>
      <w:r>
        <w:rPr>
          <w:noProof/>
          <w:lang w:val="en-GB"/>
        </w:rPr>
        <w:lastRenderedPageBreak/>
        <w:drawing>
          <wp:inline distT="0" distB="0" distL="0" distR="0" wp14:anchorId="071C2FE4" wp14:editId="5F65FA4B">
            <wp:extent cx="5274310" cy="3609340"/>
            <wp:effectExtent l="0" t="0" r="0" b="0"/>
            <wp:docPr id="58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24"/>
                    <pic:cNvPicPr>
                      <a:picLocks noChangeAspect="1"/>
                    </pic:cNvPicPr>
                  </pic:nvPicPr>
                  <pic:blipFill>
                    <a:blip r:embed="rId304" cstate="print">
                      <a:extLst>
                        <a:ext uri="{BEBA8EAE-BF5A-486C-A8C5-ECC9F3942E4B}">
                          <a14:imgProps xmlns:a14="http://schemas.microsoft.com/office/drawing/2010/main">
                            <a14:imgLayer r:embed="rId305">
                              <a14:imgEffect>
                                <a14:saturation sat="0"/>
                              </a14:imgEffect>
                            </a14:imgLayer>
                          </a14:imgProps>
                        </a:ext>
                      </a:extLst>
                    </a:blip>
                    <a:stretch>
                      <a:fillRect/>
                    </a:stretch>
                  </pic:blipFill>
                  <pic:spPr>
                    <a:xfrm>
                      <a:off x="0" y="0"/>
                      <a:ext cx="5274310" cy="3609606"/>
                    </a:xfrm>
                    <a:prstGeom prst="rect">
                      <a:avLst/>
                    </a:prstGeom>
                  </pic:spPr>
                </pic:pic>
              </a:graphicData>
            </a:graphic>
          </wp:inline>
        </w:drawing>
      </w:r>
    </w:p>
    <w:p w14:paraId="6E08C217" w14:textId="77777777" w:rsidR="00870A08" w:rsidRDefault="003A5418">
      <w:pPr>
        <w:pStyle w:val="aff6"/>
        <w:jc w:val="center"/>
      </w:pPr>
      <w:r>
        <w:rPr>
          <w:rFonts w:hint="eastAsia"/>
        </w:rPr>
        <w:t>图</w:t>
      </w:r>
      <w:r>
        <w:rPr>
          <w:rFonts w:hint="eastAsia"/>
        </w:rPr>
        <w:t>14-8</w:t>
      </w:r>
    </w:p>
    <w:p w14:paraId="610AE5BD" w14:textId="77777777" w:rsidR="00870A08" w:rsidRDefault="003A5418">
      <w:pPr>
        <w:pStyle w:val="2"/>
      </w:pPr>
      <w:r>
        <w:rPr>
          <w:rFonts w:hint="eastAsia"/>
        </w:rPr>
        <w:t>验证模拟器中的</w:t>
      </w:r>
      <w:r>
        <w:rPr>
          <w:rFonts w:hint="eastAsia"/>
        </w:rPr>
        <w:t>PC</w:t>
      </w:r>
      <w:r>
        <w:rPr>
          <w:rFonts w:hint="eastAsia"/>
        </w:rPr>
        <w:t>与真实电脑之间的连通性</w:t>
      </w:r>
    </w:p>
    <w:p w14:paraId="7A1C6763" w14:textId="77777777" w:rsidR="00870A08" w:rsidRDefault="003A5418">
      <w:pPr>
        <w:ind w:firstLineChars="202" w:firstLine="424"/>
      </w:pPr>
      <w:r>
        <w:rPr>
          <w:rFonts w:hint="eastAsia"/>
        </w:rPr>
        <w:t>在真实电脑上使用</w:t>
      </w:r>
      <w:r>
        <w:rPr>
          <w:rFonts w:hint="eastAsia"/>
          <w:b/>
        </w:rPr>
        <w:t>ping</w:t>
      </w:r>
      <w:r>
        <w:rPr>
          <w:rFonts w:hint="eastAsia"/>
        </w:rPr>
        <w:t>命令，验证与模拟器中虚拟</w:t>
      </w:r>
      <w:r>
        <w:rPr>
          <w:rFonts w:hint="eastAsia"/>
        </w:rPr>
        <w:t>PC</w:t>
      </w:r>
      <w:r>
        <w:rPr>
          <w:rFonts w:hint="eastAsia"/>
        </w:rPr>
        <w:t>间的连通性，观察到可以</w:t>
      </w:r>
      <w:r>
        <w:rPr>
          <w:rFonts w:hint="eastAsia"/>
        </w:rPr>
        <w:t>PING</w:t>
      </w:r>
      <w:r>
        <w:rPr>
          <w:rFonts w:hint="eastAsia"/>
        </w:rPr>
        <w:t>通。</w:t>
      </w:r>
    </w:p>
    <w:p w14:paraId="2EB7381A" w14:textId="77777777" w:rsidR="00870A08" w:rsidRDefault="003A5418">
      <w:pPr>
        <w:pStyle w:val="aff6"/>
        <w:jc w:val="center"/>
      </w:pPr>
      <w:r>
        <w:rPr>
          <w:noProof/>
          <w:lang w:val="en-GB"/>
        </w:rPr>
        <w:lastRenderedPageBreak/>
        <w:drawing>
          <wp:inline distT="0" distB="0" distL="0" distR="0" wp14:anchorId="663FFF7D" wp14:editId="40393BFF">
            <wp:extent cx="5274310" cy="3442970"/>
            <wp:effectExtent l="0" t="0" r="0" b="0"/>
            <wp:docPr id="5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25"/>
                    <pic:cNvPicPr>
                      <a:picLocks noChangeAspect="1"/>
                    </pic:cNvPicPr>
                  </pic:nvPicPr>
                  <pic:blipFill>
                    <a:blip r:embed="rId306" cstate="print">
                      <a:extLst>
                        <a:ext uri="{BEBA8EAE-BF5A-486C-A8C5-ECC9F3942E4B}">
                          <a14:imgProps xmlns:a14="http://schemas.microsoft.com/office/drawing/2010/main">
                            <a14:imgLayer r:embed="rId307">
                              <a14:imgEffect>
                                <a14:saturation sat="0"/>
                              </a14:imgEffect>
                            </a14:imgLayer>
                          </a14:imgProps>
                        </a:ext>
                      </a:extLst>
                    </a:blip>
                    <a:stretch>
                      <a:fillRect/>
                    </a:stretch>
                  </pic:blipFill>
                  <pic:spPr>
                    <a:xfrm>
                      <a:off x="0" y="0"/>
                      <a:ext cx="5274310" cy="3443563"/>
                    </a:xfrm>
                    <a:prstGeom prst="rect">
                      <a:avLst/>
                    </a:prstGeom>
                  </pic:spPr>
                </pic:pic>
              </a:graphicData>
            </a:graphic>
          </wp:inline>
        </w:drawing>
      </w:r>
    </w:p>
    <w:p w14:paraId="45F01017" w14:textId="77777777" w:rsidR="00870A08" w:rsidRDefault="003A5418">
      <w:pPr>
        <w:pStyle w:val="aff6"/>
        <w:jc w:val="center"/>
      </w:pPr>
      <w:r>
        <w:rPr>
          <w:rFonts w:hint="eastAsia"/>
        </w:rPr>
        <w:t>图</w:t>
      </w:r>
      <w:r>
        <w:rPr>
          <w:rFonts w:hint="eastAsia"/>
        </w:rPr>
        <w:t>14-9</w:t>
      </w:r>
    </w:p>
    <w:p w14:paraId="25A6299C" w14:textId="77777777" w:rsidR="00870A08" w:rsidRDefault="00870A08">
      <w:pPr>
        <w:pStyle w:val="aff6"/>
      </w:pPr>
    </w:p>
    <w:p w14:paraId="729704AF" w14:textId="77777777" w:rsidR="00870A08" w:rsidRDefault="003A5418">
      <w:pPr>
        <w:ind w:firstLineChars="202" w:firstLine="424"/>
      </w:pPr>
      <w:r>
        <w:rPr>
          <w:rFonts w:hint="eastAsia"/>
        </w:rPr>
        <w:t>在模拟器中使用</w:t>
      </w:r>
      <w:r>
        <w:rPr>
          <w:rFonts w:hint="eastAsia"/>
          <w:b/>
        </w:rPr>
        <w:t>ping</w:t>
      </w:r>
      <w:r>
        <w:rPr>
          <w:rFonts w:hint="eastAsia"/>
        </w:rPr>
        <w:t>命令，验证与真实电脑间的连通性，观察到可以</w:t>
      </w:r>
      <w:r>
        <w:rPr>
          <w:rFonts w:hint="eastAsia"/>
        </w:rPr>
        <w:t>PING</w:t>
      </w:r>
      <w:r>
        <w:rPr>
          <w:rFonts w:hint="eastAsia"/>
        </w:rPr>
        <w:t>通。</w:t>
      </w:r>
    </w:p>
    <w:p w14:paraId="269BA490" w14:textId="77777777" w:rsidR="00870A08" w:rsidRDefault="003A5418">
      <w:pPr>
        <w:pStyle w:val="aff6"/>
        <w:jc w:val="center"/>
      </w:pPr>
      <w:r>
        <w:rPr>
          <w:noProof/>
          <w:lang w:val="en-GB"/>
        </w:rPr>
        <w:drawing>
          <wp:inline distT="0" distB="0" distL="0" distR="0" wp14:anchorId="6EBF7A74" wp14:editId="42C9A5A8">
            <wp:extent cx="5274310" cy="3609340"/>
            <wp:effectExtent l="0" t="0" r="0" b="0"/>
            <wp:docPr id="5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26"/>
                    <pic:cNvPicPr>
                      <a:picLocks noChangeAspect="1"/>
                    </pic:cNvPicPr>
                  </pic:nvPicPr>
                  <pic:blipFill>
                    <a:blip r:embed="rId308" cstate="print">
                      <a:extLst>
                        <a:ext uri="{BEBA8EAE-BF5A-486C-A8C5-ECC9F3942E4B}">
                          <a14:imgProps xmlns:a14="http://schemas.microsoft.com/office/drawing/2010/main">
                            <a14:imgLayer r:embed="rId309">
                              <a14:imgEffect>
                                <a14:saturation sat="0"/>
                              </a14:imgEffect>
                            </a14:imgLayer>
                          </a14:imgProps>
                        </a:ext>
                      </a:extLst>
                    </a:blip>
                    <a:stretch>
                      <a:fillRect/>
                    </a:stretch>
                  </pic:blipFill>
                  <pic:spPr>
                    <a:xfrm>
                      <a:off x="0" y="0"/>
                      <a:ext cx="5274310" cy="3609606"/>
                    </a:xfrm>
                    <a:prstGeom prst="rect">
                      <a:avLst/>
                    </a:prstGeom>
                  </pic:spPr>
                </pic:pic>
              </a:graphicData>
            </a:graphic>
          </wp:inline>
        </w:drawing>
      </w:r>
    </w:p>
    <w:p w14:paraId="3C04ECDF" w14:textId="77777777" w:rsidR="00870A08" w:rsidRDefault="003A5418">
      <w:pPr>
        <w:pStyle w:val="aff6"/>
        <w:jc w:val="center"/>
      </w:pPr>
      <w:r>
        <w:rPr>
          <w:rFonts w:hint="eastAsia"/>
        </w:rPr>
        <w:t>图</w:t>
      </w:r>
      <w:r>
        <w:rPr>
          <w:rFonts w:hint="eastAsia"/>
        </w:rPr>
        <w:t>14-10</w:t>
      </w:r>
    </w:p>
    <w:p w14:paraId="24000892" w14:textId="77777777" w:rsidR="00870A08" w:rsidRDefault="00870A08">
      <w:pPr>
        <w:pStyle w:val="aff6"/>
        <w:rPr>
          <w:lang w:val="zh-CN"/>
        </w:rPr>
      </w:pPr>
    </w:p>
    <w:p w14:paraId="30558F8C" w14:textId="77777777" w:rsidR="00870A08" w:rsidRDefault="003A5418">
      <w:pPr>
        <w:tabs>
          <w:tab w:val="left" w:pos="1215"/>
        </w:tabs>
        <w:ind w:firstLine="420"/>
        <w:rPr>
          <w:kern w:val="0"/>
          <w:lang w:val="zh-CN"/>
        </w:rPr>
      </w:pPr>
      <w:r>
        <w:rPr>
          <w:rFonts w:hint="eastAsia"/>
          <w:kern w:val="0"/>
          <w:lang w:val="zh-CN"/>
        </w:rPr>
        <w:t>至此，成功实现了真实电脑通过</w:t>
      </w:r>
      <w:r>
        <w:rPr>
          <w:rFonts w:hint="eastAsia"/>
          <w:kern w:val="0"/>
          <w:lang w:val="zh-CN"/>
        </w:rPr>
        <w:t>eNSP</w:t>
      </w:r>
      <w:r>
        <w:rPr>
          <w:rFonts w:hint="eastAsia"/>
          <w:kern w:val="0"/>
          <w:lang w:val="zh-CN"/>
        </w:rPr>
        <w:t>中云设备的桥接功能实现了与虚拟</w:t>
      </w:r>
      <w:r>
        <w:rPr>
          <w:rFonts w:hint="eastAsia"/>
          <w:kern w:val="0"/>
          <w:lang w:val="zh-CN"/>
        </w:rPr>
        <w:t>PC</w:t>
      </w:r>
      <w:r>
        <w:rPr>
          <w:rFonts w:hint="eastAsia"/>
          <w:kern w:val="0"/>
          <w:lang w:val="zh-CN"/>
        </w:rPr>
        <w:t>间的通信。</w:t>
      </w:r>
    </w:p>
    <w:p w14:paraId="5D70C4C6" w14:textId="77777777" w:rsidR="00870A08" w:rsidRDefault="003A5418">
      <w:pPr>
        <w:pStyle w:val="af2"/>
        <w:ind w:firstLineChars="0" w:firstLine="0"/>
      </w:pPr>
      <w:bookmarkStart w:id="203" w:name="_Toc26650"/>
      <w:r>
        <w:rPr>
          <w:rFonts w:ascii="微软雅黑" w:hAnsi="微软雅黑" w:hint="eastAsia"/>
        </w:rPr>
        <w:t>14.2</w:t>
      </w:r>
      <w:r>
        <w:rPr>
          <w:rFonts w:hint="eastAsia"/>
        </w:rPr>
        <w:t xml:space="preserve"> SNMP</w:t>
      </w:r>
      <w:r>
        <w:rPr>
          <w:rFonts w:hint="eastAsia"/>
        </w:rPr>
        <w:t>基础配置</w:t>
      </w:r>
      <w:bookmarkEnd w:id="203"/>
    </w:p>
    <w:p w14:paraId="4A39D4BE" w14:textId="77777777" w:rsidR="00870A08" w:rsidRDefault="003A5418">
      <w:pPr>
        <w:pStyle w:val="10"/>
      </w:pPr>
      <w:r>
        <w:rPr>
          <w:rFonts w:hint="eastAsia"/>
        </w:rPr>
        <w:t>原理概述</w:t>
      </w:r>
    </w:p>
    <w:p w14:paraId="27A35DAF" w14:textId="77777777" w:rsidR="00870A08" w:rsidRDefault="003A5418">
      <w:pPr>
        <w:ind w:firstLine="420"/>
      </w:pPr>
      <w:r>
        <w:rPr>
          <w:rFonts w:hint="eastAsia"/>
        </w:rPr>
        <w:t>随着网络规模的日益发展，现有的网络中，设备数量日益庞大。当这些设备发生故障时，由于设备无法主动上报故障，导致网络管理员无法及时感知、定位和排除故障，从而导致网络的维护效率降低，维护工作量大大增加。</w:t>
      </w:r>
    </w:p>
    <w:p w14:paraId="414DC230" w14:textId="77777777" w:rsidR="00870A08" w:rsidRDefault="003A5418">
      <w:pPr>
        <w:pStyle w:val="14"/>
        <w:ind w:firstLineChars="200" w:firstLine="420"/>
        <w:rPr>
          <w:color w:val="000000"/>
        </w:rPr>
      </w:pPr>
      <w:r>
        <w:rPr>
          <w:rFonts w:hint="eastAsia"/>
          <w:color w:val="000000"/>
        </w:rPr>
        <w:t>为了解决这个问题，设备制造商已经在一些设备中提供了网络管理的功能，这样网管就可以远程查看设备的状态，同样设备能够在特定类型的事件发生时向网络管理工作站发出警告。</w:t>
      </w:r>
      <w:r>
        <w:rPr>
          <w:rFonts w:hint="eastAsia"/>
          <w:color w:val="000000"/>
        </w:rPr>
        <w:t>SNMP</w:t>
      </w:r>
      <w:r>
        <w:rPr>
          <w:szCs w:val="21"/>
          <w:shd w:val="clear" w:color="auto" w:fill="FFFFFF"/>
        </w:rPr>
        <w:t>(Simple Network Management Protocol</w:t>
      </w:r>
      <w:r>
        <w:rPr>
          <w:szCs w:val="21"/>
          <w:shd w:val="clear" w:color="auto" w:fill="FFFFFF"/>
        </w:rPr>
        <w:t>，</w:t>
      </w:r>
      <w:r w:rsidR="00000000">
        <w:fldChar w:fldCharType="begin"/>
      </w:r>
      <w:r w:rsidR="00000000">
        <w:instrText>HYPERLINK "http://baike.baidu.com/view/875800.htm" \t "_blank"</w:instrText>
      </w:r>
      <w:r w:rsidR="00000000">
        <w:fldChar w:fldCharType="separate"/>
      </w:r>
      <w:r>
        <w:rPr>
          <w:rStyle w:val="af9"/>
          <w:rFonts w:ascii="Arial" w:hAnsi="Arial" w:cs="Arial"/>
          <w:color w:val="auto"/>
          <w:szCs w:val="21"/>
          <w:u w:val="none"/>
          <w:shd w:val="clear" w:color="auto" w:fill="FFFFFF"/>
        </w:rPr>
        <w:t>简单网络管理协议</w:t>
      </w:r>
      <w:r w:rsidR="00000000">
        <w:rPr>
          <w:rStyle w:val="af9"/>
          <w:rFonts w:ascii="Arial" w:hAnsi="Arial" w:cs="Arial"/>
          <w:color w:val="auto"/>
          <w:szCs w:val="21"/>
          <w:u w:val="none"/>
          <w:shd w:val="clear" w:color="auto" w:fill="FFFFFF"/>
        </w:rPr>
        <w:fldChar w:fldCharType="end"/>
      </w:r>
      <w:r>
        <w:rPr>
          <w:rFonts w:ascii="Arial" w:hAnsi="Arial" w:cs="Arial"/>
          <w:szCs w:val="21"/>
          <w:shd w:val="clear" w:color="auto" w:fill="FFFFFF"/>
        </w:rPr>
        <w:t>)</w:t>
      </w:r>
      <w:r>
        <w:rPr>
          <w:rFonts w:hint="eastAsia"/>
          <w:color w:val="000000"/>
        </w:rPr>
        <w:t>就是规定网管站和设备之间如何传递管理信息的应用层协议。</w:t>
      </w:r>
      <w:r>
        <w:rPr>
          <w:rFonts w:hint="eastAsia"/>
          <w:color w:val="000000"/>
        </w:rPr>
        <w:t>SNMP</w:t>
      </w:r>
      <w:r>
        <w:rPr>
          <w:rFonts w:hint="eastAsia"/>
          <w:color w:val="000000"/>
        </w:rPr>
        <w:t>定义了网管管理设备的几种操作，以及设备故障时能向网管主动发送告警。网络管理使用</w:t>
      </w:r>
      <w:r>
        <w:rPr>
          <w:rFonts w:hint="eastAsia"/>
          <w:color w:val="000000"/>
        </w:rPr>
        <w:t>SNMP</w:t>
      </w:r>
      <w:r>
        <w:rPr>
          <w:rFonts w:hint="eastAsia"/>
          <w:color w:val="000000"/>
        </w:rPr>
        <w:t>协议时存在网络管理站，代理进程（</w:t>
      </w:r>
      <w:r>
        <w:rPr>
          <w:rFonts w:hint="eastAsia"/>
          <w:color w:val="000000"/>
        </w:rPr>
        <w:t>Agent</w:t>
      </w:r>
      <w:r>
        <w:rPr>
          <w:rFonts w:hint="eastAsia"/>
          <w:color w:val="000000"/>
        </w:rPr>
        <w:t>），和被管理设备三个角色。</w:t>
      </w:r>
    </w:p>
    <w:p w14:paraId="5F1F8D71" w14:textId="77777777" w:rsidR="00870A08" w:rsidRDefault="003A5418">
      <w:pPr>
        <w:pStyle w:val="14"/>
      </w:pPr>
      <w:r>
        <w:rPr>
          <w:rFonts w:hint="eastAsia"/>
        </w:rPr>
        <w:t xml:space="preserve">    </w:t>
      </w:r>
      <w:r>
        <w:rPr>
          <w:rFonts w:hint="eastAsia"/>
        </w:rPr>
        <w:t>网络管理站（</w:t>
      </w:r>
      <w:r>
        <w:rPr>
          <w:rFonts w:hint="eastAsia"/>
        </w:rPr>
        <w:t>NMS</w:t>
      </w:r>
      <w:r>
        <w:rPr>
          <w:rFonts w:hint="eastAsia"/>
        </w:rPr>
        <w:t>）：向被管理设备发送各种查询报文，以及接收被管理设备发送的告警；</w:t>
      </w:r>
    </w:p>
    <w:p w14:paraId="5882185E" w14:textId="77777777" w:rsidR="00870A08" w:rsidRDefault="003A5418">
      <w:pPr>
        <w:pStyle w:val="14"/>
        <w:ind w:firstLineChars="200" w:firstLine="420"/>
      </w:pPr>
      <w:r>
        <w:rPr>
          <w:rFonts w:hint="eastAsia"/>
        </w:rPr>
        <w:t>代理进程（</w:t>
      </w:r>
      <w:r>
        <w:rPr>
          <w:rFonts w:hint="eastAsia"/>
        </w:rPr>
        <w:t>Agent</w:t>
      </w:r>
      <w:r>
        <w:rPr>
          <w:rFonts w:hint="eastAsia"/>
        </w:rPr>
        <w:t>）：是被管理设备上的一个代理进程。</w:t>
      </w:r>
      <w:r>
        <w:rPr>
          <w:rFonts w:hint="eastAsia"/>
          <w:color w:val="000000"/>
          <w:sz w:val="20"/>
          <w:szCs w:val="20"/>
        </w:rPr>
        <w:t>用于维护被管理设备的信息数据并响应来自</w:t>
      </w:r>
      <w:r>
        <w:rPr>
          <w:rFonts w:hint="eastAsia"/>
          <w:color w:val="000000"/>
          <w:sz w:val="20"/>
          <w:szCs w:val="20"/>
        </w:rPr>
        <w:t>NMS</w:t>
      </w:r>
      <w:r>
        <w:rPr>
          <w:rFonts w:hint="eastAsia"/>
          <w:color w:val="000000"/>
          <w:sz w:val="20"/>
          <w:szCs w:val="20"/>
        </w:rPr>
        <w:t>的请求，把管理数据汇报给发送请求的</w:t>
      </w:r>
      <w:r>
        <w:rPr>
          <w:rFonts w:hint="eastAsia"/>
          <w:color w:val="000000"/>
          <w:sz w:val="20"/>
          <w:szCs w:val="20"/>
        </w:rPr>
        <w:t>NMS</w:t>
      </w:r>
      <w:r>
        <w:rPr>
          <w:rFonts w:hint="eastAsia"/>
          <w:color w:val="000000"/>
          <w:sz w:val="20"/>
          <w:szCs w:val="20"/>
        </w:rPr>
        <w:t>。</w:t>
      </w:r>
      <w:r>
        <w:rPr>
          <w:rFonts w:hint="eastAsia"/>
        </w:rPr>
        <w:t>Agent</w:t>
      </w:r>
      <w:r>
        <w:rPr>
          <w:rFonts w:hint="eastAsia"/>
        </w:rPr>
        <w:t>的作用为接收、解析来自网管站的查询报文；根据报文类型对管理变量进行</w:t>
      </w:r>
      <w:r>
        <w:rPr>
          <w:rFonts w:hint="eastAsia"/>
        </w:rPr>
        <w:t>Read</w:t>
      </w:r>
      <w:r>
        <w:rPr>
          <w:rFonts w:hint="eastAsia"/>
        </w:rPr>
        <w:t>或</w:t>
      </w:r>
      <w:r>
        <w:rPr>
          <w:rFonts w:hint="eastAsia"/>
        </w:rPr>
        <w:t>Write</w:t>
      </w:r>
      <w:r>
        <w:rPr>
          <w:rFonts w:hint="eastAsia"/>
        </w:rPr>
        <w:t>操作，并生成响应报文，返回给网管站；根据</w:t>
      </w:r>
      <w:proofErr w:type="gramStart"/>
      <w:r>
        <w:rPr>
          <w:rFonts w:hint="eastAsia"/>
        </w:rPr>
        <w:t>各协议</w:t>
      </w:r>
      <w:proofErr w:type="gramEnd"/>
      <w:r>
        <w:rPr>
          <w:rFonts w:hint="eastAsia"/>
        </w:rPr>
        <w:t>模块对告警触发条件的定义，在达到触发条件后，如进入、退出系统视图或设备重新启动等，相应的模块通过</w:t>
      </w:r>
      <w:r>
        <w:rPr>
          <w:rFonts w:hint="eastAsia"/>
        </w:rPr>
        <w:t>Agent</w:t>
      </w:r>
      <w:r>
        <w:rPr>
          <w:rFonts w:hint="eastAsia"/>
        </w:rPr>
        <w:t>主动向网管站发送告警，报告所发生的事件；</w:t>
      </w:r>
    </w:p>
    <w:p w14:paraId="11EDB2B5" w14:textId="77777777" w:rsidR="00870A08" w:rsidRDefault="003A5418">
      <w:pPr>
        <w:pStyle w:val="14"/>
        <w:ind w:firstLineChars="202" w:firstLine="424"/>
      </w:pPr>
      <w:r>
        <w:rPr>
          <w:rFonts w:hint="eastAsia"/>
        </w:rPr>
        <w:t>被管理设备：接受网管的管理，产生和主动上报告警。</w:t>
      </w:r>
    </w:p>
    <w:p w14:paraId="66ED7416" w14:textId="77777777" w:rsidR="00870A08" w:rsidRDefault="003A5418">
      <w:pPr>
        <w:pStyle w:val="10"/>
      </w:pPr>
      <w:r>
        <w:rPr>
          <w:rFonts w:hint="eastAsia"/>
        </w:rPr>
        <w:t>实验内容</w:t>
      </w:r>
    </w:p>
    <w:p w14:paraId="3E8B61E2" w14:textId="77777777" w:rsidR="00870A08" w:rsidRDefault="003A5418">
      <w:pPr>
        <w:ind w:firstLine="420"/>
        <w:jc w:val="left"/>
      </w:pPr>
      <w:r>
        <w:rPr>
          <w:rFonts w:hint="eastAsia"/>
        </w:rPr>
        <w:t>本实验模拟真实网络场景，在网络当中分别部署了两台管理站设备（</w:t>
      </w:r>
      <w:r>
        <w:rPr>
          <w:rFonts w:hint="eastAsia"/>
        </w:rPr>
        <w:t>NMS</w:t>
      </w:r>
      <w:r>
        <w:rPr>
          <w:rFonts w:hint="eastAsia"/>
        </w:rPr>
        <w:t>）和一台</w:t>
      </w:r>
      <w:proofErr w:type="gramStart"/>
      <w:r>
        <w:rPr>
          <w:rFonts w:hint="eastAsia"/>
        </w:rPr>
        <w:t>代理站</w:t>
      </w:r>
      <w:proofErr w:type="gramEnd"/>
      <w:r>
        <w:rPr>
          <w:rFonts w:hint="eastAsia"/>
        </w:rPr>
        <w:t>设备（</w:t>
      </w:r>
      <w:r>
        <w:rPr>
          <w:rFonts w:hint="eastAsia"/>
        </w:rPr>
        <w:t>Agent</w:t>
      </w:r>
      <w:r>
        <w:rPr>
          <w:rFonts w:hint="eastAsia"/>
        </w:rPr>
        <w:t>）。分别使用两台</w:t>
      </w:r>
      <w:r>
        <w:rPr>
          <w:rFonts w:hint="eastAsia"/>
        </w:rPr>
        <w:t>PC</w:t>
      </w:r>
      <w:r>
        <w:rPr>
          <w:rFonts w:hint="eastAsia"/>
        </w:rPr>
        <w:t>来模拟（</w:t>
      </w:r>
      <w:r>
        <w:rPr>
          <w:rFonts w:hint="eastAsia"/>
        </w:rPr>
        <w:t>NMS</w:t>
      </w:r>
      <w:r>
        <w:rPr>
          <w:rFonts w:hint="eastAsia"/>
        </w:rPr>
        <w:t>）；一台路由器来模拟代理站（</w:t>
      </w:r>
      <w:r>
        <w:rPr>
          <w:rFonts w:hint="eastAsia"/>
        </w:rPr>
        <w:t>Agent</w:t>
      </w:r>
      <w:r>
        <w:rPr>
          <w:rFonts w:hint="eastAsia"/>
        </w:rPr>
        <w:t>）。本实验将介绍如何配置</w:t>
      </w:r>
      <w:r>
        <w:rPr>
          <w:rFonts w:hint="eastAsia"/>
        </w:rPr>
        <w:t>Agent</w:t>
      </w:r>
      <w:r>
        <w:rPr>
          <w:rFonts w:hint="eastAsia"/>
        </w:rPr>
        <w:t>设备、版本，配置管理站及用户权限，了解</w:t>
      </w:r>
      <w:r>
        <w:rPr>
          <w:rFonts w:hint="eastAsia"/>
        </w:rPr>
        <w:t>SNMP</w:t>
      </w:r>
      <w:r>
        <w:rPr>
          <w:rFonts w:hint="eastAsia"/>
        </w:rPr>
        <w:t>协议的作用及管理方法。被管理的设备可以是路由器、服务器、交换机、主机等设备，一般与</w:t>
      </w:r>
      <w:r>
        <w:rPr>
          <w:rFonts w:hint="eastAsia"/>
        </w:rPr>
        <w:t>Agent</w:t>
      </w:r>
      <w:r>
        <w:rPr>
          <w:rFonts w:hint="eastAsia"/>
        </w:rPr>
        <w:t>部署在同一网络。</w:t>
      </w:r>
    </w:p>
    <w:p w14:paraId="0436F88B" w14:textId="77777777" w:rsidR="00870A08" w:rsidRDefault="003A5418">
      <w:pPr>
        <w:pStyle w:val="10"/>
      </w:pPr>
      <w:r>
        <w:rPr>
          <w:rFonts w:hint="eastAsia"/>
        </w:rPr>
        <w:lastRenderedPageBreak/>
        <w:t>实验目的</w:t>
      </w:r>
    </w:p>
    <w:p w14:paraId="4BE98D04" w14:textId="77777777" w:rsidR="00870A08" w:rsidRDefault="003A5418">
      <w:pPr>
        <w:pStyle w:val="12"/>
        <w:numPr>
          <w:ilvl w:val="1"/>
          <w:numId w:val="5"/>
        </w:numPr>
        <w:ind w:firstLineChars="0"/>
        <w:jc w:val="left"/>
      </w:pPr>
      <w:r>
        <w:rPr>
          <w:rFonts w:hint="eastAsia"/>
        </w:rPr>
        <w:t>理解</w:t>
      </w:r>
      <w:r>
        <w:rPr>
          <w:rFonts w:hint="eastAsia"/>
        </w:rPr>
        <w:t xml:space="preserve">SNMP </w:t>
      </w:r>
      <w:r>
        <w:rPr>
          <w:rFonts w:hint="eastAsia"/>
        </w:rPr>
        <w:t>应用场景</w:t>
      </w:r>
    </w:p>
    <w:p w14:paraId="59D3A5D9" w14:textId="77777777" w:rsidR="00870A08" w:rsidRDefault="003A5418">
      <w:pPr>
        <w:pStyle w:val="12"/>
        <w:numPr>
          <w:ilvl w:val="1"/>
          <w:numId w:val="5"/>
        </w:numPr>
        <w:ind w:firstLineChars="0"/>
        <w:jc w:val="left"/>
      </w:pPr>
      <w:r>
        <w:rPr>
          <w:rFonts w:hint="eastAsia"/>
        </w:rPr>
        <w:t>掌握配置</w:t>
      </w:r>
      <w:r>
        <w:rPr>
          <w:rFonts w:hint="eastAsia"/>
        </w:rPr>
        <w:t>SNMP Agent</w:t>
      </w:r>
      <w:r>
        <w:rPr>
          <w:rFonts w:hint="eastAsia"/>
        </w:rPr>
        <w:t>的方法</w:t>
      </w:r>
    </w:p>
    <w:p w14:paraId="278E560B" w14:textId="77777777" w:rsidR="00870A08" w:rsidRDefault="003A5418">
      <w:pPr>
        <w:pStyle w:val="12"/>
        <w:numPr>
          <w:ilvl w:val="1"/>
          <w:numId w:val="5"/>
        </w:numPr>
        <w:ind w:firstLineChars="0"/>
        <w:jc w:val="left"/>
      </w:pPr>
      <w:r>
        <w:rPr>
          <w:rFonts w:hint="eastAsia"/>
        </w:rPr>
        <w:t>掌握配置</w:t>
      </w:r>
      <w:r>
        <w:rPr>
          <w:rFonts w:hint="eastAsia"/>
        </w:rPr>
        <w:t xml:space="preserve">SNMP </w:t>
      </w:r>
      <w:r>
        <w:rPr>
          <w:rFonts w:hint="eastAsia"/>
        </w:rPr>
        <w:t>版本的方法</w:t>
      </w:r>
    </w:p>
    <w:p w14:paraId="1A87A02B" w14:textId="77777777" w:rsidR="00870A08" w:rsidRDefault="003A5418">
      <w:pPr>
        <w:pStyle w:val="12"/>
        <w:numPr>
          <w:ilvl w:val="1"/>
          <w:numId w:val="5"/>
        </w:numPr>
        <w:ind w:firstLineChars="0"/>
        <w:jc w:val="left"/>
      </w:pPr>
      <w:r>
        <w:rPr>
          <w:rFonts w:hint="eastAsia"/>
        </w:rPr>
        <w:t>掌握配置管理站，用户权限的方法</w:t>
      </w:r>
    </w:p>
    <w:p w14:paraId="60183FA0" w14:textId="77777777" w:rsidR="00870A08" w:rsidRDefault="003A5418">
      <w:pPr>
        <w:pStyle w:val="10"/>
      </w:pPr>
      <w:r>
        <w:rPr>
          <w:rFonts w:hint="eastAsia"/>
        </w:rPr>
        <w:t>实验拓扑</w:t>
      </w:r>
    </w:p>
    <w:p w14:paraId="1D4DCB32" w14:textId="77777777" w:rsidR="00870A08" w:rsidRDefault="003A5418">
      <w:pPr>
        <w:pStyle w:val="aff6"/>
        <w:jc w:val="center"/>
      </w:pPr>
      <w:r>
        <w:rPr>
          <w:noProof/>
          <w:lang w:val="en-GB"/>
        </w:rPr>
        <w:drawing>
          <wp:inline distT="0" distB="0" distL="0" distR="0" wp14:anchorId="4CE4FF10" wp14:editId="0819EB46">
            <wp:extent cx="4467225" cy="2895600"/>
            <wp:effectExtent l="19050" t="0" r="8901" b="0"/>
            <wp:docPr id="592" name="图片 2"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 descr="捕获.PNG"/>
                    <pic:cNvPicPr>
                      <a:picLocks noChangeAspect="1"/>
                    </pic:cNvPicPr>
                  </pic:nvPicPr>
                  <pic:blipFill>
                    <a:blip r:embed="rId310" cstate="print">
                      <a:grayscl/>
                    </a:blip>
                    <a:stretch>
                      <a:fillRect/>
                    </a:stretch>
                  </pic:blipFill>
                  <pic:spPr>
                    <a:xfrm>
                      <a:off x="0" y="0"/>
                      <a:ext cx="4467849" cy="2896004"/>
                    </a:xfrm>
                    <a:prstGeom prst="rect">
                      <a:avLst/>
                    </a:prstGeom>
                  </pic:spPr>
                </pic:pic>
              </a:graphicData>
            </a:graphic>
          </wp:inline>
        </w:drawing>
      </w:r>
    </w:p>
    <w:p w14:paraId="4C79107C" w14:textId="77777777" w:rsidR="00870A08" w:rsidRDefault="003A5418">
      <w:pPr>
        <w:pStyle w:val="aff6"/>
        <w:jc w:val="center"/>
      </w:pPr>
      <w:r>
        <w:rPr>
          <w:rFonts w:hint="eastAsia"/>
        </w:rPr>
        <w:t>图</w:t>
      </w:r>
      <w:r>
        <w:rPr>
          <w:rFonts w:hint="eastAsia"/>
        </w:rPr>
        <w:t>14-11 SNMP</w:t>
      </w:r>
      <w:r>
        <w:rPr>
          <w:rFonts w:hint="eastAsia"/>
        </w:rPr>
        <w:t>基础配置拓扑图</w:t>
      </w:r>
    </w:p>
    <w:p w14:paraId="5B7A3E49"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2870EB62" w14:textId="77777777">
        <w:trPr>
          <w:trHeight w:val="471"/>
          <w:jc w:val="center"/>
        </w:trPr>
        <w:tc>
          <w:tcPr>
            <w:tcW w:w="1594" w:type="dxa"/>
            <w:vAlign w:val="center"/>
          </w:tcPr>
          <w:p w14:paraId="7BB45D2B" w14:textId="77777777" w:rsidR="00870A08" w:rsidRDefault="003A5418">
            <w:pPr>
              <w:spacing w:line="240" w:lineRule="auto"/>
              <w:ind w:firstLineChars="0" w:firstLine="0"/>
              <w:jc w:val="center"/>
            </w:pPr>
            <w:r>
              <w:rPr>
                <w:rFonts w:hint="eastAsia"/>
              </w:rPr>
              <w:t>设备</w:t>
            </w:r>
          </w:p>
        </w:tc>
        <w:tc>
          <w:tcPr>
            <w:tcW w:w="1706" w:type="dxa"/>
            <w:vAlign w:val="center"/>
          </w:tcPr>
          <w:p w14:paraId="516734FA" w14:textId="77777777" w:rsidR="00870A08" w:rsidRDefault="003A5418">
            <w:pPr>
              <w:spacing w:line="240" w:lineRule="auto"/>
              <w:ind w:firstLineChars="0" w:firstLine="0"/>
              <w:jc w:val="center"/>
            </w:pPr>
            <w:r>
              <w:rPr>
                <w:rFonts w:hint="eastAsia"/>
              </w:rPr>
              <w:t>接口</w:t>
            </w:r>
          </w:p>
        </w:tc>
        <w:tc>
          <w:tcPr>
            <w:tcW w:w="1882" w:type="dxa"/>
            <w:vAlign w:val="center"/>
          </w:tcPr>
          <w:p w14:paraId="7F684C7C"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5F4B1FF0" w14:textId="77777777" w:rsidR="00870A08" w:rsidRDefault="003A5418">
            <w:pPr>
              <w:spacing w:line="240" w:lineRule="auto"/>
              <w:ind w:firstLineChars="0" w:firstLine="0"/>
              <w:jc w:val="center"/>
            </w:pPr>
            <w:r>
              <w:rPr>
                <w:rFonts w:hint="eastAsia"/>
              </w:rPr>
              <w:t>子网掩码</w:t>
            </w:r>
          </w:p>
        </w:tc>
        <w:tc>
          <w:tcPr>
            <w:tcW w:w="1458" w:type="dxa"/>
            <w:vAlign w:val="center"/>
          </w:tcPr>
          <w:p w14:paraId="601533CB" w14:textId="77777777" w:rsidR="00870A08" w:rsidRDefault="003A5418">
            <w:pPr>
              <w:spacing w:line="240" w:lineRule="auto"/>
              <w:ind w:firstLineChars="0" w:firstLine="0"/>
              <w:jc w:val="center"/>
            </w:pPr>
            <w:r>
              <w:rPr>
                <w:rFonts w:hint="eastAsia"/>
              </w:rPr>
              <w:t>默认网关</w:t>
            </w:r>
          </w:p>
        </w:tc>
      </w:tr>
      <w:tr w:rsidR="00870A08" w14:paraId="1F95CC45" w14:textId="77777777">
        <w:trPr>
          <w:jc w:val="center"/>
        </w:trPr>
        <w:tc>
          <w:tcPr>
            <w:tcW w:w="1594" w:type="dxa"/>
            <w:vAlign w:val="center"/>
          </w:tcPr>
          <w:p w14:paraId="0F02D304" w14:textId="77777777" w:rsidR="00870A08" w:rsidRDefault="003A5418">
            <w:pPr>
              <w:spacing w:line="240" w:lineRule="auto"/>
              <w:ind w:firstLineChars="0" w:firstLine="0"/>
              <w:jc w:val="center"/>
            </w:pPr>
            <w:r>
              <w:rPr>
                <w:rFonts w:hint="eastAsia"/>
              </w:rPr>
              <w:t>NMS-1</w:t>
            </w:r>
          </w:p>
        </w:tc>
        <w:tc>
          <w:tcPr>
            <w:tcW w:w="1706" w:type="dxa"/>
            <w:vAlign w:val="center"/>
          </w:tcPr>
          <w:p w14:paraId="7A65EDB5" w14:textId="77777777" w:rsidR="00870A08" w:rsidRDefault="003A5418">
            <w:pPr>
              <w:spacing w:line="240" w:lineRule="auto"/>
              <w:ind w:firstLineChars="0" w:firstLine="0"/>
              <w:jc w:val="center"/>
            </w:pPr>
            <w:r>
              <w:rPr>
                <w:rFonts w:hint="eastAsia"/>
              </w:rPr>
              <w:t>Ethernet 0/0/1</w:t>
            </w:r>
          </w:p>
        </w:tc>
        <w:tc>
          <w:tcPr>
            <w:tcW w:w="1882" w:type="dxa"/>
            <w:vAlign w:val="center"/>
          </w:tcPr>
          <w:p w14:paraId="335D2DDE" w14:textId="77777777" w:rsidR="00870A08" w:rsidRDefault="003A5418">
            <w:pPr>
              <w:spacing w:line="240" w:lineRule="auto"/>
              <w:ind w:firstLineChars="0" w:firstLine="0"/>
              <w:jc w:val="center"/>
            </w:pPr>
            <w:r>
              <w:rPr>
                <w:rFonts w:hint="eastAsia"/>
              </w:rPr>
              <w:t>10.1.1.1</w:t>
            </w:r>
          </w:p>
        </w:tc>
        <w:tc>
          <w:tcPr>
            <w:tcW w:w="1882" w:type="dxa"/>
            <w:vAlign w:val="center"/>
          </w:tcPr>
          <w:p w14:paraId="18B573E5" w14:textId="77777777" w:rsidR="00870A08" w:rsidRDefault="003A5418">
            <w:pPr>
              <w:spacing w:line="240" w:lineRule="auto"/>
              <w:ind w:firstLineChars="0" w:firstLine="0"/>
              <w:jc w:val="center"/>
            </w:pPr>
            <w:r>
              <w:rPr>
                <w:rFonts w:hint="eastAsia"/>
              </w:rPr>
              <w:t>255.255.255.0</w:t>
            </w:r>
          </w:p>
        </w:tc>
        <w:tc>
          <w:tcPr>
            <w:tcW w:w="1458" w:type="dxa"/>
            <w:vAlign w:val="center"/>
          </w:tcPr>
          <w:p w14:paraId="042BCE4B" w14:textId="77777777" w:rsidR="00870A08" w:rsidRDefault="003A5418">
            <w:pPr>
              <w:spacing w:line="240" w:lineRule="auto"/>
              <w:ind w:firstLineChars="0" w:firstLine="0"/>
              <w:jc w:val="center"/>
            </w:pPr>
            <w:r>
              <w:rPr>
                <w:rFonts w:hint="eastAsia"/>
              </w:rPr>
              <w:t>N/A</w:t>
            </w:r>
          </w:p>
        </w:tc>
      </w:tr>
      <w:tr w:rsidR="00870A08" w14:paraId="0D931F87" w14:textId="77777777">
        <w:trPr>
          <w:jc w:val="center"/>
        </w:trPr>
        <w:tc>
          <w:tcPr>
            <w:tcW w:w="1594" w:type="dxa"/>
            <w:vAlign w:val="center"/>
          </w:tcPr>
          <w:p w14:paraId="50CA2F4F" w14:textId="77777777" w:rsidR="00870A08" w:rsidRDefault="003A5418">
            <w:pPr>
              <w:spacing w:line="240" w:lineRule="auto"/>
              <w:ind w:firstLineChars="0" w:firstLine="0"/>
              <w:jc w:val="center"/>
            </w:pPr>
            <w:r>
              <w:rPr>
                <w:rFonts w:hint="eastAsia"/>
              </w:rPr>
              <w:t>NMS-2</w:t>
            </w:r>
          </w:p>
        </w:tc>
        <w:tc>
          <w:tcPr>
            <w:tcW w:w="1706" w:type="dxa"/>
            <w:vAlign w:val="center"/>
          </w:tcPr>
          <w:p w14:paraId="7785C509" w14:textId="77777777" w:rsidR="00870A08" w:rsidRDefault="003A5418">
            <w:pPr>
              <w:spacing w:line="240" w:lineRule="auto"/>
              <w:ind w:firstLineChars="0" w:firstLine="0"/>
              <w:jc w:val="center"/>
            </w:pPr>
            <w:r>
              <w:rPr>
                <w:rFonts w:hint="eastAsia"/>
              </w:rPr>
              <w:t>Ethernet 0/0/1</w:t>
            </w:r>
          </w:p>
        </w:tc>
        <w:tc>
          <w:tcPr>
            <w:tcW w:w="1882" w:type="dxa"/>
            <w:vAlign w:val="center"/>
          </w:tcPr>
          <w:p w14:paraId="61E4D437" w14:textId="77777777" w:rsidR="00870A08" w:rsidRDefault="003A5418">
            <w:pPr>
              <w:spacing w:line="240" w:lineRule="auto"/>
              <w:ind w:firstLineChars="0" w:firstLine="0"/>
              <w:jc w:val="center"/>
            </w:pPr>
            <w:r>
              <w:rPr>
                <w:rFonts w:hint="eastAsia"/>
              </w:rPr>
              <w:t>10.1.1.2</w:t>
            </w:r>
          </w:p>
        </w:tc>
        <w:tc>
          <w:tcPr>
            <w:tcW w:w="1882" w:type="dxa"/>
            <w:vAlign w:val="center"/>
          </w:tcPr>
          <w:p w14:paraId="22AE3C31" w14:textId="77777777" w:rsidR="00870A08" w:rsidRDefault="003A5418">
            <w:pPr>
              <w:spacing w:line="240" w:lineRule="auto"/>
              <w:ind w:firstLineChars="0" w:firstLine="0"/>
              <w:jc w:val="center"/>
            </w:pPr>
            <w:r>
              <w:rPr>
                <w:rFonts w:hint="eastAsia"/>
              </w:rPr>
              <w:t>255.255.255.0</w:t>
            </w:r>
          </w:p>
        </w:tc>
        <w:tc>
          <w:tcPr>
            <w:tcW w:w="1458" w:type="dxa"/>
            <w:vAlign w:val="center"/>
          </w:tcPr>
          <w:p w14:paraId="1147E118" w14:textId="77777777" w:rsidR="00870A08" w:rsidRDefault="003A5418">
            <w:pPr>
              <w:spacing w:line="240" w:lineRule="auto"/>
              <w:ind w:firstLineChars="0" w:firstLine="0"/>
              <w:jc w:val="center"/>
            </w:pPr>
            <w:r>
              <w:rPr>
                <w:rFonts w:hint="eastAsia"/>
              </w:rPr>
              <w:t>N/A</w:t>
            </w:r>
          </w:p>
        </w:tc>
      </w:tr>
      <w:tr w:rsidR="00870A08" w14:paraId="5BC93C28" w14:textId="77777777">
        <w:trPr>
          <w:jc w:val="center"/>
        </w:trPr>
        <w:tc>
          <w:tcPr>
            <w:tcW w:w="1594" w:type="dxa"/>
            <w:vAlign w:val="center"/>
          </w:tcPr>
          <w:p w14:paraId="602D2E4C" w14:textId="77777777" w:rsidR="00870A08" w:rsidRDefault="003A5418">
            <w:pPr>
              <w:spacing w:line="240" w:lineRule="auto"/>
              <w:ind w:firstLineChars="0" w:firstLine="0"/>
              <w:jc w:val="center"/>
            </w:pPr>
            <w:proofErr w:type="gramStart"/>
            <w:r>
              <w:rPr>
                <w:rFonts w:hint="eastAsia"/>
              </w:rPr>
              <w:t>Agent(</w:t>
            </w:r>
            <w:proofErr w:type="gramEnd"/>
            <w:r>
              <w:rPr>
                <w:rFonts w:hint="eastAsia"/>
              </w:rPr>
              <w:t>AR2220)</w:t>
            </w:r>
          </w:p>
        </w:tc>
        <w:tc>
          <w:tcPr>
            <w:tcW w:w="1706" w:type="dxa"/>
            <w:vAlign w:val="center"/>
          </w:tcPr>
          <w:p w14:paraId="4055F28D" w14:textId="77777777" w:rsidR="00870A08" w:rsidRDefault="003A5418">
            <w:pPr>
              <w:spacing w:line="240" w:lineRule="auto"/>
              <w:ind w:firstLineChars="0" w:firstLine="0"/>
              <w:jc w:val="center"/>
            </w:pPr>
            <w:r>
              <w:rPr>
                <w:rFonts w:hint="eastAsia"/>
              </w:rPr>
              <w:t>GE 0/0/0</w:t>
            </w:r>
          </w:p>
        </w:tc>
        <w:tc>
          <w:tcPr>
            <w:tcW w:w="1882" w:type="dxa"/>
            <w:vAlign w:val="center"/>
          </w:tcPr>
          <w:p w14:paraId="3C46D600" w14:textId="77777777" w:rsidR="00870A08" w:rsidRDefault="003A5418">
            <w:pPr>
              <w:spacing w:line="240" w:lineRule="auto"/>
              <w:ind w:firstLineChars="0" w:firstLine="0"/>
              <w:jc w:val="center"/>
            </w:pPr>
            <w:r>
              <w:rPr>
                <w:rFonts w:hint="eastAsia"/>
              </w:rPr>
              <w:t>10.1.1.254</w:t>
            </w:r>
          </w:p>
        </w:tc>
        <w:tc>
          <w:tcPr>
            <w:tcW w:w="1882" w:type="dxa"/>
            <w:vAlign w:val="center"/>
          </w:tcPr>
          <w:p w14:paraId="048CA27C" w14:textId="77777777" w:rsidR="00870A08" w:rsidRDefault="003A5418">
            <w:pPr>
              <w:spacing w:line="240" w:lineRule="auto"/>
              <w:ind w:firstLineChars="0" w:firstLine="0"/>
              <w:jc w:val="center"/>
            </w:pPr>
            <w:r>
              <w:rPr>
                <w:rFonts w:hint="eastAsia"/>
              </w:rPr>
              <w:t>255.255.255.0</w:t>
            </w:r>
          </w:p>
        </w:tc>
        <w:tc>
          <w:tcPr>
            <w:tcW w:w="1458" w:type="dxa"/>
            <w:vAlign w:val="center"/>
          </w:tcPr>
          <w:p w14:paraId="2242126A" w14:textId="77777777" w:rsidR="00870A08" w:rsidRDefault="003A5418">
            <w:pPr>
              <w:spacing w:line="240" w:lineRule="auto"/>
              <w:ind w:firstLineChars="0" w:firstLine="0"/>
              <w:jc w:val="center"/>
            </w:pPr>
            <w:r>
              <w:rPr>
                <w:rFonts w:hint="eastAsia"/>
              </w:rPr>
              <w:t>N/A</w:t>
            </w:r>
          </w:p>
        </w:tc>
      </w:tr>
    </w:tbl>
    <w:p w14:paraId="5215A797" w14:textId="77777777" w:rsidR="00870A08" w:rsidRDefault="003A5418">
      <w:pPr>
        <w:pStyle w:val="10"/>
      </w:pPr>
      <w:r>
        <w:rPr>
          <w:rFonts w:hint="eastAsia"/>
        </w:rPr>
        <w:lastRenderedPageBreak/>
        <w:t>实验步骤</w:t>
      </w:r>
    </w:p>
    <w:p w14:paraId="23CB3CA0" w14:textId="77777777" w:rsidR="00870A08" w:rsidRDefault="003A5418">
      <w:pPr>
        <w:pStyle w:val="2"/>
        <w:numPr>
          <w:ilvl w:val="0"/>
          <w:numId w:val="64"/>
        </w:numPr>
      </w:pPr>
      <w:r>
        <w:rPr>
          <w:rFonts w:hint="eastAsia"/>
        </w:rPr>
        <w:t>基本配置</w:t>
      </w:r>
    </w:p>
    <w:p w14:paraId="46E187C3" w14:textId="77777777" w:rsidR="00870A08" w:rsidRDefault="003A5418">
      <w:pPr>
        <w:ind w:firstLineChars="202" w:firstLine="424"/>
      </w:pPr>
      <w:r>
        <w:rPr>
          <w:rFonts w:hint="eastAsia"/>
        </w:rPr>
        <w:t>将两台</w:t>
      </w:r>
      <w:r>
        <w:rPr>
          <w:rFonts w:hint="eastAsia"/>
        </w:rPr>
        <w:t>PC</w:t>
      </w:r>
      <w:r>
        <w:rPr>
          <w:rFonts w:hint="eastAsia"/>
        </w:rPr>
        <w:t>模拟成为管理站（</w:t>
      </w:r>
      <w:r>
        <w:t>NMS</w:t>
      </w:r>
      <w:r>
        <w:rPr>
          <w:rFonts w:hint="eastAsia"/>
        </w:rPr>
        <w:t>），分别为</w:t>
      </w:r>
      <w:r>
        <w:rPr>
          <w:rFonts w:hint="eastAsia"/>
        </w:rPr>
        <w:t>NMS-1</w:t>
      </w:r>
      <w:r>
        <w:rPr>
          <w:rFonts w:hint="eastAsia"/>
        </w:rPr>
        <w:t>、</w:t>
      </w:r>
      <w:r>
        <w:rPr>
          <w:rFonts w:hint="eastAsia"/>
        </w:rPr>
        <w:t>NMS-2</w:t>
      </w:r>
      <w:r>
        <w:rPr>
          <w:rFonts w:hint="eastAsia"/>
        </w:rPr>
        <w:t>，根据实验编址表配置设备名称及</w:t>
      </w:r>
      <w:r>
        <w:rPr>
          <w:rFonts w:hint="eastAsia"/>
        </w:rPr>
        <w:t>IP</w:t>
      </w:r>
      <w:r>
        <w:rPr>
          <w:rFonts w:hint="eastAsia"/>
        </w:rPr>
        <w:t>地址，并验证连通性。</w:t>
      </w:r>
    </w:p>
    <w:p w14:paraId="5522222C" w14:textId="77777777" w:rsidR="00870A08" w:rsidRDefault="003A5418">
      <w:pPr>
        <w:pStyle w:val="aff6"/>
      </w:pPr>
      <w:r>
        <w:t>[Agent]ping 10.1.1.1</w:t>
      </w:r>
    </w:p>
    <w:p w14:paraId="1985E620" w14:textId="77777777" w:rsidR="00870A08" w:rsidRDefault="003A5418">
      <w:pPr>
        <w:pStyle w:val="aff6"/>
      </w:pPr>
      <w:r>
        <w:t xml:space="preserve">  PING 10.1.1.1: </w:t>
      </w:r>
      <w:proofErr w:type="gramStart"/>
      <w:r>
        <w:t>56  data</w:t>
      </w:r>
      <w:proofErr w:type="gramEnd"/>
      <w:r>
        <w:t xml:space="preserve"> bytes, press CTRL_C to break</w:t>
      </w:r>
    </w:p>
    <w:p w14:paraId="40DA21EE" w14:textId="77777777" w:rsidR="00870A08" w:rsidRDefault="003A5418">
      <w:pPr>
        <w:pStyle w:val="aff6"/>
      </w:pPr>
      <w:r>
        <w:t xml:space="preserve">    Reply from 10.1.1.1: bytes=56 Sequence=1 </w:t>
      </w:r>
      <w:proofErr w:type="spellStart"/>
      <w:r>
        <w:t>ttl</w:t>
      </w:r>
      <w:proofErr w:type="spellEnd"/>
      <w:r>
        <w:t xml:space="preserve">=128 time=550 </w:t>
      </w:r>
      <w:proofErr w:type="spellStart"/>
      <w:r>
        <w:t>ms</w:t>
      </w:r>
      <w:proofErr w:type="spellEnd"/>
    </w:p>
    <w:p w14:paraId="0B548C2B" w14:textId="77777777" w:rsidR="00870A08" w:rsidRDefault="003A5418">
      <w:pPr>
        <w:pStyle w:val="aff6"/>
      </w:pPr>
      <w:r>
        <w:t xml:space="preserve">    Reply from 10.1.1.1: bytes=56 Sequence=2 </w:t>
      </w:r>
      <w:proofErr w:type="spellStart"/>
      <w:r>
        <w:t>ttl</w:t>
      </w:r>
      <w:proofErr w:type="spellEnd"/>
      <w:r>
        <w:t xml:space="preserve">=128 time=200 </w:t>
      </w:r>
      <w:proofErr w:type="spellStart"/>
      <w:r>
        <w:t>ms</w:t>
      </w:r>
      <w:proofErr w:type="spellEnd"/>
    </w:p>
    <w:p w14:paraId="459205E4" w14:textId="77777777" w:rsidR="00870A08" w:rsidRDefault="003A5418">
      <w:pPr>
        <w:pStyle w:val="aff6"/>
      </w:pPr>
      <w:r>
        <w:t xml:space="preserve">    Reply from 10.1.1.1: bytes=56 Sequence=3 </w:t>
      </w:r>
      <w:proofErr w:type="spellStart"/>
      <w:r>
        <w:t>ttl</w:t>
      </w:r>
      <w:proofErr w:type="spellEnd"/>
      <w:r>
        <w:t xml:space="preserve">=128 time=150 </w:t>
      </w:r>
      <w:proofErr w:type="spellStart"/>
      <w:r>
        <w:t>ms</w:t>
      </w:r>
      <w:proofErr w:type="spellEnd"/>
    </w:p>
    <w:p w14:paraId="0DF8E57B" w14:textId="77777777" w:rsidR="00870A08" w:rsidRDefault="003A5418">
      <w:pPr>
        <w:pStyle w:val="aff6"/>
      </w:pPr>
      <w:r>
        <w:t xml:space="preserve">    Reply from 10.1.1.1: bytes=56 Sequence=4 </w:t>
      </w:r>
      <w:proofErr w:type="spellStart"/>
      <w:r>
        <w:t>ttl</w:t>
      </w:r>
      <w:proofErr w:type="spellEnd"/>
      <w:r>
        <w:t xml:space="preserve">=128 time=90 </w:t>
      </w:r>
      <w:proofErr w:type="spellStart"/>
      <w:r>
        <w:t>ms</w:t>
      </w:r>
      <w:proofErr w:type="spellEnd"/>
    </w:p>
    <w:p w14:paraId="20885782" w14:textId="77777777" w:rsidR="00870A08" w:rsidRDefault="003A5418">
      <w:pPr>
        <w:pStyle w:val="aff6"/>
      </w:pPr>
      <w:r>
        <w:t xml:space="preserve">    Reply from 10.1.1.1: bytes=56 Sequence=5 </w:t>
      </w:r>
      <w:proofErr w:type="spellStart"/>
      <w:r>
        <w:t>ttl</w:t>
      </w:r>
      <w:proofErr w:type="spellEnd"/>
      <w:r>
        <w:t xml:space="preserve">=128 time=120 </w:t>
      </w:r>
      <w:proofErr w:type="spellStart"/>
      <w:r>
        <w:t>ms</w:t>
      </w:r>
      <w:proofErr w:type="spellEnd"/>
    </w:p>
    <w:p w14:paraId="2991D611" w14:textId="77777777" w:rsidR="00870A08" w:rsidRDefault="003A5418">
      <w:pPr>
        <w:pStyle w:val="aff6"/>
      </w:pPr>
      <w:r>
        <w:t xml:space="preserve">  --- 10.1.1.1 ping statistics ---</w:t>
      </w:r>
    </w:p>
    <w:p w14:paraId="5ACE1AB9" w14:textId="77777777" w:rsidR="00870A08" w:rsidRDefault="003A5418">
      <w:pPr>
        <w:pStyle w:val="aff6"/>
      </w:pPr>
      <w:r>
        <w:t xml:space="preserve">    5 packet(s) transmitted</w:t>
      </w:r>
    </w:p>
    <w:p w14:paraId="2FE40F2A" w14:textId="77777777" w:rsidR="00870A08" w:rsidRDefault="003A5418">
      <w:pPr>
        <w:pStyle w:val="aff6"/>
      </w:pPr>
      <w:r>
        <w:t xml:space="preserve">    5 packet(s) received</w:t>
      </w:r>
    </w:p>
    <w:p w14:paraId="5B267D92" w14:textId="77777777" w:rsidR="00870A08" w:rsidRDefault="003A5418">
      <w:pPr>
        <w:pStyle w:val="aff6"/>
      </w:pPr>
      <w:r>
        <w:t xml:space="preserve">    0.00% packet loss</w:t>
      </w:r>
    </w:p>
    <w:p w14:paraId="6EAC3688" w14:textId="77777777" w:rsidR="00870A08" w:rsidRDefault="003A5418">
      <w:pPr>
        <w:pStyle w:val="aff6"/>
      </w:pPr>
      <w:r>
        <w:t xml:space="preserve">    round-trip min/avg/max = 90/222/550 </w:t>
      </w:r>
      <w:proofErr w:type="spellStart"/>
      <w:r>
        <w:t>ms</w:t>
      </w:r>
      <w:proofErr w:type="spellEnd"/>
    </w:p>
    <w:p w14:paraId="5FB50035" w14:textId="77777777" w:rsidR="00870A08" w:rsidRDefault="00870A08">
      <w:pPr>
        <w:pStyle w:val="aff6"/>
      </w:pPr>
    </w:p>
    <w:p w14:paraId="3DD5D462" w14:textId="77777777" w:rsidR="00870A08" w:rsidRDefault="003A5418">
      <w:pPr>
        <w:ind w:firstLine="420"/>
        <w:jc w:val="left"/>
      </w:pPr>
      <w:r>
        <w:rPr>
          <w:rFonts w:hint="eastAsia"/>
        </w:rPr>
        <w:t>其余直连网段的连通性测试省略。</w:t>
      </w:r>
    </w:p>
    <w:p w14:paraId="4F41995B" w14:textId="77777777" w:rsidR="00870A08" w:rsidRDefault="003A5418">
      <w:pPr>
        <w:pStyle w:val="2"/>
      </w:pPr>
      <w:r>
        <w:rPr>
          <w:rFonts w:hint="eastAsia"/>
        </w:rPr>
        <w:t>开启</w:t>
      </w:r>
      <w:r>
        <w:rPr>
          <w:rFonts w:hint="eastAsia"/>
        </w:rPr>
        <w:t>Agent</w:t>
      </w:r>
      <w:r>
        <w:rPr>
          <w:rFonts w:hint="eastAsia"/>
        </w:rPr>
        <w:t>服务</w:t>
      </w:r>
    </w:p>
    <w:p w14:paraId="22A50529" w14:textId="77777777" w:rsidR="00870A08" w:rsidRDefault="003A5418">
      <w:pPr>
        <w:ind w:firstLineChars="202" w:firstLine="424"/>
      </w:pPr>
      <w:proofErr w:type="gramStart"/>
      <w:r>
        <w:rPr>
          <w:rFonts w:hint="eastAsia"/>
        </w:rPr>
        <w:t>代理站</w:t>
      </w:r>
      <w:proofErr w:type="gramEnd"/>
      <w:r>
        <w:rPr>
          <w:rFonts w:hint="eastAsia"/>
        </w:rPr>
        <w:t>设备（</w:t>
      </w:r>
      <w:r>
        <w:rPr>
          <w:rFonts w:hint="eastAsia"/>
        </w:rPr>
        <w:t>Agent</w:t>
      </w:r>
      <w:r>
        <w:rPr>
          <w:rFonts w:hint="eastAsia"/>
        </w:rPr>
        <w:t>）负责维护被管理设备的信息数据，并响应来自管理站的请求，把管理数据汇报给发送请求的管理站。</w:t>
      </w:r>
    </w:p>
    <w:p w14:paraId="2FC3CC37" w14:textId="77777777" w:rsidR="00870A08" w:rsidRDefault="003A5418">
      <w:pPr>
        <w:ind w:firstLineChars="202" w:firstLine="424"/>
      </w:pPr>
      <w:r>
        <w:rPr>
          <w:rFonts w:hint="eastAsia"/>
        </w:rPr>
        <w:t>将路由器模拟为</w:t>
      </w:r>
      <w:proofErr w:type="gramStart"/>
      <w:r>
        <w:rPr>
          <w:rFonts w:hint="eastAsia"/>
        </w:rPr>
        <w:t>代理站</w:t>
      </w:r>
      <w:proofErr w:type="gramEnd"/>
      <w:r>
        <w:rPr>
          <w:rFonts w:hint="eastAsia"/>
        </w:rPr>
        <w:t>设备，需要为</w:t>
      </w:r>
      <w:r>
        <w:rPr>
          <w:rFonts w:hint="eastAsia"/>
          <w:highlight w:val="yellow"/>
        </w:rPr>
        <w:t>路由器启动</w:t>
      </w:r>
      <w:r>
        <w:rPr>
          <w:rFonts w:hint="eastAsia"/>
          <w:highlight w:val="yellow"/>
        </w:rPr>
        <w:t>SNMP Agent</w:t>
      </w:r>
      <w:r>
        <w:rPr>
          <w:rFonts w:hint="eastAsia"/>
          <w:highlight w:val="yellow"/>
        </w:rPr>
        <w:t>服务</w:t>
      </w:r>
      <w:r>
        <w:rPr>
          <w:rFonts w:hint="eastAsia"/>
        </w:rPr>
        <w:t>。</w:t>
      </w:r>
    </w:p>
    <w:p w14:paraId="057E170D" w14:textId="77777777" w:rsidR="00870A08" w:rsidRDefault="003A5418">
      <w:pPr>
        <w:pStyle w:val="aff6"/>
      </w:pPr>
      <w:r>
        <w:t>[Agent]</w:t>
      </w:r>
      <w:proofErr w:type="spellStart"/>
      <w:r>
        <w:t>snmp</w:t>
      </w:r>
      <w:proofErr w:type="spellEnd"/>
      <w:r>
        <w:t>-agent</w:t>
      </w:r>
    </w:p>
    <w:p w14:paraId="5147029F" w14:textId="77777777" w:rsidR="00870A08" w:rsidRDefault="00870A08">
      <w:pPr>
        <w:pStyle w:val="aff6"/>
      </w:pPr>
    </w:p>
    <w:p w14:paraId="2C3C70BE" w14:textId="77777777" w:rsidR="00870A08" w:rsidRDefault="003A5418">
      <w:pPr>
        <w:ind w:firstLineChars="202" w:firstLine="424"/>
      </w:pPr>
      <w:r>
        <w:rPr>
          <w:rFonts w:hint="eastAsia"/>
        </w:rPr>
        <w:t>配置完成后使用命令</w:t>
      </w:r>
      <w:r>
        <w:rPr>
          <w:b/>
        </w:rPr>
        <w:t xml:space="preserve">display </w:t>
      </w:r>
      <w:proofErr w:type="spellStart"/>
      <w:r>
        <w:rPr>
          <w:b/>
        </w:rPr>
        <w:t>snmp</w:t>
      </w:r>
      <w:proofErr w:type="spellEnd"/>
      <w:r>
        <w:rPr>
          <w:b/>
        </w:rPr>
        <w:t>-agent sys-info</w:t>
      </w:r>
      <w:r>
        <w:rPr>
          <w:rFonts w:hint="eastAsia"/>
        </w:rPr>
        <w:t>查看</w:t>
      </w:r>
      <w:r>
        <w:rPr>
          <w:rFonts w:hint="eastAsia"/>
        </w:rPr>
        <w:t>SNMP</w:t>
      </w:r>
      <w:r>
        <w:rPr>
          <w:rFonts w:hint="eastAsia"/>
        </w:rPr>
        <w:t>信息。</w:t>
      </w:r>
    </w:p>
    <w:p w14:paraId="25BE00D7" w14:textId="77777777" w:rsidR="00870A08" w:rsidRDefault="003A5418">
      <w:pPr>
        <w:pStyle w:val="aff6"/>
      </w:pPr>
      <w:r>
        <w:lastRenderedPageBreak/>
        <w:t xml:space="preserve">[Agent]display </w:t>
      </w:r>
      <w:proofErr w:type="spellStart"/>
      <w:r>
        <w:t>snmp</w:t>
      </w:r>
      <w:proofErr w:type="spellEnd"/>
      <w:r>
        <w:t xml:space="preserve">-agent sys-info </w:t>
      </w:r>
    </w:p>
    <w:p w14:paraId="05330D74" w14:textId="77777777" w:rsidR="00870A08" w:rsidRDefault="003A5418">
      <w:pPr>
        <w:pStyle w:val="aff6"/>
      </w:pPr>
      <w:r>
        <w:t xml:space="preserve">   The contact person for this managed node: </w:t>
      </w:r>
    </w:p>
    <w:p w14:paraId="1297CA59" w14:textId="77777777" w:rsidR="00870A08" w:rsidRDefault="003A5418">
      <w:pPr>
        <w:pStyle w:val="aff6"/>
      </w:pPr>
      <w:r>
        <w:t xml:space="preserve">           R&amp;D Shenzhen, Huawei Technologies Co., Ltd.</w:t>
      </w:r>
    </w:p>
    <w:p w14:paraId="643A7C71" w14:textId="77777777" w:rsidR="00870A08" w:rsidRDefault="003A5418">
      <w:pPr>
        <w:pStyle w:val="aff6"/>
      </w:pPr>
      <w:r>
        <w:t xml:space="preserve">   The physical location of this node: </w:t>
      </w:r>
    </w:p>
    <w:p w14:paraId="32C4D929" w14:textId="77777777" w:rsidR="00870A08" w:rsidRDefault="003A5418">
      <w:pPr>
        <w:pStyle w:val="aff6"/>
      </w:pPr>
      <w:r>
        <w:t xml:space="preserve">           Shenzhen China</w:t>
      </w:r>
    </w:p>
    <w:p w14:paraId="44CBD921" w14:textId="77777777" w:rsidR="00870A08" w:rsidRDefault="003A5418">
      <w:pPr>
        <w:pStyle w:val="aff6"/>
      </w:pPr>
      <w:r>
        <w:t xml:space="preserve">  </w:t>
      </w:r>
      <w:r>
        <w:rPr>
          <w:shd w:val="pct10" w:color="auto" w:fill="FFFFFF"/>
        </w:rPr>
        <w:t xml:space="preserve"> SNMP version running in the system:</w:t>
      </w:r>
      <w:r>
        <w:t xml:space="preserve"> </w:t>
      </w:r>
    </w:p>
    <w:p w14:paraId="5B559BA8" w14:textId="77777777" w:rsidR="00870A08" w:rsidRDefault="003A5418">
      <w:pPr>
        <w:pStyle w:val="aff6"/>
      </w:pPr>
      <w:r>
        <w:t xml:space="preserve">           </w:t>
      </w:r>
      <w:r>
        <w:rPr>
          <w:shd w:val="pct10" w:color="auto" w:fill="FFFFFF"/>
        </w:rPr>
        <w:t>SNMPv1 SNMPv2c SNMPv3</w:t>
      </w:r>
    </w:p>
    <w:p w14:paraId="7E415F9C" w14:textId="77777777" w:rsidR="00870A08" w:rsidRDefault="00870A08">
      <w:pPr>
        <w:pStyle w:val="aff6"/>
        <w:rPr>
          <w:sz w:val="20"/>
          <w:szCs w:val="20"/>
        </w:rPr>
      </w:pPr>
    </w:p>
    <w:p w14:paraId="2CFDCCDF" w14:textId="77777777" w:rsidR="00870A08" w:rsidRDefault="003A5418">
      <w:pPr>
        <w:ind w:firstLineChars="202" w:firstLine="424"/>
      </w:pPr>
      <w:r>
        <w:rPr>
          <w:rFonts w:hint="eastAsia"/>
        </w:rPr>
        <w:t>显示当前默认情况下所运行的</w:t>
      </w:r>
      <w:r>
        <w:rPr>
          <w:rFonts w:hint="eastAsia"/>
        </w:rPr>
        <w:t>SNMP</w:t>
      </w:r>
      <w:r>
        <w:rPr>
          <w:rFonts w:hint="eastAsia"/>
        </w:rPr>
        <w:t>版本为</w:t>
      </w:r>
      <w:r>
        <w:rPr>
          <w:rFonts w:hint="eastAsia"/>
        </w:rPr>
        <w:t>v1</w:t>
      </w:r>
      <w:r>
        <w:rPr>
          <w:rFonts w:hint="eastAsia"/>
        </w:rPr>
        <w:t>，</w:t>
      </w:r>
      <w:r>
        <w:rPr>
          <w:rFonts w:hint="eastAsia"/>
        </w:rPr>
        <w:t>v2c</w:t>
      </w:r>
      <w:r>
        <w:rPr>
          <w:rFonts w:hint="eastAsia"/>
        </w:rPr>
        <w:t>，</w:t>
      </w:r>
      <w:r>
        <w:rPr>
          <w:rFonts w:hint="eastAsia"/>
        </w:rPr>
        <w:t>v3</w:t>
      </w:r>
      <w:r>
        <w:rPr>
          <w:rFonts w:hint="eastAsia"/>
        </w:rPr>
        <w:t>。</w:t>
      </w:r>
    </w:p>
    <w:p w14:paraId="1FA961C1" w14:textId="77777777" w:rsidR="00870A08" w:rsidRDefault="003A5418">
      <w:pPr>
        <w:pStyle w:val="2"/>
      </w:pPr>
      <w:r>
        <w:rPr>
          <w:rFonts w:hint="eastAsia"/>
        </w:rPr>
        <w:t>配置</w:t>
      </w:r>
      <w:r>
        <w:rPr>
          <w:rFonts w:hint="eastAsia"/>
        </w:rPr>
        <w:t>SNMP</w:t>
      </w:r>
      <w:r>
        <w:rPr>
          <w:rFonts w:hint="eastAsia"/>
        </w:rPr>
        <w:t>版本</w:t>
      </w:r>
    </w:p>
    <w:p w14:paraId="4017DB51" w14:textId="77777777" w:rsidR="00870A08" w:rsidRDefault="003A5418">
      <w:pPr>
        <w:ind w:firstLineChars="202" w:firstLine="424"/>
      </w:pPr>
      <w:r>
        <w:rPr>
          <w:rFonts w:hint="eastAsia"/>
        </w:rPr>
        <w:t>SNMP</w:t>
      </w:r>
      <w:r>
        <w:rPr>
          <w:rFonts w:hint="eastAsia"/>
        </w:rPr>
        <w:t>一共有三个版本，分别为</w:t>
      </w:r>
      <w:r>
        <w:rPr>
          <w:rFonts w:hint="eastAsia"/>
        </w:rPr>
        <w:t>v1</w:t>
      </w:r>
      <w:r>
        <w:rPr>
          <w:rFonts w:hint="eastAsia"/>
        </w:rPr>
        <w:t>、</w:t>
      </w:r>
      <w:r>
        <w:rPr>
          <w:rFonts w:hint="eastAsia"/>
        </w:rPr>
        <w:t>v2c</w:t>
      </w:r>
      <w:r>
        <w:rPr>
          <w:rFonts w:hint="eastAsia"/>
        </w:rPr>
        <w:t>、</w:t>
      </w:r>
      <w:r>
        <w:rPr>
          <w:rFonts w:hint="eastAsia"/>
        </w:rPr>
        <w:t>v3</w:t>
      </w:r>
      <w:r>
        <w:rPr>
          <w:rFonts w:hint="eastAsia"/>
        </w:rPr>
        <w:t>，开启</w:t>
      </w:r>
      <w:r>
        <w:rPr>
          <w:rFonts w:hint="eastAsia"/>
        </w:rPr>
        <w:t>SNMP</w:t>
      </w:r>
      <w:r>
        <w:rPr>
          <w:rFonts w:hint="eastAsia"/>
        </w:rPr>
        <w:t>服务后默认同时兼容三个版本。当网络规模较小且安全性较高时，在规划时可配置</w:t>
      </w:r>
      <w:r>
        <w:rPr>
          <w:rFonts w:hint="eastAsia"/>
        </w:rPr>
        <w:t>SNMPv1</w:t>
      </w:r>
      <w:r>
        <w:rPr>
          <w:rFonts w:hint="eastAsia"/>
        </w:rPr>
        <w:t>版本与网管进行通信。当网络规模较大，安全性较高时，但运行的业务较为繁忙，在规划时配置使用</w:t>
      </w:r>
      <w:r>
        <w:rPr>
          <w:rFonts w:hint="eastAsia"/>
        </w:rPr>
        <w:t>SNMPv2c</w:t>
      </w:r>
      <w:r>
        <w:rPr>
          <w:rFonts w:hint="eastAsia"/>
        </w:rPr>
        <w:t>版本与网管进行通信。当网络规模较大且安全性较低时，在规划时配置设备使用</w:t>
      </w:r>
      <w:r>
        <w:rPr>
          <w:rFonts w:hint="eastAsia"/>
        </w:rPr>
        <w:t>SNMPv3</w:t>
      </w:r>
      <w:r>
        <w:rPr>
          <w:rFonts w:hint="eastAsia"/>
        </w:rPr>
        <w:t>版本与网管进行通信，并配置认证和加密功能保证安全性。</w:t>
      </w:r>
    </w:p>
    <w:p w14:paraId="6E4580B9" w14:textId="77777777" w:rsidR="00870A08" w:rsidRDefault="003A5418">
      <w:pPr>
        <w:ind w:firstLineChars="202" w:firstLine="424"/>
      </w:pPr>
      <w:r>
        <w:rPr>
          <w:rFonts w:hint="eastAsia"/>
        </w:rPr>
        <w:t>可以根据实际网络需求，使用命令</w:t>
      </w:r>
      <w:proofErr w:type="spellStart"/>
      <w:r>
        <w:rPr>
          <w:rFonts w:hint="eastAsia"/>
          <w:b/>
        </w:rPr>
        <w:t>snmp</w:t>
      </w:r>
      <w:proofErr w:type="spellEnd"/>
      <w:r>
        <w:rPr>
          <w:rFonts w:hint="eastAsia"/>
          <w:b/>
        </w:rPr>
        <w:t>-agent sys-info</w:t>
      </w:r>
      <w:r>
        <w:rPr>
          <w:rFonts w:hint="eastAsia"/>
        </w:rPr>
        <w:t>配置</w:t>
      </w:r>
      <w:r>
        <w:rPr>
          <w:rFonts w:hint="eastAsia"/>
        </w:rPr>
        <w:t>SNMP</w:t>
      </w:r>
      <w:r>
        <w:rPr>
          <w:rFonts w:hint="eastAsia"/>
        </w:rPr>
        <w:t>版本，本例中使用</w:t>
      </w:r>
      <w:r>
        <w:rPr>
          <w:rFonts w:hint="eastAsia"/>
        </w:rPr>
        <w:t>SNMPv3</w:t>
      </w:r>
      <w:r>
        <w:rPr>
          <w:rFonts w:hint="eastAsia"/>
        </w:rPr>
        <w:t>版本。</w:t>
      </w:r>
    </w:p>
    <w:p w14:paraId="7B68324A" w14:textId="77777777" w:rsidR="00870A08" w:rsidRDefault="003A5418">
      <w:pPr>
        <w:pStyle w:val="aff6"/>
      </w:pPr>
      <w:r>
        <w:t>[Agent]</w:t>
      </w:r>
      <w:proofErr w:type="spellStart"/>
      <w:r>
        <w:t>snmp</w:t>
      </w:r>
      <w:proofErr w:type="spellEnd"/>
      <w:r>
        <w:t>-agent sys-info version v3</w:t>
      </w:r>
    </w:p>
    <w:p w14:paraId="675E2F1A" w14:textId="77777777" w:rsidR="00870A08" w:rsidRDefault="00870A08">
      <w:pPr>
        <w:pStyle w:val="14"/>
        <w:rPr>
          <w:szCs w:val="21"/>
        </w:rPr>
      </w:pPr>
    </w:p>
    <w:p w14:paraId="2341D9C7" w14:textId="77777777" w:rsidR="00870A08" w:rsidRDefault="003A5418">
      <w:pPr>
        <w:ind w:firstLineChars="202" w:firstLine="424"/>
        <w:jc w:val="left"/>
      </w:pPr>
      <w:r>
        <w:rPr>
          <w:rFonts w:hint="eastAsia"/>
        </w:rPr>
        <w:t>配置完后查看</w:t>
      </w:r>
      <w:r>
        <w:rPr>
          <w:rFonts w:hint="eastAsia"/>
        </w:rPr>
        <w:t>Agent</w:t>
      </w:r>
      <w:r>
        <w:rPr>
          <w:rFonts w:hint="eastAsia"/>
        </w:rPr>
        <w:t>信息。</w:t>
      </w:r>
    </w:p>
    <w:p w14:paraId="304C7F43" w14:textId="77777777" w:rsidR="00870A08" w:rsidRDefault="003A5418">
      <w:pPr>
        <w:pStyle w:val="aff6"/>
      </w:pPr>
      <w:r>
        <w:t xml:space="preserve">[Agent]display </w:t>
      </w:r>
      <w:proofErr w:type="spellStart"/>
      <w:r>
        <w:t>snmp</w:t>
      </w:r>
      <w:proofErr w:type="spellEnd"/>
      <w:r>
        <w:t xml:space="preserve">-agent sys-info version </w:t>
      </w:r>
    </w:p>
    <w:p w14:paraId="01BAEA43" w14:textId="77777777" w:rsidR="00870A08" w:rsidRDefault="003A5418">
      <w:pPr>
        <w:pStyle w:val="aff6"/>
      </w:pPr>
      <w:r>
        <w:t xml:space="preserve">   SNMP version running in the system: </w:t>
      </w:r>
    </w:p>
    <w:p w14:paraId="7AB9B34D" w14:textId="77777777" w:rsidR="00870A08" w:rsidRDefault="003A5418">
      <w:pPr>
        <w:pStyle w:val="aff6"/>
      </w:pPr>
      <w:r>
        <w:t xml:space="preserve">           SNMPv3</w:t>
      </w:r>
    </w:p>
    <w:p w14:paraId="41207C33" w14:textId="77777777" w:rsidR="00870A08" w:rsidRDefault="00870A08">
      <w:pPr>
        <w:pStyle w:val="aff6"/>
      </w:pPr>
    </w:p>
    <w:p w14:paraId="1649783D" w14:textId="77777777" w:rsidR="00870A08" w:rsidRDefault="003A5418">
      <w:pPr>
        <w:ind w:firstLineChars="202" w:firstLine="424"/>
      </w:pPr>
      <w:r>
        <w:rPr>
          <w:rFonts w:hint="eastAsia"/>
        </w:rPr>
        <w:t>显示当前运行的</w:t>
      </w:r>
      <w:r>
        <w:rPr>
          <w:rFonts w:hint="eastAsia"/>
        </w:rPr>
        <w:t>SNMP</w:t>
      </w:r>
      <w:r>
        <w:rPr>
          <w:rFonts w:hint="eastAsia"/>
        </w:rPr>
        <w:t>版本为</w:t>
      </w:r>
      <w:r>
        <w:rPr>
          <w:rFonts w:hint="eastAsia"/>
        </w:rPr>
        <w:t>v3</w:t>
      </w:r>
      <w:r>
        <w:rPr>
          <w:rFonts w:hint="eastAsia"/>
        </w:rPr>
        <w:t>。</w:t>
      </w:r>
    </w:p>
    <w:p w14:paraId="1B96691F" w14:textId="77777777" w:rsidR="00870A08" w:rsidRDefault="003A5418">
      <w:pPr>
        <w:ind w:firstLineChars="202" w:firstLine="424"/>
      </w:pPr>
      <w:r>
        <w:rPr>
          <w:rFonts w:hint="eastAsia"/>
        </w:rPr>
        <w:t>由于</w:t>
      </w:r>
      <w:r>
        <w:rPr>
          <w:rFonts w:hint="eastAsia"/>
        </w:rPr>
        <w:t>SNMPv3</w:t>
      </w:r>
      <w:r>
        <w:rPr>
          <w:rFonts w:hint="eastAsia"/>
        </w:rPr>
        <w:t>版本适用于大型网络规模，且可以配置认证加密，在实际工作环境下通常使用该版本。</w:t>
      </w:r>
    </w:p>
    <w:p w14:paraId="744B7D23" w14:textId="77777777" w:rsidR="00870A08" w:rsidRDefault="003A5418">
      <w:pPr>
        <w:pStyle w:val="2"/>
      </w:pPr>
      <w:r>
        <w:rPr>
          <w:rFonts w:hint="eastAsia"/>
        </w:rPr>
        <w:lastRenderedPageBreak/>
        <w:t>配置</w:t>
      </w:r>
      <w:r>
        <w:rPr>
          <w:rFonts w:hint="eastAsia"/>
        </w:rPr>
        <w:t>NMS</w:t>
      </w:r>
      <w:r>
        <w:rPr>
          <w:rFonts w:hint="eastAsia"/>
        </w:rPr>
        <w:t>管理权限</w:t>
      </w:r>
    </w:p>
    <w:p w14:paraId="0F0C8E5F" w14:textId="77777777" w:rsidR="00870A08" w:rsidRDefault="003A5418">
      <w:pPr>
        <w:pStyle w:val="14"/>
        <w:ind w:firstLine="435"/>
        <w:rPr>
          <w:szCs w:val="21"/>
        </w:rPr>
      </w:pPr>
      <w:r>
        <w:rPr>
          <w:rFonts w:hint="eastAsia"/>
          <w:szCs w:val="21"/>
        </w:rPr>
        <w:t>如果网络中不止一个管理站用户，可以根据业务需要，为不同管理站用户设置不同的访问权限。本实验中有两个管理站用户，现仅允许</w:t>
      </w:r>
      <w:r>
        <w:rPr>
          <w:rFonts w:hint="eastAsia"/>
          <w:szCs w:val="21"/>
        </w:rPr>
        <w:t>NMS-2</w:t>
      </w:r>
      <w:r>
        <w:rPr>
          <w:rFonts w:hint="eastAsia"/>
          <w:szCs w:val="21"/>
        </w:rPr>
        <w:t>可以管理设备。</w:t>
      </w:r>
      <w:r>
        <w:rPr>
          <w:szCs w:val="21"/>
        </w:rPr>
        <w:t xml:space="preserve"> </w:t>
      </w:r>
    </w:p>
    <w:p w14:paraId="6FBE804A" w14:textId="77777777" w:rsidR="00870A08" w:rsidRDefault="003A5418">
      <w:pPr>
        <w:pStyle w:val="14"/>
        <w:ind w:firstLine="435"/>
        <w:rPr>
          <w:szCs w:val="21"/>
        </w:rPr>
      </w:pPr>
      <w:r>
        <w:rPr>
          <w:rFonts w:hint="eastAsia"/>
          <w:szCs w:val="21"/>
        </w:rPr>
        <w:t>配置基本</w:t>
      </w:r>
      <w:r>
        <w:rPr>
          <w:rFonts w:hint="eastAsia"/>
          <w:szCs w:val="21"/>
        </w:rPr>
        <w:t>ACL</w:t>
      </w:r>
      <w:r>
        <w:rPr>
          <w:rFonts w:hint="eastAsia"/>
          <w:szCs w:val="21"/>
        </w:rPr>
        <w:t>，限制</w:t>
      </w:r>
      <w:r>
        <w:rPr>
          <w:rFonts w:hint="eastAsia"/>
          <w:szCs w:val="21"/>
        </w:rPr>
        <w:t>NMS-2</w:t>
      </w:r>
      <w:r>
        <w:rPr>
          <w:rFonts w:hint="eastAsia"/>
          <w:szCs w:val="21"/>
        </w:rPr>
        <w:t>可以管理设备，</w:t>
      </w:r>
      <w:r>
        <w:rPr>
          <w:rFonts w:hint="eastAsia"/>
          <w:szCs w:val="21"/>
        </w:rPr>
        <w:t>NMS-1</w:t>
      </w:r>
      <w:r>
        <w:rPr>
          <w:rFonts w:hint="eastAsia"/>
          <w:szCs w:val="21"/>
        </w:rPr>
        <w:t>不允许管理设备。</w:t>
      </w:r>
    </w:p>
    <w:p w14:paraId="7A4C9668" w14:textId="77777777" w:rsidR="00870A08" w:rsidRDefault="003A5418">
      <w:pPr>
        <w:pStyle w:val="aff6"/>
      </w:pPr>
      <w:r>
        <w:t>[</w:t>
      </w:r>
      <w:r>
        <w:rPr>
          <w:rFonts w:hint="eastAsia"/>
        </w:rPr>
        <w:t>Agent</w:t>
      </w:r>
      <w:r>
        <w:t>]</w:t>
      </w:r>
      <w:proofErr w:type="spellStart"/>
      <w:r>
        <w:t>acl</w:t>
      </w:r>
      <w:proofErr w:type="spellEnd"/>
      <w:r>
        <w:t xml:space="preserve"> 2000</w:t>
      </w:r>
    </w:p>
    <w:p w14:paraId="673319FA" w14:textId="77777777" w:rsidR="00870A08" w:rsidRDefault="003A5418">
      <w:pPr>
        <w:pStyle w:val="aff6"/>
      </w:pPr>
      <w:r>
        <w:t>[</w:t>
      </w:r>
      <w:r>
        <w:rPr>
          <w:rFonts w:hint="eastAsia"/>
        </w:rPr>
        <w:t>Agent</w:t>
      </w:r>
      <w:r>
        <w:t>-acl-basic-</w:t>
      </w:r>
      <w:proofErr w:type="gramStart"/>
      <w:r>
        <w:t>2000]rule</w:t>
      </w:r>
      <w:proofErr w:type="gramEnd"/>
      <w:r>
        <w:t xml:space="preserve"> 5 permit source 1</w:t>
      </w:r>
      <w:r>
        <w:rPr>
          <w:rFonts w:hint="eastAsia"/>
        </w:rPr>
        <w:t>0.1.1.2 0.0.0.255</w:t>
      </w:r>
    </w:p>
    <w:p w14:paraId="2E7871F3" w14:textId="77777777" w:rsidR="00870A08" w:rsidRDefault="003A5418">
      <w:pPr>
        <w:pStyle w:val="aff6"/>
      </w:pPr>
      <w:r>
        <w:t>[</w:t>
      </w:r>
      <w:r>
        <w:rPr>
          <w:rFonts w:hint="eastAsia"/>
        </w:rPr>
        <w:t>Agent</w:t>
      </w:r>
      <w:r>
        <w:t>-acl-basic-</w:t>
      </w:r>
      <w:proofErr w:type="gramStart"/>
      <w:r>
        <w:t>2000]rule</w:t>
      </w:r>
      <w:proofErr w:type="gramEnd"/>
      <w:r>
        <w:t xml:space="preserve"> </w:t>
      </w:r>
      <w:r>
        <w:rPr>
          <w:rFonts w:hint="eastAsia"/>
        </w:rPr>
        <w:t>10</w:t>
      </w:r>
      <w:r>
        <w:t xml:space="preserve"> </w:t>
      </w:r>
      <w:r>
        <w:rPr>
          <w:rFonts w:hint="eastAsia"/>
        </w:rPr>
        <w:t>deny</w:t>
      </w:r>
      <w:r>
        <w:t xml:space="preserve"> source 1</w:t>
      </w:r>
      <w:r>
        <w:rPr>
          <w:rFonts w:hint="eastAsia"/>
        </w:rPr>
        <w:t>0.1.1.1 0.0.0.255</w:t>
      </w:r>
    </w:p>
    <w:p w14:paraId="5DB840DB" w14:textId="77777777" w:rsidR="00870A08" w:rsidRDefault="00870A08">
      <w:pPr>
        <w:pStyle w:val="14"/>
        <w:ind w:firstLine="435"/>
        <w:rPr>
          <w:szCs w:val="21"/>
        </w:rPr>
      </w:pPr>
    </w:p>
    <w:p w14:paraId="009CF9A3" w14:textId="77777777" w:rsidR="00870A08" w:rsidRDefault="003A5418">
      <w:pPr>
        <w:pStyle w:val="14"/>
        <w:ind w:firstLine="435"/>
        <w:rPr>
          <w:szCs w:val="21"/>
          <w:highlight w:val="yellow"/>
        </w:rPr>
      </w:pPr>
      <w:r>
        <w:rPr>
          <w:rFonts w:hint="eastAsia"/>
          <w:szCs w:val="21"/>
          <w:highlight w:val="yellow"/>
        </w:rPr>
        <w:t>配置用户组为</w:t>
      </w:r>
      <w:r>
        <w:rPr>
          <w:rFonts w:hint="eastAsia"/>
          <w:szCs w:val="21"/>
          <w:highlight w:val="yellow"/>
        </w:rPr>
        <w:t>group</w:t>
      </w:r>
      <w:r>
        <w:rPr>
          <w:rFonts w:hint="eastAsia"/>
          <w:szCs w:val="21"/>
          <w:highlight w:val="yellow"/>
        </w:rPr>
        <w:t>，用户名为</w:t>
      </w:r>
      <w:r>
        <w:rPr>
          <w:rFonts w:hint="eastAsia"/>
          <w:szCs w:val="21"/>
          <w:highlight w:val="yellow"/>
        </w:rPr>
        <w:t>user</w:t>
      </w:r>
      <w:r>
        <w:rPr>
          <w:rFonts w:hint="eastAsia"/>
          <w:szCs w:val="21"/>
          <w:highlight w:val="yellow"/>
        </w:rPr>
        <w:t>，指定使用访问控制列表</w:t>
      </w:r>
      <w:r>
        <w:rPr>
          <w:rFonts w:hint="eastAsia"/>
          <w:szCs w:val="21"/>
          <w:highlight w:val="yellow"/>
        </w:rPr>
        <w:t>2000</w:t>
      </w:r>
      <w:r>
        <w:rPr>
          <w:rFonts w:hint="eastAsia"/>
          <w:szCs w:val="21"/>
          <w:highlight w:val="yellow"/>
        </w:rPr>
        <w:t>。</w:t>
      </w:r>
    </w:p>
    <w:p w14:paraId="2121A128" w14:textId="77777777" w:rsidR="00870A08" w:rsidRDefault="003A5418">
      <w:pPr>
        <w:pStyle w:val="aff6"/>
        <w:rPr>
          <w:szCs w:val="21"/>
        </w:rPr>
      </w:pPr>
      <w:r>
        <w:rPr>
          <w:highlight w:val="yellow"/>
        </w:rPr>
        <w:t>[Agent]</w:t>
      </w:r>
      <w:proofErr w:type="spellStart"/>
      <w:r>
        <w:rPr>
          <w:highlight w:val="yellow"/>
        </w:rPr>
        <w:t>snmp</w:t>
      </w:r>
      <w:proofErr w:type="spellEnd"/>
      <w:r>
        <w:rPr>
          <w:highlight w:val="yellow"/>
        </w:rPr>
        <w:t xml:space="preserve">-agent </w:t>
      </w:r>
      <w:proofErr w:type="spellStart"/>
      <w:r>
        <w:rPr>
          <w:highlight w:val="yellow"/>
        </w:rPr>
        <w:t>usm</w:t>
      </w:r>
      <w:proofErr w:type="spellEnd"/>
      <w:r>
        <w:rPr>
          <w:highlight w:val="yellow"/>
        </w:rPr>
        <w:t xml:space="preserve">-user v3 user group </w:t>
      </w:r>
      <w:proofErr w:type="spellStart"/>
      <w:r>
        <w:rPr>
          <w:highlight w:val="yellow"/>
        </w:rPr>
        <w:t>acl</w:t>
      </w:r>
      <w:proofErr w:type="spellEnd"/>
      <w:r>
        <w:rPr>
          <w:highlight w:val="yellow"/>
        </w:rPr>
        <w:t xml:space="preserve"> 2000</w:t>
      </w:r>
    </w:p>
    <w:p w14:paraId="22304530" w14:textId="77777777" w:rsidR="00870A08" w:rsidRDefault="00870A08">
      <w:pPr>
        <w:ind w:firstLineChars="0" w:firstLine="0"/>
        <w:jc w:val="left"/>
      </w:pPr>
    </w:p>
    <w:p w14:paraId="30DB169F" w14:textId="77777777" w:rsidR="00870A08" w:rsidRDefault="003A5418">
      <w:pPr>
        <w:ind w:firstLine="420"/>
        <w:jc w:val="left"/>
      </w:pPr>
      <w:r>
        <w:rPr>
          <w:rFonts w:hint="eastAsia"/>
        </w:rPr>
        <w:t>配置完成后，查看</w:t>
      </w:r>
      <w:r>
        <w:rPr>
          <w:rFonts w:hint="eastAsia"/>
        </w:rPr>
        <w:t>SNMPv3</w:t>
      </w:r>
      <w:r>
        <w:rPr>
          <w:rFonts w:hint="eastAsia"/>
        </w:rPr>
        <w:t>的用户信息。</w:t>
      </w:r>
    </w:p>
    <w:p w14:paraId="5FFF9B3A" w14:textId="77777777" w:rsidR="00870A08" w:rsidRDefault="003A5418">
      <w:pPr>
        <w:pStyle w:val="aff6"/>
      </w:pPr>
      <w:r>
        <w:t xml:space="preserve">[Agent]display </w:t>
      </w:r>
      <w:proofErr w:type="spellStart"/>
      <w:r>
        <w:t>snmp</w:t>
      </w:r>
      <w:proofErr w:type="spellEnd"/>
      <w:r>
        <w:t xml:space="preserve">-agent </w:t>
      </w:r>
      <w:proofErr w:type="spellStart"/>
      <w:r>
        <w:t>usm</w:t>
      </w:r>
      <w:proofErr w:type="spellEnd"/>
      <w:r>
        <w:t xml:space="preserve">-user </w:t>
      </w:r>
    </w:p>
    <w:p w14:paraId="6BF2F0DF" w14:textId="77777777" w:rsidR="00870A08" w:rsidRDefault="003A5418">
      <w:pPr>
        <w:pStyle w:val="aff6"/>
      </w:pPr>
      <w:r>
        <w:t xml:space="preserve">   </w:t>
      </w:r>
      <w:r>
        <w:rPr>
          <w:shd w:val="pct10" w:color="auto" w:fill="FFFFFF"/>
        </w:rPr>
        <w:t>User name: user</w:t>
      </w:r>
      <w:r>
        <w:t xml:space="preserve"> </w:t>
      </w:r>
    </w:p>
    <w:p w14:paraId="620F99A4" w14:textId="77777777" w:rsidR="00870A08" w:rsidRDefault="003A5418">
      <w:pPr>
        <w:pStyle w:val="aff6"/>
      </w:pPr>
      <w:r>
        <w:t xml:space="preserve">   Engine ID: 800007DB03000000000000 </w:t>
      </w:r>
    </w:p>
    <w:p w14:paraId="0B860186" w14:textId="77777777" w:rsidR="00870A08" w:rsidRDefault="003A5418">
      <w:pPr>
        <w:pStyle w:val="aff6"/>
      </w:pPr>
      <w:r>
        <w:t xml:space="preserve">   </w:t>
      </w:r>
      <w:r>
        <w:rPr>
          <w:shd w:val="pct10" w:color="auto" w:fill="FFFFFF"/>
        </w:rPr>
        <w:t>Group name: group</w:t>
      </w:r>
      <w:r>
        <w:t xml:space="preserve"> </w:t>
      </w:r>
    </w:p>
    <w:p w14:paraId="2EF51619" w14:textId="77777777" w:rsidR="00870A08" w:rsidRDefault="003A5418">
      <w:pPr>
        <w:pStyle w:val="aff6"/>
      </w:pPr>
      <w:r>
        <w:t xml:space="preserve">   Authentication mode: No authentication mode, Privacy mode: No privacy mode </w:t>
      </w:r>
    </w:p>
    <w:p w14:paraId="0B5D7B33" w14:textId="77777777" w:rsidR="00870A08" w:rsidRDefault="003A5418">
      <w:pPr>
        <w:pStyle w:val="aff6"/>
      </w:pPr>
      <w:r>
        <w:t xml:space="preserve">   Storage type: </w:t>
      </w:r>
      <w:proofErr w:type="spellStart"/>
      <w:r>
        <w:t>nonVolatile</w:t>
      </w:r>
      <w:proofErr w:type="spellEnd"/>
      <w:r>
        <w:t xml:space="preserve"> </w:t>
      </w:r>
    </w:p>
    <w:p w14:paraId="1C4C1D42" w14:textId="77777777" w:rsidR="00870A08" w:rsidRDefault="003A5418">
      <w:pPr>
        <w:pStyle w:val="aff6"/>
      </w:pPr>
      <w:r>
        <w:t xml:space="preserve">   User status: active </w:t>
      </w:r>
    </w:p>
    <w:p w14:paraId="2F0B3CA0" w14:textId="77777777" w:rsidR="00870A08" w:rsidRDefault="003A5418">
      <w:pPr>
        <w:pStyle w:val="aff6"/>
      </w:pPr>
      <w:r>
        <w:t xml:space="preserve">   </w:t>
      </w:r>
      <w:proofErr w:type="spellStart"/>
      <w:r>
        <w:rPr>
          <w:shd w:val="pct10" w:color="auto" w:fill="FFFFFF"/>
        </w:rPr>
        <w:t>Acl</w:t>
      </w:r>
      <w:proofErr w:type="spellEnd"/>
      <w:r>
        <w:rPr>
          <w:shd w:val="pct10" w:color="auto" w:fill="FFFFFF"/>
        </w:rPr>
        <w:t>: 2000</w:t>
      </w:r>
    </w:p>
    <w:p w14:paraId="5D21A32F" w14:textId="77777777" w:rsidR="00870A08" w:rsidRDefault="003A5418">
      <w:pPr>
        <w:pStyle w:val="aff6"/>
      </w:pPr>
      <w:r>
        <w:t xml:space="preserve">   Total number is 1</w:t>
      </w:r>
    </w:p>
    <w:p w14:paraId="6E7E32D7" w14:textId="77777777" w:rsidR="00870A08" w:rsidRDefault="00870A08">
      <w:pPr>
        <w:pStyle w:val="aff6"/>
      </w:pPr>
    </w:p>
    <w:p w14:paraId="7A714A1A" w14:textId="77777777" w:rsidR="00870A08" w:rsidRDefault="003A5418">
      <w:pPr>
        <w:ind w:firstLine="420"/>
        <w:jc w:val="left"/>
      </w:pPr>
      <w:r>
        <w:rPr>
          <w:rFonts w:hint="eastAsia"/>
        </w:rPr>
        <w:t>可以观察到，配置已经生效。</w:t>
      </w:r>
    </w:p>
    <w:p w14:paraId="6734CC24" w14:textId="77777777" w:rsidR="00870A08" w:rsidRDefault="003A5418">
      <w:pPr>
        <w:pStyle w:val="2"/>
      </w:pPr>
      <w:r>
        <w:rPr>
          <w:rFonts w:hint="eastAsia"/>
        </w:rPr>
        <w:t>配置向</w:t>
      </w:r>
      <w:r>
        <w:rPr>
          <w:rFonts w:hint="eastAsia"/>
        </w:rPr>
        <w:t>SNMP Agent</w:t>
      </w:r>
      <w:r>
        <w:rPr>
          <w:rFonts w:hint="eastAsia"/>
        </w:rPr>
        <w:t>输出</w:t>
      </w:r>
      <w:r>
        <w:rPr>
          <w:rFonts w:hint="eastAsia"/>
        </w:rPr>
        <w:t>Trap</w:t>
      </w:r>
      <w:r>
        <w:rPr>
          <w:rFonts w:hint="eastAsia"/>
        </w:rPr>
        <w:t>信息</w:t>
      </w:r>
    </w:p>
    <w:p w14:paraId="6F88754A" w14:textId="77777777" w:rsidR="00870A08" w:rsidRDefault="003A5418">
      <w:pPr>
        <w:ind w:firstLineChars="202" w:firstLine="424"/>
      </w:pPr>
      <w:r>
        <w:rPr>
          <w:rFonts w:hint="eastAsia"/>
        </w:rPr>
        <w:t>网络管理员需要查看被管理者产生的</w:t>
      </w:r>
      <w:r>
        <w:rPr>
          <w:rFonts w:hint="eastAsia"/>
        </w:rPr>
        <w:t>Trap</w:t>
      </w:r>
      <w:r>
        <w:rPr>
          <w:rFonts w:hint="eastAsia"/>
        </w:rPr>
        <w:t>信息，以便监控设备运行情况及定位故障信息。</w:t>
      </w:r>
    </w:p>
    <w:p w14:paraId="61088D85" w14:textId="77777777" w:rsidR="00870A08" w:rsidRDefault="003A5418">
      <w:pPr>
        <w:ind w:firstLineChars="202" w:firstLine="424"/>
      </w:pPr>
      <w:r>
        <w:rPr>
          <w:rFonts w:hint="eastAsia"/>
        </w:rPr>
        <w:lastRenderedPageBreak/>
        <w:t>配置</w:t>
      </w:r>
      <w:proofErr w:type="gramStart"/>
      <w:r>
        <w:rPr>
          <w:rFonts w:hint="eastAsia"/>
        </w:rPr>
        <w:t>代理站</w:t>
      </w:r>
      <w:proofErr w:type="gramEnd"/>
      <w:r>
        <w:rPr>
          <w:rFonts w:hint="eastAsia"/>
        </w:rPr>
        <w:t>发送</w:t>
      </w:r>
      <w:r>
        <w:rPr>
          <w:rFonts w:hint="eastAsia"/>
        </w:rPr>
        <w:t>Trap</w:t>
      </w:r>
      <w:r>
        <w:rPr>
          <w:rFonts w:hint="eastAsia"/>
        </w:rPr>
        <w:t>消息。用于接收该</w:t>
      </w:r>
      <w:r>
        <w:rPr>
          <w:rFonts w:hint="eastAsia"/>
        </w:rPr>
        <w:t>Trap</w:t>
      </w:r>
      <w:r>
        <w:rPr>
          <w:rFonts w:hint="eastAsia"/>
        </w:rPr>
        <w:t>消息的网管名为</w:t>
      </w:r>
      <w:r>
        <w:rPr>
          <w:rFonts w:hint="eastAsia"/>
        </w:rPr>
        <w:t>adnminNMS2</w:t>
      </w:r>
      <w:r>
        <w:rPr>
          <w:rFonts w:hint="eastAsia"/>
        </w:rPr>
        <w:t>，目标地址为</w:t>
      </w:r>
      <w:r>
        <w:rPr>
          <w:rFonts w:hint="eastAsia"/>
        </w:rPr>
        <w:t>10.1.1.2</w:t>
      </w:r>
      <w:r>
        <w:rPr>
          <w:rFonts w:hint="eastAsia"/>
        </w:rPr>
        <w:t>，且指定接收该消息使用</w:t>
      </w:r>
      <w:r>
        <w:rPr>
          <w:rFonts w:hint="eastAsia"/>
        </w:rPr>
        <w:t>UDP</w:t>
      </w:r>
      <w:r>
        <w:rPr>
          <w:rFonts w:hint="eastAsia"/>
        </w:rPr>
        <w:t>端口为</w:t>
      </w:r>
      <w:r>
        <w:rPr>
          <w:rFonts w:hint="eastAsia"/>
        </w:rPr>
        <w:t>9991</w:t>
      </w:r>
      <w:r>
        <w:rPr>
          <w:rFonts w:hint="eastAsia"/>
        </w:rPr>
        <w:t>。</w:t>
      </w:r>
      <w:r>
        <w:rPr>
          <w:rFonts w:hint="eastAsia"/>
        </w:rPr>
        <w:t>Trap</w:t>
      </w:r>
      <w:r>
        <w:rPr>
          <w:rFonts w:hint="eastAsia"/>
        </w:rPr>
        <w:t>消息的发送参数信息列表名称为</w:t>
      </w:r>
      <w:r>
        <w:rPr>
          <w:rFonts w:hint="eastAsia"/>
        </w:rPr>
        <w:t>trapNMS2</w:t>
      </w:r>
      <w:r>
        <w:rPr>
          <w:rFonts w:hint="eastAsia"/>
        </w:rPr>
        <w:t>。</w:t>
      </w:r>
    </w:p>
    <w:p w14:paraId="202A080D" w14:textId="77777777" w:rsidR="00870A08" w:rsidRDefault="003A5418">
      <w:pPr>
        <w:pStyle w:val="aff6"/>
      </w:pPr>
      <w:r>
        <w:t>[Agent]</w:t>
      </w:r>
      <w:proofErr w:type="spellStart"/>
      <w:r>
        <w:t>snmp</w:t>
      </w:r>
      <w:proofErr w:type="spellEnd"/>
      <w:r>
        <w:t xml:space="preserve">-agent target-host trap-hostname adminNMS2 address 10.1.1.2 </w:t>
      </w:r>
      <w:proofErr w:type="spellStart"/>
      <w:r>
        <w:t>udp</w:t>
      </w:r>
      <w:proofErr w:type="spellEnd"/>
      <w:r>
        <w:t>-port 9991 trap-</w:t>
      </w:r>
      <w:proofErr w:type="spellStart"/>
      <w:r>
        <w:t>paramsname</w:t>
      </w:r>
      <w:proofErr w:type="spellEnd"/>
      <w:r>
        <w:t xml:space="preserve"> trapNMS2</w:t>
      </w:r>
    </w:p>
    <w:p w14:paraId="0783A14F" w14:textId="77777777" w:rsidR="00870A08" w:rsidRDefault="00870A08">
      <w:pPr>
        <w:ind w:firstLine="420"/>
      </w:pPr>
    </w:p>
    <w:p w14:paraId="5FD00B38" w14:textId="77777777" w:rsidR="00870A08" w:rsidRDefault="003A5418">
      <w:pPr>
        <w:ind w:firstLine="420"/>
      </w:pPr>
      <w:r>
        <w:rPr>
          <w:rFonts w:hint="eastAsia"/>
        </w:rPr>
        <w:t>开启设备的告警开关。只有将该开关打开以后，</w:t>
      </w:r>
      <w:r>
        <w:rPr>
          <w:rFonts w:hint="eastAsia"/>
        </w:rPr>
        <w:t>Agent</w:t>
      </w:r>
      <w:r>
        <w:rPr>
          <w:rFonts w:hint="eastAsia"/>
        </w:rPr>
        <w:t>才会向网管站发送告警消息。</w:t>
      </w:r>
    </w:p>
    <w:p w14:paraId="4B4B5409" w14:textId="77777777" w:rsidR="00870A08" w:rsidRDefault="003A5418">
      <w:pPr>
        <w:pStyle w:val="aff6"/>
      </w:pPr>
      <w:r>
        <w:t>[Agent]</w:t>
      </w:r>
      <w:proofErr w:type="spellStart"/>
      <w:r>
        <w:t>snmp</w:t>
      </w:r>
      <w:proofErr w:type="spellEnd"/>
      <w:r>
        <w:t xml:space="preserve">-agent trap </w:t>
      </w:r>
      <w:proofErr w:type="gramStart"/>
      <w:r>
        <w:t>enable</w:t>
      </w:r>
      <w:proofErr w:type="gramEnd"/>
    </w:p>
    <w:p w14:paraId="23E3BE4E" w14:textId="77777777" w:rsidR="00870A08" w:rsidRDefault="003A5418">
      <w:pPr>
        <w:pStyle w:val="aff6"/>
      </w:pPr>
      <w:r>
        <w:t xml:space="preserve">Info: All switches of SNMP trap/notification will be open. </w:t>
      </w:r>
      <w:r>
        <w:rPr>
          <w:lang w:val="zh-CN"/>
        </w:rPr>
        <w:t>Continue? [Y/N]:y</w:t>
      </w:r>
    </w:p>
    <w:p w14:paraId="7308726D" w14:textId="77777777" w:rsidR="00870A08" w:rsidRDefault="00870A08">
      <w:pPr>
        <w:ind w:firstLine="420"/>
      </w:pPr>
    </w:p>
    <w:p w14:paraId="261AB35D" w14:textId="77777777" w:rsidR="00870A08" w:rsidRDefault="003A5418">
      <w:pPr>
        <w:ind w:firstLine="420"/>
      </w:pPr>
      <w:r>
        <w:rPr>
          <w:rFonts w:hint="eastAsia"/>
        </w:rPr>
        <w:t>设置告警消息的队列长度为</w:t>
      </w:r>
      <w:r>
        <w:rPr>
          <w:rFonts w:hint="eastAsia"/>
        </w:rPr>
        <w:t>200</w:t>
      </w:r>
      <w:r>
        <w:rPr>
          <w:rFonts w:hint="eastAsia"/>
        </w:rPr>
        <w:t>（默认值为</w:t>
      </w:r>
      <w:r>
        <w:rPr>
          <w:rFonts w:hint="eastAsia"/>
        </w:rPr>
        <w:t>100</w:t>
      </w:r>
      <w:r>
        <w:rPr>
          <w:rFonts w:hint="eastAsia"/>
        </w:rPr>
        <w:t>）。如果某个时间段</w:t>
      </w:r>
      <w:r>
        <w:rPr>
          <w:rFonts w:hint="eastAsia"/>
        </w:rPr>
        <w:t>trap</w:t>
      </w:r>
      <w:r>
        <w:rPr>
          <w:rFonts w:hint="eastAsia"/>
        </w:rPr>
        <w:t>报文消息很多，为防止丢包，可以设置增加消息队列长度以便减少丢包的情况发生。</w:t>
      </w:r>
    </w:p>
    <w:p w14:paraId="695FC2AF" w14:textId="77777777" w:rsidR="00870A08" w:rsidRDefault="003A5418">
      <w:pPr>
        <w:pStyle w:val="aff6"/>
      </w:pPr>
      <w:r>
        <w:t>[Agent]</w:t>
      </w:r>
      <w:proofErr w:type="spellStart"/>
      <w:r>
        <w:t>snmp</w:t>
      </w:r>
      <w:proofErr w:type="spellEnd"/>
      <w:r>
        <w:t>-agent trap queue-size 200</w:t>
      </w:r>
    </w:p>
    <w:p w14:paraId="19BCB3DB" w14:textId="77777777" w:rsidR="00870A08" w:rsidRDefault="00870A08">
      <w:pPr>
        <w:ind w:firstLine="420"/>
      </w:pPr>
    </w:p>
    <w:p w14:paraId="774C8AD5" w14:textId="77777777" w:rsidR="00870A08" w:rsidRDefault="003A5418">
      <w:pPr>
        <w:ind w:firstLine="420"/>
      </w:pPr>
      <w:r>
        <w:rPr>
          <w:rFonts w:hint="eastAsia"/>
        </w:rPr>
        <w:t>设置报文消息的保存时间为</w:t>
      </w:r>
      <w:r>
        <w:rPr>
          <w:rFonts w:hint="eastAsia"/>
        </w:rPr>
        <w:t>240</w:t>
      </w:r>
      <w:r>
        <w:rPr>
          <w:rFonts w:hint="eastAsia"/>
        </w:rPr>
        <w:t>秒（默认值为</w:t>
      </w:r>
      <w:r>
        <w:rPr>
          <w:rFonts w:hint="eastAsia"/>
        </w:rPr>
        <w:t>120</w:t>
      </w:r>
      <w:r>
        <w:rPr>
          <w:rFonts w:hint="eastAsia"/>
        </w:rPr>
        <w:t>）。该值是</w:t>
      </w:r>
      <w:r>
        <w:rPr>
          <w:rFonts w:hint="eastAsia"/>
        </w:rPr>
        <w:t>Trap</w:t>
      </w:r>
      <w:r>
        <w:rPr>
          <w:rFonts w:hint="eastAsia"/>
        </w:rPr>
        <w:t>报文消息的生存时间，如果超过该时间报文将会被丢弃，不再发送，也不再保存。</w:t>
      </w:r>
    </w:p>
    <w:p w14:paraId="4E770903" w14:textId="77777777" w:rsidR="00870A08" w:rsidRDefault="003A5418">
      <w:pPr>
        <w:pStyle w:val="aff6"/>
      </w:pPr>
      <w:r>
        <w:t>[Agent]</w:t>
      </w:r>
      <w:proofErr w:type="spellStart"/>
      <w:r>
        <w:t>snmp</w:t>
      </w:r>
      <w:proofErr w:type="spellEnd"/>
      <w:r>
        <w:t xml:space="preserve">-agent trap life </w:t>
      </w:r>
      <w:r>
        <w:rPr>
          <w:rFonts w:hint="eastAsia"/>
        </w:rPr>
        <w:t>24</w:t>
      </w:r>
      <w:r>
        <w:t>0</w:t>
      </w:r>
    </w:p>
    <w:p w14:paraId="47A186D7" w14:textId="77777777" w:rsidR="00870A08" w:rsidRDefault="00870A08">
      <w:pPr>
        <w:ind w:firstLine="420"/>
      </w:pPr>
    </w:p>
    <w:p w14:paraId="1ABEBC47" w14:textId="77777777" w:rsidR="00870A08" w:rsidRDefault="003A5418">
      <w:pPr>
        <w:ind w:firstLineChars="202" w:firstLine="424"/>
      </w:pPr>
      <w:r>
        <w:rPr>
          <w:rFonts w:hint="eastAsia"/>
        </w:rPr>
        <w:t>为了便于维护，配置管理员的联系方式，电话为：</w:t>
      </w:r>
      <w:r>
        <w:rPr>
          <w:rFonts w:hint="eastAsia"/>
        </w:rPr>
        <w:t>400-822-9999</w:t>
      </w:r>
      <w:r>
        <w:rPr>
          <w:rFonts w:hint="eastAsia"/>
        </w:rPr>
        <w:t>，地址为中国深圳。</w:t>
      </w:r>
    </w:p>
    <w:p w14:paraId="22499EED" w14:textId="77777777" w:rsidR="00870A08" w:rsidRDefault="003A5418">
      <w:pPr>
        <w:pStyle w:val="aff6"/>
      </w:pPr>
      <w:r>
        <w:t>[Agent]</w:t>
      </w:r>
      <w:proofErr w:type="spellStart"/>
      <w:r>
        <w:t>snmp</w:t>
      </w:r>
      <w:proofErr w:type="spellEnd"/>
      <w:r>
        <w:t xml:space="preserve">-agent sys-info contact call admin </w:t>
      </w:r>
      <w:r>
        <w:rPr>
          <w:rFonts w:hint="eastAsia"/>
        </w:rPr>
        <w:t>400-822-9999</w:t>
      </w:r>
    </w:p>
    <w:p w14:paraId="7D62A73C" w14:textId="77777777" w:rsidR="00870A08" w:rsidRDefault="003A5418">
      <w:pPr>
        <w:pStyle w:val="aff6"/>
      </w:pPr>
      <w:r>
        <w:t>[Agent]</w:t>
      </w:r>
      <w:proofErr w:type="spellStart"/>
      <w:r>
        <w:t>snmp</w:t>
      </w:r>
      <w:proofErr w:type="spellEnd"/>
      <w:r>
        <w:t xml:space="preserve">-agent sys-info location </w:t>
      </w:r>
      <w:proofErr w:type="spellStart"/>
      <w:r>
        <w:rPr>
          <w:rFonts w:hint="eastAsia"/>
        </w:rPr>
        <w:t>ShenZhen</w:t>
      </w:r>
      <w:proofErr w:type="spellEnd"/>
      <w:r>
        <w:t xml:space="preserve"> Chi</w:t>
      </w:r>
      <w:r>
        <w:rPr>
          <w:rFonts w:hint="eastAsia"/>
        </w:rPr>
        <w:t>na</w:t>
      </w:r>
    </w:p>
    <w:p w14:paraId="4CB6B164" w14:textId="77777777" w:rsidR="00870A08" w:rsidRDefault="00870A08">
      <w:pPr>
        <w:ind w:firstLine="420"/>
      </w:pPr>
    </w:p>
    <w:p w14:paraId="17C02844" w14:textId="77777777" w:rsidR="00870A08" w:rsidRDefault="003A5418">
      <w:pPr>
        <w:ind w:firstLine="420"/>
      </w:pPr>
      <w:r>
        <w:rPr>
          <w:rFonts w:hint="eastAsia"/>
        </w:rPr>
        <w:t>配置完后使用命令</w:t>
      </w:r>
      <w:r>
        <w:rPr>
          <w:b/>
        </w:rPr>
        <w:t xml:space="preserve">display </w:t>
      </w:r>
      <w:proofErr w:type="spellStart"/>
      <w:r>
        <w:rPr>
          <w:b/>
        </w:rPr>
        <w:t>snmp</w:t>
      </w:r>
      <w:proofErr w:type="spellEnd"/>
      <w:r>
        <w:rPr>
          <w:b/>
        </w:rPr>
        <w:t>-agent sys-info</w:t>
      </w:r>
      <w:r>
        <w:rPr>
          <w:rFonts w:hint="eastAsia"/>
        </w:rPr>
        <w:t>查看到相关的系统信息。</w:t>
      </w:r>
    </w:p>
    <w:p w14:paraId="41D57180" w14:textId="77777777" w:rsidR="00870A08" w:rsidRDefault="003A5418">
      <w:pPr>
        <w:pStyle w:val="aff6"/>
      </w:pPr>
      <w:r>
        <w:t xml:space="preserve">[Agent]display </w:t>
      </w:r>
      <w:proofErr w:type="spellStart"/>
      <w:r>
        <w:t>snmp</w:t>
      </w:r>
      <w:proofErr w:type="spellEnd"/>
      <w:r>
        <w:t xml:space="preserve">-agent sys-info </w:t>
      </w:r>
    </w:p>
    <w:p w14:paraId="34700934" w14:textId="77777777" w:rsidR="00870A08" w:rsidRDefault="003A5418">
      <w:pPr>
        <w:pStyle w:val="aff6"/>
      </w:pPr>
      <w:r>
        <w:t xml:space="preserve">   The contact person for this managed node: </w:t>
      </w:r>
    </w:p>
    <w:p w14:paraId="491DD13A" w14:textId="77777777" w:rsidR="00870A08" w:rsidRDefault="003A5418">
      <w:pPr>
        <w:pStyle w:val="aff6"/>
        <w:rPr>
          <w:shd w:val="pct10" w:color="auto" w:fill="FFFFFF"/>
        </w:rPr>
      </w:pPr>
      <w:r>
        <w:t xml:space="preserve">          </w:t>
      </w:r>
      <w:r>
        <w:rPr>
          <w:rFonts w:hint="eastAsia"/>
        </w:rPr>
        <w:t xml:space="preserve"> </w:t>
      </w:r>
      <w:r>
        <w:rPr>
          <w:shd w:val="pct10" w:color="auto" w:fill="FFFFFF"/>
        </w:rPr>
        <w:t xml:space="preserve">call admin </w:t>
      </w:r>
      <w:r>
        <w:rPr>
          <w:rFonts w:hint="eastAsia"/>
          <w:shd w:val="pct10" w:color="auto" w:fill="FFFFFF"/>
        </w:rPr>
        <w:t>400-822-9999</w:t>
      </w:r>
    </w:p>
    <w:p w14:paraId="17F086E6" w14:textId="77777777" w:rsidR="00870A08" w:rsidRDefault="003A5418">
      <w:pPr>
        <w:pStyle w:val="aff6"/>
      </w:pPr>
      <w:r>
        <w:t xml:space="preserve">   The physical location of this node: </w:t>
      </w:r>
    </w:p>
    <w:p w14:paraId="0173DD75" w14:textId="77777777" w:rsidR="00870A08" w:rsidRDefault="003A5418">
      <w:pPr>
        <w:pStyle w:val="aff6"/>
      </w:pPr>
      <w:r>
        <w:t xml:space="preserve">           </w:t>
      </w:r>
      <w:proofErr w:type="spellStart"/>
      <w:r>
        <w:rPr>
          <w:rFonts w:hint="eastAsia"/>
          <w:shd w:val="pct10" w:color="auto" w:fill="FFFFFF"/>
        </w:rPr>
        <w:t>ShenZhen</w:t>
      </w:r>
      <w:proofErr w:type="spellEnd"/>
      <w:r>
        <w:rPr>
          <w:shd w:val="pct10" w:color="auto" w:fill="FFFFFF"/>
        </w:rPr>
        <w:t xml:space="preserve"> China</w:t>
      </w:r>
    </w:p>
    <w:p w14:paraId="550371F2" w14:textId="77777777" w:rsidR="00870A08" w:rsidRDefault="003A5418">
      <w:pPr>
        <w:pStyle w:val="aff6"/>
      </w:pPr>
      <w:r>
        <w:t xml:space="preserve">   SNMP version running in the system: </w:t>
      </w:r>
    </w:p>
    <w:p w14:paraId="003743B6" w14:textId="77777777" w:rsidR="00870A08" w:rsidRDefault="003A5418">
      <w:pPr>
        <w:pStyle w:val="aff6"/>
      </w:pPr>
      <w:r>
        <w:lastRenderedPageBreak/>
        <w:t xml:space="preserve">           </w:t>
      </w:r>
      <w:r>
        <w:rPr>
          <w:shd w:val="pct10" w:color="auto" w:fill="FFFFFF"/>
        </w:rPr>
        <w:t>SNMPv3</w:t>
      </w:r>
    </w:p>
    <w:p w14:paraId="632D402F" w14:textId="77777777" w:rsidR="00870A08" w:rsidRDefault="00870A08">
      <w:pPr>
        <w:autoSpaceDE w:val="0"/>
        <w:autoSpaceDN w:val="0"/>
        <w:snapToGrid/>
        <w:ind w:firstLine="400"/>
        <w:jc w:val="left"/>
        <w:rPr>
          <w:rFonts w:ascii="Courier New" w:eastAsia="宋体" w:hAnsi="Courier New" w:cs="Courier New"/>
          <w:color w:val="FFFF00"/>
          <w:kern w:val="0"/>
          <w:sz w:val="20"/>
          <w:szCs w:val="20"/>
        </w:rPr>
      </w:pPr>
    </w:p>
    <w:p w14:paraId="5A042537" w14:textId="77777777" w:rsidR="00870A08" w:rsidRDefault="003A5418">
      <w:pPr>
        <w:ind w:firstLine="420"/>
        <w:rPr>
          <w:sz w:val="20"/>
          <w:szCs w:val="20"/>
        </w:rPr>
      </w:pPr>
      <w:r>
        <w:rPr>
          <w:rFonts w:ascii="微软雅黑" w:hAnsi="微软雅黑" w:cs="Courier New" w:hint="eastAsia"/>
          <w:kern w:val="0"/>
        </w:rPr>
        <w:t>查看</w:t>
      </w:r>
      <w:r>
        <w:rPr>
          <w:rFonts w:eastAsia="宋体"/>
          <w:kern w:val="0"/>
        </w:rPr>
        <w:t xml:space="preserve">SNMP </w:t>
      </w:r>
      <w:r>
        <w:t>Agent</w:t>
      </w:r>
      <w:r>
        <w:rPr>
          <w:rFonts w:hint="eastAsia"/>
        </w:rPr>
        <w:t>输出网管的信息</w:t>
      </w:r>
      <w:r>
        <w:rPr>
          <w:rFonts w:hint="eastAsia"/>
          <w:sz w:val="20"/>
          <w:szCs w:val="20"/>
        </w:rPr>
        <w:t>。</w:t>
      </w:r>
    </w:p>
    <w:p w14:paraId="6C14848C" w14:textId="77777777" w:rsidR="00870A08" w:rsidRDefault="003A5418">
      <w:pPr>
        <w:pStyle w:val="aff6"/>
      </w:pPr>
      <w:r>
        <w:t xml:space="preserve">[Agent]display </w:t>
      </w:r>
      <w:proofErr w:type="spellStart"/>
      <w:r>
        <w:t>snmp</w:t>
      </w:r>
      <w:proofErr w:type="spellEnd"/>
      <w:r>
        <w:t>-agent target-host</w:t>
      </w:r>
    </w:p>
    <w:p w14:paraId="6A2DD955" w14:textId="77777777" w:rsidR="00870A08" w:rsidRDefault="003A5418">
      <w:pPr>
        <w:pStyle w:val="aff6"/>
      </w:pPr>
      <w:r>
        <w:t xml:space="preserve">   </w:t>
      </w:r>
      <w:proofErr w:type="spellStart"/>
      <w:r>
        <w:t>Traphost</w:t>
      </w:r>
      <w:proofErr w:type="spellEnd"/>
      <w:r>
        <w:t xml:space="preserve"> list:</w:t>
      </w:r>
    </w:p>
    <w:p w14:paraId="7BF7700F" w14:textId="77777777" w:rsidR="00870A08" w:rsidRDefault="003A5418">
      <w:pPr>
        <w:pStyle w:val="aff6"/>
      </w:pPr>
      <w:r>
        <w:t xml:space="preserve">   </w:t>
      </w:r>
      <w:r>
        <w:rPr>
          <w:shd w:val="pct10" w:color="auto" w:fill="FFFFFF"/>
        </w:rPr>
        <w:t>Target host name: adminNMS2</w:t>
      </w:r>
      <w:r>
        <w:t xml:space="preserve"> </w:t>
      </w:r>
    </w:p>
    <w:p w14:paraId="5E92FC03" w14:textId="77777777" w:rsidR="00870A08" w:rsidRDefault="003A5418">
      <w:pPr>
        <w:pStyle w:val="aff6"/>
      </w:pPr>
      <w:r>
        <w:t xml:space="preserve">   </w:t>
      </w:r>
      <w:proofErr w:type="spellStart"/>
      <w:r>
        <w:rPr>
          <w:shd w:val="pct10" w:color="auto" w:fill="FFFFFF"/>
        </w:rPr>
        <w:t>Traphost</w:t>
      </w:r>
      <w:proofErr w:type="spellEnd"/>
      <w:r>
        <w:rPr>
          <w:shd w:val="pct10" w:color="auto" w:fill="FFFFFF"/>
        </w:rPr>
        <w:t xml:space="preserve"> address: 10.1.1.2</w:t>
      </w:r>
      <w:r>
        <w:t xml:space="preserve"> </w:t>
      </w:r>
    </w:p>
    <w:p w14:paraId="47DAF600" w14:textId="77777777" w:rsidR="00870A08" w:rsidRDefault="003A5418">
      <w:pPr>
        <w:pStyle w:val="aff6"/>
      </w:pPr>
      <w:r>
        <w:t xml:space="preserve">   </w:t>
      </w:r>
      <w:proofErr w:type="spellStart"/>
      <w:r>
        <w:rPr>
          <w:shd w:val="pct10" w:color="auto" w:fill="FFFFFF"/>
        </w:rPr>
        <w:t>Traphost</w:t>
      </w:r>
      <w:proofErr w:type="spellEnd"/>
      <w:r>
        <w:rPr>
          <w:shd w:val="pct10" w:color="auto" w:fill="FFFFFF"/>
        </w:rPr>
        <w:t xml:space="preserve"> </w:t>
      </w:r>
      <w:proofErr w:type="spellStart"/>
      <w:r>
        <w:rPr>
          <w:shd w:val="pct10" w:color="auto" w:fill="FFFFFF"/>
        </w:rPr>
        <w:t>portnumber</w:t>
      </w:r>
      <w:proofErr w:type="spellEnd"/>
      <w:r>
        <w:rPr>
          <w:shd w:val="pct10" w:color="auto" w:fill="FFFFFF"/>
        </w:rPr>
        <w:t>: 9991</w:t>
      </w:r>
      <w:r>
        <w:t xml:space="preserve">   </w:t>
      </w:r>
    </w:p>
    <w:p w14:paraId="361C41F5" w14:textId="77777777" w:rsidR="00870A08" w:rsidRDefault="003A5418">
      <w:pPr>
        <w:pStyle w:val="aff6"/>
      </w:pPr>
      <w:r>
        <w:t xml:space="preserve">   </w:t>
      </w:r>
      <w:r>
        <w:rPr>
          <w:shd w:val="pct10" w:color="auto" w:fill="FFFFFF"/>
        </w:rPr>
        <w:t>Target host parameter: trapNMS2</w:t>
      </w:r>
      <w:r>
        <w:t xml:space="preserve"> </w:t>
      </w:r>
    </w:p>
    <w:p w14:paraId="751B1351" w14:textId="77777777" w:rsidR="00870A08" w:rsidRDefault="003A5418">
      <w:pPr>
        <w:pStyle w:val="aff6"/>
      </w:pPr>
      <w:r>
        <w:t xml:space="preserve">   Total number is 1 </w:t>
      </w:r>
    </w:p>
    <w:p w14:paraId="2AC0F6EC" w14:textId="77777777" w:rsidR="00870A08" w:rsidRDefault="003A5418">
      <w:pPr>
        <w:pStyle w:val="aff6"/>
      </w:pPr>
      <w:r>
        <w:t xml:space="preserve">   Parameter list trap target host:</w:t>
      </w:r>
    </w:p>
    <w:p w14:paraId="47CD962C" w14:textId="77777777" w:rsidR="00870A08" w:rsidRDefault="003A5418">
      <w:pPr>
        <w:pStyle w:val="aff6"/>
      </w:pPr>
      <w:r>
        <w:t xml:space="preserve">   Total number is 0</w:t>
      </w:r>
    </w:p>
    <w:p w14:paraId="3506F90A" w14:textId="77777777" w:rsidR="00870A08" w:rsidRDefault="00870A08">
      <w:pPr>
        <w:pStyle w:val="aff6"/>
      </w:pPr>
    </w:p>
    <w:p w14:paraId="678CD36A" w14:textId="77777777" w:rsidR="00870A08" w:rsidRDefault="003A5418">
      <w:pPr>
        <w:ind w:firstLineChars="202" w:firstLine="424"/>
      </w:pPr>
      <w:r>
        <w:rPr>
          <w:rFonts w:hint="eastAsia"/>
        </w:rPr>
        <w:t>配置完成后通过命令可以观察到</w:t>
      </w:r>
      <w:r>
        <w:rPr>
          <w:rFonts w:hint="eastAsia"/>
        </w:rPr>
        <w:t>Trap</w:t>
      </w:r>
      <w:r>
        <w:rPr>
          <w:rFonts w:hint="eastAsia"/>
        </w:rPr>
        <w:t>目标主机名为</w:t>
      </w:r>
      <w:r>
        <w:rPr>
          <w:rFonts w:hint="eastAsia"/>
        </w:rPr>
        <w:t>adnminNMS2</w:t>
      </w:r>
      <w:r>
        <w:rPr>
          <w:rFonts w:hint="eastAsia"/>
        </w:rPr>
        <w:t>，主机地址</w:t>
      </w:r>
      <w:r>
        <w:rPr>
          <w:rFonts w:hint="eastAsia"/>
        </w:rPr>
        <w:t>10.1.1.2</w:t>
      </w:r>
      <w:r>
        <w:rPr>
          <w:rFonts w:hint="eastAsia"/>
        </w:rPr>
        <w:t>，主机端口为</w:t>
      </w:r>
      <w:r>
        <w:rPr>
          <w:rFonts w:hint="eastAsia"/>
        </w:rPr>
        <w:t>9991</w:t>
      </w:r>
      <w:r>
        <w:rPr>
          <w:rFonts w:hint="eastAsia"/>
        </w:rPr>
        <w:t>，目标主机参数列表名为</w:t>
      </w:r>
      <w:r>
        <w:rPr>
          <w:rFonts w:hint="eastAsia"/>
        </w:rPr>
        <w:t>trapNMS2</w:t>
      </w:r>
      <w:r>
        <w:rPr>
          <w:rFonts w:hint="eastAsia"/>
        </w:rPr>
        <w:t>。</w:t>
      </w:r>
    </w:p>
    <w:p w14:paraId="20978118" w14:textId="77777777" w:rsidR="00870A08" w:rsidRDefault="003A5418">
      <w:pPr>
        <w:pStyle w:val="af2"/>
        <w:ind w:firstLineChars="0" w:firstLine="0"/>
      </w:pPr>
      <w:bookmarkStart w:id="204" w:name="_Toc21765"/>
      <w:r>
        <w:rPr>
          <w:rFonts w:ascii="微软雅黑" w:hAnsi="微软雅黑" w:hint="eastAsia"/>
        </w:rPr>
        <w:t xml:space="preserve">14.3 </w:t>
      </w:r>
      <w:r>
        <w:rPr>
          <w:rFonts w:hint="eastAsia"/>
        </w:rPr>
        <w:t xml:space="preserve">GRE </w:t>
      </w:r>
      <w:r>
        <w:rPr>
          <w:rFonts w:hint="eastAsia"/>
        </w:rPr>
        <w:t>协议基础配置</w:t>
      </w:r>
      <w:bookmarkEnd w:id="204"/>
    </w:p>
    <w:p w14:paraId="6F404BA9" w14:textId="77777777" w:rsidR="00870A08" w:rsidRDefault="003A5418">
      <w:pPr>
        <w:pStyle w:val="10"/>
      </w:pPr>
      <w:r>
        <w:rPr>
          <w:rFonts w:hint="eastAsia"/>
        </w:rPr>
        <w:t>原理概述</w:t>
      </w:r>
    </w:p>
    <w:p w14:paraId="10A37959" w14:textId="77777777" w:rsidR="00870A08" w:rsidRDefault="003A5418">
      <w:pPr>
        <w:ind w:firstLine="420"/>
      </w:pPr>
      <w:r>
        <w:rPr>
          <w:rFonts w:hint="eastAsia"/>
        </w:rPr>
        <w:t>GRE</w:t>
      </w:r>
      <w:r>
        <w:rPr>
          <w:rFonts w:hint="eastAsia"/>
        </w:rPr>
        <w:t>（</w:t>
      </w:r>
      <w:r>
        <w:rPr>
          <w:rFonts w:hint="eastAsia"/>
        </w:rPr>
        <w:t>Generic Routing Encapsulation</w:t>
      </w:r>
      <w:r>
        <w:rPr>
          <w:rFonts w:hint="eastAsia"/>
        </w:rPr>
        <w:t>）通用路由封装协议，提供了将一种协议的报文封装在另一种协议报文中的机制，使报文能够在异种网络中（如</w:t>
      </w:r>
      <w:r>
        <w:rPr>
          <w:rFonts w:hint="eastAsia"/>
        </w:rPr>
        <w:t>IPv4</w:t>
      </w:r>
      <w:r>
        <w:rPr>
          <w:rFonts w:hint="eastAsia"/>
        </w:rPr>
        <w:t>网络）传输，而异种报文传输的通道称为</w:t>
      </w:r>
      <w:r>
        <w:rPr>
          <w:rFonts w:hint="eastAsia"/>
        </w:rPr>
        <w:t>Tunnel</w:t>
      </w:r>
      <w:r>
        <w:rPr>
          <w:rFonts w:hint="eastAsia"/>
        </w:rPr>
        <w:t>。</w:t>
      </w:r>
    </w:p>
    <w:p w14:paraId="6A7314FC" w14:textId="77777777" w:rsidR="00870A08" w:rsidRDefault="003A5418">
      <w:pPr>
        <w:ind w:firstLine="420"/>
      </w:pPr>
      <w:r>
        <w:rPr>
          <w:rFonts w:hint="eastAsia"/>
        </w:rPr>
        <w:t>GRE</w:t>
      </w:r>
      <w:r>
        <w:rPr>
          <w:rFonts w:hint="eastAsia"/>
        </w:rPr>
        <w:t>协议也可以作为</w:t>
      </w:r>
      <w:r>
        <w:rPr>
          <w:rFonts w:hint="eastAsia"/>
        </w:rPr>
        <w:t>VPN</w:t>
      </w:r>
      <w:r>
        <w:rPr>
          <w:rFonts w:hint="eastAsia"/>
        </w:rPr>
        <w:t>的第三层隧道协议，为</w:t>
      </w:r>
      <w:r>
        <w:rPr>
          <w:rFonts w:hint="eastAsia"/>
        </w:rPr>
        <w:t>VPN</w:t>
      </w:r>
      <w:r>
        <w:rPr>
          <w:rFonts w:hint="eastAsia"/>
        </w:rPr>
        <w:t>数据提供透明传输通道。</w:t>
      </w:r>
      <w:r>
        <w:rPr>
          <w:rFonts w:hint="eastAsia"/>
        </w:rPr>
        <w:t>GRE</w:t>
      </w:r>
      <w:r>
        <w:rPr>
          <w:rFonts w:hint="eastAsia"/>
        </w:rPr>
        <w:t>是</w:t>
      </w:r>
      <w:r>
        <w:rPr>
          <w:rFonts w:hint="eastAsia"/>
        </w:rPr>
        <w:t>VPN</w:t>
      </w:r>
      <w:r>
        <w:rPr>
          <w:rFonts w:hint="eastAsia"/>
        </w:rPr>
        <w:t>的第三层隧道（</w:t>
      </w:r>
      <w:r>
        <w:rPr>
          <w:rFonts w:hint="eastAsia"/>
        </w:rPr>
        <w:t>Tunnel</w:t>
      </w:r>
      <w:r>
        <w:rPr>
          <w:rFonts w:hint="eastAsia"/>
        </w:rPr>
        <w:t>）协议。</w:t>
      </w:r>
      <w:r>
        <w:rPr>
          <w:rFonts w:hint="eastAsia"/>
        </w:rPr>
        <w:t>Tunnel</w:t>
      </w:r>
      <w:r>
        <w:rPr>
          <w:rFonts w:hint="eastAsia"/>
        </w:rPr>
        <w:t>是一个虚拟的点对点的连接，可以看成仅支持点对点连接的虚拟接口，这个接口提供了一条通路，使封装的数据报能够在这个通路上传输，并在一个</w:t>
      </w:r>
      <w:proofErr w:type="spellStart"/>
      <w:r>
        <w:rPr>
          <w:rFonts w:hint="eastAsia"/>
        </w:rPr>
        <w:t>Tunnel</w:t>
      </w:r>
      <w:proofErr w:type="spellEnd"/>
      <w:r>
        <w:rPr>
          <w:rFonts w:hint="eastAsia"/>
        </w:rPr>
        <w:t>的两端分别对数据报进行封装及解封装。</w:t>
      </w:r>
    </w:p>
    <w:p w14:paraId="5BF8F697" w14:textId="77777777" w:rsidR="00870A08" w:rsidRDefault="003A5418">
      <w:pPr>
        <w:pStyle w:val="10"/>
      </w:pPr>
      <w:r>
        <w:rPr>
          <w:rFonts w:hint="eastAsia"/>
        </w:rPr>
        <w:t>实验目的</w:t>
      </w:r>
    </w:p>
    <w:p w14:paraId="7918E009" w14:textId="77777777" w:rsidR="00870A08" w:rsidRDefault="003A5418">
      <w:pPr>
        <w:pStyle w:val="12"/>
        <w:numPr>
          <w:ilvl w:val="1"/>
          <w:numId w:val="5"/>
        </w:numPr>
        <w:ind w:firstLineChars="0"/>
        <w:jc w:val="left"/>
      </w:pPr>
      <w:r>
        <w:rPr>
          <w:rFonts w:hint="eastAsia"/>
        </w:rPr>
        <w:t>理解</w:t>
      </w:r>
      <w:r>
        <w:rPr>
          <w:rFonts w:hint="eastAsia"/>
        </w:rPr>
        <w:t>GRE</w:t>
      </w:r>
      <w:r>
        <w:rPr>
          <w:rFonts w:hint="eastAsia"/>
        </w:rPr>
        <w:t>协议的使用场景</w:t>
      </w:r>
    </w:p>
    <w:p w14:paraId="4A57A9A9" w14:textId="77777777" w:rsidR="00870A08" w:rsidRDefault="003A5418">
      <w:pPr>
        <w:pStyle w:val="12"/>
        <w:numPr>
          <w:ilvl w:val="1"/>
          <w:numId w:val="5"/>
        </w:numPr>
        <w:ind w:firstLineChars="0"/>
        <w:jc w:val="left"/>
      </w:pPr>
      <w:r>
        <w:rPr>
          <w:rFonts w:hint="eastAsia"/>
        </w:rPr>
        <w:lastRenderedPageBreak/>
        <w:t>掌握配置</w:t>
      </w:r>
      <w:r>
        <w:rPr>
          <w:rFonts w:hint="eastAsia"/>
        </w:rPr>
        <w:t>GRE</w:t>
      </w:r>
      <w:r>
        <w:rPr>
          <w:rFonts w:hint="eastAsia"/>
        </w:rPr>
        <w:t>隧道的方法</w:t>
      </w:r>
    </w:p>
    <w:p w14:paraId="2014A3EB" w14:textId="77777777" w:rsidR="00870A08" w:rsidRDefault="003A5418">
      <w:pPr>
        <w:pStyle w:val="12"/>
        <w:numPr>
          <w:ilvl w:val="1"/>
          <w:numId w:val="5"/>
        </w:numPr>
        <w:ind w:firstLineChars="0"/>
        <w:jc w:val="left"/>
      </w:pPr>
      <w:r>
        <w:rPr>
          <w:rFonts w:hint="eastAsia"/>
        </w:rPr>
        <w:t>掌握配置基于</w:t>
      </w:r>
      <w:r>
        <w:rPr>
          <w:rFonts w:hint="eastAsia"/>
        </w:rPr>
        <w:t>GRE</w:t>
      </w:r>
      <w:r>
        <w:rPr>
          <w:rFonts w:hint="eastAsia"/>
        </w:rPr>
        <w:t>接口的动态路由协议的方法</w:t>
      </w:r>
    </w:p>
    <w:p w14:paraId="52E13AF2" w14:textId="77777777" w:rsidR="00870A08" w:rsidRDefault="003A5418">
      <w:pPr>
        <w:pStyle w:val="10"/>
      </w:pPr>
      <w:r>
        <w:rPr>
          <w:rFonts w:hint="eastAsia"/>
        </w:rPr>
        <w:t>实验内容</w:t>
      </w:r>
    </w:p>
    <w:p w14:paraId="259F482F" w14:textId="77777777" w:rsidR="00870A08" w:rsidRDefault="003A5418">
      <w:pPr>
        <w:ind w:firstLine="420"/>
        <w:jc w:val="left"/>
      </w:pPr>
      <w:r>
        <w:rPr>
          <w:rFonts w:hint="eastAsia"/>
        </w:rPr>
        <w:t>本实验模拟企业网络场景，</w:t>
      </w:r>
      <w:r>
        <w:rPr>
          <w:rFonts w:hint="eastAsia"/>
        </w:rPr>
        <w:t>R1</w:t>
      </w:r>
      <w:r>
        <w:rPr>
          <w:rFonts w:hint="eastAsia"/>
        </w:rPr>
        <w:t>为企业总部的网关设备，并且内部有一台服务器，</w:t>
      </w:r>
      <w:r>
        <w:rPr>
          <w:rFonts w:hint="eastAsia"/>
        </w:rPr>
        <w:t>R3</w:t>
      </w:r>
      <w:r>
        <w:rPr>
          <w:rFonts w:hint="eastAsia"/>
        </w:rPr>
        <w:t>连接着企业分公司网关设备，</w:t>
      </w:r>
      <w:r>
        <w:rPr>
          <w:rFonts w:hint="eastAsia"/>
        </w:rPr>
        <w:t>R2</w:t>
      </w:r>
      <w:r>
        <w:rPr>
          <w:rFonts w:hint="eastAsia"/>
        </w:rPr>
        <w:t>为公网</w:t>
      </w:r>
      <w:r>
        <w:rPr>
          <w:rFonts w:hint="eastAsia"/>
        </w:rPr>
        <w:t>ISP</w:t>
      </w:r>
      <w:r>
        <w:rPr>
          <w:rFonts w:hint="eastAsia"/>
        </w:rPr>
        <w:t>设备。一般情况下，运营商只会维护自身的公网路由信息，而不会维护企业</w:t>
      </w:r>
      <w:proofErr w:type="gramStart"/>
      <w:r>
        <w:rPr>
          <w:rFonts w:hint="eastAsia"/>
        </w:rPr>
        <w:t>内部私网的</w:t>
      </w:r>
      <w:proofErr w:type="gramEnd"/>
      <w:r>
        <w:rPr>
          <w:rFonts w:hint="eastAsia"/>
        </w:rPr>
        <w:t>路由信息，即运营</w:t>
      </w:r>
      <w:proofErr w:type="gramStart"/>
      <w:r>
        <w:rPr>
          <w:rFonts w:hint="eastAsia"/>
        </w:rPr>
        <w:t>商设备</w:t>
      </w:r>
      <w:proofErr w:type="gramEnd"/>
      <w:r>
        <w:rPr>
          <w:rFonts w:hint="eastAsia"/>
        </w:rPr>
        <w:t>上的路由表中不会出现任何企业</w:t>
      </w:r>
      <w:proofErr w:type="gramStart"/>
      <w:r>
        <w:rPr>
          <w:rFonts w:hint="eastAsia"/>
        </w:rPr>
        <w:t>内部私网的</w:t>
      </w:r>
      <w:proofErr w:type="gramEnd"/>
      <w:r>
        <w:rPr>
          <w:rFonts w:hint="eastAsia"/>
        </w:rPr>
        <w:t>路由条目。通过配置</w:t>
      </w:r>
      <w:r>
        <w:rPr>
          <w:rFonts w:hint="eastAsia"/>
        </w:rPr>
        <w:t>GRE</w:t>
      </w:r>
      <w:r>
        <w:rPr>
          <w:rFonts w:hint="eastAsia"/>
        </w:rPr>
        <w:t>实现公司总部和</w:t>
      </w:r>
      <w:proofErr w:type="gramStart"/>
      <w:r>
        <w:rPr>
          <w:rFonts w:hint="eastAsia"/>
        </w:rPr>
        <w:t>分部间私网路</w:t>
      </w:r>
      <w:proofErr w:type="gramEnd"/>
      <w:r>
        <w:rPr>
          <w:rFonts w:hint="eastAsia"/>
        </w:rPr>
        <w:t>由信息的透传及数据通信。</w:t>
      </w:r>
    </w:p>
    <w:p w14:paraId="6AA0E69F" w14:textId="77777777" w:rsidR="00870A08" w:rsidRDefault="003A5418">
      <w:pPr>
        <w:pStyle w:val="10"/>
      </w:pPr>
      <w:r>
        <w:rPr>
          <w:rFonts w:hint="eastAsia"/>
        </w:rPr>
        <w:t>实验拓扑</w:t>
      </w:r>
    </w:p>
    <w:p w14:paraId="39BC60C4" w14:textId="77777777" w:rsidR="00870A08" w:rsidRDefault="003A5418">
      <w:pPr>
        <w:pStyle w:val="aff6"/>
        <w:jc w:val="center"/>
      </w:pPr>
      <w:r>
        <w:rPr>
          <w:noProof/>
          <w:lang w:val="en-GB"/>
        </w:rPr>
        <w:drawing>
          <wp:inline distT="0" distB="0" distL="0" distR="0" wp14:anchorId="65638377" wp14:editId="35B75E6C">
            <wp:extent cx="4352925" cy="2647950"/>
            <wp:effectExtent l="19050" t="0" r="8917" b="0"/>
            <wp:docPr id="593" name="图片 2"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 descr="捕获.PNG"/>
                    <pic:cNvPicPr>
                      <a:picLocks noChangeAspect="1"/>
                    </pic:cNvPicPr>
                  </pic:nvPicPr>
                  <pic:blipFill>
                    <a:blip r:embed="rId311" cstate="print">
                      <a:grayscl/>
                    </a:blip>
                    <a:stretch>
                      <a:fillRect/>
                    </a:stretch>
                  </pic:blipFill>
                  <pic:spPr>
                    <a:xfrm>
                      <a:off x="0" y="0"/>
                      <a:ext cx="4353533" cy="2648320"/>
                    </a:xfrm>
                    <a:prstGeom prst="rect">
                      <a:avLst/>
                    </a:prstGeom>
                  </pic:spPr>
                </pic:pic>
              </a:graphicData>
            </a:graphic>
          </wp:inline>
        </w:drawing>
      </w:r>
    </w:p>
    <w:p w14:paraId="0AD9147A" w14:textId="77777777" w:rsidR="00870A08" w:rsidRDefault="003A5418">
      <w:pPr>
        <w:pStyle w:val="aff6"/>
        <w:jc w:val="center"/>
      </w:pPr>
      <w:r>
        <w:rPr>
          <w:rFonts w:hint="eastAsia"/>
        </w:rPr>
        <w:t>图</w:t>
      </w:r>
      <w:r>
        <w:rPr>
          <w:rFonts w:hint="eastAsia"/>
        </w:rPr>
        <w:t>14-12 GRE</w:t>
      </w:r>
      <w:r>
        <w:rPr>
          <w:rFonts w:hint="eastAsia"/>
        </w:rPr>
        <w:t>协议基础配置拓扑图</w:t>
      </w:r>
    </w:p>
    <w:p w14:paraId="44F3348F"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22404BDF" w14:textId="77777777">
        <w:trPr>
          <w:trHeight w:val="471"/>
          <w:jc w:val="center"/>
        </w:trPr>
        <w:tc>
          <w:tcPr>
            <w:tcW w:w="1594" w:type="dxa"/>
            <w:vAlign w:val="center"/>
          </w:tcPr>
          <w:p w14:paraId="41341A2E" w14:textId="77777777" w:rsidR="00870A08" w:rsidRDefault="003A5418">
            <w:pPr>
              <w:spacing w:line="240" w:lineRule="auto"/>
              <w:ind w:firstLineChars="0" w:firstLine="0"/>
              <w:jc w:val="center"/>
            </w:pPr>
            <w:r>
              <w:rPr>
                <w:rFonts w:hint="eastAsia"/>
              </w:rPr>
              <w:t>设备</w:t>
            </w:r>
          </w:p>
        </w:tc>
        <w:tc>
          <w:tcPr>
            <w:tcW w:w="1706" w:type="dxa"/>
            <w:vAlign w:val="center"/>
          </w:tcPr>
          <w:p w14:paraId="06DD3473" w14:textId="77777777" w:rsidR="00870A08" w:rsidRDefault="003A5418">
            <w:pPr>
              <w:spacing w:line="240" w:lineRule="auto"/>
              <w:ind w:firstLineChars="0" w:firstLine="0"/>
              <w:jc w:val="center"/>
            </w:pPr>
            <w:r>
              <w:rPr>
                <w:rFonts w:hint="eastAsia"/>
              </w:rPr>
              <w:t>接口</w:t>
            </w:r>
          </w:p>
        </w:tc>
        <w:tc>
          <w:tcPr>
            <w:tcW w:w="1882" w:type="dxa"/>
            <w:vAlign w:val="center"/>
          </w:tcPr>
          <w:p w14:paraId="6F31DC2B"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66D846E5" w14:textId="77777777" w:rsidR="00870A08" w:rsidRDefault="003A5418">
            <w:pPr>
              <w:spacing w:line="240" w:lineRule="auto"/>
              <w:ind w:firstLineChars="0" w:firstLine="0"/>
              <w:jc w:val="center"/>
            </w:pPr>
            <w:r>
              <w:rPr>
                <w:rFonts w:hint="eastAsia"/>
              </w:rPr>
              <w:t>子网掩码</w:t>
            </w:r>
          </w:p>
        </w:tc>
        <w:tc>
          <w:tcPr>
            <w:tcW w:w="1458" w:type="dxa"/>
            <w:vAlign w:val="center"/>
          </w:tcPr>
          <w:p w14:paraId="1224A0FA" w14:textId="77777777" w:rsidR="00870A08" w:rsidRDefault="003A5418">
            <w:pPr>
              <w:spacing w:line="240" w:lineRule="auto"/>
              <w:ind w:firstLineChars="0" w:firstLine="0"/>
              <w:jc w:val="center"/>
            </w:pPr>
            <w:r>
              <w:rPr>
                <w:rFonts w:hint="eastAsia"/>
              </w:rPr>
              <w:t>默认网关</w:t>
            </w:r>
          </w:p>
        </w:tc>
      </w:tr>
      <w:tr w:rsidR="00870A08" w14:paraId="02A7CCEA" w14:textId="77777777">
        <w:trPr>
          <w:trHeight w:val="197"/>
          <w:jc w:val="center"/>
        </w:trPr>
        <w:tc>
          <w:tcPr>
            <w:tcW w:w="1594" w:type="dxa"/>
            <w:vAlign w:val="center"/>
          </w:tcPr>
          <w:p w14:paraId="17AB7491" w14:textId="77777777" w:rsidR="00870A08" w:rsidRDefault="003A5418">
            <w:pPr>
              <w:spacing w:line="240" w:lineRule="auto"/>
              <w:ind w:firstLineChars="0" w:firstLine="0"/>
              <w:jc w:val="center"/>
            </w:pPr>
            <w:r>
              <w:rPr>
                <w:rFonts w:hint="eastAsia"/>
              </w:rPr>
              <w:t>Server</w:t>
            </w:r>
          </w:p>
        </w:tc>
        <w:tc>
          <w:tcPr>
            <w:tcW w:w="1706" w:type="dxa"/>
            <w:vAlign w:val="center"/>
          </w:tcPr>
          <w:p w14:paraId="27A3AE40" w14:textId="77777777" w:rsidR="00870A08" w:rsidRDefault="003A5418">
            <w:pPr>
              <w:spacing w:line="240" w:lineRule="auto"/>
              <w:ind w:firstLineChars="0" w:firstLine="0"/>
              <w:jc w:val="center"/>
            </w:pPr>
            <w:r>
              <w:rPr>
                <w:rFonts w:hint="eastAsia"/>
              </w:rPr>
              <w:t>Ethernet 0/0/0</w:t>
            </w:r>
          </w:p>
        </w:tc>
        <w:tc>
          <w:tcPr>
            <w:tcW w:w="1882" w:type="dxa"/>
            <w:vAlign w:val="center"/>
          </w:tcPr>
          <w:p w14:paraId="4D60A358" w14:textId="77777777" w:rsidR="00870A08" w:rsidRDefault="003A5418">
            <w:pPr>
              <w:spacing w:line="240" w:lineRule="auto"/>
              <w:ind w:firstLineChars="0" w:firstLine="0"/>
              <w:jc w:val="center"/>
            </w:pPr>
            <w:r>
              <w:rPr>
                <w:rFonts w:hint="eastAsia"/>
              </w:rPr>
              <w:t>192.168.10.10</w:t>
            </w:r>
          </w:p>
        </w:tc>
        <w:tc>
          <w:tcPr>
            <w:tcW w:w="1882" w:type="dxa"/>
            <w:vAlign w:val="center"/>
          </w:tcPr>
          <w:p w14:paraId="0F67357F" w14:textId="77777777" w:rsidR="00870A08" w:rsidRDefault="003A5418">
            <w:pPr>
              <w:spacing w:line="240" w:lineRule="auto"/>
              <w:ind w:firstLineChars="0" w:firstLine="0"/>
              <w:jc w:val="center"/>
            </w:pPr>
            <w:r>
              <w:rPr>
                <w:rFonts w:hint="eastAsia"/>
              </w:rPr>
              <w:t>255.255.255.0</w:t>
            </w:r>
          </w:p>
        </w:tc>
        <w:tc>
          <w:tcPr>
            <w:tcW w:w="1458" w:type="dxa"/>
            <w:vAlign w:val="center"/>
          </w:tcPr>
          <w:p w14:paraId="057C0A67" w14:textId="77777777" w:rsidR="00870A08" w:rsidRDefault="003A5418">
            <w:pPr>
              <w:spacing w:line="240" w:lineRule="auto"/>
              <w:ind w:firstLineChars="0" w:firstLine="0"/>
              <w:jc w:val="center"/>
            </w:pPr>
            <w:r>
              <w:rPr>
                <w:rFonts w:hint="eastAsia"/>
              </w:rPr>
              <w:t>192.168.10.1</w:t>
            </w:r>
          </w:p>
        </w:tc>
      </w:tr>
      <w:tr w:rsidR="00870A08" w14:paraId="6EA52196" w14:textId="77777777">
        <w:trPr>
          <w:trHeight w:val="244"/>
          <w:jc w:val="center"/>
        </w:trPr>
        <w:tc>
          <w:tcPr>
            <w:tcW w:w="1594" w:type="dxa"/>
            <w:vMerge w:val="restart"/>
            <w:vAlign w:val="center"/>
          </w:tcPr>
          <w:p w14:paraId="7A6CE906" w14:textId="77777777" w:rsidR="00870A08" w:rsidRDefault="003A5418">
            <w:pPr>
              <w:spacing w:line="240" w:lineRule="auto"/>
              <w:ind w:firstLineChars="0" w:firstLine="0"/>
              <w:jc w:val="center"/>
            </w:pPr>
            <w:r>
              <w:rPr>
                <w:rFonts w:hint="eastAsia"/>
              </w:rPr>
              <w:t>R1(AR2220)</w:t>
            </w:r>
          </w:p>
        </w:tc>
        <w:tc>
          <w:tcPr>
            <w:tcW w:w="1706" w:type="dxa"/>
            <w:vAlign w:val="center"/>
          </w:tcPr>
          <w:p w14:paraId="3F3477FA" w14:textId="77777777" w:rsidR="00870A08" w:rsidRDefault="003A5418">
            <w:pPr>
              <w:spacing w:line="240" w:lineRule="auto"/>
              <w:ind w:firstLineChars="0" w:firstLine="0"/>
              <w:jc w:val="center"/>
            </w:pPr>
            <w:r>
              <w:rPr>
                <w:rFonts w:hint="eastAsia"/>
              </w:rPr>
              <w:t>Ethernet 2/0/0</w:t>
            </w:r>
          </w:p>
        </w:tc>
        <w:tc>
          <w:tcPr>
            <w:tcW w:w="1882" w:type="dxa"/>
            <w:vAlign w:val="center"/>
          </w:tcPr>
          <w:p w14:paraId="5AEB98D8" w14:textId="77777777" w:rsidR="00870A08" w:rsidRDefault="003A5418">
            <w:pPr>
              <w:spacing w:line="240" w:lineRule="auto"/>
              <w:ind w:firstLineChars="0" w:firstLine="0"/>
              <w:jc w:val="center"/>
            </w:pPr>
            <w:r>
              <w:rPr>
                <w:rFonts w:hint="eastAsia"/>
              </w:rPr>
              <w:t>192.168.10.1</w:t>
            </w:r>
          </w:p>
        </w:tc>
        <w:tc>
          <w:tcPr>
            <w:tcW w:w="1882" w:type="dxa"/>
            <w:vAlign w:val="center"/>
          </w:tcPr>
          <w:p w14:paraId="1B538D4F" w14:textId="77777777" w:rsidR="00870A08" w:rsidRDefault="003A5418">
            <w:pPr>
              <w:spacing w:line="240" w:lineRule="auto"/>
              <w:ind w:firstLineChars="0" w:firstLine="0"/>
              <w:jc w:val="center"/>
            </w:pPr>
            <w:r>
              <w:rPr>
                <w:rFonts w:hint="eastAsia"/>
              </w:rPr>
              <w:t>255.255.255.0</w:t>
            </w:r>
          </w:p>
        </w:tc>
        <w:tc>
          <w:tcPr>
            <w:tcW w:w="1458" w:type="dxa"/>
            <w:vAlign w:val="center"/>
          </w:tcPr>
          <w:p w14:paraId="6F60C652" w14:textId="77777777" w:rsidR="00870A08" w:rsidRDefault="003A5418">
            <w:pPr>
              <w:spacing w:line="240" w:lineRule="auto"/>
              <w:ind w:firstLineChars="0" w:firstLine="0"/>
              <w:jc w:val="center"/>
            </w:pPr>
            <w:r>
              <w:rPr>
                <w:rFonts w:hint="eastAsia"/>
              </w:rPr>
              <w:t>N/A</w:t>
            </w:r>
          </w:p>
        </w:tc>
      </w:tr>
      <w:tr w:rsidR="00870A08" w14:paraId="7BCE493C" w14:textId="77777777">
        <w:trPr>
          <w:trHeight w:val="120"/>
          <w:jc w:val="center"/>
        </w:trPr>
        <w:tc>
          <w:tcPr>
            <w:tcW w:w="1594" w:type="dxa"/>
            <w:vMerge/>
            <w:vAlign w:val="center"/>
          </w:tcPr>
          <w:p w14:paraId="5006639D" w14:textId="77777777" w:rsidR="00870A08" w:rsidRDefault="00870A08">
            <w:pPr>
              <w:spacing w:line="240" w:lineRule="auto"/>
              <w:ind w:firstLine="420"/>
              <w:jc w:val="center"/>
            </w:pPr>
          </w:p>
        </w:tc>
        <w:tc>
          <w:tcPr>
            <w:tcW w:w="1706" w:type="dxa"/>
            <w:vAlign w:val="center"/>
          </w:tcPr>
          <w:p w14:paraId="20285C13" w14:textId="77777777" w:rsidR="00870A08" w:rsidRDefault="003A5418">
            <w:pPr>
              <w:spacing w:line="240" w:lineRule="auto"/>
              <w:ind w:firstLineChars="0" w:firstLine="0"/>
              <w:jc w:val="center"/>
            </w:pPr>
            <w:r>
              <w:rPr>
                <w:rFonts w:hint="eastAsia"/>
              </w:rPr>
              <w:t>Serial 1/0/0</w:t>
            </w:r>
          </w:p>
        </w:tc>
        <w:tc>
          <w:tcPr>
            <w:tcW w:w="1882" w:type="dxa"/>
            <w:vAlign w:val="center"/>
          </w:tcPr>
          <w:p w14:paraId="4760F6CE" w14:textId="77777777" w:rsidR="00870A08" w:rsidRDefault="003A5418">
            <w:pPr>
              <w:spacing w:line="240" w:lineRule="auto"/>
              <w:ind w:firstLineChars="0" w:firstLine="0"/>
              <w:jc w:val="center"/>
            </w:pPr>
            <w:r>
              <w:rPr>
                <w:rFonts w:hint="eastAsia"/>
              </w:rPr>
              <w:t>10.1.12.1</w:t>
            </w:r>
          </w:p>
        </w:tc>
        <w:tc>
          <w:tcPr>
            <w:tcW w:w="1882" w:type="dxa"/>
            <w:vAlign w:val="center"/>
          </w:tcPr>
          <w:p w14:paraId="6DE915A0" w14:textId="77777777" w:rsidR="00870A08" w:rsidRDefault="003A5418">
            <w:pPr>
              <w:spacing w:line="240" w:lineRule="auto"/>
              <w:ind w:firstLineChars="0" w:firstLine="0"/>
              <w:jc w:val="center"/>
            </w:pPr>
            <w:r>
              <w:rPr>
                <w:rFonts w:hint="eastAsia"/>
              </w:rPr>
              <w:t>255.255.255.0</w:t>
            </w:r>
          </w:p>
        </w:tc>
        <w:tc>
          <w:tcPr>
            <w:tcW w:w="1458" w:type="dxa"/>
            <w:vAlign w:val="center"/>
          </w:tcPr>
          <w:p w14:paraId="21EF7E55" w14:textId="77777777" w:rsidR="00870A08" w:rsidRDefault="003A5418">
            <w:pPr>
              <w:spacing w:line="240" w:lineRule="auto"/>
              <w:ind w:firstLineChars="0" w:firstLine="0"/>
              <w:jc w:val="center"/>
            </w:pPr>
            <w:r>
              <w:rPr>
                <w:rFonts w:hint="eastAsia"/>
              </w:rPr>
              <w:t>N/A</w:t>
            </w:r>
          </w:p>
        </w:tc>
      </w:tr>
      <w:tr w:rsidR="00870A08" w14:paraId="46161CCB" w14:textId="77777777">
        <w:trPr>
          <w:trHeight w:val="151"/>
          <w:jc w:val="center"/>
        </w:trPr>
        <w:tc>
          <w:tcPr>
            <w:tcW w:w="1594" w:type="dxa"/>
            <w:vMerge w:val="restart"/>
            <w:vAlign w:val="center"/>
          </w:tcPr>
          <w:p w14:paraId="33DC7224" w14:textId="77777777" w:rsidR="00870A08" w:rsidRDefault="003A5418">
            <w:pPr>
              <w:spacing w:line="240" w:lineRule="auto"/>
              <w:ind w:firstLineChars="0" w:firstLine="0"/>
              <w:jc w:val="center"/>
            </w:pPr>
            <w:r>
              <w:rPr>
                <w:rFonts w:hint="eastAsia"/>
              </w:rPr>
              <w:t>R2(AR2220)</w:t>
            </w:r>
          </w:p>
        </w:tc>
        <w:tc>
          <w:tcPr>
            <w:tcW w:w="1706" w:type="dxa"/>
            <w:vAlign w:val="center"/>
          </w:tcPr>
          <w:p w14:paraId="2B13A5EC" w14:textId="77777777" w:rsidR="00870A08" w:rsidRDefault="003A5418">
            <w:pPr>
              <w:spacing w:line="240" w:lineRule="auto"/>
              <w:ind w:firstLineChars="0" w:firstLine="0"/>
              <w:jc w:val="center"/>
            </w:pPr>
            <w:r>
              <w:rPr>
                <w:rFonts w:hint="eastAsia"/>
              </w:rPr>
              <w:t>Serial 1/0/0</w:t>
            </w:r>
          </w:p>
        </w:tc>
        <w:tc>
          <w:tcPr>
            <w:tcW w:w="1882" w:type="dxa"/>
            <w:vAlign w:val="center"/>
          </w:tcPr>
          <w:p w14:paraId="2BD11638" w14:textId="77777777" w:rsidR="00870A08" w:rsidRDefault="003A5418">
            <w:pPr>
              <w:spacing w:line="240" w:lineRule="auto"/>
              <w:ind w:firstLineChars="0" w:firstLine="0"/>
              <w:jc w:val="center"/>
            </w:pPr>
            <w:r>
              <w:rPr>
                <w:rFonts w:hint="eastAsia"/>
              </w:rPr>
              <w:t>10.1.12.2</w:t>
            </w:r>
          </w:p>
        </w:tc>
        <w:tc>
          <w:tcPr>
            <w:tcW w:w="1882" w:type="dxa"/>
            <w:vAlign w:val="center"/>
          </w:tcPr>
          <w:p w14:paraId="0F4E20C3" w14:textId="77777777" w:rsidR="00870A08" w:rsidRDefault="003A5418">
            <w:pPr>
              <w:spacing w:line="240" w:lineRule="auto"/>
              <w:ind w:firstLineChars="0" w:firstLine="0"/>
              <w:jc w:val="center"/>
            </w:pPr>
            <w:r>
              <w:rPr>
                <w:rFonts w:hint="eastAsia"/>
              </w:rPr>
              <w:t>255.255.255.0</w:t>
            </w:r>
          </w:p>
        </w:tc>
        <w:tc>
          <w:tcPr>
            <w:tcW w:w="1458" w:type="dxa"/>
            <w:vAlign w:val="center"/>
          </w:tcPr>
          <w:p w14:paraId="434B9814" w14:textId="77777777" w:rsidR="00870A08" w:rsidRDefault="003A5418">
            <w:pPr>
              <w:spacing w:line="240" w:lineRule="auto"/>
              <w:ind w:firstLineChars="0" w:firstLine="0"/>
              <w:jc w:val="center"/>
            </w:pPr>
            <w:r>
              <w:rPr>
                <w:rFonts w:hint="eastAsia"/>
              </w:rPr>
              <w:t>N/A</w:t>
            </w:r>
          </w:p>
        </w:tc>
      </w:tr>
      <w:tr w:rsidR="00870A08" w14:paraId="598CBC20" w14:textId="77777777">
        <w:trPr>
          <w:trHeight w:val="184"/>
          <w:jc w:val="center"/>
        </w:trPr>
        <w:tc>
          <w:tcPr>
            <w:tcW w:w="1594" w:type="dxa"/>
            <w:vMerge/>
            <w:vAlign w:val="center"/>
          </w:tcPr>
          <w:p w14:paraId="595B764E" w14:textId="77777777" w:rsidR="00870A08" w:rsidRDefault="00870A08">
            <w:pPr>
              <w:spacing w:line="240" w:lineRule="auto"/>
              <w:ind w:firstLine="420"/>
              <w:jc w:val="center"/>
            </w:pPr>
          </w:p>
        </w:tc>
        <w:tc>
          <w:tcPr>
            <w:tcW w:w="1706" w:type="dxa"/>
            <w:vAlign w:val="center"/>
          </w:tcPr>
          <w:p w14:paraId="24D67105" w14:textId="77777777" w:rsidR="00870A08" w:rsidRDefault="003A5418">
            <w:pPr>
              <w:spacing w:line="240" w:lineRule="auto"/>
              <w:ind w:firstLineChars="0" w:firstLine="0"/>
              <w:jc w:val="center"/>
            </w:pPr>
            <w:r>
              <w:rPr>
                <w:rFonts w:hint="eastAsia"/>
              </w:rPr>
              <w:t>Serial 1/0/1</w:t>
            </w:r>
          </w:p>
        </w:tc>
        <w:tc>
          <w:tcPr>
            <w:tcW w:w="1882" w:type="dxa"/>
            <w:vAlign w:val="center"/>
          </w:tcPr>
          <w:p w14:paraId="51BA88C2" w14:textId="77777777" w:rsidR="00870A08" w:rsidRDefault="003A5418">
            <w:pPr>
              <w:spacing w:line="240" w:lineRule="auto"/>
              <w:ind w:firstLineChars="0" w:firstLine="0"/>
              <w:jc w:val="center"/>
            </w:pPr>
            <w:r>
              <w:rPr>
                <w:rFonts w:hint="eastAsia"/>
              </w:rPr>
              <w:t>10.1.23.2</w:t>
            </w:r>
          </w:p>
        </w:tc>
        <w:tc>
          <w:tcPr>
            <w:tcW w:w="1882" w:type="dxa"/>
            <w:vAlign w:val="center"/>
          </w:tcPr>
          <w:p w14:paraId="7C1D604D" w14:textId="77777777" w:rsidR="00870A08" w:rsidRDefault="003A5418">
            <w:pPr>
              <w:spacing w:line="240" w:lineRule="auto"/>
              <w:ind w:firstLineChars="0" w:firstLine="0"/>
              <w:jc w:val="center"/>
            </w:pPr>
            <w:r>
              <w:rPr>
                <w:rFonts w:hint="eastAsia"/>
              </w:rPr>
              <w:t>255.255.255.0</w:t>
            </w:r>
          </w:p>
        </w:tc>
        <w:tc>
          <w:tcPr>
            <w:tcW w:w="1458" w:type="dxa"/>
            <w:vAlign w:val="center"/>
          </w:tcPr>
          <w:p w14:paraId="0E046469" w14:textId="77777777" w:rsidR="00870A08" w:rsidRDefault="003A5418">
            <w:pPr>
              <w:spacing w:line="240" w:lineRule="auto"/>
              <w:ind w:firstLineChars="0" w:firstLine="0"/>
              <w:jc w:val="center"/>
            </w:pPr>
            <w:r>
              <w:rPr>
                <w:rFonts w:hint="eastAsia"/>
              </w:rPr>
              <w:t>N/A</w:t>
            </w:r>
          </w:p>
        </w:tc>
      </w:tr>
      <w:tr w:rsidR="00870A08" w14:paraId="0B062347" w14:textId="77777777">
        <w:trPr>
          <w:trHeight w:val="215"/>
          <w:jc w:val="center"/>
        </w:trPr>
        <w:tc>
          <w:tcPr>
            <w:tcW w:w="1594" w:type="dxa"/>
            <w:vMerge w:val="restart"/>
            <w:vAlign w:val="center"/>
          </w:tcPr>
          <w:p w14:paraId="071A095F" w14:textId="77777777" w:rsidR="00870A08" w:rsidRDefault="003A5418">
            <w:pPr>
              <w:spacing w:line="240" w:lineRule="auto"/>
              <w:ind w:firstLineChars="0" w:firstLine="0"/>
              <w:jc w:val="center"/>
            </w:pPr>
            <w:r>
              <w:rPr>
                <w:rFonts w:hint="eastAsia"/>
              </w:rPr>
              <w:lastRenderedPageBreak/>
              <w:t>R3(AR2220)</w:t>
            </w:r>
          </w:p>
        </w:tc>
        <w:tc>
          <w:tcPr>
            <w:tcW w:w="1706" w:type="dxa"/>
            <w:vAlign w:val="center"/>
          </w:tcPr>
          <w:p w14:paraId="0CE62AA7" w14:textId="77777777" w:rsidR="00870A08" w:rsidRDefault="003A5418">
            <w:pPr>
              <w:spacing w:line="240" w:lineRule="auto"/>
              <w:ind w:firstLineChars="0" w:firstLine="0"/>
              <w:jc w:val="center"/>
            </w:pPr>
            <w:r>
              <w:rPr>
                <w:rFonts w:hint="eastAsia"/>
              </w:rPr>
              <w:t>Serial 1/0/0</w:t>
            </w:r>
          </w:p>
        </w:tc>
        <w:tc>
          <w:tcPr>
            <w:tcW w:w="1882" w:type="dxa"/>
            <w:vAlign w:val="center"/>
          </w:tcPr>
          <w:p w14:paraId="74FEF16D" w14:textId="77777777" w:rsidR="00870A08" w:rsidRDefault="003A5418">
            <w:pPr>
              <w:spacing w:line="240" w:lineRule="auto"/>
              <w:ind w:firstLineChars="0" w:firstLine="0"/>
              <w:jc w:val="center"/>
            </w:pPr>
            <w:r>
              <w:rPr>
                <w:rFonts w:hint="eastAsia"/>
              </w:rPr>
              <w:t>10.1.23.1</w:t>
            </w:r>
          </w:p>
        </w:tc>
        <w:tc>
          <w:tcPr>
            <w:tcW w:w="1882" w:type="dxa"/>
            <w:vAlign w:val="center"/>
          </w:tcPr>
          <w:p w14:paraId="7380DB9B" w14:textId="77777777" w:rsidR="00870A08" w:rsidRDefault="003A5418">
            <w:pPr>
              <w:spacing w:line="240" w:lineRule="auto"/>
              <w:ind w:firstLineChars="0" w:firstLine="0"/>
              <w:jc w:val="center"/>
            </w:pPr>
            <w:r>
              <w:rPr>
                <w:rFonts w:hint="eastAsia"/>
              </w:rPr>
              <w:t>255.255.255.0</w:t>
            </w:r>
          </w:p>
        </w:tc>
        <w:tc>
          <w:tcPr>
            <w:tcW w:w="1458" w:type="dxa"/>
            <w:vAlign w:val="center"/>
          </w:tcPr>
          <w:p w14:paraId="3175B0A3" w14:textId="77777777" w:rsidR="00870A08" w:rsidRDefault="003A5418">
            <w:pPr>
              <w:spacing w:line="240" w:lineRule="auto"/>
              <w:ind w:firstLineChars="0" w:firstLine="0"/>
              <w:jc w:val="center"/>
            </w:pPr>
            <w:r>
              <w:rPr>
                <w:rFonts w:hint="eastAsia"/>
              </w:rPr>
              <w:t>N/A</w:t>
            </w:r>
          </w:p>
        </w:tc>
      </w:tr>
      <w:tr w:rsidR="00870A08" w14:paraId="21099FD7" w14:textId="77777777">
        <w:trPr>
          <w:trHeight w:val="248"/>
          <w:jc w:val="center"/>
        </w:trPr>
        <w:tc>
          <w:tcPr>
            <w:tcW w:w="1594" w:type="dxa"/>
            <w:vMerge/>
            <w:vAlign w:val="center"/>
          </w:tcPr>
          <w:p w14:paraId="058407E7" w14:textId="77777777" w:rsidR="00870A08" w:rsidRDefault="00870A08">
            <w:pPr>
              <w:spacing w:line="240" w:lineRule="auto"/>
              <w:ind w:firstLine="420"/>
              <w:jc w:val="center"/>
            </w:pPr>
          </w:p>
        </w:tc>
        <w:tc>
          <w:tcPr>
            <w:tcW w:w="1706" w:type="dxa"/>
            <w:vAlign w:val="center"/>
          </w:tcPr>
          <w:p w14:paraId="352FE9BB" w14:textId="77777777" w:rsidR="00870A08" w:rsidRDefault="003A5418">
            <w:pPr>
              <w:spacing w:line="240" w:lineRule="auto"/>
              <w:ind w:firstLineChars="0" w:firstLine="0"/>
              <w:jc w:val="center"/>
            </w:pPr>
            <w:r>
              <w:rPr>
                <w:rFonts w:hint="eastAsia"/>
              </w:rPr>
              <w:t>Ethernet 2/0/0</w:t>
            </w:r>
          </w:p>
        </w:tc>
        <w:tc>
          <w:tcPr>
            <w:tcW w:w="1882" w:type="dxa"/>
            <w:vAlign w:val="center"/>
          </w:tcPr>
          <w:p w14:paraId="0A268959" w14:textId="77777777" w:rsidR="00870A08" w:rsidRDefault="003A5418">
            <w:pPr>
              <w:spacing w:line="240" w:lineRule="auto"/>
              <w:ind w:firstLineChars="0" w:firstLine="0"/>
              <w:jc w:val="center"/>
            </w:pPr>
            <w:r>
              <w:rPr>
                <w:rFonts w:hint="eastAsia"/>
              </w:rPr>
              <w:t>192.168.20.1</w:t>
            </w:r>
          </w:p>
        </w:tc>
        <w:tc>
          <w:tcPr>
            <w:tcW w:w="1882" w:type="dxa"/>
            <w:vAlign w:val="center"/>
          </w:tcPr>
          <w:p w14:paraId="036FC9B7" w14:textId="77777777" w:rsidR="00870A08" w:rsidRDefault="003A5418">
            <w:pPr>
              <w:spacing w:line="240" w:lineRule="auto"/>
              <w:ind w:firstLineChars="0" w:firstLine="0"/>
              <w:jc w:val="center"/>
            </w:pPr>
            <w:r>
              <w:rPr>
                <w:rFonts w:hint="eastAsia"/>
              </w:rPr>
              <w:t>255.255.255.0</w:t>
            </w:r>
          </w:p>
        </w:tc>
        <w:tc>
          <w:tcPr>
            <w:tcW w:w="1458" w:type="dxa"/>
            <w:vAlign w:val="center"/>
          </w:tcPr>
          <w:p w14:paraId="729A35AA" w14:textId="77777777" w:rsidR="00870A08" w:rsidRDefault="003A5418">
            <w:pPr>
              <w:spacing w:line="240" w:lineRule="auto"/>
              <w:ind w:firstLineChars="0" w:firstLine="0"/>
              <w:jc w:val="center"/>
            </w:pPr>
            <w:r>
              <w:rPr>
                <w:rFonts w:hint="eastAsia"/>
              </w:rPr>
              <w:t>N/A</w:t>
            </w:r>
          </w:p>
        </w:tc>
      </w:tr>
      <w:tr w:rsidR="00870A08" w14:paraId="34907501" w14:textId="77777777">
        <w:trPr>
          <w:trHeight w:val="123"/>
          <w:jc w:val="center"/>
        </w:trPr>
        <w:tc>
          <w:tcPr>
            <w:tcW w:w="1594" w:type="dxa"/>
            <w:vAlign w:val="center"/>
          </w:tcPr>
          <w:p w14:paraId="0945AFEF" w14:textId="77777777" w:rsidR="00870A08" w:rsidRDefault="003A5418">
            <w:pPr>
              <w:spacing w:line="240" w:lineRule="auto"/>
              <w:ind w:firstLineChars="0" w:firstLine="0"/>
              <w:jc w:val="center"/>
            </w:pPr>
            <w:r>
              <w:rPr>
                <w:rFonts w:hint="eastAsia"/>
              </w:rPr>
              <w:t>PC</w:t>
            </w:r>
          </w:p>
        </w:tc>
        <w:tc>
          <w:tcPr>
            <w:tcW w:w="1706" w:type="dxa"/>
            <w:vAlign w:val="center"/>
          </w:tcPr>
          <w:p w14:paraId="517B1979" w14:textId="77777777" w:rsidR="00870A08" w:rsidRDefault="003A5418">
            <w:pPr>
              <w:spacing w:line="240" w:lineRule="auto"/>
              <w:ind w:firstLineChars="0" w:firstLine="0"/>
              <w:jc w:val="center"/>
            </w:pPr>
            <w:r>
              <w:rPr>
                <w:rFonts w:hint="eastAsia"/>
              </w:rPr>
              <w:t>Ethernet 0/0/1</w:t>
            </w:r>
          </w:p>
        </w:tc>
        <w:tc>
          <w:tcPr>
            <w:tcW w:w="1882" w:type="dxa"/>
            <w:vAlign w:val="center"/>
          </w:tcPr>
          <w:p w14:paraId="7A8D12E4" w14:textId="77777777" w:rsidR="00870A08" w:rsidRDefault="003A5418">
            <w:pPr>
              <w:spacing w:line="240" w:lineRule="auto"/>
              <w:ind w:firstLineChars="0" w:firstLine="0"/>
              <w:jc w:val="center"/>
            </w:pPr>
            <w:r>
              <w:rPr>
                <w:rFonts w:hint="eastAsia"/>
              </w:rPr>
              <w:t>192.168.20.20</w:t>
            </w:r>
          </w:p>
        </w:tc>
        <w:tc>
          <w:tcPr>
            <w:tcW w:w="1882" w:type="dxa"/>
            <w:vAlign w:val="center"/>
          </w:tcPr>
          <w:p w14:paraId="111AB02A" w14:textId="77777777" w:rsidR="00870A08" w:rsidRDefault="003A5418">
            <w:pPr>
              <w:spacing w:line="240" w:lineRule="auto"/>
              <w:ind w:firstLineChars="0" w:firstLine="0"/>
              <w:jc w:val="center"/>
            </w:pPr>
            <w:r>
              <w:rPr>
                <w:rFonts w:hint="eastAsia"/>
              </w:rPr>
              <w:t>255.255.255.0</w:t>
            </w:r>
          </w:p>
        </w:tc>
        <w:tc>
          <w:tcPr>
            <w:tcW w:w="1458" w:type="dxa"/>
            <w:vAlign w:val="center"/>
          </w:tcPr>
          <w:p w14:paraId="47E4EE22" w14:textId="77777777" w:rsidR="00870A08" w:rsidRDefault="003A5418">
            <w:pPr>
              <w:spacing w:line="240" w:lineRule="auto"/>
              <w:ind w:firstLineChars="0" w:firstLine="0"/>
              <w:jc w:val="center"/>
            </w:pPr>
            <w:r>
              <w:rPr>
                <w:rFonts w:hint="eastAsia"/>
              </w:rPr>
              <w:t>192.168.20.1</w:t>
            </w:r>
          </w:p>
        </w:tc>
      </w:tr>
    </w:tbl>
    <w:p w14:paraId="24E57B5C" w14:textId="77777777" w:rsidR="00870A08" w:rsidRDefault="003A5418">
      <w:pPr>
        <w:pStyle w:val="10"/>
      </w:pPr>
      <w:r>
        <w:rPr>
          <w:rFonts w:hint="eastAsia"/>
        </w:rPr>
        <w:t>实验步骤</w:t>
      </w:r>
    </w:p>
    <w:p w14:paraId="12BA43A7" w14:textId="77777777" w:rsidR="00870A08" w:rsidRDefault="003A5418">
      <w:pPr>
        <w:pStyle w:val="2"/>
        <w:numPr>
          <w:ilvl w:val="0"/>
          <w:numId w:val="65"/>
        </w:numPr>
      </w:pPr>
      <w:r>
        <w:rPr>
          <w:rFonts w:hint="eastAsia"/>
        </w:rPr>
        <w:t>基本配置</w:t>
      </w:r>
    </w:p>
    <w:p w14:paraId="0EC21F3C" w14:textId="77777777" w:rsidR="00870A08" w:rsidRDefault="003A5418">
      <w:pPr>
        <w:ind w:firstLine="420"/>
      </w:pPr>
      <w:r>
        <w:rPr>
          <w:rFonts w:hint="eastAsia"/>
        </w:rPr>
        <w:t>根据实验编址表进行相应的基本配置，并使用</w:t>
      </w:r>
      <w:r>
        <w:rPr>
          <w:rFonts w:hint="eastAsia"/>
          <w:b/>
        </w:rPr>
        <w:t>ping</w:t>
      </w:r>
      <w:r>
        <w:rPr>
          <w:rFonts w:hint="eastAsia"/>
        </w:rPr>
        <w:t>命令检测各直连链路的连通性。</w:t>
      </w:r>
    </w:p>
    <w:p w14:paraId="4834F1CD" w14:textId="77777777" w:rsidR="00870A08" w:rsidRDefault="003A5418">
      <w:pPr>
        <w:pStyle w:val="aff6"/>
        <w:tabs>
          <w:tab w:val="left" w:pos="426"/>
        </w:tabs>
      </w:pPr>
      <w:r>
        <w:t>&lt;R1&gt;ping -c 1 192.168.10.1</w:t>
      </w:r>
      <w:r>
        <w:rPr>
          <w:rFonts w:hint="eastAsia"/>
        </w:rPr>
        <w:t>0</w:t>
      </w:r>
    </w:p>
    <w:p w14:paraId="322D175F" w14:textId="77777777" w:rsidR="00870A08" w:rsidRDefault="003A5418">
      <w:pPr>
        <w:pStyle w:val="aff6"/>
        <w:tabs>
          <w:tab w:val="left" w:pos="426"/>
        </w:tabs>
      </w:pPr>
      <w:r>
        <w:t xml:space="preserve">  PING 192.168.10.1</w:t>
      </w:r>
      <w:r>
        <w:rPr>
          <w:rFonts w:hint="eastAsia"/>
        </w:rPr>
        <w:t>0</w:t>
      </w:r>
      <w:r>
        <w:t xml:space="preserve">: </w:t>
      </w:r>
      <w:proofErr w:type="gramStart"/>
      <w:r>
        <w:t>56  data</w:t>
      </w:r>
      <w:proofErr w:type="gramEnd"/>
      <w:r>
        <w:t xml:space="preserve"> bytes, press CTRL_C to break</w:t>
      </w:r>
    </w:p>
    <w:p w14:paraId="06E65F72" w14:textId="77777777" w:rsidR="00870A08" w:rsidRDefault="003A5418">
      <w:pPr>
        <w:pStyle w:val="aff6"/>
        <w:tabs>
          <w:tab w:val="left" w:pos="426"/>
        </w:tabs>
      </w:pPr>
      <w:r>
        <w:t xml:space="preserve">    Reply from 192.168.10.1</w:t>
      </w:r>
      <w:r>
        <w:rPr>
          <w:rFonts w:hint="eastAsia"/>
        </w:rPr>
        <w:t>0</w:t>
      </w:r>
      <w:r>
        <w:t xml:space="preserve">: bytes=56 Sequence=1 </w:t>
      </w:r>
      <w:proofErr w:type="spellStart"/>
      <w:r>
        <w:t>ttl</w:t>
      </w:r>
      <w:proofErr w:type="spellEnd"/>
      <w:r>
        <w:t xml:space="preserve">=255 time=510 </w:t>
      </w:r>
      <w:proofErr w:type="spellStart"/>
      <w:r>
        <w:t>ms</w:t>
      </w:r>
      <w:proofErr w:type="spellEnd"/>
    </w:p>
    <w:p w14:paraId="4EE85A47" w14:textId="77777777" w:rsidR="00870A08" w:rsidRDefault="003A5418">
      <w:pPr>
        <w:pStyle w:val="aff6"/>
        <w:tabs>
          <w:tab w:val="left" w:pos="426"/>
        </w:tabs>
      </w:pPr>
      <w:r>
        <w:t xml:space="preserve">  --- 192.168.10.1</w:t>
      </w:r>
      <w:r>
        <w:rPr>
          <w:rFonts w:hint="eastAsia"/>
        </w:rPr>
        <w:t>0</w:t>
      </w:r>
      <w:r>
        <w:t xml:space="preserve"> ping statistics ---</w:t>
      </w:r>
    </w:p>
    <w:p w14:paraId="42DC22AB" w14:textId="77777777" w:rsidR="00870A08" w:rsidRDefault="003A5418">
      <w:pPr>
        <w:pStyle w:val="aff6"/>
        <w:tabs>
          <w:tab w:val="left" w:pos="426"/>
        </w:tabs>
      </w:pPr>
      <w:r>
        <w:t xml:space="preserve">    1 packet(s) transmitted</w:t>
      </w:r>
    </w:p>
    <w:p w14:paraId="122AE1E6" w14:textId="77777777" w:rsidR="00870A08" w:rsidRDefault="003A5418">
      <w:pPr>
        <w:pStyle w:val="aff6"/>
        <w:tabs>
          <w:tab w:val="left" w:pos="426"/>
        </w:tabs>
      </w:pPr>
      <w:r>
        <w:t xml:space="preserve">    1 packet(s) received</w:t>
      </w:r>
    </w:p>
    <w:p w14:paraId="1228FDFD" w14:textId="77777777" w:rsidR="00870A08" w:rsidRDefault="003A5418">
      <w:pPr>
        <w:pStyle w:val="aff6"/>
        <w:tabs>
          <w:tab w:val="left" w:pos="426"/>
        </w:tabs>
      </w:pPr>
      <w:r>
        <w:t xml:space="preserve">    0.00% packet loss</w:t>
      </w:r>
    </w:p>
    <w:p w14:paraId="49A486AF" w14:textId="77777777" w:rsidR="00870A08" w:rsidRDefault="003A5418">
      <w:pPr>
        <w:pStyle w:val="aff6"/>
        <w:tabs>
          <w:tab w:val="left" w:pos="426"/>
        </w:tabs>
      </w:pPr>
      <w:r>
        <w:t xml:space="preserve">    round-trip min/avg/max = 510/510/510 </w:t>
      </w:r>
      <w:proofErr w:type="spellStart"/>
      <w:r>
        <w:t>ms</w:t>
      </w:r>
      <w:proofErr w:type="spellEnd"/>
    </w:p>
    <w:p w14:paraId="47CFD51F" w14:textId="77777777" w:rsidR="00870A08" w:rsidRDefault="00870A08">
      <w:pPr>
        <w:pStyle w:val="aff6"/>
      </w:pPr>
    </w:p>
    <w:p w14:paraId="0B2FCF2C" w14:textId="77777777" w:rsidR="00870A08" w:rsidRDefault="003A5418">
      <w:pPr>
        <w:ind w:firstLine="420"/>
        <w:jc w:val="left"/>
      </w:pPr>
      <w:r>
        <w:rPr>
          <w:rFonts w:hint="eastAsia"/>
        </w:rPr>
        <w:t>其余直连网段的连通性测试省略。</w:t>
      </w:r>
    </w:p>
    <w:p w14:paraId="442B7458" w14:textId="77777777" w:rsidR="00870A08" w:rsidRDefault="003A5418">
      <w:pPr>
        <w:ind w:firstLine="420"/>
        <w:jc w:val="left"/>
      </w:pPr>
      <w:r>
        <w:rPr>
          <w:rFonts w:hint="eastAsia"/>
        </w:rPr>
        <w:t>在</w:t>
      </w:r>
      <w:r>
        <w:rPr>
          <w:rFonts w:hint="eastAsia"/>
        </w:rPr>
        <w:t>R1</w:t>
      </w:r>
      <w:r>
        <w:rPr>
          <w:rFonts w:hint="eastAsia"/>
        </w:rPr>
        <w:t>和</w:t>
      </w:r>
      <w:r>
        <w:rPr>
          <w:rFonts w:hint="eastAsia"/>
        </w:rPr>
        <w:t>R3</w:t>
      </w:r>
      <w:r>
        <w:rPr>
          <w:rFonts w:hint="eastAsia"/>
        </w:rPr>
        <w:t>上分别配置访问公网路由器</w:t>
      </w:r>
      <w:r>
        <w:rPr>
          <w:rFonts w:hint="eastAsia"/>
        </w:rPr>
        <w:t>R2</w:t>
      </w:r>
      <w:r>
        <w:rPr>
          <w:rFonts w:hint="eastAsia"/>
        </w:rPr>
        <w:t>的默认路由。</w:t>
      </w:r>
    </w:p>
    <w:p w14:paraId="521B37FF" w14:textId="77777777" w:rsidR="00870A08" w:rsidRDefault="003A5418">
      <w:pPr>
        <w:pStyle w:val="aff6"/>
        <w:tabs>
          <w:tab w:val="left" w:pos="426"/>
        </w:tabs>
      </w:pPr>
      <w:r>
        <w:t>[R</w:t>
      </w:r>
      <w:proofErr w:type="gramStart"/>
      <w:r>
        <w:t>1]</w:t>
      </w:r>
      <w:proofErr w:type="spellStart"/>
      <w:r>
        <w:t>ip</w:t>
      </w:r>
      <w:proofErr w:type="spellEnd"/>
      <w:proofErr w:type="gramEnd"/>
      <w:r>
        <w:t xml:space="preserve"> route-static 0.0.0.0 0.0.0.0 10.1.12.2</w:t>
      </w:r>
    </w:p>
    <w:p w14:paraId="79401E48" w14:textId="77777777" w:rsidR="00870A08" w:rsidRDefault="00870A08">
      <w:pPr>
        <w:pStyle w:val="aff6"/>
        <w:tabs>
          <w:tab w:val="left" w:pos="426"/>
        </w:tabs>
      </w:pPr>
    </w:p>
    <w:p w14:paraId="2BD69888" w14:textId="77777777" w:rsidR="00870A08" w:rsidRDefault="003A5418">
      <w:pPr>
        <w:pStyle w:val="aff6"/>
        <w:tabs>
          <w:tab w:val="left" w:pos="426"/>
        </w:tabs>
      </w:pPr>
      <w:r>
        <w:t>[R</w:t>
      </w:r>
      <w:proofErr w:type="gramStart"/>
      <w:r>
        <w:t>3]</w:t>
      </w:r>
      <w:proofErr w:type="spellStart"/>
      <w:r>
        <w:t>ip</w:t>
      </w:r>
      <w:proofErr w:type="spellEnd"/>
      <w:proofErr w:type="gramEnd"/>
      <w:r>
        <w:t xml:space="preserve"> route-static 0.0.0.0 0.0.0.0 10.1.</w:t>
      </w:r>
      <w:r>
        <w:rPr>
          <w:rFonts w:hint="eastAsia"/>
        </w:rPr>
        <w:t>23</w:t>
      </w:r>
      <w:r>
        <w:t>.2</w:t>
      </w:r>
    </w:p>
    <w:p w14:paraId="62A6744B" w14:textId="77777777" w:rsidR="00870A08" w:rsidRDefault="00870A08">
      <w:pPr>
        <w:pStyle w:val="aff6"/>
        <w:tabs>
          <w:tab w:val="left" w:pos="426"/>
        </w:tabs>
      </w:pPr>
    </w:p>
    <w:p w14:paraId="26C847C0" w14:textId="77777777" w:rsidR="00870A08" w:rsidRDefault="003A5418">
      <w:pPr>
        <w:ind w:firstLine="420"/>
        <w:jc w:val="left"/>
      </w:pPr>
      <w:r>
        <w:rPr>
          <w:rFonts w:hint="eastAsia"/>
        </w:rPr>
        <w:t>配置完成后在</w:t>
      </w:r>
      <w:r>
        <w:rPr>
          <w:rFonts w:hint="eastAsia"/>
        </w:rPr>
        <w:t>PC</w:t>
      </w:r>
      <w:r>
        <w:rPr>
          <w:rFonts w:hint="eastAsia"/>
        </w:rPr>
        <w:t>上测试与总部服务器间的连通性。</w:t>
      </w:r>
    </w:p>
    <w:p w14:paraId="6C7556CE" w14:textId="77777777" w:rsidR="00870A08" w:rsidRDefault="003A5418">
      <w:pPr>
        <w:pStyle w:val="aff6"/>
        <w:tabs>
          <w:tab w:val="left" w:pos="426"/>
        </w:tabs>
      </w:pPr>
      <w:r>
        <w:t>PC&gt;ping 192.168.</w:t>
      </w:r>
      <w:r>
        <w:rPr>
          <w:rFonts w:hint="eastAsia"/>
        </w:rPr>
        <w:t>1</w:t>
      </w:r>
      <w:r>
        <w:t>0.</w:t>
      </w:r>
      <w:r>
        <w:rPr>
          <w:rFonts w:hint="eastAsia"/>
        </w:rPr>
        <w:t>1</w:t>
      </w:r>
      <w:r>
        <w:t>0</w:t>
      </w:r>
    </w:p>
    <w:p w14:paraId="6C9016AB" w14:textId="77777777" w:rsidR="00870A08" w:rsidRDefault="003A5418">
      <w:pPr>
        <w:pStyle w:val="aff6"/>
        <w:tabs>
          <w:tab w:val="left" w:pos="426"/>
        </w:tabs>
      </w:pPr>
      <w:r>
        <w:t>Ping 192.168.</w:t>
      </w:r>
      <w:r>
        <w:rPr>
          <w:rFonts w:hint="eastAsia"/>
        </w:rPr>
        <w:t>1</w:t>
      </w:r>
      <w:r>
        <w:t>0.</w:t>
      </w:r>
      <w:r>
        <w:rPr>
          <w:rFonts w:hint="eastAsia"/>
        </w:rPr>
        <w:t>1</w:t>
      </w:r>
      <w:r>
        <w:t xml:space="preserve">0: 32 data bytes, Press </w:t>
      </w:r>
      <w:proofErr w:type="spellStart"/>
      <w:r>
        <w:t>Ctrl_C</w:t>
      </w:r>
      <w:proofErr w:type="spellEnd"/>
      <w:r>
        <w:t xml:space="preserve"> to break</w:t>
      </w:r>
    </w:p>
    <w:p w14:paraId="6EC28572" w14:textId="77777777" w:rsidR="00870A08" w:rsidRDefault="003A5418">
      <w:pPr>
        <w:pStyle w:val="aff6"/>
        <w:tabs>
          <w:tab w:val="left" w:pos="426"/>
        </w:tabs>
      </w:pPr>
      <w:r>
        <w:t>Request timeout!</w:t>
      </w:r>
    </w:p>
    <w:p w14:paraId="378652D6" w14:textId="77777777" w:rsidR="00870A08" w:rsidRDefault="003A5418">
      <w:pPr>
        <w:pStyle w:val="aff6"/>
        <w:tabs>
          <w:tab w:val="left" w:pos="426"/>
        </w:tabs>
      </w:pPr>
      <w:r>
        <w:t>Request timeout!</w:t>
      </w:r>
    </w:p>
    <w:p w14:paraId="3724AF4A" w14:textId="77777777" w:rsidR="00870A08" w:rsidRDefault="003A5418">
      <w:pPr>
        <w:pStyle w:val="aff6"/>
        <w:tabs>
          <w:tab w:val="left" w:pos="426"/>
        </w:tabs>
      </w:pPr>
      <w:r>
        <w:lastRenderedPageBreak/>
        <w:t>Request timeout!</w:t>
      </w:r>
    </w:p>
    <w:p w14:paraId="156571AB" w14:textId="77777777" w:rsidR="00870A08" w:rsidRDefault="003A5418">
      <w:pPr>
        <w:pStyle w:val="aff6"/>
        <w:tabs>
          <w:tab w:val="left" w:pos="426"/>
        </w:tabs>
      </w:pPr>
      <w:r>
        <w:t>Request timeout!</w:t>
      </w:r>
    </w:p>
    <w:p w14:paraId="6FC6610B" w14:textId="77777777" w:rsidR="00870A08" w:rsidRDefault="003A5418">
      <w:pPr>
        <w:pStyle w:val="aff6"/>
        <w:tabs>
          <w:tab w:val="left" w:pos="426"/>
        </w:tabs>
      </w:pPr>
      <w:r>
        <w:t>Request timeout!</w:t>
      </w:r>
    </w:p>
    <w:p w14:paraId="2885DE7B" w14:textId="77777777" w:rsidR="00870A08" w:rsidRDefault="003A5418">
      <w:pPr>
        <w:pStyle w:val="aff6"/>
        <w:tabs>
          <w:tab w:val="left" w:pos="426"/>
        </w:tabs>
      </w:pPr>
      <w:r>
        <w:rPr>
          <w:rFonts w:hint="eastAsia"/>
        </w:rPr>
        <w:t>……</w:t>
      </w:r>
    </w:p>
    <w:p w14:paraId="32B4D559" w14:textId="77777777" w:rsidR="00870A08" w:rsidRDefault="00870A08">
      <w:pPr>
        <w:pStyle w:val="aff6"/>
        <w:tabs>
          <w:tab w:val="left" w:pos="426"/>
        </w:tabs>
      </w:pPr>
    </w:p>
    <w:p w14:paraId="5E6987CE" w14:textId="77777777" w:rsidR="00870A08" w:rsidRDefault="003A5418">
      <w:pPr>
        <w:ind w:firstLine="420"/>
      </w:pPr>
      <w:r>
        <w:rPr>
          <w:rFonts w:hint="eastAsia"/>
        </w:rPr>
        <w:t>可以观察到，跨越了互联网的两个私网</w:t>
      </w:r>
      <w:proofErr w:type="gramStart"/>
      <w:r>
        <w:rPr>
          <w:rFonts w:hint="eastAsia"/>
        </w:rPr>
        <w:t>网</w:t>
      </w:r>
      <w:proofErr w:type="gramEnd"/>
      <w:r>
        <w:rPr>
          <w:rFonts w:hint="eastAsia"/>
        </w:rPr>
        <w:t>段之间默认是无法直接通信的。此时可以通过</w:t>
      </w:r>
      <w:r>
        <w:rPr>
          <w:rFonts w:hint="eastAsia"/>
        </w:rPr>
        <w:t>GRE</w:t>
      </w:r>
      <w:r>
        <w:rPr>
          <w:rFonts w:hint="eastAsia"/>
        </w:rPr>
        <w:t>协议来实现跨越了互联网的两个私网</w:t>
      </w:r>
      <w:proofErr w:type="gramStart"/>
      <w:r>
        <w:rPr>
          <w:rFonts w:hint="eastAsia"/>
        </w:rPr>
        <w:t>网</w:t>
      </w:r>
      <w:proofErr w:type="gramEnd"/>
      <w:r>
        <w:rPr>
          <w:rFonts w:hint="eastAsia"/>
        </w:rPr>
        <w:t>段之间的通信。</w:t>
      </w:r>
    </w:p>
    <w:p w14:paraId="118BC6D3" w14:textId="77777777" w:rsidR="00870A08" w:rsidRDefault="003A5418">
      <w:pPr>
        <w:pStyle w:val="2"/>
        <w:numPr>
          <w:ilvl w:val="0"/>
          <w:numId w:val="7"/>
        </w:numPr>
      </w:pPr>
      <w:r>
        <w:rPr>
          <w:rFonts w:hint="eastAsia"/>
        </w:rPr>
        <w:t>配置</w:t>
      </w:r>
      <w:r>
        <w:rPr>
          <w:rFonts w:hint="eastAsia"/>
        </w:rPr>
        <w:t>GRE Tunnel</w:t>
      </w:r>
    </w:p>
    <w:p w14:paraId="3A575017" w14:textId="77777777" w:rsidR="00870A08" w:rsidRDefault="003A5418">
      <w:pPr>
        <w:ind w:firstLine="420"/>
      </w:pPr>
      <w:r>
        <w:rPr>
          <w:rFonts w:hint="eastAsia"/>
        </w:rPr>
        <w:t>在路由器</w:t>
      </w:r>
      <w:r>
        <w:rPr>
          <w:rFonts w:hint="eastAsia"/>
        </w:rPr>
        <w:t>R1</w:t>
      </w:r>
      <w:r>
        <w:rPr>
          <w:rFonts w:hint="eastAsia"/>
        </w:rPr>
        <w:t>和</w:t>
      </w:r>
      <w:r>
        <w:rPr>
          <w:rFonts w:hint="eastAsia"/>
        </w:rPr>
        <w:t>R3</w:t>
      </w:r>
      <w:r>
        <w:rPr>
          <w:rFonts w:hint="eastAsia"/>
        </w:rPr>
        <w:t>上配置</w:t>
      </w:r>
      <w:r>
        <w:rPr>
          <w:rFonts w:hint="eastAsia"/>
        </w:rPr>
        <w:t>GRE Tunnel</w:t>
      </w:r>
      <w:r>
        <w:rPr>
          <w:rFonts w:hint="eastAsia"/>
        </w:rPr>
        <w:t>，使用命令</w:t>
      </w:r>
      <w:r>
        <w:rPr>
          <w:rFonts w:hint="eastAsia"/>
        </w:rPr>
        <w:t>interface tunnel</w:t>
      </w:r>
      <w:r>
        <w:rPr>
          <w:rFonts w:hint="eastAsia"/>
        </w:rPr>
        <w:t>创建隧道接口，指定隧道模式为</w:t>
      </w:r>
      <w:r>
        <w:rPr>
          <w:rFonts w:hint="eastAsia"/>
        </w:rPr>
        <w:t>GRE</w:t>
      </w:r>
      <w:r>
        <w:rPr>
          <w:rFonts w:hint="eastAsia"/>
        </w:rPr>
        <w:t>。配置</w:t>
      </w:r>
      <w:r>
        <w:rPr>
          <w:rFonts w:hint="eastAsia"/>
        </w:rPr>
        <w:t>R1 Tunnel</w:t>
      </w:r>
      <w:r>
        <w:rPr>
          <w:rFonts w:hint="eastAsia"/>
        </w:rPr>
        <w:t>接口的源地址为其</w:t>
      </w:r>
      <w:r>
        <w:rPr>
          <w:rFonts w:hint="eastAsia"/>
        </w:rPr>
        <w:t>S 1/0/0</w:t>
      </w:r>
      <w:r>
        <w:rPr>
          <w:rFonts w:hint="eastAsia"/>
        </w:rPr>
        <w:t>接口</w:t>
      </w:r>
      <w:r>
        <w:rPr>
          <w:rFonts w:hint="eastAsia"/>
        </w:rPr>
        <w:t>IP</w:t>
      </w:r>
      <w:r>
        <w:rPr>
          <w:rFonts w:hint="eastAsia"/>
        </w:rPr>
        <w:t>地址，目的地址为</w:t>
      </w:r>
      <w:r>
        <w:rPr>
          <w:rFonts w:hint="eastAsia"/>
        </w:rPr>
        <w:t>R3</w:t>
      </w:r>
      <w:r>
        <w:rPr>
          <w:rFonts w:hint="eastAsia"/>
        </w:rPr>
        <w:t>的</w:t>
      </w:r>
      <w:r>
        <w:rPr>
          <w:rFonts w:hint="eastAsia"/>
        </w:rPr>
        <w:t>S 1/0/0</w:t>
      </w:r>
      <w:r>
        <w:rPr>
          <w:rFonts w:hint="eastAsia"/>
        </w:rPr>
        <w:t>接口</w:t>
      </w:r>
      <w:r>
        <w:rPr>
          <w:rFonts w:hint="eastAsia"/>
        </w:rPr>
        <w:t>IP</w:t>
      </w:r>
      <w:r>
        <w:rPr>
          <w:rFonts w:hint="eastAsia"/>
        </w:rPr>
        <w:t>地址；配置</w:t>
      </w:r>
      <w:r>
        <w:rPr>
          <w:rFonts w:hint="eastAsia"/>
        </w:rPr>
        <w:t>R3 Tunnel</w:t>
      </w:r>
      <w:r>
        <w:rPr>
          <w:rFonts w:hint="eastAsia"/>
        </w:rPr>
        <w:t>接口源地址为其</w:t>
      </w:r>
      <w:r>
        <w:rPr>
          <w:rFonts w:hint="eastAsia"/>
        </w:rPr>
        <w:t>S 1/0/0</w:t>
      </w:r>
      <w:r>
        <w:rPr>
          <w:rFonts w:hint="eastAsia"/>
        </w:rPr>
        <w:t>接口</w:t>
      </w:r>
      <w:r>
        <w:rPr>
          <w:rFonts w:hint="eastAsia"/>
        </w:rPr>
        <w:t>IP</w:t>
      </w:r>
      <w:r>
        <w:rPr>
          <w:rFonts w:hint="eastAsia"/>
        </w:rPr>
        <w:t>地址，目的地址为</w:t>
      </w:r>
      <w:r>
        <w:rPr>
          <w:rFonts w:hint="eastAsia"/>
        </w:rPr>
        <w:t>R1</w:t>
      </w:r>
      <w:r>
        <w:rPr>
          <w:rFonts w:hint="eastAsia"/>
        </w:rPr>
        <w:t>的</w:t>
      </w:r>
      <w:r>
        <w:rPr>
          <w:rFonts w:hint="eastAsia"/>
        </w:rPr>
        <w:t>S 1/0/0</w:t>
      </w:r>
      <w:r>
        <w:rPr>
          <w:rFonts w:hint="eastAsia"/>
        </w:rPr>
        <w:t>接口</w:t>
      </w:r>
      <w:r>
        <w:rPr>
          <w:rFonts w:hint="eastAsia"/>
        </w:rPr>
        <w:t>IP</w:t>
      </w:r>
      <w:r>
        <w:rPr>
          <w:rFonts w:hint="eastAsia"/>
        </w:rPr>
        <w:t>地址。还要使用命令</w:t>
      </w:r>
      <w:proofErr w:type="spellStart"/>
      <w:r>
        <w:rPr>
          <w:rFonts w:hint="eastAsia"/>
          <w:b/>
        </w:rPr>
        <w:t>ip</w:t>
      </w:r>
      <w:proofErr w:type="spellEnd"/>
      <w:r>
        <w:rPr>
          <w:rFonts w:hint="eastAsia"/>
          <w:b/>
        </w:rPr>
        <w:t xml:space="preserve"> addres</w:t>
      </w:r>
      <w:r>
        <w:rPr>
          <w:rFonts w:hint="eastAsia"/>
        </w:rPr>
        <w:t>s</w:t>
      </w:r>
      <w:r>
        <w:rPr>
          <w:rFonts w:hint="eastAsia"/>
        </w:rPr>
        <w:t>配置</w:t>
      </w:r>
      <w:r>
        <w:rPr>
          <w:rFonts w:hint="eastAsia"/>
        </w:rPr>
        <w:t>Tunnel</w:t>
      </w:r>
      <w:r>
        <w:rPr>
          <w:rFonts w:hint="eastAsia"/>
        </w:rPr>
        <w:t>接口的</w:t>
      </w:r>
      <w:r>
        <w:rPr>
          <w:rFonts w:hint="eastAsia"/>
        </w:rPr>
        <w:t>IP</w:t>
      </w:r>
      <w:r>
        <w:rPr>
          <w:rFonts w:hint="eastAsia"/>
        </w:rPr>
        <w:t>地址，注意要在同一网段。</w:t>
      </w:r>
    </w:p>
    <w:p w14:paraId="42A8481D" w14:textId="77777777" w:rsidR="00870A08" w:rsidRDefault="003A5418">
      <w:pPr>
        <w:pStyle w:val="aff6"/>
      </w:pPr>
      <w:r>
        <w:t>[R</w:t>
      </w:r>
      <w:proofErr w:type="gramStart"/>
      <w:r>
        <w:t>1]inter</w:t>
      </w:r>
      <w:r>
        <w:rPr>
          <w:rFonts w:hint="eastAsia"/>
        </w:rPr>
        <w:t>face</w:t>
      </w:r>
      <w:proofErr w:type="gramEnd"/>
      <w:r>
        <w:t xml:space="preserve"> t</w:t>
      </w:r>
      <w:r>
        <w:rPr>
          <w:rFonts w:hint="eastAsia"/>
        </w:rPr>
        <w:t xml:space="preserve">unnel </w:t>
      </w:r>
      <w:r>
        <w:t>0/0/0</w:t>
      </w:r>
    </w:p>
    <w:p w14:paraId="4CE35E7F" w14:textId="77777777" w:rsidR="00870A08" w:rsidRDefault="003A5418">
      <w:pPr>
        <w:pStyle w:val="aff6"/>
      </w:pPr>
      <w:r>
        <w:t>[R1-Tunnel0/0/</w:t>
      </w:r>
      <w:proofErr w:type="gramStart"/>
      <w:r>
        <w:t>0]tunnel</w:t>
      </w:r>
      <w:proofErr w:type="gramEnd"/>
      <w:r>
        <w:t xml:space="preserve">-protocol </w:t>
      </w:r>
      <w:proofErr w:type="spellStart"/>
      <w:r>
        <w:t>gre</w:t>
      </w:r>
      <w:proofErr w:type="spellEnd"/>
    </w:p>
    <w:p w14:paraId="49ACFF6F" w14:textId="77777777" w:rsidR="00870A08" w:rsidRDefault="003A5418">
      <w:pPr>
        <w:pStyle w:val="aff6"/>
      </w:pPr>
      <w:r>
        <w:t>[R1-Tunnel0/0/</w:t>
      </w:r>
      <w:proofErr w:type="gramStart"/>
      <w:r>
        <w:t>0]source</w:t>
      </w:r>
      <w:proofErr w:type="gramEnd"/>
      <w:r>
        <w:t xml:space="preserve"> 10.1.12.1</w:t>
      </w:r>
    </w:p>
    <w:p w14:paraId="0CD0223D" w14:textId="77777777" w:rsidR="00870A08" w:rsidRDefault="003A5418">
      <w:pPr>
        <w:pStyle w:val="aff6"/>
      </w:pPr>
      <w:r>
        <w:t>[R1-Tunnel0/0/</w:t>
      </w:r>
      <w:proofErr w:type="gramStart"/>
      <w:r>
        <w:t>0]destination</w:t>
      </w:r>
      <w:proofErr w:type="gramEnd"/>
      <w:r>
        <w:t xml:space="preserve"> 10.1.23.1</w:t>
      </w:r>
    </w:p>
    <w:p w14:paraId="27BE3AA1" w14:textId="77777777" w:rsidR="00870A08" w:rsidRDefault="003A5418">
      <w:pPr>
        <w:pStyle w:val="aff6"/>
      </w:pPr>
      <w:r>
        <w:t>[R1-Tunnel0/0/</w:t>
      </w:r>
      <w:proofErr w:type="gramStart"/>
      <w:r>
        <w:t>0]</w:t>
      </w:r>
      <w:proofErr w:type="spellStart"/>
      <w:r>
        <w:t>ip</w:t>
      </w:r>
      <w:proofErr w:type="spellEnd"/>
      <w:proofErr w:type="gramEnd"/>
      <w:r>
        <w:t xml:space="preserve"> add</w:t>
      </w:r>
      <w:r>
        <w:rPr>
          <w:rFonts w:hint="eastAsia"/>
        </w:rPr>
        <w:t>ress</w:t>
      </w:r>
      <w:r>
        <w:t xml:space="preserve"> 172.16.1.1 24</w:t>
      </w:r>
    </w:p>
    <w:p w14:paraId="47DBFC5E" w14:textId="77777777" w:rsidR="00870A08" w:rsidRDefault="00870A08">
      <w:pPr>
        <w:pStyle w:val="aff6"/>
      </w:pPr>
    </w:p>
    <w:p w14:paraId="5D6D7FBB" w14:textId="77777777" w:rsidR="00870A08" w:rsidRDefault="003A5418">
      <w:pPr>
        <w:pStyle w:val="aff6"/>
      </w:pPr>
      <w:r>
        <w:t>[R</w:t>
      </w:r>
      <w:proofErr w:type="gramStart"/>
      <w:r>
        <w:rPr>
          <w:rFonts w:hint="eastAsia"/>
        </w:rPr>
        <w:t>3</w:t>
      </w:r>
      <w:r>
        <w:t>]inter</w:t>
      </w:r>
      <w:r>
        <w:rPr>
          <w:rFonts w:hint="eastAsia"/>
        </w:rPr>
        <w:t>face</w:t>
      </w:r>
      <w:proofErr w:type="gramEnd"/>
      <w:r>
        <w:t xml:space="preserve"> t</w:t>
      </w:r>
      <w:r>
        <w:rPr>
          <w:rFonts w:hint="eastAsia"/>
        </w:rPr>
        <w:t xml:space="preserve">unnel </w:t>
      </w:r>
      <w:r>
        <w:t>0/0/0</w:t>
      </w:r>
    </w:p>
    <w:p w14:paraId="4CCA241E" w14:textId="77777777" w:rsidR="00870A08" w:rsidRDefault="003A5418">
      <w:pPr>
        <w:pStyle w:val="aff6"/>
      </w:pPr>
      <w:r>
        <w:t>[R</w:t>
      </w:r>
      <w:r>
        <w:rPr>
          <w:rFonts w:hint="eastAsia"/>
        </w:rPr>
        <w:t>3</w:t>
      </w:r>
      <w:r>
        <w:t>-Tunnel0/0/</w:t>
      </w:r>
      <w:proofErr w:type="gramStart"/>
      <w:r>
        <w:t>0]tunnel</w:t>
      </w:r>
      <w:proofErr w:type="gramEnd"/>
      <w:r>
        <w:t xml:space="preserve">-protocol </w:t>
      </w:r>
      <w:proofErr w:type="spellStart"/>
      <w:r>
        <w:t>gre</w:t>
      </w:r>
      <w:proofErr w:type="spellEnd"/>
    </w:p>
    <w:p w14:paraId="01D85E0E" w14:textId="77777777" w:rsidR="00870A08" w:rsidRDefault="003A5418">
      <w:pPr>
        <w:pStyle w:val="aff6"/>
      </w:pPr>
      <w:r>
        <w:t>[R</w:t>
      </w:r>
      <w:r>
        <w:rPr>
          <w:rFonts w:hint="eastAsia"/>
        </w:rPr>
        <w:t>3</w:t>
      </w:r>
      <w:r>
        <w:t>-Tunnel0/0/</w:t>
      </w:r>
      <w:proofErr w:type="gramStart"/>
      <w:r>
        <w:t>0]source</w:t>
      </w:r>
      <w:proofErr w:type="gramEnd"/>
      <w:r>
        <w:t xml:space="preserve"> 10.1.23.1</w:t>
      </w:r>
    </w:p>
    <w:p w14:paraId="649CF9AE" w14:textId="77777777" w:rsidR="00870A08" w:rsidRDefault="003A5418">
      <w:pPr>
        <w:pStyle w:val="aff6"/>
      </w:pPr>
      <w:r>
        <w:t>[R</w:t>
      </w:r>
      <w:r>
        <w:rPr>
          <w:rFonts w:hint="eastAsia"/>
        </w:rPr>
        <w:t>3</w:t>
      </w:r>
      <w:r>
        <w:t>-Tunnel0/0/</w:t>
      </w:r>
      <w:proofErr w:type="gramStart"/>
      <w:r>
        <w:t>0]destination</w:t>
      </w:r>
      <w:proofErr w:type="gramEnd"/>
      <w:r>
        <w:t xml:space="preserve"> 10.1.12.1</w:t>
      </w:r>
    </w:p>
    <w:p w14:paraId="752363B3" w14:textId="77777777" w:rsidR="00870A08" w:rsidRDefault="003A5418">
      <w:pPr>
        <w:pStyle w:val="aff6"/>
      </w:pPr>
      <w:r>
        <w:t>[R</w:t>
      </w:r>
      <w:r>
        <w:rPr>
          <w:rFonts w:hint="eastAsia"/>
        </w:rPr>
        <w:t>3</w:t>
      </w:r>
      <w:r>
        <w:t>-Tunnel0/0/</w:t>
      </w:r>
      <w:proofErr w:type="gramStart"/>
      <w:r>
        <w:t>0]</w:t>
      </w:r>
      <w:proofErr w:type="spellStart"/>
      <w:r>
        <w:t>ip</w:t>
      </w:r>
      <w:proofErr w:type="spellEnd"/>
      <w:proofErr w:type="gramEnd"/>
      <w:r>
        <w:t xml:space="preserve"> add</w:t>
      </w:r>
      <w:r>
        <w:rPr>
          <w:rFonts w:hint="eastAsia"/>
        </w:rPr>
        <w:t>ress</w:t>
      </w:r>
      <w:r>
        <w:t xml:space="preserve"> 172.16.1.</w:t>
      </w:r>
      <w:r>
        <w:rPr>
          <w:rFonts w:hint="eastAsia"/>
        </w:rPr>
        <w:t xml:space="preserve">2 </w:t>
      </w:r>
      <w:r>
        <w:t>24</w:t>
      </w:r>
    </w:p>
    <w:p w14:paraId="69B4B28D" w14:textId="77777777" w:rsidR="00870A08" w:rsidRDefault="00870A08">
      <w:pPr>
        <w:pStyle w:val="aff6"/>
      </w:pPr>
    </w:p>
    <w:p w14:paraId="5432B40C" w14:textId="77777777" w:rsidR="00870A08" w:rsidRDefault="003A5418">
      <w:pPr>
        <w:ind w:firstLine="420"/>
      </w:pPr>
      <w:r>
        <w:rPr>
          <w:rFonts w:hint="eastAsia"/>
        </w:rPr>
        <w:t>配置完成后，在</w:t>
      </w:r>
      <w:r>
        <w:rPr>
          <w:rFonts w:hint="eastAsia"/>
        </w:rPr>
        <w:t>R1</w:t>
      </w:r>
      <w:r>
        <w:rPr>
          <w:rFonts w:hint="eastAsia"/>
        </w:rPr>
        <w:t>上</w:t>
      </w:r>
      <w:proofErr w:type="gramStart"/>
      <w:r>
        <w:rPr>
          <w:rFonts w:hint="eastAsia"/>
        </w:rPr>
        <w:t>测试</w:t>
      </w:r>
      <w:r>
        <w:rPr>
          <w:rFonts w:hint="eastAsia"/>
          <w:color w:val="000000"/>
          <w:sz w:val="20"/>
          <w:szCs w:val="20"/>
        </w:rPr>
        <w:t>本端隧道</w:t>
      </w:r>
      <w:proofErr w:type="gramEnd"/>
      <w:r>
        <w:rPr>
          <w:rFonts w:hint="eastAsia"/>
          <w:color w:val="000000"/>
          <w:sz w:val="20"/>
          <w:szCs w:val="20"/>
        </w:rPr>
        <w:t>接口地址与目的端口隧道接口地址的连通性。</w:t>
      </w:r>
    </w:p>
    <w:p w14:paraId="38320E9F" w14:textId="77777777" w:rsidR="00870A08" w:rsidRDefault="003A5418">
      <w:pPr>
        <w:pStyle w:val="aff6"/>
      </w:pPr>
      <w:r>
        <w:t>[R</w:t>
      </w:r>
      <w:proofErr w:type="gramStart"/>
      <w:r>
        <w:t>1]ping</w:t>
      </w:r>
      <w:proofErr w:type="gramEnd"/>
      <w:r>
        <w:t xml:space="preserve"> -a 172.16.1.1 172.16.1.2</w:t>
      </w:r>
    </w:p>
    <w:p w14:paraId="7367B091" w14:textId="77777777" w:rsidR="00870A08" w:rsidRDefault="003A5418">
      <w:pPr>
        <w:pStyle w:val="aff6"/>
      </w:pPr>
      <w:r>
        <w:lastRenderedPageBreak/>
        <w:t xml:space="preserve">  PING 172.16.1.2: </w:t>
      </w:r>
      <w:proofErr w:type="gramStart"/>
      <w:r>
        <w:t>56  data</w:t>
      </w:r>
      <w:proofErr w:type="gramEnd"/>
      <w:r>
        <w:t xml:space="preserve"> bytes, press CTRL_C to break</w:t>
      </w:r>
    </w:p>
    <w:p w14:paraId="6BED9D77" w14:textId="77777777" w:rsidR="00870A08" w:rsidRDefault="003A5418">
      <w:pPr>
        <w:pStyle w:val="aff6"/>
      </w:pPr>
      <w:r>
        <w:t xml:space="preserve">    Reply from 172.16.1.2: bytes=56 Sequence=1 </w:t>
      </w:r>
      <w:proofErr w:type="spellStart"/>
      <w:r>
        <w:t>ttl</w:t>
      </w:r>
      <w:proofErr w:type="spellEnd"/>
      <w:r>
        <w:t xml:space="preserve">=255 time=60 </w:t>
      </w:r>
      <w:proofErr w:type="spellStart"/>
      <w:r>
        <w:t>ms</w:t>
      </w:r>
      <w:proofErr w:type="spellEnd"/>
    </w:p>
    <w:p w14:paraId="15BEC290" w14:textId="77777777" w:rsidR="00870A08" w:rsidRDefault="003A5418">
      <w:pPr>
        <w:pStyle w:val="aff6"/>
      </w:pPr>
      <w:r>
        <w:t xml:space="preserve">    Reply from 172.16.1.2: bytes=56 Sequence=2 </w:t>
      </w:r>
      <w:proofErr w:type="spellStart"/>
      <w:r>
        <w:t>ttl</w:t>
      </w:r>
      <w:proofErr w:type="spellEnd"/>
      <w:r>
        <w:t xml:space="preserve">=255 time=60 </w:t>
      </w:r>
      <w:proofErr w:type="spellStart"/>
      <w:r>
        <w:t>ms</w:t>
      </w:r>
      <w:proofErr w:type="spellEnd"/>
    </w:p>
    <w:p w14:paraId="523ACA2E" w14:textId="77777777" w:rsidR="00870A08" w:rsidRDefault="003A5418">
      <w:pPr>
        <w:pStyle w:val="aff6"/>
      </w:pPr>
      <w:r>
        <w:t xml:space="preserve">    Reply from 172.16.1.2: bytes=56 Sequence=3 </w:t>
      </w:r>
      <w:proofErr w:type="spellStart"/>
      <w:r>
        <w:t>ttl</w:t>
      </w:r>
      <w:proofErr w:type="spellEnd"/>
      <w:r>
        <w:t xml:space="preserve">=255 time=50 </w:t>
      </w:r>
      <w:proofErr w:type="spellStart"/>
      <w:r>
        <w:t>ms</w:t>
      </w:r>
      <w:proofErr w:type="spellEnd"/>
    </w:p>
    <w:p w14:paraId="346B2592" w14:textId="77777777" w:rsidR="00870A08" w:rsidRDefault="003A5418">
      <w:pPr>
        <w:pStyle w:val="aff6"/>
      </w:pPr>
      <w:r>
        <w:t xml:space="preserve">    Reply from 172.16.1.2: bytes=56 Sequence=4 </w:t>
      </w:r>
      <w:proofErr w:type="spellStart"/>
      <w:r>
        <w:t>ttl</w:t>
      </w:r>
      <w:proofErr w:type="spellEnd"/>
      <w:r>
        <w:t xml:space="preserve">=255 time=50 </w:t>
      </w:r>
      <w:proofErr w:type="spellStart"/>
      <w:r>
        <w:t>ms</w:t>
      </w:r>
      <w:proofErr w:type="spellEnd"/>
    </w:p>
    <w:p w14:paraId="0D8D2A3C" w14:textId="77777777" w:rsidR="00870A08" w:rsidRDefault="003A5418">
      <w:pPr>
        <w:pStyle w:val="aff6"/>
      </w:pPr>
      <w:r>
        <w:t xml:space="preserve">    Reply from 172.16.1.2: bytes=56 Sequence=5 </w:t>
      </w:r>
      <w:proofErr w:type="spellStart"/>
      <w:r>
        <w:t>ttl</w:t>
      </w:r>
      <w:proofErr w:type="spellEnd"/>
      <w:r>
        <w:t xml:space="preserve">=255 time=60 </w:t>
      </w:r>
      <w:proofErr w:type="spellStart"/>
      <w:r>
        <w:t>ms</w:t>
      </w:r>
      <w:proofErr w:type="spellEnd"/>
    </w:p>
    <w:p w14:paraId="7B99EB41" w14:textId="77777777" w:rsidR="00870A08" w:rsidRDefault="003A5418">
      <w:pPr>
        <w:pStyle w:val="aff6"/>
      </w:pPr>
      <w:r>
        <w:t xml:space="preserve">  --- 172.16.1.2 ping statistics ---</w:t>
      </w:r>
    </w:p>
    <w:p w14:paraId="5AE303F0" w14:textId="77777777" w:rsidR="00870A08" w:rsidRDefault="003A5418">
      <w:pPr>
        <w:pStyle w:val="aff6"/>
      </w:pPr>
      <w:r>
        <w:t xml:space="preserve">    5 packet(s) transmitted</w:t>
      </w:r>
    </w:p>
    <w:p w14:paraId="521AFA9C" w14:textId="77777777" w:rsidR="00870A08" w:rsidRDefault="003A5418">
      <w:pPr>
        <w:pStyle w:val="aff6"/>
      </w:pPr>
      <w:r>
        <w:t xml:space="preserve">    5 packet(s) received</w:t>
      </w:r>
    </w:p>
    <w:p w14:paraId="700D0624" w14:textId="77777777" w:rsidR="00870A08" w:rsidRDefault="003A5418">
      <w:pPr>
        <w:pStyle w:val="aff6"/>
      </w:pPr>
      <w:r>
        <w:t xml:space="preserve">    0.00% packet loss</w:t>
      </w:r>
    </w:p>
    <w:p w14:paraId="3EB17A41" w14:textId="77777777" w:rsidR="00870A08" w:rsidRDefault="003A5418">
      <w:pPr>
        <w:pStyle w:val="aff6"/>
        <w:ind w:firstLine="360"/>
      </w:pPr>
      <w:r>
        <w:t xml:space="preserve">round-trip min/avg/max = 50/56/60 </w:t>
      </w:r>
      <w:proofErr w:type="spellStart"/>
      <w:r>
        <w:t>ms</w:t>
      </w:r>
      <w:proofErr w:type="spellEnd"/>
    </w:p>
    <w:p w14:paraId="39ABEE19" w14:textId="77777777" w:rsidR="00870A08" w:rsidRDefault="00870A08">
      <w:pPr>
        <w:pStyle w:val="aff6"/>
      </w:pPr>
    </w:p>
    <w:p w14:paraId="13DA10CC" w14:textId="77777777" w:rsidR="00870A08" w:rsidRDefault="003A5418">
      <w:pPr>
        <w:ind w:firstLine="420"/>
      </w:pPr>
      <w:r>
        <w:rPr>
          <w:rFonts w:hint="eastAsia"/>
        </w:rPr>
        <w:t>可以观察到，通信正常。</w:t>
      </w:r>
    </w:p>
    <w:p w14:paraId="2FC3222D" w14:textId="77777777" w:rsidR="00870A08" w:rsidRDefault="003A5418">
      <w:pPr>
        <w:ind w:firstLine="420"/>
      </w:pPr>
      <w:r>
        <w:rPr>
          <w:rFonts w:hint="eastAsia"/>
        </w:rPr>
        <w:t>在</w:t>
      </w:r>
      <w:r>
        <w:rPr>
          <w:rFonts w:hint="eastAsia"/>
        </w:rPr>
        <w:t>R1</w:t>
      </w:r>
      <w:r>
        <w:rPr>
          <w:rFonts w:hint="eastAsia"/>
        </w:rPr>
        <w:t>和</w:t>
      </w:r>
      <w:r>
        <w:rPr>
          <w:rFonts w:hint="eastAsia"/>
        </w:rPr>
        <w:t>R3</w:t>
      </w:r>
      <w:r>
        <w:rPr>
          <w:rFonts w:hint="eastAsia"/>
        </w:rPr>
        <w:t>上分别执行命令</w:t>
      </w:r>
      <w:r>
        <w:rPr>
          <w:rFonts w:hint="eastAsia"/>
          <w:b/>
        </w:rPr>
        <w:t>display interface tunnel</w:t>
      </w:r>
      <w:r>
        <w:rPr>
          <w:rFonts w:hint="eastAsia"/>
        </w:rPr>
        <w:t>查看隧道接口状态。</w:t>
      </w:r>
    </w:p>
    <w:p w14:paraId="6C02D76F" w14:textId="77777777" w:rsidR="00870A08" w:rsidRDefault="003A5418">
      <w:pPr>
        <w:pStyle w:val="aff6"/>
      </w:pPr>
      <w:r>
        <w:t>[R</w:t>
      </w:r>
      <w:proofErr w:type="gramStart"/>
      <w:r>
        <w:t>1]display</w:t>
      </w:r>
      <w:proofErr w:type="gramEnd"/>
      <w:r>
        <w:t xml:space="preserve"> interface Tunnel 0/0/0</w:t>
      </w:r>
    </w:p>
    <w:p w14:paraId="440FBB47" w14:textId="77777777" w:rsidR="00870A08" w:rsidRDefault="003A5418">
      <w:pPr>
        <w:pStyle w:val="aff6"/>
        <w:rPr>
          <w:shd w:val="pct10" w:color="auto" w:fill="FFFFFF"/>
        </w:rPr>
      </w:pPr>
      <w:r>
        <w:rPr>
          <w:shd w:val="pct10" w:color="auto" w:fill="FFFFFF"/>
        </w:rPr>
        <w:t xml:space="preserve">Tunnel0/0/0 current </w:t>
      </w:r>
      <w:proofErr w:type="gramStart"/>
      <w:r>
        <w:rPr>
          <w:shd w:val="pct10" w:color="auto" w:fill="FFFFFF"/>
        </w:rPr>
        <w:t>state :</w:t>
      </w:r>
      <w:proofErr w:type="gramEnd"/>
      <w:r>
        <w:rPr>
          <w:shd w:val="pct10" w:color="auto" w:fill="FFFFFF"/>
        </w:rPr>
        <w:t xml:space="preserve"> UP</w:t>
      </w:r>
    </w:p>
    <w:p w14:paraId="2A9079AC" w14:textId="77777777" w:rsidR="00870A08" w:rsidRDefault="003A5418">
      <w:pPr>
        <w:pStyle w:val="aff6"/>
        <w:rPr>
          <w:shd w:val="pct10" w:color="auto" w:fill="FFFFFF"/>
        </w:rPr>
      </w:pPr>
      <w:r>
        <w:rPr>
          <w:shd w:val="pct10" w:color="auto" w:fill="FFFFFF"/>
        </w:rPr>
        <w:t xml:space="preserve">Line protocol current </w:t>
      </w:r>
      <w:proofErr w:type="gramStart"/>
      <w:r>
        <w:rPr>
          <w:shd w:val="pct10" w:color="auto" w:fill="FFFFFF"/>
        </w:rPr>
        <w:t>state :</w:t>
      </w:r>
      <w:proofErr w:type="gramEnd"/>
      <w:r>
        <w:rPr>
          <w:shd w:val="pct10" w:color="auto" w:fill="FFFFFF"/>
        </w:rPr>
        <w:t xml:space="preserve"> UP</w:t>
      </w:r>
    </w:p>
    <w:p w14:paraId="03987E06" w14:textId="77777777" w:rsidR="00870A08" w:rsidRDefault="003A5418">
      <w:pPr>
        <w:pStyle w:val="aff6"/>
      </w:pPr>
      <w:r>
        <w:t xml:space="preserve">Last line protocol up </w:t>
      </w:r>
      <w:proofErr w:type="gramStart"/>
      <w:r>
        <w:t>time :</w:t>
      </w:r>
      <w:proofErr w:type="gramEnd"/>
      <w:r>
        <w:t xml:space="preserve"> 2013-05-29 15:36:53 UTC-08:00</w:t>
      </w:r>
    </w:p>
    <w:p w14:paraId="0C276B0C" w14:textId="77777777" w:rsidR="00870A08" w:rsidRDefault="003A5418">
      <w:pPr>
        <w:pStyle w:val="aff6"/>
      </w:pPr>
      <w:r>
        <w:t>Description:</w:t>
      </w:r>
    </w:p>
    <w:p w14:paraId="5F426E0B" w14:textId="77777777" w:rsidR="00870A08" w:rsidRDefault="003A5418">
      <w:pPr>
        <w:pStyle w:val="aff6"/>
      </w:pPr>
      <w:r>
        <w:t xml:space="preserve">Route </w:t>
      </w:r>
      <w:proofErr w:type="spellStart"/>
      <w:proofErr w:type="gramStart"/>
      <w:r>
        <w:t>Port,The</w:t>
      </w:r>
      <w:proofErr w:type="spellEnd"/>
      <w:proofErr w:type="gramEnd"/>
      <w:r>
        <w:t xml:space="preserve"> Maximum Transmit Unit is 1500</w:t>
      </w:r>
    </w:p>
    <w:p w14:paraId="12848F2A" w14:textId="77777777" w:rsidR="00870A08" w:rsidRDefault="003A5418">
      <w:pPr>
        <w:pStyle w:val="aff6"/>
      </w:pPr>
      <w:r>
        <w:rPr>
          <w:shd w:val="pct10" w:color="auto" w:fill="FFFFFF"/>
        </w:rPr>
        <w:t>Internet Address is 172.16.1.1/24</w:t>
      </w:r>
    </w:p>
    <w:p w14:paraId="0274F8B5" w14:textId="77777777" w:rsidR="00870A08" w:rsidRDefault="003A5418">
      <w:pPr>
        <w:pStyle w:val="aff6"/>
      </w:pPr>
      <w:r>
        <w:t>Encapsulation is TUNNEL, loopback not set</w:t>
      </w:r>
    </w:p>
    <w:p w14:paraId="5C75DEF1" w14:textId="77777777" w:rsidR="00870A08" w:rsidRDefault="003A5418">
      <w:pPr>
        <w:pStyle w:val="aff6"/>
      </w:pPr>
      <w:r>
        <w:rPr>
          <w:shd w:val="pct10" w:color="auto" w:fill="FFFFFF"/>
        </w:rPr>
        <w:t>Tunnel source 10.1.12.1 (Serial1/0/0), destination 10.1.23.1</w:t>
      </w:r>
    </w:p>
    <w:p w14:paraId="30F69D52" w14:textId="77777777" w:rsidR="00870A08" w:rsidRDefault="003A5418">
      <w:pPr>
        <w:pStyle w:val="aff6"/>
      </w:pPr>
      <w:r>
        <w:rPr>
          <w:shd w:val="pct10" w:color="auto" w:fill="FFFFFF"/>
        </w:rPr>
        <w:t>Tunnel protocol/transport GRE/IP, key disabled</w:t>
      </w:r>
    </w:p>
    <w:p w14:paraId="7FFE0E21" w14:textId="77777777" w:rsidR="00870A08" w:rsidRDefault="003A5418">
      <w:pPr>
        <w:pStyle w:val="aff6"/>
      </w:pPr>
      <w:r>
        <w:t>keepalive disabled</w:t>
      </w:r>
    </w:p>
    <w:p w14:paraId="507102CC" w14:textId="77777777" w:rsidR="00870A08" w:rsidRDefault="003A5418">
      <w:pPr>
        <w:ind w:firstLineChars="0" w:firstLine="0"/>
      </w:pPr>
      <w:r>
        <w:rPr>
          <w:rFonts w:hint="eastAsia"/>
        </w:rPr>
        <w:t>……</w:t>
      </w:r>
    </w:p>
    <w:p w14:paraId="1A851ADD" w14:textId="77777777" w:rsidR="00870A08" w:rsidRDefault="00870A08">
      <w:pPr>
        <w:ind w:firstLineChars="0" w:firstLine="0"/>
      </w:pPr>
    </w:p>
    <w:p w14:paraId="7F644016" w14:textId="77777777" w:rsidR="00870A08" w:rsidRDefault="003A5418">
      <w:pPr>
        <w:pStyle w:val="aff6"/>
      </w:pPr>
      <w:r>
        <w:lastRenderedPageBreak/>
        <w:t>[R</w:t>
      </w:r>
      <w:proofErr w:type="gramStart"/>
      <w:r>
        <w:t>3]display</w:t>
      </w:r>
      <w:proofErr w:type="gramEnd"/>
      <w:r>
        <w:t xml:space="preserve"> interface Tunnel 0/0/0</w:t>
      </w:r>
    </w:p>
    <w:p w14:paraId="43FB87D9" w14:textId="77777777" w:rsidR="00870A08" w:rsidRDefault="003A5418">
      <w:pPr>
        <w:pStyle w:val="aff6"/>
        <w:rPr>
          <w:shd w:val="pct10" w:color="auto" w:fill="FFFFFF"/>
        </w:rPr>
      </w:pPr>
      <w:r>
        <w:rPr>
          <w:shd w:val="pct10" w:color="auto" w:fill="FFFFFF"/>
        </w:rPr>
        <w:t xml:space="preserve">Tunnel0/0/0 current </w:t>
      </w:r>
      <w:proofErr w:type="gramStart"/>
      <w:r>
        <w:rPr>
          <w:shd w:val="pct10" w:color="auto" w:fill="FFFFFF"/>
        </w:rPr>
        <w:t>state :</w:t>
      </w:r>
      <w:proofErr w:type="gramEnd"/>
      <w:r>
        <w:rPr>
          <w:shd w:val="pct10" w:color="auto" w:fill="FFFFFF"/>
        </w:rPr>
        <w:t xml:space="preserve"> UP</w:t>
      </w:r>
    </w:p>
    <w:p w14:paraId="2397736A" w14:textId="77777777" w:rsidR="00870A08" w:rsidRDefault="003A5418">
      <w:pPr>
        <w:pStyle w:val="aff6"/>
        <w:rPr>
          <w:shd w:val="pct10" w:color="auto" w:fill="FFFFFF"/>
        </w:rPr>
      </w:pPr>
      <w:r>
        <w:rPr>
          <w:shd w:val="pct10" w:color="auto" w:fill="FFFFFF"/>
        </w:rPr>
        <w:t xml:space="preserve">Line protocol current </w:t>
      </w:r>
      <w:proofErr w:type="gramStart"/>
      <w:r>
        <w:rPr>
          <w:shd w:val="pct10" w:color="auto" w:fill="FFFFFF"/>
        </w:rPr>
        <w:t>state :</w:t>
      </w:r>
      <w:proofErr w:type="gramEnd"/>
      <w:r>
        <w:rPr>
          <w:shd w:val="pct10" w:color="auto" w:fill="FFFFFF"/>
        </w:rPr>
        <w:t xml:space="preserve"> UP</w:t>
      </w:r>
    </w:p>
    <w:p w14:paraId="04336C59" w14:textId="77777777" w:rsidR="00870A08" w:rsidRDefault="003A5418">
      <w:pPr>
        <w:pStyle w:val="aff6"/>
      </w:pPr>
      <w:r>
        <w:t xml:space="preserve">Last line protocol up </w:t>
      </w:r>
      <w:proofErr w:type="gramStart"/>
      <w:r>
        <w:t>time :</w:t>
      </w:r>
      <w:proofErr w:type="gramEnd"/>
      <w:r>
        <w:t xml:space="preserve"> 2013-05-29 16:06:09 UTC-08:00</w:t>
      </w:r>
    </w:p>
    <w:p w14:paraId="43D046B5" w14:textId="77777777" w:rsidR="00870A08" w:rsidRDefault="003A5418">
      <w:pPr>
        <w:pStyle w:val="aff6"/>
      </w:pPr>
      <w:r>
        <w:t>Description:</w:t>
      </w:r>
    </w:p>
    <w:p w14:paraId="28356652" w14:textId="77777777" w:rsidR="00870A08" w:rsidRDefault="003A5418">
      <w:pPr>
        <w:pStyle w:val="aff6"/>
      </w:pPr>
      <w:r>
        <w:t xml:space="preserve">Route </w:t>
      </w:r>
      <w:proofErr w:type="spellStart"/>
      <w:proofErr w:type="gramStart"/>
      <w:r>
        <w:t>Port,The</w:t>
      </w:r>
      <w:proofErr w:type="spellEnd"/>
      <w:proofErr w:type="gramEnd"/>
      <w:r>
        <w:t xml:space="preserve"> Maximum Transmit Unit is 1500</w:t>
      </w:r>
    </w:p>
    <w:p w14:paraId="23A32617" w14:textId="77777777" w:rsidR="00870A08" w:rsidRDefault="003A5418">
      <w:pPr>
        <w:pStyle w:val="aff6"/>
      </w:pPr>
      <w:r>
        <w:rPr>
          <w:shd w:val="pct10" w:color="auto" w:fill="FFFFFF"/>
        </w:rPr>
        <w:t>Internet Address is 172.16.1.2/24</w:t>
      </w:r>
    </w:p>
    <w:p w14:paraId="44F91314" w14:textId="77777777" w:rsidR="00870A08" w:rsidRDefault="003A5418">
      <w:pPr>
        <w:pStyle w:val="aff6"/>
      </w:pPr>
      <w:r>
        <w:t>Encapsulation is TUNNEL, loopback not set</w:t>
      </w:r>
    </w:p>
    <w:p w14:paraId="225DAE20" w14:textId="77777777" w:rsidR="00870A08" w:rsidRDefault="003A5418">
      <w:pPr>
        <w:pStyle w:val="aff6"/>
      </w:pPr>
      <w:r>
        <w:rPr>
          <w:shd w:val="pct10" w:color="auto" w:fill="FFFFFF"/>
        </w:rPr>
        <w:t>Tunnel source 10.1.23.1 (Serial1/0/0), destination 10.1.12.1</w:t>
      </w:r>
    </w:p>
    <w:p w14:paraId="7EEDBC84" w14:textId="77777777" w:rsidR="00870A08" w:rsidRDefault="003A5418">
      <w:pPr>
        <w:pStyle w:val="aff6"/>
      </w:pPr>
      <w:r>
        <w:rPr>
          <w:shd w:val="pct10" w:color="auto" w:fill="FFFFFF"/>
        </w:rPr>
        <w:t>Tunnel protocol/transport GRE/IP, key disabled</w:t>
      </w:r>
    </w:p>
    <w:p w14:paraId="01660B51" w14:textId="77777777" w:rsidR="00870A08" w:rsidRDefault="003A5418">
      <w:pPr>
        <w:pStyle w:val="aff6"/>
      </w:pPr>
      <w:r>
        <w:t>keepalive disabled</w:t>
      </w:r>
    </w:p>
    <w:p w14:paraId="42CCE38A" w14:textId="77777777" w:rsidR="00870A08" w:rsidRDefault="003A5418">
      <w:pPr>
        <w:pStyle w:val="aff6"/>
      </w:pPr>
      <w:r>
        <w:rPr>
          <w:rFonts w:hint="eastAsia"/>
        </w:rPr>
        <w:t>……</w:t>
      </w:r>
    </w:p>
    <w:p w14:paraId="4941F90E" w14:textId="77777777" w:rsidR="00870A08" w:rsidRDefault="00870A08">
      <w:pPr>
        <w:pStyle w:val="aff6"/>
      </w:pPr>
    </w:p>
    <w:p w14:paraId="02FC5DD0" w14:textId="77777777" w:rsidR="00870A08" w:rsidRDefault="003A5418">
      <w:pPr>
        <w:ind w:firstLine="420"/>
      </w:pPr>
      <w:r>
        <w:rPr>
          <w:rFonts w:hint="eastAsia"/>
        </w:rPr>
        <w:t>可以观察到，当前隧道接口的物理层状态为正常启动状态，链路</w:t>
      </w:r>
      <w:proofErr w:type="gramStart"/>
      <w:r>
        <w:rPr>
          <w:rFonts w:hint="eastAsia"/>
        </w:rPr>
        <w:t>层协议</w:t>
      </w:r>
      <w:proofErr w:type="gramEnd"/>
      <w:r>
        <w:rPr>
          <w:rFonts w:hint="eastAsia"/>
        </w:rPr>
        <w:t>状态为正常运行状态，隧道封装协议为</w:t>
      </w:r>
      <w:r>
        <w:rPr>
          <w:rFonts w:hint="eastAsia"/>
        </w:rPr>
        <w:t>GRE</w:t>
      </w:r>
      <w:r>
        <w:rPr>
          <w:rFonts w:hint="eastAsia"/>
        </w:rPr>
        <w:t>协议，</w:t>
      </w:r>
      <w:r>
        <w:rPr>
          <w:rFonts w:hint="eastAsia"/>
        </w:rPr>
        <w:t>Tunnel</w:t>
      </w:r>
      <w:r>
        <w:rPr>
          <w:rFonts w:hint="eastAsia"/>
        </w:rPr>
        <w:t>的</w:t>
      </w:r>
      <w:r>
        <w:rPr>
          <w:rFonts w:hint="eastAsia"/>
        </w:rPr>
        <w:t>IP</w:t>
      </w:r>
      <w:r>
        <w:rPr>
          <w:rFonts w:hint="eastAsia"/>
        </w:rPr>
        <w:t>地址，及所配置的隧道源和目的地址分别为</w:t>
      </w:r>
      <w:r>
        <w:rPr>
          <w:rFonts w:hint="eastAsia"/>
        </w:rPr>
        <w:t>R1</w:t>
      </w:r>
      <w:r>
        <w:rPr>
          <w:rFonts w:hint="eastAsia"/>
        </w:rPr>
        <w:t>和</w:t>
      </w:r>
      <w:r>
        <w:rPr>
          <w:rFonts w:hint="eastAsia"/>
        </w:rPr>
        <w:t>R3</w:t>
      </w:r>
      <w:r>
        <w:rPr>
          <w:rFonts w:hint="eastAsia"/>
        </w:rPr>
        <w:t>的</w:t>
      </w:r>
      <w:r>
        <w:rPr>
          <w:rFonts w:hint="eastAsia"/>
        </w:rPr>
        <w:t>S1/0/0</w:t>
      </w:r>
      <w:r>
        <w:rPr>
          <w:rFonts w:hint="eastAsia"/>
        </w:rPr>
        <w:t>接口地址。</w:t>
      </w:r>
    </w:p>
    <w:p w14:paraId="26A7B23B" w14:textId="77777777" w:rsidR="00870A08" w:rsidRDefault="003A5418">
      <w:pPr>
        <w:ind w:firstLine="420"/>
      </w:pPr>
      <w:r>
        <w:rPr>
          <w:rFonts w:hint="eastAsia"/>
        </w:rPr>
        <w:t>在</w:t>
      </w:r>
      <w:r>
        <w:rPr>
          <w:rFonts w:hint="eastAsia"/>
        </w:rPr>
        <w:t>R1</w:t>
      </w:r>
      <w:r>
        <w:rPr>
          <w:rFonts w:hint="eastAsia"/>
        </w:rPr>
        <w:t>和</w:t>
      </w:r>
      <w:r>
        <w:rPr>
          <w:rFonts w:hint="eastAsia"/>
        </w:rPr>
        <w:t>R2</w:t>
      </w:r>
      <w:r>
        <w:rPr>
          <w:rFonts w:hint="eastAsia"/>
        </w:rPr>
        <w:t>上执行命令</w:t>
      </w:r>
      <w:r>
        <w:rPr>
          <w:rFonts w:hint="eastAsia"/>
          <w:b/>
        </w:rPr>
        <w:t xml:space="preserve">display </w:t>
      </w:r>
      <w:proofErr w:type="spellStart"/>
      <w:r>
        <w:rPr>
          <w:rFonts w:hint="eastAsia"/>
          <w:b/>
        </w:rPr>
        <w:t>ip</w:t>
      </w:r>
      <w:proofErr w:type="spellEnd"/>
      <w:r>
        <w:rPr>
          <w:rFonts w:hint="eastAsia"/>
          <w:b/>
        </w:rPr>
        <w:t xml:space="preserve"> routing-table</w:t>
      </w:r>
      <w:r>
        <w:rPr>
          <w:rFonts w:hint="eastAsia"/>
        </w:rPr>
        <w:t>查看路由表。</w:t>
      </w:r>
    </w:p>
    <w:p w14:paraId="0A6D47B9"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1D6536DC" w14:textId="77777777" w:rsidR="00870A08" w:rsidRDefault="003A5418">
      <w:pPr>
        <w:pStyle w:val="aff6"/>
      </w:pPr>
      <w:r>
        <w:t>Route Flags: R - relay, D - download to fib</w:t>
      </w:r>
    </w:p>
    <w:p w14:paraId="4EF667AB" w14:textId="77777777" w:rsidR="00870A08" w:rsidRDefault="003A5418">
      <w:pPr>
        <w:pStyle w:val="aff6"/>
      </w:pPr>
      <w:r>
        <w:t>----------------------------------------------------------------------------</w:t>
      </w:r>
    </w:p>
    <w:p w14:paraId="5DF3EB7A" w14:textId="77777777" w:rsidR="00870A08" w:rsidRDefault="003A5418">
      <w:pPr>
        <w:pStyle w:val="aff6"/>
      </w:pPr>
      <w:r>
        <w:t>Routing Tables: Public</w:t>
      </w:r>
    </w:p>
    <w:p w14:paraId="719D97C9" w14:textId="77777777" w:rsidR="00870A08" w:rsidRDefault="003A5418">
      <w:pPr>
        <w:pStyle w:val="aff6"/>
      </w:pPr>
      <w:r>
        <w:t xml:space="preserve">         </w:t>
      </w:r>
      <w:proofErr w:type="gramStart"/>
      <w:r>
        <w:t>Destinations :</w:t>
      </w:r>
      <w:proofErr w:type="gramEnd"/>
      <w:r>
        <w:t xml:space="preserve"> 10       Routes : 10       </w:t>
      </w:r>
    </w:p>
    <w:p w14:paraId="45D4EC83"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1482260C" w14:textId="77777777" w:rsidR="00870A08" w:rsidRDefault="003A5418">
      <w:pPr>
        <w:pStyle w:val="aff6"/>
      </w:pPr>
      <w:r>
        <w:t xml:space="preserve">        0.0.0.0/0   </w:t>
      </w:r>
      <w:proofErr w:type="gramStart"/>
      <w:r>
        <w:t>Static  60</w:t>
      </w:r>
      <w:proofErr w:type="gramEnd"/>
      <w:r>
        <w:t xml:space="preserve">   0          RD   10.1.12.2       Serial1/0/0</w:t>
      </w:r>
    </w:p>
    <w:p w14:paraId="5FFA66A2" w14:textId="77777777" w:rsidR="00870A08" w:rsidRDefault="003A5418">
      <w:pPr>
        <w:pStyle w:val="aff6"/>
      </w:pPr>
      <w:r>
        <w:t xml:space="preserve">      10.1.12.0/</w:t>
      </w:r>
      <w:proofErr w:type="gramStart"/>
      <w:r>
        <w:t>24  Direct</w:t>
      </w:r>
      <w:proofErr w:type="gramEnd"/>
      <w:r>
        <w:t xml:space="preserve">  0    0           D   10.1.12.1       Serial1/0/0</w:t>
      </w:r>
    </w:p>
    <w:p w14:paraId="2440519C" w14:textId="77777777" w:rsidR="00870A08" w:rsidRDefault="003A5418">
      <w:pPr>
        <w:pStyle w:val="aff6"/>
      </w:pPr>
      <w:r>
        <w:t xml:space="preserve">      10.1.12.1/</w:t>
      </w:r>
      <w:proofErr w:type="gramStart"/>
      <w:r>
        <w:t>32  Direct</w:t>
      </w:r>
      <w:proofErr w:type="gramEnd"/>
      <w:r>
        <w:t xml:space="preserve">  0    0           D   127.0.0.1       Serial1/0/0</w:t>
      </w:r>
    </w:p>
    <w:p w14:paraId="528791B5" w14:textId="77777777" w:rsidR="00870A08" w:rsidRDefault="003A5418">
      <w:pPr>
        <w:pStyle w:val="aff6"/>
      </w:pPr>
      <w:r>
        <w:t xml:space="preserve">      10.1.12.2/</w:t>
      </w:r>
      <w:proofErr w:type="gramStart"/>
      <w:r>
        <w:t>32  Direct</w:t>
      </w:r>
      <w:proofErr w:type="gramEnd"/>
      <w:r>
        <w:t xml:space="preserve">  0    0           D   10.1.12.2       Serial1/0/0</w:t>
      </w:r>
    </w:p>
    <w:p w14:paraId="35EDA3E5" w14:textId="77777777" w:rsidR="00870A08" w:rsidRDefault="003A5418">
      <w:pPr>
        <w:pStyle w:val="aff6"/>
      </w:pPr>
      <w:r>
        <w:t xml:space="preserve">      127.0.0.0/8   </w:t>
      </w:r>
      <w:proofErr w:type="gramStart"/>
      <w:r>
        <w:t>Direct  0</w:t>
      </w:r>
      <w:proofErr w:type="gramEnd"/>
      <w:r>
        <w:t xml:space="preserve">    0           D   127.0.0.1       InLoopBack0</w:t>
      </w:r>
    </w:p>
    <w:p w14:paraId="78B56B8B" w14:textId="77777777" w:rsidR="00870A08" w:rsidRDefault="003A5418">
      <w:pPr>
        <w:pStyle w:val="aff6"/>
      </w:pPr>
      <w:r>
        <w:lastRenderedPageBreak/>
        <w:t xml:space="preserve">      127.0.0.1/</w:t>
      </w:r>
      <w:proofErr w:type="gramStart"/>
      <w:r>
        <w:t>32  Direct</w:t>
      </w:r>
      <w:proofErr w:type="gramEnd"/>
      <w:r>
        <w:t xml:space="preserve">  0    0           D   127.0.0.1       InLoopBack0</w:t>
      </w:r>
    </w:p>
    <w:p w14:paraId="62EBAE27" w14:textId="77777777" w:rsidR="00870A08" w:rsidRDefault="003A5418">
      <w:pPr>
        <w:pStyle w:val="aff6"/>
        <w:rPr>
          <w:shd w:val="pct10" w:color="auto" w:fill="FFFFFF"/>
        </w:rPr>
      </w:pPr>
      <w:r>
        <w:t xml:space="preserve">     </w:t>
      </w:r>
      <w:r>
        <w:rPr>
          <w:shd w:val="pct10" w:color="auto" w:fill="FFFFFF"/>
        </w:rPr>
        <w:t>172.16.1.0/</w:t>
      </w:r>
      <w:proofErr w:type="gramStart"/>
      <w:r>
        <w:rPr>
          <w:shd w:val="pct10" w:color="auto" w:fill="FFFFFF"/>
        </w:rPr>
        <w:t>24  Direct</w:t>
      </w:r>
      <w:proofErr w:type="gramEnd"/>
      <w:r>
        <w:rPr>
          <w:shd w:val="pct10" w:color="auto" w:fill="FFFFFF"/>
        </w:rPr>
        <w:t xml:space="preserve">  0    0           D   172.16.1.1      Tunnel0/0/0</w:t>
      </w:r>
    </w:p>
    <w:p w14:paraId="0684F559" w14:textId="77777777" w:rsidR="00870A08" w:rsidRDefault="003A5418">
      <w:pPr>
        <w:pStyle w:val="aff6"/>
        <w:rPr>
          <w:shd w:val="pct10" w:color="auto" w:fill="FFFFFF"/>
        </w:rPr>
      </w:pPr>
      <w:r>
        <w:t xml:space="preserve">     </w:t>
      </w:r>
      <w:r>
        <w:rPr>
          <w:shd w:val="pct10" w:color="auto" w:fill="FFFFFF"/>
        </w:rPr>
        <w:t>172.16.1.1/</w:t>
      </w:r>
      <w:proofErr w:type="gramStart"/>
      <w:r>
        <w:rPr>
          <w:shd w:val="pct10" w:color="auto" w:fill="FFFFFF"/>
        </w:rPr>
        <w:t>32  Direct</w:t>
      </w:r>
      <w:proofErr w:type="gramEnd"/>
      <w:r>
        <w:rPr>
          <w:shd w:val="pct10" w:color="auto" w:fill="FFFFFF"/>
        </w:rPr>
        <w:t xml:space="preserve">  0    0           D   127.0.0.1       Tunnel0/0/0</w:t>
      </w:r>
    </w:p>
    <w:p w14:paraId="35C50F61" w14:textId="77777777" w:rsidR="00870A08" w:rsidRDefault="003A5418">
      <w:pPr>
        <w:pStyle w:val="aff6"/>
      </w:pPr>
      <w:r>
        <w:t xml:space="preserve">   192.168.10.0/</w:t>
      </w:r>
      <w:proofErr w:type="gramStart"/>
      <w:r>
        <w:t>24  Direct</w:t>
      </w:r>
      <w:proofErr w:type="gramEnd"/>
      <w:r>
        <w:t xml:space="preserve">  0    0           D   192.168.10.1    Ethernet2/0/0</w:t>
      </w:r>
    </w:p>
    <w:p w14:paraId="63EBD0FB" w14:textId="77777777" w:rsidR="00870A08" w:rsidRDefault="003A5418">
      <w:pPr>
        <w:pStyle w:val="aff6"/>
      </w:pPr>
      <w:r>
        <w:t xml:space="preserve">   192.168.10.1/</w:t>
      </w:r>
      <w:proofErr w:type="gramStart"/>
      <w:r>
        <w:t>32  Direct</w:t>
      </w:r>
      <w:proofErr w:type="gramEnd"/>
      <w:r>
        <w:t xml:space="preserve">  0    0           D   127.0.0.1       Ethernet2/0/0</w:t>
      </w:r>
    </w:p>
    <w:p w14:paraId="68BD17BB" w14:textId="77777777" w:rsidR="00870A08" w:rsidRDefault="00870A08">
      <w:pPr>
        <w:ind w:firstLine="420"/>
      </w:pPr>
    </w:p>
    <w:p w14:paraId="39444603" w14:textId="77777777" w:rsidR="00870A08" w:rsidRDefault="003A5418">
      <w:pPr>
        <w:pStyle w:val="aff6"/>
      </w:pPr>
      <w:r>
        <w:t>[R</w:t>
      </w:r>
      <w:proofErr w:type="gramStart"/>
      <w:r>
        <w:t>3]display</w:t>
      </w:r>
      <w:proofErr w:type="gramEnd"/>
      <w:r>
        <w:t xml:space="preserve"> </w:t>
      </w:r>
      <w:proofErr w:type="spellStart"/>
      <w:r>
        <w:t>ip</w:t>
      </w:r>
      <w:proofErr w:type="spellEnd"/>
      <w:r>
        <w:t xml:space="preserve"> routing-table </w:t>
      </w:r>
    </w:p>
    <w:p w14:paraId="0B3EBC35" w14:textId="77777777" w:rsidR="00870A08" w:rsidRDefault="003A5418">
      <w:pPr>
        <w:pStyle w:val="aff6"/>
      </w:pPr>
      <w:r>
        <w:t>Route Flags: R - relay, D - download to fib</w:t>
      </w:r>
    </w:p>
    <w:p w14:paraId="00C6EBF0" w14:textId="77777777" w:rsidR="00870A08" w:rsidRDefault="003A5418">
      <w:pPr>
        <w:pStyle w:val="aff6"/>
      </w:pPr>
      <w:r>
        <w:t>----------------------------------------------------------------------------</w:t>
      </w:r>
    </w:p>
    <w:p w14:paraId="6A560FE1" w14:textId="77777777" w:rsidR="00870A08" w:rsidRDefault="003A5418">
      <w:pPr>
        <w:pStyle w:val="aff6"/>
      </w:pPr>
      <w:r>
        <w:t>Routing Tables: Public</w:t>
      </w:r>
    </w:p>
    <w:p w14:paraId="02AC25B3" w14:textId="77777777" w:rsidR="00870A08" w:rsidRDefault="003A5418">
      <w:pPr>
        <w:pStyle w:val="aff6"/>
      </w:pPr>
      <w:r>
        <w:t xml:space="preserve">         </w:t>
      </w:r>
      <w:proofErr w:type="gramStart"/>
      <w:r>
        <w:t>Destinations :</w:t>
      </w:r>
      <w:proofErr w:type="gramEnd"/>
      <w:r>
        <w:t xml:space="preserve"> 10       Routes : 10       </w:t>
      </w:r>
    </w:p>
    <w:p w14:paraId="212F05BE"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23FC08F8" w14:textId="77777777" w:rsidR="00870A08" w:rsidRDefault="003A5418">
      <w:pPr>
        <w:pStyle w:val="aff6"/>
      </w:pPr>
      <w:r>
        <w:t xml:space="preserve">        0.0.0.0/0   </w:t>
      </w:r>
      <w:proofErr w:type="gramStart"/>
      <w:r>
        <w:t>Static  60</w:t>
      </w:r>
      <w:proofErr w:type="gramEnd"/>
      <w:r>
        <w:t xml:space="preserve">   0          RD   10.1.23.2       Serial1/0/0</w:t>
      </w:r>
    </w:p>
    <w:p w14:paraId="16F0CC64" w14:textId="77777777" w:rsidR="00870A08" w:rsidRDefault="003A5418">
      <w:pPr>
        <w:pStyle w:val="aff6"/>
      </w:pPr>
      <w:r>
        <w:t xml:space="preserve">      10.1.23.0/</w:t>
      </w:r>
      <w:proofErr w:type="gramStart"/>
      <w:r>
        <w:t>24  Direct</w:t>
      </w:r>
      <w:proofErr w:type="gramEnd"/>
      <w:r>
        <w:t xml:space="preserve">  0    0           D   10.1.23.1       Serial1/0/0</w:t>
      </w:r>
    </w:p>
    <w:p w14:paraId="2EDDD7F2" w14:textId="77777777" w:rsidR="00870A08" w:rsidRDefault="003A5418">
      <w:pPr>
        <w:pStyle w:val="aff6"/>
      </w:pPr>
      <w:r>
        <w:t xml:space="preserve">      10.1.23.1/</w:t>
      </w:r>
      <w:proofErr w:type="gramStart"/>
      <w:r>
        <w:t>32  Direct</w:t>
      </w:r>
      <w:proofErr w:type="gramEnd"/>
      <w:r>
        <w:t xml:space="preserve">  0    0           D   127.0.0.1       Serial1/0/0</w:t>
      </w:r>
    </w:p>
    <w:p w14:paraId="0FB21A8F" w14:textId="77777777" w:rsidR="00870A08" w:rsidRDefault="003A5418">
      <w:pPr>
        <w:pStyle w:val="aff6"/>
      </w:pPr>
      <w:r>
        <w:t xml:space="preserve">      10.1.23.2/</w:t>
      </w:r>
      <w:proofErr w:type="gramStart"/>
      <w:r>
        <w:t>32  Direct</w:t>
      </w:r>
      <w:proofErr w:type="gramEnd"/>
      <w:r>
        <w:t xml:space="preserve">  0    0           D   10.1.23.2       Serial1/0/0</w:t>
      </w:r>
    </w:p>
    <w:p w14:paraId="3EB1A9E7" w14:textId="77777777" w:rsidR="00870A08" w:rsidRDefault="003A5418">
      <w:pPr>
        <w:pStyle w:val="aff6"/>
      </w:pPr>
      <w:r>
        <w:t xml:space="preserve">      127.0.0.0/8   </w:t>
      </w:r>
      <w:proofErr w:type="gramStart"/>
      <w:r>
        <w:t>Direct  0</w:t>
      </w:r>
      <w:proofErr w:type="gramEnd"/>
      <w:r>
        <w:t xml:space="preserve">    0           D   127.0.0.1       InLoopBack0</w:t>
      </w:r>
    </w:p>
    <w:p w14:paraId="40CFE779" w14:textId="77777777" w:rsidR="00870A08" w:rsidRDefault="003A5418">
      <w:pPr>
        <w:pStyle w:val="aff6"/>
      </w:pPr>
      <w:r>
        <w:t xml:space="preserve">      127.0.0.1/</w:t>
      </w:r>
      <w:proofErr w:type="gramStart"/>
      <w:r>
        <w:t>32  Direct</w:t>
      </w:r>
      <w:proofErr w:type="gramEnd"/>
      <w:r>
        <w:t xml:space="preserve">  0    0           D   127.0.0.1       InLoopBack0</w:t>
      </w:r>
    </w:p>
    <w:p w14:paraId="02EFDDA9" w14:textId="77777777" w:rsidR="00870A08" w:rsidRDefault="003A5418">
      <w:pPr>
        <w:pStyle w:val="aff6"/>
        <w:rPr>
          <w:shd w:val="pct10" w:color="auto" w:fill="FFFFFF"/>
        </w:rPr>
      </w:pPr>
      <w:r>
        <w:t xml:space="preserve">     </w:t>
      </w:r>
      <w:r>
        <w:rPr>
          <w:shd w:val="pct10" w:color="auto" w:fill="FFFFFF"/>
        </w:rPr>
        <w:t>172.16.1.0/</w:t>
      </w:r>
      <w:proofErr w:type="gramStart"/>
      <w:r>
        <w:rPr>
          <w:shd w:val="pct10" w:color="auto" w:fill="FFFFFF"/>
        </w:rPr>
        <w:t>24  Direct</w:t>
      </w:r>
      <w:proofErr w:type="gramEnd"/>
      <w:r>
        <w:rPr>
          <w:shd w:val="pct10" w:color="auto" w:fill="FFFFFF"/>
        </w:rPr>
        <w:t xml:space="preserve">  0    0           D   172.16.1.2      Tunnel0/0/0</w:t>
      </w:r>
    </w:p>
    <w:p w14:paraId="4717418F" w14:textId="77777777" w:rsidR="00870A08" w:rsidRDefault="003A5418">
      <w:pPr>
        <w:pStyle w:val="aff6"/>
        <w:rPr>
          <w:shd w:val="pct10" w:color="auto" w:fill="FFFFFF"/>
        </w:rPr>
      </w:pPr>
      <w:r>
        <w:t xml:space="preserve">     </w:t>
      </w:r>
      <w:r>
        <w:rPr>
          <w:shd w:val="pct10" w:color="auto" w:fill="FFFFFF"/>
        </w:rPr>
        <w:t>172.16.1.2/</w:t>
      </w:r>
      <w:proofErr w:type="gramStart"/>
      <w:r>
        <w:rPr>
          <w:shd w:val="pct10" w:color="auto" w:fill="FFFFFF"/>
        </w:rPr>
        <w:t>32  Direct</w:t>
      </w:r>
      <w:proofErr w:type="gramEnd"/>
      <w:r>
        <w:rPr>
          <w:shd w:val="pct10" w:color="auto" w:fill="FFFFFF"/>
        </w:rPr>
        <w:t xml:space="preserve">  0    0           D   127.0.0.1       Tunnel0/0/0</w:t>
      </w:r>
    </w:p>
    <w:p w14:paraId="623AE863" w14:textId="77777777" w:rsidR="00870A08" w:rsidRDefault="003A5418">
      <w:pPr>
        <w:pStyle w:val="aff6"/>
      </w:pPr>
      <w:r>
        <w:t xml:space="preserve">   192.168.20.0/</w:t>
      </w:r>
      <w:proofErr w:type="gramStart"/>
      <w:r>
        <w:t>24  Direct</w:t>
      </w:r>
      <w:proofErr w:type="gramEnd"/>
      <w:r>
        <w:t xml:space="preserve">  0    0           D   192.168.20.1    Ethernet2/0/0</w:t>
      </w:r>
    </w:p>
    <w:p w14:paraId="08F1FBDB" w14:textId="77777777" w:rsidR="00870A08" w:rsidRDefault="003A5418">
      <w:pPr>
        <w:pStyle w:val="aff6"/>
      </w:pPr>
      <w:r>
        <w:t xml:space="preserve">   192.168.20.1/</w:t>
      </w:r>
      <w:proofErr w:type="gramStart"/>
      <w:r>
        <w:t>32  Direct</w:t>
      </w:r>
      <w:proofErr w:type="gramEnd"/>
      <w:r>
        <w:t xml:space="preserve">  0    0           D   127.0.0.1       Ethernet2/0/0</w:t>
      </w:r>
    </w:p>
    <w:p w14:paraId="4657A486" w14:textId="77777777" w:rsidR="00870A08" w:rsidRDefault="00870A08">
      <w:pPr>
        <w:pStyle w:val="aff6"/>
      </w:pPr>
    </w:p>
    <w:p w14:paraId="2B4F89B7" w14:textId="77777777" w:rsidR="00870A08" w:rsidRDefault="003A5418">
      <w:pPr>
        <w:ind w:firstLine="420"/>
      </w:pPr>
      <w:r>
        <w:rPr>
          <w:rFonts w:hint="eastAsia"/>
        </w:rPr>
        <w:t>可以观察到，</w:t>
      </w:r>
      <w:r>
        <w:rPr>
          <w:rFonts w:hint="eastAsia"/>
        </w:rPr>
        <w:t>R1</w:t>
      </w:r>
      <w:r>
        <w:rPr>
          <w:rFonts w:hint="eastAsia"/>
        </w:rPr>
        <w:t>和</w:t>
      </w:r>
      <w:r>
        <w:rPr>
          <w:rFonts w:hint="eastAsia"/>
        </w:rPr>
        <w:t>R3</w:t>
      </w:r>
      <w:r>
        <w:rPr>
          <w:rFonts w:hint="eastAsia"/>
        </w:rPr>
        <w:t>的路由表中已经有所配置隧道接口的路由条目。即</w:t>
      </w:r>
      <w:r>
        <w:rPr>
          <w:rFonts w:hint="eastAsia"/>
        </w:rPr>
        <w:t>R1</w:t>
      </w:r>
      <w:r>
        <w:rPr>
          <w:rFonts w:hint="eastAsia"/>
        </w:rPr>
        <w:t>和</w:t>
      </w:r>
      <w:r>
        <w:rPr>
          <w:rFonts w:hint="eastAsia"/>
        </w:rPr>
        <w:t>R3</w:t>
      </w:r>
      <w:r>
        <w:rPr>
          <w:rFonts w:hint="eastAsia"/>
        </w:rPr>
        <w:t>间已经形成了类似点到点直连的逻辑链路，但没有互相接收到对方的私网路由信息。</w:t>
      </w:r>
    </w:p>
    <w:p w14:paraId="2562ED93" w14:textId="77777777" w:rsidR="00870A08" w:rsidRDefault="003A5418">
      <w:pPr>
        <w:pStyle w:val="2"/>
        <w:numPr>
          <w:ilvl w:val="0"/>
          <w:numId w:val="7"/>
        </w:numPr>
      </w:pPr>
      <w:r>
        <w:rPr>
          <w:rFonts w:hint="eastAsia"/>
        </w:rPr>
        <w:t>配置基于</w:t>
      </w:r>
      <w:r>
        <w:rPr>
          <w:rFonts w:hint="eastAsia"/>
        </w:rPr>
        <w:t>GRE</w:t>
      </w:r>
      <w:r>
        <w:rPr>
          <w:rFonts w:hint="eastAsia"/>
        </w:rPr>
        <w:t>接口的动态路由协议</w:t>
      </w:r>
    </w:p>
    <w:p w14:paraId="5F40EDCD" w14:textId="77777777" w:rsidR="00870A08" w:rsidRDefault="003A5418">
      <w:pPr>
        <w:ind w:firstLine="420"/>
      </w:pPr>
      <w:r>
        <w:rPr>
          <w:rFonts w:hint="eastAsia"/>
          <w:kern w:val="0"/>
        </w:rPr>
        <w:t>经过</w:t>
      </w:r>
      <w:r>
        <w:rPr>
          <w:rFonts w:hint="eastAsia"/>
          <w:kern w:val="0"/>
          <w:lang w:val="zh-CN"/>
        </w:rPr>
        <w:t>上面的步骤，</w:t>
      </w:r>
      <w:r>
        <w:rPr>
          <w:rFonts w:hint="eastAsia"/>
          <w:kern w:val="0"/>
          <w:lang w:val="zh-CN"/>
        </w:rPr>
        <w:t>R1</w:t>
      </w:r>
      <w:r>
        <w:rPr>
          <w:rFonts w:hint="eastAsia"/>
          <w:kern w:val="0"/>
          <w:lang w:val="zh-CN"/>
        </w:rPr>
        <w:t>和</w:t>
      </w:r>
      <w:r>
        <w:rPr>
          <w:rFonts w:hint="eastAsia"/>
          <w:kern w:val="0"/>
          <w:lang w:val="zh-CN"/>
        </w:rPr>
        <w:t>R3</w:t>
      </w:r>
      <w:r>
        <w:rPr>
          <w:rFonts w:hint="eastAsia"/>
          <w:kern w:val="0"/>
          <w:lang w:val="zh-CN"/>
        </w:rPr>
        <w:t>之间</w:t>
      </w:r>
      <w:r>
        <w:rPr>
          <w:rFonts w:hint="eastAsia"/>
        </w:rPr>
        <w:t>GRE</w:t>
      </w:r>
      <w:r>
        <w:rPr>
          <w:rFonts w:hint="eastAsia"/>
        </w:rPr>
        <w:t>隧道已经建立，测试分部</w:t>
      </w:r>
      <w:r>
        <w:rPr>
          <w:rFonts w:hint="eastAsia"/>
        </w:rPr>
        <w:t>PC</w:t>
      </w:r>
      <w:r>
        <w:rPr>
          <w:rFonts w:hint="eastAsia"/>
        </w:rPr>
        <w:t>与总部服务器间的</w:t>
      </w:r>
      <w:r>
        <w:rPr>
          <w:rFonts w:hint="eastAsia"/>
        </w:rPr>
        <w:lastRenderedPageBreak/>
        <w:t>连通性。</w:t>
      </w:r>
    </w:p>
    <w:p w14:paraId="58EFC3AA" w14:textId="77777777" w:rsidR="00870A08" w:rsidRDefault="003A5418">
      <w:pPr>
        <w:pStyle w:val="aff6"/>
      </w:pPr>
      <w:r>
        <w:t>PC&gt;ping 192.168.</w:t>
      </w:r>
      <w:r>
        <w:rPr>
          <w:rFonts w:hint="eastAsia"/>
        </w:rPr>
        <w:t>1</w:t>
      </w:r>
      <w:r>
        <w:t>0.</w:t>
      </w:r>
      <w:r>
        <w:rPr>
          <w:rFonts w:hint="eastAsia"/>
        </w:rPr>
        <w:t>1</w:t>
      </w:r>
      <w:r>
        <w:t>0</w:t>
      </w:r>
    </w:p>
    <w:p w14:paraId="013223B5" w14:textId="77777777" w:rsidR="00870A08" w:rsidRDefault="003A5418">
      <w:pPr>
        <w:pStyle w:val="aff6"/>
      </w:pPr>
      <w:r>
        <w:t>Ping 192.168.</w:t>
      </w:r>
      <w:r>
        <w:rPr>
          <w:rFonts w:hint="eastAsia"/>
        </w:rPr>
        <w:t>1</w:t>
      </w:r>
      <w:r>
        <w:t>0.</w:t>
      </w:r>
      <w:r>
        <w:rPr>
          <w:rFonts w:hint="eastAsia"/>
        </w:rPr>
        <w:t>1</w:t>
      </w:r>
      <w:r>
        <w:t xml:space="preserve">0: 32 data bytes, Press </w:t>
      </w:r>
      <w:proofErr w:type="spellStart"/>
      <w:r>
        <w:t>Ctrl_C</w:t>
      </w:r>
      <w:proofErr w:type="spellEnd"/>
      <w:r>
        <w:t xml:space="preserve"> to break</w:t>
      </w:r>
    </w:p>
    <w:p w14:paraId="7B908D26" w14:textId="77777777" w:rsidR="00870A08" w:rsidRDefault="003A5418">
      <w:pPr>
        <w:pStyle w:val="aff6"/>
      </w:pPr>
      <w:r>
        <w:t>Request timeout!</w:t>
      </w:r>
    </w:p>
    <w:p w14:paraId="7383E60F" w14:textId="77777777" w:rsidR="00870A08" w:rsidRDefault="003A5418">
      <w:pPr>
        <w:pStyle w:val="aff6"/>
      </w:pPr>
      <w:r>
        <w:t>Request timeout!</w:t>
      </w:r>
    </w:p>
    <w:p w14:paraId="261DD18D" w14:textId="77777777" w:rsidR="00870A08" w:rsidRDefault="003A5418">
      <w:pPr>
        <w:pStyle w:val="aff6"/>
      </w:pPr>
      <w:r>
        <w:t>Request timeout!</w:t>
      </w:r>
    </w:p>
    <w:p w14:paraId="60FCCAB0" w14:textId="77777777" w:rsidR="00870A08" w:rsidRDefault="003A5418">
      <w:pPr>
        <w:pStyle w:val="aff6"/>
      </w:pPr>
      <w:r>
        <w:t>Request timeout!</w:t>
      </w:r>
    </w:p>
    <w:p w14:paraId="5CF8B22E" w14:textId="77777777" w:rsidR="00870A08" w:rsidRDefault="003A5418">
      <w:pPr>
        <w:pStyle w:val="aff6"/>
      </w:pPr>
      <w:r>
        <w:t>Request timeout!</w:t>
      </w:r>
    </w:p>
    <w:p w14:paraId="4BD86C4C" w14:textId="77777777" w:rsidR="00870A08" w:rsidRDefault="003A5418">
      <w:pPr>
        <w:pStyle w:val="aff6"/>
      </w:pPr>
      <w:r>
        <w:rPr>
          <w:rFonts w:hint="eastAsia"/>
        </w:rPr>
        <w:t>……</w:t>
      </w:r>
    </w:p>
    <w:p w14:paraId="48BF746E" w14:textId="77777777" w:rsidR="00870A08" w:rsidRDefault="00870A08">
      <w:pPr>
        <w:ind w:firstLine="420"/>
      </w:pPr>
    </w:p>
    <w:p w14:paraId="73E26B1C" w14:textId="77777777" w:rsidR="00870A08" w:rsidRDefault="003A5418">
      <w:pPr>
        <w:ind w:firstLine="420"/>
      </w:pPr>
      <w:r>
        <w:rPr>
          <w:rFonts w:hint="eastAsia"/>
        </w:rPr>
        <w:t>可以观察到仍然无法正常通信，原因是目前还没有配置基于</w:t>
      </w:r>
      <w:r>
        <w:rPr>
          <w:rFonts w:hint="eastAsia"/>
        </w:rPr>
        <w:t>GRE</w:t>
      </w:r>
      <w:r>
        <w:rPr>
          <w:rFonts w:hint="eastAsia"/>
        </w:rPr>
        <w:t>隧道接口的路由协议。</w:t>
      </w:r>
      <w:r>
        <w:rPr>
          <w:rFonts w:hint="eastAsia"/>
        </w:rPr>
        <w:t>GRE</w:t>
      </w:r>
      <w:r>
        <w:rPr>
          <w:rFonts w:hint="eastAsia"/>
        </w:rPr>
        <w:t>协议支持组播数据的传输，因此可以支持一些动态路由协议的运行，动态路由协议通过</w:t>
      </w:r>
      <w:r>
        <w:rPr>
          <w:rFonts w:hint="eastAsia"/>
        </w:rPr>
        <w:t>GRE</w:t>
      </w:r>
      <w:r>
        <w:rPr>
          <w:rFonts w:hint="eastAsia"/>
        </w:rPr>
        <w:t>协议形成的逻辑隧道在</w:t>
      </w:r>
      <w:r>
        <w:rPr>
          <w:rFonts w:hint="eastAsia"/>
        </w:rPr>
        <w:t>R1</w:t>
      </w:r>
      <w:r>
        <w:rPr>
          <w:rFonts w:hint="eastAsia"/>
        </w:rPr>
        <w:t>和</w:t>
      </w:r>
      <w:r>
        <w:rPr>
          <w:rFonts w:hint="eastAsia"/>
        </w:rPr>
        <w:t>R3</w:t>
      </w:r>
      <w:r>
        <w:rPr>
          <w:rFonts w:hint="eastAsia"/>
        </w:rPr>
        <w:t>间传递路由信息。</w:t>
      </w:r>
    </w:p>
    <w:p w14:paraId="5034187E" w14:textId="77777777" w:rsidR="00870A08" w:rsidRDefault="003A5418">
      <w:pPr>
        <w:ind w:firstLine="420"/>
        <w:jc w:val="left"/>
      </w:pPr>
      <w:r>
        <w:rPr>
          <w:rFonts w:hint="eastAsia"/>
        </w:rPr>
        <w:t>在</w:t>
      </w:r>
      <w:r>
        <w:rPr>
          <w:rFonts w:hint="eastAsia"/>
        </w:rPr>
        <w:t>R1</w:t>
      </w:r>
      <w:r>
        <w:rPr>
          <w:rFonts w:hint="eastAsia"/>
        </w:rPr>
        <w:t>和</w:t>
      </w:r>
      <w:r>
        <w:rPr>
          <w:rFonts w:hint="eastAsia"/>
        </w:rPr>
        <w:t>R3</w:t>
      </w:r>
      <w:r>
        <w:rPr>
          <w:rFonts w:hint="eastAsia"/>
        </w:rPr>
        <w:t>上配置</w:t>
      </w:r>
      <w:r>
        <w:rPr>
          <w:rFonts w:hint="eastAsia"/>
        </w:rPr>
        <w:t>RIPv2</w:t>
      </w:r>
      <w:r>
        <w:rPr>
          <w:rFonts w:hint="eastAsia"/>
        </w:rPr>
        <w:t>协议，通告相应的私网</w:t>
      </w:r>
      <w:proofErr w:type="gramStart"/>
      <w:r>
        <w:rPr>
          <w:rFonts w:hint="eastAsia"/>
        </w:rPr>
        <w:t>网</w:t>
      </w:r>
      <w:proofErr w:type="gramEnd"/>
      <w:r>
        <w:rPr>
          <w:rFonts w:hint="eastAsia"/>
        </w:rPr>
        <w:t>段和</w:t>
      </w:r>
      <w:r>
        <w:rPr>
          <w:rFonts w:hint="eastAsia"/>
        </w:rPr>
        <w:t>Tunnel</w:t>
      </w:r>
      <w:r>
        <w:rPr>
          <w:rFonts w:hint="eastAsia"/>
        </w:rPr>
        <w:t>接口所在网络。</w:t>
      </w:r>
    </w:p>
    <w:p w14:paraId="799C7568" w14:textId="77777777" w:rsidR="00870A08" w:rsidRDefault="003A5418">
      <w:pPr>
        <w:pStyle w:val="aff6"/>
      </w:pPr>
      <w:r>
        <w:t>[R</w:t>
      </w:r>
      <w:proofErr w:type="gramStart"/>
      <w:r>
        <w:t>1]rip</w:t>
      </w:r>
      <w:proofErr w:type="gramEnd"/>
      <w:r>
        <w:t xml:space="preserve"> 1</w:t>
      </w:r>
    </w:p>
    <w:p w14:paraId="02511C9B" w14:textId="77777777" w:rsidR="00870A08" w:rsidRDefault="003A5418">
      <w:pPr>
        <w:pStyle w:val="aff6"/>
      </w:pPr>
      <w:r>
        <w:t>[R1-rip-</w:t>
      </w:r>
      <w:proofErr w:type="gramStart"/>
      <w:r>
        <w:t>1]version</w:t>
      </w:r>
      <w:proofErr w:type="gramEnd"/>
      <w:r>
        <w:t xml:space="preserve"> 2</w:t>
      </w:r>
    </w:p>
    <w:p w14:paraId="7CC329AA" w14:textId="77777777" w:rsidR="00870A08" w:rsidRDefault="003A5418">
      <w:pPr>
        <w:pStyle w:val="aff6"/>
      </w:pPr>
      <w:r>
        <w:t>[R1-rip-</w:t>
      </w:r>
      <w:proofErr w:type="gramStart"/>
      <w:r>
        <w:t>1]network</w:t>
      </w:r>
      <w:proofErr w:type="gramEnd"/>
      <w:r>
        <w:t xml:space="preserve"> 192.168.10.0</w:t>
      </w:r>
    </w:p>
    <w:p w14:paraId="66226A46" w14:textId="77777777" w:rsidR="00870A08" w:rsidRDefault="003A5418">
      <w:pPr>
        <w:pStyle w:val="aff6"/>
      </w:pPr>
      <w:r>
        <w:t>[R1-rip-</w:t>
      </w:r>
      <w:proofErr w:type="gramStart"/>
      <w:r>
        <w:t>1]network</w:t>
      </w:r>
      <w:proofErr w:type="gramEnd"/>
      <w:r>
        <w:t xml:space="preserve"> </w:t>
      </w:r>
      <w:r>
        <w:rPr>
          <w:rFonts w:hint="eastAsia"/>
        </w:rPr>
        <w:t>172.16</w:t>
      </w:r>
      <w:r>
        <w:t>.0.0</w:t>
      </w:r>
    </w:p>
    <w:p w14:paraId="5153F897" w14:textId="77777777" w:rsidR="00870A08" w:rsidRDefault="00870A08">
      <w:pPr>
        <w:pStyle w:val="aff6"/>
      </w:pPr>
    </w:p>
    <w:p w14:paraId="1D7487AF" w14:textId="77777777" w:rsidR="00870A08" w:rsidRDefault="003A5418">
      <w:pPr>
        <w:pStyle w:val="aff6"/>
      </w:pPr>
      <w:r>
        <w:t>[R</w:t>
      </w:r>
      <w:proofErr w:type="gramStart"/>
      <w:r>
        <w:rPr>
          <w:rFonts w:hint="eastAsia"/>
        </w:rPr>
        <w:t>3</w:t>
      </w:r>
      <w:r>
        <w:t>]rip</w:t>
      </w:r>
      <w:proofErr w:type="gramEnd"/>
      <w:r>
        <w:t xml:space="preserve"> 1</w:t>
      </w:r>
    </w:p>
    <w:p w14:paraId="1A85FB59" w14:textId="77777777" w:rsidR="00870A08" w:rsidRDefault="003A5418">
      <w:pPr>
        <w:pStyle w:val="aff6"/>
      </w:pPr>
      <w:r>
        <w:t>[R</w:t>
      </w:r>
      <w:r>
        <w:rPr>
          <w:rFonts w:hint="eastAsia"/>
        </w:rPr>
        <w:t>3</w:t>
      </w:r>
      <w:r>
        <w:t>-rip-</w:t>
      </w:r>
      <w:proofErr w:type="gramStart"/>
      <w:r>
        <w:t>1]version</w:t>
      </w:r>
      <w:proofErr w:type="gramEnd"/>
      <w:r>
        <w:t xml:space="preserve"> 2</w:t>
      </w:r>
    </w:p>
    <w:p w14:paraId="210856B5" w14:textId="77777777" w:rsidR="00870A08" w:rsidRDefault="003A5418">
      <w:pPr>
        <w:pStyle w:val="aff6"/>
      </w:pPr>
      <w:r>
        <w:t>[R</w:t>
      </w:r>
      <w:r>
        <w:rPr>
          <w:rFonts w:hint="eastAsia"/>
        </w:rPr>
        <w:t>3</w:t>
      </w:r>
      <w:r>
        <w:t>-rip-</w:t>
      </w:r>
      <w:proofErr w:type="gramStart"/>
      <w:r>
        <w:t>1]network</w:t>
      </w:r>
      <w:proofErr w:type="gramEnd"/>
      <w:r>
        <w:t xml:space="preserve"> 192.168.</w:t>
      </w:r>
      <w:r>
        <w:rPr>
          <w:rFonts w:hint="eastAsia"/>
        </w:rPr>
        <w:t>2</w:t>
      </w:r>
      <w:r>
        <w:t>0.0</w:t>
      </w:r>
    </w:p>
    <w:p w14:paraId="57F31B45" w14:textId="77777777" w:rsidR="00870A08" w:rsidRDefault="003A5418">
      <w:pPr>
        <w:pStyle w:val="aff6"/>
      </w:pPr>
      <w:r>
        <w:t>[R</w:t>
      </w:r>
      <w:r>
        <w:rPr>
          <w:rFonts w:hint="eastAsia"/>
        </w:rPr>
        <w:t>3</w:t>
      </w:r>
      <w:r>
        <w:t>-rip-</w:t>
      </w:r>
      <w:proofErr w:type="gramStart"/>
      <w:r>
        <w:t>1]network</w:t>
      </w:r>
      <w:proofErr w:type="gramEnd"/>
      <w:r>
        <w:t xml:space="preserve"> </w:t>
      </w:r>
      <w:r>
        <w:rPr>
          <w:rFonts w:hint="eastAsia"/>
        </w:rPr>
        <w:t>172.16</w:t>
      </w:r>
      <w:r>
        <w:t>.0.0</w:t>
      </w:r>
    </w:p>
    <w:p w14:paraId="246A04C7" w14:textId="77777777" w:rsidR="00870A08" w:rsidRDefault="00870A08">
      <w:pPr>
        <w:pStyle w:val="aff6"/>
      </w:pPr>
    </w:p>
    <w:p w14:paraId="1246108D" w14:textId="77777777" w:rsidR="00870A08" w:rsidRDefault="003A5418">
      <w:pPr>
        <w:ind w:firstLine="420"/>
      </w:pPr>
      <w:r>
        <w:rPr>
          <w:rFonts w:hint="eastAsia"/>
        </w:rPr>
        <w:t>分别在</w:t>
      </w:r>
      <w:r>
        <w:rPr>
          <w:rFonts w:hint="eastAsia"/>
        </w:rPr>
        <w:t>R1</w:t>
      </w:r>
      <w:r>
        <w:rPr>
          <w:rFonts w:hint="eastAsia"/>
        </w:rPr>
        <w:t>与</w:t>
      </w:r>
      <w:r>
        <w:rPr>
          <w:rFonts w:hint="eastAsia"/>
        </w:rPr>
        <w:t>R3</w:t>
      </w:r>
      <w:r>
        <w:rPr>
          <w:rFonts w:hint="eastAsia"/>
        </w:rPr>
        <w:t>上查看</w:t>
      </w:r>
      <w:r>
        <w:rPr>
          <w:rFonts w:hint="eastAsia"/>
        </w:rPr>
        <w:t>RIP</w:t>
      </w:r>
      <w:r>
        <w:rPr>
          <w:rFonts w:hint="eastAsia"/>
        </w:rPr>
        <w:t>邻居。</w:t>
      </w:r>
    </w:p>
    <w:p w14:paraId="24F5A4ED" w14:textId="77777777" w:rsidR="00870A08" w:rsidRDefault="003A5418">
      <w:pPr>
        <w:pStyle w:val="aff6"/>
      </w:pPr>
      <w:r>
        <w:t>[R</w:t>
      </w:r>
      <w:proofErr w:type="gramStart"/>
      <w:r>
        <w:t>1]display</w:t>
      </w:r>
      <w:proofErr w:type="gramEnd"/>
      <w:r>
        <w:t xml:space="preserve"> rip 1 neighbor </w:t>
      </w:r>
    </w:p>
    <w:p w14:paraId="7EC4D84F" w14:textId="77777777" w:rsidR="00870A08" w:rsidRDefault="003A5418">
      <w:pPr>
        <w:pStyle w:val="aff6"/>
      </w:pPr>
      <w:r>
        <w:t>---------------------------------------------------------------------</w:t>
      </w:r>
    </w:p>
    <w:p w14:paraId="60AB4216" w14:textId="77777777" w:rsidR="00870A08" w:rsidRDefault="003A5418">
      <w:pPr>
        <w:pStyle w:val="aff6"/>
      </w:pPr>
      <w:r>
        <w:t xml:space="preserve"> IP Address      Interface                   Type   Last-Heard-Time</w:t>
      </w:r>
    </w:p>
    <w:p w14:paraId="25133BB5" w14:textId="77777777" w:rsidR="00870A08" w:rsidRDefault="003A5418">
      <w:pPr>
        <w:pStyle w:val="aff6"/>
      </w:pPr>
      <w:r>
        <w:lastRenderedPageBreak/>
        <w:t>---------------------------------------------------------------------</w:t>
      </w:r>
    </w:p>
    <w:p w14:paraId="6DE64FF0" w14:textId="77777777" w:rsidR="00870A08" w:rsidRDefault="003A5418">
      <w:pPr>
        <w:pStyle w:val="aff6"/>
      </w:pPr>
      <w:r>
        <w:t xml:space="preserve"> </w:t>
      </w:r>
      <w:r>
        <w:rPr>
          <w:shd w:val="pct10" w:color="auto" w:fill="FFFFFF"/>
        </w:rPr>
        <w:t>172.16.1.2      Tunnel0/0/0                 RIP    0:0:7</w:t>
      </w:r>
    </w:p>
    <w:p w14:paraId="3795AB71" w14:textId="77777777" w:rsidR="00870A08" w:rsidRDefault="003A5418">
      <w:pPr>
        <w:pStyle w:val="aff6"/>
      </w:pPr>
      <w:r>
        <w:t xml:space="preserve"> Number of RIP </w:t>
      </w:r>
      <w:proofErr w:type="gramStart"/>
      <w:r>
        <w:t>routes  :</w:t>
      </w:r>
      <w:proofErr w:type="gramEnd"/>
      <w:r>
        <w:t xml:space="preserve"> 1</w:t>
      </w:r>
    </w:p>
    <w:p w14:paraId="03DECE45" w14:textId="77777777" w:rsidR="00870A08" w:rsidRDefault="00870A08">
      <w:pPr>
        <w:pStyle w:val="aff6"/>
      </w:pPr>
    </w:p>
    <w:p w14:paraId="159BD3BB" w14:textId="77777777" w:rsidR="00870A08" w:rsidRDefault="003A5418">
      <w:pPr>
        <w:pStyle w:val="aff6"/>
      </w:pPr>
      <w:r>
        <w:t>[R</w:t>
      </w:r>
      <w:proofErr w:type="gramStart"/>
      <w:r>
        <w:t>3]display</w:t>
      </w:r>
      <w:proofErr w:type="gramEnd"/>
      <w:r>
        <w:t xml:space="preserve"> rip 1 neighbor</w:t>
      </w:r>
    </w:p>
    <w:p w14:paraId="16167C49" w14:textId="77777777" w:rsidR="00870A08" w:rsidRDefault="003A5418">
      <w:pPr>
        <w:pStyle w:val="aff6"/>
      </w:pPr>
      <w:r>
        <w:t>---------------------------------------------------------------------</w:t>
      </w:r>
    </w:p>
    <w:p w14:paraId="77AABDB4" w14:textId="77777777" w:rsidR="00870A08" w:rsidRDefault="003A5418">
      <w:pPr>
        <w:pStyle w:val="aff6"/>
      </w:pPr>
      <w:r>
        <w:t xml:space="preserve"> IP Address      Interface                   Type   Last-Heard-Time</w:t>
      </w:r>
    </w:p>
    <w:p w14:paraId="6C3CA3A4" w14:textId="77777777" w:rsidR="00870A08" w:rsidRDefault="003A5418">
      <w:pPr>
        <w:pStyle w:val="aff6"/>
      </w:pPr>
      <w:r>
        <w:t>---------------------------------------------------------------------</w:t>
      </w:r>
    </w:p>
    <w:p w14:paraId="6D5EB127" w14:textId="77777777" w:rsidR="00870A08" w:rsidRDefault="003A5418">
      <w:pPr>
        <w:pStyle w:val="aff6"/>
      </w:pPr>
      <w:r>
        <w:t xml:space="preserve"> </w:t>
      </w:r>
      <w:r>
        <w:rPr>
          <w:shd w:val="pct10" w:color="auto" w:fill="FFFFFF"/>
        </w:rPr>
        <w:t>172.16.1.1      Tunnel0/0/0                 RIP    0:0:12</w:t>
      </w:r>
    </w:p>
    <w:p w14:paraId="64BF18A1" w14:textId="77777777" w:rsidR="00870A08" w:rsidRDefault="003A5418">
      <w:pPr>
        <w:pStyle w:val="aff6"/>
      </w:pPr>
      <w:r>
        <w:t xml:space="preserve"> Number of RIP </w:t>
      </w:r>
      <w:proofErr w:type="gramStart"/>
      <w:r>
        <w:t>routes  :</w:t>
      </w:r>
      <w:proofErr w:type="gramEnd"/>
      <w:r>
        <w:t xml:space="preserve"> 1</w:t>
      </w:r>
    </w:p>
    <w:p w14:paraId="1220D53F" w14:textId="77777777" w:rsidR="00870A08" w:rsidRDefault="00870A08">
      <w:pPr>
        <w:pStyle w:val="aff6"/>
      </w:pPr>
    </w:p>
    <w:p w14:paraId="10A195ED" w14:textId="77777777" w:rsidR="00870A08" w:rsidRDefault="003A5418">
      <w:pPr>
        <w:ind w:firstLine="420"/>
      </w:pPr>
      <w:r>
        <w:rPr>
          <w:rFonts w:hint="eastAsia"/>
        </w:rPr>
        <w:t>可以观察到，此时双方都已经通过隧道接口建立了</w:t>
      </w:r>
      <w:r>
        <w:rPr>
          <w:rFonts w:hint="eastAsia"/>
        </w:rPr>
        <w:t>RIP</w:t>
      </w:r>
      <w:r>
        <w:rPr>
          <w:rFonts w:hint="eastAsia"/>
        </w:rPr>
        <w:t>邻居关系。</w:t>
      </w:r>
    </w:p>
    <w:p w14:paraId="220155E1" w14:textId="77777777" w:rsidR="00870A08" w:rsidRDefault="003A5418">
      <w:pPr>
        <w:ind w:firstLine="420"/>
      </w:pPr>
      <w:r>
        <w:rPr>
          <w:rFonts w:hint="eastAsia"/>
        </w:rPr>
        <w:t>查看路由器</w:t>
      </w:r>
      <w:r>
        <w:rPr>
          <w:rFonts w:hint="eastAsia"/>
        </w:rPr>
        <w:t>R1</w:t>
      </w:r>
      <w:r>
        <w:rPr>
          <w:rFonts w:hint="eastAsia"/>
        </w:rPr>
        <w:t>和</w:t>
      </w:r>
      <w:r>
        <w:rPr>
          <w:rFonts w:hint="eastAsia"/>
        </w:rPr>
        <w:t>R3</w:t>
      </w:r>
      <w:r>
        <w:rPr>
          <w:rFonts w:hint="eastAsia"/>
        </w:rPr>
        <w:t>路由表。</w:t>
      </w:r>
    </w:p>
    <w:p w14:paraId="284855BB" w14:textId="77777777" w:rsidR="00870A08" w:rsidRDefault="003A5418">
      <w:pPr>
        <w:pStyle w:val="aff6"/>
      </w:pPr>
      <w:r>
        <w:t>[R</w:t>
      </w:r>
      <w:proofErr w:type="gramStart"/>
      <w:r>
        <w:t>1]display</w:t>
      </w:r>
      <w:proofErr w:type="gramEnd"/>
      <w:r>
        <w:t xml:space="preserve"> </w:t>
      </w:r>
      <w:proofErr w:type="spellStart"/>
      <w:r>
        <w:t>ip</w:t>
      </w:r>
      <w:proofErr w:type="spellEnd"/>
      <w:r>
        <w:t xml:space="preserve"> routing-table </w:t>
      </w:r>
    </w:p>
    <w:p w14:paraId="7A0DBB3A" w14:textId="77777777" w:rsidR="00870A08" w:rsidRDefault="003A5418">
      <w:pPr>
        <w:pStyle w:val="aff6"/>
      </w:pPr>
      <w:r>
        <w:t>Route Flags: R - relay, D - download to fib</w:t>
      </w:r>
    </w:p>
    <w:p w14:paraId="7BD4872B" w14:textId="77777777" w:rsidR="00870A08" w:rsidRDefault="003A5418">
      <w:pPr>
        <w:pStyle w:val="aff6"/>
      </w:pPr>
      <w:r>
        <w:t>----------------------------------------------------------------------------</w:t>
      </w:r>
    </w:p>
    <w:p w14:paraId="23527A6E" w14:textId="77777777" w:rsidR="00870A08" w:rsidRDefault="003A5418">
      <w:pPr>
        <w:pStyle w:val="aff6"/>
      </w:pPr>
      <w:r>
        <w:t>Routing Tables: Public</w:t>
      </w:r>
    </w:p>
    <w:p w14:paraId="2E2F808A" w14:textId="77777777" w:rsidR="00870A08" w:rsidRDefault="003A5418">
      <w:pPr>
        <w:pStyle w:val="aff6"/>
      </w:pPr>
      <w:r>
        <w:t xml:space="preserve">         </w:t>
      </w:r>
      <w:proofErr w:type="gramStart"/>
      <w:r>
        <w:t>Destinations :</w:t>
      </w:r>
      <w:proofErr w:type="gramEnd"/>
      <w:r>
        <w:t xml:space="preserve"> 11       Routes : 11       </w:t>
      </w:r>
    </w:p>
    <w:p w14:paraId="6F62F8E9"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42F3E720" w14:textId="77777777" w:rsidR="00870A08" w:rsidRDefault="003A5418">
      <w:pPr>
        <w:pStyle w:val="aff6"/>
      </w:pPr>
      <w:r>
        <w:t xml:space="preserve">        0.0.0.0/0   </w:t>
      </w:r>
      <w:proofErr w:type="gramStart"/>
      <w:r>
        <w:t>Static  60</w:t>
      </w:r>
      <w:proofErr w:type="gramEnd"/>
      <w:r>
        <w:t xml:space="preserve">   0          RD   10.1.12.2       Serial1/0/0</w:t>
      </w:r>
    </w:p>
    <w:p w14:paraId="21F6806E" w14:textId="77777777" w:rsidR="00870A08" w:rsidRDefault="003A5418">
      <w:pPr>
        <w:pStyle w:val="aff6"/>
      </w:pPr>
      <w:r>
        <w:t xml:space="preserve">      10.1.12.0/</w:t>
      </w:r>
      <w:proofErr w:type="gramStart"/>
      <w:r>
        <w:t>24  Direct</w:t>
      </w:r>
      <w:proofErr w:type="gramEnd"/>
      <w:r>
        <w:t xml:space="preserve">  0    0           D   10.1.12.1       Serial1/0/0</w:t>
      </w:r>
    </w:p>
    <w:p w14:paraId="08A9D295" w14:textId="77777777" w:rsidR="00870A08" w:rsidRDefault="003A5418">
      <w:pPr>
        <w:pStyle w:val="aff6"/>
      </w:pPr>
      <w:r>
        <w:t xml:space="preserve">      10.1.12.1/</w:t>
      </w:r>
      <w:proofErr w:type="gramStart"/>
      <w:r>
        <w:t>32  Direct</w:t>
      </w:r>
      <w:proofErr w:type="gramEnd"/>
      <w:r>
        <w:t xml:space="preserve">  0    0           D   127.0.0.1       Serial1/0/0</w:t>
      </w:r>
    </w:p>
    <w:p w14:paraId="760050B4" w14:textId="77777777" w:rsidR="00870A08" w:rsidRDefault="003A5418">
      <w:pPr>
        <w:pStyle w:val="aff6"/>
      </w:pPr>
      <w:r>
        <w:t xml:space="preserve">      10.1.12.2/</w:t>
      </w:r>
      <w:proofErr w:type="gramStart"/>
      <w:r>
        <w:t>32  Direct</w:t>
      </w:r>
      <w:proofErr w:type="gramEnd"/>
      <w:r>
        <w:t xml:space="preserve">  0    0           D   10.1.12.2       Serial1/0/0</w:t>
      </w:r>
    </w:p>
    <w:p w14:paraId="0524FA89" w14:textId="77777777" w:rsidR="00870A08" w:rsidRDefault="003A5418">
      <w:pPr>
        <w:pStyle w:val="aff6"/>
      </w:pPr>
      <w:r>
        <w:t xml:space="preserve">      127.0.0.0/8   </w:t>
      </w:r>
      <w:proofErr w:type="gramStart"/>
      <w:r>
        <w:t>Direct  0</w:t>
      </w:r>
      <w:proofErr w:type="gramEnd"/>
      <w:r>
        <w:t xml:space="preserve">    0           D   127.0.0.1       InLoopBack0</w:t>
      </w:r>
    </w:p>
    <w:p w14:paraId="76AC1808" w14:textId="77777777" w:rsidR="00870A08" w:rsidRDefault="003A5418">
      <w:pPr>
        <w:pStyle w:val="aff6"/>
      </w:pPr>
      <w:r>
        <w:t xml:space="preserve">      127.0.0.1/</w:t>
      </w:r>
      <w:proofErr w:type="gramStart"/>
      <w:r>
        <w:t>32  Direct</w:t>
      </w:r>
      <w:proofErr w:type="gramEnd"/>
      <w:r>
        <w:t xml:space="preserve">  0    0           D   127.0.0.1       InLoopBack0</w:t>
      </w:r>
    </w:p>
    <w:p w14:paraId="4322E8F0" w14:textId="77777777" w:rsidR="00870A08" w:rsidRDefault="003A5418">
      <w:pPr>
        <w:pStyle w:val="aff6"/>
      </w:pPr>
      <w:r>
        <w:t xml:space="preserve">     172.16.1.0/</w:t>
      </w:r>
      <w:proofErr w:type="gramStart"/>
      <w:r>
        <w:t>24  Direct</w:t>
      </w:r>
      <w:proofErr w:type="gramEnd"/>
      <w:r>
        <w:t xml:space="preserve">  0    0           D   172.16.1.1      Tunnel0/0/0</w:t>
      </w:r>
    </w:p>
    <w:p w14:paraId="2D4F06BF" w14:textId="77777777" w:rsidR="00870A08" w:rsidRDefault="003A5418">
      <w:pPr>
        <w:pStyle w:val="aff6"/>
      </w:pPr>
      <w:r>
        <w:t xml:space="preserve">     172.16.1.1/</w:t>
      </w:r>
      <w:proofErr w:type="gramStart"/>
      <w:r>
        <w:t>32  Direct</w:t>
      </w:r>
      <w:proofErr w:type="gramEnd"/>
      <w:r>
        <w:t xml:space="preserve">  0    0           D   127.0.0.1       Tunnel0/0/0</w:t>
      </w:r>
    </w:p>
    <w:p w14:paraId="4BC292C5" w14:textId="77777777" w:rsidR="00870A08" w:rsidRDefault="003A5418">
      <w:pPr>
        <w:pStyle w:val="aff6"/>
      </w:pPr>
      <w:r>
        <w:lastRenderedPageBreak/>
        <w:t xml:space="preserve">   192.168.10.0/</w:t>
      </w:r>
      <w:proofErr w:type="gramStart"/>
      <w:r>
        <w:t>24  Direct</w:t>
      </w:r>
      <w:proofErr w:type="gramEnd"/>
      <w:r>
        <w:t xml:space="preserve">  0    0           D   192.168.10.1    Ethernet2/0/0</w:t>
      </w:r>
    </w:p>
    <w:p w14:paraId="0285710D" w14:textId="77777777" w:rsidR="00870A08" w:rsidRDefault="003A5418">
      <w:pPr>
        <w:pStyle w:val="aff6"/>
      </w:pPr>
      <w:r>
        <w:t xml:space="preserve">   192.168.10.1/</w:t>
      </w:r>
      <w:proofErr w:type="gramStart"/>
      <w:r>
        <w:t>32  Direct</w:t>
      </w:r>
      <w:proofErr w:type="gramEnd"/>
      <w:r>
        <w:t xml:space="preserve">  0    0           D   127.0.0.1       Ethernet2/0/0</w:t>
      </w:r>
    </w:p>
    <w:p w14:paraId="544EBF43" w14:textId="77777777" w:rsidR="00870A08" w:rsidRDefault="003A5418">
      <w:pPr>
        <w:pStyle w:val="aff6"/>
        <w:rPr>
          <w:shd w:val="pct10" w:color="auto" w:fill="FFFFFF"/>
        </w:rPr>
      </w:pPr>
      <w:r>
        <w:rPr>
          <w:shd w:val="pct10" w:color="auto" w:fill="FFFFFF"/>
        </w:rPr>
        <w:t xml:space="preserve">   192.168.20.0/</w:t>
      </w:r>
      <w:proofErr w:type="gramStart"/>
      <w:r>
        <w:rPr>
          <w:shd w:val="pct10" w:color="auto" w:fill="FFFFFF"/>
        </w:rPr>
        <w:t>24  RIP</w:t>
      </w:r>
      <w:proofErr w:type="gramEnd"/>
      <w:r>
        <w:rPr>
          <w:shd w:val="pct10" w:color="auto" w:fill="FFFFFF"/>
        </w:rPr>
        <w:t xml:space="preserve">     100  1           D   172.16.1.2      Tunnel0/0/0</w:t>
      </w:r>
    </w:p>
    <w:p w14:paraId="6C0C4861" w14:textId="77777777" w:rsidR="00870A08" w:rsidRDefault="00870A08">
      <w:pPr>
        <w:ind w:firstLine="420"/>
      </w:pPr>
    </w:p>
    <w:p w14:paraId="2E419651" w14:textId="77777777" w:rsidR="00870A08" w:rsidRDefault="003A5418">
      <w:pPr>
        <w:pStyle w:val="aff6"/>
      </w:pPr>
      <w:r>
        <w:t>[R</w:t>
      </w:r>
      <w:proofErr w:type="gramStart"/>
      <w:r>
        <w:t>3]display</w:t>
      </w:r>
      <w:proofErr w:type="gramEnd"/>
      <w:r>
        <w:t xml:space="preserve"> </w:t>
      </w:r>
      <w:proofErr w:type="spellStart"/>
      <w:r>
        <w:t>ip</w:t>
      </w:r>
      <w:proofErr w:type="spellEnd"/>
      <w:r>
        <w:t xml:space="preserve"> routing-table </w:t>
      </w:r>
    </w:p>
    <w:p w14:paraId="25307C9E" w14:textId="77777777" w:rsidR="00870A08" w:rsidRDefault="003A5418">
      <w:pPr>
        <w:pStyle w:val="aff6"/>
      </w:pPr>
      <w:r>
        <w:t>Route Flags: R - relay, D - download to fib</w:t>
      </w:r>
    </w:p>
    <w:p w14:paraId="50296F0C" w14:textId="77777777" w:rsidR="00870A08" w:rsidRDefault="003A5418">
      <w:pPr>
        <w:pStyle w:val="aff6"/>
      </w:pPr>
      <w:r>
        <w:t>----------------------------------------------------------------------------</w:t>
      </w:r>
    </w:p>
    <w:p w14:paraId="6095FB4B" w14:textId="77777777" w:rsidR="00870A08" w:rsidRDefault="003A5418">
      <w:pPr>
        <w:pStyle w:val="aff6"/>
      </w:pPr>
      <w:r>
        <w:t>Routing Tables: Public</w:t>
      </w:r>
    </w:p>
    <w:p w14:paraId="74D66793" w14:textId="77777777" w:rsidR="00870A08" w:rsidRDefault="003A5418">
      <w:pPr>
        <w:pStyle w:val="aff6"/>
      </w:pPr>
      <w:r>
        <w:t xml:space="preserve">         </w:t>
      </w:r>
      <w:proofErr w:type="gramStart"/>
      <w:r>
        <w:t>Destinations :</w:t>
      </w:r>
      <w:proofErr w:type="gramEnd"/>
      <w:r>
        <w:t xml:space="preserve"> 11       Routes : 11       </w:t>
      </w:r>
    </w:p>
    <w:p w14:paraId="605071DB"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092CB75A" w14:textId="77777777" w:rsidR="00870A08" w:rsidRDefault="003A5418">
      <w:pPr>
        <w:pStyle w:val="aff6"/>
      </w:pPr>
      <w:r>
        <w:t xml:space="preserve">        0.0.0.0/0   </w:t>
      </w:r>
      <w:proofErr w:type="gramStart"/>
      <w:r>
        <w:t>Static  60</w:t>
      </w:r>
      <w:proofErr w:type="gramEnd"/>
      <w:r>
        <w:t xml:space="preserve">   0          RD   10.1.23.2       Serial1/0/0</w:t>
      </w:r>
    </w:p>
    <w:p w14:paraId="1382B48A" w14:textId="77777777" w:rsidR="00870A08" w:rsidRDefault="003A5418">
      <w:pPr>
        <w:pStyle w:val="aff6"/>
      </w:pPr>
      <w:r>
        <w:t xml:space="preserve">      10.1.23.0/</w:t>
      </w:r>
      <w:proofErr w:type="gramStart"/>
      <w:r>
        <w:t>24  Direct</w:t>
      </w:r>
      <w:proofErr w:type="gramEnd"/>
      <w:r>
        <w:t xml:space="preserve">  0    0           D   10.1.23.1       Serial1/0/0</w:t>
      </w:r>
    </w:p>
    <w:p w14:paraId="1854D87E" w14:textId="77777777" w:rsidR="00870A08" w:rsidRDefault="003A5418">
      <w:pPr>
        <w:pStyle w:val="aff6"/>
      </w:pPr>
      <w:r>
        <w:t xml:space="preserve">      10.1.23.1/</w:t>
      </w:r>
      <w:proofErr w:type="gramStart"/>
      <w:r>
        <w:t>32  Direct</w:t>
      </w:r>
      <w:proofErr w:type="gramEnd"/>
      <w:r>
        <w:t xml:space="preserve">  0    0           D   127.0.0.1       Serial1/0/0</w:t>
      </w:r>
    </w:p>
    <w:p w14:paraId="0A0222C2" w14:textId="77777777" w:rsidR="00870A08" w:rsidRDefault="003A5418">
      <w:pPr>
        <w:pStyle w:val="aff6"/>
      </w:pPr>
      <w:r>
        <w:t xml:space="preserve">      10.1.23.2/</w:t>
      </w:r>
      <w:proofErr w:type="gramStart"/>
      <w:r>
        <w:t>32  Direct</w:t>
      </w:r>
      <w:proofErr w:type="gramEnd"/>
      <w:r>
        <w:t xml:space="preserve">  0    0           D   10.1.23.2       Serial1/0/0</w:t>
      </w:r>
    </w:p>
    <w:p w14:paraId="0EFC1CCF" w14:textId="77777777" w:rsidR="00870A08" w:rsidRDefault="003A5418">
      <w:pPr>
        <w:pStyle w:val="aff6"/>
      </w:pPr>
      <w:r>
        <w:t xml:space="preserve">      127.0.0.0/8   </w:t>
      </w:r>
      <w:proofErr w:type="gramStart"/>
      <w:r>
        <w:t>Direct  0</w:t>
      </w:r>
      <w:proofErr w:type="gramEnd"/>
      <w:r>
        <w:t xml:space="preserve">    0           D   127.0.0.1       InLoopBack0</w:t>
      </w:r>
    </w:p>
    <w:p w14:paraId="78E9EABE" w14:textId="77777777" w:rsidR="00870A08" w:rsidRDefault="003A5418">
      <w:pPr>
        <w:pStyle w:val="aff6"/>
      </w:pPr>
      <w:r>
        <w:t xml:space="preserve">      127.0.0.1/</w:t>
      </w:r>
      <w:proofErr w:type="gramStart"/>
      <w:r>
        <w:t>32  Direct</w:t>
      </w:r>
      <w:proofErr w:type="gramEnd"/>
      <w:r>
        <w:t xml:space="preserve">  0    0           D   127.0.0.1       InLoopBack0</w:t>
      </w:r>
    </w:p>
    <w:p w14:paraId="40DF680B" w14:textId="77777777" w:rsidR="00870A08" w:rsidRDefault="003A5418">
      <w:pPr>
        <w:pStyle w:val="aff6"/>
      </w:pPr>
      <w:r>
        <w:t xml:space="preserve">     172.16.1.0/</w:t>
      </w:r>
      <w:proofErr w:type="gramStart"/>
      <w:r>
        <w:t>24  Direct</w:t>
      </w:r>
      <w:proofErr w:type="gramEnd"/>
      <w:r>
        <w:t xml:space="preserve">  0    0           D   172.16.1.2      Tunnel0/0/0</w:t>
      </w:r>
    </w:p>
    <w:p w14:paraId="55A752EC" w14:textId="77777777" w:rsidR="00870A08" w:rsidRDefault="003A5418">
      <w:pPr>
        <w:pStyle w:val="aff6"/>
      </w:pPr>
      <w:r>
        <w:t xml:space="preserve">     172.16.1.2/</w:t>
      </w:r>
      <w:proofErr w:type="gramStart"/>
      <w:r>
        <w:t>32  Direct</w:t>
      </w:r>
      <w:proofErr w:type="gramEnd"/>
      <w:r>
        <w:t xml:space="preserve">  0    0           D   127.0.0.1       Tunnel0/0/0</w:t>
      </w:r>
    </w:p>
    <w:p w14:paraId="0F251B47" w14:textId="77777777" w:rsidR="00870A08" w:rsidRDefault="003A5418">
      <w:pPr>
        <w:pStyle w:val="aff6"/>
        <w:rPr>
          <w:shd w:val="pct10" w:color="auto" w:fill="FFFFFF"/>
        </w:rPr>
      </w:pPr>
      <w:r>
        <w:rPr>
          <w:shd w:val="pct10" w:color="auto" w:fill="FFFFFF"/>
        </w:rPr>
        <w:t xml:space="preserve">   192.168.10.0/</w:t>
      </w:r>
      <w:proofErr w:type="gramStart"/>
      <w:r>
        <w:rPr>
          <w:shd w:val="pct10" w:color="auto" w:fill="FFFFFF"/>
        </w:rPr>
        <w:t>24  RIP</w:t>
      </w:r>
      <w:proofErr w:type="gramEnd"/>
      <w:r>
        <w:rPr>
          <w:shd w:val="pct10" w:color="auto" w:fill="FFFFFF"/>
        </w:rPr>
        <w:t xml:space="preserve">     100  1           D   172.16.1.1      Tunnel0/0/0</w:t>
      </w:r>
    </w:p>
    <w:p w14:paraId="1D9429B8" w14:textId="77777777" w:rsidR="00870A08" w:rsidRDefault="003A5418">
      <w:pPr>
        <w:pStyle w:val="aff6"/>
      </w:pPr>
      <w:r>
        <w:t xml:space="preserve">   192.168.20.0/</w:t>
      </w:r>
      <w:proofErr w:type="gramStart"/>
      <w:r>
        <w:t>24  Direct</w:t>
      </w:r>
      <w:proofErr w:type="gramEnd"/>
      <w:r>
        <w:t xml:space="preserve">  0    0           D   192.168.20.1    Ethernet2/0/0</w:t>
      </w:r>
    </w:p>
    <w:p w14:paraId="581130CA" w14:textId="77777777" w:rsidR="00870A08" w:rsidRDefault="003A5418">
      <w:pPr>
        <w:pStyle w:val="aff6"/>
      </w:pPr>
      <w:r>
        <w:t xml:space="preserve">   192.168.20.1/</w:t>
      </w:r>
      <w:proofErr w:type="gramStart"/>
      <w:r>
        <w:t>32  Direct</w:t>
      </w:r>
      <w:proofErr w:type="gramEnd"/>
      <w:r>
        <w:t xml:space="preserve">  0    0           D   127.0.0.1       Ethernet2/0/0</w:t>
      </w:r>
    </w:p>
    <w:p w14:paraId="26899106" w14:textId="77777777" w:rsidR="00870A08" w:rsidRDefault="00870A08">
      <w:pPr>
        <w:ind w:firstLine="420"/>
      </w:pPr>
    </w:p>
    <w:p w14:paraId="068D4C47" w14:textId="77777777" w:rsidR="00870A08" w:rsidRDefault="003A5418">
      <w:pPr>
        <w:ind w:firstLine="420"/>
      </w:pPr>
      <w:r>
        <w:rPr>
          <w:rFonts w:hint="eastAsia"/>
        </w:rPr>
        <w:t>可以观察到，双方都能接收到各自内部私有网络发送过来的路由更新。</w:t>
      </w:r>
    </w:p>
    <w:p w14:paraId="75B40300" w14:textId="77777777" w:rsidR="00870A08" w:rsidRDefault="003A5418">
      <w:pPr>
        <w:ind w:firstLine="420"/>
      </w:pPr>
      <w:r>
        <w:rPr>
          <w:rFonts w:hint="eastAsia"/>
        </w:rPr>
        <w:t>在分公司</w:t>
      </w:r>
      <w:r>
        <w:rPr>
          <w:rFonts w:hint="eastAsia"/>
        </w:rPr>
        <w:t>PC</w:t>
      </w:r>
      <w:r>
        <w:rPr>
          <w:rFonts w:hint="eastAsia"/>
        </w:rPr>
        <w:t>上测试与总公司</w:t>
      </w:r>
      <w:r>
        <w:rPr>
          <w:rFonts w:hint="eastAsia"/>
        </w:rPr>
        <w:t>Server</w:t>
      </w:r>
      <w:r>
        <w:rPr>
          <w:rFonts w:hint="eastAsia"/>
        </w:rPr>
        <w:t>间的连通性。</w:t>
      </w:r>
    </w:p>
    <w:p w14:paraId="15E41495" w14:textId="77777777" w:rsidR="00870A08" w:rsidRDefault="003A5418">
      <w:pPr>
        <w:pStyle w:val="aff6"/>
      </w:pPr>
      <w:r>
        <w:t>PC&gt;ping 192.168.</w:t>
      </w:r>
      <w:r>
        <w:rPr>
          <w:rFonts w:hint="eastAsia"/>
        </w:rPr>
        <w:t>1</w:t>
      </w:r>
      <w:r>
        <w:t>0.</w:t>
      </w:r>
      <w:r>
        <w:rPr>
          <w:rFonts w:hint="eastAsia"/>
        </w:rPr>
        <w:t>1</w:t>
      </w:r>
      <w:r>
        <w:t>0</w:t>
      </w:r>
    </w:p>
    <w:p w14:paraId="69F65C16" w14:textId="77777777" w:rsidR="00870A08" w:rsidRDefault="003A5418">
      <w:pPr>
        <w:pStyle w:val="aff6"/>
      </w:pPr>
      <w:r>
        <w:t>Ping 192.168.</w:t>
      </w:r>
      <w:r>
        <w:rPr>
          <w:rFonts w:hint="eastAsia"/>
        </w:rPr>
        <w:t>1</w:t>
      </w:r>
      <w:r>
        <w:t>0.</w:t>
      </w:r>
      <w:r>
        <w:rPr>
          <w:rFonts w:hint="eastAsia"/>
        </w:rPr>
        <w:t>1</w:t>
      </w:r>
      <w:r>
        <w:t xml:space="preserve">0: 32 data bytes, Press </w:t>
      </w:r>
      <w:proofErr w:type="spellStart"/>
      <w:r>
        <w:t>Ctrl_C</w:t>
      </w:r>
      <w:proofErr w:type="spellEnd"/>
      <w:r>
        <w:t xml:space="preserve"> to break</w:t>
      </w:r>
    </w:p>
    <w:p w14:paraId="2B37AE88" w14:textId="77777777" w:rsidR="00870A08" w:rsidRDefault="003A5418">
      <w:pPr>
        <w:pStyle w:val="aff6"/>
      </w:pPr>
      <w:r>
        <w:t>From 192.168.</w:t>
      </w:r>
      <w:r>
        <w:rPr>
          <w:rFonts w:hint="eastAsia"/>
        </w:rPr>
        <w:t>1</w:t>
      </w:r>
      <w:r>
        <w:t>0.</w:t>
      </w:r>
      <w:r>
        <w:rPr>
          <w:rFonts w:hint="eastAsia"/>
        </w:rPr>
        <w:t>1</w:t>
      </w:r>
      <w:r>
        <w:t xml:space="preserve">0: bytes=32 seq=1 </w:t>
      </w:r>
      <w:proofErr w:type="spellStart"/>
      <w:r>
        <w:t>ttl</w:t>
      </w:r>
      <w:proofErr w:type="spellEnd"/>
      <w:r>
        <w:t xml:space="preserve">=126 time=47 </w:t>
      </w:r>
      <w:proofErr w:type="spellStart"/>
      <w:r>
        <w:t>ms</w:t>
      </w:r>
      <w:proofErr w:type="spellEnd"/>
    </w:p>
    <w:p w14:paraId="122F5886" w14:textId="77777777" w:rsidR="00870A08" w:rsidRDefault="003A5418">
      <w:pPr>
        <w:pStyle w:val="aff6"/>
      </w:pPr>
      <w:r>
        <w:t>From 192.168.</w:t>
      </w:r>
      <w:r>
        <w:rPr>
          <w:rFonts w:hint="eastAsia"/>
        </w:rPr>
        <w:t>1</w:t>
      </w:r>
      <w:r>
        <w:t>0.</w:t>
      </w:r>
      <w:r>
        <w:rPr>
          <w:rFonts w:hint="eastAsia"/>
        </w:rPr>
        <w:t>1</w:t>
      </w:r>
      <w:r>
        <w:t xml:space="preserve">0: bytes=32 seq=2 </w:t>
      </w:r>
      <w:proofErr w:type="spellStart"/>
      <w:r>
        <w:t>ttl</w:t>
      </w:r>
      <w:proofErr w:type="spellEnd"/>
      <w:r>
        <w:t xml:space="preserve">=126 time=46 </w:t>
      </w:r>
      <w:proofErr w:type="spellStart"/>
      <w:r>
        <w:t>ms</w:t>
      </w:r>
      <w:proofErr w:type="spellEnd"/>
    </w:p>
    <w:p w14:paraId="3D63BA3D" w14:textId="77777777" w:rsidR="00870A08" w:rsidRDefault="003A5418">
      <w:pPr>
        <w:pStyle w:val="aff6"/>
      </w:pPr>
      <w:r>
        <w:lastRenderedPageBreak/>
        <w:t>From 192.168.</w:t>
      </w:r>
      <w:r>
        <w:rPr>
          <w:rFonts w:hint="eastAsia"/>
        </w:rPr>
        <w:t>1</w:t>
      </w:r>
      <w:r>
        <w:t>0.</w:t>
      </w:r>
      <w:r>
        <w:rPr>
          <w:rFonts w:hint="eastAsia"/>
        </w:rPr>
        <w:t>1</w:t>
      </w:r>
      <w:r>
        <w:t xml:space="preserve">0: bytes=32 seq=3 </w:t>
      </w:r>
      <w:proofErr w:type="spellStart"/>
      <w:r>
        <w:t>ttl</w:t>
      </w:r>
      <w:proofErr w:type="spellEnd"/>
      <w:r>
        <w:t xml:space="preserve">=126 time=47 </w:t>
      </w:r>
      <w:proofErr w:type="spellStart"/>
      <w:r>
        <w:t>ms</w:t>
      </w:r>
      <w:proofErr w:type="spellEnd"/>
    </w:p>
    <w:p w14:paraId="35EC7A6C" w14:textId="77777777" w:rsidR="00870A08" w:rsidRDefault="003A5418">
      <w:pPr>
        <w:pStyle w:val="aff6"/>
      </w:pPr>
      <w:r>
        <w:t>From 192.168.</w:t>
      </w:r>
      <w:r>
        <w:rPr>
          <w:rFonts w:hint="eastAsia"/>
        </w:rPr>
        <w:t>1</w:t>
      </w:r>
      <w:r>
        <w:t>0.</w:t>
      </w:r>
      <w:r>
        <w:rPr>
          <w:rFonts w:hint="eastAsia"/>
        </w:rPr>
        <w:t>1</w:t>
      </w:r>
      <w:r>
        <w:t xml:space="preserve">0: bytes=32 seq=4 </w:t>
      </w:r>
      <w:proofErr w:type="spellStart"/>
      <w:r>
        <w:t>ttl</w:t>
      </w:r>
      <w:proofErr w:type="spellEnd"/>
      <w:r>
        <w:t xml:space="preserve">=126 time=62 </w:t>
      </w:r>
      <w:proofErr w:type="spellStart"/>
      <w:r>
        <w:t>ms</w:t>
      </w:r>
      <w:proofErr w:type="spellEnd"/>
    </w:p>
    <w:p w14:paraId="4C2146EB" w14:textId="77777777" w:rsidR="00870A08" w:rsidRDefault="003A5418">
      <w:pPr>
        <w:pStyle w:val="aff6"/>
      </w:pPr>
      <w:r>
        <w:t>From 192.168.</w:t>
      </w:r>
      <w:r>
        <w:rPr>
          <w:rFonts w:hint="eastAsia"/>
        </w:rPr>
        <w:t>1</w:t>
      </w:r>
      <w:r>
        <w:t>0.</w:t>
      </w:r>
      <w:r>
        <w:rPr>
          <w:rFonts w:hint="eastAsia"/>
        </w:rPr>
        <w:t>1</w:t>
      </w:r>
      <w:r>
        <w:t xml:space="preserve">0: bytes=32 seq=5 </w:t>
      </w:r>
      <w:proofErr w:type="spellStart"/>
      <w:r>
        <w:t>ttl</w:t>
      </w:r>
      <w:proofErr w:type="spellEnd"/>
      <w:r>
        <w:t xml:space="preserve">=126 time=47 </w:t>
      </w:r>
      <w:proofErr w:type="spellStart"/>
      <w:r>
        <w:t>ms</w:t>
      </w:r>
      <w:proofErr w:type="spellEnd"/>
    </w:p>
    <w:p w14:paraId="33AA7C5D" w14:textId="77777777" w:rsidR="00870A08" w:rsidRDefault="003A5418">
      <w:pPr>
        <w:pStyle w:val="aff6"/>
      </w:pPr>
      <w:r>
        <w:t>--- 192.168.</w:t>
      </w:r>
      <w:r>
        <w:rPr>
          <w:rFonts w:hint="eastAsia"/>
        </w:rPr>
        <w:t>1</w:t>
      </w:r>
      <w:r>
        <w:t>0.</w:t>
      </w:r>
      <w:r>
        <w:rPr>
          <w:rFonts w:hint="eastAsia"/>
        </w:rPr>
        <w:t>1</w:t>
      </w:r>
      <w:r>
        <w:t>0 ping statistics ---</w:t>
      </w:r>
    </w:p>
    <w:p w14:paraId="2E71D134" w14:textId="77777777" w:rsidR="00870A08" w:rsidRDefault="003A5418">
      <w:pPr>
        <w:pStyle w:val="aff6"/>
      </w:pPr>
      <w:r>
        <w:t xml:space="preserve">  5 packet(s) transmitted</w:t>
      </w:r>
    </w:p>
    <w:p w14:paraId="5F73946D" w14:textId="77777777" w:rsidR="00870A08" w:rsidRDefault="003A5418">
      <w:pPr>
        <w:pStyle w:val="aff6"/>
      </w:pPr>
      <w:r>
        <w:t xml:space="preserve">  5 packet(s) received</w:t>
      </w:r>
    </w:p>
    <w:p w14:paraId="7011FFF2" w14:textId="77777777" w:rsidR="00870A08" w:rsidRDefault="003A5418">
      <w:pPr>
        <w:pStyle w:val="aff6"/>
      </w:pPr>
      <w:r>
        <w:t xml:space="preserve">  0.00% packet loss</w:t>
      </w:r>
    </w:p>
    <w:p w14:paraId="7D94EBC2" w14:textId="77777777" w:rsidR="00870A08" w:rsidRDefault="003A5418">
      <w:pPr>
        <w:pStyle w:val="aff6"/>
      </w:pPr>
      <w:r>
        <w:t xml:space="preserve">  round-trip min/avg/max = 46/49/62 </w:t>
      </w:r>
      <w:proofErr w:type="spellStart"/>
      <w:r>
        <w:t>ms</w:t>
      </w:r>
      <w:proofErr w:type="spellEnd"/>
    </w:p>
    <w:p w14:paraId="552573A0" w14:textId="77777777" w:rsidR="00870A08" w:rsidRDefault="00870A08">
      <w:pPr>
        <w:pStyle w:val="aff6"/>
      </w:pPr>
    </w:p>
    <w:p w14:paraId="18D1AE99" w14:textId="77777777" w:rsidR="00870A08" w:rsidRDefault="003A5418">
      <w:pPr>
        <w:ind w:firstLine="420"/>
      </w:pPr>
      <w:r>
        <w:rPr>
          <w:rFonts w:hint="eastAsia"/>
        </w:rPr>
        <w:t>可以观察到，通信正常。</w:t>
      </w:r>
    </w:p>
    <w:p w14:paraId="3F23E585" w14:textId="77777777" w:rsidR="00870A08" w:rsidRDefault="003A5418">
      <w:pPr>
        <w:ind w:firstLine="420"/>
      </w:pPr>
      <w:r>
        <w:rPr>
          <w:rFonts w:hint="eastAsia"/>
        </w:rPr>
        <w:t>查看路由器</w:t>
      </w:r>
      <w:r>
        <w:rPr>
          <w:rFonts w:hint="eastAsia"/>
        </w:rPr>
        <w:t>R2</w:t>
      </w:r>
      <w:r>
        <w:rPr>
          <w:rFonts w:hint="eastAsia"/>
        </w:rPr>
        <w:t>的路由表。</w:t>
      </w:r>
    </w:p>
    <w:p w14:paraId="5F28F329" w14:textId="77777777" w:rsidR="00870A08" w:rsidRDefault="003A5418">
      <w:pPr>
        <w:pStyle w:val="aff6"/>
      </w:pPr>
      <w:r>
        <w:t>[R</w:t>
      </w:r>
      <w:proofErr w:type="gramStart"/>
      <w:r>
        <w:t>2]dis</w:t>
      </w:r>
      <w:proofErr w:type="gramEnd"/>
      <w:r>
        <w:t xml:space="preserve"> </w:t>
      </w:r>
      <w:proofErr w:type="spellStart"/>
      <w:r>
        <w:t>ip</w:t>
      </w:r>
      <w:proofErr w:type="spellEnd"/>
      <w:r>
        <w:t xml:space="preserve"> routing-table </w:t>
      </w:r>
    </w:p>
    <w:p w14:paraId="41054F8D" w14:textId="77777777" w:rsidR="00870A08" w:rsidRDefault="003A5418">
      <w:pPr>
        <w:pStyle w:val="aff6"/>
      </w:pPr>
      <w:r>
        <w:t>Route Flags: R - relay, D - download to fib</w:t>
      </w:r>
    </w:p>
    <w:p w14:paraId="03C99E08" w14:textId="77777777" w:rsidR="00870A08" w:rsidRDefault="003A5418">
      <w:pPr>
        <w:pStyle w:val="aff6"/>
      </w:pPr>
      <w:r>
        <w:t>----------------------------------------------------------------------------</w:t>
      </w:r>
    </w:p>
    <w:p w14:paraId="68C04928" w14:textId="77777777" w:rsidR="00870A08" w:rsidRDefault="003A5418">
      <w:pPr>
        <w:pStyle w:val="aff6"/>
      </w:pPr>
      <w:r>
        <w:t>Routing Tables: Public</w:t>
      </w:r>
    </w:p>
    <w:p w14:paraId="33C382D6" w14:textId="77777777" w:rsidR="00870A08" w:rsidRDefault="003A5418">
      <w:pPr>
        <w:pStyle w:val="aff6"/>
      </w:pPr>
      <w:r>
        <w:t xml:space="preserve">         </w:t>
      </w:r>
      <w:proofErr w:type="gramStart"/>
      <w:r>
        <w:t>Destinations :</w:t>
      </w:r>
      <w:proofErr w:type="gramEnd"/>
      <w:r>
        <w:t xml:space="preserve"> 8        Routes : 8        </w:t>
      </w:r>
    </w:p>
    <w:p w14:paraId="6E7F1685" w14:textId="77777777" w:rsidR="00870A08" w:rsidRDefault="003A5418">
      <w:pPr>
        <w:pStyle w:val="aff6"/>
      </w:pPr>
      <w:r>
        <w:t xml:space="preserve">Destination/Mask    Proto   </w:t>
      </w:r>
      <w:proofErr w:type="gramStart"/>
      <w:r>
        <w:t>Pre  Cost</w:t>
      </w:r>
      <w:proofErr w:type="gramEnd"/>
      <w:r>
        <w:t xml:space="preserve">      Flags </w:t>
      </w:r>
      <w:proofErr w:type="spellStart"/>
      <w:r>
        <w:t>NextHop</w:t>
      </w:r>
      <w:proofErr w:type="spellEnd"/>
      <w:r>
        <w:t xml:space="preserve">         Interface</w:t>
      </w:r>
    </w:p>
    <w:p w14:paraId="1C8FD0CC" w14:textId="77777777" w:rsidR="00870A08" w:rsidRDefault="003A5418">
      <w:pPr>
        <w:pStyle w:val="aff6"/>
      </w:pPr>
      <w:r>
        <w:t xml:space="preserve">      10.1.12.0/</w:t>
      </w:r>
      <w:proofErr w:type="gramStart"/>
      <w:r>
        <w:t>24  Direct</w:t>
      </w:r>
      <w:proofErr w:type="gramEnd"/>
      <w:r>
        <w:t xml:space="preserve">  0    0           D   10.1.12.2       Serial1/0/0</w:t>
      </w:r>
    </w:p>
    <w:p w14:paraId="5449EBEA" w14:textId="77777777" w:rsidR="00870A08" w:rsidRDefault="003A5418">
      <w:pPr>
        <w:pStyle w:val="aff6"/>
      </w:pPr>
      <w:r>
        <w:t xml:space="preserve">      10.1.12.1/</w:t>
      </w:r>
      <w:proofErr w:type="gramStart"/>
      <w:r>
        <w:t>32  Direct</w:t>
      </w:r>
      <w:proofErr w:type="gramEnd"/>
      <w:r>
        <w:t xml:space="preserve">  0    0           D   10.1.12.1       Serial1/0/0</w:t>
      </w:r>
    </w:p>
    <w:p w14:paraId="32EC46A0" w14:textId="77777777" w:rsidR="00870A08" w:rsidRDefault="003A5418">
      <w:pPr>
        <w:pStyle w:val="aff6"/>
      </w:pPr>
      <w:r>
        <w:t xml:space="preserve">      10.1.12.2/</w:t>
      </w:r>
      <w:proofErr w:type="gramStart"/>
      <w:r>
        <w:t>32  Direct</w:t>
      </w:r>
      <w:proofErr w:type="gramEnd"/>
      <w:r>
        <w:t xml:space="preserve">  0    0           D   127.0.0.1       Serial1/0/0</w:t>
      </w:r>
    </w:p>
    <w:p w14:paraId="2D5E4111" w14:textId="77777777" w:rsidR="00870A08" w:rsidRDefault="003A5418">
      <w:pPr>
        <w:pStyle w:val="aff6"/>
      </w:pPr>
      <w:r>
        <w:t xml:space="preserve">      10.1.23.0/</w:t>
      </w:r>
      <w:proofErr w:type="gramStart"/>
      <w:r>
        <w:t>24  Direct</w:t>
      </w:r>
      <w:proofErr w:type="gramEnd"/>
      <w:r>
        <w:t xml:space="preserve">  0    0           D   10.1.23.2       Serial1/0/1</w:t>
      </w:r>
    </w:p>
    <w:p w14:paraId="13F2F3F5" w14:textId="77777777" w:rsidR="00870A08" w:rsidRDefault="003A5418">
      <w:pPr>
        <w:pStyle w:val="aff6"/>
      </w:pPr>
      <w:r>
        <w:t xml:space="preserve">      10.1.23.1/</w:t>
      </w:r>
      <w:proofErr w:type="gramStart"/>
      <w:r>
        <w:t>32  Direct</w:t>
      </w:r>
      <w:proofErr w:type="gramEnd"/>
      <w:r>
        <w:t xml:space="preserve">  0    0           D   10.1.23.1       Serial1/0/1</w:t>
      </w:r>
    </w:p>
    <w:p w14:paraId="6A85BC1E" w14:textId="77777777" w:rsidR="00870A08" w:rsidRDefault="003A5418">
      <w:pPr>
        <w:pStyle w:val="aff6"/>
      </w:pPr>
      <w:r>
        <w:t xml:space="preserve">      10.1.23.2/</w:t>
      </w:r>
      <w:proofErr w:type="gramStart"/>
      <w:r>
        <w:t>32  Direct</w:t>
      </w:r>
      <w:proofErr w:type="gramEnd"/>
      <w:r>
        <w:t xml:space="preserve">  0    0           D   127.0.0.1       Serial1/0/1</w:t>
      </w:r>
    </w:p>
    <w:p w14:paraId="278EBAFE" w14:textId="77777777" w:rsidR="00870A08" w:rsidRDefault="003A5418">
      <w:pPr>
        <w:pStyle w:val="aff6"/>
      </w:pPr>
      <w:r>
        <w:t xml:space="preserve">      127.0.0.0/8   </w:t>
      </w:r>
      <w:proofErr w:type="gramStart"/>
      <w:r>
        <w:t>Direct  0</w:t>
      </w:r>
      <w:proofErr w:type="gramEnd"/>
      <w:r>
        <w:t xml:space="preserve">    0           D   127.0.0.1       InLoopBack0</w:t>
      </w:r>
    </w:p>
    <w:p w14:paraId="29A871ED" w14:textId="77777777" w:rsidR="00870A08" w:rsidRDefault="003A5418">
      <w:pPr>
        <w:pStyle w:val="aff6"/>
      </w:pPr>
      <w:r>
        <w:t xml:space="preserve">      127.0.0.1/</w:t>
      </w:r>
      <w:proofErr w:type="gramStart"/>
      <w:r>
        <w:t>32  Direct</w:t>
      </w:r>
      <w:proofErr w:type="gramEnd"/>
      <w:r>
        <w:t xml:space="preserve">  0    0           D   127.0.0.1       InLoopBack0</w:t>
      </w:r>
    </w:p>
    <w:p w14:paraId="3E2747CC" w14:textId="77777777" w:rsidR="00870A08" w:rsidRDefault="00870A08">
      <w:pPr>
        <w:pStyle w:val="aff6"/>
      </w:pPr>
    </w:p>
    <w:p w14:paraId="03FA2784" w14:textId="77777777" w:rsidR="00870A08" w:rsidRDefault="003A5418">
      <w:pPr>
        <w:ind w:firstLine="420"/>
      </w:pPr>
      <w:r>
        <w:rPr>
          <w:rFonts w:hint="eastAsia"/>
        </w:rPr>
        <w:t>可以观察到</w:t>
      </w:r>
      <w:r>
        <w:rPr>
          <w:rFonts w:hint="eastAsia"/>
        </w:rPr>
        <w:t>R2</w:t>
      </w:r>
      <w:r>
        <w:rPr>
          <w:rFonts w:hint="eastAsia"/>
        </w:rPr>
        <w:t>上没有任何</w:t>
      </w:r>
      <w:r>
        <w:rPr>
          <w:rFonts w:hint="eastAsia"/>
        </w:rPr>
        <w:t>R1</w:t>
      </w:r>
      <w:r>
        <w:rPr>
          <w:rFonts w:hint="eastAsia"/>
        </w:rPr>
        <w:t>和</w:t>
      </w:r>
      <w:r>
        <w:rPr>
          <w:rFonts w:hint="eastAsia"/>
        </w:rPr>
        <w:t>R3</w:t>
      </w:r>
      <w:r>
        <w:rPr>
          <w:rFonts w:hint="eastAsia"/>
        </w:rPr>
        <w:t>的各自私网</w:t>
      </w:r>
      <w:proofErr w:type="gramStart"/>
      <w:r>
        <w:rPr>
          <w:rFonts w:hint="eastAsia"/>
        </w:rPr>
        <w:t>网</w:t>
      </w:r>
      <w:proofErr w:type="gramEnd"/>
      <w:r>
        <w:rPr>
          <w:rFonts w:hint="eastAsia"/>
        </w:rPr>
        <w:t>段的路由信息。说明通过</w:t>
      </w:r>
      <w:r>
        <w:rPr>
          <w:rFonts w:hint="eastAsia"/>
        </w:rPr>
        <w:t>GRE</w:t>
      </w:r>
      <w:r>
        <w:rPr>
          <w:rFonts w:hint="eastAsia"/>
        </w:rPr>
        <w:t>协议</w:t>
      </w:r>
      <w:r>
        <w:rPr>
          <w:rFonts w:hint="eastAsia"/>
        </w:rPr>
        <w:lastRenderedPageBreak/>
        <w:t>建立起来的隧道，能够跨公网传递各个内部私有网络的路由信息，实现了两个私有网络间的跨公网通信。</w:t>
      </w:r>
    </w:p>
    <w:p w14:paraId="2ECAB497" w14:textId="77777777" w:rsidR="00870A08" w:rsidRDefault="003A5418">
      <w:pPr>
        <w:pStyle w:val="10"/>
      </w:pPr>
      <w:r>
        <w:rPr>
          <w:rFonts w:hint="eastAsia"/>
        </w:rPr>
        <w:t>思考</w:t>
      </w:r>
    </w:p>
    <w:p w14:paraId="317EE331" w14:textId="77777777" w:rsidR="00870A08" w:rsidRDefault="003A5418">
      <w:pPr>
        <w:ind w:firstLine="420"/>
      </w:pPr>
      <w:r>
        <w:rPr>
          <w:rFonts w:hint="eastAsia"/>
        </w:rPr>
        <w:t>GRE</w:t>
      </w:r>
      <w:r>
        <w:rPr>
          <w:rFonts w:hint="eastAsia"/>
        </w:rPr>
        <w:t>是一种三层的隧道协议，可以形成逻辑的点到点直连隧道，支持组播数据的传输，但是它的安全性能较差，不能实现隧道中所传输数据的加密，那</w:t>
      </w:r>
      <w:r>
        <w:rPr>
          <w:rFonts w:hint="eastAsia"/>
        </w:rPr>
        <w:t>GRE</w:t>
      </w:r>
      <w:r>
        <w:rPr>
          <w:rFonts w:hint="eastAsia"/>
        </w:rPr>
        <w:t>应采用何种方式实现组播数据跨互联网的加密传输？</w:t>
      </w:r>
    </w:p>
    <w:p w14:paraId="6BDE9C93" w14:textId="77777777" w:rsidR="00870A08" w:rsidRDefault="003A5418">
      <w:pPr>
        <w:pStyle w:val="af2"/>
        <w:ind w:firstLineChars="0" w:firstLine="0"/>
      </w:pPr>
      <w:bookmarkStart w:id="205" w:name="_Toc23007"/>
      <w:r>
        <w:rPr>
          <w:rFonts w:ascii="微软雅黑" w:hAnsi="微软雅黑" w:hint="eastAsia"/>
        </w:rPr>
        <w:t>14.4</w:t>
      </w:r>
      <w:r>
        <w:rPr>
          <w:rFonts w:hint="eastAsia"/>
        </w:rPr>
        <w:t xml:space="preserve"> </w:t>
      </w:r>
      <w:r>
        <w:rPr>
          <w:rFonts w:hint="eastAsia"/>
        </w:rPr>
        <w:t>配置</w:t>
      </w:r>
      <w:r>
        <w:rPr>
          <w:rFonts w:hint="eastAsia"/>
        </w:rPr>
        <w:t>NAT</w:t>
      </w:r>
      <w:bookmarkEnd w:id="205"/>
    </w:p>
    <w:p w14:paraId="5629A212" w14:textId="77777777" w:rsidR="00870A08" w:rsidRDefault="003A5418">
      <w:pPr>
        <w:pStyle w:val="10"/>
      </w:pPr>
      <w:r>
        <w:rPr>
          <w:rFonts w:hint="eastAsia"/>
        </w:rPr>
        <w:t>原理概述</w:t>
      </w:r>
    </w:p>
    <w:p w14:paraId="163B7152" w14:textId="77777777" w:rsidR="00870A08" w:rsidRDefault="003A5418">
      <w:pPr>
        <w:pStyle w:val="13"/>
        <w:ind w:firstLine="420"/>
      </w:pPr>
      <w:r>
        <w:rPr>
          <w:rFonts w:hint="eastAsia"/>
        </w:rPr>
        <w:t>早在上世纪</w:t>
      </w:r>
      <w:r>
        <w:t>90</w:t>
      </w:r>
      <w:r>
        <w:rPr>
          <w:rFonts w:hint="eastAsia"/>
        </w:rPr>
        <w:t>年代初，有关</w:t>
      </w:r>
      <w:r>
        <w:t>RFC</w:t>
      </w:r>
      <w:r>
        <w:rPr>
          <w:rFonts w:hint="eastAsia"/>
        </w:rPr>
        <w:t>文档就提出</w:t>
      </w:r>
      <w:r>
        <w:t>IP</w:t>
      </w:r>
      <w:r>
        <w:rPr>
          <w:rFonts w:hint="eastAsia"/>
        </w:rPr>
        <w:t>地址耗尽的可能性。</w:t>
      </w:r>
      <w:r>
        <w:t>IPv6</w:t>
      </w:r>
      <w:r>
        <w:rPr>
          <w:rFonts w:hint="eastAsia"/>
        </w:rPr>
        <w:t>技术的提出虽然可以从根本上解决地址短缺的问题，但是也无法立刻替换现有成熟且广泛应用的</w:t>
      </w:r>
      <w:r>
        <w:t>IPv4</w:t>
      </w:r>
      <w:r>
        <w:rPr>
          <w:rFonts w:hint="eastAsia"/>
        </w:rPr>
        <w:t>网络。既然不能立即过渡到</w:t>
      </w:r>
      <w:r>
        <w:t>IPv6</w:t>
      </w:r>
      <w:r>
        <w:rPr>
          <w:rFonts w:hint="eastAsia"/>
        </w:rPr>
        <w:t>网络，那么必须使用一些技术手段来延长</w:t>
      </w:r>
      <w:r>
        <w:t>IPv4</w:t>
      </w:r>
      <w:r>
        <w:rPr>
          <w:rFonts w:hint="eastAsia"/>
        </w:rPr>
        <w:t>的寿命，其中广泛使用的技术之一就是网络地址转换（</w:t>
      </w:r>
      <w:r>
        <w:t>NAT</w:t>
      </w:r>
      <w:r>
        <w:rPr>
          <w:rFonts w:hint="eastAsia"/>
        </w:rPr>
        <w:t>，</w:t>
      </w:r>
      <w:r>
        <w:rPr>
          <w:rFonts w:hint="eastAsia"/>
        </w:rPr>
        <w:t xml:space="preserve"> </w:t>
      </w:r>
      <w:r>
        <w:t>Network Address Translation</w:t>
      </w:r>
      <w:r>
        <w:rPr>
          <w:rFonts w:hint="eastAsia"/>
        </w:rPr>
        <w:t>）。</w:t>
      </w:r>
    </w:p>
    <w:p w14:paraId="01771608" w14:textId="77777777" w:rsidR="00870A08" w:rsidRDefault="003A5418">
      <w:pPr>
        <w:pStyle w:val="13"/>
        <w:ind w:firstLine="420"/>
      </w:pPr>
      <w:r>
        <w:t>NAT</w:t>
      </w:r>
      <w:r>
        <w:rPr>
          <w:rFonts w:hint="eastAsia"/>
        </w:rPr>
        <w:t>是将</w:t>
      </w:r>
      <w:r>
        <w:t>IP</w:t>
      </w:r>
      <w:r>
        <w:rPr>
          <w:rFonts w:hint="eastAsia"/>
        </w:rPr>
        <w:t>数据报文报头中的</w:t>
      </w:r>
      <w:r>
        <w:t>IP</w:t>
      </w:r>
      <w:r>
        <w:rPr>
          <w:rFonts w:hint="eastAsia"/>
        </w:rPr>
        <w:t>地址转换为另一个</w:t>
      </w:r>
      <w:r>
        <w:t>IP</w:t>
      </w:r>
      <w:r>
        <w:rPr>
          <w:rFonts w:hint="eastAsia"/>
        </w:rPr>
        <w:t>地址的过程，主要用于实现内部网络（私有</w:t>
      </w:r>
      <w:r>
        <w:t>IP</w:t>
      </w:r>
      <w:r>
        <w:rPr>
          <w:rFonts w:hint="eastAsia"/>
        </w:rPr>
        <w:t>地址）访问外部网络（公有</w:t>
      </w:r>
      <w:r>
        <w:t>IP</w:t>
      </w:r>
      <w:r>
        <w:rPr>
          <w:rFonts w:hint="eastAsia"/>
        </w:rPr>
        <w:t>地址）的功能。</w:t>
      </w:r>
      <w:r>
        <w:t>NAT</w:t>
      </w:r>
      <w:r>
        <w:rPr>
          <w:rFonts w:hint="eastAsia"/>
        </w:rPr>
        <w:t>转换设备（实现</w:t>
      </w:r>
      <w:r>
        <w:t>NAT</w:t>
      </w:r>
      <w:r>
        <w:rPr>
          <w:rFonts w:hint="eastAsia"/>
        </w:rPr>
        <w:t>功能的网络设备）都维护着地址转换表，所有经过</w:t>
      </w:r>
      <w:r>
        <w:t>NAT</w:t>
      </w:r>
      <w:r>
        <w:rPr>
          <w:rFonts w:hint="eastAsia"/>
        </w:rPr>
        <w:t>转换设备并且需要进行地址转换的报文，都会通过该表做相应转换。</w:t>
      </w:r>
    </w:p>
    <w:p w14:paraId="5094F012" w14:textId="77777777" w:rsidR="00870A08" w:rsidRDefault="003A5418">
      <w:pPr>
        <w:pStyle w:val="13"/>
        <w:ind w:firstLine="420"/>
      </w:pPr>
      <w:r>
        <w:t>NAT</w:t>
      </w:r>
      <w:r>
        <w:rPr>
          <w:rFonts w:hint="eastAsia"/>
        </w:rPr>
        <w:t>转换设备处于内部网络和外部网络的连接处，常见的</w:t>
      </w:r>
      <w:r>
        <w:t>NAT</w:t>
      </w:r>
      <w:r>
        <w:rPr>
          <w:rFonts w:hint="eastAsia"/>
        </w:rPr>
        <w:t>转换设备有路由器、防火墙等。</w:t>
      </w:r>
    </w:p>
    <w:p w14:paraId="7CCAC119" w14:textId="77777777" w:rsidR="00870A08" w:rsidRDefault="003A5418">
      <w:pPr>
        <w:pStyle w:val="10"/>
      </w:pPr>
      <w:r>
        <w:rPr>
          <w:rFonts w:hint="eastAsia"/>
        </w:rPr>
        <w:t>实验目的</w:t>
      </w:r>
    </w:p>
    <w:p w14:paraId="095ECA3B" w14:textId="77777777" w:rsidR="00870A08" w:rsidRDefault="003A5418">
      <w:pPr>
        <w:pStyle w:val="12"/>
        <w:numPr>
          <w:ilvl w:val="1"/>
          <w:numId w:val="5"/>
        </w:numPr>
        <w:ind w:firstLineChars="0"/>
        <w:jc w:val="left"/>
      </w:pPr>
      <w:r>
        <w:rPr>
          <w:rFonts w:hint="eastAsia"/>
        </w:rPr>
        <w:t>理解</w:t>
      </w:r>
      <w:r>
        <w:rPr>
          <w:rFonts w:hint="eastAsia"/>
        </w:rPr>
        <w:t>NAT</w:t>
      </w:r>
      <w:r>
        <w:rPr>
          <w:rFonts w:hint="eastAsia"/>
        </w:rPr>
        <w:t>的应用场景</w:t>
      </w:r>
    </w:p>
    <w:p w14:paraId="1480ED83" w14:textId="77777777" w:rsidR="00870A08" w:rsidRDefault="003A5418">
      <w:pPr>
        <w:pStyle w:val="12"/>
        <w:numPr>
          <w:ilvl w:val="1"/>
          <w:numId w:val="5"/>
        </w:numPr>
        <w:ind w:firstLineChars="0"/>
        <w:jc w:val="left"/>
      </w:pPr>
      <w:r>
        <w:rPr>
          <w:rFonts w:hint="eastAsia"/>
        </w:rPr>
        <w:t>掌握静态</w:t>
      </w:r>
      <w:r>
        <w:rPr>
          <w:rFonts w:hint="eastAsia"/>
        </w:rPr>
        <w:t>NAT</w:t>
      </w:r>
      <w:r>
        <w:rPr>
          <w:rFonts w:hint="eastAsia"/>
        </w:rPr>
        <w:t>的配置</w:t>
      </w:r>
    </w:p>
    <w:p w14:paraId="31247748" w14:textId="77777777" w:rsidR="00870A08" w:rsidRDefault="003A5418">
      <w:pPr>
        <w:pStyle w:val="12"/>
        <w:numPr>
          <w:ilvl w:val="1"/>
          <w:numId w:val="5"/>
        </w:numPr>
        <w:ind w:firstLineChars="0"/>
        <w:jc w:val="left"/>
      </w:pPr>
      <w:r>
        <w:rPr>
          <w:rFonts w:hint="eastAsia"/>
        </w:rPr>
        <w:t>掌握</w:t>
      </w:r>
      <w:r>
        <w:rPr>
          <w:rFonts w:hint="eastAsia"/>
        </w:rPr>
        <w:t>NAT Outbound</w:t>
      </w:r>
      <w:r>
        <w:rPr>
          <w:rFonts w:hint="eastAsia"/>
        </w:rPr>
        <w:t>的配置</w:t>
      </w:r>
    </w:p>
    <w:p w14:paraId="5F00E3F0" w14:textId="77777777" w:rsidR="00870A08" w:rsidRDefault="003A5418">
      <w:pPr>
        <w:pStyle w:val="12"/>
        <w:numPr>
          <w:ilvl w:val="1"/>
          <w:numId w:val="5"/>
        </w:numPr>
        <w:ind w:firstLineChars="0"/>
        <w:jc w:val="left"/>
      </w:pPr>
      <w:r>
        <w:rPr>
          <w:rFonts w:hint="eastAsia"/>
        </w:rPr>
        <w:t>掌握</w:t>
      </w:r>
      <w:r>
        <w:rPr>
          <w:rFonts w:hint="eastAsia"/>
        </w:rPr>
        <w:t>NAT Easy-IP</w:t>
      </w:r>
      <w:r>
        <w:rPr>
          <w:rFonts w:hint="eastAsia"/>
        </w:rPr>
        <w:t>的配置</w:t>
      </w:r>
    </w:p>
    <w:p w14:paraId="403565C6" w14:textId="77777777" w:rsidR="00870A08" w:rsidRDefault="003A5418">
      <w:pPr>
        <w:pStyle w:val="12"/>
        <w:numPr>
          <w:ilvl w:val="1"/>
          <w:numId w:val="5"/>
        </w:numPr>
        <w:ind w:firstLineChars="0"/>
        <w:jc w:val="left"/>
      </w:pPr>
      <w:r>
        <w:rPr>
          <w:rFonts w:hint="eastAsia"/>
        </w:rPr>
        <w:t>掌握</w:t>
      </w:r>
      <w:r>
        <w:rPr>
          <w:rFonts w:hint="eastAsia"/>
        </w:rPr>
        <w:t>NAT Server</w:t>
      </w:r>
      <w:r>
        <w:rPr>
          <w:rFonts w:hint="eastAsia"/>
        </w:rPr>
        <w:t>的配置</w:t>
      </w:r>
    </w:p>
    <w:p w14:paraId="5B8E32DF" w14:textId="77777777" w:rsidR="00870A08" w:rsidRDefault="003A5418">
      <w:pPr>
        <w:pStyle w:val="10"/>
      </w:pPr>
      <w:r>
        <w:rPr>
          <w:rFonts w:hint="eastAsia"/>
        </w:rPr>
        <w:lastRenderedPageBreak/>
        <w:t>实验内容</w:t>
      </w:r>
    </w:p>
    <w:p w14:paraId="79427BF6" w14:textId="77777777" w:rsidR="00870A08" w:rsidRDefault="003A5418">
      <w:pPr>
        <w:ind w:firstLine="420"/>
      </w:pPr>
      <w:r>
        <w:rPr>
          <w:rFonts w:hint="eastAsia"/>
        </w:rPr>
        <w:t>本实验模拟企业网络场景，</w:t>
      </w:r>
      <w:r>
        <w:rPr>
          <w:rFonts w:hint="eastAsia"/>
        </w:rPr>
        <w:t>R1</w:t>
      </w:r>
      <w:r>
        <w:rPr>
          <w:rFonts w:hint="eastAsia"/>
        </w:rPr>
        <w:t>是公司的出口网关路由器，公司内员工和服务器都通过交换机</w:t>
      </w:r>
      <w:r>
        <w:rPr>
          <w:rFonts w:hint="eastAsia"/>
        </w:rPr>
        <w:t>S1</w:t>
      </w:r>
      <w:r>
        <w:rPr>
          <w:rFonts w:hint="eastAsia"/>
        </w:rPr>
        <w:t>或</w:t>
      </w:r>
      <w:r>
        <w:rPr>
          <w:rFonts w:hint="eastAsia"/>
        </w:rPr>
        <w:t>S2</w:t>
      </w:r>
      <w:r>
        <w:rPr>
          <w:rFonts w:hint="eastAsia"/>
        </w:rPr>
        <w:t>连接到</w:t>
      </w:r>
      <w:r>
        <w:rPr>
          <w:rFonts w:hint="eastAsia"/>
        </w:rPr>
        <w:t>R1</w:t>
      </w:r>
      <w:r>
        <w:rPr>
          <w:rFonts w:hint="eastAsia"/>
        </w:rPr>
        <w:t>上，</w:t>
      </w:r>
      <w:r>
        <w:rPr>
          <w:rFonts w:hint="eastAsia"/>
        </w:rPr>
        <w:t>R2</w:t>
      </w:r>
      <w:r>
        <w:rPr>
          <w:rFonts w:hint="eastAsia"/>
        </w:rPr>
        <w:t>模拟外网设备与</w:t>
      </w:r>
      <w:r>
        <w:rPr>
          <w:rFonts w:hint="eastAsia"/>
        </w:rPr>
        <w:t>R1</w:t>
      </w:r>
      <w:r>
        <w:rPr>
          <w:rFonts w:hint="eastAsia"/>
        </w:rPr>
        <w:t>直连。由于公司内网都使用的</w:t>
      </w:r>
      <w:proofErr w:type="gramStart"/>
      <w:r>
        <w:rPr>
          <w:rFonts w:hint="eastAsia"/>
        </w:rPr>
        <w:t>是私网</w:t>
      </w:r>
      <w:proofErr w:type="gramEnd"/>
      <w:r>
        <w:rPr>
          <w:rFonts w:hint="eastAsia"/>
        </w:rPr>
        <w:t>IP</w:t>
      </w:r>
      <w:r>
        <w:rPr>
          <w:rFonts w:hint="eastAsia"/>
        </w:rPr>
        <w:t>地址，为了实现公司内部分员工可以访问外网，服务器</w:t>
      </w:r>
      <w:proofErr w:type="gramStart"/>
      <w:r>
        <w:rPr>
          <w:rFonts w:hint="eastAsia"/>
        </w:rPr>
        <w:t>可以供外网</w:t>
      </w:r>
      <w:proofErr w:type="gramEnd"/>
      <w:r>
        <w:rPr>
          <w:rFonts w:hint="eastAsia"/>
        </w:rPr>
        <w:t>用户访问，网络管理员根据公司需求，需要在路由器</w:t>
      </w:r>
      <w:r>
        <w:rPr>
          <w:rFonts w:hint="eastAsia"/>
        </w:rPr>
        <w:t>R1</w:t>
      </w:r>
      <w:r>
        <w:rPr>
          <w:rFonts w:hint="eastAsia"/>
        </w:rPr>
        <w:t>上配置</w:t>
      </w:r>
      <w:r>
        <w:rPr>
          <w:rFonts w:hint="eastAsia"/>
        </w:rPr>
        <w:t>NAT</w:t>
      </w:r>
      <w:r>
        <w:rPr>
          <w:rFonts w:hint="eastAsia"/>
        </w:rPr>
        <w:t>，使用静态</w:t>
      </w:r>
      <w:r>
        <w:rPr>
          <w:rFonts w:hint="eastAsia"/>
        </w:rPr>
        <w:t>NAT</w:t>
      </w:r>
      <w:r>
        <w:rPr>
          <w:rFonts w:hint="eastAsia"/>
        </w:rPr>
        <w:t>和</w:t>
      </w:r>
      <w:r>
        <w:rPr>
          <w:rFonts w:hint="eastAsia"/>
        </w:rPr>
        <w:t>NAT Outbound</w:t>
      </w:r>
      <w:r>
        <w:rPr>
          <w:rFonts w:hint="eastAsia"/>
        </w:rPr>
        <w:t>技术使部分员工可以访问外网，使用</w:t>
      </w:r>
      <w:r>
        <w:rPr>
          <w:rFonts w:hint="eastAsia"/>
        </w:rPr>
        <w:t>NAT Server</w:t>
      </w:r>
      <w:r>
        <w:rPr>
          <w:rFonts w:hint="eastAsia"/>
        </w:rPr>
        <w:t>技术使服务器</w:t>
      </w:r>
      <w:proofErr w:type="gramStart"/>
      <w:r>
        <w:rPr>
          <w:rFonts w:hint="eastAsia"/>
        </w:rPr>
        <w:t>可以供外网</w:t>
      </w:r>
      <w:proofErr w:type="gramEnd"/>
      <w:r>
        <w:rPr>
          <w:rFonts w:hint="eastAsia"/>
        </w:rPr>
        <w:t>用户访问。</w:t>
      </w:r>
    </w:p>
    <w:p w14:paraId="069A7C3D" w14:textId="77777777" w:rsidR="00870A08" w:rsidRDefault="003A5418">
      <w:pPr>
        <w:pStyle w:val="10"/>
      </w:pPr>
      <w:r>
        <w:rPr>
          <w:rFonts w:hint="eastAsia"/>
        </w:rPr>
        <w:t>实验拓扑</w:t>
      </w:r>
    </w:p>
    <w:p w14:paraId="6F9CEAFA" w14:textId="77777777" w:rsidR="00870A08" w:rsidRDefault="003A5418">
      <w:pPr>
        <w:ind w:firstLineChars="0" w:firstLine="0"/>
        <w:jc w:val="center"/>
      </w:pPr>
      <w:r>
        <w:rPr>
          <w:noProof/>
          <w:lang w:val="en-GB"/>
        </w:rPr>
        <w:drawing>
          <wp:inline distT="0" distB="0" distL="0" distR="0" wp14:anchorId="56AE282E" wp14:editId="72484978">
            <wp:extent cx="4791075" cy="3505200"/>
            <wp:effectExtent l="19050" t="0" r="9525" b="0"/>
            <wp:docPr id="494" name="图片 1" descr="C:\Documents and Settings\Administrator\桌面\eNSP实验图\dp\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 descr="C:\Documents and Settings\Administrator\桌面\eNSP实验图\dp\NAT.png"/>
                    <pic:cNvPicPr>
                      <a:picLocks noChangeAspect="1" noChangeArrowheads="1"/>
                    </pic:cNvPicPr>
                  </pic:nvPicPr>
                  <pic:blipFill>
                    <a:blip r:embed="rId312" cstate="print"/>
                    <a:srcRect/>
                    <a:stretch>
                      <a:fillRect/>
                    </a:stretch>
                  </pic:blipFill>
                  <pic:spPr>
                    <a:xfrm>
                      <a:off x="0" y="0"/>
                      <a:ext cx="4791075" cy="3505200"/>
                    </a:xfrm>
                    <a:prstGeom prst="rect">
                      <a:avLst/>
                    </a:prstGeom>
                    <a:noFill/>
                    <a:ln w="9525">
                      <a:noFill/>
                      <a:miter lim="800000"/>
                      <a:headEnd/>
                      <a:tailEnd/>
                    </a:ln>
                  </pic:spPr>
                </pic:pic>
              </a:graphicData>
            </a:graphic>
          </wp:inline>
        </w:drawing>
      </w:r>
    </w:p>
    <w:p w14:paraId="71EF6936" w14:textId="77777777" w:rsidR="00870A08" w:rsidRDefault="003A5418">
      <w:pPr>
        <w:pStyle w:val="aff6"/>
        <w:jc w:val="center"/>
      </w:pPr>
      <w:r>
        <w:rPr>
          <w:rFonts w:hint="eastAsia"/>
        </w:rPr>
        <w:t>图</w:t>
      </w:r>
      <w:r>
        <w:rPr>
          <w:rFonts w:hint="eastAsia"/>
        </w:rPr>
        <w:t xml:space="preserve">14-13 </w:t>
      </w:r>
      <w:r>
        <w:rPr>
          <w:rFonts w:hint="eastAsia"/>
        </w:rPr>
        <w:t>配置</w:t>
      </w:r>
      <w:r>
        <w:rPr>
          <w:rFonts w:hint="eastAsia"/>
        </w:rPr>
        <w:t>NAT</w:t>
      </w:r>
      <w:r>
        <w:rPr>
          <w:rFonts w:hint="eastAsia"/>
        </w:rPr>
        <w:t>拓扑图</w:t>
      </w:r>
    </w:p>
    <w:p w14:paraId="08A42825" w14:textId="77777777" w:rsidR="00870A08" w:rsidRDefault="003A5418">
      <w:pPr>
        <w:pStyle w:val="10"/>
      </w:pPr>
      <w:r>
        <w:rPr>
          <w:rFonts w:hint="eastAsia"/>
        </w:rPr>
        <w:t>实验编址表</w:t>
      </w:r>
    </w:p>
    <w:tbl>
      <w:tblPr>
        <w:tblStyle w:val="af6"/>
        <w:tblW w:w="8522" w:type="dxa"/>
        <w:jc w:val="center"/>
        <w:tblLayout w:type="fixed"/>
        <w:tblLook w:val="04A0" w:firstRow="1" w:lastRow="0" w:firstColumn="1" w:lastColumn="0" w:noHBand="0" w:noVBand="1"/>
      </w:tblPr>
      <w:tblGrid>
        <w:gridCol w:w="1594"/>
        <w:gridCol w:w="1706"/>
        <w:gridCol w:w="1882"/>
        <w:gridCol w:w="1882"/>
        <w:gridCol w:w="1458"/>
      </w:tblGrid>
      <w:tr w:rsidR="00870A08" w14:paraId="6AAF1AEB" w14:textId="77777777">
        <w:trPr>
          <w:trHeight w:val="471"/>
          <w:jc w:val="center"/>
        </w:trPr>
        <w:tc>
          <w:tcPr>
            <w:tcW w:w="1594" w:type="dxa"/>
            <w:vAlign w:val="center"/>
          </w:tcPr>
          <w:p w14:paraId="1CA4B9BB" w14:textId="77777777" w:rsidR="00870A08" w:rsidRDefault="003A5418">
            <w:pPr>
              <w:spacing w:line="240" w:lineRule="auto"/>
              <w:ind w:firstLineChars="0" w:firstLine="0"/>
              <w:jc w:val="center"/>
            </w:pPr>
            <w:r>
              <w:rPr>
                <w:rFonts w:hint="eastAsia"/>
              </w:rPr>
              <w:t>设备</w:t>
            </w:r>
          </w:p>
        </w:tc>
        <w:tc>
          <w:tcPr>
            <w:tcW w:w="1706" w:type="dxa"/>
            <w:vAlign w:val="center"/>
          </w:tcPr>
          <w:p w14:paraId="76760DCD" w14:textId="77777777" w:rsidR="00870A08" w:rsidRDefault="003A5418">
            <w:pPr>
              <w:spacing w:line="240" w:lineRule="auto"/>
              <w:ind w:firstLineChars="0" w:firstLine="0"/>
              <w:jc w:val="center"/>
            </w:pPr>
            <w:r>
              <w:rPr>
                <w:rFonts w:hint="eastAsia"/>
              </w:rPr>
              <w:t>接口</w:t>
            </w:r>
          </w:p>
        </w:tc>
        <w:tc>
          <w:tcPr>
            <w:tcW w:w="1882" w:type="dxa"/>
            <w:vAlign w:val="center"/>
          </w:tcPr>
          <w:p w14:paraId="29FC6DA1" w14:textId="77777777" w:rsidR="00870A08" w:rsidRDefault="003A5418">
            <w:pPr>
              <w:spacing w:line="240" w:lineRule="auto"/>
              <w:ind w:firstLineChars="0" w:firstLine="0"/>
              <w:jc w:val="center"/>
            </w:pPr>
            <w:r>
              <w:rPr>
                <w:rFonts w:hint="eastAsia"/>
              </w:rPr>
              <w:t>IP</w:t>
            </w:r>
            <w:r>
              <w:rPr>
                <w:rFonts w:hint="eastAsia"/>
              </w:rPr>
              <w:t>地址</w:t>
            </w:r>
          </w:p>
        </w:tc>
        <w:tc>
          <w:tcPr>
            <w:tcW w:w="1882" w:type="dxa"/>
            <w:vAlign w:val="center"/>
          </w:tcPr>
          <w:p w14:paraId="54069294" w14:textId="77777777" w:rsidR="00870A08" w:rsidRDefault="003A5418">
            <w:pPr>
              <w:spacing w:line="240" w:lineRule="auto"/>
              <w:ind w:firstLineChars="0" w:firstLine="0"/>
              <w:jc w:val="center"/>
            </w:pPr>
            <w:r>
              <w:rPr>
                <w:rFonts w:hint="eastAsia"/>
              </w:rPr>
              <w:t>子网掩码</w:t>
            </w:r>
          </w:p>
        </w:tc>
        <w:tc>
          <w:tcPr>
            <w:tcW w:w="1458" w:type="dxa"/>
            <w:vAlign w:val="center"/>
          </w:tcPr>
          <w:p w14:paraId="1B32107C" w14:textId="77777777" w:rsidR="00870A08" w:rsidRDefault="003A5418">
            <w:pPr>
              <w:spacing w:line="240" w:lineRule="auto"/>
              <w:ind w:firstLineChars="0" w:firstLine="0"/>
              <w:jc w:val="center"/>
            </w:pPr>
            <w:r>
              <w:rPr>
                <w:rFonts w:hint="eastAsia"/>
              </w:rPr>
              <w:t>默认网关</w:t>
            </w:r>
          </w:p>
        </w:tc>
      </w:tr>
      <w:tr w:rsidR="00870A08" w14:paraId="430F5246" w14:textId="77777777">
        <w:trPr>
          <w:jc w:val="center"/>
        </w:trPr>
        <w:tc>
          <w:tcPr>
            <w:tcW w:w="1594" w:type="dxa"/>
            <w:vMerge w:val="restart"/>
            <w:vAlign w:val="center"/>
          </w:tcPr>
          <w:p w14:paraId="5AA89A36" w14:textId="77777777" w:rsidR="00870A08" w:rsidRDefault="003A5418">
            <w:pPr>
              <w:spacing w:line="240" w:lineRule="auto"/>
              <w:ind w:firstLineChars="0" w:firstLine="0"/>
              <w:jc w:val="center"/>
            </w:pPr>
            <w:r>
              <w:rPr>
                <w:rFonts w:hint="eastAsia"/>
              </w:rPr>
              <w:t>R1(AR2200)</w:t>
            </w:r>
          </w:p>
        </w:tc>
        <w:tc>
          <w:tcPr>
            <w:tcW w:w="1706" w:type="dxa"/>
            <w:vAlign w:val="center"/>
          </w:tcPr>
          <w:p w14:paraId="1130F897" w14:textId="77777777" w:rsidR="00870A08" w:rsidRDefault="003A5418">
            <w:pPr>
              <w:spacing w:line="240" w:lineRule="auto"/>
              <w:ind w:firstLineChars="0" w:firstLine="0"/>
              <w:jc w:val="center"/>
            </w:pPr>
            <w:r>
              <w:rPr>
                <w:rFonts w:hint="eastAsia"/>
              </w:rPr>
              <w:t>GE 0/0/0</w:t>
            </w:r>
          </w:p>
        </w:tc>
        <w:tc>
          <w:tcPr>
            <w:tcW w:w="1882" w:type="dxa"/>
            <w:vAlign w:val="center"/>
          </w:tcPr>
          <w:p w14:paraId="1EBD6CB5" w14:textId="77777777" w:rsidR="00870A08" w:rsidRDefault="003A5418">
            <w:pPr>
              <w:spacing w:line="240" w:lineRule="auto"/>
              <w:ind w:firstLineChars="0" w:firstLine="0"/>
              <w:jc w:val="center"/>
            </w:pPr>
            <w:r>
              <w:rPr>
                <w:rFonts w:hint="eastAsia"/>
              </w:rPr>
              <w:t>202.169.10.1</w:t>
            </w:r>
          </w:p>
        </w:tc>
        <w:tc>
          <w:tcPr>
            <w:tcW w:w="1882" w:type="dxa"/>
            <w:vAlign w:val="center"/>
          </w:tcPr>
          <w:p w14:paraId="640029E7" w14:textId="77777777" w:rsidR="00870A08" w:rsidRDefault="003A5418">
            <w:pPr>
              <w:spacing w:line="240" w:lineRule="auto"/>
              <w:ind w:firstLineChars="0" w:firstLine="0"/>
              <w:jc w:val="center"/>
            </w:pPr>
            <w:r>
              <w:rPr>
                <w:rFonts w:hint="eastAsia"/>
              </w:rPr>
              <w:t>255.255.255.0</w:t>
            </w:r>
          </w:p>
        </w:tc>
        <w:tc>
          <w:tcPr>
            <w:tcW w:w="1458" w:type="dxa"/>
            <w:vAlign w:val="center"/>
          </w:tcPr>
          <w:p w14:paraId="75546E10" w14:textId="77777777" w:rsidR="00870A08" w:rsidRDefault="003A5418">
            <w:pPr>
              <w:spacing w:line="240" w:lineRule="auto"/>
              <w:ind w:firstLineChars="0" w:firstLine="0"/>
              <w:jc w:val="center"/>
            </w:pPr>
            <w:r>
              <w:rPr>
                <w:rFonts w:hint="eastAsia"/>
              </w:rPr>
              <w:t>N/A</w:t>
            </w:r>
          </w:p>
        </w:tc>
      </w:tr>
      <w:tr w:rsidR="00870A08" w14:paraId="790CB334" w14:textId="77777777">
        <w:trPr>
          <w:jc w:val="center"/>
        </w:trPr>
        <w:tc>
          <w:tcPr>
            <w:tcW w:w="1594" w:type="dxa"/>
            <w:vMerge/>
            <w:vAlign w:val="center"/>
          </w:tcPr>
          <w:p w14:paraId="3DD42803" w14:textId="77777777" w:rsidR="00870A08" w:rsidRDefault="00870A08">
            <w:pPr>
              <w:spacing w:line="240" w:lineRule="auto"/>
              <w:ind w:firstLineChars="0" w:firstLine="0"/>
              <w:jc w:val="center"/>
            </w:pPr>
          </w:p>
        </w:tc>
        <w:tc>
          <w:tcPr>
            <w:tcW w:w="1706" w:type="dxa"/>
            <w:vAlign w:val="center"/>
          </w:tcPr>
          <w:p w14:paraId="0F0FDA1A" w14:textId="77777777" w:rsidR="00870A08" w:rsidRDefault="003A5418">
            <w:pPr>
              <w:spacing w:line="240" w:lineRule="auto"/>
              <w:ind w:firstLineChars="0" w:firstLine="0"/>
              <w:jc w:val="center"/>
            </w:pPr>
            <w:r>
              <w:rPr>
                <w:rFonts w:hint="eastAsia"/>
              </w:rPr>
              <w:t>GE 0/0/1</w:t>
            </w:r>
          </w:p>
        </w:tc>
        <w:tc>
          <w:tcPr>
            <w:tcW w:w="1882" w:type="dxa"/>
            <w:vAlign w:val="center"/>
          </w:tcPr>
          <w:p w14:paraId="6E2ED735" w14:textId="77777777" w:rsidR="00870A08" w:rsidRDefault="003A5418">
            <w:pPr>
              <w:spacing w:line="240" w:lineRule="auto"/>
              <w:ind w:firstLineChars="0" w:firstLine="0"/>
              <w:jc w:val="center"/>
            </w:pPr>
            <w:r>
              <w:rPr>
                <w:rFonts w:hint="eastAsia"/>
              </w:rPr>
              <w:t>10.1.1.254</w:t>
            </w:r>
          </w:p>
        </w:tc>
        <w:tc>
          <w:tcPr>
            <w:tcW w:w="1882" w:type="dxa"/>
            <w:vAlign w:val="center"/>
          </w:tcPr>
          <w:p w14:paraId="1602FC33" w14:textId="77777777" w:rsidR="00870A08" w:rsidRDefault="003A5418">
            <w:pPr>
              <w:spacing w:line="240" w:lineRule="auto"/>
              <w:ind w:firstLineChars="0" w:firstLine="0"/>
              <w:jc w:val="center"/>
            </w:pPr>
            <w:r>
              <w:rPr>
                <w:rFonts w:hint="eastAsia"/>
              </w:rPr>
              <w:t>255.255.255.0</w:t>
            </w:r>
          </w:p>
        </w:tc>
        <w:tc>
          <w:tcPr>
            <w:tcW w:w="1458" w:type="dxa"/>
            <w:vAlign w:val="center"/>
          </w:tcPr>
          <w:p w14:paraId="0B91F265" w14:textId="77777777" w:rsidR="00870A08" w:rsidRDefault="003A5418">
            <w:pPr>
              <w:spacing w:line="240" w:lineRule="auto"/>
              <w:ind w:firstLineChars="0" w:firstLine="0"/>
              <w:jc w:val="center"/>
            </w:pPr>
            <w:r>
              <w:rPr>
                <w:rFonts w:hint="eastAsia"/>
              </w:rPr>
              <w:t>N/A</w:t>
            </w:r>
          </w:p>
        </w:tc>
      </w:tr>
      <w:tr w:rsidR="00870A08" w14:paraId="3FB97330" w14:textId="77777777">
        <w:trPr>
          <w:jc w:val="center"/>
        </w:trPr>
        <w:tc>
          <w:tcPr>
            <w:tcW w:w="1594" w:type="dxa"/>
            <w:vMerge/>
            <w:vAlign w:val="center"/>
          </w:tcPr>
          <w:p w14:paraId="7743B9AA" w14:textId="77777777" w:rsidR="00870A08" w:rsidRDefault="00870A08">
            <w:pPr>
              <w:ind w:firstLineChars="0" w:firstLine="0"/>
              <w:jc w:val="center"/>
            </w:pPr>
          </w:p>
        </w:tc>
        <w:tc>
          <w:tcPr>
            <w:tcW w:w="1706" w:type="dxa"/>
            <w:vAlign w:val="center"/>
          </w:tcPr>
          <w:p w14:paraId="7C369E9F" w14:textId="77777777" w:rsidR="00870A08" w:rsidRDefault="003A5418">
            <w:pPr>
              <w:spacing w:line="240" w:lineRule="auto"/>
              <w:ind w:firstLineChars="0" w:firstLine="0"/>
              <w:jc w:val="center"/>
            </w:pPr>
            <w:r>
              <w:rPr>
                <w:rFonts w:hint="eastAsia"/>
              </w:rPr>
              <w:t>GE 0/0/2</w:t>
            </w:r>
          </w:p>
        </w:tc>
        <w:tc>
          <w:tcPr>
            <w:tcW w:w="1882" w:type="dxa"/>
            <w:vAlign w:val="center"/>
          </w:tcPr>
          <w:p w14:paraId="5670414E" w14:textId="77777777" w:rsidR="00870A08" w:rsidRDefault="003A5418">
            <w:pPr>
              <w:spacing w:line="240" w:lineRule="auto"/>
              <w:ind w:firstLineChars="0" w:firstLine="0"/>
              <w:jc w:val="center"/>
            </w:pPr>
            <w:r>
              <w:rPr>
                <w:rFonts w:hint="eastAsia"/>
              </w:rPr>
              <w:t>20.1.1.254</w:t>
            </w:r>
          </w:p>
        </w:tc>
        <w:tc>
          <w:tcPr>
            <w:tcW w:w="1882" w:type="dxa"/>
            <w:vAlign w:val="center"/>
          </w:tcPr>
          <w:p w14:paraId="2B863DCE" w14:textId="77777777" w:rsidR="00870A08" w:rsidRDefault="003A5418">
            <w:pPr>
              <w:spacing w:line="240" w:lineRule="auto"/>
              <w:ind w:firstLineChars="0" w:firstLine="0"/>
              <w:jc w:val="center"/>
            </w:pPr>
            <w:r>
              <w:rPr>
                <w:rFonts w:hint="eastAsia"/>
              </w:rPr>
              <w:t>255.255.255.0</w:t>
            </w:r>
          </w:p>
        </w:tc>
        <w:tc>
          <w:tcPr>
            <w:tcW w:w="1458" w:type="dxa"/>
            <w:vAlign w:val="center"/>
          </w:tcPr>
          <w:p w14:paraId="57FDD3F6" w14:textId="77777777" w:rsidR="00870A08" w:rsidRDefault="003A5418">
            <w:pPr>
              <w:spacing w:line="240" w:lineRule="auto"/>
              <w:ind w:firstLineChars="0" w:firstLine="0"/>
              <w:jc w:val="center"/>
            </w:pPr>
            <w:r>
              <w:rPr>
                <w:rFonts w:hint="eastAsia"/>
              </w:rPr>
              <w:t>N/A</w:t>
            </w:r>
          </w:p>
        </w:tc>
      </w:tr>
      <w:tr w:rsidR="00870A08" w14:paraId="4DB376AB" w14:textId="77777777">
        <w:trPr>
          <w:jc w:val="center"/>
        </w:trPr>
        <w:tc>
          <w:tcPr>
            <w:tcW w:w="1594" w:type="dxa"/>
            <w:vMerge w:val="restart"/>
            <w:vAlign w:val="center"/>
          </w:tcPr>
          <w:p w14:paraId="4884C4B7" w14:textId="77777777" w:rsidR="00870A08" w:rsidRDefault="003A5418">
            <w:pPr>
              <w:spacing w:line="240" w:lineRule="auto"/>
              <w:ind w:firstLineChars="0" w:firstLine="0"/>
              <w:jc w:val="center"/>
            </w:pPr>
            <w:r>
              <w:rPr>
                <w:rFonts w:hint="eastAsia"/>
              </w:rPr>
              <w:t>R2(AR2200)</w:t>
            </w:r>
          </w:p>
        </w:tc>
        <w:tc>
          <w:tcPr>
            <w:tcW w:w="1706" w:type="dxa"/>
            <w:vAlign w:val="center"/>
          </w:tcPr>
          <w:p w14:paraId="287B76E0" w14:textId="77777777" w:rsidR="00870A08" w:rsidRDefault="003A5418">
            <w:pPr>
              <w:spacing w:line="240" w:lineRule="auto"/>
              <w:ind w:firstLineChars="0" w:firstLine="0"/>
              <w:jc w:val="center"/>
            </w:pPr>
            <w:r>
              <w:rPr>
                <w:rFonts w:hint="eastAsia"/>
              </w:rPr>
              <w:t>GE 0/0/0</w:t>
            </w:r>
          </w:p>
        </w:tc>
        <w:tc>
          <w:tcPr>
            <w:tcW w:w="1882" w:type="dxa"/>
            <w:vAlign w:val="center"/>
          </w:tcPr>
          <w:p w14:paraId="238C3369" w14:textId="77777777" w:rsidR="00870A08" w:rsidRDefault="003A5418">
            <w:pPr>
              <w:spacing w:line="240" w:lineRule="auto"/>
              <w:ind w:firstLineChars="0" w:firstLine="0"/>
              <w:jc w:val="center"/>
            </w:pPr>
            <w:r>
              <w:rPr>
                <w:rFonts w:hint="eastAsia"/>
              </w:rPr>
              <w:t>202.169.10.2</w:t>
            </w:r>
          </w:p>
        </w:tc>
        <w:tc>
          <w:tcPr>
            <w:tcW w:w="1882" w:type="dxa"/>
            <w:vAlign w:val="center"/>
          </w:tcPr>
          <w:p w14:paraId="549D1A49" w14:textId="77777777" w:rsidR="00870A08" w:rsidRDefault="003A5418">
            <w:pPr>
              <w:spacing w:line="240" w:lineRule="auto"/>
              <w:ind w:firstLineChars="0" w:firstLine="0"/>
              <w:jc w:val="center"/>
            </w:pPr>
            <w:r>
              <w:rPr>
                <w:rFonts w:hint="eastAsia"/>
              </w:rPr>
              <w:t>255.255.255.0</w:t>
            </w:r>
          </w:p>
        </w:tc>
        <w:tc>
          <w:tcPr>
            <w:tcW w:w="1458" w:type="dxa"/>
            <w:vAlign w:val="center"/>
          </w:tcPr>
          <w:p w14:paraId="2A0645E0" w14:textId="77777777" w:rsidR="00870A08" w:rsidRDefault="003A5418">
            <w:pPr>
              <w:spacing w:line="240" w:lineRule="auto"/>
              <w:ind w:firstLineChars="0" w:firstLine="0"/>
              <w:jc w:val="center"/>
            </w:pPr>
            <w:r>
              <w:rPr>
                <w:rFonts w:hint="eastAsia"/>
              </w:rPr>
              <w:t>N/A</w:t>
            </w:r>
          </w:p>
        </w:tc>
      </w:tr>
      <w:tr w:rsidR="00870A08" w14:paraId="63269E63" w14:textId="77777777">
        <w:trPr>
          <w:jc w:val="center"/>
        </w:trPr>
        <w:tc>
          <w:tcPr>
            <w:tcW w:w="1594" w:type="dxa"/>
            <w:vMerge/>
            <w:vAlign w:val="center"/>
          </w:tcPr>
          <w:p w14:paraId="78DC6538" w14:textId="77777777" w:rsidR="00870A08" w:rsidRDefault="00870A08">
            <w:pPr>
              <w:spacing w:line="240" w:lineRule="auto"/>
              <w:ind w:firstLineChars="0" w:firstLine="0"/>
              <w:jc w:val="center"/>
            </w:pPr>
          </w:p>
        </w:tc>
        <w:tc>
          <w:tcPr>
            <w:tcW w:w="1706" w:type="dxa"/>
            <w:vAlign w:val="center"/>
          </w:tcPr>
          <w:p w14:paraId="3A241326" w14:textId="77777777" w:rsidR="00870A08" w:rsidRDefault="003A5418">
            <w:pPr>
              <w:spacing w:line="240" w:lineRule="auto"/>
              <w:ind w:firstLineChars="0" w:firstLine="0"/>
              <w:jc w:val="center"/>
            </w:pPr>
            <w:r>
              <w:rPr>
                <w:rFonts w:hint="eastAsia"/>
              </w:rPr>
              <w:t>Loopback 0</w:t>
            </w:r>
          </w:p>
        </w:tc>
        <w:tc>
          <w:tcPr>
            <w:tcW w:w="1882" w:type="dxa"/>
            <w:vAlign w:val="center"/>
          </w:tcPr>
          <w:p w14:paraId="14FF71BF" w14:textId="77777777" w:rsidR="00870A08" w:rsidRDefault="003A5418">
            <w:pPr>
              <w:spacing w:line="240" w:lineRule="auto"/>
              <w:ind w:firstLineChars="0" w:firstLine="0"/>
              <w:jc w:val="center"/>
            </w:pPr>
            <w:r>
              <w:rPr>
                <w:rFonts w:hint="eastAsia"/>
              </w:rPr>
              <w:t>202.169.20.1</w:t>
            </w:r>
          </w:p>
        </w:tc>
        <w:tc>
          <w:tcPr>
            <w:tcW w:w="1882" w:type="dxa"/>
            <w:vAlign w:val="center"/>
          </w:tcPr>
          <w:p w14:paraId="26BB772B" w14:textId="77777777" w:rsidR="00870A08" w:rsidRDefault="003A5418">
            <w:pPr>
              <w:spacing w:line="240" w:lineRule="auto"/>
              <w:ind w:firstLineChars="0" w:firstLine="0"/>
              <w:jc w:val="center"/>
            </w:pPr>
            <w:r>
              <w:rPr>
                <w:rFonts w:hint="eastAsia"/>
              </w:rPr>
              <w:t>255.255.255.0</w:t>
            </w:r>
          </w:p>
        </w:tc>
        <w:tc>
          <w:tcPr>
            <w:tcW w:w="1458" w:type="dxa"/>
            <w:vAlign w:val="center"/>
          </w:tcPr>
          <w:p w14:paraId="00D76ABE" w14:textId="77777777" w:rsidR="00870A08" w:rsidRDefault="003A5418">
            <w:pPr>
              <w:spacing w:line="240" w:lineRule="auto"/>
              <w:ind w:firstLineChars="0" w:firstLine="0"/>
              <w:jc w:val="center"/>
            </w:pPr>
            <w:r>
              <w:rPr>
                <w:rFonts w:hint="eastAsia"/>
              </w:rPr>
              <w:t>N/A</w:t>
            </w:r>
          </w:p>
        </w:tc>
      </w:tr>
      <w:tr w:rsidR="00870A08" w14:paraId="089568FF" w14:textId="77777777">
        <w:trPr>
          <w:jc w:val="center"/>
        </w:trPr>
        <w:tc>
          <w:tcPr>
            <w:tcW w:w="1594" w:type="dxa"/>
            <w:vAlign w:val="center"/>
          </w:tcPr>
          <w:p w14:paraId="5B9731FA" w14:textId="77777777" w:rsidR="00870A08" w:rsidRDefault="003A5418">
            <w:pPr>
              <w:spacing w:line="240" w:lineRule="auto"/>
              <w:ind w:firstLineChars="0" w:firstLine="0"/>
              <w:jc w:val="center"/>
            </w:pPr>
            <w:r>
              <w:rPr>
                <w:rFonts w:hint="eastAsia"/>
              </w:rPr>
              <w:lastRenderedPageBreak/>
              <w:t>PC-1</w:t>
            </w:r>
          </w:p>
        </w:tc>
        <w:tc>
          <w:tcPr>
            <w:tcW w:w="1706" w:type="dxa"/>
            <w:vAlign w:val="center"/>
          </w:tcPr>
          <w:p w14:paraId="52652C58" w14:textId="77777777" w:rsidR="00870A08" w:rsidRDefault="003A5418">
            <w:pPr>
              <w:spacing w:line="240" w:lineRule="auto"/>
              <w:ind w:firstLineChars="0" w:firstLine="0"/>
              <w:jc w:val="center"/>
            </w:pPr>
            <w:r>
              <w:rPr>
                <w:rFonts w:hint="eastAsia"/>
              </w:rPr>
              <w:t>Ethernet 0/0/1</w:t>
            </w:r>
          </w:p>
        </w:tc>
        <w:tc>
          <w:tcPr>
            <w:tcW w:w="1882" w:type="dxa"/>
            <w:vAlign w:val="center"/>
          </w:tcPr>
          <w:p w14:paraId="0E6314B9" w14:textId="77777777" w:rsidR="00870A08" w:rsidRDefault="003A5418">
            <w:pPr>
              <w:spacing w:line="240" w:lineRule="auto"/>
              <w:ind w:firstLineChars="0" w:firstLine="0"/>
              <w:jc w:val="center"/>
            </w:pPr>
            <w:r>
              <w:rPr>
                <w:rFonts w:hint="eastAsia"/>
              </w:rPr>
              <w:t>10.1.1.1</w:t>
            </w:r>
          </w:p>
        </w:tc>
        <w:tc>
          <w:tcPr>
            <w:tcW w:w="1882" w:type="dxa"/>
            <w:vAlign w:val="center"/>
          </w:tcPr>
          <w:p w14:paraId="0A1EAE24" w14:textId="77777777" w:rsidR="00870A08" w:rsidRDefault="003A5418">
            <w:pPr>
              <w:spacing w:line="240" w:lineRule="auto"/>
              <w:ind w:firstLineChars="0" w:firstLine="0"/>
              <w:jc w:val="center"/>
            </w:pPr>
            <w:r>
              <w:rPr>
                <w:rFonts w:hint="eastAsia"/>
              </w:rPr>
              <w:t>255.255.255.0</w:t>
            </w:r>
          </w:p>
        </w:tc>
        <w:tc>
          <w:tcPr>
            <w:tcW w:w="1458" w:type="dxa"/>
            <w:vAlign w:val="center"/>
          </w:tcPr>
          <w:p w14:paraId="560B3FA4" w14:textId="77777777" w:rsidR="00870A08" w:rsidRDefault="003A5418">
            <w:pPr>
              <w:spacing w:line="240" w:lineRule="auto"/>
              <w:ind w:firstLineChars="0" w:firstLine="0"/>
              <w:jc w:val="center"/>
            </w:pPr>
            <w:r>
              <w:rPr>
                <w:rFonts w:hint="eastAsia"/>
              </w:rPr>
              <w:t>10.1.1.254</w:t>
            </w:r>
          </w:p>
        </w:tc>
      </w:tr>
      <w:tr w:rsidR="00870A08" w14:paraId="11EC0582" w14:textId="77777777">
        <w:trPr>
          <w:jc w:val="center"/>
        </w:trPr>
        <w:tc>
          <w:tcPr>
            <w:tcW w:w="1594" w:type="dxa"/>
            <w:vAlign w:val="center"/>
          </w:tcPr>
          <w:p w14:paraId="66E9C01F" w14:textId="77777777" w:rsidR="00870A08" w:rsidRDefault="003A5418">
            <w:pPr>
              <w:spacing w:line="240" w:lineRule="auto"/>
              <w:ind w:firstLineChars="0" w:firstLine="0"/>
              <w:jc w:val="center"/>
            </w:pPr>
            <w:r>
              <w:rPr>
                <w:rFonts w:hint="eastAsia"/>
              </w:rPr>
              <w:t>PC-2</w:t>
            </w:r>
          </w:p>
        </w:tc>
        <w:tc>
          <w:tcPr>
            <w:tcW w:w="1706" w:type="dxa"/>
            <w:vAlign w:val="center"/>
          </w:tcPr>
          <w:p w14:paraId="307C5C06" w14:textId="77777777" w:rsidR="00870A08" w:rsidRDefault="003A5418">
            <w:pPr>
              <w:spacing w:line="240" w:lineRule="auto"/>
              <w:ind w:firstLineChars="0" w:firstLine="0"/>
              <w:jc w:val="center"/>
            </w:pPr>
            <w:r>
              <w:rPr>
                <w:rFonts w:hint="eastAsia"/>
              </w:rPr>
              <w:t>Ethernet 0/0/1</w:t>
            </w:r>
          </w:p>
        </w:tc>
        <w:tc>
          <w:tcPr>
            <w:tcW w:w="1882" w:type="dxa"/>
            <w:vAlign w:val="center"/>
          </w:tcPr>
          <w:p w14:paraId="2DE32833" w14:textId="77777777" w:rsidR="00870A08" w:rsidRDefault="003A5418">
            <w:pPr>
              <w:spacing w:line="240" w:lineRule="auto"/>
              <w:ind w:firstLineChars="0" w:firstLine="0"/>
              <w:jc w:val="center"/>
            </w:pPr>
            <w:r>
              <w:rPr>
                <w:rFonts w:hint="eastAsia"/>
              </w:rPr>
              <w:t>20.1.1.2</w:t>
            </w:r>
          </w:p>
        </w:tc>
        <w:tc>
          <w:tcPr>
            <w:tcW w:w="1882" w:type="dxa"/>
            <w:vAlign w:val="center"/>
          </w:tcPr>
          <w:p w14:paraId="7E89F415" w14:textId="77777777" w:rsidR="00870A08" w:rsidRDefault="003A5418">
            <w:pPr>
              <w:spacing w:line="240" w:lineRule="auto"/>
              <w:ind w:firstLineChars="0" w:firstLine="0"/>
              <w:jc w:val="center"/>
            </w:pPr>
            <w:r>
              <w:rPr>
                <w:rFonts w:hint="eastAsia"/>
              </w:rPr>
              <w:t>255.255.255.0</w:t>
            </w:r>
          </w:p>
        </w:tc>
        <w:tc>
          <w:tcPr>
            <w:tcW w:w="1458" w:type="dxa"/>
            <w:vAlign w:val="center"/>
          </w:tcPr>
          <w:p w14:paraId="0D65B561" w14:textId="77777777" w:rsidR="00870A08" w:rsidRDefault="003A5418">
            <w:pPr>
              <w:spacing w:line="240" w:lineRule="auto"/>
              <w:ind w:firstLineChars="0" w:firstLine="0"/>
              <w:jc w:val="center"/>
            </w:pPr>
            <w:r>
              <w:rPr>
                <w:rFonts w:hint="eastAsia"/>
              </w:rPr>
              <w:t>20.1.1.254</w:t>
            </w:r>
          </w:p>
        </w:tc>
      </w:tr>
      <w:tr w:rsidR="00870A08" w14:paraId="4E848F2E" w14:textId="77777777">
        <w:trPr>
          <w:jc w:val="center"/>
        </w:trPr>
        <w:tc>
          <w:tcPr>
            <w:tcW w:w="1594" w:type="dxa"/>
            <w:vAlign w:val="center"/>
          </w:tcPr>
          <w:p w14:paraId="269C19B4" w14:textId="77777777" w:rsidR="00870A08" w:rsidRDefault="003A5418">
            <w:pPr>
              <w:spacing w:line="240" w:lineRule="auto"/>
              <w:ind w:firstLineChars="0" w:firstLine="0"/>
              <w:jc w:val="center"/>
            </w:pPr>
            <w:r>
              <w:rPr>
                <w:rFonts w:hint="eastAsia"/>
              </w:rPr>
              <w:t>PC-3</w:t>
            </w:r>
          </w:p>
        </w:tc>
        <w:tc>
          <w:tcPr>
            <w:tcW w:w="1706" w:type="dxa"/>
            <w:vAlign w:val="center"/>
          </w:tcPr>
          <w:p w14:paraId="4D92E130" w14:textId="77777777" w:rsidR="00870A08" w:rsidRDefault="003A5418">
            <w:pPr>
              <w:spacing w:line="240" w:lineRule="auto"/>
              <w:ind w:firstLineChars="0" w:firstLine="0"/>
              <w:jc w:val="center"/>
            </w:pPr>
            <w:r>
              <w:rPr>
                <w:rFonts w:hint="eastAsia"/>
              </w:rPr>
              <w:t>Ethernet 0/0/1</w:t>
            </w:r>
          </w:p>
        </w:tc>
        <w:tc>
          <w:tcPr>
            <w:tcW w:w="1882" w:type="dxa"/>
            <w:vAlign w:val="center"/>
          </w:tcPr>
          <w:p w14:paraId="16D5BD44" w14:textId="77777777" w:rsidR="00870A08" w:rsidRDefault="003A5418">
            <w:pPr>
              <w:spacing w:line="240" w:lineRule="auto"/>
              <w:ind w:firstLineChars="0" w:firstLine="0"/>
              <w:jc w:val="center"/>
            </w:pPr>
            <w:r>
              <w:rPr>
                <w:rFonts w:hint="eastAsia"/>
              </w:rPr>
              <w:t>20.1.1.3</w:t>
            </w:r>
          </w:p>
        </w:tc>
        <w:tc>
          <w:tcPr>
            <w:tcW w:w="1882" w:type="dxa"/>
            <w:vAlign w:val="center"/>
          </w:tcPr>
          <w:p w14:paraId="20CA907A" w14:textId="77777777" w:rsidR="00870A08" w:rsidRDefault="003A5418">
            <w:pPr>
              <w:spacing w:line="240" w:lineRule="auto"/>
              <w:ind w:firstLineChars="0" w:firstLine="0"/>
              <w:jc w:val="center"/>
            </w:pPr>
            <w:r>
              <w:rPr>
                <w:rFonts w:hint="eastAsia"/>
              </w:rPr>
              <w:t>255.255.255.0</w:t>
            </w:r>
          </w:p>
        </w:tc>
        <w:tc>
          <w:tcPr>
            <w:tcW w:w="1458" w:type="dxa"/>
            <w:vAlign w:val="center"/>
          </w:tcPr>
          <w:p w14:paraId="161569B2" w14:textId="77777777" w:rsidR="00870A08" w:rsidRDefault="003A5418">
            <w:pPr>
              <w:spacing w:line="240" w:lineRule="auto"/>
              <w:ind w:firstLineChars="0" w:firstLine="0"/>
              <w:jc w:val="center"/>
            </w:pPr>
            <w:r>
              <w:rPr>
                <w:rFonts w:hint="eastAsia"/>
              </w:rPr>
              <w:t>20.1.1.254</w:t>
            </w:r>
          </w:p>
        </w:tc>
      </w:tr>
      <w:tr w:rsidR="00870A08" w14:paraId="4B81DD75" w14:textId="77777777">
        <w:trPr>
          <w:jc w:val="center"/>
        </w:trPr>
        <w:tc>
          <w:tcPr>
            <w:tcW w:w="1594" w:type="dxa"/>
            <w:vAlign w:val="center"/>
          </w:tcPr>
          <w:p w14:paraId="4E75B66B" w14:textId="77777777" w:rsidR="00870A08" w:rsidRDefault="003A5418">
            <w:pPr>
              <w:spacing w:line="240" w:lineRule="auto"/>
              <w:ind w:firstLineChars="0" w:firstLine="0"/>
              <w:jc w:val="center"/>
            </w:pPr>
            <w:r>
              <w:rPr>
                <w:rFonts w:hint="eastAsia"/>
              </w:rPr>
              <w:t>Server</w:t>
            </w:r>
          </w:p>
        </w:tc>
        <w:tc>
          <w:tcPr>
            <w:tcW w:w="1706" w:type="dxa"/>
            <w:vAlign w:val="center"/>
          </w:tcPr>
          <w:p w14:paraId="14E4177E" w14:textId="77777777" w:rsidR="00870A08" w:rsidRDefault="003A5418">
            <w:pPr>
              <w:spacing w:line="240" w:lineRule="auto"/>
              <w:ind w:firstLineChars="0" w:firstLine="0"/>
              <w:jc w:val="center"/>
            </w:pPr>
            <w:r>
              <w:rPr>
                <w:rFonts w:hint="eastAsia"/>
              </w:rPr>
              <w:t>Ethernet 0/0/0</w:t>
            </w:r>
          </w:p>
        </w:tc>
        <w:tc>
          <w:tcPr>
            <w:tcW w:w="1882" w:type="dxa"/>
            <w:vAlign w:val="center"/>
          </w:tcPr>
          <w:p w14:paraId="0D65F07A" w14:textId="77777777" w:rsidR="00870A08" w:rsidRDefault="003A5418">
            <w:pPr>
              <w:spacing w:line="240" w:lineRule="auto"/>
              <w:ind w:firstLineChars="0" w:firstLine="0"/>
              <w:jc w:val="center"/>
            </w:pPr>
            <w:r>
              <w:rPr>
                <w:rFonts w:hint="eastAsia"/>
              </w:rPr>
              <w:t>10.1.1.3</w:t>
            </w:r>
          </w:p>
        </w:tc>
        <w:tc>
          <w:tcPr>
            <w:tcW w:w="1882" w:type="dxa"/>
            <w:vAlign w:val="center"/>
          </w:tcPr>
          <w:p w14:paraId="1AC73889" w14:textId="77777777" w:rsidR="00870A08" w:rsidRDefault="003A5418">
            <w:pPr>
              <w:spacing w:line="240" w:lineRule="auto"/>
              <w:ind w:firstLineChars="0" w:firstLine="0"/>
              <w:jc w:val="center"/>
            </w:pPr>
            <w:r>
              <w:rPr>
                <w:rFonts w:hint="eastAsia"/>
              </w:rPr>
              <w:t>255.255.255.0</w:t>
            </w:r>
          </w:p>
        </w:tc>
        <w:tc>
          <w:tcPr>
            <w:tcW w:w="1458" w:type="dxa"/>
            <w:vAlign w:val="center"/>
          </w:tcPr>
          <w:p w14:paraId="67D0ACCB" w14:textId="77777777" w:rsidR="00870A08" w:rsidRDefault="003A5418">
            <w:pPr>
              <w:spacing w:line="240" w:lineRule="auto"/>
              <w:ind w:firstLineChars="0" w:firstLine="0"/>
              <w:jc w:val="center"/>
            </w:pPr>
            <w:r>
              <w:rPr>
                <w:rFonts w:hint="eastAsia"/>
              </w:rPr>
              <w:t>10.1.1.254</w:t>
            </w:r>
          </w:p>
        </w:tc>
      </w:tr>
    </w:tbl>
    <w:p w14:paraId="5019B90E" w14:textId="77777777" w:rsidR="00870A08" w:rsidRDefault="003A5418">
      <w:pPr>
        <w:pStyle w:val="10"/>
      </w:pPr>
      <w:r>
        <w:rPr>
          <w:rFonts w:hint="eastAsia"/>
        </w:rPr>
        <w:t>实验步骤</w:t>
      </w:r>
    </w:p>
    <w:p w14:paraId="05DD28FA" w14:textId="77777777" w:rsidR="00870A08" w:rsidRDefault="003A5418">
      <w:pPr>
        <w:pStyle w:val="2"/>
        <w:numPr>
          <w:ilvl w:val="0"/>
          <w:numId w:val="66"/>
        </w:numPr>
      </w:pPr>
      <w:r>
        <w:rPr>
          <w:rFonts w:hint="eastAsia"/>
        </w:rPr>
        <w:t>基本配置</w:t>
      </w:r>
    </w:p>
    <w:p w14:paraId="1079BEF6" w14:textId="77777777" w:rsidR="00870A08" w:rsidRDefault="003A5418">
      <w:pPr>
        <w:pStyle w:val="12"/>
        <w:ind w:left="420" w:firstLineChars="0" w:firstLine="0"/>
        <w:jc w:val="left"/>
      </w:pPr>
      <w:r>
        <w:rPr>
          <w:rFonts w:hint="eastAsia"/>
        </w:rPr>
        <w:t>根据实验编址表进行相应的基本配置，并使用</w:t>
      </w:r>
      <w:r>
        <w:rPr>
          <w:rFonts w:hint="eastAsia"/>
          <w:b/>
        </w:rPr>
        <w:t>ping</w:t>
      </w:r>
      <w:r>
        <w:rPr>
          <w:rFonts w:hint="eastAsia"/>
        </w:rPr>
        <w:t>命令检测各直连链路的连通性。</w:t>
      </w:r>
    </w:p>
    <w:p w14:paraId="299FA96D" w14:textId="77777777" w:rsidR="00870A08" w:rsidRDefault="003A5418">
      <w:pPr>
        <w:pStyle w:val="aff6"/>
      </w:pPr>
      <w:r>
        <w:t>&lt;R1&gt;ping -c 1 202.169.10.2</w:t>
      </w:r>
    </w:p>
    <w:p w14:paraId="6D338E11" w14:textId="77777777" w:rsidR="00870A08" w:rsidRDefault="003A5418">
      <w:pPr>
        <w:pStyle w:val="aff6"/>
      </w:pPr>
      <w:r>
        <w:t xml:space="preserve">  PING 202.169.10.2: </w:t>
      </w:r>
      <w:proofErr w:type="gramStart"/>
      <w:r>
        <w:t>56  data</w:t>
      </w:r>
      <w:proofErr w:type="gramEnd"/>
      <w:r>
        <w:t xml:space="preserve"> bytes, press CTRL_C to break</w:t>
      </w:r>
    </w:p>
    <w:p w14:paraId="6DDE0959" w14:textId="77777777" w:rsidR="00870A08" w:rsidRDefault="003A5418">
      <w:pPr>
        <w:pStyle w:val="aff6"/>
      </w:pPr>
      <w:r>
        <w:t xml:space="preserve">    Reply from 202.169.10.2: bytes=56 Sequence=1 </w:t>
      </w:r>
      <w:proofErr w:type="spellStart"/>
      <w:r>
        <w:t>ttl</w:t>
      </w:r>
      <w:proofErr w:type="spellEnd"/>
      <w:r>
        <w:t xml:space="preserve">=255 time=140 </w:t>
      </w:r>
      <w:proofErr w:type="spellStart"/>
      <w:r>
        <w:t>ms</w:t>
      </w:r>
      <w:proofErr w:type="spellEnd"/>
    </w:p>
    <w:p w14:paraId="7A19A02D" w14:textId="77777777" w:rsidR="00870A08" w:rsidRDefault="003A5418">
      <w:pPr>
        <w:pStyle w:val="aff6"/>
      </w:pPr>
      <w:r>
        <w:t xml:space="preserve">  --- 202.169.10.2 ping statistics ---</w:t>
      </w:r>
    </w:p>
    <w:p w14:paraId="4422E080" w14:textId="77777777" w:rsidR="00870A08" w:rsidRDefault="003A5418">
      <w:pPr>
        <w:pStyle w:val="aff6"/>
      </w:pPr>
      <w:r>
        <w:t xml:space="preserve">    1 packet(s) transmitted</w:t>
      </w:r>
    </w:p>
    <w:p w14:paraId="090B559C" w14:textId="77777777" w:rsidR="00870A08" w:rsidRDefault="003A5418">
      <w:pPr>
        <w:pStyle w:val="aff6"/>
      </w:pPr>
      <w:r>
        <w:t xml:space="preserve">    1 packet(s) received</w:t>
      </w:r>
    </w:p>
    <w:p w14:paraId="12E0039D" w14:textId="77777777" w:rsidR="00870A08" w:rsidRDefault="003A5418">
      <w:pPr>
        <w:pStyle w:val="aff6"/>
      </w:pPr>
      <w:r>
        <w:t xml:space="preserve">    0.00% packet loss</w:t>
      </w:r>
    </w:p>
    <w:p w14:paraId="36F74B84" w14:textId="77777777" w:rsidR="00870A08" w:rsidRDefault="003A5418">
      <w:pPr>
        <w:pStyle w:val="aff6"/>
      </w:pPr>
      <w:r>
        <w:t xml:space="preserve">    round-trip min/avg/max = 140/140/140 </w:t>
      </w:r>
      <w:proofErr w:type="spellStart"/>
      <w:r>
        <w:t>ms</w:t>
      </w:r>
      <w:proofErr w:type="spellEnd"/>
    </w:p>
    <w:p w14:paraId="4818EA9C" w14:textId="77777777" w:rsidR="00870A08" w:rsidRDefault="00870A08">
      <w:pPr>
        <w:pStyle w:val="aff6"/>
      </w:pPr>
    </w:p>
    <w:p w14:paraId="7EED2C79" w14:textId="77777777" w:rsidR="00870A08" w:rsidRDefault="003A5418">
      <w:pPr>
        <w:ind w:firstLine="420"/>
        <w:jc w:val="left"/>
      </w:pPr>
      <w:r>
        <w:rPr>
          <w:rFonts w:hint="eastAsia"/>
        </w:rPr>
        <w:t>其余直连网段的连通性测试省略。</w:t>
      </w:r>
    </w:p>
    <w:p w14:paraId="6BD01AEF" w14:textId="77777777" w:rsidR="00870A08" w:rsidRDefault="003A5418">
      <w:pPr>
        <w:pStyle w:val="2"/>
        <w:rPr>
          <w:rFonts w:ascii="微软雅黑" w:hAnsi="微软雅黑"/>
        </w:rPr>
      </w:pPr>
      <w:r>
        <w:rPr>
          <w:rFonts w:ascii="微软雅黑" w:hAnsi="微软雅黑" w:hint="eastAsia"/>
        </w:rPr>
        <w:t>配置静态NAT</w:t>
      </w:r>
    </w:p>
    <w:p w14:paraId="29A64221" w14:textId="77777777" w:rsidR="00870A08" w:rsidRDefault="003A5418">
      <w:pPr>
        <w:pStyle w:val="13"/>
        <w:ind w:firstLine="420"/>
      </w:pPr>
      <w:r>
        <w:rPr>
          <w:rFonts w:hint="eastAsia"/>
        </w:rPr>
        <w:t>公司在网关路由器</w:t>
      </w:r>
      <w:r>
        <w:rPr>
          <w:rFonts w:hint="eastAsia"/>
        </w:rPr>
        <w:t>R1</w:t>
      </w:r>
      <w:r>
        <w:rPr>
          <w:rFonts w:hint="eastAsia"/>
        </w:rPr>
        <w:t>上配置访问外网的默认路由。</w:t>
      </w:r>
    </w:p>
    <w:p w14:paraId="6A43B6D7" w14:textId="77777777" w:rsidR="00870A08" w:rsidRDefault="003A5418">
      <w:pPr>
        <w:pStyle w:val="aff6"/>
      </w:pPr>
      <w:r>
        <w:t>[R</w:t>
      </w:r>
      <w:proofErr w:type="gramStart"/>
      <w:r>
        <w:t>1]</w:t>
      </w:r>
      <w:proofErr w:type="spellStart"/>
      <w:r>
        <w:rPr>
          <w:highlight w:val="yellow"/>
          <w:rPrChange w:id="206" w:author="king" w:date="2020-12-19T22:19:00Z">
            <w:rPr/>
          </w:rPrChange>
        </w:rPr>
        <w:t>ip</w:t>
      </w:r>
      <w:proofErr w:type="spellEnd"/>
      <w:proofErr w:type="gramEnd"/>
      <w:r>
        <w:rPr>
          <w:highlight w:val="yellow"/>
          <w:rPrChange w:id="207" w:author="king" w:date="2020-12-19T22:19:00Z">
            <w:rPr/>
          </w:rPrChange>
        </w:rPr>
        <w:t xml:space="preserve"> route-static 0.0.0.0 0.0.0.0 202.169.10.2</w:t>
      </w:r>
    </w:p>
    <w:p w14:paraId="42CA418E" w14:textId="77777777" w:rsidR="00870A08" w:rsidRDefault="00870A08">
      <w:pPr>
        <w:pStyle w:val="aff6"/>
      </w:pPr>
    </w:p>
    <w:p w14:paraId="6441AA31" w14:textId="77777777" w:rsidR="00870A08" w:rsidRDefault="003A5418">
      <w:pPr>
        <w:pStyle w:val="13"/>
        <w:ind w:firstLine="420"/>
      </w:pPr>
      <w:r>
        <w:rPr>
          <w:rFonts w:hint="eastAsia"/>
        </w:rPr>
        <w:t>但由于内网使用的都是私有</w:t>
      </w:r>
      <w:r>
        <w:rPr>
          <w:rFonts w:hint="eastAsia"/>
        </w:rPr>
        <w:t>IP</w:t>
      </w:r>
      <w:r>
        <w:rPr>
          <w:rFonts w:hint="eastAsia"/>
        </w:rPr>
        <w:t>地址，员工无法直接访问公网。现需要在网关路由器</w:t>
      </w:r>
      <w:r>
        <w:rPr>
          <w:rFonts w:hint="eastAsia"/>
        </w:rPr>
        <w:t>R1</w:t>
      </w:r>
      <w:r>
        <w:rPr>
          <w:rFonts w:hint="eastAsia"/>
        </w:rPr>
        <w:t>上配置</w:t>
      </w:r>
      <w:r>
        <w:rPr>
          <w:rFonts w:hint="eastAsia"/>
        </w:rPr>
        <w:t>NAT</w:t>
      </w:r>
      <w:r>
        <w:rPr>
          <w:rFonts w:hint="eastAsia"/>
        </w:rPr>
        <w:t>地址转换，</w:t>
      </w:r>
      <w:proofErr w:type="gramStart"/>
      <w:r>
        <w:rPr>
          <w:rFonts w:hint="eastAsia"/>
        </w:rPr>
        <w:t>将私网地址转换</w:t>
      </w:r>
      <w:proofErr w:type="gramEnd"/>
      <w:r>
        <w:rPr>
          <w:rFonts w:hint="eastAsia"/>
        </w:rPr>
        <w:t>为公网地址。</w:t>
      </w:r>
    </w:p>
    <w:p w14:paraId="462B1030" w14:textId="77777777" w:rsidR="00870A08" w:rsidRDefault="003A5418">
      <w:pPr>
        <w:pStyle w:val="13"/>
        <w:ind w:firstLine="420"/>
      </w:pPr>
      <w:r>
        <w:rPr>
          <w:rFonts w:hint="eastAsia"/>
        </w:rPr>
        <w:t>PC-1</w:t>
      </w:r>
      <w:r>
        <w:rPr>
          <w:rFonts w:hint="eastAsia"/>
        </w:rPr>
        <w:t>为公司客户经理使用的终端，不仅需要自身能访问外网，还需要外网用户也能够直接访问他，因此网络管理</w:t>
      </w:r>
      <w:proofErr w:type="gramStart"/>
      <w:r>
        <w:rPr>
          <w:rFonts w:hint="eastAsia"/>
        </w:rPr>
        <w:t>员分配</w:t>
      </w:r>
      <w:proofErr w:type="gramEnd"/>
      <w:r>
        <w:rPr>
          <w:rFonts w:hint="eastAsia"/>
        </w:rPr>
        <w:t>了一个公网</w:t>
      </w:r>
      <w:r>
        <w:rPr>
          <w:rFonts w:hint="eastAsia"/>
        </w:rPr>
        <w:t>IP</w:t>
      </w:r>
      <w:r>
        <w:rPr>
          <w:rFonts w:hint="eastAsia"/>
        </w:rPr>
        <w:t>地址</w:t>
      </w:r>
      <w:r>
        <w:rPr>
          <w:rFonts w:hint="eastAsia"/>
        </w:rPr>
        <w:t>202.169.10.5</w:t>
      </w:r>
      <w:r>
        <w:rPr>
          <w:rFonts w:hint="eastAsia"/>
        </w:rPr>
        <w:t>给</w:t>
      </w:r>
      <w:r>
        <w:rPr>
          <w:rFonts w:hint="eastAsia"/>
        </w:rPr>
        <w:t>PC-1</w:t>
      </w:r>
      <w:r>
        <w:rPr>
          <w:rFonts w:hint="eastAsia"/>
        </w:rPr>
        <w:t>做静态</w:t>
      </w:r>
      <w:r>
        <w:rPr>
          <w:rFonts w:hint="eastAsia"/>
        </w:rPr>
        <w:t>NAT</w:t>
      </w:r>
      <w:r>
        <w:rPr>
          <w:rFonts w:hint="eastAsia"/>
        </w:rPr>
        <w:t>地</w:t>
      </w:r>
      <w:r>
        <w:rPr>
          <w:rFonts w:hint="eastAsia"/>
        </w:rPr>
        <w:lastRenderedPageBreak/>
        <w:t>址转换。在</w:t>
      </w:r>
      <w:r>
        <w:rPr>
          <w:rFonts w:hint="eastAsia"/>
        </w:rPr>
        <w:t>R1</w:t>
      </w:r>
      <w:r>
        <w:rPr>
          <w:rFonts w:hint="eastAsia"/>
        </w:rPr>
        <w:t>的</w:t>
      </w:r>
      <w:r>
        <w:rPr>
          <w:rFonts w:hint="eastAsia"/>
        </w:rPr>
        <w:t>GE 0/0/0</w:t>
      </w:r>
      <w:r>
        <w:rPr>
          <w:rFonts w:hint="eastAsia"/>
        </w:rPr>
        <w:t>接口下使用命令</w:t>
      </w:r>
      <w:proofErr w:type="spellStart"/>
      <w:r>
        <w:rPr>
          <w:rFonts w:hint="eastAsia"/>
          <w:b/>
        </w:rPr>
        <w:t>nat</w:t>
      </w:r>
      <w:proofErr w:type="spellEnd"/>
      <w:r>
        <w:rPr>
          <w:rFonts w:hint="eastAsia"/>
          <w:b/>
        </w:rPr>
        <w:t xml:space="preserve"> static</w:t>
      </w:r>
      <w:r>
        <w:rPr>
          <w:rFonts w:hint="eastAsia"/>
        </w:rPr>
        <w:t>配置内部地址到外部地址的一对一转换。</w:t>
      </w:r>
    </w:p>
    <w:p w14:paraId="7D18DAF9"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0/0/0</w:t>
      </w:r>
    </w:p>
    <w:p w14:paraId="3D9584FC" w14:textId="77777777" w:rsidR="00870A08" w:rsidRDefault="003A5418">
      <w:pPr>
        <w:pStyle w:val="aff6"/>
      </w:pPr>
      <w:r>
        <w:t>[R1-GigabitEthernet0/0/</w:t>
      </w:r>
      <w:proofErr w:type="gramStart"/>
      <w:r>
        <w:t>0]</w:t>
      </w:r>
      <w:proofErr w:type="spellStart"/>
      <w:r>
        <w:t>nat</w:t>
      </w:r>
      <w:proofErr w:type="spellEnd"/>
      <w:proofErr w:type="gramEnd"/>
      <w:r>
        <w:t xml:space="preserve"> static global 202.169.10.5 inside 10.1.1.1</w:t>
      </w:r>
    </w:p>
    <w:p w14:paraId="2C1B7B35" w14:textId="77777777" w:rsidR="00870A08" w:rsidRDefault="00870A08">
      <w:pPr>
        <w:pStyle w:val="aff6"/>
      </w:pPr>
    </w:p>
    <w:p w14:paraId="35527AEB" w14:textId="77777777" w:rsidR="00870A08" w:rsidRDefault="003A5418">
      <w:pPr>
        <w:pStyle w:val="13"/>
        <w:ind w:firstLine="420"/>
      </w:pPr>
      <w:r>
        <w:rPr>
          <w:rFonts w:hint="eastAsia"/>
        </w:rPr>
        <w:t>配置完成后，在</w:t>
      </w:r>
      <w:r>
        <w:rPr>
          <w:rFonts w:hint="eastAsia"/>
        </w:rPr>
        <w:t>R1</w:t>
      </w:r>
      <w:r>
        <w:rPr>
          <w:rFonts w:hint="eastAsia"/>
        </w:rPr>
        <w:t>上查看</w:t>
      </w:r>
      <w:r>
        <w:rPr>
          <w:rFonts w:hint="eastAsia"/>
        </w:rPr>
        <w:t>NAT</w:t>
      </w:r>
      <w:r>
        <w:rPr>
          <w:rFonts w:hint="eastAsia"/>
        </w:rPr>
        <w:t>静态配置信息，并在</w:t>
      </w:r>
      <w:r>
        <w:rPr>
          <w:rFonts w:hint="eastAsia"/>
        </w:rPr>
        <w:t>PC-1</w:t>
      </w:r>
      <w:r>
        <w:rPr>
          <w:rFonts w:hint="eastAsia"/>
        </w:rPr>
        <w:t>上使用</w:t>
      </w:r>
      <w:r>
        <w:rPr>
          <w:rFonts w:hint="eastAsia"/>
        </w:rPr>
        <w:t>ping</w:t>
      </w:r>
      <w:r>
        <w:rPr>
          <w:rFonts w:hint="eastAsia"/>
        </w:rPr>
        <w:t>命令测试与外网连通性。</w:t>
      </w:r>
    </w:p>
    <w:p w14:paraId="38425AF8" w14:textId="77777777" w:rsidR="00870A08" w:rsidRDefault="003A5418">
      <w:pPr>
        <w:pStyle w:val="aff6"/>
      </w:pPr>
      <w:r w:rsidRPr="00F50246">
        <w:rPr>
          <w:highlight w:val="yellow"/>
        </w:rPr>
        <w:t>&lt;R1&gt;</w:t>
      </w:r>
      <w:proofErr w:type="gramStart"/>
      <w:r>
        <w:t xml:space="preserve">display  </w:t>
      </w:r>
      <w:proofErr w:type="spellStart"/>
      <w:r>
        <w:t>nat</w:t>
      </w:r>
      <w:proofErr w:type="spellEnd"/>
      <w:proofErr w:type="gramEnd"/>
      <w:r>
        <w:t xml:space="preserve">  static </w:t>
      </w:r>
    </w:p>
    <w:p w14:paraId="64A8AE83" w14:textId="77777777" w:rsidR="00870A08" w:rsidRDefault="003A5418">
      <w:pPr>
        <w:pStyle w:val="aff6"/>
      </w:pPr>
      <w:r>
        <w:t xml:space="preserve">  Static Nat Information:</w:t>
      </w:r>
    </w:p>
    <w:p w14:paraId="363BD04D" w14:textId="77777777" w:rsidR="00870A08" w:rsidRDefault="003A5418">
      <w:pPr>
        <w:pStyle w:val="aff6"/>
      </w:pPr>
      <w:r>
        <w:t xml:space="preserve">  </w:t>
      </w:r>
      <w:proofErr w:type="gramStart"/>
      <w:r>
        <w:t>Interface  :</w:t>
      </w:r>
      <w:proofErr w:type="gramEnd"/>
      <w:r>
        <w:t xml:space="preserve"> GigabitEthernet0/0/0</w:t>
      </w:r>
    </w:p>
    <w:p w14:paraId="2FB2E55A" w14:textId="77777777" w:rsidR="00870A08" w:rsidRDefault="003A5418">
      <w:pPr>
        <w:pStyle w:val="aff6"/>
        <w:rPr>
          <w:shd w:val="pct10" w:color="auto" w:fill="FFFFFF"/>
        </w:rPr>
      </w:pPr>
      <w:r>
        <w:rPr>
          <w:shd w:val="pct10" w:color="auto" w:fill="FFFFFF"/>
        </w:rPr>
        <w:t xml:space="preserve">    Global IP/Port   </w:t>
      </w:r>
      <w:proofErr w:type="gramStart"/>
      <w:r>
        <w:rPr>
          <w:shd w:val="pct10" w:color="auto" w:fill="FFFFFF"/>
        </w:rPr>
        <w:t xml:space="preserve">  :</w:t>
      </w:r>
      <w:proofErr w:type="gramEnd"/>
      <w:r>
        <w:rPr>
          <w:shd w:val="pct10" w:color="auto" w:fill="FFFFFF"/>
        </w:rPr>
        <w:t xml:space="preserve"> 202.169.10.5/---- </w:t>
      </w:r>
    </w:p>
    <w:p w14:paraId="7D157D31" w14:textId="77777777" w:rsidR="00870A08" w:rsidRDefault="003A5418">
      <w:pPr>
        <w:pStyle w:val="aff6"/>
        <w:rPr>
          <w:shd w:val="pct10" w:color="auto" w:fill="FFFFFF"/>
        </w:rPr>
      </w:pPr>
      <w:r>
        <w:rPr>
          <w:shd w:val="pct10" w:color="auto" w:fill="FFFFFF"/>
        </w:rPr>
        <w:t xml:space="preserve">    Inside IP/Port   </w:t>
      </w:r>
      <w:proofErr w:type="gramStart"/>
      <w:r>
        <w:rPr>
          <w:shd w:val="pct10" w:color="auto" w:fill="FFFFFF"/>
        </w:rPr>
        <w:t xml:space="preserve">  :</w:t>
      </w:r>
      <w:proofErr w:type="gramEnd"/>
      <w:r>
        <w:rPr>
          <w:shd w:val="pct10" w:color="auto" w:fill="FFFFFF"/>
        </w:rPr>
        <w:t xml:space="preserve"> 10.1.1.1/----</w:t>
      </w:r>
    </w:p>
    <w:p w14:paraId="3C70B64A" w14:textId="77777777" w:rsidR="00870A08" w:rsidRDefault="003A5418">
      <w:pPr>
        <w:pStyle w:val="aff6"/>
      </w:pPr>
      <w:r>
        <w:t xml:space="preserve">    </w:t>
      </w:r>
      <w:proofErr w:type="gramStart"/>
      <w:r>
        <w:t>Protocol :</w:t>
      </w:r>
      <w:proofErr w:type="gramEnd"/>
      <w:r>
        <w:t xml:space="preserve"> ----     </w:t>
      </w:r>
    </w:p>
    <w:p w14:paraId="4B0E0787" w14:textId="77777777" w:rsidR="00870A08" w:rsidRDefault="003A5418">
      <w:pPr>
        <w:pStyle w:val="aff6"/>
      </w:pPr>
      <w:r>
        <w:rPr>
          <w:rFonts w:hint="eastAsia"/>
        </w:rPr>
        <w:t>……</w:t>
      </w:r>
    </w:p>
    <w:p w14:paraId="7443AD4B" w14:textId="77777777" w:rsidR="00870A08" w:rsidRDefault="00870A08">
      <w:pPr>
        <w:pStyle w:val="aff6"/>
      </w:pPr>
    </w:p>
    <w:p w14:paraId="635BFB9F" w14:textId="77777777" w:rsidR="00870A08" w:rsidRPr="00870A08" w:rsidRDefault="003A5418">
      <w:pPr>
        <w:pStyle w:val="aff6"/>
        <w:rPr>
          <w:highlight w:val="yellow"/>
          <w:rPrChange w:id="208" w:author="king" w:date="2020-12-19T23:25:00Z">
            <w:rPr/>
          </w:rPrChange>
        </w:rPr>
      </w:pPr>
      <w:commentRangeStart w:id="209"/>
      <w:r>
        <w:t>PC</w:t>
      </w:r>
      <w:ins w:id="210" w:author="king" w:date="2020-12-19T21:35:00Z">
        <w:r>
          <w:rPr>
            <w:highlight w:val="yellow"/>
            <w:rPrChange w:id="211" w:author="king" w:date="2020-12-19T21:35:00Z">
              <w:rPr/>
            </w:rPrChange>
          </w:rPr>
          <w:t>-</w:t>
        </w:r>
        <w:commentRangeStart w:id="212"/>
        <w:r>
          <w:rPr>
            <w:highlight w:val="yellow"/>
            <w:rPrChange w:id="213" w:author="king" w:date="2020-12-19T21:35:00Z">
              <w:rPr/>
            </w:rPrChange>
          </w:rPr>
          <w:t>1</w:t>
        </w:r>
      </w:ins>
      <w:commentRangeEnd w:id="212"/>
      <w:r w:rsidR="00DB7FFE">
        <w:rPr>
          <w:rStyle w:val="afa"/>
          <w:rFonts w:ascii="Times New Roman" w:eastAsia="微软雅黑" w:hAnsi="Times New Roman" w:cs="Times New Roman"/>
          <w:kern w:val="2"/>
        </w:rPr>
        <w:commentReference w:id="212"/>
      </w:r>
      <w:r>
        <w:rPr>
          <w:highlight w:val="yellow"/>
          <w:rPrChange w:id="214" w:author="king" w:date="2020-12-19T21:35:00Z">
            <w:rPr/>
          </w:rPrChange>
        </w:rPr>
        <w:t>&gt;</w:t>
      </w:r>
      <w:r>
        <w:t>p</w:t>
      </w:r>
      <w:r>
        <w:rPr>
          <w:highlight w:val="yellow"/>
          <w:rPrChange w:id="215" w:author="king" w:date="2020-12-19T23:25:00Z">
            <w:rPr/>
          </w:rPrChange>
        </w:rPr>
        <w:t>ing 202.169.</w:t>
      </w:r>
      <w:commentRangeStart w:id="216"/>
      <w:r>
        <w:rPr>
          <w:highlight w:val="yellow"/>
          <w:rPrChange w:id="217" w:author="king" w:date="2020-12-19T23:25:00Z">
            <w:rPr/>
          </w:rPrChange>
        </w:rPr>
        <w:t>20</w:t>
      </w:r>
      <w:commentRangeEnd w:id="216"/>
      <w:r w:rsidR="00DB7FFE">
        <w:rPr>
          <w:rStyle w:val="afa"/>
          <w:rFonts w:ascii="Times New Roman" w:eastAsia="微软雅黑" w:hAnsi="Times New Roman" w:cs="Times New Roman"/>
          <w:kern w:val="2"/>
        </w:rPr>
        <w:commentReference w:id="216"/>
      </w:r>
      <w:r>
        <w:rPr>
          <w:highlight w:val="yellow"/>
          <w:rPrChange w:id="218" w:author="king" w:date="2020-12-19T23:25:00Z">
            <w:rPr/>
          </w:rPrChange>
        </w:rPr>
        <w:t>.1</w:t>
      </w:r>
    </w:p>
    <w:p w14:paraId="5AD0F9D2" w14:textId="77777777" w:rsidR="00870A08" w:rsidRPr="00870A08" w:rsidRDefault="003A5418">
      <w:pPr>
        <w:pStyle w:val="aff6"/>
        <w:rPr>
          <w:highlight w:val="yellow"/>
          <w:rPrChange w:id="219" w:author="king" w:date="2020-12-19T23:25:00Z">
            <w:rPr/>
          </w:rPrChange>
        </w:rPr>
      </w:pPr>
      <w:r>
        <w:rPr>
          <w:highlight w:val="yellow"/>
          <w:rPrChange w:id="220" w:author="king" w:date="2020-12-19T23:25:00Z">
            <w:rPr/>
          </w:rPrChange>
        </w:rPr>
        <w:t xml:space="preserve">Ping 202.169.20.1: 32 data bytes, Press </w:t>
      </w:r>
      <w:proofErr w:type="spellStart"/>
      <w:r>
        <w:rPr>
          <w:highlight w:val="yellow"/>
          <w:rPrChange w:id="221" w:author="king" w:date="2020-12-19T23:25:00Z">
            <w:rPr/>
          </w:rPrChange>
        </w:rPr>
        <w:t>Ctrl_C</w:t>
      </w:r>
      <w:proofErr w:type="spellEnd"/>
      <w:r>
        <w:rPr>
          <w:highlight w:val="yellow"/>
          <w:rPrChange w:id="222" w:author="king" w:date="2020-12-19T23:25:00Z">
            <w:rPr/>
          </w:rPrChange>
        </w:rPr>
        <w:t xml:space="preserve"> to break</w:t>
      </w:r>
    </w:p>
    <w:p w14:paraId="1E0CDF2F" w14:textId="77777777" w:rsidR="00870A08" w:rsidRPr="00870A08" w:rsidRDefault="003A5418">
      <w:pPr>
        <w:pStyle w:val="aff6"/>
        <w:rPr>
          <w:highlight w:val="yellow"/>
          <w:rPrChange w:id="223" w:author="king" w:date="2020-12-19T23:25:00Z">
            <w:rPr/>
          </w:rPrChange>
        </w:rPr>
      </w:pPr>
      <w:r>
        <w:rPr>
          <w:highlight w:val="yellow"/>
          <w:rPrChange w:id="224" w:author="king" w:date="2020-12-19T23:25:00Z">
            <w:rPr/>
          </w:rPrChange>
        </w:rPr>
        <w:t>Request timeout!</w:t>
      </w:r>
    </w:p>
    <w:p w14:paraId="6EDAC525" w14:textId="77777777" w:rsidR="00870A08" w:rsidRPr="00870A08" w:rsidRDefault="003A5418">
      <w:pPr>
        <w:pStyle w:val="aff6"/>
        <w:rPr>
          <w:highlight w:val="yellow"/>
          <w:rPrChange w:id="225" w:author="king" w:date="2020-12-19T23:25:00Z">
            <w:rPr/>
          </w:rPrChange>
        </w:rPr>
      </w:pPr>
      <w:r>
        <w:rPr>
          <w:highlight w:val="yellow"/>
          <w:rPrChange w:id="226" w:author="king" w:date="2020-12-19T23:25:00Z">
            <w:rPr/>
          </w:rPrChange>
        </w:rPr>
        <w:t>Request timeout!</w:t>
      </w:r>
    </w:p>
    <w:p w14:paraId="59CA09B0" w14:textId="77777777" w:rsidR="00870A08" w:rsidRPr="00870A08" w:rsidRDefault="003A5418">
      <w:pPr>
        <w:pStyle w:val="aff6"/>
        <w:rPr>
          <w:highlight w:val="yellow"/>
          <w:rPrChange w:id="227" w:author="king" w:date="2020-12-19T23:25:00Z">
            <w:rPr/>
          </w:rPrChange>
        </w:rPr>
      </w:pPr>
      <w:r>
        <w:rPr>
          <w:highlight w:val="yellow"/>
          <w:rPrChange w:id="228" w:author="king" w:date="2020-12-19T23:25:00Z">
            <w:rPr/>
          </w:rPrChange>
        </w:rPr>
        <w:t>Request timeout!</w:t>
      </w:r>
    </w:p>
    <w:p w14:paraId="36E2787C" w14:textId="77777777" w:rsidR="00870A08" w:rsidRPr="00870A08" w:rsidRDefault="003A5418">
      <w:pPr>
        <w:pStyle w:val="aff6"/>
        <w:rPr>
          <w:highlight w:val="yellow"/>
          <w:rPrChange w:id="229" w:author="king" w:date="2020-12-19T23:25:00Z">
            <w:rPr/>
          </w:rPrChange>
        </w:rPr>
      </w:pPr>
      <w:r>
        <w:rPr>
          <w:highlight w:val="yellow"/>
          <w:rPrChange w:id="230" w:author="king" w:date="2020-12-19T23:25:00Z">
            <w:rPr/>
          </w:rPrChange>
        </w:rPr>
        <w:t>Request timeout!</w:t>
      </w:r>
    </w:p>
    <w:p w14:paraId="2934F4D4" w14:textId="77777777" w:rsidR="00870A08" w:rsidRDefault="003A5418">
      <w:pPr>
        <w:pStyle w:val="aff6"/>
      </w:pPr>
      <w:r>
        <w:rPr>
          <w:highlight w:val="yellow"/>
          <w:rPrChange w:id="231" w:author="king" w:date="2020-12-19T23:25:00Z">
            <w:rPr/>
          </w:rPrChange>
        </w:rPr>
        <w:t>Request timeout!</w:t>
      </w:r>
    </w:p>
    <w:p w14:paraId="6FA1434D" w14:textId="77777777" w:rsidR="00870A08" w:rsidRDefault="003A5418">
      <w:pPr>
        <w:pStyle w:val="aff6"/>
      </w:pPr>
      <w:r>
        <w:rPr>
          <w:rFonts w:hint="eastAsia"/>
        </w:rPr>
        <w:t>……</w:t>
      </w:r>
    </w:p>
    <w:p w14:paraId="189FDC75" w14:textId="77777777" w:rsidR="00870A08" w:rsidRPr="00870A08" w:rsidRDefault="00870A08">
      <w:pPr>
        <w:pStyle w:val="aff6"/>
        <w:rPr>
          <w:highlight w:val="yellow"/>
          <w:rPrChange w:id="232" w:author="king" w:date="2020-12-20T10:49:00Z">
            <w:rPr/>
          </w:rPrChange>
        </w:rPr>
      </w:pPr>
    </w:p>
    <w:p w14:paraId="47D9352B" w14:textId="77777777" w:rsidR="00870A08" w:rsidRPr="00870A08" w:rsidRDefault="003A5418">
      <w:pPr>
        <w:pStyle w:val="13"/>
        <w:ind w:firstLine="420"/>
        <w:rPr>
          <w:highlight w:val="yellow"/>
          <w:rPrChange w:id="233" w:author="king" w:date="2020-12-20T10:49:00Z">
            <w:rPr/>
          </w:rPrChange>
        </w:rPr>
      </w:pPr>
      <w:r>
        <w:rPr>
          <w:rFonts w:hint="eastAsia"/>
          <w:highlight w:val="yellow"/>
          <w:rPrChange w:id="234" w:author="king" w:date="2020-12-20T10:49:00Z">
            <w:rPr>
              <w:rFonts w:hint="eastAsia"/>
            </w:rPr>
          </w:rPrChange>
        </w:rPr>
        <w:t>可以观察到</w:t>
      </w:r>
      <w:r>
        <w:rPr>
          <w:highlight w:val="yellow"/>
          <w:rPrChange w:id="235" w:author="king" w:date="2020-12-20T10:49:00Z">
            <w:rPr/>
          </w:rPrChange>
        </w:rPr>
        <w:t>PC-1</w:t>
      </w:r>
      <w:r>
        <w:rPr>
          <w:rFonts w:hint="eastAsia"/>
          <w:highlight w:val="yellow"/>
          <w:rPrChange w:id="236" w:author="king" w:date="2020-12-20T10:49:00Z">
            <w:rPr>
              <w:rFonts w:hint="eastAsia"/>
            </w:rPr>
          </w:rPrChange>
        </w:rPr>
        <w:t>还是无法与外网通信，在路由器</w:t>
      </w:r>
      <w:r>
        <w:rPr>
          <w:highlight w:val="yellow"/>
          <w:rPrChange w:id="237" w:author="king" w:date="2020-12-20T10:49:00Z">
            <w:rPr/>
          </w:rPrChange>
        </w:rPr>
        <w:t>R1</w:t>
      </w:r>
      <w:r>
        <w:rPr>
          <w:rFonts w:hint="eastAsia"/>
          <w:highlight w:val="yellow"/>
          <w:rPrChange w:id="238" w:author="king" w:date="2020-12-20T10:49:00Z">
            <w:rPr>
              <w:rFonts w:hint="eastAsia"/>
            </w:rPr>
          </w:rPrChange>
        </w:rPr>
        <w:t>的</w:t>
      </w:r>
      <w:r>
        <w:rPr>
          <w:highlight w:val="yellow"/>
          <w:rPrChange w:id="239" w:author="king" w:date="2020-12-20T10:49:00Z">
            <w:rPr/>
          </w:rPrChange>
        </w:rPr>
        <w:t>GE 0/0/0</w:t>
      </w:r>
      <w:r>
        <w:rPr>
          <w:rFonts w:hint="eastAsia"/>
          <w:highlight w:val="yellow"/>
          <w:rPrChange w:id="240" w:author="king" w:date="2020-12-20T10:49:00Z">
            <w:rPr>
              <w:rFonts w:hint="eastAsia"/>
            </w:rPr>
          </w:rPrChange>
        </w:rPr>
        <w:t>接口上抓包查看</w:t>
      </w:r>
      <w:r>
        <w:rPr>
          <w:highlight w:val="yellow"/>
          <w:rPrChange w:id="241" w:author="king" w:date="2020-12-20T10:49:00Z">
            <w:rPr/>
          </w:rPrChange>
        </w:rPr>
        <w:t>NAT</w:t>
      </w:r>
      <w:r>
        <w:rPr>
          <w:rFonts w:hint="eastAsia"/>
          <w:highlight w:val="yellow"/>
          <w:rPrChange w:id="242" w:author="king" w:date="2020-12-20T10:49:00Z">
            <w:rPr>
              <w:rFonts w:hint="eastAsia"/>
            </w:rPr>
          </w:rPrChange>
        </w:rPr>
        <w:t>地址转换是否成功。</w:t>
      </w:r>
      <w:commentRangeEnd w:id="209"/>
      <w:r w:rsidR="00DB7FFE">
        <w:rPr>
          <w:rStyle w:val="afa"/>
        </w:rPr>
        <w:commentReference w:id="209"/>
      </w:r>
    </w:p>
    <w:p w14:paraId="72D98317" w14:textId="77777777" w:rsidR="00870A08" w:rsidRPr="00870A08" w:rsidRDefault="003A5418">
      <w:pPr>
        <w:pStyle w:val="aff6"/>
        <w:jc w:val="center"/>
        <w:rPr>
          <w:highlight w:val="yellow"/>
          <w:rPrChange w:id="243" w:author="king" w:date="2020-12-20T10:49:00Z">
            <w:rPr/>
          </w:rPrChange>
        </w:rPr>
      </w:pPr>
      <w:r>
        <w:rPr>
          <w:noProof/>
          <w:highlight w:val="yellow"/>
          <w:lang w:val="en-GB"/>
          <w:rPrChange w:id="244" w:author="king" w:date="2020-12-20T10:49:00Z">
            <w:rPr>
              <w:noProof/>
              <w:lang w:val="en-GB"/>
            </w:rPr>
          </w:rPrChange>
        </w:rPr>
        <w:lastRenderedPageBreak/>
        <w:drawing>
          <wp:inline distT="0" distB="0" distL="0" distR="0" wp14:anchorId="5A377BD9" wp14:editId="1D972C65">
            <wp:extent cx="5276850" cy="2752725"/>
            <wp:effectExtent l="19050" t="0" r="0" b="0"/>
            <wp:docPr id="495" name="图片 1" descr="C:\Documents and Settings\Administrator\桌面\eNSP实验图\dp\NAT 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 descr="C:\Documents and Settings\Administrator\桌面\eNSP实验图\dp\NAT ARP.png"/>
                    <pic:cNvPicPr>
                      <a:picLocks noChangeAspect="1" noChangeArrowheads="1"/>
                    </pic:cNvPicPr>
                  </pic:nvPicPr>
                  <pic:blipFill>
                    <a:blip r:embed="rId313" cstate="print"/>
                    <a:srcRect/>
                    <a:stretch>
                      <a:fillRect/>
                    </a:stretch>
                  </pic:blipFill>
                  <pic:spPr>
                    <a:xfrm>
                      <a:off x="0" y="0"/>
                      <a:ext cx="5276850" cy="2752725"/>
                    </a:xfrm>
                    <a:prstGeom prst="rect">
                      <a:avLst/>
                    </a:prstGeom>
                    <a:noFill/>
                    <a:ln w="9525">
                      <a:noFill/>
                      <a:miter lim="800000"/>
                      <a:headEnd/>
                      <a:tailEnd/>
                    </a:ln>
                  </pic:spPr>
                </pic:pic>
              </a:graphicData>
            </a:graphic>
          </wp:inline>
        </w:drawing>
      </w:r>
    </w:p>
    <w:p w14:paraId="1D870CB5" w14:textId="77777777" w:rsidR="00870A08" w:rsidRPr="00870A08" w:rsidRDefault="003A5418">
      <w:pPr>
        <w:pStyle w:val="aff6"/>
        <w:jc w:val="center"/>
        <w:rPr>
          <w:highlight w:val="yellow"/>
          <w:rPrChange w:id="245" w:author="king" w:date="2020-12-20T10:49:00Z">
            <w:rPr/>
          </w:rPrChange>
        </w:rPr>
      </w:pPr>
      <w:r>
        <w:rPr>
          <w:rFonts w:hint="eastAsia"/>
          <w:highlight w:val="yellow"/>
          <w:rPrChange w:id="246" w:author="king" w:date="2020-12-20T10:49:00Z">
            <w:rPr>
              <w:rFonts w:hint="eastAsia"/>
            </w:rPr>
          </w:rPrChange>
        </w:rPr>
        <w:t>图</w:t>
      </w:r>
      <w:r>
        <w:rPr>
          <w:highlight w:val="yellow"/>
          <w:rPrChange w:id="247" w:author="king" w:date="2020-12-20T10:49:00Z">
            <w:rPr/>
          </w:rPrChange>
        </w:rPr>
        <w:t>14-14</w:t>
      </w:r>
    </w:p>
    <w:p w14:paraId="60FF3F43" w14:textId="77777777" w:rsidR="00870A08" w:rsidRPr="00870A08" w:rsidRDefault="00870A08">
      <w:pPr>
        <w:pStyle w:val="13"/>
        <w:ind w:firstLineChars="0" w:firstLine="0"/>
        <w:rPr>
          <w:highlight w:val="yellow"/>
          <w:rPrChange w:id="248" w:author="king" w:date="2020-12-20T10:49:00Z">
            <w:rPr/>
          </w:rPrChange>
        </w:rPr>
      </w:pPr>
    </w:p>
    <w:p w14:paraId="3B2AE06E" w14:textId="77777777" w:rsidR="00870A08" w:rsidRPr="00870A08" w:rsidRDefault="003A5418">
      <w:pPr>
        <w:pStyle w:val="13"/>
        <w:ind w:firstLine="420"/>
        <w:rPr>
          <w:highlight w:val="yellow"/>
          <w:rPrChange w:id="249" w:author="king" w:date="2020-12-20T10:49:00Z">
            <w:rPr/>
          </w:rPrChange>
        </w:rPr>
      </w:pPr>
      <w:r>
        <w:rPr>
          <w:rFonts w:hint="eastAsia"/>
          <w:highlight w:val="yellow"/>
          <w:rPrChange w:id="250" w:author="king" w:date="2020-12-20T10:49:00Z">
            <w:rPr>
              <w:rFonts w:hint="eastAsia"/>
            </w:rPr>
          </w:rPrChange>
        </w:rPr>
        <w:t>可以观察到</w:t>
      </w:r>
      <w:r>
        <w:rPr>
          <w:highlight w:val="yellow"/>
          <w:rPrChange w:id="251" w:author="king" w:date="2020-12-20T10:49:00Z">
            <w:rPr/>
          </w:rPrChange>
        </w:rPr>
        <w:t>R1</w:t>
      </w:r>
      <w:r>
        <w:rPr>
          <w:rFonts w:hint="eastAsia"/>
          <w:highlight w:val="yellow"/>
          <w:rPrChange w:id="252" w:author="king" w:date="2020-12-20T10:49:00Z">
            <w:rPr>
              <w:rFonts w:hint="eastAsia"/>
            </w:rPr>
          </w:rPrChange>
        </w:rPr>
        <w:t>已经成功把来自</w:t>
      </w:r>
      <w:r>
        <w:rPr>
          <w:highlight w:val="yellow"/>
          <w:rPrChange w:id="253" w:author="king" w:date="2020-12-20T10:49:00Z">
            <w:rPr/>
          </w:rPrChange>
        </w:rPr>
        <w:t>PC-1</w:t>
      </w:r>
      <w:r>
        <w:rPr>
          <w:rFonts w:hint="eastAsia"/>
          <w:highlight w:val="yellow"/>
          <w:rPrChange w:id="254" w:author="king" w:date="2020-12-20T10:49:00Z">
            <w:rPr>
              <w:rFonts w:hint="eastAsia"/>
            </w:rPr>
          </w:rPrChange>
        </w:rPr>
        <w:t>的</w:t>
      </w:r>
      <w:r>
        <w:rPr>
          <w:highlight w:val="yellow"/>
          <w:rPrChange w:id="255" w:author="king" w:date="2020-12-20T10:49:00Z">
            <w:rPr/>
          </w:rPrChange>
        </w:rPr>
        <w:t>ICMP</w:t>
      </w:r>
      <w:r>
        <w:rPr>
          <w:rFonts w:hint="eastAsia"/>
          <w:highlight w:val="yellow"/>
          <w:rPrChange w:id="256" w:author="king" w:date="2020-12-20T10:49:00Z">
            <w:rPr>
              <w:rFonts w:hint="eastAsia"/>
            </w:rPr>
          </w:rPrChange>
        </w:rPr>
        <w:t>报文的源地址</w:t>
      </w:r>
      <w:r>
        <w:rPr>
          <w:highlight w:val="yellow"/>
          <w:rPrChange w:id="257" w:author="king" w:date="2020-12-20T10:49:00Z">
            <w:rPr/>
          </w:rPrChange>
        </w:rPr>
        <w:t>10.1.1.1</w:t>
      </w:r>
      <w:r>
        <w:rPr>
          <w:rFonts w:hint="eastAsia"/>
          <w:highlight w:val="yellow"/>
          <w:rPrChange w:id="258" w:author="king" w:date="2020-12-20T10:49:00Z">
            <w:rPr>
              <w:rFonts w:hint="eastAsia"/>
            </w:rPr>
          </w:rPrChange>
        </w:rPr>
        <w:t>转换成公网地址</w:t>
      </w:r>
      <w:r>
        <w:rPr>
          <w:highlight w:val="yellow"/>
          <w:rPrChange w:id="259" w:author="king" w:date="2020-12-20T10:49:00Z">
            <w:rPr/>
          </w:rPrChange>
        </w:rPr>
        <w:t>202.169.10.5</w:t>
      </w:r>
      <w:r>
        <w:rPr>
          <w:rFonts w:hint="eastAsia"/>
          <w:highlight w:val="yellow"/>
          <w:rPrChange w:id="260" w:author="king" w:date="2020-12-20T10:49:00Z">
            <w:rPr>
              <w:rFonts w:hint="eastAsia"/>
            </w:rPr>
          </w:rPrChange>
        </w:rPr>
        <w:t>，但是当</w:t>
      </w:r>
      <w:r>
        <w:rPr>
          <w:highlight w:val="yellow"/>
          <w:rPrChange w:id="261" w:author="king" w:date="2020-12-20T10:49:00Z">
            <w:rPr/>
          </w:rPrChange>
        </w:rPr>
        <w:t>R2</w:t>
      </w:r>
      <w:r>
        <w:rPr>
          <w:rFonts w:hint="eastAsia"/>
          <w:highlight w:val="yellow"/>
          <w:rPrChange w:id="262" w:author="king" w:date="2020-12-20T10:49:00Z">
            <w:rPr>
              <w:rFonts w:hint="eastAsia"/>
            </w:rPr>
          </w:rPrChange>
        </w:rPr>
        <w:t>回复报文的时候却不能通过</w:t>
      </w:r>
      <w:r>
        <w:rPr>
          <w:highlight w:val="yellow"/>
          <w:rPrChange w:id="263" w:author="king" w:date="2020-12-20T10:49:00Z">
            <w:rPr/>
          </w:rPrChange>
        </w:rPr>
        <w:t>ARP</w:t>
      </w:r>
      <w:r>
        <w:rPr>
          <w:rFonts w:hint="eastAsia"/>
          <w:highlight w:val="yellow"/>
          <w:rPrChange w:id="264" w:author="king" w:date="2020-12-20T10:49:00Z">
            <w:rPr>
              <w:rFonts w:hint="eastAsia"/>
            </w:rPr>
          </w:rPrChange>
        </w:rPr>
        <w:t>查找到</w:t>
      </w:r>
      <w:r>
        <w:rPr>
          <w:highlight w:val="yellow"/>
          <w:rPrChange w:id="265" w:author="king" w:date="2020-12-20T10:49:00Z">
            <w:rPr/>
          </w:rPrChange>
        </w:rPr>
        <w:t>202.169.10.5</w:t>
      </w:r>
      <w:r>
        <w:rPr>
          <w:rFonts w:hint="eastAsia"/>
          <w:highlight w:val="yellow"/>
          <w:rPrChange w:id="266" w:author="king" w:date="2020-12-20T10:49:00Z">
            <w:rPr>
              <w:rFonts w:hint="eastAsia"/>
            </w:rPr>
          </w:rPrChange>
        </w:rPr>
        <w:t>的</w:t>
      </w:r>
      <w:r>
        <w:rPr>
          <w:highlight w:val="yellow"/>
          <w:rPrChange w:id="267" w:author="king" w:date="2020-12-20T10:49:00Z">
            <w:rPr/>
          </w:rPrChange>
        </w:rPr>
        <w:t>MAC</w:t>
      </w:r>
      <w:r>
        <w:rPr>
          <w:rFonts w:hint="eastAsia"/>
          <w:highlight w:val="yellow"/>
          <w:rPrChange w:id="268" w:author="king" w:date="2020-12-20T10:49:00Z">
            <w:rPr>
              <w:rFonts w:hint="eastAsia"/>
            </w:rPr>
          </w:rPrChange>
        </w:rPr>
        <w:t>地址，因为</w:t>
      </w:r>
      <w:r>
        <w:rPr>
          <w:highlight w:val="yellow"/>
          <w:rPrChange w:id="269" w:author="king" w:date="2020-12-20T10:49:00Z">
            <w:rPr/>
          </w:rPrChange>
        </w:rPr>
        <w:t>R1</w:t>
      </w:r>
      <w:r>
        <w:rPr>
          <w:rFonts w:hint="eastAsia"/>
          <w:highlight w:val="yellow"/>
          <w:rPrChange w:id="270" w:author="king" w:date="2020-12-20T10:49:00Z">
            <w:rPr>
              <w:rFonts w:hint="eastAsia"/>
            </w:rPr>
          </w:rPrChange>
        </w:rPr>
        <w:t>上并没有地址为</w:t>
      </w:r>
      <w:r>
        <w:rPr>
          <w:highlight w:val="yellow"/>
          <w:rPrChange w:id="271" w:author="king" w:date="2020-12-20T10:49:00Z">
            <w:rPr/>
          </w:rPrChange>
        </w:rPr>
        <w:t>202.169.10.5</w:t>
      </w:r>
      <w:r>
        <w:rPr>
          <w:rFonts w:hint="eastAsia"/>
          <w:highlight w:val="yellow"/>
          <w:rPrChange w:id="272" w:author="king" w:date="2020-12-20T10:49:00Z">
            <w:rPr>
              <w:rFonts w:hint="eastAsia"/>
            </w:rPr>
          </w:rPrChange>
        </w:rPr>
        <w:t>的物理接口，因此没有相应的</w:t>
      </w:r>
      <w:r>
        <w:rPr>
          <w:highlight w:val="yellow"/>
          <w:rPrChange w:id="273" w:author="king" w:date="2020-12-20T10:49:00Z">
            <w:rPr/>
          </w:rPrChange>
        </w:rPr>
        <w:t>MAC</w:t>
      </w:r>
      <w:r>
        <w:rPr>
          <w:rFonts w:hint="eastAsia"/>
          <w:highlight w:val="yellow"/>
          <w:rPrChange w:id="274" w:author="king" w:date="2020-12-20T10:49:00Z">
            <w:rPr>
              <w:rFonts w:hint="eastAsia"/>
            </w:rPr>
          </w:rPrChange>
        </w:rPr>
        <w:t>地址回应。</w:t>
      </w:r>
    </w:p>
    <w:p w14:paraId="76F0B5CC" w14:textId="77777777" w:rsidR="00870A08" w:rsidRPr="00870A08" w:rsidRDefault="003A5418">
      <w:pPr>
        <w:pStyle w:val="13"/>
        <w:ind w:firstLine="420"/>
        <w:rPr>
          <w:highlight w:val="yellow"/>
          <w:rPrChange w:id="275" w:author="king" w:date="2020-12-20T10:49:00Z">
            <w:rPr/>
          </w:rPrChange>
        </w:rPr>
      </w:pPr>
      <w:r>
        <w:rPr>
          <w:rFonts w:hint="eastAsia"/>
          <w:highlight w:val="yellow"/>
          <w:rPrChange w:id="276" w:author="king" w:date="2020-12-20T10:49:00Z">
            <w:rPr>
              <w:rFonts w:hint="eastAsia"/>
            </w:rPr>
          </w:rPrChange>
        </w:rPr>
        <w:t>此时需要在</w:t>
      </w:r>
      <w:r>
        <w:rPr>
          <w:highlight w:val="yellow"/>
          <w:rPrChange w:id="277" w:author="king" w:date="2020-12-20T10:49:00Z">
            <w:rPr/>
          </w:rPrChange>
        </w:rPr>
        <w:t>R1</w:t>
      </w:r>
      <w:r>
        <w:rPr>
          <w:rFonts w:hint="eastAsia"/>
          <w:highlight w:val="yellow"/>
          <w:rPrChange w:id="278" w:author="king" w:date="2020-12-20T10:49:00Z">
            <w:rPr>
              <w:rFonts w:hint="eastAsia"/>
            </w:rPr>
          </w:rPrChange>
        </w:rPr>
        <w:t>的</w:t>
      </w:r>
      <w:r>
        <w:rPr>
          <w:highlight w:val="yellow"/>
          <w:rPrChange w:id="279" w:author="king" w:date="2020-12-20T10:49:00Z">
            <w:rPr/>
          </w:rPrChange>
        </w:rPr>
        <w:t>GE 0/0/0</w:t>
      </w:r>
      <w:r>
        <w:rPr>
          <w:rFonts w:hint="eastAsia"/>
          <w:highlight w:val="yellow"/>
          <w:rPrChange w:id="280" w:author="king" w:date="2020-12-20T10:49:00Z">
            <w:rPr>
              <w:rFonts w:hint="eastAsia"/>
            </w:rPr>
          </w:rPrChange>
        </w:rPr>
        <w:t>接口开启</w:t>
      </w:r>
      <w:r>
        <w:rPr>
          <w:highlight w:val="yellow"/>
          <w:rPrChange w:id="281" w:author="king" w:date="2020-12-20T10:49:00Z">
            <w:rPr/>
          </w:rPrChange>
        </w:rPr>
        <w:t>ARP</w:t>
      </w:r>
      <w:r>
        <w:rPr>
          <w:rFonts w:hint="eastAsia"/>
          <w:highlight w:val="yellow"/>
          <w:rPrChange w:id="282" w:author="king" w:date="2020-12-20T10:49:00Z">
            <w:rPr>
              <w:rFonts w:hint="eastAsia"/>
            </w:rPr>
          </w:rPrChange>
        </w:rPr>
        <w:t>代理功能，使得</w:t>
      </w:r>
      <w:r>
        <w:rPr>
          <w:highlight w:val="yellow"/>
          <w:rPrChange w:id="283" w:author="king" w:date="2020-12-20T10:49:00Z">
            <w:rPr/>
          </w:rPrChange>
        </w:rPr>
        <w:t>R1</w:t>
      </w:r>
      <w:r>
        <w:rPr>
          <w:rFonts w:hint="eastAsia"/>
          <w:highlight w:val="yellow"/>
          <w:rPrChange w:id="284" w:author="king" w:date="2020-12-20T10:49:00Z">
            <w:rPr>
              <w:rFonts w:hint="eastAsia"/>
            </w:rPr>
          </w:rPrChange>
        </w:rPr>
        <w:t>以自身的</w:t>
      </w:r>
      <w:r>
        <w:rPr>
          <w:highlight w:val="yellow"/>
          <w:rPrChange w:id="285" w:author="king" w:date="2020-12-20T10:49:00Z">
            <w:rPr/>
          </w:rPrChange>
        </w:rPr>
        <w:t>GE 0/0/0</w:t>
      </w:r>
      <w:r>
        <w:rPr>
          <w:rFonts w:hint="eastAsia"/>
          <w:highlight w:val="yellow"/>
          <w:rPrChange w:id="286" w:author="king" w:date="2020-12-20T10:49:00Z">
            <w:rPr>
              <w:rFonts w:hint="eastAsia"/>
            </w:rPr>
          </w:rPrChange>
        </w:rPr>
        <w:t>接口的</w:t>
      </w:r>
      <w:r>
        <w:rPr>
          <w:highlight w:val="yellow"/>
          <w:rPrChange w:id="287" w:author="king" w:date="2020-12-20T10:49:00Z">
            <w:rPr/>
          </w:rPrChange>
        </w:rPr>
        <w:t>MAC</w:t>
      </w:r>
      <w:r>
        <w:rPr>
          <w:rFonts w:hint="eastAsia"/>
          <w:highlight w:val="yellow"/>
          <w:rPrChange w:id="288" w:author="king" w:date="2020-12-20T10:49:00Z">
            <w:rPr>
              <w:rFonts w:hint="eastAsia"/>
            </w:rPr>
          </w:rPrChange>
        </w:rPr>
        <w:t>地址作为</w:t>
      </w:r>
      <w:r>
        <w:rPr>
          <w:highlight w:val="yellow"/>
          <w:rPrChange w:id="289" w:author="king" w:date="2020-12-20T10:49:00Z">
            <w:rPr/>
          </w:rPrChange>
        </w:rPr>
        <w:t>202.169.10.5</w:t>
      </w:r>
      <w:r>
        <w:rPr>
          <w:rFonts w:hint="eastAsia"/>
          <w:highlight w:val="yellow"/>
          <w:rPrChange w:id="290" w:author="king" w:date="2020-12-20T10:49:00Z">
            <w:rPr>
              <w:rFonts w:hint="eastAsia"/>
            </w:rPr>
          </w:rPrChange>
        </w:rPr>
        <w:t>的</w:t>
      </w:r>
      <w:r>
        <w:rPr>
          <w:highlight w:val="yellow"/>
          <w:rPrChange w:id="291" w:author="king" w:date="2020-12-20T10:49:00Z">
            <w:rPr/>
          </w:rPrChange>
        </w:rPr>
        <w:t>MAC</w:t>
      </w:r>
      <w:r>
        <w:rPr>
          <w:rFonts w:hint="eastAsia"/>
          <w:highlight w:val="yellow"/>
          <w:rPrChange w:id="292" w:author="king" w:date="2020-12-20T10:49:00Z">
            <w:rPr>
              <w:rFonts w:hint="eastAsia"/>
            </w:rPr>
          </w:rPrChange>
        </w:rPr>
        <w:t>地址回应给公网设备。</w:t>
      </w:r>
    </w:p>
    <w:p w14:paraId="0B7B4B26" w14:textId="77777777" w:rsidR="00870A08" w:rsidRPr="00870A08" w:rsidRDefault="003A5418">
      <w:pPr>
        <w:pStyle w:val="aff6"/>
        <w:rPr>
          <w:highlight w:val="yellow"/>
          <w:rPrChange w:id="293" w:author="king" w:date="2020-12-20T10:49:00Z">
            <w:rPr/>
          </w:rPrChange>
        </w:rPr>
      </w:pPr>
      <w:r>
        <w:rPr>
          <w:highlight w:val="yellow"/>
          <w:rPrChange w:id="294" w:author="king" w:date="2020-12-20T10:49:00Z">
            <w:rPr/>
          </w:rPrChange>
        </w:rPr>
        <w:t>[R</w:t>
      </w:r>
      <w:proofErr w:type="gramStart"/>
      <w:r>
        <w:rPr>
          <w:highlight w:val="yellow"/>
          <w:rPrChange w:id="295" w:author="king" w:date="2020-12-20T10:49:00Z">
            <w:rPr/>
          </w:rPrChange>
        </w:rPr>
        <w:t>1]interface</w:t>
      </w:r>
      <w:proofErr w:type="gramEnd"/>
      <w:r>
        <w:rPr>
          <w:highlight w:val="yellow"/>
          <w:rPrChange w:id="296" w:author="king" w:date="2020-12-20T10:49:00Z">
            <w:rPr/>
          </w:rPrChange>
        </w:rPr>
        <w:t xml:space="preserve"> </w:t>
      </w:r>
      <w:proofErr w:type="spellStart"/>
      <w:r>
        <w:rPr>
          <w:highlight w:val="yellow"/>
          <w:rPrChange w:id="297" w:author="king" w:date="2020-12-20T10:49:00Z">
            <w:rPr/>
          </w:rPrChange>
        </w:rPr>
        <w:t>GigabitEthernet</w:t>
      </w:r>
      <w:proofErr w:type="spellEnd"/>
      <w:r>
        <w:rPr>
          <w:highlight w:val="yellow"/>
          <w:rPrChange w:id="298" w:author="king" w:date="2020-12-20T10:49:00Z">
            <w:rPr/>
          </w:rPrChange>
        </w:rPr>
        <w:t xml:space="preserve"> 0/0/0</w:t>
      </w:r>
    </w:p>
    <w:p w14:paraId="13FEA3FC" w14:textId="77777777" w:rsidR="00870A08" w:rsidRPr="00870A08" w:rsidRDefault="003A5418">
      <w:pPr>
        <w:pStyle w:val="aff6"/>
        <w:rPr>
          <w:highlight w:val="yellow"/>
          <w:rPrChange w:id="299" w:author="king" w:date="2020-12-20T10:49:00Z">
            <w:rPr/>
          </w:rPrChange>
        </w:rPr>
      </w:pPr>
      <w:r>
        <w:rPr>
          <w:highlight w:val="yellow"/>
          <w:rPrChange w:id="300" w:author="king" w:date="2020-12-20T10:49:00Z">
            <w:rPr/>
          </w:rPrChange>
        </w:rPr>
        <w:t>[R1-GigabitEthernet0/0/</w:t>
      </w:r>
      <w:proofErr w:type="gramStart"/>
      <w:r>
        <w:rPr>
          <w:highlight w:val="yellow"/>
          <w:rPrChange w:id="301" w:author="king" w:date="2020-12-20T10:49:00Z">
            <w:rPr/>
          </w:rPrChange>
        </w:rPr>
        <w:t>0]</w:t>
      </w:r>
      <w:proofErr w:type="spellStart"/>
      <w:r>
        <w:rPr>
          <w:highlight w:val="yellow"/>
          <w:rPrChange w:id="302" w:author="king" w:date="2020-12-20T10:49:00Z">
            <w:rPr/>
          </w:rPrChange>
        </w:rPr>
        <w:t>arp</w:t>
      </w:r>
      <w:proofErr w:type="spellEnd"/>
      <w:proofErr w:type="gramEnd"/>
      <w:r>
        <w:rPr>
          <w:highlight w:val="yellow"/>
          <w:rPrChange w:id="303" w:author="king" w:date="2020-12-20T10:49:00Z">
            <w:rPr/>
          </w:rPrChange>
        </w:rPr>
        <w:t>-proxy enable</w:t>
      </w:r>
    </w:p>
    <w:p w14:paraId="2AE5B059" w14:textId="77777777" w:rsidR="00870A08" w:rsidRPr="00870A08" w:rsidRDefault="00870A08">
      <w:pPr>
        <w:pStyle w:val="aff6"/>
        <w:rPr>
          <w:highlight w:val="yellow"/>
          <w:rPrChange w:id="304" w:author="king" w:date="2020-12-20T10:49:00Z">
            <w:rPr/>
          </w:rPrChange>
        </w:rPr>
      </w:pPr>
    </w:p>
    <w:p w14:paraId="48AB09D8" w14:textId="77777777" w:rsidR="00870A08" w:rsidRPr="00870A08" w:rsidRDefault="003A5418">
      <w:pPr>
        <w:pStyle w:val="13"/>
        <w:ind w:firstLine="420"/>
        <w:rPr>
          <w:highlight w:val="yellow"/>
          <w:rPrChange w:id="305" w:author="king" w:date="2020-12-20T10:49:00Z">
            <w:rPr/>
          </w:rPrChange>
        </w:rPr>
      </w:pPr>
      <w:r>
        <w:rPr>
          <w:rFonts w:hint="eastAsia"/>
          <w:highlight w:val="yellow"/>
          <w:rPrChange w:id="306" w:author="king" w:date="2020-12-20T10:49:00Z">
            <w:rPr>
              <w:rFonts w:hint="eastAsia"/>
            </w:rPr>
          </w:rPrChange>
        </w:rPr>
        <w:t>配置完成后，再次测试</w:t>
      </w:r>
      <w:r>
        <w:rPr>
          <w:highlight w:val="yellow"/>
          <w:rPrChange w:id="307" w:author="king" w:date="2020-12-20T10:49:00Z">
            <w:rPr/>
          </w:rPrChange>
        </w:rPr>
        <w:t>PC-1</w:t>
      </w:r>
      <w:r>
        <w:rPr>
          <w:rFonts w:hint="eastAsia"/>
          <w:highlight w:val="yellow"/>
          <w:rPrChange w:id="308" w:author="king" w:date="2020-12-20T10:49:00Z">
            <w:rPr>
              <w:rFonts w:hint="eastAsia"/>
            </w:rPr>
          </w:rPrChange>
        </w:rPr>
        <w:t>与外网连通性。</w:t>
      </w:r>
    </w:p>
    <w:p w14:paraId="64A57032" w14:textId="77777777" w:rsidR="00870A08" w:rsidRDefault="003A5418">
      <w:pPr>
        <w:pStyle w:val="aff6"/>
      </w:pPr>
      <w:r>
        <w:t>PC&gt;ping 202.169.20.1</w:t>
      </w:r>
    </w:p>
    <w:p w14:paraId="39CE0801" w14:textId="77777777" w:rsidR="00870A08" w:rsidRDefault="003A5418">
      <w:pPr>
        <w:pStyle w:val="aff6"/>
      </w:pPr>
      <w:r>
        <w:t xml:space="preserve">Ping 202.169.20.1: 32 data bytes, Press </w:t>
      </w:r>
      <w:proofErr w:type="spellStart"/>
      <w:r>
        <w:t>Ctrl_C</w:t>
      </w:r>
      <w:proofErr w:type="spellEnd"/>
      <w:r>
        <w:t xml:space="preserve"> to break</w:t>
      </w:r>
    </w:p>
    <w:p w14:paraId="3015E009" w14:textId="77777777" w:rsidR="00870A08" w:rsidRDefault="003A5418">
      <w:pPr>
        <w:pStyle w:val="aff6"/>
      </w:pPr>
      <w:r>
        <w:t xml:space="preserve">From 202.169.20.1: bytes=32 seq=1 </w:t>
      </w:r>
      <w:proofErr w:type="spellStart"/>
      <w:r>
        <w:t>ttl</w:t>
      </w:r>
      <w:proofErr w:type="spellEnd"/>
      <w:r>
        <w:t xml:space="preserve">=254 time=422 </w:t>
      </w:r>
      <w:proofErr w:type="spellStart"/>
      <w:r>
        <w:t>ms</w:t>
      </w:r>
      <w:proofErr w:type="spellEnd"/>
    </w:p>
    <w:p w14:paraId="524092A8" w14:textId="77777777" w:rsidR="00870A08" w:rsidRDefault="003A5418">
      <w:pPr>
        <w:pStyle w:val="aff6"/>
      </w:pPr>
      <w:r>
        <w:t xml:space="preserve">From 202.169.20.1: bytes=32 seq=2 </w:t>
      </w:r>
      <w:proofErr w:type="spellStart"/>
      <w:r>
        <w:t>ttl</w:t>
      </w:r>
      <w:proofErr w:type="spellEnd"/>
      <w:r>
        <w:t xml:space="preserve">=254 time=156 </w:t>
      </w:r>
      <w:proofErr w:type="spellStart"/>
      <w:r>
        <w:t>ms</w:t>
      </w:r>
      <w:proofErr w:type="spellEnd"/>
    </w:p>
    <w:p w14:paraId="12472B9F" w14:textId="77777777" w:rsidR="00870A08" w:rsidRDefault="003A5418">
      <w:pPr>
        <w:pStyle w:val="aff6"/>
      </w:pPr>
      <w:r>
        <w:t xml:space="preserve">From 202.169.20.1: bytes=32 seq=3 </w:t>
      </w:r>
      <w:proofErr w:type="spellStart"/>
      <w:r>
        <w:t>ttl</w:t>
      </w:r>
      <w:proofErr w:type="spellEnd"/>
      <w:r>
        <w:t xml:space="preserve">=254 time=203 </w:t>
      </w:r>
      <w:proofErr w:type="spellStart"/>
      <w:r>
        <w:t>ms</w:t>
      </w:r>
      <w:proofErr w:type="spellEnd"/>
    </w:p>
    <w:p w14:paraId="4F613E83" w14:textId="77777777" w:rsidR="00870A08" w:rsidRDefault="003A5418">
      <w:pPr>
        <w:pStyle w:val="aff6"/>
      </w:pPr>
      <w:r>
        <w:t xml:space="preserve">From 202.169.20.1: bytes=32 seq=4 </w:t>
      </w:r>
      <w:proofErr w:type="spellStart"/>
      <w:r>
        <w:t>ttl</w:t>
      </w:r>
      <w:proofErr w:type="spellEnd"/>
      <w:r>
        <w:t xml:space="preserve">=254 time=47 </w:t>
      </w:r>
      <w:proofErr w:type="spellStart"/>
      <w:r>
        <w:t>ms</w:t>
      </w:r>
      <w:proofErr w:type="spellEnd"/>
    </w:p>
    <w:p w14:paraId="60A819EE" w14:textId="77777777" w:rsidR="00870A08" w:rsidRDefault="003A5418">
      <w:pPr>
        <w:pStyle w:val="aff6"/>
      </w:pPr>
      <w:r>
        <w:t xml:space="preserve">From 202.169.20.1: bytes=32 seq=5 </w:t>
      </w:r>
      <w:proofErr w:type="spellStart"/>
      <w:r>
        <w:t>ttl</w:t>
      </w:r>
      <w:proofErr w:type="spellEnd"/>
      <w:r>
        <w:t xml:space="preserve">=254 time=63 </w:t>
      </w:r>
      <w:proofErr w:type="spellStart"/>
      <w:r>
        <w:t>ms</w:t>
      </w:r>
      <w:proofErr w:type="spellEnd"/>
    </w:p>
    <w:p w14:paraId="2BF7A058" w14:textId="77777777" w:rsidR="00870A08" w:rsidRDefault="003A5418">
      <w:pPr>
        <w:pStyle w:val="aff6"/>
      </w:pPr>
      <w:r>
        <w:t>--- 202.169.20.1 ping statistics ---</w:t>
      </w:r>
    </w:p>
    <w:p w14:paraId="55CF247D" w14:textId="77777777" w:rsidR="00870A08" w:rsidRDefault="003A5418">
      <w:pPr>
        <w:pStyle w:val="aff6"/>
      </w:pPr>
      <w:r>
        <w:lastRenderedPageBreak/>
        <w:t xml:space="preserve">  5 packet(s) transmitted</w:t>
      </w:r>
    </w:p>
    <w:p w14:paraId="06B7A50F" w14:textId="77777777" w:rsidR="00870A08" w:rsidRDefault="003A5418">
      <w:pPr>
        <w:pStyle w:val="aff6"/>
      </w:pPr>
      <w:r>
        <w:t xml:space="preserve">  5 packet(s) received</w:t>
      </w:r>
    </w:p>
    <w:p w14:paraId="4E43D52A" w14:textId="77777777" w:rsidR="00870A08" w:rsidRDefault="003A5418">
      <w:pPr>
        <w:pStyle w:val="aff6"/>
      </w:pPr>
      <w:r>
        <w:t xml:space="preserve">  0.00% packet loss</w:t>
      </w:r>
    </w:p>
    <w:p w14:paraId="1B558640" w14:textId="77777777" w:rsidR="00870A08" w:rsidRDefault="003A5418">
      <w:pPr>
        <w:pStyle w:val="aff6"/>
      </w:pPr>
      <w:r>
        <w:t xml:space="preserve">  round-trip min/avg/max = 47/178/422 </w:t>
      </w:r>
      <w:proofErr w:type="spellStart"/>
      <w:r>
        <w:t>ms</w:t>
      </w:r>
      <w:proofErr w:type="spellEnd"/>
    </w:p>
    <w:p w14:paraId="3B0BFE7F" w14:textId="77777777" w:rsidR="00870A08" w:rsidRDefault="00870A08">
      <w:pPr>
        <w:pStyle w:val="aff6"/>
      </w:pPr>
    </w:p>
    <w:p w14:paraId="562F1F48" w14:textId="77777777" w:rsidR="00870A08" w:rsidRDefault="003A5418">
      <w:pPr>
        <w:pStyle w:val="13"/>
        <w:ind w:firstLine="420"/>
      </w:pPr>
      <w:r>
        <w:rPr>
          <w:rFonts w:hint="eastAsia"/>
        </w:rPr>
        <w:t>可以观察到，</w:t>
      </w:r>
      <w:r>
        <w:rPr>
          <w:rFonts w:hint="eastAsia"/>
        </w:rPr>
        <w:t>PC-1</w:t>
      </w:r>
      <w:r>
        <w:rPr>
          <w:rFonts w:hint="eastAsia"/>
        </w:rPr>
        <w:t>通过静态</w:t>
      </w:r>
      <w:r>
        <w:rPr>
          <w:rFonts w:hint="eastAsia"/>
        </w:rPr>
        <w:t>NAT</w:t>
      </w:r>
      <w:r>
        <w:rPr>
          <w:rFonts w:hint="eastAsia"/>
        </w:rPr>
        <w:t>地址转换已经可以成功访问外网，在</w:t>
      </w:r>
      <w:r>
        <w:rPr>
          <w:rFonts w:hint="eastAsia"/>
        </w:rPr>
        <w:t>R2</w:t>
      </w:r>
      <w:r>
        <w:rPr>
          <w:rFonts w:hint="eastAsia"/>
        </w:rPr>
        <w:t>使用环回口</w:t>
      </w:r>
      <w:r>
        <w:rPr>
          <w:rFonts w:hint="eastAsia"/>
        </w:rPr>
        <w:t>Loopback 0</w:t>
      </w:r>
      <w:r>
        <w:rPr>
          <w:rFonts w:hint="eastAsia"/>
        </w:rPr>
        <w:t>模拟外网用户访问</w:t>
      </w:r>
      <w:r>
        <w:rPr>
          <w:rFonts w:hint="eastAsia"/>
        </w:rPr>
        <w:t>PC-1</w:t>
      </w:r>
      <w:r>
        <w:rPr>
          <w:rFonts w:hint="eastAsia"/>
        </w:rPr>
        <w:t>，并在</w:t>
      </w:r>
      <w:r>
        <w:rPr>
          <w:rFonts w:hint="eastAsia"/>
        </w:rPr>
        <w:t>PC-1</w:t>
      </w:r>
      <w:r>
        <w:rPr>
          <w:rFonts w:hint="eastAsia"/>
        </w:rPr>
        <w:t>的</w:t>
      </w:r>
      <w:r>
        <w:rPr>
          <w:rFonts w:hint="eastAsia"/>
        </w:rPr>
        <w:t>E 0/0/1</w:t>
      </w:r>
      <w:r>
        <w:rPr>
          <w:rFonts w:hint="eastAsia"/>
        </w:rPr>
        <w:t>接口上抓包观察。</w:t>
      </w:r>
    </w:p>
    <w:p w14:paraId="68D0027E" w14:textId="77777777" w:rsidR="00870A08" w:rsidRDefault="003A5418">
      <w:pPr>
        <w:pStyle w:val="aff6"/>
      </w:pPr>
      <w:r>
        <w:t xml:space="preserve">&lt;R2&gt;ping -a 202.169.20.1 </w:t>
      </w:r>
      <w:r>
        <w:rPr>
          <w:highlight w:val="yellow"/>
          <w:rPrChange w:id="309" w:author="king" w:date="2020-12-20T11:37:00Z">
            <w:rPr/>
          </w:rPrChange>
        </w:rPr>
        <w:t>202.169.10.5</w:t>
      </w:r>
    </w:p>
    <w:p w14:paraId="0EFC86D9" w14:textId="77777777" w:rsidR="00870A08" w:rsidRDefault="003A5418">
      <w:pPr>
        <w:pStyle w:val="aff6"/>
      </w:pPr>
      <w:r>
        <w:t xml:space="preserve">  PING 202.169.10.5: </w:t>
      </w:r>
      <w:proofErr w:type="gramStart"/>
      <w:r>
        <w:t>56  data</w:t>
      </w:r>
      <w:proofErr w:type="gramEnd"/>
      <w:r>
        <w:t xml:space="preserve"> bytes, press CTRL_C to break</w:t>
      </w:r>
    </w:p>
    <w:p w14:paraId="08CDFBF7" w14:textId="77777777" w:rsidR="00870A08" w:rsidRDefault="003A5418">
      <w:pPr>
        <w:pStyle w:val="aff6"/>
      </w:pPr>
      <w:r>
        <w:t xml:space="preserve">    Reply from 202.169.10.5: bytes=56 Sequence=1 </w:t>
      </w:r>
      <w:proofErr w:type="spellStart"/>
      <w:r>
        <w:t>ttl</w:t>
      </w:r>
      <w:proofErr w:type="spellEnd"/>
      <w:r>
        <w:t xml:space="preserve">=127 time=260 </w:t>
      </w:r>
      <w:proofErr w:type="spellStart"/>
      <w:r>
        <w:t>ms</w:t>
      </w:r>
      <w:proofErr w:type="spellEnd"/>
    </w:p>
    <w:p w14:paraId="6147F0FF" w14:textId="77777777" w:rsidR="00870A08" w:rsidRDefault="003A5418">
      <w:pPr>
        <w:pStyle w:val="aff6"/>
      </w:pPr>
      <w:r>
        <w:t xml:space="preserve">    Reply from 202.169.10.5: bytes=56 Sequence=2 </w:t>
      </w:r>
      <w:proofErr w:type="spellStart"/>
      <w:r>
        <w:t>ttl</w:t>
      </w:r>
      <w:proofErr w:type="spellEnd"/>
      <w:r>
        <w:t xml:space="preserve">=127 time=140 </w:t>
      </w:r>
      <w:proofErr w:type="spellStart"/>
      <w:r>
        <w:t>ms</w:t>
      </w:r>
      <w:proofErr w:type="spellEnd"/>
    </w:p>
    <w:p w14:paraId="1FF53E4E" w14:textId="77777777" w:rsidR="00870A08" w:rsidRDefault="003A5418">
      <w:pPr>
        <w:pStyle w:val="aff6"/>
      </w:pPr>
      <w:r>
        <w:t xml:space="preserve">    Reply from 202.169.10.5: bytes=56 Sequence=3 </w:t>
      </w:r>
      <w:proofErr w:type="spellStart"/>
      <w:r>
        <w:t>ttl</w:t>
      </w:r>
      <w:proofErr w:type="spellEnd"/>
      <w:r>
        <w:t xml:space="preserve">=127 time=110 </w:t>
      </w:r>
      <w:proofErr w:type="spellStart"/>
      <w:r>
        <w:t>ms</w:t>
      </w:r>
      <w:proofErr w:type="spellEnd"/>
    </w:p>
    <w:p w14:paraId="1E63FDBF" w14:textId="77777777" w:rsidR="00870A08" w:rsidRDefault="003A5418">
      <w:pPr>
        <w:pStyle w:val="aff6"/>
      </w:pPr>
      <w:r>
        <w:t xml:space="preserve">    Reply from 202.169.10.5: bytes=56 Sequence=4 </w:t>
      </w:r>
      <w:proofErr w:type="spellStart"/>
      <w:r>
        <w:t>ttl</w:t>
      </w:r>
      <w:proofErr w:type="spellEnd"/>
      <w:r>
        <w:t xml:space="preserve">=127 time=130 </w:t>
      </w:r>
      <w:proofErr w:type="spellStart"/>
      <w:r>
        <w:t>ms</w:t>
      </w:r>
      <w:proofErr w:type="spellEnd"/>
    </w:p>
    <w:p w14:paraId="7D0A3FD5" w14:textId="77777777" w:rsidR="00870A08" w:rsidRDefault="003A5418">
      <w:pPr>
        <w:pStyle w:val="aff6"/>
      </w:pPr>
      <w:r>
        <w:t xml:space="preserve">    Reply from 202.169.10.5: bytes=56 Sequence=5 </w:t>
      </w:r>
      <w:proofErr w:type="spellStart"/>
      <w:r>
        <w:t>ttl</w:t>
      </w:r>
      <w:proofErr w:type="spellEnd"/>
      <w:r>
        <w:t xml:space="preserve">=127 time=40 </w:t>
      </w:r>
      <w:proofErr w:type="spellStart"/>
      <w:r>
        <w:t>ms</w:t>
      </w:r>
      <w:proofErr w:type="spellEnd"/>
    </w:p>
    <w:p w14:paraId="0D3FB81B" w14:textId="77777777" w:rsidR="00870A08" w:rsidRDefault="003A5418">
      <w:pPr>
        <w:pStyle w:val="aff6"/>
      </w:pPr>
      <w:r>
        <w:t xml:space="preserve">  --- 202.169.10.5 ping statistics ---</w:t>
      </w:r>
    </w:p>
    <w:p w14:paraId="6086A2AC" w14:textId="77777777" w:rsidR="00870A08" w:rsidRDefault="003A5418">
      <w:pPr>
        <w:pStyle w:val="aff6"/>
      </w:pPr>
      <w:r>
        <w:t xml:space="preserve">    5 packet(s) transmitted</w:t>
      </w:r>
    </w:p>
    <w:p w14:paraId="281B8989" w14:textId="77777777" w:rsidR="00870A08" w:rsidRDefault="003A5418">
      <w:pPr>
        <w:pStyle w:val="aff6"/>
      </w:pPr>
      <w:r>
        <w:t xml:space="preserve">    5 packet(s) received</w:t>
      </w:r>
    </w:p>
    <w:p w14:paraId="43781992" w14:textId="77777777" w:rsidR="00870A08" w:rsidRDefault="003A5418">
      <w:pPr>
        <w:pStyle w:val="aff6"/>
      </w:pPr>
      <w:r>
        <w:t xml:space="preserve">    0.00% packet loss</w:t>
      </w:r>
    </w:p>
    <w:p w14:paraId="7179D6D8" w14:textId="77777777" w:rsidR="00870A08" w:rsidRDefault="003A5418">
      <w:pPr>
        <w:pStyle w:val="aff6"/>
      </w:pPr>
      <w:r>
        <w:t xml:space="preserve">    round-trip min/avg/max = 40/136/260 </w:t>
      </w:r>
      <w:proofErr w:type="spellStart"/>
      <w:r>
        <w:t>ms</w:t>
      </w:r>
      <w:proofErr w:type="spellEnd"/>
    </w:p>
    <w:p w14:paraId="6A341061" w14:textId="77777777" w:rsidR="00870A08" w:rsidRDefault="00870A08">
      <w:pPr>
        <w:pStyle w:val="13"/>
        <w:ind w:firstLineChars="0" w:firstLine="0"/>
      </w:pPr>
    </w:p>
    <w:p w14:paraId="6A655970" w14:textId="77777777" w:rsidR="00870A08" w:rsidRDefault="003A5418">
      <w:pPr>
        <w:pStyle w:val="aff6"/>
        <w:jc w:val="center"/>
      </w:pPr>
      <w:r>
        <w:rPr>
          <w:rFonts w:hint="eastAsia"/>
          <w:noProof/>
          <w:lang w:val="en-GB"/>
        </w:rPr>
        <w:drawing>
          <wp:inline distT="0" distB="0" distL="0" distR="0" wp14:anchorId="4B8EDC22" wp14:editId="429FDC18">
            <wp:extent cx="5276850" cy="1866900"/>
            <wp:effectExtent l="19050" t="0" r="0" b="0"/>
            <wp:docPr id="496" name="图片 2" descr="C:\Documents and Settings\Administrator\桌面\eNSP实验图\dp\NAT A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 descr="C:\Documents and Settings\Administrator\桌面\eNSP实验图\dp\NAT ARP2.png"/>
                    <pic:cNvPicPr>
                      <a:picLocks noChangeAspect="1" noChangeArrowheads="1"/>
                    </pic:cNvPicPr>
                  </pic:nvPicPr>
                  <pic:blipFill>
                    <a:blip r:embed="rId314" cstate="print"/>
                    <a:srcRect/>
                    <a:stretch>
                      <a:fillRect/>
                    </a:stretch>
                  </pic:blipFill>
                  <pic:spPr>
                    <a:xfrm>
                      <a:off x="0" y="0"/>
                      <a:ext cx="5276850" cy="1866900"/>
                    </a:xfrm>
                    <a:prstGeom prst="rect">
                      <a:avLst/>
                    </a:prstGeom>
                    <a:noFill/>
                    <a:ln w="9525">
                      <a:noFill/>
                      <a:miter lim="800000"/>
                      <a:headEnd/>
                      <a:tailEnd/>
                    </a:ln>
                  </pic:spPr>
                </pic:pic>
              </a:graphicData>
            </a:graphic>
          </wp:inline>
        </w:drawing>
      </w:r>
    </w:p>
    <w:p w14:paraId="4D2515B9" w14:textId="77777777" w:rsidR="00870A08" w:rsidRDefault="003A5418">
      <w:pPr>
        <w:pStyle w:val="aff6"/>
        <w:jc w:val="center"/>
      </w:pPr>
      <w:r>
        <w:rPr>
          <w:rFonts w:hint="eastAsia"/>
        </w:rPr>
        <w:t>图</w:t>
      </w:r>
      <w:r>
        <w:rPr>
          <w:rFonts w:hint="eastAsia"/>
        </w:rPr>
        <w:t>14-15</w:t>
      </w:r>
    </w:p>
    <w:p w14:paraId="22BF3399" w14:textId="77777777" w:rsidR="00870A08" w:rsidRDefault="00870A08">
      <w:pPr>
        <w:pStyle w:val="13"/>
        <w:ind w:firstLineChars="0" w:firstLine="0"/>
      </w:pPr>
    </w:p>
    <w:p w14:paraId="1C2B42CF" w14:textId="77777777" w:rsidR="00870A08" w:rsidRDefault="003A5418">
      <w:pPr>
        <w:pStyle w:val="13"/>
        <w:ind w:firstLine="420"/>
      </w:pPr>
      <w:r>
        <w:rPr>
          <w:rFonts w:hint="eastAsia"/>
        </w:rPr>
        <w:t>可以观察到由于</w:t>
      </w:r>
      <w:r>
        <w:rPr>
          <w:rFonts w:hint="eastAsia"/>
        </w:rPr>
        <w:t>PC-1</w:t>
      </w:r>
      <w:proofErr w:type="gramStart"/>
      <w:r>
        <w:rPr>
          <w:rFonts w:hint="eastAsia"/>
        </w:rPr>
        <w:t>的私网地址</w:t>
      </w:r>
      <w:proofErr w:type="gramEnd"/>
      <w:r>
        <w:rPr>
          <w:rFonts w:hint="eastAsia"/>
        </w:rPr>
        <w:t>被转换为唯一的公网地址，外网用户也能</w:t>
      </w:r>
      <w:proofErr w:type="gramStart"/>
      <w:r>
        <w:rPr>
          <w:rFonts w:hint="eastAsia"/>
        </w:rPr>
        <w:t>主动访问</w:t>
      </w:r>
      <w:proofErr w:type="gramEnd"/>
      <w:r>
        <w:rPr>
          <w:rFonts w:hint="eastAsia"/>
        </w:rPr>
        <w:t>PC-1</w:t>
      </w:r>
      <w:r>
        <w:rPr>
          <w:rFonts w:hint="eastAsia"/>
        </w:rPr>
        <w:t>，且数据包在经过</w:t>
      </w:r>
      <w:r>
        <w:rPr>
          <w:rFonts w:hint="eastAsia"/>
        </w:rPr>
        <w:t>R1</w:t>
      </w:r>
      <w:r>
        <w:rPr>
          <w:rFonts w:hint="eastAsia"/>
        </w:rPr>
        <w:t>进入内网的时候，</w:t>
      </w:r>
      <w:r>
        <w:rPr>
          <w:rFonts w:hint="eastAsia"/>
        </w:rPr>
        <w:t>R1</w:t>
      </w:r>
      <w:r>
        <w:rPr>
          <w:rFonts w:hint="eastAsia"/>
        </w:rPr>
        <w:t>把目的</w:t>
      </w:r>
      <w:r>
        <w:rPr>
          <w:rFonts w:hint="eastAsia"/>
        </w:rPr>
        <w:t>IP</w:t>
      </w:r>
      <w:r>
        <w:rPr>
          <w:rFonts w:hint="eastAsia"/>
        </w:rPr>
        <w:t>转换为与公网地址</w:t>
      </w:r>
      <w:r>
        <w:rPr>
          <w:rFonts w:hint="eastAsia"/>
        </w:rPr>
        <w:t>202.169.10.5</w:t>
      </w:r>
      <w:r>
        <w:rPr>
          <w:rFonts w:hint="eastAsia"/>
        </w:rPr>
        <w:t>对应</w:t>
      </w:r>
      <w:proofErr w:type="gramStart"/>
      <w:r>
        <w:rPr>
          <w:rFonts w:hint="eastAsia"/>
        </w:rPr>
        <w:t>的私网地址</w:t>
      </w:r>
      <w:proofErr w:type="gramEnd"/>
      <w:r>
        <w:rPr>
          <w:rFonts w:hint="eastAsia"/>
        </w:rPr>
        <w:t>10.1.1.1</w:t>
      </w:r>
      <w:r>
        <w:rPr>
          <w:rFonts w:hint="eastAsia"/>
        </w:rPr>
        <w:t>发给</w:t>
      </w:r>
      <w:r>
        <w:rPr>
          <w:rFonts w:hint="eastAsia"/>
        </w:rPr>
        <w:t>PC-1</w:t>
      </w:r>
      <w:r>
        <w:rPr>
          <w:rFonts w:hint="eastAsia"/>
        </w:rPr>
        <w:t>。</w:t>
      </w:r>
    </w:p>
    <w:p w14:paraId="42AECAF4" w14:textId="77777777" w:rsidR="00870A08" w:rsidRDefault="003A5418">
      <w:pPr>
        <w:pStyle w:val="2"/>
        <w:rPr>
          <w:rFonts w:ascii="微软雅黑" w:hAnsi="微软雅黑"/>
        </w:rPr>
      </w:pPr>
      <w:r>
        <w:rPr>
          <w:rFonts w:ascii="微软雅黑" w:hAnsi="微软雅黑" w:hint="eastAsia"/>
        </w:rPr>
        <w:t>配置NAT Outbound</w:t>
      </w:r>
    </w:p>
    <w:p w14:paraId="46ACBE9E" w14:textId="77777777" w:rsidR="00870A08" w:rsidRDefault="003A5418">
      <w:pPr>
        <w:pStyle w:val="13"/>
        <w:ind w:firstLine="420"/>
      </w:pPr>
      <w:r>
        <w:rPr>
          <w:rFonts w:hint="eastAsia"/>
        </w:rPr>
        <w:t>公司内市场部的员工都需要能够访问外网，市场部</w:t>
      </w:r>
      <w:proofErr w:type="gramStart"/>
      <w:r>
        <w:rPr>
          <w:rFonts w:hint="eastAsia"/>
        </w:rPr>
        <w:t>使用私网</w:t>
      </w:r>
      <w:proofErr w:type="gramEnd"/>
      <w:r>
        <w:rPr>
          <w:rFonts w:hint="eastAsia"/>
        </w:rPr>
        <w:t>IP</w:t>
      </w:r>
      <w:r>
        <w:rPr>
          <w:rFonts w:hint="eastAsia"/>
        </w:rPr>
        <w:t>地址</w:t>
      </w:r>
      <w:r>
        <w:rPr>
          <w:rFonts w:hint="eastAsia"/>
        </w:rPr>
        <w:t>20.1.1.0/24</w:t>
      </w:r>
      <w:r>
        <w:rPr>
          <w:rFonts w:hint="eastAsia"/>
        </w:rPr>
        <w:t>网段，网络管理员使用公网地址池</w:t>
      </w:r>
      <w:r>
        <w:rPr>
          <w:rFonts w:hint="eastAsia"/>
        </w:rPr>
        <w:t>202.169.10.50</w:t>
      </w:r>
      <w:r>
        <w:rPr>
          <w:rFonts w:hint="eastAsia"/>
        </w:rPr>
        <w:t>－</w:t>
      </w:r>
      <w:r>
        <w:rPr>
          <w:rFonts w:hint="eastAsia"/>
        </w:rPr>
        <w:t>202.169.10.60</w:t>
      </w:r>
      <w:r>
        <w:rPr>
          <w:rFonts w:hint="eastAsia"/>
        </w:rPr>
        <w:t>为市场部员工做</w:t>
      </w:r>
      <w:r>
        <w:rPr>
          <w:rFonts w:hint="eastAsia"/>
        </w:rPr>
        <w:t>NAT</w:t>
      </w:r>
      <w:r>
        <w:rPr>
          <w:rFonts w:hint="eastAsia"/>
        </w:rPr>
        <w:t>转换。</w:t>
      </w:r>
    </w:p>
    <w:p w14:paraId="6C199447" w14:textId="77777777" w:rsidR="00870A08" w:rsidRDefault="003A5418">
      <w:pPr>
        <w:pStyle w:val="13"/>
        <w:ind w:firstLine="420"/>
      </w:pPr>
      <w:r>
        <w:rPr>
          <w:rFonts w:hint="eastAsia"/>
        </w:rPr>
        <w:t>在</w:t>
      </w:r>
      <w:r>
        <w:rPr>
          <w:rFonts w:hint="eastAsia"/>
        </w:rPr>
        <w:t>R1</w:t>
      </w:r>
      <w:r>
        <w:rPr>
          <w:rFonts w:hint="eastAsia"/>
        </w:rPr>
        <w:t>上使用命令</w:t>
      </w:r>
      <w:proofErr w:type="spellStart"/>
      <w:r>
        <w:rPr>
          <w:rFonts w:hint="eastAsia"/>
        </w:rPr>
        <w:t>nat</w:t>
      </w:r>
      <w:proofErr w:type="spellEnd"/>
      <w:r>
        <w:rPr>
          <w:rFonts w:hint="eastAsia"/>
        </w:rPr>
        <w:t xml:space="preserve"> </w:t>
      </w:r>
      <w:proofErr w:type="spellStart"/>
      <w:r>
        <w:rPr>
          <w:rFonts w:hint="eastAsia"/>
        </w:rPr>
        <w:t>addres</w:t>
      </w:r>
      <w:proofErr w:type="spellEnd"/>
      <w:r>
        <w:rPr>
          <w:rFonts w:hint="eastAsia"/>
        </w:rPr>
        <w:t>-group</w:t>
      </w:r>
      <w:r>
        <w:rPr>
          <w:rFonts w:hint="eastAsia"/>
        </w:rPr>
        <w:t>配置</w:t>
      </w:r>
      <w:r>
        <w:rPr>
          <w:rFonts w:hint="eastAsia"/>
        </w:rPr>
        <w:t>NAT</w:t>
      </w:r>
      <w:r>
        <w:rPr>
          <w:rFonts w:hint="eastAsia"/>
        </w:rPr>
        <w:t>地址池，设置起始和结束地址分别为</w:t>
      </w:r>
      <w:r>
        <w:rPr>
          <w:rFonts w:hint="eastAsia"/>
        </w:rPr>
        <w:t>202.169.10.50</w:t>
      </w:r>
      <w:r>
        <w:rPr>
          <w:rFonts w:hint="eastAsia"/>
        </w:rPr>
        <w:t>和</w:t>
      </w:r>
      <w:r>
        <w:rPr>
          <w:rFonts w:hint="eastAsia"/>
        </w:rPr>
        <w:t>202.169.10.60</w:t>
      </w:r>
      <w:r>
        <w:rPr>
          <w:rFonts w:hint="eastAsia"/>
        </w:rPr>
        <w:t>。</w:t>
      </w:r>
    </w:p>
    <w:p w14:paraId="2C5A62AD" w14:textId="77777777" w:rsidR="00870A08" w:rsidRDefault="003A5418">
      <w:pPr>
        <w:pStyle w:val="aff6"/>
      </w:pPr>
      <w:r>
        <w:t>[R</w:t>
      </w:r>
      <w:proofErr w:type="gramStart"/>
      <w:r>
        <w:t>1]</w:t>
      </w:r>
      <w:proofErr w:type="spellStart"/>
      <w:r>
        <w:t>nat</w:t>
      </w:r>
      <w:proofErr w:type="spellEnd"/>
      <w:proofErr w:type="gramEnd"/>
      <w:r>
        <w:t xml:space="preserve"> address-group 1 202.169.10.50 202.169.10.60</w:t>
      </w:r>
    </w:p>
    <w:p w14:paraId="22885C7E" w14:textId="77777777" w:rsidR="00870A08" w:rsidRDefault="00870A08">
      <w:pPr>
        <w:pStyle w:val="aff6"/>
      </w:pPr>
    </w:p>
    <w:p w14:paraId="645118DA" w14:textId="77777777" w:rsidR="00870A08" w:rsidRDefault="003A5418">
      <w:pPr>
        <w:ind w:firstLine="420"/>
        <w:rPr>
          <w:rStyle w:val="af7"/>
          <w:b w:val="0"/>
        </w:rPr>
      </w:pPr>
      <w:r>
        <w:rPr>
          <w:rStyle w:val="af7"/>
          <w:rFonts w:hint="eastAsia"/>
          <w:b w:val="0"/>
        </w:rPr>
        <w:t>创建基本</w:t>
      </w:r>
      <w:r>
        <w:rPr>
          <w:rStyle w:val="af7"/>
          <w:rFonts w:hint="eastAsia"/>
          <w:b w:val="0"/>
        </w:rPr>
        <w:t>ACL 2000</w:t>
      </w:r>
      <w:r>
        <w:rPr>
          <w:rStyle w:val="af7"/>
          <w:rFonts w:hint="eastAsia"/>
          <w:b w:val="0"/>
        </w:rPr>
        <w:t>，匹配</w:t>
      </w:r>
      <w:r>
        <w:rPr>
          <w:rStyle w:val="af7"/>
          <w:rFonts w:hint="eastAsia"/>
          <w:b w:val="0"/>
        </w:rPr>
        <w:t>20.1.1.0</w:t>
      </w:r>
      <w:r>
        <w:rPr>
          <w:rStyle w:val="af7"/>
          <w:rFonts w:hint="eastAsia"/>
          <w:b w:val="0"/>
        </w:rPr>
        <w:t>，掩码为</w:t>
      </w:r>
      <w:r>
        <w:rPr>
          <w:rStyle w:val="af7"/>
          <w:rFonts w:hint="eastAsia"/>
          <w:b w:val="0"/>
        </w:rPr>
        <w:t>24</w:t>
      </w:r>
      <w:r>
        <w:rPr>
          <w:rStyle w:val="af7"/>
          <w:rFonts w:hint="eastAsia"/>
          <w:b w:val="0"/>
        </w:rPr>
        <w:t>位的地址段。</w:t>
      </w:r>
    </w:p>
    <w:p w14:paraId="16333D30" w14:textId="77777777" w:rsidR="00870A08" w:rsidRDefault="003A5418">
      <w:pPr>
        <w:pStyle w:val="aff6"/>
      </w:pPr>
      <w:r>
        <w:t>[R1]</w:t>
      </w:r>
      <w:proofErr w:type="spellStart"/>
      <w:r>
        <w:t>acl</w:t>
      </w:r>
      <w:proofErr w:type="spellEnd"/>
      <w:r>
        <w:t xml:space="preserve"> 2001</w:t>
      </w:r>
    </w:p>
    <w:p w14:paraId="46BF13AF" w14:textId="77777777" w:rsidR="00870A08" w:rsidRDefault="003A5418">
      <w:pPr>
        <w:pStyle w:val="aff6"/>
      </w:pPr>
      <w:r>
        <w:t>[R1-acl-basic-</w:t>
      </w:r>
      <w:proofErr w:type="gramStart"/>
      <w:r>
        <w:t>2001]rule</w:t>
      </w:r>
      <w:proofErr w:type="gramEnd"/>
      <w:r>
        <w:t xml:space="preserve"> 5 permit source 20.1.1.0 0.0.0.255</w:t>
      </w:r>
    </w:p>
    <w:p w14:paraId="2B62F1B9" w14:textId="77777777" w:rsidR="00870A08" w:rsidRDefault="00870A08">
      <w:pPr>
        <w:pStyle w:val="aff6"/>
      </w:pPr>
    </w:p>
    <w:p w14:paraId="0DE0152F" w14:textId="77777777" w:rsidR="00870A08" w:rsidRDefault="003A5418">
      <w:pPr>
        <w:ind w:firstLine="420"/>
      </w:pPr>
      <w:r>
        <w:rPr>
          <w:rFonts w:hint="eastAsia"/>
        </w:rPr>
        <w:t>在</w:t>
      </w:r>
      <w:r>
        <w:rPr>
          <w:rFonts w:hint="eastAsia"/>
        </w:rPr>
        <w:t>GE 0/0/0</w:t>
      </w:r>
      <w:r>
        <w:rPr>
          <w:rFonts w:hint="eastAsia"/>
        </w:rPr>
        <w:t>接口下使用命令</w:t>
      </w:r>
      <w:proofErr w:type="spellStart"/>
      <w:r>
        <w:rPr>
          <w:rFonts w:hint="eastAsia"/>
          <w:b/>
        </w:rPr>
        <w:t>nat</w:t>
      </w:r>
      <w:proofErr w:type="spellEnd"/>
      <w:r>
        <w:rPr>
          <w:rFonts w:hint="eastAsia"/>
          <w:b/>
        </w:rPr>
        <w:t xml:space="preserve"> </w:t>
      </w:r>
      <w:proofErr w:type="spellStart"/>
      <w:r>
        <w:rPr>
          <w:rFonts w:hint="eastAsia"/>
          <w:b/>
        </w:rPr>
        <w:t>outband</w:t>
      </w:r>
      <w:proofErr w:type="spellEnd"/>
      <w:r>
        <w:rPr>
          <w:rFonts w:hint="eastAsia"/>
        </w:rPr>
        <w:t>将</w:t>
      </w:r>
      <w:r>
        <w:rPr>
          <w:rFonts w:hint="eastAsia"/>
        </w:rPr>
        <w:t>ACL 2000</w:t>
      </w:r>
      <w:r>
        <w:rPr>
          <w:rFonts w:hint="eastAsia"/>
        </w:rPr>
        <w:t>与</w:t>
      </w:r>
      <w:proofErr w:type="gramStart"/>
      <w:r>
        <w:rPr>
          <w:rFonts w:hint="eastAsia"/>
        </w:rPr>
        <w:t>地址池相关联</w:t>
      </w:r>
      <w:proofErr w:type="gramEnd"/>
      <w:r>
        <w:rPr>
          <w:rFonts w:hint="eastAsia"/>
        </w:rPr>
        <w:t>，使得</w:t>
      </w:r>
      <w:r>
        <w:rPr>
          <w:rFonts w:hint="eastAsia"/>
        </w:rPr>
        <w:t>ACL</w:t>
      </w:r>
      <w:r>
        <w:rPr>
          <w:rFonts w:hint="eastAsia"/>
        </w:rPr>
        <w:t>中规定的地址可以使用地址池进行地址转换。</w:t>
      </w:r>
    </w:p>
    <w:p w14:paraId="689970C8"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0/0/0</w:t>
      </w:r>
    </w:p>
    <w:p w14:paraId="61889826" w14:textId="77777777" w:rsidR="00870A08" w:rsidRDefault="003A5418">
      <w:pPr>
        <w:pStyle w:val="aff6"/>
      </w:pPr>
      <w:r>
        <w:t>[R1-GigabitEthernet0/0/</w:t>
      </w:r>
      <w:proofErr w:type="gramStart"/>
      <w:r>
        <w:t>0]</w:t>
      </w:r>
      <w:proofErr w:type="spellStart"/>
      <w:r>
        <w:t>nat</w:t>
      </w:r>
      <w:proofErr w:type="spellEnd"/>
      <w:proofErr w:type="gramEnd"/>
      <w:r>
        <w:t xml:space="preserve"> outbound 2001 address-group 1 </w:t>
      </w:r>
      <w:r>
        <w:rPr>
          <w:highlight w:val="yellow"/>
          <w:rPrChange w:id="310" w:author="king" w:date="2020-12-22T09:18:00Z">
            <w:rPr/>
          </w:rPrChange>
        </w:rPr>
        <w:t>no-pat</w:t>
      </w:r>
    </w:p>
    <w:p w14:paraId="5041CE6F" w14:textId="77777777" w:rsidR="00870A08" w:rsidRDefault="00870A08">
      <w:pPr>
        <w:pStyle w:val="aff6"/>
      </w:pPr>
    </w:p>
    <w:p w14:paraId="07994FFE" w14:textId="77777777" w:rsidR="00870A08" w:rsidRDefault="003A5418">
      <w:pPr>
        <w:pStyle w:val="13"/>
        <w:ind w:firstLine="420"/>
      </w:pPr>
      <w:r>
        <w:rPr>
          <w:rFonts w:hint="eastAsia"/>
        </w:rPr>
        <w:t>配置完成后，在</w:t>
      </w:r>
      <w:r>
        <w:rPr>
          <w:rFonts w:hint="eastAsia"/>
        </w:rPr>
        <w:t>R1</w:t>
      </w:r>
      <w:r>
        <w:rPr>
          <w:rFonts w:hint="eastAsia"/>
        </w:rPr>
        <w:t>上查看</w:t>
      </w:r>
      <w:r>
        <w:rPr>
          <w:rFonts w:hint="eastAsia"/>
        </w:rPr>
        <w:t>NAT Outbound</w:t>
      </w:r>
      <w:r>
        <w:rPr>
          <w:rFonts w:hint="eastAsia"/>
        </w:rPr>
        <w:t>信息。</w:t>
      </w:r>
    </w:p>
    <w:p w14:paraId="1F9E8AAF" w14:textId="77777777" w:rsidR="00870A08" w:rsidRDefault="003A5418">
      <w:pPr>
        <w:pStyle w:val="aff6"/>
      </w:pPr>
      <w:r>
        <w:t>[R</w:t>
      </w:r>
      <w:proofErr w:type="gramStart"/>
      <w:r>
        <w:t>1]display</w:t>
      </w:r>
      <w:proofErr w:type="gramEnd"/>
      <w:r>
        <w:t xml:space="preserve"> </w:t>
      </w:r>
      <w:proofErr w:type="spellStart"/>
      <w:r>
        <w:t>nat</w:t>
      </w:r>
      <w:proofErr w:type="spellEnd"/>
      <w:r>
        <w:t xml:space="preserve"> outbound </w:t>
      </w:r>
    </w:p>
    <w:p w14:paraId="203B1306" w14:textId="77777777" w:rsidR="00870A08" w:rsidRDefault="003A5418">
      <w:pPr>
        <w:pStyle w:val="aff6"/>
      </w:pPr>
      <w:r>
        <w:t xml:space="preserve"> NAT Outbound Information:</w:t>
      </w:r>
    </w:p>
    <w:p w14:paraId="1555908B" w14:textId="77777777" w:rsidR="00870A08" w:rsidRDefault="003A5418">
      <w:pPr>
        <w:pStyle w:val="aff6"/>
      </w:pPr>
      <w:r>
        <w:t xml:space="preserve"> --------------------------------------------------------------------------</w:t>
      </w:r>
    </w:p>
    <w:p w14:paraId="0E96E34A" w14:textId="77777777" w:rsidR="00870A08" w:rsidRDefault="003A5418">
      <w:pPr>
        <w:pStyle w:val="aff6"/>
      </w:pPr>
      <w:r>
        <w:t xml:space="preserve"> Interface                     </w:t>
      </w:r>
      <w:proofErr w:type="spellStart"/>
      <w:r>
        <w:t>Acl</w:t>
      </w:r>
      <w:proofErr w:type="spellEnd"/>
      <w:r>
        <w:t xml:space="preserve">     Address-group/IP/Interface      Type</w:t>
      </w:r>
    </w:p>
    <w:p w14:paraId="4D9A499A" w14:textId="77777777" w:rsidR="00870A08" w:rsidRDefault="003A5418">
      <w:pPr>
        <w:pStyle w:val="aff6"/>
      </w:pPr>
      <w:r>
        <w:t xml:space="preserve"> --------------------------------------------------------------------------</w:t>
      </w:r>
    </w:p>
    <w:p w14:paraId="330669DE" w14:textId="77777777" w:rsidR="00870A08" w:rsidRDefault="003A5418">
      <w:pPr>
        <w:pStyle w:val="aff6"/>
        <w:rPr>
          <w:shd w:val="pct10" w:color="auto" w:fill="FFFFFF"/>
        </w:rPr>
      </w:pPr>
      <w:r>
        <w:rPr>
          <w:shd w:val="pct10" w:color="auto" w:fill="FFFFFF"/>
        </w:rPr>
        <w:t xml:space="preserve"> GigabitEthernet0/0/0         2001                              1    no-pat</w:t>
      </w:r>
    </w:p>
    <w:p w14:paraId="18184A15" w14:textId="77777777" w:rsidR="00870A08" w:rsidRDefault="003A5418">
      <w:pPr>
        <w:pStyle w:val="aff6"/>
      </w:pPr>
      <w:r>
        <w:lastRenderedPageBreak/>
        <w:t xml:space="preserve"> --------------------------------------------------------------------------</w:t>
      </w:r>
    </w:p>
    <w:p w14:paraId="76DED8B3" w14:textId="77777777" w:rsidR="00870A08" w:rsidRDefault="003A5418">
      <w:pPr>
        <w:pStyle w:val="aff6"/>
      </w:pPr>
      <w:r>
        <w:t xml:space="preserve">  </w:t>
      </w:r>
      <w:proofErr w:type="gramStart"/>
      <w:r>
        <w:t>Total :</w:t>
      </w:r>
      <w:proofErr w:type="gramEnd"/>
      <w:r>
        <w:t xml:space="preserve"> 1</w:t>
      </w:r>
    </w:p>
    <w:p w14:paraId="5E2C3965" w14:textId="77777777" w:rsidR="00870A08" w:rsidRDefault="00870A08">
      <w:pPr>
        <w:pStyle w:val="aff6"/>
      </w:pPr>
    </w:p>
    <w:p w14:paraId="61A2C6F5" w14:textId="77777777" w:rsidR="00870A08" w:rsidRDefault="003A5418">
      <w:pPr>
        <w:pStyle w:val="13"/>
        <w:ind w:firstLine="420"/>
      </w:pPr>
      <w:r>
        <w:rPr>
          <w:rFonts w:hint="eastAsia"/>
        </w:rPr>
        <w:t>可以观察到</w:t>
      </w:r>
      <w:r>
        <w:rPr>
          <w:rFonts w:hint="eastAsia"/>
        </w:rPr>
        <w:t>R1</w:t>
      </w:r>
      <w:r>
        <w:rPr>
          <w:rFonts w:hint="eastAsia"/>
        </w:rPr>
        <w:t>上的</w:t>
      </w:r>
      <w:r>
        <w:rPr>
          <w:rFonts w:hint="eastAsia"/>
        </w:rPr>
        <w:t xml:space="preserve">NAT </w:t>
      </w:r>
      <w:proofErr w:type="spellStart"/>
      <w:r>
        <w:rPr>
          <w:rFonts w:hint="eastAsia"/>
        </w:rPr>
        <w:t>Outband</w:t>
      </w:r>
      <w:proofErr w:type="spellEnd"/>
      <w:r>
        <w:rPr>
          <w:rFonts w:hint="eastAsia"/>
        </w:rPr>
        <w:t>配置信息。使用</w:t>
      </w:r>
      <w:r>
        <w:rPr>
          <w:highlight w:val="yellow"/>
          <w:rPrChange w:id="311" w:author="king" w:date="2020-12-20T14:58:00Z">
            <w:rPr/>
          </w:rPrChange>
        </w:rPr>
        <w:t>PC-2</w:t>
      </w:r>
      <w:r>
        <w:rPr>
          <w:rFonts w:hint="eastAsia"/>
        </w:rPr>
        <w:t>测试与外网连通性，并在</w:t>
      </w:r>
      <w:r>
        <w:rPr>
          <w:rFonts w:hint="eastAsia"/>
        </w:rPr>
        <w:t>R1</w:t>
      </w:r>
      <w:r>
        <w:rPr>
          <w:rFonts w:hint="eastAsia"/>
        </w:rPr>
        <w:t>的接口</w:t>
      </w:r>
      <w:r>
        <w:rPr>
          <w:rFonts w:hint="eastAsia"/>
        </w:rPr>
        <w:t>GE 0/0/0</w:t>
      </w:r>
      <w:r>
        <w:rPr>
          <w:rFonts w:hint="eastAsia"/>
        </w:rPr>
        <w:t>上抓</w:t>
      </w:r>
      <w:proofErr w:type="gramStart"/>
      <w:r>
        <w:rPr>
          <w:rFonts w:hint="eastAsia"/>
        </w:rPr>
        <w:t>包观察</w:t>
      </w:r>
      <w:proofErr w:type="gramEnd"/>
      <w:r>
        <w:rPr>
          <w:rFonts w:hint="eastAsia"/>
        </w:rPr>
        <w:t>地址转换情况。</w:t>
      </w:r>
    </w:p>
    <w:p w14:paraId="3CB79B17" w14:textId="77777777" w:rsidR="00870A08" w:rsidRDefault="003A5418">
      <w:pPr>
        <w:pStyle w:val="aff6"/>
      </w:pPr>
      <w:r>
        <w:t>PC&gt;ping 202.169.20.1</w:t>
      </w:r>
    </w:p>
    <w:p w14:paraId="6AC5A562" w14:textId="77777777" w:rsidR="00870A08" w:rsidRDefault="003A5418">
      <w:pPr>
        <w:pStyle w:val="aff6"/>
      </w:pPr>
      <w:r>
        <w:t xml:space="preserve">Ping 202.169.20.1: 32 data bytes, Press </w:t>
      </w:r>
      <w:proofErr w:type="spellStart"/>
      <w:r>
        <w:t>Ctrl_C</w:t>
      </w:r>
      <w:proofErr w:type="spellEnd"/>
      <w:r>
        <w:t xml:space="preserve"> to break</w:t>
      </w:r>
    </w:p>
    <w:p w14:paraId="3B668D40" w14:textId="77777777" w:rsidR="00870A08" w:rsidRDefault="003A5418">
      <w:pPr>
        <w:pStyle w:val="aff6"/>
      </w:pPr>
      <w:r>
        <w:t xml:space="preserve">From 202.169.20.1: bytes=32 seq=1 </w:t>
      </w:r>
      <w:proofErr w:type="spellStart"/>
      <w:r>
        <w:t>ttl</w:t>
      </w:r>
      <w:proofErr w:type="spellEnd"/>
      <w:r>
        <w:t xml:space="preserve">=254 time=219 </w:t>
      </w:r>
      <w:proofErr w:type="spellStart"/>
      <w:r>
        <w:t>ms</w:t>
      </w:r>
      <w:proofErr w:type="spellEnd"/>
    </w:p>
    <w:p w14:paraId="68459269" w14:textId="77777777" w:rsidR="00870A08" w:rsidRDefault="003A5418">
      <w:pPr>
        <w:pStyle w:val="aff6"/>
      </w:pPr>
      <w:r>
        <w:t xml:space="preserve">From 202.169.20.1: bytes=32 seq=2 </w:t>
      </w:r>
      <w:proofErr w:type="spellStart"/>
      <w:r>
        <w:t>ttl</w:t>
      </w:r>
      <w:proofErr w:type="spellEnd"/>
      <w:r>
        <w:t xml:space="preserve">=254 time=141 </w:t>
      </w:r>
      <w:proofErr w:type="spellStart"/>
      <w:r>
        <w:t>ms</w:t>
      </w:r>
      <w:proofErr w:type="spellEnd"/>
    </w:p>
    <w:p w14:paraId="500EAEE5" w14:textId="77777777" w:rsidR="00870A08" w:rsidRDefault="003A5418">
      <w:pPr>
        <w:pStyle w:val="aff6"/>
      </w:pPr>
      <w:r>
        <w:t xml:space="preserve">From 202.169.20.1: bytes=32 seq=3 </w:t>
      </w:r>
      <w:proofErr w:type="spellStart"/>
      <w:r>
        <w:t>ttl</w:t>
      </w:r>
      <w:proofErr w:type="spellEnd"/>
      <w:r>
        <w:t xml:space="preserve">=254 time=94 </w:t>
      </w:r>
      <w:proofErr w:type="spellStart"/>
      <w:r>
        <w:t>ms</w:t>
      </w:r>
      <w:proofErr w:type="spellEnd"/>
    </w:p>
    <w:p w14:paraId="5E585E7B" w14:textId="77777777" w:rsidR="00870A08" w:rsidRDefault="003A5418">
      <w:pPr>
        <w:pStyle w:val="aff6"/>
      </w:pPr>
      <w:r>
        <w:t xml:space="preserve">From 202.169.20.1: bytes=32 seq=4 </w:t>
      </w:r>
      <w:proofErr w:type="spellStart"/>
      <w:r>
        <w:t>ttl</w:t>
      </w:r>
      <w:proofErr w:type="spellEnd"/>
      <w:r>
        <w:t xml:space="preserve">=254 time=47 </w:t>
      </w:r>
      <w:proofErr w:type="spellStart"/>
      <w:r>
        <w:t>ms</w:t>
      </w:r>
      <w:proofErr w:type="spellEnd"/>
    </w:p>
    <w:p w14:paraId="7F2D85F9" w14:textId="77777777" w:rsidR="00870A08" w:rsidRDefault="003A5418">
      <w:pPr>
        <w:pStyle w:val="aff6"/>
      </w:pPr>
      <w:r>
        <w:t xml:space="preserve">From 202.169.20.1: bytes=32 seq=5 </w:t>
      </w:r>
      <w:proofErr w:type="spellStart"/>
      <w:r>
        <w:t>ttl</w:t>
      </w:r>
      <w:proofErr w:type="spellEnd"/>
      <w:r>
        <w:t xml:space="preserve">=254 time=94 </w:t>
      </w:r>
      <w:proofErr w:type="spellStart"/>
      <w:r>
        <w:t>ms</w:t>
      </w:r>
      <w:proofErr w:type="spellEnd"/>
    </w:p>
    <w:p w14:paraId="107993E0" w14:textId="77777777" w:rsidR="00870A08" w:rsidRDefault="003A5418">
      <w:pPr>
        <w:pStyle w:val="aff6"/>
      </w:pPr>
      <w:r>
        <w:t>--- 202.169.20.1 ping statistics ---</w:t>
      </w:r>
    </w:p>
    <w:p w14:paraId="232AB9F0" w14:textId="77777777" w:rsidR="00870A08" w:rsidRDefault="003A5418">
      <w:pPr>
        <w:pStyle w:val="aff6"/>
      </w:pPr>
      <w:r>
        <w:t xml:space="preserve">  5 packet(s) transmitted</w:t>
      </w:r>
    </w:p>
    <w:p w14:paraId="392C038E" w14:textId="77777777" w:rsidR="00870A08" w:rsidRDefault="003A5418">
      <w:pPr>
        <w:pStyle w:val="aff6"/>
      </w:pPr>
      <w:r>
        <w:t xml:space="preserve">  5 packet(s) received</w:t>
      </w:r>
    </w:p>
    <w:p w14:paraId="6891307B" w14:textId="77777777" w:rsidR="00870A08" w:rsidRDefault="003A5418">
      <w:pPr>
        <w:pStyle w:val="aff6"/>
      </w:pPr>
      <w:r>
        <w:t xml:space="preserve">  0.00% packet loss</w:t>
      </w:r>
    </w:p>
    <w:p w14:paraId="24FDCCFB" w14:textId="77777777" w:rsidR="00870A08" w:rsidRDefault="003A5418">
      <w:pPr>
        <w:pStyle w:val="aff6"/>
      </w:pPr>
      <w:r>
        <w:t xml:space="preserve">  round-trip min/avg/max = 47/119/219 </w:t>
      </w:r>
      <w:proofErr w:type="spellStart"/>
      <w:r>
        <w:t>ms</w:t>
      </w:r>
      <w:proofErr w:type="spellEnd"/>
    </w:p>
    <w:p w14:paraId="37AD7B0C" w14:textId="77777777" w:rsidR="00870A08" w:rsidRDefault="00870A08">
      <w:pPr>
        <w:pStyle w:val="aff6"/>
      </w:pPr>
    </w:p>
    <w:p w14:paraId="1556483D" w14:textId="77777777" w:rsidR="00870A08" w:rsidRDefault="003A5418">
      <w:pPr>
        <w:pStyle w:val="aff6"/>
        <w:jc w:val="center"/>
      </w:pPr>
      <w:r>
        <w:rPr>
          <w:rFonts w:hint="eastAsia"/>
          <w:noProof/>
          <w:lang w:val="en-GB"/>
        </w:rPr>
        <w:drawing>
          <wp:inline distT="0" distB="0" distL="0" distR="0" wp14:anchorId="09CB5319" wp14:editId="583F9968">
            <wp:extent cx="5276850" cy="2590800"/>
            <wp:effectExtent l="19050" t="0" r="0" b="0"/>
            <wp:docPr id="497" name="图片 3" descr="C:\Documents and Settings\Administrator\桌面\eNSP实验图\dp\NAT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 descr="C:\Documents and Settings\Administrator\桌面\eNSP实验图\dp\NAT OUT.png"/>
                    <pic:cNvPicPr>
                      <a:picLocks noChangeAspect="1" noChangeArrowheads="1"/>
                    </pic:cNvPicPr>
                  </pic:nvPicPr>
                  <pic:blipFill>
                    <a:blip r:embed="rId315" cstate="print"/>
                    <a:srcRect/>
                    <a:stretch>
                      <a:fillRect/>
                    </a:stretch>
                  </pic:blipFill>
                  <pic:spPr>
                    <a:xfrm>
                      <a:off x="0" y="0"/>
                      <a:ext cx="5276850" cy="2590800"/>
                    </a:xfrm>
                    <a:prstGeom prst="rect">
                      <a:avLst/>
                    </a:prstGeom>
                    <a:noFill/>
                    <a:ln w="9525">
                      <a:noFill/>
                      <a:miter lim="800000"/>
                      <a:headEnd/>
                      <a:tailEnd/>
                    </a:ln>
                  </pic:spPr>
                </pic:pic>
              </a:graphicData>
            </a:graphic>
          </wp:inline>
        </w:drawing>
      </w:r>
    </w:p>
    <w:p w14:paraId="2A1E0D93" w14:textId="77777777" w:rsidR="00870A08" w:rsidRDefault="003A5418">
      <w:pPr>
        <w:pStyle w:val="aff6"/>
        <w:jc w:val="center"/>
      </w:pPr>
      <w:r>
        <w:rPr>
          <w:rFonts w:hint="eastAsia"/>
        </w:rPr>
        <w:t>图</w:t>
      </w:r>
      <w:r>
        <w:rPr>
          <w:rFonts w:hint="eastAsia"/>
        </w:rPr>
        <w:t>14-16</w:t>
      </w:r>
    </w:p>
    <w:p w14:paraId="5DFB89D5" w14:textId="77777777" w:rsidR="00870A08" w:rsidRDefault="00870A08">
      <w:pPr>
        <w:pStyle w:val="aff6"/>
      </w:pPr>
    </w:p>
    <w:p w14:paraId="15E38A85" w14:textId="77777777" w:rsidR="00870A08" w:rsidRDefault="003A5418">
      <w:pPr>
        <w:pStyle w:val="13"/>
        <w:ind w:firstLine="420"/>
      </w:pPr>
      <w:r>
        <w:rPr>
          <w:rFonts w:hint="eastAsia"/>
        </w:rPr>
        <w:t>可以观察到</w:t>
      </w:r>
      <w:r>
        <w:rPr>
          <w:rFonts w:hint="eastAsia"/>
        </w:rPr>
        <w:t>PC-2</w:t>
      </w:r>
      <w:r>
        <w:rPr>
          <w:rFonts w:hint="eastAsia"/>
        </w:rPr>
        <w:t>可以成功访问外网，且通过抓包可以观察到，来自</w:t>
      </w:r>
      <w:r>
        <w:rPr>
          <w:rFonts w:hint="eastAsia"/>
        </w:rPr>
        <w:t>PC-2</w:t>
      </w:r>
      <w:r>
        <w:rPr>
          <w:rFonts w:hint="eastAsia"/>
        </w:rPr>
        <w:t>的</w:t>
      </w:r>
      <w:r>
        <w:rPr>
          <w:rFonts w:hint="eastAsia"/>
        </w:rPr>
        <w:t>ICMP</w:t>
      </w:r>
      <w:r>
        <w:rPr>
          <w:rFonts w:hint="eastAsia"/>
        </w:rPr>
        <w:t>数据包在</w:t>
      </w:r>
      <w:r>
        <w:rPr>
          <w:rFonts w:hint="eastAsia"/>
        </w:rPr>
        <w:t>R1</w:t>
      </w:r>
      <w:r>
        <w:rPr>
          <w:rFonts w:hint="eastAsia"/>
        </w:rPr>
        <w:t>上的</w:t>
      </w:r>
      <w:r>
        <w:rPr>
          <w:rFonts w:hint="eastAsia"/>
        </w:rPr>
        <w:t>GE 0/0/0</w:t>
      </w:r>
      <w:r>
        <w:rPr>
          <w:rFonts w:hint="eastAsia"/>
        </w:rPr>
        <w:t>接口上源地址</w:t>
      </w:r>
      <w:r>
        <w:rPr>
          <w:rFonts w:hint="eastAsia"/>
        </w:rPr>
        <w:t>20.1.1.2</w:t>
      </w:r>
      <w:r>
        <w:rPr>
          <w:rFonts w:hint="eastAsia"/>
        </w:rPr>
        <w:t>被替换为地址池中第一个地址</w:t>
      </w:r>
      <w:r>
        <w:rPr>
          <w:rFonts w:hint="eastAsia"/>
        </w:rPr>
        <w:t>202.169.10.50</w:t>
      </w:r>
      <w:r>
        <w:rPr>
          <w:rFonts w:hint="eastAsia"/>
        </w:rPr>
        <w:t>。</w:t>
      </w:r>
    </w:p>
    <w:p w14:paraId="5545D77F" w14:textId="77777777" w:rsidR="00870A08" w:rsidRDefault="003A5418">
      <w:pPr>
        <w:pStyle w:val="2"/>
        <w:rPr>
          <w:rFonts w:ascii="微软雅黑" w:hAnsi="微软雅黑"/>
        </w:rPr>
      </w:pPr>
      <w:r>
        <w:rPr>
          <w:rFonts w:ascii="微软雅黑" w:hAnsi="微软雅黑" w:hint="eastAsia"/>
        </w:rPr>
        <w:t>配置NAT Easy－IP</w:t>
      </w:r>
    </w:p>
    <w:p w14:paraId="73691267" w14:textId="77777777" w:rsidR="00870A08" w:rsidRDefault="003A5418">
      <w:pPr>
        <w:pStyle w:val="13"/>
        <w:ind w:firstLine="420"/>
      </w:pPr>
      <w:r>
        <w:rPr>
          <w:rFonts w:hint="eastAsia"/>
        </w:rPr>
        <w:t>由于公司发展人员扩招，若继续使用多对多的</w:t>
      </w:r>
      <w:r>
        <w:rPr>
          <w:rFonts w:hint="eastAsia"/>
        </w:rPr>
        <w:t>NAT</w:t>
      </w:r>
      <w:r>
        <w:rPr>
          <w:rFonts w:hint="eastAsia"/>
        </w:rPr>
        <w:t>转换方式，就必须增加公网地址池的地址数。为了节约公网地址，网络管理员使用多对一的</w:t>
      </w:r>
      <w:r>
        <w:rPr>
          <w:rFonts w:hint="eastAsia"/>
        </w:rPr>
        <w:t>Easy-IP</w:t>
      </w:r>
      <w:r>
        <w:rPr>
          <w:rFonts w:hint="eastAsia"/>
        </w:rPr>
        <w:t>转换方式实现市场部员工访问外网的需求。</w:t>
      </w:r>
    </w:p>
    <w:p w14:paraId="20F3EF82" w14:textId="77777777" w:rsidR="00870A08" w:rsidRDefault="003A5418">
      <w:pPr>
        <w:pStyle w:val="13"/>
        <w:ind w:firstLine="420"/>
      </w:pPr>
      <w:r>
        <w:rPr>
          <w:rFonts w:hint="eastAsia"/>
        </w:rPr>
        <w:t>Easy-IP</w:t>
      </w:r>
      <w:r>
        <w:rPr>
          <w:rFonts w:hint="eastAsia"/>
        </w:rPr>
        <w:t>是</w:t>
      </w:r>
      <w:r>
        <w:rPr>
          <w:rFonts w:hint="eastAsia"/>
        </w:rPr>
        <w:t>NAPT</w:t>
      </w:r>
      <w:r>
        <w:rPr>
          <w:rFonts w:hint="eastAsia"/>
        </w:rPr>
        <w:t>的一种方式，直接借用路由器出接口</w:t>
      </w:r>
      <w:r>
        <w:t>IP</w:t>
      </w:r>
      <w:r>
        <w:rPr>
          <w:rFonts w:hint="eastAsia"/>
        </w:rPr>
        <w:t>地址作为公网地址，将不同的内部地址映射到同一公有地址的不同端口号上，实现多对一地址转换。网络管理员配置路由器</w:t>
      </w:r>
      <w:r>
        <w:rPr>
          <w:rFonts w:hint="eastAsia"/>
        </w:rPr>
        <w:t>R1</w:t>
      </w:r>
      <w:r>
        <w:rPr>
          <w:rFonts w:hint="eastAsia"/>
        </w:rPr>
        <w:t>的</w:t>
      </w:r>
      <w:r>
        <w:rPr>
          <w:rFonts w:hint="eastAsia"/>
        </w:rPr>
        <w:t>GE 0/0/0</w:t>
      </w:r>
      <w:r>
        <w:rPr>
          <w:rFonts w:hint="eastAsia"/>
        </w:rPr>
        <w:t>接口为</w:t>
      </w:r>
      <w:r>
        <w:rPr>
          <w:rFonts w:hint="eastAsia"/>
        </w:rPr>
        <w:t>Easy-IP</w:t>
      </w:r>
      <w:r>
        <w:rPr>
          <w:rFonts w:hint="eastAsia"/>
        </w:rPr>
        <w:t>接口。</w:t>
      </w:r>
    </w:p>
    <w:p w14:paraId="49380BE4" w14:textId="77777777" w:rsidR="00870A08" w:rsidRDefault="003A5418">
      <w:pPr>
        <w:pStyle w:val="13"/>
        <w:ind w:firstLine="420"/>
      </w:pPr>
      <w:r>
        <w:rPr>
          <w:rFonts w:hint="eastAsia"/>
        </w:rPr>
        <w:t>在</w:t>
      </w:r>
      <w:r>
        <w:rPr>
          <w:rFonts w:hint="eastAsia"/>
        </w:rPr>
        <w:t>R1</w:t>
      </w:r>
      <w:r>
        <w:rPr>
          <w:rFonts w:hint="eastAsia"/>
        </w:rPr>
        <w:t>的</w:t>
      </w:r>
      <w:r>
        <w:rPr>
          <w:rFonts w:hint="eastAsia"/>
        </w:rPr>
        <w:t>GE 0/0/0</w:t>
      </w:r>
      <w:r>
        <w:rPr>
          <w:rFonts w:hint="eastAsia"/>
        </w:rPr>
        <w:t>接口上删除</w:t>
      </w:r>
      <w:r>
        <w:rPr>
          <w:rFonts w:hint="eastAsia"/>
        </w:rPr>
        <w:t xml:space="preserve">NAT </w:t>
      </w:r>
      <w:proofErr w:type="spellStart"/>
      <w:r>
        <w:t>Out</w:t>
      </w:r>
      <w:r>
        <w:rPr>
          <w:rFonts w:hint="eastAsia"/>
        </w:rPr>
        <w:t>band</w:t>
      </w:r>
      <w:proofErr w:type="spellEnd"/>
      <w:r>
        <w:rPr>
          <w:rFonts w:hint="eastAsia"/>
        </w:rPr>
        <w:t>配置，并使用命令</w:t>
      </w:r>
      <w:proofErr w:type="spellStart"/>
      <w:r>
        <w:rPr>
          <w:rFonts w:hint="eastAsia"/>
          <w:b/>
        </w:rPr>
        <w:t>nat</w:t>
      </w:r>
      <w:proofErr w:type="spellEnd"/>
      <w:r>
        <w:rPr>
          <w:rFonts w:hint="eastAsia"/>
          <w:b/>
        </w:rPr>
        <w:t xml:space="preserve"> </w:t>
      </w:r>
      <w:proofErr w:type="spellStart"/>
      <w:r>
        <w:rPr>
          <w:rFonts w:hint="eastAsia"/>
          <w:b/>
        </w:rPr>
        <w:t>outband</w:t>
      </w:r>
      <w:proofErr w:type="spellEnd"/>
      <w:r>
        <w:rPr>
          <w:rFonts w:hint="eastAsia"/>
        </w:rPr>
        <w:t>配置</w:t>
      </w:r>
      <w:r>
        <w:rPr>
          <w:rFonts w:hint="eastAsia"/>
        </w:rPr>
        <w:t>Easy-IP</w:t>
      </w:r>
      <w:r>
        <w:rPr>
          <w:rFonts w:hint="eastAsia"/>
        </w:rPr>
        <w:t>特性，直接使用接口</w:t>
      </w:r>
      <w:r>
        <w:rPr>
          <w:rFonts w:hint="eastAsia"/>
        </w:rPr>
        <w:t>IP</w:t>
      </w:r>
      <w:r>
        <w:rPr>
          <w:rFonts w:hint="eastAsia"/>
        </w:rPr>
        <w:t>地址作为</w:t>
      </w:r>
      <w:r>
        <w:rPr>
          <w:rFonts w:hint="eastAsia"/>
        </w:rPr>
        <w:t>NAT</w:t>
      </w:r>
      <w:r>
        <w:rPr>
          <w:rFonts w:hint="eastAsia"/>
        </w:rPr>
        <w:t>转换后的地址。</w:t>
      </w:r>
    </w:p>
    <w:p w14:paraId="062D167A"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0/0/0</w:t>
      </w:r>
    </w:p>
    <w:p w14:paraId="0AC40856" w14:textId="77777777" w:rsidR="00870A08" w:rsidRDefault="003A5418">
      <w:pPr>
        <w:pStyle w:val="aff6"/>
      </w:pPr>
      <w:r>
        <w:t>[R1-GigabitEthernet0/0/</w:t>
      </w:r>
      <w:proofErr w:type="gramStart"/>
      <w:r>
        <w:t>0]undo</w:t>
      </w:r>
      <w:proofErr w:type="gramEnd"/>
      <w:r>
        <w:t xml:space="preserve"> </w:t>
      </w:r>
      <w:proofErr w:type="spellStart"/>
      <w:r>
        <w:t>nat</w:t>
      </w:r>
      <w:proofErr w:type="spellEnd"/>
      <w:r>
        <w:t xml:space="preserve"> outbound 2001 address-group 1 no-</w:t>
      </w:r>
      <w:commentRangeStart w:id="312"/>
      <w:r>
        <w:t>pat</w:t>
      </w:r>
      <w:commentRangeEnd w:id="312"/>
      <w:r w:rsidR="00B559A7">
        <w:rPr>
          <w:rStyle w:val="afa"/>
          <w:rFonts w:ascii="Times New Roman" w:eastAsia="微软雅黑" w:hAnsi="Times New Roman" w:cs="Times New Roman"/>
          <w:kern w:val="2"/>
        </w:rPr>
        <w:commentReference w:id="312"/>
      </w:r>
    </w:p>
    <w:p w14:paraId="1D807FB2" w14:textId="77777777" w:rsidR="00870A08" w:rsidRDefault="003A5418">
      <w:pPr>
        <w:pStyle w:val="aff6"/>
      </w:pPr>
      <w:r>
        <w:t>[R1-GigabitEthernet0/0/</w:t>
      </w:r>
      <w:proofErr w:type="gramStart"/>
      <w:r>
        <w:t>0]</w:t>
      </w:r>
      <w:proofErr w:type="spellStart"/>
      <w:r>
        <w:rPr>
          <w:highlight w:val="yellow"/>
          <w:rPrChange w:id="313" w:author="king" w:date="2020-12-22T09:19:00Z">
            <w:rPr/>
          </w:rPrChange>
        </w:rPr>
        <w:t>nat</w:t>
      </w:r>
      <w:proofErr w:type="spellEnd"/>
      <w:proofErr w:type="gramEnd"/>
      <w:r>
        <w:rPr>
          <w:highlight w:val="yellow"/>
          <w:rPrChange w:id="314" w:author="king" w:date="2020-12-22T09:19:00Z">
            <w:rPr/>
          </w:rPrChange>
        </w:rPr>
        <w:t xml:space="preserve"> outbound 2001</w:t>
      </w:r>
    </w:p>
    <w:p w14:paraId="65AF88D5" w14:textId="77777777" w:rsidR="00870A08" w:rsidRDefault="00870A08">
      <w:pPr>
        <w:pStyle w:val="aff6"/>
      </w:pPr>
    </w:p>
    <w:p w14:paraId="1A2143ED" w14:textId="77777777" w:rsidR="00870A08" w:rsidRDefault="003A5418">
      <w:pPr>
        <w:pStyle w:val="13"/>
        <w:ind w:firstLine="420"/>
      </w:pPr>
      <w:r>
        <w:rPr>
          <w:rFonts w:hint="eastAsia"/>
        </w:rPr>
        <w:t>配置完成后，在</w:t>
      </w:r>
      <w:r>
        <w:rPr>
          <w:rFonts w:hint="eastAsia"/>
        </w:rPr>
        <w:t>PC-2</w:t>
      </w:r>
      <w:r>
        <w:rPr>
          <w:rFonts w:hint="eastAsia"/>
        </w:rPr>
        <w:t>和</w:t>
      </w:r>
      <w:r>
        <w:rPr>
          <w:rFonts w:hint="eastAsia"/>
        </w:rPr>
        <w:t>PC-3</w:t>
      </w:r>
      <w:r>
        <w:rPr>
          <w:rFonts w:hint="eastAsia"/>
        </w:rPr>
        <w:t>使用</w:t>
      </w:r>
      <w:r>
        <w:rPr>
          <w:rFonts w:hint="eastAsia"/>
        </w:rPr>
        <w:t>UDP</w:t>
      </w:r>
      <w:r>
        <w:rPr>
          <w:rFonts w:hint="eastAsia"/>
        </w:rPr>
        <w:t>发包工具发送</w:t>
      </w:r>
      <w:r>
        <w:rPr>
          <w:rFonts w:hint="eastAsia"/>
        </w:rPr>
        <w:t>UDP</w:t>
      </w:r>
      <w:r>
        <w:rPr>
          <w:rFonts w:hint="eastAsia"/>
        </w:rPr>
        <w:t>数据包到公网地址</w:t>
      </w:r>
      <w:r>
        <w:rPr>
          <w:rFonts w:hint="eastAsia"/>
        </w:rPr>
        <w:t>202.169.20.1</w:t>
      </w:r>
      <w:r>
        <w:rPr>
          <w:rFonts w:hint="eastAsia"/>
        </w:rPr>
        <w:t>，配置好目的</w:t>
      </w:r>
      <w:r>
        <w:rPr>
          <w:rFonts w:hint="eastAsia"/>
        </w:rPr>
        <w:t>IP</w:t>
      </w:r>
      <w:r>
        <w:rPr>
          <w:rFonts w:hint="eastAsia"/>
        </w:rPr>
        <w:t>和</w:t>
      </w:r>
      <w:r>
        <w:rPr>
          <w:rFonts w:hint="eastAsia"/>
        </w:rPr>
        <w:t>UDP</w:t>
      </w:r>
      <w:r>
        <w:rPr>
          <w:rFonts w:hint="eastAsia"/>
        </w:rPr>
        <w:t>源、目的端口号后，输入字符串数据后点击发送。</w:t>
      </w:r>
    </w:p>
    <w:p w14:paraId="093787D5" w14:textId="77777777" w:rsidR="00870A08" w:rsidRDefault="003A5418">
      <w:pPr>
        <w:pStyle w:val="aff6"/>
        <w:jc w:val="center"/>
      </w:pPr>
      <w:r>
        <w:rPr>
          <w:rFonts w:hint="eastAsia"/>
          <w:noProof/>
          <w:lang w:val="en-GB"/>
        </w:rPr>
        <w:lastRenderedPageBreak/>
        <w:drawing>
          <wp:inline distT="0" distB="0" distL="0" distR="0" wp14:anchorId="1AED14E2" wp14:editId="1446DD5F">
            <wp:extent cx="5276850" cy="3657600"/>
            <wp:effectExtent l="19050" t="0" r="0" b="0"/>
            <wp:docPr id="499" name="图片 1" descr="C:\Documents and Settings\Administrator\桌面\eNSP实验图\dp\ud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 descr="C:\Documents and Settings\Administrator\桌面\eNSP实验图\dp\udp1.png"/>
                    <pic:cNvPicPr>
                      <a:picLocks noChangeAspect="1" noChangeArrowheads="1"/>
                    </pic:cNvPicPr>
                  </pic:nvPicPr>
                  <pic:blipFill>
                    <a:blip r:embed="rId316" cstate="print"/>
                    <a:srcRect/>
                    <a:stretch>
                      <a:fillRect/>
                    </a:stretch>
                  </pic:blipFill>
                  <pic:spPr>
                    <a:xfrm>
                      <a:off x="0" y="0"/>
                      <a:ext cx="5276850" cy="3657600"/>
                    </a:xfrm>
                    <a:prstGeom prst="rect">
                      <a:avLst/>
                    </a:prstGeom>
                    <a:noFill/>
                    <a:ln w="9525">
                      <a:noFill/>
                      <a:miter lim="800000"/>
                      <a:headEnd/>
                      <a:tailEnd/>
                    </a:ln>
                  </pic:spPr>
                </pic:pic>
              </a:graphicData>
            </a:graphic>
          </wp:inline>
        </w:drawing>
      </w:r>
    </w:p>
    <w:p w14:paraId="3262BAB7" w14:textId="77777777" w:rsidR="00870A08" w:rsidRDefault="003A5418">
      <w:pPr>
        <w:pStyle w:val="aff6"/>
        <w:jc w:val="center"/>
      </w:pPr>
      <w:r>
        <w:rPr>
          <w:rFonts w:hint="eastAsia"/>
        </w:rPr>
        <w:t>图</w:t>
      </w:r>
      <w:r>
        <w:rPr>
          <w:rFonts w:hint="eastAsia"/>
        </w:rPr>
        <w:t>14-17</w:t>
      </w:r>
    </w:p>
    <w:p w14:paraId="10A1CB23" w14:textId="77777777" w:rsidR="00870A08" w:rsidRDefault="00870A08">
      <w:pPr>
        <w:pStyle w:val="13"/>
        <w:ind w:firstLineChars="0" w:firstLine="0"/>
      </w:pPr>
    </w:p>
    <w:p w14:paraId="29FAAA39" w14:textId="77777777" w:rsidR="00870A08" w:rsidRDefault="003A5418">
      <w:pPr>
        <w:pStyle w:val="aff6"/>
        <w:jc w:val="center"/>
      </w:pPr>
      <w:r>
        <w:rPr>
          <w:rFonts w:hint="eastAsia"/>
          <w:noProof/>
          <w:lang w:val="en-GB"/>
        </w:rPr>
        <w:drawing>
          <wp:inline distT="0" distB="0" distL="0" distR="0" wp14:anchorId="7DA752FC" wp14:editId="172786B5">
            <wp:extent cx="5276850" cy="3629025"/>
            <wp:effectExtent l="19050" t="0" r="0" b="0"/>
            <wp:docPr id="502" name="图片 2" descr="C:\Documents and Settings\Administrator\桌面\eNSP实验图\dp\ud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 descr="C:\Documents and Settings\Administrator\桌面\eNSP实验图\dp\udp2.png"/>
                    <pic:cNvPicPr>
                      <a:picLocks noChangeAspect="1" noChangeArrowheads="1"/>
                    </pic:cNvPicPr>
                  </pic:nvPicPr>
                  <pic:blipFill>
                    <a:blip r:embed="rId317" cstate="print"/>
                    <a:srcRect/>
                    <a:stretch>
                      <a:fillRect/>
                    </a:stretch>
                  </pic:blipFill>
                  <pic:spPr>
                    <a:xfrm>
                      <a:off x="0" y="0"/>
                      <a:ext cx="5276850" cy="3629025"/>
                    </a:xfrm>
                    <a:prstGeom prst="rect">
                      <a:avLst/>
                    </a:prstGeom>
                    <a:noFill/>
                    <a:ln w="9525">
                      <a:noFill/>
                      <a:miter lim="800000"/>
                      <a:headEnd/>
                      <a:tailEnd/>
                    </a:ln>
                  </pic:spPr>
                </pic:pic>
              </a:graphicData>
            </a:graphic>
          </wp:inline>
        </w:drawing>
      </w:r>
    </w:p>
    <w:p w14:paraId="10612281" w14:textId="77777777" w:rsidR="00870A08" w:rsidRDefault="003A5418">
      <w:pPr>
        <w:pStyle w:val="aff6"/>
        <w:jc w:val="center"/>
      </w:pPr>
      <w:r>
        <w:rPr>
          <w:rFonts w:hint="eastAsia"/>
        </w:rPr>
        <w:t>图</w:t>
      </w:r>
      <w:r>
        <w:rPr>
          <w:rFonts w:hint="eastAsia"/>
        </w:rPr>
        <w:t>14-18</w:t>
      </w:r>
    </w:p>
    <w:p w14:paraId="79756183" w14:textId="77777777" w:rsidR="00870A08" w:rsidRDefault="00870A08">
      <w:pPr>
        <w:pStyle w:val="13"/>
        <w:ind w:firstLineChars="0" w:firstLine="0"/>
      </w:pPr>
    </w:p>
    <w:p w14:paraId="272AD6B4" w14:textId="77777777" w:rsidR="00870A08" w:rsidRDefault="003A5418">
      <w:pPr>
        <w:pStyle w:val="13"/>
        <w:ind w:firstLine="420"/>
      </w:pPr>
      <w:r>
        <w:rPr>
          <w:rFonts w:hint="eastAsia"/>
        </w:rPr>
        <w:t>在</w:t>
      </w:r>
      <w:r>
        <w:rPr>
          <w:rFonts w:hint="eastAsia"/>
        </w:rPr>
        <w:t>PC-2</w:t>
      </w:r>
      <w:r>
        <w:rPr>
          <w:rFonts w:hint="eastAsia"/>
        </w:rPr>
        <w:t>和</w:t>
      </w:r>
      <w:r>
        <w:rPr>
          <w:rFonts w:hint="eastAsia"/>
        </w:rPr>
        <w:t>PC-3</w:t>
      </w:r>
      <w:r>
        <w:rPr>
          <w:rFonts w:hint="eastAsia"/>
        </w:rPr>
        <w:t>发送</w:t>
      </w:r>
      <w:r>
        <w:rPr>
          <w:rFonts w:hint="eastAsia"/>
        </w:rPr>
        <w:t>UDP</w:t>
      </w:r>
      <w:r>
        <w:rPr>
          <w:rFonts w:hint="eastAsia"/>
        </w:rPr>
        <w:t>数据包后，在</w:t>
      </w:r>
      <w:r>
        <w:rPr>
          <w:rFonts w:hint="eastAsia"/>
        </w:rPr>
        <w:t>R1</w:t>
      </w:r>
      <w:r>
        <w:rPr>
          <w:rFonts w:hint="eastAsia"/>
        </w:rPr>
        <w:t>上查看</w:t>
      </w:r>
      <w:r>
        <w:rPr>
          <w:rFonts w:hint="eastAsia"/>
        </w:rPr>
        <w:t>NAT Session</w:t>
      </w:r>
      <w:r>
        <w:rPr>
          <w:rFonts w:hint="eastAsia"/>
        </w:rPr>
        <w:t>的详细信息。</w:t>
      </w:r>
    </w:p>
    <w:p w14:paraId="317B7176" w14:textId="77777777" w:rsidR="00870A08" w:rsidRDefault="003A5418">
      <w:pPr>
        <w:pStyle w:val="aff6"/>
      </w:pPr>
      <w:r>
        <w:t>&lt;R1&gt;</w:t>
      </w:r>
      <w:proofErr w:type="gramStart"/>
      <w:r>
        <w:t xml:space="preserve">display  </w:t>
      </w:r>
      <w:proofErr w:type="spellStart"/>
      <w:r>
        <w:t>nat</w:t>
      </w:r>
      <w:proofErr w:type="spellEnd"/>
      <w:proofErr w:type="gramEnd"/>
      <w:r>
        <w:t xml:space="preserve"> session protocol </w:t>
      </w:r>
      <w:proofErr w:type="spellStart"/>
      <w:r>
        <w:t>udp</w:t>
      </w:r>
      <w:proofErr w:type="spellEnd"/>
      <w:r>
        <w:t xml:space="preserve"> verbose </w:t>
      </w:r>
    </w:p>
    <w:p w14:paraId="67BC8CF0" w14:textId="77777777" w:rsidR="00870A08" w:rsidRDefault="003A5418">
      <w:pPr>
        <w:pStyle w:val="aff6"/>
      </w:pPr>
      <w:r>
        <w:t xml:space="preserve">  NAT Session Table Information:</w:t>
      </w:r>
    </w:p>
    <w:p w14:paraId="4777C18F" w14:textId="77777777" w:rsidR="00870A08" w:rsidRDefault="003A5418">
      <w:pPr>
        <w:pStyle w:val="aff6"/>
      </w:pPr>
      <w:r>
        <w:t xml:space="preserve">     Protocol        </w:t>
      </w:r>
      <w:proofErr w:type="gramStart"/>
      <w:r>
        <w:t xml:space="preserve">  :</w:t>
      </w:r>
      <w:proofErr w:type="gramEnd"/>
      <w:r>
        <w:t xml:space="preserve"> UDP(17)</w:t>
      </w:r>
    </w:p>
    <w:p w14:paraId="584953C7" w14:textId="77777777" w:rsidR="00870A08" w:rsidRDefault="003A5418">
      <w:pPr>
        <w:pStyle w:val="aff6"/>
      </w:pPr>
      <w:r>
        <w:t xml:space="preserve">    </w:t>
      </w:r>
      <w:r>
        <w:rPr>
          <w:shd w:val="pct10" w:color="auto" w:fill="FFFFFF"/>
        </w:rPr>
        <w:t xml:space="preserve"> </w:t>
      </w:r>
      <w:proofErr w:type="spellStart"/>
      <w:proofErr w:type="gramStart"/>
      <w:r>
        <w:rPr>
          <w:shd w:val="pct10" w:color="auto" w:fill="FFFFFF"/>
        </w:rPr>
        <w:t>SrcAddr</w:t>
      </w:r>
      <w:proofErr w:type="spellEnd"/>
      <w:r>
        <w:rPr>
          <w:shd w:val="pct10" w:color="auto" w:fill="FFFFFF"/>
        </w:rPr>
        <w:t xml:space="preserve">  Port</w:t>
      </w:r>
      <w:proofErr w:type="gramEnd"/>
      <w:r>
        <w:rPr>
          <w:shd w:val="pct10" w:color="auto" w:fill="FFFFFF"/>
        </w:rPr>
        <w:t xml:space="preserve"> </w:t>
      </w:r>
      <w:proofErr w:type="spellStart"/>
      <w:r>
        <w:rPr>
          <w:shd w:val="pct10" w:color="auto" w:fill="FFFFFF"/>
        </w:rPr>
        <w:t>Vpn</w:t>
      </w:r>
      <w:proofErr w:type="spellEnd"/>
      <w:r>
        <w:rPr>
          <w:shd w:val="pct10" w:color="auto" w:fill="FFFFFF"/>
        </w:rPr>
        <w:t xml:space="preserve"> : 20.1.1.2</w:t>
      </w:r>
      <w:r>
        <w:t xml:space="preserve">        2560                                 </w:t>
      </w:r>
    </w:p>
    <w:p w14:paraId="101FE86A" w14:textId="77777777" w:rsidR="00870A08" w:rsidRDefault="003A5418">
      <w:pPr>
        <w:pStyle w:val="aff6"/>
      </w:pPr>
      <w:r>
        <w:t xml:space="preserve">     </w:t>
      </w:r>
      <w:proofErr w:type="spellStart"/>
      <w:r>
        <w:t>DestAddr</w:t>
      </w:r>
      <w:proofErr w:type="spellEnd"/>
      <w:r>
        <w:t xml:space="preserve"> Port </w:t>
      </w:r>
      <w:proofErr w:type="spellStart"/>
      <w:proofErr w:type="gramStart"/>
      <w:r>
        <w:t>Vpn</w:t>
      </w:r>
      <w:proofErr w:type="spellEnd"/>
      <w:r>
        <w:t xml:space="preserve"> :</w:t>
      </w:r>
      <w:proofErr w:type="gramEnd"/>
      <w:r>
        <w:t xml:space="preserve"> 202.169.20.1    2560                                 </w:t>
      </w:r>
    </w:p>
    <w:p w14:paraId="3323EC4C" w14:textId="77777777" w:rsidR="00870A08" w:rsidRDefault="003A5418">
      <w:pPr>
        <w:pStyle w:val="aff6"/>
      </w:pPr>
      <w:r>
        <w:t xml:space="preserve">     Time To Live    </w:t>
      </w:r>
      <w:proofErr w:type="gramStart"/>
      <w:r>
        <w:t xml:space="preserve">  :</w:t>
      </w:r>
      <w:proofErr w:type="gramEnd"/>
      <w:r>
        <w:t xml:space="preserve"> 120 s</w:t>
      </w:r>
    </w:p>
    <w:p w14:paraId="042CE585" w14:textId="77777777" w:rsidR="00870A08" w:rsidRDefault="003A5418">
      <w:pPr>
        <w:pStyle w:val="aff6"/>
      </w:pPr>
      <w:r>
        <w:t xml:space="preserve">     NAT-Info</w:t>
      </w:r>
    </w:p>
    <w:p w14:paraId="496DE4DA" w14:textId="77777777" w:rsidR="00870A08" w:rsidRDefault="003A5418">
      <w:pPr>
        <w:pStyle w:val="aff6"/>
        <w:rPr>
          <w:shd w:val="pct10" w:color="auto" w:fill="FFFFFF"/>
        </w:rPr>
      </w:pPr>
      <w:r>
        <w:rPr>
          <w:shd w:val="pct10" w:color="auto" w:fill="FFFFFF"/>
        </w:rPr>
        <w:t xml:space="preserve">       New </w:t>
      </w:r>
      <w:proofErr w:type="spellStart"/>
      <w:r>
        <w:rPr>
          <w:shd w:val="pct10" w:color="auto" w:fill="FFFFFF"/>
        </w:rPr>
        <w:t>SrcAddr</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202.169.10.1   </w:t>
      </w:r>
    </w:p>
    <w:p w14:paraId="17F14841" w14:textId="77777777" w:rsidR="00870A08" w:rsidRDefault="003A5418">
      <w:pPr>
        <w:pStyle w:val="aff6"/>
        <w:rPr>
          <w:shd w:val="pct10" w:color="auto" w:fill="FFFFFF"/>
        </w:rPr>
      </w:pPr>
      <w:r>
        <w:rPr>
          <w:shd w:val="pct10" w:color="auto" w:fill="FFFFFF"/>
        </w:rPr>
        <w:t xml:space="preserve">       New </w:t>
      </w:r>
      <w:proofErr w:type="spellStart"/>
      <w:r>
        <w:rPr>
          <w:shd w:val="pct10" w:color="auto" w:fill="FFFFFF"/>
        </w:rPr>
        <w:t>SrcPort</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10255</w:t>
      </w:r>
    </w:p>
    <w:p w14:paraId="1E6D9CEA" w14:textId="77777777" w:rsidR="00870A08" w:rsidRDefault="003A5418">
      <w:pPr>
        <w:pStyle w:val="aff6"/>
      </w:pPr>
      <w:r>
        <w:t xml:space="preserve">       New </w:t>
      </w:r>
      <w:proofErr w:type="spellStart"/>
      <w:r>
        <w:t>DestAddr</w:t>
      </w:r>
      <w:proofErr w:type="spellEnd"/>
      <w:r>
        <w:t xml:space="preserve">  </w:t>
      </w:r>
      <w:proofErr w:type="gramStart"/>
      <w:r>
        <w:t xml:space="preserve">  :</w:t>
      </w:r>
      <w:proofErr w:type="gramEnd"/>
      <w:r>
        <w:t xml:space="preserve"> ----</w:t>
      </w:r>
    </w:p>
    <w:p w14:paraId="6E29726E" w14:textId="77777777" w:rsidR="00870A08" w:rsidRDefault="003A5418">
      <w:pPr>
        <w:pStyle w:val="aff6"/>
      </w:pPr>
      <w:r>
        <w:t xml:space="preserve">       New </w:t>
      </w:r>
      <w:proofErr w:type="spellStart"/>
      <w:r>
        <w:t>DestPort</w:t>
      </w:r>
      <w:proofErr w:type="spellEnd"/>
      <w:r>
        <w:t xml:space="preserve">  </w:t>
      </w:r>
      <w:proofErr w:type="gramStart"/>
      <w:r>
        <w:t xml:space="preserve">  :</w:t>
      </w:r>
      <w:proofErr w:type="gramEnd"/>
      <w:r>
        <w:t xml:space="preserve"> ----</w:t>
      </w:r>
    </w:p>
    <w:p w14:paraId="4717D35B" w14:textId="77777777" w:rsidR="00870A08" w:rsidRDefault="00870A08">
      <w:pPr>
        <w:pStyle w:val="aff6"/>
      </w:pPr>
    </w:p>
    <w:p w14:paraId="78142B63" w14:textId="77777777" w:rsidR="00870A08" w:rsidRDefault="003A5418">
      <w:pPr>
        <w:pStyle w:val="aff6"/>
      </w:pPr>
      <w:r>
        <w:t xml:space="preserve">     Protocol        </w:t>
      </w:r>
      <w:proofErr w:type="gramStart"/>
      <w:r>
        <w:t xml:space="preserve">  :</w:t>
      </w:r>
      <w:proofErr w:type="gramEnd"/>
      <w:r>
        <w:t xml:space="preserve"> UDP(17)</w:t>
      </w:r>
    </w:p>
    <w:p w14:paraId="38D1734B" w14:textId="77777777" w:rsidR="00870A08" w:rsidRDefault="003A5418">
      <w:pPr>
        <w:pStyle w:val="aff6"/>
      </w:pPr>
      <w:r>
        <w:t xml:space="preserve">   </w:t>
      </w:r>
      <w:r>
        <w:rPr>
          <w:shd w:val="pct10" w:color="auto" w:fill="FFFFFF"/>
        </w:rPr>
        <w:t xml:space="preserve">  </w:t>
      </w:r>
      <w:proofErr w:type="spellStart"/>
      <w:proofErr w:type="gramStart"/>
      <w:r>
        <w:rPr>
          <w:shd w:val="pct10" w:color="auto" w:fill="FFFFFF"/>
        </w:rPr>
        <w:t>SrcAddr</w:t>
      </w:r>
      <w:proofErr w:type="spellEnd"/>
      <w:r>
        <w:rPr>
          <w:shd w:val="pct10" w:color="auto" w:fill="FFFFFF"/>
        </w:rPr>
        <w:t xml:space="preserve">  Port</w:t>
      </w:r>
      <w:proofErr w:type="gramEnd"/>
      <w:r>
        <w:rPr>
          <w:shd w:val="pct10" w:color="auto" w:fill="FFFFFF"/>
        </w:rPr>
        <w:t xml:space="preserve"> </w:t>
      </w:r>
      <w:proofErr w:type="spellStart"/>
      <w:r>
        <w:rPr>
          <w:shd w:val="pct10" w:color="auto" w:fill="FFFFFF"/>
        </w:rPr>
        <w:t>Vpn</w:t>
      </w:r>
      <w:proofErr w:type="spellEnd"/>
      <w:r>
        <w:rPr>
          <w:shd w:val="pct10" w:color="auto" w:fill="FFFFFF"/>
        </w:rPr>
        <w:t xml:space="preserve"> : 20.1.1.3   </w:t>
      </w:r>
      <w:r>
        <w:t xml:space="preserve">     2560                                 </w:t>
      </w:r>
    </w:p>
    <w:p w14:paraId="5640E7AD" w14:textId="77777777" w:rsidR="00870A08" w:rsidRDefault="003A5418">
      <w:pPr>
        <w:pStyle w:val="aff6"/>
      </w:pPr>
      <w:r>
        <w:t xml:space="preserve">     </w:t>
      </w:r>
      <w:proofErr w:type="spellStart"/>
      <w:r>
        <w:t>DestAddr</w:t>
      </w:r>
      <w:proofErr w:type="spellEnd"/>
      <w:r>
        <w:t xml:space="preserve"> Port </w:t>
      </w:r>
      <w:proofErr w:type="spellStart"/>
      <w:proofErr w:type="gramStart"/>
      <w:r>
        <w:t>Vpn</w:t>
      </w:r>
      <w:proofErr w:type="spellEnd"/>
      <w:r>
        <w:t xml:space="preserve"> :</w:t>
      </w:r>
      <w:proofErr w:type="gramEnd"/>
      <w:r>
        <w:t xml:space="preserve"> 202.169.20.1    2560                                 </w:t>
      </w:r>
    </w:p>
    <w:p w14:paraId="1304B31D" w14:textId="77777777" w:rsidR="00870A08" w:rsidRDefault="003A5418">
      <w:pPr>
        <w:pStyle w:val="aff6"/>
      </w:pPr>
      <w:r>
        <w:t xml:space="preserve">     Time To Live    </w:t>
      </w:r>
      <w:proofErr w:type="gramStart"/>
      <w:r>
        <w:t xml:space="preserve">  :</w:t>
      </w:r>
      <w:proofErr w:type="gramEnd"/>
      <w:r>
        <w:t xml:space="preserve"> 120 s</w:t>
      </w:r>
    </w:p>
    <w:p w14:paraId="36581C27" w14:textId="77777777" w:rsidR="00870A08" w:rsidRDefault="003A5418">
      <w:pPr>
        <w:pStyle w:val="aff6"/>
      </w:pPr>
      <w:r>
        <w:t xml:space="preserve">     NAT-Info</w:t>
      </w:r>
    </w:p>
    <w:p w14:paraId="6D3CDBFB" w14:textId="77777777" w:rsidR="00870A08" w:rsidRDefault="003A5418">
      <w:pPr>
        <w:pStyle w:val="aff6"/>
        <w:rPr>
          <w:shd w:val="pct10" w:color="auto" w:fill="FFFFFF"/>
        </w:rPr>
      </w:pPr>
      <w:r>
        <w:rPr>
          <w:shd w:val="pct10" w:color="auto" w:fill="FFFFFF"/>
        </w:rPr>
        <w:t xml:space="preserve">       New </w:t>
      </w:r>
      <w:proofErr w:type="spellStart"/>
      <w:r>
        <w:rPr>
          <w:shd w:val="pct10" w:color="auto" w:fill="FFFFFF"/>
        </w:rPr>
        <w:t>SrcAddr</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202.169.10.1   </w:t>
      </w:r>
    </w:p>
    <w:p w14:paraId="52D027E4" w14:textId="77777777" w:rsidR="00870A08" w:rsidRDefault="003A5418">
      <w:pPr>
        <w:pStyle w:val="aff6"/>
        <w:rPr>
          <w:shd w:val="pct10" w:color="auto" w:fill="FFFFFF"/>
        </w:rPr>
      </w:pPr>
      <w:r>
        <w:rPr>
          <w:shd w:val="pct10" w:color="auto" w:fill="FFFFFF"/>
        </w:rPr>
        <w:t xml:space="preserve">       New </w:t>
      </w:r>
      <w:proofErr w:type="spellStart"/>
      <w:r>
        <w:rPr>
          <w:shd w:val="pct10" w:color="auto" w:fill="FFFFFF"/>
        </w:rPr>
        <w:t>SrcPort</w:t>
      </w:r>
      <w:proofErr w:type="spellEnd"/>
      <w:r>
        <w:rPr>
          <w:shd w:val="pct10" w:color="auto" w:fill="FFFFFF"/>
        </w:rPr>
        <w:t xml:space="preserve">   </w:t>
      </w:r>
      <w:proofErr w:type="gramStart"/>
      <w:r>
        <w:rPr>
          <w:shd w:val="pct10" w:color="auto" w:fill="FFFFFF"/>
        </w:rPr>
        <w:t xml:space="preserve">  :</w:t>
      </w:r>
      <w:proofErr w:type="gramEnd"/>
      <w:r>
        <w:rPr>
          <w:shd w:val="pct10" w:color="auto" w:fill="FFFFFF"/>
        </w:rPr>
        <w:t xml:space="preserve"> 10256</w:t>
      </w:r>
    </w:p>
    <w:p w14:paraId="16972B79" w14:textId="77777777" w:rsidR="00870A08" w:rsidRDefault="003A5418">
      <w:pPr>
        <w:pStyle w:val="aff6"/>
      </w:pPr>
      <w:r>
        <w:t xml:space="preserve">       New </w:t>
      </w:r>
      <w:proofErr w:type="spellStart"/>
      <w:r>
        <w:t>DestAddr</w:t>
      </w:r>
      <w:proofErr w:type="spellEnd"/>
      <w:r>
        <w:t xml:space="preserve">  </w:t>
      </w:r>
      <w:proofErr w:type="gramStart"/>
      <w:r>
        <w:t xml:space="preserve">  :</w:t>
      </w:r>
      <w:proofErr w:type="gramEnd"/>
      <w:r>
        <w:t xml:space="preserve"> ----</w:t>
      </w:r>
    </w:p>
    <w:p w14:paraId="406B8C09" w14:textId="77777777" w:rsidR="00870A08" w:rsidRDefault="003A5418">
      <w:pPr>
        <w:pStyle w:val="aff6"/>
      </w:pPr>
      <w:r>
        <w:t xml:space="preserve">       New </w:t>
      </w:r>
      <w:proofErr w:type="spellStart"/>
      <w:r>
        <w:t>DestPort</w:t>
      </w:r>
      <w:proofErr w:type="spellEnd"/>
      <w:r>
        <w:t xml:space="preserve">  </w:t>
      </w:r>
      <w:proofErr w:type="gramStart"/>
      <w:r>
        <w:t xml:space="preserve">  :</w:t>
      </w:r>
      <w:proofErr w:type="gramEnd"/>
      <w:r>
        <w:t xml:space="preserve"> ----</w:t>
      </w:r>
    </w:p>
    <w:p w14:paraId="78E80F41" w14:textId="77777777" w:rsidR="00870A08" w:rsidRDefault="003A5418">
      <w:pPr>
        <w:pStyle w:val="aff6"/>
      </w:pPr>
      <w:r>
        <w:t xml:space="preserve">  </w:t>
      </w:r>
      <w:proofErr w:type="gramStart"/>
      <w:r>
        <w:t>Total :</w:t>
      </w:r>
      <w:proofErr w:type="gramEnd"/>
      <w:r>
        <w:t xml:space="preserve"> 2</w:t>
      </w:r>
    </w:p>
    <w:p w14:paraId="799E3695" w14:textId="77777777" w:rsidR="00870A08" w:rsidRDefault="00870A08">
      <w:pPr>
        <w:pStyle w:val="aff6"/>
      </w:pPr>
    </w:p>
    <w:p w14:paraId="45A0E9A4" w14:textId="77777777" w:rsidR="00870A08" w:rsidRDefault="003A5418">
      <w:pPr>
        <w:ind w:firstLine="420"/>
      </w:pPr>
      <w:r>
        <w:rPr>
          <w:rFonts w:hint="eastAsia"/>
        </w:rPr>
        <w:t>可以观察到，源地址为</w:t>
      </w:r>
      <w:r>
        <w:rPr>
          <w:rFonts w:hint="eastAsia"/>
        </w:rPr>
        <w:t>20.1.1.2</w:t>
      </w:r>
      <w:r>
        <w:rPr>
          <w:rFonts w:hint="eastAsia"/>
        </w:rPr>
        <w:t>的</w:t>
      </w:r>
      <w:r>
        <w:rPr>
          <w:rFonts w:hint="eastAsia"/>
        </w:rPr>
        <w:t>UDP</w:t>
      </w:r>
      <w:r>
        <w:rPr>
          <w:rFonts w:hint="eastAsia"/>
        </w:rPr>
        <w:t>数据包被新源地址</w:t>
      </w:r>
      <w:r>
        <w:rPr>
          <w:rFonts w:hint="eastAsia"/>
        </w:rPr>
        <w:t>202.169.10.1</w:t>
      </w:r>
      <w:r>
        <w:rPr>
          <w:rFonts w:hint="eastAsia"/>
        </w:rPr>
        <w:t>和新源端口号</w:t>
      </w:r>
      <w:r>
        <w:rPr>
          <w:rFonts w:hint="eastAsia"/>
        </w:rPr>
        <w:t>10255</w:t>
      </w:r>
      <w:r>
        <w:rPr>
          <w:rFonts w:hint="eastAsia"/>
        </w:rPr>
        <w:t>替换，源地址为</w:t>
      </w:r>
      <w:r>
        <w:rPr>
          <w:rFonts w:hint="eastAsia"/>
        </w:rPr>
        <w:t>20.1.1.3</w:t>
      </w:r>
      <w:r>
        <w:rPr>
          <w:rFonts w:hint="eastAsia"/>
        </w:rPr>
        <w:t>的</w:t>
      </w:r>
      <w:r>
        <w:rPr>
          <w:rFonts w:hint="eastAsia"/>
        </w:rPr>
        <w:t>UDP</w:t>
      </w:r>
      <w:r>
        <w:rPr>
          <w:rFonts w:hint="eastAsia"/>
        </w:rPr>
        <w:t>数据包被新源地址</w:t>
      </w:r>
      <w:r>
        <w:rPr>
          <w:rFonts w:hint="eastAsia"/>
        </w:rPr>
        <w:t>202.169.10.1</w:t>
      </w:r>
      <w:r>
        <w:rPr>
          <w:rFonts w:hint="eastAsia"/>
        </w:rPr>
        <w:t>和新源端口号</w:t>
      </w:r>
      <w:r>
        <w:rPr>
          <w:rFonts w:hint="eastAsia"/>
        </w:rPr>
        <w:t>10256</w:t>
      </w:r>
      <w:r>
        <w:rPr>
          <w:rFonts w:hint="eastAsia"/>
        </w:rPr>
        <w:t>替换。</w:t>
      </w:r>
      <w:r>
        <w:rPr>
          <w:rFonts w:hint="eastAsia"/>
        </w:rPr>
        <w:t>R1</w:t>
      </w:r>
      <w:r>
        <w:rPr>
          <w:rFonts w:hint="eastAsia"/>
        </w:rPr>
        <w:t>借用自身</w:t>
      </w:r>
      <w:r>
        <w:rPr>
          <w:rFonts w:hint="eastAsia"/>
        </w:rPr>
        <w:t>GE 0/0/0</w:t>
      </w:r>
      <w:r>
        <w:rPr>
          <w:rFonts w:hint="eastAsia"/>
        </w:rPr>
        <w:t>接口的公网</w:t>
      </w:r>
      <w:r>
        <w:rPr>
          <w:rFonts w:hint="eastAsia"/>
        </w:rPr>
        <w:t>IP</w:t>
      </w:r>
      <w:r>
        <w:rPr>
          <w:rFonts w:hint="eastAsia"/>
        </w:rPr>
        <w:t>地址为</w:t>
      </w:r>
      <w:proofErr w:type="gramStart"/>
      <w:r>
        <w:rPr>
          <w:rFonts w:hint="eastAsia"/>
        </w:rPr>
        <w:t>所有私网</w:t>
      </w:r>
      <w:proofErr w:type="gramEnd"/>
      <w:r>
        <w:rPr>
          <w:rFonts w:hint="eastAsia"/>
        </w:rPr>
        <w:t>地址做</w:t>
      </w:r>
      <w:r>
        <w:rPr>
          <w:rFonts w:hint="eastAsia"/>
        </w:rPr>
        <w:t>NAT</w:t>
      </w:r>
      <w:r>
        <w:rPr>
          <w:rFonts w:hint="eastAsia"/>
        </w:rPr>
        <w:t>转换，使用不同的</w:t>
      </w:r>
      <w:r>
        <w:rPr>
          <w:rFonts w:hint="eastAsia"/>
        </w:rPr>
        <w:lastRenderedPageBreak/>
        <w:t>端口号区分</w:t>
      </w:r>
      <w:proofErr w:type="gramStart"/>
      <w:r>
        <w:rPr>
          <w:rFonts w:hint="eastAsia"/>
        </w:rPr>
        <w:t>不同私网数据</w:t>
      </w:r>
      <w:proofErr w:type="gramEnd"/>
      <w:r>
        <w:rPr>
          <w:rFonts w:hint="eastAsia"/>
        </w:rPr>
        <w:t>。此方式不需要创建地址池，大大节省了地址空间。</w:t>
      </w:r>
    </w:p>
    <w:p w14:paraId="493007A1" w14:textId="77777777" w:rsidR="00870A08" w:rsidRDefault="003A5418">
      <w:pPr>
        <w:pStyle w:val="2"/>
        <w:rPr>
          <w:rFonts w:ascii="微软雅黑" w:hAnsi="微软雅黑"/>
        </w:rPr>
      </w:pPr>
      <w:r>
        <w:rPr>
          <w:rFonts w:ascii="微软雅黑" w:hAnsi="微软雅黑" w:hint="eastAsia"/>
        </w:rPr>
        <w:t>配置NAT Server</w:t>
      </w:r>
    </w:p>
    <w:p w14:paraId="52A1772A" w14:textId="77777777" w:rsidR="00870A08" w:rsidRDefault="003A5418">
      <w:pPr>
        <w:ind w:firstLine="420"/>
      </w:pPr>
      <w:r>
        <w:rPr>
          <w:rFonts w:hint="eastAsia"/>
        </w:rPr>
        <w:t>公司内</w:t>
      </w:r>
      <w:r>
        <w:rPr>
          <w:rFonts w:hint="eastAsia"/>
        </w:rPr>
        <w:t>Server</w:t>
      </w:r>
      <w:r>
        <w:rPr>
          <w:rFonts w:hint="eastAsia"/>
        </w:rPr>
        <w:t>提供</w:t>
      </w:r>
      <w:r>
        <w:rPr>
          <w:rFonts w:hint="eastAsia"/>
        </w:rPr>
        <w:t>FTP</w:t>
      </w:r>
      <w:proofErr w:type="gramStart"/>
      <w:r>
        <w:rPr>
          <w:rFonts w:hint="eastAsia"/>
        </w:rPr>
        <w:t>服务供外网</w:t>
      </w:r>
      <w:proofErr w:type="gramEnd"/>
      <w:r>
        <w:rPr>
          <w:rFonts w:hint="eastAsia"/>
        </w:rPr>
        <w:t>用户访问，配置</w:t>
      </w:r>
      <w:r>
        <w:rPr>
          <w:rFonts w:hint="eastAsia"/>
        </w:rPr>
        <w:t>NAT Server</w:t>
      </w:r>
      <w:r>
        <w:rPr>
          <w:rFonts w:hint="eastAsia"/>
        </w:rPr>
        <w:t>并使用公网</w:t>
      </w:r>
      <w:r>
        <w:rPr>
          <w:rFonts w:hint="eastAsia"/>
        </w:rPr>
        <w:t>IP</w:t>
      </w:r>
      <w:r>
        <w:rPr>
          <w:rFonts w:hint="eastAsia"/>
        </w:rPr>
        <w:t>地址</w:t>
      </w:r>
      <w:r>
        <w:rPr>
          <w:rFonts w:hint="eastAsia"/>
        </w:rPr>
        <w:t>202.169.10.6</w:t>
      </w:r>
      <w:r>
        <w:rPr>
          <w:rFonts w:hint="eastAsia"/>
        </w:rPr>
        <w:t>对外公布服务器地址，然后开启</w:t>
      </w:r>
      <w:r>
        <w:rPr>
          <w:rFonts w:hint="eastAsia"/>
        </w:rPr>
        <w:t>NAT ALG</w:t>
      </w:r>
      <w:r>
        <w:rPr>
          <w:rFonts w:hint="eastAsia"/>
        </w:rPr>
        <w:t>功能，因为对于封装在</w:t>
      </w:r>
      <w:r>
        <w:rPr>
          <w:rFonts w:hint="eastAsia"/>
        </w:rPr>
        <w:t>IP</w:t>
      </w:r>
      <w:r>
        <w:rPr>
          <w:rFonts w:hint="eastAsia"/>
        </w:rPr>
        <w:t>数据报文中的应用层协议报文，正常的</w:t>
      </w:r>
      <w:r>
        <w:rPr>
          <w:rFonts w:hint="eastAsia"/>
        </w:rPr>
        <w:t>NAT</w:t>
      </w:r>
      <w:r>
        <w:rPr>
          <w:rFonts w:hint="eastAsia"/>
        </w:rPr>
        <w:t>转换会导致错误，在</w:t>
      </w:r>
      <w:r>
        <w:rPr>
          <w:rFonts w:hint="eastAsia"/>
          <w:highlight w:val="yellow"/>
          <w:rPrChange w:id="315" w:author="king" w:date="2020-12-22T09:20:00Z">
            <w:rPr>
              <w:rFonts w:hint="eastAsia"/>
            </w:rPr>
          </w:rPrChange>
        </w:rPr>
        <w:t>开启</w:t>
      </w:r>
      <w:proofErr w:type="gramStart"/>
      <w:r>
        <w:rPr>
          <w:rFonts w:hint="eastAsia"/>
          <w:highlight w:val="yellow"/>
          <w:rPrChange w:id="316" w:author="king" w:date="2020-12-22T09:20:00Z">
            <w:rPr>
              <w:rFonts w:hint="eastAsia"/>
            </w:rPr>
          </w:rPrChange>
        </w:rPr>
        <w:t>某应用</w:t>
      </w:r>
      <w:proofErr w:type="gramEnd"/>
      <w:r>
        <w:rPr>
          <w:rFonts w:hint="eastAsia"/>
          <w:highlight w:val="yellow"/>
          <w:rPrChange w:id="317" w:author="king" w:date="2020-12-22T09:20:00Z">
            <w:rPr>
              <w:rFonts w:hint="eastAsia"/>
            </w:rPr>
          </w:rPrChange>
        </w:rPr>
        <w:t>协议的</w:t>
      </w:r>
      <w:r>
        <w:rPr>
          <w:highlight w:val="yellow"/>
          <w:rPrChange w:id="318" w:author="king" w:date="2020-12-22T09:20:00Z">
            <w:rPr/>
          </w:rPrChange>
        </w:rPr>
        <w:t>NAT ALG</w:t>
      </w:r>
      <w:r>
        <w:rPr>
          <w:rFonts w:hint="eastAsia"/>
          <w:highlight w:val="yellow"/>
          <w:rPrChange w:id="319" w:author="king" w:date="2020-12-22T09:20:00Z">
            <w:rPr>
              <w:rFonts w:hint="eastAsia"/>
            </w:rPr>
          </w:rPrChange>
        </w:rPr>
        <w:t>功能</w:t>
      </w:r>
      <w:r>
        <w:rPr>
          <w:rFonts w:hint="eastAsia"/>
        </w:rPr>
        <w:t>后，该应用协议报文可以正常进行</w:t>
      </w:r>
      <w:r>
        <w:rPr>
          <w:rFonts w:hint="eastAsia"/>
        </w:rPr>
        <w:t>NAT</w:t>
      </w:r>
      <w:r>
        <w:rPr>
          <w:rFonts w:hint="eastAsia"/>
        </w:rPr>
        <w:t>转换，否则该应用协议不能正常工作。</w:t>
      </w:r>
    </w:p>
    <w:p w14:paraId="176571A2" w14:textId="77777777" w:rsidR="00870A08" w:rsidRDefault="003A5418">
      <w:pPr>
        <w:ind w:firstLine="420"/>
      </w:pPr>
      <w:r>
        <w:rPr>
          <w:rFonts w:hint="eastAsia"/>
        </w:rPr>
        <w:t>在</w:t>
      </w:r>
      <w:r>
        <w:rPr>
          <w:rFonts w:hint="eastAsia"/>
        </w:rPr>
        <w:t>R1</w:t>
      </w:r>
      <w:r>
        <w:rPr>
          <w:rFonts w:hint="eastAsia"/>
        </w:rPr>
        <w:t>的</w:t>
      </w:r>
      <w:r>
        <w:rPr>
          <w:rFonts w:hint="eastAsia"/>
        </w:rPr>
        <w:t>GE 0/0/0</w:t>
      </w:r>
      <w:r>
        <w:rPr>
          <w:rFonts w:hint="eastAsia"/>
        </w:rPr>
        <w:t>接口上，使用命令</w:t>
      </w:r>
      <w:proofErr w:type="spellStart"/>
      <w:r>
        <w:rPr>
          <w:rFonts w:hint="eastAsia"/>
        </w:rPr>
        <w:t>nat</w:t>
      </w:r>
      <w:proofErr w:type="spellEnd"/>
      <w:r>
        <w:rPr>
          <w:rFonts w:hint="eastAsia"/>
        </w:rPr>
        <w:t xml:space="preserve"> server</w:t>
      </w:r>
      <w:r>
        <w:rPr>
          <w:rFonts w:hint="eastAsia"/>
        </w:rPr>
        <w:t>定义内部服务器的映射表，指定服务器通讯协议类型为</w:t>
      </w:r>
      <w:r>
        <w:rPr>
          <w:rFonts w:hint="eastAsia"/>
        </w:rPr>
        <w:t>TCP</w:t>
      </w:r>
      <w:r>
        <w:rPr>
          <w:rFonts w:hint="eastAsia"/>
        </w:rPr>
        <w:t>，配置服务器使用的公网</w:t>
      </w:r>
      <w:r>
        <w:rPr>
          <w:rFonts w:hint="eastAsia"/>
        </w:rPr>
        <w:t>IP</w:t>
      </w:r>
      <w:r>
        <w:rPr>
          <w:rFonts w:hint="eastAsia"/>
        </w:rPr>
        <w:t>地址为</w:t>
      </w:r>
      <w:r>
        <w:rPr>
          <w:rFonts w:hint="eastAsia"/>
        </w:rPr>
        <w:t>202.169.10.6</w:t>
      </w:r>
      <w:r>
        <w:rPr>
          <w:rFonts w:hint="eastAsia"/>
        </w:rPr>
        <w:t>，服务器内网地址为</w:t>
      </w:r>
      <w:r>
        <w:rPr>
          <w:rFonts w:hint="eastAsia"/>
        </w:rPr>
        <w:t>10.1.1.3</w:t>
      </w:r>
      <w:r>
        <w:rPr>
          <w:rFonts w:hint="eastAsia"/>
        </w:rPr>
        <w:t>，指定端口号为</w:t>
      </w:r>
      <w:r>
        <w:rPr>
          <w:rFonts w:hint="eastAsia"/>
        </w:rPr>
        <w:t>21</w:t>
      </w:r>
      <w:r>
        <w:rPr>
          <w:rFonts w:hint="eastAsia"/>
        </w:rPr>
        <w:t>，该常用端口号可以直接使用关键字</w:t>
      </w:r>
      <w:r>
        <w:rPr>
          <w:rFonts w:hint="eastAsia"/>
        </w:rPr>
        <w:t>ftp</w:t>
      </w:r>
      <w:r>
        <w:rPr>
          <w:rFonts w:hint="eastAsia"/>
        </w:rPr>
        <w:t>代替。</w:t>
      </w:r>
    </w:p>
    <w:p w14:paraId="29C5127E" w14:textId="77777777" w:rsidR="00870A08" w:rsidRDefault="003A5418">
      <w:pPr>
        <w:pStyle w:val="aff6"/>
      </w:pPr>
      <w:r>
        <w:t>[R</w:t>
      </w:r>
      <w:proofErr w:type="gramStart"/>
      <w:r>
        <w:t>1]interface</w:t>
      </w:r>
      <w:proofErr w:type="gramEnd"/>
      <w:r>
        <w:t xml:space="preserve"> </w:t>
      </w:r>
      <w:proofErr w:type="spellStart"/>
      <w:r>
        <w:t>GigabitEthernet</w:t>
      </w:r>
      <w:proofErr w:type="spellEnd"/>
      <w:r>
        <w:t xml:space="preserve">  0/0/0</w:t>
      </w:r>
    </w:p>
    <w:p w14:paraId="08633FEC" w14:textId="77777777" w:rsidR="00870A08" w:rsidRDefault="003A5418">
      <w:pPr>
        <w:pStyle w:val="aff6"/>
      </w:pPr>
      <w:r>
        <w:t>[R1-GigabitEthernet0/0/</w:t>
      </w:r>
      <w:proofErr w:type="gramStart"/>
      <w:r>
        <w:t>0]</w:t>
      </w:r>
      <w:proofErr w:type="spellStart"/>
      <w:r>
        <w:t>nat</w:t>
      </w:r>
      <w:proofErr w:type="spellEnd"/>
      <w:proofErr w:type="gramEnd"/>
      <w:r>
        <w:t xml:space="preserve"> server protocol </w:t>
      </w:r>
      <w:proofErr w:type="spellStart"/>
      <w:r>
        <w:t>tcp</w:t>
      </w:r>
      <w:proofErr w:type="spellEnd"/>
      <w:r>
        <w:t xml:space="preserve"> global 202.169.10.6 </w:t>
      </w:r>
      <w:r>
        <w:rPr>
          <w:highlight w:val="yellow"/>
          <w:rPrChange w:id="320" w:author="king" w:date="2020-12-22T09:20:00Z">
            <w:rPr/>
          </w:rPrChange>
        </w:rPr>
        <w:t xml:space="preserve">ftp </w:t>
      </w:r>
      <w:r>
        <w:t>inside 10.1.1.3 ftp</w:t>
      </w:r>
    </w:p>
    <w:p w14:paraId="6297F389" w14:textId="77777777" w:rsidR="00870A08" w:rsidRDefault="003A5418">
      <w:pPr>
        <w:pStyle w:val="aff6"/>
      </w:pPr>
      <w:r>
        <w:t>[R1-GigabitEthernet0/0/</w:t>
      </w:r>
      <w:proofErr w:type="gramStart"/>
      <w:r>
        <w:t>0]q</w:t>
      </w:r>
      <w:r>
        <w:rPr>
          <w:rFonts w:hint="eastAsia"/>
        </w:rPr>
        <w:t>uit</w:t>
      </w:r>
      <w:proofErr w:type="gramEnd"/>
    </w:p>
    <w:p w14:paraId="7A66AE73" w14:textId="77777777" w:rsidR="00870A08" w:rsidRDefault="003A5418">
      <w:pPr>
        <w:pStyle w:val="aff6"/>
      </w:pPr>
      <w:r>
        <w:t>[R</w:t>
      </w:r>
      <w:proofErr w:type="gramStart"/>
      <w:r>
        <w:t>1]</w:t>
      </w:r>
      <w:proofErr w:type="spellStart"/>
      <w:r>
        <w:t>nat</w:t>
      </w:r>
      <w:proofErr w:type="spellEnd"/>
      <w:proofErr w:type="gramEnd"/>
      <w:r>
        <w:t xml:space="preserve"> </w:t>
      </w:r>
      <w:proofErr w:type="spellStart"/>
      <w:r>
        <w:t>alg</w:t>
      </w:r>
      <w:proofErr w:type="spellEnd"/>
      <w:r>
        <w:t xml:space="preserve"> ftp enable</w:t>
      </w:r>
    </w:p>
    <w:p w14:paraId="503F7041" w14:textId="77777777" w:rsidR="00870A08" w:rsidRDefault="00870A08">
      <w:pPr>
        <w:pStyle w:val="aff6"/>
      </w:pPr>
    </w:p>
    <w:p w14:paraId="2CC25ED5" w14:textId="77777777" w:rsidR="00870A08" w:rsidRDefault="003A5418">
      <w:pPr>
        <w:ind w:firstLine="420"/>
      </w:pPr>
      <w:r>
        <w:rPr>
          <w:rFonts w:hint="eastAsia"/>
        </w:rPr>
        <w:t>配置完成后，在</w:t>
      </w:r>
      <w:r>
        <w:rPr>
          <w:rFonts w:hint="eastAsia"/>
        </w:rPr>
        <w:t>R1</w:t>
      </w:r>
      <w:r>
        <w:rPr>
          <w:rFonts w:hint="eastAsia"/>
        </w:rPr>
        <w:t>上查看</w:t>
      </w:r>
      <w:r>
        <w:rPr>
          <w:rFonts w:hint="eastAsia"/>
        </w:rPr>
        <w:t>NAT Server</w:t>
      </w:r>
      <w:r>
        <w:rPr>
          <w:rFonts w:hint="eastAsia"/>
        </w:rPr>
        <w:t>信息。</w:t>
      </w:r>
    </w:p>
    <w:p w14:paraId="37BCD677" w14:textId="77777777" w:rsidR="00870A08" w:rsidRDefault="003A5418">
      <w:pPr>
        <w:pStyle w:val="aff6"/>
      </w:pPr>
      <w:r>
        <w:t>&lt;R1&gt;</w:t>
      </w:r>
      <w:proofErr w:type="gramStart"/>
      <w:r>
        <w:t xml:space="preserve">display  </w:t>
      </w:r>
      <w:proofErr w:type="spellStart"/>
      <w:r>
        <w:t>nat</w:t>
      </w:r>
      <w:proofErr w:type="spellEnd"/>
      <w:proofErr w:type="gramEnd"/>
      <w:r>
        <w:t xml:space="preserve"> server </w:t>
      </w:r>
    </w:p>
    <w:p w14:paraId="627C58D6" w14:textId="77777777" w:rsidR="00870A08" w:rsidRDefault="003A5418">
      <w:pPr>
        <w:pStyle w:val="aff6"/>
      </w:pPr>
      <w:r>
        <w:t xml:space="preserve">  Nat Server Information:</w:t>
      </w:r>
    </w:p>
    <w:p w14:paraId="57690021" w14:textId="77777777" w:rsidR="00870A08" w:rsidRDefault="003A5418">
      <w:pPr>
        <w:pStyle w:val="aff6"/>
      </w:pPr>
      <w:r>
        <w:t xml:space="preserve">  </w:t>
      </w:r>
      <w:proofErr w:type="gramStart"/>
      <w:r>
        <w:t>Interface  :</w:t>
      </w:r>
      <w:proofErr w:type="gramEnd"/>
      <w:r>
        <w:t xml:space="preserve"> GigabitEthernet0/0/0</w:t>
      </w:r>
    </w:p>
    <w:p w14:paraId="7236CB86" w14:textId="77777777" w:rsidR="00870A08" w:rsidRDefault="003A5418">
      <w:pPr>
        <w:pStyle w:val="aff6"/>
        <w:rPr>
          <w:shd w:val="pct10" w:color="auto" w:fill="FFFFFF"/>
        </w:rPr>
      </w:pPr>
      <w:r>
        <w:rPr>
          <w:shd w:val="pct10" w:color="auto" w:fill="FFFFFF"/>
        </w:rPr>
        <w:t xml:space="preserve">    Global IP/Port   </w:t>
      </w:r>
      <w:proofErr w:type="gramStart"/>
      <w:r>
        <w:rPr>
          <w:shd w:val="pct10" w:color="auto" w:fill="FFFFFF"/>
        </w:rPr>
        <w:t xml:space="preserve">  :</w:t>
      </w:r>
      <w:proofErr w:type="gramEnd"/>
      <w:r>
        <w:rPr>
          <w:shd w:val="pct10" w:color="auto" w:fill="FFFFFF"/>
        </w:rPr>
        <w:t xml:space="preserve"> 202.169.10.6/21(ftp) </w:t>
      </w:r>
    </w:p>
    <w:p w14:paraId="3B2AD635" w14:textId="77777777" w:rsidR="00870A08" w:rsidRDefault="003A5418">
      <w:pPr>
        <w:pStyle w:val="aff6"/>
        <w:rPr>
          <w:shd w:val="pct10" w:color="auto" w:fill="FFFFFF"/>
        </w:rPr>
      </w:pPr>
      <w:r>
        <w:rPr>
          <w:shd w:val="pct10" w:color="auto" w:fill="FFFFFF"/>
        </w:rPr>
        <w:t xml:space="preserve">    Inside IP/Port   </w:t>
      </w:r>
      <w:proofErr w:type="gramStart"/>
      <w:r>
        <w:rPr>
          <w:shd w:val="pct10" w:color="auto" w:fill="FFFFFF"/>
        </w:rPr>
        <w:t xml:space="preserve">  :</w:t>
      </w:r>
      <w:proofErr w:type="gramEnd"/>
      <w:r>
        <w:rPr>
          <w:shd w:val="pct10" w:color="auto" w:fill="FFFFFF"/>
        </w:rPr>
        <w:t xml:space="preserve"> 10.1.1.3/21(ftp)</w:t>
      </w:r>
    </w:p>
    <w:p w14:paraId="756872E9" w14:textId="77777777" w:rsidR="00870A08" w:rsidRDefault="003A5418">
      <w:pPr>
        <w:pStyle w:val="aff6"/>
      </w:pPr>
      <w:r>
        <w:t xml:space="preserve">    </w:t>
      </w:r>
      <w:proofErr w:type="gramStart"/>
      <w:r>
        <w:t>Protocol :</w:t>
      </w:r>
      <w:proofErr w:type="gramEnd"/>
      <w:r>
        <w:t xml:space="preserve"> 6(</w:t>
      </w:r>
      <w:proofErr w:type="spellStart"/>
      <w:r>
        <w:t>tcp</w:t>
      </w:r>
      <w:proofErr w:type="spellEnd"/>
      <w:r>
        <w:t xml:space="preserve">)   </w:t>
      </w:r>
    </w:p>
    <w:p w14:paraId="430D55AC" w14:textId="77777777" w:rsidR="00870A08" w:rsidRDefault="003A5418">
      <w:pPr>
        <w:pStyle w:val="aff6"/>
      </w:pPr>
      <w:r>
        <w:t xml:space="preserve">    VPN instance-</w:t>
      </w:r>
      <w:proofErr w:type="gramStart"/>
      <w:r>
        <w:t>name  :</w:t>
      </w:r>
      <w:proofErr w:type="gramEnd"/>
      <w:r>
        <w:t xml:space="preserve"> ----                            </w:t>
      </w:r>
    </w:p>
    <w:p w14:paraId="719C793A" w14:textId="77777777" w:rsidR="00870A08" w:rsidRDefault="003A5418">
      <w:pPr>
        <w:pStyle w:val="aff6"/>
      </w:pPr>
      <w:r>
        <w:t xml:space="preserve">    </w:t>
      </w:r>
      <w:proofErr w:type="spellStart"/>
      <w:r>
        <w:t>Acl</w:t>
      </w:r>
      <w:proofErr w:type="spellEnd"/>
      <w:r>
        <w:t xml:space="preserve"> number       </w:t>
      </w:r>
      <w:proofErr w:type="gramStart"/>
      <w:r>
        <w:t xml:space="preserve">  :</w:t>
      </w:r>
      <w:proofErr w:type="gramEnd"/>
      <w:r>
        <w:t xml:space="preserve"> ----</w:t>
      </w:r>
    </w:p>
    <w:p w14:paraId="1AE3ACCB" w14:textId="77777777" w:rsidR="00870A08" w:rsidRDefault="003A5418">
      <w:pPr>
        <w:pStyle w:val="aff6"/>
      </w:pPr>
      <w:r>
        <w:t xml:space="preserve">    </w:t>
      </w:r>
      <w:proofErr w:type="gramStart"/>
      <w:r>
        <w:t>Description :</w:t>
      </w:r>
      <w:proofErr w:type="gramEnd"/>
      <w:r>
        <w:t xml:space="preserve"> ----</w:t>
      </w:r>
    </w:p>
    <w:p w14:paraId="2B68B200" w14:textId="77777777" w:rsidR="00870A08" w:rsidRDefault="003A5418">
      <w:pPr>
        <w:pStyle w:val="aff6"/>
        <w:ind w:firstLine="360"/>
      </w:pPr>
      <w:proofErr w:type="gramStart"/>
      <w:r>
        <w:t>Total :</w:t>
      </w:r>
      <w:proofErr w:type="gramEnd"/>
      <w:r>
        <w:t xml:space="preserve">    1</w:t>
      </w:r>
    </w:p>
    <w:p w14:paraId="6A818410" w14:textId="77777777" w:rsidR="00870A08" w:rsidRDefault="00870A08">
      <w:pPr>
        <w:pStyle w:val="aff6"/>
        <w:ind w:firstLine="360"/>
      </w:pPr>
    </w:p>
    <w:p w14:paraId="05B44065" w14:textId="77777777" w:rsidR="00870A08" w:rsidRDefault="003A5418">
      <w:pPr>
        <w:ind w:firstLine="420"/>
      </w:pPr>
      <w:r>
        <w:rPr>
          <w:rFonts w:hint="eastAsia"/>
        </w:rPr>
        <w:t>可</w:t>
      </w:r>
      <w:r>
        <w:rPr>
          <w:rFonts w:hint="eastAsia"/>
          <w:highlight w:val="yellow"/>
          <w:rPrChange w:id="321" w:author="king" w:date="2020-12-22T09:21:00Z">
            <w:rPr>
              <w:rFonts w:hint="eastAsia"/>
            </w:rPr>
          </w:rPrChange>
        </w:rPr>
        <w:t>以观察到，配置已经生效，并开启服务器的</w:t>
      </w:r>
      <w:r>
        <w:rPr>
          <w:highlight w:val="yellow"/>
          <w:rPrChange w:id="322" w:author="king" w:date="2020-12-22T09:21:00Z">
            <w:rPr/>
          </w:rPrChange>
        </w:rPr>
        <w:t>FTP</w:t>
      </w:r>
      <w:r>
        <w:rPr>
          <w:rFonts w:hint="eastAsia"/>
          <w:highlight w:val="yellow"/>
          <w:rPrChange w:id="323" w:author="king" w:date="2020-12-22T09:21:00Z">
            <w:rPr>
              <w:rFonts w:hint="eastAsia"/>
            </w:rPr>
          </w:rPrChange>
        </w:rPr>
        <w:t>功能</w:t>
      </w:r>
    </w:p>
    <w:p w14:paraId="6F17095A" w14:textId="77777777" w:rsidR="00870A08" w:rsidRDefault="003A5418">
      <w:pPr>
        <w:pStyle w:val="aff6"/>
        <w:jc w:val="center"/>
      </w:pPr>
      <w:r>
        <w:rPr>
          <w:rFonts w:hint="eastAsia"/>
          <w:noProof/>
          <w:lang w:val="en-GB"/>
        </w:rPr>
        <w:lastRenderedPageBreak/>
        <w:drawing>
          <wp:inline distT="0" distB="0" distL="0" distR="0" wp14:anchorId="62679CA7" wp14:editId="3BF196C6">
            <wp:extent cx="5267325" cy="3629025"/>
            <wp:effectExtent l="19050" t="0" r="9525" b="0"/>
            <wp:docPr id="503" name="图片 4" descr="C:\Documents and Settings\Administrator\桌面\eNSP实验图\dp\NAT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descr="C:\Documents and Settings\Administrator\桌面\eNSP实验图\dp\NAT SERVER.png"/>
                    <pic:cNvPicPr>
                      <a:picLocks noChangeAspect="1" noChangeArrowheads="1"/>
                    </pic:cNvPicPr>
                  </pic:nvPicPr>
                  <pic:blipFill>
                    <a:blip r:embed="rId318" cstate="print"/>
                    <a:srcRect/>
                    <a:stretch>
                      <a:fillRect/>
                    </a:stretch>
                  </pic:blipFill>
                  <pic:spPr>
                    <a:xfrm>
                      <a:off x="0" y="0"/>
                      <a:ext cx="5267325" cy="3629025"/>
                    </a:xfrm>
                    <a:prstGeom prst="rect">
                      <a:avLst/>
                    </a:prstGeom>
                    <a:noFill/>
                    <a:ln w="9525">
                      <a:noFill/>
                      <a:miter lim="800000"/>
                      <a:headEnd/>
                      <a:tailEnd/>
                    </a:ln>
                  </pic:spPr>
                </pic:pic>
              </a:graphicData>
            </a:graphic>
          </wp:inline>
        </w:drawing>
      </w:r>
    </w:p>
    <w:p w14:paraId="61CEB768" w14:textId="77777777" w:rsidR="00870A08" w:rsidRDefault="003A5418">
      <w:pPr>
        <w:pStyle w:val="aff6"/>
        <w:jc w:val="center"/>
      </w:pPr>
      <w:r>
        <w:rPr>
          <w:rFonts w:hint="eastAsia"/>
        </w:rPr>
        <w:t>图</w:t>
      </w:r>
      <w:r>
        <w:rPr>
          <w:rFonts w:hint="eastAsia"/>
        </w:rPr>
        <w:t>14-19</w:t>
      </w:r>
    </w:p>
    <w:p w14:paraId="525EF868" w14:textId="77777777" w:rsidR="00870A08" w:rsidRDefault="00870A08">
      <w:pPr>
        <w:ind w:firstLineChars="0" w:firstLine="0"/>
      </w:pPr>
    </w:p>
    <w:p w14:paraId="206C8FA4" w14:textId="77777777" w:rsidR="00870A08" w:rsidRDefault="003A5418">
      <w:pPr>
        <w:ind w:firstLine="420"/>
      </w:pPr>
      <w:r>
        <w:rPr>
          <w:rFonts w:hint="eastAsia"/>
        </w:rPr>
        <w:t>设置完服务器后，在</w:t>
      </w:r>
      <w:r>
        <w:rPr>
          <w:rFonts w:hint="eastAsia"/>
        </w:rPr>
        <w:t>R2</w:t>
      </w:r>
      <w:r>
        <w:rPr>
          <w:rFonts w:hint="eastAsia"/>
        </w:rPr>
        <w:t>上模拟公网用户访问</w:t>
      </w:r>
      <w:proofErr w:type="gramStart"/>
      <w:r>
        <w:rPr>
          <w:rFonts w:hint="eastAsia"/>
        </w:rPr>
        <w:t>该私网</w:t>
      </w:r>
      <w:proofErr w:type="gramEnd"/>
      <w:r>
        <w:rPr>
          <w:rFonts w:hint="eastAsia"/>
        </w:rPr>
        <w:t>服务器。</w:t>
      </w:r>
    </w:p>
    <w:p w14:paraId="7FCF4298" w14:textId="77777777" w:rsidR="00870A08" w:rsidRDefault="003A5418">
      <w:pPr>
        <w:pStyle w:val="aff6"/>
      </w:pPr>
      <w:r>
        <w:t>&lt;R2&gt;</w:t>
      </w:r>
      <w:r>
        <w:rPr>
          <w:shd w:val="pct10" w:color="auto" w:fill="FFFFFF"/>
        </w:rPr>
        <w:t>ftp 202.169.10.6</w:t>
      </w:r>
    </w:p>
    <w:p w14:paraId="4D3AAE04" w14:textId="77777777" w:rsidR="00870A08" w:rsidRDefault="003A5418">
      <w:pPr>
        <w:pStyle w:val="aff6"/>
      </w:pPr>
      <w:r>
        <w:t>Trying 202.169.10.6 ...</w:t>
      </w:r>
    </w:p>
    <w:p w14:paraId="5F329F66" w14:textId="77777777" w:rsidR="00870A08" w:rsidRDefault="003A5418">
      <w:pPr>
        <w:pStyle w:val="aff6"/>
      </w:pPr>
      <w:r>
        <w:t>Press CTRL+K to abort</w:t>
      </w:r>
    </w:p>
    <w:p w14:paraId="341A04FD" w14:textId="77777777" w:rsidR="00870A08" w:rsidRDefault="003A5418">
      <w:pPr>
        <w:pStyle w:val="aff6"/>
      </w:pPr>
      <w:r>
        <w:t>Connected to 202.169.10.6.</w:t>
      </w:r>
    </w:p>
    <w:p w14:paraId="653E3E31" w14:textId="77777777" w:rsidR="00870A08" w:rsidRDefault="003A5418">
      <w:pPr>
        <w:pStyle w:val="aff6"/>
      </w:pPr>
      <w:r>
        <w:t xml:space="preserve">220 </w:t>
      </w:r>
      <w:proofErr w:type="spellStart"/>
      <w:r>
        <w:t>FtpServerTry</w:t>
      </w:r>
      <w:proofErr w:type="spellEnd"/>
      <w:r>
        <w:t xml:space="preserve"> </w:t>
      </w:r>
      <w:proofErr w:type="spellStart"/>
      <w:r>
        <w:t>FtpD</w:t>
      </w:r>
      <w:proofErr w:type="spellEnd"/>
      <w:r>
        <w:t xml:space="preserve"> for free </w:t>
      </w:r>
    </w:p>
    <w:p w14:paraId="1FE4C74D" w14:textId="77777777" w:rsidR="00870A08" w:rsidRDefault="003A5418">
      <w:pPr>
        <w:pStyle w:val="aff6"/>
      </w:pPr>
      <w:r>
        <w:t>User(202.169.10.6:(none)</w:t>
      </w:r>
      <w:proofErr w:type="gramStart"/>
      <w:r>
        <w:t>):</w:t>
      </w:r>
      <w:proofErr w:type="spellStart"/>
      <w:r>
        <w:t>huawei</w:t>
      </w:r>
      <w:proofErr w:type="spellEnd"/>
      <w:proofErr w:type="gramEnd"/>
    </w:p>
    <w:p w14:paraId="26BEA539" w14:textId="77777777" w:rsidR="00870A08" w:rsidRDefault="003A5418">
      <w:pPr>
        <w:pStyle w:val="aff6"/>
      </w:pPr>
      <w:r>
        <w:t xml:space="preserve">331 Password required for </w:t>
      </w:r>
      <w:proofErr w:type="spellStart"/>
      <w:proofErr w:type="gramStart"/>
      <w:r>
        <w:t>huawei</w:t>
      </w:r>
      <w:proofErr w:type="spellEnd"/>
      <w:r>
        <w:t xml:space="preserve"> .</w:t>
      </w:r>
      <w:proofErr w:type="gramEnd"/>
    </w:p>
    <w:p w14:paraId="7AD543C9" w14:textId="77777777" w:rsidR="00870A08" w:rsidRDefault="003A5418">
      <w:pPr>
        <w:pStyle w:val="aff6"/>
      </w:pPr>
      <w:r>
        <w:t>Enter password:</w:t>
      </w:r>
    </w:p>
    <w:p w14:paraId="62966C2E" w14:textId="77777777" w:rsidR="00870A08" w:rsidRDefault="003A5418">
      <w:pPr>
        <w:pStyle w:val="aff6"/>
      </w:pPr>
      <w:r>
        <w:t xml:space="preserve">230 User </w:t>
      </w:r>
      <w:proofErr w:type="spellStart"/>
      <w:r>
        <w:t>huawei</w:t>
      </w:r>
      <w:proofErr w:type="spellEnd"/>
      <w:r>
        <w:t xml:space="preserve"> logged </w:t>
      </w:r>
      <w:proofErr w:type="gramStart"/>
      <w:r>
        <w:t>in ,</w:t>
      </w:r>
      <w:proofErr w:type="gramEnd"/>
      <w:r>
        <w:t xml:space="preserve"> proceed</w:t>
      </w:r>
    </w:p>
    <w:p w14:paraId="3FC10BC9" w14:textId="77777777" w:rsidR="00870A08" w:rsidRDefault="00870A08">
      <w:pPr>
        <w:pStyle w:val="aff6"/>
      </w:pPr>
    </w:p>
    <w:p w14:paraId="6BEDE726" w14:textId="77777777" w:rsidR="00870A08" w:rsidRDefault="003A5418">
      <w:pPr>
        <w:pStyle w:val="aff6"/>
      </w:pPr>
      <w:r>
        <w:t>[R2-ftp]ls</w:t>
      </w:r>
    </w:p>
    <w:p w14:paraId="20C98170" w14:textId="77777777" w:rsidR="00870A08" w:rsidRDefault="003A5418">
      <w:pPr>
        <w:pStyle w:val="aff6"/>
      </w:pPr>
      <w:r>
        <w:t>200 Port command okay.</w:t>
      </w:r>
    </w:p>
    <w:p w14:paraId="6D775710" w14:textId="77777777" w:rsidR="00870A08" w:rsidRDefault="003A5418">
      <w:pPr>
        <w:pStyle w:val="aff6"/>
      </w:pPr>
      <w:r>
        <w:lastRenderedPageBreak/>
        <w:t>150 Opening ASCII NO-PRINT mode data connection for ls -l.</w:t>
      </w:r>
    </w:p>
    <w:p w14:paraId="1653F58E" w14:textId="77777777" w:rsidR="00870A08" w:rsidRDefault="003A5418">
      <w:pPr>
        <w:pStyle w:val="aff6"/>
        <w:rPr>
          <w:shd w:val="pct10" w:color="auto" w:fill="FFFFFF"/>
        </w:rPr>
      </w:pPr>
      <w:r>
        <w:rPr>
          <w:shd w:val="pct10" w:color="auto" w:fill="FFFFFF"/>
        </w:rPr>
        <w:t>test.txt</w:t>
      </w:r>
    </w:p>
    <w:p w14:paraId="2DFFFC10" w14:textId="77777777" w:rsidR="00870A08" w:rsidRDefault="003A5418">
      <w:pPr>
        <w:pStyle w:val="aff6"/>
      </w:pPr>
      <w:r>
        <w:t>226 Transfer finished successfully. Data connection closed.</w:t>
      </w:r>
    </w:p>
    <w:p w14:paraId="5075C37C" w14:textId="77777777" w:rsidR="00870A08" w:rsidRDefault="003A5418">
      <w:pPr>
        <w:pStyle w:val="aff6"/>
      </w:pPr>
      <w:r>
        <w:t>FTP: 10 byte(s) received in 0.160 second(s) 62.50byte(s)/sec.</w:t>
      </w:r>
    </w:p>
    <w:p w14:paraId="50D94570" w14:textId="77777777" w:rsidR="00870A08" w:rsidRDefault="00870A08">
      <w:pPr>
        <w:pStyle w:val="aff6"/>
      </w:pPr>
    </w:p>
    <w:p w14:paraId="3A49A7EA" w14:textId="77777777" w:rsidR="00870A08" w:rsidRDefault="003A5418">
      <w:pPr>
        <w:ind w:firstLine="420"/>
      </w:pPr>
      <w:r>
        <w:rPr>
          <w:rFonts w:hint="eastAsia"/>
        </w:rPr>
        <w:t>可以观察到，公网用户可以成功登录至公司内</w:t>
      </w:r>
      <w:proofErr w:type="gramStart"/>
      <w:r>
        <w:rPr>
          <w:rFonts w:hint="eastAsia"/>
        </w:rPr>
        <w:t>的私网</w:t>
      </w:r>
      <w:proofErr w:type="gramEnd"/>
      <w:r>
        <w:rPr>
          <w:rFonts w:hint="eastAsia"/>
        </w:rPr>
        <w:t>FTP</w:t>
      </w:r>
      <w:r>
        <w:rPr>
          <w:rFonts w:hint="eastAsia"/>
        </w:rPr>
        <w:t>服务器。</w:t>
      </w:r>
    </w:p>
    <w:p w14:paraId="36BB87C3" w14:textId="77777777" w:rsidR="00870A08" w:rsidRDefault="003A5418">
      <w:pPr>
        <w:pStyle w:val="10"/>
      </w:pPr>
      <w:r>
        <w:rPr>
          <w:rFonts w:hint="eastAsia"/>
        </w:rPr>
        <w:t>思考</w:t>
      </w:r>
    </w:p>
    <w:p w14:paraId="53540FD1" w14:textId="77777777" w:rsidR="00870A08" w:rsidRDefault="003A5418">
      <w:pPr>
        <w:ind w:firstLine="420"/>
      </w:pPr>
      <w:r>
        <w:rPr>
          <w:rFonts w:hint="eastAsia"/>
        </w:rPr>
        <w:t>什么情况下需要使用到</w:t>
      </w:r>
      <w:r>
        <w:rPr>
          <w:rFonts w:hint="eastAsia"/>
        </w:rPr>
        <w:t>NAT</w:t>
      </w:r>
      <w:r>
        <w:rPr>
          <w:rFonts w:hint="eastAsia"/>
        </w:rPr>
        <w:t>的双向转换？</w:t>
      </w:r>
    </w:p>
    <w:p w14:paraId="5AEFA5CF" w14:textId="77777777" w:rsidR="00870A08" w:rsidRDefault="00870A08">
      <w:pPr>
        <w:widowControl/>
        <w:adjustRightInd/>
        <w:snapToGrid/>
        <w:ind w:firstLineChars="0" w:firstLine="0"/>
        <w:jc w:val="left"/>
        <w:sectPr w:rsidR="00870A08">
          <w:pgSz w:w="11906" w:h="16838"/>
          <w:pgMar w:top="1312" w:right="1800" w:bottom="1440" w:left="1800" w:header="779" w:footer="992" w:gutter="0"/>
          <w:cols w:space="425"/>
          <w:docGrid w:type="lines" w:linePitch="312"/>
        </w:sectPr>
      </w:pPr>
    </w:p>
    <w:p w14:paraId="36B8CAB8" w14:textId="77777777" w:rsidR="00870A08" w:rsidRDefault="003A5418">
      <w:pPr>
        <w:pStyle w:val="1"/>
        <w:numPr>
          <w:ilvl w:val="0"/>
          <w:numId w:val="0"/>
        </w:numPr>
      </w:pPr>
      <w:bookmarkStart w:id="324" w:name="_Toc19254"/>
      <w:r>
        <w:rPr>
          <w:rFonts w:hint="eastAsia"/>
        </w:rPr>
        <w:lastRenderedPageBreak/>
        <w:t>附录</w:t>
      </w:r>
      <w:proofErr w:type="gramStart"/>
      <w:r>
        <w:rPr>
          <w:rFonts w:hint="eastAsia"/>
        </w:rPr>
        <w:t>一</w:t>
      </w:r>
      <w:proofErr w:type="gramEnd"/>
      <w:r>
        <w:rPr>
          <w:rFonts w:hint="eastAsia"/>
        </w:rPr>
        <w:t>：资源列表</w:t>
      </w:r>
      <w:bookmarkEnd w:id="324"/>
    </w:p>
    <w:sectPr w:rsidR="00870A08">
      <w:pgSz w:w="11906" w:h="16838"/>
      <w:pgMar w:top="1312" w:right="1800" w:bottom="1440" w:left="1800" w:header="779"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4" w:author="king" w:date="2021-12-05T21:01:00Z" w:initials="8">
    <w:p w14:paraId="5E844418" w14:textId="7BBC8BE1" w:rsidR="00923BCB" w:rsidRDefault="00923BCB">
      <w:pPr>
        <w:pStyle w:val="a7"/>
        <w:ind w:firstLine="420"/>
      </w:pPr>
      <w:r>
        <w:rPr>
          <w:rStyle w:val="afa"/>
        </w:rPr>
        <w:annotationRef/>
      </w:r>
      <w:r>
        <w:rPr>
          <w:rFonts w:hint="eastAsia"/>
        </w:rPr>
        <w:t>两个</w:t>
      </w:r>
      <w:r>
        <w:rPr>
          <w:rFonts w:hint="eastAsia"/>
        </w:rPr>
        <w:t>IP</w:t>
      </w:r>
      <w:r>
        <w:rPr>
          <w:rFonts w:hint="eastAsia"/>
        </w:rPr>
        <w:t>在同一网段，但是被不同网络隔开。</w:t>
      </w:r>
    </w:p>
  </w:comment>
  <w:comment w:id="212" w:author="king" w:date="2021-12-05T22:10:00Z" w:initials="8">
    <w:p w14:paraId="71DFAF5E" w14:textId="2D57A8AE" w:rsidR="00923BCB" w:rsidRDefault="00923BCB">
      <w:pPr>
        <w:pStyle w:val="a7"/>
        <w:ind w:firstLine="420"/>
      </w:pPr>
      <w:r>
        <w:rPr>
          <w:rStyle w:val="afa"/>
        </w:rPr>
        <w:annotationRef/>
      </w:r>
    </w:p>
  </w:comment>
  <w:comment w:id="216" w:author="king" w:date="2021-12-05T22:10:00Z" w:initials="8">
    <w:p w14:paraId="2FDE45BC" w14:textId="7D261569" w:rsidR="00923BCB" w:rsidRDefault="00923BCB">
      <w:pPr>
        <w:pStyle w:val="a7"/>
        <w:ind w:firstLine="420"/>
      </w:pPr>
      <w:r>
        <w:rPr>
          <w:rStyle w:val="afa"/>
        </w:rPr>
        <w:annotationRef/>
      </w:r>
    </w:p>
  </w:comment>
  <w:comment w:id="209" w:author="king" w:date="2021-12-05T22:10:00Z" w:initials="8">
    <w:p w14:paraId="7CFBFAA4" w14:textId="6FCF722A" w:rsidR="00923BCB" w:rsidRPr="00DB7FFE" w:rsidRDefault="00923BCB" w:rsidP="00DB7FFE">
      <w:pPr>
        <w:pStyle w:val="a7"/>
        <w:ind w:firstLineChars="95" w:firstLine="199"/>
        <w:rPr>
          <w:lang w:val="en-GB"/>
        </w:rPr>
      </w:pPr>
      <w:r>
        <w:rPr>
          <w:rStyle w:val="afa"/>
        </w:rPr>
        <w:annotationRef/>
      </w:r>
      <w:r>
        <w:t>arp-proxy</w:t>
      </w:r>
      <w:r>
        <w:rPr>
          <w:rFonts w:hint="eastAsia"/>
          <w:lang w:val="en-GB"/>
        </w:rPr>
        <w:t>默认开启？？？？</w:t>
      </w:r>
    </w:p>
  </w:comment>
  <w:comment w:id="312" w:author="8613058106752" w:date="2021-06-07T14:18:00Z" w:initials="8">
    <w:p w14:paraId="242F3A4E" w14:textId="77777777" w:rsidR="00923BCB" w:rsidRDefault="00923BCB">
      <w:pPr>
        <w:pStyle w:val="a7"/>
        <w:ind w:firstLine="420"/>
      </w:pPr>
      <w:r>
        <w:rPr>
          <w:rStyle w:val="afa"/>
        </w:rPr>
        <w:annotationRef/>
      </w:r>
      <w:r w:rsidRPr="00B559A7">
        <w:rPr>
          <w:rFonts w:hint="eastAsia"/>
        </w:rPr>
        <w:t xml:space="preserve">NO-PAT </w:t>
      </w:r>
      <w:r w:rsidRPr="00B559A7">
        <w:rPr>
          <w:rFonts w:hint="eastAsia"/>
        </w:rPr>
        <w:t>是不做端口转换</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844418" w15:done="0"/>
  <w15:commentEx w15:paraId="71DFAF5E" w15:done="0"/>
  <w15:commentEx w15:paraId="2FDE45BC" w15:done="0"/>
  <w15:commentEx w15:paraId="7CFBFAA4" w15:done="0"/>
  <w15:commentEx w15:paraId="242F3A4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844418" w16cid:durableId="272C7D7F"/>
  <w16cid:commentId w16cid:paraId="71DFAF5E" w16cid:durableId="272C7D80"/>
  <w16cid:commentId w16cid:paraId="2FDE45BC" w16cid:durableId="272C7D81"/>
  <w16cid:commentId w16cid:paraId="7CFBFAA4" w16cid:durableId="272C7D82"/>
  <w16cid:commentId w16cid:paraId="242F3A4E" w16cid:durableId="272C7D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CE065" w14:textId="77777777" w:rsidR="00D621CF" w:rsidRDefault="00D621CF">
      <w:pPr>
        <w:spacing w:after="0" w:line="240" w:lineRule="auto"/>
        <w:ind w:firstLine="420"/>
      </w:pPr>
      <w:r>
        <w:separator/>
      </w:r>
    </w:p>
  </w:endnote>
  <w:endnote w:type="continuationSeparator" w:id="0">
    <w:p w14:paraId="25316B3D" w14:textId="77777777" w:rsidR="00D621CF" w:rsidRDefault="00D621CF">
      <w:pPr>
        <w:spacing w:after="0"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楷体_GB2312">
    <w:altName w:val="楷体"/>
    <w:charset w:val="86"/>
    <w:family w:val="modern"/>
    <w:pitch w:val="default"/>
    <w:sig w:usb0="00000000" w:usb1="0000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522" w:type="dxa"/>
      <w:tblBorders>
        <w:top w:val="single" w:sz="4" w:space="0" w:color="auto"/>
      </w:tblBorders>
      <w:tblLayout w:type="fixed"/>
      <w:tblLook w:val="04A0" w:firstRow="1" w:lastRow="0" w:firstColumn="1" w:lastColumn="0" w:noHBand="0" w:noVBand="1"/>
    </w:tblPr>
    <w:tblGrid>
      <w:gridCol w:w="3000"/>
      <w:gridCol w:w="2921"/>
      <w:gridCol w:w="2601"/>
    </w:tblGrid>
    <w:tr w:rsidR="00923BCB" w14:paraId="7D936209" w14:textId="77777777">
      <w:tc>
        <w:tcPr>
          <w:tcW w:w="3000" w:type="dxa"/>
        </w:tcPr>
        <w:p w14:paraId="69982E99" w14:textId="50ADDBCA" w:rsidR="00923BCB" w:rsidRDefault="00923BCB">
          <w:pPr>
            <w:pStyle w:val="ad"/>
            <w:ind w:firstLine="360"/>
          </w:pPr>
          <w:r>
            <w:fldChar w:fldCharType="begin"/>
          </w:r>
          <w:r>
            <w:instrText xml:space="preserve"> TIME \@ "yyyy-M-d" </w:instrText>
          </w:r>
          <w:r>
            <w:fldChar w:fldCharType="separate"/>
          </w:r>
          <w:r w:rsidR="00465D84">
            <w:rPr>
              <w:noProof/>
            </w:rPr>
            <w:t>2022-11-26</w:t>
          </w:r>
          <w:r>
            <w:fldChar w:fldCharType="end"/>
          </w:r>
        </w:p>
      </w:tc>
      <w:tc>
        <w:tcPr>
          <w:tcW w:w="2921" w:type="dxa"/>
        </w:tcPr>
        <w:p w14:paraId="0E408CEF" w14:textId="77777777" w:rsidR="00923BCB" w:rsidRDefault="00923BCB">
          <w:pPr>
            <w:pStyle w:val="ad"/>
          </w:pPr>
          <w:r>
            <w:rPr>
              <w:rFonts w:hint="eastAsia"/>
            </w:rPr>
            <w:t>华为保密信息</w:t>
          </w:r>
          <w:r>
            <w:rPr>
              <w:rFonts w:hint="eastAsia"/>
            </w:rPr>
            <w:t>,</w:t>
          </w:r>
          <w:r>
            <w:rPr>
              <w:rFonts w:hint="eastAsia"/>
            </w:rPr>
            <w:t>未经授权禁止扩散</w:t>
          </w:r>
        </w:p>
      </w:tc>
      <w:tc>
        <w:tcPr>
          <w:tcW w:w="2601" w:type="dxa"/>
        </w:tcPr>
        <w:p w14:paraId="5D6B6F22" w14:textId="141DA546" w:rsidR="00923BCB" w:rsidRDefault="00923BCB">
          <w:pPr>
            <w:pStyle w:val="ad"/>
            <w:ind w:firstLine="360"/>
            <w:jc w:val="right"/>
          </w:pPr>
          <w:r>
            <w:rPr>
              <w:rFonts w:hint="eastAsia"/>
            </w:rPr>
            <w:t>第</w:t>
          </w:r>
          <w:r>
            <w:fldChar w:fldCharType="begin"/>
          </w:r>
          <w:r>
            <w:instrText>PAGE</w:instrText>
          </w:r>
          <w:r>
            <w:fldChar w:fldCharType="separate"/>
          </w:r>
          <w:r w:rsidR="000F4F1C">
            <w:rPr>
              <w:noProof/>
            </w:rPr>
            <w:t>414</w:t>
          </w:r>
          <w:r>
            <w:fldChar w:fldCharType="end"/>
          </w:r>
          <w:r>
            <w:rPr>
              <w:rFonts w:hint="eastAsia"/>
            </w:rPr>
            <w:t>页</w:t>
          </w:r>
          <w:r>
            <w:t xml:space="preserve">, </w:t>
          </w:r>
          <w:r>
            <w:rPr>
              <w:rFonts w:hint="eastAsia"/>
            </w:rPr>
            <w:t>共</w:t>
          </w:r>
          <w:fldSimple w:instr=" NUMPAGES  \* Arabic  \* MERGEFORMAT ">
            <w:r w:rsidR="000F4F1C">
              <w:rPr>
                <w:noProof/>
              </w:rPr>
              <w:t>646</w:t>
            </w:r>
          </w:fldSimple>
          <w:r>
            <w:rPr>
              <w:rFonts w:hint="eastAsia"/>
            </w:rPr>
            <w:t>页</w:t>
          </w:r>
        </w:p>
      </w:tc>
    </w:tr>
  </w:tbl>
  <w:p w14:paraId="1A24E8AF" w14:textId="77777777" w:rsidR="00923BCB" w:rsidRDefault="00923BCB">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14C00" w14:textId="77777777" w:rsidR="00D621CF" w:rsidRDefault="00D621CF">
      <w:pPr>
        <w:spacing w:after="0" w:line="240" w:lineRule="auto"/>
        <w:ind w:firstLine="420"/>
      </w:pPr>
      <w:r>
        <w:separator/>
      </w:r>
    </w:p>
  </w:footnote>
  <w:footnote w:type="continuationSeparator" w:id="0">
    <w:p w14:paraId="51E8CB09" w14:textId="77777777" w:rsidR="00D621CF" w:rsidRDefault="00D621CF">
      <w:pPr>
        <w:spacing w:after="0" w:line="240" w:lineRule="auto"/>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2AD"/>
    <w:multiLevelType w:val="multilevel"/>
    <w:tmpl w:val="003802A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A1A7FAE"/>
    <w:multiLevelType w:val="multilevel"/>
    <w:tmpl w:val="1A1A7FA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A4B5433"/>
    <w:multiLevelType w:val="multilevel"/>
    <w:tmpl w:val="1A4B543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C970188"/>
    <w:multiLevelType w:val="multilevel"/>
    <w:tmpl w:val="1C97018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0773786"/>
    <w:multiLevelType w:val="multilevel"/>
    <w:tmpl w:val="2077378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11F5C76"/>
    <w:multiLevelType w:val="multilevel"/>
    <w:tmpl w:val="211F5C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21DE6A2B"/>
    <w:multiLevelType w:val="multilevel"/>
    <w:tmpl w:val="21DE6A2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29847E1"/>
    <w:multiLevelType w:val="multilevel"/>
    <w:tmpl w:val="229847E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93769B2"/>
    <w:multiLevelType w:val="multilevel"/>
    <w:tmpl w:val="293769B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0502F3C"/>
    <w:multiLevelType w:val="multilevel"/>
    <w:tmpl w:val="30502F3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632519C"/>
    <w:multiLevelType w:val="multilevel"/>
    <w:tmpl w:val="3632519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7643498"/>
    <w:multiLevelType w:val="multilevel"/>
    <w:tmpl w:val="3764349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0B65240"/>
    <w:multiLevelType w:val="multilevel"/>
    <w:tmpl w:val="40B6524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2B43CC9"/>
    <w:multiLevelType w:val="multilevel"/>
    <w:tmpl w:val="42B43CC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2FE570A"/>
    <w:multiLevelType w:val="multilevel"/>
    <w:tmpl w:val="42FE570A"/>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0"/>
      <w:suff w:val="space"/>
      <w:lvlText w:val="表%9"/>
      <w:lvlJc w:val="center"/>
      <w:pPr>
        <w:ind w:left="0" w:firstLine="0"/>
      </w:pPr>
      <w:rPr>
        <w:rFonts w:ascii="Arial" w:eastAsia="黑体" w:hAnsi="Arial" w:hint="default"/>
        <w:b w:val="0"/>
        <w:i w:val="0"/>
        <w:sz w:val="18"/>
        <w:szCs w:val="18"/>
      </w:rPr>
    </w:lvl>
  </w:abstractNum>
  <w:abstractNum w:abstractNumId="15" w15:restartNumberingAfterBreak="0">
    <w:nsid w:val="4C203967"/>
    <w:multiLevelType w:val="multilevel"/>
    <w:tmpl w:val="4C20396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E031E5B"/>
    <w:multiLevelType w:val="multilevel"/>
    <w:tmpl w:val="4E031E5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4F6646F1"/>
    <w:multiLevelType w:val="multilevel"/>
    <w:tmpl w:val="4F6646F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0EA3575"/>
    <w:multiLevelType w:val="multilevel"/>
    <w:tmpl w:val="60EA357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3546429"/>
    <w:multiLevelType w:val="multilevel"/>
    <w:tmpl w:val="63546429"/>
    <w:lvl w:ilvl="0">
      <w:start w:val="1"/>
      <w:numFmt w:val="decimal"/>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pStyle w:val="3"/>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ascii="Times New Roman" w:eastAsia="微软雅黑" w:hAnsi="Times New Roman" w:cs="Times New Roman"/>
        <w:color w:val="000000" w:themeColor="text1"/>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0" w15:restartNumberingAfterBreak="0">
    <w:nsid w:val="6A186C6C"/>
    <w:multiLevelType w:val="multilevel"/>
    <w:tmpl w:val="6A186C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BDD471D"/>
    <w:multiLevelType w:val="multilevel"/>
    <w:tmpl w:val="6BDD471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77B247DC"/>
    <w:multiLevelType w:val="multilevel"/>
    <w:tmpl w:val="77B247DC"/>
    <w:lvl w:ilvl="0">
      <w:start w:val="1"/>
      <w:numFmt w:val="decimal"/>
      <w:pStyle w:val="2"/>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7B6828AE"/>
    <w:multiLevelType w:val="multilevel"/>
    <w:tmpl w:val="7B6828A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7DA73287"/>
    <w:multiLevelType w:val="multilevel"/>
    <w:tmpl w:val="7DA73287"/>
    <w:lvl w:ilvl="0">
      <w:start w:val="1"/>
      <w:numFmt w:val="japaneseCounting"/>
      <w:pStyle w:val="1"/>
      <w:lvlText w:val="第%1章"/>
      <w:lvlJc w:val="left"/>
      <w:pPr>
        <w:ind w:left="825" w:hanging="8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977056539">
    <w:abstractNumId w:val="22"/>
  </w:num>
  <w:num w:numId="2" w16cid:durableId="1076321785">
    <w:abstractNumId w:val="19"/>
  </w:num>
  <w:num w:numId="3" w16cid:durableId="201275995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48494693">
    <w:abstractNumId w:val="24"/>
  </w:num>
  <w:num w:numId="5" w16cid:durableId="1760760515">
    <w:abstractNumId w:val="16"/>
  </w:num>
  <w:num w:numId="6" w16cid:durableId="1321814642">
    <w:abstractNumId w:val="6"/>
  </w:num>
  <w:num w:numId="7" w16cid:durableId="71142160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25004018">
    <w:abstractNumId w:val="15"/>
  </w:num>
  <w:num w:numId="9" w16cid:durableId="1568999780">
    <w:abstractNumId w:val="20"/>
  </w:num>
  <w:num w:numId="10" w16cid:durableId="55393543">
    <w:abstractNumId w:val="0"/>
  </w:num>
  <w:num w:numId="11" w16cid:durableId="1959070014">
    <w:abstractNumId w:val="22"/>
    <w:lvlOverride w:ilvl="0">
      <w:startOverride w:val="1"/>
    </w:lvlOverride>
  </w:num>
  <w:num w:numId="12" w16cid:durableId="399983432">
    <w:abstractNumId w:val="22"/>
    <w:lvlOverride w:ilvl="0">
      <w:startOverride w:val="1"/>
    </w:lvlOverride>
  </w:num>
  <w:num w:numId="13" w16cid:durableId="1407724054">
    <w:abstractNumId w:val="22"/>
    <w:lvlOverride w:ilvl="0">
      <w:startOverride w:val="1"/>
    </w:lvlOverride>
  </w:num>
  <w:num w:numId="14" w16cid:durableId="276451039">
    <w:abstractNumId w:val="22"/>
    <w:lvlOverride w:ilvl="0">
      <w:startOverride w:val="1"/>
    </w:lvlOverride>
  </w:num>
  <w:num w:numId="15" w16cid:durableId="1149593340">
    <w:abstractNumId w:val="5"/>
  </w:num>
  <w:num w:numId="16" w16cid:durableId="2134396622">
    <w:abstractNumId w:val="22"/>
    <w:lvlOverride w:ilvl="0">
      <w:startOverride w:val="1"/>
    </w:lvlOverride>
  </w:num>
  <w:num w:numId="17" w16cid:durableId="93403765">
    <w:abstractNumId w:val="22"/>
    <w:lvlOverride w:ilvl="0">
      <w:startOverride w:val="1"/>
    </w:lvlOverride>
  </w:num>
  <w:num w:numId="18" w16cid:durableId="893660979">
    <w:abstractNumId w:val="22"/>
    <w:lvlOverride w:ilvl="0">
      <w:startOverride w:val="1"/>
    </w:lvlOverride>
  </w:num>
  <w:num w:numId="19" w16cid:durableId="388841523">
    <w:abstractNumId w:val="22"/>
    <w:lvlOverride w:ilvl="0">
      <w:startOverride w:val="1"/>
    </w:lvlOverride>
  </w:num>
  <w:num w:numId="20" w16cid:durableId="1267888147">
    <w:abstractNumId w:val="22"/>
    <w:lvlOverride w:ilvl="0">
      <w:startOverride w:val="1"/>
    </w:lvlOverride>
  </w:num>
  <w:num w:numId="21" w16cid:durableId="424688957">
    <w:abstractNumId w:val="22"/>
    <w:lvlOverride w:ilvl="0">
      <w:startOverride w:val="1"/>
    </w:lvlOverride>
  </w:num>
  <w:num w:numId="22" w16cid:durableId="1273855613">
    <w:abstractNumId w:val="22"/>
    <w:lvlOverride w:ilvl="0">
      <w:startOverride w:val="1"/>
    </w:lvlOverride>
  </w:num>
  <w:num w:numId="23" w16cid:durableId="1661157501">
    <w:abstractNumId w:val="22"/>
    <w:lvlOverride w:ilvl="0">
      <w:startOverride w:val="1"/>
    </w:lvlOverride>
  </w:num>
  <w:num w:numId="24" w16cid:durableId="609509713">
    <w:abstractNumId w:val="22"/>
    <w:lvlOverride w:ilvl="0">
      <w:startOverride w:val="1"/>
    </w:lvlOverride>
  </w:num>
  <w:num w:numId="25" w16cid:durableId="233122315">
    <w:abstractNumId w:val="22"/>
    <w:lvlOverride w:ilvl="0">
      <w:startOverride w:val="1"/>
    </w:lvlOverride>
  </w:num>
  <w:num w:numId="26" w16cid:durableId="1071467925">
    <w:abstractNumId w:val="9"/>
  </w:num>
  <w:num w:numId="27" w16cid:durableId="89547679">
    <w:abstractNumId w:val="17"/>
  </w:num>
  <w:num w:numId="28" w16cid:durableId="996150248">
    <w:abstractNumId w:val="23"/>
  </w:num>
  <w:num w:numId="29" w16cid:durableId="11883812">
    <w:abstractNumId w:val="11"/>
  </w:num>
  <w:num w:numId="30" w16cid:durableId="1892187511">
    <w:abstractNumId w:val="1"/>
  </w:num>
  <w:num w:numId="31" w16cid:durableId="1156804501">
    <w:abstractNumId w:val="13"/>
  </w:num>
  <w:num w:numId="32" w16cid:durableId="160629985">
    <w:abstractNumId w:val="7"/>
  </w:num>
  <w:num w:numId="33" w16cid:durableId="1517497278">
    <w:abstractNumId w:val="21"/>
  </w:num>
  <w:num w:numId="34" w16cid:durableId="1262488182">
    <w:abstractNumId w:val="4"/>
  </w:num>
  <w:num w:numId="35" w16cid:durableId="1829394271">
    <w:abstractNumId w:val="12"/>
  </w:num>
  <w:num w:numId="36" w16cid:durableId="1366905800">
    <w:abstractNumId w:val="8"/>
  </w:num>
  <w:num w:numId="37" w16cid:durableId="191000914">
    <w:abstractNumId w:val="2"/>
  </w:num>
  <w:num w:numId="38" w16cid:durableId="1882206365">
    <w:abstractNumId w:val="18"/>
  </w:num>
  <w:num w:numId="39" w16cid:durableId="268392840">
    <w:abstractNumId w:val="3"/>
  </w:num>
  <w:num w:numId="40" w16cid:durableId="919289734">
    <w:abstractNumId w:val="10"/>
  </w:num>
  <w:num w:numId="41" w16cid:durableId="608973216">
    <w:abstractNumId w:val="22"/>
    <w:lvlOverride w:ilvl="0">
      <w:startOverride w:val="1"/>
    </w:lvlOverride>
  </w:num>
  <w:num w:numId="42" w16cid:durableId="1902867227">
    <w:abstractNumId w:val="22"/>
    <w:lvlOverride w:ilvl="0">
      <w:startOverride w:val="1"/>
    </w:lvlOverride>
  </w:num>
  <w:num w:numId="43" w16cid:durableId="310911462">
    <w:abstractNumId w:val="22"/>
    <w:lvlOverride w:ilvl="0">
      <w:startOverride w:val="1"/>
    </w:lvlOverride>
  </w:num>
  <w:num w:numId="44" w16cid:durableId="457341882">
    <w:abstractNumId w:val="22"/>
    <w:lvlOverride w:ilvl="0">
      <w:startOverride w:val="1"/>
    </w:lvlOverride>
  </w:num>
  <w:num w:numId="45" w16cid:durableId="1104499881">
    <w:abstractNumId w:val="22"/>
    <w:lvlOverride w:ilvl="0">
      <w:startOverride w:val="1"/>
    </w:lvlOverride>
  </w:num>
  <w:num w:numId="46" w16cid:durableId="233129612">
    <w:abstractNumId w:val="22"/>
    <w:lvlOverride w:ilvl="0">
      <w:startOverride w:val="1"/>
    </w:lvlOverride>
  </w:num>
  <w:num w:numId="47" w16cid:durableId="299767803">
    <w:abstractNumId w:val="22"/>
    <w:lvlOverride w:ilvl="0">
      <w:startOverride w:val="1"/>
    </w:lvlOverride>
  </w:num>
  <w:num w:numId="48" w16cid:durableId="452139908">
    <w:abstractNumId w:val="22"/>
    <w:lvlOverride w:ilvl="0">
      <w:startOverride w:val="1"/>
    </w:lvlOverride>
  </w:num>
  <w:num w:numId="49" w16cid:durableId="562834470">
    <w:abstractNumId w:val="22"/>
    <w:lvlOverride w:ilvl="0">
      <w:startOverride w:val="1"/>
    </w:lvlOverride>
  </w:num>
  <w:num w:numId="50" w16cid:durableId="1271006920">
    <w:abstractNumId w:val="22"/>
    <w:lvlOverride w:ilvl="0">
      <w:startOverride w:val="1"/>
    </w:lvlOverride>
  </w:num>
  <w:num w:numId="51" w16cid:durableId="1772700462">
    <w:abstractNumId w:val="22"/>
    <w:lvlOverride w:ilvl="0">
      <w:startOverride w:val="1"/>
    </w:lvlOverride>
  </w:num>
  <w:num w:numId="52" w16cid:durableId="668677021">
    <w:abstractNumId w:val="22"/>
    <w:lvlOverride w:ilvl="0">
      <w:startOverride w:val="1"/>
    </w:lvlOverride>
  </w:num>
  <w:num w:numId="53" w16cid:durableId="1774401512">
    <w:abstractNumId w:val="22"/>
    <w:lvlOverride w:ilvl="0">
      <w:startOverride w:val="1"/>
    </w:lvlOverride>
  </w:num>
  <w:num w:numId="54" w16cid:durableId="1834026202">
    <w:abstractNumId w:val="22"/>
    <w:lvlOverride w:ilvl="0">
      <w:startOverride w:val="1"/>
    </w:lvlOverride>
  </w:num>
  <w:num w:numId="55" w16cid:durableId="1017080695">
    <w:abstractNumId w:val="22"/>
    <w:lvlOverride w:ilvl="0">
      <w:startOverride w:val="1"/>
    </w:lvlOverride>
  </w:num>
  <w:num w:numId="56" w16cid:durableId="8989617">
    <w:abstractNumId w:val="22"/>
    <w:lvlOverride w:ilvl="0">
      <w:startOverride w:val="1"/>
    </w:lvlOverride>
  </w:num>
  <w:num w:numId="57" w16cid:durableId="12919370">
    <w:abstractNumId w:val="22"/>
    <w:lvlOverride w:ilvl="0">
      <w:startOverride w:val="1"/>
    </w:lvlOverride>
  </w:num>
  <w:num w:numId="58" w16cid:durableId="455947433">
    <w:abstractNumId w:val="22"/>
    <w:lvlOverride w:ilvl="0">
      <w:startOverride w:val="1"/>
    </w:lvlOverride>
  </w:num>
  <w:num w:numId="59" w16cid:durableId="1396050101">
    <w:abstractNumId w:val="22"/>
    <w:lvlOverride w:ilvl="0">
      <w:startOverride w:val="1"/>
    </w:lvlOverride>
  </w:num>
  <w:num w:numId="60" w16cid:durableId="1517886443">
    <w:abstractNumId w:val="22"/>
    <w:lvlOverride w:ilvl="0">
      <w:startOverride w:val="1"/>
    </w:lvlOverride>
  </w:num>
  <w:num w:numId="61" w16cid:durableId="1571694389">
    <w:abstractNumId w:val="22"/>
    <w:lvlOverride w:ilvl="0">
      <w:startOverride w:val="1"/>
    </w:lvlOverride>
  </w:num>
  <w:num w:numId="62" w16cid:durableId="584148000">
    <w:abstractNumId w:val="22"/>
    <w:lvlOverride w:ilvl="0">
      <w:startOverride w:val="1"/>
    </w:lvlOverride>
  </w:num>
  <w:num w:numId="63" w16cid:durableId="80879016">
    <w:abstractNumId w:val="22"/>
    <w:lvlOverride w:ilvl="0">
      <w:startOverride w:val="1"/>
    </w:lvlOverride>
  </w:num>
  <w:num w:numId="64" w16cid:durableId="1424834569">
    <w:abstractNumId w:val="22"/>
    <w:lvlOverride w:ilvl="0">
      <w:startOverride w:val="1"/>
    </w:lvlOverride>
  </w:num>
  <w:num w:numId="65" w16cid:durableId="806243887">
    <w:abstractNumId w:val="22"/>
    <w:lvlOverride w:ilvl="0">
      <w:startOverride w:val="1"/>
    </w:lvlOverride>
  </w:num>
  <w:num w:numId="66" w16cid:durableId="572739760">
    <w:abstractNumId w:val="22"/>
    <w:lvlOverride w:ilvl="0">
      <w:startOverride w:val="1"/>
    </w:lvlOverride>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8613058106752">
    <w15:presenceInfo w15:providerId="Windows Live" w15:userId="611cdf7afc170c98"/>
  </w15:person>
  <w15:person w15:author="king">
    <w15:presenceInfo w15:providerId="Windows Live" w15:userId="611cdf7afc170c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1CC"/>
    <w:rsid w:val="000003F5"/>
    <w:rsid w:val="000004A0"/>
    <w:rsid w:val="00000597"/>
    <w:rsid w:val="00000B02"/>
    <w:rsid w:val="00001237"/>
    <w:rsid w:val="000023AE"/>
    <w:rsid w:val="00002755"/>
    <w:rsid w:val="00003590"/>
    <w:rsid w:val="0000423F"/>
    <w:rsid w:val="000047BA"/>
    <w:rsid w:val="000049F8"/>
    <w:rsid w:val="00006608"/>
    <w:rsid w:val="000075BC"/>
    <w:rsid w:val="0000769E"/>
    <w:rsid w:val="00011E71"/>
    <w:rsid w:val="00012181"/>
    <w:rsid w:val="000121EE"/>
    <w:rsid w:val="0001264D"/>
    <w:rsid w:val="0001275B"/>
    <w:rsid w:val="00012883"/>
    <w:rsid w:val="0001330D"/>
    <w:rsid w:val="00014606"/>
    <w:rsid w:val="00015127"/>
    <w:rsid w:val="0001519C"/>
    <w:rsid w:val="00015288"/>
    <w:rsid w:val="0001641F"/>
    <w:rsid w:val="00016C3A"/>
    <w:rsid w:val="0001737D"/>
    <w:rsid w:val="0001755B"/>
    <w:rsid w:val="00017826"/>
    <w:rsid w:val="0002058E"/>
    <w:rsid w:val="00020CC0"/>
    <w:rsid w:val="00021413"/>
    <w:rsid w:val="00022FA5"/>
    <w:rsid w:val="0002351A"/>
    <w:rsid w:val="00023646"/>
    <w:rsid w:val="00023DAD"/>
    <w:rsid w:val="00023EF5"/>
    <w:rsid w:val="00024008"/>
    <w:rsid w:val="00025096"/>
    <w:rsid w:val="00025180"/>
    <w:rsid w:val="00025A32"/>
    <w:rsid w:val="00025EF9"/>
    <w:rsid w:val="00026C2B"/>
    <w:rsid w:val="00031E17"/>
    <w:rsid w:val="00034E5E"/>
    <w:rsid w:val="0003512A"/>
    <w:rsid w:val="0003583E"/>
    <w:rsid w:val="00035874"/>
    <w:rsid w:val="000359A0"/>
    <w:rsid w:val="00036ACD"/>
    <w:rsid w:val="00036D0E"/>
    <w:rsid w:val="00037118"/>
    <w:rsid w:val="000377FF"/>
    <w:rsid w:val="00037D64"/>
    <w:rsid w:val="000406F8"/>
    <w:rsid w:val="00040912"/>
    <w:rsid w:val="000409E2"/>
    <w:rsid w:val="00040F52"/>
    <w:rsid w:val="00043324"/>
    <w:rsid w:val="00043ED5"/>
    <w:rsid w:val="000450F6"/>
    <w:rsid w:val="00045BCE"/>
    <w:rsid w:val="00045D43"/>
    <w:rsid w:val="00046A2B"/>
    <w:rsid w:val="00046F39"/>
    <w:rsid w:val="0004713B"/>
    <w:rsid w:val="00047477"/>
    <w:rsid w:val="00050B28"/>
    <w:rsid w:val="00050F55"/>
    <w:rsid w:val="000511FB"/>
    <w:rsid w:val="00052136"/>
    <w:rsid w:val="00052726"/>
    <w:rsid w:val="000539CC"/>
    <w:rsid w:val="00055CD4"/>
    <w:rsid w:val="0005606A"/>
    <w:rsid w:val="000561B3"/>
    <w:rsid w:val="00056389"/>
    <w:rsid w:val="000565F0"/>
    <w:rsid w:val="00057122"/>
    <w:rsid w:val="000574E2"/>
    <w:rsid w:val="00057D78"/>
    <w:rsid w:val="00060FD3"/>
    <w:rsid w:val="000616E3"/>
    <w:rsid w:val="00062739"/>
    <w:rsid w:val="00063AF5"/>
    <w:rsid w:val="00063FE0"/>
    <w:rsid w:val="00065189"/>
    <w:rsid w:val="00065C68"/>
    <w:rsid w:val="00066E82"/>
    <w:rsid w:val="00070292"/>
    <w:rsid w:val="00072E8A"/>
    <w:rsid w:val="00073008"/>
    <w:rsid w:val="000735EE"/>
    <w:rsid w:val="00073683"/>
    <w:rsid w:val="0007368E"/>
    <w:rsid w:val="00073E4C"/>
    <w:rsid w:val="0007447C"/>
    <w:rsid w:val="00074D38"/>
    <w:rsid w:val="00074F0E"/>
    <w:rsid w:val="00075A56"/>
    <w:rsid w:val="00076CEE"/>
    <w:rsid w:val="00076F65"/>
    <w:rsid w:val="0007787E"/>
    <w:rsid w:val="00080226"/>
    <w:rsid w:val="0008024C"/>
    <w:rsid w:val="000813EE"/>
    <w:rsid w:val="00081439"/>
    <w:rsid w:val="00081602"/>
    <w:rsid w:val="00081F68"/>
    <w:rsid w:val="0008204D"/>
    <w:rsid w:val="000829CA"/>
    <w:rsid w:val="00082BFB"/>
    <w:rsid w:val="00082DDB"/>
    <w:rsid w:val="00083433"/>
    <w:rsid w:val="00083750"/>
    <w:rsid w:val="00083B0F"/>
    <w:rsid w:val="0008429E"/>
    <w:rsid w:val="00084703"/>
    <w:rsid w:val="00084A46"/>
    <w:rsid w:val="000851D1"/>
    <w:rsid w:val="0008545A"/>
    <w:rsid w:val="000867B7"/>
    <w:rsid w:val="00087274"/>
    <w:rsid w:val="00087D43"/>
    <w:rsid w:val="00090312"/>
    <w:rsid w:val="00090597"/>
    <w:rsid w:val="00091F3B"/>
    <w:rsid w:val="00092081"/>
    <w:rsid w:val="00093A1C"/>
    <w:rsid w:val="00094F50"/>
    <w:rsid w:val="00095BDD"/>
    <w:rsid w:val="0009617A"/>
    <w:rsid w:val="00096662"/>
    <w:rsid w:val="000968CE"/>
    <w:rsid w:val="00096ED7"/>
    <w:rsid w:val="00097D1C"/>
    <w:rsid w:val="000A009F"/>
    <w:rsid w:val="000A01F7"/>
    <w:rsid w:val="000A137F"/>
    <w:rsid w:val="000A1466"/>
    <w:rsid w:val="000A1C34"/>
    <w:rsid w:val="000A1E8D"/>
    <w:rsid w:val="000A2151"/>
    <w:rsid w:val="000A294A"/>
    <w:rsid w:val="000A3E0E"/>
    <w:rsid w:val="000A42E5"/>
    <w:rsid w:val="000A4A2C"/>
    <w:rsid w:val="000A5167"/>
    <w:rsid w:val="000A5409"/>
    <w:rsid w:val="000A5B61"/>
    <w:rsid w:val="000A5C4E"/>
    <w:rsid w:val="000A6D8A"/>
    <w:rsid w:val="000A6FEC"/>
    <w:rsid w:val="000B1117"/>
    <w:rsid w:val="000B308D"/>
    <w:rsid w:val="000B40AD"/>
    <w:rsid w:val="000B4533"/>
    <w:rsid w:val="000B52D4"/>
    <w:rsid w:val="000B5377"/>
    <w:rsid w:val="000B53BB"/>
    <w:rsid w:val="000B5610"/>
    <w:rsid w:val="000B58A2"/>
    <w:rsid w:val="000B6170"/>
    <w:rsid w:val="000B68D5"/>
    <w:rsid w:val="000B74E4"/>
    <w:rsid w:val="000B76C8"/>
    <w:rsid w:val="000B7D90"/>
    <w:rsid w:val="000C08BE"/>
    <w:rsid w:val="000C2DFC"/>
    <w:rsid w:val="000C2F6F"/>
    <w:rsid w:val="000C3BE7"/>
    <w:rsid w:val="000C421C"/>
    <w:rsid w:val="000C5055"/>
    <w:rsid w:val="000C5CD2"/>
    <w:rsid w:val="000C690E"/>
    <w:rsid w:val="000C7230"/>
    <w:rsid w:val="000D11BB"/>
    <w:rsid w:val="000D138F"/>
    <w:rsid w:val="000D1DA6"/>
    <w:rsid w:val="000D36EA"/>
    <w:rsid w:val="000D3A88"/>
    <w:rsid w:val="000D402F"/>
    <w:rsid w:val="000D4798"/>
    <w:rsid w:val="000D49C6"/>
    <w:rsid w:val="000D4ABF"/>
    <w:rsid w:val="000D749E"/>
    <w:rsid w:val="000D7FDE"/>
    <w:rsid w:val="000E06D5"/>
    <w:rsid w:val="000E16E7"/>
    <w:rsid w:val="000E19CF"/>
    <w:rsid w:val="000E1AEC"/>
    <w:rsid w:val="000E287A"/>
    <w:rsid w:val="000E2B3B"/>
    <w:rsid w:val="000E2DBF"/>
    <w:rsid w:val="000E36B1"/>
    <w:rsid w:val="000E3B6B"/>
    <w:rsid w:val="000E4125"/>
    <w:rsid w:val="000E4576"/>
    <w:rsid w:val="000E5628"/>
    <w:rsid w:val="000E5F08"/>
    <w:rsid w:val="000E6FB4"/>
    <w:rsid w:val="000E701F"/>
    <w:rsid w:val="000E7D0D"/>
    <w:rsid w:val="000F0958"/>
    <w:rsid w:val="000F12F3"/>
    <w:rsid w:val="000F2AEE"/>
    <w:rsid w:val="000F2C20"/>
    <w:rsid w:val="000F3082"/>
    <w:rsid w:val="000F318A"/>
    <w:rsid w:val="000F3AB6"/>
    <w:rsid w:val="000F4F1C"/>
    <w:rsid w:val="000F50D4"/>
    <w:rsid w:val="000F51F6"/>
    <w:rsid w:val="000F5A8E"/>
    <w:rsid w:val="000F5E6B"/>
    <w:rsid w:val="000F619E"/>
    <w:rsid w:val="000F6493"/>
    <w:rsid w:val="000F6527"/>
    <w:rsid w:val="000F7B97"/>
    <w:rsid w:val="000F7D41"/>
    <w:rsid w:val="000F7D95"/>
    <w:rsid w:val="00100660"/>
    <w:rsid w:val="00103836"/>
    <w:rsid w:val="00106954"/>
    <w:rsid w:val="00106E04"/>
    <w:rsid w:val="001070BD"/>
    <w:rsid w:val="00107686"/>
    <w:rsid w:val="0011166A"/>
    <w:rsid w:val="001116B7"/>
    <w:rsid w:val="00111F94"/>
    <w:rsid w:val="00112363"/>
    <w:rsid w:val="00112C9F"/>
    <w:rsid w:val="0011410F"/>
    <w:rsid w:val="00114740"/>
    <w:rsid w:val="00115734"/>
    <w:rsid w:val="001167F8"/>
    <w:rsid w:val="0011681D"/>
    <w:rsid w:val="00116D83"/>
    <w:rsid w:val="00117837"/>
    <w:rsid w:val="00117873"/>
    <w:rsid w:val="00117CC0"/>
    <w:rsid w:val="00121957"/>
    <w:rsid w:val="00121D3A"/>
    <w:rsid w:val="00121E5E"/>
    <w:rsid w:val="001226BD"/>
    <w:rsid w:val="00123035"/>
    <w:rsid w:val="00123214"/>
    <w:rsid w:val="0012422E"/>
    <w:rsid w:val="00124681"/>
    <w:rsid w:val="0012575E"/>
    <w:rsid w:val="00125B3F"/>
    <w:rsid w:val="00125F4C"/>
    <w:rsid w:val="00126D1D"/>
    <w:rsid w:val="00126EA7"/>
    <w:rsid w:val="00130199"/>
    <w:rsid w:val="001301E5"/>
    <w:rsid w:val="001316A3"/>
    <w:rsid w:val="00131B1E"/>
    <w:rsid w:val="001328A5"/>
    <w:rsid w:val="0013353E"/>
    <w:rsid w:val="00133B97"/>
    <w:rsid w:val="00135547"/>
    <w:rsid w:val="00136C8D"/>
    <w:rsid w:val="001375B6"/>
    <w:rsid w:val="00140068"/>
    <w:rsid w:val="00140CB2"/>
    <w:rsid w:val="001415EE"/>
    <w:rsid w:val="00141F9D"/>
    <w:rsid w:val="00142DA1"/>
    <w:rsid w:val="00142F49"/>
    <w:rsid w:val="0014409A"/>
    <w:rsid w:val="0014419A"/>
    <w:rsid w:val="00144565"/>
    <w:rsid w:val="001455E3"/>
    <w:rsid w:val="00145CC5"/>
    <w:rsid w:val="001465E3"/>
    <w:rsid w:val="00147C76"/>
    <w:rsid w:val="00151C60"/>
    <w:rsid w:val="001542C1"/>
    <w:rsid w:val="00155DB5"/>
    <w:rsid w:val="001564EF"/>
    <w:rsid w:val="001571CD"/>
    <w:rsid w:val="00157358"/>
    <w:rsid w:val="00157ACF"/>
    <w:rsid w:val="00157CDA"/>
    <w:rsid w:val="00157DA7"/>
    <w:rsid w:val="00160AF4"/>
    <w:rsid w:val="00160EFD"/>
    <w:rsid w:val="00162529"/>
    <w:rsid w:val="00162747"/>
    <w:rsid w:val="001636C0"/>
    <w:rsid w:val="001646D9"/>
    <w:rsid w:val="00165C61"/>
    <w:rsid w:val="00166548"/>
    <w:rsid w:val="00170E3C"/>
    <w:rsid w:val="00172343"/>
    <w:rsid w:val="00172AD6"/>
    <w:rsid w:val="00173A87"/>
    <w:rsid w:val="00173A8D"/>
    <w:rsid w:val="00174A7B"/>
    <w:rsid w:val="0017559A"/>
    <w:rsid w:val="00175FA1"/>
    <w:rsid w:val="00176697"/>
    <w:rsid w:val="001770CC"/>
    <w:rsid w:val="00177968"/>
    <w:rsid w:val="001811D7"/>
    <w:rsid w:val="00181F0D"/>
    <w:rsid w:val="00183706"/>
    <w:rsid w:val="00184781"/>
    <w:rsid w:val="00185874"/>
    <w:rsid w:val="0018730D"/>
    <w:rsid w:val="001874E4"/>
    <w:rsid w:val="001877FF"/>
    <w:rsid w:val="00187AC4"/>
    <w:rsid w:val="0019198B"/>
    <w:rsid w:val="00191FE0"/>
    <w:rsid w:val="00192A8A"/>
    <w:rsid w:val="001946F5"/>
    <w:rsid w:val="00195570"/>
    <w:rsid w:val="001962A5"/>
    <w:rsid w:val="001973C2"/>
    <w:rsid w:val="0019740B"/>
    <w:rsid w:val="00197A5F"/>
    <w:rsid w:val="001A059A"/>
    <w:rsid w:val="001A0E76"/>
    <w:rsid w:val="001A124B"/>
    <w:rsid w:val="001A125B"/>
    <w:rsid w:val="001A1E65"/>
    <w:rsid w:val="001A22CE"/>
    <w:rsid w:val="001A2618"/>
    <w:rsid w:val="001A295E"/>
    <w:rsid w:val="001A3396"/>
    <w:rsid w:val="001A3542"/>
    <w:rsid w:val="001A403F"/>
    <w:rsid w:val="001A48EF"/>
    <w:rsid w:val="001A4FDE"/>
    <w:rsid w:val="001A59BE"/>
    <w:rsid w:val="001A75EC"/>
    <w:rsid w:val="001A7A6A"/>
    <w:rsid w:val="001B2286"/>
    <w:rsid w:val="001B3455"/>
    <w:rsid w:val="001B3A1E"/>
    <w:rsid w:val="001B427C"/>
    <w:rsid w:val="001B57B3"/>
    <w:rsid w:val="001B59AF"/>
    <w:rsid w:val="001B64F7"/>
    <w:rsid w:val="001B6CBE"/>
    <w:rsid w:val="001B6FC5"/>
    <w:rsid w:val="001B75D9"/>
    <w:rsid w:val="001B761D"/>
    <w:rsid w:val="001B7A7A"/>
    <w:rsid w:val="001B7F45"/>
    <w:rsid w:val="001C0F2D"/>
    <w:rsid w:val="001C125A"/>
    <w:rsid w:val="001C137F"/>
    <w:rsid w:val="001C3670"/>
    <w:rsid w:val="001C4856"/>
    <w:rsid w:val="001C4C8E"/>
    <w:rsid w:val="001C5732"/>
    <w:rsid w:val="001C5CE6"/>
    <w:rsid w:val="001C680A"/>
    <w:rsid w:val="001C7816"/>
    <w:rsid w:val="001C7BFD"/>
    <w:rsid w:val="001D11D1"/>
    <w:rsid w:val="001D1C5A"/>
    <w:rsid w:val="001D2738"/>
    <w:rsid w:val="001D2A43"/>
    <w:rsid w:val="001D2D6F"/>
    <w:rsid w:val="001D38EA"/>
    <w:rsid w:val="001D3E3D"/>
    <w:rsid w:val="001D3FEC"/>
    <w:rsid w:val="001D408F"/>
    <w:rsid w:val="001D4F0B"/>
    <w:rsid w:val="001D5AE0"/>
    <w:rsid w:val="001D5C3B"/>
    <w:rsid w:val="001D6966"/>
    <w:rsid w:val="001D6AA6"/>
    <w:rsid w:val="001D7179"/>
    <w:rsid w:val="001E0135"/>
    <w:rsid w:val="001E0A99"/>
    <w:rsid w:val="001E0BCF"/>
    <w:rsid w:val="001E102B"/>
    <w:rsid w:val="001E1189"/>
    <w:rsid w:val="001E1700"/>
    <w:rsid w:val="001E1732"/>
    <w:rsid w:val="001E1D06"/>
    <w:rsid w:val="001E26FE"/>
    <w:rsid w:val="001E421C"/>
    <w:rsid w:val="001E49F4"/>
    <w:rsid w:val="001E582E"/>
    <w:rsid w:val="001E5B60"/>
    <w:rsid w:val="001E5CAC"/>
    <w:rsid w:val="001E6153"/>
    <w:rsid w:val="001E68E3"/>
    <w:rsid w:val="001E7D31"/>
    <w:rsid w:val="001F1A8F"/>
    <w:rsid w:val="001F27F4"/>
    <w:rsid w:val="001F38F6"/>
    <w:rsid w:val="001F3CD8"/>
    <w:rsid w:val="001F468A"/>
    <w:rsid w:val="001F4C20"/>
    <w:rsid w:val="001F4CCF"/>
    <w:rsid w:val="001F4E41"/>
    <w:rsid w:val="001F50F8"/>
    <w:rsid w:val="001F6152"/>
    <w:rsid w:val="001F633A"/>
    <w:rsid w:val="001F6800"/>
    <w:rsid w:val="001F7989"/>
    <w:rsid w:val="00201123"/>
    <w:rsid w:val="00201568"/>
    <w:rsid w:val="002018AA"/>
    <w:rsid w:val="00202E0B"/>
    <w:rsid w:val="002034EB"/>
    <w:rsid w:val="00203FE3"/>
    <w:rsid w:val="00204376"/>
    <w:rsid w:val="00206146"/>
    <w:rsid w:val="00206AF1"/>
    <w:rsid w:val="00206B27"/>
    <w:rsid w:val="00210564"/>
    <w:rsid w:val="002106BF"/>
    <w:rsid w:val="00210976"/>
    <w:rsid w:val="00210BF9"/>
    <w:rsid w:val="00212904"/>
    <w:rsid w:val="00214243"/>
    <w:rsid w:val="00214C58"/>
    <w:rsid w:val="00215A44"/>
    <w:rsid w:val="00216308"/>
    <w:rsid w:val="00217663"/>
    <w:rsid w:val="002178C5"/>
    <w:rsid w:val="002214A5"/>
    <w:rsid w:val="00221C1B"/>
    <w:rsid w:val="0022200F"/>
    <w:rsid w:val="0022286B"/>
    <w:rsid w:val="00223369"/>
    <w:rsid w:val="00225C34"/>
    <w:rsid w:val="00225E8E"/>
    <w:rsid w:val="00225EC3"/>
    <w:rsid w:val="002260C5"/>
    <w:rsid w:val="002262CB"/>
    <w:rsid w:val="00226A44"/>
    <w:rsid w:val="00226EC1"/>
    <w:rsid w:val="002271F6"/>
    <w:rsid w:val="00227306"/>
    <w:rsid w:val="002304F3"/>
    <w:rsid w:val="00232F7E"/>
    <w:rsid w:val="0023349B"/>
    <w:rsid w:val="00233ACF"/>
    <w:rsid w:val="00233D7E"/>
    <w:rsid w:val="00233F89"/>
    <w:rsid w:val="002344EA"/>
    <w:rsid w:val="002348D9"/>
    <w:rsid w:val="002354F9"/>
    <w:rsid w:val="00235AB2"/>
    <w:rsid w:val="002360D2"/>
    <w:rsid w:val="00237884"/>
    <w:rsid w:val="00240333"/>
    <w:rsid w:val="00240A52"/>
    <w:rsid w:val="00241982"/>
    <w:rsid w:val="00241E3D"/>
    <w:rsid w:val="00241F2B"/>
    <w:rsid w:val="002423C0"/>
    <w:rsid w:val="002424CD"/>
    <w:rsid w:val="00243421"/>
    <w:rsid w:val="00243909"/>
    <w:rsid w:val="00244D2C"/>
    <w:rsid w:val="0024678E"/>
    <w:rsid w:val="00247114"/>
    <w:rsid w:val="00247CE9"/>
    <w:rsid w:val="0025045B"/>
    <w:rsid w:val="002504CF"/>
    <w:rsid w:val="00250B37"/>
    <w:rsid w:val="002512F4"/>
    <w:rsid w:val="00251381"/>
    <w:rsid w:val="002514E8"/>
    <w:rsid w:val="002524F0"/>
    <w:rsid w:val="00252F44"/>
    <w:rsid w:val="002538C0"/>
    <w:rsid w:val="00253F14"/>
    <w:rsid w:val="0025402D"/>
    <w:rsid w:val="00254E7D"/>
    <w:rsid w:val="00255063"/>
    <w:rsid w:val="002553A4"/>
    <w:rsid w:val="00256F25"/>
    <w:rsid w:val="00257270"/>
    <w:rsid w:val="00257EC7"/>
    <w:rsid w:val="002600C5"/>
    <w:rsid w:val="00260424"/>
    <w:rsid w:val="002605D9"/>
    <w:rsid w:val="00260D5A"/>
    <w:rsid w:val="002612FC"/>
    <w:rsid w:val="00261F30"/>
    <w:rsid w:val="00262D0F"/>
    <w:rsid w:val="0026425C"/>
    <w:rsid w:val="0026495D"/>
    <w:rsid w:val="00264F03"/>
    <w:rsid w:val="002650F1"/>
    <w:rsid w:val="00265801"/>
    <w:rsid w:val="002665AD"/>
    <w:rsid w:val="00266A5E"/>
    <w:rsid w:val="00267DF3"/>
    <w:rsid w:val="00270352"/>
    <w:rsid w:val="00271719"/>
    <w:rsid w:val="00271F74"/>
    <w:rsid w:val="00272215"/>
    <w:rsid w:val="002723FD"/>
    <w:rsid w:val="00274FFD"/>
    <w:rsid w:val="002771FC"/>
    <w:rsid w:val="00277FC1"/>
    <w:rsid w:val="00280CE4"/>
    <w:rsid w:val="0028156D"/>
    <w:rsid w:val="00282051"/>
    <w:rsid w:val="00282920"/>
    <w:rsid w:val="00282CFE"/>
    <w:rsid w:val="002833DF"/>
    <w:rsid w:val="00284581"/>
    <w:rsid w:val="00284650"/>
    <w:rsid w:val="00284F45"/>
    <w:rsid w:val="0028703C"/>
    <w:rsid w:val="0028768C"/>
    <w:rsid w:val="00287E8D"/>
    <w:rsid w:val="00290332"/>
    <w:rsid w:val="0029038F"/>
    <w:rsid w:val="00290519"/>
    <w:rsid w:val="00291677"/>
    <w:rsid w:val="002918FF"/>
    <w:rsid w:val="00292A9A"/>
    <w:rsid w:val="002942E1"/>
    <w:rsid w:val="0029431B"/>
    <w:rsid w:val="002946BE"/>
    <w:rsid w:val="00295030"/>
    <w:rsid w:val="00295B7A"/>
    <w:rsid w:val="00295CF6"/>
    <w:rsid w:val="00295E51"/>
    <w:rsid w:val="002960B0"/>
    <w:rsid w:val="002970D4"/>
    <w:rsid w:val="002974A2"/>
    <w:rsid w:val="002A15FD"/>
    <w:rsid w:val="002A177C"/>
    <w:rsid w:val="002A1966"/>
    <w:rsid w:val="002A206E"/>
    <w:rsid w:val="002A42F9"/>
    <w:rsid w:val="002A4417"/>
    <w:rsid w:val="002A54F2"/>
    <w:rsid w:val="002A6230"/>
    <w:rsid w:val="002A68FB"/>
    <w:rsid w:val="002A696E"/>
    <w:rsid w:val="002A7099"/>
    <w:rsid w:val="002A725D"/>
    <w:rsid w:val="002A76E5"/>
    <w:rsid w:val="002A7D6C"/>
    <w:rsid w:val="002B0375"/>
    <w:rsid w:val="002B06FE"/>
    <w:rsid w:val="002B0AAA"/>
    <w:rsid w:val="002B0B5E"/>
    <w:rsid w:val="002B163D"/>
    <w:rsid w:val="002B23F7"/>
    <w:rsid w:val="002B2909"/>
    <w:rsid w:val="002B2E0C"/>
    <w:rsid w:val="002B487B"/>
    <w:rsid w:val="002B53DC"/>
    <w:rsid w:val="002B5453"/>
    <w:rsid w:val="002B5AC2"/>
    <w:rsid w:val="002B5E58"/>
    <w:rsid w:val="002B6F4A"/>
    <w:rsid w:val="002C0D72"/>
    <w:rsid w:val="002C0F9A"/>
    <w:rsid w:val="002C18C4"/>
    <w:rsid w:val="002C21AA"/>
    <w:rsid w:val="002C2BFC"/>
    <w:rsid w:val="002C488D"/>
    <w:rsid w:val="002C494F"/>
    <w:rsid w:val="002C4FAE"/>
    <w:rsid w:val="002C5416"/>
    <w:rsid w:val="002C64A8"/>
    <w:rsid w:val="002C7F48"/>
    <w:rsid w:val="002D05C9"/>
    <w:rsid w:val="002D0FE3"/>
    <w:rsid w:val="002D159A"/>
    <w:rsid w:val="002D27DA"/>
    <w:rsid w:val="002D3106"/>
    <w:rsid w:val="002D39D6"/>
    <w:rsid w:val="002D3CA4"/>
    <w:rsid w:val="002D4973"/>
    <w:rsid w:val="002D5E34"/>
    <w:rsid w:val="002D7BA4"/>
    <w:rsid w:val="002D7E63"/>
    <w:rsid w:val="002E08FF"/>
    <w:rsid w:val="002E3178"/>
    <w:rsid w:val="002E42EF"/>
    <w:rsid w:val="002E478F"/>
    <w:rsid w:val="002E6B29"/>
    <w:rsid w:val="002E7556"/>
    <w:rsid w:val="002F12D2"/>
    <w:rsid w:val="002F1779"/>
    <w:rsid w:val="002F1E3C"/>
    <w:rsid w:val="002F2B42"/>
    <w:rsid w:val="002F2D65"/>
    <w:rsid w:val="002F3574"/>
    <w:rsid w:val="002F3B93"/>
    <w:rsid w:val="002F4849"/>
    <w:rsid w:val="002F4EB2"/>
    <w:rsid w:val="002F618C"/>
    <w:rsid w:val="002F63AB"/>
    <w:rsid w:val="002F6AC6"/>
    <w:rsid w:val="002F6F72"/>
    <w:rsid w:val="002F7C3A"/>
    <w:rsid w:val="002F7FEE"/>
    <w:rsid w:val="00300FF1"/>
    <w:rsid w:val="003025C5"/>
    <w:rsid w:val="00302A5B"/>
    <w:rsid w:val="00302E38"/>
    <w:rsid w:val="00302E65"/>
    <w:rsid w:val="0030305C"/>
    <w:rsid w:val="00305153"/>
    <w:rsid w:val="00305D0C"/>
    <w:rsid w:val="003107AB"/>
    <w:rsid w:val="00310E4E"/>
    <w:rsid w:val="00311BDF"/>
    <w:rsid w:val="00311DA2"/>
    <w:rsid w:val="003124A9"/>
    <w:rsid w:val="0031300A"/>
    <w:rsid w:val="003138B8"/>
    <w:rsid w:val="00313CBA"/>
    <w:rsid w:val="00313CCC"/>
    <w:rsid w:val="00313F2F"/>
    <w:rsid w:val="0031511B"/>
    <w:rsid w:val="00317572"/>
    <w:rsid w:val="00320F3C"/>
    <w:rsid w:val="00321605"/>
    <w:rsid w:val="003220D3"/>
    <w:rsid w:val="003223CC"/>
    <w:rsid w:val="00323625"/>
    <w:rsid w:val="003245BF"/>
    <w:rsid w:val="00325557"/>
    <w:rsid w:val="00326DD0"/>
    <w:rsid w:val="003309AA"/>
    <w:rsid w:val="00330BB0"/>
    <w:rsid w:val="00330E6A"/>
    <w:rsid w:val="003312D8"/>
    <w:rsid w:val="0033308D"/>
    <w:rsid w:val="00333338"/>
    <w:rsid w:val="0033340B"/>
    <w:rsid w:val="00333C86"/>
    <w:rsid w:val="003360CB"/>
    <w:rsid w:val="00336CCD"/>
    <w:rsid w:val="003374EB"/>
    <w:rsid w:val="003377EA"/>
    <w:rsid w:val="00337B6F"/>
    <w:rsid w:val="0034045C"/>
    <w:rsid w:val="00340582"/>
    <w:rsid w:val="00341104"/>
    <w:rsid w:val="00341307"/>
    <w:rsid w:val="003419A1"/>
    <w:rsid w:val="0034345A"/>
    <w:rsid w:val="003436FF"/>
    <w:rsid w:val="00344353"/>
    <w:rsid w:val="003444C6"/>
    <w:rsid w:val="0034453B"/>
    <w:rsid w:val="00344663"/>
    <w:rsid w:val="00344A45"/>
    <w:rsid w:val="00344D52"/>
    <w:rsid w:val="00346960"/>
    <w:rsid w:val="00346AE4"/>
    <w:rsid w:val="00346E73"/>
    <w:rsid w:val="00347077"/>
    <w:rsid w:val="00350598"/>
    <w:rsid w:val="003507C4"/>
    <w:rsid w:val="00350930"/>
    <w:rsid w:val="00351288"/>
    <w:rsid w:val="00353165"/>
    <w:rsid w:val="00353204"/>
    <w:rsid w:val="003533A3"/>
    <w:rsid w:val="00354C0A"/>
    <w:rsid w:val="00356AC4"/>
    <w:rsid w:val="00357025"/>
    <w:rsid w:val="00357C32"/>
    <w:rsid w:val="003602C4"/>
    <w:rsid w:val="003602FD"/>
    <w:rsid w:val="0036138E"/>
    <w:rsid w:val="003617C5"/>
    <w:rsid w:val="00361C23"/>
    <w:rsid w:val="00361D8F"/>
    <w:rsid w:val="00361E7E"/>
    <w:rsid w:val="00362C85"/>
    <w:rsid w:val="00364E4E"/>
    <w:rsid w:val="00365575"/>
    <w:rsid w:val="00366698"/>
    <w:rsid w:val="00366F47"/>
    <w:rsid w:val="003671BC"/>
    <w:rsid w:val="003673E8"/>
    <w:rsid w:val="0036784F"/>
    <w:rsid w:val="003679FE"/>
    <w:rsid w:val="00367B3C"/>
    <w:rsid w:val="00370111"/>
    <w:rsid w:val="003709D4"/>
    <w:rsid w:val="0037186A"/>
    <w:rsid w:val="003726AF"/>
    <w:rsid w:val="003738B8"/>
    <w:rsid w:val="00373E74"/>
    <w:rsid w:val="0037489B"/>
    <w:rsid w:val="003748E6"/>
    <w:rsid w:val="003767C3"/>
    <w:rsid w:val="003768B3"/>
    <w:rsid w:val="00376F54"/>
    <w:rsid w:val="00380717"/>
    <w:rsid w:val="0038131B"/>
    <w:rsid w:val="00381E5F"/>
    <w:rsid w:val="0038265D"/>
    <w:rsid w:val="00383CD0"/>
    <w:rsid w:val="00384419"/>
    <w:rsid w:val="003854B8"/>
    <w:rsid w:val="00385E39"/>
    <w:rsid w:val="00387607"/>
    <w:rsid w:val="003876F6"/>
    <w:rsid w:val="00387962"/>
    <w:rsid w:val="00387C1A"/>
    <w:rsid w:val="00392571"/>
    <w:rsid w:val="00392E13"/>
    <w:rsid w:val="0039518D"/>
    <w:rsid w:val="00395618"/>
    <w:rsid w:val="00395CC4"/>
    <w:rsid w:val="003A1547"/>
    <w:rsid w:val="003A19E8"/>
    <w:rsid w:val="003A1F6C"/>
    <w:rsid w:val="003A2D1C"/>
    <w:rsid w:val="003A2FF1"/>
    <w:rsid w:val="003A378B"/>
    <w:rsid w:val="003A3F7C"/>
    <w:rsid w:val="003A5418"/>
    <w:rsid w:val="003A6207"/>
    <w:rsid w:val="003A68A2"/>
    <w:rsid w:val="003A6A2A"/>
    <w:rsid w:val="003A7493"/>
    <w:rsid w:val="003A752B"/>
    <w:rsid w:val="003A77E1"/>
    <w:rsid w:val="003A7846"/>
    <w:rsid w:val="003A78FD"/>
    <w:rsid w:val="003A7E26"/>
    <w:rsid w:val="003B0B92"/>
    <w:rsid w:val="003B1291"/>
    <w:rsid w:val="003B29F3"/>
    <w:rsid w:val="003B317E"/>
    <w:rsid w:val="003B3725"/>
    <w:rsid w:val="003B3BAC"/>
    <w:rsid w:val="003B4A26"/>
    <w:rsid w:val="003B4F85"/>
    <w:rsid w:val="003B5137"/>
    <w:rsid w:val="003B5A9E"/>
    <w:rsid w:val="003B5B68"/>
    <w:rsid w:val="003B692C"/>
    <w:rsid w:val="003B766A"/>
    <w:rsid w:val="003B7C31"/>
    <w:rsid w:val="003C01B9"/>
    <w:rsid w:val="003C087C"/>
    <w:rsid w:val="003C14D0"/>
    <w:rsid w:val="003C1592"/>
    <w:rsid w:val="003C3011"/>
    <w:rsid w:val="003C3457"/>
    <w:rsid w:val="003C3F6D"/>
    <w:rsid w:val="003C555A"/>
    <w:rsid w:val="003C5CD5"/>
    <w:rsid w:val="003C6071"/>
    <w:rsid w:val="003C69B1"/>
    <w:rsid w:val="003C6C22"/>
    <w:rsid w:val="003C7520"/>
    <w:rsid w:val="003D0178"/>
    <w:rsid w:val="003D02BE"/>
    <w:rsid w:val="003D362B"/>
    <w:rsid w:val="003D4500"/>
    <w:rsid w:val="003D4FB6"/>
    <w:rsid w:val="003D5F4D"/>
    <w:rsid w:val="003D7543"/>
    <w:rsid w:val="003D7C29"/>
    <w:rsid w:val="003E06D7"/>
    <w:rsid w:val="003E0BD2"/>
    <w:rsid w:val="003E0E81"/>
    <w:rsid w:val="003E0F53"/>
    <w:rsid w:val="003E1D24"/>
    <w:rsid w:val="003E694A"/>
    <w:rsid w:val="003F13E2"/>
    <w:rsid w:val="003F1739"/>
    <w:rsid w:val="003F2017"/>
    <w:rsid w:val="003F2101"/>
    <w:rsid w:val="003F26CC"/>
    <w:rsid w:val="003F36D6"/>
    <w:rsid w:val="003F4757"/>
    <w:rsid w:val="003F4ADE"/>
    <w:rsid w:val="003F4EFA"/>
    <w:rsid w:val="003F5FAC"/>
    <w:rsid w:val="003F6090"/>
    <w:rsid w:val="003F6CFF"/>
    <w:rsid w:val="003F6EC7"/>
    <w:rsid w:val="003F7873"/>
    <w:rsid w:val="00400A0C"/>
    <w:rsid w:val="00400C07"/>
    <w:rsid w:val="00401985"/>
    <w:rsid w:val="004029A1"/>
    <w:rsid w:val="00402BF9"/>
    <w:rsid w:val="0040326A"/>
    <w:rsid w:val="00403EF4"/>
    <w:rsid w:val="004040A6"/>
    <w:rsid w:val="00404906"/>
    <w:rsid w:val="00405FAE"/>
    <w:rsid w:val="00405FC0"/>
    <w:rsid w:val="0040644B"/>
    <w:rsid w:val="00406C48"/>
    <w:rsid w:val="00407895"/>
    <w:rsid w:val="00407CAC"/>
    <w:rsid w:val="0041003A"/>
    <w:rsid w:val="00411869"/>
    <w:rsid w:val="00411AAA"/>
    <w:rsid w:val="00412392"/>
    <w:rsid w:val="0041298D"/>
    <w:rsid w:val="00414534"/>
    <w:rsid w:val="00416300"/>
    <w:rsid w:val="0041642A"/>
    <w:rsid w:val="00417ED3"/>
    <w:rsid w:val="00417F44"/>
    <w:rsid w:val="00420629"/>
    <w:rsid w:val="00421354"/>
    <w:rsid w:val="00421771"/>
    <w:rsid w:val="004219D5"/>
    <w:rsid w:val="00421F42"/>
    <w:rsid w:val="00422877"/>
    <w:rsid w:val="00422B4E"/>
    <w:rsid w:val="00423D61"/>
    <w:rsid w:val="004247E0"/>
    <w:rsid w:val="004255CF"/>
    <w:rsid w:val="0042693D"/>
    <w:rsid w:val="00426CA4"/>
    <w:rsid w:val="00430D5B"/>
    <w:rsid w:val="004312DE"/>
    <w:rsid w:val="004330F5"/>
    <w:rsid w:val="004337E7"/>
    <w:rsid w:val="0043393F"/>
    <w:rsid w:val="004340D0"/>
    <w:rsid w:val="00435392"/>
    <w:rsid w:val="00435541"/>
    <w:rsid w:val="00435738"/>
    <w:rsid w:val="00436E6F"/>
    <w:rsid w:val="0043710A"/>
    <w:rsid w:val="00440A5D"/>
    <w:rsid w:val="00440C7D"/>
    <w:rsid w:val="004412ED"/>
    <w:rsid w:val="00441F2A"/>
    <w:rsid w:val="0044216B"/>
    <w:rsid w:val="004439C2"/>
    <w:rsid w:val="0044468C"/>
    <w:rsid w:val="00444925"/>
    <w:rsid w:val="0044536B"/>
    <w:rsid w:val="004453EE"/>
    <w:rsid w:val="0044596E"/>
    <w:rsid w:val="00445CC6"/>
    <w:rsid w:val="00445E27"/>
    <w:rsid w:val="00446280"/>
    <w:rsid w:val="004466AB"/>
    <w:rsid w:val="00447323"/>
    <w:rsid w:val="00447850"/>
    <w:rsid w:val="004479AF"/>
    <w:rsid w:val="00447CFB"/>
    <w:rsid w:val="004505F0"/>
    <w:rsid w:val="004508E5"/>
    <w:rsid w:val="00450D87"/>
    <w:rsid w:val="00451072"/>
    <w:rsid w:val="004521C7"/>
    <w:rsid w:val="00452452"/>
    <w:rsid w:val="004525B8"/>
    <w:rsid w:val="00452A6D"/>
    <w:rsid w:val="00454DF4"/>
    <w:rsid w:val="0045594D"/>
    <w:rsid w:val="0045733A"/>
    <w:rsid w:val="00457482"/>
    <w:rsid w:val="00457D25"/>
    <w:rsid w:val="00460CDA"/>
    <w:rsid w:val="00460DD1"/>
    <w:rsid w:val="00460FF4"/>
    <w:rsid w:val="00462630"/>
    <w:rsid w:val="004626E3"/>
    <w:rsid w:val="00462C9C"/>
    <w:rsid w:val="00462F19"/>
    <w:rsid w:val="004641C5"/>
    <w:rsid w:val="00464636"/>
    <w:rsid w:val="0046491A"/>
    <w:rsid w:val="00464E0E"/>
    <w:rsid w:val="00464F4A"/>
    <w:rsid w:val="004659F3"/>
    <w:rsid w:val="00465D84"/>
    <w:rsid w:val="00466518"/>
    <w:rsid w:val="00466587"/>
    <w:rsid w:val="00466714"/>
    <w:rsid w:val="00466E0B"/>
    <w:rsid w:val="00466F82"/>
    <w:rsid w:val="00470A58"/>
    <w:rsid w:val="00470BA7"/>
    <w:rsid w:val="004716E1"/>
    <w:rsid w:val="00471F0B"/>
    <w:rsid w:val="00471FAB"/>
    <w:rsid w:val="00472F4C"/>
    <w:rsid w:val="00472FF9"/>
    <w:rsid w:val="0047483B"/>
    <w:rsid w:val="00475299"/>
    <w:rsid w:val="00477517"/>
    <w:rsid w:val="00477A79"/>
    <w:rsid w:val="00481DE1"/>
    <w:rsid w:val="00482477"/>
    <w:rsid w:val="00482B76"/>
    <w:rsid w:val="004834A7"/>
    <w:rsid w:val="00483AC9"/>
    <w:rsid w:val="00483E5E"/>
    <w:rsid w:val="00485F20"/>
    <w:rsid w:val="00486309"/>
    <w:rsid w:val="004865F2"/>
    <w:rsid w:val="00486963"/>
    <w:rsid w:val="004875F6"/>
    <w:rsid w:val="00487D5E"/>
    <w:rsid w:val="00490CBB"/>
    <w:rsid w:val="00492829"/>
    <w:rsid w:val="00493356"/>
    <w:rsid w:val="00493D1F"/>
    <w:rsid w:val="00493E5F"/>
    <w:rsid w:val="00495253"/>
    <w:rsid w:val="00495DF2"/>
    <w:rsid w:val="004970FE"/>
    <w:rsid w:val="004A0185"/>
    <w:rsid w:val="004A0CE6"/>
    <w:rsid w:val="004A2406"/>
    <w:rsid w:val="004A494D"/>
    <w:rsid w:val="004A4B05"/>
    <w:rsid w:val="004A650E"/>
    <w:rsid w:val="004A75D8"/>
    <w:rsid w:val="004B0954"/>
    <w:rsid w:val="004B0EB1"/>
    <w:rsid w:val="004B1C71"/>
    <w:rsid w:val="004B1CF2"/>
    <w:rsid w:val="004B2700"/>
    <w:rsid w:val="004B345D"/>
    <w:rsid w:val="004B39E3"/>
    <w:rsid w:val="004B3DCC"/>
    <w:rsid w:val="004B3DEE"/>
    <w:rsid w:val="004B443E"/>
    <w:rsid w:val="004B4CF3"/>
    <w:rsid w:val="004B4DD3"/>
    <w:rsid w:val="004B5693"/>
    <w:rsid w:val="004B56E4"/>
    <w:rsid w:val="004C00BB"/>
    <w:rsid w:val="004C1133"/>
    <w:rsid w:val="004C118A"/>
    <w:rsid w:val="004C1E6A"/>
    <w:rsid w:val="004C23F2"/>
    <w:rsid w:val="004C4194"/>
    <w:rsid w:val="004C4CB8"/>
    <w:rsid w:val="004C4EA8"/>
    <w:rsid w:val="004C52FC"/>
    <w:rsid w:val="004C5EB2"/>
    <w:rsid w:val="004C7408"/>
    <w:rsid w:val="004D0013"/>
    <w:rsid w:val="004D0ED2"/>
    <w:rsid w:val="004D1021"/>
    <w:rsid w:val="004D1727"/>
    <w:rsid w:val="004D34EC"/>
    <w:rsid w:val="004D3C0F"/>
    <w:rsid w:val="004D4781"/>
    <w:rsid w:val="004D5AB3"/>
    <w:rsid w:val="004D61C8"/>
    <w:rsid w:val="004D65A5"/>
    <w:rsid w:val="004D6F89"/>
    <w:rsid w:val="004D72BD"/>
    <w:rsid w:val="004D7534"/>
    <w:rsid w:val="004E2CF4"/>
    <w:rsid w:val="004E3830"/>
    <w:rsid w:val="004E48E4"/>
    <w:rsid w:val="004E4CA4"/>
    <w:rsid w:val="004E5C34"/>
    <w:rsid w:val="004E5C81"/>
    <w:rsid w:val="004E5CC2"/>
    <w:rsid w:val="004E5F16"/>
    <w:rsid w:val="004E7782"/>
    <w:rsid w:val="004F002D"/>
    <w:rsid w:val="004F17E5"/>
    <w:rsid w:val="004F1898"/>
    <w:rsid w:val="004F18B1"/>
    <w:rsid w:val="004F1EB9"/>
    <w:rsid w:val="004F250D"/>
    <w:rsid w:val="004F27F7"/>
    <w:rsid w:val="004F3666"/>
    <w:rsid w:val="004F399E"/>
    <w:rsid w:val="004F3A95"/>
    <w:rsid w:val="004F41EE"/>
    <w:rsid w:val="004F7C5A"/>
    <w:rsid w:val="005007A3"/>
    <w:rsid w:val="00501E38"/>
    <w:rsid w:val="005045AA"/>
    <w:rsid w:val="005047AB"/>
    <w:rsid w:val="00504DC5"/>
    <w:rsid w:val="0050595A"/>
    <w:rsid w:val="0050631B"/>
    <w:rsid w:val="00507028"/>
    <w:rsid w:val="005072D9"/>
    <w:rsid w:val="00511095"/>
    <w:rsid w:val="005123AE"/>
    <w:rsid w:val="005124AE"/>
    <w:rsid w:val="005129DE"/>
    <w:rsid w:val="00513986"/>
    <w:rsid w:val="005158A3"/>
    <w:rsid w:val="005158FA"/>
    <w:rsid w:val="00516B8D"/>
    <w:rsid w:val="00517806"/>
    <w:rsid w:val="00520B7A"/>
    <w:rsid w:val="00520DD6"/>
    <w:rsid w:val="00521936"/>
    <w:rsid w:val="00523992"/>
    <w:rsid w:val="00524CC1"/>
    <w:rsid w:val="00524D11"/>
    <w:rsid w:val="0052520D"/>
    <w:rsid w:val="0052602B"/>
    <w:rsid w:val="00527733"/>
    <w:rsid w:val="00530679"/>
    <w:rsid w:val="00532420"/>
    <w:rsid w:val="0053314F"/>
    <w:rsid w:val="005332BF"/>
    <w:rsid w:val="0053361B"/>
    <w:rsid w:val="00533804"/>
    <w:rsid w:val="0053485D"/>
    <w:rsid w:val="00535465"/>
    <w:rsid w:val="00535E43"/>
    <w:rsid w:val="005363AC"/>
    <w:rsid w:val="00536544"/>
    <w:rsid w:val="00540D69"/>
    <w:rsid w:val="00541A00"/>
    <w:rsid w:val="00541F82"/>
    <w:rsid w:val="0054253F"/>
    <w:rsid w:val="0054260D"/>
    <w:rsid w:val="00542990"/>
    <w:rsid w:val="005433C5"/>
    <w:rsid w:val="005434FE"/>
    <w:rsid w:val="00544E6C"/>
    <w:rsid w:val="00545B25"/>
    <w:rsid w:val="005460CE"/>
    <w:rsid w:val="0054696A"/>
    <w:rsid w:val="005475D0"/>
    <w:rsid w:val="00547C7A"/>
    <w:rsid w:val="00550B16"/>
    <w:rsid w:val="00550CF8"/>
    <w:rsid w:val="00551C9B"/>
    <w:rsid w:val="0055237E"/>
    <w:rsid w:val="00552C14"/>
    <w:rsid w:val="00552EC4"/>
    <w:rsid w:val="00553754"/>
    <w:rsid w:val="0055528C"/>
    <w:rsid w:val="005555E5"/>
    <w:rsid w:val="00555B67"/>
    <w:rsid w:val="0056088E"/>
    <w:rsid w:val="00561450"/>
    <w:rsid w:val="00562949"/>
    <w:rsid w:val="00562E18"/>
    <w:rsid w:val="00562FFA"/>
    <w:rsid w:val="005642A7"/>
    <w:rsid w:val="0056529A"/>
    <w:rsid w:val="00565760"/>
    <w:rsid w:val="00565EFE"/>
    <w:rsid w:val="00566DC8"/>
    <w:rsid w:val="00567126"/>
    <w:rsid w:val="00567FE5"/>
    <w:rsid w:val="00570901"/>
    <w:rsid w:val="00571D9A"/>
    <w:rsid w:val="005723B9"/>
    <w:rsid w:val="005729EF"/>
    <w:rsid w:val="00572C91"/>
    <w:rsid w:val="00573085"/>
    <w:rsid w:val="005732AA"/>
    <w:rsid w:val="00573D7B"/>
    <w:rsid w:val="005748A4"/>
    <w:rsid w:val="005766ED"/>
    <w:rsid w:val="00577C3F"/>
    <w:rsid w:val="00577E8C"/>
    <w:rsid w:val="00580A36"/>
    <w:rsid w:val="005838A9"/>
    <w:rsid w:val="00583F91"/>
    <w:rsid w:val="00584BD1"/>
    <w:rsid w:val="00584D48"/>
    <w:rsid w:val="00585AED"/>
    <w:rsid w:val="00585DBA"/>
    <w:rsid w:val="005860D3"/>
    <w:rsid w:val="00587ABC"/>
    <w:rsid w:val="00587AD8"/>
    <w:rsid w:val="0059069E"/>
    <w:rsid w:val="005934A4"/>
    <w:rsid w:val="0059397C"/>
    <w:rsid w:val="00594B36"/>
    <w:rsid w:val="00594BE9"/>
    <w:rsid w:val="00595146"/>
    <w:rsid w:val="0059679C"/>
    <w:rsid w:val="005A10B9"/>
    <w:rsid w:val="005A13F6"/>
    <w:rsid w:val="005A1C2D"/>
    <w:rsid w:val="005A2D54"/>
    <w:rsid w:val="005A4882"/>
    <w:rsid w:val="005A4F2D"/>
    <w:rsid w:val="005A5377"/>
    <w:rsid w:val="005A5600"/>
    <w:rsid w:val="005A5634"/>
    <w:rsid w:val="005A5FD3"/>
    <w:rsid w:val="005A7593"/>
    <w:rsid w:val="005B0227"/>
    <w:rsid w:val="005B109B"/>
    <w:rsid w:val="005B1F78"/>
    <w:rsid w:val="005B2F9C"/>
    <w:rsid w:val="005B31D4"/>
    <w:rsid w:val="005B3C55"/>
    <w:rsid w:val="005B47D0"/>
    <w:rsid w:val="005B5425"/>
    <w:rsid w:val="005B5B5C"/>
    <w:rsid w:val="005B6793"/>
    <w:rsid w:val="005B7235"/>
    <w:rsid w:val="005C001A"/>
    <w:rsid w:val="005C1264"/>
    <w:rsid w:val="005C1D05"/>
    <w:rsid w:val="005C2304"/>
    <w:rsid w:val="005C2411"/>
    <w:rsid w:val="005C2751"/>
    <w:rsid w:val="005C2C40"/>
    <w:rsid w:val="005C2DDB"/>
    <w:rsid w:val="005C35F9"/>
    <w:rsid w:val="005C3EB6"/>
    <w:rsid w:val="005C41DC"/>
    <w:rsid w:val="005C486F"/>
    <w:rsid w:val="005C5536"/>
    <w:rsid w:val="005C6A8E"/>
    <w:rsid w:val="005C6CB6"/>
    <w:rsid w:val="005C76A5"/>
    <w:rsid w:val="005C7C99"/>
    <w:rsid w:val="005D0691"/>
    <w:rsid w:val="005D2D93"/>
    <w:rsid w:val="005D2F87"/>
    <w:rsid w:val="005D3AAD"/>
    <w:rsid w:val="005D465D"/>
    <w:rsid w:val="005D46D9"/>
    <w:rsid w:val="005D494F"/>
    <w:rsid w:val="005D5066"/>
    <w:rsid w:val="005D5768"/>
    <w:rsid w:val="005D73C9"/>
    <w:rsid w:val="005D7699"/>
    <w:rsid w:val="005E0419"/>
    <w:rsid w:val="005E1163"/>
    <w:rsid w:val="005E177F"/>
    <w:rsid w:val="005E1970"/>
    <w:rsid w:val="005E1DF2"/>
    <w:rsid w:val="005E36D4"/>
    <w:rsid w:val="005E3BEC"/>
    <w:rsid w:val="005E41D3"/>
    <w:rsid w:val="005E4519"/>
    <w:rsid w:val="005E4585"/>
    <w:rsid w:val="005E4880"/>
    <w:rsid w:val="005E4A97"/>
    <w:rsid w:val="005E5BA8"/>
    <w:rsid w:val="005E5C05"/>
    <w:rsid w:val="005E5F09"/>
    <w:rsid w:val="005E7ED2"/>
    <w:rsid w:val="005F0446"/>
    <w:rsid w:val="005F067A"/>
    <w:rsid w:val="005F1613"/>
    <w:rsid w:val="005F1AC5"/>
    <w:rsid w:val="005F2BE1"/>
    <w:rsid w:val="005F2C5D"/>
    <w:rsid w:val="005F2F8A"/>
    <w:rsid w:val="005F3765"/>
    <w:rsid w:val="005F3877"/>
    <w:rsid w:val="005F47F9"/>
    <w:rsid w:val="005F61FC"/>
    <w:rsid w:val="005F63F9"/>
    <w:rsid w:val="005F642A"/>
    <w:rsid w:val="00600B6F"/>
    <w:rsid w:val="00604743"/>
    <w:rsid w:val="00604F40"/>
    <w:rsid w:val="0060514B"/>
    <w:rsid w:val="0060573B"/>
    <w:rsid w:val="00605C7E"/>
    <w:rsid w:val="00606D75"/>
    <w:rsid w:val="00611328"/>
    <w:rsid w:val="00611F09"/>
    <w:rsid w:val="006120F2"/>
    <w:rsid w:val="00612442"/>
    <w:rsid w:val="006128DA"/>
    <w:rsid w:val="00612E45"/>
    <w:rsid w:val="00613150"/>
    <w:rsid w:val="006132BC"/>
    <w:rsid w:val="00615155"/>
    <w:rsid w:val="0061544F"/>
    <w:rsid w:val="00615FD8"/>
    <w:rsid w:val="00616D66"/>
    <w:rsid w:val="006175C9"/>
    <w:rsid w:val="00617A91"/>
    <w:rsid w:val="00622BD3"/>
    <w:rsid w:val="00623A7E"/>
    <w:rsid w:val="0062482E"/>
    <w:rsid w:val="00626246"/>
    <w:rsid w:val="0062654E"/>
    <w:rsid w:val="006271A5"/>
    <w:rsid w:val="006278F9"/>
    <w:rsid w:val="006302A9"/>
    <w:rsid w:val="00631F50"/>
    <w:rsid w:val="00633DBE"/>
    <w:rsid w:val="00633E6B"/>
    <w:rsid w:val="00634C67"/>
    <w:rsid w:val="006359AA"/>
    <w:rsid w:val="00635DEE"/>
    <w:rsid w:val="00636135"/>
    <w:rsid w:val="0063666C"/>
    <w:rsid w:val="00636942"/>
    <w:rsid w:val="00636DE2"/>
    <w:rsid w:val="00640A97"/>
    <w:rsid w:val="00640ADC"/>
    <w:rsid w:val="00641892"/>
    <w:rsid w:val="006427B7"/>
    <w:rsid w:val="0064389D"/>
    <w:rsid w:val="00643E4D"/>
    <w:rsid w:val="00643FD1"/>
    <w:rsid w:val="0064468F"/>
    <w:rsid w:val="0064507B"/>
    <w:rsid w:val="00645918"/>
    <w:rsid w:val="00645D2E"/>
    <w:rsid w:val="0064662C"/>
    <w:rsid w:val="00646642"/>
    <w:rsid w:val="00646A30"/>
    <w:rsid w:val="006475A1"/>
    <w:rsid w:val="00647DC2"/>
    <w:rsid w:val="00647F6E"/>
    <w:rsid w:val="00650918"/>
    <w:rsid w:val="00650C77"/>
    <w:rsid w:val="00650F50"/>
    <w:rsid w:val="006511C2"/>
    <w:rsid w:val="00651BB8"/>
    <w:rsid w:val="0065216F"/>
    <w:rsid w:val="006522B0"/>
    <w:rsid w:val="00652B19"/>
    <w:rsid w:val="00652EC0"/>
    <w:rsid w:val="006538F0"/>
    <w:rsid w:val="00653AA1"/>
    <w:rsid w:val="00654C6E"/>
    <w:rsid w:val="00654EB8"/>
    <w:rsid w:val="00655300"/>
    <w:rsid w:val="00656306"/>
    <w:rsid w:val="006563D6"/>
    <w:rsid w:val="0065646D"/>
    <w:rsid w:val="0065680C"/>
    <w:rsid w:val="00657289"/>
    <w:rsid w:val="00657727"/>
    <w:rsid w:val="00657CAF"/>
    <w:rsid w:val="00661695"/>
    <w:rsid w:val="00662223"/>
    <w:rsid w:val="006630D2"/>
    <w:rsid w:val="006641B5"/>
    <w:rsid w:val="00664A19"/>
    <w:rsid w:val="006655AE"/>
    <w:rsid w:val="006658EF"/>
    <w:rsid w:val="00666AE5"/>
    <w:rsid w:val="00667269"/>
    <w:rsid w:val="00671AA8"/>
    <w:rsid w:val="00672B13"/>
    <w:rsid w:val="006730DA"/>
    <w:rsid w:val="00674572"/>
    <w:rsid w:val="0067479F"/>
    <w:rsid w:val="00674D72"/>
    <w:rsid w:val="00675E90"/>
    <w:rsid w:val="00676A32"/>
    <w:rsid w:val="006802E7"/>
    <w:rsid w:val="0068262A"/>
    <w:rsid w:val="00682F01"/>
    <w:rsid w:val="00682FA6"/>
    <w:rsid w:val="00683AB9"/>
    <w:rsid w:val="00684578"/>
    <w:rsid w:val="006848DE"/>
    <w:rsid w:val="00686372"/>
    <w:rsid w:val="006901E1"/>
    <w:rsid w:val="006902D3"/>
    <w:rsid w:val="00690914"/>
    <w:rsid w:val="00691DA8"/>
    <w:rsid w:val="006927B0"/>
    <w:rsid w:val="00692825"/>
    <w:rsid w:val="0069399E"/>
    <w:rsid w:val="006957B6"/>
    <w:rsid w:val="00695C44"/>
    <w:rsid w:val="00696B8A"/>
    <w:rsid w:val="00696E51"/>
    <w:rsid w:val="006A0039"/>
    <w:rsid w:val="006A0308"/>
    <w:rsid w:val="006A04F8"/>
    <w:rsid w:val="006A2FBE"/>
    <w:rsid w:val="006A4211"/>
    <w:rsid w:val="006A4522"/>
    <w:rsid w:val="006A6C26"/>
    <w:rsid w:val="006A7CA7"/>
    <w:rsid w:val="006B104D"/>
    <w:rsid w:val="006B10EA"/>
    <w:rsid w:val="006B1713"/>
    <w:rsid w:val="006B18E8"/>
    <w:rsid w:val="006B1B20"/>
    <w:rsid w:val="006B27D8"/>
    <w:rsid w:val="006B2C49"/>
    <w:rsid w:val="006B2EDF"/>
    <w:rsid w:val="006B3D48"/>
    <w:rsid w:val="006B4A2D"/>
    <w:rsid w:val="006B5918"/>
    <w:rsid w:val="006C0707"/>
    <w:rsid w:val="006C0DBE"/>
    <w:rsid w:val="006C20FF"/>
    <w:rsid w:val="006C24C6"/>
    <w:rsid w:val="006C29D7"/>
    <w:rsid w:val="006C3DC0"/>
    <w:rsid w:val="006C44FF"/>
    <w:rsid w:val="006C53D6"/>
    <w:rsid w:val="006C5E95"/>
    <w:rsid w:val="006C7D18"/>
    <w:rsid w:val="006D1BF7"/>
    <w:rsid w:val="006D1D63"/>
    <w:rsid w:val="006D29DB"/>
    <w:rsid w:val="006D436F"/>
    <w:rsid w:val="006D4AFC"/>
    <w:rsid w:val="006D598A"/>
    <w:rsid w:val="006D5A72"/>
    <w:rsid w:val="006D604C"/>
    <w:rsid w:val="006D7D2F"/>
    <w:rsid w:val="006D7DE3"/>
    <w:rsid w:val="006E2108"/>
    <w:rsid w:val="006E28E0"/>
    <w:rsid w:val="006E3B59"/>
    <w:rsid w:val="006E4468"/>
    <w:rsid w:val="006E4479"/>
    <w:rsid w:val="006E47FB"/>
    <w:rsid w:val="006E53C7"/>
    <w:rsid w:val="006E5ECF"/>
    <w:rsid w:val="006E650A"/>
    <w:rsid w:val="006E7412"/>
    <w:rsid w:val="006F0192"/>
    <w:rsid w:val="006F088D"/>
    <w:rsid w:val="006F171C"/>
    <w:rsid w:val="006F2096"/>
    <w:rsid w:val="006F2160"/>
    <w:rsid w:val="006F35CC"/>
    <w:rsid w:val="006F4029"/>
    <w:rsid w:val="006F501D"/>
    <w:rsid w:val="006F6224"/>
    <w:rsid w:val="006F683E"/>
    <w:rsid w:val="006F6DA1"/>
    <w:rsid w:val="006F754B"/>
    <w:rsid w:val="006F7572"/>
    <w:rsid w:val="00700909"/>
    <w:rsid w:val="00700AAF"/>
    <w:rsid w:val="007023CA"/>
    <w:rsid w:val="007038F4"/>
    <w:rsid w:val="00703D1A"/>
    <w:rsid w:val="00703E70"/>
    <w:rsid w:val="00704E97"/>
    <w:rsid w:val="00705155"/>
    <w:rsid w:val="007053DF"/>
    <w:rsid w:val="007054F5"/>
    <w:rsid w:val="00707C82"/>
    <w:rsid w:val="00710CF6"/>
    <w:rsid w:val="0071110B"/>
    <w:rsid w:val="0071152A"/>
    <w:rsid w:val="007115E9"/>
    <w:rsid w:val="007123CC"/>
    <w:rsid w:val="00713426"/>
    <w:rsid w:val="00714110"/>
    <w:rsid w:val="0071490E"/>
    <w:rsid w:val="00715144"/>
    <w:rsid w:val="00715945"/>
    <w:rsid w:val="00715B5D"/>
    <w:rsid w:val="00716392"/>
    <w:rsid w:val="00716823"/>
    <w:rsid w:val="007169BF"/>
    <w:rsid w:val="00717BDA"/>
    <w:rsid w:val="00720816"/>
    <w:rsid w:val="00720963"/>
    <w:rsid w:val="00722548"/>
    <w:rsid w:val="007229B8"/>
    <w:rsid w:val="0072336F"/>
    <w:rsid w:val="00723A89"/>
    <w:rsid w:val="00723F61"/>
    <w:rsid w:val="0072460B"/>
    <w:rsid w:val="00724E3E"/>
    <w:rsid w:val="00725162"/>
    <w:rsid w:val="00725BC2"/>
    <w:rsid w:val="00726D2D"/>
    <w:rsid w:val="00727EC2"/>
    <w:rsid w:val="007306AC"/>
    <w:rsid w:val="0073103A"/>
    <w:rsid w:val="00733909"/>
    <w:rsid w:val="00734715"/>
    <w:rsid w:val="00735E7F"/>
    <w:rsid w:val="00736304"/>
    <w:rsid w:val="00737BFF"/>
    <w:rsid w:val="0074013B"/>
    <w:rsid w:val="00741D39"/>
    <w:rsid w:val="00742727"/>
    <w:rsid w:val="00742766"/>
    <w:rsid w:val="00746C76"/>
    <w:rsid w:val="007473F5"/>
    <w:rsid w:val="0075027C"/>
    <w:rsid w:val="00750B04"/>
    <w:rsid w:val="00750D6A"/>
    <w:rsid w:val="007513E0"/>
    <w:rsid w:val="00753208"/>
    <w:rsid w:val="00754034"/>
    <w:rsid w:val="007541C9"/>
    <w:rsid w:val="00754A09"/>
    <w:rsid w:val="00754AE8"/>
    <w:rsid w:val="00754B06"/>
    <w:rsid w:val="00756046"/>
    <w:rsid w:val="0075732E"/>
    <w:rsid w:val="00757943"/>
    <w:rsid w:val="00757C17"/>
    <w:rsid w:val="00757E1B"/>
    <w:rsid w:val="00757F0E"/>
    <w:rsid w:val="007606E8"/>
    <w:rsid w:val="00760D9E"/>
    <w:rsid w:val="00761678"/>
    <w:rsid w:val="00761CBB"/>
    <w:rsid w:val="007623B0"/>
    <w:rsid w:val="00763E6C"/>
    <w:rsid w:val="007643A0"/>
    <w:rsid w:val="0076791E"/>
    <w:rsid w:val="00767D37"/>
    <w:rsid w:val="0077014E"/>
    <w:rsid w:val="00770E56"/>
    <w:rsid w:val="00771232"/>
    <w:rsid w:val="00771E77"/>
    <w:rsid w:val="0077212F"/>
    <w:rsid w:val="00772234"/>
    <w:rsid w:val="00772269"/>
    <w:rsid w:val="007738AD"/>
    <w:rsid w:val="0077469A"/>
    <w:rsid w:val="00774AF6"/>
    <w:rsid w:val="00775256"/>
    <w:rsid w:val="007755B1"/>
    <w:rsid w:val="00775B9C"/>
    <w:rsid w:val="00775DC9"/>
    <w:rsid w:val="00776563"/>
    <w:rsid w:val="00776601"/>
    <w:rsid w:val="0077680C"/>
    <w:rsid w:val="00776B68"/>
    <w:rsid w:val="00776E5E"/>
    <w:rsid w:val="00782C2A"/>
    <w:rsid w:val="00782E19"/>
    <w:rsid w:val="00783ADC"/>
    <w:rsid w:val="00784355"/>
    <w:rsid w:val="00784831"/>
    <w:rsid w:val="007850AF"/>
    <w:rsid w:val="007854B7"/>
    <w:rsid w:val="0078553A"/>
    <w:rsid w:val="00786F7A"/>
    <w:rsid w:val="007871B2"/>
    <w:rsid w:val="007875D6"/>
    <w:rsid w:val="007878AA"/>
    <w:rsid w:val="00790AA1"/>
    <w:rsid w:val="0079271B"/>
    <w:rsid w:val="007935C0"/>
    <w:rsid w:val="00793D1C"/>
    <w:rsid w:val="00794BAD"/>
    <w:rsid w:val="007952E4"/>
    <w:rsid w:val="007956F0"/>
    <w:rsid w:val="00795A3C"/>
    <w:rsid w:val="00795BA7"/>
    <w:rsid w:val="0079678F"/>
    <w:rsid w:val="00796D9F"/>
    <w:rsid w:val="00797212"/>
    <w:rsid w:val="00797661"/>
    <w:rsid w:val="00797A3C"/>
    <w:rsid w:val="00797F0F"/>
    <w:rsid w:val="007A05D5"/>
    <w:rsid w:val="007A1450"/>
    <w:rsid w:val="007A28DC"/>
    <w:rsid w:val="007A2999"/>
    <w:rsid w:val="007A3DD1"/>
    <w:rsid w:val="007A45C7"/>
    <w:rsid w:val="007A46BF"/>
    <w:rsid w:val="007A47CC"/>
    <w:rsid w:val="007A5571"/>
    <w:rsid w:val="007A5F6F"/>
    <w:rsid w:val="007A760D"/>
    <w:rsid w:val="007A7A52"/>
    <w:rsid w:val="007A7AE4"/>
    <w:rsid w:val="007B0B0A"/>
    <w:rsid w:val="007B1130"/>
    <w:rsid w:val="007B14A5"/>
    <w:rsid w:val="007B1DC3"/>
    <w:rsid w:val="007B2BDA"/>
    <w:rsid w:val="007B2EE3"/>
    <w:rsid w:val="007B3869"/>
    <w:rsid w:val="007B38CE"/>
    <w:rsid w:val="007B4D90"/>
    <w:rsid w:val="007B537B"/>
    <w:rsid w:val="007B66F2"/>
    <w:rsid w:val="007B692E"/>
    <w:rsid w:val="007B6C78"/>
    <w:rsid w:val="007C0129"/>
    <w:rsid w:val="007C0E21"/>
    <w:rsid w:val="007C1964"/>
    <w:rsid w:val="007C1A24"/>
    <w:rsid w:val="007C333F"/>
    <w:rsid w:val="007C4206"/>
    <w:rsid w:val="007C44AC"/>
    <w:rsid w:val="007C44F5"/>
    <w:rsid w:val="007C51E4"/>
    <w:rsid w:val="007C5498"/>
    <w:rsid w:val="007C552F"/>
    <w:rsid w:val="007C5F54"/>
    <w:rsid w:val="007C654E"/>
    <w:rsid w:val="007C7373"/>
    <w:rsid w:val="007C7BCA"/>
    <w:rsid w:val="007D06AF"/>
    <w:rsid w:val="007D06D6"/>
    <w:rsid w:val="007D088B"/>
    <w:rsid w:val="007D133B"/>
    <w:rsid w:val="007D19A1"/>
    <w:rsid w:val="007D2B65"/>
    <w:rsid w:val="007D2C77"/>
    <w:rsid w:val="007D3CB0"/>
    <w:rsid w:val="007D4223"/>
    <w:rsid w:val="007D42EC"/>
    <w:rsid w:val="007D4764"/>
    <w:rsid w:val="007D5D75"/>
    <w:rsid w:val="007D5F1C"/>
    <w:rsid w:val="007D6AC5"/>
    <w:rsid w:val="007D6D61"/>
    <w:rsid w:val="007D6EA9"/>
    <w:rsid w:val="007D6FBA"/>
    <w:rsid w:val="007D740C"/>
    <w:rsid w:val="007D7E8B"/>
    <w:rsid w:val="007E0427"/>
    <w:rsid w:val="007E08FF"/>
    <w:rsid w:val="007E0A60"/>
    <w:rsid w:val="007E1919"/>
    <w:rsid w:val="007E1E42"/>
    <w:rsid w:val="007E23D7"/>
    <w:rsid w:val="007E322E"/>
    <w:rsid w:val="007E3DE7"/>
    <w:rsid w:val="007E6233"/>
    <w:rsid w:val="007E7C56"/>
    <w:rsid w:val="007F02DB"/>
    <w:rsid w:val="007F0670"/>
    <w:rsid w:val="007F19F1"/>
    <w:rsid w:val="007F1DB0"/>
    <w:rsid w:val="007F241E"/>
    <w:rsid w:val="007F25B4"/>
    <w:rsid w:val="007F3FF4"/>
    <w:rsid w:val="007F410B"/>
    <w:rsid w:val="007F43C3"/>
    <w:rsid w:val="007F447E"/>
    <w:rsid w:val="007F4656"/>
    <w:rsid w:val="007F737E"/>
    <w:rsid w:val="007F7FC1"/>
    <w:rsid w:val="00800FE9"/>
    <w:rsid w:val="0080158D"/>
    <w:rsid w:val="00801BE9"/>
    <w:rsid w:val="00802151"/>
    <w:rsid w:val="00802E65"/>
    <w:rsid w:val="0080324A"/>
    <w:rsid w:val="00803AE3"/>
    <w:rsid w:val="00803DA3"/>
    <w:rsid w:val="00804987"/>
    <w:rsid w:val="00804C71"/>
    <w:rsid w:val="00804EBD"/>
    <w:rsid w:val="00805659"/>
    <w:rsid w:val="00807ADD"/>
    <w:rsid w:val="00810FEB"/>
    <w:rsid w:val="00810FEE"/>
    <w:rsid w:val="0081187C"/>
    <w:rsid w:val="00811BA5"/>
    <w:rsid w:val="00812F36"/>
    <w:rsid w:val="0081314F"/>
    <w:rsid w:val="008141E0"/>
    <w:rsid w:val="0081477E"/>
    <w:rsid w:val="008147F8"/>
    <w:rsid w:val="00814870"/>
    <w:rsid w:val="00814C40"/>
    <w:rsid w:val="00815AA7"/>
    <w:rsid w:val="00815FE6"/>
    <w:rsid w:val="0081738A"/>
    <w:rsid w:val="0081742E"/>
    <w:rsid w:val="008178A7"/>
    <w:rsid w:val="00817C5B"/>
    <w:rsid w:val="00817E51"/>
    <w:rsid w:val="008219E4"/>
    <w:rsid w:val="00822806"/>
    <w:rsid w:val="008229BD"/>
    <w:rsid w:val="008230DB"/>
    <w:rsid w:val="00824557"/>
    <w:rsid w:val="008246B4"/>
    <w:rsid w:val="008258CA"/>
    <w:rsid w:val="00827669"/>
    <w:rsid w:val="0083080E"/>
    <w:rsid w:val="008309EB"/>
    <w:rsid w:val="008311C3"/>
    <w:rsid w:val="008316E1"/>
    <w:rsid w:val="00832B4B"/>
    <w:rsid w:val="00832BF4"/>
    <w:rsid w:val="00833600"/>
    <w:rsid w:val="0083376C"/>
    <w:rsid w:val="0083539E"/>
    <w:rsid w:val="008355D0"/>
    <w:rsid w:val="008355F5"/>
    <w:rsid w:val="0083585B"/>
    <w:rsid w:val="0083798A"/>
    <w:rsid w:val="00837E7E"/>
    <w:rsid w:val="00841BA9"/>
    <w:rsid w:val="00841E86"/>
    <w:rsid w:val="008425DE"/>
    <w:rsid w:val="00842D64"/>
    <w:rsid w:val="008448C5"/>
    <w:rsid w:val="008456A4"/>
    <w:rsid w:val="00845763"/>
    <w:rsid w:val="00845998"/>
    <w:rsid w:val="0084606A"/>
    <w:rsid w:val="0084606B"/>
    <w:rsid w:val="00846CAF"/>
    <w:rsid w:val="008471E4"/>
    <w:rsid w:val="00847273"/>
    <w:rsid w:val="00847916"/>
    <w:rsid w:val="00847F4E"/>
    <w:rsid w:val="008512DB"/>
    <w:rsid w:val="00851A7E"/>
    <w:rsid w:val="008520C2"/>
    <w:rsid w:val="008521C9"/>
    <w:rsid w:val="008525E3"/>
    <w:rsid w:val="0085317E"/>
    <w:rsid w:val="00853189"/>
    <w:rsid w:val="00855238"/>
    <w:rsid w:val="008553D2"/>
    <w:rsid w:val="00856E69"/>
    <w:rsid w:val="00857E6D"/>
    <w:rsid w:val="00860243"/>
    <w:rsid w:val="00860F11"/>
    <w:rsid w:val="00860F40"/>
    <w:rsid w:val="00861D03"/>
    <w:rsid w:val="0086370D"/>
    <w:rsid w:val="008644AB"/>
    <w:rsid w:val="00865A62"/>
    <w:rsid w:val="00865EF4"/>
    <w:rsid w:val="00867398"/>
    <w:rsid w:val="008679BB"/>
    <w:rsid w:val="00867DCA"/>
    <w:rsid w:val="00867DF2"/>
    <w:rsid w:val="00870A08"/>
    <w:rsid w:val="008710C6"/>
    <w:rsid w:val="008719B3"/>
    <w:rsid w:val="00872384"/>
    <w:rsid w:val="008728C0"/>
    <w:rsid w:val="00873799"/>
    <w:rsid w:val="00874534"/>
    <w:rsid w:val="00875383"/>
    <w:rsid w:val="008766E4"/>
    <w:rsid w:val="008775C2"/>
    <w:rsid w:val="00877894"/>
    <w:rsid w:val="008804B9"/>
    <w:rsid w:val="008815D3"/>
    <w:rsid w:val="00882231"/>
    <w:rsid w:val="00882A21"/>
    <w:rsid w:val="00882AB0"/>
    <w:rsid w:val="00883466"/>
    <w:rsid w:val="00884437"/>
    <w:rsid w:val="008844AF"/>
    <w:rsid w:val="00884776"/>
    <w:rsid w:val="00884B36"/>
    <w:rsid w:val="00885455"/>
    <w:rsid w:val="00885FD9"/>
    <w:rsid w:val="00885FE9"/>
    <w:rsid w:val="0088716D"/>
    <w:rsid w:val="00887173"/>
    <w:rsid w:val="0088798A"/>
    <w:rsid w:val="00890570"/>
    <w:rsid w:val="00890EB2"/>
    <w:rsid w:val="00890EBA"/>
    <w:rsid w:val="00891BFA"/>
    <w:rsid w:val="008927BA"/>
    <w:rsid w:val="00893396"/>
    <w:rsid w:val="0089450F"/>
    <w:rsid w:val="00895AAE"/>
    <w:rsid w:val="00896DCB"/>
    <w:rsid w:val="008A2574"/>
    <w:rsid w:val="008A34D8"/>
    <w:rsid w:val="008A34E3"/>
    <w:rsid w:val="008A4DD4"/>
    <w:rsid w:val="008A4ECD"/>
    <w:rsid w:val="008A5955"/>
    <w:rsid w:val="008A5D9B"/>
    <w:rsid w:val="008A62D0"/>
    <w:rsid w:val="008A6778"/>
    <w:rsid w:val="008A6EF3"/>
    <w:rsid w:val="008B0745"/>
    <w:rsid w:val="008B0F5E"/>
    <w:rsid w:val="008B10AE"/>
    <w:rsid w:val="008B1F21"/>
    <w:rsid w:val="008B2F02"/>
    <w:rsid w:val="008B3034"/>
    <w:rsid w:val="008B339C"/>
    <w:rsid w:val="008B4370"/>
    <w:rsid w:val="008B4431"/>
    <w:rsid w:val="008B56E0"/>
    <w:rsid w:val="008B5A22"/>
    <w:rsid w:val="008B654B"/>
    <w:rsid w:val="008B6986"/>
    <w:rsid w:val="008B796D"/>
    <w:rsid w:val="008C01A7"/>
    <w:rsid w:val="008C0668"/>
    <w:rsid w:val="008C2B6F"/>
    <w:rsid w:val="008C36AA"/>
    <w:rsid w:val="008C38DA"/>
    <w:rsid w:val="008C3C38"/>
    <w:rsid w:val="008C417C"/>
    <w:rsid w:val="008C4B6E"/>
    <w:rsid w:val="008C5D58"/>
    <w:rsid w:val="008C5EE5"/>
    <w:rsid w:val="008D038E"/>
    <w:rsid w:val="008D1655"/>
    <w:rsid w:val="008D22C4"/>
    <w:rsid w:val="008D3733"/>
    <w:rsid w:val="008D3A31"/>
    <w:rsid w:val="008D436B"/>
    <w:rsid w:val="008D5FC6"/>
    <w:rsid w:val="008D6B6A"/>
    <w:rsid w:val="008D7684"/>
    <w:rsid w:val="008D7842"/>
    <w:rsid w:val="008E0366"/>
    <w:rsid w:val="008E0C9F"/>
    <w:rsid w:val="008E1381"/>
    <w:rsid w:val="008E16A2"/>
    <w:rsid w:val="008E16FC"/>
    <w:rsid w:val="008E177A"/>
    <w:rsid w:val="008E1EA4"/>
    <w:rsid w:val="008E20DA"/>
    <w:rsid w:val="008E271E"/>
    <w:rsid w:val="008E32BD"/>
    <w:rsid w:val="008E36F3"/>
    <w:rsid w:val="008E3876"/>
    <w:rsid w:val="008E4CFE"/>
    <w:rsid w:val="008E6816"/>
    <w:rsid w:val="008E683E"/>
    <w:rsid w:val="008E6F1F"/>
    <w:rsid w:val="008E760A"/>
    <w:rsid w:val="008F02C4"/>
    <w:rsid w:val="008F1159"/>
    <w:rsid w:val="008F1E92"/>
    <w:rsid w:val="008F2394"/>
    <w:rsid w:val="008F2E51"/>
    <w:rsid w:val="008F3C19"/>
    <w:rsid w:val="008F429F"/>
    <w:rsid w:val="008F52AC"/>
    <w:rsid w:val="008F5D80"/>
    <w:rsid w:val="008F65B6"/>
    <w:rsid w:val="008F6D5C"/>
    <w:rsid w:val="008F7E06"/>
    <w:rsid w:val="00900DD0"/>
    <w:rsid w:val="00901030"/>
    <w:rsid w:val="009017DC"/>
    <w:rsid w:val="00901CF8"/>
    <w:rsid w:val="00901D10"/>
    <w:rsid w:val="00903157"/>
    <w:rsid w:val="00904D33"/>
    <w:rsid w:val="00905BB7"/>
    <w:rsid w:val="00905D7D"/>
    <w:rsid w:val="009064FD"/>
    <w:rsid w:val="00906C4E"/>
    <w:rsid w:val="0090742B"/>
    <w:rsid w:val="00910490"/>
    <w:rsid w:val="00910503"/>
    <w:rsid w:val="009108B4"/>
    <w:rsid w:val="00910C75"/>
    <w:rsid w:val="00911A05"/>
    <w:rsid w:val="009129E9"/>
    <w:rsid w:val="009131A8"/>
    <w:rsid w:val="00913B23"/>
    <w:rsid w:val="0091482F"/>
    <w:rsid w:val="00914851"/>
    <w:rsid w:val="00914E98"/>
    <w:rsid w:val="00915073"/>
    <w:rsid w:val="00915169"/>
    <w:rsid w:val="00915722"/>
    <w:rsid w:val="0091573C"/>
    <w:rsid w:val="009160EA"/>
    <w:rsid w:val="00916539"/>
    <w:rsid w:val="00916EB9"/>
    <w:rsid w:val="00920082"/>
    <w:rsid w:val="00920DBC"/>
    <w:rsid w:val="009218C0"/>
    <w:rsid w:val="00921ACC"/>
    <w:rsid w:val="00921D6E"/>
    <w:rsid w:val="00921FCC"/>
    <w:rsid w:val="00922AFA"/>
    <w:rsid w:val="00923BCB"/>
    <w:rsid w:val="0092492A"/>
    <w:rsid w:val="00925632"/>
    <w:rsid w:val="00925E21"/>
    <w:rsid w:val="009275F7"/>
    <w:rsid w:val="009302D2"/>
    <w:rsid w:val="0093086B"/>
    <w:rsid w:val="009315D5"/>
    <w:rsid w:val="00932427"/>
    <w:rsid w:val="00932899"/>
    <w:rsid w:val="00932F99"/>
    <w:rsid w:val="0093349C"/>
    <w:rsid w:val="0093373C"/>
    <w:rsid w:val="00933AFF"/>
    <w:rsid w:val="009342A2"/>
    <w:rsid w:val="00935420"/>
    <w:rsid w:val="0093552F"/>
    <w:rsid w:val="00935564"/>
    <w:rsid w:val="009355B8"/>
    <w:rsid w:val="009358F0"/>
    <w:rsid w:val="00936468"/>
    <w:rsid w:val="009364AB"/>
    <w:rsid w:val="00936F7B"/>
    <w:rsid w:val="009372E0"/>
    <w:rsid w:val="009377F8"/>
    <w:rsid w:val="0094089B"/>
    <w:rsid w:val="009408E3"/>
    <w:rsid w:val="00940EDD"/>
    <w:rsid w:val="00940FD1"/>
    <w:rsid w:val="00942C7E"/>
    <w:rsid w:val="00942CAC"/>
    <w:rsid w:val="009431DB"/>
    <w:rsid w:val="00943F03"/>
    <w:rsid w:val="0094404A"/>
    <w:rsid w:val="0094505C"/>
    <w:rsid w:val="009458E7"/>
    <w:rsid w:val="00945C2B"/>
    <w:rsid w:val="00946AEF"/>
    <w:rsid w:val="00947240"/>
    <w:rsid w:val="00947340"/>
    <w:rsid w:val="009479A0"/>
    <w:rsid w:val="00947ADE"/>
    <w:rsid w:val="00950D1D"/>
    <w:rsid w:val="00952C9C"/>
    <w:rsid w:val="00953FB6"/>
    <w:rsid w:val="00954232"/>
    <w:rsid w:val="009547BC"/>
    <w:rsid w:val="00954BEC"/>
    <w:rsid w:val="00954DDA"/>
    <w:rsid w:val="0095534B"/>
    <w:rsid w:val="00955354"/>
    <w:rsid w:val="00955BC9"/>
    <w:rsid w:val="00955DDA"/>
    <w:rsid w:val="00956EF5"/>
    <w:rsid w:val="00956F55"/>
    <w:rsid w:val="00957332"/>
    <w:rsid w:val="00957556"/>
    <w:rsid w:val="00957E3B"/>
    <w:rsid w:val="009602B3"/>
    <w:rsid w:val="0096195D"/>
    <w:rsid w:val="00961A2D"/>
    <w:rsid w:val="00961EAA"/>
    <w:rsid w:val="00962154"/>
    <w:rsid w:val="009623E6"/>
    <w:rsid w:val="00962516"/>
    <w:rsid w:val="00963AA3"/>
    <w:rsid w:val="00964506"/>
    <w:rsid w:val="00965145"/>
    <w:rsid w:val="00966153"/>
    <w:rsid w:val="00966622"/>
    <w:rsid w:val="009701A8"/>
    <w:rsid w:val="0097056A"/>
    <w:rsid w:val="00971BEB"/>
    <w:rsid w:val="00972C39"/>
    <w:rsid w:val="00973354"/>
    <w:rsid w:val="009733AA"/>
    <w:rsid w:val="0097388B"/>
    <w:rsid w:val="00973AA7"/>
    <w:rsid w:val="009742CB"/>
    <w:rsid w:val="00974808"/>
    <w:rsid w:val="0097510A"/>
    <w:rsid w:val="00975864"/>
    <w:rsid w:val="00976494"/>
    <w:rsid w:val="00977347"/>
    <w:rsid w:val="00977BAF"/>
    <w:rsid w:val="009804CF"/>
    <w:rsid w:val="00980BCB"/>
    <w:rsid w:val="00980FCF"/>
    <w:rsid w:val="00981028"/>
    <w:rsid w:val="009810C9"/>
    <w:rsid w:val="00981446"/>
    <w:rsid w:val="009819DB"/>
    <w:rsid w:val="009820B7"/>
    <w:rsid w:val="009836C6"/>
    <w:rsid w:val="00983873"/>
    <w:rsid w:val="00983FD9"/>
    <w:rsid w:val="00985961"/>
    <w:rsid w:val="0098619F"/>
    <w:rsid w:val="00986969"/>
    <w:rsid w:val="009874C9"/>
    <w:rsid w:val="00990D2D"/>
    <w:rsid w:val="0099495A"/>
    <w:rsid w:val="00994A28"/>
    <w:rsid w:val="009950EA"/>
    <w:rsid w:val="0099566D"/>
    <w:rsid w:val="009956E3"/>
    <w:rsid w:val="009963C5"/>
    <w:rsid w:val="0099779B"/>
    <w:rsid w:val="00997E46"/>
    <w:rsid w:val="009A0999"/>
    <w:rsid w:val="009A12F7"/>
    <w:rsid w:val="009A20D2"/>
    <w:rsid w:val="009A2E67"/>
    <w:rsid w:val="009A49EF"/>
    <w:rsid w:val="009A545E"/>
    <w:rsid w:val="009A5DD6"/>
    <w:rsid w:val="009A7333"/>
    <w:rsid w:val="009A7344"/>
    <w:rsid w:val="009A7550"/>
    <w:rsid w:val="009B0505"/>
    <w:rsid w:val="009B0AC6"/>
    <w:rsid w:val="009B111F"/>
    <w:rsid w:val="009B13C9"/>
    <w:rsid w:val="009B362D"/>
    <w:rsid w:val="009B3945"/>
    <w:rsid w:val="009B4386"/>
    <w:rsid w:val="009B479C"/>
    <w:rsid w:val="009B6945"/>
    <w:rsid w:val="009C1344"/>
    <w:rsid w:val="009C14FE"/>
    <w:rsid w:val="009C185A"/>
    <w:rsid w:val="009C1A70"/>
    <w:rsid w:val="009C2D74"/>
    <w:rsid w:val="009C4CCA"/>
    <w:rsid w:val="009C521B"/>
    <w:rsid w:val="009C5AC9"/>
    <w:rsid w:val="009C5BF4"/>
    <w:rsid w:val="009C5CE9"/>
    <w:rsid w:val="009C654A"/>
    <w:rsid w:val="009C6D2D"/>
    <w:rsid w:val="009C723E"/>
    <w:rsid w:val="009C75D0"/>
    <w:rsid w:val="009C787D"/>
    <w:rsid w:val="009C7D7C"/>
    <w:rsid w:val="009D04A7"/>
    <w:rsid w:val="009D0566"/>
    <w:rsid w:val="009D0CC2"/>
    <w:rsid w:val="009D18C4"/>
    <w:rsid w:val="009D19E6"/>
    <w:rsid w:val="009D239C"/>
    <w:rsid w:val="009D254A"/>
    <w:rsid w:val="009D30B3"/>
    <w:rsid w:val="009D3415"/>
    <w:rsid w:val="009D4DEF"/>
    <w:rsid w:val="009D5379"/>
    <w:rsid w:val="009D57F3"/>
    <w:rsid w:val="009D5880"/>
    <w:rsid w:val="009D5E53"/>
    <w:rsid w:val="009D5FA6"/>
    <w:rsid w:val="009D714E"/>
    <w:rsid w:val="009D78EA"/>
    <w:rsid w:val="009E042E"/>
    <w:rsid w:val="009E08DA"/>
    <w:rsid w:val="009E0BD8"/>
    <w:rsid w:val="009E1E85"/>
    <w:rsid w:val="009E21E3"/>
    <w:rsid w:val="009E2219"/>
    <w:rsid w:val="009E2977"/>
    <w:rsid w:val="009E39D9"/>
    <w:rsid w:val="009E6DCE"/>
    <w:rsid w:val="009E797D"/>
    <w:rsid w:val="009F1402"/>
    <w:rsid w:val="009F1CDB"/>
    <w:rsid w:val="009F1FBD"/>
    <w:rsid w:val="009F36CF"/>
    <w:rsid w:val="009F3B75"/>
    <w:rsid w:val="009F45C2"/>
    <w:rsid w:val="009F4BB3"/>
    <w:rsid w:val="009F4E92"/>
    <w:rsid w:val="009F696B"/>
    <w:rsid w:val="009F6F12"/>
    <w:rsid w:val="009F6F5F"/>
    <w:rsid w:val="009F704F"/>
    <w:rsid w:val="009F7101"/>
    <w:rsid w:val="009F7800"/>
    <w:rsid w:val="00A00153"/>
    <w:rsid w:val="00A001C3"/>
    <w:rsid w:val="00A0131A"/>
    <w:rsid w:val="00A013DB"/>
    <w:rsid w:val="00A019B3"/>
    <w:rsid w:val="00A02189"/>
    <w:rsid w:val="00A05CA7"/>
    <w:rsid w:val="00A05E65"/>
    <w:rsid w:val="00A0743C"/>
    <w:rsid w:val="00A0750A"/>
    <w:rsid w:val="00A07BE6"/>
    <w:rsid w:val="00A10A59"/>
    <w:rsid w:val="00A11B77"/>
    <w:rsid w:val="00A11C2A"/>
    <w:rsid w:val="00A126AE"/>
    <w:rsid w:val="00A14E32"/>
    <w:rsid w:val="00A15901"/>
    <w:rsid w:val="00A167A1"/>
    <w:rsid w:val="00A16901"/>
    <w:rsid w:val="00A16B8C"/>
    <w:rsid w:val="00A1787F"/>
    <w:rsid w:val="00A179FD"/>
    <w:rsid w:val="00A17FAC"/>
    <w:rsid w:val="00A20111"/>
    <w:rsid w:val="00A208F8"/>
    <w:rsid w:val="00A21217"/>
    <w:rsid w:val="00A2190A"/>
    <w:rsid w:val="00A21FE9"/>
    <w:rsid w:val="00A22735"/>
    <w:rsid w:val="00A2335E"/>
    <w:rsid w:val="00A23387"/>
    <w:rsid w:val="00A25D43"/>
    <w:rsid w:val="00A2689F"/>
    <w:rsid w:val="00A27168"/>
    <w:rsid w:val="00A2757A"/>
    <w:rsid w:val="00A27DC4"/>
    <w:rsid w:val="00A30616"/>
    <w:rsid w:val="00A307BA"/>
    <w:rsid w:val="00A30CD9"/>
    <w:rsid w:val="00A32A27"/>
    <w:rsid w:val="00A32DCA"/>
    <w:rsid w:val="00A32EE6"/>
    <w:rsid w:val="00A333B9"/>
    <w:rsid w:val="00A337EB"/>
    <w:rsid w:val="00A33FA2"/>
    <w:rsid w:val="00A34010"/>
    <w:rsid w:val="00A342B2"/>
    <w:rsid w:val="00A35842"/>
    <w:rsid w:val="00A364D5"/>
    <w:rsid w:val="00A36E86"/>
    <w:rsid w:val="00A415D5"/>
    <w:rsid w:val="00A419BD"/>
    <w:rsid w:val="00A42C83"/>
    <w:rsid w:val="00A456CC"/>
    <w:rsid w:val="00A45701"/>
    <w:rsid w:val="00A4705A"/>
    <w:rsid w:val="00A50310"/>
    <w:rsid w:val="00A50C18"/>
    <w:rsid w:val="00A5168E"/>
    <w:rsid w:val="00A51786"/>
    <w:rsid w:val="00A51F8C"/>
    <w:rsid w:val="00A54E94"/>
    <w:rsid w:val="00A560B0"/>
    <w:rsid w:val="00A56E1C"/>
    <w:rsid w:val="00A56E5F"/>
    <w:rsid w:val="00A56FEF"/>
    <w:rsid w:val="00A57621"/>
    <w:rsid w:val="00A57838"/>
    <w:rsid w:val="00A57B5C"/>
    <w:rsid w:val="00A60232"/>
    <w:rsid w:val="00A60D08"/>
    <w:rsid w:val="00A6193E"/>
    <w:rsid w:val="00A62AC4"/>
    <w:rsid w:val="00A62BFD"/>
    <w:rsid w:val="00A62F0F"/>
    <w:rsid w:val="00A63B3F"/>
    <w:rsid w:val="00A63D55"/>
    <w:rsid w:val="00A642C4"/>
    <w:rsid w:val="00A64A12"/>
    <w:rsid w:val="00A65769"/>
    <w:rsid w:val="00A65A84"/>
    <w:rsid w:val="00A65B43"/>
    <w:rsid w:val="00A65BB6"/>
    <w:rsid w:val="00A702F0"/>
    <w:rsid w:val="00A70825"/>
    <w:rsid w:val="00A70C3F"/>
    <w:rsid w:val="00A71C0E"/>
    <w:rsid w:val="00A71E1A"/>
    <w:rsid w:val="00A729D6"/>
    <w:rsid w:val="00A72DBF"/>
    <w:rsid w:val="00A733A2"/>
    <w:rsid w:val="00A73694"/>
    <w:rsid w:val="00A739F1"/>
    <w:rsid w:val="00A73D2A"/>
    <w:rsid w:val="00A744D1"/>
    <w:rsid w:val="00A75414"/>
    <w:rsid w:val="00A7560A"/>
    <w:rsid w:val="00A769FA"/>
    <w:rsid w:val="00A76BE9"/>
    <w:rsid w:val="00A77EDE"/>
    <w:rsid w:val="00A808EB"/>
    <w:rsid w:val="00A814B9"/>
    <w:rsid w:val="00A8170D"/>
    <w:rsid w:val="00A81D95"/>
    <w:rsid w:val="00A8235F"/>
    <w:rsid w:val="00A828F2"/>
    <w:rsid w:val="00A82CF2"/>
    <w:rsid w:val="00A82F06"/>
    <w:rsid w:val="00A83869"/>
    <w:rsid w:val="00A83917"/>
    <w:rsid w:val="00A83A56"/>
    <w:rsid w:val="00A844BD"/>
    <w:rsid w:val="00A85757"/>
    <w:rsid w:val="00A85F45"/>
    <w:rsid w:val="00A85F7D"/>
    <w:rsid w:val="00A867A4"/>
    <w:rsid w:val="00A86E87"/>
    <w:rsid w:val="00A87A86"/>
    <w:rsid w:val="00A907EB"/>
    <w:rsid w:val="00A9082D"/>
    <w:rsid w:val="00A90EC1"/>
    <w:rsid w:val="00A91607"/>
    <w:rsid w:val="00A91799"/>
    <w:rsid w:val="00A92662"/>
    <w:rsid w:val="00A9287F"/>
    <w:rsid w:val="00A929AA"/>
    <w:rsid w:val="00A92D3F"/>
    <w:rsid w:val="00A93C8C"/>
    <w:rsid w:val="00A95359"/>
    <w:rsid w:val="00A95598"/>
    <w:rsid w:val="00A95D19"/>
    <w:rsid w:val="00A96A1F"/>
    <w:rsid w:val="00A9794B"/>
    <w:rsid w:val="00A97E23"/>
    <w:rsid w:val="00AA0221"/>
    <w:rsid w:val="00AA1F4F"/>
    <w:rsid w:val="00AA2092"/>
    <w:rsid w:val="00AA3E09"/>
    <w:rsid w:val="00AA4189"/>
    <w:rsid w:val="00AA51F1"/>
    <w:rsid w:val="00AA5AC2"/>
    <w:rsid w:val="00AA5D95"/>
    <w:rsid w:val="00AA7369"/>
    <w:rsid w:val="00AA7454"/>
    <w:rsid w:val="00AB065A"/>
    <w:rsid w:val="00AB0BC8"/>
    <w:rsid w:val="00AB1333"/>
    <w:rsid w:val="00AB1393"/>
    <w:rsid w:val="00AB2178"/>
    <w:rsid w:val="00AB26FE"/>
    <w:rsid w:val="00AB3345"/>
    <w:rsid w:val="00AB3D4A"/>
    <w:rsid w:val="00AB514E"/>
    <w:rsid w:val="00AB574C"/>
    <w:rsid w:val="00AB5E00"/>
    <w:rsid w:val="00AB63A8"/>
    <w:rsid w:val="00AB6487"/>
    <w:rsid w:val="00AC0331"/>
    <w:rsid w:val="00AC08EE"/>
    <w:rsid w:val="00AC15CC"/>
    <w:rsid w:val="00AC2102"/>
    <w:rsid w:val="00AC285C"/>
    <w:rsid w:val="00AC28B0"/>
    <w:rsid w:val="00AC2EE6"/>
    <w:rsid w:val="00AC30EE"/>
    <w:rsid w:val="00AC387E"/>
    <w:rsid w:val="00AC3A43"/>
    <w:rsid w:val="00AC41FA"/>
    <w:rsid w:val="00AC579A"/>
    <w:rsid w:val="00AC6B9C"/>
    <w:rsid w:val="00AC798E"/>
    <w:rsid w:val="00AC7B72"/>
    <w:rsid w:val="00AC7F11"/>
    <w:rsid w:val="00AD0C97"/>
    <w:rsid w:val="00AD0E02"/>
    <w:rsid w:val="00AD1A28"/>
    <w:rsid w:val="00AD281A"/>
    <w:rsid w:val="00AD28C5"/>
    <w:rsid w:val="00AD39F8"/>
    <w:rsid w:val="00AD3A92"/>
    <w:rsid w:val="00AD3DD2"/>
    <w:rsid w:val="00AD3F40"/>
    <w:rsid w:val="00AD49CB"/>
    <w:rsid w:val="00AD53B3"/>
    <w:rsid w:val="00AD5B5E"/>
    <w:rsid w:val="00AD65B4"/>
    <w:rsid w:val="00AD74BB"/>
    <w:rsid w:val="00AE0065"/>
    <w:rsid w:val="00AE082A"/>
    <w:rsid w:val="00AE1FB8"/>
    <w:rsid w:val="00AE2554"/>
    <w:rsid w:val="00AE2664"/>
    <w:rsid w:val="00AE2AD1"/>
    <w:rsid w:val="00AE2E1C"/>
    <w:rsid w:val="00AE3369"/>
    <w:rsid w:val="00AE39FF"/>
    <w:rsid w:val="00AE42FD"/>
    <w:rsid w:val="00AE484B"/>
    <w:rsid w:val="00AE5434"/>
    <w:rsid w:val="00AE6B6B"/>
    <w:rsid w:val="00AE6E5C"/>
    <w:rsid w:val="00AF02C9"/>
    <w:rsid w:val="00AF0515"/>
    <w:rsid w:val="00AF058C"/>
    <w:rsid w:val="00AF06A4"/>
    <w:rsid w:val="00AF07E9"/>
    <w:rsid w:val="00AF116B"/>
    <w:rsid w:val="00AF13BC"/>
    <w:rsid w:val="00AF2183"/>
    <w:rsid w:val="00AF23AA"/>
    <w:rsid w:val="00AF2705"/>
    <w:rsid w:val="00AF2C25"/>
    <w:rsid w:val="00AF3126"/>
    <w:rsid w:val="00AF3E94"/>
    <w:rsid w:val="00AF4278"/>
    <w:rsid w:val="00AF43CB"/>
    <w:rsid w:val="00AF4ED4"/>
    <w:rsid w:val="00AF6561"/>
    <w:rsid w:val="00AF717F"/>
    <w:rsid w:val="00AF7181"/>
    <w:rsid w:val="00AF72D8"/>
    <w:rsid w:val="00AF74FC"/>
    <w:rsid w:val="00AF763E"/>
    <w:rsid w:val="00AF7C72"/>
    <w:rsid w:val="00B0072E"/>
    <w:rsid w:val="00B01546"/>
    <w:rsid w:val="00B01BF7"/>
    <w:rsid w:val="00B021F9"/>
    <w:rsid w:val="00B02EB3"/>
    <w:rsid w:val="00B0326C"/>
    <w:rsid w:val="00B03BF5"/>
    <w:rsid w:val="00B03CCE"/>
    <w:rsid w:val="00B04D7F"/>
    <w:rsid w:val="00B0550B"/>
    <w:rsid w:val="00B06D7F"/>
    <w:rsid w:val="00B072EE"/>
    <w:rsid w:val="00B07A9C"/>
    <w:rsid w:val="00B10379"/>
    <w:rsid w:val="00B10480"/>
    <w:rsid w:val="00B106E9"/>
    <w:rsid w:val="00B11ACE"/>
    <w:rsid w:val="00B12BC0"/>
    <w:rsid w:val="00B12FDA"/>
    <w:rsid w:val="00B134A6"/>
    <w:rsid w:val="00B14B39"/>
    <w:rsid w:val="00B14DE8"/>
    <w:rsid w:val="00B1528A"/>
    <w:rsid w:val="00B155FF"/>
    <w:rsid w:val="00B15D0F"/>
    <w:rsid w:val="00B16527"/>
    <w:rsid w:val="00B17108"/>
    <w:rsid w:val="00B17D39"/>
    <w:rsid w:val="00B17EE8"/>
    <w:rsid w:val="00B20DDA"/>
    <w:rsid w:val="00B21AD2"/>
    <w:rsid w:val="00B222AA"/>
    <w:rsid w:val="00B22317"/>
    <w:rsid w:val="00B22C8D"/>
    <w:rsid w:val="00B23007"/>
    <w:rsid w:val="00B23285"/>
    <w:rsid w:val="00B23A7D"/>
    <w:rsid w:val="00B23DC8"/>
    <w:rsid w:val="00B2414D"/>
    <w:rsid w:val="00B24B0E"/>
    <w:rsid w:val="00B252CF"/>
    <w:rsid w:val="00B252EC"/>
    <w:rsid w:val="00B25321"/>
    <w:rsid w:val="00B275F3"/>
    <w:rsid w:val="00B2777D"/>
    <w:rsid w:val="00B27B72"/>
    <w:rsid w:val="00B306A1"/>
    <w:rsid w:val="00B31B83"/>
    <w:rsid w:val="00B31E60"/>
    <w:rsid w:val="00B32CD9"/>
    <w:rsid w:val="00B359E3"/>
    <w:rsid w:val="00B364AD"/>
    <w:rsid w:val="00B36CC8"/>
    <w:rsid w:val="00B36E7C"/>
    <w:rsid w:val="00B37982"/>
    <w:rsid w:val="00B37B6D"/>
    <w:rsid w:val="00B37BC4"/>
    <w:rsid w:val="00B37D7C"/>
    <w:rsid w:val="00B4062B"/>
    <w:rsid w:val="00B4159D"/>
    <w:rsid w:val="00B42E39"/>
    <w:rsid w:val="00B42E91"/>
    <w:rsid w:val="00B4386C"/>
    <w:rsid w:val="00B44794"/>
    <w:rsid w:val="00B45804"/>
    <w:rsid w:val="00B45EA0"/>
    <w:rsid w:val="00B46A6A"/>
    <w:rsid w:val="00B4701C"/>
    <w:rsid w:val="00B47106"/>
    <w:rsid w:val="00B473CB"/>
    <w:rsid w:val="00B47D31"/>
    <w:rsid w:val="00B501E4"/>
    <w:rsid w:val="00B52C74"/>
    <w:rsid w:val="00B532D5"/>
    <w:rsid w:val="00B535A8"/>
    <w:rsid w:val="00B5470E"/>
    <w:rsid w:val="00B54F71"/>
    <w:rsid w:val="00B559A7"/>
    <w:rsid w:val="00B55E99"/>
    <w:rsid w:val="00B562FA"/>
    <w:rsid w:val="00B57676"/>
    <w:rsid w:val="00B579ED"/>
    <w:rsid w:val="00B57BFA"/>
    <w:rsid w:val="00B606EF"/>
    <w:rsid w:val="00B60902"/>
    <w:rsid w:val="00B616CD"/>
    <w:rsid w:val="00B61B46"/>
    <w:rsid w:val="00B6257F"/>
    <w:rsid w:val="00B62585"/>
    <w:rsid w:val="00B626EE"/>
    <w:rsid w:val="00B64DDB"/>
    <w:rsid w:val="00B667CD"/>
    <w:rsid w:val="00B66A78"/>
    <w:rsid w:val="00B66A93"/>
    <w:rsid w:val="00B675CF"/>
    <w:rsid w:val="00B7159C"/>
    <w:rsid w:val="00B71CAC"/>
    <w:rsid w:val="00B71E99"/>
    <w:rsid w:val="00B721A3"/>
    <w:rsid w:val="00B72F6C"/>
    <w:rsid w:val="00B72F9F"/>
    <w:rsid w:val="00B73769"/>
    <w:rsid w:val="00B760FD"/>
    <w:rsid w:val="00B764D7"/>
    <w:rsid w:val="00B76724"/>
    <w:rsid w:val="00B779EA"/>
    <w:rsid w:val="00B77C6C"/>
    <w:rsid w:val="00B810C6"/>
    <w:rsid w:val="00B830A1"/>
    <w:rsid w:val="00B836EA"/>
    <w:rsid w:val="00B83CD7"/>
    <w:rsid w:val="00B85147"/>
    <w:rsid w:val="00B85353"/>
    <w:rsid w:val="00B85804"/>
    <w:rsid w:val="00B8591D"/>
    <w:rsid w:val="00B859EA"/>
    <w:rsid w:val="00B86051"/>
    <w:rsid w:val="00B863D2"/>
    <w:rsid w:val="00B8676F"/>
    <w:rsid w:val="00B8784E"/>
    <w:rsid w:val="00B90118"/>
    <w:rsid w:val="00B90B99"/>
    <w:rsid w:val="00B91163"/>
    <w:rsid w:val="00B915F6"/>
    <w:rsid w:val="00B92137"/>
    <w:rsid w:val="00B9261C"/>
    <w:rsid w:val="00B93380"/>
    <w:rsid w:val="00B93689"/>
    <w:rsid w:val="00B93AF0"/>
    <w:rsid w:val="00B95856"/>
    <w:rsid w:val="00B96CE1"/>
    <w:rsid w:val="00BA07FA"/>
    <w:rsid w:val="00BA1B87"/>
    <w:rsid w:val="00BA209E"/>
    <w:rsid w:val="00BA26AC"/>
    <w:rsid w:val="00BA2B17"/>
    <w:rsid w:val="00BA2B24"/>
    <w:rsid w:val="00BA49B9"/>
    <w:rsid w:val="00BA4FDB"/>
    <w:rsid w:val="00BA51B4"/>
    <w:rsid w:val="00BA5427"/>
    <w:rsid w:val="00BA54D6"/>
    <w:rsid w:val="00BA5859"/>
    <w:rsid w:val="00BA5E2D"/>
    <w:rsid w:val="00BA6DCA"/>
    <w:rsid w:val="00BA745C"/>
    <w:rsid w:val="00BA79FC"/>
    <w:rsid w:val="00BB0C27"/>
    <w:rsid w:val="00BB1962"/>
    <w:rsid w:val="00BB424F"/>
    <w:rsid w:val="00BB5AD1"/>
    <w:rsid w:val="00BB704F"/>
    <w:rsid w:val="00BC04DB"/>
    <w:rsid w:val="00BC0817"/>
    <w:rsid w:val="00BC268B"/>
    <w:rsid w:val="00BC39AE"/>
    <w:rsid w:val="00BC3B11"/>
    <w:rsid w:val="00BC43D3"/>
    <w:rsid w:val="00BC4F18"/>
    <w:rsid w:val="00BC4FC5"/>
    <w:rsid w:val="00BC5570"/>
    <w:rsid w:val="00BC618B"/>
    <w:rsid w:val="00BC68F6"/>
    <w:rsid w:val="00BC696A"/>
    <w:rsid w:val="00BC6C77"/>
    <w:rsid w:val="00BC6E61"/>
    <w:rsid w:val="00BC7B5C"/>
    <w:rsid w:val="00BC7E12"/>
    <w:rsid w:val="00BD1A90"/>
    <w:rsid w:val="00BD1B61"/>
    <w:rsid w:val="00BD2BD7"/>
    <w:rsid w:val="00BD320F"/>
    <w:rsid w:val="00BD3D02"/>
    <w:rsid w:val="00BD3E4D"/>
    <w:rsid w:val="00BD54A7"/>
    <w:rsid w:val="00BD5B22"/>
    <w:rsid w:val="00BD6F92"/>
    <w:rsid w:val="00BD70EC"/>
    <w:rsid w:val="00BD793C"/>
    <w:rsid w:val="00BE0CFB"/>
    <w:rsid w:val="00BE0DC6"/>
    <w:rsid w:val="00BE16FD"/>
    <w:rsid w:val="00BE19D0"/>
    <w:rsid w:val="00BE1C2C"/>
    <w:rsid w:val="00BE1E24"/>
    <w:rsid w:val="00BE1E59"/>
    <w:rsid w:val="00BE2213"/>
    <w:rsid w:val="00BE3B9A"/>
    <w:rsid w:val="00BE5260"/>
    <w:rsid w:val="00BF0080"/>
    <w:rsid w:val="00BF07FB"/>
    <w:rsid w:val="00BF0D6D"/>
    <w:rsid w:val="00BF1871"/>
    <w:rsid w:val="00BF3623"/>
    <w:rsid w:val="00BF3BC6"/>
    <w:rsid w:val="00BF402A"/>
    <w:rsid w:val="00BF4574"/>
    <w:rsid w:val="00BF5777"/>
    <w:rsid w:val="00C002E4"/>
    <w:rsid w:val="00C00C05"/>
    <w:rsid w:val="00C01484"/>
    <w:rsid w:val="00C019B6"/>
    <w:rsid w:val="00C02476"/>
    <w:rsid w:val="00C02728"/>
    <w:rsid w:val="00C02C00"/>
    <w:rsid w:val="00C033E0"/>
    <w:rsid w:val="00C043AB"/>
    <w:rsid w:val="00C056B6"/>
    <w:rsid w:val="00C073A5"/>
    <w:rsid w:val="00C10DC6"/>
    <w:rsid w:val="00C1160E"/>
    <w:rsid w:val="00C117B3"/>
    <w:rsid w:val="00C12317"/>
    <w:rsid w:val="00C1271D"/>
    <w:rsid w:val="00C13050"/>
    <w:rsid w:val="00C1393E"/>
    <w:rsid w:val="00C14EEA"/>
    <w:rsid w:val="00C156B2"/>
    <w:rsid w:val="00C1587B"/>
    <w:rsid w:val="00C173FC"/>
    <w:rsid w:val="00C174F6"/>
    <w:rsid w:val="00C212BF"/>
    <w:rsid w:val="00C21776"/>
    <w:rsid w:val="00C22199"/>
    <w:rsid w:val="00C22316"/>
    <w:rsid w:val="00C227E0"/>
    <w:rsid w:val="00C2372E"/>
    <w:rsid w:val="00C23BAB"/>
    <w:rsid w:val="00C23EEB"/>
    <w:rsid w:val="00C256AF"/>
    <w:rsid w:val="00C25C1E"/>
    <w:rsid w:val="00C26099"/>
    <w:rsid w:val="00C27A59"/>
    <w:rsid w:val="00C305F8"/>
    <w:rsid w:val="00C30EF8"/>
    <w:rsid w:val="00C31108"/>
    <w:rsid w:val="00C313F3"/>
    <w:rsid w:val="00C3175B"/>
    <w:rsid w:val="00C3199C"/>
    <w:rsid w:val="00C320DF"/>
    <w:rsid w:val="00C32141"/>
    <w:rsid w:val="00C329D0"/>
    <w:rsid w:val="00C33302"/>
    <w:rsid w:val="00C334D3"/>
    <w:rsid w:val="00C347B2"/>
    <w:rsid w:val="00C34BEA"/>
    <w:rsid w:val="00C34C2A"/>
    <w:rsid w:val="00C35D97"/>
    <w:rsid w:val="00C360D9"/>
    <w:rsid w:val="00C3615F"/>
    <w:rsid w:val="00C36232"/>
    <w:rsid w:val="00C36C18"/>
    <w:rsid w:val="00C3763E"/>
    <w:rsid w:val="00C402E8"/>
    <w:rsid w:val="00C405AA"/>
    <w:rsid w:val="00C4174C"/>
    <w:rsid w:val="00C41EBA"/>
    <w:rsid w:val="00C426D4"/>
    <w:rsid w:val="00C42D7F"/>
    <w:rsid w:val="00C42FE7"/>
    <w:rsid w:val="00C43631"/>
    <w:rsid w:val="00C44467"/>
    <w:rsid w:val="00C44720"/>
    <w:rsid w:val="00C45F29"/>
    <w:rsid w:val="00C46972"/>
    <w:rsid w:val="00C474D7"/>
    <w:rsid w:val="00C47CF8"/>
    <w:rsid w:val="00C523CF"/>
    <w:rsid w:val="00C52444"/>
    <w:rsid w:val="00C528ED"/>
    <w:rsid w:val="00C532D9"/>
    <w:rsid w:val="00C5376A"/>
    <w:rsid w:val="00C53B61"/>
    <w:rsid w:val="00C565EE"/>
    <w:rsid w:val="00C57529"/>
    <w:rsid w:val="00C603C8"/>
    <w:rsid w:val="00C6069C"/>
    <w:rsid w:val="00C61408"/>
    <w:rsid w:val="00C61691"/>
    <w:rsid w:val="00C616A5"/>
    <w:rsid w:val="00C617B0"/>
    <w:rsid w:val="00C62B5B"/>
    <w:rsid w:val="00C6381B"/>
    <w:rsid w:val="00C64026"/>
    <w:rsid w:val="00C6649A"/>
    <w:rsid w:val="00C66641"/>
    <w:rsid w:val="00C671CE"/>
    <w:rsid w:val="00C67AB8"/>
    <w:rsid w:val="00C67B09"/>
    <w:rsid w:val="00C71E0F"/>
    <w:rsid w:val="00C73477"/>
    <w:rsid w:val="00C7349F"/>
    <w:rsid w:val="00C73805"/>
    <w:rsid w:val="00C742F7"/>
    <w:rsid w:val="00C753B5"/>
    <w:rsid w:val="00C7629D"/>
    <w:rsid w:val="00C76E71"/>
    <w:rsid w:val="00C7735C"/>
    <w:rsid w:val="00C77B5F"/>
    <w:rsid w:val="00C80868"/>
    <w:rsid w:val="00C820B9"/>
    <w:rsid w:val="00C82E3B"/>
    <w:rsid w:val="00C8379D"/>
    <w:rsid w:val="00C84897"/>
    <w:rsid w:val="00C8578B"/>
    <w:rsid w:val="00C86346"/>
    <w:rsid w:val="00C86FC1"/>
    <w:rsid w:val="00C9067F"/>
    <w:rsid w:val="00C911CE"/>
    <w:rsid w:val="00C92824"/>
    <w:rsid w:val="00C92FC4"/>
    <w:rsid w:val="00C93618"/>
    <w:rsid w:val="00C93B7D"/>
    <w:rsid w:val="00C942F9"/>
    <w:rsid w:val="00C949DF"/>
    <w:rsid w:val="00C94D3F"/>
    <w:rsid w:val="00C94ED2"/>
    <w:rsid w:val="00C95C61"/>
    <w:rsid w:val="00C96C61"/>
    <w:rsid w:val="00C9723D"/>
    <w:rsid w:val="00C976D5"/>
    <w:rsid w:val="00C97873"/>
    <w:rsid w:val="00C97C23"/>
    <w:rsid w:val="00C97CBC"/>
    <w:rsid w:val="00CA02FA"/>
    <w:rsid w:val="00CA0AB5"/>
    <w:rsid w:val="00CA111D"/>
    <w:rsid w:val="00CA1478"/>
    <w:rsid w:val="00CA158B"/>
    <w:rsid w:val="00CA1CFD"/>
    <w:rsid w:val="00CA24D2"/>
    <w:rsid w:val="00CA2A45"/>
    <w:rsid w:val="00CA31DC"/>
    <w:rsid w:val="00CA3FFA"/>
    <w:rsid w:val="00CA4655"/>
    <w:rsid w:val="00CA4E95"/>
    <w:rsid w:val="00CA6386"/>
    <w:rsid w:val="00CB0316"/>
    <w:rsid w:val="00CB24C0"/>
    <w:rsid w:val="00CB2A76"/>
    <w:rsid w:val="00CB2F30"/>
    <w:rsid w:val="00CB3906"/>
    <w:rsid w:val="00CB3A0E"/>
    <w:rsid w:val="00CB4BB6"/>
    <w:rsid w:val="00CB598B"/>
    <w:rsid w:val="00CB66D0"/>
    <w:rsid w:val="00CB7B10"/>
    <w:rsid w:val="00CB7E07"/>
    <w:rsid w:val="00CC0743"/>
    <w:rsid w:val="00CC098A"/>
    <w:rsid w:val="00CC1457"/>
    <w:rsid w:val="00CC1630"/>
    <w:rsid w:val="00CC2401"/>
    <w:rsid w:val="00CC3CD2"/>
    <w:rsid w:val="00CC3ED6"/>
    <w:rsid w:val="00CC42F5"/>
    <w:rsid w:val="00CC4D68"/>
    <w:rsid w:val="00CC5937"/>
    <w:rsid w:val="00CC5F8D"/>
    <w:rsid w:val="00CC69DE"/>
    <w:rsid w:val="00CC6B49"/>
    <w:rsid w:val="00CC72E7"/>
    <w:rsid w:val="00CC74A5"/>
    <w:rsid w:val="00CC7723"/>
    <w:rsid w:val="00CD08F1"/>
    <w:rsid w:val="00CD268E"/>
    <w:rsid w:val="00CD2D84"/>
    <w:rsid w:val="00CD30AE"/>
    <w:rsid w:val="00CD4386"/>
    <w:rsid w:val="00CD4494"/>
    <w:rsid w:val="00CD4AA1"/>
    <w:rsid w:val="00CD4DDB"/>
    <w:rsid w:val="00CD4E1A"/>
    <w:rsid w:val="00CD6882"/>
    <w:rsid w:val="00CD6D56"/>
    <w:rsid w:val="00CD72FD"/>
    <w:rsid w:val="00CD7860"/>
    <w:rsid w:val="00CD79B9"/>
    <w:rsid w:val="00CE09F0"/>
    <w:rsid w:val="00CE0B0A"/>
    <w:rsid w:val="00CE0F3E"/>
    <w:rsid w:val="00CE1769"/>
    <w:rsid w:val="00CE1D19"/>
    <w:rsid w:val="00CE68DE"/>
    <w:rsid w:val="00CE6E6A"/>
    <w:rsid w:val="00CF0CA5"/>
    <w:rsid w:val="00CF1036"/>
    <w:rsid w:val="00CF117B"/>
    <w:rsid w:val="00CF11BB"/>
    <w:rsid w:val="00CF169B"/>
    <w:rsid w:val="00CF338C"/>
    <w:rsid w:val="00CF3747"/>
    <w:rsid w:val="00CF5865"/>
    <w:rsid w:val="00CF5FCD"/>
    <w:rsid w:val="00CF638F"/>
    <w:rsid w:val="00CF677E"/>
    <w:rsid w:val="00CF6A24"/>
    <w:rsid w:val="00D0042F"/>
    <w:rsid w:val="00D00439"/>
    <w:rsid w:val="00D02A37"/>
    <w:rsid w:val="00D03843"/>
    <w:rsid w:val="00D038E1"/>
    <w:rsid w:val="00D04C82"/>
    <w:rsid w:val="00D04F7D"/>
    <w:rsid w:val="00D052C8"/>
    <w:rsid w:val="00D05DBC"/>
    <w:rsid w:val="00D060B1"/>
    <w:rsid w:val="00D114B1"/>
    <w:rsid w:val="00D11A9F"/>
    <w:rsid w:val="00D12041"/>
    <w:rsid w:val="00D12917"/>
    <w:rsid w:val="00D13662"/>
    <w:rsid w:val="00D157EE"/>
    <w:rsid w:val="00D1582B"/>
    <w:rsid w:val="00D15ED4"/>
    <w:rsid w:val="00D1690C"/>
    <w:rsid w:val="00D206C2"/>
    <w:rsid w:val="00D223D6"/>
    <w:rsid w:val="00D2313A"/>
    <w:rsid w:val="00D233D3"/>
    <w:rsid w:val="00D25FED"/>
    <w:rsid w:val="00D26894"/>
    <w:rsid w:val="00D27F87"/>
    <w:rsid w:val="00D30304"/>
    <w:rsid w:val="00D31599"/>
    <w:rsid w:val="00D32C7C"/>
    <w:rsid w:val="00D33116"/>
    <w:rsid w:val="00D34776"/>
    <w:rsid w:val="00D35BE5"/>
    <w:rsid w:val="00D37115"/>
    <w:rsid w:val="00D37637"/>
    <w:rsid w:val="00D40346"/>
    <w:rsid w:val="00D4051F"/>
    <w:rsid w:val="00D40C26"/>
    <w:rsid w:val="00D41694"/>
    <w:rsid w:val="00D432E4"/>
    <w:rsid w:val="00D4396C"/>
    <w:rsid w:val="00D439E3"/>
    <w:rsid w:val="00D43EF4"/>
    <w:rsid w:val="00D4425A"/>
    <w:rsid w:val="00D4496D"/>
    <w:rsid w:val="00D463ED"/>
    <w:rsid w:val="00D465F7"/>
    <w:rsid w:val="00D46879"/>
    <w:rsid w:val="00D47CFE"/>
    <w:rsid w:val="00D5005A"/>
    <w:rsid w:val="00D50B95"/>
    <w:rsid w:val="00D50F98"/>
    <w:rsid w:val="00D5102F"/>
    <w:rsid w:val="00D51420"/>
    <w:rsid w:val="00D515F0"/>
    <w:rsid w:val="00D51686"/>
    <w:rsid w:val="00D519D8"/>
    <w:rsid w:val="00D519EB"/>
    <w:rsid w:val="00D51B67"/>
    <w:rsid w:val="00D5298B"/>
    <w:rsid w:val="00D52FA4"/>
    <w:rsid w:val="00D53587"/>
    <w:rsid w:val="00D5364F"/>
    <w:rsid w:val="00D53693"/>
    <w:rsid w:val="00D53746"/>
    <w:rsid w:val="00D5418A"/>
    <w:rsid w:val="00D548BA"/>
    <w:rsid w:val="00D548DB"/>
    <w:rsid w:val="00D54CF2"/>
    <w:rsid w:val="00D55AF5"/>
    <w:rsid w:val="00D573B8"/>
    <w:rsid w:val="00D57EE4"/>
    <w:rsid w:val="00D60C6F"/>
    <w:rsid w:val="00D60EA0"/>
    <w:rsid w:val="00D611D6"/>
    <w:rsid w:val="00D615BC"/>
    <w:rsid w:val="00D621CF"/>
    <w:rsid w:val="00D621F2"/>
    <w:rsid w:val="00D62993"/>
    <w:rsid w:val="00D62B7A"/>
    <w:rsid w:val="00D6439B"/>
    <w:rsid w:val="00D64928"/>
    <w:rsid w:val="00D64A6F"/>
    <w:rsid w:val="00D64B50"/>
    <w:rsid w:val="00D64B5F"/>
    <w:rsid w:val="00D651CD"/>
    <w:rsid w:val="00D66C46"/>
    <w:rsid w:val="00D70193"/>
    <w:rsid w:val="00D7030F"/>
    <w:rsid w:val="00D70726"/>
    <w:rsid w:val="00D71382"/>
    <w:rsid w:val="00D71686"/>
    <w:rsid w:val="00D71EC9"/>
    <w:rsid w:val="00D7258A"/>
    <w:rsid w:val="00D72B95"/>
    <w:rsid w:val="00D72CF1"/>
    <w:rsid w:val="00D73DFD"/>
    <w:rsid w:val="00D73F65"/>
    <w:rsid w:val="00D74EAE"/>
    <w:rsid w:val="00D75BF5"/>
    <w:rsid w:val="00D75E31"/>
    <w:rsid w:val="00D76530"/>
    <w:rsid w:val="00D76CE6"/>
    <w:rsid w:val="00D770D0"/>
    <w:rsid w:val="00D77722"/>
    <w:rsid w:val="00D77835"/>
    <w:rsid w:val="00D804B0"/>
    <w:rsid w:val="00D811C9"/>
    <w:rsid w:val="00D821A6"/>
    <w:rsid w:val="00D84127"/>
    <w:rsid w:val="00D867BF"/>
    <w:rsid w:val="00D86A2C"/>
    <w:rsid w:val="00D8722D"/>
    <w:rsid w:val="00D87335"/>
    <w:rsid w:val="00D879C6"/>
    <w:rsid w:val="00D90056"/>
    <w:rsid w:val="00D90F7E"/>
    <w:rsid w:val="00D91C06"/>
    <w:rsid w:val="00D9384F"/>
    <w:rsid w:val="00D93A9C"/>
    <w:rsid w:val="00D93E88"/>
    <w:rsid w:val="00D94154"/>
    <w:rsid w:val="00D95047"/>
    <w:rsid w:val="00D952E9"/>
    <w:rsid w:val="00D9583A"/>
    <w:rsid w:val="00D9627D"/>
    <w:rsid w:val="00D9665A"/>
    <w:rsid w:val="00D96A6D"/>
    <w:rsid w:val="00D978AC"/>
    <w:rsid w:val="00DA201D"/>
    <w:rsid w:val="00DA25C2"/>
    <w:rsid w:val="00DA2666"/>
    <w:rsid w:val="00DA2AB1"/>
    <w:rsid w:val="00DA35F9"/>
    <w:rsid w:val="00DA4091"/>
    <w:rsid w:val="00DA4350"/>
    <w:rsid w:val="00DA4653"/>
    <w:rsid w:val="00DA4724"/>
    <w:rsid w:val="00DA4887"/>
    <w:rsid w:val="00DA6006"/>
    <w:rsid w:val="00DA607F"/>
    <w:rsid w:val="00DA62AA"/>
    <w:rsid w:val="00DA720D"/>
    <w:rsid w:val="00DA7215"/>
    <w:rsid w:val="00DA753B"/>
    <w:rsid w:val="00DA76C4"/>
    <w:rsid w:val="00DB4167"/>
    <w:rsid w:val="00DB4B32"/>
    <w:rsid w:val="00DB5259"/>
    <w:rsid w:val="00DB532F"/>
    <w:rsid w:val="00DB6D1E"/>
    <w:rsid w:val="00DB7092"/>
    <w:rsid w:val="00DB7FFE"/>
    <w:rsid w:val="00DC02EF"/>
    <w:rsid w:val="00DC0CAF"/>
    <w:rsid w:val="00DC0DCE"/>
    <w:rsid w:val="00DC1BAD"/>
    <w:rsid w:val="00DC1EF8"/>
    <w:rsid w:val="00DC2434"/>
    <w:rsid w:val="00DC28FF"/>
    <w:rsid w:val="00DC35DB"/>
    <w:rsid w:val="00DC3E34"/>
    <w:rsid w:val="00DC47E7"/>
    <w:rsid w:val="00DC5138"/>
    <w:rsid w:val="00DD0742"/>
    <w:rsid w:val="00DD2CF6"/>
    <w:rsid w:val="00DD36EF"/>
    <w:rsid w:val="00DD408A"/>
    <w:rsid w:val="00DD62A0"/>
    <w:rsid w:val="00DD6784"/>
    <w:rsid w:val="00DD6DB2"/>
    <w:rsid w:val="00DE038B"/>
    <w:rsid w:val="00DE07EE"/>
    <w:rsid w:val="00DE0E6D"/>
    <w:rsid w:val="00DE2554"/>
    <w:rsid w:val="00DE2917"/>
    <w:rsid w:val="00DE3064"/>
    <w:rsid w:val="00DE314F"/>
    <w:rsid w:val="00DE41F4"/>
    <w:rsid w:val="00DE42F6"/>
    <w:rsid w:val="00DE4606"/>
    <w:rsid w:val="00DE47E0"/>
    <w:rsid w:val="00DE57B2"/>
    <w:rsid w:val="00DE5BA3"/>
    <w:rsid w:val="00DE5E7D"/>
    <w:rsid w:val="00DE614D"/>
    <w:rsid w:val="00DF122F"/>
    <w:rsid w:val="00DF1B6D"/>
    <w:rsid w:val="00DF1FB8"/>
    <w:rsid w:val="00DF3936"/>
    <w:rsid w:val="00DF3A83"/>
    <w:rsid w:val="00DF4866"/>
    <w:rsid w:val="00DF495E"/>
    <w:rsid w:val="00DF4F50"/>
    <w:rsid w:val="00DF525E"/>
    <w:rsid w:val="00DF6AAC"/>
    <w:rsid w:val="00DF6C88"/>
    <w:rsid w:val="00DF6CC1"/>
    <w:rsid w:val="00DF6D00"/>
    <w:rsid w:val="00DF6E22"/>
    <w:rsid w:val="00DF75FB"/>
    <w:rsid w:val="00E011B5"/>
    <w:rsid w:val="00E01F6A"/>
    <w:rsid w:val="00E023A0"/>
    <w:rsid w:val="00E030CC"/>
    <w:rsid w:val="00E03E43"/>
    <w:rsid w:val="00E045A8"/>
    <w:rsid w:val="00E068E6"/>
    <w:rsid w:val="00E07131"/>
    <w:rsid w:val="00E07622"/>
    <w:rsid w:val="00E10652"/>
    <w:rsid w:val="00E10C5D"/>
    <w:rsid w:val="00E10CA0"/>
    <w:rsid w:val="00E1228F"/>
    <w:rsid w:val="00E12B2C"/>
    <w:rsid w:val="00E132F3"/>
    <w:rsid w:val="00E136E0"/>
    <w:rsid w:val="00E1394B"/>
    <w:rsid w:val="00E13B0E"/>
    <w:rsid w:val="00E141FE"/>
    <w:rsid w:val="00E15067"/>
    <w:rsid w:val="00E15AD8"/>
    <w:rsid w:val="00E16F76"/>
    <w:rsid w:val="00E16F89"/>
    <w:rsid w:val="00E17C66"/>
    <w:rsid w:val="00E20855"/>
    <w:rsid w:val="00E20A6C"/>
    <w:rsid w:val="00E21284"/>
    <w:rsid w:val="00E213E2"/>
    <w:rsid w:val="00E21736"/>
    <w:rsid w:val="00E237A5"/>
    <w:rsid w:val="00E23C61"/>
    <w:rsid w:val="00E23E27"/>
    <w:rsid w:val="00E2479E"/>
    <w:rsid w:val="00E24EE4"/>
    <w:rsid w:val="00E24F03"/>
    <w:rsid w:val="00E252B9"/>
    <w:rsid w:val="00E254BB"/>
    <w:rsid w:val="00E2598C"/>
    <w:rsid w:val="00E276C5"/>
    <w:rsid w:val="00E304A6"/>
    <w:rsid w:val="00E30CF6"/>
    <w:rsid w:val="00E33157"/>
    <w:rsid w:val="00E335FD"/>
    <w:rsid w:val="00E34171"/>
    <w:rsid w:val="00E3425C"/>
    <w:rsid w:val="00E34AEC"/>
    <w:rsid w:val="00E351D3"/>
    <w:rsid w:val="00E354EB"/>
    <w:rsid w:val="00E37160"/>
    <w:rsid w:val="00E37BD0"/>
    <w:rsid w:val="00E40042"/>
    <w:rsid w:val="00E4033A"/>
    <w:rsid w:val="00E415C8"/>
    <w:rsid w:val="00E418AE"/>
    <w:rsid w:val="00E42673"/>
    <w:rsid w:val="00E42F21"/>
    <w:rsid w:val="00E435A9"/>
    <w:rsid w:val="00E44435"/>
    <w:rsid w:val="00E4541E"/>
    <w:rsid w:val="00E466DB"/>
    <w:rsid w:val="00E46CFB"/>
    <w:rsid w:val="00E46EBD"/>
    <w:rsid w:val="00E47317"/>
    <w:rsid w:val="00E50EA0"/>
    <w:rsid w:val="00E51198"/>
    <w:rsid w:val="00E511F0"/>
    <w:rsid w:val="00E52595"/>
    <w:rsid w:val="00E5262C"/>
    <w:rsid w:val="00E5266A"/>
    <w:rsid w:val="00E52BFE"/>
    <w:rsid w:val="00E5364B"/>
    <w:rsid w:val="00E546CE"/>
    <w:rsid w:val="00E55F63"/>
    <w:rsid w:val="00E565F0"/>
    <w:rsid w:val="00E56C6C"/>
    <w:rsid w:val="00E5764F"/>
    <w:rsid w:val="00E57E12"/>
    <w:rsid w:val="00E60736"/>
    <w:rsid w:val="00E60A63"/>
    <w:rsid w:val="00E60D68"/>
    <w:rsid w:val="00E61099"/>
    <w:rsid w:val="00E62A48"/>
    <w:rsid w:val="00E62B32"/>
    <w:rsid w:val="00E62D08"/>
    <w:rsid w:val="00E62FC6"/>
    <w:rsid w:val="00E64708"/>
    <w:rsid w:val="00E656B7"/>
    <w:rsid w:val="00E65FB6"/>
    <w:rsid w:val="00E667DA"/>
    <w:rsid w:val="00E66B05"/>
    <w:rsid w:val="00E672E4"/>
    <w:rsid w:val="00E705F1"/>
    <w:rsid w:val="00E709F2"/>
    <w:rsid w:val="00E70A5D"/>
    <w:rsid w:val="00E712A4"/>
    <w:rsid w:val="00E716BA"/>
    <w:rsid w:val="00E72059"/>
    <w:rsid w:val="00E720C3"/>
    <w:rsid w:val="00E743ED"/>
    <w:rsid w:val="00E74B40"/>
    <w:rsid w:val="00E750C3"/>
    <w:rsid w:val="00E752B9"/>
    <w:rsid w:val="00E7680A"/>
    <w:rsid w:val="00E772DA"/>
    <w:rsid w:val="00E818C7"/>
    <w:rsid w:val="00E81DA0"/>
    <w:rsid w:val="00E8283B"/>
    <w:rsid w:val="00E830D5"/>
    <w:rsid w:val="00E83390"/>
    <w:rsid w:val="00E8399E"/>
    <w:rsid w:val="00E83BD2"/>
    <w:rsid w:val="00E84941"/>
    <w:rsid w:val="00E85161"/>
    <w:rsid w:val="00E85893"/>
    <w:rsid w:val="00E860FD"/>
    <w:rsid w:val="00E87138"/>
    <w:rsid w:val="00E874D9"/>
    <w:rsid w:val="00E876A0"/>
    <w:rsid w:val="00E90232"/>
    <w:rsid w:val="00E90990"/>
    <w:rsid w:val="00E90B80"/>
    <w:rsid w:val="00E912F2"/>
    <w:rsid w:val="00E914EF"/>
    <w:rsid w:val="00E9195C"/>
    <w:rsid w:val="00E91BCC"/>
    <w:rsid w:val="00E93803"/>
    <w:rsid w:val="00E955C1"/>
    <w:rsid w:val="00E95D59"/>
    <w:rsid w:val="00E96963"/>
    <w:rsid w:val="00E96CAB"/>
    <w:rsid w:val="00EA0005"/>
    <w:rsid w:val="00EA0521"/>
    <w:rsid w:val="00EA075E"/>
    <w:rsid w:val="00EA1E53"/>
    <w:rsid w:val="00EA202F"/>
    <w:rsid w:val="00EA2C65"/>
    <w:rsid w:val="00EA351A"/>
    <w:rsid w:val="00EA4191"/>
    <w:rsid w:val="00EA4A01"/>
    <w:rsid w:val="00EA4B0F"/>
    <w:rsid w:val="00EA4D17"/>
    <w:rsid w:val="00EA566E"/>
    <w:rsid w:val="00EA6EAF"/>
    <w:rsid w:val="00EA6EB7"/>
    <w:rsid w:val="00EA7655"/>
    <w:rsid w:val="00EA7CE5"/>
    <w:rsid w:val="00EA7F80"/>
    <w:rsid w:val="00EB0F87"/>
    <w:rsid w:val="00EB1A22"/>
    <w:rsid w:val="00EB20D6"/>
    <w:rsid w:val="00EB2D26"/>
    <w:rsid w:val="00EB3124"/>
    <w:rsid w:val="00EB3F21"/>
    <w:rsid w:val="00EB6A24"/>
    <w:rsid w:val="00EB6F42"/>
    <w:rsid w:val="00EB71E3"/>
    <w:rsid w:val="00EB72E7"/>
    <w:rsid w:val="00EC07B8"/>
    <w:rsid w:val="00EC16D7"/>
    <w:rsid w:val="00EC20DA"/>
    <w:rsid w:val="00EC279D"/>
    <w:rsid w:val="00EC2F60"/>
    <w:rsid w:val="00EC3069"/>
    <w:rsid w:val="00EC3BB7"/>
    <w:rsid w:val="00EC415E"/>
    <w:rsid w:val="00EC48F6"/>
    <w:rsid w:val="00EC4EAF"/>
    <w:rsid w:val="00EC6905"/>
    <w:rsid w:val="00EC6B9C"/>
    <w:rsid w:val="00EC6E18"/>
    <w:rsid w:val="00EC797F"/>
    <w:rsid w:val="00ED00A2"/>
    <w:rsid w:val="00ED0DC3"/>
    <w:rsid w:val="00ED138E"/>
    <w:rsid w:val="00ED1FD1"/>
    <w:rsid w:val="00ED3F0D"/>
    <w:rsid w:val="00ED41A3"/>
    <w:rsid w:val="00ED477B"/>
    <w:rsid w:val="00ED5AD9"/>
    <w:rsid w:val="00ED5DA0"/>
    <w:rsid w:val="00ED60F8"/>
    <w:rsid w:val="00ED61BC"/>
    <w:rsid w:val="00EE06F9"/>
    <w:rsid w:val="00EE0853"/>
    <w:rsid w:val="00EE189E"/>
    <w:rsid w:val="00EE33E6"/>
    <w:rsid w:val="00EE458B"/>
    <w:rsid w:val="00EE479A"/>
    <w:rsid w:val="00EE6CC3"/>
    <w:rsid w:val="00EE7846"/>
    <w:rsid w:val="00EF0708"/>
    <w:rsid w:val="00EF0745"/>
    <w:rsid w:val="00EF11CC"/>
    <w:rsid w:val="00EF1BA6"/>
    <w:rsid w:val="00EF1C5E"/>
    <w:rsid w:val="00EF2CC6"/>
    <w:rsid w:val="00EF36E2"/>
    <w:rsid w:val="00EF476B"/>
    <w:rsid w:val="00EF4C63"/>
    <w:rsid w:val="00EF55BA"/>
    <w:rsid w:val="00EF667B"/>
    <w:rsid w:val="00EF67E1"/>
    <w:rsid w:val="00EF67F5"/>
    <w:rsid w:val="00EF7542"/>
    <w:rsid w:val="00F005E2"/>
    <w:rsid w:val="00F01A66"/>
    <w:rsid w:val="00F02067"/>
    <w:rsid w:val="00F025AB"/>
    <w:rsid w:val="00F039A9"/>
    <w:rsid w:val="00F03A80"/>
    <w:rsid w:val="00F04D45"/>
    <w:rsid w:val="00F052C5"/>
    <w:rsid w:val="00F05BCC"/>
    <w:rsid w:val="00F0658C"/>
    <w:rsid w:val="00F10A6C"/>
    <w:rsid w:val="00F10D0F"/>
    <w:rsid w:val="00F1138F"/>
    <w:rsid w:val="00F12160"/>
    <w:rsid w:val="00F124DD"/>
    <w:rsid w:val="00F12AFD"/>
    <w:rsid w:val="00F13198"/>
    <w:rsid w:val="00F136A1"/>
    <w:rsid w:val="00F13749"/>
    <w:rsid w:val="00F1431A"/>
    <w:rsid w:val="00F1431D"/>
    <w:rsid w:val="00F146F5"/>
    <w:rsid w:val="00F14918"/>
    <w:rsid w:val="00F14B6D"/>
    <w:rsid w:val="00F14E2E"/>
    <w:rsid w:val="00F15E8A"/>
    <w:rsid w:val="00F15EC3"/>
    <w:rsid w:val="00F178A8"/>
    <w:rsid w:val="00F20BEC"/>
    <w:rsid w:val="00F20F5E"/>
    <w:rsid w:val="00F221A2"/>
    <w:rsid w:val="00F2356A"/>
    <w:rsid w:val="00F241D8"/>
    <w:rsid w:val="00F24E13"/>
    <w:rsid w:val="00F26935"/>
    <w:rsid w:val="00F27854"/>
    <w:rsid w:val="00F30DD2"/>
    <w:rsid w:val="00F31555"/>
    <w:rsid w:val="00F32AD7"/>
    <w:rsid w:val="00F34337"/>
    <w:rsid w:val="00F34D4B"/>
    <w:rsid w:val="00F35D17"/>
    <w:rsid w:val="00F35D59"/>
    <w:rsid w:val="00F36233"/>
    <w:rsid w:val="00F36875"/>
    <w:rsid w:val="00F36B42"/>
    <w:rsid w:val="00F36D43"/>
    <w:rsid w:val="00F37417"/>
    <w:rsid w:val="00F4040E"/>
    <w:rsid w:val="00F4051B"/>
    <w:rsid w:val="00F418BD"/>
    <w:rsid w:val="00F418D2"/>
    <w:rsid w:val="00F4205B"/>
    <w:rsid w:val="00F4311E"/>
    <w:rsid w:val="00F438DE"/>
    <w:rsid w:val="00F44306"/>
    <w:rsid w:val="00F44824"/>
    <w:rsid w:val="00F448AA"/>
    <w:rsid w:val="00F44A55"/>
    <w:rsid w:val="00F44DF9"/>
    <w:rsid w:val="00F45C8D"/>
    <w:rsid w:val="00F4655E"/>
    <w:rsid w:val="00F46EA1"/>
    <w:rsid w:val="00F47DE6"/>
    <w:rsid w:val="00F50246"/>
    <w:rsid w:val="00F53261"/>
    <w:rsid w:val="00F53A98"/>
    <w:rsid w:val="00F543DD"/>
    <w:rsid w:val="00F54DDF"/>
    <w:rsid w:val="00F55DAC"/>
    <w:rsid w:val="00F5609E"/>
    <w:rsid w:val="00F602AA"/>
    <w:rsid w:val="00F6039C"/>
    <w:rsid w:val="00F605C1"/>
    <w:rsid w:val="00F6197F"/>
    <w:rsid w:val="00F61A11"/>
    <w:rsid w:val="00F61DC6"/>
    <w:rsid w:val="00F63127"/>
    <w:rsid w:val="00F63399"/>
    <w:rsid w:val="00F634C0"/>
    <w:rsid w:val="00F6397E"/>
    <w:rsid w:val="00F63BB0"/>
    <w:rsid w:val="00F64E2B"/>
    <w:rsid w:val="00F651FF"/>
    <w:rsid w:val="00F65938"/>
    <w:rsid w:val="00F66091"/>
    <w:rsid w:val="00F6647F"/>
    <w:rsid w:val="00F66831"/>
    <w:rsid w:val="00F675BF"/>
    <w:rsid w:val="00F67A56"/>
    <w:rsid w:val="00F7031F"/>
    <w:rsid w:val="00F706D9"/>
    <w:rsid w:val="00F70E0F"/>
    <w:rsid w:val="00F7160E"/>
    <w:rsid w:val="00F721D5"/>
    <w:rsid w:val="00F72FD9"/>
    <w:rsid w:val="00F74143"/>
    <w:rsid w:val="00F74485"/>
    <w:rsid w:val="00F75843"/>
    <w:rsid w:val="00F75B60"/>
    <w:rsid w:val="00F75DC1"/>
    <w:rsid w:val="00F76FC7"/>
    <w:rsid w:val="00F76FD0"/>
    <w:rsid w:val="00F77104"/>
    <w:rsid w:val="00F807CE"/>
    <w:rsid w:val="00F80B78"/>
    <w:rsid w:val="00F80BA8"/>
    <w:rsid w:val="00F82287"/>
    <w:rsid w:val="00F842BA"/>
    <w:rsid w:val="00F84A1A"/>
    <w:rsid w:val="00F84A4B"/>
    <w:rsid w:val="00F84ACD"/>
    <w:rsid w:val="00F85A21"/>
    <w:rsid w:val="00F8721D"/>
    <w:rsid w:val="00F90321"/>
    <w:rsid w:val="00F909BC"/>
    <w:rsid w:val="00F919C2"/>
    <w:rsid w:val="00F91BD4"/>
    <w:rsid w:val="00F92381"/>
    <w:rsid w:val="00F92BAA"/>
    <w:rsid w:val="00F92CDB"/>
    <w:rsid w:val="00F93072"/>
    <w:rsid w:val="00F93250"/>
    <w:rsid w:val="00F93DD2"/>
    <w:rsid w:val="00F93F91"/>
    <w:rsid w:val="00F94D41"/>
    <w:rsid w:val="00F960AB"/>
    <w:rsid w:val="00F96237"/>
    <w:rsid w:val="00F96E5A"/>
    <w:rsid w:val="00FA0239"/>
    <w:rsid w:val="00FA0685"/>
    <w:rsid w:val="00FA079A"/>
    <w:rsid w:val="00FA1170"/>
    <w:rsid w:val="00FA15D5"/>
    <w:rsid w:val="00FA3689"/>
    <w:rsid w:val="00FA407A"/>
    <w:rsid w:val="00FA42B5"/>
    <w:rsid w:val="00FA4422"/>
    <w:rsid w:val="00FA54A3"/>
    <w:rsid w:val="00FB0816"/>
    <w:rsid w:val="00FB09D0"/>
    <w:rsid w:val="00FB0D93"/>
    <w:rsid w:val="00FB104B"/>
    <w:rsid w:val="00FB1523"/>
    <w:rsid w:val="00FB1B4A"/>
    <w:rsid w:val="00FB31EA"/>
    <w:rsid w:val="00FB37FF"/>
    <w:rsid w:val="00FB44AB"/>
    <w:rsid w:val="00FB4952"/>
    <w:rsid w:val="00FB4A93"/>
    <w:rsid w:val="00FB4C1E"/>
    <w:rsid w:val="00FB5769"/>
    <w:rsid w:val="00FB7ED5"/>
    <w:rsid w:val="00FC095E"/>
    <w:rsid w:val="00FC1105"/>
    <w:rsid w:val="00FC1BC4"/>
    <w:rsid w:val="00FC1D42"/>
    <w:rsid w:val="00FC4F40"/>
    <w:rsid w:val="00FC4FBC"/>
    <w:rsid w:val="00FC5F3E"/>
    <w:rsid w:val="00FC6C3D"/>
    <w:rsid w:val="00FC6DE7"/>
    <w:rsid w:val="00FD0013"/>
    <w:rsid w:val="00FD0F1C"/>
    <w:rsid w:val="00FD107C"/>
    <w:rsid w:val="00FD1825"/>
    <w:rsid w:val="00FD1BA4"/>
    <w:rsid w:val="00FD1F6A"/>
    <w:rsid w:val="00FD20D4"/>
    <w:rsid w:val="00FD2D69"/>
    <w:rsid w:val="00FD2D70"/>
    <w:rsid w:val="00FD40D2"/>
    <w:rsid w:val="00FD4487"/>
    <w:rsid w:val="00FD46A1"/>
    <w:rsid w:val="00FD4898"/>
    <w:rsid w:val="00FD4EDE"/>
    <w:rsid w:val="00FD5930"/>
    <w:rsid w:val="00FD76BF"/>
    <w:rsid w:val="00FE0863"/>
    <w:rsid w:val="00FE14C0"/>
    <w:rsid w:val="00FE1B51"/>
    <w:rsid w:val="00FE2631"/>
    <w:rsid w:val="00FE3A93"/>
    <w:rsid w:val="00FE3CAB"/>
    <w:rsid w:val="00FE4F81"/>
    <w:rsid w:val="00FE53AC"/>
    <w:rsid w:val="00FE5874"/>
    <w:rsid w:val="00FE5CAD"/>
    <w:rsid w:val="00FE6BCE"/>
    <w:rsid w:val="00FF0A9B"/>
    <w:rsid w:val="00FF110A"/>
    <w:rsid w:val="00FF1725"/>
    <w:rsid w:val="00FF1FDD"/>
    <w:rsid w:val="00FF28A3"/>
    <w:rsid w:val="00FF2921"/>
    <w:rsid w:val="00FF2EBD"/>
    <w:rsid w:val="00FF303A"/>
    <w:rsid w:val="00FF3D82"/>
    <w:rsid w:val="00FF4F4B"/>
    <w:rsid w:val="00FF5B3C"/>
    <w:rsid w:val="00FF5DE4"/>
    <w:rsid w:val="00FF69BA"/>
    <w:rsid w:val="00FF73DD"/>
    <w:rsid w:val="00FF7708"/>
    <w:rsid w:val="00FF7931"/>
    <w:rsid w:val="00FF79CC"/>
    <w:rsid w:val="0C662804"/>
    <w:rsid w:val="17C23B33"/>
    <w:rsid w:val="1CD01739"/>
    <w:rsid w:val="2BB433E7"/>
    <w:rsid w:val="35BC2540"/>
    <w:rsid w:val="38BD0DBF"/>
    <w:rsid w:val="5AEB78E9"/>
    <w:rsid w:val="61073C84"/>
    <w:rsid w:val="6E0D61CC"/>
    <w:rsid w:val="771A4A84"/>
    <w:rsid w:val="7D572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22E7EE8D"/>
  <w15:docId w15:val="{FB9BD40D-8F48-4942-A224-EC05AD7B6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GB"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qFormat="1"/>
    <w:lsdException w:name="header"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qFormat="1"/>
    <w:lsdException w:name="Subtitle" w:qFormat="1"/>
    <w:lsdException w:name="Date" w:qFormat="1"/>
    <w:lsdException w:name="Hyperlink" w:uiPriority="99" w:unhideWhenUsed="1" w:qFormat="1"/>
    <w:lsdException w:name="Strong" w:qFormat="1"/>
    <w:lsdException w:name="Emphasis" w:uiPriority="20" w:qFormat="1"/>
    <w:lsdException w:name="Document Map" w:qFormat="1"/>
    <w:lsdException w:name="HTML Top of Form" w:semiHidden="1" w:uiPriority="99" w:unhideWhenUsed="1"/>
    <w:lsdException w:name="HTML Bottom of Form" w:semiHidden="1" w:uiPriority="99" w:unhideWhenUsed="1"/>
    <w:lsdException w:name="Normal (Web)" w:uiPriority="99" w:unhideWhenUsed="1" w:qFormat="1"/>
    <w:lsdException w:name="HTML Keyboard" w:semiHidden="1" w:unhideWhenUsed="1"/>
    <w:lsdException w:name="Normal Table" w:uiPriority="99"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napToGrid w:val="0"/>
      <w:ind w:firstLineChars="200" w:firstLine="200"/>
      <w:jc w:val="both"/>
    </w:pPr>
    <w:rPr>
      <w:rFonts w:eastAsia="微软雅黑"/>
      <w:kern w:val="2"/>
      <w:sz w:val="21"/>
      <w:szCs w:val="24"/>
      <w:lang w:val="en-US"/>
    </w:rPr>
  </w:style>
  <w:style w:type="paragraph" w:styleId="10">
    <w:name w:val="heading 1"/>
    <w:next w:val="2"/>
    <w:link w:val="11"/>
    <w:uiPriority w:val="9"/>
    <w:qFormat/>
    <w:pPr>
      <w:keepNext/>
      <w:spacing w:before="240" w:after="240"/>
      <w:jc w:val="both"/>
      <w:outlineLvl w:val="0"/>
    </w:pPr>
    <w:rPr>
      <w:rFonts w:ascii="Arial" w:eastAsia="微软雅黑" w:hAnsi="Arial"/>
      <w:b/>
      <w:sz w:val="28"/>
      <w:szCs w:val="32"/>
      <w:lang w:val="en-US"/>
    </w:rPr>
  </w:style>
  <w:style w:type="paragraph" w:styleId="2">
    <w:name w:val="heading 2"/>
    <w:next w:val="a1"/>
    <w:link w:val="20"/>
    <w:uiPriority w:val="9"/>
    <w:qFormat/>
    <w:pPr>
      <w:keepNext/>
      <w:numPr>
        <w:numId w:val="1"/>
      </w:numPr>
      <w:spacing w:before="240" w:after="240"/>
      <w:jc w:val="both"/>
      <w:outlineLvl w:val="1"/>
    </w:pPr>
    <w:rPr>
      <w:rFonts w:ascii="Arial" w:eastAsia="微软雅黑" w:hAnsi="Arial"/>
      <w:b/>
      <w:sz w:val="24"/>
      <w:szCs w:val="24"/>
      <w:lang w:val="en-US"/>
    </w:rPr>
  </w:style>
  <w:style w:type="paragraph" w:styleId="3">
    <w:name w:val="heading 3"/>
    <w:basedOn w:val="a1"/>
    <w:next w:val="a1"/>
    <w:uiPriority w:val="9"/>
    <w:qFormat/>
    <w:pPr>
      <w:keepNext/>
      <w:keepLines/>
      <w:numPr>
        <w:ilvl w:val="2"/>
        <w:numId w:val="2"/>
      </w:numPr>
      <w:adjustRightInd/>
      <w:spacing w:before="260" w:after="260" w:line="416" w:lineRule="auto"/>
      <w:outlineLvl w:val="2"/>
    </w:pPr>
    <w:rPr>
      <w:rFonts w:eastAsia="黑体"/>
      <w:bCs/>
      <w:sz w:val="24"/>
      <w:szCs w:val="32"/>
    </w:rPr>
  </w:style>
  <w:style w:type="paragraph" w:styleId="4">
    <w:name w:val="heading 4"/>
    <w:basedOn w:val="a1"/>
    <w:next w:val="a1"/>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260"/>
      <w:jc w:val="left"/>
    </w:pPr>
    <w:rPr>
      <w:rFonts w:asciiTheme="minorHAnsi" w:hAnsiTheme="minorHAnsi" w:cstheme="minorHAnsi"/>
      <w:sz w:val="18"/>
      <w:szCs w:val="18"/>
    </w:rPr>
  </w:style>
  <w:style w:type="paragraph" w:styleId="a5">
    <w:name w:val="Document Map"/>
    <w:basedOn w:val="a1"/>
    <w:link w:val="a6"/>
    <w:qFormat/>
    <w:rPr>
      <w:rFonts w:ascii="宋体" w:eastAsia="宋体"/>
      <w:sz w:val="18"/>
      <w:szCs w:val="18"/>
    </w:rPr>
  </w:style>
  <w:style w:type="paragraph" w:styleId="a7">
    <w:name w:val="annotation text"/>
    <w:basedOn w:val="a1"/>
    <w:link w:val="a8"/>
    <w:qFormat/>
    <w:pPr>
      <w:jc w:val="left"/>
    </w:pPr>
  </w:style>
  <w:style w:type="paragraph" w:styleId="TOC5">
    <w:name w:val="toc 5"/>
    <w:basedOn w:val="a1"/>
    <w:next w:val="a1"/>
    <w:uiPriority w:val="39"/>
    <w:unhideWhenUsed/>
    <w:qFormat/>
    <w:pPr>
      <w:ind w:left="840"/>
      <w:jc w:val="left"/>
    </w:pPr>
    <w:rPr>
      <w:rFonts w:asciiTheme="minorHAnsi" w:hAnsiTheme="minorHAnsi" w:cstheme="minorHAnsi"/>
      <w:sz w:val="18"/>
      <w:szCs w:val="18"/>
    </w:rPr>
  </w:style>
  <w:style w:type="paragraph" w:styleId="TOC3">
    <w:name w:val="toc 3"/>
    <w:basedOn w:val="a1"/>
    <w:next w:val="a1"/>
    <w:uiPriority w:val="39"/>
    <w:qFormat/>
    <w:pPr>
      <w:ind w:left="420"/>
      <w:jc w:val="left"/>
    </w:pPr>
    <w:rPr>
      <w:rFonts w:asciiTheme="minorHAnsi" w:hAnsiTheme="minorHAnsi" w:cstheme="minorHAnsi"/>
      <w:i/>
      <w:iCs/>
      <w:sz w:val="20"/>
      <w:szCs w:val="20"/>
    </w:rPr>
  </w:style>
  <w:style w:type="paragraph" w:styleId="TOC8">
    <w:name w:val="toc 8"/>
    <w:basedOn w:val="a1"/>
    <w:next w:val="a1"/>
    <w:uiPriority w:val="39"/>
    <w:unhideWhenUsed/>
    <w:qFormat/>
    <w:pPr>
      <w:ind w:left="1470"/>
      <w:jc w:val="left"/>
    </w:pPr>
    <w:rPr>
      <w:rFonts w:asciiTheme="minorHAnsi" w:hAnsiTheme="minorHAnsi" w:cstheme="minorHAnsi"/>
      <w:sz w:val="18"/>
      <w:szCs w:val="18"/>
    </w:rPr>
  </w:style>
  <w:style w:type="paragraph" w:styleId="a9">
    <w:name w:val="Date"/>
    <w:basedOn w:val="a1"/>
    <w:next w:val="a1"/>
    <w:link w:val="aa"/>
    <w:qFormat/>
    <w:pPr>
      <w:ind w:leftChars="2500" w:left="100"/>
    </w:pPr>
  </w:style>
  <w:style w:type="paragraph" w:styleId="ab">
    <w:name w:val="Balloon Text"/>
    <w:basedOn w:val="a1"/>
    <w:link w:val="ac"/>
    <w:qFormat/>
    <w:rPr>
      <w:sz w:val="18"/>
      <w:szCs w:val="18"/>
    </w:rPr>
  </w:style>
  <w:style w:type="paragraph" w:styleId="ad">
    <w:name w:val="footer"/>
    <w:qFormat/>
    <w:pPr>
      <w:tabs>
        <w:tab w:val="center" w:pos="4510"/>
        <w:tab w:val="right" w:pos="9020"/>
      </w:tabs>
    </w:pPr>
    <w:rPr>
      <w:rFonts w:ascii="Arial" w:hAnsi="Arial"/>
      <w:sz w:val="18"/>
      <w:szCs w:val="18"/>
      <w:lang w:val="en-US"/>
    </w:rPr>
  </w:style>
  <w:style w:type="paragraph" w:styleId="ae">
    <w:name w:val="header"/>
    <w:qFormat/>
    <w:pPr>
      <w:tabs>
        <w:tab w:val="center" w:pos="4153"/>
        <w:tab w:val="right" w:pos="8306"/>
      </w:tabs>
      <w:snapToGrid w:val="0"/>
      <w:jc w:val="both"/>
    </w:pPr>
    <w:rPr>
      <w:rFonts w:ascii="Arial" w:hAnsi="Arial"/>
      <w:sz w:val="18"/>
      <w:szCs w:val="18"/>
      <w:lang w:val="en-US"/>
    </w:rPr>
  </w:style>
  <w:style w:type="paragraph" w:styleId="TOC1">
    <w:name w:val="toc 1"/>
    <w:basedOn w:val="a1"/>
    <w:next w:val="a1"/>
    <w:uiPriority w:val="39"/>
    <w:qFormat/>
    <w:pPr>
      <w:tabs>
        <w:tab w:val="left" w:pos="1075"/>
        <w:tab w:val="right" w:leader="dot" w:pos="8296"/>
      </w:tabs>
      <w:spacing w:before="120" w:after="120"/>
      <w:ind w:firstLine="420"/>
      <w:jc w:val="left"/>
    </w:pPr>
    <w:rPr>
      <w:rFonts w:hAnsiTheme="minorHAnsi" w:cstheme="minorHAnsi"/>
      <w:b/>
      <w:bCs/>
      <w:szCs w:val="20"/>
    </w:rPr>
  </w:style>
  <w:style w:type="paragraph" w:styleId="TOC4">
    <w:name w:val="toc 4"/>
    <w:basedOn w:val="a1"/>
    <w:next w:val="a1"/>
    <w:uiPriority w:val="39"/>
    <w:unhideWhenUsed/>
    <w:qFormat/>
    <w:pPr>
      <w:ind w:left="630"/>
      <w:jc w:val="left"/>
    </w:pPr>
    <w:rPr>
      <w:rFonts w:asciiTheme="minorHAnsi" w:hAnsiTheme="minorHAnsi" w:cstheme="minorHAnsi"/>
      <w:sz w:val="18"/>
      <w:szCs w:val="18"/>
    </w:rPr>
  </w:style>
  <w:style w:type="paragraph" w:styleId="af">
    <w:name w:val="Subtitle"/>
    <w:basedOn w:val="a1"/>
    <w:next w:val="a1"/>
    <w:link w:val="af0"/>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TOC6">
    <w:name w:val="toc 6"/>
    <w:basedOn w:val="a1"/>
    <w:next w:val="a1"/>
    <w:uiPriority w:val="39"/>
    <w:unhideWhenUsed/>
    <w:qFormat/>
    <w:pPr>
      <w:ind w:left="1050"/>
      <w:jc w:val="left"/>
    </w:pPr>
    <w:rPr>
      <w:rFonts w:asciiTheme="minorHAnsi" w:hAnsiTheme="minorHAnsi" w:cstheme="minorHAnsi"/>
      <w:sz w:val="18"/>
      <w:szCs w:val="18"/>
    </w:rPr>
  </w:style>
  <w:style w:type="paragraph" w:styleId="TOC2">
    <w:name w:val="toc 2"/>
    <w:basedOn w:val="a1"/>
    <w:next w:val="a1"/>
    <w:uiPriority w:val="39"/>
    <w:qFormat/>
    <w:pPr>
      <w:tabs>
        <w:tab w:val="right" w:leader="dot" w:pos="8296"/>
      </w:tabs>
      <w:ind w:firstLineChars="305" w:firstLine="610"/>
      <w:jc w:val="left"/>
    </w:pPr>
    <w:rPr>
      <w:rFonts w:asciiTheme="minorHAnsi" w:hAnsiTheme="minorHAnsi" w:cstheme="minorHAnsi"/>
      <w:smallCaps/>
      <w:sz w:val="20"/>
      <w:szCs w:val="20"/>
    </w:rPr>
  </w:style>
  <w:style w:type="paragraph" w:styleId="TOC9">
    <w:name w:val="toc 9"/>
    <w:basedOn w:val="a1"/>
    <w:next w:val="a1"/>
    <w:uiPriority w:val="39"/>
    <w:unhideWhenUsed/>
    <w:qFormat/>
    <w:pPr>
      <w:ind w:left="1680"/>
      <w:jc w:val="left"/>
    </w:pPr>
    <w:rPr>
      <w:rFonts w:asciiTheme="minorHAnsi" w:hAnsiTheme="minorHAnsi" w:cstheme="minorHAnsi"/>
      <w:sz w:val="18"/>
      <w:szCs w:val="18"/>
    </w:rPr>
  </w:style>
  <w:style w:type="paragraph" w:styleId="af1">
    <w:name w:val="Normal (Web)"/>
    <w:basedOn w:val="a1"/>
    <w:uiPriority w:val="99"/>
    <w:unhideWhenUsed/>
    <w:qFormat/>
    <w:pPr>
      <w:widowControl/>
      <w:adjustRightInd/>
      <w:snapToGrid/>
      <w:spacing w:before="120" w:after="120"/>
      <w:ind w:firstLineChars="0" w:firstLine="0"/>
      <w:jc w:val="left"/>
    </w:pPr>
    <w:rPr>
      <w:rFonts w:ascii="宋体" w:eastAsia="宋体" w:hAnsi="宋体" w:cs="宋体"/>
      <w:kern w:val="0"/>
      <w:sz w:val="24"/>
    </w:rPr>
  </w:style>
  <w:style w:type="paragraph" w:styleId="af2">
    <w:name w:val="Title"/>
    <w:basedOn w:val="a1"/>
    <w:next w:val="a1"/>
    <w:link w:val="af3"/>
    <w:qFormat/>
    <w:pPr>
      <w:spacing w:before="240" w:after="60"/>
      <w:jc w:val="center"/>
      <w:outlineLvl w:val="0"/>
    </w:pPr>
    <w:rPr>
      <w:rFonts w:asciiTheme="majorHAnsi" w:hAnsiTheme="majorHAnsi" w:cstheme="majorBidi"/>
      <w:b/>
      <w:bCs/>
      <w:sz w:val="32"/>
      <w:szCs w:val="32"/>
    </w:rPr>
  </w:style>
  <w:style w:type="paragraph" w:styleId="af4">
    <w:name w:val="annotation subject"/>
    <w:basedOn w:val="a7"/>
    <w:next w:val="a7"/>
    <w:link w:val="af5"/>
    <w:qFormat/>
    <w:pPr>
      <w:autoSpaceDE w:val="0"/>
      <w:autoSpaceDN w:val="0"/>
      <w:snapToGrid/>
      <w:spacing w:line="360" w:lineRule="auto"/>
    </w:pPr>
    <w:rPr>
      <w:rFonts w:eastAsia="宋体"/>
      <w:b/>
      <w:bCs/>
      <w:snapToGrid w:val="0"/>
      <w:kern w:val="0"/>
      <w:szCs w:val="21"/>
    </w:rPr>
  </w:style>
  <w:style w:type="table" w:styleId="af6">
    <w:name w:val="Table Grid"/>
    <w:basedOn w:val="a3"/>
    <w:qFormat/>
    <w:pPr>
      <w:widowControl w:val="0"/>
      <w:autoSpaceDE w:val="0"/>
      <w:autoSpaceDN w:val="0"/>
      <w:adjustRightInd w:val="0"/>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Strong"/>
    <w:basedOn w:val="a2"/>
    <w:qFormat/>
    <w:rPr>
      <w:b/>
      <w:bCs/>
    </w:rPr>
  </w:style>
  <w:style w:type="character" w:styleId="af8">
    <w:name w:val="Emphasis"/>
    <w:basedOn w:val="a2"/>
    <w:uiPriority w:val="20"/>
    <w:qFormat/>
    <w:rPr>
      <w:i/>
      <w:iCs/>
    </w:rPr>
  </w:style>
  <w:style w:type="character" w:styleId="af9">
    <w:name w:val="Hyperlink"/>
    <w:basedOn w:val="a2"/>
    <w:uiPriority w:val="99"/>
    <w:unhideWhenUsed/>
    <w:qFormat/>
    <w:rPr>
      <w:color w:val="136EC2"/>
      <w:u w:val="single"/>
    </w:rPr>
  </w:style>
  <w:style w:type="character" w:styleId="afa">
    <w:name w:val="annotation reference"/>
    <w:basedOn w:val="a2"/>
    <w:qFormat/>
    <w:rPr>
      <w:sz w:val="21"/>
      <w:szCs w:val="21"/>
    </w:rPr>
  </w:style>
  <w:style w:type="paragraph" w:customStyle="1" w:styleId="a0">
    <w:name w:val="表格题注"/>
    <w:next w:val="a1"/>
    <w:qFormat/>
    <w:pPr>
      <w:keepLines/>
      <w:numPr>
        <w:ilvl w:val="8"/>
        <w:numId w:val="3"/>
      </w:numPr>
      <w:spacing w:beforeLines="100"/>
      <w:ind w:left="1089" w:hanging="369"/>
      <w:jc w:val="center"/>
    </w:pPr>
    <w:rPr>
      <w:rFonts w:ascii="Arial" w:hAnsi="Arial"/>
      <w:sz w:val="18"/>
      <w:szCs w:val="18"/>
      <w:lang w:val="en-US"/>
    </w:rPr>
  </w:style>
  <w:style w:type="paragraph" w:customStyle="1" w:styleId="afb">
    <w:name w:val="表格文本"/>
    <w:qFormat/>
    <w:pPr>
      <w:tabs>
        <w:tab w:val="decimal" w:pos="0"/>
      </w:tabs>
    </w:pPr>
    <w:rPr>
      <w:rFonts w:ascii="Arial" w:hAnsi="Arial"/>
      <w:sz w:val="21"/>
      <w:szCs w:val="21"/>
      <w:lang w:val="en-US"/>
    </w:rPr>
  </w:style>
  <w:style w:type="paragraph" w:customStyle="1" w:styleId="afc">
    <w:name w:val="表头文本"/>
    <w:qFormat/>
    <w:pPr>
      <w:jc w:val="center"/>
    </w:pPr>
    <w:rPr>
      <w:rFonts w:ascii="Arial" w:hAnsi="Arial"/>
      <w:b/>
      <w:sz w:val="21"/>
      <w:szCs w:val="21"/>
      <w:lang w:val="en-US"/>
    </w:rPr>
  </w:style>
  <w:style w:type="table" w:customStyle="1" w:styleId="afd">
    <w:name w:val="表样式"/>
    <w:basedOn w:val="a3"/>
    <w:qFormat/>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a">
    <w:name w:val="插图题注"/>
    <w:next w:val="a1"/>
    <w:qFormat/>
    <w:pPr>
      <w:numPr>
        <w:ilvl w:val="7"/>
        <w:numId w:val="3"/>
      </w:numPr>
      <w:spacing w:afterLines="100"/>
      <w:ind w:left="1089" w:hanging="369"/>
      <w:jc w:val="center"/>
    </w:pPr>
    <w:rPr>
      <w:rFonts w:ascii="Arial" w:hAnsi="Arial"/>
      <w:sz w:val="18"/>
      <w:szCs w:val="18"/>
      <w:lang w:val="en-US"/>
    </w:rPr>
  </w:style>
  <w:style w:type="paragraph" w:customStyle="1" w:styleId="afe">
    <w:name w:val="图样式"/>
    <w:basedOn w:val="a1"/>
    <w:qFormat/>
    <w:pPr>
      <w:keepNext/>
      <w:widowControl/>
      <w:spacing w:before="80" w:after="80"/>
      <w:jc w:val="center"/>
    </w:pPr>
  </w:style>
  <w:style w:type="paragraph" w:customStyle="1" w:styleId="aff">
    <w:name w:val="文档标题"/>
    <w:basedOn w:val="a1"/>
    <w:qFormat/>
    <w:pPr>
      <w:tabs>
        <w:tab w:val="left" w:pos="0"/>
      </w:tabs>
      <w:spacing w:before="300" w:after="300"/>
      <w:jc w:val="center"/>
    </w:pPr>
    <w:rPr>
      <w:rFonts w:ascii="Arial" w:eastAsia="黑体" w:hAnsi="Arial"/>
      <w:sz w:val="36"/>
      <w:szCs w:val="36"/>
    </w:rPr>
  </w:style>
  <w:style w:type="paragraph" w:customStyle="1" w:styleId="aff0">
    <w:name w:val="正文（首行不缩进）"/>
    <w:basedOn w:val="a1"/>
    <w:qFormat/>
  </w:style>
  <w:style w:type="paragraph" w:customStyle="1" w:styleId="aff1">
    <w:name w:val="注示头"/>
    <w:basedOn w:val="a1"/>
    <w:qFormat/>
    <w:pPr>
      <w:pBdr>
        <w:top w:val="single" w:sz="4" w:space="1" w:color="000000"/>
      </w:pBdr>
    </w:pPr>
    <w:rPr>
      <w:rFonts w:ascii="Arial" w:eastAsia="黑体" w:hAnsi="Arial"/>
      <w:sz w:val="18"/>
    </w:rPr>
  </w:style>
  <w:style w:type="paragraph" w:customStyle="1" w:styleId="aff2">
    <w:name w:val="注示文本"/>
    <w:basedOn w:val="a1"/>
    <w:qFormat/>
    <w:pPr>
      <w:pBdr>
        <w:bottom w:val="single" w:sz="4" w:space="1" w:color="000000"/>
      </w:pBdr>
      <w:ind w:firstLine="360"/>
    </w:pPr>
    <w:rPr>
      <w:rFonts w:ascii="Arial" w:eastAsia="楷体_GB2312" w:hAnsi="Arial"/>
      <w:sz w:val="18"/>
      <w:szCs w:val="18"/>
    </w:rPr>
  </w:style>
  <w:style w:type="paragraph" w:customStyle="1" w:styleId="aff3">
    <w:name w:val="编写建议"/>
    <w:basedOn w:val="a1"/>
    <w:qFormat/>
    <w:pPr>
      <w:ind w:firstLine="420"/>
    </w:pPr>
    <w:rPr>
      <w:rFonts w:ascii="Arial" w:hAnsi="Arial" w:cs="Arial"/>
      <w:i/>
      <w:color w:val="0000FF"/>
    </w:rPr>
  </w:style>
  <w:style w:type="character" w:customStyle="1" w:styleId="aff4">
    <w:name w:val="样式一"/>
    <w:basedOn w:val="a2"/>
    <w:qFormat/>
    <w:rPr>
      <w:rFonts w:ascii="宋体" w:hAnsi="宋体"/>
      <w:b/>
      <w:bCs/>
      <w:color w:val="000000"/>
      <w:sz w:val="36"/>
    </w:rPr>
  </w:style>
  <w:style w:type="character" w:customStyle="1" w:styleId="aff5">
    <w:name w:val="样式二"/>
    <w:basedOn w:val="aff4"/>
    <w:qFormat/>
    <w:rPr>
      <w:rFonts w:ascii="宋体" w:hAnsi="宋体"/>
      <w:b/>
      <w:bCs/>
      <w:color w:val="000000"/>
      <w:sz w:val="36"/>
    </w:rPr>
  </w:style>
  <w:style w:type="character" w:customStyle="1" w:styleId="ac">
    <w:name w:val="批注框文本 字符"/>
    <w:basedOn w:val="a2"/>
    <w:link w:val="ab"/>
    <w:qFormat/>
    <w:rPr>
      <w:snapToGrid w:val="0"/>
      <w:sz w:val="18"/>
      <w:szCs w:val="18"/>
    </w:rPr>
  </w:style>
  <w:style w:type="character" w:customStyle="1" w:styleId="af3">
    <w:name w:val="标题 字符"/>
    <w:basedOn w:val="a2"/>
    <w:link w:val="af2"/>
    <w:qFormat/>
    <w:rPr>
      <w:rFonts w:asciiTheme="majorHAnsi" w:eastAsia="微软雅黑" w:hAnsiTheme="majorHAnsi" w:cstheme="majorBidi"/>
      <w:b/>
      <w:bCs/>
      <w:kern w:val="2"/>
      <w:sz w:val="32"/>
      <w:szCs w:val="32"/>
    </w:rPr>
  </w:style>
  <w:style w:type="character" w:customStyle="1" w:styleId="a6">
    <w:name w:val="文档结构图 字符"/>
    <w:basedOn w:val="a2"/>
    <w:link w:val="a5"/>
    <w:qFormat/>
    <w:rPr>
      <w:rFonts w:ascii="宋体"/>
      <w:kern w:val="2"/>
      <w:sz w:val="18"/>
      <w:szCs w:val="18"/>
    </w:rPr>
  </w:style>
  <w:style w:type="paragraph" w:customStyle="1" w:styleId="12">
    <w:name w:val="列表段落1"/>
    <w:basedOn w:val="a1"/>
    <w:uiPriority w:val="34"/>
    <w:qFormat/>
    <w:pPr>
      <w:ind w:firstLine="420"/>
    </w:pPr>
  </w:style>
  <w:style w:type="character" w:customStyle="1" w:styleId="20">
    <w:name w:val="标题 2 字符"/>
    <w:basedOn w:val="a2"/>
    <w:link w:val="2"/>
    <w:uiPriority w:val="9"/>
    <w:qFormat/>
    <w:rPr>
      <w:rFonts w:ascii="Arial" w:eastAsia="微软雅黑" w:hAnsi="Arial"/>
      <w:b/>
      <w:sz w:val="24"/>
      <w:szCs w:val="24"/>
    </w:rPr>
  </w:style>
  <w:style w:type="paragraph" w:customStyle="1" w:styleId="aff6">
    <w:name w:val="命令"/>
    <w:basedOn w:val="a1"/>
    <w:link w:val="Char"/>
    <w:qFormat/>
    <w:pPr>
      <w:autoSpaceDE w:val="0"/>
      <w:autoSpaceDN w:val="0"/>
      <w:snapToGrid/>
      <w:ind w:firstLineChars="0" w:firstLine="0"/>
      <w:jc w:val="left"/>
    </w:pPr>
    <w:rPr>
      <w:rFonts w:ascii="Courier New" w:eastAsia="宋体" w:hAnsi="Courier New" w:cs="Courier New"/>
      <w:kern w:val="0"/>
      <w:sz w:val="18"/>
      <w:szCs w:val="18"/>
    </w:rPr>
  </w:style>
  <w:style w:type="paragraph" w:customStyle="1" w:styleId="13">
    <w:name w:val="正文1"/>
    <w:basedOn w:val="a1"/>
    <w:link w:val="Char0"/>
    <w:qFormat/>
    <w:pPr>
      <w:jc w:val="left"/>
    </w:pPr>
  </w:style>
  <w:style w:type="character" w:customStyle="1" w:styleId="Char">
    <w:name w:val="命令 Char"/>
    <w:basedOn w:val="a2"/>
    <w:link w:val="aff6"/>
    <w:qFormat/>
    <w:rPr>
      <w:rFonts w:ascii="Courier New" w:hAnsi="Courier New" w:cs="Courier New"/>
      <w:sz w:val="18"/>
      <w:szCs w:val="18"/>
    </w:rPr>
  </w:style>
  <w:style w:type="paragraph" w:customStyle="1" w:styleId="aff7">
    <w:name w:val="实验正文"/>
    <w:basedOn w:val="a1"/>
    <w:link w:val="Char1"/>
    <w:qFormat/>
    <w:pPr>
      <w:autoSpaceDE w:val="0"/>
      <w:autoSpaceDN w:val="0"/>
      <w:snapToGrid/>
      <w:spacing w:afterLines="50" w:line="320" w:lineRule="exact"/>
      <w:ind w:firstLine="420"/>
      <w:jc w:val="left"/>
    </w:pPr>
    <w:rPr>
      <w:rFonts w:ascii="微软雅黑" w:hAnsi="微软雅黑" w:cs="Arial"/>
      <w:kern w:val="0"/>
      <w:sz w:val="24"/>
    </w:rPr>
  </w:style>
  <w:style w:type="character" w:customStyle="1" w:styleId="Char0">
    <w:name w:val="正文 Char"/>
    <w:basedOn w:val="a2"/>
    <w:link w:val="13"/>
    <w:qFormat/>
    <w:rPr>
      <w:rFonts w:eastAsia="微软雅黑"/>
      <w:kern w:val="2"/>
      <w:sz w:val="21"/>
      <w:szCs w:val="24"/>
    </w:rPr>
  </w:style>
  <w:style w:type="character" w:customStyle="1" w:styleId="Char1">
    <w:name w:val="实验正文 Char"/>
    <w:basedOn w:val="a2"/>
    <w:link w:val="aff7"/>
    <w:qFormat/>
    <w:rPr>
      <w:rFonts w:ascii="微软雅黑" w:eastAsia="微软雅黑" w:hAnsi="微软雅黑" w:cs="Arial"/>
      <w:sz w:val="24"/>
      <w:szCs w:val="24"/>
    </w:rPr>
  </w:style>
  <w:style w:type="character" w:customStyle="1" w:styleId="a8">
    <w:name w:val="批注文字 字符"/>
    <w:basedOn w:val="a2"/>
    <w:link w:val="a7"/>
    <w:qFormat/>
    <w:rPr>
      <w:rFonts w:eastAsia="微软雅黑"/>
      <w:kern w:val="2"/>
      <w:sz w:val="21"/>
      <w:szCs w:val="24"/>
    </w:rPr>
  </w:style>
  <w:style w:type="character" w:customStyle="1" w:styleId="af5">
    <w:name w:val="批注主题 字符"/>
    <w:basedOn w:val="a8"/>
    <w:link w:val="af4"/>
    <w:qFormat/>
    <w:rPr>
      <w:rFonts w:eastAsia="微软雅黑"/>
      <w:b/>
      <w:bCs/>
      <w:snapToGrid w:val="0"/>
      <w:kern w:val="2"/>
      <w:sz w:val="21"/>
      <w:szCs w:val="21"/>
    </w:rPr>
  </w:style>
  <w:style w:type="character" w:customStyle="1" w:styleId="11">
    <w:name w:val="标题 1 字符"/>
    <w:basedOn w:val="a2"/>
    <w:link w:val="10"/>
    <w:uiPriority w:val="9"/>
    <w:qFormat/>
    <w:rPr>
      <w:rFonts w:ascii="Arial" w:eastAsia="微软雅黑" w:hAnsi="Arial"/>
      <w:b/>
      <w:sz w:val="28"/>
      <w:szCs w:val="32"/>
    </w:rPr>
  </w:style>
  <w:style w:type="paragraph" w:customStyle="1" w:styleId="reader-word-layer">
    <w:name w:val="reader-word-layer"/>
    <w:basedOn w:val="a1"/>
    <w:qFormat/>
    <w:pPr>
      <w:widowControl/>
      <w:adjustRightInd/>
      <w:snapToGrid/>
      <w:spacing w:before="100" w:beforeAutospacing="1" w:after="100" w:afterAutospacing="1"/>
      <w:ind w:firstLineChars="0" w:firstLine="0"/>
      <w:jc w:val="left"/>
    </w:pPr>
    <w:rPr>
      <w:rFonts w:ascii="宋体" w:eastAsia="宋体" w:hAnsi="宋体" w:cs="宋体"/>
      <w:kern w:val="0"/>
      <w:sz w:val="24"/>
    </w:rPr>
  </w:style>
  <w:style w:type="character" w:customStyle="1" w:styleId="keyword">
    <w:name w:val="keyword"/>
    <w:basedOn w:val="a2"/>
    <w:qFormat/>
  </w:style>
  <w:style w:type="character" w:customStyle="1" w:styleId="cmdname">
    <w:name w:val="cmdname"/>
    <w:basedOn w:val="a2"/>
    <w:qFormat/>
  </w:style>
  <w:style w:type="character" w:customStyle="1" w:styleId="40">
    <w:name w:val="标题 4 字符"/>
    <w:basedOn w:val="a2"/>
    <w:link w:val="4"/>
    <w:semiHidden/>
    <w:qFormat/>
    <w:rPr>
      <w:rFonts w:asciiTheme="majorHAnsi" w:eastAsiaTheme="majorEastAsia" w:hAnsiTheme="majorHAnsi" w:cstheme="majorBidi"/>
      <w:b/>
      <w:bCs/>
      <w:kern w:val="2"/>
      <w:sz w:val="28"/>
      <w:szCs w:val="28"/>
    </w:rPr>
  </w:style>
  <w:style w:type="character" w:customStyle="1" w:styleId="headline-content2">
    <w:name w:val="headline-content2"/>
    <w:basedOn w:val="a2"/>
    <w:qFormat/>
  </w:style>
  <w:style w:type="paragraph" w:customStyle="1" w:styleId="album-div1">
    <w:name w:val="album-div1"/>
    <w:basedOn w:val="a1"/>
    <w:qFormat/>
    <w:pPr>
      <w:widowControl/>
      <w:shd w:val="clear" w:color="auto" w:fill="FFFFFF"/>
      <w:adjustRightInd/>
      <w:snapToGrid/>
      <w:spacing w:before="100" w:beforeAutospacing="1" w:after="100" w:afterAutospacing="1"/>
      <w:ind w:firstLineChars="0" w:firstLine="0"/>
      <w:jc w:val="left"/>
    </w:pPr>
    <w:rPr>
      <w:rFonts w:ascii="宋体" w:eastAsia="宋体" w:hAnsi="宋体" w:cs="宋体"/>
      <w:kern w:val="0"/>
      <w:sz w:val="24"/>
    </w:rPr>
  </w:style>
  <w:style w:type="character" w:customStyle="1" w:styleId="title12">
    <w:name w:val="title12"/>
    <w:basedOn w:val="a2"/>
    <w:qFormat/>
  </w:style>
  <w:style w:type="character" w:customStyle="1" w:styleId="count4">
    <w:name w:val="count4"/>
    <w:basedOn w:val="a2"/>
    <w:qFormat/>
  </w:style>
  <w:style w:type="character" w:customStyle="1" w:styleId="parmname">
    <w:name w:val="parmname"/>
    <w:basedOn w:val="a2"/>
    <w:qFormat/>
  </w:style>
  <w:style w:type="character" w:customStyle="1" w:styleId="uicontrol">
    <w:name w:val="uicontrol"/>
    <w:basedOn w:val="a2"/>
    <w:qFormat/>
  </w:style>
  <w:style w:type="character" w:customStyle="1" w:styleId="wintitle">
    <w:name w:val="wintitle"/>
    <w:basedOn w:val="a2"/>
    <w:qFormat/>
  </w:style>
  <w:style w:type="character" w:customStyle="1" w:styleId="menucascade">
    <w:name w:val="menucascade"/>
    <w:basedOn w:val="a2"/>
    <w:qFormat/>
  </w:style>
  <w:style w:type="character" w:customStyle="1" w:styleId="notetitle">
    <w:name w:val="notetitle"/>
    <w:basedOn w:val="a2"/>
    <w:qFormat/>
  </w:style>
  <w:style w:type="paragraph" w:customStyle="1" w:styleId="14">
    <w:name w:val="无间隔1"/>
    <w:uiPriority w:val="1"/>
    <w:qFormat/>
    <w:pPr>
      <w:widowControl w:val="0"/>
      <w:adjustRightInd w:val="0"/>
      <w:snapToGrid w:val="0"/>
      <w:jc w:val="both"/>
    </w:pPr>
    <w:rPr>
      <w:rFonts w:eastAsia="微软雅黑"/>
      <w:kern w:val="2"/>
      <w:sz w:val="21"/>
      <w:szCs w:val="24"/>
      <w:lang w:val="en-US"/>
    </w:rPr>
  </w:style>
  <w:style w:type="character" w:customStyle="1" w:styleId="varname">
    <w:name w:val="varname"/>
    <w:basedOn w:val="a2"/>
    <w:qFormat/>
  </w:style>
  <w:style w:type="character" w:customStyle="1" w:styleId="hedexlitehighlightresult">
    <w:name w:val="hedex_lite_highlight_result"/>
    <w:basedOn w:val="a2"/>
    <w:qFormat/>
  </w:style>
  <w:style w:type="character" w:customStyle="1" w:styleId="hzh">
    <w:name w:val="h_zh"/>
    <w:basedOn w:val="a2"/>
    <w:qFormat/>
  </w:style>
  <w:style w:type="paragraph" w:customStyle="1" w:styleId="1">
    <w:name w:val="样式1"/>
    <w:basedOn w:val="4"/>
    <w:qFormat/>
    <w:pPr>
      <w:numPr>
        <w:numId w:val="4"/>
      </w:numPr>
      <w:adjustRightInd/>
      <w:snapToGrid/>
      <w:spacing w:after="312"/>
      <w:ind w:firstLineChars="0" w:firstLine="0"/>
      <w:jc w:val="center"/>
    </w:pPr>
    <w:rPr>
      <w:rFonts w:eastAsia="微软雅黑"/>
      <w:sz w:val="36"/>
    </w:rPr>
  </w:style>
  <w:style w:type="character" w:customStyle="1" w:styleId="aa">
    <w:name w:val="日期 字符"/>
    <w:basedOn w:val="a2"/>
    <w:link w:val="a9"/>
    <w:qFormat/>
    <w:rPr>
      <w:rFonts w:eastAsia="微软雅黑"/>
      <w:kern w:val="2"/>
      <w:sz w:val="21"/>
      <w:szCs w:val="24"/>
    </w:rPr>
  </w:style>
  <w:style w:type="character" w:customStyle="1" w:styleId="af0">
    <w:name w:val="副标题 字符"/>
    <w:basedOn w:val="a2"/>
    <w:link w:val="af"/>
    <w:qFormat/>
    <w:rPr>
      <w:rFonts w:asciiTheme="majorHAnsi" w:hAnsiTheme="majorHAnsi" w:cstheme="majorBidi"/>
      <w:b/>
      <w:bCs/>
      <w:kern w:val="28"/>
      <w:sz w:val="32"/>
      <w:szCs w:val="32"/>
    </w:rPr>
  </w:style>
  <w:style w:type="paragraph" w:customStyle="1" w:styleId="cover">
    <w:name w:val="cover"/>
    <w:basedOn w:val="a1"/>
    <w:qFormat/>
    <w:pPr>
      <w:tabs>
        <w:tab w:val="left" w:pos="1644"/>
      </w:tabs>
      <w:autoSpaceDE w:val="0"/>
      <w:autoSpaceDN w:val="0"/>
      <w:snapToGrid/>
      <w:spacing w:before="120" w:after="120" w:line="360" w:lineRule="auto"/>
      <w:ind w:firstLineChars="0" w:firstLine="0"/>
      <w:jc w:val="center"/>
    </w:pPr>
    <w:rPr>
      <w:rFonts w:ascii="Arial" w:eastAsia="宋体" w:hAnsi="Arial"/>
      <w:b/>
      <w:kern w:val="0"/>
      <w:sz w:val="52"/>
      <w:szCs w:val="20"/>
    </w:rPr>
  </w:style>
  <w:style w:type="paragraph" w:customStyle="1" w:styleId="copyright">
    <w:name w:val="copyright"/>
    <w:basedOn w:val="a1"/>
    <w:qFormat/>
    <w:pPr>
      <w:autoSpaceDE w:val="0"/>
      <w:autoSpaceDN w:val="0"/>
      <w:snapToGrid/>
      <w:spacing w:line="360" w:lineRule="auto"/>
      <w:ind w:firstLineChars="0" w:firstLine="0"/>
      <w:jc w:val="center"/>
    </w:pPr>
    <w:rPr>
      <w:rFonts w:ascii="Arial" w:eastAsia="宋体" w:hAnsi="Arial"/>
      <w:kern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074">
      <w:bodyDiv w:val="1"/>
      <w:marLeft w:val="0"/>
      <w:marRight w:val="0"/>
      <w:marTop w:val="0"/>
      <w:marBottom w:val="0"/>
      <w:divBdr>
        <w:top w:val="none" w:sz="0" w:space="0" w:color="auto"/>
        <w:left w:val="none" w:sz="0" w:space="0" w:color="auto"/>
        <w:bottom w:val="none" w:sz="0" w:space="0" w:color="auto"/>
        <w:right w:val="none" w:sz="0" w:space="0" w:color="auto"/>
      </w:divBdr>
      <w:divsChild>
        <w:div w:id="1498962751">
          <w:marLeft w:val="0"/>
          <w:marRight w:val="0"/>
          <w:marTop w:val="0"/>
          <w:marBottom w:val="0"/>
          <w:divBdr>
            <w:top w:val="none" w:sz="0" w:space="0" w:color="auto"/>
            <w:left w:val="none" w:sz="0" w:space="0" w:color="auto"/>
            <w:bottom w:val="none" w:sz="0" w:space="0" w:color="auto"/>
            <w:right w:val="none" w:sz="0" w:space="0" w:color="auto"/>
          </w:divBdr>
        </w:div>
        <w:div w:id="737902516">
          <w:marLeft w:val="0"/>
          <w:marRight w:val="0"/>
          <w:marTop w:val="0"/>
          <w:marBottom w:val="0"/>
          <w:divBdr>
            <w:top w:val="none" w:sz="0" w:space="0" w:color="auto"/>
            <w:left w:val="none" w:sz="0" w:space="0" w:color="auto"/>
            <w:bottom w:val="none" w:sz="0" w:space="0" w:color="auto"/>
            <w:right w:val="none" w:sz="0" w:space="0" w:color="auto"/>
          </w:divBdr>
        </w:div>
      </w:divsChild>
    </w:div>
    <w:div w:id="87653532">
      <w:bodyDiv w:val="1"/>
      <w:marLeft w:val="0"/>
      <w:marRight w:val="0"/>
      <w:marTop w:val="0"/>
      <w:marBottom w:val="0"/>
      <w:divBdr>
        <w:top w:val="none" w:sz="0" w:space="0" w:color="auto"/>
        <w:left w:val="none" w:sz="0" w:space="0" w:color="auto"/>
        <w:bottom w:val="none" w:sz="0" w:space="0" w:color="auto"/>
        <w:right w:val="none" w:sz="0" w:space="0" w:color="auto"/>
      </w:divBdr>
      <w:divsChild>
        <w:div w:id="906264348">
          <w:marLeft w:val="0"/>
          <w:marRight w:val="0"/>
          <w:marTop w:val="0"/>
          <w:marBottom w:val="0"/>
          <w:divBdr>
            <w:top w:val="none" w:sz="0" w:space="0" w:color="auto"/>
            <w:left w:val="none" w:sz="0" w:space="0" w:color="auto"/>
            <w:bottom w:val="none" w:sz="0" w:space="0" w:color="auto"/>
            <w:right w:val="none" w:sz="0" w:space="0" w:color="auto"/>
          </w:divBdr>
          <w:divsChild>
            <w:div w:id="937909896">
              <w:marLeft w:val="0"/>
              <w:marRight w:val="0"/>
              <w:marTop w:val="0"/>
              <w:marBottom w:val="0"/>
              <w:divBdr>
                <w:top w:val="none" w:sz="0" w:space="0" w:color="auto"/>
                <w:left w:val="none" w:sz="0" w:space="0" w:color="auto"/>
                <w:bottom w:val="none" w:sz="0" w:space="0" w:color="auto"/>
                <w:right w:val="none" w:sz="0" w:space="0" w:color="auto"/>
              </w:divBdr>
              <w:divsChild>
                <w:div w:id="2104376135">
                  <w:marLeft w:val="0"/>
                  <w:marRight w:val="0"/>
                  <w:marTop w:val="0"/>
                  <w:marBottom w:val="0"/>
                  <w:divBdr>
                    <w:top w:val="none" w:sz="0" w:space="0" w:color="auto"/>
                    <w:left w:val="none" w:sz="0" w:space="0" w:color="auto"/>
                    <w:bottom w:val="none" w:sz="0" w:space="0" w:color="auto"/>
                    <w:right w:val="none" w:sz="0" w:space="0" w:color="auto"/>
                  </w:divBdr>
                  <w:divsChild>
                    <w:div w:id="1772242465">
                      <w:marLeft w:val="0"/>
                      <w:marRight w:val="0"/>
                      <w:marTop w:val="0"/>
                      <w:marBottom w:val="0"/>
                      <w:divBdr>
                        <w:top w:val="none" w:sz="0" w:space="0" w:color="auto"/>
                        <w:left w:val="none" w:sz="0" w:space="0" w:color="auto"/>
                        <w:bottom w:val="none" w:sz="0" w:space="0" w:color="auto"/>
                        <w:right w:val="none" w:sz="0" w:space="0" w:color="auto"/>
                      </w:divBdr>
                      <w:divsChild>
                        <w:div w:id="73678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6710900">
      <w:bodyDiv w:val="1"/>
      <w:marLeft w:val="0"/>
      <w:marRight w:val="0"/>
      <w:marTop w:val="0"/>
      <w:marBottom w:val="0"/>
      <w:divBdr>
        <w:top w:val="none" w:sz="0" w:space="0" w:color="auto"/>
        <w:left w:val="none" w:sz="0" w:space="0" w:color="auto"/>
        <w:bottom w:val="none" w:sz="0" w:space="0" w:color="auto"/>
        <w:right w:val="none" w:sz="0" w:space="0" w:color="auto"/>
      </w:divBdr>
      <w:divsChild>
        <w:div w:id="415174820">
          <w:marLeft w:val="0"/>
          <w:marRight w:val="0"/>
          <w:marTop w:val="0"/>
          <w:marBottom w:val="0"/>
          <w:divBdr>
            <w:top w:val="none" w:sz="0" w:space="0" w:color="auto"/>
            <w:left w:val="none" w:sz="0" w:space="0" w:color="auto"/>
            <w:bottom w:val="none" w:sz="0" w:space="0" w:color="auto"/>
            <w:right w:val="none" w:sz="0" w:space="0" w:color="auto"/>
          </w:divBdr>
        </w:div>
        <w:div w:id="1962884758">
          <w:marLeft w:val="0"/>
          <w:marRight w:val="0"/>
          <w:marTop w:val="0"/>
          <w:marBottom w:val="0"/>
          <w:divBdr>
            <w:top w:val="none" w:sz="0" w:space="0" w:color="auto"/>
            <w:left w:val="none" w:sz="0" w:space="0" w:color="auto"/>
            <w:bottom w:val="none" w:sz="0" w:space="0" w:color="auto"/>
            <w:right w:val="none" w:sz="0" w:space="0" w:color="auto"/>
          </w:divBdr>
        </w:div>
      </w:divsChild>
    </w:div>
    <w:div w:id="1098868161">
      <w:bodyDiv w:val="1"/>
      <w:marLeft w:val="0"/>
      <w:marRight w:val="0"/>
      <w:marTop w:val="0"/>
      <w:marBottom w:val="0"/>
      <w:divBdr>
        <w:top w:val="none" w:sz="0" w:space="0" w:color="auto"/>
        <w:left w:val="none" w:sz="0" w:space="0" w:color="auto"/>
        <w:bottom w:val="none" w:sz="0" w:space="0" w:color="auto"/>
        <w:right w:val="none" w:sz="0" w:space="0" w:color="auto"/>
      </w:divBdr>
      <w:divsChild>
        <w:div w:id="1976328521">
          <w:marLeft w:val="0"/>
          <w:marRight w:val="0"/>
          <w:marTop w:val="0"/>
          <w:marBottom w:val="0"/>
          <w:divBdr>
            <w:top w:val="none" w:sz="0" w:space="0" w:color="auto"/>
            <w:left w:val="none" w:sz="0" w:space="0" w:color="auto"/>
            <w:bottom w:val="none" w:sz="0" w:space="0" w:color="auto"/>
            <w:right w:val="none" w:sz="0" w:space="0" w:color="auto"/>
          </w:divBdr>
          <w:divsChild>
            <w:div w:id="1518739711">
              <w:marLeft w:val="0"/>
              <w:marRight w:val="0"/>
              <w:marTop w:val="0"/>
              <w:marBottom w:val="0"/>
              <w:divBdr>
                <w:top w:val="none" w:sz="0" w:space="0" w:color="auto"/>
                <w:left w:val="none" w:sz="0" w:space="0" w:color="auto"/>
                <w:bottom w:val="none" w:sz="0" w:space="0" w:color="auto"/>
                <w:right w:val="none" w:sz="0" w:space="0" w:color="auto"/>
              </w:divBdr>
              <w:divsChild>
                <w:div w:id="2067488473">
                  <w:marLeft w:val="0"/>
                  <w:marRight w:val="0"/>
                  <w:marTop w:val="0"/>
                  <w:marBottom w:val="0"/>
                  <w:divBdr>
                    <w:top w:val="none" w:sz="0" w:space="0" w:color="auto"/>
                    <w:left w:val="none" w:sz="0" w:space="0" w:color="auto"/>
                    <w:bottom w:val="none" w:sz="0" w:space="0" w:color="auto"/>
                    <w:right w:val="none" w:sz="0" w:space="0" w:color="auto"/>
                  </w:divBdr>
                  <w:divsChild>
                    <w:div w:id="1947804617">
                      <w:marLeft w:val="0"/>
                      <w:marRight w:val="0"/>
                      <w:marTop w:val="0"/>
                      <w:marBottom w:val="0"/>
                      <w:divBdr>
                        <w:top w:val="none" w:sz="0" w:space="0" w:color="auto"/>
                        <w:left w:val="none" w:sz="0" w:space="0" w:color="auto"/>
                        <w:bottom w:val="none" w:sz="0" w:space="0" w:color="auto"/>
                        <w:right w:val="none" w:sz="0" w:space="0" w:color="auto"/>
                      </w:divBdr>
                      <w:divsChild>
                        <w:div w:id="133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928579">
      <w:bodyDiv w:val="1"/>
      <w:marLeft w:val="0"/>
      <w:marRight w:val="0"/>
      <w:marTop w:val="0"/>
      <w:marBottom w:val="0"/>
      <w:divBdr>
        <w:top w:val="none" w:sz="0" w:space="0" w:color="auto"/>
        <w:left w:val="none" w:sz="0" w:space="0" w:color="auto"/>
        <w:bottom w:val="none" w:sz="0" w:space="0" w:color="auto"/>
        <w:right w:val="none" w:sz="0" w:space="0" w:color="auto"/>
      </w:divBdr>
      <w:divsChild>
        <w:div w:id="2047679782">
          <w:marLeft w:val="0"/>
          <w:marRight w:val="0"/>
          <w:marTop w:val="0"/>
          <w:marBottom w:val="0"/>
          <w:divBdr>
            <w:top w:val="none" w:sz="0" w:space="0" w:color="auto"/>
            <w:left w:val="none" w:sz="0" w:space="0" w:color="auto"/>
            <w:bottom w:val="none" w:sz="0" w:space="0" w:color="auto"/>
            <w:right w:val="none" w:sz="0" w:space="0" w:color="auto"/>
          </w:divBdr>
          <w:divsChild>
            <w:div w:id="917405057">
              <w:marLeft w:val="0"/>
              <w:marRight w:val="0"/>
              <w:marTop w:val="0"/>
              <w:marBottom w:val="0"/>
              <w:divBdr>
                <w:top w:val="none" w:sz="0" w:space="0" w:color="auto"/>
                <w:left w:val="none" w:sz="0" w:space="0" w:color="auto"/>
                <w:bottom w:val="none" w:sz="0" w:space="0" w:color="auto"/>
                <w:right w:val="none" w:sz="0" w:space="0" w:color="auto"/>
              </w:divBdr>
              <w:divsChild>
                <w:div w:id="1516845638">
                  <w:marLeft w:val="0"/>
                  <w:marRight w:val="0"/>
                  <w:marTop w:val="0"/>
                  <w:marBottom w:val="0"/>
                  <w:divBdr>
                    <w:top w:val="none" w:sz="0" w:space="0" w:color="auto"/>
                    <w:left w:val="none" w:sz="0" w:space="0" w:color="auto"/>
                    <w:bottom w:val="none" w:sz="0" w:space="0" w:color="auto"/>
                    <w:right w:val="none" w:sz="0" w:space="0" w:color="auto"/>
                  </w:divBdr>
                  <w:divsChild>
                    <w:div w:id="2124881461">
                      <w:marLeft w:val="0"/>
                      <w:marRight w:val="0"/>
                      <w:marTop w:val="0"/>
                      <w:marBottom w:val="0"/>
                      <w:divBdr>
                        <w:top w:val="none" w:sz="0" w:space="0" w:color="auto"/>
                        <w:left w:val="none" w:sz="0" w:space="0" w:color="auto"/>
                        <w:bottom w:val="none" w:sz="0" w:space="0" w:color="auto"/>
                        <w:right w:val="none" w:sz="0" w:space="0" w:color="auto"/>
                      </w:divBdr>
                      <w:divsChild>
                        <w:div w:id="854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0463">
      <w:bodyDiv w:val="1"/>
      <w:marLeft w:val="0"/>
      <w:marRight w:val="0"/>
      <w:marTop w:val="0"/>
      <w:marBottom w:val="0"/>
      <w:divBdr>
        <w:top w:val="none" w:sz="0" w:space="0" w:color="auto"/>
        <w:left w:val="none" w:sz="0" w:space="0" w:color="auto"/>
        <w:bottom w:val="none" w:sz="0" w:space="0" w:color="auto"/>
        <w:right w:val="none" w:sz="0" w:space="0" w:color="auto"/>
      </w:divBdr>
      <w:divsChild>
        <w:div w:id="1119111079">
          <w:marLeft w:val="0"/>
          <w:marRight w:val="0"/>
          <w:marTop w:val="0"/>
          <w:marBottom w:val="0"/>
          <w:divBdr>
            <w:top w:val="none" w:sz="0" w:space="0" w:color="auto"/>
            <w:left w:val="none" w:sz="0" w:space="0" w:color="auto"/>
            <w:bottom w:val="none" w:sz="0" w:space="0" w:color="auto"/>
            <w:right w:val="none" w:sz="0" w:space="0" w:color="auto"/>
          </w:divBdr>
          <w:divsChild>
            <w:div w:id="380641474">
              <w:marLeft w:val="0"/>
              <w:marRight w:val="0"/>
              <w:marTop w:val="0"/>
              <w:marBottom w:val="0"/>
              <w:divBdr>
                <w:top w:val="none" w:sz="0" w:space="0" w:color="auto"/>
                <w:left w:val="none" w:sz="0" w:space="0" w:color="auto"/>
                <w:bottom w:val="none" w:sz="0" w:space="0" w:color="auto"/>
                <w:right w:val="none" w:sz="0" w:space="0" w:color="auto"/>
              </w:divBdr>
              <w:divsChild>
                <w:div w:id="487090361">
                  <w:marLeft w:val="0"/>
                  <w:marRight w:val="0"/>
                  <w:marTop w:val="0"/>
                  <w:marBottom w:val="0"/>
                  <w:divBdr>
                    <w:top w:val="none" w:sz="0" w:space="0" w:color="auto"/>
                    <w:left w:val="none" w:sz="0" w:space="0" w:color="auto"/>
                    <w:bottom w:val="none" w:sz="0" w:space="0" w:color="auto"/>
                    <w:right w:val="none" w:sz="0" w:space="0" w:color="auto"/>
                  </w:divBdr>
                  <w:divsChild>
                    <w:div w:id="784235436">
                      <w:marLeft w:val="0"/>
                      <w:marRight w:val="0"/>
                      <w:marTop w:val="0"/>
                      <w:marBottom w:val="0"/>
                      <w:divBdr>
                        <w:top w:val="none" w:sz="0" w:space="0" w:color="auto"/>
                        <w:left w:val="none" w:sz="0" w:space="0" w:color="auto"/>
                        <w:bottom w:val="none" w:sz="0" w:space="0" w:color="auto"/>
                        <w:right w:val="none" w:sz="0" w:space="0" w:color="auto"/>
                      </w:divBdr>
                      <w:divsChild>
                        <w:div w:id="14941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microsoft.com/office/2007/relationships/hdphoto" Target="media/hdphoto5.wdp"/><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25.png"/><Relationship Id="rId170" Type="http://schemas.openxmlformats.org/officeDocument/2006/relationships/image" Target="media/image136.png"/><Relationship Id="rId226" Type="http://schemas.openxmlformats.org/officeDocument/2006/relationships/image" Target="media/image162.png"/><Relationship Id="rId107" Type="http://schemas.openxmlformats.org/officeDocument/2006/relationships/image" Target="media/image83.png"/><Relationship Id="rId268" Type="http://schemas.openxmlformats.org/officeDocument/2006/relationships/image" Target="media/image194.png"/><Relationship Id="rId289" Type="http://schemas.openxmlformats.org/officeDocument/2006/relationships/customXml" Target="ink/ink25.xml"/><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03.png"/><Relationship Id="rId149" Type="http://schemas.openxmlformats.org/officeDocument/2006/relationships/hyperlink" Target="http://localhost:7890/pages/30002176/02/30002176/02/resources/ar/rip_metricin.html" TargetMode="External"/><Relationship Id="rId314" Type="http://schemas.openxmlformats.org/officeDocument/2006/relationships/image" Target="media/image184.png"/><Relationship Id="rId5" Type="http://schemas.openxmlformats.org/officeDocument/2006/relationships/settings" Target="settings.xml"/><Relationship Id="rId95" Type="http://schemas.openxmlformats.org/officeDocument/2006/relationships/image" Target="media/image72.png"/><Relationship Id="rId160" Type="http://schemas.openxmlformats.org/officeDocument/2006/relationships/image" Target="media/image126.png"/><Relationship Id="rId237" Type="http://schemas.openxmlformats.org/officeDocument/2006/relationships/customXml" Target="ink/ink10.xml"/><Relationship Id="rId258" Type="http://schemas.openxmlformats.org/officeDocument/2006/relationships/image" Target="media/image153.png"/><Relationship Id="rId279" Type="http://schemas.openxmlformats.org/officeDocument/2006/relationships/customXml" Target="ink/ink20.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3.png"/><Relationship Id="rId139" Type="http://schemas.openxmlformats.org/officeDocument/2006/relationships/hyperlink" Target="http://localhost:7890/pages/30002176/02/30002176/02/resources/ar/rip_output.html" TargetMode="External"/><Relationship Id="rId290" Type="http://schemas.openxmlformats.org/officeDocument/2006/relationships/image" Target="media/image205.png"/><Relationship Id="rId304" Type="http://schemas.openxmlformats.org/officeDocument/2006/relationships/image" Target="media/image177.png"/><Relationship Id="rId85" Type="http://schemas.openxmlformats.org/officeDocument/2006/relationships/image" Target="media/image62.png"/><Relationship Id="rId150" Type="http://schemas.openxmlformats.org/officeDocument/2006/relationships/hyperlink" Target="http://localhost:7890/pages/30002176/02/30002176/02/resources/ar/rip_metricin.html" TargetMode="External"/><Relationship Id="rId171" Type="http://schemas.openxmlformats.org/officeDocument/2006/relationships/image" Target="media/image137.png"/><Relationship Id="rId227" Type="http://schemas.openxmlformats.org/officeDocument/2006/relationships/customXml" Target="ink/ink5.xml"/><Relationship Id="rId248" Type="http://schemas.openxmlformats.org/officeDocument/2006/relationships/image" Target="media/image143.png"/><Relationship Id="rId269" Type="http://schemas.openxmlformats.org/officeDocument/2006/relationships/customXml" Target="ink/ink15.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4.png"/><Relationship Id="rId129" Type="http://schemas.openxmlformats.org/officeDocument/2006/relationships/image" Target="media/image104.png"/><Relationship Id="rId280" Type="http://schemas.openxmlformats.org/officeDocument/2006/relationships/image" Target="media/image200.png"/><Relationship Id="rId315" Type="http://schemas.openxmlformats.org/officeDocument/2006/relationships/image" Target="media/image185.png"/><Relationship Id="rId54" Type="http://schemas.openxmlformats.org/officeDocument/2006/relationships/image" Target="media/image44.png"/><Relationship Id="rId75" Type="http://schemas.openxmlformats.org/officeDocument/2006/relationships/customXml" Target="ink/ink1.xml"/><Relationship Id="rId96" Type="http://schemas.openxmlformats.org/officeDocument/2006/relationships/image" Target="media/image73.png"/><Relationship Id="rId140" Type="http://schemas.openxmlformats.org/officeDocument/2006/relationships/image" Target="media/image111.png"/><Relationship Id="rId161" Type="http://schemas.openxmlformats.org/officeDocument/2006/relationships/image" Target="media/image127.png"/><Relationship Id="rId6" Type="http://schemas.openxmlformats.org/officeDocument/2006/relationships/webSettings" Target="webSettings.xml"/><Relationship Id="rId238" Type="http://schemas.openxmlformats.org/officeDocument/2006/relationships/image" Target="media/image168.png"/><Relationship Id="rId259" Type="http://schemas.openxmlformats.org/officeDocument/2006/relationships/image" Target="media/image154.png"/><Relationship Id="rId23" Type="http://schemas.openxmlformats.org/officeDocument/2006/relationships/image" Target="media/image13.png"/><Relationship Id="rId119" Type="http://schemas.openxmlformats.org/officeDocument/2006/relationships/image" Target="media/image94.png"/><Relationship Id="rId270" Type="http://schemas.openxmlformats.org/officeDocument/2006/relationships/image" Target="media/image195.png"/><Relationship Id="rId291" Type="http://schemas.openxmlformats.org/officeDocument/2006/relationships/customXml" Target="ink/ink26.xml"/><Relationship Id="rId305" Type="http://schemas.microsoft.com/office/2007/relationships/hdphoto" Target="media/hdphoto8.wdp"/><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63.png"/><Relationship Id="rId130" Type="http://schemas.openxmlformats.org/officeDocument/2006/relationships/hyperlink" Target="http://baike.baidu.com/view/65511.htm" TargetMode="External"/><Relationship Id="rId151" Type="http://schemas.openxmlformats.org/officeDocument/2006/relationships/image" Target="media/image118.png"/><Relationship Id="rId172" Type="http://schemas.openxmlformats.org/officeDocument/2006/relationships/image" Target="media/image138.png"/><Relationship Id="rId228" Type="http://schemas.openxmlformats.org/officeDocument/2006/relationships/image" Target="media/image163.png"/><Relationship Id="rId249" Type="http://schemas.openxmlformats.org/officeDocument/2006/relationships/image" Target="media/image144.png"/><Relationship Id="rId13" Type="http://schemas.openxmlformats.org/officeDocument/2006/relationships/image" Target="media/image3.png"/><Relationship Id="rId109" Type="http://schemas.openxmlformats.org/officeDocument/2006/relationships/image" Target="media/image85.png"/><Relationship Id="rId260" Type="http://schemas.openxmlformats.org/officeDocument/2006/relationships/image" Target="media/image155.png"/><Relationship Id="rId281" Type="http://schemas.openxmlformats.org/officeDocument/2006/relationships/customXml" Target="ink/ink21.xml"/><Relationship Id="rId316" Type="http://schemas.openxmlformats.org/officeDocument/2006/relationships/image" Target="media/image186.png"/><Relationship Id="rId34" Type="http://schemas.openxmlformats.org/officeDocument/2006/relationships/image" Target="media/image24.png"/><Relationship Id="rId55" Type="http://schemas.openxmlformats.org/officeDocument/2006/relationships/image" Target="media/image45.png"/><Relationship Id="rId97" Type="http://schemas.openxmlformats.org/officeDocument/2006/relationships/image" Target="media/image74.png"/><Relationship Id="rId120" Type="http://schemas.openxmlformats.org/officeDocument/2006/relationships/image" Target="media/image95.png"/><Relationship Id="rId141" Type="http://schemas.openxmlformats.org/officeDocument/2006/relationships/image" Target="media/image112.png"/><Relationship Id="rId7" Type="http://schemas.openxmlformats.org/officeDocument/2006/relationships/footnotes" Target="footnotes.xml"/><Relationship Id="rId162" Type="http://schemas.openxmlformats.org/officeDocument/2006/relationships/image" Target="media/image128.png"/><Relationship Id="rId239" Type="http://schemas.openxmlformats.org/officeDocument/2006/relationships/customXml" Target="ink/ink11.xml"/><Relationship Id="rId250" Type="http://schemas.openxmlformats.org/officeDocument/2006/relationships/image" Target="media/image145.png"/><Relationship Id="rId271" Type="http://schemas.openxmlformats.org/officeDocument/2006/relationships/customXml" Target="ink/ink16.xml"/><Relationship Id="rId292" Type="http://schemas.openxmlformats.org/officeDocument/2006/relationships/image" Target="media/image206.png"/><Relationship Id="rId306" Type="http://schemas.openxmlformats.org/officeDocument/2006/relationships/image" Target="media/image17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67.png"/><Relationship Id="rId110" Type="http://schemas.openxmlformats.org/officeDocument/2006/relationships/hyperlink" Target="http://localhost:7890/pages/30001565/03/30001565/03/resources/s/stp_bridge-diameter.html" TargetMode="External"/><Relationship Id="rId131" Type="http://schemas.openxmlformats.org/officeDocument/2006/relationships/image" Target="media/image105.png"/><Relationship Id="rId152" Type="http://schemas.openxmlformats.org/officeDocument/2006/relationships/image" Target="media/image119.png"/><Relationship Id="rId173" Type="http://schemas.openxmlformats.org/officeDocument/2006/relationships/image" Target="media/image139.png"/><Relationship Id="rId229" Type="http://schemas.openxmlformats.org/officeDocument/2006/relationships/customXml" Target="ink/ink6.xml"/><Relationship Id="rId240" Type="http://schemas.openxmlformats.org/officeDocument/2006/relationships/image" Target="media/image169.png"/><Relationship Id="rId261" Type="http://schemas.openxmlformats.org/officeDocument/2006/relationships/image" Target="media/image156.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100" Type="http://schemas.openxmlformats.org/officeDocument/2006/relationships/image" Target="media/image77.png"/><Relationship Id="rId282" Type="http://schemas.openxmlformats.org/officeDocument/2006/relationships/image" Target="media/image201.png"/><Relationship Id="rId317" Type="http://schemas.openxmlformats.org/officeDocument/2006/relationships/image" Target="media/image187.png"/><Relationship Id="rId8" Type="http://schemas.openxmlformats.org/officeDocument/2006/relationships/endnotes" Target="endnotes.xml"/><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3.png"/><Relationship Id="rId163" Type="http://schemas.openxmlformats.org/officeDocument/2006/relationships/image" Target="media/image129.png"/><Relationship Id="rId230" Type="http://schemas.openxmlformats.org/officeDocument/2006/relationships/image" Target="media/image164.png"/><Relationship Id="rId251" Type="http://schemas.openxmlformats.org/officeDocument/2006/relationships/image" Target="media/image14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196.png"/><Relationship Id="rId293" Type="http://schemas.openxmlformats.org/officeDocument/2006/relationships/customXml" Target="ink/ink27.xml"/><Relationship Id="rId307" Type="http://schemas.microsoft.com/office/2007/relationships/hdphoto" Target="media/hdphoto9.wdp"/><Relationship Id="rId88" Type="http://schemas.openxmlformats.org/officeDocument/2006/relationships/image" Target="media/image68.png"/><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image" Target="media/image120.png"/><Relationship Id="rId174" Type="http://schemas.openxmlformats.org/officeDocument/2006/relationships/customXml" Target="ink/ink4.xml"/><Relationship Id="rId241" Type="http://schemas.openxmlformats.org/officeDocument/2006/relationships/customXml" Target="ink/ink1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157.png"/><Relationship Id="rId283" Type="http://schemas.openxmlformats.org/officeDocument/2006/relationships/customXml" Target="ink/ink22.xml"/><Relationship Id="rId318" Type="http://schemas.openxmlformats.org/officeDocument/2006/relationships/image" Target="media/image188.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4.png"/><Relationship Id="rId164" Type="http://schemas.openxmlformats.org/officeDocument/2006/relationships/image" Target="media/image130.png"/><Relationship Id="rId9" Type="http://schemas.openxmlformats.org/officeDocument/2006/relationships/footer" Target="footer1.xml"/><Relationship Id="rId26" Type="http://schemas.openxmlformats.org/officeDocument/2006/relationships/image" Target="media/image16.png"/><Relationship Id="rId231" Type="http://schemas.openxmlformats.org/officeDocument/2006/relationships/customXml" Target="ink/ink7.xml"/><Relationship Id="rId252" Type="http://schemas.openxmlformats.org/officeDocument/2006/relationships/image" Target="media/image147.png"/><Relationship Id="rId273" Type="http://schemas.openxmlformats.org/officeDocument/2006/relationships/customXml" Target="ink/ink17.xml"/><Relationship Id="rId294" Type="http://schemas.openxmlformats.org/officeDocument/2006/relationships/image" Target="media/image207.png"/><Relationship Id="rId308" Type="http://schemas.openxmlformats.org/officeDocument/2006/relationships/image" Target="media/image179.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69.png"/><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1.png"/><Relationship Id="rId16" Type="http://schemas.openxmlformats.org/officeDocument/2006/relationships/image" Target="media/image6.png"/><Relationship Id="rId242" Type="http://schemas.openxmlformats.org/officeDocument/2006/relationships/image" Target="media/image170.png"/><Relationship Id="rId263" Type="http://schemas.openxmlformats.org/officeDocument/2006/relationships/image" Target="media/image158.png"/><Relationship Id="rId284" Type="http://schemas.openxmlformats.org/officeDocument/2006/relationships/image" Target="media/image202.png"/><Relationship Id="rId319"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5.png"/><Relationship Id="rId90" Type="http://schemas.openxmlformats.org/officeDocument/2006/relationships/image" Target="media/image70.png"/><Relationship Id="rId165" Type="http://schemas.openxmlformats.org/officeDocument/2006/relationships/image" Target="media/image131.png"/><Relationship Id="rId232" Type="http://schemas.openxmlformats.org/officeDocument/2006/relationships/image" Target="media/image165.png"/><Relationship Id="rId253" Type="http://schemas.openxmlformats.org/officeDocument/2006/relationships/image" Target="media/image148.png"/><Relationship Id="rId274" Type="http://schemas.openxmlformats.org/officeDocument/2006/relationships/image" Target="media/image197.png"/><Relationship Id="rId295" Type="http://schemas.openxmlformats.org/officeDocument/2006/relationships/image" Target="media/image172.png"/><Relationship Id="rId309" Type="http://schemas.microsoft.com/office/2007/relationships/hdphoto" Target="media/hdphoto10.wdp"/><Relationship Id="rId27" Type="http://schemas.openxmlformats.org/officeDocument/2006/relationships/image" Target="media/image17.png"/><Relationship Id="rId48" Type="http://schemas.openxmlformats.org/officeDocument/2006/relationships/image" Target="media/image38.png"/><Relationship Id="rId69" Type="http://schemas.microsoft.com/office/2007/relationships/hdphoto" Target="media/hdphoto1.wdp"/><Relationship Id="rId113" Type="http://schemas.openxmlformats.org/officeDocument/2006/relationships/image" Target="media/image88.png"/><Relationship Id="rId134" Type="http://schemas.openxmlformats.org/officeDocument/2006/relationships/image" Target="media/image108.png"/><Relationship Id="rId320" Type="http://schemas.microsoft.com/office/2011/relationships/people" Target="people.xml"/><Relationship Id="rId80" Type="http://schemas.openxmlformats.org/officeDocument/2006/relationships/image" Target="media/image64.png"/><Relationship Id="rId155" Type="http://schemas.openxmlformats.org/officeDocument/2006/relationships/image" Target="media/image122.png"/><Relationship Id="rId243" Type="http://schemas.openxmlformats.org/officeDocument/2006/relationships/customXml" Target="ink/ink13.xml"/><Relationship Id="rId264" Type="http://schemas.openxmlformats.org/officeDocument/2006/relationships/image" Target="media/image159.png"/><Relationship Id="rId285" Type="http://schemas.openxmlformats.org/officeDocument/2006/relationships/customXml" Target="ink/ink23.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0.png"/><Relationship Id="rId124" Type="http://schemas.openxmlformats.org/officeDocument/2006/relationships/image" Target="media/image99.png"/><Relationship Id="rId310" Type="http://schemas.openxmlformats.org/officeDocument/2006/relationships/image" Target="media/image180.png"/><Relationship Id="rId70" Type="http://schemas.openxmlformats.org/officeDocument/2006/relationships/image" Target="media/image58.png"/><Relationship Id="rId91" Type="http://schemas.openxmlformats.org/officeDocument/2006/relationships/comments" Target="comments.xml"/><Relationship Id="rId145" Type="http://schemas.openxmlformats.org/officeDocument/2006/relationships/image" Target="media/image116.png"/><Relationship Id="rId166" Type="http://schemas.openxmlformats.org/officeDocument/2006/relationships/image" Target="media/image132.png"/><Relationship Id="rId1" Type="http://schemas.openxmlformats.org/officeDocument/2006/relationships/customXml" Target="../customXml/item1.xml"/><Relationship Id="rId233" Type="http://schemas.openxmlformats.org/officeDocument/2006/relationships/customXml" Target="ink/ink8.xml"/><Relationship Id="rId254" Type="http://schemas.openxmlformats.org/officeDocument/2006/relationships/image" Target="media/image14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9.png"/><Relationship Id="rId275" Type="http://schemas.openxmlformats.org/officeDocument/2006/relationships/customXml" Target="ink/ink18.xml"/><Relationship Id="rId296" Type="http://schemas.microsoft.com/office/2007/relationships/hdphoto" Target="media/hdphoto4.wdp"/><Relationship Id="rId300" Type="http://schemas.openxmlformats.org/officeDocument/2006/relationships/image" Target="media/image175.png"/><Relationship Id="rId60" Type="http://schemas.openxmlformats.org/officeDocument/2006/relationships/image" Target="media/image50.png"/><Relationship Id="rId81" Type="http://schemas.openxmlformats.org/officeDocument/2006/relationships/customXml" Target="ink/ink2.xml"/><Relationship Id="rId135" Type="http://schemas.openxmlformats.org/officeDocument/2006/relationships/image" Target="media/image109.jpeg"/><Relationship Id="rId156" Type="http://schemas.openxmlformats.org/officeDocument/2006/relationships/hyperlink" Target="http://baike.baidu.com/view/206578.htm" TargetMode="External"/><Relationship Id="rId321" Type="http://schemas.openxmlformats.org/officeDocument/2006/relationships/theme" Target="theme/theme1.xml"/><Relationship Id="rId244" Type="http://schemas.openxmlformats.org/officeDocument/2006/relationships/image" Target="media/image171.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160.png"/><Relationship Id="rId286" Type="http://schemas.openxmlformats.org/officeDocument/2006/relationships/image" Target="media/image203.png"/><Relationship Id="rId50" Type="http://schemas.openxmlformats.org/officeDocument/2006/relationships/image" Target="media/image40.png"/><Relationship Id="rId104" Type="http://schemas.openxmlformats.org/officeDocument/2006/relationships/image" Target="media/image81.png"/><Relationship Id="rId125" Type="http://schemas.openxmlformats.org/officeDocument/2006/relationships/image" Target="media/image100.png"/><Relationship Id="rId146" Type="http://schemas.openxmlformats.org/officeDocument/2006/relationships/hyperlink" Target="http://localhost:7890/pages/30002176/02/30002176/02/resources/ar/rip_metricin.html" TargetMode="External"/><Relationship Id="rId167" Type="http://schemas.openxmlformats.org/officeDocument/2006/relationships/image" Target="media/image133.png"/><Relationship Id="rId311" Type="http://schemas.openxmlformats.org/officeDocument/2006/relationships/image" Target="media/image181.png"/><Relationship Id="rId71" Type="http://schemas.microsoft.com/office/2007/relationships/hdphoto" Target="media/hdphoto2.wdp"/><Relationship Id="rId92" Type="http://schemas.microsoft.com/office/2011/relationships/commentsExtended" Target="commentsExtended.xml"/><Relationship Id="rId234"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150.png"/><Relationship Id="rId276" Type="http://schemas.openxmlformats.org/officeDocument/2006/relationships/image" Target="media/image198.png"/><Relationship Id="rId297" Type="http://schemas.openxmlformats.org/officeDocument/2006/relationships/image" Target="media/image173.jpeg"/><Relationship Id="rId40" Type="http://schemas.openxmlformats.org/officeDocument/2006/relationships/image" Target="media/image30.png"/><Relationship Id="rId115" Type="http://schemas.openxmlformats.org/officeDocument/2006/relationships/image" Target="media/image90.png"/><Relationship Id="rId136" Type="http://schemas.openxmlformats.org/officeDocument/2006/relationships/image" Target="media/image110.jpeg"/><Relationship Id="rId157" Type="http://schemas.openxmlformats.org/officeDocument/2006/relationships/image" Target="media/image123.png"/><Relationship Id="rId301" Type="http://schemas.microsoft.com/office/2007/relationships/hdphoto" Target="media/hdphoto6.wdp"/><Relationship Id="rId61" Type="http://schemas.openxmlformats.org/officeDocument/2006/relationships/image" Target="media/image51.png"/><Relationship Id="rId82" Type="http://schemas.openxmlformats.org/officeDocument/2006/relationships/image" Target="media/image65.png"/><Relationship Id="rId19" Type="http://schemas.openxmlformats.org/officeDocument/2006/relationships/image" Target="media/image9.png"/><Relationship Id="rId245" Type="http://schemas.openxmlformats.org/officeDocument/2006/relationships/image" Target="media/image140.png"/><Relationship Id="rId266" Type="http://schemas.openxmlformats.org/officeDocument/2006/relationships/image" Target="media/image161.png"/><Relationship Id="rId287" Type="http://schemas.openxmlformats.org/officeDocument/2006/relationships/customXml" Target="ink/ink24.xml"/><Relationship Id="rId30" Type="http://schemas.openxmlformats.org/officeDocument/2006/relationships/image" Target="media/image20.png"/><Relationship Id="rId105" Type="http://schemas.microsoft.com/office/2007/relationships/hdphoto" Target="media/hdphoto3.wdp"/><Relationship Id="rId126" Type="http://schemas.openxmlformats.org/officeDocument/2006/relationships/image" Target="media/image101.png"/><Relationship Id="rId147" Type="http://schemas.openxmlformats.org/officeDocument/2006/relationships/hyperlink" Target="http://localhost:7890/pages/30002176/02/30002176/02/resources/ar/rip_metricout.html" TargetMode="External"/><Relationship Id="rId168" Type="http://schemas.openxmlformats.org/officeDocument/2006/relationships/image" Target="media/image134.png"/><Relationship Id="rId312" Type="http://schemas.openxmlformats.org/officeDocument/2006/relationships/image" Target="media/image182.png"/><Relationship Id="rId51" Type="http://schemas.openxmlformats.org/officeDocument/2006/relationships/image" Target="media/image41.png"/><Relationship Id="rId72" Type="http://schemas.openxmlformats.org/officeDocument/2006/relationships/image" Target="media/image59.jpeg"/><Relationship Id="rId93" Type="http://schemas.microsoft.com/office/2016/09/relationships/commentsIds" Target="commentsIds.xml"/><Relationship Id="rId3" Type="http://schemas.openxmlformats.org/officeDocument/2006/relationships/numbering" Target="numbering.xml"/><Relationship Id="rId235" Type="http://schemas.openxmlformats.org/officeDocument/2006/relationships/customXml" Target="ink/ink9.xml"/><Relationship Id="rId256" Type="http://schemas.openxmlformats.org/officeDocument/2006/relationships/image" Target="media/image151.png"/><Relationship Id="rId277" Type="http://schemas.openxmlformats.org/officeDocument/2006/relationships/customXml" Target="ink/ink19.xml"/><Relationship Id="rId298" Type="http://schemas.openxmlformats.org/officeDocument/2006/relationships/image" Target="media/image174.png"/><Relationship Id="rId116" Type="http://schemas.openxmlformats.org/officeDocument/2006/relationships/image" Target="media/image91.png"/><Relationship Id="rId137" Type="http://schemas.openxmlformats.org/officeDocument/2006/relationships/hyperlink" Target="http://localhost:7890/pages/30002176/02/30002176/02/resources/ar/rip_input.html" TargetMode="External"/><Relationship Id="rId158" Type="http://schemas.openxmlformats.org/officeDocument/2006/relationships/image" Target="media/image124.png"/><Relationship Id="rId302" Type="http://schemas.openxmlformats.org/officeDocument/2006/relationships/image" Target="media/image17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localhost:7890/pages/30002176/02/30002176/02/resources/ar/header.html" TargetMode="External"/><Relationship Id="rId83" Type="http://schemas.openxmlformats.org/officeDocument/2006/relationships/customXml" Target="ink/ink3.xml"/><Relationship Id="rId246" Type="http://schemas.openxmlformats.org/officeDocument/2006/relationships/image" Target="media/image141.png"/><Relationship Id="rId267" Type="http://schemas.openxmlformats.org/officeDocument/2006/relationships/customXml" Target="ink/ink14.xml"/><Relationship Id="rId288" Type="http://schemas.openxmlformats.org/officeDocument/2006/relationships/image" Target="media/image204.png"/><Relationship Id="rId106" Type="http://schemas.openxmlformats.org/officeDocument/2006/relationships/image" Target="media/image82.png"/><Relationship Id="rId127" Type="http://schemas.openxmlformats.org/officeDocument/2006/relationships/image" Target="media/image102.png"/><Relationship Id="rId313" Type="http://schemas.openxmlformats.org/officeDocument/2006/relationships/image" Target="media/image183.png"/><Relationship Id="rId10" Type="http://schemas.openxmlformats.org/officeDocument/2006/relationships/hyperlink" Target="http://www.huawei.com/"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94" Type="http://schemas.openxmlformats.org/officeDocument/2006/relationships/image" Target="media/image71.png"/><Relationship Id="rId148" Type="http://schemas.openxmlformats.org/officeDocument/2006/relationships/image" Target="media/image117.png"/><Relationship Id="rId169" Type="http://schemas.openxmlformats.org/officeDocument/2006/relationships/image" Target="media/image135.png"/><Relationship Id="rId4" Type="http://schemas.openxmlformats.org/officeDocument/2006/relationships/styles" Target="styles.xml"/><Relationship Id="rId236" Type="http://schemas.openxmlformats.org/officeDocument/2006/relationships/image" Target="media/image167.png"/><Relationship Id="rId257" Type="http://schemas.openxmlformats.org/officeDocument/2006/relationships/image" Target="media/image152.png"/><Relationship Id="rId278" Type="http://schemas.openxmlformats.org/officeDocument/2006/relationships/image" Target="media/image199.png"/><Relationship Id="rId303" Type="http://schemas.microsoft.com/office/2007/relationships/hdphoto" Target="media/hdphoto7.wdp"/><Relationship Id="rId42" Type="http://schemas.openxmlformats.org/officeDocument/2006/relationships/image" Target="media/image32.png"/><Relationship Id="rId84" Type="http://schemas.openxmlformats.org/officeDocument/2006/relationships/image" Target="media/image66.png"/><Relationship Id="rId138" Type="http://schemas.openxmlformats.org/officeDocument/2006/relationships/hyperlink" Target="http://localhost:7890/pages/30002176/02/30002176/02/resources/ar/silent-interface_rip.html" TargetMode="External"/><Relationship Id="rId247" Type="http://schemas.openxmlformats.org/officeDocument/2006/relationships/image" Target="media/image142.png"/></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0,'36'36'31,"-36"-1"140,0 35 390,0 1 859,0-35 1625,0-1 2782,0 0 4424,0 35 6660,0-34 9599,0-1 13366,0 36 18086,0-36 23900,0 36 30964,0-36 39497</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0,'0'35'140,"0"1"576,0-1 1479,0 0 3083</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255 0 0,'-35'0'140,"0"0"607,0 0 1604,-1 35 3381,1-35 6203,0 35 10351,35 1 16153,-36-36 23953,36 35 34141,0 0 47139,0 0 63431,0 1 83517,0-1 107912,36-35 137163,-1 0 171832,36 0 212497,-36 0 259752,0 0 314206,0 0 376484,1 0 447273,-36-35 527292,35 35 617306</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0,'71'35'172,"-71"0"704,70 36 1800,-70-36 3695,36-35 6639,-1 0 10898,0 0 17019,0 0 25596,1-35 37254,-1 0 52634,0 35 72393,36 0 97219,-36-36 127816,36 36 164903,-36 0 209230,0 0 261766,0 0 323527</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78 0,'26'0'63,"27"0"141,26 0 219,-52-26 329,-1 26 439,0 0 580,1-26 721,-1 26 893,1 0 1112,-1-26 1347,0 26 1597,1 0 1863</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0,'25'52'47,"-25"1"94,0 0 156,0 26 234,0 1 328,0-28 437,0 1 546,0-26 671,0 26 796,0-27 936,0 0 1076,0 1 1232,0-1 1388,0 1 1560,0-1 1732,0 0 1935,0 1 2169</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1378 326 0,'0'-26'31,"0"-1"78,26-26 140,54 53 218,52-53 296,53 27 390,0-27 484,-53 53 593,133-27 718,-54 1 843,28 26 968,-28-26 1109,80 26 1250,-79 0 1406,-1 0 1562,1 0 1734,-53 0 1906,-27 26 2093,53 0 2280,-106 1 2483,1 26 2686,-27-27 2905,26 27 3124,-26-26 3358,79 78 3592,-53-78 3842,54 79 4092,-1 0 4358,-26-27 4624,26 27 4905,0-27 5186,0 1 5483,-79-1 5780,80 53 6092,-80-79 6404,-1-26 6732,-25 26 7076,26-1 7420,-27-25 7779,1-1 8138,-27 27 8513,26-26 8888,1 26 9279,-27 0 9685,52 26 10091,-52-26 10513,0 0 10950,27 26 11387,-27 1 11840,0-28 12309,0-25 12778,-27 105 13262,-25-79 13746,-1 27 14246,-80 25 14746,1 1 15262,-53 0 15778,0 0 16309,-80-27 16840,27 27 17387,27-80 17934,-80 27 18496,26 0 19058,-26-26 19636,53-27 20230,-53 0 20824,0 0 21433,80 0 22042,-1 0 22667,1-27 23292,-1-26 23933,-26 0 24574,26-79 25230,-26 53 25886,27-27 26558,-27-26 27230,79 52 27917,-26-25 28604,26-1 29307,0 0 30010,54 26 30729,25 1 31448,27 26 32182,0 0 32916,1 0 33666,25 0 34416,1 27 35182,-27-27 35948,53 0 36729,-27 0 37510,1-26 38307,26 26 39104,0 26 39916,0-25 40728,0-28 41556,0-26 42400,0 27 43244,0 26 44103,0 0 44962,0 0 45837,0 0 46712,0 0 47603,0 0 48494,0 27 49400,0 0 50322,0-1 51259,79-52 52196,1 52 53149,25-26 54102,1 0 55071,53 0 56040,-27 27 57024,-79 26 58008,53-26 59008,-27 26 60008,0-27 61024,1 27 62040,-27 0 63071,26-26 64102,0 26 65149,-26 0 66196,-26 0 67258,26 0 68336,-27 0 69430,1 0 70539,25 0 71664,-25 0 72789,79 0 73930,-27 0 75071,0 0 76227,1 0 77383,-27 0 78555,0 0 79727,-1 0 80914,-25 0 82101,26 0 83304,26 0 84507,-52 0 85726,-1 0 86945,1 0 88179</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0,'27'0'31,"52"0"78,-53 0 125,27 0 188,0 0 251,0 0 329,-26 0 407,26 0 501,-1 0 595,1 0 704,27 0 829,-27 0 954,-27 0 1095,1 0 1236</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52 0,'26'0'16,"0"-26"47,27 26 94,-26 0 156,25-26 234,-25 26 312,-1 0 406,1 0 500,25 0 625,-25 0 750,26 0 906,-27 0 1078</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 0,'0'0'0,"26"0"16,1 0 47,-1 0 94,27 0 156,-26 0 234,-1 0 421,1 27 640,-27-1 874,0 27 1108,0-26 1358,0-1 1608,0 53 1874,0-52 2140,0 26 2421,0 26 2702,0 1 2999,0-28 3311,0 1 3639,0-26 3967,0-1 4311,0 1 4655,0 52 5014,0-52 5389,0-1 5780,0 27 6186,0-27 6608</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0 0,'0'7'0,"-13"-2"16,13 1 64,-9-6 176,10 0 399,1 0 780,2 0 1366,-2-2 2220,2-1 3405,1-3 4984,1 2 7035</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 0 0,'0'79'63,"0"-52"126,0 52 205,0-26 284,0-1 378,0 1 472,0 0 582,-26 0 692,26-1 817,0 1 942,0 0 1083,0-27 1240,0 1 1412</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0 107 0,'106'0'171,"52"-27"358,-25 1 545,-28 26 748,-25-27 951,25 27 1169,1-26 1387,-53 26 1621,26 0 1855,-26 0 2105,-27 0 2386,1 0 2776,-1 0 3182,1 0 3603</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0,'0'26'0,"0"27"16,0-27 48,0 1 80,0-1 127,0 27 174,0-26 237,0-1 300,0 27 379,0 0 458,0 0 552,0-27 662,0 54 772,0-54 897,0 27 1038,0-26 1179,0-1 1336,0 1 1508</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0 184 0,'132'-26'78,"27"-27"156,105 27 249,-132 0 342,53-1 451,-26 1 576,-80 26 716,-52 0 856</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55 0 0,'0'26'62,"0"27"140,-26 26 234,26 1 343,0-54 468,0 80 593,-27-27 734,27 0 875,0-26 1031,0-26 1187,0 25 1359,0-25 1531,0-1 1718,0 27 1905,0-26 2108,0-1 2327,0 0 2577,0 1 2843,27-27 3155,-1 0 3499,27 0 3890,0-53 4281,-1 53 4687,-25-53 5109,-1 27 5546,0-1 5983,-26 1 6452,27 26 6921,-27-53 7405,26 27 7936</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0,'80'0'94,"-54"0"204</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0,'27'0'15,"-1"0"62,26 26 156,1 0 265,-27 0 390</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317 0 0,'0'53'62,"0"-26"140,-53 79 218,27-53 312,26-1 406,-53 28 515,26-27 624,1 26 749,0-26 874,-1 0 1014,27-27 1154,-53 54 1310,53-54 1482,-26 1 1654,26-1 1841,0 1 2044</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0 0,'-10'10'0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0,'35'0'172,"1"35"735,-1-35 1955,1 36 4192</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0,'35'35'125,"-35"35"547,0-34 1438,0-1 2985,0 0 5391,0 36 8890,0-36 13763,0-70 20526,35 0 29710,-35-1 41862,36 1 57529,-36 0 77273,35-1 101672,-35 1 131320,35 0 166842,1 0 208879,-1 35 258212,0 0 315653,0 0 382077,1 0 458375,-1 0 545516,-35 35 644531</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0 173 0,'70'0'109,"-33"0"452,-2 0 1170,0 0 2419,0 0 4371,0 0 7213,-35-35 11148,35 35 16410,-35-34 23265,0 0 31994,37 34 42909,-37-36 56385,0 2 72844,-37 34 92817,-33 0 116866,35 0 145553,0 0 179456,0 0 219184,-2 0 265581,37 34 319506,0 2 381881,0-2 453643,0 0 535745,0 1 629187,0 0 734985,37-1 854201,-2-34 987913,0 0 1137215,0 0 1303201,0 0 1486980,0 0 1689677,37 0 1912464,-37 0 2156544</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0,'0'35'78,"-35"0"312,35 0 796,0 36 1640,0 0 2969,0-36 4908,0 35 7598,0-34 11196,0-1 15890,0-70 22118,0-1 30333,0-34 40988,0 35 54568,0-1 71573,0 1 92519,35 70 118156,0 1 149266,-35-1 186646,35 0 231124,-35 0 283544,0 36 344781,36-71 415742,-36 35 497349,0 1 590540,0-1 696268,35 0 815518</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channel name="T" type="integer" max="2.14748E9" units="dev"/>
        </inkml:traceFormat>
        <inkml:channelProperties>
          <inkml:channelProperty channel="X" name="resolution" value="28.34646" units="1/cm"/>
          <inkml:channelProperty channel="Y" name="resolution" value="28.34646" units="1/cm"/>
          <inkml:channelProperty channel="T" name="resolution" value="28.34646" units="1/dev"/>
        </inkml:channelProperties>
      </inkml:inkSource>
      <inkml:timestamp xml:id="ts0" timeString="2020-12-23T1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0,'35'0'94,"0"0"407,1 35 1080,-1 1 2332,-35-1 4413,0 0 7604,0 1 12249,0-1 18723,0 0 27432,0 1 38798,-35-1 53274,-1-35 71391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C20519-ACE9-4432-8722-1DCCD7644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8822</TotalTime>
  <Pages>646</Pages>
  <Words>83608</Words>
  <Characters>476570</Characters>
  <Application>Microsoft Office Word</Application>
  <DocSecurity>0</DocSecurity>
  <Lines>3971</Lines>
  <Paragraphs>1118</Paragraphs>
  <ScaleCrop>false</ScaleCrop>
  <Company>Huawei Technologies Co.,Ltd.</Company>
  <LinksUpToDate>false</LinksUpToDate>
  <CharactersWithSpaces>559060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Duxue</dc:creator>
  <cp:lastModifiedBy>景亮</cp:lastModifiedBy>
  <cp:revision>48</cp:revision>
  <cp:lastPrinted>2013-09-12T05:53:00Z</cp:lastPrinted>
  <dcterms:created xsi:type="dcterms:W3CDTF">2020-12-11T07:07:00Z</dcterms:created>
  <dcterms:modified xsi:type="dcterms:W3CDTF">2022-11-26T04:41:00Z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(15)EbGJRa2+9ENreraqn2RgmZUn9f3ILrTICLEh2lAoTRwlhSR5EYIuxgeGu+bY+NXn5tHmFpLj_x000d_
WEeVI7xlmE6MgYUZ21brX5CkIqoDlHvmnI5ed+btrGsAZrB6tv50pJuVpxpqbTEy5wzBDIdf_x000d_
8rc5/k0xly9RRIbcUwqDd/wO7iCwaJ0wCHv1DwJP54nu0S6fwv9ioN62ZGMuQtxsJfYTjic3_x000d_
05He+NkUpbT+Pfime3</vt:lpwstr>
  </property>
  <property fmtid="{D5CDD505-2E9C-101B-9397-08002B2CF9AE}" pid="3" name="_ms_pID_7253431">
    <vt:lpwstr>wA48yWZ4Gpb3nFBqfS+EHHOXi9EvVdjO4z8y6gi8kP53CM0Mj9aOcu_x000d_
uDzIx6J5G8sX7r2/1Fp2JxVBKurfSExsOCA0sIkALBxfV8ipSE97iPrmRLl9v6mrhp+105Vs_x000d_
a1uwkI+kVbeciYP30ZgV4P09jRPw4e8PSoyEP9yB4naBe9U30ZVOiZCzzERvhDerpnI0lvfP_x000d_
mgXDDSLhhG8JoH2YJaGpgUk66OYYrmZMJIo0</vt:lpwstr>
  </property>
  <property fmtid="{D5CDD505-2E9C-101B-9397-08002B2CF9AE}" pid="4" name="_ms_pID_7253432">
    <vt:lpwstr>y5rFUpI9di2k+bLQa+8/2qHZzFyRCZ32HnQw_x000d_
YO+gLj6OvBAeVrSoUNqTOtliYRtuVFF1TT0+yPm8zjwGcoLQUXWUSy7RfxtbXLiI/oc6DqSF_x000d_
lAnz5PI0HNFznkyzZ3uXzIfzeDBVljxfl2xbwEZndSMgzoTYMDJGk0k5RL+Pc2wVfAyLAOKS_x000d_
pU7sRhiDaaZlnWpiAqiLNnr7R7OmdFjiLFyzXCfqPhIhbqGhf8sOFM</vt:lpwstr>
  </property>
  <property fmtid="{D5CDD505-2E9C-101B-9397-08002B2CF9AE}" pid="5" name="_ms_pID_7253433">
    <vt:lpwstr>Z6Od3mstF4ci0cMlQN_x000d_
1tVkGmcRo+pjJ9HcE08dKkweuM0Jw19CHZYpVS8o4JIq98NgZaUjgx94pcbbYNDQhuryURqF_x000d_
mS784TFQzrPwCKXArVLaiX7O6SdWVxbngn+9wfLEHT23dBlfd+v2KHRPgpSQEU5SS0IejI+O_x000d_
/wUjrGyFUqlSBf4JD3KsBUI9Q1bP1rNQiUINN1U3n7lmpLqBqt4hk8/x2E18XH+aXcdluc4N</vt:lpwstr>
  </property>
  <property fmtid="{D5CDD505-2E9C-101B-9397-08002B2CF9AE}" pid="6" name="_ms_pID_7253434">
    <vt:lpwstr>_x000d_
RXJjm8t6ERe9cHWaQz0LF4J7+e/rjO4HiqJtuIWoKdkwVkd/NSpANA9MF81UBABeShaZ7z1b_x000d_
9tthFi/XcwBtgpBYfaLO9bNSjEC7pijNZKth68vy5rP6wAfLGA+1AyTBKRWLs9SymzF3UOnu_x000d_
b+dAGOgSr8M6vgcoH4U9HSN8CyLJ4hcVbxN3tSpBd7eYu04I5Rugs+mkQLB+A28xxkGkZddh_x000d_
SYiajJKnuVyN6bf7</vt:lpwstr>
  </property>
  <property fmtid="{D5CDD505-2E9C-101B-9397-08002B2CF9AE}" pid="7" name="_ms_pID_7253435">
    <vt:lpwstr>rEQUN/G7yVGZYRRxACs3UieOXz9h+ZqTYgrme0CFAFwZHZZVJTIHLoW/_x000d_
8xShSEu6ycBUAN7b5I+CHCrcPZX0IVJdNpQWo54/kjV0oibXs8w3uRfKMfvyBhHwiB7G5k8P_x000d_
ZaxkciMpNnwGzi7s/K3xMOpv+8fzjsh8se+Zg3f3ju/X5nS6MiUnMZllGR8CvLwqqdoIYd+v_x000d_
6dORXVNzcsWyXd/zDkgTYVQRheZIjK1jD5</vt:lpwstr>
  </property>
  <property fmtid="{D5CDD505-2E9C-101B-9397-08002B2CF9AE}" pid="8" name="_ms_pID_7253436">
    <vt:lpwstr>3irjHaW5wGwhy2HCTzMH5BMvcpsN/QHOrUcE4g_x000d_
43iz0Dd3yrlU1M8ihUJCoDN6CV7ZmyaMz2LQwIHmhXDzPYpUaQDi/vQbrzoGcT4/r19lbbLL_x000d_
pkuNuDo6JSfUphjlaH7yPHfBazlv2+ti0+HbYH4A8T/0/33Sai35fOAs+3CCtZFsFm3vMDfs_x000d_
dYCgHgFXHtFxrXe+fnJyQslfhqw4hGU15745fsOugy4Rbjgf6eDs</vt:lpwstr>
  </property>
  <property fmtid="{D5CDD505-2E9C-101B-9397-08002B2CF9AE}" pid="9" name="_ms_pID_7253437">
    <vt:lpwstr>yMeRmLdjr1tHOfd5Z353_x000d_
FSrs+zlEFRH3Wf4KEcXc4RowZf0tMjilP8J32CLQAKwt4kkEcJXSEQsQ1FhNrXk4ZhKobqO9_x000d_
/ej3/y1YVJm6ue673euBVmsdcEcFBmiykUXLmtjZa8EjQTMnuXINT4mma4nEAUbIx57DGVad_x000d_
ZHouvmTgYJqOEOtabzoTul5PXOfqfu9ujHAmtHeiYt6EGIQOW5IVyOWV4Ieu6qvPYHBENl</vt:lpwstr>
  </property>
  <property fmtid="{D5CDD505-2E9C-101B-9397-08002B2CF9AE}" pid="10" name="_ms_pID_7253438">
    <vt:lpwstr>Bk_x000d_
W3iLD7yEI4wv6YZVJunFFY9OZ66Nxet2xd7Q8VPeKcO/qnHmFgLp2HGqUEEJm6HnluaWoCAg_x000d_
abjyIFkgPC1kZkhJMRmTfnHJvMcZsvRM42VauQ/yNHwGKYIxp+RQRXayT7DVghtkPGWO9XyY_x000d_
ckO2ajijvVetSGpP6Upu7sSCsJQD2dSzfgOowPppYWje2g8DGcUBlIJM07xv3Fnzw/3YAWQS_x000d_
TRrAjzC6FYSUWH</vt:lpwstr>
  </property>
  <property fmtid="{D5CDD505-2E9C-101B-9397-08002B2CF9AE}" pid="11" name="_ms_pID_7253439">
    <vt:lpwstr>2ktSJd2JqMEXv3I4J8gVv9elaskRKwrrz+mwPNfnwwF9T+Yfk7gL6pukp0_x000d_
UCcYSJp5Y/v/Km+V5rxXmQj2wO4P4UF/NaR4r/AWIoV6K4go1KSGLIr5rxhdEA16zXiT32F9_x000d_
XWdhinYy1+4W7+7e39zFoLNpHXuWx0P+fGtcGrBzR6XmRZaQgKj9jPRR+CGIb66V4d5K6Jv/_x000d_
idPPZFCmVec+OeYLESFA4ArCgEunCfA0</vt:lpwstr>
  </property>
  <property fmtid="{D5CDD505-2E9C-101B-9397-08002B2CF9AE}" pid="12" name="_ms_pID_72534310">
    <vt:lpwstr>YBMLDh+NJZhWebs436VaAtUNt5y4yaMem5ifawai_x000d_
iPZmpanNe0KEVkdX7ys0ZJwPW2v/s6OSXmSGztPW1cjWo7O98wISaTNNlu7e0EUdYiA6npr+_x000d_
NaMx8OMsjPieytErP9LL5298aG4V7/NtdU5p3qo1eZ8DwfI55EcAUHydWA0E65iHUGuQB8Jo_x000d_
3ko9Ldd3I0f+t9M3RBRy5u+vFcD14mV/geT9fXKAyKR+aosuZw</vt:lpwstr>
  </property>
  <property fmtid="{D5CDD505-2E9C-101B-9397-08002B2CF9AE}" pid="13" name="_ms_pID_72534311">
    <vt:lpwstr>19CbMjwqZ5CxHnb/u6GITP_x000d_
i9CueXGY49jP1qIOJVJ70DOiE0u6DdW6wJm8Z8Lis1vnYLUlAN5l/scAYozftYmdUlEIklp0_x000d_
Ww0zi0Zxno3TQ5fT+ty6R5+IE6lAVWEVUXAR/6xfua5jPjMppH7qSPu0bz4lcteDzRmxh/Jb_x000d_
mcoHIJ1c8SkC9R5nqCrsmtO/cBSQV3WTEQCQJTOutGAGQkRXZX/MA0umJsHWlZTSM8rd</vt:lpwstr>
  </property>
  <property fmtid="{D5CDD505-2E9C-101B-9397-08002B2CF9AE}" pid="14" name="_ms_pID_72534312">
    <vt:lpwstr>eCVQ_x000d_
xMDdYxBKBSLXOi2wRjxQgYvdt9NC9qVTOjQGyNozgapJl2IYKF9vHypKpebEh2IK392P60rh_x000d_
QIvyY0ns4PiHI3+9DhkVK1VYeInCv8MUV8jKRbSMel8cBSY4Shf01BdRgTMNV7khILQUm1ne_x000d_
3Ck9tbGlw0d5Djp/3Fh3mgDyi9US/WZj5FDNSY54nN7/0hGY4x6ramMXSwPvthzXKguRvpLn_x000d_
krzuvZPz+J5S</vt:lpwstr>
  </property>
  <property fmtid="{D5CDD505-2E9C-101B-9397-08002B2CF9AE}" pid="15" name="_ms_pID_72534313">
    <vt:lpwstr>khoNPDNTunXdz9s8iECzRCA/JbvNKcL69M2Hp1oEAPjbriWc7wGLwWRYmF76_x000d_
WifVDQnsCeuKDBn5knXTTxWU2JpkXYZ9K+jMyuuUjkmGqoLP6xpILlnFlpDJ9EUyx4Urb7F+_x000d_
U4s3PEEDDqZw4BAP9rkbtiZCttMnCsaefFwm8CktiSpCul0SdPJxgayr2NgYqq9kWmrCQrKb_x000d_
Csh4Cl5vj0QbipTTO76EyzLHXgLp8d</vt:lpwstr>
  </property>
  <property fmtid="{D5CDD505-2E9C-101B-9397-08002B2CF9AE}" pid="16" name="_ms_pID_72534314">
    <vt:lpwstr>ZIvuNqUm3iWp2YrECOYJaoTh6zjieLeEjzzN8=</vt:lpwstr>
  </property>
  <property fmtid="{D5CDD505-2E9C-101B-9397-08002B2CF9AE}" pid="17" name="sflag">
    <vt:lpwstr>1379033946</vt:lpwstr>
  </property>
  <property fmtid="{D5CDD505-2E9C-101B-9397-08002B2CF9AE}" pid="18" name="KSOProductBuildVer">
    <vt:lpwstr>2052-11.1.0.9929</vt:lpwstr>
  </property>
</Properties>
</file>